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0"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1"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2"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D3106C"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6208AE21" w:rsidR="002716FD" w:rsidRPr="00F811FB"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del w:id="4" w:author="Στάθης Καπ" w:date="2023-03-07T19:18:00Z">
              <w:r w:rsidR="00572204" w:rsidDel="00F811FB">
                <w:rPr>
                  <w:rFonts w:ascii="Arial Black" w:hAnsi="Arial Black" w:cs="Arial"/>
                  <w:sz w:val="18"/>
                  <w:lang w:val="el-GR"/>
                </w:rPr>
                <w:delText>Βαθμίδα</w:delText>
              </w:r>
            </w:del>
            <w:ins w:id="5" w:author="Στάθης Καπ" w:date="2023-03-07T19:18:00Z">
              <w:r w:rsidR="00F811FB">
                <w:rPr>
                  <w:rFonts w:ascii="Arial Black" w:hAnsi="Arial Black" w:cs="Arial"/>
                  <w:sz w:val="18"/>
                  <w:lang w:val="el-GR"/>
                </w:rPr>
                <w:t>Καθηγητής</w:t>
              </w:r>
            </w:ins>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20DEE5F6" w:rsidR="002716FD" w:rsidRDefault="002716FD" w:rsidP="002716FD">
      <w:pPr>
        <w:jc w:val="center"/>
        <w:rPr>
          <w:ins w:id="6" w:author="Στάθης Καπ" w:date="2023-03-08T18:04:00Z"/>
          <w:rFonts w:ascii="Arial Black" w:hAnsi="Arial Black" w:cs="Arial Black"/>
        </w:rPr>
      </w:pPr>
    </w:p>
    <w:p w14:paraId="2228D8B3" w14:textId="64A98CD1" w:rsidR="007E7879" w:rsidRDefault="007E7879" w:rsidP="002716FD">
      <w:pPr>
        <w:jc w:val="center"/>
        <w:rPr>
          <w:ins w:id="7" w:author="Στάθης Καπ" w:date="2023-03-08T18:04:00Z"/>
          <w:rFonts w:ascii="Arial Black" w:hAnsi="Arial Black" w:cs="Arial Black"/>
        </w:rPr>
      </w:pPr>
    </w:p>
    <w:p w14:paraId="578C1A7F" w14:textId="77777777" w:rsidR="007E7879" w:rsidRDefault="007E7879" w:rsidP="002716FD">
      <w:pPr>
        <w:jc w:val="center"/>
        <w:rPr>
          <w:rFonts w:ascii="Arial Black" w:hAnsi="Arial Black" w:cs="Arial Black"/>
        </w:rPr>
      </w:pPr>
    </w:p>
    <w:tbl>
      <w:tblPr>
        <w:tblW w:w="0" w:type="auto"/>
        <w:jc w:val="center"/>
        <w:tblBorders>
          <w:bottom w:val="single" w:sz="4" w:space="0" w:color="auto"/>
        </w:tblBorders>
        <w:tblLayout w:type="fixed"/>
        <w:tblLook w:val="0000" w:firstRow="0" w:lastRow="0" w:firstColumn="0" w:lastColumn="0" w:noHBand="0" w:noVBand="0"/>
        <w:tblPrChange w:id="8" w:author="Στάθης Καπ" w:date="2023-03-08T18:04:00Z">
          <w:tblPr>
            <w:tblW w:w="0" w:type="auto"/>
            <w:jc w:val="center"/>
            <w:tblLayout w:type="fixed"/>
            <w:tblLook w:val="0000" w:firstRow="0" w:lastRow="0" w:firstColumn="0" w:lastColumn="0" w:noHBand="0" w:noVBand="0"/>
          </w:tblPr>
        </w:tblPrChange>
      </w:tblPr>
      <w:tblGrid>
        <w:gridCol w:w="2575"/>
        <w:gridCol w:w="5953"/>
        <w:tblGridChange w:id="9">
          <w:tblGrid>
            <w:gridCol w:w="2575"/>
            <w:gridCol w:w="5953"/>
          </w:tblGrid>
        </w:tblGridChange>
      </w:tblGrid>
      <w:tr w:rsidR="007E7879" w14:paraId="0AA65150" w14:textId="77777777" w:rsidTr="007E7879">
        <w:trPr>
          <w:jc w:val="center"/>
          <w:ins w:id="10" w:author="Στάθης Καπ" w:date="2023-03-08T18:04:00Z"/>
          <w:trPrChange w:id="11" w:author="Στάθης Καπ" w:date="2023-03-08T18:04:00Z">
            <w:trPr>
              <w:jc w:val="center"/>
            </w:trPr>
          </w:trPrChange>
        </w:trPr>
        <w:tc>
          <w:tcPr>
            <w:tcW w:w="2575" w:type="dxa"/>
            <w:shd w:val="clear" w:color="auto" w:fill="auto"/>
            <w:tcPrChange w:id="12" w:author="Στάθης Καπ" w:date="2023-03-08T18:04:00Z">
              <w:tcPr>
                <w:tcW w:w="2575" w:type="dxa"/>
                <w:shd w:val="clear" w:color="auto" w:fill="auto"/>
              </w:tcPr>
            </w:tcPrChange>
          </w:tcPr>
          <w:p w14:paraId="54B9D6C0" w14:textId="4697D17F" w:rsidR="007E7879" w:rsidRPr="007E7879" w:rsidRDefault="007E7879" w:rsidP="009861B1">
            <w:pPr>
              <w:jc w:val="right"/>
              <w:rPr>
                <w:ins w:id="13" w:author="Στάθης Καπ" w:date="2023-03-08T18:04:00Z"/>
                <w:lang w:val="el-GR"/>
                <w:rPrChange w:id="14" w:author="Στάθης Καπ" w:date="2023-03-08T18:05:00Z">
                  <w:rPr>
                    <w:ins w:id="15" w:author="Στάθης Καπ" w:date="2023-03-08T18:04:00Z"/>
                  </w:rPr>
                </w:rPrChange>
              </w:rPr>
            </w:pPr>
            <w:ins w:id="16" w:author="Στάθης Καπ" w:date="2023-03-08T18:05:00Z">
              <w:r>
                <w:rPr>
                  <w:rFonts w:ascii="Arial" w:hAnsi="Arial" w:cs="Arial"/>
                  <w:sz w:val="18"/>
                  <w:szCs w:val="16"/>
                  <w:lang w:val="el-GR"/>
                </w:rPr>
                <w:t>Ημερομηνία</w:t>
              </w:r>
            </w:ins>
            <w:ins w:id="17" w:author="Στάθης Καπ" w:date="2023-03-08T18:04:00Z">
              <w:r>
                <w:rPr>
                  <w:rFonts w:ascii="Arial" w:hAnsi="Arial" w:cs="Arial"/>
                  <w:sz w:val="18"/>
                  <w:szCs w:val="16"/>
                </w:rPr>
                <w:t xml:space="preserve"> </w:t>
              </w:r>
            </w:ins>
            <w:ins w:id="18" w:author="Στάθης Καπ" w:date="2023-03-08T18:05:00Z">
              <w:r>
                <w:rPr>
                  <w:rFonts w:ascii="Arial" w:hAnsi="Arial" w:cs="Arial"/>
                  <w:sz w:val="18"/>
                  <w:szCs w:val="16"/>
                  <w:lang w:val="el-GR"/>
                </w:rPr>
                <w:t>Παράδοσης</w:t>
              </w:r>
            </w:ins>
          </w:p>
        </w:tc>
        <w:tc>
          <w:tcPr>
            <w:tcW w:w="5953" w:type="dxa"/>
            <w:shd w:val="clear" w:color="auto" w:fill="auto"/>
            <w:tcPrChange w:id="19" w:author="Στάθης Καπ" w:date="2023-03-08T18:04:00Z">
              <w:tcPr>
                <w:tcW w:w="5953" w:type="dxa"/>
                <w:shd w:val="clear" w:color="auto" w:fill="auto"/>
              </w:tcPr>
            </w:tcPrChange>
          </w:tcPr>
          <w:p w14:paraId="78706381" w14:textId="47431D37" w:rsidR="007E7879" w:rsidRPr="007E7879" w:rsidRDefault="007E7879" w:rsidP="009861B1">
            <w:pPr>
              <w:rPr>
                <w:ins w:id="20" w:author="Στάθης Καπ" w:date="2023-03-08T18:04:00Z"/>
                <w:lang w:val="el-GR"/>
                <w:rPrChange w:id="21" w:author="Στάθης Καπ" w:date="2023-03-08T18:04:00Z">
                  <w:rPr>
                    <w:ins w:id="22" w:author="Στάθης Καπ" w:date="2023-03-08T18:04:00Z"/>
                  </w:rPr>
                </w:rPrChange>
              </w:rPr>
            </w:pPr>
            <w:ins w:id="23" w:author="Στάθης Καπ" w:date="2023-03-08T18:04:00Z">
              <w:r>
                <w:rPr>
                  <w:rFonts w:ascii="Arial Black" w:hAnsi="Arial Black" w:cs="Arial"/>
                  <w:sz w:val="18"/>
                  <w:lang w:val="el-GR"/>
                </w:rPr>
                <w:t>Δεκέμβριος 2022</w:t>
              </w:r>
            </w:ins>
          </w:p>
        </w:tc>
      </w:tr>
    </w:tbl>
    <w:p w14:paraId="516947AB" w14:textId="18A19D90" w:rsidR="007E7879" w:rsidRDefault="007E7879" w:rsidP="007E7879">
      <w:pPr>
        <w:jc w:val="center"/>
        <w:rPr>
          <w:ins w:id="24" w:author="Στάθης Καπ" w:date="2023-03-08T18:06:00Z"/>
          <w:rFonts w:ascii="Arial Black" w:hAnsi="Arial Black" w:cs="Arial Black"/>
        </w:rPr>
      </w:pPr>
    </w:p>
    <w:p w14:paraId="0B2649C0" w14:textId="2017ABF8" w:rsidR="007E7879" w:rsidRDefault="007E7879" w:rsidP="007E7879">
      <w:pPr>
        <w:jc w:val="center"/>
        <w:rPr>
          <w:ins w:id="25" w:author="Στάθης Καπ" w:date="2023-03-08T18:06:00Z"/>
          <w:rFonts w:ascii="Arial Black" w:hAnsi="Arial Black" w:cs="Arial Black"/>
        </w:rPr>
      </w:pPr>
    </w:p>
    <w:p w14:paraId="472D08DC" w14:textId="5F3CD1CC" w:rsidR="007E7879" w:rsidRDefault="007E7879" w:rsidP="007E7879">
      <w:pPr>
        <w:jc w:val="center"/>
        <w:rPr>
          <w:ins w:id="26" w:author="Στάθης Καπ" w:date="2023-03-08T18:06:00Z"/>
          <w:rFonts w:ascii="Arial Black" w:hAnsi="Arial Black" w:cs="Arial Black"/>
        </w:rPr>
      </w:pPr>
    </w:p>
    <w:p w14:paraId="3B497A98" w14:textId="55C994C1" w:rsidR="007E7879" w:rsidRDefault="007E7879" w:rsidP="007E7879">
      <w:pPr>
        <w:jc w:val="center"/>
        <w:rPr>
          <w:ins w:id="27" w:author="Στάθης Καπ" w:date="2023-03-08T18:06:00Z"/>
          <w:rFonts w:ascii="Arial Black" w:hAnsi="Arial Black" w:cs="Arial Black"/>
        </w:rPr>
      </w:pPr>
    </w:p>
    <w:p w14:paraId="315C8E26" w14:textId="4809E3F5" w:rsidR="007E7879" w:rsidRDefault="007E7879" w:rsidP="007E7879">
      <w:pPr>
        <w:jc w:val="center"/>
        <w:rPr>
          <w:ins w:id="28" w:author="Στάθης Καπ" w:date="2023-03-08T18:06:00Z"/>
          <w:rFonts w:ascii="Arial Black" w:hAnsi="Arial Black" w:cs="Arial Black"/>
        </w:rPr>
      </w:pPr>
    </w:p>
    <w:p w14:paraId="3E7B1BA0" w14:textId="3B4AEB62" w:rsidR="007E7879" w:rsidRDefault="007E7879" w:rsidP="007E7879">
      <w:pPr>
        <w:jc w:val="center"/>
        <w:rPr>
          <w:ins w:id="29" w:author="Στάθης Καπ" w:date="2023-03-08T18:06:00Z"/>
          <w:rFonts w:ascii="Arial Black" w:hAnsi="Arial Black" w:cs="Arial Black"/>
        </w:rPr>
      </w:pPr>
    </w:p>
    <w:p w14:paraId="4434E751" w14:textId="083E5A84" w:rsidR="007E7879" w:rsidRDefault="007E7879" w:rsidP="007E7879">
      <w:pPr>
        <w:jc w:val="center"/>
        <w:rPr>
          <w:ins w:id="30" w:author="Στάθης Καπ" w:date="2023-03-08T18:06:00Z"/>
          <w:rFonts w:ascii="Arial Black" w:hAnsi="Arial Black" w:cs="Arial Black"/>
        </w:rPr>
      </w:pPr>
    </w:p>
    <w:p w14:paraId="5B2323C3" w14:textId="29B39DF2" w:rsidR="007E7879" w:rsidRDefault="007E7879" w:rsidP="007E7879">
      <w:pPr>
        <w:jc w:val="center"/>
        <w:rPr>
          <w:ins w:id="31" w:author="Στάθης Καπ" w:date="2023-03-08T18:06:00Z"/>
          <w:rFonts w:ascii="Arial Black" w:hAnsi="Arial Black" w:cs="Arial Black"/>
        </w:rPr>
      </w:pPr>
    </w:p>
    <w:p w14:paraId="6ABF251A" w14:textId="4EAD911D" w:rsidR="007E7879" w:rsidRDefault="007E7879" w:rsidP="007E7879">
      <w:pPr>
        <w:jc w:val="center"/>
        <w:rPr>
          <w:ins w:id="32" w:author="Στάθης Καπ" w:date="2023-03-08T18:06:00Z"/>
          <w:rFonts w:ascii="Arial Black" w:hAnsi="Arial Black" w:cs="Arial Black"/>
        </w:rPr>
      </w:pPr>
    </w:p>
    <w:p w14:paraId="73A4D3FB" w14:textId="3608D437" w:rsidR="007E7879" w:rsidRDefault="007E7879" w:rsidP="007E7879">
      <w:pPr>
        <w:jc w:val="center"/>
        <w:rPr>
          <w:ins w:id="33" w:author="Στάθης Καπ" w:date="2023-03-08T18:06:00Z"/>
          <w:rFonts w:ascii="Arial Black" w:hAnsi="Arial Black" w:cs="Arial Black"/>
        </w:rPr>
      </w:pPr>
    </w:p>
    <w:p w14:paraId="0BC205DE" w14:textId="25452ABD" w:rsidR="007E7879" w:rsidRDefault="007E7879" w:rsidP="007E7879">
      <w:pPr>
        <w:jc w:val="center"/>
        <w:rPr>
          <w:ins w:id="34" w:author="Στάθης Καπ" w:date="2023-03-08T18:06:00Z"/>
          <w:rFonts w:ascii="Arial Black" w:hAnsi="Arial Black" w:cs="Arial Black"/>
        </w:rPr>
      </w:pPr>
    </w:p>
    <w:p w14:paraId="6985504D" w14:textId="13F340DF" w:rsidR="007E7879" w:rsidRDefault="007E7879" w:rsidP="007E7879">
      <w:pPr>
        <w:jc w:val="center"/>
        <w:rPr>
          <w:ins w:id="35" w:author="Στάθης Καπ" w:date="2023-03-08T18:06:00Z"/>
          <w:rFonts w:ascii="Arial Black" w:hAnsi="Arial Black" w:cs="Arial Black"/>
        </w:rPr>
      </w:pPr>
    </w:p>
    <w:p w14:paraId="760C65FA" w14:textId="2F800E94" w:rsidR="007E7879" w:rsidRDefault="007E7879" w:rsidP="007E7879">
      <w:pPr>
        <w:jc w:val="center"/>
        <w:rPr>
          <w:ins w:id="36" w:author="Στάθης Καπ" w:date="2023-03-08T18:06:00Z"/>
          <w:rFonts w:ascii="Arial Black" w:hAnsi="Arial Black" w:cs="Arial Black"/>
        </w:rPr>
      </w:pPr>
    </w:p>
    <w:p w14:paraId="5EBC0194" w14:textId="1718711F" w:rsidR="007E7879" w:rsidRDefault="007E7879" w:rsidP="007E7879">
      <w:pPr>
        <w:jc w:val="center"/>
        <w:rPr>
          <w:ins w:id="37" w:author="Στάθης Καπ" w:date="2023-03-08T18:06:00Z"/>
          <w:rFonts w:ascii="Arial Black" w:hAnsi="Arial Black" w:cs="Arial Black"/>
        </w:rPr>
      </w:pPr>
    </w:p>
    <w:p w14:paraId="1FB85F98" w14:textId="2EB2D2A3" w:rsidR="007E7879" w:rsidRDefault="007E7879" w:rsidP="007E7879">
      <w:pPr>
        <w:jc w:val="center"/>
        <w:rPr>
          <w:ins w:id="38" w:author="Στάθης Καπ" w:date="2023-03-08T18:06:00Z"/>
          <w:rFonts w:ascii="Arial Black" w:hAnsi="Arial Black" w:cs="Arial Black"/>
        </w:rPr>
      </w:pPr>
    </w:p>
    <w:p w14:paraId="1D47890A" w14:textId="206DC8BE" w:rsidR="007E7879" w:rsidRDefault="007E7879" w:rsidP="007E7879">
      <w:pPr>
        <w:jc w:val="center"/>
        <w:rPr>
          <w:ins w:id="39" w:author="Στάθης Καπ" w:date="2023-03-08T18:06:00Z"/>
          <w:rFonts w:ascii="Arial Black" w:hAnsi="Arial Black" w:cs="Arial Black"/>
        </w:rPr>
      </w:pPr>
    </w:p>
    <w:p w14:paraId="2EBAF71E" w14:textId="77777777" w:rsidR="007E7879" w:rsidRDefault="007E7879" w:rsidP="007E7879">
      <w:pPr>
        <w:jc w:val="center"/>
        <w:rPr>
          <w:ins w:id="40" w:author="Στάθης Καπ" w:date="2023-03-08T18:06:00Z"/>
          <w:rFonts w:ascii="Arial Black" w:hAnsi="Arial Black" w:cs="Arial Black"/>
        </w:rPr>
      </w:pPr>
    </w:p>
    <w:p w14:paraId="4FA3F7E1" w14:textId="4ED5441C" w:rsidR="007E7879" w:rsidRDefault="007E7879" w:rsidP="007E7879">
      <w:pPr>
        <w:jc w:val="center"/>
        <w:rPr>
          <w:ins w:id="41" w:author="Στάθης Καπ" w:date="2023-03-08T18:06:00Z"/>
          <w:rFonts w:ascii="Arial Black" w:hAnsi="Arial Black" w:cs="Arial Black"/>
        </w:rPr>
      </w:pPr>
    </w:p>
    <w:tbl>
      <w:tblPr>
        <w:tblW w:w="0" w:type="auto"/>
        <w:jc w:val="center"/>
        <w:tblLayout w:type="fixed"/>
        <w:tblLook w:val="0000" w:firstRow="0" w:lastRow="0" w:firstColumn="0" w:lastColumn="0" w:noHBand="0" w:noVBand="0"/>
        <w:tblPrChange w:id="42" w:author="Στάθης Καπ" w:date="2023-03-08T18:07: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589"/>
        <w:gridCol w:w="2939"/>
        <w:gridCol w:w="2143"/>
        <w:tblGridChange w:id="43">
          <w:tblGrid>
            <w:gridCol w:w="2589"/>
            <w:gridCol w:w="2939"/>
            <w:gridCol w:w="2143"/>
          </w:tblGrid>
        </w:tblGridChange>
      </w:tblGrid>
      <w:tr w:rsidR="007E7879" w14:paraId="1A5D6896" w14:textId="77777777" w:rsidTr="007E7879">
        <w:trPr>
          <w:jc w:val="center"/>
          <w:ins w:id="44" w:author="Στάθης Καπ" w:date="2023-03-08T18:07:00Z"/>
          <w:trPrChange w:id="45" w:author="Στάθης Καπ" w:date="2023-03-08T18:07:00Z">
            <w:trPr>
              <w:jc w:val="center"/>
            </w:trPr>
          </w:trPrChange>
        </w:trPr>
        <w:tc>
          <w:tcPr>
            <w:tcW w:w="7671" w:type="dxa"/>
            <w:gridSpan w:val="3"/>
            <w:shd w:val="clear" w:color="auto" w:fill="auto"/>
            <w:tcPrChange w:id="46" w:author="Στάθης Καπ" w:date="2023-03-08T18:07:00Z">
              <w:tcPr>
                <w:tcW w:w="7671" w:type="dxa"/>
                <w:gridSpan w:val="3"/>
                <w:shd w:val="clear" w:color="auto" w:fill="auto"/>
              </w:tcPr>
            </w:tcPrChange>
          </w:tcPr>
          <w:p w14:paraId="1BFB7FAA" w14:textId="68F2BC72" w:rsidR="007E7879" w:rsidRPr="007E7879" w:rsidRDefault="007E7879" w:rsidP="009861B1">
            <w:pPr>
              <w:jc w:val="center"/>
              <w:rPr>
                <w:ins w:id="47" w:author="Στάθης Καπ" w:date="2023-03-08T18:07:00Z"/>
                <w:rFonts w:ascii="Arial" w:hAnsi="Arial" w:cs="Arial"/>
                <w:sz w:val="20"/>
                <w:lang w:val="el-GR"/>
                <w:rPrChange w:id="48" w:author="Στάθης Καπ" w:date="2023-03-08T18:09:00Z">
                  <w:rPr>
                    <w:ins w:id="49" w:author="Στάθης Καπ" w:date="2023-03-08T18:07:00Z"/>
                    <w:rFonts w:ascii="Arial" w:hAnsi="Arial" w:cs="Arial"/>
                    <w:sz w:val="20"/>
                  </w:rPr>
                </w:rPrChange>
              </w:rPr>
            </w:pPr>
            <w:ins w:id="50" w:author="Στάθης Καπ" w:date="2023-03-08T18:09:00Z">
              <w:r>
                <w:rPr>
                  <w:rFonts w:ascii="Arial Black" w:hAnsi="Arial Black" w:cs="Arial"/>
                  <w:sz w:val="20"/>
                  <w:lang w:val="el-GR"/>
                </w:rPr>
                <w:t>Τριμελής Εξεταστική Επιτροπή</w:t>
              </w:r>
            </w:ins>
          </w:p>
        </w:tc>
      </w:tr>
      <w:tr w:rsidR="007E7879" w14:paraId="694980C4" w14:textId="77777777" w:rsidTr="007E7879">
        <w:tblPrEx>
          <w:tblPrExChange w:id="5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52" w:author="Στάθης Καπ" w:date="2023-03-08T18:06:00Z"/>
          <w:trPrChange w:id="53" w:author="Στάθης Καπ" w:date="2023-03-08T18:07:00Z">
            <w:trPr>
              <w:jc w:val="center"/>
            </w:trPr>
          </w:trPrChange>
        </w:trPr>
        <w:tc>
          <w:tcPr>
            <w:tcW w:w="2589" w:type="dxa"/>
            <w:shd w:val="clear" w:color="auto" w:fill="auto"/>
            <w:tcPrChange w:id="54" w:author="Στάθης Καπ" w:date="2023-03-08T18:07:00Z">
              <w:tcPr>
                <w:tcW w:w="2589" w:type="dxa"/>
                <w:shd w:val="clear" w:color="auto" w:fill="auto"/>
              </w:tcPr>
            </w:tcPrChange>
          </w:tcPr>
          <w:p w14:paraId="6B1CAC78" w14:textId="02A4C956" w:rsidR="007E7879" w:rsidRDefault="007E7879" w:rsidP="009861B1">
            <w:pPr>
              <w:jc w:val="center"/>
              <w:rPr>
                <w:ins w:id="55" w:author="Στάθης Καπ" w:date="2023-03-08T18:06:00Z"/>
              </w:rPr>
            </w:pPr>
            <w:ins w:id="56" w:author="Στάθης Καπ" w:date="2023-03-08T18:06:00Z">
              <w:r>
                <w:rPr>
                  <w:rFonts w:ascii="Arial" w:hAnsi="Arial" w:cs="Arial"/>
                  <w:sz w:val="20"/>
                </w:rPr>
                <w:t>(</w:t>
              </w:r>
            </w:ins>
            <w:ins w:id="57" w:author="Στάθης Καπ" w:date="2023-03-08T18:09:00Z">
              <w:r>
                <w:rPr>
                  <w:rFonts w:ascii="Arial" w:hAnsi="Arial" w:cs="Arial"/>
                  <w:sz w:val="20"/>
                  <w:lang w:val="el-GR"/>
                </w:rPr>
                <w:t>υπογραφή</w:t>
              </w:r>
            </w:ins>
            <w:ins w:id="58" w:author="Στάθης Καπ" w:date="2023-03-08T18:06:00Z">
              <w:r>
                <w:rPr>
                  <w:rFonts w:ascii="Arial" w:hAnsi="Arial" w:cs="Arial"/>
                  <w:sz w:val="20"/>
                </w:rPr>
                <w:t>)</w:t>
              </w:r>
            </w:ins>
          </w:p>
          <w:p w14:paraId="4611697C" w14:textId="77777777" w:rsidR="007E7879" w:rsidRDefault="007E7879" w:rsidP="009861B1">
            <w:pPr>
              <w:jc w:val="center"/>
              <w:rPr>
                <w:ins w:id="59" w:author="Στάθης Καπ" w:date="2023-03-08T18:06:00Z"/>
                <w:rFonts w:ascii="Arial" w:hAnsi="Arial" w:cs="Arial"/>
                <w:sz w:val="20"/>
              </w:rPr>
            </w:pPr>
          </w:p>
          <w:p w14:paraId="2508977C" w14:textId="77777777" w:rsidR="007E7879" w:rsidRDefault="007E7879" w:rsidP="009861B1">
            <w:pPr>
              <w:jc w:val="center"/>
              <w:rPr>
                <w:ins w:id="60" w:author="Στάθης Καπ" w:date="2023-03-08T18:06:00Z"/>
                <w:rFonts w:ascii="Arial" w:hAnsi="Arial" w:cs="Arial"/>
                <w:sz w:val="20"/>
              </w:rPr>
            </w:pPr>
          </w:p>
        </w:tc>
        <w:tc>
          <w:tcPr>
            <w:tcW w:w="2939" w:type="dxa"/>
            <w:shd w:val="clear" w:color="auto" w:fill="auto"/>
            <w:tcPrChange w:id="61" w:author="Στάθης Καπ" w:date="2023-03-08T18:07:00Z">
              <w:tcPr>
                <w:tcW w:w="2939" w:type="dxa"/>
                <w:shd w:val="clear" w:color="auto" w:fill="auto"/>
              </w:tcPr>
            </w:tcPrChange>
          </w:tcPr>
          <w:p w14:paraId="55A836EE" w14:textId="70C5DED1" w:rsidR="007E7879" w:rsidRDefault="007E7879" w:rsidP="009861B1">
            <w:pPr>
              <w:jc w:val="center"/>
              <w:rPr>
                <w:ins w:id="62" w:author="Στάθης Καπ" w:date="2023-03-08T18:06:00Z"/>
              </w:rPr>
            </w:pPr>
            <w:ins w:id="63" w:author="Στάθης Καπ" w:date="2023-03-08T18:06:00Z">
              <w:r>
                <w:rPr>
                  <w:rFonts w:ascii="Arial" w:hAnsi="Arial" w:cs="Arial"/>
                  <w:sz w:val="20"/>
                </w:rPr>
                <w:t>(</w:t>
              </w:r>
            </w:ins>
            <w:ins w:id="64" w:author="Στάθης Καπ" w:date="2023-03-08T18:09:00Z">
              <w:r>
                <w:rPr>
                  <w:rFonts w:ascii="Arial" w:hAnsi="Arial" w:cs="Arial"/>
                  <w:sz w:val="20"/>
                  <w:lang w:val="el-GR"/>
                </w:rPr>
                <w:t>υπογραφή</w:t>
              </w:r>
            </w:ins>
            <w:ins w:id="65" w:author="Στάθης Καπ" w:date="2023-03-08T18:06:00Z">
              <w:r>
                <w:rPr>
                  <w:rFonts w:ascii="Arial" w:hAnsi="Arial" w:cs="Arial"/>
                  <w:sz w:val="20"/>
                </w:rPr>
                <w:t>)</w:t>
              </w:r>
            </w:ins>
          </w:p>
        </w:tc>
        <w:tc>
          <w:tcPr>
            <w:tcW w:w="2143" w:type="dxa"/>
            <w:shd w:val="clear" w:color="auto" w:fill="auto"/>
            <w:tcPrChange w:id="66" w:author="Στάθης Καπ" w:date="2023-03-08T18:07:00Z">
              <w:tcPr>
                <w:tcW w:w="2143" w:type="dxa"/>
                <w:shd w:val="clear" w:color="auto" w:fill="auto"/>
              </w:tcPr>
            </w:tcPrChange>
          </w:tcPr>
          <w:p w14:paraId="31501BDB" w14:textId="4FCF64AD" w:rsidR="007E7879" w:rsidRDefault="007E7879" w:rsidP="009861B1">
            <w:pPr>
              <w:jc w:val="center"/>
              <w:rPr>
                <w:ins w:id="67" w:author="Στάθης Καπ" w:date="2023-03-08T18:06:00Z"/>
              </w:rPr>
            </w:pPr>
            <w:ins w:id="68" w:author="Στάθης Καπ" w:date="2023-03-08T18:06:00Z">
              <w:r>
                <w:rPr>
                  <w:rFonts w:ascii="Arial" w:hAnsi="Arial" w:cs="Arial"/>
                  <w:sz w:val="20"/>
                </w:rPr>
                <w:t>(</w:t>
              </w:r>
            </w:ins>
            <w:ins w:id="69" w:author="Στάθης Καπ" w:date="2023-03-08T18:09:00Z">
              <w:r>
                <w:rPr>
                  <w:rFonts w:ascii="Arial" w:hAnsi="Arial" w:cs="Arial"/>
                  <w:sz w:val="20"/>
                  <w:lang w:val="el-GR"/>
                </w:rPr>
                <w:t>υπογραφή</w:t>
              </w:r>
            </w:ins>
            <w:ins w:id="70" w:author="Στάθης Καπ" w:date="2023-03-08T18:06:00Z">
              <w:r>
                <w:rPr>
                  <w:rFonts w:ascii="Arial" w:hAnsi="Arial" w:cs="Arial"/>
                  <w:sz w:val="20"/>
                </w:rPr>
                <w:t>)</w:t>
              </w:r>
            </w:ins>
          </w:p>
        </w:tc>
      </w:tr>
      <w:tr w:rsidR="007E7879" w14:paraId="68B7C855" w14:textId="77777777" w:rsidTr="007E7879">
        <w:tblPrEx>
          <w:tblPrExChange w:id="7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72" w:author="Στάθης Καπ" w:date="2023-03-08T18:06:00Z"/>
          <w:trPrChange w:id="73" w:author="Στάθης Καπ" w:date="2023-03-08T18:07:00Z">
            <w:trPr>
              <w:jc w:val="center"/>
            </w:trPr>
          </w:trPrChange>
        </w:trPr>
        <w:tc>
          <w:tcPr>
            <w:tcW w:w="2589" w:type="dxa"/>
            <w:shd w:val="clear" w:color="auto" w:fill="auto"/>
            <w:tcPrChange w:id="74" w:author="Στάθης Καπ" w:date="2023-03-08T18:07:00Z">
              <w:tcPr>
                <w:tcW w:w="2589" w:type="dxa"/>
                <w:shd w:val="clear" w:color="auto" w:fill="auto"/>
              </w:tcPr>
            </w:tcPrChange>
          </w:tcPr>
          <w:p w14:paraId="43DDC1BC" w14:textId="147D23D4" w:rsidR="007E7879" w:rsidRPr="007E7879" w:rsidRDefault="007E7879" w:rsidP="009861B1">
            <w:pPr>
              <w:jc w:val="center"/>
              <w:rPr>
                <w:ins w:id="75" w:author="Στάθης Καπ" w:date="2023-03-08T18:06:00Z"/>
                <w:lang w:val="el-GR"/>
                <w:rPrChange w:id="76" w:author="Στάθης Καπ" w:date="2023-03-08T18:08:00Z">
                  <w:rPr>
                    <w:ins w:id="77" w:author="Στάθης Καπ" w:date="2023-03-08T18:06:00Z"/>
                  </w:rPr>
                </w:rPrChange>
              </w:rPr>
            </w:pPr>
            <w:ins w:id="78" w:author="Στάθης Καπ" w:date="2023-03-08T18:08:00Z">
              <w:r>
                <w:rPr>
                  <w:rFonts w:ascii="Arial" w:hAnsi="Arial" w:cs="Arial"/>
                  <w:sz w:val="18"/>
                  <w:lang w:val="el-GR"/>
                </w:rPr>
                <w:t>Όνομα</w:t>
              </w:r>
            </w:ins>
            <w:ins w:id="79" w:author="Στάθης Καπ" w:date="2023-03-08T18:06:00Z">
              <w:r>
                <w:rPr>
                  <w:rFonts w:ascii="Arial" w:hAnsi="Arial" w:cs="Arial"/>
                  <w:sz w:val="18"/>
                </w:rPr>
                <w:t xml:space="preserve"> </w:t>
              </w:r>
            </w:ins>
            <w:ins w:id="80" w:author="Στάθης Καπ" w:date="2023-03-08T18:08:00Z">
              <w:r>
                <w:rPr>
                  <w:rFonts w:ascii="Arial" w:hAnsi="Arial" w:cs="Arial"/>
                  <w:sz w:val="18"/>
                  <w:lang w:val="el-GR"/>
                </w:rPr>
                <w:t>Επώνυμο</w:t>
              </w:r>
            </w:ins>
            <w:ins w:id="81" w:author="Στάθης Καπ" w:date="2023-03-08T18:06:00Z">
              <w:r>
                <w:rPr>
                  <w:rFonts w:ascii="Arial" w:hAnsi="Arial" w:cs="Arial"/>
                  <w:sz w:val="18"/>
                </w:rPr>
                <w:br/>
              </w:r>
            </w:ins>
            <w:ins w:id="82" w:author="Στάθης Καπ" w:date="2023-03-08T18:08:00Z">
              <w:r>
                <w:rPr>
                  <w:rFonts w:ascii="Arial" w:hAnsi="Arial" w:cs="Arial"/>
                  <w:sz w:val="18"/>
                  <w:lang w:val="el-GR"/>
                </w:rPr>
                <w:t>Βαθμίδα</w:t>
              </w:r>
            </w:ins>
          </w:p>
        </w:tc>
        <w:tc>
          <w:tcPr>
            <w:tcW w:w="2939" w:type="dxa"/>
            <w:shd w:val="clear" w:color="auto" w:fill="auto"/>
            <w:tcPrChange w:id="83" w:author="Στάθης Καπ" w:date="2023-03-08T18:07:00Z">
              <w:tcPr>
                <w:tcW w:w="2939" w:type="dxa"/>
                <w:shd w:val="clear" w:color="auto" w:fill="auto"/>
              </w:tcPr>
            </w:tcPrChange>
          </w:tcPr>
          <w:p w14:paraId="2D5E1DAB" w14:textId="3D58321B" w:rsidR="007E7879" w:rsidRDefault="007E7879" w:rsidP="009861B1">
            <w:pPr>
              <w:jc w:val="center"/>
              <w:rPr>
                <w:ins w:id="84" w:author="Στάθης Καπ" w:date="2023-03-08T18:06:00Z"/>
              </w:rPr>
            </w:pPr>
            <w:ins w:id="85" w:author="Στάθης Καπ" w:date="2023-03-08T18:08:00Z">
              <w:r>
                <w:rPr>
                  <w:rFonts w:ascii="Arial" w:hAnsi="Arial" w:cs="Arial"/>
                  <w:sz w:val="18"/>
                  <w:lang w:val="el-GR"/>
                </w:rPr>
                <w:t>Όνομα</w:t>
              </w:r>
              <w:r>
                <w:rPr>
                  <w:rFonts w:ascii="Arial" w:hAnsi="Arial" w:cs="Arial"/>
                  <w:sz w:val="18"/>
                </w:rPr>
                <w:t xml:space="preserve"> </w:t>
              </w:r>
            </w:ins>
            <w:ins w:id="86" w:author="Στάθης Καπ" w:date="2023-03-08T18:09:00Z">
              <w:r>
                <w:rPr>
                  <w:rFonts w:ascii="Arial" w:hAnsi="Arial" w:cs="Arial"/>
                  <w:sz w:val="18"/>
                  <w:lang w:val="el-GR"/>
                </w:rPr>
                <w:t>Επώνυμο</w:t>
              </w:r>
            </w:ins>
            <w:ins w:id="87" w:author="Στάθης Καπ" w:date="2023-03-08T18:06:00Z">
              <w:r>
                <w:rPr>
                  <w:rFonts w:ascii="Arial" w:hAnsi="Arial" w:cs="Arial"/>
                  <w:sz w:val="18"/>
                </w:rPr>
                <w:br/>
              </w:r>
            </w:ins>
            <w:ins w:id="88" w:author="Στάθης Καπ" w:date="2023-03-08T18:08:00Z">
              <w:r>
                <w:rPr>
                  <w:rFonts w:ascii="Arial" w:hAnsi="Arial" w:cs="Arial"/>
                  <w:sz w:val="18"/>
                  <w:lang w:val="el-GR"/>
                </w:rPr>
                <w:t>Βαθμίδα</w:t>
              </w:r>
            </w:ins>
          </w:p>
        </w:tc>
        <w:tc>
          <w:tcPr>
            <w:tcW w:w="2143" w:type="dxa"/>
            <w:shd w:val="clear" w:color="auto" w:fill="auto"/>
            <w:tcPrChange w:id="89" w:author="Στάθης Καπ" w:date="2023-03-08T18:07:00Z">
              <w:tcPr>
                <w:tcW w:w="2143" w:type="dxa"/>
                <w:shd w:val="clear" w:color="auto" w:fill="auto"/>
              </w:tcPr>
            </w:tcPrChange>
          </w:tcPr>
          <w:p w14:paraId="0EA4F0D5" w14:textId="52B78632" w:rsidR="007E7879" w:rsidRDefault="007E7879" w:rsidP="009861B1">
            <w:pPr>
              <w:jc w:val="center"/>
              <w:rPr>
                <w:ins w:id="90" w:author="Στάθης Καπ" w:date="2023-03-08T18:06:00Z"/>
              </w:rPr>
            </w:pPr>
            <w:ins w:id="91" w:author="Στάθης Καπ" w:date="2023-03-08T18:08:00Z">
              <w:r>
                <w:rPr>
                  <w:rFonts w:ascii="Arial" w:hAnsi="Arial" w:cs="Arial"/>
                  <w:sz w:val="18"/>
                  <w:lang w:val="el-GR"/>
                </w:rPr>
                <w:t>Όνομα</w:t>
              </w:r>
              <w:r>
                <w:rPr>
                  <w:rFonts w:ascii="Arial" w:hAnsi="Arial" w:cs="Arial"/>
                  <w:sz w:val="18"/>
                </w:rPr>
                <w:t xml:space="preserve"> </w:t>
              </w:r>
            </w:ins>
            <w:ins w:id="92" w:author="Στάθης Καπ" w:date="2023-03-08T18:09:00Z">
              <w:r>
                <w:rPr>
                  <w:rFonts w:ascii="Arial" w:hAnsi="Arial" w:cs="Arial"/>
                  <w:sz w:val="18"/>
                  <w:lang w:val="el-GR"/>
                </w:rPr>
                <w:t>Επώνυμο</w:t>
              </w:r>
            </w:ins>
            <w:ins w:id="93" w:author="Στάθης Καπ" w:date="2023-03-08T18:06:00Z">
              <w:r>
                <w:rPr>
                  <w:rFonts w:ascii="Arial" w:hAnsi="Arial" w:cs="Arial"/>
                  <w:sz w:val="18"/>
                </w:rPr>
                <w:br/>
              </w:r>
            </w:ins>
            <w:ins w:id="94" w:author="Στάθης Καπ" w:date="2023-03-08T18:08:00Z">
              <w:r>
                <w:rPr>
                  <w:rFonts w:ascii="Arial" w:hAnsi="Arial" w:cs="Arial"/>
                  <w:sz w:val="18"/>
                  <w:lang w:val="el-GR"/>
                </w:rPr>
                <w:t>Βαθμίδα</w:t>
              </w:r>
            </w:ins>
          </w:p>
        </w:tc>
      </w:tr>
    </w:tbl>
    <w:p w14:paraId="66A2B72B" w14:textId="77777777" w:rsidR="007E7879" w:rsidRDefault="007E7879">
      <w:pPr>
        <w:jc w:val="center"/>
        <w:rPr>
          <w:ins w:id="95" w:author="Στάθης Καπ" w:date="2023-03-08T18:05:00Z"/>
          <w:rFonts w:ascii="Arial Black" w:hAnsi="Arial Black" w:cs="Arial Black"/>
        </w:rPr>
        <w:pPrChange w:id="96" w:author="Στάθης Καπ" w:date="2023-03-08T18:06:00Z">
          <w:pPr/>
        </w:pPrChange>
      </w:pPr>
    </w:p>
    <w:p w14:paraId="109ABFBE" w14:textId="77777777" w:rsidR="007E7879" w:rsidRDefault="007E7879">
      <w:pPr>
        <w:rPr>
          <w:ins w:id="97" w:author="Στάθης Καπ" w:date="2023-03-08T18:05:00Z"/>
          <w:rFonts w:ascii="Arial Black" w:hAnsi="Arial Black" w:cs="Arial Black"/>
        </w:rPr>
      </w:pPr>
      <w:ins w:id="98" w:author="Στάθης Καπ" w:date="2023-03-08T18:05:00Z">
        <w:r>
          <w:rPr>
            <w:rFonts w:ascii="Arial Black" w:hAnsi="Arial Black" w:cs="Arial Black"/>
          </w:rPr>
          <w:br w:type="page"/>
        </w:r>
      </w:ins>
    </w:p>
    <w:p w14:paraId="4F83BF9D" w14:textId="77777777" w:rsidR="002716FD" w:rsidDel="007E7879" w:rsidRDefault="002716FD">
      <w:pPr>
        <w:rPr>
          <w:del w:id="99" w:author="Στάθης Καπ" w:date="2023-03-08T18:04:00Z"/>
          <w:rFonts w:ascii="Arial Black" w:hAnsi="Arial Black" w:cs="Arial Black"/>
        </w:rPr>
      </w:pPr>
    </w:p>
    <w:p w14:paraId="4EEF56DE" w14:textId="77777777" w:rsidR="002716FD" w:rsidDel="007E7879" w:rsidRDefault="002716FD">
      <w:pPr>
        <w:rPr>
          <w:del w:id="100" w:author="Στάθης Καπ" w:date="2023-03-08T18:04:00Z"/>
          <w:rFonts w:ascii="Arial Black" w:hAnsi="Arial Black" w:cs="Arial Black"/>
        </w:rPr>
        <w:pPrChange w:id="101" w:author="Στάθης Καπ" w:date="2023-03-08T18:04:00Z">
          <w:pPr>
            <w:jc w:val="center"/>
          </w:pPr>
        </w:pPrChange>
      </w:pPr>
    </w:p>
    <w:p w14:paraId="4EE46421" w14:textId="77777777" w:rsidR="002716FD" w:rsidDel="007E7879" w:rsidRDefault="002716FD">
      <w:pPr>
        <w:rPr>
          <w:del w:id="102" w:author="Στάθης Καπ" w:date="2023-03-08T18:04:00Z"/>
          <w:rFonts w:ascii="Arial Black" w:hAnsi="Arial Black" w:cs="Arial Black"/>
        </w:rPr>
        <w:pPrChange w:id="103" w:author="Στάθης Καπ" w:date="2023-03-08T18:04:00Z">
          <w:pPr>
            <w:jc w:val="center"/>
          </w:pPr>
        </w:pPrChange>
      </w:pPr>
    </w:p>
    <w:p w14:paraId="2AE22BE4" w14:textId="4E3981C6" w:rsidR="00AC40B0" w:rsidRPr="007575C9" w:rsidRDefault="00AC40B0">
      <w:pPr>
        <w:rPr>
          <w:ins w:id="104" w:author="Στάθης Καπ" w:date="2023-02-25T14:54:00Z"/>
          <w:lang w:val="el-GR"/>
        </w:rPr>
        <w:pPrChange w:id="105" w:author="Στάθης Καπ" w:date="2023-02-26T01:32:00Z">
          <w:pPr>
            <w:pStyle w:val="Heading1"/>
          </w:pPr>
        </w:pPrChange>
      </w:pPr>
      <w:ins w:id="106" w:author="Στάθης Καπ" w:date="2023-02-25T14:54:00Z">
        <w:r w:rsidRPr="002707EF">
          <w:rPr>
            <w:rFonts w:ascii="Arial Black" w:hAnsi="Arial Black"/>
            <w:lang w:val="el-GR"/>
            <w:rPrChange w:id="107" w:author="Στάθης Καπ" w:date="2023-02-26T01:33:00Z">
              <w:rPr>
                <w:lang w:val="el-GR"/>
              </w:rPr>
            </w:rPrChange>
          </w:rPr>
          <w:t>Ευχαριστίες</w:t>
        </w:r>
      </w:ins>
    </w:p>
    <w:p w14:paraId="0A5BB5B3" w14:textId="63EE0DC1" w:rsidR="001F5280" w:rsidRDefault="001F5280">
      <w:pPr>
        <w:rPr>
          <w:ins w:id="108" w:author="Στάθης Καπ" w:date="2023-03-12T14:14:00Z"/>
          <w:lang w:val="el-GR"/>
        </w:rPr>
      </w:pPr>
      <w:ins w:id="109" w:author="Στάθης Καπ" w:date="2023-03-12T14:12:00Z">
        <w:r>
          <w:rPr>
            <w:lang w:val="el-GR"/>
          </w:rPr>
          <w:t>Θα ήθελα να ευχαριστήσω τον καθηγητή μου</w:t>
        </w:r>
      </w:ins>
      <w:ins w:id="110" w:author="Στάθης Καπ" w:date="2023-03-12T14:15:00Z">
        <w:r>
          <w:rPr>
            <w:lang w:val="el-GR"/>
          </w:rPr>
          <w:t>, κ.</w:t>
        </w:r>
      </w:ins>
      <w:ins w:id="111" w:author="Στάθης Καπ" w:date="2023-03-12T14:12:00Z">
        <w:r>
          <w:rPr>
            <w:lang w:val="el-GR"/>
          </w:rPr>
          <w:t xml:space="preserve"> Χαράλαμπο Κωνσταντόπουλο, για όλη την καθοδήγηση που μου παρείχε κατά την εκπόνηση </w:t>
        </w:r>
      </w:ins>
      <w:ins w:id="112" w:author="Στάθης Καπ" w:date="2023-03-13T03:28:00Z">
        <w:r w:rsidR="007E502F">
          <w:rPr>
            <w:lang w:val="el-GR"/>
          </w:rPr>
          <w:t>της μεταπτυχιακής μου διατριβής</w:t>
        </w:r>
      </w:ins>
      <w:ins w:id="113" w:author="Στάθης Καπ" w:date="2023-03-12T14:14:00Z">
        <w:r>
          <w:rPr>
            <w:lang w:val="el-GR"/>
          </w:rPr>
          <w:t>.</w:t>
        </w:r>
      </w:ins>
    </w:p>
    <w:p w14:paraId="0F346F23" w14:textId="2B5AF35E" w:rsidR="00AC40B0" w:rsidRPr="001F5280" w:rsidRDefault="001F5280">
      <w:pPr>
        <w:rPr>
          <w:ins w:id="114" w:author="Στάθης Καπ" w:date="2023-02-25T14:54:00Z"/>
          <w:lang w:val="el-GR"/>
          <w:rPrChange w:id="115" w:author="Στάθης Καπ" w:date="2023-03-12T14:15:00Z">
            <w:rPr>
              <w:ins w:id="116" w:author="Στάθης Καπ" w:date="2023-02-25T14:54:00Z"/>
              <w:rFonts w:ascii="Arial Black" w:eastAsiaTheme="majorEastAsia" w:hAnsi="Arial Black" w:cstheme="majorBidi"/>
              <w:sz w:val="24"/>
              <w:szCs w:val="32"/>
              <w:lang w:val="el-GR"/>
            </w:rPr>
          </w:rPrChange>
        </w:rPr>
      </w:pPr>
      <w:ins w:id="117" w:author="Στάθης Καπ" w:date="2023-03-12T14:14:00Z">
        <w:r>
          <w:rPr>
            <w:lang w:val="el-GR"/>
          </w:rPr>
          <w:t>Επίσης θα ήθελα να ευχαριστήσω τους γονείς και τους φ</w:t>
        </w:r>
      </w:ins>
      <w:ins w:id="118" w:author="Στάθης Καπ" w:date="2023-03-12T14:15:00Z">
        <w:r>
          <w:rPr>
            <w:lang w:val="el-GR"/>
          </w:rPr>
          <w:t xml:space="preserve">ίλους μου </w:t>
        </w:r>
      </w:ins>
      <w:ins w:id="119" w:author="Στάθης Καπ" w:date="2023-03-13T03:28:00Z">
        <w:r w:rsidR="00825D9B">
          <w:rPr>
            <w:lang w:val="el-GR"/>
          </w:rPr>
          <w:t xml:space="preserve">για την υποστήριξη και την υπομονή </w:t>
        </w:r>
      </w:ins>
      <w:ins w:id="120" w:author="Στάθης Καπ" w:date="2023-03-13T03:29:00Z">
        <w:r w:rsidR="005B33FD">
          <w:rPr>
            <w:lang w:val="el-GR"/>
          </w:rPr>
          <w:t>τους όλα αυτά τα χρόνια</w:t>
        </w:r>
      </w:ins>
      <w:ins w:id="121" w:author="Στάθης Καπ" w:date="2023-03-12T14:15:00Z">
        <w:r>
          <w:rPr>
            <w:lang w:val="el-GR"/>
          </w:rPr>
          <w:t>.</w:t>
        </w:r>
      </w:ins>
      <w:ins w:id="122" w:author="Στάθης Καπ" w:date="2023-03-12T14:13:00Z">
        <w:r>
          <w:rPr>
            <w:lang w:val="el-GR"/>
          </w:rPr>
          <w:t xml:space="preserve"> </w:t>
        </w:r>
      </w:ins>
      <w:ins w:id="123" w:author="Στάθης Καπ" w:date="2023-02-25T14:54:00Z">
        <w:r w:rsidR="00AC40B0">
          <w:rPr>
            <w:lang w:val="el-GR"/>
          </w:rPr>
          <w:br w:type="page"/>
        </w:r>
      </w:ins>
    </w:p>
    <w:p w14:paraId="3FA8EA83" w14:textId="6A378BFA" w:rsidR="002716FD" w:rsidRPr="002707EF" w:rsidDel="00AC40B0" w:rsidRDefault="005C41CB">
      <w:pPr>
        <w:rPr>
          <w:del w:id="124" w:author="Στάθης Καπ" w:date="2023-02-25T14:54:00Z"/>
          <w:rFonts w:ascii="Arial Black" w:hAnsi="Arial Black" w:cs="Arial Black"/>
          <w:lang w:val="el-GR"/>
          <w:rPrChange w:id="125" w:author="Στάθης Καπ" w:date="2023-02-26T01:33:00Z">
            <w:rPr>
              <w:del w:id="126" w:author="Στάθης Καπ" w:date="2023-02-25T14:54:00Z"/>
            </w:rPr>
          </w:rPrChange>
        </w:rPr>
        <w:pPrChange w:id="127" w:author="Στάθης Καπ" w:date="2023-02-26T01:12:00Z">
          <w:pPr>
            <w:jc w:val="center"/>
          </w:pPr>
        </w:pPrChange>
      </w:pPr>
      <w:ins w:id="128" w:author="Στάθης Καπ" w:date="2023-02-26T01:12:00Z">
        <w:r w:rsidRPr="002707EF">
          <w:rPr>
            <w:rFonts w:ascii="Arial Black" w:hAnsi="Arial Black" w:cs="Arial Black"/>
            <w:lang w:val="el-GR"/>
            <w:rPrChange w:id="129"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130" w:author="Στάθης Καπ" w:date="2023-02-25T14:54:00Z"/>
          <w:rFonts w:cs="Arial Black"/>
          <w:lang w:val="el-GR"/>
          <w:rPrChange w:id="131" w:author="Στάθης Καπ" w:date="2023-02-25T14:55:00Z">
            <w:rPr>
              <w:del w:id="132" w:author="Στάθης Καπ" w:date="2023-02-25T14:54:00Z"/>
              <w:rFonts w:ascii="Arial Black" w:hAnsi="Arial Black" w:cs="Arial Black"/>
            </w:rPr>
          </w:rPrChange>
        </w:rPr>
        <w:pPrChange w:id="133" w:author="Στάθης Καπ" w:date="2023-02-26T01:12:00Z">
          <w:pPr>
            <w:jc w:val="center"/>
          </w:pPr>
        </w:pPrChange>
      </w:pPr>
    </w:p>
    <w:p w14:paraId="3053A6BA" w14:textId="77777777" w:rsidR="002716FD" w:rsidRPr="00AC40B0" w:rsidDel="00AC40B0" w:rsidRDefault="002716FD">
      <w:pPr>
        <w:rPr>
          <w:del w:id="134" w:author="Στάθης Καπ" w:date="2023-02-25T14:54:00Z"/>
          <w:rFonts w:cs="Arial Black"/>
          <w:lang w:val="el-GR"/>
          <w:rPrChange w:id="135" w:author="Στάθης Καπ" w:date="2023-02-25T14:55:00Z">
            <w:rPr>
              <w:del w:id="136" w:author="Στάθης Καπ" w:date="2023-02-25T14:54:00Z"/>
              <w:rFonts w:ascii="Arial Black" w:hAnsi="Arial Black" w:cs="Arial Black"/>
            </w:rPr>
          </w:rPrChange>
        </w:rPr>
        <w:pPrChange w:id="137" w:author="Στάθης Καπ" w:date="2023-02-26T01:12:00Z">
          <w:pPr>
            <w:jc w:val="center"/>
          </w:pPr>
        </w:pPrChange>
      </w:pPr>
    </w:p>
    <w:p w14:paraId="142FEB64" w14:textId="7B4E2266" w:rsidR="003B0EB5" w:rsidRPr="00AC40B0" w:rsidRDefault="003B0EB5">
      <w:pPr>
        <w:rPr>
          <w:lang w:val="el-GR"/>
          <w:rPrChange w:id="138" w:author="Στάθης Καπ" w:date="2023-02-25T14:55:00Z">
            <w:rPr/>
          </w:rPrChange>
        </w:rPr>
        <w:pPrChange w:id="139" w:author="Στάθης Καπ" w:date="2023-02-26T01:12:00Z">
          <w:pPr>
            <w:jc w:val="center"/>
          </w:pPr>
        </w:pPrChange>
      </w:pPr>
    </w:p>
    <w:p w14:paraId="2C497534" w14:textId="6A434E3A" w:rsidR="00AC40B0" w:rsidRPr="00904325" w:rsidRDefault="00AC40B0" w:rsidP="00AC40B0">
      <w:pPr>
        <w:rPr>
          <w:ins w:id="140" w:author="Στάθης Καπ" w:date="2023-02-25T14:55:00Z"/>
          <w:lang w:val="el-GR"/>
          <w:rPrChange w:id="141" w:author="Στάθης Καπ" w:date="2023-03-04T16:49:00Z">
            <w:rPr>
              <w:ins w:id="142" w:author="Στάθης Καπ" w:date="2023-02-25T14:55:00Z"/>
              <w:rFonts w:ascii="Arial Black" w:hAnsi="Arial Black" w:cs="Arial Black"/>
            </w:rPr>
          </w:rPrChange>
        </w:rPr>
      </w:pPr>
      <w:ins w:id="143" w:author="Στάθης Καπ" w:date="2023-02-25T14:57:00Z">
        <w:r>
          <w:rPr>
            <w:lang w:val="el-GR"/>
          </w:rPr>
          <w:t>Η τρέχουσα εργασία μελετά εκτενώς το</w:t>
        </w:r>
      </w:ins>
      <w:ins w:id="144"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145" w:author="Στάθης Καπ" w:date="2023-02-25T14:59:00Z">
              <w:rPr/>
            </w:rPrChange>
          </w:rPr>
          <w:t>-</w:t>
        </w:r>
        <w:r>
          <w:t>hard</w:t>
        </w:r>
        <w:r w:rsidRPr="00AC40B0">
          <w:rPr>
            <w:lang w:val="el-GR"/>
            <w:rPrChange w:id="146" w:author="Στάθης Καπ" w:date="2023-02-25T14:59:00Z">
              <w:rPr/>
            </w:rPrChange>
          </w:rPr>
          <w:t xml:space="preserve"> </w:t>
        </w:r>
        <w:r>
          <w:rPr>
            <w:lang w:val="el-GR"/>
          </w:rPr>
          <w:t>προβλήματα,</w:t>
        </w:r>
      </w:ins>
      <w:ins w:id="147"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148" w:author="Στάθης Καπ" w:date="2023-02-25T15:01:00Z">
        <w:r>
          <w:rPr>
            <w:lang w:val="el-GR"/>
          </w:rPr>
          <w:t xml:space="preserve">και προσεγγιστικών </w:t>
        </w:r>
      </w:ins>
      <w:ins w:id="149" w:author="Στάθης Καπ" w:date="2023-02-25T15:00:00Z">
        <w:r>
          <w:rPr>
            <w:lang w:val="el-GR"/>
          </w:rPr>
          <w:t>αλγορ</w:t>
        </w:r>
      </w:ins>
      <w:ins w:id="150" w:author="Στάθης Καπ" w:date="2023-02-25T15:01:00Z">
        <w:r>
          <w:rPr>
            <w:lang w:val="el-GR"/>
          </w:rPr>
          <w:t xml:space="preserve">ίθμων καθίσταται αναγκαία για την εύρεση ικανοποιητικών λύσεων </w:t>
        </w:r>
      </w:ins>
      <w:ins w:id="151" w:author="Στάθης Καπ" w:date="2023-02-25T15:02:00Z">
        <w:r w:rsidR="001D3145">
          <w:rPr>
            <w:lang w:val="el-GR"/>
          </w:rPr>
          <w:t xml:space="preserve">σε μικρό χρονικό διάστημα. </w:t>
        </w:r>
      </w:ins>
      <w:ins w:id="152" w:author="Στάθης Καπ" w:date="2023-02-25T15:03:00Z">
        <w:r w:rsidR="001D3145">
          <w:rPr>
            <w:lang w:val="el-GR"/>
          </w:rPr>
          <w:t>Για το Πρόβλημα Προσανατολισμού έχουν ήδη υλοποιηθεί αρκετοί αλγόριθμο</w:t>
        </w:r>
      </w:ins>
      <w:ins w:id="153" w:author="Στάθης Καπ" w:date="2023-02-25T15:04:00Z">
        <w:r w:rsidR="001D3145">
          <w:rPr>
            <w:lang w:val="el-GR"/>
          </w:rPr>
          <w:t>ι, ένας από τους οποίους είναι και ο αλγόριθμος Επαναλαμβανόμενης Τοπικής Αναζήτησης</w:t>
        </w:r>
      </w:ins>
      <w:ins w:id="154" w:author="Στάθης Καπ" w:date="2023-02-25T16:28:00Z">
        <w:r w:rsidR="001740C5">
          <w:rPr>
            <w:lang w:val="el-GR"/>
          </w:rPr>
          <w:t xml:space="preserve"> </w:t>
        </w:r>
        <w:r w:rsidR="001740C5" w:rsidRPr="001740C5">
          <w:rPr>
            <w:lang w:val="el-GR"/>
            <w:rPrChange w:id="155" w:author="Στάθης Καπ" w:date="2023-02-25T16:28:00Z">
              <w:rPr/>
            </w:rPrChange>
          </w:rPr>
          <w:t>(</w:t>
        </w:r>
        <w:r w:rsidR="001740C5">
          <w:t>ILS</w:t>
        </w:r>
        <w:r w:rsidR="001740C5" w:rsidRPr="001740C5">
          <w:rPr>
            <w:lang w:val="el-GR"/>
            <w:rPrChange w:id="156" w:author="Στάθης Καπ" w:date="2023-02-25T16:28:00Z">
              <w:rPr/>
            </w:rPrChange>
          </w:rPr>
          <w:t>)</w:t>
        </w:r>
      </w:ins>
      <w:ins w:id="157" w:author="Στάθης Καπ" w:date="2023-02-25T15:04:00Z">
        <w:r w:rsidR="001D3145">
          <w:rPr>
            <w:lang w:val="el-GR"/>
          </w:rPr>
          <w:t>. Σκοπός της παρούσ</w:t>
        </w:r>
      </w:ins>
      <w:ins w:id="158" w:author="Στάθης Καπ" w:date="2023-02-25T16:28:00Z">
        <w:r w:rsidR="001740C5">
          <w:rPr>
            <w:lang w:val="el-GR"/>
          </w:rPr>
          <w:t>α</w:t>
        </w:r>
      </w:ins>
      <w:ins w:id="159" w:author="Στάθης Καπ" w:date="2023-02-25T15:04:00Z">
        <w:r w:rsidR="001D3145">
          <w:rPr>
            <w:lang w:val="el-GR"/>
          </w:rPr>
          <w:t xml:space="preserve">ς </w:t>
        </w:r>
      </w:ins>
      <w:ins w:id="160" w:author="Στάθης Καπ" w:date="2023-02-25T15:05:00Z">
        <w:r w:rsidR="001D3145">
          <w:rPr>
            <w:lang w:val="el-GR"/>
          </w:rPr>
          <w:t>εργασίας είναι</w:t>
        </w:r>
      </w:ins>
      <w:ins w:id="161" w:author="Στάθης Καπ" w:date="2023-02-25T15:07:00Z">
        <w:r w:rsidR="001D3145">
          <w:rPr>
            <w:lang w:val="el-GR"/>
          </w:rPr>
          <w:t xml:space="preserve"> να μειώσει το χρόνο εκτέλεσης του </w:t>
        </w:r>
      </w:ins>
      <w:ins w:id="162" w:author="Στάθης Καπ" w:date="2023-02-25T15:09:00Z">
        <w:r w:rsidR="001D3145">
          <w:t>ILS</w:t>
        </w:r>
      </w:ins>
      <w:ins w:id="163" w:author="Στάθης Καπ" w:date="2023-02-25T15:07:00Z">
        <w:r w:rsidR="001D3145">
          <w:rPr>
            <w:lang w:val="el-GR"/>
          </w:rPr>
          <w:t>,</w:t>
        </w:r>
      </w:ins>
      <w:ins w:id="164" w:author="Στάθης Καπ" w:date="2023-02-25T15:05:00Z">
        <w:r w:rsidR="001D3145">
          <w:rPr>
            <w:lang w:val="el-GR"/>
          </w:rPr>
          <w:t xml:space="preserve"> </w:t>
        </w:r>
      </w:ins>
      <w:ins w:id="165" w:author="Στάθης Καπ" w:date="2023-02-25T15:07:00Z">
        <w:r w:rsidR="001D3145">
          <w:rPr>
            <w:lang w:val="el-GR"/>
          </w:rPr>
          <w:t>διαχωρίζοντας</w:t>
        </w:r>
      </w:ins>
      <w:ins w:id="166" w:author="Στάθης Καπ" w:date="2023-02-25T15:05:00Z">
        <w:r w:rsidR="001D3145">
          <w:rPr>
            <w:lang w:val="el-GR"/>
          </w:rPr>
          <w:t xml:space="preserve"> το γράφημα του προβλήματος με ικανοποιητικό τρό</w:t>
        </w:r>
      </w:ins>
      <w:ins w:id="167" w:author="Στάθης Καπ" w:date="2023-02-25T15:07:00Z">
        <w:r w:rsidR="001D3145">
          <w:rPr>
            <w:lang w:val="el-GR"/>
          </w:rPr>
          <w:t xml:space="preserve">πο, εφαρμόζοντας </w:t>
        </w:r>
      </w:ins>
      <w:ins w:id="168" w:author="Στάθης Καπ" w:date="2023-02-25T15:05:00Z">
        <w:r w:rsidR="001D3145">
          <w:rPr>
            <w:lang w:val="el-GR"/>
          </w:rPr>
          <w:t xml:space="preserve">μια διαχωρισμένη Τοπική Αναζήτηση στα επιμέρους </w:t>
        </w:r>
      </w:ins>
      <w:ins w:id="169" w:author="Στάθης Καπ" w:date="2023-02-25T15:09:00Z">
        <w:r w:rsidR="001D3145">
          <w:rPr>
            <w:lang w:val="el-GR"/>
          </w:rPr>
          <w:t>υπο-</w:t>
        </w:r>
      </w:ins>
      <w:ins w:id="170" w:author="Στάθης Καπ" w:date="2023-02-25T15:05:00Z">
        <w:r w:rsidR="001D3145">
          <w:rPr>
            <w:lang w:val="el-GR"/>
          </w:rPr>
          <w:t xml:space="preserve">γραφήματα, </w:t>
        </w:r>
      </w:ins>
      <w:ins w:id="171" w:author="Στάθης Καπ" w:date="2023-02-25T15:06:00Z">
        <w:r w:rsidR="001D3145">
          <w:rPr>
            <w:lang w:val="el-GR"/>
          </w:rPr>
          <w:t>και</w:t>
        </w:r>
      </w:ins>
      <w:ins w:id="172" w:author="Στάθης Καπ" w:date="2023-02-25T15:07:00Z">
        <w:r w:rsidR="001D3145">
          <w:rPr>
            <w:lang w:val="el-GR"/>
          </w:rPr>
          <w:t xml:space="preserve"> αντιμετωπίζοντας </w:t>
        </w:r>
      </w:ins>
      <w:ins w:id="173" w:author="Στάθης Καπ" w:date="2023-02-25T15:06:00Z">
        <w:r w:rsidR="001D3145">
          <w:rPr>
            <w:lang w:val="el-GR"/>
          </w:rPr>
          <w:t>τα προβλήματα που προκύπτουν από αυτόν τον διαχωρισμό. Τα πειραματικά αποτελέσματα</w:t>
        </w:r>
      </w:ins>
      <w:ins w:id="174" w:author="Στάθης Καπ" w:date="2023-02-25T15:07:00Z">
        <w:r w:rsidR="001D3145">
          <w:rPr>
            <w:lang w:val="el-GR"/>
          </w:rPr>
          <w:t xml:space="preserve"> δεί</w:t>
        </w:r>
      </w:ins>
      <w:ins w:id="175" w:author="Στάθης Καπ" w:date="2023-02-25T15:08:00Z">
        <w:r w:rsidR="001D3145">
          <w:rPr>
            <w:lang w:val="el-GR"/>
          </w:rPr>
          <w:t xml:space="preserve">χνουν τη μείωση του χρόνου εκτέλεσης του αλγορίθμου </w:t>
        </w:r>
      </w:ins>
      <w:ins w:id="176" w:author="Στάθης Καπ" w:date="2023-02-25T15:09:00Z">
        <w:r w:rsidR="001D3145">
          <w:rPr>
            <w:lang w:val="el-GR"/>
          </w:rPr>
          <w:t xml:space="preserve">ειδικά σε παραδείγματα με </w:t>
        </w:r>
      </w:ins>
      <w:ins w:id="177" w:author="Στάθης Καπ" w:date="2023-02-25T15:10:00Z">
        <w:r w:rsidR="001D3145">
          <w:rPr>
            <w:lang w:val="el-GR"/>
          </w:rPr>
          <w:t>μεγάλα δεδομένα εισόδου</w:t>
        </w:r>
      </w:ins>
      <w:ins w:id="178" w:author="Στάθης Καπ" w:date="2023-02-25T15:09:00Z">
        <w:r w:rsidR="001D3145">
          <w:rPr>
            <w:lang w:val="el-GR"/>
          </w:rPr>
          <w:t xml:space="preserve">, </w:t>
        </w:r>
      </w:ins>
      <w:ins w:id="179" w:author="Στάθης Καπ" w:date="2023-02-25T15:10:00Z">
        <w:r w:rsidR="001D3145">
          <w:rPr>
            <w:lang w:val="el-GR"/>
          </w:rPr>
          <w:t>με αντίκτυπο όμως τη μείωση της βαθμολογίας των λύσεων. Παρ</w:t>
        </w:r>
      </w:ins>
      <w:ins w:id="180"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181" w:author="Στάθης Καπ" w:date="2023-02-25T15:12:00Z">
        <w:r w:rsidR="00992445">
          <w:rPr>
            <w:lang w:val="el-GR"/>
          </w:rPr>
          <w:t xml:space="preserve">και περαιτέρω </w:t>
        </w:r>
      </w:ins>
      <w:ins w:id="182" w:author="Στάθης Καπ" w:date="2023-02-25T15:11:00Z">
        <w:r w:rsidR="00992445">
          <w:rPr>
            <w:lang w:val="el-GR"/>
          </w:rPr>
          <w:t>περιθώρια βελτίωσης.</w:t>
        </w:r>
      </w:ins>
      <w:ins w:id="183" w:author="Στάθης Καπ" w:date="2023-02-25T15:12:00Z">
        <w:r w:rsidR="00992445">
          <w:rPr>
            <w:lang w:val="el-GR"/>
          </w:rPr>
          <w:t xml:space="preserve"> </w:t>
        </w:r>
      </w:ins>
    </w:p>
    <w:p w14:paraId="61C10F4E" w14:textId="77777777" w:rsidR="00AC40B0" w:rsidRPr="00AC40B0" w:rsidRDefault="00AC40B0">
      <w:pPr>
        <w:rPr>
          <w:ins w:id="184" w:author="Στάθης Καπ" w:date="2023-02-25T14:55:00Z"/>
          <w:rFonts w:ascii="Arial Black" w:hAnsi="Arial Black" w:cs="Arial Black"/>
          <w:lang w:val="el-GR"/>
          <w:rPrChange w:id="185" w:author="Στάθης Καπ" w:date="2023-02-25T14:55:00Z">
            <w:rPr>
              <w:ins w:id="186" w:author="Στάθης Καπ" w:date="2023-02-25T14:55:00Z"/>
              <w:rFonts w:ascii="Arial Black" w:hAnsi="Arial Black" w:cs="Arial Black"/>
            </w:rPr>
          </w:rPrChange>
        </w:rPr>
      </w:pPr>
      <w:ins w:id="187" w:author="Στάθης Καπ" w:date="2023-02-25T14:55:00Z">
        <w:r w:rsidRPr="00AC40B0">
          <w:rPr>
            <w:rFonts w:ascii="Arial Black" w:hAnsi="Arial Black" w:cs="Arial Black"/>
            <w:lang w:val="el-GR"/>
            <w:rPrChange w:id="188" w:author="Στάθης Καπ" w:date="2023-02-25T14:55:00Z">
              <w:rPr>
                <w:rFonts w:ascii="Arial Black" w:hAnsi="Arial Black" w:cs="Arial Black"/>
              </w:rPr>
            </w:rPrChange>
          </w:rPr>
          <w:br w:type="page"/>
        </w:r>
      </w:ins>
    </w:p>
    <w:p w14:paraId="506AEF06" w14:textId="416A2C4F" w:rsidR="00AC40B0" w:rsidRPr="002707EF" w:rsidRDefault="00A94451">
      <w:pPr>
        <w:rPr>
          <w:ins w:id="189" w:author="Στάθης Καπ" w:date="2023-02-25T14:55:00Z"/>
          <w:rFonts w:ascii="Arial Black" w:hAnsi="Arial Black" w:cs="Arial Black"/>
        </w:rPr>
      </w:pPr>
      <w:ins w:id="190" w:author="Στάθης Καπ" w:date="2023-02-26T01:13:00Z">
        <w:r w:rsidRPr="002707EF">
          <w:rPr>
            <w:rFonts w:ascii="Arial Black" w:hAnsi="Arial Black" w:cs="Arial Black"/>
            <w:rPrChange w:id="191"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192" w:author="Στάθης Καπ" w:date="2023-02-25T14:55:00Z"/>
          <w:rPrChange w:id="193" w:author="Στάθης Καπ" w:date="2023-02-25T16:32:00Z">
            <w:rPr>
              <w:ins w:id="194" w:author="Στάθης Καπ" w:date="2023-02-25T14:55:00Z"/>
              <w:rFonts w:ascii="Arial Black" w:hAnsi="Arial Black" w:cs="Arial Black"/>
            </w:rPr>
          </w:rPrChange>
        </w:rPr>
      </w:pPr>
      <w:ins w:id="195" w:author="Στάθης Καπ" w:date="2023-02-25T16:31:00Z">
        <w:r w:rsidRPr="00282A41">
          <w:rPr>
            <w:rPrChange w:id="196" w:author="Στάθης Καπ" w:date="2023-02-25T16:31:00Z">
              <w:rPr>
                <w:lang w:val="el-GR"/>
              </w:rPr>
            </w:rPrChange>
          </w:rPr>
          <w:t xml:space="preserve">The current work extensively studies the </w:t>
        </w:r>
        <w:r w:rsidR="00282A41">
          <w:t>Team</w:t>
        </w:r>
        <w:r w:rsidRPr="00282A41">
          <w:rPr>
            <w:rPrChange w:id="197" w:author="Στάθης Καπ" w:date="2023-02-25T16:31:00Z">
              <w:rPr>
                <w:lang w:val="el-GR"/>
              </w:rPr>
            </w:rPrChange>
          </w:rPr>
          <w:t xml:space="preserve"> Orie</w:t>
        </w:r>
        <w:r w:rsidR="00282A41">
          <w:t>nteering</w:t>
        </w:r>
        <w:r w:rsidRPr="00282A41">
          <w:rPr>
            <w:rPrChange w:id="198" w:author="Στάθης Καπ" w:date="2023-02-25T16:31:00Z">
              <w:rPr>
                <w:lang w:val="el-GR"/>
              </w:rPr>
            </w:rPrChange>
          </w:rPr>
          <w:t xml:space="preserve"> Problem with Time Windows, which is an extension of the </w:t>
        </w:r>
      </w:ins>
      <w:ins w:id="199" w:author="Στάθης Καπ" w:date="2023-02-25T16:32:00Z">
        <w:r w:rsidR="00282A41">
          <w:t>Orienteering</w:t>
        </w:r>
      </w:ins>
      <w:ins w:id="200" w:author="Στάθης Καπ" w:date="2023-02-25T16:31:00Z">
        <w:r w:rsidRPr="00282A41">
          <w:rPr>
            <w:rPrChange w:id="201" w:author="Στάθης Καπ" w:date="2023-02-25T16:31:00Z">
              <w:rPr>
                <w:lang w:val="el-GR"/>
              </w:rPr>
            </w:rPrChange>
          </w:rPr>
          <w:t xml:space="preserve"> Problem. </w:t>
        </w:r>
        <w:r w:rsidRPr="00282A41">
          <w:rPr>
            <w:rPrChange w:id="202" w:author="Στάθης Καπ" w:date="2023-02-25T16:32:00Z">
              <w:rPr>
                <w:lang w:val="el-GR"/>
              </w:rPr>
            </w:rPrChange>
          </w:rPr>
          <w:t xml:space="preserve">The </w:t>
        </w:r>
      </w:ins>
      <w:ins w:id="203" w:author="Στάθης Καπ" w:date="2023-02-25T16:32:00Z">
        <w:r w:rsidR="00282A41">
          <w:t>Orienteering</w:t>
        </w:r>
        <w:r w:rsidR="00282A41" w:rsidRPr="00130858">
          <w:t xml:space="preserve"> </w:t>
        </w:r>
      </w:ins>
      <w:ins w:id="204" w:author="Στάθης Καπ" w:date="2023-02-25T16:31:00Z">
        <w:r w:rsidRPr="00282A41">
          <w:rPr>
            <w:rPrChange w:id="205"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206" w:author="Στάθης Καπ" w:date="2023-02-25T16:32:00Z">
        <w:r w:rsidR="00282A41">
          <w:t>Orienteering</w:t>
        </w:r>
      </w:ins>
      <w:ins w:id="207" w:author="Στάθης Καπ" w:date="2023-02-25T16:31:00Z">
        <w:r w:rsidRPr="00282A41">
          <w:rPr>
            <w:rPrChange w:id="208"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209" w:author="Στάθης Καπ" w:date="2023-02-26T01:07:00Z">
              <w:pPr>
                <w:pStyle w:val="TOCHeading"/>
              </w:pPr>
            </w:pPrChange>
          </w:pPr>
          <w:r w:rsidRPr="00935E3B">
            <w:rPr>
              <w:color w:val="000000" w:themeColor="text1"/>
              <w:lang w:val="el-GR"/>
            </w:rPr>
            <w:t>Περιεχόμενα</w:t>
          </w:r>
        </w:p>
        <w:p w14:paraId="75CE6E22" w14:textId="263AE5E7" w:rsidR="003D62FC" w:rsidRDefault="003B0EB5">
          <w:pPr>
            <w:pStyle w:val="TOC1"/>
            <w:rPr>
              <w:ins w:id="210" w:author="Στάθης Καπ" w:date="2023-03-10T00:25:00Z"/>
              <w:rFonts w:eastAsiaTheme="minorEastAsia"/>
              <w:noProof/>
            </w:rPr>
          </w:pPr>
          <w:r>
            <w:fldChar w:fldCharType="begin"/>
          </w:r>
          <w:r>
            <w:instrText xml:space="preserve"> TOC \o "1-3" \h \z \u </w:instrText>
          </w:r>
          <w:r>
            <w:fldChar w:fldCharType="separate"/>
          </w:r>
          <w:ins w:id="211" w:author="Στάθης Καπ" w:date="2023-03-10T00:25:00Z">
            <w:r w:rsidR="003D62FC" w:rsidRPr="004903CF">
              <w:rPr>
                <w:rStyle w:val="Hyperlink"/>
                <w:noProof/>
              </w:rPr>
              <w:fldChar w:fldCharType="begin"/>
            </w:r>
            <w:r w:rsidR="003D62FC" w:rsidRPr="004903CF">
              <w:rPr>
                <w:rStyle w:val="Hyperlink"/>
                <w:noProof/>
              </w:rPr>
              <w:instrText xml:space="preserve"> </w:instrText>
            </w:r>
            <w:r w:rsidR="003D62FC">
              <w:rPr>
                <w:noProof/>
              </w:rPr>
              <w:instrText>HYPERLINK \l "_Toc129300357"</w:instrText>
            </w:r>
            <w:r w:rsidR="003D62FC" w:rsidRPr="004903CF">
              <w:rPr>
                <w:rStyle w:val="Hyperlink"/>
                <w:noProof/>
              </w:rPr>
              <w:instrText xml:space="preserve"> </w:instrText>
            </w:r>
            <w:r w:rsidR="003D62FC" w:rsidRPr="004903CF">
              <w:rPr>
                <w:rStyle w:val="Hyperlink"/>
                <w:noProof/>
              </w:rPr>
            </w:r>
            <w:r w:rsidR="003D62FC" w:rsidRPr="004903CF">
              <w:rPr>
                <w:rStyle w:val="Hyperlink"/>
                <w:noProof/>
              </w:rPr>
              <w:fldChar w:fldCharType="separate"/>
            </w:r>
            <w:r w:rsidR="003D62FC" w:rsidRPr="004903CF">
              <w:rPr>
                <w:rStyle w:val="Hyperlink"/>
                <w:noProof/>
                <w:lang w:val="el-GR"/>
              </w:rPr>
              <w:t>1.</w:t>
            </w:r>
            <w:r w:rsidR="003D62FC">
              <w:rPr>
                <w:rFonts w:eastAsiaTheme="minorEastAsia"/>
                <w:noProof/>
              </w:rPr>
              <w:tab/>
            </w:r>
            <w:r w:rsidR="003D62FC" w:rsidRPr="004903CF">
              <w:rPr>
                <w:rStyle w:val="Hyperlink"/>
                <w:noProof/>
              </w:rPr>
              <w:t>Εισαγωγή</w:t>
            </w:r>
            <w:r w:rsidR="003D62FC">
              <w:rPr>
                <w:noProof/>
                <w:webHidden/>
              </w:rPr>
              <w:tab/>
            </w:r>
            <w:r w:rsidR="003D62FC">
              <w:rPr>
                <w:noProof/>
                <w:webHidden/>
              </w:rPr>
              <w:fldChar w:fldCharType="begin"/>
            </w:r>
            <w:r w:rsidR="003D62FC">
              <w:rPr>
                <w:noProof/>
                <w:webHidden/>
              </w:rPr>
              <w:instrText xml:space="preserve"> PAGEREF _Toc129300357 \h </w:instrText>
            </w:r>
          </w:ins>
          <w:r w:rsidR="003D62FC">
            <w:rPr>
              <w:noProof/>
              <w:webHidden/>
            </w:rPr>
          </w:r>
          <w:r w:rsidR="003D62FC">
            <w:rPr>
              <w:noProof/>
              <w:webHidden/>
            </w:rPr>
            <w:fldChar w:fldCharType="separate"/>
          </w:r>
          <w:ins w:id="212" w:author="Στάθης Καπ" w:date="2023-03-11T10:39:00Z">
            <w:r w:rsidR="00657928">
              <w:rPr>
                <w:noProof/>
                <w:webHidden/>
              </w:rPr>
              <w:t>8</w:t>
            </w:r>
          </w:ins>
          <w:ins w:id="213" w:author="Στάθης Καπ" w:date="2023-03-10T00:25:00Z">
            <w:r w:rsidR="003D62FC">
              <w:rPr>
                <w:noProof/>
                <w:webHidden/>
              </w:rPr>
              <w:fldChar w:fldCharType="end"/>
            </w:r>
            <w:r w:rsidR="003D62FC" w:rsidRPr="004903CF">
              <w:rPr>
                <w:rStyle w:val="Hyperlink"/>
                <w:noProof/>
              </w:rPr>
              <w:fldChar w:fldCharType="end"/>
            </w:r>
          </w:ins>
        </w:p>
        <w:p w14:paraId="0B63F96D" w14:textId="4C702CAB" w:rsidR="003D62FC" w:rsidRDefault="003D62FC">
          <w:pPr>
            <w:pStyle w:val="TOC1"/>
            <w:rPr>
              <w:ins w:id="214" w:author="Στάθης Καπ" w:date="2023-03-10T00:25:00Z"/>
              <w:rFonts w:eastAsiaTheme="minorEastAsia"/>
              <w:noProof/>
            </w:rPr>
          </w:pPr>
          <w:ins w:id="21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w:t>
            </w:r>
            <w:r>
              <w:rPr>
                <w:rFonts w:eastAsiaTheme="minorEastAsia"/>
                <w:noProof/>
              </w:rPr>
              <w:tab/>
            </w:r>
            <w:r w:rsidRPr="004903CF">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_Toc129300360 \h </w:instrText>
            </w:r>
          </w:ins>
          <w:r>
            <w:rPr>
              <w:noProof/>
              <w:webHidden/>
            </w:rPr>
          </w:r>
          <w:r>
            <w:rPr>
              <w:noProof/>
              <w:webHidden/>
            </w:rPr>
            <w:fldChar w:fldCharType="separate"/>
          </w:r>
          <w:ins w:id="216" w:author="Στάθης Καπ" w:date="2023-03-11T10:39:00Z">
            <w:r w:rsidR="00657928">
              <w:rPr>
                <w:noProof/>
                <w:webHidden/>
              </w:rPr>
              <w:t>10</w:t>
            </w:r>
          </w:ins>
          <w:ins w:id="217" w:author="Στάθης Καπ" w:date="2023-03-10T00:25:00Z">
            <w:r>
              <w:rPr>
                <w:noProof/>
                <w:webHidden/>
              </w:rPr>
              <w:fldChar w:fldCharType="end"/>
            </w:r>
            <w:r w:rsidRPr="004903CF">
              <w:rPr>
                <w:rStyle w:val="Hyperlink"/>
                <w:noProof/>
              </w:rPr>
              <w:fldChar w:fldCharType="end"/>
            </w:r>
          </w:ins>
        </w:p>
        <w:p w14:paraId="156493CE" w14:textId="5603B7CC" w:rsidR="003D62FC" w:rsidRDefault="003D62FC">
          <w:pPr>
            <w:pStyle w:val="TOC2"/>
            <w:tabs>
              <w:tab w:val="left" w:pos="880"/>
              <w:tab w:val="right" w:leader="dot" w:pos="8828"/>
            </w:tabs>
            <w:rPr>
              <w:ins w:id="218" w:author="Στάθης Καπ" w:date="2023-03-10T00:25:00Z"/>
              <w:rFonts w:eastAsiaTheme="minorEastAsia"/>
              <w:noProof/>
            </w:rPr>
          </w:pPr>
          <w:ins w:id="21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2.1</w:t>
            </w:r>
            <w:r>
              <w:rPr>
                <w:rFonts w:eastAsiaTheme="minorEastAsia"/>
                <w:noProof/>
              </w:rPr>
              <w:tab/>
            </w:r>
            <w:r w:rsidRPr="004903CF">
              <w:rPr>
                <w:rStyle w:val="Hyperlink"/>
                <w:noProof/>
                <w:lang w:val="el-GR"/>
              </w:rPr>
              <w:t>Το πρόβλημα Προσανατολισμού με Χρονικά Παράθυρα (</w:t>
            </w:r>
            <w:r w:rsidRPr="004903CF">
              <w:rPr>
                <w:rStyle w:val="Hyperlink"/>
                <w:noProof/>
              </w:rPr>
              <w:t>OPTW</w:t>
            </w:r>
            <w:r w:rsidRPr="004903CF">
              <w:rPr>
                <w:rStyle w:val="Hyperlink"/>
                <w:noProof/>
                <w:lang w:val="el-GR"/>
              </w:rPr>
              <w:t>)</w:t>
            </w:r>
            <w:r>
              <w:rPr>
                <w:noProof/>
                <w:webHidden/>
              </w:rPr>
              <w:tab/>
            </w:r>
            <w:r>
              <w:rPr>
                <w:noProof/>
                <w:webHidden/>
              </w:rPr>
              <w:fldChar w:fldCharType="begin"/>
            </w:r>
            <w:r>
              <w:rPr>
                <w:noProof/>
                <w:webHidden/>
              </w:rPr>
              <w:instrText xml:space="preserve"> PAGEREF _Toc129300361 \h </w:instrText>
            </w:r>
          </w:ins>
          <w:r>
            <w:rPr>
              <w:noProof/>
              <w:webHidden/>
            </w:rPr>
          </w:r>
          <w:r>
            <w:rPr>
              <w:noProof/>
              <w:webHidden/>
            </w:rPr>
            <w:fldChar w:fldCharType="separate"/>
          </w:r>
          <w:ins w:id="220" w:author="Στάθης Καπ" w:date="2023-03-11T10:39:00Z">
            <w:r w:rsidR="00657928">
              <w:rPr>
                <w:noProof/>
                <w:webHidden/>
              </w:rPr>
              <w:t>11</w:t>
            </w:r>
          </w:ins>
          <w:ins w:id="221" w:author="Στάθης Καπ" w:date="2023-03-10T00:25:00Z">
            <w:r>
              <w:rPr>
                <w:noProof/>
                <w:webHidden/>
              </w:rPr>
              <w:fldChar w:fldCharType="end"/>
            </w:r>
            <w:r w:rsidRPr="004903CF">
              <w:rPr>
                <w:rStyle w:val="Hyperlink"/>
                <w:noProof/>
              </w:rPr>
              <w:fldChar w:fldCharType="end"/>
            </w:r>
          </w:ins>
        </w:p>
        <w:p w14:paraId="4E870B12" w14:textId="3E5CED3D" w:rsidR="003D62FC" w:rsidRDefault="003D62FC">
          <w:pPr>
            <w:pStyle w:val="TOC2"/>
            <w:tabs>
              <w:tab w:val="left" w:pos="880"/>
              <w:tab w:val="right" w:leader="dot" w:pos="8828"/>
            </w:tabs>
            <w:rPr>
              <w:ins w:id="222" w:author="Στάθης Καπ" w:date="2023-03-10T00:25:00Z"/>
              <w:rFonts w:eastAsiaTheme="minorEastAsia"/>
              <w:noProof/>
            </w:rPr>
          </w:pPr>
          <w:ins w:id="22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2.2</w:t>
            </w:r>
            <w:r>
              <w:rPr>
                <w:rFonts w:eastAsiaTheme="minorEastAsia"/>
                <w:noProof/>
              </w:rPr>
              <w:tab/>
            </w:r>
            <w:r w:rsidRPr="004903CF">
              <w:rPr>
                <w:rStyle w:val="Hyperlink"/>
                <w:noProof/>
                <w:lang w:val="el-GR"/>
              </w:rPr>
              <w:t>Το Χρονικά Εξαρτώμενο Πρόβλημα Προσανατολισμού (</w:t>
            </w:r>
            <w:r w:rsidRPr="004903CF">
              <w:rPr>
                <w:rStyle w:val="Hyperlink"/>
                <w:noProof/>
              </w:rPr>
              <w:t>TDOP</w:t>
            </w:r>
            <w:r w:rsidRPr="004903CF">
              <w:rPr>
                <w:rStyle w:val="Hyperlink"/>
                <w:noProof/>
                <w:lang w:val="el-GR"/>
              </w:rPr>
              <w:t>)</w:t>
            </w:r>
            <w:r>
              <w:rPr>
                <w:noProof/>
                <w:webHidden/>
              </w:rPr>
              <w:tab/>
            </w:r>
            <w:r>
              <w:rPr>
                <w:noProof/>
                <w:webHidden/>
              </w:rPr>
              <w:fldChar w:fldCharType="begin"/>
            </w:r>
            <w:r>
              <w:rPr>
                <w:noProof/>
                <w:webHidden/>
              </w:rPr>
              <w:instrText xml:space="preserve"> PAGEREF _Toc129300362 \h </w:instrText>
            </w:r>
          </w:ins>
          <w:r>
            <w:rPr>
              <w:noProof/>
              <w:webHidden/>
            </w:rPr>
          </w:r>
          <w:r>
            <w:rPr>
              <w:noProof/>
              <w:webHidden/>
            </w:rPr>
            <w:fldChar w:fldCharType="separate"/>
          </w:r>
          <w:ins w:id="224" w:author="Στάθης Καπ" w:date="2023-03-11T10:39:00Z">
            <w:r w:rsidR="00657928">
              <w:rPr>
                <w:noProof/>
                <w:webHidden/>
              </w:rPr>
              <w:t>12</w:t>
            </w:r>
          </w:ins>
          <w:ins w:id="225" w:author="Στάθης Καπ" w:date="2023-03-10T00:25:00Z">
            <w:r>
              <w:rPr>
                <w:noProof/>
                <w:webHidden/>
              </w:rPr>
              <w:fldChar w:fldCharType="end"/>
            </w:r>
            <w:r w:rsidRPr="004903CF">
              <w:rPr>
                <w:rStyle w:val="Hyperlink"/>
                <w:noProof/>
              </w:rPr>
              <w:fldChar w:fldCharType="end"/>
            </w:r>
          </w:ins>
        </w:p>
        <w:p w14:paraId="2DC08516" w14:textId="1B7C235D" w:rsidR="003D62FC" w:rsidRDefault="003D62FC">
          <w:pPr>
            <w:pStyle w:val="TOC2"/>
            <w:tabs>
              <w:tab w:val="left" w:pos="880"/>
              <w:tab w:val="right" w:leader="dot" w:pos="8828"/>
            </w:tabs>
            <w:rPr>
              <w:ins w:id="226" w:author="Στάθης Καπ" w:date="2023-03-10T00:25:00Z"/>
              <w:rFonts w:eastAsiaTheme="minorEastAsia"/>
              <w:noProof/>
            </w:rPr>
          </w:pPr>
          <w:ins w:id="22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2.3</w:t>
            </w:r>
            <w:r>
              <w:rPr>
                <w:rFonts w:eastAsiaTheme="minorEastAsia"/>
                <w:noProof/>
              </w:rPr>
              <w:tab/>
            </w:r>
            <w:r w:rsidRPr="004903CF">
              <w:rPr>
                <w:rStyle w:val="Hyperlink"/>
                <w:noProof/>
                <w:lang w:val="el-GR"/>
              </w:rPr>
              <w:t>Το πρόβλημα Ομαδικού Προσανατολισμού (</w:t>
            </w:r>
            <w:r w:rsidRPr="004903CF">
              <w:rPr>
                <w:rStyle w:val="Hyperlink"/>
                <w:noProof/>
              </w:rPr>
              <w:t>TOP</w:t>
            </w:r>
            <w:r w:rsidRPr="004903CF">
              <w:rPr>
                <w:rStyle w:val="Hyperlink"/>
                <w:noProof/>
                <w:lang w:val="el-GR"/>
              </w:rPr>
              <w:t>)</w:t>
            </w:r>
            <w:r>
              <w:rPr>
                <w:noProof/>
                <w:webHidden/>
              </w:rPr>
              <w:tab/>
            </w:r>
            <w:r>
              <w:rPr>
                <w:noProof/>
                <w:webHidden/>
              </w:rPr>
              <w:fldChar w:fldCharType="begin"/>
            </w:r>
            <w:r>
              <w:rPr>
                <w:noProof/>
                <w:webHidden/>
              </w:rPr>
              <w:instrText xml:space="preserve"> PAGEREF _Toc129300363 \h </w:instrText>
            </w:r>
          </w:ins>
          <w:r>
            <w:rPr>
              <w:noProof/>
              <w:webHidden/>
            </w:rPr>
          </w:r>
          <w:r>
            <w:rPr>
              <w:noProof/>
              <w:webHidden/>
            </w:rPr>
            <w:fldChar w:fldCharType="separate"/>
          </w:r>
          <w:ins w:id="228" w:author="Στάθης Καπ" w:date="2023-03-11T10:39:00Z">
            <w:r w:rsidR="00657928">
              <w:rPr>
                <w:noProof/>
                <w:webHidden/>
              </w:rPr>
              <w:t>16</w:t>
            </w:r>
          </w:ins>
          <w:ins w:id="229" w:author="Στάθης Καπ" w:date="2023-03-10T00:25:00Z">
            <w:r>
              <w:rPr>
                <w:noProof/>
                <w:webHidden/>
              </w:rPr>
              <w:fldChar w:fldCharType="end"/>
            </w:r>
            <w:r w:rsidRPr="004903CF">
              <w:rPr>
                <w:rStyle w:val="Hyperlink"/>
                <w:noProof/>
              </w:rPr>
              <w:fldChar w:fldCharType="end"/>
            </w:r>
          </w:ins>
        </w:p>
        <w:p w14:paraId="4DBE64C6" w14:textId="40BA3D33" w:rsidR="003D62FC" w:rsidRDefault="003D62FC">
          <w:pPr>
            <w:pStyle w:val="TOC2"/>
            <w:tabs>
              <w:tab w:val="left" w:pos="880"/>
              <w:tab w:val="right" w:leader="dot" w:pos="8828"/>
            </w:tabs>
            <w:rPr>
              <w:ins w:id="230" w:author="Στάθης Καπ" w:date="2023-03-10T00:25:00Z"/>
              <w:rFonts w:eastAsiaTheme="minorEastAsia"/>
              <w:noProof/>
            </w:rPr>
          </w:pPr>
          <w:ins w:id="23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2.4</w:t>
            </w:r>
            <w:r>
              <w:rPr>
                <w:rFonts w:eastAsiaTheme="minorEastAsia"/>
                <w:noProof/>
              </w:rPr>
              <w:tab/>
            </w:r>
            <w:r w:rsidRPr="004903CF">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_Toc129300364 \h </w:instrText>
            </w:r>
          </w:ins>
          <w:r>
            <w:rPr>
              <w:noProof/>
              <w:webHidden/>
            </w:rPr>
          </w:r>
          <w:r>
            <w:rPr>
              <w:noProof/>
              <w:webHidden/>
            </w:rPr>
            <w:fldChar w:fldCharType="separate"/>
          </w:r>
          <w:ins w:id="232" w:author="Στάθης Καπ" w:date="2023-03-11T10:39:00Z">
            <w:r w:rsidR="00657928">
              <w:rPr>
                <w:noProof/>
                <w:webHidden/>
              </w:rPr>
              <w:t>18</w:t>
            </w:r>
          </w:ins>
          <w:ins w:id="233" w:author="Στάθης Καπ" w:date="2023-03-10T00:25:00Z">
            <w:r>
              <w:rPr>
                <w:noProof/>
                <w:webHidden/>
              </w:rPr>
              <w:fldChar w:fldCharType="end"/>
            </w:r>
            <w:r w:rsidRPr="004903CF">
              <w:rPr>
                <w:rStyle w:val="Hyperlink"/>
                <w:noProof/>
              </w:rPr>
              <w:fldChar w:fldCharType="end"/>
            </w:r>
          </w:ins>
        </w:p>
        <w:p w14:paraId="1C2CDA39" w14:textId="50A61145" w:rsidR="003D62FC" w:rsidRDefault="003D62FC">
          <w:pPr>
            <w:pStyle w:val="TOC2"/>
            <w:tabs>
              <w:tab w:val="left" w:pos="880"/>
              <w:tab w:val="right" w:leader="dot" w:pos="8828"/>
            </w:tabs>
            <w:rPr>
              <w:ins w:id="234" w:author="Στάθης Καπ" w:date="2023-03-10T00:25:00Z"/>
              <w:rFonts w:eastAsiaTheme="minorEastAsia"/>
              <w:noProof/>
            </w:rPr>
          </w:pPr>
          <w:ins w:id="23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2.5</w:t>
            </w:r>
            <w:r>
              <w:rPr>
                <w:rFonts w:eastAsiaTheme="minorEastAsia"/>
                <w:noProof/>
              </w:rPr>
              <w:tab/>
            </w:r>
            <w:r w:rsidRPr="004903CF">
              <w:rPr>
                <w:rStyle w:val="Hyperlink"/>
                <w:noProof/>
                <w:lang w:val="el-GR"/>
              </w:rPr>
              <w:t>Το Πρόβλημα Χρονικά Εξαρτώμενου Ομαδικού Προσανατολισμού με Χρονικά Παράθυρα (</w:t>
            </w:r>
            <w:r w:rsidRPr="004903CF">
              <w:rPr>
                <w:rStyle w:val="Hyperlink"/>
                <w:noProof/>
              </w:rPr>
              <w:t>TDTOPTW</w:t>
            </w:r>
            <w:r w:rsidRPr="004903CF">
              <w:rPr>
                <w:rStyle w:val="Hyperlink"/>
                <w:noProof/>
                <w:lang w:val="el-GR"/>
              </w:rPr>
              <w:t>)</w:t>
            </w:r>
            <w:r>
              <w:rPr>
                <w:noProof/>
                <w:webHidden/>
              </w:rPr>
              <w:tab/>
            </w:r>
            <w:r>
              <w:rPr>
                <w:noProof/>
                <w:webHidden/>
              </w:rPr>
              <w:fldChar w:fldCharType="begin"/>
            </w:r>
            <w:r>
              <w:rPr>
                <w:noProof/>
                <w:webHidden/>
              </w:rPr>
              <w:instrText xml:space="preserve"> PAGEREF _Toc129300365 \h </w:instrText>
            </w:r>
          </w:ins>
          <w:r>
            <w:rPr>
              <w:noProof/>
              <w:webHidden/>
            </w:rPr>
          </w:r>
          <w:r>
            <w:rPr>
              <w:noProof/>
              <w:webHidden/>
            </w:rPr>
            <w:fldChar w:fldCharType="separate"/>
          </w:r>
          <w:ins w:id="236" w:author="Στάθης Καπ" w:date="2023-03-11T10:39:00Z">
            <w:r w:rsidR="00657928">
              <w:rPr>
                <w:noProof/>
                <w:webHidden/>
              </w:rPr>
              <w:t>22</w:t>
            </w:r>
          </w:ins>
          <w:ins w:id="237" w:author="Στάθης Καπ" w:date="2023-03-10T00:25:00Z">
            <w:r>
              <w:rPr>
                <w:noProof/>
                <w:webHidden/>
              </w:rPr>
              <w:fldChar w:fldCharType="end"/>
            </w:r>
            <w:r w:rsidRPr="004903CF">
              <w:rPr>
                <w:rStyle w:val="Hyperlink"/>
                <w:noProof/>
              </w:rPr>
              <w:fldChar w:fldCharType="end"/>
            </w:r>
          </w:ins>
        </w:p>
        <w:p w14:paraId="7FBC6B75" w14:textId="7DF1B2DE" w:rsidR="003D62FC" w:rsidRDefault="003D62FC">
          <w:pPr>
            <w:pStyle w:val="TOC1"/>
            <w:rPr>
              <w:ins w:id="238" w:author="Στάθης Καπ" w:date="2023-03-10T00:25:00Z"/>
              <w:rFonts w:eastAsiaTheme="minorEastAsia"/>
              <w:noProof/>
            </w:rPr>
          </w:pPr>
          <w:ins w:id="23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3.</w:t>
            </w:r>
            <w:r>
              <w:rPr>
                <w:rFonts w:eastAsiaTheme="minorEastAsia"/>
                <w:noProof/>
              </w:rPr>
              <w:tab/>
            </w:r>
            <w:r w:rsidRPr="004903CF">
              <w:rPr>
                <w:rStyle w:val="Hyperlink"/>
                <w:noProof/>
                <w:lang w:val="el-GR"/>
              </w:rPr>
              <w:t>Αλγόριθμος ε</w:t>
            </w:r>
            <w:r w:rsidRPr="004903CF">
              <w:rPr>
                <w:rStyle w:val="Hyperlink"/>
                <w:noProof/>
              </w:rPr>
              <w:t>πίλυσης</w:t>
            </w:r>
            <w:r w:rsidRPr="004903CF">
              <w:rPr>
                <w:rStyle w:val="Hyperlink"/>
                <w:noProof/>
                <w:lang w:val="el-GR"/>
              </w:rPr>
              <w:t xml:space="preserve"> του </w:t>
            </w:r>
            <w:r w:rsidRPr="004903CF">
              <w:rPr>
                <w:rStyle w:val="Hyperlink"/>
                <w:noProof/>
              </w:rPr>
              <w:t>TOPTW</w:t>
            </w:r>
            <w:r>
              <w:rPr>
                <w:noProof/>
                <w:webHidden/>
              </w:rPr>
              <w:tab/>
            </w:r>
            <w:r>
              <w:rPr>
                <w:noProof/>
                <w:webHidden/>
              </w:rPr>
              <w:fldChar w:fldCharType="begin"/>
            </w:r>
            <w:r>
              <w:rPr>
                <w:noProof/>
                <w:webHidden/>
              </w:rPr>
              <w:instrText xml:space="preserve"> PAGEREF _Toc129300366 \h </w:instrText>
            </w:r>
          </w:ins>
          <w:r>
            <w:rPr>
              <w:noProof/>
              <w:webHidden/>
            </w:rPr>
          </w:r>
          <w:r>
            <w:rPr>
              <w:noProof/>
              <w:webHidden/>
            </w:rPr>
            <w:fldChar w:fldCharType="separate"/>
          </w:r>
          <w:ins w:id="240" w:author="Στάθης Καπ" w:date="2023-03-11T10:39:00Z">
            <w:r w:rsidR="00657928">
              <w:rPr>
                <w:noProof/>
                <w:webHidden/>
              </w:rPr>
              <w:t>25</w:t>
            </w:r>
          </w:ins>
          <w:ins w:id="241" w:author="Στάθης Καπ" w:date="2023-03-10T00:25:00Z">
            <w:r>
              <w:rPr>
                <w:noProof/>
                <w:webHidden/>
              </w:rPr>
              <w:fldChar w:fldCharType="end"/>
            </w:r>
            <w:r w:rsidRPr="004903CF">
              <w:rPr>
                <w:rStyle w:val="Hyperlink"/>
                <w:noProof/>
              </w:rPr>
              <w:fldChar w:fldCharType="end"/>
            </w:r>
          </w:ins>
        </w:p>
        <w:p w14:paraId="7A7374E4" w14:textId="779111FA" w:rsidR="003D62FC" w:rsidRDefault="003D62FC">
          <w:pPr>
            <w:pStyle w:val="TOC2"/>
            <w:tabs>
              <w:tab w:val="left" w:pos="660"/>
              <w:tab w:val="right" w:leader="dot" w:pos="8828"/>
            </w:tabs>
            <w:rPr>
              <w:ins w:id="242" w:author="Στάθης Καπ" w:date="2023-03-10T00:25:00Z"/>
              <w:rFonts w:eastAsiaTheme="minorEastAsia"/>
              <w:noProof/>
            </w:rPr>
          </w:pPr>
          <w:ins w:id="24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Pr>
                <w:rFonts w:eastAsiaTheme="minorEastAsia"/>
                <w:noProof/>
              </w:rPr>
              <w:tab/>
            </w:r>
            <w:r w:rsidRPr="004903CF">
              <w:rPr>
                <w:rStyle w:val="Hyperlink"/>
                <w:noProof/>
                <w:lang w:val="el-GR"/>
              </w:rPr>
              <w:t>Μεταευρετικός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_Toc129300367 \h </w:instrText>
            </w:r>
          </w:ins>
          <w:r>
            <w:rPr>
              <w:noProof/>
              <w:webHidden/>
            </w:rPr>
          </w:r>
          <w:r>
            <w:rPr>
              <w:noProof/>
              <w:webHidden/>
            </w:rPr>
            <w:fldChar w:fldCharType="separate"/>
          </w:r>
          <w:ins w:id="244" w:author="Στάθης Καπ" w:date="2023-03-11T10:39:00Z">
            <w:r w:rsidR="00657928">
              <w:rPr>
                <w:noProof/>
                <w:webHidden/>
              </w:rPr>
              <w:t>25</w:t>
            </w:r>
          </w:ins>
          <w:ins w:id="245" w:author="Στάθης Καπ" w:date="2023-03-10T00:25:00Z">
            <w:r>
              <w:rPr>
                <w:noProof/>
                <w:webHidden/>
              </w:rPr>
              <w:fldChar w:fldCharType="end"/>
            </w:r>
            <w:r w:rsidRPr="004903CF">
              <w:rPr>
                <w:rStyle w:val="Hyperlink"/>
                <w:noProof/>
              </w:rPr>
              <w:fldChar w:fldCharType="end"/>
            </w:r>
          </w:ins>
        </w:p>
        <w:p w14:paraId="3A5845BD" w14:textId="23386F3D" w:rsidR="003D62FC" w:rsidRDefault="003D62FC">
          <w:pPr>
            <w:pStyle w:val="TOC2"/>
            <w:tabs>
              <w:tab w:val="right" w:leader="dot" w:pos="8828"/>
            </w:tabs>
            <w:rPr>
              <w:ins w:id="246" w:author="Στάθης Καπ" w:date="2023-03-10T00:25:00Z"/>
              <w:rFonts w:eastAsiaTheme="minorEastAsia"/>
              <w:noProof/>
            </w:rPr>
          </w:pPr>
          <w:ins w:id="24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w:t>
            </w:r>
            <w:r>
              <w:rPr>
                <w:noProof/>
                <w:webHidden/>
              </w:rPr>
              <w:tab/>
            </w:r>
            <w:r>
              <w:rPr>
                <w:noProof/>
                <w:webHidden/>
              </w:rPr>
              <w:fldChar w:fldCharType="begin"/>
            </w:r>
            <w:r>
              <w:rPr>
                <w:noProof/>
                <w:webHidden/>
              </w:rPr>
              <w:instrText xml:space="preserve"> PAGEREF _Toc129300369 \h </w:instrText>
            </w:r>
          </w:ins>
          <w:r>
            <w:rPr>
              <w:noProof/>
              <w:webHidden/>
            </w:rPr>
          </w:r>
          <w:r>
            <w:rPr>
              <w:noProof/>
              <w:webHidden/>
            </w:rPr>
            <w:fldChar w:fldCharType="separate"/>
          </w:r>
          <w:ins w:id="248" w:author="Στάθης Καπ" w:date="2023-03-11T10:39:00Z">
            <w:r w:rsidR="00657928">
              <w:rPr>
                <w:noProof/>
                <w:webHidden/>
              </w:rPr>
              <w:t>25</w:t>
            </w:r>
          </w:ins>
          <w:ins w:id="249" w:author="Στάθης Καπ" w:date="2023-03-10T00:25:00Z">
            <w:r>
              <w:rPr>
                <w:noProof/>
                <w:webHidden/>
              </w:rPr>
              <w:fldChar w:fldCharType="end"/>
            </w:r>
            <w:r w:rsidRPr="004903CF">
              <w:rPr>
                <w:rStyle w:val="Hyperlink"/>
                <w:noProof/>
              </w:rPr>
              <w:fldChar w:fldCharType="end"/>
            </w:r>
          </w:ins>
        </w:p>
        <w:p w14:paraId="677847B0" w14:textId="52771E6E" w:rsidR="003D62FC" w:rsidRDefault="003D62FC">
          <w:pPr>
            <w:pStyle w:val="TOC3"/>
            <w:tabs>
              <w:tab w:val="left" w:pos="1320"/>
              <w:tab w:val="right" w:leader="dot" w:pos="8828"/>
            </w:tabs>
            <w:rPr>
              <w:ins w:id="250" w:author="Στάθης Καπ" w:date="2023-03-10T00:25:00Z"/>
              <w:rFonts w:eastAsiaTheme="minorEastAsia"/>
              <w:noProof/>
            </w:rPr>
          </w:pPr>
          <w:ins w:id="25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3.1.1</w:t>
            </w:r>
            <w:r>
              <w:rPr>
                <w:rFonts w:eastAsiaTheme="minorEastAsia"/>
                <w:noProof/>
              </w:rPr>
              <w:tab/>
            </w:r>
            <w:r w:rsidRPr="004903CF">
              <w:rPr>
                <w:rStyle w:val="Hyperlink"/>
                <w:noProof/>
                <w:lang w:val="el-GR"/>
              </w:rPr>
              <w:t>Κατασκευή αρχικής λύσης</w:t>
            </w:r>
            <w:r>
              <w:rPr>
                <w:noProof/>
                <w:webHidden/>
              </w:rPr>
              <w:tab/>
            </w:r>
            <w:r>
              <w:rPr>
                <w:noProof/>
                <w:webHidden/>
              </w:rPr>
              <w:fldChar w:fldCharType="begin"/>
            </w:r>
            <w:r>
              <w:rPr>
                <w:noProof/>
                <w:webHidden/>
              </w:rPr>
              <w:instrText xml:space="preserve"> PAGEREF _Toc129300370 \h </w:instrText>
            </w:r>
          </w:ins>
          <w:r>
            <w:rPr>
              <w:noProof/>
              <w:webHidden/>
            </w:rPr>
          </w:r>
          <w:r>
            <w:rPr>
              <w:noProof/>
              <w:webHidden/>
            </w:rPr>
            <w:fldChar w:fldCharType="separate"/>
          </w:r>
          <w:ins w:id="252" w:author="Στάθης Καπ" w:date="2023-03-11T10:39:00Z">
            <w:r w:rsidR="00657928">
              <w:rPr>
                <w:noProof/>
                <w:webHidden/>
              </w:rPr>
              <w:t>26</w:t>
            </w:r>
          </w:ins>
          <w:ins w:id="253" w:author="Στάθης Καπ" w:date="2023-03-10T00:25:00Z">
            <w:r>
              <w:rPr>
                <w:noProof/>
                <w:webHidden/>
              </w:rPr>
              <w:fldChar w:fldCharType="end"/>
            </w:r>
            <w:r w:rsidRPr="004903CF">
              <w:rPr>
                <w:rStyle w:val="Hyperlink"/>
                <w:noProof/>
              </w:rPr>
              <w:fldChar w:fldCharType="end"/>
            </w:r>
          </w:ins>
        </w:p>
        <w:p w14:paraId="0C631796" w14:textId="61D05CA2" w:rsidR="003D62FC" w:rsidRDefault="003D62FC">
          <w:pPr>
            <w:pStyle w:val="TOC3"/>
            <w:tabs>
              <w:tab w:val="left" w:pos="1320"/>
              <w:tab w:val="right" w:leader="dot" w:pos="8828"/>
            </w:tabs>
            <w:rPr>
              <w:ins w:id="254" w:author="Στάθης Καπ" w:date="2023-03-10T00:25:00Z"/>
              <w:rFonts w:eastAsiaTheme="minorEastAsia"/>
              <w:noProof/>
            </w:rPr>
          </w:pPr>
          <w:ins w:id="25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3.1.2</w:t>
            </w:r>
            <w:r>
              <w:rPr>
                <w:rFonts w:eastAsiaTheme="minorEastAsia"/>
                <w:noProof/>
              </w:rPr>
              <w:tab/>
            </w:r>
            <w:r w:rsidRPr="004903CF">
              <w:rPr>
                <w:rStyle w:val="Hyperlink"/>
                <w:noProof/>
                <w:lang w:val="el-GR"/>
              </w:rPr>
              <w:t>Τοπική Αναζήτηση</w:t>
            </w:r>
            <w:r>
              <w:rPr>
                <w:noProof/>
                <w:webHidden/>
              </w:rPr>
              <w:tab/>
            </w:r>
            <w:r>
              <w:rPr>
                <w:noProof/>
                <w:webHidden/>
              </w:rPr>
              <w:fldChar w:fldCharType="begin"/>
            </w:r>
            <w:r>
              <w:rPr>
                <w:noProof/>
                <w:webHidden/>
              </w:rPr>
              <w:instrText xml:space="preserve"> PAGEREF _Toc129300371 \h </w:instrText>
            </w:r>
          </w:ins>
          <w:r>
            <w:rPr>
              <w:noProof/>
              <w:webHidden/>
            </w:rPr>
          </w:r>
          <w:r>
            <w:rPr>
              <w:noProof/>
              <w:webHidden/>
            </w:rPr>
            <w:fldChar w:fldCharType="separate"/>
          </w:r>
          <w:ins w:id="256" w:author="Στάθης Καπ" w:date="2023-03-11T10:39:00Z">
            <w:r w:rsidR="00657928">
              <w:rPr>
                <w:noProof/>
                <w:webHidden/>
              </w:rPr>
              <w:t>26</w:t>
            </w:r>
          </w:ins>
          <w:ins w:id="257" w:author="Στάθης Καπ" w:date="2023-03-10T00:25:00Z">
            <w:r>
              <w:rPr>
                <w:noProof/>
                <w:webHidden/>
              </w:rPr>
              <w:fldChar w:fldCharType="end"/>
            </w:r>
            <w:r w:rsidRPr="004903CF">
              <w:rPr>
                <w:rStyle w:val="Hyperlink"/>
                <w:noProof/>
              </w:rPr>
              <w:fldChar w:fldCharType="end"/>
            </w:r>
          </w:ins>
        </w:p>
        <w:p w14:paraId="508C9781" w14:textId="44041921" w:rsidR="003D62FC" w:rsidRDefault="003D62FC">
          <w:pPr>
            <w:pStyle w:val="TOC3"/>
            <w:tabs>
              <w:tab w:val="left" w:pos="1320"/>
              <w:tab w:val="right" w:leader="dot" w:pos="8828"/>
            </w:tabs>
            <w:rPr>
              <w:ins w:id="258" w:author="Στάθης Καπ" w:date="2023-03-10T00:25:00Z"/>
              <w:rFonts w:eastAsiaTheme="minorEastAsia"/>
              <w:noProof/>
            </w:rPr>
          </w:pPr>
          <w:ins w:id="25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3.1.3</w:t>
            </w:r>
            <w:r>
              <w:rPr>
                <w:rFonts w:eastAsiaTheme="minorEastAsia"/>
                <w:noProof/>
              </w:rPr>
              <w:tab/>
            </w:r>
            <w:r w:rsidRPr="004903CF">
              <w:rPr>
                <w:rStyle w:val="Hyperlink"/>
                <w:noProof/>
                <w:lang w:val="el-GR"/>
              </w:rPr>
              <w:t>Διαταραχή</w:t>
            </w:r>
            <w:r>
              <w:rPr>
                <w:noProof/>
                <w:webHidden/>
              </w:rPr>
              <w:tab/>
            </w:r>
            <w:r>
              <w:rPr>
                <w:noProof/>
                <w:webHidden/>
              </w:rPr>
              <w:fldChar w:fldCharType="begin"/>
            </w:r>
            <w:r>
              <w:rPr>
                <w:noProof/>
                <w:webHidden/>
              </w:rPr>
              <w:instrText xml:space="preserve"> PAGEREF _Toc129300372 \h </w:instrText>
            </w:r>
          </w:ins>
          <w:r>
            <w:rPr>
              <w:noProof/>
              <w:webHidden/>
            </w:rPr>
          </w:r>
          <w:r>
            <w:rPr>
              <w:noProof/>
              <w:webHidden/>
            </w:rPr>
            <w:fldChar w:fldCharType="separate"/>
          </w:r>
          <w:ins w:id="260" w:author="Στάθης Καπ" w:date="2023-03-11T10:39:00Z">
            <w:r w:rsidR="00657928">
              <w:rPr>
                <w:noProof/>
                <w:webHidden/>
              </w:rPr>
              <w:t>27</w:t>
            </w:r>
          </w:ins>
          <w:ins w:id="261" w:author="Στάθης Καπ" w:date="2023-03-10T00:25:00Z">
            <w:r>
              <w:rPr>
                <w:noProof/>
                <w:webHidden/>
              </w:rPr>
              <w:fldChar w:fldCharType="end"/>
            </w:r>
            <w:r w:rsidRPr="004903CF">
              <w:rPr>
                <w:rStyle w:val="Hyperlink"/>
                <w:noProof/>
              </w:rPr>
              <w:fldChar w:fldCharType="end"/>
            </w:r>
          </w:ins>
        </w:p>
        <w:p w14:paraId="3C9D0AAD" w14:textId="2A15CF51" w:rsidR="003D62FC" w:rsidRDefault="003D62FC">
          <w:pPr>
            <w:pStyle w:val="TOC3"/>
            <w:tabs>
              <w:tab w:val="left" w:pos="1320"/>
              <w:tab w:val="right" w:leader="dot" w:pos="8828"/>
            </w:tabs>
            <w:rPr>
              <w:ins w:id="262" w:author="Στάθης Καπ" w:date="2023-03-10T00:25:00Z"/>
              <w:rFonts w:eastAsiaTheme="minorEastAsia"/>
              <w:noProof/>
            </w:rPr>
          </w:pPr>
          <w:ins w:id="26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3.1.4</w:t>
            </w:r>
            <w:r>
              <w:rPr>
                <w:rFonts w:eastAsiaTheme="minorEastAsia"/>
                <w:noProof/>
              </w:rPr>
              <w:tab/>
            </w:r>
            <w:r w:rsidRPr="004903CF">
              <w:rPr>
                <w:rStyle w:val="Hyperlink"/>
                <w:noProof/>
                <w:lang w:val="el-GR"/>
              </w:rPr>
              <w:t>Κριτήριο αποδοχής</w:t>
            </w:r>
            <w:r>
              <w:rPr>
                <w:noProof/>
                <w:webHidden/>
              </w:rPr>
              <w:tab/>
            </w:r>
            <w:r>
              <w:rPr>
                <w:noProof/>
                <w:webHidden/>
              </w:rPr>
              <w:fldChar w:fldCharType="begin"/>
            </w:r>
            <w:r>
              <w:rPr>
                <w:noProof/>
                <w:webHidden/>
              </w:rPr>
              <w:instrText xml:space="preserve"> PAGEREF _Toc129300373 \h </w:instrText>
            </w:r>
          </w:ins>
          <w:r>
            <w:rPr>
              <w:noProof/>
              <w:webHidden/>
            </w:rPr>
          </w:r>
          <w:r>
            <w:rPr>
              <w:noProof/>
              <w:webHidden/>
            </w:rPr>
            <w:fldChar w:fldCharType="separate"/>
          </w:r>
          <w:ins w:id="264" w:author="Στάθης Καπ" w:date="2023-03-11T10:39:00Z">
            <w:r w:rsidR="00657928">
              <w:rPr>
                <w:noProof/>
                <w:webHidden/>
              </w:rPr>
              <w:t>27</w:t>
            </w:r>
          </w:ins>
          <w:ins w:id="265" w:author="Στάθης Καπ" w:date="2023-03-10T00:25:00Z">
            <w:r>
              <w:rPr>
                <w:noProof/>
                <w:webHidden/>
              </w:rPr>
              <w:fldChar w:fldCharType="end"/>
            </w:r>
            <w:r w:rsidRPr="004903CF">
              <w:rPr>
                <w:rStyle w:val="Hyperlink"/>
                <w:noProof/>
              </w:rPr>
              <w:fldChar w:fldCharType="end"/>
            </w:r>
          </w:ins>
        </w:p>
        <w:p w14:paraId="6FAF6E61" w14:textId="3DE7FB2B" w:rsidR="003D62FC" w:rsidRDefault="003D62FC">
          <w:pPr>
            <w:pStyle w:val="TOC2"/>
            <w:tabs>
              <w:tab w:val="left" w:pos="880"/>
              <w:tab w:val="right" w:leader="dot" w:pos="8828"/>
            </w:tabs>
            <w:rPr>
              <w:ins w:id="266" w:author="Στάθης Καπ" w:date="2023-03-10T00:25:00Z"/>
              <w:rFonts w:eastAsiaTheme="minorEastAsia"/>
              <w:noProof/>
            </w:rPr>
          </w:pPr>
          <w:ins w:id="26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w:t>
            </w:r>
            <w:r>
              <w:rPr>
                <w:rFonts w:eastAsiaTheme="minorEastAsia"/>
                <w:noProof/>
              </w:rPr>
              <w:tab/>
            </w:r>
            <w:r w:rsidRPr="004903CF">
              <w:rPr>
                <w:rStyle w:val="Hyperlink"/>
                <w:noProof/>
                <w:lang w:val="el-GR"/>
              </w:rPr>
              <w:t xml:space="preserve">Υλοποίηση Επαναλαμβανόμενης Τοπικής Αναζήτησης για το </w:t>
            </w:r>
            <w:r w:rsidRPr="004903CF">
              <w:rPr>
                <w:rStyle w:val="Hyperlink"/>
                <w:noProof/>
              </w:rPr>
              <w:t>TOPTW</w:t>
            </w:r>
            <w:r>
              <w:rPr>
                <w:noProof/>
                <w:webHidden/>
              </w:rPr>
              <w:tab/>
            </w:r>
            <w:r>
              <w:rPr>
                <w:noProof/>
                <w:webHidden/>
              </w:rPr>
              <w:fldChar w:fldCharType="begin"/>
            </w:r>
            <w:r>
              <w:rPr>
                <w:noProof/>
                <w:webHidden/>
              </w:rPr>
              <w:instrText xml:space="preserve"> PAGEREF _Toc129300375 \h </w:instrText>
            </w:r>
          </w:ins>
          <w:r>
            <w:rPr>
              <w:noProof/>
              <w:webHidden/>
            </w:rPr>
          </w:r>
          <w:r>
            <w:rPr>
              <w:noProof/>
              <w:webHidden/>
            </w:rPr>
            <w:fldChar w:fldCharType="separate"/>
          </w:r>
          <w:ins w:id="268" w:author="Στάθης Καπ" w:date="2023-03-11T10:39:00Z">
            <w:r w:rsidR="00657928">
              <w:rPr>
                <w:noProof/>
                <w:webHidden/>
              </w:rPr>
              <w:t>27</w:t>
            </w:r>
          </w:ins>
          <w:ins w:id="269" w:author="Στάθης Καπ" w:date="2023-03-10T00:25:00Z">
            <w:r>
              <w:rPr>
                <w:noProof/>
                <w:webHidden/>
              </w:rPr>
              <w:fldChar w:fldCharType="end"/>
            </w:r>
            <w:r w:rsidRPr="004903CF">
              <w:rPr>
                <w:rStyle w:val="Hyperlink"/>
                <w:noProof/>
              </w:rPr>
              <w:fldChar w:fldCharType="end"/>
            </w:r>
          </w:ins>
        </w:p>
        <w:p w14:paraId="382A6FC8" w14:textId="7464FF23" w:rsidR="003D62FC" w:rsidRDefault="003D62FC">
          <w:pPr>
            <w:pStyle w:val="TOC3"/>
            <w:tabs>
              <w:tab w:val="left" w:pos="1320"/>
              <w:tab w:val="right" w:leader="dot" w:pos="8828"/>
            </w:tabs>
            <w:rPr>
              <w:ins w:id="270" w:author="Στάθης Καπ" w:date="2023-03-10T00:25:00Z"/>
              <w:rFonts w:eastAsiaTheme="minorEastAsia"/>
              <w:noProof/>
            </w:rPr>
          </w:pPr>
          <w:ins w:id="27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3.2.1</w:t>
            </w:r>
            <w:r>
              <w:rPr>
                <w:rFonts w:eastAsiaTheme="minorEastAsia"/>
                <w:noProof/>
              </w:rPr>
              <w:tab/>
            </w:r>
            <w:r w:rsidRPr="004903CF">
              <w:rPr>
                <w:rStyle w:val="Hyperlink"/>
                <w:noProof/>
                <w:lang w:val="el-GR"/>
              </w:rPr>
              <w:t>Βήμα Εισαγωγής</w:t>
            </w:r>
            <w:r>
              <w:rPr>
                <w:noProof/>
                <w:webHidden/>
              </w:rPr>
              <w:tab/>
            </w:r>
            <w:r>
              <w:rPr>
                <w:noProof/>
                <w:webHidden/>
              </w:rPr>
              <w:fldChar w:fldCharType="begin"/>
            </w:r>
            <w:r>
              <w:rPr>
                <w:noProof/>
                <w:webHidden/>
              </w:rPr>
              <w:instrText xml:space="preserve"> PAGEREF _Toc129300376 \h </w:instrText>
            </w:r>
          </w:ins>
          <w:r>
            <w:rPr>
              <w:noProof/>
              <w:webHidden/>
            </w:rPr>
          </w:r>
          <w:r>
            <w:rPr>
              <w:noProof/>
              <w:webHidden/>
            </w:rPr>
            <w:fldChar w:fldCharType="separate"/>
          </w:r>
          <w:ins w:id="272" w:author="Στάθης Καπ" w:date="2023-03-11T10:39:00Z">
            <w:r w:rsidR="00657928">
              <w:rPr>
                <w:noProof/>
                <w:webHidden/>
              </w:rPr>
              <w:t>28</w:t>
            </w:r>
          </w:ins>
          <w:ins w:id="273" w:author="Στάθης Καπ" w:date="2023-03-10T00:25:00Z">
            <w:r>
              <w:rPr>
                <w:noProof/>
                <w:webHidden/>
              </w:rPr>
              <w:fldChar w:fldCharType="end"/>
            </w:r>
            <w:r w:rsidRPr="004903CF">
              <w:rPr>
                <w:rStyle w:val="Hyperlink"/>
                <w:noProof/>
              </w:rPr>
              <w:fldChar w:fldCharType="end"/>
            </w:r>
          </w:ins>
        </w:p>
        <w:p w14:paraId="4F0F1EE7" w14:textId="59DBCE65" w:rsidR="003D62FC" w:rsidRDefault="003D62FC">
          <w:pPr>
            <w:pStyle w:val="TOC3"/>
            <w:tabs>
              <w:tab w:val="left" w:pos="1320"/>
              <w:tab w:val="right" w:leader="dot" w:pos="8828"/>
            </w:tabs>
            <w:rPr>
              <w:ins w:id="274" w:author="Στάθης Καπ" w:date="2023-03-10T00:25:00Z"/>
              <w:rFonts w:eastAsiaTheme="minorEastAsia"/>
              <w:noProof/>
            </w:rPr>
          </w:pPr>
          <w:ins w:id="27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3.2.2</w:t>
            </w:r>
            <w:r>
              <w:rPr>
                <w:rFonts w:eastAsiaTheme="minorEastAsia"/>
                <w:noProof/>
              </w:rPr>
              <w:tab/>
            </w:r>
            <w:r w:rsidRPr="004903CF">
              <w:rPr>
                <w:rStyle w:val="Hyperlink"/>
                <w:noProof/>
                <w:lang w:val="el-GR"/>
              </w:rPr>
              <w:t>Βήμα Διαταραχής</w:t>
            </w:r>
            <w:r>
              <w:rPr>
                <w:noProof/>
                <w:webHidden/>
              </w:rPr>
              <w:tab/>
            </w:r>
            <w:r>
              <w:rPr>
                <w:noProof/>
                <w:webHidden/>
              </w:rPr>
              <w:fldChar w:fldCharType="begin"/>
            </w:r>
            <w:r>
              <w:rPr>
                <w:noProof/>
                <w:webHidden/>
              </w:rPr>
              <w:instrText xml:space="preserve"> PAGEREF _Toc129300377 \h </w:instrText>
            </w:r>
          </w:ins>
          <w:r>
            <w:rPr>
              <w:noProof/>
              <w:webHidden/>
            </w:rPr>
          </w:r>
          <w:r>
            <w:rPr>
              <w:noProof/>
              <w:webHidden/>
            </w:rPr>
            <w:fldChar w:fldCharType="separate"/>
          </w:r>
          <w:ins w:id="276" w:author="Στάθης Καπ" w:date="2023-03-11T10:39:00Z">
            <w:r w:rsidR="00657928">
              <w:rPr>
                <w:noProof/>
                <w:webHidden/>
              </w:rPr>
              <w:t>30</w:t>
            </w:r>
          </w:ins>
          <w:ins w:id="277" w:author="Στάθης Καπ" w:date="2023-03-10T00:25:00Z">
            <w:r>
              <w:rPr>
                <w:noProof/>
                <w:webHidden/>
              </w:rPr>
              <w:fldChar w:fldCharType="end"/>
            </w:r>
            <w:r w:rsidRPr="004903CF">
              <w:rPr>
                <w:rStyle w:val="Hyperlink"/>
                <w:noProof/>
              </w:rPr>
              <w:fldChar w:fldCharType="end"/>
            </w:r>
          </w:ins>
        </w:p>
        <w:p w14:paraId="12215631" w14:textId="22A09A1B" w:rsidR="003D62FC" w:rsidRDefault="003D62FC">
          <w:pPr>
            <w:pStyle w:val="TOC3"/>
            <w:tabs>
              <w:tab w:val="left" w:pos="1320"/>
              <w:tab w:val="right" w:leader="dot" w:pos="8828"/>
            </w:tabs>
            <w:rPr>
              <w:ins w:id="278" w:author="Στάθης Καπ" w:date="2023-03-10T00:25:00Z"/>
              <w:rFonts w:eastAsiaTheme="minorEastAsia"/>
              <w:noProof/>
            </w:rPr>
          </w:pPr>
          <w:ins w:id="27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"_Toc129300378"</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3.2.3</w:t>
            </w:r>
            <w:r>
              <w:rPr>
                <w:rFonts w:eastAsiaTheme="minorEastAsia"/>
                <w:noProof/>
              </w:rPr>
              <w:tab/>
            </w:r>
            <w:r w:rsidRPr="004903CF">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_Toc129300378 \h </w:instrText>
            </w:r>
          </w:ins>
          <w:r>
            <w:rPr>
              <w:noProof/>
              <w:webHidden/>
            </w:rPr>
          </w:r>
          <w:r>
            <w:rPr>
              <w:noProof/>
              <w:webHidden/>
            </w:rPr>
            <w:fldChar w:fldCharType="separate"/>
          </w:r>
          <w:ins w:id="280" w:author="Στάθης Καπ" w:date="2023-03-11T10:39:00Z">
            <w:r w:rsidR="00657928">
              <w:rPr>
                <w:noProof/>
                <w:webHidden/>
              </w:rPr>
              <w:t>31</w:t>
            </w:r>
          </w:ins>
          <w:ins w:id="281" w:author="Στάθης Καπ" w:date="2023-03-10T00:25:00Z">
            <w:r>
              <w:rPr>
                <w:noProof/>
                <w:webHidden/>
              </w:rPr>
              <w:fldChar w:fldCharType="end"/>
            </w:r>
            <w:r w:rsidRPr="004903CF">
              <w:rPr>
                <w:rStyle w:val="Hyperlink"/>
                <w:noProof/>
              </w:rPr>
              <w:fldChar w:fldCharType="end"/>
            </w:r>
          </w:ins>
        </w:p>
        <w:p w14:paraId="23F45A36" w14:textId="174BCCEC" w:rsidR="003D62FC" w:rsidRDefault="003D62FC">
          <w:pPr>
            <w:pStyle w:val="TOC1"/>
            <w:rPr>
              <w:ins w:id="282" w:author="Στάθης Καπ" w:date="2023-03-10T00:25:00Z"/>
              <w:rFonts w:eastAsiaTheme="minorEastAsia"/>
              <w:noProof/>
            </w:rPr>
          </w:pPr>
          <w:ins w:id="28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w:t>
            </w:r>
            <w:r>
              <w:rPr>
                <w:rFonts w:eastAsiaTheme="minorEastAsia"/>
                <w:noProof/>
              </w:rPr>
              <w:tab/>
            </w:r>
            <w:r w:rsidRPr="004903CF">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_Toc129300379 \h </w:instrText>
            </w:r>
          </w:ins>
          <w:r>
            <w:rPr>
              <w:noProof/>
              <w:webHidden/>
            </w:rPr>
          </w:r>
          <w:r>
            <w:rPr>
              <w:noProof/>
              <w:webHidden/>
            </w:rPr>
            <w:fldChar w:fldCharType="separate"/>
          </w:r>
          <w:ins w:id="284" w:author="Στάθης Καπ" w:date="2023-03-11T10:39:00Z">
            <w:r w:rsidR="00657928">
              <w:rPr>
                <w:noProof/>
                <w:webHidden/>
              </w:rPr>
              <w:t>33</w:t>
            </w:r>
          </w:ins>
          <w:ins w:id="285" w:author="Στάθης Καπ" w:date="2023-03-10T00:25:00Z">
            <w:r>
              <w:rPr>
                <w:noProof/>
                <w:webHidden/>
              </w:rPr>
              <w:fldChar w:fldCharType="end"/>
            </w:r>
            <w:r w:rsidRPr="004903CF">
              <w:rPr>
                <w:rStyle w:val="Hyperlink"/>
                <w:noProof/>
              </w:rPr>
              <w:fldChar w:fldCharType="end"/>
            </w:r>
          </w:ins>
        </w:p>
        <w:p w14:paraId="70359D3C" w14:textId="152FBFC3" w:rsidR="003D62FC" w:rsidRDefault="003D62FC">
          <w:pPr>
            <w:pStyle w:val="TOC2"/>
            <w:tabs>
              <w:tab w:val="left" w:pos="880"/>
              <w:tab w:val="right" w:leader="dot" w:pos="8828"/>
            </w:tabs>
            <w:rPr>
              <w:ins w:id="286" w:author="Στάθης Καπ" w:date="2023-03-10T00:25:00Z"/>
              <w:rFonts w:eastAsiaTheme="minorEastAsia"/>
              <w:noProof/>
            </w:rPr>
          </w:pPr>
          <w:ins w:id="28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4.1</w:t>
            </w:r>
            <w:r>
              <w:rPr>
                <w:rFonts w:eastAsiaTheme="minorEastAsia"/>
                <w:noProof/>
              </w:rPr>
              <w:tab/>
            </w:r>
            <w:r w:rsidRPr="004903CF">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_Toc129300380 \h </w:instrText>
            </w:r>
          </w:ins>
          <w:r>
            <w:rPr>
              <w:noProof/>
              <w:webHidden/>
            </w:rPr>
          </w:r>
          <w:r>
            <w:rPr>
              <w:noProof/>
              <w:webHidden/>
            </w:rPr>
            <w:fldChar w:fldCharType="separate"/>
          </w:r>
          <w:ins w:id="288" w:author="Στάθης Καπ" w:date="2023-03-11T10:39:00Z">
            <w:r w:rsidR="00657928">
              <w:rPr>
                <w:noProof/>
                <w:webHidden/>
              </w:rPr>
              <w:t>35</w:t>
            </w:r>
          </w:ins>
          <w:ins w:id="289" w:author="Στάθης Καπ" w:date="2023-03-10T00:25:00Z">
            <w:r>
              <w:rPr>
                <w:noProof/>
                <w:webHidden/>
              </w:rPr>
              <w:fldChar w:fldCharType="end"/>
            </w:r>
            <w:r w:rsidRPr="004903CF">
              <w:rPr>
                <w:rStyle w:val="Hyperlink"/>
                <w:noProof/>
              </w:rPr>
              <w:fldChar w:fldCharType="end"/>
            </w:r>
          </w:ins>
        </w:p>
        <w:p w14:paraId="53DDFBE9" w14:textId="179EF3CC" w:rsidR="003D62FC" w:rsidRDefault="003D62FC">
          <w:pPr>
            <w:pStyle w:val="TOC2"/>
            <w:tabs>
              <w:tab w:val="left" w:pos="880"/>
              <w:tab w:val="right" w:leader="dot" w:pos="8828"/>
            </w:tabs>
            <w:rPr>
              <w:ins w:id="290" w:author="Στάθης Καπ" w:date="2023-03-10T00:25:00Z"/>
              <w:rFonts w:eastAsiaTheme="minorEastAsia"/>
              <w:noProof/>
            </w:rPr>
          </w:pPr>
          <w:ins w:id="29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4.2</w:t>
            </w:r>
            <w:r>
              <w:rPr>
                <w:rFonts w:eastAsiaTheme="minorEastAsia"/>
                <w:noProof/>
              </w:rPr>
              <w:tab/>
            </w:r>
            <w:r w:rsidRPr="004903CF">
              <w:rPr>
                <w:rStyle w:val="Hyperlink"/>
                <w:noProof/>
                <w:lang w:val="el-GR"/>
              </w:rPr>
              <w:t xml:space="preserve">Διαχωρισμός των </w:t>
            </w:r>
            <w:r w:rsidRPr="004903CF">
              <w:rPr>
                <w:rStyle w:val="Hyperlink"/>
                <w:noProof/>
              </w:rPr>
              <w:t xml:space="preserve">Unvisited </w:t>
            </w:r>
            <w:r w:rsidRPr="004903CF">
              <w:rPr>
                <w:rStyle w:val="Hyperlink"/>
                <w:noProof/>
                <w:lang w:val="el-GR"/>
              </w:rPr>
              <w:t>κόμβων</w:t>
            </w:r>
            <w:r>
              <w:rPr>
                <w:noProof/>
                <w:webHidden/>
              </w:rPr>
              <w:tab/>
            </w:r>
            <w:r>
              <w:rPr>
                <w:noProof/>
                <w:webHidden/>
              </w:rPr>
              <w:fldChar w:fldCharType="begin"/>
            </w:r>
            <w:r>
              <w:rPr>
                <w:noProof/>
                <w:webHidden/>
              </w:rPr>
              <w:instrText xml:space="preserve"> PAGEREF _Toc129300381 \h </w:instrText>
            </w:r>
          </w:ins>
          <w:r>
            <w:rPr>
              <w:noProof/>
              <w:webHidden/>
            </w:rPr>
          </w:r>
          <w:r>
            <w:rPr>
              <w:noProof/>
              <w:webHidden/>
            </w:rPr>
            <w:fldChar w:fldCharType="separate"/>
          </w:r>
          <w:ins w:id="292" w:author="Στάθης Καπ" w:date="2023-03-11T10:39:00Z">
            <w:r w:rsidR="00657928">
              <w:rPr>
                <w:noProof/>
                <w:webHidden/>
              </w:rPr>
              <w:t>36</w:t>
            </w:r>
          </w:ins>
          <w:ins w:id="293" w:author="Στάθης Καπ" w:date="2023-03-10T00:25:00Z">
            <w:r>
              <w:rPr>
                <w:noProof/>
                <w:webHidden/>
              </w:rPr>
              <w:fldChar w:fldCharType="end"/>
            </w:r>
            <w:r w:rsidRPr="004903CF">
              <w:rPr>
                <w:rStyle w:val="Hyperlink"/>
                <w:noProof/>
              </w:rPr>
              <w:fldChar w:fldCharType="end"/>
            </w:r>
          </w:ins>
        </w:p>
        <w:p w14:paraId="0615EFE4" w14:textId="19024005" w:rsidR="003D62FC" w:rsidRDefault="003D62FC">
          <w:pPr>
            <w:pStyle w:val="TOC2"/>
            <w:tabs>
              <w:tab w:val="left" w:pos="880"/>
              <w:tab w:val="right" w:leader="dot" w:pos="8828"/>
            </w:tabs>
            <w:rPr>
              <w:ins w:id="294" w:author="Στάθης Καπ" w:date="2023-03-10T00:25:00Z"/>
              <w:rFonts w:eastAsiaTheme="minorEastAsia"/>
              <w:noProof/>
            </w:rPr>
          </w:pPr>
          <w:ins w:id="29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4.3</w:t>
            </w:r>
            <w:r>
              <w:rPr>
                <w:rFonts w:eastAsiaTheme="minorEastAsia"/>
                <w:noProof/>
              </w:rPr>
              <w:tab/>
            </w:r>
            <w:r w:rsidRPr="004903CF">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_Toc129300382 \h </w:instrText>
            </w:r>
          </w:ins>
          <w:r>
            <w:rPr>
              <w:noProof/>
              <w:webHidden/>
            </w:rPr>
          </w:r>
          <w:r>
            <w:rPr>
              <w:noProof/>
              <w:webHidden/>
            </w:rPr>
            <w:fldChar w:fldCharType="separate"/>
          </w:r>
          <w:ins w:id="296" w:author="Στάθης Καπ" w:date="2023-03-11T10:39:00Z">
            <w:r w:rsidR="00657928">
              <w:rPr>
                <w:noProof/>
                <w:webHidden/>
              </w:rPr>
              <w:t>37</w:t>
            </w:r>
          </w:ins>
          <w:ins w:id="297" w:author="Στάθης Καπ" w:date="2023-03-10T00:25:00Z">
            <w:r>
              <w:rPr>
                <w:noProof/>
                <w:webHidden/>
              </w:rPr>
              <w:fldChar w:fldCharType="end"/>
            </w:r>
            <w:r w:rsidRPr="004903CF">
              <w:rPr>
                <w:rStyle w:val="Hyperlink"/>
                <w:noProof/>
              </w:rPr>
              <w:fldChar w:fldCharType="end"/>
            </w:r>
          </w:ins>
        </w:p>
        <w:p w14:paraId="12A0B3EE" w14:textId="7B55E74D" w:rsidR="003D62FC" w:rsidRDefault="003D62FC">
          <w:pPr>
            <w:pStyle w:val="TOC3"/>
            <w:tabs>
              <w:tab w:val="left" w:pos="1320"/>
              <w:tab w:val="right" w:leader="dot" w:pos="8828"/>
            </w:tabs>
            <w:rPr>
              <w:ins w:id="298" w:author="Στάθης Καπ" w:date="2023-03-10T00:25:00Z"/>
              <w:rFonts w:eastAsiaTheme="minorEastAsia"/>
              <w:noProof/>
            </w:rPr>
          </w:pPr>
          <w:ins w:id="29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4.3.1</w:t>
            </w:r>
            <w:r>
              <w:rPr>
                <w:rFonts w:eastAsiaTheme="minorEastAsia"/>
                <w:noProof/>
              </w:rPr>
              <w:tab/>
            </w:r>
            <w:r w:rsidRPr="004903CF">
              <w:rPr>
                <w:rStyle w:val="Hyperlink"/>
                <w:noProof/>
              </w:rPr>
              <w:t>Προσθήκη</w:t>
            </w:r>
            <w:r w:rsidRPr="004903CF">
              <w:rPr>
                <w:rStyle w:val="Hyperlink"/>
                <w:noProof/>
                <w:lang w:val="el-GR"/>
              </w:rPr>
              <w:t xml:space="preserve"> στόχων</w:t>
            </w:r>
            <w:r>
              <w:rPr>
                <w:noProof/>
                <w:webHidden/>
              </w:rPr>
              <w:tab/>
            </w:r>
            <w:r>
              <w:rPr>
                <w:noProof/>
                <w:webHidden/>
              </w:rPr>
              <w:fldChar w:fldCharType="begin"/>
            </w:r>
            <w:r>
              <w:rPr>
                <w:noProof/>
                <w:webHidden/>
              </w:rPr>
              <w:instrText xml:space="preserve"> PAGEREF _Toc129300383 \h </w:instrText>
            </w:r>
          </w:ins>
          <w:r>
            <w:rPr>
              <w:noProof/>
              <w:webHidden/>
            </w:rPr>
          </w:r>
          <w:r>
            <w:rPr>
              <w:noProof/>
              <w:webHidden/>
            </w:rPr>
            <w:fldChar w:fldCharType="separate"/>
          </w:r>
          <w:ins w:id="300" w:author="Στάθης Καπ" w:date="2023-03-11T10:39:00Z">
            <w:r w:rsidR="00657928">
              <w:rPr>
                <w:noProof/>
                <w:webHidden/>
              </w:rPr>
              <w:t>38</w:t>
            </w:r>
          </w:ins>
          <w:ins w:id="301" w:author="Στάθης Καπ" w:date="2023-03-10T00:25:00Z">
            <w:r>
              <w:rPr>
                <w:noProof/>
                <w:webHidden/>
              </w:rPr>
              <w:fldChar w:fldCharType="end"/>
            </w:r>
            <w:r w:rsidRPr="004903CF">
              <w:rPr>
                <w:rStyle w:val="Hyperlink"/>
                <w:noProof/>
              </w:rPr>
              <w:fldChar w:fldCharType="end"/>
            </w:r>
          </w:ins>
        </w:p>
        <w:p w14:paraId="3A236A7B" w14:textId="3199BB21" w:rsidR="003D62FC" w:rsidRDefault="003D62FC">
          <w:pPr>
            <w:pStyle w:val="TOC3"/>
            <w:tabs>
              <w:tab w:val="left" w:pos="1320"/>
              <w:tab w:val="right" w:leader="dot" w:pos="8828"/>
            </w:tabs>
            <w:rPr>
              <w:ins w:id="302" w:author="Στάθης Καπ" w:date="2023-03-10T00:25:00Z"/>
              <w:rFonts w:eastAsiaTheme="minorEastAsia"/>
              <w:noProof/>
            </w:rPr>
          </w:pPr>
          <w:ins w:id="30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4.3.2</w:t>
            </w:r>
            <w:r>
              <w:rPr>
                <w:rFonts w:eastAsiaTheme="minorEastAsia"/>
                <w:noProof/>
              </w:rPr>
              <w:tab/>
            </w:r>
            <w:r w:rsidRPr="004903CF">
              <w:rPr>
                <w:rStyle w:val="Hyperlink"/>
                <w:noProof/>
              </w:rPr>
              <w:t>Προσθήκη</w:t>
            </w:r>
            <w:r w:rsidRPr="004903CF">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_Toc129300384 \h </w:instrText>
            </w:r>
          </w:ins>
          <w:r>
            <w:rPr>
              <w:noProof/>
              <w:webHidden/>
            </w:rPr>
          </w:r>
          <w:r>
            <w:rPr>
              <w:noProof/>
              <w:webHidden/>
            </w:rPr>
            <w:fldChar w:fldCharType="separate"/>
          </w:r>
          <w:ins w:id="304" w:author="Στάθης Καπ" w:date="2023-03-11T10:39:00Z">
            <w:r w:rsidR="00657928">
              <w:rPr>
                <w:noProof/>
                <w:webHidden/>
              </w:rPr>
              <w:t>41</w:t>
            </w:r>
          </w:ins>
          <w:ins w:id="305" w:author="Στάθης Καπ" w:date="2023-03-10T00:25:00Z">
            <w:r>
              <w:rPr>
                <w:noProof/>
                <w:webHidden/>
              </w:rPr>
              <w:fldChar w:fldCharType="end"/>
            </w:r>
            <w:r w:rsidRPr="004903CF">
              <w:rPr>
                <w:rStyle w:val="Hyperlink"/>
                <w:noProof/>
              </w:rPr>
              <w:fldChar w:fldCharType="end"/>
            </w:r>
          </w:ins>
        </w:p>
        <w:p w14:paraId="7BB8D349" w14:textId="085D61A7" w:rsidR="003D62FC" w:rsidRDefault="003D62FC">
          <w:pPr>
            <w:pStyle w:val="TOC2"/>
            <w:tabs>
              <w:tab w:val="left" w:pos="880"/>
              <w:tab w:val="right" w:leader="dot" w:pos="8828"/>
            </w:tabs>
            <w:rPr>
              <w:ins w:id="306" w:author="Στάθης Καπ" w:date="2023-03-10T00:25:00Z"/>
              <w:rFonts w:eastAsiaTheme="minorEastAsia"/>
              <w:noProof/>
            </w:rPr>
          </w:pPr>
          <w:ins w:id="30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4.4</w:t>
            </w:r>
            <w:r>
              <w:rPr>
                <w:rFonts w:eastAsiaTheme="minorEastAsia"/>
                <w:noProof/>
              </w:rPr>
              <w:tab/>
            </w:r>
            <w:r w:rsidRPr="004903CF">
              <w:rPr>
                <w:rStyle w:val="Hyperlink"/>
                <w:noProof/>
              </w:rPr>
              <w:t>Υπερχείλιση</w:t>
            </w:r>
            <w:r w:rsidRPr="004903CF">
              <w:rPr>
                <w:rStyle w:val="Hyperlink"/>
                <w:noProof/>
                <w:lang w:val="el-GR"/>
              </w:rPr>
              <w:t xml:space="preserve"> και διόρθωση διαδρομών</w:t>
            </w:r>
            <w:r>
              <w:rPr>
                <w:noProof/>
                <w:webHidden/>
              </w:rPr>
              <w:tab/>
            </w:r>
            <w:r>
              <w:rPr>
                <w:noProof/>
                <w:webHidden/>
              </w:rPr>
              <w:fldChar w:fldCharType="begin"/>
            </w:r>
            <w:r>
              <w:rPr>
                <w:noProof/>
                <w:webHidden/>
              </w:rPr>
              <w:instrText xml:space="preserve"> PAGEREF _Toc129300385 \h </w:instrText>
            </w:r>
          </w:ins>
          <w:r>
            <w:rPr>
              <w:noProof/>
              <w:webHidden/>
            </w:rPr>
          </w:r>
          <w:r>
            <w:rPr>
              <w:noProof/>
              <w:webHidden/>
            </w:rPr>
            <w:fldChar w:fldCharType="separate"/>
          </w:r>
          <w:ins w:id="308" w:author="Στάθης Καπ" w:date="2023-03-11T10:39:00Z">
            <w:r w:rsidR="00657928">
              <w:rPr>
                <w:noProof/>
                <w:webHidden/>
              </w:rPr>
              <w:t>43</w:t>
            </w:r>
          </w:ins>
          <w:ins w:id="309" w:author="Στάθης Καπ" w:date="2023-03-10T00:25:00Z">
            <w:r>
              <w:rPr>
                <w:noProof/>
                <w:webHidden/>
              </w:rPr>
              <w:fldChar w:fldCharType="end"/>
            </w:r>
            <w:r w:rsidRPr="004903CF">
              <w:rPr>
                <w:rStyle w:val="Hyperlink"/>
                <w:noProof/>
              </w:rPr>
              <w:fldChar w:fldCharType="end"/>
            </w:r>
          </w:ins>
        </w:p>
        <w:p w14:paraId="7C8E9938" w14:textId="70B8EA7A" w:rsidR="003D62FC" w:rsidRDefault="003D62FC">
          <w:pPr>
            <w:pStyle w:val="TOC2"/>
            <w:tabs>
              <w:tab w:val="left" w:pos="880"/>
              <w:tab w:val="right" w:leader="dot" w:pos="8828"/>
            </w:tabs>
            <w:rPr>
              <w:ins w:id="310" w:author="Στάθης Καπ" w:date="2023-03-10T00:25:00Z"/>
              <w:rFonts w:eastAsiaTheme="minorEastAsia"/>
              <w:noProof/>
            </w:rPr>
          </w:pPr>
          <w:ins w:id="31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4.5</w:t>
            </w:r>
            <w:r>
              <w:rPr>
                <w:rFonts w:eastAsiaTheme="minorEastAsia"/>
                <w:noProof/>
              </w:rPr>
              <w:tab/>
            </w:r>
            <w:r w:rsidRPr="004903CF">
              <w:rPr>
                <w:rStyle w:val="Hyperlink"/>
                <w:noProof/>
                <w:lang w:val="el-GR"/>
              </w:rPr>
              <w:t>Διαχωρισμένη Διαταραχή</w:t>
            </w:r>
            <w:r>
              <w:rPr>
                <w:noProof/>
                <w:webHidden/>
              </w:rPr>
              <w:tab/>
            </w:r>
            <w:r>
              <w:rPr>
                <w:noProof/>
                <w:webHidden/>
              </w:rPr>
              <w:fldChar w:fldCharType="begin"/>
            </w:r>
            <w:r>
              <w:rPr>
                <w:noProof/>
                <w:webHidden/>
              </w:rPr>
              <w:instrText xml:space="preserve"> PAGEREF _Toc129300386 \h </w:instrText>
            </w:r>
          </w:ins>
          <w:r>
            <w:rPr>
              <w:noProof/>
              <w:webHidden/>
            </w:rPr>
          </w:r>
          <w:r>
            <w:rPr>
              <w:noProof/>
              <w:webHidden/>
            </w:rPr>
            <w:fldChar w:fldCharType="separate"/>
          </w:r>
          <w:ins w:id="312" w:author="Στάθης Καπ" w:date="2023-03-11T10:39:00Z">
            <w:r w:rsidR="00657928">
              <w:rPr>
                <w:noProof/>
                <w:webHidden/>
              </w:rPr>
              <w:t>44</w:t>
            </w:r>
          </w:ins>
          <w:ins w:id="313" w:author="Στάθης Καπ" w:date="2023-03-10T00:25:00Z">
            <w:r>
              <w:rPr>
                <w:noProof/>
                <w:webHidden/>
              </w:rPr>
              <w:fldChar w:fldCharType="end"/>
            </w:r>
            <w:r w:rsidRPr="004903CF">
              <w:rPr>
                <w:rStyle w:val="Hyperlink"/>
                <w:noProof/>
              </w:rPr>
              <w:fldChar w:fldCharType="end"/>
            </w:r>
          </w:ins>
        </w:p>
        <w:p w14:paraId="0598E35F" w14:textId="31C48625" w:rsidR="003D62FC" w:rsidRDefault="003D62FC">
          <w:pPr>
            <w:pStyle w:val="TOC1"/>
            <w:rPr>
              <w:ins w:id="314" w:author="Στάθης Καπ" w:date="2023-03-10T00:25:00Z"/>
              <w:rFonts w:eastAsiaTheme="minorEastAsia"/>
              <w:noProof/>
            </w:rPr>
          </w:pPr>
          <w:ins w:id="31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w:t>
            </w:r>
            <w:r>
              <w:rPr>
                <w:rFonts w:eastAsiaTheme="minorEastAsia"/>
                <w:noProof/>
              </w:rPr>
              <w:tab/>
            </w:r>
            <w:r w:rsidRPr="004903CF">
              <w:rPr>
                <w:rStyle w:val="Hyperlink"/>
                <w:noProof/>
                <w:lang w:val="el-GR"/>
              </w:rPr>
              <w:t xml:space="preserve">Πειραματικά </w:t>
            </w:r>
            <w:r w:rsidRPr="004903CF">
              <w:rPr>
                <w:rStyle w:val="Hyperlink"/>
                <w:noProof/>
              </w:rPr>
              <w:t>Αποτελέσματα</w:t>
            </w:r>
            <w:r>
              <w:rPr>
                <w:noProof/>
                <w:webHidden/>
              </w:rPr>
              <w:tab/>
            </w:r>
            <w:r>
              <w:rPr>
                <w:noProof/>
                <w:webHidden/>
              </w:rPr>
              <w:fldChar w:fldCharType="begin"/>
            </w:r>
            <w:r>
              <w:rPr>
                <w:noProof/>
                <w:webHidden/>
              </w:rPr>
              <w:instrText xml:space="preserve"> PAGEREF _Toc129300387 \h </w:instrText>
            </w:r>
          </w:ins>
          <w:r>
            <w:rPr>
              <w:noProof/>
              <w:webHidden/>
            </w:rPr>
          </w:r>
          <w:r>
            <w:rPr>
              <w:noProof/>
              <w:webHidden/>
            </w:rPr>
            <w:fldChar w:fldCharType="separate"/>
          </w:r>
          <w:ins w:id="316" w:author="Στάθης Καπ" w:date="2023-03-11T10:39:00Z">
            <w:r w:rsidR="00657928">
              <w:rPr>
                <w:noProof/>
                <w:webHidden/>
              </w:rPr>
              <w:t>45</w:t>
            </w:r>
          </w:ins>
          <w:ins w:id="317" w:author="Στάθης Καπ" w:date="2023-03-10T00:25:00Z">
            <w:r>
              <w:rPr>
                <w:noProof/>
                <w:webHidden/>
              </w:rPr>
              <w:fldChar w:fldCharType="end"/>
            </w:r>
            <w:r w:rsidRPr="004903CF">
              <w:rPr>
                <w:rStyle w:val="Hyperlink"/>
                <w:noProof/>
              </w:rPr>
              <w:fldChar w:fldCharType="end"/>
            </w:r>
          </w:ins>
        </w:p>
        <w:p w14:paraId="555767E3" w14:textId="4EF9FA19" w:rsidR="003D62FC" w:rsidRDefault="003D62FC">
          <w:pPr>
            <w:pStyle w:val="TOC2"/>
            <w:tabs>
              <w:tab w:val="left" w:pos="880"/>
              <w:tab w:val="right" w:leader="dot" w:pos="8828"/>
            </w:tabs>
            <w:rPr>
              <w:ins w:id="318" w:author="Στάθης Καπ" w:date="2023-03-10T00:25:00Z"/>
              <w:rFonts w:eastAsiaTheme="minorEastAsia"/>
              <w:noProof/>
            </w:rPr>
          </w:pPr>
          <w:ins w:id="31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"_Toc129300388"</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5.1</w:t>
            </w:r>
            <w:r>
              <w:rPr>
                <w:rFonts w:eastAsiaTheme="minorEastAsia"/>
                <w:noProof/>
              </w:rPr>
              <w:tab/>
            </w:r>
            <w:r w:rsidRPr="004903CF">
              <w:rPr>
                <w:rStyle w:val="Hyperlink"/>
                <w:noProof/>
                <w:lang w:val="el-GR"/>
              </w:rPr>
              <w:t xml:space="preserve">Σύγκριση αποτελεσμάτων για διαφορετικά </w:t>
            </w:r>
            <w:r w:rsidRPr="004903CF">
              <w:rPr>
                <w:rStyle w:val="Hyperlink"/>
                <w:noProof/>
              </w:rPr>
              <w:t>S</w:t>
            </w:r>
            <w:r>
              <w:rPr>
                <w:noProof/>
                <w:webHidden/>
              </w:rPr>
              <w:tab/>
            </w:r>
            <w:r>
              <w:rPr>
                <w:noProof/>
                <w:webHidden/>
              </w:rPr>
              <w:fldChar w:fldCharType="begin"/>
            </w:r>
            <w:r>
              <w:rPr>
                <w:noProof/>
                <w:webHidden/>
              </w:rPr>
              <w:instrText xml:space="preserve"> PAGEREF _Toc129300388 \h </w:instrText>
            </w:r>
          </w:ins>
          <w:r>
            <w:rPr>
              <w:noProof/>
              <w:webHidden/>
            </w:rPr>
          </w:r>
          <w:r>
            <w:rPr>
              <w:noProof/>
              <w:webHidden/>
            </w:rPr>
            <w:fldChar w:fldCharType="separate"/>
          </w:r>
          <w:ins w:id="320" w:author="Στάθης Καπ" w:date="2023-03-11T10:39:00Z">
            <w:r w:rsidR="00657928">
              <w:rPr>
                <w:noProof/>
                <w:webHidden/>
              </w:rPr>
              <w:t>45</w:t>
            </w:r>
          </w:ins>
          <w:ins w:id="321" w:author="Στάθης Καπ" w:date="2023-03-10T00:25:00Z">
            <w:r>
              <w:rPr>
                <w:noProof/>
                <w:webHidden/>
              </w:rPr>
              <w:fldChar w:fldCharType="end"/>
            </w:r>
            <w:r w:rsidRPr="004903CF">
              <w:rPr>
                <w:rStyle w:val="Hyperlink"/>
                <w:noProof/>
              </w:rPr>
              <w:fldChar w:fldCharType="end"/>
            </w:r>
          </w:ins>
        </w:p>
        <w:p w14:paraId="15394808" w14:textId="7D7647B4" w:rsidR="003D62FC" w:rsidRDefault="003D62FC">
          <w:pPr>
            <w:pStyle w:val="TOC2"/>
            <w:tabs>
              <w:tab w:val="left" w:pos="880"/>
              <w:tab w:val="right" w:leader="dot" w:pos="8828"/>
            </w:tabs>
            <w:rPr>
              <w:ins w:id="322" w:author="Στάθης Καπ" w:date="2023-03-10T00:25:00Z"/>
              <w:rFonts w:eastAsiaTheme="minorEastAsia"/>
              <w:noProof/>
            </w:rPr>
          </w:pPr>
          <w:ins w:id="32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5.2</w:t>
            </w:r>
            <w:r>
              <w:rPr>
                <w:rFonts w:eastAsiaTheme="minorEastAsia"/>
                <w:noProof/>
              </w:rPr>
              <w:tab/>
            </w:r>
            <w:r w:rsidRPr="004903CF">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_Toc129300389 \h </w:instrText>
            </w:r>
          </w:ins>
          <w:r>
            <w:rPr>
              <w:noProof/>
              <w:webHidden/>
            </w:rPr>
          </w:r>
          <w:r>
            <w:rPr>
              <w:noProof/>
              <w:webHidden/>
            </w:rPr>
            <w:fldChar w:fldCharType="separate"/>
          </w:r>
          <w:ins w:id="324" w:author="Στάθης Καπ" w:date="2023-03-11T10:39:00Z">
            <w:r w:rsidR="00657928">
              <w:rPr>
                <w:noProof/>
                <w:webHidden/>
              </w:rPr>
              <w:t>51</w:t>
            </w:r>
          </w:ins>
          <w:ins w:id="325" w:author="Στάθης Καπ" w:date="2023-03-10T00:25:00Z">
            <w:r>
              <w:rPr>
                <w:noProof/>
                <w:webHidden/>
              </w:rPr>
              <w:fldChar w:fldCharType="end"/>
            </w:r>
            <w:r w:rsidRPr="004903CF">
              <w:rPr>
                <w:rStyle w:val="Hyperlink"/>
                <w:noProof/>
              </w:rPr>
              <w:fldChar w:fldCharType="end"/>
            </w:r>
          </w:ins>
        </w:p>
        <w:p w14:paraId="518D2935" w14:textId="3483316B" w:rsidR="003D62FC" w:rsidRDefault="003D62FC">
          <w:pPr>
            <w:pStyle w:val="TOC2"/>
            <w:tabs>
              <w:tab w:val="left" w:pos="880"/>
              <w:tab w:val="right" w:leader="dot" w:pos="8828"/>
            </w:tabs>
            <w:rPr>
              <w:ins w:id="326" w:author="Στάθης Καπ" w:date="2023-03-10T00:25:00Z"/>
              <w:rFonts w:eastAsiaTheme="minorEastAsia"/>
              <w:noProof/>
            </w:rPr>
          </w:pPr>
          <w:ins w:id="32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5.3</w:t>
            </w:r>
            <w:r>
              <w:rPr>
                <w:rFonts w:eastAsiaTheme="minorEastAsia"/>
                <w:noProof/>
              </w:rPr>
              <w:tab/>
            </w:r>
            <w:r w:rsidRPr="004903CF">
              <w:rPr>
                <w:rStyle w:val="Hyperlink"/>
                <w:noProof/>
                <w:lang w:val="el-GR"/>
              </w:rPr>
              <w:t xml:space="preserve">Στιγμιότυπο εισόδου της Αθήνας για το </w:t>
            </w:r>
            <w:r w:rsidRPr="004903CF">
              <w:rPr>
                <w:rStyle w:val="Hyperlink"/>
                <w:noProof/>
              </w:rPr>
              <w:t>TTDP</w:t>
            </w:r>
            <w:r>
              <w:rPr>
                <w:noProof/>
                <w:webHidden/>
              </w:rPr>
              <w:tab/>
            </w:r>
            <w:r>
              <w:rPr>
                <w:noProof/>
                <w:webHidden/>
              </w:rPr>
              <w:fldChar w:fldCharType="begin"/>
            </w:r>
            <w:r>
              <w:rPr>
                <w:noProof/>
                <w:webHidden/>
              </w:rPr>
              <w:instrText xml:space="preserve"> PAGEREF _Toc129300742 \h </w:instrText>
            </w:r>
          </w:ins>
          <w:r>
            <w:rPr>
              <w:noProof/>
              <w:webHidden/>
            </w:rPr>
          </w:r>
          <w:r>
            <w:rPr>
              <w:noProof/>
              <w:webHidden/>
            </w:rPr>
            <w:fldChar w:fldCharType="separate"/>
          </w:r>
          <w:ins w:id="328" w:author="Στάθης Καπ" w:date="2023-03-11T10:39:00Z">
            <w:r w:rsidR="00657928">
              <w:rPr>
                <w:noProof/>
                <w:webHidden/>
              </w:rPr>
              <w:t>74</w:t>
            </w:r>
          </w:ins>
          <w:ins w:id="329" w:author="Στάθης Καπ" w:date="2023-03-10T00:25:00Z">
            <w:r>
              <w:rPr>
                <w:noProof/>
                <w:webHidden/>
              </w:rPr>
              <w:fldChar w:fldCharType="end"/>
            </w:r>
            <w:r w:rsidRPr="004903CF">
              <w:rPr>
                <w:rStyle w:val="Hyperlink"/>
                <w:noProof/>
              </w:rPr>
              <w:fldChar w:fldCharType="end"/>
            </w:r>
          </w:ins>
        </w:p>
        <w:p w14:paraId="2F72A8FA" w14:textId="61EDDB78" w:rsidR="003D62FC" w:rsidRDefault="003D62FC">
          <w:pPr>
            <w:pStyle w:val="TOC1"/>
            <w:rPr>
              <w:ins w:id="330" w:author="Στάθης Καπ" w:date="2023-03-10T00:25:00Z"/>
              <w:rFonts w:eastAsiaTheme="minorEastAsia"/>
              <w:noProof/>
            </w:rPr>
          </w:pPr>
          <w:ins w:id="331" w:author="Στάθης Καπ" w:date="2023-03-10T00:25:00Z">
            <w:r w:rsidRPr="004903CF">
              <w:rPr>
                <w:rStyle w:val="Hyperlink"/>
                <w:noProof/>
              </w:rPr>
              <w:lastRenderedPageBreak/>
              <w:fldChar w:fldCharType="begin"/>
            </w:r>
            <w:r w:rsidRPr="004903CF">
              <w:rPr>
                <w:rStyle w:val="Hyperlink"/>
                <w:noProof/>
              </w:rPr>
              <w:instrText xml:space="preserve"> </w:instrText>
            </w:r>
            <w:r>
              <w:rPr>
                <w:noProof/>
              </w:rPr>
              <w:instrText>HYPERLINK \l "_Toc129300743"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6.</w:t>
            </w:r>
            <w:r>
              <w:rPr>
                <w:rFonts w:eastAsiaTheme="minorEastAsia"/>
                <w:noProof/>
              </w:rPr>
              <w:tab/>
            </w:r>
            <w:r w:rsidRPr="004903CF">
              <w:rPr>
                <w:rStyle w:val="Hyperlink"/>
                <w:noProof/>
                <w:lang w:val="el-GR"/>
              </w:rPr>
              <w:t>Συμπεράσματα</w:t>
            </w:r>
            <w:r>
              <w:rPr>
                <w:noProof/>
                <w:webHidden/>
              </w:rPr>
              <w:tab/>
            </w:r>
            <w:r>
              <w:rPr>
                <w:noProof/>
                <w:webHidden/>
              </w:rPr>
              <w:fldChar w:fldCharType="begin"/>
            </w:r>
            <w:r>
              <w:rPr>
                <w:noProof/>
                <w:webHidden/>
              </w:rPr>
              <w:instrText xml:space="preserve"> PAGEREF _Toc129300743 \h </w:instrText>
            </w:r>
          </w:ins>
          <w:r>
            <w:rPr>
              <w:noProof/>
              <w:webHidden/>
            </w:rPr>
          </w:r>
          <w:r>
            <w:rPr>
              <w:noProof/>
              <w:webHidden/>
            </w:rPr>
            <w:fldChar w:fldCharType="separate"/>
          </w:r>
          <w:ins w:id="332" w:author="Στάθης Καπ" w:date="2023-03-11T10:39:00Z">
            <w:r w:rsidR="00657928">
              <w:rPr>
                <w:noProof/>
                <w:webHidden/>
              </w:rPr>
              <w:t>75</w:t>
            </w:r>
          </w:ins>
          <w:ins w:id="333" w:author="Στάθης Καπ" w:date="2023-03-10T00:25:00Z">
            <w:r>
              <w:rPr>
                <w:noProof/>
                <w:webHidden/>
              </w:rPr>
              <w:fldChar w:fldCharType="end"/>
            </w:r>
            <w:r w:rsidRPr="004903CF">
              <w:rPr>
                <w:rStyle w:val="Hyperlink"/>
                <w:noProof/>
              </w:rPr>
              <w:fldChar w:fldCharType="end"/>
            </w:r>
          </w:ins>
        </w:p>
        <w:p w14:paraId="5CC946AD" w14:textId="713B6FFF" w:rsidR="003D62FC" w:rsidRDefault="003D62FC">
          <w:pPr>
            <w:pStyle w:val="TOC1"/>
            <w:rPr>
              <w:ins w:id="334" w:author="Στάθης Καπ" w:date="2023-03-10T00:25:00Z"/>
              <w:rFonts w:eastAsiaTheme="minorEastAsia"/>
              <w:noProof/>
            </w:rPr>
          </w:pPr>
          <w:ins w:id="33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7.</w:t>
            </w:r>
            <w:r>
              <w:rPr>
                <w:rFonts w:eastAsiaTheme="minorEastAsia"/>
                <w:noProof/>
              </w:rPr>
              <w:tab/>
            </w:r>
            <w:r w:rsidRPr="004903CF">
              <w:rPr>
                <w:rStyle w:val="Hyperlink"/>
                <w:noProof/>
                <w:lang w:val="el-GR"/>
              </w:rPr>
              <w:t>Βιβλιογραφία</w:t>
            </w:r>
            <w:r>
              <w:rPr>
                <w:noProof/>
                <w:webHidden/>
              </w:rPr>
              <w:tab/>
            </w:r>
            <w:r>
              <w:rPr>
                <w:noProof/>
                <w:webHidden/>
              </w:rPr>
              <w:fldChar w:fldCharType="begin"/>
            </w:r>
            <w:r>
              <w:rPr>
                <w:noProof/>
                <w:webHidden/>
              </w:rPr>
              <w:instrText xml:space="preserve"> PAGEREF _Toc129300744 \h </w:instrText>
            </w:r>
          </w:ins>
          <w:r>
            <w:rPr>
              <w:noProof/>
              <w:webHidden/>
            </w:rPr>
          </w:r>
          <w:r>
            <w:rPr>
              <w:noProof/>
              <w:webHidden/>
            </w:rPr>
            <w:fldChar w:fldCharType="separate"/>
          </w:r>
          <w:ins w:id="336" w:author="Στάθης Καπ" w:date="2023-03-11T10:39:00Z">
            <w:r w:rsidR="00657928">
              <w:rPr>
                <w:noProof/>
                <w:webHidden/>
              </w:rPr>
              <w:t>77</w:t>
            </w:r>
          </w:ins>
          <w:ins w:id="337" w:author="Στάθης Καπ" w:date="2023-03-10T00:25:00Z">
            <w:r>
              <w:rPr>
                <w:noProof/>
                <w:webHidden/>
              </w:rPr>
              <w:fldChar w:fldCharType="end"/>
            </w:r>
            <w:r w:rsidRPr="004903CF">
              <w:rPr>
                <w:rStyle w:val="Hyperlink"/>
                <w:noProof/>
              </w:rPr>
              <w:fldChar w:fldCharType="end"/>
            </w:r>
          </w:ins>
        </w:p>
        <w:p w14:paraId="78363958" w14:textId="30A93C1B" w:rsidR="00DB73A8" w:rsidDel="00AE1D80" w:rsidRDefault="00DB73A8">
          <w:pPr>
            <w:pStyle w:val="TOC2"/>
            <w:tabs>
              <w:tab w:val="left" w:pos="660"/>
              <w:tab w:val="right" w:leader="dot" w:pos="8828"/>
            </w:tabs>
            <w:rPr>
              <w:del w:id="338" w:author="Στάθης Καπ" w:date="2023-02-25T23:43:00Z"/>
              <w:rFonts w:eastAsiaTheme="minorEastAsia"/>
              <w:noProof/>
            </w:rPr>
          </w:pPr>
          <w:del w:id="339" w:author="Στάθης Καπ" w:date="2023-02-25T23:43:00Z">
            <w:r w:rsidRPr="00AE1D80" w:rsidDel="00AE1D80">
              <w:rPr>
                <w:rPrChange w:id="340"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341"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342" w:author="Στάθης Καπ" w:date="2023-02-25T23:43:00Z"/>
              <w:rFonts w:eastAsiaTheme="minorEastAsia"/>
              <w:noProof/>
            </w:rPr>
          </w:pPr>
          <w:del w:id="343" w:author="Στάθης Καπ" w:date="2023-02-25T23:43:00Z">
            <w:r w:rsidRPr="00AE1D80" w:rsidDel="00AE1D80">
              <w:rPr>
                <w:rPrChange w:id="344"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345"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346" w:author="Στάθης Καπ" w:date="2023-02-25T23:43:00Z"/>
              <w:rFonts w:eastAsiaTheme="minorEastAsia"/>
              <w:noProof/>
            </w:rPr>
          </w:pPr>
          <w:del w:id="347" w:author="Στάθης Καπ" w:date="2023-02-25T23:43:00Z">
            <w:r w:rsidRPr="00AE1D80" w:rsidDel="00AE1D80">
              <w:rPr>
                <w:rPrChange w:id="348"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349"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350" w:author="Στάθης Καπ" w:date="2023-02-25T23:43:00Z"/>
              <w:rFonts w:eastAsiaTheme="minorEastAsia"/>
              <w:noProof/>
            </w:rPr>
          </w:pPr>
          <w:del w:id="351" w:author="Στάθης Καπ" w:date="2023-02-25T23:43:00Z">
            <w:r w:rsidRPr="00AE1D80" w:rsidDel="00AE1D80">
              <w:rPr>
                <w:rPrChange w:id="352"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353"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354" w:author="Στάθης Καπ" w:date="2023-02-25T23:43:00Z">
                  <w:rPr>
                    <w:rStyle w:val="Hyperlink"/>
                    <w:noProof/>
                  </w:rPr>
                </w:rPrChange>
              </w:rPr>
              <w:delText>OPTW</w:delText>
            </w:r>
            <w:r w:rsidRPr="00AE1D80" w:rsidDel="00AE1D80">
              <w:rPr>
                <w:rPrChange w:id="355" w:author="Στάθης Καπ" w:date="2023-02-25T23:43:00Z">
                  <w:rPr>
                    <w:rStyle w:val="Hyperlink"/>
                    <w:noProof/>
                    <w:lang w:val="el-GR"/>
                  </w:rPr>
                </w:rPrChange>
              </w:rPr>
              <w:delText>)</w:delText>
            </w:r>
            <w:r w:rsidDel="00AE1D80">
              <w:rPr>
                <w:noProof/>
                <w:webHidden/>
              </w:rPr>
              <w:tab/>
            </w:r>
          </w:del>
          <w:del w:id="356"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357" w:author="Στάθης Καπ" w:date="2023-02-25T23:43:00Z"/>
              <w:rFonts w:eastAsiaTheme="minorEastAsia"/>
              <w:noProof/>
            </w:rPr>
          </w:pPr>
          <w:del w:id="358" w:author="Στάθης Καπ" w:date="2023-02-25T23:43:00Z">
            <w:r w:rsidRPr="00AE1D80" w:rsidDel="00AE1D80">
              <w:rPr>
                <w:rPrChange w:id="359"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360"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361" w:author="Στάθης Καπ" w:date="2023-02-25T23:43:00Z">
                  <w:rPr>
                    <w:rStyle w:val="Hyperlink"/>
                    <w:noProof/>
                  </w:rPr>
                </w:rPrChange>
              </w:rPr>
              <w:delText>TDOP</w:delText>
            </w:r>
            <w:r w:rsidRPr="00AE1D80" w:rsidDel="00AE1D80">
              <w:rPr>
                <w:rPrChange w:id="362" w:author="Στάθης Καπ" w:date="2023-02-25T23:43:00Z">
                  <w:rPr>
                    <w:rStyle w:val="Hyperlink"/>
                    <w:noProof/>
                    <w:lang w:val="el-GR"/>
                  </w:rPr>
                </w:rPrChange>
              </w:rPr>
              <w:delText>)</w:delText>
            </w:r>
            <w:r w:rsidDel="00AE1D80">
              <w:rPr>
                <w:noProof/>
                <w:webHidden/>
              </w:rPr>
              <w:tab/>
            </w:r>
          </w:del>
          <w:del w:id="363"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364" w:author="Στάθης Καπ" w:date="2023-02-25T23:43:00Z"/>
              <w:rFonts w:eastAsiaTheme="minorEastAsia"/>
              <w:noProof/>
            </w:rPr>
          </w:pPr>
          <w:del w:id="365" w:author="Στάθης Καπ" w:date="2023-02-25T23:43:00Z">
            <w:r w:rsidRPr="00AE1D80" w:rsidDel="00AE1D80">
              <w:rPr>
                <w:rPrChange w:id="366" w:author="Στάθης Καπ" w:date="2023-02-25T23:43:00Z">
                  <w:rPr>
                    <w:rStyle w:val="Hyperlink"/>
                    <w:noProof/>
                    <w:lang w:val="el-GR"/>
                  </w:rPr>
                </w:rPrChange>
              </w:rPr>
              <w:delText>2.1.3</w:delText>
            </w:r>
            <w:r w:rsidDel="00AE1D80">
              <w:rPr>
                <w:rFonts w:eastAsiaTheme="minorEastAsia"/>
                <w:noProof/>
              </w:rPr>
              <w:tab/>
            </w:r>
            <w:r w:rsidRPr="00AE1D80" w:rsidDel="00AE1D80">
              <w:rPr>
                <w:rPrChange w:id="367" w:author="Στάθης Καπ" w:date="2023-02-25T23:43:00Z">
                  <w:rPr>
                    <w:rStyle w:val="Hyperlink"/>
                    <w:noProof/>
                    <w:lang w:val="el-GR"/>
                  </w:rPr>
                </w:rPrChange>
              </w:rPr>
              <w:delText>Το πρόβλημα Ομαδικού Προσανατολισμού (</w:delText>
            </w:r>
            <w:r w:rsidRPr="00AE1D80" w:rsidDel="00AE1D80">
              <w:rPr>
                <w:rPrChange w:id="368" w:author="Στάθης Καπ" w:date="2023-02-25T23:43:00Z">
                  <w:rPr>
                    <w:rStyle w:val="Hyperlink"/>
                    <w:noProof/>
                  </w:rPr>
                </w:rPrChange>
              </w:rPr>
              <w:delText>TOP</w:delText>
            </w:r>
            <w:r w:rsidRPr="00AE1D80" w:rsidDel="00AE1D80">
              <w:rPr>
                <w:rPrChange w:id="369" w:author="Στάθης Καπ" w:date="2023-02-25T23:43:00Z">
                  <w:rPr>
                    <w:rStyle w:val="Hyperlink"/>
                    <w:noProof/>
                    <w:lang w:val="el-GR"/>
                  </w:rPr>
                </w:rPrChange>
              </w:rPr>
              <w:delText>)</w:delText>
            </w:r>
            <w:r w:rsidDel="00AE1D80">
              <w:rPr>
                <w:noProof/>
                <w:webHidden/>
              </w:rPr>
              <w:tab/>
            </w:r>
          </w:del>
          <w:del w:id="370"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371" w:author="Στάθης Καπ" w:date="2023-02-25T23:43:00Z"/>
              <w:rFonts w:eastAsiaTheme="minorEastAsia"/>
              <w:noProof/>
            </w:rPr>
          </w:pPr>
          <w:del w:id="372" w:author="Στάθης Καπ" w:date="2023-02-25T23:43:00Z">
            <w:r w:rsidRPr="00AE1D80" w:rsidDel="00AE1D80">
              <w:rPr>
                <w:rPrChange w:id="373"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374"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375"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376" w:author="Στάθης Καπ" w:date="2023-02-25T23:43:00Z"/>
              <w:rFonts w:eastAsiaTheme="minorEastAsia"/>
              <w:noProof/>
            </w:rPr>
          </w:pPr>
          <w:del w:id="377" w:author="Στάθης Καπ" w:date="2023-02-25T23:43:00Z">
            <w:r w:rsidRPr="00AE1D80" w:rsidDel="00AE1D80">
              <w:rPr>
                <w:rPrChange w:id="378"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379"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380" w:author="Στάθης Καπ" w:date="2023-02-25T23:43:00Z">
                  <w:rPr>
                    <w:rStyle w:val="Hyperlink"/>
                    <w:noProof/>
                  </w:rPr>
                </w:rPrChange>
              </w:rPr>
              <w:delText>TDTOPTW</w:delText>
            </w:r>
            <w:r w:rsidRPr="00AE1D80" w:rsidDel="00AE1D80">
              <w:rPr>
                <w:rPrChange w:id="381" w:author="Στάθης Καπ" w:date="2023-02-25T23:43:00Z">
                  <w:rPr>
                    <w:rStyle w:val="Hyperlink"/>
                    <w:noProof/>
                    <w:lang w:val="el-GR"/>
                  </w:rPr>
                </w:rPrChange>
              </w:rPr>
              <w:delText>)</w:delText>
            </w:r>
            <w:r w:rsidDel="00AE1D80">
              <w:rPr>
                <w:noProof/>
                <w:webHidden/>
              </w:rPr>
              <w:tab/>
            </w:r>
          </w:del>
          <w:del w:id="382"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383" w:author="Στάθης Καπ" w:date="2023-02-25T23:43:00Z"/>
              <w:rFonts w:eastAsiaTheme="minorEastAsia"/>
              <w:noProof/>
            </w:rPr>
          </w:pPr>
          <w:del w:id="384" w:author="Στάθης Καπ" w:date="2023-02-25T23:43:00Z">
            <w:r w:rsidRPr="00AE1D80" w:rsidDel="00AE1D80">
              <w:rPr>
                <w:rPrChange w:id="385"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386" w:author="Στάθης Καπ" w:date="2023-02-25T23:43:00Z">
                  <w:rPr>
                    <w:rStyle w:val="Hyperlink"/>
                    <w:noProof/>
                    <w:lang w:val="el-GR"/>
                  </w:rPr>
                </w:rPrChange>
              </w:rPr>
              <w:delText>Το πρόβλημα Δρομολόγησης Οχημάτων</w:delText>
            </w:r>
            <w:r w:rsidDel="00AE1D80">
              <w:rPr>
                <w:noProof/>
                <w:webHidden/>
              </w:rPr>
              <w:tab/>
            </w:r>
          </w:del>
          <w:del w:id="387"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388" w:author="Στάθης Καπ" w:date="2023-02-25T23:43:00Z"/>
              <w:rFonts w:eastAsiaTheme="minorEastAsia"/>
              <w:noProof/>
            </w:rPr>
          </w:pPr>
          <w:del w:id="389" w:author="Στάθης Καπ" w:date="2023-02-25T23:43:00Z">
            <w:r w:rsidRPr="00AE1D80" w:rsidDel="00AE1D80">
              <w:rPr>
                <w:rPrChange w:id="390"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391" w:author="Στάθης Καπ" w:date="2023-02-25T23:43:00Z">
                  <w:rPr>
                    <w:rStyle w:val="Hyperlink"/>
                    <w:noProof/>
                  </w:rPr>
                </w:rPrChange>
              </w:rPr>
              <w:delText>DVRP</w:delText>
            </w:r>
            <w:r w:rsidRPr="00AE1D80" w:rsidDel="00AE1D80">
              <w:rPr>
                <w:rPrChange w:id="392" w:author="Στάθης Καπ" w:date="2023-02-25T23:43:00Z">
                  <w:rPr>
                    <w:rStyle w:val="Hyperlink"/>
                    <w:noProof/>
                    <w:lang w:val="el-GR"/>
                  </w:rPr>
                </w:rPrChange>
              </w:rPr>
              <w:delText>)</w:delText>
            </w:r>
            <w:r w:rsidDel="00AE1D80">
              <w:rPr>
                <w:noProof/>
                <w:webHidden/>
              </w:rPr>
              <w:tab/>
            </w:r>
          </w:del>
          <w:del w:id="393" w:author="Στάθης Καπ" w:date="2023-02-12T05:59:00Z">
            <w:r w:rsidR="003760EA" w:rsidDel="00237FE3">
              <w:rPr>
                <w:noProof/>
                <w:webHidden/>
              </w:rPr>
              <w:delText>21</w:delText>
            </w:r>
          </w:del>
        </w:p>
        <w:p w14:paraId="07E10112" w14:textId="1D3A7A97" w:rsidR="00DB73A8" w:rsidDel="00AE1D80" w:rsidRDefault="00DB73A8">
          <w:pPr>
            <w:pStyle w:val="TOC1"/>
            <w:rPr>
              <w:del w:id="394" w:author="Στάθης Καπ" w:date="2023-02-25T23:43:00Z"/>
              <w:rFonts w:eastAsiaTheme="minorEastAsia"/>
              <w:noProof/>
            </w:rPr>
          </w:pPr>
          <w:del w:id="395" w:author="Στάθης Καπ" w:date="2023-02-25T23:43:00Z">
            <w:r w:rsidRPr="00AE1D80" w:rsidDel="00AE1D80">
              <w:rPr>
                <w:rPrChange w:id="396" w:author="Στάθης Καπ" w:date="2023-02-25T23:43:00Z">
                  <w:rPr>
                    <w:rStyle w:val="Hyperlink"/>
                    <w:noProof/>
                  </w:rPr>
                </w:rPrChange>
              </w:rPr>
              <w:delText>3.</w:delText>
            </w:r>
            <w:r w:rsidDel="00AE1D80">
              <w:rPr>
                <w:rFonts w:eastAsiaTheme="minorEastAsia"/>
                <w:noProof/>
              </w:rPr>
              <w:tab/>
            </w:r>
            <w:r w:rsidRPr="00AE1D80" w:rsidDel="00AE1D80">
              <w:rPr>
                <w:rPrChange w:id="397" w:author="Στάθης Καπ" w:date="2023-02-25T23:43:00Z">
                  <w:rPr>
                    <w:rStyle w:val="Hyperlink"/>
                    <w:noProof/>
                    <w:lang w:val="el-GR"/>
                  </w:rPr>
                </w:rPrChange>
              </w:rPr>
              <w:delText xml:space="preserve">Αλγόριθμος Επίλυσης </w:delText>
            </w:r>
            <w:r w:rsidRPr="00AE1D80" w:rsidDel="00AE1D80">
              <w:rPr>
                <w:rPrChange w:id="398" w:author="Στάθης Καπ" w:date="2023-02-25T23:43:00Z">
                  <w:rPr>
                    <w:rStyle w:val="Hyperlink"/>
                    <w:noProof/>
                  </w:rPr>
                </w:rPrChange>
              </w:rPr>
              <w:delText>TOPTW</w:delText>
            </w:r>
            <w:r w:rsidDel="00AE1D80">
              <w:rPr>
                <w:noProof/>
                <w:webHidden/>
              </w:rPr>
              <w:tab/>
            </w:r>
          </w:del>
          <w:del w:id="399"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400" w:author="Στάθης Καπ" w:date="2023-02-25T23:43:00Z"/>
              <w:rFonts w:eastAsiaTheme="minorEastAsia"/>
              <w:noProof/>
            </w:rPr>
          </w:pPr>
          <w:del w:id="401" w:author="Στάθης Καπ" w:date="2023-02-25T23:43:00Z">
            <w:r w:rsidRPr="00AE1D80" w:rsidDel="00AE1D80">
              <w:rPr>
                <w:rPrChange w:id="402"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403"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404"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405" w:author="Στάθης Καπ" w:date="2023-02-25T23:43:00Z"/>
              <w:rFonts w:eastAsiaTheme="minorEastAsia"/>
              <w:noProof/>
            </w:rPr>
          </w:pPr>
          <w:del w:id="406" w:author="Στάθης Καπ" w:date="2023-02-25T23:43:00Z">
            <w:r w:rsidRPr="00AE1D80" w:rsidDel="00AE1D80">
              <w:rPr>
                <w:rPrChange w:id="407"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408" w:author="Στάθης Καπ" w:date="2023-02-25T23:43:00Z">
                  <w:rPr>
                    <w:rStyle w:val="Hyperlink"/>
                    <w:noProof/>
                  </w:rPr>
                </w:rPrChange>
              </w:rPr>
              <w:delText>TOPTW</w:delText>
            </w:r>
            <w:r w:rsidDel="00AE1D80">
              <w:rPr>
                <w:noProof/>
                <w:webHidden/>
              </w:rPr>
              <w:tab/>
            </w:r>
          </w:del>
          <w:del w:id="409"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410" w:author="Στάθης Καπ" w:date="2023-02-25T23:43:00Z"/>
              <w:rFonts w:eastAsiaTheme="minorEastAsia"/>
              <w:noProof/>
            </w:rPr>
          </w:pPr>
          <w:del w:id="411" w:author="Στάθης Καπ" w:date="2023-02-25T23:43:00Z">
            <w:r w:rsidRPr="00AE1D80" w:rsidDel="00AE1D80">
              <w:rPr>
                <w:rPrChange w:id="412" w:author="Στάθης Καπ" w:date="2023-02-25T23:43:00Z">
                  <w:rPr>
                    <w:rStyle w:val="Hyperlink"/>
                    <w:noProof/>
                    <w:lang w:val="el-GR"/>
                  </w:rPr>
                </w:rPrChange>
              </w:rPr>
              <w:delText>3.2.1 Βήμα Εισαγωγής</w:delText>
            </w:r>
            <w:r w:rsidDel="00AE1D80">
              <w:rPr>
                <w:noProof/>
                <w:webHidden/>
              </w:rPr>
              <w:tab/>
            </w:r>
          </w:del>
          <w:del w:id="413"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414" w:author="Στάθης Καπ" w:date="2023-02-25T23:43:00Z"/>
              <w:rFonts w:eastAsiaTheme="minorEastAsia"/>
              <w:noProof/>
            </w:rPr>
          </w:pPr>
          <w:del w:id="415" w:author="Στάθης Καπ" w:date="2023-02-25T23:43:00Z">
            <w:r w:rsidRPr="00AE1D80" w:rsidDel="00AE1D80">
              <w:rPr>
                <w:rPrChange w:id="416" w:author="Στάθης Καπ" w:date="2023-02-25T23:43:00Z">
                  <w:rPr>
                    <w:rStyle w:val="Hyperlink"/>
                    <w:noProof/>
                    <w:lang w:val="el-GR"/>
                  </w:rPr>
                </w:rPrChange>
              </w:rPr>
              <w:delText>3.2.2 Βήμα Διαταραχής</w:delText>
            </w:r>
            <w:r w:rsidDel="00AE1D80">
              <w:rPr>
                <w:noProof/>
                <w:webHidden/>
              </w:rPr>
              <w:tab/>
            </w:r>
          </w:del>
          <w:del w:id="417"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418" w:author="Στάθης Καπ" w:date="2023-02-25T23:43:00Z"/>
              <w:rFonts w:eastAsiaTheme="minorEastAsia"/>
              <w:noProof/>
            </w:rPr>
          </w:pPr>
          <w:del w:id="419" w:author="Στάθης Καπ" w:date="2023-02-25T23:43:00Z">
            <w:r w:rsidRPr="00AE1D80" w:rsidDel="00AE1D80">
              <w:rPr>
                <w:rPrChange w:id="420"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421" w:author="Στάθης Καπ" w:date="2023-02-12T05:59:00Z">
            <w:r w:rsidR="003760EA" w:rsidDel="00237FE3">
              <w:rPr>
                <w:noProof/>
                <w:webHidden/>
              </w:rPr>
              <w:delText>32</w:delText>
            </w:r>
          </w:del>
        </w:p>
        <w:p w14:paraId="3121B315" w14:textId="1ED3B229" w:rsidR="00DB73A8" w:rsidDel="00AE1D80" w:rsidRDefault="00DB73A8">
          <w:pPr>
            <w:pStyle w:val="TOC1"/>
            <w:rPr>
              <w:del w:id="422" w:author="Στάθης Καπ" w:date="2023-02-25T23:43:00Z"/>
              <w:rFonts w:eastAsiaTheme="minorEastAsia"/>
              <w:noProof/>
            </w:rPr>
          </w:pPr>
          <w:del w:id="423" w:author="Στάθης Καπ" w:date="2023-02-25T23:43:00Z">
            <w:r w:rsidRPr="00AE1D80" w:rsidDel="00AE1D80">
              <w:rPr>
                <w:rPrChange w:id="424"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425" w:author="Στάθης Καπ" w:date="2023-02-25T23:43:00Z">
                  <w:rPr>
                    <w:rStyle w:val="Hyperlink"/>
                    <w:noProof/>
                    <w:lang w:val="el-GR"/>
                  </w:rPr>
                </w:rPrChange>
              </w:rPr>
              <w:delText>Διαχωρισμός Τοπικής Αναζήτησης</w:delText>
            </w:r>
            <w:r w:rsidDel="00AE1D80">
              <w:rPr>
                <w:noProof/>
                <w:webHidden/>
              </w:rPr>
              <w:tab/>
            </w:r>
          </w:del>
          <w:del w:id="426"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427" w:author="Στάθης Καπ" w:date="2023-02-25T23:43:00Z"/>
              <w:rFonts w:eastAsiaTheme="minorEastAsia"/>
              <w:noProof/>
            </w:rPr>
          </w:pPr>
          <w:del w:id="428" w:author="Στάθης Καπ" w:date="2023-02-25T23:43:00Z">
            <w:r w:rsidRPr="00AE1D80" w:rsidDel="00AE1D80">
              <w:rPr>
                <w:rPrChange w:id="429"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430"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431"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432" w:author="Στάθης Καπ" w:date="2023-02-25T23:43:00Z"/>
              <w:rFonts w:eastAsiaTheme="minorEastAsia"/>
              <w:noProof/>
            </w:rPr>
          </w:pPr>
          <w:del w:id="433" w:author="Στάθης Καπ" w:date="2023-02-25T23:43:00Z">
            <w:r w:rsidRPr="00AE1D80" w:rsidDel="00AE1D80">
              <w:rPr>
                <w:rPrChange w:id="434" w:author="Στάθης Καπ" w:date="2023-02-25T23:43:00Z">
                  <w:rPr>
                    <w:rStyle w:val="Hyperlink"/>
                    <w:noProof/>
                  </w:rPr>
                </w:rPrChange>
              </w:rPr>
              <w:delText>4.2</w:delText>
            </w:r>
            <w:r w:rsidDel="00AE1D80">
              <w:rPr>
                <w:rFonts w:eastAsiaTheme="minorEastAsia"/>
                <w:noProof/>
              </w:rPr>
              <w:tab/>
            </w:r>
            <w:r w:rsidRPr="00AE1D80" w:rsidDel="00AE1D80">
              <w:rPr>
                <w:rPrChange w:id="435" w:author="Στάθης Καπ" w:date="2023-02-25T23:43:00Z">
                  <w:rPr>
                    <w:rStyle w:val="Hyperlink"/>
                    <w:noProof/>
                    <w:lang w:val="el-GR"/>
                  </w:rPr>
                </w:rPrChange>
              </w:rPr>
              <w:delText xml:space="preserve">Διαχωρισμός των </w:delText>
            </w:r>
            <w:r w:rsidRPr="00AE1D80" w:rsidDel="00AE1D80">
              <w:rPr>
                <w:rPrChange w:id="436" w:author="Στάθης Καπ" w:date="2023-02-25T23:43:00Z">
                  <w:rPr>
                    <w:rStyle w:val="Hyperlink"/>
                    <w:noProof/>
                  </w:rPr>
                </w:rPrChange>
              </w:rPr>
              <w:delText xml:space="preserve">Unvisited </w:delText>
            </w:r>
            <w:r w:rsidRPr="00AE1D80" w:rsidDel="00AE1D80">
              <w:rPr>
                <w:rPrChange w:id="437" w:author="Στάθης Καπ" w:date="2023-02-25T23:43:00Z">
                  <w:rPr>
                    <w:rStyle w:val="Hyperlink"/>
                    <w:noProof/>
                    <w:lang w:val="el-GR"/>
                  </w:rPr>
                </w:rPrChange>
              </w:rPr>
              <w:delText>κόμβων</w:delText>
            </w:r>
            <w:r w:rsidDel="00AE1D80">
              <w:rPr>
                <w:noProof/>
                <w:webHidden/>
              </w:rPr>
              <w:tab/>
            </w:r>
          </w:del>
          <w:del w:id="438"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439" w:author="Στάθης Καπ" w:date="2023-02-25T23:43:00Z"/>
              <w:rFonts w:eastAsiaTheme="minorEastAsia"/>
              <w:noProof/>
            </w:rPr>
          </w:pPr>
          <w:del w:id="440" w:author="Στάθης Καπ" w:date="2023-02-25T23:43:00Z">
            <w:r w:rsidRPr="00AE1D80" w:rsidDel="00AE1D80">
              <w:rPr>
                <w:rPrChange w:id="441" w:author="Στάθης Καπ" w:date="2023-02-25T23:43:00Z">
                  <w:rPr>
                    <w:rStyle w:val="Hyperlink"/>
                    <w:noProof/>
                  </w:rPr>
                </w:rPrChange>
              </w:rPr>
              <w:delText>4.3</w:delText>
            </w:r>
            <w:r w:rsidDel="00AE1D80">
              <w:rPr>
                <w:rFonts w:eastAsiaTheme="minorEastAsia"/>
                <w:noProof/>
              </w:rPr>
              <w:tab/>
            </w:r>
            <w:r w:rsidRPr="00AE1D80" w:rsidDel="00AE1D80">
              <w:rPr>
                <w:rPrChange w:id="442" w:author="Στάθης Καπ" w:date="2023-02-25T23:43:00Z">
                  <w:rPr>
                    <w:rStyle w:val="Hyperlink"/>
                    <w:noProof/>
                    <w:lang w:val="el-GR"/>
                  </w:rPr>
                </w:rPrChange>
              </w:rPr>
              <w:delText>Διαχωρισμένη Τοπική Αναζήτηση</w:delText>
            </w:r>
            <w:r w:rsidDel="00AE1D80">
              <w:rPr>
                <w:noProof/>
                <w:webHidden/>
              </w:rPr>
              <w:tab/>
            </w:r>
          </w:del>
          <w:del w:id="443"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444" w:author="Στάθης Καπ" w:date="2023-02-25T23:43:00Z"/>
              <w:rFonts w:eastAsiaTheme="minorEastAsia"/>
              <w:noProof/>
            </w:rPr>
          </w:pPr>
          <w:del w:id="445" w:author="Στάθης Καπ" w:date="2023-02-25T23:43:00Z">
            <w:r w:rsidRPr="00AE1D80" w:rsidDel="00AE1D80">
              <w:rPr>
                <w:rPrChange w:id="446"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447" w:author="Στάθης Καπ" w:date="2023-02-25T23:43:00Z">
                  <w:rPr>
                    <w:rStyle w:val="Hyperlink"/>
                    <w:noProof/>
                    <w:lang w:val="el-GR"/>
                  </w:rPr>
                </w:rPrChange>
              </w:rPr>
              <w:delText>Προσθήκη τελικών κόμβων</w:delText>
            </w:r>
            <w:r w:rsidDel="00AE1D80">
              <w:rPr>
                <w:noProof/>
                <w:webHidden/>
              </w:rPr>
              <w:tab/>
            </w:r>
          </w:del>
          <w:del w:id="448"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449" w:author="Στάθης Καπ" w:date="2023-02-25T23:43:00Z"/>
              <w:rFonts w:eastAsiaTheme="minorEastAsia"/>
              <w:noProof/>
            </w:rPr>
          </w:pPr>
          <w:del w:id="450" w:author="Στάθης Καπ" w:date="2023-02-25T23:43:00Z">
            <w:r w:rsidRPr="00AE1D80" w:rsidDel="00AE1D80">
              <w:rPr>
                <w:rPrChange w:id="451"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452" w:author="Στάθης Καπ" w:date="2023-02-25T23:43:00Z">
                  <w:rPr>
                    <w:rStyle w:val="Hyperlink"/>
                    <w:noProof/>
                    <w:lang w:val="el-GR"/>
                  </w:rPr>
                </w:rPrChange>
              </w:rPr>
              <w:delText>Προσθήκη αρχικών κόμβων</w:delText>
            </w:r>
            <w:r w:rsidDel="00AE1D80">
              <w:rPr>
                <w:noProof/>
                <w:webHidden/>
              </w:rPr>
              <w:tab/>
            </w:r>
          </w:del>
          <w:del w:id="453"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lastRenderedPageBreak/>
        <w:br w:type="page"/>
      </w:r>
    </w:p>
    <w:p w14:paraId="25A6FB52" w14:textId="7942B677" w:rsidR="00F80B14" w:rsidRDefault="00F80B14">
      <w:pPr>
        <w:pStyle w:val="Heading1"/>
        <w:rPr>
          <w:lang w:val="el-GR"/>
        </w:rPr>
        <w:pPrChange w:id="454" w:author="Στάθης Καπ" w:date="2023-02-26T01:12:00Z">
          <w:pPr>
            <w:pStyle w:val="Heading2"/>
            <w:numPr>
              <w:numId w:val="4"/>
            </w:numPr>
            <w:ind w:left="720" w:hanging="360"/>
          </w:pPr>
        </w:pPrChange>
      </w:pPr>
      <w:bookmarkStart w:id="455" w:name="_Toc129300357"/>
      <w:r w:rsidRPr="00EB2C44">
        <w:rPr>
          <w:rPrChange w:id="456" w:author="Στάθης Καπ" w:date="2023-02-26T01:08:00Z">
            <w:rPr>
              <w:lang w:val="el-GR"/>
            </w:rPr>
          </w:rPrChange>
        </w:rPr>
        <w:lastRenderedPageBreak/>
        <w:t>Εισαγωγή</w:t>
      </w:r>
      <w:bookmarkEnd w:id="455"/>
    </w:p>
    <w:p w14:paraId="12043782" w14:textId="6774096D"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w:t>
      </w:r>
      <w:customXmlInsRangeStart w:id="457" w:author="Στάθης Καπ" w:date="2023-03-01T04:19:00Z"/>
      <w:sdt>
        <w:sdtPr>
          <w:rPr>
            <w:rFonts w:cstheme="minorHAnsi"/>
            <w:lang w:val="el-GR"/>
          </w:rPr>
          <w:id w:val="-1685045688"/>
          <w:citation/>
        </w:sdtPr>
        <w:sdtEndPr/>
        <w:sdtContent>
          <w:customXmlInsRangeEnd w:id="457"/>
          <w:ins w:id="458" w:author="Στάθης Καπ" w:date="2023-03-01T04:19:00Z">
            <w:r w:rsidR="00742E23">
              <w:rPr>
                <w:rFonts w:cstheme="minorHAnsi"/>
                <w:lang w:val="el-GR"/>
              </w:rPr>
              <w:fldChar w:fldCharType="begin"/>
            </w:r>
            <w:r w:rsidR="00742E23" w:rsidRPr="00742E23">
              <w:rPr>
                <w:rFonts w:cstheme="minorHAnsi"/>
                <w:lang w:val="el-GR"/>
                <w:rPrChange w:id="459" w:author="Στάθης Καπ" w:date="2023-03-01T04:19:00Z">
                  <w:rPr>
                    <w:rFonts w:cstheme="minorHAnsi"/>
                  </w:rPr>
                </w:rPrChange>
              </w:rPr>
              <w:instrText xml:space="preserve"> </w:instrText>
            </w:r>
            <w:r w:rsidR="00742E23">
              <w:rPr>
                <w:rFonts w:cstheme="minorHAnsi"/>
              </w:rPr>
              <w:instrText>CITATION</w:instrText>
            </w:r>
            <w:r w:rsidR="00742E23" w:rsidRPr="00742E23">
              <w:rPr>
                <w:rFonts w:cstheme="minorHAnsi"/>
                <w:lang w:val="el-GR"/>
                <w:rPrChange w:id="460" w:author="Στάθης Καπ" w:date="2023-03-01T04:19:00Z">
                  <w:rPr>
                    <w:rFonts w:cstheme="minorHAnsi"/>
                  </w:rPr>
                </w:rPrChange>
              </w:rPr>
              <w:instrText xml:space="preserve"> </w:instrText>
            </w:r>
            <w:r w:rsidR="00742E23">
              <w:rPr>
                <w:rFonts w:cstheme="minorHAnsi"/>
              </w:rPr>
              <w:instrText>TTs</w:instrText>
            </w:r>
            <w:r w:rsidR="00742E23" w:rsidRPr="00742E23">
              <w:rPr>
                <w:rFonts w:cstheme="minorHAnsi"/>
                <w:lang w:val="el-GR"/>
                <w:rPrChange w:id="461" w:author="Στάθης Καπ" w:date="2023-03-01T04:19:00Z">
                  <w:rPr>
                    <w:rFonts w:cstheme="minorHAnsi"/>
                  </w:rPr>
                </w:rPrChange>
              </w:rPr>
              <w:instrText>84 \</w:instrText>
            </w:r>
            <w:r w:rsidR="00742E23">
              <w:rPr>
                <w:rFonts w:cstheme="minorHAnsi"/>
              </w:rPr>
              <w:instrText>l</w:instrText>
            </w:r>
            <w:r w:rsidR="00742E23" w:rsidRPr="00742E23">
              <w:rPr>
                <w:rFonts w:cstheme="minorHAnsi"/>
                <w:lang w:val="el-GR"/>
                <w:rPrChange w:id="462" w:author="Στάθης Καπ" w:date="2023-03-01T04:19:00Z">
                  <w:rPr>
                    <w:rFonts w:cstheme="minorHAnsi"/>
                  </w:rPr>
                </w:rPrChange>
              </w:rPr>
              <w:instrText xml:space="preserve"> 1033 </w:instrText>
            </w:r>
          </w:ins>
          <w:r w:rsidR="00742E23">
            <w:rPr>
              <w:rFonts w:cstheme="minorHAnsi"/>
              <w:lang w:val="el-GR"/>
            </w:rPr>
            <w:fldChar w:fldCharType="separate"/>
          </w:r>
          <w:r w:rsidR="008A6678" w:rsidRPr="00D70AE8">
            <w:rPr>
              <w:rFonts w:cstheme="minorHAnsi"/>
              <w:noProof/>
              <w:lang w:val="el-GR"/>
              <w:rPrChange w:id="463" w:author="Στάθης Καπ" w:date="2023-03-13T04:33:00Z">
                <w:rPr>
                  <w:rFonts w:cstheme="minorHAnsi"/>
                  <w:noProof/>
                </w:rPr>
              </w:rPrChange>
            </w:rPr>
            <w:t xml:space="preserve"> [1]</w:t>
          </w:r>
          <w:ins w:id="464" w:author="Στάθης Καπ" w:date="2023-03-01T04:19:00Z">
            <w:r w:rsidR="00742E23">
              <w:rPr>
                <w:rFonts w:cstheme="minorHAnsi"/>
                <w:lang w:val="el-GR"/>
              </w:rPr>
              <w:fldChar w:fldCharType="end"/>
            </w:r>
          </w:ins>
          <w:customXmlInsRangeStart w:id="465" w:author="Στάθης Καπ" w:date="2023-03-01T04:19:00Z"/>
        </w:sdtContent>
      </w:sdt>
      <w:customXmlInsRangeEnd w:id="465"/>
      <w:r w:rsidRPr="00DC4423">
        <w:rPr>
          <w:rFonts w:cstheme="minorHAnsi"/>
          <w:lang w:val="el-GR"/>
        </w:rPr>
        <w:t xml:space="preserve">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w:t>
      </w:r>
      <w:customXmlInsRangeStart w:id="466" w:author="Στάθης Καπ" w:date="2023-03-01T04:24:00Z"/>
      <w:sdt>
        <w:sdtPr>
          <w:rPr>
            <w:rFonts w:cstheme="minorHAnsi"/>
            <w:lang w:val="el-GR"/>
          </w:rPr>
          <w:id w:val="-1543439071"/>
          <w:citation/>
        </w:sdtPr>
        <w:sdtEndPr/>
        <w:sdtContent>
          <w:customXmlInsRangeEnd w:id="466"/>
          <w:ins w:id="467" w:author="Στάθης Καπ" w:date="2023-03-01T04:24:00Z">
            <w:r w:rsidR="009C6EF9">
              <w:rPr>
                <w:rFonts w:cstheme="minorHAnsi"/>
                <w:lang w:val="el-GR"/>
              </w:rPr>
              <w:fldChar w:fldCharType="begin"/>
            </w:r>
            <w:r w:rsidR="009C6EF9" w:rsidRPr="009C6EF9">
              <w:rPr>
                <w:rFonts w:cstheme="minorHAnsi"/>
                <w:lang w:val="el-GR"/>
                <w:rPrChange w:id="468"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69" w:author="Στάθης Καπ" w:date="2023-03-01T04:24:00Z">
                  <w:rPr>
                    <w:rFonts w:cstheme="minorHAnsi"/>
                  </w:rPr>
                </w:rPrChange>
              </w:rPr>
              <w:instrText xml:space="preserve"> </w:instrText>
            </w:r>
            <w:r w:rsidR="009C6EF9">
              <w:rPr>
                <w:rFonts w:cstheme="minorHAnsi"/>
              </w:rPr>
              <w:instrText>Gil</w:instrText>
            </w:r>
            <w:r w:rsidR="009C6EF9" w:rsidRPr="009C6EF9">
              <w:rPr>
                <w:rFonts w:cstheme="minorHAnsi"/>
                <w:lang w:val="el-GR"/>
                <w:rPrChange w:id="470" w:author="Στάθης Καπ" w:date="2023-03-01T04:24:00Z">
                  <w:rPr>
                    <w:rFonts w:cstheme="minorHAnsi"/>
                  </w:rPr>
                </w:rPrChange>
              </w:rPr>
              <w:instrText>90 \</w:instrText>
            </w:r>
            <w:r w:rsidR="009C6EF9">
              <w:rPr>
                <w:rFonts w:cstheme="minorHAnsi"/>
              </w:rPr>
              <w:instrText>l</w:instrText>
            </w:r>
            <w:r w:rsidR="009C6EF9" w:rsidRPr="009C6EF9">
              <w:rPr>
                <w:rFonts w:cstheme="minorHAnsi"/>
                <w:lang w:val="el-GR"/>
                <w:rPrChange w:id="471" w:author="Στάθης Καπ" w:date="2023-03-01T04:24: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472" w:author="Στάθης Καπ" w:date="2023-03-13T04:33:00Z">
                <w:rPr>
                  <w:rFonts w:cstheme="minorHAnsi"/>
                  <w:noProof/>
                </w:rPr>
              </w:rPrChange>
            </w:rPr>
            <w:t xml:space="preserve"> [2]</w:t>
          </w:r>
          <w:ins w:id="473" w:author="Στάθης Καπ" w:date="2023-03-01T04:24:00Z">
            <w:r w:rsidR="009C6EF9">
              <w:rPr>
                <w:rFonts w:cstheme="minorHAnsi"/>
                <w:lang w:val="el-GR"/>
              </w:rPr>
              <w:fldChar w:fldCharType="end"/>
            </w:r>
          </w:ins>
          <w:customXmlInsRangeStart w:id="474" w:author="Στάθης Καπ" w:date="2023-03-01T04:24:00Z"/>
        </w:sdtContent>
      </w:sdt>
      <w:customXmlInsRangeEnd w:id="474"/>
      <w:r w:rsidRPr="00DC4423">
        <w:rPr>
          <w:rFonts w:cstheme="minorHAnsi"/>
          <w:lang w:val="el-GR"/>
        </w:rPr>
        <w:t xml:space="preserve">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customXmlInsRangeStart w:id="475" w:author="Στάθης Καπ" w:date="2023-03-01T04:24:00Z"/>
      <w:sdt>
        <w:sdtPr>
          <w:rPr>
            <w:rFonts w:cstheme="minorHAnsi"/>
            <w:lang w:val="el-GR"/>
          </w:rPr>
          <w:id w:val="1326775661"/>
          <w:citation/>
        </w:sdtPr>
        <w:sdtEndPr/>
        <w:sdtContent>
          <w:customXmlInsRangeEnd w:id="475"/>
          <w:ins w:id="476" w:author="Στάθης Καπ" w:date="2023-03-01T04:24:00Z">
            <w:r w:rsidR="009C6EF9">
              <w:rPr>
                <w:rFonts w:cstheme="minorHAnsi"/>
                <w:lang w:val="el-GR"/>
              </w:rPr>
              <w:fldChar w:fldCharType="begin"/>
            </w:r>
            <w:r w:rsidR="009C6EF9" w:rsidRPr="009C6EF9">
              <w:rPr>
                <w:rFonts w:cstheme="minorHAnsi"/>
                <w:lang w:val="el-GR"/>
                <w:rPrChange w:id="477"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78" w:author="Στάθης Καπ" w:date="2023-03-01T04:24:00Z">
                  <w:rPr>
                    <w:rFonts w:cstheme="minorHAnsi"/>
                  </w:rPr>
                </w:rPrChange>
              </w:rPr>
              <w:instrText xml:space="preserve"> </w:instrText>
            </w:r>
            <w:r w:rsidR="009C6EF9">
              <w:rPr>
                <w:rFonts w:cstheme="minorHAnsi"/>
              </w:rPr>
              <w:instrText>Sei</w:instrText>
            </w:r>
            <w:r w:rsidR="009C6EF9" w:rsidRPr="009C6EF9">
              <w:rPr>
                <w:rFonts w:cstheme="minorHAnsi"/>
                <w:lang w:val="el-GR"/>
                <w:rPrChange w:id="479" w:author="Στάθης Καπ" w:date="2023-03-01T04:24:00Z">
                  <w:rPr>
                    <w:rFonts w:cstheme="minorHAnsi"/>
                  </w:rPr>
                </w:rPrChange>
              </w:rPr>
              <w:instrText>88 \</w:instrText>
            </w:r>
            <w:r w:rsidR="009C6EF9">
              <w:rPr>
                <w:rFonts w:cstheme="minorHAnsi"/>
              </w:rPr>
              <w:instrText>l</w:instrText>
            </w:r>
            <w:r w:rsidR="009C6EF9" w:rsidRPr="009C6EF9">
              <w:rPr>
                <w:rFonts w:cstheme="minorHAnsi"/>
                <w:lang w:val="el-GR"/>
                <w:rPrChange w:id="480" w:author="Στάθης Καπ" w:date="2023-03-01T04:24: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481" w:author="Στάθης Καπ" w:date="2023-03-13T04:33:00Z">
                <w:rPr>
                  <w:rFonts w:cstheme="minorHAnsi"/>
                  <w:noProof/>
                </w:rPr>
              </w:rPrChange>
            </w:rPr>
            <w:t xml:space="preserve"> [3]</w:t>
          </w:r>
          <w:ins w:id="482" w:author="Στάθης Καπ" w:date="2023-03-01T04:24:00Z">
            <w:r w:rsidR="009C6EF9">
              <w:rPr>
                <w:rFonts w:cstheme="minorHAnsi"/>
                <w:lang w:val="el-GR"/>
              </w:rPr>
              <w:fldChar w:fldCharType="end"/>
            </w:r>
          </w:ins>
          <w:customXmlInsRangeStart w:id="483" w:author="Στάθης Καπ" w:date="2023-03-01T04:24:00Z"/>
        </w:sdtContent>
      </w:sdt>
      <w:customXmlInsRangeEnd w:id="483"/>
      <w:r w:rsidRPr="00DC4423">
        <w:rPr>
          <w:rFonts w:cstheme="minorHAnsi"/>
          <w:lang w:val="el-GR"/>
        </w:rPr>
        <w:t>).</w:t>
      </w:r>
    </w:p>
    <w:p w14:paraId="46D22AFA" w14:textId="77777777" w:rsidR="00F80B14" w:rsidRPr="00DC4423" w:rsidRDefault="004D10C1" w:rsidP="005C1ECF">
      <w:pPr>
        <w:ind w:firstLine="720"/>
        <w:rPr>
          <w:rFonts w:cstheme="minorHAnsi"/>
          <w:lang w:val="el-GR"/>
        </w:rPr>
        <w:pPrChange w:id="484" w:author="Στάθης Καπ" w:date="2023-03-13T04:27:00Z">
          <w:pPr/>
        </w:pPrChange>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3EDBB8F2" w:rsidR="00F80B14" w:rsidRPr="00DC4423" w:rsidRDefault="00F80B14" w:rsidP="005C1ECF">
      <w:pPr>
        <w:ind w:firstLine="360"/>
        <w:rPr>
          <w:rFonts w:cstheme="minorHAnsi"/>
          <w:lang w:val="el-GR"/>
        </w:rPr>
        <w:pPrChange w:id="485" w:author="Στάθης Καπ" w:date="2023-03-13T04:27:00Z">
          <w:pPr/>
        </w:pPrChange>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customXmlInsRangeStart w:id="486" w:author="Στάθης Καπ" w:date="2023-03-01T04:25:00Z"/>
      <w:sdt>
        <w:sdtPr>
          <w:rPr>
            <w:rFonts w:cstheme="minorHAnsi"/>
            <w:lang w:val="el-GR"/>
          </w:rPr>
          <w:id w:val="1462390449"/>
          <w:citation/>
        </w:sdtPr>
        <w:sdtEndPr/>
        <w:sdtContent>
          <w:customXmlInsRangeEnd w:id="486"/>
          <w:ins w:id="487" w:author="Στάθης Καπ" w:date="2023-03-01T04:25:00Z">
            <w:r w:rsidR="009C6EF9">
              <w:rPr>
                <w:rFonts w:cstheme="minorHAnsi"/>
                <w:lang w:val="el-GR"/>
              </w:rPr>
              <w:fldChar w:fldCharType="begin"/>
            </w:r>
            <w:r w:rsidR="009C6EF9" w:rsidRPr="009C6EF9">
              <w:rPr>
                <w:rFonts w:cstheme="minorHAnsi"/>
                <w:lang w:val="el-GR"/>
                <w:rPrChange w:id="488" w:author="Στάθης Καπ" w:date="2023-03-01T04:25: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89" w:author="Στάθης Καπ" w:date="2023-03-01T04:25:00Z">
                  <w:rPr>
                    <w:rFonts w:cstheme="minorHAnsi"/>
                  </w:rPr>
                </w:rPrChange>
              </w:rPr>
              <w:instrText xml:space="preserve"> </w:instrText>
            </w:r>
            <w:r w:rsidR="009C6EF9">
              <w:rPr>
                <w:rFonts w:cstheme="minorHAnsi"/>
              </w:rPr>
              <w:instrText>And</w:instrText>
            </w:r>
            <w:r w:rsidR="009C6EF9" w:rsidRPr="009C6EF9">
              <w:rPr>
                <w:rFonts w:cstheme="minorHAnsi"/>
                <w:lang w:val="el-GR"/>
                <w:rPrChange w:id="490" w:author="Στάθης Καπ" w:date="2023-03-01T04:25:00Z">
                  <w:rPr>
                    <w:rFonts w:cstheme="minorHAnsi"/>
                  </w:rPr>
                </w:rPrChange>
              </w:rPr>
              <w:instrText>10 \</w:instrText>
            </w:r>
            <w:r w:rsidR="009C6EF9">
              <w:rPr>
                <w:rFonts w:cstheme="minorHAnsi"/>
              </w:rPr>
              <w:instrText>l</w:instrText>
            </w:r>
            <w:r w:rsidR="009C6EF9" w:rsidRPr="009C6EF9">
              <w:rPr>
                <w:rFonts w:cstheme="minorHAnsi"/>
                <w:lang w:val="el-GR"/>
                <w:rPrChange w:id="491" w:author="Στάθης Καπ" w:date="2023-03-01T04:25: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492" w:author="Στάθης Καπ" w:date="2023-03-13T04:33:00Z">
                <w:rPr>
                  <w:rFonts w:cstheme="minorHAnsi"/>
                  <w:noProof/>
                </w:rPr>
              </w:rPrChange>
            </w:rPr>
            <w:t xml:space="preserve"> [4]</w:t>
          </w:r>
          <w:ins w:id="493" w:author="Στάθης Καπ" w:date="2023-03-01T04:25:00Z">
            <w:r w:rsidR="009C6EF9">
              <w:rPr>
                <w:rFonts w:cstheme="minorHAnsi"/>
                <w:lang w:val="el-GR"/>
              </w:rPr>
              <w:fldChar w:fldCharType="end"/>
            </w:r>
          </w:ins>
          <w:customXmlInsRangeStart w:id="494" w:author="Στάθης Καπ" w:date="2023-03-01T04:25:00Z"/>
        </w:sdtContent>
      </w:sdt>
      <w:customXmlInsRangeEnd w:id="494"/>
      <w:r w:rsidRPr="00DC4423">
        <w:rPr>
          <w:rFonts w:cstheme="minorHAnsi"/>
          <w:lang w:val="el-GR"/>
        </w:rPr>
        <w:t>):</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06B746D6" w:rsidR="00F80B14" w:rsidRPr="00DC4423" w:rsidRDefault="00F80B14" w:rsidP="005C1ECF">
      <w:pPr>
        <w:ind w:firstLine="360"/>
        <w:rPr>
          <w:rFonts w:cstheme="minorHAnsi"/>
          <w:lang w:val="el-GR"/>
        </w:rPr>
        <w:pPrChange w:id="495" w:author="Στάθης Καπ" w:date="2023-03-13T04:27:00Z">
          <w:pPr/>
        </w:pPrChange>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w:t>
      </w:r>
      <w:del w:id="496" w:author="Στάθης Καπ" w:date="2023-03-11T10:24:00Z">
        <w:r w:rsidRPr="00DC4423" w:rsidDel="00A86DC3">
          <w:rPr>
            <w:rFonts w:cstheme="minorHAnsi"/>
            <w:lang w:val="el-GR"/>
          </w:rPr>
          <w:delText xml:space="preserve"> </w:delText>
        </w:r>
        <w:r w:rsidRPr="00DC4423" w:rsidDel="00A86DC3">
          <w:rPr>
            <w:rFonts w:cstheme="minorHAnsi"/>
          </w:rPr>
          <w:delText>TTDP</w:delText>
        </w:r>
        <w:r w:rsidRPr="00DC4423" w:rsidDel="00A86DC3">
          <w:rPr>
            <w:rFonts w:cstheme="minorHAnsi"/>
            <w:lang w:val="el-GR"/>
          </w:rPr>
          <w:delText xml:space="preserve"> </w:delText>
        </w:r>
        <w:r w:rsidRPr="00DC4423" w:rsidDel="00A86DC3">
          <w:rPr>
            <w:rFonts w:cstheme="minorHAnsi"/>
          </w:rPr>
          <w:delText>Vansteenwegen</w:delText>
        </w:r>
        <w:r w:rsidRPr="00DC4423" w:rsidDel="00A86DC3">
          <w:rPr>
            <w:rFonts w:cstheme="minorHAnsi"/>
            <w:lang w:val="el-GR"/>
          </w:rPr>
          <w:delText xml:space="preserve"> &amp; </w:delText>
        </w:r>
        <w:r w:rsidRPr="00DC4423" w:rsidDel="00A86DC3">
          <w:rPr>
            <w:rFonts w:cstheme="minorHAnsi"/>
          </w:rPr>
          <w:delText>Oudheudsen</w:delText>
        </w:r>
        <w:r w:rsidRPr="00DC4423" w:rsidDel="00A86DC3">
          <w:rPr>
            <w:rFonts w:cstheme="minorHAnsi"/>
            <w:lang w:val="el-GR"/>
          </w:rPr>
          <w:delText xml:space="preserve"> (2007)</w:delText>
        </w:r>
      </w:del>
      <w:customXmlInsRangeStart w:id="497" w:author="Στάθης Καπ" w:date="2023-03-01T04:28:00Z"/>
      <w:sdt>
        <w:sdtPr>
          <w:rPr>
            <w:rFonts w:cstheme="minorHAnsi"/>
            <w:lang w:val="el-GR"/>
          </w:rPr>
          <w:id w:val="1528363506"/>
          <w:citation/>
        </w:sdtPr>
        <w:sdtEndPr/>
        <w:sdtContent>
          <w:customXmlInsRangeEnd w:id="497"/>
          <w:ins w:id="498" w:author="Στάθης Καπ" w:date="2023-03-01T04:28:00Z">
            <w:r w:rsidR="009C6EF9">
              <w:rPr>
                <w:rFonts w:cstheme="minorHAnsi"/>
                <w:lang w:val="el-GR"/>
              </w:rPr>
              <w:fldChar w:fldCharType="begin"/>
            </w:r>
            <w:r w:rsidR="009C6EF9" w:rsidRPr="009C6EF9">
              <w:rPr>
                <w:rFonts w:cstheme="minorHAnsi"/>
                <w:lang w:val="el-GR"/>
                <w:rPrChange w:id="499"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00"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501" w:author="Στάθης Καπ" w:date="2023-03-01T04:28:00Z">
                  <w:rPr>
                    <w:rFonts w:cstheme="minorHAnsi"/>
                  </w:rPr>
                </w:rPrChange>
              </w:rPr>
              <w:instrText>07 \</w:instrText>
            </w:r>
            <w:r w:rsidR="009C6EF9">
              <w:rPr>
                <w:rFonts w:cstheme="minorHAnsi"/>
              </w:rPr>
              <w:instrText>l</w:instrText>
            </w:r>
            <w:r w:rsidR="009C6EF9" w:rsidRPr="009C6EF9">
              <w:rPr>
                <w:rFonts w:cstheme="minorHAnsi"/>
                <w:lang w:val="el-GR"/>
                <w:rPrChange w:id="502" w:author="Στάθης Καπ" w:date="2023-03-01T04:28: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503" w:author="Στάθης Καπ" w:date="2023-03-13T04:33:00Z">
                <w:rPr>
                  <w:rFonts w:cstheme="minorHAnsi"/>
                  <w:noProof/>
                </w:rPr>
              </w:rPrChange>
            </w:rPr>
            <w:t xml:space="preserve"> [5]</w:t>
          </w:r>
          <w:ins w:id="504" w:author="Στάθης Καπ" w:date="2023-03-01T04:28:00Z">
            <w:r w:rsidR="009C6EF9">
              <w:rPr>
                <w:rFonts w:cstheme="minorHAnsi"/>
                <w:lang w:val="el-GR"/>
              </w:rPr>
              <w:fldChar w:fldCharType="end"/>
            </w:r>
          </w:ins>
          <w:customXmlInsRangeStart w:id="505" w:author="Στάθης Καπ" w:date="2023-03-01T04:28:00Z"/>
        </w:sdtContent>
      </w:sdt>
      <w:customXmlInsRangeEnd w:id="505"/>
      <w:r w:rsidRPr="00DC4423">
        <w:rPr>
          <w:rFonts w:cstheme="minorHAnsi"/>
          <w:lang w:val="el-GR"/>
        </w:rPr>
        <w:t>.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5C1ECF">
      <w:pPr>
        <w:spacing w:after="60"/>
        <w:ind w:firstLine="360"/>
        <w:rPr>
          <w:rFonts w:cstheme="minorHAnsi"/>
          <w:lang w:val="el-GR"/>
        </w:rPr>
        <w:pPrChange w:id="506" w:author="Στάθης Καπ" w:date="2023-03-13T04:27:00Z">
          <w:pPr>
            <w:spacing w:after="60"/>
          </w:pPr>
        </w:pPrChange>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lastRenderedPageBreak/>
        <w:t>TTDP</w:t>
      </w:r>
      <w:r w:rsidRPr="00DC4423">
        <w:rPr>
          <w:rFonts w:cstheme="minorHAnsi"/>
          <w:lang w:val="el-GR"/>
        </w:rPr>
        <w:t xml:space="preserve"> μοντελοποιείται μέσω του Προβλήματος Ομαδικού Προσανατολισμού με Χρονικά 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359DBEB3" w:rsidR="00A65E3F" w:rsidRPr="00DC4423" w:rsidRDefault="00A65E3F" w:rsidP="005C1ECF">
      <w:pPr>
        <w:ind w:firstLine="360"/>
        <w:rPr>
          <w:rFonts w:cstheme="minorHAnsi"/>
          <w:lang w:val="el-GR"/>
        </w:rPr>
        <w:pPrChange w:id="507" w:author="Στάθης Καπ" w:date="2023-03-13T04:27:00Z">
          <w:pPr/>
        </w:pPrChange>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(2009)</w:t>
      </w:r>
      <w:customXmlInsRangeStart w:id="508" w:author="Στάθης Καπ" w:date="2023-03-01T04:27:00Z"/>
      <w:sdt>
        <w:sdtPr>
          <w:rPr>
            <w:rFonts w:cstheme="minorHAnsi"/>
            <w:lang w:val="el-GR"/>
          </w:rPr>
          <w:id w:val="223724715"/>
          <w:citation/>
        </w:sdtPr>
        <w:sdtEndPr/>
        <w:sdtContent>
          <w:customXmlInsRangeEnd w:id="508"/>
          <w:ins w:id="509" w:author="Στάθης Καπ" w:date="2023-03-01T04:27:00Z">
            <w:r w:rsidR="009C6EF9">
              <w:rPr>
                <w:rFonts w:cstheme="minorHAnsi"/>
                <w:lang w:val="el-GR"/>
              </w:rPr>
              <w:fldChar w:fldCharType="begin"/>
            </w:r>
            <w:r w:rsidR="009C6EF9" w:rsidRPr="009C6EF9">
              <w:rPr>
                <w:rFonts w:cstheme="minorHAnsi"/>
                <w:lang w:val="el-GR"/>
                <w:rPrChange w:id="510" w:author="Στάθης Καπ" w:date="2023-03-01T04:27: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11" w:author="Στάθης Καπ" w:date="2023-03-01T04:27:00Z">
                  <w:rPr>
                    <w:rFonts w:cstheme="minorHAnsi"/>
                  </w:rPr>
                </w:rPrChange>
              </w:rPr>
              <w:instrText xml:space="preserve"> </w:instrText>
            </w:r>
            <w:r w:rsidR="009C6EF9">
              <w:rPr>
                <w:rFonts w:cstheme="minorHAnsi"/>
              </w:rPr>
              <w:instrText>Pie</w:instrText>
            </w:r>
            <w:r w:rsidR="009C6EF9" w:rsidRPr="009C6EF9">
              <w:rPr>
                <w:rFonts w:cstheme="minorHAnsi"/>
                <w:lang w:val="el-GR"/>
                <w:rPrChange w:id="512" w:author="Στάθης Καπ" w:date="2023-03-01T04:27:00Z">
                  <w:rPr>
                    <w:rFonts w:cstheme="minorHAnsi"/>
                  </w:rPr>
                </w:rPrChange>
              </w:rPr>
              <w:instrText>09 \</w:instrText>
            </w:r>
            <w:r w:rsidR="009C6EF9">
              <w:rPr>
                <w:rFonts w:cstheme="minorHAnsi"/>
              </w:rPr>
              <w:instrText>l</w:instrText>
            </w:r>
            <w:r w:rsidR="009C6EF9" w:rsidRPr="009C6EF9">
              <w:rPr>
                <w:rFonts w:cstheme="minorHAnsi"/>
                <w:lang w:val="el-GR"/>
                <w:rPrChange w:id="513" w:author="Στάθης Καπ" w:date="2023-03-01T04:27: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514" w:author="Στάθης Καπ" w:date="2023-03-13T04:33:00Z">
                <w:rPr>
                  <w:rFonts w:cstheme="minorHAnsi"/>
                  <w:noProof/>
                </w:rPr>
              </w:rPrChange>
            </w:rPr>
            <w:t xml:space="preserve"> [6]</w:t>
          </w:r>
          <w:ins w:id="515" w:author="Στάθης Καπ" w:date="2023-03-01T04:27:00Z">
            <w:r w:rsidR="009C6EF9">
              <w:rPr>
                <w:rFonts w:cstheme="minorHAnsi"/>
                <w:lang w:val="el-GR"/>
              </w:rPr>
              <w:fldChar w:fldCharType="end"/>
            </w:r>
          </w:ins>
          <w:customXmlInsRangeStart w:id="516" w:author="Στάθης Καπ" w:date="2023-03-01T04:27:00Z"/>
        </w:sdtContent>
      </w:sdt>
      <w:customXmlInsRangeEnd w:id="516"/>
      <w:r w:rsidRPr="00A65E3F">
        <w:rPr>
          <w:rFonts w:cstheme="minorHAnsi"/>
          <w:lang w:val="el-GR"/>
        </w:rPr>
        <w:t xml:space="preserve">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517"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518"/>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518"/>
        <w:r w:rsidR="00D17D06" w:rsidDel="00282A41">
          <w:rPr>
            <w:rStyle w:val="CommentReference"/>
          </w:rPr>
          <w:commentReference w:id="518"/>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56D0BEFB" w:rsidR="00DC4423" w:rsidDel="00534ED3" w:rsidRDefault="00F80B14" w:rsidP="005C1ECF">
      <w:pPr>
        <w:ind w:firstLine="360"/>
        <w:rPr>
          <w:del w:id="519" w:author="Στάθης Καπ" w:date="2023-02-25T23:45:00Z"/>
          <w:rFonts w:cstheme="minorHAnsi"/>
          <w:lang w:val="el-GR"/>
        </w:rPr>
        <w:pPrChange w:id="520" w:author="Στάθης Καπ" w:date="2023-03-13T04:27:00Z">
          <w:pPr/>
        </w:pPrChange>
      </w:pPr>
      <w:r w:rsidRPr="00DC4423">
        <w:rPr>
          <w:rFonts w:cstheme="minorHAnsi"/>
          <w:lang w:val="el-GR"/>
        </w:rPr>
        <w:t xml:space="preserve">Στο Κεφάλαιο 2 γίνεται ανασκόπηση της βιβλιογραφίας σχετικά με </w:t>
      </w:r>
      <w:ins w:id="521" w:author="Στάθης Καπ" w:date="2023-02-28T17:21:00Z">
        <w:r w:rsidR="00783411">
          <w:rPr>
            <w:rFonts w:cstheme="minorHAnsi"/>
            <w:lang w:val="el-GR"/>
          </w:rPr>
          <w:t>τ</w:t>
        </w:r>
      </w:ins>
      <w:ins w:id="522" w:author="Στάθης Καπ" w:date="2023-02-28T17:22:00Z">
        <w:r w:rsidR="00783411">
          <w:rPr>
            <w:rFonts w:cstheme="minorHAnsi"/>
            <w:lang w:val="el-GR"/>
          </w:rPr>
          <w:t>ο πρόβλημα</w:t>
        </w:r>
      </w:ins>
      <w:del w:id="523"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524" w:author="Στάθης Καπ" w:date="2023-02-28T17:21:00Z">
        <w:r w:rsidR="00783411">
          <w:rPr>
            <w:rFonts w:cstheme="minorHAnsi"/>
            <w:lang w:val="el-GR"/>
          </w:rPr>
          <w:t xml:space="preserve"> </w:t>
        </w:r>
      </w:ins>
      <w:del w:id="525"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526" w:author="Στάθης Καπ" w:date="2023-02-28T17:22:00Z">
        <w:r w:rsidR="00783411">
          <w:rPr>
            <w:rFonts w:cstheme="minorHAnsi"/>
            <w:lang w:val="el-GR"/>
          </w:rPr>
          <w:t xml:space="preserve">και </w:t>
        </w:r>
      </w:ins>
      <w:ins w:id="527" w:author="Στάθης Καπ" w:date="2023-02-28T17:24:00Z">
        <w:r w:rsidR="004C16F9">
          <w:rPr>
            <w:rFonts w:cstheme="minorHAnsi"/>
            <w:lang w:val="el-GR"/>
          </w:rPr>
          <w:t xml:space="preserve">μερικών επεκτάσεών </w:t>
        </w:r>
      </w:ins>
      <w:ins w:id="528" w:author="Στάθης Καπ" w:date="2023-02-28T17:22:00Z">
        <w:r w:rsidR="00783411">
          <w:rPr>
            <w:rFonts w:cstheme="minorHAnsi"/>
            <w:lang w:val="el-GR"/>
          </w:rPr>
          <w:t>του</w:t>
        </w:r>
      </w:ins>
      <w:ins w:id="529" w:author="Στάθης Καπ" w:date="2023-02-25T16:34:00Z">
        <w:r w:rsidR="00282A41">
          <w:rPr>
            <w:rFonts w:cstheme="minorHAnsi"/>
            <w:lang w:val="el-GR"/>
          </w:rPr>
          <w:t xml:space="preserve"> </w:t>
        </w:r>
      </w:ins>
      <w:del w:id="530" w:author="Στάθης Καπ" w:date="2023-02-25T16:34:00Z">
        <w:r w:rsidRPr="00DC4423" w:rsidDel="00282A41">
          <w:rPr>
            <w:rFonts w:cstheme="minorHAnsi"/>
            <w:lang w:val="el-GR"/>
          </w:rPr>
          <w:delText xml:space="preserve">και </w:delText>
        </w:r>
        <w:r w:rsidRPr="00D17D06" w:rsidDel="00282A41">
          <w:rPr>
            <w:highlight w:val="yellow"/>
            <w:rPrChange w:id="531"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2009)</w:t>
      </w:r>
      <w:customXmlInsRangeStart w:id="532" w:author="Στάθης Καπ" w:date="2023-03-01T04:28:00Z"/>
      <w:sdt>
        <w:sdtPr>
          <w:rPr>
            <w:rFonts w:cstheme="minorHAnsi"/>
            <w:lang w:val="el-GR"/>
          </w:rPr>
          <w:id w:val="626818093"/>
          <w:citation/>
        </w:sdtPr>
        <w:sdtEndPr/>
        <w:sdtContent>
          <w:customXmlInsRangeEnd w:id="532"/>
          <w:ins w:id="533" w:author="Στάθης Καπ" w:date="2023-03-01T04:28:00Z">
            <w:r w:rsidR="009C6EF9">
              <w:rPr>
                <w:rFonts w:cstheme="minorHAnsi"/>
                <w:lang w:val="el-GR"/>
              </w:rPr>
              <w:fldChar w:fldCharType="begin"/>
            </w:r>
            <w:r w:rsidR="009C6EF9" w:rsidRPr="009C6EF9">
              <w:rPr>
                <w:rFonts w:cstheme="minorHAnsi"/>
                <w:lang w:val="el-GR"/>
                <w:rPrChange w:id="534"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35"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536" w:author="Στάθης Καπ" w:date="2023-03-01T04:28:00Z">
                  <w:rPr>
                    <w:rFonts w:cstheme="minorHAnsi"/>
                  </w:rPr>
                </w:rPrChange>
              </w:rPr>
              <w:instrText>09 \</w:instrText>
            </w:r>
            <w:r w:rsidR="009C6EF9">
              <w:rPr>
                <w:rFonts w:cstheme="minorHAnsi"/>
              </w:rPr>
              <w:instrText>l</w:instrText>
            </w:r>
            <w:r w:rsidR="009C6EF9" w:rsidRPr="009C6EF9">
              <w:rPr>
                <w:rFonts w:cstheme="minorHAnsi"/>
                <w:lang w:val="el-GR"/>
                <w:rPrChange w:id="537" w:author="Στάθης Καπ" w:date="2023-03-01T04:28:00Z">
                  <w:rPr>
                    <w:rFonts w:cstheme="minorHAnsi"/>
                  </w:rPr>
                </w:rPrChange>
              </w:rPr>
              <w:instrText xml:space="preserve"> 1033 </w:instrText>
            </w:r>
          </w:ins>
          <w:r w:rsidR="009C6EF9">
            <w:rPr>
              <w:rFonts w:cstheme="minorHAnsi"/>
              <w:lang w:val="el-GR"/>
            </w:rPr>
            <w:fldChar w:fldCharType="separate"/>
          </w:r>
          <w:r w:rsidR="008A6678" w:rsidRPr="00D70AE8">
            <w:rPr>
              <w:rFonts w:cstheme="minorHAnsi"/>
              <w:noProof/>
              <w:lang w:val="el-GR"/>
              <w:rPrChange w:id="538" w:author="Στάθης Καπ" w:date="2023-03-13T04:33:00Z">
                <w:rPr>
                  <w:rFonts w:cstheme="minorHAnsi"/>
                  <w:noProof/>
                </w:rPr>
              </w:rPrChange>
            </w:rPr>
            <w:t xml:space="preserve"> [6]</w:t>
          </w:r>
          <w:ins w:id="539" w:author="Στάθης Καπ" w:date="2023-03-01T04:28:00Z">
            <w:r w:rsidR="009C6EF9">
              <w:rPr>
                <w:rFonts w:cstheme="minorHAnsi"/>
                <w:lang w:val="el-GR"/>
              </w:rPr>
              <w:fldChar w:fldCharType="end"/>
            </w:r>
          </w:ins>
          <w:customXmlInsRangeStart w:id="540" w:author="Στάθης Καπ" w:date="2023-03-01T04:28:00Z"/>
        </w:sdtContent>
      </w:sdt>
      <w:customXmlInsRangeEnd w:id="540"/>
      <w:r w:rsidRPr="00DC4423">
        <w:rPr>
          <w:rFonts w:cstheme="minorHAnsi"/>
          <w:lang w:val="el-GR"/>
        </w:rPr>
        <w:t xml:space="preserve">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541" w:author="Στάθης Καπ" w:date="2023-02-25T16:35:00Z">
        <w:r w:rsidRPr="00DC4423" w:rsidDel="00F94449">
          <w:rPr>
            <w:rFonts w:cstheme="minorHAnsi"/>
            <w:lang w:val="el-GR"/>
          </w:rPr>
          <w:delText xml:space="preserve">ενός </w:delText>
        </w:r>
      </w:del>
      <w:del w:id="542" w:author="Στάθης Καπ" w:date="2023-02-25T19:09:00Z">
        <w:r w:rsidR="004D10C1" w:rsidRPr="00DC4423" w:rsidDel="00BF72BD">
          <w:rPr>
            <w:rFonts w:cstheme="minorHAnsi"/>
            <w:lang w:val="el-GR"/>
          </w:rPr>
          <w:delText>στιγμι</w:delText>
        </w:r>
      </w:del>
      <w:ins w:id="543" w:author="Στάθης Καπ" w:date="2023-02-25T19:09:00Z">
        <w:r w:rsidR="00BF72BD">
          <w:rPr>
            <w:rFonts w:cstheme="minorHAnsi"/>
            <w:lang w:val="el-GR"/>
          </w:rPr>
          <w:t>περιπτώσεων</w:t>
        </w:r>
      </w:ins>
      <w:ins w:id="544" w:author="Στάθης Καπ" w:date="2023-02-25T16:35:00Z">
        <w:r w:rsidR="00F94449">
          <w:rPr>
            <w:rFonts w:cstheme="minorHAnsi"/>
            <w:lang w:val="el-GR"/>
          </w:rPr>
          <w:t xml:space="preserve"> </w:t>
        </w:r>
      </w:ins>
      <w:del w:id="545"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546" w:author="Στάθης Καπ" w:date="2023-02-25T16:35:00Z">
        <w:r w:rsidR="00E1196A" w:rsidDel="009608ED">
          <w:rPr>
            <w:rFonts w:cstheme="minorHAnsi"/>
            <w:lang w:val="el-GR"/>
          </w:rPr>
          <w:delText>Τέλος,</w:delText>
        </w:r>
      </w:del>
      <w:r w:rsidR="00E1196A">
        <w:rPr>
          <w:rFonts w:cstheme="minorHAnsi"/>
          <w:lang w:val="el-GR"/>
        </w:rPr>
        <w:t xml:space="preserve"> </w:t>
      </w:r>
      <w:ins w:id="547" w:author="Στάθης Καπ" w:date="2023-02-25T16:35:00Z">
        <w:r w:rsidR="009608ED">
          <w:rPr>
            <w:rFonts w:cstheme="minorHAnsi"/>
            <w:lang w:val="el-GR"/>
          </w:rPr>
          <w:t>Σ</w:t>
        </w:r>
      </w:ins>
      <w:del w:id="548" w:author="Στάθης Καπ" w:date="2023-02-25T16:35:00Z">
        <w:r w:rsidR="00E1196A" w:rsidDel="009608ED">
          <w:rPr>
            <w:rFonts w:cstheme="minorHAnsi"/>
            <w:lang w:val="el-GR"/>
          </w:rPr>
          <w:delText>σ</w:delText>
        </w:r>
      </w:del>
      <w:r w:rsidR="00E1196A">
        <w:rPr>
          <w:rFonts w:cstheme="minorHAnsi"/>
          <w:lang w:val="el-GR"/>
        </w:rPr>
        <w:t xml:space="preserve">το </w:t>
      </w:r>
      <w:del w:id="549" w:author="Στάθης Καπ" w:date="2023-02-25T16:37:00Z">
        <w:r w:rsidR="00E1196A" w:rsidDel="009608ED">
          <w:rPr>
            <w:rFonts w:cstheme="minorHAnsi"/>
            <w:lang w:val="el-GR"/>
          </w:rPr>
          <w:delText xml:space="preserve">κεφάλαιο </w:delText>
        </w:r>
      </w:del>
      <w:ins w:id="550" w:author="Στάθης Καπ" w:date="2023-02-25T16:37:00Z">
        <w:r w:rsidR="009608ED">
          <w:rPr>
            <w:rFonts w:cstheme="minorHAnsi"/>
            <w:lang w:val="el-GR"/>
          </w:rPr>
          <w:t>Κε</w:t>
        </w:r>
      </w:ins>
      <w:ins w:id="551" w:author="Στάθης Καπ" w:date="2023-02-25T16:38:00Z">
        <w:r w:rsidR="009608ED">
          <w:rPr>
            <w:rFonts w:cstheme="minorHAnsi"/>
            <w:lang w:val="el-GR"/>
          </w:rPr>
          <w:t>φάλαιο</w:t>
        </w:r>
      </w:ins>
      <w:ins w:id="552" w:author="Στάθης Καπ" w:date="2023-02-25T16:37:00Z">
        <w:r w:rsidR="009608ED">
          <w:rPr>
            <w:rFonts w:cstheme="minorHAnsi"/>
            <w:lang w:val="el-GR"/>
          </w:rPr>
          <w:t xml:space="preserve"> </w:t>
        </w:r>
      </w:ins>
      <w:r w:rsidR="00E1196A">
        <w:rPr>
          <w:rFonts w:cstheme="minorHAnsi"/>
          <w:lang w:val="el-GR"/>
        </w:rPr>
        <w:t xml:space="preserve">4, </w:t>
      </w:r>
      <w:del w:id="553" w:author="Στάθης Καπ" w:date="2023-02-25T16:35:00Z">
        <w:r w:rsidR="00E1196A" w:rsidDel="009608ED">
          <w:rPr>
            <w:rFonts w:cstheme="minorHAnsi"/>
            <w:lang w:val="el-GR"/>
          </w:rPr>
          <w:delText xml:space="preserve">περιγράφεται </w:delText>
        </w:r>
      </w:del>
      <w:ins w:id="554" w:author="Στάθης Καπ" w:date="2023-02-25T16:35:00Z">
        <w:r w:rsidR="009608ED">
          <w:rPr>
            <w:rFonts w:cstheme="minorHAnsi"/>
            <w:lang w:val="el-GR"/>
          </w:rPr>
          <w:t xml:space="preserve">αναλύεται </w:t>
        </w:r>
      </w:ins>
      <w:del w:id="555"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556" w:author="Στάθης Καπ" w:date="2023-02-25T16:36:00Z">
        <w:r w:rsidR="00E1196A" w:rsidDel="009608ED">
          <w:rPr>
            <w:rFonts w:cstheme="minorHAnsi"/>
            <w:lang w:val="el-GR"/>
          </w:rPr>
          <w:delText xml:space="preserve">και </w:delText>
        </w:r>
      </w:del>
      <w:ins w:id="557"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558" w:author="Στάθης Καπ" w:date="2023-02-25T16:38:00Z">
        <w:r w:rsidR="009608ED">
          <w:rPr>
            <w:rFonts w:cstheme="minorHAnsi"/>
            <w:lang w:val="el-GR"/>
          </w:rPr>
          <w:t>. Σ</w:t>
        </w:r>
      </w:ins>
      <w:ins w:id="559" w:author="Στάθης Καπ" w:date="2023-02-25T16:36:00Z">
        <w:r w:rsidR="009608ED">
          <w:rPr>
            <w:rFonts w:cstheme="minorHAnsi"/>
            <w:lang w:val="el-GR"/>
          </w:rPr>
          <w:t>το Κεφάλαιο 5 παρουσιάζονται τα πειραματικά αποτελέσματα</w:t>
        </w:r>
      </w:ins>
      <w:ins w:id="560" w:author="Στάθης Καπ" w:date="2023-02-25T16:37:00Z">
        <w:r w:rsidR="009608ED">
          <w:rPr>
            <w:rFonts w:cstheme="minorHAnsi"/>
            <w:lang w:val="el-GR"/>
          </w:rPr>
          <w:t xml:space="preserve"> </w:t>
        </w:r>
      </w:ins>
      <w:ins w:id="561" w:author="Στάθης Καπ" w:date="2023-02-25T16:38:00Z">
        <w:r w:rsidR="009608ED">
          <w:rPr>
            <w:rFonts w:cstheme="minorHAnsi"/>
            <w:lang w:val="el-GR"/>
          </w:rPr>
          <w:t xml:space="preserve">του </w:t>
        </w:r>
      </w:ins>
      <w:ins w:id="562" w:author="Στάθης Καπ" w:date="2023-02-25T16:39:00Z">
        <w:r w:rsidR="009608ED">
          <w:rPr>
            <w:rFonts w:cstheme="minorHAnsi"/>
            <w:lang w:val="el-GR"/>
          </w:rPr>
          <w:t>τροποποιημένου</w:t>
        </w:r>
      </w:ins>
      <w:ins w:id="563" w:author="Στάθης Καπ" w:date="2023-02-25T16:38:00Z">
        <w:r w:rsidR="009608ED">
          <w:rPr>
            <w:rFonts w:cstheme="minorHAnsi"/>
            <w:lang w:val="el-GR"/>
          </w:rPr>
          <w:t xml:space="preserve"> αλγορίθμου για διάφο</w:t>
        </w:r>
      </w:ins>
      <w:ins w:id="564" w:author="Στάθης Καπ" w:date="2023-02-25T16:50:00Z">
        <w:r w:rsidR="00EA5199">
          <w:rPr>
            <w:rFonts w:cstheme="minorHAnsi"/>
            <w:lang w:val="el-GR"/>
          </w:rPr>
          <w:t xml:space="preserve">ρες περιπτώσεις </w:t>
        </w:r>
      </w:ins>
      <w:ins w:id="565"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566" w:author="Στάθης Καπ" w:date="2023-02-25T16:39:00Z">
        <w:r w:rsidR="009608ED">
          <w:rPr>
            <w:rFonts w:cstheme="minorHAnsi"/>
            <w:lang w:val="el-GR"/>
          </w:rPr>
          <w:t xml:space="preserve"> πιο</w:t>
        </w:r>
      </w:ins>
      <w:ins w:id="567" w:author="Στάθης Καπ" w:date="2023-02-25T16:38:00Z">
        <w:r w:rsidR="009608ED">
          <w:rPr>
            <w:rFonts w:cstheme="minorHAnsi"/>
            <w:lang w:val="el-GR"/>
          </w:rPr>
          <w:t xml:space="preserve"> ρεαλιστικό παράδειγμα με φόντο </w:t>
        </w:r>
      </w:ins>
      <w:ins w:id="568" w:author="Στάθης Καπ" w:date="2023-02-25T16:39:00Z">
        <w:r w:rsidR="009608ED">
          <w:rPr>
            <w:rFonts w:cstheme="minorHAnsi"/>
            <w:lang w:val="el-GR"/>
          </w:rPr>
          <w:t xml:space="preserve">την περιοχή της Αθήνας. </w:t>
        </w:r>
      </w:ins>
      <w:ins w:id="569" w:author="Στάθης Καπ" w:date="2023-02-25T16:51:00Z">
        <w:r w:rsidR="006B5DFD">
          <w:rPr>
            <w:rFonts w:cstheme="minorHAnsi"/>
            <w:lang w:val="el-GR"/>
          </w:rPr>
          <w:t xml:space="preserve">Τέλος στο Κεφάλαιο 6 </w:t>
        </w:r>
      </w:ins>
      <w:ins w:id="570" w:author="Στάθης Καπ" w:date="2023-02-25T19:09:00Z">
        <w:r w:rsidR="00BF72BD">
          <w:rPr>
            <w:rFonts w:cstheme="minorHAnsi"/>
            <w:lang w:val="el-GR"/>
          </w:rPr>
          <w:t xml:space="preserve">παρουσιάζονται μερικά συμπεράσματα </w:t>
        </w:r>
      </w:ins>
      <w:ins w:id="571"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572" w:author="Στάθης Καπ" w:date="2023-02-25T19:10:00Z">
              <w:rPr>
                <w:rFonts w:cstheme="minorHAnsi"/>
              </w:rPr>
            </w:rPrChange>
          </w:rPr>
          <w:t xml:space="preserve"> </w:t>
        </w:r>
        <w:r w:rsidR="00BF72BD">
          <w:rPr>
            <w:rFonts w:cstheme="minorHAnsi"/>
            <w:lang w:val="el-GR"/>
          </w:rPr>
          <w:t xml:space="preserve">ενώ </w:t>
        </w:r>
      </w:ins>
      <w:ins w:id="573" w:author="Στάθης Καπ" w:date="2023-02-25T19:11:00Z">
        <w:r w:rsidR="00BF72BD">
          <w:rPr>
            <w:rFonts w:cstheme="minorHAnsi"/>
            <w:lang w:val="el-GR"/>
          </w:rPr>
          <w:t>αναφέρονται</w:t>
        </w:r>
      </w:ins>
      <w:ins w:id="574" w:author="Στάθης Καπ" w:date="2023-02-25T19:10:00Z">
        <w:r w:rsidR="00BF72BD">
          <w:rPr>
            <w:rFonts w:cstheme="minorHAnsi"/>
            <w:lang w:val="el-GR"/>
          </w:rPr>
          <w:t xml:space="preserve"> και μερικές </w:t>
        </w:r>
      </w:ins>
      <w:ins w:id="575" w:author="Στάθης Καπ" w:date="2023-02-25T19:11:00Z">
        <w:r w:rsidR="00BF72BD">
          <w:rPr>
            <w:rFonts w:cstheme="minorHAnsi"/>
            <w:lang w:val="el-GR"/>
          </w:rPr>
          <w:t>προσθήκες που θα μπορούσαν να βελτιώσουν περαιτέρω τις λύσεις.</w:t>
        </w:r>
      </w:ins>
      <w:del w:id="576" w:author="Στάθης Καπ" w:date="2023-02-25T16:36:00Z">
        <w:r w:rsidR="00E1196A" w:rsidDel="009608ED">
          <w:rPr>
            <w:rFonts w:cstheme="minorHAnsi"/>
            <w:lang w:val="el-GR"/>
          </w:rPr>
          <w:delText xml:space="preserve">. </w:delText>
        </w:r>
      </w:del>
    </w:p>
    <w:p w14:paraId="2CB0BB23" w14:textId="77777777" w:rsidR="00534ED3" w:rsidRDefault="00534ED3" w:rsidP="005C1ECF">
      <w:pPr>
        <w:ind w:firstLine="360"/>
        <w:rPr>
          <w:ins w:id="577" w:author="Στάθης Καπ" w:date="2023-02-26T01:40:00Z"/>
          <w:rFonts w:cstheme="minorHAnsi"/>
          <w:lang w:val="el-GR"/>
        </w:rPr>
        <w:pPrChange w:id="578" w:author="Στάθης Καπ" w:date="2023-03-13T04:27:00Z">
          <w:pPr/>
        </w:pPrChange>
      </w:pPr>
    </w:p>
    <w:p w14:paraId="73D7A36A" w14:textId="658837DA" w:rsidR="00534ED3" w:rsidRDefault="00534ED3" w:rsidP="00F20359">
      <w:pPr>
        <w:rPr>
          <w:ins w:id="579" w:author="Στάθης Καπ" w:date="2023-02-26T01:40:00Z"/>
          <w:lang w:val="el-GR"/>
        </w:rPr>
      </w:pPr>
      <w:bookmarkStart w:id="580" w:name="_Toc128265410"/>
      <w:bookmarkStart w:id="581" w:name="_Toc128266126"/>
      <w:bookmarkStart w:id="582" w:name="_Toc128266211"/>
      <w:bookmarkStart w:id="583" w:name="_Toc128266332"/>
      <w:bookmarkStart w:id="584" w:name="_Toc128266360"/>
      <w:bookmarkStart w:id="585" w:name="_Toc128266419"/>
      <w:bookmarkStart w:id="586" w:name="_Toc128266445"/>
      <w:bookmarkStart w:id="587" w:name="_Toc128267624"/>
      <w:bookmarkStart w:id="588" w:name="_Toc128267752"/>
      <w:bookmarkEnd w:id="580"/>
      <w:bookmarkEnd w:id="581"/>
      <w:bookmarkEnd w:id="582"/>
      <w:bookmarkEnd w:id="583"/>
      <w:bookmarkEnd w:id="584"/>
      <w:bookmarkEnd w:id="585"/>
      <w:bookmarkEnd w:id="586"/>
      <w:bookmarkEnd w:id="587"/>
      <w:bookmarkEnd w:id="588"/>
      <w:ins w:id="589"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590" w:author="Στάθης Καπ" w:date="2023-02-25T23:45:00Z"/>
          <w:lang w:val="el-GR"/>
        </w:rPr>
      </w:pPr>
      <w:bookmarkStart w:id="591" w:name="_Toc128497589"/>
      <w:bookmarkStart w:id="592" w:name="_Toc128774269"/>
      <w:bookmarkStart w:id="593" w:name="_Toc129057660"/>
      <w:bookmarkStart w:id="594" w:name="_Toc129191494"/>
      <w:bookmarkStart w:id="595" w:name="_Toc129197832"/>
      <w:bookmarkStart w:id="596" w:name="_Toc129300358"/>
      <w:bookmarkEnd w:id="591"/>
      <w:bookmarkEnd w:id="592"/>
      <w:bookmarkEnd w:id="593"/>
      <w:bookmarkEnd w:id="594"/>
      <w:bookmarkEnd w:id="595"/>
      <w:bookmarkEnd w:id="596"/>
    </w:p>
    <w:p w14:paraId="4D04659B" w14:textId="6D2DF3EB" w:rsidR="009917AD" w:rsidDel="00AE1D80" w:rsidRDefault="009917AD">
      <w:pPr>
        <w:pStyle w:val="Heading1"/>
        <w:rPr>
          <w:del w:id="597" w:author="Στάθης Καπ" w:date="2023-02-25T23:45:00Z"/>
          <w:lang w:val="el-GR"/>
        </w:rPr>
        <w:pPrChange w:id="598" w:author="Στάθης Καπ" w:date="2023-02-26T01:38:00Z">
          <w:pPr/>
        </w:pPrChange>
      </w:pPr>
      <w:del w:id="599" w:author="Στάθης Καπ" w:date="2023-02-25T23:45:00Z">
        <w:r w:rsidDel="00AE1D80">
          <w:rPr>
            <w:lang w:val="el-GR"/>
          </w:rPr>
          <w:br w:type="page"/>
        </w:r>
      </w:del>
    </w:p>
    <w:p w14:paraId="3CBAC479" w14:textId="5C643C01" w:rsidR="009917AD" w:rsidDel="002044CC" w:rsidRDefault="009917AD">
      <w:pPr>
        <w:pStyle w:val="Heading1"/>
        <w:rPr>
          <w:del w:id="600" w:author="Στάθης Καπ" w:date="2023-02-25T23:30:00Z"/>
        </w:rPr>
        <w:pPrChange w:id="601" w:author="Στάθης Καπ" w:date="2023-02-26T01:38:00Z">
          <w:pPr>
            <w:pStyle w:val="Heading1"/>
            <w:numPr>
              <w:numId w:val="0"/>
            </w:numPr>
            <w:ind w:left="0" w:firstLine="0"/>
          </w:pPr>
        </w:pPrChange>
      </w:pPr>
      <w:commentRangeStart w:id="602"/>
      <w:del w:id="603" w:author="Στάθης Καπ" w:date="2023-02-25T23:24:00Z">
        <w:r w:rsidRPr="00E3250E" w:rsidDel="001708F5">
          <w:rPr>
            <w:rPrChange w:id="604" w:author="Στάθης Καπ" w:date="2023-02-26T00:40:00Z">
              <w:rPr>
                <w:lang w:val="el-GR"/>
              </w:rPr>
            </w:rPrChange>
          </w:rPr>
          <w:lastRenderedPageBreak/>
          <w:delText>Ανασκόπηση της Βιβλιογραφίας</w:delText>
        </w:r>
        <w:commentRangeEnd w:id="602"/>
        <w:r w:rsidR="007D3A10" w:rsidRPr="002044CC" w:rsidDel="001708F5">
          <w:rPr>
            <w:rStyle w:val="CommentReference"/>
            <w:sz w:val="24"/>
            <w:szCs w:val="32"/>
          </w:rPr>
          <w:commentReference w:id="602"/>
        </w:r>
      </w:del>
      <w:bookmarkStart w:id="605" w:name="_Toc128267907"/>
      <w:bookmarkStart w:id="606" w:name="_Toc128268081"/>
      <w:bookmarkStart w:id="607" w:name="_Toc128497590"/>
      <w:bookmarkStart w:id="608" w:name="_Toc128774270"/>
      <w:bookmarkStart w:id="609" w:name="_Toc129057661"/>
      <w:bookmarkStart w:id="610" w:name="_Toc129191495"/>
      <w:bookmarkStart w:id="611" w:name="_Toc129197833"/>
      <w:bookmarkStart w:id="612" w:name="_Toc129300359"/>
      <w:bookmarkEnd w:id="605"/>
      <w:bookmarkEnd w:id="606"/>
      <w:bookmarkEnd w:id="607"/>
      <w:bookmarkEnd w:id="608"/>
      <w:bookmarkEnd w:id="609"/>
      <w:bookmarkEnd w:id="610"/>
      <w:bookmarkEnd w:id="611"/>
      <w:bookmarkEnd w:id="612"/>
    </w:p>
    <w:p w14:paraId="711A552E" w14:textId="58C196DB" w:rsidR="002044CC" w:rsidRPr="002044CC" w:rsidRDefault="002044CC">
      <w:pPr>
        <w:pStyle w:val="Heading1"/>
        <w:rPr>
          <w:ins w:id="613" w:author="Στάθης Καπ" w:date="2023-02-25T23:30:00Z"/>
          <w:lang w:val="el-GR"/>
        </w:rPr>
        <w:pPrChange w:id="614" w:author="Στάθης Καπ" w:date="2023-02-26T01:38:00Z">
          <w:pPr>
            <w:pStyle w:val="Heading1"/>
            <w:numPr>
              <w:numId w:val="4"/>
            </w:numPr>
            <w:ind w:left="720"/>
          </w:pPr>
        </w:pPrChange>
      </w:pPr>
      <w:bookmarkStart w:id="615" w:name="_Toc129300360"/>
      <w:ins w:id="616" w:author="Στάθης Καπ" w:date="2023-02-26T01:37:00Z">
        <w:r>
          <w:rPr>
            <w:lang w:val="el-GR"/>
          </w:rPr>
          <w:t>Το Πρόβλημα Προσανατολισμού</w:t>
        </w:r>
      </w:ins>
      <w:bookmarkEnd w:id="615"/>
    </w:p>
    <w:p w14:paraId="641035A3" w14:textId="08602B85" w:rsidR="00DD6480" w:rsidDel="001708F5" w:rsidRDefault="00DD6480" w:rsidP="00DD6480">
      <w:pPr>
        <w:pStyle w:val="Heading2"/>
        <w:numPr>
          <w:ilvl w:val="1"/>
          <w:numId w:val="4"/>
        </w:numPr>
        <w:rPr>
          <w:del w:id="617" w:author="Στάθης Καπ" w:date="2023-02-25T23:24:00Z"/>
          <w:lang w:val="el-GR"/>
        </w:rPr>
      </w:pPr>
      <w:del w:id="618" w:author="Στάθης Καπ" w:date="2023-02-25T23:24:00Z">
        <w:r w:rsidDel="001708F5">
          <w:rPr>
            <w:lang w:val="el-GR"/>
          </w:rPr>
          <w:delText>Το πρόβλημα Προσανατολισμού</w:delText>
        </w:r>
      </w:del>
    </w:p>
    <w:p w14:paraId="187BF385" w14:textId="03B855CA"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w:t>
      </w:r>
      <w:ins w:id="619" w:author="Στάθης Καπ" w:date="2023-03-01T04:44:00Z">
        <w:r w:rsidR="00C52C7D">
          <w:t>et</w:t>
        </w:r>
        <w:r w:rsidR="00C52C7D" w:rsidRPr="00C52C7D">
          <w:rPr>
            <w:lang w:val="el-GR"/>
            <w:rPrChange w:id="620" w:author="Στάθης Καπ" w:date="2023-03-01T04:44:00Z">
              <w:rPr/>
            </w:rPrChange>
          </w:rPr>
          <w:t xml:space="preserve"> </w:t>
        </w:r>
        <w:r w:rsidR="00C52C7D">
          <w:t>al</w:t>
        </w:r>
        <w:r w:rsidR="00C52C7D" w:rsidRPr="00C52C7D">
          <w:rPr>
            <w:lang w:val="el-GR"/>
            <w:rPrChange w:id="621" w:author="Στάθης Καπ" w:date="2023-03-01T04:44:00Z">
              <w:rPr/>
            </w:rPrChange>
          </w:rPr>
          <w:t>.</w:t>
        </w:r>
      </w:ins>
      <w:del w:id="622" w:author="Στάθης Καπ" w:date="2023-03-01T04:44:00Z">
        <w:r w:rsidRPr="00034A6B" w:rsidDel="00C52C7D">
          <w:rPr>
            <w:lang w:val="el-GR"/>
          </w:rPr>
          <w:delText>κ.α.</w:delText>
        </w:r>
      </w:del>
      <w:r w:rsidRPr="00034A6B">
        <w:rPr>
          <w:lang w:val="el-GR"/>
        </w:rPr>
        <w:t xml:space="preserve"> 2011</w:t>
      </w:r>
      <w:customXmlInsRangeStart w:id="623" w:author="Στάθης Καπ" w:date="2023-03-01T04:30:00Z"/>
      <w:sdt>
        <w:sdtPr>
          <w:rPr>
            <w:lang w:val="el-GR"/>
          </w:rPr>
          <w:id w:val="230664968"/>
          <w:citation/>
        </w:sdtPr>
        <w:sdtEndPr/>
        <w:sdtContent>
          <w:customXmlInsRangeEnd w:id="623"/>
          <w:ins w:id="624" w:author="Στάθης Καπ" w:date="2023-03-01T04:30:00Z">
            <w:r w:rsidR="009C6EF9">
              <w:rPr>
                <w:lang w:val="el-GR"/>
              </w:rPr>
              <w:fldChar w:fldCharType="begin"/>
            </w:r>
            <w:r w:rsidR="009C6EF9" w:rsidRPr="009C6EF9">
              <w:rPr>
                <w:lang w:val="el-GR"/>
                <w:rPrChange w:id="625" w:author="Στάθης Καπ" w:date="2023-03-01T04:30:00Z">
                  <w:rPr/>
                </w:rPrChange>
              </w:rPr>
              <w:instrText xml:space="preserve"> </w:instrText>
            </w:r>
            <w:r w:rsidR="009C6EF9">
              <w:instrText>CITATION</w:instrText>
            </w:r>
            <w:r w:rsidR="009C6EF9" w:rsidRPr="009C6EF9">
              <w:rPr>
                <w:lang w:val="el-GR"/>
                <w:rPrChange w:id="626" w:author="Στάθης Καπ" w:date="2023-03-01T04:30:00Z">
                  <w:rPr/>
                </w:rPrChange>
              </w:rPr>
              <w:instrText xml:space="preserve"> </w:instrText>
            </w:r>
            <w:r w:rsidR="009C6EF9">
              <w:instrText>PVa</w:instrText>
            </w:r>
            <w:r w:rsidR="009C6EF9" w:rsidRPr="009C6EF9">
              <w:rPr>
                <w:lang w:val="el-GR"/>
                <w:rPrChange w:id="627" w:author="Στάθης Καπ" w:date="2023-03-01T04:30:00Z">
                  <w:rPr/>
                </w:rPrChange>
              </w:rPr>
              <w:instrText>11 \</w:instrText>
            </w:r>
            <w:r w:rsidR="009C6EF9">
              <w:instrText>l</w:instrText>
            </w:r>
            <w:r w:rsidR="009C6EF9" w:rsidRPr="009C6EF9">
              <w:rPr>
                <w:lang w:val="el-GR"/>
                <w:rPrChange w:id="628" w:author="Στάθης Καπ" w:date="2023-03-01T04:30:00Z">
                  <w:rPr/>
                </w:rPrChange>
              </w:rPr>
              <w:instrText xml:space="preserve"> 1033 </w:instrText>
            </w:r>
          </w:ins>
          <w:r w:rsidR="009C6EF9">
            <w:rPr>
              <w:lang w:val="el-GR"/>
            </w:rPr>
            <w:fldChar w:fldCharType="separate"/>
          </w:r>
          <w:r w:rsidR="008A6678">
            <w:rPr>
              <w:noProof/>
            </w:rPr>
            <w:t xml:space="preserve"> </w:t>
          </w:r>
          <w:r w:rsidR="008A6678" w:rsidRPr="008A6678">
            <w:rPr>
              <w:noProof/>
            </w:rPr>
            <w:t>[7]</w:t>
          </w:r>
          <w:ins w:id="629" w:author="Στάθης Καπ" w:date="2023-03-01T04:30:00Z">
            <w:r w:rsidR="009C6EF9">
              <w:rPr>
                <w:lang w:val="el-GR"/>
              </w:rPr>
              <w:fldChar w:fldCharType="end"/>
            </w:r>
          </w:ins>
          <w:customXmlInsRangeStart w:id="630" w:author="Στάθης Καπ" w:date="2023-03-01T04:30:00Z"/>
        </w:sdtContent>
      </w:sdt>
      <w:customXmlInsRangeEnd w:id="630"/>
      <w:r w:rsidRPr="00034A6B">
        <w:rPr>
          <w:lang w:val="el-GR"/>
        </w:rPr>
        <w:t>)</w:t>
      </w:r>
      <w:del w:id="631" w:author="Στάθης Καπ" w:date="2023-03-01T04:29:00Z">
        <w:r w:rsidRPr="00034A6B" w:rsidDel="009C6EF9">
          <w:rPr>
            <w:lang w:val="el-GR"/>
          </w:rPr>
          <w:delText>[;]</w:delText>
        </w:r>
      </w:del>
      <w:r w:rsidRPr="00034A6B">
        <w:rPr>
          <w:lang w:val="el-GR"/>
        </w:rPr>
        <w:t xml:space="preserve">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114CDB"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114CDB"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114CDB"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632"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33"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634">
          <w:tblGrid>
            <w:gridCol w:w="618"/>
            <w:gridCol w:w="7601"/>
            <w:gridCol w:w="619"/>
          </w:tblGrid>
        </w:tblGridChange>
      </w:tblGrid>
      <w:tr w:rsidR="00010B95" w14:paraId="2E73BE02" w14:textId="77777777" w:rsidTr="00603993">
        <w:trPr>
          <w:ins w:id="635" w:author="Στάθης Καπ" w:date="2023-02-01T06:28:00Z"/>
        </w:trPr>
        <w:tc>
          <w:tcPr>
            <w:tcW w:w="350" w:type="pct"/>
            <w:tcPrChange w:id="636" w:author="Στάθης Καπ" w:date="2023-02-01T08:48:00Z">
              <w:tcPr>
                <w:tcW w:w="350" w:type="pct"/>
              </w:tcPr>
            </w:tcPrChange>
          </w:tcPr>
          <w:p w14:paraId="53F8304C" w14:textId="77777777" w:rsidR="004650B7" w:rsidRDefault="004650B7">
            <w:pPr>
              <w:spacing w:after="160"/>
              <w:rPr>
                <w:ins w:id="637" w:author="Στάθης Καπ" w:date="2023-02-01T06:28:00Z"/>
                <w:lang w:val="el-GR"/>
              </w:rPr>
              <w:pPrChange w:id="638" w:author="Στάθης Καπ" w:date="2023-02-01T08:46:00Z">
                <w:pPr/>
              </w:pPrChange>
            </w:pPr>
          </w:p>
        </w:tc>
        <w:tc>
          <w:tcPr>
            <w:tcW w:w="4300" w:type="pct"/>
            <w:tcPrChange w:id="639" w:author="Στάθης Καπ" w:date="2023-02-01T08:48:00Z">
              <w:tcPr>
                <w:tcW w:w="4300" w:type="pct"/>
              </w:tcPr>
            </w:tcPrChange>
          </w:tcPr>
          <w:p w14:paraId="7361ACEC" w14:textId="5853188E" w:rsidR="004650B7" w:rsidRPr="005846FF" w:rsidRDefault="002708DF">
            <w:pPr>
              <w:spacing w:after="160"/>
              <w:rPr>
                <w:ins w:id="640" w:author="Στάθης Καπ" w:date="2023-02-01T06:28:00Z"/>
                <w:lang w:val="el-GR"/>
              </w:rPr>
              <w:pPrChange w:id="641" w:author="Στάθης Καπ" w:date="2023-02-01T08:46:00Z">
                <w:pPr/>
              </w:pPrChange>
            </w:pPr>
            <m:oMathPara>
              <m:oMath>
                <m:r>
                  <w:ins w:id="642" w:author="Στάθης Καπ" w:date="2023-02-01T08:21:00Z">
                    <w:rPr>
                      <w:rFonts w:ascii="Cambria Math" w:hAnsi="Cambria Math"/>
                    </w:rPr>
                    <m:t>maximize</m:t>
                  </w:ins>
                </m:r>
                <m:nary>
                  <m:naryPr>
                    <m:chr m:val="∑"/>
                    <m:limLoc m:val="undOvr"/>
                    <m:ctrlPr>
                      <w:ins w:id="643" w:author="Στάθης Καπ" w:date="2023-02-01T08:21:00Z">
                        <w:rPr>
                          <w:rFonts w:ascii="Cambria Math" w:hAnsi="Cambria Math"/>
                          <w:i/>
                        </w:rPr>
                      </w:ins>
                    </m:ctrlPr>
                  </m:naryPr>
                  <m:sub>
                    <m:r>
                      <w:ins w:id="644" w:author="Στάθης Καπ" w:date="2023-02-01T08:21:00Z">
                        <w:rPr>
                          <w:rFonts w:ascii="Cambria Math" w:hAnsi="Cambria Math"/>
                        </w:rPr>
                        <m:t>i=2</m:t>
                      </w:ins>
                    </m:r>
                  </m:sub>
                  <m:sup>
                    <m:r>
                      <w:ins w:id="645" w:author="Στάθης Καπ" w:date="2023-02-01T08:21:00Z">
                        <w:rPr>
                          <w:rFonts w:ascii="Cambria Math" w:hAnsi="Cambria Math"/>
                        </w:rPr>
                        <m:t>N-1</m:t>
                      </w:ins>
                    </m:r>
                  </m:sup>
                  <m:e>
                    <m:nary>
                      <m:naryPr>
                        <m:chr m:val="∑"/>
                        <m:limLoc m:val="undOvr"/>
                        <m:ctrlPr>
                          <w:ins w:id="646" w:author="Στάθης Καπ" w:date="2023-02-01T08:21:00Z">
                            <w:rPr>
                              <w:rFonts w:ascii="Cambria Math" w:hAnsi="Cambria Math"/>
                              <w:i/>
                            </w:rPr>
                          </w:ins>
                        </m:ctrlPr>
                      </m:naryPr>
                      <m:sub>
                        <m:r>
                          <w:ins w:id="647" w:author="Στάθης Καπ" w:date="2023-02-01T08:21:00Z">
                            <w:rPr>
                              <w:rFonts w:ascii="Cambria Math" w:hAnsi="Cambria Math"/>
                            </w:rPr>
                            <m:t>j=2</m:t>
                          </w:ins>
                        </m:r>
                      </m:sub>
                      <m:sup>
                        <m:r>
                          <w:ins w:id="648" w:author="Στάθης Καπ" w:date="2023-02-01T08:21:00Z">
                            <w:rPr>
                              <w:rFonts w:ascii="Cambria Math" w:hAnsi="Cambria Math"/>
                            </w:rPr>
                            <m:t>N</m:t>
                          </w:ins>
                        </m:r>
                      </m:sup>
                      <m:e>
                        <m:sSub>
                          <m:sSubPr>
                            <m:ctrlPr>
                              <w:ins w:id="649" w:author="Στάθης Καπ" w:date="2023-02-01T08:21:00Z">
                                <w:rPr>
                                  <w:rFonts w:ascii="Cambria Math" w:hAnsi="Cambria Math"/>
                                  <w:i/>
                                </w:rPr>
                              </w:ins>
                            </m:ctrlPr>
                          </m:sSubPr>
                          <m:e>
                            <m:r>
                              <w:ins w:id="650" w:author="Στάθης Καπ" w:date="2023-02-01T08:21:00Z">
                                <w:rPr>
                                  <w:rFonts w:ascii="Cambria Math" w:hAnsi="Cambria Math"/>
                                </w:rPr>
                                <m:t>S</m:t>
                              </w:ins>
                            </m:r>
                          </m:e>
                          <m:sub>
                            <m:r>
                              <w:ins w:id="651" w:author="Στάθης Καπ" w:date="2023-02-01T08:21:00Z">
                                <w:rPr>
                                  <w:rFonts w:ascii="Cambria Math" w:hAnsi="Cambria Math"/>
                                </w:rPr>
                                <m:t>i</m:t>
                              </w:ins>
                            </m:r>
                          </m:sub>
                        </m:sSub>
                        <m:sSub>
                          <m:sSubPr>
                            <m:ctrlPr>
                              <w:ins w:id="652" w:author="Στάθης Καπ" w:date="2023-02-01T08:21:00Z">
                                <w:rPr>
                                  <w:rFonts w:ascii="Cambria Math" w:hAnsi="Cambria Math"/>
                                  <w:i/>
                                </w:rPr>
                              </w:ins>
                            </m:ctrlPr>
                          </m:sSubPr>
                          <m:e>
                            <m:r>
                              <w:ins w:id="653" w:author="Στάθης Καπ" w:date="2023-02-01T08:21:00Z">
                                <w:rPr>
                                  <w:rFonts w:ascii="Cambria Math" w:hAnsi="Cambria Math"/>
                                </w:rPr>
                                <m:t>X</m:t>
                              </w:ins>
                            </m:r>
                          </m:e>
                          <m:sub>
                            <m:r>
                              <w:ins w:id="654" w:author="Στάθης Καπ" w:date="2023-02-01T08:21:00Z">
                                <w:rPr>
                                  <w:rFonts w:ascii="Cambria Math" w:hAnsi="Cambria Math"/>
                                </w:rPr>
                                <m:t>ij</m:t>
                              </w:ins>
                            </m:r>
                          </m:sub>
                        </m:sSub>
                      </m:e>
                    </m:nary>
                  </m:e>
                </m:nary>
              </m:oMath>
            </m:oMathPara>
          </w:p>
        </w:tc>
        <w:tc>
          <w:tcPr>
            <w:tcW w:w="350" w:type="pct"/>
            <w:vAlign w:val="center"/>
            <w:tcPrChange w:id="655" w:author="Στάθης Καπ" w:date="2023-02-01T08:48:00Z">
              <w:tcPr>
                <w:tcW w:w="350" w:type="pct"/>
                <w:vAlign w:val="bottom"/>
              </w:tcPr>
            </w:tcPrChange>
          </w:tcPr>
          <w:p w14:paraId="0533C75C" w14:textId="57A542AA" w:rsidR="004650B7" w:rsidRPr="00603993" w:rsidRDefault="00603993">
            <w:pPr>
              <w:pStyle w:val="Caption"/>
              <w:spacing w:after="160"/>
              <w:rPr>
                <w:ins w:id="656" w:author="Στάθης Καπ" w:date="2023-02-01T06:28:00Z"/>
                <w:sz w:val="18"/>
                <w:rPrChange w:id="657" w:author="Στάθης Καπ" w:date="2023-02-01T08:49:00Z">
                  <w:rPr>
                    <w:ins w:id="658" w:author="Στάθης Καπ" w:date="2023-02-01T06:28:00Z"/>
                    <w:lang w:val="el-GR"/>
                  </w:rPr>
                </w:rPrChange>
              </w:rPr>
              <w:pPrChange w:id="659" w:author="Στάθης Καπ" w:date="2023-02-01T08:47:00Z">
                <w:pPr/>
              </w:pPrChange>
            </w:pPr>
            <w:ins w:id="660" w:author="Στάθης Καπ" w:date="2023-02-01T08:49:00Z">
              <w:r>
                <w:t>(</w:t>
              </w:r>
            </w:ins>
            <w:ins w:id="661"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657928">
              <w:rPr>
                <w:noProof/>
                <w:lang w:val="el-GR"/>
              </w:rPr>
              <w:t>2</w:t>
            </w:r>
            <w:ins w:id="662"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663" w:author="Στάθης Καπ" w:date="2023-03-11T10:39:00Z">
              <w:r w:rsidR="00657928">
                <w:rPr>
                  <w:noProof/>
                  <w:lang w:val="el-GR"/>
                </w:rPr>
                <w:t>1</w:t>
              </w:r>
            </w:ins>
            <w:ins w:id="664" w:author="Στάθης Καπ" w:date="2023-02-01T08:23:00Z">
              <w:r w:rsidR="002708DF">
                <w:rPr>
                  <w:lang w:val="el-GR"/>
                </w:rPr>
                <w:fldChar w:fldCharType="end"/>
              </w:r>
            </w:ins>
            <w:ins w:id="665" w:author="Στάθης Καπ" w:date="2023-02-01T08:49:00Z">
              <w:r>
                <w:t>)</w:t>
              </w:r>
            </w:ins>
          </w:p>
        </w:tc>
      </w:tr>
      <w:tr w:rsidR="00A94912" w14:paraId="3DE46F8B" w14:textId="77777777" w:rsidTr="00237FE3">
        <w:trPr>
          <w:ins w:id="666" w:author="Στάθης Καπ" w:date="2023-02-01T08:49:00Z"/>
        </w:trPr>
        <w:tc>
          <w:tcPr>
            <w:tcW w:w="350" w:type="pct"/>
          </w:tcPr>
          <w:p w14:paraId="054157E0" w14:textId="77777777" w:rsidR="00A94912" w:rsidRDefault="00A94912">
            <w:pPr>
              <w:spacing w:after="160"/>
              <w:rPr>
                <w:ins w:id="667" w:author="Στάθης Καπ" w:date="2023-02-01T08:49:00Z"/>
                <w:lang w:val="el-GR"/>
              </w:rPr>
              <w:pPrChange w:id="668" w:author="Στάθης Καπ" w:date="2023-02-01T08:46:00Z">
                <w:pPr/>
              </w:pPrChange>
            </w:pPr>
          </w:p>
        </w:tc>
        <w:tc>
          <w:tcPr>
            <w:tcW w:w="4300" w:type="pct"/>
          </w:tcPr>
          <w:p w14:paraId="36D4EBD7" w14:textId="372858F1" w:rsidR="00A94912" w:rsidRPr="005846FF" w:rsidRDefault="00114CDB">
            <w:pPr>
              <w:spacing w:after="160"/>
              <w:rPr>
                <w:ins w:id="669" w:author="Στάθης Καπ" w:date="2023-02-01T08:49:00Z"/>
                <w:lang w:val="el-GR"/>
              </w:rPr>
              <w:pPrChange w:id="670" w:author="Στάθης Καπ" w:date="2023-02-01T08:46:00Z">
                <w:pPr/>
              </w:pPrChange>
            </w:pPr>
            <m:oMathPara>
              <m:oMath>
                <m:nary>
                  <m:naryPr>
                    <m:chr m:val="∑"/>
                    <m:limLoc m:val="undOvr"/>
                    <m:ctrlPr>
                      <w:ins w:id="671" w:author="Στάθης Καπ" w:date="2023-02-01T08:49:00Z">
                        <w:rPr>
                          <w:rFonts w:ascii="Cambria Math" w:hAnsi="Cambria Math"/>
                          <w:i/>
                        </w:rPr>
                      </w:ins>
                    </m:ctrlPr>
                  </m:naryPr>
                  <m:sub>
                    <m:r>
                      <w:ins w:id="672" w:author="Στάθης Καπ" w:date="2023-02-01T08:49:00Z">
                        <w:rPr>
                          <w:rFonts w:ascii="Cambria Math" w:hAnsi="Cambria Math"/>
                        </w:rPr>
                        <m:t>j=2</m:t>
                      </w:ins>
                    </m:r>
                  </m:sub>
                  <m:sup>
                    <m:r>
                      <w:ins w:id="673" w:author="Στάθης Καπ" w:date="2023-02-01T08:49:00Z">
                        <w:rPr>
                          <w:rFonts w:ascii="Cambria Math" w:hAnsi="Cambria Math"/>
                        </w:rPr>
                        <m:t>N</m:t>
                      </w:ins>
                    </m:r>
                  </m:sup>
                  <m:e>
                    <m:sSub>
                      <m:sSubPr>
                        <m:ctrlPr>
                          <w:ins w:id="674" w:author="Στάθης Καπ" w:date="2023-02-01T08:49:00Z">
                            <w:rPr>
                              <w:rFonts w:ascii="Cambria Math" w:hAnsi="Cambria Math"/>
                              <w:i/>
                            </w:rPr>
                          </w:ins>
                        </m:ctrlPr>
                      </m:sSubPr>
                      <m:e>
                        <m:r>
                          <w:ins w:id="675" w:author="Στάθης Καπ" w:date="2023-02-01T08:49:00Z">
                            <w:rPr>
                              <w:rFonts w:ascii="Cambria Math" w:hAnsi="Cambria Math"/>
                            </w:rPr>
                            <m:t>X</m:t>
                          </w:ins>
                        </m:r>
                      </m:e>
                      <m:sub>
                        <m:r>
                          <w:ins w:id="676" w:author="Στάθης Καπ" w:date="2023-02-01T08:49:00Z">
                            <w:rPr>
                              <w:rFonts w:ascii="Cambria Math" w:hAnsi="Cambria Math"/>
                            </w:rPr>
                            <m:t>1j</m:t>
                          </w:ins>
                        </m:r>
                      </m:sub>
                    </m:sSub>
                  </m:e>
                </m:nary>
                <m:r>
                  <w:ins w:id="677" w:author="Στάθης Καπ" w:date="2023-02-01T08:49:00Z">
                    <w:rPr>
                      <w:rFonts w:ascii="Cambria Math" w:hAnsi="Cambria Math"/>
                    </w:rPr>
                    <m:t>=</m:t>
                  </w:ins>
                </m:r>
                <m:nary>
                  <m:naryPr>
                    <m:chr m:val="∑"/>
                    <m:limLoc m:val="undOvr"/>
                    <m:ctrlPr>
                      <w:ins w:id="678" w:author="Στάθης Καπ" w:date="2023-02-01T08:49:00Z">
                        <w:rPr>
                          <w:rFonts w:ascii="Cambria Math" w:hAnsi="Cambria Math"/>
                          <w:i/>
                        </w:rPr>
                      </w:ins>
                    </m:ctrlPr>
                  </m:naryPr>
                  <m:sub>
                    <m:r>
                      <w:ins w:id="679" w:author="Στάθης Καπ" w:date="2023-02-01T08:49:00Z">
                        <w:rPr>
                          <w:rFonts w:ascii="Cambria Math" w:hAnsi="Cambria Math"/>
                        </w:rPr>
                        <m:t>i=1</m:t>
                      </w:ins>
                    </m:r>
                  </m:sub>
                  <m:sup>
                    <m:r>
                      <w:ins w:id="680" w:author="Στάθης Καπ" w:date="2023-02-01T08:49:00Z">
                        <w:rPr>
                          <w:rFonts w:ascii="Cambria Math" w:hAnsi="Cambria Math"/>
                        </w:rPr>
                        <m:t>N-1</m:t>
                      </w:ins>
                    </m:r>
                  </m:sup>
                  <m:e>
                    <m:sSub>
                      <m:sSubPr>
                        <m:ctrlPr>
                          <w:ins w:id="681" w:author="Στάθης Καπ" w:date="2023-02-01T08:49:00Z">
                            <w:rPr>
                              <w:rFonts w:ascii="Cambria Math" w:hAnsi="Cambria Math"/>
                              <w:i/>
                            </w:rPr>
                          </w:ins>
                        </m:ctrlPr>
                      </m:sSubPr>
                      <m:e>
                        <m:r>
                          <w:ins w:id="682" w:author="Στάθης Καπ" w:date="2023-02-01T08:49:00Z">
                            <w:rPr>
                              <w:rFonts w:ascii="Cambria Math" w:hAnsi="Cambria Math"/>
                            </w:rPr>
                            <m:t>X</m:t>
                          </w:ins>
                        </m:r>
                      </m:e>
                      <m:sub>
                        <m:r>
                          <w:ins w:id="683" w:author="Στάθης Καπ" w:date="2023-02-01T08:49:00Z">
                            <w:rPr>
                              <w:rFonts w:ascii="Cambria Math" w:hAnsi="Cambria Math"/>
                            </w:rPr>
                            <m:t>iN</m:t>
                          </w:ins>
                        </m:r>
                      </m:sub>
                    </m:sSub>
                  </m:e>
                </m:nary>
                <m:r>
                  <w:ins w:id="684" w:author="Στάθης Καπ" w:date="2023-02-01T08:49:00Z">
                    <w:rPr>
                      <w:rFonts w:ascii="Cambria Math" w:hAnsi="Cambria Math"/>
                    </w:rPr>
                    <m:t>=1</m:t>
                  </w:ins>
                </m:r>
              </m:oMath>
            </m:oMathPara>
          </w:p>
        </w:tc>
        <w:tc>
          <w:tcPr>
            <w:tcW w:w="350" w:type="pct"/>
            <w:vAlign w:val="center"/>
          </w:tcPr>
          <w:p w14:paraId="21686B2D" w14:textId="0C920A79" w:rsidR="00A94912" w:rsidRPr="00603993" w:rsidRDefault="00A94912" w:rsidP="00237FE3">
            <w:pPr>
              <w:pStyle w:val="Caption"/>
              <w:spacing w:after="160"/>
              <w:rPr>
                <w:ins w:id="685" w:author="Στάθης Καπ" w:date="2023-02-01T08:49:00Z"/>
                <w:rPrChange w:id="686" w:author="Στάθης Καπ" w:date="2023-02-01T08:49:00Z">
                  <w:rPr>
                    <w:ins w:id="687" w:author="Στάθης Καπ" w:date="2023-02-01T08:49:00Z"/>
                    <w:lang w:val="el-GR"/>
                  </w:rPr>
                </w:rPrChange>
              </w:rPr>
            </w:pPr>
            <w:ins w:id="688" w:author="Στάθης Καπ" w:date="2023-02-01T08:4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689"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w:t>
            </w:r>
            <w:ins w:id="690" w:author="Στάθης Καπ" w:date="2023-02-01T08:49:00Z">
              <w:r>
                <w:rPr>
                  <w:lang w:val="el-GR"/>
                </w:rPr>
                <w:fldChar w:fldCharType="end"/>
              </w:r>
              <w:r>
                <w:t>)</w:t>
              </w:r>
            </w:ins>
          </w:p>
        </w:tc>
      </w:tr>
      <w:tr w:rsidR="005D5E16" w14:paraId="22C3734D" w14:textId="77777777" w:rsidTr="00237FE3">
        <w:trPr>
          <w:ins w:id="691" w:author="Στάθης Καπ" w:date="2023-02-01T08:50:00Z"/>
        </w:trPr>
        <w:tc>
          <w:tcPr>
            <w:tcW w:w="350" w:type="pct"/>
          </w:tcPr>
          <w:p w14:paraId="6A69D999" w14:textId="77777777" w:rsidR="005D5E16" w:rsidRDefault="005D5E16">
            <w:pPr>
              <w:spacing w:after="160"/>
              <w:rPr>
                <w:ins w:id="692" w:author="Στάθης Καπ" w:date="2023-02-01T08:50:00Z"/>
                <w:lang w:val="el-GR"/>
              </w:rPr>
              <w:pPrChange w:id="693" w:author="Στάθης Καπ" w:date="2023-02-01T08:46:00Z">
                <w:pPr/>
              </w:pPrChange>
            </w:pPr>
          </w:p>
        </w:tc>
        <w:tc>
          <w:tcPr>
            <w:tcW w:w="4300" w:type="pct"/>
          </w:tcPr>
          <w:p w14:paraId="79CDAA6E" w14:textId="000C6BC6" w:rsidR="005D5E16" w:rsidRPr="005846FF" w:rsidRDefault="00114CDB">
            <w:pPr>
              <w:spacing w:after="160"/>
              <w:rPr>
                <w:ins w:id="694" w:author="Στάθης Καπ" w:date="2023-02-01T08:50:00Z"/>
                <w:lang w:val="el-GR"/>
              </w:rPr>
              <w:pPrChange w:id="695" w:author="Στάθης Καπ" w:date="2023-02-01T08:46:00Z">
                <w:pPr/>
              </w:pPrChange>
            </w:pPr>
            <m:oMathPara>
              <m:oMath>
                <m:nary>
                  <m:naryPr>
                    <m:chr m:val="∑"/>
                    <m:limLoc m:val="undOvr"/>
                    <m:ctrlPr>
                      <w:ins w:id="696" w:author="Στάθης Καπ" w:date="2023-02-01T08:50:00Z">
                        <w:rPr>
                          <w:rFonts w:ascii="Cambria Math" w:hAnsi="Cambria Math"/>
                          <w:i/>
                        </w:rPr>
                      </w:ins>
                    </m:ctrlPr>
                  </m:naryPr>
                  <m:sub>
                    <m:r>
                      <w:ins w:id="697" w:author="Στάθης Καπ" w:date="2023-02-01T08:50:00Z">
                        <w:rPr>
                          <w:rFonts w:ascii="Cambria Math" w:hAnsi="Cambria Math"/>
                        </w:rPr>
                        <m:t>i=1</m:t>
                      </w:ins>
                    </m:r>
                  </m:sub>
                  <m:sup>
                    <m:r>
                      <w:ins w:id="698" w:author="Στάθης Καπ" w:date="2023-02-01T08:50:00Z">
                        <w:rPr>
                          <w:rFonts w:ascii="Cambria Math" w:hAnsi="Cambria Math"/>
                        </w:rPr>
                        <m:t>N-1</m:t>
                      </w:ins>
                    </m:r>
                  </m:sup>
                  <m:e>
                    <m:sSub>
                      <m:sSubPr>
                        <m:ctrlPr>
                          <w:ins w:id="699" w:author="Στάθης Καπ" w:date="2023-02-01T08:50:00Z">
                            <w:rPr>
                              <w:rFonts w:ascii="Cambria Math" w:hAnsi="Cambria Math"/>
                              <w:i/>
                            </w:rPr>
                          </w:ins>
                        </m:ctrlPr>
                      </m:sSubPr>
                      <m:e>
                        <m:r>
                          <w:ins w:id="700" w:author="Στάθης Καπ" w:date="2023-02-01T08:50:00Z">
                            <w:rPr>
                              <w:rFonts w:ascii="Cambria Math" w:hAnsi="Cambria Math"/>
                            </w:rPr>
                            <m:t>X</m:t>
                          </w:ins>
                        </m:r>
                      </m:e>
                      <m:sub>
                        <m:r>
                          <w:ins w:id="701" w:author="Στάθης Καπ" w:date="2023-02-01T08:50:00Z">
                            <w:rPr>
                              <w:rFonts w:ascii="Cambria Math" w:hAnsi="Cambria Math"/>
                            </w:rPr>
                            <m:t>ik</m:t>
                          </w:ins>
                        </m:r>
                      </m:sub>
                    </m:sSub>
                  </m:e>
                </m:nary>
                <m:r>
                  <w:ins w:id="702" w:author="Στάθης Καπ" w:date="2023-02-01T08:50:00Z">
                    <w:rPr>
                      <w:rFonts w:ascii="Cambria Math" w:hAnsi="Cambria Math"/>
                    </w:rPr>
                    <m:t>=</m:t>
                  </w:ins>
                </m:r>
                <m:nary>
                  <m:naryPr>
                    <m:chr m:val="∑"/>
                    <m:limLoc m:val="undOvr"/>
                    <m:ctrlPr>
                      <w:ins w:id="703" w:author="Στάθης Καπ" w:date="2023-02-01T08:50:00Z">
                        <w:rPr>
                          <w:rFonts w:ascii="Cambria Math" w:hAnsi="Cambria Math"/>
                          <w:i/>
                        </w:rPr>
                      </w:ins>
                    </m:ctrlPr>
                  </m:naryPr>
                  <m:sub>
                    <m:r>
                      <w:ins w:id="704" w:author="Στάθης Καπ" w:date="2023-02-01T08:50:00Z">
                        <w:rPr>
                          <w:rFonts w:ascii="Cambria Math" w:hAnsi="Cambria Math"/>
                        </w:rPr>
                        <m:t>j=2</m:t>
                      </w:ins>
                    </m:r>
                  </m:sub>
                  <m:sup>
                    <m:r>
                      <w:ins w:id="705" w:author="Στάθης Καπ" w:date="2023-02-01T08:50:00Z">
                        <w:rPr>
                          <w:rFonts w:ascii="Cambria Math" w:hAnsi="Cambria Math"/>
                        </w:rPr>
                        <m:t>N</m:t>
                      </w:ins>
                    </m:r>
                  </m:sup>
                  <m:e>
                    <m:sSub>
                      <m:sSubPr>
                        <m:ctrlPr>
                          <w:ins w:id="706" w:author="Στάθης Καπ" w:date="2023-02-01T08:50:00Z">
                            <w:rPr>
                              <w:rFonts w:ascii="Cambria Math" w:hAnsi="Cambria Math"/>
                              <w:i/>
                            </w:rPr>
                          </w:ins>
                        </m:ctrlPr>
                      </m:sSubPr>
                      <m:e>
                        <m:r>
                          <w:ins w:id="707" w:author="Στάθης Καπ" w:date="2023-02-01T08:50:00Z">
                            <w:rPr>
                              <w:rFonts w:ascii="Cambria Math" w:hAnsi="Cambria Math"/>
                            </w:rPr>
                            <m:t>X</m:t>
                          </w:ins>
                        </m:r>
                      </m:e>
                      <m:sub>
                        <m:r>
                          <w:ins w:id="708" w:author="Στάθης Καπ" w:date="2023-02-01T08:50:00Z">
                            <w:rPr>
                              <w:rFonts w:ascii="Cambria Math" w:hAnsi="Cambria Math"/>
                            </w:rPr>
                            <m:t>kj</m:t>
                          </w:ins>
                        </m:r>
                      </m:sub>
                    </m:sSub>
                  </m:e>
                </m:nary>
                <m:r>
                  <w:ins w:id="709" w:author="Στάθης Καπ" w:date="2023-02-01T08:50:00Z">
                    <w:rPr>
                      <w:rFonts w:ascii="Cambria Math" w:hAnsi="Cambria Math"/>
                    </w:rPr>
                    <m:t>≤1 ∀k=2,⋯, (N-1)</m:t>
                  </w:ins>
                </m:r>
              </m:oMath>
            </m:oMathPara>
          </w:p>
        </w:tc>
        <w:tc>
          <w:tcPr>
            <w:tcW w:w="350" w:type="pct"/>
            <w:vAlign w:val="center"/>
          </w:tcPr>
          <w:p w14:paraId="621034B8" w14:textId="52852240" w:rsidR="005D5E16" w:rsidRPr="00603993" w:rsidRDefault="005D5E16" w:rsidP="00237FE3">
            <w:pPr>
              <w:pStyle w:val="Caption"/>
              <w:spacing w:after="160"/>
              <w:rPr>
                <w:ins w:id="710" w:author="Στάθης Καπ" w:date="2023-02-01T08:50:00Z"/>
                <w:rPrChange w:id="711" w:author="Στάθης Καπ" w:date="2023-02-01T08:49:00Z">
                  <w:rPr>
                    <w:ins w:id="712" w:author="Στάθης Καπ" w:date="2023-02-01T08:50:00Z"/>
                    <w:lang w:val="el-GR"/>
                  </w:rPr>
                </w:rPrChange>
              </w:rPr>
            </w:pPr>
            <w:ins w:id="713" w:author="Στάθης Καπ" w:date="2023-02-01T08:5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14"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w:t>
            </w:r>
            <w:ins w:id="715" w:author="Στάθης Καπ" w:date="2023-02-01T08:50:00Z">
              <w:r>
                <w:rPr>
                  <w:lang w:val="el-GR"/>
                </w:rPr>
                <w:fldChar w:fldCharType="end"/>
              </w:r>
              <w:r>
                <w:t>)</w:t>
              </w:r>
            </w:ins>
          </w:p>
        </w:tc>
      </w:tr>
      <w:tr w:rsidR="00901EE4" w14:paraId="213877CA" w14:textId="77777777" w:rsidTr="00237FE3">
        <w:trPr>
          <w:ins w:id="716" w:author="Στάθης Καπ" w:date="2023-02-01T08:51:00Z"/>
        </w:trPr>
        <w:tc>
          <w:tcPr>
            <w:tcW w:w="350" w:type="pct"/>
          </w:tcPr>
          <w:p w14:paraId="6AA5EF30" w14:textId="77777777" w:rsidR="00901EE4" w:rsidRDefault="00901EE4">
            <w:pPr>
              <w:spacing w:after="160"/>
              <w:rPr>
                <w:ins w:id="717" w:author="Στάθης Καπ" w:date="2023-02-01T08:51:00Z"/>
                <w:lang w:val="el-GR"/>
              </w:rPr>
              <w:pPrChange w:id="718" w:author="Στάθης Καπ" w:date="2023-02-01T08:46:00Z">
                <w:pPr/>
              </w:pPrChange>
            </w:pPr>
          </w:p>
        </w:tc>
        <w:tc>
          <w:tcPr>
            <w:tcW w:w="4300" w:type="pct"/>
          </w:tcPr>
          <w:p w14:paraId="7AD5F99F" w14:textId="6A8011E2" w:rsidR="00901EE4" w:rsidRPr="005846FF" w:rsidRDefault="00114CDB">
            <w:pPr>
              <w:spacing w:after="160"/>
              <w:rPr>
                <w:ins w:id="719" w:author="Στάθης Καπ" w:date="2023-02-01T08:51:00Z"/>
                <w:lang w:val="el-GR"/>
              </w:rPr>
              <w:pPrChange w:id="720" w:author="Στάθης Καπ" w:date="2023-02-01T08:46:00Z">
                <w:pPr/>
              </w:pPrChange>
            </w:pPr>
            <m:oMathPara>
              <m:oMath>
                <m:nary>
                  <m:naryPr>
                    <m:chr m:val="∑"/>
                    <m:limLoc m:val="undOvr"/>
                    <m:ctrlPr>
                      <w:ins w:id="721" w:author="Στάθης Καπ" w:date="2023-02-01T08:51:00Z">
                        <w:rPr>
                          <w:rFonts w:ascii="Cambria Math" w:hAnsi="Cambria Math"/>
                          <w:i/>
                        </w:rPr>
                      </w:ins>
                    </m:ctrlPr>
                  </m:naryPr>
                  <m:sub>
                    <m:r>
                      <w:ins w:id="722" w:author="Στάθης Καπ" w:date="2023-02-01T08:51:00Z">
                        <w:rPr>
                          <w:rFonts w:ascii="Cambria Math" w:hAnsi="Cambria Math"/>
                        </w:rPr>
                        <m:t>i=1</m:t>
                      </w:ins>
                    </m:r>
                  </m:sub>
                  <m:sup>
                    <m:r>
                      <w:ins w:id="723" w:author="Στάθης Καπ" w:date="2023-02-01T08:51:00Z">
                        <w:rPr>
                          <w:rFonts w:ascii="Cambria Math" w:hAnsi="Cambria Math"/>
                        </w:rPr>
                        <m:t>N-1</m:t>
                      </w:ins>
                    </m:r>
                  </m:sup>
                  <m:e>
                    <m:nary>
                      <m:naryPr>
                        <m:chr m:val="∑"/>
                        <m:limLoc m:val="undOvr"/>
                        <m:ctrlPr>
                          <w:ins w:id="724" w:author="Στάθης Καπ" w:date="2023-02-01T08:51:00Z">
                            <w:rPr>
                              <w:rFonts w:ascii="Cambria Math" w:hAnsi="Cambria Math"/>
                              <w:i/>
                            </w:rPr>
                          </w:ins>
                        </m:ctrlPr>
                      </m:naryPr>
                      <m:sub>
                        <m:r>
                          <w:ins w:id="725" w:author="Στάθης Καπ" w:date="2023-02-01T08:51:00Z">
                            <w:rPr>
                              <w:rFonts w:ascii="Cambria Math" w:hAnsi="Cambria Math"/>
                            </w:rPr>
                            <m:t>j=2</m:t>
                          </w:ins>
                        </m:r>
                      </m:sub>
                      <m:sup>
                        <m:r>
                          <w:ins w:id="726" w:author="Στάθης Καπ" w:date="2023-02-01T08:51:00Z">
                            <w:rPr>
                              <w:rFonts w:ascii="Cambria Math" w:hAnsi="Cambria Math"/>
                            </w:rPr>
                            <m:t>N</m:t>
                          </w:ins>
                        </m:r>
                      </m:sup>
                      <m:e>
                        <m:sSub>
                          <m:sSubPr>
                            <m:ctrlPr>
                              <w:ins w:id="727" w:author="Στάθης Καπ" w:date="2023-02-01T08:51:00Z">
                                <w:rPr>
                                  <w:rFonts w:ascii="Cambria Math" w:hAnsi="Cambria Math"/>
                                  <w:i/>
                                </w:rPr>
                              </w:ins>
                            </m:ctrlPr>
                          </m:sSubPr>
                          <m:e>
                            <m:r>
                              <w:ins w:id="728" w:author="Στάθης Καπ" w:date="2023-02-01T08:51:00Z">
                                <w:rPr>
                                  <w:rFonts w:ascii="Cambria Math" w:hAnsi="Cambria Math"/>
                                </w:rPr>
                                <m:t>t</m:t>
                              </w:ins>
                            </m:r>
                          </m:e>
                          <m:sub>
                            <m:r>
                              <w:ins w:id="729" w:author="Στάθης Καπ" w:date="2023-02-01T08:51:00Z">
                                <w:rPr>
                                  <w:rFonts w:ascii="Cambria Math" w:hAnsi="Cambria Math"/>
                                </w:rPr>
                                <m:t>ij</m:t>
                              </w:ins>
                            </m:r>
                          </m:sub>
                        </m:sSub>
                        <m:sSub>
                          <m:sSubPr>
                            <m:ctrlPr>
                              <w:ins w:id="730" w:author="Στάθης Καπ" w:date="2023-02-01T08:51:00Z">
                                <w:rPr>
                                  <w:rFonts w:ascii="Cambria Math" w:hAnsi="Cambria Math"/>
                                  <w:i/>
                                </w:rPr>
                              </w:ins>
                            </m:ctrlPr>
                          </m:sSubPr>
                          <m:e>
                            <m:r>
                              <w:ins w:id="731" w:author="Στάθης Καπ" w:date="2023-02-01T08:51:00Z">
                                <w:rPr>
                                  <w:rFonts w:ascii="Cambria Math" w:hAnsi="Cambria Math"/>
                                </w:rPr>
                                <m:t>X</m:t>
                              </w:ins>
                            </m:r>
                          </m:e>
                          <m:sub>
                            <m:r>
                              <w:ins w:id="732" w:author="Στάθης Καπ" w:date="2023-02-01T08:51:00Z">
                                <w:rPr>
                                  <w:rFonts w:ascii="Cambria Math" w:hAnsi="Cambria Math"/>
                                </w:rPr>
                                <m:t>ij</m:t>
                              </w:ins>
                            </m:r>
                          </m:sub>
                        </m:sSub>
                      </m:e>
                    </m:nary>
                  </m:e>
                </m:nary>
                <m:r>
                  <w:ins w:id="733" w:author="Στάθης Καπ" w:date="2023-02-01T08:51:00Z">
                    <w:rPr>
                      <w:rFonts w:ascii="Cambria Math" w:hAnsi="Cambria Math"/>
                    </w:rPr>
                    <m:t>≤</m:t>
                  </w:ins>
                </m:r>
                <m:sSub>
                  <m:sSubPr>
                    <m:ctrlPr>
                      <w:ins w:id="734" w:author="Στάθης Καπ" w:date="2023-02-01T08:51:00Z">
                        <w:rPr>
                          <w:rFonts w:ascii="Cambria Math" w:hAnsi="Cambria Math"/>
                          <w:i/>
                        </w:rPr>
                      </w:ins>
                    </m:ctrlPr>
                  </m:sSubPr>
                  <m:e>
                    <m:r>
                      <w:ins w:id="735" w:author="Στάθης Καπ" w:date="2023-02-01T08:51:00Z">
                        <w:rPr>
                          <w:rFonts w:ascii="Cambria Math" w:hAnsi="Cambria Math"/>
                        </w:rPr>
                        <m:t>T</m:t>
                      </w:ins>
                    </m:r>
                  </m:e>
                  <m:sub>
                    <m:r>
                      <w:ins w:id="736" w:author="Στάθης Καπ" w:date="2023-02-01T08:51:00Z">
                        <w:rPr>
                          <w:rFonts w:ascii="Cambria Math" w:hAnsi="Cambria Math"/>
                        </w:rPr>
                        <m:t>max</m:t>
                      </w:ins>
                    </m:r>
                  </m:sub>
                </m:sSub>
              </m:oMath>
            </m:oMathPara>
          </w:p>
        </w:tc>
        <w:tc>
          <w:tcPr>
            <w:tcW w:w="350" w:type="pct"/>
            <w:vAlign w:val="center"/>
          </w:tcPr>
          <w:p w14:paraId="7DD64C42" w14:textId="2E2AFA03" w:rsidR="00901EE4" w:rsidRPr="00603993" w:rsidRDefault="00901EE4" w:rsidP="00237FE3">
            <w:pPr>
              <w:pStyle w:val="Caption"/>
              <w:spacing w:after="160"/>
              <w:rPr>
                <w:ins w:id="737" w:author="Στάθης Καπ" w:date="2023-02-01T08:51:00Z"/>
                <w:rPrChange w:id="738" w:author="Στάθης Καπ" w:date="2023-02-01T08:49:00Z">
                  <w:rPr>
                    <w:ins w:id="739" w:author="Στάθης Καπ" w:date="2023-02-01T08:51:00Z"/>
                    <w:lang w:val="el-GR"/>
                  </w:rPr>
                </w:rPrChange>
              </w:rPr>
            </w:pPr>
            <w:ins w:id="740"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41"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w:t>
            </w:r>
            <w:ins w:id="742" w:author="Στάθης Καπ" w:date="2023-02-01T08:51:00Z">
              <w:r>
                <w:rPr>
                  <w:lang w:val="el-GR"/>
                </w:rPr>
                <w:fldChar w:fldCharType="end"/>
              </w:r>
              <w:r>
                <w:t>)</w:t>
              </w:r>
            </w:ins>
          </w:p>
        </w:tc>
      </w:tr>
      <w:tr w:rsidR="00E56ECE" w14:paraId="589991B1" w14:textId="77777777" w:rsidTr="00237FE3">
        <w:trPr>
          <w:ins w:id="743" w:author="Στάθης Καπ" w:date="2023-02-01T08:51:00Z"/>
        </w:trPr>
        <w:tc>
          <w:tcPr>
            <w:tcW w:w="350" w:type="pct"/>
          </w:tcPr>
          <w:p w14:paraId="45F2127C" w14:textId="77777777" w:rsidR="00E56ECE" w:rsidRDefault="00E56ECE">
            <w:pPr>
              <w:spacing w:after="160"/>
              <w:rPr>
                <w:ins w:id="744" w:author="Στάθης Καπ" w:date="2023-02-01T08:51:00Z"/>
                <w:lang w:val="el-GR"/>
              </w:rPr>
              <w:pPrChange w:id="745" w:author="Στάθης Καπ" w:date="2023-02-01T08:46:00Z">
                <w:pPr/>
              </w:pPrChange>
            </w:pPr>
          </w:p>
        </w:tc>
        <w:tc>
          <w:tcPr>
            <w:tcW w:w="4300" w:type="pct"/>
          </w:tcPr>
          <w:p w14:paraId="72BBF25D" w14:textId="6B01F0AA" w:rsidR="00E56ECE" w:rsidRPr="005846FF" w:rsidRDefault="00E56ECE">
            <w:pPr>
              <w:spacing w:after="160"/>
              <w:rPr>
                <w:ins w:id="746" w:author="Στάθης Καπ" w:date="2023-02-01T08:51:00Z"/>
                <w:lang w:val="el-GR"/>
              </w:rPr>
              <w:pPrChange w:id="747" w:author="Στάθης Καπ" w:date="2023-02-01T08:46:00Z">
                <w:pPr/>
              </w:pPrChange>
            </w:pPr>
            <m:oMathPara>
              <m:oMath>
                <m:r>
                  <w:ins w:id="748" w:author="Στάθης Καπ" w:date="2023-02-01T08:51:00Z">
                    <w:rPr>
                      <w:rFonts w:ascii="Cambria Math" w:hAnsi="Cambria Math"/>
                    </w:rPr>
                    <m:t>2≤</m:t>
                  </w:ins>
                </m:r>
                <m:sSub>
                  <m:sSubPr>
                    <m:ctrlPr>
                      <w:ins w:id="749" w:author="Στάθης Καπ" w:date="2023-02-01T08:51:00Z">
                        <w:rPr>
                          <w:rFonts w:ascii="Cambria Math" w:hAnsi="Cambria Math"/>
                          <w:i/>
                        </w:rPr>
                      </w:ins>
                    </m:ctrlPr>
                  </m:sSubPr>
                  <m:e>
                    <m:r>
                      <w:ins w:id="750" w:author="Στάθης Καπ" w:date="2023-02-01T08:51:00Z">
                        <w:rPr>
                          <w:rFonts w:ascii="Cambria Math" w:hAnsi="Cambria Math"/>
                        </w:rPr>
                        <m:t>u</m:t>
                      </w:ins>
                    </m:r>
                  </m:e>
                  <m:sub>
                    <m:r>
                      <w:ins w:id="751" w:author="Στάθης Καπ" w:date="2023-02-01T08:51:00Z">
                        <w:rPr>
                          <w:rFonts w:ascii="Cambria Math" w:hAnsi="Cambria Math"/>
                        </w:rPr>
                        <m:t>i</m:t>
                      </w:ins>
                    </m:r>
                  </m:sub>
                </m:sSub>
                <m:r>
                  <w:ins w:id="752" w:author="Στάθης Καπ" w:date="2023-02-01T08:51:00Z">
                    <w:rPr>
                      <w:rFonts w:ascii="Cambria Math" w:hAnsi="Cambria Math"/>
                    </w:rPr>
                    <m:t>≤N ∀i=2, ⋯, N</m:t>
                  </w:ins>
                </m:r>
              </m:oMath>
            </m:oMathPara>
          </w:p>
        </w:tc>
        <w:tc>
          <w:tcPr>
            <w:tcW w:w="350" w:type="pct"/>
            <w:vAlign w:val="center"/>
          </w:tcPr>
          <w:p w14:paraId="2F4DD964" w14:textId="2C390DBB" w:rsidR="00E56ECE" w:rsidRPr="00603993" w:rsidRDefault="00E56ECE" w:rsidP="00237FE3">
            <w:pPr>
              <w:pStyle w:val="Caption"/>
              <w:spacing w:after="160"/>
              <w:rPr>
                <w:ins w:id="753" w:author="Στάθης Καπ" w:date="2023-02-01T08:51:00Z"/>
                <w:rPrChange w:id="754" w:author="Στάθης Καπ" w:date="2023-02-01T08:49:00Z">
                  <w:rPr>
                    <w:ins w:id="755" w:author="Στάθης Καπ" w:date="2023-02-01T08:51:00Z"/>
                    <w:lang w:val="el-GR"/>
                  </w:rPr>
                </w:rPrChange>
              </w:rPr>
            </w:pPr>
            <w:ins w:id="756"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57"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5</w:t>
            </w:r>
            <w:ins w:id="758" w:author="Στάθης Καπ" w:date="2023-02-01T08:51:00Z">
              <w:r>
                <w:rPr>
                  <w:lang w:val="el-GR"/>
                </w:rPr>
                <w:fldChar w:fldCharType="end"/>
              </w:r>
              <w:r>
                <w:t>)</w:t>
              </w:r>
            </w:ins>
          </w:p>
        </w:tc>
      </w:tr>
      <w:tr w:rsidR="00A554A7" w14:paraId="7E66A5D0" w14:textId="77777777" w:rsidTr="00237FE3">
        <w:trPr>
          <w:ins w:id="759" w:author="Στάθης Καπ" w:date="2023-02-01T08:51:00Z"/>
        </w:trPr>
        <w:tc>
          <w:tcPr>
            <w:tcW w:w="350" w:type="pct"/>
          </w:tcPr>
          <w:p w14:paraId="70A64A25" w14:textId="77777777" w:rsidR="00A554A7" w:rsidRDefault="00A554A7">
            <w:pPr>
              <w:spacing w:after="160"/>
              <w:rPr>
                <w:ins w:id="760" w:author="Στάθης Καπ" w:date="2023-02-01T08:51:00Z"/>
                <w:lang w:val="el-GR"/>
              </w:rPr>
              <w:pPrChange w:id="761" w:author="Στάθης Καπ" w:date="2023-02-01T08:46:00Z">
                <w:pPr/>
              </w:pPrChange>
            </w:pPr>
          </w:p>
        </w:tc>
        <w:tc>
          <w:tcPr>
            <w:tcW w:w="4300" w:type="pct"/>
          </w:tcPr>
          <w:p w14:paraId="3677596A" w14:textId="5BA8671C" w:rsidR="00A554A7" w:rsidRPr="005846FF" w:rsidRDefault="00114CDB">
            <w:pPr>
              <w:spacing w:after="160"/>
              <w:rPr>
                <w:ins w:id="762" w:author="Στάθης Καπ" w:date="2023-02-01T08:51:00Z"/>
                <w:lang w:val="el-GR"/>
              </w:rPr>
              <w:pPrChange w:id="763" w:author="Στάθης Καπ" w:date="2023-02-01T08:46:00Z">
                <w:pPr/>
              </w:pPrChange>
            </w:pPr>
            <m:oMathPara>
              <m:oMath>
                <m:sSub>
                  <m:sSubPr>
                    <m:ctrlPr>
                      <w:ins w:id="764" w:author="Στάθης Καπ" w:date="2023-02-01T08:51:00Z">
                        <w:rPr>
                          <w:rFonts w:ascii="Cambria Math" w:hAnsi="Cambria Math"/>
                          <w:i/>
                        </w:rPr>
                      </w:ins>
                    </m:ctrlPr>
                  </m:sSubPr>
                  <m:e>
                    <m:r>
                      <w:ins w:id="765" w:author="Στάθης Καπ" w:date="2023-02-01T08:51:00Z">
                        <w:rPr>
                          <w:rFonts w:ascii="Cambria Math" w:hAnsi="Cambria Math"/>
                        </w:rPr>
                        <m:t>u</m:t>
                      </w:ins>
                    </m:r>
                  </m:e>
                  <m:sub>
                    <m:r>
                      <w:ins w:id="766" w:author="Στάθης Καπ" w:date="2023-02-01T08:51:00Z">
                        <w:rPr>
                          <w:rFonts w:ascii="Cambria Math" w:hAnsi="Cambria Math"/>
                        </w:rPr>
                        <m:t>i</m:t>
                      </w:ins>
                    </m:r>
                  </m:sub>
                </m:sSub>
                <m:r>
                  <w:ins w:id="767" w:author="Στάθης Καπ" w:date="2023-02-01T08:51:00Z">
                    <w:rPr>
                      <w:rFonts w:ascii="Cambria Math" w:hAnsi="Cambria Math"/>
                    </w:rPr>
                    <m:t>-</m:t>
                  </w:ins>
                </m:r>
                <m:sSub>
                  <m:sSubPr>
                    <m:ctrlPr>
                      <w:ins w:id="768" w:author="Στάθης Καπ" w:date="2023-02-01T08:51:00Z">
                        <w:rPr>
                          <w:rFonts w:ascii="Cambria Math" w:hAnsi="Cambria Math"/>
                          <w:i/>
                        </w:rPr>
                      </w:ins>
                    </m:ctrlPr>
                  </m:sSubPr>
                  <m:e>
                    <m:r>
                      <w:ins w:id="769" w:author="Στάθης Καπ" w:date="2023-02-01T08:51:00Z">
                        <w:rPr>
                          <w:rFonts w:ascii="Cambria Math" w:hAnsi="Cambria Math"/>
                        </w:rPr>
                        <m:t>u</m:t>
                      </w:ins>
                    </m:r>
                  </m:e>
                  <m:sub>
                    <m:r>
                      <w:ins w:id="770" w:author="Στάθης Καπ" w:date="2023-02-01T08:51:00Z">
                        <w:rPr>
                          <w:rFonts w:ascii="Cambria Math" w:hAnsi="Cambria Math"/>
                        </w:rPr>
                        <m:t>j</m:t>
                      </w:ins>
                    </m:r>
                  </m:sub>
                </m:sSub>
                <m:r>
                  <w:ins w:id="771" w:author="Στάθης Καπ" w:date="2023-02-01T08:51:00Z">
                    <w:rPr>
                      <w:rFonts w:ascii="Cambria Math" w:hAnsi="Cambria Math"/>
                    </w:rPr>
                    <m:t>+1≤</m:t>
                  </w:ins>
                </m:r>
                <m:d>
                  <m:dPr>
                    <m:ctrlPr>
                      <w:ins w:id="772" w:author="Στάθης Καπ" w:date="2023-02-01T08:51:00Z">
                        <w:rPr>
                          <w:rFonts w:ascii="Cambria Math" w:hAnsi="Cambria Math"/>
                          <w:i/>
                        </w:rPr>
                      </w:ins>
                    </m:ctrlPr>
                  </m:dPr>
                  <m:e>
                    <m:r>
                      <w:ins w:id="773" w:author="Στάθης Καπ" w:date="2023-02-01T08:51:00Z">
                        <w:rPr>
                          <w:rFonts w:ascii="Cambria Math" w:hAnsi="Cambria Math"/>
                        </w:rPr>
                        <m:t>N-1</m:t>
                      </w:ins>
                    </m:r>
                  </m:e>
                </m:d>
                <m:d>
                  <m:dPr>
                    <m:ctrlPr>
                      <w:ins w:id="774" w:author="Στάθης Καπ" w:date="2023-02-01T08:51:00Z">
                        <w:rPr>
                          <w:rFonts w:ascii="Cambria Math" w:hAnsi="Cambria Math"/>
                          <w:i/>
                        </w:rPr>
                      </w:ins>
                    </m:ctrlPr>
                  </m:dPr>
                  <m:e>
                    <m:r>
                      <w:ins w:id="775" w:author="Στάθης Καπ" w:date="2023-02-01T08:51:00Z">
                        <w:rPr>
                          <w:rFonts w:ascii="Cambria Math" w:hAnsi="Cambria Math"/>
                        </w:rPr>
                        <m:t>1-</m:t>
                      </w:ins>
                    </m:r>
                    <m:sSub>
                      <m:sSubPr>
                        <m:ctrlPr>
                          <w:ins w:id="776" w:author="Στάθης Καπ" w:date="2023-02-01T08:51:00Z">
                            <w:rPr>
                              <w:rFonts w:ascii="Cambria Math" w:hAnsi="Cambria Math"/>
                              <w:i/>
                            </w:rPr>
                          </w:ins>
                        </m:ctrlPr>
                      </m:sSubPr>
                      <m:e>
                        <m:r>
                          <w:ins w:id="777" w:author="Στάθης Καπ" w:date="2023-02-01T08:51:00Z">
                            <w:rPr>
                              <w:rFonts w:ascii="Cambria Math" w:hAnsi="Cambria Math"/>
                            </w:rPr>
                            <m:t>X</m:t>
                          </w:ins>
                        </m:r>
                      </m:e>
                      <m:sub>
                        <m:r>
                          <w:ins w:id="778" w:author="Στάθης Καπ" w:date="2023-02-01T08:51:00Z">
                            <w:rPr>
                              <w:rFonts w:ascii="Cambria Math" w:hAnsi="Cambria Math"/>
                            </w:rPr>
                            <m:t>ij</m:t>
                          </w:ins>
                        </m:r>
                      </m:sub>
                    </m:sSub>
                  </m:e>
                </m:d>
                <m:r>
                  <w:ins w:id="779" w:author="Στάθης Καπ" w:date="2023-02-01T08:51:00Z">
                    <w:rPr>
                      <w:rFonts w:ascii="Cambria Math" w:hAnsi="Cambria Math"/>
                    </w:rPr>
                    <m:t>∀i=2, ⋯, N</m:t>
                  </w:ins>
                </m:r>
              </m:oMath>
            </m:oMathPara>
          </w:p>
        </w:tc>
        <w:tc>
          <w:tcPr>
            <w:tcW w:w="350" w:type="pct"/>
            <w:vAlign w:val="center"/>
          </w:tcPr>
          <w:p w14:paraId="1BAE079C" w14:textId="6CE424C8" w:rsidR="00A554A7" w:rsidRPr="00603993" w:rsidRDefault="00A554A7" w:rsidP="00237FE3">
            <w:pPr>
              <w:pStyle w:val="Caption"/>
              <w:spacing w:after="160"/>
              <w:rPr>
                <w:ins w:id="780" w:author="Στάθης Καπ" w:date="2023-02-01T08:51:00Z"/>
                <w:rPrChange w:id="781" w:author="Στάθης Καπ" w:date="2023-02-01T08:49:00Z">
                  <w:rPr>
                    <w:ins w:id="782" w:author="Στάθης Καπ" w:date="2023-02-01T08:51:00Z"/>
                    <w:lang w:val="el-GR"/>
                  </w:rPr>
                </w:rPrChange>
              </w:rPr>
            </w:pPr>
            <w:ins w:id="783"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84"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6</w:t>
            </w:r>
            <w:ins w:id="785" w:author="Στάθης Καπ" w:date="2023-02-01T08:51:00Z">
              <w:r>
                <w:rPr>
                  <w:lang w:val="el-GR"/>
                </w:rPr>
                <w:fldChar w:fldCharType="end"/>
              </w:r>
              <w:r>
                <w:t>)</w:t>
              </w:r>
            </w:ins>
          </w:p>
        </w:tc>
      </w:tr>
    </w:tbl>
    <w:p w14:paraId="0B706C9F" w14:textId="47E849CE" w:rsidR="0044278E" w:rsidDel="00603993" w:rsidRDefault="000B5DA1" w:rsidP="000D140A">
      <w:pPr>
        <w:rPr>
          <w:del w:id="786" w:author="Στάθης Καπ" w:date="2023-02-01T08:23:00Z"/>
          <w:lang w:val="el-GR"/>
        </w:rPr>
      </w:pPr>
      <w:ins w:id="787" w:author="Στάθης Καπ" w:date="2023-03-13T04:16:00Z">
        <w:r>
          <w:rPr>
            <w:lang w:val="el-GR"/>
          </w:rPr>
          <w:tab/>
        </w:r>
      </w:ins>
    </w:p>
    <w:p w14:paraId="42C6F81A" w14:textId="6090B78D" w:rsidR="00034A6B" w:rsidRPr="00034A6B" w:rsidDel="005846FF" w:rsidRDefault="00034A6B" w:rsidP="00034A6B">
      <w:pPr>
        <w:rPr>
          <w:del w:id="788" w:author="Στάθης Καπ" w:date="2023-02-01T08:29:00Z"/>
          <w:rFonts w:eastAsiaTheme="minorEastAsia"/>
        </w:rPr>
      </w:pPr>
    </w:p>
    <w:p w14:paraId="6628D82E" w14:textId="5937DA4B" w:rsidR="00034A6B" w:rsidRPr="00A65E3F" w:rsidDel="008C16C2" w:rsidRDefault="00114CDB" w:rsidP="00034A6B">
      <w:pPr>
        <w:rPr>
          <w:del w:id="789" w:author="Στάθης Καπ" w:date="2023-02-01T08:31:00Z"/>
          <w:rFonts w:eastAsiaTheme="minorEastAsia"/>
        </w:rPr>
      </w:pPr>
      <m:oMathPara>
        <m:oMath>
          <m:nary>
            <m:naryPr>
              <m:chr m:val="∑"/>
              <m:limLoc m:val="undOvr"/>
              <m:ctrlPr>
                <w:del w:id="790" w:author="Στάθης Καπ" w:date="2023-02-01T08:31:00Z">
                  <w:rPr>
                    <w:rFonts w:ascii="Cambria Math" w:hAnsi="Cambria Math"/>
                    <w:i/>
                  </w:rPr>
                </w:del>
              </m:ctrlPr>
            </m:naryPr>
            <m:sub>
              <m:r>
                <w:del w:id="791" w:author="Στάθης Καπ" w:date="2023-02-01T08:31:00Z">
                  <w:rPr>
                    <w:rFonts w:ascii="Cambria Math" w:hAnsi="Cambria Math"/>
                  </w:rPr>
                  <m:t>j=2</m:t>
                </w:del>
              </m:r>
            </m:sub>
            <m:sup>
              <m:r>
                <w:del w:id="792" w:author="Στάθης Καπ" w:date="2023-02-01T08:31:00Z">
                  <w:rPr>
                    <w:rFonts w:ascii="Cambria Math" w:hAnsi="Cambria Math"/>
                  </w:rPr>
                  <m:t>N</m:t>
                </w:del>
              </m:r>
            </m:sup>
            <m:e>
              <m:sSub>
                <m:sSubPr>
                  <m:ctrlPr>
                    <w:del w:id="793" w:author="Στάθης Καπ" w:date="2023-02-01T08:31:00Z">
                      <w:rPr>
                        <w:rFonts w:ascii="Cambria Math" w:hAnsi="Cambria Math"/>
                        <w:i/>
                      </w:rPr>
                    </w:del>
                  </m:ctrlPr>
                </m:sSubPr>
                <m:e>
                  <m:r>
                    <w:del w:id="794" w:author="Στάθης Καπ" w:date="2023-02-01T08:31:00Z">
                      <w:rPr>
                        <w:rFonts w:ascii="Cambria Math" w:hAnsi="Cambria Math"/>
                      </w:rPr>
                      <m:t>X</m:t>
                    </w:del>
                  </m:r>
                </m:e>
                <m:sub>
                  <m:r>
                    <w:del w:id="795" w:author="Στάθης Καπ" w:date="2023-02-01T08:31:00Z">
                      <w:rPr>
                        <w:rFonts w:ascii="Cambria Math" w:hAnsi="Cambria Math"/>
                      </w:rPr>
                      <m:t>1j</m:t>
                    </w:del>
                  </m:r>
                </m:sub>
              </m:sSub>
            </m:e>
          </m:nary>
          <m:r>
            <w:del w:id="796" w:author="Στάθης Καπ" w:date="2023-02-01T08:31:00Z">
              <w:rPr>
                <w:rFonts w:ascii="Cambria Math" w:hAnsi="Cambria Math"/>
              </w:rPr>
              <m:t>=</m:t>
            </w:del>
          </m:r>
          <m:nary>
            <m:naryPr>
              <m:chr m:val="∑"/>
              <m:limLoc m:val="undOvr"/>
              <m:ctrlPr>
                <w:del w:id="797" w:author="Στάθης Καπ" w:date="2023-02-01T08:31:00Z">
                  <w:rPr>
                    <w:rFonts w:ascii="Cambria Math" w:hAnsi="Cambria Math"/>
                    <w:i/>
                  </w:rPr>
                </w:del>
              </m:ctrlPr>
            </m:naryPr>
            <m:sub>
              <m:r>
                <w:del w:id="798" w:author="Στάθης Καπ" w:date="2023-02-01T08:31:00Z">
                  <w:rPr>
                    <w:rFonts w:ascii="Cambria Math" w:hAnsi="Cambria Math"/>
                  </w:rPr>
                  <m:t>i=1</m:t>
                </w:del>
              </m:r>
            </m:sub>
            <m:sup>
              <m:r>
                <w:del w:id="799" w:author="Στάθης Καπ" w:date="2023-02-01T08:31:00Z">
                  <w:rPr>
                    <w:rFonts w:ascii="Cambria Math" w:hAnsi="Cambria Math"/>
                  </w:rPr>
                  <m:t>N-1</m:t>
                </w:del>
              </m:r>
            </m:sup>
            <m:e>
              <m:sSub>
                <m:sSubPr>
                  <m:ctrlPr>
                    <w:del w:id="800" w:author="Στάθης Καπ" w:date="2023-02-01T08:31:00Z">
                      <w:rPr>
                        <w:rFonts w:ascii="Cambria Math" w:hAnsi="Cambria Math"/>
                        <w:i/>
                      </w:rPr>
                    </w:del>
                  </m:ctrlPr>
                </m:sSubPr>
                <m:e>
                  <m:r>
                    <w:del w:id="801" w:author="Στάθης Καπ" w:date="2023-02-01T08:31:00Z">
                      <w:rPr>
                        <w:rFonts w:ascii="Cambria Math" w:hAnsi="Cambria Math"/>
                      </w:rPr>
                      <m:t>X</m:t>
                    </w:del>
                  </m:r>
                </m:e>
                <m:sub>
                  <m:r>
                    <w:del w:id="802" w:author="Στάθης Καπ" w:date="2023-02-01T08:31:00Z">
                      <w:rPr>
                        <w:rFonts w:ascii="Cambria Math" w:hAnsi="Cambria Math"/>
                      </w:rPr>
                      <m:t>iN</m:t>
                    </w:del>
                  </m:r>
                </m:sub>
              </m:sSub>
            </m:e>
          </m:nary>
          <m:r>
            <w:del w:id="803" w:author="Στάθης Καπ" w:date="2023-02-01T08:31:00Z">
              <w:rPr>
                <w:rFonts w:ascii="Cambria Math" w:hAnsi="Cambria Math"/>
              </w:rPr>
              <m:t>=1</m:t>
            </w:del>
          </m:r>
        </m:oMath>
      </m:oMathPara>
    </w:p>
    <w:p w14:paraId="47FA5BA4" w14:textId="74F1713A" w:rsidR="00A65E3F" w:rsidRPr="009D1003" w:rsidDel="008C16C2" w:rsidRDefault="00114CDB" w:rsidP="000D140A">
      <w:pPr>
        <w:rPr>
          <w:del w:id="804" w:author="Στάθης Καπ" w:date="2023-02-01T08:31:00Z"/>
          <w:rFonts w:eastAsiaTheme="minorEastAsia"/>
        </w:rPr>
      </w:pPr>
      <m:oMathPara>
        <m:oMath>
          <m:nary>
            <m:naryPr>
              <m:chr m:val="∑"/>
              <m:limLoc m:val="undOvr"/>
              <m:ctrlPr>
                <w:del w:id="805" w:author="Στάθης Καπ" w:date="2023-02-01T08:31:00Z">
                  <w:rPr>
                    <w:rFonts w:ascii="Cambria Math" w:hAnsi="Cambria Math"/>
                    <w:i/>
                  </w:rPr>
                </w:del>
              </m:ctrlPr>
            </m:naryPr>
            <m:sub>
              <m:r>
                <w:del w:id="806" w:author="Στάθης Καπ" w:date="2023-02-01T08:31:00Z">
                  <w:rPr>
                    <w:rFonts w:ascii="Cambria Math" w:hAnsi="Cambria Math"/>
                  </w:rPr>
                  <m:t>i=1</m:t>
                </w:del>
              </m:r>
            </m:sub>
            <m:sup>
              <m:r>
                <w:del w:id="807" w:author="Στάθης Καπ" w:date="2023-02-01T08:31:00Z">
                  <w:rPr>
                    <w:rFonts w:ascii="Cambria Math" w:hAnsi="Cambria Math"/>
                  </w:rPr>
                  <m:t>N-1</m:t>
                </w:del>
              </m:r>
            </m:sup>
            <m:e>
              <m:sSub>
                <m:sSubPr>
                  <m:ctrlPr>
                    <w:del w:id="808" w:author="Στάθης Καπ" w:date="2023-02-01T08:31:00Z">
                      <w:rPr>
                        <w:rFonts w:ascii="Cambria Math" w:hAnsi="Cambria Math"/>
                        <w:i/>
                      </w:rPr>
                    </w:del>
                  </m:ctrlPr>
                </m:sSubPr>
                <m:e>
                  <m:r>
                    <w:del w:id="809" w:author="Στάθης Καπ" w:date="2023-02-01T08:31:00Z">
                      <w:rPr>
                        <w:rFonts w:ascii="Cambria Math" w:hAnsi="Cambria Math"/>
                      </w:rPr>
                      <m:t>X</m:t>
                    </w:del>
                  </m:r>
                </m:e>
                <m:sub>
                  <m:r>
                    <w:del w:id="810" w:author="Στάθης Καπ" w:date="2023-02-01T08:31:00Z">
                      <w:rPr>
                        <w:rFonts w:ascii="Cambria Math" w:hAnsi="Cambria Math"/>
                      </w:rPr>
                      <m:t>ik</m:t>
                    </w:del>
                  </m:r>
                </m:sub>
              </m:sSub>
            </m:e>
          </m:nary>
          <m:r>
            <w:del w:id="811" w:author="Στάθης Καπ" w:date="2023-02-01T08:31:00Z">
              <w:rPr>
                <w:rFonts w:ascii="Cambria Math" w:hAnsi="Cambria Math"/>
              </w:rPr>
              <m:t>=</m:t>
            </w:del>
          </m:r>
          <m:nary>
            <m:naryPr>
              <m:chr m:val="∑"/>
              <m:limLoc m:val="undOvr"/>
              <m:ctrlPr>
                <w:del w:id="812" w:author="Στάθης Καπ" w:date="2023-02-01T08:31:00Z">
                  <w:rPr>
                    <w:rFonts w:ascii="Cambria Math" w:hAnsi="Cambria Math"/>
                    <w:i/>
                  </w:rPr>
                </w:del>
              </m:ctrlPr>
            </m:naryPr>
            <m:sub>
              <m:r>
                <w:del w:id="813" w:author="Στάθης Καπ" w:date="2023-02-01T08:31:00Z">
                  <w:rPr>
                    <w:rFonts w:ascii="Cambria Math" w:hAnsi="Cambria Math"/>
                  </w:rPr>
                  <m:t>j=2</m:t>
                </w:del>
              </m:r>
            </m:sub>
            <m:sup>
              <m:r>
                <w:del w:id="814" w:author="Στάθης Καπ" w:date="2023-02-01T08:31:00Z">
                  <w:rPr>
                    <w:rFonts w:ascii="Cambria Math" w:hAnsi="Cambria Math"/>
                  </w:rPr>
                  <m:t>N</m:t>
                </w:del>
              </m:r>
            </m:sup>
            <m:e>
              <m:sSub>
                <m:sSubPr>
                  <m:ctrlPr>
                    <w:del w:id="815" w:author="Στάθης Καπ" w:date="2023-02-01T08:31:00Z">
                      <w:rPr>
                        <w:rFonts w:ascii="Cambria Math" w:hAnsi="Cambria Math"/>
                        <w:i/>
                      </w:rPr>
                    </w:del>
                  </m:ctrlPr>
                </m:sSubPr>
                <m:e>
                  <m:r>
                    <w:del w:id="816" w:author="Στάθης Καπ" w:date="2023-02-01T08:31:00Z">
                      <w:rPr>
                        <w:rFonts w:ascii="Cambria Math" w:hAnsi="Cambria Math"/>
                      </w:rPr>
                      <m:t>X</m:t>
                    </w:del>
                  </m:r>
                </m:e>
                <m:sub>
                  <m:r>
                    <w:del w:id="817" w:author="Στάθης Καπ" w:date="2023-02-01T08:31:00Z">
                      <w:rPr>
                        <w:rFonts w:ascii="Cambria Math" w:hAnsi="Cambria Math"/>
                      </w:rPr>
                      <m:t>kj</m:t>
                    </w:del>
                  </m:r>
                </m:sub>
              </m:sSub>
            </m:e>
          </m:nary>
          <m:r>
            <w:del w:id="818" w:author="Στάθης Καπ" w:date="2023-02-01T08:31:00Z">
              <w:rPr>
                <w:rFonts w:ascii="Cambria Math" w:hAnsi="Cambria Math"/>
              </w:rPr>
              <m:t>≤1 ∀k=2,⋯, (N-1)</m:t>
            </w:del>
          </m:r>
        </m:oMath>
      </m:oMathPara>
    </w:p>
    <w:p w14:paraId="6A9A70E0" w14:textId="1ADCE964" w:rsidR="009D1003" w:rsidRPr="009D1003" w:rsidDel="008C16C2" w:rsidRDefault="00114CDB" w:rsidP="000D140A">
      <w:pPr>
        <w:rPr>
          <w:del w:id="819" w:author="Στάθης Καπ" w:date="2023-02-01T08:31:00Z"/>
          <w:rFonts w:eastAsiaTheme="minorEastAsia"/>
        </w:rPr>
      </w:pPr>
      <m:oMathPara>
        <m:oMath>
          <m:nary>
            <m:naryPr>
              <m:chr m:val="∑"/>
              <m:limLoc m:val="undOvr"/>
              <m:ctrlPr>
                <w:del w:id="820" w:author="Στάθης Καπ" w:date="2023-02-01T08:31:00Z">
                  <w:rPr>
                    <w:rFonts w:ascii="Cambria Math" w:hAnsi="Cambria Math"/>
                    <w:i/>
                  </w:rPr>
                </w:del>
              </m:ctrlPr>
            </m:naryPr>
            <m:sub>
              <m:r>
                <w:del w:id="821" w:author="Στάθης Καπ" w:date="2023-02-01T08:31:00Z">
                  <w:rPr>
                    <w:rFonts w:ascii="Cambria Math" w:hAnsi="Cambria Math"/>
                  </w:rPr>
                  <m:t>i=1</m:t>
                </w:del>
              </m:r>
            </m:sub>
            <m:sup>
              <m:r>
                <w:del w:id="822" w:author="Στάθης Καπ" w:date="2023-02-01T08:31:00Z">
                  <w:rPr>
                    <w:rFonts w:ascii="Cambria Math" w:hAnsi="Cambria Math"/>
                  </w:rPr>
                  <m:t>N-1</m:t>
                </w:del>
              </m:r>
            </m:sup>
            <m:e>
              <m:nary>
                <m:naryPr>
                  <m:chr m:val="∑"/>
                  <m:limLoc m:val="undOvr"/>
                  <m:ctrlPr>
                    <w:del w:id="823" w:author="Στάθης Καπ" w:date="2023-02-01T08:31:00Z">
                      <w:rPr>
                        <w:rFonts w:ascii="Cambria Math" w:hAnsi="Cambria Math"/>
                        <w:i/>
                      </w:rPr>
                    </w:del>
                  </m:ctrlPr>
                </m:naryPr>
                <m:sub>
                  <m:r>
                    <w:del w:id="824" w:author="Στάθης Καπ" w:date="2023-02-01T08:31:00Z">
                      <w:rPr>
                        <w:rFonts w:ascii="Cambria Math" w:hAnsi="Cambria Math"/>
                      </w:rPr>
                      <m:t>j=2</m:t>
                    </w:del>
                  </m:r>
                </m:sub>
                <m:sup>
                  <m:r>
                    <w:del w:id="825" w:author="Στάθης Καπ" w:date="2023-02-01T08:31:00Z">
                      <w:rPr>
                        <w:rFonts w:ascii="Cambria Math" w:hAnsi="Cambria Math"/>
                      </w:rPr>
                      <m:t>N</m:t>
                    </w:del>
                  </m:r>
                </m:sup>
                <m:e>
                  <m:sSub>
                    <m:sSubPr>
                      <m:ctrlPr>
                        <w:del w:id="826" w:author="Στάθης Καπ" w:date="2023-02-01T08:31:00Z">
                          <w:rPr>
                            <w:rFonts w:ascii="Cambria Math" w:hAnsi="Cambria Math"/>
                            <w:i/>
                          </w:rPr>
                        </w:del>
                      </m:ctrlPr>
                    </m:sSubPr>
                    <m:e>
                      <m:r>
                        <w:del w:id="827" w:author="Στάθης Καπ" w:date="2023-02-01T08:31:00Z">
                          <w:rPr>
                            <w:rFonts w:ascii="Cambria Math" w:hAnsi="Cambria Math"/>
                          </w:rPr>
                          <m:t>t</m:t>
                        </w:del>
                      </m:r>
                    </m:e>
                    <m:sub>
                      <m:r>
                        <w:del w:id="828" w:author="Στάθης Καπ" w:date="2023-02-01T08:31:00Z">
                          <w:rPr>
                            <w:rFonts w:ascii="Cambria Math" w:hAnsi="Cambria Math"/>
                          </w:rPr>
                          <m:t>ij</m:t>
                        </w:del>
                      </m:r>
                    </m:sub>
                  </m:sSub>
                  <m:sSub>
                    <m:sSubPr>
                      <m:ctrlPr>
                        <w:del w:id="829" w:author="Στάθης Καπ" w:date="2023-02-01T08:31:00Z">
                          <w:rPr>
                            <w:rFonts w:ascii="Cambria Math" w:hAnsi="Cambria Math"/>
                            <w:i/>
                          </w:rPr>
                        </w:del>
                      </m:ctrlPr>
                    </m:sSubPr>
                    <m:e>
                      <m:r>
                        <w:del w:id="830" w:author="Στάθης Καπ" w:date="2023-02-01T08:31:00Z">
                          <w:rPr>
                            <w:rFonts w:ascii="Cambria Math" w:hAnsi="Cambria Math"/>
                          </w:rPr>
                          <m:t>X</m:t>
                        </w:del>
                      </m:r>
                    </m:e>
                    <m:sub>
                      <m:r>
                        <w:del w:id="831" w:author="Στάθης Καπ" w:date="2023-02-01T08:31:00Z">
                          <w:rPr>
                            <w:rFonts w:ascii="Cambria Math" w:hAnsi="Cambria Math"/>
                          </w:rPr>
                          <m:t>ij</m:t>
                        </w:del>
                      </m:r>
                    </m:sub>
                  </m:sSub>
                </m:e>
              </m:nary>
            </m:e>
          </m:nary>
          <m:r>
            <w:del w:id="832" w:author="Στάθης Καπ" w:date="2023-02-01T08:31:00Z">
              <w:rPr>
                <w:rFonts w:ascii="Cambria Math" w:hAnsi="Cambria Math"/>
              </w:rPr>
              <m:t>≤</m:t>
            </w:del>
          </m:r>
          <m:sSub>
            <m:sSubPr>
              <m:ctrlPr>
                <w:del w:id="833" w:author="Στάθης Καπ" w:date="2023-02-01T08:31:00Z">
                  <w:rPr>
                    <w:rFonts w:ascii="Cambria Math" w:hAnsi="Cambria Math"/>
                    <w:i/>
                  </w:rPr>
                </w:del>
              </m:ctrlPr>
            </m:sSubPr>
            <m:e>
              <m:r>
                <w:del w:id="834" w:author="Στάθης Καπ" w:date="2023-02-01T08:31:00Z">
                  <w:rPr>
                    <w:rFonts w:ascii="Cambria Math" w:hAnsi="Cambria Math"/>
                  </w:rPr>
                  <m:t>T</m:t>
                </w:del>
              </m:r>
            </m:e>
            <m:sub>
              <m:r>
                <w:del w:id="835"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836" w:author="Στάθης Καπ" w:date="2023-02-01T08:31:00Z"/>
          <w:rFonts w:eastAsiaTheme="minorEastAsia"/>
        </w:rPr>
      </w:pPr>
      <m:oMathPara>
        <m:oMath>
          <m:r>
            <w:del w:id="837" w:author="Στάθης Καπ" w:date="2023-02-01T08:31:00Z">
              <w:rPr>
                <w:rFonts w:ascii="Cambria Math" w:hAnsi="Cambria Math"/>
              </w:rPr>
              <m:t>2≤</m:t>
            </w:del>
          </m:r>
          <m:sSub>
            <m:sSubPr>
              <m:ctrlPr>
                <w:del w:id="838" w:author="Στάθης Καπ" w:date="2023-02-01T08:31:00Z">
                  <w:rPr>
                    <w:rFonts w:ascii="Cambria Math" w:hAnsi="Cambria Math"/>
                    <w:i/>
                  </w:rPr>
                </w:del>
              </m:ctrlPr>
            </m:sSubPr>
            <m:e>
              <m:r>
                <w:del w:id="839" w:author="Στάθης Καπ" w:date="2023-02-01T08:31:00Z">
                  <w:rPr>
                    <w:rFonts w:ascii="Cambria Math" w:hAnsi="Cambria Math"/>
                  </w:rPr>
                  <m:t>u</m:t>
                </w:del>
              </m:r>
            </m:e>
            <m:sub>
              <m:r>
                <w:del w:id="840" w:author="Στάθης Καπ" w:date="2023-02-01T08:31:00Z">
                  <w:rPr>
                    <w:rFonts w:ascii="Cambria Math" w:hAnsi="Cambria Math"/>
                  </w:rPr>
                  <m:t>i</m:t>
                </w:del>
              </m:r>
            </m:sub>
          </m:sSub>
          <m:r>
            <w:del w:id="841" w:author="Στάθης Καπ" w:date="2023-02-01T08:31:00Z">
              <w:rPr>
                <w:rFonts w:ascii="Cambria Math" w:hAnsi="Cambria Math"/>
              </w:rPr>
              <m:t>≤N ∀i=2, ⋯, N</m:t>
            </w:del>
          </m:r>
        </m:oMath>
      </m:oMathPara>
    </w:p>
    <w:p w14:paraId="2B7488BA" w14:textId="2D3259DF" w:rsidR="0003129B" w:rsidRPr="0003129B" w:rsidDel="008C16C2" w:rsidRDefault="00114CDB" w:rsidP="000D140A">
      <w:pPr>
        <w:rPr>
          <w:del w:id="842" w:author="Στάθης Καπ" w:date="2023-02-01T08:31:00Z"/>
          <w:rFonts w:eastAsiaTheme="minorEastAsia"/>
        </w:rPr>
      </w:pPr>
      <m:oMathPara>
        <m:oMath>
          <m:sSub>
            <m:sSubPr>
              <m:ctrlPr>
                <w:del w:id="843" w:author="Στάθης Καπ" w:date="2023-02-01T08:31:00Z">
                  <w:rPr>
                    <w:rFonts w:ascii="Cambria Math" w:hAnsi="Cambria Math"/>
                    <w:i/>
                  </w:rPr>
                </w:del>
              </m:ctrlPr>
            </m:sSubPr>
            <m:e>
              <m:r>
                <w:del w:id="844" w:author="Στάθης Καπ" w:date="2023-02-01T08:31:00Z">
                  <w:rPr>
                    <w:rFonts w:ascii="Cambria Math" w:hAnsi="Cambria Math"/>
                  </w:rPr>
                  <m:t>u</m:t>
                </w:del>
              </m:r>
            </m:e>
            <m:sub>
              <m:r>
                <w:del w:id="845" w:author="Στάθης Καπ" w:date="2023-02-01T08:31:00Z">
                  <w:rPr>
                    <w:rFonts w:ascii="Cambria Math" w:hAnsi="Cambria Math"/>
                  </w:rPr>
                  <m:t>i</m:t>
                </w:del>
              </m:r>
            </m:sub>
          </m:sSub>
          <m:r>
            <w:del w:id="846" w:author="Στάθης Καπ" w:date="2023-02-01T08:31:00Z">
              <w:rPr>
                <w:rFonts w:ascii="Cambria Math" w:hAnsi="Cambria Math"/>
              </w:rPr>
              <m:t>-</m:t>
            </w:del>
          </m:r>
          <m:sSub>
            <m:sSubPr>
              <m:ctrlPr>
                <w:del w:id="847" w:author="Στάθης Καπ" w:date="2023-02-01T08:31:00Z">
                  <w:rPr>
                    <w:rFonts w:ascii="Cambria Math" w:hAnsi="Cambria Math"/>
                    <w:i/>
                  </w:rPr>
                </w:del>
              </m:ctrlPr>
            </m:sSubPr>
            <m:e>
              <m:r>
                <w:del w:id="848" w:author="Στάθης Καπ" w:date="2023-02-01T08:31:00Z">
                  <w:rPr>
                    <w:rFonts w:ascii="Cambria Math" w:hAnsi="Cambria Math"/>
                  </w:rPr>
                  <m:t>u</m:t>
                </w:del>
              </m:r>
            </m:e>
            <m:sub>
              <m:r>
                <w:del w:id="849" w:author="Στάθης Καπ" w:date="2023-02-01T08:31:00Z">
                  <w:rPr>
                    <w:rFonts w:ascii="Cambria Math" w:hAnsi="Cambria Math"/>
                  </w:rPr>
                  <m:t>j</m:t>
                </w:del>
              </m:r>
            </m:sub>
          </m:sSub>
          <m:r>
            <w:del w:id="850" w:author="Στάθης Καπ" w:date="2023-02-01T08:31:00Z">
              <w:rPr>
                <w:rFonts w:ascii="Cambria Math" w:hAnsi="Cambria Math"/>
              </w:rPr>
              <m:t>+1≤</m:t>
            </w:del>
          </m:r>
          <m:d>
            <m:dPr>
              <m:ctrlPr>
                <w:del w:id="851" w:author="Στάθης Καπ" w:date="2023-02-01T08:31:00Z">
                  <w:rPr>
                    <w:rFonts w:ascii="Cambria Math" w:hAnsi="Cambria Math"/>
                    <w:i/>
                  </w:rPr>
                </w:del>
              </m:ctrlPr>
            </m:dPr>
            <m:e>
              <m:r>
                <w:del w:id="852" w:author="Στάθης Καπ" w:date="2023-02-01T08:31:00Z">
                  <w:rPr>
                    <w:rFonts w:ascii="Cambria Math" w:hAnsi="Cambria Math"/>
                  </w:rPr>
                  <m:t>N-1</m:t>
                </w:del>
              </m:r>
            </m:e>
          </m:d>
          <m:d>
            <m:dPr>
              <m:ctrlPr>
                <w:del w:id="853" w:author="Στάθης Καπ" w:date="2023-02-01T08:31:00Z">
                  <w:rPr>
                    <w:rFonts w:ascii="Cambria Math" w:hAnsi="Cambria Math"/>
                    <w:i/>
                  </w:rPr>
                </w:del>
              </m:ctrlPr>
            </m:dPr>
            <m:e>
              <m:r>
                <w:del w:id="854" w:author="Στάθης Καπ" w:date="2023-02-01T08:31:00Z">
                  <w:rPr>
                    <w:rFonts w:ascii="Cambria Math" w:hAnsi="Cambria Math"/>
                  </w:rPr>
                  <m:t>1-</m:t>
                </w:del>
              </m:r>
              <m:sSub>
                <m:sSubPr>
                  <m:ctrlPr>
                    <w:del w:id="855" w:author="Στάθης Καπ" w:date="2023-02-01T08:31:00Z">
                      <w:rPr>
                        <w:rFonts w:ascii="Cambria Math" w:hAnsi="Cambria Math"/>
                        <w:i/>
                      </w:rPr>
                    </w:del>
                  </m:ctrlPr>
                </m:sSubPr>
                <m:e>
                  <m:r>
                    <w:del w:id="856" w:author="Στάθης Καπ" w:date="2023-02-01T08:31:00Z">
                      <w:rPr>
                        <w:rFonts w:ascii="Cambria Math" w:hAnsi="Cambria Math"/>
                      </w:rPr>
                      <m:t>X</m:t>
                    </w:del>
                  </m:r>
                </m:e>
                <m:sub>
                  <m:r>
                    <w:del w:id="857" w:author="Στάθης Καπ" w:date="2023-02-01T08:31:00Z">
                      <w:rPr>
                        <w:rFonts w:ascii="Cambria Math" w:hAnsi="Cambria Math"/>
                      </w:rPr>
                      <m:t>ij</m:t>
                    </w:del>
                  </m:r>
                </m:sub>
              </m:sSub>
            </m:e>
          </m:d>
          <m:r>
            <w:del w:id="858" w:author="Στάθης Καπ" w:date="2023-02-01T08:31:00Z">
              <w:rPr>
                <w:rFonts w:ascii="Cambria Math" w:hAnsi="Cambria Math"/>
              </w:rPr>
              <m:t>∀i=2, ⋯, N</m:t>
            </w:del>
          </m:r>
        </m:oMath>
      </m:oMathPara>
    </w:p>
    <w:p w14:paraId="30AE0277" w14:textId="1DC6081A" w:rsidR="0003129B" w:rsidRPr="00A550FC" w:rsidRDefault="0003129B" w:rsidP="000D140A">
      <w:pPr>
        <w:rPr>
          <w:lang w:val="el-GR"/>
        </w:rPr>
      </w:pPr>
      <w:r w:rsidRPr="0003129B">
        <w:rPr>
          <w:lang w:val="el-GR"/>
        </w:rPr>
        <w:t xml:space="preserve">Η σχέση </w:t>
      </w:r>
      <w:commentRangeStart w:id="859"/>
      <w:r w:rsidRPr="0003129B">
        <w:rPr>
          <w:lang w:val="el-GR"/>
        </w:rPr>
        <w:t xml:space="preserve">2.1 </w:t>
      </w:r>
      <w:commentRangeEnd w:id="859"/>
      <w:r w:rsidR="0070497F">
        <w:rPr>
          <w:rStyle w:val="CommentReference"/>
        </w:rPr>
        <w:commentReference w:id="859"/>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customXmlInsRangeStart w:id="860" w:author="Στάθης Καπ" w:date="2023-03-01T04:31:00Z"/>
      <w:sdt>
        <w:sdtPr>
          <w:rPr>
            <w:lang w:val="el-GR"/>
          </w:rPr>
          <w:id w:val="-62102249"/>
          <w:citation/>
        </w:sdtPr>
        <w:sdtEndPr/>
        <w:sdtContent>
          <w:customXmlInsRangeEnd w:id="860"/>
          <w:ins w:id="861" w:author="Στάθης Καπ" w:date="2023-03-01T04:31:00Z">
            <w:r w:rsidR="009C6EF9">
              <w:rPr>
                <w:lang w:val="el-GR"/>
              </w:rPr>
              <w:fldChar w:fldCharType="begin"/>
            </w:r>
            <w:r w:rsidR="009C6EF9" w:rsidRPr="009C6EF9">
              <w:rPr>
                <w:lang w:val="el-GR"/>
                <w:rPrChange w:id="862" w:author="Στάθης Καπ" w:date="2023-03-01T04:31:00Z">
                  <w:rPr/>
                </w:rPrChange>
              </w:rPr>
              <w:instrText xml:space="preserve"> </w:instrText>
            </w:r>
            <w:r w:rsidR="009C6EF9">
              <w:instrText>CITATION</w:instrText>
            </w:r>
            <w:r w:rsidR="009C6EF9" w:rsidRPr="009C6EF9">
              <w:rPr>
                <w:lang w:val="el-GR"/>
                <w:rPrChange w:id="863" w:author="Στάθης Καπ" w:date="2023-03-01T04:31:00Z">
                  <w:rPr/>
                </w:rPrChange>
              </w:rPr>
              <w:instrText xml:space="preserve"> </w:instrText>
            </w:r>
            <w:r w:rsidR="009C6EF9">
              <w:instrText>CEM</w:instrText>
            </w:r>
            <w:r w:rsidR="009C6EF9" w:rsidRPr="009C6EF9">
              <w:rPr>
                <w:lang w:val="el-GR"/>
                <w:rPrChange w:id="864" w:author="Στάθης Καπ" w:date="2023-03-01T04:31:00Z">
                  <w:rPr/>
                </w:rPrChange>
              </w:rPr>
              <w:instrText>60 \</w:instrText>
            </w:r>
            <w:r w:rsidR="009C6EF9">
              <w:instrText>l</w:instrText>
            </w:r>
            <w:r w:rsidR="009C6EF9" w:rsidRPr="009C6EF9">
              <w:rPr>
                <w:lang w:val="el-GR"/>
                <w:rPrChange w:id="865" w:author="Στάθης Καπ" w:date="2023-03-01T04:31:00Z">
                  <w:rPr/>
                </w:rPrChange>
              </w:rPr>
              <w:instrText xml:space="preserve"> 1033 </w:instrText>
            </w:r>
          </w:ins>
          <w:r w:rsidR="009C6EF9">
            <w:rPr>
              <w:lang w:val="el-GR"/>
            </w:rPr>
            <w:fldChar w:fldCharType="separate"/>
          </w:r>
          <w:r w:rsidR="008A6678" w:rsidRPr="00D70AE8">
            <w:rPr>
              <w:noProof/>
              <w:lang w:val="el-GR"/>
              <w:rPrChange w:id="866" w:author="Στάθης Καπ" w:date="2023-03-13T04:33:00Z">
                <w:rPr>
                  <w:noProof/>
                </w:rPr>
              </w:rPrChange>
            </w:rPr>
            <w:t xml:space="preserve"> [8]</w:t>
          </w:r>
          <w:ins w:id="867" w:author="Στάθης Καπ" w:date="2023-03-01T04:31:00Z">
            <w:r w:rsidR="009C6EF9">
              <w:rPr>
                <w:lang w:val="el-GR"/>
              </w:rPr>
              <w:fldChar w:fldCharType="end"/>
            </w:r>
          </w:ins>
          <w:customXmlInsRangeStart w:id="868" w:author="Στάθης Καπ" w:date="2023-03-01T04:31:00Z"/>
        </w:sdtContent>
      </w:sdt>
      <w:customXmlInsRangeEnd w:id="868"/>
      <w:r w:rsidRPr="0003129B">
        <w:rPr>
          <w:lang w:val="el-GR"/>
        </w:rPr>
        <w:t>)</w:t>
      </w:r>
      <w:del w:id="869" w:author="Στάθης Καπ" w:date="2023-03-01T04:30:00Z">
        <w:r w:rsidRPr="009C6EF9" w:rsidDel="009C6EF9">
          <w:rPr>
            <w:lang w:val="el-GR"/>
          </w:rPr>
          <w:delText>[;]</w:delText>
        </w:r>
      </w:del>
      <w:ins w:id="870" w:author="Στάθης Καπ" w:date="2023-03-01T04:30:00Z">
        <w:r w:rsidR="009C6EF9" w:rsidRPr="009C6EF9">
          <w:rPr>
            <w:lang w:val="el-GR"/>
            <w:rPrChange w:id="871" w:author="Στάθης Καπ" w:date="2023-03-01T04:30:00Z">
              <w:rPr>
                <w:highlight w:val="yellow"/>
              </w:rPr>
            </w:rPrChange>
          </w:rPr>
          <w:t>.</w:t>
        </w:r>
      </w:ins>
      <w:del w:id="872" w:author="Στάθης Καπ" w:date="2023-03-01T04:30:00Z">
        <w:r w:rsidRPr="0070497F" w:rsidDel="009C6EF9">
          <w:rPr>
            <w:highlight w:val="yellow"/>
            <w:lang w:val="el-GR"/>
            <w:rPrChange w:id="873" w:author="Charalampos Konstantopoulos" w:date="2023-02-01T06:01:00Z">
              <w:rPr>
                <w:lang w:val="el-GR"/>
              </w:rPr>
            </w:rPrChange>
          </w:rPr>
          <w:delText>.</w:delText>
        </w:r>
      </w:del>
    </w:p>
    <w:p w14:paraId="1EA1603B" w14:textId="21158B37" w:rsidR="0003129B" w:rsidRDefault="00DD6480" w:rsidP="000B5DA1">
      <w:pPr>
        <w:ind w:firstLine="360"/>
        <w:pPrChange w:id="874" w:author="Στάθης Καπ" w:date="2023-03-13T04:17:00Z">
          <w:pPr/>
        </w:pPrChange>
      </w:pPr>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666A00CA" w:rsidR="00DD6480" w:rsidRPr="009C6EF9" w:rsidRDefault="00DD6480" w:rsidP="00DD6480">
      <w:pPr>
        <w:pStyle w:val="ListParagraph"/>
        <w:numPr>
          <w:ilvl w:val="0"/>
          <w:numId w:val="6"/>
        </w:numPr>
        <w:rPr>
          <w:rPrChange w:id="875" w:author="Στάθης Καπ" w:date="2023-03-01T04:32:00Z">
            <w:rPr>
              <w:lang w:val="el-GR"/>
            </w:rPr>
          </w:rPrChange>
        </w:rPr>
      </w:pPr>
      <w:r w:rsidRPr="00DD6480">
        <w:rPr>
          <w:lang w:val="el-GR"/>
        </w:rPr>
        <w:t>Το</w:t>
      </w:r>
      <w:r w:rsidRPr="009C6EF9">
        <w:rPr>
          <w:rPrChange w:id="876" w:author="Στάθης Καπ" w:date="2023-03-01T04:32:00Z">
            <w:rPr>
              <w:lang w:val="el-GR"/>
            </w:rPr>
          </w:rPrChange>
        </w:rPr>
        <w:t xml:space="preserve"> </w:t>
      </w:r>
      <w:r w:rsidRPr="00DD6480">
        <w:rPr>
          <w:lang w:val="el-GR"/>
        </w:rPr>
        <w:t>γράφημα</w:t>
      </w:r>
      <w:r w:rsidRPr="009C6EF9">
        <w:rPr>
          <w:rPrChange w:id="877" w:author="Στάθης Καπ" w:date="2023-03-01T04:32:00Z">
            <w:rPr>
              <w:lang w:val="el-GR"/>
            </w:rPr>
          </w:rPrChange>
        </w:rPr>
        <w:t xml:space="preserve"> </w:t>
      </w:r>
      <w:r w:rsidRPr="00DD6480">
        <w:rPr>
          <w:lang w:val="el-GR"/>
        </w:rPr>
        <w:t>μπορεί</w:t>
      </w:r>
      <w:r w:rsidRPr="009C6EF9">
        <w:rPr>
          <w:rPrChange w:id="878" w:author="Στάθης Καπ" w:date="2023-03-01T04:32:00Z">
            <w:rPr>
              <w:lang w:val="el-GR"/>
            </w:rPr>
          </w:rPrChange>
        </w:rPr>
        <w:t xml:space="preserve"> </w:t>
      </w:r>
      <w:r w:rsidRPr="00DD6480">
        <w:rPr>
          <w:lang w:val="el-GR"/>
        </w:rPr>
        <w:t>να</w:t>
      </w:r>
      <w:r w:rsidRPr="009C6EF9">
        <w:rPr>
          <w:rPrChange w:id="879" w:author="Στάθης Καπ" w:date="2023-03-01T04:32:00Z">
            <w:rPr>
              <w:lang w:val="el-GR"/>
            </w:rPr>
          </w:rPrChange>
        </w:rPr>
        <w:t xml:space="preserve"> </w:t>
      </w:r>
      <w:r w:rsidRPr="00DD6480">
        <w:rPr>
          <w:lang w:val="el-GR"/>
        </w:rPr>
        <w:t>είναι</w:t>
      </w:r>
      <w:r w:rsidRPr="009C6EF9">
        <w:rPr>
          <w:rPrChange w:id="880" w:author="Στάθης Καπ" w:date="2023-03-01T04:32:00Z">
            <w:rPr>
              <w:lang w:val="el-GR"/>
            </w:rPr>
          </w:rPrChange>
        </w:rPr>
        <w:t xml:space="preserve"> </w:t>
      </w:r>
      <w:r w:rsidRPr="00DD6480">
        <w:rPr>
          <w:lang w:val="el-GR"/>
        </w:rPr>
        <w:t>κατευθυνόμενο</w:t>
      </w:r>
      <w:r w:rsidRPr="009C6EF9">
        <w:rPr>
          <w:rPrChange w:id="881" w:author="Στάθης Καπ" w:date="2023-03-01T04:32:00Z">
            <w:rPr>
              <w:lang w:val="el-GR"/>
            </w:rPr>
          </w:rPrChange>
        </w:rPr>
        <w:t xml:space="preserve"> (</w:t>
      </w:r>
      <w:r>
        <w:t>directed</w:t>
      </w:r>
      <w:r w:rsidRPr="009C6EF9">
        <w:rPr>
          <w:rPrChange w:id="882" w:author="Στάθης Καπ" w:date="2023-03-01T04:32:00Z">
            <w:rPr>
              <w:lang w:val="el-GR"/>
            </w:rPr>
          </w:rPrChange>
        </w:rPr>
        <w:t xml:space="preserve"> </w:t>
      </w:r>
      <w:r>
        <w:t>OP</w:t>
      </w:r>
      <w:r w:rsidRPr="009C6EF9">
        <w:rPr>
          <w:rPrChange w:id="883" w:author="Στάθης Καπ" w:date="2023-03-01T04:32:00Z">
            <w:rPr>
              <w:lang w:val="el-GR"/>
            </w:rPr>
          </w:rPrChange>
        </w:rPr>
        <w:t>) (</w:t>
      </w:r>
      <w:r>
        <w:t>Nagarajan</w:t>
      </w:r>
      <w:r w:rsidRPr="009C6EF9">
        <w:rPr>
          <w:rPrChange w:id="884" w:author="Στάθης Καπ" w:date="2023-03-01T04:32:00Z">
            <w:rPr>
              <w:lang w:val="el-GR"/>
            </w:rPr>
          </w:rPrChange>
        </w:rPr>
        <w:t xml:space="preserve"> </w:t>
      </w:r>
      <w:r>
        <w:t>and</w:t>
      </w:r>
      <w:r w:rsidRPr="009C6EF9">
        <w:rPr>
          <w:rPrChange w:id="885" w:author="Στάθης Καπ" w:date="2023-03-01T04:32:00Z">
            <w:rPr>
              <w:lang w:val="el-GR"/>
            </w:rPr>
          </w:rPrChange>
        </w:rPr>
        <w:t xml:space="preserve"> </w:t>
      </w:r>
      <w:r>
        <w:t>Ravi</w:t>
      </w:r>
      <w:r w:rsidRPr="009C6EF9">
        <w:rPr>
          <w:rPrChange w:id="886" w:author="Στάθης Καπ" w:date="2023-03-01T04:32:00Z">
            <w:rPr>
              <w:lang w:val="el-GR"/>
            </w:rPr>
          </w:rPrChange>
        </w:rPr>
        <w:t xml:space="preserve"> 2011</w:t>
      </w:r>
      <w:customXmlInsRangeStart w:id="887" w:author="Στάθης Καπ" w:date="2023-03-01T04:36:00Z"/>
      <w:sdt>
        <w:sdtPr>
          <w:id w:val="1267354081"/>
          <w:citation/>
        </w:sdtPr>
        <w:sdtEndPr/>
        <w:sdtContent>
          <w:customXmlInsRangeEnd w:id="887"/>
          <w:ins w:id="888" w:author="Στάθης Καπ" w:date="2023-03-01T04:36:00Z">
            <w:r w:rsidR="008F4724">
              <w:fldChar w:fldCharType="begin"/>
            </w:r>
            <w:r w:rsidR="008F4724">
              <w:instrText xml:space="preserve"> CITATION Rav11 \l 1033 </w:instrText>
            </w:r>
          </w:ins>
          <w:r w:rsidR="008F4724">
            <w:fldChar w:fldCharType="separate"/>
          </w:r>
          <w:r w:rsidR="008A6678">
            <w:rPr>
              <w:noProof/>
            </w:rPr>
            <w:t xml:space="preserve"> </w:t>
          </w:r>
          <w:r w:rsidR="008A6678" w:rsidRPr="008A6678">
            <w:rPr>
              <w:noProof/>
            </w:rPr>
            <w:t>[9]</w:t>
          </w:r>
          <w:ins w:id="889" w:author="Στάθης Καπ" w:date="2023-03-01T04:36:00Z">
            <w:r w:rsidR="008F4724">
              <w:fldChar w:fldCharType="end"/>
            </w:r>
          </w:ins>
          <w:customXmlInsRangeStart w:id="890" w:author="Στάθης Καπ" w:date="2023-03-01T04:36:00Z"/>
        </w:sdtContent>
      </w:sdt>
      <w:customXmlInsRangeEnd w:id="890"/>
      <w:r w:rsidRPr="009C6EF9">
        <w:rPr>
          <w:rPrChange w:id="891" w:author="Στάθης Καπ" w:date="2023-03-01T04:32:00Z">
            <w:rPr>
              <w:lang w:val="el-GR"/>
            </w:rPr>
          </w:rPrChange>
        </w:rPr>
        <w:t xml:space="preserve">) </w:t>
      </w:r>
      <w:r w:rsidRPr="00DD6480">
        <w:rPr>
          <w:lang w:val="el-GR"/>
        </w:rPr>
        <w:t>ή</w:t>
      </w:r>
      <w:r w:rsidRPr="009C6EF9">
        <w:rPr>
          <w:rPrChange w:id="892" w:author="Στάθης Καπ" w:date="2023-03-01T04:32:00Z">
            <w:rPr>
              <w:lang w:val="el-GR"/>
            </w:rPr>
          </w:rPrChange>
        </w:rPr>
        <w:t xml:space="preserve"> </w:t>
      </w:r>
      <w:r w:rsidRPr="00DD6480">
        <w:rPr>
          <w:lang w:val="el-GR"/>
        </w:rPr>
        <w:t>μη</w:t>
      </w:r>
      <w:r w:rsidRPr="009C6EF9">
        <w:rPr>
          <w:rPrChange w:id="893" w:author="Στάθης Καπ" w:date="2023-03-01T04:32:00Z">
            <w:rPr>
              <w:lang w:val="el-GR"/>
            </w:rPr>
          </w:rPrChange>
        </w:rPr>
        <w:t xml:space="preserve"> </w:t>
      </w:r>
      <w:r w:rsidRPr="00DD6480">
        <w:rPr>
          <w:lang w:val="el-GR"/>
        </w:rPr>
        <w:t>κατευθυνόμενο</w:t>
      </w:r>
      <w:r w:rsidRPr="009C6EF9">
        <w:rPr>
          <w:rPrChange w:id="894" w:author="Στάθης Καπ" w:date="2023-03-01T04:32:00Z">
            <w:rPr>
              <w:lang w:val="el-GR"/>
            </w:rPr>
          </w:rPrChange>
        </w:rPr>
        <w:t xml:space="preserve"> (</w:t>
      </w:r>
      <w:r>
        <w:t>Tsiligirides</w:t>
      </w:r>
      <w:r w:rsidRPr="009C6EF9">
        <w:rPr>
          <w:rPrChange w:id="895" w:author="Στάθης Καπ" w:date="2023-03-01T04:32:00Z">
            <w:rPr>
              <w:lang w:val="el-GR"/>
            </w:rPr>
          </w:rPrChange>
        </w:rPr>
        <w:t xml:space="preserve"> 1984</w:t>
      </w:r>
      <w:customXmlInsRangeStart w:id="896" w:author="Στάθης Καπ" w:date="2023-03-01T04:31:00Z"/>
      <w:sdt>
        <w:sdtPr>
          <w:rPr>
            <w:lang w:val="el-GR"/>
          </w:rPr>
          <w:id w:val="1344208952"/>
          <w:citation/>
        </w:sdtPr>
        <w:sdtEndPr/>
        <w:sdtContent>
          <w:customXmlInsRangeEnd w:id="896"/>
          <w:ins w:id="897" w:author="Στάθης Καπ" w:date="2023-03-01T04:31:00Z">
            <w:r w:rsidR="009C6EF9">
              <w:rPr>
                <w:lang w:val="el-GR"/>
              </w:rPr>
              <w:fldChar w:fldCharType="begin"/>
            </w:r>
            <w:r w:rsidR="009C6EF9" w:rsidRPr="009C6EF9">
              <w:instrText xml:space="preserve"> </w:instrText>
            </w:r>
            <w:r w:rsidR="009C6EF9">
              <w:instrText>CITATION</w:instrText>
            </w:r>
            <w:r w:rsidR="009C6EF9" w:rsidRPr="009C6EF9">
              <w:instrText xml:space="preserve"> </w:instrText>
            </w:r>
            <w:r w:rsidR="009C6EF9">
              <w:instrText>TTs</w:instrText>
            </w:r>
            <w:r w:rsidR="009C6EF9" w:rsidRPr="009C6EF9">
              <w:instrText>84 \</w:instrText>
            </w:r>
            <w:r w:rsidR="009C6EF9">
              <w:instrText>l</w:instrText>
            </w:r>
            <w:r w:rsidR="009C6EF9" w:rsidRPr="009C6EF9">
              <w:instrText xml:space="preserve"> 1033 </w:instrText>
            </w:r>
          </w:ins>
          <w:r w:rsidR="009C6EF9">
            <w:rPr>
              <w:lang w:val="el-GR"/>
            </w:rPr>
            <w:fldChar w:fldCharType="separate"/>
          </w:r>
          <w:r w:rsidR="008A6678">
            <w:rPr>
              <w:noProof/>
            </w:rPr>
            <w:t xml:space="preserve"> </w:t>
          </w:r>
          <w:r w:rsidR="008A6678" w:rsidRPr="008A6678">
            <w:rPr>
              <w:noProof/>
            </w:rPr>
            <w:t>[1]</w:t>
          </w:r>
          <w:ins w:id="898" w:author="Στάθης Καπ" w:date="2023-03-01T04:31:00Z">
            <w:r w:rsidR="009C6EF9">
              <w:rPr>
                <w:lang w:val="el-GR"/>
              </w:rPr>
              <w:fldChar w:fldCharType="end"/>
            </w:r>
          </w:ins>
          <w:customXmlInsRangeStart w:id="899" w:author="Στάθης Καπ" w:date="2023-03-01T04:31:00Z"/>
        </w:sdtContent>
      </w:sdt>
      <w:customXmlInsRangeEnd w:id="899"/>
      <w:del w:id="900" w:author="Στάθης Καπ" w:date="2023-03-01T04:31:00Z">
        <w:r w:rsidRPr="009C6EF9" w:rsidDel="009C6EF9">
          <w:rPr>
            <w:highlight w:val="yellow"/>
            <w:rPrChange w:id="901" w:author="Στάθης Καπ" w:date="2023-03-01T04:32:00Z">
              <w:rPr>
                <w:lang w:val="el-GR"/>
              </w:rPr>
            </w:rPrChange>
          </w:rPr>
          <w:delText>[;</w:delText>
        </w:r>
        <w:r w:rsidRPr="009C6EF9" w:rsidDel="009C6EF9">
          <w:rPr>
            <w:rPrChange w:id="902" w:author="Στάθης Καπ" w:date="2023-03-01T04:32:00Z">
              <w:rPr>
                <w:lang w:val="el-GR"/>
              </w:rPr>
            </w:rPrChange>
          </w:rPr>
          <w:delText>]</w:delText>
        </w:r>
      </w:del>
      <w:r w:rsidRPr="009C6EF9">
        <w:rPr>
          <w:rPrChange w:id="903" w:author="Στάθης Καπ" w:date="2023-03-01T04:32:00Z">
            <w:rPr>
              <w:lang w:val="el-GR"/>
            </w:rPr>
          </w:rPrChange>
        </w:rPr>
        <w:t xml:space="preserve"> , </w:t>
      </w:r>
      <w:r>
        <w:t>Bansal</w:t>
      </w:r>
      <w:r w:rsidRPr="009C6EF9">
        <w:rPr>
          <w:rPrChange w:id="904" w:author="Στάθης Καπ" w:date="2023-03-01T04:32:00Z">
            <w:rPr>
              <w:lang w:val="el-GR"/>
            </w:rPr>
          </w:rPrChange>
        </w:rPr>
        <w:t xml:space="preserve"> </w:t>
      </w:r>
      <w:ins w:id="905" w:author="Στάθης Καπ" w:date="2023-03-01T04:32:00Z">
        <w:r w:rsidR="009C6EF9">
          <w:t>et al</w:t>
        </w:r>
      </w:ins>
      <w:ins w:id="906" w:author="Στάθης Καπ" w:date="2023-03-01T04:44:00Z">
        <w:r w:rsidR="00C52C7D">
          <w:t>.</w:t>
        </w:r>
      </w:ins>
      <w:del w:id="907" w:author="Στάθης Καπ" w:date="2023-03-01T04:32:00Z">
        <w:r w:rsidRPr="00DD6480" w:rsidDel="009C6EF9">
          <w:rPr>
            <w:lang w:val="el-GR"/>
          </w:rPr>
          <w:delText>κ</w:delText>
        </w:r>
        <w:r w:rsidRPr="009C6EF9" w:rsidDel="009C6EF9">
          <w:rPr>
            <w:rPrChange w:id="908" w:author="Στάθης Καπ" w:date="2023-03-01T04:32:00Z">
              <w:rPr>
                <w:lang w:val="el-GR"/>
              </w:rPr>
            </w:rPrChange>
          </w:rPr>
          <w:delText>.</w:delText>
        </w:r>
        <w:r w:rsidRPr="00DD6480" w:rsidDel="009C6EF9">
          <w:rPr>
            <w:lang w:val="el-GR"/>
          </w:rPr>
          <w:delText>α</w:delText>
        </w:r>
        <w:r w:rsidRPr="009C6EF9" w:rsidDel="009C6EF9">
          <w:rPr>
            <w:rPrChange w:id="909" w:author="Στάθης Καπ" w:date="2023-03-01T04:32:00Z">
              <w:rPr>
                <w:lang w:val="el-GR"/>
              </w:rPr>
            </w:rPrChange>
          </w:rPr>
          <w:delText>.</w:delText>
        </w:r>
      </w:del>
      <w:r w:rsidRPr="009C6EF9">
        <w:rPr>
          <w:rPrChange w:id="910" w:author="Στάθης Καπ" w:date="2023-03-01T04:32:00Z">
            <w:rPr>
              <w:lang w:val="el-GR"/>
            </w:rPr>
          </w:rPrChange>
        </w:rPr>
        <w:t xml:space="preserve"> 2004</w:t>
      </w:r>
      <w:customXmlInsRangeStart w:id="911" w:author="Στάθης Καπ" w:date="2023-03-01T04:33:00Z"/>
      <w:sdt>
        <w:sdtPr>
          <w:id w:val="-484392950"/>
          <w:citation/>
        </w:sdtPr>
        <w:sdtEndPr/>
        <w:sdtContent>
          <w:customXmlInsRangeEnd w:id="911"/>
          <w:ins w:id="912" w:author="Στάθης Καπ" w:date="2023-03-01T04:33:00Z">
            <w:r w:rsidR="008F4724">
              <w:fldChar w:fldCharType="begin"/>
            </w:r>
            <w:r w:rsidR="008F4724">
              <w:instrText xml:space="preserve"> CITATION NBa14 \l 1033 </w:instrText>
            </w:r>
          </w:ins>
          <w:r w:rsidR="008F4724">
            <w:fldChar w:fldCharType="separate"/>
          </w:r>
          <w:r w:rsidR="008A6678">
            <w:rPr>
              <w:noProof/>
            </w:rPr>
            <w:t xml:space="preserve"> </w:t>
          </w:r>
          <w:r w:rsidR="008A6678" w:rsidRPr="008A6678">
            <w:rPr>
              <w:noProof/>
            </w:rPr>
            <w:t>[10]</w:t>
          </w:r>
          <w:ins w:id="913" w:author="Στάθης Καπ" w:date="2023-03-01T04:33:00Z">
            <w:r w:rsidR="008F4724">
              <w:fldChar w:fldCharType="end"/>
            </w:r>
          </w:ins>
          <w:customXmlInsRangeStart w:id="914" w:author="Στάθης Καπ" w:date="2023-03-01T04:33:00Z"/>
        </w:sdtContent>
      </w:sdt>
      <w:customXmlInsRangeEnd w:id="914"/>
      <w:ins w:id="915" w:author="Στάθης Καπ" w:date="2023-03-01T04:32:00Z">
        <w:r w:rsidR="009C6EF9" w:rsidRPr="009C6EF9">
          <w:t>)</w:t>
        </w:r>
      </w:ins>
      <w:del w:id="916" w:author="Στάθης Καπ" w:date="2023-03-01T04:32:00Z">
        <w:r w:rsidRPr="009C6EF9" w:rsidDel="009C6EF9">
          <w:rPr>
            <w:rPrChange w:id="917" w:author="Στάθης Καπ" w:date="2023-03-01T04:32:00Z">
              <w:rPr>
                <w:lang w:val="el-GR"/>
              </w:rPr>
            </w:rPrChange>
          </w:rPr>
          <w:delText xml:space="preserve"> </w:delText>
        </w:r>
      </w:del>
      <w:del w:id="918" w:author="Στάθης Καπ" w:date="2023-03-01T04:31:00Z">
        <w:r w:rsidRPr="009C6EF9" w:rsidDel="009C6EF9">
          <w:rPr>
            <w:highlight w:val="yellow"/>
            <w:rPrChange w:id="919" w:author="Στάθης Καπ" w:date="2023-03-01T04:32:00Z">
              <w:rPr>
                <w:lang w:val="el-GR"/>
              </w:rPr>
            </w:rPrChange>
          </w:rPr>
          <w:delText>[;]</w:delText>
        </w:r>
      </w:del>
      <w:del w:id="920" w:author="Στάθης Καπ" w:date="2023-03-01T04:32:00Z">
        <w:r w:rsidRPr="009C6EF9" w:rsidDel="009C6EF9">
          <w:rPr>
            <w:highlight w:val="yellow"/>
            <w:rPrChange w:id="921" w:author="Στάθης Καπ" w:date="2023-03-01T04:32:00Z">
              <w:rPr>
                <w:lang w:val="el-GR"/>
              </w:rPr>
            </w:rPrChange>
          </w:rPr>
          <w:delText>)</w:delText>
        </w:r>
      </w:del>
    </w:p>
    <w:p w14:paraId="771B86E8" w14:textId="528AEDFC"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w:t>
      </w:r>
      <w:del w:id="922" w:author="Στάθης Καπ" w:date="2023-03-01T04:38:00Z">
        <w:r w:rsidR="00DD6480" w:rsidRPr="00DD6480" w:rsidDel="008F4724">
          <w:rPr>
            <w:lang w:val="el-GR"/>
          </w:rPr>
          <w:delText>κ.α.</w:delText>
        </w:r>
      </w:del>
      <w:ins w:id="923" w:author="Στάθης Καπ" w:date="2023-03-01T04:38:00Z">
        <w:r w:rsidR="008F4724">
          <w:t>et</w:t>
        </w:r>
        <w:r w:rsidR="008F4724" w:rsidRPr="008F4724">
          <w:rPr>
            <w:lang w:val="el-GR"/>
            <w:rPrChange w:id="924" w:author="Στάθης Καπ" w:date="2023-03-01T04:38:00Z">
              <w:rPr/>
            </w:rPrChange>
          </w:rPr>
          <w:t xml:space="preserve"> </w:t>
        </w:r>
        <w:r w:rsidR="008F4724">
          <w:t>al</w:t>
        </w:r>
      </w:ins>
      <w:ins w:id="925" w:author="Στάθης Καπ" w:date="2023-03-01T04:43:00Z">
        <w:r w:rsidR="00C52C7D" w:rsidRPr="00C52C7D">
          <w:rPr>
            <w:lang w:val="el-GR"/>
            <w:rPrChange w:id="926" w:author="Στάθης Καπ" w:date="2023-03-01T04:43:00Z">
              <w:rPr/>
            </w:rPrChange>
          </w:rPr>
          <w:t>.</w:t>
        </w:r>
      </w:ins>
      <w:r w:rsidR="00DD6480" w:rsidRPr="00DD6480">
        <w:rPr>
          <w:lang w:val="el-GR"/>
        </w:rPr>
        <w:t xml:space="preserve"> 1998</w:t>
      </w:r>
      <w:customXmlInsRangeStart w:id="927" w:author="Στάθης Καπ" w:date="2023-03-01T04:41:00Z"/>
      <w:sdt>
        <w:sdtPr>
          <w:rPr>
            <w:lang w:val="el-GR"/>
          </w:rPr>
          <w:id w:val="-1252111019"/>
          <w:citation/>
        </w:sdtPr>
        <w:sdtEndPr/>
        <w:sdtContent>
          <w:customXmlInsRangeEnd w:id="927"/>
          <w:ins w:id="928" w:author="Στάθης Καπ" w:date="2023-03-01T04:41:00Z">
            <w:r w:rsidR="008F4724">
              <w:rPr>
                <w:lang w:val="el-GR"/>
              </w:rPr>
              <w:fldChar w:fldCharType="begin"/>
            </w:r>
            <w:r w:rsidR="008F4724" w:rsidRPr="008F4724">
              <w:rPr>
                <w:lang w:val="el-GR"/>
                <w:rPrChange w:id="929" w:author="Στάθης Καπ" w:date="2023-03-01T04:41:00Z">
                  <w:rPr/>
                </w:rPrChange>
              </w:rPr>
              <w:instrText xml:space="preserve"> </w:instrText>
            </w:r>
            <w:r w:rsidR="008F4724">
              <w:instrText>CITATION</w:instrText>
            </w:r>
            <w:r w:rsidR="008F4724" w:rsidRPr="008F4724">
              <w:rPr>
                <w:lang w:val="el-GR"/>
                <w:rPrChange w:id="930" w:author="Στάθης Καπ" w:date="2023-03-01T04:41:00Z">
                  <w:rPr/>
                </w:rPrChange>
              </w:rPr>
              <w:instrText xml:space="preserve"> </w:instrText>
            </w:r>
            <w:r w:rsidR="008F4724">
              <w:instrText>EMA</w:instrText>
            </w:r>
            <w:r w:rsidR="008F4724" w:rsidRPr="008F4724">
              <w:rPr>
                <w:lang w:val="el-GR"/>
                <w:rPrChange w:id="931" w:author="Στάθης Καπ" w:date="2023-03-01T04:41:00Z">
                  <w:rPr/>
                </w:rPrChange>
              </w:rPr>
              <w:instrText>98 \</w:instrText>
            </w:r>
            <w:r w:rsidR="008F4724">
              <w:instrText>l</w:instrText>
            </w:r>
            <w:r w:rsidR="008F4724" w:rsidRPr="008F4724">
              <w:rPr>
                <w:lang w:val="el-GR"/>
                <w:rPrChange w:id="932" w:author="Στάθης Καπ" w:date="2023-03-01T04:41:00Z">
                  <w:rPr/>
                </w:rPrChange>
              </w:rPr>
              <w:instrText xml:space="preserve"> 1033 </w:instrText>
            </w:r>
          </w:ins>
          <w:r w:rsidR="008F4724">
            <w:rPr>
              <w:lang w:val="el-GR"/>
            </w:rPr>
            <w:fldChar w:fldCharType="separate"/>
          </w:r>
          <w:r w:rsidR="008A6678" w:rsidRPr="009E06CD">
            <w:rPr>
              <w:noProof/>
              <w:lang w:val="el-GR"/>
              <w:rPrChange w:id="933" w:author="Στάθης Καπ" w:date="2023-03-13T04:27:00Z">
                <w:rPr>
                  <w:noProof/>
                </w:rPr>
              </w:rPrChange>
            </w:rPr>
            <w:t xml:space="preserve"> [11]</w:t>
          </w:r>
          <w:ins w:id="934" w:author="Στάθης Καπ" w:date="2023-03-01T04:41:00Z">
            <w:r w:rsidR="008F4724">
              <w:rPr>
                <w:lang w:val="el-GR"/>
              </w:rPr>
              <w:fldChar w:fldCharType="end"/>
            </w:r>
          </w:ins>
          <w:customXmlInsRangeStart w:id="935" w:author="Στάθης Καπ" w:date="2023-03-01T04:41:00Z"/>
        </w:sdtContent>
      </w:sdt>
      <w:customXmlInsRangeEnd w:id="935"/>
      <w:del w:id="936" w:author="Στάθης Καπ" w:date="2023-03-01T04:38:00Z">
        <w:r w:rsidR="00DD6480" w:rsidRPr="00DD6480" w:rsidDel="008F4724">
          <w:rPr>
            <w:lang w:val="el-GR"/>
          </w:rPr>
          <w:delText>[;]</w:delText>
        </w:r>
      </w:del>
      <w:r w:rsidR="00DD6480" w:rsidRPr="00DD6480">
        <w:rPr>
          <w:lang w:val="el-GR"/>
        </w:rPr>
        <w:t xml:space="preserve">,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w:t>
      </w:r>
      <w:customXmlInsRangeStart w:id="937" w:author="Στάθης Καπ" w:date="2023-03-01T04:41:00Z"/>
      <w:sdt>
        <w:sdtPr>
          <w:rPr>
            <w:lang w:val="el-GR"/>
          </w:rPr>
          <w:id w:val="-403682108"/>
          <w:citation/>
        </w:sdtPr>
        <w:sdtEndPr/>
        <w:sdtContent>
          <w:customXmlInsRangeEnd w:id="937"/>
          <w:ins w:id="938" w:author="Στάθης Καπ" w:date="2023-03-01T04:41:00Z">
            <w:r w:rsidR="008F4724">
              <w:rPr>
                <w:lang w:val="el-GR"/>
              </w:rPr>
              <w:fldChar w:fldCharType="begin"/>
            </w:r>
            <w:r w:rsidR="008F4724" w:rsidRPr="008F4724">
              <w:rPr>
                <w:lang w:val="el-GR"/>
                <w:rPrChange w:id="939" w:author="Στάθης Καπ" w:date="2023-03-01T04:41:00Z">
                  <w:rPr/>
                </w:rPrChange>
              </w:rPr>
              <w:instrText xml:space="preserve"> </w:instrText>
            </w:r>
            <w:r w:rsidR="008F4724">
              <w:instrText>CITATION</w:instrText>
            </w:r>
            <w:r w:rsidR="008F4724" w:rsidRPr="008F4724">
              <w:rPr>
                <w:lang w:val="el-GR"/>
                <w:rPrChange w:id="940" w:author="Στάθης Καπ" w:date="2023-03-01T04:41:00Z">
                  <w:rPr/>
                </w:rPrChange>
              </w:rPr>
              <w:instrText xml:space="preserve"> </w:instrText>
            </w:r>
            <w:r w:rsidR="008F4724">
              <w:instrText>KCh</w:instrText>
            </w:r>
            <w:r w:rsidR="008F4724" w:rsidRPr="008F4724">
              <w:rPr>
                <w:lang w:val="el-GR"/>
                <w:rPrChange w:id="941" w:author="Στάθης Καπ" w:date="2023-03-01T04:41:00Z">
                  <w:rPr/>
                </w:rPrChange>
              </w:rPr>
              <w:instrText>06 \</w:instrText>
            </w:r>
            <w:r w:rsidR="008F4724">
              <w:instrText>l</w:instrText>
            </w:r>
            <w:r w:rsidR="008F4724" w:rsidRPr="008F4724">
              <w:rPr>
                <w:lang w:val="el-GR"/>
                <w:rPrChange w:id="942" w:author="Στάθης Καπ" w:date="2023-03-01T04:41:00Z">
                  <w:rPr/>
                </w:rPrChange>
              </w:rPr>
              <w:instrText xml:space="preserve"> 1033 </w:instrText>
            </w:r>
          </w:ins>
          <w:r w:rsidR="008F4724">
            <w:rPr>
              <w:lang w:val="el-GR"/>
            </w:rPr>
            <w:fldChar w:fldCharType="separate"/>
          </w:r>
          <w:r w:rsidR="008A6678" w:rsidRPr="009E06CD">
            <w:rPr>
              <w:noProof/>
              <w:lang w:val="el-GR"/>
              <w:rPrChange w:id="943" w:author="Στάθης Καπ" w:date="2023-03-13T04:27:00Z">
                <w:rPr>
                  <w:noProof/>
                </w:rPr>
              </w:rPrChange>
            </w:rPr>
            <w:t xml:space="preserve"> [12]</w:t>
          </w:r>
          <w:ins w:id="944" w:author="Στάθης Καπ" w:date="2023-03-01T04:41:00Z">
            <w:r w:rsidR="008F4724">
              <w:rPr>
                <w:lang w:val="el-GR"/>
              </w:rPr>
              <w:fldChar w:fldCharType="end"/>
            </w:r>
          </w:ins>
          <w:customXmlInsRangeStart w:id="945" w:author="Στάθης Καπ" w:date="2023-03-01T04:41:00Z"/>
        </w:sdtContent>
      </w:sdt>
      <w:customXmlInsRangeEnd w:id="945"/>
      <w:del w:id="946" w:author="Στάθης Καπ" w:date="2023-03-01T04:38:00Z">
        <w:r w:rsidR="00DD6480" w:rsidRPr="00DD6480" w:rsidDel="008F4724">
          <w:rPr>
            <w:lang w:val="el-GR"/>
          </w:rPr>
          <w:delText>[;]</w:delText>
        </w:r>
      </w:del>
      <w:r w:rsidR="00DD6480" w:rsidRPr="00DD6480">
        <w:rPr>
          <w:lang w:val="el-GR"/>
        </w:rPr>
        <w:t xml:space="preserve">).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3C03EA45"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w:t>
      </w:r>
      <w:ins w:id="947" w:author="Στάθης Καπ" w:date="2023-03-01T04:36:00Z">
        <w:r w:rsidR="008F4724">
          <w:t>et</w:t>
        </w:r>
        <w:r w:rsidR="008F4724" w:rsidRPr="008F4724">
          <w:rPr>
            <w:lang w:val="el-GR"/>
            <w:rPrChange w:id="948" w:author="Στάθης Καπ" w:date="2023-03-01T04:36:00Z">
              <w:rPr/>
            </w:rPrChange>
          </w:rPr>
          <w:t xml:space="preserve"> </w:t>
        </w:r>
      </w:ins>
      <w:ins w:id="949" w:author="Στάθης Καπ" w:date="2023-03-01T04:37:00Z">
        <w:r w:rsidR="008F4724">
          <w:t>al</w:t>
        </w:r>
      </w:ins>
      <w:ins w:id="950" w:author="Στάθης Καπ" w:date="2023-03-01T04:44:00Z">
        <w:r w:rsidR="00C52C7D" w:rsidRPr="00C52C7D">
          <w:rPr>
            <w:lang w:val="el-GR"/>
            <w:rPrChange w:id="951" w:author="Στάθης Καπ" w:date="2023-03-01T04:44:00Z">
              <w:rPr/>
            </w:rPrChange>
          </w:rPr>
          <w:t>.</w:t>
        </w:r>
      </w:ins>
      <w:ins w:id="952" w:author="Στάθης Καπ" w:date="2023-03-01T04:36:00Z">
        <w:r w:rsidR="008F4724" w:rsidRPr="008F4724">
          <w:rPr>
            <w:lang w:val="el-GR"/>
            <w:rPrChange w:id="953" w:author="Στάθης Καπ" w:date="2023-03-01T04:38:00Z">
              <w:rPr/>
            </w:rPrChange>
          </w:rPr>
          <w:t xml:space="preserve"> </w:t>
        </w:r>
      </w:ins>
      <w:del w:id="954" w:author="Στάθης Καπ" w:date="2023-03-01T04:36:00Z">
        <w:r w:rsidRPr="00DD6480" w:rsidDel="008F4724">
          <w:rPr>
            <w:lang w:val="el-GR"/>
          </w:rPr>
          <w:delText xml:space="preserve">κ.α. </w:delText>
        </w:r>
      </w:del>
      <w:r w:rsidRPr="00DD6480">
        <w:rPr>
          <w:lang w:val="el-GR"/>
        </w:rPr>
        <w:t>199</w:t>
      </w:r>
      <w:ins w:id="955" w:author="Στάθης Καπ" w:date="2023-03-01T04:37:00Z">
        <w:r w:rsidR="008F4724" w:rsidRPr="008F4724">
          <w:rPr>
            <w:lang w:val="el-GR"/>
            <w:rPrChange w:id="956" w:author="Στάθης Καπ" w:date="2023-03-01T04:38:00Z">
              <w:rPr/>
            </w:rPrChange>
          </w:rPr>
          <w:t>8</w:t>
        </w:r>
      </w:ins>
      <w:customXmlInsRangeStart w:id="957" w:author="Στάθης Καπ" w:date="2023-03-01T04:42:00Z"/>
      <w:sdt>
        <w:sdtPr>
          <w:rPr>
            <w:lang w:val="el-GR"/>
          </w:rPr>
          <w:id w:val="1688861214"/>
          <w:citation/>
        </w:sdtPr>
        <w:sdtEndPr/>
        <w:sdtContent>
          <w:customXmlInsRangeEnd w:id="957"/>
          <w:ins w:id="958" w:author="Στάθης Καπ" w:date="2023-03-01T04:42:00Z">
            <w:r w:rsidR="008F4724">
              <w:rPr>
                <w:lang w:val="el-GR"/>
              </w:rPr>
              <w:fldChar w:fldCharType="begin"/>
            </w:r>
            <w:r w:rsidR="008F4724" w:rsidRPr="008F4724">
              <w:rPr>
                <w:lang w:val="el-GR"/>
                <w:rPrChange w:id="959" w:author="Στάθης Καπ" w:date="2023-03-01T04:42:00Z">
                  <w:rPr/>
                </w:rPrChange>
              </w:rPr>
              <w:instrText xml:space="preserve"> </w:instrText>
            </w:r>
            <w:r w:rsidR="008F4724">
              <w:instrText>CITATION</w:instrText>
            </w:r>
            <w:r w:rsidR="008F4724" w:rsidRPr="008F4724">
              <w:rPr>
                <w:lang w:val="el-GR"/>
                <w:rPrChange w:id="960" w:author="Στάθης Καπ" w:date="2023-03-01T04:42:00Z">
                  <w:rPr/>
                </w:rPrChange>
              </w:rPr>
              <w:instrText xml:space="preserve"> </w:instrText>
            </w:r>
            <w:r w:rsidR="008F4724">
              <w:instrText>MGe</w:instrText>
            </w:r>
            <w:r w:rsidR="008F4724" w:rsidRPr="008F4724">
              <w:rPr>
                <w:lang w:val="el-GR"/>
                <w:rPrChange w:id="961" w:author="Στάθης Καπ" w:date="2023-03-01T04:42:00Z">
                  <w:rPr/>
                </w:rPrChange>
              </w:rPr>
              <w:instrText>98 \</w:instrText>
            </w:r>
            <w:r w:rsidR="008F4724">
              <w:instrText>l</w:instrText>
            </w:r>
            <w:r w:rsidR="008F4724" w:rsidRPr="008F4724">
              <w:rPr>
                <w:lang w:val="el-GR"/>
                <w:rPrChange w:id="962" w:author="Στάθης Καπ" w:date="2023-03-01T04:42:00Z">
                  <w:rPr/>
                </w:rPrChange>
              </w:rPr>
              <w:instrText xml:space="preserve"> 1033 </w:instrText>
            </w:r>
          </w:ins>
          <w:r w:rsidR="008F4724">
            <w:rPr>
              <w:lang w:val="el-GR"/>
            </w:rPr>
            <w:fldChar w:fldCharType="separate"/>
          </w:r>
          <w:r w:rsidR="008A6678">
            <w:rPr>
              <w:noProof/>
            </w:rPr>
            <w:t xml:space="preserve"> </w:t>
          </w:r>
          <w:r w:rsidR="008A6678" w:rsidRPr="008A6678">
            <w:rPr>
              <w:noProof/>
            </w:rPr>
            <w:t>[13]</w:t>
          </w:r>
          <w:ins w:id="963" w:author="Στάθης Καπ" w:date="2023-03-01T04:42:00Z">
            <w:r w:rsidR="008F4724">
              <w:rPr>
                <w:lang w:val="el-GR"/>
              </w:rPr>
              <w:fldChar w:fldCharType="end"/>
            </w:r>
          </w:ins>
          <w:customXmlInsRangeStart w:id="964" w:author="Στάθης Καπ" w:date="2023-03-01T04:42:00Z"/>
        </w:sdtContent>
      </w:sdt>
      <w:customXmlInsRangeEnd w:id="964"/>
      <w:customXmlInsRangeStart w:id="965" w:author="Στάθης Καπ" w:date="2023-03-01T04:42:00Z"/>
      <w:sdt>
        <w:sdtPr>
          <w:rPr>
            <w:lang w:val="el-GR"/>
          </w:rPr>
          <w:id w:val="1196509233"/>
          <w:citation/>
        </w:sdtPr>
        <w:sdtEndPr/>
        <w:sdtContent>
          <w:customXmlInsRangeEnd w:id="965"/>
          <w:ins w:id="966" w:author="Στάθης Καπ" w:date="2023-03-01T04:42:00Z">
            <w:r w:rsidR="008F4724">
              <w:rPr>
                <w:lang w:val="el-GR"/>
              </w:rPr>
              <w:fldChar w:fldCharType="begin"/>
            </w:r>
            <w:r w:rsidR="008F4724" w:rsidRPr="008F4724">
              <w:rPr>
                <w:lang w:val="el-GR"/>
                <w:rPrChange w:id="967" w:author="Στάθης Καπ" w:date="2023-03-01T04:42:00Z">
                  <w:rPr/>
                </w:rPrChange>
              </w:rPr>
              <w:instrText xml:space="preserve"> </w:instrText>
            </w:r>
            <w:r w:rsidR="008F4724">
              <w:instrText>CITATION</w:instrText>
            </w:r>
            <w:r w:rsidR="008F4724" w:rsidRPr="008F4724">
              <w:rPr>
                <w:lang w:val="el-GR"/>
                <w:rPrChange w:id="968" w:author="Στάθης Καπ" w:date="2023-03-01T04:42:00Z">
                  <w:rPr/>
                </w:rPrChange>
              </w:rPr>
              <w:instrText xml:space="preserve"> </w:instrText>
            </w:r>
            <w:r w:rsidR="008F4724">
              <w:instrText>Mic</w:instrText>
            </w:r>
            <w:r w:rsidR="008F4724" w:rsidRPr="008F4724">
              <w:rPr>
                <w:lang w:val="el-GR"/>
                <w:rPrChange w:id="969" w:author="Στάθης Καπ" w:date="2023-03-01T04:42:00Z">
                  <w:rPr/>
                </w:rPrChange>
              </w:rPr>
              <w:instrText>98 \</w:instrText>
            </w:r>
            <w:r w:rsidR="008F4724">
              <w:instrText>l</w:instrText>
            </w:r>
            <w:r w:rsidR="008F4724" w:rsidRPr="008F4724">
              <w:rPr>
                <w:lang w:val="el-GR"/>
                <w:rPrChange w:id="970" w:author="Στάθης Καπ" w:date="2023-03-01T04:42:00Z">
                  <w:rPr/>
                </w:rPrChange>
              </w:rPr>
              <w:instrText xml:space="preserve"> 1033 </w:instrText>
            </w:r>
          </w:ins>
          <w:r w:rsidR="008F4724">
            <w:rPr>
              <w:lang w:val="el-GR"/>
            </w:rPr>
            <w:fldChar w:fldCharType="separate"/>
          </w:r>
          <w:r w:rsidR="008A6678">
            <w:rPr>
              <w:noProof/>
            </w:rPr>
            <w:t xml:space="preserve"> </w:t>
          </w:r>
          <w:r w:rsidR="008A6678" w:rsidRPr="008A6678">
            <w:rPr>
              <w:noProof/>
            </w:rPr>
            <w:t>[14]</w:t>
          </w:r>
          <w:ins w:id="971" w:author="Στάθης Καπ" w:date="2023-03-01T04:42:00Z">
            <w:r w:rsidR="008F4724">
              <w:rPr>
                <w:lang w:val="el-GR"/>
              </w:rPr>
              <w:fldChar w:fldCharType="end"/>
            </w:r>
          </w:ins>
          <w:customXmlInsRangeStart w:id="972" w:author="Στάθης Καπ" w:date="2023-03-01T04:42:00Z"/>
        </w:sdtContent>
      </w:sdt>
      <w:customXmlInsRangeEnd w:id="972"/>
      <w:ins w:id="973" w:author="Στάθης Καπ" w:date="2023-03-01T04:37:00Z">
        <w:r w:rsidR="008F4724" w:rsidRPr="008F4724">
          <w:rPr>
            <w:lang w:val="el-GR"/>
            <w:rPrChange w:id="974" w:author="Στάθης Καπ" w:date="2023-03-01T04:38:00Z">
              <w:rPr/>
            </w:rPrChange>
          </w:rPr>
          <w:t>)</w:t>
        </w:r>
      </w:ins>
      <w:del w:id="975" w:author="Στάθης Καπ" w:date="2023-03-01T04:36:00Z">
        <w:r w:rsidRPr="00DD6480" w:rsidDel="008F4724">
          <w:rPr>
            <w:lang w:val="el-GR"/>
          </w:rPr>
          <w:delText>8</w:delText>
        </w:r>
        <w:r w:rsidRPr="0070497F" w:rsidDel="008F4724">
          <w:rPr>
            <w:highlight w:val="yellow"/>
            <w:lang w:val="el-GR"/>
            <w:rPrChange w:id="976" w:author="Charalampos Konstantopoulos" w:date="2023-02-01T06:01:00Z">
              <w:rPr>
                <w:lang w:val="el-GR"/>
              </w:rPr>
            </w:rPrChange>
          </w:rPr>
          <w:delText>)[;, ;].</w:delText>
        </w:r>
      </w:del>
      <w:del w:id="977" w:author="Στάθης Καπ" w:date="2023-02-28T18:09:00Z">
        <w:r w:rsidRPr="00DD6480" w:rsidDel="00B865CA">
          <w:rPr>
            <w:lang w:val="el-GR"/>
          </w:rPr>
          <w:delText xml:space="preserve"> </w:delText>
        </w:r>
        <w:commentRangeStart w:id="978"/>
        <w:r w:rsidR="000A363C" w:rsidDel="00B865CA">
          <w:rPr>
            <w:lang w:val="el-GR"/>
          </w:rPr>
          <w:delText>Αποτελεί</w:delText>
        </w:r>
        <w:r w:rsidRPr="00AF58C6" w:rsidDel="00B865CA">
          <w:rPr>
            <w:lang w:val="el-GR"/>
            <w:rPrChange w:id="979"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980" w:author="Στάθης Καπ" w:date="2023-03-01T00:58:00Z">
              <w:rPr/>
            </w:rPrChange>
          </w:rPr>
          <w:delText xml:space="preserve"> </w:delText>
        </w:r>
        <w:r w:rsidR="008D0A70" w:rsidDel="00B865CA">
          <w:rPr>
            <w:lang w:val="el-GR"/>
          </w:rPr>
          <w:delText>περίπτωση</w:delText>
        </w:r>
        <w:r w:rsidRPr="00AF58C6" w:rsidDel="00B865CA">
          <w:rPr>
            <w:lang w:val="el-GR"/>
            <w:rPrChange w:id="981"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982" w:author="Στάθης Καπ" w:date="2023-03-01T00:58:00Z">
              <w:rPr/>
            </w:rPrChange>
          </w:rPr>
          <w:delText xml:space="preserve"> </w:delText>
        </w:r>
        <w:r w:rsidDel="00B865CA">
          <w:delText>OP</w:delText>
        </w:r>
        <w:commentRangeEnd w:id="978"/>
        <w:r w:rsidR="0070497F" w:rsidDel="00B865CA">
          <w:rPr>
            <w:rStyle w:val="CommentReference"/>
          </w:rPr>
          <w:commentReference w:id="978"/>
        </w:r>
      </w:del>
    </w:p>
    <w:p w14:paraId="607E0F00" w14:textId="76A0F5C6" w:rsidR="00DD6480" w:rsidRDefault="00DD6480" w:rsidP="000B5DA1">
      <w:pPr>
        <w:ind w:firstLine="360"/>
        <w:rPr>
          <w:lang w:val="el-GR"/>
        </w:rPr>
        <w:pPrChange w:id="983" w:author="Στάθης Καπ" w:date="2023-03-13T04:17:00Z">
          <w:pPr/>
        </w:pPrChange>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w:t>
      </w:r>
      <w:ins w:id="984" w:author="Στάθης Καπ" w:date="2023-03-01T04:44:00Z">
        <w:r w:rsidR="00C52C7D">
          <w:t>et</w:t>
        </w:r>
        <w:r w:rsidR="00C52C7D" w:rsidRPr="00C52C7D">
          <w:rPr>
            <w:lang w:val="el-GR"/>
            <w:rPrChange w:id="985" w:author="Στάθης Καπ" w:date="2023-03-01T04:44:00Z">
              <w:rPr/>
            </w:rPrChange>
          </w:rPr>
          <w:t xml:space="preserve"> </w:t>
        </w:r>
        <w:r w:rsidR="00C52C7D">
          <w:t>al</w:t>
        </w:r>
        <w:r w:rsidR="00C52C7D" w:rsidRPr="00C52C7D">
          <w:rPr>
            <w:lang w:val="el-GR"/>
            <w:rPrChange w:id="986" w:author="Στάθης Καπ" w:date="2023-03-01T04:44:00Z">
              <w:rPr/>
            </w:rPrChange>
          </w:rPr>
          <w:t>.</w:t>
        </w:r>
      </w:ins>
      <w:del w:id="987" w:author="Στάθης Καπ" w:date="2023-03-01T04:44:00Z">
        <w:r w:rsidRPr="00DD6480" w:rsidDel="00C52C7D">
          <w:rPr>
            <w:lang w:val="el-GR"/>
          </w:rPr>
          <w:delText>κ.α.</w:delText>
        </w:r>
      </w:del>
      <w:r w:rsidRPr="00DD6480">
        <w:rPr>
          <w:lang w:val="el-GR"/>
        </w:rPr>
        <w:t xml:space="preserve"> (1987)</w:t>
      </w:r>
      <w:customXmlInsRangeStart w:id="988" w:author="Στάθης Καπ" w:date="2023-03-01T04:45:00Z"/>
      <w:sdt>
        <w:sdtPr>
          <w:rPr>
            <w:lang w:val="el-GR"/>
          </w:rPr>
          <w:id w:val="99150930"/>
          <w:citation/>
        </w:sdtPr>
        <w:sdtEndPr/>
        <w:sdtContent>
          <w:customXmlInsRangeEnd w:id="988"/>
          <w:ins w:id="989" w:author="Στάθης Καπ" w:date="2023-03-01T04:45:00Z">
            <w:r w:rsidR="00777283">
              <w:rPr>
                <w:lang w:val="el-GR"/>
              </w:rPr>
              <w:fldChar w:fldCharType="begin"/>
            </w:r>
            <w:r w:rsidR="00777283" w:rsidRPr="00777283">
              <w:rPr>
                <w:lang w:val="el-GR"/>
                <w:rPrChange w:id="990" w:author="Στάθης Καπ" w:date="2023-03-01T04:45:00Z">
                  <w:rPr/>
                </w:rPrChange>
              </w:rPr>
              <w:instrText xml:space="preserve"> </w:instrText>
            </w:r>
            <w:r w:rsidR="00777283">
              <w:instrText>CITATION</w:instrText>
            </w:r>
            <w:r w:rsidR="00777283" w:rsidRPr="00777283">
              <w:rPr>
                <w:lang w:val="el-GR"/>
                <w:rPrChange w:id="991" w:author="Στάθης Καπ" w:date="2023-03-01T04:45:00Z">
                  <w:rPr/>
                </w:rPrChange>
              </w:rPr>
              <w:instrText xml:space="preserve"> </w:instrText>
            </w:r>
            <w:r w:rsidR="00777283">
              <w:instrText>Bru</w:instrText>
            </w:r>
            <w:r w:rsidR="00777283" w:rsidRPr="00777283">
              <w:rPr>
                <w:lang w:val="el-GR"/>
                <w:rPrChange w:id="992" w:author="Στάθης Καπ" w:date="2023-03-01T04:45:00Z">
                  <w:rPr/>
                </w:rPrChange>
              </w:rPr>
              <w:instrText>87 \</w:instrText>
            </w:r>
            <w:r w:rsidR="00777283">
              <w:instrText>l</w:instrText>
            </w:r>
            <w:r w:rsidR="00777283" w:rsidRPr="00777283">
              <w:rPr>
                <w:lang w:val="el-GR"/>
                <w:rPrChange w:id="993" w:author="Στάθης Καπ" w:date="2023-03-01T04:45:00Z">
                  <w:rPr/>
                </w:rPrChange>
              </w:rPr>
              <w:instrText xml:space="preserve"> 1033 </w:instrText>
            </w:r>
          </w:ins>
          <w:r w:rsidR="00777283">
            <w:rPr>
              <w:lang w:val="el-GR"/>
            </w:rPr>
            <w:fldChar w:fldCharType="separate"/>
          </w:r>
          <w:r w:rsidR="008A6678" w:rsidRPr="007F06F4">
            <w:rPr>
              <w:noProof/>
              <w:lang w:val="el-GR"/>
              <w:rPrChange w:id="994" w:author="Στάθης Καπ" w:date="2023-03-13T04:27:00Z">
                <w:rPr>
                  <w:noProof/>
                </w:rPr>
              </w:rPrChange>
            </w:rPr>
            <w:t xml:space="preserve"> [15]</w:t>
          </w:r>
          <w:ins w:id="995" w:author="Στάθης Καπ" w:date="2023-03-01T04:45:00Z">
            <w:r w:rsidR="00777283">
              <w:rPr>
                <w:lang w:val="el-GR"/>
              </w:rPr>
              <w:fldChar w:fldCharType="end"/>
            </w:r>
          </w:ins>
          <w:customXmlInsRangeStart w:id="996" w:author="Στάθης Καπ" w:date="2023-03-01T04:45:00Z"/>
        </w:sdtContent>
      </w:sdt>
      <w:customXmlInsRangeEnd w:id="996"/>
      <w:r w:rsidRPr="00DD6480">
        <w:rPr>
          <w:lang w:val="el-GR"/>
        </w:rPr>
        <w:t xml:space="preserve">, </w:t>
      </w:r>
      <w:r>
        <w:t>Laporte</w:t>
      </w:r>
      <w:r w:rsidRPr="00DD6480">
        <w:rPr>
          <w:lang w:val="el-GR"/>
        </w:rPr>
        <w:t xml:space="preserve"> και </w:t>
      </w:r>
      <w:r>
        <w:t>Martello</w:t>
      </w:r>
      <w:r w:rsidRPr="00DD6480">
        <w:rPr>
          <w:lang w:val="el-GR"/>
        </w:rPr>
        <w:t xml:space="preserve"> (1990)</w:t>
      </w:r>
      <w:customXmlInsRangeStart w:id="997" w:author="Στάθης Καπ" w:date="2023-03-01T04:46:00Z"/>
      <w:sdt>
        <w:sdtPr>
          <w:rPr>
            <w:lang w:val="el-GR"/>
          </w:rPr>
          <w:id w:val="-2066320110"/>
          <w:citation/>
        </w:sdtPr>
        <w:sdtEndPr/>
        <w:sdtContent>
          <w:customXmlInsRangeEnd w:id="997"/>
          <w:ins w:id="998" w:author="Στάθης Καπ" w:date="2023-03-01T04:46:00Z">
            <w:r w:rsidR="00777283">
              <w:rPr>
                <w:lang w:val="el-GR"/>
              </w:rPr>
              <w:fldChar w:fldCharType="begin"/>
            </w:r>
            <w:r w:rsidR="00777283" w:rsidRPr="00777283">
              <w:rPr>
                <w:lang w:val="el-GR"/>
                <w:rPrChange w:id="999" w:author="Στάθης Καπ" w:date="2023-03-01T04:46:00Z">
                  <w:rPr/>
                </w:rPrChange>
              </w:rPr>
              <w:instrText xml:space="preserve"> </w:instrText>
            </w:r>
            <w:r w:rsidR="00777283">
              <w:instrText>CITATION</w:instrText>
            </w:r>
            <w:r w:rsidR="00777283" w:rsidRPr="00777283">
              <w:rPr>
                <w:lang w:val="el-GR"/>
                <w:rPrChange w:id="1000" w:author="Στάθης Καπ" w:date="2023-03-01T04:46:00Z">
                  <w:rPr/>
                </w:rPrChange>
              </w:rPr>
              <w:instrText xml:space="preserve"> </w:instrText>
            </w:r>
            <w:r w:rsidR="00777283">
              <w:instrText>Gil</w:instrText>
            </w:r>
            <w:r w:rsidR="00777283" w:rsidRPr="00777283">
              <w:rPr>
                <w:lang w:val="el-GR"/>
                <w:rPrChange w:id="1001" w:author="Στάθης Καπ" w:date="2023-03-01T04:46:00Z">
                  <w:rPr/>
                </w:rPrChange>
              </w:rPr>
              <w:instrText>90 \</w:instrText>
            </w:r>
            <w:r w:rsidR="00777283">
              <w:instrText>l</w:instrText>
            </w:r>
            <w:r w:rsidR="00777283" w:rsidRPr="00777283">
              <w:rPr>
                <w:lang w:val="el-GR"/>
                <w:rPrChange w:id="1002" w:author="Στάθης Καπ" w:date="2023-03-01T04:46:00Z">
                  <w:rPr/>
                </w:rPrChange>
              </w:rPr>
              <w:instrText xml:space="preserve"> 1033 </w:instrText>
            </w:r>
          </w:ins>
          <w:r w:rsidR="00777283">
            <w:rPr>
              <w:lang w:val="el-GR"/>
            </w:rPr>
            <w:fldChar w:fldCharType="separate"/>
          </w:r>
          <w:r w:rsidR="008A6678" w:rsidRPr="007F06F4">
            <w:rPr>
              <w:noProof/>
              <w:lang w:val="el-GR"/>
              <w:rPrChange w:id="1003" w:author="Στάθης Καπ" w:date="2023-03-13T04:27:00Z">
                <w:rPr>
                  <w:noProof/>
                </w:rPr>
              </w:rPrChange>
            </w:rPr>
            <w:t xml:space="preserve"> [2]</w:t>
          </w:r>
          <w:ins w:id="1004" w:author="Στάθης Καπ" w:date="2023-03-01T04:46:00Z">
            <w:r w:rsidR="00777283">
              <w:rPr>
                <w:lang w:val="el-GR"/>
              </w:rPr>
              <w:fldChar w:fldCharType="end"/>
            </w:r>
          </w:ins>
          <w:customXmlInsRangeStart w:id="1005" w:author="Στάθης Καπ" w:date="2023-03-01T04:46:00Z"/>
        </w:sdtContent>
      </w:sdt>
      <w:customXmlInsRangeEnd w:id="1005"/>
      <w:r w:rsidRPr="00DD6480">
        <w:rPr>
          <w:lang w:val="el-GR"/>
        </w:rPr>
        <w:t xml:space="preserve">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w:t>
      </w:r>
      <w:ins w:id="1006" w:author="Στάθης Καπ" w:date="2023-03-01T04:46:00Z">
        <w:r w:rsidR="00777283">
          <w:t>et</w:t>
        </w:r>
        <w:r w:rsidR="00777283" w:rsidRPr="00777283">
          <w:rPr>
            <w:lang w:val="el-GR"/>
            <w:rPrChange w:id="1007" w:author="Στάθης Καπ" w:date="2023-03-01T04:46:00Z">
              <w:rPr/>
            </w:rPrChange>
          </w:rPr>
          <w:t xml:space="preserve"> </w:t>
        </w:r>
        <w:r w:rsidR="00777283">
          <w:t>al</w:t>
        </w:r>
        <w:r w:rsidR="00777283" w:rsidRPr="00777283">
          <w:rPr>
            <w:lang w:val="el-GR"/>
            <w:rPrChange w:id="1008" w:author="Στάθης Καπ" w:date="2023-03-01T04:46:00Z">
              <w:rPr/>
            </w:rPrChange>
          </w:rPr>
          <w:t>.</w:t>
        </w:r>
      </w:ins>
      <w:del w:id="1009" w:author="Στάθης Καπ" w:date="2023-03-01T04:46:00Z">
        <w:r w:rsidRPr="00DD6480" w:rsidDel="00777283">
          <w:rPr>
            <w:lang w:val="el-GR"/>
          </w:rPr>
          <w:delText>κ.α.</w:delText>
        </w:r>
      </w:del>
      <w:r w:rsidRPr="00DD6480">
        <w:rPr>
          <w:lang w:val="el-GR"/>
        </w:rPr>
        <w:t xml:space="preserve"> </w:t>
      </w:r>
      <w:r w:rsidRPr="00777283">
        <w:rPr>
          <w:rPrChange w:id="1010" w:author="Στάθης Καπ" w:date="2023-03-01T04:46:00Z">
            <w:rPr>
              <w:lang w:val="el-GR"/>
            </w:rPr>
          </w:rPrChange>
        </w:rPr>
        <w:t>(1998)</w:t>
      </w:r>
      <w:customXmlInsRangeStart w:id="1011" w:author="Στάθης Καπ" w:date="2023-03-01T04:51:00Z"/>
      <w:sdt>
        <w:sdtPr>
          <w:id w:val="2089963122"/>
          <w:citation/>
        </w:sdtPr>
        <w:sdtEndPr/>
        <w:sdtContent>
          <w:customXmlInsRangeEnd w:id="1011"/>
          <w:ins w:id="1012" w:author="Στάθης Καπ" w:date="2023-03-01T04:51:00Z">
            <w:r w:rsidR="002B26C8">
              <w:fldChar w:fldCharType="begin"/>
            </w:r>
            <w:r w:rsidR="002B26C8">
              <w:instrText xml:space="preserve"> CITATION Mic98 \l 1033 </w:instrText>
            </w:r>
          </w:ins>
          <w:r w:rsidR="002B26C8">
            <w:fldChar w:fldCharType="separate"/>
          </w:r>
          <w:r w:rsidR="008A6678">
            <w:rPr>
              <w:noProof/>
            </w:rPr>
            <w:t xml:space="preserve"> </w:t>
          </w:r>
          <w:r w:rsidR="008A6678" w:rsidRPr="008A6678">
            <w:rPr>
              <w:noProof/>
            </w:rPr>
            <w:t>[14]</w:t>
          </w:r>
          <w:ins w:id="1013" w:author="Στάθης Καπ" w:date="2023-03-01T04:51:00Z">
            <w:r w:rsidR="002B26C8">
              <w:fldChar w:fldCharType="end"/>
            </w:r>
          </w:ins>
          <w:customXmlInsRangeStart w:id="1014" w:author="Στάθης Καπ" w:date="2023-03-01T04:51:00Z"/>
        </w:sdtContent>
      </w:sdt>
      <w:customXmlInsRangeEnd w:id="1014"/>
      <w:r w:rsidRPr="00777283">
        <w:rPr>
          <w:rPrChange w:id="1015" w:author="Στάθης Καπ" w:date="2023-03-01T04:46:00Z">
            <w:rPr>
              <w:lang w:val="el-GR"/>
            </w:rPr>
          </w:rPrChange>
        </w:rPr>
        <w:t>,</w:t>
      </w:r>
      <w:r w:rsidR="00C70596" w:rsidRPr="00777283">
        <w:rPr>
          <w:rPrChange w:id="1016" w:author="Στάθης Καπ" w:date="2023-03-01T04:46:00Z">
            <w:rPr>
              <w:lang w:val="el-GR"/>
            </w:rPr>
          </w:rPrChange>
        </w:rPr>
        <w:t xml:space="preserve"> </w:t>
      </w:r>
      <w:r>
        <w:t>Fischetti</w:t>
      </w:r>
      <w:r w:rsidRPr="00777283">
        <w:rPr>
          <w:rPrChange w:id="1017" w:author="Στάθης Καπ" w:date="2023-03-01T04:46:00Z">
            <w:rPr>
              <w:lang w:val="el-GR"/>
            </w:rPr>
          </w:rPrChange>
        </w:rPr>
        <w:t xml:space="preserve"> </w:t>
      </w:r>
      <w:ins w:id="1018" w:author="Στάθης Καπ" w:date="2023-03-01T04:46:00Z">
        <w:r w:rsidR="00777283">
          <w:t>et al.</w:t>
        </w:r>
      </w:ins>
      <w:del w:id="1019" w:author="Στάθης Καπ" w:date="2023-03-01T04:46:00Z">
        <w:r w:rsidRPr="00DD6480" w:rsidDel="00777283">
          <w:rPr>
            <w:lang w:val="el-GR"/>
          </w:rPr>
          <w:delText>κ</w:delText>
        </w:r>
        <w:r w:rsidRPr="00777283" w:rsidDel="00777283">
          <w:rPr>
            <w:rPrChange w:id="1020" w:author="Στάθης Καπ" w:date="2023-03-01T04:46:00Z">
              <w:rPr>
                <w:lang w:val="el-GR"/>
              </w:rPr>
            </w:rPrChange>
          </w:rPr>
          <w:delText>.</w:delText>
        </w:r>
        <w:r w:rsidRPr="00DD6480" w:rsidDel="00777283">
          <w:rPr>
            <w:lang w:val="el-GR"/>
          </w:rPr>
          <w:delText>α</w:delText>
        </w:r>
        <w:r w:rsidRPr="00777283" w:rsidDel="00777283">
          <w:rPr>
            <w:rPrChange w:id="1021" w:author="Στάθης Καπ" w:date="2023-03-01T04:46:00Z">
              <w:rPr>
                <w:lang w:val="el-GR"/>
              </w:rPr>
            </w:rPrChange>
          </w:rPr>
          <w:delText>.</w:delText>
        </w:r>
      </w:del>
      <w:r w:rsidRPr="00777283">
        <w:rPr>
          <w:rPrChange w:id="1022" w:author="Στάθης Καπ" w:date="2023-03-01T04:46:00Z">
            <w:rPr>
              <w:lang w:val="el-GR"/>
            </w:rPr>
          </w:rPrChange>
        </w:rPr>
        <w:t xml:space="preserve"> (1998)</w:t>
      </w:r>
      <w:customXmlInsRangeStart w:id="1023" w:author="Στάθης Καπ" w:date="2023-03-01T04:52:00Z"/>
      <w:sdt>
        <w:sdtPr>
          <w:id w:val="-1843158906"/>
          <w:citation/>
        </w:sdtPr>
        <w:sdtEndPr/>
        <w:sdtContent>
          <w:customXmlInsRangeEnd w:id="1023"/>
          <w:ins w:id="1024" w:author="Στάθης Καπ" w:date="2023-03-01T04:52:00Z">
            <w:r w:rsidR="002B26C8">
              <w:fldChar w:fldCharType="begin"/>
            </w:r>
            <w:r w:rsidR="002B26C8">
              <w:instrText xml:space="preserve"> CITATION Mat98 \l 1033 </w:instrText>
            </w:r>
          </w:ins>
          <w:r w:rsidR="002B26C8">
            <w:fldChar w:fldCharType="separate"/>
          </w:r>
          <w:r w:rsidR="008A6678">
            <w:rPr>
              <w:noProof/>
            </w:rPr>
            <w:t xml:space="preserve"> </w:t>
          </w:r>
          <w:r w:rsidR="008A6678" w:rsidRPr="008A6678">
            <w:rPr>
              <w:noProof/>
            </w:rPr>
            <w:t>[16]</w:t>
          </w:r>
          <w:ins w:id="1025" w:author="Στάθης Καπ" w:date="2023-03-01T04:52:00Z">
            <w:r w:rsidR="002B26C8">
              <w:fldChar w:fldCharType="end"/>
            </w:r>
          </w:ins>
          <w:customXmlInsRangeStart w:id="1026" w:author="Στάθης Καπ" w:date="2023-03-01T04:52:00Z"/>
        </w:sdtContent>
      </w:sdt>
      <w:customXmlInsRangeEnd w:id="1026"/>
      <w:r w:rsidRPr="00777283">
        <w:rPr>
          <w:rPrChange w:id="1027" w:author="Στάθης Καπ" w:date="2023-03-01T04:46:00Z">
            <w:rPr>
              <w:lang w:val="el-GR"/>
            </w:rPr>
          </w:rPrChange>
        </w:rPr>
        <w:t xml:space="preserve"> </w:t>
      </w:r>
      <w:r w:rsidRPr="00DD6480">
        <w:rPr>
          <w:lang w:val="el-GR"/>
        </w:rPr>
        <w:t>και</w:t>
      </w:r>
      <w:r w:rsidRPr="00777283">
        <w:rPr>
          <w:rPrChange w:id="1028" w:author="Στάθης Καπ" w:date="2023-03-01T04:46:00Z">
            <w:rPr>
              <w:lang w:val="el-GR"/>
            </w:rPr>
          </w:rPrChange>
        </w:rPr>
        <w:t xml:space="preserve"> </w:t>
      </w:r>
      <w:r>
        <w:t>branch</w:t>
      </w:r>
      <w:r w:rsidRPr="00777283">
        <w:rPr>
          <w:rPrChange w:id="1029" w:author="Στάθης Καπ" w:date="2023-03-01T04:46:00Z">
            <w:rPr>
              <w:lang w:val="el-GR"/>
            </w:rPr>
          </w:rPrChange>
        </w:rPr>
        <w:t>-</w:t>
      </w:r>
      <w:r>
        <w:t>and</w:t>
      </w:r>
      <w:r w:rsidRPr="00777283">
        <w:rPr>
          <w:rPrChange w:id="1030" w:author="Στάθης Καπ" w:date="2023-03-01T04:46:00Z">
            <w:rPr>
              <w:lang w:val="el-GR"/>
            </w:rPr>
          </w:rPrChange>
        </w:rPr>
        <w:t>-</w:t>
      </w:r>
      <w:r>
        <w:t>bound</w:t>
      </w:r>
      <w:r w:rsidRPr="00777283">
        <w:rPr>
          <w:rPrChange w:id="1031" w:author="Στάθης Καπ" w:date="2023-03-01T04:46:00Z">
            <w:rPr>
              <w:lang w:val="el-GR"/>
            </w:rPr>
          </w:rPrChange>
        </w:rPr>
        <w:t xml:space="preserve"> </w:t>
      </w:r>
      <w:r>
        <w:t>Laporte</w:t>
      </w:r>
      <w:r w:rsidRPr="00777283">
        <w:rPr>
          <w:rPrChange w:id="1032" w:author="Στάθης Καπ" w:date="2023-03-01T04:46:00Z">
            <w:rPr>
              <w:lang w:val="el-GR"/>
            </w:rPr>
          </w:rPrChange>
        </w:rPr>
        <w:t xml:space="preserve"> </w:t>
      </w:r>
      <w:r>
        <w:t>and</w:t>
      </w:r>
      <w:r w:rsidRPr="00777283">
        <w:rPr>
          <w:rPrChange w:id="1033" w:author="Στάθης Καπ" w:date="2023-03-01T04:46:00Z">
            <w:rPr>
              <w:lang w:val="el-GR"/>
            </w:rPr>
          </w:rPrChange>
        </w:rPr>
        <w:t xml:space="preserve"> </w:t>
      </w:r>
      <w:r>
        <w:t>Martello</w:t>
      </w:r>
      <w:r w:rsidRPr="00777283">
        <w:rPr>
          <w:rPrChange w:id="1034" w:author="Στάθης Καπ" w:date="2023-03-01T04:46:00Z">
            <w:rPr>
              <w:lang w:val="el-GR"/>
            </w:rPr>
          </w:rPrChange>
        </w:rPr>
        <w:t xml:space="preserve"> (1990)</w:t>
      </w:r>
      <w:customXmlInsRangeStart w:id="1035" w:author="Στάθης Καπ" w:date="2023-03-01T04:52:00Z"/>
      <w:sdt>
        <w:sdtPr>
          <w:id w:val="-214885016"/>
          <w:citation/>
        </w:sdtPr>
        <w:sdtEndPr/>
        <w:sdtContent>
          <w:customXmlInsRangeEnd w:id="1035"/>
          <w:ins w:id="1036" w:author="Στάθης Καπ" w:date="2023-03-01T04:52:00Z">
            <w:r w:rsidR="002B26C8">
              <w:fldChar w:fldCharType="begin"/>
            </w:r>
            <w:r w:rsidR="002B26C8">
              <w:instrText xml:space="preserve"> CITATION Gil90 \l 1033 </w:instrText>
            </w:r>
          </w:ins>
          <w:r w:rsidR="002B26C8">
            <w:fldChar w:fldCharType="separate"/>
          </w:r>
          <w:r w:rsidR="008A6678">
            <w:rPr>
              <w:noProof/>
            </w:rPr>
            <w:t xml:space="preserve"> </w:t>
          </w:r>
          <w:r w:rsidR="008A6678" w:rsidRPr="008A6678">
            <w:rPr>
              <w:noProof/>
            </w:rPr>
            <w:t>[2]</w:t>
          </w:r>
          <w:ins w:id="1037" w:author="Στάθης Καπ" w:date="2023-03-01T04:52:00Z">
            <w:r w:rsidR="002B26C8">
              <w:fldChar w:fldCharType="end"/>
            </w:r>
          </w:ins>
          <w:customXmlInsRangeStart w:id="1038" w:author="Στάθης Καπ" w:date="2023-03-01T04:52:00Z"/>
        </w:sdtContent>
      </w:sdt>
      <w:customXmlInsRangeEnd w:id="1038"/>
      <w:r w:rsidRPr="00777283">
        <w:rPr>
          <w:rPrChange w:id="1039" w:author="Στάθης Καπ" w:date="2023-03-01T04:46:00Z">
            <w:rPr>
              <w:lang w:val="el-GR"/>
            </w:rPr>
          </w:rPrChange>
        </w:rPr>
        <w:t xml:space="preserve">, </w:t>
      </w:r>
      <w:r>
        <w:t>Ramesh</w:t>
      </w:r>
      <w:r w:rsidRPr="00777283">
        <w:rPr>
          <w:rPrChange w:id="1040" w:author="Στάθης Καπ" w:date="2023-03-01T04:46:00Z">
            <w:rPr>
              <w:lang w:val="el-GR"/>
            </w:rPr>
          </w:rPrChange>
        </w:rPr>
        <w:t xml:space="preserve"> </w:t>
      </w:r>
      <w:ins w:id="1041" w:author="Στάθης Καπ" w:date="2023-03-01T04:47:00Z">
        <w:r w:rsidR="00777283">
          <w:t>et al.</w:t>
        </w:r>
      </w:ins>
      <w:del w:id="1042" w:author="Στάθης Καπ" w:date="2023-03-01T04:47:00Z">
        <w:r w:rsidRPr="00DD6480" w:rsidDel="00777283">
          <w:rPr>
            <w:lang w:val="el-GR"/>
          </w:rPr>
          <w:delText>κ</w:delText>
        </w:r>
        <w:r w:rsidRPr="00777283" w:rsidDel="00777283">
          <w:rPr>
            <w:rPrChange w:id="1043" w:author="Στάθης Καπ" w:date="2023-03-01T04:46:00Z">
              <w:rPr>
                <w:lang w:val="el-GR"/>
              </w:rPr>
            </w:rPrChange>
          </w:rPr>
          <w:delText>.</w:delText>
        </w:r>
        <w:r w:rsidRPr="00DD6480" w:rsidDel="00777283">
          <w:rPr>
            <w:lang w:val="el-GR"/>
          </w:rPr>
          <w:delText>α</w:delText>
        </w:r>
      </w:del>
      <w:del w:id="1044" w:author="Στάθης Καπ" w:date="2023-03-01T04:46:00Z">
        <w:r w:rsidRPr="00777283" w:rsidDel="00777283">
          <w:rPr>
            <w:rPrChange w:id="1045" w:author="Στάθης Καπ" w:date="2023-03-01T04:46:00Z">
              <w:rPr>
                <w:lang w:val="el-GR"/>
              </w:rPr>
            </w:rPrChange>
          </w:rPr>
          <w:delText>.</w:delText>
        </w:r>
      </w:del>
      <w:r w:rsidRPr="00777283">
        <w:rPr>
          <w:rPrChange w:id="1046" w:author="Στάθης Καπ" w:date="2023-03-01T04:46:00Z">
            <w:rPr>
              <w:lang w:val="el-GR"/>
            </w:rPr>
          </w:rPrChange>
        </w:rPr>
        <w:t xml:space="preserve"> </w:t>
      </w:r>
      <w:r w:rsidRPr="002078F5">
        <w:rPr>
          <w:lang w:val="el-GR"/>
        </w:rPr>
        <w:t>(1992)</w:t>
      </w:r>
      <w:customXmlInsRangeStart w:id="1047" w:author="Στάθης Καπ" w:date="2023-03-01T04:53:00Z"/>
      <w:sdt>
        <w:sdtPr>
          <w:id w:val="165986000"/>
          <w:citation/>
        </w:sdtPr>
        <w:sdtEndPr/>
        <w:sdtContent>
          <w:customXmlInsRangeEnd w:id="1047"/>
          <w:ins w:id="1048" w:author="Στάθης Καπ" w:date="2023-03-01T04:53:00Z">
            <w:r w:rsidR="002B26C8">
              <w:fldChar w:fldCharType="begin"/>
            </w:r>
            <w:r w:rsidR="002B26C8" w:rsidRPr="002078F5">
              <w:rPr>
                <w:lang w:val="el-GR"/>
                <w:rPrChange w:id="1049" w:author="Στάθης Καπ" w:date="2023-03-12T20:53:00Z">
                  <w:rPr/>
                </w:rPrChange>
              </w:rPr>
              <w:instrText xml:space="preserve"> </w:instrText>
            </w:r>
            <w:r w:rsidR="002B26C8">
              <w:instrText>CITATION</w:instrText>
            </w:r>
            <w:r w:rsidR="002B26C8" w:rsidRPr="002078F5">
              <w:rPr>
                <w:lang w:val="el-GR"/>
                <w:rPrChange w:id="1050" w:author="Στάθης Καπ" w:date="2023-03-12T20:53:00Z">
                  <w:rPr/>
                </w:rPrChange>
              </w:rPr>
              <w:instrText xml:space="preserve"> </w:instrText>
            </w:r>
            <w:r w:rsidR="002B26C8">
              <w:instrText>Ram</w:instrText>
            </w:r>
            <w:r w:rsidR="002B26C8" w:rsidRPr="002078F5">
              <w:rPr>
                <w:lang w:val="el-GR"/>
                <w:rPrChange w:id="1051" w:author="Στάθης Καπ" w:date="2023-03-12T20:53:00Z">
                  <w:rPr/>
                </w:rPrChange>
              </w:rPr>
              <w:instrText>92 \</w:instrText>
            </w:r>
            <w:r w:rsidR="002B26C8">
              <w:instrText>l</w:instrText>
            </w:r>
            <w:r w:rsidR="002B26C8" w:rsidRPr="002078F5">
              <w:rPr>
                <w:lang w:val="el-GR"/>
                <w:rPrChange w:id="1052" w:author="Στάθης Καπ" w:date="2023-03-12T20:53:00Z">
                  <w:rPr/>
                </w:rPrChange>
              </w:rPr>
              <w:instrText xml:space="preserve"> 1033 </w:instrText>
            </w:r>
          </w:ins>
          <w:r w:rsidR="002B26C8">
            <w:fldChar w:fldCharType="separate"/>
          </w:r>
          <w:r w:rsidR="008A6678" w:rsidRPr="007F06F4">
            <w:rPr>
              <w:noProof/>
              <w:lang w:val="el-GR"/>
              <w:rPrChange w:id="1053" w:author="Στάθης Καπ" w:date="2023-03-13T04:27:00Z">
                <w:rPr>
                  <w:noProof/>
                </w:rPr>
              </w:rPrChange>
            </w:rPr>
            <w:t xml:space="preserve"> [17]</w:t>
          </w:r>
          <w:ins w:id="1054" w:author="Στάθης Καπ" w:date="2023-03-01T04:53:00Z">
            <w:r w:rsidR="002B26C8">
              <w:fldChar w:fldCharType="end"/>
            </w:r>
          </w:ins>
          <w:customXmlInsRangeStart w:id="1055" w:author="Στάθης Καπ" w:date="2023-03-01T04:53:00Z"/>
        </w:sdtContent>
      </w:sdt>
      <w:customXmlInsRangeEnd w:id="1055"/>
      <w:r w:rsidRPr="007535A9">
        <w:rPr>
          <w:lang w:val="el-GR"/>
        </w:rPr>
        <w:t xml:space="preserve">. </w:t>
      </w:r>
      <w:r w:rsidRPr="00DD6480">
        <w:rPr>
          <w:lang w:val="el-GR"/>
        </w:rPr>
        <w:t>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0B5DA1">
      <w:pPr>
        <w:ind w:firstLine="360"/>
        <w:rPr>
          <w:lang w:val="el-GR"/>
        </w:rPr>
        <w:pPrChange w:id="1056" w:author="Στάθης Καπ" w:date="2023-03-13T04:17:00Z">
          <w:pPr/>
        </w:pPrChange>
      </w:pPr>
      <w:r w:rsidRPr="00DD6480">
        <w:rPr>
          <w:lang w:val="el-GR"/>
        </w:rPr>
        <w:lastRenderedPageBreak/>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6B38D773" w:rsidR="00DD6480" w:rsidRDefault="00DD6480" w:rsidP="000B5DA1">
      <w:pPr>
        <w:ind w:firstLine="360"/>
        <w:rPr>
          <w:lang w:val="el-GR"/>
        </w:rPr>
        <w:pPrChange w:id="1057" w:author="Στάθης Καπ" w:date="2023-03-13T04:17:00Z">
          <w:pPr/>
        </w:pPrChange>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w:t>
      </w:r>
      <w:customXmlInsRangeStart w:id="1058" w:author="Στάθης Καπ" w:date="2023-03-01T04:54:00Z"/>
      <w:sdt>
        <w:sdtPr>
          <w:rPr>
            <w:lang w:val="el-GR"/>
          </w:rPr>
          <w:id w:val="-1731067859"/>
          <w:citation/>
        </w:sdtPr>
        <w:sdtEndPr/>
        <w:sdtContent>
          <w:customXmlInsRangeEnd w:id="1058"/>
          <w:ins w:id="1059" w:author="Στάθης Καπ" w:date="2023-03-01T04:54:00Z">
            <w:r w:rsidR="002B26C8">
              <w:rPr>
                <w:lang w:val="el-GR"/>
              </w:rPr>
              <w:fldChar w:fldCharType="begin"/>
            </w:r>
            <w:r w:rsidR="002B26C8" w:rsidRPr="002B26C8">
              <w:rPr>
                <w:lang w:val="el-GR"/>
                <w:rPrChange w:id="1060" w:author="Στάθης Καπ" w:date="2023-03-01T04:54:00Z">
                  <w:rPr/>
                </w:rPrChange>
              </w:rPr>
              <w:instrText xml:space="preserve"> </w:instrText>
            </w:r>
            <w:r w:rsidR="002B26C8">
              <w:instrText>CITATION</w:instrText>
            </w:r>
            <w:r w:rsidR="002B26C8" w:rsidRPr="002B26C8">
              <w:rPr>
                <w:lang w:val="el-GR"/>
                <w:rPrChange w:id="1061" w:author="Στάθης Καπ" w:date="2023-03-01T04:54:00Z">
                  <w:rPr/>
                </w:rPrChange>
              </w:rPr>
              <w:instrText xml:space="preserve"> </w:instrText>
            </w:r>
            <w:r w:rsidR="002B26C8">
              <w:instrText>TTs</w:instrText>
            </w:r>
            <w:r w:rsidR="002B26C8" w:rsidRPr="002B26C8">
              <w:rPr>
                <w:lang w:val="el-GR"/>
                <w:rPrChange w:id="1062" w:author="Στάθης Καπ" w:date="2023-03-01T04:54:00Z">
                  <w:rPr/>
                </w:rPrChange>
              </w:rPr>
              <w:instrText>84 \</w:instrText>
            </w:r>
            <w:r w:rsidR="002B26C8">
              <w:instrText>l</w:instrText>
            </w:r>
            <w:r w:rsidR="002B26C8" w:rsidRPr="002B26C8">
              <w:rPr>
                <w:lang w:val="el-GR"/>
                <w:rPrChange w:id="1063" w:author="Στάθης Καπ" w:date="2023-03-01T04:54:00Z">
                  <w:rPr/>
                </w:rPrChange>
              </w:rPr>
              <w:instrText xml:space="preserve"> 1033 </w:instrText>
            </w:r>
          </w:ins>
          <w:r w:rsidR="002B26C8">
            <w:rPr>
              <w:lang w:val="el-GR"/>
            </w:rPr>
            <w:fldChar w:fldCharType="separate"/>
          </w:r>
          <w:r w:rsidR="008A6678" w:rsidRPr="00D70AE8">
            <w:rPr>
              <w:noProof/>
              <w:lang w:val="el-GR"/>
              <w:rPrChange w:id="1064" w:author="Στάθης Καπ" w:date="2023-03-13T04:33:00Z">
                <w:rPr>
                  <w:noProof/>
                </w:rPr>
              </w:rPrChange>
            </w:rPr>
            <w:t xml:space="preserve"> [1]</w:t>
          </w:r>
          <w:ins w:id="1065" w:author="Στάθης Καπ" w:date="2023-03-01T04:54:00Z">
            <w:r w:rsidR="002B26C8">
              <w:rPr>
                <w:lang w:val="el-GR"/>
              </w:rPr>
              <w:fldChar w:fldCharType="end"/>
            </w:r>
          </w:ins>
          <w:customXmlInsRangeStart w:id="1066" w:author="Στάθης Καπ" w:date="2023-03-01T04:54:00Z"/>
        </w:sdtContent>
      </w:sdt>
      <w:customXmlInsRangeEnd w:id="1066"/>
      <w:r w:rsidRPr="00DD6480">
        <w:rPr>
          <w:lang w:val="el-GR"/>
        </w:rPr>
        <w:t xml:space="preserve">,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51011F24" w:rsidR="00DD6480" w:rsidDel="00786D08" w:rsidRDefault="00DD6480" w:rsidP="000B5DA1">
      <w:pPr>
        <w:ind w:firstLine="360"/>
        <w:rPr>
          <w:del w:id="1067" w:author="Στάθης Καπ" w:date="2023-02-25T23:30:00Z"/>
          <w:lang w:val="el-GR"/>
        </w:rPr>
        <w:pPrChange w:id="1068" w:author="Στάθης Καπ" w:date="2023-03-13T04:17:00Z">
          <w:pPr/>
        </w:pPrChange>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w:t>
      </w:r>
      <w:customXmlInsRangeStart w:id="1069" w:author="Στάθης Καπ" w:date="2023-03-01T04:55:00Z"/>
      <w:sdt>
        <w:sdtPr>
          <w:rPr>
            <w:lang w:val="el-GR"/>
          </w:rPr>
          <w:id w:val="-2124379089"/>
          <w:citation/>
        </w:sdtPr>
        <w:sdtEndPr/>
        <w:sdtContent>
          <w:customXmlInsRangeEnd w:id="1069"/>
          <w:ins w:id="1070" w:author="Στάθης Καπ" w:date="2023-03-01T04:55:00Z">
            <w:r w:rsidR="00C93CCD">
              <w:rPr>
                <w:lang w:val="el-GR"/>
              </w:rPr>
              <w:fldChar w:fldCharType="begin"/>
            </w:r>
            <w:r w:rsidR="00C93CCD" w:rsidRPr="00C93CCD">
              <w:rPr>
                <w:lang w:val="el-GR"/>
                <w:rPrChange w:id="1071" w:author="Στάθης Καπ" w:date="2023-03-01T04:55:00Z">
                  <w:rPr/>
                </w:rPrChange>
              </w:rPr>
              <w:instrText xml:space="preserve"> </w:instrText>
            </w:r>
            <w:r w:rsidR="00C93CCD">
              <w:instrText>CITATION</w:instrText>
            </w:r>
            <w:r w:rsidR="00C93CCD" w:rsidRPr="00C93CCD">
              <w:rPr>
                <w:lang w:val="el-GR"/>
                <w:rPrChange w:id="1072" w:author="Στάθης Καπ" w:date="2023-03-01T04:55:00Z">
                  <w:rPr/>
                </w:rPrChange>
              </w:rPr>
              <w:instrText xml:space="preserve"> </w:instrText>
            </w:r>
            <w:r w:rsidR="00C93CCD">
              <w:instrText>Bru</w:instrText>
            </w:r>
            <w:r w:rsidR="00C93CCD" w:rsidRPr="00C93CCD">
              <w:rPr>
                <w:lang w:val="el-GR"/>
                <w:rPrChange w:id="1073" w:author="Στάθης Καπ" w:date="2023-03-01T04:55:00Z">
                  <w:rPr/>
                </w:rPrChange>
              </w:rPr>
              <w:instrText>87 \</w:instrText>
            </w:r>
            <w:r w:rsidR="00C93CCD">
              <w:instrText>l</w:instrText>
            </w:r>
            <w:r w:rsidR="00C93CCD" w:rsidRPr="00C93CCD">
              <w:rPr>
                <w:lang w:val="el-GR"/>
                <w:rPrChange w:id="1074" w:author="Στάθης Καπ" w:date="2023-03-01T04:55:00Z">
                  <w:rPr/>
                </w:rPrChange>
              </w:rPr>
              <w:instrText xml:space="preserve"> 1033 </w:instrText>
            </w:r>
          </w:ins>
          <w:r w:rsidR="00C93CCD">
            <w:rPr>
              <w:lang w:val="el-GR"/>
            </w:rPr>
            <w:fldChar w:fldCharType="separate"/>
          </w:r>
          <w:r w:rsidR="008A6678" w:rsidRPr="00D70AE8">
            <w:rPr>
              <w:noProof/>
              <w:lang w:val="el-GR"/>
              <w:rPrChange w:id="1075" w:author="Στάθης Καπ" w:date="2023-03-13T04:33:00Z">
                <w:rPr>
                  <w:noProof/>
                </w:rPr>
              </w:rPrChange>
            </w:rPr>
            <w:t xml:space="preserve"> [15]</w:t>
          </w:r>
          <w:ins w:id="1076" w:author="Στάθης Καπ" w:date="2023-03-01T04:55:00Z">
            <w:r w:rsidR="00C93CCD">
              <w:rPr>
                <w:lang w:val="el-GR"/>
              </w:rPr>
              <w:fldChar w:fldCharType="end"/>
            </w:r>
          </w:ins>
          <w:customXmlInsRangeStart w:id="1077" w:author="Στάθης Καπ" w:date="2023-03-01T04:55:00Z"/>
        </w:sdtContent>
      </w:sdt>
      <w:customXmlInsRangeEnd w:id="1077"/>
      <w:r w:rsidRPr="00DD6480">
        <w:rPr>
          <w:lang w:val="el-GR"/>
        </w:rPr>
        <w:t xml:space="preserve">),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0B5DA1">
      <w:pPr>
        <w:ind w:firstLine="360"/>
        <w:rPr>
          <w:ins w:id="1078" w:author="Στάθης Καπ" w:date="2023-02-25T23:30:00Z"/>
          <w:lang w:val="el-GR"/>
        </w:rPr>
        <w:pPrChange w:id="1079" w:author="Στάθης Καπ" w:date="2023-03-13T04:17:00Z">
          <w:pPr/>
        </w:pPrChange>
      </w:pPr>
    </w:p>
    <w:p w14:paraId="112835CA" w14:textId="407545FD" w:rsidR="00DD6480" w:rsidRDefault="00DD6480">
      <w:pPr>
        <w:pStyle w:val="Heading2"/>
        <w:rPr>
          <w:lang w:val="el-GR"/>
        </w:rPr>
        <w:pPrChange w:id="1080" w:author="Στάθης Καπ" w:date="2023-02-26T01:10:00Z">
          <w:pPr>
            <w:pStyle w:val="Heading3"/>
            <w:numPr>
              <w:numId w:val="4"/>
            </w:numPr>
            <w:ind w:left="1080"/>
          </w:pPr>
        </w:pPrChange>
      </w:pPr>
      <w:bookmarkStart w:id="1081" w:name="_Toc129300361"/>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1081"/>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04C3853B" w:rsidR="006E6F52" w:rsidRDefault="006E6F52" w:rsidP="000B5DA1">
      <w:pPr>
        <w:ind w:firstLine="720"/>
        <w:rPr>
          <w:lang w:val="el-GR"/>
        </w:rPr>
        <w:pPrChange w:id="1082" w:author="Στάθης Καπ" w:date="2023-03-13T04:17:00Z">
          <w:pPr/>
        </w:pPrChange>
      </w:pPr>
      <w:r w:rsidRPr="006E6F52">
        <w:rPr>
          <w:lang w:val="el-GR"/>
        </w:rPr>
        <w:t xml:space="preserve">Οι </w:t>
      </w:r>
      <w:r>
        <w:t>Duque</w:t>
      </w:r>
      <w:r w:rsidRPr="006E6F52">
        <w:rPr>
          <w:lang w:val="el-GR"/>
        </w:rPr>
        <w:t xml:space="preserve"> </w:t>
      </w:r>
      <w:r>
        <w:t>et</w:t>
      </w:r>
      <w:ins w:id="1083" w:author="Στάθης Καπ" w:date="2023-03-01T04:55:00Z">
        <w:r w:rsidR="00C93CCD" w:rsidRPr="00C93CCD">
          <w:rPr>
            <w:lang w:val="el-GR"/>
            <w:rPrChange w:id="1084" w:author="Στάθης Καπ" w:date="2023-03-01T04:55:00Z">
              <w:rPr/>
            </w:rPrChange>
          </w:rPr>
          <w:t xml:space="preserve"> </w:t>
        </w:r>
      </w:ins>
      <w:del w:id="1085" w:author="Στάθης Καπ" w:date="2023-03-01T04:55:00Z">
        <w:r w:rsidRPr="006E6F52" w:rsidDel="00C93CCD">
          <w:rPr>
            <w:lang w:val="el-GR"/>
          </w:rPr>
          <w:delText>.</w:delText>
        </w:r>
      </w:del>
      <w:r>
        <w:t>al</w:t>
      </w:r>
      <w:ins w:id="1086" w:author="Στάθης Καπ" w:date="2023-03-01T04:55:00Z">
        <w:r w:rsidR="00C93CCD" w:rsidRPr="00C93CCD">
          <w:rPr>
            <w:lang w:val="el-GR"/>
            <w:rPrChange w:id="1087" w:author="Στάθης Καπ" w:date="2023-03-01T04:55:00Z">
              <w:rPr/>
            </w:rPrChange>
          </w:rPr>
          <w:t>.</w:t>
        </w:r>
      </w:ins>
      <w:r w:rsidRPr="006E6F52">
        <w:rPr>
          <w:lang w:val="el-GR"/>
        </w:rPr>
        <w:t>(201</w:t>
      </w:r>
      <w:ins w:id="1088" w:author="Στάθης Καπ" w:date="2023-03-01T04:57:00Z">
        <w:r w:rsidR="00C93CCD" w:rsidRPr="00C93CCD">
          <w:rPr>
            <w:lang w:val="el-GR"/>
            <w:rPrChange w:id="1089" w:author="Στάθης Καπ" w:date="2023-03-01T04:57:00Z">
              <w:rPr/>
            </w:rPrChange>
          </w:rPr>
          <w:t>5</w:t>
        </w:r>
      </w:ins>
      <w:del w:id="1090" w:author="Στάθης Καπ" w:date="2023-03-01T04:57:00Z">
        <w:r w:rsidRPr="006E6F52" w:rsidDel="00C93CCD">
          <w:rPr>
            <w:lang w:val="el-GR"/>
          </w:rPr>
          <w:delText>4</w:delText>
        </w:r>
      </w:del>
      <w:r w:rsidRPr="006E6F52">
        <w:rPr>
          <w:lang w:val="el-GR"/>
        </w:rPr>
        <w:t>)</w:t>
      </w:r>
      <w:customXmlInsRangeStart w:id="1091" w:author="Στάθης Καπ" w:date="2023-03-01T04:57:00Z"/>
      <w:sdt>
        <w:sdtPr>
          <w:rPr>
            <w:lang w:val="el-GR"/>
          </w:rPr>
          <w:id w:val="1361697276"/>
          <w:citation/>
        </w:sdtPr>
        <w:sdtEndPr/>
        <w:sdtContent>
          <w:customXmlInsRangeEnd w:id="1091"/>
          <w:ins w:id="1092" w:author="Στάθης Καπ" w:date="2023-03-01T04:57:00Z">
            <w:r w:rsidR="00C93CCD">
              <w:rPr>
                <w:lang w:val="el-GR"/>
              </w:rPr>
              <w:fldChar w:fldCharType="begin"/>
            </w:r>
            <w:r w:rsidR="00C93CCD" w:rsidRPr="00C93CCD">
              <w:rPr>
                <w:lang w:val="el-GR"/>
                <w:rPrChange w:id="1093" w:author="Στάθης Καπ" w:date="2023-03-01T04:57:00Z">
                  <w:rPr/>
                </w:rPrChange>
              </w:rPr>
              <w:instrText xml:space="preserve"> </w:instrText>
            </w:r>
            <w:r w:rsidR="00C93CCD">
              <w:instrText>CITATION</w:instrText>
            </w:r>
            <w:r w:rsidR="00C93CCD" w:rsidRPr="00C93CCD">
              <w:rPr>
                <w:lang w:val="el-GR"/>
                <w:rPrChange w:id="1094" w:author="Στάθης Καπ" w:date="2023-03-01T04:57:00Z">
                  <w:rPr/>
                </w:rPrChange>
              </w:rPr>
              <w:instrText xml:space="preserve"> </w:instrText>
            </w:r>
            <w:r w:rsidR="00C93CCD">
              <w:instrText>Dan</w:instrText>
            </w:r>
            <w:r w:rsidR="00C93CCD" w:rsidRPr="00C93CCD">
              <w:rPr>
                <w:lang w:val="el-GR"/>
                <w:rPrChange w:id="1095" w:author="Στάθης Καπ" w:date="2023-03-01T04:57:00Z">
                  <w:rPr/>
                </w:rPrChange>
              </w:rPr>
              <w:instrText>15 \</w:instrText>
            </w:r>
            <w:r w:rsidR="00C93CCD">
              <w:instrText>l</w:instrText>
            </w:r>
            <w:r w:rsidR="00C93CCD" w:rsidRPr="00C93CCD">
              <w:rPr>
                <w:lang w:val="el-GR"/>
                <w:rPrChange w:id="1096" w:author="Στάθης Καπ" w:date="2023-03-01T04:57:00Z">
                  <w:rPr/>
                </w:rPrChange>
              </w:rPr>
              <w:instrText xml:space="preserve"> 1033 </w:instrText>
            </w:r>
          </w:ins>
          <w:r w:rsidR="00C93CCD">
            <w:rPr>
              <w:lang w:val="el-GR"/>
            </w:rPr>
            <w:fldChar w:fldCharType="separate"/>
          </w:r>
          <w:r w:rsidR="008A6678" w:rsidRPr="00D70AE8">
            <w:rPr>
              <w:noProof/>
              <w:lang w:val="el-GR"/>
              <w:rPrChange w:id="1097" w:author="Στάθης Καπ" w:date="2023-03-13T04:33:00Z">
                <w:rPr>
                  <w:noProof/>
                </w:rPr>
              </w:rPrChange>
            </w:rPr>
            <w:t xml:space="preserve"> [18]</w:t>
          </w:r>
          <w:ins w:id="1098" w:author="Στάθης Καπ" w:date="2023-03-01T04:57:00Z">
            <w:r w:rsidR="00C93CCD">
              <w:rPr>
                <w:lang w:val="el-GR"/>
              </w:rPr>
              <w:fldChar w:fldCharType="end"/>
            </w:r>
          </w:ins>
          <w:customXmlInsRangeStart w:id="1099" w:author="Στάθης Καπ" w:date="2023-03-01T04:57:00Z"/>
        </w:sdtContent>
      </w:sdt>
      <w:customXmlInsRangeEnd w:id="1099"/>
      <w:r w:rsidRPr="006E6F52">
        <w:rPr>
          <w:lang w:val="el-GR"/>
        </w:rPr>
        <w:t xml:space="preserve">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w:t>
      </w:r>
      <w:customXmlInsRangeStart w:id="1100" w:author="Στάθης Καπ" w:date="2023-03-01T04:58:00Z"/>
      <w:sdt>
        <w:sdtPr>
          <w:rPr>
            <w:lang w:val="el-GR"/>
          </w:rPr>
          <w:id w:val="1624119533"/>
          <w:citation/>
        </w:sdtPr>
        <w:sdtEndPr/>
        <w:sdtContent>
          <w:customXmlInsRangeEnd w:id="1100"/>
          <w:ins w:id="1101" w:author="Στάθης Καπ" w:date="2023-03-01T04:58:00Z">
            <w:r w:rsidR="00C93CCD">
              <w:rPr>
                <w:lang w:val="el-GR"/>
              </w:rPr>
              <w:fldChar w:fldCharType="begin"/>
            </w:r>
            <w:r w:rsidR="00C93CCD" w:rsidRPr="00C93CCD">
              <w:rPr>
                <w:lang w:val="el-GR"/>
                <w:rPrChange w:id="1102" w:author="Στάθης Καπ" w:date="2023-03-01T04:58:00Z">
                  <w:rPr/>
                </w:rPrChange>
              </w:rPr>
              <w:instrText xml:space="preserve"> </w:instrText>
            </w:r>
            <w:r w:rsidR="00C93CCD">
              <w:instrText>CITATION</w:instrText>
            </w:r>
            <w:r w:rsidR="00C93CCD" w:rsidRPr="00C93CCD">
              <w:rPr>
                <w:lang w:val="el-GR"/>
                <w:rPrChange w:id="1103" w:author="Στάθης Καπ" w:date="2023-03-01T04:58:00Z">
                  <w:rPr/>
                </w:rPrChange>
              </w:rPr>
              <w:instrText xml:space="preserve"> </w:instrText>
            </w:r>
            <w:r w:rsidR="00C93CCD">
              <w:instrText>Leo</w:instrText>
            </w:r>
            <w:r w:rsidR="00C93CCD" w:rsidRPr="00C93CCD">
              <w:rPr>
                <w:lang w:val="el-GR"/>
                <w:rPrChange w:id="1104" w:author="Στάθης Καπ" w:date="2023-03-01T04:58:00Z">
                  <w:rPr/>
                </w:rPrChange>
              </w:rPr>
              <w:instrText>13 \</w:instrText>
            </w:r>
            <w:r w:rsidR="00C93CCD">
              <w:instrText>l</w:instrText>
            </w:r>
            <w:r w:rsidR="00C93CCD" w:rsidRPr="00C93CCD">
              <w:rPr>
                <w:lang w:val="el-GR"/>
                <w:rPrChange w:id="1105" w:author="Στάθης Καπ" w:date="2023-03-01T04:58:00Z">
                  <w:rPr/>
                </w:rPrChange>
              </w:rPr>
              <w:instrText xml:space="preserve"> 1033 </w:instrText>
            </w:r>
          </w:ins>
          <w:r w:rsidR="00C93CCD">
            <w:rPr>
              <w:lang w:val="el-GR"/>
            </w:rPr>
            <w:fldChar w:fldCharType="separate"/>
          </w:r>
          <w:r w:rsidR="008A6678" w:rsidRPr="00D70AE8">
            <w:rPr>
              <w:noProof/>
              <w:lang w:val="el-GR"/>
              <w:rPrChange w:id="1106" w:author="Στάθης Καπ" w:date="2023-03-13T04:33:00Z">
                <w:rPr>
                  <w:noProof/>
                </w:rPr>
              </w:rPrChange>
            </w:rPr>
            <w:t xml:space="preserve"> [19]</w:t>
          </w:r>
          <w:ins w:id="1107" w:author="Στάθης Καπ" w:date="2023-03-01T04:58:00Z">
            <w:r w:rsidR="00C93CCD">
              <w:rPr>
                <w:lang w:val="el-GR"/>
              </w:rPr>
              <w:fldChar w:fldCharType="end"/>
            </w:r>
          </w:ins>
          <w:customXmlInsRangeStart w:id="1108" w:author="Στάθης Καπ" w:date="2023-03-01T04:58:00Z"/>
        </w:sdtContent>
      </w:sdt>
      <w:customXmlInsRangeEnd w:id="1108"/>
      <w:r w:rsidRPr="006E6F52">
        <w:rPr>
          <w:lang w:val="el-GR"/>
        </w:rPr>
        <w:t xml:space="preserve">. Ο αλγόριθμος πυροδοτώντας έναν παλμό από τον αρχικό κόμβο </w:t>
      </w:r>
      <m:oMath>
        <m:sSub>
          <m:sSubPr>
            <m:ctrlPr>
              <w:ins w:id="1109" w:author="Στάθης Καπ" w:date="2023-02-02T05:51:00Z">
                <w:rPr>
                  <w:rFonts w:ascii="Cambria Math" w:hAnsi="Cambria Math"/>
                  <w:i/>
                  <w:lang w:val="el-GR"/>
                </w:rPr>
              </w:ins>
            </m:ctrlPr>
          </m:sSubPr>
          <m:e>
            <m:r>
              <w:ins w:id="1110" w:author="Στάθης Καπ" w:date="2023-02-02T05:51:00Z">
                <w:rPr>
                  <w:rFonts w:ascii="Cambria Math" w:hAnsi="Cambria Math"/>
                  <w:lang w:val="el-GR"/>
                </w:rPr>
                <m:t>v</m:t>
              </w:ins>
            </m:r>
          </m:e>
          <m:sub>
            <m:r>
              <w:ins w:id="1111" w:author="Στάθης Καπ" w:date="2023-02-02T05:51:00Z">
                <w:rPr>
                  <w:rFonts w:ascii="Cambria Math" w:hAnsi="Cambria Math"/>
                  <w:lang w:val="el-GR"/>
                </w:rPr>
                <m:t>s</m:t>
              </w:ins>
            </m:r>
          </m:sub>
        </m:sSub>
      </m:oMath>
      <w:del w:id="1112" w:author="Στάθης Καπ" w:date="2023-02-02T05:51:00Z">
        <w:r w:rsidR="00E072B7" w:rsidDel="00383A96">
          <w:delText>Vs</w:delText>
        </w:r>
      </w:del>
      <w:r w:rsidRPr="006E6F52">
        <w:rPr>
          <w:lang w:val="el-GR"/>
        </w:rPr>
        <w:t xml:space="preserve"> και ωθώντας τον προς τον τελικό</w:t>
      </w:r>
      <w:ins w:id="1113" w:author="Στάθης Καπ" w:date="2023-02-02T05:51:00Z">
        <w:r w:rsidR="00335422" w:rsidRPr="0067002F">
          <w:rPr>
            <w:lang w:val="el-GR"/>
            <w:rPrChange w:id="1114" w:author="Στάθης Καπ" w:date="2023-02-02T05:51:00Z">
              <w:rPr/>
            </w:rPrChange>
          </w:rPr>
          <w:t xml:space="preserve"> </w:t>
        </w:r>
      </w:ins>
      <w:del w:id="1115" w:author="Στάθης Καπ" w:date="2023-02-02T05:50:00Z">
        <w:r w:rsidRPr="006E6F52" w:rsidDel="00835D7F">
          <w:rPr>
            <w:lang w:val="el-GR"/>
          </w:rPr>
          <w:delText xml:space="preserve"> </w:delText>
        </w:r>
      </w:del>
      <m:oMath>
        <m:sSub>
          <m:sSubPr>
            <m:ctrlPr>
              <w:ins w:id="1116" w:author="Στάθης Καπ" w:date="2023-02-02T05:51:00Z">
                <w:rPr>
                  <w:rFonts w:ascii="Cambria Math" w:hAnsi="Cambria Math"/>
                  <w:i/>
                  <w:lang w:val="el-GR"/>
                </w:rPr>
              </w:ins>
            </m:ctrlPr>
          </m:sSubPr>
          <m:e>
            <m:r>
              <w:ins w:id="1117" w:author="Στάθης Καπ" w:date="2023-02-02T05:51:00Z">
                <w:rPr>
                  <w:rFonts w:ascii="Cambria Math" w:hAnsi="Cambria Math"/>
                  <w:lang w:val="el-GR"/>
                </w:rPr>
                <m:t>v</m:t>
              </w:ins>
            </m:r>
          </m:e>
          <m:sub>
            <m:r>
              <w:ins w:id="1118" w:author="Στάθης Καπ" w:date="2023-02-02T05:51:00Z">
                <w:rPr>
                  <w:rFonts w:ascii="Cambria Math" w:hAnsi="Cambria Math"/>
                  <w:lang w:val="el-GR"/>
                </w:rPr>
                <m:t>e</m:t>
              </w:ins>
            </m:r>
          </m:sub>
        </m:sSub>
      </m:oMath>
      <w:del w:id="1119"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w:t>
      </w:r>
      <w:ins w:id="1120" w:author="Στάθης Καπ" w:date="2023-03-01T04:58:00Z">
        <w:r w:rsidR="00C93CCD" w:rsidRPr="00E366D9">
          <w:rPr>
            <w:lang w:val="el-GR"/>
            <w:rPrChange w:id="1121" w:author="Στάθης Καπ" w:date="2023-03-01T04:58:00Z">
              <w:rPr/>
            </w:rPrChange>
          </w:rPr>
          <w:t>.</w:t>
        </w:r>
      </w:ins>
      <w:del w:id="1122" w:author="Στάθης Καπ" w:date="2023-03-01T04:58:00Z">
        <w:r w:rsidRPr="006E6F52" w:rsidDel="00C93CCD">
          <w:rPr>
            <w:lang w:val="el-GR"/>
          </w:rPr>
          <w:delText xml:space="preserve"> (</w:delText>
        </w:r>
        <w:r w:rsidDel="00C93CCD">
          <w:delText>Duque</w:delText>
        </w:r>
        <w:r w:rsidRPr="006E6F52" w:rsidDel="00C93CCD">
          <w:rPr>
            <w:lang w:val="el-GR"/>
          </w:rPr>
          <w:delText xml:space="preserve"> </w:delText>
        </w:r>
        <w:r w:rsidDel="00C93CCD">
          <w:delText>et</w:delText>
        </w:r>
        <w:r w:rsidRPr="006E6F52" w:rsidDel="00C93CCD">
          <w:rPr>
            <w:lang w:val="el-GR"/>
          </w:rPr>
          <w:delText>.</w:delText>
        </w:r>
        <w:r w:rsidDel="00C93CCD">
          <w:delText>al</w:delText>
        </w:r>
        <w:r w:rsidRPr="006E6F52" w:rsidDel="00C93CCD">
          <w:rPr>
            <w:lang w:val="el-GR"/>
          </w:rPr>
          <w:delText>(2014)).</w:delText>
        </w:r>
      </w:del>
    </w:p>
    <w:p w14:paraId="138DC038" w14:textId="0814389B" w:rsidR="003440EF" w:rsidRDefault="003440EF" w:rsidP="000B5DA1">
      <w:pPr>
        <w:ind w:firstLine="576"/>
        <w:rPr>
          <w:lang w:val="el-GR"/>
        </w:rPr>
        <w:pPrChange w:id="1123" w:author="Στάθης Καπ" w:date="2023-03-13T04:17:00Z">
          <w:pPr/>
        </w:pPrChange>
      </w:pPr>
      <w:r w:rsidRPr="00AC148C">
        <w:rPr>
          <w:lang w:val="el-GR"/>
        </w:rPr>
        <w:t xml:space="preserve">Οι </w:t>
      </w:r>
      <w:ins w:id="1124" w:author="Στάθης Καπ" w:date="2023-02-02T05:50:00Z">
        <w:r w:rsidR="00B660F2">
          <w:t>Gunawan</w:t>
        </w:r>
        <w:r w:rsidR="00B660F2" w:rsidRPr="00835D7F">
          <w:rPr>
            <w:lang w:val="el-GR"/>
            <w:rPrChange w:id="1125" w:author="Στάθης Καπ" w:date="2023-02-02T05:50:00Z">
              <w:rPr/>
            </w:rPrChange>
          </w:rPr>
          <w:t xml:space="preserve"> </w:t>
        </w:r>
        <w:r w:rsidR="00B660F2">
          <w:t>et</w:t>
        </w:r>
        <w:r w:rsidR="00B660F2" w:rsidRPr="00835D7F">
          <w:rPr>
            <w:lang w:val="el-GR"/>
            <w:rPrChange w:id="1126" w:author="Στάθης Καπ" w:date="2023-02-02T05:50:00Z">
              <w:rPr/>
            </w:rPrChange>
          </w:rPr>
          <w:t xml:space="preserve"> </w:t>
        </w:r>
        <w:r w:rsidR="00B660F2">
          <w:t>al</w:t>
        </w:r>
        <w:r w:rsidR="00B660F2" w:rsidRPr="00835D7F">
          <w:rPr>
            <w:lang w:val="el-GR"/>
            <w:rPrChange w:id="1127" w:author="Στάθης Καπ" w:date="2023-02-02T05:50:00Z">
              <w:rPr/>
            </w:rPrChange>
          </w:rPr>
          <w:t>.(2015)</w:t>
        </w:r>
      </w:ins>
      <w:customXmlInsRangeStart w:id="1128" w:author="Στάθης Καπ" w:date="2023-03-01T04:58:00Z"/>
      <w:sdt>
        <w:sdtPr>
          <w:rPr>
            <w:lang w:val="el-GR"/>
          </w:rPr>
          <w:id w:val="-1866124074"/>
          <w:citation/>
        </w:sdtPr>
        <w:sdtEndPr/>
        <w:sdtContent>
          <w:customXmlInsRangeEnd w:id="1128"/>
          <w:ins w:id="1129" w:author="Στάθης Καπ" w:date="2023-03-01T04:58:00Z">
            <w:r w:rsidR="00E366D9">
              <w:rPr>
                <w:lang w:val="el-GR"/>
              </w:rPr>
              <w:fldChar w:fldCharType="begin"/>
            </w:r>
            <w:r w:rsidR="00E366D9" w:rsidRPr="00E366D9">
              <w:rPr>
                <w:lang w:val="el-GR"/>
                <w:rPrChange w:id="1130" w:author="Στάθης Καπ" w:date="2023-03-01T04:59:00Z">
                  <w:rPr/>
                </w:rPrChange>
              </w:rPr>
              <w:instrText xml:space="preserve"> </w:instrText>
            </w:r>
            <w:r w:rsidR="00E366D9">
              <w:instrText>CITATION</w:instrText>
            </w:r>
            <w:r w:rsidR="00E366D9" w:rsidRPr="00E366D9">
              <w:rPr>
                <w:lang w:val="el-GR"/>
                <w:rPrChange w:id="1131" w:author="Στάθης Καπ" w:date="2023-03-01T04:59:00Z">
                  <w:rPr/>
                </w:rPrChange>
              </w:rPr>
              <w:instrText xml:space="preserve"> </w:instrText>
            </w:r>
            <w:r w:rsidR="00E366D9">
              <w:instrText>Ald</w:instrText>
            </w:r>
            <w:r w:rsidR="00E366D9" w:rsidRPr="00E366D9">
              <w:rPr>
                <w:lang w:val="el-GR"/>
                <w:rPrChange w:id="1132" w:author="Στάθης Καπ" w:date="2023-03-01T04:59:00Z">
                  <w:rPr/>
                </w:rPrChange>
              </w:rPr>
              <w:instrText>15 \</w:instrText>
            </w:r>
            <w:r w:rsidR="00E366D9">
              <w:instrText>l</w:instrText>
            </w:r>
            <w:r w:rsidR="00E366D9" w:rsidRPr="00E366D9">
              <w:rPr>
                <w:lang w:val="el-GR"/>
                <w:rPrChange w:id="1133" w:author="Στάθης Καπ" w:date="2023-03-01T04:59:00Z">
                  <w:rPr/>
                </w:rPrChange>
              </w:rPr>
              <w:instrText xml:space="preserve"> 1033 </w:instrText>
            </w:r>
          </w:ins>
          <w:r w:rsidR="00E366D9">
            <w:rPr>
              <w:lang w:val="el-GR"/>
            </w:rPr>
            <w:fldChar w:fldCharType="separate"/>
          </w:r>
          <w:r w:rsidR="008A6678" w:rsidRPr="00D70AE8">
            <w:rPr>
              <w:noProof/>
              <w:lang w:val="el-GR"/>
              <w:rPrChange w:id="1134" w:author="Στάθης Καπ" w:date="2023-03-13T04:33:00Z">
                <w:rPr>
                  <w:noProof/>
                </w:rPr>
              </w:rPrChange>
            </w:rPr>
            <w:t xml:space="preserve"> [20]</w:t>
          </w:r>
          <w:ins w:id="1135" w:author="Στάθης Καπ" w:date="2023-03-01T04:58:00Z">
            <w:r w:rsidR="00E366D9">
              <w:rPr>
                <w:lang w:val="el-GR"/>
              </w:rPr>
              <w:fldChar w:fldCharType="end"/>
            </w:r>
          </w:ins>
          <w:customXmlInsRangeStart w:id="1136" w:author="Στάθης Καπ" w:date="2023-03-01T04:58:00Z"/>
        </w:sdtContent>
      </w:sdt>
      <w:customXmlInsRangeEnd w:id="1136"/>
      <w:ins w:id="1137" w:author="Στάθης Καπ" w:date="2023-02-02T05:50:00Z">
        <w:r w:rsidR="001719C9">
          <w:rPr>
            <w:lang w:val="el-GR"/>
          </w:rPr>
          <w:t xml:space="preserve"> </w:t>
        </w:r>
      </w:ins>
      <w:commentRangeStart w:id="1138"/>
      <w:del w:id="1139"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1138"/>
        <w:r w:rsidR="00A12A63" w:rsidDel="00B660F2">
          <w:rPr>
            <w:rStyle w:val="CommentReference"/>
          </w:rPr>
          <w:commentReference w:id="1138"/>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(2009)</w:t>
      </w:r>
      <w:customXmlInsRangeStart w:id="1140" w:author="Στάθης Καπ" w:date="2023-03-01T04:59:00Z"/>
      <w:sdt>
        <w:sdtPr>
          <w:rPr>
            <w:lang w:val="el-GR"/>
          </w:rPr>
          <w:id w:val="-228457437"/>
          <w:citation/>
        </w:sdtPr>
        <w:sdtEndPr/>
        <w:sdtContent>
          <w:customXmlInsRangeEnd w:id="1140"/>
          <w:ins w:id="1141" w:author="Στάθης Καπ" w:date="2023-03-01T04:59:00Z">
            <w:r w:rsidR="00E366D9">
              <w:rPr>
                <w:lang w:val="el-GR"/>
              </w:rPr>
              <w:fldChar w:fldCharType="begin"/>
            </w:r>
            <w:r w:rsidR="00E366D9" w:rsidRPr="00E366D9">
              <w:rPr>
                <w:lang w:val="el-GR"/>
                <w:rPrChange w:id="1142" w:author="Στάθης Καπ" w:date="2023-03-01T05:00:00Z">
                  <w:rPr/>
                </w:rPrChange>
              </w:rPr>
              <w:instrText xml:space="preserve"> </w:instrText>
            </w:r>
            <w:r w:rsidR="00E366D9">
              <w:instrText>CITATION</w:instrText>
            </w:r>
            <w:r w:rsidR="00E366D9" w:rsidRPr="00E366D9">
              <w:rPr>
                <w:lang w:val="el-GR"/>
                <w:rPrChange w:id="1143" w:author="Στάθης Καπ" w:date="2023-03-01T05:00:00Z">
                  <w:rPr/>
                </w:rPrChange>
              </w:rPr>
              <w:instrText xml:space="preserve"> </w:instrText>
            </w:r>
            <w:r w:rsidR="00E366D9">
              <w:instrText>Pie</w:instrText>
            </w:r>
            <w:r w:rsidR="00E366D9" w:rsidRPr="00E366D9">
              <w:rPr>
                <w:lang w:val="el-GR"/>
                <w:rPrChange w:id="1144" w:author="Στάθης Καπ" w:date="2023-03-01T05:00:00Z">
                  <w:rPr/>
                </w:rPrChange>
              </w:rPr>
              <w:instrText>09 \</w:instrText>
            </w:r>
            <w:r w:rsidR="00E366D9">
              <w:instrText>l</w:instrText>
            </w:r>
            <w:r w:rsidR="00E366D9" w:rsidRPr="00E366D9">
              <w:rPr>
                <w:lang w:val="el-GR"/>
                <w:rPrChange w:id="1145" w:author="Στάθης Καπ" w:date="2023-03-01T05:00:00Z">
                  <w:rPr/>
                </w:rPrChange>
              </w:rPr>
              <w:instrText xml:space="preserve"> 1033 </w:instrText>
            </w:r>
          </w:ins>
          <w:r w:rsidR="00E366D9">
            <w:rPr>
              <w:lang w:val="el-GR"/>
            </w:rPr>
            <w:fldChar w:fldCharType="separate"/>
          </w:r>
          <w:r w:rsidR="008A6678" w:rsidRPr="00D70AE8">
            <w:rPr>
              <w:noProof/>
              <w:lang w:val="el-GR"/>
              <w:rPrChange w:id="1146" w:author="Στάθης Καπ" w:date="2023-03-13T04:33:00Z">
                <w:rPr>
                  <w:noProof/>
                </w:rPr>
              </w:rPrChange>
            </w:rPr>
            <w:t xml:space="preserve"> [6]</w:t>
          </w:r>
          <w:ins w:id="1147" w:author="Στάθης Καπ" w:date="2023-03-01T04:59:00Z">
            <w:r w:rsidR="00E366D9">
              <w:rPr>
                <w:lang w:val="el-GR"/>
              </w:rPr>
              <w:fldChar w:fldCharType="end"/>
            </w:r>
          </w:ins>
          <w:customXmlInsRangeStart w:id="1148" w:author="Στάθης Καπ" w:date="2023-03-01T04:59:00Z"/>
        </w:sdtContent>
      </w:sdt>
      <w:customXmlInsRangeEnd w:id="1148"/>
      <w:r w:rsidRPr="00AC148C">
        <w:rPr>
          <w:lang w:val="el-GR"/>
        </w:rPr>
        <w:t xml:space="preserve"> που θα αναλυθεί περαιτέρω στο 3ο Κεφάλαιο. Ο αλγόριθμος των </w:t>
      </w:r>
      <w:ins w:id="1149"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ins>
      <w:customXmlInsRangeStart w:id="1150" w:author="Στάθης Καπ" w:date="2023-03-01T05:00:00Z"/>
      <w:sdt>
        <w:sdtPr>
          <w:rPr>
            <w:lang w:val="el-GR"/>
          </w:rPr>
          <w:id w:val="-503517263"/>
          <w:citation/>
        </w:sdtPr>
        <w:sdtEndPr/>
        <w:sdtContent>
          <w:customXmlInsRangeEnd w:id="1150"/>
          <w:ins w:id="1151" w:author="Στάθης Καπ" w:date="2023-03-01T05:00:00Z">
            <w:r w:rsidR="00E366D9">
              <w:rPr>
                <w:lang w:val="el-GR"/>
              </w:rPr>
              <w:fldChar w:fldCharType="begin"/>
            </w:r>
            <w:r w:rsidR="00E366D9" w:rsidRPr="00E366D9">
              <w:rPr>
                <w:lang w:val="el-GR"/>
                <w:rPrChange w:id="1152" w:author="Στάθης Καπ" w:date="2023-03-01T05:00:00Z">
                  <w:rPr/>
                </w:rPrChange>
              </w:rPr>
              <w:instrText xml:space="preserve"> </w:instrText>
            </w:r>
            <w:r w:rsidR="00E366D9">
              <w:instrText>CITATION</w:instrText>
            </w:r>
            <w:r w:rsidR="00E366D9" w:rsidRPr="00E366D9">
              <w:rPr>
                <w:lang w:val="el-GR"/>
                <w:rPrChange w:id="1153" w:author="Στάθης Καπ" w:date="2023-03-01T05:00:00Z">
                  <w:rPr/>
                </w:rPrChange>
              </w:rPr>
              <w:instrText xml:space="preserve"> </w:instrText>
            </w:r>
            <w:r w:rsidR="00E366D9">
              <w:instrText>Ald</w:instrText>
            </w:r>
            <w:r w:rsidR="00E366D9" w:rsidRPr="00E366D9">
              <w:rPr>
                <w:lang w:val="el-GR"/>
                <w:rPrChange w:id="1154" w:author="Στάθης Καπ" w:date="2023-03-01T05:00:00Z">
                  <w:rPr/>
                </w:rPrChange>
              </w:rPr>
              <w:instrText>15 \</w:instrText>
            </w:r>
            <w:r w:rsidR="00E366D9">
              <w:instrText>l</w:instrText>
            </w:r>
            <w:r w:rsidR="00E366D9" w:rsidRPr="00E366D9">
              <w:rPr>
                <w:lang w:val="el-GR"/>
                <w:rPrChange w:id="1155" w:author="Στάθης Καπ" w:date="2023-03-01T05:00:00Z">
                  <w:rPr/>
                </w:rPrChange>
              </w:rPr>
              <w:instrText xml:space="preserve"> 1033 </w:instrText>
            </w:r>
          </w:ins>
          <w:r w:rsidR="00E366D9">
            <w:rPr>
              <w:lang w:val="el-GR"/>
            </w:rPr>
            <w:fldChar w:fldCharType="separate"/>
          </w:r>
          <w:r w:rsidR="008A6678" w:rsidRPr="00D70AE8">
            <w:rPr>
              <w:noProof/>
              <w:lang w:val="el-GR"/>
              <w:rPrChange w:id="1156" w:author="Στάθης Καπ" w:date="2023-03-13T04:33:00Z">
                <w:rPr>
                  <w:noProof/>
                </w:rPr>
              </w:rPrChange>
            </w:rPr>
            <w:t xml:space="preserve"> [20]</w:t>
          </w:r>
          <w:ins w:id="1157" w:author="Στάθης Καπ" w:date="2023-03-01T05:00:00Z">
            <w:r w:rsidR="00E366D9">
              <w:rPr>
                <w:lang w:val="el-GR"/>
              </w:rPr>
              <w:fldChar w:fldCharType="end"/>
            </w:r>
          </w:ins>
          <w:customXmlInsRangeStart w:id="1158" w:author="Στάθης Καπ" w:date="2023-03-01T05:00:00Z"/>
        </w:sdtContent>
      </w:sdt>
      <w:customXmlInsRangeEnd w:id="1158"/>
      <w:ins w:id="1159" w:author="Στάθης Καπ" w:date="2023-02-02T06:14:00Z">
        <w:r w:rsidR="00CA2EB9">
          <w:rPr>
            <w:lang w:val="el-GR"/>
          </w:rPr>
          <w:t xml:space="preserve"> </w:t>
        </w:r>
      </w:ins>
      <w:del w:id="1160"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ins w:id="1161" w:author="Στάθης Καπ" w:date="2023-03-10T19:54:00Z">
        <w:r w:rsidR="002461D0" w:rsidRPr="002461D0">
          <w:rPr>
            <w:lang w:val="el-GR"/>
            <w:rPrChange w:id="1162" w:author="Στάθης Καπ" w:date="2023-03-10T19:55:00Z">
              <w:rPr>
                <w:highlight w:val="yellow"/>
              </w:rPr>
            </w:rPrChange>
          </w:rPr>
          <w:t>{</w:t>
        </w:r>
        <w:r w:rsidR="002461D0" w:rsidRPr="002461D0">
          <w:rPr>
            <w:rPrChange w:id="1163" w:author="Στάθης Καπ" w:date="2023-03-10T19:55:00Z">
              <w:rPr>
                <w:highlight w:val="yellow"/>
              </w:rPr>
            </w:rPrChange>
          </w:rPr>
          <w:t>i</w:t>
        </w:r>
        <w:r w:rsidR="002461D0" w:rsidRPr="002461D0">
          <w:rPr>
            <w:lang w:val="el-GR"/>
            <w:rPrChange w:id="1164" w:author="Στάθης Καπ" w:date="2023-03-10T19:55:00Z">
              <w:rPr>
                <w:highlight w:val="yellow"/>
              </w:rPr>
            </w:rPrChange>
          </w:rPr>
          <w:t>,</w:t>
        </w:r>
        <w:r w:rsidR="002461D0" w:rsidRPr="002461D0">
          <w:rPr>
            <w:rPrChange w:id="1165" w:author="Στάθης Καπ" w:date="2023-03-10T19:55:00Z">
              <w:rPr>
                <w:highlight w:val="yellow"/>
              </w:rPr>
            </w:rPrChange>
          </w:rPr>
          <w:t>j</w:t>
        </w:r>
        <w:r w:rsidR="002461D0" w:rsidRPr="002461D0">
          <w:rPr>
            <w:lang w:val="el-GR"/>
            <w:rPrChange w:id="1166" w:author="Στάθης Καπ" w:date="2023-03-10T19:55:00Z">
              <w:rPr>
                <w:highlight w:val="yellow"/>
              </w:rPr>
            </w:rPrChange>
          </w:rPr>
          <w:t>}</w:t>
        </w:r>
      </w:ins>
      <w:del w:id="1167" w:author="Στάθης Καπ" w:date="2023-03-10T19:54:00Z">
        <w:r w:rsidR="00FD4B37" w:rsidRPr="002461D0" w:rsidDel="002461D0">
          <w:rPr>
            <w:lang w:val="el-GR"/>
          </w:rPr>
          <w:delText>{</w:delText>
        </w:r>
        <w:r w:rsidRPr="002461D0" w:rsidDel="002461D0">
          <w:delText>i</w:delText>
        </w:r>
        <w:r w:rsidR="00FD4B37" w:rsidRPr="002461D0" w:rsidDel="002461D0">
          <w:rPr>
            <w:lang w:val="el-GR"/>
          </w:rPr>
          <w:delText>}</w:delText>
        </w:r>
        <w:r w:rsidRPr="002461D0" w:rsidDel="002461D0">
          <w:rPr>
            <w:lang w:val="el-GR"/>
          </w:rPr>
          <w:delText>,</w:delText>
        </w:r>
        <w:r w:rsidRPr="002461D0" w:rsidDel="002461D0">
          <w:delText>j</w:delText>
        </w:r>
      </w:del>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w:t>
      </w:r>
      <w:r w:rsidRPr="00AC148C">
        <w:rPr>
          <w:lang w:val="el-GR"/>
        </w:rPr>
        <w:lastRenderedPageBreak/>
        <w:t xml:space="preserve">με το </w:t>
      </w:r>
      <w:commentRangeStart w:id="1168"/>
      <w:r>
        <w:t>ratio</w:t>
      </w:r>
      <w:commentRangeEnd w:id="1168"/>
      <w:r w:rsidR="00A12A63">
        <w:rPr>
          <w:rStyle w:val="CommentReference"/>
        </w:rPr>
        <w:commentReference w:id="1168"/>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w:t>
      </w:r>
      <w:ins w:id="1169" w:author="Στάθης Καπ" w:date="2023-03-01T05:00:00Z">
        <w:r w:rsidR="00E366D9" w:rsidRPr="00E366D9">
          <w:rPr>
            <w:lang w:val="el-GR"/>
            <w:rPrChange w:id="1170" w:author="Στάθης Καπ" w:date="2023-03-01T05:00:00Z">
              <w:rPr/>
            </w:rPrChange>
          </w:rPr>
          <w:t>(2015)</w:t>
        </w:r>
      </w:ins>
      <w:customXmlInsRangeStart w:id="1171" w:author="Στάθης Καπ" w:date="2023-03-01T05:00:00Z"/>
      <w:sdt>
        <w:sdtPr>
          <w:rPr>
            <w:lang w:val="el-GR"/>
          </w:rPr>
          <w:id w:val="215247056"/>
          <w:citation/>
        </w:sdtPr>
        <w:sdtEndPr/>
        <w:sdtContent>
          <w:customXmlInsRangeEnd w:id="1171"/>
          <w:ins w:id="1172" w:author="Στάθης Καπ" w:date="2023-03-01T05:00:00Z">
            <w:r w:rsidR="00E366D9">
              <w:rPr>
                <w:lang w:val="el-GR"/>
              </w:rPr>
              <w:fldChar w:fldCharType="begin"/>
            </w:r>
            <w:r w:rsidR="00E366D9" w:rsidRPr="00E366D9">
              <w:rPr>
                <w:lang w:val="el-GR"/>
                <w:rPrChange w:id="1173" w:author="Στάθης Καπ" w:date="2023-03-01T05:01:00Z">
                  <w:rPr/>
                </w:rPrChange>
              </w:rPr>
              <w:instrText xml:space="preserve"> </w:instrText>
            </w:r>
            <w:r w:rsidR="00E366D9">
              <w:instrText>CITATION</w:instrText>
            </w:r>
            <w:r w:rsidR="00E366D9" w:rsidRPr="00E366D9">
              <w:rPr>
                <w:lang w:val="el-GR"/>
                <w:rPrChange w:id="1174" w:author="Στάθης Καπ" w:date="2023-03-01T05:01:00Z">
                  <w:rPr/>
                </w:rPrChange>
              </w:rPr>
              <w:instrText xml:space="preserve"> </w:instrText>
            </w:r>
            <w:r w:rsidR="00E366D9">
              <w:instrText>Ald</w:instrText>
            </w:r>
            <w:r w:rsidR="00E366D9" w:rsidRPr="00E366D9">
              <w:rPr>
                <w:lang w:val="el-GR"/>
                <w:rPrChange w:id="1175" w:author="Στάθης Καπ" w:date="2023-03-01T05:01:00Z">
                  <w:rPr/>
                </w:rPrChange>
              </w:rPr>
              <w:instrText>15 \</w:instrText>
            </w:r>
            <w:r w:rsidR="00E366D9">
              <w:instrText>l</w:instrText>
            </w:r>
            <w:r w:rsidR="00E366D9" w:rsidRPr="00E366D9">
              <w:rPr>
                <w:lang w:val="el-GR"/>
                <w:rPrChange w:id="1176" w:author="Στάθης Καπ" w:date="2023-03-01T05:01:00Z">
                  <w:rPr/>
                </w:rPrChange>
              </w:rPr>
              <w:instrText xml:space="preserve"> 1033 </w:instrText>
            </w:r>
          </w:ins>
          <w:r w:rsidR="00E366D9">
            <w:rPr>
              <w:lang w:val="el-GR"/>
            </w:rPr>
            <w:fldChar w:fldCharType="separate"/>
          </w:r>
          <w:r w:rsidR="008A6678" w:rsidRPr="00D70AE8">
            <w:rPr>
              <w:noProof/>
              <w:lang w:val="el-GR"/>
              <w:rPrChange w:id="1177" w:author="Στάθης Καπ" w:date="2023-03-13T04:33:00Z">
                <w:rPr>
                  <w:noProof/>
                </w:rPr>
              </w:rPrChange>
            </w:rPr>
            <w:t xml:space="preserve"> [20]</w:t>
          </w:r>
          <w:ins w:id="1178" w:author="Στάθης Καπ" w:date="2023-03-01T05:00:00Z">
            <w:r w:rsidR="00E366D9">
              <w:rPr>
                <w:lang w:val="el-GR"/>
              </w:rPr>
              <w:fldChar w:fldCharType="end"/>
            </w:r>
          </w:ins>
          <w:customXmlInsRangeStart w:id="1179" w:author="Στάθης Καπ" w:date="2023-03-01T05:00:00Z"/>
        </w:sdtContent>
      </w:sdt>
      <w:customXmlInsRangeEnd w:id="1179"/>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w:t>
      </w:r>
      <w:ins w:id="1180" w:author="Στάθης Καπ" w:date="2023-03-01T05:00:00Z">
        <w:r w:rsidR="00E366D9" w:rsidRPr="00E366D9">
          <w:rPr>
            <w:lang w:val="el-GR"/>
            <w:rPrChange w:id="1181" w:author="Στάθης Καπ" w:date="2023-03-01T05:00:00Z">
              <w:rPr/>
            </w:rPrChange>
          </w:rPr>
          <w:t>(2009)</w:t>
        </w:r>
      </w:ins>
      <w:customXmlInsRangeStart w:id="1182" w:author="Στάθης Καπ" w:date="2023-03-01T05:01:00Z"/>
      <w:sdt>
        <w:sdtPr>
          <w:rPr>
            <w:lang w:val="el-GR"/>
          </w:rPr>
          <w:id w:val="2009779215"/>
          <w:citation/>
        </w:sdtPr>
        <w:sdtEndPr/>
        <w:sdtContent>
          <w:customXmlInsRangeEnd w:id="1182"/>
          <w:ins w:id="1183" w:author="Στάθης Καπ" w:date="2023-03-01T05:01:00Z">
            <w:r w:rsidR="00E366D9">
              <w:rPr>
                <w:lang w:val="el-GR"/>
              </w:rPr>
              <w:fldChar w:fldCharType="begin"/>
            </w:r>
            <w:r w:rsidR="00E366D9" w:rsidRPr="00E366D9">
              <w:rPr>
                <w:lang w:val="el-GR"/>
                <w:rPrChange w:id="1184" w:author="Στάθης Καπ" w:date="2023-03-01T05:01:00Z">
                  <w:rPr/>
                </w:rPrChange>
              </w:rPr>
              <w:instrText xml:space="preserve"> </w:instrText>
            </w:r>
            <w:r w:rsidR="00E366D9">
              <w:instrText>CITATION</w:instrText>
            </w:r>
            <w:r w:rsidR="00E366D9" w:rsidRPr="00E366D9">
              <w:rPr>
                <w:lang w:val="el-GR"/>
                <w:rPrChange w:id="1185" w:author="Στάθης Καπ" w:date="2023-03-01T05:01:00Z">
                  <w:rPr/>
                </w:rPrChange>
              </w:rPr>
              <w:instrText xml:space="preserve"> </w:instrText>
            </w:r>
            <w:r w:rsidR="00E366D9">
              <w:instrText>Pie</w:instrText>
            </w:r>
            <w:r w:rsidR="00E366D9" w:rsidRPr="00E366D9">
              <w:rPr>
                <w:lang w:val="el-GR"/>
                <w:rPrChange w:id="1186" w:author="Στάθης Καπ" w:date="2023-03-01T05:01:00Z">
                  <w:rPr/>
                </w:rPrChange>
              </w:rPr>
              <w:instrText>09 \</w:instrText>
            </w:r>
            <w:r w:rsidR="00E366D9">
              <w:instrText>l</w:instrText>
            </w:r>
            <w:r w:rsidR="00E366D9" w:rsidRPr="00E366D9">
              <w:rPr>
                <w:lang w:val="el-GR"/>
                <w:rPrChange w:id="1187" w:author="Στάθης Καπ" w:date="2023-03-01T05:01:00Z">
                  <w:rPr/>
                </w:rPrChange>
              </w:rPr>
              <w:instrText xml:space="preserve"> 1033 </w:instrText>
            </w:r>
          </w:ins>
          <w:r w:rsidR="00E366D9">
            <w:rPr>
              <w:lang w:val="el-GR"/>
            </w:rPr>
            <w:fldChar w:fldCharType="separate"/>
          </w:r>
          <w:r w:rsidR="008A6678" w:rsidRPr="00D70AE8">
            <w:rPr>
              <w:noProof/>
              <w:lang w:val="el-GR"/>
              <w:rPrChange w:id="1188" w:author="Στάθης Καπ" w:date="2023-03-13T04:33:00Z">
                <w:rPr>
                  <w:noProof/>
                </w:rPr>
              </w:rPrChange>
            </w:rPr>
            <w:t xml:space="preserve"> [6]</w:t>
          </w:r>
          <w:ins w:id="1189" w:author="Στάθης Καπ" w:date="2023-03-01T05:01:00Z">
            <w:r w:rsidR="00E366D9">
              <w:rPr>
                <w:lang w:val="el-GR"/>
              </w:rPr>
              <w:fldChar w:fldCharType="end"/>
            </w:r>
          </w:ins>
          <w:customXmlInsRangeStart w:id="1190" w:author="Στάθης Καπ" w:date="2023-03-01T05:01:00Z"/>
        </w:sdtContent>
      </w:sdt>
      <w:customXmlInsRangeEnd w:id="1190"/>
      <w:r w:rsidRPr="00AC148C">
        <w:rPr>
          <w:lang w:val="el-GR"/>
        </w:rPr>
        <w:t xml:space="preserve">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1191" w:author="Στάθης Καπ" w:date="2023-02-26T00:53:00Z">
          <w:pPr>
            <w:pStyle w:val="Heading3"/>
            <w:numPr>
              <w:numId w:val="4"/>
            </w:numPr>
            <w:ind w:left="1080"/>
          </w:pPr>
        </w:pPrChange>
      </w:pPr>
      <w:bookmarkStart w:id="1192" w:name="_Toc129300362"/>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1192"/>
    </w:p>
    <w:p w14:paraId="56734C21" w14:textId="095B5EA0"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w:t>
      </w:r>
      <w:customXmlInsRangeStart w:id="1193" w:author="Στάθης Καπ" w:date="2023-03-01T05:01:00Z"/>
      <w:sdt>
        <w:sdtPr>
          <w:rPr>
            <w:lang w:val="el-GR"/>
          </w:rPr>
          <w:id w:val="-1853020093"/>
          <w:citation/>
        </w:sdtPr>
        <w:sdtEndPr/>
        <w:sdtContent>
          <w:customXmlInsRangeEnd w:id="1193"/>
          <w:ins w:id="1194" w:author="Στάθης Καπ" w:date="2023-03-01T05:01:00Z">
            <w:r w:rsidR="00E366D9">
              <w:rPr>
                <w:lang w:val="el-GR"/>
              </w:rPr>
              <w:fldChar w:fldCharType="begin"/>
            </w:r>
            <w:r w:rsidR="00E366D9" w:rsidRPr="00E366D9">
              <w:rPr>
                <w:lang w:val="el-GR"/>
                <w:rPrChange w:id="1195" w:author="Στάθης Καπ" w:date="2023-03-01T05:01:00Z">
                  <w:rPr/>
                </w:rPrChange>
              </w:rPr>
              <w:instrText xml:space="preserve"> </w:instrText>
            </w:r>
            <w:r w:rsidR="00E366D9">
              <w:instrText>CITATION</w:instrText>
            </w:r>
            <w:r w:rsidR="00E366D9" w:rsidRPr="00E366D9">
              <w:rPr>
                <w:lang w:val="el-GR"/>
                <w:rPrChange w:id="1196" w:author="Στάθης Καπ" w:date="2023-03-01T05:01:00Z">
                  <w:rPr/>
                </w:rPrChange>
              </w:rPr>
              <w:instrText xml:space="preserve"> </w:instrText>
            </w:r>
            <w:r w:rsidR="00E366D9">
              <w:instrText>Fed</w:instrText>
            </w:r>
            <w:r w:rsidR="00E366D9" w:rsidRPr="00E366D9">
              <w:rPr>
                <w:lang w:val="el-GR"/>
                <w:rPrChange w:id="1197" w:author="Στάθης Καπ" w:date="2023-03-01T05:01:00Z">
                  <w:rPr/>
                </w:rPrChange>
              </w:rPr>
              <w:instrText>02 \</w:instrText>
            </w:r>
            <w:r w:rsidR="00E366D9">
              <w:instrText>l</w:instrText>
            </w:r>
            <w:r w:rsidR="00E366D9" w:rsidRPr="00E366D9">
              <w:rPr>
                <w:lang w:val="el-GR"/>
                <w:rPrChange w:id="1198" w:author="Στάθης Καπ" w:date="2023-03-01T05:01:00Z">
                  <w:rPr/>
                </w:rPrChange>
              </w:rPr>
              <w:instrText xml:space="preserve"> 1033 </w:instrText>
            </w:r>
          </w:ins>
          <w:r w:rsidR="00E366D9">
            <w:rPr>
              <w:lang w:val="el-GR"/>
            </w:rPr>
            <w:fldChar w:fldCharType="separate"/>
          </w:r>
          <w:r w:rsidR="008A6678" w:rsidRPr="00D70AE8">
            <w:rPr>
              <w:noProof/>
              <w:lang w:val="el-GR"/>
              <w:rPrChange w:id="1199" w:author="Στάθης Καπ" w:date="2023-03-13T04:33:00Z">
                <w:rPr>
                  <w:noProof/>
                </w:rPr>
              </w:rPrChange>
            </w:rPr>
            <w:t xml:space="preserve"> [21]</w:t>
          </w:r>
          <w:ins w:id="1200" w:author="Στάθης Καπ" w:date="2023-03-01T05:01:00Z">
            <w:r w:rsidR="00E366D9">
              <w:rPr>
                <w:lang w:val="el-GR"/>
              </w:rPr>
              <w:fldChar w:fldCharType="end"/>
            </w:r>
          </w:ins>
          <w:customXmlInsRangeStart w:id="1201" w:author="Στάθης Καπ" w:date="2023-03-01T05:01:00Z"/>
        </w:sdtContent>
      </w:sdt>
      <w:customXmlInsRangeEnd w:id="1201"/>
      <w:r w:rsidRPr="00D6236B">
        <w:rPr>
          <w:lang w:val="el-GR"/>
        </w:rPr>
        <w:t xml:space="preserve">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w:t>
      </w:r>
      <w:customXmlInsRangeStart w:id="1202" w:author="Στάθης Καπ" w:date="2023-03-01T05:02:00Z"/>
      <w:sdt>
        <w:sdtPr>
          <w:rPr>
            <w:lang w:val="el-GR"/>
          </w:rPr>
          <w:id w:val="1516490764"/>
          <w:citation/>
        </w:sdtPr>
        <w:sdtEndPr/>
        <w:sdtContent>
          <w:customXmlInsRangeEnd w:id="1202"/>
          <w:ins w:id="1203" w:author="Στάθης Καπ" w:date="2023-03-01T05:02:00Z">
            <w:r w:rsidR="00E366D9">
              <w:rPr>
                <w:lang w:val="el-GR"/>
              </w:rPr>
              <w:fldChar w:fldCharType="begin"/>
            </w:r>
            <w:r w:rsidR="00E366D9" w:rsidRPr="00E366D9">
              <w:rPr>
                <w:lang w:val="el-GR"/>
                <w:rPrChange w:id="1204" w:author="Στάθης Καπ" w:date="2023-03-01T05:02:00Z">
                  <w:rPr/>
                </w:rPrChange>
              </w:rPr>
              <w:instrText xml:space="preserve"> </w:instrText>
            </w:r>
            <w:r w:rsidR="00E366D9">
              <w:instrText>CITATION</w:instrText>
            </w:r>
            <w:r w:rsidR="00E366D9" w:rsidRPr="00E366D9">
              <w:rPr>
                <w:lang w:val="el-GR"/>
                <w:rPrChange w:id="1205" w:author="Στάθης Καπ" w:date="2023-03-01T05:02:00Z">
                  <w:rPr/>
                </w:rPrChange>
              </w:rPr>
              <w:instrText xml:space="preserve"> </w:instrText>
            </w:r>
            <w:r w:rsidR="00E366D9">
              <w:instrText>CVe</w:instrText>
            </w:r>
            <w:r w:rsidR="00E366D9" w:rsidRPr="00E366D9">
              <w:rPr>
                <w:lang w:val="el-GR"/>
                <w:rPrChange w:id="1206" w:author="Στάθης Καπ" w:date="2023-03-01T05:02:00Z">
                  <w:rPr/>
                </w:rPrChange>
              </w:rPr>
              <w:instrText>14 \</w:instrText>
            </w:r>
            <w:r w:rsidR="00E366D9">
              <w:instrText>l</w:instrText>
            </w:r>
            <w:r w:rsidR="00E366D9" w:rsidRPr="00E366D9">
              <w:rPr>
                <w:lang w:val="el-GR"/>
                <w:rPrChange w:id="1207" w:author="Στάθης Καπ" w:date="2023-03-01T05:02:00Z">
                  <w:rPr/>
                </w:rPrChange>
              </w:rPr>
              <w:instrText xml:space="preserve"> 1033 </w:instrText>
            </w:r>
          </w:ins>
          <w:r w:rsidR="00E366D9">
            <w:rPr>
              <w:lang w:val="el-GR"/>
            </w:rPr>
            <w:fldChar w:fldCharType="separate"/>
          </w:r>
          <w:r w:rsidR="008A6678" w:rsidRPr="00D70AE8">
            <w:rPr>
              <w:noProof/>
              <w:lang w:val="el-GR"/>
              <w:rPrChange w:id="1208" w:author="Στάθης Καπ" w:date="2023-03-13T04:33:00Z">
                <w:rPr>
                  <w:noProof/>
                </w:rPr>
              </w:rPrChange>
            </w:rPr>
            <w:t xml:space="preserve"> [22]</w:t>
          </w:r>
          <w:ins w:id="1209" w:author="Στάθης Καπ" w:date="2023-03-01T05:02:00Z">
            <w:r w:rsidR="00E366D9">
              <w:rPr>
                <w:lang w:val="el-GR"/>
              </w:rPr>
              <w:fldChar w:fldCharType="end"/>
            </w:r>
          </w:ins>
          <w:customXmlInsRangeStart w:id="1210" w:author="Στάθης Καπ" w:date="2023-03-01T05:02:00Z"/>
        </w:sdtContent>
      </w:sdt>
      <w:customXmlInsRangeEnd w:id="1210"/>
      <w:r w:rsidRPr="00D6236B">
        <w:rPr>
          <w:lang w:val="el-GR"/>
        </w:rPr>
        <w:t xml:space="preserve">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customXmlInsRangeStart w:id="1211" w:author="Στάθης Καπ" w:date="2023-03-01T05:02:00Z"/>
      <w:sdt>
        <w:sdtPr>
          <w:rPr>
            <w:lang w:val="el-GR"/>
          </w:rPr>
          <w:id w:val="987910685"/>
          <w:citation/>
        </w:sdtPr>
        <w:sdtEndPr/>
        <w:sdtContent>
          <w:customXmlInsRangeEnd w:id="1211"/>
          <w:ins w:id="1212" w:author="Στάθης Καπ" w:date="2023-03-01T05:02:00Z">
            <w:r w:rsidR="00E366D9">
              <w:rPr>
                <w:lang w:val="el-GR"/>
              </w:rPr>
              <w:fldChar w:fldCharType="begin"/>
            </w:r>
            <w:r w:rsidR="00E366D9" w:rsidRPr="00E366D9">
              <w:rPr>
                <w:lang w:val="el-GR"/>
                <w:rPrChange w:id="1213" w:author="Στάθης Καπ" w:date="2023-03-01T05:02:00Z">
                  <w:rPr/>
                </w:rPrChange>
              </w:rPr>
              <w:instrText xml:space="preserve"> </w:instrText>
            </w:r>
            <w:r w:rsidR="00E366D9">
              <w:instrText>CITATION</w:instrText>
            </w:r>
            <w:r w:rsidR="00E366D9" w:rsidRPr="00E366D9">
              <w:rPr>
                <w:lang w:val="el-GR"/>
                <w:rPrChange w:id="1214" w:author="Στάθης Καπ" w:date="2023-03-01T05:02:00Z">
                  <w:rPr/>
                </w:rPrChange>
              </w:rPr>
              <w:instrText xml:space="preserve"> </w:instrText>
            </w:r>
            <w:r w:rsidR="00E366D9">
              <w:instrText>Pie</w:instrText>
            </w:r>
            <w:r w:rsidR="00E366D9" w:rsidRPr="00E366D9">
              <w:rPr>
                <w:lang w:val="el-GR"/>
                <w:rPrChange w:id="1215" w:author="Στάθης Καπ" w:date="2023-03-01T05:02:00Z">
                  <w:rPr/>
                </w:rPrChange>
              </w:rPr>
              <w:instrText>11 \</w:instrText>
            </w:r>
            <w:r w:rsidR="00E366D9">
              <w:instrText>l</w:instrText>
            </w:r>
            <w:r w:rsidR="00E366D9" w:rsidRPr="00E366D9">
              <w:rPr>
                <w:lang w:val="el-GR"/>
                <w:rPrChange w:id="1216" w:author="Στάθης Καπ" w:date="2023-03-01T05:02:00Z">
                  <w:rPr/>
                </w:rPrChange>
              </w:rPr>
              <w:instrText xml:space="preserve"> 1033 </w:instrText>
            </w:r>
          </w:ins>
          <w:r w:rsidR="00E366D9">
            <w:rPr>
              <w:lang w:val="el-GR"/>
            </w:rPr>
            <w:fldChar w:fldCharType="separate"/>
          </w:r>
          <w:r w:rsidR="008A6678" w:rsidRPr="00D70AE8">
            <w:rPr>
              <w:noProof/>
              <w:lang w:val="el-GR"/>
              <w:rPrChange w:id="1217" w:author="Στάθης Καπ" w:date="2023-03-13T04:33:00Z">
                <w:rPr>
                  <w:noProof/>
                </w:rPr>
              </w:rPrChange>
            </w:rPr>
            <w:t xml:space="preserve"> [23]</w:t>
          </w:r>
          <w:ins w:id="1218" w:author="Στάθης Καπ" w:date="2023-03-01T05:02:00Z">
            <w:r w:rsidR="00E366D9">
              <w:rPr>
                <w:lang w:val="el-GR"/>
              </w:rPr>
              <w:fldChar w:fldCharType="end"/>
            </w:r>
          </w:ins>
          <w:customXmlInsRangeStart w:id="1219" w:author="Στάθης Καπ" w:date="2023-03-01T05:02:00Z"/>
        </w:sdtContent>
      </w:sdt>
      <w:customXmlInsRangeEnd w:id="1219"/>
      <w:r w:rsidRPr="00D6236B">
        <w:rPr>
          <w:lang w:val="el-GR"/>
        </w:rPr>
        <w:t>).</w:t>
      </w:r>
    </w:p>
    <w:p w14:paraId="203C75C4" w14:textId="77777777" w:rsidR="0095492C" w:rsidRDefault="00114CDB"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114CDB"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114CDB"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114CDB"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114CDB"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114CDB"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114CDB"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114CDB"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0A523F" w14:paraId="78B8BB2F" w14:textId="77777777" w:rsidTr="00237FE3">
        <w:trPr>
          <w:ins w:id="1220" w:author="Στάθης Καπ" w:date="2023-02-01T08:53:00Z"/>
        </w:trPr>
        <w:tc>
          <w:tcPr>
            <w:tcW w:w="350" w:type="pct"/>
          </w:tcPr>
          <w:p w14:paraId="22464DA9" w14:textId="77777777" w:rsidR="000A523F" w:rsidRDefault="000A523F">
            <w:pPr>
              <w:spacing w:after="160"/>
              <w:rPr>
                <w:ins w:id="1221" w:author="Στάθης Καπ" w:date="2023-02-01T08:53:00Z"/>
                <w:lang w:val="el-GR"/>
              </w:rPr>
              <w:pPrChange w:id="1222" w:author="Στάθης Καπ" w:date="2023-02-01T08:46:00Z">
                <w:pPr/>
              </w:pPrChange>
            </w:pPr>
          </w:p>
        </w:tc>
        <w:tc>
          <w:tcPr>
            <w:tcW w:w="4300" w:type="pct"/>
          </w:tcPr>
          <w:p w14:paraId="7E1E0483" w14:textId="49961BE7" w:rsidR="000A523F" w:rsidRPr="005846FF" w:rsidRDefault="000A523F">
            <w:pPr>
              <w:spacing w:after="160"/>
              <w:rPr>
                <w:ins w:id="1223" w:author="Στάθης Καπ" w:date="2023-02-01T08:53:00Z"/>
                <w:lang w:val="el-GR"/>
              </w:rPr>
              <w:pPrChange w:id="1224" w:author="Στάθης Καπ" w:date="2023-02-01T08:46:00Z">
                <w:pPr/>
              </w:pPrChange>
            </w:pPr>
            <m:oMathPara>
              <m:oMath>
                <m:r>
                  <w:ins w:id="1225" w:author="Στάθης Καπ" w:date="2023-02-01T08:53:00Z">
                    <w:rPr>
                      <w:rFonts w:ascii="Cambria Math" w:hAnsi="Cambria Math"/>
                      <w:lang w:val="el-GR"/>
                    </w:rPr>
                    <m:t xml:space="preserve">maximize </m:t>
                  </w:ins>
                </m:r>
                <m:nary>
                  <m:naryPr>
                    <m:chr m:val="∑"/>
                    <m:limLoc m:val="undOvr"/>
                    <m:ctrlPr>
                      <w:ins w:id="1226" w:author="Στάθης Καπ" w:date="2023-02-01T08:53:00Z">
                        <w:rPr>
                          <w:rFonts w:ascii="Cambria Math" w:hAnsi="Cambria Math"/>
                          <w:i/>
                          <w:lang w:val="el-GR"/>
                        </w:rPr>
                      </w:ins>
                    </m:ctrlPr>
                  </m:naryPr>
                  <m:sub>
                    <m:r>
                      <w:ins w:id="1227" w:author="Στάθης Καπ" w:date="2023-02-01T08:53:00Z">
                        <w:rPr>
                          <w:rFonts w:ascii="Cambria Math" w:hAnsi="Cambria Math"/>
                          <w:lang w:val="el-GR"/>
                        </w:rPr>
                        <m:t>i=2</m:t>
                      </w:ins>
                    </m:r>
                  </m:sub>
                  <m:sup>
                    <m:r>
                      <w:ins w:id="1228" w:author="Στάθης Καπ" w:date="2023-02-01T08:53:00Z">
                        <w:rPr>
                          <w:rFonts w:ascii="Cambria Math" w:hAnsi="Cambria Math"/>
                          <w:lang w:val="el-GR"/>
                        </w:rPr>
                        <m:t>N-1</m:t>
                      </w:ins>
                    </m:r>
                  </m:sup>
                  <m:e>
                    <m:nary>
                      <m:naryPr>
                        <m:chr m:val="∑"/>
                        <m:limLoc m:val="undOvr"/>
                        <m:ctrlPr>
                          <w:ins w:id="1229" w:author="Στάθης Καπ" w:date="2023-02-01T08:53:00Z">
                            <w:rPr>
                              <w:rFonts w:ascii="Cambria Math" w:hAnsi="Cambria Math"/>
                              <w:i/>
                              <w:lang w:val="el-GR"/>
                            </w:rPr>
                          </w:ins>
                        </m:ctrlPr>
                      </m:naryPr>
                      <m:sub>
                        <m:r>
                          <w:ins w:id="1230" w:author="Στάθης Καπ" w:date="2023-02-01T08:53:00Z">
                            <w:rPr>
                              <w:rFonts w:ascii="Cambria Math" w:hAnsi="Cambria Math"/>
                              <w:lang w:val="el-GR"/>
                            </w:rPr>
                            <m:t>j=2</m:t>
                          </w:ins>
                        </m:r>
                      </m:sub>
                      <m:sup>
                        <m:r>
                          <w:ins w:id="1231" w:author="Στάθης Καπ" w:date="2023-02-01T08:53:00Z">
                            <w:rPr>
                              <w:rFonts w:ascii="Cambria Math" w:hAnsi="Cambria Math"/>
                              <w:lang w:val="el-GR"/>
                            </w:rPr>
                            <m:t>N</m:t>
                          </w:ins>
                        </m:r>
                      </m:sup>
                      <m:e>
                        <m:nary>
                          <m:naryPr>
                            <m:chr m:val="∑"/>
                            <m:limLoc m:val="undOvr"/>
                            <m:ctrlPr>
                              <w:ins w:id="1232" w:author="Στάθης Καπ" w:date="2023-02-01T08:53:00Z">
                                <w:rPr>
                                  <w:rFonts w:ascii="Cambria Math" w:hAnsi="Cambria Math"/>
                                  <w:i/>
                                  <w:lang w:val="el-GR"/>
                                </w:rPr>
                              </w:ins>
                            </m:ctrlPr>
                          </m:naryPr>
                          <m:sub>
                            <m:r>
                              <w:ins w:id="1233" w:author="Στάθης Καπ" w:date="2023-02-01T08:53:00Z">
                                <w:rPr>
                                  <w:rFonts w:ascii="Cambria Math" w:hAnsi="Cambria Math"/>
                                  <w:lang w:val="el-GR"/>
                                </w:rPr>
                                <m:t>t=1</m:t>
                              </w:ins>
                            </m:r>
                          </m:sub>
                          <m:sup>
                            <m:sSub>
                              <m:sSubPr>
                                <m:ctrlPr>
                                  <w:ins w:id="1234" w:author="Στάθης Καπ" w:date="2023-02-01T08:53:00Z">
                                    <w:rPr>
                                      <w:rFonts w:ascii="Cambria Math" w:hAnsi="Cambria Math"/>
                                      <w:i/>
                                      <w:lang w:val="el-GR"/>
                                    </w:rPr>
                                  </w:ins>
                                </m:ctrlPr>
                              </m:sSubPr>
                              <m:e>
                                <m:r>
                                  <w:ins w:id="1235" w:author="Στάθης Καπ" w:date="2023-02-01T08:53:00Z">
                                    <w:rPr>
                                      <w:rFonts w:ascii="Cambria Math" w:hAnsi="Cambria Math"/>
                                      <w:lang w:val="el-GR"/>
                                    </w:rPr>
                                    <m:t>T</m:t>
                                  </w:ins>
                                </m:r>
                              </m:e>
                              <m:sub>
                                <m:r>
                                  <w:ins w:id="1236" w:author="Στάθης Καπ" w:date="2023-02-01T08:53:00Z">
                                    <w:rPr>
                                      <w:rFonts w:ascii="Cambria Math" w:hAnsi="Cambria Math"/>
                                      <w:lang w:val="el-GR"/>
                                    </w:rPr>
                                    <m:t>i,j</m:t>
                                  </w:ins>
                                </m:r>
                              </m:sub>
                            </m:sSub>
                          </m:sup>
                          <m:e>
                            <m:sSub>
                              <m:sSubPr>
                                <m:ctrlPr>
                                  <w:ins w:id="1237" w:author="Στάθης Καπ" w:date="2023-02-01T08:53:00Z">
                                    <w:rPr>
                                      <w:rFonts w:ascii="Cambria Math" w:hAnsi="Cambria Math"/>
                                      <w:i/>
                                      <w:lang w:val="el-GR"/>
                                    </w:rPr>
                                  </w:ins>
                                </m:ctrlPr>
                              </m:sSubPr>
                              <m:e>
                                <m:r>
                                  <w:ins w:id="1238" w:author="Στάθης Καπ" w:date="2023-02-01T08:53:00Z">
                                    <w:rPr>
                                      <w:rFonts w:ascii="Cambria Math" w:hAnsi="Cambria Math"/>
                                      <w:lang w:val="el-GR"/>
                                    </w:rPr>
                                    <m:t>S</m:t>
                                  </w:ins>
                                </m:r>
                              </m:e>
                              <m:sub>
                                <m:r>
                                  <w:ins w:id="1239" w:author="Στάθης Καπ" w:date="2023-02-01T08:53:00Z">
                                    <w:rPr>
                                      <w:rFonts w:ascii="Cambria Math" w:hAnsi="Cambria Math"/>
                                      <w:lang w:val="el-GR"/>
                                    </w:rPr>
                                    <m:t>i</m:t>
                                  </w:ins>
                                </m:r>
                              </m:sub>
                            </m:sSub>
                            <m:sSub>
                              <m:sSubPr>
                                <m:ctrlPr>
                                  <w:ins w:id="1240" w:author="Στάθης Καπ" w:date="2023-02-01T08:53:00Z">
                                    <w:rPr>
                                      <w:rFonts w:ascii="Cambria Math" w:hAnsi="Cambria Math"/>
                                      <w:i/>
                                      <w:lang w:val="el-GR"/>
                                    </w:rPr>
                                  </w:ins>
                                </m:ctrlPr>
                              </m:sSubPr>
                              <m:e>
                                <m:r>
                                  <w:ins w:id="1241" w:author="Στάθης Καπ" w:date="2023-02-01T08:53:00Z">
                                    <w:rPr>
                                      <w:rFonts w:ascii="Cambria Math" w:hAnsi="Cambria Math"/>
                                      <w:lang w:val="el-GR"/>
                                    </w:rPr>
                                    <m:t>x</m:t>
                                  </w:ins>
                                </m:r>
                              </m:e>
                              <m:sub>
                                <m:r>
                                  <w:ins w:id="1242" w:author="Στάθης Καπ" w:date="2023-02-01T08:53:00Z">
                                    <w:rPr>
                                      <w:rFonts w:ascii="Cambria Math" w:hAnsi="Cambria Math"/>
                                      <w:lang w:val="el-GR"/>
                                    </w:rPr>
                                    <m:t>i,j,t</m:t>
                                  </w:ins>
                                </m:r>
                              </m:sub>
                            </m:sSub>
                          </m:e>
                        </m:nary>
                      </m:e>
                    </m:nary>
                  </m:e>
                </m:nary>
                <m:r>
                  <w:ins w:id="1243" w:author="Στάθης Καπ" w:date="2023-02-01T08:53:00Z">
                    <w:rPr>
                      <w:rFonts w:ascii="Cambria Math" w:hAnsi="Cambria Math"/>
                    </w:rPr>
                    <m:t xml:space="preserve"> </m:t>
                  </w:ins>
                </m:r>
              </m:oMath>
            </m:oMathPara>
          </w:p>
        </w:tc>
        <w:tc>
          <w:tcPr>
            <w:tcW w:w="350" w:type="pct"/>
            <w:vAlign w:val="center"/>
          </w:tcPr>
          <w:p w14:paraId="60A017AA" w14:textId="5919D27E" w:rsidR="000A523F" w:rsidRPr="00603993" w:rsidRDefault="000A523F" w:rsidP="00237FE3">
            <w:pPr>
              <w:pStyle w:val="Caption"/>
              <w:spacing w:after="160"/>
              <w:rPr>
                <w:ins w:id="1244" w:author="Στάθης Καπ" w:date="2023-02-01T08:53:00Z"/>
                <w:rPrChange w:id="1245" w:author="Στάθης Καπ" w:date="2023-02-01T08:49:00Z">
                  <w:rPr>
                    <w:ins w:id="1246" w:author="Στάθης Καπ" w:date="2023-02-01T08:53:00Z"/>
                    <w:lang w:val="el-GR"/>
                  </w:rPr>
                </w:rPrChange>
              </w:rPr>
            </w:pPr>
            <w:ins w:id="1247"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248"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7</w:t>
            </w:r>
            <w:ins w:id="1249" w:author="Στάθης Καπ" w:date="2023-02-01T08:53:00Z">
              <w:r>
                <w:rPr>
                  <w:lang w:val="el-GR"/>
                </w:rPr>
                <w:fldChar w:fldCharType="end"/>
              </w:r>
              <w:r>
                <w:t>)</w:t>
              </w:r>
            </w:ins>
          </w:p>
        </w:tc>
      </w:tr>
      <w:tr w:rsidR="00DA7114" w14:paraId="54EEC811" w14:textId="77777777" w:rsidTr="00237FE3">
        <w:trPr>
          <w:ins w:id="1250" w:author="Στάθης Καπ" w:date="2023-02-01T08:53:00Z"/>
        </w:trPr>
        <w:tc>
          <w:tcPr>
            <w:tcW w:w="350" w:type="pct"/>
          </w:tcPr>
          <w:p w14:paraId="2562E5EA" w14:textId="77777777" w:rsidR="00DA7114" w:rsidRDefault="00DA7114">
            <w:pPr>
              <w:spacing w:after="160"/>
              <w:rPr>
                <w:ins w:id="1251" w:author="Στάθης Καπ" w:date="2023-02-01T08:53:00Z"/>
                <w:lang w:val="el-GR"/>
              </w:rPr>
              <w:pPrChange w:id="1252" w:author="Στάθης Καπ" w:date="2023-02-01T08:46:00Z">
                <w:pPr/>
              </w:pPrChange>
            </w:pPr>
          </w:p>
        </w:tc>
        <w:tc>
          <w:tcPr>
            <w:tcW w:w="4300" w:type="pct"/>
          </w:tcPr>
          <w:p w14:paraId="5E1B013F" w14:textId="161895C9" w:rsidR="00DA7114" w:rsidRPr="005846FF" w:rsidRDefault="00114CDB">
            <w:pPr>
              <w:spacing w:after="160"/>
              <w:rPr>
                <w:ins w:id="1253" w:author="Στάθης Καπ" w:date="2023-02-01T08:53:00Z"/>
                <w:lang w:val="el-GR"/>
              </w:rPr>
              <w:pPrChange w:id="1254" w:author="Στάθης Καπ" w:date="2023-02-01T08:46:00Z">
                <w:pPr/>
              </w:pPrChange>
            </w:pPr>
            <m:oMathPara>
              <m:oMath>
                <m:nary>
                  <m:naryPr>
                    <m:chr m:val="∑"/>
                    <m:limLoc m:val="undOvr"/>
                    <m:ctrlPr>
                      <w:ins w:id="1255" w:author="Στάθης Καπ" w:date="2023-02-01T08:53:00Z">
                        <w:rPr>
                          <w:rFonts w:ascii="Cambria Math" w:hAnsi="Cambria Math"/>
                          <w:i/>
                          <w:iCs/>
                        </w:rPr>
                      </w:ins>
                    </m:ctrlPr>
                  </m:naryPr>
                  <m:sub>
                    <m:r>
                      <w:ins w:id="1256" w:author="Στάθης Καπ" w:date="2023-02-01T08:53:00Z">
                        <w:rPr>
                          <w:rFonts w:ascii="Cambria Math" w:hAnsi="Cambria Math"/>
                        </w:rPr>
                        <m:t>j=2</m:t>
                      </w:ins>
                    </m:r>
                  </m:sub>
                  <m:sup>
                    <m:r>
                      <w:ins w:id="1257" w:author="Στάθης Καπ" w:date="2023-02-01T08:53:00Z">
                        <w:rPr>
                          <w:rFonts w:ascii="Cambria Math" w:hAnsi="Cambria Math"/>
                        </w:rPr>
                        <m:t>N</m:t>
                      </w:ins>
                    </m:r>
                  </m:sup>
                  <m:e>
                    <m:sSub>
                      <m:sSubPr>
                        <m:ctrlPr>
                          <w:ins w:id="1258" w:author="Στάθης Καπ" w:date="2023-02-01T08:53:00Z">
                            <w:rPr>
                              <w:rFonts w:ascii="Cambria Math" w:hAnsi="Cambria Math"/>
                              <w:i/>
                              <w:iCs/>
                            </w:rPr>
                          </w:ins>
                        </m:ctrlPr>
                      </m:sSubPr>
                      <m:e>
                        <m:r>
                          <w:ins w:id="1259" w:author="Στάθης Καπ" w:date="2023-02-01T08:53:00Z">
                            <w:rPr>
                              <w:rFonts w:ascii="Cambria Math" w:hAnsi="Cambria Math"/>
                            </w:rPr>
                            <m:t>x</m:t>
                          </w:ins>
                        </m:r>
                      </m:e>
                      <m:sub>
                        <m:r>
                          <w:ins w:id="1260" w:author="Στάθης Καπ" w:date="2023-02-01T08:53:00Z">
                            <w:rPr>
                              <w:rFonts w:ascii="Cambria Math" w:hAnsi="Cambria Math"/>
                            </w:rPr>
                            <m:t>1,j,1</m:t>
                          </w:ins>
                        </m:r>
                      </m:sub>
                    </m:sSub>
                  </m:e>
                </m:nary>
                <m:r>
                  <w:ins w:id="1261" w:author="Στάθης Καπ" w:date="2023-02-01T08:53:00Z">
                    <w:rPr>
                      <w:rFonts w:ascii="Cambria Math" w:hAnsi="Cambria Math"/>
                    </w:rPr>
                    <m:t>=</m:t>
                  </w:ins>
                </m:r>
                <m:nary>
                  <m:naryPr>
                    <m:chr m:val="∑"/>
                    <m:limLoc m:val="undOvr"/>
                    <m:ctrlPr>
                      <w:ins w:id="1262" w:author="Στάθης Καπ" w:date="2023-02-01T08:53:00Z">
                        <w:rPr>
                          <w:rFonts w:ascii="Cambria Math" w:hAnsi="Cambria Math"/>
                          <w:i/>
                          <w:iCs/>
                        </w:rPr>
                      </w:ins>
                    </m:ctrlPr>
                  </m:naryPr>
                  <m:sub>
                    <m:r>
                      <w:ins w:id="1263" w:author="Στάθης Καπ" w:date="2023-02-01T08:53:00Z">
                        <w:rPr>
                          <w:rFonts w:ascii="Cambria Math" w:hAnsi="Cambria Math"/>
                        </w:rPr>
                        <m:t>i=1</m:t>
                      </w:ins>
                    </m:r>
                  </m:sub>
                  <m:sup>
                    <m:r>
                      <w:ins w:id="1264" w:author="Στάθης Καπ" w:date="2023-02-01T08:53:00Z">
                        <w:rPr>
                          <w:rFonts w:ascii="Cambria Math" w:hAnsi="Cambria Math"/>
                        </w:rPr>
                        <m:t>N-1</m:t>
                      </w:ins>
                    </m:r>
                  </m:sup>
                  <m:e>
                    <m:nary>
                      <m:naryPr>
                        <m:chr m:val="∑"/>
                        <m:limLoc m:val="undOvr"/>
                        <m:ctrlPr>
                          <w:ins w:id="1265" w:author="Στάθης Καπ" w:date="2023-02-01T08:53:00Z">
                            <w:rPr>
                              <w:rFonts w:ascii="Cambria Math" w:hAnsi="Cambria Math"/>
                              <w:i/>
                              <w:iCs/>
                            </w:rPr>
                          </w:ins>
                        </m:ctrlPr>
                      </m:naryPr>
                      <m:sub>
                        <m:r>
                          <w:ins w:id="1266" w:author="Στάθης Καπ" w:date="2023-02-01T08:53:00Z">
                            <w:rPr>
                              <w:rFonts w:ascii="Cambria Math" w:hAnsi="Cambria Math"/>
                            </w:rPr>
                            <m:t>t=1</m:t>
                          </w:ins>
                        </m:r>
                      </m:sub>
                      <m:sup>
                        <m:sSub>
                          <m:sSubPr>
                            <m:ctrlPr>
                              <w:ins w:id="1267" w:author="Στάθης Καπ" w:date="2023-02-01T08:53:00Z">
                                <w:rPr>
                                  <w:rFonts w:ascii="Cambria Math" w:hAnsi="Cambria Math"/>
                                  <w:i/>
                                  <w:iCs/>
                                </w:rPr>
                              </w:ins>
                            </m:ctrlPr>
                          </m:sSubPr>
                          <m:e>
                            <m:r>
                              <w:ins w:id="1268" w:author="Στάθης Καπ" w:date="2023-02-01T08:53:00Z">
                                <w:rPr>
                                  <w:rFonts w:ascii="Cambria Math" w:hAnsi="Cambria Math"/>
                                </w:rPr>
                                <m:t>T</m:t>
                              </w:ins>
                            </m:r>
                          </m:e>
                          <m:sub>
                            <m:r>
                              <w:ins w:id="1269" w:author="Στάθης Καπ" w:date="2023-02-01T08:53:00Z">
                                <w:rPr>
                                  <w:rFonts w:ascii="Cambria Math" w:hAnsi="Cambria Math"/>
                                </w:rPr>
                                <m:t>iN</m:t>
                              </w:ins>
                            </m:r>
                          </m:sub>
                        </m:sSub>
                      </m:sup>
                      <m:e>
                        <m:sSub>
                          <m:sSubPr>
                            <m:ctrlPr>
                              <w:ins w:id="1270" w:author="Στάθης Καπ" w:date="2023-02-01T08:53:00Z">
                                <w:rPr>
                                  <w:rFonts w:ascii="Cambria Math" w:hAnsi="Cambria Math"/>
                                  <w:i/>
                                  <w:iCs/>
                                </w:rPr>
                              </w:ins>
                            </m:ctrlPr>
                          </m:sSubPr>
                          <m:e>
                            <m:r>
                              <w:ins w:id="1271" w:author="Στάθης Καπ" w:date="2023-02-01T08:53:00Z">
                                <w:rPr>
                                  <w:rFonts w:ascii="Cambria Math" w:hAnsi="Cambria Math"/>
                                </w:rPr>
                                <m:t>x</m:t>
                              </w:ins>
                            </m:r>
                          </m:e>
                          <m:sub>
                            <m:r>
                              <w:ins w:id="1272" w:author="Στάθης Καπ" w:date="2023-02-01T08:53:00Z">
                                <w:rPr>
                                  <w:rFonts w:ascii="Cambria Math" w:hAnsi="Cambria Math"/>
                                </w:rPr>
                                <m:t>i,N,t</m:t>
                              </w:ins>
                            </m:r>
                          </m:sub>
                        </m:sSub>
                      </m:e>
                    </m:nary>
                  </m:e>
                </m:nary>
                <m:r>
                  <w:ins w:id="1273" w:author="Στάθης Καπ" w:date="2023-02-01T08:53:00Z">
                    <w:rPr>
                      <w:rFonts w:ascii="Cambria Math" w:hAnsi="Cambria Math"/>
                    </w:rPr>
                    <m:t>=1</m:t>
                  </w:ins>
                </m:r>
              </m:oMath>
            </m:oMathPara>
          </w:p>
        </w:tc>
        <w:tc>
          <w:tcPr>
            <w:tcW w:w="350" w:type="pct"/>
            <w:vAlign w:val="center"/>
          </w:tcPr>
          <w:p w14:paraId="4D0BB36A" w14:textId="2BA0F88B" w:rsidR="00DA7114" w:rsidRPr="00603993" w:rsidRDefault="00DA7114" w:rsidP="00237FE3">
            <w:pPr>
              <w:pStyle w:val="Caption"/>
              <w:spacing w:after="160"/>
              <w:rPr>
                <w:ins w:id="1274" w:author="Στάθης Καπ" w:date="2023-02-01T08:53:00Z"/>
                <w:rPrChange w:id="1275" w:author="Στάθης Καπ" w:date="2023-02-01T08:49:00Z">
                  <w:rPr>
                    <w:ins w:id="1276" w:author="Στάθης Καπ" w:date="2023-02-01T08:53:00Z"/>
                    <w:lang w:val="el-GR"/>
                  </w:rPr>
                </w:rPrChange>
              </w:rPr>
            </w:pPr>
            <w:ins w:id="1277"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278"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8</w:t>
            </w:r>
            <w:ins w:id="1279" w:author="Στάθης Καπ" w:date="2023-02-01T08:53:00Z">
              <w:r>
                <w:rPr>
                  <w:lang w:val="el-GR"/>
                </w:rPr>
                <w:fldChar w:fldCharType="end"/>
              </w:r>
              <w:r>
                <w:t>)</w:t>
              </w:r>
            </w:ins>
          </w:p>
        </w:tc>
      </w:tr>
      <w:tr w:rsidR="00560AF7" w14:paraId="145FB3E7" w14:textId="77777777" w:rsidTr="00237FE3">
        <w:trPr>
          <w:ins w:id="1280" w:author="Στάθης Καπ" w:date="2023-02-01T08:53:00Z"/>
        </w:trPr>
        <w:tc>
          <w:tcPr>
            <w:tcW w:w="350" w:type="pct"/>
          </w:tcPr>
          <w:p w14:paraId="3622927C" w14:textId="77777777" w:rsidR="00560AF7" w:rsidRDefault="00560AF7">
            <w:pPr>
              <w:spacing w:after="160"/>
              <w:rPr>
                <w:ins w:id="1281" w:author="Στάθης Καπ" w:date="2023-02-01T08:53:00Z"/>
                <w:lang w:val="el-GR"/>
              </w:rPr>
              <w:pPrChange w:id="1282" w:author="Στάθης Καπ" w:date="2023-02-01T08:46:00Z">
                <w:pPr/>
              </w:pPrChange>
            </w:pPr>
          </w:p>
        </w:tc>
        <w:tc>
          <w:tcPr>
            <w:tcW w:w="4300" w:type="pct"/>
          </w:tcPr>
          <w:p w14:paraId="675A7EA8" w14:textId="2DA0FAF1" w:rsidR="00560AF7" w:rsidRPr="005846FF" w:rsidRDefault="00114CDB">
            <w:pPr>
              <w:spacing w:after="160"/>
              <w:rPr>
                <w:ins w:id="1283" w:author="Στάθης Καπ" w:date="2023-02-01T08:53:00Z"/>
                <w:lang w:val="el-GR"/>
              </w:rPr>
              <w:pPrChange w:id="1284" w:author="Στάθης Καπ" w:date="2023-02-01T08:46:00Z">
                <w:pPr/>
              </w:pPrChange>
            </w:pPr>
            <m:oMathPara>
              <m:oMath>
                <m:nary>
                  <m:naryPr>
                    <m:chr m:val="∑"/>
                    <m:limLoc m:val="undOvr"/>
                    <m:ctrlPr>
                      <w:ins w:id="1285" w:author="Στάθης Καπ" w:date="2023-02-01T08:53:00Z">
                        <w:rPr>
                          <w:rFonts w:ascii="Cambria Math" w:hAnsi="Cambria Math"/>
                          <w:i/>
                          <w:iCs/>
                        </w:rPr>
                      </w:ins>
                    </m:ctrlPr>
                  </m:naryPr>
                  <m:sub>
                    <m:r>
                      <w:ins w:id="1286" w:author="Στάθης Καπ" w:date="2023-02-01T08:53:00Z">
                        <w:rPr>
                          <w:rFonts w:ascii="Cambria Math" w:hAnsi="Cambria Math"/>
                        </w:rPr>
                        <m:t>i=1</m:t>
                      </w:ins>
                    </m:r>
                  </m:sub>
                  <m:sup>
                    <m:r>
                      <w:ins w:id="1287" w:author="Στάθης Καπ" w:date="2023-02-01T08:53:00Z">
                        <w:rPr>
                          <w:rFonts w:ascii="Cambria Math" w:hAnsi="Cambria Math"/>
                        </w:rPr>
                        <m:t>N-1</m:t>
                      </w:ins>
                    </m:r>
                  </m:sup>
                  <m:e>
                    <m:nary>
                      <m:naryPr>
                        <m:chr m:val="∑"/>
                        <m:limLoc m:val="undOvr"/>
                        <m:ctrlPr>
                          <w:ins w:id="1288" w:author="Στάθης Καπ" w:date="2023-02-01T08:53:00Z">
                            <w:rPr>
                              <w:rFonts w:ascii="Cambria Math" w:hAnsi="Cambria Math"/>
                              <w:i/>
                              <w:iCs/>
                            </w:rPr>
                          </w:ins>
                        </m:ctrlPr>
                      </m:naryPr>
                      <m:sub>
                        <m:r>
                          <w:ins w:id="1289" w:author="Στάθης Καπ" w:date="2023-02-01T08:53:00Z">
                            <w:rPr>
                              <w:rFonts w:ascii="Cambria Math" w:hAnsi="Cambria Math"/>
                            </w:rPr>
                            <m:t>t=1</m:t>
                          </w:ins>
                        </m:r>
                      </m:sub>
                      <m:sup>
                        <m:sSub>
                          <m:sSubPr>
                            <m:ctrlPr>
                              <w:ins w:id="1290" w:author="Στάθης Καπ" w:date="2023-02-01T08:53:00Z">
                                <w:rPr>
                                  <w:rFonts w:ascii="Cambria Math" w:hAnsi="Cambria Math"/>
                                  <w:i/>
                                  <w:iCs/>
                                </w:rPr>
                              </w:ins>
                            </m:ctrlPr>
                          </m:sSubPr>
                          <m:e>
                            <m:r>
                              <w:ins w:id="1291" w:author="Στάθης Καπ" w:date="2023-02-01T08:53:00Z">
                                <w:rPr>
                                  <w:rFonts w:ascii="Cambria Math" w:hAnsi="Cambria Math"/>
                                </w:rPr>
                                <m:t>T</m:t>
                              </w:ins>
                            </m:r>
                          </m:e>
                          <m:sub>
                            <m:r>
                              <w:ins w:id="1292" w:author="Στάθης Καπ" w:date="2023-02-01T08:53:00Z">
                                <w:rPr>
                                  <w:rFonts w:ascii="Cambria Math" w:hAnsi="Cambria Math"/>
                                </w:rPr>
                                <m:t>i,h</m:t>
                              </w:ins>
                            </m:r>
                          </m:sub>
                        </m:sSub>
                      </m:sup>
                      <m:e>
                        <m:sSub>
                          <m:sSubPr>
                            <m:ctrlPr>
                              <w:ins w:id="1293" w:author="Στάθης Καπ" w:date="2023-02-01T08:53:00Z">
                                <w:rPr>
                                  <w:rFonts w:ascii="Cambria Math" w:hAnsi="Cambria Math"/>
                                  <w:i/>
                                  <w:iCs/>
                                </w:rPr>
                              </w:ins>
                            </m:ctrlPr>
                          </m:sSubPr>
                          <m:e>
                            <m:r>
                              <w:ins w:id="1294" w:author="Στάθης Καπ" w:date="2023-02-01T08:53:00Z">
                                <w:rPr>
                                  <w:rFonts w:ascii="Cambria Math" w:hAnsi="Cambria Math"/>
                                </w:rPr>
                                <m:t>x</m:t>
                              </w:ins>
                            </m:r>
                          </m:e>
                          <m:sub>
                            <m:r>
                              <w:ins w:id="1295" w:author="Στάθης Καπ" w:date="2023-02-01T08:53:00Z">
                                <w:rPr>
                                  <w:rFonts w:ascii="Cambria Math" w:hAnsi="Cambria Math"/>
                                </w:rPr>
                                <m:t>i,h,t</m:t>
                              </w:ins>
                            </m:r>
                          </m:sub>
                        </m:sSub>
                      </m:e>
                    </m:nary>
                  </m:e>
                </m:nary>
                <m:r>
                  <w:ins w:id="1296" w:author="Στάθης Καπ" w:date="2023-02-01T08:53:00Z">
                    <w:rPr>
                      <w:rFonts w:ascii="Cambria Math" w:hAnsi="Cambria Math"/>
                    </w:rPr>
                    <m:t>=</m:t>
                  </w:ins>
                </m:r>
                <m:nary>
                  <m:naryPr>
                    <m:chr m:val="∑"/>
                    <m:limLoc m:val="undOvr"/>
                    <m:ctrlPr>
                      <w:ins w:id="1297" w:author="Στάθης Καπ" w:date="2023-02-01T08:53:00Z">
                        <w:rPr>
                          <w:rFonts w:ascii="Cambria Math" w:hAnsi="Cambria Math"/>
                          <w:i/>
                          <w:iCs/>
                        </w:rPr>
                      </w:ins>
                    </m:ctrlPr>
                  </m:naryPr>
                  <m:sub>
                    <m:r>
                      <w:ins w:id="1298" w:author="Στάθης Καπ" w:date="2023-02-01T08:53:00Z">
                        <w:rPr>
                          <w:rFonts w:ascii="Cambria Math" w:hAnsi="Cambria Math"/>
                        </w:rPr>
                        <m:t>j=2</m:t>
                      </w:ins>
                    </m:r>
                  </m:sub>
                  <m:sup>
                    <m:r>
                      <w:ins w:id="1299" w:author="Στάθης Καπ" w:date="2023-02-01T08:53:00Z">
                        <w:rPr>
                          <w:rFonts w:ascii="Cambria Math" w:hAnsi="Cambria Math"/>
                        </w:rPr>
                        <m:t>N</m:t>
                      </w:ins>
                    </m:r>
                  </m:sup>
                  <m:e>
                    <m:nary>
                      <m:naryPr>
                        <m:chr m:val="∑"/>
                        <m:limLoc m:val="undOvr"/>
                        <m:ctrlPr>
                          <w:ins w:id="1300" w:author="Στάθης Καπ" w:date="2023-02-01T08:53:00Z">
                            <w:rPr>
                              <w:rFonts w:ascii="Cambria Math" w:hAnsi="Cambria Math"/>
                              <w:i/>
                              <w:iCs/>
                            </w:rPr>
                          </w:ins>
                        </m:ctrlPr>
                      </m:naryPr>
                      <m:sub>
                        <m:r>
                          <w:ins w:id="1301" w:author="Στάθης Καπ" w:date="2023-02-01T08:53:00Z">
                            <w:rPr>
                              <w:rFonts w:ascii="Cambria Math" w:hAnsi="Cambria Math"/>
                            </w:rPr>
                            <m:t>t=1</m:t>
                          </w:ins>
                        </m:r>
                      </m:sub>
                      <m:sup>
                        <m:sSub>
                          <m:sSubPr>
                            <m:ctrlPr>
                              <w:ins w:id="1302" w:author="Στάθης Καπ" w:date="2023-02-01T08:53:00Z">
                                <w:rPr>
                                  <w:rFonts w:ascii="Cambria Math" w:hAnsi="Cambria Math"/>
                                  <w:i/>
                                  <w:iCs/>
                                </w:rPr>
                              </w:ins>
                            </m:ctrlPr>
                          </m:sSubPr>
                          <m:e>
                            <m:r>
                              <w:ins w:id="1303" w:author="Στάθης Καπ" w:date="2023-02-01T08:53:00Z">
                                <w:rPr>
                                  <w:rFonts w:ascii="Cambria Math" w:hAnsi="Cambria Math"/>
                                </w:rPr>
                                <m:t>T</m:t>
                              </w:ins>
                            </m:r>
                          </m:e>
                          <m:sub>
                            <m:r>
                              <w:ins w:id="1304" w:author="Στάθης Καπ" w:date="2023-02-01T08:53:00Z">
                                <w:rPr>
                                  <w:rFonts w:ascii="Cambria Math" w:hAnsi="Cambria Math"/>
                                </w:rPr>
                                <m:t>h,j</m:t>
                              </w:ins>
                            </m:r>
                          </m:sub>
                        </m:sSub>
                      </m:sup>
                      <m:e>
                        <m:sSub>
                          <m:sSubPr>
                            <m:ctrlPr>
                              <w:ins w:id="1305" w:author="Στάθης Καπ" w:date="2023-02-01T08:53:00Z">
                                <w:rPr>
                                  <w:rFonts w:ascii="Cambria Math" w:hAnsi="Cambria Math"/>
                                  <w:i/>
                                  <w:iCs/>
                                </w:rPr>
                              </w:ins>
                            </m:ctrlPr>
                          </m:sSubPr>
                          <m:e>
                            <m:r>
                              <w:ins w:id="1306" w:author="Στάθης Καπ" w:date="2023-02-01T08:53:00Z">
                                <w:rPr>
                                  <w:rFonts w:ascii="Cambria Math" w:hAnsi="Cambria Math"/>
                                </w:rPr>
                                <m:t>x</m:t>
                              </w:ins>
                            </m:r>
                          </m:e>
                          <m:sub>
                            <m:r>
                              <w:ins w:id="1307" w:author="Στάθης Καπ" w:date="2023-02-01T08:53:00Z">
                                <w:rPr>
                                  <w:rFonts w:ascii="Cambria Math" w:hAnsi="Cambria Math"/>
                                </w:rPr>
                                <m:t>h,j,t</m:t>
                              </w:ins>
                            </m:r>
                          </m:sub>
                        </m:sSub>
                      </m:e>
                    </m:nary>
                  </m:e>
                </m:nary>
                <m:r>
                  <w:ins w:id="1308" w:author="Στάθης Καπ" w:date="2023-02-01T08:53:00Z">
                    <w:rPr>
                      <w:rFonts w:ascii="Cambria Math" w:hAnsi="Cambria Math"/>
                    </w:rPr>
                    <m:t>≤1∀</m:t>
                  </w:ins>
                </m:r>
                <m:r>
                  <w:ins w:id="1309" w:author="Στάθης Καπ" w:date="2023-02-01T08:53:00Z">
                    <w:rPr>
                      <w:rFonts w:ascii="Cambria Math" w:hAnsi="Cambria Math"/>
                    </w:rPr>
                    <m:t>h=2, ⋯, N-1</m:t>
                  </w:ins>
                </m:r>
              </m:oMath>
            </m:oMathPara>
          </w:p>
        </w:tc>
        <w:tc>
          <w:tcPr>
            <w:tcW w:w="350" w:type="pct"/>
            <w:vAlign w:val="center"/>
          </w:tcPr>
          <w:p w14:paraId="15B9CFA5" w14:textId="54053897" w:rsidR="00560AF7" w:rsidRPr="00603993" w:rsidRDefault="00560AF7" w:rsidP="00237FE3">
            <w:pPr>
              <w:pStyle w:val="Caption"/>
              <w:spacing w:after="160"/>
              <w:rPr>
                <w:ins w:id="1310" w:author="Στάθης Καπ" w:date="2023-02-01T08:53:00Z"/>
                <w:rPrChange w:id="1311" w:author="Στάθης Καπ" w:date="2023-02-01T08:49:00Z">
                  <w:rPr>
                    <w:ins w:id="1312" w:author="Στάθης Καπ" w:date="2023-02-01T08:53:00Z"/>
                    <w:lang w:val="el-GR"/>
                  </w:rPr>
                </w:rPrChange>
              </w:rPr>
            </w:pPr>
            <w:ins w:id="1313"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314"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9</w:t>
            </w:r>
            <w:ins w:id="1315" w:author="Στάθης Καπ" w:date="2023-02-01T08:53:00Z">
              <w:r>
                <w:rPr>
                  <w:lang w:val="el-GR"/>
                </w:rPr>
                <w:fldChar w:fldCharType="end"/>
              </w:r>
              <w:r>
                <w:t>)</w:t>
              </w:r>
            </w:ins>
          </w:p>
        </w:tc>
      </w:tr>
      <w:tr w:rsidR="00B13100" w14:paraId="3733416E" w14:textId="77777777" w:rsidTr="00237FE3">
        <w:trPr>
          <w:ins w:id="1316" w:author="Στάθης Καπ" w:date="2023-02-01T08:53:00Z"/>
        </w:trPr>
        <w:tc>
          <w:tcPr>
            <w:tcW w:w="350" w:type="pct"/>
          </w:tcPr>
          <w:p w14:paraId="62AC6DA9" w14:textId="77777777" w:rsidR="00B13100" w:rsidRDefault="00B13100">
            <w:pPr>
              <w:spacing w:after="160"/>
              <w:rPr>
                <w:ins w:id="1317" w:author="Στάθης Καπ" w:date="2023-02-01T08:53:00Z"/>
                <w:lang w:val="el-GR"/>
              </w:rPr>
              <w:pPrChange w:id="1318" w:author="Στάθης Καπ" w:date="2023-02-01T08:46:00Z">
                <w:pPr/>
              </w:pPrChange>
            </w:pPr>
          </w:p>
        </w:tc>
        <w:tc>
          <w:tcPr>
            <w:tcW w:w="4300" w:type="pct"/>
          </w:tcPr>
          <w:p w14:paraId="0BF7D453" w14:textId="39683E7F" w:rsidR="00B13100" w:rsidRPr="005846FF" w:rsidRDefault="00114CDB">
            <w:pPr>
              <w:spacing w:after="160"/>
              <w:rPr>
                <w:ins w:id="1319" w:author="Στάθης Καπ" w:date="2023-02-01T08:53:00Z"/>
                <w:lang w:val="el-GR"/>
              </w:rPr>
              <w:pPrChange w:id="1320" w:author="Στάθης Καπ" w:date="2023-02-01T08:46:00Z">
                <w:pPr/>
              </w:pPrChange>
            </w:pPr>
            <m:oMathPara>
              <m:oMath>
                <m:nary>
                  <m:naryPr>
                    <m:chr m:val="∑"/>
                    <m:limLoc m:val="undOvr"/>
                    <m:ctrlPr>
                      <w:ins w:id="1321" w:author="Στάθης Καπ" w:date="2023-02-01T08:53:00Z">
                        <w:rPr>
                          <w:rFonts w:ascii="Cambria Math" w:eastAsiaTheme="minorEastAsia" w:hAnsi="Cambria Math"/>
                          <w:i/>
                          <w:iCs/>
                        </w:rPr>
                      </w:ins>
                    </m:ctrlPr>
                  </m:naryPr>
                  <m:sub>
                    <m:r>
                      <w:ins w:id="1322" w:author="Στάθης Καπ" w:date="2023-02-01T08:53:00Z">
                        <w:rPr>
                          <w:rFonts w:ascii="Cambria Math" w:eastAsiaTheme="minorEastAsia" w:hAnsi="Cambria Math"/>
                        </w:rPr>
                        <m:t>i=1</m:t>
                      </w:ins>
                    </m:r>
                  </m:sub>
                  <m:sup>
                    <m:r>
                      <w:ins w:id="1323" w:author="Στάθης Καπ" w:date="2023-02-01T08:53:00Z">
                        <w:rPr>
                          <w:rFonts w:ascii="Cambria Math" w:eastAsiaTheme="minorEastAsia" w:hAnsi="Cambria Math"/>
                        </w:rPr>
                        <m:t>N-1</m:t>
                      </w:ins>
                    </m:r>
                  </m:sup>
                  <m:e>
                    <m:nary>
                      <m:naryPr>
                        <m:chr m:val="∑"/>
                        <m:limLoc m:val="undOvr"/>
                        <m:ctrlPr>
                          <w:ins w:id="1324" w:author="Στάθης Καπ" w:date="2023-02-01T08:53:00Z">
                            <w:rPr>
                              <w:rFonts w:ascii="Cambria Math" w:eastAsiaTheme="minorEastAsia" w:hAnsi="Cambria Math"/>
                              <w:i/>
                              <w:iCs/>
                            </w:rPr>
                          </w:ins>
                        </m:ctrlPr>
                      </m:naryPr>
                      <m:sub>
                        <m:r>
                          <w:ins w:id="1325" w:author="Στάθης Καπ" w:date="2023-02-01T08:53:00Z">
                            <w:rPr>
                              <w:rFonts w:ascii="Cambria Math" w:eastAsiaTheme="minorEastAsia" w:hAnsi="Cambria Math"/>
                            </w:rPr>
                            <m:t>t=1</m:t>
                          </w:ins>
                        </m:r>
                      </m:sub>
                      <m:sup>
                        <m:sSub>
                          <m:sSubPr>
                            <m:ctrlPr>
                              <w:ins w:id="1326" w:author="Στάθης Καπ" w:date="2023-02-01T08:53:00Z">
                                <w:rPr>
                                  <w:rFonts w:ascii="Cambria Math" w:eastAsiaTheme="minorEastAsia" w:hAnsi="Cambria Math"/>
                                  <w:i/>
                                  <w:iCs/>
                                </w:rPr>
                              </w:ins>
                            </m:ctrlPr>
                          </m:sSubPr>
                          <m:e>
                            <m:r>
                              <w:ins w:id="1327" w:author="Στάθης Καπ" w:date="2023-02-01T08:53:00Z">
                                <w:rPr>
                                  <w:rFonts w:ascii="Cambria Math" w:eastAsiaTheme="minorEastAsia" w:hAnsi="Cambria Math"/>
                                </w:rPr>
                                <m:t>T</m:t>
                              </w:ins>
                            </m:r>
                          </m:e>
                          <m:sub>
                            <m:r>
                              <w:ins w:id="1328" w:author="Στάθης Καπ" w:date="2023-02-01T08:53:00Z">
                                <w:rPr>
                                  <w:rFonts w:ascii="Cambria Math" w:eastAsiaTheme="minorEastAsia" w:hAnsi="Cambria Math"/>
                                </w:rPr>
                                <m:t>i,h</m:t>
                              </w:ins>
                            </m:r>
                          </m:sub>
                        </m:sSub>
                      </m:sup>
                      <m:e>
                        <m:d>
                          <m:dPr>
                            <m:begChr m:val="["/>
                            <m:endChr m:val="]"/>
                            <m:ctrlPr>
                              <w:ins w:id="1329" w:author="Στάθης Καπ" w:date="2023-02-01T08:53:00Z">
                                <w:rPr>
                                  <w:rFonts w:ascii="Cambria Math" w:eastAsiaTheme="minorEastAsia" w:hAnsi="Cambria Math"/>
                                  <w:i/>
                                  <w:iCs/>
                                </w:rPr>
                              </w:ins>
                            </m:ctrlPr>
                          </m:dPr>
                          <m:e>
                            <m:sSub>
                              <m:sSubPr>
                                <m:ctrlPr>
                                  <w:ins w:id="1330" w:author="Στάθης Καπ" w:date="2023-02-01T08:53:00Z">
                                    <w:rPr>
                                      <w:rFonts w:ascii="Cambria Math" w:eastAsiaTheme="minorEastAsia" w:hAnsi="Cambria Math"/>
                                      <w:i/>
                                      <w:iCs/>
                                    </w:rPr>
                                  </w:ins>
                                </m:ctrlPr>
                              </m:sSubPr>
                              <m:e>
                                <m:r>
                                  <w:ins w:id="1331" w:author="Στάθης Καπ" w:date="2023-02-01T08:53:00Z">
                                    <w:rPr>
                                      <w:rFonts w:ascii="Cambria Math" w:eastAsiaTheme="minorEastAsia" w:hAnsi="Cambria Math"/>
                                    </w:rPr>
                                    <m:t>w</m:t>
                                  </w:ins>
                                </m:r>
                              </m:e>
                              <m:sub>
                                <m:r>
                                  <w:ins w:id="1332" w:author="Στάθης Καπ" w:date="2023-02-01T08:53:00Z">
                                    <w:rPr>
                                      <w:rFonts w:ascii="Cambria Math" w:eastAsiaTheme="minorEastAsia" w:hAnsi="Cambria Math"/>
                                    </w:rPr>
                                    <m:t>i,h,t</m:t>
                                  </w:ins>
                                </m:r>
                              </m:sub>
                            </m:sSub>
                            <m:r>
                              <w:ins w:id="1333" w:author="Στάθης Καπ" w:date="2023-02-01T08:53:00Z">
                                <w:rPr>
                                  <w:rFonts w:ascii="Cambria Math" w:eastAsiaTheme="minorEastAsia" w:hAnsi="Cambria Math"/>
                                </w:rPr>
                                <m:t>+(</m:t>
                              </w:ins>
                            </m:r>
                            <m:r>
                              <w:ins w:id="1334" w:author="Στάθης Καπ" w:date="2023-02-01T08:53:00Z">
                                <w:rPr>
                                  <w:rFonts w:ascii="Cambria Math" w:eastAsiaTheme="minorEastAsia" w:hAnsi="Cambria Math"/>
                                  <w:lang w:val="el-GR"/>
                                </w:rPr>
                                <m:t>θ∙</m:t>
                              </w:ins>
                            </m:r>
                            <m:sSub>
                              <m:sSubPr>
                                <m:ctrlPr>
                                  <w:ins w:id="1335" w:author="Στάθης Καπ" w:date="2023-02-01T08:53:00Z">
                                    <w:rPr>
                                      <w:rFonts w:ascii="Cambria Math" w:eastAsiaTheme="minorEastAsia" w:hAnsi="Cambria Math"/>
                                      <w:i/>
                                      <w:iCs/>
                                    </w:rPr>
                                  </w:ins>
                                </m:ctrlPr>
                              </m:sSubPr>
                              <m:e>
                                <m:r>
                                  <w:ins w:id="1336" w:author="Στάθης Καπ" w:date="2023-02-01T08:53:00Z">
                                    <w:rPr>
                                      <w:rFonts w:ascii="Cambria Math" w:eastAsiaTheme="minorEastAsia" w:hAnsi="Cambria Math"/>
                                    </w:rPr>
                                    <m:t>w</m:t>
                                  </w:ins>
                                </m:r>
                              </m:e>
                              <m:sub>
                                <m:r>
                                  <w:ins w:id="1337" w:author="Στάθης Καπ" w:date="2023-02-01T08:53:00Z">
                                    <w:rPr>
                                      <w:rFonts w:ascii="Cambria Math" w:eastAsiaTheme="minorEastAsia" w:hAnsi="Cambria Math"/>
                                    </w:rPr>
                                    <m:t>i,h,t</m:t>
                                  </w:ins>
                                </m:r>
                              </m:sub>
                            </m:sSub>
                            <m:r>
                              <w:ins w:id="1338" w:author="Στάθης Καπ" w:date="2023-02-01T08:53:00Z">
                                <w:rPr>
                                  <w:rFonts w:ascii="Cambria Math" w:eastAsiaTheme="minorEastAsia" w:hAnsi="Cambria Math"/>
                                </w:rPr>
                                <m:t>+</m:t>
                              </w:ins>
                            </m:r>
                            <m:sSub>
                              <m:sSubPr>
                                <m:ctrlPr>
                                  <w:ins w:id="1339" w:author="Στάθης Καπ" w:date="2023-02-01T08:53:00Z">
                                    <w:rPr>
                                      <w:rFonts w:ascii="Cambria Math" w:eastAsiaTheme="minorEastAsia" w:hAnsi="Cambria Math"/>
                                      <w:i/>
                                      <w:iCs/>
                                      <w:lang w:val="el-GR"/>
                                    </w:rPr>
                                  </w:ins>
                                </m:ctrlPr>
                              </m:sSubPr>
                              <m:e>
                                <m:r>
                                  <w:ins w:id="1340" w:author="Στάθης Καπ" w:date="2023-02-01T08:53:00Z">
                                    <w:rPr>
                                      <w:rFonts w:ascii="Cambria Math" w:eastAsiaTheme="minorEastAsia" w:hAnsi="Cambria Math"/>
                                      <w:lang w:val="el-GR"/>
                                    </w:rPr>
                                    <m:t>η</m:t>
                                  </w:ins>
                                </m:r>
                              </m:e>
                              <m:sub>
                                <m:r>
                                  <w:ins w:id="1341" w:author="Στάθης Καπ" w:date="2023-02-01T08:53:00Z">
                                    <w:rPr>
                                      <w:rFonts w:ascii="Cambria Math" w:eastAsiaTheme="minorEastAsia" w:hAnsi="Cambria Math"/>
                                    </w:rPr>
                                    <m:t>i,h,t</m:t>
                                  </w:ins>
                                </m:r>
                              </m:sub>
                            </m:sSub>
                            <m:r>
                              <w:ins w:id="1342" w:author="Στάθης Καπ" w:date="2023-02-01T08:53:00Z">
                                <w:rPr>
                                  <w:rFonts w:ascii="Cambria Math" w:eastAsiaTheme="minorEastAsia" w:hAnsi="Cambria Math"/>
                                </w:rPr>
                                <m:t>∙</m:t>
                              </w:ins>
                            </m:r>
                            <m:sSub>
                              <m:sSubPr>
                                <m:ctrlPr>
                                  <w:ins w:id="1343" w:author="Στάθης Καπ" w:date="2023-02-01T08:53:00Z">
                                    <w:rPr>
                                      <w:rFonts w:ascii="Cambria Math" w:eastAsiaTheme="minorEastAsia" w:hAnsi="Cambria Math"/>
                                      <w:i/>
                                      <w:iCs/>
                                    </w:rPr>
                                  </w:ins>
                                </m:ctrlPr>
                              </m:sSubPr>
                              <m:e>
                                <m:r>
                                  <w:ins w:id="1344" w:author="Στάθης Καπ" w:date="2023-02-01T08:53:00Z">
                                    <w:rPr>
                                      <w:rFonts w:ascii="Cambria Math" w:eastAsiaTheme="minorEastAsia" w:hAnsi="Cambria Math"/>
                                    </w:rPr>
                                    <m:t>x</m:t>
                                  </w:ins>
                                </m:r>
                              </m:e>
                              <m:sub>
                                <m:r>
                                  <w:ins w:id="1345" w:author="Στάθης Καπ" w:date="2023-02-01T08:53:00Z">
                                    <w:rPr>
                                      <w:rFonts w:ascii="Cambria Math" w:eastAsiaTheme="minorEastAsia" w:hAnsi="Cambria Math"/>
                                    </w:rPr>
                                    <m:t>i,h,t</m:t>
                                  </w:ins>
                                </m:r>
                              </m:sub>
                            </m:sSub>
                            <m:r>
                              <w:ins w:id="1346" w:author="Στάθης Καπ" w:date="2023-02-01T08:53:00Z">
                                <w:rPr>
                                  <w:rFonts w:ascii="Cambria Math" w:eastAsiaTheme="minorEastAsia" w:hAnsi="Cambria Math"/>
                                </w:rPr>
                                <m:t>)</m:t>
                              </w:ins>
                            </m:r>
                          </m:e>
                        </m:d>
                      </m:e>
                    </m:nary>
                  </m:e>
                </m:nary>
                <m:r>
                  <w:ins w:id="1347" w:author="Στάθης Καπ" w:date="2023-02-01T08:53:00Z">
                    <w:rPr>
                      <w:rFonts w:ascii="Cambria Math" w:eastAsiaTheme="minorEastAsia" w:hAnsi="Cambria Math"/>
                    </w:rPr>
                    <m:t>=</m:t>
                  </w:ins>
                </m:r>
                <m:nary>
                  <m:naryPr>
                    <m:chr m:val="∑"/>
                    <m:limLoc m:val="undOvr"/>
                    <m:ctrlPr>
                      <w:ins w:id="1348" w:author="Στάθης Καπ" w:date="2023-02-01T08:53:00Z">
                        <w:rPr>
                          <w:rFonts w:ascii="Cambria Math" w:eastAsiaTheme="minorEastAsia" w:hAnsi="Cambria Math"/>
                          <w:i/>
                          <w:iCs/>
                        </w:rPr>
                      </w:ins>
                    </m:ctrlPr>
                  </m:naryPr>
                  <m:sub>
                    <m:r>
                      <w:ins w:id="1349" w:author="Στάθης Καπ" w:date="2023-02-01T08:53:00Z">
                        <w:rPr>
                          <w:rFonts w:ascii="Cambria Math" w:eastAsiaTheme="minorEastAsia" w:hAnsi="Cambria Math"/>
                        </w:rPr>
                        <m:t>j=2</m:t>
                      </w:ins>
                    </m:r>
                  </m:sub>
                  <m:sup>
                    <m:r>
                      <w:ins w:id="1350" w:author="Στάθης Καπ" w:date="2023-02-01T08:53:00Z">
                        <w:rPr>
                          <w:rFonts w:ascii="Cambria Math" w:eastAsiaTheme="minorEastAsia" w:hAnsi="Cambria Math"/>
                        </w:rPr>
                        <m:t>N</m:t>
                      </w:ins>
                    </m:r>
                  </m:sup>
                  <m:e>
                    <m:nary>
                      <m:naryPr>
                        <m:chr m:val="∑"/>
                        <m:limLoc m:val="undOvr"/>
                        <m:ctrlPr>
                          <w:ins w:id="1351" w:author="Στάθης Καπ" w:date="2023-02-01T08:53:00Z">
                            <w:rPr>
                              <w:rFonts w:ascii="Cambria Math" w:eastAsiaTheme="minorEastAsia" w:hAnsi="Cambria Math"/>
                              <w:i/>
                              <w:iCs/>
                            </w:rPr>
                          </w:ins>
                        </m:ctrlPr>
                      </m:naryPr>
                      <m:sub>
                        <m:r>
                          <w:ins w:id="1352" w:author="Στάθης Καπ" w:date="2023-02-01T08:53:00Z">
                            <w:rPr>
                              <w:rFonts w:ascii="Cambria Math" w:eastAsiaTheme="minorEastAsia" w:hAnsi="Cambria Math"/>
                            </w:rPr>
                            <m:t>t=1</m:t>
                          </w:ins>
                        </m:r>
                      </m:sub>
                      <m:sup>
                        <m:sSub>
                          <m:sSubPr>
                            <m:ctrlPr>
                              <w:ins w:id="1353" w:author="Στάθης Καπ" w:date="2023-02-01T08:53:00Z">
                                <w:rPr>
                                  <w:rFonts w:ascii="Cambria Math" w:eastAsiaTheme="minorEastAsia" w:hAnsi="Cambria Math"/>
                                  <w:i/>
                                  <w:iCs/>
                                </w:rPr>
                              </w:ins>
                            </m:ctrlPr>
                          </m:sSubPr>
                          <m:e>
                            <m:r>
                              <w:ins w:id="1354" w:author="Στάθης Καπ" w:date="2023-02-01T08:53:00Z">
                                <w:rPr>
                                  <w:rFonts w:ascii="Cambria Math" w:eastAsiaTheme="minorEastAsia" w:hAnsi="Cambria Math"/>
                                </w:rPr>
                                <m:t>T</m:t>
                              </w:ins>
                            </m:r>
                          </m:e>
                          <m:sub>
                            <m:r>
                              <w:ins w:id="1355" w:author="Στάθης Καπ" w:date="2023-02-01T08:53:00Z">
                                <w:rPr>
                                  <w:rFonts w:ascii="Cambria Math" w:eastAsiaTheme="minorEastAsia" w:hAnsi="Cambria Math"/>
                                </w:rPr>
                                <m:t>h,j</m:t>
                              </w:ins>
                            </m:r>
                          </m:sub>
                        </m:sSub>
                      </m:sup>
                      <m:e>
                        <m:sSub>
                          <m:sSubPr>
                            <m:ctrlPr>
                              <w:ins w:id="1356" w:author="Στάθης Καπ" w:date="2023-02-01T08:53:00Z">
                                <w:rPr>
                                  <w:rFonts w:ascii="Cambria Math" w:eastAsiaTheme="minorEastAsia" w:hAnsi="Cambria Math"/>
                                  <w:i/>
                                  <w:iCs/>
                                </w:rPr>
                              </w:ins>
                            </m:ctrlPr>
                          </m:sSubPr>
                          <m:e>
                            <m:r>
                              <w:ins w:id="1357" w:author="Στάθης Καπ" w:date="2023-02-01T08:53:00Z">
                                <w:rPr>
                                  <w:rFonts w:ascii="Cambria Math" w:eastAsiaTheme="minorEastAsia" w:hAnsi="Cambria Math"/>
                                </w:rPr>
                                <m:t>w</m:t>
                              </w:ins>
                            </m:r>
                          </m:e>
                          <m:sub>
                            <m:r>
                              <w:ins w:id="1358" w:author="Στάθης Καπ" w:date="2023-02-01T08:53:00Z">
                                <w:rPr>
                                  <w:rFonts w:ascii="Cambria Math" w:eastAsiaTheme="minorEastAsia" w:hAnsi="Cambria Math"/>
                                </w:rPr>
                                <m:t>h,j,t</m:t>
                              </w:ins>
                            </m:r>
                          </m:sub>
                        </m:sSub>
                      </m:e>
                    </m:nary>
                  </m:e>
                </m:nary>
                <m:r>
                  <w:ins w:id="1359" w:author="Στάθης Καπ" w:date="2023-02-01T08:53:00Z">
                    <w:rPr>
                      <w:rFonts w:ascii="Cambria Math" w:eastAsiaTheme="minorEastAsia" w:hAnsi="Cambria Math"/>
                    </w:rPr>
                    <m:t>∀h=</m:t>
                  </w:ins>
                </m:r>
                <m:r>
                  <w:ins w:id="1360" w:author="Στάθης Καπ" w:date="2023-02-01T08:53:00Z">
                    <w:rPr>
                      <w:rFonts w:ascii="Cambria Math" w:eastAsiaTheme="minorEastAsia" w:hAnsi="Cambria Math"/>
                    </w:rPr>
                    <m:t>2, ⋯, N-1</m:t>
                  </w:ins>
                </m:r>
              </m:oMath>
            </m:oMathPara>
          </w:p>
        </w:tc>
        <w:tc>
          <w:tcPr>
            <w:tcW w:w="350" w:type="pct"/>
            <w:vAlign w:val="center"/>
          </w:tcPr>
          <w:p w14:paraId="3D992528" w14:textId="1118DEAD" w:rsidR="00B13100" w:rsidRPr="00603993" w:rsidRDefault="00B13100" w:rsidP="00237FE3">
            <w:pPr>
              <w:pStyle w:val="Caption"/>
              <w:spacing w:after="160"/>
              <w:rPr>
                <w:ins w:id="1361" w:author="Στάθης Καπ" w:date="2023-02-01T08:53:00Z"/>
                <w:rPrChange w:id="1362" w:author="Στάθης Καπ" w:date="2023-02-01T08:49:00Z">
                  <w:rPr>
                    <w:ins w:id="1363" w:author="Στάθης Καπ" w:date="2023-02-01T08:53:00Z"/>
                    <w:lang w:val="el-GR"/>
                  </w:rPr>
                </w:rPrChange>
              </w:rPr>
            </w:pPr>
            <w:ins w:id="1364"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365"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10</w:t>
            </w:r>
            <w:ins w:id="1366" w:author="Στάθης Καπ" w:date="2023-02-01T08:53:00Z">
              <w:r>
                <w:rPr>
                  <w:lang w:val="el-GR"/>
                </w:rPr>
                <w:fldChar w:fldCharType="end"/>
              </w:r>
              <w:r>
                <w:t>)</w:t>
              </w:r>
            </w:ins>
          </w:p>
        </w:tc>
      </w:tr>
      <w:tr w:rsidR="00341F70" w14:paraId="36AB623C" w14:textId="77777777" w:rsidTr="00237FE3">
        <w:trPr>
          <w:ins w:id="1367" w:author="Στάθης Καπ" w:date="2023-02-01T08:54:00Z"/>
        </w:trPr>
        <w:tc>
          <w:tcPr>
            <w:tcW w:w="350" w:type="pct"/>
          </w:tcPr>
          <w:p w14:paraId="6C6E3C81" w14:textId="77777777" w:rsidR="00341F70" w:rsidRDefault="00341F70">
            <w:pPr>
              <w:spacing w:after="160"/>
              <w:rPr>
                <w:ins w:id="1368" w:author="Στάθης Καπ" w:date="2023-02-01T08:54:00Z"/>
                <w:lang w:val="el-GR"/>
              </w:rPr>
              <w:pPrChange w:id="1369" w:author="Στάθης Καπ" w:date="2023-02-01T08:46:00Z">
                <w:pPr/>
              </w:pPrChange>
            </w:pPr>
          </w:p>
        </w:tc>
        <w:tc>
          <w:tcPr>
            <w:tcW w:w="4300" w:type="pct"/>
          </w:tcPr>
          <w:p w14:paraId="5C140172" w14:textId="1EA354D9" w:rsidR="00341F70" w:rsidRPr="005846FF" w:rsidRDefault="00114CDB">
            <w:pPr>
              <w:spacing w:after="160"/>
              <w:rPr>
                <w:ins w:id="1370" w:author="Στάθης Καπ" w:date="2023-02-01T08:54:00Z"/>
                <w:lang w:val="el-GR"/>
              </w:rPr>
              <w:pPrChange w:id="1371" w:author="Στάθης Καπ" w:date="2023-02-01T08:46:00Z">
                <w:pPr/>
              </w:pPrChange>
            </w:pPr>
            <m:oMathPara>
              <m:oMath>
                <m:sSub>
                  <m:sSubPr>
                    <m:ctrlPr>
                      <w:ins w:id="1372" w:author="Στάθης Καπ" w:date="2023-02-01T08:54:00Z">
                        <w:rPr>
                          <w:rFonts w:ascii="Cambria Math" w:eastAsiaTheme="minorEastAsia" w:hAnsi="Cambria Math"/>
                          <w:i/>
                          <w:iCs/>
                        </w:rPr>
                      </w:ins>
                    </m:ctrlPr>
                  </m:sSubPr>
                  <m:e>
                    <m:r>
                      <w:ins w:id="1373" w:author="Στάθης Καπ" w:date="2023-02-01T08:54:00Z">
                        <w:rPr>
                          <w:rFonts w:ascii="Cambria Math" w:eastAsiaTheme="minorEastAsia" w:hAnsi="Cambria Math"/>
                        </w:rPr>
                        <m:t>x</m:t>
                      </w:ins>
                    </m:r>
                  </m:e>
                  <m:sub>
                    <m:r>
                      <w:ins w:id="1374" w:author="Στάθης Καπ" w:date="2023-02-01T08:54:00Z">
                        <w:rPr>
                          <w:rFonts w:ascii="Cambria Math" w:eastAsiaTheme="minorEastAsia" w:hAnsi="Cambria Math"/>
                        </w:rPr>
                        <m:t>i,j,t</m:t>
                      </w:ins>
                    </m:r>
                  </m:sub>
                </m:sSub>
                <m:r>
                  <w:ins w:id="1375" w:author="Στάθης Καπ" w:date="2023-02-01T08:54:00Z">
                    <w:rPr>
                      <w:rFonts w:ascii="Cambria Math" w:eastAsiaTheme="minorEastAsia" w:hAnsi="Cambria Math"/>
                    </w:rPr>
                    <m:t>∙</m:t>
                  </w:ins>
                </m:r>
                <m:sSub>
                  <m:sSubPr>
                    <m:ctrlPr>
                      <w:ins w:id="1376" w:author="Στάθης Καπ" w:date="2023-02-01T08:54:00Z">
                        <w:rPr>
                          <w:rFonts w:ascii="Cambria Math" w:eastAsiaTheme="minorEastAsia" w:hAnsi="Cambria Math"/>
                          <w:i/>
                          <w:iCs/>
                          <w:lang w:val="el-GR"/>
                        </w:rPr>
                      </w:ins>
                    </m:ctrlPr>
                  </m:sSubPr>
                  <m:e>
                    <m:r>
                      <w:ins w:id="1377" w:author="Στάθης Καπ" w:date="2023-02-01T08:54:00Z">
                        <w:rPr>
                          <w:rFonts w:ascii="Cambria Math" w:eastAsiaTheme="minorEastAsia" w:hAnsi="Cambria Math"/>
                          <w:lang w:val="el-GR"/>
                        </w:rPr>
                        <m:t>τ</m:t>
                      </w:ins>
                    </m:r>
                  </m:e>
                  <m:sub>
                    <m:r>
                      <w:ins w:id="1378" w:author="Στάθης Καπ" w:date="2023-02-01T08:54:00Z">
                        <w:rPr>
                          <w:rFonts w:ascii="Cambria Math" w:eastAsiaTheme="minorEastAsia" w:hAnsi="Cambria Math"/>
                        </w:rPr>
                        <m:t>i,j,t</m:t>
                      </w:ins>
                    </m:r>
                  </m:sub>
                </m:sSub>
                <m:r>
                  <w:ins w:id="1379" w:author="Στάθης Καπ" w:date="2023-02-01T08:54:00Z">
                    <w:rPr>
                      <w:rFonts w:ascii="Cambria Math" w:eastAsiaTheme="minorEastAsia" w:hAnsi="Cambria Math"/>
                      <w:lang w:val="el-GR"/>
                    </w:rPr>
                    <m:t>≤</m:t>
                  </w:ins>
                </m:r>
                <m:sSub>
                  <m:sSubPr>
                    <m:ctrlPr>
                      <w:ins w:id="1380" w:author="Στάθης Καπ" w:date="2023-02-01T08:54:00Z">
                        <w:rPr>
                          <w:rFonts w:ascii="Cambria Math" w:eastAsiaTheme="minorEastAsia" w:hAnsi="Cambria Math"/>
                          <w:i/>
                          <w:iCs/>
                          <w:lang w:val="el-GR"/>
                        </w:rPr>
                      </w:ins>
                    </m:ctrlPr>
                  </m:sSubPr>
                  <m:e>
                    <m:r>
                      <w:ins w:id="1381" w:author="Στάθης Καπ" w:date="2023-02-01T08:54:00Z">
                        <w:rPr>
                          <w:rFonts w:ascii="Cambria Math" w:eastAsiaTheme="minorEastAsia" w:hAnsi="Cambria Math"/>
                          <w:lang w:val="el-GR"/>
                        </w:rPr>
                        <m:t>w</m:t>
                      </w:ins>
                    </m:r>
                  </m:e>
                  <m:sub>
                    <m:r>
                      <w:ins w:id="1382" w:author="Στάθης Καπ" w:date="2023-02-01T08:54:00Z">
                        <w:rPr>
                          <w:rFonts w:ascii="Cambria Math" w:eastAsiaTheme="minorEastAsia" w:hAnsi="Cambria Math"/>
                          <w:lang w:val="el-GR"/>
                        </w:rPr>
                        <m:t>i,j,t</m:t>
                      </w:ins>
                    </m:r>
                  </m:sub>
                </m:sSub>
                <m:r>
                  <w:ins w:id="1383" w:author="Στάθης Καπ" w:date="2023-02-01T08:54:00Z">
                    <w:rPr>
                      <w:rFonts w:ascii="Cambria Math" w:eastAsiaTheme="minorEastAsia" w:hAnsi="Cambria Math"/>
                      <w:lang w:val="el-GR"/>
                    </w:rPr>
                    <m:t>≤</m:t>
                  </w:ins>
                </m:r>
                <m:sSub>
                  <m:sSubPr>
                    <m:ctrlPr>
                      <w:ins w:id="1384" w:author="Στάθης Καπ" w:date="2023-02-01T08:54:00Z">
                        <w:rPr>
                          <w:rFonts w:ascii="Cambria Math" w:eastAsiaTheme="minorEastAsia" w:hAnsi="Cambria Math"/>
                          <w:i/>
                          <w:iCs/>
                        </w:rPr>
                      </w:ins>
                    </m:ctrlPr>
                  </m:sSubPr>
                  <m:e>
                    <m:r>
                      <w:ins w:id="1385" w:author="Στάθης Καπ" w:date="2023-02-01T08:54:00Z">
                        <w:rPr>
                          <w:rFonts w:ascii="Cambria Math" w:eastAsiaTheme="minorEastAsia" w:hAnsi="Cambria Math"/>
                        </w:rPr>
                        <m:t>x</m:t>
                      </w:ins>
                    </m:r>
                  </m:e>
                  <m:sub>
                    <m:r>
                      <w:ins w:id="1386" w:author="Στάθης Καπ" w:date="2023-02-01T08:54:00Z">
                        <w:rPr>
                          <w:rFonts w:ascii="Cambria Math" w:eastAsiaTheme="minorEastAsia" w:hAnsi="Cambria Math"/>
                        </w:rPr>
                        <m:t>i,j,t</m:t>
                      </w:ins>
                    </m:r>
                  </m:sub>
                </m:sSub>
                <m:r>
                  <w:ins w:id="1387" w:author="Στάθης Καπ" w:date="2023-02-01T08:54:00Z">
                    <w:rPr>
                      <w:rFonts w:ascii="Cambria Math" w:eastAsiaTheme="minorEastAsia" w:hAnsi="Cambria Math"/>
                    </w:rPr>
                    <m:t>∙</m:t>
                  </w:ins>
                </m:r>
                <m:sSub>
                  <m:sSubPr>
                    <m:ctrlPr>
                      <w:ins w:id="1388" w:author="Στάθης Καπ" w:date="2023-02-01T08:54:00Z">
                        <w:rPr>
                          <w:rFonts w:ascii="Cambria Math" w:eastAsiaTheme="minorEastAsia" w:hAnsi="Cambria Math"/>
                          <w:i/>
                          <w:iCs/>
                          <w:lang w:val="el-GR"/>
                        </w:rPr>
                      </w:ins>
                    </m:ctrlPr>
                  </m:sSubPr>
                  <m:e>
                    <m:r>
                      <w:ins w:id="1389" w:author="Στάθης Καπ" w:date="2023-02-01T08:54:00Z">
                        <w:rPr>
                          <w:rFonts w:ascii="Cambria Math" w:eastAsiaTheme="minorEastAsia" w:hAnsi="Cambria Math"/>
                          <w:lang w:val="el-GR"/>
                        </w:rPr>
                        <m:t>τ</m:t>
                      </w:ins>
                    </m:r>
                  </m:e>
                  <m:sub>
                    <m:r>
                      <w:ins w:id="1390" w:author="Στάθης Καπ" w:date="2023-02-01T08:54:00Z">
                        <w:rPr>
                          <w:rFonts w:ascii="Cambria Math" w:eastAsiaTheme="minorEastAsia" w:hAnsi="Cambria Math"/>
                        </w:rPr>
                        <m:t>i,j,t+1</m:t>
                      </w:ins>
                    </m:r>
                  </m:sub>
                </m:sSub>
                <m:r>
                  <w:ins w:id="1391"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0F2DAF22" w:rsidR="00341F70" w:rsidRPr="00603993" w:rsidRDefault="00341F70" w:rsidP="00237FE3">
            <w:pPr>
              <w:pStyle w:val="Caption"/>
              <w:spacing w:after="160"/>
              <w:rPr>
                <w:ins w:id="1392" w:author="Στάθης Καπ" w:date="2023-02-01T08:54:00Z"/>
                <w:rPrChange w:id="1393" w:author="Στάθης Καπ" w:date="2023-02-01T08:49:00Z">
                  <w:rPr>
                    <w:ins w:id="1394" w:author="Στάθης Καπ" w:date="2023-02-01T08:54:00Z"/>
                    <w:lang w:val="el-GR"/>
                  </w:rPr>
                </w:rPrChange>
              </w:rPr>
            </w:pPr>
            <w:ins w:id="1395"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396"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11</w:t>
            </w:r>
            <w:ins w:id="1397" w:author="Στάθης Καπ" w:date="2023-02-01T08:54:00Z">
              <w:r>
                <w:rPr>
                  <w:lang w:val="el-GR"/>
                </w:rPr>
                <w:fldChar w:fldCharType="end"/>
              </w:r>
              <w:r>
                <w:t>)</w:t>
              </w:r>
            </w:ins>
          </w:p>
        </w:tc>
      </w:tr>
      <w:tr w:rsidR="00322760" w14:paraId="733C2D0A" w14:textId="77777777" w:rsidTr="00237FE3">
        <w:trPr>
          <w:ins w:id="1398" w:author="Στάθης Καπ" w:date="2023-02-01T08:54:00Z"/>
        </w:trPr>
        <w:tc>
          <w:tcPr>
            <w:tcW w:w="350" w:type="pct"/>
          </w:tcPr>
          <w:p w14:paraId="5BFC09C4" w14:textId="77777777" w:rsidR="00322760" w:rsidRDefault="00322760">
            <w:pPr>
              <w:spacing w:after="160"/>
              <w:rPr>
                <w:ins w:id="1399" w:author="Στάθης Καπ" w:date="2023-02-01T08:54:00Z"/>
                <w:lang w:val="el-GR"/>
              </w:rPr>
              <w:pPrChange w:id="1400" w:author="Στάθης Καπ" w:date="2023-02-01T08:46:00Z">
                <w:pPr/>
              </w:pPrChange>
            </w:pPr>
          </w:p>
        </w:tc>
        <w:tc>
          <w:tcPr>
            <w:tcW w:w="4300" w:type="pct"/>
          </w:tcPr>
          <w:p w14:paraId="6F0F8336" w14:textId="7ACFB887" w:rsidR="00322760" w:rsidRPr="005846FF" w:rsidRDefault="00114CDB">
            <w:pPr>
              <w:spacing w:after="160"/>
              <w:rPr>
                <w:ins w:id="1401" w:author="Στάθης Καπ" w:date="2023-02-01T08:54:00Z"/>
                <w:lang w:val="el-GR"/>
              </w:rPr>
              <w:pPrChange w:id="1402" w:author="Στάθης Καπ" w:date="2023-02-01T08:46:00Z">
                <w:pPr/>
              </w:pPrChange>
            </w:pPr>
            <m:oMathPara>
              <m:oMath>
                <m:nary>
                  <m:naryPr>
                    <m:chr m:val="∑"/>
                    <m:limLoc m:val="undOvr"/>
                    <m:ctrlPr>
                      <w:ins w:id="1403" w:author="Στάθης Καπ" w:date="2023-02-01T08:54:00Z">
                        <w:rPr>
                          <w:rFonts w:ascii="Cambria Math" w:eastAsiaTheme="minorEastAsia" w:hAnsi="Cambria Math"/>
                          <w:i/>
                          <w:lang w:val="el-GR"/>
                        </w:rPr>
                      </w:ins>
                    </m:ctrlPr>
                  </m:naryPr>
                  <m:sub>
                    <m:r>
                      <w:ins w:id="1404" w:author="Στάθης Καπ" w:date="2023-02-01T08:54:00Z">
                        <w:rPr>
                          <w:rFonts w:ascii="Cambria Math" w:eastAsiaTheme="minorEastAsia" w:hAnsi="Cambria Math"/>
                          <w:lang w:val="el-GR"/>
                        </w:rPr>
                        <m:t>i=1</m:t>
                      </w:ins>
                    </m:r>
                  </m:sub>
                  <m:sup>
                    <m:r>
                      <w:ins w:id="1405" w:author="Στάθης Καπ" w:date="2023-02-01T08:54:00Z">
                        <w:rPr>
                          <w:rFonts w:ascii="Cambria Math" w:eastAsiaTheme="minorEastAsia" w:hAnsi="Cambria Math"/>
                          <w:lang w:val="el-GR"/>
                        </w:rPr>
                        <m:t>N-1</m:t>
                      </w:ins>
                    </m:r>
                  </m:sup>
                  <m:e>
                    <m:nary>
                      <m:naryPr>
                        <m:chr m:val="∑"/>
                        <m:limLoc m:val="undOvr"/>
                        <m:ctrlPr>
                          <w:ins w:id="1406" w:author="Στάθης Καπ" w:date="2023-02-01T08:54:00Z">
                            <w:rPr>
                              <w:rFonts w:ascii="Cambria Math" w:eastAsiaTheme="minorEastAsia" w:hAnsi="Cambria Math"/>
                              <w:i/>
                              <w:lang w:val="el-GR"/>
                            </w:rPr>
                          </w:ins>
                        </m:ctrlPr>
                      </m:naryPr>
                      <m:sub>
                        <m:r>
                          <w:ins w:id="1407" w:author="Στάθης Καπ" w:date="2023-02-01T08:54:00Z">
                            <w:rPr>
                              <w:rFonts w:ascii="Cambria Math" w:eastAsiaTheme="minorEastAsia" w:hAnsi="Cambria Math"/>
                              <w:lang w:val="el-GR"/>
                            </w:rPr>
                            <m:t>j=2</m:t>
                          </w:ins>
                        </m:r>
                      </m:sub>
                      <m:sup>
                        <m:r>
                          <w:ins w:id="1408" w:author="Στάθης Καπ" w:date="2023-02-01T08:54:00Z">
                            <w:rPr>
                              <w:rFonts w:ascii="Cambria Math" w:eastAsiaTheme="minorEastAsia" w:hAnsi="Cambria Math"/>
                              <w:lang w:val="el-GR"/>
                            </w:rPr>
                            <m:t>N</m:t>
                          </w:ins>
                        </m:r>
                      </m:sup>
                      <m:e>
                        <m:nary>
                          <m:naryPr>
                            <m:chr m:val="∑"/>
                            <m:limLoc m:val="undOvr"/>
                            <m:ctrlPr>
                              <w:ins w:id="1409" w:author="Στάθης Καπ" w:date="2023-02-01T08:54:00Z">
                                <w:rPr>
                                  <w:rFonts w:ascii="Cambria Math" w:eastAsiaTheme="minorEastAsia" w:hAnsi="Cambria Math"/>
                                  <w:i/>
                                  <w:lang w:val="el-GR"/>
                                </w:rPr>
                              </w:ins>
                            </m:ctrlPr>
                          </m:naryPr>
                          <m:sub>
                            <m:r>
                              <w:ins w:id="1410" w:author="Στάθης Καπ" w:date="2023-02-01T08:54:00Z">
                                <w:rPr>
                                  <w:rFonts w:ascii="Cambria Math" w:eastAsiaTheme="minorEastAsia" w:hAnsi="Cambria Math"/>
                                  <w:lang w:val="el-GR"/>
                                </w:rPr>
                                <m:t>t=1</m:t>
                              </w:ins>
                            </m:r>
                          </m:sub>
                          <m:sup>
                            <m:sSub>
                              <m:sSubPr>
                                <m:ctrlPr>
                                  <w:ins w:id="1411" w:author="Στάθης Καπ" w:date="2023-02-01T08:54:00Z">
                                    <w:rPr>
                                      <w:rFonts w:ascii="Cambria Math" w:eastAsiaTheme="minorEastAsia" w:hAnsi="Cambria Math"/>
                                      <w:i/>
                                      <w:lang w:val="el-GR"/>
                                    </w:rPr>
                                  </w:ins>
                                </m:ctrlPr>
                              </m:sSubPr>
                              <m:e>
                                <m:r>
                                  <w:ins w:id="1412" w:author="Στάθης Καπ" w:date="2023-02-01T08:54:00Z">
                                    <w:rPr>
                                      <w:rFonts w:ascii="Cambria Math" w:eastAsiaTheme="minorEastAsia" w:hAnsi="Cambria Math"/>
                                      <w:lang w:val="el-GR"/>
                                    </w:rPr>
                                    <m:t>T</m:t>
                                  </w:ins>
                                </m:r>
                              </m:e>
                              <m:sub>
                                <m:r>
                                  <w:ins w:id="1413" w:author="Στάθης Καπ" w:date="2023-02-01T08:54:00Z">
                                    <w:rPr>
                                      <w:rFonts w:ascii="Cambria Math" w:eastAsiaTheme="minorEastAsia" w:hAnsi="Cambria Math"/>
                                      <w:lang w:val="el-GR"/>
                                    </w:rPr>
                                    <m:t>ij</m:t>
                                  </w:ins>
                                </m:r>
                              </m:sub>
                            </m:sSub>
                          </m:sup>
                          <m:e>
                            <m:d>
                              <m:dPr>
                                <m:begChr m:val="["/>
                                <m:endChr m:val="]"/>
                                <m:ctrlPr>
                                  <w:ins w:id="1414" w:author="Στάθης Καπ" w:date="2023-02-01T08:54:00Z">
                                    <w:rPr>
                                      <w:rFonts w:ascii="Cambria Math" w:eastAsiaTheme="minorEastAsia" w:hAnsi="Cambria Math"/>
                                      <w:i/>
                                      <w:lang w:val="el-GR"/>
                                    </w:rPr>
                                  </w:ins>
                                </m:ctrlPr>
                              </m:dPr>
                              <m:e>
                                <m:sSub>
                                  <m:sSubPr>
                                    <m:ctrlPr>
                                      <w:ins w:id="1415" w:author="Στάθης Καπ" w:date="2023-02-01T08:54:00Z">
                                        <w:rPr>
                                          <w:rFonts w:ascii="Cambria Math" w:eastAsiaTheme="minorEastAsia" w:hAnsi="Cambria Math"/>
                                          <w:i/>
                                          <w:lang w:val="el-GR"/>
                                        </w:rPr>
                                      </w:ins>
                                    </m:ctrlPr>
                                  </m:sSubPr>
                                  <m:e>
                                    <m:r>
                                      <w:ins w:id="1416" w:author="Στάθης Καπ" w:date="2023-02-01T08:54:00Z">
                                        <w:rPr>
                                          <w:rFonts w:ascii="Cambria Math" w:eastAsiaTheme="minorEastAsia" w:hAnsi="Cambria Math"/>
                                          <w:lang w:val="el-GR"/>
                                        </w:rPr>
                                        <m:t>θ</m:t>
                                      </w:ins>
                                    </m:r>
                                  </m:e>
                                  <m:sub>
                                    <m:r>
                                      <w:ins w:id="1417" w:author="Στάθης Καπ" w:date="2023-02-01T08:54:00Z">
                                        <w:rPr>
                                          <w:rFonts w:ascii="Cambria Math" w:eastAsiaTheme="minorEastAsia" w:hAnsi="Cambria Math"/>
                                        </w:rPr>
                                        <m:t>i,j,t</m:t>
                                      </w:ins>
                                    </m:r>
                                  </m:sub>
                                </m:sSub>
                                <m:r>
                                  <w:ins w:id="1418" w:author="Στάθης Καπ" w:date="2023-02-01T08:54:00Z">
                                    <w:rPr>
                                      <w:rFonts w:ascii="Cambria Math" w:eastAsiaTheme="minorEastAsia" w:hAnsi="Cambria Math"/>
                                      <w:lang w:val="el-GR"/>
                                    </w:rPr>
                                    <m:t>∙</m:t>
                                  </w:ins>
                                </m:r>
                                <m:sSub>
                                  <m:sSubPr>
                                    <m:ctrlPr>
                                      <w:ins w:id="1419" w:author="Στάθης Καπ" w:date="2023-02-01T08:54:00Z">
                                        <w:rPr>
                                          <w:rFonts w:ascii="Cambria Math" w:eastAsiaTheme="minorEastAsia" w:hAnsi="Cambria Math"/>
                                          <w:i/>
                                        </w:rPr>
                                      </w:ins>
                                    </m:ctrlPr>
                                  </m:sSubPr>
                                  <m:e>
                                    <m:r>
                                      <w:ins w:id="1420" w:author="Στάθης Καπ" w:date="2023-02-01T08:54:00Z">
                                        <w:rPr>
                                          <w:rFonts w:ascii="Cambria Math" w:eastAsiaTheme="minorEastAsia" w:hAnsi="Cambria Math"/>
                                        </w:rPr>
                                        <m:t>w</m:t>
                                      </w:ins>
                                    </m:r>
                                  </m:e>
                                  <m:sub>
                                    <m:r>
                                      <w:ins w:id="1421" w:author="Στάθης Καπ" w:date="2023-02-01T08:54:00Z">
                                        <w:rPr>
                                          <w:rFonts w:ascii="Cambria Math" w:eastAsiaTheme="minorEastAsia" w:hAnsi="Cambria Math"/>
                                        </w:rPr>
                                        <m:t>i,j,t</m:t>
                                      </w:ins>
                                    </m:r>
                                  </m:sub>
                                </m:sSub>
                                <m:r>
                                  <w:ins w:id="1422" w:author="Στάθης Καπ" w:date="2023-02-01T08:54:00Z">
                                    <w:rPr>
                                      <w:rFonts w:ascii="Cambria Math" w:eastAsiaTheme="minorEastAsia" w:hAnsi="Cambria Math"/>
                                    </w:rPr>
                                    <m:t>+</m:t>
                                  </w:ins>
                                </m:r>
                                <m:sSub>
                                  <m:sSubPr>
                                    <m:ctrlPr>
                                      <w:ins w:id="1423" w:author="Στάθης Καπ" w:date="2023-02-01T08:54:00Z">
                                        <w:rPr>
                                          <w:rFonts w:ascii="Cambria Math" w:eastAsiaTheme="minorEastAsia" w:hAnsi="Cambria Math"/>
                                          <w:i/>
                                          <w:lang w:val="el-GR"/>
                                        </w:rPr>
                                      </w:ins>
                                    </m:ctrlPr>
                                  </m:sSubPr>
                                  <m:e>
                                    <m:r>
                                      <w:ins w:id="1424" w:author="Στάθης Καπ" w:date="2023-02-01T08:54:00Z">
                                        <w:rPr>
                                          <w:rFonts w:ascii="Cambria Math" w:eastAsiaTheme="minorEastAsia" w:hAnsi="Cambria Math"/>
                                          <w:lang w:val="el-GR"/>
                                        </w:rPr>
                                        <m:t>η</m:t>
                                      </w:ins>
                                    </m:r>
                                  </m:e>
                                  <m:sub>
                                    <m:r>
                                      <w:ins w:id="1425" w:author="Στάθης Καπ" w:date="2023-02-01T08:54:00Z">
                                        <w:rPr>
                                          <w:rFonts w:ascii="Cambria Math" w:eastAsiaTheme="minorEastAsia" w:hAnsi="Cambria Math"/>
                                        </w:rPr>
                                        <m:t>i,j,t</m:t>
                                      </w:ins>
                                    </m:r>
                                  </m:sub>
                                </m:sSub>
                                <m:r>
                                  <w:ins w:id="1426" w:author="Στάθης Καπ" w:date="2023-02-01T08:54:00Z">
                                    <w:rPr>
                                      <w:rFonts w:ascii="Cambria Math" w:eastAsiaTheme="minorEastAsia" w:hAnsi="Cambria Math"/>
                                      <w:lang w:val="el-GR"/>
                                    </w:rPr>
                                    <m:t>∙</m:t>
                                  </w:ins>
                                </m:r>
                                <m:sSub>
                                  <m:sSubPr>
                                    <m:ctrlPr>
                                      <w:ins w:id="1427" w:author="Στάθης Καπ" w:date="2023-02-01T08:54:00Z">
                                        <w:rPr>
                                          <w:rFonts w:ascii="Cambria Math" w:eastAsiaTheme="minorEastAsia" w:hAnsi="Cambria Math"/>
                                          <w:i/>
                                          <w:lang w:val="el-GR"/>
                                        </w:rPr>
                                      </w:ins>
                                    </m:ctrlPr>
                                  </m:sSubPr>
                                  <m:e>
                                    <m:r>
                                      <w:ins w:id="1428" w:author="Στάθης Καπ" w:date="2023-02-01T08:54:00Z">
                                        <w:rPr>
                                          <w:rFonts w:ascii="Cambria Math" w:eastAsiaTheme="minorEastAsia" w:hAnsi="Cambria Math"/>
                                          <w:lang w:val="el-GR"/>
                                        </w:rPr>
                                        <m:t>x</m:t>
                                      </w:ins>
                                    </m:r>
                                  </m:e>
                                  <m:sub>
                                    <m:r>
                                      <w:ins w:id="1429" w:author="Στάθης Καπ" w:date="2023-02-01T08:54:00Z">
                                        <w:rPr>
                                          <w:rFonts w:ascii="Cambria Math" w:eastAsiaTheme="minorEastAsia" w:hAnsi="Cambria Math"/>
                                          <w:lang w:val="el-GR"/>
                                        </w:rPr>
                                        <m:t>i,j,t</m:t>
                                      </w:ins>
                                    </m:r>
                                  </m:sub>
                                </m:sSub>
                              </m:e>
                            </m:d>
                          </m:e>
                        </m:nary>
                      </m:e>
                    </m:nary>
                  </m:e>
                </m:nary>
                <m:r>
                  <w:ins w:id="1430" w:author="Στάθης Καπ" w:date="2023-02-01T08:54:00Z">
                    <w:rPr>
                      <w:rFonts w:ascii="Cambria Math" w:eastAsiaTheme="minorEastAsia" w:hAnsi="Cambria Math"/>
                      <w:lang w:val="el-GR"/>
                    </w:rPr>
                    <m:t>≤</m:t>
                  </w:ins>
                </m:r>
                <m:sSub>
                  <m:sSubPr>
                    <m:ctrlPr>
                      <w:ins w:id="1431" w:author="Στάθης Καπ" w:date="2023-02-01T08:54:00Z">
                        <w:rPr>
                          <w:rFonts w:ascii="Cambria Math" w:eastAsiaTheme="minorEastAsia" w:hAnsi="Cambria Math"/>
                          <w:i/>
                          <w:lang w:val="el-GR"/>
                        </w:rPr>
                      </w:ins>
                    </m:ctrlPr>
                  </m:sSubPr>
                  <m:e>
                    <m:r>
                      <w:ins w:id="1432" w:author="Στάθης Καπ" w:date="2023-02-01T08:54:00Z">
                        <w:rPr>
                          <w:rFonts w:ascii="Cambria Math" w:eastAsiaTheme="minorEastAsia" w:hAnsi="Cambria Math"/>
                          <w:lang w:val="el-GR"/>
                        </w:rPr>
                        <m:t>t</m:t>
                      </w:ins>
                    </m:r>
                  </m:e>
                  <m:sub>
                    <m:r>
                      <w:ins w:id="1433"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531EB17A" w:rsidR="00322760" w:rsidRPr="00603993" w:rsidRDefault="00322760" w:rsidP="00237FE3">
            <w:pPr>
              <w:pStyle w:val="Caption"/>
              <w:spacing w:after="160"/>
              <w:rPr>
                <w:ins w:id="1434" w:author="Στάθης Καπ" w:date="2023-02-01T08:54:00Z"/>
                <w:rPrChange w:id="1435" w:author="Στάθης Καπ" w:date="2023-02-01T08:49:00Z">
                  <w:rPr>
                    <w:ins w:id="1436" w:author="Στάθης Καπ" w:date="2023-02-01T08:54:00Z"/>
                    <w:lang w:val="el-GR"/>
                  </w:rPr>
                </w:rPrChange>
              </w:rPr>
            </w:pPr>
            <w:ins w:id="1437"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38"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12</w:t>
            </w:r>
            <w:ins w:id="1439" w:author="Στάθης Καπ" w:date="2023-02-01T08:54:00Z">
              <w:r>
                <w:rPr>
                  <w:lang w:val="el-GR"/>
                </w:rPr>
                <w:fldChar w:fldCharType="end"/>
              </w:r>
              <w:r>
                <w:t>)</w:t>
              </w:r>
            </w:ins>
          </w:p>
        </w:tc>
      </w:tr>
      <w:tr w:rsidR="00C5697B" w14:paraId="700F6284" w14:textId="77777777" w:rsidTr="00237FE3">
        <w:trPr>
          <w:ins w:id="1440" w:author="Στάθης Καπ" w:date="2023-02-01T08:54:00Z"/>
        </w:trPr>
        <w:tc>
          <w:tcPr>
            <w:tcW w:w="350" w:type="pct"/>
          </w:tcPr>
          <w:p w14:paraId="492D09BB" w14:textId="77777777" w:rsidR="00C5697B" w:rsidRDefault="00C5697B">
            <w:pPr>
              <w:spacing w:after="160"/>
              <w:rPr>
                <w:ins w:id="1441" w:author="Στάθης Καπ" w:date="2023-02-01T08:54:00Z"/>
                <w:lang w:val="el-GR"/>
              </w:rPr>
              <w:pPrChange w:id="1442" w:author="Στάθης Καπ" w:date="2023-02-01T08:46:00Z">
                <w:pPr/>
              </w:pPrChange>
            </w:pPr>
          </w:p>
        </w:tc>
        <w:tc>
          <w:tcPr>
            <w:tcW w:w="4300" w:type="pct"/>
          </w:tcPr>
          <w:p w14:paraId="5FDB19AE" w14:textId="07BAE889" w:rsidR="00C5697B" w:rsidRPr="005846FF" w:rsidRDefault="00114CDB">
            <w:pPr>
              <w:spacing w:after="160"/>
              <w:rPr>
                <w:ins w:id="1443" w:author="Στάθης Καπ" w:date="2023-02-01T08:54:00Z"/>
                <w:lang w:val="el-GR"/>
              </w:rPr>
              <w:pPrChange w:id="1444" w:author="Στάθης Καπ" w:date="2023-02-01T08:46:00Z">
                <w:pPr/>
              </w:pPrChange>
            </w:pPr>
            <m:oMathPara>
              <m:oMath>
                <m:sSub>
                  <m:sSubPr>
                    <m:ctrlPr>
                      <w:ins w:id="1445" w:author="Στάθης Καπ" w:date="2023-02-01T08:54:00Z">
                        <w:rPr>
                          <w:rFonts w:ascii="Cambria Math" w:eastAsiaTheme="minorEastAsia" w:hAnsi="Cambria Math"/>
                          <w:i/>
                          <w:lang w:val="el-GR"/>
                        </w:rPr>
                      </w:ins>
                    </m:ctrlPr>
                  </m:sSubPr>
                  <m:e>
                    <m:r>
                      <w:ins w:id="1446" w:author="Στάθης Καπ" w:date="2023-02-01T08:54:00Z">
                        <w:rPr>
                          <w:rFonts w:ascii="Cambria Math" w:eastAsiaTheme="minorEastAsia" w:hAnsi="Cambria Math"/>
                          <w:lang w:val="el-GR"/>
                        </w:rPr>
                        <m:t>w</m:t>
                      </w:ins>
                    </m:r>
                  </m:e>
                  <m:sub>
                    <m:r>
                      <w:ins w:id="1447" w:author="Στάθης Καπ" w:date="2023-02-01T08:54:00Z">
                        <w:rPr>
                          <w:rFonts w:ascii="Cambria Math" w:eastAsiaTheme="minorEastAsia" w:hAnsi="Cambria Math"/>
                          <w:lang w:val="el-GR"/>
                        </w:rPr>
                        <m:t>1,i,1</m:t>
                      </w:ins>
                    </m:r>
                  </m:sub>
                </m:sSub>
                <m:r>
                  <w:ins w:id="1448" w:author="Στάθης Καπ" w:date="2023-02-01T08:54:00Z">
                    <w:rPr>
                      <w:rFonts w:ascii="Cambria Math" w:eastAsiaTheme="minorEastAsia" w:hAnsi="Cambria Math"/>
                      <w:lang w:val="el-GR"/>
                    </w:rPr>
                    <m:t>=0 ∀1, ⋯, N</m:t>
                  </w:ins>
                </m:r>
              </m:oMath>
            </m:oMathPara>
          </w:p>
        </w:tc>
        <w:tc>
          <w:tcPr>
            <w:tcW w:w="350" w:type="pct"/>
            <w:vAlign w:val="center"/>
          </w:tcPr>
          <w:p w14:paraId="737524BD" w14:textId="4B1C7111" w:rsidR="00C5697B" w:rsidRPr="00603993" w:rsidRDefault="00C5697B" w:rsidP="00237FE3">
            <w:pPr>
              <w:pStyle w:val="Caption"/>
              <w:spacing w:after="160"/>
              <w:rPr>
                <w:ins w:id="1449" w:author="Στάθης Καπ" w:date="2023-02-01T08:54:00Z"/>
                <w:rPrChange w:id="1450" w:author="Στάθης Καπ" w:date="2023-02-01T08:49:00Z">
                  <w:rPr>
                    <w:ins w:id="1451" w:author="Στάθης Καπ" w:date="2023-02-01T08:54:00Z"/>
                    <w:lang w:val="el-GR"/>
                  </w:rPr>
                </w:rPrChange>
              </w:rPr>
            </w:pPr>
            <w:ins w:id="1452"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53"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13</w:t>
            </w:r>
            <w:ins w:id="1454" w:author="Στάθης Καπ" w:date="2023-02-01T08:54:00Z">
              <w:r>
                <w:rPr>
                  <w:lang w:val="el-GR"/>
                </w:rPr>
                <w:fldChar w:fldCharType="end"/>
              </w:r>
              <w:r>
                <w:t>)</w:t>
              </w:r>
            </w:ins>
          </w:p>
        </w:tc>
      </w:tr>
      <w:tr w:rsidR="006C4E37" w14:paraId="4F12A82E" w14:textId="77777777" w:rsidTr="00237FE3">
        <w:trPr>
          <w:ins w:id="1455" w:author="Στάθης Καπ" w:date="2023-02-01T08:54:00Z"/>
        </w:trPr>
        <w:tc>
          <w:tcPr>
            <w:tcW w:w="350" w:type="pct"/>
          </w:tcPr>
          <w:p w14:paraId="41CA8296" w14:textId="77777777" w:rsidR="006C4E37" w:rsidRDefault="006C4E37">
            <w:pPr>
              <w:spacing w:after="160"/>
              <w:rPr>
                <w:ins w:id="1456" w:author="Στάθης Καπ" w:date="2023-02-01T08:54:00Z"/>
                <w:lang w:val="el-GR"/>
              </w:rPr>
              <w:pPrChange w:id="1457" w:author="Στάθης Καπ" w:date="2023-02-01T08:46:00Z">
                <w:pPr/>
              </w:pPrChange>
            </w:pPr>
          </w:p>
        </w:tc>
        <w:tc>
          <w:tcPr>
            <w:tcW w:w="4300" w:type="pct"/>
          </w:tcPr>
          <w:p w14:paraId="1100983A" w14:textId="1735EAFC" w:rsidR="006C4E37" w:rsidRPr="005846FF" w:rsidRDefault="00114CDB">
            <w:pPr>
              <w:spacing w:after="160"/>
              <w:rPr>
                <w:ins w:id="1458" w:author="Στάθης Καπ" w:date="2023-02-01T08:54:00Z"/>
                <w:lang w:val="el-GR"/>
              </w:rPr>
              <w:pPrChange w:id="1459" w:author="Στάθης Καπ" w:date="2023-02-01T08:46:00Z">
                <w:pPr/>
              </w:pPrChange>
            </w:pPr>
            <m:oMathPara>
              <m:oMath>
                <m:sSub>
                  <m:sSubPr>
                    <m:ctrlPr>
                      <w:ins w:id="1460" w:author="Στάθης Καπ" w:date="2023-02-01T08:54:00Z">
                        <w:rPr>
                          <w:rFonts w:ascii="Cambria Math" w:eastAsiaTheme="minorEastAsia" w:hAnsi="Cambria Math"/>
                          <w:i/>
                          <w:lang w:val="el-GR"/>
                        </w:rPr>
                      </w:ins>
                    </m:ctrlPr>
                  </m:sSubPr>
                  <m:e>
                    <m:r>
                      <w:ins w:id="1461" w:author="Στάθης Καπ" w:date="2023-02-01T08:54:00Z">
                        <w:rPr>
                          <w:rFonts w:ascii="Cambria Math" w:eastAsiaTheme="minorEastAsia" w:hAnsi="Cambria Math"/>
                          <w:lang w:val="el-GR"/>
                        </w:rPr>
                        <m:t>x</m:t>
                      </w:ins>
                    </m:r>
                  </m:e>
                  <m:sub>
                    <m:r>
                      <w:ins w:id="1462" w:author="Στάθης Καπ" w:date="2023-02-01T08:54:00Z">
                        <w:rPr>
                          <w:rFonts w:ascii="Cambria Math" w:eastAsiaTheme="minorEastAsia" w:hAnsi="Cambria Math"/>
                          <w:lang w:val="el-GR"/>
                        </w:rPr>
                        <m:t>i,j,t</m:t>
                      </w:ins>
                    </m:r>
                  </m:sub>
                </m:sSub>
                <m:r>
                  <w:ins w:id="1463" w:author="Στάθης Καπ" w:date="2023-02-01T08:54:00Z">
                    <w:rPr>
                      <w:rFonts w:ascii="Cambria Math" w:eastAsiaTheme="minorEastAsia" w:hAnsi="Cambria Math"/>
                      <w:lang w:val="el-GR"/>
                    </w:rPr>
                    <m:t>∈</m:t>
                  </w:ins>
                </m:r>
                <m:d>
                  <m:dPr>
                    <m:ctrlPr>
                      <w:ins w:id="1464" w:author="Στάθης Καπ" w:date="2023-02-01T08:54:00Z">
                        <w:rPr>
                          <w:rFonts w:ascii="Cambria Math" w:eastAsiaTheme="minorEastAsia" w:hAnsi="Cambria Math"/>
                          <w:i/>
                          <w:lang w:val="el-GR"/>
                        </w:rPr>
                      </w:ins>
                    </m:ctrlPr>
                  </m:dPr>
                  <m:e>
                    <m:r>
                      <w:ins w:id="1465" w:author="Στάθης Καπ" w:date="2023-02-01T08:54:00Z">
                        <w:rPr>
                          <w:rFonts w:ascii="Cambria Math" w:eastAsiaTheme="minorEastAsia" w:hAnsi="Cambria Math"/>
                          <w:lang w:val="el-GR"/>
                        </w:rPr>
                        <m:t>0,1</m:t>
                      </w:ins>
                    </m:r>
                  </m:e>
                </m:d>
                <m:r>
                  <w:ins w:id="1466" w:author="Στάθης Καπ" w:date="2023-02-01T08:54:00Z">
                    <w:rPr>
                      <w:rFonts w:ascii="Cambria Math" w:eastAsiaTheme="minorEastAsia" w:hAnsi="Cambria Math"/>
                      <w:lang w:val="el-GR"/>
                    </w:rPr>
                    <m:t>; 0≤</m:t>
                  </w:ins>
                </m:r>
                <m:sSub>
                  <m:sSubPr>
                    <m:ctrlPr>
                      <w:ins w:id="1467" w:author="Στάθης Καπ" w:date="2023-02-01T08:54:00Z">
                        <w:rPr>
                          <w:rFonts w:ascii="Cambria Math" w:eastAsiaTheme="minorEastAsia" w:hAnsi="Cambria Math"/>
                          <w:i/>
                          <w:lang w:val="el-GR"/>
                        </w:rPr>
                      </w:ins>
                    </m:ctrlPr>
                  </m:sSubPr>
                  <m:e>
                    <m:r>
                      <w:ins w:id="1468" w:author="Στάθης Καπ" w:date="2023-02-01T08:54:00Z">
                        <w:rPr>
                          <w:rFonts w:ascii="Cambria Math" w:eastAsiaTheme="minorEastAsia" w:hAnsi="Cambria Math"/>
                          <w:lang w:val="el-GR"/>
                        </w:rPr>
                        <m:t>w</m:t>
                      </w:ins>
                    </m:r>
                  </m:e>
                  <m:sub>
                    <m:r>
                      <w:ins w:id="1469" w:author="Στάθης Καπ" w:date="2023-02-01T08:54:00Z">
                        <w:rPr>
                          <w:rFonts w:ascii="Cambria Math" w:eastAsiaTheme="minorEastAsia" w:hAnsi="Cambria Math"/>
                          <w:lang w:val="el-GR"/>
                        </w:rPr>
                        <m:t>i,j,t</m:t>
                      </w:ins>
                    </m:r>
                  </m:sub>
                </m:sSub>
                <m:r>
                  <w:ins w:id="1470" w:author="Στάθης Καπ" w:date="2023-02-01T08:54:00Z">
                    <w:rPr>
                      <w:rFonts w:ascii="Cambria Math" w:eastAsiaTheme="minorEastAsia" w:hAnsi="Cambria Math"/>
                      <w:lang w:val="el-GR"/>
                    </w:rPr>
                    <m:t>≤</m:t>
                  </w:ins>
                </m:r>
                <m:sSub>
                  <m:sSubPr>
                    <m:ctrlPr>
                      <w:ins w:id="1471" w:author="Στάθης Καπ" w:date="2023-02-01T08:54:00Z">
                        <w:rPr>
                          <w:rFonts w:ascii="Cambria Math" w:eastAsiaTheme="minorEastAsia" w:hAnsi="Cambria Math"/>
                          <w:i/>
                          <w:lang w:val="el-GR"/>
                        </w:rPr>
                      </w:ins>
                    </m:ctrlPr>
                  </m:sSubPr>
                  <m:e>
                    <m:r>
                      <w:ins w:id="1472" w:author="Στάθης Καπ" w:date="2023-02-01T08:54:00Z">
                        <w:rPr>
                          <w:rFonts w:ascii="Cambria Math" w:eastAsiaTheme="minorEastAsia" w:hAnsi="Cambria Math"/>
                          <w:lang w:val="el-GR"/>
                        </w:rPr>
                        <m:t>t</m:t>
                      </w:ins>
                    </m:r>
                  </m:e>
                  <m:sub>
                    <m:r>
                      <w:ins w:id="1473" w:author="Στάθης Καπ" w:date="2023-02-01T08:54:00Z">
                        <w:rPr>
                          <w:rFonts w:ascii="Cambria Math" w:eastAsiaTheme="minorEastAsia" w:hAnsi="Cambria Math"/>
                          <w:lang w:val="el-GR"/>
                        </w:rPr>
                        <m:t>max</m:t>
                      </w:ins>
                    </m:r>
                  </m:sub>
                </m:sSub>
                <m:r>
                  <w:ins w:id="1474"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5B6A9A8F" w:rsidR="006C4E37" w:rsidRPr="00603993" w:rsidRDefault="006C4E37" w:rsidP="00237FE3">
            <w:pPr>
              <w:pStyle w:val="Caption"/>
              <w:spacing w:after="160"/>
              <w:rPr>
                <w:ins w:id="1475" w:author="Στάθης Καπ" w:date="2023-02-01T08:54:00Z"/>
                <w:rPrChange w:id="1476" w:author="Στάθης Καπ" w:date="2023-02-01T08:49:00Z">
                  <w:rPr>
                    <w:ins w:id="1477" w:author="Στάθης Καπ" w:date="2023-02-01T08:54:00Z"/>
                    <w:lang w:val="el-GR"/>
                  </w:rPr>
                </w:rPrChange>
              </w:rPr>
            </w:pPr>
            <w:ins w:id="1478"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79"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14</w:t>
            </w:r>
            <w:ins w:id="1480" w:author="Στάθης Καπ" w:date="2023-02-01T08:54:00Z">
              <w:r>
                <w:rPr>
                  <w:lang w:val="el-GR"/>
                </w:rPr>
                <w:fldChar w:fldCharType="end"/>
              </w:r>
              <w:r>
                <w:t>)</w:t>
              </w:r>
            </w:ins>
          </w:p>
        </w:tc>
      </w:tr>
    </w:tbl>
    <w:p w14:paraId="0DAC33A7" w14:textId="60EB9064" w:rsidR="000A523F" w:rsidRPr="0050213B" w:rsidDel="000A523F" w:rsidRDefault="000B5DA1" w:rsidP="006703D1">
      <w:pPr>
        <w:rPr>
          <w:del w:id="1481" w:author="Στάθης Καπ" w:date="2023-02-01T08:52:00Z"/>
          <w:rFonts w:eastAsiaTheme="minorEastAsia"/>
        </w:rPr>
      </w:pPr>
      <w:ins w:id="1482" w:author="Στάθης Καπ" w:date="2023-03-13T04:17:00Z">
        <w:r>
          <w:rPr>
            <w:rFonts w:eastAsiaTheme="minorEastAsia"/>
          </w:rPr>
          <w:tab/>
        </w:r>
      </w:ins>
    </w:p>
    <w:p w14:paraId="70DDFD6E" w14:textId="382F67C1" w:rsidR="006703D1" w:rsidRPr="0050213B" w:rsidDel="000A523F" w:rsidRDefault="00D44642" w:rsidP="006703D1">
      <w:pPr>
        <w:rPr>
          <w:del w:id="1483" w:author="Στάθης Καπ" w:date="2023-02-01T08:52:00Z"/>
          <w:rFonts w:eastAsiaTheme="minorEastAsia"/>
        </w:rPr>
      </w:pPr>
      <m:oMathPara>
        <m:oMathParaPr>
          <m:jc m:val="left"/>
        </m:oMathParaPr>
        <m:oMath>
          <m:r>
            <w:del w:id="1484" w:author="Στάθης Καπ" w:date="2023-02-01T08:52:00Z">
              <w:rPr>
                <w:rFonts w:ascii="Cambria Math" w:hAnsi="Cambria Math"/>
                <w:lang w:val="el-GR"/>
              </w:rPr>
              <m:t xml:space="preserve">maximize </m:t>
            </w:del>
          </m:r>
          <m:nary>
            <m:naryPr>
              <m:chr m:val="∑"/>
              <m:limLoc m:val="undOvr"/>
              <m:ctrlPr>
                <w:del w:id="1485" w:author="Στάθης Καπ" w:date="2023-02-01T08:52:00Z">
                  <w:rPr>
                    <w:rFonts w:ascii="Cambria Math" w:hAnsi="Cambria Math"/>
                    <w:i/>
                    <w:lang w:val="el-GR"/>
                  </w:rPr>
                </w:del>
              </m:ctrlPr>
            </m:naryPr>
            <m:sub>
              <m:r>
                <w:del w:id="1486" w:author="Στάθης Καπ" w:date="2023-02-01T08:52:00Z">
                  <w:rPr>
                    <w:rFonts w:ascii="Cambria Math" w:hAnsi="Cambria Math"/>
                    <w:lang w:val="el-GR"/>
                  </w:rPr>
                  <m:t>i=2</m:t>
                </w:del>
              </m:r>
            </m:sub>
            <m:sup>
              <m:r>
                <w:del w:id="1487" w:author="Στάθης Καπ" w:date="2023-02-01T08:52:00Z">
                  <w:rPr>
                    <w:rFonts w:ascii="Cambria Math" w:hAnsi="Cambria Math"/>
                    <w:lang w:val="el-GR"/>
                  </w:rPr>
                  <m:t>N-1</m:t>
                </w:del>
              </m:r>
            </m:sup>
            <m:e>
              <m:nary>
                <m:naryPr>
                  <m:chr m:val="∑"/>
                  <m:limLoc m:val="undOvr"/>
                  <m:ctrlPr>
                    <w:del w:id="1488" w:author="Στάθης Καπ" w:date="2023-02-01T08:52:00Z">
                      <w:rPr>
                        <w:rFonts w:ascii="Cambria Math" w:hAnsi="Cambria Math"/>
                        <w:i/>
                        <w:lang w:val="el-GR"/>
                      </w:rPr>
                    </w:del>
                  </m:ctrlPr>
                </m:naryPr>
                <m:sub>
                  <m:r>
                    <w:del w:id="1489" w:author="Στάθης Καπ" w:date="2023-02-01T08:52:00Z">
                      <w:rPr>
                        <w:rFonts w:ascii="Cambria Math" w:hAnsi="Cambria Math"/>
                        <w:lang w:val="el-GR"/>
                      </w:rPr>
                      <m:t>j=2</m:t>
                    </w:del>
                  </m:r>
                </m:sub>
                <m:sup>
                  <m:r>
                    <w:del w:id="1490" w:author="Στάθης Καπ" w:date="2023-02-01T08:52:00Z">
                      <w:rPr>
                        <w:rFonts w:ascii="Cambria Math" w:hAnsi="Cambria Math"/>
                        <w:lang w:val="el-GR"/>
                      </w:rPr>
                      <m:t>N</m:t>
                    </w:del>
                  </m:r>
                </m:sup>
                <m:e>
                  <m:nary>
                    <m:naryPr>
                      <m:chr m:val="∑"/>
                      <m:limLoc m:val="undOvr"/>
                      <m:ctrlPr>
                        <w:del w:id="1491" w:author="Στάθης Καπ" w:date="2023-02-01T08:52:00Z">
                          <w:rPr>
                            <w:rFonts w:ascii="Cambria Math" w:hAnsi="Cambria Math"/>
                            <w:i/>
                            <w:lang w:val="el-GR"/>
                          </w:rPr>
                        </w:del>
                      </m:ctrlPr>
                    </m:naryPr>
                    <m:sub>
                      <m:r>
                        <w:del w:id="1492" w:author="Στάθης Καπ" w:date="2023-02-01T08:52:00Z">
                          <w:rPr>
                            <w:rFonts w:ascii="Cambria Math" w:hAnsi="Cambria Math"/>
                            <w:lang w:val="el-GR"/>
                          </w:rPr>
                          <m:t>t=1</m:t>
                        </w:del>
                      </m:r>
                    </m:sub>
                    <m:sup>
                      <m:sSub>
                        <m:sSubPr>
                          <m:ctrlPr>
                            <w:del w:id="1493" w:author="Στάθης Καπ" w:date="2023-02-01T08:52:00Z">
                              <w:rPr>
                                <w:rFonts w:ascii="Cambria Math" w:hAnsi="Cambria Math"/>
                                <w:i/>
                                <w:lang w:val="el-GR"/>
                              </w:rPr>
                            </w:del>
                          </m:ctrlPr>
                        </m:sSubPr>
                        <m:e>
                          <m:r>
                            <w:del w:id="1494" w:author="Στάθης Καπ" w:date="2023-02-01T08:52:00Z">
                              <w:rPr>
                                <w:rFonts w:ascii="Cambria Math" w:hAnsi="Cambria Math"/>
                                <w:lang w:val="el-GR"/>
                              </w:rPr>
                              <m:t>T</m:t>
                            </w:del>
                          </m:r>
                        </m:e>
                        <m:sub>
                          <m:r>
                            <w:del w:id="1495" w:author="Στάθης Καπ" w:date="2023-02-01T08:52:00Z">
                              <w:rPr>
                                <w:rFonts w:ascii="Cambria Math" w:hAnsi="Cambria Math"/>
                                <w:lang w:val="el-GR"/>
                              </w:rPr>
                              <m:t>i,j</m:t>
                            </w:del>
                          </m:r>
                        </m:sub>
                      </m:sSub>
                    </m:sup>
                    <m:e>
                      <m:sSub>
                        <m:sSubPr>
                          <m:ctrlPr>
                            <w:del w:id="1496" w:author="Στάθης Καπ" w:date="2023-02-01T08:52:00Z">
                              <w:rPr>
                                <w:rFonts w:ascii="Cambria Math" w:hAnsi="Cambria Math"/>
                                <w:i/>
                                <w:lang w:val="el-GR"/>
                              </w:rPr>
                            </w:del>
                          </m:ctrlPr>
                        </m:sSubPr>
                        <m:e>
                          <m:r>
                            <w:del w:id="1497" w:author="Στάθης Καπ" w:date="2023-02-01T08:52:00Z">
                              <w:rPr>
                                <w:rFonts w:ascii="Cambria Math" w:hAnsi="Cambria Math"/>
                                <w:lang w:val="el-GR"/>
                              </w:rPr>
                              <m:t>S</m:t>
                            </w:del>
                          </m:r>
                        </m:e>
                        <m:sub>
                          <m:r>
                            <w:del w:id="1498" w:author="Στάθης Καπ" w:date="2023-02-01T08:52:00Z">
                              <w:rPr>
                                <w:rFonts w:ascii="Cambria Math" w:hAnsi="Cambria Math"/>
                                <w:lang w:val="el-GR"/>
                              </w:rPr>
                              <m:t>i</m:t>
                            </w:del>
                          </m:r>
                        </m:sub>
                      </m:sSub>
                      <m:sSub>
                        <m:sSubPr>
                          <m:ctrlPr>
                            <w:del w:id="1499" w:author="Στάθης Καπ" w:date="2023-02-01T08:52:00Z">
                              <w:rPr>
                                <w:rFonts w:ascii="Cambria Math" w:hAnsi="Cambria Math"/>
                                <w:i/>
                                <w:lang w:val="el-GR"/>
                              </w:rPr>
                            </w:del>
                          </m:ctrlPr>
                        </m:sSubPr>
                        <m:e>
                          <m:r>
                            <w:del w:id="1500" w:author="Στάθης Καπ" w:date="2023-02-01T08:52:00Z">
                              <w:rPr>
                                <w:rFonts w:ascii="Cambria Math" w:hAnsi="Cambria Math"/>
                                <w:lang w:val="el-GR"/>
                              </w:rPr>
                              <m:t>x</m:t>
                            </w:del>
                          </m:r>
                        </m:e>
                        <m:sub>
                          <m:r>
                            <w:del w:id="1501" w:author="Στάθης Καπ" w:date="2023-02-01T08:52:00Z">
                              <w:rPr>
                                <w:rFonts w:ascii="Cambria Math" w:hAnsi="Cambria Math"/>
                                <w:lang w:val="el-GR"/>
                              </w:rPr>
                              <m:t>i,j,t</m:t>
                            </w:del>
                          </m:r>
                        </m:sub>
                      </m:sSub>
                    </m:e>
                  </m:nary>
                </m:e>
              </m:nary>
            </m:e>
          </m:nary>
          <m:r>
            <w:del w:id="1502" w:author="Στάθης Καπ" w:date="2023-02-01T08:52:00Z">
              <w:rPr>
                <w:rFonts w:ascii="Cambria Math" w:hAnsi="Cambria Math"/>
              </w:rPr>
              <m:t xml:space="preserve"> </m:t>
            </w:del>
          </m:r>
        </m:oMath>
      </m:oMathPara>
    </w:p>
    <w:p w14:paraId="0F50483F" w14:textId="308C1E21" w:rsidR="00D57DBB" w:rsidRPr="0050213B" w:rsidDel="000A523F" w:rsidRDefault="00114CDB" w:rsidP="006703D1">
      <w:pPr>
        <w:rPr>
          <w:del w:id="1503" w:author="Στάθης Καπ" w:date="2023-02-01T08:52:00Z"/>
          <w:rFonts w:eastAsiaTheme="minorEastAsia"/>
          <w:iCs/>
        </w:rPr>
      </w:pPr>
      <m:oMathPara>
        <m:oMathParaPr>
          <m:jc m:val="left"/>
        </m:oMathParaPr>
        <m:oMath>
          <m:nary>
            <m:naryPr>
              <m:chr m:val="∑"/>
              <m:limLoc m:val="undOvr"/>
              <m:ctrlPr>
                <w:del w:id="1504" w:author="Στάθης Καπ" w:date="2023-02-01T08:52:00Z">
                  <w:rPr>
                    <w:rFonts w:ascii="Cambria Math" w:hAnsi="Cambria Math"/>
                    <w:i/>
                    <w:iCs/>
                  </w:rPr>
                </w:del>
              </m:ctrlPr>
            </m:naryPr>
            <m:sub>
              <m:r>
                <w:del w:id="1505" w:author="Στάθης Καπ" w:date="2023-02-01T08:52:00Z">
                  <w:rPr>
                    <w:rFonts w:ascii="Cambria Math" w:hAnsi="Cambria Math"/>
                  </w:rPr>
                  <m:t>j=2</m:t>
                </w:del>
              </m:r>
            </m:sub>
            <m:sup>
              <m:r>
                <w:del w:id="1506" w:author="Στάθης Καπ" w:date="2023-02-01T08:52:00Z">
                  <w:rPr>
                    <w:rFonts w:ascii="Cambria Math" w:hAnsi="Cambria Math"/>
                  </w:rPr>
                  <m:t>N</m:t>
                </w:del>
              </m:r>
            </m:sup>
            <m:e>
              <m:sSub>
                <m:sSubPr>
                  <m:ctrlPr>
                    <w:del w:id="1507" w:author="Στάθης Καπ" w:date="2023-02-01T08:52:00Z">
                      <w:rPr>
                        <w:rFonts w:ascii="Cambria Math" w:hAnsi="Cambria Math"/>
                        <w:i/>
                        <w:iCs/>
                      </w:rPr>
                    </w:del>
                  </m:ctrlPr>
                </m:sSubPr>
                <m:e>
                  <m:r>
                    <w:del w:id="1508" w:author="Στάθης Καπ" w:date="2023-02-01T08:52:00Z">
                      <w:rPr>
                        <w:rFonts w:ascii="Cambria Math" w:hAnsi="Cambria Math"/>
                      </w:rPr>
                      <m:t>x</m:t>
                    </w:del>
                  </m:r>
                </m:e>
                <m:sub>
                  <m:r>
                    <w:del w:id="1509" w:author="Στάθης Καπ" w:date="2023-02-01T08:52:00Z">
                      <w:rPr>
                        <w:rFonts w:ascii="Cambria Math" w:hAnsi="Cambria Math"/>
                      </w:rPr>
                      <m:t>1,j,1</m:t>
                    </w:del>
                  </m:r>
                </m:sub>
              </m:sSub>
            </m:e>
          </m:nary>
          <m:r>
            <w:del w:id="1510" w:author="Στάθης Καπ" w:date="2023-02-01T08:52:00Z">
              <w:rPr>
                <w:rFonts w:ascii="Cambria Math" w:hAnsi="Cambria Math"/>
              </w:rPr>
              <m:t>=</m:t>
            </w:del>
          </m:r>
          <m:nary>
            <m:naryPr>
              <m:chr m:val="∑"/>
              <m:limLoc m:val="undOvr"/>
              <m:ctrlPr>
                <w:del w:id="1511" w:author="Στάθης Καπ" w:date="2023-02-01T08:52:00Z">
                  <w:rPr>
                    <w:rFonts w:ascii="Cambria Math" w:hAnsi="Cambria Math"/>
                    <w:i/>
                    <w:iCs/>
                  </w:rPr>
                </w:del>
              </m:ctrlPr>
            </m:naryPr>
            <m:sub>
              <m:r>
                <w:del w:id="1512" w:author="Στάθης Καπ" w:date="2023-02-01T08:52:00Z">
                  <w:rPr>
                    <w:rFonts w:ascii="Cambria Math" w:hAnsi="Cambria Math"/>
                  </w:rPr>
                  <m:t>i=1</m:t>
                </w:del>
              </m:r>
            </m:sub>
            <m:sup>
              <m:r>
                <w:del w:id="1513" w:author="Στάθης Καπ" w:date="2023-02-01T08:52:00Z">
                  <w:rPr>
                    <w:rFonts w:ascii="Cambria Math" w:hAnsi="Cambria Math"/>
                  </w:rPr>
                  <m:t>N-1</m:t>
                </w:del>
              </m:r>
            </m:sup>
            <m:e>
              <m:nary>
                <m:naryPr>
                  <m:chr m:val="∑"/>
                  <m:limLoc m:val="undOvr"/>
                  <m:ctrlPr>
                    <w:del w:id="1514" w:author="Στάθης Καπ" w:date="2023-02-01T08:52:00Z">
                      <w:rPr>
                        <w:rFonts w:ascii="Cambria Math" w:hAnsi="Cambria Math"/>
                        <w:i/>
                        <w:iCs/>
                      </w:rPr>
                    </w:del>
                  </m:ctrlPr>
                </m:naryPr>
                <m:sub>
                  <m:r>
                    <w:del w:id="1515" w:author="Στάθης Καπ" w:date="2023-02-01T08:52:00Z">
                      <w:rPr>
                        <w:rFonts w:ascii="Cambria Math" w:hAnsi="Cambria Math"/>
                      </w:rPr>
                      <m:t>t=1</m:t>
                    </w:del>
                  </m:r>
                </m:sub>
                <m:sup>
                  <m:sSub>
                    <m:sSubPr>
                      <m:ctrlPr>
                        <w:del w:id="1516" w:author="Στάθης Καπ" w:date="2023-02-01T08:52:00Z">
                          <w:rPr>
                            <w:rFonts w:ascii="Cambria Math" w:hAnsi="Cambria Math"/>
                            <w:i/>
                            <w:iCs/>
                          </w:rPr>
                        </w:del>
                      </m:ctrlPr>
                    </m:sSubPr>
                    <m:e>
                      <m:r>
                        <w:del w:id="1517" w:author="Στάθης Καπ" w:date="2023-02-01T08:52:00Z">
                          <w:rPr>
                            <w:rFonts w:ascii="Cambria Math" w:hAnsi="Cambria Math"/>
                          </w:rPr>
                          <m:t>T</m:t>
                        </w:del>
                      </m:r>
                    </m:e>
                    <m:sub>
                      <m:r>
                        <w:del w:id="1518" w:author="Στάθης Καπ" w:date="2023-02-01T08:52:00Z">
                          <w:rPr>
                            <w:rFonts w:ascii="Cambria Math" w:hAnsi="Cambria Math"/>
                          </w:rPr>
                          <m:t>iN</m:t>
                        </w:del>
                      </m:r>
                    </m:sub>
                  </m:sSub>
                </m:sup>
                <m:e>
                  <m:sSub>
                    <m:sSubPr>
                      <m:ctrlPr>
                        <w:del w:id="1519" w:author="Στάθης Καπ" w:date="2023-02-01T08:52:00Z">
                          <w:rPr>
                            <w:rFonts w:ascii="Cambria Math" w:hAnsi="Cambria Math"/>
                            <w:i/>
                            <w:iCs/>
                          </w:rPr>
                        </w:del>
                      </m:ctrlPr>
                    </m:sSubPr>
                    <m:e>
                      <m:r>
                        <w:del w:id="1520" w:author="Στάθης Καπ" w:date="2023-02-01T08:52:00Z">
                          <w:rPr>
                            <w:rFonts w:ascii="Cambria Math" w:hAnsi="Cambria Math"/>
                          </w:rPr>
                          <m:t>x</m:t>
                        </w:del>
                      </m:r>
                    </m:e>
                    <m:sub>
                      <m:r>
                        <w:del w:id="1521" w:author="Στάθης Καπ" w:date="2023-02-01T08:52:00Z">
                          <w:rPr>
                            <w:rFonts w:ascii="Cambria Math" w:hAnsi="Cambria Math"/>
                          </w:rPr>
                          <m:t>i,N,t</m:t>
                        </w:del>
                      </m:r>
                    </m:sub>
                  </m:sSub>
                </m:e>
              </m:nary>
            </m:e>
          </m:nary>
          <m:r>
            <w:del w:id="1522" w:author="Στάθης Καπ" w:date="2023-02-01T08:52:00Z">
              <w:rPr>
                <w:rFonts w:ascii="Cambria Math" w:hAnsi="Cambria Math"/>
              </w:rPr>
              <m:t>=1</m:t>
            </w:del>
          </m:r>
        </m:oMath>
      </m:oMathPara>
    </w:p>
    <w:p w14:paraId="15F03FED" w14:textId="43ADCE4E" w:rsidR="00D57DBB" w:rsidRPr="0050213B" w:rsidDel="000A523F" w:rsidRDefault="00114CDB" w:rsidP="006703D1">
      <w:pPr>
        <w:rPr>
          <w:del w:id="1523" w:author="Στάθης Καπ" w:date="2023-02-01T08:52:00Z"/>
          <w:rFonts w:eastAsiaTheme="minorEastAsia"/>
          <w:iCs/>
        </w:rPr>
      </w:pPr>
      <m:oMathPara>
        <m:oMathParaPr>
          <m:jc m:val="left"/>
        </m:oMathParaPr>
        <m:oMath>
          <m:nary>
            <m:naryPr>
              <m:chr m:val="∑"/>
              <m:limLoc m:val="undOvr"/>
              <m:ctrlPr>
                <w:del w:id="1524" w:author="Στάθης Καπ" w:date="2023-02-01T08:52:00Z">
                  <w:rPr>
                    <w:rFonts w:ascii="Cambria Math" w:hAnsi="Cambria Math"/>
                    <w:i/>
                    <w:iCs/>
                  </w:rPr>
                </w:del>
              </m:ctrlPr>
            </m:naryPr>
            <m:sub>
              <m:r>
                <w:del w:id="1525" w:author="Στάθης Καπ" w:date="2023-02-01T08:52:00Z">
                  <w:rPr>
                    <w:rFonts w:ascii="Cambria Math" w:hAnsi="Cambria Math"/>
                  </w:rPr>
                  <m:t>i=1</m:t>
                </w:del>
              </m:r>
            </m:sub>
            <m:sup>
              <m:r>
                <w:del w:id="1526" w:author="Στάθης Καπ" w:date="2023-02-01T08:52:00Z">
                  <w:rPr>
                    <w:rFonts w:ascii="Cambria Math" w:hAnsi="Cambria Math"/>
                  </w:rPr>
                  <m:t>N-1</m:t>
                </w:del>
              </m:r>
            </m:sup>
            <m:e>
              <m:nary>
                <m:naryPr>
                  <m:chr m:val="∑"/>
                  <m:limLoc m:val="undOvr"/>
                  <m:ctrlPr>
                    <w:del w:id="1527" w:author="Στάθης Καπ" w:date="2023-02-01T08:52:00Z">
                      <w:rPr>
                        <w:rFonts w:ascii="Cambria Math" w:hAnsi="Cambria Math"/>
                        <w:i/>
                        <w:iCs/>
                      </w:rPr>
                    </w:del>
                  </m:ctrlPr>
                </m:naryPr>
                <m:sub>
                  <m:r>
                    <w:del w:id="1528" w:author="Στάθης Καπ" w:date="2023-02-01T08:52:00Z">
                      <w:rPr>
                        <w:rFonts w:ascii="Cambria Math" w:hAnsi="Cambria Math"/>
                      </w:rPr>
                      <m:t>t=1</m:t>
                    </w:del>
                  </m:r>
                </m:sub>
                <m:sup>
                  <m:sSub>
                    <m:sSubPr>
                      <m:ctrlPr>
                        <w:del w:id="1529" w:author="Στάθης Καπ" w:date="2023-02-01T08:52:00Z">
                          <w:rPr>
                            <w:rFonts w:ascii="Cambria Math" w:hAnsi="Cambria Math"/>
                            <w:i/>
                            <w:iCs/>
                          </w:rPr>
                        </w:del>
                      </m:ctrlPr>
                    </m:sSubPr>
                    <m:e>
                      <m:r>
                        <w:del w:id="1530" w:author="Στάθης Καπ" w:date="2023-02-01T08:52:00Z">
                          <w:rPr>
                            <w:rFonts w:ascii="Cambria Math" w:hAnsi="Cambria Math"/>
                          </w:rPr>
                          <m:t>T</m:t>
                        </w:del>
                      </m:r>
                    </m:e>
                    <m:sub>
                      <m:r>
                        <w:del w:id="1531" w:author="Στάθης Καπ" w:date="2023-02-01T08:52:00Z">
                          <w:rPr>
                            <w:rFonts w:ascii="Cambria Math" w:hAnsi="Cambria Math"/>
                          </w:rPr>
                          <m:t>i,h</m:t>
                        </w:del>
                      </m:r>
                    </m:sub>
                  </m:sSub>
                </m:sup>
                <m:e>
                  <m:sSub>
                    <m:sSubPr>
                      <m:ctrlPr>
                        <w:del w:id="1532" w:author="Στάθης Καπ" w:date="2023-02-01T08:52:00Z">
                          <w:rPr>
                            <w:rFonts w:ascii="Cambria Math" w:hAnsi="Cambria Math"/>
                            <w:i/>
                            <w:iCs/>
                          </w:rPr>
                        </w:del>
                      </m:ctrlPr>
                    </m:sSubPr>
                    <m:e>
                      <m:r>
                        <w:del w:id="1533" w:author="Στάθης Καπ" w:date="2023-02-01T08:52:00Z">
                          <w:rPr>
                            <w:rFonts w:ascii="Cambria Math" w:hAnsi="Cambria Math"/>
                          </w:rPr>
                          <m:t>x</m:t>
                        </w:del>
                      </m:r>
                    </m:e>
                    <m:sub>
                      <m:r>
                        <w:del w:id="1534" w:author="Στάθης Καπ" w:date="2023-02-01T08:52:00Z">
                          <w:rPr>
                            <w:rFonts w:ascii="Cambria Math" w:hAnsi="Cambria Math"/>
                          </w:rPr>
                          <m:t>i,h,t</m:t>
                        </w:del>
                      </m:r>
                    </m:sub>
                  </m:sSub>
                </m:e>
              </m:nary>
            </m:e>
          </m:nary>
          <m:r>
            <w:del w:id="1535" w:author="Στάθης Καπ" w:date="2023-02-01T08:52:00Z">
              <w:rPr>
                <w:rFonts w:ascii="Cambria Math" w:hAnsi="Cambria Math"/>
              </w:rPr>
              <m:t>=</m:t>
            </w:del>
          </m:r>
          <m:nary>
            <m:naryPr>
              <m:chr m:val="∑"/>
              <m:limLoc m:val="undOvr"/>
              <m:ctrlPr>
                <w:del w:id="1536" w:author="Στάθης Καπ" w:date="2023-02-01T08:52:00Z">
                  <w:rPr>
                    <w:rFonts w:ascii="Cambria Math" w:hAnsi="Cambria Math"/>
                    <w:i/>
                    <w:iCs/>
                  </w:rPr>
                </w:del>
              </m:ctrlPr>
            </m:naryPr>
            <m:sub>
              <m:r>
                <w:del w:id="1537" w:author="Στάθης Καπ" w:date="2023-02-01T08:52:00Z">
                  <w:rPr>
                    <w:rFonts w:ascii="Cambria Math" w:hAnsi="Cambria Math"/>
                  </w:rPr>
                  <m:t>j=2</m:t>
                </w:del>
              </m:r>
            </m:sub>
            <m:sup>
              <m:r>
                <w:del w:id="1538" w:author="Στάθης Καπ" w:date="2023-02-01T08:52:00Z">
                  <w:rPr>
                    <w:rFonts w:ascii="Cambria Math" w:hAnsi="Cambria Math"/>
                  </w:rPr>
                  <m:t>N</m:t>
                </w:del>
              </m:r>
            </m:sup>
            <m:e>
              <m:nary>
                <m:naryPr>
                  <m:chr m:val="∑"/>
                  <m:limLoc m:val="undOvr"/>
                  <m:ctrlPr>
                    <w:del w:id="1539" w:author="Στάθης Καπ" w:date="2023-02-01T08:52:00Z">
                      <w:rPr>
                        <w:rFonts w:ascii="Cambria Math" w:hAnsi="Cambria Math"/>
                        <w:i/>
                        <w:iCs/>
                      </w:rPr>
                    </w:del>
                  </m:ctrlPr>
                </m:naryPr>
                <m:sub>
                  <m:r>
                    <w:del w:id="1540" w:author="Στάθης Καπ" w:date="2023-02-01T08:52:00Z">
                      <w:rPr>
                        <w:rFonts w:ascii="Cambria Math" w:hAnsi="Cambria Math"/>
                      </w:rPr>
                      <m:t>t=1</m:t>
                    </w:del>
                  </m:r>
                </m:sub>
                <m:sup>
                  <m:sSub>
                    <m:sSubPr>
                      <m:ctrlPr>
                        <w:del w:id="1541" w:author="Στάθης Καπ" w:date="2023-02-01T08:52:00Z">
                          <w:rPr>
                            <w:rFonts w:ascii="Cambria Math" w:hAnsi="Cambria Math"/>
                            <w:i/>
                            <w:iCs/>
                          </w:rPr>
                        </w:del>
                      </m:ctrlPr>
                    </m:sSubPr>
                    <m:e>
                      <m:r>
                        <w:del w:id="1542" w:author="Στάθης Καπ" w:date="2023-02-01T08:52:00Z">
                          <w:rPr>
                            <w:rFonts w:ascii="Cambria Math" w:hAnsi="Cambria Math"/>
                          </w:rPr>
                          <m:t>T</m:t>
                        </w:del>
                      </m:r>
                    </m:e>
                    <m:sub>
                      <m:r>
                        <w:del w:id="1543" w:author="Στάθης Καπ" w:date="2023-02-01T08:52:00Z">
                          <w:rPr>
                            <w:rFonts w:ascii="Cambria Math" w:hAnsi="Cambria Math"/>
                          </w:rPr>
                          <m:t>h,j</m:t>
                        </w:del>
                      </m:r>
                    </m:sub>
                  </m:sSub>
                </m:sup>
                <m:e>
                  <m:sSub>
                    <m:sSubPr>
                      <m:ctrlPr>
                        <w:del w:id="1544" w:author="Στάθης Καπ" w:date="2023-02-01T08:52:00Z">
                          <w:rPr>
                            <w:rFonts w:ascii="Cambria Math" w:hAnsi="Cambria Math"/>
                            <w:i/>
                            <w:iCs/>
                          </w:rPr>
                        </w:del>
                      </m:ctrlPr>
                    </m:sSubPr>
                    <m:e>
                      <m:r>
                        <w:del w:id="1545" w:author="Στάθης Καπ" w:date="2023-02-01T08:52:00Z">
                          <w:rPr>
                            <w:rFonts w:ascii="Cambria Math" w:hAnsi="Cambria Math"/>
                          </w:rPr>
                          <m:t>x</m:t>
                        </w:del>
                      </m:r>
                    </m:e>
                    <m:sub>
                      <m:r>
                        <w:del w:id="1546" w:author="Στάθης Καπ" w:date="2023-02-01T08:52:00Z">
                          <w:rPr>
                            <w:rFonts w:ascii="Cambria Math" w:hAnsi="Cambria Math"/>
                          </w:rPr>
                          <m:t>h,j,t</m:t>
                        </w:del>
                      </m:r>
                    </m:sub>
                  </m:sSub>
                </m:e>
              </m:nary>
            </m:e>
          </m:nary>
          <m:r>
            <w:del w:id="1547" w:author="Στάθης Καπ" w:date="2023-02-01T08:52:00Z">
              <w:rPr>
                <w:rFonts w:ascii="Cambria Math" w:hAnsi="Cambria Math"/>
              </w:rPr>
              <m:t>≤1∀</m:t>
            </w:del>
          </m:r>
          <m:r>
            <w:del w:id="1548" w:author="Στάθης Καπ" w:date="2023-02-01T08:52:00Z">
              <w:rPr>
                <w:rFonts w:ascii="Cambria Math" w:hAnsi="Cambria Math"/>
              </w:rPr>
              <m:t>h=</m:t>
            </w:del>
          </m:r>
          <m:r>
            <w:del w:id="1549" w:author="Στάθης Καπ" w:date="2023-02-01T08:52:00Z">
              <w:rPr>
                <w:rFonts w:ascii="Cambria Math" w:hAnsi="Cambria Math"/>
              </w:rPr>
              <m:t>2, ⋯, N-1</m:t>
            </w:del>
          </m:r>
        </m:oMath>
      </m:oMathPara>
    </w:p>
    <w:p w14:paraId="3CD132ED" w14:textId="28B316FB" w:rsidR="0050213B" w:rsidRPr="0050213B" w:rsidDel="000A523F" w:rsidRDefault="00114CDB" w:rsidP="006703D1">
      <w:pPr>
        <w:rPr>
          <w:del w:id="1550" w:author="Στάθης Καπ" w:date="2023-02-01T08:52:00Z"/>
          <w:rFonts w:eastAsiaTheme="minorEastAsia"/>
          <w:iCs/>
        </w:rPr>
      </w:pPr>
      <m:oMathPara>
        <m:oMathParaPr>
          <m:jc m:val="left"/>
        </m:oMathParaPr>
        <m:oMath>
          <m:nary>
            <m:naryPr>
              <m:chr m:val="∑"/>
              <m:limLoc m:val="undOvr"/>
              <m:ctrlPr>
                <w:del w:id="1551" w:author="Στάθης Καπ" w:date="2023-02-01T08:52:00Z">
                  <w:rPr>
                    <w:rFonts w:ascii="Cambria Math" w:eastAsiaTheme="minorEastAsia" w:hAnsi="Cambria Math"/>
                    <w:i/>
                    <w:iCs/>
                  </w:rPr>
                </w:del>
              </m:ctrlPr>
            </m:naryPr>
            <m:sub>
              <m:r>
                <w:del w:id="1552" w:author="Στάθης Καπ" w:date="2023-02-01T08:52:00Z">
                  <w:rPr>
                    <w:rFonts w:ascii="Cambria Math" w:eastAsiaTheme="minorEastAsia" w:hAnsi="Cambria Math"/>
                  </w:rPr>
                  <m:t>i=1</m:t>
                </w:del>
              </m:r>
            </m:sub>
            <m:sup>
              <m:r>
                <w:del w:id="1553" w:author="Στάθης Καπ" w:date="2023-02-01T08:52:00Z">
                  <w:rPr>
                    <w:rFonts w:ascii="Cambria Math" w:eastAsiaTheme="minorEastAsia" w:hAnsi="Cambria Math"/>
                  </w:rPr>
                  <m:t>N-1</m:t>
                </w:del>
              </m:r>
            </m:sup>
            <m:e>
              <m:nary>
                <m:naryPr>
                  <m:chr m:val="∑"/>
                  <m:limLoc m:val="undOvr"/>
                  <m:ctrlPr>
                    <w:del w:id="1554" w:author="Στάθης Καπ" w:date="2023-02-01T08:52:00Z">
                      <w:rPr>
                        <w:rFonts w:ascii="Cambria Math" w:eastAsiaTheme="minorEastAsia" w:hAnsi="Cambria Math"/>
                        <w:i/>
                        <w:iCs/>
                      </w:rPr>
                    </w:del>
                  </m:ctrlPr>
                </m:naryPr>
                <m:sub>
                  <m:r>
                    <w:del w:id="1555" w:author="Στάθης Καπ" w:date="2023-02-01T08:52:00Z">
                      <w:rPr>
                        <w:rFonts w:ascii="Cambria Math" w:eastAsiaTheme="minorEastAsia" w:hAnsi="Cambria Math"/>
                      </w:rPr>
                      <m:t>t=1</m:t>
                    </w:del>
                  </m:r>
                </m:sub>
                <m:sup>
                  <m:sSub>
                    <m:sSubPr>
                      <m:ctrlPr>
                        <w:del w:id="1556" w:author="Στάθης Καπ" w:date="2023-02-01T08:52:00Z">
                          <w:rPr>
                            <w:rFonts w:ascii="Cambria Math" w:eastAsiaTheme="minorEastAsia" w:hAnsi="Cambria Math"/>
                            <w:i/>
                            <w:iCs/>
                          </w:rPr>
                        </w:del>
                      </m:ctrlPr>
                    </m:sSubPr>
                    <m:e>
                      <m:r>
                        <w:del w:id="1557" w:author="Στάθης Καπ" w:date="2023-02-01T08:52:00Z">
                          <w:rPr>
                            <w:rFonts w:ascii="Cambria Math" w:eastAsiaTheme="minorEastAsia" w:hAnsi="Cambria Math"/>
                          </w:rPr>
                          <m:t>T</m:t>
                        </w:del>
                      </m:r>
                    </m:e>
                    <m:sub>
                      <m:r>
                        <w:del w:id="1558" w:author="Στάθης Καπ" w:date="2023-02-01T08:52:00Z">
                          <w:rPr>
                            <w:rFonts w:ascii="Cambria Math" w:eastAsiaTheme="minorEastAsia" w:hAnsi="Cambria Math"/>
                          </w:rPr>
                          <m:t>i,h</m:t>
                        </w:del>
                      </m:r>
                    </m:sub>
                  </m:sSub>
                </m:sup>
                <m:e>
                  <m:d>
                    <m:dPr>
                      <m:begChr m:val="["/>
                      <m:endChr m:val="]"/>
                      <m:ctrlPr>
                        <w:del w:id="1559" w:author="Στάθης Καπ" w:date="2023-02-01T08:52:00Z">
                          <w:rPr>
                            <w:rFonts w:ascii="Cambria Math" w:eastAsiaTheme="minorEastAsia" w:hAnsi="Cambria Math"/>
                            <w:i/>
                            <w:iCs/>
                          </w:rPr>
                        </w:del>
                      </m:ctrlPr>
                    </m:dPr>
                    <m:e>
                      <m:sSub>
                        <m:sSubPr>
                          <m:ctrlPr>
                            <w:del w:id="1560" w:author="Στάθης Καπ" w:date="2023-02-01T08:52:00Z">
                              <w:rPr>
                                <w:rFonts w:ascii="Cambria Math" w:eastAsiaTheme="minorEastAsia" w:hAnsi="Cambria Math"/>
                                <w:i/>
                                <w:iCs/>
                              </w:rPr>
                            </w:del>
                          </m:ctrlPr>
                        </m:sSubPr>
                        <m:e>
                          <m:r>
                            <w:del w:id="1561" w:author="Στάθης Καπ" w:date="2023-02-01T08:52:00Z">
                              <w:rPr>
                                <w:rFonts w:ascii="Cambria Math" w:eastAsiaTheme="minorEastAsia" w:hAnsi="Cambria Math"/>
                              </w:rPr>
                              <m:t>w</m:t>
                            </w:del>
                          </m:r>
                        </m:e>
                        <m:sub>
                          <m:r>
                            <w:del w:id="1562" w:author="Στάθης Καπ" w:date="2023-02-01T08:52:00Z">
                              <w:rPr>
                                <w:rFonts w:ascii="Cambria Math" w:eastAsiaTheme="minorEastAsia" w:hAnsi="Cambria Math"/>
                              </w:rPr>
                              <m:t>i,h,t</m:t>
                            </w:del>
                          </m:r>
                        </m:sub>
                      </m:sSub>
                      <m:r>
                        <w:del w:id="1563" w:author="Στάθης Καπ" w:date="2023-02-01T08:52:00Z">
                          <w:rPr>
                            <w:rFonts w:ascii="Cambria Math" w:eastAsiaTheme="minorEastAsia" w:hAnsi="Cambria Math"/>
                          </w:rPr>
                          <m:t>+(</m:t>
                        </w:del>
                      </m:r>
                      <m:r>
                        <w:del w:id="1564" w:author="Στάθης Καπ" w:date="2023-02-01T08:52:00Z">
                          <w:rPr>
                            <w:rFonts w:ascii="Cambria Math" w:eastAsiaTheme="minorEastAsia" w:hAnsi="Cambria Math"/>
                            <w:lang w:val="el-GR"/>
                          </w:rPr>
                          <m:t>θ∙</m:t>
                        </w:del>
                      </m:r>
                      <m:sSub>
                        <m:sSubPr>
                          <m:ctrlPr>
                            <w:del w:id="1565" w:author="Στάθης Καπ" w:date="2023-02-01T08:52:00Z">
                              <w:rPr>
                                <w:rFonts w:ascii="Cambria Math" w:eastAsiaTheme="minorEastAsia" w:hAnsi="Cambria Math"/>
                                <w:i/>
                                <w:iCs/>
                              </w:rPr>
                            </w:del>
                          </m:ctrlPr>
                        </m:sSubPr>
                        <m:e>
                          <m:r>
                            <w:del w:id="1566" w:author="Στάθης Καπ" w:date="2023-02-01T08:52:00Z">
                              <w:rPr>
                                <w:rFonts w:ascii="Cambria Math" w:eastAsiaTheme="minorEastAsia" w:hAnsi="Cambria Math"/>
                              </w:rPr>
                              <m:t>w</m:t>
                            </w:del>
                          </m:r>
                        </m:e>
                        <m:sub>
                          <m:r>
                            <w:del w:id="1567" w:author="Στάθης Καπ" w:date="2023-02-01T08:52:00Z">
                              <w:rPr>
                                <w:rFonts w:ascii="Cambria Math" w:eastAsiaTheme="minorEastAsia" w:hAnsi="Cambria Math"/>
                              </w:rPr>
                              <m:t>i,h,t</m:t>
                            </w:del>
                          </m:r>
                        </m:sub>
                      </m:sSub>
                      <m:r>
                        <w:del w:id="1568" w:author="Στάθης Καπ" w:date="2023-02-01T08:52:00Z">
                          <w:rPr>
                            <w:rFonts w:ascii="Cambria Math" w:eastAsiaTheme="minorEastAsia" w:hAnsi="Cambria Math"/>
                          </w:rPr>
                          <m:t>+</m:t>
                        </w:del>
                      </m:r>
                      <m:sSub>
                        <m:sSubPr>
                          <m:ctrlPr>
                            <w:del w:id="1569" w:author="Στάθης Καπ" w:date="2023-02-01T08:52:00Z">
                              <w:rPr>
                                <w:rFonts w:ascii="Cambria Math" w:eastAsiaTheme="minorEastAsia" w:hAnsi="Cambria Math"/>
                                <w:i/>
                                <w:iCs/>
                                <w:lang w:val="el-GR"/>
                              </w:rPr>
                            </w:del>
                          </m:ctrlPr>
                        </m:sSubPr>
                        <m:e>
                          <m:r>
                            <w:del w:id="1570" w:author="Στάθης Καπ" w:date="2023-02-01T08:52:00Z">
                              <w:rPr>
                                <w:rFonts w:ascii="Cambria Math" w:eastAsiaTheme="minorEastAsia" w:hAnsi="Cambria Math"/>
                                <w:lang w:val="el-GR"/>
                              </w:rPr>
                              <m:t>η</m:t>
                            </w:del>
                          </m:r>
                        </m:e>
                        <m:sub>
                          <m:r>
                            <w:del w:id="1571" w:author="Στάθης Καπ" w:date="2023-02-01T08:52:00Z">
                              <w:rPr>
                                <w:rFonts w:ascii="Cambria Math" w:eastAsiaTheme="minorEastAsia" w:hAnsi="Cambria Math"/>
                              </w:rPr>
                              <m:t>i,h,t</m:t>
                            </w:del>
                          </m:r>
                        </m:sub>
                      </m:sSub>
                      <m:r>
                        <w:del w:id="1572" w:author="Στάθης Καπ" w:date="2023-02-01T08:52:00Z">
                          <w:rPr>
                            <w:rFonts w:ascii="Cambria Math" w:eastAsiaTheme="minorEastAsia" w:hAnsi="Cambria Math"/>
                          </w:rPr>
                          <m:t>∙</m:t>
                        </w:del>
                      </m:r>
                      <m:sSub>
                        <m:sSubPr>
                          <m:ctrlPr>
                            <w:del w:id="1573" w:author="Στάθης Καπ" w:date="2023-02-01T08:52:00Z">
                              <w:rPr>
                                <w:rFonts w:ascii="Cambria Math" w:eastAsiaTheme="minorEastAsia" w:hAnsi="Cambria Math"/>
                                <w:i/>
                                <w:iCs/>
                              </w:rPr>
                            </w:del>
                          </m:ctrlPr>
                        </m:sSubPr>
                        <m:e>
                          <m:r>
                            <w:del w:id="1574" w:author="Στάθης Καπ" w:date="2023-02-01T08:52:00Z">
                              <w:rPr>
                                <w:rFonts w:ascii="Cambria Math" w:eastAsiaTheme="minorEastAsia" w:hAnsi="Cambria Math"/>
                              </w:rPr>
                              <m:t>x</m:t>
                            </w:del>
                          </m:r>
                        </m:e>
                        <m:sub>
                          <m:r>
                            <w:del w:id="1575" w:author="Στάθης Καπ" w:date="2023-02-01T08:52:00Z">
                              <w:rPr>
                                <w:rFonts w:ascii="Cambria Math" w:eastAsiaTheme="minorEastAsia" w:hAnsi="Cambria Math"/>
                              </w:rPr>
                              <m:t>i,h,t</m:t>
                            </w:del>
                          </m:r>
                        </m:sub>
                      </m:sSub>
                      <m:r>
                        <w:del w:id="1576" w:author="Στάθης Καπ" w:date="2023-02-01T08:52:00Z">
                          <w:rPr>
                            <w:rFonts w:ascii="Cambria Math" w:eastAsiaTheme="minorEastAsia" w:hAnsi="Cambria Math"/>
                          </w:rPr>
                          <m:t>)</m:t>
                        </w:del>
                      </m:r>
                    </m:e>
                  </m:d>
                </m:e>
              </m:nary>
            </m:e>
          </m:nary>
          <m:r>
            <w:del w:id="1577" w:author="Στάθης Καπ" w:date="2023-02-01T08:52:00Z">
              <w:rPr>
                <w:rFonts w:ascii="Cambria Math" w:eastAsiaTheme="minorEastAsia" w:hAnsi="Cambria Math"/>
              </w:rPr>
              <m:t>=</m:t>
            </w:del>
          </m:r>
          <m:nary>
            <m:naryPr>
              <m:chr m:val="∑"/>
              <m:limLoc m:val="undOvr"/>
              <m:ctrlPr>
                <w:del w:id="1578" w:author="Στάθης Καπ" w:date="2023-02-01T08:52:00Z">
                  <w:rPr>
                    <w:rFonts w:ascii="Cambria Math" w:eastAsiaTheme="minorEastAsia" w:hAnsi="Cambria Math"/>
                    <w:i/>
                    <w:iCs/>
                  </w:rPr>
                </w:del>
              </m:ctrlPr>
            </m:naryPr>
            <m:sub>
              <m:r>
                <w:del w:id="1579" w:author="Στάθης Καπ" w:date="2023-02-01T08:52:00Z">
                  <w:rPr>
                    <w:rFonts w:ascii="Cambria Math" w:eastAsiaTheme="minorEastAsia" w:hAnsi="Cambria Math"/>
                  </w:rPr>
                  <m:t>j=2</m:t>
                </w:del>
              </m:r>
            </m:sub>
            <m:sup>
              <m:r>
                <w:del w:id="1580" w:author="Στάθης Καπ" w:date="2023-02-01T08:52:00Z">
                  <w:rPr>
                    <w:rFonts w:ascii="Cambria Math" w:eastAsiaTheme="minorEastAsia" w:hAnsi="Cambria Math"/>
                  </w:rPr>
                  <m:t>N</m:t>
                </w:del>
              </m:r>
            </m:sup>
            <m:e>
              <m:nary>
                <m:naryPr>
                  <m:chr m:val="∑"/>
                  <m:limLoc m:val="undOvr"/>
                  <m:ctrlPr>
                    <w:del w:id="1581" w:author="Στάθης Καπ" w:date="2023-02-01T08:52:00Z">
                      <w:rPr>
                        <w:rFonts w:ascii="Cambria Math" w:eastAsiaTheme="minorEastAsia" w:hAnsi="Cambria Math"/>
                        <w:i/>
                        <w:iCs/>
                      </w:rPr>
                    </w:del>
                  </m:ctrlPr>
                </m:naryPr>
                <m:sub>
                  <m:r>
                    <w:del w:id="1582" w:author="Στάθης Καπ" w:date="2023-02-01T08:52:00Z">
                      <w:rPr>
                        <w:rFonts w:ascii="Cambria Math" w:eastAsiaTheme="minorEastAsia" w:hAnsi="Cambria Math"/>
                      </w:rPr>
                      <m:t>t=1</m:t>
                    </w:del>
                  </m:r>
                </m:sub>
                <m:sup>
                  <m:sSub>
                    <m:sSubPr>
                      <m:ctrlPr>
                        <w:del w:id="1583" w:author="Στάθης Καπ" w:date="2023-02-01T08:52:00Z">
                          <w:rPr>
                            <w:rFonts w:ascii="Cambria Math" w:eastAsiaTheme="minorEastAsia" w:hAnsi="Cambria Math"/>
                            <w:i/>
                            <w:iCs/>
                          </w:rPr>
                        </w:del>
                      </m:ctrlPr>
                    </m:sSubPr>
                    <m:e>
                      <m:r>
                        <w:del w:id="1584" w:author="Στάθης Καπ" w:date="2023-02-01T08:52:00Z">
                          <w:rPr>
                            <w:rFonts w:ascii="Cambria Math" w:eastAsiaTheme="minorEastAsia" w:hAnsi="Cambria Math"/>
                          </w:rPr>
                          <m:t>T</m:t>
                        </w:del>
                      </m:r>
                    </m:e>
                    <m:sub>
                      <m:r>
                        <w:del w:id="1585" w:author="Στάθης Καπ" w:date="2023-02-01T08:52:00Z">
                          <w:rPr>
                            <w:rFonts w:ascii="Cambria Math" w:eastAsiaTheme="minorEastAsia" w:hAnsi="Cambria Math"/>
                          </w:rPr>
                          <m:t>h,j</m:t>
                        </w:del>
                      </m:r>
                    </m:sub>
                  </m:sSub>
                </m:sup>
                <m:e>
                  <m:sSub>
                    <m:sSubPr>
                      <m:ctrlPr>
                        <w:del w:id="1586" w:author="Στάθης Καπ" w:date="2023-02-01T08:52:00Z">
                          <w:rPr>
                            <w:rFonts w:ascii="Cambria Math" w:eastAsiaTheme="minorEastAsia" w:hAnsi="Cambria Math"/>
                            <w:i/>
                            <w:iCs/>
                          </w:rPr>
                        </w:del>
                      </m:ctrlPr>
                    </m:sSubPr>
                    <m:e>
                      <m:r>
                        <w:del w:id="1587" w:author="Στάθης Καπ" w:date="2023-02-01T08:52:00Z">
                          <w:rPr>
                            <w:rFonts w:ascii="Cambria Math" w:eastAsiaTheme="minorEastAsia" w:hAnsi="Cambria Math"/>
                          </w:rPr>
                          <m:t>w</m:t>
                        </w:del>
                      </m:r>
                    </m:e>
                    <m:sub>
                      <m:r>
                        <w:del w:id="1588" w:author="Στάθης Καπ" w:date="2023-02-01T08:52:00Z">
                          <w:rPr>
                            <w:rFonts w:ascii="Cambria Math" w:eastAsiaTheme="minorEastAsia" w:hAnsi="Cambria Math"/>
                          </w:rPr>
                          <m:t>h,j,t</m:t>
                        </w:del>
                      </m:r>
                    </m:sub>
                  </m:sSub>
                </m:e>
              </m:nary>
            </m:e>
          </m:nary>
          <m:r>
            <w:del w:id="1589" w:author="Στάθης Καπ" w:date="2023-02-01T08:52:00Z">
              <w:rPr>
                <w:rFonts w:ascii="Cambria Math" w:eastAsiaTheme="minorEastAsia" w:hAnsi="Cambria Math"/>
              </w:rPr>
              <m:t>∀h=</m:t>
            </w:del>
          </m:r>
          <m:r>
            <w:del w:id="1590" w:author="Στάθης Καπ" w:date="2023-02-01T08:52:00Z">
              <w:rPr>
                <w:rFonts w:ascii="Cambria Math" w:eastAsiaTheme="minorEastAsia" w:hAnsi="Cambria Math"/>
              </w:rPr>
              <m:t>2, ⋯, N-1</m:t>
            </w:del>
          </m:r>
        </m:oMath>
      </m:oMathPara>
    </w:p>
    <w:p w14:paraId="409B810B" w14:textId="7BE0C2FA" w:rsidR="0050213B" w:rsidRPr="001B72DC" w:rsidDel="000A523F" w:rsidRDefault="00114CDB" w:rsidP="006703D1">
      <w:pPr>
        <w:rPr>
          <w:del w:id="1591" w:author="Στάθης Καπ" w:date="2023-02-01T08:52:00Z"/>
          <w:rFonts w:eastAsiaTheme="minorEastAsia"/>
          <w:iCs/>
          <w:lang w:val="el-GR"/>
        </w:rPr>
      </w:pPr>
      <m:oMathPara>
        <m:oMathParaPr>
          <m:jc m:val="left"/>
        </m:oMathParaPr>
        <m:oMath>
          <m:sSub>
            <m:sSubPr>
              <m:ctrlPr>
                <w:del w:id="1592" w:author="Στάθης Καπ" w:date="2023-02-01T08:52:00Z">
                  <w:rPr>
                    <w:rFonts w:ascii="Cambria Math" w:eastAsiaTheme="minorEastAsia" w:hAnsi="Cambria Math"/>
                    <w:i/>
                    <w:iCs/>
                  </w:rPr>
                </w:del>
              </m:ctrlPr>
            </m:sSubPr>
            <m:e>
              <m:r>
                <w:del w:id="1593" w:author="Στάθης Καπ" w:date="2023-02-01T08:52:00Z">
                  <w:rPr>
                    <w:rFonts w:ascii="Cambria Math" w:eastAsiaTheme="minorEastAsia" w:hAnsi="Cambria Math"/>
                  </w:rPr>
                  <m:t>x</m:t>
                </w:del>
              </m:r>
            </m:e>
            <m:sub>
              <m:r>
                <w:del w:id="1594" w:author="Στάθης Καπ" w:date="2023-02-01T08:52:00Z">
                  <w:rPr>
                    <w:rFonts w:ascii="Cambria Math" w:eastAsiaTheme="minorEastAsia" w:hAnsi="Cambria Math"/>
                  </w:rPr>
                  <m:t>i,j,t</m:t>
                </w:del>
              </m:r>
            </m:sub>
          </m:sSub>
          <m:r>
            <w:del w:id="1595" w:author="Στάθης Καπ" w:date="2023-02-01T08:52:00Z">
              <w:rPr>
                <w:rFonts w:ascii="Cambria Math" w:eastAsiaTheme="minorEastAsia" w:hAnsi="Cambria Math"/>
              </w:rPr>
              <m:t>∙</m:t>
            </w:del>
          </m:r>
          <m:sSub>
            <m:sSubPr>
              <m:ctrlPr>
                <w:del w:id="1596" w:author="Στάθης Καπ" w:date="2023-02-01T08:52:00Z">
                  <w:rPr>
                    <w:rFonts w:ascii="Cambria Math" w:eastAsiaTheme="minorEastAsia" w:hAnsi="Cambria Math"/>
                    <w:i/>
                    <w:iCs/>
                    <w:lang w:val="el-GR"/>
                  </w:rPr>
                </w:del>
              </m:ctrlPr>
            </m:sSubPr>
            <m:e>
              <m:r>
                <w:del w:id="1597" w:author="Στάθης Καπ" w:date="2023-02-01T08:52:00Z">
                  <w:rPr>
                    <w:rFonts w:ascii="Cambria Math" w:eastAsiaTheme="minorEastAsia" w:hAnsi="Cambria Math"/>
                    <w:lang w:val="el-GR"/>
                  </w:rPr>
                  <m:t>τ</m:t>
                </w:del>
              </m:r>
            </m:e>
            <m:sub>
              <m:r>
                <w:del w:id="1598" w:author="Στάθης Καπ" w:date="2023-02-01T08:52:00Z">
                  <w:rPr>
                    <w:rFonts w:ascii="Cambria Math" w:eastAsiaTheme="minorEastAsia" w:hAnsi="Cambria Math"/>
                  </w:rPr>
                  <m:t>i,j,t</m:t>
                </w:del>
              </m:r>
            </m:sub>
          </m:sSub>
          <m:r>
            <w:del w:id="1599" w:author="Στάθης Καπ" w:date="2023-02-01T08:52:00Z">
              <w:rPr>
                <w:rFonts w:ascii="Cambria Math" w:eastAsiaTheme="minorEastAsia" w:hAnsi="Cambria Math"/>
                <w:lang w:val="el-GR"/>
              </w:rPr>
              <m:t>≤</m:t>
            </w:del>
          </m:r>
          <m:sSub>
            <m:sSubPr>
              <m:ctrlPr>
                <w:del w:id="1600" w:author="Στάθης Καπ" w:date="2023-02-01T08:52:00Z">
                  <w:rPr>
                    <w:rFonts w:ascii="Cambria Math" w:eastAsiaTheme="minorEastAsia" w:hAnsi="Cambria Math"/>
                    <w:i/>
                    <w:iCs/>
                    <w:lang w:val="el-GR"/>
                  </w:rPr>
                </w:del>
              </m:ctrlPr>
            </m:sSubPr>
            <m:e>
              <m:r>
                <w:del w:id="1601" w:author="Στάθης Καπ" w:date="2023-02-01T08:52:00Z">
                  <w:rPr>
                    <w:rFonts w:ascii="Cambria Math" w:eastAsiaTheme="minorEastAsia" w:hAnsi="Cambria Math"/>
                    <w:lang w:val="el-GR"/>
                  </w:rPr>
                  <m:t>w</m:t>
                </w:del>
              </m:r>
            </m:e>
            <m:sub>
              <m:r>
                <w:del w:id="1602" w:author="Στάθης Καπ" w:date="2023-02-01T08:52:00Z">
                  <w:rPr>
                    <w:rFonts w:ascii="Cambria Math" w:eastAsiaTheme="minorEastAsia" w:hAnsi="Cambria Math"/>
                    <w:lang w:val="el-GR"/>
                  </w:rPr>
                  <m:t>i,j,t</m:t>
                </w:del>
              </m:r>
            </m:sub>
          </m:sSub>
          <m:r>
            <w:del w:id="1603" w:author="Στάθης Καπ" w:date="2023-02-01T08:52:00Z">
              <w:rPr>
                <w:rFonts w:ascii="Cambria Math" w:eastAsiaTheme="minorEastAsia" w:hAnsi="Cambria Math"/>
                <w:lang w:val="el-GR"/>
              </w:rPr>
              <m:t>≤</m:t>
            </w:del>
          </m:r>
          <m:sSub>
            <m:sSubPr>
              <m:ctrlPr>
                <w:del w:id="1604" w:author="Στάθης Καπ" w:date="2023-02-01T08:52:00Z">
                  <w:rPr>
                    <w:rFonts w:ascii="Cambria Math" w:eastAsiaTheme="minorEastAsia" w:hAnsi="Cambria Math"/>
                    <w:i/>
                    <w:iCs/>
                  </w:rPr>
                </w:del>
              </m:ctrlPr>
            </m:sSubPr>
            <m:e>
              <m:r>
                <w:del w:id="1605" w:author="Στάθης Καπ" w:date="2023-02-01T08:52:00Z">
                  <w:rPr>
                    <w:rFonts w:ascii="Cambria Math" w:eastAsiaTheme="minorEastAsia" w:hAnsi="Cambria Math"/>
                  </w:rPr>
                  <m:t>x</m:t>
                </w:del>
              </m:r>
            </m:e>
            <m:sub>
              <m:r>
                <w:del w:id="1606" w:author="Στάθης Καπ" w:date="2023-02-01T08:52:00Z">
                  <w:rPr>
                    <w:rFonts w:ascii="Cambria Math" w:eastAsiaTheme="minorEastAsia" w:hAnsi="Cambria Math"/>
                  </w:rPr>
                  <m:t>i,j,t</m:t>
                </w:del>
              </m:r>
            </m:sub>
          </m:sSub>
          <m:r>
            <w:del w:id="1607" w:author="Στάθης Καπ" w:date="2023-02-01T08:52:00Z">
              <w:rPr>
                <w:rFonts w:ascii="Cambria Math" w:eastAsiaTheme="minorEastAsia" w:hAnsi="Cambria Math"/>
              </w:rPr>
              <m:t>∙</m:t>
            </w:del>
          </m:r>
          <m:sSub>
            <m:sSubPr>
              <m:ctrlPr>
                <w:del w:id="1608" w:author="Στάθης Καπ" w:date="2023-02-01T08:52:00Z">
                  <w:rPr>
                    <w:rFonts w:ascii="Cambria Math" w:eastAsiaTheme="minorEastAsia" w:hAnsi="Cambria Math"/>
                    <w:i/>
                    <w:iCs/>
                    <w:lang w:val="el-GR"/>
                  </w:rPr>
                </w:del>
              </m:ctrlPr>
            </m:sSubPr>
            <m:e>
              <m:r>
                <w:del w:id="1609" w:author="Στάθης Καπ" w:date="2023-02-01T08:52:00Z">
                  <w:rPr>
                    <w:rFonts w:ascii="Cambria Math" w:eastAsiaTheme="minorEastAsia" w:hAnsi="Cambria Math"/>
                    <w:lang w:val="el-GR"/>
                  </w:rPr>
                  <m:t>τ</m:t>
                </w:del>
              </m:r>
            </m:e>
            <m:sub>
              <m:r>
                <w:del w:id="1610" w:author="Στάθης Καπ" w:date="2023-02-01T08:52:00Z">
                  <w:rPr>
                    <w:rFonts w:ascii="Cambria Math" w:eastAsiaTheme="minorEastAsia" w:hAnsi="Cambria Math"/>
                  </w:rPr>
                  <m:t>i,j,t+1</m:t>
                </w:del>
              </m:r>
            </m:sub>
          </m:sSub>
          <m:r>
            <w:del w:id="1611"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114CDB" w:rsidP="006703D1">
      <w:pPr>
        <w:rPr>
          <w:del w:id="1612" w:author="Στάθης Καπ" w:date="2023-02-01T08:52:00Z"/>
          <w:rFonts w:eastAsiaTheme="minorEastAsia"/>
          <w:lang w:val="el-GR"/>
        </w:rPr>
      </w:pPr>
      <m:oMathPara>
        <m:oMathParaPr>
          <m:jc m:val="left"/>
        </m:oMathParaPr>
        <m:oMath>
          <m:nary>
            <m:naryPr>
              <m:chr m:val="∑"/>
              <m:limLoc m:val="undOvr"/>
              <m:ctrlPr>
                <w:del w:id="1613" w:author="Στάθης Καπ" w:date="2023-02-01T08:52:00Z">
                  <w:rPr>
                    <w:rFonts w:ascii="Cambria Math" w:eastAsiaTheme="minorEastAsia" w:hAnsi="Cambria Math"/>
                    <w:i/>
                    <w:lang w:val="el-GR"/>
                  </w:rPr>
                </w:del>
              </m:ctrlPr>
            </m:naryPr>
            <m:sub>
              <m:r>
                <w:del w:id="1614" w:author="Στάθης Καπ" w:date="2023-02-01T08:52:00Z">
                  <w:rPr>
                    <w:rFonts w:ascii="Cambria Math" w:eastAsiaTheme="minorEastAsia" w:hAnsi="Cambria Math"/>
                    <w:lang w:val="el-GR"/>
                  </w:rPr>
                  <m:t>i=1</m:t>
                </w:del>
              </m:r>
            </m:sub>
            <m:sup>
              <m:r>
                <w:del w:id="1615" w:author="Στάθης Καπ" w:date="2023-02-01T08:52:00Z">
                  <w:rPr>
                    <w:rFonts w:ascii="Cambria Math" w:eastAsiaTheme="minorEastAsia" w:hAnsi="Cambria Math"/>
                    <w:lang w:val="el-GR"/>
                  </w:rPr>
                  <m:t>N-1</m:t>
                </w:del>
              </m:r>
            </m:sup>
            <m:e>
              <m:nary>
                <m:naryPr>
                  <m:chr m:val="∑"/>
                  <m:limLoc m:val="undOvr"/>
                  <m:ctrlPr>
                    <w:del w:id="1616" w:author="Στάθης Καπ" w:date="2023-02-01T08:52:00Z">
                      <w:rPr>
                        <w:rFonts w:ascii="Cambria Math" w:eastAsiaTheme="minorEastAsia" w:hAnsi="Cambria Math"/>
                        <w:i/>
                        <w:lang w:val="el-GR"/>
                      </w:rPr>
                    </w:del>
                  </m:ctrlPr>
                </m:naryPr>
                <m:sub>
                  <m:r>
                    <w:del w:id="1617" w:author="Στάθης Καπ" w:date="2023-02-01T08:52:00Z">
                      <w:rPr>
                        <w:rFonts w:ascii="Cambria Math" w:eastAsiaTheme="minorEastAsia" w:hAnsi="Cambria Math"/>
                        <w:lang w:val="el-GR"/>
                      </w:rPr>
                      <m:t>j=2</m:t>
                    </w:del>
                  </m:r>
                </m:sub>
                <m:sup>
                  <m:r>
                    <w:del w:id="1618" w:author="Στάθης Καπ" w:date="2023-02-01T08:52:00Z">
                      <w:rPr>
                        <w:rFonts w:ascii="Cambria Math" w:eastAsiaTheme="minorEastAsia" w:hAnsi="Cambria Math"/>
                        <w:lang w:val="el-GR"/>
                      </w:rPr>
                      <m:t>N</m:t>
                    </w:del>
                  </m:r>
                </m:sup>
                <m:e>
                  <m:nary>
                    <m:naryPr>
                      <m:chr m:val="∑"/>
                      <m:limLoc m:val="undOvr"/>
                      <m:ctrlPr>
                        <w:del w:id="1619" w:author="Στάθης Καπ" w:date="2023-02-01T08:52:00Z">
                          <w:rPr>
                            <w:rFonts w:ascii="Cambria Math" w:eastAsiaTheme="minorEastAsia" w:hAnsi="Cambria Math"/>
                            <w:i/>
                            <w:lang w:val="el-GR"/>
                          </w:rPr>
                        </w:del>
                      </m:ctrlPr>
                    </m:naryPr>
                    <m:sub>
                      <m:r>
                        <w:del w:id="1620" w:author="Στάθης Καπ" w:date="2023-02-01T08:52:00Z">
                          <w:rPr>
                            <w:rFonts w:ascii="Cambria Math" w:eastAsiaTheme="minorEastAsia" w:hAnsi="Cambria Math"/>
                            <w:lang w:val="el-GR"/>
                          </w:rPr>
                          <m:t>t=1</m:t>
                        </w:del>
                      </m:r>
                    </m:sub>
                    <m:sup>
                      <m:sSub>
                        <m:sSubPr>
                          <m:ctrlPr>
                            <w:del w:id="1621" w:author="Στάθης Καπ" w:date="2023-02-01T08:52:00Z">
                              <w:rPr>
                                <w:rFonts w:ascii="Cambria Math" w:eastAsiaTheme="minorEastAsia" w:hAnsi="Cambria Math"/>
                                <w:i/>
                                <w:lang w:val="el-GR"/>
                              </w:rPr>
                            </w:del>
                          </m:ctrlPr>
                        </m:sSubPr>
                        <m:e>
                          <m:r>
                            <w:del w:id="1622" w:author="Στάθης Καπ" w:date="2023-02-01T08:52:00Z">
                              <w:rPr>
                                <w:rFonts w:ascii="Cambria Math" w:eastAsiaTheme="minorEastAsia" w:hAnsi="Cambria Math"/>
                                <w:lang w:val="el-GR"/>
                              </w:rPr>
                              <m:t>T</m:t>
                            </w:del>
                          </m:r>
                        </m:e>
                        <m:sub>
                          <m:r>
                            <w:del w:id="1623" w:author="Στάθης Καπ" w:date="2023-02-01T08:52:00Z">
                              <w:rPr>
                                <w:rFonts w:ascii="Cambria Math" w:eastAsiaTheme="minorEastAsia" w:hAnsi="Cambria Math"/>
                                <w:lang w:val="el-GR"/>
                              </w:rPr>
                              <m:t>ij</m:t>
                            </w:del>
                          </m:r>
                        </m:sub>
                      </m:sSub>
                    </m:sup>
                    <m:e>
                      <m:d>
                        <m:dPr>
                          <m:begChr m:val="["/>
                          <m:endChr m:val="]"/>
                          <m:ctrlPr>
                            <w:del w:id="1624" w:author="Στάθης Καπ" w:date="2023-02-01T08:52:00Z">
                              <w:rPr>
                                <w:rFonts w:ascii="Cambria Math" w:eastAsiaTheme="minorEastAsia" w:hAnsi="Cambria Math"/>
                                <w:i/>
                                <w:lang w:val="el-GR"/>
                              </w:rPr>
                            </w:del>
                          </m:ctrlPr>
                        </m:dPr>
                        <m:e>
                          <m:sSub>
                            <m:sSubPr>
                              <m:ctrlPr>
                                <w:del w:id="1625" w:author="Στάθης Καπ" w:date="2023-02-01T08:52:00Z">
                                  <w:rPr>
                                    <w:rFonts w:ascii="Cambria Math" w:eastAsiaTheme="minorEastAsia" w:hAnsi="Cambria Math"/>
                                    <w:i/>
                                    <w:lang w:val="el-GR"/>
                                  </w:rPr>
                                </w:del>
                              </m:ctrlPr>
                            </m:sSubPr>
                            <m:e>
                              <m:r>
                                <w:del w:id="1626" w:author="Στάθης Καπ" w:date="2023-02-01T08:52:00Z">
                                  <w:rPr>
                                    <w:rFonts w:ascii="Cambria Math" w:eastAsiaTheme="minorEastAsia" w:hAnsi="Cambria Math"/>
                                    <w:lang w:val="el-GR"/>
                                  </w:rPr>
                                  <m:t>θ</m:t>
                                </w:del>
                              </m:r>
                            </m:e>
                            <m:sub>
                              <m:r>
                                <w:del w:id="1627" w:author="Στάθης Καπ" w:date="2023-02-01T08:52:00Z">
                                  <w:rPr>
                                    <w:rFonts w:ascii="Cambria Math" w:eastAsiaTheme="minorEastAsia" w:hAnsi="Cambria Math"/>
                                  </w:rPr>
                                  <m:t>i,j,t</m:t>
                                </w:del>
                              </m:r>
                            </m:sub>
                          </m:sSub>
                          <m:r>
                            <w:del w:id="1628" w:author="Στάθης Καπ" w:date="2023-02-01T08:52:00Z">
                              <w:rPr>
                                <w:rFonts w:ascii="Cambria Math" w:eastAsiaTheme="minorEastAsia" w:hAnsi="Cambria Math"/>
                                <w:lang w:val="el-GR"/>
                              </w:rPr>
                              <m:t>∙</m:t>
                            </w:del>
                          </m:r>
                          <m:sSub>
                            <m:sSubPr>
                              <m:ctrlPr>
                                <w:del w:id="1629" w:author="Στάθης Καπ" w:date="2023-02-01T08:52:00Z">
                                  <w:rPr>
                                    <w:rFonts w:ascii="Cambria Math" w:eastAsiaTheme="minorEastAsia" w:hAnsi="Cambria Math"/>
                                    <w:i/>
                                  </w:rPr>
                                </w:del>
                              </m:ctrlPr>
                            </m:sSubPr>
                            <m:e>
                              <m:r>
                                <w:del w:id="1630" w:author="Στάθης Καπ" w:date="2023-02-01T08:52:00Z">
                                  <w:rPr>
                                    <w:rFonts w:ascii="Cambria Math" w:eastAsiaTheme="minorEastAsia" w:hAnsi="Cambria Math"/>
                                  </w:rPr>
                                  <m:t>w</m:t>
                                </w:del>
                              </m:r>
                            </m:e>
                            <m:sub>
                              <m:r>
                                <w:del w:id="1631" w:author="Στάθης Καπ" w:date="2023-02-01T08:52:00Z">
                                  <w:rPr>
                                    <w:rFonts w:ascii="Cambria Math" w:eastAsiaTheme="minorEastAsia" w:hAnsi="Cambria Math"/>
                                  </w:rPr>
                                  <m:t>i,j,t</m:t>
                                </w:del>
                              </m:r>
                            </m:sub>
                          </m:sSub>
                          <m:r>
                            <w:del w:id="1632" w:author="Στάθης Καπ" w:date="2023-02-01T08:52:00Z">
                              <w:rPr>
                                <w:rFonts w:ascii="Cambria Math" w:eastAsiaTheme="minorEastAsia" w:hAnsi="Cambria Math"/>
                              </w:rPr>
                              <m:t>+</m:t>
                            </w:del>
                          </m:r>
                          <m:sSub>
                            <m:sSubPr>
                              <m:ctrlPr>
                                <w:del w:id="1633" w:author="Στάθης Καπ" w:date="2023-02-01T08:52:00Z">
                                  <w:rPr>
                                    <w:rFonts w:ascii="Cambria Math" w:eastAsiaTheme="minorEastAsia" w:hAnsi="Cambria Math"/>
                                    <w:i/>
                                    <w:lang w:val="el-GR"/>
                                  </w:rPr>
                                </w:del>
                              </m:ctrlPr>
                            </m:sSubPr>
                            <m:e>
                              <m:r>
                                <w:del w:id="1634" w:author="Στάθης Καπ" w:date="2023-02-01T08:52:00Z">
                                  <w:rPr>
                                    <w:rFonts w:ascii="Cambria Math" w:eastAsiaTheme="minorEastAsia" w:hAnsi="Cambria Math"/>
                                    <w:lang w:val="el-GR"/>
                                  </w:rPr>
                                  <m:t>η</m:t>
                                </w:del>
                              </m:r>
                            </m:e>
                            <m:sub>
                              <m:r>
                                <w:del w:id="1635" w:author="Στάθης Καπ" w:date="2023-02-01T08:52:00Z">
                                  <w:rPr>
                                    <w:rFonts w:ascii="Cambria Math" w:eastAsiaTheme="minorEastAsia" w:hAnsi="Cambria Math"/>
                                  </w:rPr>
                                  <m:t>i,j,t</m:t>
                                </w:del>
                              </m:r>
                            </m:sub>
                          </m:sSub>
                          <m:r>
                            <w:del w:id="1636" w:author="Στάθης Καπ" w:date="2023-02-01T08:52:00Z">
                              <w:rPr>
                                <w:rFonts w:ascii="Cambria Math" w:eastAsiaTheme="minorEastAsia" w:hAnsi="Cambria Math"/>
                                <w:lang w:val="el-GR"/>
                              </w:rPr>
                              <m:t>∙</m:t>
                            </w:del>
                          </m:r>
                          <m:sSub>
                            <m:sSubPr>
                              <m:ctrlPr>
                                <w:del w:id="1637" w:author="Στάθης Καπ" w:date="2023-02-01T08:52:00Z">
                                  <w:rPr>
                                    <w:rFonts w:ascii="Cambria Math" w:eastAsiaTheme="minorEastAsia" w:hAnsi="Cambria Math"/>
                                    <w:i/>
                                    <w:lang w:val="el-GR"/>
                                  </w:rPr>
                                </w:del>
                              </m:ctrlPr>
                            </m:sSubPr>
                            <m:e>
                              <m:r>
                                <w:del w:id="1638" w:author="Στάθης Καπ" w:date="2023-02-01T08:52:00Z">
                                  <w:rPr>
                                    <w:rFonts w:ascii="Cambria Math" w:eastAsiaTheme="minorEastAsia" w:hAnsi="Cambria Math"/>
                                    <w:lang w:val="el-GR"/>
                                  </w:rPr>
                                  <m:t>x</m:t>
                                </w:del>
                              </m:r>
                            </m:e>
                            <m:sub>
                              <m:r>
                                <w:del w:id="1639" w:author="Στάθης Καπ" w:date="2023-02-01T08:52:00Z">
                                  <w:rPr>
                                    <w:rFonts w:ascii="Cambria Math" w:eastAsiaTheme="minorEastAsia" w:hAnsi="Cambria Math"/>
                                    <w:lang w:val="el-GR"/>
                                  </w:rPr>
                                  <m:t>i,j,t</m:t>
                                </w:del>
                              </m:r>
                            </m:sub>
                          </m:sSub>
                        </m:e>
                      </m:d>
                    </m:e>
                  </m:nary>
                </m:e>
              </m:nary>
            </m:e>
          </m:nary>
          <m:r>
            <w:del w:id="1640" w:author="Στάθης Καπ" w:date="2023-02-01T08:52:00Z">
              <w:rPr>
                <w:rFonts w:ascii="Cambria Math" w:eastAsiaTheme="minorEastAsia" w:hAnsi="Cambria Math"/>
                <w:lang w:val="el-GR"/>
              </w:rPr>
              <m:t>≤</m:t>
            </w:del>
          </m:r>
          <m:sSub>
            <m:sSubPr>
              <m:ctrlPr>
                <w:del w:id="1641" w:author="Στάθης Καπ" w:date="2023-02-01T08:52:00Z">
                  <w:rPr>
                    <w:rFonts w:ascii="Cambria Math" w:eastAsiaTheme="minorEastAsia" w:hAnsi="Cambria Math"/>
                    <w:i/>
                    <w:lang w:val="el-GR"/>
                  </w:rPr>
                </w:del>
              </m:ctrlPr>
            </m:sSubPr>
            <m:e>
              <m:r>
                <w:del w:id="1642" w:author="Στάθης Καπ" w:date="2023-02-01T08:52:00Z">
                  <w:rPr>
                    <w:rFonts w:ascii="Cambria Math" w:eastAsiaTheme="minorEastAsia" w:hAnsi="Cambria Math"/>
                    <w:lang w:val="el-GR"/>
                  </w:rPr>
                  <m:t>t</m:t>
                </w:del>
              </m:r>
            </m:e>
            <m:sub>
              <m:r>
                <w:del w:id="1643"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114CDB" w:rsidP="006703D1">
      <w:pPr>
        <w:rPr>
          <w:del w:id="1644" w:author="Στάθης Καπ" w:date="2023-02-01T08:52:00Z"/>
          <w:rFonts w:eastAsiaTheme="minorEastAsia"/>
          <w:i/>
          <w:lang w:val="el-GR"/>
        </w:rPr>
      </w:pPr>
      <m:oMathPara>
        <m:oMathParaPr>
          <m:jc m:val="left"/>
        </m:oMathParaPr>
        <m:oMath>
          <m:sSub>
            <m:sSubPr>
              <m:ctrlPr>
                <w:del w:id="1645" w:author="Στάθης Καπ" w:date="2023-02-01T08:52:00Z">
                  <w:rPr>
                    <w:rFonts w:ascii="Cambria Math" w:eastAsiaTheme="minorEastAsia" w:hAnsi="Cambria Math"/>
                    <w:i/>
                    <w:lang w:val="el-GR"/>
                  </w:rPr>
                </w:del>
              </m:ctrlPr>
            </m:sSubPr>
            <m:e>
              <m:r>
                <w:del w:id="1646" w:author="Στάθης Καπ" w:date="2023-02-01T08:52:00Z">
                  <w:rPr>
                    <w:rFonts w:ascii="Cambria Math" w:eastAsiaTheme="minorEastAsia" w:hAnsi="Cambria Math"/>
                    <w:lang w:val="el-GR"/>
                  </w:rPr>
                  <m:t>w</m:t>
                </w:del>
              </m:r>
            </m:e>
            <m:sub>
              <m:r>
                <w:del w:id="1647" w:author="Στάθης Καπ" w:date="2023-02-01T08:52:00Z">
                  <w:rPr>
                    <w:rFonts w:ascii="Cambria Math" w:eastAsiaTheme="minorEastAsia" w:hAnsi="Cambria Math"/>
                    <w:lang w:val="el-GR"/>
                  </w:rPr>
                  <m:t>1,i,1</m:t>
                </w:del>
              </m:r>
            </m:sub>
          </m:sSub>
          <m:r>
            <w:del w:id="1648"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114CDB" w:rsidP="006703D1">
      <w:pPr>
        <w:rPr>
          <w:del w:id="1649" w:author="Στάθης Καπ" w:date="2023-02-01T08:52:00Z"/>
          <w:rFonts w:eastAsiaTheme="minorEastAsia"/>
          <w:i/>
          <w:lang w:val="el-GR"/>
        </w:rPr>
      </w:pPr>
      <m:oMathPara>
        <m:oMathParaPr>
          <m:jc m:val="left"/>
        </m:oMathParaPr>
        <m:oMath>
          <m:sSub>
            <m:sSubPr>
              <m:ctrlPr>
                <w:del w:id="1650" w:author="Στάθης Καπ" w:date="2023-02-01T08:52:00Z">
                  <w:rPr>
                    <w:rFonts w:ascii="Cambria Math" w:eastAsiaTheme="minorEastAsia" w:hAnsi="Cambria Math"/>
                    <w:i/>
                    <w:lang w:val="el-GR"/>
                  </w:rPr>
                </w:del>
              </m:ctrlPr>
            </m:sSubPr>
            <m:e>
              <m:r>
                <w:del w:id="1651" w:author="Στάθης Καπ" w:date="2023-02-01T08:52:00Z">
                  <w:rPr>
                    <w:rFonts w:ascii="Cambria Math" w:eastAsiaTheme="minorEastAsia" w:hAnsi="Cambria Math"/>
                    <w:lang w:val="el-GR"/>
                  </w:rPr>
                  <m:t>x</m:t>
                </w:del>
              </m:r>
            </m:e>
            <m:sub>
              <m:r>
                <w:del w:id="1652" w:author="Στάθης Καπ" w:date="2023-02-01T08:52:00Z">
                  <w:rPr>
                    <w:rFonts w:ascii="Cambria Math" w:eastAsiaTheme="minorEastAsia" w:hAnsi="Cambria Math"/>
                    <w:lang w:val="el-GR"/>
                  </w:rPr>
                  <m:t>i,j,t</m:t>
                </w:del>
              </m:r>
            </m:sub>
          </m:sSub>
          <m:r>
            <w:del w:id="1653" w:author="Στάθης Καπ" w:date="2023-02-01T08:52:00Z">
              <w:rPr>
                <w:rFonts w:ascii="Cambria Math" w:eastAsiaTheme="minorEastAsia" w:hAnsi="Cambria Math"/>
                <w:lang w:val="el-GR"/>
              </w:rPr>
              <m:t>∈</m:t>
            </w:del>
          </m:r>
          <m:d>
            <m:dPr>
              <m:ctrlPr>
                <w:del w:id="1654" w:author="Στάθης Καπ" w:date="2023-02-01T08:52:00Z">
                  <w:rPr>
                    <w:rFonts w:ascii="Cambria Math" w:eastAsiaTheme="minorEastAsia" w:hAnsi="Cambria Math"/>
                    <w:i/>
                    <w:lang w:val="el-GR"/>
                  </w:rPr>
                </w:del>
              </m:ctrlPr>
            </m:dPr>
            <m:e>
              <m:r>
                <w:del w:id="1655" w:author="Στάθης Καπ" w:date="2023-02-01T08:52:00Z">
                  <w:rPr>
                    <w:rFonts w:ascii="Cambria Math" w:eastAsiaTheme="minorEastAsia" w:hAnsi="Cambria Math"/>
                    <w:lang w:val="el-GR"/>
                  </w:rPr>
                  <m:t>0,1</m:t>
                </w:del>
              </m:r>
            </m:e>
          </m:d>
          <m:r>
            <w:del w:id="1656" w:author="Στάθης Καπ" w:date="2023-02-01T08:52:00Z">
              <w:rPr>
                <w:rFonts w:ascii="Cambria Math" w:eastAsiaTheme="minorEastAsia" w:hAnsi="Cambria Math"/>
                <w:lang w:val="el-GR"/>
              </w:rPr>
              <m:t>; 0≤</m:t>
            </w:del>
          </m:r>
          <m:sSub>
            <m:sSubPr>
              <m:ctrlPr>
                <w:del w:id="1657" w:author="Στάθης Καπ" w:date="2023-02-01T08:52:00Z">
                  <w:rPr>
                    <w:rFonts w:ascii="Cambria Math" w:eastAsiaTheme="minorEastAsia" w:hAnsi="Cambria Math"/>
                    <w:i/>
                    <w:lang w:val="el-GR"/>
                  </w:rPr>
                </w:del>
              </m:ctrlPr>
            </m:sSubPr>
            <m:e>
              <m:r>
                <w:del w:id="1658" w:author="Στάθης Καπ" w:date="2023-02-01T08:52:00Z">
                  <w:rPr>
                    <w:rFonts w:ascii="Cambria Math" w:eastAsiaTheme="minorEastAsia" w:hAnsi="Cambria Math"/>
                    <w:lang w:val="el-GR"/>
                  </w:rPr>
                  <m:t>w</m:t>
                </w:del>
              </m:r>
            </m:e>
            <m:sub>
              <m:r>
                <w:del w:id="1659" w:author="Στάθης Καπ" w:date="2023-02-01T08:52:00Z">
                  <w:rPr>
                    <w:rFonts w:ascii="Cambria Math" w:eastAsiaTheme="minorEastAsia" w:hAnsi="Cambria Math"/>
                    <w:lang w:val="el-GR"/>
                  </w:rPr>
                  <m:t>i,j,t</m:t>
                </w:del>
              </m:r>
            </m:sub>
          </m:sSub>
          <m:r>
            <w:del w:id="1660" w:author="Στάθης Καπ" w:date="2023-02-01T08:52:00Z">
              <w:rPr>
                <w:rFonts w:ascii="Cambria Math" w:eastAsiaTheme="minorEastAsia" w:hAnsi="Cambria Math"/>
                <w:lang w:val="el-GR"/>
              </w:rPr>
              <m:t>≤</m:t>
            </w:del>
          </m:r>
          <m:sSub>
            <m:sSubPr>
              <m:ctrlPr>
                <w:del w:id="1661" w:author="Στάθης Καπ" w:date="2023-02-01T08:52:00Z">
                  <w:rPr>
                    <w:rFonts w:ascii="Cambria Math" w:eastAsiaTheme="minorEastAsia" w:hAnsi="Cambria Math"/>
                    <w:i/>
                    <w:lang w:val="el-GR"/>
                  </w:rPr>
                </w:del>
              </m:ctrlPr>
            </m:sSubPr>
            <m:e>
              <m:r>
                <w:del w:id="1662" w:author="Στάθης Καπ" w:date="2023-02-01T08:52:00Z">
                  <w:rPr>
                    <w:rFonts w:ascii="Cambria Math" w:eastAsiaTheme="minorEastAsia" w:hAnsi="Cambria Math"/>
                    <w:lang w:val="el-GR"/>
                  </w:rPr>
                  <m:t>t</m:t>
                </w:del>
              </m:r>
            </m:e>
            <m:sub>
              <m:r>
                <w:del w:id="1663" w:author="Στάθης Καπ" w:date="2023-02-01T08:52:00Z">
                  <w:rPr>
                    <w:rFonts w:ascii="Cambria Math" w:eastAsiaTheme="minorEastAsia" w:hAnsi="Cambria Math"/>
                    <w:lang w:val="el-GR"/>
                  </w:rPr>
                  <m:t>max</m:t>
                </w:del>
              </m:r>
            </m:sub>
          </m:sSub>
          <m:r>
            <w:del w:id="1664"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665" w:author="Στάθης Καπ" w:date="2023-02-01T08:54:00Z"/>
          <w:iCs/>
        </w:rPr>
      </w:pPr>
    </w:p>
    <w:p w14:paraId="358D02CD" w14:textId="346D1FCE" w:rsidR="00D02630" w:rsidRPr="00A550FC" w:rsidRDefault="00D02630" w:rsidP="006703D1">
      <w:pPr>
        <w:rPr>
          <w:lang w:val="el-GR"/>
        </w:rPr>
      </w:pPr>
      <w:r w:rsidRPr="003C3C99">
        <w:rPr>
          <w:lang w:val="el-GR"/>
        </w:rPr>
        <w:lastRenderedPageBreak/>
        <w:t xml:space="preserve">Η </w:t>
      </w:r>
      <w:r w:rsidRPr="002B26C8">
        <w:rPr>
          <w:lang w:val="el-GR"/>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2B26C8">
        <w:rPr>
          <w:lang w:val="el-GR"/>
        </w:rPr>
        <w:t>.</w:t>
      </w:r>
      <w:ins w:id="1666" w:author="Στάθης Καπ" w:date="2023-02-02T05:47:00Z">
        <w:r w:rsidR="00026518" w:rsidRPr="002B26C8">
          <w:rPr>
            <w:lang w:val="el-GR"/>
            <w:rPrChange w:id="1667" w:author="Στάθης Καπ" w:date="2023-03-01T04:50:00Z">
              <w:rPr>
                <w:highlight w:val="yellow"/>
                <w:lang w:val="el-GR"/>
              </w:rPr>
            </w:rPrChange>
          </w:rPr>
          <w:t xml:space="preserve"> </w:t>
        </w:r>
      </w:ins>
      <w:r w:rsidRPr="002B26C8">
        <w:rPr>
          <w:lang w:val="el-GR"/>
        </w:rPr>
        <w:t>Για να</w:t>
      </w:r>
      <w:r w:rsidRPr="003C3C99">
        <w:rPr>
          <w:lang w:val="el-GR"/>
        </w:rPr>
        <w:t xml:space="preserve">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668"/>
      <w:r w:rsidRPr="003C3C99">
        <w:rPr>
          <w:lang w:val="el-GR"/>
        </w:rPr>
        <w:t xml:space="preserve">είναι </w:t>
      </w:r>
      <w:del w:id="1669" w:author="Στάθης Καπ" w:date="2023-02-02T05:48:00Z">
        <w:r w:rsidRPr="003C3C99" w:rsidDel="006D5D13">
          <w:rPr>
            <w:lang w:val="el-GR"/>
          </w:rPr>
          <w:delText xml:space="preserve">μεγαλύτερες </w:delText>
        </w:r>
      </w:del>
      <w:commentRangeEnd w:id="1668"/>
      <w:ins w:id="1670"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668"/>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114CDB"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114CDB"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294BF739" w:rsidR="00816C2E" w:rsidRDefault="006C6209" w:rsidP="000B5DA1">
      <w:pPr>
        <w:ind w:firstLine="720"/>
        <w:rPr>
          <w:lang w:val="el-GR"/>
        </w:rPr>
        <w:pPrChange w:id="1671" w:author="Στάθης Καπ" w:date="2023-03-13T04:17:00Z">
          <w:pPr/>
        </w:pPrChange>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w:t>
      </w:r>
      <w:customXmlInsRangeStart w:id="1672" w:author="Στάθης Καπ" w:date="2023-03-01T05:03:00Z"/>
      <w:sdt>
        <w:sdtPr>
          <w:rPr>
            <w:lang w:val="el-GR"/>
          </w:rPr>
          <w:id w:val="-1145882244"/>
          <w:citation/>
        </w:sdtPr>
        <w:sdtEndPr/>
        <w:sdtContent>
          <w:customXmlInsRangeEnd w:id="1672"/>
          <w:ins w:id="1673" w:author="Στάθης Καπ" w:date="2023-03-01T05:03:00Z">
            <w:r w:rsidR="00E366D9">
              <w:rPr>
                <w:lang w:val="el-GR"/>
              </w:rPr>
              <w:fldChar w:fldCharType="begin"/>
            </w:r>
            <w:r w:rsidR="00E366D9" w:rsidRPr="00E366D9">
              <w:rPr>
                <w:lang w:val="el-GR"/>
                <w:rPrChange w:id="1674" w:author="Στάθης Καπ" w:date="2023-03-01T05:03:00Z">
                  <w:rPr/>
                </w:rPrChange>
              </w:rPr>
              <w:instrText xml:space="preserve"> </w:instrText>
            </w:r>
            <w:r w:rsidR="00E366D9">
              <w:instrText>CITATION</w:instrText>
            </w:r>
            <w:r w:rsidR="00E366D9" w:rsidRPr="00E366D9">
              <w:rPr>
                <w:lang w:val="el-GR"/>
                <w:rPrChange w:id="1675" w:author="Στάθης Καπ" w:date="2023-03-01T05:03:00Z">
                  <w:rPr/>
                </w:rPrChange>
              </w:rPr>
              <w:instrText xml:space="preserve"> </w:instrText>
            </w:r>
            <w:r w:rsidR="00E366D9">
              <w:instrText>CVe</w:instrText>
            </w:r>
            <w:r w:rsidR="00E366D9" w:rsidRPr="00E366D9">
              <w:rPr>
                <w:lang w:val="el-GR"/>
                <w:rPrChange w:id="1676" w:author="Στάθης Καπ" w:date="2023-03-01T05:03:00Z">
                  <w:rPr/>
                </w:rPrChange>
              </w:rPr>
              <w:instrText>14 \</w:instrText>
            </w:r>
            <w:r w:rsidR="00E366D9">
              <w:instrText>l</w:instrText>
            </w:r>
            <w:r w:rsidR="00E366D9" w:rsidRPr="00E366D9">
              <w:rPr>
                <w:lang w:val="el-GR"/>
                <w:rPrChange w:id="1677" w:author="Στάθης Καπ" w:date="2023-03-01T05:03:00Z">
                  <w:rPr/>
                </w:rPrChange>
              </w:rPr>
              <w:instrText xml:space="preserve"> 1033 </w:instrText>
            </w:r>
          </w:ins>
          <w:r w:rsidR="00E366D9">
            <w:rPr>
              <w:lang w:val="el-GR"/>
            </w:rPr>
            <w:fldChar w:fldCharType="separate"/>
          </w:r>
          <w:r w:rsidR="008A6678" w:rsidRPr="00D70AE8">
            <w:rPr>
              <w:noProof/>
              <w:lang w:val="el-GR"/>
              <w:rPrChange w:id="1678" w:author="Στάθης Καπ" w:date="2023-03-13T04:33:00Z">
                <w:rPr>
                  <w:noProof/>
                </w:rPr>
              </w:rPrChange>
            </w:rPr>
            <w:t xml:space="preserve"> [22]</w:t>
          </w:r>
          <w:ins w:id="1679" w:author="Στάθης Καπ" w:date="2023-03-01T05:03:00Z">
            <w:r w:rsidR="00E366D9">
              <w:rPr>
                <w:lang w:val="el-GR"/>
              </w:rPr>
              <w:fldChar w:fldCharType="end"/>
            </w:r>
          </w:ins>
          <w:customXmlInsRangeStart w:id="1680" w:author="Στάθης Καπ" w:date="2023-03-01T05:03:00Z"/>
        </w:sdtContent>
      </w:sdt>
      <w:customXmlInsRangeEnd w:id="1680"/>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w:t>
      </w:r>
      <w:ins w:id="1681" w:author="Στάθης Καπ" w:date="2023-03-10T19:57:00Z">
        <w:r w:rsidR="002461D0">
          <w:rPr>
            <w:lang w:val="el-GR"/>
          </w:rPr>
          <w:t xml:space="preserve">ή χρονική ολίσθηση </w:t>
        </w:r>
      </w:ins>
      <w:del w:id="1682" w:author="Στάθης Καπ" w:date="2023-03-10T19:57:00Z">
        <w:r w:rsidRPr="00A77AA4" w:rsidDel="002461D0">
          <w:rPr>
            <w:lang w:val="el-GR"/>
          </w:rPr>
          <w:delText xml:space="preserve">ό χρόνο </w:delText>
        </w:r>
      </w:del>
      <w:del w:id="1683" w:author="Στάθης Καπ" w:date="2023-02-25T19:12:00Z">
        <w:r w:rsidRPr="005A3107" w:rsidDel="000D7069">
          <w:rPr>
            <w:highlight w:val="yellow"/>
            <w:lang w:val="el-GR"/>
            <w:rPrChange w:id="1684" w:author="Charalampos Konstantopoulos" w:date="2023-02-01T06:01:00Z">
              <w:rPr>
                <w:lang w:val="el-GR"/>
              </w:rPr>
            </w:rPrChange>
          </w:rPr>
          <w:delText>κατανάλωσης</w:delText>
        </w:r>
        <w:r w:rsidRPr="00A77AA4" w:rsidDel="000D7069">
          <w:rPr>
            <w:lang w:val="el-GR"/>
          </w:rPr>
          <w:delText xml:space="preserve"> </w:delText>
        </w:r>
      </w:del>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del w:id="1685" w:author="Στάθης Καπ" w:date="2023-03-01T05:03:00Z">
        <w:r w:rsidRPr="005A3107" w:rsidDel="00E366D9">
          <w:rPr>
            <w:highlight w:val="yellow"/>
            <w:lang w:val="el-GR"/>
            <w:rPrChange w:id="1686" w:author="Charalampos Konstantopoulos" w:date="2023-02-01T06:01:00Z">
              <w:rPr>
                <w:lang w:val="el-GR"/>
              </w:rPr>
            </w:rPrChange>
          </w:rPr>
          <w:delText>σύγχυσης</w:delText>
        </w:r>
        <w:r w:rsidRPr="00A77AA4" w:rsidDel="00E366D9">
          <w:rPr>
            <w:lang w:val="el-GR"/>
          </w:rPr>
          <w:delText xml:space="preserve"> </w:delText>
        </w:r>
      </w:del>
      <w:ins w:id="1687" w:author="Στάθης Καπ" w:date="2023-03-01T05:03:00Z">
        <w:r w:rsidR="00E366D9">
          <w:rPr>
            <w:lang w:val="el-GR"/>
          </w:rPr>
          <w:t>συμφόρησης</w:t>
        </w:r>
        <w:r w:rsidR="00E366D9" w:rsidRPr="00A77AA4">
          <w:rPr>
            <w:lang w:val="el-GR"/>
          </w:rPr>
          <w:t xml:space="preserve"> </w:t>
        </w:r>
      </w:ins>
      <w:r w:rsidRPr="00A77AA4">
        <w:rPr>
          <w:lang w:val="el-GR"/>
        </w:rPr>
        <w:t xml:space="preserve">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del w:id="1688" w:author="Στάθης Καπ" w:date="2023-03-01T05:03:00Z">
        <w:r w:rsidRPr="005A3107" w:rsidDel="00E366D9">
          <w:rPr>
            <w:highlight w:val="yellow"/>
            <w:lang w:val="el-GR"/>
            <w:rPrChange w:id="1689" w:author="Charalampos Konstantopoulos" w:date="2023-02-01T06:01:00Z">
              <w:rPr>
                <w:lang w:val="el-GR"/>
              </w:rPr>
            </w:rPrChange>
          </w:rPr>
          <w:delText>σύγχυσης</w:delText>
        </w:r>
      </w:del>
      <w:ins w:id="1690" w:author="Στάθης Καπ" w:date="2023-03-01T05:03:00Z">
        <w:r w:rsidR="00E366D9">
          <w:rPr>
            <w:lang w:val="el-GR"/>
          </w:rPr>
          <w:t>συμφόρησης</w:t>
        </w:r>
      </w:ins>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691" w:author="Στάθης Καπ" w:date="2023-02-25T19:23:00Z">
        <w:r w:rsidR="0098717D">
          <w:rPr>
            <w:lang w:val="el-GR"/>
          </w:rPr>
          <w:t xml:space="preserve"> μια ανέφικτη τροχιά</w:t>
        </w:r>
      </w:ins>
      <w:del w:id="1692"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693" w:author="Στάθης Καπ" w:date="2023-02-25T19:22:00Z">
        <w:r w:rsidR="001945D1" w:rsidRPr="008D35A6" w:rsidDel="0098717D">
          <w:rPr>
            <w:lang w:val="el-GR"/>
          </w:rPr>
          <w:delText xml:space="preserve"> </w:delText>
        </w:r>
      </w:del>
      <w:ins w:id="1694" w:author="Στάθης Καπ" w:date="2023-02-25T19:22:00Z">
        <w:r w:rsidR="0098717D">
          <w:rPr>
            <w:lang w:val="el-GR"/>
          </w:rPr>
          <w:t xml:space="preserve"> κατά </w:t>
        </w:r>
      </w:ins>
      <w:ins w:id="1695" w:author="Στάθης Καπ" w:date="2023-02-25T19:23:00Z">
        <w:r w:rsidR="0098717D">
          <w:rPr>
            <w:lang w:val="el-GR"/>
          </w:rPr>
          <w:t>τη διάρκεια της μέρας</w:t>
        </w:r>
      </w:ins>
      <w:del w:id="1696"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697" w:author="Charalampos Konstantopoulos" w:date="2023-02-01T06:01:00Z">
              <w:rPr>
                <w:lang w:val="el-GR"/>
              </w:rPr>
            </w:rPrChange>
          </w:rPr>
          <w:delText>το πέρας της ώρας</w:delText>
        </w:r>
      </w:del>
      <w:r w:rsidR="001945D1" w:rsidRPr="008D35A6">
        <w:rPr>
          <w:lang w:val="el-GR"/>
        </w:rPr>
        <w:t>.</w:t>
      </w:r>
    </w:p>
    <w:p w14:paraId="7EF15A1E" w14:textId="38C1357C" w:rsidR="00720C9B" w:rsidRDefault="00720C9B" w:rsidP="000B5DA1">
      <w:pPr>
        <w:ind w:firstLine="360"/>
        <w:rPr>
          <w:lang w:val="el-GR"/>
        </w:rPr>
        <w:pPrChange w:id="1698" w:author="Στάθης Καπ" w:date="2023-03-13T04:17:00Z">
          <w:pPr/>
        </w:pPrChange>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w:t>
      </w:r>
      <w:customXmlInsRangeStart w:id="1699" w:author="Στάθης Καπ" w:date="2023-03-01T05:04:00Z"/>
      <w:sdt>
        <w:sdtPr>
          <w:rPr>
            <w:lang w:val="el-GR"/>
          </w:rPr>
          <w:id w:val="1627590403"/>
          <w:citation/>
        </w:sdtPr>
        <w:sdtEndPr/>
        <w:sdtContent>
          <w:customXmlInsRangeEnd w:id="1699"/>
          <w:ins w:id="1700"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8A6678">
            <w:rPr>
              <w:noProof/>
              <w:lang w:val="el-GR"/>
            </w:rPr>
            <w:t xml:space="preserve"> </w:t>
          </w:r>
          <w:r w:rsidR="008A6678" w:rsidRPr="008A6678">
            <w:rPr>
              <w:noProof/>
              <w:lang w:val="el-GR"/>
            </w:rPr>
            <w:t>[24]</w:t>
          </w:r>
          <w:ins w:id="1701" w:author="Στάθης Καπ" w:date="2023-03-01T05:04:00Z">
            <w:r w:rsidR="003553FF">
              <w:rPr>
                <w:lang w:val="el-GR"/>
              </w:rPr>
              <w:fldChar w:fldCharType="end"/>
            </w:r>
          </w:ins>
          <w:customXmlInsRangeStart w:id="1702" w:author="Στάθης Καπ" w:date="2023-03-01T05:04:00Z"/>
        </w:sdtContent>
      </w:sdt>
      <w:customXmlInsRangeEnd w:id="1702"/>
      <w:r w:rsidRPr="00602BD0">
        <w:rPr>
          <w:lang w:val="el-GR"/>
        </w:rPr>
        <w:t xml:space="preserve">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114CDB"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114CDB"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114CDB"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114CDB"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EA6FB8" w14:paraId="721D697F" w14:textId="77777777" w:rsidTr="00237FE3">
        <w:trPr>
          <w:ins w:id="1703" w:author="Στάθης Καπ" w:date="2023-02-01T08:58:00Z"/>
        </w:trPr>
        <w:tc>
          <w:tcPr>
            <w:tcW w:w="350" w:type="pct"/>
          </w:tcPr>
          <w:p w14:paraId="32FCCB08" w14:textId="77777777" w:rsidR="00EA6FB8" w:rsidRDefault="00EA6FB8">
            <w:pPr>
              <w:spacing w:after="160"/>
              <w:rPr>
                <w:ins w:id="1704" w:author="Στάθης Καπ" w:date="2023-02-01T08:58:00Z"/>
                <w:lang w:val="el-GR"/>
              </w:rPr>
              <w:pPrChange w:id="1705" w:author="Στάθης Καπ" w:date="2023-02-01T08:46:00Z">
                <w:pPr/>
              </w:pPrChange>
            </w:pPr>
          </w:p>
        </w:tc>
        <w:tc>
          <w:tcPr>
            <w:tcW w:w="4300" w:type="pct"/>
          </w:tcPr>
          <w:p w14:paraId="2705B3FF" w14:textId="29F3EA98" w:rsidR="00EA6FB8" w:rsidRPr="005846FF" w:rsidRDefault="00EA6FB8">
            <w:pPr>
              <w:spacing w:after="160"/>
              <w:rPr>
                <w:ins w:id="1706" w:author="Στάθης Καπ" w:date="2023-02-01T08:58:00Z"/>
                <w:lang w:val="el-GR"/>
              </w:rPr>
              <w:pPrChange w:id="1707" w:author="Στάθης Καπ" w:date="2023-02-01T08:46:00Z">
                <w:pPr/>
              </w:pPrChange>
            </w:pPr>
            <m:oMathPara>
              <m:oMath>
                <m:r>
                  <w:ins w:id="1708" w:author="Στάθης Καπ" w:date="2023-02-01T08:58:00Z">
                    <w:rPr>
                      <w:rFonts w:ascii="Cambria Math" w:hAnsi="Cambria Math"/>
                      <w:lang w:val="el-GR"/>
                    </w:rPr>
                    <m:t xml:space="preserve">Maximize </m:t>
                  </w:ins>
                </m:r>
                <m:nary>
                  <m:naryPr>
                    <m:chr m:val="∑"/>
                    <m:limLoc m:val="undOvr"/>
                    <m:ctrlPr>
                      <w:ins w:id="1709" w:author="Στάθης Καπ" w:date="2023-02-01T08:58:00Z">
                        <w:rPr>
                          <w:rFonts w:ascii="Cambria Math" w:hAnsi="Cambria Math"/>
                          <w:i/>
                          <w:lang w:val="el-GR"/>
                        </w:rPr>
                      </w:ins>
                    </m:ctrlPr>
                  </m:naryPr>
                  <m:sub>
                    <m:r>
                      <w:ins w:id="1710" w:author="Στάθης Καπ" w:date="2023-02-01T08:58:00Z">
                        <w:rPr>
                          <w:rFonts w:ascii="Cambria Math" w:hAnsi="Cambria Math"/>
                          <w:lang w:val="el-GR"/>
                        </w:rPr>
                        <m:t>i=1</m:t>
                      </w:ins>
                    </m:r>
                  </m:sub>
                  <m:sup>
                    <m:r>
                      <w:ins w:id="1711" w:author="Στάθης Καπ" w:date="2023-02-01T08:58:00Z">
                        <w:rPr>
                          <w:rFonts w:ascii="Cambria Math" w:hAnsi="Cambria Math"/>
                          <w:lang w:val="el-GR"/>
                        </w:rPr>
                        <m:t>n</m:t>
                      </w:ins>
                    </m:r>
                  </m:sup>
                  <m:e>
                    <m:nary>
                      <m:naryPr>
                        <m:chr m:val="∑"/>
                        <m:limLoc m:val="undOvr"/>
                        <m:ctrlPr>
                          <w:ins w:id="1712" w:author="Στάθης Καπ" w:date="2023-02-01T08:58:00Z">
                            <w:rPr>
                              <w:rFonts w:ascii="Cambria Math" w:hAnsi="Cambria Math"/>
                              <w:i/>
                              <w:lang w:val="el-GR"/>
                            </w:rPr>
                          </w:ins>
                        </m:ctrlPr>
                      </m:naryPr>
                      <m:sub>
                        <m:r>
                          <w:ins w:id="1713" w:author="Στάθης Καπ" w:date="2023-02-01T08:58:00Z">
                            <w:rPr>
                              <w:rFonts w:ascii="Cambria Math" w:hAnsi="Cambria Math"/>
                              <w:lang w:val="el-GR"/>
                            </w:rPr>
                            <m:t>j=1,j≠i</m:t>
                          </w:ins>
                        </m:r>
                      </m:sub>
                      <m:sup>
                        <m:r>
                          <w:ins w:id="1714" w:author="Στάθης Καπ" w:date="2023-02-01T08:58:00Z">
                            <w:rPr>
                              <w:rFonts w:ascii="Cambria Math" w:hAnsi="Cambria Math"/>
                              <w:lang w:val="el-GR"/>
                            </w:rPr>
                            <m:t>n</m:t>
                          </w:ins>
                        </m:r>
                      </m:sup>
                      <m:e>
                        <m:nary>
                          <m:naryPr>
                            <m:chr m:val="∑"/>
                            <m:limLoc m:val="undOvr"/>
                            <m:ctrlPr>
                              <w:ins w:id="1715" w:author="Στάθης Καπ" w:date="2023-02-01T08:58:00Z">
                                <w:rPr>
                                  <w:rFonts w:ascii="Cambria Math" w:hAnsi="Cambria Math"/>
                                  <w:i/>
                                  <w:lang w:val="el-GR"/>
                                </w:rPr>
                              </w:ins>
                            </m:ctrlPr>
                          </m:naryPr>
                          <m:sub>
                            <m:r>
                              <w:ins w:id="1716" w:author="Στάθης Καπ" w:date="2023-02-01T08:58:00Z">
                                <w:rPr>
                                  <w:rFonts w:ascii="Cambria Math" w:hAnsi="Cambria Math"/>
                                  <w:lang w:val="el-GR"/>
                                </w:rPr>
                                <m:t>t=1</m:t>
                              </w:ins>
                            </m:r>
                          </m:sub>
                          <m:sup>
                            <m:sSub>
                              <m:sSubPr>
                                <m:ctrlPr>
                                  <w:ins w:id="1717" w:author="Στάθης Καπ" w:date="2023-02-01T08:58:00Z">
                                    <w:rPr>
                                      <w:rFonts w:ascii="Cambria Math" w:hAnsi="Cambria Math"/>
                                      <w:i/>
                                      <w:lang w:val="el-GR"/>
                                    </w:rPr>
                                  </w:ins>
                                </m:ctrlPr>
                              </m:sSubPr>
                              <m:e>
                                <m:r>
                                  <w:ins w:id="1718" w:author="Στάθης Καπ" w:date="2023-02-01T08:58:00Z">
                                    <w:rPr>
                                      <w:rFonts w:ascii="Cambria Math" w:hAnsi="Cambria Math"/>
                                      <w:lang w:val="el-GR"/>
                                    </w:rPr>
                                    <m:t>T</m:t>
                                  </w:ins>
                                </m:r>
                              </m:e>
                              <m:sub>
                                <m:r>
                                  <w:ins w:id="1719" w:author="Στάθης Καπ" w:date="2023-02-01T08:58:00Z">
                                    <w:rPr>
                                      <w:rFonts w:ascii="Cambria Math" w:hAnsi="Cambria Math"/>
                                      <w:lang w:val="el-GR"/>
                                    </w:rPr>
                                    <m:t>max</m:t>
                                  </w:ins>
                                </m:r>
                              </m:sub>
                            </m:sSub>
                          </m:sup>
                          <m:e>
                            <m:sSub>
                              <m:sSubPr>
                                <m:ctrlPr>
                                  <w:ins w:id="1720" w:author="Στάθης Καπ" w:date="2023-02-01T08:58:00Z">
                                    <w:rPr>
                                      <w:rFonts w:ascii="Cambria Math" w:hAnsi="Cambria Math"/>
                                      <w:i/>
                                      <w:lang w:val="el-GR"/>
                                    </w:rPr>
                                  </w:ins>
                                </m:ctrlPr>
                              </m:sSubPr>
                              <m:e>
                                <m:r>
                                  <w:ins w:id="1721" w:author="Στάθης Καπ" w:date="2023-02-01T08:58:00Z">
                                    <w:rPr>
                                      <w:rFonts w:ascii="Cambria Math" w:hAnsi="Cambria Math"/>
                                      <w:lang w:val="el-GR"/>
                                    </w:rPr>
                                    <m:t>u</m:t>
                                  </w:ins>
                                </m:r>
                              </m:e>
                              <m:sub>
                                <m:r>
                                  <w:ins w:id="1722" w:author="Στάθης Καπ" w:date="2023-02-01T08:58:00Z">
                                    <w:rPr>
                                      <w:rFonts w:ascii="Cambria Math" w:hAnsi="Cambria Math"/>
                                      <w:lang w:val="el-GR"/>
                                    </w:rPr>
                                    <m:t>i</m:t>
                                  </w:ins>
                                </m:r>
                              </m:sub>
                            </m:sSub>
                            <m:sSub>
                              <m:sSubPr>
                                <m:ctrlPr>
                                  <w:ins w:id="1723" w:author="Στάθης Καπ" w:date="2023-02-01T08:58:00Z">
                                    <w:rPr>
                                      <w:rFonts w:ascii="Cambria Math" w:hAnsi="Cambria Math"/>
                                      <w:i/>
                                      <w:lang w:val="el-GR"/>
                                    </w:rPr>
                                  </w:ins>
                                </m:ctrlPr>
                              </m:sSubPr>
                              <m:e>
                                <m:r>
                                  <w:ins w:id="1724" w:author="Στάθης Καπ" w:date="2023-02-01T08:58:00Z">
                                    <w:rPr>
                                      <w:rFonts w:ascii="Cambria Math" w:hAnsi="Cambria Math"/>
                                      <w:lang w:val="el-GR"/>
                                    </w:rPr>
                                    <m:t>X</m:t>
                                  </w:ins>
                                </m:r>
                              </m:e>
                              <m:sub>
                                <m:r>
                                  <w:ins w:id="1725"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6F080E87" w:rsidR="00EA6FB8" w:rsidRPr="00603993" w:rsidRDefault="00EA6FB8" w:rsidP="00237FE3">
            <w:pPr>
              <w:pStyle w:val="Caption"/>
              <w:spacing w:after="160"/>
              <w:rPr>
                <w:ins w:id="1726" w:author="Στάθης Καπ" w:date="2023-02-01T08:58:00Z"/>
                <w:rPrChange w:id="1727" w:author="Στάθης Καπ" w:date="2023-02-01T08:49:00Z">
                  <w:rPr>
                    <w:ins w:id="1728" w:author="Στάθης Καπ" w:date="2023-02-01T08:58:00Z"/>
                    <w:lang w:val="el-GR"/>
                  </w:rPr>
                </w:rPrChange>
              </w:rPr>
            </w:pPr>
            <w:ins w:id="1729"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30"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15</w:t>
            </w:r>
            <w:ins w:id="1731" w:author="Στάθης Καπ" w:date="2023-02-01T08:58:00Z">
              <w:r>
                <w:rPr>
                  <w:lang w:val="el-GR"/>
                </w:rPr>
                <w:fldChar w:fldCharType="end"/>
              </w:r>
              <w:r>
                <w:t>)</w:t>
              </w:r>
            </w:ins>
          </w:p>
        </w:tc>
      </w:tr>
      <w:tr w:rsidR="00226D8C" w14:paraId="55F49C62" w14:textId="77777777" w:rsidTr="00237FE3">
        <w:trPr>
          <w:ins w:id="1732" w:author="Στάθης Καπ" w:date="2023-02-01T08:58:00Z"/>
        </w:trPr>
        <w:tc>
          <w:tcPr>
            <w:tcW w:w="350" w:type="pct"/>
          </w:tcPr>
          <w:p w14:paraId="09458E38" w14:textId="77777777" w:rsidR="00226D8C" w:rsidRDefault="00226D8C">
            <w:pPr>
              <w:spacing w:after="160"/>
              <w:rPr>
                <w:ins w:id="1733" w:author="Στάθης Καπ" w:date="2023-02-01T08:58:00Z"/>
                <w:lang w:val="el-GR"/>
              </w:rPr>
              <w:pPrChange w:id="1734" w:author="Στάθης Καπ" w:date="2023-02-01T08:46:00Z">
                <w:pPr/>
              </w:pPrChange>
            </w:pPr>
          </w:p>
        </w:tc>
        <w:tc>
          <w:tcPr>
            <w:tcW w:w="4300" w:type="pct"/>
          </w:tcPr>
          <w:p w14:paraId="4C6DB0D1" w14:textId="54837DA1" w:rsidR="00226D8C" w:rsidRPr="005846FF" w:rsidRDefault="00114CDB">
            <w:pPr>
              <w:spacing w:after="160"/>
              <w:rPr>
                <w:ins w:id="1735" w:author="Στάθης Καπ" w:date="2023-02-01T08:58:00Z"/>
                <w:lang w:val="el-GR"/>
              </w:rPr>
              <w:pPrChange w:id="1736" w:author="Στάθης Καπ" w:date="2023-02-01T08:46:00Z">
                <w:pPr/>
              </w:pPrChange>
            </w:pPr>
            <m:oMathPara>
              <m:oMath>
                <m:nary>
                  <m:naryPr>
                    <m:chr m:val="∑"/>
                    <m:limLoc m:val="undOvr"/>
                    <m:ctrlPr>
                      <w:ins w:id="1737" w:author="Στάθης Καπ" w:date="2023-02-01T08:58:00Z">
                        <w:rPr>
                          <w:rFonts w:ascii="Cambria Math" w:hAnsi="Cambria Math"/>
                          <w:i/>
                          <w:lang w:val="el-GR"/>
                        </w:rPr>
                      </w:ins>
                    </m:ctrlPr>
                  </m:naryPr>
                  <m:sub>
                    <m:r>
                      <w:ins w:id="1738" w:author="Στάθης Καπ" w:date="2023-02-01T08:58:00Z">
                        <w:rPr>
                          <w:rFonts w:ascii="Cambria Math" w:hAnsi="Cambria Math"/>
                          <w:lang w:val="el-GR"/>
                        </w:rPr>
                        <m:t>i&gt;1</m:t>
                      </w:ins>
                    </m:r>
                  </m:sub>
                  <m:sup>
                    <m:r>
                      <w:ins w:id="1739" w:author="Στάθης Καπ" w:date="2023-02-01T08:58:00Z">
                        <w:rPr>
                          <w:rFonts w:ascii="Cambria Math" w:hAnsi="Cambria Math"/>
                          <w:lang w:val="el-GR"/>
                        </w:rPr>
                        <m:t>n</m:t>
                      </w:ins>
                    </m:r>
                  </m:sup>
                  <m:e>
                    <m:nary>
                      <m:naryPr>
                        <m:chr m:val="∑"/>
                        <m:limLoc m:val="undOvr"/>
                        <m:ctrlPr>
                          <w:ins w:id="1740" w:author="Στάθης Καπ" w:date="2023-02-01T08:58:00Z">
                            <w:rPr>
                              <w:rFonts w:ascii="Cambria Math" w:hAnsi="Cambria Math"/>
                              <w:i/>
                              <w:lang w:val="el-GR"/>
                            </w:rPr>
                          </w:ins>
                        </m:ctrlPr>
                      </m:naryPr>
                      <m:sub>
                        <m:r>
                          <w:ins w:id="1741" w:author="Στάθης Καπ" w:date="2023-02-01T08:58:00Z">
                            <w:rPr>
                              <w:rFonts w:ascii="Cambria Math" w:hAnsi="Cambria Math"/>
                              <w:lang w:val="el-GR"/>
                            </w:rPr>
                            <m:t>t=1</m:t>
                          </w:ins>
                        </m:r>
                      </m:sub>
                      <m:sup>
                        <m:sSub>
                          <m:sSubPr>
                            <m:ctrlPr>
                              <w:ins w:id="1742" w:author="Στάθης Καπ" w:date="2023-02-01T08:58:00Z">
                                <w:rPr>
                                  <w:rFonts w:ascii="Cambria Math" w:hAnsi="Cambria Math"/>
                                  <w:i/>
                                  <w:lang w:val="el-GR"/>
                                </w:rPr>
                              </w:ins>
                            </m:ctrlPr>
                          </m:sSubPr>
                          <m:e>
                            <m:r>
                              <w:ins w:id="1743" w:author="Στάθης Καπ" w:date="2023-02-01T08:58:00Z">
                                <w:rPr>
                                  <w:rFonts w:ascii="Cambria Math" w:hAnsi="Cambria Math"/>
                                  <w:lang w:val="el-GR"/>
                                </w:rPr>
                                <m:t>T</m:t>
                              </w:ins>
                            </m:r>
                          </m:e>
                          <m:sub>
                            <m:r>
                              <w:ins w:id="1744" w:author="Στάθης Καπ" w:date="2023-02-01T08:58:00Z">
                                <w:rPr>
                                  <w:rFonts w:ascii="Cambria Math" w:hAnsi="Cambria Math"/>
                                  <w:lang w:val="el-GR"/>
                                </w:rPr>
                                <m:t>max</m:t>
                              </w:ins>
                            </m:r>
                          </m:sub>
                        </m:sSub>
                      </m:sup>
                      <m:e>
                        <m:sSub>
                          <m:sSubPr>
                            <m:ctrlPr>
                              <w:ins w:id="1745" w:author="Στάθης Καπ" w:date="2023-02-01T08:58:00Z">
                                <w:rPr>
                                  <w:rFonts w:ascii="Cambria Math" w:hAnsi="Cambria Math"/>
                                  <w:i/>
                                  <w:lang w:val="el-GR"/>
                                </w:rPr>
                              </w:ins>
                            </m:ctrlPr>
                          </m:sSubPr>
                          <m:e>
                            <m:r>
                              <w:ins w:id="1746" w:author="Στάθης Καπ" w:date="2023-02-01T08:58:00Z">
                                <w:rPr>
                                  <w:rFonts w:ascii="Cambria Math" w:hAnsi="Cambria Math"/>
                                  <w:lang w:val="el-GR"/>
                                </w:rPr>
                                <m:t>X</m:t>
                              </w:ins>
                            </m:r>
                          </m:e>
                          <m:sub>
                            <m:r>
                              <w:ins w:id="1747" w:author="Στάθης Καπ" w:date="2023-02-01T08:58:00Z">
                                <w:rPr>
                                  <w:rFonts w:ascii="Cambria Math" w:hAnsi="Cambria Math"/>
                                  <w:lang w:val="el-GR"/>
                                </w:rPr>
                                <m:t>i,1,t</m:t>
                              </w:ins>
                            </m:r>
                          </m:sub>
                        </m:sSub>
                      </m:e>
                    </m:nary>
                  </m:e>
                </m:nary>
                <m:r>
                  <w:ins w:id="1748" w:author="Στάθης Καπ" w:date="2023-02-01T08:58:00Z">
                    <w:rPr>
                      <w:rFonts w:ascii="Cambria Math" w:hAnsi="Cambria Math"/>
                      <w:lang w:val="el-GR"/>
                    </w:rPr>
                    <m:t>=0</m:t>
                  </w:ins>
                </m:r>
              </m:oMath>
            </m:oMathPara>
          </w:p>
        </w:tc>
        <w:tc>
          <w:tcPr>
            <w:tcW w:w="350" w:type="pct"/>
            <w:vAlign w:val="center"/>
          </w:tcPr>
          <w:p w14:paraId="27251DCA" w14:textId="68AEF09E" w:rsidR="00226D8C" w:rsidRPr="00603993" w:rsidRDefault="00226D8C" w:rsidP="00237FE3">
            <w:pPr>
              <w:pStyle w:val="Caption"/>
              <w:spacing w:after="160"/>
              <w:rPr>
                <w:ins w:id="1749" w:author="Στάθης Καπ" w:date="2023-02-01T08:58:00Z"/>
                <w:rPrChange w:id="1750" w:author="Στάθης Καπ" w:date="2023-02-01T08:49:00Z">
                  <w:rPr>
                    <w:ins w:id="1751" w:author="Στάθης Καπ" w:date="2023-02-01T08:58:00Z"/>
                    <w:lang w:val="el-GR"/>
                  </w:rPr>
                </w:rPrChange>
              </w:rPr>
            </w:pPr>
            <w:ins w:id="1752"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53"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16</w:t>
            </w:r>
            <w:ins w:id="1754" w:author="Στάθης Καπ" w:date="2023-02-01T08:58:00Z">
              <w:r>
                <w:rPr>
                  <w:lang w:val="el-GR"/>
                </w:rPr>
                <w:fldChar w:fldCharType="end"/>
              </w:r>
              <w:r>
                <w:t>)</w:t>
              </w:r>
            </w:ins>
          </w:p>
        </w:tc>
      </w:tr>
      <w:tr w:rsidR="00EF0CAA" w14:paraId="39631582" w14:textId="77777777" w:rsidTr="00237FE3">
        <w:trPr>
          <w:ins w:id="1755" w:author="Στάθης Καπ" w:date="2023-02-01T08:58:00Z"/>
        </w:trPr>
        <w:tc>
          <w:tcPr>
            <w:tcW w:w="350" w:type="pct"/>
          </w:tcPr>
          <w:p w14:paraId="3888DF29" w14:textId="77777777" w:rsidR="00EF0CAA" w:rsidRDefault="00EF0CAA">
            <w:pPr>
              <w:spacing w:after="160"/>
              <w:rPr>
                <w:ins w:id="1756" w:author="Στάθης Καπ" w:date="2023-02-01T08:58:00Z"/>
                <w:lang w:val="el-GR"/>
              </w:rPr>
              <w:pPrChange w:id="1757" w:author="Στάθης Καπ" w:date="2023-02-01T08:46:00Z">
                <w:pPr/>
              </w:pPrChange>
            </w:pPr>
          </w:p>
        </w:tc>
        <w:tc>
          <w:tcPr>
            <w:tcW w:w="4300" w:type="pct"/>
          </w:tcPr>
          <w:p w14:paraId="75E5FDE9" w14:textId="3DAD620E" w:rsidR="00EF0CAA" w:rsidRPr="005846FF" w:rsidRDefault="00114CDB">
            <w:pPr>
              <w:spacing w:after="160"/>
              <w:rPr>
                <w:ins w:id="1758" w:author="Στάθης Καπ" w:date="2023-02-01T08:58:00Z"/>
                <w:lang w:val="el-GR"/>
              </w:rPr>
              <w:pPrChange w:id="1759" w:author="Στάθης Καπ" w:date="2023-02-01T08:46:00Z">
                <w:pPr/>
              </w:pPrChange>
            </w:pPr>
            <m:oMathPara>
              <m:oMath>
                <m:nary>
                  <m:naryPr>
                    <m:chr m:val="∑"/>
                    <m:limLoc m:val="undOvr"/>
                    <m:ctrlPr>
                      <w:ins w:id="1760" w:author="Στάθης Καπ" w:date="2023-02-01T08:58:00Z">
                        <w:rPr>
                          <w:rFonts w:ascii="Cambria Math" w:hAnsi="Cambria Math"/>
                          <w:i/>
                          <w:lang w:val="el-GR"/>
                        </w:rPr>
                      </w:ins>
                    </m:ctrlPr>
                  </m:naryPr>
                  <m:sub>
                    <m:r>
                      <w:ins w:id="1761" w:author="Στάθης Καπ" w:date="2023-02-01T08:58:00Z">
                        <w:rPr>
                          <w:rFonts w:ascii="Cambria Math" w:hAnsi="Cambria Math"/>
                          <w:lang w:val="el-GR"/>
                        </w:rPr>
                        <m:t>j&gt;1</m:t>
                      </w:ins>
                    </m:r>
                  </m:sub>
                  <m:sup>
                    <m:r>
                      <w:ins w:id="1762" w:author="Στάθης Καπ" w:date="2023-02-01T08:58:00Z">
                        <w:rPr>
                          <w:rFonts w:ascii="Cambria Math" w:hAnsi="Cambria Math"/>
                          <w:lang w:val="el-GR"/>
                        </w:rPr>
                        <m:t>n</m:t>
                      </w:ins>
                    </m:r>
                  </m:sup>
                  <m:e>
                    <m:nary>
                      <m:naryPr>
                        <m:chr m:val="∑"/>
                        <m:limLoc m:val="undOvr"/>
                        <m:ctrlPr>
                          <w:ins w:id="1763" w:author="Στάθης Καπ" w:date="2023-02-01T08:58:00Z">
                            <w:rPr>
                              <w:rFonts w:ascii="Cambria Math" w:hAnsi="Cambria Math"/>
                              <w:i/>
                              <w:lang w:val="el-GR"/>
                            </w:rPr>
                          </w:ins>
                        </m:ctrlPr>
                      </m:naryPr>
                      <m:sub>
                        <m:r>
                          <w:ins w:id="1764" w:author="Στάθης Καπ" w:date="2023-02-01T08:58:00Z">
                            <w:rPr>
                              <w:rFonts w:ascii="Cambria Math" w:hAnsi="Cambria Math"/>
                              <w:lang w:val="el-GR"/>
                            </w:rPr>
                            <m:t>t=1</m:t>
                          </w:ins>
                        </m:r>
                      </m:sub>
                      <m:sup>
                        <m:sSub>
                          <m:sSubPr>
                            <m:ctrlPr>
                              <w:ins w:id="1765" w:author="Στάθης Καπ" w:date="2023-02-01T08:58:00Z">
                                <w:rPr>
                                  <w:rFonts w:ascii="Cambria Math" w:hAnsi="Cambria Math"/>
                                  <w:i/>
                                  <w:lang w:val="el-GR"/>
                                </w:rPr>
                              </w:ins>
                            </m:ctrlPr>
                          </m:sSubPr>
                          <m:e>
                            <m:r>
                              <w:ins w:id="1766" w:author="Στάθης Καπ" w:date="2023-02-01T08:58:00Z">
                                <w:rPr>
                                  <w:rFonts w:ascii="Cambria Math" w:hAnsi="Cambria Math"/>
                                  <w:lang w:val="el-GR"/>
                                </w:rPr>
                                <m:t>T</m:t>
                              </w:ins>
                            </m:r>
                          </m:e>
                          <m:sub>
                            <m:r>
                              <w:ins w:id="1767" w:author="Στάθης Καπ" w:date="2023-02-01T08:58:00Z">
                                <w:rPr>
                                  <w:rFonts w:ascii="Cambria Math" w:hAnsi="Cambria Math"/>
                                  <w:lang w:val="el-GR"/>
                                </w:rPr>
                                <m:t>max</m:t>
                              </w:ins>
                            </m:r>
                          </m:sub>
                        </m:sSub>
                      </m:sup>
                      <m:e>
                        <m:sSub>
                          <m:sSubPr>
                            <m:ctrlPr>
                              <w:ins w:id="1768" w:author="Στάθης Καπ" w:date="2023-02-01T08:58:00Z">
                                <w:rPr>
                                  <w:rFonts w:ascii="Cambria Math" w:hAnsi="Cambria Math"/>
                                  <w:i/>
                                  <w:lang w:val="el-GR"/>
                                </w:rPr>
                              </w:ins>
                            </m:ctrlPr>
                          </m:sSubPr>
                          <m:e>
                            <m:r>
                              <w:ins w:id="1769" w:author="Στάθης Καπ" w:date="2023-02-01T08:58:00Z">
                                <w:rPr>
                                  <w:rFonts w:ascii="Cambria Math" w:hAnsi="Cambria Math"/>
                                  <w:lang w:val="el-GR"/>
                                </w:rPr>
                                <m:t>X</m:t>
                              </w:ins>
                            </m:r>
                          </m:e>
                          <m:sub>
                            <m:r>
                              <w:ins w:id="1770" w:author="Στάθης Καπ" w:date="2023-02-01T08:58:00Z">
                                <w:rPr>
                                  <w:rFonts w:ascii="Cambria Math" w:hAnsi="Cambria Math"/>
                                  <w:lang w:val="el-GR"/>
                                </w:rPr>
                                <m:t>1,j,t</m:t>
                              </w:ins>
                            </m:r>
                          </m:sub>
                        </m:sSub>
                      </m:e>
                    </m:nary>
                  </m:e>
                </m:nary>
                <m:r>
                  <w:ins w:id="1771" w:author="Στάθης Καπ" w:date="2023-02-01T08:58:00Z">
                    <w:rPr>
                      <w:rFonts w:ascii="Cambria Math" w:hAnsi="Cambria Math"/>
                      <w:lang w:val="el-GR"/>
                    </w:rPr>
                    <m:t>=1</m:t>
                  </w:ins>
                </m:r>
              </m:oMath>
            </m:oMathPara>
          </w:p>
        </w:tc>
        <w:tc>
          <w:tcPr>
            <w:tcW w:w="350" w:type="pct"/>
            <w:vAlign w:val="center"/>
          </w:tcPr>
          <w:p w14:paraId="134AD892" w14:textId="6159A5FC" w:rsidR="00EF0CAA" w:rsidRPr="00603993" w:rsidRDefault="00EF0CAA" w:rsidP="00237FE3">
            <w:pPr>
              <w:pStyle w:val="Caption"/>
              <w:spacing w:after="160"/>
              <w:rPr>
                <w:ins w:id="1772" w:author="Στάθης Καπ" w:date="2023-02-01T08:58:00Z"/>
                <w:rPrChange w:id="1773" w:author="Στάθης Καπ" w:date="2023-02-01T08:49:00Z">
                  <w:rPr>
                    <w:ins w:id="1774" w:author="Στάθης Καπ" w:date="2023-02-01T08:58:00Z"/>
                    <w:lang w:val="el-GR"/>
                  </w:rPr>
                </w:rPrChange>
              </w:rPr>
            </w:pPr>
            <w:ins w:id="1775"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76"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17</w:t>
            </w:r>
            <w:ins w:id="1777" w:author="Στάθης Καπ" w:date="2023-02-01T08:58:00Z">
              <w:r>
                <w:rPr>
                  <w:lang w:val="el-GR"/>
                </w:rPr>
                <w:fldChar w:fldCharType="end"/>
              </w:r>
              <w:r>
                <w:t>)</w:t>
              </w:r>
            </w:ins>
          </w:p>
        </w:tc>
      </w:tr>
      <w:tr w:rsidR="00746C35" w14:paraId="366C1BFD" w14:textId="77777777" w:rsidTr="00237FE3">
        <w:trPr>
          <w:ins w:id="1778" w:author="Στάθης Καπ" w:date="2023-02-01T08:58:00Z"/>
        </w:trPr>
        <w:tc>
          <w:tcPr>
            <w:tcW w:w="350" w:type="pct"/>
          </w:tcPr>
          <w:p w14:paraId="286026C6" w14:textId="77777777" w:rsidR="00746C35" w:rsidRDefault="00746C35">
            <w:pPr>
              <w:spacing w:after="160"/>
              <w:rPr>
                <w:ins w:id="1779" w:author="Στάθης Καπ" w:date="2023-02-01T08:58:00Z"/>
                <w:lang w:val="el-GR"/>
              </w:rPr>
              <w:pPrChange w:id="1780" w:author="Στάθης Καπ" w:date="2023-02-01T08:46:00Z">
                <w:pPr/>
              </w:pPrChange>
            </w:pPr>
          </w:p>
        </w:tc>
        <w:tc>
          <w:tcPr>
            <w:tcW w:w="4300" w:type="pct"/>
          </w:tcPr>
          <w:p w14:paraId="0BBC5379" w14:textId="73F78A2F" w:rsidR="00746C35" w:rsidRPr="00CC5DDF" w:rsidRDefault="00114CDB">
            <w:pPr>
              <w:spacing w:after="160"/>
              <w:rPr>
                <w:ins w:id="1781" w:author="Στάθης Καπ" w:date="2023-02-01T08:58:00Z"/>
                <w:i/>
                <w:lang w:val="el-GR"/>
                <w:rPrChange w:id="1782" w:author="Στάθης Καπ" w:date="2023-02-01T08:59:00Z">
                  <w:rPr>
                    <w:ins w:id="1783" w:author="Στάθης Καπ" w:date="2023-02-01T08:58:00Z"/>
                    <w:lang w:val="el-GR"/>
                  </w:rPr>
                </w:rPrChange>
              </w:rPr>
              <w:pPrChange w:id="1784" w:author="Στάθης Καπ" w:date="2023-02-01T08:46:00Z">
                <w:pPr/>
              </w:pPrChange>
            </w:pPr>
            <m:oMathPara>
              <m:oMath>
                <m:nary>
                  <m:naryPr>
                    <m:chr m:val="∑"/>
                    <m:limLoc m:val="undOvr"/>
                    <m:ctrlPr>
                      <w:ins w:id="1785" w:author="Στάθης Καπ" w:date="2023-02-01T08:59:00Z">
                        <w:rPr>
                          <w:rFonts w:ascii="Cambria Math" w:hAnsi="Cambria Math"/>
                          <w:i/>
                          <w:lang w:val="el-GR"/>
                        </w:rPr>
                      </w:ins>
                    </m:ctrlPr>
                  </m:naryPr>
                  <m:sub>
                    <m:r>
                      <w:ins w:id="1786" w:author="Στάθης Καπ" w:date="2023-02-01T08:59:00Z">
                        <w:rPr>
                          <w:rFonts w:ascii="Cambria Math" w:hAnsi="Cambria Math"/>
                          <w:lang w:val="el-GR"/>
                        </w:rPr>
                        <m:t>j=1</m:t>
                      </w:ins>
                    </m:r>
                  </m:sub>
                  <m:sup>
                    <m:r>
                      <w:ins w:id="1787" w:author="Στάθης Καπ" w:date="2023-02-01T08:59:00Z">
                        <w:rPr>
                          <w:rFonts w:ascii="Cambria Math" w:hAnsi="Cambria Math"/>
                          <w:lang w:val="el-GR"/>
                        </w:rPr>
                        <m:t>n-1</m:t>
                      </w:ins>
                    </m:r>
                  </m:sup>
                  <m:e>
                    <m:nary>
                      <m:naryPr>
                        <m:chr m:val="∑"/>
                        <m:limLoc m:val="undOvr"/>
                        <m:ctrlPr>
                          <w:ins w:id="1788" w:author="Στάθης Καπ" w:date="2023-02-01T08:59:00Z">
                            <w:rPr>
                              <w:rFonts w:ascii="Cambria Math" w:hAnsi="Cambria Math"/>
                              <w:i/>
                              <w:lang w:val="el-GR"/>
                            </w:rPr>
                          </w:ins>
                        </m:ctrlPr>
                      </m:naryPr>
                      <m:sub>
                        <m:r>
                          <w:ins w:id="1789" w:author="Στάθης Καπ" w:date="2023-02-01T08:59:00Z">
                            <w:rPr>
                              <w:rFonts w:ascii="Cambria Math" w:hAnsi="Cambria Math"/>
                              <w:lang w:val="el-GR"/>
                            </w:rPr>
                            <m:t>t=1</m:t>
                          </w:ins>
                        </m:r>
                      </m:sub>
                      <m:sup>
                        <m:sSub>
                          <m:sSubPr>
                            <m:ctrlPr>
                              <w:ins w:id="1790" w:author="Στάθης Καπ" w:date="2023-02-01T08:59:00Z">
                                <w:rPr>
                                  <w:rFonts w:ascii="Cambria Math" w:hAnsi="Cambria Math"/>
                                  <w:i/>
                                  <w:lang w:val="el-GR"/>
                                </w:rPr>
                              </w:ins>
                            </m:ctrlPr>
                          </m:sSubPr>
                          <m:e>
                            <m:r>
                              <w:ins w:id="1791" w:author="Στάθης Καπ" w:date="2023-02-01T08:59:00Z">
                                <w:rPr>
                                  <w:rFonts w:ascii="Cambria Math" w:hAnsi="Cambria Math"/>
                                  <w:lang w:val="el-GR"/>
                                </w:rPr>
                                <m:t>T</m:t>
                              </w:ins>
                            </m:r>
                          </m:e>
                          <m:sub>
                            <m:r>
                              <w:ins w:id="1792" w:author="Στάθης Καπ" w:date="2023-02-01T08:59:00Z">
                                <w:rPr>
                                  <w:rFonts w:ascii="Cambria Math" w:hAnsi="Cambria Math"/>
                                  <w:lang w:val="el-GR"/>
                                </w:rPr>
                                <m:t>max</m:t>
                              </w:ins>
                            </m:r>
                          </m:sub>
                        </m:sSub>
                      </m:sup>
                      <m:e>
                        <m:sSub>
                          <m:sSubPr>
                            <m:ctrlPr>
                              <w:ins w:id="1793" w:author="Στάθης Καπ" w:date="2023-02-01T08:59:00Z">
                                <w:rPr>
                                  <w:rFonts w:ascii="Cambria Math" w:hAnsi="Cambria Math"/>
                                  <w:i/>
                                  <w:lang w:val="el-GR"/>
                                </w:rPr>
                              </w:ins>
                            </m:ctrlPr>
                          </m:sSubPr>
                          <m:e>
                            <m:r>
                              <w:ins w:id="1794" w:author="Στάθης Καπ" w:date="2023-02-01T08:59:00Z">
                                <w:rPr>
                                  <w:rFonts w:ascii="Cambria Math" w:hAnsi="Cambria Math"/>
                                  <w:lang w:val="el-GR"/>
                                </w:rPr>
                                <m:t>X</m:t>
                              </w:ins>
                            </m:r>
                          </m:e>
                          <m:sub>
                            <m:r>
                              <w:ins w:id="1795" w:author="Στάθης Καπ" w:date="2023-02-01T08:59:00Z">
                                <w:rPr>
                                  <w:rFonts w:ascii="Cambria Math" w:hAnsi="Cambria Math"/>
                                  <w:lang w:val="el-GR"/>
                                </w:rPr>
                                <m:t>n,j,t</m:t>
                              </w:ins>
                            </m:r>
                          </m:sub>
                        </m:sSub>
                      </m:e>
                    </m:nary>
                  </m:e>
                </m:nary>
                <m:r>
                  <w:ins w:id="1796" w:author="Στάθης Καπ" w:date="2023-02-01T08:59:00Z">
                    <w:rPr>
                      <w:rFonts w:ascii="Cambria Math" w:hAnsi="Cambria Math"/>
                      <w:lang w:val="el-GR"/>
                    </w:rPr>
                    <m:t>=0s</m:t>
                  </w:ins>
                </m:r>
              </m:oMath>
            </m:oMathPara>
          </w:p>
        </w:tc>
        <w:tc>
          <w:tcPr>
            <w:tcW w:w="350" w:type="pct"/>
            <w:vAlign w:val="center"/>
          </w:tcPr>
          <w:p w14:paraId="52DAFEC1" w14:textId="271991E9" w:rsidR="00746C35" w:rsidRPr="00603993" w:rsidRDefault="00746C35" w:rsidP="00237FE3">
            <w:pPr>
              <w:pStyle w:val="Caption"/>
              <w:spacing w:after="160"/>
              <w:rPr>
                <w:ins w:id="1797" w:author="Στάθης Καπ" w:date="2023-02-01T08:58:00Z"/>
                <w:rPrChange w:id="1798" w:author="Στάθης Καπ" w:date="2023-02-01T08:49:00Z">
                  <w:rPr>
                    <w:ins w:id="1799" w:author="Στάθης Καπ" w:date="2023-02-01T08:58:00Z"/>
                    <w:lang w:val="el-GR"/>
                  </w:rPr>
                </w:rPrChange>
              </w:rPr>
            </w:pPr>
            <w:ins w:id="1800"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01"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18</w:t>
            </w:r>
            <w:ins w:id="1802" w:author="Στάθης Καπ" w:date="2023-02-01T08:58:00Z">
              <w:r>
                <w:rPr>
                  <w:lang w:val="el-GR"/>
                </w:rPr>
                <w:fldChar w:fldCharType="end"/>
              </w:r>
              <w:r>
                <w:t>)</w:t>
              </w:r>
            </w:ins>
          </w:p>
        </w:tc>
      </w:tr>
      <w:tr w:rsidR="00CC5DDF" w14:paraId="6F141FAD" w14:textId="77777777" w:rsidTr="00237FE3">
        <w:trPr>
          <w:ins w:id="1803" w:author="Στάθης Καπ" w:date="2023-02-01T08:59:00Z"/>
        </w:trPr>
        <w:tc>
          <w:tcPr>
            <w:tcW w:w="350" w:type="pct"/>
          </w:tcPr>
          <w:p w14:paraId="21F903DD" w14:textId="77777777" w:rsidR="00CC5DDF" w:rsidRDefault="00CC5DDF">
            <w:pPr>
              <w:spacing w:after="160"/>
              <w:rPr>
                <w:ins w:id="1804" w:author="Στάθης Καπ" w:date="2023-02-01T08:59:00Z"/>
                <w:lang w:val="el-GR"/>
              </w:rPr>
              <w:pPrChange w:id="1805" w:author="Στάθης Καπ" w:date="2023-02-01T08:46:00Z">
                <w:pPr/>
              </w:pPrChange>
            </w:pPr>
          </w:p>
        </w:tc>
        <w:tc>
          <w:tcPr>
            <w:tcW w:w="4300" w:type="pct"/>
          </w:tcPr>
          <w:p w14:paraId="6915FCD7" w14:textId="7F48BB0C" w:rsidR="00CC5DDF" w:rsidRPr="007575C9" w:rsidRDefault="00114CDB">
            <w:pPr>
              <w:spacing w:after="160"/>
              <w:rPr>
                <w:ins w:id="1806" w:author="Στάθης Καπ" w:date="2023-02-01T08:59:00Z"/>
                <w:rPrChange w:id="1807" w:author="Στάθης Καπ" w:date="2023-02-26T06:30:00Z">
                  <w:rPr>
                    <w:ins w:id="1808" w:author="Στάθης Καπ" w:date="2023-02-01T08:59:00Z"/>
                    <w:lang w:val="el-GR"/>
                  </w:rPr>
                </w:rPrChange>
              </w:rPr>
              <w:pPrChange w:id="1809" w:author="Στάθης Καπ" w:date="2023-02-01T08:46:00Z">
                <w:pPr/>
              </w:pPrChange>
            </w:pPr>
            <m:oMathPara>
              <m:oMath>
                <m:nary>
                  <m:naryPr>
                    <m:chr m:val="∑"/>
                    <m:limLoc m:val="undOvr"/>
                    <m:ctrlPr>
                      <w:ins w:id="1810" w:author="Στάθης Καπ" w:date="2023-02-01T08:59:00Z">
                        <w:rPr>
                          <w:rFonts w:ascii="Cambria Math" w:hAnsi="Cambria Math"/>
                          <w:i/>
                          <w:lang w:val="el-GR"/>
                        </w:rPr>
                      </w:ins>
                    </m:ctrlPr>
                  </m:naryPr>
                  <m:sub>
                    <m:r>
                      <w:ins w:id="1811" w:author="Στάθης Καπ" w:date="2023-02-01T08:59:00Z">
                        <w:rPr>
                          <w:rFonts w:ascii="Cambria Math" w:hAnsi="Cambria Math"/>
                          <w:lang w:val="el-GR"/>
                        </w:rPr>
                        <m:t>i=1</m:t>
                      </w:ins>
                    </m:r>
                  </m:sub>
                  <m:sup>
                    <m:r>
                      <w:ins w:id="1812" w:author="Στάθης Καπ" w:date="2023-02-01T08:59:00Z">
                        <w:rPr>
                          <w:rFonts w:ascii="Cambria Math" w:hAnsi="Cambria Math"/>
                          <w:lang w:val="el-GR"/>
                        </w:rPr>
                        <m:t>n-1</m:t>
                      </w:ins>
                    </m:r>
                  </m:sup>
                  <m:e>
                    <m:nary>
                      <m:naryPr>
                        <m:chr m:val="∑"/>
                        <m:limLoc m:val="undOvr"/>
                        <m:ctrlPr>
                          <w:ins w:id="1813" w:author="Στάθης Καπ" w:date="2023-02-01T08:59:00Z">
                            <w:rPr>
                              <w:rFonts w:ascii="Cambria Math" w:hAnsi="Cambria Math"/>
                              <w:i/>
                              <w:lang w:val="el-GR"/>
                            </w:rPr>
                          </w:ins>
                        </m:ctrlPr>
                      </m:naryPr>
                      <m:sub>
                        <m:r>
                          <w:ins w:id="1814" w:author="Στάθης Καπ" w:date="2023-02-01T08:59:00Z">
                            <w:rPr>
                              <w:rFonts w:ascii="Cambria Math" w:hAnsi="Cambria Math"/>
                              <w:lang w:val="el-GR"/>
                            </w:rPr>
                            <m:t>t=1</m:t>
                          </w:ins>
                        </m:r>
                      </m:sub>
                      <m:sup>
                        <m:sSub>
                          <m:sSubPr>
                            <m:ctrlPr>
                              <w:ins w:id="1815" w:author="Στάθης Καπ" w:date="2023-02-01T08:59:00Z">
                                <w:rPr>
                                  <w:rFonts w:ascii="Cambria Math" w:hAnsi="Cambria Math"/>
                                  <w:i/>
                                  <w:lang w:val="el-GR"/>
                                </w:rPr>
                              </w:ins>
                            </m:ctrlPr>
                          </m:sSubPr>
                          <m:e>
                            <m:r>
                              <w:ins w:id="1816" w:author="Στάθης Καπ" w:date="2023-02-01T08:59:00Z">
                                <w:rPr>
                                  <w:rFonts w:ascii="Cambria Math" w:hAnsi="Cambria Math"/>
                                  <w:lang w:val="el-GR"/>
                                </w:rPr>
                                <m:t>T</m:t>
                              </w:ins>
                            </m:r>
                          </m:e>
                          <m:sub>
                            <m:r>
                              <w:ins w:id="1817" w:author="Στάθης Καπ" w:date="2023-02-01T08:59:00Z">
                                <w:rPr>
                                  <w:rFonts w:ascii="Cambria Math" w:hAnsi="Cambria Math"/>
                                  <w:lang w:val="el-GR"/>
                                </w:rPr>
                                <m:t>max</m:t>
                              </w:ins>
                            </m:r>
                          </m:sub>
                        </m:sSub>
                      </m:sup>
                      <m:e>
                        <m:sSub>
                          <m:sSubPr>
                            <m:ctrlPr>
                              <w:ins w:id="1818" w:author="Στάθης Καπ" w:date="2023-02-01T08:59:00Z">
                                <w:rPr>
                                  <w:rFonts w:ascii="Cambria Math" w:hAnsi="Cambria Math"/>
                                  <w:i/>
                                  <w:lang w:val="el-GR"/>
                                </w:rPr>
                              </w:ins>
                            </m:ctrlPr>
                          </m:sSubPr>
                          <m:e>
                            <m:r>
                              <w:ins w:id="1819" w:author="Στάθης Καπ" w:date="2023-02-01T08:59:00Z">
                                <w:rPr>
                                  <w:rFonts w:ascii="Cambria Math" w:hAnsi="Cambria Math"/>
                                  <w:lang w:val="el-GR"/>
                                </w:rPr>
                                <m:t>X</m:t>
                              </w:ins>
                            </m:r>
                          </m:e>
                          <m:sub>
                            <m:r>
                              <w:ins w:id="1820" w:author="Στάθης Καπ" w:date="2023-02-01T08:59:00Z">
                                <w:rPr>
                                  <w:rFonts w:ascii="Cambria Math" w:hAnsi="Cambria Math"/>
                                  <w:lang w:val="el-GR"/>
                                </w:rPr>
                                <m:t>i,n,t</m:t>
                              </w:ins>
                            </m:r>
                          </m:sub>
                        </m:sSub>
                      </m:e>
                    </m:nary>
                  </m:e>
                </m:nary>
                <m:r>
                  <w:ins w:id="1821" w:author="Στάθης Καπ" w:date="2023-02-01T08:59:00Z">
                    <w:rPr>
                      <w:rFonts w:ascii="Cambria Math" w:hAnsi="Cambria Math"/>
                      <w:lang w:val="el-GR"/>
                    </w:rPr>
                    <m:t>=1</m:t>
                  </w:ins>
                </m:r>
              </m:oMath>
            </m:oMathPara>
          </w:p>
        </w:tc>
        <w:tc>
          <w:tcPr>
            <w:tcW w:w="350" w:type="pct"/>
            <w:vAlign w:val="center"/>
          </w:tcPr>
          <w:p w14:paraId="0B91AFDB" w14:textId="6A621B45" w:rsidR="00CC5DDF" w:rsidRPr="00603993" w:rsidRDefault="00CC5DDF" w:rsidP="00237FE3">
            <w:pPr>
              <w:pStyle w:val="Caption"/>
              <w:spacing w:after="160"/>
              <w:rPr>
                <w:ins w:id="1822" w:author="Στάθης Καπ" w:date="2023-02-01T08:59:00Z"/>
                <w:rPrChange w:id="1823" w:author="Στάθης Καπ" w:date="2023-02-01T08:49:00Z">
                  <w:rPr>
                    <w:ins w:id="1824" w:author="Στάθης Καπ" w:date="2023-02-01T08:59:00Z"/>
                    <w:lang w:val="el-GR"/>
                  </w:rPr>
                </w:rPrChange>
              </w:rPr>
            </w:pPr>
            <w:ins w:id="1825" w:author="Στάθης Καπ" w:date="2023-02-01T08:5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26"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19</w:t>
            </w:r>
            <w:ins w:id="1827" w:author="Στάθης Καπ" w:date="2023-02-01T08:59:00Z">
              <w:r>
                <w:rPr>
                  <w:lang w:val="el-GR"/>
                </w:rPr>
                <w:fldChar w:fldCharType="end"/>
              </w:r>
              <w:r>
                <w:t>)</w:t>
              </w:r>
            </w:ins>
          </w:p>
        </w:tc>
      </w:tr>
      <w:tr w:rsidR="006E12A8" w14:paraId="26AA09E0" w14:textId="77777777" w:rsidTr="00237FE3">
        <w:trPr>
          <w:ins w:id="1828" w:author="Στάθης Καπ" w:date="2023-02-01T08:59:00Z"/>
        </w:trPr>
        <w:tc>
          <w:tcPr>
            <w:tcW w:w="350" w:type="pct"/>
          </w:tcPr>
          <w:p w14:paraId="29429F79" w14:textId="77777777" w:rsidR="006E12A8" w:rsidRDefault="006E12A8">
            <w:pPr>
              <w:spacing w:after="160"/>
              <w:rPr>
                <w:ins w:id="1829" w:author="Στάθης Καπ" w:date="2023-02-01T08:59:00Z"/>
                <w:lang w:val="el-GR"/>
              </w:rPr>
              <w:pPrChange w:id="1830" w:author="Στάθης Καπ" w:date="2023-02-01T08:46:00Z">
                <w:pPr/>
              </w:pPrChange>
            </w:pPr>
          </w:p>
        </w:tc>
        <w:tc>
          <w:tcPr>
            <w:tcW w:w="4300" w:type="pct"/>
          </w:tcPr>
          <w:p w14:paraId="7BECAC83" w14:textId="42D30DA0" w:rsidR="006E12A8" w:rsidRPr="005846FF" w:rsidRDefault="00114CDB">
            <w:pPr>
              <w:spacing w:after="160"/>
              <w:rPr>
                <w:ins w:id="1831" w:author="Στάθης Καπ" w:date="2023-02-01T08:59:00Z"/>
                <w:lang w:val="el-GR"/>
              </w:rPr>
              <w:pPrChange w:id="1832" w:author="Στάθης Καπ" w:date="2023-02-01T08:46:00Z">
                <w:pPr/>
              </w:pPrChange>
            </w:pPr>
            <m:oMathPara>
              <m:oMath>
                <m:nary>
                  <m:naryPr>
                    <m:chr m:val="∑"/>
                    <m:limLoc m:val="undOvr"/>
                    <m:ctrlPr>
                      <w:ins w:id="1833" w:author="Στάθης Καπ" w:date="2023-02-01T08:59:00Z">
                        <w:rPr>
                          <w:rFonts w:ascii="Cambria Math" w:hAnsi="Cambria Math"/>
                          <w:i/>
                          <w:lang w:val="el-GR"/>
                        </w:rPr>
                      </w:ins>
                    </m:ctrlPr>
                  </m:naryPr>
                  <m:sub>
                    <m:r>
                      <w:ins w:id="1834" w:author="Στάθης Καπ" w:date="2023-02-01T08:59:00Z">
                        <w:rPr>
                          <w:rFonts w:ascii="Cambria Math" w:hAnsi="Cambria Math"/>
                          <w:lang w:val="el-GR"/>
                        </w:rPr>
                        <m:t>i=1,i≠e</m:t>
                      </w:ins>
                    </m:r>
                  </m:sub>
                  <m:sup>
                    <m:r>
                      <w:ins w:id="1835" w:author="Στάθης Καπ" w:date="2023-02-01T08:59:00Z">
                        <w:rPr>
                          <w:rFonts w:ascii="Cambria Math" w:hAnsi="Cambria Math"/>
                          <w:lang w:val="el-GR"/>
                        </w:rPr>
                        <m:t>n-1</m:t>
                      </w:ins>
                    </m:r>
                  </m:sup>
                  <m:e>
                    <m:nary>
                      <m:naryPr>
                        <m:chr m:val="∑"/>
                        <m:limLoc m:val="undOvr"/>
                        <m:ctrlPr>
                          <w:ins w:id="1836" w:author="Στάθης Καπ" w:date="2023-02-01T08:59:00Z">
                            <w:rPr>
                              <w:rFonts w:ascii="Cambria Math" w:hAnsi="Cambria Math"/>
                              <w:i/>
                              <w:lang w:val="el-GR"/>
                            </w:rPr>
                          </w:ins>
                        </m:ctrlPr>
                      </m:naryPr>
                      <m:sub>
                        <m:r>
                          <w:ins w:id="1837" w:author="Στάθης Καπ" w:date="2023-02-01T08:59:00Z">
                            <m:rPr>
                              <m:sty m:val="p"/>
                            </m:rPr>
                            <w:rPr>
                              <w:rFonts w:ascii="Cambria Math" w:hAnsi="Cambria Math"/>
                            </w:rPr>
                            <m:t>t=1,</m:t>
                          </w:ins>
                        </m:r>
                        <m:sSub>
                          <m:sSubPr>
                            <m:ctrlPr>
                              <w:ins w:id="1838" w:author="Στάθης Καπ" w:date="2023-02-01T08:59:00Z">
                                <w:rPr>
                                  <w:rFonts w:ascii="Cambria Math" w:hAnsi="Cambria Math"/>
                                </w:rPr>
                              </w:ins>
                            </m:ctrlPr>
                          </m:sSubPr>
                          <m:e>
                            <m:r>
                              <w:ins w:id="1839" w:author="Στάθης Καπ" w:date="2023-02-01T08:59:00Z">
                                <w:rPr>
                                  <w:rFonts w:ascii="Cambria Math" w:hAnsi="Cambria Math"/>
                                </w:rPr>
                                <m:t>T</m:t>
                              </w:ins>
                            </m:r>
                          </m:e>
                          <m:sub>
                            <m:r>
                              <w:ins w:id="1840" w:author="Στάθης Καπ" w:date="2023-02-01T08:59:00Z">
                                <w:rPr>
                                  <w:rFonts w:ascii="Cambria Math" w:hAnsi="Cambria Math"/>
                                </w:rPr>
                                <m:t>max</m:t>
                              </w:ins>
                            </m:r>
                          </m:sub>
                        </m:sSub>
                      </m:sub>
                      <m:sup>
                        <m:r>
                          <w:ins w:id="1841" w:author="Στάθης Καπ" w:date="2023-02-01T08:59:00Z">
                            <w:rPr>
                              <w:rFonts w:ascii="Cambria Math" w:hAnsi="Cambria Math"/>
                              <w:lang w:val="el-GR"/>
                            </w:rPr>
                            <m:t>n</m:t>
                          </w:ins>
                        </m:r>
                      </m:sup>
                      <m:e>
                        <m:sSub>
                          <m:sSubPr>
                            <m:ctrlPr>
                              <w:ins w:id="1842" w:author="Στάθης Καπ" w:date="2023-02-01T08:59:00Z">
                                <w:rPr>
                                  <w:rFonts w:ascii="Cambria Math" w:hAnsi="Cambria Math"/>
                                  <w:i/>
                                  <w:lang w:val="el-GR"/>
                                </w:rPr>
                              </w:ins>
                            </m:ctrlPr>
                          </m:sSubPr>
                          <m:e>
                            <m:r>
                              <w:ins w:id="1843" w:author="Στάθης Καπ" w:date="2023-02-01T08:59:00Z">
                                <w:rPr>
                                  <w:rFonts w:ascii="Cambria Math" w:hAnsi="Cambria Math"/>
                                  <w:lang w:val="el-GR"/>
                                </w:rPr>
                                <m:t>X</m:t>
                              </w:ins>
                            </m:r>
                          </m:e>
                          <m:sub>
                            <m:r>
                              <w:ins w:id="1844" w:author="Στάθης Καπ" w:date="2023-02-01T08:59:00Z">
                                <w:rPr>
                                  <w:rFonts w:ascii="Cambria Math" w:hAnsi="Cambria Math"/>
                                  <w:lang w:val="el-GR"/>
                                </w:rPr>
                                <m:t>i,e,t</m:t>
                              </w:ins>
                            </m:r>
                          </m:sub>
                        </m:sSub>
                      </m:e>
                    </m:nary>
                  </m:e>
                </m:nary>
                <m:r>
                  <w:ins w:id="1845" w:author="Στάθης Καπ" w:date="2023-02-01T08:59:00Z">
                    <w:rPr>
                      <w:rFonts w:ascii="Cambria Math" w:hAnsi="Cambria Math"/>
                      <w:lang w:val="el-GR"/>
                    </w:rPr>
                    <m:t>=</m:t>
                  </w:ins>
                </m:r>
                <m:nary>
                  <m:naryPr>
                    <m:chr m:val="∑"/>
                    <m:limLoc m:val="undOvr"/>
                    <m:ctrlPr>
                      <w:ins w:id="1846" w:author="Στάθης Καπ" w:date="2023-02-01T08:59:00Z">
                        <w:rPr>
                          <w:rFonts w:ascii="Cambria Math" w:hAnsi="Cambria Math"/>
                          <w:i/>
                          <w:lang w:val="el-GR"/>
                        </w:rPr>
                      </w:ins>
                    </m:ctrlPr>
                  </m:naryPr>
                  <m:sub>
                    <m:r>
                      <w:ins w:id="1847" w:author="Στάθης Καπ" w:date="2023-02-01T08:59:00Z">
                        <m:rPr>
                          <m:sty m:val="p"/>
                        </m:rPr>
                        <w:rPr>
                          <w:rFonts w:ascii="Cambria Math" w:hAnsi="Cambria Math"/>
                        </w:rPr>
                        <m:t>j=2,j≠e</m:t>
                      </w:ins>
                    </m:r>
                  </m:sub>
                  <m:sup>
                    <m:r>
                      <w:ins w:id="1848" w:author="Στάθης Καπ" w:date="2023-02-01T08:59:00Z">
                        <w:rPr>
                          <w:rFonts w:ascii="Cambria Math" w:hAnsi="Cambria Math"/>
                          <w:lang w:val="el-GR"/>
                        </w:rPr>
                        <m:t>n</m:t>
                      </w:ins>
                    </m:r>
                  </m:sup>
                  <m:e>
                    <m:nary>
                      <m:naryPr>
                        <m:chr m:val="∑"/>
                        <m:limLoc m:val="undOvr"/>
                        <m:ctrlPr>
                          <w:ins w:id="1849" w:author="Στάθης Καπ" w:date="2023-02-01T08:59:00Z">
                            <w:rPr>
                              <w:rFonts w:ascii="Cambria Math" w:hAnsi="Cambria Math"/>
                              <w:i/>
                              <w:lang w:val="el-GR"/>
                            </w:rPr>
                          </w:ins>
                        </m:ctrlPr>
                      </m:naryPr>
                      <m:sub>
                        <m:r>
                          <w:ins w:id="1850" w:author="Στάθης Καπ" w:date="2023-02-01T08:59:00Z">
                            <w:rPr>
                              <w:rFonts w:ascii="Cambria Math" w:hAnsi="Cambria Math"/>
                              <w:lang w:val="el-GR"/>
                            </w:rPr>
                            <m:t>T=1</m:t>
                          </w:ins>
                        </m:r>
                      </m:sub>
                      <m:sup>
                        <m:sSub>
                          <m:sSubPr>
                            <m:ctrlPr>
                              <w:ins w:id="1851" w:author="Στάθης Καπ" w:date="2023-02-01T08:59:00Z">
                                <w:rPr>
                                  <w:rFonts w:ascii="Cambria Math" w:hAnsi="Cambria Math"/>
                                  <w:i/>
                                  <w:lang w:val="el-GR"/>
                                </w:rPr>
                              </w:ins>
                            </m:ctrlPr>
                          </m:sSubPr>
                          <m:e>
                            <m:r>
                              <w:ins w:id="1852" w:author="Στάθης Καπ" w:date="2023-02-01T08:59:00Z">
                                <w:rPr>
                                  <w:rFonts w:ascii="Cambria Math" w:hAnsi="Cambria Math"/>
                                  <w:lang w:val="el-GR"/>
                                </w:rPr>
                                <m:t>T</m:t>
                              </w:ins>
                            </m:r>
                          </m:e>
                          <m:sub>
                            <m:r>
                              <w:ins w:id="1853" w:author="Στάθης Καπ" w:date="2023-02-01T08:59:00Z">
                                <w:rPr>
                                  <w:rFonts w:ascii="Cambria Math" w:hAnsi="Cambria Math"/>
                                  <w:lang w:val="el-GR"/>
                                </w:rPr>
                                <m:t>max</m:t>
                              </w:ins>
                            </m:r>
                          </m:sub>
                        </m:sSub>
                      </m:sup>
                      <m:e>
                        <m:sSub>
                          <m:sSubPr>
                            <m:ctrlPr>
                              <w:ins w:id="1854" w:author="Στάθης Καπ" w:date="2023-02-01T08:59:00Z">
                                <w:rPr>
                                  <w:rFonts w:ascii="Cambria Math" w:hAnsi="Cambria Math"/>
                                  <w:i/>
                                  <w:lang w:val="el-GR"/>
                                </w:rPr>
                              </w:ins>
                            </m:ctrlPr>
                          </m:sSubPr>
                          <m:e>
                            <m:r>
                              <w:ins w:id="1855" w:author="Στάθης Καπ" w:date="2023-02-01T08:59:00Z">
                                <w:rPr>
                                  <w:rFonts w:ascii="Cambria Math" w:hAnsi="Cambria Math"/>
                                  <w:lang w:val="el-GR"/>
                                </w:rPr>
                                <m:t>X</m:t>
                              </w:ins>
                            </m:r>
                          </m:e>
                          <m:sub>
                            <m:r>
                              <w:ins w:id="1856" w:author="Στάθης Καπ" w:date="2023-02-01T08:59:00Z">
                                <w:rPr>
                                  <w:rFonts w:ascii="Cambria Math" w:hAnsi="Cambria Math"/>
                                  <w:lang w:val="el-GR"/>
                                </w:rPr>
                                <m:t>e,j,t</m:t>
                              </w:ins>
                            </m:r>
                          </m:sub>
                        </m:sSub>
                      </m:e>
                    </m:nary>
                  </m:e>
                </m:nary>
                <m:r>
                  <w:ins w:id="1857" w:author="Στάθης Καπ" w:date="2023-02-01T08:59:00Z">
                    <w:rPr>
                      <w:rFonts w:ascii="Cambria Math" w:hAnsi="Cambria Math"/>
                      <w:lang w:val="el-GR"/>
                    </w:rPr>
                    <m:t xml:space="preserve"> ∀e=2, 3, ⋯, (n-1)</m:t>
                  </w:ins>
                </m:r>
              </m:oMath>
            </m:oMathPara>
          </w:p>
        </w:tc>
        <w:tc>
          <w:tcPr>
            <w:tcW w:w="350" w:type="pct"/>
            <w:vAlign w:val="center"/>
          </w:tcPr>
          <w:p w14:paraId="41A30956" w14:textId="1ECC2790" w:rsidR="006E12A8" w:rsidRPr="00603993" w:rsidRDefault="006E12A8" w:rsidP="00237FE3">
            <w:pPr>
              <w:pStyle w:val="Caption"/>
              <w:spacing w:after="160"/>
              <w:rPr>
                <w:ins w:id="1858" w:author="Στάθης Καπ" w:date="2023-02-01T08:59:00Z"/>
                <w:rPrChange w:id="1859" w:author="Στάθης Καπ" w:date="2023-02-01T08:49:00Z">
                  <w:rPr>
                    <w:ins w:id="1860" w:author="Στάθης Καπ" w:date="2023-02-01T08:59:00Z"/>
                    <w:lang w:val="el-GR"/>
                  </w:rPr>
                </w:rPrChange>
              </w:rPr>
            </w:pPr>
            <w:ins w:id="1861" w:author="Στάθης Καπ" w:date="2023-02-01T08:5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62"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20</w:t>
            </w:r>
            <w:ins w:id="1863" w:author="Στάθης Καπ" w:date="2023-02-01T08:59:00Z">
              <w:r>
                <w:rPr>
                  <w:lang w:val="el-GR"/>
                </w:rPr>
                <w:fldChar w:fldCharType="end"/>
              </w:r>
              <w:r>
                <w:t>)</w:t>
              </w:r>
            </w:ins>
          </w:p>
        </w:tc>
      </w:tr>
      <w:tr w:rsidR="001A3B97" w14:paraId="7E974024" w14:textId="77777777" w:rsidTr="00237FE3">
        <w:trPr>
          <w:ins w:id="1864" w:author="Στάθης Καπ" w:date="2023-02-01T09:00:00Z"/>
        </w:trPr>
        <w:tc>
          <w:tcPr>
            <w:tcW w:w="350" w:type="pct"/>
          </w:tcPr>
          <w:p w14:paraId="7F8502DD" w14:textId="77777777" w:rsidR="001A3B97" w:rsidRDefault="001A3B97">
            <w:pPr>
              <w:spacing w:after="160"/>
              <w:rPr>
                <w:ins w:id="1865" w:author="Στάθης Καπ" w:date="2023-02-01T09:00:00Z"/>
                <w:lang w:val="el-GR"/>
              </w:rPr>
              <w:pPrChange w:id="1866" w:author="Στάθης Καπ" w:date="2023-02-01T08:46:00Z">
                <w:pPr/>
              </w:pPrChange>
            </w:pPr>
          </w:p>
        </w:tc>
        <w:tc>
          <w:tcPr>
            <w:tcW w:w="4300" w:type="pct"/>
          </w:tcPr>
          <w:p w14:paraId="2CCBE347" w14:textId="22A3ACD2" w:rsidR="001A3B97" w:rsidRPr="005846FF" w:rsidRDefault="00114CDB">
            <w:pPr>
              <w:spacing w:after="160"/>
              <w:rPr>
                <w:ins w:id="1867" w:author="Στάθης Καπ" w:date="2023-02-01T09:00:00Z"/>
                <w:lang w:val="el-GR"/>
              </w:rPr>
              <w:pPrChange w:id="1868" w:author="Στάθης Καπ" w:date="2023-02-01T08:46:00Z">
                <w:pPr/>
              </w:pPrChange>
            </w:pPr>
            <m:oMathPara>
              <m:oMath>
                <m:nary>
                  <m:naryPr>
                    <m:chr m:val="∑"/>
                    <m:limLoc m:val="undOvr"/>
                    <m:ctrlPr>
                      <w:ins w:id="1869" w:author="Στάθης Καπ" w:date="2023-02-01T09:00:00Z">
                        <w:rPr>
                          <w:rFonts w:ascii="Cambria Math" w:hAnsi="Cambria Math"/>
                          <w:i/>
                          <w:lang w:val="el-GR"/>
                        </w:rPr>
                      </w:ins>
                    </m:ctrlPr>
                  </m:naryPr>
                  <m:sub>
                    <m:r>
                      <w:ins w:id="1870" w:author="Στάθης Καπ" w:date="2023-02-01T09:00:00Z">
                        <w:rPr>
                          <w:rFonts w:ascii="Cambria Math" w:hAnsi="Cambria Math"/>
                          <w:lang w:val="el-GR"/>
                        </w:rPr>
                        <m:t>j=2,j≠i</m:t>
                      </w:ins>
                    </m:r>
                  </m:sub>
                  <m:sup>
                    <m:r>
                      <w:ins w:id="1871" w:author="Στάθης Καπ" w:date="2023-02-01T09:00:00Z">
                        <w:rPr>
                          <w:rFonts w:ascii="Cambria Math" w:hAnsi="Cambria Math"/>
                          <w:lang w:val="el-GR"/>
                        </w:rPr>
                        <m:t>n</m:t>
                      </w:ins>
                    </m:r>
                  </m:sup>
                  <m:e>
                    <m:nary>
                      <m:naryPr>
                        <m:chr m:val="∑"/>
                        <m:limLoc m:val="undOvr"/>
                        <m:ctrlPr>
                          <w:ins w:id="1872" w:author="Στάθης Καπ" w:date="2023-02-01T09:00:00Z">
                            <w:rPr>
                              <w:rFonts w:ascii="Cambria Math" w:hAnsi="Cambria Math"/>
                              <w:i/>
                              <w:lang w:val="el-GR"/>
                            </w:rPr>
                          </w:ins>
                        </m:ctrlPr>
                      </m:naryPr>
                      <m:sub>
                        <m:r>
                          <w:ins w:id="1873" w:author="Στάθης Καπ" w:date="2023-02-01T09:00:00Z">
                            <w:rPr>
                              <w:rFonts w:ascii="Cambria Math" w:hAnsi="Cambria Math"/>
                              <w:lang w:val="el-GR"/>
                            </w:rPr>
                            <m:t>t=1</m:t>
                          </w:ins>
                        </m:r>
                      </m:sub>
                      <m:sup>
                        <m:sSub>
                          <m:sSubPr>
                            <m:ctrlPr>
                              <w:ins w:id="1874" w:author="Στάθης Καπ" w:date="2023-02-01T09:00:00Z">
                                <w:rPr>
                                  <w:rFonts w:ascii="Cambria Math" w:hAnsi="Cambria Math"/>
                                  <w:i/>
                                  <w:lang w:val="el-GR"/>
                                </w:rPr>
                              </w:ins>
                            </m:ctrlPr>
                          </m:sSubPr>
                          <m:e>
                            <m:r>
                              <w:ins w:id="1875" w:author="Στάθης Καπ" w:date="2023-02-01T09:00:00Z">
                                <w:rPr>
                                  <w:rFonts w:ascii="Cambria Math" w:hAnsi="Cambria Math"/>
                                  <w:lang w:val="el-GR"/>
                                </w:rPr>
                                <m:t>T</m:t>
                              </w:ins>
                            </m:r>
                          </m:e>
                          <m:sub>
                            <m:r>
                              <w:ins w:id="1876" w:author="Στάθης Καπ" w:date="2023-02-01T09:00:00Z">
                                <w:rPr>
                                  <w:rFonts w:ascii="Cambria Math" w:hAnsi="Cambria Math"/>
                                  <w:lang w:val="el-GR"/>
                                </w:rPr>
                                <m:t>max</m:t>
                              </w:ins>
                            </m:r>
                          </m:sub>
                        </m:sSub>
                      </m:sup>
                      <m:e>
                        <m:sSub>
                          <m:sSubPr>
                            <m:ctrlPr>
                              <w:ins w:id="1877" w:author="Στάθης Καπ" w:date="2023-02-01T09:00:00Z">
                                <w:rPr>
                                  <w:rFonts w:ascii="Cambria Math" w:hAnsi="Cambria Math"/>
                                  <w:i/>
                                  <w:lang w:val="el-GR"/>
                                </w:rPr>
                              </w:ins>
                            </m:ctrlPr>
                          </m:sSubPr>
                          <m:e>
                            <m:r>
                              <w:ins w:id="1878" w:author="Στάθης Καπ" w:date="2023-02-01T09:00:00Z">
                                <w:rPr>
                                  <w:rFonts w:ascii="Cambria Math" w:hAnsi="Cambria Math"/>
                                  <w:lang w:val="el-GR"/>
                                </w:rPr>
                                <m:t>X</m:t>
                              </w:ins>
                            </m:r>
                          </m:e>
                          <m:sub>
                            <m:r>
                              <w:ins w:id="1879" w:author="Στάθης Καπ" w:date="2023-02-01T09:00:00Z">
                                <w:rPr>
                                  <w:rFonts w:ascii="Cambria Math" w:hAnsi="Cambria Math"/>
                                  <w:lang w:val="el-GR"/>
                                </w:rPr>
                                <m:t>i,j,t</m:t>
                              </w:ins>
                            </m:r>
                          </m:sub>
                        </m:sSub>
                      </m:e>
                    </m:nary>
                  </m:e>
                </m:nary>
                <m:r>
                  <w:ins w:id="1880" w:author="Στάθης Καπ" w:date="2023-02-01T09:00:00Z">
                    <w:rPr>
                      <w:rFonts w:ascii="Cambria Math" w:hAnsi="Cambria Math"/>
                      <w:lang w:val="el-GR"/>
                    </w:rPr>
                    <m:t>≤1 ∀ 2, 3, ⋯, (n-1)</m:t>
                  </w:ins>
                </m:r>
              </m:oMath>
            </m:oMathPara>
          </w:p>
        </w:tc>
        <w:tc>
          <w:tcPr>
            <w:tcW w:w="350" w:type="pct"/>
            <w:vAlign w:val="center"/>
          </w:tcPr>
          <w:p w14:paraId="24DAF289" w14:textId="20465D59" w:rsidR="001A3B97" w:rsidRPr="00603993" w:rsidRDefault="001A3B97" w:rsidP="00237FE3">
            <w:pPr>
              <w:pStyle w:val="Caption"/>
              <w:spacing w:after="160"/>
              <w:rPr>
                <w:ins w:id="1881" w:author="Στάθης Καπ" w:date="2023-02-01T09:00:00Z"/>
                <w:rPrChange w:id="1882" w:author="Στάθης Καπ" w:date="2023-02-01T08:49:00Z">
                  <w:rPr>
                    <w:ins w:id="1883" w:author="Στάθης Καπ" w:date="2023-02-01T09:00:00Z"/>
                    <w:lang w:val="el-GR"/>
                  </w:rPr>
                </w:rPrChange>
              </w:rPr>
            </w:pPr>
            <w:ins w:id="1884"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85"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21</w:t>
            </w:r>
            <w:ins w:id="1886" w:author="Στάθης Καπ" w:date="2023-02-01T09:00:00Z">
              <w:r>
                <w:rPr>
                  <w:lang w:val="el-GR"/>
                </w:rPr>
                <w:fldChar w:fldCharType="end"/>
              </w:r>
              <w:r>
                <w:t>)</w:t>
              </w:r>
            </w:ins>
          </w:p>
        </w:tc>
      </w:tr>
      <w:tr w:rsidR="007D7F13" w14:paraId="71ECD460" w14:textId="77777777" w:rsidTr="00237FE3">
        <w:trPr>
          <w:ins w:id="1887" w:author="Στάθης Καπ" w:date="2023-02-01T09:00:00Z"/>
        </w:trPr>
        <w:tc>
          <w:tcPr>
            <w:tcW w:w="350" w:type="pct"/>
          </w:tcPr>
          <w:p w14:paraId="47D399F1" w14:textId="77777777" w:rsidR="007D7F13" w:rsidRDefault="007D7F13">
            <w:pPr>
              <w:spacing w:after="160"/>
              <w:rPr>
                <w:ins w:id="1888" w:author="Στάθης Καπ" w:date="2023-02-01T09:00:00Z"/>
                <w:lang w:val="el-GR"/>
              </w:rPr>
              <w:pPrChange w:id="1889" w:author="Στάθης Καπ" w:date="2023-02-01T08:46:00Z">
                <w:pPr/>
              </w:pPrChange>
            </w:pPr>
          </w:p>
        </w:tc>
        <w:tc>
          <w:tcPr>
            <w:tcW w:w="4300" w:type="pct"/>
          </w:tcPr>
          <w:p w14:paraId="1BC5954F" w14:textId="16104904" w:rsidR="007D7F13" w:rsidRPr="005846FF" w:rsidRDefault="00114CDB">
            <w:pPr>
              <w:spacing w:after="160"/>
              <w:rPr>
                <w:ins w:id="1890" w:author="Στάθης Καπ" w:date="2023-02-01T09:00:00Z"/>
                <w:lang w:val="el-GR"/>
              </w:rPr>
              <w:pPrChange w:id="1891" w:author="Στάθης Καπ" w:date="2023-02-01T08:46:00Z">
                <w:pPr/>
              </w:pPrChange>
            </w:pPr>
            <m:oMathPara>
              <m:oMath>
                <m:nary>
                  <m:naryPr>
                    <m:chr m:val="∑"/>
                    <m:limLoc m:val="undOvr"/>
                    <m:ctrlPr>
                      <w:ins w:id="1892" w:author="Στάθης Καπ" w:date="2023-02-01T09:00:00Z">
                        <w:rPr>
                          <w:rFonts w:ascii="Cambria Math" w:hAnsi="Cambria Math"/>
                          <w:i/>
                          <w:iCs/>
                          <w:lang w:val="el-GR"/>
                        </w:rPr>
                      </w:ins>
                    </m:ctrlPr>
                  </m:naryPr>
                  <m:sub>
                    <m:r>
                      <w:ins w:id="1893" w:author="Στάθης Καπ" w:date="2023-02-01T09:00:00Z">
                        <w:rPr>
                          <w:rFonts w:ascii="Cambria Math" w:hAnsi="Cambria Math"/>
                          <w:lang w:val="el-GR"/>
                        </w:rPr>
                        <m:t>e≠i,j</m:t>
                      </w:ins>
                    </m:r>
                  </m:sub>
                  <m:sup/>
                  <m:e>
                    <m:nary>
                      <m:naryPr>
                        <m:chr m:val="∑"/>
                        <m:limLoc m:val="undOvr"/>
                        <m:ctrlPr>
                          <w:ins w:id="1894" w:author="Στάθης Καπ" w:date="2023-02-01T09:00:00Z">
                            <w:rPr>
                              <w:rFonts w:ascii="Cambria Math" w:hAnsi="Cambria Math"/>
                              <w:i/>
                              <w:iCs/>
                              <w:lang w:val="el-GR"/>
                            </w:rPr>
                          </w:ins>
                        </m:ctrlPr>
                      </m:naryPr>
                      <m:sub>
                        <m:r>
                          <w:ins w:id="1895" w:author="Στάθης Καπ" w:date="2023-02-01T09:00:00Z">
                            <w:rPr>
                              <w:rFonts w:ascii="Cambria Math" w:hAnsi="Cambria Math"/>
                              <w:lang w:val="el-GR"/>
                            </w:rPr>
                            <m:t>u=t+</m:t>
                          </w:ins>
                        </m:r>
                        <m:sSub>
                          <m:sSubPr>
                            <m:ctrlPr>
                              <w:ins w:id="1896" w:author="Στάθης Καπ" w:date="2023-02-01T09:00:00Z">
                                <w:rPr>
                                  <w:rFonts w:ascii="Cambria Math" w:hAnsi="Cambria Math"/>
                                  <w:i/>
                                  <w:iCs/>
                                  <w:lang w:val="el-GR"/>
                                </w:rPr>
                              </w:ins>
                            </m:ctrlPr>
                          </m:sSubPr>
                          <m:e>
                            <m:r>
                              <w:ins w:id="1897" w:author="Στάθης Καπ" w:date="2023-02-01T09:00:00Z">
                                <w:rPr>
                                  <w:rFonts w:ascii="Cambria Math" w:hAnsi="Cambria Math"/>
                                  <w:lang w:val="el-GR"/>
                                </w:rPr>
                                <m:t>d</m:t>
                              </w:ins>
                            </m:r>
                          </m:e>
                          <m:sub>
                            <m:r>
                              <w:ins w:id="1898" w:author="Στάθης Καπ" w:date="2023-02-01T09:00:00Z">
                                <w:rPr>
                                  <w:rFonts w:ascii="Cambria Math" w:hAnsi="Cambria Math"/>
                                  <w:lang w:val="el-GR"/>
                                </w:rPr>
                                <m:t>i,j,t</m:t>
                              </w:ins>
                            </m:r>
                          </m:sub>
                        </m:sSub>
                      </m:sub>
                      <m:sup>
                        <m:sSub>
                          <m:sSubPr>
                            <m:ctrlPr>
                              <w:ins w:id="1899" w:author="Στάθης Καπ" w:date="2023-02-01T09:00:00Z">
                                <w:rPr>
                                  <w:rFonts w:ascii="Cambria Math" w:hAnsi="Cambria Math"/>
                                  <w:i/>
                                  <w:iCs/>
                                  <w:lang w:val="el-GR"/>
                                </w:rPr>
                              </w:ins>
                            </m:ctrlPr>
                          </m:sSubPr>
                          <m:e>
                            <m:r>
                              <w:ins w:id="1900" w:author="Στάθης Καπ" w:date="2023-02-01T09:00:00Z">
                                <w:rPr>
                                  <w:rFonts w:ascii="Cambria Math" w:hAnsi="Cambria Math"/>
                                  <w:lang w:val="el-GR"/>
                                </w:rPr>
                                <m:t>T</m:t>
                              </w:ins>
                            </m:r>
                          </m:e>
                          <m:sub>
                            <m:r>
                              <w:ins w:id="1901" w:author="Στάθης Καπ" w:date="2023-02-01T09:00:00Z">
                                <w:rPr>
                                  <w:rFonts w:ascii="Cambria Math" w:hAnsi="Cambria Math"/>
                                  <w:lang w:val="el-GR"/>
                                </w:rPr>
                                <m:t>max</m:t>
                              </w:ins>
                            </m:r>
                          </m:sub>
                        </m:sSub>
                      </m:sup>
                      <m:e>
                        <m:sSub>
                          <m:sSubPr>
                            <m:ctrlPr>
                              <w:ins w:id="1902" w:author="Στάθης Καπ" w:date="2023-02-01T09:00:00Z">
                                <w:rPr>
                                  <w:rFonts w:ascii="Cambria Math" w:hAnsi="Cambria Math"/>
                                  <w:i/>
                                  <w:iCs/>
                                  <w:lang w:val="el-GR"/>
                                </w:rPr>
                              </w:ins>
                            </m:ctrlPr>
                          </m:sSubPr>
                          <m:e>
                            <m:r>
                              <w:ins w:id="1903" w:author="Στάθης Καπ" w:date="2023-02-01T09:00:00Z">
                                <w:rPr>
                                  <w:rFonts w:ascii="Cambria Math" w:hAnsi="Cambria Math"/>
                                  <w:lang w:val="el-GR"/>
                                </w:rPr>
                                <m:t>X</m:t>
                              </w:ins>
                            </m:r>
                          </m:e>
                          <m:sub>
                            <m:r>
                              <w:ins w:id="1904" w:author="Στάθης Καπ" w:date="2023-02-01T09:00:00Z">
                                <w:rPr>
                                  <w:rFonts w:ascii="Cambria Math" w:hAnsi="Cambria Math"/>
                                  <w:lang w:val="el-GR"/>
                                </w:rPr>
                                <m:t>j,e,u</m:t>
                              </w:ins>
                            </m:r>
                          </m:sub>
                        </m:sSub>
                      </m:e>
                    </m:nary>
                  </m:e>
                </m:nary>
                <m:r>
                  <w:ins w:id="1905" w:author="Στάθης Καπ" w:date="2023-02-01T09:00:00Z">
                    <w:rPr>
                      <w:rFonts w:ascii="Cambria Math" w:hAnsi="Cambria Math"/>
                      <w:lang w:val="el-GR"/>
                    </w:rPr>
                    <m:t>≤</m:t>
                  </w:ins>
                </m:r>
                <m:sSub>
                  <m:sSubPr>
                    <m:ctrlPr>
                      <w:ins w:id="1906" w:author="Στάθης Καπ" w:date="2023-02-01T09:00:00Z">
                        <w:rPr>
                          <w:rFonts w:ascii="Cambria Math" w:hAnsi="Cambria Math"/>
                          <w:i/>
                          <w:iCs/>
                          <w:lang w:val="el-GR"/>
                        </w:rPr>
                      </w:ins>
                    </m:ctrlPr>
                  </m:sSubPr>
                  <m:e>
                    <m:r>
                      <w:ins w:id="1907" w:author="Στάθης Καπ" w:date="2023-02-01T09:00:00Z">
                        <w:rPr>
                          <w:rFonts w:ascii="Cambria Math" w:hAnsi="Cambria Math"/>
                          <w:lang w:val="el-GR"/>
                        </w:rPr>
                        <m:t>X</m:t>
                      </w:ins>
                    </m:r>
                  </m:e>
                  <m:sub>
                    <m:r>
                      <w:ins w:id="1908" w:author="Στάθης Καπ" w:date="2023-02-01T09:00:00Z">
                        <w:rPr>
                          <w:rFonts w:ascii="Cambria Math" w:hAnsi="Cambria Math"/>
                          <w:lang w:val="el-GR"/>
                        </w:rPr>
                        <m:t>i,j,t</m:t>
                      </w:ins>
                    </m:r>
                  </m:sub>
                </m:sSub>
                <m:r>
                  <w:ins w:id="1909" w:author="Στάθης Καπ" w:date="2023-02-01T09:00:00Z">
                    <w:rPr>
                      <w:rFonts w:ascii="Cambria Math" w:hAnsi="Cambria Math"/>
                      <w:lang w:val="el-GR"/>
                    </w:rPr>
                    <m:t xml:space="preserve"> ∀i,j=1, ⋯, n-1, i≠j, j≠1, t≤</m:t>
                  </w:ins>
                </m:r>
                <m:sSub>
                  <m:sSubPr>
                    <m:ctrlPr>
                      <w:ins w:id="1910" w:author="Στάθης Καπ" w:date="2023-02-01T09:00:00Z">
                        <w:rPr>
                          <w:rFonts w:ascii="Cambria Math" w:hAnsi="Cambria Math"/>
                          <w:i/>
                          <w:iCs/>
                          <w:lang w:val="el-GR"/>
                        </w:rPr>
                      </w:ins>
                    </m:ctrlPr>
                  </m:sSubPr>
                  <m:e>
                    <m:r>
                      <w:ins w:id="1911" w:author="Στάθης Καπ" w:date="2023-02-01T09:00:00Z">
                        <w:rPr>
                          <w:rFonts w:ascii="Cambria Math" w:hAnsi="Cambria Math"/>
                          <w:lang w:val="el-GR"/>
                        </w:rPr>
                        <m:t>T</m:t>
                      </w:ins>
                    </m:r>
                  </m:e>
                  <m:sub>
                    <m:r>
                      <w:ins w:id="1912" w:author="Στάθης Καπ" w:date="2023-02-01T09:00:00Z">
                        <w:rPr>
                          <w:rFonts w:ascii="Cambria Math" w:hAnsi="Cambria Math"/>
                          <w:lang w:val="el-GR"/>
                        </w:rPr>
                        <m:t>max</m:t>
                      </w:ins>
                    </m:r>
                  </m:sub>
                </m:sSub>
                <m:r>
                  <w:ins w:id="1913" w:author="Στάθης Καπ" w:date="2023-02-01T09:00:00Z">
                    <w:rPr>
                      <w:rFonts w:ascii="Cambria Math" w:hAnsi="Cambria Math"/>
                      <w:lang w:val="el-GR"/>
                    </w:rPr>
                    <m:t>-</m:t>
                  </w:ins>
                </m:r>
                <m:sSub>
                  <m:sSubPr>
                    <m:ctrlPr>
                      <w:ins w:id="1914" w:author="Στάθης Καπ" w:date="2023-02-01T09:00:00Z">
                        <w:rPr>
                          <w:rFonts w:ascii="Cambria Math" w:hAnsi="Cambria Math"/>
                          <w:i/>
                          <w:iCs/>
                          <w:lang w:val="el-GR"/>
                        </w:rPr>
                      </w:ins>
                    </m:ctrlPr>
                  </m:sSubPr>
                  <m:e>
                    <m:r>
                      <w:ins w:id="1915" w:author="Στάθης Καπ" w:date="2023-02-01T09:00:00Z">
                        <w:rPr>
                          <w:rFonts w:ascii="Cambria Math" w:hAnsi="Cambria Math"/>
                          <w:lang w:val="el-GR"/>
                        </w:rPr>
                        <m:t>d</m:t>
                      </w:ins>
                    </m:r>
                  </m:e>
                  <m:sub>
                    <m:r>
                      <w:ins w:id="1916" w:author="Στάθης Καπ" w:date="2023-02-01T09:00:00Z">
                        <w:rPr>
                          <w:rFonts w:ascii="Cambria Math" w:hAnsi="Cambria Math"/>
                          <w:lang w:val="el-GR"/>
                        </w:rPr>
                        <m:t>i,j,t</m:t>
                      </w:ins>
                    </m:r>
                  </m:sub>
                </m:sSub>
              </m:oMath>
            </m:oMathPara>
          </w:p>
        </w:tc>
        <w:tc>
          <w:tcPr>
            <w:tcW w:w="350" w:type="pct"/>
            <w:vAlign w:val="center"/>
          </w:tcPr>
          <w:p w14:paraId="05FDBA9D" w14:textId="0DA2F704" w:rsidR="007D7F13" w:rsidRPr="00603993" w:rsidRDefault="007D7F13" w:rsidP="00237FE3">
            <w:pPr>
              <w:pStyle w:val="Caption"/>
              <w:spacing w:after="160"/>
              <w:rPr>
                <w:ins w:id="1917" w:author="Στάθης Καπ" w:date="2023-02-01T09:00:00Z"/>
                <w:rPrChange w:id="1918" w:author="Στάθης Καπ" w:date="2023-02-01T08:49:00Z">
                  <w:rPr>
                    <w:ins w:id="1919" w:author="Στάθης Καπ" w:date="2023-02-01T09:00:00Z"/>
                    <w:lang w:val="el-GR"/>
                  </w:rPr>
                </w:rPrChange>
              </w:rPr>
            </w:pPr>
            <w:ins w:id="1920"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921"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22</w:t>
            </w:r>
            <w:ins w:id="1922" w:author="Στάθης Καπ" w:date="2023-02-01T09:00:00Z">
              <w:r>
                <w:rPr>
                  <w:lang w:val="el-GR"/>
                </w:rPr>
                <w:fldChar w:fldCharType="end"/>
              </w:r>
              <w:r>
                <w:t>)</w:t>
              </w:r>
            </w:ins>
          </w:p>
        </w:tc>
      </w:tr>
      <w:tr w:rsidR="0065571E" w14:paraId="0D1DB037" w14:textId="77777777" w:rsidTr="00237FE3">
        <w:trPr>
          <w:ins w:id="1923" w:author="Στάθης Καπ" w:date="2023-02-01T09:00:00Z"/>
        </w:trPr>
        <w:tc>
          <w:tcPr>
            <w:tcW w:w="350" w:type="pct"/>
          </w:tcPr>
          <w:p w14:paraId="32FB801A" w14:textId="77777777" w:rsidR="0065571E" w:rsidRDefault="0065571E">
            <w:pPr>
              <w:spacing w:after="160"/>
              <w:rPr>
                <w:ins w:id="1924" w:author="Στάθης Καπ" w:date="2023-02-01T09:00:00Z"/>
                <w:lang w:val="el-GR"/>
              </w:rPr>
              <w:pPrChange w:id="1925" w:author="Στάθης Καπ" w:date="2023-02-01T08:46:00Z">
                <w:pPr/>
              </w:pPrChange>
            </w:pPr>
          </w:p>
        </w:tc>
        <w:tc>
          <w:tcPr>
            <w:tcW w:w="4300" w:type="pct"/>
          </w:tcPr>
          <w:p w14:paraId="756E2D73" w14:textId="74A13BB8" w:rsidR="0065571E" w:rsidRPr="005846FF" w:rsidRDefault="00114CDB">
            <w:pPr>
              <w:spacing w:after="160"/>
              <w:rPr>
                <w:ins w:id="1926" w:author="Στάθης Καπ" w:date="2023-02-01T09:00:00Z"/>
                <w:lang w:val="el-GR"/>
              </w:rPr>
              <w:pPrChange w:id="1927" w:author="Στάθης Καπ" w:date="2023-02-01T08:46:00Z">
                <w:pPr/>
              </w:pPrChange>
            </w:pPr>
            <m:oMathPara>
              <m:oMath>
                <m:sSub>
                  <m:sSubPr>
                    <m:ctrlPr>
                      <w:ins w:id="1928" w:author="Στάθης Καπ" w:date="2023-02-01T09:00:00Z">
                        <w:rPr>
                          <w:rFonts w:ascii="Cambria Math" w:hAnsi="Cambria Math"/>
                          <w:i/>
                          <w:lang w:val="el-GR"/>
                        </w:rPr>
                      </w:ins>
                    </m:ctrlPr>
                  </m:sSubPr>
                  <m:e>
                    <m:r>
                      <w:ins w:id="1929" w:author="Στάθης Καπ" w:date="2023-02-01T09:00:00Z">
                        <w:rPr>
                          <w:rFonts w:ascii="Cambria Math" w:hAnsi="Cambria Math"/>
                          <w:lang w:val="el-GR"/>
                        </w:rPr>
                        <m:t>X</m:t>
                      </w:ins>
                    </m:r>
                  </m:e>
                  <m:sub>
                    <m:r>
                      <w:ins w:id="1930" w:author="Στάθης Καπ" w:date="2023-02-01T09:00:00Z">
                        <w:rPr>
                          <w:rFonts w:ascii="Cambria Math" w:hAnsi="Cambria Math"/>
                          <w:lang w:val="el-GR"/>
                        </w:rPr>
                        <m:t>i,j,t</m:t>
                      </w:ins>
                    </m:r>
                  </m:sub>
                </m:sSub>
                <m:r>
                  <w:ins w:id="1931" w:author="Στάθης Καπ" w:date="2023-02-01T09:00:00Z">
                    <w:rPr>
                      <w:rFonts w:ascii="Cambria Math" w:eastAsiaTheme="minorEastAsia" w:hAnsi="Cambria Math"/>
                      <w:lang w:val="el-GR"/>
                    </w:rPr>
                    <m:t xml:space="preserve">=0 ∀i≠j, t&gt; </m:t>
                  </w:ins>
                </m:r>
                <m:sSub>
                  <m:sSubPr>
                    <m:ctrlPr>
                      <w:ins w:id="1932" w:author="Στάθης Καπ" w:date="2023-02-01T09:00:00Z">
                        <w:rPr>
                          <w:rFonts w:ascii="Cambria Math" w:eastAsiaTheme="minorEastAsia" w:hAnsi="Cambria Math"/>
                          <w:i/>
                          <w:lang w:val="el-GR"/>
                        </w:rPr>
                      </w:ins>
                    </m:ctrlPr>
                  </m:sSubPr>
                  <m:e>
                    <m:r>
                      <w:ins w:id="1933" w:author="Στάθης Καπ" w:date="2023-02-01T09:00:00Z">
                        <w:rPr>
                          <w:rFonts w:ascii="Cambria Math" w:eastAsiaTheme="minorEastAsia" w:hAnsi="Cambria Math"/>
                          <w:lang w:val="el-GR"/>
                        </w:rPr>
                        <m:t>T</m:t>
                      </w:ins>
                    </m:r>
                  </m:e>
                  <m:sub>
                    <m:r>
                      <w:ins w:id="1934" w:author="Στάθης Καπ" w:date="2023-02-01T09:00:00Z">
                        <w:rPr>
                          <w:rFonts w:ascii="Cambria Math" w:eastAsiaTheme="minorEastAsia" w:hAnsi="Cambria Math"/>
                          <w:lang w:val="el-GR"/>
                        </w:rPr>
                        <m:t>max</m:t>
                      </w:ins>
                    </m:r>
                  </m:sub>
                </m:sSub>
                <m:r>
                  <w:ins w:id="1935" w:author="Στάθης Καπ" w:date="2023-02-01T09:00:00Z">
                    <w:rPr>
                      <w:rFonts w:ascii="Cambria Math" w:eastAsiaTheme="minorEastAsia" w:hAnsi="Cambria Math"/>
                      <w:lang w:val="el-GR"/>
                    </w:rPr>
                    <m:t>-</m:t>
                  </w:ins>
                </m:r>
                <m:sSub>
                  <m:sSubPr>
                    <m:ctrlPr>
                      <w:ins w:id="1936" w:author="Στάθης Καπ" w:date="2023-02-01T09:00:00Z">
                        <w:rPr>
                          <w:rFonts w:ascii="Cambria Math" w:eastAsiaTheme="minorEastAsia" w:hAnsi="Cambria Math"/>
                          <w:i/>
                          <w:lang w:val="el-GR"/>
                        </w:rPr>
                      </w:ins>
                    </m:ctrlPr>
                  </m:sSubPr>
                  <m:e>
                    <m:r>
                      <w:ins w:id="1937" w:author="Στάθης Καπ" w:date="2023-02-01T09:00:00Z">
                        <w:rPr>
                          <w:rFonts w:ascii="Cambria Math" w:eastAsiaTheme="minorEastAsia" w:hAnsi="Cambria Math"/>
                          <w:lang w:val="el-GR"/>
                        </w:rPr>
                        <m:t>d</m:t>
                      </w:ins>
                    </m:r>
                  </m:e>
                  <m:sub>
                    <m:r>
                      <w:ins w:id="1938"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3CBF5466" w:rsidR="0065571E" w:rsidRPr="00603993" w:rsidRDefault="0065571E" w:rsidP="00237FE3">
            <w:pPr>
              <w:pStyle w:val="Caption"/>
              <w:spacing w:after="160"/>
              <w:rPr>
                <w:ins w:id="1939" w:author="Στάθης Καπ" w:date="2023-02-01T09:00:00Z"/>
                <w:rPrChange w:id="1940" w:author="Στάθης Καπ" w:date="2023-02-01T08:49:00Z">
                  <w:rPr>
                    <w:ins w:id="1941" w:author="Στάθης Καπ" w:date="2023-02-01T09:00:00Z"/>
                    <w:lang w:val="el-GR"/>
                  </w:rPr>
                </w:rPrChange>
              </w:rPr>
            </w:pPr>
            <w:ins w:id="1942"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943"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23</w:t>
            </w:r>
            <w:ins w:id="1944" w:author="Στάθης Καπ" w:date="2023-02-01T09:00:00Z">
              <w:r>
                <w:rPr>
                  <w:lang w:val="el-GR"/>
                </w:rPr>
                <w:fldChar w:fldCharType="end"/>
              </w:r>
              <w:r>
                <w:t>)</w:t>
              </w:r>
            </w:ins>
          </w:p>
        </w:tc>
      </w:tr>
    </w:tbl>
    <w:p w14:paraId="58D65EB9" w14:textId="16D68605" w:rsidR="00EA6FB8" w:rsidRPr="00EA6FB8" w:rsidDel="00EA6FB8" w:rsidRDefault="000B5DA1" w:rsidP="00550D86">
      <w:pPr>
        <w:rPr>
          <w:del w:id="1945" w:author="Στάθης Καπ" w:date="2023-02-01T08:58:00Z"/>
          <w:rFonts w:eastAsiaTheme="minorEastAsia"/>
          <w:lang w:val="el-GR"/>
        </w:rPr>
      </w:pPr>
      <w:ins w:id="1946" w:author="Στάθης Καπ" w:date="2023-03-13T04:17:00Z">
        <w:r>
          <w:rPr>
            <w:rFonts w:eastAsiaTheme="minorEastAsia"/>
            <w:lang w:val="el-GR"/>
          </w:rPr>
          <w:tab/>
        </w:r>
      </w:ins>
    </w:p>
    <w:p w14:paraId="7C4A4E17" w14:textId="7738CB26" w:rsidR="00550D86" w:rsidRPr="00EA6FB8" w:rsidDel="00EA6FB8" w:rsidRDefault="001827A8" w:rsidP="00550D86">
      <w:pPr>
        <w:rPr>
          <w:del w:id="1947" w:author="Στάθης Καπ" w:date="2023-02-01T08:58:00Z"/>
          <w:rFonts w:eastAsiaTheme="minorEastAsia"/>
          <w:lang w:val="el-GR"/>
          <w:rPrChange w:id="1948" w:author="Στάθης Καπ" w:date="2023-02-01T08:58:00Z">
            <w:rPr>
              <w:del w:id="1949" w:author="Στάθης Καπ" w:date="2023-02-01T08:58:00Z"/>
              <w:rFonts w:ascii="Cambria Math" w:hAnsi="Cambria Math"/>
              <w:i/>
              <w:lang w:val="el-GR"/>
            </w:rPr>
          </w:rPrChange>
        </w:rPr>
      </w:pPr>
      <m:oMathPara>
        <m:oMath>
          <m:r>
            <w:del w:id="1950" w:author="Στάθης Καπ" w:date="2023-02-01T08:58:00Z">
              <w:rPr>
                <w:rFonts w:ascii="Cambria Math" w:hAnsi="Cambria Math"/>
                <w:lang w:val="el-GR"/>
              </w:rPr>
              <m:t xml:space="preserve">Maximize </m:t>
            </w:del>
          </m:r>
          <m:nary>
            <m:naryPr>
              <m:chr m:val="∑"/>
              <m:limLoc m:val="undOvr"/>
              <m:ctrlPr>
                <w:del w:id="1951" w:author="Στάθης Καπ" w:date="2023-02-01T08:58:00Z">
                  <w:rPr>
                    <w:rFonts w:ascii="Cambria Math" w:hAnsi="Cambria Math"/>
                    <w:i/>
                    <w:lang w:val="el-GR"/>
                  </w:rPr>
                </w:del>
              </m:ctrlPr>
            </m:naryPr>
            <m:sub>
              <m:r>
                <w:del w:id="1952" w:author="Στάθης Καπ" w:date="2023-02-01T08:58:00Z">
                  <w:rPr>
                    <w:rFonts w:ascii="Cambria Math" w:hAnsi="Cambria Math"/>
                    <w:lang w:val="el-GR"/>
                  </w:rPr>
                  <m:t>i=1</m:t>
                </w:del>
              </m:r>
            </m:sub>
            <m:sup>
              <m:r>
                <w:del w:id="1953" w:author="Στάθης Καπ" w:date="2023-02-01T08:58:00Z">
                  <w:rPr>
                    <w:rFonts w:ascii="Cambria Math" w:hAnsi="Cambria Math"/>
                    <w:lang w:val="el-GR"/>
                  </w:rPr>
                  <m:t>n</m:t>
                </w:del>
              </m:r>
            </m:sup>
            <m:e>
              <m:nary>
                <m:naryPr>
                  <m:chr m:val="∑"/>
                  <m:limLoc m:val="undOvr"/>
                  <m:ctrlPr>
                    <w:del w:id="1954" w:author="Στάθης Καπ" w:date="2023-02-01T08:58:00Z">
                      <w:rPr>
                        <w:rFonts w:ascii="Cambria Math" w:hAnsi="Cambria Math"/>
                        <w:i/>
                        <w:lang w:val="el-GR"/>
                      </w:rPr>
                    </w:del>
                  </m:ctrlPr>
                </m:naryPr>
                <m:sub>
                  <m:r>
                    <w:del w:id="1955" w:author="Στάθης Καπ" w:date="2023-02-01T08:58:00Z">
                      <w:rPr>
                        <w:rFonts w:ascii="Cambria Math" w:hAnsi="Cambria Math"/>
                        <w:lang w:val="el-GR"/>
                      </w:rPr>
                      <m:t>j=1,j≠i</m:t>
                    </w:del>
                  </m:r>
                </m:sub>
                <m:sup>
                  <m:r>
                    <w:del w:id="1956" w:author="Στάθης Καπ" w:date="2023-02-01T08:58:00Z">
                      <w:rPr>
                        <w:rFonts w:ascii="Cambria Math" w:hAnsi="Cambria Math"/>
                        <w:lang w:val="el-GR"/>
                      </w:rPr>
                      <m:t>n</m:t>
                    </w:del>
                  </m:r>
                </m:sup>
                <m:e>
                  <m:nary>
                    <m:naryPr>
                      <m:chr m:val="∑"/>
                      <m:limLoc m:val="undOvr"/>
                      <m:ctrlPr>
                        <w:del w:id="1957" w:author="Στάθης Καπ" w:date="2023-02-01T08:58:00Z">
                          <w:rPr>
                            <w:rFonts w:ascii="Cambria Math" w:hAnsi="Cambria Math"/>
                            <w:i/>
                            <w:lang w:val="el-GR"/>
                          </w:rPr>
                        </w:del>
                      </m:ctrlPr>
                    </m:naryPr>
                    <m:sub>
                      <m:r>
                        <w:del w:id="1958" w:author="Στάθης Καπ" w:date="2023-02-01T08:58:00Z">
                          <w:rPr>
                            <w:rFonts w:ascii="Cambria Math" w:hAnsi="Cambria Math"/>
                            <w:lang w:val="el-GR"/>
                          </w:rPr>
                          <m:t>t=1</m:t>
                        </w:del>
                      </m:r>
                    </m:sub>
                    <m:sup>
                      <m:sSub>
                        <m:sSubPr>
                          <m:ctrlPr>
                            <w:del w:id="1959" w:author="Στάθης Καπ" w:date="2023-02-01T08:58:00Z">
                              <w:rPr>
                                <w:rFonts w:ascii="Cambria Math" w:hAnsi="Cambria Math"/>
                                <w:i/>
                                <w:lang w:val="el-GR"/>
                              </w:rPr>
                            </w:del>
                          </m:ctrlPr>
                        </m:sSubPr>
                        <m:e>
                          <m:r>
                            <w:del w:id="1960" w:author="Στάθης Καπ" w:date="2023-02-01T08:58:00Z">
                              <w:rPr>
                                <w:rFonts w:ascii="Cambria Math" w:hAnsi="Cambria Math"/>
                                <w:lang w:val="el-GR"/>
                              </w:rPr>
                              <m:t>T</m:t>
                            </w:del>
                          </m:r>
                        </m:e>
                        <m:sub>
                          <m:r>
                            <w:del w:id="1961" w:author="Στάθης Καπ" w:date="2023-02-01T08:58:00Z">
                              <w:rPr>
                                <w:rFonts w:ascii="Cambria Math" w:hAnsi="Cambria Math"/>
                                <w:lang w:val="el-GR"/>
                              </w:rPr>
                              <m:t>max</m:t>
                            </w:del>
                          </m:r>
                        </m:sub>
                      </m:sSub>
                    </m:sup>
                    <m:e>
                      <m:sSub>
                        <m:sSubPr>
                          <m:ctrlPr>
                            <w:del w:id="1962" w:author="Στάθης Καπ" w:date="2023-02-01T08:58:00Z">
                              <w:rPr>
                                <w:rFonts w:ascii="Cambria Math" w:hAnsi="Cambria Math"/>
                                <w:i/>
                                <w:lang w:val="el-GR"/>
                              </w:rPr>
                            </w:del>
                          </m:ctrlPr>
                        </m:sSubPr>
                        <m:e>
                          <m:r>
                            <w:del w:id="1963" w:author="Στάθης Καπ" w:date="2023-02-01T08:58:00Z">
                              <w:rPr>
                                <w:rFonts w:ascii="Cambria Math" w:hAnsi="Cambria Math"/>
                                <w:lang w:val="el-GR"/>
                              </w:rPr>
                              <m:t>u</m:t>
                            </w:del>
                          </m:r>
                        </m:e>
                        <m:sub>
                          <m:r>
                            <w:del w:id="1964" w:author="Στάθης Καπ" w:date="2023-02-01T08:58:00Z">
                              <w:rPr>
                                <w:rFonts w:ascii="Cambria Math" w:hAnsi="Cambria Math"/>
                                <w:lang w:val="el-GR"/>
                              </w:rPr>
                              <m:t>i</m:t>
                            </w:del>
                          </m:r>
                        </m:sub>
                      </m:sSub>
                      <m:sSub>
                        <m:sSubPr>
                          <m:ctrlPr>
                            <w:del w:id="1965" w:author="Στάθης Καπ" w:date="2023-02-01T08:58:00Z">
                              <w:rPr>
                                <w:rFonts w:ascii="Cambria Math" w:hAnsi="Cambria Math"/>
                                <w:i/>
                                <w:lang w:val="el-GR"/>
                              </w:rPr>
                            </w:del>
                          </m:ctrlPr>
                        </m:sSubPr>
                        <m:e>
                          <m:r>
                            <w:del w:id="1966" w:author="Στάθης Καπ" w:date="2023-02-01T08:58:00Z">
                              <w:rPr>
                                <w:rFonts w:ascii="Cambria Math" w:hAnsi="Cambria Math"/>
                                <w:lang w:val="el-GR"/>
                              </w:rPr>
                              <m:t>X</m:t>
                            </w:del>
                          </m:r>
                        </m:e>
                        <m:sub>
                          <m:r>
                            <w:del w:id="1967"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114CDB" w:rsidP="00550D86">
      <w:pPr>
        <w:rPr>
          <w:del w:id="1968" w:author="Στάθης Καπ" w:date="2023-02-01T08:58:00Z"/>
          <w:rFonts w:eastAsiaTheme="minorEastAsia"/>
          <w:lang w:val="el-GR"/>
        </w:rPr>
      </w:pPr>
      <m:oMathPara>
        <m:oMath>
          <m:nary>
            <m:naryPr>
              <m:chr m:val="∑"/>
              <m:limLoc m:val="undOvr"/>
              <m:ctrlPr>
                <w:del w:id="1969" w:author="Στάθης Καπ" w:date="2023-02-01T08:58:00Z">
                  <w:rPr>
                    <w:rFonts w:ascii="Cambria Math" w:hAnsi="Cambria Math"/>
                    <w:i/>
                    <w:lang w:val="el-GR"/>
                  </w:rPr>
                </w:del>
              </m:ctrlPr>
            </m:naryPr>
            <m:sub>
              <m:r>
                <w:del w:id="1970" w:author="Στάθης Καπ" w:date="2023-02-01T08:58:00Z">
                  <w:rPr>
                    <w:rFonts w:ascii="Cambria Math" w:hAnsi="Cambria Math"/>
                    <w:lang w:val="el-GR"/>
                  </w:rPr>
                  <m:t>i&gt;1</m:t>
                </w:del>
              </m:r>
            </m:sub>
            <m:sup>
              <m:r>
                <w:del w:id="1971" w:author="Στάθης Καπ" w:date="2023-02-01T08:58:00Z">
                  <w:rPr>
                    <w:rFonts w:ascii="Cambria Math" w:hAnsi="Cambria Math"/>
                    <w:lang w:val="el-GR"/>
                  </w:rPr>
                  <m:t>n</m:t>
                </w:del>
              </m:r>
            </m:sup>
            <m:e>
              <m:nary>
                <m:naryPr>
                  <m:chr m:val="∑"/>
                  <m:limLoc m:val="undOvr"/>
                  <m:ctrlPr>
                    <w:del w:id="1972" w:author="Στάθης Καπ" w:date="2023-02-01T08:58:00Z">
                      <w:rPr>
                        <w:rFonts w:ascii="Cambria Math" w:hAnsi="Cambria Math"/>
                        <w:i/>
                        <w:lang w:val="el-GR"/>
                      </w:rPr>
                    </w:del>
                  </m:ctrlPr>
                </m:naryPr>
                <m:sub>
                  <m:r>
                    <w:del w:id="1973" w:author="Στάθης Καπ" w:date="2023-02-01T08:58:00Z">
                      <w:rPr>
                        <w:rFonts w:ascii="Cambria Math" w:hAnsi="Cambria Math"/>
                        <w:lang w:val="el-GR"/>
                      </w:rPr>
                      <m:t>t=1</m:t>
                    </w:del>
                  </m:r>
                </m:sub>
                <m:sup>
                  <m:sSub>
                    <m:sSubPr>
                      <m:ctrlPr>
                        <w:del w:id="1974" w:author="Στάθης Καπ" w:date="2023-02-01T08:58:00Z">
                          <w:rPr>
                            <w:rFonts w:ascii="Cambria Math" w:hAnsi="Cambria Math"/>
                            <w:i/>
                            <w:lang w:val="el-GR"/>
                          </w:rPr>
                        </w:del>
                      </m:ctrlPr>
                    </m:sSubPr>
                    <m:e>
                      <m:r>
                        <w:del w:id="1975" w:author="Στάθης Καπ" w:date="2023-02-01T08:58:00Z">
                          <w:rPr>
                            <w:rFonts w:ascii="Cambria Math" w:hAnsi="Cambria Math"/>
                            <w:lang w:val="el-GR"/>
                          </w:rPr>
                          <m:t>T</m:t>
                        </w:del>
                      </m:r>
                    </m:e>
                    <m:sub>
                      <m:r>
                        <w:del w:id="1976" w:author="Στάθης Καπ" w:date="2023-02-01T08:58:00Z">
                          <w:rPr>
                            <w:rFonts w:ascii="Cambria Math" w:hAnsi="Cambria Math"/>
                            <w:lang w:val="el-GR"/>
                          </w:rPr>
                          <m:t>max</m:t>
                        </w:del>
                      </m:r>
                    </m:sub>
                  </m:sSub>
                </m:sup>
                <m:e>
                  <m:sSub>
                    <m:sSubPr>
                      <m:ctrlPr>
                        <w:del w:id="1977" w:author="Στάθης Καπ" w:date="2023-02-01T08:58:00Z">
                          <w:rPr>
                            <w:rFonts w:ascii="Cambria Math" w:hAnsi="Cambria Math"/>
                            <w:i/>
                            <w:lang w:val="el-GR"/>
                          </w:rPr>
                        </w:del>
                      </m:ctrlPr>
                    </m:sSubPr>
                    <m:e>
                      <m:r>
                        <w:del w:id="1978" w:author="Στάθης Καπ" w:date="2023-02-01T08:58:00Z">
                          <w:rPr>
                            <w:rFonts w:ascii="Cambria Math" w:hAnsi="Cambria Math"/>
                            <w:lang w:val="el-GR"/>
                          </w:rPr>
                          <m:t>X</m:t>
                        </w:del>
                      </m:r>
                    </m:e>
                    <m:sub>
                      <m:r>
                        <w:del w:id="1979" w:author="Στάθης Καπ" w:date="2023-02-01T08:58:00Z">
                          <w:rPr>
                            <w:rFonts w:ascii="Cambria Math" w:hAnsi="Cambria Math"/>
                            <w:lang w:val="el-GR"/>
                          </w:rPr>
                          <m:t>i,1,t</m:t>
                        </w:del>
                      </m:r>
                    </m:sub>
                  </m:sSub>
                </m:e>
              </m:nary>
            </m:e>
          </m:nary>
          <m:r>
            <w:del w:id="1980" w:author="Στάθης Καπ" w:date="2023-02-01T08:58:00Z">
              <w:rPr>
                <w:rFonts w:ascii="Cambria Math" w:hAnsi="Cambria Math"/>
                <w:lang w:val="el-GR"/>
              </w:rPr>
              <m:t>=0</m:t>
            </w:del>
          </m:r>
        </m:oMath>
      </m:oMathPara>
    </w:p>
    <w:p w14:paraId="68A901A5" w14:textId="75D3BB71" w:rsidR="003333E5" w:rsidDel="00EA6FB8" w:rsidRDefault="00114CDB" w:rsidP="00550D86">
      <w:pPr>
        <w:rPr>
          <w:del w:id="1981" w:author="Στάθης Καπ" w:date="2023-02-01T08:58:00Z"/>
          <w:lang w:val="el-GR"/>
        </w:rPr>
      </w:pPr>
      <m:oMathPara>
        <m:oMath>
          <m:nary>
            <m:naryPr>
              <m:chr m:val="∑"/>
              <m:limLoc m:val="undOvr"/>
              <m:ctrlPr>
                <w:del w:id="1982" w:author="Στάθης Καπ" w:date="2023-02-01T08:58:00Z">
                  <w:rPr>
                    <w:rFonts w:ascii="Cambria Math" w:hAnsi="Cambria Math"/>
                    <w:i/>
                    <w:lang w:val="el-GR"/>
                  </w:rPr>
                </w:del>
              </m:ctrlPr>
            </m:naryPr>
            <m:sub>
              <m:r>
                <w:del w:id="1983" w:author="Στάθης Καπ" w:date="2023-02-01T08:58:00Z">
                  <w:rPr>
                    <w:rFonts w:ascii="Cambria Math" w:hAnsi="Cambria Math"/>
                    <w:lang w:val="el-GR"/>
                  </w:rPr>
                  <m:t>j&gt;1</m:t>
                </w:del>
              </m:r>
            </m:sub>
            <m:sup>
              <m:r>
                <w:del w:id="1984" w:author="Στάθης Καπ" w:date="2023-02-01T08:58:00Z">
                  <w:rPr>
                    <w:rFonts w:ascii="Cambria Math" w:hAnsi="Cambria Math"/>
                    <w:lang w:val="el-GR"/>
                  </w:rPr>
                  <m:t>n</m:t>
                </w:del>
              </m:r>
            </m:sup>
            <m:e>
              <m:nary>
                <m:naryPr>
                  <m:chr m:val="∑"/>
                  <m:limLoc m:val="undOvr"/>
                  <m:ctrlPr>
                    <w:del w:id="1985" w:author="Στάθης Καπ" w:date="2023-02-01T08:58:00Z">
                      <w:rPr>
                        <w:rFonts w:ascii="Cambria Math" w:hAnsi="Cambria Math"/>
                        <w:i/>
                        <w:lang w:val="el-GR"/>
                      </w:rPr>
                    </w:del>
                  </m:ctrlPr>
                </m:naryPr>
                <m:sub>
                  <m:r>
                    <w:del w:id="1986" w:author="Στάθης Καπ" w:date="2023-02-01T08:58:00Z">
                      <w:rPr>
                        <w:rFonts w:ascii="Cambria Math" w:hAnsi="Cambria Math"/>
                        <w:lang w:val="el-GR"/>
                      </w:rPr>
                      <m:t>t=1</m:t>
                    </w:del>
                  </m:r>
                </m:sub>
                <m:sup>
                  <m:sSub>
                    <m:sSubPr>
                      <m:ctrlPr>
                        <w:del w:id="1987" w:author="Στάθης Καπ" w:date="2023-02-01T08:58:00Z">
                          <w:rPr>
                            <w:rFonts w:ascii="Cambria Math" w:hAnsi="Cambria Math"/>
                            <w:i/>
                            <w:lang w:val="el-GR"/>
                          </w:rPr>
                        </w:del>
                      </m:ctrlPr>
                    </m:sSubPr>
                    <m:e>
                      <m:r>
                        <w:del w:id="1988" w:author="Στάθης Καπ" w:date="2023-02-01T08:58:00Z">
                          <w:rPr>
                            <w:rFonts w:ascii="Cambria Math" w:hAnsi="Cambria Math"/>
                            <w:lang w:val="el-GR"/>
                          </w:rPr>
                          <m:t>T</m:t>
                        </w:del>
                      </m:r>
                    </m:e>
                    <m:sub>
                      <m:r>
                        <w:del w:id="1989" w:author="Στάθης Καπ" w:date="2023-02-01T08:58:00Z">
                          <w:rPr>
                            <w:rFonts w:ascii="Cambria Math" w:hAnsi="Cambria Math"/>
                            <w:lang w:val="el-GR"/>
                          </w:rPr>
                          <m:t>max</m:t>
                        </w:del>
                      </m:r>
                    </m:sub>
                  </m:sSub>
                </m:sup>
                <m:e>
                  <m:sSub>
                    <m:sSubPr>
                      <m:ctrlPr>
                        <w:del w:id="1990" w:author="Στάθης Καπ" w:date="2023-02-01T08:58:00Z">
                          <w:rPr>
                            <w:rFonts w:ascii="Cambria Math" w:hAnsi="Cambria Math"/>
                            <w:i/>
                            <w:lang w:val="el-GR"/>
                          </w:rPr>
                        </w:del>
                      </m:ctrlPr>
                    </m:sSubPr>
                    <m:e>
                      <m:r>
                        <w:del w:id="1991" w:author="Στάθης Καπ" w:date="2023-02-01T08:58:00Z">
                          <w:rPr>
                            <w:rFonts w:ascii="Cambria Math" w:hAnsi="Cambria Math"/>
                            <w:lang w:val="el-GR"/>
                          </w:rPr>
                          <m:t>X</m:t>
                        </w:del>
                      </m:r>
                    </m:e>
                    <m:sub>
                      <m:r>
                        <w:del w:id="1992" w:author="Στάθης Καπ" w:date="2023-02-01T08:58:00Z">
                          <w:rPr>
                            <w:rFonts w:ascii="Cambria Math" w:hAnsi="Cambria Math"/>
                            <w:lang w:val="el-GR"/>
                          </w:rPr>
                          <m:t>1,j,t</m:t>
                        </w:del>
                      </m:r>
                    </m:sub>
                  </m:sSub>
                </m:e>
              </m:nary>
            </m:e>
          </m:nary>
          <m:r>
            <w:del w:id="1993" w:author="Στάθης Καπ" w:date="2023-02-01T08:58:00Z">
              <w:rPr>
                <w:rFonts w:ascii="Cambria Math" w:hAnsi="Cambria Math"/>
                <w:lang w:val="el-GR"/>
              </w:rPr>
              <m:t>=1</m:t>
            </w:del>
          </m:r>
        </m:oMath>
      </m:oMathPara>
    </w:p>
    <w:p w14:paraId="55A175B6" w14:textId="1263AE4E" w:rsidR="003E05E5" w:rsidRPr="008330DD" w:rsidDel="00EA6FB8" w:rsidRDefault="00114CDB" w:rsidP="00550D86">
      <w:pPr>
        <w:rPr>
          <w:del w:id="1994" w:author="Στάθης Καπ" w:date="2023-02-01T08:58:00Z"/>
          <w:rFonts w:eastAsiaTheme="minorEastAsia"/>
          <w:lang w:val="el-GR"/>
        </w:rPr>
      </w:pPr>
      <m:oMathPara>
        <m:oMath>
          <m:nary>
            <m:naryPr>
              <m:chr m:val="∑"/>
              <m:limLoc m:val="undOvr"/>
              <m:ctrlPr>
                <w:del w:id="1995" w:author="Στάθης Καπ" w:date="2023-02-01T08:58:00Z">
                  <w:rPr>
                    <w:rFonts w:ascii="Cambria Math" w:hAnsi="Cambria Math"/>
                    <w:i/>
                    <w:lang w:val="el-GR"/>
                  </w:rPr>
                </w:del>
              </m:ctrlPr>
            </m:naryPr>
            <m:sub>
              <m:r>
                <w:del w:id="1996" w:author="Στάθης Καπ" w:date="2023-02-01T08:58:00Z">
                  <w:rPr>
                    <w:rFonts w:ascii="Cambria Math" w:hAnsi="Cambria Math"/>
                    <w:lang w:val="el-GR"/>
                  </w:rPr>
                  <m:t>j=1</m:t>
                </w:del>
              </m:r>
            </m:sub>
            <m:sup>
              <m:r>
                <w:del w:id="1997" w:author="Στάθης Καπ" w:date="2023-02-01T08:58:00Z">
                  <w:rPr>
                    <w:rFonts w:ascii="Cambria Math" w:hAnsi="Cambria Math"/>
                    <w:lang w:val="el-GR"/>
                  </w:rPr>
                  <m:t>n-1</m:t>
                </w:del>
              </m:r>
            </m:sup>
            <m:e>
              <m:nary>
                <m:naryPr>
                  <m:chr m:val="∑"/>
                  <m:limLoc m:val="undOvr"/>
                  <m:ctrlPr>
                    <w:del w:id="1998" w:author="Στάθης Καπ" w:date="2023-02-01T08:58:00Z">
                      <w:rPr>
                        <w:rFonts w:ascii="Cambria Math" w:hAnsi="Cambria Math"/>
                        <w:i/>
                        <w:lang w:val="el-GR"/>
                      </w:rPr>
                    </w:del>
                  </m:ctrlPr>
                </m:naryPr>
                <m:sub>
                  <m:r>
                    <w:del w:id="1999" w:author="Στάθης Καπ" w:date="2023-02-01T08:58:00Z">
                      <w:rPr>
                        <w:rFonts w:ascii="Cambria Math" w:hAnsi="Cambria Math"/>
                        <w:lang w:val="el-GR"/>
                      </w:rPr>
                      <m:t>t=1</m:t>
                    </w:del>
                  </m:r>
                </m:sub>
                <m:sup>
                  <m:sSub>
                    <m:sSubPr>
                      <m:ctrlPr>
                        <w:del w:id="2000" w:author="Στάθης Καπ" w:date="2023-02-01T08:58:00Z">
                          <w:rPr>
                            <w:rFonts w:ascii="Cambria Math" w:hAnsi="Cambria Math"/>
                            <w:i/>
                            <w:lang w:val="el-GR"/>
                          </w:rPr>
                        </w:del>
                      </m:ctrlPr>
                    </m:sSubPr>
                    <m:e>
                      <m:r>
                        <w:del w:id="2001" w:author="Στάθης Καπ" w:date="2023-02-01T08:58:00Z">
                          <w:rPr>
                            <w:rFonts w:ascii="Cambria Math" w:hAnsi="Cambria Math"/>
                            <w:lang w:val="el-GR"/>
                          </w:rPr>
                          <m:t>T</m:t>
                        </w:del>
                      </m:r>
                    </m:e>
                    <m:sub>
                      <m:r>
                        <w:del w:id="2002" w:author="Στάθης Καπ" w:date="2023-02-01T08:58:00Z">
                          <w:rPr>
                            <w:rFonts w:ascii="Cambria Math" w:hAnsi="Cambria Math"/>
                            <w:lang w:val="el-GR"/>
                          </w:rPr>
                          <m:t>max</m:t>
                        </w:del>
                      </m:r>
                    </m:sub>
                  </m:sSub>
                </m:sup>
                <m:e>
                  <m:sSub>
                    <m:sSubPr>
                      <m:ctrlPr>
                        <w:del w:id="2003" w:author="Στάθης Καπ" w:date="2023-02-01T08:58:00Z">
                          <w:rPr>
                            <w:rFonts w:ascii="Cambria Math" w:hAnsi="Cambria Math"/>
                            <w:i/>
                            <w:lang w:val="el-GR"/>
                          </w:rPr>
                        </w:del>
                      </m:ctrlPr>
                    </m:sSubPr>
                    <m:e>
                      <m:r>
                        <w:del w:id="2004" w:author="Στάθης Καπ" w:date="2023-02-01T08:58:00Z">
                          <w:rPr>
                            <w:rFonts w:ascii="Cambria Math" w:hAnsi="Cambria Math"/>
                            <w:lang w:val="el-GR"/>
                          </w:rPr>
                          <m:t>X</m:t>
                        </w:del>
                      </m:r>
                    </m:e>
                    <m:sub>
                      <m:r>
                        <w:del w:id="2005" w:author="Στάθης Καπ" w:date="2023-02-01T08:58:00Z">
                          <w:rPr>
                            <w:rFonts w:ascii="Cambria Math" w:hAnsi="Cambria Math"/>
                            <w:lang w:val="el-GR"/>
                          </w:rPr>
                          <m:t>n,j,t</m:t>
                        </w:del>
                      </m:r>
                    </m:sub>
                  </m:sSub>
                </m:e>
              </m:nary>
            </m:e>
          </m:nary>
          <m:r>
            <w:del w:id="2006" w:author="Στάθης Καπ" w:date="2023-02-01T08:58:00Z">
              <w:rPr>
                <w:rFonts w:ascii="Cambria Math" w:hAnsi="Cambria Math"/>
                <w:lang w:val="el-GR"/>
              </w:rPr>
              <m:t>=0</m:t>
            </w:del>
          </m:r>
        </m:oMath>
      </m:oMathPara>
    </w:p>
    <w:p w14:paraId="4FBC366E" w14:textId="09A316EA" w:rsidR="008330DD" w:rsidRPr="004D76B9" w:rsidDel="00EA6FB8" w:rsidRDefault="00114CDB" w:rsidP="00550D86">
      <w:pPr>
        <w:rPr>
          <w:del w:id="2007" w:author="Στάθης Καπ" w:date="2023-02-01T08:58:00Z"/>
          <w:rFonts w:eastAsiaTheme="minorEastAsia"/>
          <w:lang w:val="el-GR"/>
        </w:rPr>
      </w:pPr>
      <m:oMathPara>
        <m:oMath>
          <m:nary>
            <m:naryPr>
              <m:chr m:val="∑"/>
              <m:limLoc m:val="undOvr"/>
              <m:ctrlPr>
                <w:del w:id="2008" w:author="Στάθης Καπ" w:date="2023-02-01T08:58:00Z">
                  <w:rPr>
                    <w:rFonts w:ascii="Cambria Math" w:hAnsi="Cambria Math"/>
                    <w:i/>
                    <w:lang w:val="el-GR"/>
                  </w:rPr>
                </w:del>
              </m:ctrlPr>
            </m:naryPr>
            <m:sub>
              <m:r>
                <w:del w:id="2009" w:author="Στάθης Καπ" w:date="2023-02-01T08:58:00Z">
                  <w:rPr>
                    <w:rFonts w:ascii="Cambria Math" w:hAnsi="Cambria Math"/>
                    <w:lang w:val="el-GR"/>
                  </w:rPr>
                  <m:t>i=1</m:t>
                </w:del>
              </m:r>
            </m:sub>
            <m:sup>
              <m:r>
                <w:del w:id="2010" w:author="Στάθης Καπ" w:date="2023-02-01T08:58:00Z">
                  <w:rPr>
                    <w:rFonts w:ascii="Cambria Math" w:hAnsi="Cambria Math"/>
                    <w:lang w:val="el-GR"/>
                  </w:rPr>
                  <m:t>n-1</m:t>
                </w:del>
              </m:r>
            </m:sup>
            <m:e>
              <m:nary>
                <m:naryPr>
                  <m:chr m:val="∑"/>
                  <m:limLoc m:val="undOvr"/>
                  <m:ctrlPr>
                    <w:del w:id="2011" w:author="Στάθης Καπ" w:date="2023-02-01T08:58:00Z">
                      <w:rPr>
                        <w:rFonts w:ascii="Cambria Math" w:hAnsi="Cambria Math"/>
                        <w:i/>
                        <w:lang w:val="el-GR"/>
                      </w:rPr>
                    </w:del>
                  </m:ctrlPr>
                </m:naryPr>
                <m:sub>
                  <m:r>
                    <w:del w:id="2012" w:author="Στάθης Καπ" w:date="2023-02-01T08:58:00Z">
                      <w:rPr>
                        <w:rFonts w:ascii="Cambria Math" w:hAnsi="Cambria Math"/>
                        <w:lang w:val="el-GR"/>
                      </w:rPr>
                      <m:t>t=1</m:t>
                    </w:del>
                  </m:r>
                </m:sub>
                <m:sup>
                  <m:sSub>
                    <m:sSubPr>
                      <m:ctrlPr>
                        <w:del w:id="2013" w:author="Στάθης Καπ" w:date="2023-02-01T08:58:00Z">
                          <w:rPr>
                            <w:rFonts w:ascii="Cambria Math" w:hAnsi="Cambria Math"/>
                            <w:i/>
                            <w:lang w:val="el-GR"/>
                          </w:rPr>
                        </w:del>
                      </m:ctrlPr>
                    </m:sSubPr>
                    <m:e>
                      <m:r>
                        <w:del w:id="2014" w:author="Στάθης Καπ" w:date="2023-02-01T08:58:00Z">
                          <w:rPr>
                            <w:rFonts w:ascii="Cambria Math" w:hAnsi="Cambria Math"/>
                            <w:lang w:val="el-GR"/>
                          </w:rPr>
                          <m:t>T</m:t>
                        </w:del>
                      </m:r>
                    </m:e>
                    <m:sub>
                      <m:r>
                        <w:del w:id="2015" w:author="Στάθης Καπ" w:date="2023-02-01T08:58:00Z">
                          <w:rPr>
                            <w:rFonts w:ascii="Cambria Math" w:hAnsi="Cambria Math"/>
                            <w:lang w:val="el-GR"/>
                          </w:rPr>
                          <m:t>max</m:t>
                        </w:del>
                      </m:r>
                    </m:sub>
                  </m:sSub>
                </m:sup>
                <m:e>
                  <m:sSub>
                    <m:sSubPr>
                      <m:ctrlPr>
                        <w:del w:id="2016" w:author="Στάθης Καπ" w:date="2023-02-01T08:58:00Z">
                          <w:rPr>
                            <w:rFonts w:ascii="Cambria Math" w:hAnsi="Cambria Math"/>
                            <w:i/>
                            <w:lang w:val="el-GR"/>
                          </w:rPr>
                        </w:del>
                      </m:ctrlPr>
                    </m:sSubPr>
                    <m:e>
                      <m:r>
                        <w:del w:id="2017" w:author="Στάθης Καπ" w:date="2023-02-01T08:58:00Z">
                          <w:rPr>
                            <w:rFonts w:ascii="Cambria Math" w:hAnsi="Cambria Math"/>
                            <w:lang w:val="el-GR"/>
                          </w:rPr>
                          <m:t>X</m:t>
                        </w:del>
                      </m:r>
                    </m:e>
                    <m:sub>
                      <m:r>
                        <w:del w:id="2018" w:author="Στάθης Καπ" w:date="2023-02-01T08:58:00Z">
                          <w:rPr>
                            <w:rFonts w:ascii="Cambria Math" w:hAnsi="Cambria Math"/>
                            <w:lang w:val="el-GR"/>
                          </w:rPr>
                          <m:t>i,n,t</m:t>
                        </w:del>
                      </m:r>
                    </m:sub>
                  </m:sSub>
                </m:e>
              </m:nary>
            </m:e>
          </m:nary>
          <m:r>
            <w:del w:id="2019" w:author="Στάθης Καπ" w:date="2023-02-01T08:58:00Z">
              <w:rPr>
                <w:rFonts w:ascii="Cambria Math" w:hAnsi="Cambria Math"/>
                <w:lang w:val="el-GR"/>
              </w:rPr>
              <m:t>=1</m:t>
            </w:del>
          </m:r>
        </m:oMath>
      </m:oMathPara>
    </w:p>
    <w:p w14:paraId="69329B39" w14:textId="7646B38A" w:rsidR="004D76B9" w:rsidRPr="007D5C32" w:rsidDel="00EA6FB8" w:rsidRDefault="00114CDB" w:rsidP="00550D86">
      <w:pPr>
        <w:rPr>
          <w:del w:id="2020" w:author="Στάθης Καπ" w:date="2023-02-01T08:58:00Z"/>
          <w:i/>
          <w:lang w:val="el-GR"/>
        </w:rPr>
      </w:pPr>
      <m:oMathPara>
        <m:oMath>
          <m:nary>
            <m:naryPr>
              <m:chr m:val="∑"/>
              <m:limLoc m:val="undOvr"/>
              <m:ctrlPr>
                <w:del w:id="2021" w:author="Στάθης Καπ" w:date="2023-02-01T08:58:00Z">
                  <w:rPr>
                    <w:rFonts w:ascii="Cambria Math" w:hAnsi="Cambria Math"/>
                    <w:i/>
                    <w:lang w:val="el-GR"/>
                  </w:rPr>
                </w:del>
              </m:ctrlPr>
            </m:naryPr>
            <m:sub>
              <m:r>
                <w:del w:id="2022" w:author="Στάθης Καπ" w:date="2023-02-01T08:58:00Z">
                  <w:rPr>
                    <w:rFonts w:ascii="Cambria Math" w:hAnsi="Cambria Math"/>
                    <w:lang w:val="el-GR"/>
                  </w:rPr>
                  <m:t>i=1,i≠e</m:t>
                </w:del>
              </m:r>
            </m:sub>
            <m:sup>
              <m:r>
                <w:del w:id="2023" w:author="Στάθης Καπ" w:date="2023-02-01T08:58:00Z">
                  <w:rPr>
                    <w:rFonts w:ascii="Cambria Math" w:hAnsi="Cambria Math"/>
                    <w:lang w:val="el-GR"/>
                  </w:rPr>
                  <m:t>n-1</m:t>
                </w:del>
              </m:r>
            </m:sup>
            <m:e>
              <m:nary>
                <m:naryPr>
                  <m:chr m:val="∑"/>
                  <m:limLoc m:val="undOvr"/>
                  <m:ctrlPr>
                    <w:del w:id="2024" w:author="Στάθης Καπ" w:date="2023-02-01T08:58:00Z">
                      <w:rPr>
                        <w:rFonts w:ascii="Cambria Math" w:hAnsi="Cambria Math"/>
                        <w:i/>
                        <w:lang w:val="el-GR"/>
                      </w:rPr>
                    </w:del>
                  </m:ctrlPr>
                </m:naryPr>
                <m:sub>
                  <m:r>
                    <w:del w:id="2025" w:author="Στάθης Καπ" w:date="2023-02-01T08:58:00Z">
                      <m:rPr>
                        <m:sty m:val="p"/>
                      </m:rPr>
                      <w:rPr>
                        <w:rFonts w:ascii="Cambria Math" w:hAnsi="Cambria Math"/>
                      </w:rPr>
                      <m:t>t=1,</m:t>
                    </w:del>
                  </m:r>
                  <m:sSub>
                    <m:sSubPr>
                      <m:ctrlPr>
                        <w:del w:id="2026" w:author="Στάθης Καπ" w:date="2023-02-01T08:58:00Z">
                          <w:rPr>
                            <w:rFonts w:ascii="Cambria Math" w:hAnsi="Cambria Math"/>
                          </w:rPr>
                        </w:del>
                      </m:ctrlPr>
                    </m:sSubPr>
                    <m:e>
                      <m:r>
                        <w:del w:id="2027" w:author="Στάθης Καπ" w:date="2023-02-01T08:58:00Z">
                          <w:rPr>
                            <w:rFonts w:ascii="Cambria Math" w:hAnsi="Cambria Math"/>
                          </w:rPr>
                          <m:t>T</m:t>
                        </w:del>
                      </m:r>
                    </m:e>
                    <m:sub>
                      <m:r>
                        <w:del w:id="2028" w:author="Στάθης Καπ" w:date="2023-02-01T08:58:00Z">
                          <w:rPr>
                            <w:rFonts w:ascii="Cambria Math" w:hAnsi="Cambria Math"/>
                          </w:rPr>
                          <m:t>max</m:t>
                        </w:del>
                      </m:r>
                    </m:sub>
                  </m:sSub>
                </m:sub>
                <m:sup>
                  <m:r>
                    <w:del w:id="2029" w:author="Στάθης Καπ" w:date="2023-02-01T08:58:00Z">
                      <w:rPr>
                        <w:rFonts w:ascii="Cambria Math" w:hAnsi="Cambria Math"/>
                        <w:lang w:val="el-GR"/>
                      </w:rPr>
                      <m:t>n</m:t>
                    </w:del>
                  </m:r>
                </m:sup>
                <m:e>
                  <m:sSub>
                    <m:sSubPr>
                      <m:ctrlPr>
                        <w:del w:id="2030" w:author="Στάθης Καπ" w:date="2023-02-01T08:58:00Z">
                          <w:rPr>
                            <w:rFonts w:ascii="Cambria Math" w:hAnsi="Cambria Math"/>
                            <w:i/>
                            <w:lang w:val="el-GR"/>
                          </w:rPr>
                        </w:del>
                      </m:ctrlPr>
                    </m:sSubPr>
                    <m:e>
                      <m:r>
                        <w:del w:id="2031" w:author="Στάθης Καπ" w:date="2023-02-01T08:58:00Z">
                          <w:rPr>
                            <w:rFonts w:ascii="Cambria Math" w:hAnsi="Cambria Math"/>
                            <w:lang w:val="el-GR"/>
                          </w:rPr>
                          <m:t>X</m:t>
                        </w:del>
                      </m:r>
                    </m:e>
                    <m:sub>
                      <m:r>
                        <w:del w:id="2032" w:author="Στάθης Καπ" w:date="2023-02-01T08:58:00Z">
                          <w:rPr>
                            <w:rFonts w:ascii="Cambria Math" w:hAnsi="Cambria Math"/>
                            <w:lang w:val="el-GR"/>
                          </w:rPr>
                          <m:t>i,e,t</m:t>
                        </w:del>
                      </m:r>
                    </m:sub>
                  </m:sSub>
                </m:e>
              </m:nary>
            </m:e>
          </m:nary>
          <m:r>
            <w:del w:id="2033" w:author="Στάθης Καπ" w:date="2023-02-01T08:58:00Z">
              <w:rPr>
                <w:rFonts w:ascii="Cambria Math" w:hAnsi="Cambria Math"/>
                <w:lang w:val="el-GR"/>
              </w:rPr>
              <m:t>=</m:t>
            </w:del>
          </m:r>
          <m:nary>
            <m:naryPr>
              <m:chr m:val="∑"/>
              <m:limLoc m:val="undOvr"/>
              <m:ctrlPr>
                <w:del w:id="2034" w:author="Στάθης Καπ" w:date="2023-02-01T08:58:00Z">
                  <w:rPr>
                    <w:rFonts w:ascii="Cambria Math" w:hAnsi="Cambria Math"/>
                    <w:i/>
                    <w:lang w:val="el-GR"/>
                  </w:rPr>
                </w:del>
              </m:ctrlPr>
            </m:naryPr>
            <m:sub>
              <m:r>
                <w:del w:id="2035" w:author="Στάθης Καπ" w:date="2023-02-01T08:58:00Z">
                  <m:rPr>
                    <m:sty m:val="p"/>
                  </m:rPr>
                  <w:rPr>
                    <w:rFonts w:ascii="Cambria Math" w:hAnsi="Cambria Math"/>
                  </w:rPr>
                  <m:t>j=2,j≠e</m:t>
                </w:del>
              </m:r>
            </m:sub>
            <m:sup>
              <m:r>
                <w:del w:id="2036" w:author="Στάθης Καπ" w:date="2023-02-01T08:58:00Z">
                  <w:rPr>
                    <w:rFonts w:ascii="Cambria Math" w:hAnsi="Cambria Math"/>
                    <w:lang w:val="el-GR"/>
                  </w:rPr>
                  <m:t>n</m:t>
                </w:del>
              </m:r>
            </m:sup>
            <m:e>
              <m:nary>
                <m:naryPr>
                  <m:chr m:val="∑"/>
                  <m:limLoc m:val="undOvr"/>
                  <m:ctrlPr>
                    <w:del w:id="2037" w:author="Στάθης Καπ" w:date="2023-02-01T08:58:00Z">
                      <w:rPr>
                        <w:rFonts w:ascii="Cambria Math" w:hAnsi="Cambria Math"/>
                        <w:i/>
                        <w:lang w:val="el-GR"/>
                      </w:rPr>
                    </w:del>
                  </m:ctrlPr>
                </m:naryPr>
                <m:sub>
                  <m:r>
                    <w:del w:id="2038" w:author="Στάθης Καπ" w:date="2023-02-01T08:58:00Z">
                      <w:rPr>
                        <w:rFonts w:ascii="Cambria Math" w:hAnsi="Cambria Math"/>
                        <w:lang w:val="el-GR"/>
                      </w:rPr>
                      <m:t>T=1</m:t>
                    </w:del>
                  </m:r>
                </m:sub>
                <m:sup>
                  <m:sSub>
                    <m:sSubPr>
                      <m:ctrlPr>
                        <w:del w:id="2039" w:author="Στάθης Καπ" w:date="2023-02-01T08:58:00Z">
                          <w:rPr>
                            <w:rFonts w:ascii="Cambria Math" w:hAnsi="Cambria Math"/>
                            <w:i/>
                            <w:lang w:val="el-GR"/>
                          </w:rPr>
                        </w:del>
                      </m:ctrlPr>
                    </m:sSubPr>
                    <m:e>
                      <m:r>
                        <w:del w:id="2040" w:author="Στάθης Καπ" w:date="2023-02-01T08:58:00Z">
                          <w:rPr>
                            <w:rFonts w:ascii="Cambria Math" w:hAnsi="Cambria Math"/>
                            <w:lang w:val="el-GR"/>
                          </w:rPr>
                          <m:t>T</m:t>
                        </w:del>
                      </m:r>
                    </m:e>
                    <m:sub>
                      <m:r>
                        <w:del w:id="2041" w:author="Στάθης Καπ" w:date="2023-02-01T08:58:00Z">
                          <w:rPr>
                            <w:rFonts w:ascii="Cambria Math" w:hAnsi="Cambria Math"/>
                            <w:lang w:val="el-GR"/>
                          </w:rPr>
                          <m:t>max</m:t>
                        </w:del>
                      </m:r>
                    </m:sub>
                  </m:sSub>
                </m:sup>
                <m:e>
                  <m:sSub>
                    <m:sSubPr>
                      <m:ctrlPr>
                        <w:del w:id="2042" w:author="Στάθης Καπ" w:date="2023-02-01T08:58:00Z">
                          <w:rPr>
                            <w:rFonts w:ascii="Cambria Math" w:hAnsi="Cambria Math"/>
                            <w:i/>
                            <w:lang w:val="el-GR"/>
                          </w:rPr>
                        </w:del>
                      </m:ctrlPr>
                    </m:sSubPr>
                    <m:e>
                      <m:r>
                        <w:del w:id="2043" w:author="Στάθης Καπ" w:date="2023-02-01T08:58:00Z">
                          <w:rPr>
                            <w:rFonts w:ascii="Cambria Math" w:hAnsi="Cambria Math"/>
                            <w:lang w:val="el-GR"/>
                          </w:rPr>
                          <m:t>X</m:t>
                        </w:del>
                      </m:r>
                    </m:e>
                    <m:sub>
                      <m:r>
                        <w:del w:id="2044" w:author="Στάθης Καπ" w:date="2023-02-01T08:58:00Z">
                          <w:rPr>
                            <w:rFonts w:ascii="Cambria Math" w:hAnsi="Cambria Math"/>
                            <w:lang w:val="el-GR"/>
                          </w:rPr>
                          <m:t>e,j,t</m:t>
                        </w:del>
                      </m:r>
                    </m:sub>
                  </m:sSub>
                </m:e>
              </m:nary>
            </m:e>
          </m:nary>
          <m:r>
            <w:del w:id="2045"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114CDB" w:rsidP="00550D86">
      <w:pPr>
        <w:rPr>
          <w:del w:id="2046" w:author="Στάθης Καπ" w:date="2023-02-01T08:58:00Z"/>
          <w:rFonts w:eastAsiaTheme="minorEastAsia"/>
          <w:i/>
          <w:lang w:val="el-GR"/>
        </w:rPr>
      </w:pPr>
      <m:oMathPara>
        <m:oMath>
          <m:nary>
            <m:naryPr>
              <m:chr m:val="∑"/>
              <m:limLoc m:val="undOvr"/>
              <m:ctrlPr>
                <w:del w:id="2047" w:author="Στάθης Καπ" w:date="2023-02-01T08:58:00Z">
                  <w:rPr>
                    <w:rFonts w:ascii="Cambria Math" w:hAnsi="Cambria Math"/>
                    <w:i/>
                    <w:lang w:val="el-GR"/>
                  </w:rPr>
                </w:del>
              </m:ctrlPr>
            </m:naryPr>
            <m:sub>
              <m:r>
                <w:del w:id="2048" w:author="Στάθης Καπ" w:date="2023-02-01T08:58:00Z">
                  <w:rPr>
                    <w:rFonts w:ascii="Cambria Math" w:hAnsi="Cambria Math"/>
                    <w:lang w:val="el-GR"/>
                  </w:rPr>
                  <m:t>j=2,j≠i</m:t>
                </w:del>
              </m:r>
            </m:sub>
            <m:sup>
              <m:r>
                <w:del w:id="2049" w:author="Στάθης Καπ" w:date="2023-02-01T08:58:00Z">
                  <w:rPr>
                    <w:rFonts w:ascii="Cambria Math" w:hAnsi="Cambria Math"/>
                    <w:lang w:val="el-GR"/>
                  </w:rPr>
                  <m:t>n</m:t>
                </w:del>
              </m:r>
            </m:sup>
            <m:e>
              <m:nary>
                <m:naryPr>
                  <m:chr m:val="∑"/>
                  <m:limLoc m:val="undOvr"/>
                  <m:ctrlPr>
                    <w:del w:id="2050" w:author="Στάθης Καπ" w:date="2023-02-01T08:58:00Z">
                      <w:rPr>
                        <w:rFonts w:ascii="Cambria Math" w:hAnsi="Cambria Math"/>
                        <w:i/>
                        <w:lang w:val="el-GR"/>
                      </w:rPr>
                    </w:del>
                  </m:ctrlPr>
                </m:naryPr>
                <m:sub>
                  <m:r>
                    <w:del w:id="2051" w:author="Στάθης Καπ" w:date="2023-02-01T08:58:00Z">
                      <w:rPr>
                        <w:rFonts w:ascii="Cambria Math" w:hAnsi="Cambria Math"/>
                        <w:lang w:val="el-GR"/>
                      </w:rPr>
                      <m:t>t=1</m:t>
                    </w:del>
                  </m:r>
                </m:sub>
                <m:sup>
                  <m:sSub>
                    <m:sSubPr>
                      <m:ctrlPr>
                        <w:del w:id="2052" w:author="Στάθης Καπ" w:date="2023-02-01T08:58:00Z">
                          <w:rPr>
                            <w:rFonts w:ascii="Cambria Math" w:hAnsi="Cambria Math"/>
                            <w:i/>
                            <w:lang w:val="el-GR"/>
                          </w:rPr>
                        </w:del>
                      </m:ctrlPr>
                    </m:sSubPr>
                    <m:e>
                      <m:r>
                        <w:del w:id="2053" w:author="Στάθης Καπ" w:date="2023-02-01T08:58:00Z">
                          <w:rPr>
                            <w:rFonts w:ascii="Cambria Math" w:hAnsi="Cambria Math"/>
                            <w:lang w:val="el-GR"/>
                          </w:rPr>
                          <m:t>T</m:t>
                        </w:del>
                      </m:r>
                    </m:e>
                    <m:sub>
                      <m:r>
                        <w:del w:id="2054" w:author="Στάθης Καπ" w:date="2023-02-01T08:58:00Z">
                          <w:rPr>
                            <w:rFonts w:ascii="Cambria Math" w:hAnsi="Cambria Math"/>
                            <w:lang w:val="el-GR"/>
                          </w:rPr>
                          <m:t>max</m:t>
                        </w:del>
                      </m:r>
                    </m:sub>
                  </m:sSub>
                </m:sup>
                <m:e>
                  <m:sSub>
                    <m:sSubPr>
                      <m:ctrlPr>
                        <w:del w:id="2055" w:author="Στάθης Καπ" w:date="2023-02-01T08:58:00Z">
                          <w:rPr>
                            <w:rFonts w:ascii="Cambria Math" w:hAnsi="Cambria Math"/>
                            <w:i/>
                            <w:lang w:val="el-GR"/>
                          </w:rPr>
                        </w:del>
                      </m:ctrlPr>
                    </m:sSubPr>
                    <m:e>
                      <m:r>
                        <w:del w:id="2056" w:author="Στάθης Καπ" w:date="2023-02-01T08:58:00Z">
                          <w:rPr>
                            <w:rFonts w:ascii="Cambria Math" w:hAnsi="Cambria Math"/>
                            <w:lang w:val="el-GR"/>
                          </w:rPr>
                          <m:t>X</m:t>
                        </w:del>
                      </m:r>
                    </m:e>
                    <m:sub>
                      <m:r>
                        <w:del w:id="2057" w:author="Στάθης Καπ" w:date="2023-02-01T08:58:00Z">
                          <w:rPr>
                            <w:rFonts w:ascii="Cambria Math" w:hAnsi="Cambria Math"/>
                            <w:lang w:val="el-GR"/>
                          </w:rPr>
                          <m:t>i,j,t</m:t>
                        </w:del>
                      </m:r>
                    </m:sub>
                  </m:sSub>
                </m:e>
              </m:nary>
            </m:e>
          </m:nary>
          <m:r>
            <w:del w:id="2058" w:author="Στάθης Καπ" w:date="2023-02-01T08:58:00Z">
              <w:rPr>
                <w:rFonts w:ascii="Cambria Math" w:hAnsi="Cambria Math"/>
                <w:lang w:val="el-GR"/>
              </w:rPr>
              <m:t>≤1 ∀ 2, 3, ⋯, (n-1)</m:t>
            </w:del>
          </m:r>
        </m:oMath>
      </m:oMathPara>
    </w:p>
    <w:p w14:paraId="7801ED54" w14:textId="46B66D91" w:rsidR="00A23AFE" w:rsidRPr="00401236" w:rsidDel="00EA6FB8" w:rsidRDefault="00114CDB" w:rsidP="00550D86">
      <w:pPr>
        <w:rPr>
          <w:del w:id="2059" w:author="Στάθης Καπ" w:date="2023-02-01T08:58:00Z"/>
          <w:rFonts w:eastAsiaTheme="minorEastAsia"/>
          <w:i/>
          <w:iCs/>
          <w:lang w:val="el-GR"/>
        </w:rPr>
      </w:pPr>
      <m:oMathPara>
        <m:oMath>
          <m:nary>
            <m:naryPr>
              <m:chr m:val="∑"/>
              <m:limLoc m:val="undOvr"/>
              <m:ctrlPr>
                <w:del w:id="2060" w:author="Στάθης Καπ" w:date="2023-02-01T08:58:00Z">
                  <w:rPr>
                    <w:rFonts w:ascii="Cambria Math" w:hAnsi="Cambria Math"/>
                    <w:i/>
                    <w:iCs/>
                    <w:lang w:val="el-GR"/>
                  </w:rPr>
                </w:del>
              </m:ctrlPr>
            </m:naryPr>
            <m:sub>
              <m:r>
                <w:del w:id="2061" w:author="Στάθης Καπ" w:date="2023-02-01T08:58:00Z">
                  <w:rPr>
                    <w:rFonts w:ascii="Cambria Math" w:hAnsi="Cambria Math"/>
                    <w:lang w:val="el-GR"/>
                  </w:rPr>
                  <m:t>e≠i,j</m:t>
                </w:del>
              </m:r>
            </m:sub>
            <m:sup/>
            <m:e>
              <m:nary>
                <m:naryPr>
                  <m:chr m:val="∑"/>
                  <m:limLoc m:val="undOvr"/>
                  <m:ctrlPr>
                    <w:del w:id="2062" w:author="Στάθης Καπ" w:date="2023-02-01T08:58:00Z">
                      <w:rPr>
                        <w:rFonts w:ascii="Cambria Math" w:hAnsi="Cambria Math"/>
                        <w:i/>
                        <w:iCs/>
                        <w:lang w:val="el-GR"/>
                      </w:rPr>
                    </w:del>
                  </m:ctrlPr>
                </m:naryPr>
                <m:sub>
                  <m:r>
                    <w:del w:id="2063" w:author="Στάθης Καπ" w:date="2023-02-01T08:58:00Z">
                      <w:rPr>
                        <w:rFonts w:ascii="Cambria Math" w:hAnsi="Cambria Math"/>
                        <w:lang w:val="el-GR"/>
                      </w:rPr>
                      <m:t>u=t+</m:t>
                    </w:del>
                  </m:r>
                  <m:sSub>
                    <m:sSubPr>
                      <m:ctrlPr>
                        <w:del w:id="2064" w:author="Στάθης Καπ" w:date="2023-02-01T08:58:00Z">
                          <w:rPr>
                            <w:rFonts w:ascii="Cambria Math" w:hAnsi="Cambria Math"/>
                            <w:i/>
                            <w:iCs/>
                            <w:lang w:val="el-GR"/>
                          </w:rPr>
                        </w:del>
                      </m:ctrlPr>
                    </m:sSubPr>
                    <m:e>
                      <m:r>
                        <w:del w:id="2065" w:author="Στάθης Καπ" w:date="2023-02-01T08:58:00Z">
                          <w:rPr>
                            <w:rFonts w:ascii="Cambria Math" w:hAnsi="Cambria Math"/>
                            <w:lang w:val="el-GR"/>
                          </w:rPr>
                          <m:t>d</m:t>
                        </w:del>
                      </m:r>
                    </m:e>
                    <m:sub>
                      <m:r>
                        <w:del w:id="2066" w:author="Στάθης Καπ" w:date="2023-02-01T08:58:00Z">
                          <w:rPr>
                            <w:rFonts w:ascii="Cambria Math" w:hAnsi="Cambria Math"/>
                            <w:lang w:val="el-GR"/>
                          </w:rPr>
                          <m:t>i,j,t</m:t>
                        </w:del>
                      </m:r>
                    </m:sub>
                  </m:sSub>
                </m:sub>
                <m:sup>
                  <m:sSub>
                    <m:sSubPr>
                      <m:ctrlPr>
                        <w:del w:id="2067" w:author="Στάθης Καπ" w:date="2023-02-01T08:58:00Z">
                          <w:rPr>
                            <w:rFonts w:ascii="Cambria Math" w:hAnsi="Cambria Math"/>
                            <w:i/>
                            <w:iCs/>
                            <w:lang w:val="el-GR"/>
                          </w:rPr>
                        </w:del>
                      </m:ctrlPr>
                    </m:sSubPr>
                    <m:e>
                      <m:r>
                        <w:del w:id="2068" w:author="Στάθης Καπ" w:date="2023-02-01T08:58:00Z">
                          <w:rPr>
                            <w:rFonts w:ascii="Cambria Math" w:hAnsi="Cambria Math"/>
                            <w:lang w:val="el-GR"/>
                          </w:rPr>
                          <m:t>T</m:t>
                        </w:del>
                      </m:r>
                    </m:e>
                    <m:sub>
                      <m:r>
                        <w:del w:id="2069" w:author="Στάθης Καπ" w:date="2023-02-01T08:58:00Z">
                          <w:rPr>
                            <w:rFonts w:ascii="Cambria Math" w:hAnsi="Cambria Math"/>
                            <w:lang w:val="el-GR"/>
                          </w:rPr>
                          <m:t>max</m:t>
                        </w:del>
                      </m:r>
                    </m:sub>
                  </m:sSub>
                </m:sup>
                <m:e>
                  <m:sSub>
                    <m:sSubPr>
                      <m:ctrlPr>
                        <w:del w:id="2070" w:author="Στάθης Καπ" w:date="2023-02-01T08:58:00Z">
                          <w:rPr>
                            <w:rFonts w:ascii="Cambria Math" w:hAnsi="Cambria Math"/>
                            <w:i/>
                            <w:iCs/>
                            <w:lang w:val="el-GR"/>
                          </w:rPr>
                        </w:del>
                      </m:ctrlPr>
                    </m:sSubPr>
                    <m:e>
                      <m:r>
                        <w:del w:id="2071" w:author="Στάθης Καπ" w:date="2023-02-01T08:58:00Z">
                          <w:rPr>
                            <w:rFonts w:ascii="Cambria Math" w:hAnsi="Cambria Math"/>
                            <w:lang w:val="el-GR"/>
                          </w:rPr>
                          <m:t>X</m:t>
                        </w:del>
                      </m:r>
                    </m:e>
                    <m:sub>
                      <m:r>
                        <w:del w:id="2072" w:author="Στάθης Καπ" w:date="2023-02-01T08:58:00Z">
                          <w:rPr>
                            <w:rFonts w:ascii="Cambria Math" w:hAnsi="Cambria Math"/>
                            <w:lang w:val="el-GR"/>
                          </w:rPr>
                          <m:t>j,e,u</m:t>
                        </w:del>
                      </m:r>
                    </m:sub>
                  </m:sSub>
                </m:e>
              </m:nary>
            </m:e>
          </m:nary>
          <m:r>
            <w:del w:id="2073" w:author="Στάθης Καπ" w:date="2023-02-01T08:58:00Z">
              <w:rPr>
                <w:rFonts w:ascii="Cambria Math" w:hAnsi="Cambria Math"/>
                <w:lang w:val="el-GR"/>
              </w:rPr>
              <m:t>≤</m:t>
            </w:del>
          </m:r>
          <m:sSub>
            <m:sSubPr>
              <m:ctrlPr>
                <w:del w:id="2074" w:author="Στάθης Καπ" w:date="2023-02-01T08:58:00Z">
                  <w:rPr>
                    <w:rFonts w:ascii="Cambria Math" w:hAnsi="Cambria Math"/>
                    <w:i/>
                    <w:iCs/>
                    <w:lang w:val="el-GR"/>
                  </w:rPr>
                </w:del>
              </m:ctrlPr>
            </m:sSubPr>
            <m:e>
              <m:r>
                <w:del w:id="2075" w:author="Στάθης Καπ" w:date="2023-02-01T08:58:00Z">
                  <w:rPr>
                    <w:rFonts w:ascii="Cambria Math" w:hAnsi="Cambria Math"/>
                    <w:lang w:val="el-GR"/>
                  </w:rPr>
                  <m:t>X</m:t>
                </w:del>
              </m:r>
            </m:e>
            <m:sub>
              <m:r>
                <w:del w:id="2076" w:author="Στάθης Καπ" w:date="2023-02-01T08:58:00Z">
                  <w:rPr>
                    <w:rFonts w:ascii="Cambria Math" w:hAnsi="Cambria Math"/>
                    <w:lang w:val="el-GR"/>
                  </w:rPr>
                  <m:t>i,j,t</m:t>
                </w:del>
              </m:r>
            </m:sub>
          </m:sSub>
          <m:r>
            <w:del w:id="2077" w:author="Στάθης Καπ" w:date="2023-02-01T08:58:00Z">
              <w:rPr>
                <w:rFonts w:ascii="Cambria Math" w:hAnsi="Cambria Math"/>
                <w:lang w:val="el-GR"/>
              </w:rPr>
              <m:t xml:space="preserve"> ∀i,j=1, ⋯, n-1, i≠j, j≠1, t≤</m:t>
            </w:del>
          </m:r>
          <m:sSub>
            <m:sSubPr>
              <m:ctrlPr>
                <w:del w:id="2078" w:author="Στάθης Καπ" w:date="2023-02-01T08:58:00Z">
                  <w:rPr>
                    <w:rFonts w:ascii="Cambria Math" w:hAnsi="Cambria Math"/>
                    <w:i/>
                    <w:iCs/>
                    <w:lang w:val="el-GR"/>
                  </w:rPr>
                </w:del>
              </m:ctrlPr>
            </m:sSubPr>
            <m:e>
              <m:r>
                <w:del w:id="2079" w:author="Στάθης Καπ" w:date="2023-02-01T08:58:00Z">
                  <w:rPr>
                    <w:rFonts w:ascii="Cambria Math" w:hAnsi="Cambria Math"/>
                    <w:lang w:val="el-GR"/>
                  </w:rPr>
                  <m:t>T</m:t>
                </w:del>
              </m:r>
            </m:e>
            <m:sub>
              <m:r>
                <w:del w:id="2080" w:author="Στάθης Καπ" w:date="2023-02-01T08:58:00Z">
                  <w:rPr>
                    <w:rFonts w:ascii="Cambria Math" w:hAnsi="Cambria Math"/>
                    <w:lang w:val="el-GR"/>
                  </w:rPr>
                  <m:t>max</m:t>
                </w:del>
              </m:r>
            </m:sub>
          </m:sSub>
          <m:r>
            <w:del w:id="2081" w:author="Στάθης Καπ" w:date="2023-02-01T08:58:00Z">
              <w:rPr>
                <w:rFonts w:ascii="Cambria Math" w:hAnsi="Cambria Math"/>
                <w:lang w:val="el-GR"/>
              </w:rPr>
              <m:t>-</m:t>
            </w:del>
          </m:r>
          <m:sSub>
            <m:sSubPr>
              <m:ctrlPr>
                <w:del w:id="2082" w:author="Στάθης Καπ" w:date="2023-02-01T08:58:00Z">
                  <w:rPr>
                    <w:rFonts w:ascii="Cambria Math" w:hAnsi="Cambria Math"/>
                    <w:i/>
                    <w:iCs/>
                    <w:lang w:val="el-GR"/>
                  </w:rPr>
                </w:del>
              </m:ctrlPr>
            </m:sSubPr>
            <m:e>
              <m:r>
                <w:del w:id="2083" w:author="Στάθης Καπ" w:date="2023-02-01T08:58:00Z">
                  <w:rPr>
                    <w:rFonts w:ascii="Cambria Math" w:hAnsi="Cambria Math"/>
                    <w:lang w:val="el-GR"/>
                  </w:rPr>
                  <m:t>d</m:t>
                </w:del>
              </m:r>
            </m:e>
            <m:sub>
              <m:r>
                <w:del w:id="2084" w:author="Στάθης Καπ" w:date="2023-02-01T08:58:00Z">
                  <w:rPr>
                    <w:rFonts w:ascii="Cambria Math" w:hAnsi="Cambria Math"/>
                    <w:lang w:val="el-GR"/>
                  </w:rPr>
                  <m:t>i,j,t</m:t>
                </w:del>
              </m:r>
            </m:sub>
          </m:sSub>
        </m:oMath>
      </m:oMathPara>
    </w:p>
    <w:p w14:paraId="40F3BAAD" w14:textId="500A887B" w:rsidR="00401236" w:rsidDel="00EA6FB8" w:rsidRDefault="00114CDB" w:rsidP="00550D86">
      <w:pPr>
        <w:rPr>
          <w:del w:id="2085" w:author="Στάθης Καπ" w:date="2023-02-01T08:58:00Z"/>
          <w:lang w:val="el-GR"/>
        </w:rPr>
      </w:pPr>
      <m:oMathPara>
        <m:oMath>
          <m:sSub>
            <m:sSubPr>
              <m:ctrlPr>
                <w:del w:id="2086" w:author="Στάθης Καπ" w:date="2023-02-01T08:58:00Z">
                  <w:rPr>
                    <w:rFonts w:ascii="Cambria Math" w:hAnsi="Cambria Math"/>
                    <w:i/>
                    <w:lang w:val="el-GR"/>
                  </w:rPr>
                </w:del>
              </m:ctrlPr>
            </m:sSubPr>
            <m:e>
              <m:r>
                <w:del w:id="2087" w:author="Στάθης Καπ" w:date="2023-02-01T08:58:00Z">
                  <w:rPr>
                    <w:rFonts w:ascii="Cambria Math" w:hAnsi="Cambria Math"/>
                    <w:lang w:val="el-GR"/>
                  </w:rPr>
                  <m:t>X</m:t>
                </w:del>
              </m:r>
            </m:e>
            <m:sub>
              <m:r>
                <w:del w:id="2088" w:author="Στάθης Καπ" w:date="2023-02-01T08:58:00Z">
                  <w:rPr>
                    <w:rFonts w:ascii="Cambria Math" w:hAnsi="Cambria Math"/>
                    <w:lang w:val="el-GR"/>
                  </w:rPr>
                  <m:t>i,j,t</m:t>
                </w:del>
              </m:r>
            </m:sub>
          </m:sSub>
          <m:r>
            <w:del w:id="2089" w:author="Στάθης Καπ" w:date="2023-02-01T08:58:00Z">
              <w:rPr>
                <w:rFonts w:ascii="Cambria Math" w:eastAsiaTheme="minorEastAsia" w:hAnsi="Cambria Math"/>
                <w:lang w:val="el-GR"/>
              </w:rPr>
              <m:t xml:space="preserve">=0 ∀i≠j, t&gt; </m:t>
            </w:del>
          </m:r>
          <m:sSub>
            <m:sSubPr>
              <m:ctrlPr>
                <w:del w:id="2090" w:author="Στάθης Καπ" w:date="2023-02-01T08:58:00Z">
                  <w:rPr>
                    <w:rFonts w:ascii="Cambria Math" w:eastAsiaTheme="minorEastAsia" w:hAnsi="Cambria Math"/>
                    <w:i/>
                    <w:lang w:val="el-GR"/>
                  </w:rPr>
                </w:del>
              </m:ctrlPr>
            </m:sSubPr>
            <m:e>
              <m:r>
                <w:del w:id="2091" w:author="Στάθης Καπ" w:date="2023-02-01T08:58:00Z">
                  <w:rPr>
                    <w:rFonts w:ascii="Cambria Math" w:eastAsiaTheme="minorEastAsia" w:hAnsi="Cambria Math"/>
                    <w:lang w:val="el-GR"/>
                  </w:rPr>
                  <m:t>T</m:t>
                </w:del>
              </m:r>
            </m:e>
            <m:sub>
              <m:r>
                <w:del w:id="2092" w:author="Στάθης Καπ" w:date="2023-02-01T08:58:00Z">
                  <w:rPr>
                    <w:rFonts w:ascii="Cambria Math" w:eastAsiaTheme="minorEastAsia" w:hAnsi="Cambria Math"/>
                    <w:lang w:val="el-GR"/>
                  </w:rPr>
                  <m:t>max</m:t>
                </w:del>
              </m:r>
            </m:sub>
          </m:sSub>
          <m:r>
            <w:del w:id="2093" w:author="Στάθης Καπ" w:date="2023-02-01T08:58:00Z">
              <w:rPr>
                <w:rFonts w:ascii="Cambria Math" w:eastAsiaTheme="minorEastAsia" w:hAnsi="Cambria Math"/>
                <w:lang w:val="el-GR"/>
              </w:rPr>
              <m:t>-</m:t>
            </w:del>
          </m:r>
          <m:sSub>
            <m:sSubPr>
              <m:ctrlPr>
                <w:del w:id="2094" w:author="Στάθης Καπ" w:date="2023-02-01T08:58:00Z">
                  <w:rPr>
                    <w:rFonts w:ascii="Cambria Math" w:eastAsiaTheme="minorEastAsia" w:hAnsi="Cambria Math"/>
                    <w:i/>
                    <w:lang w:val="el-GR"/>
                  </w:rPr>
                </w:del>
              </m:ctrlPr>
            </m:sSubPr>
            <m:e>
              <m:r>
                <w:del w:id="2095" w:author="Στάθης Καπ" w:date="2023-02-01T08:58:00Z">
                  <w:rPr>
                    <w:rFonts w:ascii="Cambria Math" w:eastAsiaTheme="minorEastAsia" w:hAnsi="Cambria Math"/>
                    <w:lang w:val="el-GR"/>
                  </w:rPr>
                  <m:t>d</m:t>
                </w:del>
              </m:r>
            </m:e>
            <m:sub>
              <m:r>
                <w:del w:id="2096"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579698AD" w:rsidR="005128E3" w:rsidRDefault="005128E3" w:rsidP="000B5DA1">
      <w:pPr>
        <w:ind w:firstLine="576"/>
        <w:rPr>
          <w:lang w:val="el-GR"/>
        </w:rPr>
        <w:pPrChange w:id="2097" w:author="Στάθης Καπ" w:date="2023-03-13T04:17:00Z">
          <w:pPr/>
        </w:pPrChange>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(2014)</w:t>
      </w:r>
      <w:customXmlInsRangeStart w:id="2098" w:author="Στάθης Καπ" w:date="2023-03-01T05:04:00Z"/>
      <w:sdt>
        <w:sdtPr>
          <w:rPr>
            <w:lang w:val="el-GR"/>
          </w:rPr>
          <w:id w:val="-2097782113"/>
          <w:citation/>
        </w:sdtPr>
        <w:sdtEndPr/>
        <w:sdtContent>
          <w:customXmlInsRangeEnd w:id="2098"/>
          <w:ins w:id="2099"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8A6678">
            <w:rPr>
              <w:noProof/>
              <w:lang w:val="el-GR"/>
            </w:rPr>
            <w:t xml:space="preserve"> </w:t>
          </w:r>
          <w:r w:rsidR="008A6678" w:rsidRPr="008A6678">
            <w:rPr>
              <w:noProof/>
              <w:lang w:val="el-GR"/>
            </w:rPr>
            <w:t>[24]</w:t>
          </w:r>
          <w:ins w:id="2100" w:author="Στάθης Καπ" w:date="2023-03-01T05:04:00Z">
            <w:r w:rsidR="003553FF">
              <w:rPr>
                <w:lang w:val="el-GR"/>
              </w:rPr>
              <w:fldChar w:fldCharType="end"/>
            </w:r>
          </w:ins>
          <w:customXmlInsRangeStart w:id="2101" w:author="Στάθης Καπ" w:date="2023-03-01T05:04:00Z"/>
        </w:sdtContent>
      </w:sdt>
      <w:customXmlInsRangeEnd w:id="2101"/>
      <w:r w:rsidRPr="00EC1380">
        <w:rPr>
          <w:lang w:val="el-GR"/>
        </w:rPr>
        <w:t xml:space="preserve">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w:t>
      </w:r>
      <w:r w:rsidRPr="00EC1380">
        <w:rPr>
          <w:lang w:val="el-GR"/>
        </w:rPr>
        <w:lastRenderedPageBreak/>
        <w:t xml:space="preserve">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2102" w:author="Στάθης Καπ" w:date="2023-02-26T00:53:00Z">
          <w:pPr>
            <w:pStyle w:val="Heading3"/>
            <w:numPr>
              <w:numId w:val="4"/>
            </w:numPr>
            <w:ind w:left="1080"/>
          </w:pPr>
        </w:pPrChange>
      </w:pPr>
      <w:bookmarkStart w:id="2103" w:name="_Toc129300363"/>
      <w:r>
        <w:rPr>
          <w:lang w:val="el-GR"/>
        </w:rPr>
        <w:t xml:space="preserve">Το πρόβλημα Ομαδικού Προσανατολισμού </w:t>
      </w:r>
      <w:r w:rsidRPr="00D52943">
        <w:rPr>
          <w:lang w:val="el-GR"/>
        </w:rPr>
        <w:t>(</w:t>
      </w:r>
      <w:r>
        <w:t>TOP</w:t>
      </w:r>
      <w:r w:rsidRPr="00D52943">
        <w:rPr>
          <w:lang w:val="el-GR"/>
        </w:rPr>
        <w:t>)</w:t>
      </w:r>
      <w:bookmarkEnd w:id="2103"/>
    </w:p>
    <w:p w14:paraId="13A891B2" w14:textId="49B09945" w:rsidR="00D52943" w:rsidRPr="00D70AE8" w:rsidDel="000B5DA1" w:rsidRDefault="0092128D" w:rsidP="00D52943">
      <w:pPr>
        <w:rPr>
          <w:del w:id="2104" w:author="Στάθης Καπ" w:date="2023-03-13T04:17:00Z"/>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ins w:id="2105" w:author="Στάθης Καπ" w:date="2023-03-13T04:17:00Z">
        <w:r w:rsidR="000B5DA1" w:rsidRPr="00D70AE8">
          <w:rPr>
            <w:lang w:val="el-GR"/>
            <w:rPrChange w:id="2106" w:author="Στάθης Καπ" w:date="2023-03-13T04:34:00Z">
              <w:rPr/>
            </w:rPrChange>
          </w:rPr>
          <w:t xml:space="preserve"> </w:t>
        </w:r>
      </w:ins>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16CDA904" w:rsidR="007716E5" w:rsidRDefault="007716E5" w:rsidP="0060093E">
      <w:pPr>
        <w:ind w:firstLine="360"/>
        <w:rPr>
          <w:lang w:val="el-GR"/>
        </w:rPr>
        <w:pPrChange w:id="2107" w:author="Στάθης Καπ" w:date="2023-03-13T04:18:00Z">
          <w:pPr/>
        </w:pPrChange>
      </w:pPr>
      <w:r w:rsidRPr="00480C16">
        <w:rPr>
          <w:lang w:val="el-GR"/>
        </w:rPr>
        <w:t>Το πρόβλημα Ομαδικού Προσανατολισμού μπορεί να αναπαρασταθεί ως πρόβλημα ακέραιου προγραμματισμού (</w:t>
      </w:r>
      <w:del w:id="2108" w:author="Στάθης Καπ" w:date="2023-03-01T05:07:00Z">
        <w:r w:rsidRPr="00480C16" w:rsidDel="0045051E">
          <w:rPr>
            <w:lang w:val="el-GR"/>
          </w:rPr>
          <w:delText xml:space="preserve"> </w:delText>
        </w:r>
      </w:del>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w:t>
      </w:r>
      <w:customXmlInsRangeStart w:id="2109" w:author="Στάθης Καπ" w:date="2023-03-01T05:07:00Z"/>
      <w:sdt>
        <w:sdtPr>
          <w:rPr>
            <w:lang w:val="el-GR"/>
          </w:rPr>
          <w:id w:val="1234668033"/>
          <w:citation/>
        </w:sdtPr>
        <w:sdtEndPr/>
        <w:sdtContent>
          <w:customXmlInsRangeEnd w:id="2109"/>
          <w:ins w:id="2110" w:author="Στάθης Καπ" w:date="2023-03-01T05:07:00Z">
            <w:r w:rsidR="0045051E">
              <w:rPr>
                <w:lang w:val="el-GR"/>
              </w:rPr>
              <w:fldChar w:fldCharType="begin"/>
            </w:r>
            <w:r w:rsidR="0045051E">
              <w:rPr>
                <w:lang w:val="el-GR"/>
              </w:rPr>
              <w:instrText xml:space="preserve"> CITATION PVa11 \l 1032 </w:instrText>
            </w:r>
          </w:ins>
          <w:r w:rsidR="0045051E">
            <w:rPr>
              <w:lang w:val="el-GR"/>
            </w:rPr>
            <w:fldChar w:fldCharType="separate"/>
          </w:r>
          <w:r w:rsidR="008A6678">
            <w:rPr>
              <w:noProof/>
              <w:lang w:val="el-GR"/>
            </w:rPr>
            <w:t xml:space="preserve"> </w:t>
          </w:r>
          <w:r w:rsidR="008A6678" w:rsidRPr="008A6678">
            <w:rPr>
              <w:noProof/>
              <w:lang w:val="el-GR"/>
            </w:rPr>
            <w:t>[7]</w:t>
          </w:r>
          <w:ins w:id="2111" w:author="Στάθης Καπ" w:date="2023-03-01T05:07:00Z">
            <w:r w:rsidR="0045051E">
              <w:rPr>
                <w:lang w:val="el-GR"/>
              </w:rPr>
              <w:fldChar w:fldCharType="end"/>
            </w:r>
          </w:ins>
          <w:customXmlInsRangeStart w:id="2112" w:author="Στάθης Καπ" w:date="2023-03-01T05:07:00Z"/>
        </w:sdtContent>
      </w:sdt>
      <w:customXmlInsRangeEnd w:id="2112"/>
      <w:r w:rsidRPr="00480C16">
        <w:rPr>
          <w:lang w:val="el-GR"/>
        </w:rPr>
        <w:t>)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114CDB"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114CDB"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114CDB"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2D79E5" w14:paraId="4081F963" w14:textId="77777777" w:rsidTr="00237FE3">
        <w:trPr>
          <w:ins w:id="2113" w:author="Στάθης Καπ" w:date="2023-02-01T09:01:00Z"/>
        </w:trPr>
        <w:tc>
          <w:tcPr>
            <w:tcW w:w="350" w:type="pct"/>
          </w:tcPr>
          <w:p w14:paraId="574E6DF2" w14:textId="77777777" w:rsidR="002D79E5" w:rsidRDefault="002D79E5">
            <w:pPr>
              <w:spacing w:after="160"/>
              <w:rPr>
                <w:ins w:id="2114" w:author="Στάθης Καπ" w:date="2023-02-01T09:01:00Z"/>
                <w:lang w:val="el-GR"/>
              </w:rPr>
              <w:pPrChange w:id="2115" w:author="Στάθης Καπ" w:date="2023-02-01T08:46:00Z">
                <w:pPr/>
              </w:pPrChange>
            </w:pPr>
          </w:p>
        </w:tc>
        <w:tc>
          <w:tcPr>
            <w:tcW w:w="4300" w:type="pct"/>
          </w:tcPr>
          <w:p w14:paraId="76DCC895" w14:textId="5EE80C8F" w:rsidR="002D79E5" w:rsidRPr="005846FF" w:rsidRDefault="002D79E5">
            <w:pPr>
              <w:spacing w:after="160"/>
              <w:rPr>
                <w:ins w:id="2116" w:author="Στάθης Καπ" w:date="2023-02-01T09:01:00Z"/>
                <w:lang w:val="el-GR"/>
              </w:rPr>
              <w:pPrChange w:id="2117" w:author="Στάθης Καπ" w:date="2023-02-01T08:46:00Z">
                <w:pPr/>
              </w:pPrChange>
            </w:pPr>
            <m:oMathPara>
              <m:oMath>
                <m:r>
                  <w:ins w:id="2118" w:author="Στάθης Καπ" w:date="2023-02-01T09:01:00Z">
                    <w:rPr>
                      <w:rFonts w:ascii="Cambria Math" w:hAnsi="Cambria Math"/>
                    </w:rPr>
                    <m:t xml:space="preserve">maximize </m:t>
                  </w:ins>
                </m:r>
                <m:nary>
                  <m:naryPr>
                    <m:chr m:val="∑"/>
                    <m:limLoc m:val="undOvr"/>
                    <m:ctrlPr>
                      <w:ins w:id="2119" w:author="Στάθης Καπ" w:date="2023-02-01T09:01:00Z">
                        <w:rPr>
                          <w:rFonts w:ascii="Cambria Math" w:hAnsi="Cambria Math"/>
                          <w:i/>
                        </w:rPr>
                      </w:ins>
                    </m:ctrlPr>
                  </m:naryPr>
                  <m:sub>
                    <m:r>
                      <w:ins w:id="2120" w:author="Στάθης Καπ" w:date="2023-02-01T09:01:00Z">
                        <w:rPr>
                          <w:rFonts w:ascii="Cambria Math" w:hAnsi="Cambria Math"/>
                        </w:rPr>
                        <m:t>m=1</m:t>
                      </w:ins>
                    </m:r>
                  </m:sub>
                  <m:sup>
                    <m:r>
                      <w:ins w:id="2121" w:author="Στάθης Καπ" w:date="2023-02-01T09:01:00Z">
                        <w:rPr>
                          <w:rFonts w:ascii="Cambria Math" w:hAnsi="Cambria Math"/>
                        </w:rPr>
                        <m:t>k</m:t>
                      </w:ins>
                    </m:r>
                  </m:sup>
                  <m:e>
                    <m:nary>
                      <m:naryPr>
                        <m:chr m:val="∑"/>
                        <m:limLoc m:val="undOvr"/>
                        <m:ctrlPr>
                          <w:ins w:id="2122" w:author="Στάθης Καπ" w:date="2023-02-01T09:01:00Z">
                            <w:rPr>
                              <w:rFonts w:ascii="Cambria Math" w:hAnsi="Cambria Math"/>
                              <w:i/>
                            </w:rPr>
                          </w:ins>
                        </m:ctrlPr>
                      </m:naryPr>
                      <m:sub>
                        <m:r>
                          <w:ins w:id="2123" w:author="Στάθης Καπ" w:date="2023-02-01T09:01:00Z">
                            <w:rPr>
                              <w:rFonts w:ascii="Cambria Math" w:hAnsi="Cambria Math"/>
                            </w:rPr>
                            <m:t>i=2</m:t>
                          </w:ins>
                        </m:r>
                      </m:sub>
                      <m:sup>
                        <m:r>
                          <w:ins w:id="2124" w:author="Στάθης Καπ" w:date="2023-02-01T09:01:00Z">
                            <w:rPr>
                              <w:rFonts w:ascii="Cambria Math" w:hAnsi="Cambria Math"/>
                            </w:rPr>
                            <m:t>N-1</m:t>
                          </w:ins>
                        </m:r>
                      </m:sup>
                      <m:e>
                        <m:sSub>
                          <m:sSubPr>
                            <m:ctrlPr>
                              <w:ins w:id="2125" w:author="Στάθης Καπ" w:date="2023-02-01T09:01:00Z">
                                <w:rPr>
                                  <w:rFonts w:ascii="Cambria Math" w:hAnsi="Cambria Math"/>
                                  <w:i/>
                                </w:rPr>
                              </w:ins>
                            </m:ctrlPr>
                          </m:sSubPr>
                          <m:e>
                            <m:r>
                              <w:ins w:id="2126" w:author="Στάθης Καπ" w:date="2023-02-01T09:01:00Z">
                                <w:rPr>
                                  <w:rFonts w:ascii="Cambria Math" w:hAnsi="Cambria Math"/>
                                </w:rPr>
                                <m:t>p</m:t>
                              </w:ins>
                            </m:r>
                          </m:e>
                          <m:sub>
                            <m:r>
                              <w:ins w:id="2127" w:author="Στάθης Καπ" w:date="2023-02-01T09:01:00Z">
                                <w:rPr>
                                  <w:rFonts w:ascii="Cambria Math" w:hAnsi="Cambria Math"/>
                                </w:rPr>
                                <m:t>i</m:t>
                              </w:ins>
                            </m:r>
                          </m:sub>
                        </m:sSub>
                        <m:sSub>
                          <m:sSubPr>
                            <m:ctrlPr>
                              <w:ins w:id="2128" w:author="Στάθης Καπ" w:date="2023-02-01T09:01:00Z">
                                <w:rPr>
                                  <w:rFonts w:ascii="Cambria Math" w:hAnsi="Cambria Math"/>
                                  <w:i/>
                                </w:rPr>
                              </w:ins>
                            </m:ctrlPr>
                          </m:sSubPr>
                          <m:e>
                            <m:r>
                              <w:ins w:id="2129" w:author="Στάθης Καπ" w:date="2023-02-01T09:01:00Z">
                                <w:rPr>
                                  <w:rFonts w:ascii="Cambria Math" w:hAnsi="Cambria Math"/>
                                </w:rPr>
                                <m:t>y</m:t>
                              </w:ins>
                            </m:r>
                          </m:e>
                          <m:sub>
                            <m:r>
                              <w:ins w:id="2130" w:author="Στάθης Καπ" w:date="2023-02-01T09:01:00Z">
                                <w:rPr>
                                  <w:rFonts w:ascii="Cambria Math" w:hAnsi="Cambria Math"/>
                                </w:rPr>
                                <m:t>im</m:t>
                              </w:ins>
                            </m:r>
                          </m:sub>
                        </m:sSub>
                      </m:e>
                    </m:nary>
                  </m:e>
                </m:nary>
              </m:oMath>
            </m:oMathPara>
          </w:p>
        </w:tc>
        <w:tc>
          <w:tcPr>
            <w:tcW w:w="350" w:type="pct"/>
            <w:vAlign w:val="center"/>
          </w:tcPr>
          <w:p w14:paraId="0F07FD02" w14:textId="0774851E" w:rsidR="002D79E5" w:rsidRPr="00603993" w:rsidRDefault="002D79E5" w:rsidP="00237FE3">
            <w:pPr>
              <w:pStyle w:val="Caption"/>
              <w:spacing w:after="160"/>
              <w:rPr>
                <w:ins w:id="2131" w:author="Στάθης Καπ" w:date="2023-02-01T09:01:00Z"/>
                <w:rPrChange w:id="2132" w:author="Στάθης Καπ" w:date="2023-02-01T08:49:00Z">
                  <w:rPr>
                    <w:ins w:id="2133" w:author="Στάθης Καπ" w:date="2023-02-01T09:01:00Z"/>
                    <w:lang w:val="el-GR"/>
                  </w:rPr>
                </w:rPrChange>
              </w:rPr>
            </w:pPr>
            <w:ins w:id="2134"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35"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24</w:t>
            </w:r>
            <w:ins w:id="2136" w:author="Στάθης Καπ" w:date="2023-02-01T09:01:00Z">
              <w:r>
                <w:rPr>
                  <w:lang w:val="el-GR"/>
                </w:rPr>
                <w:fldChar w:fldCharType="end"/>
              </w:r>
              <w:r>
                <w:t>)</w:t>
              </w:r>
            </w:ins>
          </w:p>
        </w:tc>
      </w:tr>
      <w:tr w:rsidR="00CB1312" w14:paraId="5474F71B" w14:textId="77777777" w:rsidTr="00237FE3">
        <w:trPr>
          <w:ins w:id="2137" w:author="Στάθης Καπ" w:date="2023-02-01T09:01:00Z"/>
        </w:trPr>
        <w:tc>
          <w:tcPr>
            <w:tcW w:w="350" w:type="pct"/>
          </w:tcPr>
          <w:p w14:paraId="7B95117A" w14:textId="77777777" w:rsidR="00CB1312" w:rsidRDefault="00CB1312">
            <w:pPr>
              <w:spacing w:after="160"/>
              <w:rPr>
                <w:ins w:id="2138" w:author="Στάθης Καπ" w:date="2023-02-01T09:01:00Z"/>
                <w:lang w:val="el-GR"/>
              </w:rPr>
              <w:pPrChange w:id="2139" w:author="Στάθης Καπ" w:date="2023-02-01T08:46:00Z">
                <w:pPr/>
              </w:pPrChange>
            </w:pPr>
          </w:p>
        </w:tc>
        <w:tc>
          <w:tcPr>
            <w:tcW w:w="4300" w:type="pct"/>
          </w:tcPr>
          <w:p w14:paraId="20CC6916" w14:textId="0A257C30" w:rsidR="00CB1312" w:rsidRPr="005846FF" w:rsidRDefault="00114CDB">
            <w:pPr>
              <w:spacing w:after="160"/>
              <w:rPr>
                <w:ins w:id="2140" w:author="Στάθης Καπ" w:date="2023-02-01T09:01:00Z"/>
                <w:lang w:val="el-GR"/>
              </w:rPr>
              <w:pPrChange w:id="2141" w:author="Στάθης Καπ" w:date="2023-02-01T08:46:00Z">
                <w:pPr/>
              </w:pPrChange>
            </w:pPr>
            <m:oMathPara>
              <m:oMath>
                <m:nary>
                  <m:naryPr>
                    <m:chr m:val="∑"/>
                    <m:limLoc m:val="undOvr"/>
                    <m:ctrlPr>
                      <w:ins w:id="2142" w:author="Στάθης Καπ" w:date="2023-02-01T09:01:00Z">
                        <w:rPr>
                          <w:rFonts w:ascii="Cambria Math" w:hAnsi="Cambria Math"/>
                          <w:i/>
                        </w:rPr>
                      </w:ins>
                    </m:ctrlPr>
                  </m:naryPr>
                  <m:sub>
                    <m:r>
                      <w:ins w:id="2143" w:author="Στάθης Καπ" w:date="2023-02-01T09:01:00Z">
                        <w:rPr>
                          <w:rFonts w:ascii="Cambria Math" w:hAnsi="Cambria Math"/>
                        </w:rPr>
                        <m:t>m=1</m:t>
                      </w:ins>
                    </m:r>
                  </m:sub>
                  <m:sup>
                    <m:r>
                      <w:ins w:id="2144" w:author="Στάθης Καπ" w:date="2023-02-01T09:01:00Z">
                        <w:rPr>
                          <w:rFonts w:ascii="Cambria Math" w:hAnsi="Cambria Math"/>
                        </w:rPr>
                        <m:t>k</m:t>
                      </w:ins>
                    </m:r>
                  </m:sup>
                  <m:e>
                    <m:nary>
                      <m:naryPr>
                        <m:chr m:val="∑"/>
                        <m:limLoc m:val="undOvr"/>
                        <m:ctrlPr>
                          <w:ins w:id="2145" w:author="Στάθης Καπ" w:date="2023-02-01T09:01:00Z">
                            <w:rPr>
                              <w:rFonts w:ascii="Cambria Math" w:hAnsi="Cambria Math"/>
                              <w:i/>
                            </w:rPr>
                          </w:ins>
                        </m:ctrlPr>
                      </m:naryPr>
                      <m:sub>
                        <m:r>
                          <w:ins w:id="2146" w:author="Στάθης Καπ" w:date="2023-02-01T09:01:00Z">
                            <w:rPr>
                              <w:rFonts w:ascii="Cambria Math" w:hAnsi="Cambria Math"/>
                            </w:rPr>
                            <m:t>j=2</m:t>
                          </w:ins>
                        </m:r>
                      </m:sub>
                      <m:sup>
                        <m:r>
                          <w:ins w:id="2147" w:author="Στάθης Καπ" w:date="2023-02-01T09:01:00Z">
                            <w:rPr>
                              <w:rFonts w:ascii="Cambria Math" w:hAnsi="Cambria Math"/>
                            </w:rPr>
                            <m:t>N</m:t>
                          </w:ins>
                        </m:r>
                      </m:sup>
                      <m:e>
                        <m:sSub>
                          <m:sSubPr>
                            <m:ctrlPr>
                              <w:ins w:id="2148" w:author="Στάθης Καπ" w:date="2023-02-01T09:01:00Z">
                                <w:rPr>
                                  <w:rFonts w:ascii="Cambria Math" w:hAnsi="Cambria Math"/>
                                  <w:i/>
                                </w:rPr>
                              </w:ins>
                            </m:ctrlPr>
                          </m:sSubPr>
                          <m:e>
                            <m:r>
                              <w:ins w:id="2149" w:author="Στάθης Καπ" w:date="2023-02-01T09:01:00Z">
                                <w:rPr>
                                  <w:rFonts w:ascii="Cambria Math" w:hAnsi="Cambria Math"/>
                                </w:rPr>
                                <m:t>x</m:t>
                              </w:ins>
                            </m:r>
                          </m:e>
                          <m:sub>
                            <m:r>
                              <w:ins w:id="2150" w:author="Στάθης Καπ" w:date="2023-02-01T09:01:00Z">
                                <w:rPr>
                                  <w:rFonts w:ascii="Cambria Math" w:hAnsi="Cambria Math"/>
                                </w:rPr>
                                <m:t>1jm</m:t>
                              </w:ins>
                            </m:r>
                          </m:sub>
                        </m:sSub>
                      </m:e>
                    </m:nary>
                  </m:e>
                </m:nary>
                <m:r>
                  <w:ins w:id="2151" w:author="Στάθης Καπ" w:date="2023-02-01T09:01:00Z">
                    <w:rPr>
                      <w:rFonts w:ascii="Cambria Math" w:hAnsi="Cambria Math"/>
                    </w:rPr>
                    <m:t>=</m:t>
                  </w:ins>
                </m:r>
                <m:nary>
                  <m:naryPr>
                    <m:chr m:val="∑"/>
                    <m:limLoc m:val="undOvr"/>
                    <m:ctrlPr>
                      <w:ins w:id="2152" w:author="Στάθης Καπ" w:date="2023-02-01T09:01:00Z">
                        <w:rPr>
                          <w:rFonts w:ascii="Cambria Math" w:hAnsi="Cambria Math"/>
                          <w:i/>
                        </w:rPr>
                      </w:ins>
                    </m:ctrlPr>
                  </m:naryPr>
                  <m:sub>
                    <m:r>
                      <w:ins w:id="2153" w:author="Στάθης Καπ" w:date="2023-02-01T09:01:00Z">
                        <w:rPr>
                          <w:rFonts w:ascii="Cambria Math" w:hAnsi="Cambria Math"/>
                        </w:rPr>
                        <m:t>m=1</m:t>
                      </w:ins>
                    </m:r>
                  </m:sub>
                  <m:sup>
                    <m:r>
                      <w:ins w:id="2154" w:author="Στάθης Καπ" w:date="2023-02-01T09:01:00Z">
                        <w:rPr>
                          <w:rFonts w:ascii="Cambria Math" w:hAnsi="Cambria Math"/>
                        </w:rPr>
                        <m:t>k</m:t>
                      </w:ins>
                    </m:r>
                  </m:sup>
                  <m:e>
                    <m:nary>
                      <m:naryPr>
                        <m:chr m:val="∑"/>
                        <m:limLoc m:val="undOvr"/>
                        <m:ctrlPr>
                          <w:ins w:id="2155" w:author="Στάθης Καπ" w:date="2023-02-01T09:01:00Z">
                            <w:rPr>
                              <w:rFonts w:ascii="Cambria Math" w:hAnsi="Cambria Math"/>
                              <w:i/>
                            </w:rPr>
                          </w:ins>
                        </m:ctrlPr>
                      </m:naryPr>
                      <m:sub>
                        <m:r>
                          <w:ins w:id="2156" w:author="Στάθης Καπ" w:date="2023-02-01T09:01:00Z">
                            <w:rPr>
                              <w:rFonts w:ascii="Cambria Math" w:hAnsi="Cambria Math"/>
                            </w:rPr>
                            <m:t>i=1</m:t>
                          </w:ins>
                        </m:r>
                      </m:sub>
                      <m:sup>
                        <m:r>
                          <w:ins w:id="2157" w:author="Στάθης Καπ" w:date="2023-02-01T09:01:00Z">
                            <w:rPr>
                              <w:rFonts w:ascii="Cambria Math" w:hAnsi="Cambria Math"/>
                            </w:rPr>
                            <m:t>N-1</m:t>
                          </w:ins>
                        </m:r>
                      </m:sup>
                      <m:e>
                        <m:sSub>
                          <m:sSubPr>
                            <m:ctrlPr>
                              <w:ins w:id="2158" w:author="Στάθης Καπ" w:date="2023-02-01T09:01:00Z">
                                <w:rPr>
                                  <w:rFonts w:ascii="Cambria Math" w:hAnsi="Cambria Math"/>
                                  <w:i/>
                                </w:rPr>
                              </w:ins>
                            </m:ctrlPr>
                          </m:sSubPr>
                          <m:e>
                            <m:r>
                              <w:ins w:id="2159" w:author="Στάθης Καπ" w:date="2023-02-01T09:01:00Z">
                                <w:rPr>
                                  <w:rFonts w:ascii="Cambria Math" w:hAnsi="Cambria Math"/>
                                </w:rPr>
                                <m:t>x</m:t>
                              </w:ins>
                            </m:r>
                          </m:e>
                          <m:sub>
                            <m:r>
                              <w:ins w:id="2160" w:author="Στάθης Καπ" w:date="2023-02-01T09:01:00Z">
                                <w:rPr>
                                  <w:rFonts w:ascii="Cambria Math" w:hAnsi="Cambria Math"/>
                                </w:rPr>
                                <m:t>iNm</m:t>
                              </w:ins>
                            </m:r>
                          </m:sub>
                        </m:sSub>
                      </m:e>
                    </m:nary>
                  </m:e>
                </m:nary>
                <m:r>
                  <w:ins w:id="2161" w:author="Στάθης Καπ" w:date="2023-02-01T09:01:00Z">
                    <w:rPr>
                      <w:rFonts w:ascii="Cambria Math" w:hAnsi="Cambria Math"/>
                    </w:rPr>
                    <m:t>=k</m:t>
                  </w:ins>
                </m:r>
              </m:oMath>
            </m:oMathPara>
          </w:p>
        </w:tc>
        <w:tc>
          <w:tcPr>
            <w:tcW w:w="350" w:type="pct"/>
            <w:vAlign w:val="center"/>
          </w:tcPr>
          <w:p w14:paraId="5CE83CE5" w14:textId="5DD46B7D" w:rsidR="00CB1312" w:rsidRPr="00603993" w:rsidRDefault="00CB1312" w:rsidP="00237FE3">
            <w:pPr>
              <w:pStyle w:val="Caption"/>
              <w:spacing w:after="160"/>
              <w:rPr>
                <w:ins w:id="2162" w:author="Στάθης Καπ" w:date="2023-02-01T09:01:00Z"/>
                <w:rPrChange w:id="2163" w:author="Στάθης Καπ" w:date="2023-02-01T08:49:00Z">
                  <w:rPr>
                    <w:ins w:id="2164" w:author="Στάθης Καπ" w:date="2023-02-01T09:01:00Z"/>
                    <w:lang w:val="el-GR"/>
                  </w:rPr>
                </w:rPrChange>
              </w:rPr>
            </w:pPr>
            <w:ins w:id="2165"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66"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25</w:t>
            </w:r>
            <w:ins w:id="2167" w:author="Στάθης Καπ" w:date="2023-02-01T09:01:00Z">
              <w:r>
                <w:rPr>
                  <w:lang w:val="el-GR"/>
                </w:rPr>
                <w:fldChar w:fldCharType="end"/>
              </w:r>
              <w:r>
                <w:t>)</w:t>
              </w:r>
            </w:ins>
          </w:p>
        </w:tc>
      </w:tr>
      <w:tr w:rsidR="008157A1" w14:paraId="7805DB87" w14:textId="77777777" w:rsidTr="00237FE3">
        <w:trPr>
          <w:ins w:id="2168" w:author="Στάθης Καπ" w:date="2023-02-01T09:01:00Z"/>
        </w:trPr>
        <w:tc>
          <w:tcPr>
            <w:tcW w:w="350" w:type="pct"/>
          </w:tcPr>
          <w:p w14:paraId="1D3DC243" w14:textId="77777777" w:rsidR="008157A1" w:rsidRDefault="008157A1">
            <w:pPr>
              <w:spacing w:after="160"/>
              <w:rPr>
                <w:ins w:id="2169" w:author="Στάθης Καπ" w:date="2023-02-01T09:01:00Z"/>
                <w:lang w:val="el-GR"/>
              </w:rPr>
              <w:pPrChange w:id="2170" w:author="Στάθης Καπ" w:date="2023-02-01T08:46:00Z">
                <w:pPr/>
              </w:pPrChange>
            </w:pPr>
          </w:p>
        </w:tc>
        <w:tc>
          <w:tcPr>
            <w:tcW w:w="4300" w:type="pct"/>
          </w:tcPr>
          <w:p w14:paraId="65523351" w14:textId="7614555F" w:rsidR="008157A1" w:rsidRPr="005846FF" w:rsidRDefault="00114CDB">
            <w:pPr>
              <w:spacing w:after="160"/>
              <w:rPr>
                <w:ins w:id="2171" w:author="Στάθης Καπ" w:date="2023-02-01T09:01:00Z"/>
                <w:lang w:val="el-GR"/>
              </w:rPr>
              <w:pPrChange w:id="2172" w:author="Στάθης Καπ" w:date="2023-02-01T08:46:00Z">
                <w:pPr/>
              </w:pPrChange>
            </w:pPr>
            <m:oMathPara>
              <m:oMath>
                <m:nary>
                  <m:naryPr>
                    <m:chr m:val="∑"/>
                    <m:limLoc m:val="undOvr"/>
                    <m:ctrlPr>
                      <w:ins w:id="2173" w:author="Στάθης Καπ" w:date="2023-02-01T09:01:00Z">
                        <w:rPr>
                          <w:rFonts w:ascii="Cambria Math" w:hAnsi="Cambria Math"/>
                          <w:i/>
                        </w:rPr>
                      </w:ins>
                    </m:ctrlPr>
                  </m:naryPr>
                  <m:sub>
                    <m:r>
                      <w:ins w:id="2174" w:author="Στάθης Καπ" w:date="2023-02-01T09:01:00Z">
                        <w:rPr>
                          <w:rFonts w:ascii="Cambria Math" w:hAnsi="Cambria Math"/>
                        </w:rPr>
                        <m:t>m=1</m:t>
                      </w:ins>
                    </m:r>
                  </m:sub>
                  <m:sup>
                    <m:r>
                      <w:ins w:id="2175" w:author="Στάθης Καπ" w:date="2023-02-01T09:01:00Z">
                        <w:rPr>
                          <w:rFonts w:ascii="Cambria Math" w:hAnsi="Cambria Math"/>
                        </w:rPr>
                        <m:t>k</m:t>
                      </w:ins>
                    </m:r>
                  </m:sup>
                  <m:e>
                    <m:sSub>
                      <m:sSubPr>
                        <m:ctrlPr>
                          <w:ins w:id="2176" w:author="Στάθης Καπ" w:date="2023-02-01T09:01:00Z">
                            <w:rPr>
                              <w:rFonts w:ascii="Cambria Math" w:hAnsi="Cambria Math"/>
                              <w:i/>
                            </w:rPr>
                          </w:ins>
                        </m:ctrlPr>
                      </m:sSubPr>
                      <m:e>
                        <m:r>
                          <w:ins w:id="2177" w:author="Στάθης Καπ" w:date="2023-02-01T09:01:00Z">
                            <w:rPr>
                              <w:rFonts w:ascii="Cambria Math" w:hAnsi="Cambria Math"/>
                            </w:rPr>
                            <m:t>y</m:t>
                          </w:ins>
                        </m:r>
                      </m:e>
                      <m:sub>
                        <m:r>
                          <w:ins w:id="2178" w:author="Στάθης Καπ" w:date="2023-02-01T09:01:00Z">
                            <w:rPr>
                              <w:rFonts w:ascii="Cambria Math" w:hAnsi="Cambria Math"/>
                            </w:rPr>
                            <m:t>rm</m:t>
                          </w:ins>
                        </m:r>
                      </m:sub>
                    </m:sSub>
                  </m:e>
                </m:nary>
                <m:r>
                  <w:ins w:id="2179" w:author="Στάθης Καπ" w:date="2023-02-01T09:01:00Z">
                    <w:rPr>
                      <w:rFonts w:ascii="Cambria Math" w:hAnsi="Cambria Math"/>
                    </w:rPr>
                    <m:t>≤1 ∀r=2, ⋯, N-1</m:t>
                  </w:ins>
                </m:r>
              </m:oMath>
            </m:oMathPara>
          </w:p>
        </w:tc>
        <w:tc>
          <w:tcPr>
            <w:tcW w:w="350" w:type="pct"/>
            <w:vAlign w:val="center"/>
          </w:tcPr>
          <w:p w14:paraId="1D87A65C" w14:textId="328D436F" w:rsidR="008157A1" w:rsidRPr="00603993" w:rsidRDefault="008157A1" w:rsidP="00237FE3">
            <w:pPr>
              <w:pStyle w:val="Caption"/>
              <w:spacing w:after="160"/>
              <w:rPr>
                <w:ins w:id="2180" w:author="Στάθης Καπ" w:date="2023-02-01T09:01:00Z"/>
                <w:rPrChange w:id="2181" w:author="Στάθης Καπ" w:date="2023-02-01T08:49:00Z">
                  <w:rPr>
                    <w:ins w:id="2182" w:author="Στάθης Καπ" w:date="2023-02-01T09:01:00Z"/>
                    <w:lang w:val="el-GR"/>
                  </w:rPr>
                </w:rPrChange>
              </w:rPr>
            </w:pPr>
            <w:ins w:id="2183"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84"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26</w:t>
            </w:r>
            <w:ins w:id="2185" w:author="Στάθης Καπ" w:date="2023-02-01T09:01:00Z">
              <w:r>
                <w:rPr>
                  <w:lang w:val="el-GR"/>
                </w:rPr>
                <w:fldChar w:fldCharType="end"/>
              </w:r>
              <w:r>
                <w:t>)</w:t>
              </w:r>
            </w:ins>
          </w:p>
        </w:tc>
      </w:tr>
      <w:tr w:rsidR="00F7187A" w14:paraId="21F8A166" w14:textId="77777777" w:rsidTr="00237FE3">
        <w:trPr>
          <w:ins w:id="2186" w:author="Στάθης Καπ" w:date="2023-02-01T09:01:00Z"/>
        </w:trPr>
        <w:tc>
          <w:tcPr>
            <w:tcW w:w="350" w:type="pct"/>
          </w:tcPr>
          <w:p w14:paraId="6DA30E5C" w14:textId="77777777" w:rsidR="00F7187A" w:rsidRDefault="00F7187A">
            <w:pPr>
              <w:spacing w:after="160"/>
              <w:rPr>
                <w:ins w:id="2187" w:author="Στάθης Καπ" w:date="2023-02-01T09:01:00Z"/>
                <w:lang w:val="el-GR"/>
              </w:rPr>
              <w:pPrChange w:id="2188" w:author="Στάθης Καπ" w:date="2023-02-01T08:46:00Z">
                <w:pPr/>
              </w:pPrChange>
            </w:pPr>
          </w:p>
        </w:tc>
        <w:tc>
          <w:tcPr>
            <w:tcW w:w="4300" w:type="pct"/>
          </w:tcPr>
          <w:p w14:paraId="236AD762" w14:textId="6BBF1807" w:rsidR="00F7187A" w:rsidRPr="005846FF" w:rsidRDefault="00114CDB">
            <w:pPr>
              <w:spacing w:after="160"/>
              <w:rPr>
                <w:ins w:id="2189" w:author="Στάθης Καπ" w:date="2023-02-01T09:01:00Z"/>
                <w:lang w:val="el-GR"/>
              </w:rPr>
              <w:pPrChange w:id="2190" w:author="Στάθης Καπ" w:date="2023-02-01T08:46:00Z">
                <w:pPr/>
              </w:pPrChange>
            </w:pPr>
            <m:oMathPara>
              <m:oMath>
                <m:nary>
                  <m:naryPr>
                    <m:chr m:val="∑"/>
                    <m:limLoc m:val="undOvr"/>
                    <m:ctrlPr>
                      <w:ins w:id="2191" w:author="Στάθης Καπ" w:date="2023-02-01T09:01:00Z">
                        <w:rPr>
                          <w:rFonts w:ascii="Cambria Math" w:hAnsi="Cambria Math"/>
                          <w:i/>
                        </w:rPr>
                      </w:ins>
                    </m:ctrlPr>
                  </m:naryPr>
                  <m:sub>
                    <m:r>
                      <w:ins w:id="2192" w:author="Στάθης Καπ" w:date="2023-02-01T09:01:00Z">
                        <w:rPr>
                          <w:rFonts w:ascii="Cambria Math" w:hAnsi="Cambria Math"/>
                        </w:rPr>
                        <m:t>i=1</m:t>
                      </w:ins>
                    </m:r>
                  </m:sub>
                  <m:sup>
                    <m:r>
                      <w:ins w:id="2193" w:author="Στάθης Καπ" w:date="2023-02-01T09:01:00Z">
                        <w:rPr>
                          <w:rFonts w:ascii="Cambria Math" w:hAnsi="Cambria Math"/>
                        </w:rPr>
                        <m:t>N-1</m:t>
                      </w:ins>
                    </m:r>
                  </m:sup>
                  <m:e>
                    <m:sSub>
                      <m:sSubPr>
                        <m:ctrlPr>
                          <w:ins w:id="2194" w:author="Στάθης Καπ" w:date="2023-02-01T09:01:00Z">
                            <w:rPr>
                              <w:rFonts w:ascii="Cambria Math" w:hAnsi="Cambria Math"/>
                              <w:i/>
                            </w:rPr>
                          </w:ins>
                        </m:ctrlPr>
                      </m:sSubPr>
                      <m:e>
                        <m:r>
                          <w:ins w:id="2195" w:author="Στάθης Καπ" w:date="2023-02-01T09:01:00Z">
                            <w:rPr>
                              <w:rFonts w:ascii="Cambria Math" w:hAnsi="Cambria Math"/>
                            </w:rPr>
                            <m:t>x</m:t>
                          </w:ins>
                        </m:r>
                      </m:e>
                      <m:sub>
                        <m:r>
                          <w:ins w:id="2196" w:author="Στάθης Καπ" w:date="2023-02-01T09:01:00Z">
                            <w:rPr>
                              <w:rFonts w:ascii="Cambria Math" w:hAnsi="Cambria Math"/>
                            </w:rPr>
                            <m:t>irm</m:t>
                          </w:ins>
                        </m:r>
                      </m:sub>
                    </m:sSub>
                  </m:e>
                </m:nary>
                <m:r>
                  <w:ins w:id="2197" w:author="Στάθης Καπ" w:date="2023-02-01T09:01:00Z">
                    <w:rPr>
                      <w:rFonts w:ascii="Cambria Math" w:hAnsi="Cambria Math"/>
                    </w:rPr>
                    <m:t>=</m:t>
                  </w:ins>
                </m:r>
                <m:nary>
                  <m:naryPr>
                    <m:chr m:val="∑"/>
                    <m:limLoc m:val="undOvr"/>
                    <m:ctrlPr>
                      <w:ins w:id="2198" w:author="Στάθης Καπ" w:date="2023-02-01T09:01:00Z">
                        <w:rPr>
                          <w:rFonts w:ascii="Cambria Math" w:hAnsi="Cambria Math"/>
                          <w:i/>
                        </w:rPr>
                      </w:ins>
                    </m:ctrlPr>
                  </m:naryPr>
                  <m:sub>
                    <m:r>
                      <w:ins w:id="2199" w:author="Στάθης Καπ" w:date="2023-02-01T09:01:00Z">
                        <w:rPr>
                          <w:rFonts w:ascii="Cambria Math" w:hAnsi="Cambria Math"/>
                        </w:rPr>
                        <m:t>j=2</m:t>
                      </w:ins>
                    </m:r>
                  </m:sub>
                  <m:sup>
                    <m:r>
                      <w:ins w:id="2200" w:author="Στάθης Καπ" w:date="2023-02-01T09:01:00Z">
                        <w:rPr>
                          <w:rFonts w:ascii="Cambria Math" w:hAnsi="Cambria Math"/>
                        </w:rPr>
                        <m:t>N</m:t>
                      </w:ins>
                    </m:r>
                  </m:sup>
                  <m:e>
                    <m:sSub>
                      <m:sSubPr>
                        <m:ctrlPr>
                          <w:ins w:id="2201" w:author="Στάθης Καπ" w:date="2023-02-01T09:01:00Z">
                            <w:rPr>
                              <w:rFonts w:ascii="Cambria Math" w:hAnsi="Cambria Math"/>
                              <w:i/>
                            </w:rPr>
                          </w:ins>
                        </m:ctrlPr>
                      </m:sSubPr>
                      <m:e>
                        <m:r>
                          <w:ins w:id="2202" w:author="Στάθης Καπ" w:date="2023-02-01T09:01:00Z">
                            <w:rPr>
                              <w:rFonts w:ascii="Cambria Math" w:hAnsi="Cambria Math"/>
                            </w:rPr>
                            <m:t>x</m:t>
                          </w:ins>
                        </m:r>
                      </m:e>
                      <m:sub>
                        <m:r>
                          <w:ins w:id="2203" w:author="Στάθης Καπ" w:date="2023-02-01T09:01:00Z">
                            <w:rPr>
                              <w:rFonts w:ascii="Cambria Math" w:hAnsi="Cambria Math"/>
                            </w:rPr>
                            <m:t>rjm</m:t>
                          </w:ins>
                        </m:r>
                      </m:sub>
                    </m:sSub>
                  </m:e>
                </m:nary>
                <m:r>
                  <w:ins w:id="2204" w:author="Στάθης Καπ" w:date="2023-02-01T09:01:00Z">
                    <w:rPr>
                      <w:rFonts w:ascii="Cambria Math" w:hAnsi="Cambria Math"/>
                    </w:rPr>
                    <m:t>=</m:t>
                  </w:ins>
                </m:r>
                <m:sSub>
                  <m:sSubPr>
                    <m:ctrlPr>
                      <w:ins w:id="2205" w:author="Στάθης Καπ" w:date="2023-02-01T09:01:00Z">
                        <w:rPr>
                          <w:rFonts w:ascii="Cambria Math" w:hAnsi="Cambria Math"/>
                          <w:i/>
                        </w:rPr>
                      </w:ins>
                    </m:ctrlPr>
                  </m:sSubPr>
                  <m:e>
                    <m:r>
                      <w:ins w:id="2206" w:author="Στάθης Καπ" w:date="2023-02-01T09:01:00Z">
                        <w:rPr>
                          <w:rFonts w:ascii="Cambria Math" w:hAnsi="Cambria Math"/>
                        </w:rPr>
                        <m:t>y</m:t>
                      </w:ins>
                    </m:r>
                  </m:e>
                  <m:sub>
                    <m:r>
                      <w:ins w:id="2207" w:author="Στάθης Καπ" w:date="2023-02-01T09:01:00Z">
                        <w:rPr>
                          <w:rFonts w:ascii="Cambria Math" w:hAnsi="Cambria Math"/>
                        </w:rPr>
                        <m:t>rm</m:t>
                      </w:ins>
                    </m:r>
                  </m:sub>
                </m:sSub>
                <m:r>
                  <w:ins w:id="2208" w:author="Στάθης Καπ" w:date="2023-02-01T09:01:00Z">
                    <w:rPr>
                      <w:rFonts w:ascii="Cambria Math" w:hAnsi="Cambria Math"/>
                    </w:rPr>
                    <m:t xml:space="preserve"> ∀r=2, ⋯, N  m=1, ⋯, k</m:t>
                  </w:ins>
                </m:r>
              </m:oMath>
            </m:oMathPara>
          </w:p>
        </w:tc>
        <w:tc>
          <w:tcPr>
            <w:tcW w:w="350" w:type="pct"/>
            <w:vAlign w:val="center"/>
          </w:tcPr>
          <w:p w14:paraId="54D59D19" w14:textId="45871E21" w:rsidR="00F7187A" w:rsidRPr="00603993" w:rsidRDefault="00F7187A" w:rsidP="00237FE3">
            <w:pPr>
              <w:pStyle w:val="Caption"/>
              <w:spacing w:after="160"/>
              <w:rPr>
                <w:ins w:id="2209" w:author="Στάθης Καπ" w:date="2023-02-01T09:01:00Z"/>
                <w:rPrChange w:id="2210" w:author="Στάθης Καπ" w:date="2023-02-01T08:49:00Z">
                  <w:rPr>
                    <w:ins w:id="2211" w:author="Στάθης Καπ" w:date="2023-02-01T09:01:00Z"/>
                    <w:lang w:val="el-GR"/>
                  </w:rPr>
                </w:rPrChange>
              </w:rPr>
            </w:pPr>
            <w:ins w:id="2212"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13"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27</w:t>
            </w:r>
            <w:ins w:id="2214" w:author="Στάθης Καπ" w:date="2023-02-01T09:01:00Z">
              <w:r>
                <w:rPr>
                  <w:lang w:val="el-GR"/>
                </w:rPr>
                <w:fldChar w:fldCharType="end"/>
              </w:r>
              <w:r>
                <w:t>)</w:t>
              </w:r>
            </w:ins>
          </w:p>
        </w:tc>
      </w:tr>
      <w:tr w:rsidR="0014488F" w14:paraId="7E8011F8" w14:textId="77777777" w:rsidTr="00237FE3">
        <w:trPr>
          <w:ins w:id="2215" w:author="Στάθης Καπ" w:date="2023-02-01T09:02:00Z"/>
        </w:trPr>
        <w:tc>
          <w:tcPr>
            <w:tcW w:w="350" w:type="pct"/>
          </w:tcPr>
          <w:p w14:paraId="50F68AA4" w14:textId="77777777" w:rsidR="0014488F" w:rsidRDefault="0014488F">
            <w:pPr>
              <w:spacing w:after="160"/>
              <w:rPr>
                <w:ins w:id="2216" w:author="Στάθης Καπ" w:date="2023-02-01T09:02:00Z"/>
                <w:lang w:val="el-GR"/>
              </w:rPr>
              <w:pPrChange w:id="2217" w:author="Στάθης Καπ" w:date="2023-02-01T08:46:00Z">
                <w:pPr/>
              </w:pPrChange>
            </w:pPr>
          </w:p>
        </w:tc>
        <w:tc>
          <w:tcPr>
            <w:tcW w:w="4300" w:type="pct"/>
          </w:tcPr>
          <w:p w14:paraId="1D318514" w14:textId="2D5E9F52" w:rsidR="0014488F" w:rsidRPr="005846FF" w:rsidRDefault="00114CDB">
            <w:pPr>
              <w:spacing w:after="160"/>
              <w:rPr>
                <w:ins w:id="2218" w:author="Στάθης Καπ" w:date="2023-02-01T09:02:00Z"/>
                <w:lang w:val="el-GR"/>
              </w:rPr>
              <w:pPrChange w:id="2219" w:author="Στάθης Καπ" w:date="2023-02-01T08:46:00Z">
                <w:pPr/>
              </w:pPrChange>
            </w:pPr>
            <m:oMathPara>
              <m:oMath>
                <m:nary>
                  <m:naryPr>
                    <m:chr m:val="∑"/>
                    <m:limLoc m:val="undOvr"/>
                    <m:ctrlPr>
                      <w:ins w:id="2220" w:author="Στάθης Καπ" w:date="2023-02-01T09:02:00Z">
                        <w:rPr>
                          <w:rFonts w:ascii="Cambria Math" w:hAnsi="Cambria Math"/>
                          <w:i/>
                        </w:rPr>
                      </w:ins>
                    </m:ctrlPr>
                  </m:naryPr>
                  <m:sub>
                    <m:r>
                      <w:ins w:id="2221" w:author="Στάθης Καπ" w:date="2023-02-01T09:02:00Z">
                        <w:rPr>
                          <w:rFonts w:ascii="Cambria Math" w:hAnsi="Cambria Math"/>
                        </w:rPr>
                        <m:t>i=1</m:t>
                      </w:ins>
                    </m:r>
                  </m:sub>
                  <m:sup>
                    <m:r>
                      <w:ins w:id="2222" w:author="Στάθης Καπ" w:date="2023-02-01T09:02:00Z">
                        <w:rPr>
                          <w:rFonts w:ascii="Cambria Math" w:hAnsi="Cambria Math"/>
                        </w:rPr>
                        <m:t>N-1</m:t>
                      </w:ins>
                    </m:r>
                  </m:sup>
                  <m:e>
                    <m:nary>
                      <m:naryPr>
                        <m:chr m:val="∑"/>
                        <m:limLoc m:val="undOvr"/>
                        <m:ctrlPr>
                          <w:ins w:id="2223" w:author="Στάθης Καπ" w:date="2023-02-01T09:02:00Z">
                            <w:rPr>
                              <w:rFonts w:ascii="Cambria Math" w:hAnsi="Cambria Math"/>
                              <w:i/>
                            </w:rPr>
                          </w:ins>
                        </m:ctrlPr>
                      </m:naryPr>
                      <m:sub>
                        <m:r>
                          <w:ins w:id="2224" w:author="Στάθης Καπ" w:date="2023-02-01T09:02:00Z">
                            <w:rPr>
                              <w:rFonts w:ascii="Cambria Math" w:hAnsi="Cambria Math"/>
                            </w:rPr>
                            <m:t>j=2</m:t>
                          </w:ins>
                        </m:r>
                      </m:sub>
                      <m:sup>
                        <m:r>
                          <w:ins w:id="2225" w:author="Στάθης Καπ" w:date="2023-02-01T09:02:00Z">
                            <w:rPr>
                              <w:rFonts w:ascii="Cambria Math" w:hAnsi="Cambria Math"/>
                            </w:rPr>
                            <m:t>N</m:t>
                          </w:ins>
                        </m:r>
                      </m:sup>
                      <m:e>
                        <m:sSub>
                          <m:sSubPr>
                            <m:ctrlPr>
                              <w:ins w:id="2226" w:author="Στάθης Καπ" w:date="2023-02-01T09:02:00Z">
                                <w:rPr>
                                  <w:rFonts w:ascii="Cambria Math" w:hAnsi="Cambria Math"/>
                                  <w:i/>
                                </w:rPr>
                              </w:ins>
                            </m:ctrlPr>
                          </m:sSubPr>
                          <m:e>
                            <m:r>
                              <w:ins w:id="2227" w:author="Στάθης Καπ" w:date="2023-02-01T09:02:00Z">
                                <w:rPr>
                                  <w:rFonts w:ascii="Cambria Math" w:hAnsi="Cambria Math"/>
                                </w:rPr>
                                <m:t>c</m:t>
                              </w:ins>
                            </m:r>
                          </m:e>
                          <m:sub>
                            <m:r>
                              <w:ins w:id="2228" w:author="Στάθης Καπ" w:date="2023-02-01T09:02:00Z">
                                <w:rPr>
                                  <w:rFonts w:ascii="Cambria Math" w:hAnsi="Cambria Math"/>
                                </w:rPr>
                                <m:t>ij</m:t>
                              </w:ins>
                            </m:r>
                          </m:sub>
                        </m:sSub>
                        <m:sSub>
                          <m:sSubPr>
                            <m:ctrlPr>
                              <w:ins w:id="2229" w:author="Στάθης Καπ" w:date="2023-02-01T09:02:00Z">
                                <w:rPr>
                                  <w:rFonts w:ascii="Cambria Math" w:hAnsi="Cambria Math"/>
                                  <w:i/>
                                </w:rPr>
                              </w:ins>
                            </m:ctrlPr>
                          </m:sSubPr>
                          <m:e>
                            <m:r>
                              <w:ins w:id="2230" w:author="Στάθης Καπ" w:date="2023-02-01T09:02:00Z">
                                <w:rPr>
                                  <w:rFonts w:ascii="Cambria Math" w:hAnsi="Cambria Math"/>
                                </w:rPr>
                                <m:t>x</m:t>
                              </w:ins>
                            </m:r>
                          </m:e>
                          <m:sub>
                            <m:r>
                              <w:ins w:id="2231" w:author="Στάθης Καπ" w:date="2023-02-01T09:02:00Z">
                                <w:rPr>
                                  <w:rFonts w:ascii="Cambria Math" w:hAnsi="Cambria Math"/>
                                </w:rPr>
                                <m:t>ijm</m:t>
                              </w:ins>
                            </m:r>
                          </m:sub>
                        </m:sSub>
                      </m:e>
                    </m:nary>
                  </m:e>
                </m:nary>
                <m:r>
                  <w:ins w:id="2232" w:author="Στάθης Καπ" w:date="2023-02-01T09:02:00Z">
                    <w:rPr>
                      <w:rFonts w:ascii="Cambria Math" w:hAnsi="Cambria Math"/>
                    </w:rPr>
                    <m:t>≤B  ∀m=1, ⋯, k</m:t>
                  </w:ins>
                </m:r>
              </m:oMath>
            </m:oMathPara>
          </w:p>
        </w:tc>
        <w:tc>
          <w:tcPr>
            <w:tcW w:w="350" w:type="pct"/>
            <w:vAlign w:val="center"/>
          </w:tcPr>
          <w:p w14:paraId="0FCB1F65" w14:textId="7336C797" w:rsidR="0014488F" w:rsidRPr="00603993" w:rsidRDefault="0014488F" w:rsidP="00237FE3">
            <w:pPr>
              <w:pStyle w:val="Caption"/>
              <w:spacing w:after="160"/>
              <w:rPr>
                <w:ins w:id="2233" w:author="Στάθης Καπ" w:date="2023-02-01T09:02:00Z"/>
                <w:rPrChange w:id="2234" w:author="Στάθης Καπ" w:date="2023-02-01T08:49:00Z">
                  <w:rPr>
                    <w:ins w:id="2235" w:author="Στάθης Καπ" w:date="2023-02-01T09:02:00Z"/>
                    <w:lang w:val="el-GR"/>
                  </w:rPr>
                </w:rPrChange>
              </w:rPr>
            </w:pPr>
            <w:ins w:id="2236"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37"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28</w:t>
            </w:r>
            <w:ins w:id="2238" w:author="Στάθης Καπ" w:date="2023-02-01T09:02:00Z">
              <w:r>
                <w:rPr>
                  <w:lang w:val="el-GR"/>
                </w:rPr>
                <w:fldChar w:fldCharType="end"/>
              </w:r>
              <w:r>
                <w:t>)</w:t>
              </w:r>
            </w:ins>
          </w:p>
        </w:tc>
      </w:tr>
      <w:tr w:rsidR="0052346E" w14:paraId="5109E733" w14:textId="77777777" w:rsidTr="00237FE3">
        <w:trPr>
          <w:ins w:id="2239" w:author="Στάθης Καπ" w:date="2023-02-01T09:02:00Z"/>
        </w:trPr>
        <w:tc>
          <w:tcPr>
            <w:tcW w:w="350" w:type="pct"/>
          </w:tcPr>
          <w:p w14:paraId="2E388C9E" w14:textId="77777777" w:rsidR="0052346E" w:rsidRDefault="0052346E">
            <w:pPr>
              <w:spacing w:after="160"/>
              <w:rPr>
                <w:ins w:id="2240" w:author="Στάθης Καπ" w:date="2023-02-01T09:02:00Z"/>
                <w:lang w:val="el-GR"/>
              </w:rPr>
              <w:pPrChange w:id="2241" w:author="Στάθης Καπ" w:date="2023-02-01T08:46:00Z">
                <w:pPr/>
              </w:pPrChange>
            </w:pPr>
          </w:p>
        </w:tc>
        <w:tc>
          <w:tcPr>
            <w:tcW w:w="4300" w:type="pct"/>
          </w:tcPr>
          <w:p w14:paraId="4A775959" w14:textId="6AB2C93B" w:rsidR="0052346E" w:rsidRPr="005846FF" w:rsidRDefault="0052346E">
            <w:pPr>
              <w:spacing w:after="160"/>
              <w:rPr>
                <w:ins w:id="2242" w:author="Στάθης Καπ" w:date="2023-02-01T09:02:00Z"/>
                <w:lang w:val="el-GR"/>
              </w:rPr>
              <w:pPrChange w:id="2243" w:author="Στάθης Καπ" w:date="2023-02-01T08:46:00Z">
                <w:pPr/>
              </w:pPrChange>
            </w:pPr>
            <m:oMathPara>
              <m:oMath>
                <m:r>
                  <w:ins w:id="2244" w:author="Στάθης Καπ" w:date="2023-02-01T09:02:00Z">
                    <w:rPr>
                      <w:rFonts w:ascii="Cambria Math" w:hAnsi="Cambria Math"/>
                    </w:rPr>
                    <m:t>2≤</m:t>
                  </w:ins>
                </m:r>
                <m:sSub>
                  <m:sSubPr>
                    <m:ctrlPr>
                      <w:ins w:id="2245" w:author="Στάθης Καπ" w:date="2023-02-01T09:02:00Z">
                        <w:rPr>
                          <w:rFonts w:ascii="Cambria Math" w:hAnsi="Cambria Math"/>
                          <w:i/>
                        </w:rPr>
                      </w:ins>
                    </m:ctrlPr>
                  </m:sSubPr>
                  <m:e>
                    <m:r>
                      <w:ins w:id="2246" w:author="Στάθης Καπ" w:date="2023-02-01T09:02:00Z">
                        <w:rPr>
                          <w:rFonts w:ascii="Cambria Math" w:hAnsi="Cambria Math"/>
                        </w:rPr>
                        <m:t>u</m:t>
                      </w:ins>
                    </m:r>
                  </m:e>
                  <m:sub>
                    <m:r>
                      <w:ins w:id="2247" w:author="Στάθης Καπ" w:date="2023-02-01T09:02:00Z">
                        <w:rPr>
                          <w:rFonts w:ascii="Cambria Math" w:hAnsi="Cambria Math"/>
                        </w:rPr>
                        <m:t>im</m:t>
                      </w:ins>
                    </m:r>
                  </m:sub>
                </m:sSub>
                <m:r>
                  <w:ins w:id="2248" w:author="Στάθης Καπ" w:date="2023-02-01T09:02:00Z">
                    <w:rPr>
                      <w:rFonts w:ascii="Cambria Math" w:hAnsi="Cambria Math"/>
                    </w:rPr>
                    <m:t>≤N  ∀i=1, ⋯,N m=1,⋯, k</m:t>
                  </w:ins>
                </m:r>
              </m:oMath>
            </m:oMathPara>
          </w:p>
        </w:tc>
        <w:tc>
          <w:tcPr>
            <w:tcW w:w="350" w:type="pct"/>
            <w:vAlign w:val="center"/>
          </w:tcPr>
          <w:p w14:paraId="5FAB7DE7" w14:textId="39E0BE21" w:rsidR="0052346E" w:rsidRPr="00603993" w:rsidRDefault="0052346E" w:rsidP="00237FE3">
            <w:pPr>
              <w:pStyle w:val="Caption"/>
              <w:spacing w:after="160"/>
              <w:rPr>
                <w:ins w:id="2249" w:author="Στάθης Καπ" w:date="2023-02-01T09:02:00Z"/>
                <w:rPrChange w:id="2250" w:author="Στάθης Καπ" w:date="2023-02-01T08:49:00Z">
                  <w:rPr>
                    <w:ins w:id="2251" w:author="Στάθης Καπ" w:date="2023-02-01T09:02:00Z"/>
                    <w:lang w:val="el-GR"/>
                  </w:rPr>
                </w:rPrChange>
              </w:rPr>
            </w:pPr>
            <w:ins w:id="2252"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53"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29</w:t>
            </w:r>
            <w:ins w:id="2254" w:author="Στάθης Καπ" w:date="2023-02-01T09:02:00Z">
              <w:r>
                <w:rPr>
                  <w:lang w:val="el-GR"/>
                </w:rPr>
                <w:fldChar w:fldCharType="end"/>
              </w:r>
              <w:r>
                <w:t>)</w:t>
              </w:r>
            </w:ins>
          </w:p>
        </w:tc>
      </w:tr>
      <w:tr w:rsidR="00455B40" w14:paraId="43FE5EB1" w14:textId="77777777" w:rsidTr="00237FE3">
        <w:trPr>
          <w:ins w:id="2255" w:author="Στάθης Καπ" w:date="2023-02-01T09:02:00Z"/>
        </w:trPr>
        <w:tc>
          <w:tcPr>
            <w:tcW w:w="350" w:type="pct"/>
          </w:tcPr>
          <w:p w14:paraId="6817EAC5" w14:textId="77777777" w:rsidR="00455B40" w:rsidRDefault="00455B40">
            <w:pPr>
              <w:spacing w:after="160"/>
              <w:rPr>
                <w:ins w:id="2256" w:author="Στάθης Καπ" w:date="2023-02-01T09:02:00Z"/>
                <w:lang w:val="el-GR"/>
              </w:rPr>
              <w:pPrChange w:id="2257" w:author="Στάθης Καπ" w:date="2023-02-01T08:46:00Z">
                <w:pPr/>
              </w:pPrChange>
            </w:pPr>
          </w:p>
        </w:tc>
        <w:tc>
          <w:tcPr>
            <w:tcW w:w="4300" w:type="pct"/>
          </w:tcPr>
          <w:p w14:paraId="78966E5D" w14:textId="3BEF2843" w:rsidR="00455B40" w:rsidRPr="005846FF" w:rsidRDefault="00114CDB">
            <w:pPr>
              <w:spacing w:after="160"/>
              <w:rPr>
                <w:ins w:id="2258" w:author="Στάθης Καπ" w:date="2023-02-01T09:02:00Z"/>
                <w:lang w:val="el-GR"/>
              </w:rPr>
              <w:pPrChange w:id="2259" w:author="Στάθης Καπ" w:date="2023-02-01T08:46:00Z">
                <w:pPr/>
              </w:pPrChange>
            </w:pPr>
            <m:oMathPara>
              <m:oMath>
                <m:sSub>
                  <m:sSubPr>
                    <m:ctrlPr>
                      <w:ins w:id="2260" w:author="Στάθης Καπ" w:date="2023-02-01T09:02:00Z">
                        <w:rPr>
                          <w:rFonts w:ascii="Cambria Math" w:hAnsi="Cambria Math"/>
                          <w:i/>
                        </w:rPr>
                      </w:ins>
                    </m:ctrlPr>
                  </m:sSubPr>
                  <m:e>
                    <m:r>
                      <w:ins w:id="2261" w:author="Στάθης Καπ" w:date="2023-02-01T09:02:00Z">
                        <w:rPr>
                          <w:rFonts w:ascii="Cambria Math" w:hAnsi="Cambria Math"/>
                        </w:rPr>
                        <m:t>u</m:t>
                      </w:ins>
                    </m:r>
                  </m:e>
                  <m:sub>
                    <m:r>
                      <w:ins w:id="2262" w:author="Στάθης Καπ" w:date="2023-02-01T09:02:00Z">
                        <w:rPr>
                          <w:rFonts w:ascii="Cambria Math" w:hAnsi="Cambria Math"/>
                        </w:rPr>
                        <m:t>im</m:t>
                      </w:ins>
                    </m:r>
                  </m:sub>
                </m:sSub>
                <m:r>
                  <w:ins w:id="2263" w:author="Στάθης Καπ" w:date="2023-02-01T09:02:00Z">
                    <w:rPr>
                      <w:rFonts w:ascii="Cambria Math" w:hAnsi="Cambria Math"/>
                    </w:rPr>
                    <m:t>-</m:t>
                  </w:ins>
                </m:r>
                <m:sSub>
                  <m:sSubPr>
                    <m:ctrlPr>
                      <w:ins w:id="2264" w:author="Στάθης Καπ" w:date="2023-02-01T09:02:00Z">
                        <w:rPr>
                          <w:rFonts w:ascii="Cambria Math" w:hAnsi="Cambria Math"/>
                          <w:i/>
                        </w:rPr>
                      </w:ins>
                    </m:ctrlPr>
                  </m:sSubPr>
                  <m:e>
                    <m:r>
                      <w:ins w:id="2265" w:author="Στάθης Καπ" w:date="2023-02-01T09:02:00Z">
                        <w:rPr>
                          <w:rFonts w:ascii="Cambria Math" w:hAnsi="Cambria Math"/>
                        </w:rPr>
                        <m:t>u</m:t>
                      </w:ins>
                    </m:r>
                  </m:e>
                  <m:sub>
                    <m:r>
                      <w:ins w:id="2266" w:author="Στάθης Καπ" w:date="2023-02-01T09:02:00Z">
                        <w:rPr>
                          <w:rFonts w:ascii="Cambria Math" w:hAnsi="Cambria Math"/>
                        </w:rPr>
                        <m:t>jm</m:t>
                      </w:ins>
                    </m:r>
                  </m:sub>
                </m:sSub>
                <m:r>
                  <w:ins w:id="2267" w:author="Στάθης Καπ" w:date="2023-02-01T09:02:00Z">
                    <w:rPr>
                      <w:rFonts w:ascii="Cambria Math" w:hAnsi="Cambria Math"/>
                    </w:rPr>
                    <m:t>+1≤</m:t>
                  </w:ins>
                </m:r>
                <m:d>
                  <m:dPr>
                    <m:ctrlPr>
                      <w:ins w:id="2268" w:author="Στάθης Καπ" w:date="2023-02-01T09:02:00Z">
                        <w:rPr>
                          <w:rFonts w:ascii="Cambria Math" w:hAnsi="Cambria Math"/>
                          <w:i/>
                        </w:rPr>
                      </w:ins>
                    </m:ctrlPr>
                  </m:dPr>
                  <m:e>
                    <m:r>
                      <w:ins w:id="2269" w:author="Στάθης Καπ" w:date="2023-02-01T09:02:00Z">
                        <w:rPr>
                          <w:rFonts w:ascii="Cambria Math" w:hAnsi="Cambria Math"/>
                        </w:rPr>
                        <m:t>N-1</m:t>
                      </w:ins>
                    </m:r>
                  </m:e>
                </m:d>
                <m:d>
                  <m:dPr>
                    <m:ctrlPr>
                      <w:ins w:id="2270" w:author="Στάθης Καπ" w:date="2023-02-01T09:02:00Z">
                        <w:rPr>
                          <w:rFonts w:ascii="Cambria Math" w:hAnsi="Cambria Math"/>
                          <w:i/>
                        </w:rPr>
                      </w:ins>
                    </m:ctrlPr>
                  </m:dPr>
                  <m:e>
                    <m:r>
                      <w:ins w:id="2271" w:author="Στάθης Καπ" w:date="2023-02-01T09:02:00Z">
                        <w:rPr>
                          <w:rFonts w:ascii="Cambria Math" w:hAnsi="Cambria Math"/>
                        </w:rPr>
                        <m:t>1-</m:t>
                      </w:ins>
                    </m:r>
                    <m:sSub>
                      <m:sSubPr>
                        <m:ctrlPr>
                          <w:ins w:id="2272" w:author="Στάθης Καπ" w:date="2023-02-01T09:02:00Z">
                            <w:rPr>
                              <w:rFonts w:ascii="Cambria Math" w:hAnsi="Cambria Math"/>
                              <w:i/>
                            </w:rPr>
                          </w:ins>
                        </m:ctrlPr>
                      </m:sSubPr>
                      <m:e>
                        <m:r>
                          <w:ins w:id="2273" w:author="Στάθης Καπ" w:date="2023-02-01T09:02:00Z">
                            <w:rPr>
                              <w:rFonts w:ascii="Cambria Math" w:hAnsi="Cambria Math"/>
                            </w:rPr>
                            <m:t>x</m:t>
                          </w:ins>
                        </m:r>
                      </m:e>
                      <m:sub>
                        <m:r>
                          <w:ins w:id="2274" w:author="Στάθης Καπ" w:date="2023-02-01T09:02:00Z">
                            <w:rPr>
                              <w:rFonts w:ascii="Cambria Math" w:hAnsi="Cambria Math"/>
                            </w:rPr>
                            <m:t>ijm</m:t>
                          </w:ins>
                        </m:r>
                      </m:sub>
                    </m:sSub>
                  </m:e>
                </m:d>
                <m:r>
                  <w:ins w:id="2275" w:author="Στάθης Καπ" w:date="2023-02-01T09:02:00Z">
                    <w:rPr>
                      <w:rFonts w:ascii="Cambria Math" w:hAnsi="Cambria Math"/>
                    </w:rPr>
                    <m:t xml:space="preserve"> ∀i,j=2, ⋯, N m=1, ⋯, k</m:t>
                  </w:ins>
                </m:r>
              </m:oMath>
            </m:oMathPara>
          </w:p>
        </w:tc>
        <w:tc>
          <w:tcPr>
            <w:tcW w:w="350" w:type="pct"/>
            <w:vAlign w:val="center"/>
          </w:tcPr>
          <w:p w14:paraId="3E14EE15" w14:textId="5E583DA7" w:rsidR="00455B40" w:rsidRPr="00603993" w:rsidRDefault="00455B40" w:rsidP="00237FE3">
            <w:pPr>
              <w:pStyle w:val="Caption"/>
              <w:spacing w:after="160"/>
              <w:rPr>
                <w:ins w:id="2276" w:author="Στάθης Καπ" w:date="2023-02-01T09:02:00Z"/>
                <w:rPrChange w:id="2277" w:author="Στάθης Καπ" w:date="2023-02-01T08:49:00Z">
                  <w:rPr>
                    <w:ins w:id="2278" w:author="Στάθης Καπ" w:date="2023-02-01T09:02:00Z"/>
                    <w:lang w:val="el-GR"/>
                  </w:rPr>
                </w:rPrChange>
              </w:rPr>
            </w:pPr>
            <w:ins w:id="2279"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80"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30</w:t>
            </w:r>
            <w:ins w:id="2281" w:author="Στάθης Καπ" w:date="2023-02-01T09:02:00Z">
              <w:r>
                <w:rPr>
                  <w:lang w:val="el-GR"/>
                </w:rPr>
                <w:fldChar w:fldCharType="end"/>
              </w:r>
              <w:r>
                <w:t>)</w:t>
              </w:r>
            </w:ins>
          </w:p>
        </w:tc>
      </w:tr>
      <w:tr w:rsidR="000D147C" w14:paraId="17B7A812" w14:textId="77777777" w:rsidTr="00237FE3">
        <w:trPr>
          <w:ins w:id="2282" w:author="Στάθης Καπ" w:date="2023-02-01T09:02:00Z"/>
        </w:trPr>
        <w:tc>
          <w:tcPr>
            <w:tcW w:w="350" w:type="pct"/>
          </w:tcPr>
          <w:p w14:paraId="071C79EE" w14:textId="77777777" w:rsidR="000D147C" w:rsidRDefault="000D147C">
            <w:pPr>
              <w:spacing w:after="160"/>
              <w:rPr>
                <w:ins w:id="2283" w:author="Στάθης Καπ" w:date="2023-02-01T09:02:00Z"/>
                <w:lang w:val="el-GR"/>
              </w:rPr>
              <w:pPrChange w:id="2284" w:author="Στάθης Καπ" w:date="2023-02-01T08:46:00Z">
                <w:pPr/>
              </w:pPrChange>
            </w:pPr>
          </w:p>
        </w:tc>
        <w:tc>
          <w:tcPr>
            <w:tcW w:w="4300" w:type="pct"/>
          </w:tcPr>
          <w:p w14:paraId="6A7E601F" w14:textId="202A740D" w:rsidR="000D147C" w:rsidRPr="005846FF" w:rsidRDefault="00114CDB">
            <w:pPr>
              <w:spacing w:after="160"/>
              <w:rPr>
                <w:ins w:id="2285" w:author="Στάθης Καπ" w:date="2023-02-01T09:02:00Z"/>
                <w:lang w:val="el-GR"/>
              </w:rPr>
              <w:pPrChange w:id="2286" w:author="Στάθης Καπ" w:date="2023-02-01T08:46:00Z">
                <w:pPr/>
              </w:pPrChange>
            </w:pPr>
            <m:oMathPara>
              <m:oMath>
                <m:sSub>
                  <m:sSubPr>
                    <m:ctrlPr>
                      <w:ins w:id="2287" w:author="Στάθης Καπ" w:date="2023-02-01T09:02:00Z">
                        <w:rPr>
                          <w:rFonts w:ascii="Cambria Math" w:hAnsi="Cambria Math"/>
                          <w:i/>
                        </w:rPr>
                      </w:ins>
                    </m:ctrlPr>
                  </m:sSubPr>
                  <m:e>
                    <m:r>
                      <w:ins w:id="2288" w:author="Στάθης Καπ" w:date="2023-02-01T09:02:00Z">
                        <w:rPr>
                          <w:rFonts w:ascii="Cambria Math" w:hAnsi="Cambria Math"/>
                        </w:rPr>
                        <m:t>x</m:t>
                      </w:ins>
                    </m:r>
                  </m:e>
                  <m:sub>
                    <m:r>
                      <w:ins w:id="2289" w:author="Στάθης Καπ" w:date="2023-02-01T09:02:00Z">
                        <w:rPr>
                          <w:rFonts w:ascii="Cambria Math" w:hAnsi="Cambria Math"/>
                        </w:rPr>
                        <m:t>ijm</m:t>
                      </w:ins>
                    </m:r>
                  </m:sub>
                </m:sSub>
                <m:r>
                  <w:ins w:id="2290" w:author="Στάθης Καπ" w:date="2023-02-01T09:02:00Z">
                    <w:rPr>
                      <w:rFonts w:ascii="Cambria Math" w:hAnsi="Cambria Math"/>
                    </w:rPr>
                    <m:t>,</m:t>
                  </w:ins>
                </m:r>
                <m:sSub>
                  <m:sSubPr>
                    <m:ctrlPr>
                      <w:ins w:id="2291" w:author="Στάθης Καπ" w:date="2023-02-01T09:02:00Z">
                        <w:rPr>
                          <w:rFonts w:ascii="Cambria Math" w:hAnsi="Cambria Math"/>
                          <w:i/>
                        </w:rPr>
                      </w:ins>
                    </m:ctrlPr>
                  </m:sSubPr>
                  <m:e>
                    <m:r>
                      <w:ins w:id="2292" w:author="Στάθης Καπ" w:date="2023-02-01T09:02:00Z">
                        <w:rPr>
                          <w:rFonts w:ascii="Cambria Math" w:hAnsi="Cambria Math"/>
                        </w:rPr>
                        <m:t>y</m:t>
                      </w:ins>
                    </m:r>
                  </m:e>
                  <m:sub>
                    <m:r>
                      <w:ins w:id="2293" w:author="Στάθης Καπ" w:date="2023-02-01T09:02:00Z">
                        <w:rPr>
                          <w:rFonts w:ascii="Cambria Math" w:hAnsi="Cambria Math"/>
                        </w:rPr>
                        <m:t>im</m:t>
                      </w:ins>
                    </m:r>
                  </m:sub>
                </m:sSub>
                <m:r>
                  <w:ins w:id="2294" w:author="Στάθης Καπ" w:date="2023-02-01T09:02:00Z">
                    <w:rPr>
                      <w:rFonts w:ascii="Cambria Math" w:hAnsi="Cambria Math"/>
                    </w:rPr>
                    <m:t>∈</m:t>
                  </w:ins>
                </m:r>
                <m:d>
                  <m:dPr>
                    <m:begChr m:val="{"/>
                    <m:endChr m:val="}"/>
                    <m:ctrlPr>
                      <w:ins w:id="2295" w:author="Στάθης Καπ" w:date="2023-02-01T09:02:00Z">
                        <w:rPr>
                          <w:rFonts w:ascii="Cambria Math" w:hAnsi="Cambria Math"/>
                          <w:i/>
                        </w:rPr>
                      </w:ins>
                    </m:ctrlPr>
                  </m:dPr>
                  <m:e>
                    <m:r>
                      <w:ins w:id="2296" w:author="Στάθης Καπ" w:date="2023-02-01T09:02:00Z">
                        <w:rPr>
                          <w:rFonts w:ascii="Cambria Math" w:hAnsi="Cambria Math"/>
                        </w:rPr>
                        <m:t>0,1</m:t>
                      </w:ins>
                    </m:r>
                  </m:e>
                </m:d>
                <m:r>
                  <w:ins w:id="2297" w:author="Στάθης Καπ" w:date="2023-02-01T09:02:00Z">
                    <w:rPr>
                      <w:rFonts w:ascii="Cambria Math" w:hAnsi="Cambria Math"/>
                    </w:rPr>
                    <m:t xml:space="preserve"> ∀i,j=1, ⋯, N m=1, ⋯, k</m:t>
                  </w:ins>
                </m:r>
              </m:oMath>
            </m:oMathPara>
          </w:p>
        </w:tc>
        <w:tc>
          <w:tcPr>
            <w:tcW w:w="350" w:type="pct"/>
            <w:vAlign w:val="center"/>
          </w:tcPr>
          <w:p w14:paraId="0D3A7C1A" w14:textId="3A8BC0E8" w:rsidR="000D147C" w:rsidRPr="00603993" w:rsidRDefault="000D147C" w:rsidP="00237FE3">
            <w:pPr>
              <w:pStyle w:val="Caption"/>
              <w:spacing w:after="160"/>
              <w:rPr>
                <w:ins w:id="2298" w:author="Στάθης Καπ" w:date="2023-02-01T09:02:00Z"/>
                <w:rPrChange w:id="2299" w:author="Στάθης Καπ" w:date="2023-02-01T08:49:00Z">
                  <w:rPr>
                    <w:ins w:id="2300" w:author="Στάθης Καπ" w:date="2023-02-01T09:02:00Z"/>
                    <w:lang w:val="el-GR"/>
                  </w:rPr>
                </w:rPrChange>
              </w:rPr>
            </w:pPr>
            <w:ins w:id="2301"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302"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31</w:t>
            </w:r>
            <w:ins w:id="2303" w:author="Στάθης Καπ" w:date="2023-02-01T09:02:00Z">
              <w:r>
                <w:rPr>
                  <w:lang w:val="el-GR"/>
                </w:rPr>
                <w:fldChar w:fldCharType="end"/>
              </w:r>
              <w:r>
                <w:t>)</w:t>
              </w:r>
            </w:ins>
          </w:p>
        </w:tc>
      </w:tr>
    </w:tbl>
    <w:p w14:paraId="5E32A0C4" w14:textId="16211B0E" w:rsidR="002D79E5" w:rsidRPr="002D79E5" w:rsidDel="002D79E5" w:rsidRDefault="00114CDB" w:rsidP="00061121">
      <w:pPr>
        <w:rPr>
          <w:del w:id="2304" w:author="Στάθης Καπ" w:date="2023-02-01T09:00:00Z"/>
          <w:rFonts w:eastAsiaTheme="minorEastAsia"/>
        </w:rPr>
      </w:pPr>
      <w:ins w:id="2305" w:author="Στάθης Καπ" w:date="2023-03-13T04:52:00Z">
        <w:r>
          <w:rPr>
            <w:rFonts w:eastAsiaTheme="minorEastAsia"/>
          </w:rPr>
          <w:tab/>
        </w:r>
      </w:ins>
    </w:p>
    <w:p w14:paraId="5C666342" w14:textId="58C02404" w:rsidR="00B964E4" w:rsidRPr="002D79E5" w:rsidDel="002D79E5" w:rsidRDefault="00B964E4" w:rsidP="00061121">
      <w:pPr>
        <w:rPr>
          <w:del w:id="2306" w:author="Στάθης Καπ" w:date="2023-02-01T09:00:00Z"/>
          <w:rFonts w:eastAsiaTheme="minorEastAsia"/>
          <w:rPrChange w:id="2307" w:author="Στάθης Καπ" w:date="2023-02-01T09:00:00Z">
            <w:rPr>
              <w:del w:id="2308" w:author="Στάθης Καπ" w:date="2023-02-01T09:00:00Z"/>
              <w:rFonts w:ascii="Cambria Math" w:hAnsi="Cambria Math"/>
              <w:i/>
            </w:rPr>
          </w:rPrChange>
        </w:rPr>
      </w:pPr>
      <m:oMathPara>
        <m:oMath>
          <m:r>
            <w:del w:id="2309" w:author="Στάθης Καπ" w:date="2023-02-01T09:00:00Z">
              <w:rPr>
                <w:rFonts w:ascii="Cambria Math" w:hAnsi="Cambria Math"/>
              </w:rPr>
              <m:t xml:space="preserve">maximize </m:t>
            </w:del>
          </m:r>
          <m:nary>
            <m:naryPr>
              <m:chr m:val="∑"/>
              <m:limLoc m:val="undOvr"/>
              <m:ctrlPr>
                <w:del w:id="2310" w:author="Στάθης Καπ" w:date="2023-02-01T09:00:00Z">
                  <w:rPr>
                    <w:rFonts w:ascii="Cambria Math" w:hAnsi="Cambria Math"/>
                    <w:i/>
                  </w:rPr>
                </w:del>
              </m:ctrlPr>
            </m:naryPr>
            <m:sub>
              <m:r>
                <w:del w:id="2311" w:author="Στάθης Καπ" w:date="2023-02-01T09:00:00Z">
                  <w:rPr>
                    <w:rFonts w:ascii="Cambria Math" w:hAnsi="Cambria Math"/>
                  </w:rPr>
                  <m:t>m=1</m:t>
                </w:del>
              </m:r>
            </m:sub>
            <m:sup>
              <m:r>
                <w:del w:id="2312" w:author="Στάθης Καπ" w:date="2023-02-01T09:00:00Z">
                  <w:rPr>
                    <w:rFonts w:ascii="Cambria Math" w:hAnsi="Cambria Math"/>
                  </w:rPr>
                  <m:t>k</m:t>
                </w:del>
              </m:r>
            </m:sup>
            <m:e>
              <m:nary>
                <m:naryPr>
                  <m:chr m:val="∑"/>
                  <m:limLoc m:val="undOvr"/>
                  <m:ctrlPr>
                    <w:del w:id="2313" w:author="Στάθης Καπ" w:date="2023-02-01T09:00:00Z">
                      <w:rPr>
                        <w:rFonts w:ascii="Cambria Math" w:hAnsi="Cambria Math"/>
                        <w:i/>
                      </w:rPr>
                    </w:del>
                  </m:ctrlPr>
                </m:naryPr>
                <m:sub>
                  <m:r>
                    <w:del w:id="2314" w:author="Στάθης Καπ" w:date="2023-02-01T09:00:00Z">
                      <w:rPr>
                        <w:rFonts w:ascii="Cambria Math" w:hAnsi="Cambria Math"/>
                      </w:rPr>
                      <m:t>i=2</m:t>
                    </w:del>
                  </m:r>
                </m:sub>
                <m:sup>
                  <m:r>
                    <w:del w:id="2315" w:author="Στάθης Καπ" w:date="2023-02-01T09:00:00Z">
                      <w:rPr>
                        <w:rFonts w:ascii="Cambria Math" w:hAnsi="Cambria Math"/>
                      </w:rPr>
                      <m:t>N-1</m:t>
                    </w:del>
                  </m:r>
                </m:sup>
                <m:e>
                  <m:sSub>
                    <m:sSubPr>
                      <m:ctrlPr>
                        <w:del w:id="2316" w:author="Στάθης Καπ" w:date="2023-02-01T09:00:00Z">
                          <w:rPr>
                            <w:rFonts w:ascii="Cambria Math" w:hAnsi="Cambria Math"/>
                            <w:i/>
                          </w:rPr>
                        </w:del>
                      </m:ctrlPr>
                    </m:sSubPr>
                    <m:e>
                      <m:r>
                        <w:del w:id="2317" w:author="Στάθης Καπ" w:date="2023-02-01T09:00:00Z">
                          <w:rPr>
                            <w:rFonts w:ascii="Cambria Math" w:hAnsi="Cambria Math"/>
                          </w:rPr>
                          <m:t>p</m:t>
                        </w:del>
                      </m:r>
                    </m:e>
                    <m:sub>
                      <m:r>
                        <w:del w:id="2318" w:author="Στάθης Καπ" w:date="2023-02-01T09:00:00Z">
                          <w:rPr>
                            <w:rFonts w:ascii="Cambria Math" w:hAnsi="Cambria Math"/>
                          </w:rPr>
                          <m:t>i</m:t>
                        </w:del>
                      </m:r>
                    </m:sub>
                  </m:sSub>
                  <m:sSub>
                    <m:sSubPr>
                      <m:ctrlPr>
                        <w:del w:id="2319" w:author="Στάθης Καπ" w:date="2023-02-01T09:00:00Z">
                          <w:rPr>
                            <w:rFonts w:ascii="Cambria Math" w:hAnsi="Cambria Math"/>
                            <w:i/>
                          </w:rPr>
                        </w:del>
                      </m:ctrlPr>
                    </m:sSubPr>
                    <m:e>
                      <m:r>
                        <w:del w:id="2320" w:author="Στάθης Καπ" w:date="2023-02-01T09:00:00Z">
                          <w:rPr>
                            <w:rFonts w:ascii="Cambria Math" w:hAnsi="Cambria Math"/>
                          </w:rPr>
                          <m:t>y</m:t>
                        </w:del>
                      </m:r>
                    </m:e>
                    <m:sub>
                      <m:r>
                        <w:del w:id="2321" w:author="Στάθης Καπ" w:date="2023-02-01T09:00:00Z">
                          <w:rPr>
                            <w:rFonts w:ascii="Cambria Math" w:hAnsi="Cambria Math"/>
                          </w:rPr>
                          <m:t>im</m:t>
                        </w:del>
                      </m:r>
                    </m:sub>
                  </m:sSub>
                </m:e>
              </m:nary>
            </m:e>
          </m:nary>
        </m:oMath>
      </m:oMathPara>
    </w:p>
    <w:p w14:paraId="20BC191A" w14:textId="14457A4E" w:rsidR="00071DE9" w:rsidRPr="0081214E" w:rsidDel="002D79E5" w:rsidRDefault="00114CDB" w:rsidP="00061121">
      <w:pPr>
        <w:rPr>
          <w:del w:id="2322" w:author="Στάθης Καπ" w:date="2023-02-01T09:00:00Z"/>
          <w:rFonts w:eastAsiaTheme="minorEastAsia"/>
        </w:rPr>
      </w:pPr>
      <m:oMathPara>
        <m:oMath>
          <m:nary>
            <m:naryPr>
              <m:chr m:val="∑"/>
              <m:limLoc m:val="undOvr"/>
              <m:ctrlPr>
                <w:del w:id="2323" w:author="Στάθης Καπ" w:date="2023-02-01T09:00:00Z">
                  <w:rPr>
                    <w:rFonts w:ascii="Cambria Math" w:hAnsi="Cambria Math"/>
                    <w:i/>
                  </w:rPr>
                </w:del>
              </m:ctrlPr>
            </m:naryPr>
            <m:sub>
              <m:r>
                <w:del w:id="2324" w:author="Στάθης Καπ" w:date="2023-02-01T09:00:00Z">
                  <w:rPr>
                    <w:rFonts w:ascii="Cambria Math" w:hAnsi="Cambria Math"/>
                  </w:rPr>
                  <m:t>m=1</m:t>
                </w:del>
              </m:r>
            </m:sub>
            <m:sup>
              <m:r>
                <w:del w:id="2325" w:author="Στάθης Καπ" w:date="2023-02-01T09:00:00Z">
                  <w:rPr>
                    <w:rFonts w:ascii="Cambria Math" w:hAnsi="Cambria Math"/>
                  </w:rPr>
                  <m:t>k</m:t>
                </w:del>
              </m:r>
            </m:sup>
            <m:e>
              <m:nary>
                <m:naryPr>
                  <m:chr m:val="∑"/>
                  <m:limLoc m:val="undOvr"/>
                  <m:ctrlPr>
                    <w:del w:id="2326" w:author="Στάθης Καπ" w:date="2023-02-01T09:00:00Z">
                      <w:rPr>
                        <w:rFonts w:ascii="Cambria Math" w:hAnsi="Cambria Math"/>
                        <w:i/>
                      </w:rPr>
                    </w:del>
                  </m:ctrlPr>
                </m:naryPr>
                <m:sub>
                  <m:r>
                    <w:del w:id="2327" w:author="Στάθης Καπ" w:date="2023-02-01T09:00:00Z">
                      <w:rPr>
                        <w:rFonts w:ascii="Cambria Math" w:hAnsi="Cambria Math"/>
                      </w:rPr>
                      <m:t>j=2</m:t>
                    </w:del>
                  </m:r>
                </m:sub>
                <m:sup>
                  <m:r>
                    <w:del w:id="2328" w:author="Στάθης Καπ" w:date="2023-02-01T09:00:00Z">
                      <w:rPr>
                        <w:rFonts w:ascii="Cambria Math" w:hAnsi="Cambria Math"/>
                      </w:rPr>
                      <m:t>N</m:t>
                    </w:del>
                  </m:r>
                </m:sup>
                <m:e>
                  <m:sSub>
                    <m:sSubPr>
                      <m:ctrlPr>
                        <w:del w:id="2329" w:author="Στάθης Καπ" w:date="2023-02-01T09:00:00Z">
                          <w:rPr>
                            <w:rFonts w:ascii="Cambria Math" w:hAnsi="Cambria Math"/>
                            <w:i/>
                          </w:rPr>
                        </w:del>
                      </m:ctrlPr>
                    </m:sSubPr>
                    <m:e>
                      <m:r>
                        <w:del w:id="2330" w:author="Στάθης Καπ" w:date="2023-02-01T09:00:00Z">
                          <w:rPr>
                            <w:rFonts w:ascii="Cambria Math" w:hAnsi="Cambria Math"/>
                          </w:rPr>
                          <m:t>x</m:t>
                        </w:del>
                      </m:r>
                    </m:e>
                    <m:sub>
                      <m:r>
                        <w:del w:id="2331" w:author="Στάθης Καπ" w:date="2023-02-01T09:00:00Z">
                          <w:rPr>
                            <w:rFonts w:ascii="Cambria Math" w:hAnsi="Cambria Math"/>
                          </w:rPr>
                          <m:t>1jm</m:t>
                        </w:del>
                      </m:r>
                    </m:sub>
                  </m:sSub>
                </m:e>
              </m:nary>
            </m:e>
          </m:nary>
          <m:r>
            <w:del w:id="2332" w:author="Στάθης Καπ" w:date="2023-02-01T09:00:00Z">
              <w:rPr>
                <w:rFonts w:ascii="Cambria Math" w:hAnsi="Cambria Math"/>
              </w:rPr>
              <m:t>=</m:t>
            </w:del>
          </m:r>
          <m:nary>
            <m:naryPr>
              <m:chr m:val="∑"/>
              <m:limLoc m:val="undOvr"/>
              <m:ctrlPr>
                <w:del w:id="2333" w:author="Στάθης Καπ" w:date="2023-02-01T09:00:00Z">
                  <w:rPr>
                    <w:rFonts w:ascii="Cambria Math" w:hAnsi="Cambria Math"/>
                    <w:i/>
                  </w:rPr>
                </w:del>
              </m:ctrlPr>
            </m:naryPr>
            <m:sub>
              <m:r>
                <w:del w:id="2334" w:author="Στάθης Καπ" w:date="2023-02-01T09:00:00Z">
                  <w:rPr>
                    <w:rFonts w:ascii="Cambria Math" w:hAnsi="Cambria Math"/>
                  </w:rPr>
                  <m:t>m=1</m:t>
                </w:del>
              </m:r>
            </m:sub>
            <m:sup>
              <m:r>
                <w:del w:id="2335" w:author="Στάθης Καπ" w:date="2023-02-01T09:00:00Z">
                  <w:rPr>
                    <w:rFonts w:ascii="Cambria Math" w:hAnsi="Cambria Math"/>
                  </w:rPr>
                  <m:t>k</m:t>
                </w:del>
              </m:r>
            </m:sup>
            <m:e>
              <m:nary>
                <m:naryPr>
                  <m:chr m:val="∑"/>
                  <m:limLoc m:val="undOvr"/>
                  <m:ctrlPr>
                    <w:del w:id="2336" w:author="Στάθης Καπ" w:date="2023-02-01T09:00:00Z">
                      <w:rPr>
                        <w:rFonts w:ascii="Cambria Math" w:hAnsi="Cambria Math"/>
                        <w:i/>
                      </w:rPr>
                    </w:del>
                  </m:ctrlPr>
                </m:naryPr>
                <m:sub>
                  <m:r>
                    <w:del w:id="2337" w:author="Στάθης Καπ" w:date="2023-02-01T09:00:00Z">
                      <w:rPr>
                        <w:rFonts w:ascii="Cambria Math" w:hAnsi="Cambria Math"/>
                      </w:rPr>
                      <m:t>i=1</m:t>
                    </w:del>
                  </m:r>
                </m:sub>
                <m:sup>
                  <m:r>
                    <w:del w:id="2338" w:author="Στάθης Καπ" w:date="2023-02-01T09:00:00Z">
                      <w:rPr>
                        <w:rFonts w:ascii="Cambria Math" w:hAnsi="Cambria Math"/>
                      </w:rPr>
                      <m:t>N-1</m:t>
                    </w:del>
                  </m:r>
                </m:sup>
                <m:e>
                  <m:sSub>
                    <m:sSubPr>
                      <m:ctrlPr>
                        <w:del w:id="2339" w:author="Στάθης Καπ" w:date="2023-02-01T09:00:00Z">
                          <w:rPr>
                            <w:rFonts w:ascii="Cambria Math" w:hAnsi="Cambria Math"/>
                            <w:i/>
                          </w:rPr>
                        </w:del>
                      </m:ctrlPr>
                    </m:sSubPr>
                    <m:e>
                      <m:r>
                        <w:del w:id="2340" w:author="Στάθης Καπ" w:date="2023-02-01T09:00:00Z">
                          <w:rPr>
                            <w:rFonts w:ascii="Cambria Math" w:hAnsi="Cambria Math"/>
                          </w:rPr>
                          <m:t>x</m:t>
                        </w:del>
                      </m:r>
                    </m:e>
                    <m:sub>
                      <m:r>
                        <w:del w:id="2341" w:author="Στάθης Καπ" w:date="2023-02-01T09:00:00Z">
                          <w:rPr>
                            <w:rFonts w:ascii="Cambria Math" w:hAnsi="Cambria Math"/>
                          </w:rPr>
                          <m:t>iNm</m:t>
                        </w:del>
                      </m:r>
                    </m:sub>
                  </m:sSub>
                </m:e>
              </m:nary>
            </m:e>
          </m:nary>
          <m:r>
            <w:del w:id="2342" w:author="Στάθης Καπ" w:date="2023-02-01T09:00:00Z">
              <w:rPr>
                <w:rFonts w:ascii="Cambria Math" w:hAnsi="Cambria Math"/>
              </w:rPr>
              <m:t>=k</m:t>
            </w:del>
          </m:r>
        </m:oMath>
      </m:oMathPara>
    </w:p>
    <w:p w14:paraId="4068D571" w14:textId="6D33CC7C" w:rsidR="0081214E" w:rsidRPr="00964068" w:rsidDel="002D79E5" w:rsidRDefault="00114CDB" w:rsidP="00061121">
      <w:pPr>
        <w:rPr>
          <w:del w:id="2343" w:author="Στάθης Καπ" w:date="2023-02-01T09:00:00Z"/>
          <w:rFonts w:eastAsiaTheme="minorEastAsia"/>
        </w:rPr>
      </w:pPr>
      <m:oMathPara>
        <m:oMath>
          <m:nary>
            <m:naryPr>
              <m:chr m:val="∑"/>
              <m:limLoc m:val="undOvr"/>
              <m:ctrlPr>
                <w:del w:id="2344" w:author="Στάθης Καπ" w:date="2023-02-01T09:00:00Z">
                  <w:rPr>
                    <w:rFonts w:ascii="Cambria Math" w:hAnsi="Cambria Math"/>
                    <w:i/>
                  </w:rPr>
                </w:del>
              </m:ctrlPr>
            </m:naryPr>
            <m:sub>
              <m:r>
                <w:del w:id="2345" w:author="Στάθης Καπ" w:date="2023-02-01T09:00:00Z">
                  <w:rPr>
                    <w:rFonts w:ascii="Cambria Math" w:hAnsi="Cambria Math"/>
                  </w:rPr>
                  <m:t>m=1</m:t>
                </w:del>
              </m:r>
            </m:sub>
            <m:sup>
              <m:r>
                <w:del w:id="2346" w:author="Στάθης Καπ" w:date="2023-02-01T09:00:00Z">
                  <w:rPr>
                    <w:rFonts w:ascii="Cambria Math" w:hAnsi="Cambria Math"/>
                  </w:rPr>
                  <m:t>k</m:t>
                </w:del>
              </m:r>
            </m:sup>
            <m:e>
              <m:sSub>
                <m:sSubPr>
                  <m:ctrlPr>
                    <w:del w:id="2347" w:author="Στάθης Καπ" w:date="2023-02-01T09:00:00Z">
                      <w:rPr>
                        <w:rFonts w:ascii="Cambria Math" w:hAnsi="Cambria Math"/>
                        <w:i/>
                      </w:rPr>
                    </w:del>
                  </m:ctrlPr>
                </m:sSubPr>
                <m:e>
                  <m:r>
                    <w:del w:id="2348" w:author="Στάθης Καπ" w:date="2023-02-01T09:00:00Z">
                      <w:rPr>
                        <w:rFonts w:ascii="Cambria Math" w:hAnsi="Cambria Math"/>
                      </w:rPr>
                      <m:t>y</m:t>
                    </w:del>
                  </m:r>
                </m:e>
                <m:sub>
                  <m:r>
                    <w:del w:id="2349" w:author="Στάθης Καπ" w:date="2023-02-01T09:00:00Z">
                      <w:rPr>
                        <w:rFonts w:ascii="Cambria Math" w:hAnsi="Cambria Math"/>
                      </w:rPr>
                      <m:t>rm</m:t>
                    </w:del>
                  </m:r>
                </m:sub>
              </m:sSub>
            </m:e>
          </m:nary>
          <m:r>
            <w:del w:id="2350" w:author="Στάθης Καπ" w:date="2023-02-01T09:00:00Z">
              <w:rPr>
                <w:rFonts w:ascii="Cambria Math" w:hAnsi="Cambria Math"/>
              </w:rPr>
              <m:t>≤1 ∀r=2, ⋯, N-1</m:t>
            </w:del>
          </m:r>
        </m:oMath>
      </m:oMathPara>
    </w:p>
    <w:p w14:paraId="6E262482" w14:textId="1DDF3431" w:rsidR="00964068" w:rsidRPr="00BE6C3B" w:rsidDel="002D79E5" w:rsidRDefault="00114CDB" w:rsidP="00061121">
      <w:pPr>
        <w:rPr>
          <w:del w:id="2351" w:author="Στάθης Καπ" w:date="2023-02-01T09:00:00Z"/>
          <w:rFonts w:eastAsiaTheme="minorEastAsia"/>
        </w:rPr>
      </w:pPr>
      <m:oMathPara>
        <m:oMath>
          <m:nary>
            <m:naryPr>
              <m:chr m:val="∑"/>
              <m:limLoc m:val="undOvr"/>
              <m:ctrlPr>
                <w:del w:id="2352" w:author="Στάθης Καπ" w:date="2023-02-01T09:00:00Z">
                  <w:rPr>
                    <w:rFonts w:ascii="Cambria Math" w:hAnsi="Cambria Math"/>
                    <w:i/>
                  </w:rPr>
                </w:del>
              </m:ctrlPr>
            </m:naryPr>
            <m:sub>
              <m:r>
                <w:del w:id="2353" w:author="Στάθης Καπ" w:date="2023-02-01T09:00:00Z">
                  <w:rPr>
                    <w:rFonts w:ascii="Cambria Math" w:hAnsi="Cambria Math"/>
                  </w:rPr>
                  <m:t>i=1</m:t>
                </w:del>
              </m:r>
            </m:sub>
            <m:sup>
              <m:r>
                <w:del w:id="2354" w:author="Στάθης Καπ" w:date="2023-02-01T09:00:00Z">
                  <w:rPr>
                    <w:rFonts w:ascii="Cambria Math" w:hAnsi="Cambria Math"/>
                  </w:rPr>
                  <m:t>N-1</m:t>
                </w:del>
              </m:r>
            </m:sup>
            <m:e>
              <m:sSub>
                <m:sSubPr>
                  <m:ctrlPr>
                    <w:del w:id="2355" w:author="Στάθης Καπ" w:date="2023-02-01T09:00:00Z">
                      <w:rPr>
                        <w:rFonts w:ascii="Cambria Math" w:hAnsi="Cambria Math"/>
                        <w:i/>
                      </w:rPr>
                    </w:del>
                  </m:ctrlPr>
                </m:sSubPr>
                <m:e>
                  <m:r>
                    <w:del w:id="2356" w:author="Στάθης Καπ" w:date="2023-02-01T09:00:00Z">
                      <w:rPr>
                        <w:rFonts w:ascii="Cambria Math" w:hAnsi="Cambria Math"/>
                      </w:rPr>
                      <m:t>x</m:t>
                    </w:del>
                  </m:r>
                </m:e>
                <m:sub>
                  <m:r>
                    <w:del w:id="2357" w:author="Στάθης Καπ" w:date="2023-02-01T09:00:00Z">
                      <w:rPr>
                        <w:rFonts w:ascii="Cambria Math" w:hAnsi="Cambria Math"/>
                      </w:rPr>
                      <m:t>irm</m:t>
                    </w:del>
                  </m:r>
                </m:sub>
              </m:sSub>
            </m:e>
          </m:nary>
          <m:r>
            <w:del w:id="2358" w:author="Στάθης Καπ" w:date="2023-02-01T09:00:00Z">
              <w:rPr>
                <w:rFonts w:ascii="Cambria Math" w:hAnsi="Cambria Math"/>
              </w:rPr>
              <m:t>=</m:t>
            </w:del>
          </m:r>
          <m:nary>
            <m:naryPr>
              <m:chr m:val="∑"/>
              <m:limLoc m:val="undOvr"/>
              <m:ctrlPr>
                <w:del w:id="2359" w:author="Στάθης Καπ" w:date="2023-02-01T09:00:00Z">
                  <w:rPr>
                    <w:rFonts w:ascii="Cambria Math" w:hAnsi="Cambria Math"/>
                    <w:i/>
                  </w:rPr>
                </w:del>
              </m:ctrlPr>
            </m:naryPr>
            <m:sub>
              <m:r>
                <w:del w:id="2360" w:author="Στάθης Καπ" w:date="2023-02-01T09:00:00Z">
                  <w:rPr>
                    <w:rFonts w:ascii="Cambria Math" w:hAnsi="Cambria Math"/>
                  </w:rPr>
                  <m:t>j=2</m:t>
                </w:del>
              </m:r>
            </m:sub>
            <m:sup>
              <m:r>
                <w:del w:id="2361" w:author="Στάθης Καπ" w:date="2023-02-01T09:00:00Z">
                  <w:rPr>
                    <w:rFonts w:ascii="Cambria Math" w:hAnsi="Cambria Math"/>
                  </w:rPr>
                  <m:t>N</m:t>
                </w:del>
              </m:r>
            </m:sup>
            <m:e>
              <m:sSub>
                <m:sSubPr>
                  <m:ctrlPr>
                    <w:del w:id="2362" w:author="Στάθης Καπ" w:date="2023-02-01T09:00:00Z">
                      <w:rPr>
                        <w:rFonts w:ascii="Cambria Math" w:hAnsi="Cambria Math"/>
                        <w:i/>
                      </w:rPr>
                    </w:del>
                  </m:ctrlPr>
                </m:sSubPr>
                <m:e>
                  <m:r>
                    <w:del w:id="2363" w:author="Στάθης Καπ" w:date="2023-02-01T09:00:00Z">
                      <w:rPr>
                        <w:rFonts w:ascii="Cambria Math" w:hAnsi="Cambria Math"/>
                      </w:rPr>
                      <m:t>x</m:t>
                    </w:del>
                  </m:r>
                </m:e>
                <m:sub>
                  <m:r>
                    <w:del w:id="2364" w:author="Στάθης Καπ" w:date="2023-02-01T09:00:00Z">
                      <w:rPr>
                        <w:rFonts w:ascii="Cambria Math" w:hAnsi="Cambria Math"/>
                      </w:rPr>
                      <m:t>rjm</m:t>
                    </w:del>
                  </m:r>
                </m:sub>
              </m:sSub>
            </m:e>
          </m:nary>
          <m:r>
            <w:del w:id="2365" w:author="Στάθης Καπ" w:date="2023-02-01T09:00:00Z">
              <w:rPr>
                <w:rFonts w:ascii="Cambria Math" w:hAnsi="Cambria Math"/>
              </w:rPr>
              <m:t>=</m:t>
            </w:del>
          </m:r>
          <m:sSub>
            <m:sSubPr>
              <m:ctrlPr>
                <w:del w:id="2366" w:author="Στάθης Καπ" w:date="2023-02-01T09:00:00Z">
                  <w:rPr>
                    <w:rFonts w:ascii="Cambria Math" w:hAnsi="Cambria Math"/>
                    <w:i/>
                  </w:rPr>
                </w:del>
              </m:ctrlPr>
            </m:sSubPr>
            <m:e>
              <m:r>
                <w:del w:id="2367" w:author="Στάθης Καπ" w:date="2023-02-01T09:00:00Z">
                  <w:rPr>
                    <w:rFonts w:ascii="Cambria Math" w:hAnsi="Cambria Math"/>
                  </w:rPr>
                  <m:t>y</m:t>
                </w:del>
              </m:r>
            </m:e>
            <m:sub>
              <m:r>
                <w:del w:id="2368" w:author="Στάθης Καπ" w:date="2023-02-01T09:00:00Z">
                  <w:rPr>
                    <w:rFonts w:ascii="Cambria Math" w:hAnsi="Cambria Math"/>
                  </w:rPr>
                  <m:t>rm</m:t>
                </w:del>
              </m:r>
            </m:sub>
          </m:sSub>
          <m:r>
            <w:del w:id="2369" w:author="Στάθης Καπ" w:date="2023-02-01T09:00:00Z">
              <w:rPr>
                <w:rFonts w:ascii="Cambria Math" w:hAnsi="Cambria Math"/>
              </w:rPr>
              <m:t xml:space="preserve"> ∀r=2, ⋯, N  m=1, ⋯, k</m:t>
            </w:del>
          </m:r>
        </m:oMath>
      </m:oMathPara>
    </w:p>
    <w:p w14:paraId="4DC45D96" w14:textId="0C1BB95F" w:rsidR="00BE6C3B" w:rsidRPr="00145662" w:rsidDel="002D79E5" w:rsidRDefault="00114CDB" w:rsidP="00061121">
      <w:pPr>
        <w:rPr>
          <w:del w:id="2370" w:author="Στάθης Καπ" w:date="2023-02-01T09:00:00Z"/>
          <w:rFonts w:eastAsiaTheme="minorEastAsia"/>
        </w:rPr>
      </w:pPr>
      <m:oMathPara>
        <m:oMath>
          <m:nary>
            <m:naryPr>
              <m:chr m:val="∑"/>
              <m:limLoc m:val="undOvr"/>
              <m:ctrlPr>
                <w:del w:id="2371" w:author="Στάθης Καπ" w:date="2023-02-01T09:00:00Z">
                  <w:rPr>
                    <w:rFonts w:ascii="Cambria Math" w:hAnsi="Cambria Math"/>
                    <w:i/>
                  </w:rPr>
                </w:del>
              </m:ctrlPr>
            </m:naryPr>
            <m:sub>
              <m:r>
                <w:del w:id="2372" w:author="Στάθης Καπ" w:date="2023-02-01T09:00:00Z">
                  <w:rPr>
                    <w:rFonts w:ascii="Cambria Math" w:hAnsi="Cambria Math"/>
                  </w:rPr>
                  <m:t>i=1</m:t>
                </w:del>
              </m:r>
            </m:sub>
            <m:sup>
              <m:r>
                <w:del w:id="2373" w:author="Στάθης Καπ" w:date="2023-02-01T09:00:00Z">
                  <w:rPr>
                    <w:rFonts w:ascii="Cambria Math" w:hAnsi="Cambria Math"/>
                  </w:rPr>
                  <m:t>N-1</m:t>
                </w:del>
              </m:r>
            </m:sup>
            <m:e>
              <m:nary>
                <m:naryPr>
                  <m:chr m:val="∑"/>
                  <m:limLoc m:val="undOvr"/>
                  <m:ctrlPr>
                    <w:del w:id="2374" w:author="Στάθης Καπ" w:date="2023-02-01T09:00:00Z">
                      <w:rPr>
                        <w:rFonts w:ascii="Cambria Math" w:hAnsi="Cambria Math"/>
                        <w:i/>
                      </w:rPr>
                    </w:del>
                  </m:ctrlPr>
                </m:naryPr>
                <m:sub>
                  <m:r>
                    <w:del w:id="2375" w:author="Στάθης Καπ" w:date="2023-02-01T09:00:00Z">
                      <w:rPr>
                        <w:rFonts w:ascii="Cambria Math" w:hAnsi="Cambria Math"/>
                      </w:rPr>
                      <m:t>j=2</m:t>
                    </w:del>
                  </m:r>
                </m:sub>
                <m:sup>
                  <m:r>
                    <w:del w:id="2376" w:author="Στάθης Καπ" w:date="2023-02-01T09:00:00Z">
                      <w:rPr>
                        <w:rFonts w:ascii="Cambria Math" w:hAnsi="Cambria Math"/>
                      </w:rPr>
                      <m:t>N</m:t>
                    </w:del>
                  </m:r>
                </m:sup>
                <m:e>
                  <m:sSub>
                    <m:sSubPr>
                      <m:ctrlPr>
                        <w:del w:id="2377" w:author="Στάθης Καπ" w:date="2023-02-01T09:00:00Z">
                          <w:rPr>
                            <w:rFonts w:ascii="Cambria Math" w:hAnsi="Cambria Math"/>
                            <w:i/>
                          </w:rPr>
                        </w:del>
                      </m:ctrlPr>
                    </m:sSubPr>
                    <m:e>
                      <m:r>
                        <w:del w:id="2378" w:author="Στάθης Καπ" w:date="2023-02-01T09:00:00Z">
                          <w:rPr>
                            <w:rFonts w:ascii="Cambria Math" w:hAnsi="Cambria Math"/>
                          </w:rPr>
                          <m:t>c</m:t>
                        </w:del>
                      </m:r>
                    </m:e>
                    <m:sub>
                      <m:r>
                        <w:del w:id="2379" w:author="Στάθης Καπ" w:date="2023-02-01T09:00:00Z">
                          <w:rPr>
                            <w:rFonts w:ascii="Cambria Math" w:hAnsi="Cambria Math"/>
                          </w:rPr>
                          <m:t>ij</m:t>
                        </w:del>
                      </m:r>
                    </m:sub>
                  </m:sSub>
                  <m:sSub>
                    <m:sSubPr>
                      <m:ctrlPr>
                        <w:del w:id="2380" w:author="Στάθης Καπ" w:date="2023-02-01T09:00:00Z">
                          <w:rPr>
                            <w:rFonts w:ascii="Cambria Math" w:hAnsi="Cambria Math"/>
                            <w:i/>
                          </w:rPr>
                        </w:del>
                      </m:ctrlPr>
                    </m:sSubPr>
                    <m:e>
                      <m:r>
                        <w:del w:id="2381" w:author="Στάθης Καπ" w:date="2023-02-01T09:00:00Z">
                          <w:rPr>
                            <w:rFonts w:ascii="Cambria Math" w:hAnsi="Cambria Math"/>
                          </w:rPr>
                          <m:t>x</m:t>
                        </w:del>
                      </m:r>
                    </m:e>
                    <m:sub>
                      <m:r>
                        <w:del w:id="2382" w:author="Στάθης Καπ" w:date="2023-02-01T09:00:00Z">
                          <w:rPr>
                            <w:rFonts w:ascii="Cambria Math" w:hAnsi="Cambria Math"/>
                          </w:rPr>
                          <m:t>ijm</m:t>
                        </w:del>
                      </m:r>
                    </m:sub>
                  </m:sSub>
                </m:e>
              </m:nary>
            </m:e>
          </m:nary>
          <m:r>
            <w:del w:id="2383"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2384" w:author="Στάθης Καπ" w:date="2023-02-01T09:00:00Z"/>
          <w:rFonts w:eastAsiaTheme="minorEastAsia"/>
        </w:rPr>
      </w:pPr>
      <m:oMathPara>
        <m:oMath>
          <m:r>
            <w:del w:id="2385" w:author="Στάθης Καπ" w:date="2023-02-01T09:00:00Z">
              <w:rPr>
                <w:rFonts w:ascii="Cambria Math" w:hAnsi="Cambria Math"/>
              </w:rPr>
              <m:t>2≤</m:t>
            </w:del>
          </m:r>
          <m:sSub>
            <m:sSubPr>
              <m:ctrlPr>
                <w:del w:id="2386" w:author="Στάθης Καπ" w:date="2023-02-01T09:00:00Z">
                  <w:rPr>
                    <w:rFonts w:ascii="Cambria Math" w:hAnsi="Cambria Math"/>
                    <w:i/>
                  </w:rPr>
                </w:del>
              </m:ctrlPr>
            </m:sSubPr>
            <m:e>
              <m:r>
                <w:del w:id="2387" w:author="Στάθης Καπ" w:date="2023-02-01T09:00:00Z">
                  <w:rPr>
                    <w:rFonts w:ascii="Cambria Math" w:hAnsi="Cambria Math"/>
                  </w:rPr>
                  <m:t>u</m:t>
                </w:del>
              </m:r>
            </m:e>
            <m:sub>
              <m:r>
                <w:del w:id="2388" w:author="Στάθης Καπ" w:date="2023-02-01T09:00:00Z">
                  <w:rPr>
                    <w:rFonts w:ascii="Cambria Math" w:hAnsi="Cambria Math"/>
                  </w:rPr>
                  <m:t>im</m:t>
                </w:del>
              </m:r>
            </m:sub>
          </m:sSub>
          <m:r>
            <w:del w:id="2389" w:author="Στάθης Καπ" w:date="2023-02-01T09:00:00Z">
              <w:rPr>
                <w:rFonts w:ascii="Cambria Math" w:hAnsi="Cambria Math"/>
              </w:rPr>
              <m:t>≤N  ∀i=1, ⋯,N m=1,⋯, k</m:t>
            </w:del>
          </m:r>
        </m:oMath>
      </m:oMathPara>
    </w:p>
    <w:p w14:paraId="6286D8F5" w14:textId="3193AD55" w:rsidR="00B34F42" w:rsidRPr="004E115B" w:rsidDel="002D79E5" w:rsidRDefault="00114CDB" w:rsidP="00061121">
      <w:pPr>
        <w:rPr>
          <w:del w:id="2390" w:author="Στάθης Καπ" w:date="2023-02-01T09:00:00Z"/>
          <w:rFonts w:eastAsiaTheme="minorEastAsia"/>
        </w:rPr>
      </w:pPr>
      <m:oMathPara>
        <m:oMath>
          <m:sSub>
            <m:sSubPr>
              <m:ctrlPr>
                <w:del w:id="2391" w:author="Στάθης Καπ" w:date="2023-02-01T09:00:00Z">
                  <w:rPr>
                    <w:rFonts w:ascii="Cambria Math" w:hAnsi="Cambria Math"/>
                    <w:i/>
                  </w:rPr>
                </w:del>
              </m:ctrlPr>
            </m:sSubPr>
            <m:e>
              <m:r>
                <w:del w:id="2392" w:author="Στάθης Καπ" w:date="2023-02-01T09:00:00Z">
                  <w:rPr>
                    <w:rFonts w:ascii="Cambria Math" w:hAnsi="Cambria Math"/>
                  </w:rPr>
                  <m:t>u</m:t>
                </w:del>
              </m:r>
            </m:e>
            <m:sub>
              <m:r>
                <w:del w:id="2393" w:author="Στάθης Καπ" w:date="2023-02-01T09:00:00Z">
                  <w:rPr>
                    <w:rFonts w:ascii="Cambria Math" w:hAnsi="Cambria Math"/>
                  </w:rPr>
                  <m:t>im</m:t>
                </w:del>
              </m:r>
            </m:sub>
          </m:sSub>
          <m:r>
            <w:del w:id="2394" w:author="Στάθης Καπ" w:date="2023-02-01T09:00:00Z">
              <w:rPr>
                <w:rFonts w:ascii="Cambria Math" w:hAnsi="Cambria Math"/>
              </w:rPr>
              <m:t>-</m:t>
            </w:del>
          </m:r>
          <m:sSub>
            <m:sSubPr>
              <m:ctrlPr>
                <w:del w:id="2395" w:author="Στάθης Καπ" w:date="2023-02-01T09:00:00Z">
                  <w:rPr>
                    <w:rFonts w:ascii="Cambria Math" w:hAnsi="Cambria Math"/>
                    <w:i/>
                  </w:rPr>
                </w:del>
              </m:ctrlPr>
            </m:sSubPr>
            <m:e>
              <m:r>
                <w:del w:id="2396" w:author="Στάθης Καπ" w:date="2023-02-01T09:00:00Z">
                  <w:rPr>
                    <w:rFonts w:ascii="Cambria Math" w:hAnsi="Cambria Math"/>
                  </w:rPr>
                  <m:t>u</m:t>
                </w:del>
              </m:r>
            </m:e>
            <m:sub>
              <m:r>
                <w:del w:id="2397" w:author="Στάθης Καπ" w:date="2023-02-01T09:00:00Z">
                  <w:rPr>
                    <w:rFonts w:ascii="Cambria Math" w:hAnsi="Cambria Math"/>
                  </w:rPr>
                  <m:t>jm</m:t>
                </w:del>
              </m:r>
            </m:sub>
          </m:sSub>
          <m:r>
            <w:del w:id="2398" w:author="Στάθης Καπ" w:date="2023-02-01T09:00:00Z">
              <w:rPr>
                <w:rFonts w:ascii="Cambria Math" w:hAnsi="Cambria Math"/>
              </w:rPr>
              <m:t>+1≤</m:t>
            </w:del>
          </m:r>
          <m:d>
            <m:dPr>
              <m:ctrlPr>
                <w:del w:id="2399" w:author="Στάθης Καπ" w:date="2023-02-01T09:00:00Z">
                  <w:rPr>
                    <w:rFonts w:ascii="Cambria Math" w:hAnsi="Cambria Math"/>
                    <w:i/>
                  </w:rPr>
                </w:del>
              </m:ctrlPr>
            </m:dPr>
            <m:e>
              <m:r>
                <w:del w:id="2400" w:author="Στάθης Καπ" w:date="2023-02-01T09:00:00Z">
                  <w:rPr>
                    <w:rFonts w:ascii="Cambria Math" w:hAnsi="Cambria Math"/>
                  </w:rPr>
                  <m:t>N-1</m:t>
                </w:del>
              </m:r>
            </m:e>
          </m:d>
          <m:d>
            <m:dPr>
              <m:ctrlPr>
                <w:del w:id="2401" w:author="Στάθης Καπ" w:date="2023-02-01T09:00:00Z">
                  <w:rPr>
                    <w:rFonts w:ascii="Cambria Math" w:hAnsi="Cambria Math"/>
                    <w:i/>
                  </w:rPr>
                </w:del>
              </m:ctrlPr>
            </m:dPr>
            <m:e>
              <m:r>
                <w:del w:id="2402" w:author="Στάθης Καπ" w:date="2023-02-01T09:00:00Z">
                  <w:rPr>
                    <w:rFonts w:ascii="Cambria Math" w:hAnsi="Cambria Math"/>
                  </w:rPr>
                  <m:t>1-</m:t>
                </w:del>
              </m:r>
              <m:sSub>
                <m:sSubPr>
                  <m:ctrlPr>
                    <w:del w:id="2403" w:author="Στάθης Καπ" w:date="2023-02-01T09:00:00Z">
                      <w:rPr>
                        <w:rFonts w:ascii="Cambria Math" w:hAnsi="Cambria Math"/>
                        <w:i/>
                      </w:rPr>
                    </w:del>
                  </m:ctrlPr>
                </m:sSubPr>
                <m:e>
                  <m:r>
                    <w:del w:id="2404" w:author="Στάθης Καπ" w:date="2023-02-01T09:00:00Z">
                      <w:rPr>
                        <w:rFonts w:ascii="Cambria Math" w:hAnsi="Cambria Math"/>
                      </w:rPr>
                      <m:t>x</m:t>
                    </w:del>
                  </m:r>
                </m:e>
                <m:sub>
                  <m:r>
                    <w:del w:id="2405" w:author="Στάθης Καπ" w:date="2023-02-01T09:00:00Z">
                      <w:rPr>
                        <w:rFonts w:ascii="Cambria Math" w:hAnsi="Cambria Math"/>
                      </w:rPr>
                      <m:t>ijm</m:t>
                    </w:del>
                  </m:r>
                </m:sub>
              </m:sSub>
            </m:e>
          </m:d>
          <m:r>
            <w:del w:id="2406" w:author="Στάθης Καπ" w:date="2023-02-01T09:00:00Z">
              <w:rPr>
                <w:rFonts w:ascii="Cambria Math" w:hAnsi="Cambria Math"/>
              </w:rPr>
              <m:t xml:space="preserve"> ∀i,j=2, ⋯, N m=1, ⋯, k</m:t>
            </w:del>
          </m:r>
        </m:oMath>
      </m:oMathPara>
    </w:p>
    <w:p w14:paraId="4DD97184" w14:textId="543E8267" w:rsidR="004E115B" w:rsidRPr="0000361D" w:rsidDel="002D79E5" w:rsidRDefault="00114CDB" w:rsidP="00061121">
      <w:pPr>
        <w:rPr>
          <w:del w:id="2407" w:author="Στάθης Καπ" w:date="2023-02-01T09:00:00Z"/>
          <w:rFonts w:eastAsiaTheme="minorEastAsia"/>
        </w:rPr>
      </w:pPr>
      <m:oMathPara>
        <m:oMath>
          <m:sSub>
            <m:sSubPr>
              <m:ctrlPr>
                <w:del w:id="2408" w:author="Στάθης Καπ" w:date="2023-02-01T09:00:00Z">
                  <w:rPr>
                    <w:rFonts w:ascii="Cambria Math" w:hAnsi="Cambria Math"/>
                    <w:i/>
                  </w:rPr>
                </w:del>
              </m:ctrlPr>
            </m:sSubPr>
            <m:e>
              <m:r>
                <w:del w:id="2409" w:author="Στάθης Καπ" w:date="2023-02-01T09:00:00Z">
                  <w:rPr>
                    <w:rFonts w:ascii="Cambria Math" w:hAnsi="Cambria Math"/>
                  </w:rPr>
                  <m:t>x</m:t>
                </w:del>
              </m:r>
            </m:e>
            <m:sub>
              <m:r>
                <w:del w:id="2410" w:author="Στάθης Καπ" w:date="2023-02-01T09:00:00Z">
                  <w:rPr>
                    <w:rFonts w:ascii="Cambria Math" w:hAnsi="Cambria Math"/>
                  </w:rPr>
                  <m:t>ijm</m:t>
                </w:del>
              </m:r>
            </m:sub>
          </m:sSub>
          <m:r>
            <w:del w:id="2411" w:author="Στάθης Καπ" w:date="2023-02-01T09:00:00Z">
              <w:rPr>
                <w:rFonts w:ascii="Cambria Math" w:hAnsi="Cambria Math"/>
              </w:rPr>
              <m:t>,</m:t>
            </w:del>
          </m:r>
          <m:sSub>
            <m:sSubPr>
              <m:ctrlPr>
                <w:del w:id="2412" w:author="Στάθης Καπ" w:date="2023-02-01T09:00:00Z">
                  <w:rPr>
                    <w:rFonts w:ascii="Cambria Math" w:hAnsi="Cambria Math"/>
                    <w:i/>
                  </w:rPr>
                </w:del>
              </m:ctrlPr>
            </m:sSubPr>
            <m:e>
              <m:r>
                <w:del w:id="2413" w:author="Στάθης Καπ" w:date="2023-02-01T09:00:00Z">
                  <w:rPr>
                    <w:rFonts w:ascii="Cambria Math" w:hAnsi="Cambria Math"/>
                  </w:rPr>
                  <m:t>y</m:t>
                </w:del>
              </m:r>
            </m:e>
            <m:sub>
              <m:r>
                <w:del w:id="2414" w:author="Στάθης Καπ" w:date="2023-02-01T09:00:00Z">
                  <w:rPr>
                    <w:rFonts w:ascii="Cambria Math" w:hAnsi="Cambria Math"/>
                  </w:rPr>
                  <m:t>im</m:t>
                </w:del>
              </m:r>
            </m:sub>
          </m:sSub>
          <m:r>
            <w:del w:id="2415" w:author="Στάθης Καπ" w:date="2023-02-01T09:00:00Z">
              <w:rPr>
                <w:rFonts w:ascii="Cambria Math" w:hAnsi="Cambria Math"/>
              </w:rPr>
              <m:t>∈</m:t>
            </w:del>
          </m:r>
          <m:d>
            <m:dPr>
              <m:begChr m:val="{"/>
              <m:endChr m:val="}"/>
              <m:ctrlPr>
                <w:del w:id="2416" w:author="Στάθης Καπ" w:date="2023-02-01T09:00:00Z">
                  <w:rPr>
                    <w:rFonts w:ascii="Cambria Math" w:hAnsi="Cambria Math"/>
                    <w:i/>
                  </w:rPr>
                </w:del>
              </m:ctrlPr>
            </m:dPr>
            <m:e>
              <m:r>
                <w:del w:id="2417" w:author="Στάθης Καπ" w:date="2023-02-01T09:00:00Z">
                  <w:rPr>
                    <w:rFonts w:ascii="Cambria Math" w:hAnsi="Cambria Math"/>
                  </w:rPr>
                  <m:t>0,1</m:t>
                </w:del>
              </m:r>
            </m:e>
          </m:d>
          <m:r>
            <w:del w:id="2418" w:author="Στάθης Καπ" w:date="2023-02-01T09:00:00Z">
              <w:rPr>
                <w:rFonts w:ascii="Cambria Math" w:hAnsi="Cambria Math"/>
              </w:rPr>
              <m:t xml:space="preserve"> ∀i,j=1, ⋯, N m=1, ⋯, k</m:t>
            </w:del>
          </m:r>
        </m:oMath>
      </m:oMathPara>
    </w:p>
    <w:p w14:paraId="2FDAC07E" w14:textId="0DEF6E72"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w:t>
      </w:r>
      <w:r w:rsidR="00E03DA4" w:rsidRPr="00E03DA4">
        <w:rPr>
          <w:lang w:val="el-GR"/>
        </w:rPr>
        <w:lastRenderedPageBreak/>
        <w:t xml:space="preserve">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customXmlInsRangeStart w:id="2419" w:author="Στάθης Καπ" w:date="2023-03-01T05:08:00Z"/>
      <w:sdt>
        <w:sdtPr>
          <w:rPr>
            <w:lang w:val="el-GR"/>
          </w:rPr>
          <w:id w:val="198131422"/>
          <w:citation/>
        </w:sdtPr>
        <w:sdtEndPr/>
        <w:sdtContent>
          <w:customXmlInsRangeEnd w:id="2419"/>
          <w:ins w:id="2420" w:author="Στάθης Καπ" w:date="2023-03-01T05:08:00Z">
            <w:r w:rsidR="0045051E">
              <w:rPr>
                <w:lang w:val="el-GR"/>
              </w:rPr>
              <w:fldChar w:fldCharType="begin"/>
            </w:r>
            <w:r w:rsidR="0045051E">
              <w:rPr>
                <w:lang w:val="el-GR"/>
              </w:rPr>
              <w:instrText xml:space="preserve"> CITATION CEM60 \l 1032 </w:instrText>
            </w:r>
          </w:ins>
          <w:r w:rsidR="0045051E">
            <w:rPr>
              <w:lang w:val="el-GR"/>
            </w:rPr>
            <w:fldChar w:fldCharType="separate"/>
          </w:r>
          <w:r w:rsidR="008A6678">
            <w:rPr>
              <w:noProof/>
              <w:lang w:val="el-GR"/>
            </w:rPr>
            <w:t xml:space="preserve"> </w:t>
          </w:r>
          <w:r w:rsidR="008A6678" w:rsidRPr="008A6678">
            <w:rPr>
              <w:noProof/>
              <w:lang w:val="el-GR"/>
            </w:rPr>
            <w:t>[8]</w:t>
          </w:r>
          <w:ins w:id="2421" w:author="Στάθης Καπ" w:date="2023-03-01T05:08:00Z">
            <w:r w:rsidR="0045051E">
              <w:rPr>
                <w:lang w:val="el-GR"/>
              </w:rPr>
              <w:fldChar w:fldCharType="end"/>
            </w:r>
          </w:ins>
          <w:customXmlInsRangeStart w:id="2422" w:author="Στάθης Καπ" w:date="2023-03-01T05:08:00Z"/>
        </w:sdtContent>
      </w:sdt>
      <w:customXmlInsRangeEnd w:id="2422"/>
      <w:r w:rsidR="00E03DA4" w:rsidRPr="00E03DA4">
        <w:rPr>
          <w:lang w:val="el-GR"/>
        </w:rPr>
        <w:t>).</w:t>
      </w:r>
    </w:p>
    <w:p w14:paraId="4DA5A56B" w14:textId="508E5C6F" w:rsidR="000E51CA" w:rsidRPr="000E51CA" w:rsidDel="0045051E" w:rsidRDefault="0060093E" w:rsidP="00061121">
      <w:pPr>
        <w:rPr>
          <w:del w:id="2423" w:author="Στάθης Καπ" w:date="2023-03-01T05:08:00Z"/>
          <w:lang w:val="el-GR"/>
        </w:rPr>
      </w:pPr>
      <w:ins w:id="2424" w:author="Στάθης Καπ" w:date="2023-03-13T04:18:00Z">
        <w:r>
          <w:rPr>
            <w:lang w:val="el-GR"/>
          </w:rPr>
          <w:tab/>
        </w:r>
      </w:ins>
      <w:del w:id="2425" w:author="Στάθης Καπ" w:date="2023-03-01T05:08:00Z">
        <w:r w:rsidR="000E51CA" w:rsidRPr="000E51CA" w:rsidDel="0045051E">
          <w:rPr>
            <w:lang w:val="el-GR"/>
          </w:rPr>
          <w:delText xml:space="preserve">Οι </w:delText>
        </w:r>
        <w:r w:rsidR="000E51CA" w:rsidDel="0045051E">
          <w:delText>Hao</w:delText>
        </w:r>
        <w:r w:rsidR="000E51CA" w:rsidRPr="000E51CA" w:rsidDel="0045051E">
          <w:rPr>
            <w:lang w:val="el-GR"/>
          </w:rPr>
          <w:delText xml:space="preserve"> </w:delText>
        </w:r>
        <w:r w:rsidR="000E51CA" w:rsidDel="0045051E">
          <w:delText>Tang</w:delText>
        </w:r>
        <w:r w:rsidR="000E51CA" w:rsidRPr="000E51CA" w:rsidDel="0045051E">
          <w:rPr>
            <w:lang w:val="el-GR"/>
          </w:rPr>
          <w:delText xml:space="preserve">, </w:delText>
        </w:r>
        <w:r w:rsidR="000E51CA" w:rsidDel="0045051E">
          <w:delText>Elise</w:delText>
        </w:r>
        <w:r w:rsidR="000E51CA" w:rsidRPr="000E51CA" w:rsidDel="0045051E">
          <w:rPr>
            <w:lang w:val="el-GR"/>
          </w:rPr>
          <w:delText xml:space="preserve"> </w:delText>
        </w:r>
        <w:r w:rsidR="000E51CA" w:rsidDel="0045051E">
          <w:delText>Miller</w:delText>
        </w:r>
        <w:r w:rsidR="000E51CA" w:rsidRPr="000E51CA" w:rsidDel="0045051E">
          <w:rPr>
            <w:lang w:val="el-GR"/>
          </w:rPr>
          <w:delText>-</w:delText>
        </w:r>
        <w:r w:rsidR="000E51CA" w:rsidDel="0045051E">
          <w:delText>Hooks</w:delText>
        </w:r>
        <w:r w:rsidR="000E51CA" w:rsidRPr="000E51CA" w:rsidDel="0045051E">
          <w:rPr>
            <w:lang w:val="el-GR"/>
          </w:rPr>
          <w:delText xml:space="preserve"> (2005) προτείνουν ένα </w:delText>
        </w:r>
        <w:r w:rsidR="00804F36" w:rsidRPr="000E51CA" w:rsidDel="0045051E">
          <w:rPr>
            <w:lang w:val="el-GR"/>
          </w:rPr>
          <w:delText>μεταευρετικό</w:delText>
        </w:r>
        <w:r w:rsidR="000E51CA" w:rsidRPr="000E51CA" w:rsidDel="0045051E">
          <w:rPr>
            <w:lang w:val="el-GR"/>
          </w:rPr>
          <w:delText xml:space="preserve"> αλγόριθμο αναζήτησης </w:delText>
        </w:r>
        <w:r w:rsidR="000E51CA" w:rsidDel="0045051E">
          <w:delText>Tabu</w:delText>
        </w:r>
        <w:r w:rsidR="000E51CA" w:rsidRPr="000E51CA" w:rsidDel="0045051E">
          <w:rPr>
            <w:lang w:val="el-GR"/>
          </w:rPr>
          <w:delText xml:space="preserve"> για την επίλυση του </w:delText>
        </w:r>
        <w:r w:rsidR="000E51CA" w:rsidDel="0045051E">
          <w:delText>TOP</w:delText>
        </w:r>
        <w:r w:rsidR="000E51CA" w:rsidRPr="000E51CA" w:rsidDel="0045051E">
          <w:rPr>
            <w:lang w:val="el-GR"/>
          </w:rPr>
          <w:delText>.</w:delText>
        </w:r>
      </w:del>
    </w:p>
    <w:p w14:paraId="76741434" w14:textId="78A2A204" w:rsidR="00DC5BBB" w:rsidRDefault="007A4D76" w:rsidP="00061121">
      <w:pPr>
        <w:rPr>
          <w:lang w:val="el-GR"/>
        </w:rPr>
      </w:pPr>
      <w:r>
        <w:rPr>
          <w:lang w:val="el-GR"/>
        </w:rPr>
        <w:t>Οι</w:t>
      </w:r>
      <w:del w:id="2426" w:author="Στάθης Καπ" w:date="2023-03-01T05:08:00Z">
        <w:r w:rsidR="00554673" w:rsidRPr="007535A9" w:rsidDel="0045051E">
          <w:rPr>
            <w:lang w:val="el-GR"/>
            <w:rPrChange w:id="2427" w:author="Στάθης Καπ" w:date="2023-03-01T05:56:00Z">
              <w:rPr/>
            </w:rPrChange>
          </w:rPr>
          <w:delText xml:space="preserve"> </w:delText>
        </w:r>
        <w:r w:rsidR="00554673" w:rsidDel="0045051E">
          <w:delText>Liangjun</w:delText>
        </w:r>
      </w:del>
      <w:r w:rsidR="00554673" w:rsidRPr="007535A9">
        <w:rPr>
          <w:lang w:val="el-GR"/>
          <w:rPrChange w:id="2428" w:author="Στάθης Καπ" w:date="2023-03-01T05:56:00Z">
            <w:rPr/>
          </w:rPrChange>
        </w:rPr>
        <w:t xml:space="preserve"> </w:t>
      </w:r>
      <w:r w:rsidR="00554673">
        <w:t>Ke</w:t>
      </w:r>
      <w:r w:rsidR="00554673" w:rsidRPr="007535A9">
        <w:rPr>
          <w:lang w:val="el-GR"/>
          <w:rPrChange w:id="2429" w:author="Στάθης Καπ" w:date="2023-03-01T05:56:00Z">
            <w:rPr/>
          </w:rPrChange>
        </w:rPr>
        <w:t xml:space="preserve"> </w:t>
      </w:r>
      <w:r w:rsidR="00554673">
        <w:t>et</w:t>
      </w:r>
      <w:r w:rsidR="00554673" w:rsidRPr="007535A9">
        <w:rPr>
          <w:lang w:val="el-GR"/>
          <w:rPrChange w:id="2430" w:author="Στάθης Καπ" w:date="2023-03-01T05:56:00Z">
            <w:rPr/>
          </w:rPrChange>
        </w:rPr>
        <w:t xml:space="preserve"> </w:t>
      </w:r>
      <w:r w:rsidR="00554673">
        <w:t>al</w:t>
      </w:r>
      <w:r w:rsidR="00554673" w:rsidRPr="007535A9">
        <w:rPr>
          <w:lang w:val="el-GR"/>
          <w:rPrChange w:id="2431" w:author="Στάθης Καπ" w:date="2023-03-01T05:56:00Z">
            <w:rPr/>
          </w:rPrChange>
        </w:rPr>
        <w:t xml:space="preserve">. </w:t>
      </w:r>
      <w:r w:rsidR="00554673" w:rsidRPr="00D61FD5">
        <w:rPr>
          <w:lang w:val="el-GR"/>
        </w:rPr>
        <w:t>(200</w:t>
      </w:r>
      <w:ins w:id="2432" w:author="Στάθης Καπ" w:date="2023-03-01T05:09:00Z">
        <w:r w:rsidR="0045051E">
          <w:rPr>
            <w:lang w:val="el-GR"/>
          </w:rPr>
          <w:t>8</w:t>
        </w:r>
      </w:ins>
      <w:del w:id="2433" w:author="Στάθης Καπ" w:date="2023-03-01T05:09:00Z">
        <w:r w:rsidR="00554673" w:rsidRPr="00D61FD5" w:rsidDel="0045051E">
          <w:rPr>
            <w:lang w:val="el-GR"/>
          </w:rPr>
          <w:delText>7</w:delText>
        </w:r>
      </w:del>
      <w:r w:rsidR="00554673" w:rsidRPr="00D61FD5">
        <w:rPr>
          <w:lang w:val="el-GR"/>
        </w:rPr>
        <w:t>)</w:t>
      </w:r>
      <w:customXmlInsRangeStart w:id="2434" w:author="Στάθης Καπ" w:date="2023-03-01T05:09:00Z"/>
      <w:sdt>
        <w:sdtPr>
          <w:rPr>
            <w:lang w:val="el-GR"/>
          </w:rPr>
          <w:id w:val="1906337630"/>
          <w:citation/>
        </w:sdtPr>
        <w:sdtEndPr/>
        <w:sdtContent>
          <w:customXmlInsRangeEnd w:id="2434"/>
          <w:ins w:id="2435" w:author="Στάθης Καπ" w:date="2023-03-01T05:09:00Z">
            <w:r w:rsidR="0045051E">
              <w:rPr>
                <w:lang w:val="el-GR"/>
              </w:rPr>
              <w:fldChar w:fldCharType="begin"/>
            </w:r>
            <w:r w:rsidR="0045051E">
              <w:rPr>
                <w:lang w:val="el-GR"/>
              </w:rPr>
              <w:instrText xml:space="preserve"> CITATION Lia08 \l 1032 </w:instrText>
            </w:r>
          </w:ins>
          <w:r w:rsidR="0045051E">
            <w:rPr>
              <w:lang w:val="el-GR"/>
            </w:rPr>
            <w:fldChar w:fldCharType="separate"/>
          </w:r>
          <w:r w:rsidR="008A6678">
            <w:rPr>
              <w:noProof/>
              <w:lang w:val="el-GR"/>
            </w:rPr>
            <w:t xml:space="preserve"> </w:t>
          </w:r>
          <w:r w:rsidR="008A6678" w:rsidRPr="008A6678">
            <w:rPr>
              <w:noProof/>
              <w:lang w:val="el-GR"/>
            </w:rPr>
            <w:t>[25]</w:t>
          </w:r>
          <w:ins w:id="2436" w:author="Στάθης Καπ" w:date="2023-03-01T05:09:00Z">
            <w:r w:rsidR="0045051E">
              <w:rPr>
                <w:lang w:val="el-GR"/>
              </w:rPr>
              <w:fldChar w:fldCharType="end"/>
            </w:r>
          </w:ins>
          <w:customXmlInsRangeStart w:id="2437" w:author="Στάθης Καπ" w:date="2023-03-01T05:09:00Z"/>
        </w:sdtContent>
      </w:sdt>
      <w:customXmlInsRangeEnd w:id="2437"/>
      <w:r w:rsidR="00554673" w:rsidRPr="00D61FD5">
        <w:rPr>
          <w:lang w:val="el-GR"/>
        </w:rPr>
        <w:t xml:space="preserve">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438" w:author="Charalampos Konstantopoulos" w:date="2023-01-26T15:38:00Z">
        <w:r w:rsidR="003063C4">
          <w:rPr>
            <w:lang w:val="el-GR"/>
          </w:rPr>
          <w:t xml:space="preserve">συνεχώς </w:t>
        </w:r>
      </w:ins>
      <w:del w:id="2439" w:author="Charalampos Konstantopoulos" w:date="2023-01-26T15:38:00Z">
        <w:r w:rsidR="00554673" w:rsidRPr="00D61FD5" w:rsidDel="003063C4">
          <w:rPr>
            <w:lang w:val="el-GR"/>
          </w:rPr>
          <w:delText xml:space="preserve">όλο </w:delText>
        </w:r>
      </w:del>
      <w:del w:id="2440" w:author="Charalampos Konstantopoulos" w:date="2023-01-26T15:37:00Z">
        <w:r w:rsidR="00D61FD5" w:rsidDel="003063C4">
          <w:rPr>
            <w:lang w:val="el-GR"/>
          </w:rPr>
          <w:delText xml:space="preserve">ένα </w:delText>
        </w:r>
      </w:del>
      <w:del w:id="2441"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2E896B49" w:rsidR="00665EFF" w:rsidRDefault="00665EFF" w:rsidP="0060093E">
      <w:pPr>
        <w:ind w:firstLine="720"/>
        <w:rPr>
          <w:lang w:val="el-GR"/>
        </w:rPr>
        <w:pPrChange w:id="2442" w:author="Στάθης Καπ" w:date="2023-03-13T04:18:00Z">
          <w:pPr/>
        </w:pPrChange>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443" w:author="Στάθης Καπ" w:date="2023-03-01T05:11:00Z"/>
      <w:sdt>
        <w:sdtPr>
          <w:rPr>
            <w:lang w:val="el-GR"/>
          </w:rPr>
          <w:id w:val="402196513"/>
          <w:citation/>
        </w:sdtPr>
        <w:sdtEndPr/>
        <w:sdtContent>
          <w:customXmlInsRangeEnd w:id="2443"/>
          <w:ins w:id="2444" w:author="Στάθης Καπ" w:date="2023-03-01T05:11:00Z">
            <w:r w:rsidR="00FD7ECA">
              <w:rPr>
                <w:lang w:val="el-GR"/>
              </w:rPr>
              <w:fldChar w:fldCharType="begin"/>
            </w:r>
            <w:r w:rsidR="00FD7ECA" w:rsidRPr="00FD7ECA">
              <w:rPr>
                <w:lang w:val="el-GR"/>
                <w:rPrChange w:id="2445" w:author="Στάθης Καπ" w:date="2023-03-01T05:11:00Z">
                  <w:rPr/>
                </w:rPrChange>
              </w:rPr>
              <w:instrText xml:space="preserve"> </w:instrText>
            </w:r>
            <w:r w:rsidR="00FD7ECA">
              <w:instrText>CITATION</w:instrText>
            </w:r>
            <w:r w:rsidR="00FD7ECA" w:rsidRPr="00FD7ECA">
              <w:rPr>
                <w:lang w:val="el-GR"/>
                <w:rPrChange w:id="2446" w:author="Στάθης Καπ" w:date="2023-03-01T05:11:00Z">
                  <w:rPr/>
                </w:rPrChange>
              </w:rPr>
              <w:instrText xml:space="preserve"> </w:instrText>
            </w:r>
            <w:r w:rsidR="00FD7ECA">
              <w:instrText>Wou</w:instrText>
            </w:r>
            <w:r w:rsidR="00FD7ECA" w:rsidRPr="00FD7ECA">
              <w:rPr>
                <w:lang w:val="el-GR"/>
                <w:rPrChange w:id="2447" w:author="Στάθης Καπ" w:date="2023-03-01T05:11:00Z">
                  <w:rPr/>
                </w:rPrChange>
              </w:rPr>
              <w:instrText>08 \</w:instrText>
            </w:r>
            <w:r w:rsidR="00FD7ECA">
              <w:instrText>l</w:instrText>
            </w:r>
            <w:r w:rsidR="00FD7ECA" w:rsidRPr="00FD7ECA">
              <w:rPr>
                <w:lang w:val="el-GR"/>
                <w:rPrChange w:id="2448" w:author="Στάθης Καπ" w:date="2023-03-01T05:11:00Z">
                  <w:rPr/>
                </w:rPrChange>
              </w:rPr>
              <w:instrText xml:space="preserve"> 1033 </w:instrText>
            </w:r>
          </w:ins>
          <w:r w:rsidR="00FD7ECA">
            <w:rPr>
              <w:lang w:val="el-GR"/>
            </w:rPr>
            <w:fldChar w:fldCharType="separate"/>
          </w:r>
          <w:r w:rsidR="008A6678" w:rsidRPr="00D70AE8">
            <w:rPr>
              <w:noProof/>
              <w:lang w:val="el-GR"/>
              <w:rPrChange w:id="2449" w:author="Στάθης Καπ" w:date="2023-03-13T04:34:00Z">
                <w:rPr>
                  <w:noProof/>
                </w:rPr>
              </w:rPrChange>
            </w:rPr>
            <w:t xml:space="preserve"> [26]</w:t>
          </w:r>
          <w:ins w:id="2450" w:author="Στάθης Καπ" w:date="2023-03-01T05:11:00Z">
            <w:r w:rsidR="00FD7ECA">
              <w:rPr>
                <w:lang w:val="el-GR"/>
              </w:rPr>
              <w:fldChar w:fldCharType="end"/>
            </w:r>
          </w:ins>
          <w:customXmlInsRangeStart w:id="2451" w:author="Στάθης Καπ" w:date="2023-03-01T05:11:00Z"/>
        </w:sdtContent>
      </w:sdt>
      <w:customXmlInsRangeEnd w:id="2451"/>
      <w:r w:rsidRPr="009F7DC1">
        <w:rPr>
          <w:lang w:val="el-GR"/>
        </w:rPr>
        <w:t xml:space="preserve">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452" w:author=" " w:date="2023-01-26T15:39:00Z">
        <w:r w:rsidR="00455DE4">
          <w:rPr>
            <w:lang w:val="el-GR"/>
          </w:rPr>
          <w:t>στη</w:t>
        </w:r>
      </w:ins>
      <w:del w:id="2453"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454" w:author="Στάθης Καπ" w:date="2023-03-01T05:11:00Z"/>
      <w:sdt>
        <w:sdtPr>
          <w:rPr>
            <w:lang w:val="el-GR"/>
          </w:rPr>
          <w:id w:val="-1961095056"/>
          <w:citation/>
        </w:sdtPr>
        <w:sdtEndPr/>
        <w:sdtContent>
          <w:customXmlInsRangeEnd w:id="2454"/>
          <w:ins w:id="2455" w:author="Στάθης Καπ" w:date="2023-03-01T05:11:00Z">
            <w:r w:rsidR="00FD7ECA">
              <w:rPr>
                <w:lang w:val="el-GR"/>
              </w:rPr>
              <w:fldChar w:fldCharType="begin"/>
            </w:r>
            <w:r w:rsidR="00FD7ECA" w:rsidRPr="00FD7ECA">
              <w:rPr>
                <w:lang w:val="el-GR"/>
                <w:rPrChange w:id="2456" w:author="Στάθης Καπ" w:date="2023-03-01T05:11:00Z">
                  <w:rPr/>
                </w:rPrChange>
              </w:rPr>
              <w:instrText xml:space="preserve"> </w:instrText>
            </w:r>
            <w:r w:rsidR="00FD7ECA">
              <w:instrText>CITATION</w:instrText>
            </w:r>
            <w:r w:rsidR="00FD7ECA" w:rsidRPr="00FD7ECA">
              <w:rPr>
                <w:lang w:val="el-GR"/>
                <w:rPrChange w:id="2457" w:author="Στάθης Καπ" w:date="2023-03-01T05:11:00Z">
                  <w:rPr/>
                </w:rPrChange>
              </w:rPr>
              <w:instrText xml:space="preserve"> </w:instrText>
            </w:r>
            <w:r w:rsidR="00FD7ECA">
              <w:instrText>Wou</w:instrText>
            </w:r>
            <w:r w:rsidR="00FD7ECA" w:rsidRPr="00FD7ECA">
              <w:rPr>
                <w:lang w:val="el-GR"/>
                <w:rPrChange w:id="2458" w:author="Στάθης Καπ" w:date="2023-03-01T05:11:00Z">
                  <w:rPr/>
                </w:rPrChange>
              </w:rPr>
              <w:instrText>08 \</w:instrText>
            </w:r>
            <w:r w:rsidR="00FD7ECA">
              <w:instrText>l</w:instrText>
            </w:r>
            <w:r w:rsidR="00FD7ECA" w:rsidRPr="00FD7ECA">
              <w:rPr>
                <w:lang w:val="el-GR"/>
                <w:rPrChange w:id="2459" w:author="Στάθης Καπ" w:date="2023-03-01T05:11:00Z">
                  <w:rPr/>
                </w:rPrChange>
              </w:rPr>
              <w:instrText xml:space="preserve"> 1033 </w:instrText>
            </w:r>
          </w:ins>
          <w:r w:rsidR="00FD7ECA">
            <w:rPr>
              <w:lang w:val="el-GR"/>
            </w:rPr>
            <w:fldChar w:fldCharType="separate"/>
          </w:r>
          <w:r w:rsidR="008A6678" w:rsidRPr="00D70AE8">
            <w:rPr>
              <w:noProof/>
              <w:lang w:val="el-GR"/>
              <w:rPrChange w:id="2460" w:author="Στάθης Καπ" w:date="2023-03-13T04:34:00Z">
                <w:rPr>
                  <w:noProof/>
                </w:rPr>
              </w:rPrChange>
            </w:rPr>
            <w:t xml:space="preserve"> [26]</w:t>
          </w:r>
          <w:ins w:id="2461" w:author="Στάθης Καπ" w:date="2023-03-01T05:11:00Z">
            <w:r w:rsidR="00FD7ECA">
              <w:rPr>
                <w:lang w:val="el-GR"/>
              </w:rPr>
              <w:fldChar w:fldCharType="end"/>
            </w:r>
          </w:ins>
          <w:customXmlInsRangeStart w:id="2462" w:author="Στάθης Καπ" w:date="2023-03-01T05:11:00Z"/>
        </w:sdtContent>
      </w:sdt>
      <w:customXmlInsRangeEnd w:id="2462"/>
      <w:r w:rsidRPr="009F7DC1">
        <w:rPr>
          <w:lang w:val="el-GR"/>
        </w:rPr>
        <w:t xml:space="preserve">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21C083BB" w:rsidR="009868A9" w:rsidRDefault="001C3983" w:rsidP="0060093E">
      <w:pPr>
        <w:ind w:firstLine="360"/>
        <w:rPr>
          <w:lang w:val="el-GR"/>
        </w:rPr>
        <w:pPrChange w:id="2463" w:author="Στάθης Καπ" w:date="2023-03-13T04:18:00Z">
          <w:pPr/>
        </w:pPrChange>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(2010)</w:t>
      </w:r>
      <w:customXmlInsRangeStart w:id="2464" w:author="Στάθης Καπ" w:date="2023-03-01T05:11:00Z"/>
      <w:sdt>
        <w:sdtPr>
          <w:rPr>
            <w:lang w:val="el-GR"/>
          </w:rPr>
          <w:id w:val="1789698081"/>
          <w:citation/>
        </w:sdtPr>
        <w:sdtEndPr/>
        <w:sdtContent>
          <w:customXmlInsRangeEnd w:id="2464"/>
          <w:ins w:id="2465" w:author="Στάθης Καπ" w:date="2023-03-01T05:11:00Z">
            <w:r w:rsidR="00FD7ECA">
              <w:rPr>
                <w:lang w:val="el-GR"/>
              </w:rPr>
              <w:fldChar w:fldCharType="begin"/>
            </w:r>
            <w:r w:rsidR="00FD7ECA" w:rsidRPr="00FD7ECA">
              <w:rPr>
                <w:lang w:val="el-GR"/>
                <w:rPrChange w:id="2466" w:author="Στάθης Καπ" w:date="2023-03-01T05:11:00Z">
                  <w:rPr/>
                </w:rPrChange>
              </w:rPr>
              <w:instrText xml:space="preserve"> </w:instrText>
            </w:r>
            <w:r w:rsidR="00FD7ECA">
              <w:instrText>CITATION</w:instrText>
            </w:r>
            <w:r w:rsidR="00FD7ECA" w:rsidRPr="00FD7ECA">
              <w:rPr>
                <w:lang w:val="el-GR"/>
                <w:rPrChange w:id="2467" w:author="Στάθης Καπ" w:date="2023-03-01T05:11:00Z">
                  <w:rPr/>
                </w:rPrChange>
              </w:rPr>
              <w:instrText xml:space="preserve"> </w:instrText>
            </w:r>
            <w:r w:rsidR="00FD7ECA">
              <w:instrText>Her</w:instrText>
            </w:r>
            <w:r w:rsidR="00FD7ECA" w:rsidRPr="00FD7ECA">
              <w:rPr>
                <w:lang w:val="el-GR"/>
                <w:rPrChange w:id="2468" w:author="Στάθης Καπ" w:date="2023-03-01T05:11:00Z">
                  <w:rPr/>
                </w:rPrChange>
              </w:rPr>
              <w:instrText>10 \</w:instrText>
            </w:r>
            <w:r w:rsidR="00FD7ECA">
              <w:instrText>l</w:instrText>
            </w:r>
            <w:r w:rsidR="00FD7ECA" w:rsidRPr="00FD7ECA">
              <w:rPr>
                <w:lang w:val="el-GR"/>
                <w:rPrChange w:id="2469" w:author="Στάθης Καπ" w:date="2023-03-01T05:11:00Z">
                  <w:rPr/>
                </w:rPrChange>
              </w:rPr>
              <w:instrText xml:space="preserve"> 1033 </w:instrText>
            </w:r>
          </w:ins>
          <w:r w:rsidR="00FD7ECA">
            <w:rPr>
              <w:lang w:val="el-GR"/>
            </w:rPr>
            <w:fldChar w:fldCharType="separate"/>
          </w:r>
          <w:r w:rsidR="008A6678" w:rsidRPr="00D70AE8">
            <w:rPr>
              <w:noProof/>
              <w:lang w:val="el-GR"/>
              <w:rPrChange w:id="2470" w:author="Στάθης Καπ" w:date="2023-03-13T04:34:00Z">
                <w:rPr>
                  <w:noProof/>
                </w:rPr>
              </w:rPrChange>
            </w:rPr>
            <w:t xml:space="preserve"> [27]</w:t>
          </w:r>
          <w:ins w:id="2471" w:author="Στάθης Καπ" w:date="2023-03-01T05:11:00Z">
            <w:r w:rsidR="00FD7ECA">
              <w:rPr>
                <w:lang w:val="el-GR"/>
              </w:rPr>
              <w:fldChar w:fldCharType="end"/>
            </w:r>
          </w:ins>
          <w:customXmlInsRangeStart w:id="2472" w:author="Στάθης Καπ" w:date="2023-03-01T05:11:00Z"/>
        </w:sdtContent>
      </w:sdt>
      <w:customXmlInsRangeEnd w:id="2472"/>
      <w:r w:rsidRPr="0061555F">
        <w:rPr>
          <w:lang w:val="el-GR"/>
        </w:rPr>
        <w:t xml:space="preserve"> ανέπτυξαν έναν υβριδικό αλγόριθμο που ονόμασαν </w:t>
      </w:r>
      <w:r>
        <w:t>memetic</w:t>
      </w:r>
      <w:r w:rsidRPr="0061555F">
        <w:rPr>
          <w:lang w:val="el-GR"/>
        </w:rPr>
        <w:t xml:space="preserve">, ο οποίος αποτελείται από μία διεργασία </w:t>
      </w:r>
      <w:ins w:id="2473" w:author=" " w:date="2023-01-26T15:43:00Z">
        <w:r w:rsidR="00455DE4">
          <w:rPr>
            <w:lang w:val="el-GR"/>
          </w:rPr>
          <w:t xml:space="preserve">βέλτιστου διαχωρισμού </w:t>
        </w:r>
      </w:ins>
      <w:del w:id="2474"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1EB3BF78" w:rsidR="00F87189" w:rsidRDefault="00F87189" w:rsidP="0060093E">
      <w:pPr>
        <w:ind w:firstLine="360"/>
        <w:rPr>
          <w:lang w:val="el-GR"/>
        </w:rPr>
        <w:pPrChange w:id="2475" w:author="Στάθης Καπ" w:date="2023-03-13T04:18:00Z">
          <w:pPr/>
        </w:pPrChange>
      </w:pPr>
      <w:r w:rsidRPr="00F87189">
        <w:rPr>
          <w:lang w:val="el-GR"/>
        </w:rPr>
        <w:t xml:space="preserve">Ο </w:t>
      </w:r>
      <w:r>
        <w:t>Lin</w:t>
      </w:r>
      <w:r w:rsidRPr="00F87189">
        <w:rPr>
          <w:lang w:val="el-GR"/>
        </w:rPr>
        <w:t xml:space="preserve"> (2013)</w:t>
      </w:r>
      <w:customXmlInsRangeStart w:id="2476" w:author="Στάθης Καπ" w:date="2023-03-01T05:12:00Z"/>
      <w:sdt>
        <w:sdtPr>
          <w:rPr>
            <w:lang w:val="el-GR"/>
          </w:rPr>
          <w:id w:val="1502389100"/>
          <w:citation/>
        </w:sdtPr>
        <w:sdtEndPr/>
        <w:sdtContent>
          <w:customXmlInsRangeEnd w:id="2476"/>
          <w:ins w:id="2477" w:author="Στάθης Καπ" w:date="2023-03-01T05:12:00Z">
            <w:r w:rsidR="00FD7ECA">
              <w:rPr>
                <w:lang w:val="el-GR"/>
              </w:rPr>
              <w:fldChar w:fldCharType="begin"/>
            </w:r>
            <w:r w:rsidR="00FD7ECA" w:rsidRPr="00FD7ECA">
              <w:rPr>
                <w:lang w:val="el-GR"/>
                <w:rPrChange w:id="2478" w:author="Στάθης Καπ" w:date="2023-03-01T05:12:00Z">
                  <w:rPr/>
                </w:rPrChange>
              </w:rPr>
              <w:instrText xml:space="preserve"> </w:instrText>
            </w:r>
            <w:r w:rsidR="00FD7ECA">
              <w:instrText>CITATION</w:instrText>
            </w:r>
            <w:r w:rsidR="00FD7ECA" w:rsidRPr="00FD7ECA">
              <w:rPr>
                <w:lang w:val="el-GR"/>
                <w:rPrChange w:id="2479" w:author="Στάθης Καπ" w:date="2023-03-01T05:12:00Z">
                  <w:rPr/>
                </w:rPrChange>
              </w:rPr>
              <w:instrText xml:space="preserve"> </w:instrText>
            </w:r>
            <w:r w:rsidR="00FD7ECA">
              <w:instrText>Shi</w:instrText>
            </w:r>
            <w:r w:rsidR="00FD7ECA" w:rsidRPr="00FD7ECA">
              <w:rPr>
                <w:lang w:val="el-GR"/>
                <w:rPrChange w:id="2480" w:author="Στάθης Καπ" w:date="2023-03-01T05:12:00Z">
                  <w:rPr/>
                </w:rPrChange>
              </w:rPr>
              <w:instrText>13 \</w:instrText>
            </w:r>
            <w:r w:rsidR="00FD7ECA">
              <w:instrText>l</w:instrText>
            </w:r>
            <w:r w:rsidR="00FD7ECA" w:rsidRPr="00FD7ECA">
              <w:rPr>
                <w:lang w:val="el-GR"/>
                <w:rPrChange w:id="2481" w:author="Στάθης Καπ" w:date="2023-03-01T05:12:00Z">
                  <w:rPr/>
                </w:rPrChange>
              </w:rPr>
              <w:instrText xml:space="preserve"> 1033 </w:instrText>
            </w:r>
          </w:ins>
          <w:r w:rsidR="00FD7ECA">
            <w:rPr>
              <w:lang w:val="el-GR"/>
            </w:rPr>
            <w:fldChar w:fldCharType="separate"/>
          </w:r>
          <w:r w:rsidR="008A6678" w:rsidRPr="00D70AE8">
            <w:rPr>
              <w:noProof/>
              <w:lang w:val="el-GR"/>
              <w:rPrChange w:id="2482" w:author="Στάθης Καπ" w:date="2023-03-13T04:34:00Z">
                <w:rPr>
                  <w:noProof/>
                </w:rPr>
              </w:rPrChange>
            </w:rPr>
            <w:t xml:space="preserve"> [28]</w:t>
          </w:r>
          <w:ins w:id="2483" w:author="Στάθης Καπ" w:date="2023-03-01T05:12:00Z">
            <w:r w:rsidR="00FD7ECA">
              <w:rPr>
                <w:lang w:val="el-GR"/>
              </w:rPr>
              <w:fldChar w:fldCharType="end"/>
            </w:r>
          </w:ins>
          <w:customXmlInsRangeStart w:id="2484" w:author="Στάθης Καπ" w:date="2023-03-01T05:12:00Z"/>
        </w:sdtContent>
      </w:sdt>
      <w:customXmlInsRangeEnd w:id="2484"/>
      <w:r w:rsidRPr="00F87189">
        <w:rPr>
          <w:lang w:val="el-GR"/>
        </w:rPr>
        <w:t xml:space="preserve">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w:t>
      </w:r>
      <w:r w:rsidRPr="00920CD9">
        <w:rPr>
          <w:lang w:val="el-GR"/>
        </w:rPr>
        <w:lastRenderedPageBreak/>
        <w:t xml:space="preserve">κέρδους από την </w:t>
      </w:r>
      <m:oMath>
        <m:r>
          <w:del w:id="2485" w:author="Στάθης Καπ" w:date="2023-02-02T04:52:00Z">
            <w:rPr>
              <w:rFonts w:ascii="Cambria Math" w:hAnsi="Cambria Math"/>
              <w:highlight w:val="yellow"/>
              <w:lang w:val="el-GR"/>
            </w:rPr>
            <m:t>σκ</m:t>
          </w:del>
        </m:r>
        <m:sSub>
          <m:sSubPr>
            <m:ctrlPr>
              <w:ins w:id="2486" w:author="Στάθης Καπ" w:date="2023-02-02T04:52:00Z">
                <w:rPr>
                  <w:rFonts w:ascii="Cambria Math" w:hAnsi="Cambria Math"/>
                  <w:i/>
                  <w:lang w:val="el-GR"/>
                </w:rPr>
              </w:ins>
            </m:ctrlPr>
          </m:sSubPr>
          <m:e>
            <m:r>
              <w:ins w:id="2487" w:author="Στάθης Καπ" w:date="2023-02-02T04:52:00Z">
                <w:rPr>
                  <w:rFonts w:ascii="Cambria Math" w:hAnsi="Cambria Math"/>
                  <w:lang w:val="el-GR"/>
                </w:rPr>
                <m:t>σ</m:t>
              </w:ins>
            </m:r>
          </m:e>
          <m:sub>
            <m:r>
              <w:ins w:id="2488"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37FED7DD" w:rsidR="009301CD" w:rsidRDefault="009301CD" w:rsidP="0060093E">
      <w:pPr>
        <w:ind w:firstLine="360"/>
        <w:rPr>
          <w:lang w:val="el-GR"/>
        </w:rPr>
        <w:pPrChange w:id="2489" w:author="Στάθης Καπ" w:date="2023-03-13T04:18:00Z">
          <w:pPr/>
        </w:pPrChange>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(201</w:t>
      </w:r>
      <w:ins w:id="2490" w:author="Στάθης Καπ" w:date="2023-03-01T05:13:00Z">
        <w:r w:rsidR="00FD7ECA" w:rsidRPr="007B61BA">
          <w:rPr>
            <w:lang w:val="el-GR"/>
            <w:rPrChange w:id="2491" w:author="Στάθης Καπ" w:date="2023-03-01T05:14:00Z">
              <w:rPr/>
            </w:rPrChange>
          </w:rPr>
          <w:t>3</w:t>
        </w:r>
      </w:ins>
      <w:del w:id="2492" w:author="Στάθης Καπ" w:date="2023-03-01T05:13:00Z">
        <w:r w:rsidRPr="00AC3320" w:rsidDel="00FD7ECA">
          <w:rPr>
            <w:lang w:val="el-GR"/>
          </w:rPr>
          <w:delText>4</w:delText>
        </w:r>
      </w:del>
      <w:r w:rsidRPr="00AC3320">
        <w:rPr>
          <w:lang w:val="el-GR"/>
        </w:rPr>
        <w:t>)</w:t>
      </w:r>
      <w:customXmlInsRangeStart w:id="2493" w:author="Στάθης Καπ" w:date="2023-03-01T05:13:00Z"/>
      <w:sdt>
        <w:sdtPr>
          <w:rPr>
            <w:lang w:val="el-GR"/>
          </w:rPr>
          <w:id w:val="-692380001"/>
          <w:citation/>
        </w:sdtPr>
        <w:sdtEndPr/>
        <w:sdtContent>
          <w:customXmlInsRangeEnd w:id="2493"/>
          <w:ins w:id="2494" w:author="Στάθης Καπ" w:date="2023-03-01T05:13:00Z">
            <w:r w:rsidR="00FD7ECA">
              <w:rPr>
                <w:lang w:val="el-GR"/>
              </w:rPr>
              <w:fldChar w:fldCharType="begin"/>
            </w:r>
            <w:r w:rsidR="00FD7ECA" w:rsidRPr="007B61BA">
              <w:rPr>
                <w:lang w:val="el-GR"/>
                <w:rPrChange w:id="2495" w:author="Στάθης Καπ" w:date="2023-03-01T05:14:00Z">
                  <w:rPr/>
                </w:rPrChange>
              </w:rPr>
              <w:instrText xml:space="preserve"> </w:instrText>
            </w:r>
            <w:r w:rsidR="00FD7ECA">
              <w:instrText>CITATION</w:instrText>
            </w:r>
            <w:r w:rsidR="00FD7ECA" w:rsidRPr="007B61BA">
              <w:rPr>
                <w:lang w:val="el-GR"/>
                <w:rPrChange w:id="2496" w:author="Στάθης Καπ" w:date="2023-03-01T05:14:00Z">
                  <w:rPr/>
                </w:rPrChange>
              </w:rPr>
              <w:instrText xml:space="preserve"> </w:instrText>
            </w:r>
            <w:r w:rsidR="00FD7ECA">
              <w:instrText>Jo</w:instrText>
            </w:r>
            <w:r w:rsidR="00FD7ECA" w:rsidRPr="007B61BA">
              <w:rPr>
                <w:lang w:val="el-GR"/>
                <w:rPrChange w:id="2497" w:author="Στάθης Καπ" w:date="2023-03-01T05:14:00Z">
                  <w:rPr/>
                </w:rPrChange>
              </w:rPr>
              <w:instrText>ã13 \</w:instrText>
            </w:r>
            <w:r w:rsidR="00FD7ECA">
              <w:instrText>l</w:instrText>
            </w:r>
            <w:r w:rsidR="00FD7ECA" w:rsidRPr="007B61BA">
              <w:rPr>
                <w:lang w:val="el-GR"/>
                <w:rPrChange w:id="2498" w:author="Στάθης Καπ" w:date="2023-03-01T05:14:00Z">
                  <w:rPr/>
                </w:rPrChange>
              </w:rPr>
              <w:instrText xml:space="preserve"> 1033 </w:instrText>
            </w:r>
          </w:ins>
          <w:r w:rsidR="00FD7ECA">
            <w:rPr>
              <w:lang w:val="el-GR"/>
            </w:rPr>
            <w:fldChar w:fldCharType="separate"/>
          </w:r>
          <w:r w:rsidR="008A6678" w:rsidRPr="00D70AE8">
            <w:rPr>
              <w:noProof/>
              <w:lang w:val="el-GR"/>
              <w:rPrChange w:id="2499" w:author="Στάθης Καπ" w:date="2023-03-13T04:34:00Z">
                <w:rPr>
                  <w:noProof/>
                </w:rPr>
              </w:rPrChange>
            </w:rPr>
            <w:t xml:space="preserve"> [29]</w:t>
          </w:r>
          <w:ins w:id="2500" w:author="Στάθης Καπ" w:date="2023-03-01T05:13:00Z">
            <w:r w:rsidR="00FD7ECA">
              <w:rPr>
                <w:lang w:val="el-GR"/>
              </w:rPr>
              <w:fldChar w:fldCharType="end"/>
            </w:r>
          </w:ins>
          <w:customXmlInsRangeStart w:id="2501" w:author="Στάθης Καπ" w:date="2023-03-01T05:13:00Z"/>
        </w:sdtContent>
      </w:sdt>
      <w:customXmlInsRangeEnd w:id="2501"/>
      <w:r w:rsidRPr="00AC3320">
        <w:rPr>
          <w:lang w:val="el-GR"/>
        </w:rPr>
        <w:t xml:space="preserve">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502" w:author="Στάθης Καπ" w:date="2023-02-26T00:53:00Z">
          <w:pPr>
            <w:pStyle w:val="Heading3"/>
            <w:numPr>
              <w:numId w:val="4"/>
            </w:numPr>
            <w:ind w:left="1080"/>
          </w:pPr>
        </w:pPrChange>
      </w:pPr>
      <w:bookmarkStart w:id="2503" w:name="_Toc129300364"/>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503"/>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114CDB"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114CDB"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114CDB"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C961DB" w14:paraId="4EF8D154" w14:textId="77777777" w:rsidTr="00237FE3">
        <w:trPr>
          <w:ins w:id="2504" w:author="Στάθης Καπ" w:date="2023-02-01T09:03:00Z"/>
        </w:trPr>
        <w:tc>
          <w:tcPr>
            <w:tcW w:w="350" w:type="pct"/>
          </w:tcPr>
          <w:p w14:paraId="7F65F62E" w14:textId="77777777" w:rsidR="00C961DB" w:rsidRDefault="00C961DB">
            <w:pPr>
              <w:spacing w:after="160"/>
              <w:rPr>
                <w:ins w:id="2505" w:author="Στάθης Καπ" w:date="2023-02-01T09:03:00Z"/>
                <w:lang w:val="el-GR"/>
              </w:rPr>
              <w:pPrChange w:id="2506" w:author="Στάθης Καπ" w:date="2023-02-01T08:46:00Z">
                <w:pPr/>
              </w:pPrChange>
            </w:pPr>
          </w:p>
        </w:tc>
        <w:tc>
          <w:tcPr>
            <w:tcW w:w="4300" w:type="pct"/>
          </w:tcPr>
          <w:p w14:paraId="05A24BD5" w14:textId="005D3B41" w:rsidR="00C961DB" w:rsidRPr="005846FF" w:rsidRDefault="00C961DB">
            <w:pPr>
              <w:spacing w:after="160"/>
              <w:rPr>
                <w:ins w:id="2507" w:author="Στάθης Καπ" w:date="2023-02-01T09:03:00Z"/>
                <w:lang w:val="el-GR"/>
              </w:rPr>
              <w:pPrChange w:id="2508" w:author="Στάθης Καπ" w:date="2023-02-01T08:46:00Z">
                <w:pPr/>
              </w:pPrChange>
            </w:pPr>
            <m:oMathPara>
              <m:oMath>
                <m:r>
                  <w:ins w:id="2509" w:author="Στάθης Καπ" w:date="2023-02-01T09:03:00Z">
                    <w:rPr>
                      <w:rFonts w:ascii="Cambria Math" w:hAnsi="Cambria Math"/>
                      <w:lang w:val="el-GR"/>
                    </w:rPr>
                    <m:t xml:space="preserve">maximize </m:t>
                  </w:ins>
                </m:r>
                <m:nary>
                  <m:naryPr>
                    <m:chr m:val="∑"/>
                    <m:limLoc m:val="undOvr"/>
                    <m:ctrlPr>
                      <w:ins w:id="2510" w:author="Στάθης Καπ" w:date="2023-02-01T09:03:00Z">
                        <w:rPr>
                          <w:rFonts w:ascii="Cambria Math" w:hAnsi="Cambria Math"/>
                          <w:i/>
                          <w:lang w:val="el-GR"/>
                        </w:rPr>
                      </w:ins>
                    </m:ctrlPr>
                  </m:naryPr>
                  <m:sub>
                    <m:r>
                      <w:ins w:id="2511" w:author="Στάθης Καπ" w:date="2023-02-01T09:03:00Z">
                        <w:rPr>
                          <w:rFonts w:ascii="Cambria Math" w:hAnsi="Cambria Math"/>
                          <w:lang w:val="el-GR"/>
                        </w:rPr>
                        <m:t>d=1</m:t>
                      </w:ins>
                    </m:r>
                  </m:sub>
                  <m:sup>
                    <m:r>
                      <w:ins w:id="2512" w:author="Στάθης Καπ" w:date="2023-02-01T09:03:00Z">
                        <w:rPr>
                          <w:rFonts w:ascii="Cambria Math" w:hAnsi="Cambria Math"/>
                          <w:lang w:val="el-GR"/>
                        </w:rPr>
                        <m:t>m</m:t>
                      </w:ins>
                    </m:r>
                  </m:sup>
                  <m:e>
                    <m:nary>
                      <m:naryPr>
                        <m:chr m:val="∑"/>
                        <m:limLoc m:val="undOvr"/>
                        <m:ctrlPr>
                          <w:ins w:id="2513" w:author="Στάθης Καπ" w:date="2023-02-01T09:03:00Z">
                            <w:rPr>
                              <w:rFonts w:ascii="Cambria Math" w:hAnsi="Cambria Math"/>
                              <w:i/>
                              <w:lang w:val="el-GR"/>
                            </w:rPr>
                          </w:ins>
                        </m:ctrlPr>
                      </m:naryPr>
                      <m:sub>
                        <m:r>
                          <w:ins w:id="2514" w:author="Στάθης Καπ" w:date="2023-02-01T09:03:00Z">
                            <w:rPr>
                              <w:rFonts w:ascii="Cambria Math" w:hAnsi="Cambria Math"/>
                              <w:lang w:val="el-GR"/>
                            </w:rPr>
                            <m:t>i=2</m:t>
                          </w:ins>
                        </m:r>
                      </m:sub>
                      <m:sup>
                        <m:r>
                          <w:ins w:id="2515" w:author="Στάθης Καπ" w:date="2023-02-01T09:03:00Z">
                            <w:rPr>
                              <w:rFonts w:ascii="Cambria Math" w:hAnsi="Cambria Math"/>
                              <w:lang w:val="el-GR"/>
                            </w:rPr>
                            <m:t>n-1</m:t>
                          </w:ins>
                        </m:r>
                      </m:sup>
                      <m:e>
                        <m:sSub>
                          <m:sSubPr>
                            <m:ctrlPr>
                              <w:ins w:id="2516" w:author="Στάθης Καπ" w:date="2023-02-01T09:03:00Z">
                                <w:rPr>
                                  <w:rFonts w:ascii="Cambria Math" w:hAnsi="Cambria Math"/>
                                  <w:i/>
                                  <w:lang w:val="el-GR"/>
                                </w:rPr>
                              </w:ins>
                            </m:ctrlPr>
                          </m:sSubPr>
                          <m:e>
                            <m:r>
                              <w:ins w:id="2517" w:author="Στάθης Καπ" w:date="2023-02-01T09:03:00Z">
                                <w:rPr>
                                  <w:rFonts w:ascii="Cambria Math" w:hAnsi="Cambria Math"/>
                                  <w:lang w:val="el-GR"/>
                                </w:rPr>
                                <m:t>S</m:t>
                              </w:ins>
                            </m:r>
                          </m:e>
                          <m:sub>
                            <m:r>
                              <w:ins w:id="2518" w:author="Στάθης Καπ" w:date="2023-02-01T09:03:00Z">
                                <w:rPr>
                                  <w:rFonts w:ascii="Cambria Math" w:hAnsi="Cambria Math"/>
                                  <w:lang w:val="el-GR"/>
                                </w:rPr>
                                <m:t>i</m:t>
                              </w:ins>
                            </m:r>
                          </m:sub>
                        </m:sSub>
                        <m:sSub>
                          <m:sSubPr>
                            <m:ctrlPr>
                              <w:ins w:id="2519" w:author="Στάθης Καπ" w:date="2023-02-01T09:03:00Z">
                                <w:rPr>
                                  <w:rFonts w:ascii="Cambria Math" w:hAnsi="Cambria Math"/>
                                  <w:i/>
                                  <w:lang w:val="el-GR"/>
                                </w:rPr>
                              </w:ins>
                            </m:ctrlPr>
                          </m:sSubPr>
                          <m:e>
                            <m:r>
                              <w:ins w:id="2520" w:author="Στάθης Καπ" w:date="2023-02-01T09:03:00Z">
                                <w:rPr>
                                  <w:rFonts w:ascii="Cambria Math" w:hAnsi="Cambria Math"/>
                                  <w:lang w:val="el-GR"/>
                                </w:rPr>
                                <m:t>y</m:t>
                              </w:ins>
                            </m:r>
                          </m:e>
                          <m:sub>
                            <m:r>
                              <w:ins w:id="2521" w:author="Στάθης Καπ" w:date="2023-02-01T09:03:00Z">
                                <w:rPr>
                                  <w:rFonts w:ascii="Cambria Math" w:hAnsi="Cambria Math"/>
                                  <w:lang w:val="el-GR"/>
                                </w:rPr>
                                <m:t>id</m:t>
                              </w:ins>
                            </m:r>
                          </m:sub>
                        </m:sSub>
                      </m:e>
                    </m:nary>
                  </m:e>
                </m:nary>
              </m:oMath>
            </m:oMathPara>
          </w:p>
        </w:tc>
        <w:tc>
          <w:tcPr>
            <w:tcW w:w="350" w:type="pct"/>
            <w:vAlign w:val="center"/>
          </w:tcPr>
          <w:p w14:paraId="3E43ED71" w14:textId="3F2AF158" w:rsidR="00C961DB" w:rsidRPr="00603993" w:rsidRDefault="00C961DB" w:rsidP="00237FE3">
            <w:pPr>
              <w:pStyle w:val="Caption"/>
              <w:spacing w:after="160"/>
              <w:rPr>
                <w:ins w:id="2522" w:author="Στάθης Καπ" w:date="2023-02-01T09:03:00Z"/>
                <w:rPrChange w:id="2523" w:author="Στάθης Καπ" w:date="2023-02-01T08:49:00Z">
                  <w:rPr>
                    <w:ins w:id="2524" w:author="Στάθης Καπ" w:date="2023-02-01T09:03:00Z"/>
                    <w:lang w:val="el-GR"/>
                  </w:rPr>
                </w:rPrChange>
              </w:rPr>
            </w:pPr>
            <w:ins w:id="2525"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26"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32</w:t>
            </w:r>
            <w:ins w:id="2527" w:author="Στάθης Καπ" w:date="2023-02-01T09:03:00Z">
              <w:r>
                <w:rPr>
                  <w:lang w:val="el-GR"/>
                </w:rPr>
                <w:fldChar w:fldCharType="end"/>
              </w:r>
              <w:r>
                <w:t>)</w:t>
              </w:r>
            </w:ins>
          </w:p>
        </w:tc>
      </w:tr>
      <w:tr w:rsidR="00F3235E" w14:paraId="0AF13268" w14:textId="77777777" w:rsidTr="00237FE3">
        <w:trPr>
          <w:ins w:id="2528" w:author="Στάθης Καπ" w:date="2023-02-01T09:03:00Z"/>
        </w:trPr>
        <w:tc>
          <w:tcPr>
            <w:tcW w:w="350" w:type="pct"/>
          </w:tcPr>
          <w:p w14:paraId="323B6508" w14:textId="77777777" w:rsidR="00F3235E" w:rsidRDefault="00F3235E">
            <w:pPr>
              <w:spacing w:after="160"/>
              <w:rPr>
                <w:ins w:id="2529" w:author="Στάθης Καπ" w:date="2023-02-01T09:03:00Z"/>
                <w:lang w:val="el-GR"/>
              </w:rPr>
              <w:pPrChange w:id="2530" w:author="Στάθης Καπ" w:date="2023-02-01T08:46:00Z">
                <w:pPr/>
              </w:pPrChange>
            </w:pPr>
          </w:p>
        </w:tc>
        <w:tc>
          <w:tcPr>
            <w:tcW w:w="4300" w:type="pct"/>
          </w:tcPr>
          <w:p w14:paraId="2B9FBE0C" w14:textId="3218E8DD" w:rsidR="00F3235E" w:rsidRPr="005846FF" w:rsidRDefault="00114CDB">
            <w:pPr>
              <w:spacing w:after="160"/>
              <w:rPr>
                <w:ins w:id="2531" w:author="Στάθης Καπ" w:date="2023-02-01T09:03:00Z"/>
                <w:lang w:val="el-GR"/>
              </w:rPr>
              <w:pPrChange w:id="2532" w:author="Στάθης Καπ" w:date="2023-02-01T08:46:00Z">
                <w:pPr/>
              </w:pPrChange>
            </w:pPr>
            <m:oMathPara>
              <m:oMath>
                <m:nary>
                  <m:naryPr>
                    <m:chr m:val="∑"/>
                    <m:limLoc m:val="undOvr"/>
                    <m:ctrlPr>
                      <w:ins w:id="2533" w:author="Στάθης Καπ" w:date="2023-02-01T09:03:00Z">
                        <w:rPr>
                          <w:rFonts w:ascii="Cambria Math" w:eastAsiaTheme="minorEastAsia" w:hAnsi="Cambria Math"/>
                          <w:i/>
                          <w:lang w:val="el-GR"/>
                        </w:rPr>
                      </w:ins>
                    </m:ctrlPr>
                  </m:naryPr>
                  <m:sub>
                    <m:r>
                      <w:ins w:id="2534" w:author="Στάθης Καπ" w:date="2023-02-01T09:03:00Z">
                        <w:rPr>
                          <w:rFonts w:ascii="Cambria Math" w:eastAsiaTheme="minorEastAsia" w:hAnsi="Cambria Math"/>
                          <w:lang w:val="el-GR"/>
                        </w:rPr>
                        <m:t>d=1</m:t>
                      </w:ins>
                    </m:r>
                  </m:sub>
                  <m:sup>
                    <m:r>
                      <w:ins w:id="2535" w:author="Στάθης Καπ" w:date="2023-02-01T09:03:00Z">
                        <w:rPr>
                          <w:rFonts w:ascii="Cambria Math" w:eastAsiaTheme="minorEastAsia" w:hAnsi="Cambria Math"/>
                          <w:lang w:val="el-GR"/>
                        </w:rPr>
                        <m:t>m</m:t>
                      </w:ins>
                    </m:r>
                  </m:sup>
                  <m:e>
                    <m:nary>
                      <m:naryPr>
                        <m:chr m:val="∑"/>
                        <m:limLoc m:val="undOvr"/>
                        <m:ctrlPr>
                          <w:ins w:id="2536" w:author="Στάθης Καπ" w:date="2023-02-01T09:03:00Z">
                            <w:rPr>
                              <w:rFonts w:ascii="Cambria Math" w:eastAsiaTheme="minorEastAsia" w:hAnsi="Cambria Math"/>
                              <w:i/>
                              <w:lang w:val="el-GR"/>
                            </w:rPr>
                          </w:ins>
                        </m:ctrlPr>
                      </m:naryPr>
                      <m:sub>
                        <m:r>
                          <w:ins w:id="2537" w:author="Στάθης Καπ" w:date="2023-02-01T09:03:00Z">
                            <w:rPr>
                              <w:rFonts w:ascii="Cambria Math" w:eastAsiaTheme="minorEastAsia" w:hAnsi="Cambria Math"/>
                              <w:lang w:val="el-GR"/>
                            </w:rPr>
                            <m:t>j=2</m:t>
                          </w:ins>
                        </m:r>
                      </m:sub>
                      <m:sup>
                        <m:r>
                          <w:ins w:id="2538" w:author="Στάθης Καπ" w:date="2023-02-01T09:03:00Z">
                            <w:rPr>
                              <w:rFonts w:ascii="Cambria Math" w:eastAsiaTheme="minorEastAsia" w:hAnsi="Cambria Math"/>
                              <w:lang w:val="el-GR"/>
                            </w:rPr>
                            <m:t>n-1</m:t>
                          </w:ins>
                        </m:r>
                      </m:sup>
                      <m:e>
                        <m:sSub>
                          <m:sSubPr>
                            <m:ctrlPr>
                              <w:ins w:id="2539" w:author="Στάθης Καπ" w:date="2023-02-01T09:03:00Z">
                                <w:rPr>
                                  <w:rFonts w:ascii="Cambria Math" w:eastAsiaTheme="minorEastAsia" w:hAnsi="Cambria Math"/>
                                  <w:i/>
                                  <w:lang w:val="el-GR"/>
                                </w:rPr>
                              </w:ins>
                            </m:ctrlPr>
                          </m:sSubPr>
                          <m:e>
                            <m:r>
                              <w:ins w:id="2540" w:author="Στάθης Καπ" w:date="2023-02-01T09:03:00Z">
                                <w:rPr>
                                  <w:rFonts w:ascii="Cambria Math" w:eastAsiaTheme="minorEastAsia" w:hAnsi="Cambria Math"/>
                                  <w:lang w:val="el-GR"/>
                                </w:rPr>
                                <m:t>x</m:t>
                              </w:ins>
                            </m:r>
                          </m:e>
                          <m:sub>
                            <m:r>
                              <w:ins w:id="2541" w:author="Στάθης Καπ" w:date="2023-02-01T09:03:00Z">
                                <w:rPr>
                                  <w:rFonts w:ascii="Cambria Math" w:eastAsiaTheme="minorEastAsia" w:hAnsi="Cambria Math"/>
                                  <w:lang w:val="el-GR"/>
                                </w:rPr>
                                <m:t>1jd</m:t>
                              </w:ins>
                            </m:r>
                          </m:sub>
                        </m:sSub>
                      </m:e>
                    </m:nary>
                  </m:e>
                </m:nary>
                <m:r>
                  <w:ins w:id="2542" w:author="Στάθης Καπ" w:date="2023-02-01T09:03:00Z">
                    <w:rPr>
                      <w:rFonts w:ascii="Cambria Math" w:eastAsiaTheme="minorEastAsia" w:hAnsi="Cambria Math"/>
                      <w:lang w:val="el-GR"/>
                    </w:rPr>
                    <m:t>=</m:t>
                  </w:ins>
                </m:r>
                <m:nary>
                  <m:naryPr>
                    <m:chr m:val="∑"/>
                    <m:limLoc m:val="undOvr"/>
                    <m:ctrlPr>
                      <w:ins w:id="2543" w:author="Στάθης Καπ" w:date="2023-02-01T09:03:00Z">
                        <w:rPr>
                          <w:rFonts w:ascii="Cambria Math" w:eastAsiaTheme="minorEastAsia" w:hAnsi="Cambria Math"/>
                          <w:i/>
                          <w:lang w:val="el-GR"/>
                        </w:rPr>
                      </w:ins>
                    </m:ctrlPr>
                  </m:naryPr>
                  <m:sub>
                    <m:r>
                      <w:ins w:id="2544" w:author="Στάθης Καπ" w:date="2023-02-01T09:03:00Z">
                        <w:rPr>
                          <w:rFonts w:ascii="Cambria Math" w:eastAsiaTheme="minorEastAsia" w:hAnsi="Cambria Math"/>
                          <w:lang w:val="el-GR"/>
                        </w:rPr>
                        <m:t>d=1</m:t>
                      </w:ins>
                    </m:r>
                  </m:sub>
                  <m:sup>
                    <m:r>
                      <w:ins w:id="2545" w:author="Στάθης Καπ" w:date="2023-02-01T09:03:00Z">
                        <w:rPr>
                          <w:rFonts w:ascii="Cambria Math" w:eastAsiaTheme="minorEastAsia" w:hAnsi="Cambria Math"/>
                          <w:lang w:val="el-GR"/>
                        </w:rPr>
                        <m:t>m</m:t>
                      </w:ins>
                    </m:r>
                  </m:sup>
                  <m:e>
                    <m:nary>
                      <m:naryPr>
                        <m:chr m:val="∑"/>
                        <m:limLoc m:val="undOvr"/>
                        <m:ctrlPr>
                          <w:ins w:id="2546" w:author="Στάθης Καπ" w:date="2023-02-01T09:03:00Z">
                            <w:rPr>
                              <w:rFonts w:ascii="Cambria Math" w:eastAsiaTheme="minorEastAsia" w:hAnsi="Cambria Math"/>
                              <w:i/>
                              <w:lang w:val="el-GR"/>
                            </w:rPr>
                          </w:ins>
                        </m:ctrlPr>
                      </m:naryPr>
                      <m:sub>
                        <m:r>
                          <w:ins w:id="2547" w:author="Στάθης Καπ" w:date="2023-02-01T09:03:00Z">
                            <w:rPr>
                              <w:rFonts w:ascii="Cambria Math" w:eastAsiaTheme="minorEastAsia" w:hAnsi="Cambria Math"/>
                              <w:lang w:val="el-GR"/>
                            </w:rPr>
                            <m:t>i=2</m:t>
                          </w:ins>
                        </m:r>
                      </m:sub>
                      <m:sup>
                        <m:r>
                          <w:ins w:id="2548" w:author="Στάθης Καπ" w:date="2023-02-01T09:03:00Z">
                            <w:rPr>
                              <w:rFonts w:ascii="Cambria Math" w:eastAsiaTheme="minorEastAsia" w:hAnsi="Cambria Math"/>
                              <w:lang w:val="el-GR"/>
                            </w:rPr>
                            <m:t>n-1</m:t>
                          </w:ins>
                        </m:r>
                      </m:sup>
                      <m:e>
                        <m:sSub>
                          <m:sSubPr>
                            <m:ctrlPr>
                              <w:ins w:id="2549" w:author="Στάθης Καπ" w:date="2023-02-01T09:03:00Z">
                                <w:rPr>
                                  <w:rFonts w:ascii="Cambria Math" w:eastAsiaTheme="minorEastAsia" w:hAnsi="Cambria Math"/>
                                  <w:i/>
                                  <w:lang w:val="el-GR"/>
                                </w:rPr>
                              </w:ins>
                            </m:ctrlPr>
                          </m:sSubPr>
                          <m:e>
                            <m:r>
                              <w:ins w:id="2550" w:author="Στάθης Καπ" w:date="2023-02-01T09:03:00Z">
                                <w:rPr>
                                  <w:rFonts w:ascii="Cambria Math" w:eastAsiaTheme="minorEastAsia" w:hAnsi="Cambria Math"/>
                                  <w:lang w:val="el-GR"/>
                                </w:rPr>
                                <m:t>x</m:t>
                              </w:ins>
                            </m:r>
                          </m:e>
                          <m:sub>
                            <m:r>
                              <w:ins w:id="2551" w:author="Στάθης Καπ" w:date="2023-02-01T09:03:00Z">
                                <w:rPr>
                                  <w:rFonts w:ascii="Cambria Math" w:eastAsiaTheme="minorEastAsia" w:hAnsi="Cambria Math"/>
                                  <w:lang w:val="el-GR"/>
                                </w:rPr>
                                <m:t>ind</m:t>
                              </w:ins>
                            </m:r>
                          </m:sub>
                        </m:sSub>
                      </m:e>
                    </m:nary>
                  </m:e>
                </m:nary>
                <m:r>
                  <w:ins w:id="2552" w:author="Στάθης Καπ" w:date="2023-02-01T09:03:00Z">
                    <w:rPr>
                      <w:rFonts w:ascii="Cambria Math" w:eastAsiaTheme="minorEastAsia" w:hAnsi="Cambria Math"/>
                      <w:lang w:val="el-GR"/>
                    </w:rPr>
                    <m:t>=m</m:t>
                  </w:ins>
                </m:r>
              </m:oMath>
            </m:oMathPara>
          </w:p>
        </w:tc>
        <w:tc>
          <w:tcPr>
            <w:tcW w:w="350" w:type="pct"/>
            <w:vAlign w:val="center"/>
          </w:tcPr>
          <w:p w14:paraId="2A4A998B" w14:textId="7C912C36" w:rsidR="00F3235E" w:rsidRPr="00603993" w:rsidRDefault="00F3235E" w:rsidP="00237FE3">
            <w:pPr>
              <w:pStyle w:val="Caption"/>
              <w:spacing w:after="160"/>
              <w:rPr>
                <w:ins w:id="2553" w:author="Στάθης Καπ" w:date="2023-02-01T09:03:00Z"/>
                <w:rPrChange w:id="2554" w:author="Στάθης Καπ" w:date="2023-02-01T08:49:00Z">
                  <w:rPr>
                    <w:ins w:id="2555" w:author="Στάθης Καπ" w:date="2023-02-01T09:03:00Z"/>
                    <w:lang w:val="el-GR"/>
                  </w:rPr>
                </w:rPrChange>
              </w:rPr>
            </w:pPr>
            <w:ins w:id="2556"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57"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33</w:t>
            </w:r>
            <w:ins w:id="2558" w:author="Στάθης Καπ" w:date="2023-02-01T09:03:00Z">
              <w:r>
                <w:rPr>
                  <w:lang w:val="el-GR"/>
                </w:rPr>
                <w:fldChar w:fldCharType="end"/>
              </w:r>
              <w:r>
                <w:t>)</w:t>
              </w:r>
            </w:ins>
          </w:p>
        </w:tc>
      </w:tr>
      <w:tr w:rsidR="007740BF" w14:paraId="0D70A02F" w14:textId="77777777" w:rsidTr="00237FE3">
        <w:trPr>
          <w:ins w:id="2559" w:author="Στάθης Καπ" w:date="2023-02-01T09:03:00Z"/>
        </w:trPr>
        <w:tc>
          <w:tcPr>
            <w:tcW w:w="350" w:type="pct"/>
          </w:tcPr>
          <w:p w14:paraId="4183B855" w14:textId="77777777" w:rsidR="007740BF" w:rsidRDefault="007740BF">
            <w:pPr>
              <w:spacing w:after="160"/>
              <w:rPr>
                <w:ins w:id="2560" w:author="Στάθης Καπ" w:date="2023-02-01T09:03:00Z"/>
                <w:lang w:val="el-GR"/>
              </w:rPr>
              <w:pPrChange w:id="2561" w:author="Στάθης Καπ" w:date="2023-02-01T08:46:00Z">
                <w:pPr/>
              </w:pPrChange>
            </w:pPr>
          </w:p>
        </w:tc>
        <w:tc>
          <w:tcPr>
            <w:tcW w:w="4300" w:type="pct"/>
          </w:tcPr>
          <w:p w14:paraId="7543632D" w14:textId="515740D4" w:rsidR="007740BF" w:rsidRPr="005846FF" w:rsidRDefault="00114CDB">
            <w:pPr>
              <w:spacing w:after="160"/>
              <w:rPr>
                <w:ins w:id="2562" w:author="Στάθης Καπ" w:date="2023-02-01T09:03:00Z"/>
                <w:lang w:val="el-GR"/>
              </w:rPr>
              <w:pPrChange w:id="2563" w:author="Στάθης Καπ" w:date="2023-02-01T08:46:00Z">
                <w:pPr/>
              </w:pPrChange>
            </w:pPr>
            <m:oMathPara>
              <m:oMath>
                <m:nary>
                  <m:naryPr>
                    <m:chr m:val="∑"/>
                    <m:limLoc m:val="undOvr"/>
                    <m:ctrlPr>
                      <w:ins w:id="2564" w:author="Στάθης Καπ" w:date="2023-02-01T09:03:00Z">
                        <w:rPr>
                          <w:rFonts w:ascii="Cambria Math" w:eastAsiaTheme="minorEastAsia" w:hAnsi="Cambria Math"/>
                          <w:i/>
                          <w:lang w:val="el-GR"/>
                        </w:rPr>
                      </w:ins>
                    </m:ctrlPr>
                  </m:naryPr>
                  <m:sub>
                    <m:r>
                      <w:ins w:id="2565" w:author="Στάθης Καπ" w:date="2023-02-01T09:03:00Z">
                        <w:rPr>
                          <w:rFonts w:ascii="Cambria Math" w:eastAsiaTheme="minorEastAsia" w:hAnsi="Cambria Math"/>
                          <w:lang w:val="el-GR"/>
                        </w:rPr>
                        <m:t>i=1</m:t>
                      </w:ins>
                    </m:r>
                  </m:sub>
                  <m:sup>
                    <m:r>
                      <w:ins w:id="2566" w:author="Στάθης Καπ" w:date="2023-02-01T09:03:00Z">
                        <w:rPr>
                          <w:rFonts w:ascii="Cambria Math" w:eastAsiaTheme="minorEastAsia" w:hAnsi="Cambria Math"/>
                          <w:lang w:val="el-GR"/>
                        </w:rPr>
                        <m:t>n-1</m:t>
                      </w:ins>
                    </m:r>
                  </m:sup>
                  <m:e>
                    <m:sSub>
                      <m:sSubPr>
                        <m:ctrlPr>
                          <w:ins w:id="2567" w:author="Στάθης Καπ" w:date="2023-02-01T09:03:00Z">
                            <w:rPr>
                              <w:rFonts w:ascii="Cambria Math" w:eastAsiaTheme="minorEastAsia" w:hAnsi="Cambria Math"/>
                              <w:i/>
                              <w:lang w:val="el-GR"/>
                            </w:rPr>
                          </w:ins>
                        </m:ctrlPr>
                      </m:sSubPr>
                      <m:e>
                        <m:r>
                          <w:ins w:id="2568" w:author="Στάθης Καπ" w:date="2023-02-01T09:03:00Z">
                            <w:rPr>
                              <w:rFonts w:ascii="Cambria Math" w:eastAsiaTheme="minorEastAsia" w:hAnsi="Cambria Math"/>
                              <w:lang w:val="el-GR"/>
                            </w:rPr>
                            <m:t>x</m:t>
                          </w:ins>
                        </m:r>
                      </m:e>
                      <m:sub>
                        <m:r>
                          <w:ins w:id="2569" w:author="Στάθης Καπ" w:date="2023-02-01T09:03:00Z">
                            <w:rPr>
                              <w:rFonts w:ascii="Cambria Math" w:eastAsiaTheme="minorEastAsia" w:hAnsi="Cambria Math"/>
                              <w:lang w:val="el-GR"/>
                            </w:rPr>
                            <m:t>ikd</m:t>
                          </w:ins>
                        </m:r>
                      </m:sub>
                    </m:sSub>
                  </m:e>
                </m:nary>
                <m:r>
                  <w:ins w:id="2570" w:author="Στάθης Καπ" w:date="2023-02-01T09:03:00Z">
                    <w:rPr>
                      <w:rFonts w:ascii="Cambria Math" w:eastAsiaTheme="minorEastAsia" w:hAnsi="Cambria Math"/>
                      <w:lang w:val="el-GR"/>
                    </w:rPr>
                    <m:t>=</m:t>
                  </w:ins>
                </m:r>
                <m:nary>
                  <m:naryPr>
                    <m:chr m:val="∑"/>
                    <m:limLoc m:val="undOvr"/>
                    <m:ctrlPr>
                      <w:ins w:id="2571" w:author="Στάθης Καπ" w:date="2023-02-01T09:03:00Z">
                        <w:rPr>
                          <w:rFonts w:ascii="Cambria Math" w:eastAsiaTheme="minorEastAsia" w:hAnsi="Cambria Math"/>
                          <w:i/>
                          <w:lang w:val="el-GR"/>
                        </w:rPr>
                      </w:ins>
                    </m:ctrlPr>
                  </m:naryPr>
                  <m:sub>
                    <m:r>
                      <w:ins w:id="2572" w:author="Στάθης Καπ" w:date="2023-02-01T09:03:00Z">
                        <w:rPr>
                          <w:rFonts w:ascii="Cambria Math" w:eastAsiaTheme="minorEastAsia" w:hAnsi="Cambria Math"/>
                          <w:lang w:val="el-GR"/>
                        </w:rPr>
                        <m:t>j=2</m:t>
                      </w:ins>
                    </m:r>
                  </m:sub>
                  <m:sup>
                    <m:r>
                      <w:ins w:id="2573" w:author="Στάθης Καπ" w:date="2023-02-01T09:03:00Z">
                        <w:rPr>
                          <w:rFonts w:ascii="Cambria Math" w:eastAsiaTheme="minorEastAsia" w:hAnsi="Cambria Math"/>
                          <w:lang w:val="el-GR"/>
                        </w:rPr>
                        <m:t>n</m:t>
                      </w:ins>
                    </m:r>
                  </m:sup>
                  <m:e>
                    <m:sSub>
                      <m:sSubPr>
                        <m:ctrlPr>
                          <w:ins w:id="2574" w:author="Στάθης Καπ" w:date="2023-02-01T09:03:00Z">
                            <w:rPr>
                              <w:rFonts w:ascii="Cambria Math" w:eastAsiaTheme="minorEastAsia" w:hAnsi="Cambria Math"/>
                              <w:i/>
                              <w:lang w:val="el-GR"/>
                            </w:rPr>
                          </w:ins>
                        </m:ctrlPr>
                      </m:sSubPr>
                      <m:e>
                        <m:r>
                          <w:ins w:id="2575" w:author="Στάθης Καπ" w:date="2023-02-01T09:03:00Z">
                            <w:rPr>
                              <w:rFonts w:ascii="Cambria Math" w:eastAsiaTheme="minorEastAsia" w:hAnsi="Cambria Math"/>
                              <w:lang w:val="el-GR"/>
                            </w:rPr>
                            <m:t>x</m:t>
                          </w:ins>
                        </m:r>
                      </m:e>
                      <m:sub>
                        <m:r>
                          <w:ins w:id="2576" w:author="Στάθης Καπ" w:date="2023-02-01T09:03:00Z">
                            <w:rPr>
                              <w:rFonts w:ascii="Cambria Math" w:eastAsiaTheme="minorEastAsia" w:hAnsi="Cambria Math"/>
                              <w:lang w:val="el-GR"/>
                            </w:rPr>
                            <m:t>kjd</m:t>
                          </w:ins>
                        </m:r>
                      </m:sub>
                    </m:sSub>
                  </m:e>
                </m:nary>
                <m:r>
                  <w:ins w:id="2577" w:author="Στάθης Καπ" w:date="2023-02-01T09:03:00Z">
                    <w:rPr>
                      <w:rFonts w:ascii="Cambria Math" w:eastAsiaTheme="minorEastAsia" w:hAnsi="Cambria Math"/>
                      <w:lang w:val="el-GR"/>
                    </w:rPr>
                    <m:t>=</m:t>
                  </w:ins>
                </m:r>
                <m:sSub>
                  <m:sSubPr>
                    <m:ctrlPr>
                      <w:ins w:id="2578" w:author="Στάθης Καπ" w:date="2023-02-01T09:03:00Z">
                        <w:rPr>
                          <w:rFonts w:ascii="Cambria Math" w:eastAsiaTheme="minorEastAsia" w:hAnsi="Cambria Math"/>
                          <w:i/>
                          <w:lang w:val="el-GR"/>
                        </w:rPr>
                      </w:ins>
                    </m:ctrlPr>
                  </m:sSubPr>
                  <m:e>
                    <m:r>
                      <w:ins w:id="2579" w:author="Στάθης Καπ" w:date="2023-02-01T09:03:00Z">
                        <w:rPr>
                          <w:rFonts w:ascii="Cambria Math" w:eastAsiaTheme="minorEastAsia" w:hAnsi="Cambria Math"/>
                          <w:lang w:val="el-GR"/>
                        </w:rPr>
                        <m:t>y</m:t>
                      </w:ins>
                    </m:r>
                  </m:e>
                  <m:sub>
                    <m:r>
                      <w:ins w:id="2580" w:author="Στάθης Καπ" w:date="2023-02-01T09:03:00Z">
                        <w:rPr>
                          <w:rFonts w:ascii="Cambria Math" w:eastAsiaTheme="minorEastAsia" w:hAnsi="Cambria Math"/>
                          <w:lang w:val="el-GR"/>
                        </w:rPr>
                        <m:t>kd</m:t>
                      </w:ins>
                    </m:r>
                  </m:sub>
                </m:sSub>
                <m:r>
                  <w:ins w:id="2581"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1993B851" w:rsidR="007740BF" w:rsidRPr="00603993" w:rsidRDefault="007740BF" w:rsidP="00237FE3">
            <w:pPr>
              <w:pStyle w:val="Caption"/>
              <w:spacing w:after="160"/>
              <w:rPr>
                <w:ins w:id="2582" w:author="Στάθης Καπ" w:date="2023-02-01T09:03:00Z"/>
                <w:rPrChange w:id="2583" w:author="Στάθης Καπ" w:date="2023-02-01T08:49:00Z">
                  <w:rPr>
                    <w:ins w:id="2584" w:author="Στάθης Καπ" w:date="2023-02-01T09:03:00Z"/>
                    <w:lang w:val="el-GR"/>
                  </w:rPr>
                </w:rPrChange>
              </w:rPr>
            </w:pPr>
            <w:ins w:id="2585"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86"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34</w:t>
            </w:r>
            <w:ins w:id="2587" w:author="Στάθης Καπ" w:date="2023-02-01T09:03:00Z">
              <w:r>
                <w:rPr>
                  <w:lang w:val="el-GR"/>
                </w:rPr>
                <w:fldChar w:fldCharType="end"/>
              </w:r>
              <w:r>
                <w:t>)</w:t>
              </w:r>
            </w:ins>
          </w:p>
        </w:tc>
      </w:tr>
      <w:tr w:rsidR="00A24578" w14:paraId="4703F83E" w14:textId="77777777" w:rsidTr="00237FE3">
        <w:trPr>
          <w:ins w:id="2588" w:author="Στάθης Καπ" w:date="2023-02-01T09:03:00Z"/>
        </w:trPr>
        <w:tc>
          <w:tcPr>
            <w:tcW w:w="350" w:type="pct"/>
          </w:tcPr>
          <w:p w14:paraId="5256D8B8" w14:textId="77777777" w:rsidR="00A24578" w:rsidRDefault="00A24578">
            <w:pPr>
              <w:spacing w:after="160"/>
              <w:rPr>
                <w:ins w:id="2589" w:author="Στάθης Καπ" w:date="2023-02-01T09:03:00Z"/>
                <w:lang w:val="el-GR"/>
              </w:rPr>
              <w:pPrChange w:id="2590" w:author="Στάθης Καπ" w:date="2023-02-01T08:46:00Z">
                <w:pPr/>
              </w:pPrChange>
            </w:pPr>
          </w:p>
        </w:tc>
        <w:tc>
          <w:tcPr>
            <w:tcW w:w="4300" w:type="pct"/>
          </w:tcPr>
          <w:p w14:paraId="68C4FF6E" w14:textId="2A21AD98" w:rsidR="00A24578" w:rsidRPr="005846FF" w:rsidRDefault="00114CDB">
            <w:pPr>
              <w:spacing w:after="160"/>
              <w:rPr>
                <w:ins w:id="2591" w:author="Στάθης Καπ" w:date="2023-02-01T09:03:00Z"/>
                <w:lang w:val="el-GR"/>
              </w:rPr>
              <w:pPrChange w:id="2592" w:author="Στάθης Καπ" w:date="2023-02-01T08:46:00Z">
                <w:pPr/>
              </w:pPrChange>
            </w:pPr>
            <m:oMathPara>
              <m:oMath>
                <m:sSub>
                  <m:sSubPr>
                    <m:ctrlPr>
                      <w:ins w:id="2593" w:author="Στάθης Καπ" w:date="2023-02-01T09:03:00Z">
                        <w:rPr>
                          <w:rFonts w:ascii="Cambria Math" w:eastAsiaTheme="minorEastAsia" w:hAnsi="Cambria Math"/>
                          <w:i/>
                          <w:iCs/>
                          <w:lang w:val="el-GR"/>
                        </w:rPr>
                      </w:ins>
                    </m:ctrlPr>
                  </m:sSubPr>
                  <m:e>
                    <m:r>
                      <w:ins w:id="2594" w:author="Στάθης Καπ" w:date="2023-02-01T09:03:00Z">
                        <w:rPr>
                          <w:rFonts w:ascii="Cambria Math" w:eastAsiaTheme="minorEastAsia" w:hAnsi="Cambria Math"/>
                          <w:lang w:val="el-GR"/>
                        </w:rPr>
                        <m:t>s</m:t>
                      </w:ins>
                    </m:r>
                  </m:e>
                  <m:sub>
                    <m:r>
                      <w:ins w:id="2595" w:author="Στάθης Καπ" w:date="2023-02-01T09:03:00Z">
                        <w:rPr>
                          <w:rFonts w:ascii="Cambria Math" w:eastAsiaTheme="minorEastAsia" w:hAnsi="Cambria Math"/>
                          <w:lang w:val="el-GR"/>
                        </w:rPr>
                        <m:t>id</m:t>
                      </w:ins>
                    </m:r>
                  </m:sub>
                </m:sSub>
                <m:r>
                  <w:ins w:id="2596" w:author="Στάθης Καπ" w:date="2023-02-01T09:03:00Z">
                    <w:rPr>
                      <w:rFonts w:ascii="Cambria Math" w:eastAsiaTheme="minorEastAsia" w:hAnsi="Cambria Math"/>
                      <w:lang w:val="el-GR"/>
                    </w:rPr>
                    <m:t>+</m:t>
                  </w:ins>
                </m:r>
                <m:sSub>
                  <m:sSubPr>
                    <m:ctrlPr>
                      <w:ins w:id="2597" w:author="Στάθης Καπ" w:date="2023-02-01T09:03:00Z">
                        <w:rPr>
                          <w:rFonts w:ascii="Cambria Math" w:eastAsiaTheme="minorEastAsia" w:hAnsi="Cambria Math"/>
                          <w:i/>
                          <w:iCs/>
                          <w:lang w:val="el-GR"/>
                        </w:rPr>
                      </w:ins>
                    </m:ctrlPr>
                  </m:sSubPr>
                  <m:e>
                    <m:r>
                      <w:ins w:id="2598" w:author="Στάθης Καπ" w:date="2023-02-01T09:03:00Z">
                        <w:rPr>
                          <w:rFonts w:ascii="Cambria Math" w:eastAsiaTheme="minorEastAsia" w:hAnsi="Cambria Math"/>
                          <w:lang w:val="el-GR"/>
                        </w:rPr>
                        <m:t>T</m:t>
                      </w:ins>
                    </m:r>
                  </m:e>
                  <m:sub>
                    <m:r>
                      <w:ins w:id="2599" w:author="Στάθης Καπ" w:date="2023-02-01T09:03:00Z">
                        <w:rPr>
                          <w:rFonts w:ascii="Cambria Math" w:eastAsiaTheme="minorEastAsia" w:hAnsi="Cambria Math"/>
                          <w:lang w:val="el-GR"/>
                        </w:rPr>
                        <m:t>i</m:t>
                      </w:ins>
                    </m:r>
                  </m:sub>
                </m:sSub>
                <m:r>
                  <w:ins w:id="2600" w:author="Στάθης Καπ" w:date="2023-02-01T09:03:00Z">
                    <w:rPr>
                      <w:rFonts w:ascii="Cambria Math" w:eastAsiaTheme="minorEastAsia" w:hAnsi="Cambria Math"/>
                      <w:lang w:val="el-GR"/>
                    </w:rPr>
                    <m:t>+</m:t>
                  </w:ins>
                </m:r>
                <m:sSub>
                  <m:sSubPr>
                    <m:ctrlPr>
                      <w:ins w:id="2601" w:author="Στάθης Καπ" w:date="2023-02-01T09:03:00Z">
                        <w:rPr>
                          <w:rFonts w:ascii="Cambria Math" w:eastAsiaTheme="minorEastAsia" w:hAnsi="Cambria Math"/>
                          <w:i/>
                          <w:iCs/>
                          <w:lang w:val="el-GR"/>
                        </w:rPr>
                      </w:ins>
                    </m:ctrlPr>
                  </m:sSubPr>
                  <m:e>
                    <m:r>
                      <w:ins w:id="2602" w:author="Στάθης Καπ" w:date="2023-02-01T09:03:00Z">
                        <w:rPr>
                          <w:rFonts w:ascii="Cambria Math" w:eastAsiaTheme="minorEastAsia" w:hAnsi="Cambria Math"/>
                          <w:lang w:val="el-GR"/>
                        </w:rPr>
                        <m:t>c</m:t>
                      </w:ins>
                    </m:r>
                  </m:e>
                  <m:sub>
                    <m:r>
                      <w:ins w:id="2603" w:author="Στάθης Καπ" w:date="2023-02-01T09:03:00Z">
                        <w:rPr>
                          <w:rFonts w:ascii="Cambria Math" w:eastAsiaTheme="minorEastAsia" w:hAnsi="Cambria Math"/>
                          <w:lang w:val="el-GR"/>
                        </w:rPr>
                        <m:t>ij</m:t>
                      </w:ins>
                    </m:r>
                  </m:sub>
                </m:sSub>
                <m:r>
                  <w:ins w:id="2604" w:author="Στάθης Καπ" w:date="2023-02-01T09:03:00Z">
                    <w:rPr>
                      <w:rFonts w:ascii="Cambria Math" w:eastAsiaTheme="minorEastAsia" w:hAnsi="Cambria Math"/>
                      <w:lang w:val="el-GR"/>
                    </w:rPr>
                    <m:t>-</m:t>
                  </w:ins>
                </m:r>
                <m:sSub>
                  <m:sSubPr>
                    <m:ctrlPr>
                      <w:ins w:id="2605" w:author="Στάθης Καπ" w:date="2023-02-01T09:03:00Z">
                        <w:rPr>
                          <w:rFonts w:ascii="Cambria Math" w:eastAsiaTheme="minorEastAsia" w:hAnsi="Cambria Math"/>
                          <w:i/>
                          <w:iCs/>
                          <w:lang w:val="el-GR"/>
                        </w:rPr>
                      </w:ins>
                    </m:ctrlPr>
                  </m:sSubPr>
                  <m:e>
                    <m:r>
                      <w:ins w:id="2606" w:author="Στάθης Καπ" w:date="2023-02-01T09:03:00Z">
                        <w:rPr>
                          <w:rFonts w:ascii="Cambria Math" w:eastAsiaTheme="minorEastAsia" w:hAnsi="Cambria Math"/>
                          <w:lang w:val="el-GR"/>
                        </w:rPr>
                        <m:t>s</m:t>
                      </w:ins>
                    </m:r>
                  </m:e>
                  <m:sub>
                    <m:r>
                      <w:ins w:id="2607" w:author="Στάθης Καπ" w:date="2023-02-01T09:03:00Z">
                        <w:rPr>
                          <w:rFonts w:ascii="Cambria Math" w:eastAsiaTheme="minorEastAsia" w:hAnsi="Cambria Math"/>
                          <w:lang w:val="el-GR"/>
                        </w:rPr>
                        <m:t>jd</m:t>
                      </w:ins>
                    </m:r>
                  </m:sub>
                </m:sSub>
                <m:r>
                  <w:ins w:id="2608" w:author="Στάθης Καπ" w:date="2023-02-01T09:03:00Z">
                    <w:rPr>
                      <w:rFonts w:ascii="Cambria Math" w:eastAsiaTheme="minorEastAsia" w:hAnsi="Cambria Math"/>
                      <w:lang w:val="el-GR"/>
                    </w:rPr>
                    <m:t>≤M</m:t>
                  </w:ins>
                </m:r>
                <m:d>
                  <m:dPr>
                    <m:ctrlPr>
                      <w:ins w:id="2609" w:author="Στάθης Καπ" w:date="2023-02-01T09:03:00Z">
                        <w:rPr>
                          <w:rFonts w:ascii="Cambria Math" w:eastAsiaTheme="minorEastAsia" w:hAnsi="Cambria Math"/>
                          <w:i/>
                          <w:iCs/>
                          <w:lang w:val="el-GR"/>
                        </w:rPr>
                      </w:ins>
                    </m:ctrlPr>
                  </m:dPr>
                  <m:e>
                    <m:r>
                      <w:ins w:id="2610" w:author="Στάθης Καπ" w:date="2023-02-01T09:03:00Z">
                        <w:rPr>
                          <w:rFonts w:ascii="Cambria Math" w:eastAsiaTheme="minorEastAsia" w:hAnsi="Cambria Math"/>
                          <w:lang w:val="el-GR"/>
                        </w:rPr>
                        <m:t>1-</m:t>
                      </w:ins>
                    </m:r>
                    <m:sSub>
                      <m:sSubPr>
                        <m:ctrlPr>
                          <w:ins w:id="2611" w:author="Στάθης Καπ" w:date="2023-02-01T09:03:00Z">
                            <w:rPr>
                              <w:rFonts w:ascii="Cambria Math" w:eastAsiaTheme="minorEastAsia" w:hAnsi="Cambria Math"/>
                              <w:i/>
                              <w:iCs/>
                              <w:lang w:val="el-GR"/>
                            </w:rPr>
                          </w:ins>
                        </m:ctrlPr>
                      </m:sSubPr>
                      <m:e>
                        <m:r>
                          <w:ins w:id="2612" w:author="Στάθης Καπ" w:date="2023-02-01T09:03:00Z">
                            <w:rPr>
                              <w:rFonts w:ascii="Cambria Math" w:eastAsiaTheme="minorEastAsia" w:hAnsi="Cambria Math"/>
                              <w:lang w:val="el-GR"/>
                            </w:rPr>
                            <m:t>x</m:t>
                          </w:ins>
                        </m:r>
                      </m:e>
                      <m:sub>
                        <m:r>
                          <w:ins w:id="2613" w:author="Στάθης Καπ" w:date="2023-02-01T09:03:00Z">
                            <w:rPr>
                              <w:rFonts w:ascii="Cambria Math" w:eastAsiaTheme="minorEastAsia" w:hAnsi="Cambria Math"/>
                              <w:lang w:val="el-GR"/>
                            </w:rPr>
                            <m:t>ijd</m:t>
                          </w:ins>
                        </m:r>
                      </m:sub>
                    </m:sSub>
                  </m:e>
                </m:d>
                <m:r>
                  <w:ins w:id="2614"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76F32228" w:rsidR="00A24578" w:rsidRPr="00603993" w:rsidRDefault="00A24578" w:rsidP="00237FE3">
            <w:pPr>
              <w:pStyle w:val="Caption"/>
              <w:spacing w:after="160"/>
              <w:rPr>
                <w:ins w:id="2615" w:author="Στάθης Καπ" w:date="2023-02-01T09:03:00Z"/>
                <w:rPrChange w:id="2616" w:author="Στάθης Καπ" w:date="2023-02-01T08:49:00Z">
                  <w:rPr>
                    <w:ins w:id="2617" w:author="Στάθης Καπ" w:date="2023-02-01T09:03:00Z"/>
                    <w:lang w:val="el-GR"/>
                  </w:rPr>
                </w:rPrChange>
              </w:rPr>
            </w:pPr>
            <w:ins w:id="2618"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19"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35</w:t>
            </w:r>
            <w:ins w:id="2620" w:author="Στάθης Καπ" w:date="2023-02-01T09:03:00Z">
              <w:r>
                <w:rPr>
                  <w:lang w:val="el-GR"/>
                </w:rPr>
                <w:fldChar w:fldCharType="end"/>
              </w:r>
              <w:r>
                <w:t>)</w:t>
              </w:r>
            </w:ins>
          </w:p>
        </w:tc>
      </w:tr>
      <w:tr w:rsidR="00F05267" w14:paraId="66C69748" w14:textId="77777777" w:rsidTr="00237FE3">
        <w:trPr>
          <w:ins w:id="2621" w:author="Στάθης Καπ" w:date="2023-02-01T09:04:00Z"/>
        </w:trPr>
        <w:tc>
          <w:tcPr>
            <w:tcW w:w="350" w:type="pct"/>
          </w:tcPr>
          <w:p w14:paraId="7C793F4F" w14:textId="77777777" w:rsidR="00F05267" w:rsidRDefault="00F05267">
            <w:pPr>
              <w:spacing w:after="160"/>
              <w:rPr>
                <w:ins w:id="2622" w:author="Στάθης Καπ" w:date="2023-02-01T09:04:00Z"/>
                <w:lang w:val="el-GR"/>
              </w:rPr>
              <w:pPrChange w:id="2623" w:author="Στάθης Καπ" w:date="2023-02-01T08:46:00Z">
                <w:pPr/>
              </w:pPrChange>
            </w:pPr>
          </w:p>
        </w:tc>
        <w:tc>
          <w:tcPr>
            <w:tcW w:w="4300" w:type="pct"/>
          </w:tcPr>
          <w:p w14:paraId="527EBD1F" w14:textId="554AA13A" w:rsidR="00F05267" w:rsidRPr="005846FF" w:rsidRDefault="00114CDB">
            <w:pPr>
              <w:spacing w:after="160"/>
              <w:rPr>
                <w:ins w:id="2624" w:author="Στάθης Καπ" w:date="2023-02-01T09:04:00Z"/>
                <w:lang w:val="el-GR"/>
              </w:rPr>
              <w:pPrChange w:id="2625" w:author="Στάθης Καπ" w:date="2023-02-01T08:46:00Z">
                <w:pPr/>
              </w:pPrChange>
            </w:pPr>
            <m:oMathPara>
              <m:oMath>
                <m:nary>
                  <m:naryPr>
                    <m:chr m:val="∑"/>
                    <m:limLoc m:val="undOvr"/>
                    <m:ctrlPr>
                      <w:ins w:id="2626" w:author="Στάθης Καπ" w:date="2023-02-01T09:04:00Z">
                        <w:rPr>
                          <w:rFonts w:ascii="Cambria Math" w:hAnsi="Cambria Math"/>
                          <w:i/>
                          <w:lang w:val="el-GR"/>
                        </w:rPr>
                      </w:ins>
                    </m:ctrlPr>
                  </m:naryPr>
                  <m:sub>
                    <m:r>
                      <w:ins w:id="2627" w:author="Στάθης Καπ" w:date="2023-02-01T09:04:00Z">
                        <w:rPr>
                          <w:rFonts w:ascii="Cambria Math" w:hAnsi="Cambria Math"/>
                          <w:lang w:val="el-GR"/>
                        </w:rPr>
                        <m:t>d=1</m:t>
                      </w:ins>
                    </m:r>
                  </m:sub>
                  <m:sup>
                    <m:r>
                      <w:ins w:id="2628" w:author="Στάθης Καπ" w:date="2023-02-01T09:04:00Z">
                        <w:rPr>
                          <w:rFonts w:ascii="Cambria Math" w:hAnsi="Cambria Math"/>
                          <w:lang w:val="el-GR"/>
                        </w:rPr>
                        <m:t>m</m:t>
                      </w:ins>
                    </m:r>
                  </m:sup>
                  <m:e>
                    <m:sSub>
                      <m:sSubPr>
                        <m:ctrlPr>
                          <w:ins w:id="2629" w:author="Στάθης Καπ" w:date="2023-02-01T09:04:00Z">
                            <w:rPr>
                              <w:rFonts w:ascii="Cambria Math" w:hAnsi="Cambria Math"/>
                              <w:i/>
                              <w:lang w:val="el-GR"/>
                            </w:rPr>
                          </w:ins>
                        </m:ctrlPr>
                      </m:sSubPr>
                      <m:e>
                        <m:r>
                          <w:ins w:id="2630" w:author="Στάθης Καπ" w:date="2023-02-01T09:04:00Z">
                            <w:rPr>
                              <w:rFonts w:ascii="Cambria Math" w:hAnsi="Cambria Math"/>
                              <w:lang w:val="el-GR"/>
                            </w:rPr>
                            <m:t>y</m:t>
                          </w:ins>
                        </m:r>
                      </m:e>
                      <m:sub>
                        <m:r>
                          <w:ins w:id="2631" w:author="Στάθης Καπ" w:date="2023-02-01T09:04:00Z">
                            <w:rPr>
                              <w:rFonts w:ascii="Cambria Math" w:hAnsi="Cambria Math"/>
                              <w:lang w:val="el-GR"/>
                            </w:rPr>
                            <m:t>kd</m:t>
                          </w:ins>
                        </m:r>
                      </m:sub>
                    </m:sSub>
                  </m:e>
                </m:nary>
                <m:r>
                  <w:ins w:id="2632" w:author="Στάθης Καπ" w:date="2023-02-01T09:04:00Z">
                    <w:rPr>
                      <w:rFonts w:ascii="Cambria Math" w:hAnsi="Cambria Math"/>
                      <w:lang w:val="el-GR"/>
                    </w:rPr>
                    <m:t>≤1 ∀k=2,⋯,n-1</m:t>
                  </w:ins>
                </m:r>
              </m:oMath>
            </m:oMathPara>
          </w:p>
        </w:tc>
        <w:tc>
          <w:tcPr>
            <w:tcW w:w="350" w:type="pct"/>
            <w:vAlign w:val="center"/>
          </w:tcPr>
          <w:p w14:paraId="632A3F2D" w14:textId="1E69D8BC" w:rsidR="00F05267" w:rsidRPr="00603993" w:rsidRDefault="00F05267" w:rsidP="00237FE3">
            <w:pPr>
              <w:pStyle w:val="Caption"/>
              <w:spacing w:after="160"/>
              <w:rPr>
                <w:ins w:id="2633" w:author="Στάθης Καπ" w:date="2023-02-01T09:04:00Z"/>
                <w:rPrChange w:id="2634" w:author="Στάθης Καπ" w:date="2023-02-01T08:49:00Z">
                  <w:rPr>
                    <w:ins w:id="2635" w:author="Στάθης Καπ" w:date="2023-02-01T09:04:00Z"/>
                    <w:lang w:val="el-GR"/>
                  </w:rPr>
                </w:rPrChange>
              </w:rPr>
            </w:pPr>
            <w:ins w:id="2636"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37"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36</w:t>
            </w:r>
            <w:ins w:id="2638" w:author="Στάθης Καπ" w:date="2023-02-01T09:04:00Z">
              <w:r>
                <w:rPr>
                  <w:lang w:val="el-GR"/>
                </w:rPr>
                <w:fldChar w:fldCharType="end"/>
              </w:r>
              <w:r>
                <w:t>)</w:t>
              </w:r>
            </w:ins>
          </w:p>
        </w:tc>
      </w:tr>
      <w:tr w:rsidR="00966A77" w14:paraId="3A072015" w14:textId="77777777" w:rsidTr="00237FE3">
        <w:trPr>
          <w:ins w:id="2639" w:author="Στάθης Καπ" w:date="2023-02-01T09:04:00Z"/>
        </w:trPr>
        <w:tc>
          <w:tcPr>
            <w:tcW w:w="350" w:type="pct"/>
          </w:tcPr>
          <w:p w14:paraId="253ADBBF" w14:textId="77777777" w:rsidR="00966A77" w:rsidRDefault="00966A77">
            <w:pPr>
              <w:spacing w:after="160"/>
              <w:rPr>
                <w:ins w:id="2640" w:author="Στάθης Καπ" w:date="2023-02-01T09:04:00Z"/>
                <w:lang w:val="el-GR"/>
              </w:rPr>
              <w:pPrChange w:id="2641" w:author="Στάθης Καπ" w:date="2023-02-01T08:46:00Z">
                <w:pPr/>
              </w:pPrChange>
            </w:pPr>
          </w:p>
        </w:tc>
        <w:tc>
          <w:tcPr>
            <w:tcW w:w="4300" w:type="pct"/>
          </w:tcPr>
          <w:p w14:paraId="5E0CFEDC" w14:textId="727A5798" w:rsidR="00966A77" w:rsidRPr="005846FF" w:rsidRDefault="00114CDB">
            <w:pPr>
              <w:spacing w:after="160"/>
              <w:rPr>
                <w:ins w:id="2642" w:author="Στάθης Καπ" w:date="2023-02-01T09:04:00Z"/>
                <w:lang w:val="el-GR"/>
              </w:rPr>
              <w:pPrChange w:id="2643" w:author="Στάθης Καπ" w:date="2023-02-01T08:46:00Z">
                <w:pPr/>
              </w:pPrChange>
            </w:pPr>
            <m:oMathPara>
              <m:oMath>
                <m:nary>
                  <m:naryPr>
                    <m:chr m:val="∑"/>
                    <m:limLoc m:val="undOvr"/>
                    <m:ctrlPr>
                      <w:ins w:id="2644" w:author="Στάθης Καπ" w:date="2023-02-01T09:04:00Z">
                        <w:rPr>
                          <w:rFonts w:ascii="Cambria Math" w:hAnsi="Cambria Math"/>
                          <w:i/>
                          <w:iCs/>
                          <w:lang w:val="el-GR"/>
                        </w:rPr>
                      </w:ins>
                    </m:ctrlPr>
                  </m:naryPr>
                  <m:sub>
                    <m:r>
                      <w:ins w:id="2645" w:author="Στάθης Καπ" w:date="2023-02-01T09:04:00Z">
                        <w:rPr>
                          <w:rFonts w:ascii="Cambria Math" w:hAnsi="Cambria Math"/>
                          <w:lang w:val="el-GR"/>
                        </w:rPr>
                        <m:t>i=1</m:t>
                      </w:ins>
                    </m:r>
                  </m:sub>
                  <m:sup>
                    <m:r>
                      <w:ins w:id="2646" w:author="Στάθης Καπ" w:date="2023-02-01T09:04:00Z">
                        <w:rPr>
                          <w:rFonts w:ascii="Cambria Math" w:hAnsi="Cambria Math"/>
                          <w:lang w:val="el-GR"/>
                        </w:rPr>
                        <m:t>n-1</m:t>
                      </w:ins>
                    </m:r>
                  </m:sup>
                  <m:e>
                    <m:r>
                      <w:ins w:id="2647" w:author="Στάθης Καπ" w:date="2023-02-01T09:04:00Z">
                        <w:rPr>
                          <w:rFonts w:ascii="Cambria Math" w:hAnsi="Cambria Math"/>
                          <w:lang w:val="el-GR"/>
                        </w:rPr>
                        <m:t>(</m:t>
                      </w:ins>
                    </m:r>
                    <m:sSub>
                      <m:sSubPr>
                        <m:ctrlPr>
                          <w:ins w:id="2648" w:author="Στάθης Καπ" w:date="2023-02-01T09:04:00Z">
                            <w:rPr>
                              <w:rFonts w:ascii="Cambria Math" w:hAnsi="Cambria Math"/>
                              <w:i/>
                              <w:iCs/>
                              <w:lang w:val="el-GR"/>
                            </w:rPr>
                          </w:ins>
                        </m:ctrlPr>
                      </m:sSubPr>
                      <m:e>
                        <m:r>
                          <w:ins w:id="2649" w:author="Στάθης Καπ" w:date="2023-02-01T09:04:00Z">
                            <w:rPr>
                              <w:rFonts w:ascii="Cambria Math" w:hAnsi="Cambria Math"/>
                              <w:lang w:val="el-GR"/>
                            </w:rPr>
                            <m:t>T</m:t>
                          </w:ins>
                        </m:r>
                      </m:e>
                      <m:sub>
                        <m:r>
                          <w:ins w:id="2650" w:author="Στάθης Καπ" w:date="2023-02-01T09:04:00Z">
                            <w:rPr>
                              <w:rFonts w:ascii="Cambria Math" w:hAnsi="Cambria Math"/>
                              <w:lang w:val="el-GR"/>
                            </w:rPr>
                            <m:t>i</m:t>
                          </w:ins>
                        </m:r>
                      </m:sub>
                    </m:sSub>
                    <m:sSub>
                      <m:sSubPr>
                        <m:ctrlPr>
                          <w:ins w:id="2651" w:author="Στάθης Καπ" w:date="2023-02-01T09:04:00Z">
                            <w:rPr>
                              <w:rFonts w:ascii="Cambria Math" w:hAnsi="Cambria Math"/>
                              <w:i/>
                              <w:iCs/>
                              <w:lang w:val="el-GR"/>
                            </w:rPr>
                          </w:ins>
                        </m:ctrlPr>
                      </m:sSubPr>
                      <m:e>
                        <m:r>
                          <w:ins w:id="2652" w:author="Στάθης Καπ" w:date="2023-02-01T09:04:00Z">
                            <w:rPr>
                              <w:rFonts w:ascii="Cambria Math" w:hAnsi="Cambria Math"/>
                              <w:lang w:val="el-GR"/>
                            </w:rPr>
                            <m:t>y</m:t>
                          </w:ins>
                        </m:r>
                      </m:e>
                      <m:sub>
                        <m:r>
                          <w:ins w:id="2653" w:author="Στάθης Καπ" w:date="2023-02-01T09:04:00Z">
                            <w:rPr>
                              <w:rFonts w:ascii="Cambria Math" w:hAnsi="Cambria Math"/>
                              <w:lang w:val="el-GR"/>
                            </w:rPr>
                            <m:t>id</m:t>
                          </w:ins>
                        </m:r>
                      </m:sub>
                    </m:sSub>
                    <m:r>
                      <w:ins w:id="2654" w:author="Στάθης Καπ" w:date="2023-02-01T09:04:00Z">
                        <w:rPr>
                          <w:rFonts w:ascii="Cambria Math" w:hAnsi="Cambria Math"/>
                          <w:lang w:val="el-GR"/>
                        </w:rPr>
                        <m:t>+</m:t>
                      </w:ins>
                    </m:r>
                    <m:nary>
                      <m:naryPr>
                        <m:chr m:val="∑"/>
                        <m:limLoc m:val="undOvr"/>
                        <m:ctrlPr>
                          <w:ins w:id="2655" w:author="Στάθης Καπ" w:date="2023-02-01T09:04:00Z">
                            <w:rPr>
                              <w:rFonts w:ascii="Cambria Math" w:hAnsi="Cambria Math"/>
                              <w:i/>
                              <w:iCs/>
                              <w:lang w:val="el-GR"/>
                            </w:rPr>
                          </w:ins>
                        </m:ctrlPr>
                      </m:naryPr>
                      <m:sub>
                        <m:r>
                          <w:ins w:id="2656" w:author="Στάθης Καπ" w:date="2023-02-01T09:04:00Z">
                            <w:rPr>
                              <w:rFonts w:ascii="Cambria Math" w:hAnsi="Cambria Math"/>
                              <w:lang w:val="el-GR"/>
                            </w:rPr>
                            <m:t>y=2</m:t>
                          </w:ins>
                        </m:r>
                      </m:sub>
                      <m:sup>
                        <m:r>
                          <w:ins w:id="2657" w:author="Στάθης Καπ" w:date="2023-02-01T09:04:00Z">
                            <w:rPr>
                              <w:rFonts w:ascii="Cambria Math" w:hAnsi="Cambria Math"/>
                              <w:lang w:val="el-GR"/>
                            </w:rPr>
                            <m:t>n</m:t>
                          </w:ins>
                        </m:r>
                      </m:sup>
                      <m:e>
                        <m:sSub>
                          <m:sSubPr>
                            <m:ctrlPr>
                              <w:ins w:id="2658" w:author="Στάθης Καπ" w:date="2023-02-01T09:04:00Z">
                                <w:rPr>
                                  <w:rFonts w:ascii="Cambria Math" w:hAnsi="Cambria Math"/>
                                  <w:i/>
                                  <w:iCs/>
                                  <w:lang w:val="el-GR"/>
                                </w:rPr>
                              </w:ins>
                            </m:ctrlPr>
                          </m:sSubPr>
                          <m:e>
                            <m:r>
                              <w:ins w:id="2659" w:author="Στάθης Καπ" w:date="2023-02-01T09:04:00Z">
                                <w:rPr>
                                  <w:rFonts w:ascii="Cambria Math" w:hAnsi="Cambria Math"/>
                                  <w:lang w:val="el-GR"/>
                                </w:rPr>
                                <m:t>c</m:t>
                              </w:ins>
                            </m:r>
                          </m:e>
                          <m:sub>
                            <m:r>
                              <w:ins w:id="2660" w:author="Στάθης Καπ" w:date="2023-02-01T09:04:00Z">
                                <w:rPr>
                                  <w:rFonts w:ascii="Cambria Math" w:hAnsi="Cambria Math"/>
                                  <w:lang w:val="el-GR"/>
                                </w:rPr>
                                <m:t>ij</m:t>
                              </w:ins>
                            </m:r>
                          </m:sub>
                        </m:sSub>
                        <m:sSub>
                          <m:sSubPr>
                            <m:ctrlPr>
                              <w:ins w:id="2661" w:author="Στάθης Καπ" w:date="2023-02-01T09:04:00Z">
                                <w:rPr>
                                  <w:rFonts w:ascii="Cambria Math" w:hAnsi="Cambria Math"/>
                                  <w:i/>
                                  <w:iCs/>
                                  <w:lang w:val="el-GR"/>
                                </w:rPr>
                              </w:ins>
                            </m:ctrlPr>
                          </m:sSubPr>
                          <m:e>
                            <m:r>
                              <w:ins w:id="2662" w:author="Στάθης Καπ" w:date="2023-02-01T09:04:00Z">
                                <w:rPr>
                                  <w:rFonts w:ascii="Cambria Math" w:hAnsi="Cambria Math"/>
                                  <w:lang w:val="el-GR"/>
                                </w:rPr>
                                <m:t>x</m:t>
                              </w:ins>
                            </m:r>
                          </m:e>
                          <m:sub>
                            <m:r>
                              <w:ins w:id="2663" w:author="Στάθης Καπ" w:date="2023-02-01T09:04:00Z">
                                <w:rPr>
                                  <w:rFonts w:ascii="Cambria Math" w:hAnsi="Cambria Math"/>
                                  <w:lang w:val="el-GR"/>
                                </w:rPr>
                                <m:t>ijd</m:t>
                              </w:ins>
                            </m:r>
                          </m:sub>
                        </m:sSub>
                      </m:e>
                    </m:nary>
                    <m:r>
                      <w:ins w:id="2664" w:author="Στάθης Καπ" w:date="2023-02-01T09:04:00Z">
                        <w:rPr>
                          <w:rFonts w:ascii="Cambria Math" w:hAnsi="Cambria Math"/>
                          <w:lang w:val="el-GR"/>
                        </w:rPr>
                        <m:t>)</m:t>
                      </w:ins>
                    </m:r>
                  </m:e>
                </m:nary>
                <m:r>
                  <w:ins w:id="2665" w:author="Στάθης Καπ" w:date="2023-02-01T09:04:00Z">
                    <w:rPr>
                      <w:rFonts w:ascii="Cambria Math" w:hAnsi="Cambria Math"/>
                      <w:lang w:val="el-GR"/>
                    </w:rPr>
                    <m:t>≤</m:t>
                  </w:ins>
                </m:r>
                <m:sSub>
                  <m:sSubPr>
                    <m:ctrlPr>
                      <w:ins w:id="2666" w:author="Στάθης Καπ" w:date="2023-02-01T09:04:00Z">
                        <w:rPr>
                          <w:rFonts w:ascii="Cambria Math" w:hAnsi="Cambria Math"/>
                          <w:i/>
                          <w:iCs/>
                          <w:lang w:val="el-GR"/>
                        </w:rPr>
                      </w:ins>
                    </m:ctrlPr>
                  </m:sSubPr>
                  <m:e>
                    <m:r>
                      <w:ins w:id="2667" w:author="Στάθης Καπ" w:date="2023-02-01T09:04:00Z">
                        <w:rPr>
                          <w:rFonts w:ascii="Cambria Math" w:hAnsi="Cambria Math"/>
                          <w:lang w:val="el-GR"/>
                        </w:rPr>
                        <m:t>T</m:t>
                      </w:ins>
                    </m:r>
                  </m:e>
                  <m:sub>
                    <m:r>
                      <w:ins w:id="2668" w:author="Στάθης Καπ" w:date="2023-02-01T09:04:00Z">
                        <w:rPr>
                          <w:rFonts w:ascii="Cambria Math" w:hAnsi="Cambria Math"/>
                          <w:lang w:val="el-GR"/>
                        </w:rPr>
                        <m:t>max</m:t>
                      </w:ins>
                    </m:r>
                  </m:sub>
                </m:sSub>
                <m:r>
                  <w:ins w:id="2669" w:author="Στάθης Καπ" w:date="2023-02-01T09:04:00Z">
                    <w:rPr>
                      <w:rFonts w:ascii="Cambria Math" w:hAnsi="Cambria Math"/>
                      <w:lang w:val="el-GR"/>
                    </w:rPr>
                    <m:t xml:space="preserve"> ∀d=1,⋯, m</m:t>
                  </w:ins>
                </m:r>
              </m:oMath>
            </m:oMathPara>
          </w:p>
        </w:tc>
        <w:tc>
          <w:tcPr>
            <w:tcW w:w="350" w:type="pct"/>
            <w:vAlign w:val="center"/>
          </w:tcPr>
          <w:p w14:paraId="339A1AE9" w14:textId="1AE2C48E" w:rsidR="00966A77" w:rsidRPr="00603993" w:rsidRDefault="00966A77" w:rsidP="00237FE3">
            <w:pPr>
              <w:pStyle w:val="Caption"/>
              <w:spacing w:after="160"/>
              <w:rPr>
                <w:ins w:id="2670" w:author="Στάθης Καπ" w:date="2023-02-01T09:04:00Z"/>
                <w:rPrChange w:id="2671" w:author="Στάθης Καπ" w:date="2023-02-01T08:49:00Z">
                  <w:rPr>
                    <w:ins w:id="2672" w:author="Στάθης Καπ" w:date="2023-02-01T09:04:00Z"/>
                    <w:lang w:val="el-GR"/>
                  </w:rPr>
                </w:rPrChange>
              </w:rPr>
            </w:pPr>
            <w:ins w:id="2673"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74"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37</w:t>
            </w:r>
            <w:ins w:id="2675" w:author="Στάθης Καπ" w:date="2023-02-01T09:04:00Z">
              <w:r>
                <w:rPr>
                  <w:lang w:val="el-GR"/>
                </w:rPr>
                <w:fldChar w:fldCharType="end"/>
              </w:r>
              <w:r>
                <w:t>)</w:t>
              </w:r>
            </w:ins>
          </w:p>
        </w:tc>
      </w:tr>
      <w:tr w:rsidR="0064104A" w14:paraId="730D6D9B" w14:textId="77777777" w:rsidTr="00237FE3">
        <w:trPr>
          <w:ins w:id="2676" w:author="Στάθης Καπ" w:date="2023-02-01T09:04:00Z"/>
        </w:trPr>
        <w:tc>
          <w:tcPr>
            <w:tcW w:w="350" w:type="pct"/>
          </w:tcPr>
          <w:p w14:paraId="678E0962" w14:textId="77777777" w:rsidR="0064104A" w:rsidRDefault="0064104A">
            <w:pPr>
              <w:spacing w:after="160"/>
              <w:rPr>
                <w:ins w:id="2677" w:author="Στάθης Καπ" w:date="2023-02-01T09:04:00Z"/>
                <w:lang w:val="el-GR"/>
              </w:rPr>
              <w:pPrChange w:id="2678" w:author="Στάθης Καπ" w:date="2023-02-01T08:46:00Z">
                <w:pPr/>
              </w:pPrChange>
            </w:pPr>
          </w:p>
        </w:tc>
        <w:tc>
          <w:tcPr>
            <w:tcW w:w="4300" w:type="pct"/>
          </w:tcPr>
          <w:p w14:paraId="4F0AE66B" w14:textId="6A33EC13" w:rsidR="0064104A" w:rsidRPr="005846FF" w:rsidRDefault="00114CDB">
            <w:pPr>
              <w:spacing w:after="160"/>
              <w:rPr>
                <w:ins w:id="2679" w:author="Στάθης Καπ" w:date="2023-02-01T09:04:00Z"/>
                <w:lang w:val="el-GR"/>
              </w:rPr>
              <w:pPrChange w:id="2680" w:author="Στάθης Καπ" w:date="2023-02-01T08:46:00Z">
                <w:pPr/>
              </w:pPrChange>
            </w:pPr>
            <m:oMathPara>
              <m:oMath>
                <m:sSub>
                  <m:sSubPr>
                    <m:ctrlPr>
                      <w:ins w:id="2681" w:author="Στάθης Καπ" w:date="2023-02-01T09:04:00Z">
                        <w:rPr>
                          <w:rFonts w:ascii="Cambria Math" w:hAnsi="Cambria Math"/>
                          <w:i/>
                          <w:lang w:val="el-GR"/>
                        </w:rPr>
                      </w:ins>
                    </m:ctrlPr>
                  </m:sSubPr>
                  <m:e>
                    <m:r>
                      <w:ins w:id="2682" w:author="Στάθης Καπ" w:date="2023-02-01T09:04:00Z">
                        <w:rPr>
                          <w:rFonts w:ascii="Cambria Math" w:hAnsi="Cambria Math"/>
                          <w:lang w:val="el-GR"/>
                        </w:rPr>
                        <m:t>O</m:t>
                      </w:ins>
                    </m:r>
                  </m:e>
                  <m:sub>
                    <m:r>
                      <w:ins w:id="2683" w:author="Στάθης Καπ" w:date="2023-02-01T09:04:00Z">
                        <w:rPr>
                          <w:rFonts w:ascii="Cambria Math" w:hAnsi="Cambria Math"/>
                          <w:lang w:val="el-GR"/>
                        </w:rPr>
                        <m:t>i</m:t>
                      </w:ins>
                    </m:r>
                  </m:sub>
                </m:sSub>
                <m:r>
                  <w:ins w:id="2684" w:author="Στάθης Καπ" w:date="2023-02-01T09:04:00Z">
                    <w:rPr>
                      <w:rFonts w:ascii="Cambria Math" w:hAnsi="Cambria Math"/>
                      <w:lang w:val="el-GR"/>
                    </w:rPr>
                    <m:t>≤</m:t>
                  </w:ins>
                </m:r>
                <m:sSub>
                  <m:sSubPr>
                    <m:ctrlPr>
                      <w:ins w:id="2685" w:author="Στάθης Καπ" w:date="2023-02-01T09:04:00Z">
                        <w:rPr>
                          <w:rFonts w:ascii="Cambria Math" w:hAnsi="Cambria Math"/>
                          <w:i/>
                          <w:lang w:val="el-GR"/>
                        </w:rPr>
                      </w:ins>
                    </m:ctrlPr>
                  </m:sSubPr>
                  <m:e>
                    <m:r>
                      <w:ins w:id="2686" w:author="Στάθης Καπ" w:date="2023-02-01T09:04:00Z">
                        <w:rPr>
                          <w:rFonts w:ascii="Cambria Math" w:hAnsi="Cambria Math"/>
                          <w:lang w:val="el-GR"/>
                        </w:rPr>
                        <m:t>s</m:t>
                      </w:ins>
                    </m:r>
                  </m:e>
                  <m:sub>
                    <m:r>
                      <w:ins w:id="2687" w:author="Στάθης Καπ" w:date="2023-02-01T09:04:00Z">
                        <w:rPr>
                          <w:rFonts w:ascii="Cambria Math" w:hAnsi="Cambria Math"/>
                          <w:lang w:val="el-GR"/>
                        </w:rPr>
                        <m:t>id</m:t>
                      </w:ins>
                    </m:r>
                  </m:sub>
                </m:sSub>
                <m:r>
                  <w:ins w:id="2688" w:author="Στάθης Καπ" w:date="2023-02-01T09:04:00Z">
                    <w:rPr>
                      <w:rFonts w:ascii="Cambria Math" w:hAnsi="Cambria Math"/>
                      <w:lang w:val="el-GR"/>
                    </w:rPr>
                    <m:t xml:space="preserve">  ∀i=1,⋯,n d=1,⋯,m</m:t>
                  </w:ins>
                </m:r>
              </m:oMath>
            </m:oMathPara>
          </w:p>
        </w:tc>
        <w:tc>
          <w:tcPr>
            <w:tcW w:w="350" w:type="pct"/>
            <w:vAlign w:val="center"/>
          </w:tcPr>
          <w:p w14:paraId="70366D56" w14:textId="4B818BF2" w:rsidR="0064104A" w:rsidRPr="00603993" w:rsidRDefault="0064104A" w:rsidP="00237FE3">
            <w:pPr>
              <w:pStyle w:val="Caption"/>
              <w:spacing w:after="160"/>
              <w:rPr>
                <w:ins w:id="2689" w:author="Στάθης Καπ" w:date="2023-02-01T09:04:00Z"/>
                <w:rPrChange w:id="2690" w:author="Στάθης Καπ" w:date="2023-02-01T08:49:00Z">
                  <w:rPr>
                    <w:ins w:id="2691" w:author="Στάθης Καπ" w:date="2023-02-01T09:04:00Z"/>
                    <w:lang w:val="el-GR"/>
                  </w:rPr>
                </w:rPrChange>
              </w:rPr>
            </w:pPr>
            <w:ins w:id="269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9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38</w:t>
            </w:r>
            <w:ins w:id="2694" w:author="Στάθης Καπ" w:date="2023-02-01T09:04:00Z">
              <w:r>
                <w:rPr>
                  <w:lang w:val="el-GR"/>
                </w:rPr>
                <w:fldChar w:fldCharType="end"/>
              </w:r>
              <w:r>
                <w:t>)</w:t>
              </w:r>
            </w:ins>
          </w:p>
        </w:tc>
      </w:tr>
      <w:tr w:rsidR="00DA3515" w14:paraId="427D8C3F" w14:textId="77777777" w:rsidTr="00237FE3">
        <w:trPr>
          <w:ins w:id="2695" w:author="Στάθης Καπ" w:date="2023-02-01T09:04:00Z"/>
        </w:trPr>
        <w:tc>
          <w:tcPr>
            <w:tcW w:w="350" w:type="pct"/>
          </w:tcPr>
          <w:p w14:paraId="4A90F065" w14:textId="77777777" w:rsidR="00DA3515" w:rsidRDefault="00DA3515">
            <w:pPr>
              <w:spacing w:after="160"/>
              <w:rPr>
                <w:ins w:id="2696" w:author="Στάθης Καπ" w:date="2023-02-01T09:04:00Z"/>
                <w:lang w:val="el-GR"/>
              </w:rPr>
              <w:pPrChange w:id="2697" w:author="Στάθης Καπ" w:date="2023-02-01T08:46:00Z">
                <w:pPr/>
              </w:pPrChange>
            </w:pPr>
          </w:p>
        </w:tc>
        <w:tc>
          <w:tcPr>
            <w:tcW w:w="4300" w:type="pct"/>
          </w:tcPr>
          <w:p w14:paraId="35632962" w14:textId="287C915E" w:rsidR="00DA3515" w:rsidRPr="005846FF" w:rsidRDefault="00114CDB">
            <w:pPr>
              <w:spacing w:after="160"/>
              <w:rPr>
                <w:ins w:id="2698" w:author="Στάθης Καπ" w:date="2023-02-01T09:04:00Z"/>
                <w:lang w:val="el-GR"/>
              </w:rPr>
              <w:pPrChange w:id="2699" w:author="Στάθης Καπ" w:date="2023-02-01T08:46:00Z">
                <w:pPr/>
              </w:pPrChange>
            </w:pPr>
            <m:oMathPara>
              <m:oMath>
                <m:sSub>
                  <m:sSubPr>
                    <m:ctrlPr>
                      <w:ins w:id="2700" w:author="Στάθης Καπ" w:date="2023-02-01T09:04:00Z">
                        <w:rPr>
                          <w:rFonts w:ascii="Cambria Math" w:hAnsi="Cambria Math"/>
                          <w:i/>
                          <w:iCs/>
                          <w:lang w:val="el-GR"/>
                        </w:rPr>
                      </w:ins>
                    </m:ctrlPr>
                  </m:sSubPr>
                  <m:e>
                    <m:r>
                      <w:ins w:id="2701" w:author="Στάθης Καπ" w:date="2023-02-01T09:04:00Z">
                        <w:rPr>
                          <w:rFonts w:ascii="Cambria Math" w:hAnsi="Cambria Math"/>
                          <w:lang w:val="el-GR"/>
                        </w:rPr>
                        <m:t>s</m:t>
                      </w:ins>
                    </m:r>
                  </m:e>
                  <m:sub>
                    <m:r>
                      <w:ins w:id="2702" w:author="Στάθης Καπ" w:date="2023-02-01T09:04:00Z">
                        <w:rPr>
                          <w:rFonts w:ascii="Cambria Math" w:hAnsi="Cambria Math"/>
                          <w:lang w:val="el-GR"/>
                        </w:rPr>
                        <m:t>id</m:t>
                      </w:ins>
                    </m:r>
                  </m:sub>
                </m:sSub>
                <m:r>
                  <w:ins w:id="2703" w:author="Στάθης Καπ" w:date="2023-02-01T09:04:00Z">
                    <w:rPr>
                      <w:rFonts w:ascii="Cambria Math" w:hAnsi="Cambria Math"/>
                      <w:lang w:val="el-GR"/>
                    </w:rPr>
                    <m:t>≤</m:t>
                  </w:ins>
                </m:r>
                <m:sSub>
                  <m:sSubPr>
                    <m:ctrlPr>
                      <w:ins w:id="2704" w:author="Στάθης Καπ" w:date="2023-02-01T09:04:00Z">
                        <w:rPr>
                          <w:rFonts w:ascii="Cambria Math" w:hAnsi="Cambria Math"/>
                          <w:i/>
                          <w:iCs/>
                          <w:lang w:val="el-GR"/>
                        </w:rPr>
                      </w:ins>
                    </m:ctrlPr>
                  </m:sSubPr>
                  <m:e>
                    <m:r>
                      <w:ins w:id="2705" w:author="Στάθης Καπ" w:date="2023-02-01T09:04:00Z">
                        <w:rPr>
                          <w:rFonts w:ascii="Cambria Math" w:hAnsi="Cambria Math"/>
                          <w:lang w:val="el-GR"/>
                        </w:rPr>
                        <m:t>C</m:t>
                      </w:ins>
                    </m:r>
                  </m:e>
                  <m:sub>
                    <m:r>
                      <w:ins w:id="2706" w:author="Στάθης Καπ" w:date="2023-02-01T09:04:00Z">
                        <w:rPr>
                          <w:rFonts w:ascii="Cambria Math" w:hAnsi="Cambria Math"/>
                          <w:lang w:val="el-GR"/>
                        </w:rPr>
                        <m:t>i</m:t>
                      </w:ins>
                    </m:r>
                  </m:sub>
                </m:sSub>
                <m:r>
                  <w:ins w:id="2707" w:author="Στάθης Καπ" w:date="2023-02-01T09:04:00Z">
                    <w:rPr>
                      <w:rFonts w:ascii="Cambria Math" w:hAnsi="Cambria Math"/>
                      <w:lang w:val="el-GR"/>
                    </w:rPr>
                    <m:t xml:space="preserve"> ∀i=1,⋯,n d=1,⋯,m</m:t>
                  </w:ins>
                </m:r>
              </m:oMath>
            </m:oMathPara>
          </w:p>
        </w:tc>
        <w:tc>
          <w:tcPr>
            <w:tcW w:w="350" w:type="pct"/>
            <w:vAlign w:val="center"/>
          </w:tcPr>
          <w:p w14:paraId="38377483" w14:textId="65544F18" w:rsidR="00DA3515" w:rsidRPr="00603993" w:rsidRDefault="00DA3515" w:rsidP="00237FE3">
            <w:pPr>
              <w:pStyle w:val="Caption"/>
              <w:spacing w:after="160"/>
              <w:rPr>
                <w:ins w:id="2708" w:author="Στάθης Καπ" w:date="2023-02-01T09:04:00Z"/>
                <w:rPrChange w:id="2709" w:author="Στάθης Καπ" w:date="2023-02-01T08:49:00Z">
                  <w:rPr>
                    <w:ins w:id="2710" w:author="Στάθης Καπ" w:date="2023-02-01T09:04:00Z"/>
                    <w:lang w:val="el-GR"/>
                  </w:rPr>
                </w:rPrChange>
              </w:rPr>
            </w:pPr>
            <w:ins w:id="2711"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712"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39</w:t>
            </w:r>
            <w:ins w:id="2713" w:author="Στάθης Καπ" w:date="2023-02-01T09:04:00Z">
              <w:r>
                <w:rPr>
                  <w:lang w:val="el-GR"/>
                </w:rPr>
                <w:fldChar w:fldCharType="end"/>
              </w:r>
              <w:r>
                <w:t>)</w:t>
              </w:r>
            </w:ins>
          </w:p>
        </w:tc>
      </w:tr>
      <w:tr w:rsidR="001D126F" w14:paraId="610BE061" w14:textId="77777777" w:rsidTr="00237FE3">
        <w:trPr>
          <w:ins w:id="2714" w:author="Στάθης Καπ" w:date="2023-02-01T09:04:00Z"/>
        </w:trPr>
        <w:tc>
          <w:tcPr>
            <w:tcW w:w="350" w:type="pct"/>
          </w:tcPr>
          <w:p w14:paraId="46A6C8D2" w14:textId="77777777" w:rsidR="001D126F" w:rsidRDefault="001D126F">
            <w:pPr>
              <w:spacing w:after="160"/>
              <w:rPr>
                <w:ins w:id="2715" w:author="Στάθης Καπ" w:date="2023-02-01T09:04:00Z"/>
                <w:lang w:val="el-GR"/>
              </w:rPr>
              <w:pPrChange w:id="2716" w:author="Στάθης Καπ" w:date="2023-02-01T08:46:00Z">
                <w:pPr/>
              </w:pPrChange>
            </w:pPr>
          </w:p>
        </w:tc>
        <w:tc>
          <w:tcPr>
            <w:tcW w:w="4300" w:type="pct"/>
          </w:tcPr>
          <w:p w14:paraId="07730093" w14:textId="6E4449FE" w:rsidR="001D126F" w:rsidRPr="005846FF" w:rsidRDefault="00114CDB">
            <w:pPr>
              <w:spacing w:after="160"/>
              <w:rPr>
                <w:ins w:id="2717" w:author="Στάθης Καπ" w:date="2023-02-01T09:04:00Z"/>
                <w:lang w:val="el-GR"/>
              </w:rPr>
              <w:pPrChange w:id="2718" w:author="Στάθης Καπ" w:date="2023-02-01T08:46:00Z">
                <w:pPr/>
              </w:pPrChange>
            </w:pPr>
            <m:oMathPara>
              <m:oMath>
                <m:sSub>
                  <m:sSubPr>
                    <m:ctrlPr>
                      <w:ins w:id="2719" w:author="Στάθης Καπ" w:date="2023-02-01T09:04:00Z">
                        <w:rPr>
                          <w:rFonts w:ascii="Cambria Math" w:hAnsi="Cambria Math"/>
                          <w:i/>
                          <w:iCs/>
                          <w:lang w:val="el-GR"/>
                        </w:rPr>
                      </w:ins>
                    </m:ctrlPr>
                  </m:sSubPr>
                  <m:e>
                    <m:r>
                      <w:ins w:id="2720" w:author="Στάθης Καπ" w:date="2023-02-01T09:04:00Z">
                        <w:rPr>
                          <w:rFonts w:ascii="Cambria Math" w:hAnsi="Cambria Math"/>
                          <w:lang w:val="el-GR"/>
                        </w:rPr>
                        <m:t>x</m:t>
                      </w:ins>
                    </m:r>
                  </m:e>
                  <m:sub>
                    <m:r>
                      <w:ins w:id="2721" w:author="Στάθης Καπ" w:date="2023-02-01T09:04:00Z">
                        <w:rPr>
                          <w:rFonts w:ascii="Cambria Math" w:hAnsi="Cambria Math"/>
                          <w:lang w:val="el-GR"/>
                        </w:rPr>
                        <m:t>ijd</m:t>
                      </w:ins>
                    </m:r>
                  </m:sub>
                </m:sSub>
                <m:r>
                  <w:ins w:id="2722" w:author="Στάθης Καπ" w:date="2023-02-01T09:04:00Z">
                    <w:rPr>
                      <w:rFonts w:ascii="Cambria Math" w:hAnsi="Cambria Math"/>
                      <w:lang w:val="el-GR"/>
                    </w:rPr>
                    <m:t>,</m:t>
                  </w:ins>
                </m:r>
                <m:sSub>
                  <m:sSubPr>
                    <m:ctrlPr>
                      <w:ins w:id="2723" w:author="Στάθης Καπ" w:date="2023-02-01T09:04:00Z">
                        <w:rPr>
                          <w:rFonts w:ascii="Cambria Math" w:hAnsi="Cambria Math"/>
                          <w:i/>
                          <w:iCs/>
                          <w:lang w:val="el-GR"/>
                        </w:rPr>
                      </w:ins>
                    </m:ctrlPr>
                  </m:sSubPr>
                  <m:e>
                    <m:r>
                      <w:ins w:id="2724" w:author="Στάθης Καπ" w:date="2023-02-01T09:04:00Z">
                        <w:rPr>
                          <w:rFonts w:ascii="Cambria Math" w:hAnsi="Cambria Math"/>
                          <w:lang w:val="el-GR"/>
                        </w:rPr>
                        <m:t>y</m:t>
                      </w:ins>
                    </m:r>
                  </m:e>
                  <m:sub>
                    <m:r>
                      <w:ins w:id="2725" w:author="Στάθης Καπ" w:date="2023-02-01T09:04:00Z">
                        <w:rPr>
                          <w:rFonts w:ascii="Cambria Math" w:hAnsi="Cambria Math"/>
                          <w:lang w:val="el-GR"/>
                        </w:rPr>
                        <m:t>id</m:t>
                      </w:ins>
                    </m:r>
                  </m:sub>
                </m:sSub>
                <m:r>
                  <w:ins w:id="2726" w:author="Στάθης Καπ" w:date="2023-02-01T09:04:00Z">
                    <w:rPr>
                      <w:rFonts w:ascii="Cambria Math" w:hAnsi="Cambria Math"/>
                      <w:lang w:val="el-GR"/>
                    </w:rPr>
                    <m:t>∈</m:t>
                  </w:ins>
                </m:r>
                <m:d>
                  <m:dPr>
                    <m:begChr m:val="{"/>
                    <m:endChr m:val="}"/>
                    <m:ctrlPr>
                      <w:ins w:id="2727" w:author="Στάθης Καπ" w:date="2023-02-01T09:04:00Z">
                        <w:rPr>
                          <w:rFonts w:ascii="Cambria Math" w:hAnsi="Cambria Math"/>
                          <w:i/>
                          <w:iCs/>
                          <w:lang w:val="el-GR"/>
                        </w:rPr>
                      </w:ins>
                    </m:ctrlPr>
                  </m:dPr>
                  <m:e>
                    <m:r>
                      <w:ins w:id="2728" w:author="Στάθης Καπ" w:date="2023-02-01T09:04:00Z">
                        <w:rPr>
                          <w:rFonts w:ascii="Cambria Math" w:hAnsi="Cambria Math"/>
                          <w:lang w:val="el-GR"/>
                        </w:rPr>
                        <m:t>0,1</m:t>
                      </w:ins>
                    </m:r>
                  </m:e>
                </m:d>
                <m:r>
                  <w:ins w:id="2729" w:author="Στάθης Καπ" w:date="2023-02-01T09:04:00Z">
                    <w:rPr>
                      <w:rFonts w:ascii="Cambria Math" w:hAnsi="Cambria Math"/>
                      <w:lang w:val="el-GR"/>
                    </w:rPr>
                    <m:t xml:space="preserve"> ∀i,j=1,⋯,n d=1,⋯,m</m:t>
                  </w:ins>
                </m:r>
              </m:oMath>
            </m:oMathPara>
          </w:p>
        </w:tc>
        <w:tc>
          <w:tcPr>
            <w:tcW w:w="350" w:type="pct"/>
            <w:vAlign w:val="center"/>
          </w:tcPr>
          <w:p w14:paraId="61E9CA89" w14:textId="41178614" w:rsidR="001D126F" w:rsidRPr="00603993" w:rsidRDefault="001D126F" w:rsidP="00237FE3">
            <w:pPr>
              <w:pStyle w:val="Caption"/>
              <w:spacing w:after="160"/>
              <w:rPr>
                <w:ins w:id="2730" w:author="Στάθης Καπ" w:date="2023-02-01T09:04:00Z"/>
                <w:rPrChange w:id="2731" w:author="Στάθης Καπ" w:date="2023-02-01T08:49:00Z">
                  <w:rPr>
                    <w:ins w:id="2732" w:author="Στάθης Καπ" w:date="2023-02-01T09:04:00Z"/>
                    <w:lang w:val="el-GR"/>
                  </w:rPr>
                </w:rPrChange>
              </w:rPr>
            </w:pPr>
            <w:ins w:id="2733"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734"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40</w:t>
            </w:r>
            <w:ins w:id="2735" w:author="Στάθης Καπ" w:date="2023-02-01T09:04:00Z">
              <w:r>
                <w:rPr>
                  <w:lang w:val="el-GR"/>
                </w:rPr>
                <w:fldChar w:fldCharType="end"/>
              </w:r>
              <w:r>
                <w:t>)</w:t>
              </w:r>
            </w:ins>
          </w:p>
        </w:tc>
      </w:tr>
    </w:tbl>
    <w:p w14:paraId="3972AD0F" w14:textId="3AB20DA6" w:rsidR="00C961DB" w:rsidRPr="00C961DB" w:rsidDel="00C961DB" w:rsidRDefault="00114CDB" w:rsidP="00DD5D88">
      <w:pPr>
        <w:rPr>
          <w:del w:id="2736" w:author="Στάθης Καπ" w:date="2023-02-01T09:03:00Z"/>
          <w:rFonts w:eastAsiaTheme="minorEastAsia"/>
          <w:lang w:val="el-GR"/>
        </w:rPr>
      </w:pPr>
      <w:ins w:id="2737" w:author="Στάθης Καπ" w:date="2023-03-13T04:51:00Z">
        <w:r>
          <w:rPr>
            <w:rFonts w:eastAsiaTheme="minorEastAsia"/>
            <w:lang w:val="el-GR"/>
          </w:rPr>
          <w:tab/>
        </w:r>
      </w:ins>
    </w:p>
    <w:p w14:paraId="2DAC1E66" w14:textId="686302E3" w:rsidR="005A0419" w:rsidRPr="00C961DB" w:rsidDel="00C961DB" w:rsidRDefault="00841477" w:rsidP="00DD5D88">
      <w:pPr>
        <w:rPr>
          <w:del w:id="2738" w:author="Στάθης Καπ" w:date="2023-02-01T09:03:00Z"/>
          <w:rFonts w:eastAsiaTheme="minorEastAsia"/>
          <w:lang w:val="el-GR"/>
          <w:rPrChange w:id="2739" w:author="Στάθης Καπ" w:date="2023-02-01T09:03:00Z">
            <w:rPr>
              <w:del w:id="2740" w:author="Στάθης Καπ" w:date="2023-02-01T09:03:00Z"/>
              <w:rFonts w:ascii="Cambria Math" w:hAnsi="Cambria Math"/>
              <w:i/>
              <w:lang w:val="el-GR"/>
            </w:rPr>
          </w:rPrChange>
        </w:rPr>
      </w:pPr>
      <m:oMathPara>
        <m:oMath>
          <m:r>
            <w:del w:id="2741" w:author="Στάθης Καπ" w:date="2023-02-01T09:03:00Z">
              <w:rPr>
                <w:rFonts w:ascii="Cambria Math" w:hAnsi="Cambria Math"/>
                <w:lang w:val="el-GR"/>
              </w:rPr>
              <m:t xml:space="preserve">maximize </m:t>
            </w:del>
          </m:r>
          <m:nary>
            <m:naryPr>
              <m:chr m:val="∑"/>
              <m:limLoc m:val="undOvr"/>
              <m:ctrlPr>
                <w:del w:id="2742" w:author="Στάθης Καπ" w:date="2023-02-01T09:03:00Z">
                  <w:rPr>
                    <w:rFonts w:ascii="Cambria Math" w:hAnsi="Cambria Math"/>
                    <w:i/>
                    <w:lang w:val="el-GR"/>
                  </w:rPr>
                </w:del>
              </m:ctrlPr>
            </m:naryPr>
            <m:sub>
              <m:r>
                <w:del w:id="2743" w:author="Στάθης Καπ" w:date="2023-02-01T09:03:00Z">
                  <w:rPr>
                    <w:rFonts w:ascii="Cambria Math" w:hAnsi="Cambria Math"/>
                    <w:lang w:val="el-GR"/>
                  </w:rPr>
                  <m:t>d=1</m:t>
                </w:del>
              </m:r>
            </m:sub>
            <m:sup>
              <m:r>
                <w:del w:id="2744" w:author="Στάθης Καπ" w:date="2023-02-01T09:03:00Z">
                  <w:rPr>
                    <w:rFonts w:ascii="Cambria Math" w:hAnsi="Cambria Math"/>
                    <w:lang w:val="el-GR"/>
                  </w:rPr>
                  <m:t>m</m:t>
                </w:del>
              </m:r>
            </m:sup>
            <m:e>
              <m:nary>
                <m:naryPr>
                  <m:chr m:val="∑"/>
                  <m:limLoc m:val="undOvr"/>
                  <m:ctrlPr>
                    <w:del w:id="2745" w:author="Στάθης Καπ" w:date="2023-02-01T09:03:00Z">
                      <w:rPr>
                        <w:rFonts w:ascii="Cambria Math" w:hAnsi="Cambria Math"/>
                        <w:i/>
                        <w:lang w:val="el-GR"/>
                      </w:rPr>
                    </w:del>
                  </m:ctrlPr>
                </m:naryPr>
                <m:sub>
                  <m:r>
                    <w:del w:id="2746" w:author="Στάθης Καπ" w:date="2023-02-01T09:03:00Z">
                      <w:rPr>
                        <w:rFonts w:ascii="Cambria Math" w:hAnsi="Cambria Math"/>
                        <w:lang w:val="el-GR"/>
                      </w:rPr>
                      <m:t>i=2</m:t>
                    </w:del>
                  </m:r>
                </m:sub>
                <m:sup>
                  <m:r>
                    <w:del w:id="2747" w:author="Στάθης Καπ" w:date="2023-02-01T09:03:00Z">
                      <w:rPr>
                        <w:rFonts w:ascii="Cambria Math" w:hAnsi="Cambria Math"/>
                        <w:lang w:val="el-GR"/>
                      </w:rPr>
                      <m:t>n-1</m:t>
                    </w:del>
                  </m:r>
                </m:sup>
                <m:e>
                  <m:sSub>
                    <m:sSubPr>
                      <m:ctrlPr>
                        <w:del w:id="2748" w:author="Στάθης Καπ" w:date="2023-02-01T09:03:00Z">
                          <w:rPr>
                            <w:rFonts w:ascii="Cambria Math" w:hAnsi="Cambria Math"/>
                            <w:i/>
                            <w:lang w:val="el-GR"/>
                          </w:rPr>
                        </w:del>
                      </m:ctrlPr>
                    </m:sSubPr>
                    <m:e>
                      <m:r>
                        <w:del w:id="2749" w:author="Στάθης Καπ" w:date="2023-02-01T09:03:00Z">
                          <w:rPr>
                            <w:rFonts w:ascii="Cambria Math" w:hAnsi="Cambria Math"/>
                            <w:lang w:val="el-GR"/>
                          </w:rPr>
                          <m:t>S</m:t>
                        </w:del>
                      </m:r>
                    </m:e>
                    <m:sub>
                      <m:r>
                        <w:del w:id="2750" w:author="Στάθης Καπ" w:date="2023-02-01T09:03:00Z">
                          <w:rPr>
                            <w:rFonts w:ascii="Cambria Math" w:hAnsi="Cambria Math"/>
                            <w:lang w:val="el-GR"/>
                          </w:rPr>
                          <m:t>i</m:t>
                        </w:del>
                      </m:r>
                    </m:sub>
                  </m:sSub>
                  <m:sSub>
                    <m:sSubPr>
                      <m:ctrlPr>
                        <w:del w:id="2751" w:author="Στάθης Καπ" w:date="2023-02-01T09:03:00Z">
                          <w:rPr>
                            <w:rFonts w:ascii="Cambria Math" w:hAnsi="Cambria Math"/>
                            <w:i/>
                            <w:lang w:val="el-GR"/>
                          </w:rPr>
                        </w:del>
                      </m:ctrlPr>
                    </m:sSubPr>
                    <m:e>
                      <m:r>
                        <w:del w:id="2752" w:author="Στάθης Καπ" w:date="2023-02-01T09:03:00Z">
                          <w:rPr>
                            <w:rFonts w:ascii="Cambria Math" w:hAnsi="Cambria Math"/>
                            <w:lang w:val="el-GR"/>
                          </w:rPr>
                          <m:t>y</m:t>
                        </w:del>
                      </m:r>
                    </m:e>
                    <m:sub>
                      <m:r>
                        <w:del w:id="2753"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114CDB" w:rsidP="00DD5D88">
      <w:pPr>
        <w:rPr>
          <w:del w:id="2754" w:author="Στάθης Καπ" w:date="2023-02-01T09:03:00Z"/>
          <w:rFonts w:eastAsiaTheme="minorEastAsia"/>
          <w:i/>
          <w:lang w:val="el-GR"/>
        </w:rPr>
      </w:pPr>
      <m:oMathPara>
        <m:oMath>
          <m:nary>
            <m:naryPr>
              <m:chr m:val="∑"/>
              <m:limLoc m:val="undOvr"/>
              <m:ctrlPr>
                <w:del w:id="2755" w:author="Στάθης Καπ" w:date="2023-02-01T09:03:00Z">
                  <w:rPr>
                    <w:rFonts w:ascii="Cambria Math" w:eastAsiaTheme="minorEastAsia" w:hAnsi="Cambria Math"/>
                    <w:i/>
                    <w:lang w:val="el-GR"/>
                  </w:rPr>
                </w:del>
              </m:ctrlPr>
            </m:naryPr>
            <m:sub>
              <m:r>
                <w:del w:id="2756" w:author="Στάθης Καπ" w:date="2023-02-01T09:03:00Z">
                  <w:rPr>
                    <w:rFonts w:ascii="Cambria Math" w:eastAsiaTheme="minorEastAsia" w:hAnsi="Cambria Math"/>
                    <w:lang w:val="el-GR"/>
                  </w:rPr>
                  <m:t>d=1</m:t>
                </w:del>
              </m:r>
            </m:sub>
            <m:sup>
              <m:r>
                <w:del w:id="2757" w:author="Στάθης Καπ" w:date="2023-02-01T09:03:00Z">
                  <w:rPr>
                    <w:rFonts w:ascii="Cambria Math" w:eastAsiaTheme="minorEastAsia" w:hAnsi="Cambria Math"/>
                    <w:lang w:val="el-GR"/>
                  </w:rPr>
                  <m:t>m</m:t>
                </w:del>
              </m:r>
            </m:sup>
            <m:e>
              <m:nary>
                <m:naryPr>
                  <m:chr m:val="∑"/>
                  <m:limLoc m:val="undOvr"/>
                  <m:ctrlPr>
                    <w:del w:id="2758" w:author="Στάθης Καπ" w:date="2023-02-01T09:03:00Z">
                      <w:rPr>
                        <w:rFonts w:ascii="Cambria Math" w:eastAsiaTheme="minorEastAsia" w:hAnsi="Cambria Math"/>
                        <w:i/>
                        <w:lang w:val="el-GR"/>
                      </w:rPr>
                    </w:del>
                  </m:ctrlPr>
                </m:naryPr>
                <m:sub>
                  <m:r>
                    <w:del w:id="2759" w:author="Στάθης Καπ" w:date="2023-02-01T09:03:00Z">
                      <w:rPr>
                        <w:rFonts w:ascii="Cambria Math" w:eastAsiaTheme="minorEastAsia" w:hAnsi="Cambria Math"/>
                        <w:lang w:val="el-GR"/>
                      </w:rPr>
                      <m:t>j=2</m:t>
                    </w:del>
                  </m:r>
                </m:sub>
                <m:sup>
                  <m:r>
                    <w:del w:id="2760" w:author="Στάθης Καπ" w:date="2023-02-01T09:03:00Z">
                      <w:rPr>
                        <w:rFonts w:ascii="Cambria Math" w:eastAsiaTheme="minorEastAsia" w:hAnsi="Cambria Math"/>
                        <w:lang w:val="el-GR"/>
                      </w:rPr>
                      <m:t>n-1</m:t>
                    </w:del>
                  </m:r>
                </m:sup>
                <m:e>
                  <m:sSub>
                    <m:sSubPr>
                      <m:ctrlPr>
                        <w:del w:id="2761" w:author="Στάθης Καπ" w:date="2023-02-01T09:03:00Z">
                          <w:rPr>
                            <w:rFonts w:ascii="Cambria Math" w:eastAsiaTheme="minorEastAsia" w:hAnsi="Cambria Math"/>
                            <w:i/>
                            <w:lang w:val="el-GR"/>
                          </w:rPr>
                        </w:del>
                      </m:ctrlPr>
                    </m:sSubPr>
                    <m:e>
                      <m:r>
                        <w:del w:id="2762" w:author="Στάθης Καπ" w:date="2023-02-01T09:03:00Z">
                          <w:rPr>
                            <w:rFonts w:ascii="Cambria Math" w:eastAsiaTheme="minorEastAsia" w:hAnsi="Cambria Math"/>
                            <w:lang w:val="el-GR"/>
                          </w:rPr>
                          <m:t>x</m:t>
                        </w:del>
                      </m:r>
                    </m:e>
                    <m:sub>
                      <m:r>
                        <w:del w:id="2763" w:author="Στάθης Καπ" w:date="2023-02-01T09:03:00Z">
                          <w:rPr>
                            <w:rFonts w:ascii="Cambria Math" w:eastAsiaTheme="minorEastAsia" w:hAnsi="Cambria Math"/>
                            <w:lang w:val="el-GR"/>
                          </w:rPr>
                          <m:t>1jd</m:t>
                        </w:del>
                      </m:r>
                    </m:sub>
                  </m:sSub>
                </m:e>
              </m:nary>
            </m:e>
          </m:nary>
          <m:r>
            <w:del w:id="2764" w:author="Στάθης Καπ" w:date="2023-02-01T09:03:00Z">
              <w:rPr>
                <w:rFonts w:ascii="Cambria Math" w:eastAsiaTheme="minorEastAsia" w:hAnsi="Cambria Math"/>
                <w:lang w:val="el-GR"/>
              </w:rPr>
              <m:t>=</m:t>
            </w:del>
          </m:r>
          <m:nary>
            <m:naryPr>
              <m:chr m:val="∑"/>
              <m:limLoc m:val="undOvr"/>
              <m:ctrlPr>
                <w:del w:id="2765" w:author="Στάθης Καπ" w:date="2023-02-01T09:03:00Z">
                  <w:rPr>
                    <w:rFonts w:ascii="Cambria Math" w:eastAsiaTheme="minorEastAsia" w:hAnsi="Cambria Math"/>
                    <w:i/>
                    <w:lang w:val="el-GR"/>
                  </w:rPr>
                </w:del>
              </m:ctrlPr>
            </m:naryPr>
            <m:sub>
              <m:r>
                <w:del w:id="2766" w:author="Στάθης Καπ" w:date="2023-02-01T09:03:00Z">
                  <w:rPr>
                    <w:rFonts w:ascii="Cambria Math" w:eastAsiaTheme="minorEastAsia" w:hAnsi="Cambria Math"/>
                    <w:lang w:val="el-GR"/>
                  </w:rPr>
                  <m:t>d=1</m:t>
                </w:del>
              </m:r>
            </m:sub>
            <m:sup>
              <m:r>
                <w:del w:id="2767" w:author="Στάθης Καπ" w:date="2023-02-01T09:03:00Z">
                  <w:rPr>
                    <w:rFonts w:ascii="Cambria Math" w:eastAsiaTheme="minorEastAsia" w:hAnsi="Cambria Math"/>
                    <w:lang w:val="el-GR"/>
                  </w:rPr>
                  <m:t>m</m:t>
                </w:del>
              </m:r>
            </m:sup>
            <m:e>
              <m:nary>
                <m:naryPr>
                  <m:chr m:val="∑"/>
                  <m:limLoc m:val="undOvr"/>
                  <m:ctrlPr>
                    <w:del w:id="2768" w:author="Στάθης Καπ" w:date="2023-02-01T09:03:00Z">
                      <w:rPr>
                        <w:rFonts w:ascii="Cambria Math" w:eastAsiaTheme="minorEastAsia" w:hAnsi="Cambria Math"/>
                        <w:i/>
                        <w:lang w:val="el-GR"/>
                      </w:rPr>
                    </w:del>
                  </m:ctrlPr>
                </m:naryPr>
                <m:sub>
                  <m:r>
                    <w:del w:id="2769" w:author="Στάθης Καπ" w:date="2023-02-01T09:03:00Z">
                      <w:rPr>
                        <w:rFonts w:ascii="Cambria Math" w:eastAsiaTheme="minorEastAsia" w:hAnsi="Cambria Math"/>
                        <w:lang w:val="el-GR"/>
                      </w:rPr>
                      <m:t>i=2</m:t>
                    </w:del>
                  </m:r>
                </m:sub>
                <m:sup>
                  <m:r>
                    <w:del w:id="2770" w:author="Στάθης Καπ" w:date="2023-02-01T09:03:00Z">
                      <w:rPr>
                        <w:rFonts w:ascii="Cambria Math" w:eastAsiaTheme="minorEastAsia" w:hAnsi="Cambria Math"/>
                        <w:lang w:val="el-GR"/>
                      </w:rPr>
                      <m:t>n-1</m:t>
                    </w:del>
                  </m:r>
                </m:sup>
                <m:e>
                  <m:sSub>
                    <m:sSubPr>
                      <m:ctrlPr>
                        <w:del w:id="2771" w:author="Στάθης Καπ" w:date="2023-02-01T09:03:00Z">
                          <w:rPr>
                            <w:rFonts w:ascii="Cambria Math" w:eastAsiaTheme="minorEastAsia" w:hAnsi="Cambria Math"/>
                            <w:i/>
                            <w:lang w:val="el-GR"/>
                          </w:rPr>
                        </w:del>
                      </m:ctrlPr>
                    </m:sSubPr>
                    <m:e>
                      <m:r>
                        <w:del w:id="2772" w:author="Στάθης Καπ" w:date="2023-02-01T09:03:00Z">
                          <w:rPr>
                            <w:rFonts w:ascii="Cambria Math" w:eastAsiaTheme="minorEastAsia" w:hAnsi="Cambria Math"/>
                            <w:lang w:val="el-GR"/>
                          </w:rPr>
                          <m:t>x</m:t>
                        </w:del>
                      </m:r>
                    </m:e>
                    <m:sub>
                      <m:r>
                        <w:del w:id="2773" w:author="Στάθης Καπ" w:date="2023-02-01T09:03:00Z">
                          <w:rPr>
                            <w:rFonts w:ascii="Cambria Math" w:eastAsiaTheme="minorEastAsia" w:hAnsi="Cambria Math"/>
                            <w:lang w:val="el-GR"/>
                          </w:rPr>
                          <m:t>ind</m:t>
                        </w:del>
                      </m:r>
                    </m:sub>
                  </m:sSub>
                </m:e>
              </m:nary>
            </m:e>
          </m:nary>
          <m:r>
            <w:del w:id="2774"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114CDB" w:rsidP="00DD5D88">
      <w:pPr>
        <w:rPr>
          <w:del w:id="2775" w:author="Στάθης Καπ" w:date="2023-02-01T09:03:00Z"/>
          <w:rFonts w:eastAsiaTheme="minorEastAsia"/>
          <w:i/>
          <w:lang w:val="el-GR"/>
        </w:rPr>
      </w:pPr>
      <m:oMathPara>
        <m:oMath>
          <m:nary>
            <m:naryPr>
              <m:chr m:val="∑"/>
              <m:limLoc m:val="undOvr"/>
              <m:ctrlPr>
                <w:del w:id="2776" w:author="Στάθης Καπ" w:date="2023-02-01T09:03:00Z">
                  <w:rPr>
                    <w:rFonts w:ascii="Cambria Math" w:eastAsiaTheme="minorEastAsia" w:hAnsi="Cambria Math"/>
                    <w:i/>
                    <w:lang w:val="el-GR"/>
                  </w:rPr>
                </w:del>
              </m:ctrlPr>
            </m:naryPr>
            <m:sub>
              <m:r>
                <w:del w:id="2777" w:author="Στάθης Καπ" w:date="2023-02-01T09:03:00Z">
                  <w:rPr>
                    <w:rFonts w:ascii="Cambria Math" w:eastAsiaTheme="minorEastAsia" w:hAnsi="Cambria Math"/>
                    <w:lang w:val="el-GR"/>
                  </w:rPr>
                  <m:t>i=1</m:t>
                </w:del>
              </m:r>
            </m:sub>
            <m:sup>
              <m:r>
                <w:del w:id="2778" w:author="Στάθης Καπ" w:date="2023-02-01T09:03:00Z">
                  <w:rPr>
                    <w:rFonts w:ascii="Cambria Math" w:eastAsiaTheme="minorEastAsia" w:hAnsi="Cambria Math"/>
                    <w:lang w:val="el-GR"/>
                  </w:rPr>
                  <m:t>n-1</m:t>
                </w:del>
              </m:r>
            </m:sup>
            <m:e>
              <m:sSub>
                <m:sSubPr>
                  <m:ctrlPr>
                    <w:del w:id="2779" w:author="Στάθης Καπ" w:date="2023-02-01T09:03:00Z">
                      <w:rPr>
                        <w:rFonts w:ascii="Cambria Math" w:eastAsiaTheme="minorEastAsia" w:hAnsi="Cambria Math"/>
                        <w:i/>
                        <w:lang w:val="el-GR"/>
                      </w:rPr>
                    </w:del>
                  </m:ctrlPr>
                </m:sSubPr>
                <m:e>
                  <m:r>
                    <w:del w:id="2780" w:author="Στάθης Καπ" w:date="2023-02-01T09:03:00Z">
                      <w:rPr>
                        <w:rFonts w:ascii="Cambria Math" w:eastAsiaTheme="minorEastAsia" w:hAnsi="Cambria Math"/>
                        <w:lang w:val="el-GR"/>
                      </w:rPr>
                      <m:t>x</m:t>
                    </w:del>
                  </m:r>
                </m:e>
                <m:sub>
                  <m:r>
                    <w:del w:id="2781" w:author="Στάθης Καπ" w:date="2023-02-01T09:03:00Z">
                      <w:rPr>
                        <w:rFonts w:ascii="Cambria Math" w:eastAsiaTheme="minorEastAsia" w:hAnsi="Cambria Math"/>
                        <w:lang w:val="el-GR"/>
                      </w:rPr>
                      <m:t>ikd</m:t>
                    </w:del>
                  </m:r>
                </m:sub>
              </m:sSub>
            </m:e>
          </m:nary>
          <m:r>
            <w:del w:id="2782" w:author="Στάθης Καπ" w:date="2023-02-01T09:03:00Z">
              <w:rPr>
                <w:rFonts w:ascii="Cambria Math" w:eastAsiaTheme="minorEastAsia" w:hAnsi="Cambria Math"/>
                <w:lang w:val="el-GR"/>
              </w:rPr>
              <m:t>=</m:t>
            </w:del>
          </m:r>
          <m:nary>
            <m:naryPr>
              <m:chr m:val="∑"/>
              <m:limLoc m:val="undOvr"/>
              <m:ctrlPr>
                <w:del w:id="2783" w:author="Στάθης Καπ" w:date="2023-02-01T09:03:00Z">
                  <w:rPr>
                    <w:rFonts w:ascii="Cambria Math" w:eastAsiaTheme="minorEastAsia" w:hAnsi="Cambria Math"/>
                    <w:i/>
                    <w:lang w:val="el-GR"/>
                  </w:rPr>
                </w:del>
              </m:ctrlPr>
            </m:naryPr>
            <m:sub>
              <m:r>
                <w:del w:id="2784" w:author="Στάθης Καπ" w:date="2023-02-01T09:03:00Z">
                  <w:rPr>
                    <w:rFonts w:ascii="Cambria Math" w:eastAsiaTheme="minorEastAsia" w:hAnsi="Cambria Math"/>
                    <w:lang w:val="el-GR"/>
                  </w:rPr>
                  <m:t>j=2</m:t>
                </w:del>
              </m:r>
            </m:sub>
            <m:sup>
              <m:r>
                <w:del w:id="2785" w:author="Στάθης Καπ" w:date="2023-02-01T09:03:00Z">
                  <w:rPr>
                    <w:rFonts w:ascii="Cambria Math" w:eastAsiaTheme="minorEastAsia" w:hAnsi="Cambria Math"/>
                    <w:lang w:val="el-GR"/>
                  </w:rPr>
                  <m:t>n</m:t>
                </w:del>
              </m:r>
            </m:sup>
            <m:e>
              <m:sSub>
                <m:sSubPr>
                  <m:ctrlPr>
                    <w:del w:id="2786" w:author="Στάθης Καπ" w:date="2023-02-01T09:03:00Z">
                      <w:rPr>
                        <w:rFonts w:ascii="Cambria Math" w:eastAsiaTheme="minorEastAsia" w:hAnsi="Cambria Math"/>
                        <w:i/>
                        <w:lang w:val="el-GR"/>
                      </w:rPr>
                    </w:del>
                  </m:ctrlPr>
                </m:sSubPr>
                <m:e>
                  <m:r>
                    <w:del w:id="2787" w:author="Στάθης Καπ" w:date="2023-02-01T09:03:00Z">
                      <w:rPr>
                        <w:rFonts w:ascii="Cambria Math" w:eastAsiaTheme="minorEastAsia" w:hAnsi="Cambria Math"/>
                        <w:lang w:val="el-GR"/>
                      </w:rPr>
                      <m:t>x</m:t>
                    </w:del>
                  </m:r>
                </m:e>
                <m:sub>
                  <m:r>
                    <w:del w:id="2788" w:author="Στάθης Καπ" w:date="2023-02-01T09:03:00Z">
                      <w:rPr>
                        <w:rFonts w:ascii="Cambria Math" w:eastAsiaTheme="minorEastAsia" w:hAnsi="Cambria Math"/>
                        <w:lang w:val="el-GR"/>
                      </w:rPr>
                      <m:t>kjd</m:t>
                    </w:del>
                  </m:r>
                </m:sub>
              </m:sSub>
            </m:e>
          </m:nary>
          <m:r>
            <w:del w:id="2789" w:author="Στάθης Καπ" w:date="2023-02-01T09:03:00Z">
              <w:rPr>
                <w:rFonts w:ascii="Cambria Math" w:eastAsiaTheme="minorEastAsia" w:hAnsi="Cambria Math"/>
                <w:lang w:val="el-GR"/>
              </w:rPr>
              <m:t>=</m:t>
            </w:del>
          </m:r>
          <m:sSub>
            <m:sSubPr>
              <m:ctrlPr>
                <w:del w:id="2790" w:author="Στάθης Καπ" w:date="2023-02-01T09:03:00Z">
                  <w:rPr>
                    <w:rFonts w:ascii="Cambria Math" w:eastAsiaTheme="minorEastAsia" w:hAnsi="Cambria Math"/>
                    <w:i/>
                    <w:lang w:val="el-GR"/>
                  </w:rPr>
                </w:del>
              </m:ctrlPr>
            </m:sSubPr>
            <m:e>
              <m:r>
                <w:del w:id="2791" w:author="Στάθης Καπ" w:date="2023-02-01T09:03:00Z">
                  <w:rPr>
                    <w:rFonts w:ascii="Cambria Math" w:eastAsiaTheme="minorEastAsia" w:hAnsi="Cambria Math"/>
                    <w:lang w:val="el-GR"/>
                  </w:rPr>
                  <m:t>y</m:t>
                </w:del>
              </m:r>
            </m:e>
            <m:sub>
              <m:r>
                <w:del w:id="2792" w:author="Στάθης Καπ" w:date="2023-02-01T09:03:00Z">
                  <w:rPr>
                    <w:rFonts w:ascii="Cambria Math" w:eastAsiaTheme="minorEastAsia" w:hAnsi="Cambria Math"/>
                    <w:lang w:val="el-GR"/>
                  </w:rPr>
                  <m:t>kd</m:t>
                </w:del>
              </m:r>
            </m:sub>
          </m:sSub>
          <m:r>
            <w:del w:id="2793"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114CDB" w:rsidP="00DD5D88">
      <w:pPr>
        <w:rPr>
          <w:del w:id="2794" w:author="Στάθης Καπ" w:date="2023-02-01T09:03:00Z"/>
          <w:rFonts w:eastAsiaTheme="minorEastAsia"/>
          <w:i/>
          <w:iCs/>
          <w:lang w:val="el-GR"/>
        </w:rPr>
      </w:pPr>
      <m:oMathPara>
        <m:oMath>
          <m:sSub>
            <m:sSubPr>
              <m:ctrlPr>
                <w:del w:id="2795" w:author="Στάθης Καπ" w:date="2023-02-01T09:03:00Z">
                  <w:rPr>
                    <w:rFonts w:ascii="Cambria Math" w:eastAsiaTheme="minorEastAsia" w:hAnsi="Cambria Math"/>
                    <w:i/>
                    <w:iCs/>
                    <w:lang w:val="el-GR"/>
                  </w:rPr>
                </w:del>
              </m:ctrlPr>
            </m:sSubPr>
            <m:e>
              <m:r>
                <w:del w:id="2796" w:author="Στάθης Καπ" w:date="2023-02-01T09:03:00Z">
                  <w:rPr>
                    <w:rFonts w:ascii="Cambria Math" w:eastAsiaTheme="minorEastAsia" w:hAnsi="Cambria Math"/>
                    <w:lang w:val="el-GR"/>
                  </w:rPr>
                  <m:t>s</m:t>
                </w:del>
              </m:r>
            </m:e>
            <m:sub>
              <m:r>
                <w:del w:id="2797" w:author="Στάθης Καπ" w:date="2023-02-01T09:03:00Z">
                  <w:rPr>
                    <w:rFonts w:ascii="Cambria Math" w:eastAsiaTheme="minorEastAsia" w:hAnsi="Cambria Math"/>
                    <w:lang w:val="el-GR"/>
                  </w:rPr>
                  <m:t>id</m:t>
                </w:del>
              </m:r>
            </m:sub>
          </m:sSub>
          <m:r>
            <w:del w:id="2798" w:author="Στάθης Καπ" w:date="2023-02-01T09:03:00Z">
              <w:rPr>
                <w:rFonts w:ascii="Cambria Math" w:eastAsiaTheme="minorEastAsia" w:hAnsi="Cambria Math"/>
                <w:lang w:val="el-GR"/>
              </w:rPr>
              <m:t>+</m:t>
            </w:del>
          </m:r>
          <m:sSub>
            <m:sSubPr>
              <m:ctrlPr>
                <w:del w:id="2799" w:author="Στάθης Καπ" w:date="2023-02-01T09:03:00Z">
                  <w:rPr>
                    <w:rFonts w:ascii="Cambria Math" w:eastAsiaTheme="minorEastAsia" w:hAnsi="Cambria Math"/>
                    <w:i/>
                    <w:iCs/>
                    <w:lang w:val="el-GR"/>
                  </w:rPr>
                </w:del>
              </m:ctrlPr>
            </m:sSubPr>
            <m:e>
              <m:r>
                <w:del w:id="2800" w:author="Στάθης Καπ" w:date="2023-02-01T09:03:00Z">
                  <w:rPr>
                    <w:rFonts w:ascii="Cambria Math" w:eastAsiaTheme="minorEastAsia" w:hAnsi="Cambria Math"/>
                    <w:lang w:val="el-GR"/>
                  </w:rPr>
                  <m:t>T</m:t>
                </w:del>
              </m:r>
            </m:e>
            <m:sub>
              <m:r>
                <w:del w:id="2801" w:author="Στάθης Καπ" w:date="2023-02-01T09:03:00Z">
                  <w:rPr>
                    <w:rFonts w:ascii="Cambria Math" w:eastAsiaTheme="minorEastAsia" w:hAnsi="Cambria Math"/>
                    <w:lang w:val="el-GR"/>
                  </w:rPr>
                  <m:t>i</m:t>
                </w:del>
              </m:r>
            </m:sub>
          </m:sSub>
          <m:r>
            <w:del w:id="2802" w:author="Στάθης Καπ" w:date="2023-02-01T09:03:00Z">
              <w:rPr>
                <w:rFonts w:ascii="Cambria Math" w:eastAsiaTheme="minorEastAsia" w:hAnsi="Cambria Math"/>
                <w:lang w:val="el-GR"/>
              </w:rPr>
              <m:t>+</m:t>
            </w:del>
          </m:r>
          <m:sSub>
            <m:sSubPr>
              <m:ctrlPr>
                <w:del w:id="2803" w:author="Στάθης Καπ" w:date="2023-02-01T09:03:00Z">
                  <w:rPr>
                    <w:rFonts w:ascii="Cambria Math" w:eastAsiaTheme="minorEastAsia" w:hAnsi="Cambria Math"/>
                    <w:i/>
                    <w:iCs/>
                    <w:lang w:val="el-GR"/>
                  </w:rPr>
                </w:del>
              </m:ctrlPr>
            </m:sSubPr>
            <m:e>
              <m:r>
                <w:del w:id="2804" w:author="Στάθης Καπ" w:date="2023-02-01T09:03:00Z">
                  <w:rPr>
                    <w:rFonts w:ascii="Cambria Math" w:eastAsiaTheme="minorEastAsia" w:hAnsi="Cambria Math"/>
                    <w:lang w:val="el-GR"/>
                  </w:rPr>
                  <m:t>c</m:t>
                </w:del>
              </m:r>
            </m:e>
            <m:sub>
              <m:r>
                <w:del w:id="2805" w:author="Στάθης Καπ" w:date="2023-02-01T09:03:00Z">
                  <w:rPr>
                    <w:rFonts w:ascii="Cambria Math" w:eastAsiaTheme="minorEastAsia" w:hAnsi="Cambria Math"/>
                    <w:lang w:val="el-GR"/>
                  </w:rPr>
                  <m:t>ij</m:t>
                </w:del>
              </m:r>
            </m:sub>
          </m:sSub>
          <m:r>
            <w:del w:id="2806" w:author="Στάθης Καπ" w:date="2023-02-01T09:03:00Z">
              <w:rPr>
                <w:rFonts w:ascii="Cambria Math" w:eastAsiaTheme="minorEastAsia" w:hAnsi="Cambria Math"/>
                <w:lang w:val="el-GR"/>
              </w:rPr>
              <m:t>-</m:t>
            </w:del>
          </m:r>
          <m:sSub>
            <m:sSubPr>
              <m:ctrlPr>
                <w:del w:id="2807" w:author="Στάθης Καπ" w:date="2023-02-01T09:03:00Z">
                  <w:rPr>
                    <w:rFonts w:ascii="Cambria Math" w:eastAsiaTheme="minorEastAsia" w:hAnsi="Cambria Math"/>
                    <w:i/>
                    <w:iCs/>
                    <w:lang w:val="el-GR"/>
                  </w:rPr>
                </w:del>
              </m:ctrlPr>
            </m:sSubPr>
            <m:e>
              <m:r>
                <w:del w:id="2808" w:author="Στάθης Καπ" w:date="2023-02-01T09:03:00Z">
                  <w:rPr>
                    <w:rFonts w:ascii="Cambria Math" w:eastAsiaTheme="minorEastAsia" w:hAnsi="Cambria Math"/>
                    <w:lang w:val="el-GR"/>
                  </w:rPr>
                  <m:t>s</m:t>
                </w:del>
              </m:r>
            </m:e>
            <m:sub>
              <m:r>
                <w:del w:id="2809" w:author="Στάθης Καπ" w:date="2023-02-01T09:03:00Z">
                  <w:rPr>
                    <w:rFonts w:ascii="Cambria Math" w:eastAsiaTheme="minorEastAsia" w:hAnsi="Cambria Math"/>
                    <w:lang w:val="el-GR"/>
                  </w:rPr>
                  <m:t>jd</m:t>
                </w:del>
              </m:r>
            </m:sub>
          </m:sSub>
          <m:r>
            <w:del w:id="2810" w:author="Στάθης Καπ" w:date="2023-02-01T09:03:00Z">
              <w:rPr>
                <w:rFonts w:ascii="Cambria Math" w:eastAsiaTheme="minorEastAsia" w:hAnsi="Cambria Math"/>
                <w:lang w:val="el-GR"/>
              </w:rPr>
              <m:t>≤M</m:t>
            </w:del>
          </m:r>
          <m:d>
            <m:dPr>
              <m:ctrlPr>
                <w:del w:id="2811" w:author="Στάθης Καπ" w:date="2023-02-01T09:03:00Z">
                  <w:rPr>
                    <w:rFonts w:ascii="Cambria Math" w:eastAsiaTheme="minorEastAsia" w:hAnsi="Cambria Math"/>
                    <w:i/>
                    <w:iCs/>
                    <w:lang w:val="el-GR"/>
                  </w:rPr>
                </w:del>
              </m:ctrlPr>
            </m:dPr>
            <m:e>
              <m:r>
                <w:del w:id="2812" w:author="Στάθης Καπ" w:date="2023-02-01T09:03:00Z">
                  <w:rPr>
                    <w:rFonts w:ascii="Cambria Math" w:eastAsiaTheme="minorEastAsia" w:hAnsi="Cambria Math"/>
                    <w:lang w:val="el-GR"/>
                  </w:rPr>
                  <m:t>1-</m:t>
                </w:del>
              </m:r>
              <m:sSub>
                <m:sSubPr>
                  <m:ctrlPr>
                    <w:del w:id="2813" w:author="Στάθης Καπ" w:date="2023-02-01T09:03:00Z">
                      <w:rPr>
                        <w:rFonts w:ascii="Cambria Math" w:eastAsiaTheme="minorEastAsia" w:hAnsi="Cambria Math"/>
                        <w:i/>
                        <w:iCs/>
                        <w:lang w:val="el-GR"/>
                      </w:rPr>
                    </w:del>
                  </m:ctrlPr>
                </m:sSubPr>
                <m:e>
                  <m:r>
                    <w:del w:id="2814" w:author="Στάθης Καπ" w:date="2023-02-01T09:03:00Z">
                      <w:rPr>
                        <w:rFonts w:ascii="Cambria Math" w:eastAsiaTheme="minorEastAsia" w:hAnsi="Cambria Math"/>
                        <w:lang w:val="el-GR"/>
                      </w:rPr>
                      <m:t>x</m:t>
                    </w:del>
                  </m:r>
                </m:e>
                <m:sub>
                  <m:r>
                    <w:del w:id="2815" w:author="Στάθης Καπ" w:date="2023-02-01T09:03:00Z">
                      <w:rPr>
                        <w:rFonts w:ascii="Cambria Math" w:eastAsiaTheme="minorEastAsia" w:hAnsi="Cambria Math"/>
                        <w:lang w:val="el-GR"/>
                      </w:rPr>
                      <m:t>ijd</m:t>
                    </w:del>
                  </m:r>
                </m:sub>
              </m:sSub>
            </m:e>
          </m:d>
          <m:r>
            <w:del w:id="2816"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114CDB" w:rsidP="00DD5D88">
      <w:pPr>
        <w:rPr>
          <w:del w:id="2817" w:author="Στάθης Καπ" w:date="2023-02-01T09:03:00Z"/>
          <w:rFonts w:eastAsiaTheme="minorEastAsia"/>
          <w:i/>
          <w:lang w:val="el-GR"/>
        </w:rPr>
      </w:pPr>
      <m:oMathPara>
        <m:oMath>
          <m:nary>
            <m:naryPr>
              <m:chr m:val="∑"/>
              <m:limLoc m:val="undOvr"/>
              <m:ctrlPr>
                <w:del w:id="2818" w:author="Στάθης Καπ" w:date="2023-02-01T09:03:00Z">
                  <w:rPr>
                    <w:rFonts w:ascii="Cambria Math" w:hAnsi="Cambria Math"/>
                    <w:i/>
                    <w:lang w:val="el-GR"/>
                  </w:rPr>
                </w:del>
              </m:ctrlPr>
            </m:naryPr>
            <m:sub>
              <m:r>
                <w:del w:id="2819" w:author="Στάθης Καπ" w:date="2023-02-01T09:03:00Z">
                  <w:rPr>
                    <w:rFonts w:ascii="Cambria Math" w:hAnsi="Cambria Math"/>
                    <w:lang w:val="el-GR"/>
                  </w:rPr>
                  <m:t>d=1</m:t>
                </w:del>
              </m:r>
            </m:sub>
            <m:sup>
              <m:r>
                <w:del w:id="2820" w:author="Στάθης Καπ" w:date="2023-02-01T09:03:00Z">
                  <w:rPr>
                    <w:rFonts w:ascii="Cambria Math" w:hAnsi="Cambria Math"/>
                    <w:lang w:val="el-GR"/>
                  </w:rPr>
                  <m:t>m</m:t>
                </w:del>
              </m:r>
            </m:sup>
            <m:e>
              <m:sSub>
                <m:sSubPr>
                  <m:ctrlPr>
                    <w:del w:id="2821" w:author="Στάθης Καπ" w:date="2023-02-01T09:03:00Z">
                      <w:rPr>
                        <w:rFonts w:ascii="Cambria Math" w:hAnsi="Cambria Math"/>
                        <w:i/>
                        <w:lang w:val="el-GR"/>
                      </w:rPr>
                    </w:del>
                  </m:ctrlPr>
                </m:sSubPr>
                <m:e>
                  <m:r>
                    <w:del w:id="2822" w:author="Στάθης Καπ" w:date="2023-02-01T09:03:00Z">
                      <w:rPr>
                        <w:rFonts w:ascii="Cambria Math" w:hAnsi="Cambria Math"/>
                        <w:lang w:val="el-GR"/>
                      </w:rPr>
                      <m:t>y</m:t>
                    </w:del>
                  </m:r>
                </m:e>
                <m:sub>
                  <m:r>
                    <w:del w:id="2823" w:author="Στάθης Καπ" w:date="2023-02-01T09:03:00Z">
                      <w:rPr>
                        <w:rFonts w:ascii="Cambria Math" w:hAnsi="Cambria Math"/>
                        <w:lang w:val="el-GR"/>
                      </w:rPr>
                      <m:t>kd</m:t>
                    </w:del>
                  </m:r>
                </m:sub>
              </m:sSub>
            </m:e>
          </m:nary>
          <m:r>
            <w:del w:id="2824" w:author="Στάθης Καπ" w:date="2023-02-01T09:03:00Z">
              <w:rPr>
                <w:rFonts w:ascii="Cambria Math" w:hAnsi="Cambria Math"/>
                <w:lang w:val="el-GR"/>
              </w:rPr>
              <m:t>≤1 ∀k=2,⋯,n-1</m:t>
            </w:del>
          </m:r>
        </m:oMath>
      </m:oMathPara>
    </w:p>
    <w:p w14:paraId="7A125DBD" w14:textId="7CC93862" w:rsidR="00F51F97" w:rsidRPr="004805CE" w:rsidDel="00C961DB" w:rsidRDefault="00114CDB" w:rsidP="00DD5D88">
      <w:pPr>
        <w:rPr>
          <w:del w:id="2825" w:author="Στάθης Καπ" w:date="2023-02-01T09:03:00Z"/>
          <w:rFonts w:eastAsiaTheme="minorEastAsia"/>
          <w:i/>
          <w:iCs/>
          <w:lang w:val="el-GR"/>
        </w:rPr>
      </w:pPr>
      <m:oMathPara>
        <m:oMath>
          <m:nary>
            <m:naryPr>
              <m:chr m:val="∑"/>
              <m:limLoc m:val="undOvr"/>
              <m:ctrlPr>
                <w:del w:id="2826" w:author="Στάθης Καπ" w:date="2023-02-01T09:03:00Z">
                  <w:rPr>
                    <w:rFonts w:ascii="Cambria Math" w:hAnsi="Cambria Math"/>
                    <w:i/>
                    <w:iCs/>
                    <w:lang w:val="el-GR"/>
                  </w:rPr>
                </w:del>
              </m:ctrlPr>
            </m:naryPr>
            <m:sub>
              <m:r>
                <w:del w:id="2827" w:author="Στάθης Καπ" w:date="2023-02-01T09:03:00Z">
                  <w:rPr>
                    <w:rFonts w:ascii="Cambria Math" w:hAnsi="Cambria Math"/>
                    <w:lang w:val="el-GR"/>
                  </w:rPr>
                  <m:t>i=1</m:t>
                </w:del>
              </m:r>
            </m:sub>
            <m:sup>
              <m:r>
                <w:del w:id="2828" w:author="Στάθης Καπ" w:date="2023-02-01T09:03:00Z">
                  <w:rPr>
                    <w:rFonts w:ascii="Cambria Math" w:hAnsi="Cambria Math"/>
                    <w:lang w:val="el-GR"/>
                  </w:rPr>
                  <m:t>n-1</m:t>
                </w:del>
              </m:r>
            </m:sup>
            <m:e>
              <m:r>
                <w:del w:id="2829" w:author="Στάθης Καπ" w:date="2023-02-01T09:03:00Z">
                  <w:rPr>
                    <w:rFonts w:ascii="Cambria Math" w:hAnsi="Cambria Math"/>
                    <w:lang w:val="el-GR"/>
                  </w:rPr>
                  <m:t>(</m:t>
                </w:del>
              </m:r>
              <m:sSub>
                <m:sSubPr>
                  <m:ctrlPr>
                    <w:del w:id="2830" w:author="Στάθης Καπ" w:date="2023-02-01T09:03:00Z">
                      <w:rPr>
                        <w:rFonts w:ascii="Cambria Math" w:hAnsi="Cambria Math"/>
                        <w:i/>
                        <w:iCs/>
                        <w:lang w:val="el-GR"/>
                      </w:rPr>
                    </w:del>
                  </m:ctrlPr>
                </m:sSubPr>
                <m:e>
                  <m:r>
                    <w:del w:id="2831" w:author="Στάθης Καπ" w:date="2023-02-01T09:03:00Z">
                      <w:rPr>
                        <w:rFonts w:ascii="Cambria Math" w:hAnsi="Cambria Math"/>
                        <w:lang w:val="el-GR"/>
                      </w:rPr>
                      <m:t>T</m:t>
                    </w:del>
                  </m:r>
                </m:e>
                <m:sub>
                  <m:r>
                    <w:del w:id="2832" w:author="Στάθης Καπ" w:date="2023-02-01T09:03:00Z">
                      <w:rPr>
                        <w:rFonts w:ascii="Cambria Math" w:hAnsi="Cambria Math"/>
                        <w:lang w:val="el-GR"/>
                      </w:rPr>
                      <m:t>i</m:t>
                    </w:del>
                  </m:r>
                </m:sub>
              </m:sSub>
              <m:sSub>
                <m:sSubPr>
                  <m:ctrlPr>
                    <w:del w:id="2833" w:author="Στάθης Καπ" w:date="2023-02-01T09:03:00Z">
                      <w:rPr>
                        <w:rFonts w:ascii="Cambria Math" w:hAnsi="Cambria Math"/>
                        <w:i/>
                        <w:iCs/>
                        <w:lang w:val="el-GR"/>
                      </w:rPr>
                    </w:del>
                  </m:ctrlPr>
                </m:sSubPr>
                <m:e>
                  <m:r>
                    <w:del w:id="2834" w:author="Στάθης Καπ" w:date="2023-02-01T09:03:00Z">
                      <w:rPr>
                        <w:rFonts w:ascii="Cambria Math" w:hAnsi="Cambria Math"/>
                        <w:lang w:val="el-GR"/>
                      </w:rPr>
                      <m:t>y</m:t>
                    </w:del>
                  </m:r>
                </m:e>
                <m:sub>
                  <m:r>
                    <w:del w:id="2835" w:author="Στάθης Καπ" w:date="2023-02-01T09:03:00Z">
                      <w:rPr>
                        <w:rFonts w:ascii="Cambria Math" w:hAnsi="Cambria Math"/>
                        <w:lang w:val="el-GR"/>
                      </w:rPr>
                      <m:t>id</m:t>
                    </w:del>
                  </m:r>
                </m:sub>
              </m:sSub>
              <m:r>
                <w:del w:id="2836" w:author="Στάθης Καπ" w:date="2023-02-01T09:03:00Z">
                  <w:rPr>
                    <w:rFonts w:ascii="Cambria Math" w:hAnsi="Cambria Math"/>
                    <w:lang w:val="el-GR"/>
                  </w:rPr>
                  <m:t>+</m:t>
                </w:del>
              </m:r>
              <m:nary>
                <m:naryPr>
                  <m:chr m:val="∑"/>
                  <m:limLoc m:val="undOvr"/>
                  <m:ctrlPr>
                    <w:del w:id="2837" w:author="Στάθης Καπ" w:date="2023-02-01T09:03:00Z">
                      <w:rPr>
                        <w:rFonts w:ascii="Cambria Math" w:hAnsi="Cambria Math"/>
                        <w:i/>
                        <w:iCs/>
                        <w:lang w:val="el-GR"/>
                      </w:rPr>
                    </w:del>
                  </m:ctrlPr>
                </m:naryPr>
                <m:sub>
                  <m:r>
                    <w:del w:id="2838" w:author="Στάθης Καπ" w:date="2023-02-01T09:03:00Z">
                      <w:rPr>
                        <w:rFonts w:ascii="Cambria Math" w:hAnsi="Cambria Math"/>
                        <w:lang w:val="el-GR"/>
                      </w:rPr>
                      <m:t>y=2</m:t>
                    </w:del>
                  </m:r>
                </m:sub>
                <m:sup>
                  <m:r>
                    <w:del w:id="2839" w:author="Στάθης Καπ" w:date="2023-02-01T09:03:00Z">
                      <w:rPr>
                        <w:rFonts w:ascii="Cambria Math" w:hAnsi="Cambria Math"/>
                        <w:lang w:val="el-GR"/>
                      </w:rPr>
                      <m:t>n</m:t>
                    </w:del>
                  </m:r>
                </m:sup>
                <m:e>
                  <m:sSub>
                    <m:sSubPr>
                      <m:ctrlPr>
                        <w:del w:id="2840" w:author="Στάθης Καπ" w:date="2023-02-01T09:03:00Z">
                          <w:rPr>
                            <w:rFonts w:ascii="Cambria Math" w:hAnsi="Cambria Math"/>
                            <w:i/>
                            <w:iCs/>
                            <w:lang w:val="el-GR"/>
                          </w:rPr>
                        </w:del>
                      </m:ctrlPr>
                    </m:sSubPr>
                    <m:e>
                      <m:r>
                        <w:del w:id="2841" w:author="Στάθης Καπ" w:date="2023-02-01T09:03:00Z">
                          <w:rPr>
                            <w:rFonts w:ascii="Cambria Math" w:hAnsi="Cambria Math"/>
                            <w:lang w:val="el-GR"/>
                          </w:rPr>
                          <m:t>c</m:t>
                        </w:del>
                      </m:r>
                    </m:e>
                    <m:sub>
                      <m:r>
                        <w:del w:id="2842" w:author="Στάθης Καπ" w:date="2023-02-01T09:03:00Z">
                          <w:rPr>
                            <w:rFonts w:ascii="Cambria Math" w:hAnsi="Cambria Math"/>
                            <w:lang w:val="el-GR"/>
                          </w:rPr>
                          <m:t>ij</m:t>
                        </w:del>
                      </m:r>
                    </m:sub>
                  </m:sSub>
                  <m:sSub>
                    <m:sSubPr>
                      <m:ctrlPr>
                        <w:del w:id="2843" w:author="Στάθης Καπ" w:date="2023-02-01T09:03:00Z">
                          <w:rPr>
                            <w:rFonts w:ascii="Cambria Math" w:hAnsi="Cambria Math"/>
                            <w:i/>
                            <w:iCs/>
                            <w:lang w:val="el-GR"/>
                          </w:rPr>
                        </w:del>
                      </m:ctrlPr>
                    </m:sSubPr>
                    <m:e>
                      <m:r>
                        <w:del w:id="2844" w:author="Στάθης Καπ" w:date="2023-02-01T09:03:00Z">
                          <w:rPr>
                            <w:rFonts w:ascii="Cambria Math" w:hAnsi="Cambria Math"/>
                            <w:lang w:val="el-GR"/>
                          </w:rPr>
                          <m:t>x</m:t>
                        </w:del>
                      </m:r>
                    </m:e>
                    <m:sub>
                      <m:r>
                        <w:del w:id="2845" w:author="Στάθης Καπ" w:date="2023-02-01T09:03:00Z">
                          <w:rPr>
                            <w:rFonts w:ascii="Cambria Math" w:hAnsi="Cambria Math"/>
                            <w:lang w:val="el-GR"/>
                          </w:rPr>
                          <m:t>ijd</m:t>
                        </w:del>
                      </m:r>
                    </m:sub>
                  </m:sSub>
                </m:e>
              </m:nary>
              <m:r>
                <w:del w:id="2846" w:author="Στάθης Καπ" w:date="2023-02-01T09:03:00Z">
                  <w:rPr>
                    <w:rFonts w:ascii="Cambria Math" w:hAnsi="Cambria Math"/>
                    <w:lang w:val="el-GR"/>
                  </w:rPr>
                  <m:t>)</m:t>
                </w:del>
              </m:r>
            </m:e>
          </m:nary>
          <m:r>
            <w:del w:id="2847" w:author="Στάθης Καπ" w:date="2023-02-01T09:03:00Z">
              <w:rPr>
                <w:rFonts w:ascii="Cambria Math" w:hAnsi="Cambria Math"/>
                <w:lang w:val="el-GR"/>
              </w:rPr>
              <m:t>≤</m:t>
            </w:del>
          </m:r>
          <m:sSub>
            <m:sSubPr>
              <m:ctrlPr>
                <w:del w:id="2848" w:author="Στάθης Καπ" w:date="2023-02-01T09:03:00Z">
                  <w:rPr>
                    <w:rFonts w:ascii="Cambria Math" w:hAnsi="Cambria Math"/>
                    <w:i/>
                    <w:iCs/>
                    <w:lang w:val="el-GR"/>
                  </w:rPr>
                </w:del>
              </m:ctrlPr>
            </m:sSubPr>
            <m:e>
              <m:r>
                <w:del w:id="2849" w:author="Στάθης Καπ" w:date="2023-02-01T09:03:00Z">
                  <w:rPr>
                    <w:rFonts w:ascii="Cambria Math" w:hAnsi="Cambria Math"/>
                    <w:lang w:val="el-GR"/>
                  </w:rPr>
                  <m:t>T</m:t>
                </w:del>
              </m:r>
            </m:e>
            <m:sub>
              <m:r>
                <w:del w:id="2850" w:author="Στάθης Καπ" w:date="2023-02-01T09:03:00Z">
                  <w:rPr>
                    <w:rFonts w:ascii="Cambria Math" w:hAnsi="Cambria Math"/>
                    <w:lang w:val="el-GR"/>
                  </w:rPr>
                  <m:t>max</m:t>
                </w:del>
              </m:r>
            </m:sub>
          </m:sSub>
          <m:r>
            <w:del w:id="2851"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114CDB" w:rsidP="00DD5D88">
      <w:pPr>
        <w:rPr>
          <w:del w:id="2852" w:author="Στάθης Καπ" w:date="2023-02-01T09:03:00Z"/>
          <w:i/>
          <w:lang w:val="el-GR"/>
        </w:rPr>
      </w:pPr>
      <m:oMathPara>
        <m:oMath>
          <m:sSub>
            <m:sSubPr>
              <m:ctrlPr>
                <w:del w:id="2853" w:author="Στάθης Καπ" w:date="2023-02-01T09:03:00Z">
                  <w:rPr>
                    <w:rFonts w:ascii="Cambria Math" w:hAnsi="Cambria Math"/>
                    <w:i/>
                    <w:lang w:val="el-GR"/>
                  </w:rPr>
                </w:del>
              </m:ctrlPr>
            </m:sSubPr>
            <m:e>
              <m:r>
                <w:del w:id="2854" w:author="Στάθης Καπ" w:date="2023-02-01T09:03:00Z">
                  <w:rPr>
                    <w:rFonts w:ascii="Cambria Math" w:hAnsi="Cambria Math"/>
                    <w:lang w:val="el-GR"/>
                  </w:rPr>
                  <m:t>O</m:t>
                </w:del>
              </m:r>
            </m:e>
            <m:sub>
              <m:r>
                <w:del w:id="2855" w:author="Στάθης Καπ" w:date="2023-02-01T09:03:00Z">
                  <w:rPr>
                    <w:rFonts w:ascii="Cambria Math" w:hAnsi="Cambria Math"/>
                    <w:lang w:val="el-GR"/>
                  </w:rPr>
                  <m:t>i</m:t>
                </w:del>
              </m:r>
            </m:sub>
          </m:sSub>
          <m:r>
            <w:del w:id="2856" w:author="Στάθης Καπ" w:date="2023-02-01T09:03:00Z">
              <w:rPr>
                <w:rFonts w:ascii="Cambria Math" w:hAnsi="Cambria Math"/>
                <w:lang w:val="el-GR"/>
              </w:rPr>
              <m:t>≤</m:t>
            </w:del>
          </m:r>
          <m:sSub>
            <m:sSubPr>
              <m:ctrlPr>
                <w:del w:id="2857" w:author="Στάθης Καπ" w:date="2023-02-01T09:03:00Z">
                  <w:rPr>
                    <w:rFonts w:ascii="Cambria Math" w:hAnsi="Cambria Math"/>
                    <w:i/>
                    <w:lang w:val="el-GR"/>
                  </w:rPr>
                </w:del>
              </m:ctrlPr>
            </m:sSubPr>
            <m:e>
              <m:r>
                <w:del w:id="2858" w:author="Στάθης Καπ" w:date="2023-02-01T09:03:00Z">
                  <w:rPr>
                    <w:rFonts w:ascii="Cambria Math" w:hAnsi="Cambria Math"/>
                    <w:lang w:val="el-GR"/>
                  </w:rPr>
                  <m:t>s</m:t>
                </w:del>
              </m:r>
            </m:e>
            <m:sub>
              <m:r>
                <w:del w:id="2859" w:author="Στάθης Καπ" w:date="2023-02-01T09:03:00Z">
                  <w:rPr>
                    <w:rFonts w:ascii="Cambria Math" w:hAnsi="Cambria Math"/>
                    <w:lang w:val="el-GR"/>
                  </w:rPr>
                  <m:t>id</m:t>
                </w:del>
              </m:r>
            </m:sub>
          </m:sSub>
          <m:r>
            <w:del w:id="2860"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114CDB" w:rsidP="00DD5D88">
      <w:pPr>
        <w:rPr>
          <w:del w:id="2861" w:author="Στάθης Καπ" w:date="2023-02-01T09:03:00Z"/>
          <w:i/>
          <w:iCs/>
          <w:lang w:val="el-GR"/>
        </w:rPr>
      </w:pPr>
      <m:oMathPara>
        <m:oMath>
          <m:sSub>
            <m:sSubPr>
              <m:ctrlPr>
                <w:del w:id="2862" w:author="Στάθης Καπ" w:date="2023-02-01T09:03:00Z">
                  <w:rPr>
                    <w:rFonts w:ascii="Cambria Math" w:hAnsi="Cambria Math"/>
                    <w:i/>
                    <w:iCs/>
                    <w:lang w:val="el-GR"/>
                  </w:rPr>
                </w:del>
              </m:ctrlPr>
            </m:sSubPr>
            <m:e>
              <m:r>
                <w:del w:id="2863" w:author="Στάθης Καπ" w:date="2023-02-01T09:03:00Z">
                  <w:rPr>
                    <w:rFonts w:ascii="Cambria Math" w:hAnsi="Cambria Math"/>
                    <w:lang w:val="el-GR"/>
                  </w:rPr>
                  <m:t>s</m:t>
                </w:del>
              </m:r>
            </m:e>
            <m:sub>
              <m:r>
                <w:del w:id="2864" w:author="Στάθης Καπ" w:date="2023-02-01T09:03:00Z">
                  <w:rPr>
                    <w:rFonts w:ascii="Cambria Math" w:hAnsi="Cambria Math"/>
                    <w:lang w:val="el-GR"/>
                  </w:rPr>
                  <m:t>id</m:t>
                </w:del>
              </m:r>
            </m:sub>
          </m:sSub>
          <m:r>
            <w:del w:id="2865" w:author="Στάθης Καπ" w:date="2023-02-01T09:03:00Z">
              <w:rPr>
                <w:rFonts w:ascii="Cambria Math" w:hAnsi="Cambria Math"/>
                <w:lang w:val="el-GR"/>
              </w:rPr>
              <m:t>≤</m:t>
            </w:del>
          </m:r>
          <m:sSub>
            <m:sSubPr>
              <m:ctrlPr>
                <w:del w:id="2866" w:author="Στάθης Καπ" w:date="2023-02-01T09:03:00Z">
                  <w:rPr>
                    <w:rFonts w:ascii="Cambria Math" w:hAnsi="Cambria Math"/>
                    <w:i/>
                    <w:iCs/>
                    <w:lang w:val="el-GR"/>
                  </w:rPr>
                </w:del>
              </m:ctrlPr>
            </m:sSubPr>
            <m:e>
              <m:r>
                <w:del w:id="2867" w:author="Στάθης Καπ" w:date="2023-02-01T09:03:00Z">
                  <w:rPr>
                    <w:rFonts w:ascii="Cambria Math" w:hAnsi="Cambria Math"/>
                    <w:lang w:val="el-GR"/>
                  </w:rPr>
                  <m:t>C</m:t>
                </w:del>
              </m:r>
            </m:e>
            <m:sub>
              <m:r>
                <w:del w:id="2868" w:author="Στάθης Καπ" w:date="2023-02-01T09:03:00Z">
                  <w:rPr>
                    <w:rFonts w:ascii="Cambria Math" w:hAnsi="Cambria Math"/>
                    <w:lang w:val="el-GR"/>
                  </w:rPr>
                  <m:t>i</m:t>
                </w:del>
              </m:r>
            </m:sub>
          </m:sSub>
          <m:r>
            <w:del w:id="2869"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114CDB" w:rsidP="00DD5D88">
      <w:pPr>
        <w:rPr>
          <w:del w:id="2870" w:author="Στάθης Καπ" w:date="2023-02-01T09:03:00Z"/>
          <w:i/>
          <w:iCs/>
          <w:lang w:val="el-GR"/>
        </w:rPr>
      </w:pPr>
      <m:oMathPara>
        <m:oMath>
          <m:sSub>
            <m:sSubPr>
              <m:ctrlPr>
                <w:del w:id="2871" w:author="Στάθης Καπ" w:date="2023-02-01T09:03:00Z">
                  <w:rPr>
                    <w:rFonts w:ascii="Cambria Math" w:hAnsi="Cambria Math"/>
                    <w:i/>
                    <w:iCs/>
                    <w:lang w:val="el-GR"/>
                  </w:rPr>
                </w:del>
              </m:ctrlPr>
            </m:sSubPr>
            <m:e>
              <m:r>
                <w:del w:id="2872" w:author="Στάθης Καπ" w:date="2023-02-01T09:03:00Z">
                  <w:rPr>
                    <w:rFonts w:ascii="Cambria Math" w:hAnsi="Cambria Math"/>
                    <w:lang w:val="el-GR"/>
                  </w:rPr>
                  <m:t>x</m:t>
                </w:del>
              </m:r>
            </m:e>
            <m:sub>
              <m:r>
                <w:del w:id="2873" w:author="Στάθης Καπ" w:date="2023-02-01T09:03:00Z">
                  <w:rPr>
                    <w:rFonts w:ascii="Cambria Math" w:hAnsi="Cambria Math"/>
                    <w:lang w:val="el-GR"/>
                  </w:rPr>
                  <m:t>ijd</m:t>
                </w:del>
              </m:r>
            </m:sub>
          </m:sSub>
          <m:r>
            <w:del w:id="2874" w:author="Στάθης Καπ" w:date="2023-02-01T09:03:00Z">
              <w:rPr>
                <w:rFonts w:ascii="Cambria Math" w:hAnsi="Cambria Math"/>
                <w:lang w:val="el-GR"/>
              </w:rPr>
              <m:t>,</m:t>
            </w:del>
          </m:r>
          <m:sSub>
            <m:sSubPr>
              <m:ctrlPr>
                <w:del w:id="2875" w:author="Στάθης Καπ" w:date="2023-02-01T09:03:00Z">
                  <w:rPr>
                    <w:rFonts w:ascii="Cambria Math" w:hAnsi="Cambria Math"/>
                    <w:i/>
                    <w:iCs/>
                    <w:lang w:val="el-GR"/>
                  </w:rPr>
                </w:del>
              </m:ctrlPr>
            </m:sSubPr>
            <m:e>
              <m:r>
                <w:del w:id="2876" w:author="Στάθης Καπ" w:date="2023-02-01T09:03:00Z">
                  <w:rPr>
                    <w:rFonts w:ascii="Cambria Math" w:hAnsi="Cambria Math"/>
                    <w:lang w:val="el-GR"/>
                  </w:rPr>
                  <m:t>y</m:t>
                </w:del>
              </m:r>
            </m:e>
            <m:sub>
              <m:r>
                <w:del w:id="2877" w:author="Στάθης Καπ" w:date="2023-02-01T09:03:00Z">
                  <w:rPr>
                    <w:rFonts w:ascii="Cambria Math" w:hAnsi="Cambria Math"/>
                    <w:lang w:val="el-GR"/>
                  </w:rPr>
                  <m:t>id</m:t>
                </w:del>
              </m:r>
            </m:sub>
          </m:sSub>
          <m:r>
            <w:del w:id="2878" w:author="Στάθης Καπ" w:date="2023-02-01T09:03:00Z">
              <w:rPr>
                <w:rFonts w:ascii="Cambria Math" w:hAnsi="Cambria Math"/>
                <w:lang w:val="el-GR"/>
              </w:rPr>
              <m:t>∈</m:t>
            </w:del>
          </m:r>
          <m:d>
            <m:dPr>
              <m:begChr m:val="{"/>
              <m:endChr m:val="}"/>
              <m:ctrlPr>
                <w:del w:id="2879" w:author="Στάθης Καπ" w:date="2023-02-01T09:03:00Z">
                  <w:rPr>
                    <w:rFonts w:ascii="Cambria Math" w:hAnsi="Cambria Math"/>
                    <w:i/>
                    <w:iCs/>
                    <w:lang w:val="el-GR"/>
                  </w:rPr>
                </w:del>
              </m:ctrlPr>
            </m:dPr>
            <m:e>
              <m:r>
                <w:del w:id="2880" w:author="Στάθης Καπ" w:date="2023-02-01T09:03:00Z">
                  <w:rPr>
                    <w:rFonts w:ascii="Cambria Math" w:hAnsi="Cambria Math"/>
                    <w:lang w:val="el-GR"/>
                  </w:rPr>
                  <m:t>0,1</m:t>
                </w:del>
              </m:r>
            </m:e>
          </m:d>
          <m:r>
            <w:del w:id="2881"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2494E546" w:rsidR="00632C10" w:rsidRDefault="00D54106" w:rsidP="0060093E">
      <w:pPr>
        <w:ind w:firstLine="360"/>
        <w:rPr>
          <w:lang w:val="el-GR"/>
        </w:rPr>
        <w:pPrChange w:id="2882" w:author="Στάθης Καπ" w:date="2023-03-13T04:18:00Z">
          <w:pPr/>
        </w:pPrChange>
      </w:pPr>
      <w:r w:rsidRPr="00996253">
        <w:rPr>
          <w:lang w:val="el-GR"/>
        </w:rPr>
        <w:t xml:space="preserve">Οι </w:t>
      </w:r>
      <w:r>
        <w:t>Montemanni</w:t>
      </w:r>
      <w:r w:rsidRPr="00996253">
        <w:rPr>
          <w:lang w:val="el-GR"/>
        </w:rPr>
        <w:t xml:space="preserve"> &amp; </w:t>
      </w:r>
      <w:r>
        <w:t>Gambardella</w:t>
      </w:r>
      <w:r w:rsidRPr="00996253">
        <w:rPr>
          <w:lang w:val="el-GR"/>
        </w:rPr>
        <w:t xml:space="preserve"> (2009)</w:t>
      </w:r>
      <w:customXmlInsRangeStart w:id="2883" w:author="Στάθης Καπ" w:date="2023-03-01T05:14:00Z"/>
      <w:sdt>
        <w:sdtPr>
          <w:rPr>
            <w:lang w:val="el-GR"/>
          </w:rPr>
          <w:id w:val="-1368522960"/>
          <w:citation/>
        </w:sdtPr>
        <w:sdtEndPr/>
        <w:sdtContent>
          <w:customXmlInsRangeEnd w:id="2883"/>
          <w:ins w:id="2884" w:author="Στάθης Καπ" w:date="2023-03-01T05:14:00Z">
            <w:r w:rsidR="007B61BA">
              <w:rPr>
                <w:lang w:val="el-GR"/>
              </w:rPr>
              <w:fldChar w:fldCharType="begin"/>
            </w:r>
            <w:r w:rsidR="007B61BA" w:rsidRPr="007B61BA">
              <w:rPr>
                <w:lang w:val="el-GR"/>
                <w:rPrChange w:id="2885" w:author="Στάθης Καπ" w:date="2023-03-01T05:14:00Z">
                  <w:rPr/>
                </w:rPrChange>
              </w:rPr>
              <w:instrText xml:space="preserve"> </w:instrText>
            </w:r>
            <w:r w:rsidR="007B61BA">
              <w:instrText>CITATION</w:instrText>
            </w:r>
            <w:r w:rsidR="007B61BA" w:rsidRPr="007B61BA">
              <w:rPr>
                <w:lang w:val="el-GR"/>
                <w:rPrChange w:id="2886" w:author="Στάθης Καπ" w:date="2023-03-01T05:14:00Z">
                  <w:rPr/>
                </w:rPrChange>
              </w:rPr>
              <w:instrText xml:space="preserve"> </w:instrText>
            </w:r>
            <w:r w:rsidR="007B61BA">
              <w:instrText>Rob</w:instrText>
            </w:r>
            <w:r w:rsidR="007B61BA" w:rsidRPr="007B61BA">
              <w:rPr>
                <w:lang w:val="el-GR"/>
                <w:rPrChange w:id="2887" w:author="Στάθης Καπ" w:date="2023-03-01T05:14:00Z">
                  <w:rPr/>
                </w:rPrChange>
              </w:rPr>
              <w:instrText>09 \</w:instrText>
            </w:r>
            <w:r w:rsidR="007B61BA">
              <w:instrText>l</w:instrText>
            </w:r>
            <w:r w:rsidR="007B61BA" w:rsidRPr="007B61BA">
              <w:rPr>
                <w:lang w:val="el-GR"/>
                <w:rPrChange w:id="2888" w:author="Στάθης Καπ" w:date="2023-03-01T05:14:00Z">
                  <w:rPr/>
                </w:rPrChange>
              </w:rPr>
              <w:instrText xml:space="preserve"> 1033 </w:instrText>
            </w:r>
          </w:ins>
          <w:r w:rsidR="007B61BA">
            <w:rPr>
              <w:lang w:val="el-GR"/>
            </w:rPr>
            <w:fldChar w:fldCharType="separate"/>
          </w:r>
          <w:r w:rsidR="008A6678" w:rsidRPr="00D70AE8">
            <w:rPr>
              <w:noProof/>
              <w:lang w:val="el-GR"/>
              <w:rPrChange w:id="2889" w:author="Στάθης Καπ" w:date="2023-03-13T04:34:00Z">
                <w:rPr>
                  <w:noProof/>
                </w:rPr>
              </w:rPrChange>
            </w:rPr>
            <w:t xml:space="preserve"> [30]</w:t>
          </w:r>
          <w:ins w:id="2890" w:author="Στάθης Καπ" w:date="2023-03-01T05:14:00Z">
            <w:r w:rsidR="007B61BA">
              <w:rPr>
                <w:lang w:val="el-GR"/>
              </w:rPr>
              <w:fldChar w:fldCharType="end"/>
            </w:r>
          </w:ins>
          <w:customXmlInsRangeStart w:id="2891" w:author="Στάθης Καπ" w:date="2023-03-01T05:14:00Z"/>
        </w:sdtContent>
      </w:sdt>
      <w:customXmlInsRangeEnd w:id="2891"/>
      <w:r w:rsidRPr="00996253">
        <w:rPr>
          <w:lang w:val="el-GR"/>
        </w:rPr>
        <w:t xml:space="preserve">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892" w:author="Charalampos Konstantopoulos" w:date="2023-01-27T11:10:00Z">
        <w:r>
          <w:rPr>
            <w:lang w:val="el-GR"/>
          </w:rPr>
          <w:t>Ο βαθμός επ</w:t>
        </w:r>
      </w:ins>
      <w:ins w:id="2893" w:author="Charalampos Konstantopoulos" w:date="2023-01-27T11:11:00Z">
        <w:r>
          <w:rPr>
            <w:lang w:val="el-GR"/>
          </w:rPr>
          <w:t xml:space="preserve">ιθυμίας </w:t>
        </w:r>
      </w:ins>
      <w:del w:id="2894"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895" w:author="Charalampos Konstantopoulos" w:date="2023-02-01T06:01:00Z">
        <w:r w:rsidR="001F33F3" w:rsidRPr="00B72F20">
          <w:rPr>
            <w:lang w:val="el-GR"/>
          </w:rPr>
          <w:delText>την οποία</w:delText>
        </w:r>
      </w:del>
      <w:ins w:id="2896" w:author="Charalampos Konstantopoulos" w:date="2023-02-01T06:01:00Z">
        <w:r w:rsidR="001F33F3" w:rsidRPr="00B72F20">
          <w:rPr>
            <w:lang w:val="el-GR"/>
          </w:rPr>
          <w:t>τ</w:t>
        </w:r>
      </w:ins>
      <w:ins w:id="2897" w:author="Charalampos Konstantopoulos" w:date="2023-01-27T11:11:00Z">
        <w:r w:rsidR="00704E3C">
          <w:rPr>
            <w:lang w:val="el-GR"/>
          </w:rPr>
          <w:t>ο</w:t>
        </w:r>
      </w:ins>
      <w:del w:id="2898" w:author="Charalampos Konstantopoulos" w:date="2023-01-27T11:11:00Z">
        <w:r w:rsidR="001F33F3" w:rsidRPr="00B72F20" w:rsidDel="00704E3C">
          <w:rPr>
            <w:lang w:val="el-GR"/>
          </w:rPr>
          <w:delText>η</w:delText>
        </w:r>
      </w:del>
      <w:ins w:id="2899" w:author="Charalampos Konstantopoulos" w:date="2023-02-01T06:01:00Z">
        <w:r w:rsidR="001F33F3" w:rsidRPr="00B72F20">
          <w:rPr>
            <w:lang w:val="el-GR"/>
          </w:rPr>
          <w:t>ν οποί</w:t>
        </w:r>
      </w:ins>
      <w:ins w:id="2900" w:author="Charalampos Konstantopoulos" w:date="2023-01-27T11:11:00Z">
        <w:r w:rsidR="00704E3C">
          <w:rPr>
            <w:lang w:val="el-GR"/>
          </w:rPr>
          <w:t>ο</w:t>
        </w:r>
      </w:ins>
      <w:del w:id="2901"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08D15E9A" w:rsidR="00FF54F2" w:rsidRDefault="00FF54F2" w:rsidP="0060093E">
      <w:pPr>
        <w:ind w:firstLine="360"/>
        <w:rPr>
          <w:lang w:val="el-GR"/>
        </w:rPr>
        <w:pPrChange w:id="2902" w:author="Στάθης Καπ" w:date="2023-03-13T04:18:00Z">
          <w:pPr/>
        </w:pPrChange>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w:t>
      </w:r>
      <w:customXmlInsRangeStart w:id="2903" w:author="Στάθης Καπ" w:date="2023-03-01T05:14:00Z"/>
      <w:sdt>
        <w:sdtPr>
          <w:rPr>
            <w:lang w:val="el-GR"/>
          </w:rPr>
          <w:id w:val="-739251777"/>
          <w:citation/>
        </w:sdtPr>
        <w:sdtEndPr/>
        <w:sdtContent>
          <w:customXmlInsRangeEnd w:id="2903"/>
          <w:ins w:id="2904" w:author="Στάθης Καπ" w:date="2023-03-01T05:14:00Z">
            <w:r w:rsidR="007B61BA">
              <w:rPr>
                <w:lang w:val="el-GR"/>
              </w:rPr>
              <w:fldChar w:fldCharType="begin"/>
            </w:r>
            <w:r w:rsidR="007B61BA" w:rsidRPr="007B61BA">
              <w:rPr>
                <w:lang w:val="el-GR"/>
                <w:rPrChange w:id="2905" w:author="Στάθης Καπ" w:date="2023-03-01T05:14:00Z">
                  <w:rPr/>
                </w:rPrChange>
              </w:rPr>
              <w:instrText xml:space="preserve"> </w:instrText>
            </w:r>
            <w:r w:rsidR="007B61BA">
              <w:instrText>CITATION</w:instrText>
            </w:r>
            <w:r w:rsidR="007B61BA" w:rsidRPr="007B61BA">
              <w:rPr>
                <w:lang w:val="el-GR"/>
                <w:rPrChange w:id="2906" w:author="Στάθης Καπ" w:date="2023-03-01T05:14:00Z">
                  <w:rPr/>
                </w:rPrChange>
              </w:rPr>
              <w:instrText xml:space="preserve"> </w:instrText>
            </w:r>
            <w:r w:rsidR="007B61BA">
              <w:instrText>Rob</w:instrText>
            </w:r>
            <w:r w:rsidR="007B61BA" w:rsidRPr="007B61BA">
              <w:rPr>
                <w:lang w:val="el-GR"/>
                <w:rPrChange w:id="2907" w:author="Στάθης Καπ" w:date="2023-03-01T05:14:00Z">
                  <w:rPr/>
                </w:rPrChange>
              </w:rPr>
              <w:instrText>09 \</w:instrText>
            </w:r>
            <w:r w:rsidR="007B61BA">
              <w:instrText>l</w:instrText>
            </w:r>
            <w:r w:rsidR="007B61BA" w:rsidRPr="007B61BA">
              <w:rPr>
                <w:lang w:val="el-GR"/>
                <w:rPrChange w:id="2908" w:author="Στάθης Καπ" w:date="2023-03-01T05:14:00Z">
                  <w:rPr/>
                </w:rPrChange>
              </w:rPr>
              <w:instrText xml:space="preserve"> 1033 </w:instrText>
            </w:r>
          </w:ins>
          <w:r w:rsidR="007B61BA">
            <w:rPr>
              <w:lang w:val="el-GR"/>
            </w:rPr>
            <w:fldChar w:fldCharType="separate"/>
          </w:r>
          <w:r w:rsidR="008A6678" w:rsidRPr="00D70AE8">
            <w:rPr>
              <w:noProof/>
              <w:lang w:val="el-GR"/>
              <w:rPrChange w:id="2909" w:author="Στάθης Καπ" w:date="2023-03-13T04:34:00Z">
                <w:rPr>
                  <w:noProof/>
                </w:rPr>
              </w:rPrChange>
            </w:rPr>
            <w:t xml:space="preserve"> [30]</w:t>
          </w:r>
          <w:ins w:id="2910" w:author="Στάθης Καπ" w:date="2023-03-01T05:14:00Z">
            <w:r w:rsidR="007B61BA">
              <w:rPr>
                <w:lang w:val="el-GR"/>
              </w:rPr>
              <w:fldChar w:fldCharType="end"/>
            </w:r>
          </w:ins>
          <w:customXmlInsRangeStart w:id="2911" w:author="Στάθης Καπ" w:date="2023-03-01T05:14:00Z"/>
        </w:sdtContent>
      </w:sdt>
      <w:customXmlInsRangeEnd w:id="2911"/>
      <w:r w:rsidRPr="00463CB2">
        <w:rPr>
          <w:lang w:val="el-GR"/>
        </w:rPr>
        <w:t xml:space="preserve">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w:t>
      </w:r>
      <w:customXmlInsRangeStart w:id="2912" w:author="Στάθης Καπ" w:date="2023-03-01T05:15:00Z"/>
      <w:sdt>
        <w:sdtPr>
          <w:rPr>
            <w:lang w:val="el-GR"/>
          </w:rPr>
          <w:id w:val="693422568"/>
          <w:citation/>
        </w:sdtPr>
        <w:sdtEndPr/>
        <w:sdtContent>
          <w:customXmlInsRangeEnd w:id="2912"/>
          <w:ins w:id="2913" w:author="Στάθης Καπ" w:date="2023-03-01T05:15:00Z">
            <w:r w:rsidR="007B61BA">
              <w:rPr>
                <w:lang w:val="el-GR"/>
              </w:rPr>
              <w:fldChar w:fldCharType="begin"/>
            </w:r>
            <w:r w:rsidR="007B61BA" w:rsidRPr="007B61BA">
              <w:rPr>
                <w:lang w:val="el-GR"/>
                <w:rPrChange w:id="2914" w:author="Στάθης Καπ" w:date="2023-03-01T05:15:00Z">
                  <w:rPr/>
                </w:rPrChange>
              </w:rPr>
              <w:instrText xml:space="preserve"> </w:instrText>
            </w:r>
            <w:r w:rsidR="007B61BA">
              <w:instrText>CITATION</w:instrText>
            </w:r>
            <w:r w:rsidR="007B61BA" w:rsidRPr="007B61BA">
              <w:rPr>
                <w:lang w:val="el-GR"/>
                <w:rPrChange w:id="2915" w:author="Στάθης Καπ" w:date="2023-03-01T05:15:00Z">
                  <w:rPr/>
                </w:rPrChange>
              </w:rPr>
              <w:instrText xml:space="preserve"> </w:instrText>
            </w:r>
            <w:r w:rsidR="007B61BA">
              <w:instrText>Rob</w:instrText>
            </w:r>
            <w:r w:rsidR="007B61BA" w:rsidRPr="007B61BA">
              <w:rPr>
                <w:lang w:val="el-GR"/>
                <w:rPrChange w:id="2916" w:author="Στάθης Καπ" w:date="2023-03-01T05:15:00Z">
                  <w:rPr/>
                </w:rPrChange>
              </w:rPr>
              <w:instrText>09 \</w:instrText>
            </w:r>
            <w:r w:rsidR="007B61BA">
              <w:instrText>l</w:instrText>
            </w:r>
            <w:r w:rsidR="007B61BA" w:rsidRPr="007B61BA">
              <w:rPr>
                <w:lang w:val="el-GR"/>
                <w:rPrChange w:id="2917" w:author="Στάθης Καπ" w:date="2023-03-01T05:15:00Z">
                  <w:rPr/>
                </w:rPrChange>
              </w:rPr>
              <w:instrText xml:space="preserve"> 1033 </w:instrText>
            </w:r>
          </w:ins>
          <w:r w:rsidR="007B61BA">
            <w:rPr>
              <w:lang w:val="el-GR"/>
            </w:rPr>
            <w:fldChar w:fldCharType="separate"/>
          </w:r>
          <w:r w:rsidR="008A6678" w:rsidRPr="00D70AE8">
            <w:rPr>
              <w:noProof/>
              <w:lang w:val="el-GR"/>
              <w:rPrChange w:id="2918" w:author="Στάθης Καπ" w:date="2023-03-13T04:34:00Z">
                <w:rPr>
                  <w:noProof/>
                </w:rPr>
              </w:rPrChange>
            </w:rPr>
            <w:t xml:space="preserve"> [30]</w:t>
          </w:r>
          <w:ins w:id="2919" w:author="Στάθης Καπ" w:date="2023-03-01T05:15:00Z">
            <w:r w:rsidR="007B61BA">
              <w:rPr>
                <w:lang w:val="el-GR"/>
              </w:rPr>
              <w:fldChar w:fldCharType="end"/>
            </w:r>
          </w:ins>
          <w:customXmlInsRangeStart w:id="2920" w:author="Στάθης Καπ" w:date="2023-03-01T05:15:00Z"/>
        </w:sdtContent>
      </w:sdt>
      <w:customXmlInsRangeEnd w:id="2920"/>
      <w:r w:rsidRPr="00463CB2">
        <w:rPr>
          <w:lang w:val="el-GR"/>
        </w:rPr>
        <w:t xml:space="preserve">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4961C61F" w:rsidR="00AB2B7C" w:rsidRDefault="00A3183E" w:rsidP="0060093E">
      <w:pPr>
        <w:ind w:firstLine="360"/>
        <w:rPr>
          <w:lang w:val="el-GR"/>
        </w:rPr>
        <w:pPrChange w:id="2921" w:author="Στάθης Καπ" w:date="2023-03-13T04:18:00Z">
          <w:pPr/>
        </w:pPrChange>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w:t>
      </w:r>
      <w:customXmlInsRangeStart w:id="2922" w:author="Στάθης Καπ" w:date="2023-03-01T05:19:00Z"/>
      <w:sdt>
        <w:sdtPr>
          <w:rPr>
            <w:lang w:val="el-GR"/>
          </w:rPr>
          <w:id w:val="-468131295"/>
          <w:citation/>
        </w:sdtPr>
        <w:sdtEndPr/>
        <w:sdtContent>
          <w:customXmlInsRangeEnd w:id="2922"/>
          <w:ins w:id="2923" w:author="Στάθης Καπ" w:date="2023-03-01T05:19:00Z">
            <w:r w:rsidR="00242EA7">
              <w:rPr>
                <w:lang w:val="el-GR"/>
              </w:rPr>
              <w:fldChar w:fldCharType="begin"/>
            </w:r>
            <w:r w:rsidR="00242EA7" w:rsidRPr="00242EA7">
              <w:rPr>
                <w:lang w:val="el-GR"/>
                <w:rPrChange w:id="2924" w:author="Στάθης Καπ" w:date="2023-03-01T05:19:00Z">
                  <w:rPr/>
                </w:rPrChange>
              </w:rPr>
              <w:instrText xml:space="preserve"> </w:instrText>
            </w:r>
            <w:r w:rsidR="00242EA7">
              <w:instrText>CITATION</w:instrText>
            </w:r>
            <w:r w:rsidR="00242EA7" w:rsidRPr="00242EA7">
              <w:rPr>
                <w:lang w:val="el-GR"/>
                <w:rPrChange w:id="2925" w:author="Στάθης Καπ" w:date="2023-03-01T05:19:00Z">
                  <w:rPr/>
                </w:rPrChange>
              </w:rPr>
              <w:instrText xml:space="preserve"> </w:instrText>
            </w:r>
            <w:r w:rsidR="00242EA7">
              <w:instrText>Pie</w:instrText>
            </w:r>
            <w:r w:rsidR="00242EA7" w:rsidRPr="00242EA7">
              <w:rPr>
                <w:lang w:val="el-GR"/>
                <w:rPrChange w:id="2926" w:author="Στάθης Καπ" w:date="2023-03-01T05:19:00Z">
                  <w:rPr/>
                </w:rPrChange>
              </w:rPr>
              <w:instrText>09 \</w:instrText>
            </w:r>
            <w:r w:rsidR="00242EA7">
              <w:instrText>l</w:instrText>
            </w:r>
            <w:r w:rsidR="00242EA7" w:rsidRPr="00242EA7">
              <w:rPr>
                <w:lang w:val="el-GR"/>
                <w:rPrChange w:id="2927" w:author="Στάθης Καπ" w:date="2023-03-01T05:19:00Z">
                  <w:rPr/>
                </w:rPrChange>
              </w:rPr>
              <w:instrText xml:space="preserve"> 1033 </w:instrText>
            </w:r>
          </w:ins>
          <w:r w:rsidR="00242EA7">
            <w:rPr>
              <w:lang w:val="el-GR"/>
            </w:rPr>
            <w:fldChar w:fldCharType="separate"/>
          </w:r>
          <w:r w:rsidR="008A6678" w:rsidRPr="00D70AE8">
            <w:rPr>
              <w:noProof/>
              <w:lang w:val="el-GR"/>
              <w:rPrChange w:id="2928" w:author="Στάθης Καπ" w:date="2023-03-13T04:34:00Z">
                <w:rPr>
                  <w:noProof/>
                </w:rPr>
              </w:rPrChange>
            </w:rPr>
            <w:t xml:space="preserve"> [6]</w:t>
          </w:r>
          <w:ins w:id="2929" w:author="Στάθης Καπ" w:date="2023-03-01T05:19:00Z">
            <w:r w:rsidR="00242EA7">
              <w:rPr>
                <w:lang w:val="el-GR"/>
              </w:rPr>
              <w:fldChar w:fldCharType="end"/>
            </w:r>
          </w:ins>
          <w:customXmlInsRangeStart w:id="2930" w:author="Στάθης Καπ" w:date="2023-03-01T05:19:00Z"/>
        </w:sdtContent>
      </w:sdt>
      <w:customXmlInsRangeEnd w:id="2930"/>
      <w:r w:rsidRPr="00A3183E">
        <w:rPr>
          <w:lang w:val="el-GR"/>
        </w:rPr>
        <w:t xml:space="preserve"> προτείνουν έναν αλγόριθμο Επαναλαμβανόμενης Τοπικής Αναζήτησης ο οποίος αποτελείται ουσιαστικά από 2 βήματα:</w:t>
      </w:r>
    </w:p>
    <w:p w14:paraId="2CCA5CD5" w14:textId="6E430F1E"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w:t>
      </w:r>
      <w:r w:rsidRPr="000475EB">
        <w:rPr>
          <w:lang w:val="el-GR"/>
        </w:rPr>
        <w:lastRenderedPageBreak/>
        <w:t xml:space="preserve">κόμβο </w:t>
      </w:r>
      <w:r w:rsidR="00E458E5">
        <w:t>i</w:t>
      </w:r>
      <w:r w:rsidRPr="000475EB">
        <w:rPr>
          <w:lang w:val="el-GR"/>
        </w:rPr>
        <w:t>. Ο κόμβος με τη μεγαλύτερ</w:t>
      </w:r>
      <w:ins w:id="2931" w:author="Στάθης Καπ" w:date="2023-03-10T20:03:00Z">
        <w:r w:rsidR="00677202">
          <w:rPr>
            <w:lang w:val="el-GR"/>
          </w:rPr>
          <w:t xml:space="preserve">η τιμή της μεταβλητής </w:t>
        </w:r>
        <w:r w:rsidR="00677202">
          <w:t>ratio</w:t>
        </w:r>
      </w:ins>
      <w:del w:id="2932" w:author="Στάθης Καπ" w:date="2023-03-10T20:03:00Z">
        <w:r w:rsidRPr="000475EB" w:rsidDel="00677202">
          <w:rPr>
            <w:lang w:val="el-GR"/>
          </w:rPr>
          <w:delText xml:space="preserve">ο </w:delText>
        </w:r>
        <w:r w:rsidRPr="007118FC" w:rsidDel="00677202">
          <w:rPr>
            <w:highlight w:val="yellow"/>
            <w:rPrChange w:id="2933" w:author="Charalampos Konstantopoulos" w:date="2023-02-01T06:01:00Z">
              <w:rPr/>
            </w:rPrChange>
          </w:rPr>
          <w:delText>ratio</w:delText>
        </w:r>
      </w:del>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271FF69B" w:rsidR="0093791E" w:rsidRDefault="0093791E" w:rsidP="0060093E">
      <w:pPr>
        <w:ind w:firstLine="720"/>
        <w:rPr>
          <w:lang w:val="el-GR"/>
        </w:rPr>
        <w:pPrChange w:id="2934" w:author="Στάθης Καπ" w:date="2023-03-13T04:18:00Z">
          <w:pPr/>
        </w:pPrChange>
      </w:pPr>
      <w:r w:rsidRPr="009E4B77">
        <w:rPr>
          <w:lang w:val="el-GR"/>
        </w:rPr>
        <w:t xml:space="preserve">Οι </w:t>
      </w:r>
      <w:r>
        <w:t>Lin</w:t>
      </w:r>
      <w:r w:rsidRPr="009E4B77">
        <w:rPr>
          <w:lang w:val="el-GR"/>
        </w:rPr>
        <w:t xml:space="preserve"> &amp; </w:t>
      </w:r>
      <w:r>
        <w:t>Yu</w:t>
      </w:r>
      <w:r w:rsidRPr="009E4B77">
        <w:rPr>
          <w:lang w:val="el-GR"/>
        </w:rPr>
        <w:t xml:space="preserve"> (2012)</w:t>
      </w:r>
      <w:customXmlInsRangeStart w:id="2935" w:author="Στάθης Καπ" w:date="2023-03-01T05:20:00Z"/>
      <w:sdt>
        <w:sdtPr>
          <w:rPr>
            <w:lang w:val="el-GR"/>
          </w:rPr>
          <w:id w:val="2128272905"/>
          <w:citation/>
        </w:sdtPr>
        <w:sdtEndPr/>
        <w:sdtContent>
          <w:customXmlInsRangeEnd w:id="2935"/>
          <w:ins w:id="2936" w:author="Στάθης Καπ" w:date="2023-03-01T05:20:00Z">
            <w:r w:rsidR="00242EA7">
              <w:rPr>
                <w:lang w:val="el-GR"/>
              </w:rPr>
              <w:fldChar w:fldCharType="begin"/>
            </w:r>
            <w:r w:rsidR="00242EA7" w:rsidRPr="00242EA7">
              <w:rPr>
                <w:lang w:val="el-GR"/>
                <w:rPrChange w:id="2937" w:author="Στάθης Καπ" w:date="2023-03-01T05:20:00Z">
                  <w:rPr/>
                </w:rPrChange>
              </w:rPr>
              <w:instrText xml:space="preserve"> </w:instrText>
            </w:r>
            <w:r w:rsidR="00242EA7">
              <w:instrText>CITATION</w:instrText>
            </w:r>
            <w:r w:rsidR="00242EA7" w:rsidRPr="00242EA7">
              <w:rPr>
                <w:lang w:val="el-GR"/>
                <w:rPrChange w:id="2938" w:author="Στάθης Καπ" w:date="2023-03-01T05:20:00Z">
                  <w:rPr/>
                </w:rPrChange>
              </w:rPr>
              <w:instrText xml:space="preserve"> </w:instrText>
            </w:r>
            <w:r w:rsidR="00242EA7">
              <w:instrText>Shi</w:instrText>
            </w:r>
            <w:r w:rsidR="00242EA7" w:rsidRPr="00242EA7">
              <w:rPr>
                <w:lang w:val="el-GR"/>
                <w:rPrChange w:id="2939" w:author="Στάθης Καπ" w:date="2023-03-01T05:20:00Z">
                  <w:rPr/>
                </w:rPrChange>
              </w:rPr>
              <w:instrText>12 \</w:instrText>
            </w:r>
            <w:r w:rsidR="00242EA7">
              <w:instrText>l</w:instrText>
            </w:r>
            <w:r w:rsidR="00242EA7" w:rsidRPr="00242EA7">
              <w:rPr>
                <w:lang w:val="el-GR"/>
                <w:rPrChange w:id="2940" w:author="Στάθης Καπ" w:date="2023-03-01T05:20:00Z">
                  <w:rPr/>
                </w:rPrChange>
              </w:rPr>
              <w:instrText xml:space="preserve"> 1033 </w:instrText>
            </w:r>
          </w:ins>
          <w:r w:rsidR="00242EA7">
            <w:rPr>
              <w:lang w:val="el-GR"/>
            </w:rPr>
            <w:fldChar w:fldCharType="separate"/>
          </w:r>
          <w:r w:rsidR="008A6678" w:rsidRPr="00D70AE8">
            <w:rPr>
              <w:noProof/>
              <w:lang w:val="el-GR"/>
              <w:rPrChange w:id="2941" w:author="Στάθης Καπ" w:date="2023-03-13T04:34:00Z">
                <w:rPr>
                  <w:noProof/>
                </w:rPr>
              </w:rPrChange>
            </w:rPr>
            <w:t xml:space="preserve"> [31]</w:t>
          </w:r>
          <w:ins w:id="2942" w:author="Στάθης Καπ" w:date="2023-03-01T05:20:00Z">
            <w:r w:rsidR="00242EA7">
              <w:rPr>
                <w:lang w:val="el-GR"/>
              </w:rPr>
              <w:fldChar w:fldCharType="end"/>
            </w:r>
          </w:ins>
          <w:customXmlInsRangeStart w:id="2943" w:author="Στάθης Καπ" w:date="2023-03-01T05:20:00Z"/>
        </w:sdtContent>
      </w:sdt>
      <w:customXmlInsRangeEnd w:id="2943"/>
      <w:r w:rsidRPr="009E4B77">
        <w:rPr>
          <w:lang w:val="el-GR"/>
        </w:rPr>
        <w:t xml:space="preserve">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25C4F3A6" w:rsidR="00871FCE" w:rsidRDefault="00871FCE" w:rsidP="0060093E">
      <w:pPr>
        <w:ind w:firstLine="360"/>
        <w:rPr>
          <w:lang w:val="el-GR"/>
        </w:rPr>
        <w:pPrChange w:id="2944" w:author="Στάθης Καπ" w:date="2023-03-13T04:18:00Z">
          <w:pPr/>
        </w:pPrChange>
      </w:pPr>
      <w:r w:rsidRPr="00CE4A82">
        <w:rPr>
          <w:lang w:val="el-GR"/>
        </w:rPr>
        <w:t xml:space="preserve">Οι </w:t>
      </w:r>
      <w:r>
        <w:t>Labadie</w:t>
      </w:r>
      <w:r w:rsidRPr="00CE4A82">
        <w:rPr>
          <w:lang w:val="el-GR"/>
        </w:rPr>
        <w:t xml:space="preserve"> </w:t>
      </w:r>
      <w:r>
        <w:t>et</w:t>
      </w:r>
      <w:r w:rsidRPr="00CE4A82">
        <w:rPr>
          <w:lang w:val="el-GR"/>
        </w:rPr>
        <w:t xml:space="preserve"> </w:t>
      </w:r>
      <w:r>
        <w:t>al</w:t>
      </w:r>
      <w:r w:rsidRPr="00CE4A82">
        <w:rPr>
          <w:lang w:val="el-GR"/>
        </w:rPr>
        <w:t>. (2012)</w:t>
      </w:r>
      <w:customXmlInsRangeStart w:id="2945" w:author="Στάθης Καπ" w:date="2023-03-01T05:18:00Z"/>
      <w:sdt>
        <w:sdtPr>
          <w:rPr>
            <w:lang w:val="el-GR"/>
          </w:rPr>
          <w:id w:val="834346245"/>
          <w:citation/>
        </w:sdtPr>
        <w:sdtEndPr/>
        <w:sdtContent>
          <w:customXmlInsRangeEnd w:id="2945"/>
          <w:ins w:id="2946" w:author="Στάθης Καπ" w:date="2023-03-01T05:18:00Z">
            <w:r w:rsidR="0093342D">
              <w:rPr>
                <w:lang w:val="el-GR"/>
              </w:rPr>
              <w:fldChar w:fldCharType="begin"/>
            </w:r>
            <w:r w:rsidR="0093342D" w:rsidRPr="0093342D">
              <w:rPr>
                <w:lang w:val="el-GR"/>
                <w:rPrChange w:id="2947" w:author="Στάθης Καπ" w:date="2023-03-01T05:18:00Z">
                  <w:rPr/>
                </w:rPrChange>
              </w:rPr>
              <w:instrText xml:space="preserve"> </w:instrText>
            </w:r>
            <w:r w:rsidR="0093342D">
              <w:instrText>CITATION</w:instrText>
            </w:r>
            <w:r w:rsidR="0093342D" w:rsidRPr="0093342D">
              <w:rPr>
                <w:lang w:val="el-GR"/>
                <w:rPrChange w:id="2948" w:author="Στάθης Καπ" w:date="2023-03-01T05:18:00Z">
                  <w:rPr/>
                </w:rPrChange>
              </w:rPr>
              <w:instrText xml:space="preserve"> </w:instrText>
            </w:r>
            <w:r w:rsidR="0093342D">
              <w:instrText>Nac</w:instrText>
            </w:r>
            <w:r w:rsidR="0093342D" w:rsidRPr="0093342D">
              <w:rPr>
                <w:lang w:val="el-GR"/>
                <w:rPrChange w:id="2949" w:author="Στάθης Καπ" w:date="2023-03-01T05:18:00Z">
                  <w:rPr/>
                </w:rPrChange>
              </w:rPr>
              <w:instrText>12 \</w:instrText>
            </w:r>
            <w:r w:rsidR="0093342D">
              <w:instrText>l</w:instrText>
            </w:r>
            <w:r w:rsidR="0093342D" w:rsidRPr="0093342D">
              <w:rPr>
                <w:lang w:val="el-GR"/>
                <w:rPrChange w:id="2950" w:author="Στάθης Καπ" w:date="2023-03-01T05:18:00Z">
                  <w:rPr/>
                </w:rPrChange>
              </w:rPr>
              <w:instrText xml:space="preserve"> 1033 </w:instrText>
            </w:r>
          </w:ins>
          <w:r w:rsidR="0093342D">
            <w:rPr>
              <w:lang w:val="el-GR"/>
            </w:rPr>
            <w:fldChar w:fldCharType="separate"/>
          </w:r>
          <w:r w:rsidR="008A6678" w:rsidRPr="00D70AE8">
            <w:rPr>
              <w:noProof/>
              <w:lang w:val="el-GR"/>
              <w:rPrChange w:id="2951" w:author="Στάθης Καπ" w:date="2023-03-13T04:34:00Z">
                <w:rPr>
                  <w:noProof/>
                </w:rPr>
              </w:rPrChange>
            </w:rPr>
            <w:t xml:space="preserve"> [32]</w:t>
          </w:r>
          <w:ins w:id="2952" w:author="Στάθης Καπ" w:date="2023-03-01T05:18:00Z">
            <w:r w:rsidR="0093342D">
              <w:rPr>
                <w:lang w:val="el-GR"/>
              </w:rPr>
              <w:fldChar w:fldCharType="end"/>
            </w:r>
          </w:ins>
          <w:customXmlInsRangeStart w:id="2953" w:author="Στάθης Καπ" w:date="2023-03-01T05:18:00Z"/>
        </w:sdtContent>
      </w:sdt>
      <w:customXmlInsRangeEnd w:id="2953"/>
      <w:r w:rsidRPr="00CE4A82">
        <w:rPr>
          <w:lang w:val="el-GR"/>
        </w:rPr>
        <w:t xml:space="preserve">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954"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w:t>
      </w:r>
      <w:ins w:id="2955" w:author="Στάθης Καπ" w:date="2023-03-10T20:05:00Z">
        <w:r w:rsidR="000C209F">
          <w:rPr>
            <w:lang w:val="el-GR"/>
          </w:rPr>
          <w:t>τ</w:t>
        </w:r>
      </w:ins>
      <w:r w:rsidRPr="00CE4A82">
        <w:rPr>
          <w:lang w:val="el-GR"/>
        </w:rPr>
        <w:t>η</w:t>
      </w:r>
      <w:ins w:id="2956" w:author="Στάθης Καπ" w:date="2023-03-10T20:05:00Z">
        <w:r w:rsidR="000C209F">
          <w:rPr>
            <w:lang w:val="el-GR"/>
          </w:rPr>
          <w:t>ν</w:t>
        </w:r>
      </w:ins>
      <w:r w:rsidRPr="00CE4A82">
        <w:rPr>
          <w:lang w:val="el-GR"/>
        </w:rPr>
        <w:t xml:space="preserve">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60093E">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3EA8D9CE" w:rsidR="004621C5" w:rsidRPr="00C136D5" w:rsidRDefault="004621C5" w:rsidP="0060093E">
      <w:pPr>
        <w:ind w:firstLine="360"/>
        <w:rPr>
          <w:lang w:val="el-GR"/>
        </w:rPr>
        <w:pPrChange w:id="2957" w:author="Στάθης Καπ" w:date="2023-03-13T04:18:00Z">
          <w:pPr/>
        </w:pPrChange>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w:t>
      </w:r>
      <w:customXmlInsRangeStart w:id="2958" w:author="Στάθης Καπ" w:date="2023-03-01T05:17:00Z"/>
      <w:sdt>
        <w:sdtPr>
          <w:rPr>
            <w:lang w:val="el-GR"/>
          </w:rPr>
          <w:id w:val="300580649"/>
          <w:citation/>
        </w:sdtPr>
        <w:sdtEndPr/>
        <w:sdtContent>
          <w:customXmlInsRangeEnd w:id="2958"/>
          <w:ins w:id="2959" w:author="Στάθης Καπ" w:date="2023-03-01T05:17:00Z">
            <w:r w:rsidR="0093342D">
              <w:rPr>
                <w:lang w:val="el-GR"/>
              </w:rPr>
              <w:fldChar w:fldCharType="begin"/>
            </w:r>
            <w:r w:rsidR="0093342D" w:rsidRPr="0093342D">
              <w:rPr>
                <w:lang w:val="el-GR"/>
                <w:rPrChange w:id="2960" w:author="Στάθης Καπ" w:date="2023-03-01T05:17:00Z">
                  <w:rPr/>
                </w:rPrChange>
              </w:rPr>
              <w:instrText xml:space="preserve"> </w:instrText>
            </w:r>
            <w:r w:rsidR="0093342D">
              <w:instrText>CITATION</w:instrText>
            </w:r>
            <w:r w:rsidR="0093342D" w:rsidRPr="0093342D">
              <w:rPr>
                <w:lang w:val="el-GR"/>
                <w:rPrChange w:id="2961" w:author="Στάθης Καπ" w:date="2023-03-01T05:17:00Z">
                  <w:rPr/>
                </w:rPrChange>
              </w:rPr>
              <w:instrText xml:space="preserve"> </w:instrText>
            </w:r>
            <w:r w:rsidR="0093342D">
              <w:instrText>Dam</w:instrText>
            </w:r>
            <w:r w:rsidR="0093342D" w:rsidRPr="0093342D">
              <w:rPr>
                <w:lang w:val="el-GR"/>
                <w:rPrChange w:id="2962" w:author="Στάθης Καπ" w:date="2023-03-01T05:17:00Z">
                  <w:rPr/>
                </w:rPrChange>
              </w:rPr>
              <w:instrText>13 \</w:instrText>
            </w:r>
            <w:r w:rsidR="0093342D">
              <w:instrText>l</w:instrText>
            </w:r>
            <w:r w:rsidR="0093342D" w:rsidRPr="0093342D">
              <w:rPr>
                <w:lang w:val="el-GR"/>
                <w:rPrChange w:id="2963" w:author="Στάθης Καπ" w:date="2023-03-01T05:17:00Z">
                  <w:rPr/>
                </w:rPrChange>
              </w:rPr>
              <w:instrText xml:space="preserve"> 1033 </w:instrText>
            </w:r>
          </w:ins>
          <w:r w:rsidR="0093342D">
            <w:rPr>
              <w:lang w:val="el-GR"/>
            </w:rPr>
            <w:fldChar w:fldCharType="separate"/>
          </w:r>
          <w:r w:rsidR="008A6678" w:rsidRPr="00D70AE8">
            <w:rPr>
              <w:noProof/>
              <w:lang w:val="el-GR"/>
              <w:rPrChange w:id="2964" w:author="Στάθης Καπ" w:date="2023-03-13T04:34:00Z">
                <w:rPr>
                  <w:noProof/>
                </w:rPr>
              </w:rPrChange>
            </w:rPr>
            <w:t xml:space="preserve"> [33]</w:t>
          </w:r>
          <w:ins w:id="2965" w:author="Στάθης Καπ" w:date="2023-03-01T05:17:00Z">
            <w:r w:rsidR="0093342D">
              <w:rPr>
                <w:lang w:val="el-GR"/>
              </w:rPr>
              <w:fldChar w:fldCharType="end"/>
            </w:r>
          </w:ins>
          <w:customXmlInsRangeStart w:id="2966" w:author="Στάθης Καπ" w:date="2023-03-01T05:17:00Z"/>
        </w:sdtContent>
      </w:sdt>
      <w:customXmlInsRangeEnd w:id="2966"/>
      <w:r w:rsidRPr="00B57781">
        <w:rPr>
          <w:lang w:val="el-GR"/>
        </w:rPr>
        <w:t xml:space="preserve">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967" w:author="Charalampos Konstantopoulos" w:date="2023-01-27T12:20:00Z">
        <w:r w:rsidR="001B6034">
          <w:rPr>
            <w:lang w:val="el-GR"/>
          </w:rPr>
          <w:t xml:space="preserve">συστάδες </w:t>
        </w:r>
      </w:ins>
      <w:del w:id="2968"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969" w:author="Charalampos Konstantopoulos" w:date="2023-01-27T12:19:00Z">
        <w:r w:rsidR="008E1DDD" w:rsidRPr="008E1DDD">
          <w:rPr>
            <w:lang w:val="el-GR"/>
            <w:rPrChange w:id="2970" w:author="Charalampos Konstantopoulos" w:date="2023-01-27T12:19:00Z">
              <w:rPr/>
            </w:rPrChange>
          </w:rPr>
          <w:t>(</w:t>
        </w:r>
        <w:r w:rsidR="008E1DDD">
          <w:t>k</w:t>
        </w:r>
        <w:r w:rsidR="008E1DDD" w:rsidRPr="008E1DDD">
          <w:rPr>
            <w:lang w:val="el-GR"/>
            <w:rPrChange w:id="2971" w:author="Charalampos Konstantopoulos" w:date="2023-01-27T12:19:00Z">
              <w:rPr/>
            </w:rPrChange>
          </w:rPr>
          <w:t>-</w:t>
        </w:r>
        <w:r w:rsidR="008E1DDD">
          <w:t>means</w:t>
        </w:r>
        <w:r w:rsidR="008E1DDD" w:rsidRPr="008E1DDD">
          <w:rPr>
            <w:lang w:val="el-GR"/>
            <w:rPrChange w:id="2972"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973" w:author="Charalampos Konstantopoulos" w:date="2023-01-27T12:20:00Z">
        <w:r w:rsidR="008F60EE">
          <w:rPr>
            <w:lang w:val="el-GR"/>
          </w:rPr>
          <w:t>συστάδα</w:t>
        </w:r>
      </w:ins>
      <w:del w:id="2974"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975" w:author="Charalampos Konstantopoulos" w:date="2023-01-27T12:21:00Z">
        <w:r w:rsidR="008F60EE">
          <w:rPr>
            <w:lang w:val="el-GR"/>
          </w:rPr>
          <w:t>συστάδων</w:t>
        </w:r>
      </w:ins>
      <w:del w:id="2976"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977" w:author="Charalampos Konstantopoulos" w:date="2023-01-27T12:21:00Z">
        <w:r w:rsidR="008F60EE">
          <w:rPr>
            <w:lang w:val="el-GR"/>
          </w:rPr>
          <w:t xml:space="preserve">συστάδα </w:t>
        </w:r>
      </w:ins>
      <w:del w:id="2978"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979" w:author="Charalampos Konstantopoulos" w:date="2023-01-27T12:22:00Z">
        <w:r w:rsidR="00437E60">
          <w:rPr>
            <w:lang w:val="el-GR"/>
          </w:rPr>
          <w:t>συστάδα</w:t>
        </w:r>
      </w:ins>
      <w:del w:id="2980"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981" w:author="Charalampos Konstantopoulos" w:date="2023-01-27T12:22:00Z">
        <w:r w:rsidR="004F3ECF">
          <w:rPr>
            <w:lang w:val="el-GR"/>
          </w:rPr>
          <w:t>συστάδας</w:t>
        </w:r>
      </w:ins>
      <w:del w:id="2982"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983" w:author="Charalampos Konstantopoulos" w:date="2023-02-01T06:01:00Z">
        <w:r w:rsidRPr="0058654C">
          <w:rPr>
            <w:lang w:val="el-GR"/>
          </w:rPr>
          <w:delText xml:space="preserve">ίδια </w:delText>
        </w:r>
      </w:del>
      <w:ins w:id="2984" w:author="Charalampos Konstantopoulos" w:date="2023-02-01T06:01:00Z">
        <w:r w:rsidRPr="0058654C">
          <w:rPr>
            <w:lang w:val="el-GR"/>
          </w:rPr>
          <w:t>ίδια</w:t>
        </w:r>
      </w:ins>
      <w:ins w:id="2985" w:author="Charalampos Konstantopoulos" w:date="2023-01-27T12:23:00Z">
        <w:r w:rsidR="00202E2D">
          <w:rPr>
            <w:lang w:val="el-GR"/>
          </w:rPr>
          <w:t>ς</w:t>
        </w:r>
      </w:ins>
      <w:ins w:id="2986" w:author="Charalampos Konstantopoulos" w:date="2023-02-01T06:01:00Z">
        <w:r w:rsidRPr="0058654C">
          <w:rPr>
            <w:lang w:val="el-GR"/>
          </w:rPr>
          <w:t xml:space="preserve"> </w:t>
        </w:r>
      </w:ins>
      <w:ins w:id="2987" w:author="Charalampos Konstantopoulos" w:date="2023-01-27T12:23:00Z">
        <w:r w:rsidR="004F3ECF">
          <w:rPr>
            <w:lang w:val="el-GR"/>
          </w:rPr>
          <w:t>συστάδας</w:t>
        </w:r>
      </w:ins>
      <w:del w:id="2988"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126BB9C2" w:rsidR="0002321C" w:rsidRDefault="0002321C" w:rsidP="0060093E">
      <w:pPr>
        <w:ind w:firstLine="360"/>
        <w:rPr>
          <w:lang w:val="el-GR"/>
        </w:rPr>
        <w:pPrChange w:id="2989" w:author="Στάθης Καπ" w:date="2023-03-13T04:18:00Z">
          <w:pPr/>
        </w:pPrChange>
      </w:pPr>
      <w:r w:rsidRPr="001F2CB9">
        <w:rPr>
          <w:lang w:val="el-GR"/>
        </w:rPr>
        <w:t xml:space="preserve">Οι </w:t>
      </w:r>
      <w:r>
        <w:t>Hu</w:t>
      </w:r>
      <w:r w:rsidRPr="001F2CB9">
        <w:rPr>
          <w:lang w:val="el-GR"/>
        </w:rPr>
        <w:t xml:space="preserve"> &amp; </w:t>
      </w:r>
      <w:r>
        <w:t>Lim</w:t>
      </w:r>
      <w:r w:rsidRPr="001F2CB9">
        <w:rPr>
          <w:lang w:val="el-GR"/>
        </w:rPr>
        <w:t xml:space="preserve"> (2014)</w:t>
      </w:r>
      <w:customXmlInsRangeStart w:id="2990" w:author="Στάθης Καπ" w:date="2023-03-01T05:17:00Z"/>
      <w:sdt>
        <w:sdtPr>
          <w:rPr>
            <w:lang w:val="el-GR"/>
          </w:rPr>
          <w:id w:val="-1090305061"/>
          <w:citation/>
        </w:sdtPr>
        <w:sdtEndPr/>
        <w:sdtContent>
          <w:customXmlInsRangeEnd w:id="2990"/>
          <w:ins w:id="2991" w:author="Στάθης Καπ" w:date="2023-03-01T05:17:00Z">
            <w:r w:rsidR="0093342D">
              <w:rPr>
                <w:lang w:val="el-GR"/>
              </w:rPr>
              <w:fldChar w:fldCharType="begin"/>
            </w:r>
            <w:r w:rsidR="0093342D" w:rsidRPr="0093342D">
              <w:rPr>
                <w:lang w:val="el-GR"/>
                <w:rPrChange w:id="2992" w:author="Στάθης Καπ" w:date="2023-03-01T05:17:00Z">
                  <w:rPr/>
                </w:rPrChange>
              </w:rPr>
              <w:instrText xml:space="preserve"> </w:instrText>
            </w:r>
            <w:r w:rsidR="0093342D">
              <w:instrText>CITATION</w:instrText>
            </w:r>
            <w:r w:rsidR="0093342D" w:rsidRPr="0093342D">
              <w:rPr>
                <w:lang w:val="el-GR"/>
                <w:rPrChange w:id="2993" w:author="Στάθης Καπ" w:date="2023-03-01T05:17:00Z">
                  <w:rPr/>
                </w:rPrChange>
              </w:rPr>
              <w:instrText xml:space="preserve"> </w:instrText>
            </w:r>
            <w:r w:rsidR="0093342D">
              <w:instrText>Qia</w:instrText>
            </w:r>
            <w:r w:rsidR="0093342D" w:rsidRPr="0093342D">
              <w:rPr>
                <w:lang w:val="el-GR"/>
                <w:rPrChange w:id="2994" w:author="Στάθης Καπ" w:date="2023-03-01T05:17:00Z">
                  <w:rPr/>
                </w:rPrChange>
              </w:rPr>
              <w:instrText>14 \</w:instrText>
            </w:r>
            <w:r w:rsidR="0093342D">
              <w:instrText>l</w:instrText>
            </w:r>
            <w:r w:rsidR="0093342D" w:rsidRPr="0093342D">
              <w:rPr>
                <w:lang w:val="el-GR"/>
                <w:rPrChange w:id="2995" w:author="Στάθης Καπ" w:date="2023-03-01T05:17:00Z">
                  <w:rPr/>
                </w:rPrChange>
              </w:rPr>
              <w:instrText xml:space="preserve"> 1033 </w:instrText>
            </w:r>
          </w:ins>
          <w:r w:rsidR="0093342D">
            <w:rPr>
              <w:lang w:val="el-GR"/>
            </w:rPr>
            <w:fldChar w:fldCharType="separate"/>
          </w:r>
          <w:r w:rsidR="008A6678" w:rsidRPr="00D70AE8">
            <w:rPr>
              <w:noProof/>
              <w:lang w:val="el-GR"/>
              <w:rPrChange w:id="2996" w:author="Στάθης Καπ" w:date="2023-03-13T04:34:00Z">
                <w:rPr>
                  <w:noProof/>
                </w:rPr>
              </w:rPrChange>
            </w:rPr>
            <w:t xml:space="preserve"> [34]</w:t>
          </w:r>
          <w:ins w:id="2997" w:author="Στάθης Καπ" w:date="2023-03-01T05:17:00Z">
            <w:r w:rsidR="0093342D">
              <w:rPr>
                <w:lang w:val="el-GR"/>
              </w:rPr>
              <w:fldChar w:fldCharType="end"/>
            </w:r>
          </w:ins>
          <w:customXmlInsRangeStart w:id="2998" w:author="Στάθης Καπ" w:date="2023-03-01T05:17:00Z"/>
        </w:sdtContent>
      </w:sdt>
      <w:customXmlInsRangeEnd w:id="2998"/>
      <w:r w:rsidRPr="001F2CB9">
        <w:rPr>
          <w:lang w:val="el-GR"/>
        </w:rPr>
        <w:t xml:space="preserve">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575B8652" w:rsidR="00D41142" w:rsidRDefault="00D41142" w:rsidP="0060093E">
      <w:pPr>
        <w:rPr>
          <w:ins w:id="2999" w:author="Στάθης Καπ" w:date="2023-03-06T06:24:00Z"/>
          <w:lang w:val="el-GR"/>
        </w:rPr>
      </w:pPr>
      <w:r w:rsidRPr="007A017F">
        <w:rPr>
          <w:lang w:val="el-GR"/>
        </w:rPr>
        <w:t>Για την κατασκευή γειτονικών λύσεων χρησιμοποιείται</w:t>
      </w:r>
      <w:del w:id="3000" w:author="Στάθης Καπ" w:date="2023-02-25T19:54:00Z">
        <w:r w:rsidRPr="007A017F" w:rsidDel="00CE5A1D">
          <w:rPr>
            <w:lang w:val="el-GR"/>
          </w:rPr>
          <w:delText xml:space="preserve"> ο</w:delText>
        </w:r>
      </w:del>
      <w:r w:rsidRPr="007A017F">
        <w:rPr>
          <w:lang w:val="el-GR"/>
        </w:rPr>
        <w:t xml:space="preserve"> </w:t>
      </w:r>
      <w:commentRangeStart w:id="3001"/>
      <w:del w:id="3002" w:author="Στάθης Καπ" w:date="2023-02-25T19:54:00Z">
        <w:r w:rsidRPr="007A017F" w:rsidDel="00CE5A1D">
          <w:rPr>
            <w:lang w:val="el-GR"/>
          </w:rPr>
          <w:delText xml:space="preserve">χειριστής </w:delText>
        </w:r>
      </w:del>
      <w:commentRangeEnd w:id="3001"/>
      <w:ins w:id="3003"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3001"/>
      </w:r>
      <w:del w:id="3004" w:author="Στάθης Καπ" w:date="2023-03-01T05:15:00Z">
        <w:r w:rsidRPr="007A017F" w:rsidDel="0093342D">
          <w:rPr>
            <w:lang w:val="el-GR"/>
          </w:rPr>
          <w:delText>«</w:delText>
        </w:r>
        <w:r w:rsidDel="0093342D">
          <w:delText>eliminator</w:delText>
        </w:r>
        <w:r w:rsidRPr="007A017F" w:rsidDel="0093342D">
          <w:rPr>
            <w:lang w:val="el-GR"/>
          </w:rPr>
          <w:delText>»</w:delText>
        </w:r>
      </w:del>
      <w:ins w:id="3005" w:author="Στάθης Καπ" w:date="2023-03-06T06:52:00Z">
        <w:r w:rsidR="005A7C20" w:rsidRPr="00EA414C">
          <w:rPr>
            <w:lang w:val="el-GR"/>
            <w:rPrChange w:id="3006" w:author="Στάθης Καπ" w:date="2023-03-06T06:56:00Z">
              <w:rPr/>
            </w:rPrChange>
          </w:rPr>
          <w:t>(</w:t>
        </w:r>
      </w:ins>
      <w:ins w:id="3007" w:author="Στάθης Καπ" w:date="2023-03-01T05:15:00Z">
        <w:r w:rsidR="0093342D">
          <w:t>eliminator</w:t>
        </w:r>
      </w:ins>
      <w:ins w:id="3008" w:author="Στάθης Καπ" w:date="2023-03-06T06:52:00Z">
        <w:r w:rsidR="005A7C20" w:rsidRPr="00EA414C">
          <w:rPr>
            <w:lang w:val="el-GR"/>
            <w:rPrChange w:id="3009" w:author="Στάθης Καπ" w:date="2023-03-06T06:56:00Z">
              <w:rPr/>
            </w:rPrChange>
          </w:rPr>
          <w:t>)</w:t>
        </w:r>
      </w:ins>
      <w:r w:rsidRPr="007A017F">
        <w:rPr>
          <w:lang w:val="el-GR"/>
        </w:rPr>
        <w:t xml:space="preserve"> </w:t>
      </w:r>
      <w:ins w:id="3010" w:author="Στάθης Καπ" w:date="2023-02-25T19:55:00Z">
        <w:r w:rsidR="00CE5A1D">
          <w:rPr>
            <w:lang w:val="el-GR"/>
          </w:rPr>
          <w:t xml:space="preserve">ή οποία </w:t>
        </w:r>
      </w:ins>
      <w:del w:id="3011"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3012" w:author="Στάθης Καπ" w:date="2023-02-25T20:01:00Z">
        <w:r w:rsidR="00CE5A1D">
          <w:rPr>
            <w:lang w:val="el-GR"/>
          </w:rPr>
          <w:t>επιπλέον επεξεργαστική διαδικασία</w:t>
        </w:r>
        <w:r w:rsidR="002460B9">
          <w:rPr>
            <w:lang w:val="el-GR"/>
          </w:rPr>
          <w:t>,</w:t>
        </w:r>
      </w:ins>
      <w:commentRangeStart w:id="3013"/>
      <w:del w:id="3014" w:author="Στάθης Καπ" w:date="2023-02-25T20:01:00Z">
        <w:r w:rsidDel="00CE5A1D">
          <w:delText>post</w:delText>
        </w:r>
        <w:r w:rsidRPr="007A017F" w:rsidDel="00CE5A1D">
          <w:rPr>
            <w:lang w:val="el-GR"/>
          </w:rPr>
          <w:delText>-</w:delText>
        </w:r>
      </w:del>
      <w:ins w:id="3015" w:author="Στάθης Καπ" w:date="2023-02-25T20:01:00Z">
        <w:r w:rsidR="00CE5A1D">
          <w:rPr>
            <w:lang w:val="el-GR"/>
          </w:rPr>
          <w:t xml:space="preserve"> </w:t>
        </w:r>
        <w:r w:rsidR="002A1501">
          <w:rPr>
            <w:lang w:val="el-GR"/>
          </w:rPr>
          <w:t>η</w:t>
        </w:r>
      </w:ins>
      <w:del w:id="3016" w:author="Στάθης Καπ" w:date="2023-02-25T20:01:00Z">
        <w:r w:rsidDel="00CE5A1D">
          <w:delText>processing</w:delText>
        </w:r>
        <w:r w:rsidRPr="007A017F" w:rsidDel="00CE5A1D">
          <w:rPr>
            <w:lang w:val="el-GR"/>
          </w:rPr>
          <w:delText xml:space="preserve"> </w:delText>
        </w:r>
        <w:commentRangeEnd w:id="3013"/>
        <w:r w:rsidR="000C049E" w:rsidDel="00CE5A1D">
          <w:rPr>
            <w:rStyle w:val="CommentReference"/>
          </w:rPr>
          <w:commentReference w:id="3013"/>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57B1B347" w14:textId="055D6C93" w:rsidR="00BB65C8" w:rsidRDefault="008209B8" w:rsidP="0060093E">
      <w:pPr>
        <w:ind w:firstLine="360"/>
        <w:rPr>
          <w:ins w:id="3017" w:author="Στάθης Καπ" w:date="2023-03-06T06:44:00Z"/>
          <w:lang w:val="el-GR"/>
        </w:rPr>
        <w:pPrChange w:id="3018" w:author="Στάθης Καπ" w:date="2023-03-13T04:19:00Z">
          <w:pPr/>
        </w:pPrChange>
      </w:pPr>
      <w:ins w:id="3019" w:author="Στάθης Καπ" w:date="2023-03-06T06:24:00Z">
        <w:r>
          <w:rPr>
            <w:lang w:val="el-GR"/>
          </w:rPr>
          <w:lastRenderedPageBreak/>
          <w:t>Οι</w:t>
        </w:r>
        <w:r w:rsidRPr="008209B8">
          <w:rPr>
            <w:rPrChange w:id="3020" w:author="Στάθης Καπ" w:date="2023-03-06T06:27:00Z">
              <w:rPr>
                <w:lang w:val="el-GR"/>
              </w:rPr>
            </w:rPrChange>
          </w:rPr>
          <w:t xml:space="preserve"> </w:t>
        </w:r>
      </w:ins>
      <w:ins w:id="3021" w:author="Στάθης Καπ" w:date="2023-03-06T06:27:00Z">
        <w:r w:rsidRPr="008209B8">
          <w:t>José</w:t>
        </w:r>
        <w:r w:rsidRPr="008209B8">
          <w:rPr>
            <w:u w:val="single"/>
          </w:rPr>
          <w:t> </w:t>
        </w:r>
        <w:r w:rsidRPr="008209B8">
          <w:t>Ruiz-Meza</w:t>
        </w:r>
        <w:r w:rsidRPr="008209B8">
          <w:rPr>
            <w:rPrChange w:id="3022" w:author="Στάθης Καπ" w:date="2023-03-06T06:27:00Z">
              <w:rPr>
                <w:lang w:val="el-GR"/>
              </w:rPr>
            </w:rPrChange>
          </w:rPr>
          <w:t xml:space="preserve"> </w:t>
        </w:r>
        <w:r>
          <w:t xml:space="preserve">et al. </w:t>
        </w:r>
        <w:r w:rsidRPr="00BD11A9">
          <w:t>(2021)</w:t>
        </w:r>
      </w:ins>
      <w:customXmlInsRangeStart w:id="3023" w:author="Στάθης Καπ" w:date="2023-03-06T06:28:00Z"/>
      <w:sdt>
        <w:sdtPr>
          <w:id w:val="371430128"/>
          <w:citation/>
        </w:sdtPr>
        <w:sdtEndPr/>
        <w:sdtContent>
          <w:customXmlInsRangeEnd w:id="3023"/>
          <w:ins w:id="3024" w:author="Στάθης Καπ" w:date="2023-03-06T06:28:00Z">
            <w:r>
              <w:fldChar w:fldCharType="begin"/>
            </w:r>
            <w:r w:rsidRPr="00BD11A9">
              <w:instrText xml:space="preserve"> </w:instrText>
            </w:r>
            <w:r>
              <w:instrText>CITATION</w:instrText>
            </w:r>
            <w:r w:rsidRPr="00BD11A9">
              <w:instrText xml:space="preserve"> </w:instrText>
            </w:r>
            <w:r>
              <w:instrText>Jos</w:instrText>
            </w:r>
            <w:r w:rsidRPr="00BD11A9">
              <w:instrText>21 \</w:instrText>
            </w:r>
            <w:r>
              <w:instrText>l</w:instrText>
            </w:r>
            <w:r w:rsidRPr="00BD11A9">
              <w:instrText xml:space="preserve"> 1033 </w:instrText>
            </w:r>
          </w:ins>
          <w:r>
            <w:fldChar w:fldCharType="separate"/>
          </w:r>
          <w:r w:rsidR="008A6678">
            <w:rPr>
              <w:noProof/>
            </w:rPr>
            <w:t xml:space="preserve"> </w:t>
          </w:r>
          <w:r w:rsidR="008A6678" w:rsidRPr="008A6678">
            <w:rPr>
              <w:noProof/>
            </w:rPr>
            <w:t>[35]</w:t>
          </w:r>
          <w:ins w:id="3025" w:author="Στάθης Καπ" w:date="2023-03-06T06:28:00Z">
            <w:r>
              <w:fldChar w:fldCharType="end"/>
            </w:r>
          </w:ins>
          <w:customXmlInsRangeStart w:id="3026" w:author="Στάθης Καπ" w:date="2023-03-06T06:28:00Z"/>
        </w:sdtContent>
      </w:sdt>
      <w:customXmlInsRangeEnd w:id="3026"/>
      <w:ins w:id="3027" w:author="Στάθης Καπ" w:date="2023-03-06T06:28:00Z">
        <w:r w:rsidRPr="00BD11A9">
          <w:t xml:space="preserve"> </w:t>
        </w:r>
        <w:r>
          <w:rPr>
            <w:lang w:val="el-GR"/>
          </w:rPr>
          <w:t>μελέτησαν</w:t>
        </w:r>
        <w:r w:rsidRPr="00BD11A9">
          <w:rPr>
            <w:rPrChange w:id="3028" w:author="Στάθης Καπ" w:date="2023-03-06T06:30:00Z">
              <w:rPr>
                <w:lang w:val="el-GR"/>
              </w:rPr>
            </w:rPrChange>
          </w:rPr>
          <w:t xml:space="preserve"> </w:t>
        </w:r>
      </w:ins>
      <w:ins w:id="3029" w:author="Στάθης Καπ" w:date="2023-03-06T06:30:00Z">
        <w:r w:rsidR="00BD11A9">
          <w:rPr>
            <w:lang w:val="el-GR"/>
          </w:rPr>
          <w:t>μια</w:t>
        </w:r>
        <w:r w:rsidR="00BD11A9" w:rsidRPr="00BD11A9">
          <w:rPr>
            <w:rPrChange w:id="3030" w:author="Στάθης Καπ" w:date="2023-03-06T06:30:00Z">
              <w:rPr>
                <w:lang w:val="el-GR"/>
              </w:rPr>
            </w:rPrChange>
          </w:rPr>
          <w:t xml:space="preserve"> </w:t>
        </w:r>
        <w:r w:rsidR="00BD11A9">
          <w:rPr>
            <w:lang w:val="el-GR"/>
          </w:rPr>
          <w:t>πιο</w:t>
        </w:r>
        <w:r w:rsidR="00BD11A9" w:rsidRPr="00BD11A9">
          <w:rPr>
            <w:rPrChange w:id="3031" w:author="Στάθης Καπ" w:date="2023-03-06T06:30:00Z">
              <w:rPr>
                <w:lang w:val="el-GR"/>
              </w:rPr>
            </w:rPrChange>
          </w:rPr>
          <w:t xml:space="preserve"> </w:t>
        </w:r>
        <w:r w:rsidR="00BD11A9">
          <w:rPr>
            <w:lang w:val="el-GR"/>
          </w:rPr>
          <w:t>εξειδικευμένη</w:t>
        </w:r>
        <w:r w:rsidR="00BD11A9" w:rsidRPr="00BD11A9">
          <w:rPr>
            <w:rPrChange w:id="3032" w:author="Στάθης Καπ" w:date="2023-03-06T06:30:00Z">
              <w:rPr>
                <w:lang w:val="el-GR"/>
              </w:rPr>
            </w:rPrChange>
          </w:rPr>
          <w:t xml:space="preserve"> </w:t>
        </w:r>
        <w:r w:rsidR="00BD11A9">
          <w:rPr>
            <w:lang w:val="el-GR"/>
          </w:rPr>
          <w:t>περίπτωση</w:t>
        </w:r>
        <w:r w:rsidR="00BD11A9" w:rsidRPr="00BD11A9">
          <w:rPr>
            <w:rPrChange w:id="3033" w:author="Στάθης Καπ" w:date="2023-03-06T06:30:00Z">
              <w:rPr>
                <w:lang w:val="el-GR"/>
              </w:rPr>
            </w:rPrChange>
          </w:rPr>
          <w:t xml:space="preserve"> </w:t>
        </w:r>
        <w:r w:rsidR="00BD11A9">
          <w:rPr>
            <w:lang w:val="el-GR"/>
          </w:rPr>
          <w:t>του</w:t>
        </w:r>
        <w:r w:rsidR="00BD11A9" w:rsidRPr="00BD11A9">
          <w:rPr>
            <w:rPrChange w:id="3034" w:author="Στάθης Καπ" w:date="2023-03-06T06:30:00Z">
              <w:rPr>
                <w:lang w:val="el-GR"/>
              </w:rPr>
            </w:rPrChange>
          </w:rPr>
          <w:t xml:space="preserve"> </w:t>
        </w:r>
        <w:r w:rsidR="00BD11A9">
          <w:t xml:space="preserve">TOPTW, </w:t>
        </w:r>
        <w:r w:rsidR="00BD11A9">
          <w:rPr>
            <w:lang w:val="el-GR"/>
          </w:rPr>
          <w:t>το</w:t>
        </w:r>
        <w:r w:rsidR="00BD11A9" w:rsidRPr="00BD11A9">
          <w:rPr>
            <w:rPrChange w:id="3035" w:author="Στάθης Καπ" w:date="2023-03-06T06:30:00Z">
              <w:rPr>
                <w:lang w:val="el-GR"/>
              </w:rPr>
            </w:rPrChange>
          </w:rPr>
          <w:t xml:space="preserve"> </w:t>
        </w:r>
        <w:r w:rsidR="00BD11A9" w:rsidRPr="00BD11A9">
          <w:t>Multi-Constraints Multi-Modal Team Orienteering Problem with Time Windows for Groups with Heterogeneous Preferences</w:t>
        </w:r>
      </w:ins>
      <w:ins w:id="3036" w:author="Στάθης Καπ" w:date="2023-03-06T06:31:00Z">
        <w:r w:rsidR="00BD11A9" w:rsidRPr="00BD11A9">
          <w:rPr>
            <w:rPrChange w:id="3037" w:author="Στάθης Καπ" w:date="2023-03-06T06:31:00Z">
              <w:rPr>
                <w:lang w:val="el-GR"/>
              </w:rPr>
            </w:rPrChange>
          </w:rPr>
          <w:t xml:space="preserve"> (</w:t>
        </w:r>
        <w:r w:rsidR="00BD11A9">
          <w:t>MCM-TOPT-GHP</w:t>
        </w:r>
        <w:r w:rsidR="00BD11A9" w:rsidRPr="00BD11A9">
          <w:rPr>
            <w:rPrChange w:id="3038" w:author="Στάθης Καπ" w:date="2023-03-06T06:31:00Z">
              <w:rPr>
                <w:lang w:val="el-GR"/>
              </w:rPr>
            </w:rPrChange>
          </w:rPr>
          <w:t>)</w:t>
        </w:r>
      </w:ins>
      <w:ins w:id="3039" w:author="Στάθης Καπ" w:date="2023-03-06T06:30:00Z">
        <w:r w:rsidR="00BD11A9">
          <w:t>,</w:t>
        </w:r>
      </w:ins>
      <w:ins w:id="3040" w:author="Στάθης Καπ" w:date="2023-03-06T06:31:00Z">
        <w:r w:rsidR="00BD11A9">
          <w:t xml:space="preserve"> </w:t>
        </w:r>
      </w:ins>
      <w:ins w:id="3041" w:author="Στάθης Καπ" w:date="2023-03-06T06:32:00Z">
        <w:r w:rsidR="00BD11A9">
          <w:rPr>
            <w:lang w:val="el-GR"/>
          </w:rPr>
          <w:t>στο</w:t>
        </w:r>
        <w:r w:rsidR="00BD11A9" w:rsidRPr="00BD11A9">
          <w:rPr>
            <w:rPrChange w:id="3042" w:author="Στάθης Καπ" w:date="2023-03-06T06:32:00Z">
              <w:rPr>
                <w:lang w:val="el-GR"/>
              </w:rPr>
            </w:rPrChange>
          </w:rPr>
          <w:t xml:space="preserve"> </w:t>
        </w:r>
        <w:r w:rsidR="00BD11A9">
          <w:rPr>
            <w:lang w:val="el-GR"/>
          </w:rPr>
          <w:t>οποίο</w:t>
        </w:r>
        <w:r w:rsidR="00BD11A9" w:rsidRPr="00BD11A9">
          <w:rPr>
            <w:rPrChange w:id="3043" w:author="Στάθης Καπ" w:date="2023-03-06T06:32:00Z">
              <w:rPr>
                <w:lang w:val="el-GR"/>
              </w:rPr>
            </w:rPrChange>
          </w:rPr>
          <w:t xml:space="preserve"> </w:t>
        </w:r>
        <w:r w:rsidR="00BD11A9">
          <w:rPr>
            <w:lang w:val="el-GR"/>
          </w:rPr>
          <w:t>μια</w:t>
        </w:r>
        <w:r w:rsidR="00BD11A9" w:rsidRPr="00BD11A9">
          <w:rPr>
            <w:rPrChange w:id="3044" w:author="Στάθης Καπ" w:date="2023-03-06T06:32:00Z">
              <w:rPr>
                <w:lang w:val="el-GR"/>
              </w:rPr>
            </w:rPrChange>
          </w:rPr>
          <w:t xml:space="preserve"> </w:t>
        </w:r>
        <w:r w:rsidR="00BD11A9">
          <w:rPr>
            <w:lang w:val="el-GR"/>
          </w:rPr>
          <w:t>ομάδα</w:t>
        </w:r>
        <w:r w:rsidR="00BD11A9" w:rsidRPr="00BD11A9">
          <w:rPr>
            <w:rPrChange w:id="3045" w:author="Στάθης Καπ" w:date="2023-03-06T06:32:00Z">
              <w:rPr>
                <w:lang w:val="el-GR"/>
              </w:rPr>
            </w:rPrChange>
          </w:rPr>
          <w:t xml:space="preserve"> </w:t>
        </w:r>
        <w:r w:rsidR="00BD11A9">
          <w:rPr>
            <w:lang w:val="el-GR"/>
          </w:rPr>
          <w:t>ατόμων</w:t>
        </w:r>
      </w:ins>
      <w:ins w:id="3046" w:author="Στάθης Καπ" w:date="2023-03-06T06:33:00Z">
        <w:r w:rsidR="00BD11A9" w:rsidRPr="002D2339">
          <w:rPr>
            <w:rPrChange w:id="3047" w:author="Στάθης Καπ" w:date="2023-03-06T06:35:00Z">
              <w:rPr>
                <w:lang w:val="el-GR"/>
              </w:rPr>
            </w:rPrChange>
          </w:rPr>
          <w:t>,</w:t>
        </w:r>
      </w:ins>
      <w:ins w:id="3048" w:author="Στάθης Καπ" w:date="2023-03-06T06:32:00Z">
        <w:r w:rsidR="00BD11A9" w:rsidRPr="00BD11A9">
          <w:rPr>
            <w:rPrChange w:id="3049" w:author="Στάθης Καπ" w:date="2023-03-06T06:32:00Z">
              <w:rPr>
                <w:lang w:val="el-GR"/>
              </w:rPr>
            </w:rPrChange>
          </w:rPr>
          <w:t xml:space="preserve"> </w:t>
        </w:r>
        <w:r w:rsidR="00BD11A9">
          <w:rPr>
            <w:lang w:val="el-GR"/>
          </w:rPr>
          <w:t>με</w:t>
        </w:r>
        <w:r w:rsidR="00BD11A9" w:rsidRPr="00BD11A9">
          <w:rPr>
            <w:rPrChange w:id="3050" w:author="Στάθης Καπ" w:date="2023-03-06T06:32:00Z">
              <w:rPr>
                <w:lang w:val="el-GR"/>
              </w:rPr>
            </w:rPrChange>
          </w:rPr>
          <w:t xml:space="preserve"> </w:t>
        </w:r>
        <w:r w:rsidR="00BD11A9">
          <w:rPr>
            <w:lang w:val="el-GR"/>
          </w:rPr>
          <w:t>διαφορε</w:t>
        </w:r>
      </w:ins>
      <w:ins w:id="3051" w:author="Στάθης Καπ" w:date="2023-03-06T06:35:00Z">
        <w:r w:rsidR="002D2339">
          <w:rPr>
            <w:lang w:val="el-GR"/>
          </w:rPr>
          <w:t>τικές</w:t>
        </w:r>
        <w:r w:rsidR="002D2339" w:rsidRPr="002D2339">
          <w:rPr>
            <w:rPrChange w:id="3052" w:author="Στάθης Καπ" w:date="2023-03-06T06:35:00Z">
              <w:rPr>
                <w:lang w:val="el-GR"/>
              </w:rPr>
            </w:rPrChange>
          </w:rPr>
          <w:t xml:space="preserve"> </w:t>
        </w:r>
        <w:r w:rsidR="002D2339">
          <w:rPr>
            <w:lang w:val="el-GR"/>
          </w:rPr>
          <w:t>προτιμήσεις</w:t>
        </w:r>
        <w:r w:rsidR="002D2339" w:rsidRPr="002D2339">
          <w:rPr>
            <w:rPrChange w:id="3053" w:author="Στάθης Καπ" w:date="2023-03-06T06:35:00Z">
              <w:rPr>
                <w:lang w:val="el-GR"/>
              </w:rPr>
            </w:rPrChange>
          </w:rPr>
          <w:t xml:space="preserve"> </w:t>
        </w:r>
      </w:ins>
      <w:ins w:id="3054" w:author="Στάθης Καπ" w:date="2023-03-06T06:33:00Z">
        <w:r w:rsidR="00BD11A9">
          <w:rPr>
            <w:lang w:val="el-GR"/>
          </w:rPr>
          <w:t>και</w:t>
        </w:r>
        <w:r w:rsidR="00BD11A9" w:rsidRPr="00BD11A9">
          <w:rPr>
            <w:rPrChange w:id="3055" w:author="Στάθης Καπ" w:date="2023-03-06T06:33:00Z">
              <w:rPr>
                <w:lang w:val="el-GR"/>
              </w:rPr>
            </w:rPrChange>
          </w:rPr>
          <w:t xml:space="preserve"> </w:t>
        </w:r>
        <w:r w:rsidR="00BD11A9">
          <w:rPr>
            <w:lang w:val="el-GR"/>
          </w:rPr>
          <w:t>περιορισμούς</w:t>
        </w:r>
        <w:r w:rsidR="00BD11A9" w:rsidRPr="002D2339">
          <w:rPr>
            <w:rPrChange w:id="3056" w:author="Στάθης Καπ" w:date="2023-03-06T06:35:00Z">
              <w:rPr>
                <w:lang w:val="el-GR"/>
              </w:rPr>
            </w:rPrChange>
          </w:rPr>
          <w:t xml:space="preserve">, </w:t>
        </w:r>
        <w:r w:rsidR="00BD11A9">
          <w:rPr>
            <w:lang w:val="el-GR"/>
          </w:rPr>
          <w:t>θέλει</w:t>
        </w:r>
        <w:r w:rsidR="00BD11A9" w:rsidRPr="002D2339">
          <w:rPr>
            <w:rPrChange w:id="3057" w:author="Στάθης Καπ" w:date="2023-03-06T06:35:00Z">
              <w:rPr>
                <w:lang w:val="el-GR"/>
              </w:rPr>
            </w:rPrChange>
          </w:rPr>
          <w:t xml:space="preserve"> </w:t>
        </w:r>
        <w:r w:rsidR="00BD11A9">
          <w:rPr>
            <w:lang w:val="el-GR"/>
          </w:rPr>
          <w:t>να</w:t>
        </w:r>
        <w:r w:rsidR="00BD11A9" w:rsidRPr="002D2339">
          <w:rPr>
            <w:rPrChange w:id="3058" w:author="Στάθης Καπ" w:date="2023-03-06T06:35:00Z">
              <w:rPr>
                <w:lang w:val="el-GR"/>
              </w:rPr>
            </w:rPrChange>
          </w:rPr>
          <w:t xml:space="preserve"> </w:t>
        </w:r>
        <w:r w:rsidR="00BD11A9">
          <w:rPr>
            <w:lang w:val="el-GR"/>
          </w:rPr>
          <w:t>επισκεφθεί</w:t>
        </w:r>
        <w:r w:rsidR="00BD11A9" w:rsidRPr="002D2339">
          <w:rPr>
            <w:rPrChange w:id="3059" w:author="Στάθης Καπ" w:date="2023-03-06T06:35:00Z">
              <w:rPr>
                <w:lang w:val="el-GR"/>
              </w:rPr>
            </w:rPrChange>
          </w:rPr>
          <w:t xml:space="preserve"> </w:t>
        </w:r>
        <w:r w:rsidR="00BD11A9">
          <w:rPr>
            <w:lang w:val="el-GR"/>
          </w:rPr>
          <w:t>ένα</w:t>
        </w:r>
        <w:r w:rsidR="00BD11A9" w:rsidRPr="002D2339">
          <w:rPr>
            <w:rPrChange w:id="3060" w:author="Στάθης Καπ" w:date="2023-03-06T06:35:00Z">
              <w:rPr>
                <w:lang w:val="el-GR"/>
              </w:rPr>
            </w:rPrChange>
          </w:rPr>
          <w:t xml:space="preserve"> </w:t>
        </w:r>
        <w:r w:rsidR="00BD11A9">
          <w:rPr>
            <w:lang w:val="el-GR"/>
          </w:rPr>
          <w:t>πλήθος</w:t>
        </w:r>
        <w:r w:rsidR="00BD11A9" w:rsidRPr="002D2339">
          <w:rPr>
            <w:rPrChange w:id="3061" w:author="Στάθης Καπ" w:date="2023-03-06T06:35:00Z">
              <w:rPr>
                <w:lang w:val="el-GR"/>
              </w:rPr>
            </w:rPrChange>
          </w:rPr>
          <w:t xml:space="preserve"> </w:t>
        </w:r>
        <w:r w:rsidR="00BD11A9">
          <w:rPr>
            <w:lang w:val="el-GR"/>
          </w:rPr>
          <w:t>σημείων</w:t>
        </w:r>
        <w:r w:rsidR="00BD11A9" w:rsidRPr="002D2339">
          <w:rPr>
            <w:rPrChange w:id="3062" w:author="Στάθης Καπ" w:date="2023-03-06T06:35:00Z">
              <w:rPr>
                <w:lang w:val="el-GR"/>
              </w:rPr>
            </w:rPrChange>
          </w:rPr>
          <w:t>/</w:t>
        </w:r>
      </w:ins>
      <w:ins w:id="3063" w:author="Στάθης Καπ" w:date="2023-03-06T06:34:00Z">
        <w:r w:rsidR="002D2339">
          <w:rPr>
            <w:lang w:val="el-GR"/>
          </w:rPr>
          <w:t>αξιοθέατων</w:t>
        </w:r>
      </w:ins>
      <w:ins w:id="3064" w:author="Στάθης Καπ" w:date="2023-03-06T06:33:00Z">
        <w:r w:rsidR="00BD11A9" w:rsidRPr="002D2339">
          <w:rPr>
            <w:rPrChange w:id="3065" w:author="Στάθης Καπ" w:date="2023-03-06T06:35:00Z">
              <w:rPr>
                <w:lang w:val="el-GR"/>
              </w:rPr>
            </w:rPrChange>
          </w:rPr>
          <w:t xml:space="preserve"> </w:t>
        </w:r>
      </w:ins>
      <w:ins w:id="3066" w:author="Στάθης Καπ" w:date="2023-03-06T06:34:00Z">
        <w:r w:rsidR="00BD11A9">
          <w:rPr>
            <w:lang w:val="el-GR"/>
          </w:rPr>
          <w:t>με</w:t>
        </w:r>
        <w:r w:rsidR="00BD11A9" w:rsidRPr="002D2339">
          <w:rPr>
            <w:rPrChange w:id="3067" w:author="Στάθης Καπ" w:date="2023-03-06T06:35:00Z">
              <w:rPr>
                <w:lang w:val="el-GR"/>
              </w:rPr>
            </w:rPrChange>
          </w:rPr>
          <w:t xml:space="preserve"> </w:t>
        </w:r>
        <w:r w:rsidR="00BD11A9">
          <w:rPr>
            <w:lang w:val="el-GR"/>
          </w:rPr>
          <w:t>χρονικά</w:t>
        </w:r>
        <w:r w:rsidR="00BD11A9" w:rsidRPr="002D2339">
          <w:rPr>
            <w:rPrChange w:id="3068" w:author="Στάθης Καπ" w:date="2023-03-06T06:35:00Z">
              <w:rPr>
                <w:lang w:val="el-GR"/>
              </w:rPr>
            </w:rPrChange>
          </w:rPr>
          <w:t xml:space="preserve"> </w:t>
        </w:r>
        <w:r w:rsidR="00BD11A9">
          <w:rPr>
            <w:lang w:val="el-GR"/>
          </w:rPr>
          <w:t>παράθυρα</w:t>
        </w:r>
        <w:r w:rsidR="00BD11A9" w:rsidRPr="002D2339">
          <w:rPr>
            <w:rPrChange w:id="3069" w:author="Στάθης Καπ" w:date="2023-03-06T06:35:00Z">
              <w:rPr>
                <w:lang w:val="el-GR"/>
              </w:rPr>
            </w:rPrChange>
          </w:rPr>
          <w:t>.</w:t>
        </w:r>
      </w:ins>
      <w:ins w:id="3070" w:author="Στάθης Καπ" w:date="2023-03-06T06:35:00Z">
        <w:r w:rsidR="00987C7A" w:rsidRPr="00987C7A">
          <w:rPr>
            <w:rPrChange w:id="3071" w:author="Στάθης Καπ" w:date="2023-03-06T06:36:00Z">
              <w:rPr>
                <w:lang w:val="el-GR"/>
              </w:rPr>
            </w:rPrChange>
          </w:rPr>
          <w:t xml:space="preserve"> </w:t>
        </w:r>
        <w:r w:rsidR="00987C7A">
          <w:rPr>
            <w:lang w:val="el-GR"/>
          </w:rPr>
          <w:t xml:space="preserve">Για την επίλυση του </w:t>
        </w:r>
        <w:r w:rsidR="00987C7A">
          <w:t>MCM</w:t>
        </w:r>
        <w:r w:rsidR="00987C7A" w:rsidRPr="00987C7A">
          <w:rPr>
            <w:lang w:val="el-GR"/>
            <w:rPrChange w:id="3072" w:author="Στάθης Καπ" w:date="2023-03-06T06:36:00Z">
              <w:rPr/>
            </w:rPrChange>
          </w:rPr>
          <w:t>-</w:t>
        </w:r>
        <w:r w:rsidR="00987C7A">
          <w:t>TOPT</w:t>
        </w:r>
        <w:r w:rsidR="00987C7A" w:rsidRPr="00987C7A">
          <w:rPr>
            <w:lang w:val="el-GR"/>
            <w:rPrChange w:id="3073" w:author="Στάθης Καπ" w:date="2023-03-06T06:36:00Z">
              <w:rPr/>
            </w:rPrChange>
          </w:rPr>
          <w:t>-</w:t>
        </w:r>
        <w:r w:rsidR="00987C7A">
          <w:t>G</w:t>
        </w:r>
      </w:ins>
      <w:ins w:id="3074" w:author="Στάθης Καπ" w:date="2023-03-06T06:36:00Z">
        <w:r w:rsidR="00987C7A">
          <w:t>HP</w:t>
        </w:r>
        <w:r w:rsidR="00987C7A" w:rsidRPr="00987C7A">
          <w:rPr>
            <w:lang w:val="el-GR"/>
            <w:rPrChange w:id="3075" w:author="Στάθης Καπ" w:date="2023-03-06T06:36:00Z">
              <w:rPr/>
            </w:rPrChange>
          </w:rPr>
          <w:t xml:space="preserve"> </w:t>
        </w:r>
        <w:r w:rsidR="00987C7A">
          <w:rPr>
            <w:lang w:val="el-GR"/>
          </w:rPr>
          <w:t xml:space="preserve">οι συγγραφείς προτείνουν έναν </w:t>
        </w:r>
        <w:r w:rsidR="00987C7A">
          <w:t>GRASP</w:t>
        </w:r>
        <w:r w:rsidR="00987C7A" w:rsidRPr="00987C7A">
          <w:rPr>
            <w:lang w:val="el-GR"/>
            <w:rPrChange w:id="3076" w:author="Στάθης Καπ" w:date="2023-03-06T06:36:00Z">
              <w:rPr/>
            </w:rPrChange>
          </w:rPr>
          <w:t xml:space="preserve"> </w:t>
        </w:r>
        <w:r w:rsidR="00987C7A">
          <w:rPr>
            <w:lang w:val="el-GR"/>
          </w:rPr>
          <w:t>αλγόριθμο</w:t>
        </w:r>
      </w:ins>
      <w:ins w:id="3077" w:author="Στάθης Καπ" w:date="2023-03-06T06:37:00Z">
        <w:r w:rsidR="00987C7A" w:rsidRPr="00987C7A">
          <w:rPr>
            <w:lang w:val="el-GR"/>
            <w:rPrChange w:id="3078" w:author="Στάθης Καπ" w:date="2023-03-06T06:38:00Z">
              <w:rPr/>
            </w:rPrChange>
          </w:rPr>
          <w:t xml:space="preserve">, </w:t>
        </w:r>
        <w:r w:rsidR="00987C7A">
          <w:rPr>
            <w:lang w:val="el-GR"/>
          </w:rPr>
          <w:t xml:space="preserve">που κατασκευάζει μια αρχική λύση στη φάση κατασκευής και στη συνέχεια τη βελτιώνει στη φάση </w:t>
        </w:r>
      </w:ins>
      <w:ins w:id="3079" w:author="Στάθης Καπ" w:date="2023-03-06T06:38:00Z">
        <w:r w:rsidR="00987C7A">
          <w:rPr>
            <w:lang w:val="el-GR"/>
          </w:rPr>
          <w:t xml:space="preserve">της </w:t>
        </w:r>
      </w:ins>
      <w:ins w:id="3080" w:author="Στάθης Καπ" w:date="2023-03-06T06:37:00Z">
        <w:r w:rsidR="00987C7A">
          <w:rPr>
            <w:lang w:val="el-GR"/>
          </w:rPr>
          <w:t>τοπικής αναζήτησης</w:t>
        </w:r>
      </w:ins>
      <w:ins w:id="3081" w:author="Στάθης Καπ" w:date="2023-03-06T06:57:00Z">
        <w:r w:rsidR="00EA414C">
          <w:rPr>
            <w:lang w:val="el-GR"/>
          </w:rPr>
          <w:t>. Στη φάσ</w:t>
        </w:r>
      </w:ins>
      <w:ins w:id="3082" w:author="Στάθης Καπ" w:date="2023-03-06T06:58:00Z">
        <w:r w:rsidR="00EA414C">
          <w:rPr>
            <w:lang w:val="el-GR"/>
          </w:rPr>
          <w:t xml:space="preserve">η της κατασκευής, ο αλγόριθμος κατασκευάζει μια λίστα </w:t>
        </w:r>
        <w:r w:rsidR="00EA414C">
          <w:t>RCL</w:t>
        </w:r>
        <w:r w:rsidR="00EA414C">
          <w:rPr>
            <w:lang w:val="el-GR"/>
          </w:rPr>
          <w:t xml:space="preserve"> με τους καλύτερους κόμβους </w:t>
        </w:r>
      </w:ins>
      <w:ins w:id="3083" w:author="Στάθης Καπ" w:date="2023-03-06T07:01:00Z">
        <w:r w:rsidR="00517F78">
          <w:rPr>
            <w:lang w:val="el-GR"/>
          </w:rPr>
          <w:t xml:space="preserve">προς εισαγωγή από τους οποίους επιλέγει </w:t>
        </w:r>
      </w:ins>
      <w:ins w:id="3084" w:author="Στάθης Καπ" w:date="2023-03-06T06:59:00Z">
        <w:r w:rsidR="00EA414C">
          <w:rPr>
            <w:lang w:val="el-GR"/>
          </w:rPr>
          <w:t>με τυχαίο τρόπο</w:t>
        </w:r>
      </w:ins>
      <w:ins w:id="3085" w:author="Στάθης Καπ" w:date="2023-03-06T07:02:00Z">
        <w:r w:rsidR="00517F78">
          <w:rPr>
            <w:lang w:val="el-GR"/>
          </w:rPr>
          <w:t xml:space="preserve"> ποιος θα εισαχθεί</w:t>
        </w:r>
        <w:r w:rsidR="007B0AC6">
          <w:rPr>
            <w:lang w:val="el-GR"/>
          </w:rPr>
          <w:t xml:space="preserve"> </w:t>
        </w:r>
        <w:r w:rsidR="009F50D7">
          <w:rPr>
            <w:lang w:val="el-GR"/>
          </w:rPr>
          <w:t>στις διαδρομές</w:t>
        </w:r>
      </w:ins>
      <w:ins w:id="3086" w:author="Στάθης Καπ" w:date="2023-03-06T06:59:00Z">
        <w:r w:rsidR="00EA414C">
          <w:rPr>
            <w:lang w:val="el-GR"/>
          </w:rPr>
          <w:t xml:space="preserve"> ενισχύοντας </w:t>
        </w:r>
        <w:r w:rsidR="00A24879">
          <w:rPr>
            <w:lang w:val="el-GR"/>
          </w:rPr>
          <w:t xml:space="preserve">έτσι </w:t>
        </w:r>
        <w:r w:rsidR="00EA414C">
          <w:rPr>
            <w:lang w:val="el-GR"/>
          </w:rPr>
          <w:t xml:space="preserve">τη διαφοροποίηση των λύσεων. Η τοπική αναζήτηση </w:t>
        </w:r>
      </w:ins>
      <w:ins w:id="3087" w:author="Στάθης Καπ" w:date="2023-03-06T06:38:00Z">
        <w:r w:rsidR="00987C7A">
          <w:rPr>
            <w:lang w:val="el-GR"/>
          </w:rPr>
          <w:t>αποτε</w:t>
        </w:r>
      </w:ins>
      <w:ins w:id="3088" w:author="Στάθης Καπ" w:date="2023-03-06T06:59:00Z">
        <w:r w:rsidR="00EA414C">
          <w:rPr>
            <w:lang w:val="el-GR"/>
          </w:rPr>
          <w:t>λείται</w:t>
        </w:r>
      </w:ins>
      <w:ins w:id="3089" w:author="Στάθης Καπ" w:date="2023-03-06T06:42:00Z">
        <w:r w:rsidR="00BB65C8">
          <w:rPr>
            <w:lang w:val="el-GR"/>
          </w:rPr>
          <w:t xml:space="preserve"> από</w:t>
        </w:r>
        <w:r w:rsidR="00BB65C8" w:rsidRPr="008D5980">
          <w:rPr>
            <w:lang w:val="el-GR"/>
            <w:rPrChange w:id="3090" w:author="Στάθης Καπ" w:date="2023-03-06T06:44:00Z">
              <w:rPr/>
            </w:rPrChange>
          </w:rPr>
          <w:t xml:space="preserve"> 3 </w:t>
        </w:r>
        <w:r w:rsidR="00BB65C8">
          <w:rPr>
            <w:lang w:val="el-GR"/>
          </w:rPr>
          <w:t>λειτουργίες:</w:t>
        </w:r>
      </w:ins>
    </w:p>
    <w:p w14:paraId="22E93C4A" w14:textId="52266B9E" w:rsidR="008D5980" w:rsidRDefault="00A01998" w:rsidP="008D5980">
      <w:pPr>
        <w:pStyle w:val="ListParagraph"/>
        <w:numPr>
          <w:ilvl w:val="0"/>
          <w:numId w:val="63"/>
        </w:numPr>
        <w:rPr>
          <w:ins w:id="3091" w:author="Στάθης Καπ" w:date="2023-03-06T06:45:00Z"/>
          <w:lang w:val="el-GR"/>
        </w:rPr>
      </w:pPr>
      <w:ins w:id="3092" w:author="Στάθης Καπ" w:date="2023-03-06T06:49:00Z">
        <w:r>
          <w:rPr>
            <w:lang w:val="el-GR"/>
          </w:rPr>
          <w:t>Εισαγωγή</w:t>
        </w:r>
      </w:ins>
      <w:ins w:id="3093" w:author="Στάθης Καπ" w:date="2023-03-06T06:50:00Z">
        <w:r>
          <w:rPr>
            <w:lang w:val="el-GR"/>
          </w:rPr>
          <w:t xml:space="preserve"> κόμβων που δεν έχουν μπει ακόμη στη λύση και ικανοποιούν κάποιες συνθήκες</w:t>
        </w:r>
      </w:ins>
      <w:ins w:id="3094" w:author="Στάθης Καπ" w:date="2023-03-06T06:52:00Z">
        <w:r w:rsidR="00010319">
          <w:rPr>
            <w:lang w:val="el-GR"/>
          </w:rPr>
          <w:t xml:space="preserve"> </w:t>
        </w:r>
        <w:r w:rsidR="00010319" w:rsidRPr="00010319">
          <w:rPr>
            <w:lang w:val="el-GR"/>
            <w:rPrChange w:id="3095" w:author="Στάθης Καπ" w:date="2023-03-06T06:52:00Z">
              <w:rPr/>
            </w:rPrChange>
          </w:rPr>
          <w:t>(</w:t>
        </w:r>
        <w:r w:rsidR="00010319">
          <w:t>insert</w:t>
        </w:r>
        <w:r w:rsidR="00010319" w:rsidRPr="00010319">
          <w:rPr>
            <w:lang w:val="el-GR"/>
            <w:rPrChange w:id="3096" w:author="Στάθης Καπ" w:date="2023-03-06T06:52:00Z">
              <w:rPr/>
            </w:rPrChange>
          </w:rPr>
          <w:t>)</w:t>
        </w:r>
      </w:ins>
    </w:p>
    <w:p w14:paraId="162E2E07" w14:textId="0C87B940" w:rsidR="00583EC6" w:rsidRPr="00A01998" w:rsidRDefault="00A01998" w:rsidP="00A01998">
      <w:pPr>
        <w:pStyle w:val="ListParagraph"/>
        <w:numPr>
          <w:ilvl w:val="0"/>
          <w:numId w:val="63"/>
        </w:numPr>
        <w:rPr>
          <w:ins w:id="3097" w:author="Στάθης Καπ" w:date="2023-03-06T06:47:00Z"/>
          <w:lang w:val="el-GR"/>
        </w:rPr>
      </w:pPr>
      <w:ins w:id="3098" w:author="Στάθης Καπ" w:date="2023-03-06T06:50:00Z">
        <w:r>
          <w:rPr>
            <w:lang w:val="el-GR"/>
          </w:rPr>
          <w:t xml:space="preserve">Αντικατάσταση ενός κόμβου της λύσης με έναν πιο επικερδή κόμβο που </w:t>
        </w:r>
      </w:ins>
      <w:ins w:id="3099" w:author="Στάθης Καπ" w:date="2023-03-06T06:51:00Z">
        <w:r w:rsidR="008D1290">
          <w:rPr>
            <w:lang w:val="el-GR"/>
          </w:rPr>
          <w:t>δεν έχει ακόμη εισαχθεί</w:t>
        </w:r>
      </w:ins>
      <w:ins w:id="3100" w:author="Στάθης Καπ" w:date="2023-03-06T06:52:00Z">
        <w:r w:rsidR="00010319" w:rsidRPr="005A7C20">
          <w:rPr>
            <w:lang w:val="el-GR"/>
            <w:rPrChange w:id="3101" w:author="Στάθης Καπ" w:date="2023-03-06T06:52:00Z">
              <w:rPr/>
            </w:rPrChange>
          </w:rPr>
          <w:t xml:space="preserve"> (</w:t>
        </w:r>
        <w:r w:rsidR="00010319">
          <w:t>replace</w:t>
        </w:r>
        <w:r w:rsidR="00010319" w:rsidRPr="005A7C20">
          <w:rPr>
            <w:lang w:val="el-GR"/>
            <w:rPrChange w:id="3102" w:author="Στάθης Καπ" w:date="2023-03-06T06:52:00Z">
              <w:rPr/>
            </w:rPrChange>
          </w:rPr>
          <w:t>)</w:t>
        </w:r>
      </w:ins>
    </w:p>
    <w:p w14:paraId="00069389" w14:textId="30F2DE53" w:rsidR="008209B8" w:rsidRPr="00B57967" w:rsidRDefault="00A01998" w:rsidP="00D41142">
      <w:pPr>
        <w:pStyle w:val="ListParagraph"/>
        <w:numPr>
          <w:ilvl w:val="0"/>
          <w:numId w:val="63"/>
        </w:numPr>
        <w:rPr>
          <w:lang w:val="el-GR"/>
        </w:rPr>
        <w:pPrChange w:id="3103" w:author="Στάθης Καπ" w:date="2023-03-13T04:03:00Z">
          <w:pPr/>
        </w:pPrChange>
      </w:pPr>
      <w:ins w:id="3104" w:author="Στάθης Καπ" w:date="2023-03-06T06:49:00Z">
        <w:r>
          <w:rPr>
            <w:lang w:val="el-GR"/>
          </w:rPr>
          <w:t>Ανταλλαγή</w:t>
        </w:r>
      </w:ins>
      <w:ins w:id="3105" w:author="Στάθης Καπ" w:date="2023-03-06T06:50:00Z">
        <w:r>
          <w:rPr>
            <w:lang w:val="el-GR"/>
          </w:rPr>
          <w:t xml:space="preserve"> δύο κόμβων μεταξύ δύο διαδρομών</w:t>
        </w:r>
      </w:ins>
      <w:ins w:id="3106" w:author="Στάθης Καπ" w:date="2023-03-06T06:52:00Z">
        <w:r w:rsidR="00010319" w:rsidRPr="00EA414C">
          <w:rPr>
            <w:lang w:val="el-GR"/>
            <w:rPrChange w:id="3107" w:author="Στάθης Καπ" w:date="2023-03-06T06:53:00Z">
              <w:rPr/>
            </w:rPrChange>
          </w:rPr>
          <w:t xml:space="preserve"> (</w:t>
        </w:r>
        <w:r w:rsidR="00010319">
          <w:t>swap</w:t>
        </w:r>
        <w:r w:rsidR="00010319" w:rsidRPr="00EA414C">
          <w:rPr>
            <w:lang w:val="el-GR"/>
            <w:rPrChange w:id="3108" w:author="Στάθης Καπ" w:date="2023-03-06T06:53:00Z">
              <w:rPr/>
            </w:rPrChange>
          </w:rPr>
          <w:t>)</w:t>
        </w:r>
      </w:ins>
    </w:p>
    <w:p w14:paraId="4F1996BD" w14:textId="36D9ABF5" w:rsidR="00681E85" w:rsidRDefault="00681E85">
      <w:pPr>
        <w:pStyle w:val="Heading2"/>
        <w:rPr>
          <w:lang w:val="el-GR"/>
        </w:rPr>
        <w:pPrChange w:id="3109" w:author="Στάθης Καπ" w:date="2023-02-26T00:53:00Z">
          <w:pPr>
            <w:pStyle w:val="Heading3"/>
            <w:numPr>
              <w:numId w:val="4"/>
            </w:numPr>
            <w:ind w:left="1080"/>
          </w:pPr>
        </w:pPrChange>
      </w:pPr>
      <w:bookmarkStart w:id="3110" w:name="_Toc129300365"/>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3110"/>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61774823" w:rsidR="009F7EEB" w:rsidRDefault="009F7EEB" w:rsidP="0060093E">
      <w:pPr>
        <w:ind w:firstLine="360"/>
        <w:rPr>
          <w:lang w:val="el-GR"/>
        </w:rPr>
        <w:pPrChange w:id="3111" w:author="Στάθης Καπ" w:date="2023-03-13T04:19:00Z">
          <w:pPr/>
        </w:pPrChange>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customXmlInsRangeStart w:id="3112" w:author="Στάθης Καπ" w:date="2023-03-01T05:16:00Z"/>
      <w:sdt>
        <w:sdtPr>
          <w:rPr>
            <w:lang w:val="el-GR"/>
          </w:rPr>
          <w:id w:val="-200481196"/>
          <w:citation/>
        </w:sdtPr>
        <w:sdtEndPr/>
        <w:sdtContent>
          <w:customXmlInsRangeEnd w:id="3112"/>
          <w:ins w:id="3113" w:author="Στάθης Καπ" w:date="2023-03-01T05:16:00Z">
            <w:r w:rsidR="0093342D">
              <w:rPr>
                <w:lang w:val="el-GR"/>
              </w:rPr>
              <w:fldChar w:fldCharType="begin"/>
            </w:r>
            <w:r w:rsidR="0093342D" w:rsidRPr="0093342D">
              <w:rPr>
                <w:lang w:val="el-GR"/>
                <w:rPrChange w:id="3114" w:author="Στάθης Καπ" w:date="2023-03-01T05:16:00Z">
                  <w:rPr/>
                </w:rPrChange>
              </w:rPr>
              <w:instrText xml:space="preserve"> </w:instrText>
            </w:r>
            <w:r w:rsidR="0093342D">
              <w:instrText>CITATION</w:instrText>
            </w:r>
            <w:r w:rsidR="0093342D" w:rsidRPr="0093342D">
              <w:rPr>
                <w:lang w:val="el-GR"/>
                <w:rPrChange w:id="3115" w:author="Στάθης Καπ" w:date="2023-03-01T05:16:00Z">
                  <w:rPr/>
                </w:rPrChange>
              </w:rPr>
              <w:instrText xml:space="preserve"> </w:instrText>
            </w:r>
            <w:r w:rsidR="0093342D">
              <w:instrText>Dam</w:instrText>
            </w:r>
            <w:r w:rsidR="0093342D" w:rsidRPr="0093342D">
              <w:rPr>
                <w:lang w:val="el-GR"/>
                <w:rPrChange w:id="3116" w:author="Στάθης Καπ" w:date="2023-03-01T05:16:00Z">
                  <w:rPr/>
                </w:rPrChange>
              </w:rPr>
              <w:instrText>15 \</w:instrText>
            </w:r>
            <w:r w:rsidR="0093342D">
              <w:instrText>l</w:instrText>
            </w:r>
            <w:r w:rsidR="0093342D" w:rsidRPr="0093342D">
              <w:rPr>
                <w:lang w:val="el-GR"/>
                <w:rPrChange w:id="3117" w:author="Στάθης Καπ" w:date="2023-03-01T05:16:00Z">
                  <w:rPr/>
                </w:rPrChange>
              </w:rPr>
              <w:instrText xml:space="preserve"> 1033 </w:instrText>
            </w:r>
          </w:ins>
          <w:r w:rsidR="0093342D">
            <w:rPr>
              <w:lang w:val="el-GR"/>
            </w:rPr>
            <w:fldChar w:fldCharType="separate"/>
          </w:r>
          <w:r w:rsidR="008A6678" w:rsidRPr="00D70AE8">
            <w:rPr>
              <w:noProof/>
              <w:lang w:val="el-GR"/>
              <w:rPrChange w:id="3118" w:author="Στάθης Καπ" w:date="2023-03-13T04:34:00Z">
                <w:rPr>
                  <w:noProof/>
                </w:rPr>
              </w:rPrChange>
            </w:rPr>
            <w:t xml:space="preserve"> [36]</w:t>
          </w:r>
          <w:ins w:id="3119" w:author="Στάθης Καπ" w:date="2023-03-01T05:16:00Z">
            <w:r w:rsidR="0093342D">
              <w:rPr>
                <w:lang w:val="el-GR"/>
              </w:rPr>
              <w:fldChar w:fldCharType="end"/>
            </w:r>
          </w:ins>
          <w:customXmlInsRangeStart w:id="3120" w:author="Στάθης Καπ" w:date="2023-03-01T05:16:00Z"/>
        </w:sdtContent>
      </w:sdt>
      <w:customXmlInsRangeEnd w:id="3120"/>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3121" w:author="Στάθης Καπ" w:date="2023-02-02T04:52:00Z">
        <w:r w:rsidR="00C0397B" w:rsidRPr="0088218A">
          <w:rPr>
            <w:lang w:val="el-GR"/>
            <w:rPrChange w:id="3122" w:author="Στάθης Καπ" w:date="2023-02-02T04:52:00Z">
              <w:rPr/>
            </w:rPrChange>
          </w:rPr>
          <w:t xml:space="preserve"> </w:t>
        </w:r>
      </w:ins>
      <w:del w:id="3123" w:author=" " w:date="2023-01-27T18:03:00Z">
        <w:r w:rsidR="00484A01" w:rsidDel="000C049E">
          <w:rPr>
            <w:lang w:val="el-GR"/>
          </w:rPr>
          <w:delText xml:space="preserve"> </w:delText>
        </w:r>
      </w:del>
      <w:ins w:id="3124" w:author=" " w:date="2023-01-27T18:03:00Z">
        <w:r w:rsidR="000C049E">
          <w:rPr>
            <w:lang w:val="el-GR"/>
          </w:rPr>
          <w:t>συστάδα</w:t>
        </w:r>
      </w:ins>
      <w:del w:id="3125"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3126" w:author=" " w:date="2023-01-27T18:03:00Z">
        <w:r w:rsidR="000C049E">
          <w:rPr>
            <w:lang w:val="el-GR"/>
          </w:rPr>
          <w:t>συστάδα</w:t>
        </w:r>
      </w:ins>
      <w:del w:id="3127"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lastRenderedPageBreak/>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3128" w:author="Στάθης Καπ" w:date="2023-02-25T23:19:00Z"/>
          <w:lang w:val="el-GR"/>
        </w:rPr>
      </w:pPr>
      <w:del w:id="3129"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3130" w:author="Στάθης Καπ" w:date="2023-02-25T23:19:00Z"/>
          <w:lang w:val="el-GR"/>
        </w:rPr>
      </w:pPr>
      <w:del w:id="3131"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3132" w:author="Στάθης Καπ" w:date="2023-02-25T23:19:00Z"/>
          <w:lang w:val="el-GR"/>
        </w:rPr>
      </w:pPr>
      <w:del w:id="3133" w:author="Στάθης Καπ" w:date="2023-02-25T23:19:00Z">
        <w:r w:rsidRPr="00C775F0" w:rsidDel="00364561">
          <w:rPr>
            <w:lang w:val="el-GR"/>
          </w:rPr>
          <w:lastRenderedPageBreak/>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3134" w:author="Στάθης Καπ" w:date="2023-02-25T23:19:00Z">
                <w:rPr>
                  <w:rFonts w:ascii="Cambria Math" w:hAnsi="Cambria Math"/>
                  <w:i/>
                  <w:lang w:val="el-GR"/>
                </w:rPr>
              </w:del>
            </m:ctrlPr>
          </m:sSubPr>
          <m:e>
            <m:r>
              <w:del w:id="3135" w:author="Στάθης Καπ" w:date="2023-02-25T23:19:00Z">
                <w:rPr>
                  <w:rFonts w:ascii="Cambria Math" w:hAnsi="Cambria Math"/>
                  <w:lang w:val="el-GR"/>
                </w:rPr>
                <m:t>q</m:t>
              </w:del>
            </m:r>
          </m:e>
          <m:sub>
            <m:r>
              <w:del w:id="3136" w:author="Στάθης Καπ" w:date="2023-02-25T23:19:00Z">
                <w:rPr>
                  <w:rFonts w:ascii="Cambria Math" w:hAnsi="Cambria Math"/>
                  <w:lang w:val="el-GR"/>
                </w:rPr>
                <m:t>i</m:t>
              </w:del>
            </m:r>
          </m:sub>
        </m:sSub>
      </m:oMath>
      <w:del w:id="3137"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3138" w:author="Στάθης Καπ" w:date="2023-02-25T23:19:00Z">
            <w:rPr>
              <w:rFonts w:ascii="Cambria Math" w:hAnsi="Cambria Math"/>
              <w:lang w:val="el-GR"/>
            </w:rPr>
            <m:t xml:space="preserve"> </m:t>
          </w:del>
        </m:r>
        <m:sSub>
          <m:sSubPr>
            <m:ctrlPr>
              <w:del w:id="3139" w:author="Στάθης Καπ" w:date="2023-02-25T23:19:00Z">
                <w:rPr>
                  <w:rFonts w:ascii="Cambria Math" w:hAnsi="Cambria Math"/>
                  <w:i/>
                  <w:lang w:val="el-GR"/>
                </w:rPr>
              </w:del>
            </m:ctrlPr>
          </m:sSubPr>
          <m:e>
            <m:r>
              <w:del w:id="3140" w:author="Στάθης Καπ" w:date="2023-02-25T23:19:00Z">
                <w:rPr>
                  <w:rFonts w:ascii="Cambria Math" w:hAnsi="Cambria Math"/>
                  <w:lang w:val="el-GR"/>
                </w:rPr>
                <m:t>c</m:t>
              </w:del>
            </m:r>
          </m:e>
          <m:sub>
            <m:r>
              <w:del w:id="3141" w:author="Στάθης Καπ" w:date="2023-02-25T23:19:00Z">
                <w:rPr>
                  <w:rFonts w:ascii="Cambria Math" w:hAnsi="Cambria Math"/>
                  <w:lang w:val="el-GR"/>
                </w:rPr>
                <m:t>ij</m:t>
              </w:del>
            </m:r>
          </m:sub>
        </m:sSub>
        <m:r>
          <w:del w:id="3142" w:author="Στάθης Καπ" w:date="2023-02-25T23:19:00Z">
            <w:rPr>
              <w:rFonts w:ascii="Cambria Math" w:hAnsi="Cambria Math"/>
              <w:lang w:val="el-GR"/>
            </w:rPr>
            <m:t>=</m:t>
          </w:del>
        </m:r>
        <m:sSub>
          <m:sSubPr>
            <m:ctrlPr>
              <w:del w:id="3143" w:author="Στάθης Καπ" w:date="2023-02-25T23:19:00Z">
                <w:rPr>
                  <w:rFonts w:ascii="Cambria Math" w:hAnsi="Cambria Math"/>
                  <w:i/>
                  <w:lang w:val="el-GR"/>
                </w:rPr>
              </w:del>
            </m:ctrlPr>
          </m:sSubPr>
          <m:e>
            <m:r>
              <w:del w:id="3144" w:author="Στάθης Καπ" w:date="2023-02-25T23:19:00Z">
                <w:rPr>
                  <w:rFonts w:ascii="Cambria Math" w:hAnsi="Cambria Math"/>
                  <w:lang w:val="el-GR"/>
                </w:rPr>
                <m:t>c</m:t>
              </w:del>
            </m:r>
          </m:e>
          <m:sub>
            <m:r>
              <w:del w:id="3145" w:author="Στάθης Καπ" w:date="2023-02-25T23:19:00Z">
                <w:rPr>
                  <w:rFonts w:ascii="Cambria Math" w:hAnsi="Cambria Math"/>
                  <w:lang w:val="el-GR"/>
                </w:rPr>
                <m:t>ji</m:t>
              </w:del>
            </m:r>
          </m:sub>
        </m:sSub>
      </m:oMath>
      <w:del w:id="3146"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3147" w:author="Στάθης Καπ" w:date="2023-02-25T23:19:00Z"/>
          <w:lang w:val="el-GR"/>
        </w:rPr>
      </w:pPr>
      <w:del w:id="3148"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3149" w:author="Στάθης Καπ" w:date="2023-02-25T23:19:00Z"/>
          <w:lang w:val="el-GR"/>
        </w:rPr>
      </w:pPr>
      <w:del w:id="3150"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3151" w:author="Στάθης Καπ" w:date="2023-02-25T23:19:00Z"/>
          <w:lang w:val="el-GR"/>
        </w:rPr>
      </w:pPr>
      <w:del w:id="3152"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3153" w:author="Στάθης Καπ" w:date="2023-02-25T23:19:00Z"/>
          <w:lang w:val="el-GR"/>
        </w:rPr>
      </w:pPr>
      <w:del w:id="3154"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3155" w:author="Στάθης Καπ" w:date="2023-02-25T23:19:00Z"/>
          <w:lang w:val="el-GR"/>
        </w:rPr>
      </w:pPr>
      <w:del w:id="3156"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3157" w:author="Στάθης Καπ" w:date="2023-02-25T23:19:00Z"/>
          <w:lang w:val="el-GR"/>
        </w:rPr>
      </w:pPr>
      <w:del w:id="3158"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3159"/>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3159"/>
        <w:r w:rsidR="00FC40B8" w:rsidDel="00364561">
          <w:rPr>
            <w:rStyle w:val="CommentReference"/>
          </w:rPr>
          <w:commentReference w:id="3159"/>
        </w:r>
      </w:del>
    </w:p>
    <w:p w14:paraId="3B9568F1" w14:textId="7DDD8888" w:rsidR="00905095" w:rsidDel="00364561" w:rsidRDefault="00905095" w:rsidP="000D3212">
      <w:pPr>
        <w:pStyle w:val="ListParagraph"/>
        <w:numPr>
          <w:ilvl w:val="0"/>
          <w:numId w:val="28"/>
        </w:numPr>
        <w:rPr>
          <w:del w:id="3160" w:author="Στάθης Καπ" w:date="2023-02-25T23:19:00Z"/>
          <w:lang w:val="el-GR"/>
        </w:rPr>
      </w:pPr>
      <w:del w:id="3161"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3162" w:author=" " w:date="2023-01-27T18:27:00Z">
        <w:del w:id="3163" w:author="Στάθης Καπ" w:date="2023-02-02T04:49:00Z">
          <w:r w:rsidR="00FC40B8" w:rsidDel="00E6380C">
            <w:rPr>
              <w:lang w:val="el-GR"/>
            </w:rPr>
            <w:delText>καθε</w:delText>
          </w:r>
        </w:del>
      </w:ins>
      <w:del w:id="3164"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3165" w:author="Στάθης Καπ" w:date="2023-02-25T23:19:00Z"/>
          <w:lang w:val="el-GR"/>
        </w:rPr>
      </w:pPr>
      <w:del w:id="3166"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3167" w:author="Στάθης Καπ" w:date="2023-02-25T23:19:00Z"/>
          <w:lang w:val="el-GR"/>
        </w:rPr>
      </w:pPr>
      <w:del w:id="3168"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3169" w:author="Στάθης Καπ" w:date="2023-02-25T23:19:00Z"/>
          <w:lang w:val="el-GR"/>
        </w:rPr>
      </w:pPr>
      <w:del w:id="3170"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3171" w:author="Στάθης Καπ" w:date="2023-02-25T23:19:00Z"/>
          <w:lang w:val="el-GR"/>
        </w:rPr>
      </w:pPr>
      <w:del w:id="3172"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3173" w:author="Στάθης Καπ" w:date="2023-02-25T23:19:00Z"/>
          <w:lang w:val="el-GR"/>
          <w:rPrChange w:id="3174" w:author="Στάθης Καπ" w:date="2023-02-25T23:42:00Z">
            <w:rPr>
              <w:del w:id="3175" w:author="Στάθης Καπ" w:date="2023-02-25T23:19:00Z"/>
            </w:rPr>
          </w:rPrChange>
        </w:rPr>
      </w:pPr>
      <w:del w:id="3176" w:author="Στάθης Καπ" w:date="2023-02-25T23:19:00Z">
        <w:r w:rsidDel="00364561">
          <w:rPr>
            <w:noProof/>
            <w:rPrChange w:id="3177" w:author="Στάθης Καπ" w:date="2023-02-01T06:01:00Z">
              <w:rPr>
                <w:noProof/>
                <w:lang w:val="el-GR" w:eastAsia="el-GR"/>
              </w:rPr>
            </w:rPrChange>
          </w:rPr>
          <w:lastRenderedPageBreak/>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3178" w:author="Στάθης Καπ" w:date="2023-02-25T23:19:00Z"/>
          <w:lang w:val="el-GR"/>
        </w:rPr>
      </w:pPr>
      <w:del w:id="3179" w:author="Στάθης Καπ" w:date="2023-02-25T23:19:00Z">
        <w:r w:rsidRPr="00C34B4C" w:rsidDel="00364561">
          <w:rPr>
            <w:lang w:val="el-GR"/>
          </w:rPr>
          <w:delText xml:space="preserve">Εικόνα </w:delText>
        </w:r>
        <w:r w:rsidDel="00364561">
          <w:rPr>
            <w:b w:val="0"/>
            <w:iCs w:val="0"/>
            <w:sz w:val="18"/>
          </w:rPr>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rPr>
            <w:b w:val="0"/>
            <w:iCs w:val="0"/>
            <w:sz w:val="18"/>
          </w:rPr>
          <w:fldChar w:fldCharType="separate"/>
        </w:r>
      </w:del>
      <w:del w:id="3180" w:author="Στάθης Καπ" w:date="2023-02-07T22:28:00Z">
        <w:r w:rsidR="003760EA" w:rsidRPr="003760EA" w:rsidDel="008D021C">
          <w:rPr>
            <w:noProof/>
            <w:lang w:val="el-GR"/>
          </w:rPr>
          <w:delText>1</w:delText>
        </w:r>
      </w:del>
      <w:del w:id="3181" w:author="Στάθης Καπ" w:date="2023-02-25T23:19:00Z">
        <w:r w:rsidDel="00364561">
          <w:rPr>
            <w:b w:val="0"/>
            <w:iCs w:val="0"/>
            <w:sz w:val="18"/>
          </w:rPr>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3182" w:author="Στάθης Καπ" w:date="2023-02-25T23:19:00Z"/>
          <w:lang w:val="el-GR"/>
        </w:rPr>
      </w:pPr>
      <w:del w:id="3183"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3184" w:author="Στάθης Καπ" w:date="2023-02-25T23:19:00Z"/>
          <w:lang w:val="el-GR"/>
        </w:rPr>
      </w:pPr>
      <w:del w:id="3185"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3186" w:author="Στάθης Καπ" w:date="2023-02-25T23:19:00Z"/>
          <w:lang w:val="el-GR"/>
        </w:rPr>
      </w:pPr>
      <w:del w:id="3187"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3188" w:author="Στάθης Καπ" w:date="2023-02-25T23:19:00Z"/>
          <w:lang w:val="el-GR"/>
        </w:rPr>
      </w:pPr>
      <w:del w:id="3189"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3190" w:author="Στάθης Καπ" w:date="2023-02-25T23:19:00Z"/>
          <w:lang w:val="el-GR"/>
        </w:rPr>
      </w:pPr>
      <w:del w:id="3191" w:author="Στάθης Καπ" w:date="2023-02-25T23:19:00Z">
        <w:r w:rsidDel="00364561">
          <w:rPr>
            <w:lang w:val="el-GR"/>
          </w:rPr>
          <w:delText>στατικό</w:delText>
        </w:r>
        <w:r w:rsidR="00A074BC" w:rsidRPr="00707910" w:rsidDel="00364561">
          <w:rPr>
            <w:lang w:val="el-GR"/>
            <w:rPrChange w:id="3192"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3193"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3194" w:author="Στάθης Καπ" w:date="2023-02-25T23:19:00Z"/>
          <w:lang w:val="el-GR"/>
        </w:rPr>
      </w:pPr>
      <w:del w:id="3195" w:author="Στάθης Καπ" w:date="2023-02-25T23:19:00Z">
        <w:r w:rsidDel="00364561">
          <w:rPr>
            <w:lang w:val="el-GR"/>
          </w:rPr>
          <w:delText>στατικό</w:delText>
        </w:r>
        <w:r w:rsidR="007F65DF" w:rsidRPr="00707910" w:rsidDel="00364561">
          <w:rPr>
            <w:lang w:val="el-GR"/>
            <w:rPrChange w:id="3196"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3197" w:author="Στάθης Καπ" w:date="2023-02-25T23:42:00Z">
              <w:rPr/>
            </w:rPrChange>
          </w:rPr>
          <w:delText xml:space="preserve"> (</w:delText>
        </w:r>
        <w:r w:rsidR="007F65DF" w:rsidDel="00364561">
          <w:delText>SS</w:delText>
        </w:r>
        <w:r w:rsidR="007F65DF" w:rsidRPr="00707910" w:rsidDel="00364561">
          <w:rPr>
            <w:lang w:val="el-GR"/>
            <w:rPrChange w:id="3198"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3199" w:author="Στάθης Καπ" w:date="2023-02-25T23:19:00Z"/>
          <w:lang w:val="el-GR"/>
        </w:rPr>
      </w:pPr>
      <w:del w:id="3200" w:author="Στάθης Καπ" w:date="2023-02-25T23:19:00Z">
        <w:r w:rsidDel="00364561">
          <w:rPr>
            <w:lang w:val="el-GR"/>
          </w:rPr>
          <w:lastRenderedPageBreak/>
          <w:delText>δυναμικό</w:delText>
        </w:r>
        <w:r w:rsidR="00F835EB" w:rsidRPr="00707910" w:rsidDel="00364561">
          <w:rPr>
            <w:lang w:val="el-GR"/>
            <w:rPrChange w:id="3201"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3202"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3203" w:author="Στάθης Καπ" w:date="2023-02-25T23:19:00Z"/>
          <w:lang w:val="el-GR"/>
        </w:rPr>
      </w:pPr>
      <w:del w:id="3204" w:author="Στάθης Καπ" w:date="2023-02-25T23:19:00Z">
        <w:r w:rsidDel="00364561">
          <w:rPr>
            <w:lang w:val="el-GR"/>
          </w:rPr>
          <w:delText>δυναμικό</w:delText>
        </w:r>
        <w:r w:rsidR="0035299C" w:rsidRPr="00707910" w:rsidDel="00364561">
          <w:rPr>
            <w:lang w:val="el-GR"/>
            <w:rPrChange w:id="3205"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3206" w:author="Στάθης Καπ" w:date="2023-02-25T23:42:00Z">
              <w:rPr/>
            </w:rPrChange>
          </w:rPr>
          <w:delText xml:space="preserve"> (</w:delText>
        </w:r>
        <w:r w:rsidR="0035299C" w:rsidDel="00364561">
          <w:delText>DS</w:delText>
        </w:r>
        <w:r w:rsidR="0035299C" w:rsidRPr="00707910" w:rsidDel="00364561">
          <w:rPr>
            <w:lang w:val="el-GR"/>
            <w:rPrChange w:id="3207" w:author="Στάθης Καπ" w:date="2023-02-25T23:42:00Z">
              <w:rPr/>
            </w:rPrChange>
          </w:rPr>
          <w:delText>)</w:delText>
        </w:r>
      </w:del>
    </w:p>
    <w:p w14:paraId="5B2CB6A9" w14:textId="5BAA8592" w:rsidR="003A3900" w:rsidRPr="0024511E" w:rsidDel="00364561" w:rsidRDefault="003A3900" w:rsidP="003A3900">
      <w:pPr>
        <w:ind w:left="720"/>
        <w:rPr>
          <w:del w:id="3208" w:author="Στάθης Καπ" w:date="2023-02-25T23:19:00Z"/>
          <w:lang w:val="el-GR"/>
        </w:rPr>
      </w:pPr>
      <w:del w:id="3209"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3210" w:author="Στάθης Καπ" w:date="2023-02-25T23:19:00Z"/>
          <w:lang w:val="el-GR"/>
        </w:rPr>
      </w:pPr>
      <w:del w:id="3211" w:author="Στάθης Καπ" w:date="2023-02-25T23:19:00Z">
        <w:r w:rsidRPr="001E47BE" w:rsidDel="00364561">
          <w:rPr>
            <w:lang w:val="el-GR"/>
          </w:rPr>
          <w:delText>Η διαφορά μεταξύ των δυναμικών και των στατιστικών</w:delText>
        </w:r>
      </w:del>
      <w:ins w:id="3212" w:author="Charalampos Konstantopoulos" w:date="2023-02-01T06:01:00Z">
        <w:del w:id="3213" w:author="Στάθης Καπ" w:date="2023-02-25T23:19:00Z">
          <w:r w:rsidRPr="001E47BE" w:rsidDel="00364561">
            <w:rPr>
              <w:lang w:val="el-GR"/>
            </w:rPr>
            <w:delText>στατι</w:delText>
          </w:r>
        </w:del>
      </w:ins>
      <w:ins w:id="3214" w:author=" " w:date="2023-01-27T18:34:00Z">
        <w:del w:id="3215" w:author="Στάθης Καπ" w:date="2023-02-25T23:19:00Z">
          <w:r w:rsidR="00FC40B8" w:rsidDel="00364561">
            <w:rPr>
              <w:lang w:val="el-GR"/>
            </w:rPr>
            <w:delText>κών</w:delText>
          </w:r>
        </w:del>
      </w:ins>
      <w:del w:id="3216"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3217" w:author="Στάθης Καπ" w:date="2023-02-25T23:19:00Z"/>
          <w:b/>
          <w:bCs/>
          <w:lang w:val="el-GR"/>
        </w:rPr>
      </w:pPr>
      <w:commentRangeStart w:id="3218"/>
      <w:del w:id="3219" w:author="Στάθης Καπ" w:date="2023-02-02T04:48:00Z">
        <w:r w:rsidDel="0033399D">
          <w:rPr>
            <w:b/>
            <w:bCs/>
            <w:lang w:val="el-GR"/>
          </w:rPr>
          <w:delText>Δ</w:delText>
        </w:r>
        <w:r w:rsidR="003624DC" w:rsidRPr="003624DC" w:rsidDel="0033399D">
          <w:rPr>
            <w:b/>
            <w:bCs/>
            <w:lang w:val="el-GR"/>
          </w:rPr>
          <w:delText xml:space="preserve">ιοικητικό </w:delText>
        </w:r>
      </w:del>
      <w:del w:id="3220" w:author="Στάθης Καπ" w:date="2023-02-25T23:19:00Z">
        <w:r w:rsidR="003624DC" w:rsidRPr="003624DC" w:rsidDel="00364561">
          <w:rPr>
            <w:b/>
            <w:bCs/>
            <w:lang w:val="el-GR"/>
          </w:rPr>
          <w:delText>πλαίσιο</w:delText>
        </w:r>
        <w:commentRangeEnd w:id="3218"/>
        <w:r w:rsidR="00FC40B8" w:rsidDel="00364561">
          <w:rPr>
            <w:rStyle w:val="CommentReference"/>
          </w:rPr>
          <w:commentReference w:id="3218"/>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3221" w:author=" " w:date="2023-02-01T06:01:00Z">
              <w:rPr>
                <w:lang w:val="el-GR"/>
              </w:rPr>
            </w:rPrChange>
          </w:rPr>
          <w:delText xml:space="preserve">Το </w:delText>
        </w:r>
      </w:del>
      <w:del w:id="3222" w:author="Στάθης Καπ" w:date="2023-02-02T04:48:00Z">
        <w:r w:rsidR="003624DC" w:rsidRPr="00FC40B8" w:rsidDel="0033399D">
          <w:rPr>
            <w:highlight w:val="yellow"/>
            <w:lang w:val="el-GR"/>
            <w:rPrChange w:id="3223" w:author=" " w:date="2023-02-01T06:01:00Z">
              <w:rPr>
                <w:lang w:val="el-GR"/>
              </w:rPr>
            </w:rPrChange>
          </w:rPr>
          <w:delText>διοικητικό</w:delText>
        </w:r>
      </w:del>
      <w:del w:id="3224" w:author="Στάθης Καπ" w:date="2023-02-25T23:19:00Z">
        <w:r w:rsidR="003624DC" w:rsidRPr="00FC40B8" w:rsidDel="00364561">
          <w:rPr>
            <w:highlight w:val="yellow"/>
            <w:lang w:val="el-GR"/>
            <w:rPrChange w:id="3225" w:author=" " w:date="2023-02-01T06:01:00Z">
              <w:rPr>
                <w:lang w:val="el-GR"/>
              </w:rPr>
            </w:rPrChange>
          </w:rPr>
          <w:delText xml:space="preserve"> πλαίσιο</w:delText>
        </w:r>
        <w:r w:rsidR="003624DC" w:rsidRPr="002C1FF0" w:rsidDel="00364561">
          <w:rPr>
            <w:lang w:val="el-GR"/>
          </w:rPr>
          <w:delText xml:space="preserve"> θεωρείται πως </w:delText>
        </w:r>
      </w:del>
      <w:del w:id="3226" w:author="Στάθης Καπ" w:date="2023-02-02T04:48:00Z">
        <w:r w:rsidR="003624DC" w:rsidRPr="002C1FF0" w:rsidDel="006E537B">
          <w:rPr>
            <w:lang w:val="el-GR"/>
          </w:rPr>
          <w:delText xml:space="preserve">προσδίδει επιπλέον </w:delText>
        </w:r>
      </w:del>
      <w:del w:id="3227"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3228"/>
      <w:ins w:id="3229" w:author="Charalampos Konstantopoulos" w:date="2023-02-01T06:01:00Z">
        <w:del w:id="3230" w:author="Στάθης Καπ" w:date="2023-02-25T23:19:00Z">
          <w:r w:rsidR="003624DC" w:rsidRPr="002C1FF0" w:rsidDel="00364561">
            <w:rPr>
              <w:lang w:val="el-GR"/>
            </w:rPr>
            <w:delText>*</w:delText>
          </w:r>
          <w:commentRangeEnd w:id="3228"/>
          <w:r w:rsidR="000527AB" w:rsidDel="00364561">
            <w:rPr>
              <w:rStyle w:val="CommentReference"/>
            </w:rPr>
            <w:commentReference w:id="3228"/>
          </w:r>
          <w:r w:rsidR="003624DC" w:rsidRPr="002C1FF0" w:rsidDel="00364561">
            <w:rPr>
              <w:lang w:val="el-GR"/>
            </w:rPr>
            <w:delText>),</w:delText>
          </w:r>
        </w:del>
      </w:ins>
      <w:del w:id="3231"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3232" w:author="Στάθης Καπ" w:date="2023-02-25T23:19:00Z"/>
          <w:b/>
          <w:bCs/>
          <w:lang w:val="el-GR"/>
        </w:rPr>
      </w:pPr>
      <w:del w:id="3233"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3234" w:author="Στάθης Καπ" w:date="2023-02-25T23:19:00Z"/>
          <w:b/>
          <w:bCs/>
          <w:lang w:val="el-GR"/>
        </w:rPr>
      </w:pPr>
      <w:del w:id="3235"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3236" w:author="Στάθης Καπ" w:date="2023-02-25T23:19:00Z"/>
          <w:b/>
          <w:bCs/>
          <w:lang w:val="el-GR"/>
        </w:rPr>
      </w:pPr>
      <w:del w:id="3237"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3238" w:author="Στάθης Καπ" w:date="2023-02-25T23:19:00Z"/>
          <w:b/>
          <w:bCs/>
          <w:lang w:val="el-GR"/>
        </w:rPr>
      </w:pPr>
      <w:del w:id="3239"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3240" w:author="Στάθης Καπ" w:date="2023-02-25T23:19:00Z"/>
          <w:b/>
          <w:bCs/>
          <w:lang w:val="el-GR"/>
        </w:rPr>
      </w:pPr>
      <w:del w:id="3241"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3242" w:author="Στάθης Καπ" w:date="2023-02-25T23:19:00Z"/>
          <w:b/>
          <w:bCs/>
          <w:lang w:val="el-GR"/>
        </w:rPr>
      </w:pPr>
      <w:del w:id="3243"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3244" w:author="Στάθης Καπ" w:date="2023-02-25T23:19:00Z"/>
          <w:b/>
          <w:bCs/>
          <w:lang w:val="el-GR"/>
        </w:rPr>
      </w:pPr>
      <w:del w:id="3245"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3246" w:author="Στάθης Καπ" w:date="2023-02-25T23:19:00Z"/>
          <w:b/>
          <w:bCs/>
          <w:lang w:val="el-GR"/>
        </w:rPr>
      </w:pPr>
      <w:del w:id="3247"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3248" w:author="Στάθης Καπ" w:date="2023-02-25T23:19:00Z"/>
          <w:b/>
          <w:bCs/>
          <w:lang w:val="el-GR"/>
        </w:rPr>
      </w:pPr>
      <w:del w:id="3249"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3250" w:author="Στάθης Καπ" w:date="2023-02-25T23:19:00Z"/>
          <w:b/>
          <w:bCs/>
          <w:lang w:val="el-GR"/>
        </w:rPr>
      </w:pPr>
      <w:del w:id="3251"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3252" w:author="Στάθης Καπ" w:date="2023-02-25T23:19:00Z"/>
          <w:b/>
          <w:bCs/>
          <w:lang w:val="el-GR"/>
        </w:rPr>
      </w:pPr>
      <w:del w:id="3253"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3254" w:author="Στάθης Καπ" w:date="2023-02-25T23:19:00Z"/>
          <w:b/>
          <w:bCs/>
          <w:lang w:val="el-GR"/>
        </w:rPr>
      </w:pPr>
      <w:del w:id="3255"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3256" w:author="Στάθης Καπ" w:date="2023-02-25T23:19:00Z"/>
          <w:b/>
          <w:bCs/>
          <w:lang w:val="el-GR"/>
        </w:rPr>
      </w:pPr>
      <w:del w:id="3257"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3258" w:author="Στάθης Καπ" w:date="2023-02-25T23:19:00Z"/>
          <w:b/>
          <w:bCs/>
          <w:lang w:val="el-GR"/>
        </w:rPr>
      </w:pPr>
      <w:del w:id="3259"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3260" w:author="Στάθης Καπ" w:date="2023-02-25T23:19:00Z"/>
          <w:b/>
          <w:bCs/>
          <w:lang w:val="el-GR"/>
        </w:rPr>
      </w:pPr>
      <w:del w:id="3261"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3262" w:author="Στάθης Καπ" w:date="2023-02-25T23:19:00Z"/>
          <w:b/>
          <w:bCs/>
          <w:lang w:val="el-GR"/>
        </w:rPr>
      </w:pPr>
      <w:del w:id="3263"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3264" w:author="Στάθης Καπ" w:date="2023-02-25T23:19:00Z"/>
          <w:b/>
          <w:bCs/>
          <w:lang w:val="el-GR"/>
        </w:rPr>
      </w:pPr>
      <w:del w:id="3265"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3266" w:author="Στάθης Καπ" w:date="2023-02-25T23:19:00Z"/>
          <w:b/>
          <w:bCs/>
          <w:lang w:val="el-GR"/>
        </w:rPr>
      </w:pPr>
      <w:del w:id="3267"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3268" w:author="Στάθης Καπ" w:date="2023-02-25T23:19:00Z"/>
          <w:b/>
          <w:bCs/>
          <w:lang w:val="el-GR"/>
        </w:rPr>
      </w:pPr>
      <w:del w:id="3269" w:author="Στάθης Καπ" w:date="2023-02-25T23:19:00Z">
        <w:r w:rsidRPr="00445878" w:rsidDel="00364561">
          <w:rPr>
            <w:b/>
            <w:bCs/>
            <w:lang w:val="el-GR"/>
          </w:rPr>
          <w:lastRenderedPageBreak/>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3270"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3271" w:author="Στάθης Καπ" w:date="2023-02-25T23:19:00Z"/>
          <w:b/>
          <w:bCs/>
          <w:lang w:val="el-GR"/>
        </w:rPr>
      </w:pPr>
      <w:del w:id="3272"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3273" w:author="Στάθης Καπ" w:date="2023-02-25T23:19:00Z"/>
          <w:b/>
          <w:bCs/>
          <w:lang w:val="el-GR"/>
        </w:rPr>
      </w:pPr>
      <w:del w:id="3274"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3275" w:author="Στάθης Καπ" w:date="2023-02-25T23:19:00Z"/>
          <w:b/>
          <w:bCs/>
          <w:lang w:val="el-GR"/>
        </w:rPr>
      </w:pPr>
      <w:del w:id="3276"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3277" w:author="Στάθης Καπ" w:date="2023-02-25T23:19:00Z"/>
          <w:b/>
          <w:bCs/>
          <w:lang w:val="el-GR"/>
        </w:rPr>
      </w:pPr>
      <w:del w:id="3278"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3279" w:author="Στάθης Καπ" w:date="2023-02-25T23:19:00Z"/>
          <w:lang w:val="el-GR"/>
        </w:rPr>
      </w:pPr>
      <w:del w:id="3280"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3281" w:author="Στάθης Καπ" w:date="2023-02-25T23:19:00Z"/>
          <w:b/>
          <w:bCs/>
          <w:lang w:val="el-GR"/>
        </w:rPr>
      </w:pPr>
      <w:del w:id="3282"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3283" w:author="Στάθης Καπ" w:date="2023-02-25T23:19:00Z"/>
          <w:b/>
          <w:bCs/>
          <w:lang w:val="el-GR"/>
        </w:rPr>
      </w:pPr>
      <w:del w:id="3284"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3285" w:author="Στάθης Καπ" w:date="2023-02-25T23:19:00Z"/>
          <w:b/>
          <w:bCs/>
          <w:lang w:val="el-GR"/>
        </w:rPr>
      </w:pPr>
      <w:del w:id="3286"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3287" w:author="Στάθης Καπ" w:date="2023-02-25T23:19:00Z"/>
          <w:b/>
          <w:bCs/>
          <w:lang w:val="el-GR"/>
        </w:rPr>
      </w:pPr>
      <w:del w:id="3288"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3289" w:author="Στάθης Καπ" w:date="2023-02-25T23:19:00Z"/>
          <w:lang w:val="el-GR"/>
        </w:rPr>
      </w:pPr>
      <w:del w:id="3290"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3291" w:author="Στάθης Καπ" w:date="2023-02-25T23:19:00Z"/>
          <w:lang w:val="el-GR"/>
        </w:rPr>
      </w:pPr>
      <w:del w:id="3292"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3293" w:author="Στάθης Καπ" w:date="2023-02-25T23:19:00Z"/>
          <w:b/>
          <w:bCs/>
          <w:lang w:val="el-GR"/>
        </w:rPr>
      </w:pPr>
      <w:del w:id="3294"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3295" w:author="Στάθης Καπ" w:date="2023-02-25T23:19:00Z"/>
          <w:lang w:val="el-GR"/>
        </w:rPr>
      </w:pPr>
      <w:del w:id="3296"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3297" w:author="Στάθης Καπ" w:date="2023-02-25T23:19:00Z"/>
          <w:lang w:val="el-GR"/>
        </w:rPr>
      </w:pPr>
      <w:del w:id="3298"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3299" w:author="Στάθης Καπ" w:date="2023-02-25T23:19:00Z"/>
          <w:lang w:val="el-GR"/>
        </w:rPr>
      </w:pPr>
      <w:del w:id="3300"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3301" w:author="Στάθης Καπ" w:date="2023-02-25T23:19:00Z"/>
          <w:lang w:val="el-GR"/>
        </w:rPr>
      </w:pPr>
      <w:del w:id="3302"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3303" w:author="Στάθης Καπ" w:date="2023-02-25T23:19:00Z"/>
          <w:lang w:val="el-GR"/>
          <w:rPrChange w:id="3304" w:author="Στάθης Καπ" w:date="2023-02-25T23:42:00Z">
            <w:rPr>
              <w:del w:id="3305" w:author="Στάθης Καπ" w:date="2023-02-25T23:19:00Z"/>
            </w:rPr>
          </w:rPrChange>
        </w:rPr>
      </w:pPr>
      <w:del w:id="3306" w:author="Στάθης Καπ" w:date="2023-02-25T23:19:00Z">
        <w:r w:rsidDel="00364561">
          <w:delText>Tabu</w:delText>
        </w:r>
        <w:r w:rsidRPr="00707910" w:rsidDel="00364561">
          <w:rPr>
            <w:lang w:val="el-GR"/>
            <w:rPrChange w:id="3307" w:author="Στάθης Καπ" w:date="2023-02-25T23:42:00Z">
              <w:rPr/>
            </w:rPrChange>
          </w:rPr>
          <w:delText xml:space="preserve"> </w:delText>
        </w:r>
        <w:r w:rsidDel="00364561">
          <w:delText>search</w:delText>
        </w:r>
        <w:r w:rsidRPr="00707910" w:rsidDel="00364561">
          <w:rPr>
            <w:lang w:val="el-GR"/>
            <w:rPrChange w:id="3308" w:author="Στάθης Καπ" w:date="2023-02-25T23:42:00Z">
              <w:rPr/>
            </w:rPrChange>
          </w:rPr>
          <w:delText xml:space="preserve"> (</w:delText>
        </w:r>
        <w:r w:rsidDel="00364561">
          <w:delText>TS</w:delText>
        </w:r>
        <w:r w:rsidRPr="00707910" w:rsidDel="00364561">
          <w:rPr>
            <w:lang w:val="el-GR"/>
            <w:rPrChange w:id="3309" w:author="Στάθης Καπ" w:date="2023-02-25T23:42:00Z">
              <w:rPr/>
            </w:rPrChange>
          </w:rPr>
          <w:delText xml:space="preserve">) </w:delText>
        </w:r>
        <w:r w:rsidDel="00364561">
          <w:delText>Including</w:delText>
        </w:r>
        <w:r w:rsidRPr="00707910" w:rsidDel="00364561">
          <w:rPr>
            <w:lang w:val="el-GR"/>
            <w:rPrChange w:id="3310" w:author="Στάθης Καπ" w:date="2023-02-25T23:42:00Z">
              <w:rPr/>
            </w:rPrChange>
          </w:rPr>
          <w:delText xml:space="preserve"> </w:delText>
        </w:r>
        <w:r w:rsidDel="00364561">
          <w:delText>Parallel</w:delText>
        </w:r>
        <w:r w:rsidRPr="00707910" w:rsidDel="00364561">
          <w:rPr>
            <w:lang w:val="el-GR"/>
            <w:rPrChange w:id="3311"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3312" w:author="Στάθης Καπ" w:date="2023-02-25T23:19:00Z"/>
          <w:lang w:val="el-GR"/>
          <w:rPrChange w:id="3313" w:author="Στάθης Καπ" w:date="2023-02-25T23:42:00Z">
            <w:rPr>
              <w:del w:id="3314" w:author="Στάθης Καπ" w:date="2023-02-25T23:19:00Z"/>
            </w:rPr>
          </w:rPrChange>
        </w:rPr>
      </w:pPr>
      <w:del w:id="3315" w:author="Στάθης Καπ" w:date="2023-02-25T23:19:00Z">
        <w:r w:rsidDel="00364561">
          <w:delText>Various</w:delText>
        </w:r>
        <w:r w:rsidRPr="00707910" w:rsidDel="00364561">
          <w:rPr>
            <w:lang w:val="el-GR"/>
            <w:rPrChange w:id="3316" w:author="Στάθης Καπ" w:date="2023-02-25T23:42:00Z">
              <w:rPr/>
            </w:rPrChange>
          </w:rPr>
          <w:delText xml:space="preserve"> </w:delText>
        </w:r>
        <w:r w:rsidDel="00364561">
          <w:delText>Neighborhood</w:delText>
        </w:r>
        <w:r w:rsidRPr="00707910" w:rsidDel="00364561">
          <w:rPr>
            <w:lang w:val="el-GR"/>
            <w:rPrChange w:id="3317" w:author="Στάθης Καπ" w:date="2023-02-25T23:42:00Z">
              <w:rPr/>
            </w:rPrChange>
          </w:rPr>
          <w:delText xml:space="preserve"> </w:delText>
        </w:r>
        <w:r w:rsidDel="00364561">
          <w:delText>Search</w:delText>
        </w:r>
        <w:r w:rsidRPr="00707910" w:rsidDel="00364561">
          <w:rPr>
            <w:lang w:val="el-GR"/>
            <w:rPrChange w:id="3318" w:author="Στάθης Καπ" w:date="2023-02-25T23:42:00Z">
              <w:rPr/>
            </w:rPrChange>
          </w:rPr>
          <w:delText xml:space="preserve"> (</w:delText>
        </w:r>
        <w:r w:rsidDel="00364561">
          <w:delText>NS</w:delText>
        </w:r>
        <w:r w:rsidRPr="00707910" w:rsidDel="00364561">
          <w:rPr>
            <w:lang w:val="el-GR"/>
            <w:rPrChange w:id="3319" w:author="Στάθης Καπ" w:date="2023-02-25T23:42:00Z">
              <w:rPr/>
            </w:rPrChange>
          </w:rPr>
          <w:delText xml:space="preserve">) </w:delText>
        </w:r>
        <w:r w:rsidDel="00364561">
          <w:delText>approaches</w:delText>
        </w:r>
        <w:r w:rsidRPr="00707910" w:rsidDel="00364561">
          <w:rPr>
            <w:lang w:val="el-GR"/>
            <w:rPrChange w:id="3320" w:author="Στάθης Καπ" w:date="2023-02-25T23:42:00Z">
              <w:rPr/>
            </w:rPrChange>
          </w:rPr>
          <w:delText xml:space="preserve">, </w:delText>
        </w:r>
        <w:r w:rsidDel="00364561">
          <w:delText>including</w:delText>
        </w:r>
        <w:r w:rsidRPr="00707910" w:rsidDel="00364561">
          <w:rPr>
            <w:lang w:val="el-GR"/>
            <w:rPrChange w:id="3321" w:author="Στάθης Καπ" w:date="2023-02-25T23:42:00Z">
              <w:rPr/>
            </w:rPrChange>
          </w:rPr>
          <w:delText xml:space="preserve"> </w:delText>
        </w:r>
        <w:r w:rsidDel="00364561">
          <w:delText>Adaptive</w:delText>
        </w:r>
        <w:r w:rsidRPr="00707910" w:rsidDel="00364561">
          <w:rPr>
            <w:lang w:val="el-GR"/>
            <w:rPrChange w:id="3322" w:author="Στάθης Καπ" w:date="2023-02-25T23:42:00Z">
              <w:rPr/>
            </w:rPrChange>
          </w:rPr>
          <w:delText xml:space="preserve"> </w:delText>
        </w:r>
        <w:r w:rsidDel="00364561">
          <w:delText>NS</w:delText>
        </w:r>
        <w:r w:rsidRPr="00707910" w:rsidDel="00364561">
          <w:rPr>
            <w:lang w:val="el-GR"/>
            <w:rPrChange w:id="3323" w:author="Στάθης Καπ" w:date="2023-02-25T23:42:00Z">
              <w:rPr/>
            </w:rPrChange>
          </w:rPr>
          <w:delText xml:space="preserve">, </w:delText>
        </w:r>
        <w:r w:rsidDel="00364561">
          <w:delText>Variable</w:delText>
        </w:r>
        <w:r w:rsidRPr="00707910" w:rsidDel="00364561">
          <w:rPr>
            <w:lang w:val="el-GR"/>
            <w:rPrChange w:id="3324" w:author="Στάθης Καπ" w:date="2023-02-25T23:42:00Z">
              <w:rPr/>
            </w:rPrChange>
          </w:rPr>
          <w:delText xml:space="preserve"> </w:delText>
        </w:r>
        <w:r w:rsidDel="00364561">
          <w:delText>NS</w:delText>
        </w:r>
        <w:r w:rsidRPr="00707910" w:rsidDel="00364561">
          <w:rPr>
            <w:lang w:val="el-GR"/>
            <w:rPrChange w:id="3325" w:author="Στάθης Καπ" w:date="2023-02-25T23:42:00Z">
              <w:rPr/>
            </w:rPrChange>
          </w:rPr>
          <w:delText xml:space="preserve">, </w:delText>
        </w:r>
        <w:r w:rsidDel="00364561">
          <w:delText>Large</w:delText>
        </w:r>
        <w:r w:rsidRPr="00707910" w:rsidDel="00364561">
          <w:rPr>
            <w:lang w:val="el-GR"/>
            <w:rPrChange w:id="3326" w:author="Στάθης Καπ" w:date="2023-02-25T23:42:00Z">
              <w:rPr/>
            </w:rPrChange>
          </w:rPr>
          <w:delText xml:space="preserve"> </w:delText>
        </w:r>
        <w:r w:rsidDel="00364561">
          <w:delText>NS</w:delText>
        </w:r>
        <w:r w:rsidRPr="00707910" w:rsidDel="00364561">
          <w:rPr>
            <w:lang w:val="el-GR"/>
            <w:rPrChange w:id="3327" w:author="Στάθης Καπ" w:date="2023-02-25T23:42:00Z">
              <w:rPr/>
            </w:rPrChange>
          </w:rPr>
          <w:delText xml:space="preserve">, </w:delText>
        </w:r>
        <w:r w:rsidDel="00364561">
          <w:delText>etc</w:delText>
        </w:r>
        <w:r w:rsidRPr="00707910" w:rsidDel="00364561">
          <w:rPr>
            <w:lang w:val="el-GR"/>
            <w:rPrChange w:id="3328"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3329" w:author="Στάθης Καπ" w:date="2023-02-25T23:19:00Z"/>
          <w:lang w:val="el-GR"/>
          <w:rPrChange w:id="3330" w:author="Στάθης Καπ" w:date="2023-02-25T23:42:00Z">
            <w:rPr>
              <w:del w:id="3331" w:author="Στάθης Καπ" w:date="2023-02-25T23:19:00Z"/>
            </w:rPr>
          </w:rPrChange>
        </w:rPr>
      </w:pPr>
      <w:del w:id="3332" w:author="Στάθης Καπ" w:date="2023-02-25T23:19:00Z">
        <w:r w:rsidDel="00364561">
          <w:delText>Insertion</w:delText>
        </w:r>
        <w:r w:rsidRPr="00707910" w:rsidDel="00364561">
          <w:rPr>
            <w:lang w:val="el-GR"/>
            <w:rPrChange w:id="3333"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3334" w:author="Στάθης Καπ" w:date="2023-02-25T23:19:00Z"/>
          <w:lang w:val="el-GR"/>
          <w:rPrChange w:id="3335" w:author="Στάθης Καπ" w:date="2023-02-25T23:42:00Z">
            <w:rPr>
              <w:del w:id="3336" w:author="Στάθης Καπ" w:date="2023-02-25T23:19:00Z"/>
            </w:rPr>
          </w:rPrChange>
        </w:rPr>
      </w:pPr>
      <w:del w:id="3337" w:author="Στάθης Καπ" w:date="2023-02-25T23:19:00Z">
        <w:r w:rsidDel="00364561">
          <w:delText>Nearest</w:delText>
        </w:r>
        <w:r w:rsidRPr="00707910" w:rsidDel="00364561">
          <w:rPr>
            <w:lang w:val="el-GR"/>
            <w:rPrChange w:id="3338" w:author="Στάθης Καπ" w:date="2023-02-25T23:42:00Z">
              <w:rPr/>
            </w:rPrChange>
          </w:rPr>
          <w:delText xml:space="preserve"> </w:delText>
        </w:r>
        <w:r w:rsidDel="00364561">
          <w:delText>Neighbor</w:delText>
        </w:r>
        <w:r w:rsidRPr="00707910" w:rsidDel="00364561">
          <w:rPr>
            <w:lang w:val="el-GR"/>
            <w:rPrChange w:id="3339" w:author="Στάθης Καπ" w:date="2023-02-25T23:42:00Z">
              <w:rPr/>
            </w:rPrChange>
          </w:rPr>
          <w:delText xml:space="preserve"> (</w:delText>
        </w:r>
        <w:r w:rsidDel="00364561">
          <w:delText>NN</w:delText>
        </w:r>
        <w:r w:rsidRPr="00707910" w:rsidDel="00364561">
          <w:rPr>
            <w:lang w:val="el-GR"/>
            <w:rPrChange w:id="3340"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3341" w:author="Στάθης Καπ" w:date="2023-02-25T23:19:00Z"/>
          <w:lang w:val="el-GR"/>
          <w:rPrChange w:id="3342" w:author="Στάθης Καπ" w:date="2023-02-25T23:42:00Z">
            <w:rPr>
              <w:del w:id="3343" w:author="Στάθης Καπ" w:date="2023-02-25T23:19:00Z"/>
            </w:rPr>
          </w:rPrChange>
        </w:rPr>
      </w:pPr>
      <w:del w:id="3344" w:author="Στάθης Καπ" w:date="2023-02-25T23:19:00Z">
        <w:r w:rsidDel="00364561">
          <w:delText>Column</w:delText>
        </w:r>
        <w:r w:rsidRPr="00707910" w:rsidDel="00364561">
          <w:rPr>
            <w:lang w:val="el-GR"/>
            <w:rPrChange w:id="3345" w:author="Στάθης Καπ" w:date="2023-02-25T23:42:00Z">
              <w:rPr/>
            </w:rPrChange>
          </w:rPr>
          <w:delText xml:space="preserve"> </w:delText>
        </w:r>
        <w:r w:rsidDel="00364561">
          <w:delText>Generation</w:delText>
        </w:r>
        <w:r w:rsidRPr="00707910" w:rsidDel="00364561">
          <w:rPr>
            <w:lang w:val="el-GR"/>
            <w:rPrChange w:id="3346" w:author="Στάθης Καπ" w:date="2023-02-25T23:42:00Z">
              <w:rPr/>
            </w:rPrChange>
          </w:rPr>
          <w:delText xml:space="preserve"> (</w:delText>
        </w:r>
        <w:r w:rsidDel="00364561">
          <w:delText>CG</w:delText>
        </w:r>
        <w:r w:rsidRPr="00707910" w:rsidDel="00364561">
          <w:rPr>
            <w:lang w:val="el-GR"/>
            <w:rPrChange w:id="3347"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3348" w:author="Στάθης Καπ" w:date="2023-02-25T23:19:00Z"/>
          <w:lang w:val="el-GR"/>
          <w:rPrChange w:id="3349" w:author="Στάθης Καπ" w:date="2023-02-25T23:42:00Z">
            <w:rPr>
              <w:del w:id="3350" w:author="Στάθης Καπ" w:date="2023-02-25T23:19:00Z"/>
            </w:rPr>
          </w:rPrChange>
        </w:rPr>
      </w:pPr>
      <w:del w:id="3351" w:author="Στάθης Καπ" w:date="2023-02-25T23:19:00Z">
        <w:r w:rsidDel="00364561">
          <w:lastRenderedPageBreak/>
          <w:delText>Genetic</w:delText>
        </w:r>
        <w:r w:rsidRPr="00707910" w:rsidDel="00364561">
          <w:rPr>
            <w:lang w:val="el-GR"/>
            <w:rPrChange w:id="3352" w:author="Στάθης Καπ" w:date="2023-02-25T23:42:00Z">
              <w:rPr/>
            </w:rPrChange>
          </w:rPr>
          <w:delText xml:space="preserve"> </w:delText>
        </w:r>
        <w:r w:rsidDel="00364561">
          <w:delText>Algorithms</w:delText>
        </w:r>
        <w:r w:rsidRPr="00707910" w:rsidDel="00364561">
          <w:rPr>
            <w:lang w:val="el-GR"/>
            <w:rPrChange w:id="3353" w:author="Στάθης Καπ" w:date="2023-02-25T23:42:00Z">
              <w:rPr/>
            </w:rPrChange>
          </w:rPr>
          <w:delText xml:space="preserve"> (</w:delText>
        </w:r>
        <w:r w:rsidDel="00364561">
          <w:delText>GA</w:delText>
        </w:r>
        <w:r w:rsidRPr="00707910" w:rsidDel="00364561">
          <w:rPr>
            <w:lang w:val="el-GR"/>
            <w:rPrChange w:id="3354"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3355" w:author="Στάθης Καπ" w:date="2023-02-25T23:19:00Z"/>
          <w:lang w:val="el-GR"/>
          <w:rPrChange w:id="3356" w:author="Στάθης Καπ" w:date="2023-02-25T23:42:00Z">
            <w:rPr>
              <w:del w:id="3357" w:author="Στάθης Καπ" w:date="2023-02-25T23:19:00Z"/>
            </w:rPr>
          </w:rPrChange>
        </w:rPr>
      </w:pPr>
      <w:del w:id="3358" w:author="Στάθης Καπ" w:date="2023-02-25T23:19:00Z">
        <w:r w:rsidDel="00364561">
          <w:delText>Ant</w:delText>
        </w:r>
        <w:r w:rsidRPr="00707910" w:rsidDel="00364561">
          <w:rPr>
            <w:lang w:val="el-GR"/>
            <w:rPrChange w:id="3359" w:author="Στάθης Καπ" w:date="2023-02-25T23:42:00Z">
              <w:rPr/>
            </w:rPrChange>
          </w:rPr>
          <w:delText xml:space="preserve"> </w:delText>
        </w:r>
        <w:r w:rsidDel="00364561">
          <w:delText>Colony</w:delText>
        </w:r>
        <w:r w:rsidRPr="00707910" w:rsidDel="00364561">
          <w:rPr>
            <w:lang w:val="el-GR"/>
            <w:rPrChange w:id="3360" w:author="Στάθης Καπ" w:date="2023-02-25T23:42:00Z">
              <w:rPr/>
            </w:rPrChange>
          </w:rPr>
          <w:delText xml:space="preserve"> </w:delText>
        </w:r>
        <w:r w:rsidDel="00364561">
          <w:delText>Optimization</w:delText>
        </w:r>
        <w:r w:rsidRPr="00707910" w:rsidDel="00364561">
          <w:rPr>
            <w:lang w:val="el-GR"/>
            <w:rPrChange w:id="3361" w:author="Στάθης Καπ" w:date="2023-02-25T23:42:00Z">
              <w:rPr/>
            </w:rPrChange>
          </w:rPr>
          <w:delText xml:space="preserve"> (</w:delText>
        </w:r>
        <w:r w:rsidDel="00364561">
          <w:delText>ACO</w:delText>
        </w:r>
        <w:r w:rsidRPr="00707910" w:rsidDel="00364561">
          <w:rPr>
            <w:lang w:val="el-GR"/>
            <w:rPrChange w:id="3362"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3363" w:author="Στάθης Καπ" w:date="2023-02-25T23:19:00Z"/>
          <w:lang w:val="el-GR"/>
          <w:rPrChange w:id="3364" w:author="Στάθης Καπ" w:date="2023-02-25T23:42:00Z">
            <w:rPr>
              <w:del w:id="3365" w:author="Στάθης Καπ" w:date="2023-02-25T23:19:00Z"/>
            </w:rPr>
          </w:rPrChange>
        </w:rPr>
      </w:pPr>
      <w:del w:id="3366" w:author="Στάθης Καπ" w:date="2023-02-25T23:19:00Z">
        <w:r w:rsidDel="00364561">
          <w:delText>Particle</w:delText>
        </w:r>
        <w:r w:rsidRPr="00707910" w:rsidDel="00364561">
          <w:rPr>
            <w:lang w:val="el-GR"/>
            <w:rPrChange w:id="3367" w:author="Στάθης Καπ" w:date="2023-02-25T23:42:00Z">
              <w:rPr/>
            </w:rPrChange>
          </w:rPr>
          <w:delText xml:space="preserve"> </w:delText>
        </w:r>
        <w:r w:rsidDel="00364561">
          <w:delText>Swarm</w:delText>
        </w:r>
        <w:r w:rsidRPr="00707910" w:rsidDel="00364561">
          <w:rPr>
            <w:lang w:val="el-GR"/>
            <w:rPrChange w:id="3368" w:author="Στάθης Καπ" w:date="2023-02-25T23:42:00Z">
              <w:rPr/>
            </w:rPrChange>
          </w:rPr>
          <w:delText xml:space="preserve"> </w:delText>
        </w:r>
        <w:r w:rsidDel="00364561">
          <w:delText>Optimization</w:delText>
        </w:r>
        <w:r w:rsidRPr="00707910" w:rsidDel="00364561">
          <w:rPr>
            <w:lang w:val="el-GR"/>
            <w:rPrChange w:id="3369" w:author="Στάθης Καπ" w:date="2023-02-25T23:42:00Z">
              <w:rPr/>
            </w:rPrChange>
          </w:rPr>
          <w:delText xml:space="preserve"> (</w:delText>
        </w:r>
        <w:r w:rsidDel="00364561">
          <w:delText>PSO</w:delText>
        </w:r>
        <w:r w:rsidRPr="00707910" w:rsidDel="00364561">
          <w:rPr>
            <w:lang w:val="el-GR"/>
            <w:rPrChange w:id="3370"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3371" w:author="Στάθης Καπ" w:date="2023-02-25T23:19:00Z"/>
          <w:lang w:val="el-GR"/>
          <w:rPrChange w:id="3372" w:author="Στάθης Καπ" w:date="2023-02-25T23:42:00Z">
            <w:rPr>
              <w:del w:id="3373" w:author="Στάθης Καπ" w:date="2023-02-25T23:19:00Z"/>
            </w:rPr>
          </w:rPrChange>
        </w:rPr>
      </w:pPr>
      <w:del w:id="3374" w:author="Στάθης Καπ" w:date="2023-02-25T23:19:00Z">
        <w:r w:rsidDel="00364561">
          <w:delText>Waiting</w:delText>
        </w:r>
        <w:r w:rsidRPr="00707910" w:rsidDel="00364561">
          <w:rPr>
            <w:lang w:val="el-GR"/>
            <w:rPrChange w:id="3375" w:author="Στάθης Καπ" w:date="2023-02-25T23:42:00Z">
              <w:rPr/>
            </w:rPrChange>
          </w:rPr>
          <w:delText>-</w:delText>
        </w:r>
        <w:r w:rsidDel="00364561">
          <w:delText>Relocation</w:delText>
        </w:r>
        <w:r w:rsidRPr="00707910" w:rsidDel="00364561">
          <w:rPr>
            <w:lang w:val="el-GR"/>
            <w:rPrChange w:id="3376"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3377" w:author="Στάθης Καπ" w:date="2023-02-25T23:19:00Z"/>
          <w:lang w:val="el-GR"/>
          <w:rPrChange w:id="3378" w:author="Στάθης Καπ" w:date="2023-02-25T23:42:00Z">
            <w:rPr>
              <w:del w:id="3379" w:author="Στάθης Καπ" w:date="2023-02-25T23:19:00Z"/>
            </w:rPr>
          </w:rPrChange>
        </w:rPr>
      </w:pPr>
      <w:del w:id="3380" w:author="Στάθης Καπ" w:date="2023-02-25T23:19:00Z">
        <w:r w:rsidDel="00364561">
          <w:delText>Markov</w:delText>
        </w:r>
        <w:r w:rsidRPr="00707910" w:rsidDel="00364561">
          <w:rPr>
            <w:lang w:val="el-GR"/>
            <w:rPrChange w:id="3381" w:author="Στάθης Καπ" w:date="2023-02-25T23:42:00Z">
              <w:rPr/>
            </w:rPrChange>
          </w:rPr>
          <w:delText xml:space="preserve"> </w:delText>
        </w:r>
        <w:r w:rsidDel="00364561">
          <w:delText>Decision</w:delText>
        </w:r>
        <w:r w:rsidRPr="00707910" w:rsidDel="00364561">
          <w:rPr>
            <w:lang w:val="el-GR"/>
            <w:rPrChange w:id="3382"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3383" w:author="Στάθης Καπ" w:date="2023-02-25T23:19:00Z"/>
          <w:lang w:val="el-GR"/>
          <w:rPrChange w:id="3384" w:author="Στάθης Καπ" w:date="2023-02-25T23:42:00Z">
            <w:rPr>
              <w:del w:id="3385" w:author="Στάθης Καπ" w:date="2023-02-25T23:19:00Z"/>
            </w:rPr>
          </w:rPrChange>
        </w:rPr>
      </w:pPr>
      <w:del w:id="3386" w:author="Στάθης Καπ" w:date="2023-02-25T23:19:00Z">
        <w:r w:rsidDel="00364561">
          <w:delText>Dynamic</w:delText>
        </w:r>
        <w:r w:rsidRPr="00707910" w:rsidDel="00364561">
          <w:rPr>
            <w:lang w:val="el-GR"/>
            <w:rPrChange w:id="3387" w:author="Στάθης Καπ" w:date="2023-02-25T23:42:00Z">
              <w:rPr/>
            </w:rPrChange>
          </w:rPr>
          <w:delText xml:space="preserve"> </w:delText>
        </w:r>
        <w:r w:rsidDel="00364561">
          <w:delText>Programming</w:delText>
        </w:r>
        <w:r w:rsidRPr="00707910" w:rsidDel="00364561">
          <w:rPr>
            <w:lang w:val="el-GR"/>
            <w:rPrChange w:id="3388" w:author="Στάθης Καπ" w:date="2023-02-25T23:42:00Z">
              <w:rPr/>
            </w:rPrChange>
          </w:rPr>
          <w:delText xml:space="preserve"> (</w:delText>
        </w:r>
        <w:r w:rsidDel="00364561">
          <w:delText>DP</w:delText>
        </w:r>
        <w:r w:rsidRPr="00707910" w:rsidDel="00364561">
          <w:rPr>
            <w:lang w:val="el-GR"/>
            <w:rPrChange w:id="3389"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3390" w:author="Στάθης Καπ" w:date="2023-02-25T23:19:00Z"/>
          <w:lang w:val="el-GR"/>
          <w:rPrChange w:id="3391" w:author="Στάθης Καπ" w:date="2023-02-25T23:42:00Z">
            <w:rPr>
              <w:del w:id="3392" w:author="Στάθης Καπ" w:date="2023-02-25T23:19:00Z"/>
            </w:rPr>
          </w:rPrChange>
        </w:rPr>
      </w:pPr>
      <w:del w:id="3393" w:author="Στάθης Καπ" w:date="2023-02-25T23:19:00Z">
        <w:r w:rsidDel="00364561">
          <w:delText>Queueing</w:delText>
        </w:r>
        <w:r w:rsidRPr="00707910" w:rsidDel="00364561">
          <w:rPr>
            <w:lang w:val="el-GR"/>
            <w:rPrChange w:id="3394" w:author="Στάθης Καπ" w:date="2023-02-25T23:42:00Z">
              <w:rPr/>
            </w:rPrChange>
          </w:rPr>
          <w:delText>-</w:delText>
        </w:r>
        <w:r w:rsidDel="00364561">
          <w:delText>Polling</w:delText>
        </w:r>
        <w:r w:rsidRPr="00707910" w:rsidDel="00364561">
          <w:rPr>
            <w:lang w:val="el-GR"/>
            <w:rPrChange w:id="3395"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3396" w:author="Στάθης Καπ" w:date="2023-02-25T23:19:00Z"/>
          <w:lang w:val="el-GR"/>
        </w:rPr>
      </w:pPr>
      <w:del w:id="3397"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3398" w:author="Στάθης Καπ" w:date="2023-02-25T23:19:00Z"/>
          <w:rFonts w:eastAsiaTheme="minorEastAsia"/>
          <w:lang w:val="el-GR"/>
        </w:rPr>
      </w:pPr>
      <w:del w:id="3399"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400" w:author="Στάθης Καπ" w:date="2023-02-25T23:19:00Z">
                <w:rPr>
                  <w:rFonts w:ascii="Cambria Math" w:hAnsi="Cambria Math"/>
                  <w:i/>
                  <w:lang w:val="el-GR"/>
                </w:rPr>
              </w:del>
            </m:ctrlPr>
          </m:sSubPr>
          <m:e>
            <m:r>
              <w:del w:id="3401" w:author="Στάθης Καπ" w:date="2023-02-25T23:19:00Z">
                <w:rPr>
                  <w:rFonts w:ascii="Cambria Math" w:hAnsi="Cambria Math"/>
                  <w:lang w:val="el-GR"/>
                </w:rPr>
                <m:t>s</m:t>
              </w:del>
            </m:r>
          </m:e>
          <m:sub>
            <m:r>
              <w:del w:id="3402" w:author="Στάθης Καπ" w:date="2023-02-25T23:19:00Z">
                <w:rPr>
                  <w:rFonts w:ascii="Cambria Math" w:hAnsi="Cambria Math"/>
                  <w:lang w:val="el-GR"/>
                </w:rPr>
                <m:t>t</m:t>
              </w:del>
            </m:r>
          </m:sub>
        </m:sSub>
      </m:oMath>
      <w:del w:id="3403"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404" w:author="Στάθης Καπ" w:date="2023-02-25T23:19:00Z">
                <w:rPr>
                  <w:rFonts w:ascii="Cambria Math" w:hAnsi="Cambria Math"/>
                  <w:i/>
                  <w:lang w:val="el-GR"/>
                </w:rPr>
              </w:del>
            </m:ctrlPr>
          </m:sSubPr>
          <m:e>
            <m:r>
              <w:del w:id="3405" w:author="Στάθης Καπ" w:date="2023-02-25T23:19:00Z">
                <w:rPr>
                  <w:rFonts w:ascii="Cambria Math" w:hAnsi="Cambria Math"/>
                  <w:lang w:val="el-GR"/>
                </w:rPr>
                <m:t>s</m:t>
              </w:del>
            </m:r>
          </m:e>
          <m:sub>
            <m:r>
              <w:del w:id="3406" w:author="Στάθης Καπ" w:date="2023-02-25T23:19:00Z">
                <w:rPr>
                  <w:rFonts w:ascii="Cambria Math" w:hAnsi="Cambria Math"/>
                  <w:lang w:val="el-GR"/>
                </w:rPr>
                <m:t>t</m:t>
              </w:del>
            </m:r>
          </m:sub>
        </m:sSub>
      </m:oMath>
      <w:del w:id="3407"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408"/>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408"/>
        <w:r w:rsidR="002451D2" w:rsidDel="00364561">
          <w:rPr>
            <w:rStyle w:val="CommentReference"/>
          </w:rPr>
          <w:commentReference w:id="3408"/>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3409" w:author="Στάθης Καπ" w:date="2023-02-25T23:19:00Z"/>
          <w:lang w:val="el-GR"/>
        </w:rPr>
      </w:pPr>
      <w:del w:id="3410"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3411" w:author="Στάθης Καπ" w:date="2023-02-25T23:19:00Z"/>
          <w:lang w:val="el-GR"/>
        </w:rPr>
      </w:pPr>
      <w:del w:id="3412"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413" w:author="Charalampos Konstantopoulos" w:date="2023-02-01T06:01:00Z">
        <w:del w:id="3414" w:author="Στάθης Καπ" w:date="2023-02-25T23:19:00Z">
          <w:r w:rsidDel="00364561">
            <w:rPr>
              <w:lang w:val="el-GR"/>
            </w:rPr>
            <w:delText>στρατηγικ</w:delText>
          </w:r>
        </w:del>
      </w:ins>
      <w:ins w:id="3415" w:author=" " w:date="2023-01-27T19:00:00Z">
        <w:del w:id="3416" w:author="Στάθης Καπ" w:date="2023-02-25T23:19:00Z">
          <w:r w:rsidR="002451D2" w:rsidDel="00364561">
            <w:rPr>
              <w:lang w:val="el-GR"/>
            </w:rPr>
            <w:delText>ής</w:delText>
          </w:r>
        </w:del>
      </w:ins>
      <w:del w:id="3417"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3418" w:author="Στάθης Καπ" w:date="2023-02-25T23:19:00Z"/>
          <w:lang w:val="el-GR"/>
        </w:rPr>
      </w:pPr>
      <w:del w:id="3419"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3420" w:author="Στάθης Καπ" w:date="2023-02-25T23:19:00Z"/>
          <w:lang w:val="el-GR"/>
        </w:rPr>
      </w:pPr>
      <w:del w:id="3421" w:author="Στάθης Καπ" w:date="2023-02-25T23:19:00Z">
        <w:r w:rsidDel="00364561">
          <w:rPr>
            <w:lang w:val="el-GR"/>
          </w:rPr>
          <w:lastRenderedPageBreak/>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422" w:author="Charalampos Konstantopoulos" w:date="2023-02-01T06:01:00Z">
        <w:del w:id="3423" w:author="Στάθης Καπ" w:date="2023-02-25T23:19:00Z">
          <w:r w:rsidRPr="00E64A9A" w:rsidDel="00364561">
            <w:rPr>
              <w:lang w:val="el-GR"/>
            </w:rPr>
            <w:delText>200</w:delText>
          </w:r>
        </w:del>
      </w:ins>
      <w:del w:id="3424" w:author="Στάθης Καπ" w:date="2023-02-25T23:19:00Z">
        <w:r w:rsidR="00D17D06" w:rsidRPr="00D17D06" w:rsidDel="00364561">
          <w:rPr>
            <w:lang w:val="el-GR"/>
          </w:rPr>
          <w:delText>/</w:delText>
        </w:r>
      </w:del>
      <w:ins w:id="3425" w:author="Charalampos Konstantopoulos" w:date="2023-02-01T06:01:00Z">
        <w:del w:id="3426" w:author="Στάθης Καπ" w:date="2023-02-25T23:19:00Z">
          <w:r w:rsidRPr="00E64A9A" w:rsidDel="00364561">
            <w:rPr>
              <w:lang w:val="el-GR"/>
            </w:rPr>
            <w:delText>6</w:delText>
          </w:r>
        </w:del>
      </w:ins>
      <w:del w:id="3427"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3428" w:author="Στάθης Καπ" w:date="2023-02-25T23:19:00Z"/>
          <w:lang w:val="el-GR"/>
        </w:rPr>
      </w:pPr>
      <w:del w:id="3429"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3430" w:author="Στάθης Καπ" w:date="2023-02-25T23:19:00Z"/>
          <w:lang w:val="el-GR"/>
        </w:rPr>
      </w:pPr>
      <w:del w:id="3431"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432"/>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433" w:author="Στάθης Καπ" w:date="2023-02-25T23:19:00Z">
                <w:rPr>
                  <w:rFonts w:ascii="Cambria Math" w:hAnsi="Cambria Math"/>
                  <w:i/>
                  <w:lang w:val="el-GR"/>
                </w:rPr>
              </w:del>
            </m:ctrlPr>
          </m:sSupPr>
          <m:e>
            <m:r>
              <w:del w:id="3434" w:author="Στάθης Καπ" w:date="2023-02-25T23:19:00Z">
                <w:rPr>
                  <w:rFonts w:ascii="Cambria Math" w:hAnsi="Cambria Math"/>
                  <w:lang w:val="el-GR"/>
                </w:rPr>
                <m:t>j</m:t>
              </w:del>
            </m:r>
          </m:e>
          <m:sup>
            <m:r>
              <w:del w:id="3435" w:author="Στάθης Καπ" w:date="2023-02-25T23:19:00Z">
                <w:rPr>
                  <w:rFonts w:ascii="Cambria Math" w:hAnsi="Cambria Math"/>
                  <w:lang w:val="el-GR"/>
                </w:rPr>
                <m:t>k</m:t>
              </w:del>
            </m:r>
          </m:sup>
        </m:sSup>
      </m:oMath>
      <w:del w:id="3436"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437" w:author="Στάθης Καπ" w:date="2023-02-25T23:19:00Z">
                <w:rPr>
                  <w:rFonts w:ascii="Cambria Math" w:hAnsi="Cambria Math"/>
                  <w:i/>
                  <w:lang w:val="el-GR"/>
                </w:rPr>
              </w:del>
            </m:ctrlPr>
          </m:sSupPr>
          <m:e>
            <m:r>
              <w:del w:id="3438" w:author="Στάθης Καπ" w:date="2023-02-25T23:19:00Z">
                <w:rPr>
                  <w:rFonts w:ascii="Cambria Math" w:hAnsi="Cambria Math"/>
                  <w:lang w:val="el-GR"/>
                </w:rPr>
                <m:t>i</m:t>
              </w:del>
            </m:r>
          </m:e>
          <m:sup>
            <m:r>
              <w:del w:id="3439" w:author="Στάθης Καπ" w:date="2023-02-25T23:19:00Z">
                <w:rPr>
                  <w:rFonts w:ascii="Cambria Math" w:hAnsi="Cambria Math"/>
                  <w:lang w:val="el-GR"/>
                </w:rPr>
                <m:t>k</m:t>
              </w:del>
            </m:r>
          </m:sup>
        </m:sSup>
        <m:r>
          <w:del w:id="3440" w:author="Στάθης Καπ" w:date="2023-02-25T23:19:00Z">
            <w:rPr>
              <w:rFonts w:ascii="Cambria Math" w:hAnsi="Cambria Math"/>
              <w:lang w:val="el-GR"/>
            </w:rPr>
            <m:t>-τρέχων προορισμός</m:t>
          </w:del>
        </m:r>
      </m:oMath>
      <w:del w:id="3441"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442" w:author="Στάθης Καπ" w:date="2023-02-25T23:19:00Z">
                <w:rPr>
                  <w:rFonts w:ascii="Cambria Math" w:hAnsi="Cambria Math"/>
                  <w:i/>
                  <w:lang w:val="el-GR"/>
                </w:rPr>
              </w:del>
            </m:ctrlPr>
          </m:sSupPr>
          <m:e>
            <m:r>
              <w:del w:id="3443" w:author="Στάθης Καπ" w:date="2023-02-25T23:19:00Z">
                <w:rPr>
                  <w:rFonts w:ascii="Cambria Math" w:hAnsi="Cambria Math"/>
                  <w:lang w:val="el-GR"/>
                </w:rPr>
                <m:t>j</m:t>
              </w:del>
            </m:r>
          </m:e>
          <m:sup>
            <m:r>
              <w:del w:id="3444" w:author="Στάθης Καπ" w:date="2023-02-25T23:19:00Z">
                <w:rPr>
                  <w:rFonts w:ascii="Cambria Math" w:hAnsi="Cambria Math"/>
                  <w:lang w:val="el-GR"/>
                </w:rPr>
                <m:t>k</m:t>
              </w:del>
            </m:r>
          </m:sup>
        </m:sSup>
        <m:r>
          <w:del w:id="3445" w:author="Στάθης Καπ" w:date="2023-02-25T23:19:00Z">
            <w:rPr>
              <w:rFonts w:ascii="Cambria Math" w:hAnsi="Cambria Math"/>
              <w:lang w:val="el-GR"/>
            </w:rPr>
            <m:t>←</m:t>
          </w:del>
        </m:r>
        <m:sSup>
          <m:sSupPr>
            <m:ctrlPr>
              <w:del w:id="3446" w:author="Στάθης Καπ" w:date="2023-02-25T23:19:00Z">
                <w:rPr>
                  <w:rFonts w:ascii="Cambria Math" w:hAnsi="Cambria Math"/>
                  <w:i/>
                  <w:lang w:val="el-GR"/>
                </w:rPr>
              </w:del>
            </m:ctrlPr>
          </m:sSupPr>
          <m:e>
            <m:d>
              <m:dPr>
                <m:ctrlPr>
                  <w:del w:id="3447" w:author="Στάθης Καπ" w:date="2023-02-25T23:19:00Z">
                    <w:rPr>
                      <w:rFonts w:ascii="Cambria Math" w:hAnsi="Cambria Math"/>
                      <w:i/>
                      <w:lang w:val="el-GR"/>
                    </w:rPr>
                  </w:del>
                </m:ctrlPr>
              </m:dPr>
              <m:e>
                <m:r>
                  <w:del w:id="3448" w:author="Στάθης Καπ" w:date="2023-02-25T23:19:00Z">
                    <w:rPr>
                      <w:rFonts w:ascii="Cambria Math" w:hAnsi="Cambria Math"/>
                      <w:lang w:val="el-GR"/>
                    </w:rPr>
                    <m:t>j+1</m:t>
                  </w:del>
                </m:r>
              </m:e>
            </m:d>
          </m:e>
          <m:sup>
            <m:r>
              <w:del w:id="3449" w:author="Στάθης Καπ" w:date="2023-02-25T23:19:00Z">
                <w:rPr>
                  <w:rFonts w:ascii="Cambria Math" w:hAnsi="Cambria Math"/>
                  <w:lang w:val="el-GR"/>
                </w:rPr>
                <m:t>k</m:t>
              </w:del>
            </m:r>
          </m:sup>
        </m:sSup>
      </m:oMath>
      <w:del w:id="3450" w:author="Στάθης Καπ" w:date="2023-02-25T23:19:00Z">
        <w:r w:rsidR="00D72AC7" w:rsidRPr="00D72AC7" w:rsidDel="00364561">
          <w:rPr>
            <w:rFonts w:eastAsiaTheme="minorEastAsia"/>
            <w:lang w:val="el-GR"/>
          </w:rPr>
          <w:delText xml:space="preserve">. </w:delText>
        </w:r>
        <w:commentRangeEnd w:id="3432"/>
        <w:r w:rsidR="007B3493" w:rsidDel="00364561">
          <w:rPr>
            <w:rStyle w:val="CommentReference"/>
          </w:rPr>
          <w:commentReference w:id="3432"/>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3451" w:author="Στάθης Καπ" w:date="2023-02-25T23:19:00Z"/>
          <w:lang w:val="el-GR"/>
        </w:rPr>
      </w:pPr>
      <w:del w:id="3452"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3453" w:author="Στάθης Καπ" w:date="2023-02-25T23:19:00Z"/>
          <w:lang w:val="el-GR"/>
        </w:rPr>
      </w:pPr>
      <w:del w:id="3454"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3455" w:author="Στάθης Καπ" w:date="2023-02-25T23:19:00Z"/>
          <w:lang w:val="el-GR"/>
        </w:rPr>
      </w:pPr>
      <w:del w:id="3456"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xml:space="preserve">, 1981) την οποία στην </w:delText>
        </w:r>
        <w:r w:rsidRPr="00522D51" w:rsidDel="00364561">
          <w:rPr>
            <w:lang w:val="el-GR"/>
          </w:rPr>
          <w:lastRenderedPageBreak/>
          <w:delText>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3457" w:author="Στάθης Καπ" w:date="2023-02-25T23:19:00Z"/>
          <w:lang w:val="el-GR"/>
        </w:rPr>
      </w:pPr>
      <w:del w:id="3458"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3459" w:author="Στάθης Καπ" w:date="2023-02-25T23:19:00Z"/>
          <w:lang w:val="el-GR"/>
        </w:rPr>
      </w:pPr>
      <w:del w:id="3460"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3461" w:author="Στάθης Καπ" w:date="2023-02-25T23:19:00Z"/>
          <w:lang w:val="el-GR"/>
        </w:rPr>
      </w:pPr>
      <w:del w:id="3462"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3463" w:author="Στάθης Καπ" w:date="2023-02-25T23:19:00Z"/>
          <w:lang w:val="el-GR"/>
        </w:rPr>
      </w:pPr>
      <w:del w:id="3464"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3465" w:author="Στάθης Καπ" w:date="2023-02-25T23:19:00Z"/>
          <w:lang w:val="el-GR"/>
        </w:rPr>
      </w:pPr>
      <w:del w:id="3466"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3467" w:author="Στάθης Καπ" w:date="2023-02-25T23:19:00Z"/>
          <w:lang w:val="el-GR"/>
        </w:rPr>
      </w:pPr>
      <w:del w:id="3468"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3469" w:author="Στάθης Καπ" w:date="2023-02-25T23:19:00Z"/>
          <w:lang w:val="el-GR"/>
        </w:rPr>
      </w:pPr>
      <w:del w:id="3470"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3471" w:author="Στάθης Καπ" w:date="2023-02-25T23:19:00Z"/>
          <w:lang w:val="el-GR"/>
        </w:rPr>
      </w:pPr>
      <w:del w:id="3472"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473" w:author="Στάθης Καπ" w:date="2023-02-25T23:19:00Z">
            <w:rPr>
              <w:rFonts w:ascii="Cambria Math" w:hAnsi="Cambria Math"/>
              <w:lang w:val="el-GR"/>
            </w:rPr>
            <m:t>slac</m:t>
          </w:del>
        </m:r>
        <m:sSub>
          <m:sSubPr>
            <m:ctrlPr>
              <w:del w:id="3474" w:author="Στάθης Καπ" w:date="2023-02-25T23:19:00Z">
                <w:rPr>
                  <w:rFonts w:ascii="Cambria Math" w:hAnsi="Cambria Math"/>
                  <w:i/>
                  <w:lang w:val="el-GR"/>
                </w:rPr>
              </w:del>
            </m:ctrlPr>
          </m:sSubPr>
          <m:e>
            <m:r>
              <w:del w:id="3475" w:author="Στάθης Καπ" w:date="2023-02-25T23:19:00Z">
                <w:rPr>
                  <w:rFonts w:ascii="Cambria Math" w:hAnsi="Cambria Math"/>
                  <w:lang w:val="el-GR"/>
                </w:rPr>
                <m:t>k</m:t>
              </w:del>
            </m:r>
          </m:e>
          <m:sub>
            <m:r>
              <w:del w:id="3476" w:author="Στάθης Καπ" w:date="2023-02-25T23:19:00Z">
                <w:rPr>
                  <w:rFonts w:ascii="Cambria Math" w:hAnsi="Cambria Math"/>
                  <w:lang w:val="el-GR"/>
                </w:rPr>
                <m:t>i</m:t>
              </w:del>
            </m:r>
          </m:sub>
        </m:sSub>
        <m:r>
          <w:del w:id="3477" w:author="Στάθης Καπ" w:date="2023-02-25T23:19:00Z">
            <w:rPr>
              <w:rFonts w:ascii="Cambria Math" w:hAnsi="Cambria Math"/>
              <w:lang w:val="el-GR"/>
            </w:rPr>
            <m:t>=lates</m:t>
          </w:del>
        </m:r>
        <m:sSub>
          <m:sSubPr>
            <m:ctrlPr>
              <w:del w:id="3478" w:author="Στάθης Καπ" w:date="2023-02-25T23:19:00Z">
                <w:rPr>
                  <w:rFonts w:ascii="Cambria Math" w:hAnsi="Cambria Math"/>
                  <w:i/>
                  <w:lang w:val="el-GR"/>
                </w:rPr>
              </w:del>
            </m:ctrlPr>
          </m:sSubPr>
          <m:e>
            <m:r>
              <w:del w:id="3479" w:author="Στάθης Καπ" w:date="2023-02-25T23:19:00Z">
                <w:rPr>
                  <w:rFonts w:ascii="Cambria Math" w:hAnsi="Cambria Math"/>
                  <w:lang w:val="el-GR"/>
                </w:rPr>
                <m:t>t</m:t>
              </w:del>
            </m:r>
          </m:e>
          <m:sub>
            <m:r>
              <w:del w:id="3480" w:author="Στάθης Καπ" w:date="2023-02-25T23:19:00Z">
                <w:rPr>
                  <w:rFonts w:ascii="Cambria Math" w:hAnsi="Cambria Math"/>
                  <w:lang w:val="el-GR"/>
                </w:rPr>
                <m:t>star</m:t>
              </w:del>
            </m:r>
            <m:sSub>
              <m:sSubPr>
                <m:ctrlPr>
                  <w:del w:id="3481" w:author="Στάθης Καπ" w:date="2023-02-25T23:19:00Z">
                    <w:rPr>
                      <w:rFonts w:ascii="Cambria Math" w:hAnsi="Cambria Math"/>
                      <w:i/>
                      <w:lang w:val="el-GR"/>
                    </w:rPr>
                  </w:del>
                </m:ctrlPr>
              </m:sSubPr>
              <m:e>
                <m:r>
                  <w:del w:id="3482" w:author="Στάθης Καπ" w:date="2023-02-25T23:19:00Z">
                    <w:rPr>
                      <w:rFonts w:ascii="Cambria Math" w:hAnsi="Cambria Math"/>
                      <w:lang w:val="el-GR"/>
                    </w:rPr>
                    <m:t>t</m:t>
                  </w:del>
                </m:r>
              </m:e>
              <m:sub>
                <m:r>
                  <w:del w:id="3483" w:author="Στάθης Καπ" w:date="2023-02-25T23:19:00Z">
                    <w:rPr>
                      <w:rFonts w:ascii="Cambria Math" w:hAnsi="Cambria Math"/>
                      <w:lang w:val="el-GR"/>
                    </w:rPr>
                    <m:t>tim</m:t>
                  </w:del>
                </m:r>
                <m:sSub>
                  <m:sSubPr>
                    <m:ctrlPr>
                      <w:del w:id="3484" w:author="Στάθης Καπ" w:date="2023-02-25T23:19:00Z">
                        <w:rPr>
                          <w:rFonts w:ascii="Cambria Math" w:hAnsi="Cambria Math"/>
                          <w:i/>
                          <w:lang w:val="el-GR"/>
                        </w:rPr>
                      </w:del>
                    </m:ctrlPr>
                  </m:sSubPr>
                  <m:e>
                    <m:r>
                      <w:del w:id="3485" w:author="Στάθης Καπ" w:date="2023-02-25T23:19:00Z">
                        <w:rPr>
                          <w:rFonts w:ascii="Cambria Math" w:hAnsi="Cambria Math"/>
                          <w:lang w:val="el-GR"/>
                        </w:rPr>
                        <m:t>e</m:t>
                      </w:del>
                    </m:r>
                  </m:e>
                  <m:sub>
                    <m:r>
                      <w:del w:id="3486" w:author="Στάθης Καπ" w:date="2023-02-25T23:19:00Z">
                        <w:rPr>
                          <w:rFonts w:ascii="Cambria Math" w:hAnsi="Cambria Math"/>
                          <w:lang w:val="el-GR"/>
                        </w:rPr>
                        <m:t>i</m:t>
                      </w:del>
                    </m:r>
                  </m:sub>
                </m:sSub>
              </m:sub>
            </m:sSub>
          </m:sub>
        </m:sSub>
        <m:r>
          <w:del w:id="3487" w:author="Στάθης Καπ" w:date="2023-02-25T23:19:00Z">
            <w:rPr>
              <w:rFonts w:ascii="Cambria Math" w:hAnsi="Cambria Math"/>
              <w:lang w:val="el-GR"/>
            </w:rPr>
            <m:t>-earliest_feasible_start_tim</m:t>
          </w:del>
        </m:r>
        <m:sSub>
          <m:sSubPr>
            <m:ctrlPr>
              <w:del w:id="3488" w:author="Στάθης Καπ" w:date="2023-02-25T23:19:00Z">
                <w:rPr>
                  <w:rFonts w:ascii="Cambria Math" w:hAnsi="Cambria Math"/>
                  <w:i/>
                  <w:lang w:val="el-GR"/>
                </w:rPr>
              </w:del>
            </m:ctrlPr>
          </m:sSubPr>
          <m:e>
            <m:r>
              <w:del w:id="3489" w:author="Στάθης Καπ" w:date="2023-02-25T23:19:00Z">
                <w:rPr>
                  <w:rFonts w:ascii="Cambria Math" w:hAnsi="Cambria Math"/>
                  <w:lang w:val="el-GR"/>
                </w:rPr>
                <m:t>e</m:t>
              </w:del>
            </m:r>
          </m:e>
          <m:sub>
            <m:r>
              <w:del w:id="3490" w:author="Στάθης Καπ" w:date="2023-02-25T23:19:00Z">
                <w:rPr>
                  <w:rFonts w:ascii="Cambria Math" w:hAnsi="Cambria Math"/>
                  <w:lang w:val="el-GR"/>
                </w:rPr>
                <m:t>i</m:t>
              </w:del>
            </m:r>
          </m:sub>
        </m:sSub>
      </m:oMath>
      <w:del w:id="3491" w:author="Στάθης Καπ" w:date="2023-02-25T23:19:00Z">
        <w:r w:rsidDel="00364561">
          <w:rPr>
            <w:lang w:val="el-GR"/>
          </w:rPr>
          <w:delText>)</w:delText>
        </w:r>
      </w:del>
    </w:p>
    <w:p w14:paraId="6DCC3D14" w14:textId="282AC238" w:rsidR="00751DBA" w:rsidDel="00364561" w:rsidRDefault="008B7982" w:rsidP="00751DBA">
      <w:pPr>
        <w:rPr>
          <w:del w:id="3492" w:author="Στάθης Καπ" w:date="2023-02-25T23:19:00Z"/>
          <w:lang w:val="el-GR"/>
        </w:rPr>
      </w:pPr>
      <w:del w:id="3493"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3494" w:author="Στάθης Καπ" w:date="2023-02-25T23:19:00Z"/>
          <w:lang w:val="el-GR"/>
        </w:rPr>
      </w:pPr>
      <w:del w:id="3495"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3496" w:author="Στάθης Καπ" w:date="2023-02-25T23:19:00Z"/>
          <w:lang w:val="el-GR"/>
        </w:rPr>
      </w:pPr>
      <w:del w:id="3497"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3498" w:author="Στάθης Καπ" w:date="2023-02-25T23:19:00Z"/>
          <w:lang w:val="el-GR"/>
        </w:rPr>
      </w:pPr>
      <w:del w:id="3499" w:author="Στάθης Καπ" w:date="2023-02-25T23:19:00Z">
        <w:r w:rsidDel="00364561">
          <w:lastRenderedPageBreak/>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3500" w:author="Στάθης Καπ" w:date="2023-02-25T23:19:00Z"/>
          <w:lang w:val="el-GR"/>
        </w:rPr>
      </w:pPr>
      <w:del w:id="3501"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3502" w:author="Στάθης Καπ" w:date="2023-02-25T23:19:00Z"/>
          <w:lang w:val="el-GR"/>
        </w:rPr>
      </w:pPr>
      <w:del w:id="3503"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3504" w:author="Στάθης Καπ" w:date="2023-02-25T23:19:00Z"/>
          <w:lang w:val="el-GR"/>
        </w:rPr>
      </w:pPr>
      <w:del w:id="3505"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506"/>
        <w:r w:rsidRPr="000D1A68" w:rsidDel="00364561">
          <w:rPr>
            <w:lang w:val="el-GR"/>
          </w:rPr>
          <w:delText xml:space="preserve">ένα </w:delText>
        </w:r>
      </w:del>
      <w:del w:id="3507" w:author="Στάθης Καπ" w:date="2023-02-02T04:21:00Z">
        <w:r w:rsidDel="00AC22F3">
          <w:delText>delivery</w:delText>
        </w:r>
        <w:r w:rsidRPr="000D1A68" w:rsidDel="00AC22F3">
          <w:rPr>
            <w:lang w:val="el-GR"/>
          </w:rPr>
          <w:delText xml:space="preserve"> </w:delText>
        </w:r>
        <w:commentRangeEnd w:id="3506"/>
        <w:r w:rsidR="00605442" w:rsidDel="00AC22F3">
          <w:rPr>
            <w:rStyle w:val="CommentReference"/>
          </w:rPr>
          <w:commentReference w:id="3506"/>
        </w:r>
        <w:r w:rsidRPr="000D1A68" w:rsidDel="00AC22F3">
          <w:rPr>
            <w:lang w:val="el-GR"/>
          </w:rPr>
          <w:delText xml:space="preserve">πρόβλημα </w:delText>
        </w:r>
      </w:del>
      <w:del w:id="3508"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3509"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5EE372E4" w:rsidR="0003662A" w:rsidRDefault="0003662A">
      <w:pPr>
        <w:pStyle w:val="Heading1"/>
        <w:rPr>
          <w:ins w:id="3510" w:author="Στάθης Καπ" w:date="2023-03-02T04:42:00Z"/>
        </w:rPr>
      </w:pPr>
      <w:bookmarkStart w:id="3511" w:name="_Toc129300366"/>
      <w:r>
        <w:rPr>
          <w:lang w:val="el-GR"/>
        </w:rPr>
        <w:lastRenderedPageBreak/>
        <w:t xml:space="preserve">Αλγόριθμος </w:t>
      </w:r>
      <w:ins w:id="3512" w:author="Στάθης Καπ" w:date="2023-03-03T22:18:00Z">
        <w:r w:rsidR="00DC5514">
          <w:rPr>
            <w:lang w:val="el-GR"/>
          </w:rPr>
          <w:t>ε</w:t>
        </w:r>
      </w:ins>
      <w:del w:id="3513" w:author="Στάθης Καπ" w:date="2023-03-03T22:18:00Z">
        <w:r w:rsidRPr="00D8528C" w:rsidDel="00DC5514">
          <w:rPr>
            <w:rPrChange w:id="3514" w:author="Στάθης Καπ" w:date="2023-02-26T00:53:00Z">
              <w:rPr>
                <w:lang w:val="el-GR"/>
              </w:rPr>
            </w:rPrChange>
          </w:rPr>
          <w:delText>Ε</w:delText>
        </w:r>
      </w:del>
      <w:r w:rsidRPr="00D8528C">
        <w:rPr>
          <w:rPrChange w:id="3515" w:author="Στάθης Καπ" w:date="2023-02-26T00:53:00Z">
            <w:rPr>
              <w:lang w:val="el-GR"/>
            </w:rPr>
          </w:rPrChange>
        </w:rPr>
        <w:t>πίλυσης</w:t>
      </w:r>
      <w:r>
        <w:rPr>
          <w:lang w:val="el-GR"/>
        </w:rPr>
        <w:t xml:space="preserve"> </w:t>
      </w:r>
      <w:ins w:id="3516" w:author="Στάθης Καπ" w:date="2023-03-03T22:18:00Z">
        <w:r w:rsidR="00DC5514">
          <w:rPr>
            <w:lang w:val="el-GR"/>
          </w:rPr>
          <w:t xml:space="preserve">του </w:t>
        </w:r>
      </w:ins>
      <w:r>
        <w:t>TOPTW</w:t>
      </w:r>
      <w:bookmarkEnd w:id="3511"/>
    </w:p>
    <w:p w14:paraId="14AC17FF" w14:textId="061BA9DA" w:rsidR="0077130F" w:rsidRPr="0077130F" w:rsidDel="00AA5058" w:rsidRDefault="0077130F">
      <w:pPr>
        <w:rPr>
          <w:del w:id="3517" w:author="Στάθης Καπ" w:date="2023-03-07T06:28:00Z"/>
          <w:lang w:val="el-GR"/>
          <w:rPrChange w:id="3518" w:author="Στάθης Καπ" w:date="2023-03-02T04:46:00Z">
            <w:rPr>
              <w:del w:id="3519" w:author="Στάθης Καπ" w:date="2023-03-07T06:28:00Z"/>
            </w:rPr>
          </w:rPrChange>
        </w:rPr>
        <w:pPrChange w:id="3520" w:author="Στάθης Καπ" w:date="2023-03-02T04:42:00Z">
          <w:pPr>
            <w:pStyle w:val="Heading1"/>
            <w:numPr>
              <w:numId w:val="4"/>
            </w:numPr>
            <w:ind w:left="720"/>
          </w:pPr>
        </w:pPrChange>
      </w:pPr>
      <w:ins w:id="3521" w:author="Στάθης Καπ" w:date="2023-03-02T04:42:00Z">
        <w:r>
          <w:rPr>
            <w:lang w:val="el-GR"/>
          </w:rPr>
          <w:t xml:space="preserve">Για την παρούσα εργασία, χρησιμοποιήθηκε ο μεταευρετικός αλγόριθμος Επαναλαμβανόμενης Τοπικής Αναζήτησης </w:t>
        </w:r>
        <w:r w:rsidRPr="0077130F">
          <w:rPr>
            <w:lang w:val="el-GR"/>
            <w:rPrChange w:id="3522" w:author="Στάθης Καπ" w:date="2023-03-02T04:43:00Z">
              <w:rPr/>
            </w:rPrChange>
          </w:rPr>
          <w:t>(</w:t>
        </w:r>
        <w:r>
          <w:t>ILS</w:t>
        </w:r>
        <w:r w:rsidRPr="0077130F">
          <w:rPr>
            <w:lang w:val="el-GR"/>
            <w:rPrChange w:id="3523" w:author="Στάθης Καπ" w:date="2023-03-02T04:43:00Z">
              <w:rPr/>
            </w:rPrChange>
          </w:rPr>
          <w:t>)</w:t>
        </w:r>
      </w:ins>
      <w:ins w:id="3524" w:author="Στάθης Καπ" w:date="2023-03-07T06:28:00Z">
        <w:r w:rsidR="00AA5058">
          <w:rPr>
            <w:lang w:val="el-GR"/>
          </w:rPr>
          <w:t xml:space="preserve"> και συγκεκριμένα ο</w:t>
        </w:r>
        <w:r w:rsidR="00AA5058" w:rsidRPr="00AA5058">
          <w:rPr>
            <w:lang w:val="el-GR"/>
            <w:rPrChange w:id="3525" w:author="Στάθης Καπ" w:date="2023-03-07T06:29:00Z">
              <w:rPr/>
            </w:rPrChange>
          </w:rPr>
          <w:t xml:space="preserve"> </w:t>
        </w:r>
        <w:r w:rsidR="00AA5058">
          <w:t>ILS</w:t>
        </w:r>
        <w:r w:rsidR="00AA5058">
          <w:rPr>
            <w:lang w:val="el-GR"/>
          </w:rPr>
          <w:t xml:space="preserve"> των </w:t>
        </w:r>
        <w:r w:rsidR="00AA5058">
          <w:t>Vansteenwegen</w:t>
        </w:r>
        <w:r w:rsidR="00AA5058" w:rsidRPr="0003662A">
          <w:rPr>
            <w:lang w:val="el-GR"/>
          </w:rPr>
          <w:t xml:space="preserve"> </w:t>
        </w:r>
        <w:r w:rsidR="00AA5058">
          <w:t>et</w:t>
        </w:r>
        <w:r w:rsidR="00AA5058" w:rsidRPr="0003662A">
          <w:rPr>
            <w:lang w:val="el-GR"/>
          </w:rPr>
          <w:t xml:space="preserve"> </w:t>
        </w:r>
        <w:r w:rsidR="00AA5058">
          <w:t>al</w:t>
        </w:r>
        <w:r w:rsidR="00AA5058" w:rsidRPr="0003662A">
          <w:rPr>
            <w:lang w:val="el-GR"/>
          </w:rPr>
          <w:t>. (2009)</w:t>
        </w:r>
      </w:ins>
      <w:customXmlInsRangeStart w:id="3526" w:author="Στάθης Καπ" w:date="2023-03-07T06:28:00Z"/>
      <w:sdt>
        <w:sdtPr>
          <w:rPr>
            <w:lang w:val="el-GR"/>
          </w:rPr>
          <w:id w:val="-1571963154"/>
          <w:citation/>
        </w:sdtPr>
        <w:sdtEndPr/>
        <w:sdtContent>
          <w:customXmlInsRangeEnd w:id="3526"/>
          <w:ins w:id="3527" w:author="Στάθης Καπ" w:date="2023-03-07T06:28:00Z">
            <w:r w:rsidR="00AA5058">
              <w:rPr>
                <w:lang w:val="el-GR"/>
              </w:rPr>
              <w:fldChar w:fldCharType="begin"/>
            </w:r>
            <w:r w:rsidR="00AA5058">
              <w:rPr>
                <w:lang w:val="el-GR"/>
              </w:rPr>
              <w:instrText xml:space="preserve"> CITATION Pie09 \l 1032 </w:instrText>
            </w:r>
            <w:r w:rsidR="00AA5058">
              <w:rPr>
                <w:lang w:val="el-GR"/>
              </w:rPr>
              <w:fldChar w:fldCharType="separate"/>
            </w:r>
          </w:ins>
          <w:r w:rsidR="008A6678">
            <w:rPr>
              <w:noProof/>
              <w:lang w:val="el-GR"/>
            </w:rPr>
            <w:t xml:space="preserve"> </w:t>
          </w:r>
          <w:r w:rsidR="008A6678" w:rsidRPr="008A6678">
            <w:rPr>
              <w:noProof/>
              <w:lang w:val="el-GR"/>
            </w:rPr>
            <w:t>[6]</w:t>
          </w:r>
          <w:ins w:id="3528" w:author="Στάθης Καπ" w:date="2023-03-07T06:28:00Z">
            <w:r w:rsidR="00AA5058">
              <w:rPr>
                <w:lang w:val="el-GR"/>
              </w:rPr>
              <w:fldChar w:fldCharType="end"/>
            </w:r>
          </w:ins>
          <w:customXmlInsRangeStart w:id="3529" w:author="Στάθης Καπ" w:date="2023-03-07T06:28:00Z"/>
        </w:sdtContent>
      </w:sdt>
      <w:customXmlInsRangeEnd w:id="3529"/>
      <w:ins w:id="3530" w:author="Στάθης Καπ" w:date="2023-03-02T04:42:00Z">
        <w:r w:rsidRPr="0077130F">
          <w:rPr>
            <w:lang w:val="el-GR"/>
            <w:rPrChange w:id="3531" w:author="Στάθης Καπ" w:date="2023-03-02T04:43:00Z">
              <w:rPr/>
            </w:rPrChange>
          </w:rPr>
          <w:t xml:space="preserve">. </w:t>
        </w:r>
        <w:r>
          <w:rPr>
            <w:lang w:val="el-GR"/>
          </w:rPr>
          <w:t xml:space="preserve">Οι μεταευρετικοί </w:t>
        </w:r>
      </w:ins>
      <w:ins w:id="3532" w:author="Στάθης Καπ" w:date="2023-03-02T04:43:00Z">
        <w:r>
          <w:rPr>
            <w:lang w:val="el-GR"/>
          </w:rPr>
          <w:t>αλγόριθμοι</w:t>
        </w:r>
      </w:ins>
      <w:ins w:id="3533" w:author="Στάθης Καπ" w:date="2023-03-02T04:45:00Z">
        <w:r>
          <w:rPr>
            <w:lang w:val="el-GR"/>
          </w:rPr>
          <w:t xml:space="preserve"> είναι </w:t>
        </w:r>
      </w:ins>
      <w:ins w:id="3534" w:author="Στάθης Καπ" w:date="2023-03-02T04:43:00Z">
        <w:r>
          <w:rPr>
            <w:lang w:val="el-GR"/>
          </w:rPr>
          <w:t xml:space="preserve">αλγόριθμοι </w:t>
        </w:r>
      </w:ins>
      <w:ins w:id="3535" w:author="Στάθης Καπ" w:date="2023-03-02T04:46:00Z">
        <w:r>
          <w:rPr>
            <w:lang w:val="el-GR"/>
          </w:rPr>
          <w:t xml:space="preserve">γενικού σκοπού , σχεδιασμένοι έτσι ώστε να βρίσκουν ικανοποιητικές λύσεις σε προβλήματα </w:t>
        </w:r>
      </w:ins>
      <w:ins w:id="3536" w:author="Στάθης Καπ" w:date="2023-03-02T04:47:00Z">
        <w:r>
          <w:rPr>
            <w:lang w:val="el-GR"/>
          </w:rPr>
          <w:t>βελτιστοποίησης</w:t>
        </w:r>
      </w:ins>
      <w:ins w:id="3537" w:author="Στάθης Καπ" w:date="2023-03-02T04:46:00Z">
        <w:r>
          <w:rPr>
            <w:lang w:val="el-GR"/>
          </w:rPr>
          <w:t>, σε σύντομο χρονικ</w:t>
        </w:r>
      </w:ins>
      <w:ins w:id="3538" w:author="Στάθης Καπ" w:date="2023-03-02T04:47:00Z">
        <w:r>
          <w:rPr>
            <w:lang w:val="el-GR"/>
          </w:rPr>
          <w:t>ό διάστημα, χρησιμοποιώντας ευρετικές τεχνικές.</w:t>
        </w:r>
      </w:ins>
    </w:p>
    <w:p w14:paraId="7569733E" w14:textId="2C317A2D" w:rsidR="00707910" w:rsidDel="00707910" w:rsidRDefault="0003662A" w:rsidP="00707910">
      <w:pPr>
        <w:rPr>
          <w:del w:id="3539" w:author="Στάθης Καπ" w:date="2023-02-25T23:43:00Z"/>
          <w:lang w:val="el-GR"/>
        </w:rPr>
      </w:pPr>
      <w:del w:id="3540" w:author="Στάθης Καπ" w:date="2023-03-02T04:47:00Z">
        <w:r w:rsidRPr="0003662A" w:rsidDel="00736294">
          <w:rPr>
            <w:lang w:val="el-GR"/>
          </w:rPr>
          <w:delText>Για τη παρούσα εργασία,</w:delText>
        </w:r>
      </w:del>
      <w:del w:id="3541" w:author="Στάθης Καπ" w:date="2023-03-05T04:21:00Z">
        <w:r w:rsidRPr="0003662A" w:rsidDel="004A219C">
          <w:rPr>
            <w:lang w:val="el-GR"/>
          </w:rPr>
          <w:delText xml:space="preserve"> ο </w:delText>
        </w:r>
      </w:del>
      <w:del w:id="3542" w:author="Στάθης Καπ" w:date="2023-03-02T04:49:00Z">
        <w:r w:rsidRPr="0003662A" w:rsidDel="00736294">
          <w:rPr>
            <w:lang w:val="el-GR"/>
          </w:rPr>
          <w:delText xml:space="preserve">αλγόριθμος που </w:delText>
        </w:r>
      </w:del>
      <w:del w:id="3543" w:author="Στάθης Καπ" w:date="2023-03-02T04:47:00Z">
        <w:r w:rsidRPr="0003662A" w:rsidDel="00736294">
          <w:rPr>
            <w:lang w:val="el-GR"/>
          </w:rPr>
          <w:delText xml:space="preserve">χρησιμοποιήθηκε </w:delText>
        </w:r>
      </w:del>
      <w:del w:id="3544" w:author="Στάθης Καπ" w:date="2023-03-02T04:49:00Z">
        <w:r w:rsidRPr="0003662A" w:rsidDel="00736294">
          <w:rPr>
            <w:lang w:val="el-GR"/>
          </w:rPr>
          <w:delText xml:space="preserve">για την επίλυση </w:delText>
        </w:r>
      </w:del>
      <w:del w:id="3545" w:author="Στάθης Καπ" w:date="2023-03-01T05:26:00Z">
        <w:r w:rsidRPr="0003662A" w:rsidDel="00572358">
          <w:rPr>
            <w:lang w:val="el-GR"/>
          </w:rPr>
          <w:delText>του</w:delText>
        </w:r>
        <w:r w:rsidDel="00572358">
          <w:rPr>
            <w:lang w:val="el-GR"/>
          </w:rPr>
          <w:delText xml:space="preserve"> </w:delText>
        </w:r>
      </w:del>
      <w:del w:id="3546" w:author="Στάθης Καπ" w:date="2023-03-02T04:49:00Z">
        <w:r w:rsidDel="00736294">
          <w:delText>TOPTW</w:delText>
        </w:r>
        <w:r w:rsidRPr="0003662A" w:rsidDel="00736294">
          <w:rPr>
            <w:lang w:val="el-GR"/>
          </w:rPr>
          <w:delText xml:space="preserve"> είναι ο </w:delText>
        </w:r>
      </w:del>
      <w:del w:id="3547" w:author="Στάθης Καπ" w:date="2023-03-01T05:26:00Z">
        <w:r w:rsidDel="00572358">
          <w:delText>Iterated</w:delText>
        </w:r>
        <w:r w:rsidRPr="0003662A" w:rsidDel="00572358">
          <w:rPr>
            <w:lang w:val="el-GR"/>
          </w:rPr>
          <w:delText xml:space="preserve"> </w:delText>
        </w:r>
        <w:r w:rsidDel="00572358">
          <w:delText>Local</w:delText>
        </w:r>
        <w:r w:rsidRPr="0003662A" w:rsidDel="00572358">
          <w:rPr>
            <w:lang w:val="el-GR"/>
          </w:rPr>
          <w:delText xml:space="preserve"> </w:delText>
        </w:r>
        <w:r w:rsidDel="00572358">
          <w:delText>Search</w:delText>
        </w:r>
      </w:del>
      <w:del w:id="3548" w:author="Στάθης Καπ" w:date="2023-03-02T04:49:00Z">
        <w:r w:rsidRPr="0003662A" w:rsidDel="00736294">
          <w:rPr>
            <w:lang w:val="el-GR"/>
          </w:rPr>
          <w:delText xml:space="preserve"> </w:delText>
        </w:r>
      </w:del>
      <w:del w:id="3549" w:author="Στάθης Καπ" w:date="2023-03-01T05:25:00Z">
        <w:r w:rsidRPr="0003662A" w:rsidDel="0095051E">
          <w:rPr>
            <w:lang w:val="el-GR"/>
          </w:rPr>
          <w:delText>(</w:delText>
        </w:r>
      </w:del>
      <w:del w:id="3550" w:author="Στάθης Καπ" w:date="2023-03-05T04:21:00Z">
        <w:r w:rsidDel="004A219C">
          <w:delText>Vansteenwegen</w:delText>
        </w:r>
        <w:r w:rsidRPr="0003662A" w:rsidDel="004A219C">
          <w:rPr>
            <w:lang w:val="el-GR"/>
          </w:rPr>
          <w:delText xml:space="preserve"> </w:delText>
        </w:r>
        <w:r w:rsidDel="004A219C">
          <w:delText>et</w:delText>
        </w:r>
        <w:r w:rsidRPr="0003662A" w:rsidDel="004A219C">
          <w:rPr>
            <w:lang w:val="el-GR"/>
          </w:rPr>
          <w:delText xml:space="preserve"> </w:delText>
        </w:r>
        <w:r w:rsidDel="004A219C">
          <w:delText>al</w:delText>
        </w:r>
        <w:r w:rsidRPr="0003662A" w:rsidDel="004A219C">
          <w:rPr>
            <w:lang w:val="el-GR"/>
          </w:rPr>
          <w:delText>. (2009)</w:delText>
        </w:r>
      </w:del>
      <w:del w:id="3551" w:author="Στάθης Καπ" w:date="2023-03-01T05:25:00Z">
        <w:r w:rsidRPr="0003662A" w:rsidDel="0095051E">
          <w:rPr>
            <w:lang w:val="el-GR"/>
          </w:rPr>
          <w:delText>)</w:delText>
        </w:r>
      </w:del>
      <w:del w:id="3552" w:author="Στάθης Καπ" w:date="2023-03-05T04:21:00Z">
        <w:r w:rsidRPr="0003662A" w:rsidDel="004A219C">
          <w:rPr>
            <w:lang w:val="el-GR"/>
          </w:rPr>
          <w:delText xml:space="preserve"> </w:delText>
        </w:r>
      </w:del>
      <w:del w:id="3553" w:author="Στάθης Καπ" w:date="2023-03-01T05:26:00Z">
        <w:r w:rsidRPr="0003662A" w:rsidDel="00572358">
          <w:rPr>
            <w:lang w:val="el-GR"/>
          </w:rPr>
          <w:delText>ο οποίος βασίζεται στη τεχνική της Επαναλαμβανόμενης Τοπικής Αναζήτησης.</w:delText>
        </w:r>
      </w:del>
    </w:p>
    <w:p w14:paraId="7AC50FD6" w14:textId="77777777" w:rsidR="00707910" w:rsidRPr="00DB4A8B" w:rsidRDefault="00707910" w:rsidP="0003662A">
      <w:pPr>
        <w:rPr>
          <w:ins w:id="3554" w:author="Στάθης Καπ" w:date="2023-02-25T23:43:00Z"/>
          <w:lang w:val="el-GR"/>
          <w:rPrChange w:id="3555" w:author="Στάθης Καπ" w:date="2023-02-25T23:42:00Z">
            <w:rPr>
              <w:ins w:id="3556" w:author="Στάθης Καπ" w:date="2023-02-25T23:43:00Z"/>
            </w:rPr>
          </w:rPrChange>
        </w:rPr>
      </w:pPr>
    </w:p>
    <w:p w14:paraId="2E82DFB6" w14:textId="2F79ECFD" w:rsidR="0003662A" w:rsidDel="0095051E" w:rsidRDefault="0003662A">
      <w:pPr>
        <w:pStyle w:val="Heading2"/>
        <w:rPr>
          <w:del w:id="3557" w:author="Στάθης Καπ" w:date="2023-03-01T05:25:00Z"/>
          <w:lang w:val="el-GR"/>
        </w:rPr>
        <w:pPrChange w:id="3558" w:author="Στάθης Καπ" w:date="2023-02-26T00:54:00Z">
          <w:pPr>
            <w:pStyle w:val="Heading2"/>
            <w:numPr>
              <w:numId w:val="4"/>
            </w:numPr>
            <w:ind w:left="960" w:hanging="600"/>
          </w:pPr>
        </w:pPrChange>
      </w:pPr>
      <w:del w:id="3559" w:author="Στάθης Καπ" w:date="2023-03-01T05:27:00Z">
        <w:r w:rsidRPr="00D8528C" w:rsidDel="00572358">
          <w:rPr>
            <w:lang w:val="el-GR"/>
          </w:rPr>
          <w:delText>Τεχνική</w:delText>
        </w:r>
      </w:del>
      <w:bookmarkStart w:id="3560" w:name="_Toc129300367"/>
      <w:ins w:id="3561" w:author="Στάθης Καπ" w:date="2023-03-05T04:26:00Z">
        <w:r w:rsidR="00414331">
          <w:rPr>
            <w:lang w:val="el-GR"/>
          </w:rPr>
          <w:t>Μεταευρετικός αλγόριθμος</w:t>
        </w:r>
      </w:ins>
      <w:del w:id="3562" w:author="Στάθης Καπ" w:date="2023-03-01T05:27:00Z">
        <w:r w:rsidDel="00572358">
          <w:rPr>
            <w:lang w:val="el-GR"/>
          </w:rPr>
          <w:delText xml:space="preserve"> </w:delText>
        </w:r>
      </w:del>
      <w:ins w:id="3563" w:author="Στάθης Καπ" w:date="2023-03-01T05:27:00Z">
        <w:r w:rsidR="00572358">
          <w:rPr>
            <w:lang w:val="el-GR"/>
          </w:rPr>
          <w:t xml:space="preserve"> </w:t>
        </w:r>
      </w:ins>
      <w:r>
        <w:rPr>
          <w:lang w:val="el-GR"/>
        </w:rPr>
        <w:t>Επαναλαμβανόμενης Τοπικής Αναζήτησης</w:t>
      </w:r>
      <w:bookmarkEnd w:id="3560"/>
    </w:p>
    <w:p w14:paraId="6DCD0FEC" w14:textId="42D1941A" w:rsidR="0003662A" w:rsidRPr="0095051E" w:rsidDel="00242EA7" w:rsidRDefault="008101BB">
      <w:pPr>
        <w:pStyle w:val="Heading2"/>
        <w:rPr>
          <w:del w:id="3564" w:author="Στάθης Καπ" w:date="2023-03-01T05:21:00Z"/>
          <w:lang w:val="el-GR"/>
        </w:rPr>
        <w:pPrChange w:id="3565" w:author="Στάθης Καπ" w:date="2023-03-01T05:25:00Z">
          <w:pPr/>
        </w:pPrChange>
      </w:pPr>
      <w:del w:id="3566" w:author="Στάθης Καπ" w:date="2023-03-01T05:21:00Z">
        <w:r w:rsidRPr="0095051E" w:rsidDel="00242EA7">
          <w:rPr>
            <w:lang w:val="el-GR"/>
          </w:rPr>
          <w:delTex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delText>
        </w:r>
        <w:bookmarkStart w:id="3567" w:name="_Toc128774279"/>
        <w:bookmarkStart w:id="3568" w:name="_Toc129057670"/>
        <w:bookmarkStart w:id="3569" w:name="_Toc129191504"/>
        <w:bookmarkStart w:id="3570" w:name="_Toc129197842"/>
        <w:bookmarkStart w:id="3571" w:name="_Toc129300368"/>
        <w:bookmarkEnd w:id="3567"/>
        <w:bookmarkEnd w:id="3568"/>
        <w:bookmarkEnd w:id="3569"/>
        <w:bookmarkEnd w:id="3570"/>
        <w:bookmarkEnd w:id="3571"/>
      </w:del>
    </w:p>
    <w:p w14:paraId="6EE8C386" w14:textId="0D4D3B45" w:rsidR="008101BB" w:rsidRPr="00414331" w:rsidRDefault="008101BB">
      <w:pPr>
        <w:pStyle w:val="Heading2"/>
        <w:rPr>
          <w:lang w:val="el-GR"/>
          <w:rPrChange w:id="3572" w:author="Στάθης Καπ" w:date="2023-03-05T04:26:00Z">
            <w:rPr/>
          </w:rPrChange>
        </w:rPr>
        <w:pPrChange w:id="3573" w:author="Στάθης Καπ" w:date="2023-03-01T05:25:00Z">
          <w:pPr>
            <w:jc w:val="center"/>
          </w:pPr>
        </w:pPrChange>
      </w:pPr>
      <w:del w:id="3574" w:author="Στάθης Καπ" w:date="2023-03-01T05:25:00Z">
        <w:r w:rsidDel="0095051E">
          <w:rPr>
            <w:noProof/>
            <w:rPrChange w:id="3575" w:author="Στάθης Καπ" w:date="2023-02-01T06:01:00Z">
              <w:rPr>
                <w:noProof/>
                <w:lang w:val="el-GR" w:eastAsia="el-GR"/>
              </w:rPr>
            </w:rPrChange>
          </w:rPr>
          <w:drawing>
            <wp:inline distT="0" distB="0" distL="0" distR="0" wp14:anchorId="24C1BA29" wp14:editId="66E7732C">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del>
      <w:bookmarkStart w:id="3576" w:name="_Toc129300369"/>
      <w:bookmarkEnd w:id="3576"/>
    </w:p>
    <w:p w14:paraId="72A1D002" w14:textId="1BC3B16D" w:rsidR="008101BB" w:rsidRDefault="00DA0A8B" w:rsidP="008101BB">
      <w:pPr>
        <w:rPr>
          <w:ins w:id="3577" w:author="Στάθης Καπ" w:date="2023-03-01T05:25:00Z"/>
          <w:lang w:val="el-GR"/>
        </w:rPr>
      </w:pPr>
      <w:ins w:id="3578" w:author="Στάθης Καπ" w:date="2023-03-01T05:22:00Z">
        <w:r>
          <w:rPr>
            <w:lang w:val="el-GR"/>
          </w:rPr>
          <w:t>Αρχικά η</w:t>
        </w:r>
      </w:ins>
      <w:ins w:id="3579" w:author="Στάθης Καπ" w:date="2023-03-01T05:21:00Z">
        <w:r w:rsidR="00242EA7">
          <w:rPr>
            <w:lang w:val="el-GR"/>
          </w:rPr>
          <w:t xml:space="preserve"> </w:t>
        </w:r>
      </w:ins>
      <w:del w:id="3580" w:author="Στάθης Καπ" w:date="2023-03-01T05:21:00Z">
        <w:r w:rsidR="008101BB" w:rsidRPr="008101BB" w:rsidDel="00242EA7">
          <w:rPr>
            <w:lang w:val="el-GR"/>
          </w:rPr>
          <w:delText xml:space="preserve">Πιο αναλυτικά, στην </w:delText>
        </w:r>
      </w:del>
      <w:ins w:id="3581" w:author="Στάθης Καπ" w:date="2023-03-01T05:21:00Z">
        <w:r w:rsidR="00242EA7">
          <w:rPr>
            <w:lang w:val="el-GR"/>
          </w:rPr>
          <w:t>Ε</w:t>
        </w:r>
      </w:ins>
      <w:del w:id="3582" w:author="Στάθης Καπ" w:date="2023-03-01T05:21:00Z">
        <w:r w:rsidR="008101BB" w:rsidRPr="008101BB" w:rsidDel="00242EA7">
          <w:rPr>
            <w:lang w:val="el-GR"/>
          </w:rPr>
          <w:delText>Ε</w:delText>
        </w:r>
      </w:del>
      <w:r w:rsidR="008101BB" w:rsidRPr="008101BB">
        <w:rPr>
          <w:lang w:val="el-GR"/>
        </w:rPr>
        <w:t xml:space="preserve">παναλαμβανόμενη Τοπική Αναζήτηση </w:t>
      </w:r>
      <w:del w:id="3583" w:author="Στάθης Καπ" w:date="2023-03-01T05:22:00Z">
        <w:r w:rsidR="008101BB" w:rsidRPr="008101BB" w:rsidDel="00242EA7">
          <w:rPr>
            <w:lang w:val="el-GR"/>
          </w:rPr>
          <w:delText xml:space="preserve">κατασκευάζεται </w:delText>
        </w:r>
      </w:del>
      <w:ins w:id="3584" w:author="Στάθης Καπ" w:date="2023-03-01T05:22:00Z">
        <w:r w:rsidR="00242EA7">
          <w:rPr>
            <w:lang w:val="el-GR"/>
          </w:rPr>
          <w:t>κατασκευάζει</w:t>
        </w:r>
        <w:r w:rsidR="00242EA7" w:rsidRPr="008101BB">
          <w:rPr>
            <w:lang w:val="el-GR"/>
          </w:rPr>
          <w:t xml:space="preserve"> </w:t>
        </w:r>
      </w:ins>
      <w:r w:rsidR="008101BB" w:rsidRPr="008101BB">
        <w:rPr>
          <w:lang w:val="el-GR"/>
        </w:rPr>
        <w:t xml:space="preserve">μια αρχική λύση </w:t>
      </w:r>
      <w:r w:rsidR="008101BB">
        <w:t>S</w:t>
      </w:r>
      <w:r w:rsidR="008101BB" w:rsidRPr="008101BB">
        <w:rPr>
          <w:lang w:val="el-GR"/>
        </w:rPr>
        <w:t xml:space="preserve">0, η οποία βελτιώνεται μέχρι </w:t>
      </w:r>
      <w:ins w:id="3585" w:author="Στάθης Καπ" w:date="2023-03-13T00:05:00Z">
        <w:r w:rsidR="00A30439">
          <w:rPr>
            <w:lang w:val="el-GR"/>
          </w:rPr>
          <w:t xml:space="preserve">να </w:t>
        </w:r>
      </w:ins>
      <w:r w:rsidR="008101BB" w:rsidRPr="008101BB">
        <w:rPr>
          <w:lang w:val="el-GR"/>
        </w:rPr>
        <w:t xml:space="preserve">συναντηθεί ένα τοπικό βέλτιστο. </w:t>
      </w:r>
      <w:r w:rsidR="00E71BBD" w:rsidRPr="008101BB">
        <w:rPr>
          <w:lang w:val="el-GR"/>
        </w:rPr>
        <w:t>Έπειτα</w:t>
      </w:r>
      <w:r w:rsidR="008101BB" w:rsidRPr="008101BB">
        <w:rPr>
          <w:lang w:val="el-GR"/>
        </w:rPr>
        <w:t xml:space="preserve">, λαμβάνοντας </w:t>
      </w:r>
      <w:r w:rsidR="00D20A8F" w:rsidRPr="008101BB">
        <w:rPr>
          <w:lang w:val="el-GR"/>
        </w:rPr>
        <w:t>υπόψιν</w:t>
      </w:r>
      <w:r w:rsidR="008101BB" w:rsidRPr="008101BB">
        <w:rPr>
          <w:lang w:val="el-GR"/>
        </w:rPr>
        <w:t xml:space="preserve"> την ιστορία της διαδικασίας, προκαλείται </w:t>
      </w:r>
      <w:ins w:id="3586" w:author="Στάθης Καπ" w:date="2023-03-09T17:55:00Z">
        <w:r w:rsidR="00A73780">
          <w:rPr>
            <w:lang w:val="el-GR"/>
          </w:rPr>
          <w:t xml:space="preserve">μια </w:t>
        </w:r>
      </w:ins>
      <w:r w:rsidR="008101BB" w:rsidRPr="008101BB">
        <w:rPr>
          <w:lang w:val="el-GR"/>
        </w:rPr>
        <w:t xml:space="preserve">διαταραχή στην </w:t>
      </w:r>
      <w:r w:rsidR="008101BB">
        <w:t>S</w:t>
      </w:r>
      <w:r w:rsidR="008101BB" w:rsidRPr="008101BB">
        <w:rPr>
          <w:lang w:val="el-GR"/>
        </w:rPr>
        <w:t xml:space="preserve">0 και παράγεται εκ νέου μία λύση </w:t>
      </w:r>
      <w:r w:rsidR="008101BB">
        <w:t>S</w:t>
      </w:r>
      <w:r w:rsidR="008101BB" w:rsidRPr="008101BB">
        <w:rPr>
          <w:lang w:val="el-GR"/>
        </w:rPr>
        <w:t xml:space="preserve">1 </w:t>
      </w:r>
      <w:r w:rsidR="00E71BBD" w:rsidRPr="008101BB">
        <w:rPr>
          <w:lang w:val="el-GR"/>
        </w:rPr>
        <w:t>ξεφεύγοντας</w:t>
      </w:r>
      <w:r w:rsidR="008101BB" w:rsidRPr="008101BB">
        <w:rPr>
          <w:lang w:val="el-GR"/>
        </w:rPr>
        <w:t xml:space="preserve"> έτσι από το τοπικό βέλτιστο. </w:t>
      </w:r>
      <w:r w:rsidR="008101BB"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0 και στη περίπτωση που υπερτερεί , η νέα τοπική βέλτιστη λύση γίνεται αποδεκτή ως η μέχρι στιγμής βέλτιστη</w:t>
      </w:r>
      <w:del w:id="3587" w:author="Στάθης Καπ" w:date="2023-03-13T00:05:00Z">
        <w:r w:rsidR="0086061D" w:rsidRPr="00B549F7" w:rsidDel="001A1A71">
          <w:rPr>
            <w:lang w:val="el-GR"/>
          </w:rPr>
          <w:delText xml:space="preserve"> λύση</w:delText>
        </w:r>
      </w:del>
      <w:r w:rsidR="0086061D" w:rsidRPr="00B549F7">
        <w:rPr>
          <w:lang w:val="el-GR"/>
        </w:rPr>
        <w:t xml:space="preserve">.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64F7E8B2" w14:textId="77777777" w:rsidR="00353AFA" w:rsidRDefault="00C148DE">
      <w:pPr>
        <w:keepNext/>
        <w:jc w:val="center"/>
        <w:rPr>
          <w:ins w:id="3588" w:author="Στάθης Καπ" w:date="2023-03-09T08:46:00Z"/>
        </w:rPr>
        <w:pPrChange w:id="3589" w:author="Στάθης Καπ" w:date="2023-03-09T08:46:00Z">
          <w:pPr>
            <w:jc w:val="center"/>
          </w:pPr>
        </w:pPrChange>
      </w:pPr>
      <w:ins w:id="3590" w:author="Στάθης Καπ" w:date="2023-03-09T08:31:00Z">
        <w:r>
          <w:rPr>
            <w:noProof/>
          </w:rPr>
          <w:lastRenderedPageBreak/>
          <w:drawing>
            <wp:inline distT="0" distB="0" distL="0" distR="0" wp14:anchorId="7043C186" wp14:editId="543608EC">
              <wp:extent cx="3575713" cy="2543480"/>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1529" cy="2554730"/>
                      </a:xfrm>
                      <a:prstGeom prst="rect">
                        <a:avLst/>
                      </a:prstGeom>
                    </pic:spPr>
                  </pic:pic>
                </a:graphicData>
              </a:graphic>
            </wp:inline>
          </w:drawing>
        </w:r>
      </w:ins>
    </w:p>
    <w:p w14:paraId="18D8B55C" w14:textId="457E4820" w:rsidR="0095051E" w:rsidRDefault="00353AFA">
      <w:pPr>
        <w:pStyle w:val="Caption"/>
        <w:keepNext/>
        <w:rPr>
          <w:ins w:id="3591" w:author="Στάθης Καπ" w:date="2023-03-02T07:19:00Z"/>
          <w:lang w:val="el-GR"/>
        </w:rPr>
        <w:pPrChange w:id="3592" w:author="Στάθης Καπ" w:date="2023-03-09T08:47:00Z">
          <w:pPr>
            <w:jc w:val="center"/>
          </w:pPr>
        </w:pPrChange>
      </w:pPr>
      <w:ins w:id="3593" w:author="Στάθης Καπ" w:date="2023-03-09T08:46:00Z">
        <w:r w:rsidRPr="00353AFA">
          <w:rPr>
            <w:lang w:val="el-GR"/>
            <w:rPrChange w:id="3594" w:author="Στάθης Καπ" w:date="2023-03-09T08:47:00Z">
              <w:rPr>
                <w:b/>
                <w:iCs/>
              </w:rPr>
            </w:rPrChange>
          </w:rPr>
          <w:t xml:space="preserve">Εικόνα </w:t>
        </w:r>
      </w:ins>
      <w:ins w:id="3595"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3</w:t>
      </w:r>
      <w:ins w:id="3596"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3597" w:author="Στάθης Καπ" w:date="2023-03-13T03:59:00Z">
        <w:r w:rsidR="009F1C0B">
          <w:rPr>
            <w:noProof/>
            <w:lang w:val="el-GR"/>
          </w:rPr>
          <w:t>1</w:t>
        </w:r>
        <w:r w:rsidR="009F1C0B">
          <w:rPr>
            <w:lang w:val="el-GR"/>
          </w:rPr>
          <w:fldChar w:fldCharType="end"/>
        </w:r>
      </w:ins>
      <w:ins w:id="3598" w:author="Στάθης Καπ" w:date="2023-03-09T08:46:00Z">
        <w:r w:rsidRPr="00353AFA">
          <w:rPr>
            <w:lang w:val="el-GR"/>
            <w:rPrChange w:id="3599" w:author="Στάθης Καπ" w:date="2023-03-09T08:47:00Z">
              <w:rPr>
                <w:b/>
                <w:iCs/>
              </w:rPr>
            </w:rPrChange>
          </w:rPr>
          <w:t xml:space="preserve">: </w:t>
        </w:r>
        <w:r w:rsidRPr="009861B1">
          <w:rPr>
            <w:lang w:val="el-GR"/>
          </w:rPr>
          <w:t xml:space="preserve">Εικονογραφική αναπαράσταση επαναλαμβανόμενης τοπικής αναζήτησης, </w:t>
        </w:r>
        <w:r>
          <w:rPr>
            <w:lang w:val="el-GR"/>
          </w:rPr>
          <w:t xml:space="preserve">πηγή: </w:t>
        </w:r>
        <w:r>
          <w:t>H</w:t>
        </w:r>
        <w:r>
          <w:rPr>
            <w:lang w:val="el-GR"/>
          </w:rPr>
          <w:t>.</w:t>
        </w:r>
        <w:r>
          <w:t>R</w:t>
        </w:r>
        <w:r>
          <w:rPr>
            <w:lang w:val="el-GR"/>
          </w:rPr>
          <w:t>.</w:t>
        </w:r>
        <w:r w:rsidRPr="009861B1">
          <w:rPr>
            <w:lang w:val="el-GR"/>
          </w:rPr>
          <w:t xml:space="preserve"> </w:t>
        </w:r>
        <w:r>
          <w:t>Louren</w:t>
        </w:r>
        <w:r w:rsidRPr="009861B1">
          <w:rPr>
            <w:lang w:val="el-GR"/>
          </w:rPr>
          <w:t>ç</w:t>
        </w:r>
        <w:r>
          <w:t>o</w:t>
        </w:r>
        <w:r>
          <w:rPr>
            <w:lang w:val="el-GR"/>
          </w:rPr>
          <w:t xml:space="preserve"> </w:t>
        </w:r>
        <w:r>
          <w:t>et</w:t>
        </w:r>
        <w:r w:rsidRPr="009861B1">
          <w:rPr>
            <w:lang w:val="el-GR"/>
          </w:rPr>
          <w:t xml:space="preserve"> </w:t>
        </w:r>
        <w:r>
          <w:t>al</w:t>
        </w:r>
        <w:r w:rsidRPr="009861B1">
          <w:rPr>
            <w:lang w:val="el-GR"/>
          </w:rPr>
          <w:t>.(2010)</w:t>
        </w:r>
      </w:ins>
      <w:customXmlInsRangeStart w:id="3600" w:author="Στάθης Καπ" w:date="2023-03-09T08:46:00Z"/>
      <w:sdt>
        <w:sdtPr>
          <w:rPr>
            <w:lang w:val="el-GR"/>
          </w:rPr>
          <w:id w:val="2106149940"/>
          <w:citation/>
        </w:sdtPr>
        <w:sdtEndPr/>
        <w:sdtContent>
          <w:customXmlInsRangeEnd w:id="3600"/>
          <w:ins w:id="3601" w:author="Στάθης Καπ" w:date="2023-03-09T08:46:00Z">
            <w:r>
              <w:rPr>
                <w:lang w:val="el-GR"/>
              </w:rPr>
              <w:fldChar w:fldCharType="begin"/>
            </w:r>
            <w:r w:rsidRPr="009861B1">
              <w:rPr>
                <w:lang w:val="el-GR"/>
              </w:rPr>
              <w:instrText xml:space="preserve"> </w:instrText>
            </w:r>
            <w:r>
              <w:instrText>CITATION</w:instrText>
            </w:r>
            <w:r w:rsidRPr="009861B1">
              <w:rPr>
                <w:lang w:val="el-GR"/>
              </w:rPr>
              <w:instrText xml:space="preserve"> </w:instrText>
            </w:r>
            <w:r>
              <w:instrText>Hel</w:instrText>
            </w:r>
            <w:r w:rsidRPr="009861B1">
              <w:rPr>
                <w:lang w:val="el-GR"/>
              </w:rPr>
              <w:instrText>10 \</w:instrText>
            </w:r>
            <w:r>
              <w:instrText>l</w:instrText>
            </w:r>
            <w:r w:rsidRPr="009861B1">
              <w:rPr>
                <w:lang w:val="el-GR"/>
              </w:rPr>
              <w:instrText xml:space="preserve"> 1033 </w:instrText>
            </w:r>
            <w:r>
              <w:rPr>
                <w:lang w:val="el-GR"/>
              </w:rPr>
              <w:fldChar w:fldCharType="separate"/>
            </w:r>
          </w:ins>
          <w:r w:rsidR="008A6678" w:rsidRPr="006C3DDB">
            <w:rPr>
              <w:noProof/>
              <w:lang w:val="el-GR"/>
              <w:rPrChange w:id="3602" w:author="Στάθης Καπ" w:date="2023-03-13T04:34:00Z">
                <w:rPr>
                  <w:noProof/>
                </w:rPr>
              </w:rPrChange>
            </w:rPr>
            <w:t xml:space="preserve"> [37]</w:t>
          </w:r>
          <w:ins w:id="3603" w:author="Στάθης Καπ" w:date="2023-03-09T08:46:00Z">
            <w:r>
              <w:rPr>
                <w:lang w:val="el-GR"/>
              </w:rPr>
              <w:fldChar w:fldCharType="end"/>
            </w:r>
          </w:ins>
          <w:customXmlInsRangeStart w:id="3604" w:author="Στάθης Καπ" w:date="2023-03-09T08:46:00Z"/>
        </w:sdtContent>
      </w:sdt>
      <w:customXmlInsRangeEnd w:id="3604"/>
    </w:p>
    <w:p w14:paraId="0BA0B8E7" w14:textId="02FB6135" w:rsidR="00A33A49" w:rsidRDefault="00A33A49" w:rsidP="00A33A49">
      <w:pPr>
        <w:rPr>
          <w:ins w:id="3605" w:author="Στάθης Καπ" w:date="2023-03-02T07:19:00Z"/>
          <w:lang w:val="el-GR"/>
        </w:rPr>
      </w:pPr>
      <w:ins w:id="3606" w:author="Στάθης Καπ" w:date="2023-03-02T07:19:00Z">
        <w:r w:rsidRPr="00375B5C">
          <w:rPr>
            <w:lang w:val="el-GR"/>
          </w:rPr>
          <w:t xml:space="preserve">Ο </w:t>
        </w:r>
        <w:r>
          <w:rPr>
            <w:lang w:val="el-GR"/>
          </w:rPr>
          <w:t>μεταυρετικός αλγόριθμος</w:t>
        </w:r>
        <w:r w:rsidRPr="00375B5C">
          <w:rPr>
            <w:lang w:val="el-GR"/>
          </w:rPr>
          <w:t xml:space="preserve"> </w:t>
        </w:r>
        <w:r>
          <w:t>ILS</w:t>
        </w:r>
        <w:r w:rsidRPr="00375B5C">
          <w:rPr>
            <w:lang w:val="el-GR"/>
          </w:rPr>
          <w:t xml:space="preserve"> αποτελείται από </w:t>
        </w:r>
        <w:r>
          <w:rPr>
            <w:lang w:val="el-GR"/>
          </w:rPr>
          <w:t xml:space="preserve">4 βασικά </w:t>
        </w:r>
      </w:ins>
      <w:ins w:id="3607" w:author="Στάθης Καπ" w:date="2023-03-07T06:34:00Z">
        <w:r w:rsidR="006F0A34">
          <w:rPr>
            <w:lang w:val="el-GR"/>
          </w:rPr>
          <w:t>συστατικά</w:t>
        </w:r>
      </w:ins>
      <w:ins w:id="3608" w:author="Στάθης Καπ" w:date="2023-03-02T07:19:00Z">
        <w:r>
          <w:rPr>
            <w:lang w:val="el-GR"/>
          </w:rPr>
          <w:t>:</w:t>
        </w:r>
      </w:ins>
    </w:p>
    <w:p w14:paraId="2FE21AEF" w14:textId="3302E780" w:rsidR="00A33A49" w:rsidRDefault="00A33A49" w:rsidP="00A33A49">
      <w:pPr>
        <w:pStyle w:val="ListParagraph"/>
        <w:numPr>
          <w:ilvl w:val="0"/>
          <w:numId w:val="59"/>
        </w:numPr>
        <w:rPr>
          <w:ins w:id="3609" w:author="Στάθης Καπ" w:date="2023-03-02T07:19:00Z"/>
          <w:lang w:val="el-GR"/>
        </w:rPr>
      </w:pPr>
      <w:ins w:id="3610" w:author="Στάθης Καπ" w:date="2023-03-02T07:19:00Z">
        <w:r>
          <w:rPr>
            <w:lang w:val="el-GR"/>
          </w:rPr>
          <w:t>Κατασκευή αρχικής λύσης</w:t>
        </w:r>
      </w:ins>
      <w:ins w:id="3611" w:author="Στάθης Καπ" w:date="2023-03-02T07:33:00Z">
        <w:r w:rsidR="006C05D7">
          <w:t xml:space="preserve"> </w:t>
        </w:r>
      </w:ins>
    </w:p>
    <w:p w14:paraId="10301254" w14:textId="77777777" w:rsidR="00A33A49" w:rsidRDefault="00A33A49" w:rsidP="00A33A49">
      <w:pPr>
        <w:pStyle w:val="ListParagraph"/>
        <w:numPr>
          <w:ilvl w:val="0"/>
          <w:numId w:val="59"/>
        </w:numPr>
        <w:rPr>
          <w:ins w:id="3612" w:author="Στάθης Καπ" w:date="2023-03-02T07:19:00Z"/>
          <w:lang w:val="el-GR"/>
        </w:rPr>
      </w:pPr>
      <w:ins w:id="3613" w:author="Στάθης Καπ" w:date="2023-03-02T07:19:00Z">
        <w:r>
          <w:rPr>
            <w:lang w:val="el-GR"/>
          </w:rPr>
          <w:t>Τοπική Αναζήτηση</w:t>
        </w:r>
      </w:ins>
    </w:p>
    <w:p w14:paraId="1F3BC947" w14:textId="77777777" w:rsidR="00A33A49" w:rsidRDefault="00A33A49" w:rsidP="00A33A49">
      <w:pPr>
        <w:pStyle w:val="ListParagraph"/>
        <w:numPr>
          <w:ilvl w:val="0"/>
          <w:numId w:val="59"/>
        </w:numPr>
        <w:rPr>
          <w:ins w:id="3614" w:author="Στάθης Καπ" w:date="2023-03-02T07:19:00Z"/>
          <w:lang w:val="el-GR"/>
        </w:rPr>
      </w:pPr>
      <w:ins w:id="3615" w:author="Στάθης Καπ" w:date="2023-03-02T07:19:00Z">
        <w:r>
          <w:rPr>
            <w:lang w:val="el-GR"/>
          </w:rPr>
          <w:t>Διαταραχή</w:t>
        </w:r>
      </w:ins>
    </w:p>
    <w:p w14:paraId="01BDEACD" w14:textId="1C493654" w:rsidR="00A33A49" w:rsidRPr="00A33A49" w:rsidRDefault="00A33A49">
      <w:pPr>
        <w:pStyle w:val="ListParagraph"/>
        <w:numPr>
          <w:ilvl w:val="0"/>
          <w:numId w:val="59"/>
        </w:numPr>
        <w:rPr>
          <w:lang w:val="el-GR"/>
        </w:rPr>
        <w:pPrChange w:id="3616" w:author="Στάθης Καπ" w:date="2023-03-02T07:19:00Z">
          <w:pPr/>
        </w:pPrChange>
      </w:pPr>
      <w:ins w:id="3617" w:author="Στάθης Καπ" w:date="2023-03-02T07:19:00Z">
        <w:r>
          <w:rPr>
            <w:lang w:val="el-GR"/>
          </w:rPr>
          <w:t>Κριτήριο αποδοχής</w:t>
        </w:r>
      </w:ins>
    </w:p>
    <w:p w14:paraId="6F78C6F8" w14:textId="77777777" w:rsidR="00A33A49" w:rsidRDefault="00CA64A9" w:rsidP="008101BB">
      <w:pPr>
        <w:rPr>
          <w:ins w:id="3618" w:author="Στάθης Καπ" w:date="2023-03-02T07:20:00Z"/>
          <w:lang w:val="el-GR"/>
        </w:rPr>
      </w:pPr>
      <w:r>
        <w:rPr>
          <w:noProof/>
          <w:rPrChange w:id="3619" w:author="Στάθης Καπ" w:date="2023-02-01T06:01:00Z">
            <w:rPr>
              <w:noProof/>
              <w:lang w:val="el-GR" w:eastAsia="el-GR"/>
            </w:rPr>
          </w:rPrChange>
        </w:rPr>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887855"/>
                    </a:xfrm>
                    <a:prstGeom prst="rect">
                      <a:avLst/>
                    </a:prstGeom>
                  </pic:spPr>
                </pic:pic>
              </a:graphicData>
            </a:graphic>
          </wp:inline>
        </w:drawing>
      </w:r>
    </w:p>
    <w:p w14:paraId="6C4406BE" w14:textId="52DE9300" w:rsidR="00A33A49" w:rsidRDefault="00A33A49" w:rsidP="00A33A49">
      <w:pPr>
        <w:pStyle w:val="Heading3"/>
        <w:rPr>
          <w:ins w:id="3620" w:author="Στάθης Καπ" w:date="2023-03-02T07:20:00Z"/>
          <w:lang w:val="el-GR"/>
        </w:rPr>
      </w:pPr>
      <w:bookmarkStart w:id="3621" w:name="_Toc129300370"/>
      <w:ins w:id="3622" w:author="Στάθης Καπ" w:date="2023-03-02T07:20:00Z">
        <w:r>
          <w:rPr>
            <w:lang w:val="el-GR"/>
          </w:rPr>
          <w:t>Κατασκευή αρχικής λύσης</w:t>
        </w:r>
        <w:bookmarkEnd w:id="3621"/>
      </w:ins>
    </w:p>
    <w:p w14:paraId="3FBA42A3" w14:textId="5C7F8B6C" w:rsidR="00A33A49" w:rsidRDefault="00A33A49" w:rsidP="00A33A49">
      <w:pPr>
        <w:rPr>
          <w:ins w:id="3623" w:author="Στάθης Καπ" w:date="2023-03-02T07:21:00Z"/>
          <w:lang w:val="el-GR"/>
        </w:rPr>
      </w:pPr>
      <w:ins w:id="3624" w:author="Στάθης Καπ" w:date="2023-03-02T07:21:00Z">
        <w:r>
          <w:rPr>
            <w:lang w:val="el-GR"/>
          </w:rPr>
          <w:t xml:space="preserve">Υπάρχουν 2 βασικές </w:t>
        </w:r>
      </w:ins>
      <w:ins w:id="3625" w:author="Στάθης Καπ" w:date="2023-03-05T07:53:00Z">
        <w:r w:rsidR="000D2310">
          <w:rPr>
            <w:lang w:val="el-GR"/>
          </w:rPr>
          <w:t>τεχνικές</w:t>
        </w:r>
      </w:ins>
      <w:ins w:id="3626" w:author="Στάθης Καπ" w:date="2023-03-02T07:21:00Z">
        <w:r>
          <w:rPr>
            <w:lang w:val="el-GR"/>
          </w:rPr>
          <w:t xml:space="preserve"> κατασκευής</w:t>
        </w:r>
      </w:ins>
      <w:ins w:id="3627" w:author="Στάθης Καπ" w:date="2023-03-02T07:23:00Z">
        <w:r>
          <w:rPr>
            <w:lang w:val="el-GR"/>
          </w:rPr>
          <w:t xml:space="preserve"> της</w:t>
        </w:r>
      </w:ins>
      <w:ins w:id="3628" w:author="Στάθης Καπ" w:date="2023-03-02T07:21:00Z">
        <w:r>
          <w:rPr>
            <w:lang w:val="el-GR"/>
          </w:rPr>
          <w:t xml:space="preserve"> αρχικής λύσης:</w:t>
        </w:r>
      </w:ins>
    </w:p>
    <w:p w14:paraId="6AF834EE" w14:textId="4832FA38" w:rsidR="00A33A49" w:rsidRDefault="00A33A49" w:rsidP="00A33A49">
      <w:pPr>
        <w:pStyle w:val="ListParagraph"/>
        <w:numPr>
          <w:ilvl w:val="0"/>
          <w:numId w:val="60"/>
        </w:numPr>
        <w:rPr>
          <w:ins w:id="3629" w:author="Στάθης Καπ" w:date="2023-03-02T07:22:00Z"/>
          <w:lang w:val="el-GR"/>
        </w:rPr>
      </w:pPr>
      <w:ins w:id="3630" w:author="Στάθης Καπ" w:date="2023-03-02T07:22:00Z">
        <w:r>
          <w:rPr>
            <w:lang w:val="el-GR"/>
          </w:rPr>
          <w:t>Κατασκευή τυχαίας λύσης</w:t>
        </w:r>
      </w:ins>
    </w:p>
    <w:p w14:paraId="66B60265" w14:textId="2F5F2D9A" w:rsidR="00A33A49" w:rsidRDefault="00A33A49" w:rsidP="00A33A49">
      <w:pPr>
        <w:pStyle w:val="ListParagraph"/>
        <w:numPr>
          <w:ilvl w:val="0"/>
          <w:numId w:val="60"/>
        </w:numPr>
        <w:rPr>
          <w:ins w:id="3631" w:author="Στάθης Καπ" w:date="2023-03-02T07:24:00Z"/>
          <w:lang w:val="el-GR"/>
        </w:rPr>
      </w:pPr>
      <w:ins w:id="3632" w:author="Στάθης Καπ" w:date="2023-03-02T07:22:00Z">
        <w:r>
          <w:rPr>
            <w:lang w:val="el-GR"/>
          </w:rPr>
          <w:t>Εφαρμογή</w:t>
        </w:r>
      </w:ins>
      <w:ins w:id="3633" w:author="Στάθης Καπ" w:date="2023-03-02T07:23:00Z">
        <w:r>
          <w:rPr>
            <w:lang w:val="el-GR"/>
          </w:rPr>
          <w:t xml:space="preserve"> ενός άπληστου ευρετικού αλγορίθμου</w:t>
        </w:r>
      </w:ins>
    </w:p>
    <w:p w14:paraId="19241E67" w14:textId="62DA3D1F" w:rsidR="00A33A49" w:rsidRPr="0078603F" w:rsidRDefault="00A33A49" w:rsidP="0060093E">
      <w:pPr>
        <w:ind w:firstLine="360"/>
        <w:rPr>
          <w:ins w:id="3634" w:author="Στάθης Καπ" w:date="2023-03-02T07:34:00Z"/>
          <w:bCs/>
          <w:iCs/>
          <w:lang w:val="el-GR"/>
        </w:rPr>
        <w:pPrChange w:id="3635" w:author="Στάθης Καπ" w:date="2023-03-13T04:19:00Z">
          <w:pPr/>
        </w:pPrChange>
      </w:pPr>
      <w:ins w:id="3636" w:author="Στάθης Καπ" w:date="2023-03-02T07:24:00Z">
        <w:r>
          <w:rPr>
            <w:lang w:val="el-GR"/>
          </w:rPr>
          <w:lastRenderedPageBreak/>
          <w:t>Σύμφωνα με τους</w:t>
        </w:r>
      </w:ins>
      <w:ins w:id="3637" w:author="Στάθης Καπ" w:date="2023-03-09T17:57:00Z">
        <w:r w:rsidR="0078603F" w:rsidRPr="0078603F">
          <w:rPr>
            <w:lang w:val="el-GR"/>
            <w:rPrChange w:id="3638" w:author="Στάθης Καπ" w:date="2023-03-09T17:57:00Z">
              <w:rPr/>
            </w:rPrChange>
          </w:rPr>
          <w:t xml:space="preserve"> </w:t>
        </w:r>
        <w:r w:rsidR="0078603F">
          <w:t>H</w:t>
        </w:r>
        <w:r w:rsidR="0078603F">
          <w:rPr>
            <w:lang w:val="el-GR"/>
          </w:rPr>
          <w:t>.</w:t>
        </w:r>
        <w:r w:rsidR="0078603F">
          <w:t>R</w:t>
        </w:r>
        <w:r w:rsidR="0078603F">
          <w:rPr>
            <w:lang w:val="el-GR"/>
          </w:rPr>
          <w:t>.</w:t>
        </w:r>
        <w:r w:rsidR="0078603F" w:rsidRPr="009861B1">
          <w:rPr>
            <w:lang w:val="el-GR"/>
          </w:rPr>
          <w:t xml:space="preserve"> </w:t>
        </w:r>
        <w:r w:rsidR="0078603F">
          <w:t>Louren</w:t>
        </w:r>
        <w:r w:rsidR="0078603F" w:rsidRPr="009861B1">
          <w:rPr>
            <w:lang w:val="el-GR"/>
          </w:rPr>
          <w:t>ç</w:t>
        </w:r>
        <w:r w:rsidR="0078603F">
          <w:t>o</w:t>
        </w:r>
        <w:r w:rsidR="0078603F">
          <w:rPr>
            <w:lang w:val="el-GR"/>
          </w:rPr>
          <w:t xml:space="preserve"> </w:t>
        </w:r>
        <w:r w:rsidR="0078603F">
          <w:t>et</w:t>
        </w:r>
        <w:r w:rsidR="0078603F" w:rsidRPr="009861B1">
          <w:rPr>
            <w:lang w:val="el-GR"/>
          </w:rPr>
          <w:t xml:space="preserve"> </w:t>
        </w:r>
        <w:r w:rsidR="0078603F">
          <w:t>al</w:t>
        </w:r>
        <w:r w:rsidR="0078603F" w:rsidRPr="009861B1">
          <w:rPr>
            <w:lang w:val="el-GR"/>
          </w:rPr>
          <w:t>.(2010</w:t>
        </w:r>
        <w:r w:rsidR="0078603F" w:rsidRPr="0078603F">
          <w:rPr>
            <w:lang w:val="el-GR"/>
            <w:rPrChange w:id="3639" w:author="Στάθης Καπ" w:date="2023-03-09T17:57:00Z">
              <w:rPr/>
            </w:rPrChange>
          </w:rPr>
          <w:t>)</w:t>
        </w:r>
      </w:ins>
      <w:customXmlInsRangeStart w:id="3640" w:author="Στάθης Καπ" w:date="2023-03-09T17:57:00Z"/>
      <w:sdt>
        <w:sdtPr>
          <w:rPr>
            <w:lang w:val="el-GR"/>
          </w:rPr>
          <w:id w:val="-226457239"/>
          <w:citation/>
        </w:sdtPr>
        <w:sdtEndPr/>
        <w:sdtContent>
          <w:customXmlInsRangeEnd w:id="3640"/>
          <w:ins w:id="3641" w:author="Στάθης Καπ" w:date="2023-03-09T17:57:00Z">
            <w:r w:rsidR="0078603F">
              <w:rPr>
                <w:lang w:val="el-GR"/>
              </w:rPr>
              <w:fldChar w:fldCharType="begin"/>
            </w:r>
            <w:r w:rsidR="0078603F" w:rsidRPr="0078603F">
              <w:rPr>
                <w:lang w:val="el-GR"/>
                <w:rPrChange w:id="3642" w:author="Στάθης Καπ" w:date="2023-03-09T17:57:00Z">
                  <w:rPr/>
                </w:rPrChange>
              </w:rPr>
              <w:instrText xml:space="preserve"> </w:instrText>
            </w:r>
            <w:r w:rsidR="0078603F">
              <w:instrText>CITATION</w:instrText>
            </w:r>
            <w:r w:rsidR="0078603F" w:rsidRPr="0078603F">
              <w:rPr>
                <w:lang w:val="el-GR"/>
                <w:rPrChange w:id="3643" w:author="Στάθης Καπ" w:date="2023-03-09T17:57:00Z">
                  <w:rPr/>
                </w:rPrChange>
              </w:rPr>
              <w:instrText xml:space="preserve"> </w:instrText>
            </w:r>
            <w:r w:rsidR="0078603F">
              <w:instrText>Hel</w:instrText>
            </w:r>
            <w:r w:rsidR="0078603F" w:rsidRPr="0078603F">
              <w:rPr>
                <w:lang w:val="el-GR"/>
                <w:rPrChange w:id="3644" w:author="Στάθης Καπ" w:date="2023-03-09T17:57:00Z">
                  <w:rPr/>
                </w:rPrChange>
              </w:rPr>
              <w:instrText>10 \</w:instrText>
            </w:r>
            <w:r w:rsidR="0078603F">
              <w:instrText>l</w:instrText>
            </w:r>
            <w:r w:rsidR="0078603F" w:rsidRPr="0078603F">
              <w:rPr>
                <w:lang w:val="el-GR"/>
                <w:rPrChange w:id="3645" w:author="Στάθης Καπ" w:date="2023-03-09T17:57:00Z">
                  <w:rPr/>
                </w:rPrChange>
              </w:rPr>
              <w:instrText xml:space="preserve"> 1033 </w:instrText>
            </w:r>
          </w:ins>
          <w:r w:rsidR="0078603F">
            <w:rPr>
              <w:lang w:val="el-GR"/>
            </w:rPr>
            <w:fldChar w:fldCharType="separate"/>
          </w:r>
          <w:r w:rsidR="008A6678" w:rsidRPr="006C3DDB">
            <w:rPr>
              <w:noProof/>
              <w:lang w:val="el-GR"/>
              <w:rPrChange w:id="3646" w:author="Στάθης Καπ" w:date="2023-03-13T04:34:00Z">
                <w:rPr>
                  <w:noProof/>
                </w:rPr>
              </w:rPrChange>
            </w:rPr>
            <w:t xml:space="preserve"> [37]</w:t>
          </w:r>
          <w:ins w:id="3647" w:author="Στάθης Καπ" w:date="2023-03-09T17:57:00Z">
            <w:r w:rsidR="0078603F">
              <w:rPr>
                <w:lang w:val="el-GR"/>
              </w:rPr>
              <w:fldChar w:fldCharType="end"/>
            </w:r>
          </w:ins>
          <w:customXmlInsRangeStart w:id="3648" w:author="Στάθης Καπ" w:date="2023-03-09T17:57:00Z"/>
        </w:sdtContent>
      </w:sdt>
      <w:customXmlInsRangeEnd w:id="3648"/>
      <w:ins w:id="3649" w:author="Στάθης Καπ" w:date="2023-03-09T17:57:00Z">
        <w:r w:rsidR="0078603F" w:rsidRPr="0078603F">
          <w:rPr>
            <w:lang w:val="el-GR"/>
            <w:rPrChange w:id="3650" w:author="Στάθης Καπ" w:date="2023-03-09T17:57:00Z">
              <w:rPr/>
            </w:rPrChange>
          </w:rPr>
          <w:t>,</w:t>
        </w:r>
      </w:ins>
      <w:ins w:id="3651" w:author="Στάθης Καπ" w:date="2023-03-02T07:24:00Z">
        <w:r>
          <w:rPr>
            <w:lang w:val="el-GR"/>
          </w:rPr>
          <w:t xml:space="preserve"> </w:t>
        </w:r>
      </w:ins>
      <w:ins w:id="3652" w:author="Στάθης Καπ" w:date="2023-03-09T17:56:00Z">
        <w:r w:rsidR="0078603F">
          <w:rPr>
            <w:lang w:val="el-GR"/>
          </w:rPr>
          <w:t xml:space="preserve"> </w:t>
        </w:r>
      </w:ins>
      <w:ins w:id="3653" w:author="Στάθης Καπ" w:date="2023-03-02T07:25:00Z">
        <w:r>
          <w:rPr>
            <w:lang w:val="el-GR"/>
          </w:rPr>
          <w:t>η χρήση ενός άπληστου αλγορίθμου</w:t>
        </w:r>
      </w:ins>
      <w:ins w:id="3654" w:author="Στάθης Καπ" w:date="2023-03-02T07:26:00Z">
        <w:r>
          <w:rPr>
            <w:lang w:val="el-GR"/>
          </w:rPr>
          <w:t xml:space="preserve"> για την κατασκευή της αρχικής λύσης</w:t>
        </w:r>
      </w:ins>
      <w:ins w:id="3655" w:author="Στάθης Καπ" w:date="2023-03-02T07:25:00Z">
        <w:r>
          <w:rPr>
            <w:lang w:val="el-GR"/>
          </w:rPr>
          <w:t xml:space="preserve"> σε συνδυασμό με την </w:t>
        </w:r>
      </w:ins>
      <w:ins w:id="3656" w:author="Στάθης Καπ" w:date="2023-03-13T00:06:00Z">
        <w:r w:rsidR="00B4019B">
          <w:rPr>
            <w:lang w:val="el-GR"/>
          </w:rPr>
          <w:t>τ</w:t>
        </w:r>
      </w:ins>
      <w:ins w:id="3657" w:author="Στάθης Καπ" w:date="2023-03-02T07:25:00Z">
        <w:r>
          <w:rPr>
            <w:lang w:val="el-GR"/>
          </w:rPr>
          <w:t xml:space="preserve">οπική </w:t>
        </w:r>
      </w:ins>
      <w:ins w:id="3658" w:author="Στάθης Καπ" w:date="2023-03-13T00:06:00Z">
        <w:r w:rsidR="00B4019B">
          <w:rPr>
            <w:lang w:val="el-GR"/>
          </w:rPr>
          <w:t>α</w:t>
        </w:r>
      </w:ins>
      <w:ins w:id="3659" w:author="Στάθης Καπ" w:date="2023-03-02T07:25:00Z">
        <w:r>
          <w:rPr>
            <w:lang w:val="el-GR"/>
          </w:rPr>
          <w:t>ναζήτηση</w:t>
        </w:r>
      </w:ins>
      <w:ins w:id="3660" w:author="Στάθης Καπ" w:date="2023-03-02T07:27:00Z">
        <w:r>
          <w:rPr>
            <w:lang w:val="el-GR"/>
          </w:rPr>
          <w:t xml:space="preserve"> του </w:t>
        </w:r>
        <w:r>
          <w:t>ILS</w:t>
        </w:r>
      </w:ins>
      <w:ins w:id="3661" w:author="Στάθης Καπ" w:date="2023-03-02T07:25:00Z">
        <w:r>
          <w:rPr>
            <w:lang w:val="el-GR"/>
          </w:rPr>
          <w:t xml:space="preserve"> </w:t>
        </w:r>
      </w:ins>
      <w:ins w:id="3662" w:author="Στάθης Καπ" w:date="2023-03-02T07:26:00Z">
        <w:r>
          <w:rPr>
            <w:lang w:val="el-GR"/>
          </w:rPr>
          <w:t>συνήθως οδηγεί σε</w:t>
        </w:r>
      </w:ins>
      <w:ins w:id="3663" w:author="Στάθης Καπ" w:date="2023-03-02T07:25:00Z">
        <w:r>
          <w:rPr>
            <w:lang w:val="el-GR"/>
          </w:rPr>
          <w:t xml:space="preserve"> καλύτερες λύσεις </w:t>
        </w:r>
      </w:ins>
      <w:ins w:id="3664" w:author="Στάθης Καπ" w:date="2023-03-02T07:26:00Z">
        <w:r>
          <w:rPr>
            <w:lang w:val="el-GR"/>
          </w:rPr>
          <w:t>και στη μείωση</w:t>
        </w:r>
      </w:ins>
      <w:ins w:id="3665" w:author="Στάθης Καπ" w:date="2023-03-02T07:27:00Z">
        <w:r>
          <w:rPr>
            <w:lang w:val="el-GR"/>
          </w:rPr>
          <w:t xml:space="preserve"> του χρόνου εκτέλεσης του συνολικού αλγορίθμου καθώς χρειάζονται λιγότερα βήματα βελτίωσης.</w:t>
        </w:r>
      </w:ins>
      <w:ins w:id="3666" w:author="Στάθης Καπ" w:date="2023-03-02T07:28:00Z">
        <w:r>
          <w:rPr>
            <w:lang w:val="el-GR"/>
          </w:rPr>
          <w:t xml:space="preserve"> Η διαφορά αυτή </w:t>
        </w:r>
      </w:ins>
      <w:ins w:id="3667" w:author="Στάθης Καπ" w:date="2023-03-02T07:37:00Z">
        <w:r w:rsidR="00EE5DEE">
          <w:rPr>
            <w:lang w:val="el-GR"/>
          </w:rPr>
          <w:t>γίνεται</w:t>
        </w:r>
      </w:ins>
      <w:ins w:id="3668" w:author="Στάθης Καπ" w:date="2023-03-02T07:28:00Z">
        <w:r>
          <w:rPr>
            <w:lang w:val="el-GR"/>
          </w:rPr>
          <w:t xml:space="preserve"> πιο αισθητή </w:t>
        </w:r>
      </w:ins>
      <w:ins w:id="3669" w:author="Στάθης Καπ" w:date="2023-03-05T03:12:00Z">
        <w:r w:rsidR="006E38B4">
          <w:rPr>
            <w:lang w:val="el-GR"/>
          </w:rPr>
          <w:t xml:space="preserve">ειδικά </w:t>
        </w:r>
      </w:ins>
      <w:ins w:id="3670" w:author="Στάθης Καπ" w:date="2023-03-02T07:31:00Z">
        <w:r w:rsidR="006C05D7">
          <w:rPr>
            <w:lang w:val="el-GR"/>
          </w:rPr>
          <w:t>σε περιπτώσεις όπου ο χρόνος εκτέλεσης είναι περιορισμένο</w:t>
        </w:r>
      </w:ins>
      <w:ins w:id="3671" w:author="Στάθης Καπ" w:date="2023-03-02T07:32:00Z">
        <w:r w:rsidR="006C05D7">
          <w:rPr>
            <w:lang w:val="el-GR"/>
          </w:rPr>
          <w:t>ς, καθώς όσο περνάει η ώρα, η διαφορά της ποιότητας των λύσεων μεταξύ των δύο εναλλακτικών, μειώνεται.</w:t>
        </w:r>
      </w:ins>
    </w:p>
    <w:p w14:paraId="1269668A" w14:textId="6F54B108" w:rsidR="006C05D7" w:rsidRDefault="00EE5DEE" w:rsidP="006C05D7">
      <w:pPr>
        <w:pStyle w:val="Heading3"/>
        <w:rPr>
          <w:ins w:id="3672" w:author="Στάθης Καπ" w:date="2023-03-02T07:34:00Z"/>
          <w:lang w:val="el-GR"/>
        </w:rPr>
      </w:pPr>
      <w:bookmarkStart w:id="3673" w:name="_Toc129300371"/>
      <w:ins w:id="3674" w:author="Στάθης Καπ" w:date="2023-03-02T07:34:00Z">
        <w:r>
          <w:rPr>
            <w:lang w:val="el-GR"/>
          </w:rPr>
          <w:t>Τοπική Αναζήτηση</w:t>
        </w:r>
        <w:bookmarkEnd w:id="3673"/>
      </w:ins>
    </w:p>
    <w:p w14:paraId="1F1881E9" w14:textId="68201CB0" w:rsidR="00EE5DEE" w:rsidRPr="00672C84" w:rsidRDefault="000D2310" w:rsidP="0060093E">
      <w:pPr>
        <w:rPr>
          <w:ins w:id="3675" w:author="Στάθης Καπ" w:date="2023-03-09T09:24:00Z"/>
          <w:lang w:val="el-GR"/>
        </w:rPr>
      </w:pPr>
      <w:ins w:id="3676" w:author="Στάθης Καπ" w:date="2023-03-05T07:47:00Z">
        <w:r>
          <w:rPr>
            <w:lang w:val="el-GR"/>
          </w:rPr>
          <w:t xml:space="preserve">Η ποιότητα της </w:t>
        </w:r>
      </w:ins>
      <w:ins w:id="3677" w:author="Στάθης Καπ" w:date="2023-03-05T07:55:00Z">
        <w:r w:rsidR="003E58D6">
          <w:rPr>
            <w:lang w:val="el-GR"/>
          </w:rPr>
          <w:t>τ</w:t>
        </w:r>
      </w:ins>
      <w:ins w:id="3678" w:author="Στάθης Καπ" w:date="2023-03-05T07:47:00Z">
        <w:r>
          <w:rPr>
            <w:lang w:val="el-GR"/>
          </w:rPr>
          <w:t xml:space="preserve">οπικής αναζήτησης </w:t>
        </w:r>
      </w:ins>
      <w:ins w:id="3679" w:author="Στάθης Καπ" w:date="2023-03-13T00:06:00Z">
        <w:r w:rsidR="00EB7A24">
          <w:rPr>
            <w:lang w:val="el-GR"/>
          </w:rPr>
          <w:t>επ</w:t>
        </w:r>
      </w:ins>
      <w:ins w:id="3680" w:author="Στάθης Καπ" w:date="2023-03-13T00:07:00Z">
        <w:r w:rsidR="00EB7A24">
          <w:rPr>
            <w:lang w:val="el-GR"/>
          </w:rPr>
          <w:t xml:space="preserve">ηρεάζει άμεσα </w:t>
        </w:r>
      </w:ins>
      <w:ins w:id="3681" w:author="Στάθης Καπ" w:date="2023-03-05T07:47:00Z">
        <w:r>
          <w:rPr>
            <w:lang w:val="el-GR"/>
          </w:rPr>
          <w:t>την ποιότητα τ</w:t>
        </w:r>
      </w:ins>
      <w:ins w:id="3682" w:author="Στάθης Καπ" w:date="2023-03-09T10:01:00Z">
        <w:r w:rsidR="003117FB">
          <w:rPr>
            <w:lang w:val="el-GR"/>
          </w:rPr>
          <w:t xml:space="preserve">ου </w:t>
        </w:r>
        <w:r w:rsidR="003117FB">
          <w:t>ILS</w:t>
        </w:r>
      </w:ins>
      <w:ins w:id="3683" w:author="Στάθης Καπ" w:date="2023-03-05T07:47:00Z">
        <w:r w:rsidRPr="000D2310">
          <w:rPr>
            <w:lang w:val="el-GR"/>
            <w:rPrChange w:id="3684" w:author="Στάθης Καπ" w:date="2023-03-05T07:47:00Z">
              <w:rPr>
                <w:rFonts w:ascii="Arial Black" w:eastAsiaTheme="majorEastAsia" w:hAnsi="Arial Black" w:cstheme="majorBidi"/>
                <w:color w:val="000000" w:themeColor="text1"/>
                <w:sz w:val="20"/>
                <w:szCs w:val="24"/>
              </w:rPr>
            </w:rPrChange>
          </w:rPr>
          <w:t>.</w:t>
        </w:r>
      </w:ins>
      <w:ins w:id="3685" w:author="Στάθης Καπ" w:date="2023-03-05T07:48:00Z">
        <w:r>
          <w:rPr>
            <w:lang w:val="el-GR"/>
          </w:rPr>
          <w:t xml:space="preserve"> </w:t>
        </w:r>
      </w:ins>
      <w:ins w:id="3686" w:author="Στάθης Καπ" w:date="2023-03-05T07:53:00Z">
        <w:r w:rsidR="003E58D6">
          <w:rPr>
            <w:lang w:val="el-GR"/>
          </w:rPr>
          <w:t>Συνήθως προτιμάται μια ισχ</w:t>
        </w:r>
      </w:ins>
      <w:ins w:id="3687" w:author="Στάθης Καπ" w:date="2023-03-05T07:54:00Z">
        <w:r w:rsidR="003E58D6">
          <w:rPr>
            <w:lang w:val="el-GR"/>
          </w:rPr>
          <w:t xml:space="preserve">υρή </w:t>
        </w:r>
      </w:ins>
      <w:ins w:id="3688" w:author="Στάθης Καπ" w:date="2023-03-05T07:55:00Z">
        <w:r w:rsidR="003E58D6">
          <w:rPr>
            <w:lang w:val="el-GR"/>
          </w:rPr>
          <w:t>τ</w:t>
        </w:r>
      </w:ins>
      <w:ins w:id="3689" w:author="Στάθης Καπ" w:date="2023-03-05T07:54:00Z">
        <w:r w:rsidR="003E58D6">
          <w:rPr>
            <w:lang w:val="el-GR"/>
          </w:rPr>
          <w:t xml:space="preserve">οπική </w:t>
        </w:r>
      </w:ins>
      <w:ins w:id="3690" w:author="Στάθης Καπ" w:date="2023-03-05T07:55:00Z">
        <w:r w:rsidR="003E58D6">
          <w:rPr>
            <w:lang w:val="el-GR"/>
          </w:rPr>
          <w:t>α</w:t>
        </w:r>
      </w:ins>
      <w:ins w:id="3691" w:author="Στάθης Καπ" w:date="2023-03-05T07:54:00Z">
        <w:r w:rsidR="003E58D6">
          <w:rPr>
            <w:lang w:val="el-GR"/>
          </w:rPr>
          <w:t>ναζήτηση, αλλά</w:t>
        </w:r>
      </w:ins>
      <w:ins w:id="3692" w:author="Στάθης Καπ" w:date="2023-03-05T07:48:00Z">
        <w:r>
          <w:rPr>
            <w:lang w:val="el-GR"/>
          </w:rPr>
          <w:t xml:space="preserve"> εάν ο χρόνος εκτέλεσης είναι </w:t>
        </w:r>
      </w:ins>
      <w:ins w:id="3693" w:author="Στάθης Καπ" w:date="2023-03-09T17:57:00Z">
        <w:r w:rsidR="0078603F">
          <w:rPr>
            <w:lang w:val="el-GR"/>
          </w:rPr>
          <w:t>περιορισμένος</w:t>
        </w:r>
      </w:ins>
      <w:ins w:id="3694" w:author="Στάθης Καπ" w:date="2023-03-05T07:48:00Z">
        <w:r>
          <w:rPr>
            <w:lang w:val="el-GR"/>
          </w:rPr>
          <w:t xml:space="preserve">, </w:t>
        </w:r>
      </w:ins>
      <w:ins w:id="3695" w:author="Στάθης Καπ" w:date="2023-03-05T07:54:00Z">
        <w:r w:rsidR="003E58D6">
          <w:rPr>
            <w:lang w:val="el-GR"/>
          </w:rPr>
          <w:t>μερικές</w:t>
        </w:r>
      </w:ins>
      <w:ins w:id="3696" w:author="Στάθης Καπ" w:date="2023-03-05T07:48:00Z">
        <w:r>
          <w:rPr>
            <w:lang w:val="el-GR"/>
          </w:rPr>
          <w:t xml:space="preserve"> φορές </w:t>
        </w:r>
      </w:ins>
      <w:ins w:id="3697" w:author="Στάθης Καπ" w:date="2023-03-05T07:56:00Z">
        <w:r w:rsidR="003E58D6">
          <w:rPr>
            <w:lang w:val="el-GR"/>
          </w:rPr>
          <w:t>προτιμάται η</w:t>
        </w:r>
      </w:ins>
      <w:ins w:id="3698" w:author="Στάθης Καπ" w:date="2023-03-05T07:55:00Z">
        <w:r w:rsidR="003E58D6">
          <w:rPr>
            <w:lang w:val="el-GR"/>
          </w:rPr>
          <w:t xml:space="preserve"> συχνότερη </w:t>
        </w:r>
      </w:ins>
      <w:ins w:id="3699" w:author="Στάθης Καπ" w:date="2023-03-05T07:48:00Z">
        <w:r>
          <w:rPr>
            <w:lang w:val="el-GR"/>
          </w:rPr>
          <w:t>εφαρμογή μιας χειρότερης</w:t>
        </w:r>
      </w:ins>
      <w:ins w:id="3700" w:author="Στάθης Καπ" w:date="2023-03-05T07:49:00Z">
        <w:r>
          <w:rPr>
            <w:lang w:val="el-GR"/>
          </w:rPr>
          <w:t xml:space="preserve"> </w:t>
        </w:r>
      </w:ins>
      <w:ins w:id="3701" w:author="Στάθης Καπ" w:date="2023-03-05T07:56:00Z">
        <w:r w:rsidR="003E58D6">
          <w:rPr>
            <w:lang w:val="el-GR"/>
          </w:rPr>
          <w:t>και</w:t>
        </w:r>
      </w:ins>
      <w:ins w:id="3702" w:author="Στάθης Καπ" w:date="2023-03-05T07:49:00Z">
        <w:r>
          <w:rPr>
            <w:lang w:val="el-GR"/>
          </w:rPr>
          <w:t xml:space="preserve"> συντομότερης </w:t>
        </w:r>
      </w:ins>
      <w:ins w:id="3703" w:author="Στάθης Καπ" w:date="2023-03-05T07:56:00Z">
        <w:r w:rsidR="003E58D6">
          <w:rPr>
            <w:lang w:val="el-GR"/>
          </w:rPr>
          <w:t>τ</w:t>
        </w:r>
      </w:ins>
      <w:ins w:id="3704" w:author="Στάθης Καπ" w:date="2023-03-05T07:49:00Z">
        <w:r>
          <w:rPr>
            <w:lang w:val="el-GR"/>
          </w:rPr>
          <w:t xml:space="preserve">οπικής </w:t>
        </w:r>
      </w:ins>
      <w:ins w:id="3705" w:author="Στάθης Καπ" w:date="2023-03-05T07:56:00Z">
        <w:r w:rsidR="003E58D6">
          <w:rPr>
            <w:lang w:val="el-GR"/>
          </w:rPr>
          <w:t>α</w:t>
        </w:r>
      </w:ins>
      <w:ins w:id="3706" w:author="Στάθης Καπ" w:date="2023-03-05T07:49:00Z">
        <w:r>
          <w:rPr>
            <w:lang w:val="el-GR"/>
          </w:rPr>
          <w:t xml:space="preserve">ναζήτησης από μία </w:t>
        </w:r>
      </w:ins>
      <w:ins w:id="3707" w:author="Στάθης Καπ" w:date="2023-03-05T07:55:00Z">
        <w:r w:rsidR="003E58D6">
          <w:rPr>
            <w:lang w:val="el-GR"/>
          </w:rPr>
          <w:t>ισχυρότερη και πιο αργή.</w:t>
        </w:r>
      </w:ins>
      <w:ins w:id="3708" w:author="Στάθης Καπ" w:date="2023-03-07T06:30:00Z">
        <w:r w:rsidR="009A3264" w:rsidRPr="009A3264">
          <w:rPr>
            <w:lang w:val="el-GR"/>
            <w:rPrChange w:id="3709" w:author="Στάθης Καπ" w:date="2023-03-07T06:31:00Z">
              <w:rPr/>
            </w:rPrChange>
          </w:rPr>
          <w:t xml:space="preserve"> </w:t>
        </w:r>
        <w:r w:rsidR="009A3264">
          <w:rPr>
            <w:lang w:val="el-GR"/>
          </w:rPr>
          <w:t xml:space="preserve">Σημαντικό ρόλο για την λήψη αυτής της απόφασης είναι η αναλογία κέρδους </w:t>
        </w:r>
      </w:ins>
      <w:ins w:id="3710" w:author="Στάθης Καπ" w:date="2023-03-07T06:31:00Z">
        <w:r w:rsidR="009A3264">
          <w:rPr>
            <w:lang w:val="el-GR"/>
          </w:rPr>
          <w:t>και χρόνου εκτέλεσης μεταξύ</w:t>
        </w:r>
      </w:ins>
      <w:ins w:id="3711" w:author="Στάθης Καπ" w:date="2023-03-09T10:01:00Z">
        <w:r w:rsidR="003117FB">
          <w:rPr>
            <w:lang w:val="el-GR"/>
          </w:rPr>
          <w:t xml:space="preserve"> των</w:t>
        </w:r>
      </w:ins>
      <w:ins w:id="3712" w:author="Στάθης Καπ" w:date="2023-03-07T06:31:00Z">
        <w:r w:rsidR="009A3264">
          <w:rPr>
            <w:lang w:val="el-GR"/>
          </w:rPr>
          <w:t xml:space="preserve"> δύο επιλογών. </w:t>
        </w:r>
      </w:ins>
      <w:ins w:id="3713" w:author="Στάθης Καπ" w:date="2023-03-07T05:48:00Z">
        <w:r w:rsidR="00C03D35">
          <w:rPr>
            <w:lang w:val="el-GR"/>
          </w:rPr>
          <w:t xml:space="preserve">Για παράδειγμα, για το </w:t>
        </w:r>
        <w:r w:rsidR="00C03D35">
          <w:t>TSP</w:t>
        </w:r>
        <w:r w:rsidR="00C03D35" w:rsidRPr="00C03D35">
          <w:rPr>
            <w:lang w:val="el-GR"/>
            <w:rPrChange w:id="3714" w:author="Στάθης Καπ" w:date="2023-03-07T05:49:00Z">
              <w:rPr/>
            </w:rPrChange>
          </w:rPr>
          <w:t xml:space="preserve"> </w:t>
        </w:r>
      </w:ins>
      <w:ins w:id="3715" w:author="Στάθης Καπ" w:date="2023-03-07T05:51:00Z">
        <w:r w:rsidR="00C03D35">
          <w:rPr>
            <w:lang w:val="el-GR"/>
          </w:rPr>
          <w:t>η τεχνική</w:t>
        </w:r>
        <w:r w:rsidR="00C03D35" w:rsidRPr="00C03D35">
          <w:rPr>
            <w:lang w:val="el-GR"/>
          </w:rPr>
          <w:t xml:space="preserve"> 3-opt είναι λίγο πιο </w:t>
        </w:r>
        <w:r w:rsidR="00C03D35">
          <w:rPr>
            <w:lang w:val="el-GR"/>
          </w:rPr>
          <w:t>αργή</w:t>
        </w:r>
        <w:r w:rsidR="00C03D35" w:rsidRPr="00C03D35">
          <w:rPr>
            <w:lang w:val="el-GR"/>
          </w:rPr>
          <w:t xml:space="preserve"> από τ</w:t>
        </w:r>
        <w:r w:rsidR="00C03D35">
          <w:rPr>
            <w:lang w:val="el-GR"/>
          </w:rPr>
          <w:t>ην</w:t>
        </w:r>
        <w:r w:rsidR="00C03D35" w:rsidRPr="00C03D35">
          <w:rPr>
            <w:lang w:val="el-GR"/>
          </w:rPr>
          <w:t xml:space="preserve"> 2-opt,</w:t>
        </w:r>
        <w:r w:rsidR="00C03D35">
          <w:rPr>
            <w:lang w:val="el-GR"/>
          </w:rPr>
          <w:t xml:space="preserve"> </w:t>
        </w:r>
        <w:r w:rsidR="00C03D35" w:rsidRPr="00C03D35">
          <w:rPr>
            <w:lang w:val="el-GR"/>
          </w:rPr>
          <w:t xml:space="preserve">αλλά η βελτίωση της ποιότητας των </w:t>
        </w:r>
      </w:ins>
      <w:ins w:id="3716" w:author="Στάθης Καπ" w:date="2023-03-07T05:52:00Z">
        <w:r w:rsidR="00C03D35">
          <w:rPr>
            <w:lang w:val="el-GR"/>
          </w:rPr>
          <w:t>λύσεων</w:t>
        </w:r>
      </w:ins>
      <w:ins w:id="3717" w:author="Στάθης Καπ" w:date="2023-03-07T05:51:00Z">
        <w:r w:rsidR="00C03D35" w:rsidRPr="00C03D35">
          <w:rPr>
            <w:lang w:val="el-GR"/>
          </w:rPr>
          <w:t xml:space="preserve"> αξίζει τον επιπλέον χρόνο της CPU</w:t>
        </w:r>
      </w:ins>
      <w:ins w:id="3718" w:author="Στάθης Καπ" w:date="2023-03-07T05:53:00Z">
        <w:r w:rsidR="00C03D35">
          <w:rPr>
            <w:lang w:val="el-GR"/>
          </w:rPr>
          <w:t xml:space="preserve">. Παρ’ όλα αυτά, </w:t>
        </w:r>
      </w:ins>
      <w:ins w:id="3719" w:author="Στάθης Καπ" w:date="2023-03-07T05:54:00Z">
        <w:r w:rsidR="00C03D35">
          <w:rPr>
            <w:lang w:val="el-GR"/>
          </w:rPr>
          <w:t>η</w:t>
        </w:r>
      </w:ins>
      <w:ins w:id="3720" w:author="Στάθης Καπ" w:date="2023-03-07T05:55:00Z">
        <w:r w:rsidR="00C03D35">
          <w:rPr>
            <w:lang w:val="el-GR"/>
          </w:rPr>
          <w:t xml:space="preserve"> τεχνική</w:t>
        </w:r>
        <w:r w:rsidR="00C03D35" w:rsidRPr="00C03D35">
          <w:rPr>
            <w:lang w:val="el-GR"/>
          </w:rPr>
          <w:t xml:space="preserve"> 4-opt</w:t>
        </w:r>
        <w:r w:rsidR="00C03D35">
          <w:rPr>
            <w:lang w:val="el-GR"/>
          </w:rPr>
          <w:t xml:space="preserve"> αν και</w:t>
        </w:r>
        <w:r w:rsidR="00C03D35" w:rsidRPr="00C03D35">
          <w:rPr>
            <w:lang w:val="el-GR"/>
          </w:rPr>
          <w:t xml:space="preserve"> δίνει ελαφρώς καλύτερες λύσεις από τ</w:t>
        </w:r>
        <w:r w:rsidR="00C03D35">
          <w:rPr>
            <w:lang w:val="el-GR"/>
          </w:rPr>
          <w:t>ην</w:t>
        </w:r>
        <w:r w:rsidR="00C03D35" w:rsidRPr="00C03D35">
          <w:rPr>
            <w:lang w:val="el-GR"/>
          </w:rPr>
          <w:t xml:space="preserve"> 3-opt, </w:t>
        </w:r>
        <w:r w:rsidR="00C03D35">
          <w:rPr>
            <w:lang w:val="el-GR"/>
          </w:rPr>
          <w:t xml:space="preserve">συνήθως </w:t>
        </w:r>
        <w:r w:rsidR="00C03D35" w:rsidRPr="00C03D35">
          <w:rPr>
            <w:lang w:val="el-GR"/>
          </w:rPr>
          <w:t>είναι O(n) φορές πιο αργή (</w:t>
        </w:r>
        <w:r w:rsidR="00C03D35">
          <w:rPr>
            <w:lang w:val="el-GR"/>
          </w:rPr>
          <w:t xml:space="preserve">όπου </w:t>
        </w:r>
        <w:r w:rsidR="00C03D35" w:rsidRPr="00C03D35">
          <w:rPr>
            <w:lang w:val="el-GR"/>
          </w:rPr>
          <w:t>n ο αριθμός των πόλεων)</w:t>
        </w:r>
      </w:ins>
      <w:ins w:id="3721" w:author="Στάθης Καπ" w:date="2023-03-07T06:31:00Z">
        <w:r w:rsidR="009A3264">
          <w:rPr>
            <w:lang w:val="el-GR"/>
          </w:rPr>
          <w:t xml:space="preserve"> οπότε δεν προτιμάται.</w:t>
        </w:r>
      </w:ins>
      <w:ins w:id="3722" w:author="Στάθης Καπ" w:date="2023-03-09T09:25:00Z">
        <w:r w:rsidR="00672C84" w:rsidRPr="00672C84">
          <w:rPr>
            <w:lang w:val="el-GR"/>
            <w:rPrChange w:id="3723" w:author="Στάθης Καπ" w:date="2023-03-09T09:25:00Z">
              <w:rPr/>
            </w:rPrChange>
          </w:rPr>
          <w:t xml:space="preserve"> </w:t>
        </w:r>
      </w:ins>
    </w:p>
    <w:p w14:paraId="370C1338" w14:textId="419990E2" w:rsidR="009A3264" w:rsidRPr="00981585" w:rsidRDefault="009A3264" w:rsidP="0060093E">
      <w:pPr>
        <w:ind w:firstLine="720"/>
        <w:rPr>
          <w:ins w:id="3724" w:author="Στάθης Καπ" w:date="2023-03-02T07:34:00Z"/>
          <w:lang w:val="el-GR"/>
        </w:rPr>
        <w:pPrChange w:id="3725" w:author="Στάθης Καπ" w:date="2023-03-13T04:19:00Z">
          <w:pPr>
            <w:pStyle w:val="Heading3"/>
          </w:pPr>
        </w:pPrChange>
      </w:pPr>
      <w:ins w:id="3726" w:author="Στάθης Καπ" w:date="2023-03-07T06:31:00Z">
        <w:r>
          <w:rPr>
            <w:lang w:val="el-GR"/>
          </w:rPr>
          <w:t>Επίσης</w:t>
        </w:r>
      </w:ins>
      <w:ins w:id="3727" w:author="Στάθης Καπ" w:date="2023-03-07T06:36:00Z">
        <w:r w:rsidR="005C2F24" w:rsidRPr="005C2F24">
          <w:rPr>
            <w:lang w:val="el-GR"/>
            <w:rPrChange w:id="3728" w:author="Στάθης Καπ" w:date="2023-03-07T06:36:00Z">
              <w:rPr/>
            </w:rPrChange>
          </w:rPr>
          <w:t xml:space="preserve"> </w:t>
        </w:r>
        <w:r w:rsidR="005C2F24" w:rsidRPr="005C2F24">
          <w:rPr>
            <w:lang w:val="el-GR"/>
          </w:rPr>
          <w:t xml:space="preserve">μπορεί να υπάρχουν ορισμένα πλεονεκτήματα στο να </w:t>
        </w:r>
      </w:ins>
      <w:ins w:id="3729" w:author="Στάθης Καπ" w:date="2023-03-07T06:39:00Z">
        <w:r w:rsidR="00981585">
          <w:rPr>
            <w:lang w:val="el-GR"/>
          </w:rPr>
          <w:t>επιτρέπει η τοπική αναζήτηση και χειρότερες λύσεις</w:t>
        </w:r>
      </w:ins>
      <w:ins w:id="3730" w:author="Στάθης Καπ" w:date="2023-03-07T06:32:00Z">
        <w:r>
          <w:rPr>
            <w:lang w:val="el-GR"/>
          </w:rPr>
          <w:t xml:space="preserve">, όπως στον αλγόριθμο </w:t>
        </w:r>
      </w:ins>
      <w:ins w:id="3731" w:author="Στάθης Καπ" w:date="2023-03-07T06:33:00Z">
        <w:r>
          <w:t>Simulated</w:t>
        </w:r>
        <w:r w:rsidRPr="0030237F">
          <w:rPr>
            <w:lang w:val="el-GR"/>
            <w:rPrChange w:id="3732" w:author="Στάθης Καπ" w:date="2023-03-07T06:33:00Z">
              <w:rPr/>
            </w:rPrChange>
          </w:rPr>
          <w:t xml:space="preserve"> </w:t>
        </w:r>
        <w:r>
          <w:t>Annealing</w:t>
        </w:r>
      </w:ins>
      <w:ins w:id="3733" w:author="Στάθης Καπ" w:date="2023-03-07T06:32:00Z">
        <w:r w:rsidRPr="009A3264">
          <w:rPr>
            <w:lang w:val="el-GR"/>
            <w:rPrChange w:id="3734" w:author="Στάθης Καπ" w:date="2023-03-07T06:32:00Z">
              <w:rPr/>
            </w:rPrChange>
          </w:rPr>
          <w:t xml:space="preserve"> </w:t>
        </w:r>
        <w:r>
          <w:rPr>
            <w:lang w:val="el-GR"/>
          </w:rPr>
          <w:t xml:space="preserve">ή στον </w:t>
        </w:r>
        <w:r>
          <w:t>Tabu</w:t>
        </w:r>
        <w:r w:rsidRPr="009A3264">
          <w:rPr>
            <w:lang w:val="el-GR"/>
            <w:rPrChange w:id="3735" w:author="Στάθης Καπ" w:date="2023-03-07T06:32:00Z">
              <w:rPr/>
            </w:rPrChange>
          </w:rPr>
          <w:t xml:space="preserve"> </w:t>
        </w:r>
        <w:r>
          <w:t>Search</w:t>
        </w:r>
        <w:r w:rsidRPr="009A3264">
          <w:rPr>
            <w:lang w:val="el-GR"/>
            <w:rPrChange w:id="3736" w:author="Στάθης Καπ" w:date="2023-03-07T06:32:00Z">
              <w:rPr/>
            </w:rPrChange>
          </w:rPr>
          <w:t>.</w:t>
        </w:r>
      </w:ins>
      <w:ins w:id="3737" w:author="Στάθης Καπ" w:date="2023-03-07T06:38:00Z">
        <w:r w:rsidR="00981585">
          <w:rPr>
            <w:lang w:val="el-GR"/>
          </w:rPr>
          <w:t xml:space="preserve"> Για παράδειγμα, </w:t>
        </w:r>
      </w:ins>
      <w:ins w:id="3738" w:author="Στάθης Καπ" w:date="2023-03-09T17:58:00Z">
        <w:r w:rsidR="008E46C0">
          <w:rPr>
            <w:lang w:val="el-GR"/>
          </w:rPr>
          <w:t>σύμφωνα με τους</w:t>
        </w:r>
      </w:ins>
      <w:ins w:id="3739" w:author="Στάθης Καπ" w:date="2023-03-09T17:59:00Z">
        <w:r w:rsidR="008E46C0">
          <w:rPr>
            <w:lang w:val="el-GR"/>
          </w:rPr>
          <w:t xml:space="preserve"> </w:t>
        </w:r>
        <w:r w:rsidR="008E46C0">
          <w:t>H</w:t>
        </w:r>
        <w:r w:rsidR="008E46C0">
          <w:rPr>
            <w:lang w:val="el-GR"/>
          </w:rPr>
          <w:t>.</w:t>
        </w:r>
        <w:r w:rsidR="008E46C0">
          <w:t>R</w:t>
        </w:r>
        <w:r w:rsidR="008E46C0">
          <w:rPr>
            <w:lang w:val="el-GR"/>
          </w:rPr>
          <w:t>.</w:t>
        </w:r>
        <w:r w:rsidR="008E46C0" w:rsidRPr="009861B1">
          <w:rPr>
            <w:lang w:val="el-GR"/>
          </w:rPr>
          <w:t xml:space="preserve"> </w:t>
        </w:r>
        <w:r w:rsidR="008E46C0">
          <w:t>Louren</w:t>
        </w:r>
        <w:r w:rsidR="008E46C0" w:rsidRPr="009861B1">
          <w:rPr>
            <w:lang w:val="el-GR"/>
          </w:rPr>
          <w:t>ç</w:t>
        </w:r>
        <w:r w:rsidR="008E46C0">
          <w:t>o</w:t>
        </w:r>
        <w:r w:rsidR="008E46C0">
          <w:rPr>
            <w:lang w:val="el-GR"/>
          </w:rPr>
          <w:t xml:space="preserve"> </w:t>
        </w:r>
        <w:r w:rsidR="008E46C0">
          <w:t>et</w:t>
        </w:r>
        <w:r w:rsidR="008E46C0" w:rsidRPr="009861B1">
          <w:rPr>
            <w:lang w:val="el-GR"/>
          </w:rPr>
          <w:t xml:space="preserve"> </w:t>
        </w:r>
        <w:r w:rsidR="008E46C0">
          <w:t>al</w:t>
        </w:r>
        <w:r w:rsidR="008E46C0" w:rsidRPr="009861B1">
          <w:rPr>
            <w:lang w:val="el-GR"/>
          </w:rPr>
          <w:t>.(2010)</w:t>
        </w:r>
      </w:ins>
      <w:customXmlInsRangeStart w:id="3740" w:author="Στάθης Καπ" w:date="2023-03-09T17:59:00Z"/>
      <w:sdt>
        <w:sdtPr>
          <w:rPr>
            <w:lang w:val="el-GR"/>
          </w:rPr>
          <w:id w:val="340206549"/>
          <w:citation/>
        </w:sdtPr>
        <w:sdtEndPr/>
        <w:sdtContent>
          <w:customXmlInsRangeEnd w:id="3740"/>
          <w:ins w:id="3741" w:author="Στάθης Καπ" w:date="2023-03-09T17:59:00Z">
            <w:r w:rsidR="008E46C0">
              <w:rPr>
                <w:lang w:val="el-GR"/>
              </w:rPr>
              <w:fldChar w:fldCharType="begin"/>
            </w:r>
            <w:r w:rsidR="008E46C0" w:rsidRPr="009861B1">
              <w:rPr>
                <w:lang w:val="el-GR"/>
              </w:rPr>
              <w:instrText xml:space="preserve"> </w:instrText>
            </w:r>
            <w:r w:rsidR="008E46C0">
              <w:instrText>CITATION</w:instrText>
            </w:r>
            <w:r w:rsidR="008E46C0" w:rsidRPr="009861B1">
              <w:rPr>
                <w:lang w:val="el-GR"/>
              </w:rPr>
              <w:instrText xml:space="preserve"> </w:instrText>
            </w:r>
            <w:r w:rsidR="008E46C0">
              <w:instrText>Hel</w:instrText>
            </w:r>
            <w:r w:rsidR="008E46C0" w:rsidRPr="009861B1">
              <w:rPr>
                <w:lang w:val="el-GR"/>
              </w:rPr>
              <w:instrText>10 \</w:instrText>
            </w:r>
            <w:r w:rsidR="008E46C0">
              <w:instrText>l</w:instrText>
            </w:r>
            <w:r w:rsidR="008E46C0" w:rsidRPr="009861B1">
              <w:rPr>
                <w:lang w:val="el-GR"/>
              </w:rPr>
              <w:instrText xml:space="preserve"> 1033 </w:instrText>
            </w:r>
            <w:r w:rsidR="008E46C0">
              <w:rPr>
                <w:lang w:val="el-GR"/>
              </w:rPr>
              <w:fldChar w:fldCharType="separate"/>
            </w:r>
          </w:ins>
          <w:r w:rsidR="008A6678" w:rsidRPr="006C3DDB">
            <w:rPr>
              <w:noProof/>
              <w:lang w:val="el-GR"/>
              <w:rPrChange w:id="3742" w:author="Στάθης Καπ" w:date="2023-03-13T04:34:00Z">
                <w:rPr>
                  <w:noProof/>
                </w:rPr>
              </w:rPrChange>
            </w:rPr>
            <w:t xml:space="preserve"> </w:t>
          </w:r>
          <w:r w:rsidR="008A6678" w:rsidRPr="006C3DDB">
            <w:rPr>
              <w:noProof/>
              <w:lang w:val="el-GR"/>
              <w:rPrChange w:id="3743" w:author="Στάθης Καπ" w:date="2023-03-13T04:34:00Z">
                <w:rPr>
                  <w:rFonts w:eastAsiaTheme="minorHAnsi"/>
                  <w:noProof/>
                </w:rPr>
              </w:rPrChange>
            </w:rPr>
            <w:t>[37]</w:t>
          </w:r>
          <w:ins w:id="3744" w:author="Στάθης Καπ" w:date="2023-03-09T17:59:00Z">
            <w:r w:rsidR="008E46C0">
              <w:rPr>
                <w:lang w:val="el-GR"/>
              </w:rPr>
              <w:fldChar w:fldCharType="end"/>
            </w:r>
          </w:ins>
          <w:customXmlInsRangeStart w:id="3745" w:author="Στάθης Καπ" w:date="2023-03-09T17:59:00Z"/>
        </w:sdtContent>
      </w:sdt>
      <w:customXmlInsRangeEnd w:id="3745"/>
      <w:ins w:id="3746" w:author="Στάθης Καπ" w:date="2023-03-09T17:58:00Z">
        <w:r w:rsidR="008E46C0">
          <w:rPr>
            <w:lang w:val="el-GR"/>
          </w:rPr>
          <w:t xml:space="preserve"> </w:t>
        </w:r>
      </w:ins>
      <w:ins w:id="3747" w:author="Στάθης Καπ" w:date="2023-03-09T17:59:00Z">
        <w:r w:rsidR="008E46C0">
          <w:rPr>
            <w:lang w:val="el-GR"/>
          </w:rPr>
          <w:t xml:space="preserve">, </w:t>
        </w:r>
      </w:ins>
      <w:ins w:id="3748" w:author="Στάθης Καπ" w:date="2023-03-07T06:38:00Z">
        <w:r w:rsidR="00981585">
          <w:rPr>
            <w:lang w:val="el-GR"/>
          </w:rPr>
          <w:t xml:space="preserve">στο πρόβλημα </w:t>
        </w:r>
        <w:r w:rsidR="00981585">
          <w:t>job</w:t>
        </w:r>
        <w:r w:rsidR="00981585" w:rsidRPr="00981585">
          <w:rPr>
            <w:lang w:val="el-GR"/>
            <w:rPrChange w:id="3749" w:author="Στάθης Καπ" w:date="2023-03-07T06:38:00Z">
              <w:rPr/>
            </w:rPrChange>
          </w:rPr>
          <w:t>-</w:t>
        </w:r>
        <w:r w:rsidR="00981585">
          <w:t>shop</w:t>
        </w:r>
        <w:r w:rsidR="00981585" w:rsidRPr="00981585">
          <w:rPr>
            <w:lang w:val="el-GR"/>
            <w:rPrChange w:id="3750" w:author="Στάθης Καπ" w:date="2023-03-07T06:38:00Z">
              <w:rPr/>
            </w:rPrChange>
          </w:rPr>
          <w:t xml:space="preserve"> </w:t>
        </w:r>
        <w:r w:rsidR="00981585">
          <w:t>scheduling</w:t>
        </w:r>
        <w:r w:rsidR="00981585" w:rsidRPr="00981585">
          <w:rPr>
            <w:lang w:val="el-GR"/>
            <w:rPrChange w:id="3751" w:author="Στάθης Καπ" w:date="2023-03-07T06:38:00Z">
              <w:rPr/>
            </w:rPrChange>
          </w:rPr>
          <w:t xml:space="preserve"> </w:t>
        </w:r>
        <w:r w:rsidR="00981585">
          <w:t>problem</w:t>
        </w:r>
        <w:r w:rsidR="00981585" w:rsidRPr="00981585">
          <w:rPr>
            <w:lang w:val="el-GR"/>
            <w:rPrChange w:id="3752" w:author="Στάθης Καπ" w:date="2023-03-07T06:39:00Z">
              <w:rPr/>
            </w:rPrChange>
          </w:rPr>
          <w:t xml:space="preserve"> (</w:t>
        </w:r>
      </w:ins>
      <w:ins w:id="3753" w:author="Στάθης Καπ" w:date="2023-03-07T06:39:00Z">
        <w:r w:rsidR="00981585">
          <w:t>JSSP</w:t>
        </w:r>
      </w:ins>
      <w:ins w:id="3754" w:author="Στάθης Καπ" w:date="2023-03-07T06:38:00Z">
        <w:r w:rsidR="00981585" w:rsidRPr="00981585">
          <w:rPr>
            <w:lang w:val="el-GR"/>
            <w:rPrChange w:id="3755" w:author="Στάθης Καπ" w:date="2023-03-07T06:39:00Z">
              <w:rPr/>
            </w:rPrChange>
          </w:rPr>
          <w:t>)</w:t>
        </w:r>
      </w:ins>
      <w:ins w:id="3756" w:author="Στάθης Καπ" w:date="2023-03-07T06:39:00Z">
        <w:r w:rsidR="00981585" w:rsidRPr="00406DF0">
          <w:rPr>
            <w:lang w:val="el-GR"/>
            <w:rPrChange w:id="3757" w:author="Στάθης Καπ" w:date="2023-03-07T14:56:00Z">
              <w:rPr/>
            </w:rPrChange>
          </w:rPr>
          <w:t xml:space="preserve">, </w:t>
        </w:r>
        <w:r w:rsidR="00981585">
          <w:rPr>
            <w:lang w:val="el-GR"/>
          </w:rPr>
          <w:t xml:space="preserve">η </w:t>
        </w:r>
      </w:ins>
      <w:ins w:id="3758" w:author="Στάθης Καπ" w:date="2023-03-13T00:10:00Z">
        <w:r w:rsidR="008776AF">
          <w:rPr>
            <w:lang w:val="el-GR"/>
          </w:rPr>
          <w:t>ενσωμάτωση</w:t>
        </w:r>
      </w:ins>
      <w:ins w:id="3759" w:author="Στάθης Καπ" w:date="2023-03-07T06:39:00Z">
        <w:r w:rsidR="00981585">
          <w:rPr>
            <w:lang w:val="el-GR"/>
          </w:rPr>
          <w:t xml:space="preserve"> </w:t>
        </w:r>
      </w:ins>
      <w:ins w:id="3760" w:author="Στάθης Καπ" w:date="2023-03-07T06:40:00Z">
        <w:r w:rsidR="00981585">
          <w:rPr>
            <w:lang w:val="el-GR"/>
          </w:rPr>
          <w:t xml:space="preserve">του </w:t>
        </w:r>
        <w:r w:rsidR="00981585">
          <w:t>Tabu</w:t>
        </w:r>
        <w:r w:rsidR="00981585" w:rsidRPr="00406DF0">
          <w:rPr>
            <w:lang w:val="el-GR"/>
            <w:rPrChange w:id="3761" w:author="Στάθης Καπ" w:date="2023-03-07T14:56:00Z">
              <w:rPr/>
            </w:rPrChange>
          </w:rPr>
          <w:t xml:space="preserve"> </w:t>
        </w:r>
        <w:r w:rsidR="00981585">
          <w:t>Search</w:t>
        </w:r>
        <w:r w:rsidR="00981585" w:rsidRPr="00406DF0">
          <w:rPr>
            <w:lang w:val="el-GR"/>
            <w:rPrChange w:id="3762" w:author="Στάθης Καπ" w:date="2023-03-07T14:56:00Z">
              <w:rPr/>
            </w:rPrChange>
          </w:rPr>
          <w:t xml:space="preserve"> </w:t>
        </w:r>
        <w:r w:rsidR="00981585">
          <w:rPr>
            <w:lang w:val="el-GR"/>
          </w:rPr>
          <w:t xml:space="preserve">αλγορίθμου </w:t>
        </w:r>
      </w:ins>
      <w:ins w:id="3763" w:author="Στάθης Καπ" w:date="2023-03-13T00:09:00Z">
        <w:r w:rsidR="0058264F">
          <w:rPr>
            <w:lang w:val="el-GR"/>
          </w:rPr>
          <w:t xml:space="preserve">στον </w:t>
        </w:r>
        <w:r w:rsidR="0058264F">
          <w:t>ILS</w:t>
        </w:r>
        <w:r w:rsidR="0058264F" w:rsidRPr="0058264F">
          <w:rPr>
            <w:lang w:val="el-GR"/>
            <w:rPrChange w:id="3764" w:author="Στάθης Καπ" w:date="2023-03-13T00:09:00Z">
              <w:rPr/>
            </w:rPrChange>
          </w:rPr>
          <w:t xml:space="preserve"> </w:t>
        </w:r>
      </w:ins>
      <w:ins w:id="3765" w:author="Στάθης Καπ" w:date="2023-03-07T06:40:00Z">
        <w:r w:rsidR="00981585">
          <w:rPr>
            <w:lang w:val="el-GR"/>
          </w:rPr>
          <w:t>αντί της τοπικής αναζήτησης</w:t>
        </w:r>
      </w:ins>
      <w:ins w:id="3766" w:author="Στάθης Καπ" w:date="2023-03-13T00:08:00Z">
        <w:r w:rsidR="00371878">
          <w:rPr>
            <w:lang w:val="el-GR"/>
          </w:rPr>
          <w:t xml:space="preserve">, </w:t>
        </w:r>
        <w:r w:rsidR="00701563" w:rsidRPr="00701563">
          <w:rPr>
            <w:lang w:val="el-GR"/>
            <w:rPrChange w:id="3767" w:author="Στάθης Καπ" w:date="2023-03-13T00:08:00Z">
              <w:rPr/>
            </w:rPrChange>
          </w:rPr>
          <w:t xml:space="preserve"> </w:t>
        </w:r>
      </w:ins>
      <w:ins w:id="3768" w:author="Στάθης Καπ" w:date="2023-03-07T06:40:00Z">
        <w:r w:rsidR="00981585">
          <w:rPr>
            <w:lang w:val="el-GR"/>
          </w:rPr>
          <w:t>δίνει καλύτερα αποτελέσματα.</w:t>
        </w:r>
      </w:ins>
    </w:p>
    <w:p w14:paraId="6ED1AE15" w14:textId="4D410552" w:rsidR="00EE5DEE" w:rsidRDefault="00EE5DEE" w:rsidP="00EE5DEE">
      <w:pPr>
        <w:pStyle w:val="Heading3"/>
        <w:rPr>
          <w:ins w:id="3769" w:author="Στάθης Καπ" w:date="2023-03-02T07:36:00Z"/>
          <w:lang w:val="el-GR"/>
        </w:rPr>
      </w:pPr>
      <w:bookmarkStart w:id="3770" w:name="_Toc129300372"/>
      <w:ins w:id="3771" w:author="Στάθης Καπ" w:date="2023-03-02T07:36:00Z">
        <w:r>
          <w:rPr>
            <w:lang w:val="el-GR"/>
          </w:rPr>
          <w:t>Διαταραχή</w:t>
        </w:r>
        <w:bookmarkEnd w:id="3770"/>
      </w:ins>
    </w:p>
    <w:p w14:paraId="3F7410EB" w14:textId="578A67D2" w:rsidR="009A38C8" w:rsidRDefault="009B3728" w:rsidP="00EE5DEE">
      <w:pPr>
        <w:rPr>
          <w:ins w:id="3772" w:author="Στάθης Καπ" w:date="2023-03-05T04:13:00Z"/>
          <w:lang w:val="el-GR"/>
        </w:rPr>
      </w:pPr>
      <w:ins w:id="3773" w:author="Στάθης Καπ" w:date="2023-03-05T03:54:00Z">
        <w:r>
          <w:rPr>
            <w:lang w:val="el-GR"/>
          </w:rPr>
          <w:t xml:space="preserve">Στο βήμα της διαταραχής, ο </w:t>
        </w:r>
        <w:r>
          <w:t>ILS</w:t>
        </w:r>
        <w:r w:rsidRPr="009B3728">
          <w:rPr>
            <w:lang w:val="el-GR"/>
            <w:rPrChange w:id="3774" w:author="Στάθης Καπ" w:date="2023-03-05T03:54:00Z">
              <w:rPr/>
            </w:rPrChange>
          </w:rPr>
          <w:t xml:space="preserve"> </w:t>
        </w:r>
      </w:ins>
      <w:ins w:id="3775" w:author="Στάθης Καπ" w:date="2023-03-05T03:55:00Z">
        <w:r>
          <w:rPr>
            <w:lang w:val="el-GR"/>
          </w:rPr>
          <w:t xml:space="preserve">ξεφεύγει από το τοπικό βέλτιστο στο οποίο έχει καταλήξει από την </w:t>
        </w:r>
      </w:ins>
      <w:ins w:id="3776" w:author="Στάθης Καπ" w:date="2023-03-09T10:02:00Z">
        <w:r w:rsidR="00440888">
          <w:rPr>
            <w:lang w:val="el-GR"/>
          </w:rPr>
          <w:t>τ</w:t>
        </w:r>
      </w:ins>
      <w:ins w:id="3777" w:author="Στάθης Καπ" w:date="2023-03-05T03:55:00Z">
        <w:r>
          <w:rPr>
            <w:lang w:val="el-GR"/>
          </w:rPr>
          <w:t xml:space="preserve">οπική </w:t>
        </w:r>
      </w:ins>
      <w:ins w:id="3778" w:author="Στάθης Καπ" w:date="2023-03-09T10:02:00Z">
        <w:r w:rsidR="00440888">
          <w:rPr>
            <w:lang w:val="el-GR"/>
          </w:rPr>
          <w:t>α</w:t>
        </w:r>
      </w:ins>
      <w:ins w:id="3779" w:author="Στάθης Καπ" w:date="2023-03-05T03:55:00Z">
        <w:r>
          <w:rPr>
            <w:lang w:val="el-GR"/>
          </w:rPr>
          <w:t xml:space="preserve">ναζήτηση. </w:t>
        </w:r>
      </w:ins>
      <w:ins w:id="3780" w:author="Στάθης Καπ" w:date="2023-03-05T04:10:00Z">
        <w:r w:rsidR="009A38C8">
          <w:rPr>
            <w:lang w:val="el-GR"/>
          </w:rPr>
          <w:t>Σε κάθε πρόβλημα</w:t>
        </w:r>
      </w:ins>
      <w:ins w:id="3781" w:author="Στάθης Καπ" w:date="2023-03-05T04:17:00Z">
        <w:r w:rsidR="009A38C8">
          <w:rPr>
            <w:lang w:val="el-GR"/>
          </w:rPr>
          <w:t xml:space="preserve"> βελτιστοπ</w:t>
        </w:r>
      </w:ins>
      <w:ins w:id="3782" w:author="Στάθης Καπ" w:date="2023-03-05T04:18:00Z">
        <w:r w:rsidR="009A38C8">
          <w:rPr>
            <w:lang w:val="el-GR"/>
          </w:rPr>
          <w:t>οίησης</w:t>
        </w:r>
      </w:ins>
      <w:ins w:id="3783" w:author="Στάθης Καπ" w:date="2023-03-05T04:10:00Z">
        <w:r w:rsidR="009A38C8">
          <w:rPr>
            <w:lang w:val="el-GR"/>
          </w:rPr>
          <w:t xml:space="preserve">, η </w:t>
        </w:r>
      </w:ins>
      <w:ins w:id="3784" w:author="Στάθης Καπ" w:date="2023-03-05T04:18:00Z">
        <w:r w:rsidR="009A38C8">
          <w:rPr>
            <w:lang w:val="el-GR"/>
          </w:rPr>
          <w:t xml:space="preserve">τεχνική </w:t>
        </w:r>
      </w:ins>
      <w:ins w:id="3785" w:author="Στάθης Καπ" w:date="2023-03-05T04:17:00Z">
        <w:r w:rsidR="009A38C8">
          <w:rPr>
            <w:lang w:val="el-GR"/>
          </w:rPr>
          <w:t>Δ</w:t>
        </w:r>
      </w:ins>
      <w:ins w:id="3786" w:author="Στάθης Καπ" w:date="2023-03-05T04:10:00Z">
        <w:r w:rsidR="009A38C8">
          <w:rPr>
            <w:lang w:val="el-GR"/>
          </w:rPr>
          <w:t>ιαταραχή</w:t>
        </w:r>
      </w:ins>
      <w:ins w:id="3787" w:author="Στάθης Καπ" w:date="2023-03-05T04:23:00Z">
        <w:r w:rsidR="00414331">
          <w:rPr>
            <w:lang w:val="el-GR"/>
          </w:rPr>
          <w:t>ς</w:t>
        </w:r>
      </w:ins>
      <w:ins w:id="3788" w:author="Στάθης Καπ" w:date="2023-03-05T04:18:00Z">
        <w:r w:rsidR="009A38C8">
          <w:rPr>
            <w:lang w:val="el-GR"/>
          </w:rPr>
          <w:t xml:space="preserve"> μπορεί να είναι διαφορετική.</w:t>
        </w:r>
      </w:ins>
      <w:ins w:id="3789" w:author="Στάθης Καπ" w:date="2023-03-05T04:10:00Z">
        <w:r w:rsidR="009A38C8">
          <w:rPr>
            <w:lang w:val="el-GR"/>
          </w:rPr>
          <w:t xml:space="preserve"> </w:t>
        </w:r>
      </w:ins>
      <w:ins w:id="3790" w:author="Στάθης Καπ" w:date="2023-03-05T04:11:00Z">
        <w:r w:rsidR="009A38C8">
          <w:rPr>
            <w:lang w:val="el-GR"/>
          </w:rPr>
          <w:t>Για παράδειγμα, για</w:t>
        </w:r>
      </w:ins>
      <w:ins w:id="3791" w:author="Στάθης Καπ" w:date="2023-03-05T04:12:00Z">
        <w:r w:rsidR="009A38C8">
          <w:rPr>
            <w:lang w:val="el-GR"/>
          </w:rPr>
          <w:t xml:space="preserve"> το</w:t>
        </w:r>
      </w:ins>
      <w:ins w:id="3792" w:author="Στάθης Καπ" w:date="2023-03-05T04:11:00Z">
        <w:r w:rsidR="009A38C8">
          <w:rPr>
            <w:lang w:val="el-GR"/>
          </w:rPr>
          <w:t xml:space="preserve"> Πρόβλημα Περιοδεύοντος Πωλητή</w:t>
        </w:r>
      </w:ins>
      <w:ins w:id="3793" w:author="Στάθης Καπ" w:date="2023-03-05T04:19:00Z">
        <w:r w:rsidR="009A38C8" w:rsidRPr="009A38C8">
          <w:rPr>
            <w:lang w:val="el-GR"/>
            <w:rPrChange w:id="3794" w:author="Στάθης Καπ" w:date="2023-03-05T04:19:00Z">
              <w:rPr/>
            </w:rPrChange>
          </w:rPr>
          <w:t xml:space="preserve"> (</w:t>
        </w:r>
        <w:r w:rsidR="009A38C8">
          <w:t>TSP</w:t>
        </w:r>
        <w:r w:rsidR="009A38C8" w:rsidRPr="009A38C8">
          <w:rPr>
            <w:lang w:val="el-GR"/>
            <w:rPrChange w:id="3795" w:author="Στάθης Καπ" w:date="2023-03-05T04:19:00Z">
              <w:rPr/>
            </w:rPrChange>
          </w:rPr>
          <w:t>)</w:t>
        </w:r>
      </w:ins>
      <w:ins w:id="3796" w:author="Στάθης Καπ" w:date="2023-03-05T04:11:00Z">
        <w:r w:rsidR="009A38C8">
          <w:rPr>
            <w:lang w:val="el-GR"/>
          </w:rPr>
          <w:t xml:space="preserve">, </w:t>
        </w:r>
      </w:ins>
      <w:ins w:id="3797" w:author="Στάθης Καπ" w:date="2023-03-05T04:12:00Z">
        <w:r w:rsidR="009A38C8">
          <w:rPr>
            <w:lang w:val="el-GR"/>
          </w:rPr>
          <w:t xml:space="preserve">η τεχνική </w:t>
        </w:r>
      </w:ins>
      <w:ins w:id="3798" w:author="Στάθης Καπ" w:date="2023-03-13T00:10:00Z">
        <w:r w:rsidR="003E5178">
          <w:rPr>
            <w:lang w:val="el-GR"/>
          </w:rPr>
          <w:t>δ</w:t>
        </w:r>
      </w:ins>
      <w:ins w:id="3799" w:author="Στάθης Καπ" w:date="2023-03-05T04:12:00Z">
        <w:r w:rsidR="009A38C8">
          <w:rPr>
            <w:lang w:val="el-GR"/>
          </w:rPr>
          <w:t xml:space="preserve">ιαταραχής μπορεί είναι η </w:t>
        </w:r>
      </w:ins>
      <w:ins w:id="3800" w:author="Στάθης Καπ" w:date="2023-03-05T04:28:00Z">
        <w:r w:rsidR="00414331">
          <w:rPr>
            <w:lang w:val="el-GR"/>
          </w:rPr>
          <w:t>αφαίρεση</w:t>
        </w:r>
      </w:ins>
      <w:ins w:id="3801" w:author="Στάθης Καπ" w:date="2023-03-05T04:12:00Z">
        <w:r w:rsidR="009A38C8">
          <w:rPr>
            <w:lang w:val="el-GR"/>
          </w:rPr>
          <w:t xml:space="preserve"> διαδρομών </w:t>
        </w:r>
      </w:ins>
      <w:ins w:id="3802" w:author="Στάθης Καπ" w:date="2023-03-05T04:28:00Z">
        <w:r w:rsidR="00414331">
          <w:rPr>
            <w:lang w:val="el-GR"/>
          </w:rPr>
          <w:t>από</w:t>
        </w:r>
      </w:ins>
      <w:ins w:id="3803" w:author="Στάθης Καπ" w:date="2023-03-05T04:12:00Z">
        <w:r w:rsidR="009A38C8">
          <w:rPr>
            <w:lang w:val="el-GR"/>
          </w:rPr>
          <w:t xml:space="preserve"> μία λύση.</w:t>
        </w:r>
      </w:ins>
    </w:p>
    <w:p w14:paraId="5275F860" w14:textId="489E8D36" w:rsidR="00EE5DEE" w:rsidRPr="00C47961" w:rsidRDefault="009A38C8" w:rsidP="0060093E">
      <w:pPr>
        <w:ind w:firstLine="720"/>
        <w:rPr>
          <w:ins w:id="3804" w:author="Στάθης Καπ" w:date="2023-03-05T04:29:00Z"/>
          <w:lang w:val="el-GR"/>
        </w:rPr>
        <w:pPrChange w:id="3805" w:author="Στάθης Καπ" w:date="2023-03-13T04:19:00Z">
          <w:pPr/>
        </w:pPrChange>
      </w:pPr>
      <w:ins w:id="3806" w:author="Στάθης Καπ" w:date="2023-03-05T04:13:00Z">
        <w:r>
          <w:rPr>
            <w:lang w:val="el-GR"/>
          </w:rPr>
          <w:t xml:space="preserve">Η ένταση της </w:t>
        </w:r>
      </w:ins>
      <w:ins w:id="3807" w:author="Στάθης Καπ" w:date="2023-03-09T17:59:00Z">
        <w:r w:rsidR="003852B3">
          <w:rPr>
            <w:lang w:val="el-GR"/>
          </w:rPr>
          <w:t>διαταραχής</w:t>
        </w:r>
      </w:ins>
      <w:ins w:id="3808" w:author="Στάθης Καπ" w:date="2023-03-05T04:13:00Z">
        <w:r>
          <w:rPr>
            <w:lang w:val="el-GR"/>
          </w:rPr>
          <w:t xml:space="preserve"> παίζει καθοριστικό ρόλο για την απόδοση του αλγορίθμου. </w:t>
        </w:r>
      </w:ins>
      <w:ins w:id="3809" w:author="Στάθης Καπ" w:date="2023-03-05T03:26:00Z">
        <w:r w:rsidR="00743F25">
          <w:rPr>
            <w:lang w:val="el-GR"/>
          </w:rPr>
          <w:t xml:space="preserve">Εάν η </w:t>
        </w:r>
      </w:ins>
      <w:ins w:id="3810" w:author="Στάθης Καπ" w:date="2023-03-09T17:59:00Z">
        <w:r w:rsidR="003852B3">
          <w:rPr>
            <w:lang w:val="el-GR"/>
          </w:rPr>
          <w:t>δ</w:t>
        </w:r>
      </w:ins>
      <w:ins w:id="3811" w:author="Στάθης Καπ" w:date="2023-03-05T03:26:00Z">
        <w:r w:rsidR="00743F25">
          <w:rPr>
            <w:lang w:val="el-GR"/>
          </w:rPr>
          <w:t>ιαταραχή είναι πολύ μικρή</w:t>
        </w:r>
      </w:ins>
      <w:ins w:id="3812" w:author="Στάθης Καπ" w:date="2023-03-05T03:51:00Z">
        <w:r w:rsidR="00A62122">
          <w:rPr>
            <w:lang w:val="el-GR"/>
          </w:rPr>
          <w:t xml:space="preserve">, τότε υπάρχει </w:t>
        </w:r>
      </w:ins>
      <w:ins w:id="3813" w:author="Στάθης Καπ" w:date="2023-03-05T03:52:00Z">
        <w:r w:rsidR="00A62122">
          <w:rPr>
            <w:lang w:val="el-GR"/>
          </w:rPr>
          <w:t xml:space="preserve">ο </w:t>
        </w:r>
      </w:ins>
      <w:ins w:id="3814" w:author="Στάθης Καπ" w:date="2023-03-05T03:51:00Z">
        <w:r w:rsidR="00A62122">
          <w:rPr>
            <w:lang w:val="el-GR"/>
          </w:rPr>
          <w:t>κίνδυνος</w:t>
        </w:r>
      </w:ins>
      <w:ins w:id="3815" w:author="Στάθης Καπ" w:date="2023-03-05T03:52:00Z">
        <w:r w:rsidR="00A62122">
          <w:rPr>
            <w:lang w:val="el-GR"/>
          </w:rPr>
          <w:t xml:space="preserve"> να οδηγείται ο αλγόριθμος σε κύκλους καθώς οι κόμβοι που θα αφαιρούνται</w:t>
        </w:r>
      </w:ins>
      <w:ins w:id="3816" w:author="Στάθης Καπ" w:date="2023-03-09T17:59:00Z">
        <w:r w:rsidR="003852B3">
          <w:rPr>
            <w:lang w:val="el-GR"/>
          </w:rPr>
          <w:t xml:space="preserve"> από τη διαταραχή</w:t>
        </w:r>
      </w:ins>
      <w:ins w:id="3817" w:author="Στάθης Καπ" w:date="2023-03-05T03:52:00Z">
        <w:r w:rsidR="00A62122">
          <w:rPr>
            <w:lang w:val="el-GR"/>
          </w:rPr>
          <w:t xml:space="preserve"> θα προστίθενται πίσω κατά την </w:t>
        </w:r>
      </w:ins>
      <w:ins w:id="3818" w:author="Στάθης Καπ" w:date="2023-03-09T10:03:00Z">
        <w:r w:rsidR="00440888">
          <w:rPr>
            <w:lang w:val="el-GR"/>
          </w:rPr>
          <w:t>τ</w:t>
        </w:r>
      </w:ins>
      <w:ins w:id="3819" w:author="Στάθης Καπ" w:date="2023-03-05T03:52:00Z">
        <w:r w:rsidR="00A62122">
          <w:rPr>
            <w:lang w:val="el-GR"/>
          </w:rPr>
          <w:t xml:space="preserve">οπική </w:t>
        </w:r>
      </w:ins>
      <w:ins w:id="3820" w:author="Στάθης Καπ" w:date="2023-03-09T10:03:00Z">
        <w:r w:rsidR="00440888">
          <w:rPr>
            <w:lang w:val="el-GR"/>
          </w:rPr>
          <w:t>α</w:t>
        </w:r>
      </w:ins>
      <w:ins w:id="3821" w:author="Στάθης Καπ" w:date="2023-03-05T03:52:00Z">
        <w:r w:rsidR="00A62122">
          <w:rPr>
            <w:lang w:val="el-GR"/>
          </w:rPr>
          <w:t xml:space="preserve">ναζήτηση </w:t>
        </w:r>
      </w:ins>
      <w:ins w:id="3822" w:author="Στάθης Καπ" w:date="2023-03-05T04:13:00Z">
        <w:r>
          <w:rPr>
            <w:lang w:val="el-GR"/>
          </w:rPr>
          <w:t>και ο αλ</w:t>
        </w:r>
      </w:ins>
      <w:ins w:id="3823" w:author="Στάθης Καπ" w:date="2023-03-05T04:14:00Z">
        <w:r>
          <w:rPr>
            <w:lang w:val="el-GR"/>
          </w:rPr>
          <w:t xml:space="preserve">γόριθμος θα καταλήγει πάλι στο ίδιο τοπικό βέλτιστο, περιορίζοντας </w:t>
        </w:r>
      </w:ins>
      <w:ins w:id="3824" w:author="Στάθης Καπ" w:date="2023-03-05T07:37:00Z">
        <w:r w:rsidR="00692CE5">
          <w:rPr>
            <w:lang w:val="el-GR"/>
          </w:rPr>
          <w:t>έτσι σημαντικά τη διαφορετικ</w:t>
        </w:r>
      </w:ins>
      <w:ins w:id="3825" w:author="Στάθης Καπ" w:date="2023-03-05T07:38:00Z">
        <w:r w:rsidR="00692CE5">
          <w:rPr>
            <w:lang w:val="el-GR"/>
          </w:rPr>
          <w:t xml:space="preserve">ότητα των λύσεων. </w:t>
        </w:r>
      </w:ins>
      <w:ins w:id="3826" w:author="Στάθης Καπ" w:date="2023-03-05T03:54:00Z">
        <w:r w:rsidR="009B3728">
          <w:rPr>
            <w:lang w:val="el-GR"/>
          </w:rPr>
          <w:t>Εάν</w:t>
        </w:r>
      </w:ins>
      <w:ins w:id="3827" w:author="Στάθης Καπ" w:date="2023-03-05T04:14:00Z">
        <w:r>
          <w:rPr>
            <w:lang w:val="el-GR"/>
          </w:rPr>
          <w:t xml:space="preserve"> όμως</w:t>
        </w:r>
      </w:ins>
      <w:ins w:id="3828" w:author="Στάθης Καπ" w:date="2023-03-05T03:54:00Z">
        <w:r w:rsidR="009B3728">
          <w:rPr>
            <w:lang w:val="el-GR"/>
          </w:rPr>
          <w:t xml:space="preserve"> η </w:t>
        </w:r>
      </w:ins>
      <w:ins w:id="3829" w:author="Στάθης Καπ" w:date="2023-03-09T18:00:00Z">
        <w:r w:rsidR="003852B3">
          <w:rPr>
            <w:lang w:val="el-GR"/>
          </w:rPr>
          <w:t>δ</w:t>
        </w:r>
      </w:ins>
      <w:ins w:id="3830" w:author="Στάθης Καπ" w:date="2023-03-05T03:54:00Z">
        <w:r w:rsidR="009B3728">
          <w:rPr>
            <w:lang w:val="el-GR"/>
          </w:rPr>
          <w:t xml:space="preserve">ιαταραχή είναι </w:t>
        </w:r>
      </w:ins>
      <w:ins w:id="3831" w:author="Στάθης Καπ" w:date="2023-03-05T04:14:00Z">
        <w:r>
          <w:rPr>
            <w:lang w:val="el-GR"/>
          </w:rPr>
          <w:t>πολύ έντονη</w:t>
        </w:r>
      </w:ins>
      <w:ins w:id="3832" w:author="Στάθης Καπ" w:date="2023-03-05T04:15:00Z">
        <w:r>
          <w:rPr>
            <w:lang w:val="el-GR"/>
          </w:rPr>
          <w:t xml:space="preserve"> </w:t>
        </w:r>
      </w:ins>
      <w:ins w:id="3833" w:author="Στάθης Καπ" w:date="2023-03-05T04:16:00Z">
        <w:r>
          <w:rPr>
            <w:lang w:val="el-GR"/>
          </w:rPr>
          <w:t xml:space="preserve">τότε υπάρχει ο κίνδυνος ο αλγόριθμος να ξεκινάει σε κάθε επανάληψη από </w:t>
        </w:r>
      </w:ins>
      <w:ins w:id="3834" w:author="Στάθης Καπ" w:date="2023-03-05T04:17:00Z">
        <w:r>
          <w:rPr>
            <w:lang w:val="el-GR"/>
          </w:rPr>
          <w:t>τυχαίες αρχικές λύσεις</w:t>
        </w:r>
      </w:ins>
      <w:ins w:id="3835" w:author="Στάθης Καπ" w:date="2023-03-05T04:16:00Z">
        <w:r>
          <w:rPr>
            <w:lang w:val="el-GR"/>
          </w:rPr>
          <w:t>, κάτι που θα οδηγήσει</w:t>
        </w:r>
      </w:ins>
      <w:ins w:id="3836" w:author="Στάθης Καπ" w:date="2023-03-05T04:17:00Z">
        <w:r>
          <w:rPr>
            <w:lang w:val="el-GR"/>
          </w:rPr>
          <w:t xml:space="preserve"> πιθανότατα</w:t>
        </w:r>
      </w:ins>
      <w:ins w:id="3837" w:author="Στάθης Καπ" w:date="2023-03-05T04:16:00Z">
        <w:r>
          <w:rPr>
            <w:lang w:val="el-GR"/>
          </w:rPr>
          <w:t xml:space="preserve"> στην</w:t>
        </w:r>
      </w:ins>
      <w:ins w:id="3838" w:author="Στάθης Καπ" w:date="2023-03-05T04:17:00Z">
        <w:r>
          <w:rPr>
            <w:lang w:val="el-GR"/>
          </w:rPr>
          <w:t xml:space="preserve"> εύρεση λιγότερο ποιοτικών λύσεων</w:t>
        </w:r>
      </w:ins>
      <w:ins w:id="3839" w:author="Στάθης Καπ" w:date="2023-03-05T07:39:00Z">
        <w:r w:rsidR="005700A6">
          <w:rPr>
            <w:lang w:val="el-GR"/>
          </w:rPr>
          <w:t xml:space="preserve"> καθώς και στην αύξηση του χρόνου εκτέλεσης της επόμενης </w:t>
        </w:r>
      </w:ins>
      <w:ins w:id="3840" w:author="Στάθης Καπ" w:date="2023-03-09T10:03:00Z">
        <w:r w:rsidR="00440888">
          <w:rPr>
            <w:lang w:val="el-GR"/>
          </w:rPr>
          <w:t>τ</w:t>
        </w:r>
      </w:ins>
      <w:ins w:id="3841" w:author="Στάθης Καπ" w:date="2023-03-05T07:39:00Z">
        <w:r w:rsidR="005700A6">
          <w:rPr>
            <w:lang w:val="el-GR"/>
          </w:rPr>
          <w:t xml:space="preserve">οπικής </w:t>
        </w:r>
      </w:ins>
      <w:ins w:id="3842" w:author="Στάθης Καπ" w:date="2023-03-09T10:03:00Z">
        <w:r w:rsidR="00440888">
          <w:rPr>
            <w:lang w:val="el-GR"/>
          </w:rPr>
          <w:t>α</w:t>
        </w:r>
      </w:ins>
      <w:ins w:id="3843" w:author="Στάθης Καπ" w:date="2023-03-05T07:39:00Z">
        <w:r w:rsidR="005700A6">
          <w:rPr>
            <w:lang w:val="el-GR"/>
          </w:rPr>
          <w:t>ναζήτησης.</w:t>
        </w:r>
      </w:ins>
      <w:ins w:id="3844" w:author="Στάθης Καπ" w:date="2023-03-05T05:21:00Z">
        <w:r w:rsidR="00C47961">
          <w:rPr>
            <w:lang w:val="el-GR"/>
          </w:rPr>
          <w:t xml:space="preserve"> </w:t>
        </w:r>
      </w:ins>
      <w:ins w:id="3845" w:author="Στάθης Καπ" w:date="2023-03-05T04:31:00Z">
        <w:r w:rsidR="00914A87">
          <w:rPr>
            <w:lang w:val="el-GR"/>
          </w:rPr>
          <w:t xml:space="preserve">Μια καλή ιδέα για </w:t>
        </w:r>
      </w:ins>
      <w:ins w:id="3846" w:author="Στάθης Καπ" w:date="2023-03-05T05:18:00Z">
        <w:r w:rsidR="00C47961">
          <w:rPr>
            <w:lang w:val="el-GR"/>
          </w:rPr>
          <w:t xml:space="preserve">τη </w:t>
        </w:r>
      </w:ins>
      <w:ins w:id="3847" w:author="Στάθης Καπ" w:date="2023-03-05T05:21:00Z">
        <w:r w:rsidR="00C47961">
          <w:rPr>
            <w:lang w:val="el-GR"/>
          </w:rPr>
          <w:t>ρύθμιση</w:t>
        </w:r>
      </w:ins>
      <w:ins w:id="3848" w:author="Στάθης Καπ" w:date="2023-03-05T05:22:00Z">
        <w:r w:rsidR="00C47961">
          <w:rPr>
            <w:lang w:val="el-GR"/>
          </w:rPr>
          <w:t xml:space="preserve"> της</w:t>
        </w:r>
      </w:ins>
      <w:ins w:id="3849" w:author="Στάθης Καπ" w:date="2023-03-05T05:21:00Z">
        <w:r w:rsidR="00C47961">
          <w:rPr>
            <w:lang w:val="el-GR"/>
          </w:rPr>
          <w:t xml:space="preserve"> </w:t>
        </w:r>
      </w:ins>
      <w:ins w:id="3850" w:author="Στάθης Καπ" w:date="2023-03-05T05:18:00Z">
        <w:r w:rsidR="00C47961">
          <w:rPr>
            <w:lang w:val="el-GR"/>
          </w:rPr>
          <w:t>ένταση</w:t>
        </w:r>
      </w:ins>
      <w:ins w:id="3851" w:author="Στάθης Καπ" w:date="2023-03-05T05:21:00Z">
        <w:r w:rsidR="00C47961">
          <w:rPr>
            <w:lang w:val="el-GR"/>
          </w:rPr>
          <w:t>ς</w:t>
        </w:r>
      </w:ins>
      <w:ins w:id="3852" w:author="Στάθης Καπ" w:date="2023-03-05T05:18:00Z">
        <w:r w:rsidR="00C47961">
          <w:rPr>
            <w:lang w:val="el-GR"/>
          </w:rPr>
          <w:t xml:space="preserve"> της Διαταραχής, είναι να </w:t>
        </w:r>
      </w:ins>
      <w:ins w:id="3853" w:author="Στάθης Καπ" w:date="2023-03-09T10:03:00Z">
        <w:r w:rsidR="00440888">
          <w:rPr>
            <w:lang w:val="el-GR"/>
          </w:rPr>
          <w:t>προσαρμόζεται</w:t>
        </w:r>
      </w:ins>
      <w:ins w:id="3854" w:author="Στάθης Καπ" w:date="2023-03-05T05:22:00Z">
        <w:r w:rsidR="00440223">
          <w:rPr>
            <w:lang w:val="el-GR"/>
          </w:rPr>
          <w:t xml:space="preserve"> ντετερμινιστικά</w:t>
        </w:r>
      </w:ins>
      <w:ins w:id="3855" w:author="Στάθης Καπ" w:date="2023-03-05T05:18:00Z">
        <w:r w:rsidR="00C47961">
          <w:rPr>
            <w:lang w:val="el-GR"/>
          </w:rPr>
          <w:t xml:space="preserve"> κατά τη διάρκεια του αλγορίθμου.</w:t>
        </w:r>
      </w:ins>
      <w:ins w:id="3856" w:author="Στάθης Καπ" w:date="2023-03-05T05:19:00Z">
        <w:r w:rsidR="00C47961">
          <w:rPr>
            <w:lang w:val="el-GR"/>
          </w:rPr>
          <w:t xml:space="preserve"> </w:t>
        </w:r>
      </w:ins>
      <w:ins w:id="3857" w:author="Στάθης Καπ" w:date="2023-03-05T05:18:00Z">
        <w:r w:rsidR="00C47961">
          <w:rPr>
            <w:lang w:val="el-GR"/>
          </w:rPr>
          <w:t xml:space="preserve"> </w:t>
        </w:r>
      </w:ins>
    </w:p>
    <w:p w14:paraId="78172DB1" w14:textId="1A3D2DE1" w:rsidR="00EE5DEE" w:rsidRDefault="00EE5DEE" w:rsidP="00FD728E">
      <w:pPr>
        <w:pStyle w:val="Heading3"/>
        <w:rPr>
          <w:ins w:id="3858" w:author="Στάθης Καπ" w:date="2023-03-02T07:36:00Z"/>
          <w:lang w:val="el-GR"/>
        </w:rPr>
      </w:pPr>
      <w:bookmarkStart w:id="3859" w:name="_Toc129300373"/>
      <w:ins w:id="3860" w:author="Στάθης Καπ" w:date="2023-03-02T07:36:00Z">
        <w:r>
          <w:rPr>
            <w:lang w:val="el-GR"/>
          </w:rPr>
          <w:lastRenderedPageBreak/>
          <w:t>Κριτήριο αποδοχής</w:t>
        </w:r>
        <w:bookmarkEnd w:id="3859"/>
      </w:ins>
    </w:p>
    <w:p w14:paraId="507F1D5D" w14:textId="516C5B4E" w:rsidR="00EE5DEE" w:rsidRDefault="001B21C2" w:rsidP="00EE5DEE">
      <w:pPr>
        <w:rPr>
          <w:ins w:id="3861" w:author="Στάθης Καπ" w:date="2023-03-05T06:31:00Z"/>
          <w:lang w:val="el-GR"/>
        </w:rPr>
      </w:pPr>
      <w:ins w:id="3862" w:author="Στάθης Καπ" w:date="2023-03-05T06:27:00Z">
        <w:r>
          <w:rPr>
            <w:lang w:val="el-GR"/>
          </w:rPr>
          <w:t>Το κριτήριο αποδοχής</w:t>
        </w:r>
      </w:ins>
      <w:ins w:id="3863" w:author="Στάθης Καπ" w:date="2023-03-05T06:28:00Z">
        <w:r>
          <w:rPr>
            <w:lang w:val="el-GR"/>
          </w:rPr>
          <w:t xml:space="preserve"> </w:t>
        </w:r>
      </w:ins>
      <w:ins w:id="3864" w:author="Στάθης Καπ" w:date="2023-03-05T07:39:00Z">
        <w:r w:rsidR="00562694">
          <w:rPr>
            <w:lang w:val="el-GR"/>
          </w:rPr>
          <w:t>καθορίζει</w:t>
        </w:r>
      </w:ins>
      <w:ins w:id="3865" w:author="Στάθης Καπ" w:date="2023-03-05T06:28:00Z">
        <w:r>
          <w:rPr>
            <w:lang w:val="el-GR"/>
          </w:rPr>
          <w:t xml:space="preserve"> εάν σε μια επανάληψη του </w:t>
        </w:r>
        <w:r>
          <w:t>ILS</w:t>
        </w:r>
        <w:r w:rsidRPr="001B21C2">
          <w:rPr>
            <w:lang w:val="el-GR"/>
            <w:rPrChange w:id="3866" w:author="Στάθης Καπ" w:date="2023-03-05T06:28:00Z">
              <w:rPr/>
            </w:rPrChange>
          </w:rPr>
          <w:t xml:space="preserve"> </w:t>
        </w:r>
        <w:r>
          <w:rPr>
            <w:lang w:val="el-GR"/>
          </w:rPr>
          <w:t>θα γίνει αποδεκτή η λύση που</w:t>
        </w:r>
      </w:ins>
      <w:ins w:id="3867" w:author="Στάθης Καπ" w:date="2023-03-05T07:40:00Z">
        <w:r w:rsidR="007627EA">
          <w:rPr>
            <w:lang w:val="el-GR"/>
          </w:rPr>
          <w:t xml:space="preserve"> προέκυψε </w:t>
        </w:r>
      </w:ins>
      <w:ins w:id="3868" w:author="Στάθης Καπ" w:date="2023-03-05T06:28:00Z">
        <w:r>
          <w:rPr>
            <w:lang w:val="el-GR"/>
          </w:rPr>
          <w:t xml:space="preserve">από την </w:t>
        </w:r>
      </w:ins>
      <w:ins w:id="3869" w:author="Στάθης Καπ" w:date="2023-03-09T10:03:00Z">
        <w:r w:rsidR="00951F39">
          <w:rPr>
            <w:lang w:val="el-GR"/>
          </w:rPr>
          <w:t>τ</w:t>
        </w:r>
      </w:ins>
      <w:ins w:id="3870" w:author="Στάθης Καπ" w:date="2023-03-05T06:28:00Z">
        <w:r>
          <w:rPr>
            <w:lang w:val="el-GR"/>
          </w:rPr>
          <w:t xml:space="preserve">οπική </w:t>
        </w:r>
      </w:ins>
      <w:ins w:id="3871" w:author="Στάθης Καπ" w:date="2023-03-09T10:03:00Z">
        <w:r w:rsidR="00951F39">
          <w:rPr>
            <w:lang w:val="el-GR"/>
          </w:rPr>
          <w:t>α</w:t>
        </w:r>
      </w:ins>
      <w:ins w:id="3872" w:author="Στάθης Καπ" w:date="2023-03-05T06:28:00Z">
        <w:r>
          <w:rPr>
            <w:lang w:val="el-GR"/>
          </w:rPr>
          <w:t>ναζήτηση</w:t>
        </w:r>
      </w:ins>
      <w:ins w:id="3873" w:author="Στάθης Καπ" w:date="2023-03-05T06:29:00Z">
        <w:r>
          <w:rPr>
            <w:lang w:val="el-GR"/>
          </w:rPr>
          <w:t xml:space="preserve">. Ουσιαστικά, </w:t>
        </w:r>
      </w:ins>
      <w:ins w:id="3874" w:author="Στάθης Καπ" w:date="2023-03-05T06:30:00Z">
        <w:r>
          <w:rPr>
            <w:lang w:val="el-GR"/>
          </w:rPr>
          <w:t>ρυθμίζει</w:t>
        </w:r>
      </w:ins>
      <w:ins w:id="3875" w:author="Στάθης Καπ" w:date="2023-03-05T06:29:00Z">
        <w:r>
          <w:rPr>
            <w:lang w:val="el-GR"/>
          </w:rPr>
          <w:t xml:space="preserve"> την ισορροπία μεταξύ </w:t>
        </w:r>
      </w:ins>
      <w:ins w:id="3876" w:author="Στάθης Καπ" w:date="2023-03-05T07:33:00Z">
        <w:r w:rsidR="003B2BD2">
          <w:rPr>
            <w:lang w:val="el-GR"/>
          </w:rPr>
          <w:t>δύο</w:t>
        </w:r>
      </w:ins>
      <w:ins w:id="3877" w:author="Στάθης Καπ" w:date="2023-03-05T07:30:00Z">
        <w:r w:rsidR="003B2BD2">
          <w:rPr>
            <w:lang w:val="el-GR"/>
          </w:rPr>
          <w:t xml:space="preserve"> στρατηγικών</w:t>
        </w:r>
      </w:ins>
      <w:ins w:id="3878" w:author="Στάθης Καπ" w:date="2023-03-05T06:29:00Z">
        <w:r>
          <w:rPr>
            <w:lang w:val="el-GR"/>
          </w:rPr>
          <w:t xml:space="preserve"> </w:t>
        </w:r>
      </w:ins>
      <w:ins w:id="3879" w:author="Στάθης Καπ" w:date="2023-03-05T07:33:00Z">
        <w:r w:rsidR="003B2BD2">
          <w:rPr>
            <w:lang w:val="el-GR"/>
          </w:rPr>
          <w:t xml:space="preserve">αναζήτησης καινούριων λύσεων, της </w:t>
        </w:r>
      </w:ins>
      <w:ins w:id="3880" w:author="Στάθης Καπ" w:date="2023-03-13T00:15:00Z">
        <w:r w:rsidR="00131023">
          <w:rPr>
            <w:lang w:val="el-GR"/>
          </w:rPr>
          <w:t>εντατικοποίησης</w:t>
        </w:r>
      </w:ins>
      <w:ins w:id="3881" w:author="Στάθης Καπ" w:date="2023-03-05T06:30:00Z">
        <w:r>
          <w:rPr>
            <w:lang w:val="el-GR"/>
          </w:rPr>
          <w:t xml:space="preserve"> και</w:t>
        </w:r>
      </w:ins>
      <w:ins w:id="3882" w:author="Στάθης Καπ" w:date="2023-03-05T07:34:00Z">
        <w:r w:rsidR="003B2BD2">
          <w:rPr>
            <w:lang w:val="el-GR"/>
          </w:rPr>
          <w:t xml:space="preserve"> της</w:t>
        </w:r>
      </w:ins>
      <w:ins w:id="3883" w:author="Στάθης Καπ" w:date="2023-03-05T06:30:00Z">
        <w:r>
          <w:rPr>
            <w:lang w:val="el-GR"/>
          </w:rPr>
          <w:t xml:space="preserve"> διαφοροποίησης.</w:t>
        </w:r>
      </w:ins>
      <w:ins w:id="3884" w:author="Στάθης Καπ" w:date="2023-03-05T06:29:00Z">
        <w:r>
          <w:rPr>
            <w:lang w:val="el-GR"/>
          </w:rPr>
          <w:t xml:space="preserve"> </w:t>
        </w:r>
      </w:ins>
      <w:ins w:id="3885" w:author="Στάθης Καπ" w:date="2023-03-05T06:31:00Z">
        <w:r>
          <w:rPr>
            <w:lang w:val="el-GR"/>
          </w:rPr>
          <w:t xml:space="preserve">Οι δύο ακραίες </w:t>
        </w:r>
      </w:ins>
      <w:ins w:id="3886" w:author="Στάθης Καπ" w:date="2023-03-05T07:31:00Z">
        <w:r w:rsidR="003B2BD2">
          <w:rPr>
            <w:lang w:val="el-GR"/>
          </w:rPr>
          <w:t>επιλογές</w:t>
        </w:r>
      </w:ins>
      <w:ins w:id="3887" w:author="Στάθης Καπ" w:date="2023-03-05T06:31:00Z">
        <w:r>
          <w:rPr>
            <w:lang w:val="el-GR"/>
          </w:rPr>
          <w:t xml:space="preserve"> για το κριτήριο αποδοχής είναι:</w:t>
        </w:r>
      </w:ins>
    </w:p>
    <w:p w14:paraId="751A8752" w14:textId="6BFFF740" w:rsidR="001B21C2" w:rsidRDefault="001B21C2" w:rsidP="001B21C2">
      <w:pPr>
        <w:pStyle w:val="ListParagraph"/>
        <w:numPr>
          <w:ilvl w:val="0"/>
          <w:numId w:val="61"/>
        </w:numPr>
        <w:rPr>
          <w:ins w:id="3888" w:author="Στάθης Καπ" w:date="2023-03-05T06:33:00Z"/>
          <w:lang w:val="el-GR"/>
        </w:rPr>
      </w:pPr>
      <w:ins w:id="3889" w:author="Στάθης Καπ" w:date="2023-03-05T06:32:00Z">
        <w:r>
          <w:rPr>
            <w:lang w:val="el-GR"/>
          </w:rPr>
          <w:t xml:space="preserve">Αποδοχή </w:t>
        </w:r>
      </w:ins>
      <w:ins w:id="3890" w:author="Στάθης Καπ" w:date="2023-03-05T06:33:00Z">
        <w:r>
          <w:rPr>
            <w:lang w:val="el-GR"/>
          </w:rPr>
          <w:t xml:space="preserve">μόνο </w:t>
        </w:r>
      </w:ins>
      <w:ins w:id="3891" w:author="Στάθης Καπ" w:date="2023-03-05T06:32:00Z">
        <w:r>
          <w:rPr>
            <w:lang w:val="el-GR"/>
          </w:rPr>
          <w:t>καλύτερων λύσεων</w:t>
        </w:r>
      </w:ins>
      <w:ins w:id="3892" w:author="Στάθης Καπ" w:date="2023-03-05T06:34:00Z">
        <w:r>
          <w:rPr>
            <w:lang w:val="el-GR"/>
          </w:rPr>
          <w:t xml:space="preserve"> (ε</w:t>
        </w:r>
      </w:ins>
      <w:ins w:id="3893" w:author="Στάθης Καπ" w:date="2023-03-05T06:33:00Z">
        <w:r>
          <w:rPr>
            <w:lang w:val="el-GR"/>
          </w:rPr>
          <w:t xml:space="preserve">υνοεί την </w:t>
        </w:r>
      </w:ins>
      <w:ins w:id="3894" w:author="Στάθης Καπ" w:date="2023-03-13T00:14:00Z">
        <w:r w:rsidR="00131023">
          <w:rPr>
            <w:lang w:val="el-GR"/>
          </w:rPr>
          <w:t>εντατικοποίηση</w:t>
        </w:r>
      </w:ins>
      <w:ins w:id="3895" w:author="Στάθης Καπ" w:date="2023-03-05T07:29:00Z">
        <w:r w:rsidR="003B2BD2">
          <w:rPr>
            <w:lang w:val="el-GR"/>
          </w:rPr>
          <w:t xml:space="preserve"> </w:t>
        </w:r>
      </w:ins>
      <w:ins w:id="3896" w:author="Στάθης Καπ" w:date="2023-03-05T06:33:00Z">
        <w:r>
          <w:rPr>
            <w:lang w:val="el-GR"/>
          </w:rPr>
          <w:t>της αναζήτησης</w:t>
        </w:r>
      </w:ins>
      <w:ins w:id="3897" w:author="Στάθης Καπ" w:date="2023-03-05T06:34:00Z">
        <w:r>
          <w:rPr>
            <w:lang w:val="el-GR"/>
          </w:rPr>
          <w:t>)</w:t>
        </w:r>
      </w:ins>
    </w:p>
    <w:p w14:paraId="5A44CE07" w14:textId="3108E0C6" w:rsidR="001B21C2" w:rsidRPr="001B21C2" w:rsidRDefault="001B21C2">
      <w:pPr>
        <w:pStyle w:val="ListParagraph"/>
        <w:numPr>
          <w:ilvl w:val="0"/>
          <w:numId w:val="61"/>
        </w:numPr>
        <w:rPr>
          <w:ins w:id="3898" w:author="Στάθης Καπ" w:date="2023-03-02T07:34:00Z"/>
          <w:lang w:val="el-GR"/>
        </w:rPr>
        <w:pPrChange w:id="3899" w:author="Στάθης Καπ" w:date="2023-03-05T06:31:00Z">
          <w:pPr/>
        </w:pPrChange>
      </w:pPr>
      <w:ins w:id="3900" w:author="Στάθης Καπ" w:date="2023-03-05T06:33:00Z">
        <w:r>
          <w:rPr>
            <w:lang w:val="el-GR"/>
          </w:rPr>
          <w:t>Αποδοχή οποια</w:t>
        </w:r>
      </w:ins>
      <w:ins w:id="3901" w:author="Στάθης Καπ" w:date="2023-03-05T06:34:00Z">
        <w:r>
          <w:rPr>
            <w:lang w:val="el-GR"/>
          </w:rPr>
          <w:t>σ</w:t>
        </w:r>
      </w:ins>
      <w:ins w:id="3902" w:author="Στάθης Καπ" w:date="2023-03-05T06:33:00Z">
        <w:r>
          <w:rPr>
            <w:lang w:val="el-GR"/>
          </w:rPr>
          <w:t>δήποτε λύσης (ευνοεί τη</w:t>
        </w:r>
      </w:ins>
      <w:ins w:id="3903" w:author="Στάθης Καπ" w:date="2023-03-05T06:34:00Z">
        <w:r>
          <w:rPr>
            <w:lang w:val="el-GR"/>
          </w:rPr>
          <w:t xml:space="preserve"> διαφοροποίηση της αναζήτησης</w:t>
        </w:r>
      </w:ins>
      <w:ins w:id="3904" w:author="Στάθης Καπ" w:date="2023-03-05T06:33:00Z">
        <w:r>
          <w:rPr>
            <w:lang w:val="el-GR"/>
          </w:rPr>
          <w:t>)</w:t>
        </w:r>
      </w:ins>
    </w:p>
    <w:p w14:paraId="08E6D51B" w14:textId="1371460C" w:rsidR="00EE5DEE" w:rsidRPr="003B2BD2" w:rsidRDefault="001B21C2" w:rsidP="0060093E">
      <w:pPr>
        <w:ind w:firstLine="360"/>
        <w:rPr>
          <w:ins w:id="3905" w:author="Στάθης Καπ" w:date="2023-03-02T07:20:00Z"/>
          <w:lang w:val="el-GR"/>
        </w:rPr>
        <w:pPrChange w:id="3906" w:author="Στάθης Καπ" w:date="2023-03-13T04:20:00Z">
          <w:pPr/>
        </w:pPrChange>
      </w:pPr>
      <w:ins w:id="3907" w:author="Στάθης Καπ" w:date="2023-03-05T06:35:00Z">
        <w:r>
          <w:rPr>
            <w:lang w:val="el-GR"/>
          </w:rPr>
          <w:t>Φυσικά υπάρχουν και ενδιάμεσες επιλογές</w:t>
        </w:r>
      </w:ins>
      <w:ins w:id="3908" w:author="Στάθης Καπ" w:date="2023-03-05T06:37:00Z">
        <w:r>
          <w:rPr>
            <w:lang w:val="el-GR"/>
          </w:rPr>
          <w:t xml:space="preserve">, όπως για παράδειγμα στον αλγόριθμο </w:t>
        </w:r>
      </w:ins>
      <w:ins w:id="3909" w:author="Στάθης Καπ" w:date="2023-03-05T06:38:00Z">
        <w:r w:rsidR="00162612">
          <w:rPr>
            <w:lang w:val="el-GR"/>
          </w:rPr>
          <w:t>Προσομοιωμένης Ανόπτησης (</w:t>
        </w:r>
        <w:r w:rsidR="00162612">
          <w:t>Simulated</w:t>
        </w:r>
        <w:r w:rsidR="00162612" w:rsidRPr="00162612">
          <w:rPr>
            <w:lang w:val="el-GR"/>
            <w:rPrChange w:id="3910" w:author="Στάθης Καπ" w:date="2023-03-05T06:38:00Z">
              <w:rPr/>
            </w:rPrChange>
          </w:rPr>
          <w:t xml:space="preserve"> </w:t>
        </w:r>
        <w:r w:rsidR="00162612">
          <w:t>annealing</w:t>
        </w:r>
      </w:ins>
      <w:ins w:id="3911" w:author="Στάθης Καπ" w:date="2023-03-05T06:43:00Z">
        <w:r w:rsidR="00162612" w:rsidRPr="00162612">
          <w:rPr>
            <w:lang w:val="el-GR"/>
            <w:rPrChange w:id="3912" w:author="Στάθης Καπ" w:date="2023-03-05T06:43:00Z">
              <w:rPr/>
            </w:rPrChange>
          </w:rPr>
          <w:t xml:space="preserve">, </w:t>
        </w:r>
        <w:r w:rsidR="00162612">
          <w:t>SA</w:t>
        </w:r>
      </w:ins>
      <w:ins w:id="3913" w:author="Στάθης Καπ" w:date="2023-03-05T06:38:00Z">
        <w:r w:rsidR="00162612">
          <w:rPr>
            <w:lang w:val="el-GR"/>
          </w:rPr>
          <w:t>)</w:t>
        </w:r>
      </w:ins>
      <w:ins w:id="3914" w:author="Στάθης Καπ" w:date="2023-03-05T06:43:00Z">
        <w:r w:rsidR="00162612">
          <w:rPr>
            <w:lang w:val="el-GR"/>
          </w:rPr>
          <w:t xml:space="preserve">. Στον αλγόριθμο </w:t>
        </w:r>
        <w:r w:rsidR="00162612">
          <w:t>SA</w:t>
        </w:r>
        <w:r w:rsidR="00162612">
          <w:rPr>
            <w:lang w:val="el-GR"/>
          </w:rPr>
          <w:t>, μία λύση</w:t>
        </w:r>
      </w:ins>
      <w:ins w:id="3915" w:author="Στάθης Καπ" w:date="2023-03-05T06:38:00Z">
        <w:r w:rsidR="00162612">
          <w:rPr>
            <w:lang w:val="el-GR"/>
          </w:rPr>
          <w:t xml:space="preserve">  </w:t>
        </w:r>
        <w:r w:rsidR="00162612">
          <w:t>S</w:t>
        </w:r>
        <w:r w:rsidR="00162612" w:rsidRPr="00162612">
          <w:rPr>
            <w:lang w:val="el-GR"/>
            <w:rPrChange w:id="3916" w:author="Στάθης Καπ" w:date="2023-03-05T06:38:00Z">
              <w:rPr/>
            </w:rPrChange>
          </w:rPr>
          <w:t xml:space="preserve">*’ </w:t>
        </w:r>
      </w:ins>
      <w:ins w:id="3917" w:author="Στάθης Καπ" w:date="2023-03-05T06:40:00Z">
        <w:r w:rsidR="00162612">
          <w:rPr>
            <w:lang w:val="el-GR"/>
          </w:rPr>
          <w:t xml:space="preserve">μπορεί να γίνει αποδεκτή ως διάδοχος της λύσης </w:t>
        </w:r>
      </w:ins>
      <w:ins w:id="3918" w:author="Στάθης Καπ" w:date="2023-03-05T06:38:00Z">
        <w:r w:rsidR="00162612">
          <w:rPr>
            <w:lang w:val="el-GR"/>
          </w:rPr>
          <w:t xml:space="preserve"> </w:t>
        </w:r>
      </w:ins>
      <w:ins w:id="3919" w:author="Στάθης Καπ" w:date="2023-03-05T06:40:00Z">
        <w:r w:rsidR="00162612">
          <w:t>S</w:t>
        </w:r>
        <w:r w:rsidR="00162612" w:rsidRPr="00162612">
          <w:rPr>
            <w:lang w:val="el-GR"/>
            <w:rPrChange w:id="3920" w:author="Στάθης Καπ" w:date="2023-03-05T06:40:00Z">
              <w:rPr/>
            </w:rPrChange>
          </w:rPr>
          <w:t>*</w:t>
        </w:r>
        <w:r w:rsidR="00162612">
          <w:rPr>
            <w:lang w:val="el-GR"/>
          </w:rPr>
          <w:t xml:space="preserve"> ακόμα και αν είναι χειρότερη, με πιθανότητα </w:t>
        </w:r>
      </w:ins>
      <m:oMath>
        <m:r>
          <w:ins w:id="3921" w:author="Στάθης Καπ" w:date="2023-03-05T06:41:00Z">
            <w:rPr>
              <w:rFonts w:ascii="Cambria Math" w:hAnsi="Cambria Math"/>
              <w:lang w:val="el-GR"/>
            </w:rPr>
            <m:t>p=</m:t>
          </w:ins>
        </m:r>
        <m:r>
          <m:rPr>
            <m:sty m:val="p"/>
          </m:rPr>
          <w:rPr>
            <w:rFonts w:ascii="Cambria Math" w:hAnsi="Cambria Math"/>
            <w:lang w:val="el-GR"/>
          </w:rPr>
          <m:t>exp⁡</m:t>
        </m:r>
        <m:r>
          <w:ins w:id="3922" w:author="Στάθης Καπ" w:date="2023-03-05T06:42:00Z">
            <w:rPr>
              <w:rFonts w:ascii="Cambria Math" w:hAnsi="Cambria Math"/>
              <w:lang w:val="el-GR"/>
            </w:rPr>
            <m:t>{</m:t>
          </w:ins>
        </m:r>
        <m:d>
          <m:dPr>
            <m:ctrlPr>
              <w:ins w:id="3923" w:author="Στάθης Καπ" w:date="2023-03-05T06:41:00Z">
                <w:rPr>
                  <w:rFonts w:ascii="Cambria Math" w:hAnsi="Cambria Math"/>
                  <w:i/>
                  <w:lang w:val="el-GR"/>
                </w:rPr>
              </w:ins>
            </m:ctrlPr>
          </m:dPr>
          <m:e>
            <m:r>
              <w:ins w:id="3924" w:author="Στάθης Καπ" w:date="2023-03-05T06:41:00Z">
                <w:rPr>
                  <w:rFonts w:ascii="Cambria Math" w:hAnsi="Cambria Math"/>
                  <w:lang w:val="el-GR"/>
                </w:rPr>
                <m:t>C</m:t>
              </w:ins>
            </m:r>
            <m:d>
              <m:dPr>
                <m:ctrlPr>
                  <w:ins w:id="3925" w:author="Στάθης Καπ" w:date="2023-03-05T06:41:00Z">
                    <w:rPr>
                      <w:rFonts w:ascii="Cambria Math" w:hAnsi="Cambria Math"/>
                      <w:i/>
                      <w:lang w:val="el-GR"/>
                    </w:rPr>
                  </w:ins>
                </m:ctrlPr>
              </m:dPr>
              <m:e>
                <m:sSup>
                  <m:sSupPr>
                    <m:ctrlPr>
                      <w:ins w:id="3926" w:author="Στάθης Καπ" w:date="2023-03-05T06:41:00Z">
                        <w:rPr>
                          <w:rFonts w:ascii="Cambria Math" w:hAnsi="Cambria Math"/>
                          <w:i/>
                          <w:lang w:val="el-GR"/>
                        </w:rPr>
                      </w:ins>
                    </m:ctrlPr>
                  </m:sSupPr>
                  <m:e>
                    <m:r>
                      <w:ins w:id="3927" w:author="Στάθης Καπ" w:date="2023-03-05T06:41:00Z">
                        <w:rPr>
                          <w:rFonts w:ascii="Cambria Math" w:hAnsi="Cambria Math"/>
                          <w:lang w:val="el-GR"/>
                        </w:rPr>
                        <m:t>s</m:t>
                      </w:ins>
                    </m:r>
                  </m:e>
                  <m:sup>
                    <m:r>
                      <w:ins w:id="3928" w:author="Στάθης Καπ" w:date="2023-03-05T06:41:00Z">
                        <w:rPr>
                          <w:rFonts w:ascii="Cambria Math" w:hAnsi="Cambria Math"/>
                          <w:lang w:val="el-GR"/>
                        </w:rPr>
                        <m:t>*</m:t>
                      </w:ins>
                    </m:r>
                  </m:sup>
                </m:sSup>
              </m:e>
            </m:d>
            <m:r>
              <w:ins w:id="3929" w:author="Στάθης Καπ" w:date="2023-03-05T06:41:00Z">
                <w:rPr>
                  <w:rFonts w:ascii="Cambria Math" w:hAnsi="Cambria Math"/>
                  <w:lang w:val="el-GR"/>
                </w:rPr>
                <m:t>-C</m:t>
              </w:ins>
            </m:r>
            <m:d>
              <m:dPr>
                <m:ctrlPr>
                  <w:ins w:id="3930" w:author="Στάθης Καπ" w:date="2023-03-05T06:41:00Z">
                    <w:rPr>
                      <w:rFonts w:ascii="Cambria Math" w:hAnsi="Cambria Math"/>
                      <w:i/>
                      <w:lang w:val="el-GR"/>
                    </w:rPr>
                  </w:ins>
                </m:ctrlPr>
              </m:dPr>
              <m:e>
                <m:sSup>
                  <m:sSupPr>
                    <m:ctrlPr>
                      <w:ins w:id="3931" w:author="Στάθης Καπ" w:date="2023-03-05T06:41:00Z">
                        <w:rPr>
                          <w:rFonts w:ascii="Cambria Math" w:hAnsi="Cambria Math"/>
                          <w:i/>
                          <w:lang w:val="el-GR"/>
                        </w:rPr>
                      </w:ins>
                    </m:ctrlPr>
                  </m:sSupPr>
                  <m:e>
                    <m:r>
                      <w:ins w:id="3932" w:author="Στάθης Καπ" w:date="2023-03-05T06:41:00Z">
                        <w:rPr>
                          <w:rFonts w:ascii="Cambria Math" w:hAnsi="Cambria Math"/>
                          <w:lang w:val="el-GR"/>
                        </w:rPr>
                        <m:t>s</m:t>
                      </w:ins>
                    </m:r>
                  </m:e>
                  <m:sup>
                    <m:sSup>
                      <m:sSupPr>
                        <m:ctrlPr>
                          <w:ins w:id="3933" w:author="Στάθης Καπ" w:date="2023-03-05T06:41:00Z">
                            <w:rPr>
                              <w:rFonts w:ascii="Cambria Math" w:hAnsi="Cambria Math"/>
                              <w:i/>
                              <w:lang w:val="el-GR"/>
                            </w:rPr>
                          </w:ins>
                        </m:ctrlPr>
                      </m:sSupPr>
                      <m:e>
                        <m:r>
                          <w:ins w:id="3934" w:author="Στάθης Καπ" w:date="2023-03-05T06:41:00Z">
                            <w:rPr>
                              <w:rFonts w:ascii="Cambria Math" w:hAnsi="Cambria Math"/>
                              <w:lang w:val="el-GR"/>
                            </w:rPr>
                            <m:t>*</m:t>
                          </w:ins>
                        </m:r>
                      </m:e>
                      <m:sup>
                        <m:r>
                          <w:ins w:id="3935" w:author="Στάθης Καπ" w:date="2023-03-05T06:41:00Z">
                            <w:rPr>
                              <w:rFonts w:ascii="Cambria Math" w:hAnsi="Cambria Math"/>
                              <w:lang w:val="el-GR"/>
                            </w:rPr>
                            <m:t>'</m:t>
                          </w:ins>
                        </m:r>
                      </m:sup>
                    </m:sSup>
                  </m:sup>
                </m:sSup>
              </m:e>
            </m:d>
          </m:e>
        </m:d>
        <m:r>
          <w:ins w:id="3936" w:author="Στάθης Καπ" w:date="2023-03-05T06:42:00Z">
            <w:rPr>
              <w:rFonts w:ascii="Cambria Math" w:hAnsi="Cambria Math"/>
              <w:lang w:val="el-GR"/>
            </w:rPr>
            <m:t>/T}</m:t>
          </w:ins>
        </m:r>
      </m:oMath>
      <w:ins w:id="3937" w:author="Στάθης Καπ" w:date="2023-03-05T06:44:00Z">
        <w:r w:rsidR="00162612">
          <w:rPr>
            <w:rFonts w:eastAsiaTheme="minorEastAsia"/>
            <w:lang w:val="el-GR"/>
          </w:rPr>
          <w:t xml:space="preserve"> όπου </w:t>
        </w:r>
      </w:ins>
      <w:ins w:id="3938" w:author="Στάθης Καπ" w:date="2023-03-05T07:25:00Z">
        <w:r w:rsidR="003B2BD2">
          <w:rPr>
            <w:rFonts w:eastAsiaTheme="minorEastAsia"/>
          </w:rPr>
          <w:t>C</w:t>
        </w:r>
        <w:r w:rsidR="003B2BD2" w:rsidRPr="003B2BD2">
          <w:rPr>
            <w:rFonts w:eastAsiaTheme="minorEastAsia"/>
            <w:lang w:val="el-GR"/>
            <w:rPrChange w:id="3939" w:author="Στάθης Καπ" w:date="2023-03-05T07:26:00Z">
              <w:rPr>
                <w:rFonts w:eastAsiaTheme="minorEastAsia"/>
              </w:rPr>
            </w:rPrChange>
          </w:rPr>
          <w:t>(</w:t>
        </w:r>
        <w:r w:rsidR="003B2BD2">
          <w:rPr>
            <w:rFonts w:eastAsiaTheme="minorEastAsia"/>
          </w:rPr>
          <w:t>s</w:t>
        </w:r>
      </w:ins>
      <w:ins w:id="3940" w:author="Στάθης Καπ" w:date="2023-03-09T10:04:00Z">
        <w:r w:rsidR="00951F39">
          <w:rPr>
            <w:rFonts w:eastAsiaTheme="minorEastAsia"/>
            <w:lang w:val="el-GR"/>
          </w:rPr>
          <w:t>*</w:t>
        </w:r>
      </w:ins>
      <w:ins w:id="3941" w:author="Στάθης Καπ" w:date="2023-03-05T07:25:00Z">
        <w:r w:rsidR="003B2BD2" w:rsidRPr="003B2BD2">
          <w:rPr>
            <w:rFonts w:eastAsiaTheme="minorEastAsia"/>
            <w:lang w:val="el-GR"/>
            <w:rPrChange w:id="3942" w:author="Στάθης Καπ" w:date="2023-03-05T07:26:00Z">
              <w:rPr>
                <w:rFonts w:eastAsiaTheme="minorEastAsia"/>
              </w:rPr>
            </w:rPrChange>
          </w:rPr>
          <w:t>)</w:t>
        </w:r>
        <w:r w:rsidR="003B2BD2">
          <w:rPr>
            <w:rFonts w:eastAsiaTheme="minorEastAsia"/>
            <w:lang w:val="el-GR"/>
          </w:rPr>
          <w:t xml:space="preserve"> το σκο</w:t>
        </w:r>
      </w:ins>
      <w:ins w:id="3943" w:author="Στάθης Καπ" w:date="2023-03-05T07:26:00Z">
        <w:r w:rsidR="003B2BD2">
          <w:rPr>
            <w:rFonts w:eastAsiaTheme="minorEastAsia"/>
            <w:lang w:val="el-GR"/>
          </w:rPr>
          <w:t xml:space="preserve">ρ μίας λύσης </w:t>
        </w:r>
      </w:ins>
      <w:ins w:id="3944" w:author="Στάθης Καπ" w:date="2023-03-09T10:04:00Z">
        <w:r w:rsidR="00951F39">
          <w:rPr>
            <w:rFonts w:eastAsiaTheme="minorEastAsia"/>
          </w:rPr>
          <w:t>s</w:t>
        </w:r>
        <w:r w:rsidR="00951F39" w:rsidRPr="00951F39">
          <w:rPr>
            <w:rFonts w:eastAsiaTheme="minorEastAsia"/>
            <w:lang w:val="el-GR"/>
            <w:rPrChange w:id="3945" w:author="Στάθης Καπ" w:date="2023-03-09T10:04:00Z">
              <w:rPr>
                <w:rFonts w:eastAsiaTheme="minorEastAsia"/>
              </w:rPr>
            </w:rPrChange>
          </w:rPr>
          <w:t>*</w:t>
        </w:r>
      </w:ins>
      <w:ins w:id="3946" w:author="Στάθης Καπ" w:date="2023-03-05T07:26:00Z">
        <w:r w:rsidR="003B2BD2">
          <w:rPr>
            <w:rFonts w:eastAsiaTheme="minorEastAsia"/>
            <w:lang w:val="el-GR"/>
          </w:rPr>
          <w:t xml:space="preserve"> και </w:t>
        </w:r>
        <w:r w:rsidR="003B2BD2">
          <w:rPr>
            <w:rFonts w:eastAsiaTheme="minorEastAsia"/>
          </w:rPr>
          <w:t>T</w:t>
        </w:r>
        <w:r w:rsidR="003B2BD2">
          <w:rPr>
            <w:rFonts w:eastAsiaTheme="minorEastAsia"/>
            <w:lang w:val="el-GR"/>
          </w:rPr>
          <w:t xml:space="preserve"> μια μεταβλητή θερμοκρασία που μειώνεται </w:t>
        </w:r>
      </w:ins>
      <w:ins w:id="3947" w:author="Στάθης Καπ" w:date="2023-03-05T07:27:00Z">
        <w:r w:rsidR="003B2BD2">
          <w:rPr>
            <w:rFonts w:eastAsiaTheme="minorEastAsia"/>
            <w:lang w:val="el-GR"/>
          </w:rPr>
          <w:t>όσο</w:t>
        </w:r>
      </w:ins>
      <w:ins w:id="3948" w:author="Στάθης Καπ" w:date="2023-03-05T07:26:00Z">
        <w:r w:rsidR="003B2BD2">
          <w:rPr>
            <w:rFonts w:eastAsiaTheme="minorEastAsia"/>
            <w:lang w:val="el-GR"/>
          </w:rPr>
          <w:t xml:space="preserve"> τρέχει ο αλγόριθμος.</w:t>
        </w:r>
      </w:ins>
      <w:ins w:id="3949" w:author="Στάθης Καπ" w:date="2023-03-05T07:28:00Z">
        <w:r w:rsidR="003B2BD2" w:rsidRPr="003B2BD2">
          <w:rPr>
            <w:rFonts w:eastAsiaTheme="minorEastAsia"/>
            <w:lang w:val="el-GR"/>
            <w:rPrChange w:id="3950" w:author="Στάθης Καπ" w:date="2023-03-05T07:28:00Z">
              <w:rPr>
                <w:rFonts w:eastAsiaTheme="minorEastAsia"/>
              </w:rPr>
            </w:rPrChange>
          </w:rPr>
          <w:t xml:space="preserve"> </w:t>
        </w:r>
      </w:ins>
      <w:ins w:id="3951" w:author="Στάθης Καπ" w:date="2023-03-05T07:29:00Z">
        <w:r w:rsidR="003B2BD2">
          <w:rPr>
            <w:rFonts w:eastAsiaTheme="minorEastAsia"/>
            <w:lang w:val="el-GR"/>
          </w:rPr>
          <w:t>Μία άλλη ενδιάμεση επιλογή είναι</w:t>
        </w:r>
      </w:ins>
      <w:ins w:id="3952" w:author="Στάθης Καπ" w:date="2023-03-05T07:31:00Z">
        <w:r w:rsidR="003B2BD2">
          <w:rPr>
            <w:rFonts w:eastAsiaTheme="minorEastAsia"/>
            <w:lang w:val="el-GR"/>
          </w:rPr>
          <w:t xml:space="preserve"> η</w:t>
        </w:r>
      </w:ins>
      <w:ins w:id="3953" w:author="Στάθης Καπ" w:date="2023-03-05T07:30:00Z">
        <w:r w:rsidR="003B2BD2">
          <w:rPr>
            <w:rFonts w:eastAsiaTheme="minorEastAsia"/>
            <w:lang w:val="el-GR"/>
          </w:rPr>
          <w:t xml:space="preserve"> εναλλαγή μεταξύ των </w:t>
        </w:r>
      </w:ins>
      <w:ins w:id="3954" w:author="Στάθης Καπ" w:date="2023-03-05T07:31:00Z">
        <w:r w:rsidR="003B2BD2">
          <w:rPr>
            <w:rFonts w:eastAsiaTheme="minorEastAsia"/>
            <w:lang w:val="el-GR"/>
          </w:rPr>
          <w:t>δύο</w:t>
        </w:r>
      </w:ins>
      <w:ins w:id="3955" w:author="Στάθης Καπ" w:date="2023-03-05T07:30:00Z">
        <w:r w:rsidR="003B2BD2">
          <w:rPr>
            <w:rFonts w:eastAsiaTheme="minorEastAsia"/>
            <w:lang w:val="el-GR"/>
          </w:rPr>
          <w:t xml:space="preserve"> στρατ</w:t>
        </w:r>
      </w:ins>
      <w:ins w:id="3956" w:author="Στάθης Καπ" w:date="2023-03-05T07:31:00Z">
        <w:r w:rsidR="003B2BD2">
          <w:rPr>
            <w:rFonts w:eastAsiaTheme="minorEastAsia"/>
            <w:lang w:val="el-GR"/>
          </w:rPr>
          <w:t xml:space="preserve">ηγικών </w:t>
        </w:r>
      </w:ins>
      <w:ins w:id="3957" w:author="Στάθης Καπ" w:date="2023-03-05T07:33:00Z">
        <w:r w:rsidR="003B2BD2">
          <w:rPr>
            <w:rFonts w:eastAsiaTheme="minorEastAsia"/>
            <w:lang w:val="el-GR"/>
          </w:rPr>
          <w:t>αναζήτησης</w:t>
        </w:r>
      </w:ins>
      <w:ins w:id="3958" w:author="Στάθης Καπ" w:date="2023-03-05T07:34:00Z">
        <w:r w:rsidR="003B2BD2">
          <w:rPr>
            <w:rFonts w:eastAsiaTheme="minorEastAsia"/>
            <w:lang w:val="el-GR"/>
          </w:rPr>
          <w:t xml:space="preserve"> με βάση το ιστορικό των λύσεων</w:t>
        </w:r>
      </w:ins>
      <w:ins w:id="3959" w:author="Στάθης Καπ" w:date="2023-03-05T07:36:00Z">
        <w:r w:rsidR="00692CE5">
          <w:rPr>
            <w:rFonts w:eastAsiaTheme="minorEastAsia"/>
            <w:lang w:val="el-GR"/>
          </w:rPr>
          <w:t>, δηλαδή</w:t>
        </w:r>
      </w:ins>
      <w:ins w:id="3960" w:author="Στάθης Καπ" w:date="2023-03-05T07:34:00Z">
        <w:r w:rsidR="003B2BD2">
          <w:rPr>
            <w:rFonts w:eastAsiaTheme="minorEastAsia"/>
            <w:lang w:val="el-GR"/>
          </w:rPr>
          <w:t xml:space="preserve">, εάν η στρατηγική </w:t>
        </w:r>
      </w:ins>
      <w:ins w:id="3961" w:author="Στάθης Καπ" w:date="2023-03-13T00:15:00Z">
        <w:r w:rsidR="00C52A11">
          <w:rPr>
            <w:rFonts w:eastAsiaTheme="minorEastAsia"/>
            <w:lang w:val="el-GR"/>
          </w:rPr>
          <w:t>εντατικοποίησης</w:t>
        </w:r>
      </w:ins>
      <w:ins w:id="3962" w:author="Στάθης Καπ" w:date="2023-03-05T07:34:00Z">
        <w:r w:rsidR="003B2BD2">
          <w:rPr>
            <w:rFonts w:eastAsiaTheme="minorEastAsia"/>
            <w:lang w:val="el-GR"/>
          </w:rPr>
          <w:t xml:space="preserve"> δε βελτιώνει περαιτέρω τις λύσεις, </w:t>
        </w:r>
      </w:ins>
      <w:ins w:id="3963" w:author="Στάθης Καπ" w:date="2023-03-05T07:35:00Z">
        <w:r w:rsidR="003B2BD2">
          <w:rPr>
            <w:rFonts w:eastAsiaTheme="minorEastAsia"/>
            <w:lang w:val="el-GR"/>
          </w:rPr>
          <w:t>ο αλγόριθμος να</w:t>
        </w:r>
      </w:ins>
      <w:ins w:id="3964" w:author="Στάθης Καπ" w:date="2023-03-05T07:41:00Z">
        <w:r w:rsidR="00296325">
          <w:rPr>
            <w:rFonts w:eastAsiaTheme="minorEastAsia"/>
            <w:lang w:val="el-GR"/>
          </w:rPr>
          <w:t xml:space="preserve"> μπορεί</w:t>
        </w:r>
      </w:ins>
      <w:ins w:id="3965" w:author="Στάθης Καπ" w:date="2023-03-13T00:15:00Z">
        <w:r w:rsidR="00824B1E">
          <w:rPr>
            <w:rFonts w:eastAsiaTheme="minorEastAsia"/>
            <w:lang w:val="el-GR"/>
          </w:rPr>
          <w:t xml:space="preserve"> να</w:t>
        </w:r>
      </w:ins>
      <w:ins w:id="3966" w:author="Στάθης Καπ" w:date="2023-03-05T07:35:00Z">
        <w:r w:rsidR="003B2BD2">
          <w:rPr>
            <w:rFonts w:eastAsiaTheme="minorEastAsia"/>
            <w:lang w:val="el-GR"/>
          </w:rPr>
          <w:t xml:space="preserve"> αλλάξει προσωρινά στρατηγική.</w:t>
        </w:r>
      </w:ins>
    </w:p>
    <w:p w14:paraId="44B5BEF5" w14:textId="57512F27" w:rsidR="00B549F7" w:rsidDel="001B21C2" w:rsidRDefault="00227266" w:rsidP="008101BB">
      <w:pPr>
        <w:rPr>
          <w:del w:id="3967" w:author="Στάθης Καπ" w:date="2023-03-05T06:29:00Z"/>
          <w:lang w:val="el-GR"/>
        </w:rPr>
      </w:pPr>
      <w:del w:id="3968" w:author="Στάθης Καπ" w:date="2023-03-05T06:29:00Z">
        <w:r w:rsidDel="001B21C2">
          <w:rPr>
            <w:lang w:val="el-GR"/>
          </w:rPr>
          <w:delText>Οι</w:delText>
        </w:r>
        <w:r w:rsidR="00B549F7" w:rsidRPr="00A33A49" w:rsidDel="001B21C2">
          <w:rPr>
            <w:lang w:val="el-GR"/>
          </w:rPr>
          <w:delText xml:space="preserve"> (</w:delText>
        </w:r>
        <w:r w:rsidR="000C0489" w:rsidRPr="000C0489" w:rsidDel="001B21C2">
          <w:delText>Vansteenwegen</w:delText>
        </w:r>
        <w:r w:rsidR="00367CEA" w:rsidRPr="00A33A49" w:rsidDel="001B21C2">
          <w:rPr>
            <w:lang w:val="el-GR"/>
          </w:rPr>
          <w:delText xml:space="preserve"> </w:delText>
        </w:r>
        <w:r w:rsidR="00B549F7" w:rsidDel="001B21C2">
          <w:delText>et</w:delText>
        </w:r>
        <w:r w:rsidR="00B549F7" w:rsidRPr="00A33A49" w:rsidDel="001B21C2">
          <w:rPr>
            <w:lang w:val="el-GR"/>
          </w:rPr>
          <w:delText xml:space="preserve"> </w:delText>
        </w:r>
        <w:r w:rsidR="00B549F7" w:rsidDel="001B21C2">
          <w:delText>al</w:delText>
        </w:r>
        <w:r w:rsidR="00B549F7" w:rsidRPr="00A33A49" w:rsidDel="001B21C2">
          <w:rPr>
            <w:lang w:val="el-GR"/>
          </w:rPr>
          <w:delText xml:space="preserve">. </w:delText>
        </w:r>
        <w:r w:rsidR="00B549F7" w:rsidRPr="00B549F7" w:rsidDel="001B21C2">
          <w:rPr>
            <w:lang w:val="el-GR"/>
          </w:rPr>
          <w:delText xml:space="preserve">(2009)) προσάρμοσαν στον αλγόριθμο τους την παραπάνω τεχνική για την επίλυση του </w:delText>
        </w:r>
        <w:r w:rsidR="00B549F7" w:rsidDel="001B21C2">
          <w:delText>TOPTW</w:delText>
        </w:r>
        <w:r w:rsidR="00B549F7" w:rsidRPr="00B549F7" w:rsidDel="001B21C2">
          <w:rPr>
            <w:lang w:val="el-GR"/>
          </w:rPr>
          <w:delText xml:space="preserve">. Παρακάτω παρουσιάζεται η υλοποίηση του </w:delText>
        </w:r>
        <w:r w:rsidR="00B549F7" w:rsidDel="001B21C2">
          <w:delText>ILS</w:delText>
        </w:r>
        <w:r w:rsidR="00B549F7" w:rsidRPr="00B549F7" w:rsidDel="001B21C2">
          <w:rPr>
            <w:lang w:val="el-GR"/>
          </w:rPr>
          <w:delText xml:space="preserve"> για τους σκοπούς της </w:delText>
        </w:r>
      </w:del>
      <w:del w:id="3969" w:author="Στάθης Καπ" w:date="2023-03-02T07:34:00Z">
        <w:r w:rsidR="00B549F7" w:rsidRPr="00B549F7" w:rsidDel="006C05D7">
          <w:rPr>
            <w:lang w:val="el-GR"/>
          </w:rPr>
          <w:delText xml:space="preserve">παρούσας </w:delText>
        </w:r>
      </w:del>
      <w:del w:id="3970" w:author="Στάθης Καπ" w:date="2023-03-05T06:29:00Z">
        <w:r w:rsidR="00B549F7" w:rsidRPr="00B549F7" w:rsidDel="001B21C2">
          <w:rPr>
            <w:lang w:val="el-GR"/>
          </w:rPr>
          <w:delText>εργασίας.</w:delText>
        </w:r>
        <w:bookmarkStart w:id="3971" w:name="_Toc129057676"/>
        <w:bookmarkStart w:id="3972" w:name="_Toc129191510"/>
        <w:bookmarkStart w:id="3973" w:name="_Toc129197848"/>
        <w:bookmarkStart w:id="3974" w:name="_Toc129300374"/>
        <w:bookmarkEnd w:id="3971"/>
        <w:bookmarkEnd w:id="3972"/>
        <w:bookmarkEnd w:id="3973"/>
        <w:bookmarkEnd w:id="3974"/>
      </w:del>
    </w:p>
    <w:p w14:paraId="0B6B9BF1" w14:textId="70E31BCC" w:rsidR="0059698D" w:rsidRPr="0059698D" w:rsidRDefault="0059698D" w:rsidP="00D0168E">
      <w:pPr>
        <w:pStyle w:val="Heading2"/>
        <w:rPr>
          <w:lang w:val="el-GR"/>
        </w:rPr>
      </w:pPr>
      <w:del w:id="3975" w:author="Στάθης Καπ" w:date="2023-02-26T00:54:00Z">
        <w:r w:rsidDel="00D0168E">
          <w:rPr>
            <w:lang w:val="el-GR"/>
          </w:rPr>
          <w:delText>3.</w:delText>
        </w:r>
      </w:del>
      <w:del w:id="3976" w:author="Στάθης Καπ" w:date="2023-02-25T23:42:00Z">
        <w:r w:rsidDel="00FC4088">
          <w:rPr>
            <w:lang w:val="el-GR"/>
          </w:rPr>
          <w:delText xml:space="preserve">2 </w:delText>
        </w:r>
      </w:del>
      <w:bookmarkStart w:id="3977" w:name="_Toc129300375"/>
      <w:r>
        <w:rPr>
          <w:lang w:val="el-GR"/>
        </w:rPr>
        <w:t xml:space="preserve">Υλοποίηση Επαναλαμβανόμενης Τοπικής Αναζήτησης </w:t>
      </w:r>
      <w:del w:id="3978" w:author="Στάθης Καπ" w:date="2023-03-02T04:52:00Z">
        <w:r w:rsidDel="006F007D">
          <w:rPr>
            <w:lang w:val="el-GR"/>
          </w:rPr>
          <w:delText xml:space="preserve">στο </w:delText>
        </w:r>
      </w:del>
      <w:ins w:id="3979" w:author="Στάθης Καπ" w:date="2023-03-02T04:52:00Z">
        <w:r w:rsidR="006F007D">
          <w:rPr>
            <w:lang w:val="el-GR"/>
          </w:rPr>
          <w:t xml:space="preserve">για το </w:t>
        </w:r>
      </w:ins>
      <w:r>
        <w:t>TOPTW</w:t>
      </w:r>
      <w:bookmarkEnd w:id="3977"/>
    </w:p>
    <w:p w14:paraId="3A4A2559" w14:textId="57329491" w:rsidR="00C713D2" w:rsidRDefault="00375B5C" w:rsidP="008101BB">
      <w:pPr>
        <w:rPr>
          <w:lang w:val="el-GR"/>
        </w:rPr>
      </w:pPr>
      <w:del w:id="3980" w:author="Στάθης Καπ" w:date="2023-03-02T07:19:00Z">
        <w:r w:rsidRPr="00375B5C" w:rsidDel="00A33A49">
          <w:rPr>
            <w:lang w:val="el-GR"/>
          </w:rPr>
          <w:delText xml:space="preserve">Ο </w:delText>
        </w:r>
      </w:del>
      <w:del w:id="3981" w:author="Στάθης Καπ" w:date="2023-03-02T04:35:00Z">
        <w:r w:rsidRPr="00375B5C" w:rsidDel="00E05118">
          <w:rPr>
            <w:lang w:val="el-GR"/>
          </w:rPr>
          <w:delText xml:space="preserve">αλγόριθμος </w:delText>
        </w:r>
      </w:del>
      <w:del w:id="3982" w:author="Στάθης Καπ" w:date="2023-03-02T07:19:00Z">
        <w:r w:rsidDel="00A33A49">
          <w:delText>ILS</w:delText>
        </w:r>
        <w:r w:rsidRPr="00375B5C" w:rsidDel="00A33A49">
          <w:rPr>
            <w:lang w:val="el-GR"/>
          </w:rPr>
          <w:delText xml:space="preserve"> αποτελείται </w:delText>
        </w:r>
      </w:del>
      <w:del w:id="3983" w:author="Στάθης Καπ" w:date="2023-03-02T04:35:00Z">
        <w:r w:rsidR="002F1603" w:rsidRPr="00375B5C" w:rsidDel="00E05118">
          <w:rPr>
            <w:lang w:val="el-GR"/>
          </w:rPr>
          <w:delText>ουσιαστικά</w:delText>
        </w:r>
        <w:r w:rsidRPr="00375B5C" w:rsidDel="00E05118">
          <w:rPr>
            <w:lang w:val="el-GR"/>
          </w:rPr>
          <w:delText xml:space="preserve"> </w:delText>
        </w:r>
      </w:del>
      <w:del w:id="3984" w:author="Στάθης Καπ" w:date="2023-03-02T07:19:00Z">
        <w:r w:rsidR="004A155C" w:rsidRPr="00375B5C" w:rsidDel="00A33A49">
          <w:rPr>
            <w:lang w:val="el-GR"/>
          </w:rPr>
          <w:delText>από</w:delText>
        </w:r>
        <w:r w:rsidRPr="00375B5C" w:rsidDel="00A33A49">
          <w:rPr>
            <w:lang w:val="el-GR"/>
          </w:rPr>
          <w:delText xml:space="preserve"> </w:delText>
        </w:r>
      </w:del>
      <w:del w:id="3985" w:author="Στάθης Καπ" w:date="2023-03-02T04:35:00Z">
        <w:r w:rsidRPr="00375B5C" w:rsidDel="001A3B93">
          <w:rPr>
            <w:lang w:val="el-GR"/>
          </w:rPr>
          <w:delText>2</w:delText>
        </w:r>
      </w:del>
      <w:del w:id="3986" w:author="Στάθης Καπ" w:date="2023-03-02T07:18:00Z">
        <w:r w:rsidRPr="00375B5C" w:rsidDel="00795439">
          <w:rPr>
            <w:lang w:val="el-GR"/>
          </w:rPr>
          <w:delText xml:space="preserve"> </w:delText>
        </w:r>
      </w:del>
      <w:del w:id="3987" w:author="Στάθης Καπ" w:date="2023-03-02T07:19:00Z">
        <w:r w:rsidRPr="00375B5C" w:rsidDel="00795439">
          <w:rPr>
            <w:lang w:val="el-GR"/>
          </w:rPr>
          <w:delText xml:space="preserve">βήματα, την Εισαγωγή (Τοπική Αναζήτηση) και τη Διαταραχή. </w:delText>
        </w:r>
      </w:del>
      <w:ins w:id="3988" w:author="Στάθης Καπ" w:date="2023-03-13T00:17:00Z">
        <w:r w:rsidR="00BD1AFF">
          <w:rPr>
            <w:lang w:val="el-GR"/>
          </w:rPr>
          <w:t xml:space="preserve">Πριν </w:t>
        </w:r>
      </w:ins>
      <w:del w:id="3989" w:author="Στάθης Καπ" w:date="2023-03-13T00:17:00Z">
        <w:r w:rsidR="00A131B0" w:rsidRPr="00375B5C" w:rsidDel="00BD1AFF">
          <w:rPr>
            <w:lang w:val="el-GR"/>
          </w:rPr>
          <w:delText>Όμως</w:delText>
        </w:r>
        <w:r w:rsidRPr="00375B5C" w:rsidDel="00BD1AFF">
          <w:rPr>
            <w:lang w:val="el-GR"/>
          </w:rPr>
          <w:delText xml:space="preserve"> </w:delText>
        </w:r>
      </w:del>
      <w:ins w:id="3990" w:author="Στάθης Καπ" w:date="2023-03-13T00:16:00Z">
        <w:r w:rsidR="00014685">
          <w:rPr>
            <w:lang w:val="el-GR"/>
          </w:rPr>
          <w:t>αναλυθεί ο υλοποιηθείς αλγόριθμος</w:t>
        </w:r>
      </w:ins>
      <w:del w:id="3991" w:author="Στάθης Καπ" w:date="2023-03-13T00:16:00Z">
        <w:r w:rsidRPr="00375B5C" w:rsidDel="00014685">
          <w:rPr>
            <w:lang w:val="el-GR"/>
          </w:rPr>
          <w:delText>πριν αναλυθούν ενδελεχώς</w:delText>
        </w:r>
      </w:del>
      <w:r w:rsidRPr="00375B5C">
        <w:rPr>
          <w:lang w:val="el-GR"/>
        </w:rPr>
        <w:t>, πρέπει πρώτα να διευκρινιστούν τα χαρακτηριστικά του κάθε κόμβου.</w:t>
      </w:r>
    </w:p>
    <w:p w14:paraId="49879508" w14:textId="1198392F" w:rsidR="00B20E93" w:rsidRDefault="00BB00B5" w:rsidP="008101BB">
      <w:pPr>
        <w:rPr>
          <w:lang w:val="el-GR"/>
        </w:rPr>
      </w:pPr>
      <w:del w:id="3992" w:author="Στάθης Καπ" w:date="2023-03-13T00:16:00Z">
        <w:r w:rsidDel="00C17782">
          <w:rPr>
            <w:lang w:val="el-GR"/>
          </w:rPr>
          <w:delText>Έ</w:delText>
        </w:r>
        <w:r w:rsidRPr="00BB00B5" w:rsidDel="00C17782">
          <w:rPr>
            <w:lang w:val="el-GR"/>
          </w:rPr>
          <w:delText>τσι λοιπόν,</w:delText>
        </w:r>
      </w:del>
      <w:ins w:id="3993" w:author="Στάθης Καπ" w:date="2023-03-13T00:16:00Z">
        <w:r w:rsidR="00C17782">
          <w:rPr>
            <w:lang w:val="el-GR"/>
          </w:rPr>
          <w:t>Γ</w:t>
        </w:r>
      </w:ins>
      <w:del w:id="3994" w:author="Στάθης Καπ" w:date="2023-03-13T00:16:00Z">
        <w:r w:rsidRPr="00BB00B5" w:rsidDel="00C17782">
          <w:rPr>
            <w:lang w:val="el-GR"/>
          </w:rPr>
          <w:delText xml:space="preserve"> γ</w:delText>
        </w:r>
      </w:del>
      <w:r w:rsidRPr="00BB00B5">
        <w:rPr>
          <w:lang w:val="el-GR"/>
        </w:rPr>
        <w:t xml:space="preserve">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60093E">
      <w:pPr>
        <w:ind w:firstLine="360"/>
        <w:rPr>
          <w:lang w:val="el-GR"/>
        </w:rPr>
        <w:pPrChange w:id="3995" w:author="Στάθης Καπ" w:date="2023-03-13T04:20:00Z">
          <w:pPr/>
        </w:pPrChange>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lastRenderedPageBreak/>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04A17973" w:rsidR="002F740D" w:rsidRDefault="002F740D" w:rsidP="001D23F5">
      <w:pPr>
        <w:pStyle w:val="ListParagraph"/>
        <w:numPr>
          <w:ilvl w:val="0"/>
          <w:numId w:val="9"/>
        </w:numPr>
        <w:rPr>
          <w:lang w:val="el-GR"/>
        </w:rPr>
      </w:pPr>
      <w:r w:rsidRPr="002F740D">
        <w:rPr>
          <w:lang w:val="el-GR"/>
        </w:rPr>
        <w:t xml:space="preserve">η </w:t>
      </w:r>
      <w:commentRangeStart w:id="3996"/>
      <w:r w:rsidRPr="002F740D">
        <w:rPr>
          <w:lang w:val="el-GR"/>
        </w:rPr>
        <w:t xml:space="preserve">διάρκεια συνολικής </w:t>
      </w:r>
      <w:ins w:id="3997" w:author="Στάθης Καπ" w:date="2023-03-05T04:23:00Z">
        <w:r w:rsidR="004A219C">
          <w:rPr>
            <w:lang w:val="el-GR"/>
          </w:rPr>
          <w:t xml:space="preserve">χρονικής </w:t>
        </w:r>
      </w:ins>
      <w:del w:id="3998" w:author="Στάθης Καπ" w:date="2023-03-05T04:23:00Z">
        <w:r w:rsidRPr="002F740D" w:rsidDel="004A219C">
          <w:rPr>
            <w:lang w:val="el-GR"/>
          </w:rPr>
          <w:delText xml:space="preserve">κατανάλωσης </w:delText>
        </w:r>
      </w:del>
      <w:commentRangeEnd w:id="3996"/>
      <w:ins w:id="3999" w:author="Στάθης Καπ" w:date="2023-03-05T04:23:00Z">
        <w:r w:rsidR="004A219C">
          <w:rPr>
            <w:lang w:val="el-GR"/>
          </w:rPr>
          <w:t>ολίσθησης</w:t>
        </w:r>
        <w:r w:rsidR="004A219C" w:rsidRPr="002F740D">
          <w:rPr>
            <w:lang w:val="el-GR"/>
          </w:rPr>
          <w:t xml:space="preserve"> </w:t>
        </w:r>
      </w:ins>
      <w:del w:id="4000" w:author="Στάθης Καπ" w:date="2023-03-05T04:23:00Z">
        <w:r w:rsidR="00472144" w:rsidDel="004A219C">
          <w:rPr>
            <w:rStyle w:val="CommentReference"/>
          </w:rPr>
          <w:commentReference w:id="3996"/>
        </w:r>
      </w:del>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683F35EC" w14:textId="2EE26B03" w:rsidR="001A3B93" w:rsidRDefault="00BE3FDA" w:rsidP="0060093E">
      <w:pPr>
        <w:ind w:firstLine="360"/>
        <w:rPr>
          <w:lang w:val="el-GR"/>
        </w:rPr>
        <w:pPrChange w:id="4001" w:author="Στάθης Καπ" w:date="2023-03-13T04:20:00Z">
          <w:pPr/>
        </w:pPrChange>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del w:id="4002" w:author="Στάθης Καπ" w:date="2023-03-13T00:17:00Z">
            <w:rPr>
              <w:rFonts w:ascii="Cambria Math" w:hAnsi="Cambria Math"/>
              <w:lang w:val="el-GR"/>
            </w:rPr>
            <m:t>T</m:t>
          </w:del>
        </m:r>
        <m:r>
          <w:ins w:id="4003" w:author="Στάθης Καπ" w:date="2023-03-13T00:17:00Z">
            <w:rPr>
              <w:rFonts w:ascii="Cambria Math" w:hAnsi="Cambria Math"/>
              <w:lang w:val="el-GR"/>
            </w:rPr>
            <m:t>travelTim</m:t>
          </w:ins>
        </m:r>
        <m:sSub>
          <m:sSubPr>
            <m:ctrlPr>
              <w:ins w:id="4004" w:author="Στάθης Καπ" w:date="2023-03-13T00:17:00Z">
                <w:rPr>
                  <w:rFonts w:ascii="Cambria Math" w:hAnsi="Cambria Math"/>
                  <w:i/>
                  <w:lang w:val="el-GR"/>
                </w:rPr>
              </w:ins>
            </m:ctrlPr>
          </m:sSubPr>
          <m:e>
            <m:r>
              <w:ins w:id="4005" w:author="Στάθης Καπ" w:date="2023-03-13T00:17:00Z">
                <w:rPr>
                  <w:rFonts w:ascii="Cambria Math" w:hAnsi="Cambria Math"/>
                  <w:lang w:val="el-GR"/>
                </w:rPr>
                <m:t>e</m:t>
              </w:ins>
            </m:r>
          </m:e>
          <m:sub>
            <m:r>
              <w:ins w:id="4006" w:author="Στάθης Καπ" w:date="2023-03-13T00:17:00Z">
                <w:rPr>
                  <w:rFonts w:ascii="Cambria Math" w:hAnsi="Cambria Math"/>
                  <w:lang w:val="el-GR"/>
                </w:rPr>
                <m:t>i</m:t>
              </w:ins>
            </m:r>
            <m:r>
              <w:ins w:id="4007" w:author="Στάθης Καπ" w:date="2023-03-13T00:18:00Z">
                <w:rPr>
                  <w:rFonts w:ascii="Cambria Math" w:hAnsi="Cambria Math"/>
                  <w:lang w:val="el-GR"/>
                </w:rPr>
                <m:t>j</m:t>
              </w:ins>
            </m:r>
          </m:sub>
        </m:sSub>
        <m:sSub>
          <m:sSubPr>
            <m:ctrlPr>
              <w:del w:id="4008" w:author="Στάθης Καπ" w:date="2023-03-13T00:17:00Z">
                <w:rPr>
                  <w:rFonts w:ascii="Cambria Math" w:hAnsi="Cambria Math"/>
                  <w:i/>
                  <w:lang w:val="el-GR"/>
                </w:rPr>
              </w:del>
            </m:ctrlPr>
          </m:sSubPr>
          <m:e>
            <m:r>
              <w:del w:id="4009" w:author="Στάθης Καπ" w:date="2023-03-13T00:17:00Z">
                <w:rPr>
                  <w:rFonts w:ascii="Cambria Math" w:hAnsi="Cambria Math"/>
                  <w:lang w:val="el-GR"/>
                </w:rPr>
                <m:t>T</m:t>
              </w:del>
            </m:r>
          </m:e>
          <m:sub>
            <m:r>
              <w:del w:id="4010" w:author="Στάθης Καπ" w:date="2023-03-13T00:17:00Z">
                <w:rPr>
                  <w:rFonts w:ascii="Cambria Math" w:hAnsi="Cambria Math"/>
                  <w:lang w:val="el-GR"/>
                </w:rPr>
                <m:t>ij</m:t>
              </w:del>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w:t>
      </w:r>
      <w:del w:id="4011" w:author="Στάθης Καπ" w:date="2023-03-02T04:32:00Z">
        <w:r w:rsidRPr="001B2849" w:rsidDel="007577AC">
          <w:rPr>
            <w:lang w:val="el-GR"/>
          </w:rPr>
          <w:delText xml:space="preserve">λίστες </w:delText>
        </w:r>
      </w:del>
      <w:ins w:id="4012" w:author="Στάθης Καπ" w:date="2023-03-02T04:32:00Z">
        <w:r w:rsidR="007577AC">
          <w:rPr>
            <w:lang w:val="el-GR"/>
          </w:rPr>
          <w:t>δομές δεδομένων,</w:t>
        </w:r>
        <w:r w:rsidR="007577AC" w:rsidRPr="001B2849">
          <w:rPr>
            <w:lang w:val="el-GR"/>
          </w:rPr>
          <w:t xml:space="preserve"> </w:t>
        </w:r>
      </w:ins>
      <w:r>
        <w:t>Unvisited</w:t>
      </w:r>
      <w:r w:rsidRPr="001B2849">
        <w:rPr>
          <w:lang w:val="el-GR"/>
        </w:rPr>
        <w:t xml:space="preserve"> και </w:t>
      </w:r>
      <w:r w:rsidR="00F410E4">
        <w:t>Walk</w:t>
      </w:r>
      <w:ins w:id="4013" w:author="Στάθης Καπ" w:date="2023-03-02T04:32:00Z">
        <w:r w:rsidR="007577AC">
          <w:t>s</w:t>
        </w:r>
      </w:ins>
      <w:r w:rsidRPr="001B2849">
        <w:rPr>
          <w:lang w:val="el-GR"/>
        </w:rPr>
        <w:t xml:space="preserve">. </w:t>
      </w:r>
      <w:ins w:id="4014" w:author="Στάθης Καπ" w:date="2023-03-02T04:32:00Z">
        <w:r w:rsidR="007577AC">
          <w:rPr>
            <w:lang w:val="el-GR"/>
          </w:rPr>
          <w:t>Η πρώτη δομή δεδομένων είναι μια λίστα των κόμβων που δεν έχουν συμπεριληφθεί ακόμη στη στις διαδρομές,</w:t>
        </w:r>
      </w:ins>
      <w:ins w:id="4015" w:author="Στάθης Καπ" w:date="2023-03-02T04:33:00Z">
        <w:r w:rsidR="007577AC">
          <w:rPr>
            <w:lang w:val="el-GR"/>
          </w:rPr>
          <w:t xml:space="preserve"> ενώ η δομή δεδομένων </w:t>
        </w:r>
        <w:r w:rsidR="007577AC">
          <w:t>Walks</w:t>
        </w:r>
        <w:r w:rsidR="007577AC" w:rsidRPr="007577AC">
          <w:rPr>
            <w:lang w:val="el-GR"/>
            <w:rPrChange w:id="4016" w:author="Στάθης Καπ" w:date="2023-03-02T04:33:00Z">
              <w:rPr/>
            </w:rPrChange>
          </w:rPr>
          <w:t xml:space="preserve"> </w:t>
        </w:r>
        <w:r w:rsidR="007577AC">
          <w:rPr>
            <w:lang w:val="el-GR"/>
          </w:rPr>
          <w:t xml:space="preserve">είναι ένα σύνολο από λίστες κόμβων που αναπαριστούν τις διαδρομές. Η σειρά των δεδομένων στη λίστα </w:t>
        </w:r>
        <w:r w:rsidR="007577AC">
          <w:t>Unvisited</w:t>
        </w:r>
        <w:r w:rsidR="007577AC" w:rsidRPr="007577AC">
          <w:rPr>
            <w:lang w:val="el-GR"/>
            <w:rPrChange w:id="4017" w:author="Στάθης Καπ" w:date="2023-03-02T04:33:00Z">
              <w:rPr/>
            </w:rPrChange>
          </w:rPr>
          <w:t xml:space="preserve"> </w:t>
        </w:r>
        <w:r w:rsidR="007577AC">
          <w:rPr>
            <w:lang w:val="el-GR"/>
          </w:rPr>
          <w:t xml:space="preserve">δεν παίζει κάποιο ρόλο, ενώ οι σειρές των κόμβων </w:t>
        </w:r>
      </w:ins>
      <w:ins w:id="4018" w:author="Στάθης Καπ" w:date="2023-03-02T04:34:00Z">
        <w:r w:rsidR="007577AC">
          <w:rPr>
            <w:lang w:val="el-GR"/>
          </w:rPr>
          <w:t xml:space="preserve">στη δομή </w:t>
        </w:r>
        <w:r w:rsidR="007577AC">
          <w:t>Walks</w:t>
        </w:r>
        <w:r w:rsidR="007577AC">
          <w:rPr>
            <w:lang w:val="el-GR"/>
          </w:rPr>
          <w:t xml:space="preserve"> είναι σημαντικές για την απεικόνιση των τροχιών.</w:t>
        </w:r>
      </w:ins>
      <w:del w:id="4019" w:author="Στάθης Καπ" w:date="2023-03-02T04:32:00Z">
        <w:r w:rsidRPr="001B2849" w:rsidDel="007577AC">
          <w:rPr>
            <w:lang w:val="el-GR"/>
          </w:rPr>
          <w:delText xml:space="preserve">Στη πρώτη είναι καταχωρημένοι οι κόμβοι που δεν έχουν εισαχθεί </w:delText>
        </w:r>
        <w:r w:rsidR="00810642" w:rsidDel="007577AC">
          <w:rPr>
            <w:lang w:val="el-GR"/>
          </w:rPr>
          <w:delText>ακόμα στη διαδρομή</w:delText>
        </w:r>
        <w:r w:rsidRPr="001B2849" w:rsidDel="007577AC">
          <w:rPr>
            <w:lang w:val="el-GR"/>
          </w:rPr>
          <w:delText xml:space="preserve">, ενώ στη δεύτερη οι κόμβοι που έχουν εισαχθεί. </w:delText>
        </w:r>
      </w:del>
    </w:p>
    <w:p w14:paraId="020BF1E6" w14:textId="7E5CB635" w:rsidR="00F211D6" w:rsidRDefault="00F211D6" w:rsidP="000561C6">
      <w:pPr>
        <w:pStyle w:val="Heading3"/>
        <w:rPr>
          <w:lang w:val="el-GR"/>
        </w:rPr>
      </w:pPr>
      <w:del w:id="4020" w:author="Στάθης Καπ" w:date="2023-02-26T00:54:00Z">
        <w:r w:rsidDel="000561C6">
          <w:rPr>
            <w:lang w:val="el-GR"/>
          </w:rPr>
          <w:delText xml:space="preserve">3.2.1 </w:delText>
        </w:r>
      </w:del>
      <w:bookmarkStart w:id="4021" w:name="_Toc129300376"/>
      <w:r>
        <w:rPr>
          <w:lang w:val="el-GR"/>
        </w:rPr>
        <w:t>Βήμα Εισαγωγής</w:t>
      </w:r>
      <w:bookmarkEnd w:id="4021"/>
    </w:p>
    <w:p w14:paraId="1F4BB9FC" w14:textId="0B474ADE" w:rsidR="005A64E6" w:rsidRDefault="00A37CE4" w:rsidP="00A37CE4">
      <w:pPr>
        <w:rPr>
          <w:lang w:val="el-GR"/>
        </w:rPr>
      </w:pPr>
      <w:r w:rsidRPr="005A64E6">
        <w:rPr>
          <w:lang w:val="el-GR"/>
        </w:rPr>
        <w:t xml:space="preserve">Στο βήμα εισαγωγής γίνεται προσπάθεια </w:t>
      </w:r>
      <w:del w:id="4022" w:author="Στάθης Καπ" w:date="2023-02-25T23:13:00Z">
        <w:r w:rsidRPr="005A64E6" w:rsidDel="00777C2D">
          <w:rPr>
            <w:lang w:val="el-GR"/>
          </w:rPr>
          <w:delText xml:space="preserve">προσθήκης </w:delText>
        </w:r>
      </w:del>
      <w:ins w:id="4023"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w:t>
      </w:r>
      <w:ins w:id="4024" w:author="Στάθης Καπ" w:date="2023-03-13T00:18:00Z">
        <w:r w:rsidR="00D3348C">
          <w:t>Unvisited</w:t>
        </w:r>
        <w:r w:rsidR="00D3348C" w:rsidRPr="00D3348C">
          <w:rPr>
            <w:lang w:val="el-GR"/>
            <w:rPrChange w:id="4025" w:author="Στάθης Καπ" w:date="2023-03-13T00:18:00Z">
              <w:rPr/>
            </w:rPrChange>
          </w:rPr>
          <w:t xml:space="preserve"> </w:t>
        </w:r>
      </w:ins>
      <w:r w:rsidRPr="005A64E6">
        <w:rPr>
          <w:lang w:val="el-GR"/>
        </w:rPr>
        <w:t>κόμβων</w:t>
      </w:r>
      <w:del w:id="4026" w:author="Στάθης Καπ" w:date="2023-03-13T00:18:00Z">
        <w:r w:rsidRPr="005A64E6" w:rsidDel="00D3348C">
          <w:rPr>
            <w:lang w:val="el-GR"/>
          </w:rPr>
          <w:delText>,</w:delText>
        </w:r>
      </w:del>
      <w:ins w:id="4027" w:author="Στάθης Καπ" w:date="2023-03-13T00:18:00Z">
        <w:r w:rsidR="00D3348C" w:rsidRPr="005A64E6" w:rsidDel="00D3348C">
          <w:rPr>
            <w:lang w:val="el-GR"/>
          </w:rPr>
          <w:t xml:space="preserve"> </w:t>
        </w:r>
      </w:ins>
      <w:del w:id="4028" w:author="Στάθης Καπ" w:date="2023-03-13T00:18:00Z">
        <w:r w:rsidRPr="005A64E6" w:rsidDel="00D3348C">
          <w:rPr>
            <w:lang w:val="el-GR"/>
          </w:rPr>
          <w:delText xml:space="preserve"> που βρίσκονται στη λίστα </w:delText>
        </w:r>
        <w:r w:rsidDel="00D3348C">
          <w:delText>Unvisited</w:delText>
        </w:r>
        <w:r w:rsidRPr="005A64E6" w:rsidDel="00D3348C">
          <w:rPr>
            <w:lang w:val="el-GR"/>
          </w:rPr>
          <w:delText xml:space="preserve">, </w:delText>
        </w:r>
      </w:del>
      <w:r w:rsidRPr="005A64E6">
        <w:rPr>
          <w:lang w:val="el-GR"/>
        </w:rPr>
        <w:t xml:space="preserve">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51D17FBA" w:rsidR="00A37CE4" w:rsidRDefault="00A37CE4" w:rsidP="0060093E">
      <w:pPr>
        <w:ind w:firstLine="720"/>
        <w:rPr>
          <w:lang w:val="el-GR"/>
        </w:rPr>
        <w:pPrChange w:id="4029" w:author="Στάθης Καπ" w:date="2023-03-13T04:20:00Z">
          <w:pPr/>
        </w:pPrChange>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w:t>
      </w:r>
      <w:del w:id="4030" w:author="Στάθης Καπ" w:date="2023-03-13T00:20:00Z">
        <w:r w:rsidRPr="005A64E6" w:rsidDel="00B87963">
          <w:rPr>
            <w:lang w:val="el-GR"/>
          </w:rPr>
          <w:delText>,</w:delText>
        </w:r>
      </w:del>
      <w:ins w:id="4031" w:author="Στάθης Καπ" w:date="2023-03-13T00:19:00Z">
        <w:r w:rsidR="00B87963" w:rsidRPr="005A64E6" w:rsidDel="00B87963">
          <w:rPr>
            <w:lang w:val="el-GR"/>
          </w:rPr>
          <w:t xml:space="preserve"> </w:t>
        </w:r>
      </w:ins>
      <w:del w:id="4032" w:author="Στάθης Καπ" w:date="2023-03-13T00:19:00Z">
        <w:r w:rsidRPr="005A64E6" w:rsidDel="00B87963">
          <w:rPr>
            <w:lang w:val="el-GR"/>
          </w:rPr>
          <w:delText xml:space="preserve"> εφόσον εισαχθεί μετά τον </w:delText>
        </w:r>
        <w:r w:rsidDel="00B87963">
          <w:delText>i</w:delText>
        </w:r>
      </w:del>
      <w:del w:id="4033" w:author="Στάθης Καπ" w:date="2023-03-13T00:20:00Z">
        <w:r w:rsidRPr="005A64E6" w:rsidDel="00B87963">
          <w:rPr>
            <w:lang w:val="el-GR"/>
          </w:rPr>
          <w:delText xml:space="preserve">, </w:delText>
        </w:r>
      </w:del>
      <w:r w:rsidRPr="005A64E6">
        <w:rPr>
          <w:lang w:val="el-GR"/>
        </w:rPr>
        <w:t xml:space="preserve">να </w:t>
      </w:r>
      <w:del w:id="4034" w:author="Στάθης Καπ" w:date="2023-03-13T00:20:00Z">
        <w:r w:rsidR="00CB0E6E" w:rsidRPr="005A64E6" w:rsidDel="00B87963">
          <w:rPr>
            <w:lang w:val="el-GR"/>
          </w:rPr>
          <w:delText>μην</w:delText>
        </w:r>
        <w:r w:rsidRPr="005A64E6" w:rsidDel="00B87963">
          <w:rPr>
            <w:lang w:val="el-GR"/>
          </w:rPr>
          <w:delText xml:space="preserve"> </w:delText>
        </w:r>
      </w:del>
      <w:r w:rsidRPr="005A64E6">
        <w:rPr>
          <w:lang w:val="el-GR"/>
        </w:rPr>
        <w:t xml:space="preserve">είναι </w:t>
      </w:r>
      <w:del w:id="4035" w:author="Στάθης Καπ" w:date="2023-03-13T00:20:00Z">
        <w:r w:rsidRPr="005A64E6" w:rsidDel="00B87963">
          <w:rPr>
            <w:lang w:val="el-GR"/>
          </w:rPr>
          <w:delText xml:space="preserve">αργότερα </w:delText>
        </w:r>
      </w:del>
      <w:ins w:id="4036" w:author="Στάθης Καπ" w:date="2023-03-13T00:20:00Z">
        <w:r w:rsidR="00B87963">
          <w:rPr>
            <w:lang w:val="el-GR"/>
          </w:rPr>
          <w:t>πριν</w:t>
        </w:r>
        <w:r w:rsidR="00B87963" w:rsidRPr="005A64E6">
          <w:rPr>
            <w:lang w:val="el-GR"/>
          </w:rPr>
          <w:t xml:space="preserve"> </w:t>
        </w:r>
      </w:ins>
      <w:r w:rsidRPr="005A64E6">
        <w:rPr>
          <w:lang w:val="el-GR"/>
        </w:rPr>
        <w:t xml:space="preserve">από την ώρα </w:t>
      </w:r>
      <w:r w:rsidR="00CB0E6E" w:rsidRPr="005A64E6">
        <w:rPr>
          <w:lang w:val="el-GR"/>
        </w:rPr>
        <w:t>παύσης</w:t>
      </w:r>
      <w:r w:rsidRPr="005A64E6">
        <w:rPr>
          <w:lang w:val="el-GR"/>
        </w:rPr>
        <w:t xml:space="preserve"> λειτουργία</w:t>
      </w:r>
      <w:ins w:id="4037" w:author="Στάθης Καπ" w:date="2023-03-13T00:21:00Z">
        <w:r w:rsidR="00A95BCC">
          <w:rPr>
            <w:lang w:val="el-GR"/>
          </w:rPr>
          <w:t>ς του</w:t>
        </w:r>
      </w:ins>
      <w:del w:id="4038" w:author="Στάθης Καπ" w:date="2023-03-13T00:20:00Z">
        <w:r w:rsidRPr="005A64E6" w:rsidDel="00A95BCC">
          <w:rPr>
            <w:lang w:val="el-GR"/>
          </w:rPr>
          <w:delText xml:space="preserve">ς του κόμβου </w:delText>
        </w:r>
        <w:r w:rsidDel="00A95BCC">
          <w:delText>j</w:delText>
        </w:r>
      </w:del>
      <w:ins w:id="4039" w:author="Στάθης Καπ" w:date="2023-03-13T00:20:00Z">
        <w:r w:rsidR="00B87963" w:rsidRPr="00B87963">
          <w:rPr>
            <w:lang w:val="el-GR"/>
            <w:rPrChange w:id="4040" w:author="Στάθης Καπ" w:date="2023-03-13T00:20:00Z">
              <w:rPr/>
            </w:rPrChange>
          </w:rPr>
          <w:t xml:space="preserve"> (</w:t>
        </w:r>
      </w:ins>
      <m:oMath>
        <m:r>
          <w:ins w:id="4041" w:author="Στάθης Καπ" w:date="2023-03-13T00:20:00Z">
            <w:rPr>
              <w:rFonts w:ascii="Cambria Math" w:hAnsi="Cambria Math"/>
            </w:rPr>
            <m:t>depTim</m:t>
          </w:ins>
        </m:r>
        <m:sSub>
          <m:sSubPr>
            <m:ctrlPr>
              <w:ins w:id="4042" w:author="Στάθης Καπ" w:date="2023-03-13T00:20:00Z">
                <w:rPr>
                  <w:rFonts w:ascii="Cambria Math" w:hAnsi="Cambria Math"/>
                  <w:i/>
                </w:rPr>
              </w:ins>
            </m:ctrlPr>
          </m:sSubPr>
          <m:e>
            <m:r>
              <w:ins w:id="4043" w:author="Στάθης Καπ" w:date="2023-03-13T00:20:00Z">
                <w:rPr>
                  <w:rFonts w:ascii="Cambria Math" w:hAnsi="Cambria Math"/>
                </w:rPr>
                <m:t>e</m:t>
              </w:ins>
            </m:r>
          </m:e>
          <m:sub>
            <m:r>
              <w:ins w:id="4044" w:author="Στάθης Καπ" w:date="2023-03-13T00:20:00Z">
                <w:rPr>
                  <w:rFonts w:ascii="Cambria Math" w:hAnsi="Cambria Math"/>
                </w:rPr>
                <m:t>j</m:t>
              </w:ins>
            </m:r>
          </m:sub>
        </m:sSub>
        <m:r>
          <w:ins w:id="4045" w:author="Στάθης Καπ" w:date="2023-03-13T00:20:00Z">
            <w:rPr>
              <w:rFonts w:ascii="Cambria Math" w:hAnsi="Cambria Math"/>
              <w:lang w:val="el-GR"/>
              <w:rPrChange w:id="4046" w:author="Στάθης Καπ" w:date="2023-03-13T00:20:00Z">
                <w:rPr>
                  <w:rFonts w:ascii="Cambria Math" w:hAnsi="Cambria Math"/>
                </w:rPr>
              </w:rPrChange>
            </w:rPr>
            <m:t>≤</m:t>
          </w:ins>
        </m:r>
        <m:r>
          <w:ins w:id="4047" w:author="Στάθης Καπ" w:date="2023-03-13T00:20:00Z">
            <w:rPr>
              <w:rFonts w:ascii="Cambria Math" w:hAnsi="Cambria Math"/>
            </w:rPr>
            <m:t>closeTim</m:t>
          </w:ins>
        </m:r>
        <m:sSub>
          <m:sSubPr>
            <m:ctrlPr>
              <w:ins w:id="4048" w:author="Στάθης Καπ" w:date="2023-03-13T00:20:00Z">
                <w:rPr>
                  <w:rFonts w:ascii="Cambria Math" w:hAnsi="Cambria Math"/>
                  <w:i/>
                </w:rPr>
              </w:ins>
            </m:ctrlPr>
          </m:sSubPr>
          <m:e>
            <m:r>
              <w:ins w:id="4049" w:author="Στάθης Καπ" w:date="2023-03-13T00:20:00Z">
                <w:rPr>
                  <w:rFonts w:ascii="Cambria Math" w:hAnsi="Cambria Math"/>
                </w:rPr>
                <m:t>e</m:t>
              </w:ins>
            </m:r>
          </m:e>
          <m:sub>
            <m:r>
              <w:ins w:id="4050" w:author="Στάθης Καπ" w:date="2023-03-13T00:20:00Z">
                <w:rPr>
                  <w:rFonts w:ascii="Cambria Math" w:hAnsi="Cambria Math"/>
                </w:rPr>
                <m:t>j</m:t>
              </w:ins>
            </m:r>
          </m:sub>
        </m:sSub>
      </m:oMath>
      <w:ins w:id="4051" w:author="Στάθης Καπ" w:date="2023-03-13T00:20:00Z">
        <w:r w:rsidR="00B87963" w:rsidRPr="00B87963">
          <w:rPr>
            <w:lang w:val="el-GR"/>
            <w:rPrChange w:id="4052" w:author="Στάθης Καπ" w:date="2023-03-13T00:20:00Z">
              <w:rPr/>
            </w:rPrChange>
          </w:rPr>
          <w:t>)</w:t>
        </w:r>
      </w:ins>
      <w:r w:rsidRPr="005A64E6">
        <w:rPr>
          <w:lang w:val="el-GR"/>
        </w:rPr>
        <w:t>. Αρχικά</w:t>
      </w:r>
      <w:ins w:id="4053" w:author="Στάθης Καπ" w:date="2023-03-13T00:21:00Z">
        <w:r w:rsidR="00BB5EA3">
          <w:rPr>
            <w:lang w:val="el-GR"/>
          </w:rPr>
          <w:t>,</w:t>
        </w:r>
      </w:ins>
      <w:r w:rsidRPr="005A64E6">
        <w:rPr>
          <w:lang w:val="el-GR"/>
        </w:rPr>
        <w:t xml:space="preserve"> λοιπόν</w:t>
      </w:r>
      <w:ins w:id="4054" w:author="Στάθης Καπ" w:date="2023-03-13T00:21:00Z">
        <w:r w:rsidR="00BB5EA3">
          <w:rPr>
            <w:lang w:val="el-GR"/>
          </w:rPr>
          <w:t>,</w:t>
        </w:r>
      </w:ins>
      <w:r w:rsidRPr="005A64E6">
        <w:rPr>
          <w:lang w:val="el-GR"/>
        </w:rPr>
        <w:t xml:space="preserve">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m:oMath>
        <m:r>
          <w:ins w:id="4055" w:author="Στάθης Καπ" w:date="2023-03-13T00:18:00Z">
            <w:rPr>
              <w:rFonts w:ascii="Cambria Math" w:hAnsi="Cambria Math"/>
              <w:lang w:val="el-GR"/>
            </w:rPr>
            <m:t>Shif</m:t>
          </w:ins>
        </m:r>
        <m:sSub>
          <m:sSubPr>
            <m:ctrlPr>
              <w:ins w:id="4056" w:author="Στάθης Καπ" w:date="2023-03-13T00:18:00Z">
                <w:rPr>
                  <w:rFonts w:ascii="Cambria Math" w:hAnsi="Cambria Math"/>
                  <w:i/>
                  <w:lang w:val="el-GR"/>
                </w:rPr>
              </w:ins>
            </m:ctrlPr>
          </m:sSubPr>
          <m:e>
            <m:r>
              <w:ins w:id="4057" w:author="Στάθης Καπ" w:date="2023-03-13T00:18:00Z">
                <w:rPr>
                  <w:rFonts w:ascii="Cambria Math" w:hAnsi="Cambria Math"/>
                  <w:lang w:val="el-GR"/>
                </w:rPr>
                <m:t>t</m:t>
              </w:ins>
            </m:r>
          </m:e>
          <m:sub>
            <m:r>
              <w:ins w:id="4058" w:author="Στάθης Καπ" w:date="2023-03-13T00:18:00Z">
                <w:rPr>
                  <w:rFonts w:ascii="Cambria Math" w:hAnsi="Cambria Math"/>
                  <w:lang w:val="el-GR"/>
                </w:rPr>
                <m:t>j</m:t>
              </w:ins>
            </m:r>
          </m:sub>
        </m:sSub>
      </m:oMath>
      <w:del w:id="4059" w:author="Στάθης Καπ" w:date="2023-03-13T00:18:00Z">
        <w:r w:rsidR="00982EC0" w:rsidDel="00B805F5">
          <w:delText>Shift</w:delText>
        </w:r>
        <w:r w:rsidR="00376731" w:rsidRPr="00376731" w:rsidDel="00B805F5">
          <w:rPr>
            <w:lang w:val="el-GR"/>
          </w:rPr>
          <w:delText>{</w:delText>
        </w:r>
        <w:r w:rsidR="00982EC0" w:rsidDel="00B805F5">
          <w:delText>j</w:delText>
        </w:r>
        <w:r w:rsidR="00376731" w:rsidRPr="00376731" w:rsidDel="00B805F5">
          <w:rPr>
            <w:lang w:val="el-GR"/>
          </w:rPr>
          <w:delText>}</w:delText>
        </w:r>
      </w:del>
      <w:r w:rsidR="00982EC0" w:rsidRPr="00C95EE1">
        <w:rPr>
          <w:lang w:val="el-GR"/>
        </w:rPr>
        <w:t xml:space="preserve"> για αυτό το σημείο εισαγωγής</w:t>
      </w:r>
      <w:r w:rsidR="00CB13FC">
        <w:rPr>
          <w:lang w:val="el-GR"/>
        </w:rPr>
        <w:t>.</w:t>
      </w:r>
    </w:p>
    <w:p w14:paraId="7BB6FE9A" w14:textId="5DD9F25E" w:rsidR="00E17321" w:rsidRDefault="005A0742" w:rsidP="0060093E">
      <w:pPr>
        <w:ind w:firstLine="720"/>
        <w:rPr>
          <w:lang w:val="el-GR"/>
        </w:rPr>
        <w:pPrChange w:id="4060" w:author="Στάθης Καπ" w:date="2023-03-13T04:20:00Z">
          <w:pPr/>
        </w:pPrChange>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w:t>
      </w:r>
      <w:customXmlInsRangeStart w:id="4061" w:author="Στάθης Καπ" w:date="2023-03-13T00:22:00Z"/>
      <w:sdt>
        <w:sdtPr>
          <w:rPr>
            <w:lang w:val="el-GR"/>
          </w:rPr>
          <w:id w:val="-1164237260"/>
          <w:citation/>
        </w:sdtPr>
        <w:sdtContent>
          <w:customXmlInsRangeEnd w:id="4061"/>
          <w:ins w:id="4062" w:author="Στάθης Καπ" w:date="2023-03-13T00:22:00Z">
            <w:r w:rsidR="002279F3">
              <w:rPr>
                <w:lang w:val="el-GR"/>
              </w:rPr>
              <w:fldChar w:fldCharType="begin"/>
            </w:r>
            <w:r w:rsidR="002279F3">
              <w:rPr>
                <w:lang w:val="el-GR"/>
              </w:rPr>
              <w:instrText xml:space="preserve"> CITATION Pie09 \l 1032 </w:instrText>
            </w:r>
          </w:ins>
          <w:r w:rsidR="002279F3">
            <w:rPr>
              <w:lang w:val="el-GR"/>
            </w:rPr>
            <w:fldChar w:fldCharType="separate"/>
          </w:r>
          <w:r w:rsidR="008A6678">
            <w:rPr>
              <w:noProof/>
              <w:lang w:val="el-GR"/>
            </w:rPr>
            <w:t xml:space="preserve"> </w:t>
          </w:r>
          <w:r w:rsidR="008A6678" w:rsidRPr="008A6678">
            <w:rPr>
              <w:noProof/>
              <w:lang w:val="el-GR"/>
            </w:rPr>
            <w:t>[6]</w:t>
          </w:r>
          <w:ins w:id="4063" w:author="Στάθης Καπ" w:date="2023-03-13T00:22:00Z">
            <w:r w:rsidR="002279F3">
              <w:rPr>
                <w:lang w:val="el-GR"/>
              </w:rPr>
              <w:fldChar w:fldCharType="end"/>
            </w:r>
          </w:ins>
          <w:customXmlInsRangeStart w:id="4064" w:author="Στάθης Καπ" w:date="2023-03-13T00:22:00Z"/>
        </w:sdtContent>
      </w:sdt>
      <w:customXmlInsRangeEnd w:id="4064"/>
      <w:ins w:id="4065" w:author="Στάθης Καπ" w:date="2023-03-13T00:22:00Z">
        <w:r w:rsidR="002279F3">
          <w:rPr>
            <w:lang w:val="el-GR"/>
          </w:rPr>
          <w:t>.</w:t>
        </w:r>
      </w:ins>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τσι, με τη παραπάνω λογική, κάθε φορά ο πρώτος κόμβος προς εισαγωγή θα εισάγεται στη πρώτη διαδρομή</w:t>
      </w:r>
      <w:del w:id="4066" w:author="Στάθης Καπ" w:date="2023-03-01T05:31:00Z">
        <w:r w:rsidRPr="00B91CF3" w:rsidDel="0017579B">
          <w:rPr>
            <w:lang w:val="el-GR"/>
          </w:rPr>
          <w:delText xml:space="preserve">. </w:delText>
        </w:r>
        <w:commentRangeStart w:id="4067"/>
        <w:r w:rsidRPr="00B91CF3" w:rsidDel="0017579B">
          <w:rPr>
            <w:lang w:val="el-GR"/>
          </w:rPr>
          <w:delText>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w:delText>
        </w:r>
      </w:del>
      <w:r w:rsidRPr="00B91CF3">
        <w:rPr>
          <w:lang w:val="el-GR"/>
        </w:rPr>
        <w:t xml:space="preserve">. </w:t>
      </w:r>
      <w:commentRangeEnd w:id="4067"/>
      <w:r w:rsidR="00BB15A2">
        <w:rPr>
          <w:rStyle w:val="CommentReference"/>
        </w:rPr>
        <w:commentReference w:id="4067"/>
      </w:r>
      <w:r w:rsidRPr="00B91CF3">
        <w:rPr>
          <w:lang w:val="el-GR"/>
        </w:rPr>
        <w:t xml:space="preserve">Για το λόγο αυτό, στη </w:t>
      </w:r>
      <w:r w:rsidRPr="00B91CF3">
        <w:rPr>
          <w:lang w:val="el-GR"/>
        </w:rPr>
        <w:lastRenderedPageBreak/>
        <w:t xml:space="preserve">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4068" w:author="Στάθης Καπ" w:date="2023-02-01T21:23:00Z"/>
        </w:trPr>
        <w:tc>
          <w:tcPr>
            <w:tcW w:w="350" w:type="pct"/>
          </w:tcPr>
          <w:p w14:paraId="4B22FD3B" w14:textId="77777777" w:rsidR="004F6E32" w:rsidRDefault="004F6E32">
            <w:pPr>
              <w:spacing w:after="160"/>
              <w:rPr>
                <w:ins w:id="4069" w:author="Στάθης Καπ" w:date="2023-02-01T21:23:00Z"/>
                <w:lang w:val="el-GR"/>
              </w:rPr>
              <w:pPrChange w:id="4070" w:author="Στάθης Καπ" w:date="2023-02-01T08:46:00Z">
                <w:pPr/>
              </w:pPrChange>
            </w:pPr>
          </w:p>
        </w:tc>
        <w:tc>
          <w:tcPr>
            <w:tcW w:w="4300" w:type="pct"/>
          </w:tcPr>
          <w:p w14:paraId="18599328" w14:textId="7A421D8F" w:rsidR="004F6E32" w:rsidRPr="005846FF" w:rsidRDefault="004F6E32">
            <w:pPr>
              <w:spacing w:after="160"/>
              <w:rPr>
                <w:ins w:id="4071" w:author="Στάθης Καπ" w:date="2023-02-01T21:23:00Z"/>
                <w:lang w:val="el-GR"/>
              </w:rPr>
              <w:pPrChange w:id="4072" w:author="Στάθης Καπ" w:date="2023-02-01T08:46:00Z">
                <w:pPr/>
              </w:pPrChange>
            </w:pPr>
            <m:oMathPara>
              <m:oMath>
                <m:r>
                  <w:ins w:id="4073" w:author="Στάθης Καπ" w:date="2023-02-01T21:23:00Z">
                    <w:rPr>
                      <w:rFonts w:ascii="Cambria Math" w:hAnsi="Cambria Math"/>
                    </w:rPr>
                    <m:t>arrTim</m:t>
                  </w:ins>
                </m:r>
                <m:sSub>
                  <m:sSubPr>
                    <m:ctrlPr>
                      <w:ins w:id="4074" w:author="Στάθης Καπ" w:date="2023-02-01T21:23:00Z">
                        <w:rPr>
                          <w:rFonts w:ascii="Cambria Math" w:hAnsi="Cambria Math"/>
                          <w:i/>
                        </w:rPr>
                      </w:ins>
                    </m:ctrlPr>
                  </m:sSubPr>
                  <m:e>
                    <m:r>
                      <w:ins w:id="4075" w:author="Στάθης Καπ" w:date="2023-02-01T21:23:00Z">
                        <w:rPr>
                          <w:rFonts w:ascii="Cambria Math" w:hAnsi="Cambria Math"/>
                        </w:rPr>
                        <m:t>e</m:t>
                      </w:ins>
                    </m:r>
                  </m:e>
                  <m:sub>
                    <m:r>
                      <w:ins w:id="4076" w:author="Στάθης Καπ" w:date="2023-02-01T21:23:00Z">
                        <w:rPr>
                          <w:rFonts w:ascii="Cambria Math" w:hAnsi="Cambria Math"/>
                        </w:rPr>
                        <m:t>j</m:t>
                      </w:ins>
                    </m:r>
                  </m:sub>
                </m:sSub>
                <m:r>
                  <w:ins w:id="4077" w:author="Στάθης Καπ" w:date="2023-02-01T21:23:00Z">
                    <w:rPr>
                      <w:rFonts w:ascii="Cambria Math" w:hAnsi="Cambria Math"/>
                    </w:rPr>
                    <m:t>=depTim</m:t>
                  </w:ins>
                </m:r>
                <m:sSub>
                  <m:sSubPr>
                    <m:ctrlPr>
                      <w:ins w:id="4078" w:author="Στάθης Καπ" w:date="2023-02-01T21:23:00Z">
                        <w:rPr>
                          <w:rFonts w:ascii="Cambria Math" w:hAnsi="Cambria Math"/>
                          <w:i/>
                        </w:rPr>
                      </w:ins>
                    </m:ctrlPr>
                  </m:sSubPr>
                  <m:e>
                    <m:r>
                      <w:ins w:id="4079" w:author="Στάθης Καπ" w:date="2023-02-01T21:23:00Z">
                        <w:rPr>
                          <w:rFonts w:ascii="Cambria Math" w:hAnsi="Cambria Math"/>
                        </w:rPr>
                        <m:t>e</m:t>
                      </w:ins>
                    </m:r>
                  </m:e>
                  <m:sub>
                    <m:r>
                      <w:ins w:id="4080" w:author="Στάθης Καπ" w:date="2023-02-01T21:23:00Z">
                        <w:rPr>
                          <w:rFonts w:ascii="Cambria Math" w:hAnsi="Cambria Math"/>
                        </w:rPr>
                        <m:t>i</m:t>
                      </w:ins>
                    </m:r>
                  </m:sub>
                </m:sSub>
                <m:r>
                  <w:ins w:id="4081" w:author="Στάθης Καπ" w:date="2023-02-01T21:23:00Z">
                    <w:rPr>
                      <w:rFonts w:ascii="Cambria Math" w:hAnsi="Cambria Math"/>
                    </w:rPr>
                    <m:t>+T</m:t>
                  </w:ins>
                </m:r>
                <m:sSub>
                  <m:sSubPr>
                    <m:ctrlPr>
                      <w:ins w:id="4082" w:author="Στάθης Καπ" w:date="2023-02-01T21:23:00Z">
                        <w:rPr>
                          <w:rFonts w:ascii="Cambria Math" w:hAnsi="Cambria Math"/>
                          <w:i/>
                        </w:rPr>
                      </w:ins>
                    </m:ctrlPr>
                  </m:sSubPr>
                  <m:e>
                    <m:r>
                      <w:ins w:id="4083" w:author="Στάθης Καπ" w:date="2023-02-01T21:23:00Z">
                        <w:rPr>
                          <w:rFonts w:ascii="Cambria Math" w:hAnsi="Cambria Math"/>
                        </w:rPr>
                        <m:t>T</m:t>
                      </w:ins>
                    </m:r>
                  </m:e>
                  <m:sub>
                    <m:r>
                      <w:ins w:id="4084" w:author="Στάθης Καπ" w:date="2023-02-01T21:23:00Z">
                        <w:rPr>
                          <w:rFonts w:ascii="Cambria Math" w:hAnsi="Cambria Math"/>
                        </w:rPr>
                        <m:t>ij</m:t>
                      </w:ins>
                    </m:r>
                  </m:sub>
                </m:sSub>
              </m:oMath>
            </m:oMathPara>
          </w:p>
        </w:tc>
        <w:tc>
          <w:tcPr>
            <w:tcW w:w="350" w:type="pct"/>
            <w:vAlign w:val="center"/>
          </w:tcPr>
          <w:p w14:paraId="3F6F2D63" w14:textId="1ACECC8E" w:rsidR="004F6E32" w:rsidRPr="00603993" w:rsidRDefault="004F6E32" w:rsidP="00237FE3">
            <w:pPr>
              <w:pStyle w:val="Caption"/>
              <w:spacing w:after="160"/>
              <w:rPr>
                <w:ins w:id="4085" w:author="Στάθης Καπ" w:date="2023-02-01T21:23:00Z"/>
                <w:rPrChange w:id="4086" w:author="Στάθης Καπ" w:date="2023-02-01T08:49:00Z">
                  <w:rPr>
                    <w:ins w:id="4087" w:author="Στάθης Καπ" w:date="2023-02-01T21:23:00Z"/>
                    <w:lang w:val="el-GR"/>
                  </w:rPr>
                </w:rPrChange>
              </w:rPr>
            </w:pPr>
            <w:ins w:id="4088" w:author="Στάθης Καπ" w:date="2023-02-01T21:23: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089"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w:t>
            </w:r>
            <w:ins w:id="4090" w:author="Στάθης Καπ" w:date="2023-02-01T21:23:00Z">
              <w:r>
                <w:rPr>
                  <w:lang w:val="el-GR"/>
                </w:rPr>
                <w:fldChar w:fldCharType="end"/>
              </w:r>
              <w:r>
                <w:t>)</w:t>
              </w:r>
            </w:ins>
          </w:p>
        </w:tc>
      </w:tr>
      <w:tr w:rsidR="00E168B2" w14:paraId="26675BCD" w14:textId="77777777" w:rsidTr="00237FE3">
        <w:trPr>
          <w:ins w:id="4091" w:author="Στάθης Καπ" w:date="2023-02-01T21:23:00Z"/>
        </w:trPr>
        <w:tc>
          <w:tcPr>
            <w:tcW w:w="350" w:type="pct"/>
          </w:tcPr>
          <w:p w14:paraId="2A0950E8" w14:textId="77777777" w:rsidR="00E168B2" w:rsidRDefault="00E168B2">
            <w:pPr>
              <w:spacing w:after="160"/>
              <w:rPr>
                <w:ins w:id="4092" w:author="Στάθης Καπ" w:date="2023-02-01T21:23:00Z"/>
                <w:lang w:val="el-GR"/>
              </w:rPr>
              <w:pPrChange w:id="4093" w:author="Στάθης Καπ" w:date="2023-02-01T08:46:00Z">
                <w:pPr/>
              </w:pPrChange>
            </w:pPr>
          </w:p>
        </w:tc>
        <w:tc>
          <w:tcPr>
            <w:tcW w:w="4300" w:type="pct"/>
          </w:tcPr>
          <w:p w14:paraId="42719C96" w14:textId="1689D242" w:rsidR="00E168B2" w:rsidRPr="005846FF" w:rsidRDefault="00E168B2">
            <w:pPr>
              <w:spacing w:after="160"/>
              <w:rPr>
                <w:ins w:id="4094" w:author="Στάθης Καπ" w:date="2023-02-01T21:23:00Z"/>
                <w:lang w:val="el-GR"/>
              </w:rPr>
              <w:pPrChange w:id="4095" w:author="Στάθης Καπ" w:date="2023-02-01T08:46:00Z">
                <w:pPr/>
              </w:pPrChange>
            </w:pPr>
            <m:oMathPara>
              <m:oMath>
                <m:r>
                  <w:ins w:id="4096" w:author="Στάθης Καπ" w:date="2023-02-01T21:23:00Z">
                    <w:rPr>
                      <w:rFonts w:ascii="Cambria Math" w:hAnsi="Cambria Math"/>
                    </w:rPr>
                    <m:t>wai</m:t>
                  </w:ins>
                </m:r>
                <m:sSub>
                  <m:sSubPr>
                    <m:ctrlPr>
                      <w:ins w:id="4097" w:author="Στάθης Καπ" w:date="2023-02-01T21:23:00Z">
                        <w:rPr>
                          <w:rFonts w:ascii="Cambria Math" w:hAnsi="Cambria Math"/>
                          <w:i/>
                        </w:rPr>
                      </w:ins>
                    </m:ctrlPr>
                  </m:sSubPr>
                  <m:e>
                    <m:r>
                      <w:ins w:id="4098" w:author="Στάθης Καπ" w:date="2023-02-01T21:23:00Z">
                        <w:rPr>
                          <w:rFonts w:ascii="Cambria Math" w:hAnsi="Cambria Math"/>
                        </w:rPr>
                        <m:t>t</m:t>
                      </w:ins>
                    </m:r>
                  </m:e>
                  <m:sub>
                    <m:r>
                      <w:ins w:id="4099" w:author="Στάθης Καπ" w:date="2023-02-01T21:23:00Z">
                        <w:rPr>
                          <w:rFonts w:ascii="Cambria Math" w:hAnsi="Cambria Math"/>
                        </w:rPr>
                        <m:t>j</m:t>
                      </w:ins>
                    </m:r>
                  </m:sub>
                </m:sSub>
                <m:r>
                  <w:ins w:id="4100" w:author="Στάθης Καπ" w:date="2023-02-01T21:23:00Z">
                    <w:rPr>
                      <w:rFonts w:ascii="Cambria Math" w:hAnsi="Cambria Math"/>
                    </w:rPr>
                    <m:t>=</m:t>
                  </w:ins>
                </m:r>
                <m:r>
                  <w:ins w:id="4101" w:author="Στάθης Καπ" w:date="2023-02-01T21:23:00Z">
                    <m:rPr>
                      <m:sty m:val="p"/>
                    </m:rPr>
                    <w:rPr>
                      <w:rFonts w:ascii="Cambria Math" w:hAnsi="Cambria Math"/>
                    </w:rPr>
                    <m:t>max⁡</m:t>
                  </w:ins>
                </m:r>
                <m:r>
                  <w:ins w:id="4102" w:author="Στάθης Καπ" w:date="2023-02-01T21:23:00Z">
                    <w:rPr>
                      <w:rFonts w:ascii="Cambria Math" w:hAnsi="Cambria Math"/>
                    </w:rPr>
                    <m:t>(0, openTim</m:t>
                  </w:ins>
                </m:r>
                <m:sSub>
                  <m:sSubPr>
                    <m:ctrlPr>
                      <w:ins w:id="4103" w:author="Στάθης Καπ" w:date="2023-02-01T21:23:00Z">
                        <w:rPr>
                          <w:rFonts w:ascii="Cambria Math" w:hAnsi="Cambria Math"/>
                          <w:i/>
                        </w:rPr>
                      </w:ins>
                    </m:ctrlPr>
                  </m:sSubPr>
                  <m:e>
                    <m:r>
                      <w:ins w:id="4104" w:author="Στάθης Καπ" w:date="2023-02-01T21:23:00Z">
                        <w:rPr>
                          <w:rFonts w:ascii="Cambria Math" w:hAnsi="Cambria Math"/>
                        </w:rPr>
                        <m:t>e</m:t>
                      </w:ins>
                    </m:r>
                  </m:e>
                  <m:sub>
                    <m:r>
                      <w:ins w:id="4105" w:author="Στάθης Καπ" w:date="2023-02-01T21:23:00Z">
                        <w:rPr>
                          <w:rFonts w:ascii="Cambria Math" w:hAnsi="Cambria Math"/>
                        </w:rPr>
                        <m:t>j</m:t>
                      </w:ins>
                    </m:r>
                  </m:sub>
                </m:sSub>
                <m:r>
                  <w:ins w:id="4106" w:author="Στάθης Καπ" w:date="2023-02-01T21:23:00Z">
                    <w:rPr>
                      <w:rFonts w:ascii="Cambria Math" w:hAnsi="Cambria Math"/>
                    </w:rPr>
                    <m:t>-arrTim</m:t>
                  </w:ins>
                </m:r>
                <m:sSub>
                  <m:sSubPr>
                    <m:ctrlPr>
                      <w:ins w:id="4107" w:author="Στάθης Καπ" w:date="2023-02-01T21:23:00Z">
                        <w:rPr>
                          <w:rFonts w:ascii="Cambria Math" w:hAnsi="Cambria Math"/>
                          <w:i/>
                        </w:rPr>
                      </w:ins>
                    </m:ctrlPr>
                  </m:sSubPr>
                  <m:e>
                    <m:r>
                      <w:ins w:id="4108" w:author="Στάθης Καπ" w:date="2023-02-01T21:23:00Z">
                        <w:rPr>
                          <w:rFonts w:ascii="Cambria Math" w:hAnsi="Cambria Math"/>
                        </w:rPr>
                        <m:t>e</m:t>
                      </w:ins>
                    </m:r>
                  </m:e>
                  <m:sub>
                    <m:r>
                      <w:ins w:id="4109" w:author="Στάθης Καπ" w:date="2023-02-01T21:23:00Z">
                        <w:rPr>
                          <w:rFonts w:ascii="Cambria Math" w:hAnsi="Cambria Math"/>
                        </w:rPr>
                        <m:t>j</m:t>
                      </w:ins>
                    </m:r>
                  </m:sub>
                </m:sSub>
                <m:r>
                  <w:ins w:id="4110" w:author="Στάθης Καπ" w:date="2023-02-01T21:23:00Z">
                    <w:rPr>
                      <w:rFonts w:ascii="Cambria Math" w:hAnsi="Cambria Math"/>
                    </w:rPr>
                    <m:t>)</m:t>
                  </w:ins>
                </m:r>
              </m:oMath>
            </m:oMathPara>
          </w:p>
        </w:tc>
        <w:tc>
          <w:tcPr>
            <w:tcW w:w="350" w:type="pct"/>
            <w:vAlign w:val="center"/>
          </w:tcPr>
          <w:p w14:paraId="1B910B33" w14:textId="4B360F9C" w:rsidR="00E168B2" w:rsidRPr="00A92D34" w:rsidRDefault="00E168B2" w:rsidP="00237FE3">
            <w:pPr>
              <w:pStyle w:val="Caption"/>
              <w:spacing w:after="160"/>
              <w:rPr>
                <w:ins w:id="4111" w:author="Στάθης Καπ" w:date="2023-02-01T21:23:00Z"/>
                <w:rPrChange w:id="4112" w:author="Στάθης Καπ" w:date="2023-02-01T21:24:00Z">
                  <w:rPr>
                    <w:ins w:id="4113" w:author="Στάθης Καπ" w:date="2023-02-01T21:23:00Z"/>
                    <w:lang w:val="el-GR"/>
                  </w:rPr>
                </w:rPrChange>
              </w:rPr>
            </w:pPr>
            <w:ins w:id="4114"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657928">
              <w:rPr>
                <w:noProof/>
                <w:lang w:val="el-GR"/>
              </w:rPr>
              <w:t>3</w:t>
            </w:r>
            <w:ins w:id="4115"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657928">
              <w:rPr>
                <w:noProof/>
                <w:lang w:val="el-GR"/>
              </w:rPr>
              <w:t>2</w:t>
            </w:r>
            <w:ins w:id="4116" w:author="Στάθης Καπ" w:date="2023-02-01T21:23:00Z">
              <w:r w:rsidRPr="00A92D34">
                <w:rPr>
                  <w:lang w:val="el-GR"/>
                </w:rPr>
                <w:fldChar w:fldCharType="end"/>
              </w:r>
              <w:r w:rsidRPr="00A92D34">
                <w:t>)</w:t>
              </w:r>
            </w:ins>
          </w:p>
        </w:tc>
      </w:tr>
      <w:tr w:rsidR="005109BD" w14:paraId="5042CBA3" w14:textId="77777777" w:rsidTr="00237FE3">
        <w:trPr>
          <w:ins w:id="4117" w:author="Στάθης Καπ" w:date="2023-02-01T21:24:00Z"/>
        </w:trPr>
        <w:tc>
          <w:tcPr>
            <w:tcW w:w="350" w:type="pct"/>
          </w:tcPr>
          <w:p w14:paraId="7A01AA4F" w14:textId="77777777" w:rsidR="005109BD" w:rsidRDefault="005109BD">
            <w:pPr>
              <w:spacing w:after="160"/>
              <w:rPr>
                <w:ins w:id="4118" w:author="Στάθης Καπ" w:date="2023-02-01T21:24:00Z"/>
                <w:lang w:val="el-GR"/>
              </w:rPr>
              <w:pPrChange w:id="4119" w:author="Στάθης Καπ" w:date="2023-02-01T08:46:00Z">
                <w:pPr/>
              </w:pPrChange>
            </w:pPr>
          </w:p>
        </w:tc>
        <w:tc>
          <w:tcPr>
            <w:tcW w:w="4300" w:type="pct"/>
          </w:tcPr>
          <w:p w14:paraId="2CEF9B60" w14:textId="728DC0E4" w:rsidR="005109BD" w:rsidRPr="005846FF" w:rsidRDefault="005109BD">
            <w:pPr>
              <w:spacing w:after="160"/>
              <w:rPr>
                <w:ins w:id="4120" w:author="Στάθης Καπ" w:date="2023-02-01T21:24:00Z"/>
                <w:lang w:val="el-GR"/>
              </w:rPr>
              <w:pPrChange w:id="4121" w:author="Στάθης Καπ" w:date="2023-02-01T08:46:00Z">
                <w:pPr/>
              </w:pPrChange>
            </w:pPr>
            <m:oMathPara>
              <m:oMath>
                <m:r>
                  <w:ins w:id="4122" w:author="Στάθης Καπ" w:date="2023-02-01T21:24:00Z">
                    <w:rPr>
                      <w:rFonts w:ascii="Cambria Math" w:hAnsi="Cambria Math"/>
                    </w:rPr>
                    <m:t>startOfVisi</m:t>
                  </w:ins>
                </m:r>
                <m:sSub>
                  <m:sSubPr>
                    <m:ctrlPr>
                      <w:ins w:id="4123" w:author="Στάθης Καπ" w:date="2023-02-01T21:24:00Z">
                        <w:rPr>
                          <w:rFonts w:ascii="Cambria Math" w:hAnsi="Cambria Math"/>
                          <w:i/>
                        </w:rPr>
                      </w:ins>
                    </m:ctrlPr>
                  </m:sSubPr>
                  <m:e>
                    <m:r>
                      <w:ins w:id="4124" w:author="Στάθης Καπ" w:date="2023-02-01T21:24:00Z">
                        <w:rPr>
                          <w:rFonts w:ascii="Cambria Math" w:hAnsi="Cambria Math"/>
                        </w:rPr>
                        <m:t>t</m:t>
                      </w:ins>
                    </m:r>
                  </m:e>
                  <m:sub>
                    <m:r>
                      <w:ins w:id="4125" w:author="Στάθης Καπ" w:date="2023-02-01T21:24:00Z">
                        <w:rPr>
                          <w:rFonts w:ascii="Cambria Math" w:hAnsi="Cambria Math"/>
                        </w:rPr>
                        <m:t>j</m:t>
                      </w:ins>
                    </m:r>
                  </m:sub>
                </m:sSub>
                <m:r>
                  <w:ins w:id="4126" w:author="Στάθης Καπ" w:date="2023-02-01T21:24:00Z">
                    <w:rPr>
                      <w:rFonts w:ascii="Cambria Math" w:hAnsi="Cambria Math"/>
                    </w:rPr>
                    <m:t>=arrTim</m:t>
                  </w:ins>
                </m:r>
                <m:sSub>
                  <m:sSubPr>
                    <m:ctrlPr>
                      <w:ins w:id="4127" w:author="Στάθης Καπ" w:date="2023-02-01T21:24:00Z">
                        <w:rPr>
                          <w:rFonts w:ascii="Cambria Math" w:hAnsi="Cambria Math"/>
                          <w:i/>
                        </w:rPr>
                      </w:ins>
                    </m:ctrlPr>
                  </m:sSubPr>
                  <m:e>
                    <m:r>
                      <w:ins w:id="4128" w:author="Στάθης Καπ" w:date="2023-02-01T21:24:00Z">
                        <w:rPr>
                          <w:rFonts w:ascii="Cambria Math" w:hAnsi="Cambria Math"/>
                        </w:rPr>
                        <m:t>e</m:t>
                      </w:ins>
                    </m:r>
                  </m:e>
                  <m:sub>
                    <m:r>
                      <w:ins w:id="4129" w:author="Στάθης Καπ" w:date="2023-02-01T21:24:00Z">
                        <w:rPr>
                          <w:rFonts w:ascii="Cambria Math" w:hAnsi="Cambria Math"/>
                        </w:rPr>
                        <m:t>j</m:t>
                      </w:ins>
                    </m:r>
                  </m:sub>
                </m:sSub>
                <m:r>
                  <w:ins w:id="4130" w:author="Στάθης Καπ" w:date="2023-02-01T21:24:00Z">
                    <w:rPr>
                      <w:rFonts w:ascii="Cambria Math" w:hAnsi="Cambria Math"/>
                    </w:rPr>
                    <m:t>+wai</m:t>
                  </w:ins>
                </m:r>
                <m:sSub>
                  <m:sSubPr>
                    <m:ctrlPr>
                      <w:ins w:id="4131" w:author="Στάθης Καπ" w:date="2023-02-01T21:24:00Z">
                        <w:rPr>
                          <w:rFonts w:ascii="Cambria Math" w:hAnsi="Cambria Math"/>
                          <w:i/>
                        </w:rPr>
                      </w:ins>
                    </m:ctrlPr>
                  </m:sSubPr>
                  <m:e>
                    <m:r>
                      <w:ins w:id="4132" w:author="Στάθης Καπ" w:date="2023-02-01T21:24:00Z">
                        <w:rPr>
                          <w:rFonts w:ascii="Cambria Math" w:hAnsi="Cambria Math"/>
                        </w:rPr>
                        <m:t>t</m:t>
                      </w:ins>
                    </m:r>
                  </m:e>
                  <m:sub>
                    <m:r>
                      <w:ins w:id="4133" w:author="Στάθης Καπ" w:date="2023-02-01T21:24:00Z">
                        <w:rPr>
                          <w:rFonts w:ascii="Cambria Math" w:hAnsi="Cambria Math"/>
                        </w:rPr>
                        <m:t>j</m:t>
                      </w:ins>
                    </m:r>
                  </m:sub>
                </m:sSub>
              </m:oMath>
            </m:oMathPara>
          </w:p>
        </w:tc>
        <w:tc>
          <w:tcPr>
            <w:tcW w:w="350" w:type="pct"/>
            <w:vAlign w:val="center"/>
          </w:tcPr>
          <w:p w14:paraId="7F288352" w14:textId="5FF070F8" w:rsidR="005109BD" w:rsidRPr="00603993" w:rsidRDefault="005109BD" w:rsidP="00237FE3">
            <w:pPr>
              <w:pStyle w:val="Caption"/>
              <w:spacing w:after="160"/>
              <w:rPr>
                <w:ins w:id="4134" w:author="Στάθης Καπ" w:date="2023-02-01T21:24:00Z"/>
                <w:rPrChange w:id="4135" w:author="Στάθης Καπ" w:date="2023-02-01T08:49:00Z">
                  <w:rPr>
                    <w:ins w:id="4136" w:author="Στάθης Καπ" w:date="2023-02-01T21:24:00Z"/>
                    <w:lang w:val="el-GR"/>
                  </w:rPr>
                </w:rPrChange>
              </w:rPr>
            </w:pPr>
            <w:ins w:id="4137" w:author="Στάθης Καπ" w:date="2023-02-01T21:24: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138"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w:t>
            </w:r>
            <w:ins w:id="4139" w:author="Στάθης Καπ" w:date="2023-02-01T21:24:00Z">
              <w:r>
                <w:rPr>
                  <w:lang w:val="el-GR"/>
                </w:rPr>
                <w:fldChar w:fldCharType="end"/>
              </w:r>
              <w:r>
                <w:t>)</w:t>
              </w:r>
            </w:ins>
          </w:p>
        </w:tc>
      </w:tr>
      <w:tr w:rsidR="00AD6D18" w14:paraId="64417C4D" w14:textId="77777777" w:rsidTr="00237FE3">
        <w:trPr>
          <w:ins w:id="4140" w:author="Στάθης Καπ" w:date="2023-02-01T21:24:00Z"/>
        </w:trPr>
        <w:tc>
          <w:tcPr>
            <w:tcW w:w="350" w:type="pct"/>
          </w:tcPr>
          <w:p w14:paraId="1044DB3C" w14:textId="77777777" w:rsidR="00AD6D18" w:rsidRDefault="00AD6D18">
            <w:pPr>
              <w:spacing w:after="160"/>
              <w:rPr>
                <w:ins w:id="4141" w:author="Στάθης Καπ" w:date="2023-02-01T21:24:00Z"/>
                <w:lang w:val="el-GR"/>
              </w:rPr>
              <w:pPrChange w:id="4142" w:author="Στάθης Καπ" w:date="2023-02-01T08:46:00Z">
                <w:pPr/>
              </w:pPrChange>
            </w:pPr>
          </w:p>
        </w:tc>
        <w:tc>
          <w:tcPr>
            <w:tcW w:w="4300" w:type="pct"/>
          </w:tcPr>
          <w:p w14:paraId="3C9B4152" w14:textId="4B2381D9" w:rsidR="00AD6D18" w:rsidRPr="005846FF" w:rsidRDefault="00AD6D18">
            <w:pPr>
              <w:spacing w:after="160"/>
              <w:rPr>
                <w:ins w:id="4143" w:author="Στάθης Καπ" w:date="2023-02-01T21:24:00Z"/>
                <w:lang w:val="el-GR"/>
              </w:rPr>
              <w:pPrChange w:id="4144" w:author="Στάθης Καπ" w:date="2023-02-01T08:46:00Z">
                <w:pPr/>
              </w:pPrChange>
            </w:pPr>
            <m:oMathPara>
              <m:oMath>
                <m:r>
                  <w:ins w:id="4145" w:author="Στάθης Καπ" w:date="2023-02-01T21:24:00Z">
                    <w:rPr>
                      <w:rFonts w:ascii="Cambria Math" w:eastAsiaTheme="minorEastAsia" w:hAnsi="Cambria Math"/>
                    </w:rPr>
                    <m:t>Shif</m:t>
                  </w:ins>
                </m:r>
                <m:sSub>
                  <m:sSubPr>
                    <m:ctrlPr>
                      <w:ins w:id="4146" w:author="Στάθης Καπ" w:date="2023-02-01T21:24:00Z">
                        <w:rPr>
                          <w:rFonts w:ascii="Cambria Math" w:eastAsiaTheme="minorEastAsia" w:hAnsi="Cambria Math"/>
                          <w:i/>
                        </w:rPr>
                      </w:ins>
                    </m:ctrlPr>
                  </m:sSubPr>
                  <m:e>
                    <m:r>
                      <w:ins w:id="4147" w:author="Στάθης Καπ" w:date="2023-02-01T21:24:00Z">
                        <w:rPr>
                          <w:rFonts w:ascii="Cambria Math" w:eastAsiaTheme="minorEastAsia" w:hAnsi="Cambria Math"/>
                        </w:rPr>
                        <m:t>t</m:t>
                      </w:ins>
                    </m:r>
                  </m:e>
                  <m:sub>
                    <m:r>
                      <w:ins w:id="4148" w:author="Στάθης Καπ" w:date="2023-02-01T21:24:00Z">
                        <w:rPr>
                          <w:rFonts w:ascii="Cambria Math" w:eastAsiaTheme="minorEastAsia" w:hAnsi="Cambria Math"/>
                        </w:rPr>
                        <m:t>j</m:t>
                      </w:ins>
                    </m:r>
                  </m:sub>
                </m:sSub>
                <m:r>
                  <w:ins w:id="4149" w:author="Στάθης Καπ" w:date="2023-02-01T21:24:00Z">
                    <w:rPr>
                      <w:rFonts w:ascii="Cambria Math" w:eastAsiaTheme="minorEastAsia" w:hAnsi="Cambria Math"/>
                    </w:rPr>
                    <m:t>=T</m:t>
                  </w:ins>
                </m:r>
                <m:sSub>
                  <m:sSubPr>
                    <m:ctrlPr>
                      <w:ins w:id="4150" w:author="Στάθης Καπ" w:date="2023-02-01T21:24:00Z">
                        <w:rPr>
                          <w:rFonts w:ascii="Cambria Math" w:eastAsiaTheme="minorEastAsia" w:hAnsi="Cambria Math"/>
                          <w:i/>
                        </w:rPr>
                      </w:ins>
                    </m:ctrlPr>
                  </m:sSubPr>
                  <m:e>
                    <m:r>
                      <w:ins w:id="4151" w:author="Στάθης Καπ" w:date="2023-02-01T21:24:00Z">
                        <w:rPr>
                          <w:rFonts w:ascii="Cambria Math" w:eastAsiaTheme="minorEastAsia" w:hAnsi="Cambria Math"/>
                        </w:rPr>
                        <m:t>T</m:t>
                      </w:ins>
                    </m:r>
                  </m:e>
                  <m:sub>
                    <m:r>
                      <w:ins w:id="4152" w:author="Στάθης Καπ" w:date="2023-02-01T21:24:00Z">
                        <w:rPr>
                          <w:rFonts w:ascii="Cambria Math" w:eastAsiaTheme="minorEastAsia" w:hAnsi="Cambria Math"/>
                        </w:rPr>
                        <m:t>ij</m:t>
                      </w:ins>
                    </m:r>
                  </m:sub>
                </m:sSub>
                <m:r>
                  <w:ins w:id="4153" w:author="Στάθης Καπ" w:date="2023-02-01T21:24:00Z">
                    <w:rPr>
                      <w:rFonts w:ascii="Cambria Math" w:eastAsiaTheme="minorEastAsia" w:hAnsi="Cambria Math"/>
                    </w:rPr>
                    <m:t>+wai</m:t>
                  </w:ins>
                </m:r>
                <m:sSub>
                  <m:sSubPr>
                    <m:ctrlPr>
                      <w:ins w:id="4154" w:author="Στάθης Καπ" w:date="2023-02-01T21:24:00Z">
                        <w:rPr>
                          <w:rFonts w:ascii="Cambria Math" w:eastAsiaTheme="minorEastAsia" w:hAnsi="Cambria Math"/>
                          <w:i/>
                        </w:rPr>
                      </w:ins>
                    </m:ctrlPr>
                  </m:sSubPr>
                  <m:e>
                    <m:r>
                      <w:ins w:id="4155" w:author="Στάθης Καπ" w:date="2023-02-01T21:24:00Z">
                        <w:rPr>
                          <w:rFonts w:ascii="Cambria Math" w:eastAsiaTheme="minorEastAsia" w:hAnsi="Cambria Math"/>
                        </w:rPr>
                        <m:t>t</m:t>
                      </w:ins>
                    </m:r>
                  </m:e>
                  <m:sub>
                    <m:r>
                      <w:ins w:id="4156" w:author="Στάθης Καπ" w:date="2023-02-01T21:24:00Z">
                        <w:rPr>
                          <w:rFonts w:ascii="Cambria Math" w:eastAsiaTheme="minorEastAsia" w:hAnsi="Cambria Math"/>
                        </w:rPr>
                        <m:t>j</m:t>
                      </w:ins>
                    </m:r>
                  </m:sub>
                </m:sSub>
                <m:r>
                  <w:ins w:id="4157" w:author="Στάθης Καπ" w:date="2023-02-01T21:24:00Z">
                    <w:rPr>
                      <w:rFonts w:ascii="Cambria Math" w:eastAsiaTheme="minorEastAsia" w:hAnsi="Cambria Math"/>
                    </w:rPr>
                    <m:t>+visitDu</m:t>
                  </w:ins>
                </m:r>
                <m:sSub>
                  <m:sSubPr>
                    <m:ctrlPr>
                      <w:ins w:id="4158" w:author="Στάθης Καπ" w:date="2023-02-01T21:24:00Z">
                        <w:rPr>
                          <w:rFonts w:ascii="Cambria Math" w:eastAsiaTheme="minorEastAsia" w:hAnsi="Cambria Math"/>
                          <w:i/>
                        </w:rPr>
                      </w:ins>
                    </m:ctrlPr>
                  </m:sSubPr>
                  <m:e>
                    <m:r>
                      <w:ins w:id="4159" w:author="Στάθης Καπ" w:date="2023-02-01T21:24:00Z">
                        <w:rPr>
                          <w:rFonts w:ascii="Cambria Math" w:eastAsiaTheme="minorEastAsia" w:hAnsi="Cambria Math"/>
                        </w:rPr>
                        <m:t>r</m:t>
                      </w:ins>
                    </m:r>
                  </m:e>
                  <m:sub>
                    <m:r>
                      <w:ins w:id="4160" w:author="Στάθης Καπ" w:date="2023-02-01T21:24:00Z">
                        <w:rPr>
                          <w:rFonts w:ascii="Cambria Math" w:eastAsiaTheme="minorEastAsia" w:hAnsi="Cambria Math"/>
                        </w:rPr>
                        <m:t>j</m:t>
                      </w:ins>
                    </m:r>
                  </m:sub>
                </m:sSub>
                <m:r>
                  <w:ins w:id="4161" w:author="Στάθης Καπ" w:date="2023-02-01T21:24:00Z">
                    <w:rPr>
                      <w:rFonts w:ascii="Cambria Math" w:eastAsiaTheme="minorEastAsia" w:hAnsi="Cambria Math"/>
                    </w:rPr>
                    <m:t>+T</m:t>
                  </w:ins>
                </m:r>
                <m:sSub>
                  <m:sSubPr>
                    <m:ctrlPr>
                      <w:ins w:id="4162" w:author="Στάθης Καπ" w:date="2023-02-01T21:24:00Z">
                        <w:rPr>
                          <w:rFonts w:ascii="Cambria Math" w:eastAsiaTheme="minorEastAsia" w:hAnsi="Cambria Math"/>
                          <w:i/>
                        </w:rPr>
                      </w:ins>
                    </m:ctrlPr>
                  </m:sSubPr>
                  <m:e>
                    <m:r>
                      <w:ins w:id="4163" w:author="Στάθης Καπ" w:date="2023-02-01T21:24:00Z">
                        <w:rPr>
                          <w:rFonts w:ascii="Cambria Math" w:eastAsiaTheme="minorEastAsia" w:hAnsi="Cambria Math"/>
                        </w:rPr>
                        <m:t>T</m:t>
                      </w:ins>
                    </m:r>
                  </m:e>
                  <m:sub>
                    <m:r>
                      <w:ins w:id="4164" w:author="Στάθης Καπ" w:date="2023-02-01T21:24:00Z">
                        <w:rPr>
                          <w:rFonts w:ascii="Cambria Math" w:eastAsiaTheme="minorEastAsia" w:hAnsi="Cambria Math"/>
                        </w:rPr>
                        <m:t>jk</m:t>
                      </w:ins>
                    </m:r>
                  </m:sub>
                </m:sSub>
                <m:r>
                  <w:ins w:id="4165" w:author="Στάθης Καπ" w:date="2023-02-01T21:24:00Z">
                    <w:rPr>
                      <w:rFonts w:ascii="Cambria Math" w:eastAsiaTheme="minorEastAsia" w:hAnsi="Cambria Math"/>
                    </w:rPr>
                    <m:t>-T</m:t>
                  </w:ins>
                </m:r>
                <m:sSub>
                  <m:sSubPr>
                    <m:ctrlPr>
                      <w:ins w:id="4166" w:author="Στάθης Καπ" w:date="2023-02-01T21:24:00Z">
                        <w:rPr>
                          <w:rFonts w:ascii="Cambria Math" w:eastAsiaTheme="minorEastAsia" w:hAnsi="Cambria Math"/>
                          <w:i/>
                        </w:rPr>
                      </w:ins>
                    </m:ctrlPr>
                  </m:sSubPr>
                  <m:e>
                    <m:r>
                      <w:ins w:id="4167" w:author="Στάθης Καπ" w:date="2023-02-01T21:24:00Z">
                        <w:rPr>
                          <w:rFonts w:ascii="Cambria Math" w:eastAsiaTheme="minorEastAsia" w:hAnsi="Cambria Math"/>
                        </w:rPr>
                        <m:t>T</m:t>
                      </w:ins>
                    </m:r>
                  </m:e>
                  <m:sub>
                    <m:r>
                      <w:ins w:id="4168" w:author="Στάθης Καπ" w:date="2023-02-01T21:24:00Z">
                        <w:rPr>
                          <w:rFonts w:ascii="Cambria Math" w:eastAsiaTheme="minorEastAsia" w:hAnsi="Cambria Math"/>
                        </w:rPr>
                        <m:t>ik</m:t>
                      </w:ins>
                    </m:r>
                  </m:sub>
                </m:sSub>
              </m:oMath>
            </m:oMathPara>
          </w:p>
        </w:tc>
        <w:tc>
          <w:tcPr>
            <w:tcW w:w="350" w:type="pct"/>
            <w:vAlign w:val="center"/>
          </w:tcPr>
          <w:p w14:paraId="2B25CD4B" w14:textId="4D0BA677" w:rsidR="00AD6D18" w:rsidRPr="00603993" w:rsidRDefault="00AD6D18" w:rsidP="00237FE3">
            <w:pPr>
              <w:pStyle w:val="Caption"/>
              <w:spacing w:after="160"/>
              <w:rPr>
                <w:ins w:id="4169" w:author="Στάθης Καπ" w:date="2023-02-01T21:24:00Z"/>
                <w:rPrChange w:id="4170" w:author="Στάθης Καπ" w:date="2023-02-01T08:49:00Z">
                  <w:rPr>
                    <w:ins w:id="4171" w:author="Στάθης Καπ" w:date="2023-02-01T21:24:00Z"/>
                    <w:lang w:val="el-GR"/>
                  </w:rPr>
                </w:rPrChange>
              </w:rPr>
            </w:pPr>
            <w:ins w:id="4172" w:author="Στάθης Καπ" w:date="2023-02-01T21:24: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173"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w:t>
            </w:r>
            <w:ins w:id="4174" w:author="Στάθης Καπ" w:date="2023-02-01T21:24:00Z">
              <w:r>
                <w:rPr>
                  <w:lang w:val="el-GR"/>
                </w:rPr>
                <w:fldChar w:fldCharType="end"/>
              </w:r>
              <w:r>
                <w:t>)</w:t>
              </w:r>
            </w:ins>
          </w:p>
        </w:tc>
      </w:tr>
      <w:tr w:rsidR="00A17A30" w14:paraId="080A4B6C" w14:textId="77777777" w:rsidTr="00237FE3">
        <w:trPr>
          <w:ins w:id="4175" w:author="Στάθης Καπ" w:date="2023-02-01T21:25:00Z"/>
        </w:trPr>
        <w:tc>
          <w:tcPr>
            <w:tcW w:w="350" w:type="pct"/>
          </w:tcPr>
          <w:p w14:paraId="72EBD43D" w14:textId="77777777" w:rsidR="00A17A30" w:rsidRDefault="00A17A30">
            <w:pPr>
              <w:spacing w:after="160"/>
              <w:rPr>
                <w:ins w:id="4176" w:author="Στάθης Καπ" w:date="2023-02-01T21:25:00Z"/>
                <w:lang w:val="el-GR"/>
              </w:rPr>
              <w:pPrChange w:id="4177" w:author="Στάθης Καπ" w:date="2023-02-01T08:46:00Z">
                <w:pPr/>
              </w:pPrChange>
            </w:pPr>
          </w:p>
        </w:tc>
        <w:tc>
          <w:tcPr>
            <w:tcW w:w="4300" w:type="pct"/>
          </w:tcPr>
          <w:p w14:paraId="5C3A27E9" w14:textId="04C927D7" w:rsidR="00A17A30" w:rsidRPr="005846FF" w:rsidRDefault="00A17A30">
            <w:pPr>
              <w:spacing w:after="160"/>
              <w:rPr>
                <w:ins w:id="4178" w:author="Στάθης Καπ" w:date="2023-02-01T21:25:00Z"/>
                <w:lang w:val="el-GR"/>
              </w:rPr>
              <w:pPrChange w:id="4179" w:author="Στάθης Καπ" w:date="2023-02-01T08:46:00Z">
                <w:pPr/>
              </w:pPrChange>
            </w:pPr>
            <m:oMathPara>
              <m:oMath>
                <m:r>
                  <w:ins w:id="4180" w:author="Στάθης Καπ" w:date="2023-02-01T21:25:00Z">
                    <w:rPr>
                      <w:rFonts w:ascii="Cambria Math" w:eastAsiaTheme="minorEastAsia" w:hAnsi="Cambria Math"/>
                    </w:rPr>
                    <m:t>MaxShif</m:t>
                  </w:ins>
                </m:r>
                <m:sSub>
                  <m:sSubPr>
                    <m:ctrlPr>
                      <w:ins w:id="4181" w:author="Στάθης Καπ" w:date="2023-02-01T21:25:00Z">
                        <w:rPr>
                          <w:rFonts w:ascii="Cambria Math" w:eastAsiaTheme="minorEastAsia" w:hAnsi="Cambria Math"/>
                          <w:i/>
                        </w:rPr>
                      </w:ins>
                    </m:ctrlPr>
                  </m:sSubPr>
                  <m:e>
                    <m:r>
                      <w:ins w:id="4182" w:author="Στάθης Καπ" w:date="2023-02-01T21:25:00Z">
                        <w:rPr>
                          <w:rFonts w:ascii="Cambria Math" w:eastAsiaTheme="minorEastAsia" w:hAnsi="Cambria Math"/>
                        </w:rPr>
                        <m:t>t</m:t>
                      </w:ins>
                    </m:r>
                  </m:e>
                  <m:sub>
                    <m:r>
                      <w:ins w:id="4183" w:author="Στάθης Καπ" w:date="2023-02-01T21:25:00Z">
                        <w:rPr>
                          <w:rFonts w:ascii="Cambria Math" w:eastAsiaTheme="minorEastAsia" w:hAnsi="Cambria Math"/>
                        </w:rPr>
                        <m:t>j</m:t>
                      </w:ins>
                    </m:r>
                  </m:sub>
                </m:sSub>
                <m:r>
                  <w:ins w:id="4184" w:author="Στάθης Καπ" w:date="2023-02-01T21:25:00Z">
                    <w:rPr>
                      <w:rFonts w:ascii="Cambria Math" w:eastAsiaTheme="minorEastAsia" w:hAnsi="Cambria Math"/>
                    </w:rPr>
                    <m:t>=</m:t>
                  </w:ins>
                </m:r>
                <m:r>
                  <w:ins w:id="4185" w:author="Στάθης Καπ" w:date="2023-02-01T21:25:00Z">
                    <m:rPr>
                      <m:sty m:val="p"/>
                    </m:rPr>
                    <w:rPr>
                      <w:rFonts w:ascii="Cambria Math" w:eastAsiaTheme="minorEastAsia" w:hAnsi="Cambria Math"/>
                    </w:rPr>
                    <m:t>min⁡</m:t>
                  </w:ins>
                </m:r>
                <m:r>
                  <w:ins w:id="4186" w:author="Στάθης Καπ" w:date="2023-02-01T21:25:00Z">
                    <w:rPr>
                      <w:rFonts w:ascii="Cambria Math" w:eastAsiaTheme="minorEastAsia" w:hAnsi="Cambria Math"/>
                    </w:rPr>
                    <m:t>(closeTim</m:t>
                  </w:ins>
                </m:r>
                <m:sSub>
                  <m:sSubPr>
                    <m:ctrlPr>
                      <w:ins w:id="4187" w:author="Στάθης Καπ" w:date="2023-02-01T21:25:00Z">
                        <w:rPr>
                          <w:rFonts w:ascii="Cambria Math" w:eastAsiaTheme="minorEastAsia" w:hAnsi="Cambria Math"/>
                          <w:i/>
                        </w:rPr>
                      </w:ins>
                    </m:ctrlPr>
                  </m:sSubPr>
                  <m:e>
                    <m:r>
                      <w:ins w:id="4188" w:author="Στάθης Καπ" w:date="2023-02-01T21:25:00Z">
                        <w:rPr>
                          <w:rFonts w:ascii="Cambria Math" w:eastAsiaTheme="minorEastAsia" w:hAnsi="Cambria Math"/>
                        </w:rPr>
                        <m:t>e</m:t>
                      </w:ins>
                    </m:r>
                  </m:e>
                  <m:sub>
                    <m:r>
                      <w:ins w:id="4189" w:author="Στάθης Καπ" w:date="2023-02-01T21:25:00Z">
                        <w:rPr>
                          <w:rFonts w:ascii="Cambria Math" w:eastAsiaTheme="minorEastAsia" w:hAnsi="Cambria Math"/>
                        </w:rPr>
                        <m:t>j</m:t>
                      </w:ins>
                    </m:r>
                  </m:sub>
                </m:sSub>
                <m:r>
                  <w:ins w:id="4190" w:author="Στάθης Καπ" w:date="2023-02-01T21:25:00Z">
                    <w:rPr>
                      <w:rFonts w:ascii="Cambria Math" w:eastAsiaTheme="minorEastAsia" w:hAnsi="Cambria Math"/>
                    </w:rPr>
                    <m:t>-depTim</m:t>
                  </w:ins>
                </m:r>
                <m:sSub>
                  <m:sSubPr>
                    <m:ctrlPr>
                      <w:ins w:id="4191" w:author="Στάθης Καπ" w:date="2023-02-01T21:25:00Z">
                        <w:rPr>
                          <w:rFonts w:ascii="Cambria Math" w:eastAsiaTheme="minorEastAsia" w:hAnsi="Cambria Math"/>
                          <w:i/>
                        </w:rPr>
                      </w:ins>
                    </m:ctrlPr>
                  </m:sSubPr>
                  <m:e>
                    <m:r>
                      <w:ins w:id="4192" w:author="Στάθης Καπ" w:date="2023-02-01T21:25:00Z">
                        <w:rPr>
                          <w:rFonts w:ascii="Cambria Math" w:eastAsiaTheme="minorEastAsia" w:hAnsi="Cambria Math"/>
                        </w:rPr>
                        <m:t>e</m:t>
                      </w:ins>
                    </m:r>
                  </m:e>
                  <m:sub>
                    <m:r>
                      <w:ins w:id="4193" w:author="Στάθης Καπ" w:date="2023-02-01T21:25:00Z">
                        <w:rPr>
                          <w:rFonts w:ascii="Cambria Math" w:eastAsiaTheme="minorEastAsia" w:hAnsi="Cambria Math"/>
                        </w:rPr>
                        <m:t>j</m:t>
                      </w:ins>
                    </m:r>
                  </m:sub>
                </m:sSub>
                <m:r>
                  <w:ins w:id="4194" w:author="Στάθης Καπ" w:date="2023-02-01T21:25:00Z">
                    <w:rPr>
                      <w:rFonts w:ascii="Cambria Math" w:eastAsiaTheme="minorEastAsia" w:hAnsi="Cambria Math"/>
                    </w:rPr>
                    <m:t>, wai</m:t>
                  </w:ins>
                </m:r>
                <m:sSub>
                  <m:sSubPr>
                    <m:ctrlPr>
                      <w:ins w:id="4195" w:author="Στάθης Καπ" w:date="2023-02-01T21:25:00Z">
                        <w:rPr>
                          <w:rFonts w:ascii="Cambria Math" w:eastAsiaTheme="minorEastAsia" w:hAnsi="Cambria Math"/>
                          <w:i/>
                        </w:rPr>
                      </w:ins>
                    </m:ctrlPr>
                  </m:sSubPr>
                  <m:e>
                    <m:r>
                      <w:ins w:id="4196" w:author="Στάθης Καπ" w:date="2023-02-01T21:25:00Z">
                        <w:rPr>
                          <w:rFonts w:ascii="Cambria Math" w:eastAsiaTheme="minorEastAsia" w:hAnsi="Cambria Math"/>
                        </w:rPr>
                        <m:t>t</m:t>
                      </w:ins>
                    </m:r>
                  </m:e>
                  <m:sub>
                    <m:r>
                      <w:ins w:id="4197" w:author="Στάθης Καπ" w:date="2023-02-01T21:25:00Z">
                        <w:rPr>
                          <w:rFonts w:ascii="Cambria Math" w:eastAsiaTheme="minorEastAsia" w:hAnsi="Cambria Math"/>
                        </w:rPr>
                        <m:t>k</m:t>
                      </w:ins>
                    </m:r>
                  </m:sub>
                </m:sSub>
                <m:r>
                  <w:ins w:id="4198" w:author="Στάθης Καπ" w:date="2023-02-01T21:25:00Z">
                    <w:rPr>
                      <w:rFonts w:ascii="Cambria Math" w:eastAsiaTheme="minorEastAsia" w:hAnsi="Cambria Math"/>
                    </w:rPr>
                    <m:t>+MaxShif</m:t>
                  </w:ins>
                </m:r>
                <m:sSub>
                  <m:sSubPr>
                    <m:ctrlPr>
                      <w:ins w:id="4199" w:author="Στάθης Καπ" w:date="2023-02-01T21:25:00Z">
                        <w:rPr>
                          <w:rFonts w:ascii="Cambria Math" w:eastAsiaTheme="minorEastAsia" w:hAnsi="Cambria Math"/>
                          <w:i/>
                        </w:rPr>
                      </w:ins>
                    </m:ctrlPr>
                  </m:sSubPr>
                  <m:e>
                    <m:r>
                      <w:ins w:id="4200" w:author="Στάθης Καπ" w:date="2023-02-01T21:25:00Z">
                        <w:rPr>
                          <w:rFonts w:ascii="Cambria Math" w:eastAsiaTheme="minorEastAsia" w:hAnsi="Cambria Math"/>
                        </w:rPr>
                        <m:t>t</m:t>
                      </w:ins>
                    </m:r>
                  </m:e>
                  <m:sub>
                    <m:r>
                      <w:ins w:id="4201" w:author="Στάθης Καπ" w:date="2023-02-01T21:25:00Z">
                        <w:rPr>
                          <w:rFonts w:ascii="Cambria Math" w:eastAsiaTheme="minorEastAsia" w:hAnsi="Cambria Math"/>
                        </w:rPr>
                        <m:t>k</m:t>
                      </w:ins>
                    </m:r>
                  </m:sub>
                </m:sSub>
                <m:r>
                  <w:ins w:id="4202" w:author="Στάθης Καπ" w:date="2023-02-01T21:25:00Z">
                    <w:rPr>
                      <w:rFonts w:ascii="Cambria Math" w:eastAsiaTheme="minorEastAsia" w:hAnsi="Cambria Math"/>
                    </w:rPr>
                    <m:t>)</m:t>
                  </w:ins>
                </m:r>
              </m:oMath>
            </m:oMathPara>
          </w:p>
        </w:tc>
        <w:tc>
          <w:tcPr>
            <w:tcW w:w="350" w:type="pct"/>
            <w:vAlign w:val="center"/>
          </w:tcPr>
          <w:p w14:paraId="3E1A0A4F" w14:textId="35AB84D4" w:rsidR="00A17A30" w:rsidRPr="00603993" w:rsidRDefault="00A17A30" w:rsidP="00237FE3">
            <w:pPr>
              <w:pStyle w:val="Caption"/>
              <w:spacing w:after="160"/>
              <w:rPr>
                <w:ins w:id="4203" w:author="Στάθης Καπ" w:date="2023-02-01T21:25:00Z"/>
                <w:rPrChange w:id="4204" w:author="Στάθης Καπ" w:date="2023-02-01T08:49:00Z">
                  <w:rPr>
                    <w:ins w:id="4205" w:author="Στάθης Καπ" w:date="2023-02-01T21:25:00Z"/>
                    <w:lang w:val="el-GR"/>
                  </w:rPr>
                </w:rPrChange>
              </w:rPr>
            </w:pPr>
            <w:ins w:id="4206" w:author="Στάθης Καπ" w:date="2023-02-01T21:25: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207"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5</w:t>
            </w:r>
            <w:ins w:id="4208" w:author="Στάθης Καπ" w:date="2023-02-01T21:25:00Z">
              <w:r>
                <w:rPr>
                  <w:lang w:val="el-GR"/>
                </w:rPr>
                <w:fldChar w:fldCharType="end"/>
              </w:r>
              <w:r>
                <w:t>)</w:t>
              </w:r>
            </w:ins>
          </w:p>
        </w:tc>
      </w:tr>
    </w:tbl>
    <w:p w14:paraId="14EC5FC6" w14:textId="6BDEE49E" w:rsidR="004F6E32" w:rsidRPr="004F6E32" w:rsidDel="004F6E32" w:rsidRDefault="0060093E" w:rsidP="00A37CE4">
      <w:pPr>
        <w:rPr>
          <w:del w:id="4209" w:author="Στάθης Καπ" w:date="2023-02-01T21:23:00Z"/>
          <w:rFonts w:eastAsiaTheme="minorEastAsia"/>
        </w:rPr>
      </w:pPr>
      <w:ins w:id="4210" w:author="Στάθης Καπ" w:date="2023-03-13T04:20:00Z">
        <w:r>
          <w:rPr>
            <w:rFonts w:eastAsiaTheme="minorEastAsia"/>
          </w:rPr>
          <w:tab/>
        </w:r>
      </w:ins>
    </w:p>
    <w:p w14:paraId="365244DE" w14:textId="1F3A26BA" w:rsidR="0076131F" w:rsidRPr="004F6E32" w:rsidDel="004F6E32" w:rsidRDefault="00CF341E" w:rsidP="00A37CE4">
      <w:pPr>
        <w:rPr>
          <w:del w:id="4211" w:author="Στάθης Καπ" w:date="2023-02-01T21:23:00Z"/>
          <w:rFonts w:eastAsiaTheme="minorEastAsia"/>
          <w:rPrChange w:id="4212" w:author="Στάθης Καπ" w:date="2023-02-01T21:23:00Z">
            <w:rPr>
              <w:del w:id="4213" w:author="Στάθης Καπ" w:date="2023-02-01T21:23:00Z"/>
              <w:rFonts w:ascii="Cambria Math" w:hAnsi="Cambria Math"/>
              <w:i/>
            </w:rPr>
          </w:rPrChange>
        </w:rPr>
      </w:pPr>
      <w:commentRangeStart w:id="4214"/>
      <m:oMathPara>
        <m:oMath>
          <m:r>
            <w:del w:id="4215" w:author="Στάθης Καπ" w:date="2023-02-01T21:23:00Z">
              <w:rPr>
                <w:rFonts w:ascii="Cambria Math" w:hAnsi="Cambria Math"/>
              </w:rPr>
              <m:t>arrTim</m:t>
            </w:del>
          </m:r>
          <m:sSub>
            <m:sSubPr>
              <m:ctrlPr>
                <w:del w:id="4216" w:author="Στάθης Καπ" w:date="2023-02-01T21:23:00Z">
                  <w:rPr>
                    <w:rFonts w:ascii="Cambria Math" w:hAnsi="Cambria Math"/>
                    <w:i/>
                  </w:rPr>
                </w:del>
              </m:ctrlPr>
            </m:sSubPr>
            <m:e>
              <m:r>
                <w:del w:id="4217" w:author="Στάθης Καπ" w:date="2023-02-01T21:23:00Z">
                  <w:rPr>
                    <w:rFonts w:ascii="Cambria Math" w:hAnsi="Cambria Math"/>
                  </w:rPr>
                  <m:t>e</m:t>
                </w:del>
              </m:r>
            </m:e>
            <m:sub>
              <m:r>
                <w:del w:id="4218" w:author="Στάθης Καπ" w:date="2023-02-01T21:23:00Z">
                  <w:rPr>
                    <w:rFonts w:ascii="Cambria Math" w:hAnsi="Cambria Math"/>
                  </w:rPr>
                  <m:t>j</m:t>
                </w:del>
              </m:r>
            </m:sub>
          </m:sSub>
          <w:commentRangeEnd w:id="4214"/>
          <m:r>
            <w:del w:id="4219" w:author="Στάθης Καπ" w:date="2023-02-01T06:01:00Z">
              <m:rPr>
                <m:sty m:val="p"/>
              </m:rPr>
              <w:rPr>
                <w:rStyle w:val="CommentReference"/>
              </w:rPr>
              <w:commentReference w:id="4214"/>
            </w:del>
          </m:r>
          <m:r>
            <w:del w:id="4220" w:author="Στάθης Καπ" w:date="2023-02-01T06:01:00Z">
              <w:rPr>
                <w:rFonts w:ascii="Cambria Math" w:hAnsi="Cambria Math"/>
              </w:rPr>
              <m:t>=</m:t>
            </w:del>
          </m:r>
          <m:r>
            <w:del w:id="4221" w:author="Στάθης Καπ" w:date="2023-02-01T21:23:00Z">
              <w:rPr>
                <w:rFonts w:ascii="Cambria Math" w:hAnsi="Cambria Math"/>
              </w:rPr>
              <m:t>depTim</m:t>
            </w:del>
          </m:r>
          <m:sSub>
            <m:sSubPr>
              <m:ctrlPr>
                <w:del w:id="4222" w:author="Στάθης Καπ" w:date="2023-02-01T21:23:00Z">
                  <w:rPr>
                    <w:rFonts w:ascii="Cambria Math" w:hAnsi="Cambria Math"/>
                    <w:i/>
                  </w:rPr>
                </w:del>
              </m:ctrlPr>
            </m:sSubPr>
            <m:e>
              <m:r>
                <w:del w:id="4223" w:author="Στάθης Καπ" w:date="2023-02-01T21:23:00Z">
                  <w:rPr>
                    <w:rFonts w:ascii="Cambria Math" w:hAnsi="Cambria Math"/>
                  </w:rPr>
                  <m:t>e</m:t>
                </w:del>
              </m:r>
            </m:e>
            <m:sub>
              <m:r>
                <w:del w:id="4224" w:author="Στάθης Καπ" w:date="2023-02-01T21:23:00Z">
                  <w:rPr>
                    <w:rFonts w:ascii="Cambria Math" w:hAnsi="Cambria Math"/>
                  </w:rPr>
                  <m:t>i</m:t>
                </w:del>
              </m:r>
            </m:sub>
          </m:sSub>
          <m:r>
            <w:del w:id="4225" w:author="Στάθης Καπ" w:date="2023-02-01T21:23:00Z">
              <w:rPr>
                <w:rFonts w:ascii="Cambria Math" w:hAnsi="Cambria Math"/>
              </w:rPr>
              <m:t>+T</m:t>
            </w:del>
          </m:r>
          <m:sSub>
            <m:sSubPr>
              <m:ctrlPr>
                <w:del w:id="4226" w:author="Στάθης Καπ" w:date="2023-02-01T21:23:00Z">
                  <w:rPr>
                    <w:rFonts w:ascii="Cambria Math" w:hAnsi="Cambria Math"/>
                    <w:i/>
                  </w:rPr>
                </w:del>
              </m:ctrlPr>
            </m:sSubPr>
            <m:e>
              <m:r>
                <w:del w:id="4227" w:author="Στάθης Καπ" w:date="2023-02-01T21:23:00Z">
                  <w:rPr>
                    <w:rFonts w:ascii="Cambria Math" w:hAnsi="Cambria Math"/>
                  </w:rPr>
                  <m:t>T</m:t>
                </w:del>
              </m:r>
            </m:e>
            <m:sub>
              <m:r>
                <w:del w:id="4228"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4229" w:author="Στάθης Καπ" w:date="2023-02-01T21:23:00Z"/>
          <w:rFonts w:eastAsiaTheme="minorEastAsia"/>
        </w:rPr>
      </w:pPr>
      <m:oMathPara>
        <m:oMath>
          <m:r>
            <w:del w:id="4230" w:author="Στάθης Καπ" w:date="2023-02-01T21:23:00Z">
              <w:rPr>
                <w:rFonts w:ascii="Cambria Math" w:hAnsi="Cambria Math"/>
              </w:rPr>
              <m:t>wai</m:t>
            </w:del>
          </m:r>
          <m:sSub>
            <m:sSubPr>
              <m:ctrlPr>
                <w:del w:id="4231" w:author="Στάθης Καπ" w:date="2023-02-01T21:23:00Z">
                  <w:rPr>
                    <w:rFonts w:ascii="Cambria Math" w:hAnsi="Cambria Math"/>
                    <w:i/>
                  </w:rPr>
                </w:del>
              </m:ctrlPr>
            </m:sSubPr>
            <m:e>
              <m:r>
                <w:del w:id="4232" w:author="Στάθης Καπ" w:date="2023-02-01T21:23:00Z">
                  <w:rPr>
                    <w:rFonts w:ascii="Cambria Math" w:hAnsi="Cambria Math"/>
                  </w:rPr>
                  <m:t>t</m:t>
                </w:del>
              </m:r>
            </m:e>
            <m:sub>
              <m:r>
                <w:del w:id="4233" w:author="Στάθης Καπ" w:date="2023-02-01T21:23:00Z">
                  <w:rPr>
                    <w:rFonts w:ascii="Cambria Math" w:hAnsi="Cambria Math"/>
                  </w:rPr>
                  <m:t>j</m:t>
                </w:del>
              </m:r>
            </m:sub>
          </m:sSub>
          <m:r>
            <w:del w:id="4234" w:author="Στάθης Καπ" w:date="2023-02-01T21:23:00Z">
              <w:rPr>
                <w:rFonts w:ascii="Cambria Math" w:hAnsi="Cambria Math"/>
              </w:rPr>
              <m:t>=</m:t>
            </w:del>
          </m:r>
          <m:r>
            <w:del w:id="4235" w:author="Στάθης Καπ" w:date="2023-02-01T21:23:00Z">
              <m:rPr>
                <m:sty m:val="p"/>
              </m:rPr>
              <w:rPr>
                <w:rFonts w:ascii="Cambria Math" w:hAnsi="Cambria Math"/>
              </w:rPr>
              <m:t>max⁡</m:t>
            </w:del>
          </m:r>
          <m:r>
            <w:del w:id="4236" w:author="Στάθης Καπ" w:date="2023-02-01T21:23:00Z">
              <w:rPr>
                <w:rFonts w:ascii="Cambria Math" w:hAnsi="Cambria Math"/>
              </w:rPr>
              <m:t>(0, openTim</m:t>
            </w:del>
          </m:r>
          <m:sSub>
            <m:sSubPr>
              <m:ctrlPr>
                <w:del w:id="4237" w:author="Στάθης Καπ" w:date="2023-02-01T21:23:00Z">
                  <w:rPr>
                    <w:rFonts w:ascii="Cambria Math" w:hAnsi="Cambria Math"/>
                    <w:i/>
                  </w:rPr>
                </w:del>
              </m:ctrlPr>
            </m:sSubPr>
            <m:e>
              <m:r>
                <w:del w:id="4238" w:author="Στάθης Καπ" w:date="2023-02-01T21:23:00Z">
                  <w:rPr>
                    <w:rFonts w:ascii="Cambria Math" w:hAnsi="Cambria Math"/>
                  </w:rPr>
                  <m:t>e</m:t>
                </w:del>
              </m:r>
            </m:e>
            <m:sub>
              <m:r>
                <w:del w:id="4239" w:author="Στάθης Καπ" w:date="2023-02-01T21:23:00Z">
                  <w:rPr>
                    <w:rFonts w:ascii="Cambria Math" w:hAnsi="Cambria Math"/>
                  </w:rPr>
                  <m:t>j</m:t>
                </w:del>
              </m:r>
            </m:sub>
          </m:sSub>
          <m:r>
            <w:del w:id="4240" w:author="Στάθης Καπ" w:date="2023-02-01T21:23:00Z">
              <w:rPr>
                <w:rFonts w:ascii="Cambria Math" w:hAnsi="Cambria Math"/>
              </w:rPr>
              <m:t>-arrTim</m:t>
            </w:del>
          </m:r>
          <m:sSub>
            <m:sSubPr>
              <m:ctrlPr>
                <w:del w:id="4241" w:author="Στάθης Καπ" w:date="2023-02-01T21:23:00Z">
                  <w:rPr>
                    <w:rFonts w:ascii="Cambria Math" w:hAnsi="Cambria Math"/>
                    <w:i/>
                  </w:rPr>
                </w:del>
              </m:ctrlPr>
            </m:sSubPr>
            <m:e>
              <m:r>
                <w:del w:id="4242" w:author="Στάθης Καπ" w:date="2023-02-01T21:23:00Z">
                  <w:rPr>
                    <w:rFonts w:ascii="Cambria Math" w:hAnsi="Cambria Math"/>
                  </w:rPr>
                  <m:t>e</m:t>
                </w:del>
              </m:r>
            </m:e>
            <m:sub>
              <m:r>
                <w:del w:id="4243" w:author="Στάθης Καπ" w:date="2023-02-01T21:23:00Z">
                  <w:rPr>
                    <w:rFonts w:ascii="Cambria Math" w:hAnsi="Cambria Math"/>
                  </w:rPr>
                  <m:t>j</m:t>
                </w:del>
              </m:r>
            </m:sub>
          </m:sSub>
          <m:r>
            <w:del w:id="4244"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4245" w:author="Στάθης Καπ" w:date="2023-02-01T21:23:00Z"/>
          <w:rFonts w:eastAsiaTheme="minorEastAsia"/>
        </w:rPr>
      </w:pPr>
      <m:oMathPara>
        <m:oMath>
          <m:r>
            <w:del w:id="4246" w:author="Στάθης Καπ" w:date="2023-02-01T21:23:00Z">
              <w:rPr>
                <w:rFonts w:ascii="Cambria Math" w:hAnsi="Cambria Math"/>
              </w:rPr>
              <m:t>startOfVisi</m:t>
            </w:del>
          </m:r>
          <m:sSub>
            <m:sSubPr>
              <m:ctrlPr>
                <w:del w:id="4247" w:author="Στάθης Καπ" w:date="2023-02-01T21:23:00Z">
                  <w:rPr>
                    <w:rFonts w:ascii="Cambria Math" w:hAnsi="Cambria Math"/>
                    <w:i/>
                  </w:rPr>
                </w:del>
              </m:ctrlPr>
            </m:sSubPr>
            <m:e>
              <m:r>
                <w:del w:id="4248" w:author="Στάθης Καπ" w:date="2023-02-01T21:23:00Z">
                  <w:rPr>
                    <w:rFonts w:ascii="Cambria Math" w:hAnsi="Cambria Math"/>
                  </w:rPr>
                  <m:t>t</m:t>
                </w:del>
              </m:r>
            </m:e>
            <m:sub>
              <m:r>
                <w:del w:id="4249" w:author="Στάθης Καπ" w:date="2023-02-01T21:23:00Z">
                  <w:rPr>
                    <w:rFonts w:ascii="Cambria Math" w:hAnsi="Cambria Math"/>
                  </w:rPr>
                  <m:t>j</m:t>
                </w:del>
              </m:r>
            </m:sub>
          </m:sSub>
          <m:r>
            <w:del w:id="4250" w:author="Στάθης Καπ" w:date="2023-02-01T21:23:00Z">
              <w:rPr>
                <w:rFonts w:ascii="Cambria Math" w:hAnsi="Cambria Math"/>
              </w:rPr>
              <m:t>=arrTim</m:t>
            </w:del>
          </m:r>
          <m:sSub>
            <m:sSubPr>
              <m:ctrlPr>
                <w:del w:id="4251" w:author="Στάθης Καπ" w:date="2023-02-01T21:23:00Z">
                  <w:rPr>
                    <w:rFonts w:ascii="Cambria Math" w:hAnsi="Cambria Math"/>
                    <w:i/>
                  </w:rPr>
                </w:del>
              </m:ctrlPr>
            </m:sSubPr>
            <m:e>
              <m:r>
                <w:del w:id="4252" w:author="Στάθης Καπ" w:date="2023-02-01T21:23:00Z">
                  <w:rPr>
                    <w:rFonts w:ascii="Cambria Math" w:hAnsi="Cambria Math"/>
                  </w:rPr>
                  <m:t>e</m:t>
                </w:del>
              </m:r>
            </m:e>
            <m:sub>
              <m:r>
                <w:del w:id="4253" w:author="Στάθης Καπ" w:date="2023-02-01T21:23:00Z">
                  <w:rPr>
                    <w:rFonts w:ascii="Cambria Math" w:hAnsi="Cambria Math"/>
                  </w:rPr>
                  <m:t>j</m:t>
                </w:del>
              </m:r>
            </m:sub>
          </m:sSub>
          <m:r>
            <w:del w:id="4254" w:author="Στάθης Καπ" w:date="2023-02-01T21:23:00Z">
              <w:rPr>
                <w:rFonts w:ascii="Cambria Math" w:hAnsi="Cambria Math"/>
              </w:rPr>
              <m:t>+wai</m:t>
            </w:del>
          </m:r>
          <m:sSub>
            <m:sSubPr>
              <m:ctrlPr>
                <w:del w:id="4255" w:author="Στάθης Καπ" w:date="2023-02-01T21:23:00Z">
                  <w:rPr>
                    <w:rFonts w:ascii="Cambria Math" w:hAnsi="Cambria Math"/>
                    <w:i/>
                  </w:rPr>
                </w:del>
              </m:ctrlPr>
            </m:sSubPr>
            <m:e>
              <m:r>
                <w:del w:id="4256" w:author="Στάθης Καπ" w:date="2023-02-01T21:23:00Z">
                  <w:rPr>
                    <w:rFonts w:ascii="Cambria Math" w:hAnsi="Cambria Math"/>
                  </w:rPr>
                  <m:t>t</m:t>
                </w:del>
              </m:r>
            </m:e>
            <m:sub>
              <m:r>
                <w:del w:id="4257"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4258" w:author="Στάθης Καπ" w:date="2023-02-01T21:23:00Z"/>
          <w:rFonts w:eastAsiaTheme="minorEastAsia"/>
        </w:rPr>
      </w:pPr>
      <m:oMathPara>
        <m:oMath>
          <m:r>
            <w:del w:id="4259" w:author="Στάθης Καπ" w:date="2023-02-01T21:23:00Z">
              <w:rPr>
                <w:rFonts w:ascii="Cambria Math" w:eastAsiaTheme="minorEastAsia" w:hAnsi="Cambria Math"/>
              </w:rPr>
              <m:t>depTim</m:t>
            </w:del>
          </m:r>
          <m:sSub>
            <m:sSubPr>
              <m:ctrlPr>
                <w:del w:id="4260" w:author="Στάθης Καπ" w:date="2023-02-01T21:23:00Z">
                  <w:rPr>
                    <w:rFonts w:ascii="Cambria Math" w:eastAsiaTheme="minorEastAsia" w:hAnsi="Cambria Math"/>
                    <w:i/>
                  </w:rPr>
                </w:del>
              </m:ctrlPr>
            </m:sSubPr>
            <m:e>
              <m:r>
                <w:del w:id="4261" w:author="Στάθης Καπ" w:date="2023-02-01T21:23:00Z">
                  <w:rPr>
                    <w:rFonts w:ascii="Cambria Math" w:eastAsiaTheme="minorEastAsia" w:hAnsi="Cambria Math"/>
                  </w:rPr>
                  <m:t>e</m:t>
                </w:del>
              </m:r>
            </m:e>
            <m:sub>
              <m:r>
                <w:del w:id="4262" w:author="Στάθης Καπ" w:date="2023-02-01T21:23:00Z">
                  <w:rPr>
                    <w:rFonts w:ascii="Cambria Math" w:eastAsiaTheme="minorEastAsia" w:hAnsi="Cambria Math"/>
                  </w:rPr>
                  <m:t>j</m:t>
                </w:del>
              </m:r>
            </m:sub>
          </m:sSub>
          <m:r>
            <w:del w:id="4263" w:author="Στάθης Καπ" w:date="2023-02-01T21:23:00Z">
              <w:rPr>
                <w:rFonts w:ascii="Cambria Math" w:eastAsiaTheme="minorEastAsia" w:hAnsi="Cambria Math"/>
              </w:rPr>
              <m:t>=startOfVisi</m:t>
            </w:del>
          </m:r>
          <m:sSub>
            <m:sSubPr>
              <m:ctrlPr>
                <w:del w:id="4264" w:author="Στάθης Καπ" w:date="2023-02-01T21:23:00Z">
                  <w:rPr>
                    <w:rFonts w:ascii="Cambria Math" w:eastAsiaTheme="minorEastAsia" w:hAnsi="Cambria Math"/>
                    <w:i/>
                  </w:rPr>
                </w:del>
              </m:ctrlPr>
            </m:sSubPr>
            <m:e>
              <m:r>
                <w:del w:id="4265" w:author="Στάθης Καπ" w:date="2023-02-01T21:23:00Z">
                  <w:rPr>
                    <w:rFonts w:ascii="Cambria Math" w:eastAsiaTheme="minorEastAsia" w:hAnsi="Cambria Math"/>
                  </w:rPr>
                  <m:t>t</m:t>
                </w:del>
              </m:r>
            </m:e>
            <m:sub>
              <m:r>
                <w:del w:id="4266" w:author="Στάθης Καπ" w:date="2023-02-01T21:23:00Z">
                  <w:rPr>
                    <w:rFonts w:ascii="Cambria Math" w:eastAsiaTheme="minorEastAsia" w:hAnsi="Cambria Math"/>
                  </w:rPr>
                  <m:t>j</m:t>
                </w:del>
              </m:r>
            </m:sub>
          </m:sSub>
          <m:r>
            <w:del w:id="4267" w:author="Στάθης Καπ" w:date="2023-02-01T21:23:00Z">
              <w:rPr>
                <w:rFonts w:ascii="Cambria Math" w:eastAsiaTheme="minorEastAsia" w:hAnsi="Cambria Math"/>
              </w:rPr>
              <m:t>+visitDu</m:t>
            </w:del>
          </m:r>
          <m:sSub>
            <m:sSubPr>
              <m:ctrlPr>
                <w:del w:id="4268" w:author="Στάθης Καπ" w:date="2023-02-01T21:23:00Z">
                  <w:rPr>
                    <w:rFonts w:ascii="Cambria Math" w:eastAsiaTheme="minorEastAsia" w:hAnsi="Cambria Math"/>
                    <w:i/>
                  </w:rPr>
                </w:del>
              </m:ctrlPr>
            </m:sSubPr>
            <m:e>
              <m:r>
                <w:del w:id="4269" w:author="Στάθης Καπ" w:date="2023-02-01T21:23:00Z">
                  <w:rPr>
                    <w:rFonts w:ascii="Cambria Math" w:eastAsiaTheme="minorEastAsia" w:hAnsi="Cambria Math"/>
                  </w:rPr>
                  <m:t>r</m:t>
                </w:del>
              </m:r>
            </m:e>
            <m:sub>
              <m:r>
                <w:del w:id="4270"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4271" w:author="Στάθης Καπ" w:date="2023-02-01T21:23:00Z"/>
          <w:rFonts w:eastAsiaTheme="minorEastAsia"/>
        </w:rPr>
      </w:pPr>
      <m:oMathPara>
        <m:oMath>
          <m:r>
            <w:del w:id="4272" w:author="Στάθης Καπ" w:date="2023-02-01T21:23:00Z">
              <w:rPr>
                <w:rFonts w:ascii="Cambria Math" w:eastAsiaTheme="minorEastAsia" w:hAnsi="Cambria Math"/>
              </w:rPr>
              <m:t>Shif</m:t>
            </w:del>
          </m:r>
          <m:sSub>
            <m:sSubPr>
              <m:ctrlPr>
                <w:del w:id="4273" w:author="Στάθης Καπ" w:date="2023-02-01T21:23:00Z">
                  <w:rPr>
                    <w:rFonts w:ascii="Cambria Math" w:eastAsiaTheme="minorEastAsia" w:hAnsi="Cambria Math"/>
                    <w:i/>
                  </w:rPr>
                </w:del>
              </m:ctrlPr>
            </m:sSubPr>
            <m:e>
              <m:r>
                <w:del w:id="4274" w:author="Στάθης Καπ" w:date="2023-02-01T21:23:00Z">
                  <w:rPr>
                    <w:rFonts w:ascii="Cambria Math" w:eastAsiaTheme="minorEastAsia" w:hAnsi="Cambria Math"/>
                  </w:rPr>
                  <m:t>t</m:t>
                </w:del>
              </m:r>
            </m:e>
            <m:sub>
              <m:r>
                <w:del w:id="4275" w:author="Στάθης Καπ" w:date="2023-02-01T21:23:00Z">
                  <w:rPr>
                    <w:rFonts w:ascii="Cambria Math" w:eastAsiaTheme="minorEastAsia" w:hAnsi="Cambria Math"/>
                  </w:rPr>
                  <m:t>j</m:t>
                </w:del>
              </m:r>
            </m:sub>
          </m:sSub>
          <m:r>
            <w:del w:id="4276" w:author="Στάθης Καπ" w:date="2023-02-01T21:23:00Z">
              <w:rPr>
                <w:rFonts w:ascii="Cambria Math" w:eastAsiaTheme="minorEastAsia" w:hAnsi="Cambria Math"/>
              </w:rPr>
              <m:t>=T</m:t>
            </w:del>
          </m:r>
          <m:sSub>
            <m:sSubPr>
              <m:ctrlPr>
                <w:del w:id="4277" w:author="Στάθης Καπ" w:date="2023-02-01T21:23:00Z">
                  <w:rPr>
                    <w:rFonts w:ascii="Cambria Math" w:eastAsiaTheme="minorEastAsia" w:hAnsi="Cambria Math"/>
                    <w:i/>
                  </w:rPr>
                </w:del>
              </m:ctrlPr>
            </m:sSubPr>
            <m:e>
              <m:r>
                <w:del w:id="4278" w:author="Στάθης Καπ" w:date="2023-02-01T21:23:00Z">
                  <w:rPr>
                    <w:rFonts w:ascii="Cambria Math" w:eastAsiaTheme="minorEastAsia" w:hAnsi="Cambria Math"/>
                  </w:rPr>
                  <m:t>T</m:t>
                </w:del>
              </m:r>
            </m:e>
            <m:sub>
              <m:r>
                <w:del w:id="4279" w:author="Στάθης Καπ" w:date="2023-02-01T21:23:00Z">
                  <w:rPr>
                    <w:rFonts w:ascii="Cambria Math" w:eastAsiaTheme="minorEastAsia" w:hAnsi="Cambria Math"/>
                  </w:rPr>
                  <m:t>ij</m:t>
                </w:del>
              </m:r>
            </m:sub>
          </m:sSub>
          <m:r>
            <w:del w:id="4280" w:author="Στάθης Καπ" w:date="2023-02-01T21:23:00Z">
              <w:rPr>
                <w:rFonts w:ascii="Cambria Math" w:eastAsiaTheme="minorEastAsia" w:hAnsi="Cambria Math"/>
              </w:rPr>
              <m:t>+wai</m:t>
            </w:del>
          </m:r>
          <m:sSub>
            <m:sSubPr>
              <m:ctrlPr>
                <w:del w:id="4281" w:author="Στάθης Καπ" w:date="2023-02-01T21:23:00Z">
                  <w:rPr>
                    <w:rFonts w:ascii="Cambria Math" w:eastAsiaTheme="minorEastAsia" w:hAnsi="Cambria Math"/>
                    <w:i/>
                  </w:rPr>
                </w:del>
              </m:ctrlPr>
            </m:sSubPr>
            <m:e>
              <m:r>
                <w:del w:id="4282" w:author="Στάθης Καπ" w:date="2023-02-01T21:23:00Z">
                  <w:rPr>
                    <w:rFonts w:ascii="Cambria Math" w:eastAsiaTheme="minorEastAsia" w:hAnsi="Cambria Math"/>
                  </w:rPr>
                  <m:t>t</m:t>
                </w:del>
              </m:r>
            </m:e>
            <m:sub>
              <m:r>
                <w:del w:id="4283" w:author="Στάθης Καπ" w:date="2023-02-01T21:23:00Z">
                  <w:rPr>
                    <w:rFonts w:ascii="Cambria Math" w:eastAsiaTheme="minorEastAsia" w:hAnsi="Cambria Math"/>
                  </w:rPr>
                  <m:t>j</m:t>
                </w:del>
              </m:r>
            </m:sub>
          </m:sSub>
          <m:r>
            <w:del w:id="4284" w:author="Στάθης Καπ" w:date="2023-02-01T21:23:00Z">
              <w:rPr>
                <w:rFonts w:ascii="Cambria Math" w:eastAsiaTheme="minorEastAsia" w:hAnsi="Cambria Math"/>
              </w:rPr>
              <m:t>+visitDu</m:t>
            </w:del>
          </m:r>
          <m:sSub>
            <m:sSubPr>
              <m:ctrlPr>
                <w:del w:id="4285" w:author="Στάθης Καπ" w:date="2023-02-01T21:23:00Z">
                  <w:rPr>
                    <w:rFonts w:ascii="Cambria Math" w:eastAsiaTheme="minorEastAsia" w:hAnsi="Cambria Math"/>
                    <w:i/>
                  </w:rPr>
                </w:del>
              </m:ctrlPr>
            </m:sSubPr>
            <m:e>
              <m:r>
                <w:del w:id="4286" w:author="Στάθης Καπ" w:date="2023-02-01T21:23:00Z">
                  <w:rPr>
                    <w:rFonts w:ascii="Cambria Math" w:eastAsiaTheme="minorEastAsia" w:hAnsi="Cambria Math"/>
                  </w:rPr>
                  <m:t>r</m:t>
                </w:del>
              </m:r>
            </m:e>
            <m:sub>
              <m:r>
                <w:del w:id="4287" w:author="Στάθης Καπ" w:date="2023-02-01T21:23:00Z">
                  <w:rPr>
                    <w:rFonts w:ascii="Cambria Math" w:eastAsiaTheme="minorEastAsia" w:hAnsi="Cambria Math"/>
                  </w:rPr>
                  <m:t>j</m:t>
                </w:del>
              </m:r>
            </m:sub>
          </m:sSub>
          <m:r>
            <w:del w:id="4288" w:author="Στάθης Καπ" w:date="2023-02-01T21:23:00Z">
              <w:rPr>
                <w:rFonts w:ascii="Cambria Math" w:eastAsiaTheme="minorEastAsia" w:hAnsi="Cambria Math"/>
              </w:rPr>
              <m:t>+T</m:t>
            </w:del>
          </m:r>
          <m:sSub>
            <m:sSubPr>
              <m:ctrlPr>
                <w:del w:id="4289" w:author="Στάθης Καπ" w:date="2023-02-01T21:23:00Z">
                  <w:rPr>
                    <w:rFonts w:ascii="Cambria Math" w:eastAsiaTheme="minorEastAsia" w:hAnsi="Cambria Math"/>
                    <w:i/>
                  </w:rPr>
                </w:del>
              </m:ctrlPr>
            </m:sSubPr>
            <m:e>
              <m:r>
                <w:del w:id="4290" w:author="Στάθης Καπ" w:date="2023-02-01T21:23:00Z">
                  <w:rPr>
                    <w:rFonts w:ascii="Cambria Math" w:eastAsiaTheme="minorEastAsia" w:hAnsi="Cambria Math"/>
                  </w:rPr>
                  <m:t>T</m:t>
                </w:del>
              </m:r>
            </m:e>
            <m:sub>
              <m:r>
                <w:del w:id="4291" w:author="Στάθης Καπ" w:date="2023-02-01T21:23:00Z">
                  <w:rPr>
                    <w:rFonts w:ascii="Cambria Math" w:eastAsiaTheme="minorEastAsia" w:hAnsi="Cambria Math"/>
                  </w:rPr>
                  <m:t>jk</m:t>
                </w:del>
              </m:r>
            </m:sub>
          </m:sSub>
          <m:r>
            <w:del w:id="4292" w:author="Στάθης Καπ" w:date="2023-02-01T21:23:00Z">
              <w:rPr>
                <w:rFonts w:ascii="Cambria Math" w:eastAsiaTheme="minorEastAsia" w:hAnsi="Cambria Math"/>
              </w:rPr>
              <m:t>-T</m:t>
            </w:del>
          </m:r>
          <m:sSub>
            <m:sSubPr>
              <m:ctrlPr>
                <w:del w:id="4293" w:author="Στάθης Καπ" w:date="2023-02-01T21:23:00Z">
                  <w:rPr>
                    <w:rFonts w:ascii="Cambria Math" w:eastAsiaTheme="minorEastAsia" w:hAnsi="Cambria Math"/>
                    <w:i/>
                  </w:rPr>
                </w:del>
              </m:ctrlPr>
            </m:sSubPr>
            <m:e>
              <m:r>
                <w:del w:id="4294" w:author="Στάθης Καπ" w:date="2023-02-01T21:23:00Z">
                  <w:rPr>
                    <w:rFonts w:ascii="Cambria Math" w:eastAsiaTheme="minorEastAsia" w:hAnsi="Cambria Math"/>
                  </w:rPr>
                  <m:t>T</m:t>
                </w:del>
              </m:r>
            </m:e>
            <m:sub>
              <m:r>
                <w:del w:id="4295"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4296" w:author="Στάθης Καπ" w:date="2023-02-01T21:23:00Z"/>
          <w:rFonts w:eastAsiaTheme="minorEastAsia"/>
        </w:rPr>
      </w:pPr>
      <m:oMathPara>
        <m:oMath>
          <m:r>
            <w:del w:id="4297" w:author="Στάθης Καπ" w:date="2023-02-01T21:23:00Z">
              <w:rPr>
                <w:rFonts w:ascii="Cambria Math" w:eastAsiaTheme="minorEastAsia" w:hAnsi="Cambria Math"/>
              </w:rPr>
              <m:t>MaxShif</m:t>
            </w:del>
          </m:r>
          <m:sSub>
            <m:sSubPr>
              <m:ctrlPr>
                <w:del w:id="4298" w:author="Στάθης Καπ" w:date="2023-02-01T21:23:00Z">
                  <w:rPr>
                    <w:rFonts w:ascii="Cambria Math" w:eastAsiaTheme="minorEastAsia" w:hAnsi="Cambria Math"/>
                    <w:i/>
                  </w:rPr>
                </w:del>
              </m:ctrlPr>
            </m:sSubPr>
            <m:e>
              <m:r>
                <w:del w:id="4299" w:author="Στάθης Καπ" w:date="2023-02-01T21:23:00Z">
                  <w:rPr>
                    <w:rFonts w:ascii="Cambria Math" w:eastAsiaTheme="minorEastAsia" w:hAnsi="Cambria Math"/>
                  </w:rPr>
                  <m:t>t</m:t>
                </w:del>
              </m:r>
            </m:e>
            <m:sub>
              <m:r>
                <w:del w:id="4300" w:author="Στάθης Καπ" w:date="2023-02-01T21:23:00Z">
                  <w:rPr>
                    <w:rFonts w:ascii="Cambria Math" w:eastAsiaTheme="minorEastAsia" w:hAnsi="Cambria Math"/>
                  </w:rPr>
                  <m:t>j</m:t>
                </w:del>
              </m:r>
            </m:sub>
          </m:sSub>
          <m:r>
            <w:del w:id="4301" w:author="Στάθης Καπ" w:date="2023-02-01T21:23:00Z">
              <w:rPr>
                <w:rFonts w:ascii="Cambria Math" w:eastAsiaTheme="minorEastAsia" w:hAnsi="Cambria Math"/>
              </w:rPr>
              <m:t>=</m:t>
            </w:del>
          </m:r>
          <m:r>
            <w:del w:id="4302" w:author="Στάθης Καπ" w:date="2023-02-01T21:23:00Z">
              <m:rPr>
                <m:sty m:val="p"/>
              </m:rPr>
              <w:rPr>
                <w:rFonts w:ascii="Cambria Math" w:eastAsiaTheme="minorEastAsia" w:hAnsi="Cambria Math"/>
              </w:rPr>
              <m:t>min⁡</m:t>
            </w:del>
          </m:r>
          <m:r>
            <w:del w:id="4303" w:author="Στάθης Καπ" w:date="2023-02-01T21:23:00Z">
              <w:rPr>
                <w:rFonts w:ascii="Cambria Math" w:eastAsiaTheme="minorEastAsia" w:hAnsi="Cambria Math"/>
              </w:rPr>
              <m:t>(closeTim</m:t>
            </w:del>
          </m:r>
          <m:sSub>
            <m:sSubPr>
              <m:ctrlPr>
                <w:del w:id="4304" w:author="Στάθης Καπ" w:date="2023-02-01T21:23:00Z">
                  <w:rPr>
                    <w:rFonts w:ascii="Cambria Math" w:eastAsiaTheme="minorEastAsia" w:hAnsi="Cambria Math"/>
                    <w:i/>
                  </w:rPr>
                </w:del>
              </m:ctrlPr>
            </m:sSubPr>
            <m:e>
              <m:r>
                <w:del w:id="4305" w:author="Στάθης Καπ" w:date="2023-02-01T21:23:00Z">
                  <w:rPr>
                    <w:rFonts w:ascii="Cambria Math" w:eastAsiaTheme="minorEastAsia" w:hAnsi="Cambria Math"/>
                  </w:rPr>
                  <m:t>e</m:t>
                </w:del>
              </m:r>
            </m:e>
            <m:sub>
              <m:r>
                <w:del w:id="4306" w:author="Στάθης Καπ" w:date="2023-02-01T21:23:00Z">
                  <w:rPr>
                    <w:rFonts w:ascii="Cambria Math" w:eastAsiaTheme="minorEastAsia" w:hAnsi="Cambria Math"/>
                  </w:rPr>
                  <m:t>j</m:t>
                </w:del>
              </m:r>
            </m:sub>
          </m:sSub>
          <m:r>
            <w:del w:id="4307" w:author="Στάθης Καπ" w:date="2023-02-01T21:23:00Z">
              <w:rPr>
                <w:rFonts w:ascii="Cambria Math" w:eastAsiaTheme="minorEastAsia" w:hAnsi="Cambria Math"/>
              </w:rPr>
              <m:t>-depTim</m:t>
            </w:del>
          </m:r>
          <m:sSub>
            <m:sSubPr>
              <m:ctrlPr>
                <w:del w:id="4308" w:author="Στάθης Καπ" w:date="2023-02-01T21:23:00Z">
                  <w:rPr>
                    <w:rFonts w:ascii="Cambria Math" w:eastAsiaTheme="minorEastAsia" w:hAnsi="Cambria Math"/>
                    <w:i/>
                  </w:rPr>
                </w:del>
              </m:ctrlPr>
            </m:sSubPr>
            <m:e>
              <m:r>
                <w:del w:id="4309" w:author="Στάθης Καπ" w:date="2023-02-01T21:23:00Z">
                  <w:rPr>
                    <w:rFonts w:ascii="Cambria Math" w:eastAsiaTheme="minorEastAsia" w:hAnsi="Cambria Math"/>
                  </w:rPr>
                  <m:t>e</m:t>
                </w:del>
              </m:r>
            </m:e>
            <m:sub>
              <m:r>
                <w:del w:id="4310" w:author="Στάθης Καπ" w:date="2023-02-01T21:23:00Z">
                  <w:rPr>
                    <w:rFonts w:ascii="Cambria Math" w:eastAsiaTheme="minorEastAsia" w:hAnsi="Cambria Math"/>
                  </w:rPr>
                  <m:t>j</m:t>
                </w:del>
              </m:r>
            </m:sub>
          </m:sSub>
          <m:r>
            <w:del w:id="4311" w:author="Στάθης Καπ" w:date="2023-02-01T21:23:00Z">
              <w:rPr>
                <w:rFonts w:ascii="Cambria Math" w:eastAsiaTheme="minorEastAsia" w:hAnsi="Cambria Math"/>
              </w:rPr>
              <m:t>, wai</m:t>
            </w:del>
          </m:r>
          <m:sSub>
            <m:sSubPr>
              <m:ctrlPr>
                <w:del w:id="4312" w:author="Στάθης Καπ" w:date="2023-02-01T21:23:00Z">
                  <w:rPr>
                    <w:rFonts w:ascii="Cambria Math" w:eastAsiaTheme="minorEastAsia" w:hAnsi="Cambria Math"/>
                    <w:i/>
                  </w:rPr>
                </w:del>
              </m:ctrlPr>
            </m:sSubPr>
            <m:e>
              <m:r>
                <w:del w:id="4313" w:author="Στάθης Καπ" w:date="2023-02-01T21:23:00Z">
                  <w:rPr>
                    <w:rFonts w:ascii="Cambria Math" w:eastAsiaTheme="minorEastAsia" w:hAnsi="Cambria Math"/>
                  </w:rPr>
                  <m:t>t</m:t>
                </w:del>
              </m:r>
            </m:e>
            <m:sub>
              <m:r>
                <w:del w:id="4314" w:author="Στάθης Καπ" w:date="2023-02-01T21:23:00Z">
                  <w:rPr>
                    <w:rFonts w:ascii="Cambria Math" w:eastAsiaTheme="minorEastAsia" w:hAnsi="Cambria Math"/>
                  </w:rPr>
                  <m:t>k</m:t>
                </w:del>
              </m:r>
            </m:sub>
          </m:sSub>
          <m:r>
            <w:del w:id="4315" w:author="Στάθης Καπ" w:date="2023-02-01T21:23:00Z">
              <w:rPr>
                <w:rFonts w:ascii="Cambria Math" w:eastAsiaTheme="minorEastAsia" w:hAnsi="Cambria Math"/>
              </w:rPr>
              <m:t>+MaxShif</m:t>
            </w:del>
          </m:r>
          <m:sSub>
            <m:sSubPr>
              <m:ctrlPr>
                <w:del w:id="4316" w:author="Στάθης Καπ" w:date="2023-02-01T21:23:00Z">
                  <w:rPr>
                    <w:rFonts w:ascii="Cambria Math" w:eastAsiaTheme="minorEastAsia" w:hAnsi="Cambria Math"/>
                    <w:i/>
                  </w:rPr>
                </w:del>
              </m:ctrlPr>
            </m:sSubPr>
            <m:e>
              <m:r>
                <w:del w:id="4317" w:author="Στάθης Καπ" w:date="2023-02-01T21:23:00Z">
                  <w:rPr>
                    <w:rFonts w:ascii="Cambria Math" w:eastAsiaTheme="minorEastAsia" w:hAnsi="Cambria Math"/>
                  </w:rPr>
                  <m:t>t</m:t>
                </w:del>
              </m:r>
            </m:e>
            <m:sub>
              <m:r>
                <w:del w:id="4318" w:author="Στάθης Καπ" w:date="2023-02-01T21:23:00Z">
                  <w:rPr>
                    <w:rFonts w:ascii="Cambria Math" w:eastAsiaTheme="minorEastAsia" w:hAnsi="Cambria Math"/>
                  </w:rPr>
                  <m:t>k</m:t>
                </w:del>
              </m:r>
            </m:sub>
          </m:sSub>
          <m:r>
            <w:del w:id="4319" w:author="Στάθης Καπ" w:date="2023-02-01T21:23:00Z">
              <w:rPr>
                <w:rFonts w:ascii="Cambria Math" w:eastAsiaTheme="minorEastAsia" w:hAnsi="Cambria Math"/>
              </w:rPr>
              <m:t>)</m:t>
            </w:del>
          </m:r>
        </m:oMath>
      </m:oMathPara>
    </w:p>
    <w:p w14:paraId="2C8236E4" w14:textId="5A6B456D" w:rsidR="00A811AE" w:rsidRDefault="00A811AE" w:rsidP="00A37CE4">
      <w:pPr>
        <w:rPr>
          <w:ins w:id="4320"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4321" w:author="Στάθης Καπ" w:date="2023-02-01T21:25:00Z"/>
        </w:trPr>
        <w:tc>
          <w:tcPr>
            <w:tcW w:w="350" w:type="pct"/>
          </w:tcPr>
          <w:p w14:paraId="3B7AC2B0" w14:textId="77777777" w:rsidR="00EB3AA3" w:rsidRDefault="00EB3AA3">
            <w:pPr>
              <w:spacing w:after="160"/>
              <w:rPr>
                <w:ins w:id="4322" w:author="Στάθης Καπ" w:date="2023-02-01T21:25:00Z"/>
                <w:lang w:val="el-GR"/>
              </w:rPr>
              <w:pPrChange w:id="4323" w:author="Στάθης Καπ" w:date="2023-02-01T08:46:00Z">
                <w:pPr/>
              </w:pPrChange>
            </w:pPr>
          </w:p>
        </w:tc>
        <w:tc>
          <w:tcPr>
            <w:tcW w:w="4300" w:type="pct"/>
          </w:tcPr>
          <w:p w14:paraId="6F8BA863" w14:textId="67B6191C" w:rsidR="00EB3AA3" w:rsidRPr="005846FF" w:rsidRDefault="00EB3AA3">
            <w:pPr>
              <w:spacing w:after="160"/>
              <w:rPr>
                <w:ins w:id="4324" w:author="Στάθης Καπ" w:date="2023-02-01T21:25:00Z"/>
                <w:lang w:val="el-GR"/>
              </w:rPr>
              <w:pPrChange w:id="4325" w:author="Στάθης Καπ" w:date="2023-02-01T08:46:00Z">
                <w:pPr/>
              </w:pPrChange>
            </w:pPr>
            <m:oMathPara>
              <m:oMath>
                <m:r>
                  <w:ins w:id="4326" w:author="Στάθης Καπ" w:date="2023-02-01T21:25:00Z">
                    <w:rPr>
                      <w:rFonts w:ascii="Cambria Math" w:eastAsiaTheme="minorEastAsia" w:hAnsi="Cambria Math"/>
                    </w:rPr>
                    <m:t>rati</m:t>
                  </w:ins>
                </m:r>
                <m:sSub>
                  <m:sSubPr>
                    <m:ctrlPr>
                      <w:ins w:id="4327" w:author="Στάθης Καπ" w:date="2023-02-01T21:25:00Z">
                        <w:rPr>
                          <w:rFonts w:ascii="Cambria Math" w:eastAsiaTheme="minorEastAsia" w:hAnsi="Cambria Math"/>
                          <w:i/>
                        </w:rPr>
                      </w:ins>
                    </m:ctrlPr>
                  </m:sSubPr>
                  <m:e>
                    <m:r>
                      <w:ins w:id="4328" w:author="Στάθης Καπ" w:date="2023-02-01T21:25:00Z">
                        <w:rPr>
                          <w:rFonts w:ascii="Cambria Math" w:eastAsiaTheme="minorEastAsia" w:hAnsi="Cambria Math"/>
                        </w:rPr>
                        <m:t>o</m:t>
                      </w:ins>
                    </m:r>
                  </m:e>
                  <m:sub>
                    <m:r>
                      <w:ins w:id="4329" w:author="Στάθης Καπ" w:date="2023-02-01T21:25:00Z">
                        <w:rPr>
                          <w:rFonts w:ascii="Cambria Math" w:eastAsiaTheme="minorEastAsia" w:hAnsi="Cambria Math"/>
                        </w:rPr>
                        <m:t>i</m:t>
                      </w:ins>
                    </m:r>
                  </m:sub>
                </m:sSub>
                <m:r>
                  <w:ins w:id="4330" w:author="Στάθης Καπ" w:date="2023-02-01T21:25:00Z">
                    <w:rPr>
                      <w:rFonts w:ascii="Cambria Math" w:eastAsiaTheme="minorEastAsia" w:hAnsi="Cambria Math"/>
                    </w:rPr>
                    <m:t>=</m:t>
                  </w:ins>
                </m:r>
                <m:f>
                  <m:fPr>
                    <m:ctrlPr>
                      <w:ins w:id="4331" w:author="Στάθης Καπ" w:date="2023-02-01T21:25:00Z">
                        <w:rPr>
                          <w:rFonts w:ascii="Cambria Math" w:eastAsiaTheme="minorEastAsia" w:hAnsi="Cambria Math"/>
                          <w:i/>
                        </w:rPr>
                      </w:ins>
                    </m:ctrlPr>
                  </m:fPr>
                  <m:num>
                    <m:r>
                      <w:ins w:id="4332" w:author="Στάθης Καπ" w:date="2023-02-01T21:25:00Z">
                        <w:rPr>
                          <w:rFonts w:ascii="Cambria Math" w:eastAsiaTheme="minorEastAsia" w:hAnsi="Cambria Math"/>
                        </w:rPr>
                        <m:t>profi</m:t>
                      </w:ins>
                    </m:r>
                    <m:sSubSup>
                      <m:sSubSupPr>
                        <m:ctrlPr>
                          <w:ins w:id="4333" w:author="Στάθης Καπ" w:date="2023-02-01T21:25:00Z">
                            <w:rPr>
                              <w:rFonts w:ascii="Cambria Math" w:eastAsiaTheme="minorEastAsia" w:hAnsi="Cambria Math"/>
                              <w:i/>
                            </w:rPr>
                          </w:ins>
                        </m:ctrlPr>
                      </m:sSubSupPr>
                      <m:e>
                        <m:r>
                          <w:ins w:id="4334" w:author="Στάθης Καπ" w:date="2023-02-01T21:25:00Z">
                            <w:rPr>
                              <w:rFonts w:ascii="Cambria Math" w:eastAsiaTheme="minorEastAsia" w:hAnsi="Cambria Math"/>
                            </w:rPr>
                            <m:t>t</m:t>
                          </w:ins>
                        </m:r>
                      </m:e>
                      <m:sub>
                        <m:r>
                          <w:ins w:id="4335" w:author="Στάθης Καπ" w:date="2023-02-01T21:25:00Z">
                            <w:rPr>
                              <w:rFonts w:ascii="Cambria Math" w:eastAsiaTheme="minorEastAsia" w:hAnsi="Cambria Math"/>
                            </w:rPr>
                            <m:t>i</m:t>
                          </w:ins>
                        </m:r>
                      </m:sub>
                      <m:sup>
                        <m:r>
                          <w:ins w:id="4336" w:author="Στάθης Καπ" w:date="2023-02-01T21:25:00Z">
                            <w:rPr>
                              <w:rFonts w:ascii="Cambria Math" w:eastAsiaTheme="minorEastAsia" w:hAnsi="Cambria Math"/>
                            </w:rPr>
                            <m:t>2</m:t>
                          </w:ins>
                        </m:r>
                      </m:sup>
                    </m:sSubSup>
                  </m:num>
                  <m:den>
                    <m:r>
                      <w:ins w:id="4337" w:author="Στάθης Καπ" w:date="2023-02-01T21:25:00Z">
                        <w:rPr>
                          <w:rFonts w:ascii="Cambria Math" w:eastAsiaTheme="minorEastAsia" w:hAnsi="Cambria Math"/>
                        </w:rPr>
                        <m:t>minShif</m:t>
                      </w:ins>
                    </m:r>
                    <m:sSub>
                      <m:sSubPr>
                        <m:ctrlPr>
                          <w:ins w:id="4338" w:author="Στάθης Καπ" w:date="2023-02-01T21:25:00Z">
                            <w:rPr>
                              <w:rFonts w:ascii="Cambria Math" w:eastAsiaTheme="minorEastAsia" w:hAnsi="Cambria Math"/>
                              <w:i/>
                            </w:rPr>
                          </w:ins>
                        </m:ctrlPr>
                      </m:sSubPr>
                      <m:e>
                        <m:r>
                          <w:ins w:id="4339" w:author="Στάθης Καπ" w:date="2023-02-01T21:25:00Z">
                            <w:rPr>
                              <w:rFonts w:ascii="Cambria Math" w:eastAsiaTheme="minorEastAsia" w:hAnsi="Cambria Math"/>
                            </w:rPr>
                            <m:t>t</m:t>
                          </w:ins>
                        </m:r>
                      </m:e>
                      <m:sub>
                        <m:r>
                          <w:ins w:id="4340" w:author="Στάθης Καπ" w:date="2023-02-01T21:25:00Z">
                            <w:rPr>
                              <w:rFonts w:ascii="Cambria Math" w:eastAsiaTheme="minorEastAsia" w:hAnsi="Cambria Math"/>
                            </w:rPr>
                            <m:t>i</m:t>
                          </w:ins>
                        </m:r>
                      </m:sub>
                    </m:sSub>
                  </m:den>
                </m:f>
              </m:oMath>
            </m:oMathPara>
          </w:p>
        </w:tc>
        <w:tc>
          <w:tcPr>
            <w:tcW w:w="350" w:type="pct"/>
            <w:vAlign w:val="center"/>
          </w:tcPr>
          <w:p w14:paraId="5BC7BE9F" w14:textId="348A388A" w:rsidR="00EB3AA3" w:rsidRPr="00603993" w:rsidRDefault="00EB3AA3" w:rsidP="00237FE3">
            <w:pPr>
              <w:pStyle w:val="Caption"/>
              <w:spacing w:after="160"/>
              <w:rPr>
                <w:ins w:id="4341" w:author="Στάθης Καπ" w:date="2023-02-01T21:25:00Z"/>
                <w:rPrChange w:id="4342" w:author="Στάθης Καπ" w:date="2023-02-01T08:49:00Z">
                  <w:rPr>
                    <w:ins w:id="4343" w:author="Στάθης Καπ" w:date="2023-02-01T21:25:00Z"/>
                    <w:lang w:val="el-GR"/>
                  </w:rPr>
                </w:rPrChange>
              </w:rPr>
            </w:pPr>
            <w:ins w:id="4344" w:author="Στάθης Καπ" w:date="2023-02-01T21:25: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345"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6</w:t>
            </w:r>
            <w:ins w:id="4346" w:author="Στάθης Καπ" w:date="2023-02-01T21:25:00Z">
              <w:r>
                <w:rPr>
                  <w:lang w:val="el-GR"/>
                </w:rPr>
                <w:fldChar w:fldCharType="end"/>
              </w:r>
              <w:r>
                <w:t>)</w:t>
              </w:r>
            </w:ins>
          </w:p>
        </w:tc>
      </w:tr>
    </w:tbl>
    <w:p w14:paraId="60533C3D" w14:textId="77777777" w:rsidR="00EB3AA3" w:rsidDel="008245B6" w:rsidRDefault="00EB3AA3" w:rsidP="00A37CE4">
      <w:pPr>
        <w:rPr>
          <w:del w:id="4347" w:author="Στάθης Καπ" w:date="2023-02-01T21:25:00Z"/>
          <w:lang w:val="el-GR"/>
        </w:rPr>
      </w:pPr>
    </w:p>
    <w:p w14:paraId="1A8086B9" w14:textId="0C634B2C" w:rsidR="0001505F" w:rsidRPr="0001505F" w:rsidDel="00EB3AA3" w:rsidRDefault="0001505F" w:rsidP="00A37CE4">
      <w:pPr>
        <w:rPr>
          <w:del w:id="4348" w:author="Στάθης Καπ" w:date="2023-02-01T21:25:00Z"/>
          <w:rFonts w:eastAsiaTheme="minorEastAsia"/>
        </w:rPr>
      </w:pPr>
      <m:oMathPara>
        <m:oMath>
          <m:r>
            <w:del w:id="4349" w:author="Στάθης Καπ" w:date="2023-02-01T21:25:00Z">
              <w:rPr>
                <w:rFonts w:ascii="Cambria Math" w:eastAsiaTheme="minorEastAsia" w:hAnsi="Cambria Math"/>
              </w:rPr>
              <m:t>rati</m:t>
            </w:del>
          </m:r>
          <m:sSub>
            <m:sSubPr>
              <m:ctrlPr>
                <w:del w:id="4350" w:author="Στάθης Καπ" w:date="2023-02-01T21:25:00Z">
                  <w:rPr>
                    <w:rFonts w:ascii="Cambria Math" w:eastAsiaTheme="minorEastAsia" w:hAnsi="Cambria Math"/>
                    <w:i/>
                  </w:rPr>
                </w:del>
              </m:ctrlPr>
            </m:sSubPr>
            <m:e>
              <m:r>
                <w:del w:id="4351" w:author="Στάθης Καπ" w:date="2023-02-01T21:25:00Z">
                  <w:rPr>
                    <w:rFonts w:ascii="Cambria Math" w:eastAsiaTheme="minorEastAsia" w:hAnsi="Cambria Math"/>
                  </w:rPr>
                  <m:t>o</m:t>
                </w:del>
              </m:r>
            </m:e>
            <m:sub>
              <m:r>
                <w:del w:id="4352" w:author="Στάθης Καπ" w:date="2023-02-01T21:25:00Z">
                  <w:rPr>
                    <w:rFonts w:ascii="Cambria Math" w:eastAsiaTheme="minorEastAsia" w:hAnsi="Cambria Math"/>
                  </w:rPr>
                  <m:t>i</m:t>
                </w:del>
              </m:r>
            </m:sub>
          </m:sSub>
          <m:r>
            <w:del w:id="4353" w:author="Στάθης Καπ" w:date="2023-02-01T21:25:00Z">
              <w:rPr>
                <w:rFonts w:ascii="Cambria Math" w:eastAsiaTheme="minorEastAsia" w:hAnsi="Cambria Math"/>
              </w:rPr>
              <m:t>=</m:t>
            </w:del>
          </m:r>
          <m:f>
            <m:fPr>
              <m:ctrlPr>
                <w:del w:id="4354" w:author="Στάθης Καπ" w:date="2023-02-01T21:25:00Z">
                  <w:rPr>
                    <w:rFonts w:ascii="Cambria Math" w:eastAsiaTheme="minorEastAsia" w:hAnsi="Cambria Math"/>
                    <w:i/>
                  </w:rPr>
                </w:del>
              </m:ctrlPr>
            </m:fPr>
            <m:num>
              <m:r>
                <w:del w:id="4355" w:author="Στάθης Καπ" w:date="2023-02-01T21:25:00Z">
                  <w:rPr>
                    <w:rFonts w:ascii="Cambria Math" w:eastAsiaTheme="minorEastAsia" w:hAnsi="Cambria Math"/>
                  </w:rPr>
                  <m:t>profi</m:t>
                </w:del>
              </m:r>
              <m:sSubSup>
                <m:sSubSupPr>
                  <m:ctrlPr>
                    <w:del w:id="4356" w:author="Στάθης Καπ" w:date="2023-02-01T21:25:00Z">
                      <w:rPr>
                        <w:rFonts w:ascii="Cambria Math" w:eastAsiaTheme="minorEastAsia" w:hAnsi="Cambria Math"/>
                        <w:i/>
                      </w:rPr>
                    </w:del>
                  </m:ctrlPr>
                </m:sSubSupPr>
                <m:e>
                  <m:r>
                    <w:del w:id="4357" w:author="Στάθης Καπ" w:date="2023-02-01T21:25:00Z">
                      <w:rPr>
                        <w:rFonts w:ascii="Cambria Math" w:eastAsiaTheme="minorEastAsia" w:hAnsi="Cambria Math"/>
                      </w:rPr>
                      <m:t>t</m:t>
                    </w:del>
                  </m:r>
                </m:e>
                <m:sub>
                  <m:r>
                    <w:del w:id="4358" w:author="Στάθης Καπ" w:date="2023-02-01T21:25:00Z">
                      <w:rPr>
                        <w:rFonts w:ascii="Cambria Math" w:eastAsiaTheme="minorEastAsia" w:hAnsi="Cambria Math"/>
                      </w:rPr>
                      <m:t>i</m:t>
                    </w:del>
                  </m:r>
                </m:sub>
                <m:sup>
                  <m:r>
                    <w:del w:id="4359" w:author="Στάθης Καπ" w:date="2023-02-01T21:25:00Z">
                      <w:rPr>
                        <w:rFonts w:ascii="Cambria Math" w:eastAsiaTheme="minorEastAsia" w:hAnsi="Cambria Math"/>
                      </w:rPr>
                      <m:t>2</m:t>
                    </w:del>
                  </m:r>
                </m:sup>
              </m:sSubSup>
            </m:num>
            <m:den>
              <m:r>
                <w:del w:id="4360" w:author="Στάθης Καπ" w:date="2023-02-01T21:25:00Z">
                  <w:rPr>
                    <w:rFonts w:ascii="Cambria Math" w:eastAsiaTheme="minorEastAsia" w:hAnsi="Cambria Math"/>
                  </w:rPr>
                  <m:t>minShif</m:t>
                </w:del>
              </m:r>
              <m:sSub>
                <m:sSubPr>
                  <m:ctrlPr>
                    <w:del w:id="4361" w:author="Στάθης Καπ" w:date="2023-02-01T21:25:00Z">
                      <w:rPr>
                        <w:rFonts w:ascii="Cambria Math" w:eastAsiaTheme="minorEastAsia" w:hAnsi="Cambria Math"/>
                        <w:i/>
                      </w:rPr>
                    </w:del>
                  </m:ctrlPr>
                </m:sSubPr>
                <m:e>
                  <m:r>
                    <w:del w:id="4362" w:author="Στάθης Καπ" w:date="2023-02-01T21:25:00Z">
                      <w:rPr>
                        <w:rFonts w:ascii="Cambria Math" w:eastAsiaTheme="minorEastAsia" w:hAnsi="Cambria Math"/>
                      </w:rPr>
                      <m:t>t</m:t>
                    </w:del>
                  </m:r>
                </m:e>
                <m:sub>
                  <m:r>
                    <w:del w:id="4363"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68FB1E76" w:rsidR="0011367C" w:rsidRPr="00DE0971" w:rsidRDefault="00064306" w:rsidP="0060093E">
      <w:pPr>
        <w:ind w:firstLine="720"/>
        <w:rPr>
          <w:lang w:val="el-GR"/>
        </w:rPr>
        <w:pPrChange w:id="4364" w:author="Στάθης Καπ" w:date="2023-03-13T04:20:00Z">
          <w:pPr/>
        </w:pPrChange>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w:t>
      </w:r>
      <w:r w:rsidRPr="00B61BBC">
        <w:rPr>
          <w:lang w:val="el-GR"/>
        </w:rPr>
        <w:lastRenderedPageBreak/>
        <w:t xml:space="preserve">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w:t>
      </w:r>
      <w:del w:id="4365" w:author="Στάθης Καπ" w:date="2023-03-09T10:05:00Z">
        <w:r w:rsidRPr="00B61BBC" w:rsidDel="00AC6DCD">
          <w:rPr>
            <w:lang w:val="el-GR"/>
          </w:rPr>
          <w:delText xml:space="preserve">προσθήκη </w:delText>
        </w:r>
      </w:del>
      <w:ins w:id="4366" w:author="Στάθης Καπ" w:date="2023-03-09T10:05:00Z">
        <w:r w:rsidR="00AC6DCD">
          <w:rPr>
            <w:lang w:val="el-GR"/>
          </w:rPr>
          <w:t>προσθήκη</w:t>
        </w:r>
        <w:r w:rsidR="00AC6DCD" w:rsidRPr="00B61BBC">
          <w:rPr>
            <w:lang w:val="el-GR"/>
          </w:rPr>
          <w:t xml:space="preserve"> </w:t>
        </w:r>
      </w:ins>
      <w:r w:rsidRPr="00B61BBC">
        <w:rPr>
          <w:lang w:val="el-GR"/>
        </w:rPr>
        <w:t xml:space="preserve">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60093E">
      <w:pPr>
        <w:ind w:firstLine="720"/>
        <w:rPr>
          <w:lang w:val="el-GR"/>
        </w:rPr>
        <w:pPrChange w:id="4367" w:author="Στάθης Καπ" w:date="2023-03-13T04:20:00Z">
          <w:pPr/>
        </w:pPrChange>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60093E">
      <w:pPr>
        <w:ind w:firstLine="720"/>
        <w:rPr>
          <w:lang w:val="el-GR"/>
        </w:rPr>
        <w:pPrChange w:id="4368" w:author="Στάθης Καπ" w:date="2023-03-13T04:20:00Z">
          <w:pPr/>
        </w:pPrChange>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4369"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4370" w:author=" " w:date="2023-01-29T17:10:00Z">
        <w:r w:rsidR="00B77DE3">
          <w:rPr>
            <w:lang w:val="el-GR"/>
          </w:rPr>
          <w:t>κάθε</w:t>
        </w:r>
        <w:del w:id="4371" w:author="Στάθης Καπ" w:date="2023-03-13T00:23:00Z">
          <w:r w:rsidR="00B77DE3" w:rsidDel="002279F3">
            <w:rPr>
              <w:lang w:val="el-GR"/>
            </w:rPr>
            <w:delText xml:space="preserve"> </w:delText>
          </w:r>
        </w:del>
      </w:ins>
      <w:del w:id="4372"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4373" w:author="Στάθης Καπ" w:date="2023-02-01T06:01:00Z">
            <w:rPr>
              <w:noProof/>
              <w:lang w:val="el-GR" w:eastAsia="el-GR"/>
            </w:rPr>
          </w:rPrChange>
        </w:rPr>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4374" w:author="Στάθης Καπ" w:date="2023-02-26T00:54:00Z">
        <w:r w:rsidRPr="006D766C" w:rsidDel="00093B36">
          <w:rPr>
            <w:lang w:val="el-GR"/>
          </w:rPr>
          <w:delText xml:space="preserve">3.2.2 </w:delText>
        </w:r>
      </w:del>
      <w:bookmarkStart w:id="4375" w:name="_Toc129300377"/>
      <w:r>
        <w:rPr>
          <w:lang w:val="el-GR"/>
        </w:rPr>
        <w:t>Βήμα Διαταραχής</w:t>
      </w:r>
      <w:bookmarkEnd w:id="4375"/>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60093E">
      <w:pPr>
        <w:ind w:firstLine="720"/>
        <w:rPr>
          <w:lang w:val="el-GR"/>
        </w:rPr>
        <w:pPrChange w:id="4376" w:author="Στάθης Καπ" w:date="2023-03-13T04:21:00Z">
          <w:pPr/>
        </w:pPrChange>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w:t>
      </w:r>
      <w:r w:rsidRPr="007F0272">
        <w:rPr>
          <w:lang w:val="el-GR"/>
        </w:rPr>
        <w:lastRenderedPageBreak/>
        <w:t xml:space="preserve">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60093E">
      <w:pPr>
        <w:ind w:firstLine="720"/>
        <w:rPr>
          <w:lang w:val="el-GR"/>
        </w:rPr>
        <w:pPrChange w:id="4377" w:author="Στάθης Καπ" w:date="2023-03-13T04:21:00Z">
          <w:pPr/>
        </w:pPrChange>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4378" w:author="Στάθης Καπ" w:date="2023-02-02T04:18:00Z">
        <w:r>
          <w:rPr>
            <w:noProof/>
          </w:rPr>
          <w:drawing>
            <wp:inline distT="0" distB="0" distL="0" distR="0" wp14:anchorId="212257B5" wp14:editId="7F7C92DD">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53995"/>
                      </a:xfrm>
                      <a:prstGeom prst="rect">
                        <a:avLst/>
                      </a:prstGeom>
                    </pic:spPr>
                  </pic:pic>
                </a:graphicData>
              </a:graphic>
            </wp:inline>
          </w:drawing>
        </w:r>
      </w:ins>
      <w:commentRangeStart w:id="4379"/>
      <w:del w:id="4380" w:author="Στάθης Καπ" w:date="2023-02-02T02:59:00Z">
        <w:r w:rsidR="004D3B4E" w:rsidRPr="00655AEF" w:rsidDel="00796F06">
          <w:rPr>
            <w:noProof/>
            <w:rPrChange w:id="4381"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952625"/>
                      </a:xfrm>
                      <a:prstGeom prst="rect">
                        <a:avLst/>
                      </a:prstGeom>
                    </pic:spPr>
                  </pic:pic>
                </a:graphicData>
              </a:graphic>
            </wp:inline>
          </w:drawing>
        </w:r>
      </w:del>
      <w:commentRangeEnd w:id="4379"/>
      <w:r w:rsidR="001E51B1">
        <w:rPr>
          <w:rStyle w:val="CommentReference"/>
        </w:rPr>
        <w:commentReference w:id="4379"/>
      </w:r>
    </w:p>
    <w:p w14:paraId="0A85A4B0" w14:textId="44BD13EC" w:rsidR="00660B79" w:rsidRDefault="00660B79" w:rsidP="00093B36">
      <w:pPr>
        <w:pStyle w:val="Heading3"/>
        <w:rPr>
          <w:lang w:val="el-GR"/>
        </w:rPr>
      </w:pPr>
      <w:del w:id="4382" w:author="Στάθης Καπ" w:date="2023-02-26T00:54:00Z">
        <w:r w:rsidRPr="00660B79" w:rsidDel="00093B36">
          <w:rPr>
            <w:lang w:val="el-GR"/>
          </w:rPr>
          <w:lastRenderedPageBreak/>
          <w:delText xml:space="preserve">3.2.3 </w:delText>
        </w:r>
      </w:del>
      <w:bookmarkStart w:id="4383" w:name="_Toc129300378"/>
      <w:r>
        <w:rPr>
          <w:lang w:val="el-GR"/>
        </w:rPr>
        <w:t>Ευρετικός Αλγόριθμος Επαναλαμβανόμενης Τοπικής Αναζήτησης</w:t>
      </w:r>
      <w:bookmarkEnd w:id="4383"/>
    </w:p>
    <w:p w14:paraId="440B9BB9" w14:textId="37EC74B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ins w:id="4384" w:author="Στάθης Καπ" w:date="2023-03-13T00:25:00Z">
        <w:r w:rsidR="00AD6A26">
          <w:t>S</w:t>
        </w:r>
      </w:ins>
      <w:del w:id="4385" w:author="Στάθης Καπ" w:date="2023-03-13T00:25:00Z">
        <w:r w:rsidR="002716FD" w:rsidDel="00AD6A26">
          <w:delText>s</w:delText>
        </w:r>
      </w:del>
      <w:r w:rsidRPr="00153135">
        <w:rPr>
          <w:lang w:val="el-GR"/>
        </w:rPr>
        <w:t xml:space="preserve"> και </w:t>
      </w:r>
      <w:ins w:id="4386" w:author="Στάθης Καπ" w:date="2023-03-13T00:25:00Z">
        <w:r w:rsidR="00AD6A26">
          <w:t>R</w:t>
        </w:r>
      </w:ins>
      <w:del w:id="4387" w:author="Στάθης Καπ" w:date="2023-03-13T00:25:00Z">
        <w:r w:rsidR="002716FD" w:rsidDel="00AD6A26">
          <w:delText>r</w:delText>
        </w:r>
      </w:del>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4388" w:author="Στάθης Καπ" w:date="2023-02-01T06:01:00Z">
            <w:rPr>
              <w:noProof/>
              <w:lang w:val="el-GR" w:eastAsia="el-GR"/>
            </w:rPr>
          </w:rPrChange>
        </w:rPr>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4389" w:author="Στάθης Καπ" w:date="2023-02-26T00:54:00Z">
          <w:pPr>
            <w:pStyle w:val="Heading1"/>
            <w:numPr>
              <w:numId w:val="4"/>
            </w:numPr>
            <w:ind w:left="720"/>
          </w:pPr>
        </w:pPrChange>
      </w:pPr>
      <w:bookmarkStart w:id="4390" w:name="_Toc129300379"/>
      <w:r>
        <w:rPr>
          <w:lang w:val="el-GR"/>
        </w:rPr>
        <w:lastRenderedPageBreak/>
        <w:t>Διαχωρισμός Τοπικής Αναζήτησης</w:t>
      </w:r>
      <w:bookmarkEnd w:id="4390"/>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487D8EB0" w:rsidR="001E3CCE" w:rsidRDefault="001E3CCE" w:rsidP="0060093E">
      <w:pPr>
        <w:ind w:firstLine="360"/>
        <w:rPr>
          <w:lang w:val="el-GR"/>
        </w:rPr>
        <w:pPrChange w:id="4391" w:author="Στάθης Καπ" w:date="2023-03-13T04:21:00Z">
          <w:pPr/>
        </w:pPrChange>
      </w:pPr>
      <w:r>
        <w:rPr>
          <w:lang w:val="el-GR"/>
        </w:rPr>
        <w:t xml:space="preserve">Στόχος της </w:t>
      </w:r>
      <w:del w:id="4392" w:author="Στάθης Καπ" w:date="2023-03-06T22:19:00Z">
        <w:r w:rsidDel="00824A19">
          <w:rPr>
            <w:lang w:val="el-GR"/>
          </w:rPr>
          <w:delText xml:space="preserve">παρούσας </w:delText>
        </w:r>
      </w:del>
      <w:ins w:id="4393" w:author="Στάθης Καπ" w:date="2023-03-06T22:19:00Z">
        <w:r w:rsidR="00824A19">
          <w:rPr>
            <w:lang w:val="el-GR"/>
          </w:rPr>
          <w:t xml:space="preserve">τρέχουσας </w:t>
        </w:r>
      </w:ins>
      <w:r>
        <w:rPr>
          <w:lang w:val="el-GR"/>
        </w:rPr>
        <w:t xml:space="preserve">εργασίας, είναι να βελτιώσει την ταχύτητα του </w:t>
      </w:r>
      <w:r>
        <w:t>ILS</w:t>
      </w:r>
      <w:r w:rsidRPr="001E3CCE">
        <w:rPr>
          <w:lang w:val="el-GR"/>
        </w:rPr>
        <w:t xml:space="preserve">. </w:t>
      </w:r>
      <w:r w:rsidR="003730E4">
        <w:rPr>
          <w:lang w:val="el-GR"/>
        </w:rPr>
        <w:t xml:space="preserve">Η διαδικασία αυτή μπορεί να </w:t>
      </w:r>
      <w:del w:id="4394" w:author="Στάθης Καπ" w:date="2023-03-13T00:26:00Z">
        <w:r w:rsidR="003730E4" w:rsidDel="001C2699">
          <w:rPr>
            <w:lang w:val="el-GR"/>
          </w:rPr>
          <w:delText xml:space="preserve">περιγράφει </w:delText>
        </w:r>
      </w:del>
      <w:ins w:id="4395" w:author="Στάθης Καπ" w:date="2023-03-13T00:26:00Z">
        <w:r w:rsidR="001C2699">
          <w:rPr>
            <w:lang w:val="el-GR"/>
          </w:rPr>
          <w:t>περιγραφεί</w:t>
        </w:r>
        <w:r w:rsidR="001C2699">
          <w:rPr>
            <w:lang w:val="el-GR"/>
          </w:rPr>
          <w:t xml:space="preserve"> </w:t>
        </w:r>
      </w:ins>
      <w:r w:rsidR="003730E4">
        <w:rPr>
          <w:lang w:val="el-GR"/>
        </w:rPr>
        <w:t>με 3</w:t>
      </w:r>
      <w:r w:rsidR="00B6185F">
        <w:rPr>
          <w:lang w:val="el-GR"/>
        </w:rPr>
        <w:t xml:space="preserve"> βασικά βήματα:</w:t>
      </w:r>
    </w:p>
    <w:p w14:paraId="020DEACC" w14:textId="0E2CC09D"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del w:id="4396" w:author="Στάθης Καπ" w:date="2023-03-06T22:20:00Z">
        <w:r w:rsidDel="00824A19">
          <w:delText>m</w:delText>
        </w:r>
        <w:r w:rsidRPr="00B6185F" w:rsidDel="00824A19">
          <w:rPr>
            <w:lang w:val="el-GR"/>
          </w:rPr>
          <w:delText xml:space="preserve"> </w:delText>
        </w:r>
      </w:del>
      <w:ins w:id="4397" w:author="Στάθης Καπ" w:date="2023-03-13T00:26:00Z">
        <w:r w:rsidR="007F07EB">
          <w:t>S</w:t>
        </w:r>
      </w:ins>
      <w:ins w:id="4398" w:author="Στάθης Καπ" w:date="2023-03-06T22:20:00Z">
        <w:r w:rsidR="00824A19" w:rsidRPr="00B6185F">
          <w:rPr>
            <w:lang w:val="el-GR"/>
          </w:rPr>
          <w:t xml:space="preserve"> </w:t>
        </w:r>
      </w:ins>
      <w:r w:rsidR="006B286D">
        <w:rPr>
          <w:lang w:val="el-GR"/>
        </w:rPr>
        <w:t>υπο</w:t>
      </w:r>
      <w:ins w:id="4399" w:author="Στάθης Καπ" w:date="2023-03-06T22:20:00Z">
        <w:r w:rsidR="00824A19">
          <w:rPr>
            <w:lang w:val="el-GR"/>
          </w:rPr>
          <w:t>γραφήματα</w:t>
        </w:r>
      </w:ins>
      <w:del w:id="4400" w:author="Στάθης Καπ" w:date="2023-03-06T22:20:00Z">
        <w:r w:rsidR="006B286D" w:rsidDel="00824A19">
          <w:rPr>
            <w:lang w:val="el-GR"/>
          </w:rPr>
          <w:delText xml:space="preserve"> </w:delText>
        </w:r>
        <w:r w:rsidDel="00824A19">
          <w:rPr>
            <w:lang w:val="el-GR"/>
          </w:rPr>
          <w:delText>-προβλήματα</w:delText>
        </w:r>
      </w:del>
    </w:p>
    <w:p w14:paraId="1B85238E" w14:textId="0284F888"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del w:id="4401" w:author="Στάθης Καπ" w:date="2023-03-06T22:20:00Z">
        <w:r w:rsidR="00825A07" w:rsidDel="00841B3C">
          <w:rPr>
            <w:lang w:val="el-GR"/>
          </w:rPr>
          <w:delText>υπο</w:delText>
        </w:r>
        <w:r w:rsidDel="00841B3C">
          <w:rPr>
            <w:lang w:val="el-GR"/>
          </w:rPr>
          <w:delText>-πρόβλημα</w:delText>
        </w:r>
      </w:del>
      <w:ins w:id="4402" w:author="Στάθης Καπ" w:date="2023-03-06T22:20:00Z">
        <w:r w:rsidR="00841B3C">
          <w:rPr>
            <w:lang w:val="el-GR"/>
          </w:rPr>
          <w:t>υπογράφημα</w:t>
        </w:r>
      </w:ins>
    </w:p>
    <w:p w14:paraId="70F46596" w14:textId="0EC5CCBE"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del w:id="4403" w:author="Στάθης Καπ" w:date="2023-03-06T22:20:00Z">
        <w:r w:rsidR="008C33BE" w:rsidDel="00841B3C">
          <w:rPr>
            <w:lang w:val="el-GR"/>
          </w:rPr>
          <w:delText xml:space="preserve">υπο </w:delText>
        </w:r>
        <w:r w:rsidDel="00841B3C">
          <w:rPr>
            <w:lang w:val="el-GR"/>
          </w:rPr>
          <w:delText>-πρόβλημα</w:delText>
        </w:r>
      </w:del>
      <w:ins w:id="4404" w:author="Στάθης Καπ" w:date="2023-03-06T22:20:00Z">
        <w:r w:rsidR="00841B3C">
          <w:rPr>
            <w:lang w:val="el-GR"/>
          </w:rPr>
          <w:t>υπογράφημα</w:t>
        </w:r>
      </w:ins>
    </w:p>
    <w:p w14:paraId="771DB14F" w14:textId="2C710246" w:rsidR="004C0D54" w:rsidRDefault="004C0D54" w:rsidP="0060093E">
      <w:pPr>
        <w:ind w:firstLine="360"/>
        <w:rPr>
          <w:lang w:val="el-GR"/>
        </w:rPr>
        <w:pPrChange w:id="4405" w:author="Στάθης Καπ" w:date="2023-03-13T04:21:00Z">
          <w:pPr/>
        </w:pPrChange>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w:t>
      </w:r>
      <w:del w:id="4406" w:author="Στάθης Καπ" w:date="2023-03-06T22:21:00Z">
        <w:r w:rsidRPr="00AD7A04" w:rsidDel="001A5397">
          <w:rPr>
            <w:lang w:val="el-GR"/>
          </w:rPr>
          <w:delText xml:space="preserve">γινόταν </w:delText>
        </w:r>
      </w:del>
      <w:ins w:id="4407" w:author="Στάθης Καπ" w:date="2023-03-06T22:21:00Z">
        <w:r w:rsidR="001A5397">
          <w:rPr>
            <w:lang w:val="el-GR"/>
          </w:rPr>
          <w:t>γίνει</w:t>
        </w:r>
        <w:r w:rsidR="001A5397" w:rsidRPr="00AD7A04">
          <w:rPr>
            <w:lang w:val="el-GR"/>
          </w:rPr>
          <w:t xml:space="preserve"> </w:t>
        </w:r>
      </w:ins>
      <w:r w:rsidRPr="00AD7A04">
        <w:rPr>
          <w:lang w:val="el-GR"/>
        </w:rPr>
        <w:t>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w:t>
      </w:r>
      <w:del w:id="4408" w:author="Στάθης Καπ" w:date="2023-03-06T22:21:00Z">
        <w:r w:rsidRPr="00AD7A04" w:rsidDel="001A5397">
          <w:rPr>
            <w:lang w:val="el-GR"/>
          </w:rPr>
          <w:delText xml:space="preserve">προέκυπτε </w:delText>
        </w:r>
      </w:del>
      <w:ins w:id="4409" w:author="Στάθης Καπ" w:date="2023-03-06T22:21:00Z">
        <w:r w:rsidR="001A5397">
          <w:rPr>
            <w:lang w:val="el-GR"/>
          </w:rPr>
          <w:t>προκύψει</w:t>
        </w:r>
        <w:r w:rsidR="001A5397" w:rsidRPr="00AD7A04">
          <w:rPr>
            <w:lang w:val="el-GR"/>
          </w:rPr>
          <w:t xml:space="preserve"> </w:t>
        </w:r>
      </w:ins>
      <w:r w:rsidRPr="00AD7A04">
        <w:rPr>
          <w:lang w:val="el-GR"/>
        </w:rPr>
        <w:t xml:space="preserve">μια </w:t>
      </w:r>
      <w:ins w:id="4410" w:author=" " w:date="2023-01-29T17:47:00Z">
        <w:r w:rsidR="00976AF0">
          <w:rPr>
            <w:lang w:val="el-GR"/>
          </w:rPr>
          <w:t>συστάδ</w:t>
        </w:r>
      </w:ins>
      <w:ins w:id="4411" w:author="Στάθης Καπ" w:date="2023-02-28T16:28:00Z">
        <w:r w:rsidR="00415AB3">
          <w:rPr>
            <w:lang w:val="el-GR"/>
          </w:rPr>
          <w:t>α κόμβων</w:t>
        </w:r>
      </w:ins>
      <w:ins w:id="4412" w:author=" " w:date="2023-01-29T17:48:00Z">
        <w:del w:id="4413" w:author="Στάθης Καπ" w:date="2023-02-28T16:28:00Z">
          <w:r w:rsidR="00976AF0" w:rsidDel="00415AB3">
            <w:rPr>
              <w:lang w:val="el-GR"/>
            </w:rPr>
            <w:delText>ε</w:delText>
          </w:r>
        </w:del>
      </w:ins>
      <w:ins w:id="4414" w:author=" " w:date="2023-01-29T17:47:00Z">
        <w:del w:id="4415" w:author="Στάθης Καπ" w:date="2023-02-28T16:28:00Z">
          <w:r w:rsidR="00976AF0" w:rsidDel="00415AB3">
            <w:rPr>
              <w:lang w:val="el-GR"/>
            </w:rPr>
            <w:delText>ς</w:delText>
          </w:r>
        </w:del>
        <w:r w:rsidR="00976AF0">
          <w:rPr>
            <w:lang w:val="el-GR"/>
          </w:rPr>
          <w:t xml:space="preserve"> </w:t>
        </w:r>
      </w:ins>
      <w:del w:id="4416"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4417" w:author=" " w:date="2023-01-29T17:48:00Z">
        <w:del w:id="4418" w:author="Στάθης Καπ" w:date="2023-02-02T01:57:00Z">
          <w:r w:rsidR="00976AF0" w:rsidDel="00054F22">
            <w:rPr>
              <w:lang w:val="el-GR"/>
            </w:rPr>
            <w:delText>συστάδες</w:delText>
          </w:r>
        </w:del>
      </w:ins>
      <w:del w:id="4419" w:author="Στάθης Καπ" w:date="2023-02-02T01:57:00Z">
        <w:r w:rsidRPr="00AD7A04" w:rsidDel="00054F22">
          <w:rPr>
            <w:lang w:val="el-GR"/>
          </w:rPr>
          <w:delText>κλάσεις με</w:delText>
        </w:r>
      </w:del>
      <w:ins w:id="4420" w:author="Στάθης Καπ" w:date="2023-02-02T01:57:00Z">
        <w:r w:rsidR="00054F22">
          <w:rPr>
            <w:lang w:val="el-GR"/>
          </w:rPr>
          <w:t>συστάδες με</w:t>
        </w:r>
      </w:ins>
      <w:r w:rsidRPr="00AD7A04">
        <w:rPr>
          <w:lang w:val="el-GR"/>
        </w:rPr>
        <w:t xml:space="preserve"> κόμβους διάσπαρτους μεταξύ τους, και </w:t>
      </w:r>
      <w:del w:id="4421" w:author="Στάθης Καπ" w:date="2023-03-06T22:21:00Z">
        <w:r w:rsidRPr="00AD7A04" w:rsidDel="00DC4B22">
          <w:rPr>
            <w:lang w:val="el-GR"/>
          </w:rPr>
          <w:delText xml:space="preserve">διαδρομές </w:delText>
        </w:r>
      </w:del>
      <w:ins w:id="4422" w:author="Στάθης Καπ" w:date="2023-03-06T22:21:00Z">
        <w:r w:rsidR="00DC4B22">
          <w:rPr>
            <w:lang w:val="el-GR"/>
          </w:rPr>
          <w:t>λύσεις</w:t>
        </w:r>
        <w:r w:rsidR="00DC4B22" w:rsidRPr="00AD7A04">
          <w:rPr>
            <w:lang w:val="el-GR"/>
          </w:rPr>
          <w:t xml:space="preserve"> </w:t>
        </w:r>
      </w:ins>
      <w:r w:rsidRPr="00AD7A04">
        <w:rPr>
          <w:lang w:val="el-GR"/>
        </w:rPr>
        <w:t>χαμηλής αξίας.</w:t>
      </w:r>
    </w:p>
    <w:p w14:paraId="51B3F5B3" w14:textId="7078BF19" w:rsidR="00DA5426" w:rsidRPr="005E2667" w:rsidRDefault="00EA2DF0" w:rsidP="0060093E">
      <w:pPr>
        <w:ind w:firstLine="360"/>
        <w:rPr>
          <w:lang w:val="el-GR"/>
        </w:rPr>
        <w:pPrChange w:id="4423" w:author="Στάθης Καπ" w:date="2023-03-13T04:21:00Z">
          <w:pPr/>
        </w:pPrChange>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4424" w:author="Στάθης Καπ" w:date="2023-02-28T16:29:00Z">
        <w:r w:rsidR="001976D7" w:rsidDel="00E31E93">
          <w:rPr>
            <w:lang w:val="el-GR"/>
          </w:rPr>
          <w:delText xml:space="preserve">αν </w:delText>
        </w:r>
      </w:del>
      <w:ins w:id="4425"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4426" w:author="Στάθης Καπ" w:date="2023-02-28T16:29:00Z">
        <w:r w:rsidR="00D85B67">
          <w:rPr>
            <w:lang w:val="el-GR"/>
          </w:rPr>
          <w:t xml:space="preserve"> </w:t>
        </w:r>
      </w:ins>
      <w:del w:id="4427"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4428"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4429" w:author="Στάθης Καπ" w:date="2023-02-28T16:29:00Z">
        <w:r w:rsidR="00F21E1A">
          <w:rPr>
            <w:lang w:val="el-GR"/>
          </w:rPr>
          <w:t>ο</w:t>
        </w:r>
      </w:ins>
      <w:ins w:id="4430" w:author="Στάθης Καπ" w:date="2023-03-06T22:22:00Z">
        <w:r w:rsidR="00A56E45">
          <w:rPr>
            <w:lang w:val="el-GR"/>
          </w:rPr>
          <w:t xml:space="preserve"> ουδέτερος</w:t>
        </w:r>
      </w:ins>
      <w:ins w:id="4431" w:author="Στάθης Καπ" w:date="2023-02-28T16:29:00Z">
        <w:r w:rsidR="00F21E1A">
          <w:rPr>
            <w:lang w:val="el-GR"/>
          </w:rPr>
          <w:t xml:space="preserve"> σταθμός </w:t>
        </w:r>
        <w:r w:rsidR="00F21E1A" w:rsidRPr="00F21E1A">
          <w:rPr>
            <w:lang w:val="el-GR"/>
            <w:rPrChange w:id="4432" w:author="Στάθης Καπ" w:date="2023-02-28T16:29:00Z">
              <w:rPr/>
            </w:rPrChange>
          </w:rPr>
          <w:t>(</w:t>
        </w:r>
        <w:r w:rsidR="00F21E1A">
          <w:t>depot</w:t>
        </w:r>
        <w:r w:rsidR="00F21E1A" w:rsidRPr="00F21E1A">
          <w:rPr>
            <w:lang w:val="el-GR"/>
            <w:rPrChange w:id="4433" w:author="Στάθης Καπ" w:date="2023-02-28T16:29:00Z">
              <w:rPr/>
            </w:rPrChange>
          </w:rPr>
          <w:t>)</w:t>
        </w:r>
      </w:ins>
      <w:del w:id="4434"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4435" w:author="Στάθης Καπ" w:date="2023-02-28T16:29:00Z">
        <w:r w:rsidR="00F21E1A" w:rsidRPr="00EA2DF0">
          <w:rPr>
            <w:lang w:val="el-GR"/>
          </w:rPr>
          <w:t xml:space="preserve"> </w:t>
        </w:r>
      </w:ins>
      <w:r w:rsidR="006B30B7" w:rsidRPr="00EA2DF0">
        <w:rPr>
          <w:lang w:val="el-GR"/>
        </w:rPr>
        <w:t xml:space="preserve">του </w:t>
      </w:r>
      <w:del w:id="4436" w:author="Στάθης Καπ" w:date="2023-02-28T16:29:00Z">
        <w:r w:rsidR="006B30B7" w:rsidRPr="00EA2DF0" w:rsidDel="00F21E1A">
          <w:rPr>
            <w:lang w:val="el-GR"/>
          </w:rPr>
          <w:delText xml:space="preserve">συνολικού </w:delText>
        </w:r>
      </w:del>
      <w:ins w:id="4437"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4438" w:author="Στάθης Καπ" w:date="2023-02-28T16:29:00Z">
        <w:r w:rsidR="006B30B7" w:rsidDel="00F21E1A">
          <w:delText>depot</w:delText>
        </w:r>
        <w:r w:rsidR="006B30B7" w:rsidRPr="00EA2DF0" w:rsidDel="00F21E1A">
          <w:rPr>
            <w:lang w:val="el-GR"/>
          </w:rPr>
          <w:delText xml:space="preserve"> </w:delText>
        </w:r>
      </w:del>
      <w:ins w:id="4439" w:author="Στάθης Καπ" w:date="2023-02-28T16:29:00Z">
        <w:r w:rsidR="00F21E1A">
          <w:rPr>
            <w:lang w:val="el-GR"/>
          </w:rPr>
          <w:t xml:space="preserve">σταθμός </w:t>
        </w:r>
      </w:ins>
      <w:r w:rsidR="006B30B7" w:rsidRPr="00EA2DF0">
        <w:rPr>
          <w:lang w:val="el-GR"/>
        </w:rPr>
        <w:t>για όλα τα υπο</w:t>
      </w:r>
      <w:del w:id="4440" w:author="Στάθης Καπ" w:date="2023-03-13T00:29:00Z">
        <w:r w:rsidDel="007F07EB">
          <w:rPr>
            <w:lang w:val="el-GR"/>
          </w:rPr>
          <w:delText>-</w:delText>
        </w:r>
      </w:del>
      <w:r w:rsidR="006B30B7" w:rsidRPr="00EA2DF0">
        <w:rPr>
          <w:lang w:val="el-GR"/>
        </w:rPr>
        <w:t xml:space="preserve">προβλήματα, καθώς κάθε διαδρομή </w:t>
      </w:r>
      <w:ins w:id="4441" w:author="Στάθης Καπ" w:date="2023-03-13T00:29:00Z">
        <w:r w:rsidR="007F07EB">
          <w:rPr>
            <w:lang w:val="el-GR"/>
          </w:rPr>
          <w:t xml:space="preserve">σε κάθε υπογράφημα </w:t>
        </w:r>
      </w:ins>
      <w:r w:rsidR="006B30B7" w:rsidRPr="00EA2DF0">
        <w:rPr>
          <w:lang w:val="el-GR"/>
        </w:rPr>
        <w:t xml:space="preserve">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ins w:id="4442" w:author="Στάθης Καπ" w:date="2023-03-08T02:02:00Z">
        <w:r w:rsidR="002B469B">
          <w:rPr>
            <w:lang w:val="el-GR"/>
          </w:rPr>
          <w:t xml:space="preserve"> </w:t>
        </w:r>
      </w:ins>
      <w:del w:id="4443" w:author="Στάθης Καπ" w:date="2023-03-08T02:02:00Z">
        <w:r w:rsidR="006B30B7" w:rsidRPr="00EA2DF0" w:rsidDel="002B469B">
          <w:rPr>
            <w:lang w:val="el-GR"/>
          </w:rPr>
          <w:delText xml:space="preserve"> το </w:delText>
        </w:r>
        <w:r w:rsidR="002D5318" w:rsidDel="002B469B">
          <w:delText>depot</w:delText>
        </w:r>
        <w:r w:rsidR="006B30B7" w:rsidRPr="00EA2DF0" w:rsidDel="002B469B">
          <w:rPr>
            <w:lang w:val="el-GR"/>
          </w:rPr>
          <w:delText xml:space="preserve"> </w:delText>
        </w:r>
      </w:del>
      <w:ins w:id="4444" w:author="Στάθης Καπ" w:date="2023-03-08T02:02:00Z">
        <w:r w:rsidR="002B469B">
          <w:rPr>
            <w:lang w:val="el-GR"/>
          </w:rPr>
          <w:t>αυτό</w:t>
        </w:r>
        <w:r w:rsidR="002B469B" w:rsidRPr="00EA2DF0">
          <w:rPr>
            <w:lang w:val="el-GR"/>
          </w:rPr>
          <w:t xml:space="preserve"> </w:t>
        </w:r>
      </w:ins>
      <w:r w:rsidR="006B30B7" w:rsidRPr="00EA2DF0">
        <w:rPr>
          <w:lang w:val="el-GR"/>
        </w:rPr>
        <w:t xml:space="preserve">και να περιορίζεται </w:t>
      </w:r>
      <w:ins w:id="4445"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4446" w:author=" " w:date="2023-01-29T17:48:00Z">
        <w:r w:rsidR="00976AF0">
          <w:rPr>
            <w:lang w:val="el-GR"/>
          </w:rPr>
          <w:t>δύο</w:t>
        </w:r>
      </w:ins>
      <w:del w:id="4447" w:author=" " w:date="2023-01-29T17:48:00Z">
        <w:r w:rsidR="00DA5426" w:rsidRPr="00DA5426" w:rsidDel="00976AF0">
          <w:rPr>
            <w:lang w:val="el-GR"/>
          </w:rPr>
          <w:delText>2</w:delText>
        </w:r>
      </w:del>
      <w:r w:rsidR="00D65A37">
        <w:rPr>
          <w:lang w:val="el-GR"/>
        </w:rPr>
        <w:t>:</w:t>
      </w:r>
    </w:p>
    <w:p w14:paraId="31BE3AC6" w14:textId="496046AB"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4448" w:author=" " w:date="2023-01-29T17:49:00Z">
        <w:r w:rsidR="00976AF0">
          <w:rPr>
            <w:lang w:val="el-GR"/>
          </w:rPr>
          <w:t>συστάδας</w:t>
        </w:r>
      </w:ins>
      <w:del w:id="4449" w:author=" " w:date="2023-01-29T17:49:00Z">
        <w:r w:rsidRPr="00D65A37" w:rsidDel="00976AF0">
          <w:rPr>
            <w:lang w:val="el-GR"/>
          </w:rPr>
          <w:delText>κλάσης</w:delText>
        </w:r>
      </w:del>
      <w:r w:rsidRPr="00D65A37">
        <w:rPr>
          <w:lang w:val="el-GR"/>
        </w:rPr>
        <w:t xml:space="preserve"> ως </w:t>
      </w:r>
      <w:ins w:id="4450" w:author="Στάθης Καπ" w:date="2023-03-13T00:29:00Z">
        <w:r w:rsidR="00F72F22">
          <w:rPr>
            <w:lang w:val="el-GR"/>
          </w:rPr>
          <w:t xml:space="preserve">αρχικός και τελικός </w:t>
        </w:r>
      </w:ins>
      <w:del w:id="4451" w:author="Στάθης Καπ" w:date="2023-02-16T12:25:00Z">
        <w:r w:rsidRPr="00976AF0" w:rsidDel="0069362C">
          <w:rPr>
            <w:highlight w:val="yellow"/>
            <w:rPrChange w:id="4452" w:author=" " w:date="2023-02-01T06:01:00Z">
              <w:rPr/>
            </w:rPrChange>
          </w:rPr>
          <w:delText>depot</w:delText>
        </w:r>
        <w:r w:rsidRPr="00D65A37" w:rsidDel="0069362C">
          <w:rPr>
            <w:lang w:val="el-GR"/>
          </w:rPr>
          <w:delText xml:space="preserve"> </w:delText>
        </w:r>
      </w:del>
      <w:ins w:id="4453"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4454" w:author=" " w:date="2023-01-29T17:49:00Z">
        <w:r w:rsidR="00976AF0">
          <w:rPr>
            <w:lang w:val="el-GR"/>
          </w:rPr>
          <w:t>συστάδας</w:t>
        </w:r>
      </w:ins>
      <w:del w:id="4455"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7E820B6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4456" w:author=" " w:date="2023-01-29T17:49:00Z">
        <w:r w:rsidR="00976AF0">
          <w:rPr>
            <w:lang w:val="el-GR"/>
          </w:rPr>
          <w:t>συστάδας</w:t>
        </w:r>
      </w:ins>
      <w:del w:id="4457" w:author=" " w:date="2023-01-29T17:49:00Z">
        <w:r w:rsidRPr="00D65A37" w:rsidDel="00976AF0">
          <w:rPr>
            <w:lang w:val="el-GR"/>
          </w:rPr>
          <w:delText>κλάσης</w:delText>
        </w:r>
      </w:del>
      <w:r w:rsidRPr="00D65A37">
        <w:rPr>
          <w:lang w:val="el-GR"/>
        </w:rPr>
        <w:t xml:space="preserve">, ως </w:t>
      </w:r>
      <w:ins w:id="4458" w:author="Στάθης Καπ" w:date="2023-03-13T00:29:00Z">
        <w:r w:rsidR="00F72F22">
          <w:rPr>
            <w:lang w:val="el-GR"/>
          </w:rPr>
          <w:t xml:space="preserve">αρχικός και τελικός </w:t>
        </w:r>
      </w:ins>
      <w:del w:id="4459" w:author="Στάθης Καπ" w:date="2023-02-16T12:25:00Z">
        <w:r w:rsidRPr="00976AF0" w:rsidDel="0069362C">
          <w:rPr>
            <w:highlight w:val="yellow"/>
            <w:rPrChange w:id="4460" w:author=" " w:date="2023-02-01T06:01:00Z">
              <w:rPr/>
            </w:rPrChange>
          </w:rPr>
          <w:delText>depot</w:delText>
        </w:r>
        <w:r w:rsidRPr="00D65A37" w:rsidDel="0069362C">
          <w:rPr>
            <w:lang w:val="el-GR"/>
          </w:rPr>
          <w:delText xml:space="preserve"> </w:delText>
        </w:r>
      </w:del>
      <w:ins w:id="4461"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4462" w:author="Στάθης Καπ" w:date="2023-02-02T01:57:00Z">
        <w:r w:rsidRPr="00D65A37" w:rsidDel="00582997">
          <w:rPr>
            <w:lang w:val="el-GR"/>
          </w:rPr>
          <w:delText xml:space="preserve">κλάσης </w:delText>
        </w:r>
      </w:del>
      <w:ins w:id="4463"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427D8B2E" w:rsidR="003D5DDC" w:rsidRDefault="003D5DDC" w:rsidP="0060093E">
      <w:pPr>
        <w:ind w:firstLine="360"/>
        <w:rPr>
          <w:lang w:val="el-GR"/>
        </w:rPr>
        <w:pPrChange w:id="4464" w:author="Στάθης Καπ" w:date="2023-03-13T04:21:00Z">
          <w:pPr/>
        </w:pPrChange>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4465" w:author="Στάθης Καπ" w:date="2023-02-28T16:31:00Z">
        <w:r w:rsidR="000502C3">
          <w:rPr>
            <w:lang w:val="el-GR"/>
          </w:rPr>
          <w:t xml:space="preserve">οι σταθμοί </w:t>
        </w:r>
      </w:ins>
      <w:del w:id="4466"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4467" w:author="Στάθης Καπ" w:date="2023-02-28T16:31:00Z">
        <w:r w:rsidRPr="00BB2D45" w:rsidDel="000502C3">
          <w:rPr>
            <w:lang w:val="el-GR"/>
          </w:rPr>
          <w:delText>προκαθορισμένα</w:delText>
        </w:r>
      </w:del>
      <w:ins w:id="4468"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w:t>
      </w:r>
      <w:del w:id="4469" w:author="Στάθης Καπ" w:date="2023-03-13T00:30:00Z">
        <w:r w:rsidRPr="00BB2D45" w:rsidDel="008934B8">
          <w:rPr>
            <w:lang w:val="el-GR"/>
          </w:rPr>
          <w:delText xml:space="preserve">Στην </w:delText>
        </w:r>
      </w:del>
      <w:ins w:id="4470" w:author="Στάθης Καπ" w:date="2023-03-13T00:30:00Z">
        <w:r w:rsidR="008934B8">
          <w:rPr>
            <w:lang w:val="el-GR"/>
          </w:rPr>
          <w:t>Για την</w:t>
        </w:r>
        <w:r w:rsidR="008934B8" w:rsidRPr="00BB2D45">
          <w:rPr>
            <w:lang w:val="el-GR"/>
          </w:rPr>
          <w:t xml:space="preserve"> </w:t>
        </w:r>
      </w:ins>
      <w:r w:rsidRPr="00BB2D45">
        <w:rPr>
          <w:lang w:val="el-GR"/>
        </w:rPr>
        <w:t xml:space="preserve">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ins w:id="4471" w:author="Στάθης Καπ" w:date="2023-03-06T22:24:00Z">
        <w:r w:rsidR="007437A6">
          <w:rPr>
            <w:lang w:val="el-GR"/>
          </w:rPr>
          <w:t>υπογράφημα</w:t>
        </w:r>
      </w:ins>
      <w:del w:id="4472" w:author="Στάθης Καπ" w:date="2023-03-06T22:24:00Z">
        <w:r w:rsidR="00753254" w:rsidDel="007437A6">
          <w:rPr>
            <w:lang w:val="el-GR"/>
          </w:rPr>
          <w:delText>υπο-πρόβλημα</w:delText>
        </w:r>
      </w:del>
      <w:r w:rsidRPr="00BB2D45">
        <w:rPr>
          <w:lang w:val="el-GR"/>
        </w:rPr>
        <w:t>, αλλά φυσικά με μηδενικό</w:t>
      </w:r>
      <w:ins w:id="4473" w:author="Στάθης Καπ" w:date="2023-02-02T18:21:00Z">
        <w:r w:rsidR="00CF30DC">
          <w:rPr>
            <w:lang w:val="el-GR"/>
          </w:rPr>
          <w:t xml:space="preserve"> κέρδος και χρονική διάρκεια επίσκεψης</w:t>
        </w:r>
      </w:ins>
      <w:del w:id="4474" w:author="Στάθης Καπ" w:date="2023-02-02T18:21:00Z">
        <w:r w:rsidRPr="00BB2D45" w:rsidDel="00CF30DC">
          <w:rPr>
            <w:lang w:val="el-GR"/>
          </w:rPr>
          <w:delText xml:space="preserve"> </w:delText>
        </w:r>
        <w:r w:rsidRPr="00976AF0" w:rsidDel="00CF30DC">
          <w:rPr>
            <w:highlight w:val="yellow"/>
            <w:rPrChange w:id="4475" w:author=" " w:date="2023-02-01T06:01:00Z">
              <w:rPr/>
            </w:rPrChange>
          </w:rPr>
          <w:delText>profit</w:delText>
        </w:r>
        <w:r w:rsidRPr="00976AF0" w:rsidDel="00CF30DC">
          <w:rPr>
            <w:highlight w:val="yellow"/>
            <w:lang w:val="el-GR"/>
            <w:rPrChange w:id="4476" w:author=" " w:date="2023-02-01T06:01:00Z">
              <w:rPr>
                <w:lang w:val="el-GR"/>
              </w:rPr>
            </w:rPrChange>
          </w:rPr>
          <w:delText xml:space="preserve"> και </w:delText>
        </w:r>
        <w:r w:rsidRPr="00976AF0" w:rsidDel="00CF30DC">
          <w:rPr>
            <w:highlight w:val="yellow"/>
            <w:rPrChange w:id="4477" w:author=" " w:date="2023-02-01T06:01:00Z">
              <w:rPr/>
            </w:rPrChange>
          </w:rPr>
          <w:delText>visitDuration</w:delText>
        </w:r>
      </w:del>
      <w:r w:rsidRPr="00BB2D45">
        <w:rPr>
          <w:lang w:val="el-GR"/>
        </w:rPr>
        <w:t>.</w:t>
      </w:r>
    </w:p>
    <w:p w14:paraId="618D5019" w14:textId="2A6E04F7" w:rsidR="007437A6" w:rsidRDefault="0030075C" w:rsidP="0060093E">
      <w:pPr>
        <w:ind w:firstLine="360"/>
        <w:rPr>
          <w:ins w:id="4478" w:author="Στάθης Καπ" w:date="2023-03-06T22:32:00Z"/>
          <w:lang w:val="el-GR"/>
        </w:rPr>
        <w:pPrChange w:id="4479" w:author="Στάθης Καπ" w:date="2023-03-13T04:21:00Z">
          <w:pPr/>
        </w:pPrChange>
      </w:pPr>
      <w:r w:rsidRPr="0030075C">
        <w:rPr>
          <w:lang w:val="el-GR"/>
        </w:rPr>
        <w:lastRenderedPageBreak/>
        <w:t>Για τη συνέχεια τ</w:t>
      </w:r>
      <w:ins w:id="4480" w:author="Στάθης Καπ" w:date="2023-03-06T22:25:00Z">
        <w:r w:rsidR="007437A6">
          <w:rPr>
            <w:lang w:val="el-GR"/>
          </w:rPr>
          <w:t xml:space="preserve">ου Κεφαλαίου </w:t>
        </w:r>
      </w:ins>
      <w:del w:id="4481" w:author="Στάθης Καπ" w:date="2023-03-06T22:25:00Z">
        <w:r w:rsidRPr="0030075C" w:rsidDel="007437A6">
          <w:rPr>
            <w:lang w:val="el-GR"/>
          </w:rPr>
          <w:delText xml:space="preserve">ης ενότητας </w:delText>
        </w:r>
      </w:del>
      <w:r w:rsidRPr="0030075C">
        <w:rPr>
          <w:lang w:val="el-GR"/>
        </w:rPr>
        <w:t xml:space="preserve">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del w:id="4482" w:author="Στάθης Καπ" w:date="2023-03-06T22:25:00Z">
        <w:r w:rsidDel="007437A6">
          <w:delText>Solution</w:delText>
        </w:r>
        <w:r w:rsidRPr="0030075C" w:rsidDel="007437A6">
          <w:rPr>
            <w:lang w:val="el-GR"/>
          </w:rPr>
          <w:delText xml:space="preserve"> </w:delText>
        </w:r>
      </w:del>
      <w:ins w:id="4483" w:author="Στάθης Καπ" w:date="2023-03-06T22:42:00Z">
        <w:r w:rsidR="008425A2" w:rsidRPr="008425A2">
          <w:rPr>
            <w:lang w:val="el-GR"/>
            <w:rPrChange w:id="4484" w:author="Στάθης Καπ" w:date="2023-03-06T22:43:00Z">
              <w:rPr/>
            </w:rPrChange>
          </w:rPr>
          <w:t>“</w:t>
        </w:r>
      </w:ins>
      <w:ins w:id="4485" w:author="Στάθης Καπ" w:date="2023-03-06T22:25:00Z">
        <w:r w:rsidR="007437A6">
          <w:rPr>
            <w:lang w:val="el-GR"/>
          </w:rPr>
          <w:t>λύση διαστήματος</w:t>
        </w:r>
      </w:ins>
      <w:ins w:id="4486" w:author="Στάθης Καπ" w:date="2023-03-06T22:42:00Z">
        <w:r w:rsidR="008425A2" w:rsidRPr="008425A2">
          <w:rPr>
            <w:lang w:val="el-GR"/>
            <w:rPrChange w:id="4487" w:author="Στάθης Καπ" w:date="2023-03-06T22:43:00Z">
              <w:rPr/>
            </w:rPrChange>
          </w:rPr>
          <w:t>”</w:t>
        </w:r>
      </w:ins>
      <w:ins w:id="4488" w:author="Στάθης Καπ" w:date="2023-03-06T22:25:00Z">
        <w:r w:rsidR="007437A6" w:rsidRPr="0030075C">
          <w:rPr>
            <w:lang w:val="el-GR"/>
          </w:rPr>
          <w:t xml:space="preserve"> </w:t>
        </w:r>
      </w:ins>
      <w:r w:rsidRPr="0030075C">
        <w:rPr>
          <w:lang w:val="el-GR"/>
        </w:rPr>
        <w:t xml:space="preserve">για να </w:t>
      </w:r>
      <w:r w:rsidR="004A5054" w:rsidRPr="0030075C">
        <w:rPr>
          <w:lang w:val="el-GR"/>
        </w:rPr>
        <w:t>περι</w:t>
      </w:r>
      <w:r w:rsidR="004A5054">
        <w:rPr>
          <w:lang w:val="el-GR"/>
        </w:rPr>
        <w:t>γρά</w:t>
      </w:r>
      <w:ins w:id="4489" w:author="Στάθης Καπ" w:date="2023-03-06T22:26:00Z">
        <w:r w:rsidR="007437A6">
          <w:rPr>
            <w:lang w:val="el-GR"/>
          </w:rPr>
          <w:t>ψ</w:t>
        </w:r>
      </w:ins>
      <w:del w:id="4490" w:author="Στάθης Καπ" w:date="2023-03-06T22:26:00Z">
        <w:r w:rsidR="004A5054" w:rsidDel="007437A6">
          <w:rPr>
            <w:lang w:val="el-GR"/>
          </w:rPr>
          <w:delText>φ</w:delText>
        </w:r>
      </w:del>
      <w:r w:rsidR="004A5054">
        <w:rPr>
          <w:lang w:val="el-GR"/>
        </w:rPr>
        <w:t>ει</w:t>
      </w:r>
      <w:r w:rsidRPr="0030075C">
        <w:rPr>
          <w:lang w:val="el-GR"/>
        </w:rPr>
        <w:t xml:space="preserve"> </w:t>
      </w:r>
      <w:ins w:id="4491" w:author="Στάθης Καπ" w:date="2023-03-06T22:26:00Z">
        <w:r w:rsidR="007437A6">
          <w:rPr>
            <w:lang w:val="el-GR"/>
          </w:rPr>
          <w:t xml:space="preserve">μία λύση </w:t>
        </w:r>
      </w:ins>
      <w:del w:id="4492" w:author="Στάθης Καπ" w:date="2023-03-06T22:26:00Z">
        <w:r w:rsidR="004A5054" w:rsidDel="007437A6">
          <w:rPr>
            <w:lang w:val="el-GR"/>
          </w:rPr>
          <w:delText>ένα</w:delText>
        </w:r>
        <w:r w:rsidRPr="0030075C" w:rsidDel="007437A6">
          <w:rPr>
            <w:lang w:val="el-GR"/>
          </w:rPr>
          <w:delText xml:space="preserve"> στιγμιότυπο </w:delText>
        </w:r>
      </w:del>
      <w:r w:rsidRPr="0030075C">
        <w:rPr>
          <w:lang w:val="el-GR"/>
        </w:rPr>
        <w:t xml:space="preserve">ενός </w:t>
      </w:r>
      <w:ins w:id="4493" w:author="Στάθης Καπ" w:date="2023-03-06T22:27:00Z">
        <w:r w:rsidR="007437A6">
          <w:rPr>
            <w:lang w:val="el-GR"/>
          </w:rPr>
          <w:t>υπογραφήματος</w:t>
        </w:r>
      </w:ins>
      <w:del w:id="4494" w:author="Στάθης Καπ" w:date="2023-03-06T22:27:00Z">
        <w:r w:rsidRPr="0030075C" w:rsidDel="007437A6">
          <w:rPr>
            <w:lang w:val="el-GR"/>
          </w:rPr>
          <w:delText>προβλήματος αλλά και της λύσης του</w:delText>
        </w:r>
      </w:del>
      <w:r w:rsidRPr="0030075C">
        <w:rPr>
          <w:lang w:val="el-GR"/>
        </w:rPr>
        <w:t>.</w:t>
      </w:r>
      <w:ins w:id="4495" w:author="Στάθης Καπ" w:date="2023-03-06T22:28:00Z">
        <w:r w:rsidR="007437A6">
          <w:rPr>
            <w:lang w:val="el-GR"/>
          </w:rPr>
          <w:t xml:space="preserve"> Επίσης, </w:t>
        </w:r>
      </w:ins>
      <w:ins w:id="4496" w:author="Στάθης Καπ" w:date="2023-03-06T22:29:00Z">
        <w:r w:rsidR="007437A6">
          <w:rPr>
            <w:lang w:val="el-GR"/>
          </w:rPr>
          <w:t>οι κόμβοι, όπως θα αναλυθεί στην πορεία, χωρίζονται με βάση τα χρονικά διαστήματα που έχουν καθοριστεί</w:t>
        </w:r>
      </w:ins>
      <w:ins w:id="4497" w:author="Στάθης Καπ" w:date="2023-03-06T22:30:00Z">
        <w:r w:rsidR="007437A6">
          <w:rPr>
            <w:lang w:val="el-GR"/>
          </w:rPr>
          <w:t xml:space="preserve"> στη </w:t>
        </w:r>
      </w:ins>
      <w:ins w:id="4498" w:author="Στάθης Καπ" w:date="2023-03-06T22:32:00Z">
        <w:r w:rsidR="007437A6">
          <w:rPr>
            <w:lang w:val="el-GR"/>
          </w:rPr>
          <w:t>φάση</w:t>
        </w:r>
      </w:ins>
      <w:ins w:id="4499" w:author="Στάθης Καπ" w:date="2023-03-06T22:30:00Z">
        <w:r w:rsidR="007437A6">
          <w:rPr>
            <w:lang w:val="el-GR"/>
          </w:rPr>
          <w:t xml:space="preserve"> α</w:t>
        </w:r>
        <w:r w:rsidR="007437A6" w:rsidRPr="007437A6">
          <w:rPr>
            <w:lang w:val="el-GR"/>
          </w:rPr>
          <w:t>ρχικοποίηση</w:t>
        </w:r>
        <w:r w:rsidR="007437A6">
          <w:rPr>
            <w:lang w:val="el-GR"/>
          </w:rPr>
          <w:t>ς</w:t>
        </w:r>
        <w:r w:rsidR="007437A6" w:rsidRPr="007437A6">
          <w:rPr>
            <w:lang w:val="el-GR"/>
          </w:rPr>
          <w:t xml:space="preserve"> των χρονικών υποδιαστημάτων</w:t>
        </w:r>
        <w:r w:rsidR="007437A6">
          <w:rPr>
            <w:lang w:val="el-GR"/>
          </w:rPr>
          <w:t xml:space="preserve"> (Ενότητα 4.1)</w:t>
        </w:r>
      </w:ins>
      <w:ins w:id="4500" w:author="Στάθης Καπ" w:date="2023-03-06T22:29:00Z">
        <w:r w:rsidR="007437A6">
          <w:rPr>
            <w:lang w:val="el-GR"/>
          </w:rPr>
          <w:t xml:space="preserve">, οπότε </w:t>
        </w:r>
      </w:ins>
      <w:ins w:id="4501" w:author="Στάθης Καπ" w:date="2023-03-06T22:31:00Z">
        <w:r w:rsidR="007437A6">
          <w:rPr>
            <w:lang w:val="el-GR"/>
          </w:rPr>
          <w:t>οι έννοιες υποδιάστημα, υποπρόβλημα και υπογράφημα είναι παρεμφερείς και θα χρησιμοποιούνται συχνά.</w:t>
        </w:r>
      </w:ins>
    </w:p>
    <w:p w14:paraId="11F84072" w14:textId="38658C44" w:rsidR="0030075C" w:rsidRDefault="0030075C" w:rsidP="003D5DDC">
      <w:pPr>
        <w:rPr>
          <w:lang w:val="el-GR"/>
        </w:rPr>
      </w:pPr>
      <w:r w:rsidRPr="0030075C">
        <w:rPr>
          <w:lang w:val="el-GR"/>
        </w:rPr>
        <w:t xml:space="preserve"> </w:t>
      </w:r>
      <w:ins w:id="4502" w:author="Στάθης Καπ" w:date="2023-03-06T22:32:00Z">
        <w:r w:rsidR="007437A6">
          <w:rPr>
            <w:lang w:val="el-GR"/>
          </w:rPr>
          <w:t xml:space="preserve">Μια λύση διαστήματος </w:t>
        </w:r>
      </w:ins>
      <w:del w:id="4503" w:author="Στάθης Καπ" w:date="2023-03-06T22:32:00Z">
        <w:r w:rsidR="009609CB" w:rsidDel="007437A6">
          <w:rPr>
            <w:lang w:val="el-GR"/>
          </w:rPr>
          <w:delText>Ένα</w:delText>
        </w:r>
        <w:r w:rsidRPr="004A5054" w:rsidDel="007437A6">
          <w:rPr>
            <w:lang w:val="el-GR"/>
          </w:rPr>
          <w:delText xml:space="preserve"> </w:delText>
        </w:r>
        <w:r w:rsidDel="007437A6">
          <w:delText>Solution</w:delText>
        </w:r>
        <w:r w:rsidRPr="004A5054" w:rsidDel="007437A6">
          <w:rPr>
            <w:lang w:val="el-GR"/>
          </w:rPr>
          <w:delText xml:space="preserve"> </w:delText>
        </w:r>
      </w:del>
      <w:r w:rsidRPr="004A5054">
        <w:rPr>
          <w:lang w:val="el-GR"/>
        </w:rPr>
        <w:t>περιλαμβάνει τα εξής:</w:t>
      </w:r>
    </w:p>
    <w:p w14:paraId="133D2885" w14:textId="195A3A36"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w:t>
      </w:r>
      <w:del w:id="4504" w:author="Στάθης Καπ" w:date="2023-03-06T22:32:00Z">
        <w:r w:rsidRPr="000636CC" w:rsidDel="007437A6">
          <w:rPr>
            <w:lang w:val="el-GR"/>
          </w:rPr>
          <w:delText xml:space="preserve">μπει </w:delText>
        </w:r>
      </w:del>
      <w:ins w:id="4505" w:author="Στάθης Καπ" w:date="2023-03-06T22:32:00Z">
        <w:r w:rsidR="007437A6">
          <w:rPr>
            <w:lang w:val="el-GR"/>
          </w:rPr>
          <w:t>μπει</w:t>
        </w:r>
        <w:r w:rsidR="007437A6" w:rsidRPr="000636CC">
          <w:rPr>
            <w:lang w:val="el-GR"/>
          </w:rPr>
          <w:t xml:space="preserve"> </w:t>
        </w:r>
      </w:ins>
      <w:r w:rsidRPr="000636CC">
        <w:rPr>
          <w:lang w:val="el-GR"/>
        </w:rPr>
        <w:t>ακόμη στ</w:t>
      </w:r>
      <w:ins w:id="4506" w:author="Στάθης Καπ" w:date="2023-03-06T22:26:00Z">
        <w:r w:rsidR="007437A6">
          <w:rPr>
            <w:lang w:val="el-GR"/>
          </w:rPr>
          <w:t>ις</w:t>
        </w:r>
      </w:ins>
      <w:del w:id="4507" w:author="Στάθης Καπ" w:date="2023-03-06T22:26:00Z">
        <w:r w:rsidRPr="000636CC" w:rsidDel="007437A6">
          <w:rPr>
            <w:lang w:val="el-GR"/>
          </w:rPr>
          <w:delText>η</w:delText>
        </w:r>
      </w:del>
      <w:r w:rsidRPr="000636CC">
        <w:rPr>
          <w:lang w:val="el-GR"/>
        </w:rPr>
        <w:t xml:space="preserve"> διαδρομ</w:t>
      </w:r>
      <w:ins w:id="4508" w:author="Στάθης Καπ" w:date="2023-03-06T22:26:00Z">
        <w:r w:rsidR="007437A6">
          <w:rPr>
            <w:lang w:val="el-GR"/>
          </w:rPr>
          <w:t>ές</w:t>
        </w:r>
      </w:ins>
      <w:ins w:id="4509" w:author="Στάθης Καπ" w:date="2023-03-13T00:31:00Z">
        <w:r w:rsidR="0045636F">
          <w:rPr>
            <w:lang w:val="el-GR"/>
          </w:rPr>
          <w:t xml:space="preserve"> του </w:t>
        </w:r>
        <w:r w:rsidR="008D041F">
          <w:rPr>
            <w:lang w:val="el-GR"/>
          </w:rPr>
          <w:t>διαστήματος</w:t>
        </w:r>
      </w:ins>
      <w:del w:id="4510" w:author="Στάθης Καπ" w:date="2023-03-06T22:26:00Z">
        <w:r w:rsidRPr="000636CC" w:rsidDel="007437A6">
          <w:rPr>
            <w:lang w:val="el-GR"/>
          </w:rPr>
          <w:delText>ή</w:delText>
        </w:r>
      </w:del>
    </w:p>
    <w:p w14:paraId="2E9AC2C6" w14:textId="69447D97" w:rsidR="006942F3" w:rsidRDefault="007437A6" w:rsidP="000636CC">
      <w:pPr>
        <w:pStyle w:val="ListParagraph"/>
        <w:numPr>
          <w:ilvl w:val="0"/>
          <w:numId w:val="12"/>
        </w:numPr>
        <w:rPr>
          <w:lang w:val="el-GR"/>
        </w:rPr>
      </w:pPr>
      <w:ins w:id="4511" w:author="Στάθης Καπ" w:date="2023-03-06T22:33:00Z">
        <w:r>
          <w:rPr>
            <w:lang w:val="el-GR"/>
          </w:rPr>
          <w:t>Ένα διάνυσμα</w:t>
        </w:r>
        <w:r w:rsidRPr="007437A6">
          <w:rPr>
            <w:lang w:val="el-GR"/>
            <w:rPrChange w:id="4512" w:author="Στάθης Καπ" w:date="2023-03-06T22:33:00Z">
              <w:rPr/>
            </w:rPrChange>
          </w:rPr>
          <w:t xml:space="preserve"> </w:t>
        </w:r>
        <w:r>
          <w:rPr>
            <w:lang w:val="el-GR"/>
          </w:rPr>
          <w:t xml:space="preserve">λιστών </w:t>
        </w:r>
      </w:ins>
      <w:del w:id="4513" w:author="Στάθης Καπ" w:date="2023-03-06T22:33:00Z">
        <w:r w:rsidR="006942F3" w:rsidRPr="006942F3" w:rsidDel="007437A6">
          <w:rPr>
            <w:lang w:val="el-GR"/>
          </w:rPr>
          <w:delText xml:space="preserve">Μια λίστα </w:delText>
        </w:r>
      </w:del>
      <w:r w:rsidR="006942F3">
        <w:t>Walk</w:t>
      </w:r>
      <w:ins w:id="4514" w:author="Στάθης Καπ" w:date="2023-03-06T22:33:00Z">
        <w:r>
          <w:t>s</w:t>
        </w:r>
      </w:ins>
      <w:r w:rsidR="006942F3" w:rsidRPr="006942F3">
        <w:rPr>
          <w:lang w:val="el-GR"/>
        </w:rPr>
        <w:t xml:space="preserve"> που </w:t>
      </w:r>
      <w:del w:id="4515" w:author="Στάθης Καπ" w:date="2023-03-06T22:33:00Z">
        <w:r w:rsidR="006942F3" w:rsidRPr="006942F3" w:rsidDel="007437A6">
          <w:rPr>
            <w:lang w:val="el-GR"/>
          </w:rPr>
          <w:delText xml:space="preserve">περιέχει </w:delText>
        </w:r>
      </w:del>
      <w:ins w:id="4516" w:author="Στάθης Καπ" w:date="2023-03-06T22:33:00Z">
        <w:r>
          <w:rPr>
            <w:lang w:val="el-GR"/>
          </w:rPr>
          <w:t>αναπαριστούν τις διαδρομές της λύσης</w:t>
        </w:r>
      </w:ins>
      <w:ins w:id="4517" w:author="Στάθης Καπ" w:date="2023-03-13T00:31:00Z">
        <w:r w:rsidR="00582CEE">
          <w:rPr>
            <w:lang w:val="el-GR"/>
          </w:rPr>
          <w:t xml:space="preserve"> του διαστήματος</w:t>
        </w:r>
      </w:ins>
      <w:del w:id="4518" w:author="Στάθης Καπ" w:date="2023-03-06T22:33:00Z">
        <w:r w:rsidR="006942F3" w:rsidRPr="006942F3" w:rsidDel="007437A6">
          <w:rPr>
            <w:lang w:val="el-GR"/>
          </w:rPr>
          <w:delText>τους κόμβους που έχουν ήδη μπει στη διαδρομή</w:delText>
        </w:r>
      </w:del>
    </w:p>
    <w:p w14:paraId="18D48A60" w14:textId="187BDBAC" w:rsidR="00783BA2" w:rsidRDefault="00783BA2" w:rsidP="00783BA2">
      <w:pPr>
        <w:pStyle w:val="ListParagraph"/>
        <w:numPr>
          <w:ilvl w:val="1"/>
          <w:numId w:val="12"/>
        </w:numPr>
        <w:rPr>
          <w:lang w:val="el-GR"/>
        </w:rPr>
      </w:pPr>
      <w:r w:rsidRPr="00244C40">
        <w:rPr>
          <w:lang w:val="el-GR"/>
        </w:rPr>
        <w:t>Η ώρα αναχώρησης (</w:t>
      </w:r>
      <w:r>
        <w:t>depTime</w:t>
      </w:r>
      <w:r w:rsidRPr="00244C40">
        <w:rPr>
          <w:lang w:val="el-GR"/>
        </w:rPr>
        <w:t xml:space="preserve">) του πρώτου κόμβου </w:t>
      </w:r>
      <w:del w:id="4519" w:author="Στάθης Καπ" w:date="2023-03-06T22:33:00Z">
        <w:r w:rsidRPr="00244C40" w:rsidDel="007437A6">
          <w:rPr>
            <w:lang w:val="el-GR"/>
          </w:rPr>
          <w:delText xml:space="preserve">της </w:delText>
        </w:r>
      </w:del>
      <w:ins w:id="4520" w:author="Στάθης Καπ" w:date="2023-03-06T22:33:00Z">
        <w:r w:rsidR="007437A6">
          <w:rPr>
            <w:lang w:val="el-GR"/>
          </w:rPr>
          <w:t>κάθε</w:t>
        </w:r>
        <w:r w:rsidR="007437A6" w:rsidRPr="00244C40">
          <w:rPr>
            <w:lang w:val="el-GR"/>
          </w:rPr>
          <w:t xml:space="preserve"> </w:t>
        </w:r>
      </w:ins>
      <w:r w:rsidRPr="00244C40">
        <w:rPr>
          <w:lang w:val="el-GR"/>
        </w:rPr>
        <w:t xml:space="preserve">λίστας </w:t>
      </w:r>
      <w:r>
        <w:t>Walk</w:t>
      </w:r>
      <w:r w:rsidRPr="00244C40">
        <w:rPr>
          <w:lang w:val="el-GR"/>
        </w:rPr>
        <w:t xml:space="preserve"> αναπαριστά την ώρα έναρξης της διαδρομής</w:t>
      </w:r>
    </w:p>
    <w:p w14:paraId="730B897A" w14:textId="1A1B9B85" w:rsidR="00022928" w:rsidRDefault="00244C40" w:rsidP="00022928">
      <w:pPr>
        <w:pStyle w:val="ListParagraph"/>
        <w:numPr>
          <w:ilvl w:val="1"/>
          <w:numId w:val="12"/>
        </w:numPr>
        <w:rPr>
          <w:ins w:id="4521" w:author="Στάθης Καπ" w:date="2023-03-06T22:36:00Z"/>
          <w:lang w:val="el-GR"/>
        </w:rPr>
      </w:pPr>
      <w:r w:rsidRPr="00022928">
        <w:rPr>
          <w:lang w:val="el-GR"/>
        </w:rPr>
        <w:t>Η ώρα κλεισίματος (</w:t>
      </w:r>
      <w:r>
        <w:t>closeTime</w:t>
      </w:r>
      <w:r w:rsidRPr="00022928">
        <w:rPr>
          <w:lang w:val="el-GR"/>
        </w:rPr>
        <w:t xml:space="preserve">) του τελευταίου κόμβου </w:t>
      </w:r>
      <w:del w:id="4522" w:author="Στάθης Καπ" w:date="2023-03-06T22:34:00Z">
        <w:r w:rsidRPr="00022928" w:rsidDel="007437A6">
          <w:rPr>
            <w:lang w:val="el-GR"/>
          </w:rPr>
          <w:delText xml:space="preserve">της </w:delText>
        </w:r>
      </w:del>
      <w:ins w:id="4523" w:author="Στάθης Καπ" w:date="2023-03-06T22:34:00Z">
        <w:r w:rsidR="007437A6">
          <w:rPr>
            <w:lang w:val="el-GR"/>
          </w:rPr>
          <w:t>κάθε</w:t>
        </w:r>
        <w:r w:rsidR="007437A6" w:rsidRPr="00022928">
          <w:rPr>
            <w:lang w:val="el-GR"/>
          </w:rPr>
          <w:t xml:space="preserve"> </w:t>
        </w:r>
      </w:ins>
      <w:r w:rsidRPr="00022928">
        <w:rPr>
          <w:lang w:val="el-GR"/>
        </w:rPr>
        <w:t xml:space="preserve">λίστας </w:t>
      </w:r>
      <w:r>
        <w:t>Walk</w:t>
      </w:r>
      <w:r w:rsidRPr="00022928">
        <w:rPr>
          <w:lang w:val="el-GR"/>
        </w:rPr>
        <w:t xml:space="preserve"> αναπαριστά την μέγιστη ώρα λήξης της διαδρομής.</w:t>
      </w:r>
    </w:p>
    <w:p w14:paraId="3029F584" w14:textId="351C2F56" w:rsidR="008425A2" w:rsidRPr="008425A2" w:rsidRDefault="008425A2">
      <w:pPr>
        <w:rPr>
          <w:lang w:val="el-GR"/>
        </w:rPr>
        <w:pPrChange w:id="4524" w:author="Στάθης Καπ" w:date="2023-03-06T22:36:00Z">
          <w:pPr>
            <w:pStyle w:val="ListParagraph"/>
            <w:numPr>
              <w:ilvl w:val="1"/>
              <w:numId w:val="12"/>
            </w:numPr>
            <w:ind w:left="1440" w:hanging="360"/>
          </w:pPr>
        </w:pPrChange>
      </w:pPr>
      <w:ins w:id="4525" w:author="Στάθης Καπ" w:date="2023-03-06T22:36:00Z">
        <w:r>
          <w:rPr>
            <w:lang w:val="el-GR"/>
          </w:rPr>
          <w:t>Το άθροισμα των κερδών</w:t>
        </w:r>
      </w:ins>
      <w:ins w:id="4526" w:author="Στάθης Καπ" w:date="2023-03-06T22:37:00Z">
        <w:r>
          <w:rPr>
            <w:lang w:val="el-GR"/>
          </w:rPr>
          <w:t xml:space="preserve"> των κόμβων του διανύσματος </w:t>
        </w:r>
        <w:r>
          <w:t>Walks</w:t>
        </w:r>
        <w:r w:rsidRPr="008425A2">
          <w:rPr>
            <w:lang w:val="el-GR"/>
            <w:rPrChange w:id="4527" w:author="Στάθης Καπ" w:date="2023-03-06T22:37:00Z">
              <w:rPr/>
            </w:rPrChange>
          </w:rPr>
          <w:t xml:space="preserve"> </w:t>
        </w:r>
        <w:r>
          <w:rPr>
            <w:lang w:val="el-GR"/>
          </w:rPr>
          <w:t>αποδίδει το συνολικό σκορ της λύσης.</w:t>
        </w:r>
      </w:ins>
    </w:p>
    <w:p w14:paraId="7727CA3C" w14:textId="6A50FC9D" w:rsidR="00022928" w:rsidRPr="005513E7" w:rsidDel="008425A2" w:rsidRDefault="00022928" w:rsidP="00022928">
      <w:pPr>
        <w:rPr>
          <w:del w:id="4528" w:author="Στάθης Καπ" w:date="2023-03-06T22:37:00Z"/>
          <w:lang w:val="el-GR"/>
        </w:rPr>
      </w:pPr>
      <w:del w:id="4529" w:author="Στάθης Καπ" w:date="2023-03-06T22:37:00Z">
        <w:r w:rsidRPr="00680A3D" w:rsidDel="008425A2">
          <w:rPr>
            <w:lang w:val="el-GR"/>
          </w:rPr>
          <w:delText xml:space="preserve">Βλέποντας, λοιπόν, κάποιος τις πληροφορίες </w:delText>
        </w:r>
      </w:del>
      <w:del w:id="4530" w:author="Στάθης Καπ" w:date="2023-03-06T22:34:00Z">
        <w:r w:rsidRPr="00680A3D" w:rsidDel="00695E87">
          <w:rPr>
            <w:lang w:val="el-GR"/>
          </w:rPr>
          <w:delText xml:space="preserve">ενός </w:delText>
        </w:r>
        <w:r w:rsidDel="00695E87">
          <w:delText>Solution</w:delText>
        </w:r>
      </w:del>
      <w:del w:id="4531" w:author="Στάθης Καπ" w:date="2023-03-06T22:37:00Z">
        <w:r w:rsidRPr="00680A3D" w:rsidDel="008425A2">
          <w:rPr>
            <w:lang w:val="el-GR"/>
          </w:rPr>
          <w:delText xml:space="preserve">, μπορεί όχι μόνο να δει την λύση ενός προβλήματος αλλά και το ίδιο το πρόβλημα. Η ένωση των λιστών </w:delText>
        </w:r>
        <w:r w:rsidDel="008425A2">
          <w:delText>Walk</w:delText>
        </w:r>
        <w:r w:rsidRPr="00680A3D" w:rsidDel="008425A2">
          <w:rPr>
            <w:lang w:val="el-GR"/>
          </w:rPr>
          <w:delText xml:space="preserve"> και </w:delText>
        </w:r>
        <w:r w:rsidDel="008425A2">
          <w:delText>Unvisited</w:delText>
        </w:r>
        <w:r w:rsidRPr="00680A3D" w:rsidDel="008425A2">
          <w:rPr>
            <w:lang w:val="el-GR"/>
          </w:rPr>
          <w:delText xml:space="preserve">, η ώρα αναχώρησης του πρώτου κόμβου της λίστας </w:delText>
        </w:r>
        <w:r w:rsidDel="008425A2">
          <w:delText>Walk</w:delText>
        </w:r>
        <w:r w:rsidRPr="00680A3D" w:rsidDel="008425A2">
          <w:rPr>
            <w:lang w:val="el-GR"/>
          </w:rPr>
          <w:delText xml:space="preserve"> και η ώρα κλεισίματος του τελευταίου κόμβου της λίστας </w:delText>
        </w:r>
        <w:r w:rsidDel="008425A2">
          <w:delText>Walk</w:delText>
        </w:r>
        <w:r w:rsidRPr="00680A3D" w:rsidDel="008425A2">
          <w:rPr>
            <w:lang w:val="el-GR"/>
          </w:rPr>
          <w:delText xml:space="preserve"> αναπαριστούν ένα </w:delText>
        </w:r>
        <w:r w:rsidR="005513E7" w:rsidRPr="00680A3D" w:rsidDel="008425A2">
          <w:rPr>
            <w:lang w:val="el-GR"/>
          </w:rPr>
          <w:delText>στιγμιότυπο</w:delText>
        </w:r>
        <w:r w:rsidRPr="00680A3D" w:rsidDel="008425A2">
          <w:rPr>
            <w:lang w:val="el-GR"/>
          </w:rPr>
          <w:delText xml:space="preserve"> ενός προβλήματος Προσανατολισμού με χρονικά παράθυρα. Η λίστα </w:delText>
        </w:r>
        <w:r w:rsidDel="008425A2">
          <w:delText>Walk</w:delText>
        </w:r>
        <w:r w:rsidRPr="00680A3D" w:rsidDel="008425A2">
          <w:rPr>
            <w:lang w:val="el-GR"/>
          </w:rPr>
          <w:delText xml:space="preserve"> από μόνη της μπορεί να </w:delText>
        </w:r>
        <w:r w:rsidR="005513E7" w:rsidRPr="00680A3D" w:rsidDel="008425A2">
          <w:rPr>
            <w:lang w:val="el-GR"/>
          </w:rPr>
          <w:delText>θεωρηθεί</w:delText>
        </w:r>
        <w:r w:rsidRPr="00680A3D" w:rsidDel="008425A2">
          <w:rPr>
            <w:lang w:val="el-GR"/>
          </w:rPr>
          <w:delText xml:space="preserve"> ως η λύση του προβλήματος αυτού</w:delText>
        </w:r>
        <w:r w:rsidR="005513E7" w:rsidDel="008425A2">
          <w:rPr>
            <w:lang w:val="el-GR"/>
          </w:rPr>
          <w:delText>, ενώ το άθροισμα των</w:delText>
        </w:r>
      </w:del>
      <w:ins w:id="4532" w:author=" " w:date="2023-01-29T17:53:00Z">
        <w:del w:id="4533" w:author="Στάθης Καπ" w:date="2023-03-06T22:37:00Z">
          <w:r w:rsidR="00976AF0" w:rsidDel="008425A2">
            <w:rPr>
              <w:lang w:val="el-GR"/>
            </w:rPr>
            <w:delText xml:space="preserve"> κερδών των </w:delText>
          </w:r>
        </w:del>
      </w:ins>
      <w:del w:id="4534" w:author="Στάθης Καπ" w:date="2023-03-06T22:37:00Z">
        <w:r w:rsidR="005513E7" w:rsidDel="008425A2">
          <w:rPr>
            <w:lang w:val="el-GR"/>
          </w:rPr>
          <w:delText xml:space="preserve"> κόμβων της λίστας </w:delText>
        </w:r>
        <w:r w:rsidR="005513E7" w:rsidDel="008425A2">
          <w:delText>Walk</w:delText>
        </w:r>
        <w:r w:rsidR="005513E7" w:rsidDel="008425A2">
          <w:rPr>
            <w:lang w:val="el-GR"/>
          </w:rPr>
          <w:delText>, μπορεί να δώσει τ</w:delText>
        </w:r>
      </w:del>
      <w:del w:id="4535" w:author="Στάθης Καπ" w:date="2023-02-28T16:32:00Z">
        <w:r w:rsidR="005513E7" w:rsidDel="00C568D5">
          <w:rPr>
            <w:lang w:val="el-GR"/>
          </w:rPr>
          <w:delText xml:space="preserve">ο σκορ </w:delText>
        </w:r>
      </w:del>
      <w:del w:id="4536" w:author="Στάθης Καπ" w:date="2023-03-06T22:37:00Z">
        <w:r w:rsidR="005513E7" w:rsidDel="008425A2">
          <w:rPr>
            <w:lang w:val="el-GR"/>
          </w:rPr>
          <w:delText>της λύσης.</w:delText>
        </w:r>
      </w:del>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3CA9F796" w:rsidR="000C4142" w:rsidRDefault="00FF7635" w:rsidP="0006361B">
      <w:pPr>
        <w:rPr>
          <w:lang w:val="el-GR"/>
        </w:rPr>
      </w:pPr>
      <w:del w:id="4537" w:author="Στάθης Καπ" w:date="2023-03-09T10:48:00Z">
        <w:r w:rsidDel="0006361B">
          <w:rPr>
            <w:noProof/>
            <w:rPrChange w:id="4538" w:author="Στάθης Καπ" w:date="2023-02-01T06:01:00Z">
              <w:rPr>
                <w:noProof/>
                <w:lang w:val="el-GR" w:eastAsia="el-GR"/>
              </w:rPr>
            </w:rPrChange>
          </w:rPr>
          <w:lastRenderedPageBreak/>
          <w:drawing>
            <wp:inline distT="0" distB="0" distL="0" distR="0" wp14:anchorId="2F6BA4D1" wp14:editId="5D45C5BC">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924425"/>
                      </a:xfrm>
                      <a:prstGeom prst="rect">
                        <a:avLst/>
                      </a:prstGeom>
                    </pic:spPr>
                  </pic:pic>
                </a:graphicData>
              </a:graphic>
            </wp:inline>
          </w:drawing>
        </w:r>
      </w:del>
      <w:ins w:id="4539" w:author="Στάθης Καπ" w:date="2023-03-09T10:48:00Z">
        <w:r w:rsidR="0006361B">
          <w:rPr>
            <w:noProof/>
          </w:rPr>
          <w:lastRenderedPageBreak/>
          <w:drawing>
            <wp:inline distT="0" distB="0" distL="0" distR="0" wp14:anchorId="13925F3A" wp14:editId="64C69512">
              <wp:extent cx="4763069" cy="48218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4775" cy="4864031"/>
                      </a:xfrm>
                      <a:prstGeom prst="rect">
                        <a:avLst/>
                      </a:prstGeom>
                    </pic:spPr>
                  </pic:pic>
                </a:graphicData>
              </a:graphic>
            </wp:inline>
          </w:drawing>
        </w:r>
      </w:ins>
    </w:p>
    <w:p w14:paraId="54608E3D" w14:textId="42E84108" w:rsidR="00BF73A7" w:rsidRDefault="00BF73A7" w:rsidP="009D62B5">
      <w:pPr>
        <w:pStyle w:val="ListParagraph"/>
        <w:numPr>
          <w:ilvl w:val="0"/>
          <w:numId w:val="13"/>
        </w:numPr>
        <w:rPr>
          <w:lang w:val="el-GR"/>
        </w:rPr>
      </w:pPr>
      <w:r w:rsidRPr="009D62B5">
        <w:rPr>
          <w:lang w:val="el-GR"/>
        </w:rPr>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w:t>
      </w:r>
      <w:ins w:id="4540" w:author="Στάθης Καπ" w:date="2023-03-06T22:38:00Z">
        <w:r w:rsidR="008425A2">
          <w:rPr>
            <w:lang w:val="el-GR"/>
          </w:rPr>
          <w:t xml:space="preserve">η παράμετρος </w:t>
        </w:r>
        <w:r w:rsidR="008425A2">
          <w:t>S</w:t>
        </w:r>
        <w:r w:rsidR="008425A2" w:rsidRPr="008425A2">
          <w:rPr>
            <w:lang w:val="el-GR"/>
            <w:rPrChange w:id="4541" w:author="Στάθης Καπ" w:date="2023-03-06T22:38:00Z">
              <w:rPr/>
            </w:rPrChange>
          </w:rPr>
          <w:t xml:space="preserve"> </w:t>
        </w:r>
        <w:r w:rsidR="008425A2">
          <w:rPr>
            <w:lang w:val="el-GR"/>
          </w:rPr>
          <w:t>έχει τη τιμή 2</w:t>
        </w:r>
      </w:ins>
      <w:del w:id="4542" w:author="Στάθης Καπ" w:date="2023-03-06T22:38:00Z">
        <w:r w:rsidRPr="009D62B5" w:rsidDel="008425A2">
          <w:rPr>
            <w:lang w:val="el-GR"/>
          </w:rPr>
          <w:delText xml:space="preserve">το </w:delText>
        </w:r>
        <w:r w:rsidDel="008425A2">
          <w:delText>numOfIntervals</w:delText>
        </w:r>
        <w:r w:rsidRPr="009D62B5" w:rsidDel="008425A2">
          <w:rPr>
            <w:lang w:val="el-GR"/>
          </w:rPr>
          <w:delText xml:space="preserve"> έχει τη τιμή 2</w:delText>
        </w:r>
      </w:del>
      <w:r w:rsidRPr="009D62B5">
        <w:rPr>
          <w:lang w:val="el-GR"/>
        </w:rPr>
        <w:t xml:space="preserve">, και το χρονικό </w:t>
      </w:r>
      <w:del w:id="4543" w:author="Στάθης Καπ" w:date="2023-03-06T22:38:00Z">
        <w:r w:rsidRPr="009D62B5" w:rsidDel="008425A2">
          <w:rPr>
            <w:lang w:val="el-GR"/>
          </w:rPr>
          <w:delText xml:space="preserve">διάστημα </w:delText>
        </w:r>
      </w:del>
      <w:ins w:id="4544" w:author="Στάθης Καπ" w:date="2023-03-06T22:38:00Z">
        <w:r w:rsidR="008425A2">
          <w:rPr>
            <w:lang w:val="el-GR"/>
          </w:rPr>
          <w:t>περιθώριο</w:t>
        </w:r>
        <w:r w:rsidR="008425A2" w:rsidRPr="009D62B5">
          <w:rPr>
            <w:lang w:val="el-GR"/>
          </w:rPr>
          <w:t xml:space="preserve"> </w:t>
        </w:r>
      </w:ins>
      <w:r w:rsidRPr="009D62B5">
        <w:rPr>
          <w:lang w:val="el-GR"/>
        </w:rPr>
        <w:t xml:space="preserve">του </w:t>
      </w:r>
      <w:del w:id="4545" w:author="Στάθης Καπ" w:date="2023-03-06T22:38:00Z">
        <w:r w:rsidRPr="009D62B5" w:rsidDel="008425A2">
          <w:rPr>
            <w:lang w:val="el-GR"/>
          </w:rPr>
          <w:delText xml:space="preserve">αρχικού </w:delText>
        </w:r>
      </w:del>
      <w:ins w:id="4546" w:author="Στάθης Καπ" w:date="2023-03-06T22:38:00Z">
        <w:r w:rsidR="008425A2">
          <w:rPr>
            <w:lang w:val="el-GR"/>
          </w:rPr>
          <w:t>πρωτότυπου</w:t>
        </w:r>
        <w:r w:rsidR="008425A2" w:rsidRPr="009D62B5">
          <w:rPr>
            <w:lang w:val="el-GR"/>
          </w:rPr>
          <w:t xml:space="preserve"> </w:t>
        </w:r>
      </w:ins>
      <w:r w:rsidRPr="009D62B5">
        <w:rPr>
          <w:lang w:val="el-GR"/>
        </w:rPr>
        <w:t xml:space="preserve">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4547" w:author=" " w:date="2023-01-29T18:04:00Z">
        <w:r w:rsidR="00474513">
          <w:rPr>
            <w:lang w:val="el-GR"/>
          </w:rPr>
          <w:t>δύο</w:t>
        </w:r>
      </w:ins>
      <w:del w:id="4548"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w:t>
      </w:r>
      <w:del w:id="4549" w:author="Στάθης Καπ" w:date="2023-03-06T22:39:00Z">
        <w:r w:rsidR="00EC626B" w:rsidDel="008425A2">
          <w:rPr>
            <w:lang w:val="el-GR"/>
          </w:rPr>
          <w:delText xml:space="preserve">Παρακάτω </w:delText>
        </w:r>
      </w:del>
      <w:ins w:id="4550" w:author="Στάθης Καπ" w:date="2023-03-06T22:39:00Z">
        <w:r w:rsidR="008425A2">
          <w:rPr>
            <w:lang w:val="el-GR"/>
          </w:rPr>
          <w:t xml:space="preserve">Στην ενότητα 4.1 </w:t>
        </w:r>
      </w:ins>
      <w:r w:rsidR="00EC626B">
        <w:rPr>
          <w:lang w:val="el-GR"/>
        </w:rPr>
        <w:t xml:space="preserve">περιγράφεται η διαδικασία καθορισμού των παραγόμενων χρονικών </w:t>
      </w:r>
      <w:ins w:id="4551" w:author="Στάθης Καπ" w:date="2023-03-06T22:39:00Z">
        <w:r w:rsidR="008425A2">
          <w:rPr>
            <w:lang w:val="el-GR"/>
          </w:rPr>
          <w:t>υπο</w:t>
        </w:r>
      </w:ins>
      <w:r w:rsidR="00EC626B">
        <w:rPr>
          <w:lang w:val="el-GR"/>
        </w:rPr>
        <w:t>διαστημάτων.</w:t>
      </w:r>
    </w:p>
    <w:p w14:paraId="1132095A" w14:textId="23C54D48"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4552" w:author=" " w:date="2023-01-29T18:07:00Z">
        <w:r w:rsidR="00474513">
          <w:rPr>
            <w:lang w:val="el-GR"/>
          </w:rPr>
          <w:t>σημείου ενδιαφέροντος (</w:t>
        </w:r>
        <w:r w:rsidR="00474513">
          <w:rPr>
            <w:lang w:val="en-GB"/>
          </w:rPr>
          <w:t>POI</w:t>
        </w:r>
        <w:r w:rsidR="00474513" w:rsidRPr="00474513">
          <w:rPr>
            <w:lang w:val="el-GR"/>
            <w:rPrChange w:id="4553" w:author=" " w:date="2023-01-29T18:07:00Z">
              <w:rPr>
                <w:lang w:val="en-GB"/>
              </w:rPr>
            </w:rPrChange>
          </w:rPr>
          <w:t xml:space="preserve">) </w:t>
        </w:r>
      </w:ins>
      <w:del w:id="4554" w:author=" " w:date="2023-01-29T18:06:00Z">
        <w:r w:rsidDel="00474513">
          <w:delText>poi</w:delText>
        </w:r>
      </w:del>
      <w:r w:rsidRPr="00673D5D">
        <w:rPr>
          <w:lang w:val="el-GR"/>
        </w:rPr>
        <w:t xml:space="preserve"> σε κάθε </w:t>
      </w:r>
      <w:ins w:id="4555" w:author="Στάθης Καπ" w:date="2023-03-06T22:39:00Z">
        <w:r w:rsidR="008425A2">
          <w:rPr>
            <w:lang w:val="el-GR"/>
          </w:rPr>
          <w:t>υπο</w:t>
        </w:r>
      </w:ins>
      <w:r w:rsidRPr="00673D5D">
        <w:rPr>
          <w:lang w:val="el-GR"/>
        </w:rPr>
        <w:t>διάστημα</w:t>
      </w:r>
      <w:ins w:id="4556" w:author="Στάθης Καπ" w:date="2023-03-06T22:39:00Z">
        <w:r w:rsidR="008425A2">
          <w:rPr>
            <w:lang w:val="el-GR"/>
          </w:rPr>
          <w:t xml:space="preserve"> που</w:t>
        </w:r>
      </w:ins>
      <w:ins w:id="4557" w:author="Στάθης Καπ" w:date="2023-03-06T22:40:00Z">
        <w:r w:rsidR="008425A2">
          <w:rPr>
            <w:lang w:val="el-GR"/>
          </w:rPr>
          <w:t xml:space="preserve"> έχει προκύψει από την αρχικοποίηση των χρονικών υποδιαστημάτων</w:t>
        </w:r>
      </w:ins>
      <w:r w:rsidR="00673D5D">
        <w:rPr>
          <w:lang w:val="el-GR"/>
        </w:rPr>
        <w:t>.</w:t>
      </w:r>
    </w:p>
    <w:p w14:paraId="78F7D0B3" w14:textId="60725BAB" w:rsidR="00673D5D" w:rsidRDefault="00673D5D" w:rsidP="009D62B5">
      <w:pPr>
        <w:pStyle w:val="ListParagraph"/>
        <w:numPr>
          <w:ilvl w:val="0"/>
          <w:numId w:val="13"/>
        </w:numPr>
        <w:rPr>
          <w:lang w:val="el-GR"/>
        </w:rPr>
      </w:pPr>
      <w:r w:rsidRPr="00673D5D">
        <w:rPr>
          <w:lang w:val="el-GR"/>
        </w:rPr>
        <w:t xml:space="preserve">Η μεταβλητή </w:t>
      </w:r>
      <w:del w:id="4558" w:author="Στάθης Καπ" w:date="2023-03-06T22:40:00Z">
        <w:r w:rsidDel="008425A2">
          <w:delText>registry</w:delText>
        </w:r>
        <w:r w:rsidRPr="00673D5D" w:rsidDel="008425A2">
          <w:rPr>
            <w:lang w:val="el-GR"/>
          </w:rPr>
          <w:delText xml:space="preserve"> </w:delText>
        </w:r>
      </w:del>
      <w:ins w:id="4559" w:author="Στάθης Καπ" w:date="2023-03-06T22:40:00Z">
        <w:r w:rsidR="008425A2">
          <w:t>history</w:t>
        </w:r>
        <w:r w:rsidR="008425A2" w:rsidRPr="00673D5D">
          <w:rPr>
            <w:lang w:val="el-GR"/>
          </w:rPr>
          <w:t xml:space="preserve"> </w:t>
        </w:r>
      </w:ins>
      <w:r w:rsidRPr="00673D5D">
        <w:rPr>
          <w:lang w:val="el-GR"/>
        </w:rPr>
        <w:t xml:space="preserve">είναι ένα </w:t>
      </w:r>
      <w:r>
        <w:t>map</w:t>
      </w:r>
      <w:r w:rsidRPr="00673D5D">
        <w:rPr>
          <w:lang w:val="el-GR"/>
        </w:rPr>
        <w:t xml:space="preserve"> που κρατάει </w:t>
      </w:r>
      <w:ins w:id="4560" w:author="Στάθης Καπ" w:date="2023-02-02T01:57:00Z">
        <w:r w:rsidR="00A758AE">
          <w:rPr>
            <w:lang w:val="el-GR"/>
          </w:rPr>
          <w:t xml:space="preserve">ένα </w:t>
        </w:r>
      </w:ins>
      <w:commentRangeStart w:id="4561"/>
      <w:r w:rsidRPr="00673D5D">
        <w:rPr>
          <w:lang w:val="el-GR"/>
        </w:rPr>
        <w:t xml:space="preserve">ιστορικό </w:t>
      </w:r>
      <w:commentRangeEnd w:id="4561"/>
      <w:ins w:id="4562" w:author="Στάθης Καπ" w:date="2023-03-06T22:40:00Z">
        <w:r w:rsidR="008425A2" w:rsidRPr="008425A2">
          <w:rPr>
            <w:lang w:val="el-GR"/>
            <w:rPrChange w:id="4563" w:author="Στάθης Καπ" w:date="2023-03-06T22:41:00Z">
              <w:rPr/>
            </w:rPrChange>
          </w:rPr>
          <w:t>“</w:t>
        </w:r>
      </w:ins>
      <w:ins w:id="4564" w:author="Στάθης Καπ" w:date="2023-02-02T01:57:00Z">
        <w:r w:rsidR="00A758AE">
          <w:rPr>
            <w:lang w:val="el-GR"/>
          </w:rPr>
          <w:t>καταλληλότητα</w:t>
        </w:r>
      </w:ins>
      <w:ins w:id="4565" w:author="Στάθης Καπ" w:date="2023-03-06T22:40:00Z">
        <w:r w:rsidR="008425A2">
          <w:rPr>
            <w:lang w:val="el-GR"/>
          </w:rPr>
          <w:t>ς</w:t>
        </w:r>
      </w:ins>
      <w:ins w:id="4566" w:author="Στάθης Καπ" w:date="2023-03-06T22:41:00Z">
        <w:r w:rsidR="008425A2" w:rsidRPr="008425A2">
          <w:rPr>
            <w:lang w:val="el-GR"/>
            <w:rPrChange w:id="4567" w:author="Στάθης Καπ" w:date="2023-03-06T22:42:00Z">
              <w:rPr/>
            </w:rPrChange>
          </w:rPr>
          <w:t>”</w:t>
        </w:r>
      </w:ins>
      <w:ins w:id="4568" w:author="Στάθης Καπ" w:date="2023-02-02T01:57:00Z">
        <w:r w:rsidR="00A758AE">
          <w:rPr>
            <w:lang w:val="el-GR"/>
          </w:rPr>
          <w:t xml:space="preserve"> </w:t>
        </w:r>
      </w:ins>
      <w:r w:rsidR="00474513">
        <w:rPr>
          <w:rStyle w:val="CommentReference"/>
        </w:rPr>
        <w:commentReference w:id="4561"/>
      </w:r>
      <w:r w:rsidRPr="00673D5D">
        <w:rPr>
          <w:lang w:val="el-GR"/>
        </w:rPr>
        <w:t>για κάθε κόμβο σχετικά με κάθε διάστημα</w:t>
      </w:r>
      <w:r w:rsidR="009A45C1">
        <w:rPr>
          <w:lang w:val="el-GR"/>
        </w:rPr>
        <w:t>.</w:t>
      </w:r>
      <w:ins w:id="4569" w:author="Στάθης Καπ" w:date="2023-03-01T05:32:00Z">
        <w:r w:rsidR="009E4CAE">
          <w:rPr>
            <w:lang w:val="el-GR"/>
          </w:rPr>
          <w:t xml:space="preserve"> Εάν ένας κόμβος είναι ενεργός σε πολλά διαστήματα, τότε </w:t>
        </w:r>
      </w:ins>
      <w:ins w:id="4570" w:author="Στάθης Καπ" w:date="2023-03-01T05:33:00Z">
        <w:r w:rsidR="009E4CAE">
          <w:rPr>
            <w:lang w:val="el-GR"/>
          </w:rPr>
          <w:t xml:space="preserve">κρατείται στο </w:t>
        </w:r>
        <w:r w:rsidR="009E4CAE">
          <w:t>map</w:t>
        </w:r>
        <w:r w:rsidR="009E4CAE">
          <w:rPr>
            <w:lang w:val="el-GR"/>
          </w:rPr>
          <w:t xml:space="preserve"> </w:t>
        </w:r>
      </w:ins>
      <w:ins w:id="4571" w:author="Στάθης Καπ" w:date="2023-03-06T22:43:00Z">
        <w:r w:rsidR="008425A2">
          <w:t>history</w:t>
        </w:r>
      </w:ins>
      <w:ins w:id="4572" w:author="Στάθης Καπ" w:date="2023-03-01T05:33:00Z">
        <w:r w:rsidR="009E4CAE" w:rsidRPr="009E4CAE">
          <w:rPr>
            <w:lang w:val="el-GR"/>
            <w:rPrChange w:id="4573" w:author="Στάθης Καπ" w:date="2023-03-01T05:33:00Z">
              <w:rPr/>
            </w:rPrChange>
          </w:rPr>
          <w:t xml:space="preserve"> </w:t>
        </w:r>
        <w:r w:rsidR="009E4CAE">
          <w:rPr>
            <w:lang w:val="el-GR"/>
          </w:rPr>
          <w:t xml:space="preserve">ένα ιστορικό του κόμβου ως προς κάθε </w:t>
        </w:r>
        <w:r w:rsidR="009E4CAE">
          <w:rPr>
            <w:lang w:val="el-GR"/>
          </w:rPr>
          <w:lastRenderedPageBreak/>
          <w:t xml:space="preserve">διάστημα. Το ιστορικό αυτό </w:t>
        </w:r>
      </w:ins>
      <w:ins w:id="4574" w:author="Στάθης Καπ" w:date="2023-03-06T22:43:00Z">
        <w:r w:rsidR="008425A2">
          <w:rPr>
            <w:lang w:val="el-GR"/>
          </w:rPr>
          <w:t>κρατάει</w:t>
        </w:r>
      </w:ins>
      <w:ins w:id="4575" w:author="Στάθης Καπ" w:date="2023-03-01T05:33:00Z">
        <w:r w:rsidR="009E4CAE">
          <w:rPr>
            <w:lang w:val="el-GR"/>
          </w:rPr>
          <w:t xml:space="preserve"> </w:t>
        </w:r>
      </w:ins>
      <w:ins w:id="4576" w:author="Στάθης Καπ" w:date="2023-03-01T05:34:00Z">
        <w:r w:rsidR="009E4CAE">
          <w:rPr>
            <w:lang w:val="el-GR"/>
          </w:rPr>
          <w:t xml:space="preserve">τις φορές που ο κόμβος μπήκε ως </w:t>
        </w:r>
        <w:r w:rsidR="009E4CAE">
          <w:t>Unvisited</w:t>
        </w:r>
        <w:r w:rsidR="009E4CAE" w:rsidRPr="009E4CAE">
          <w:rPr>
            <w:lang w:val="el-GR"/>
            <w:rPrChange w:id="4577" w:author="Στάθης Καπ" w:date="2023-03-01T05:34:00Z">
              <w:rPr/>
            </w:rPrChange>
          </w:rPr>
          <w:t xml:space="preserve"> </w:t>
        </w:r>
        <w:r w:rsidR="009E4CAE">
          <w:rPr>
            <w:lang w:val="el-GR"/>
          </w:rPr>
          <w:t>σ</w:t>
        </w:r>
      </w:ins>
      <w:ins w:id="4578" w:author="Στάθης Καπ" w:date="2023-03-06T22:43:00Z">
        <w:r w:rsidR="008425A2">
          <w:rPr>
            <w:lang w:val="el-GR"/>
          </w:rPr>
          <w:t>ε</w:t>
        </w:r>
      </w:ins>
      <w:ins w:id="4579" w:author="Στάθης Καπ" w:date="2023-03-01T05:34:00Z">
        <w:r w:rsidR="009E4CAE">
          <w:rPr>
            <w:lang w:val="el-GR"/>
          </w:rPr>
          <w:t xml:space="preserve"> ένα διάστημα, και τις φορές που προστέθηκε σ</w:t>
        </w:r>
      </w:ins>
      <w:ins w:id="4580" w:author="Στάθης Καπ" w:date="2023-03-06T22:43:00Z">
        <w:r w:rsidR="008425A2">
          <w:rPr>
            <w:lang w:val="el-GR"/>
          </w:rPr>
          <w:t xml:space="preserve">ε κάποια από </w:t>
        </w:r>
      </w:ins>
      <w:ins w:id="4581" w:author="Στάθης Καπ" w:date="2023-03-06T22:44:00Z">
        <w:r w:rsidR="008425A2">
          <w:rPr>
            <w:lang w:val="el-GR"/>
          </w:rPr>
          <w:t>τις διαδρομές της λύσης του</w:t>
        </w:r>
      </w:ins>
      <w:ins w:id="4582" w:author="Στάθης Καπ" w:date="2023-03-01T05:34:00Z">
        <w:r w:rsidR="009E4CAE">
          <w:rPr>
            <w:lang w:val="el-GR"/>
          </w:rPr>
          <w:t xml:space="preserve"> διαστήματος</w:t>
        </w:r>
        <w:r w:rsidR="00F3639E">
          <w:rPr>
            <w:lang w:val="el-GR"/>
          </w:rPr>
          <w:t>.</w:t>
        </w:r>
      </w:ins>
      <w:ins w:id="4583" w:author="Στάθης Καπ" w:date="2023-03-01T05:35:00Z">
        <w:r w:rsidR="00E06A3C">
          <w:rPr>
            <w:lang w:val="el-GR"/>
          </w:rPr>
          <w:t xml:space="preserve"> Η ανάθεση </w:t>
        </w:r>
      </w:ins>
      <w:ins w:id="4584" w:author="Στάθης Καπ" w:date="2023-03-01T05:36:00Z">
        <w:r w:rsidR="00E06A3C">
          <w:rPr>
            <w:lang w:val="el-GR"/>
          </w:rPr>
          <w:t xml:space="preserve">ενός κόμβου σε κάποιο </w:t>
        </w:r>
      </w:ins>
      <w:ins w:id="4585" w:author="Στάθης Καπ" w:date="2023-03-06T22:44:00Z">
        <w:r w:rsidR="008425A2">
          <w:rPr>
            <w:lang w:val="el-GR"/>
          </w:rPr>
          <w:t>υπο</w:t>
        </w:r>
      </w:ins>
      <w:ins w:id="4586" w:author="Στάθης Καπ" w:date="2023-03-01T05:36:00Z">
        <w:r w:rsidR="00E06A3C">
          <w:rPr>
            <w:lang w:val="el-GR"/>
          </w:rPr>
          <w:t xml:space="preserve">διάστημα με βάση το ιστορικό του, </w:t>
        </w:r>
      </w:ins>
      <w:ins w:id="4587" w:author="Στάθης Καπ" w:date="2023-03-06T22:44:00Z">
        <w:r w:rsidR="00572B15">
          <w:rPr>
            <w:lang w:val="el-GR"/>
          </w:rPr>
          <w:t>αναλύεται περαιτέρω</w:t>
        </w:r>
      </w:ins>
      <w:ins w:id="4588" w:author="Στάθης Καπ" w:date="2023-03-01T05:36:00Z">
        <w:r w:rsidR="00E06A3C">
          <w:rPr>
            <w:lang w:val="el-GR"/>
          </w:rPr>
          <w:t xml:space="preserve"> στην </w:t>
        </w:r>
      </w:ins>
      <w:ins w:id="4589" w:author="Στάθης Καπ" w:date="2023-03-06T22:44:00Z">
        <w:r w:rsidR="008425A2">
          <w:rPr>
            <w:lang w:val="el-GR"/>
          </w:rPr>
          <w:t>Ενότητα</w:t>
        </w:r>
      </w:ins>
      <w:ins w:id="4590" w:author="Στάθης Καπ" w:date="2023-03-01T05:36:00Z">
        <w:r w:rsidR="00E06A3C">
          <w:rPr>
            <w:lang w:val="el-GR"/>
          </w:rPr>
          <w:t xml:space="preserve"> 4.2.</w:t>
        </w:r>
      </w:ins>
    </w:p>
    <w:p w14:paraId="1790116A" w14:textId="218FCAC2"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w:t>
      </w:r>
      <w:del w:id="4591" w:author="Στάθης Καπ" w:date="2023-03-01T05:36:00Z">
        <w:r w:rsidRPr="004D5C9D" w:rsidDel="008C5576">
          <w:rPr>
            <w:lang w:val="el-GR"/>
          </w:rPr>
          <w:delText>τ</w:delText>
        </w:r>
      </w:del>
      <w:ins w:id="4592" w:author="Στάθης Καπ" w:date="2023-03-01T05:36:00Z">
        <w:r w:rsidR="008C5576">
          <w:rPr>
            <w:lang w:val="el-GR"/>
          </w:rPr>
          <w:t xml:space="preserve">τις λύσεις διαστημάτων </w:t>
        </w:r>
      </w:ins>
      <w:del w:id="4593" w:author="Στάθης Καπ" w:date="2023-03-01T05:36:00Z">
        <w:r w:rsidRPr="004D5C9D" w:rsidDel="008C5576">
          <w:rPr>
            <w:lang w:val="el-GR"/>
          </w:rPr>
          <w:delText xml:space="preserve">α </w:delText>
        </w:r>
        <w:r w:rsidRPr="00A045E7" w:rsidDel="008C5576">
          <w:rPr>
            <w:highlight w:val="yellow"/>
            <w:rPrChange w:id="4594" w:author=" " w:date="2023-02-01T06:01:00Z">
              <w:rPr/>
            </w:rPrChange>
          </w:rPr>
          <w:delText>Solutions</w:delText>
        </w:r>
        <w:r w:rsidRPr="004D5C9D" w:rsidDel="008C5576">
          <w:rPr>
            <w:lang w:val="el-GR"/>
          </w:rPr>
          <w:delText xml:space="preserve"> </w:delText>
        </w:r>
      </w:del>
      <w:r w:rsidRPr="004D5C9D">
        <w:rPr>
          <w:lang w:val="el-GR"/>
        </w:rPr>
        <w:t xml:space="preserve">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del w:id="4595" w:author="Στάθης Καπ" w:date="2023-03-13T00:33:00Z">
        <w:r w:rsidDel="004D0D0E">
          <w:delText>SplitSearch</w:delText>
        </w:r>
        <w:r w:rsidRPr="004D5C9D" w:rsidDel="004D0D0E">
          <w:rPr>
            <w:lang w:val="el-GR"/>
          </w:rPr>
          <w:delText xml:space="preserve"> </w:delText>
        </w:r>
      </w:del>
      <w:ins w:id="4596" w:author="Στάθης Καπ" w:date="2023-03-13T00:33:00Z">
        <w:r w:rsidR="004D0D0E">
          <w:rPr>
            <w:lang w:val="el-GR"/>
          </w:rPr>
          <w:t>διαχωρισμένη τοπική αναζήτηση</w:t>
        </w:r>
        <w:r w:rsidR="004D0D0E" w:rsidRPr="004D0D0E">
          <w:rPr>
            <w:lang w:val="el-GR"/>
            <w:rPrChange w:id="4597" w:author="Στάθης Καπ" w:date="2023-03-13T00:33:00Z">
              <w:rPr/>
            </w:rPrChange>
          </w:rPr>
          <w:t xml:space="preserve"> </w:t>
        </w:r>
        <w:r w:rsidR="004D0D0E">
          <w:rPr>
            <w:lang w:val="el-GR"/>
          </w:rPr>
          <w:t>(</w:t>
        </w:r>
        <w:r w:rsidR="004D0D0E">
          <w:t>SplitSearch</w:t>
        </w:r>
        <w:r w:rsidR="004D0D0E">
          <w:rPr>
            <w:lang w:val="el-GR"/>
          </w:rPr>
          <w:t>)</w:t>
        </w:r>
      </w:ins>
      <w:del w:id="4598" w:author="Στάθης Καπ" w:date="2023-03-13T00:33:00Z">
        <w:r w:rsidRPr="004D5C9D" w:rsidDel="004D0D0E">
          <w:rPr>
            <w:lang w:val="el-GR"/>
          </w:rPr>
          <w:delText>διαδικασία</w:delText>
        </w:r>
      </w:del>
      <w:r w:rsidRPr="004D5C9D">
        <w:rPr>
          <w:lang w:val="el-GR"/>
        </w:rPr>
        <w:t xml:space="preserve">,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648F4EDE"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del w:id="4599" w:author="Στάθης Καπ" w:date="2023-03-01T05:37:00Z">
        <w:r w:rsidRPr="008D38C5" w:rsidDel="008D38C5">
          <w:delText>Solution</w:delText>
        </w:r>
      </w:del>
      <w:ins w:id="4600" w:author="Στάθης Καπ" w:date="2023-03-01T05:37:00Z">
        <w:r w:rsidR="008D38C5" w:rsidRPr="008D38C5">
          <w:rPr>
            <w:lang w:val="el-GR"/>
            <w:rPrChange w:id="4601" w:author="Στάθης Καπ" w:date="2023-03-01T05:38:00Z">
              <w:rPr>
                <w:highlight w:val="yellow"/>
                <w:lang w:val="el-GR"/>
              </w:rPr>
            </w:rPrChange>
          </w:rPr>
          <w:t>λύση διαστή</w:t>
        </w:r>
      </w:ins>
      <w:ins w:id="4602" w:author="Στάθης Καπ" w:date="2023-03-01T05:38:00Z">
        <w:r w:rsidR="008D38C5" w:rsidRPr="008D38C5">
          <w:rPr>
            <w:lang w:val="el-GR"/>
            <w:rPrChange w:id="4603" w:author="Στάθης Καπ" w:date="2023-03-01T05:38:00Z">
              <w:rPr>
                <w:highlight w:val="yellow"/>
                <w:lang w:val="el-GR"/>
              </w:rPr>
            </w:rPrChange>
          </w:rPr>
          <w:t>ματος</w:t>
        </w:r>
      </w:ins>
      <w:r w:rsidRPr="008D38C5">
        <w:rPr>
          <w:lang w:val="el-GR"/>
        </w:rPr>
        <w:t>.</w:t>
      </w:r>
      <w:r w:rsidRPr="00AB7952">
        <w:rPr>
          <w:lang w:val="el-GR"/>
        </w:rPr>
        <w:t xml:space="preserve"> </w:t>
      </w:r>
      <w:r w:rsidR="009A45C1">
        <w:rPr>
          <w:lang w:val="el-GR"/>
        </w:rPr>
        <w:t xml:space="preserve">Η διαδικασία διαταραχής εφαρμόζεται σε κάθε </w:t>
      </w:r>
      <w:del w:id="4604" w:author="Στάθης Καπ" w:date="2023-03-01T05:38:00Z">
        <w:r w:rsidR="009A45C1" w:rsidDel="008D38C5">
          <w:delText>Solution</w:delText>
        </w:r>
        <w:r w:rsidR="009A45C1" w:rsidRPr="003A7FAF" w:rsidDel="008D38C5">
          <w:rPr>
            <w:lang w:val="el-GR"/>
          </w:rPr>
          <w:delText xml:space="preserve"> </w:delText>
        </w:r>
        <w:r w:rsidR="009A45C1" w:rsidDel="008D38C5">
          <w:rPr>
            <w:lang w:val="el-GR"/>
          </w:rPr>
          <w:delText xml:space="preserve"> </w:delText>
        </w:r>
      </w:del>
      <w:ins w:id="4605" w:author="Στάθης Καπ" w:date="2023-03-01T05:38:00Z">
        <w:r w:rsidR="008D38C5">
          <w:rPr>
            <w:lang w:val="el-GR"/>
          </w:rPr>
          <w:t>λύση διαστήματος</w:t>
        </w:r>
        <w:r w:rsidR="008D38C5" w:rsidRPr="003A7FAF">
          <w:rPr>
            <w:lang w:val="el-GR"/>
          </w:rPr>
          <w:t xml:space="preserve"> </w:t>
        </w:r>
        <w:r w:rsidR="008D38C5">
          <w:rPr>
            <w:lang w:val="el-GR"/>
          </w:rPr>
          <w:t xml:space="preserve"> </w:t>
        </w:r>
      </w:ins>
      <w:r w:rsidR="009A45C1">
        <w:rPr>
          <w:lang w:val="el-GR"/>
        </w:rPr>
        <w:t>ξεχωριστά</w:t>
      </w:r>
      <w:r w:rsidRPr="00AB7952">
        <w:rPr>
          <w:lang w:val="el-GR"/>
        </w:rPr>
        <w:t xml:space="preserve">. Για το λόγο αυτό, για κάθε </w:t>
      </w:r>
      <w:del w:id="4606" w:author="Στάθης Καπ" w:date="2023-03-01T05:38:00Z">
        <w:r w:rsidDel="006621AC">
          <w:delText>Solution</w:delText>
        </w:r>
        <w:r w:rsidRPr="00AB7952" w:rsidDel="006621AC">
          <w:rPr>
            <w:lang w:val="el-GR"/>
          </w:rPr>
          <w:delText xml:space="preserve"> </w:delText>
        </w:r>
      </w:del>
      <w:ins w:id="4607" w:author="Στάθης Καπ" w:date="2023-03-01T05:38:00Z">
        <w:r w:rsidR="006621AC">
          <w:rPr>
            <w:lang w:val="el-GR"/>
          </w:rPr>
          <w:t>λύση διαστήματος</w:t>
        </w:r>
        <w:r w:rsidR="006621AC" w:rsidRPr="00AB7952">
          <w:rPr>
            <w:lang w:val="el-GR"/>
          </w:rPr>
          <w:t xml:space="preserve"> </w:t>
        </w:r>
      </w:ins>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w:t>
      </w:r>
      <w:del w:id="4608" w:author="Στάθης Καπ" w:date="2023-03-06T22:45:00Z">
        <w:r w:rsidRPr="00AB7952" w:rsidDel="00842983">
          <w:rPr>
            <w:lang w:val="el-GR"/>
          </w:rPr>
          <w:delText>ν</w:delText>
        </w:r>
      </w:del>
      <w:r w:rsidRPr="00AB7952">
        <w:rPr>
          <w:lang w:val="el-GR"/>
        </w:rPr>
        <w:t xml:space="preserve"> θέση από όπου θα ξεκινήσει η αφαίρεση των κόμβων </w:t>
      </w:r>
      <w:del w:id="4609" w:author="Στάθης Καπ" w:date="2023-03-01T05:39:00Z">
        <w:r w:rsidRPr="00AB7952" w:rsidDel="00672BB9">
          <w:rPr>
            <w:lang w:val="el-GR"/>
          </w:rPr>
          <w:delText xml:space="preserve">σε κάθε διαδρομή του </w:delText>
        </w:r>
      </w:del>
      <w:ins w:id="4610" w:author="Στάθης Καπ" w:date="2023-03-01T05:39:00Z">
        <w:r w:rsidR="00672BB9">
          <w:rPr>
            <w:lang w:val="el-GR"/>
          </w:rPr>
          <w:t>σε κάθε διαδρομής μιας λύσης διαστήματος</w:t>
        </w:r>
      </w:ins>
      <w:del w:id="4611" w:author="Στάθης Καπ" w:date="2023-03-01T05:38:00Z">
        <w:r w:rsidRPr="00AB7952" w:rsidDel="00672BB9">
          <w:rPr>
            <w:lang w:val="el-GR"/>
          </w:rPr>
          <w:delText xml:space="preserve">εκάστοτε </w:delText>
        </w:r>
        <w:r w:rsidRPr="00A045E7" w:rsidDel="00672BB9">
          <w:rPr>
            <w:highlight w:val="yellow"/>
            <w:rPrChange w:id="4612" w:author=" " w:date="2023-02-01T06:01:00Z">
              <w:rPr/>
            </w:rPrChange>
          </w:rPr>
          <w:delText>Solution</w:delText>
        </w:r>
      </w:del>
      <w:r w:rsidRPr="00AB7952">
        <w:rPr>
          <w:lang w:val="el-GR"/>
        </w:rPr>
        <w:t xml:space="preserve">, και το </w:t>
      </w:r>
      <w:r>
        <w:t>R</w:t>
      </w:r>
      <w:r w:rsidRPr="00AB7952">
        <w:rPr>
          <w:lang w:val="el-GR"/>
        </w:rPr>
        <w:t xml:space="preserve"> αναπαριστά τον αριθμό των κόμβων που θα αφαιρεθούν. </w:t>
      </w:r>
      <w:del w:id="4613" w:author="Στάθης Καπ" w:date="2023-03-13T00:34:00Z">
        <w:r w:rsidRPr="00AB7952" w:rsidDel="00D675AA">
          <w:rPr>
            <w:lang w:val="el-GR"/>
          </w:rPr>
          <w:delText xml:space="preserve">Τα </w:delText>
        </w:r>
        <w:r w:rsidDel="00D675AA">
          <w:delText>S</w:delText>
        </w:r>
        <w:r w:rsidRPr="00AB7952" w:rsidDel="00D675AA">
          <w:rPr>
            <w:lang w:val="el-GR"/>
          </w:rPr>
          <w:delText xml:space="preserve"> και </w:delText>
        </w:r>
        <w:r w:rsidDel="00D675AA">
          <w:delText>R</w:delText>
        </w:r>
        <w:r w:rsidRPr="00AB7952" w:rsidDel="00D675AA">
          <w:rPr>
            <w:lang w:val="el-GR"/>
          </w:rPr>
          <w:delText>, ρυθμίζονται ανάλογα με το μέγεθος της μικρότερης διαδρομής</w:delText>
        </w:r>
      </w:del>
      <w:ins w:id="4614" w:author="Στάθης Καπ" w:date="2023-03-13T00:34:00Z">
        <w:r w:rsidR="00D675AA">
          <w:rPr>
            <w:lang w:val="el-GR"/>
          </w:rPr>
          <w:t>Ο τρόπος ρύθμι</w:t>
        </w:r>
      </w:ins>
      <w:ins w:id="4615" w:author="Στάθης Καπ" w:date="2023-03-13T00:35:00Z">
        <w:r w:rsidR="00D675AA">
          <w:rPr>
            <w:lang w:val="el-GR"/>
          </w:rPr>
          <w:t xml:space="preserve">σης των </w:t>
        </w:r>
        <w:r w:rsidR="00D675AA">
          <w:t>S</w:t>
        </w:r>
        <w:r w:rsidR="00D675AA" w:rsidRPr="004C3ADF">
          <w:rPr>
            <w:lang w:val="el-GR"/>
            <w:rPrChange w:id="4616" w:author="Στάθης Καπ" w:date="2023-03-13T00:35:00Z">
              <w:rPr/>
            </w:rPrChange>
          </w:rPr>
          <w:t xml:space="preserve"> </w:t>
        </w:r>
        <w:r w:rsidR="00D675AA">
          <w:rPr>
            <w:lang w:val="el-GR"/>
          </w:rPr>
          <w:t xml:space="preserve">και </w:t>
        </w:r>
        <w:r w:rsidR="00D675AA">
          <w:t>R</w:t>
        </w:r>
        <w:r w:rsidR="00D675AA" w:rsidRPr="004C3ADF">
          <w:rPr>
            <w:lang w:val="el-GR"/>
            <w:rPrChange w:id="4617" w:author="Στάθης Καπ" w:date="2023-03-13T00:35:00Z">
              <w:rPr/>
            </w:rPrChange>
          </w:rPr>
          <w:t xml:space="preserve"> </w:t>
        </w:r>
        <w:r w:rsidR="00D675AA">
          <w:rPr>
            <w:lang w:val="el-GR"/>
          </w:rPr>
          <w:t>περιγράφεται στην Ενότητα 4.5.</w:t>
        </w:r>
      </w:ins>
      <w:del w:id="4618" w:author="Στάθης Καπ" w:date="2023-03-01T05:41:00Z">
        <w:r w:rsidRPr="00AB7952" w:rsidDel="003C368F">
          <w:rPr>
            <w:lang w:val="el-GR"/>
          </w:rPr>
          <w:delText xml:space="preserve"> </w:delText>
        </w:r>
      </w:del>
      <w:del w:id="4619" w:author="Στάθης Καπ" w:date="2023-03-01T05:40:00Z">
        <w:r w:rsidRPr="00AB7952" w:rsidDel="003C368F">
          <w:rPr>
            <w:lang w:val="el-GR"/>
          </w:rPr>
          <w:delText xml:space="preserve">της εκάστοτε λύσης και είναι ανεξάρτητα για κάθε </w:delText>
        </w:r>
      </w:del>
      <w:del w:id="4620" w:author="Στάθης Καπ" w:date="2023-03-01T05:39:00Z">
        <w:r w:rsidDel="00205660">
          <w:delText>Solution</w:delText>
        </w:r>
      </w:del>
      <w:del w:id="4621" w:author="Στάθης Καπ" w:date="2023-03-01T05:40:00Z">
        <w:r w:rsidRPr="00AB7952" w:rsidDel="003C368F">
          <w:rPr>
            <w:lang w:val="el-GR"/>
          </w:rPr>
          <w:delText>.</w:delText>
        </w:r>
      </w:del>
    </w:p>
    <w:p w14:paraId="15178CC7" w14:textId="6D7C51ED" w:rsidR="00587AA7" w:rsidRPr="00992B94" w:rsidRDefault="00992B94">
      <w:pPr>
        <w:pStyle w:val="Heading2"/>
        <w:rPr>
          <w:lang w:val="el-GR"/>
        </w:rPr>
        <w:pPrChange w:id="4622" w:author="Στάθης Καπ" w:date="2023-02-26T00:54:00Z">
          <w:pPr>
            <w:pStyle w:val="Heading2"/>
            <w:numPr>
              <w:numId w:val="4"/>
            </w:numPr>
            <w:ind w:left="960" w:hanging="600"/>
          </w:pPr>
        </w:pPrChange>
      </w:pPr>
      <w:bookmarkStart w:id="4623" w:name="_Toc129300380"/>
      <w:r>
        <w:rPr>
          <w:lang w:val="el-GR"/>
        </w:rPr>
        <w:t>Αρχικοποίηση των χρονικών υπο</w:t>
      </w:r>
      <w:del w:id="4624" w:author="Στάθης Καπ" w:date="2023-03-09T10:50:00Z">
        <w:r w:rsidDel="00A75F03">
          <w:rPr>
            <w:lang w:val="el-GR"/>
          </w:rPr>
          <w:delText>-</w:delText>
        </w:r>
      </w:del>
      <w:r>
        <w:rPr>
          <w:lang w:val="el-GR"/>
        </w:rPr>
        <w:t>διαστημάτων</w:t>
      </w:r>
      <w:bookmarkEnd w:id="4623"/>
    </w:p>
    <w:p w14:paraId="2A267A97" w14:textId="520B318B" w:rsidR="00F83FF1" w:rsidRDefault="00C61641" w:rsidP="0086271D">
      <w:pPr>
        <w:rPr>
          <w:lang w:val="el-GR"/>
        </w:rPr>
      </w:pPr>
      <w:r>
        <w:rPr>
          <w:lang w:val="el-GR"/>
        </w:rPr>
        <w:t xml:space="preserve">Ο πιο απλός τρόπος για να οριοθετηθούν </w:t>
      </w:r>
      <w:ins w:id="4625" w:author="Στάθης Καπ" w:date="2023-03-13T00:35:00Z">
        <w:r w:rsidR="004C3ADF">
          <w:t>S</w:t>
        </w:r>
      </w:ins>
      <w:del w:id="4626" w:author="Στάθης Καπ" w:date="2023-03-13T00:35:00Z">
        <w:r w:rsidDel="004C3ADF">
          <w:delText>n</w:delText>
        </w:r>
      </w:del>
      <w:r w:rsidRPr="00C61641">
        <w:rPr>
          <w:lang w:val="el-GR"/>
        </w:rPr>
        <w:t xml:space="preserve"> </w:t>
      </w:r>
      <w:r>
        <w:rPr>
          <w:lang w:val="el-GR"/>
        </w:rPr>
        <w:t xml:space="preserve">χρονικά υποδιαστήματα είναι να χωριστεί το </w:t>
      </w:r>
      <w:ins w:id="4627" w:author="Στάθης Καπ" w:date="2023-02-13T02:22:00Z">
        <w:r w:rsidR="00650B05">
          <w:rPr>
            <w:lang w:val="el-GR"/>
          </w:rPr>
          <w:t xml:space="preserve">χρονικό απόθεμα </w:t>
        </w:r>
        <w:r w:rsidR="00DC31FC" w:rsidRPr="00421D50">
          <w:rPr>
            <w:lang w:val="el-GR"/>
            <w:rPrChange w:id="4628" w:author="Στάθης Καπ" w:date="2023-02-13T02:22:00Z">
              <w:rPr/>
            </w:rPrChange>
          </w:rPr>
          <w:t>(</w:t>
        </w:r>
        <w:r w:rsidR="00DC31FC">
          <w:t>timeBudget</w:t>
        </w:r>
        <w:r w:rsidR="00650B05">
          <w:rPr>
            <w:lang w:val="el-GR"/>
          </w:rPr>
          <w:t>)</w:t>
        </w:r>
      </w:ins>
      <w:del w:id="4629" w:author="Στάθης Καπ" w:date="2023-02-13T02:22:00Z">
        <w:r w:rsidDel="00650B05">
          <w:delText>timebudget</w:delText>
        </w:r>
        <w:r w:rsidRPr="00C61641" w:rsidDel="00650B05">
          <w:rPr>
            <w:lang w:val="el-GR"/>
          </w:rPr>
          <w:delText xml:space="preserve"> </w:delText>
        </w:r>
      </w:del>
      <w:ins w:id="4630"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ins w:id="4631" w:author="Στάθης Καπ" w:date="2023-03-13T00:35:00Z">
        <w:r w:rsidR="004C3ADF">
          <w:t>S</w:t>
        </w:r>
      </w:ins>
      <w:del w:id="4632" w:author="Στάθης Καπ" w:date="2023-03-13T00:35:00Z">
        <w:r w:rsidDel="004C3ADF">
          <w:delText>n</w:delText>
        </w:r>
      </w:del>
      <w:r w:rsidRPr="00C61641">
        <w:rPr>
          <w:lang w:val="el-GR"/>
        </w:rPr>
        <w:t xml:space="preserve"> </w:t>
      </w:r>
      <w:r>
        <w:rPr>
          <w:lang w:val="el-GR"/>
        </w:rPr>
        <w:t xml:space="preserve">διαστήματα. Για παράδειγμα, εάν το αρχικό πρόβλημα έχει ένα </w:t>
      </w:r>
      <w:del w:id="4633" w:author="Στάθης Καπ" w:date="2023-02-13T02:22:00Z">
        <w:r w:rsidDel="00781F96">
          <w:delText>timebudget</w:delText>
        </w:r>
      </w:del>
      <w:ins w:id="4634" w:author="Στάθης Καπ" w:date="2023-02-13T02:22:00Z">
        <w:r w:rsidR="00781F96">
          <w:t>timeBudget</w:t>
        </w:r>
      </w:ins>
      <w:r w:rsidRPr="00DE423F">
        <w:rPr>
          <w:lang w:val="el-GR"/>
        </w:rPr>
        <w:t>=[0-1000]</w:t>
      </w:r>
      <w:r w:rsidR="00DE423F">
        <w:rPr>
          <w:lang w:val="el-GR"/>
        </w:rPr>
        <w:t xml:space="preserve"> και </w:t>
      </w:r>
      <w:ins w:id="4635" w:author="Στάθης Καπ" w:date="2023-03-06T22:46:00Z">
        <w:r w:rsidR="00842983">
          <w:t>S</w:t>
        </w:r>
      </w:ins>
      <w:del w:id="4636" w:author="Στάθης Καπ" w:date="2023-03-06T22:46:00Z">
        <w:r w:rsidR="00DE423F" w:rsidDel="00842983">
          <w:delText>n</w:delText>
        </w:r>
      </w:del>
      <w:r w:rsidR="00DE423F" w:rsidRPr="00DE423F">
        <w:rPr>
          <w:lang w:val="el-GR"/>
        </w:rPr>
        <w:t>=4</w:t>
      </w:r>
      <w:r w:rsidR="00DE423F">
        <w:rPr>
          <w:lang w:val="el-GR"/>
        </w:rPr>
        <w:t xml:space="preserve"> τότε θα προκύψουν 4 </w:t>
      </w:r>
      <w:del w:id="4637" w:author="Στάθης Καπ" w:date="2023-03-06T22:46:00Z">
        <w:r w:rsidR="00DE423F" w:rsidDel="00842983">
          <w:delText>intervals</w:delText>
        </w:r>
        <w:r w:rsidR="00DE423F" w:rsidDel="00842983">
          <w:rPr>
            <w:lang w:val="el-GR"/>
          </w:rPr>
          <w:delText xml:space="preserve"> </w:delText>
        </w:r>
      </w:del>
      <w:ins w:id="4638" w:author="Στάθης Καπ" w:date="2023-03-06T22:46:00Z">
        <w:r w:rsidR="00842983">
          <w:rPr>
            <w:lang w:val="el-GR"/>
          </w:rPr>
          <w:t xml:space="preserve">υποδιαστήματα </w:t>
        </w:r>
      </w:ins>
      <w:r w:rsidR="00DE423F">
        <w:rPr>
          <w:lang w:val="el-GR"/>
        </w:rPr>
        <w:t>με διάρκεια 250</w:t>
      </w:r>
      <w:ins w:id="4639" w:author="Στάθης Καπ" w:date="2023-03-06T22:46:00Z">
        <w:r w:rsidR="00A57001">
          <w:rPr>
            <w:lang w:val="el-GR"/>
          </w:rPr>
          <w:t xml:space="preserve"> χρονικών</w:t>
        </w:r>
      </w:ins>
      <w:r w:rsidR="00DE423F">
        <w:rPr>
          <w:lang w:val="el-GR"/>
        </w:rPr>
        <w:t xml:space="preserve"> </w:t>
      </w:r>
      <w:del w:id="4640" w:author="Στάθης Καπ" w:date="2023-03-06T22:46:00Z">
        <w:r w:rsidR="00DE423F" w:rsidDel="00842983">
          <w:rPr>
            <w:lang w:val="el-GR"/>
          </w:rPr>
          <w:delText xml:space="preserve">χρονικών </w:delText>
        </w:r>
      </w:del>
      <w:r w:rsidR="00DE423F">
        <w:rPr>
          <w:lang w:val="el-GR"/>
        </w:rPr>
        <w:t>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41F9B686" w:rsidR="009C5C01" w:rsidRDefault="00111C49" w:rsidP="0060093E">
      <w:pPr>
        <w:ind w:firstLine="720"/>
        <w:rPr>
          <w:ins w:id="4641" w:author="Στάθης Καπ" w:date="2023-02-15T02:24:00Z"/>
          <w:lang w:val="el-GR"/>
        </w:rPr>
        <w:pPrChange w:id="4642" w:author="Στάθης Καπ" w:date="2023-03-13T04:21:00Z">
          <w:pPr/>
        </w:pPrChange>
      </w:pPr>
      <w:r>
        <w:rPr>
          <w:lang w:val="el-GR"/>
        </w:rPr>
        <w:t xml:space="preserve">Παρ’ όλα αυτά, όπως θα αναλυθεί περαιτέρω και στην επόμενη </w:t>
      </w:r>
      <w:del w:id="4643" w:author="Στάθης Καπ" w:date="2023-03-13T00:36:00Z">
        <w:r w:rsidDel="002E7B1D">
          <w:rPr>
            <w:lang w:val="el-GR"/>
          </w:rPr>
          <w:delText>υποενότητα</w:delText>
        </w:r>
        <w:r w:rsidR="00136781" w:rsidDel="002E7B1D">
          <w:rPr>
            <w:lang w:val="el-GR"/>
          </w:rPr>
          <w:delText xml:space="preserve"> </w:delText>
        </w:r>
      </w:del>
      <w:ins w:id="4644" w:author="Στάθης Καπ" w:date="2023-03-13T00:36:00Z">
        <w:r w:rsidR="0007607E">
          <w:rPr>
            <w:lang w:val="el-GR"/>
          </w:rPr>
          <w:t>Ε</w:t>
        </w:r>
        <w:r w:rsidR="002E7B1D">
          <w:rPr>
            <w:lang w:val="el-GR"/>
          </w:rPr>
          <w:t>νότητα</w:t>
        </w:r>
        <w:r w:rsidR="002E7B1D">
          <w:rPr>
            <w:lang w:val="el-GR"/>
          </w:rPr>
          <w:t xml:space="preserve"> </w:t>
        </w:r>
      </w:ins>
      <w:r w:rsidR="00136781">
        <w:rPr>
          <w:lang w:val="el-GR"/>
        </w:rPr>
        <w:t>(4.2)</w:t>
      </w:r>
      <w:r>
        <w:rPr>
          <w:lang w:val="el-GR"/>
        </w:rPr>
        <w:t xml:space="preserve">, </w:t>
      </w:r>
      <w:r w:rsidR="00531CA9">
        <w:rPr>
          <w:lang w:val="el-GR"/>
        </w:rPr>
        <w:t xml:space="preserve">η διάρκεια ενεργητικότητας ενός κόμβου </w:t>
      </w:r>
      <w:del w:id="4645" w:author="Στάθης Καπ" w:date="2023-03-06T22:47:00Z">
        <w:r w:rsidR="00531CA9" w:rsidDel="00B77038">
          <w:rPr>
            <w:lang w:val="el-GR"/>
          </w:rPr>
          <w:delText>σε κάθε χρονικό</w:delText>
        </w:r>
      </w:del>
      <w:ins w:id="4646" w:author="Στάθης Καπ" w:date="2023-03-06T22:47:00Z">
        <w:r w:rsidR="00B77038">
          <w:rPr>
            <w:lang w:val="el-GR"/>
          </w:rPr>
          <w:t xml:space="preserve">στα </w:t>
        </w:r>
      </w:ins>
      <w:del w:id="4647" w:author="Στάθης Καπ" w:date="2023-03-06T22:47:00Z">
        <w:r w:rsidR="00531CA9" w:rsidDel="00B77038">
          <w:rPr>
            <w:lang w:val="el-GR"/>
          </w:rPr>
          <w:delText xml:space="preserve"> </w:delText>
        </w:r>
      </w:del>
      <w:ins w:id="4648" w:author="Στάθης Καπ" w:date="2023-03-06T22:47:00Z">
        <w:r w:rsidR="00FB20F5">
          <w:rPr>
            <w:lang w:val="el-GR"/>
          </w:rPr>
          <w:t>υποδιαστήματα</w:t>
        </w:r>
      </w:ins>
      <w:del w:id="4649"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w:t>
      </w:r>
      <w:ins w:id="4650" w:author="Στάθης Καπ" w:date="2023-03-06T22:47:00Z">
        <w:r w:rsidR="00FB20F5">
          <w:rPr>
            <w:lang w:val="el-GR"/>
          </w:rPr>
          <w:t xml:space="preserve">Εάν λοιπόν, δε </w:t>
        </w:r>
      </w:ins>
      <w:ins w:id="4651" w:author="Στάθης Καπ" w:date="2023-03-06T22:49:00Z">
        <w:r w:rsidR="00FB20F5">
          <w:rPr>
            <w:lang w:val="el-GR"/>
          </w:rPr>
          <w:t>ληφθεί</w:t>
        </w:r>
      </w:ins>
      <w:ins w:id="4652" w:author="Στάθης Καπ" w:date="2023-03-06T22:47:00Z">
        <w:r w:rsidR="00FB20F5">
          <w:rPr>
            <w:lang w:val="el-GR"/>
          </w:rPr>
          <w:t xml:space="preserve"> </w:t>
        </w:r>
      </w:ins>
      <w:ins w:id="4653" w:author="Στάθης Καπ" w:date="2023-03-06T22:48:00Z">
        <w:r w:rsidR="00FB20F5">
          <w:rPr>
            <w:lang w:val="el-GR"/>
          </w:rPr>
          <w:t xml:space="preserve">υπόψιν η ενεργητικότητα των κόμβων στην οριοθέτηση των </w:t>
        </w:r>
      </w:ins>
      <w:ins w:id="4654" w:author="Στάθης Καπ" w:date="2023-03-06T22:49:00Z">
        <w:r w:rsidR="00FB20F5">
          <w:rPr>
            <w:lang w:val="el-GR"/>
          </w:rPr>
          <w:t>υπο</w:t>
        </w:r>
      </w:ins>
      <w:ins w:id="4655" w:author="Στάθης Καπ" w:date="2023-03-06T22:48:00Z">
        <w:r w:rsidR="00FB20F5">
          <w:rPr>
            <w:lang w:val="el-GR"/>
          </w:rPr>
          <w:t>διαστημάτων, υπάρχει ο κ</w:t>
        </w:r>
      </w:ins>
      <w:ins w:id="4656" w:author="Στάθης Καπ" w:date="2023-03-06T22:49:00Z">
        <w:r w:rsidR="00FB20F5">
          <w:rPr>
            <w:lang w:val="el-GR"/>
          </w:rPr>
          <w:t>ίνδυνος</w:t>
        </w:r>
      </w:ins>
      <w:ins w:id="4657" w:author="Στάθης Καπ" w:date="2023-03-06T22:48:00Z">
        <w:r w:rsidR="00FB20F5">
          <w:rPr>
            <w:lang w:val="el-GR"/>
          </w:rPr>
          <w:t xml:space="preserve"> να καταλήξει μια μεγάλη μερίδα των κόμβων σε κάποιο από τα υποδιαστήματα. </w:t>
        </w:r>
      </w:ins>
      <w:ins w:id="4658" w:author="Στάθης Καπ" w:date="2023-03-07T00:20:00Z">
        <w:r w:rsidR="001E1619">
          <w:rPr>
            <w:lang w:val="el-GR"/>
          </w:rPr>
          <w:t>Εάν φυσικά</w:t>
        </w:r>
      </w:ins>
      <w:ins w:id="4659" w:author="Στάθης Καπ" w:date="2023-03-07T00:22:00Z">
        <w:r w:rsidR="001E1619">
          <w:rPr>
            <w:lang w:val="el-GR"/>
          </w:rPr>
          <w:t>,</w:t>
        </w:r>
      </w:ins>
      <w:ins w:id="4660" w:author="Στάθης Καπ" w:date="2023-03-07T00:20:00Z">
        <w:r w:rsidR="001E1619">
          <w:rPr>
            <w:lang w:val="el-GR"/>
          </w:rPr>
          <w:t xml:space="preserve"> σε μι</w:t>
        </w:r>
      </w:ins>
      <w:ins w:id="4661" w:author="Στάθης Καπ" w:date="2023-03-07T00:21:00Z">
        <w:r w:rsidR="001E1619">
          <w:rPr>
            <w:lang w:val="el-GR"/>
          </w:rPr>
          <w:t>α ακραία περίπτωση</w:t>
        </w:r>
      </w:ins>
      <w:ins w:id="4662" w:author="Στάθης Καπ" w:date="2023-03-07T00:22:00Z">
        <w:r w:rsidR="001E1619">
          <w:rPr>
            <w:lang w:val="el-GR"/>
          </w:rPr>
          <w:t>,</w:t>
        </w:r>
      </w:ins>
      <w:ins w:id="4663" w:author="Στάθης Καπ" w:date="2023-03-07T00:21:00Z">
        <w:r w:rsidR="001E1619">
          <w:rPr>
            <w:lang w:val="el-GR"/>
          </w:rPr>
          <w:t xml:space="preserve"> </w:t>
        </w:r>
      </w:ins>
      <w:ins w:id="4664" w:author="Στάθης Καπ" w:date="2023-03-07T00:20:00Z">
        <w:r w:rsidR="001E1619">
          <w:rPr>
            <w:lang w:val="el-GR"/>
          </w:rPr>
          <w:t xml:space="preserve">όλοι οι κόμβοι καταλήξουν σε ένα υποδιάστημα, τότε το </w:t>
        </w:r>
      </w:ins>
      <w:ins w:id="4665" w:author="Στάθης Καπ" w:date="2023-03-07T00:23:00Z">
        <w:r w:rsidR="001E1619">
          <w:rPr>
            <w:lang w:val="el-GR"/>
          </w:rPr>
          <w:t>μόνο</w:t>
        </w:r>
      </w:ins>
      <w:ins w:id="4666" w:author="Στάθης Καπ" w:date="2023-03-07T00:20:00Z">
        <w:r w:rsidR="001E1619">
          <w:rPr>
            <w:lang w:val="el-GR"/>
          </w:rPr>
          <w:t xml:space="preserve"> που θα έχει </w:t>
        </w:r>
      </w:ins>
      <w:ins w:id="4667" w:author="Στάθης Καπ" w:date="2023-03-07T00:21:00Z">
        <w:r w:rsidR="001E1619">
          <w:rPr>
            <w:lang w:val="el-GR"/>
          </w:rPr>
          <w:t xml:space="preserve">επιτευχθεί </w:t>
        </w:r>
      </w:ins>
      <w:ins w:id="4668" w:author="Στάθης Καπ" w:date="2023-03-07T00:23:00Z">
        <w:r w:rsidR="001E1619">
          <w:rPr>
            <w:lang w:val="el-GR"/>
          </w:rPr>
          <w:t>πρακτικά</w:t>
        </w:r>
      </w:ins>
      <w:ins w:id="4669" w:author="Στάθης Καπ" w:date="2023-03-07T00:21:00Z">
        <w:r w:rsidR="001E1619">
          <w:rPr>
            <w:lang w:val="el-GR"/>
          </w:rPr>
          <w:t xml:space="preserve"> είναι να έχει μειωθεί το χρονικό απόθεμα του πρωτότυπου προβλήματος</w:t>
        </w:r>
      </w:ins>
      <w:ins w:id="4670" w:author="Στάθης Καπ" w:date="2023-03-07T00:25:00Z">
        <w:r w:rsidR="00CE03CB">
          <w:rPr>
            <w:lang w:val="el-GR"/>
          </w:rPr>
          <w:t>.</w:t>
        </w:r>
      </w:ins>
      <w:del w:id="4671" w:author="Στάθης Καπ" w:date="2023-03-07T00:21:00Z">
        <w:r w:rsidR="00854462" w:rsidDel="001E1619">
          <w:rPr>
            <w:lang w:val="el-GR"/>
          </w:rPr>
          <w:delText xml:space="preserve">Με </w:delText>
        </w:r>
      </w:del>
      <w:del w:id="4672" w:author="Στάθης Καπ" w:date="2023-03-07T00:22:00Z">
        <w:r w:rsidR="00854462" w:rsidDel="001E1619">
          <w:rPr>
            <w:lang w:val="el-GR"/>
          </w:rPr>
          <w:delText xml:space="preserve">βάση λοιπόν το προηγούμενο παράδειγμα, υπάρχει </w:delText>
        </w:r>
      </w:del>
      <w:del w:id="4673" w:author="Στάθης Καπ" w:date="2023-02-01T06:01:00Z">
        <w:r w:rsidR="00854462">
          <w:rPr>
            <w:lang w:val="el-GR"/>
          </w:rPr>
          <w:delText>η πιθανότητα</w:delText>
        </w:r>
      </w:del>
      <w:del w:id="4674" w:author="Στάθης Καπ" w:date="2023-03-07T00:22:00Z">
        <w:r w:rsidR="00854462" w:rsidDel="001E1619">
          <w:rPr>
            <w:lang w:val="el-GR"/>
          </w:rPr>
          <w:delText xml:space="preserve"> οι περισσότεροι ή και όλοι οι</w:delText>
        </w:r>
        <w:r w:rsidR="00854462" w:rsidRPr="00854462" w:rsidDel="001E1619">
          <w:rPr>
            <w:lang w:val="el-GR"/>
          </w:rPr>
          <w:delText xml:space="preserve"> </w:delText>
        </w:r>
        <w:r w:rsidR="00854462" w:rsidDel="001E1619">
          <w:delText>Unvisited</w:delText>
        </w:r>
        <w:r w:rsidR="00854462" w:rsidDel="001E1619">
          <w:rPr>
            <w:lang w:val="el-GR"/>
          </w:rPr>
          <w:delText xml:space="preserve"> κόμβοι να ανατεθούν σε ένα συγκεκριμένο </w:delText>
        </w:r>
      </w:del>
      <w:del w:id="4675" w:author="Στάθης Καπ" w:date="2023-02-01T06:01:00Z">
        <w:r w:rsidR="00854462">
          <w:rPr>
            <w:lang w:val="el-GR"/>
          </w:rPr>
          <w:delText>διάστημα. Πρέπει λοιπόν</w:delText>
        </w:r>
      </w:del>
      <w:del w:id="4676" w:author="Στάθης Καπ" w:date="2023-03-07T00:22:00Z">
        <w:r w:rsidR="00854462" w:rsidDel="001E1619">
          <w:rPr>
            <w:lang w:val="el-GR"/>
          </w:rPr>
          <w:delText xml:space="preserve"> να οριοθετηθούν </w:delText>
        </w:r>
      </w:del>
      <w:del w:id="4677" w:author="Στάθης Καπ" w:date="2023-02-01T06:01:00Z">
        <w:r w:rsidR="00854462">
          <w:rPr>
            <w:lang w:val="el-GR"/>
          </w:rPr>
          <w:delText xml:space="preserve">τα διαστήματα </w:delText>
        </w:r>
      </w:del>
      <w:del w:id="4678" w:author="Στάθης Καπ" w:date="2023-03-07T00:22:00Z">
        <w:r w:rsidR="00854462" w:rsidDel="001E1619">
          <w:rPr>
            <w:lang w:val="el-GR"/>
          </w:rPr>
          <w:delText xml:space="preserve">λαμβάνοντας υπόψιν τα χρονικά παράθυρα των κόμβων έτσι ώστε </w:delText>
        </w:r>
      </w:del>
      <w:del w:id="4679" w:author="Στάθης Καπ" w:date="2023-02-01T06:01:00Z">
        <w:r w:rsidR="00854462">
          <w:rPr>
            <w:lang w:val="el-GR"/>
          </w:rPr>
          <w:delText xml:space="preserve">να κατανεμηθούν </w:delText>
        </w:r>
      </w:del>
      <w:del w:id="4680" w:author="Στάθης Καπ" w:date="2023-03-07T00:22:00Z">
        <w:r w:rsidR="00854462" w:rsidDel="001E1619">
          <w:rPr>
            <w:lang w:val="el-GR"/>
          </w:rPr>
          <w:delText xml:space="preserve">στη συνέχεια οι κόμβοι όσο το </w:delText>
        </w:r>
      </w:del>
      <w:del w:id="4681" w:author="Στάθης Καπ" w:date="2023-02-01T06:01:00Z">
        <w:r w:rsidR="00854462">
          <w:rPr>
            <w:lang w:val="el-GR"/>
          </w:rPr>
          <w:delText>δυνατόν</w:delText>
        </w:r>
      </w:del>
      <w:del w:id="4682" w:author="Στάθης Καπ" w:date="2023-03-07T00:22:00Z">
        <w:r w:rsidR="00854462" w:rsidDel="001E1619">
          <w:rPr>
            <w:lang w:val="el-GR"/>
          </w:rPr>
          <w:delText xml:space="preserve"> πιο δίκαια</w:delText>
        </w:r>
        <w:r w:rsidR="007D7269" w:rsidDel="001E1619">
          <w:rPr>
            <w:lang w:val="el-GR"/>
          </w:rPr>
          <w:delText xml:space="preserve"> στα </w:delText>
        </w:r>
      </w:del>
      <w:del w:id="4683" w:author="Στάθης Καπ" w:date="2023-02-01T06:01:00Z">
        <w:r w:rsidR="007D7269">
          <w:delText>n</w:delText>
        </w:r>
        <w:r w:rsidR="007D7269" w:rsidRPr="007D7269">
          <w:rPr>
            <w:lang w:val="el-GR"/>
          </w:rPr>
          <w:delText xml:space="preserve"> </w:delText>
        </w:r>
        <w:r w:rsidR="007D7269">
          <w:rPr>
            <w:lang w:val="el-GR"/>
          </w:rPr>
          <w:delText>διαστήματα</w:delText>
        </w:r>
      </w:del>
      <w:del w:id="4684" w:author="Στάθης Καπ" w:date="2023-03-07T00:22:00Z">
        <w:r w:rsidR="00F33507" w:rsidDel="001E1619">
          <w:rPr>
            <w:lang w:val="el-GR"/>
          </w:rPr>
          <w:delText>,</w:delText>
        </w:r>
        <w:r w:rsidR="009F4C46" w:rsidDel="001E1619">
          <w:rPr>
            <w:lang w:val="el-GR"/>
          </w:rPr>
          <w:delText xml:space="preserve"> </w:delText>
        </w:r>
        <w:r w:rsidR="00854462" w:rsidDel="001E1619">
          <w:rPr>
            <w:lang w:val="el-GR"/>
          </w:rPr>
          <w:delText xml:space="preserve">τουλάχιστον </w:delText>
        </w:r>
        <w:r w:rsidR="00943CB6" w:rsidDel="001E1619">
          <w:rPr>
            <w:lang w:val="el-GR"/>
          </w:rPr>
          <w:delText>για την</w:delText>
        </w:r>
        <w:r w:rsidR="00854462" w:rsidDel="001E1619">
          <w:rPr>
            <w:lang w:val="el-GR"/>
          </w:rPr>
          <w:delText xml:space="preserve"> πρώτη επανάληψη</w:delText>
        </w:r>
        <w:r w:rsidR="009C5C01" w:rsidDel="001E1619">
          <w:rPr>
            <w:lang w:val="el-GR"/>
          </w:rPr>
          <w:delText xml:space="preserve"> του </w:delText>
        </w:r>
        <w:r w:rsidR="009C5C01" w:rsidDel="001E1619">
          <w:delText>ILS</w:delText>
        </w:r>
        <w:r w:rsidR="00A531E1" w:rsidDel="001E1619">
          <w:rPr>
            <w:lang w:val="el-GR"/>
          </w:rPr>
          <w:delText>.</w:delText>
        </w:r>
      </w:del>
    </w:p>
    <w:p w14:paraId="54FC9178" w14:textId="5DCB522A" w:rsidR="00E632CD" w:rsidRDefault="00E632CD" w:rsidP="0086271D">
      <w:pPr>
        <w:rPr>
          <w:ins w:id="4685" w:author="Στάθης Καπ" w:date="2023-02-15T02:30:00Z"/>
          <w:lang w:val="el-GR"/>
        </w:rPr>
      </w:pPr>
      <w:ins w:id="4686" w:author="Στάθης Καπ" w:date="2023-02-15T02:24:00Z">
        <w:r>
          <w:rPr>
            <w:lang w:val="el-GR"/>
          </w:rPr>
          <w:t>Για το σκοπό αυτό, υλοποιήθηκε ένας απλός ευρετικός που προσπαθεί να ο</w:t>
        </w:r>
      </w:ins>
      <w:ins w:id="4687" w:author="Στάθης Καπ" w:date="2023-02-15T02:25:00Z">
        <w:r>
          <w:rPr>
            <w:lang w:val="el-GR"/>
          </w:rPr>
          <w:t xml:space="preserve">ριοθετήσει τα χρονικά διαστήματα </w:t>
        </w:r>
      </w:ins>
      <w:ins w:id="4688" w:author="Στάθης Καπ" w:date="2023-02-15T02:26:00Z">
        <w:r>
          <w:rPr>
            <w:lang w:val="el-GR"/>
          </w:rPr>
          <w:t>μειώνοντας</w:t>
        </w:r>
      </w:ins>
      <w:ins w:id="4689" w:author="Στάθης Καπ" w:date="2023-02-15T02:27:00Z">
        <w:r>
          <w:rPr>
            <w:lang w:val="el-GR"/>
          </w:rPr>
          <w:t>, επαναλαμβανόμενα,</w:t>
        </w:r>
      </w:ins>
      <w:ins w:id="4690" w:author="Στάθης Καπ" w:date="2023-02-15T02:26:00Z">
        <w:r>
          <w:rPr>
            <w:lang w:val="el-GR"/>
          </w:rPr>
          <w:t xml:space="preserve"> τα όρια του διαστήματος </w:t>
        </w:r>
      </w:ins>
      <w:ins w:id="4691" w:author="Στάθης Καπ" w:date="2023-02-15T02:30:00Z">
        <w:r>
          <w:rPr>
            <w:lang w:val="el-GR"/>
          </w:rPr>
          <w:t xml:space="preserve">με τους περισσότερους κόμβους. </w:t>
        </w:r>
      </w:ins>
    </w:p>
    <w:p w14:paraId="1613D472" w14:textId="4D2E67D6" w:rsidR="00227D7C" w:rsidRDefault="00E632CD" w:rsidP="00646626">
      <w:pPr>
        <w:rPr>
          <w:ins w:id="4692" w:author="Στάθης Καπ" w:date="2023-03-07T00:58:00Z"/>
          <w:lang w:val="el-GR"/>
        </w:rPr>
      </w:pPr>
      <w:ins w:id="4693" w:author="Στάθης Καπ" w:date="2023-02-15T02:30:00Z">
        <w:r>
          <w:rPr>
            <w:lang w:val="el-GR"/>
          </w:rPr>
          <w:lastRenderedPageBreak/>
          <w:t xml:space="preserve">Πιο συγκεκριμένα, </w:t>
        </w:r>
      </w:ins>
      <w:ins w:id="4694" w:author="Στάθης Καπ" w:date="2023-02-15T02:31:00Z">
        <w:r>
          <w:rPr>
            <w:lang w:val="el-GR"/>
          </w:rPr>
          <w:t>αρχικά ορίζεται η αντικειμενική συνάρτησ</w:t>
        </w:r>
      </w:ins>
      <w:ins w:id="4695" w:author="Στάθης Καπ" w:date="2023-02-16T00:06:00Z">
        <w:r w:rsidR="00646626">
          <w:rPr>
            <w:lang w:val="el-GR"/>
          </w:rPr>
          <w:t>η</w:t>
        </w:r>
      </w:ins>
      <w:ins w:id="4696" w:author="Στάθης Καπ" w:date="2023-03-07T00:26:00Z">
        <w:r w:rsidR="00CE03CB" w:rsidRPr="00CE03CB">
          <w:rPr>
            <w:lang w:val="el-GR"/>
            <w:rPrChange w:id="4697" w:author="Στάθης Καπ" w:date="2023-03-07T00:26:00Z">
              <w:rPr/>
            </w:rPrChange>
          </w:rPr>
          <w:t>:</w:t>
        </w:r>
      </w:ins>
      <m:oMath>
        <m:func>
          <m:funcPr>
            <m:ctrlPr>
              <w:del w:id="4698" w:author="Στάθης Καπ" w:date="2023-02-15T02:31:00Z">
                <w:rPr>
                  <w:rFonts w:ascii="Cambria Math" w:eastAsiaTheme="minorEastAsia" w:hAnsi="Cambria Math"/>
                  <w:i/>
                </w:rPr>
              </w:del>
            </m:ctrlPr>
          </m:funcPr>
          <m:fName>
            <m:r>
              <w:del w:id="4699" w:author="Στάθης Καπ" w:date="2023-02-15T02:31:00Z">
                <m:rPr>
                  <m:sty m:val="p"/>
                </m:rPr>
                <w:rPr>
                  <w:rFonts w:ascii="Cambria Math" w:eastAsiaTheme="minorEastAsia" w:hAnsi="Cambria Math"/>
                </w:rPr>
                <m:t>min</m:t>
              </w:del>
            </m:r>
          </m:fName>
          <m:e/>
        </m:func>
        <m:func>
          <m:funcPr>
            <m:ctrlPr>
              <w:del w:id="4700" w:author="Στάθης Καπ" w:date="2023-02-16T00:06:00Z">
                <w:rPr>
                  <w:rFonts w:ascii="Cambria Math" w:hAnsi="Cambria Math"/>
                  <w:i/>
                </w:rPr>
              </w:del>
            </m:ctrlPr>
          </m:funcPr>
          <m:fName>
            <m:r>
              <w:del w:id="4701" w:author="Στάθης Καπ" w:date="2023-02-16T00:06:00Z">
                <m:rPr>
                  <m:sty m:val="p"/>
                </m:rPr>
                <w:rPr>
                  <w:rFonts w:ascii="Cambria Math" w:hAnsi="Cambria Math"/>
                </w:rPr>
                <m:t>min</m:t>
              </w:del>
            </m:r>
          </m:fName>
          <m:e/>
        </m:func>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D5F68" w14:paraId="4728526B" w14:textId="77777777" w:rsidTr="002453A0">
        <w:trPr>
          <w:ins w:id="4702" w:author="Στάθης Καπ" w:date="2023-03-07T00:58:00Z"/>
        </w:trPr>
        <w:tc>
          <w:tcPr>
            <w:tcW w:w="350" w:type="pct"/>
          </w:tcPr>
          <w:p w14:paraId="07976D89" w14:textId="77777777" w:rsidR="00ED5F68" w:rsidRDefault="00ED5F68" w:rsidP="002453A0">
            <w:pPr>
              <w:spacing w:after="160"/>
              <w:rPr>
                <w:ins w:id="4703" w:author="Στάθης Καπ" w:date="2023-03-07T00:58:00Z"/>
                <w:lang w:val="el-GR"/>
              </w:rPr>
            </w:pPr>
          </w:p>
        </w:tc>
        <w:tc>
          <w:tcPr>
            <w:tcW w:w="4300" w:type="pct"/>
          </w:tcPr>
          <w:p w14:paraId="5751D79E" w14:textId="75EBAE3C" w:rsidR="00ED5F68" w:rsidRPr="00ED5F68" w:rsidRDefault="00ED5F68" w:rsidP="002453A0">
            <w:pPr>
              <w:rPr>
                <w:ins w:id="4704" w:author="Στάθης Καπ" w:date="2023-03-07T00:58:00Z"/>
                <w:rFonts w:eastAsiaTheme="minorEastAsia"/>
                <w:rPrChange w:id="4705" w:author="Στάθης Καπ" w:date="2023-03-07T00:58:00Z">
                  <w:rPr>
                    <w:ins w:id="4706" w:author="Στάθης Καπ" w:date="2023-03-07T00:58:00Z"/>
                    <w:lang w:val="el-GR"/>
                  </w:rPr>
                </w:rPrChange>
              </w:rPr>
            </w:pPr>
            <m:oMathPara>
              <m:oMath>
                <m:r>
                  <w:ins w:id="4707" w:author="Στάθης Καπ" w:date="2023-03-07T00:58:00Z">
                    <w:rPr>
                      <w:rFonts w:ascii="Cambria Math" w:hAnsi="Cambria Math"/>
                    </w:rPr>
                    <m:t>minimize P=maxCount-minCount</m:t>
                  </w:ins>
                </m:r>
              </m:oMath>
            </m:oMathPara>
          </w:p>
        </w:tc>
        <w:tc>
          <w:tcPr>
            <w:tcW w:w="350" w:type="pct"/>
            <w:vAlign w:val="center"/>
          </w:tcPr>
          <w:p w14:paraId="79C9A0BC" w14:textId="3E118657" w:rsidR="00ED5F68" w:rsidRPr="002453A0" w:rsidRDefault="00ED5F68" w:rsidP="002453A0">
            <w:pPr>
              <w:pStyle w:val="Caption"/>
              <w:spacing w:after="160"/>
              <w:rPr>
                <w:ins w:id="4708" w:author="Στάθης Καπ" w:date="2023-03-07T00:58:00Z"/>
              </w:rPr>
            </w:pPr>
            <w:ins w:id="4709" w:author="Στάθης Καπ" w:date="2023-03-07T00:58: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710" w:author="Στάθης Καπ" w:date="2023-03-07T00: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711" w:author="Στάθης Καπ" w:date="2023-03-11T10:39:00Z">
              <w:r w:rsidR="00657928">
                <w:rPr>
                  <w:noProof/>
                  <w:lang w:val="el-GR"/>
                </w:rPr>
                <w:t>1</w:t>
              </w:r>
            </w:ins>
            <w:ins w:id="4712" w:author="Στάθης Καπ" w:date="2023-03-07T00:58:00Z">
              <w:r>
                <w:rPr>
                  <w:lang w:val="el-GR"/>
                </w:rPr>
                <w:fldChar w:fldCharType="end"/>
              </w:r>
              <w:r>
                <w:t>)</w:t>
              </w:r>
            </w:ins>
          </w:p>
        </w:tc>
      </w:tr>
    </w:tbl>
    <w:p w14:paraId="1FF144E4" w14:textId="7D68DEAE" w:rsidR="00DD68CA" w:rsidRDefault="00CE03CB" w:rsidP="00646626">
      <w:pPr>
        <w:rPr>
          <w:ins w:id="4713" w:author="Στάθης Καπ" w:date="2023-03-07T01:01:00Z"/>
          <w:rFonts w:eastAsiaTheme="minorEastAsia"/>
          <w:lang w:val="el-GR"/>
        </w:rPr>
      </w:pPr>
      <w:ins w:id="4714" w:author="Στάθης Καπ" w:date="2023-03-07T00:26:00Z">
        <w:r>
          <w:rPr>
            <w:rFonts w:eastAsiaTheme="minorEastAsia"/>
            <w:lang w:val="el-GR"/>
          </w:rPr>
          <w:t xml:space="preserve">όπου </w:t>
        </w:r>
        <w:r>
          <w:rPr>
            <w:rFonts w:eastAsiaTheme="minorEastAsia"/>
          </w:rPr>
          <w:t>maxCount</w:t>
        </w:r>
        <w:r>
          <w:rPr>
            <w:rFonts w:eastAsiaTheme="minorEastAsia"/>
            <w:lang w:val="el-GR"/>
          </w:rPr>
          <w:t xml:space="preserve"> αριθμός των κόμβων στο υποδιάστη</w:t>
        </w:r>
      </w:ins>
      <w:ins w:id="4715" w:author="Στάθης Καπ" w:date="2023-03-07T00:27:00Z">
        <w:r>
          <w:rPr>
            <w:rFonts w:eastAsiaTheme="minorEastAsia"/>
            <w:lang w:val="el-GR"/>
          </w:rPr>
          <w:t xml:space="preserve">μα με τους περισσότερους κόμβους, και </w:t>
        </w:r>
        <w:r>
          <w:rPr>
            <w:rFonts w:eastAsiaTheme="minorEastAsia"/>
          </w:rPr>
          <w:t>minCount</w:t>
        </w:r>
        <w:r w:rsidRPr="00CE03CB">
          <w:rPr>
            <w:rFonts w:eastAsiaTheme="minorEastAsia"/>
            <w:lang w:val="el-GR"/>
            <w:rPrChange w:id="4716" w:author="Στάθης Καπ" w:date="2023-03-07T00:27:00Z">
              <w:rPr>
                <w:rFonts w:eastAsiaTheme="minorEastAsia"/>
              </w:rPr>
            </w:rPrChange>
          </w:rPr>
          <w:t xml:space="preserve"> </w:t>
        </w:r>
        <w:r>
          <w:rPr>
            <w:rFonts w:eastAsiaTheme="minorEastAsia"/>
            <w:lang w:val="el-GR"/>
          </w:rPr>
          <w:t>ο αριθμός των κόμβων στο υποδιάστημα με τους λιγότερους κόμβους. Ο υλοποιηθείς αλγόριθμος προσπαθεί να μειώσ</w:t>
        </w:r>
      </w:ins>
      <w:ins w:id="4717" w:author="Στάθης Καπ" w:date="2023-03-07T00:28:00Z">
        <w:r>
          <w:rPr>
            <w:rFonts w:eastAsiaTheme="minorEastAsia"/>
            <w:lang w:val="el-GR"/>
          </w:rPr>
          <w:t xml:space="preserve">ει τη διαφορά αυτή μειώνοντας το υποδιάστημα </w:t>
        </w:r>
      </w:ins>
      <w:ins w:id="4718" w:author="Στάθης Καπ" w:date="2023-03-07T00:58:00Z">
        <w:r w:rsidR="0009736B">
          <w:rPr>
            <w:rFonts w:eastAsiaTheme="minorEastAsia"/>
            <w:lang w:val="el-GR"/>
          </w:rPr>
          <w:t xml:space="preserve">στο οποίο αντιστοιχεί το </w:t>
        </w:r>
        <w:r w:rsidR="0009736B">
          <w:rPr>
            <w:rFonts w:eastAsiaTheme="minorEastAsia"/>
          </w:rPr>
          <w:t>maxCount</w:t>
        </w:r>
        <w:r w:rsidR="0009736B" w:rsidRPr="0009736B">
          <w:rPr>
            <w:rFonts w:eastAsiaTheme="minorEastAsia"/>
            <w:lang w:val="el-GR"/>
            <w:rPrChange w:id="4719" w:author="Στάθης Καπ" w:date="2023-03-07T00:58:00Z">
              <w:rPr>
                <w:rFonts w:eastAsiaTheme="minorEastAsia"/>
              </w:rPr>
            </w:rPrChange>
          </w:rPr>
          <w:t>.</w:t>
        </w:r>
      </w:ins>
      <w:ins w:id="4720" w:author="Στάθης Καπ" w:date="2023-03-07T00:59:00Z">
        <w:r w:rsidR="00DD68CA" w:rsidRPr="00DD68CA">
          <w:rPr>
            <w:rFonts w:eastAsiaTheme="minorEastAsia"/>
            <w:lang w:val="el-GR"/>
            <w:rPrChange w:id="4721" w:author="Στάθης Καπ" w:date="2023-03-07T01:00:00Z">
              <w:rPr>
                <w:rFonts w:eastAsiaTheme="minorEastAsia"/>
              </w:rPr>
            </w:rPrChange>
          </w:rPr>
          <w:t xml:space="preserve"> </w:t>
        </w:r>
        <w:r w:rsidR="00DD68CA">
          <w:rPr>
            <w:rFonts w:eastAsiaTheme="minorEastAsia"/>
            <w:lang w:val="el-GR"/>
          </w:rPr>
          <w:t>Παρ ‘όλα αυτά τα ενδιάμεσα δια</w:t>
        </w:r>
      </w:ins>
      <w:ins w:id="4722" w:author="Στάθης Καπ" w:date="2023-03-07T01:00:00Z">
        <w:r w:rsidR="00DD68CA">
          <w:rPr>
            <w:rFonts w:eastAsiaTheme="minorEastAsia"/>
            <w:lang w:val="el-GR"/>
          </w:rPr>
          <w:t xml:space="preserve">στήματα έχουν δυο μεταβλητά όρια, ένα αριστερό και ένα δεξί. </w:t>
        </w:r>
      </w:ins>
      <w:ins w:id="4723" w:author="Στάθης Καπ" w:date="2023-03-07T01:01:00Z">
        <w:r w:rsidR="00DD68CA">
          <w:rPr>
            <w:rFonts w:eastAsiaTheme="minorEastAsia"/>
            <w:lang w:val="el-GR"/>
          </w:rPr>
          <w:t>Οπότε πρέπει να καθοριστεί ο τρόπος με τον οποίο θα μειωθεί</w:t>
        </w:r>
      </w:ins>
      <w:ins w:id="4724" w:author="Στάθης Καπ" w:date="2023-03-09T17:07:00Z">
        <w:r w:rsidR="00EF19BD">
          <w:rPr>
            <w:rFonts w:eastAsiaTheme="minorEastAsia"/>
            <w:lang w:val="el-GR"/>
          </w:rPr>
          <w:t xml:space="preserve"> </w:t>
        </w:r>
      </w:ins>
      <w:ins w:id="4725" w:author="Στάθης Καπ" w:date="2023-03-09T17:08:00Z">
        <w:r w:rsidR="00EF19BD">
          <w:rPr>
            <w:rFonts w:eastAsiaTheme="minorEastAsia"/>
            <w:lang w:val="el-GR"/>
          </w:rPr>
          <w:t>το υποδιάστημα, δηλαδή πόσο</w:t>
        </w:r>
      </w:ins>
      <w:ins w:id="4726" w:author="Στάθης Καπ" w:date="2023-03-13T00:37:00Z">
        <w:r w:rsidR="009B748F">
          <w:rPr>
            <w:rFonts w:eastAsiaTheme="minorEastAsia"/>
            <w:lang w:val="el-GR"/>
          </w:rPr>
          <w:t xml:space="preserve"> θα</w:t>
        </w:r>
      </w:ins>
      <w:ins w:id="4727" w:author="Στάθης Καπ" w:date="2023-03-09T17:08:00Z">
        <w:r w:rsidR="00EF19BD">
          <w:rPr>
            <w:rFonts w:eastAsiaTheme="minorEastAsia"/>
            <w:lang w:val="el-GR"/>
          </w:rPr>
          <w:t xml:space="preserve"> μεταβληθεί το αριστερό του όριο και πόσο το δεξί</w:t>
        </w:r>
      </w:ins>
      <w:ins w:id="4728" w:author="Στάθης Καπ" w:date="2023-03-07T01:01:00Z">
        <w:r w:rsidR="00DD68CA">
          <w:rPr>
            <w:rFonts w:eastAsiaTheme="minorEastAsia"/>
            <w:lang w:val="el-GR"/>
          </w:rPr>
          <w:t xml:space="preserve">. </w:t>
        </w:r>
      </w:ins>
    </w:p>
    <w:p w14:paraId="520BE708" w14:textId="759C8EDF" w:rsidR="001338E5" w:rsidRDefault="00DD68CA" w:rsidP="0060093E">
      <w:pPr>
        <w:ind w:firstLine="720"/>
        <w:rPr>
          <w:ins w:id="4729" w:author="Στάθης Καπ" w:date="2023-03-09T17:14:00Z"/>
          <w:rFonts w:eastAsiaTheme="minorEastAsia"/>
          <w:lang w:val="el-GR"/>
        </w:rPr>
        <w:pPrChange w:id="4730" w:author="Στάθης Καπ" w:date="2023-03-13T04:21:00Z">
          <w:pPr/>
        </w:pPrChange>
      </w:pPr>
      <w:ins w:id="4731" w:author="Στάθης Καπ" w:date="2023-03-07T01:01:00Z">
        <w:r>
          <w:rPr>
            <w:rFonts w:eastAsiaTheme="minorEastAsia"/>
            <w:lang w:val="el-GR"/>
          </w:rPr>
          <w:t xml:space="preserve">Έστω ένα υποδιάστημα </w:t>
        </w:r>
      </w:ins>
      <m:oMath>
        <m:r>
          <w:ins w:id="4732" w:author="Στάθης Καπ" w:date="2023-03-07T01:01:00Z">
            <w:rPr>
              <w:rFonts w:ascii="Cambria Math" w:eastAsiaTheme="minorEastAsia" w:hAnsi="Cambria Math"/>
              <w:lang w:val="el-GR"/>
            </w:rPr>
            <m:t>interva</m:t>
          </w:ins>
        </m:r>
        <m:sSub>
          <m:sSubPr>
            <m:ctrlPr>
              <w:ins w:id="4733" w:author="Στάθης Καπ" w:date="2023-03-07T01:01:00Z">
                <w:rPr>
                  <w:rFonts w:ascii="Cambria Math" w:eastAsiaTheme="minorEastAsia" w:hAnsi="Cambria Math"/>
                  <w:i/>
                  <w:lang w:val="el-GR"/>
                </w:rPr>
              </w:ins>
            </m:ctrlPr>
          </m:sSubPr>
          <m:e>
            <m:r>
              <w:ins w:id="4734" w:author="Στάθης Καπ" w:date="2023-03-07T01:01:00Z">
                <w:rPr>
                  <w:rFonts w:ascii="Cambria Math" w:eastAsiaTheme="minorEastAsia" w:hAnsi="Cambria Math"/>
                  <w:lang w:val="el-GR"/>
                </w:rPr>
                <m:t>l</m:t>
              </w:ins>
            </m:r>
          </m:e>
          <m:sub>
            <m:r>
              <w:ins w:id="4735" w:author="Στάθης Καπ" w:date="2023-03-07T01:01:00Z">
                <w:rPr>
                  <w:rFonts w:ascii="Cambria Math" w:eastAsiaTheme="minorEastAsia" w:hAnsi="Cambria Math"/>
                  <w:lang w:val="el-GR"/>
                </w:rPr>
                <m:t>i</m:t>
              </w:ins>
            </m:r>
          </m:sub>
        </m:sSub>
      </m:oMath>
      <w:ins w:id="4736" w:author="Στάθης Καπ" w:date="2023-03-07T01:01:00Z">
        <w:r>
          <w:rPr>
            <w:rFonts w:eastAsiaTheme="minorEastAsia"/>
            <w:lang w:val="el-GR"/>
          </w:rPr>
          <w:t xml:space="preserve"> στο οποίο αντιστοιχεί το</w:t>
        </w:r>
      </w:ins>
      <w:ins w:id="4737" w:author="Στάθης Καπ" w:date="2023-03-07T01:02:00Z">
        <w:r>
          <w:rPr>
            <w:rFonts w:eastAsiaTheme="minorEastAsia"/>
            <w:lang w:val="el-GR"/>
          </w:rPr>
          <w:t xml:space="preserve"> </w:t>
        </w:r>
        <w:r>
          <w:rPr>
            <w:rFonts w:eastAsiaTheme="minorEastAsia"/>
          </w:rPr>
          <w:t>maxCount</w:t>
        </w:r>
      </w:ins>
      <w:ins w:id="4738" w:author="Στάθης Καπ" w:date="2023-03-09T17:08:00Z">
        <w:r w:rsidR="00EF19BD">
          <w:rPr>
            <w:rFonts w:eastAsiaTheme="minorEastAsia"/>
            <w:lang w:val="el-GR"/>
          </w:rPr>
          <w:t xml:space="preserve">, </w:t>
        </w:r>
      </w:ins>
      <m:oMath>
        <m:r>
          <w:ins w:id="4739" w:author="Στάθης Καπ" w:date="2023-03-07T01:02:00Z">
            <w:rPr>
              <w:rFonts w:ascii="Cambria Math" w:eastAsiaTheme="minorEastAsia" w:hAnsi="Cambria Math"/>
              <w:lang w:val="el-GR"/>
            </w:rPr>
            <m:t>duratio</m:t>
          </w:ins>
        </m:r>
        <m:sSub>
          <m:sSubPr>
            <m:ctrlPr>
              <w:ins w:id="4740" w:author="Στάθης Καπ" w:date="2023-03-07T01:02:00Z">
                <w:rPr>
                  <w:rFonts w:ascii="Cambria Math" w:eastAsiaTheme="minorEastAsia" w:hAnsi="Cambria Math"/>
                  <w:i/>
                  <w:lang w:val="el-GR"/>
                </w:rPr>
              </w:ins>
            </m:ctrlPr>
          </m:sSubPr>
          <m:e>
            <m:r>
              <w:ins w:id="4741" w:author="Στάθης Καπ" w:date="2023-03-07T01:02:00Z">
                <w:rPr>
                  <w:rFonts w:ascii="Cambria Math" w:eastAsiaTheme="minorEastAsia" w:hAnsi="Cambria Math"/>
                  <w:lang w:val="el-GR"/>
                </w:rPr>
                <m:t>n</m:t>
              </w:ins>
            </m:r>
          </m:e>
          <m:sub>
            <m:r>
              <w:ins w:id="4742" w:author="Στάθης Καπ" w:date="2023-03-07T01:02:00Z">
                <w:rPr>
                  <w:rFonts w:ascii="Cambria Math" w:eastAsiaTheme="minorEastAsia" w:hAnsi="Cambria Math"/>
                  <w:lang w:val="el-GR"/>
                </w:rPr>
                <m:t>i</m:t>
              </w:ins>
            </m:r>
          </m:sub>
        </m:sSub>
      </m:oMath>
      <w:ins w:id="4743" w:author="Στάθης Καπ" w:date="2023-03-07T01:02:00Z">
        <w:r>
          <w:rPr>
            <w:rFonts w:eastAsiaTheme="minorEastAsia"/>
            <w:lang w:val="el-GR"/>
          </w:rPr>
          <w:t xml:space="preserve"> η διάρκεια του </w:t>
        </w:r>
      </w:ins>
      <m:oMath>
        <m:r>
          <w:ins w:id="4744" w:author="Στάθης Καπ" w:date="2023-03-07T01:02:00Z">
            <w:rPr>
              <w:rFonts w:ascii="Cambria Math" w:eastAsiaTheme="minorEastAsia" w:hAnsi="Cambria Math"/>
              <w:lang w:val="el-GR"/>
            </w:rPr>
            <m:t>interva</m:t>
          </w:ins>
        </m:r>
        <m:sSub>
          <m:sSubPr>
            <m:ctrlPr>
              <w:ins w:id="4745" w:author="Στάθης Καπ" w:date="2023-03-07T01:02:00Z">
                <w:rPr>
                  <w:rFonts w:ascii="Cambria Math" w:eastAsiaTheme="minorEastAsia" w:hAnsi="Cambria Math"/>
                  <w:i/>
                  <w:lang w:val="el-GR"/>
                </w:rPr>
              </w:ins>
            </m:ctrlPr>
          </m:sSubPr>
          <m:e>
            <m:r>
              <w:ins w:id="4746" w:author="Στάθης Καπ" w:date="2023-03-07T01:02:00Z">
                <w:rPr>
                  <w:rFonts w:ascii="Cambria Math" w:eastAsiaTheme="minorEastAsia" w:hAnsi="Cambria Math"/>
                  <w:lang w:val="el-GR"/>
                </w:rPr>
                <m:t>l</m:t>
              </w:ins>
            </m:r>
          </m:e>
          <m:sub>
            <m:r>
              <w:ins w:id="4747" w:author="Στάθης Καπ" w:date="2023-03-07T01:02:00Z">
                <w:rPr>
                  <w:rFonts w:ascii="Cambria Math" w:eastAsiaTheme="minorEastAsia" w:hAnsi="Cambria Math"/>
                  <w:lang w:val="el-GR"/>
                </w:rPr>
                <m:t>i</m:t>
              </w:ins>
            </m:r>
          </m:sub>
        </m:sSub>
      </m:oMath>
      <w:ins w:id="4748" w:author="Στάθης Καπ" w:date="2023-03-09T17:08:00Z">
        <w:r w:rsidR="00EF19BD">
          <w:rPr>
            <w:rFonts w:eastAsiaTheme="minorEastAsia"/>
            <w:lang w:val="el-GR"/>
          </w:rPr>
          <w:t xml:space="preserve"> και </w:t>
        </w:r>
      </w:ins>
      <m:oMath>
        <m:r>
          <w:ins w:id="4749" w:author="Στάθης Καπ" w:date="2023-03-09T17:08:00Z">
            <w:rPr>
              <w:rFonts w:ascii="Cambria Math" w:eastAsiaTheme="minorEastAsia" w:hAnsi="Cambria Math"/>
              <w:lang w:val="el-GR"/>
            </w:rPr>
            <m:t>coun</m:t>
          </w:ins>
        </m:r>
        <m:sSub>
          <m:sSubPr>
            <m:ctrlPr>
              <w:ins w:id="4750" w:author="Στάθης Καπ" w:date="2023-03-09T17:08:00Z">
                <w:rPr>
                  <w:rFonts w:ascii="Cambria Math" w:eastAsiaTheme="minorEastAsia" w:hAnsi="Cambria Math"/>
                  <w:i/>
                  <w:lang w:val="el-GR"/>
                </w:rPr>
              </w:ins>
            </m:ctrlPr>
          </m:sSubPr>
          <m:e>
            <m:r>
              <w:ins w:id="4751" w:author="Στάθης Καπ" w:date="2023-03-09T17:08:00Z">
                <w:rPr>
                  <w:rFonts w:ascii="Cambria Math" w:eastAsiaTheme="minorEastAsia" w:hAnsi="Cambria Math"/>
                  <w:lang w:val="el-GR"/>
                </w:rPr>
                <m:t>t</m:t>
              </w:ins>
            </m:r>
          </m:e>
          <m:sub>
            <m:r>
              <w:ins w:id="4752" w:author="Στάθης Καπ" w:date="2023-03-09T17:08:00Z">
                <w:rPr>
                  <w:rFonts w:ascii="Cambria Math" w:eastAsiaTheme="minorEastAsia" w:hAnsi="Cambria Math"/>
                  <w:lang w:val="el-GR"/>
                </w:rPr>
                <m:t>i</m:t>
              </w:ins>
            </m:r>
          </m:sub>
        </m:sSub>
      </m:oMath>
      <w:ins w:id="4753" w:author="Στάθης Καπ" w:date="2023-03-09T17:08:00Z">
        <w:r w:rsidR="00EF19BD">
          <w:rPr>
            <w:rFonts w:eastAsiaTheme="minorEastAsia"/>
            <w:lang w:val="el-GR"/>
          </w:rPr>
          <w:t xml:space="preserve"> </w:t>
        </w:r>
      </w:ins>
      <w:ins w:id="4754" w:author="Στάθης Καπ" w:date="2023-03-09T17:09:00Z">
        <w:r w:rsidR="00EF19BD">
          <w:rPr>
            <w:rFonts w:eastAsiaTheme="minorEastAsia"/>
            <w:lang w:val="el-GR"/>
          </w:rPr>
          <w:t xml:space="preserve">το πλήθος των κόμβων που αντιστοιχεί στο </w:t>
        </w:r>
      </w:ins>
      <m:oMath>
        <m:r>
          <w:ins w:id="4755" w:author="Στάθης Καπ" w:date="2023-03-09T17:09:00Z">
            <w:rPr>
              <w:rFonts w:ascii="Cambria Math" w:eastAsiaTheme="minorEastAsia" w:hAnsi="Cambria Math"/>
              <w:lang w:val="el-GR"/>
            </w:rPr>
            <m:t>interva</m:t>
          </w:ins>
        </m:r>
        <m:sSub>
          <m:sSubPr>
            <m:ctrlPr>
              <w:ins w:id="4756" w:author="Στάθης Καπ" w:date="2023-03-09T17:09:00Z">
                <w:rPr>
                  <w:rFonts w:ascii="Cambria Math" w:eastAsiaTheme="minorEastAsia" w:hAnsi="Cambria Math"/>
                  <w:i/>
                  <w:lang w:val="el-GR"/>
                </w:rPr>
              </w:ins>
            </m:ctrlPr>
          </m:sSubPr>
          <m:e>
            <m:r>
              <w:ins w:id="4757" w:author="Στάθης Καπ" w:date="2023-03-09T17:09:00Z">
                <w:rPr>
                  <w:rFonts w:ascii="Cambria Math" w:eastAsiaTheme="minorEastAsia" w:hAnsi="Cambria Math"/>
                  <w:lang w:val="el-GR"/>
                </w:rPr>
                <m:t>l</m:t>
              </w:ins>
            </m:r>
          </m:e>
          <m:sub>
            <m:r>
              <w:ins w:id="4758" w:author="Στάθης Καπ" w:date="2023-03-09T17:09:00Z">
                <w:rPr>
                  <w:rFonts w:ascii="Cambria Math" w:eastAsiaTheme="minorEastAsia" w:hAnsi="Cambria Math"/>
                  <w:lang w:val="el-GR"/>
                </w:rPr>
                <m:t>i</m:t>
              </w:ins>
            </m:r>
          </m:sub>
        </m:sSub>
      </m:oMath>
      <w:ins w:id="4759" w:author="Στάθης Καπ" w:date="2023-03-09T17:09:00Z">
        <w:r w:rsidR="00EF19BD">
          <w:rPr>
            <w:rFonts w:eastAsiaTheme="minorEastAsia"/>
            <w:lang w:val="el-GR"/>
          </w:rPr>
          <w:t>(</w:t>
        </w:r>
      </w:ins>
      <m:oMath>
        <m:r>
          <w:ins w:id="4760" w:author="Στάθης Καπ" w:date="2023-03-09T17:09:00Z">
            <w:rPr>
              <w:rFonts w:ascii="Cambria Math" w:eastAsiaTheme="minorEastAsia" w:hAnsi="Cambria Math"/>
              <w:lang w:val="el-GR"/>
            </w:rPr>
            <m:t>coun</m:t>
          </w:ins>
        </m:r>
        <m:sSub>
          <m:sSubPr>
            <m:ctrlPr>
              <w:ins w:id="4761" w:author="Στάθης Καπ" w:date="2023-03-09T17:09:00Z">
                <w:rPr>
                  <w:rFonts w:ascii="Cambria Math" w:eastAsiaTheme="minorEastAsia" w:hAnsi="Cambria Math"/>
                  <w:i/>
                  <w:lang w:val="el-GR"/>
                </w:rPr>
              </w:ins>
            </m:ctrlPr>
          </m:sSubPr>
          <m:e>
            <m:r>
              <w:ins w:id="4762" w:author="Στάθης Καπ" w:date="2023-03-09T17:09:00Z">
                <w:rPr>
                  <w:rFonts w:ascii="Cambria Math" w:eastAsiaTheme="minorEastAsia" w:hAnsi="Cambria Math"/>
                  <w:lang w:val="el-GR"/>
                </w:rPr>
                <m:t>t</m:t>
              </w:ins>
            </m:r>
          </m:e>
          <m:sub>
            <m:r>
              <w:ins w:id="4763" w:author="Στάθης Καπ" w:date="2023-03-09T17:09:00Z">
                <w:rPr>
                  <w:rFonts w:ascii="Cambria Math" w:eastAsiaTheme="minorEastAsia" w:hAnsi="Cambria Math"/>
                  <w:lang w:val="el-GR"/>
                </w:rPr>
                <m:t>i</m:t>
              </w:ins>
            </m:r>
          </m:sub>
        </m:sSub>
        <m:r>
          <w:ins w:id="4764" w:author="Στάθης Καπ" w:date="2023-03-09T17:09:00Z">
            <w:rPr>
              <w:rFonts w:ascii="Cambria Math" w:eastAsiaTheme="minorEastAsia" w:hAnsi="Cambria Math"/>
              <w:lang w:val="el-GR"/>
            </w:rPr>
            <m:t>=maxCount</m:t>
          </w:ins>
        </m:r>
      </m:oMath>
      <w:ins w:id="4765" w:author="Στάθης Καπ" w:date="2023-03-09T17:09:00Z">
        <w:r w:rsidR="00EF19BD">
          <w:rPr>
            <w:rFonts w:eastAsiaTheme="minorEastAsia"/>
            <w:lang w:val="el-GR"/>
          </w:rPr>
          <w:t>)</w:t>
        </w:r>
      </w:ins>
      <w:ins w:id="4766" w:author="Στάθης Καπ" w:date="2023-03-07T01:02:00Z">
        <w:r>
          <w:rPr>
            <w:rFonts w:eastAsiaTheme="minorEastAsia"/>
            <w:lang w:val="el-GR"/>
          </w:rPr>
          <w:t xml:space="preserve">. Το </w:t>
        </w:r>
      </w:ins>
      <m:oMath>
        <m:r>
          <w:ins w:id="4767" w:author="Στάθης Καπ" w:date="2023-03-07T01:02:00Z">
            <w:rPr>
              <w:rFonts w:ascii="Cambria Math" w:eastAsiaTheme="minorEastAsia" w:hAnsi="Cambria Math"/>
              <w:lang w:val="el-GR"/>
            </w:rPr>
            <m:t>interva</m:t>
          </w:ins>
        </m:r>
        <m:sSub>
          <m:sSubPr>
            <m:ctrlPr>
              <w:ins w:id="4768" w:author="Στάθης Καπ" w:date="2023-03-07T01:02:00Z">
                <w:rPr>
                  <w:rFonts w:ascii="Cambria Math" w:eastAsiaTheme="minorEastAsia" w:hAnsi="Cambria Math"/>
                  <w:i/>
                  <w:lang w:val="el-GR"/>
                </w:rPr>
              </w:ins>
            </m:ctrlPr>
          </m:sSubPr>
          <m:e>
            <m:r>
              <w:ins w:id="4769" w:author="Στάθης Καπ" w:date="2023-03-07T01:02:00Z">
                <w:rPr>
                  <w:rFonts w:ascii="Cambria Math" w:eastAsiaTheme="minorEastAsia" w:hAnsi="Cambria Math"/>
                  <w:lang w:val="el-GR"/>
                </w:rPr>
                <m:t>l</m:t>
              </w:ins>
            </m:r>
          </m:e>
          <m:sub>
            <m:r>
              <w:ins w:id="4770" w:author="Στάθης Καπ" w:date="2023-03-07T01:02:00Z">
                <w:rPr>
                  <w:rFonts w:ascii="Cambria Math" w:eastAsiaTheme="minorEastAsia" w:hAnsi="Cambria Math"/>
                  <w:lang w:val="el-GR"/>
                </w:rPr>
                <m:t>i</m:t>
              </w:ins>
            </m:r>
          </m:sub>
        </m:sSub>
      </m:oMath>
      <w:ins w:id="4771" w:author="Στάθης Καπ" w:date="2023-03-07T01:02:00Z">
        <w:r>
          <w:rPr>
            <w:rFonts w:eastAsiaTheme="minorEastAsia"/>
            <w:lang w:val="el-GR"/>
          </w:rPr>
          <w:t xml:space="preserve"> θα μειωθεί κατά</w:t>
        </w:r>
      </w:ins>
      <w:ins w:id="4772" w:author="Στάθης Καπ" w:date="2023-03-07T01:06:00Z">
        <w:r>
          <w:rPr>
            <w:rFonts w:eastAsiaTheme="minorEastAsia"/>
            <w:lang w:val="el-GR"/>
          </w:rPr>
          <w:t xml:space="preserve"> </w:t>
        </w:r>
      </w:ins>
      <w:ins w:id="4773" w:author="Στάθης Καπ" w:date="2023-03-07T01:02:00Z">
        <w:r>
          <w:rPr>
            <w:rFonts w:eastAsiaTheme="minorEastAsia"/>
            <w:lang w:val="el-GR"/>
          </w:rPr>
          <w:t xml:space="preserve"> </w:t>
        </w:r>
      </w:ins>
      <m:oMath>
        <m:r>
          <w:ins w:id="4774" w:author="Στάθης Καπ" w:date="2023-03-07T01:06:00Z">
            <w:rPr>
              <w:rFonts w:ascii="Cambria Math" w:eastAsiaTheme="minorEastAsia" w:hAnsi="Cambria Math"/>
              <w:lang w:val="el-GR"/>
            </w:rPr>
            <m:t>reduc</m:t>
          </w:ins>
        </m:r>
        <m:sSub>
          <m:sSubPr>
            <m:ctrlPr>
              <w:ins w:id="4775" w:author="Στάθης Καπ" w:date="2023-03-07T01:06:00Z">
                <w:rPr>
                  <w:rFonts w:ascii="Cambria Math" w:eastAsiaTheme="minorEastAsia" w:hAnsi="Cambria Math"/>
                  <w:i/>
                  <w:lang w:val="el-GR"/>
                </w:rPr>
              </w:ins>
            </m:ctrlPr>
          </m:sSubPr>
          <m:e>
            <m:r>
              <w:ins w:id="4776" w:author="Στάθης Καπ" w:date="2023-03-07T01:06:00Z">
                <w:rPr>
                  <w:rFonts w:ascii="Cambria Math" w:eastAsiaTheme="minorEastAsia" w:hAnsi="Cambria Math"/>
                  <w:lang w:val="el-GR"/>
                </w:rPr>
                <m:t>e</m:t>
              </w:ins>
            </m:r>
          </m:e>
          <m:sub>
            <m:r>
              <w:ins w:id="4777" w:author="Στάθης Καπ" w:date="2023-03-07T01:06:00Z">
                <w:rPr>
                  <w:rFonts w:ascii="Cambria Math" w:eastAsiaTheme="minorEastAsia" w:hAnsi="Cambria Math"/>
                  <w:lang w:val="el-GR"/>
                </w:rPr>
                <m:t>i</m:t>
              </w:ins>
            </m:r>
          </m:sub>
        </m:sSub>
        <m:r>
          <w:ins w:id="4778" w:author="Στάθης Καπ" w:date="2023-03-07T01:06:00Z">
            <w:rPr>
              <w:rFonts w:ascii="Cambria Math" w:eastAsiaTheme="minorEastAsia" w:hAnsi="Cambria Math"/>
              <w:lang w:val="el-GR"/>
            </w:rPr>
            <m:t xml:space="preserve">= </m:t>
          </w:ins>
        </m:r>
        <m:r>
          <w:ins w:id="4779" w:author="Στάθης Καπ" w:date="2023-03-07T01:03:00Z">
            <w:rPr>
              <w:rFonts w:ascii="Cambria Math" w:eastAsiaTheme="minorEastAsia" w:hAnsi="Cambria Math"/>
              <w:lang w:val="el-GR"/>
            </w:rPr>
            <m:t>a*duratio</m:t>
          </w:ins>
        </m:r>
        <m:sSub>
          <m:sSubPr>
            <m:ctrlPr>
              <w:ins w:id="4780" w:author="Στάθης Καπ" w:date="2023-03-07T01:03:00Z">
                <w:rPr>
                  <w:rFonts w:ascii="Cambria Math" w:eastAsiaTheme="minorEastAsia" w:hAnsi="Cambria Math"/>
                  <w:i/>
                  <w:lang w:val="el-GR"/>
                </w:rPr>
              </w:ins>
            </m:ctrlPr>
          </m:sSubPr>
          <m:e>
            <m:r>
              <w:ins w:id="4781" w:author="Στάθης Καπ" w:date="2023-03-07T01:03:00Z">
                <w:rPr>
                  <w:rFonts w:ascii="Cambria Math" w:eastAsiaTheme="minorEastAsia" w:hAnsi="Cambria Math"/>
                  <w:lang w:val="el-GR"/>
                </w:rPr>
                <m:t>n</m:t>
              </w:ins>
            </m:r>
          </m:e>
          <m:sub>
            <m:r>
              <w:ins w:id="4782" w:author="Στάθης Καπ" w:date="2023-03-07T01:03:00Z">
                <w:rPr>
                  <w:rFonts w:ascii="Cambria Math" w:eastAsiaTheme="minorEastAsia" w:hAnsi="Cambria Math"/>
                  <w:lang w:val="el-GR"/>
                </w:rPr>
                <m:t>i</m:t>
              </w:ins>
            </m:r>
          </m:sub>
        </m:sSub>
      </m:oMath>
      <w:ins w:id="4783" w:author="Στάθης Καπ" w:date="2023-03-07T01:03:00Z">
        <w:r>
          <w:rPr>
            <w:rFonts w:eastAsiaTheme="minorEastAsia"/>
            <w:lang w:val="el-GR"/>
          </w:rPr>
          <w:t xml:space="preserve"> όπου α μια σταθερά με τιμή 0.2.  </w:t>
        </w:r>
      </w:ins>
      <w:ins w:id="4784" w:author="Στάθης Καπ" w:date="2023-03-09T17:04:00Z">
        <w:r w:rsidR="00EF19BD">
          <w:rPr>
            <w:rFonts w:eastAsiaTheme="minorEastAsia"/>
            <w:lang w:val="el-GR"/>
          </w:rPr>
          <w:t xml:space="preserve">Εάν το υποδιάστημα </w:t>
        </w:r>
      </w:ins>
      <m:oMath>
        <m:r>
          <w:ins w:id="4785" w:author="Στάθης Καπ" w:date="2023-03-09T17:04:00Z">
            <w:rPr>
              <w:rFonts w:ascii="Cambria Math" w:eastAsiaTheme="minorEastAsia" w:hAnsi="Cambria Math"/>
              <w:lang w:val="el-GR"/>
            </w:rPr>
            <m:t>interva</m:t>
          </w:ins>
        </m:r>
        <m:sSub>
          <m:sSubPr>
            <m:ctrlPr>
              <w:ins w:id="4786" w:author="Στάθης Καπ" w:date="2023-03-09T17:04:00Z">
                <w:rPr>
                  <w:rFonts w:ascii="Cambria Math" w:eastAsiaTheme="minorEastAsia" w:hAnsi="Cambria Math"/>
                  <w:i/>
                  <w:lang w:val="el-GR"/>
                </w:rPr>
              </w:ins>
            </m:ctrlPr>
          </m:sSubPr>
          <m:e>
            <m:r>
              <w:ins w:id="4787" w:author="Στάθης Καπ" w:date="2023-03-09T17:04:00Z">
                <w:rPr>
                  <w:rFonts w:ascii="Cambria Math" w:eastAsiaTheme="minorEastAsia" w:hAnsi="Cambria Math"/>
                  <w:lang w:val="el-GR"/>
                </w:rPr>
                <m:t>l</m:t>
              </w:ins>
            </m:r>
          </m:e>
          <m:sub>
            <m:r>
              <w:ins w:id="4788" w:author="Στάθης Καπ" w:date="2023-03-09T17:04:00Z">
                <w:rPr>
                  <w:rFonts w:ascii="Cambria Math" w:eastAsiaTheme="minorEastAsia" w:hAnsi="Cambria Math"/>
                  <w:lang w:val="el-GR"/>
                </w:rPr>
                <m:t>i</m:t>
              </w:ins>
            </m:r>
          </m:sub>
        </m:sSub>
      </m:oMath>
      <w:ins w:id="4789" w:author="Στάθης Καπ" w:date="2023-03-09T17:04:00Z">
        <w:r w:rsidR="00EF19BD">
          <w:rPr>
            <w:rFonts w:eastAsiaTheme="minorEastAsia"/>
            <w:lang w:val="el-GR"/>
          </w:rPr>
          <w:t xml:space="preserve"> είναι ενδιάμεσο διάστημα, τότε υπάρχουν σίγουρα 2 υποδιαστήματα</w:t>
        </w:r>
        <w:r w:rsidR="00EF19BD" w:rsidRPr="00EF19BD">
          <w:rPr>
            <w:rFonts w:eastAsiaTheme="minorEastAsia"/>
            <w:lang w:val="el-GR"/>
            <w:rPrChange w:id="4790" w:author="Στάθης Καπ" w:date="2023-03-09T17:05:00Z">
              <w:rPr>
                <w:rFonts w:eastAsiaTheme="minorEastAsia"/>
              </w:rPr>
            </w:rPrChange>
          </w:rPr>
          <w:t xml:space="preserve"> </w:t>
        </w:r>
      </w:ins>
      <m:oMath>
        <m:r>
          <w:ins w:id="4791" w:author="Στάθης Καπ" w:date="2023-03-09T17:04:00Z">
            <w:rPr>
              <w:rFonts w:ascii="Cambria Math" w:eastAsiaTheme="minorEastAsia" w:hAnsi="Cambria Math"/>
              <w:lang w:val="el-GR"/>
            </w:rPr>
            <m:t>interva</m:t>
          </w:ins>
        </m:r>
        <m:sSub>
          <m:sSubPr>
            <m:ctrlPr>
              <w:ins w:id="4792" w:author="Στάθης Καπ" w:date="2023-03-09T17:04:00Z">
                <w:rPr>
                  <w:rFonts w:ascii="Cambria Math" w:eastAsiaTheme="minorEastAsia" w:hAnsi="Cambria Math"/>
                  <w:i/>
                  <w:lang w:val="el-GR"/>
                </w:rPr>
              </w:ins>
            </m:ctrlPr>
          </m:sSubPr>
          <m:e>
            <m:r>
              <w:ins w:id="4793" w:author="Στάθης Καπ" w:date="2023-03-09T17:04:00Z">
                <w:rPr>
                  <w:rFonts w:ascii="Cambria Math" w:eastAsiaTheme="minorEastAsia" w:hAnsi="Cambria Math"/>
                  <w:lang w:val="el-GR"/>
                </w:rPr>
                <m:t>l</m:t>
              </w:ins>
            </m:r>
          </m:e>
          <m:sub>
            <m:r>
              <w:ins w:id="4794" w:author="Στάθης Καπ" w:date="2023-03-09T17:04:00Z">
                <w:rPr>
                  <w:rFonts w:ascii="Cambria Math" w:eastAsiaTheme="minorEastAsia" w:hAnsi="Cambria Math"/>
                  <w:lang w:val="el-GR"/>
                </w:rPr>
                <m:t>i</m:t>
              </w:ins>
            </m:r>
            <m:r>
              <w:ins w:id="4795" w:author="Στάθης Καπ" w:date="2023-03-09T17:05:00Z">
                <w:rPr>
                  <w:rFonts w:ascii="Cambria Math" w:eastAsiaTheme="minorEastAsia" w:hAnsi="Cambria Math"/>
                  <w:lang w:val="el-GR"/>
                </w:rPr>
                <m:t>-1</m:t>
              </w:ins>
            </m:r>
          </m:sub>
        </m:sSub>
      </m:oMath>
      <w:ins w:id="4796" w:author="Στάθης Καπ" w:date="2023-03-09T17:05:00Z">
        <w:r w:rsidR="00EF19BD">
          <w:rPr>
            <w:rFonts w:eastAsiaTheme="minorEastAsia"/>
            <w:lang w:val="el-GR"/>
          </w:rPr>
          <w:t xml:space="preserve"> και </w:t>
        </w:r>
      </w:ins>
      <m:oMath>
        <m:r>
          <w:ins w:id="4797" w:author="Στάθης Καπ" w:date="2023-03-09T17:05:00Z">
            <w:rPr>
              <w:rFonts w:ascii="Cambria Math" w:eastAsiaTheme="minorEastAsia" w:hAnsi="Cambria Math"/>
              <w:lang w:val="el-GR"/>
            </w:rPr>
            <m:t>interva</m:t>
          </w:ins>
        </m:r>
        <m:sSub>
          <m:sSubPr>
            <m:ctrlPr>
              <w:ins w:id="4798" w:author="Στάθης Καπ" w:date="2023-03-09T17:05:00Z">
                <w:rPr>
                  <w:rFonts w:ascii="Cambria Math" w:eastAsiaTheme="minorEastAsia" w:hAnsi="Cambria Math"/>
                  <w:i/>
                  <w:lang w:val="el-GR"/>
                </w:rPr>
              </w:ins>
            </m:ctrlPr>
          </m:sSubPr>
          <m:e>
            <m:r>
              <w:ins w:id="4799" w:author="Στάθης Καπ" w:date="2023-03-09T17:05:00Z">
                <w:rPr>
                  <w:rFonts w:ascii="Cambria Math" w:eastAsiaTheme="minorEastAsia" w:hAnsi="Cambria Math"/>
                  <w:lang w:val="el-GR"/>
                </w:rPr>
                <m:t>l</m:t>
              </w:ins>
            </m:r>
          </m:e>
          <m:sub>
            <m:r>
              <w:ins w:id="4800" w:author="Στάθης Καπ" w:date="2023-03-09T17:05:00Z">
                <w:rPr>
                  <w:rFonts w:ascii="Cambria Math" w:eastAsiaTheme="minorEastAsia" w:hAnsi="Cambria Math"/>
                  <w:lang w:val="el-GR"/>
                </w:rPr>
                <m:t>i+1</m:t>
              </w:ins>
            </m:r>
          </m:sub>
        </m:sSub>
        <m:r>
          <w:ins w:id="4801" w:author="Στάθης Καπ" w:date="2023-03-09T17:05:00Z">
            <w:rPr>
              <w:rFonts w:ascii="Cambria Math" w:eastAsiaTheme="minorEastAsia" w:hAnsi="Cambria Math"/>
              <w:lang w:val="el-GR"/>
            </w:rPr>
            <m:t>.</m:t>
          </w:ins>
        </m:r>
      </m:oMath>
      <w:ins w:id="4802" w:author="Στάθης Καπ" w:date="2023-03-09T17:05:00Z">
        <w:r w:rsidR="00EF19BD">
          <w:rPr>
            <w:rFonts w:eastAsiaTheme="minorEastAsia"/>
            <w:lang w:val="el-GR"/>
          </w:rPr>
          <w:t xml:space="preserve"> </w:t>
        </w:r>
      </w:ins>
      <w:ins w:id="4803" w:author="Στάθης Καπ" w:date="2023-03-09T17:13:00Z">
        <w:r w:rsidR="001338E5">
          <w:rPr>
            <w:rFonts w:eastAsiaTheme="minorEastAsia"/>
            <w:lang w:val="el-GR"/>
          </w:rPr>
          <w:t>Ο τρόπος που θα μειωθούν τα όρια του</w:t>
        </w:r>
        <w:r w:rsidR="001338E5" w:rsidRPr="001338E5">
          <w:rPr>
            <w:rFonts w:eastAsiaTheme="minorEastAsia"/>
            <w:lang w:val="el-GR"/>
            <w:rPrChange w:id="4804" w:author="Στάθης Καπ" w:date="2023-03-09T17:14:00Z">
              <w:rPr>
                <w:rFonts w:eastAsiaTheme="minorEastAsia"/>
              </w:rPr>
            </w:rPrChange>
          </w:rPr>
          <w:t xml:space="preserve"> </w:t>
        </w:r>
      </w:ins>
      <m:oMath>
        <m:r>
          <w:ins w:id="4805" w:author="Στάθης Καπ" w:date="2023-03-09T17:13:00Z">
            <w:rPr>
              <w:rFonts w:ascii="Cambria Math" w:eastAsiaTheme="minorEastAsia" w:hAnsi="Cambria Math"/>
            </w:rPr>
            <m:t>interva</m:t>
          </w:ins>
        </m:r>
        <m:sSub>
          <m:sSubPr>
            <m:ctrlPr>
              <w:ins w:id="4806" w:author="Στάθης Καπ" w:date="2023-03-09T17:14:00Z">
                <w:rPr>
                  <w:rFonts w:ascii="Cambria Math" w:eastAsiaTheme="minorEastAsia" w:hAnsi="Cambria Math"/>
                  <w:i/>
                </w:rPr>
              </w:ins>
            </m:ctrlPr>
          </m:sSubPr>
          <m:e>
            <m:r>
              <w:ins w:id="4807" w:author="Στάθης Καπ" w:date="2023-03-09T17:13:00Z">
                <w:rPr>
                  <w:rFonts w:ascii="Cambria Math" w:eastAsiaTheme="minorEastAsia" w:hAnsi="Cambria Math"/>
                </w:rPr>
                <m:t>l</m:t>
              </w:ins>
            </m:r>
          </m:e>
          <m:sub>
            <m:r>
              <w:ins w:id="4808" w:author="Στάθης Καπ" w:date="2023-03-09T17:14:00Z">
                <w:rPr>
                  <w:rFonts w:ascii="Cambria Math" w:eastAsiaTheme="minorEastAsia" w:hAnsi="Cambria Math"/>
                </w:rPr>
                <m:t>ι</m:t>
              </w:ins>
            </m:r>
          </m:sub>
        </m:sSub>
      </m:oMath>
      <w:ins w:id="4809" w:author="Στάθης Καπ" w:date="2023-03-09T17:14:00Z">
        <w:r w:rsidR="001338E5">
          <w:rPr>
            <w:rFonts w:eastAsiaTheme="minorEastAsia"/>
            <w:lang w:val="el-GR"/>
          </w:rPr>
          <w:t xml:space="preserve"> </w:t>
        </w:r>
      </w:ins>
      <w:ins w:id="4810" w:author="Στάθης Καπ" w:date="2023-03-09T17:38:00Z">
        <w:r w:rsidR="00FC3119">
          <w:rPr>
            <w:rFonts w:eastAsiaTheme="minorEastAsia"/>
            <w:lang w:val="el-GR"/>
          </w:rPr>
          <w:t>αριστερά</w:t>
        </w:r>
      </w:ins>
      <w:ins w:id="4811" w:author="Στάθης Καπ" w:date="2023-03-09T17:28:00Z">
        <w:r w:rsidR="00430E99">
          <w:rPr>
            <w:rFonts w:eastAsiaTheme="minorEastAsia"/>
            <w:lang w:val="el-GR"/>
          </w:rPr>
          <w:t xml:space="preserve"> (</w:t>
        </w:r>
      </w:ins>
      <m:oMath>
        <m:r>
          <w:ins w:id="4812" w:author="Στάθης Καπ" w:date="2023-03-09T17:28:00Z">
            <w:rPr>
              <w:rFonts w:ascii="Cambria Math" w:eastAsiaTheme="minorEastAsia" w:hAnsi="Cambria Math"/>
              <w:lang w:val="el-GR"/>
            </w:rPr>
            <m:t>reduc</m:t>
          </w:ins>
        </m:r>
        <m:sSubSup>
          <m:sSubSupPr>
            <m:ctrlPr>
              <w:ins w:id="4813" w:author="Στάθης Καπ" w:date="2023-03-09T17:28:00Z">
                <w:rPr>
                  <w:rFonts w:ascii="Cambria Math" w:eastAsiaTheme="minorEastAsia" w:hAnsi="Cambria Math"/>
                  <w:i/>
                  <w:lang w:val="el-GR"/>
                </w:rPr>
              </w:ins>
            </m:ctrlPr>
          </m:sSubSupPr>
          <m:e>
            <m:r>
              <w:ins w:id="4814" w:author="Στάθης Καπ" w:date="2023-03-09T17:28:00Z">
                <w:rPr>
                  <w:rFonts w:ascii="Cambria Math" w:eastAsiaTheme="minorEastAsia" w:hAnsi="Cambria Math"/>
                  <w:lang w:val="el-GR"/>
                </w:rPr>
                <m:t>e</m:t>
              </w:ins>
            </m:r>
          </m:e>
          <m:sub>
            <m:r>
              <w:ins w:id="4815" w:author="Στάθης Καπ" w:date="2023-03-09T17:28:00Z">
                <w:rPr>
                  <w:rFonts w:ascii="Cambria Math" w:eastAsiaTheme="minorEastAsia" w:hAnsi="Cambria Math"/>
                  <w:lang w:val="el-GR"/>
                </w:rPr>
                <m:t>i</m:t>
              </w:ins>
            </m:r>
          </m:sub>
          <m:sup>
            <m:r>
              <w:ins w:id="4816" w:author="Στάθης Καπ" w:date="2023-03-09T17:28:00Z">
                <w:rPr>
                  <w:rFonts w:ascii="Cambria Math" w:eastAsiaTheme="minorEastAsia" w:hAnsi="Cambria Math"/>
                  <w:lang w:val="el-GR"/>
                </w:rPr>
                <m:t>-</m:t>
              </w:ins>
            </m:r>
          </m:sup>
        </m:sSubSup>
      </m:oMath>
      <w:ins w:id="4817" w:author="Στάθης Καπ" w:date="2023-03-09T17:28:00Z">
        <w:r w:rsidR="00430E99">
          <w:rPr>
            <w:rFonts w:eastAsiaTheme="minorEastAsia"/>
            <w:lang w:val="el-GR"/>
          </w:rPr>
          <w:t xml:space="preserve">) και δεξιά </w:t>
        </w:r>
        <w:r w:rsidR="00430E99" w:rsidRPr="00430E99">
          <w:rPr>
            <w:rFonts w:eastAsiaTheme="minorEastAsia"/>
            <w:lang w:val="el-GR"/>
            <w:rPrChange w:id="4818" w:author="Στάθης Καπ" w:date="2023-03-09T17:29:00Z">
              <w:rPr>
                <w:rFonts w:eastAsiaTheme="minorEastAsia"/>
              </w:rPr>
            </w:rPrChange>
          </w:rPr>
          <w:t>(</w:t>
        </w:r>
      </w:ins>
      <m:oMath>
        <m:r>
          <w:ins w:id="4819" w:author="Στάθης Καπ" w:date="2023-03-09T17:28:00Z">
            <w:rPr>
              <w:rFonts w:ascii="Cambria Math" w:eastAsiaTheme="minorEastAsia" w:hAnsi="Cambria Math"/>
              <w:lang w:val="el-GR"/>
            </w:rPr>
            <m:t>reduc</m:t>
          </w:ins>
        </m:r>
        <m:sSubSup>
          <m:sSubSupPr>
            <m:ctrlPr>
              <w:ins w:id="4820" w:author="Στάθης Καπ" w:date="2023-03-09T17:28:00Z">
                <w:rPr>
                  <w:rFonts w:ascii="Cambria Math" w:eastAsiaTheme="minorEastAsia" w:hAnsi="Cambria Math"/>
                  <w:i/>
                  <w:lang w:val="el-GR"/>
                </w:rPr>
              </w:ins>
            </m:ctrlPr>
          </m:sSubSupPr>
          <m:e>
            <m:r>
              <w:ins w:id="4821" w:author="Στάθης Καπ" w:date="2023-03-09T17:28:00Z">
                <w:rPr>
                  <w:rFonts w:ascii="Cambria Math" w:eastAsiaTheme="minorEastAsia" w:hAnsi="Cambria Math"/>
                  <w:lang w:val="el-GR"/>
                </w:rPr>
                <m:t>e</m:t>
              </w:ins>
            </m:r>
          </m:e>
          <m:sub>
            <m:r>
              <w:ins w:id="4822" w:author="Στάθης Καπ" w:date="2023-03-09T17:28:00Z">
                <w:rPr>
                  <w:rFonts w:ascii="Cambria Math" w:eastAsiaTheme="minorEastAsia" w:hAnsi="Cambria Math"/>
                  <w:lang w:val="el-GR"/>
                </w:rPr>
                <m:t>i</m:t>
              </w:ins>
            </m:r>
          </m:sub>
          <m:sup>
            <m:r>
              <w:ins w:id="4823" w:author="Στάθης Καπ" w:date="2023-03-09T17:28:00Z">
                <w:rPr>
                  <w:rFonts w:ascii="Cambria Math" w:eastAsiaTheme="minorEastAsia" w:hAnsi="Cambria Math"/>
                  <w:lang w:val="el-GR"/>
                </w:rPr>
                <m:t>+</m:t>
              </w:ins>
            </m:r>
          </m:sup>
        </m:sSubSup>
      </m:oMath>
      <w:ins w:id="4824" w:author="Στάθης Καπ" w:date="2023-03-09T17:28:00Z">
        <w:r w:rsidR="00430E99" w:rsidRPr="00430E99">
          <w:rPr>
            <w:rFonts w:eastAsiaTheme="minorEastAsia"/>
            <w:lang w:val="el-GR"/>
            <w:rPrChange w:id="4825" w:author="Στάθης Καπ" w:date="2023-03-09T17:29:00Z">
              <w:rPr>
                <w:rFonts w:eastAsiaTheme="minorEastAsia"/>
              </w:rPr>
            </w:rPrChange>
          </w:rPr>
          <w:t>)</w:t>
        </w:r>
        <w:r w:rsidR="00430E99" w:rsidRPr="00430E99">
          <w:rPr>
            <w:rFonts w:eastAsiaTheme="minorEastAsia"/>
            <w:lang w:val="el-GR"/>
            <w:rPrChange w:id="4826" w:author="Στάθης Καπ" w:date="2023-03-09T17:28:00Z">
              <w:rPr>
                <w:rFonts w:eastAsiaTheme="minorEastAsia"/>
              </w:rPr>
            </w:rPrChange>
          </w:rPr>
          <w:t xml:space="preserve"> </w:t>
        </w:r>
      </w:ins>
      <w:ins w:id="4827" w:author="Στάθης Καπ" w:date="2023-03-09T17:14:00Z">
        <w:r w:rsidR="001338E5">
          <w:rPr>
            <w:rFonts w:eastAsiaTheme="minorEastAsia"/>
            <w:lang w:val="el-GR"/>
          </w:rPr>
          <w:t>υπολογίζεται ως εξής:</w:t>
        </w:r>
      </w:ins>
    </w:p>
    <w:tbl>
      <w:tblPr>
        <w:tblStyle w:val="TableGrid"/>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828" w:author="Στάθης Καπ" w:date="2023-03-09T17:37: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20"/>
        <w:gridCol w:w="7610"/>
        <w:gridCol w:w="619"/>
        <w:tblGridChange w:id="4829">
          <w:tblGrid>
            <w:gridCol w:w="25"/>
            <w:gridCol w:w="595"/>
            <w:gridCol w:w="23"/>
            <w:gridCol w:w="7587"/>
            <w:gridCol w:w="14"/>
            <w:gridCol w:w="605"/>
            <w:gridCol w:w="14"/>
          </w:tblGrid>
        </w:tblGridChange>
      </w:tblGrid>
      <w:tr w:rsidR="00D213D4" w14:paraId="0708C3DE" w14:textId="77777777" w:rsidTr="00FC3119">
        <w:trPr>
          <w:ins w:id="4830" w:author="Στάθης Καπ" w:date="2023-03-09T17:14:00Z"/>
          <w:trPrChange w:id="4831" w:author="Στάθης Καπ" w:date="2023-03-09T17:37:00Z">
            <w:trPr>
              <w:gridBefore w:val="1"/>
            </w:trPr>
          </w:trPrChange>
        </w:trPr>
        <w:tc>
          <w:tcPr>
            <w:tcW w:w="350" w:type="pct"/>
            <w:tcPrChange w:id="4832" w:author="Στάθης Καπ" w:date="2023-03-09T17:37:00Z">
              <w:tcPr>
                <w:tcW w:w="350" w:type="pct"/>
                <w:gridSpan w:val="2"/>
              </w:tcPr>
            </w:tcPrChange>
          </w:tcPr>
          <w:p w14:paraId="1F3A8F1F" w14:textId="77777777" w:rsidR="00D213D4" w:rsidRDefault="00D213D4" w:rsidP="009861B1">
            <w:pPr>
              <w:spacing w:after="160"/>
              <w:rPr>
                <w:ins w:id="4833" w:author="Στάθης Καπ" w:date="2023-03-09T17:14:00Z"/>
                <w:lang w:val="el-GR"/>
              </w:rPr>
            </w:pPr>
          </w:p>
        </w:tc>
        <w:tc>
          <w:tcPr>
            <w:tcW w:w="4300" w:type="pct"/>
            <w:tcPrChange w:id="4834" w:author="Στάθης Καπ" w:date="2023-03-09T17:37:00Z">
              <w:tcPr>
                <w:tcW w:w="4300" w:type="pct"/>
                <w:gridSpan w:val="2"/>
              </w:tcPr>
            </w:tcPrChange>
          </w:tcPr>
          <w:p w14:paraId="2491697C" w14:textId="67CD7ADF" w:rsidR="00D213D4" w:rsidRPr="009861B1" w:rsidRDefault="00D213D4" w:rsidP="009861B1">
            <w:pPr>
              <w:rPr>
                <w:ins w:id="4835" w:author="Στάθης Καπ" w:date="2023-03-09T17:14:00Z"/>
                <w:rFonts w:eastAsiaTheme="minorEastAsia"/>
              </w:rPr>
            </w:pPr>
            <m:oMathPara>
              <m:oMath>
                <m:r>
                  <w:ins w:id="4836" w:author="Στάθης Καπ" w:date="2023-03-09T17:14:00Z">
                    <w:rPr>
                      <w:rFonts w:ascii="Cambria Math" w:hAnsi="Cambria Math"/>
                    </w:rPr>
                    <m:t>rati</m:t>
                  </w:ins>
                </m:r>
                <m:sSub>
                  <m:sSubPr>
                    <m:ctrlPr>
                      <w:ins w:id="4837" w:author="Στάθης Καπ" w:date="2023-03-09T17:14:00Z">
                        <w:rPr>
                          <w:rFonts w:ascii="Cambria Math" w:hAnsi="Cambria Math"/>
                          <w:i/>
                        </w:rPr>
                      </w:ins>
                    </m:ctrlPr>
                  </m:sSubPr>
                  <m:e>
                    <m:r>
                      <w:ins w:id="4838" w:author="Στάθης Καπ" w:date="2023-03-09T17:14:00Z">
                        <w:rPr>
                          <w:rFonts w:ascii="Cambria Math" w:hAnsi="Cambria Math"/>
                        </w:rPr>
                        <m:t>o</m:t>
                      </w:ins>
                    </m:r>
                  </m:e>
                  <m:sub>
                    <m:r>
                      <w:ins w:id="4839" w:author="Στάθης Καπ" w:date="2023-03-09T17:14:00Z">
                        <w:rPr>
                          <w:rFonts w:ascii="Cambria Math" w:hAnsi="Cambria Math"/>
                        </w:rPr>
                        <m:t>i</m:t>
                      </w:ins>
                    </m:r>
                  </m:sub>
                </m:sSub>
                <m:r>
                  <w:ins w:id="4840" w:author="Στάθης Καπ" w:date="2023-03-09T17:14:00Z">
                    <w:rPr>
                      <w:rFonts w:ascii="Cambria Math" w:hAnsi="Cambria Math"/>
                    </w:rPr>
                    <m:t>=</m:t>
                  </w:ins>
                </m:r>
                <m:r>
                  <w:ins w:id="4841" w:author="Στάθης Καπ" w:date="2023-03-09T17:23:00Z">
                    <w:rPr>
                      <w:rFonts w:ascii="Cambria Math" w:hAnsi="Cambria Math"/>
                    </w:rPr>
                    <m:t>coun</m:t>
                  </w:ins>
                </m:r>
                <m:sSub>
                  <m:sSubPr>
                    <m:ctrlPr>
                      <w:ins w:id="4842" w:author="Στάθης Καπ" w:date="2023-03-09T17:23:00Z">
                        <w:rPr>
                          <w:rFonts w:ascii="Cambria Math" w:hAnsi="Cambria Math"/>
                          <w:i/>
                        </w:rPr>
                      </w:ins>
                    </m:ctrlPr>
                  </m:sSubPr>
                  <m:e>
                    <m:r>
                      <w:ins w:id="4843" w:author="Στάθης Καπ" w:date="2023-03-09T17:23:00Z">
                        <w:rPr>
                          <w:rFonts w:ascii="Cambria Math" w:hAnsi="Cambria Math"/>
                        </w:rPr>
                        <m:t>t</m:t>
                      </w:ins>
                    </m:r>
                  </m:e>
                  <m:sub>
                    <m:r>
                      <w:ins w:id="4844" w:author="Στάθης Καπ" w:date="2023-03-09T17:23:00Z">
                        <w:rPr>
                          <w:rFonts w:ascii="Cambria Math" w:hAnsi="Cambria Math"/>
                        </w:rPr>
                        <m:t>i-1</m:t>
                      </w:ins>
                    </m:r>
                  </m:sub>
                </m:sSub>
                <m:r>
                  <w:ins w:id="4845" w:author="Στάθης Καπ" w:date="2023-03-09T17:38:00Z">
                    <w:rPr>
                      <w:rFonts w:ascii="Cambria Math" w:hAnsi="Cambria Math"/>
                    </w:rPr>
                    <m:t>/</m:t>
                  </w:ins>
                </m:r>
                <m:r>
                  <w:ins w:id="4846" w:author="Στάθης Καπ" w:date="2023-03-09T17:23:00Z">
                    <w:rPr>
                      <w:rFonts w:ascii="Cambria Math" w:hAnsi="Cambria Math"/>
                    </w:rPr>
                    <m:t>coun</m:t>
                  </w:ins>
                </m:r>
                <m:sSub>
                  <m:sSubPr>
                    <m:ctrlPr>
                      <w:ins w:id="4847" w:author="Στάθης Καπ" w:date="2023-03-09T17:23:00Z">
                        <w:rPr>
                          <w:rFonts w:ascii="Cambria Math" w:hAnsi="Cambria Math"/>
                          <w:i/>
                        </w:rPr>
                      </w:ins>
                    </m:ctrlPr>
                  </m:sSubPr>
                  <m:e>
                    <m:r>
                      <w:ins w:id="4848" w:author="Στάθης Καπ" w:date="2023-03-09T17:23:00Z">
                        <w:rPr>
                          <w:rFonts w:ascii="Cambria Math" w:hAnsi="Cambria Math"/>
                        </w:rPr>
                        <m:t>t</m:t>
                      </w:ins>
                    </m:r>
                  </m:e>
                  <m:sub>
                    <m:r>
                      <w:ins w:id="4849" w:author="Στάθης Καπ" w:date="2023-03-09T17:23:00Z">
                        <w:rPr>
                          <w:rFonts w:ascii="Cambria Math" w:hAnsi="Cambria Math"/>
                        </w:rPr>
                        <m:t>i+1</m:t>
                      </w:ins>
                    </m:r>
                  </m:sub>
                </m:sSub>
              </m:oMath>
            </m:oMathPara>
          </w:p>
        </w:tc>
        <w:tc>
          <w:tcPr>
            <w:tcW w:w="350" w:type="pct"/>
            <w:vAlign w:val="center"/>
            <w:tcPrChange w:id="4850" w:author="Στάθης Καπ" w:date="2023-03-09T17:37:00Z">
              <w:tcPr>
                <w:tcW w:w="350" w:type="pct"/>
                <w:gridSpan w:val="2"/>
                <w:vAlign w:val="center"/>
              </w:tcPr>
            </w:tcPrChange>
          </w:tcPr>
          <w:p w14:paraId="79888FFD" w14:textId="3E3BEDC3" w:rsidR="00D213D4" w:rsidRPr="002453A0" w:rsidRDefault="00D213D4" w:rsidP="009861B1">
            <w:pPr>
              <w:pStyle w:val="Caption"/>
              <w:spacing w:after="160"/>
              <w:rPr>
                <w:ins w:id="4851" w:author="Στάθης Καπ" w:date="2023-03-09T17:14:00Z"/>
              </w:rPr>
            </w:pPr>
            <w:ins w:id="4852" w:author="Στάθης Καπ" w:date="2023-03-09T17:14: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853" w:author="Στάθης Καπ" w:date="2023-03-09T17:1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854" w:author="Στάθης Καπ" w:date="2023-03-11T10:39:00Z">
              <w:r w:rsidR="00657928">
                <w:rPr>
                  <w:noProof/>
                  <w:lang w:val="el-GR"/>
                </w:rPr>
                <w:t>2</w:t>
              </w:r>
            </w:ins>
            <w:ins w:id="4855" w:author="Στάθης Καπ" w:date="2023-03-09T17:14:00Z">
              <w:r>
                <w:rPr>
                  <w:lang w:val="el-GR"/>
                </w:rPr>
                <w:fldChar w:fldCharType="end"/>
              </w:r>
              <w:r>
                <w:t>)</w:t>
              </w:r>
            </w:ins>
          </w:p>
        </w:tc>
      </w:tr>
      <w:tr w:rsidR="00FC3119" w14:paraId="413B317C" w14:textId="77777777" w:rsidTr="00FC3119">
        <w:trPr>
          <w:ins w:id="4856" w:author="Στάθης Καπ" w:date="2023-03-09T17:30:00Z"/>
        </w:trPr>
        <w:tc>
          <w:tcPr>
            <w:tcW w:w="350" w:type="pct"/>
            <w:vAlign w:val="center"/>
          </w:tcPr>
          <w:p w14:paraId="37C26C50" w14:textId="77777777" w:rsidR="00430E99" w:rsidRDefault="00430E99" w:rsidP="00FC3119">
            <w:pPr>
              <w:spacing w:after="160"/>
              <w:rPr>
                <w:ins w:id="4857" w:author="Στάθης Καπ" w:date="2023-03-09T17:30:00Z"/>
                <w:lang w:val="el-GR"/>
              </w:rPr>
            </w:pPr>
          </w:p>
        </w:tc>
        <w:tc>
          <w:tcPr>
            <w:tcW w:w="4300" w:type="pct"/>
            <w:vAlign w:val="center"/>
          </w:tcPr>
          <w:p w14:paraId="38C206B0" w14:textId="31FA3842" w:rsidR="00430E99" w:rsidRPr="00FC3119" w:rsidRDefault="00430E99" w:rsidP="00FC3119">
            <w:pPr>
              <w:rPr>
                <w:ins w:id="4858" w:author="Στάθης Καπ" w:date="2023-03-09T17:30:00Z"/>
                <w:rFonts w:eastAsiaTheme="minorEastAsia"/>
                <w:lang w:val="el-GR"/>
                <w:rPrChange w:id="4859" w:author="Στάθης Καπ" w:date="2023-03-09T17:35:00Z">
                  <w:rPr>
                    <w:ins w:id="4860" w:author="Στάθης Καπ" w:date="2023-03-09T17:30:00Z"/>
                    <w:rFonts w:eastAsiaTheme="minorEastAsia"/>
                  </w:rPr>
                </w:rPrChange>
              </w:rPr>
            </w:pPr>
            <m:oMathPara>
              <m:oMath>
                <m:r>
                  <w:ins w:id="4861" w:author="Στάθης Καπ" w:date="2023-03-09T17:30:00Z">
                    <w:rPr>
                      <w:rFonts w:ascii="Cambria Math" w:hAnsi="Cambria Math"/>
                    </w:rPr>
                    <m:t>reduc</m:t>
                  </w:ins>
                </m:r>
                <m:sSubSup>
                  <m:sSubSupPr>
                    <m:ctrlPr>
                      <w:ins w:id="4862" w:author="Στάθης Καπ" w:date="2023-03-09T17:30:00Z">
                        <w:rPr>
                          <w:rFonts w:ascii="Cambria Math" w:hAnsi="Cambria Math"/>
                          <w:i/>
                        </w:rPr>
                      </w:ins>
                    </m:ctrlPr>
                  </m:sSubSupPr>
                  <m:e>
                    <m:r>
                      <w:ins w:id="4863" w:author="Στάθης Καπ" w:date="2023-03-09T17:30:00Z">
                        <w:rPr>
                          <w:rFonts w:ascii="Cambria Math" w:hAnsi="Cambria Math"/>
                        </w:rPr>
                        <m:t>e</m:t>
                      </w:ins>
                    </m:r>
                  </m:e>
                  <m:sub>
                    <m:r>
                      <w:ins w:id="4864" w:author="Στάθης Καπ" w:date="2023-03-09T17:30:00Z">
                        <w:rPr>
                          <w:rFonts w:ascii="Cambria Math" w:hAnsi="Cambria Math"/>
                        </w:rPr>
                        <m:t>i</m:t>
                      </w:ins>
                    </m:r>
                  </m:sub>
                  <m:sup>
                    <m:r>
                      <w:ins w:id="4865" w:author="Στάθης Καπ" w:date="2023-03-09T17:30:00Z">
                        <w:rPr>
                          <w:rFonts w:ascii="Cambria Math" w:hAnsi="Cambria Math"/>
                        </w:rPr>
                        <m:t>-</m:t>
                      </w:ins>
                    </m:r>
                  </m:sup>
                </m:sSubSup>
                <m:r>
                  <w:ins w:id="4866" w:author="Στάθης Καπ" w:date="2023-03-09T17:30:00Z">
                    <w:rPr>
                      <w:rFonts w:ascii="Cambria Math" w:hAnsi="Cambria Math"/>
                    </w:rPr>
                    <m:t>=rati</m:t>
                  </w:ins>
                </m:r>
                <m:sSub>
                  <m:sSubPr>
                    <m:ctrlPr>
                      <w:ins w:id="4867" w:author="Στάθης Καπ" w:date="2023-03-09T17:30:00Z">
                        <w:rPr>
                          <w:rFonts w:ascii="Cambria Math" w:hAnsi="Cambria Math"/>
                          <w:i/>
                        </w:rPr>
                      </w:ins>
                    </m:ctrlPr>
                  </m:sSubPr>
                  <m:e>
                    <m:r>
                      <w:ins w:id="4868" w:author="Στάθης Καπ" w:date="2023-03-09T17:30:00Z">
                        <w:rPr>
                          <w:rFonts w:ascii="Cambria Math" w:hAnsi="Cambria Math"/>
                        </w:rPr>
                        <m:t>o</m:t>
                      </w:ins>
                    </m:r>
                  </m:e>
                  <m:sub>
                    <m:r>
                      <w:ins w:id="4869" w:author="Στάθης Καπ" w:date="2023-03-09T17:30:00Z">
                        <w:rPr>
                          <w:rFonts w:ascii="Cambria Math" w:hAnsi="Cambria Math"/>
                        </w:rPr>
                        <m:t>i</m:t>
                      </w:ins>
                    </m:r>
                  </m:sub>
                </m:sSub>
                <m:r>
                  <w:ins w:id="4870" w:author="Στάθης Καπ" w:date="2023-03-09T17:30:00Z">
                    <w:rPr>
                      <w:rFonts w:ascii="Cambria Math" w:hAnsi="Cambria Math"/>
                    </w:rPr>
                    <m:t>*reduc</m:t>
                  </w:ins>
                </m:r>
                <m:sSub>
                  <m:sSubPr>
                    <m:ctrlPr>
                      <w:ins w:id="4871" w:author="Στάθης Καπ" w:date="2023-03-09T17:30:00Z">
                        <w:rPr>
                          <w:rFonts w:ascii="Cambria Math" w:hAnsi="Cambria Math"/>
                          <w:i/>
                        </w:rPr>
                      </w:ins>
                    </m:ctrlPr>
                  </m:sSubPr>
                  <m:e>
                    <m:r>
                      <w:ins w:id="4872" w:author="Στάθης Καπ" w:date="2023-03-09T17:30:00Z">
                        <w:rPr>
                          <w:rFonts w:ascii="Cambria Math" w:hAnsi="Cambria Math"/>
                        </w:rPr>
                        <m:t>e</m:t>
                      </w:ins>
                    </m:r>
                  </m:e>
                  <m:sub>
                    <m:r>
                      <w:ins w:id="4873" w:author="Στάθης Καπ" w:date="2023-03-09T17:30:00Z">
                        <w:rPr>
                          <w:rFonts w:ascii="Cambria Math" w:hAnsi="Cambria Math"/>
                        </w:rPr>
                        <m:t>i</m:t>
                      </w:ins>
                    </m:r>
                  </m:sub>
                </m:sSub>
                <m:r>
                  <w:ins w:id="4874" w:author="Στάθης Καπ" w:date="2023-03-09T17:30:00Z">
                    <w:rPr>
                      <w:rFonts w:ascii="Cambria Math" w:hAnsi="Cambria Math"/>
                    </w:rPr>
                    <m:t>/(rati</m:t>
                  </w:ins>
                </m:r>
                <m:sSub>
                  <m:sSubPr>
                    <m:ctrlPr>
                      <w:ins w:id="4875" w:author="Στάθης Καπ" w:date="2023-03-09T17:30:00Z">
                        <w:rPr>
                          <w:rFonts w:ascii="Cambria Math" w:hAnsi="Cambria Math"/>
                          <w:i/>
                        </w:rPr>
                      </w:ins>
                    </m:ctrlPr>
                  </m:sSubPr>
                  <m:e>
                    <m:r>
                      <w:ins w:id="4876" w:author="Στάθης Καπ" w:date="2023-03-09T17:30:00Z">
                        <w:rPr>
                          <w:rFonts w:ascii="Cambria Math" w:hAnsi="Cambria Math"/>
                        </w:rPr>
                        <m:t>o</m:t>
                      </w:ins>
                    </m:r>
                  </m:e>
                  <m:sub>
                    <m:r>
                      <w:ins w:id="4877" w:author="Στάθης Καπ" w:date="2023-03-09T17:30:00Z">
                        <w:rPr>
                          <w:rFonts w:ascii="Cambria Math" w:hAnsi="Cambria Math"/>
                        </w:rPr>
                        <m:t>i</m:t>
                      </w:ins>
                    </m:r>
                  </m:sub>
                </m:sSub>
                <m:r>
                  <w:ins w:id="4878" w:author="Στάθης Καπ" w:date="2023-03-09T17:30:00Z">
                    <w:rPr>
                      <w:rFonts w:ascii="Cambria Math" w:hAnsi="Cambria Math"/>
                    </w:rPr>
                    <m:t>+1)</m:t>
                  </w:ins>
                </m:r>
              </m:oMath>
            </m:oMathPara>
          </w:p>
        </w:tc>
        <w:tc>
          <w:tcPr>
            <w:tcW w:w="350" w:type="pct"/>
            <w:vAlign w:val="center"/>
          </w:tcPr>
          <w:p w14:paraId="06876EAC" w14:textId="5A71AD92" w:rsidR="00430E99" w:rsidRPr="002453A0" w:rsidRDefault="00430E99" w:rsidP="00FC3119">
            <w:pPr>
              <w:pStyle w:val="Caption"/>
              <w:spacing w:after="160"/>
              <w:rPr>
                <w:ins w:id="4879" w:author="Στάθης Καπ" w:date="2023-03-09T17:30:00Z"/>
              </w:rPr>
            </w:pPr>
            <w:ins w:id="4880" w:author="Στάθης Καπ" w:date="2023-03-09T17:30: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881" w:author="Στάθης Καπ" w:date="2023-03-09T17: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882" w:author="Στάθης Καπ" w:date="2023-03-11T10:39:00Z">
              <w:r w:rsidR="00657928">
                <w:rPr>
                  <w:noProof/>
                  <w:lang w:val="el-GR"/>
                </w:rPr>
                <w:t>3</w:t>
              </w:r>
            </w:ins>
            <w:ins w:id="4883" w:author="Στάθης Καπ" w:date="2023-03-09T17:30:00Z">
              <w:r>
                <w:rPr>
                  <w:lang w:val="el-GR"/>
                </w:rPr>
                <w:fldChar w:fldCharType="end"/>
              </w:r>
              <w:r>
                <w:t>)</w:t>
              </w:r>
            </w:ins>
          </w:p>
        </w:tc>
      </w:tr>
      <w:tr w:rsidR="00FC3119" w14:paraId="79CA19B3" w14:textId="77777777" w:rsidTr="00FC3119">
        <w:tblPrEx>
          <w:tblPrExChange w:id="4884" w:author="Στάθης Καπ" w:date="2023-03-09T17:37:00Z">
            <w:tblPrEx>
              <w:tblW w:w="500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885" w:author="Στάθης Καπ" w:date="2023-03-09T17:36:00Z"/>
          <w:trPrChange w:id="4886" w:author="Στάθης Καπ" w:date="2023-03-09T17:37:00Z">
            <w:trPr>
              <w:gridBefore w:val="1"/>
            </w:trPr>
          </w:trPrChange>
        </w:trPr>
        <w:tc>
          <w:tcPr>
            <w:tcW w:w="350" w:type="pct"/>
            <w:vAlign w:val="center"/>
            <w:tcPrChange w:id="4887" w:author="Στάθης Καπ" w:date="2023-03-09T17:37:00Z">
              <w:tcPr>
                <w:tcW w:w="350" w:type="pct"/>
                <w:gridSpan w:val="2"/>
                <w:vAlign w:val="center"/>
              </w:tcPr>
            </w:tcPrChange>
          </w:tcPr>
          <w:p w14:paraId="4F463966" w14:textId="77777777" w:rsidR="00FC3119" w:rsidRDefault="00FC3119" w:rsidP="009861B1">
            <w:pPr>
              <w:spacing w:after="160"/>
              <w:rPr>
                <w:ins w:id="4888" w:author="Στάθης Καπ" w:date="2023-03-09T17:36:00Z"/>
                <w:lang w:val="el-GR"/>
              </w:rPr>
            </w:pPr>
          </w:p>
        </w:tc>
        <w:tc>
          <w:tcPr>
            <w:tcW w:w="4300" w:type="pct"/>
            <w:vAlign w:val="center"/>
            <w:tcPrChange w:id="4889" w:author="Στάθης Καπ" w:date="2023-03-09T17:37:00Z">
              <w:tcPr>
                <w:tcW w:w="4300" w:type="pct"/>
                <w:gridSpan w:val="2"/>
                <w:vAlign w:val="center"/>
              </w:tcPr>
            </w:tcPrChange>
          </w:tcPr>
          <w:p w14:paraId="5414D472" w14:textId="00256D65" w:rsidR="00FC3119" w:rsidRPr="009861B1" w:rsidRDefault="00FC3119" w:rsidP="009861B1">
            <w:pPr>
              <w:rPr>
                <w:ins w:id="4890" w:author="Στάθης Καπ" w:date="2023-03-09T17:36:00Z"/>
                <w:rFonts w:eastAsiaTheme="minorEastAsia"/>
                <w:lang w:val="el-GR"/>
              </w:rPr>
            </w:pPr>
            <m:oMathPara>
              <m:oMath>
                <m:r>
                  <w:ins w:id="4891" w:author="Στάθης Καπ" w:date="2023-03-09T17:36:00Z">
                    <w:rPr>
                      <w:rFonts w:ascii="Cambria Math" w:hAnsi="Cambria Math"/>
                    </w:rPr>
                    <m:t>reduc</m:t>
                  </w:ins>
                </m:r>
                <m:sSubSup>
                  <m:sSubSupPr>
                    <m:ctrlPr>
                      <w:ins w:id="4892" w:author="Στάθης Καπ" w:date="2023-03-09T17:36:00Z">
                        <w:rPr>
                          <w:rFonts w:ascii="Cambria Math" w:hAnsi="Cambria Math"/>
                          <w:i/>
                        </w:rPr>
                      </w:ins>
                    </m:ctrlPr>
                  </m:sSubSupPr>
                  <m:e>
                    <m:r>
                      <w:ins w:id="4893" w:author="Στάθης Καπ" w:date="2023-03-09T17:36:00Z">
                        <w:rPr>
                          <w:rFonts w:ascii="Cambria Math" w:hAnsi="Cambria Math"/>
                        </w:rPr>
                        <m:t>e</m:t>
                      </w:ins>
                    </m:r>
                  </m:e>
                  <m:sub>
                    <m:r>
                      <w:ins w:id="4894" w:author="Στάθης Καπ" w:date="2023-03-09T17:36:00Z">
                        <w:rPr>
                          <w:rFonts w:ascii="Cambria Math" w:hAnsi="Cambria Math"/>
                        </w:rPr>
                        <m:t>i</m:t>
                      </w:ins>
                    </m:r>
                  </m:sub>
                  <m:sup>
                    <m:r>
                      <w:ins w:id="4895" w:author="Στάθης Καπ" w:date="2023-03-09T17:37:00Z">
                        <w:rPr>
                          <w:rFonts w:ascii="Cambria Math" w:hAnsi="Cambria Math"/>
                        </w:rPr>
                        <m:t>+</m:t>
                      </w:ins>
                    </m:r>
                  </m:sup>
                </m:sSubSup>
                <m:r>
                  <w:ins w:id="4896" w:author="Στάθης Καπ" w:date="2023-03-09T17:36:00Z">
                    <w:rPr>
                      <w:rFonts w:ascii="Cambria Math" w:hAnsi="Cambria Math"/>
                    </w:rPr>
                    <m:t>=</m:t>
                  </w:ins>
                </m:r>
                <m:r>
                  <w:ins w:id="4897" w:author="Στάθης Καπ" w:date="2023-03-09T17:37:00Z">
                    <w:rPr>
                      <w:rFonts w:ascii="Cambria Math" w:hAnsi="Cambria Math"/>
                    </w:rPr>
                    <m:t>reduc</m:t>
                  </w:ins>
                </m:r>
                <m:sSub>
                  <m:sSubPr>
                    <m:ctrlPr>
                      <w:ins w:id="4898" w:author="Στάθης Καπ" w:date="2023-03-09T17:37:00Z">
                        <w:rPr>
                          <w:rFonts w:ascii="Cambria Math" w:hAnsi="Cambria Math"/>
                          <w:i/>
                        </w:rPr>
                      </w:ins>
                    </m:ctrlPr>
                  </m:sSubPr>
                  <m:e>
                    <m:r>
                      <w:ins w:id="4899" w:author="Στάθης Καπ" w:date="2023-03-09T17:37:00Z">
                        <w:rPr>
                          <w:rFonts w:ascii="Cambria Math" w:hAnsi="Cambria Math"/>
                        </w:rPr>
                        <m:t>e</m:t>
                      </w:ins>
                    </m:r>
                  </m:e>
                  <m:sub>
                    <m:r>
                      <w:ins w:id="4900" w:author="Στάθης Καπ" w:date="2023-03-09T17:37:00Z">
                        <w:rPr>
                          <w:rFonts w:ascii="Cambria Math" w:hAnsi="Cambria Math"/>
                        </w:rPr>
                        <m:t>i</m:t>
                      </w:ins>
                    </m:r>
                  </m:sub>
                </m:sSub>
                <m:r>
                  <w:ins w:id="4901" w:author="Στάθης Καπ" w:date="2023-03-09T17:37:00Z">
                    <w:rPr>
                      <w:rFonts w:ascii="Cambria Math" w:hAnsi="Cambria Math"/>
                    </w:rPr>
                    <m:t>-reduc</m:t>
                  </w:ins>
                </m:r>
                <m:sSubSup>
                  <m:sSubSupPr>
                    <m:ctrlPr>
                      <w:ins w:id="4902" w:author="Στάθης Καπ" w:date="2023-03-09T17:37:00Z">
                        <w:rPr>
                          <w:rFonts w:ascii="Cambria Math" w:hAnsi="Cambria Math"/>
                          <w:i/>
                        </w:rPr>
                      </w:ins>
                    </m:ctrlPr>
                  </m:sSubSupPr>
                  <m:e>
                    <m:r>
                      <w:ins w:id="4903" w:author="Στάθης Καπ" w:date="2023-03-09T17:37:00Z">
                        <w:rPr>
                          <w:rFonts w:ascii="Cambria Math" w:hAnsi="Cambria Math"/>
                        </w:rPr>
                        <m:t>e</m:t>
                      </w:ins>
                    </m:r>
                  </m:e>
                  <m:sub>
                    <m:r>
                      <w:ins w:id="4904" w:author="Στάθης Καπ" w:date="2023-03-09T17:37:00Z">
                        <w:rPr>
                          <w:rFonts w:ascii="Cambria Math" w:hAnsi="Cambria Math"/>
                        </w:rPr>
                        <m:t>i</m:t>
                      </w:ins>
                    </m:r>
                  </m:sub>
                  <m:sup>
                    <m:r>
                      <w:ins w:id="4905" w:author="Στάθης Καπ" w:date="2023-03-09T17:37:00Z">
                        <w:rPr>
                          <w:rFonts w:ascii="Cambria Math" w:hAnsi="Cambria Math"/>
                        </w:rPr>
                        <m:t>-</m:t>
                      </w:ins>
                    </m:r>
                  </m:sup>
                </m:sSubSup>
              </m:oMath>
            </m:oMathPara>
          </w:p>
        </w:tc>
        <w:tc>
          <w:tcPr>
            <w:tcW w:w="350" w:type="pct"/>
            <w:vAlign w:val="center"/>
            <w:tcPrChange w:id="4906" w:author="Στάθης Καπ" w:date="2023-03-09T17:37:00Z">
              <w:tcPr>
                <w:tcW w:w="350" w:type="pct"/>
                <w:gridSpan w:val="2"/>
                <w:vAlign w:val="center"/>
              </w:tcPr>
            </w:tcPrChange>
          </w:tcPr>
          <w:p w14:paraId="3E2703D0" w14:textId="1952BA23" w:rsidR="00FC3119" w:rsidRPr="002453A0" w:rsidRDefault="00FC3119" w:rsidP="009861B1">
            <w:pPr>
              <w:pStyle w:val="Caption"/>
              <w:spacing w:after="160"/>
              <w:rPr>
                <w:ins w:id="4907" w:author="Στάθης Καπ" w:date="2023-03-09T17:36:00Z"/>
              </w:rPr>
            </w:pPr>
            <w:ins w:id="4908" w:author="Στάθης Καπ" w:date="2023-03-09T17:36: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909" w:author="Στάθης Καπ" w:date="2023-03-09T17:36: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910" w:author="Στάθης Καπ" w:date="2023-03-11T10:39:00Z">
              <w:r w:rsidR="00657928">
                <w:rPr>
                  <w:noProof/>
                  <w:lang w:val="el-GR"/>
                </w:rPr>
                <w:t>4</w:t>
              </w:r>
            </w:ins>
            <w:ins w:id="4911" w:author="Στάθης Καπ" w:date="2023-03-09T17:36:00Z">
              <w:r>
                <w:rPr>
                  <w:lang w:val="el-GR"/>
                </w:rPr>
                <w:fldChar w:fldCharType="end"/>
              </w:r>
              <w:r>
                <w:t>)</w:t>
              </w:r>
            </w:ins>
          </w:p>
        </w:tc>
      </w:tr>
    </w:tbl>
    <w:p w14:paraId="0445DA42" w14:textId="77777777" w:rsidR="00B40F10" w:rsidRDefault="00B40F10" w:rsidP="00646626">
      <w:pPr>
        <w:rPr>
          <w:ins w:id="4912" w:author="Στάθης Καπ" w:date="2023-03-09T17:42:00Z"/>
          <w:rFonts w:eastAsiaTheme="minorEastAsia"/>
          <w:lang w:val="el-GR"/>
        </w:rPr>
      </w:pPr>
      <w:ins w:id="4913" w:author="Στάθης Καπ" w:date="2023-03-09T17:40:00Z">
        <w:r>
          <w:rPr>
            <w:rFonts w:eastAsiaTheme="minorEastAsia"/>
            <w:lang w:val="el-GR"/>
          </w:rPr>
          <w:t xml:space="preserve">Φυσικά, οι παραπάνω σχέσεις ισχύουν μόνο ένα </w:t>
        </w:r>
      </w:ins>
      <m:oMath>
        <m:r>
          <w:ins w:id="4914" w:author="Στάθης Καπ" w:date="2023-03-09T17:40:00Z">
            <w:rPr>
              <w:rFonts w:ascii="Cambria Math" w:eastAsiaTheme="minorEastAsia" w:hAnsi="Cambria Math"/>
              <w:lang w:val="el-GR"/>
            </w:rPr>
            <m:t>coun</m:t>
          </w:ins>
        </m:r>
        <m:sSub>
          <m:sSubPr>
            <m:ctrlPr>
              <w:ins w:id="4915" w:author="Στάθης Καπ" w:date="2023-03-09T17:40:00Z">
                <w:rPr>
                  <w:rFonts w:ascii="Cambria Math" w:eastAsiaTheme="minorEastAsia" w:hAnsi="Cambria Math"/>
                  <w:i/>
                  <w:lang w:val="el-GR"/>
                </w:rPr>
              </w:ins>
            </m:ctrlPr>
          </m:sSubPr>
          <m:e>
            <m:r>
              <w:ins w:id="4916" w:author="Στάθης Καπ" w:date="2023-03-09T17:40:00Z">
                <w:rPr>
                  <w:rFonts w:ascii="Cambria Math" w:eastAsiaTheme="minorEastAsia" w:hAnsi="Cambria Math"/>
                  <w:lang w:val="el-GR"/>
                </w:rPr>
                <m:t>t</m:t>
              </w:ins>
            </m:r>
          </m:e>
          <m:sub>
            <m:r>
              <w:ins w:id="4917" w:author="Στάθης Καπ" w:date="2023-03-09T17:40:00Z">
                <w:rPr>
                  <w:rFonts w:ascii="Cambria Math" w:eastAsiaTheme="minorEastAsia" w:hAnsi="Cambria Math"/>
                  <w:lang w:val="el-GR"/>
                </w:rPr>
                <m:t>i+1</m:t>
              </w:ins>
            </m:r>
          </m:sub>
        </m:sSub>
        <m:r>
          <w:ins w:id="4918" w:author="Στάθης Καπ" w:date="2023-03-09T17:40:00Z">
            <w:rPr>
              <w:rFonts w:ascii="Cambria Math" w:eastAsiaTheme="minorEastAsia" w:hAnsi="Cambria Math"/>
              <w:lang w:val="el-GR"/>
            </w:rPr>
            <m:t>≠0</m:t>
          </w:ins>
        </m:r>
      </m:oMath>
      <w:ins w:id="4919" w:author="Στάθης Καπ" w:date="2023-03-09T17:40:00Z">
        <w:r w:rsidRPr="00B40F10">
          <w:rPr>
            <w:rFonts w:eastAsiaTheme="minorEastAsia"/>
            <w:lang w:val="el-GR"/>
            <w:rPrChange w:id="4920" w:author="Στάθης Καπ" w:date="2023-03-09T17:40:00Z">
              <w:rPr>
                <w:rFonts w:eastAsiaTheme="minorEastAsia"/>
              </w:rPr>
            </w:rPrChange>
          </w:rPr>
          <w:t xml:space="preserve">. </w:t>
        </w:r>
        <w:r>
          <w:rPr>
            <w:rFonts w:eastAsiaTheme="minorEastAsia"/>
            <w:lang w:val="el-GR"/>
          </w:rPr>
          <w:t xml:space="preserve">Διαφορετικά, </w:t>
        </w:r>
      </w:ins>
      <w:ins w:id="4921" w:author="Στάθης Καπ" w:date="2023-03-09T17:42:00Z">
        <w:r>
          <w:rPr>
            <w:rFonts w:eastAsiaTheme="minorEastAsia"/>
            <w:lang w:val="el-GR"/>
          </w:rPr>
          <w:t>ισχύουν οι εξής περιπτώσεις:</w:t>
        </w:r>
      </w:ins>
    </w:p>
    <w:p w14:paraId="012BE0B3" w14:textId="18EF8F2D" w:rsidR="00430E99" w:rsidRPr="00B40F10" w:rsidRDefault="00B40F10" w:rsidP="00B40F10">
      <w:pPr>
        <w:pStyle w:val="ListParagraph"/>
        <w:numPr>
          <w:ilvl w:val="0"/>
          <w:numId w:val="66"/>
        </w:numPr>
        <w:rPr>
          <w:ins w:id="4922" w:author="Στάθης Καπ" w:date="2023-03-09T17:43:00Z"/>
          <w:rFonts w:eastAsiaTheme="minorEastAsia"/>
          <w:i/>
          <w:lang w:val="el-GR"/>
          <w:rPrChange w:id="4923" w:author="Στάθης Καπ" w:date="2023-03-09T17:43:00Z">
            <w:rPr>
              <w:ins w:id="4924" w:author="Στάθης Καπ" w:date="2023-03-09T17:43:00Z"/>
              <w:rFonts w:eastAsiaTheme="minorEastAsia"/>
              <w:lang w:val="el-GR"/>
            </w:rPr>
          </w:rPrChange>
        </w:rPr>
      </w:pPr>
      <w:ins w:id="4925" w:author="Στάθης Καπ" w:date="2023-03-09T17:40:00Z">
        <w:r w:rsidRPr="00B40F10">
          <w:rPr>
            <w:rFonts w:eastAsiaTheme="minorEastAsia"/>
            <w:lang w:val="el-GR"/>
            <w:rPrChange w:id="4926" w:author="Στάθης Καπ" w:date="2023-03-09T17:42:00Z">
              <w:rPr>
                <w:lang w:val="el-GR"/>
              </w:rPr>
            </w:rPrChange>
          </w:rPr>
          <w:t xml:space="preserve">εάν </w:t>
        </w:r>
      </w:ins>
      <m:oMath>
        <m:r>
          <w:ins w:id="4927" w:author="Στάθης Καπ" w:date="2023-03-09T17:41:00Z">
            <w:rPr>
              <w:rFonts w:ascii="Cambria Math" w:eastAsiaTheme="minorEastAsia" w:hAnsi="Cambria Math"/>
              <w:lang w:val="el-GR"/>
              <w:rPrChange w:id="4928" w:author="Στάθης Καπ" w:date="2023-03-09T17:42:00Z">
                <w:rPr>
                  <w:lang w:val="el-GR"/>
                </w:rPr>
              </w:rPrChange>
            </w:rPr>
            <m:t>coun</m:t>
          </w:ins>
        </m:r>
        <m:sSub>
          <m:sSubPr>
            <m:ctrlPr>
              <w:ins w:id="4929" w:author="Στάθης Καπ" w:date="2023-03-09T17:41:00Z">
                <w:rPr>
                  <w:rFonts w:ascii="Cambria Math" w:eastAsiaTheme="minorEastAsia" w:hAnsi="Cambria Math"/>
                  <w:i/>
                  <w:lang w:val="el-GR"/>
                </w:rPr>
              </w:ins>
            </m:ctrlPr>
          </m:sSubPr>
          <m:e>
            <m:r>
              <w:ins w:id="4930" w:author="Στάθης Καπ" w:date="2023-03-09T17:41:00Z">
                <w:rPr>
                  <w:rFonts w:ascii="Cambria Math" w:eastAsiaTheme="minorEastAsia" w:hAnsi="Cambria Math"/>
                  <w:lang w:val="el-GR"/>
                  <w:rPrChange w:id="4931" w:author="Στάθης Καπ" w:date="2023-03-09T17:42:00Z">
                    <w:rPr>
                      <w:lang w:val="el-GR"/>
                    </w:rPr>
                  </w:rPrChange>
                </w:rPr>
                <m:t>t</m:t>
              </w:ins>
            </m:r>
          </m:e>
          <m:sub>
            <m:r>
              <w:ins w:id="4932" w:author="Στάθης Καπ" w:date="2023-03-09T17:41:00Z">
                <w:rPr>
                  <w:rFonts w:ascii="Cambria Math" w:eastAsiaTheme="minorEastAsia" w:hAnsi="Cambria Math"/>
                  <w:lang w:val="el-GR"/>
                  <w:rPrChange w:id="4933" w:author="Στάθης Καπ" w:date="2023-03-09T17:42:00Z">
                    <w:rPr>
                      <w:lang w:val="el-GR"/>
                    </w:rPr>
                  </w:rPrChange>
                </w:rPr>
                <m:t>i+1</m:t>
              </w:ins>
            </m:r>
          </m:sub>
        </m:sSub>
        <m:r>
          <w:ins w:id="4934" w:author="Στάθης Καπ" w:date="2023-03-09T17:41:00Z">
            <w:rPr>
              <w:rFonts w:ascii="Cambria Math" w:eastAsiaTheme="minorEastAsia" w:hAnsi="Cambria Math"/>
              <w:lang w:val="el-GR"/>
              <w:rPrChange w:id="4935" w:author="Στάθης Καπ" w:date="2023-03-09T17:42:00Z">
                <w:rPr>
                  <w:lang w:val="el-GR"/>
                </w:rPr>
              </w:rPrChange>
            </w:rPr>
            <m:t>=0</m:t>
          </w:ins>
        </m:r>
      </m:oMath>
      <w:ins w:id="4936" w:author="Στάθης Καπ" w:date="2023-03-09T17:41:00Z">
        <w:r w:rsidRPr="00B40F10">
          <w:rPr>
            <w:rFonts w:eastAsiaTheme="minorEastAsia"/>
            <w:lang w:val="el-GR"/>
            <w:rPrChange w:id="4937" w:author="Στάθης Καπ" w:date="2023-03-09T17:42:00Z">
              <w:rPr>
                <w:lang w:val="el-GR"/>
              </w:rPr>
            </w:rPrChange>
          </w:rPr>
          <w:t xml:space="preserve"> και </w:t>
        </w:r>
      </w:ins>
      <m:oMath>
        <m:r>
          <w:ins w:id="4938" w:author="Στάθης Καπ" w:date="2023-03-09T17:42:00Z">
            <w:rPr>
              <w:rFonts w:ascii="Cambria Math" w:eastAsiaTheme="minorEastAsia" w:hAnsi="Cambria Math"/>
              <w:lang w:val="el-GR"/>
            </w:rPr>
            <m:t>coun</m:t>
          </w:ins>
        </m:r>
        <m:sSub>
          <m:sSubPr>
            <m:ctrlPr>
              <w:ins w:id="4939" w:author="Στάθης Καπ" w:date="2023-03-09T17:42:00Z">
                <w:rPr>
                  <w:rFonts w:ascii="Cambria Math" w:eastAsiaTheme="minorEastAsia" w:hAnsi="Cambria Math"/>
                  <w:i/>
                  <w:lang w:val="el-GR"/>
                </w:rPr>
              </w:ins>
            </m:ctrlPr>
          </m:sSubPr>
          <m:e>
            <m:r>
              <w:ins w:id="4940" w:author="Στάθης Καπ" w:date="2023-03-09T17:42:00Z">
                <w:rPr>
                  <w:rFonts w:ascii="Cambria Math" w:eastAsiaTheme="minorEastAsia" w:hAnsi="Cambria Math"/>
                  <w:lang w:val="el-GR"/>
                </w:rPr>
                <m:t>t</m:t>
              </w:ins>
            </m:r>
          </m:e>
          <m:sub>
            <m:r>
              <w:ins w:id="4941" w:author="Στάθης Καπ" w:date="2023-03-09T17:42:00Z">
                <w:rPr>
                  <w:rFonts w:ascii="Cambria Math" w:eastAsiaTheme="minorEastAsia" w:hAnsi="Cambria Math"/>
                  <w:lang w:val="el-GR"/>
                </w:rPr>
                <m:t>i-1</m:t>
              </w:ins>
            </m:r>
          </m:sub>
        </m:sSub>
        <m:r>
          <w:ins w:id="4942" w:author="Στάθης Καπ" w:date="2023-03-09T17:42:00Z">
            <w:rPr>
              <w:rFonts w:ascii="Cambria Math" w:eastAsiaTheme="minorEastAsia" w:hAnsi="Cambria Math"/>
              <w:lang w:val="el-GR"/>
            </w:rPr>
            <m:t>=0</m:t>
          </w:ins>
        </m:r>
      </m:oMath>
      <w:ins w:id="4943" w:author="Στάθης Καπ" w:date="2023-03-09T17:42:00Z">
        <w:r>
          <w:rPr>
            <w:rFonts w:eastAsiaTheme="minorEastAsia"/>
            <w:lang w:val="el-GR"/>
          </w:rPr>
          <w:t>, τότε</w:t>
        </w:r>
      </w:ins>
      <w:ins w:id="4944" w:author="Στάθης Καπ" w:date="2023-03-09T17:43:00Z">
        <w:r>
          <w:rPr>
            <w:rFonts w:eastAsiaTheme="minorEastAsia"/>
            <w:lang w:val="el-GR"/>
          </w:rPr>
          <w:t xml:space="preserve"> </w:t>
        </w:r>
      </w:ins>
      <m:oMath>
        <m:r>
          <w:ins w:id="4945" w:author="Στάθης Καπ" w:date="2023-03-09T17:43:00Z">
            <w:rPr>
              <w:rFonts w:ascii="Cambria Math" w:eastAsiaTheme="minorEastAsia" w:hAnsi="Cambria Math"/>
              <w:lang w:val="el-GR"/>
            </w:rPr>
            <m:t>reduc</m:t>
          </w:ins>
        </m:r>
        <m:sSubSup>
          <m:sSubSupPr>
            <m:ctrlPr>
              <w:ins w:id="4946" w:author="Στάθης Καπ" w:date="2023-03-09T17:43:00Z">
                <w:rPr>
                  <w:rFonts w:ascii="Cambria Math" w:eastAsiaTheme="minorEastAsia" w:hAnsi="Cambria Math"/>
                  <w:i/>
                  <w:lang w:val="el-GR"/>
                </w:rPr>
              </w:ins>
            </m:ctrlPr>
          </m:sSubSupPr>
          <m:e>
            <m:r>
              <w:ins w:id="4947" w:author="Στάθης Καπ" w:date="2023-03-09T17:43:00Z">
                <w:rPr>
                  <w:rFonts w:ascii="Cambria Math" w:eastAsiaTheme="minorEastAsia" w:hAnsi="Cambria Math"/>
                  <w:lang w:val="el-GR"/>
                </w:rPr>
                <m:t>e</m:t>
              </w:ins>
            </m:r>
          </m:e>
          <m:sub>
            <m:r>
              <w:ins w:id="4948" w:author="Στάθης Καπ" w:date="2023-03-09T17:43:00Z">
                <w:rPr>
                  <w:rFonts w:ascii="Cambria Math" w:eastAsiaTheme="minorEastAsia" w:hAnsi="Cambria Math"/>
                  <w:lang w:val="el-GR"/>
                </w:rPr>
                <m:t>i</m:t>
              </w:ins>
            </m:r>
          </m:sub>
          <m:sup>
            <m:r>
              <w:ins w:id="4949" w:author="Στάθης Καπ" w:date="2023-03-09T17:43:00Z">
                <w:rPr>
                  <w:rFonts w:ascii="Cambria Math" w:eastAsiaTheme="minorEastAsia" w:hAnsi="Cambria Math"/>
                  <w:lang w:val="el-GR"/>
                </w:rPr>
                <m:t>-</m:t>
              </w:ins>
            </m:r>
          </m:sup>
        </m:sSubSup>
        <m:r>
          <w:ins w:id="4950" w:author="Στάθης Καπ" w:date="2023-03-09T17:43:00Z">
            <w:rPr>
              <w:rFonts w:ascii="Cambria Math" w:eastAsiaTheme="minorEastAsia" w:hAnsi="Cambria Math"/>
              <w:lang w:val="el-GR"/>
            </w:rPr>
            <m:t>=reduc</m:t>
          </w:ins>
        </m:r>
        <m:sSubSup>
          <m:sSubSupPr>
            <m:ctrlPr>
              <w:ins w:id="4951" w:author="Στάθης Καπ" w:date="2023-03-09T17:43:00Z">
                <w:rPr>
                  <w:rFonts w:ascii="Cambria Math" w:eastAsiaTheme="minorEastAsia" w:hAnsi="Cambria Math"/>
                  <w:i/>
                  <w:lang w:val="el-GR"/>
                </w:rPr>
              </w:ins>
            </m:ctrlPr>
          </m:sSubSupPr>
          <m:e>
            <m:r>
              <w:ins w:id="4952" w:author="Στάθης Καπ" w:date="2023-03-09T17:43:00Z">
                <w:rPr>
                  <w:rFonts w:ascii="Cambria Math" w:eastAsiaTheme="minorEastAsia" w:hAnsi="Cambria Math"/>
                  <w:lang w:val="el-GR"/>
                </w:rPr>
                <m:t>e</m:t>
              </w:ins>
            </m:r>
          </m:e>
          <m:sub>
            <m:r>
              <w:ins w:id="4953" w:author="Στάθης Καπ" w:date="2023-03-09T17:43:00Z">
                <w:rPr>
                  <w:rFonts w:ascii="Cambria Math" w:eastAsiaTheme="minorEastAsia" w:hAnsi="Cambria Math"/>
                  <w:lang w:val="el-GR"/>
                </w:rPr>
                <m:t>i</m:t>
              </w:ins>
            </m:r>
          </m:sub>
          <m:sup>
            <m:r>
              <w:ins w:id="4954" w:author="Στάθης Καπ" w:date="2023-03-09T17:43:00Z">
                <w:rPr>
                  <w:rFonts w:ascii="Cambria Math" w:eastAsiaTheme="minorEastAsia" w:hAnsi="Cambria Math"/>
                  <w:lang w:val="el-GR"/>
                </w:rPr>
                <m:t>+</m:t>
              </w:ins>
            </m:r>
          </m:sup>
        </m:sSubSup>
        <m:r>
          <w:ins w:id="4955" w:author="Στάθης Καπ" w:date="2023-03-09T17:43:00Z">
            <w:rPr>
              <w:rFonts w:ascii="Cambria Math" w:eastAsiaTheme="minorEastAsia" w:hAnsi="Cambria Math"/>
              <w:lang w:val="el-GR"/>
            </w:rPr>
            <m:t>=reduc</m:t>
          </w:ins>
        </m:r>
        <m:sSub>
          <m:sSubPr>
            <m:ctrlPr>
              <w:ins w:id="4956" w:author="Στάθης Καπ" w:date="2023-03-09T17:43:00Z">
                <w:rPr>
                  <w:rFonts w:ascii="Cambria Math" w:eastAsiaTheme="minorEastAsia" w:hAnsi="Cambria Math"/>
                  <w:i/>
                  <w:lang w:val="el-GR"/>
                </w:rPr>
              </w:ins>
            </m:ctrlPr>
          </m:sSubPr>
          <m:e>
            <m:r>
              <w:ins w:id="4957" w:author="Στάθης Καπ" w:date="2023-03-09T17:43:00Z">
                <w:rPr>
                  <w:rFonts w:ascii="Cambria Math" w:eastAsiaTheme="minorEastAsia" w:hAnsi="Cambria Math"/>
                  <w:lang w:val="el-GR"/>
                </w:rPr>
                <m:t>e</m:t>
              </w:ins>
            </m:r>
          </m:e>
          <m:sub>
            <m:r>
              <w:ins w:id="4958" w:author="Στάθης Καπ" w:date="2023-03-09T17:43:00Z">
                <w:rPr>
                  <w:rFonts w:ascii="Cambria Math" w:eastAsiaTheme="minorEastAsia" w:hAnsi="Cambria Math"/>
                  <w:lang w:val="el-GR"/>
                </w:rPr>
                <m:t>i</m:t>
              </w:ins>
            </m:r>
          </m:sub>
        </m:sSub>
        <m:r>
          <w:ins w:id="4959" w:author="Στάθης Καπ" w:date="2023-03-09T17:43:00Z">
            <w:rPr>
              <w:rFonts w:ascii="Cambria Math" w:eastAsiaTheme="minorEastAsia" w:hAnsi="Cambria Math"/>
              <w:lang w:val="el-GR"/>
            </w:rPr>
            <m:t>/2</m:t>
          </w:ins>
        </m:r>
      </m:oMath>
    </w:p>
    <w:p w14:paraId="39547456" w14:textId="33892F01" w:rsidR="00B40F10" w:rsidRPr="00B40F10" w:rsidRDefault="00B40F10">
      <w:pPr>
        <w:pStyle w:val="ListParagraph"/>
        <w:numPr>
          <w:ilvl w:val="0"/>
          <w:numId w:val="66"/>
        </w:numPr>
        <w:rPr>
          <w:ins w:id="4960" w:author="Στάθης Καπ" w:date="2023-03-09T17:29:00Z"/>
          <w:rFonts w:eastAsiaTheme="minorEastAsia"/>
          <w:i/>
          <w:lang w:val="el-GR"/>
          <w:rPrChange w:id="4961" w:author="Στάθης Καπ" w:date="2023-03-09T17:42:00Z">
            <w:rPr>
              <w:ins w:id="4962" w:author="Στάθης Καπ" w:date="2023-03-09T17:29:00Z"/>
              <w:rFonts w:eastAsiaTheme="minorEastAsia"/>
              <w:lang w:val="el-GR"/>
            </w:rPr>
          </w:rPrChange>
        </w:rPr>
        <w:pPrChange w:id="4963" w:author="Στάθης Καπ" w:date="2023-03-09T17:42:00Z">
          <w:pPr/>
        </w:pPrChange>
      </w:pPr>
      <w:ins w:id="4964" w:author="Στάθης Καπ" w:date="2023-03-09T17:43:00Z">
        <w:r>
          <w:rPr>
            <w:rFonts w:eastAsiaTheme="minorEastAsia"/>
            <w:lang w:val="el-GR"/>
          </w:rPr>
          <w:t xml:space="preserve">εάν </w:t>
        </w:r>
      </w:ins>
      <m:oMath>
        <m:r>
          <w:ins w:id="4965" w:author="Στάθης Καπ" w:date="2023-03-09T17:43:00Z">
            <w:rPr>
              <w:rFonts w:ascii="Cambria Math" w:eastAsiaTheme="minorEastAsia" w:hAnsi="Cambria Math"/>
              <w:lang w:val="el-GR"/>
            </w:rPr>
            <m:t>coun</m:t>
          </w:ins>
        </m:r>
        <m:sSub>
          <m:sSubPr>
            <m:ctrlPr>
              <w:ins w:id="4966" w:author="Στάθης Καπ" w:date="2023-03-09T17:43:00Z">
                <w:rPr>
                  <w:rFonts w:ascii="Cambria Math" w:eastAsiaTheme="minorEastAsia" w:hAnsi="Cambria Math"/>
                  <w:i/>
                  <w:lang w:val="el-GR"/>
                </w:rPr>
              </w:ins>
            </m:ctrlPr>
          </m:sSubPr>
          <m:e>
            <m:r>
              <w:ins w:id="4967" w:author="Στάθης Καπ" w:date="2023-03-09T17:43:00Z">
                <w:rPr>
                  <w:rFonts w:ascii="Cambria Math" w:eastAsiaTheme="minorEastAsia" w:hAnsi="Cambria Math"/>
                  <w:lang w:val="el-GR"/>
                </w:rPr>
                <m:t>t</m:t>
              </w:ins>
            </m:r>
          </m:e>
          <m:sub>
            <m:r>
              <w:ins w:id="4968" w:author="Στάθης Καπ" w:date="2023-03-09T17:43:00Z">
                <w:rPr>
                  <w:rFonts w:ascii="Cambria Math" w:eastAsiaTheme="minorEastAsia" w:hAnsi="Cambria Math"/>
                  <w:lang w:val="el-GR"/>
                </w:rPr>
                <m:t>i+1</m:t>
              </w:ins>
            </m:r>
          </m:sub>
        </m:sSub>
        <m:r>
          <w:ins w:id="4969" w:author="Στάθης Καπ" w:date="2023-03-09T17:43:00Z">
            <w:rPr>
              <w:rFonts w:ascii="Cambria Math" w:eastAsiaTheme="minorEastAsia" w:hAnsi="Cambria Math"/>
              <w:lang w:val="el-GR"/>
              <w:rPrChange w:id="4970" w:author="Στάθης Καπ" w:date="2023-03-09T17:44:00Z">
                <w:rPr>
                  <w:rFonts w:ascii="Cambria Math" w:eastAsiaTheme="minorEastAsia" w:hAnsi="Cambria Math"/>
                </w:rPr>
              </w:rPrChange>
            </w:rPr>
            <m:t>=0</m:t>
          </w:ins>
        </m:r>
      </m:oMath>
      <w:ins w:id="4971" w:author="Στάθης Καπ" w:date="2023-03-09T17:43:00Z">
        <w:r>
          <w:rPr>
            <w:rFonts w:eastAsiaTheme="minorEastAsia"/>
            <w:lang w:val="el-GR"/>
          </w:rPr>
          <w:t xml:space="preserve"> και </w:t>
        </w:r>
      </w:ins>
      <m:oMath>
        <m:r>
          <w:ins w:id="4972" w:author="Στάθης Καπ" w:date="2023-03-09T17:43:00Z">
            <w:rPr>
              <w:rFonts w:ascii="Cambria Math" w:eastAsiaTheme="minorEastAsia" w:hAnsi="Cambria Math"/>
              <w:lang w:val="el-GR"/>
            </w:rPr>
            <m:t>coun</m:t>
          </w:ins>
        </m:r>
        <m:sSub>
          <m:sSubPr>
            <m:ctrlPr>
              <w:ins w:id="4973" w:author="Στάθης Καπ" w:date="2023-03-09T17:43:00Z">
                <w:rPr>
                  <w:rFonts w:ascii="Cambria Math" w:eastAsiaTheme="minorEastAsia" w:hAnsi="Cambria Math"/>
                  <w:i/>
                  <w:lang w:val="el-GR"/>
                </w:rPr>
              </w:ins>
            </m:ctrlPr>
          </m:sSubPr>
          <m:e>
            <m:r>
              <w:ins w:id="4974" w:author="Στάθης Καπ" w:date="2023-03-09T17:43:00Z">
                <w:rPr>
                  <w:rFonts w:ascii="Cambria Math" w:eastAsiaTheme="minorEastAsia" w:hAnsi="Cambria Math"/>
                  <w:lang w:val="el-GR"/>
                </w:rPr>
                <m:t>t</m:t>
              </w:ins>
            </m:r>
          </m:e>
          <m:sub>
            <m:r>
              <w:ins w:id="4975" w:author="Στάθης Καπ" w:date="2023-03-09T17:43:00Z">
                <w:rPr>
                  <w:rFonts w:ascii="Cambria Math" w:eastAsiaTheme="minorEastAsia" w:hAnsi="Cambria Math"/>
                  <w:lang w:val="el-GR"/>
                </w:rPr>
                <m:t>i</m:t>
              </w:ins>
            </m:r>
            <m:r>
              <w:ins w:id="4976" w:author="Στάθης Καπ" w:date="2023-03-09T17:44:00Z">
                <w:rPr>
                  <w:rFonts w:ascii="Cambria Math" w:eastAsiaTheme="minorEastAsia" w:hAnsi="Cambria Math"/>
                  <w:lang w:val="el-GR"/>
                </w:rPr>
                <m:t>-1</m:t>
              </w:ins>
            </m:r>
          </m:sub>
        </m:sSub>
        <m:r>
          <w:ins w:id="4977" w:author="Στάθης Καπ" w:date="2023-03-09T17:44:00Z">
            <w:rPr>
              <w:rFonts w:ascii="Cambria Math" w:eastAsiaTheme="minorEastAsia" w:hAnsi="Cambria Math"/>
              <w:lang w:val="el-GR"/>
            </w:rPr>
            <m:t>≠0</m:t>
          </w:ins>
        </m:r>
      </m:oMath>
      <w:ins w:id="4978" w:author="Στάθης Καπ" w:date="2023-03-09T17:44:00Z">
        <w:r w:rsidRPr="00B40F10">
          <w:rPr>
            <w:rFonts w:eastAsiaTheme="minorEastAsia"/>
            <w:lang w:val="el-GR"/>
            <w:rPrChange w:id="4979" w:author="Στάθης Καπ" w:date="2023-03-09T17:44:00Z">
              <w:rPr>
                <w:rFonts w:eastAsiaTheme="minorEastAsia"/>
              </w:rPr>
            </w:rPrChange>
          </w:rPr>
          <w:t xml:space="preserve">, </w:t>
        </w:r>
        <w:r>
          <w:rPr>
            <w:rFonts w:eastAsiaTheme="minorEastAsia"/>
            <w:lang w:val="el-GR"/>
          </w:rPr>
          <w:t xml:space="preserve">τότε </w:t>
        </w:r>
      </w:ins>
      <m:oMath>
        <m:r>
          <w:ins w:id="4980" w:author="Στάθης Καπ" w:date="2023-03-09T17:44:00Z">
            <w:rPr>
              <w:rFonts w:ascii="Cambria Math" w:eastAsiaTheme="minorEastAsia" w:hAnsi="Cambria Math"/>
              <w:lang w:val="el-GR"/>
            </w:rPr>
            <m:t>reduc</m:t>
          </w:ins>
        </m:r>
        <m:sSubSup>
          <m:sSubSupPr>
            <m:ctrlPr>
              <w:ins w:id="4981" w:author="Στάθης Καπ" w:date="2023-03-09T17:44:00Z">
                <w:rPr>
                  <w:rFonts w:ascii="Cambria Math" w:eastAsiaTheme="minorEastAsia" w:hAnsi="Cambria Math"/>
                  <w:i/>
                  <w:lang w:val="el-GR"/>
                </w:rPr>
              </w:ins>
            </m:ctrlPr>
          </m:sSubSupPr>
          <m:e>
            <m:r>
              <w:ins w:id="4982" w:author="Στάθης Καπ" w:date="2023-03-09T17:44:00Z">
                <w:rPr>
                  <w:rFonts w:ascii="Cambria Math" w:eastAsiaTheme="minorEastAsia" w:hAnsi="Cambria Math"/>
                  <w:lang w:val="el-GR"/>
                </w:rPr>
                <m:t>e</m:t>
              </w:ins>
            </m:r>
          </m:e>
          <m:sub>
            <m:r>
              <w:ins w:id="4983" w:author="Στάθης Καπ" w:date="2023-03-09T17:44:00Z">
                <w:rPr>
                  <w:rFonts w:ascii="Cambria Math" w:eastAsiaTheme="minorEastAsia" w:hAnsi="Cambria Math"/>
                  <w:lang w:val="el-GR"/>
                </w:rPr>
                <m:t>i</m:t>
              </w:ins>
            </m:r>
          </m:sub>
          <m:sup>
            <m:r>
              <w:ins w:id="4984" w:author="Στάθης Καπ" w:date="2023-03-09T17:44:00Z">
                <w:rPr>
                  <w:rFonts w:ascii="Cambria Math" w:eastAsiaTheme="minorEastAsia" w:hAnsi="Cambria Math"/>
                  <w:lang w:val="el-GR"/>
                </w:rPr>
                <m:t>-</m:t>
              </w:ins>
            </m:r>
          </m:sup>
        </m:sSubSup>
        <m:r>
          <w:ins w:id="4985" w:author="Στάθης Καπ" w:date="2023-03-09T17:45:00Z">
            <w:rPr>
              <w:rFonts w:ascii="Cambria Math" w:eastAsiaTheme="minorEastAsia" w:hAnsi="Cambria Math"/>
              <w:lang w:val="el-GR"/>
            </w:rPr>
            <m:t>=0</m:t>
          </w:ins>
        </m:r>
      </m:oMath>
      <w:ins w:id="4986" w:author="Στάθης Καπ" w:date="2023-03-09T17:45:00Z">
        <w:r w:rsidRPr="00622E87">
          <w:rPr>
            <w:rFonts w:eastAsiaTheme="minorEastAsia"/>
            <w:lang w:val="el-GR"/>
            <w:rPrChange w:id="4987" w:author="Στάθης Καπ" w:date="2023-03-09T17:45:00Z">
              <w:rPr>
                <w:rFonts w:eastAsiaTheme="minorEastAsia"/>
              </w:rPr>
            </w:rPrChange>
          </w:rPr>
          <w:t xml:space="preserve"> </w:t>
        </w:r>
        <w:r>
          <w:rPr>
            <w:rFonts w:eastAsiaTheme="minorEastAsia"/>
            <w:lang w:val="el-GR"/>
          </w:rPr>
          <w:t xml:space="preserve">και </w:t>
        </w:r>
      </w:ins>
      <m:oMath>
        <m:r>
          <w:ins w:id="4988" w:author="Στάθης Καπ" w:date="2023-03-09T17:45:00Z">
            <w:rPr>
              <w:rFonts w:ascii="Cambria Math" w:eastAsiaTheme="minorEastAsia" w:hAnsi="Cambria Math"/>
              <w:lang w:val="el-GR"/>
            </w:rPr>
            <m:t>reduc</m:t>
          </w:ins>
        </m:r>
        <m:sSubSup>
          <m:sSubSupPr>
            <m:ctrlPr>
              <w:ins w:id="4989" w:author="Στάθης Καπ" w:date="2023-03-09T17:45:00Z">
                <w:rPr>
                  <w:rFonts w:ascii="Cambria Math" w:eastAsiaTheme="minorEastAsia" w:hAnsi="Cambria Math"/>
                  <w:i/>
                  <w:lang w:val="el-GR"/>
                </w:rPr>
              </w:ins>
            </m:ctrlPr>
          </m:sSubSupPr>
          <m:e>
            <m:r>
              <w:ins w:id="4990" w:author="Στάθης Καπ" w:date="2023-03-09T17:45:00Z">
                <w:rPr>
                  <w:rFonts w:ascii="Cambria Math" w:eastAsiaTheme="minorEastAsia" w:hAnsi="Cambria Math"/>
                  <w:lang w:val="el-GR"/>
                </w:rPr>
                <m:t>e</m:t>
              </w:ins>
            </m:r>
          </m:e>
          <m:sub>
            <m:r>
              <w:ins w:id="4991" w:author="Στάθης Καπ" w:date="2023-03-09T17:45:00Z">
                <w:rPr>
                  <w:rFonts w:ascii="Cambria Math" w:eastAsiaTheme="minorEastAsia" w:hAnsi="Cambria Math"/>
                  <w:lang w:val="el-GR"/>
                </w:rPr>
                <m:t>i</m:t>
              </w:ins>
            </m:r>
          </m:sub>
          <m:sup>
            <m:r>
              <w:ins w:id="4992" w:author="Στάθης Καπ" w:date="2023-03-09T17:45:00Z">
                <w:rPr>
                  <w:rFonts w:ascii="Cambria Math" w:eastAsiaTheme="minorEastAsia" w:hAnsi="Cambria Math"/>
                  <w:lang w:val="el-GR"/>
                </w:rPr>
                <m:t>+</m:t>
              </w:ins>
            </m:r>
          </m:sup>
        </m:sSubSup>
        <m:r>
          <w:ins w:id="4993" w:author="Στάθης Καπ" w:date="2023-03-09T17:45:00Z">
            <w:rPr>
              <w:rFonts w:ascii="Cambria Math" w:eastAsiaTheme="minorEastAsia" w:hAnsi="Cambria Math"/>
              <w:lang w:val="el-GR"/>
              <w:rPrChange w:id="4994" w:author="Στάθης Καπ" w:date="2023-03-09T17:45:00Z">
                <w:rPr>
                  <w:rFonts w:ascii="Cambria Math" w:eastAsiaTheme="minorEastAsia" w:hAnsi="Cambria Math"/>
                </w:rPr>
              </w:rPrChange>
            </w:rPr>
            <m:t>=</m:t>
          </w:ins>
        </m:r>
        <m:r>
          <w:ins w:id="4995" w:author="Στάθης Καπ" w:date="2023-03-09T17:45:00Z">
            <w:rPr>
              <w:rFonts w:ascii="Cambria Math" w:eastAsiaTheme="minorEastAsia" w:hAnsi="Cambria Math"/>
            </w:rPr>
            <m:t>reduc</m:t>
          </w:ins>
        </m:r>
        <m:sSub>
          <m:sSubPr>
            <m:ctrlPr>
              <w:ins w:id="4996" w:author="Στάθης Καπ" w:date="2023-03-09T17:45:00Z">
                <w:rPr>
                  <w:rFonts w:ascii="Cambria Math" w:eastAsiaTheme="minorEastAsia" w:hAnsi="Cambria Math"/>
                  <w:i/>
                </w:rPr>
              </w:ins>
            </m:ctrlPr>
          </m:sSubPr>
          <m:e>
            <m:r>
              <w:ins w:id="4997" w:author="Στάθης Καπ" w:date="2023-03-09T17:45:00Z">
                <w:rPr>
                  <w:rFonts w:ascii="Cambria Math" w:eastAsiaTheme="minorEastAsia" w:hAnsi="Cambria Math"/>
                </w:rPr>
                <m:t>e</m:t>
              </w:ins>
            </m:r>
          </m:e>
          <m:sub>
            <m:r>
              <w:ins w:id="4998" w:author="Στάθης Καπ" w:date="2023-03-09T17:45:00Z">
                <w:rPr>
                  <w:rFonts w:ascii="Cambria Math" w:eastAsiaTheme="minorEastAsia" w:hAnsi="Cambria Math"/>
                </w:rPr>
                <m:t>i</m:t>
              </w:ins>
            </m:r>
          </m:sub>
        </m:sSub>
      </m:oMath>
    </w:p>
    <w:p w14:paraId="255EA60D" w14:textId="592E0E49" w:rsidR="00A53711" w:rsidRPr="00D213D4" w:rsidRDefault="00176CE1" w:rsidP="00646626">
      <w:pPr>
        <w:rPr>
          <w:rFonts w:eastAsiaTheme="minorEastAsia"/>
          <w:lang w:val="el-GR"/>
          <w:rPrChange w:id="4999" w:author="Στάθης Καπ" w:date="2023-03-09T17:14:00Z">
            <w:rPr>
              <w:lang w:val="el-GR"/>
            </w:rPr>
          </w:rPrChange>
        </w:rPr>
      </w:pPr>
      <w:ins w:id="5000" w:author="Στάθης Καπ" w:date="2023-03-09T17:46:00Z">
        <w:r>
          <w:rPr>
            <w:rFonts w:eastAsiaTheme="minorEastAsia"/>
            <w:lang w:val="el-GR"/>
          </w:rPr>
          <w:t xml:space="preserve">Εάν η μείωση του διαστήματος </w:t>
        </w:r>
      </w:ins>
      <m:oMath>
        <m:r>
          <w:ins w:id="5001" w:author="Στάθης Καπ" w:date="2023-03-09T17:46:00Z">
            <w:rPr>
              <w:rFonts w:ascii="Cambria Math" w:eastAsiaTheme="minorEastAsia" w:hAnsi="Cambria Math"/>
              <w:lang w:val="el-GR"/>
            </w:rPr>
            <m:t>interva</m:t>
          </w:ins>
        </m:r>
        <m:sSub>
          <m:sSubPr>
            <m:ctrlPr>
              <w:ins w:id="5002" w:author="Στάθης Καπ" w:date="2023-03-09T17:46:00Z">
                <w:rPr>
                  <w:rFonts w:ascii="Cambria Math" w:eastAsiaTheme="minorEastAsia" w:hAnsi="Cambria Math"/>
                  <w:i/>
                  <w:lang w:val="el-GR"/>
                </w:rPr>
              </w:ins>
            </m:ctrlPr>
          </m:sSubPr>
          <m:e>
            <m:r>
              <w:ins w:id="5003" w:author="Στάθης Καπ" w:date="2023-03-09T17:46:00Z">
                <w:rPr>
                  <w:rFonts w:ascii="Cambria Math" w:eastAsiaTheme="minorEastAsia" w:hAnsi="Cambria Math"/>
                  <w:lang w:val="el-GR"/>
                </w:rPr>
                <m:t>l</m:t>
              </w:ins>
            </m:r>
          </m:e>
          <m:sub>
            <m:r>
              <w:ins w:id="5004" w:author="Στάθης Καπ" w:date="2023-03-09T17:46:00Z">
                <w:rPr>
                  <w:rFonts w:ascii="Cambria Math" w:eastAsiaTheme="minorEastAsia" w:hAnsi="Cambria Math"/>
                  <w:lang w:val="el-GR"/>
                </w:rPr>
                <m:t>i</m:t>
              </w:ins>
            </m:r>
          </m:sub>
        </m:sSub>
      </m:oMath>
      <w:ins w:id="5005" w:author="Στάθης Καπ" w:date="2023-03-09T17:46:00Z">
        <w:r>
          <w:rPr>
            <w:rFonts w:eastAsiaTheme="minorEastAsia"/>
            <w:lang w:val="el-GR"/>
          </w:rPr>
          <w:t xml:space="preserve"> οδηγήσει σε μείωση του </w:t>
        </w:r>
        <w:r>
          <w:rPr>
            <w:rFonts w:eastAsiaTheme="minorEastAsia"/>
          </w:rPr>
          <w:t>P</w:t>
        </w:r>
      </w:ins>
      <w:ins w:id="5006" w:author="Στάθης Καπ" w:date="2023-03-09T17:47:00Z">
        <w:r>
          <w:rPr>
            <w:rFonts w:eastAsiaTheme="minorEastAsia"/>
            <w:lang w:val="el-GR"/>
          </w:rPr>
          <w:t xml:space="preserve"> (σχέση 4.1), τότε τα νέα όρια των διαστημάτων θεωρούνται τα</w:t>
        </w:r>
      </w:ins>
      <w:ins w:id="5007" w:author="Στάθης Καπ" w:date="2023-03-09T17:49:00Z">
        <w:r w:rsidR="009272A4">
          <w:rPr>
            <w:rFonts w:eastAsiaTheme="minorEastAsia"/>
            <w:lang w:val="el-GR"/>
          </w:rPr>
          <w:t xml:space="preserve"> καινούρια </w:t>
        </w:r>
      </w:ins>
      <w:ins w:id="5008" w:author="Στάθης Καπ" w:date="2023-03-09T17:47:00Z">
        <w:r>
          <w:rPr>
            <w:rFonts w:eastAsiaTheme="minorEastAsia"/>
            <w:lang w:val="el-GR"/>
          </w:rPr>
          <w:t>βέλτιστα</w:t>
        </w:r>
      </w:ins>
      <w:ins w:id="5009" w:author="Στάθης Καπ" w:date="2023-03-09T17:49:00Z">
        <w:r w:rsidR="009272A4">
          <w:rPr>
            <w:rFonts w:eastAsiaTheme="minorEastAsia"/>
            <w:lang w:val="el-GR"/>
          </w:rPr>
          <w:t xml:space="preserve"> και η διαδικασία επαναλαμβάνεται</w:t>
        </w:r>
      </w:ins>
      <w:ins w:id="5010" w:author="Στάθης Καπ" w:date="2023-03-09T17:47:00Z">
        <w:r>
          <w:rPr>
            <w:rFonts w:eastAsiaTheme="minorEastAsia"/>
            <w:lang w:val="el-GR"/>
          </w:rPr>
          <w:t xml:space="preserve">. </w:t>
        </w:r>
      </w:ins>
      <w:ins w:id="5011" w:author="Στάθης Καπ" w:date="2023-03-09T17:48:00Z">
        <w:r>
          <w:rPr>
            <w:rFonts w:eastAsiaTheme="minorEastAsia"/>
            <w:lang w:val="el-GR"/>
          </w:rPr>
          <w:t>Ο αλγόριθμος σταματάει όταν</w:t>
        </w:r>
      </w:ins>
      <w:ins w:id="5012" w:author="Στάθης Καπ" w:date="2023-03-09T17:47:00Z">
        <w:r>
          <w:rPr>
            <w:rFonts w:eastAsiaTheme="minorEastAsia"/>
            <w:lang w:val="el-GR"/>
          </w:rPr>
          <w:t xml:space="preserve"> </w:t>
        </w:r>
      </w:ins>
      <w:ins w:id="5013" w:author="Στάθης Καπ" w:date="2023-03-09T17:48:00Z">
        <w:r>
          <w:rPr>
            <w:rFonts w:eastAsiaTheme="minorEastAsia"/>
            <w:lang w:val="el-GR"/>
          </w:rPr>
          <w:t xml:space="preserve">η τιμή του </w:t>
        </w:r>
        <w:r>
          <w:rPr>
            <w:rFonts w:eastAsiaTheme="minorEastAsia"/>
          </w:rPr>
          <w:t>P</w:t>
        </w:r>
        <w:r w:rsidRPr="00176CE1">
          <w:rPr>
            <w:rFonts w:eastAsiaTheme="minorEastAsia"/>
            <w:lang w:val="el-GR"/>
            <w:rPrChange w:id="5014" w:author="Στάθης Καπ" w:date="2023-03-09T17:48:00Z">
              <w:rPr>
                <w:rFonts w:eastAsiaTheme="minorEastAsia"/>
              </w:rPr>
            </w:rPrChange>
          </w:rPr>
          <w:t xml:space="preserve"> </w:t>
        </w:r>
        <w:r>
          <w:rPr>
            <w:rFonts w:eastAsiaTheme="minorEastAsia"/>
            <w:lang w:val="el-GR"/>
          </w:rPr>
          <w:t xml:space="preserve">δε μειωθεί </w:t>
        </w:r>
      </w:ins>
      <w:ins w:id="5015" w:author="Στάθης Καπ" w:date="2023-03-09T17:50:00Z">
        <w:r w:rsidR="009272A4">
          <w:rPr>
            <w:rFonts w:eastAsiaTheme="minorEastAsia"/>
            <w:lang w:val="el-GR"/>
          </w:rPr>
          <w:t xml:space="preserve">για </w:t>
        </w:r>
        <w:r w:rsidR="009272A4">
          <w:rPr>
            <w:rFonts w:eastAsiaTheme="minorEastAsia"/>
          </w:rPr>
          <w:t>N</w:t>
        </w:r>
        <w:r w:rsidR="009272A4">
          <w:rPr>
            <w:rFonts w:eastAsiaTheme="minorEastAsia"/>
            <w:lang w:val="el-GR"/>
          </w:rPr>
          <w:t xml:space="preserve"> συνεχόμενες</w:t>
        </w:r>
        <w:r w:rsidR="009272A4" w:rsidRPr="009272A4">
          <w:rPr>
            <w:rFonts w:eastAsiaTheme="minorEastAsia"/>
            <w:lang w:val="el-GR"/>
            <w:rPrChange w:id="5016" w:author="Στάθης Καπ" w:date="2023-03-09T17:50:00Z">
              <w:rPr>
                <w:rFonts w:eastAsiaTheme="minorEastAsia"/>
              </w:rPr>
            </w:rPrChange>
          </w:rPr>
          <w:t xml:space="preserve"> </w:t>
        </w:r>
      </w:ins>
      <w:ins w:id="5017" w:author="Στάθης Καπ" w:date="2023-03-09T17:48:00Z">
        <w:r>
          <w:rPr>
            <w:rFonts w:eastAsiaTheme="minorEastAsia"/>
            <w:lang w:val="el-GR"/>
          </w:rPr>
          <w:t>φορές</w:t>
        </w:r>
      </w:ins>
      <w:ins w:id="5018" w:author="Στάθης Καπ" w:date="2023-03-09T17:50:00Z">
        <w:r w:rsidR="009272A4">
          <w:rPr>
            <w:rFonts w:eastAsiaTheme="minorEastAsia"/>
            <w:lang w:val="el-GR"/>
          </w:rPr>
          <w:t>. Για τα πειραματικά αποτελέσματα του Κεφαλαίου 5, το Ν είχε τη τιμή 25.</w:t>
        </w:r>
      </w:ins>
    </w:p>
    <w:p w14:paraId="03EFBF85" w14:textId="63E05ED6" w:rsidR="00475FA1" w:rsidRDefault="004A2AAE">
      <w:pPr>
        <w:pStyle w:val="Heading2"/>
        <w:pPrChange w:id="5019" w:author="Στάθης Καπ" w:date="2023-02-26T00:54:00Z">
          <w:pPr>
            <w:pStyle w:val="Heading2"/>
            <w:numPr>
              <w:numId w:val="4"/>
            </w:numPr>
            <w:ind w:left="960" w:hanging="600"/>
          </w:pPr>
        </w:pPrChange>
      </w:pPr>
      <w:bookmarkStart w:id="5020" w:name="_Toc129300381"/>
      <w:r>
        <w:rPr>
          <w:lang w:val="el-GR"/>
        </w:rPr>
        <w:t xml:space="preserve">Διαχωρισμός των </w:t>
      </w:r>
      <w:r>
        <w:t xml:space="preserve">Unvisited </w:t>
      </w:r>
      <w:r>
        <w:rPr>
          <w:lang w:val="el-GR"/>
        </w:rPr>
        <w:t>κόμβων</w:t>
      </w:r>
      <w:bookmarkEnd w:id="5020"/>
    </w:p>
    <w:p w14:paraId="324FA28B" w14:textId="6D63B57D"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ins w:id="5021" w:author="Στάθης Καπ" w:date="2023-03-13T00:39:00Z">
        <w:r w:rsidR="002362DA">
          <w:t>S</w:t>
        </w:r>
      </w:ins>
      <w:del w:id="5022" w:author="Στάθης Καπ" w:date="2023-03-13T00:39:00Z">
        <w:r w:rsidR="00117460" w:rsidDel="002362DA">
          <w:delText>n</w:delText>
        </w:r>
      </w:del>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del w:id="5023" w:author="Στάθης Καπ" w:date="2023-03-07T00:30:00Z">
        <w:r w:rsidDel="00CE03CB">
          <w:delText>registry</w:delText>
        </w:r>
      </w:del>
      <w:ins w:id="5024" w:author="Στάθης Καπ" w:date="2023-03-07T00:30:00Z">
        <w:r w:rsidR="00CE03CB">
          <w:t>hi</w:t>
        </w:r>
      </w:ins>
      <w:ins w:id="5025" w:author="Στάθης Καπ" w:date="2023-03-07T00:32:00Z">
        <w:r w:rsidR="00FD07BD">
          <w:t>story</w:t>
        </w:r>
      </w:ins>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60093E">
      <w:pPr>
        <w:ind w:firstLine="720"/>
        <w:rPr>
          <w:ins w:id="5026" w:author="Στάθης Καπ" w:date="2023-02-01T21:27:00Z"/>
          <w:lang w:val="el-GR"/>
        </w:rPr>
        <w:pPrChange w:id="5027" w:author="Στάθης Καπ" w:date="2023-03-13T04:22:00Z">
          <w:pPr/>
        </w:pPrChange>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43421D" w14:paraId="0D2ED3FE" w14:textId="77777777" w:rsidTr="00237FE3">
        <w:trPr>
          <w:ins w:id="5028" w:author="Στάθης Καπ" w:date="2023-02-01T21:27:00Z"/>
        </w:trPr>
        <w:tc>
          <w:tcPr>
            <w:tcW w:w="350" w:type="pct"/>
          </w:tcPr>
          <w:p w14:paraId="08C5AE9B" w14:textId="77777777" w:rsidR="0043421D" w:rsidRDefault="0043421D">
            <w:pPr>
              <w:spacing w:after="160"/>
              <w:rPr>
                <w:ins w:id="5029" w:author="Στάθης Καπ" w:date="2023-02-01T21:27:00Z"/>
                <w:lang w:val="el-GR"/>
              </w:rPr>
              <w:pPrChange w:id="5030" w:author="Στάθης Καπ" w:date="2023-02-01T08:46:00Z">
                <w:pPr/>
              </w:pPrChange>
            </w:pPr>
          </w:p>
        </w:tc>
        <w:tc>
          <w:tcPr>
            <w:tcW w:w="4300" w:type="pct"/>
          </w:tcPr>
          <w:p w14:paraId="22C82702" w14:textId="3D089422" w:rsidR="0043421D" w:rsidRPr="005846FF" w:rsidRDefault="0043421D">
            <w:pPr>
              <w:spacing w:after="160"/>
              <w:rPr>
                <w:ins w:id="5031" w:author="Στάθης Καπ" w:date="2023-02-01T21:27:00Z"/>
                <w:lang w:val="el-GR"/>
              </w:rPr>
              <w:pPrChange w:id="5032" w:author="Στάθης Καπ" w:date="2023-02-01T08:46:00Z">
                <w:pPr/>
              </w:pPrChange>
            </w:pPr>
            <m:oMathPara>
              <m:oMath>
                <m:r>
                  <w:ins w:id="5033" w:author="Στάθης Καπ" w:date="2023-02-01T21:27:00Z">
                    <w:rPr>
                      <w:rFonts w:ascii="Cambria Math" w:hAnsi="Cambria Math"/>
                      <w:lang w:val="el-GR"/>
                    </w:rPr>
                    <m:t>scor</m:t>
                  </w:ins>
                </m:r>
                <m:sSub>
                  <m:sSubPr>
                    <m:ctrlPr>
                      <w:ins w:id="5034" w:author="Στάθης Καπ" w:date="2023-02-01T21:27:00Z">
                        <w:rPr>
                          <w:rFonts w:ascii="Cambria Math" w:hAnsi="Cambria Math"/>
                          <w:i/>
                          <w:lang w:val="el-GR"/>
                        </w:rPr>
                      </w:ins>
                    </m:ctrlPr>
                  </m:sSubPr>
                  <m:e>
                    <m:r>
                      <w:ins w:id="5035" w:author="Στάθης Καπ" w:date="2023-02-01T21:27:00Z">
                        <w:rPr>
                          <w:rFonts w:ascii="Cambria Math" w:hAnsi="Cambria Math"/>
                          <w:lang w:val="el-GR"/>
                        </w:rPr>
                        <m:t>e</m:t>
                      </w:ins>
                    </m:r>
                  </m:e>
                  <m:sub>
                    <m:r>
                      <w:ins w:id="5036" w:author="Στάθης Καπ" w:date="2023-02-01T21:27:00Z">
                        <w:rPr>
                          <w:rFonts w:ascii="Cambria Math" w:hAnsi="Cambria Math"/>
                          <w:lang w:val="el-GR"/>
                        </w:rPr>
                        <m:t>ik</m:t>
                      </w:ins>
                    </m:r>
                  </m:sub>
                </m:sSub>
                <m:r>
                  <w:ins w:id="5037" w:author="Στάθης Καπ" w:date="2023-02-01T21:27:00Z">
                    <w:rPr>
                      <w:rFonts w:ascii="Cambria Math" w:hAnsi="Cambria Math"/>
                      <w:lang w:val="el-GR"/>
                    </w:rPr>
                    <m:t>=activityRati</m:t>
                  </w:ins>
                </m:r>
                <m:sSub>
                  <m:sSubPr>
                    <m:ctrlPr>
                      <w:ins w:id="5038" w:author="Στάθης Καπ" w:date="2023-02-01T21:27:00Z">
                        <w:rPr>
                          <w:rFonts w:ascii="Cambria Math" w:hAnsi="Cambria Math"/>
                          <w:i/>
                          <w:lang w:val="el-GR"/>
                        </w:rPr>
                      </w:ins>
                    </m:ctrlPr>
                  </m:sSubPr>
                  <m:e>
                    <m:r>
                      <w:ins w:id="5039" w:author="Στάθης Καπ" w:date="2023-02-01T21:27:00Z">
                        <w:rPr>
                          <w:rFonts w:ascii="Cambria Math" w:hAnsi="Cambria Math"/>
                          <w:lang w:val="el-GR"/>
                        </w:rPr>
                        <m:t>o</m:t>
                      </w:ins>
                    </m:r>
                  </m:e>
                  <m:sub>
                    <m:r>
                      <w:ins w:id="5040" w:author="Στάθης Καπ" w:date="2023-02-01T21:27:00Z">
                        <w:rPr>
                          <w:rFonts w:ascii="Cambria Math" w:hAnsi="Cambria Math"/>
                          <w:lang w:val="el-GR"/>
                        </w:rPr>
                        <m:t>ik</m:t>
                      </w:ins>
                    </m:r>
                  </m:sub>
                </m:sSub>
                <m:r>
                  <w:ins w:id="5041" w:author="Στάθης Καπ" w:date="2023-02-01T21:27:00Z">
                    <w:rPr>
                      <w:rFonts w:ascii="Cambria Math" w:hAnsi="Cambria Math"/>
                      <w:lang w:val="el-GR"/>
                    </w:rPr>
                    <m:t>∙</m:t>
                  </w:ins>
                </m:r>
                <m:f>
                  <m:fPr>
                    <m:ctrlPr>
                      <w:ins w:id="5042" w:author="Στάθης Καπ" w:date="2023-02-01T21:27:00Z">
                        <w:rPr>
                          <w:rFonts w:ascii="Cambria Math" w:hAnsi="Cambria Math"/>
                          <w:i/>
                          <w:lang w:val="el-GR"/>
                        </w:rPr>
                      </w:ins>
                    </m:ctrlPr>
                  </m:fPr>
                  <m:num>
                    <m:sSub>
                      <m:sSubPr>
                        <m:ctrlPr>
                          <w:ins w:id="5043" w:author="Στάθης Καπ" w:date="2023-02-01T21:27:00Z">
                            <w:rPr>
                              <w:rFonts w:ascii="Cambria Math" w:hAnsi="Cambria Math"/>
                              <w:i/>
                              <w:lang w:val="el-GR"/>
                            </w:rPr>
                          </w:ins>
                        </m:ctrlPr>
                      </m:sSubPr>
                      <m:e>
                        <m:r>
                          <w:ins w:id="5044" w:author="Στάθης Καπ" w:date="2023-02-01T21:27:00Z">
                            <w:rPr>
                              <w:rFonts w:ascii="Cambria Math" w:hAnsi="Cambria Math"/>
                              <w:lang w:val="el-GR"/>
                            </w:rPr>
                            <m:t>S</m:t>
                          </w:ins>
                        </m:r>
                      </m:e>
                      <m:sub>
                        <m:r>
                          <w:ins w:id="5045" w:author="Στάθης Καπ" w:date="2023-02-01T21:27:00Z">
                            <w:rPr>
                              <w:rFonts w:ascii="Cambria Math" w:hAnsi="Cambria Math"/>
                              <w:lang w:val="el-GR"/>
                            </w:rPr>
                            <m:t>ik</m:t>
                          </w:ins>
                        </m:r>
                      </m:sub>
                    </m:sSub>
                  </m:num>
                  <m:den>
                    <m:sSub>
                      <m:sSubPr>
                        <m:ctrlPr>
                          <w:ins w:id="5046" w:author="Στάθης Καπ" w:date="2023-02-01T21:27:00Z">
                            <w:rPr>
                              <w:rFonts w:ascii="Cambria Math" w:hAnsi="Cambria Math"/>
                              <w:i/>
                              <w:lang w:val="el-GR"/>
                            </w:rPr>
                          </w:ins>
                        </m:ctrlPr>
                      </m:sSubPr>
                      <m:e>
                        <m:r>
                          <w:ins w:id="5047" w:author="Στάθης Καπ" w:date="2023-02-01T21:27:00Z">
                            <w:rPr>
                              <w:rFonts w:ascii="Cambria Math" w:hAnsi="Cambria Math"/>
                              <w:lang w:val="el-GR"/>
                            </w:rPr>
                            <m:t>N</m:t>
                          </w:ins>
                        </m:r>
                      </m:e>
                      <m:sub>
                        <m:r>
                          <w:ins w:id="5048" w:author="Στάθης Καπ" w:date="2023-02-01T21:27:00Z">
                            <w:rPr>
                              <w:rFonts w:ascii="Cambria Math" w:hAnsi="Cambria Math"/>
                              <w:lang w:val="el-GR"/>
                            </w:rPr>
                            <m:t>ik</m:t>
                          </w:ins>
                        </m:r>
                      </m:sub>
                    </m:sSub>
                  </m:den>
                </m:f>
              </m:oMath>
            </m:oMathPara>
          </w:p>
        </w:tc>
        <w:tc>
          <w:tcPr>
            <w:tcW w:w="350" w:type="pct"/>
            <w:vAlign w:val="center"/>
          </w:tcPr>
          <w:p w14:paraId="738D4221" w14:textId="33CBB599" w:rsidR="0043421D" w:rsidRPr="00603993" w:rsidRDefault="0043421D" w:rsidP="00237FE3">
            <w:pPr>
              <w:pStyle w:val="Caption"/>
              <w:spacing w:after="160"/>
              <w:rPr>
                <w:ins w:id="5049" w:author="Στάθης Καπ" w:date="2023-02-01T21:27:00Z"/>
                <w:rPrChange w:id="5050" w:author="Στάθης Καπ" w:date="2023-02-01T08:49:00Z">
                  <w:rPr>
                    <w:ins w:id="5051" w:author="Στάθης Καπ" w:date="2023-02-01T21:27:00Z"/>
                    <w:lang w:val="el-GR"/>
                  </w:rPr>
                </w:rPrChange>
              </w:rPr>
            </w:pPr>
            <w:ins w:id="5052" w:author="Στάθης Καπ" w:date="2023-02-01T21:27: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053"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054" w:author="Στάθης Καπ" w:date="2023-03-11T10:39:00Z">
              <w:r w:rsidR="00657928">
                <w:rPr>
                  <w:noProof/>
                  <w:lang w:val="el-GR"/>
                </w:rPr>
                <w:t>5</w:t>
              </w:r>
            </w:ins>
            <w:del w:id="5055" w:author="Στάθης Καπ" w:date="2023-03-07T05:32:00Z">
              <w:r w:rsidR="00EB09EC" w:rsidDel="006A55A9">
                <w:rPr>
                  <w:noProof/>
                  <w:lang w:val="el-GR"/>
                </w:rPr>
                <w:delText>1</w:delText>
              </w:r>
            </w:del>
            <w:ins w:id="5056" w:author="Στάθης Καπ" w:date="2023-02-01T21:27:00Z">
              <w:r>
                <w:rPr>
                  <w:lang w:val="el-GR"/>
                </w:rPr>
                <w:fldChar w:fldCharType="end"/>
              </w:r>
              <w:r>
                <w:t>)</w:t>
              </w:r>
            </w:ins>
          </w:p>
        </w:tc>
      </w:tr>
    </w:tbl>
    <w:p w14:paraId="338A1B4E" w14:textId="23A1CFCB" w:rsidR="0043421D" w:rsidDel="00F65311" w:rsidRDefault="0043421D" w:rsidP="00012557">
      <w:pPr>
        <w:rPr>
          <w:del w:id="5057" w:author="Στάθης Καπ" w:date="2023-02-01T21:27:00Z"/>
          <w:lang w:val="el-GR"/>
        </w:rPr>
      </w:pPr>
    </w:p>
    <w:p w14:paraId="0EEC1303" w14:textId="455042D8" w:rsidR="006B6447" w:rsidRPr="00281BD0" w:rsidDel="008D495F" w:rsidRDefault="006B6447" w:rsidP="00012557">
      <w:pPr>
        <w:rPr>
          <w:del w:id="5058" w:author="Στάθης Καπ" w:date="2023-02-01T21:27:00Z"/>
          <w:rFonts w:eastAsiaTheme="minorEastAsia"/>
          <w:i/>
          <w:lang w:val="el-GR"/>
        </w:rPr>
      </w:pPr>
      <m:oMathPara>
        <m:oMath>
          <m:r>
            <w:del w:id="5059" w:author="Στάθης Καπ" w:date="2023-02-01T21:27:00Z">
              <w:rPr>
                <w:rFonts w:ascii="Cambria Math" w:hAnsi="Cambria Math"/>
                <w:lang w:val="el-GR"/>
              </w:rPr>
              <m:t>scor</m:t>
            </w:del>
          </m:r>
          <m:sSub>
            <m:sSubPr>
              <m:ctrlPr>
                <w:del w:id="5060" w:author="Στάθης Καπ" w:date="2023-02-01T21:27:00Z">
                  <w:rPr>
                    <w:rFonts w:ascii="Cambria Math" w:hAnsi="Cambria Math"/>
                    <w:i/>
                    <w:lang w:val="el-GR"/>
                  </w:rPr>
                </w:del>
              </m:ctrlPr>
            </m:sSubPr>
            <m:e>
              <m:r>
                <w:del w:id="5061" w:author="Στάθης Καπ" w:date="2023-02-01T21:27:00Z">
                  <w:rPr>
                    <w:rFonts w:ascii="Cambria Math" w:hAnsi="Cambria Math"/>
                    <w:lang w:val="el-GR"/>
                  </w:rPr>
                  <m:t>e</m:t>
                </w:del>
              </m:r>
            </m:e>
            <m:sub>
              <m:r>
                <w:del w:id="5062" w:author="Στάθης Καπ" w:date="2023-02-01T21:27:00Z">
                  <w:rPr>
                    <w:rFonts w:ascii="Cambria Math" w:hAnsi="Cambria Math"/>
                    <w:lang w:val="el-GR"/>
                  </w:rPr>
                  <m:t>ik</m:t>
                </w:del>
              </m:r>
            </m:sub>
          </m:sSub>
          <m:r>
            <w:del w:id="5063" w:author="Στάθης Καπ" w:date="2023-02-01T21:27:00Z">
              <w:rPr>
                <w:rFonts w:ascii="Cambria Math" w:hAnsi="Cambria Math"/>
                <w:lang w:val="el-GR"/>
              </w:rPr>
              <m:t>=activityRati</m:t>
            </w:del>
          </m:r>
          <m:sSub>
            <m:sSubPr>
              <m:ctrlPr>
                <w:del w:id="5064" w:author="Στάθης Καπ" w:date="2023-02-01T21:27:00Z">
                  <w:rPr>
                    <w:rFonts w:ascii="Cambria Math" w:hAnsi="Cambria Math"/>
                    <w:i/>
                    <w:lang w:val="el-GR"/>
                  </w:rPr>
                </w:del>
              </m:ctrlPr>
            </m:sSubPr>
            <m:e>
              <m:r>
                <w:del w:id="5065" w:author="Στάθης Καπ" w:date="2023-02-01T21:27:00Z">
                  <w:rPr>
                    <w:rFonts w:ascii="Cambria Math" w:hAnsi="Cambria Math"/>
                    <w:lang w:val="el-GR"/>
                  </w:rPr>
                  <m:t>o</m:t>
                </w:del>
              </m:r>
            </m:e>
            <m:sub>
              <m:r>
                <w:del w:id="5066" w:author="Στάθης Καπ" w:date="2023-02-01T21:27:00Z">
                  <w:rPr>
                    <w:rFonts w:ascii="Cambria Math" w:hAnsi="Cambria Math"/>
                    <w:lang w:val="el-GR"/>
                  </w:rPr>
                  <m:t>ik</m:t>
                </w:del>
              </m:r>
            </m:sub>
          </m:sSub>
          <m:r>
            <w:del w:id="5067" w:author="Στάθης Καπ" w:date="2023-02-01T21:27:00Z">
              <w:rPr>
                <w:rFonts w:ascii="Cambria Math" w:hAnsi="Cambria Math"/>
                <w:lang w:val="el-GR"/>
              </w:rPr>
              <m:t>∙</m:t>
            </w:del>
          </m:r>
          <m:f>
            <m:fPr>
              <m:ctrlPr>
                <w:del w:id="5068" w:author="Στάθης Καπ" w:date="2023-02-01T21:27:00Z">
                  <w:rPr>
                    <w:rFonts w:ascii="Cambria Math" w:hAnsi="Cambria Math"/>
                    <w:i/>
                    <w:lang w:val="el-GR"/>
                  </w:rPr>
                </w:del>
              </m:ctrlPr>
            </m:fPr>
            <m:num>
              <m:sSub>
                <m:sSubPr>
                  <m:ctrlPr>
                    <w:del w:id="5069" w:author="Στάθης Καπ" w:date="2023-02-01T21:27:00Z">
                      <w:rPr>
                        <w:rFonts w:ascii="Cambria Math" w:hAnsi="Cambria Math"/>
                        <w:i/>
                        <w:lang w:val="el-GR"/>
                      </w:rPr>
                    </w:del>
                  </m:ctrlPr>
                </m:sSubPr>
                <m:e>
                  <m:r>
                    <w:del w:id="5070" w:author="Στάθης Καπ" w:date="2023-02-01T21:27:00Z">
                      <w:rPr>
                        <w:rFonts w:ascii="Cambria Math" w:hAnsi="Cambria Math"/>
                        <w:lang w:val="el-GR"/>
                      </w:rPr>
                      <m:t>S</m:t>
                    </w:del>
                  </m:r>
                </m:e>
                <m:sub>
                  <m:r>
                    <w:del w:id="5071" w:author="Στάθης Καπ" w:date="2023-02-01T21:27:00Z">
                      <w:rPr>
                        <w:rFonts w:ascii="Cambria Math" w:hAnsi="Cambria Math"/>
                        <w:lang w:val="el-GR"/>
                      </w:rPr>
                      <m:t>ik</m:t>
                    </w:del>
                  </m:r>
                </m:sub>
              </m:sSub>
            </m:num>
            <m:den>
              <m:sSub>
                <m:sSubPr>
                  <m:ctrlPr>
                    <w:del w:id="5072" w:author="Στάθης Καπ" w:date="2023-02-01T21:27:00Z">
                      <w:rPr>
                        <w:rFonts w:ascii="Cambria Math" w:hAnsi="Cambria Math"/>
                        <w:i/>
                        <w:lang w:val="el-GR"/>
                      </w:rPr>
                    </w:del>
                  </m:ctrlPr>
                </m:sSubPr>
                <m:e>
                  <m:r>
                    <w:del w:id="5073" w:author="Στάθης Καπ" w:date="2023-02-01T21:27:00Z">
                      <w:rPr>
                        <w:rFonts w:ascii="Cambria Math" w:hAnsi="Cambria Math"/>
                        <w:lang w:val="el-GR"/>
                      </w:rPr>
                      <m:t>N</m:t>
                    </w:del>
                  </m:r>
                </m:e>
                <m:sub>
                  <m:r>
                    <w:del w:id="5074"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5075" w:author="Στάθης Καπ" w:date="2023-02-02T08:06:00Z">
            <w:rPr>
              <w:rFonts w:ascii="Cambria Math" w:hAnsi="Cambria Math"/>
              <w:lang w:val="el-GR"/>
            </w:rPr>
            <m:t>acti</m:t>
          </w:ins>
        </m:r>
        <m:r>
          <w:ins w:id="5076" w:author="Στάθης Καπ" w:date="2023-02-02T08:07:00Z">
            <w:rPr>
              <w:rFonts w:ascii="Cambria Math" w:hAnsi="Cambria Math"/>
              <w:lang w:val="el-GR"/>
            </w:rPr>
            <m:t>vityRati</m:t>
          </w:ins>
        </m:r>
        <m:sSub>
          <m:sSubPr>
            <m:ctrlPr>
              <w:ins w:id="5077" w:author="Στάθης Καπ" w:date="2023-02-02T08:07:00Z">
                <w:rPr>
                  <w:rFonts w:ascii="Cambria Math" w:hAnsi="Cambria Math"/>
                  <w:i/>
                  <w:lang w:val="el-GR"/>
                </w:rPr>
              </w:ins>
            </m:ctrlPr>
          </m:sSubPr>
          <m:e>
            <m:r>
              <w:ins w:id="5078" w:author="Στάθης Καπ" w:date="2023-02-02T08:07:00Z">
                <w:rPr>
                  <w:rFonts w:ascii="Cambria Math" w:hAnsi="Cambria Math"/>
                  <w:lang w:val="el-GR"/>
                </w:rPr>
                <m:t>o</m:t>
              </w:ins>
            </m:r>
          </m:e>
          <m:sub>
            <m:r>
              <w:ins w:id="5079" w:author="Στάθης Καπ" w:date="2023-02-02T08:07:00Z">
                <w:rPr>
                  <w:rFonts w:ascii="Cambria Math" w:hAnsi="Cambria Math"/>
                  <w:lang w:val="el-GR"/>
                </w:rPr>
                <m:t>ik</m:t>
              </w:ins>
            </m:r>
          </m:sub>
        </m:sSub>
      </m:oMath>
      <w:del w:id="5080" w:author="Στάθης Καπ" w:date="2023-02-02T08:06:00Z">
        <w:r w:rsidR="000F2BD3" w:rsidRPr="00A045E7" w:rsidDel="004B0943">
          <w:rPr>
            <w:highlight w:val="yellow"/>
            <w:rPrChange w:id="5081" w:author=" " w:date="2023-02-01T06:01:00Z">
              <w:rPr/>
            </w:rPrChange>
          </w:rPr>
          <w:delText>activityRatio</w:delText>
        </w:r>
        <w:r w:rsidR="00A33AA4" w:rsidRPr="00A045E7" w:rsidDel="004B0943">
          <w:rPr>
            <w:highlight w:val="yellow"/>
            <w:lang w:val="el-GR"/>
            <w:rPrChange w:id="5082" w:author=" " w:date="2023-02-01T06:01:00Z">
              <w:rPr>
                <w:lang w:val="el-GR"/>
              </w:rPr>
            </w:rPrChange>
          </w:rPr>
          <w:delText>{</w:delText>
        </w:r>
        <w:r w:rsidR="000F2BD3" w:rsidRPr="00A045E7" w:rsidDel="004B0943">
          <w:rPr>
            <w:highlight w:val="yellow"/>
            <w:rPrChange w:id="5083" w:author=" " w:date="2023-02-01T06:01:00Z">
              <w:rPr/>
            </w:rPrChange>
          </w:rPr>
          <w:delText>ik</w:delText>
        </w:r>
        <w:r w:rsidR="00A33AA4" w:rsidRPr="00A045E7" w:rsidDel="004B0943">
          <w:rPr>
            <w:highlight w:val="yellow"/>
            <w:lang w:val="el-GR"/>
            <w:rPrChange w:id="5084" w:author=" " w:date="2023-02-01T06:01:00Z">
              <w:rPr>
                <w:lang w:val="el-GR"/>
              </w:rPr>
            </w:rPrChange>
          </w:rPr>
          <w:delText>}</w:delText>
        </w:r>
      </w:del>
      <w:r w:rsidR="000F2BD3" w:rsidRPr="005510AA">
        <w:rPr>
          <w:lang w:val="el-GR"/>
        </w:rPr>
        <w:t xml:space="preserve"> άρα και το </w:t>
      </w:r>
      <m:oMath>
        <m:r>
          <w:ins w:id="5085" w:author="Στάθης Καπ" w:date="2023-02-02T08:07:00Z">
            <w:rPr>
              <w:rFonts w:ascii="Cambria Math" w:hAnsi="Cambria Math"/>
              <w:lang w:val="el-GR"/>
            </w:rPr>
            <m:t>scor</m:t>
          </w:ins>
        </m:r>
        <m:sSub>
          <m:sSubPr>
            <m:ctrlPr>
              <w:ins w:id="5086" w:author="Στάθης Καπ" w:date="2023-02-02T08:07:00Z">
                <w:rPr>
                  <w:rFonts w:ascii="Cambria Math" w:hAnsi="Cambria Math"/>
                  <w:i/>
                  <w:lang w:val="el-GR"/>
                </w:rPr>
              </w:ins>
            </m:ctrlPr>
          </m:sSubPr>
          <m:e>
            <m:r>
              <w:ins w:id="5087" w:author="Στάθης Καπ" w:date="2023-02-02T08:07:00Z">
                <w:rPr>
                  <w:rFonts w:ascii="Cambria Math" w:hAnsi="Cambria Math"/>
                  <w:lang w:val="el-GR"/>
                </w:rPr>
                <m:t>e</m:t>
              </w:ins>
            </m:r>
          </m:e>
          <m:sub>
            <m:r>
              <w:ins w:id="5088" w:author="Στάθης Καπ" w:date="2023-02-02T08:07:00Z">
                <w:rPr>
                  <w:rFonts w:ascii="Cambria Math" w:hAnsi="Cambria Math"/>
                  <w:lang w:val="el-GR"/>
                </w:rPr>
                <m:t>ik</m:t>
              </w:ins>
            </m:r>
          </m:sub>
        </m:sSub>
      </m:oMath>
      <w:del w:id="5089" w:author="Στάθης Καπ" w:date="2023-02-02T08:07:00Z">
        <w:r w:rsidR="000F2BD3" w:rsidRPr="00A045E7" w:rsidDel="00BA0F54">
          <w:rPr>
            <w:highlight w:val="yellow"/>
            <w:rPrChange w:id="5090" w:author=" " w:date="2023-02-01T06:01:00Z">
              <w:rPr/>
            </w:rPrChange>
          </w:rPr>
          <w:delText>score</w:delText>
        </w:r>
        <w:r w:rsidR="006D14D2" w:rsidRPr="00A045E7" w:rsidDel="00BA0F54">
          <w:rPr>
            <w:highlight w:val="yellow"/>
            <w:lang w:val="el-GR"/>
            <w:rPrChange w:id="5091" w:author=" " w:date="2023-02-01T06:01:00Z">
              <w:rPr>
                <w:lang w:val="el-GR"/>
              </w:rPr>
            </w:rPrChange>
          </w:rPr>
          <w:delText>{</w:delText>
        </w:r>
        <w:r w:rsidR="000F2BD3" w:rsidRPr="00A045E7" w:rsidDel="00BA0F54">
          <w:rPr>
            <w:highlight w:val="yellow"/>
            <w:rPrChange w:id="5092" w:author=" " w:date="2023-02-01T06:01:00Z">
              <w:rPr/>
            </w:rPrChange>
          </w:rPr>
          <w:delText>ik</w:delText>
        </w:r>
        <w:r w:rsidR="006D14D2" w:rsidRPr="00A045E7" w:rsidDel="00BA0F54">
          <w:rPr>
            <w:highlight w:val="yellow"/>
            <w:lang w:val="el-GR"/>
            <w:rPrChange w:id="5093"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0B588F2" w:rsidR="00227696" w:rsidRPr="00A34A96" w:rsidRDefault="00114CDB"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5094" w:author=" " w:date="2023-01-29T18:21:00Z">
        <w:del w:id="5095" w:author="Στάθης Καπ" w:date="2023-03-07T14:58:00Z">
          <w:r w:rsidR="00144F68" w:rsidDel="00406DF0">
            <w:rPr>
              <w:lang w:val="el-GR"/>
            </w:rPr>
            <w:delText>τ</w:delText>
          </w:r>
        </w:del>
      </w:ins>
      <w:ins w:id="5096" w:author="Στάθης Καπ" w:date="2023-03-07T14:58:00Z">
        <w:r w:rsidR="00406DF0">
          <w:rPr>
            <w:lang w:val="el-GR"/>
          </w:rPr>
          <w:t xml:space="preserve">τις φορές </w:t>
        </w:r>
      </w:ins>
      <w:ins w:id="5097" w:author=" " w:date="2023-01-29T18:21:00Z">
        <w:del w:id="5098" w:author="Στάθης Καπ" w:date="2023-03-07T14:58:00Z">
          <w:r w:rsidR="00144F68" w:rsidDel="00406DF0">
            <w:rPr>
              <w:lang w:val="el-GR"/>
            </w:rPr>
            <w:delText>ο πλ</w:delText>
          </w:r>
        </w:del>
      </w:ins>
      <w:ins w:id="5099" w:author=" " w:date="2023-01-29T18:22:00Z">
        <w:del w:id="5100" w:author="Στάθης Καπ" w:date="2023-03-07T14:58:00Z">
          <w:r w:rsidR="00144F68" w:rsidDel="00406DF0">
            <w:rPr>
              <w:lang w:val="el-GR"/>
            </w:rPr>
            <w:delText xml:space="preserve">ήθος των φορών </w:delText>
          </w:r>
        </w:del>
      </w:ins>
      <w:del w:id="5101" w:author="Στάθης Καπ" w:date="2023-03-07T14:58:00Z">
        <w:r w:rsidR="00227696" w:rsidRPr="000A07B3" w:rsidDel="00406DF0">
          <w:rPr>
            <w:lang w:val="el-GR"/>
          </w:rPr>
          <w:delText xml:space="preserve">τον αριθμό </w:delText>
        </w:r>
      </w:del>
      <w:r w:rsidR="00227696" w:rsidRPr="000A07B3">
        <w:rPr>
          <w:lang w:val="el-GR"/>
        </w:rPr>
        <w:t xml:space="preserve">που ο κόμβος </w:t>
      </w:r>
      <w:r w:rsidR="00227696">
        <w:t>i</w:t>
      </w:r>
      <w:r w:rsidR="00227696" w:rsidRPr="000A07B3">
        <w:rPr>
          <w:lang w:val="el-GR"/>
        </w:rPr>
        <w:t xml:space="preserve"> </w:t>
      </w:r>
      <w:del w:id="5102"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5103"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5104" w:author="Στάθης Καπ" w:date="2023-02-09T17:49:00Z">
        <w:r w:rsidR="00227696" w:rsidRPr="000A07B3" w:rsidDel="007E5B7F">
          <w:rPr>
            <w:lang w:val="el-GR"/>
          </w:rPr>
          <w:delText xml:space="preserve">επιδιώκουμε </w:delText>
        </w:r>
      </w:del>
      <w:ins w:id="5105"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5106" w:author="Στάθης Καπ" w:date="2023-02-02T08:07:00Z">
                <w:rPr>
                  <w:rFonts w:ascii="Cambria Math" w:hAnsi="Cambria Math"/>
                  <w:i/>
                  <w:lang w:val="el-GR"/>
                </w:rPr>
              </w:ins>
            </m:ctrlPr>
          </m:sSubPr>
          <m:e>
            <m:r>
              <w:ins w:id="5107" w:author="Στάθης Καπ" w:date="2023-02-02T08:07:00Z">
                <w:rPr>
                  <w:rFonts w:ascii="Cambria Math" w:hAnsi="Cambria Math"/>
                  <w:lang w:val="el-GR"/>
                </w:rPr>
                <m:t>N</m:t>
              </w:ins>
            </m:r>
          </m:e>
          <m:sub>
            <m:r>
              <w:ins w:id="5108" w:author="Στάθης Καπ" w:date="2023-02-02T08:07:00Z">
                <w:rPr>
                  <w:rFonts w:ascii="Cambria Math" w:hAnsi="Cambria Math"/>
                  <w:lang w:val="el-GR"/>
                </w:rPr>
                <m:t>ik</m:t>
              </w:ins>
            </m:r>
          </m:sub>
        </m:sSub>
      </m:oMath>
      <w:del w:id="5109" w:author="Στάθης Καπ" w:date="2023-02-02T08:07:00Z">
        <w:r w:rsidR="00227696" w:rsidRPr="00144F68" w:rsidDel="007A75BA">
          <w:rPr>
            <w:highlight w:val="yellow"/>
            <w:rPrChange w:id="5110" w:author=" " w:date="2023-02-01T06:01:00Z">
              <w:rPr/>
            </w:rPrChange>
          </w:rPr>
          <w:delText>N</w:delText>
        </w:r>
        <w:r w:rsidR="00AC3D02" w:rsidRPr="00144F68" w:rsidDel="007A75BA">
          <w:rPr>
            <w:highlight w:val="yellow"/>
            <w:lang w:val="el-GR"/>
            <w:rPrChange w:id="5111" w:author=" " w:date="2023-02-01T06:01:00Z">
              <w:rPr>
                <w:lang w:val="el-GR"/>
              </w:rPr>
            </w:rPrChange>
          </w:rPr>
          <w:delText>{</w:delText>
        </w:r>
        <w:r w:rsidR="00227696" w:rsidRPr="00144F68" w:rsidDel="007A75BA">
          <w:rPr>
            <w:highlight w:val="yellow"/>
            <w:rPrChange w:id="5112" w:author=" " w:date="2023-02-01T06:01:00Z">
              <w:rPr/>
            </w:rPrChange>
          </w:rPr>
          <w:delText>ik</w:delText>
        </w:r>
        <w:r w:rsidR="00AC3D02" w:rsidRPr="00144F68" w:rsidDel="007A75BA">
          <w:rPr>
            <w:highlight w:val="yellow"/>
            <w:lang w:val="el-GR"/>
            <w:rPrChange w:id="5113" w:author=" " w:date="2023-02-01T06:01:00Z">
              <w:rPr>
                <w:lang w:val="el-GR"/>
              </w:rPr>
            </w:rPrChange>
          </w:rPr>
          <w:delText>}</w:delText>
        </w:r>
      </w:del>
      <w:r w:rsidR="00227696" w:rsidRPr="000A07B3">
        <w:rPr>
          <w:lang w:val="el-GR"/>
        </w:rPr>
        <w:t xml:space="preserve"> συνεχίσει να αυξάνεται, το</w:t>
      </w:r>
      <w:ins w:id="5114" w:author="Στάθης Καπ" w:date="2023-02-02T08:07:00Z">
        <w:r w:rsidR="009C1801" w:rsidRPr="00CA02E5">
          <w:rPr>
            <w:lang w:val="el-GR"/>
            <w:rPrChange w:id="5115" w:author="Στάθης Καπ" w:date="2023-02-02T08:07:00Z">
              <w:rPr/>
            </w:rPrChange>
          </w:rPr>
          <w:t xml:space="preserve"> </w:t>
        </w:r>
      </w:ins>
      <m:oMath>
        <m:r>
          <w:ins w:id="5116" w:author="Στάθης Καπ" w:date="2023-02-02T08:07:00Z">
            <w:rPr>
              <w:rFonts w:ascii="Cambria Math" w:hAnsi="Cambria Math"/>
            </w:rPr>
            <m:t>scor</m:t>
          </w:ins>
        </m:r>
        <m:sSub>
          <m:sSubPr>
            <m:ctrlPr>
              <w:ins w:id="5117" w:author="Στάθης Καπ" w:date="2023-02-02T08:07:00Z">
                <w:rPr>
                  <w:rFonts w:ascii="Cambria Math" w:hAnsi="Cambria Math"/>
                  <w:i/>
                </w:rPr>
              </w:ins>
            </m:ctrlPr>
          </m:sSubPr>
          <m:e>
            <m:r>
              <w:ins w:id="5118" w:author="Στάθης Καπ" w:date="2023-02-02T08:07:00Z">
                <w:rPr>
                  <w:rFonts w:ascii="Cambria Math" w:hAnsi="Cambria Math"/>
                </w:rPr>
                <m:t>e</m:t>
              </w:ins>
            </m:r>
          </m:e>
          <m:sub>
            <m:r>
              <w:ins w:id="5119" w:author="Στάθης Καπ" w:date="2023-02-02T08:07:00Z">
                <w:rPr>
                  <w:rFonts w:ascii="Cambria Math" w:hAnsi="Cambria Math"/>
                </w:rPr>
                <m:t>ik</m:t>
              </w:ins>
            </m:r>
          </m:sub>
        </m:sSub>
      </m:oMath>
      <w:del w:id="5120" w:author="Στάθης Καπ" w:date="2023-02-02T08:07:00Z">
        <w:r w:rsidR="00227696" w:rsidRPr="000A07B3" w:rsidDel="009C1801">
          <w:rPr>
            <w:lang w:val="el-GR"/>
          </w:rPr>
          <w:delText xml:space="preserve"> </w:delText>
        </w:r>
        <w:r w:rsidR="00227696" w:rsidRPr="00144F68" w:rsidDel="009C1801">
          <w:rPr>
            <w:highlight w:val="yellow"/>
            <w:rPrChange w:id="5121" w:author=" " w:date="2023-02-01T06:01:00Z">
              <w:rPr/>
            </w:rPrChange>
          </w:rPr>
          <w:delText>score</w:delText>
        </w:r>
        <w:r w:rsidR="0028029A" w:rsidRPr="00144F68" w:rsidDel="009C1801">
          <w:rPr>
            <w:highlight w:val="yellow"/>
            <w:lang w:val="el-GR"/>
            <w:rPrChange w:id="5122" w:author=" " w:date="2023-02-01T06:01:00Z">
              <w:rPr>
                <w:lang w:val="el-GR"/>
              </w:rPr>
            </w:rPrChange>
          </w:rPr>
          <w:delText>{</w:delText>
        </w:r>
        <w:r w:rsidR="00227696" w:rsidRPr="00144F68" w:rsidDel="009C1801">
          <w:rPr>
            <w:highlight w:val="yellow"/>
            <w:rPrChange w:id="5123" w:author=" " w:date="2023-02-01T06:01:00Z">
              <w:rPr/>
            </w:rPrChange>
          </w:rPr>
          <w:delText>ik</w:delText>
        </w:r>
        <w:r w:rsidR="0028029A" w:rsidRPr="00144F68" w:rsidDel="009C1801">
          <w:rPr>
            <w:highlight w:val="yellow"/>
            <w:lang w:val="el-GR"/>
            <w:rPrChange w:id="5124"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11B066FA" w:rsidR="00A34A96" w:rsidRPr="007A39F8" w:rsidRDefault="00114CDB"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5125" w:author="Charalampos Konstantopoulos" w:date="2023-02-01T06:01:00Z">
        <w:r w:rsidR="00A34A96" w:rsidRPr="00E4151C">
          <w:rPr>
            <w:lang w:val="el-GR"/>
          </w:rPr>
          <w:delText>τον</w:delText>
        </w:r>
      </w:del>
      <w:ins w:id="5126" w:author="Charalampos Konstantopoulos" w:date="2023-02-01T06:01:00Z">
        <w:del w:id="5127" w:author="Στάθης Καπ" w:date="2023-03-07T14:58:00Z">
          <w:r w:rsidR="00A34A96" w:rsidRPr="00E4151C" w:rsidDel="00406DF0">
            <w:rPr>
              <w:lang w:val="el-GR"/>
            </w:rPr>
            <w:delText>τ</w:delText>
          </w:r>
        </w:del>
      </w:ins>
      <w:ins w:id="5128" w:author="Στάθης Καπ" w:date="2023-03-07T14:58:00Z">
        <w:r w:rsidR="00406DF0">
          <w:rPr>
            <w:lang w:val="el-GR"/>
          </w:rPr>
          <w:t xml:space="preserve">τις φορές </w:t>
        </w:r>
      </w:ins>
      <w:ins w:id="5129" w:author=" " w:date="2023-01-29T18:22:00Z">
        <w:del w:id="5130" w:author="Στάθης Καπ" w:date="2023-03-07T14:58:00Z">
          <w:r w:rsidR="00144F68" w:rsidDel="00406DF0">
            <w:rPr>
              <w:lang w:val="el-GR"/>
            </w:rPr>
            <w:delText xml:space="preserve">ο πλήθος των φορών </w:delText>
          </w:r>
        </w:del>
      </w:ins>
      <w:del w:id="5131" w:author="Στάθης Καπ" w:date="2023-03-07T14:58:00Z">
        <w:r w:rsidR="00A34A96" w:rsidRPr="00E4151C" w:rsidDel="00406DF0">
          <w:rPr>
            <w:lang w:val="el-GR"/>
          </w:rPr>
          <w:delText xml:space="preserve">ον αριθμό </w:delText>
        </w:r>
      </w:del>
      <w:r w:rsidR="00A34A96" w:rsidRPr="00E4151C">
        <w:rPr>
          <w:lang w:val="el-GR"/>
        </w:rPr>
        <w:t xml:space="preserve">που ο κόμβος </w:t>
      </w:r>
      <w:r w:rsidR="00A34A96">
        <w:t>i</w:t>
      </w:r>
      <w:r w:rsidR="00A34A96" w:rsidRPr="00E4151C">
        <w:rPr>
          <w:lang w:val="el-GR"/>
        </w:rPr>
        <w:t xml:space="preserve"> μπήκε στη </w:t>
      </w:r>
      <w:del w:id="5132" w:author="Στάθης Καπ" w:date="2023-02-02T08:12:00Z">
        <w:r w:rsidR="00A34A96" w:rsidRPr="00E4151C" w:rsidDel="008209C0">
          <w:rPr>
            <w:lang w:val="el-GR"/>
          </w:rPr>
          <w:delText xml:space="preserve">διαδρομή </w:delText>
        </w:r>
      </w:del>
      <w:ins w:id="5133"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5134"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5135" w:author="Στάθης Καπ" w:date="2023-02-02T08:12:00Z">
        <w:r w:rsidR="00A34A96" w:rsidRPr="00E4151C" w:rsidDel="008209C0">
          <w:rPr>
            <w:lang w:val="el-GR"/>
          </w:rPr>
          <w:delText xml:space="preserve">διαδρομή </w:delText>
        </w:r>
      </w:del>
      <w:del w:id="5136"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5137" w:author="Στάθης Καπ" w:date="2023-02-02T08:13:00Z">
        <w:r w:rsidR="00A34A96" w:rsidRPr="00E4151C" w:rsidDel="008209C0">
          <w:rPr>
            <w:lang w:val="el-GR"/>
          </w:rPr>
          <w:delText xml:space="preserve"> </w:delText>
        </w:r>
      </w:del>
      <w:del w:id="5138" w:author="Στάθης Καπ" w:date="2023-02-02T08:10:00Z">
        <w:r w:rsidR="00A34A96" w:rsidRPr="00E4151C" w:rsidDel="00F01408">
          <w:rPr>
            <w:lang w:val="el-GR"/>
          </w:rPr>
          <w:delText xml:space="preserve">και </w:delText>
        </w:r>
      </w:del>
      <w:del w:id="5139" w:author="Στάθης Καπ" w:date="2023-02-02T08:13:00Z">
        <w:r w:rsidR="00A34A96" w:rsidRPr="00E4151C" w:rsidDel="008209C0">
          <w:rPr>
            <w:lang w:val="el-GR"/>
          </w:rPr>
          <w:delText xml:space="preserve">να αυξηθεί </w:delText>
        </w:r>
      </w:del>
      <w:del w:id="5140" w:author="Στάθης Καπ" w:date="2023-02-02T08:08:00Z">
        <w:r w:rsidR="00A34A96" w:rsidRPr="00E4151C" w:rsidDel="00CA02E5">
          <w:rPr>
            <w:lang w:val="el-GR"/>
          </w:rPr>
          <w:delText xml:space="preserve">το </w:delText>
        </w:r>
        <w:r w:rsidR="00A34A96" w:rsidRPr="00144F68" w:rsidDel="00CA02E5">
          <w:rPr>
            <w:highlight w:val="yellow"/>
            <w:rPrChange w:id="5141" w:author=" " w:date="2023-02-01T06:01:00Z">
              <w:rPr/>
            </w:rPrChange>
          </w:rPr>
          <w:delText>N</w:delText>
        </w:r>
      </w:del>
      <w:del w:id="5142" w:author="Στάθης Καπ" w:date="2023-02-02T08:07:00Z">
        <w:r w:rsidR="00A34A96" w:rsidRPr="00144F68" w:rsidDel="00CA02E5">
          <w:rPr>
            <w:highlight w:val="yellow"/>
            <w:rPrChange w:id="5143" w:author=" " w:date="2023-02-01T06:01:00Z">
              <w:rPr/>
            </w:rPrChange>
          </w:rPr>
          <w:delText>ik</w:delText>
        </w:r>
      </w:del>
      <w:del w:id="5144" w:author="Στάθης Καπ" w:date="2023-02-02T08:08:00Z">
        <w:r w:rsidR="00A34A96" w:rsidRPr="00E4151C" w:rsidDel="00CA02E5">
          <w:rPr>
            <w:lang w:val="el-GR"/>
          </w:rPr>
          <w:delText xml:space="preserve"> </w:delText>
        </w:r>
      </w:del>
      <w:del w:id="5145" w:author="Στάθης Καπ" w:date="2023-02-02T08:13:00Z">
        <w:r w:rsidR="00A34A96" w:rsidRPr="00E4151C" w:rsidDel="008209C0">
          <w:rPr>
            <w:lang w:val="el-GR"/>
          </w:rPr>
          <w:delText xml:space="preserve">κατά 1. Οπότε, η μέγιστη τιμή που μπορεί να πάρει </w:delText>
        </w:r>
      </w:del>
      <w:del w:id="5146"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5147" w:author="Στάθης Καπ" w:date="2023-02-02T08:09:00Z">
            <w:rPr>
              <w:rFonts w:ascii="Cambria Math" w:hAnsi="Cambria Math"/>
            </w:rPr>
            <m:t>scor</m:t>
          </w:del>
        </m:r>
        <m:sSub>
          <m:sSubPr>
            <m:ctrlPr>
              <w:del w:id="5148" w:author="Στάθης Καπ" w:date="2023-02-02T08:09:00Z">
                <w:rPr>
                  <w:rFonts w:ascii="Cambria Math" w:hAnsi="Cambria Math"/>
                  <w:i/>
                  <w:lang w:val="el-GR"/>
                </w:rPr>
              </w:del>
            </m:ctrlPr>
          </m:sSubPr>
          <m:e>
            <m:r>
              <w:del w:id="5149" w:author="Στάθης Καπ" w:date="2023-02-02T08:09:00Z">
                <w:rPr>
                  <w:rFonts w:ascii="Cambria Math" w:hAnsi="Cambria Math"/>
                </w:rPr>
                <m:t>e</m:t>
              </w:del>
            </m:r>
            <m:ctrlPr>
              <w:del w:id="5150" w:author="Στάθης Καπ" w:date="2023-02-02T08:09:00Z">
                <w:rPr>
                  <w:rFonts w:ascii="Cambria Math" w:hAnsi="Cambria Math"/>
                  <w:i/>
                </w:rPr>
              </w:del>
            </m:ctrlPr>
          </m:e>
          <m:sub>
            <m:r>
              <w:del w:id="5151" w:author="Στάθης Καπ" w:date="2023-02-02T08:09:00Z">
                <w:rPr>
                  <w:rFonts w:ascii="Cambria Math" w:hAnsi="Cambria Math"/>
                  <w:lang w:val="el-GR"/>
                </w:rPr>
                <m:t>ik</m:t>
              </w:del>
            </m:r>
          </m:sub>
        </m:sSub>
      </m:oMath>
      <w:del w:id="5152" w:author="Στάθης Καπ" w:date="2023-02-02T08:13:00Z">
        <w:r w:rsidR="00A34A96" w:rsidRPr="00E4151C" w:rsidDel="008209C0">
          <w:rPr>
            <w:lang w:val="el-GR"/>
          </w:rPr>
          <w:delText xml:space="preserve"> είναι 1.</w:delText>
        </w:r>
      </w:del>
    </w:p>
    <w:p w14:paraId="5DF63870" w14:textId="060CFD80" w:rsidR="007A39F8" w:rsidRPr="00FD07BD" w:rsidRDefault="007A39F8" w:rsidP="007A39F8">
      <w:pPr>
        <w:rPr>
          <w:lang w:val="el-GR"/>
        </w:rPr>
      </w:pPr>
      <w:del w:id="5153" w:author="Στάθης Καπ" w:date="2023-02-09T17:49:00Z">
        <w:r w:rsidRPr="00F917F0" w:rsidDel="00785F50">
          <w:rPr>
            <w:lang w:val="el-GR"/>
          </w:rPr>
          <w:delText xml:space="preserve">Επειδή, το </w:delText>
        </w:r>
      </w:del>
      <m:oMath>
        <m:sSub>
          <m:sSubPr>
            <m:ctrlPr>
              <w:del w:id="5154" w:author="Στάθης Καπ" w:date="2023-02-09T17:49:00Z">
                <w:rPr>
                  <w:rFonts w:ascii="Cambria Math" w:hAnsi="Cambria Math"/>
                  <w:i/>
                  <w:lang w:val="el-GR"/>
                </w:rPr>
              </w:del>
            </m:ctrlPr>
          </m:sSubPr>
          <m:e>
            <m:r>
              <w:del w:id="5155" w:author="Στάθης Καπ" w:date="2023-02-09T17:49:00Z">
                <w:rPr>
                  <w:rFonts w:ascii="Cambria Math" w:hAnsi="Cambria Math"/>
                  <w:lang w:val="el-GR"/>
                </w:rPr>
                <m:t>N</m:t>
              </w:del>
            </m:r>
          </m:e>
          <m:sub>
            <m:r>
              <w:del w:id="5156" w:author="Στάθης Καπ" w:date="2023-02-09T17:49:00Z">
                <w:rPr>
                  <w:rFonts w:ascii="Cambria Math" w:hAnsi="Cambria Math"/>
                  <w:lang w:val="el-GR"/>
                </w:rPr>
                <m:t>ik</m:t>
              </w:del>
            </m:r>
          </m:sub>
        </m:sSub>
      </m:oMath>
      <w:del w:id="5157"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5158" w:author="Στάθης Καπ" w:date="2023-02-09T17:49:00Z">
                <w:rPr>
                  <w:rFonts w:ascii="Cambria Math" w:hAnsi="Cambria Math"/>
                  <w:i/>
                  <w:lang w:val="el-GR"/>
                </w:rPr>
              </w:del>
            </m:ctrlPr>
          </m:sSubPr>
          <m:e>
            <m:r>
              <w:del w:id="5159" w:author="Στάθης Καπ" w:date="2023-02-09T17:49:00Z">
                <w:rPr>
                  <w:rFonts w:ascii="Cambria Math" w:hAnsi="Cambria Math"/>
                  <w:lang w:val="el-GR"/>
                </w:rPr>
                <m:t>S</m:t>
              </w:del>
            </m:r>
          </m:e>
          <m:sub>
            <m:r>
              <w:del w:id="5160" w:author="Στάθης Καπ" w:date="2023-02-09T17:49:00Z">
                <w:rPr>
                  <w:rFonts w:ascii="Cambria Math" w:hAnsi="Cambria Math"/>
                  <w:lang w:val="el-GR"/>
                </w:rPr>
                <m:t>ik</m:t>
              </w:del>
            </m:r>
          </m:sub>
        </m:sSub>
      </m:oMath>
      <w:del w:id="5161" w:author="Στάθης Καπ" w:date="2023-02-09T17:49:00Z">
        <w:r w:rsidRPr="00F917F0" w:rsidDel="00785F50">
          <w:rPr>
            <w:lang w:val="el-GR"/>
          </w:rPr>
          <w:delText xml:space="preserve"> και </w:delText>
        </w:r>
      </w:del>
      <m:oMath>
        <m:sSub>
          <m:sSubPr>
            <m:ctrlPr>
              <w:del w:id="5162" w:author="Στάθης Καπ" w:date="2023-02-09T17:49:00Z">
                <w:rPr>
                  <w:rFonts w:ascii="Cambria Math" w:hAnsi="Cambria Math"/>
                  <w:i/>
                  <w:lang w:val="el-GR"/>
                </w:rPr>
              </w:del>
            </m:ctrlPr>
          </m:sSubPr>
          <m:e>
            <m:r>
              <w:del w:id="5163" w:author="Στάθης Καπ" w:date="2023-02-09T17:49:00Z">
                <w:rPr>
                  <w:rFonts w:ascii="Cambria Math" w:hAnsi="Cambria Math"/>
                  <w:lang w:val="el-GR"/>
                </w:rPr>
                <m:t>N</m:t>
              </w:del>
            </m:r>
          </m:e>
          <m:sub>
            <m:r>
              <w:del w:id="5164" w:author="Στάθης Καπ" w:date="2023-02-09T17:49:00Z">
                <w:rPr>
                  <w:rFonts w:ascii="Cambria Math" w:hAnsi="Cambria Math"/>
                  <w:lang w:val="el-GR"/>
                </w:rPr>
                <m:t>ik</m:t>
              </w:del>
            </m:r>
          </m:sub>
        </m:sSub>
      </m:oMath>
      <w:del w:id="5165" w:author="Στάθης Καπ" w:date="2023-02-09T17:49:00Z">
        <w:r w:rsidRPr="00F917F0" w:rsidDel="00785F50">
          <w:rPr>
            <w:lang w:val="el-GR"/>
          </w:rPr>
          <w:delText xml:space="preserve"> αρχικοποιούνται με τη τιμή 1.</w:delText>
        </w:r>
      </w:del>
      <w:ins w:id="5166" w:author="Στάθης Καπ" w:date="2023-02-09T17:49:00Z">
        <w:r w:rsidR="00785F50">
          <w:rPr>
            <w:lang w:val="el-GR"/>
          </w:rPr>
          <w:t xml:space="preserve">Ο λόγος </w:t>
        </w:r>
      </w:ins>
      <m:oMath>
        <m:sSub>
          <m:sSubPr>
            <m:ctrlPr>
              <w:ins w:id="5167" w:author="Στάθης Καπ" w:date="2023-02-09T17:49:00Z">
                <w:rPr>
                  <w:rFonts w:ascii="Cambria Math" w:hAnsi="Cambria Math"/>
                  <w:i/>
                  <w:lang w:val="el-GR"/>
                </w:rPr>
              </w:ins>
            </m:ctrlPr>
          </m:sSubPr>
          <m:e>
            <m:r>
              <w:ins w:id="5168" w:author="Στάθης Καπ" w:date="2023-02-09T17:49:00Z">
                <w:rPr>
                  <w:rFonts w:ascii="Cambria Math" w:hAnsi="Cambria Math"/>
                  <w:lang w:val="el-GR"/>
                </w:rPr>
                <m:t>S</m:t>
              </w:ins>
            </m:r>
          </m:e>
          <m:sub>
            <m:r>
              <w:ins w:id="5169" w:author="Στάθης Καπ" w:date="2023-02-09T17:49:00Z">
                <w:rPr>
                  <w:rFonts w:ascii="Cambria Math" w:hAnsi="Cambria Math"/>
                  <w:lang w:val="el-GR"/>
                </w:rPr>
                <m:t>i</m:t>
              </w:ins>
            </m:r>
            <m:r>
              <w:ins w:id="5170" w:author="Στάθης Καπ" w:date="2023-02-09T17:50:00Z">
                <w:rPr>
                  <w:rFonts w:ascii="Cambria Math" w:hAnsi="Cambria Math"/>
                  <w:lang w:val="el-GR"/>
                </w:rPr>
                <m:t>k</m:t>
              </w:ins>
            </m:r>
          </m:sub>
        </m:sSub>
        <m:r>
          <w:ins w:id="5171" w:author="Στάθης Καπ" w:date="2023-02-09T17:50:00Z">
            <w:rPr>
              <w:rFonts w:ascii="Cambria Math" w:hAnsi="Cambria Math"/>
              <w:lang w:val="el-GR"/>
            </w:rPr>
            <m:t>/</m:t>
          </w:ins>
        </m:r>
        <m:sSub>
          <m:sSubPr>
            <m:ctrlPr>
              <w:ins w:id="5172" w:author="Στάθης Καπ" w:date="2023-02-09T17:50:00Z">
                <w:rPr>
                  <w:rFonts w:ascii="Cambria Math" w:hAnsi="Cambria Math"/>
                  <w:i/>
                  <w:lang w:val="el-GR"/>
                </w:rPr>
              </w:ins>
            </m:ctrlPr>
          </m:sSubPr>
          <m:e>
            <m:r>
              <w:ins w:id="5173" w:author="Στάθης Καπ" w:date="2023-02-09T17:50:00Z">
                <w:rPr>
                  <w:rFonts w:ascii="Cambria Math" w:hAnsi="Cambria Math"/>
                  <w:lang w:val="el-GR"/>
                </w:rPr>
                <m:t>N</m:t>
              </w:ins>
            </m:r>
          </m:e>
          <m:sub>
            <m:r>
              <w:ins w:id="5174" w:author="Στάθης Καπ" w:date="2023-02-09T17:50:00Z">
                <w:rPr>
                  <w:rFonts w:ascii="Cambria Math" w:hAnsi="Cambria Math"/>
                  <w:lang w:val="el-GR"/>
                </w:rPr>
                <m:t>ik</m:t>
              </w:ins>
            </m:r>
          </m:sub>
        </m:sSub>
      </m:oMath>
      <w:ins w:id="5175"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5176"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5177" w:author="Στάθης Καπ" w:date="2023-02-09T17:50:00Z">
              <w:rPr>
                <w:rFonts w:eastAsiaTheme="minorEastAsia"/>
              </w:rPr>
            </w:rPrChange>
          </w:rPr>
          <w:t xml:space="preserve">. </w:t>
        </w:r>
      </w:ins>
    </w:p>
    <w:p w14:paraId="2457619C" w14:textId="4297A74A" w:rsidR="00BB0296" w:rsidRDefault="00EC1D17">
      <w:pPr>
        <w:pStyle w:val="Heading2"/>
        <w:pPrChange w:id="5178" w:author="Στάθης Καπ" w:date="2023-02-26T00:55:00Z">
          <w:pPr>
            <w:pStyle w:val="Heading2"/>
            <w:numPr>
              <w:numId w:val="4"/>
            </w:numPr>
            <w:ind w:left="960" w:hanging="600"/>
          </w:pPr>
        </w:pPrChange>
      </w:pPr>
      <w:bookmarkStart w:id="5179" w:name="_Toc129300382"/>
      <w:r>
        <w:rPr>
          <w:lang w:val="el-GR"/>
        </w:rPr>
        <w:t>Διαχωρισμένη Τοπική Αναζήτηση</w:t>
      </w:r>
      <w:bookmarkEnd w:id="5179"/>
    </w:p>
    <w:p w14:paraId="5672ECBC" w14:textId="67393C38"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w:t>
      </w:r>
      <w:ins w:id="5180" w:author="Στάθης Καπ" w:date="2023-03-07T00:34:00Z">
        <w:r w:rsidR="00F84886">
          <w:rPr>
            <w:lang w:val="el-GR"/>
          </w:rPr>
          <w:t>ιστεί το γράφημα</w:t>
        </w:r>
      </w:ins>
      <w:del w:id="5181" w:author="Στάθης Καπ" w:date="2023-03-07T00:34:00Z">
        <w:r w:rsidR="00482B89" w:rsidRPr="00D33A8C" w:rsidDel="00F84886">
          <w:rPr>
            <w:lang w:val="el-GR"/>
          </w:rPr>
          <w:delText>ίζουμε το γράφημα</w:delText>
        </w:r>
      </w:del>
      <w:r w:rsidR="00482B89" w:rsidRPr="00D33A8C">
        <w:rPr>
          <w:lang w:val="el-GR"/>
        </w:rPr>
        <w:t xml:space="preserve">, είναι το ποιος ή το ποιοι </w:t>
      </w:r>
      <w:r w:rsidR="005A4682" w:rsidRPr="00D33A8C">
        <w:rPr>
          <w:lang w:val="el-GR"/>
        </w:rPr>
        <w:t>κόμβοι</w:t>
      </w:r>
      <w:r w:rsidR="00482B89" w:rsidRPr="00D33A8C">
        <w:rPr>
          <w:lang w:val="el-GR"/>
        </w:rPr>
        <w:t xml:space="preserve"> θα θεωρηθούν ως </w:t>
      </w:r>
      <w:del w:id="5182" w:author="Στάθης Καπ" w:date="2023-03-07T00:33:00Z">
        <w:r w:rsidR="00482B89" w:rsidDel="00887718">
          <w:delText>startDepot</w:delText>
        </w:r>
      </w:del>
      <w:ins w:id="5183" w:author="Στάθης Καπ" w:date="2023-03-07T00:33:00Z">
        <w:r w:rsidR="00887718">
          <w:rPr>
            <w:lang w:val="el-GR"/>
          </w:rPr>
          <w:t>αφετηρία</w:t>
        </w:r>
        <w:r w:rsidR="00887718" w:rsidRPr="00887718">
          <w:rPr>
            <w:lang w:val="el-GR"/>
            <w:rPrChange w:id="5184" w:author="Στάθης Καπ" w:date="2023-03-07T00:33:00Z">
              <w:rPr/>
            </w:rPrChange>
          </w:rPr>
          <w:t xml:space="preserve"> </w:t>
        </w:r>
        <w:r w:rsidR="00887718">
          <w:rPr>
            <w:lang w:val="el-GR"/>
          </w:rPr>
          <w:t>(</w:t>
        </w:r>
        <w:r w:rsidR="00887718">
          <w:t>sd</w:t>
        </w:r>
        <w:r w:rsidR="00887718">
          <w:rPr>
            <w:lang w:val="el-GR"/>
          </w:rPr>
          <w:t>)</w:t>
        </w:r>
      </w:ins>
      <w:r w:rsidR="00482B89" w:rsidRPr="00D33A8C">
        <w:rPr>
          <w:lang w:val="el-GR"/>
        </w:rPr>
        <w:t xml:space="preserve"> και </w:t>
      </w:r>
      <w:del w:id="5185" w:author="Στάθης Καπ" w:date="2023-03-07T00:33:00Z">
        <w:r w:rsidR="00482B89" w:rsidDel="00887718">
          <w:delText>endDepot</w:delText>
        </w:r>
        <w:r w:rsidR="00482B89" w:rsidRPr="00D33A8C" w:rsidDel="00887718">
          <w:rPr>
            <w:lang w:val="el-GR"/>
          </w:rPr>
          <w:delText xml:space="preserve"> </w:delText>
        </w:r>
      </w:del>
      <w:ins w:id="5186" w:author="Στάθης Καπ" w:date="2023-03-07T00:33:00Z">
        <w:r w:rsidR="00887718">
          <w:rPr>
            <w:lang w:val="el-GR"/>
          </w:rPr>
          <w:t>τερματισμός</w:t>
        </w:r>
      </w:ins>
      <w:ins w:id="5187" w:author="Στάθης Καπ" w:date="2023-03-07T00:34:00Z">
        <w:r w:rsidR="00F84886">
          <w:rPr>
            <w:lang w:val="el-GR"/>
          </w:rPr>
          <w:t xml:space="preserve"> </w:t>
        </w:r>
        <w:r w:rsidR="00F84886" w:rsidRPr="00D33956">
          <w:rPr>
            <w:lang w:val="el-GR"/>
            <w:rPrChange w:id="5188" w:author="Στάθης Καπ" w:date="2023-03-07T00:34:00Z">
              <w:rPr/>
            </w:rPrChange>
          </w:rPr>
          <w:t>(</w:t>
        </w:r>
        <w:r w:rsidR="00F84886">
          <w:t>ed</w:t>
        </w:r>
        <w:r w:rsidR="00F84886" w:rsidRPr="00D33956">
          <w:rPr>
            <w:lang w:val="el-GR"/>
            <w:rPrChange w:id="5189" w:author="Στάθης Καπ" w:date="2023-03-07T00:34:00Z">
              <w:rPr/>
            </w:rPrChange>
          </w:rPr>
          <w:t>)</w:t>
        </w:r>
      </w:ins>
      <w:ins w:id="5190" w:author="Στάθης Καπ" w:date="2023-03-07T00:33:00Z">
        <w:r w:rsidR="00887718" w:rsidRPr="00D33A8C">
          <w:rPr>
            <w:lang w:val="el-GR"/>
          </w:rPr>
          <w:t xml:space="preserve"> </w:t>
        </w:r>
      </w:ins>
      <w:r w:rsidR="00482B89" w:rsidRPr="00D33A8C">
        <w:rPr>
          <w:lang w:val="el-GR"/>
        </w:rPr>
        <w:t>του κάθε υπο</w:t>
      </w:r>
      <w:del w:id="5191" w:author="Στάθης Καπ" w:date="2023-03-07T00:33:00Z">
        <w:r w:rsidR="00D33A8C" w:rsidDel="00887718">
          <w:rPr>
            <w:lang w:val="el-GR"/>
          </w:rPr>
          <w:delText>-</w:delText>
        </w:r>
      </w:del>
      <w:r w:rsidR="00482B89" w:rsidRPr="00D33A8C">
        <w:rPr>
          <w:lang w:val="el-GR"/>
        </w:rPr>
        <w:t>προβλήματος.</w:t>
      </w:r>
    </w:p>
    <w:p w14:paraId="7BC42E23" w14:textId="4BFD8B76" w:rsidR="00971C0D" w:rsidRDefault="00971C0D" w:rsidP="0060093E">
      <w:pPr>
        <w:ind w:firstLine="720"/>
        <w:rPr>
          <w:lang w:val="el-GR"/>
        </w:rPr>
        <w:pPrChange w:id="5192" w:author="Στάθης Καπ" w:date="2023-03-13T04:22:00Z">
          <w:pPr/>
        </w:pPrChange>
      </w:pPr>
      <w:r w:rsidRPr="00DA304C">
        <w:rPr>
          <w:lang w:val="el-GR"/>
        </w:rPr>
        <w:t xml:space="preserve">Η πιο απλή υλοποίηση είναι να χρησιμοποιηθεί </w:t>
      </w:r>
      <w:ins w:id="5193" w:author="Στάθης Καπ" w:date="2023-03-08T02:02:00Z">
        <w:r w:rsidR="002B469B">
          <w:rPr>
            <w:lang w:val="el-GR"/>
          </w:rPr>
          <w:t xml:space="preserve">η αφετηρία και </w:t>
        </w:r>
      </w:ins>
      <w:ins w:id="5194" w:author="Στάθης Καπ" w:date="2023-03-08T02:03:00Z">
        <w:r w:rsidR="002B469B">
          <w:rPr>
            <w:lang w:val="el-GR"/>
          </w:rPr>
          <w:t xml:space="preserve">ο τερματισμός </w:t>
        </w:r>
      </w:ins>
      <w:del w:id="5195" w:author="Στάθης Καπ" w:date="2023-03-08T02:02:00Z">
        <w:r w:rsidRPr="00DA304C" w:rsidDel="002B469B">
          <w:rPr>
            <w:lang w:val="el-GR"/>
          </w:rPr>
          <w:delText xml:space="preserve">το αρχικό </w:delText>
        </w:r>
        <w:r w:rsidDel="002B469B">
          <w:delText>depot</w:delText>
        </w:r>
        <w:r w:rsidRPr="00DA304C" w:rsidDel="002B469B">
          <w:rPr>
            <w:lang w:val="el-GR"/>
          </w:rPr>
          <w:delText xml:space="preserve"> </w:delText>
        </w:r>
      </w:del>
      <w:r w:rsidRPr="00DA304C">
        <w:rPr>
          <w:lang w:val="el-GR"/>
        </w:rPr>
        <w:t xml:space="preserve">του </w:t>
      </w:r>
      <w:ins w:id="5196" w:author="Στάθης Καπ" w:date="2023-03-07T16:57:00Z">
        <w:r w:rsidR="00685184">
          <w:rPr>
            <w:lang w:val="el-GR"/>
          </w:rPr>
          <w:t xml:space="preserve">πρωτότυπου </w:t>
        </w:r>
      </w:ins>
      <w:r w:rsidRPr="00DA304C">
        <w:rPr>
          <w:lang w:val="el-GR"/>
        </w:rPr>
        <w:t xml:space="preserve">προβλήματος ως </w:t>
      </w:r>
      <w:del w:id="5197" w:author="Στάθης Καπ" w:date="2023-03-08T02:03:00Z">
        <w:r w:rsidRPr="00DA304C" w:rsidDel="002B469B">
          <w:rPr>
            <w:lang w:val="el-GR"/>
          </w:rPr>
          <w:delText xml:space="preserve">αρχικό και τελικό </w:delText>
        </w:r>
        <w:r w:rsidDel="002B469B">
          <w:delText>depot</w:delText>
        </w:r>
        <w:r w:rsidRPr="00DA304C" w:rsidDel="002B469B">
          <w:rPr>
            <w:lang w:val="el-GR"/>
          </w:rPr>
          <w:delText xml:space="preserve"> για κάθε υπο</w:delText>
        </w:r>
      </w:del>
      <w:del w:id="5198" w:author="Στάθης Καπ" w:date="2023-03-07T16:57:00Z">
        <w:r w:rsidR="00DA304C" w:rsidDel="007F5DF0">
          <w:rPr>
            <w:lang w:val="el-GR"/>
          </w:rPr>
          <w:delText>-</w:delText>
        </w:r>
      </w:del>
      <w:del w:id="5199" w:author="Στάθης Καπ" w:date="2023-03-08T02:03:00Z">
        <w:r w:rsidRPr="00DA304C" w:rsidDel="002B469B">
          <w:rPr>
            <w:lang w:val="el-GR"/>
          </w:rPr>
          <w:delText>πρόβλημα</w:delText>
        </w:r>
      </w:del>
      <w:ins w:id="5200" w:author="Στάθης Καπ" w:date="2023-03-08T02:03:00Z">
        <w:r w:rsidR="002B469B">
          <w:rPr>
            <w:lang w:val="el-GR"/>
          </w:rPr>
          <w:t>αφετηρία και τερματισμός για κάθε υποπρόβλημα</w:t>
        </w:r>
      </w:ins>
      <w:r w:rsidRPr="00DA304C">
        <w:rPr>
          <w:lang w:val="el-GR"/>
        </w:rPr>
        <w:t xml:space="preserve">. Προφανώς η λύση αυτή δεν </w:t>
      </w:r>
      <w:r w:rsidR="0025462E" w:rsidRPr="00DA304C">
        <w:rPr>
          <w:lang w:val="el-GR"/>
        </w:rPr>
        <w:t>είναι</w:t>
      </w:r>
      <w:r w:rsidRPr="00DA304C">
        <w:rPr>
          <w:lang w:val="el-GR"/>
        </w:rPr>
        <w:t xml:space="preserve"> αποδοτική, καθώς 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del w:id="5201" w:author="Στάθης Καπ" w:date="2023-03-13T00:42:00Z">
        <w:r w:rsidR="00165772" w:rsidDel="0038552A">
          <w:rPr>
            <w:lang w:val="el-GR"/>
          </w:rPr>
          <w:delText>-</w:delText>
        </w:r>
      </w:del>
      <w:r w:rsidRPr="00DA304C">
        <w:rPr>
          <w:lang w:val="el-GR"/>
        </w:rPr>
        <w:t xml:space="preserve">προβλήματος βρίσκονται μακριά </w:t>
      </w:r>
      <w:r w:rsidR="00776273" w:rsidRPr="00DA304C">
        <w:rPr>
          <w:lang w:val="el-GR"/>
        </w:rPr>
        <w:t>από</w:t>
      </w:r>
      <w:r w:rsidRPr="00DA304C">
        <w:rPr>
          <w:lang w:val="el-GR"/>
        </w:rPr>
        <w:t xml:space="preserve"> το </w:t>
      </w:r>
      <w:del w:id="5202" w:author="Στάθης Καπ" w:date="2023-03-13T00:41:00Z">
        <w:r w:rsidDel="002362DA">
          <w:delText>depot</w:delText>
        </w:r>
      </w:del>
      <w:ins w:id="5203" w:author="Στάθης Καπ" w:date="2023-03-13T00:41:00Z">
        <w:r w:rsidR="002362DA">
          <w:rPr>
            <w:lang w:val="el-GR"/>
          </w:rPr>
          <w:t>τερματικό σταθμό</w:t>
        </w:r>
      </w:ins>
      <w:r w:rsidR="00856915">
        <w:rPr>
          <w:lang w:val="el-GR"/>
        </w:rPr>
        <w:t xml:space="preserve">, </w:t>
      </w:r>
      <w:del w:id="5204" w:author="Στάθης Καπ" w:date="2023-03-13T00:41:00Z">
        <w:r w:rsidR="00856915" w:rsidDel="005C4F47">
          <w:rPr>
            <w:lang w:val="el-GR"/>
          </w:rPr>
          <w:delText>η τρέχουσα διαδρομή</w:delText>
        </w:r>
      </w:del>
      <w:ins w:id="5205" w:author="Στάθης Καπ" w:date="2023-03-13T00:41:00Z">
        <w:r w:rsidR="005C4F47">
          <w:rPr>
            <w:lang w:val="el-GR"/>
          </w:rPr>
          <w:t>οι διαδρομές του τρέχοντος υποπροβλήματος</w:t>
        </w:r>
      </w:ins>
      <w:r w:rsidR="00856915">
        <w:rPr>
          <w:lang w:val="el-GR"/>
        </w:rPr>
        <w:t xml:space="preserve"> θα έχ</w:t>
      </w:r>
      <w:ins w:id="5206" w:author="Στάθης Καπ" w:date="2023-03-13T00:42:00Z">
        <w:r w:rsidR="005C4F47">
          <w:rPr>
            <w:lang w:val="el-GR"/>
          </w:rPr>
          <w:t>ουν</w:t>
        </w:r>
      </w:ins>
      <w:del w:id="5207" w:author="Στάθης Καπ" w:date="2023-03-13T00:42:00Z">
        <w:r w:rsidR="00856915" w:rsidDel="005C4F47">
          <w:rPr>
            <w:lang w:val="el-GR"/>
          </w:rPr>
          <w:delText>ει</w:delText>
        </w:r>
      </w:del>
      <w:r w:rsidR="00856915">
        <w:rPr>
          <w:lang w:val="el-GR"/>
        </w:rPr>
        <w:t xml:space="preserve">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5539D361" w14:textId="50607170" w:rsidR="0029767E" w:rsidRPr="005A123A" w:rsidRDefault="00AC1D3B" w:rsidP="0060093E">
      <w:pPr>
        <w:ind w:firstLine="720"/>
        <w:rPr>
          <w:lang w:val="el-GR"/>
        </w:rPr>
        <w:pPrChange w:id="5208" w:author="Στάθης Καπ" w:date="2023-03-13T04:22:00Z">
          <w:pPr/>
        </w:pPrChange>
      </w:pPr>
      <w:r w:rsidRPr="003C6E86">
        <w:rPr>
          <w:highlight w:val="yellow"/>
          <w:lang w:val="el-GR"/>
          <w:rPrChange w:id="5209" w:author="Στάθης Καπ" w:date="2023-03-13T03:04:00Z">
            <w:rPr>
              <w:lang w:val="el-GR"/>
            </w:rPr>
          </w:rPrChange>
        </w:rPr>
        <w:t>Έστω</w:t>
      </w:r>
      <w:r w:rsidR="00146EC8" w:rsidRPr="003C6E86">
        <w:rPr>
          <w:highlight w:val="yellow"/>
          <w:lang w:val="el-GR"/>
          <w:rPrChange w:id="5210" w:author="Στάθης Καπ" w:date="2023-03-13T03:04:00Z">
            <w:rPr>
              <w:lang w:val="el-GR"/>
            </w:rPr>
          </w:rPrChange>
        </w:rPr>
        <w:t xml:space="preserve"> λοιπόν ένα </w:t>
      </w:r>
      <w:r w:rsidR="00356760" w:rsidRPr="003C6E86">
        <w:rPr>
          <w:highlight w:val="yellow"/>
          <w:lang w:val="el-GR"/>
          <w:rPrChange w:id="5211" w:author="Στάθης Καπ" w:date="2023-03-13T03:04:00Z">
            <w:rPr>
              <w:lang w:val="el-GR"/>
            </w:rPr>
          </w:rPrChange>
        </w:rPr>
        <w:t xml:space="preserve">πρόβλημα </w:t>
      </w:r>
      <w:ins w:id="5212" w:author="Στάθης Καπ" w:date="2023-03-13T00:43:00Z">
        <w:r w:rsidR="003A7627" w:rsidRPr="003C6E86">
          <w:rPr>
            <w:highlight w:val="yellow"/>
            <w:rPrChange w:id="5213" w:author="Στάθης Καπ" w:date="2023-03-13T03:04:00Z">
              <w:rPr/>
            </w:rPrChange>
          </w:rPr>
          <w:t>T</w:t>
        </w:r>
      </w:ins>
      <w:r w:rsidR="00146EC8" w:rsidRPr="003C6E86">
        <w:rPr>
          <w:highlight w:val="yellow"/>
          <w:rPrChange w:id="5214" w:author="Στάθης Καπ" w:date="2023-03-13T03:04:00Z">
            <w:rPr/>
          </w:rPrChange>
        </w:rPr>
        <w:t>OPTW</w:t>
      </w:r>
      <w:r w:rsidR="00146EC8" w:rsidRPr="003C6E86">
        <w:rPr>
          <w:highlight w:val="yellow"/>
          <w:lang w:val="el-GR"/>
          <w:rPrChange w:id="5215" w:author="Στάθης Καπ" w:date="2023-03-13T03:04:00Z">
            <w:rPr>
              <w:lang w:val="el-GR"/>
            </w:rPr>
          </w:rPrChange>
        </w:rPr>
        <w:t xml:space="preserve"> με </w:t>
      </w:r>
      <w:ins w:id="5216" w:author="Στάθης Καπ" w:date="2023-03-13T00:43:00Z">
        <w:r w:rsidR="003A7627" w:rsidRPr="003C6E86">
          <w:rPr>
            <w:highlight w:val="yellow"/>
            <w:lang w:val="el-GR"/>
            <w:rPrChange w:id="5217" w:author="Στάθης Καπ" w:date="2023-03-13T03:04:00Z">
              <w:rPr>
                <w:lang w:val="el-GR"/>
              </w:rPr>
            </w:rPrChange>
          </w:rPr>
          <w:t xml:space="preserve">αφετηρία έναν κόμβο </w:t>
        </w:r>
      </w:ins>
      <w:del w:id="5218" w:author="Στάθης Καπ" w:date="2023-03-13T00:43:00Z">
        <w:r w:rsidR="00146EC8" w:rsidRPr="003C6E86" w:rsidDel="003A7627">
          <w:rPr>
            <w:highlight w:val="yellow"/>
            <w:lang w:val="el-GR"/>
            <w:rPrChange w:id="5219" w:author="Στάθης Καπ" w:date="2023-03-13T03:04:00Z">
              <w:rPr>
                <w:lang w:val="el-GR"/>
              </w:rPr>
            </w:rPrChange>
          </w:rPr>
          <w:delText xml:space="preserve">ένα </w:delText>
        </w:r>
        <w:r w:rsidR="00146EC8" w:rsidRPr="003C6E86" w:rsidDel="003A7627">
          <w:rPr>
            <w:highlight w:val="yellow"/>
            <w:rPrChange w:id="5220" w:author="Στάθης Καπ" w:date="2023-03-13T03:04:00Z">
              <w:rPr/>
            </w:rPrChange>
          </w:rPr>
          <w:delText>startDepot</w:delText>
        </w:r>
        <w:r w:rsidR="00146EC8" w:rsidRPr="003C6E86" w:rsidDel="003A7627">
          <w:rPr>
            <w:highlight w:val="yellow"/>
            <w:lang w:val="el-GR"/>
            <w:rPrChange w:id="5221" w:author="Στάθης Καπ" w:date="2023-03-13T03:04:00Z">
              <w:rPr>
                <w:lang w:val="el-GR"/>
              </w:rPr>
            </w:rPrChange>
          </w:rPr>
          <w:delText xml:space="preserve"> </w:delText>
        </w:r>
      </w:del>
      <w:r w:rsidR="00146EC8" w:rsidRPr="003C6E86">
        <w:rPr>
          <w:highlight w:val="yellow"/>
          <w:rPrChange w:id="5222" w:author="Στάθης Καπ" w:date="2023-03-13T03:04:00Z">
            <w:rPr/>
          </w:rPrChange>
        </w:rPr>
        <w:t>sd</w:t>
      </w:r>
      <w:del w:id="5223" w:author="Στάθης Καπ" w:date="2023-03-13T00:46:00Z">
        <w:r w:rsidR="00146EC8" w:rsidRPr="003C6E86" w:rsidDel="00B95FE8">
          <w:rPr>
            <w:highlight w:val="yellow"/>
            <w:lang w:val="el-GR"/>
            <w:rPrChange w:id="5224" w:author="Στάθης Καπ" w:date="2023-03-13T03:04:00Z">
              <w:rPr>
                <w:lang w:val="el-GR"/>
              </w:rPr>
            </w:rPrChange>
          </w:rPr>
          <w:delText>,</w:delText>
        </w:r>
      </w:del>
      <w:r w:rsidR="00146EC8" w:rsidRPr="003C6E86">
        <w:rPr>
          <w:highlight w:val="yellow"/>
          <w:lang w:val="el-GR"/>
          <w:rPrChange w:id="5225" w:author="Στάθης Καπ" w:date="2023-03-13T03:04:00Z">
            <w:rPr>
              <w:lang w:val="el-GR"/>
            </w:rPr>
          </w:rPrChange>
        </w:rPr>
        <w:t xml:space="preserve"> </w:t>
      </w:r>
      <w:ins w:id="5226" w:author="Στάθης Καπ" w:date="2023-03-13T00:43:00Z">
        <w:r w:rsidR="003A7627" w:rsidRPr="003C6E86">
          <w:rPr>
            <w:highlight w:val="yellow"/>
            <w:lang w:val="el-GR"/>
            <w:rPrChange w:id="5227" w:author="Στάθης Καπ" w:date="2023-03-13T03:04:00Z">
              <w:rPr>
                <w:lang w:val="el-GR"/>
              </w:rPr>
            </w:rPrChange>
          </w:rPr>
          <w:t xml:space="preserve">και τερματισμό έναν κόμβο </w:t>
        </w:r>
      </w:ins>
      <w:del w:id="5228" w:author="Στάθης Καπ" w:date="2023-03-13T00:43:00Z">
        <w:r w:rsidR="00146EC8" w:rsidRPr="003C6E86" w:rsidDel="003A7627">
          <w:rPr>
            <w:highlight w:val="yellow"/>
            <w:lang w:val="el-GR"/>
            <w:rPrChange w:id="5229" w:author="Στάθης Καπ" w:date="2023-03-13T03:04:00Z">
              <w:rPr>
                <w:lang w:val="el-GR"/>
              </w:rPr>
            </w:rPrChange>
          </w:rPr>
          <w:delText xml:space="preserve">ένα </w:delText>
        </w:r>
        <w:r w:rsidR="00146EC8" w:rsidRPr="003C6E86" w:rsidDel="003A7627">
          <w:rPr>
            <w:highlight w:val="yellow"/>
            <w:rPrChange w:id="5230" w:author="Στάθης Καπ" w:date="2023-03-13T03:04:00Z">
              <w:rPr/>
            </w:rPrChange>
          </w:rPr>
          <w:delText>endDepot</w:delText>
        </w:r>
        <w:r w:rsidR="00146EC8" w:rsidRPr="003C6E86" w:rsidDel="003A7627">
          <w:rPr>
            <w:highlight w:val="yellow"/>
            <w:lang w:val="el-GR"/>
            <w:rPrChange w:id="5231" w:author="Στάθης Καπ" w:date="2023-03-13T03:04:00Z">
              <w:rPr>
                <w:lang w:val="el-GR"/>
              </w:rPr>
            </w:rPrChange>
          </w:rPr>
          <w:delText xml:space="preserve"> </w:delText>
        </w:r>
      </w:del>
      <w:r w:rsidR="00146EC8" w:rsidRPr="003C6E86">
        <w:rPr>
          <w:highlight w:val="yellow"/>
          <w:rPrChange w:id="5232" w:author="Στάθης Καπ" w:date="2023-03-13T03:04:00Z">
            <w:rPr/>
          </w:rPrChange>
        </w:rPr>
        <w:t>ed</w:t>
      </w:r>
      <w:del w:id="5233" w:author="Στάθης Καπ" w:date="2023-03-13T00:46:00Z">
        <w:r w:rsidR="00146EC8" w:rsidRPr="003C6E86" w:rsidDel="00B95FE8">
          <w:rPr>
            <w:highlight w:val="yellow"/>
            <w:lang w:val="el-GR"/>
            <w:rPrChange w:id="5234" w:author="Στάθης Καπ" w:date="2023-03-13T03:04:00Z">
              <w:rPr>
                <w:lang w:val="el-GR"/>
              </w:rPr>
            </w:rPrChange>
          </w:rPr>
          <w:delText xml:space="preserve"> και ένα </w:delText>
        </w:r>
        <w:r w:rsidR="00146EC8" w:rsidRPr="003C6E86" w:rsidDel="00B95FE8">
          <w:rPr>
            <w:highlight w:val="yellow"/>
            <w:rPrChange w:id="5235" w:author="Στάθης Καπ" w:date="2023-03-13T03:04:00Z">
              <w:rPr/>
            </w:rPrChange>
          </w:rPr>
          <w:delText>timebudget</w:delText>
        </w:r>
        <w:r w:rsidR="00146EC8" w:rsidRPr="003C6E86" w:rsidDel="00B95FE8">
          <w:rPr>
            <w:highlight w:val="yellow"/>
            <w:lang w:val="el-GR"/>
            <w:rPrChange w:id="5236" w:author="Στάθης Καπ" w:date="2023-03-13T03:04:00Z">
              <w:rPr>
                <w:lang w:val="el-GR"/>
              </w:rPr>
            </w:rPrChange>
          </w:rPr>
          <w:delText xml:space="preserve"> = [</w:delText>
        </w:r>
        <w:r w:rsidR="00146EC8" w:rsidRPr="003C6E86" w:rsidDel="00B95FE8">
          <w:rPr>
            <w:highlight w:val="yellow"/>
            <w:rPrChange w:id="5237" w:author="Στάθης Καπ" w:date="2023-03-13T03:04:00Z">
              <w:rPr/>
            </w:rPrChange>
          </w:rPr>
          <w:delText>s</w:delText>
        </w:r>
        <w:r w:rsidR="00146EC8" w:rsidRPr="003C6E86" w:rsidDel="00B95FE8">
          <w:rPr>
            <w:highlight w:val="yellow"/>
            <w:lang w:val="el-GR"/>
            <w:rPrChange w:id="5238" w:author="Στάθης Καπ" w:date="2023-03-13T03:04:00Z">
              <w:rPr>
                <w:lang w:val="el-GR"/>
              </w:rPr>
            </w:rPrChange>
          </w:rPr>
          <w:delText xml:space="preserve">, </w:delText>
        </w:r>
        <w:r w:rsidR="00146EC8" w:rsidRPr="003C6E86" w:rsidDel="00B95FE8">
          <w:rPr>
            <w:highlight w:val="yellow"/>
            <w:rPrChange w:id="5239" w:author="Στάθης Καπ" w:date="2023-03-13T03:04:00Z">
              <w:rPr/>
            </w:rPrChange>
          </w:rPr>
          <w:delText>e</w:delText>
        </w:r>
        <w:r w:rsidR="00146EC8" w:rsidRPr="003C6E86" w:rsidDel="00B95FE8">
          <w:rPr>
            <w:highlight w:val="yellow"/>
            <w:lang w:val="el-GR"/>
            <w:rPrChange w:id="5240" w:author="Στάθης Καπ" w:date="2023-03-13T03:04:00Z">
              <w:rPr>
                <w:lang w:val="el-GR"/>
              </w:rPr>
            </w:rPrChange>
          </w:rPr>
          <w:delText>]</w:delText>
        </w:r>
        <w:r w:rsidR="000F0C95" w:rsidRPr="003C6E86" w:rsidDel="00B95FE8">
          <w:rPr>
            <w:highlight w:val="yellow"/>
            <w:lang w:val="el-GR"/>
            <w:rPrChange w:id="5241" w:author="Στάθης Καπ" w:date="2023-03-13T03:04:00Z">
              <w:rPr>
                <w:lang w:val="el-GR"/>
              </w:rPr>
            </w:rPrChange>
          </w:rPr>
          <w:delText>,</w:delText>
        </w:r>
      </w:del>
      <w:r w:rsidR="000F0C95" w:rsidRPr="003C6E86">
        <w:rPr>
          <w:highlight w:val="yellow"/>
          <w:lang w:val="el-GR"/>
          <w:rPrChange w:id="5242" w:author="Στάθης Καπ" w:date="2023-03-13T03:04:00Z">
            <w:rPr>
              <w:lang w:val="el-GR"/>
            </w:rPr>
          </w:rPrChange>
        </w:rPr>
        <w:t xml:space="preserve"> το οποίο </w:t>
      </w:r>
      <w:r w:rsidR="005A7AC8" w:rsidRPr="003C6E86">
        <w:rPr>
          <w:highlight w:val="yellow"/>
          <w:lang w:val="el-GR"/>
          <w:rPrChange w:id="5243" w:author="Στάθης Καπ" w:date="2023-03-13T03:04:00Z">
            <w:rPr>
              <w:lang w:val="el-GR"/>
            </w:rPr>
          </w:rPrChange>
        </w:rPr>
        <w:t>θα χωριστεί</w:t>
      </w:r>
      <w:r w:rsidR="00146EC8" w:rsidRPr="003C6E86">
        <w:rPr>
          <w:highlight w:val="yellow"/>
          <w:lang w:val="el-GR"/>
          <w:rPrChange w:id="5244" w:author="Στάθης Καπ" w:date="2023-03-13T03:04:00Z">
            <w:rPr>
              <w:lang w:val="el-GR"/>
            </w:rPr>
          </w:rPrChange>
        </w:rPr>
        <w:t xml:space="preserve"> σε </w:t>
      </w:r>
      <w:ins w:id="5245" w:author="Στάθης Καπ" w:date="2023-03-13T00:46:00Z">
        <w:r w:rsidR="00B95FE8" w:rsidRPr="003C6E86">
          <w:rPr>
            <w:highlight w:val="yellow"/>
            <w:rPrChange w:id="5246" w:author="Στάθης Καπ" w:date="2023-03-13T03:04:00Z">
              <w:rPr/>
            </w:rPrChange>
          </w:rPr>
          <w:t>S</w:t>
        </w:r>
        <w:r w:rsidR="00B95FE8" w:rsidRPr="003C6E86">
          <w:rPr>
            <w:highlight w:val="yellow"/>
            <w:lang w:val="el-GR"/>
            <w:rPrChange w:id="5247" w:author="Στάθης Καπ" w:date="2023-03-13T03:04:00Z">
              <w:rPr/>
            </w:rPrChange>
          </w:rPr>
          <w:t xml:space="preserve"> </w:t>
        </w:r>
      </w:ins>
      <w:del w:id="5248" w:author="Στάθης Καπ" w:date="2023-03-13T00:46:00Z">
        <w:r w:rsidR="005A7AC8" w:rsidRPr="003C6E86" w:rsidDel="00B95FE8">
          <w:rPr>
            <w:highlight w:val="yellow"/>
            <w:rPrChange w:id="5249" w:author="Στάθης Καπ" w:date="2023-03-13T03:04:00Z">
              <w:rPr/>
            </w:rPrChange>
          </w:rPr>
          <w:delText>n</w:delText>
        </w:r>
        <w:r w:rsidR="00146EC8" w:rsidRPr="003C6E86" w:rsidDel="00B95FE8">
          <w:rPr>
            <w:highlight w:val="yellow"/>
            <w:lang w:val="el-GR"/>
            <w:rPrChange w:id="5250" w:author="Στάθης Καπ" w:date="2023-03-13T03:04:00Z">
              <w:rPr>
                <w:lang w:val="el-GR"/>
              </w:rPr>
            </w:rPrChange>
          </w:rPr>
          <w:delText xml:space="preserve"> </w:delText>
        </w:r>
      </w:del>
      <w:r w:rsidR="00146EC8" w:rsidRPr="003C6E86">
        <w:rPr>
          <w:highlight w:val="yellow"/>
          <w:lang w:val="el-GR"/>
          <w:rPrChange w:id="5251" w:author="Στάθης Καπ" w:date="2023-03-13T03:04:00Z">
            <w:rPr>
              <w:lang w:val="el-GR"/>
            </w:rPr>
          </w:rPrChange>
        </w:rPr>
        <w:t>υπο</w:t>
      </w:r>
      <w:del w:id="5252" w:author="Στάθης Καπ" w:date="2023-03-13T00:44:00Z">
        <w:r w:rsidRPr="003C6E86" w:rsidDel="003A7627">
          <w:rPr>
            <w:highlight w:val="yellow"/>
            <w:lang w:val="el-GR"/>
            <w:rPrChange w:id="5253" w:author="Στάθης Καπ" w:date="2023-03-13T03:04:00Z">
              <w:rPr>
                <w:lang w:val="el-GR"/>
              </w:rPr>
            </w:rPrChange>
          </w:rPr>
          <w:delText>-</w:delText>
        </w:r>
      </w:del>
      <w:r w:rsidR="00146EC8" w:rsidRPr="003C6E86">
        <w:rPr>
          <w:highlight w:val="yellow"/>
          <w:lang w:val="el-GR"/>
          <w:rPrChange w:id="5254" w:author="Στάθης Καπ" w:date="2023-03-13T03:04:00Z">
            <w:rPr>
              <w:lang w:val="el-GR"/>
            </w:rPr>
          </w:rPrChange>
        </w:rPr>
        <w:t xml:space="preserve">προβλήματα </w:t>
      </w:r>
      <w:ins w:id="5255" w:author="Στάθης Καπ" w:date="2023-03-13T00:44:00Z">
        <w:r w:rsidR="003A7627" w:rsidRPr="003C6E86">
          <w:rPr>
            <w:highlight w:val="yellow"/>
            <w:rPrChange w:id="5256" w:author="Στάθης Καπ" w:date="2023-03-13T03:04:00Z">
              <w:rPr/>
            </w:rPrChange>
          </w:rPr>
          <w:t>T</w:t>
        </w:r>
      </w:ins>
      <w:ins w:id="5257" w:author=" " w:date="2023-01-29T18:24:00Z">
        <w:r w:rsidR="00144F68" w:rsidRPr="003C6E86">
          <w:rPr>
            <w:highlight w:val="yellow"/>
            <w:rPrChange w:id="5258" w:author="Στάθης Καπ" w:date="2023-03-13T03:04:00Z">
              <w:rPr/>
            </w:rPrChange>
          </w:rPr>
          <w:t>OPTW</w:t>
        </w:r>
      </w:ins>
      <w:del w:id="5259" w:author=" " w:date="2023-01-29T18:24:00Z">
        <w:r w:rsidR="0092541E" w:rsidRPr="003C6E86" w:rsidDel="00144F68">
          <w:rPr>
            <w:highlight w:val="yellow"/>
            <w:rPrChange w:id="5260" w:author="Στάθης Καπ" w:date="2023-03-13T03:04:00Z">
              <w:rPr/>
            </w:rPrChange>
          </w:rPr>
          <w:delText>optw</w:delText>
        </w:r>
      </w:del>
      <w:r w:rsidR="00146EC8" w:rsidRPr="003C6E86">
        <w:rPr>
          <w:highlight w:val="yellow"/>
          <w:lang w:val="el-GR"/>
          <w:rPrChange w:id="5261" w:author="Στάθης Καπ" w:date="2023-03-13T03:04:00Z">
            <w:rPr>
              <w:lang w:val="el-GR"/>
            </w:rPr>
          </w:rPrChange>
        </w:rPr>
        <w:t xml:space="preserve">. </w:t>
      </w:r>
      <w:ins w:id="5262" w:author="Στάθης Καπ" w:date="2023-03-13T00:44:00Z">
        <w:r w:rsidR="003A7627" w:rsidRPr="003C6E86">
          <w:rPr>
            <w:highlight w:val="yellow"/>
            <w:lang w:val="el-GR"/>
            <w:rPrChange w:id="5263" w:author="Στάθης Καπ" w:date="2023-03-13T03:04:00Z">
              <w:rPr>
                <w:lang w:val="el-GR"/>
              </w:rPr>
            </w:rPrChange>
          </w:rPr>
          <w:t xml:space="preserve">Οι διαδρομές </w:t>
        </w:r>
      </w:ins>
      <w:del w:id="5264" w:author="Στάθης Καπ" w:date="2023-03-13T00:44:00Z">
        <w:r w:rsidR="00146EC8" w:rsidRPr="003C6E86" w:rsidDel="003A7627">
          <w:rPr>
            <w:highlight w:val="yellow"/>
            <w:lang w:val="el-GR"/>
            <w:rPrChange w:id="5265" w:author="Στάθης Καπ" w:date="2023-03-13T03:04:00Z">
              <w:rPr>
                <w:lang w:val="el-GR"/>
              </w:rPr>
            </w:rPrChange>
          </w:rPr>
          <w:delText xml:space="preserve">Η διαδρομή </w:delText>
        </w:r>
      </w:del>
      <w:r w:rsidR="00146EC8" w:rsidRPr="003C6E86">
        <w:rPr>
          <w:highlight w:val="yellow"/>
          <w:lang w:val="el-GR"/>
          <w:rPrChange w:id="5266" w:author="Στάθης Καπ" w:date="2023-03-13T03:04:00Z">
            <w:rPr>
              <w:lang w:val="el-GR"/>
            </w:rPr>
          </w:rPrChange>
        </w:rPr>
        <w:t>του πρώτου υπο</w:t>
      </w:r>
      <w:del w:id="5267" w:author="Στάθης Καπ" w:date="2023-03-13T00:44:00Z">
        <w:r w:rsidRPr="003C6E86" w:rsidDel="003A7627">
          <w:rPr>
            <w:highlight w:val="yellow"/>
            <w:lang w:val="el-GR"/>
            <w:rPrChange w:id="5268" w:author="Στάθης Καπ" w:date="2023-03-13T03:04:00Z">
              <w:rPr>
                <w:lang w:val="el-GR"/>
              </w:rPr>
            </w:rPrChange>
          </w:rPr>
          <w:delText>-</w:delText>
        </w:r>
      </w:del>
      <w:r w:rsidR="00146EC8" w:rsidRPr="003C6E86">
        <w:rPr>
          <w:highlight w:val="yellow"/>
          <w:lang w:val="el-GR"/>
          <w:rPrChange w:id="5269" w:author="Στάθης Καπ" w:date="2023-03-13T03:04:00Z">
            <w:rPr>
              <w:lang w:val="el-GR"/>
            </w:rPr>
          </w:rPrChange>
        </w:rPr>
        <w:lastRenderedPageBreak/>
        <w:t>προβλήματος (</w:t>
      </w:r>
      <m:oMath>
        <m:sSub>
          <m:sSubPr>
            <m:ctrlPr>
              <w:rPr>
                <w:rFonts w:ascii="Cambria Math" w:hAnsi="Cambria Math"/>
                <w:i/>
                <w:highlight w:val="yellow"/>
                <w:lang w:val="el-GR"/>
                <w:rPrChange w:id="5270" w:author="Στάθης Καπ" w:date="2023-03-13T03:04:00Z">
                  <w:rPr>
                    <w:rFonts w:ascii="Cambria Math" w:hAnsi="Cambria Math"/>
                    <w:i/>
                    <w:lang w:val="el-GR"/>
                  </w:rPr>
                </w:rPrChange>
              </w:rPr>
            </m:ctrlPr>
          </m:sSubPr>
          <m:e>
            <m:r>
              <w:ins w:id="5271" w:author="Στάθης Καπ" w:date="2023-03-13T00:44:00Z">
                <w:rPr>
                  <w:rFonts w:ascii="Cambria Math" w:hAnsi="Cambria Math"/>
                  <w:highlight w:val="yellow"/>
                  <w:lang w:val="el-GR"/>
                  <w:rPrChange w:id="5272" w:author="Στάθης Καπ" w:date="2023-03-13T03:04:00Z">
                    <w:rPr>
                      <w:rFonts w:ascii="Cambria Math" w:hAnsi="Cambria Math"/>
                      <w:lang w:val="el-GR"/>
                    </w:rPr>
                  </w:rPrChange>
                </w:rPr>
                <m:t>t</m:t>
              </w:ins>
            </m:r>
            <m:r>
              <w:rPr>
                <w:rFonts w:ascii="Cambria Math" w:hAnsi="Cambria Math"/>
                <w:highlight w:val="yellow"/>
                <w:lang w:val="el-GR"/>
                <w:rPrChange w:id="5273" w:author="Στάθης Καπ" w:date="2023-03-13T03:04:00Z">
                  <w:rPr>
                    <w:rFonts w:ascii="Cambria Math" w:hAnsi="Cambria Math"/>
                    <w:lang w:val="el-GR"/>
                  </w:rPr>
                </w:rPrChange>
              </w:rPr>
              <m:t>optw</m:t>
            </m:r>
          </m:e>
          <m:sub>
            <m:r>
              <w:rPr>
                <w:rFonts w:ascii="Cambria Math" w:hAnsi="Cambria Math"/>
                <w:highlight w:val="yellow"/>
                <w:lang w:val="el-GR"/>
                <w:rPrChange w:id="5274" w:author="Στάθης Καπ" w:date="2023-03-13T03:04:00Z">
                  <w:rPr>
                    <w:rFonts w:ascii="Cambria Math" w:hAnsi="Cambria Math"/>
                    <w:lang w:val="el-GR"/>
                  </w:rPr>
                </w:rPrChange>
              </w:rPr>
              <m:t>0</m:t>
            </m:r>
          </m:sub>
        </m:sSub>
      </m:oMath>
      <w:r w:rsidR="00146EC8" w:rsidRPr="003C6E86">
        <w:rPr>
          <w:highlight w:val="yellow"/>
          <w:lang w:val="el-GR"/>
          <w:rPrChange w:id="5275" w:author="Στάθης Καπ" w:date="2023-03-13T03:04:00Z">
            <w:rPr>
              <w:lang w:val="el-GR"/>
            </w:rPr>
          </w:rPrChange>
        </w:rPr>
        <w:t xml:space="preserve">) θα </w:t>
      </w:r>
      <w:del w:id="5276" w:author="Στάθης Καπ" w:date="2023-03-13T00:44:00Z">
        <w:r w:rsidR="00146EC8" w:rsidRPr="003C6E86" w:rsidDel="003A7627">
          <w:rPr>
            <w:highlight w:val="yellow"/>
            <w:lang w:val="el-GR"/>
            <w:rPrChange w:id="5277" w:author="Στάθης Καπ" w:date="2023-03-13T03:04:00Z">
              <w:rPr>
                <w:lang w:val="el-GR"/>
              </w:rPr>
            </w:rPrChange>
          </w:rPr>
          <w:delText xml:space="preserve">ξεκινάει </w:delText>
        </w:r>
      </w:del>
      <w:ins w:id="5278" w:author="Στάθης Καπ" w:date="2023-03-13T00:44:00Z">
        <w:r w:rsidR="003A7627" w:rsidRPr="003C6E86">
          <w:rPr>
            <w:highlight w:val="yellow"/>
            <w:lang w:val="el-GR"/>
            <w:rPrChange w:id="5279" w:author="Στάθης Καπ" w:date="2023-03-13T03:04:00Z">
              <w:rPr>
                <w:lang w:val="el-GR"/>
              </w:rPr>
            </w:rPrChange>
          </w:rPr>
          <w:t>ξεκινούν</w:t>
        </w:r>
        <w:r w:rsidR="003A7627" w:rsidRPr="003C6E86">
          <w:rPr>
            <w:highlight w:val="yellow"/>
            <w:lang w:val="el-GR"/>
            <w:rPrChange w:id="5280" w:author="Στάθης Καπ" w:date="2023-03-13T03:04:00Z">
              <w:rPr>
                <w:lang w:val="el-GR"/>
              </w:rPr>
            </w:rPrChange>
          </w:rPr>
          <w:t xml:space="preserve"> </w:t>
        </w:r>
        <w:r w:rsidR="003A7627" w:rsidRPr="003C6E86">
          <w:rPr>
            <w:highlight w:val="yellow"/>
            <w:lang w:val="el-GR"/>
            <w:rPrChange w:id="5281" w:author="Στάθης Καπ" w:date="2023-03-13T03:04:00Z">
              <w:rPr>
                <w:lang w:val="el-GR"/>
              </w:rPr>
            </w:rPrChange>
          </w:rPr>
          <w:t xml:space="preserve">όλες από </w:t>
        </w:r>
      </w:ins>
      <w:del w:id="5282" w:author="Στάθης Καπ" w:date="2023-03-13T00:44:00Z">
        <w:r w:rsidR="00146EC8" w:rsidRPr="003C6E86" w:rsidDel="003A7627">
          <w:rPr>
            <w:highlight w:val="yellow"/>
            <w:lang w:val="el-GR"/>
            <w:rPrChange w:id="5283" w:author="Στάθης Καπ" w:date="2023-03-13T03:04:00Z">
              <w:rPr>
                <w:lang w:val="el-GR"/>
              </w:rPr>
            </w:rPrChange>
          </w:rPr>
          <w:delText xml:space="preserve">από </w:delText>
        </w:r>
      </w:del>
      <w:r w:rsidR="00146EC8" w:rsidRPr="003C6E86">
        <w:rPr>
          <w:highlight w:val="yellow"/>
          <w:lang w:val="el-GR"/>
          <w:rPrChange w:id="5284" w:author="Στάθης Καπ" w:date="2023-03-13T03:04:00Z">
            <w:rPr>
              <w:lang w:val="el-GR"/>
            </w:rPr>
          </w:rPrChange>
        </w:rPr>
        <w:t>το</w:t>
      </w:r>
      <w:ins w:id="5285" w:author="Στάθης Καπ" w:date="2023-03-13T02:44:00Z">
        <w:r w:rsidR="008D0B16" w:rsidRPr="003C6E86">
          <w:rPr>
            <w:highlight w:val="yellow"/>
            <w:lang w:val="el-GR"/>
            <w:rPrChange w:id="5286" w:author="Στάθης Καπ" w:date="2023-03-13T03:04:00Z">
              <w:rPr>
                <w:lang w:val="el-GR"/>
              </w:rPr>
            </w:rPrChange>
          </w:rPr>
          <w:t xml:space="preserve">ν κόμβο </w:t>
        </w:r>
        <w:r w:rsidR="008D0B16" w:rsidRPr="003C6E86">
          <w:rPr>
            <w:highlight w:val="yellow"/>
            <w:rPrChange w:id="5287" w:author="Στάθης Καπ" w:date="2023-03-13T03:04:00Z">
              <w:rPr/>
            </w:rPrChange>
          </w:rPr>
          <w:t>sd</w:t>
        </w:r>
        <w:r w:rsidR="008D0B16" w:rsidRPr="003C6E86">
          <w:rPr>
            <w:highlight w:val="yellow"/>
            <w:lang w:val="el-GR"/>
            <w:rPrChange w:id="5288" w:author="Στάθης Καπ" w:date="2023-03-13T03:04:00Z">
              <w:rPr/>
            </w:rPrChange>
          </w:rPr>
          <w:t xml:space="preserve"> </w:t>
        </w:r>
        <w:r w:rsidR="008D0B16" w:rsidRPr="003C6E86">
          <w:rPr>
            <w:highlight w:val="yellow"/>
            <w:lang w:val="el-GR"/>
            <w:rPrChange w:id="5289" w:author="Στάθης Καπ" w:date="2023-03-13T03:04:00Z">
              <w:rPr>
                <w:lang w:val="el-GR"/>
              </w:rPr>
            </w:rPrChange>
          </w:rPr>
          <w:t>που είναι ορισμένος στο πρωτότυπο πρόβλημα</w:t>
        </w:r>
      </w:ins>
      <w:del w:id="5290" w:author="Στάθης Καπ" w:date="2023-03-13T02:44:00Z">
        <w:r w:rsidR="00146EC8" w:rsidRPr="003C6E86" w:rsidDel="008D0B16">
          <w:rPr>
            <w:highlight w:val="yellow"/>
            <w:lang w:val="el-GR"/>
            <w:rPrChange w:id="5291" w:author="Στάθης Καπ" w:date="2023-03-13T03:04:00Z">
              <w:rPr>
                <w:lang w:val="el-GR"/>
              </w:rPr>
            </w:rPrChange>
          </w:rPr>
          <w:delText xml:space="preserve"> </w:delText>
        </w:r>
        <w:r w:rsidR="00146EC8" w:rsidRPr="003C6E86" w:rsidDel="008D0B16">
          <w:rPr>
            <w:highlight w:val="yellow"/>
            <w:rPrChange w:id="5292" w:author="Στάθης Καπ" w:date="2023-03-13T03:04:00Z">
              <w:rPr/>
            </w:rPrChange>
          </w:rPr>
          <w:delText>sd</w:delText>
        </w:r>
        <w:r w:rsidR="00146EC8" w:rsidRPr="003C6E86" w:rsidDel="008D0B16">
          <w:rPr>
            <w:highlight w:val="yellow"/>
            <w:lang w:val="el-GR"/>
            <w:rPrChange w:id="5293" w:author="Στάθης Καπ" w:date="2023-03-13T03:04:00Z">
              <w:rPr>
                <w:lang w:val="el-GR"/>
              </w:rPr>
            </w:rPrChange>
          </w:rPr>
          <w:delText xml:space="preserve"> ενώ </w:delText>
        </w:r>
      </w:del>
      <w:del w:id="5294" w:author="Στάθης Καπ" w:date="2023-03-13T00:44:00Z">
        <w:r w:rsidR="00146EC8" w:rsidRPr="003C6E86" w:rsidDel="003A7627">
          <w:rPr>
            <w:highlight w:val="yellow"/>
            <w:lang w:val="el-GR"/>
            <w:rPrChange w:id="5295" w:author="Στάθης Καπ" w:date="2023-03-13T03:04:00Z">
              <w:rPr>
                <w:lang w:val="el-GR"/>
              </w:rPr>
            </w:rPrChange>
          </w:rPr>
          <w:delText>η</w:delText>
        </w:r>
      </w:del>
      <w:del w:id="5296" w:author="Στάθης Καπ" w:date="2023-03-13T02:44:00Z">
        <w:r w:rsidR="00146EC8" w:rsidRPr="003C6E86" w:rsidDel="008D0B16">
          <w:rPr>
            <w:highlight w:val="yellow"/>
            <w:lang w:val="el-GR"/>
            <w:rPrChange w:id="5297" w:author="Στάθης Καπ" w:date="2023-03-13T03:04:00Z">
              <w:rPr>
                <w:lang w:val="el-GR"/>
              </w:rPr>
            </w:rPrChange>
          </w:rPr>
          <w:delText xml:space="preserve"> διαδρομ</w:delText>
        </w:r>
      </w:del>
      <w:del w:id="5298" w:author="Στάθης Καπ" w:date="2023-03-13T00:44:00Z">
        <w:r w:rsidR="00146EC8" w:rsidRPr="003C6E86" w:rsidDel="003A7627">
          <w:rPr>
            <w:highlight w:val="yellow"/>
            <w:lang w:val="el-GR"/>
            <w:rPrChange w:id="5299" w:author="Στάθης Καπ" w:date="2023-03-13T03:04:00Z">
              <w:rPr>
                <w:lang w:val="el-GR"/>
              </w:rPr>
            </w:rPrChange>
          </w:rPr>
          <w:delText>ή</w:delText>
        </w:r>
      </w:del>
      <w:del w:id="5300" w:author="Στάθης Καπ" w:date="2023-03-13T02:44:00Z">
        <w:r w:rsidR="00146EC8" w:rsidRPr="003C6E86" w:rsidDel="008D0B16">
          <w:rPr>
            <w:highlight w:val="yellow"/>
            <w:lang w:val="el-GR"/>
            <w:rPrChange w:id="5301" w:author="Στάθης Καπ" w:date="2023-03-13T03:04:00Z">
              <w:rPr>
                <w:lang w:val="el-GR"/>
              </w:rPr>
            </w:rPrChange>
          </w:rPr>
          <w:delText xml:space="preserve"> του</w:delText>
        </w:r>
        <w:r w:rsidR="00E46B37" w:rsidRPr="003C6E86" w:rsidDel="008D0B16">
          <w:rPr>
            <w:highlight w:val="yellow"/>
            <w:lang w:val="el-GR"/>
            <w:rPrChange w:id="5302" w:author="Στάθης Καπ" w:date="2023-03-13T03:04:00Z">
              <w:rPr>
                <w:lang w:val="el-GR"/>
              </w:rPr>
            </w:rPrChange>
          </w:rPr>
          <w:delText xml:space="preserve"> τελευταίου υπο</w:delText>
        </w:r>
      </w:del>
      <w:del w:id="5303" w:author="Στάθης Καπ" w:date="2023-03-13T00:44:00Z">
        <w:r w:rsidR="0086030B" w:rsidRPr="003C6E86" w:rsidDel="003A7627">
          <w:rPr>
            <w:highlight w:val="yellow"/>
            <w:lang w:val="el-GR"/>
            <w:rPrChange w:id="5304" w:author="Στάθης Καπ" w:date="2023-03-13T03:04:00Z">
              <w:rPr>
                <w:lang w:val="el-GR"/>
              </w:rPr>
            </w:rPrChange>
          </w:rPr>
          <w:delText>-</w:delText>
        </w:r>
      </w:del>
      <w:del w:id="5305" w:author="Στάθης Καπ" w:date="2023-03-13T02:44:00Z">
        <w:r w:rsidR="00E46B37" w:rsidRPr="003C6E86" w:rsidDel="008D0B16">
          <w:rPr>
            <w:highlight w:val="yellow"/>
            <w:lang w:val="el-GR"/>
            <w:rPrChange w:id="5306" w:author="Στάθης Καπ" w:date="2023-03-13T03:04:00Z">
              <w:rPr>
                <w:lang w:val="el-GR"/>
              </w:rPr>
            </w:rPrChange>
          </w:rPr>
          <w:delText>προβλήματος (</w:delText>
        </w:r>
      </w:del>
      <m:oMath>
        <m:sSub>
          <m:sSubPr>
            <m:ctrlPr>
              <w:del w:id="5307" w:author="Στάθης Καπ" w:date="2023-03-13T02:44:00Z">
                <w:rPr>
                  <w:rFonts w:ascii="Cambria Math" w:hAnsi="Cambria Math"/>
                  <w:i/>
                  <w:highlight w:val="yellow"/>
                  <w:lang w:val="el-GR"/>
                  <w:rPrChange w:id="5308" w:author="Στάθης Καπ" w:date="2023-03-13T03:04:00Z">
                    <w:rPr>
                      <w:rFonts w:ascii="Cambria Math" w:hAnsi="Cambria Math"/>
                      <w:i/>
                      <w:lang w:val="el-GR"/>
                    </w:rPr>
                  </w:rPrChange>
                </w:rPr>
              </w:del>
            </m:ctrlPr>
          </m:sSubPr>
          <m:e>
            <m:r>
              <w:del w:id="5309" w:author="Στάθης Καπ" w:date="2023-03-13T02:44:00Z">
                <w:rPr>
                  <w:rFonts w:ascii="Cambria Math" w:hAnsi="Cambria Math"/>
                  <w:highlight w:val="yellow"/>
                  <w:lang w:val="el-GR"/>
                  <w:rPrChange w:id="5310" w:author="Στάθης Καπ" w:date="2023-03-13T03:04:00Z">
                    <w:rPr>
                      <w:rFonts w:ascii="Cambria Math" w:hAnsi="Cambria Math"/>
                      <w:lang w:val="el-GR"/>
                    </w:rPr>
                  </w:rPrChange>
                </w:rPr>
                <m:t>optw</m:t>
              </w:del>
            </m:r>
          </m:e>
          <m:sub>
            <m:r>
              <w:del w:id="5311" w:author="Στάθης Καπ" w:date="2023-03-13T00:44:00Z">
                <w:rPr>
                  <w:rFonts w:ascii="Cambria Math" w:hAnsi="Cambria Math"/>
                  <w:highlight w:val="yellow"/>
                  <w:lang w:val="el-GR"/>
                  <w:rPrChange w:id="5312" w:author="Στάθης Καπ" w:date="2023-03-13T03:04:00Z">
                    <w:rPr>
                      <w:rFonts w:ascii="Cambria Math" w:hAnsi="Cambria Math"/>
                      <w:lang w:val="el-GR"/>
                    </w:rPr>
                  </w:rPrChange>
                </w:rPr>
                <m:t>n</m:t>
              </w:del>
            </m:r>
            <m:r>
              <w:del w:id="5313" w:author="Στάθης Καπ" w:date="2023-03-13T02:44:00Z">
                <w:rPr>
                  <w:rFonts w:ascii="Cambria Math" w:hAnsi="Cambria Math"/>
                  <w:highlight w:val="yellow"/>
                  <w:lang w:val="el-GR"/>
                  <w:rPrChange w:id="5314" w:author="Στάθης Καπ" w:date="2023-03-13T03:04:00Z">
                    <w:rPr>
                      <w:rFonts w:ascii="Cambria Math" w:hAnsi="Cambria Math"/>
                      <w:lang w:val="el-GR"/>
                    </w:rPr>
                  </w:rPrChange>
                </w:rPr>
                <m:t>-1</m:t>
              </w:del>
            </m:r>
          </m:sub>
        </m:sSub>
      </m:oMath>
      <w:del w:id="5315" w:author="Στάθης Καπ" w:date="2023-03-13T02:44:00Z">
        <w:r w:rsidR="00E46B37" w:rsidRPr="003C6E86" w:rsidDel="008D0B16">
          <w:rPr>
            <w:highlight w:val="yellow"/>
            <w:lang w:val="el-GR"/>
            <w:rPrChange w:id="5316" w:author="Στάθης Καπ" w:date="2023-03-13T03:04:00Z">
              <w:rPr>
                <w:lang w:val="el-GR"/>
              </w:rPr>
            </w:rPrChange>
          </w:rPr>
          <w:delText>)</w:delText>
        </w:r>
      </w:del>
      <w:ins w:id="5317" w:author="Στάθης Καπ" w:date="2023-03-13T00:46:00Z">
        <w:r w:rsidR="003A7627" w:rsidRPr="003C6E86">
          <w:rPr>
            <w:highlight w:val="yellow"/>
            <w:lang w:val="el-GR"/>
            <w:rPrChange w:id="5318" w:author="Στάθης Καπ" w:date="2023-03-13T03:04:00Z">
              <w:rPr>
                <w:lang w:val="el-GR"/>
              </w:rPr>
            </w:rPrChange>
          </w:rPr>
          <w:t>.</w:t>
        </w:r>
      </w:ins>
      <w:ins w:id="5319" w:author="Στάθης Καπ" w:date="2023-03-13T02:44:00Z">
        <w:r w:rsidR="008D0B16" w:rsidRPr="003C6E86">
          <w:rPr>
            <w:highlight w:val="yellow"/>
            <w:lang w:val="el-GR"/>
            <w:rPrChange w:id="5320" w:author="Στάθης Καπ" w:date="2023-03-13T03:04:00Z">
              <w:rPr>
                <w:lang w:val="el-GR"/>
              </w:rPr>
            </w:rPrChange>
          </w:rPr>
          <w:t xml:space="preserve"> </w:t>
        </w:r>
      </w:ins>
      <w:ins w:id="5321" w:author="Στάθης Καπ" w:date="2023-03-13T02:47:00Z">
        <w:r w:rsidR="008D0B16" w:rsidRPr="003C6E86">
          <w:rPr>
            <w:highlight w:val="yellow"/>
            <w:lang w:val="el-GR"/>
            <w:rPrChange w:id="5322" w:author="Στάθης Καπ" w:date="2023-03-13T03:04:00Z">
              <w:rPr>
                <w:lang w:val="el-GR"/>
              </w:rPr>
            </w:rPrChange>
          </w:rPr>
          <w:t xml:space="preserve">Για κάθε άλλο υποπρόβλημα </w:t>
        </w:r>
      </w:ins>
      <m:oMath>
        <m:r>
          <w:ins w:id="5323" w:author="Στάθης Καπ" w:date="2023-03-13T02:47:00Z">
            <w:rPr>
              <w:rFonts w:ascii="Cambria Math" w:hAnsi="Cambria Math"/>
              <w:highlight w:val="yellow"/>
              <w:lang w:val="el-GR"/>
              <w:rPrChange w:id="5324" w:author="Στάθης Καπ" w:date="2023-03-13T03:04:00Z">
                <w:rPr>
                  <w:rFonts w:ascii="Cambria Math" w:hAnsi="Cambria Math"/>
                  <w:lang w:val="el-GR"/>
                </w:rPr>
              </w:rPrChange>
            </w:rPr>
            <m:t>topt</m:t>
          </w:ins>
        </m:r>
        <m:sSub>
          <m:sSubPr>
            <m:ctrlPr>
              <w:ins w:id="5325" w:author="Στάθης Καπ" w:date="2023-03-13T02:47:00Z">
                <w:rPr>
                  <w:rFonts w:ascii="Cambria Math" w:hAnsi="Cambria Math"/>
                  <w:i/>
                  <w:highlight w:val="yellow"/>
                  <w:lang w:val="el-GR"/>
                  <w:rPrChange w:id="5326" w:author="Στάθης Καπ" w:date="2023-03-13T03:04:00Z">
                    <w:rPr>
                      <w:rFonts w:ascii="Cambria Math" w:hAnsi="Cambria Math"/>
                      <w:i/>
                      <w:lang w:val="el-GR"/>
                    </w:rPr>
                  </w:rPrChange>
                </w:rPr>
              </w:ins>
            </m:ctrlPr>
          </m:sSubPr>
          <m:e>
            <m:r>
              <w:ins w:id="5327" w:author="Στάθης Καπ" w:date="2023-03-13T02:47:00Z">
                <w:rPr>
                  <w:rFonts w:ascii="Cambria Math" w:hAnsi="Cambria Math"/>
                  <w:highlight w:val="yellow"/>
                  <w:lang w:val="el-GR"/>
                  <w:rPrChange w:id="5328" w:author="Στάθης Καπ" w:date="2023-03-13T03:04:00Z">
                    <w:rPr>
                      <w:rFonts w:ascii="Cambria Math" w:hAnsi="Cambria Math"/>
                      <w:lang w:val="el-GR"/>
                    </w:rPr>
                  </w:rPrChange>
                </w:rPr>
                <m:t>w</m:t>
              </w:ins>
            </m:r>
          </m:e>
          <m:sub>
            <m:r>
              <w:ins w:id="5329" w:author="Στάθης Καπ" w:date="2023-03-13T02:47:00Z">
                <w:rPr>
                  <w:rFonts w:ascii="Cambria Math" w:hAnsi="Cambria Math"/>
                  <w:highlight w:val="yellow"/>
                  <w:lang w:val="el-GR"/>
                  <w:rPrChange w:id="5330" w:author="Στάθης Καπ" w:date="2023-03-13T03:04:00Z">
                    <w:rPr>
                      <w:rFonts w:ascii="Cambria Math" w:hAnsi="Cambria Math"/>
                      <w:lang w:val="el-GR"/>
                    </w:rPr>
                  </w:rPrChange>
                </w:rPr>
                <m:t>i</m:t>
              </w:ins>
            </m:r>
          </m:sub>
        </m:sSub>
      </m:oMath>
      <w:ins w:id="5331" w:author="Στάθης Καπ" w:date="2023-03-13T02:47:00Z">
        <w:r w:rsidR="008D0B16" w:rsidRPr="003C6E86">
          <w:rPr>
            <w:rFonts w:eastAsiaTheme="minorEastAsia"/>
            <w:highlight w:val="yellow"/>
            <w:lang w:val="el-GR"/>
            <w:rPrChange w:id="5332" w:author="Στάθης Καπ" w:date="2023-03-13T03:04:00Z">
              <w:rPr>
                <w:rFonts w:eastAsiaTheme="minorEastAsia"/>
                <w:lang w:val="el-GR"/>
              </w:rPr>
            </w:rPrChange>
          </w:rPr>
          <w:t xml:space="preserve"> με </w:t>
        </w:r>
      </w:ins>
      <m:oMath>
        <m:r>
          <w:ins w:id="5333" w:author="Στάθης Καπ" w:date="2023-03-13T02:47:00Z">
            <w:rPr>
              <w:rFonts w:ascii="Cambria Math" w:eastAsiaTheme="minorEastAsia" w:hAnsi="Cambria Math"/>
              <w:highlight w:val="yellow"/>
              <w:lang w:val="el-GR"/>
              <w:rPrChange w:id="5334" w:author="Στάθης Καπ" w:date="2023-03-13T03:04:00Z">
                <w:rPr>
                  <w:rFonts w:ascii="Cambria Math" w:eastAsiaTheme="minorEastAsia" w:hAnsi="Cambria Math"/>
                  <w:lang w:val="el-GR"/>
                </w:rPr>
              </w:rPrChange>
            </w:rPr>
            <m:t>i∈[1,S-1]</m:t>
          </w:ins>
        </m:r>
      </m:oMath>
      <w:ins w:id="5335" w:author="Στάθης Καπ" w:date="2023-03-13T02:47:00Z">
        <w:r w:rsidR="008D0B16" w:rsidRPr="003C6E86">
          <w:rPr>
            <w:rFonts w:eastAsiaTheme="minorEastAsia"/>
            <w:highlight w:val="yellow"/>
            <w:lang w:val="el-GR"/>
            <w:rPrChange w:id="5336" w:author="Στάθης Καπ" w:date="2023-03-13T03:04:00Z">
              <w:rPr>
                <w:rFonts w:eastAsiaTheme="minorEastAsia"/>
                <w:lang w:val="el-GR"/>
              </w:rPr>
            </w:rPrChange>
          </w:rPr>
          <w:t>, προστίθ</w:t>
        </w:r>
      </w:ins>
      <w:ins w:id="5337" w:author="Στάθης Καπ" w:date="2023-03-13T02:48:00Z">
        <w:r w:rsidR="008D0B16" w:rsidRPr="003C6E86">
          <w:rPr>
            <w:rFonts w:eastAsiaTheme="minorEastAsia"/>
            <w:highlight w:val="yellow"/>
            <w:lang w:val="el-GR"/>
            <w:rPrChange w:id="5338" w:author="Στάθης Καπ" w:date="2023-03-13T03:04:00Z">
              <w:rPr>
                <w:rFonts w:eastAsiaTheme="minorEastAsia"/>
                <w:lang w:val="el-GR"/>
              </w:rPr>
            </w:rPrChange>
          </w:rPr>
          <w:t xml:space="preserve">ενται στις διαδρομές τεχνητές αφετηρίες όπως περιγράφεται στην υποενότητα 4.3.2. Επίσης για </w:t>
        </w:r>
      </w:ins>
      <w:ins w:id="5339" w:author="Στάθης Καπ" w:date="2023-03-13T02:54:00Z">
        <w:r w:rsidR="008D0B16" w:rsidRPr="003C6E86">
          <w:rPr>
            <w:rFonts w:eastAsiaTheme="minorEastAsia"/>
            <w:highlight w:val="yellow"/>
            <w:lang w:val="el-GR"/>
            <w:rPrChange w:id="5340" w:author="Στάθης Καπ" w:date="2023-03-13T03:04:00Z">
              <w:rPr>
                <w:rFonts w:eastAsiaTheme="minorEastAsia"/>
                <w:lang w:val="el-GR"/>
              </w:rPr>
            </w:rPrChange>
          </w:rPr>
          <w:t xml:space="preserve">όλα τα υποπροβλήματα </w:t>
        </w:r>
      </w:ins>
      <w:ins w:id="5341" w:author="Στάθης Καπ" w:date="2023-03-13T02:49:00Z">
        <w:r w:rsidR="008D0B16" w:rsidRPr="003C6E86">
          <w:rPr>
            <w:rFonts w:eastAsiaTheme="minorEastAsia"/>
            <w:highlight w:val="yellow"/>
            <w:lang w:val="el-GR"/>
            <w:rPrChange w:id="5342" w:author="Στάθης Καπ" w:date="2023-03-13T03:04:00Z">
              <w:rPr>
                <w:rFonts w:eastAsiaTheme="minorEastAsia"/>
                <w:lang w:val="el-GR"/>
              </w:rPr>
            </w:rPrChange>
          </w:rPr>
          <w:t xml:space="preserve">κατασκευάζονται τελικοί στόχοι, </w:t>
        </w:r>
      </w:ins>
      <w:ins w:id="5343" w:author="Στάθης Καπ" w:date="2023-03-13T02:51:00Z">
        <w:r w:rsidR="008D0B16" w:rsidRPr="003C6E86">
          <w:rPr>
            <w:rFonts w:eastAsiaTheme="minorEastAsia"/>
            <w:highlight w:val="yellow"/>
            <w:lang w:val="el-GR"/>
            <w:rPrChange w:id="5344" w:author="Στάθης Καπ" w:date="2023-03-13T03:04:00Z">
              <w:rPr>
                <w:rFonts w:eastAsiaTheme="minorEastAsia"/>
                <w:lang w:val="el-GR"/>
              </w:rPr>
            </w:rPrChange>
          </w:rPr>
          <w:t>οι οποίοι δεν λειτουργούν ως τερματικοί σταθμοί για τις διαδρομές. Η διαδικασία</w:t>
        </w:r>
      </w:ins>
      <w:ins w:id="5345" w:author="Στάθης Καπ" w:date="2023-03-13T02:58:00Z">
        <w:r w:rsidR="009670C9" w:rsidRPr="003C6E86">
          <w:rPr>
            <w:rFonts w:eastAsiaTheme="minorEastAsia"/>
            <w:highlight w:val="yellow"/>
            <w:lang w:val="el-GR"/>
            <w:rPrChange w:id="5346" w:author="Στάθης Καπ" w:date="2023-03-13T03:04:00Z">
              <w:rPr>
                <w:rFonts w:eastAsiaTheme="minorEastAsia"/>
                <w:lang w:val="el-GR"/>
              </w:rPr>
            </w:rPrChange>
          </w:rPr>
          <w:t xml:space="preserve"> αυτή</w:t>
        </w:r>
      </w:ins>
      <w:ins w:id="5347" w:author="Στάθης Καπ" w:date="2023-03-13T02:51:00Z">
        <w:r w:rsidR="008D0B16" w:rsidRPr="003C6E86">
          <w:rPr>
            <w:rFonts w:eastAsiaTheme="minorEastAsia"/>
            <w:highlight w:val="yellow"/>
            <w:lang w:val="el-GR"/>
            <w:rPrChange w:id="5348" w:author="Στάθης Καπ" w:date="2023-03-13T03:04:00Z">
              <w:rPr>
                <w:rFonts w:eastAsiaTheme="minorEastAsia"/>
                <w:lang w:val="el-GR"/>
              </w:rPr>
            </w:rPrChange>
          </w:rPr>
          <w:t xml:space="preserve"> αναλύεται λεπτομερώς στην υποενότητα 4.3.1.  </w:t>
        </w:r>
      </w:ins>
      <w:ins w:id="5349" w:author="Στάθης Καπ" w:date="2023-03-13T02:55:00Z">
        <w:r w:rsidR="008D0B16" w:rsidRPr="003C6E86">
          <w:rPr>
            <w:rFonts w:eastAsiaTheme="minorEastAsia"/>
            <w:highlight w:val="yellow"/>
            <w:lang w:val="el-GR"/>
            <w:rPrChange w:id="5350" w:author="Στάθης Καπ" w:date="2023-03-13T03:04:00Z">
              <w:rPr>
                <w:rFonts w:eastAsiaTheme="minorEastAsia"/>
                <w:lang w:val="el-GR"/>
              </w:rPr>
            </w:rPrChange>
          </w:rPr>
          <w:t xml:space="preserve">Η προεργασία </w:t>
        </w:r>
      </w:ins>
      <w:ins w:id="5351" w:author="Στάθης Καπ" w:date="2023-03-13T02:54:00Z">
        <w:r w:rsidR="008D0B16" w:rsidRPr="003C6E86">
          <w:rPr>
            <w:rFonts w:eastAsiaTheme="minorEastAsia"/>
            <w:highlight w:val="yellow"/>
            <w:lang w:val="el-GR"/>
            <w:rPrChange w:id="5352" w:author="Στάθης Καπ" w:date="2023-03-13T03:04:00Z">
              <w:rPr>
                <w:rFonts w:eastAsiaTheme="minorEastAsia"/>
                <w:lang w:val="el-GR"/>
              </w:rPr>
            </w:rPrChange>
          </w:rPr>
          <w:t xml:space="preserve"> </w:t>
        </w:r>
      </w:ins>
      <w:ins w:id="5353" w:author="Στάθης Καπ" w:date="2023-03-13T02:55:00Z">
        <w:r w:rsidR="008D0B16" w:rsidRPr="003C6E86">
          <w:rPr>
            <w:rFonts w:eastAsiaTheme="minorEastAsia"/>
            <w:highlight w:val="yellow"/>
            <w:lang w:val="el-GR"/>
            <w:rPrChange w:id="5354" w:author="Στάθης Καπ" w:date="2023-03-13T03:04:00Z">
              <w:rPr>
                <w:rFonts w:eastAsiaTheme="minorEastAsia"/>
                <w:lang w:val="el-GR"/>
              </w:rPr>
            </w:rPrChange>
          </w:rPr>
          <w:t xml:space="preserve">που αναλύεται στις </w:t>
        </w:r>
      </w:ins>
      <w:ins w:id="5355" w:author="Στάθης Καπ" w:date="2023-03-13T02:56:00Z">
        <w:r w:rsidR="008D0B16" w:rsidRPr="003C6E86">
          <w:rPr>
            <w:rFonts w:eastAsiaTheme="minorEastAsia"/>
            <w:highlight w:val="yellow"/>
            <w:lang w:val="el-GR"/>
            <w:rPrChange w:id="5356" w:author="Στάθης Καπ" w:date="2023-03-13T03:04:00Z">
              <w:rPr>
                <w:rFonts w:eastAsiaTheme="minorEastAsia"/>
                <w:lang w:val="el-GR"/>
              </w:rPr>
            </w:rPrChange>
          </w:rPr>
          <w:t>ακόλουθες υποενότητες, και η φάση</w:t>
        </w:r>
      </w:ins>
      <w:ins w:id="5357" w:author="Στάθης Καπ" w:date="2023-03-13T02:57:00Z">
        <w:r w:rsidR="0012143F" w:rsidRPr="003C6E86">
          <w:rPr>
            <w:rFonts w:eastAsiaTheme="minorEastAsia"/>
            <w:highlight w:val="yellow"/>
            <w:lang w:val="el-GR"/>
            <w:rPrChange w:id="5358" w:author="Στάθης Καπ" w:date="2023-03-13T03:04:00Z">
              <w:rPr>
                <w:rFonts w:eastAsiaTheme="minorEastAsia"/>
                <w:lang w:val="el-GR"/>
              </w:rPr>
            </w:rPrChange>
          </w:rPr>
          <w:t xml:space="preserve"> εισαγωγής</w:t>
        </w:r>
      </w:ins>
      <w:ins w:id="5359" w:author="Στάθης Καπ" w:date="2023-03-13T03:03:00Z">
        <w:r w:rsidR="00BB070C" w:rsidRPr="003C6E86">
          <w:rPr>
            <w:rFonts w:eastAsiaTheme="minorEastAsia"/>
            <w:highlight w:val="yellow"/>
            <w:lang w:val="el-GR"/>
            <w:rPrChange w:id="5360" w:author="Στάθης Καπ" w:date="2023-03-13T03:04:00Z">
              <w:rPr>
                <w:rFonts w:eastAsiaTheme="minorEastAsia"/>
              </w:rPr>
            </w:rPrChange>
          </w:rPr>
          <w:t>(</w:t>
        </w:r>
        <w:r w:rsidR="00BB070C" w:rsidRPr="003C6E86">
          <w:rPr>
            <w:rFonts w:eastAsiaTheme="minorEastAsia"/>
            <w:highlight w:val="yellow"/>
            <w:lang w:val="el-GR"/>
            <w:rPrChange w:id="5361" w:author="Στάθης Καπ" w:date="2023-03-13T03:04:00Z">
              <w:rPr>
                <w:rFonts w:eastAsiaTheme="minorEastAsia"/>
                <w:lang w:val="el-GR"/>
              </w:rPr>
            </w:rPrChange>
          </w:rPr>
          <w:t>τοπική αναζήτηση</w:t>
        </w:r>
        <w:r w:rsidR="00BB070C" w:rsidRPr="003C6E86">
          <w:rPr>
            <w:rFonts w:eastAsiaTheme="minorEastAsia"/>
            <w:highlight w:val="yellow"/>
            <w:lang w:val="el-GR"/>
            <w:rPrChange w:id="5362" w:author="Στάθης Καπ" w:date="2023-03-13T03:04:00Z">
              <w:rPr>
                <w:rFonts w:eastAsiaTheme="minorEastAsia"/>
              </w:rPr>
            </w:rPrChange>
          </w:rPr>
          <w:t>)</w:t>
        </w:r>
      </w:ins>
      <w:ins w:id="5363" w:author="Στάθης Καπ" w:date="2023-03-13T02:57:00Z">
        <w:r w:rsidR="0012143F" w:rsidRPr="003C6E86">
          <w:rPr>
            <w:rFonts w:eastAsiaTheme="minorEastAsia"/>
            <w:highlight w:val="yellow"/>
            <w:lang w:val="el-GR"/>
            <w:rPrChange w:id="5364" w:author="Στάθης Καπ" w:date="2023-03-13T03:04:00Z">
              <w:rPr>
                <w:rFonts w:eastAsiaTheme="minorEastAsia"/>
                <w:lang w:val="el-GR"/>
              </w:rPr>
            </w:rPrChange>
          </w:rPr>
          <w:t xml:space="preserve"> </w:t>
        </w:r>
      </w:ins>
      <w:ins w:id="5365" w:author="Στάθης Καπ" w:date="2023-03-13T02:56:00Z">
        <w:r w:rsidR="008D0B16" w:rsidRPr="003C6E86">
          <w:rPr>
            <w:rFonts w:eastAsiaTheme="minorEastAsia"/>
            <w:highlight w:val="yellow"/>
            <w:lang w:val="el-GR"/>
            <w:rPrChange w:id="5366" w:author="Στάθης Καπ" w:date="2023-03-13T03:04:00Z">
              <w:rPr>
                <w:rFonts w:eastAsiaTheme="minorEastAsia"/>
                <w:lang w:val="el-GR"/>
              </w:rPr>
            </w:rPrChange>
          </w:rPr>
          <w:t xml:space="preserve">που αναλύθηκε στην </w:t>
        </w:r>
      </w:ins>
      <w:ins w:id="5367" w:author="Στάθης Καπ" w:date="2023-03-13T02:57:00Z">
        <w:r w:rsidR="0012143F" w:rsidRPr="003C6E86">
          <w:rPr>
            <w:rFonts w:eastAsiaTheme="minorEastAsia"/>
            <w:highlight w:val="yellow"/>
            <w:lang w:val="el-GR"/>
            <w:rPrChange w:id="5368" w:author="Στάθης Καπ" w:date="2023-03-13T03:04:00Z">
              <w:rPr>
                <w:rFonts w:eastAsiaTheme="minorEastAsia"/>
                <w:lang w:val="el-GR"/>
              </w:rPr>
            </w:rPrChange>
          </w:rPr>
          <w:t>υπο</w:t>
        </w:r>
      </w:ins>
      <w:ins w:id="5369" w:author="Στάθης Καπ" w:date="2023-03-13T02:56:00Z">
        <w:r w:rsidR="008D0B16" w:rsidRPr="003C6E86">
          <w:rPr>
            <w:rFonts w:eastAsiaTheme="minorEastAsia"/>
            <w:highlight w:val="yellow"/>
            <w:lang w:val="el-GR"/>
            <w:rPrChange w:id="5370" w:author="Στάθης Καπ" w:date="2023-03-13T03:04:00Z">
              <w:rPr>
                <w:rFonts w:eastAsiaTheme="minorEastAsia"/>
                <w:lang w:val="el-GR"/>
              </w:rPr>
            </w:rPrChange>
          </w:rPr>
          <w:t>ενότητα 3.2</w:t>
        </w:r>
      </w:ins>
      <w:ins w:id="5371" w:author="Στάθης Καπ" w:date="2023-03-13T02:57:00Z">
        <w:r w:rsidR="0012143F" w:rsidRPr="003C6E86">
          <w:rPr>
            <w:rFonts w:eastAsiaTheme="minorEastAsia"/>
            <w:highlight w:val="yellow"/>
            <w:lang w:val="el-GR"/>
            <w:rPrChange w:id="5372" w:author="Στάθης Καπ" w:date="2023-03-13T03:04:00Z">
              <w:rPr>
                <w:rFonts w:eastAsiaTheme="minorEastAsia"/>
                <w:lang w:val="el-GR"/>
              </w:rPr>
            </w:rPrChange>
          </w:rPr>
          <w:t>.1</w:t>
        </w:r>
      </w:ins>
      <w:ins w:id="5373" w:author="Στάθης Καπ" w:date="2023-03-13T02:56:00Z">
        <w:r w:rsidR="008D0B16" w:rsidRPr="003C6E86">
          <w:rPr>
            <w:rFonts w:eastAsiaTheme="minorEastAsia"/>
            <w:highlight w:val="yellow"/>
            <w:lang w:val="el-GR"/>
            <w:rPrChange w:id="5374" w:author="Στάθης Καπ" w:date="2023-03-13T03:04:00Z">
              <w:rPr>
                <w:rFonts w:eastAsiaTheme="minorEastAsia"/>
                <w:lang w:val="el-GR"/>
              </w:rPr>
            </w:rPrChange>
          </w:rPr>
          <w:t xml:space="preserve">, </w:t>
        </w:r>
      </w:ins>
      <w:ins w:id="5375" w:author="Στάθης Καπ" w:date="2023-03-13T02:57:00Z">
        <w:r w:rsidR="0012143F" w:rsidRPr="003C6E86">
          <w:rPr>
            <w:rFonts w:eastAsiaTheme="minorEastAsia"/>
            <w:highlight w:val="yellow"/>
            <w:lang w:val="el-GR"/>
            <w:rPrChange w:id="5376" w:author="Στάθης Καπ" w:date="2023-03-13T03:04:00Z">
              <w:rPr>
                <w:rFonts w:eastAsiaTheme="minorEastAsia"/>
                <w:lang w:val="el-GR"/>
              </w:rPr>
            </w:rPrChange>
          </w:rPr>
          <w:t>εφαρμόζεται</w:t>
        </w:r>
      </w:ins>
      <w:ins w:id="5377" w:author="Στάθης Καπ" w:date="2023-03-13T02:56:00Z">
        <w:r w:rsidR="008D0B16" w:rsidRPr="003C6E86">
          <w:rPr>
            <w:rFonts w:eastAsiaTheme="minorEastAsia"/>
            <w:highlight w:val="yellow"/>
            <w:lang w:val="el-GR"/>
            <w:rPrChange w:id="5378" w:author="Στάθης Καπ" w:date="2023-03-13T03:04:00Z">
              <w:rPr>
                <w:rFonts w:eastAsiaTheme="minorEastAsia"/>
                <w:lang w:val="el-GR"/>
              </w:rPr>
            </w:rPrChange>
          </w:rPr>
          <w:t xml:space="preserve"> σειριακά σε κάθε υποπρόβλημα.</w:t>
        </w:r>
      </w:ins>
      <w:del w:id="5379" w:author="Στάθης Καπ" w:date="2023-03-13T00:45:00Z">
        <w:r w:rsidR="00E46B37" w:rsidRPr="0086030B" w:rsidDel="003A7627">
          <w:rPr>
            <w:lang w:val="el-GR"/>
          </w:rPr>
          <w:delText xml:space="preserve"> θα τελειώνει στο </w:delText>
        </w:r>
        <w:r w:rsidR="00E46B37" w:rsidDel="003A7627">
          <w:delText>ed</w:delText>
        </w:r>
      </w:del>
      <w:del w:id="5380" w:author="Στάθης Καπ" w:date="2023-03-13T00:46:00Z">
        <w:r w:rsidR="00E46B37" w:rsidRPr="0086030B" w:rsidDel="003A7627">
          <w:rPr>
            <w:lang w:val="el-GR"/>
          </w:rPr>
          <w:delText>.</w:delText>
        </w:r>
      </w:del>
      <w:del w:id="5381" w:author="Στάθης Καπ" w:date="2023-03-13T02:53:00Z">
        <w:r w:rsidR="00E46B37" w:rsidRPr="0086030B" w:rsidDel="008D0B16">
          <w:rPr>
            <w:lang w:val="el-GR"/>
          </w:rPr>
          <w:delText xml:space="preserve"> Παρακάτω περιγράφεται η διαδικασία που </w:delText>
        </w:r>
      </w:del>
      <w:del w:id="5382" w:author="Στάθης Καπ" w:date="2023-03-13T02:42:00Z">
        <w:r w:rsidR="00E46B37" w:rsidRPr="0086030B" w:rsidDel="001D1AF4">
          <w:rPr>
            <w:lang w:val="el-GR"/>
          </w:rPr>
          <w:delText xml:space="preserve">συμπληρώνει τον </w:delText>
        </w:r>
      </w:del>
      <w:del w:id="5383" w:author="Στάθης Καπ" w:date="2023-03-13T02:53:00Z">
        <w:r w:rsidR="00E46B37" w:rsidRPr="0086030B" w:rsidDel="008D0B16">
          <w:rPr>
            <w:lang w:val="el-GR"/>
          </w:rPr>
          <w:delText>αρχικό κόμβο για κάθε διαδρομή υπο</w:delText>
        </w:r>
      </w:del>
      <w:del w:id="5384" w:author="Στάθης Καπ" w:date="2023-03-13T02:37:00Z">
        <w:r w:rsidR="0053138C" w:rsidRPr="00804956" w:rsidDel="001F42BF">
          <w:rPr>
            <w:lang w:val="el-GR"/>
          </w:rPr>
          <w:delText>-</w:delText>
        </w:r>
      </w:del>
      <w:del w:id="5385" w:author="Στάθης Καπ" w:date="2023-03-13T02:53:00Z">
        <w:r w:rsidR="00E46B37" w:rsidRPr="0086030B" w:rsidDel="008D0B16">
          <w:rPr>
            <w:lang w:val="el-GR"/>
          </w:rPr>
          <w:delText xml:space="preserve">προβλήματος </w:delText>
        </w:r>
      </w:del>
      <w:del w:id="5386" w:author="Στάθης Καπ" w:date="2023-03-13T02:38:00Z">
        <w:r w:rsidR="00D53892" w:rsidDel="001F42BF">
          <w:delText>optw</w:delText>
        </w:r>
      </w:del>
      <w:del w:id="5387" w:author="Στάθης Καπ" w:date="2023-03-13T02:53:00Z">
        <w:r w:rsidR="00E46B37" w:rsidRPr="0086030B" w:rsidDel="008D0B16">
          <w:rPr>
            <w:lang w:val="el-GR"/>
          </w:rPr>
          <w:delText xml:space="preserve"> </w:delText>
        </w:r>
      </w:del>
      <w:del w:id="5388" w:author="Στάθης Καπ" w:date="2023-03-13T02:40:00Z">
        <w:r w:rsidR="00E46B37" w:rsidRPr="0086030B" w:rsidDel="001F42BF">
          <w:rPr>
            <w:lang w:val="el-GR"/>
          </w:rPr>
          <w:delText>&gt; 0</w:delText>
        </w:r>
      </w:del>
      <w:del w:id="5389" w:author="Στάθης Καπ" w:date="2023-03-13T02:53:00Z">
        <w:r w:rsidR="00E46B37" w:rsidRPr="0086030B" w:rsidDel="008D0B16">
          <w:rPr>
            <w:lang w:val="el-GR"/>
          </w:rPr>
          <w:delText xml:space="preserve"> και </w:delText>
        </w:r>
      </w:del>
      <w:del w:id="5390" w:author="Στάθης Καπ" w:date="2023-03-13T02:43:00Z">
        <w:r w:rsidR="00E46B37" w:rsidRPr="0086030B" w:rsidDel="00F0030A">
          <w:rPr>
            <w:lang w:val="el-GR"/>
          </w:rPr>
          <w:delText>τον</w:delText>
        </w:r>
      </w:del>
      <w:del w:id="5391" w:author="Στάθης Καπ" w:date="2023-03-13T02:38:00Z">
        <w:r w:rsidR="00E46B37" w:rsidRPr="0086030B" w:rsidDel="001F42BF">
          <w:rPr>
            <w:lang w:val="el-GR"/>
          </w:rPr>
          <w:delText xml:space="preserve"> τελικό</w:delText>
        </w:r>
      </w:del>
      <w:del w:id="5392" w:author="Στάθης Καπ" w:date="2023-03-13T02:53:00Z">
        <w:r w:rsidR="00E46B37" w:rsidRPr="0086030B" w:rsidDel="008D0B16">
          <w:rPr>
            <w:lang w:val="el-GR"/>
          </w:rPr>
          <w:delText xml:space="preserve"> </w:delText>
        </w:r>
      </w:del>
      <w:del w:id="5393" w:author="Στάθης Καπ" w:date="2023-03-13T02:38:00Z">
        <w:r w:rsidR="00E46B37" w:rsidRPr="0086030B" w:rsidDel="001F42BF">
          <w:rPr>
            <w:lang w:val="el-GR"/>
          </w:rPr>
          <w:delText xml:space="preserve">κόμβο </w:delText>
        </w:r>
      </w:del>
      <w:del w:id="5394" w:author="Στάθης Καπ" w:date="2023-03-13T02:53:00Z">
        <w:r w:rsidR="00E46B37" w:rsidRPr="0086030B" w:rsidDel="008D0B16">
          <w:rPr>
            <w:lang w:val="el-GR"/>
          </w:rPr>
          <w:delText>για κάθε διαδρομή υπο</w:delText>
        </w:r>
      </w:del>
      <w:del w:id="5395" w:author="Στάθης Καπ" w:date="2023-03-13T02:38:00Z">
        <w:r w:rsidR="00CD3F9B" w:rsidRPr="0053138C" w:rsidDel="001F42BF">
          <w:rPr>
            <w:lang w:val="el-GR"/>
          </w:rPr>
          <w:delText>-</w:delText>
        </w:r>
      </w:del>
      <w:del w:id="5396" w:author="Στάθης Καπ" w:date="2023-03-13T02:53:00Z">
        <w:r w:rsidR="00E46B37" w:rsidRPr="0086030B" w:rsidDel="008D0B16">
          <w:rPr>
            <w:lang w:val="el-GR"/>
          </w:rPr>
          <w:delText xml:space="preserve">προβλήματος </w:delText>
        </w:r>
      </w:del>
      <w:del w:id="5397" w:author="Στάθης Καπ" w:date="2023-03-13T02:38:00Z">
        <w:r w:rsidR="00002296" w:rsidDel="001F42BF">
          <w:delText>optw</w:delText>
        </w:r>
        <w:r w:rsidR="00E46B37" w:rsidRPr="0086030B" w:rsidDel="001F42BF">
          <w:rPr>
            <w:lang w:val="el-GR"/>
          </w:rPr>
          <w:delText xml:space="preserve"> &lt; </w:delText>
        </w:r>
        <w:r w:rsidR="00E46B37" w:rsidDel="001F42BF">
          <w:delText>n</w:delText>
        </w:r>
        <w:r w:rsidR="00E46B37" w:rsidRPr="0086030B" w:rsidDel="001F42BF">
          <w:rPr>
            <w:lang w:val="el-GR"/>
          </w:rPr>
          <w:delText xml:space="preserve"> − 1</w:delText>
        </w:r>
      </w:del>
      <w:del w:id="5398" w:author="Στάθης Καπ" w:date="2023-03-13T02:53:00Z">
        <w:r w:rsidR="00E46B37" w:rsidRPr="0086030B" w:rsidDel="008D0B16">
          <w:rPr>
            <w:lang w:val="el-GR"/>
          </w:rPr>
          <w:delText>. Επειδή τα υπο</w:delText>
        </w:r>
      </w:del>
      <w:del w:id="5399" w:author="Στάθης Καπ" w:date="2023-03-13T02:40:00Z">
        <w:r w:rsidR="0071500E" w:rsidRPr="006B2E39" w:rsidDel="001F42BF">
          <w:rPr>
            <w:lang w:val="el-GR"/>
          </w:rPr>
          <w:delText>-</w:delText>
        </w:r>
      </w:del>
      <w:del w:id="5400" w:author="Στάθης Καπ" w:date="2023-03-13T02:53:00Z">
        <w:r w:rsidR="00E46B37" w:rsidRPr="0086030B" w:rsidDel="008D0B16">
          <w:rPr>
            <w:lang w:val="el-GR"/>
          </w:rPr>
          <w:delText xml:space="preserve">προβλήματα επιλύονται σειριακά </w:delText>
        </w:r>
        <w:r w:rsidR="00923BA5" w:rsidRPr="00923BA5" w:rsidDel="008D0B16">
          <w:rPr>
            <w:lang w:val="el-GR"/>
          </w:rPr>
          <w:delText xml:space="preserve">, </w:delText>
        </w:r>
        <w:r w:rsidR="00E46B37" w:rsidRPr="0086030B" w:rsidDel="008D0B16">
          <w:rPr>
            <w:lang w:val="el-GR"/>
          </w:rPr>
          <w:delText>πρώτα υπολογίζεται ο</w:delText>
        </w:r>
      </w:del>
      <w:del w:id="5401" w:author="Στάθης Καπ" w:date="2023-03-13T02:42:00Z">
        <w:r w:rsidR="00E46B37" w:rsidRPr="0086030B" w:rsidDel="001F42BF">
          <w:rPr>
            <w:lang w:val="el-GR"/>
          </w:rPr>
          <w:delText xml:space="preserve"> τελικ</w:delText>
        </w:r>
      </w:del>
      <w:del w:id="5402" w:author="Στάθης Καπ" w:date="2023-03-12T15:05:00Z">
        <w:r w:rsidR="00E46B37" w:rsidRPr="0086030B" w:rsidDel="000E2472">
          <w:rPr>
            <w:lang w:val="el-GR"/>
          </w:rPr>
          <w:delText xml:space="preserve">ός κόμβος </w:delText>
        </w:r>
      </w:del>
      <w:del w:id="5403" w:author="Στάθης Καπ" w:date="2023-03-13T02:53:00Z">
        <w:r w:rsidR="00E46B37" w:rsidRPr="0086030B" w:rsidDel="008D0B16">
          <w:rPr>
            <w:lang w:val="el-GR"/>
          </w:rPr>
          <w:delText>του πρώτου υπο</w:delText>
        </w:r>
      </w:del>
      <w:del w:id="5404" w:author="Στάθης Καπ" w:date="2023-03-12T15:05:00Z">
        <w:r w:rsidR="006B2E39" w:rsidRPr="00CD3F9B" w:rsidDel="000E2472">
          <w:rPr>
            <w:lang w:val="el-GR"/>
          </w:rPr>
          <w:delText>-</w:delText>
        </w:r>
      </w:del>
      <w:del w:id="5405" w:author="Στάθης Καπ" w:date="2023-03-13T02:53:00Z">
        <w:r w:rsidR="00E46B37" w:rsidRPr="0086030B" w:rsidDel="008D0B16">
          <w:rPr>
            <w:lang w:val="el-GR"/>
          </w:rPr>
          <w:delText xml:space="preserve">προβλήματος, </w:delText>
        </w:r>
        <w:r w:rsidR="006D2051" w:rsidDel="008D0B16">
          <w:rPr>
            <w:lang w:val="el-GR"/>
          </w:rPr>
          <w:delText>οπότε θα</w:delText>
        </w:r>
        <w:r w:rsidR="00E46B37" w:rsidRPr="0086030B" w:rsidDel="008D0B16">
          <w:rPr>
            <w:lang w:val="el-GR"/>
          </w:rPr>
          <w:delText xml:space="preserve"> αναλυθεί πρώτα η προσθήκη τελικών </w:delText>
        </w:r>
      </w:del>
      <w:del w:id="5406" w:author="Στάθης Καπ" w:date="2023-03-12T15:05:00Z">
        <w:r w:rsidR="00E46B37" w:rsidRPr="0086030B" w:rsidDel="000E2472">
          <w:rPr>
            <w:lang w:val="el-GR"/>
          </w:rPr>
          <w:delText>κόμβων</w:delText>
        </w:r>
      </w:del>
      <w:del w:id="5407" w:author="Στάθης Καπ" w:date="2023-03-13T02:53:00Z">
        <w:r w:rsidR="00E46B37" w:rsidRPr="0086030B" w:rsidDel="008D0B16">
          <w:rPr>
            <w:lang w:val="el-GR"/>
          </w:rPr>
          <w:delText>.</w:delText>
        </w:r>
      </w:del>
    </w:p>
    <w:p w14:paraId="1111DD60" w14:textId="756666C4" w:rsidR="00112988" w:rsidRDefault="00112988" w:rsidP="002D5F19">
      <w:pPr>
        <w:rPr>
          <w:ins w:id="5408" w:author="Στάθης Καπ" w:date="2023-02-01T06:01:00Z"/>
          <w:lang w:val="el-GR"/>
        </w:rPr>
      </w:pPr>
    </w:p>
    <w:p w14:paraId="6583A1C2" w14:textId="553A0284" w:rsidR="00210F9A" w:rsidRDefault="00371114" w:rsidP="00210F9A">
      <w:pPr>
        <w:keepNext/>
        <w:jc w:val="center"/>
        <w:rPr>
          <w:ins w:id="5409" w:author="Στάθης Καπ" w:date="2023-02-01T06:01:00Z"/>
        </w:rPr>
      </w:pPr>
      <w:ins w:id="5410" w:author="Στάθης Καπ" w:date="2023-02-24T07:18:00Z">
        <w:r>
          <w:rPr>
            <w:noProof/>
          </w:rPr>
          <w:drawing>
            <wp:inline distT="0" distB="0" distL="0" distR="0" wp14:anchorId="2D7F6383" wp14:editId="7DDC54D2">
              <wp:extent cx="1965278" cy="2547329"/>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0503" cy="2554101"/>
                      </a:xfrm>
                      <a:prstGeom prst="rect">
                        <a:avLst/>
                      </a:prstGeom>
                    </pic:spPr>
                  </pic:pic>
                </a:graphicData>
              </a:graphic>
            </wp:inline>
          </w:drawing>
        </w:r>
      </w:ins>
    </w:p>
    <w:p w14:paraId="74816490" w14:textId="79536CFD" w:rsidR="00112988" w:rsidRPr="009659CD" w:rsidRDefault="00210F9A" w:rsidP="00210F9A">
      <w:pPr>
        <w:pStyle w:val="Caption"/>
        <w:rPr>
          <w:ins w:id="5411" w:author="Στάθης Καπ" w:date="2023-02-01T06:01:00Z"/>
          <w:lang w:val="el-GR"/>
        </w:rPr>
      </w:pPr>
      <w:ins w:id="5412" w:author="Στάθης Καπ" w:date="2023-02-01T06:01:00Z">
        <w:r w:rsidRPr="00210F9A">
          <w:rPr>
            <w:lang w:val="el-GR"/>
          </w:rPr>
          <w:t xml:space="preserve">Εικόνα </w:t>
        </w:r>
      </w:ins>
      <w:ins w:id="5413"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4</w:t>
      </w:r>
      <w:ins w:id="5414"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5415" w:author="Στάθης Καπ" w:date="2023-03-13T03:59:00Z">
        <w:r w:rsidR="009F1C0B">
          <w:rPr>
            <w:noProof/>
            <w:lang w:val="el-GR"/>
          </w:rPr>
          <w:t>1</w:t>
        </w:r>
        <w:r w:rsidR="009F1C0B">
          <w:rPr>
            <w:lang w:val="el-GR"/>
          </w:rPr>
          <w:fldChar w:fldCharType="end"/>
        </w:r>
      </w:ins>
      <w:ins w:id="5416" w:author="Στάθης Καπ" w:date="2023-02-01T06:01:00Z">
        <w:r>
          <w:rPr>
            <w:lang w:val="el-GR"/>
          </w:rPr>
          <w:t xml:space="preserve">: </w:t>
        </w:r>
        <w:r w:rsidR="00EE44E9">
          <w:rPr>
            <w:lang w:val="el-GR"/>
          </w:rPr>
          <w:t xml:space="preserve">Σε αυτό το παράδειγμα η επιστροφή </w:t>
        </w:r>
      </w:ins>
      <w:ins w:id="5417" w:author="Στάθης Καπ" w:date="2023-02-24T07:19:00Z">
        <w:r w:rsidR="00371114">
          <w:rPr>
            <w:lang w:val="el-GR"/>
          </w:rPr>
          <w:t>στην αφετηρία</w:t>
        </w:r>
      </w:ins>
      <w:ins w:id="5418" w:author="Στάθης Καπ" w:date="2023-03-09T17:16:00Z">
        <w:r w:rsidR="00D213D4" w:rsidRPr="00D213D4">
          <w:rPr>
            <w:lang w:val="el-GR"/>
            <w:rPrChange w:id="5419" w:author="Στάθης Καπ" w:date="2023-03-09T17:16:00Z">
              <w:rPr/>
            </w:rPrChange>
          </w:rPr>
          <w:t xml:space="preserve"> </w:t>
        </w:r>
        <w:r w:rsidR="00D213D4">
          <w:rPr>
            <w:lang w:val="el-GR"/>
          </w:rPr>
          <w:t>σε κάθε υποπρόβλημα</w:t>
        </w:r>
      </w:ins>
      <w:ins w:id="5420" w:author="Στάθης Καπ" w:date="2023-02-24T07:19:00Z">
        <w:r w:rsidR="00371114">
          <w:rPr>
            <w:lang w:val="el-GR"/>
          </w:rPr>
          <w:t xml:space="preserve"> </w:t>
        </w:r>
      </w:ins>
      <w:ins w:id="5421" w:author="Στάθης Καπ" w:date="2023-02-01T06:01:00Z">
        <w:r w:rsidR="00EE44E9">
          <w:rPr>
            <w:lang w:val="el-GR"/>
          </w:rPr>
          <w:t xml:space="preserve">δεν είναι τόσο </w:t>
        </w:r>
      </w:ins>
      <w:ins w:id="5422" w:author="Στάθης Καπ" w:date="2023-02-02T08:18:00Z">
        <w:r w:rsidR="000B4A24">
          <w:rPr>
            <w:lang w:val="el-GR"/>
          </w:rPr>
          <w:t>χρονοβόρα</w:t>
        </w:r>
      </w:ins>
      <w:ins w:id="5423" w:author="Στάθης Καπ" w:date="2023-02-01T06:01:00Z">
        <w:r w:rsidR="00EE44E9">
          <w:rPr>
            <w:lang w:val="el-GR"/>
          </w:rPr>
          <w:t xml:space="preserve"> καθώς </w:t>
        </w:r>
      </w:ins>
      <w:ins w:id="5424" w:author="Στάθης Καπ" w:date="2023-02-24T07:19:00Z">
        <w:r w:rsidR="00371114">
          <w:rPr>
            <w:lang w:val="el-GR"/>
          </w:rPr>
          <w:t xml:space="preserve">οι κόμβοι των 2 υποπροβλημάτων είναι </w:t>
        </w:r>
      </w:ins>
      <w:ins w:id="5425" w:author="Στάθης Καπ" w:date="2023-03-09T10:53:00Z">
        <w:r w:rsidR="00EF44A6">
          <w:rPr>
            <w:lang w:val="el-GR"/>
          </w:rPr>
          <w:t>αντι</w:t>
        </w:r>
      </w:ins>
      <w:ins w:id="5426" w:author="Στάθης Καπ" w:date="2023-02-24T07:19:00Z">
        <w:r w:rsidR="00371114">
          <w:rPr>
            <w:lang w:val="el-GR"/>
          </w:rPr>
          <w:t>συμμετρικοί ως προς τον αρχικό κόμβο</w:t>
        </w:r>
      </w:ins>
      <w:ins w:id="5427" w:author="Στάθης Καπ" w:date="2023-02-24T07:20:00Z">
        <w:r w:rsidR="00371114">
          <w:rPr>
            <w:lang w:val="el-GR"/>
          </w:rPr>
          <w:t xml:space="preserve"> (0).</w:t>
        </w:r>
      </w:ins>
    </w:p>
    <w:p w14:paraId="6B0903ED" w14:textId="40092EED" w:rsidR="00D0402D" w:rsidRDefault="00371114" w:rsidP="00D0402D">
      <w:pPr>
        <w:keepNext/>
        <w:jc w:val="center"/>
        <w:rPr>
          <w:ins w:id="5428" w:author="Στάθης Καπ" w:date="2023-02-01T06:01:00Z"/>
        </w:rPr>
      </w:pPr>
      <w:ins w:id="5429" w:author="Στάθης Καπ" w:date="2023-02-24T07:20:00Z">
        <w:r>
          <w:rPr>
            <w:noProof/>
          </w:rPr>
          <w:drawing>
            <wp:inline distT="0" distB="0" distL="0" distR="0" wp14:anchorId="3B5A22A0" wp14:editId="1BA52477">
              <wp:extent cx="2204114" cy="2270018"/>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2416" cy="2278568"/>
                      </a:xfrm>
                      <a:prstGeom prst="rect">
                        <a:avLst/>
                      </a:prstGeom>
                    </pic:spPr>
                  </pic:pic>
                </a:graphicData>
              </a:graphic>
            </wp:inline>
          </w:drawing>
        </w:r>
      </w:ins>
    </w:p>
    <w:p w14:paraId="5EC85A2A" w14:textId="7981DEC9" w:rsidR="00210F9A" w:rsidRPr="00346577" w:rsidRDefault="00D0402D">
      <w:pPr>
        <w:pStyle w:val="Caption"/>
        <w:rPr>
          <w:ins w:id="5430" w:author="Στάθης Καπ" w:date="2023-02-01T06:01:00Z"/>
          <w:lang w:val="el-GR"/>
        </w:rPr>
        <w:pPrChange w:id="5431" w:author="Στάθης Καπ" w:date="2023-02-24T07:21:00Z">
          <w:pPr>
            <w:pStyle w:val="Caption"/>
            <w:jc w:val="center"/>
          </w:pPr>
        </w:pPrChange>
      </w:pPr>
      <w:ins w:id="5432" w:author="Στάθης Καπ" w:date="2023-02-01T06:01:00Z">
        <w:r w:rsidRPr="00D0402D">
          <w:rPr>
            <w:lang w:val="el-GR"/>
          </w:rPr>
          <w:t xml:space="preserve">Εικόνα </w:t>
        </w:r>
      </w:ins>
      <w:ins w:id="5433"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4</w:t>
      </w:r>
      <w:ins w:id="5434"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5435" w:author="Στάθης Καπ" w:date="2023-03-13T03:59:00Z">
        <w:r w:rsidR="009F1C0B">
          <w:rPr>
            <w:noProof/>
            <w:lang w:val="el-GR"/>
          </w:rPr>
          <w:t>2</w:t>
        </w:r>
        <w:r w:rsidR="009F1C0B">
          <w:rPr>
            <w:lang w:val="el-GR"/>
          </w:rPr>
          <w:fldChar w:fldCharType="end"/>
        </w:r>
      </w:ins>
      <w:ins w:id="5436" w:author="Στάθης Καπ" w:date="2023-02-01T06:01:00Z">
        <w:r>
          <w:rPr>
            <w:lang w:val="el-GR"/>
          </w:rPr>
          <w:t>: Σε αυτό το παράδειγμα η επιστροφή στον αρχικό κόμβο</w:t>
        </w:r>
      </w:ins>
      <w:ins w:id="5437" w:author="Στάθης Καπ" w:date="2023-03-09T17:16:00Z">
        <w:r w:rsidR="00D213D4">
          <w:rPr>
            <w:lang w:val="el-GR"/>
          </w:rPr>
          <w:t xml:space="preserve"> σε κάθε υποπρόβλημα</w:t>
        </w:r>
      </w:ins>
      <w:ins w:id="5438" w:author="Στάθης Καπ" w:date="2023-02-01T06:01:00Z">
        <w:r>
          <w:rPr>
            <w:lang w:val="el-GR"/>
          </w:rPr>
          <w:t xml:space="preserve"> </w:t>
        </w:r>
      </w:ins>
      <w:ins w:id="5439" w:author="Στάθης Καπ" w:date="2023-02-25T21:31:00Z">
        <w:r w:rsidR="000B254B">
          <w:rPr>
            <w:lang w:val="el-GR"/>
          </w:rPr>
          <w:t xml:space="preserve">και η </w:t>
        </w:r>
      </w:ins>
      <w:ins w:id="5440" w:author="Στάθης Καπ" w:date="2023-02-25T21:32:00Z">
        <w:r w:rsidR="000B254B">
          <w:rPr>
            <w:lang w:val="el-GR"/>
          </w:rPr>
          <w:t>μετάβαση στους κ</w:t>
        </w:r>
      </w:ins>
      <w:ins w:id="5441" w:author="Στάθης Καπ" w:date="2023-02-25T21:33:00Z">
        <w:r w:rsidR="000B254B">
          <w:rPr>
            <w:lang w:val="el-GR"/>
          </w:rPr>
          <w:t>όμβους του δεύτερου υποπροβλήματος</w:t>
        </w:r>
      </w:ins>
      <w:ins w:id="5442" w:author="Στάθης Καπ" w:date="2023-02-25T21:34:00Z">
        <w:r w:rsidR="000B254B">
          <w:rPr>
            <w:lang w:val="el-GR"/>
          </w:rPr>
          <w:t xml:space="preserve"> καταλαμβάνει μεγάλα χρονικά διαστήματα</w:t>
        </w:r>
      </w:ins>
      <w:ins w:id="5443" w:author="Στάθης Καπ" w:date="2023-03-01T05:42:00Z">
        <w:r w:rsidR="000B4410">
          <w:rPr>
            <w:lang w:val="el-GR"/>
          </w:rPr>
          <w:t>.</w:t>
        </w:r>
      </w:ins>
    </w:p>
    <w:p w14:paraId="1513D971" w14:textId="50032AB7" w:rsidR="00804956" w:rsidRDefault="00804956">
      <w:pPr>
        <w:pStyle w:val="Heading3"/>
        <w:rPr>
          <w:lang w:val="el-GR"/>
        </w:rPr>
        <w:pPrChange w:id="5444" w:author="Στάθης Καπ" w:date="2023-02-26T00:55:00Z">
          <w:pPr>
            <w:pStyle w:val="Heading3"/>
            <w:numPr>
              <w:numId w:val="4"/>
            </w:numPr>
            <w:ind w:left="1080"/>
          </w:pPr>
        </w:pPrChange>
      </w:pPr>
      <w:bookmarkStart w:id="5445" w:name="_Toc129300383"/>
      <w:r w:rsidRPr="00093B36">
        <w:rPr>
          <w:rPrChange w:id="5446" w:author="Στάθης Καπ" w:date="2023-02-26T00:55:00Z">
            <w:rPr>
              <w:lang w:val="el-GR"/>
            </w:rPr>
          </w:rPrChange>
        </w:rPr>
        <w:lastRenderedPageBreak/>
        <w:t>Προσθήκη</w:t>
      </w:r>
      <w:r>
        <w:rPr>
          <w:lang w:val="el-GR"/>
        </w:rPr>
        <w:t xml:space="preserve"> </w:t>
      </w:r>
      <w:bookmarkEnd w:id="5445"/>
      <w:ins w:id="5447" w:author="Στάθης Καπ" w:date="2023-03-12T15:05:00Z">
        <w:r w:rsidR="000E2472">
          <w:rPr>
            <w:lang w:val="el-GR"/>
          </w:rPr>
          <w:t>τελικών στόχων</w:t>
        </w:r>
      </w:ins>
      <w:del w:id="5448" w:author="Στάθης Καπ" w:date="2023-03-07T04:54:00Z">
        <w:r w:rsidDel="00E07557">
          <w:rPr>
            <w:lang w:val="el-GR"/>
          </w:rPr>
          <w:delText>τελικών κόμβων</w:delText>
        </w:r>
      </w:del>
    </w:p>
    <w:p w14:paraId="26A488C6" w14:textId="14C4FD00" w:rsidR="00804956" w:rsidRDefault="00455118" w:rsidP="00804956">
      <w:pPr>
        <w:rPr>
          <w:lang w:val="el-GR"/>
        </w:rPr>
      </w:pPr>
      <w:r w:rsidRPr="00AD7A8C">
        <w:rPr>
          <w:lang w:val="el-GR"/>
        </w:rPr>
        <w:t>Ένας</w:t>
      </w:r>
      <w:r w:rsidR="00556EE1" w:rsidRPr="00AD7A8C">
        <w:rPr>
          <w:lang w:val="el-GR"/>
        </w:rPr>
        <w:t xml:space="preserve"> τρόπος </w:t>
      </w:r>
      <w:del w:id="5449" w:author="Στάθης Καπ" w:date="2023-03-08T04:42:00Z">
        <w:r w:rsidR="00556EE1" w:rsidRPr="00AD7A8C" w:rsidDel="00202789">
          <w:rPr>
            <w:lang w:val="el-GR"/>
          </w:rPr>
          <w:delText xml:space="preserve">εύρεσης </w:delText>
        </w:r>
      </w:del>
      <w:ins w:id="5450" w:author="Στάθης Καπ" w:date="2023-03-08T04:42:00Z">
        <w:r w:rsidR="00202789">
          <w:rPr>
            <w:lang w:val="el-GR"/>
          </w:rPr>
          <w:t>καθορισμού</w:t>
        </w:r>
        <w:r w:rsidR="00202789" w:rsidRPr="00AD7A8C">
          <w:rPr>
            <w:lang w:val="el-GR"/>
          </w:rPr>
          <w:t xml:space="preserve"> </w:t>
        </w:r>
      </w:ins>
      <w:r w:rsidR="00556EE1" w:rsidRPr="00AD7A8C">
        <w:rPr>
          <w:lang w:val="el-GR"/>
        </w:rPr>
        <w:t xml:space="preserve">τελικού κόμβου για </w:t>
      </w:r>
      <w:del w:id="5451" w:author="Στάθης Καπ" w:date="2023-03-07T04:55:00Z">
        <w:r w:rsidR="00556EE1" w:rsidRPr="00AD7A8C" w:rsidDel="00946D42">
          <w:rPr>
            <w:lang w:val="el-GR"/>
          </w:rPr>
          <w:delText xml:space="preserve">το </w:delText>
        </w:r>
      </w:del>
      <w:ins w:id="5452" w:author="Στάθης Καπ" w:date="2023-03-07T04:55:00Z">
        <w:r w:rsidR="00946D42">
          <w:rPr>
            <w:lang w:val="el-GR"/>
          </w:rPr>
          <w:t>ένα</w:t>
        </w:r>
        <w:r w:rsidR="00946D42" w:rsidRPr="00AD7A8C">
          <w:rPr>
            <w:lang w:val="el-GR"/>
          </w:rPr>
          <w:t xml:space="preserve"> </w:t>
        </w:r>
      </w:ins>
      <w:r w:rsidR="00556EE1" w:rsidRPr="00AD7A8C">
        <w:rPr>
          <w:lang w:val="el-GR"/>
        </w:rPr>
        <w:t>υπο</w:t>
      </w:r>
      <w:del w:id="5453" w:author="Στάθης Καπ" w:date="2023-03-07T04:55:00Z">
        <w:r w:rsidR="00AD7A8C" w:rsidDel="002A7538">
          <w:rPr>
            <w:lang w:val="el-GR"/>
          </w:rPr>
          <w:delText>-</w:delText>
        </w:r>
      </w:del>
      <w:r w:rsidR="00556EE1" w:rsidRPr="00AD7A8C">
        <w:rPr>
          <w:lang w:val="el-GR"/>
        </w:rPr>
        <w:t xml:space="preserve">πρόβλημα </w:t>
      </w:r>
      <m:oMath>
        <m:r>
          <w:ins w:id="5454"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w:t>
      </w:r>
      <w:del w:id="5455" w:author="Στάθης Καπ" w:date="2023-03-08T05:03:00Z">
        <w:r w:rsidR="00556EE1" w:rsidRPr="00AD7A8C" w:rsidDel="00993A48">
          <w:rPr>
            <w:lang w:val="el-GR"/>
          </w:rPr>
          <w:delText xml:space="preserve">ήταν </w:delText>
        </w:r>
      </w:del>
      <w:ins w:id="5456" w:author="Στάθης Καπ" w:date="2023-03-08T05:03:00Z">
        <w:r w:rsidR="00993A48">
          <w:rPr>
            <w:lang w:val="el-GR"/>
          </w:rPr>
          <w:t>είναι</w:t>
        </w:r>
        <w:r w:rsidR="00993A48" w:rsidRPr="00AD7A8C">
          <w:rPr>
            <w:lang w:val="el-GR"/>
          </w:rPr>
          <w:t xml:space="preserve"> </w:t>
        </w:r>
      </w:ins>
      <w:r w:rsidR="00556EE1" w:rsidRPr="00AD7A8C">
        <w:rPr>
          <w:lang w:val="el-GR"/>
        </w:rPr>
        <w:t xml:space="preserve">να υπολογισθεί το </w:t>
      </w:r>
      <w:del w:id="5457" w:author="Στάθης Καπ" w:date="2023-02-24T07:22:00Z">
        <w:r w:rsidR="00556EE1" w:rsidDel="00371114">
          <w:delText>weighted</w:delText>
        </w:r>
        <w:r w:rsidR="00556EE1" w:rsidRPr="00AD7A8C" w:rsidDel="00371114">
          <w:rPr>
            <w:lang w:val="el-GR"/>
          </w:rPr>
          <w:delText xml:space="preserve"> </w:delText>
        </w:r>
      </w:del>
      <w:ins w:id="5458" w:author="Στάθης Καπ" w:date="2023-02-24T07:22:00Z">
        <w:r w:rsidR="00371114">
          <w:rPr>
            <w:lang w:val="el-GR"/>
          </w:rPr>
          <w:t xml:space="preserve">σταθμισμένο </w:t>
        </w:r>
      </w:ins>
      <w:ins w:id="5459" w:author="Στάθης Καπ" w:date="2023-03-08T04:49:00Z">
        <w:r w:rsidR="00077D29">
          <w:rPr>
            <w:lang w:val="el-GR"/>
          </w:rPr>
          <w:t>κεντροειδές</w:t>
        </w:r>
      </w:ins>
      <w:del w:id="5460" w:author="Στάθης Καπ" w:date="2023-02-24T07:22:00Z">
        <w:r w:rsidR="00556EE1" w:rsidDel="00371114">
          <w:delText>centroid</w:delText>
        </w:r>
      </w:del>
      <w:r w:rsidR="00556EE1" w:rsidRPr="00AD7A8C">
        <w:rPr>
          <w:lang w:val="el-GR"/>
        </w:rPr>
        <w:t xml:space="preserve"> του επόμενου υπο</w:t>
      </w:r>
      <w:del w:id="5461" w:author="Στάθης Καπ" w:date="2023-03-08T04:42:00Z">
        <w:r w:rsidR="004C6F81" w:rsidDel="001337B3">
          <w:rPr>
            <w:lang w:val="el-GR"/>
          </w:rPr>
          <w:delText>-</w:delText>
        </w:r>
      </w:del>
      <w:r w:rsidR="00556EE1" w:rsidRPr="00AD7A8C">
        <w:rPr>
          <w:lang w:val="el-GR"/>
        </w:rPr>
        <w:t>προβλήματος</w:t>
      </w:r>
      <w:r w:rsidR="00FB44EE" w:rsidRPr="00FB44EE">
        <w:rPr>
          <w:lang w:val="el-GR"/>
        </w:rPr>
        <w:t xml:space="preserve"> </w:t>
      </w:r>
      <m:oMath>
        <m:r>
          <w:ins w:id="5462" w:author="Στάθης Καπ" w:date="2023-03-08T04:42:00Z">
            <w:rPr>
              <w:rFonts w:ascii="Cambria Math" w:hAnsi="Cambria Math"/>
              <w:lang w:val="el-GR"/>
            </w:rPr>
            <m:t>(</m:t>
          </w:ins>
        </m:r>
        <m:r>
          <w:ins w:id="5463"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r>
          <w:ins w:id="5464" w:author="Στάθης Καπ" w:date="2023-03-08T04:43:00Z">
            <w:rPr>
              <w:rFonts w:ascii="Cambria Math" w:hAnsi="Cambria Math"/>
              <w:lang w:val="el-GR"/>
            </w:rPr>
            <m:t>)</m:t>
          </w:ins>
        </m:r>
      </m:oMath>
      <w:ins w:id="5465" w:author="Στάθης Καπ" w:date="2023-03-08T05:02:00Z">
        <w:r w:rsidR="00993A48">
          <w:rPr>
            <w:lang w:val="el-GR"/>
          </w:rPr>
          <w:t xml:space="preserve"> το οποίο </w:t>
        </w:r>
      </w:ins>
      <w:del w:id="5466" w:author="Στάθης Καπ" w:date="2023-03-08T05:02:00Z">
        <w:r w:rsidR="00556EE1" w:rsidRPr="00AD7A8C" w:rsidDel="00993A48">
          <w:rPr>
            <w:lang w:val="el-GR"/>
          </w:rPr>
          <w:delText xml:space="preserve">. Τα βάρη των κόμβων είναι τα </w:delText>
        </w:r>
      </w:del>
      <w:del w:id="5467" w:author="Στάθης Καπ" w:date="2023-02-24T07:22:00Z">
        <w:r w:rsidR="00556EE1" w:rsidDel="00371114">
          <w:delText>profits</w:delText>
        </w:r>
        <w:r w:rsidR="00556EE1" w:rsidRPr="00AD7A8C" w:rsidDel="00371114">
          <w:rPr>
            <w:lang w:val="el-GR"/>
          </w:rPr>
          <w:delText xml:space="preserve"> </w:delText>
        </w:r>
      </w:del>
      <w:del w:id="5468" w:author="Στάθης Καπ" w:date="2023-03-08T05:02:00Z">
        <w:r w:rsidR="00556EE1" w:rsidRPr="00AD7A8C" w:rsidDel="00993A48">
          <w:rPr>
            <w:lang w:val="el-GR"/>
          </w:rPr>
          <w:delText xml:space="preserve">τους. </w:delText>
        </w:r>
      </w:del>
      <w:ins w:id="5469" w:author="Στάθης Καπ" w:date="2023-03-08T04:48:00Z">
        <w:r w:rsidR="00077D29">
          <w:rPr>
            <w:lang w:val="el-GR"/>
          </w:rPr>
          <w:t>είναι ένα τεχνητό σημείο</w:t>
        </w:r>
      </w:ins>
      <w:ins w:id="5470" w:author="Στάθης Καπ" w:date="2023-03-08T04:49:00Z">
        <w:r w:rsidR="00F1642C">
          <w:rPr>
            <w:lang w:val="el-GR"/>
          </w:rPr>
          <w:t xml:space="preserve"> που προκύπτει από τους </w:t>
        </w:r>
        <w:r w:rsidR="00F1642C">
          <w:t>Unvisited</w:t>
        </w:r>
        <w:r w:rsidR="00F1642C" w:rsidRPr="00F1642C">
          <w:rPr>
            <w:lang w:val="el-GR"/>
            <w:rPrChange w:id="5471" w:author="Στάθης Καπ" w:date="2023-03-08T04:50:00Z">
              <w:rPr/>
            </w:rPrChange>
          </w:rPr>
          <w:t xml:space="preserve"> </w:t>
        </w:r>
      </w:ins>
      <w:ins w:id="5472" w:author="Στάθης Καπ" w:date="2023-03-08T05:01:00Z">
        <w:r w:rsidR="00993A48">
          <w:rPr>
            <w:lang w:val="el-GR"/>
          </w:rPr>
          <w:t>κόμβους</w:t>
        </w:r>
      </w:ins>
      <w:ins w:id="5473" w:author="Στάθης Καπ" w:date="2023-03-08T05:03:00Z">
        <w:r w:rsidR="00993A48">
          <w:rPr>
            <w:lang w:val="el-GR"/>
          </w:rPr>
          <w:t xml:space="preserve"> </w:t>
        </w:r>
      </w:ins>
      <w:ins w:id="5474" w:author="Στάθης Καπ" w:date="2023-03-08T05:01:00Z">
        <w:r w:rsidR="00993A48">
          <w:rPr>
            <w:lang w:val="el-GR"/>
          </w:rPr>
          <w:t>λαμβάνοντας υπόψιν και τα κέρδη τους.</w:t>
        </w:r>
      </w:ins>
      <w:ins w:id="5475" w:author="Στάθης Καπ" w:date="2023-03-08T04:48:00Z">
        <w:r w:rsidR="00077D29">
          <w:rPr>
            <w:lang w:val="el-GR"/>
          </w:rPr>
          <w:t xml:space="preserve"> </w:t>
        </w:r>
      </w:ins>
      <w:r w:rsidR="00556EE1" w:rsidRPr="00AD7A8C">
        <w:rPr>
          <w:lang w:val="el-GR"/>
        </w:rPr>
        <w:t xml:space="preserve">Με αυτό τον τρόπο, η κάθε </w:t>
      </w:r>
      <w:del w:id="5476" w:author="Στάθης Καπ" w:date="2023-02-24T07:23:00Z">
        <w:r w:rsidR="00556EE1" w:rsidRPr="00AD7A8C" w:rsidDel="00371114">
          <w:rPr>
            <w:lang w:val="el-GR"/>
          </w:rPr>
          <w:delText xml:space="preserve">λύση </w:delText>
        </w:r>
      </w:del>
      <w:ins w:id="5477"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w:t>
      </w:r>
      <w:del w:id="5478" w:author="Στάθης Καπ" w:date="2023-03-13T03:00:00Z">
        <w:r w:rsidR="00556EE1" w:rsidRPr="00AD7A8C" w:rsidDel="00F8060F">
          <w:rPr>
            <w:lang w:val="el-GR"/>
          </w:rPr>
          <w:delText xml:space="preserve">οδηγούνταν </w:delText>
        </w:r>
      </w:del>
      <w:ins w:id="5479" w:author="Στάθης Καπ" w:date="2023-03-13T03:00:00Z">
        <w:r w:rsidR="00F8060F">
          <w:rPr>
            <w:lang w:val="el-GR"/>
          </w:rPr>
          <w:t>οδηγείται</w:t>
        </w:r>
        <w:r w:rsidR="00F8060F" w:rsidRPr="00AD7A8C">
          <w:rPr>
            <w:lang w:val="el-GR"/>
          </w:rPr>
          <w:t xml:space="preserve"> </w:t>
        </w:r>
      </w:ins>
      <w:r w:rsidR="00556EE1" w:rsidRPr="00AD7A8C">
        <w:rPr>
          <w:lang w:val="el-GR"/>
        </w:rPr>
        <w:t xml:space="preserve">προς το πιο κερδοφόρο </w:t>
      </w:r>
      <w:r w:rsidR="00E93053" w:rsidRPr="00AD7A8C">
        <w:rPr>
          <w:lang w:val="el-GR"/>
        </w:rPr>
        <w:t>κέντρο</w:t>
      </w:r>
      <w:r w:rsidR="00556EE1" w:rsidRPr="00AD7A8C">
        <w:rPr>
          <w:lang w:val="el-GR"/>
        </w:rPr>
        <w:t xml:space="preserve"> βάρους του επόμενου</w:t>
      </w:r>
      <w:del w:id="5480" w:author="Στάθης Καπ" w:date="2023-03-08T05:03:00Z">
        <w:r w:rsidR="00556EE1" w:rsidRPr="00AD7A8C" w:rsidDel="00993A48">
          <w:rPr>
            <w:lang w:val="el-GR"/>
          </w:rPr>
          <w:delText xml:space="preserve"> προβλήματος</w:delText>
        </w:r>
      </w:del>
      <w:r w:rsidR="00556EE1" w:rsidRPr="00AD7A8C">
        <w:rPr>
          <w:lang w:val="el-GR"/>
        </w:rPr>
        <w:t>.</w:t>
      </w:r>
      <w:r w:rsidR="00B5293D">
        <w:rPr>
          <w:lang w:val="el-GR"/>
        </w:rPr>
        <w:t xml:space="preserve"> </w:t>
      </w:r>
      <w:r w:rsidR="00B5293D" w:rsidRPr="00F540F2">
        <w:rPr>
          <w:lang w:val="el-GR"/>
        </w:rPr>
        <w:t xml:space="preserve">Η υλοποίηση αυτή όμως </w:t>
      </w:r>
      <w:del w:id="5481" w:author="Στάθης Καπ" w:date="2023-03-08T04:43:00Z">
        <w:r w:rsidR="00B5293D" w:rsidRPr="00F540F2" w:rsidDel="001F48ED">
          <w:rPr>
            <w:lang w:val="el-GR"/>
          </w:rPr>
          <w:delText xml:space="preserve">έχει </w:delText>
        </w:r>
      </w:del>
      <w:ins w:id="5482" w:author="Στάθης Καπ" w:date="2023-03-08T04:43:00Z">
        <w:r w:rsidR="001F48ED">
          <w:rPr>
            <w:lang w:val="el-GR"/>
          </w:rPr>
          <w:t>έχει</w:t>
        </w:r>
        <w:r w:rsidR="001F48ED" w:rsidRPr="00F540F2">
          <w:rPr>
            <w:lang w:val="el-GR"/>
          </w:rPr>
          <w:t xml:space="preserve"> </w:t>
        </w:r>
      </w:ins>
      <w:r w:rsidR="00B5293D" w:rsidRPr="00F540F2">
        <w:rPr>
          <w:lang w:val="el-GR"/>
        </w:rPr>
        <w:t>αρκετά μειονεκτήματα, σχεδιαστικά και προγραμματιστικά.</w:t>
      </w:r>
    </w:p>
    <w:p w14:paraId="24593B6D" w14:textId="39468995"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5483" w:author="Στάθης Καπ" w:date="2023-02-25T20:13:00Z">
        <w:r w:rsidRPr="00F540F2" w:rsidDel="00A07A96">
          <w:rPr>
            <w:lang w:val="el-GR"/>
          </w:rPr>
          <w:delText xml:space="preserve">στιγμιότυπα </w:delText>
        </w:r>
      </w:del>
      <w:ins w:id="5484" w:author="Στάθης Καπ" w:date="2023-03-08T04:43:00Z">
        <w:r w:rsidR="00AF6137">
          <w:rPr>
            <w:lang w:val="el-GR"/>
          </w:rPr>
          <w:t>στιγμιότυπα εισόδου</w:t>
        </w:r>
      </w:ins>
      <w:ins w:id="5485" w:author="Στάθης Καπ" w:date="2023-02-25T20:13:00Z">
        <w:r w:rsidR="00A07A96" w:rsidRPr="00F540F2">
          <w:rPr>
            <w:lang w:val="el-GR"/>
          </w:rPr>
          <w:t xml:space="preserve"> </w:t>
        </w:r>
      </w:ins>
      <w:r w:rsidRPr="00F540F2">
        <w:rPr>
          <w:lang w:val="el-GR"/>
        </w:rPr>
        <w:t xml:space="preserve">(π.χ. </w:t>
      </w:r>
      <w:r>
        <w:t>Cordeau</w:t>
      </w:r>
      <w:r w:rsidRPr="00F540F2">
        <w:rPr>
          <w:lang w:val="el-GR"/>
        </w:rPr>
        <w:t xml:space="preserve">) </w:t>
      </w:r>
      <w:del w:id="5486" w:author="Στάθης Καπ" w:date="2023-03-08T04:43:00Z">
        <w:r w:rsidRPr="00F540F2" w:rsidDel="008D42EB">
          <w:rPr>
            <w:lang w:val="el-GR"/>
          </w:rPr>
          <w:delText xml:space="preserve">υπολογίζονται </w:delText>
        </w:r>
      </w:del>
      <w:ins w:id="5487" w:author="Στάθης Καπ" w:date="2023-03-08T04:43:00Z">
        <w:r w:rsidR="008D42EB">
          <w:rPr>
            <w:lang w:val="el-GR"/>
          </w:rPr>
          <w:t>χρησιμοποιούνται</w:t>
        </w:r>
        <w:r w:rsidR="008D42EB" w:rsidRPr="00F540F2">
          <w:rPr>
            <w:lang w:val="el-GR"/>
          </w:rPr>
          <w:t xml:space="preserve"> </w:t>
        </w:r>
      </w:ins>
      <w:r w:rsidRPr="00F540F2">
        <w:rPr>
          <w:lang w:val="el-GR"/>
        </w:rPr>
        <w:t xml:space="preserve">οι </w:t>
      </w:r>
      <w:r w:rsidR="00E83C27" w:rsidRPr="00F540F2">
        <w:rPr>
          <w:lang w:val="el-GR"/>
        </w:rPr>
        <w:t>ευκλείδειες</w:t>
      </w:r>
      <w:r w:rsidRPr="00F540F2">
        <w:rPr>
          <w:lang w:val="el-GR"/>
        </w:rPr>
        <w:t xml:space="preserve"> αποστάσεις μεταξύ όλων των κόμβων του γραφήματος</w:t>
      </w:r>
      <w:ins w:id="5488" w:author="Στάθης Καπ" w:date="2023-03-08T04:43:00Z">
        <w:r w:rsidR="008D42EB">
          <w:rPr>
            <w:lang w:val="el-GR"/>
          </w:rPr>
          <w:t xml:space="preserve"> ως χρόνοι ταξιδιού</w:t>
        </w:r>
      </w:ins>
      <w:r w:rsidRPr="00F540F2">
        <w:rPr>
          <w:lang w:val="el-GR"/>
        </w:rPr>
        <w:t xml:space="preserve">. Δηλαδή, εάν το στιγμιότυπο του προβλήματος έχει 100 κόμβους, τότε θα αρχικοποιηθεί ένας </w:t>
      </w:r>
      <w:ins w:id="5489" w:author="Στάθης Καπ" w:date="2023-02-25T20:13:00Z">
        <w:r w:rsidR="00072363">
          <w:rPr>
            <w:lang w:val="el-GR"/>
          </w:rPr>
          <w:t xml:space="preserve">δισδιάστατος </w:t>
        </w:r>
      </w:ins>
      <w:r w:rsidRPr="00F540F2">
        <w:rPr>
          <w:lang w:val="el-GR"/>
        </w:rPr>
        <w:t xml:space="preserve">πίνακας </w:t>
      </w:r>
      <w:del w:id="5490" w:author="Στάθης Καπ" w:date="2023-03-08T04:44:00Z">
        <w:r w:rsidRPr="00F540F2" w:rsidDel="00B84F25">
          <w:rPr>
            <w:lang w:val="el-GR"/>
          </w:rPr>
          <w:delText xml:space="preserve">(διάνυσμα διανυσμάτων) </w:delText>
        </w:r>
      </w:del>
      <w:r>
        <w:t>travelTimes</w:t>
      </w:r>
      <w:r w:rsidRPr="00F540F2">
        <w:rPr>
          <w:lang w:val="el-GR"/>
        </w:rPr>
        <w:t xml:space="preserve"> μεγέθους 100*100=10000 θέσεων. Ο πίνακας αυτός χρησιμοποιείται στη φάση </w:t>
      </w:r>
      <w:del w:id="5491" w:author="Στάθης Καπ" w:date="2023-02-25T20:14:00Z">
        <w:r w:rsidDel="00AA14F8">
          <w:delText>construction</w:delText>
        </w:r>
        <w:r w:rsidRPr="00F540F2" w:rsidDel="00AA14F8">
          <w:rPr>
            <w:lang w:val="el-GR"/>
          </w:rPr>
          <w:delText xml:space="preserve"> </w:delText>
        </w:r>
      </w:del>
      <w:ins w:id="5492" w:author="Στάθης Καπ" w:date="2023-03-08T04:44:00Z">
        <w:r w:rsidR="00B84F25">
          <w:rPr>
            <w:lang w:val="el-GR"/>
          </w:rPr>
          <w:t>της τοπικής αναζήτησης</w:t>
        </w:r>
      </w:ins>
      <w:ins w:id="5493" w:author="Στάθης Καπ" w:date="2023-02-25T20:14:00Z">
        <w:r w:rsidR="00AA14F8" w:rsidRPr="00F540F2">
          <w:rPr>
            <w:lang w:val="el-GR"/>
          </w:rPr>
          <w:t xml:space="preserve"> </w:t>
        </w:r>
      </w:ins>
      <w:del w:id="5494" w:author="Στάθης Καπ" w:date="2023-03-08T04:44:00Z">
        <w:r w:rsidR="00E83C27" w:rsidRPr="00F540F2" w:rsidDel="00B84F25">
          <w:rPr>
            <w:lang w:val="el-GR"/>
          </w:rPr>
          <w:delText>όπου</w:delText>
        </w:r>
        <w:r w:rsidRPr="00F540F2" w:rsidDel="00B84F25">
          <w:rPr>
            <w:lang w:val="el-GR"/>
          </w:rPr>
          <w:delText xml:space="preserve"> κατασκευάζονται</w:delText>
        </w:r>
      </w:del>
      <w:ins w:id="5495" w:author="Στάθης Καπ" w:date="2023-03-08T04:44:00Z">
        <w:r w:rsidR="00B84F25">
          <w:rPr>
            <w:lang w:val="el-GR"/>
          </w:rPr>
          <w:t>για την κατασκευή των διαδρομών</w:t>
        </w:r>
      </w:ins>
      <w:del w:id="5496" w:author="Στάθης Καπ" w:date="2023-03-08T04:44:00Z">
        <w:r w:rsidRPr="00F540F2" w:rsidDel="00B84F25">
          <w:rPr>
            <w:lang w:val="el-GR"/>
          </w:rPr>
          <w:delText xml:space="preserve"> οι διαδρομές.</w:delText>
        </w:r>
      </w:del>
      <w:ins w:id="5497" w:author="Στάθης Καπ" w:date="2023-03-08T04:44:00Z">
        <w:r w:rsidR="00B84F25">
          <w:rPr>
            <w:lang w:val="el-GR"/>
          </w:rPr>
          <w:t>.</w:t>
        </w:r>
      </w:ins>
      <w:r w:rsidRPr="00F540F2">
        <w:rPr>
          <w:lang w:val="el-GR"/>
        </w:rPr>
        <w:t xml:space="preserve"> </w:t>
      </w:r>
      <w:r w:rsidR="005D4DF2" w:rsidRPr="00F540F2">
        <w:rPr>
          <w:lang w:val="el-GR"/>
        </w:rPr>
        <w:t>Όταν</w:t>
      </w:r>
      <w:r w:rsidRPr="00F540F2">
        <w:rPr>
          <w:lang w:val="el-GR"/>
        </w:rPr>
        <w:t xml:space="preserve"> υπολογίζεται το </w:t>
      </w:r>
      <w:del w:id="5498" w:author="Στάθης Καπ" w:date="2023-02-25T20:14:00Z">
        <w:r w:rsidDel="00DE082D">
          <w:delText>weighted</w:delText>
        </w:r>
        <w:r w:rsidRPr="00F540F2" w:rsidDel="00DE082D">
          <w:rPr>
            <w:lang w:val="el-GR"/>
          </w:rPr>
          <w:delText xml:space="preserve"> </w:delText>
        </w:r>
        <w:r w:rsidDel="00DE082D">
          <w:delText>centroid</w:delText>
        </w:r>
      </w:del>
      <w:ins w:id="5499" w:author="Στάθης Καπ" w:date="2023-02-25T20:14:00Z">
        <w:r w:rsidR="00DE082D">
          <w:rPr>
            <w:lang w:val="el-GR"/>
          </w:rPr>
          <w:t>σταθμισμένο</w:t>
        </w:r>
      </w:ins>
      <w:r w:rsidRPr="00F540F2">
        <w:rPr>
          <w:lang w:val="el-GR"/>
        </w:rPr>
        <w:t xml:space="preserve"> </w:t>
      </w:r>
      <w:ins w:id="5500" w:author="Στάθης Καπ" w:date="2023-02-25T20:14:00Z">
        <w:r w:rsidR="00DE082D">
          <w:rPr>
            <w:lang w:val="el-GR"/>
          </w:rPr>
          <w:t xml:space="preserve">κέντρο </w:t>
        </w:r>
      </w:ins>
      <w:r w:rsidRPr="00F540F2">
        <w:rPr>
          <w:lang w:val="el-GR"/>
        </w:rPr>
        <w:t>του επόμενου υπο</w:t>
      </w:r>
      <w:del w:id="5501" w:author="Στάθης Καπ" w:date="2023-02-25T20:16:00Z">
        <w:r w:rsidR="006C366B" w:rsidRPr="00A15133" w:rsidDel="00D07844">
          <w:rPr>
            <w:lang w:val="el-GR"/>
          </w:rPr>
          <w:delText>-</w:delText>
        </w:r>
      </w:del>
      <w:r w:rsidRPr="00F540F2">
        <w:rPr>
          <w:lang w:val="el-GR"/>
        </w:rPr>
        <w:t>προβλήματος</w:t>
      </w:r>
      <w:ins w:id="5502" w:author="Στάθης Καπ" w:date="2023-02-25T20:15:00Z">
        <w:r w:rsidR="00DC58AA">
          <w:rPr>
            <w:lang w:val="el-GR"/>
          </w:rPr>
          <w:t xml:space="preserve">, </w:t>
        </w:r>
      </w:ins>
      <w:del w:id="5503"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5504" w:author="Στάθης Καπ" w:date="2023-02-25T20:15:00Z">
        <w:r w:rsidR="00DC58AA">
          <w:rPr>
            <w:lang w:val="el-GR"/>
          </w:rPr>
          <w:t xml:space="preserve">το τρέχον εξεταζόμενο </w:t>
        </w:r>
      </w:ins>
      <w:del w:id="5505" w:author="Στάθης Καπ" w:date="2023-02-25T20:15:00Z">
        <w:r w:rsidRPr="00F540F2" w:rsidDel="00DC58AA">
          <w:rPr>
            <w:lang w:val="el-GR"/>
          </w:rPr>
          <w:delText xml:space="preserve">ε ένα </w:delText>
        </w:r>
      </w:del>
      <w:ins w:id="5506" w:author=" " w:date="2023-01-29T18:31:00Z">
        <w:del w:id="5507" w:author="Στάθης Καπ" w:date="2023-02-25T20:15:00Z">
          <w:r w:rsidR="00162BBB" w:rsidDel="00DC58AA">
            <w:rPr>
              <w:lang w:val="el-GR"/>
            </w:rPr>
            <w:delText>τρέχον</w:delText>
          </w:r>
        </w:del>
      </w:ins>
      <w:del w:id="5508" w:author=" " w:date="2023-01-29T18:31:00Z">
        <w:r w:rsidRPr="00F540F2" w:rsidDel="00162BBB">
          <w:rPr>
            <w:lang w:val="el-GR"/>
          </w:rPr>
          <w:delText>τρέ</w:delText>
        </w:r>
      </w:del>
      <w:del w:id="5509" w:author=" " w:date="2023-01-29T18:30:00Z">
        <w:r w:rsidRPr="00F540F2" w:rsidDel="00162BBB">
          <w:rPr>
            <w:lang w:val="el-GR"/>
          </w:rPr>
          <w:delText>χων</w:delText>
        </w:r>
      </w:del>
      <w:r w:rsidRPr="00F540F2">
        <w:rPr>
          <w:lang w:val="el-GR"/>
        </w:rPr>
        <w:t xml:space="preserve"> </w:t>
      </w:r>
      <w:ins w:id="5510" w:author="Στάθης Καπ" w:date="2023-02-25T20:15:00Z">
        <w:r w:rsidR="00DC58AA">
          <w:rPr>
            <w:lang w:val="el-GR"/>
          </w:rPr>
          <w:t>υπο</w:t>
        </w:r>
      </w:ins>
      <w:r w:rsidRPr="00F540F2">
        <w:rPr>
          <w:lang w:val="el-GR"/>
        </w:rPr>
        <w:t>πρόβλημα</w:t>
      </w:r>
      <w:ins w:id="5511" w:author="Στάθης Καπ" w:date="2023-02-25T20:15:00Z">
        <w:r w:rsidR="008C3901">
          <w:rPr>
            <w:lang w:val="el-GR"/>
          </w:rPr>
          <w:t xml:space="preserve">. </w:t>
        </w:r>
      </w:ins>
      <w:del w:id="5512" w:author="Στάθης Καπ" w:date="2023-02-25T20:15:00Z">
        <w:r w:rsidRPr="00F540F2" w:rsidDel="008C3901">
          <w:rPr>
            <w:lang w:val="el-GR"/>
          </w:rPr>
          <w:delText xml:space="preserve">, τότε </w:delText>
        </w:r>
      </w:del>
      <w:ins w:id="5513" w:author="Στάθης Καπ" w:date="2023-02-25T20:15:00Z">
        <w:r w:rsidR="008C3901">
          <w:rPr>
            <w:lang w:val="el-GR"/>
          </w:rPr>
          <w:t>Κ</w:t>
        </w:r>
      </w:ins>
      <w:del w:id="5514" w:author="Στάθης Καπ" w:date="2023-02-25T20:15:00Z">
        <w:r w:rsidR="00A15133" w:rsidRPr="00F540F2" w:rsidDel="008C3901">
          <w:rPr>
            <w:lang w:val="el-GR"/>
          </w:rPr>
          <w:delText>κ</w:delText>
        </w:r>
      </w:del>
      <w:r w:rsidR="00A15133" w:rsidRPr="00F540F2">
        <w:rPr>
          <w:lang w:val="el-GR"/>
        </w:rPr>
        <w:t>αθίσταται</w:t>
      </w:r>
      <w:ins w:id="5515"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5516" w:author="Στάθης Καπ" w:date="2023-02-25T20:16:00Z">
        <w:r w:rsidR="004C4B92">
          <w:rPr>
            <w:lang w:val="el-GR"/>
          </w:rPr>
          <w:t xml:space="preserve"> καθώς πλέον ο καινούριος αυτός κόμβος αποτελεί μέρος του</w:t>
        </w:r>
      </w:ins>
      <w:ins w:id="5517" w:author="Στάθης Καπ" w:date="2023-03-08T04:46:00Z">
        <w:r w:rsidR="0045538F">
          <w:rPr>
            <w:lang w:val="el-GR"/>
          </w:rPr>
          <w:t xml:space="preserve"> </w:t>
        </w:r>
        <w:r w:rsidR="00A2166B">
          <w:rPr>
            <w:lang w:val="el-GR"/>
          </w:rPr>
          <w:t>τρέχοντος</w:t>
        </w:r>
      </w:ins>
      <w:ins w:id="5518" w:author="Στάθης Καπ" w:date="2023-02-25T20:16:00Z">
        <w:r w:rsidR="004C4B92">
          <w:rPr>
            <w:lang w:val="el-GR"/>
          </w:rPr>
          <w:t xml:space="preserve"> υποπροβλήματος.</w:t>
        </w:r>
      </w:ins>
      <w:del w:id="5519"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5520" w:author="Charalampos Konstantopoulos" w:date="2023-02-01T06:01:00Z">
        <w:r w:rsidRPr="00F540F2">
          <w:rPr>
            <w:lang w:val="el-GR"/>
          </w:rPr>
          <w:delText>τρέχων</w:delText>
        </w:r>
      </w:del>
      <w:ins w:id="5521" w:author="Charalampos Konstantopoulos" w:date="2023-02-01T06:01:00Z">
        <w:r w:rsidRPr="00F540F2">
          <w:rPr>
            <w:lang w:val="el-GR"/>
          </w:rPr>
          <w:t>τρέχ</w:t>
        </w:r>
      </w:ins>
      <w:ins w:id="5522" w:author=" " w:date="2023-01-29T18:31:00Z">
        <w:r w:rsidR="00162BBB">
          <w:rPr>
            <w:lang w:val="el-GR"/>
          </w:rPr>
          <w:t>ον</w:t>
        </w:r>
      </w:ins>
      <w:del w:id="5523" w:author=" " w:date="2023-01-29T18:31:00Z">
        <w:r w:rsidRPr="00F540F2" w:rsidDel="00162BBB">
          <w:rPr>
            <w:lang w:val="el-GR"/>
          </w:rPr>
          <w:delText>ων</w:delText>
        </w:r>
      </w:del>
      <w:r w:rsidRPr="00F540F2">
        <w:rPr>
          <w:lang w:val="el-GR"/>
        </w:rPr>
        <w:t xml:space="preserve"> υπο</w:t>
      </w:r>
      <w:del w:id="5524" w:author="Στάθης Καπ" w:date="2023-02-25T20:16:00Z">
        <w:r w:rsidR="00FD3C05" w:rsidDel="00963BAF">
          <w:rPr>
            <w:lang w:val="el-GR"/>
          </w:rPr>
          <w:delText>-</w:delText>
        </w:r>
      </w:del>
      <w:r w:rsidRPr="00F540F2">
        <w:rPr>
          <w:lang w:val="el-GR"/>
        </w:rPr>
        <w:t xml:space="preserve">πρόβλημα </w:t>
      </w:r>
      <m:oMath>
        <m:r>
          <w:ins w:id="5525" w:author="Στάθης Καπ" w:date="2023-03-13T03:01:00Z">
            <w:rPr>
              <w:rFonts w:ascii="Cambria Math" w:hAnsi="Cambria Math"/>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5526" w:author="Στάθης Καπ" w:date="2023-02-25T20:17:00Z">
        <w:r w:rsidR="002E7C5C">
          <w:rPr>
            <w:lang w:val="el-GR"/>
          </w:rPr>
          <w:t>ι</w:t>
        </w:r>
      </w:ins>
      <w:r w:rsidRPr="00F540F2">
        <w:rPr>
          <w:lang w:val="el-GR"/>
        </w:rPr>
        <w:t xml:space="preserve"> 80 υπολογισμοί </w:t>
      </w:r>
      <w:ins w:id="5527" w:author="Στάθης Καπ" w:date="2023-02-25T20:17:00Z">
        <w:r w:rsidR="00EB2610">
          <w:rPr>
            <w:lang w:val="el-GR"/>
          </w:rPr>
          <w:t>είναι αχρείαστοι</w:t>
        </w:r>
      </w:ins>
      <w:ins w:id="5528" w:author=" " w:date="2023-01-29T18:33:00Z">
        <w:del w:id="5529" w:author="Στάθης Καπ" w:date="2023-02-25T20:17:00Z">
          <w:r w:rsidR="00162BBB" w:rsidDel="00EB2610">
            <w:rPr>
              <w:lang w:val="el-GR"/>
            </w:rPr>
            <w:delText xml:space="preserve">δεν </w:delText>
          </w:r>
          <w:r w:rsidR="00162BBB" w:rsidDel="00971448">
            <w:rPr>
              <w:lang w:val="el-GR"/>
            </w:rPr>
            <w:delText>απαιτούνται</w:delText>
          </w:r>
        </w:del>
      </w:ins>
      <w:del w:id="5530"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5531" w:author=" " w:date="2023-01-29T18:31:00Z">
        <w:del w:id="5532" w:author="Στάθης Καπ" w:date="2023-02-02T00:08:00Z">
          <w:r w:rsidR="00162BBB" w:rsidDel="0057328F">
            <w:rPr>
              <w:lang w:val="el-GR"/>
            </w:rPr>
            <w:delText>κατασκευ</w:delText>
          </w:r>
        </w:del>
      </w:ins>
      <w:ins w:id="5533" w:author=" " w:date="2023-01-29T18:32:00Z">
        <w:del w:id="5534" w:author="Στάθης Καπ" w:date="2023-02-02T00:08:00Z">
          <w:r w:rsidR="00162BBB" w:rsidDel="0057328F">
            <w:rPr>
              <w:lang w:val="el-GR"/>
            </w:rPr>
            <w:delText>άζεται</w:delText>
          </w:r>
        </w:del>
      </w:ins>
      <w:del w:id="5535" w:author="Στάθης Καπ" w:date="2023-02-02T00:08:00Z">
        <w:r w:rsidR="00A71856" w:rsidRPr="00F540F2" w:rsidDel="0057328F">
          <w:rPr>
            <w:lang w:val="el-GR"/>
          </w:rPr>
          <w:delText>φτιάχνεται</w:delText>
        </w:r>
      </w:del>
      <w:ins w:id="5536"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5537"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5538"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w:t>
      </w:r>
      <w:ins w:id="5539" w:author="Στάθης Καπ" w:date="2023-03-08T04:46:00Z">
        <w:r w:rsidR="00077D29">
          <w:rPr>
            <w:lang w:val="el-GR"/>
          </w:rPr>
          <w:br/>
        </w:r>
      </w:ins>
      <w:r w:rsidRPr="00F540F2">
        <w:rPr>
          <w:lang w:val="el-GR"/>
        </w:rPr>
        <w:t xml:space="preserve">Επίσης οι </w:t>
      </w:r>
      <w:r>
        <w:t>Unvisited</w:t>
      </w:r>
      <w:r w:rsidRPr="00F540F2">
        <w:rPr>
          <w:lang w:val="el-GR"/>
        </w:rPr>
        <w:t xml:space="preserve"> κόμβοι</w:t>
      </w:r>
      <w:ins w:id="5540" w:author="Στάθης Καπ" w:date="2023-03-08T04:46:00Z">
        <w:r w:rsidR="00077D29">
          <w:rPr>
            <w:lang w:val="el-GR"/>
          </w:rPr>
          <w:t xml:space="preserve">, </w:t>
        </w:r>
      </w:ins>
      <w:ins w:id="5541" w:author="Στάθης Καπ" w:date="2023-03-08T04:47:00Z">
        <w:r w:rsidR="00077D29">
          <w:rPr>
            <w:lang w:val="el-GR"/>
          </w:rPr>
          <w:t xml:space="preserve">όπως εξηγείται και στην Ενότητα 4.2, </w:t>
        </w:r>
      </w:ins>
      <w:del w:id="5542" w:author="Στάθης Καπ" w:date="2023-03-08T04:46:00Z">
        <w:r w:rsidRPr="00F540F2" w:rsidDel="00077D29">
          <w:rPr>
            <w:lang w:val="el-GR"/>
          </w:rPr>
          <w:delText xml:space="preserve"> </w:delText>
        </w:r>
      </w:del>
      <w:del w:id="5543" w:author="Στάθης Καπ" w:date="2023-03-08T04:47:00Z">
        <w:r w:rsidRPr="00F540F2" w:rsidDel="00077D29">
          <w:rPr>
            <w:lang w:val="el-GR"/>
          </w:rPr>
          <w:delText>μπορεί</w:delText>
        </w:r>
      </w:del>
      <w:ins w:id="5544" w:author="Στάθης Καπ" w:date="2023-03-08T04:47:00Z">
        <w:r w:rsidR="00077D29">
          <w:rPr>
            <w:lang w:val="el-GR"/>
          </w:rPr>
          <w:t>μπορούν</w:t>
        </w:r>
      </w:ins>
      <w:r w:rsidRPr="00F540F2">
        <w:rPr>
          <w:lang w:val="el-GR"/>
        </w:rPr>
        <w:t xml:space="preserve"> να αλλάξουν υπο</w:t>
      </w:r>
      <w:del w:id="5545" w:author="Στάθης Καπ" w:date="2023-02-25T20:18:00Z">
        <w:r w:rsidR="00341621" w:rsidRPr="000E5A0D" w:rsidDel="003301D7">
          <w:rPr>
            <w:lang w:val="el-GR"/>
          </w:rPr>
          <w:delText>-</w:delText>
        </w:r>
      </w:del>
      <w:r w:rsidRPr="00F540F2">
        <w:rPr>
          <w:lang w:val="el-GR"/>
        </w:rPr>
        <w:t xml:space="preserve">πρόβλημα </w:t>
      </w:r>
      <w:ins w:id="5546" w:author="Στάθης Καπ" w:date="2023-03-08T04:47:00Z">
        <w:r w:rsidR="00077D29">
          <w:rPr>
            <w:lang w:val="el-GR"/>
          </w:rPr>
          <w:t xml:space="preserve">κατά τη διάρκεια του αλγορίθμου </w:t>
        </w:r>
      </w:ins>
      <w:del w:id="5547" w:author="Στάθης Καπ" w:date="2023-03-08T04:47:00Z">
        <w:r w:rsidRPr="00F540F2" w:rsidDel="00077D29">
          <w:rPr>
            <w:lang w:val="el-GR"/>
          </w:rPr>
          <w:delText xml:space="preserve">μετά </w:delText>
        </w:r>
        <w:r w:rsidR="0072227A" w:rsidRPr="00F540F2" w:rsidDel="00077D29">
          <w:rPr>
            <w:lang w:val="el-GR"/>
          </w:rPr>
          <w:delText>από</w:delText>
        </w:r>
        <w:r w:rsidRPr="00F540F2" w:rsidDel="00077D29">
          <w:rPr>
            <w:lang w:val="el-GR"/>
          </w:rPr>
          <w:delText xml:space="preserve"> κάθε επανάληψη του </w:delText>
        </w:r>
        <w:r w:rsidDel="00077D29">
          <w:delText>ILS</w:delText>
        </w:r>
        <w:r w:rsidRPr="00F540F2" w:rsidDel="00077D29">
          <w:rPr>
            <w:lang w:val="el-GR"/>
          </w:rPr>
          <w:delText xml:space="preserve"> (Ενότητα 4.2) </w:delText>
        </w:r>
      </w:del>
      <w:r w:rsidRPr="00F540F2">
        <w:rPr>
          <w:lang w:val="el-GR"/>
        </w:rPr>
        <w:t xml:space="preserve">με βάση </w:t>
      </w:r>
      <w:ins w:id="5548" w:author="Στάθης Καπ" w:date="2023-03-08T04:47:00Z">
        <w:r w:rsidR="00077D29">
          <w:rPr>
            <w:lang w:val="el-GR"/>
          </w:rPr>
          <w:t>το ιστορικό καταλληλότητας</w:t>
        </w:r>
      </w:ins>
      <w:del w:id="5549" w:author="Στάθης Καπ" w:date="2023-03-08T04:47:00Z">
        <w:r w:rsidRPr="00F540F2" w:rsidDel="00077D29">
          <w:rPr>
            <w:lang w:val="el-GR"/>
          </w:rPr>
          <w:delText>τον πίνακα καταλληλότητας (</w:delText>
        </w:r>
        <w:r w:rsidDel="00077D29">
          <w:delText>registry</w:delText>
        </w:r>
        <w:r w:rsidRPr="00F540F2" w:rsidDel="00077D29">
          <w:rPr>
            <w:lang w:val="el-GR"/>
          </w:rPr>
          <w:delText>)</w:delText>
        </w:r>
      </w:del>
      <w:r w:rsidRPr="00F540F2">
        <w:rPr>
          <w:lang w:val="el-GR"/>
        </w:rPr>
        <w:t xml:space="preserve">. Οπότε σε κάθε επανάληψη, πρέπει να υπολογιστούν καινούρια </w:t>
      </w:r>
      <w:del w:id="5550" w:author="Στάθης Καπ" w:date="2023-02-25T20:18:00Z">
        <w:r w:rsidRPr="00F540F2" w:rsidDel="00ED6B95">
          <w:rPr>
            <w:lang w:val="el-GR"/>
          </w:rPr>
          <w:delText xml:space="preserve">κεντροειδή </w:delText>
        </w:r>
      </w:del>
      <w:ins w:id="5551"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5552" w:author="Στάθης Καπ" w:date="2023-02-25T20:18:00Z">
        <w:r w:rsidR="001E2E17">
          <w:rPr>
            <w:lang w:val="el-GR"/>
          </w:rPr>
          <w:t>α</w:t>
        </w:r>
      </w:ins>
      <w:ins w:id="5553" w:author="Στάθης Καπ" w:date="2023-03-08T05:04:00Z">
        <w:r w:rsidR="00993A48">
          <w:rPr>
            <w:lang w:val="el-GR"/>
          </w:rPr>
          <w:t xml:space="preserve"> καθώς οι λίστες </w:t>
        </w:r>
        <w:r w:rsidR="00993A48">
          <w:t>Unvisited</w:t>
        </w:r>
        <w:r w:rsidR="00993A48">
          <w:rPr>
            <w:lang w:val="el-GR"/>
          </w:rPr>
          <w:t xml:space="preserve"> μπορεί να αλλάζουν σε κάθε επανάληψη.</w:t>
        </w:r>
      </w:ins>
      <w:del w:id="5554" w:author="Στάθης Καπ" w:date="2023-02-25T20:18:00Z">
        <w:r w:rsidRPr="00F540F2" w:rsidDel="001E2E17">
          <w:rPr>
            <w:lang w:val="el-GR"/>
          </w:rPr>
          <w:delText>α.</w:delText>
        </w:r>
      </w:del>
    </w:p>
    <w:p w14:paraId="1AD9D512" w14:textId="77777777" w:rsidR="00243FA3" w:rsidRDefault="00C46D21" w:rsidP="00F540F2">
      <w:pPr>
        <w:pStyle w:val="ListParagraph"/>
        <w:numPr>
          <w:ilvl w:val="0"/>
          <w:numId w:val="15"/>
        </w:numPr>
        <w:rPr>
          <w:ins w:id="5555" w:author="Στάθης Καπ" w:date="2023-03-08T05:08:00Z"/>
          <w:lang w:val="el-GR"/>
        </w:rPr>
      </w:pPr>
      <w:r w:rsidRPr="009423AF">
        <w:rPr>
          <w:lang w:val="el-GR"/>
        </w:rPr>
        <w:t xml:space="preserve">Μετά από την Τοπική Αναζήτηση, αφότου γεμίσει η κάθε διαδρομή, εφαρμόζεται η Διαταραχή όπου </w:t>
      </w:r>
      <w:del w:id="5556" w:author="Στάθης Καπ" w:date="2023-03-08T05:04:00Z">
        <w:r w:rsidRPr="009423AF" w:rsidDel="00993A48">
          <w:rPr>
            <w:lang w:val="el-GR"/>
          </w:rPr>
          <w:delText xml:space="preserve">αφαιρεί </w:delText>
        </w:r>
      </w:del>
      <w:ins w:id="5557" w:author="Στάθης Καπ" w:date="2023-03-08T05:05:00Z">
        <w:r w:rsidR="00993A48">
          <w:rPr>
            <w:lang w:val="el-GR"/>
          </w:rPr>
          <w:t>αφαιρούνται</w:t>
        </w:r>
      </w:ins>
      <w:ins w:id="5558" w:author="Στάθης Καπ" w:date="2023-03-08T05:04:00Z">
        <w:r w:rsidR="00993A48" w:rsidRPr="009423AF">
          <w:rPr>
            <w:lang w:val="el-GR"/>
          </w:rPr>
          <w:t xml:space="preserve"> </w:t>
        </w:r>
      </w:ins>
      <w:r w:rsidRPr="009423AF">
        <w:rPr>
          <w:lang w:val="el-GR"/>
        </w:rPr>
        <w:t>κόμβο</w:t>
      </w:r>
      <w:ins w:id="5559" w:author="Στάθης Καπ" w:date="2023-03-08T05:05:00Z">
        <w:r w:rsidR="00993A48">
          <w:rPr>
            <w:lang w:val="el-GR"/>
          </w:rPr>
          <w:t>ι και δημιουργούντα χρονικά κενά</w:t>
        </w:r>
      </w:ins>
      <w:del w:id="5560" w:author="Στάθης Καπ" w:date="2023-03-08T05:05:00Z">
        <w:r w:rsidRPr="009423AF" w:rsidDel="00993A48">
          <w:rPr>
            <w:lang w:val="el-GR"/>
          </w:rPr>
          <w:delText xml:space="preserve">υς δημιουργώντας χρονικά </w:delText>
        </w:r>
      </w:del>
      <w:del w:id="5561" w:author="Στάθης Καπ" w:date="2023-02-25T20:19:00Z">
        <w:r w:rsidRPr="009423AF" w:rsidDel="00E41F81">
          <w:rPr>
            <w:lang w:val="el-GR"/>
          </w:rPr>
          <w:delText>παράθυρα</w:delText>
        </w:r>
      </w:del>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5562"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5563"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5564" w:author="Στάθης Καπ" w:date="2023-02-25T20:20:00Z">
        <w:r w:rsidR="009423AF" w:rsidDel="008954B2">
          <w:delText>weighted</w:delText>
        </w:r>
        <w:r w:rsidR="009423AF" w:rsidRPr="002057AA" w:rsidDel="008954B2">
          <w:rPr>
            <w:lang w:val="el-GR"/>
          </w:rPr>
          <w:delText xml:space="preserve"> </w:delText>
        </w:r>
      </w:del>
      <w:ins w:id="5565" w:author="Στάθης Καπ" w:date="2023-02-25T20:20:00Z">
        <w:r w:rsidR="008954B2">
          <w:rPr>
            <w:lang w:val="el-GR"/>
          </w:rPr>
          <w:t xml:space="preserve">σταθμισμένο </w:t>
        </w:r>
      </w:ins>
      <w:ins w:id="5566" w:author="Στάθης Καπ" w:date="2023-03-08T05:06:00Z">
        <w:r w:rsidR="00993A48">
          <w:rPr>
            <w:lang w:val="el-GR"/>
          </w:rPr>
          <w:t>κεντροειδές</w:t>
        </w:r>
      </w:ins>
      <w:del w:id="5567" w:author="Στάθης Καπ" w:date="2023-02-25T20:20:00Z">
        <w:r w:rsidR="009423AF" w:rsidDel="008954B2">
          <w:delText>centroid</w:delText>
        </w:r>
      </w:del>
      <w:r w:rsidR="009423AF" w:rsidRPr="002057AA">
        <w:rPr>
          <w:lang w:val="el-GR"/>
        </w:rPr>
        <w:t xml:space="preserve"> τ</w:t>
      </w:r>
      <w:ins w:id="5568" w:author="Στάθης Καπ" w:date="2023-03-08T05:06:00Z">
        <w:r w:rsidR="00993A48">
          <w:rPr>
            <w:lang w:val="el-GR"/>
          </w:rPr>
          <w:t xml:space="preserve">ου επόμενου υποπροβλήματος </w:t>
        </w:r>
      </w:ins>
      <w:del w:id="5569" w:author="Στάθης Καπ" w:date="2023-03-08T05:06:00Z">
        <w:r w:rsidR="009423AF" w:rsidRPr="002057AA" w:rsidDel="00993A48">
          <w:rPr>
            <w:lang w:val="el-GR"/>
          </w:rPr>
          <w:delText xml:space="preserve">ης επόμενης </w:delText>
        </w:r>
      </w:del>
      <w:r w:rsidR="009423AF" w:rsidRPr="002057AA">
        <w:rPr>
          <w:lang w:val="el-GR"/>
        </w:rPr>
        <w:t xml:space="preserve">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w:t>
      </w:r>
      <w:r w:rsidR="009423AF" w:rsidRPr="002057AA">
        <w:rPr>
          <w:lang w:val="el-GR"/>
        </w:rPr>
        <w:lastRenderedPageBreak/>
        <w:t xml:space="preserve">δυνατή η άφιξη σε αυτόν. </w:t>
      </w:r>
      <w:ins w:id="5570" w:author="Στάθης Καπ" w:date="2023-02-25T20:23:00Z">
        <w:r w:rsidR="00105282">
          <w:rPr>
            <w:lang w:val="el-GR"/>
          </w:rPr>
          <w:br/>
        </w:r>
      </w:ins>
      <w:r w:rsidR="009423AF" w:rsidRPr="002057AA">
        <w:rPr>
          <w:lang w:val="el-GR"/>
        </w:rPr>
        <w:t xml:space="preserve">Για παράδειγμα, έστω </w:t>
      </w:r>
      <w:ins w:id="5571" w:author="Στάθης Καπ" w:date="2023-02-25T20:21:00Z">
        <w:r w:rsidR="002E1956">
          <w:rPr>
            <w:lang w:val="el-GR"/>
          </w:rPr>
          <w:t xml:space="preserve">ένα </w:t>
        </w:r>
      </w:ins>
      <w:ins w:id="5572" w:author="Στάθης Καπ" w:date="2023-02-25T20:26:00Z">
        <w:r w:rsidR="001A35FD">
          <w:rPr>
            <w:lang w:val="el-GR"/>
          </w:rPr>
          <w:t>πρόβλημα</w:t>
        </w:r>
      </w:ins>
      <w:ins w:id="5573" w:author="Στάθης Καπ" w:date="2023-02-25T20:21:00Z">
        <w:r w:rsidR="002E1956">
          <w:rPr>
            <w:lang w:val="el-GR"/>
          </w:rPr>
          <w:t xml:space="preserve"> </w:t>
        </w:r>
      </w:ins>
      <w:ins w:id="5574" w:author="Στάθης Καπ" w:date="2023-02-25T20:26:00Z">
        <w:r w:rsidR="001A35FD">
          <w:t>OPTW</w:t>
        </w:r>
        <w:r w:rsidR="001A35FD" w:rsidRPr="00157A67">
          <w:rPr>
            <w:lang w:val="el-GR"/>
            <w:rPrChange w:id="5575" w:author="Στάθης Καπ" w:date="2023-02-25T20:26:00Z">
              <w:rPr/>
            </w:rPrChange>
          </w:rPr>
          <w:t xml:space="preserve"> (</w:t>
        </w:r>
      </w:ins>
      <w:ins w:id="5576" w:author="Στάθης Καπ" w:date="2023-03-08T05:06:00Z">
        <w:r w:rsidR="00E73E25">
          <w:rPr>
            <w:lang w:val="el-GR"/>
          </w:rPr>
          <w:t>μόνο μία</w:t>
        </w:r>
      </w:ins>
      <w:ins w:id="5577" w:author="Στάθης Καπ" w:date="2023-02-25T20:26:00Z">
        <w:r w:rsidR="001A35FD">
          <w:rPr>
            <w:lang w:val="el-GR"/>
          </w:rPr>
          <w:t xml:space="preserve"> διαδρομή</w:t>
        </w:r>
        <w:r w:rsidR="001A35FD" w:rsidRPr="00157A67">
          <w:rPr>
            <w:lang w:val="el-GR"/>
            <w:rPrChange w:id="5578" w:author="Στάθης Καπ" w:date="2023-02-25T20:26:00Z">
              <w:rPr/>
            </w:rPrChange>
          </w:rPr>
          <w:t>)</w:t>
        </w:r>
      </w:ins>
      <w:ins w:id="5579" w:author="Στάθης Καπ" w:date="2023-02-25T20:21:00Z">
        <w:r w:rsidR="002E1956" w:rsidRPr="002E1956">
          <w:rPr>
            <w:lang w:val="el-GR"/>
            <w:rPrChange w:id="5580" w:author="Στάθης Καπ" w:date="2023-02-25T20:21:00Z">
              <w:rPr/>
            </w:rPrChange>
          </w:rPr>
          <w:t xml:space="preserve"> </w:t>
        </w:r>
        <w:r w:rsidR="002E1956">
          <w:rPr>
            <w:lang w:val="el-GR"/>
          </w:rPr>
          <w:t xml:space="preserve">με </w:t>
        </w:r>
      </w:ins>
      <w:ins w:id="5581" w:author="Στάθης Καπ" w:date="2023-02-25T20:25:00Z">
        <w:r w:rsidR="005647F2">
          <w:rPr>
            <w:lang w:val="el-GR"/>
          </w:rPr>
          <w:t xml:space="preserve">χρονικό </w:t>
        </w:r>
      </w:ins>
      <w:ins w:id="5582" w:author="Στάθης Καπ" w:date="2023-03-08T05:07:00Z">
        <w:r w:rsidR="00CF5039">
          <w:rPr>
            <w:lang w:val="el-GR"/>
          </w:rPr>
          <w:t>απόθεμα</w:t>
        </w:r>
      </w:ins>
      <w:ins w:id="5583" w:author="Στάθης Καπ" w:date="2023-02-25T20:26:00Z">
        <w:r w:rsidR="005647F2">
          <w:rPr>
            <w:lang w:val="el-GR"/>
          </w:rPr>
          <w:t xml:space="preserve"> </w:t>
        </w:r>
      </w:ins>
      <m:oMath>
        <m:r>
          <w:ins w:id="5584" w:author="Στάθης Καπ" w:date="2023-02-25T20:21:00Z">
            <w:rPr>
              <w:rFonts w:ascii="Cambria Math" w:hAnsi="Cambria Math"/>
              <w:lang w:val="el-GR"/>
            </w:rPr>
            <m:t>timeBudget=[0-</m:t>
          </w:ins>
        </m:r>
        <m:r>
          <w:ins w:id="5585" w:author="Στάθης Καπ" w:date="2023-02-25T20:23:00Z">
            <w:rPr>
              <w:rFonts w:ascii="Cambria Math" w:hAnsi="Cambria Math"/>
              <w:lang w:val="el-GR"/>
            </w:rPr>
            <m:t>1000</m:t>
          </w:ins>
        </m:r>
        <m:r>
          <w:ins w:id="5586" w:author="Στάθης Καπ" w:date="2023-02-25T20:21:00Z">
            <w:rPr>
              <w:rFonts w:ascii="Cambria Math" w:hAnsi="Cambria Math"/>
              <w:lang w:val="el-GR"/>
            </w:rPr>
            <m:t>]</m:t>
          </w:ins>
        </m:r>
      </m:oMath>
      <w:ins w:id="5587" w:author="Στάθης Καπ" w:date="2023-02-25T20:24:00Z">
        <w:r w:rsidR="00105282">
          <w:rPr>
            <w:rFonts w:eastAsiaTheme="minorEastAsia"/>
            <w:lang w:val="el-GR"/>
          </w:rPr>
          <w:t xml:space="preserve">, χωρισμένο σε δύο διαστήματα/προβλήματα </w:t>
        </w:r>
      </w:ins>
      <m:oMath>
        <m:r>
          <w:ins w:id="5588" w:author="Στάθης Καπ" w:date="2023-02-25T20:24:00Z">
            <w:rPr>
              <w:rFonts w:ascii="Cambria Math" w:eastAsiaTheme="minorEastAsia" w:hAnsi="Cambria Math"/>
              <w:lang w:val="el-GR"/>
            </w:rPr>
            <m:t>opt</m:t>
          </w:ins>
        </m:r>
        <m:sSub>
          <m:sSubPr>
            <m:ctrlPr>
              <w:ins w:id="5589" w:author="Στάθης Καπ" w:date="2023-02-25T20:24:00Z">
                <w:rPr>
                  <w:rFonts w:ascii="Cambria Math" w:eastAsiaTheme="minorEastAsia" w:hAnsi="Cambria Math"/>
                  <w:i/>
                  <w:lang w:val="el-GR"/>
                </w:rPr>
              </w:ins>
            </m:ctrlPr>
          </m:sSubPr>
          <m:e>
            <m:r>
              <w:ins w:id="5590" w:author="Στάθης Καπ" w:date="2023-02-25T20:24:00Z">
                <w:rPr>
                  <w:rFonts w:ascii="Cambria Math" w:eastAsiaTheme="minorEastAsia" w:hAnsi="Cambria Math"/>
                  <w:lang w:val="el-GR"/>
                </w:rPr>
                <m:t>w</m:t>
              </w:ins>
            </m:r>
          </m:e>
          <m:sub>
            <m:r>
              <w:ins w:id="5591" w:author="Στάθης Καπ" w:date="2023-02-25T20:24:00Z">
                <w:rPr>
                  <w:rFonts w:ascii="Cambria Math" w:eastAsiaTheme="minorEastAsia" w:hAnsi="Cambria Math"/>
                  <w:lang w:val="el-GR"/>
                </w:rPr>
                <m:t>a</m:t>
              </w:ins>
            </m:r>
          </m:sub>
        </m:sSub>
      </m:oMath>
      <w:ins w:id="5592" w:author="Στάθης Καπ" w:date="2023-02-25T20:24:00Z">
        <w:r w:rsidR="00105282">
          <w:rPr>
            <w:rFonts w:eastAsiaTheme="minorEastAsia"/>
            <w:lang w:val="el-GR"/>
          </w:rPr>
          <w:t xml:space="preserve"> και </w:t>
        </w:r>
      </w:ins>
      <m:oMath>
        <m:r>
          <w:ins w:id="5593" w:author="Στάθης Καπ" w:date="2023-02-25T20:24:00Z">
            <w:rPr>
              <w:rFonts w:ascii="Cambria Math" w:eastAsiaTheme="minorEastAsia" w:hAnsi="Cambria Math"/>
              <w:lang w:val="el-GR"/>
            </w:rPr>
            <m:t>opt</m:t>
          </w:ins>
        </m:r>
        <m:sSub>
          <m:sSubPr>
            <m:ctrlPr>
              <w:ins w:id="5594" w:author="Στάθης Καπ" w:date="2023-02-25T20:24:00Z">
                <w:rPr>
                  <w:rFonts w:ascii="Cambria Math" w:eastAsiaTheme="minorEastAsia" w:hAnsi="Cambria Math"/>
                  <w:i/>
                  <w:lang w:val="el-GR"/>
                </w:rPr>
              </w:ins>
            </m:ctrlPr>
          </m:sSubPr>
          <m:e>
            <m:r>
              <w:ins w:id="5595" w:author="Στάθης Καπ" w:date="2023-02-25T20:24:00Z">
                <w:rPr>
                  <w:rFonts w:ascii="Cambria Math" w:eastAsiaTheme="minorEastAsia" w:hAnsi="Cambria Math"/>
                  <w:lang w:val="el-GR"/>
                </w:rPr>
                <m:t>w</m:t>
              </w:ins>
            </m:r>
          </m:e>
          <m:sub>
            <m:r>
              <w:ins w:id="5596" w:author="Στάθης Καπ" w:date="2023-02-25T20:24:00Z">
                <w:rPr>
                  <w:rFonts w:ascii="Cambria Math" w:eastAsiaTheme="minorEastAsia" w:hAnsi="Cambria Math"/>
                  <w:lang w:val="el-GR"/>
                </w:rPr>
                <m:t>b</m:t>
              </w:ins>
            </m:r>
          </m:sub>
        </m:sSub>
      </m:oMath>
      <w:ins w:id="5597" w:author="Στάθης Καπ" w:date="2023-02-25T20:24:00Z">
        <w:r w:rsidR="00105282">
          <w:rPr>
            <w:rFonts w:eastAsiaTheme="minorEastAsia"/>
            <w:lang w:val="el-GR"/>
          </w:rPr>
          <w:t xml:space="preserve"> με χρονικά </w:t>
        </w:r>
      </w:ins>
      <w:ins w:id="5598" w:author="Στάθης Καπ" w:date="2023-02-25T20:25:00Z">
        <w:r w:rsidR="00CB272B">
          <w:rPr>
            <w:rFonts w:eastAsiaTheme="minorEastAsia"/>
            <w:lang w:val="el-GR"/>
          </w:rPr>
          <w:t>παράθυρα</w:t>
        </w:r>
      </w:ins>
      <w:ins w:id="5599" w:author="Στάθης Καπ" w:date="2023-02-25T20:24:00Z">
        <w:r w:rsidR="00105282">
          <w:rPr>
            <w:rFonts w:eastAsiaTheme="minorEastAsia"/>
            <w:lang w:val="el-GR"/>
          </w:rPr>
          <w:t xml:space="preserve"> </w:t>
        </w:r>
      </w:ins>
      <m:oMath>
        <m:r>
          <w:ins w:id="5600" w:author="Στάθης Καπ" w:date="2023-02-25T20:24:00Z">
            <w:rPr>
              <w:rFonts w:ascii="Cambria Math" w:eastAsiaTheme="minorEastAsia" w:hAnsi="Cambria Math"/>
              <w:lang w:val="el-GR"/>
            </w:rPr>
            <m:t>timeBudge</m:t>
          </w:ins>
        </m:r>
        <m:sSub>
          <m:sSubPr>
            <m:ctrlPr>
              <w:ins w:id="5601" w:author="Στάθης Καπ" w:date="2023-02-25T20:24:00Z">
                <w:rPr>
                  <w:rFonts w:ascii="Cambria Math" w:eastAsiaTheme="minorEastAsia" w:hAnsi="Cambria Math"/>
                  <w:i/>
                  <w:lang w:val="el-GR"/>
                </w:rPr>
              </w:ins>
            </m:ctrlPr>
          </m:sSubPr>
          <m:e>
            <m:r>
              <w:ins w:id="5602" w:author="Στάθης Καπ" w:date="2023-02-25T20:24:00Z">
                <w:rPr>
                  <w:rFonts w:ascii="Cambria Math" w:eastAsiaTheme="minorEastAsia" w:hAnsi="Cambria Math"/>
                  <w:lang w:val="el-GR"/>
                </w:rPr>
                <m:t>t</m:t>
              </w:ins>
            </m:r>
          </m:e>
          <m:sub>
            <m:r>
              <w:ins w:id="5603" w:author="Στάθης Καπ" w:date="2023-02-25T20:24:00Z">
                <w:rPr>
                  <w:rFonts w:ascii="Cambria Math" w:eastAsiaTheme="minorEastAsia" w:hAnsi="Cambria Math"/>
                  <w:lang w:val="el-GR"/>
                </w:rPr>
                <m:t>a</m:t>
              </w:ins>
            </m:r>
          </m:sub>
        </m:sSub>
        <m:r>
          <w:ins w:id="5604" w:author="Στάθης Καπ" w:date="2023-02-25T20:24:00Z">
            <w:rPr>
              <w:rFonts w:ascii="Cambria Math" w:eastAsiaTheme="minorEastAsia" w:hAnsi="Cambria Math"/>
              <w:lang w:val="el-GR"/>
            </w:rPr>
            <m:t>=[0</m:t>
          </w:ins>
        </m:r>
        <m:r>
          <w:ins w:id="5605" w:author="Στάθης Καπ" w:date="2023-02-25T20:25:00Z">
            <w:rPr>
              <w:rFonts w:ascii="Cambria Math" w:eastAsiaTheme="minorEastAsia" w:hAnsi="Cambria Math"/>
              <w:lang w:val="el-GR"/>
            </w:rPr>
            <m:t>-500</m:t>
          </w:ins>
        </m:r>
        <m:r>
          <w:ins w:id="5606" w:author="Στάθης Καπ" w:date="2023-02-25T20:24:00Z">
            <w:rPr>
              <w:rFonts w:ascii="Cambria Math" w:eastAsiaTheme="minorEastAsia" w:hAnsi="Cambria Math"/>
              <w:lang w:val="el-GR"/>
            </w:rPr>
            <m:t>]</m:t>
          </w:ins>
        </m:r>
      </m:oMath>
      <w:ins w:id="5607" w:author="Στάθης Καπ" w:date="2023-02-25T20:25:00Z">
        <w:r w:rsidR="00105282">
          <w:rPr>
            <w:rFonts w:eastAsiaTheme="minorEastAsia"/>
            <w:lang w:val="el-GR"/>
          </w:rPr>
          <w:t xml:space="preserve"> και </w:t>
        </w:r>
      </w:ins>
      <m:oMath>
        <m:r>
          <w:ins w:id="5608" w:author="Στάθης Καπ" w:date="2023-02-25T20:25:00Z">
            <w:rPr>
              <w:rFonts w:ascii="Cambria Math" w:eastAsiaTheme="minorEastAsia" w:hAnsi="Cambria Math"/>
              <w:lang w:val="el-GR"/>
            </w:rPr>
            <m:t>timeBudge</m:t>
          </w:ins>
        </m:r>
        <m:sSub>
          <m:sSubPr>
            <m:ctrlPr>
              <w:ins w:id="5609" w:author="Στάθης Καπ" w:date="2023-02-25T20:25:00Z">
                <w:rPr>
                  <w:rFonts w:ascii="Cambria Math" w:eastAsiaTheme="minorEastAsia" w:hAnsi="Cambria Math"/>
                  <w:i/>
                  <w:lang w:val="el-GR"/>
                </w:rPr>
              </w:ins>
            </m:ctrlPr>
          </m:sSubPr>
          <m:e>
            <m:r>
              <w:ins w:id="5610" w:author="Στάθης Καπ" w:date="2023-02-25T20:25:00Z">
                <w:rPr>
                  <w:rFonts w:ascii="Cambria Math" w:eastAsiaTheme="minorEastAsia" w:hAnsi="Cambria Math"/>
                  <w:lang w:val="el-GR"/>
                </w:rPr>
                <m:t>t</m:t>
              </w:ins>
            </m:r>
          </m:e>
          <m:sub>
            <m:r>
              <w:ins w:id="5611" w:author="Στάθης Καπ" w:date="2023-02-25T20:25:00Z">
                <w:rPr>
                  <w:rFonts w:ascii="Cambria Math" w:eastAsiaTheme="minorEastAsia" w:hAnsi="Cambria Math"/>
                  <w:lang w:val="el-GR"/>
                </w:rPr>
                <m:t>b</m:t>
              </w:ins>
            </m:r>
          </m:sub>
        </m:sSub>
        <m:r>
          <w:ins w:id="5612" w:author="Στάθης Καπ" w:date="2023-02-25T20:25:00Z">
            <w:rPr>
              <w:rFonts w:ascii="Cambria Math" w:eastAsiaTheme="minorEastAsia" w:hAnsi="Cambria Math"/>
              <w:lang w:val="el-GR"/>
            </w:rPr>
            <m:t>=[500-1000]</m:t>
          </w:ins>
        </m:r>
      </m:oMath>
      <w:ins w:id="5613" w:author="Στάθης Καπ" w:date="2023-02-25T20:25:00Z">
        <w:r w:rsidR="00105282">
          <w:rPr>
            <w:rFonts w:eastAsiaTheme="minorEastAsia"/>
            <w:lang w:val="el-GR"/>
          </w:rPr>
          <w:t xml:space="preserve"> αντίστοιχα</w:t>
        </w:r>
      </w:ins>
      <w:ins w:id="5614" w:author="Στάθης Καπ" w:date="2023-02-25T20:21:00Z">
        <w:r w:rsidR="002E1956" w:rsidRPr="00457104">
          <w:rPr>
            <w:rFonts w:eastAsiaTheme="minorEastAsia"/>
            <w:lang w:val="el-GR"/>
            <w:rPrChange w:id="5615" w:author="Στάθης Καπ" w:date="2023-02-25T20:22:00Z">
              <w:rPr>
                <w:rFonts w:eastAsiaTheme="minorEastAsia"/>
              </w:rPr>
            </w:rPrChange>
          </w:rPr>
          <w:t>.</w:t>
        </w:r>
      </w:ins>
      <w:ins w:id="5616" w:author="Στάθης Καπ" w:date="2023-02-25T20:22:00Z">
        <w:r w:rsidR="00457104" w:rsidRPr="00457104">
          <w:rPr>
            <w:rFonts w:eastAsiaTheme="minorEastAsia"/>
            <w:lang w:val="el-GR"/>
            <w:rPrChange w:id="5617" w:author="Στάθης Καπ" w:date="2023-02-25T20:22:00Z">
              <w:rPr>
                <w:rFonts w:eastAsiaTheme="minorEastAsia"/>
              </w:rPr>
            </w:rPrChange>
          </w:rPr>
          <w:t xml:space="preserve"> </w:t>
        </w:r>
      </w:ins>
      <w:ins w:id="5618" w:author="Στάθης Καπ" w:date="2023-02-25T20:26:00Z">
        <w:r w:rsidR="00157A67">
          <w:rPr>
            <w:rFonts w:eastAsiaTheme="minorEastAsia"/>
            <w:lang w:val="el-GR"/>
          </w:rPr>
          <w:t xml:space="preserve">Έστω </w:t>
        </w:r>
      </w:ins>
      <w:del w:id="5619" w:author="Στάθης Καπ" w:date="2023-02-25T20:22:00Z">
        <w:r w:rsidR="009423AF" w:rsidRPr="002057AA" w:rsidDel="00457104">
          <w:rPr>
            <w:lang w:val="el-GR"/>
          </w:rPr>
          <w:delText xml:space="preserve">πως σε μια διαδρομή </w:delText>
        </w:r>
        <w:r w:rsidR="009423AF" w:rsidDel="00457104">
          <w:delText>WalkA</w:delText>
        </w:r>
      </w:del>
      <w:del w:id="5620" w:author="Στάθης Καπ" w:date="2023-02-25T20:26:00Z">
        <w:r w:rsidR="009423AF" w:rsidRPr="002057AA" w:rsidDel="00157A67">
          <w:rPr>
            <w:lang w:val="el-GR"/>
          </w:rPr>
          <w:delText>,</w:delText>
        </w:r>
      </w:del>
      <w:ins w:id="5621" w:author="Στάθης Καπ" w:date="2023-02-25T20:22:00Z">
        <w:r w:rsidR="00457104">
          <w:rPr>
            <w:lang w:val="el-GR"/>
          </w:rPr>
          <w:t>πως</w:t>
        </w:r>
      </w:ins>
      <w:r w:rsidR="009423AF" w:rsidRPr="002057AA">
        <w:rPr>
          <w:lang w:val="el-GR"/>
        </w:rPr>
        <w:t xml:space="preserve"> ο τελευταίος κόμβος</w:t>
      </w:r>
      <w:ins w:id="5622" w:author="Στάθης Καπ" w:date="2023-02-25T20:22:00Z">
        <w:r w:rsidR="00457104">
          <w:rPr>
            <w:lang w:val="el-GR"/>
          </w:rPr>
          <w:t xml:space="preserve"> της</w:t>
        </w:r>
      </w:ins>
      <w:r w:rsidR="009423AF" w:rsidRPr="002057AA">
        <w:rPr>
          <w:lang w:val="el-GR"/>
        </w:rPr>
        <w:t xml:space="preserve"> </w:t>
      </w:r>
      <w:ins w:id="5623" w:author="Στάθης Καπ" w:date="2023-02-25T20:26:00Z">
        <w:r w:rsidR="00157A67">
          <w:rPr>
            <w:lang w:val="el-GR"/>
          </w:rPr>
          <w:t xml:space="preserve">διαδρομής του </w:t>
        </w:r>
      </w:ins>
      <m:oMath>
        <m:r>
          <w:ins w:id="5624" w:author="Στάθης Καπ" w:date="2023-02-25T20:26:00Z">
            <w:rPr>
              <w:rFonts w:ascii="Cambria Math" w:hAnsi="Cambria Math"/>
              <w:lang w:val="el-GR"/>
            </w:rPr>
            <m:t>opt</m:t>
          </w:ins>
        </m:r>
        <m:sSub>
          <m:sSubPr>
            <m:ctrlPr>
              <w:ins w:id="5625" w:author="Στάθης Καπ" w:date="2023-02-25T20:26:00Z">
                <w:rPr>
                  <w:rFonts w:ascii="Cambria Math" w:hAnsi="Cambria Math"/>
                  <w:i/>
                  <w:lang w:val="el-GR"/>
                </w:rPr>
              </w:ins>
            </m:ctrlPr>
          </m:sSubPr>
          <m:e>
            <m:r>
              <w:ins w:id="5626" w:author="Στάθης Καπ" w:date="2023-02-25T20:26:00Z">
                <w:rPr>
                  <w:rFonts w:ascii="Cambria Math" w:hAnsi="Cambria Math"/>
                  <w:lang w:val="el-GR"/>
                </w:rPr>
                <m:t>w</m:t>
              </w:ins>
            </m:r>
          </m:e>
          <m:sub>
            <m:r>
              <w:ins w:id="5627" w:author="Στάθης Καπ" w:date="2023-02-25T20:26:00Z">
                <w:rPr>
                  <w:rFonts w:ascii="Cambria Math" w:hAnsi="Cambria Math"/>
                  <w:lang w:val="el-GR"/>
                </w:rPr>
                <m:t>a</m:t>
              </w:ins>
            </m:r>
          </m:sub>
        </m:sSub>
        <m:r>
          <w:ins w:id="5628"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5629" w:author="Στάθης Καπ" w:date="2023-02-02T00:06:00Z">
            <w:rPr>
              <w:rFonts w:ascii="Cambria Math" w:hAnsi="Cambria Math"/>
              <w:lang w:val="el-GR"/>
            </w:rPr>
            <m:t>80</m:t>
          </w:ins>
        </m:r>
        <m:r>
          <w:del w:id="5630"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5631"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5632" w:author="Στάθης Καπ" w:date="2023-02-25T20:20:00Z">
        <w:r w:rsidR="004523AF">
          <w:rPr>
            <w:lang w:val="el-GR"/>
          </w:rPr>
          <w:t xml:space="preserve">σταθμισμένο </w:t>
        </w:r>
      </w:ins>
      <w:ins w:id="5633" w:author="Στάθης Καπ" w:date="2023-03-08T05:07:00Z">
        <w:r w:rsidR="001725EA">
          <w:rPr>
            <w:lang w:val="el-GR"/>
          </w:rPr>
          <w:t>κεντροειδές</w:t>
        </w:r>
      </w:ins>
      <w:r w:rsidR="009423AF" w:rsidRPr="002057AA">
        <w:rPr>
          <w:lang w:val="el-GR"/>
        </w:rPr>
        <w:t xml:space="preserve"> </w:t>
      </w:r>
      <w:ins w:id="5634" w:author="Στάθης Καπ" w:date="2023-02-25T20:27:00Z">
        <w:r w:rsidR="00DF3674">
          <w:rPr>
            <w:lang w:val="el-GR"/>
          </w:rPr>
          <w:t xml:space="preserve">του </w:t>
        </w:r>
      </w:ins>
      <m:oMath>
        <m:r>
          <w:ins w:id="5635" w:author="Στάθης Καπ" w:date="2023-02-25T20:27:00Z">
            <w:rPr>
              <w:rFonts w:ascii="Cambria Math" w:hAnsi="Cambria Math"/>
              <w:lang w:val="el-GR"/>
            </w:rPr>
            <m:t>opt</m:t>
          </w:ins>
        </m:r>
        <m:sSub>
          <m:sSubPr>
            <m:ctrlPr>
              <w:ins w:id="5636" w:author="Στάθης Καπ" w:date="2023-02-25T20:27:00Z">
                <w:rPr>
                  <w:rFonts w:ascii="Cambria Math" w:hAnsi="Cambria Math"/>
                  <w:i/>
                  <w:lang w:val="el-GR"/>
                </w:rPr>
              </w:ins>
            </m:ctrlPr>
          </m:sSubPr>
          <m:e>
            <m:r>
              <w:ins w:id="5637" w:author="Στάθης Καπ" w:date="2023-02-25T20:27:00Z">
                <w:rPr>
                  <w:rFonts w:ascii="Cambria Math" w:hAnsi="Cambria Math"/>
                  <w:lang w:val="el-GR"/>
                </w:rPr>
                <m:t>w</m:t>
              </w:ins>
            </m:r>
          </m:e>
          <m:sub>
            <m:r>
              <w:ins w:id="5638" w:author="Στάθης Καπ" w:date="2023-02-25T20:27:00Z">
                <w:rPr>
                  <w:rFonts w:ascii="Cambria Math" w:hAnsi="Cambria Math"/>
                  <w:lang w:val="el-GR"/>
                </w:rPr>
                <m:t>b</m:t>
              </w:ins>
            </m:r>
          </m:sub>
        </m:sSub>
      </m:oMath>
      <w:ins w:id="5639" w:author="Στάθης Καπ" w:date="2023-02-25T20:27:00Z">
        <w:r w:rsidR="00DF3674" w:rsidRPr="001B282E">
          <w:rPr>
            <w:rFonts w:eastAsiaTheme="minorEastAsia"/>
            <w:lang w:val="el-GR"/>
            <w:rPrChange w:id="5640" w:author="Στάθης Καπ" w:date="2023-02-25T20:27:00Z">
              <w:rPr>
                <w:rFonts w:eastAsiaTheme="minorEastAsia"/>
              </w:rPr>
            </w:rPrChange>
          </w:rPr>
          <w:t xml:space="preserve"> </w:t>
        </w:r>
      </w:ins>
      <w:del w:id="5641" w:author="Στάθης Καπ" w:date="2023-02-25T20:27:00Z">
        <w:r w:rsidR="009423AF" w:rsidRPr="002057AA" w:rsidDel="00DF3674">
          <w:rPr>
            <w:lang w:val="el-GR"/>
          </w:rPr>
          <w:delText xml:space="preserve">της </w:delText>
        </w:r>
      </w:del>
      <w:del w:id="5642" w:author="Στάθης Καπ" w:date="2023-02-25T20:23:00Z">
        <w:r w:rsidR="009423AF" w:rsidRPr="002057AA" w:rsidDel="00482AD5">
          <w:rPr>
            <w:lang w:val="el-GR"/>
          </w:rPr>
          <w:delText xml:space="preserve">επόμενης </w:delText>
        </w:r>
      </w:del>
      <w:del w:id="5643" w:author="Στάθης Καπ" w:date="2023-02-25T20:26:00Z">
        <w:r w:rsidR="009423AF" w:rsidRPr="002057AA" w:rsidDel="00DF3674">
          <w:rPr>
            <w:lang w:val="el-GR"/>
          </w:rPr>
          <w:delText>διαδρομής</w:delText>
        </w:r>
      </w:del>
      <w:ins w:id="5644" w:author="Στάθης Καπ" w:date="2023-02-02T10:32:00Z">
        <w:r w:rsidR="00CD50FF">
          <w:rPr>
            <w:lang w:val="el-GR"/>
          </w:rPr>
          <w:t>με</w:t>
        </w:r>
      </w:ins>
      <w:ins w:id="5645" w:author="Στάθης Καπ" w:date="2023-03-08T05:07:00Z">
        <w:r w:rsidR="00243FA3">
          <w:rPr>
            <w:lang w:val="el-GR"/>
          </w:rPr>
          <w:t xml:space="preserve"> </w:t>
        </w:r>
      </w:ins>
      <w:ins w:id="5646" w:author="Στάθης Καπ" w:date="2023-03-08T05:08:00Z">
        <w:r w:rsidR="00243FA3">
          <w:rPr>
            <w:lang w:val="el-GR"/>
          </w:rPr>
          <w:t xml:space="preserve">χρονική </w:t>
        </w:r>
      </w:ins>
      <w:ins w:id="5647" w:author="Στάθης Καπ" w:date="2023-03-08T05:07:00Z">
        <w:r w:rsidR="00243FA3">
          <w:rPr>
            <w:lang w:val="el-GR"/>
          </w:rPr>
          <w:t xml:space="preserve">απόσταση από το </w:t>
        </w:r>
        <w:r w:rsidR="00243FA3">
          <w:t>z</w:t>
        </w:r>
      </w:ins>
      <w:ins w:id="5648" w:author="Στάθης Καπ" w:date="2023-03-08T05:08:00Z">
        <w:r w:rsidR="00243FA3" w:rsidRPr="00243FA3">
          <w:rPr>
            <w:lang w:val="el-GR"/>
            <w:rPrChange w:id="5649" w:author="Στάθης Καπ" w:date="2023-03-08T05:08:00Z">
              <w:rPr/>
            </w:rPrChange>
          </w:rPr>
          <w:t xml:space="preserve"> </w:t>
        </w:r>
        <w:r w:rsidR="00243FA3">
          <w:rPr>
            <w:lang w:val="el-GR"/>
          </w:rPr>
          <w:t>100 μονάδες χρόνου</w:t>
        </w:r>
      </w:ins>
    </w:p>
    <w:p w14:paraId="1508ACFD" w14:textId="054E65D9" w:rsidR="00C46D21" w:rsidRDefault="009423AF">
      <w:pPr>
        <w:pStyle w:val="ListParagraph"/>
        <w:rPr>
          <w:lang w:val="el-GR"/>
        </w:rPr>
        <w:pPrChange w:id="5650" w:author="Στάθης Καπ" w:date="2023-03-08T05:08:00Z">
          <w:pPr>
            <w:pStyle w:val="ListParagraph"/>
            <w:numPr>
              <w:numId w:val="15"/>
            </w:numPr>
            <w:ind w:hanging="360"/>
          </w:pPr>
        </w:pPrChange>
      </w:pPr>
      <w:del w:id="5651" w:author="Στάθης Καπ" w:date="2023-02-02T10:32:00Z">
        <w:r w:rsidRPr="002057AA" w:rsidDel="00CD50FF">
          <w:rPr>
            <w:lang w:val="el-GR"/>
          </w:rPr>
          <w:delText>. Εάν</w:delText>
        </w:r>
      </w:del>
      <w:del w:id="5652" w:author="Στάθης Καπ" w:date="2023-03-08T05:08:00Z">
        <w:r w:rsidRPr="002057AA" w:rsidDel="00243FA3">
          <w:rPr>
            <w:lang w:val="el-GR"/>
          </w:rPr>
          <w:delText xml:space="preserve"> </w:delText>
        </w:r>
      </w:del>
      <w:ins w:id="5653" w:author="Στάθης Καπ" w:date="2023-03-08T05:08:00Z">
        <w:r w:rsidR="00243FA3">
          <w:rPr>
            <w:lang w:val="el-GR"/>
          </w:rPr>
          <w:t>(</w:t>
        </w:r>
      </w:ins>
      <w:commentRangeStart w:id="5654"/>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5654"/>
        <m:r>
          <m:rPr>
            <m:sty m:val="p"/>
          </m:rPr>
          <w:rPr>
            <w:rStyle w:val="CommentReference"/>
            <w:rFonts w:ascii="Cambria Math" w:hAnsi="Cambria Math"/>
          </w:rPr>
          <w:commentReference w:id="5654"/>
        </m:r>
      </m:oMath>
      <w:ins w:id="5655" w:author="Στάθης Καπ" w:date="2023-03-08T05:08:00Z">
        <w:r w:rsidR="00243FA3">
          <w:rPr>
            <w:rFonts w:eastAsiaTheme="minorEastAsia"/>
            <w:lang w:val="el-GR"/>
          </w:rPr>
          <w:t>)</w:t>
        </w:r>
      </w:ins>
      <w:ins w:id="5656" w:author="Στάθης Καπ" w:date="2023-02-02T10:32:00Z">
        <w:r w:rsidR="00CD50FF">
          <w:rPr>
            <w:lang w:val="el-GR"/>
          </w:rPr>
          <w:t xml:space="preserve">. </w:t>
        </w:r>
      </w:ins>
      <w:del w:id="5657" w:author="Στάθης Καπ" w:date="2023-02-02T10:32:00Z">
        <w:r w:rsidRPr="002057AA" w:rsidDel="00CD50FF">
          <w:rPr>
            <w:lang w:val="el-GR"/>
          </w:rPr>
          <w:delText xml:space="preserve">, τότε </w:delText>
        </w:r>
      </w:del>
      <w:ins w:id="5658" w:author="Στάθης Καπ" w:date="2023-02-02T10:32:00Z">
        <w:r w:rsidR="00CD50FF">
          <w:rPr>
            <w:lang w:val="el-GR"/>
          </w:rPr>
          <w:t>Ο</w:t>
        </w:r>
      </w:ins>
      <w:del w:id="5659" w:author="Στάθης Καπ" w:date="2023-02-02T10:32:00Z">
        <w:r w:rsidRPr="002057AA" w:rsidDel="00CD50FF">
          <w:rPr>
            <w:lang w:val="el-GR"/>
          </w:rPr>
          <w:delText>ο</w:delText>
        </w:r>
      </w:del>
      <w:r w:rsidRPr="002057AA">
        <w:rPr>
          <w:lang w:val="el-GR"/>
        </w:rPr>
        <w:t xml:space="preserve"> τελικός κόμβος </w:t>
      </w:r>
      <w:del w:id="5660" w:author="Στάθης Καπ" w:date="2023-02-02T09:31:00Z">
        <w:r w:rsidDel="00FF702D">
          <w:delText>final</w:delText>
        </w:r>
        <w:r w:rsidRPr="002057AA" w:rsidDel="00FF702D">
          <w:rPr>
            <w:lang w:val="el-GR"/>
          </w:rPr>
          <w:delText xml:space="preserve"> </w:delText>
        </w:r>
      </w:del>
      <w:ins w:id="5661" w:author="Στάθης Καπ" w:date="2023-02-02T09:32:00Z">
        <w:r w:rsidR="00226AD4">
          <w:t>ed</w:t>
        </w:r>
      </w:ins>
      <w:ins w:id="5662" w:author="Στάθης Καπ" w:date="2023-02-02T09:31:00Z">
        <w:r w:rsidR="00FF702D" w:rsidRPr="002057AA">
          <w:rPr>
            <w:lang w:val="el-GR"/>
          </w:rPr>
          <w:t xml:space="preserve"> </w:t>
        </w:r>
      </w:ins>
      <w:del w:id="5663" w:author="Στάθης Καπ" w:date="2023-02-25T20:27:00Z">
        <w:r w:rsidRPr="002057AA" w:rsidDel="0074374E">
          <w:rPr>
            <w:lang w:val="el-GR"/>
          </w:rPr>
          <w:delText>τ</w:delText>
        </w:r>
      </w:del>
      <w:ins w:id="5664" w:author="Στάθης Καπ" w:date="2023-02-25T20:27:00Z">
        <w:r w:rsidR="0074374E">
          <w:rPr>
            <w:lang w:val="el-GR"/>
          </w:rPr>
          <w:t xml:space="preserve">της </w:t>
        </w:r>
      </w:ins>
      <w:del w:id="5665" w:author="Στάθης Καπ" w:date="2023-02-25T20:27:00Z">
        <w:r w:rsidRPr="002057AA" w:rsidDel="0074374E">
          <w:rPr>
            <w:lang w:val="el-GR"/>
          </w:rPr>
          <w:delText xml:space="preserve">ης τρέχουσας </w:delText>
        </w:r>
      </w:del>
      <w:r w:rsidRPr="002057AA">
        <w:rPr>
          <w:lang w:val="el-GR"/>
        </w:rPr>
        <w:t>διαδρομής</w:t>
      </w:r>
      <w:ins w:id="5666" w:author="Στάθης Καπ" w:date="2023-02-25T20:27:00Z">
        <w:r w:rsidR="0074374E">
          <w:rPr>
            <w:lang w:val="el-GR"/>
          </w:rPr>
          <w:t xml:space="preserve"> του </w:t>
        </w:r>
      </w:ins>
      <m:oMath>
        <m:r>
          <w:ins w:id="5667" w:author="Στάθης Καπ" w:date="2023-02-25T20:27:00Z">
            <w:rPr>
              <w:rFonts w:ascii="Cambria Math" w:hAnsi="Cambria Math"/>
              <w:lang w:val="el-GR"/>
            </w:rPr>
            <m:t>opt</m:t>
          </w:ins>
        </m:r>
        <m:sSub>
          <m:sSubPr>
            <m:ctrlPr>
              <w:ins w:id="5668" w:author="Στάθης Καπ" w:date="2023-02-25T20:27:00Z">
                <w:rPr>
                  <w:rFonts w:ascii="Cambria Math" w:hAnsi="Cambria Math"/>
                  <w:i/>
                  <w:lang w:val="el-GR"/>
                </w:rPr>
              </w:ins>
            </m:ctrlPr>
          </m:sSubPr>
          <m:e>
            <m:r>
              <w:ins w:id="5669" w:author="Στάθης Καπ" w:date="2023-02-25T20:27:00Z">
                <w:rPr>
                  <w:rFonts w:ascii="Cambria Math" w:hAnsi="Cambria Math"/>
                  <w:lang w:val="el-GR"/>
                </w:rPr>
                <m:t>w</m:t>
              </w:ins>
            </m:r>
          </m:e>
          <m:sub>
            <m:r>
              <w:ins w:id="5670" w:author="Στάθης Καπ" w:date="2023-02-25T20:27:00Z">
                <w:rPr>
                  <w:rFonts w:ascii="Cambria Math" w:hAnsi="Cambria Math"/>
                  <w:lang w:val="el-GR"/>
                </w:rPr>
                <m:t>a</m:t>
              </w:ins>
            </m:r>
          </m:sub>
        </m:sSub>
      </m:oMath>
      <w:r w:rsidRPr="002057AA">
        <w:rPr>
          <w:lang w:val="el-GR"/>
        </w:rPr>
        <w:t xml:space="preserve"> </w:t>
      </w:r>
      <w:del w:id="5671" w:author="Στάθης Καπ" w:date="2023-02-25T20:27:00Z">
        <w:r w:rsidRPr="002057AA" w:rsidDel="001B282E">
          <w:rPr>
            <w:lang w:val="el-GR"/>
          </w:rPr>
          <w:delText xml:space="preserve">υπολογίζεται </w:delText>
        </w:r>
      </w:del>
      <w:ins w:id="5672" w:author="Στάθης Καπ" w:date="2023-03-08T05:10:00Z">
        <w:r w:rsidR="00243FA3">
          <w:rPr>
            <w:lang w:val="el-GR"/>
          </w:rPr>
          <w:t xml:space="preserve">υπολογίζεται </w:t>
        </w:r>
      </w:ins>
      <w:ins w:id="5673" w:author="Στάθης Καπ" w:date="2023-02-02T10:32:00Z">
        <w:r w:rsidR="00CD50FF">
          <w:rPr>
            <w:lang w:val="el-GR"/>
          </w:rPr>
          <w:t>από τις σχέσεις</w:t>
        </w:r>
      </w:ins>
      <w:del w:id="5674" w:author="Στάθης Καπ" w:date="2023-02-02T10:32:00Z">
        <w:r w:rsidRPr="002057AA" w:rsidDel="00CD50FF">
          <w:rPr>
            <w:lang w:val="el-GR"/>
          </w:rPr>
          <w:delText>ως εξής</w:delText>
        </w:r>
      </w:del>
      <w:r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675"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676">
          <w:tblGrid>
            <w:gridCol w:w="618"/>
            <w:gridCol w:w="7601"/>
            <w:gridCol w:w="619"/>
          </w:tblGrid>
        </w:tblGridChange>
      </w:tblGrid>
      <w:tr w:rsidR="00A13A8D" w14:paraId="39177BD3" w14:textId="77777777" w:rsidTr="00603993">
        <w:trPr>
          <w:ins w:id="5677" w:author="Στάθης Καπ" w:date="2023-02-01T21:29:00Z"/>
        </w:trPr>
        <w:tc>
          <w:tcPr>
            <w:tcW w:w="350" w:type="pct"/>
            <w:tcPrChange w:id="5678" w:author="Στάθης Καπ" w:date="2023-02-01T08:48:00Z">
              <w:tcPr>
                <w:tcW w:w="350" w:type="pct"/>
              </w:tcPr>
            </w:tcPrChange>
          </w:tcPr>
          <w:p w14:paraId="0F0ABAA7" w14:textId="77777777" w:rsidR="00A13A8D" w:rsidRPr="00CD50FF" w:rsidRDefault="00A13A8D">
            <w:pPr>
              <w:spacing w:after="160"/>
              <w:rPr>
                <w:ins w:id="5679" w:author="Στάθης Καπ" w:date="2023-02-01T21:29:00Z"/>
                <w:lang w:val="el-GR"/>
              </w:rPr>
              <w:pPrChange w:id="5680" w:author="Στάθης Καπ" w:date="2023-02-01T08:46:00Z">
                <w:pPr/>
              </w:pPrChange>
            </w:pPr>
          </w:p>
        </w:tc>
        <w:tc>
          <w:tcPr>
            <w:tcW w:w="4300" w:type="pct"/>
            <w:tcPrChange w:id="5681" w:author="Στάθης Καπ" w:date="2023-02-01T08:48:00Z">
              <w:tcPr>
                <w:tcW w:w="4300" w:type="pct"/>
              </w:tcPr>
            </w:tcPrChange>
          </w:tcPr>
          <w:p w14:paraId="29A75A9B" w14:textId="3AD0E3AD" w:rsidR="00A13A8D" w:rsidRPr="005846FF" w:rsidRDefault="00A13A8D">
            <w:pPr>
              <w:spacing w:after="160"/>
              <w:rPr>
                <w:ins w:id="5682" w:author="Στάθης Καπ" w:date="2023-02-01T21:29:00Z"/>
                <w:lang w:val="el-GR"/>
              </w:rPr>
              <w:pPrChange w:id="5683" w:author="Στάθης Καπ" w:date="2023-02-01T08:46:00Z">
                <w:pPr/>
              </w:pPrChange>
            </w:pPr>
            <m:oMathPara>
              <m:oMath>
                <m:r>
                  <w:ins w:id="5684" w:author="Στάθης Καπ" w:date="2023-02-01T21:29:00Z">
                    <w:rPr>
                      <w:rFonts w:ascii="Cambria Math" w:hAnsi="Cambria Math"/>
                    </w:rPr>
                    <m:t>t=</m:t>
                  </w:ins>
                </m:r>
                <m:f>
                  <m:fPr>
                    <m:ctrlPr>
                      <w:ins w:id="5685" w:author="Στάθης Καπ" w:date="2023-02-01T21:29:00Z">
                        <w:rPr>
                          <w:rFonts w:ascii="Cambria Math" w:hAnsi="Cambria Math"/>
                          <w:i/>
                        </w:rPr>
                      </w:ins>
                    </m:ctrlPr>
                  </m:fPr>
                  <m:num>
                    <m:r>
                      <w:ins w:id="5686" w:author="Στάθης Καπ" w:date="2023-02-02T09:22:00Z">
                        <w:rPr>
                          <w:rFonts w:ascii="Cambria Math" w:hAnsi="Cambria Math"/>
                        </w:rPr>
                        <m:t>maxShif</m:t>
                      </w:ins>
                    </m:r>
                    <m:sSub>
                      <m:sSubPr>
                        <m:ctrlPr>
                          <w:ins w:id="5687" w:author="Στάθης Καπ" w:date="2023-02-02T09:22:00Z">
                            <w:rPr>
                              <w:rFonts w:ascii="Cambria Math" w:hAnsi="Cambria Math"/>
                              <w:i/>
                            </w:rPr>
                          </w:ins>
                        </m:ctrlPr>
                      </m:sSubPr>
                      <m:e>
                        <m:r>
                          <w:ins w:id="5688" w:author="Στάθης Καπ" w:date="2023-02-02T09:22:00Z">
                            <w:rPr>
                              <w:rFonts w:ascii="Cambria Math" w:hAnsi="Cambria Math"/>
                            </w:rPr>
                            <m:t>t</m:t>
                          </w:ins>
                        </m:r>
                      </m:e>
                      <m:sub>
                        <m:r>
                          <w:ins w:id="5689" w:author="Στάθης Καπ" w:date="2023-02-02T09:22:00Z">
                            <w:rPr>
                              <w:rFonts w:ascii="Cambria Math" w:hAnsi="Cambria Math"/>
                            </w:rPr>
                            <m:t>z</m:t>
                          </w:ins>
                        </m:r>
                      </m:sub>
                    </m:sSub>
                  </m:num>
                  <m:den>
                    <m:r>
                      <w:ins w:id="5690" w:author="Στάθης Καπ" w:date="2023-02-02T09:35:00Z">
                        <w:rPr>
                          <w:rFonts w:ascii="Cambria Math" w:hAnsi="Cambria Math"/>
                        </w:rPr>
                        <m:t>travelTim</m:t>
                      </w:ins>
                    </m:r>
                    <m:sSub>
                      <m:sSubPr>
                        <m:ctrlPr>
                          <w:ins w:id="5691" w:author="Στάθης Καπ" w:date="2023-02-02T09:35:00Z">
                            <w:rPr>
                              <w:rFonts w:ascii="Cambria Math" w:hAnsi="Cambria Math"/>
                              <w:i/>
                            </w:rPr>
                          </w:ins>
                        </m:ctrlPr>
                      </m:sSubPr>
                      <m:e>
                        <m:r>
                          <w:ins w:id="5692" w:author="Στάθης Καπ" w:date="2023-02-02T09:35:00Z">
                            <w:rPr>
                              <w:rFonts w:ascii="Cambria Math" w:hAnsi="Cambria Math"/>
                            </w:rPr>
                            <m:t>e</m:t>
                          </w:ins>
                        </m:r>
                      </m:e>
                      <m:sub>
                        <m:r>
                          <w:ins w:id="5693" w:author="Στάθης Καπ" w:date="2023-02-02T09:35:00Z">
                            <w:rPr>
                              <w:rFonts w:ascii="Cambria Math" w:hAnsi="Cambria Math"/>
                            </w:rPr>
                            <m:t>z→cnext</m:t>
                          </w:ins>
                        </m:r>
                      </m:sub>
                    </m:sSub>
                  </m:den>
                </m:f>
              </m:oMath>
            </m:oMathPara>
          </w:p>
        </w:tc>
        <w:tc>
          <w:tcPr>
            <w:tcW w:w="350" w:type="pct"/>
            <w:vAlign w:val="center"/>
            <w:tcPrChange w:id="5694" w:author="Στάθης Καπ" w:date="2023-02-01T08:48:00Z">
              <w:tcPr>
                <w:tcW w:w="350" w:type="pct"/>
                <w:vAlign w:val="bottom"/>
              </w:tcPr>
            </w:tcPrChange>
          </w:tcPr>
          <w:p w14:paraId="144BC028" w14:textId="5B61FF07" w:rsidR="00A13A8D" w:rsidRPr="00650B05" w:rsidRDefault="00A13A8D">
            <w:pPr>
              <w:pStyle w:val="Caption"/>
              <w:spacing w:after="160"/>
              <w:rPr>
                <w:ins w:id="5695" w:author="Στάθης Καπ" w:date="2023-02-01T21:29:00Z"/>
                <w:lang w:val="el-GR"/>
              </w:rPr>
              <w:pPrChange w:id="5696" w:author="Στάθης Καπ" w:date="2023-02-01T08:47:00Z">
                <w:pPr/>
              </w:pPrChange>
            </w:pPr>
            <w:ins w:id="5697" w:author="Στάθης Καπ" w:date="2023-02-01T21:29: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698"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699" w:author="Στάθης Καπ" w:date="2023-03-11T10:39:00Z">
              <w:r w:rsidR="00657928">
                <w:rPr>
                  <w:noProof/>
                  <w:lang w:val="el-GR"/>
                </w:rPr>
                <w:t>6</w:t>
              </w:r>
            </w:ins>
            <w:del w:id="5700" w:author="Στάθης Καπ" w:date="2023-02-12T05:59:00Z">
              <w:r w:rsidDel="00237FE3">
                <w:rPr>
                  <w:noProof/>
                  <w:lang w:val="el-GR"/>
                </w:rPr>
                <w:delText>4</w:delText>
              </w:r>
            </w:del>
            <w:ins w:id="5701" w:author="Στάθης Καπ" w:date="2023-02-01T21:29:00Z">
              <w:r>
                <w:rPr>
                  <w:lang w:val="el-GR"/>
                </w:rPr>
                <w:fldChar w:fldCharType="end"/>
              </w:r>
              <w:r>
                <w:t>)</w:t>
              </w:r>
            </w:ins>
          </w:p>
        </w:tc>
      </w:tr>
      <w:tr w:rsidR="00E56844" w14:paraId="4FF895FB" w14:textId="77777777" w:rsidTr="00603993">
        <w:trPr>
          <w:ins w:id="5702" w:author="Στάθης Καπ" w:date="2023-02-01T21:29:00Z"/>
        </w:trPr>
        <w:tc>
          <w:tcPr>
            <w:tcW w:w="350" w:type="pct"/>
            <w:tcPrChange w:id="5703" w:author="Στάθης Καπ" w:date="2023-02-01T08:48:00Z">
              <w:tcPr>
                <w:tcW w:w="350" w:type="pct"/>
              </w:tcPr>
            </w:tcPrChange>
          </w:tcPr>
          <w:p w14:paraId="76E729B7" w14:textId="77777777" w:rsidR="00E56844" w:rsidRDefault="00E56844">
            <w:pPr>
              <w:spacing w:after="160"/>
              <w:rPr>
                <w:ins w:id="5704" w:author="Στάθης Καπ" w:date="2023-02-01T21:29:00Z"/>
                <w:lang w:val="el-GR"/>
              </w:rPr>
              <w:pPrChange w:id="5705" w:author="Στάθης Καπ" w:date="2023-02-01T08:46:00Z">
                <w:pPr/>
              </w:pPrChange>
            </w:pPr>
          </w:p>
        </w:tc>
        <w:tc>
          <w:tcPr>
            <w:tcW w:w="4300" w:type="pct"/>
            <w:tcPrChange w:id="5706" w:author="Στάθης Καπ" w:date="2023-02-01T08:48:00Z">
              <w:tcPr>
                <w:tcW w:w="4300" w:type="pct"/>
              </w:tcPr>
            </w:tcPrChange>
          </w:tcPr>
          <w:p w14:paraId="1D38415A" w14:textId="517B777D" w:rsidR="00E56844" w:rsidRPr="005846FF" w:rsidRDefault="00114CDB">
            <w:pPr>
              <w:spacing w:after="160"/>
              <w:rPr>
                <w:ins w:id="5707" w:author="Στάθης Καπ" w:date="2023-02-01T21:29:00Z"/>
                <w:lang w:val="el-GR"/>
              </w:rPr>
              <w:pPrChange w:id="5708" w:author="Στάθης Καπ" w:date="2023-02-01T08:46:00Z">
                <w:pPr/>
              </w:pPrChange>
            </w:pPr>
            <m:oMathPara>
              <m:oMath>
                <m:sSub>
                  <m:sSubPr>
                    <m:ctrlPr>
                      <w:ins w:id="5709" w:author="Στάθης Καπ" w:date="2023-02-02T10:29:00Z">
                        <w:rPr>
                          <w:rFonts w:ascii="Cambria Math" w:hAnsi="Cambria Math"/>
                          <w:i/>
                        </w:rPr>
                      </w:ins>
                    </m:ctrlPr>
                  </m:sSubPr>
                  <m:e>
                    <m:d>
                      <m:dPr>
                        <m:ctrlPr>
                          <w:ins w:id="5710" w:author="Στάθης Καπ" w:date="2023-02-02T10:29:00Z">
                            <w:rPr>
                              <w:rFonts w:ascii="Cambria Math" w:hAnsi="Cambria Math"/>
                              <w:i/>
                            </w:rPr>
                          </w:ins>
                        </m:ctrlPr>
                      </m:dPr>
                      <m:e>
                        <m:r>
                          <w:ins w:id="5711" w:author="Στάθης Καπ" w:date="2023-02-02T10:29:00Z">
                            <w:rPr>
                              <w:rFonts w:ascii="Cambria Math" w:hAnsi="Cambria Math"/>
                            </w:rPr>
                            <m:t>x,y</m:t>
                          </w:ins>
                        </m:r>
                      </m:e>
                    </m:d>
                  </m:e>
                  <m:sub>
                    <m:r>
                      <w:ins w:id="5712" w:author="Στάθης Καπ" w:date="2023-02-02T10:29:00Z">
                        <w:rPr>
                          <w:rFonts w:ascii="Cambria Math" w:hAnsi="Cambria Math"/>
                        </w:rPr>
                        <m:t>ed</m:t>
                      </w:ins>
                    </m:r>
                  </m:sub>
                </m:sSub>
                <m:r>
                  <w:ins w:id="5713" w:author="Στάθης Καπ" w:date="2023-02-01T21:29:00Z">
                    <w:rPr>
                      <w:rFonts w:ascii="Cambria Math" w:hAnsi="Cambria Math"/>
                    </w:rPr>
                    <m:t>=((1-t)∙</m:t>
                  </w:ins>
                </m:r>
                <m:sSub>
                  <m:sSubPr>
                    <m:ctrlPr>
                      <w:ins w:id="5714" w:author="Στάθης Καπ" w:date="2023-02-01T21:29:00Z">
                        <w:rPr>
                          <w:rFonts w:ascii="Cambria Math" w:hAnsi="Cambria Math"/>
                          <w:i/>
                        </w:rPr>
                      </w:ins>
                    </m:ctrlPr>
                  </m:sSubPr>
                  <m:e>
                    <m:r>
                      <w:ins w:id="5715" w:author="Στάθης Καπ" w:date="2023-02-01T21:29:00Z">
                        <w:rPr>
                          <w:rFonts w:ascii="Cambria Math" w:hAnsi="Cambria Math"/>
                        </w:rPr>
                        <m:t>x</m:t>
                      </w:ins>
                    </m:r>
                  </m:e>
                  <m:sub>
                    <m:r>
                      <w:ins w:id="5716" w:author="Στάθης Καπ" w:date="2023-02-01T21:29:00Z">
                        <w:rPr>
                          <w:rFonts w:ascii="Cambria Math" w:hAnsi="Cambria Math"/>
                        </w:rPr>
                        <m:t>z</m:t>
                      </w:ins>
                    </m:r>
                  </m:sub>
                </m:sSub>
                <m:r>
                  <w:ins w:id="5717" w:author="Στάθης Καπ" w:date="2023-02-01T21:29:00Z">
                    <w:rPr>
                      <w:rFonts w:ascii="Cambria Math" w:hAnsi="Cambria Math"/>
                    </w:rPr>
                    <m:t>+t∙</m:t>
                  </w:ins>
                </m:r>
                <m:sSub>
                  <m:sSubPr>
                    <m:ctrlPr>
                      <w:ins w:id="5718" w:author="Στάθης Καπ" w:date="2023-02-01T21:29:00Z">
                        <w:rPr>
                          <w:rFonts w:ascii="Cambria Math" w:hAnsi="Cambria Math"/>
                          <w:i/>
                        </w:rPr>
                      </w:ins>
                    </m:ctrlPr>
                  </m:sSubPr>
                  <m:e>
                    <m:r>
                      <w:ins w:id="5719" w:author="Στάθης Καπ" w:date="2023-02-01T21:29:00Z">
                        <w:rPr>
                          <w:rFonts w:ascii="Cambria Math" w:hAnsi="Cambria Math"/>
                        </w:rPr>
                        <m:t>x</m:t>
                      </w:ins>
                    </m:r>
                  </m:e>
                  <m:sub>
                    <m:r>
                      <w:ins w:id="5720" w:author="Στάθης Καπ" w:date="2023-02-01T21:29:00Z">
                        <w:rPr>
                          <w:rFonts w:ascii="Cambria Math" w:hAnsi="Cambria Math"/>
                        </w:rPr>
                        <m:t>cnext</m:t>
                      </w:ins>
                    </m:r>
                  </m:sub>
                </m:sSub>
                <m:r>
                  <w:ins w:id="5721" w:author="Στάθης Καπ" w:date="2023-02-01T21:29:00Z">
                    <w:rPr>
                      <w:rFonts w:ascii="Cambria Math" w:hAnsi="Cambria Math"/>
                    </w:rPr>
                    <m:t>, (1-t)∙</m:t>
                  </w:ins>
                </m:r>
                <m:sSub>
                  <m:sSubPr>
                    <m:ctrlPr>
                      <w:ins w:id="5722" w:author="Στάθης Καπ" w:date="2023-02-01T21:29:00Z">
                        <w:rPr>
                          <w:rFonts w:ascii="Cambria Math" w:hAnsi="Cambria Math"/>
                          <w:i/>
                        </w:rPr>
                      </w:ins>
                    </m:ctrlPr>
                  </m:sSubPr>
                  <m:e>
                    <m:r>
                      <w:ins w:id="5723" w:author="Στάθης Καπ" w:date="2023-02-01T21:29:00Z">
                        <w:rPr>
                          <w:rFonts w:ascii="Cambria Math" w:hAnsi="Cambria Math"/>
                        </w:rPr>
                        <m:t>y</m:t>
                      </w:ins>
                    </m:r>
                  </m:e>
                  <m:sub>
                    <m:r>
                      <w:ins w:id="5724" w:author="Στάθης Καπ" w:date="2023-02-01T21:29:00Z">
                        <w:rPr>
                          <w:rFonts w:ascii="Cambria Math" w:hAnsi="Cambria Math"/>
                        </w:rPr>
                        <m:t>z</m:t>
                      </w:ins>
                    </m:r>
                  </m:sub>
                </m:sSub>
                <m:r>
                  <w:ins w:id="5725" w:author="Στάθης Καπ" w:date="2023-02-01T21:29:00Z">
                    <w:rPr>
                      <w:rFonts w:ascii="Cambria Math" w:hAnsi="Cambria Math"/>
                    </w:rPr>
                    <m:t>+t∙</m:t>
                  </w:ins>
                </m:r>
                <m:sSub>
                  <m:sSubPr>
                    <m:ctrlPr>
                      <w:ins w:id="5726" w:author="Στάθης Καπ" w:date="2023-02-01T21:29:00Z">
                        <w:rPr>
                          <w:rFonts w:ascii="Cambria Math" w:hAnsi="Cambria Math"/>
                          <w:i/>
                        </w:rPr>
                      </w:ins>
                    </m:ctrlPr>
                  </m:sSubPr>
                  <m:e>
                    <m:r>
                      <w:ins w:id="5727" w:author="Στάθης Καπ" w:date="2023-02-01T21:29:00Z">
                        <w:rPr>
                          <w:rFonts w:ascii="Cambria Math" w:hAnsi="Cambria Math"/>
                        </w:rPr>
                        <m:t>y</m:t>
                      </w:ins>
                    </m:r>
                  </m:e>
                  <m:sub>
                    <m:r>
                      <w:ins w:id="5728" w:author="Στάθης Καπ" w:date="2023-02-01T21:29:00Z">
                        <w:rPr>
                          <w:rFonts w:ascii="Cambria Math" w:hAnsi="Cambria Math"/>
                        </w:rPr>
                        <m:t>cnext</m:t>
                      </w:ins>
                    </m:r>
                  </m:sub>
                </m:sSub>
                <m:r>
                  <w:ins w:id="5729" w:author="Στάθης Καπ" w:date="2023-02-01T21:29:00Z">
                    <w:rPr>
                      <w:rFonts w:ascii="Cambria Math" w:hAnsi="Cambria Math"/>
                    </w:rPr>
                    <m:t>)</m:t>
                  </w:ins>
                </m:r>
              </m:oMath>
            </m:oMathPara>
          </w:p>
        </w:tc>
        <w:tc>
          <w:tcPr>
            <w:tcW w:w="350" w:type="pct"/>
            <w:vAlign w:val="center"/>
            <w:tcPrChange w:id="5730" w:author="Στάθης Καπ" w:date="2023-02-01T08:48:00Z">
              <w:tcPr>
                <w:tcW w:w="350" w:type="pct"/>
                <w:vAlign w:val="bottom"/>
              </w:tcPr>
            </w:tcPrChange>
          </w:tcPr>
          <w:p w14:paraId="122FD484" w14:textId="442133C0" w:rsidR="00E56844" w:rsidRPr="00603993" w:rsidRDefault="00E56844">
            <w:pPr>
              <w:pStyle w:val="Caption"/>
              <w:spacing w:after="160"/>
              <w:rPr>
                <w:ins w:id="5731" w:author="Στάθης Καπ" w:date="2023-02-01T21:29:00Z"/>
                <w:sz w:val="18"/>
                <w:rPrChange w:id="5732" w:author="Στάθης Καπ" w:date="2023-02-01T08:49:00Z">
                  <w:rPr>
                    <w:ins w:id="5733" w:author="Στάθης Καπ" w:date="2023-02-01T21:29:00Z"/>
                    <w:lang w:val="el-GR"/>
                  </w:rPr>
                </w:rPrChange>
              </w:rPr>
              <w:pPrChange w:id="5734" w:author="Στάθης Καπ" w:date="2023-02-01T08:47:00Z">
                <w:pPr/>
              </w:pPrChange>
            </w:pPr>
            <w:ins w:id="5735" w:author="Στάθης Καπ" w:date="2023-02-01T21:29: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736"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737" w:author="Στάθης Καπ" w:date="2023-03-11T10:39:00Z">
              <w:r w:rsidR="00657928">
                <w:rPr>
                  <w:noProof/>
                  <w:lang w:val="el-GR"/>
                </w:rPr>
                <w:t>7</w:t>
              </w:r>
            </w:ins>
            <w:del w:id="5738" w:author="Στάθης Καπ" w:date="2023-02-12T05:59:00Z">
              <w:r w:rsidDel="00237FE3">
                <w:rPr>
                  <w:noProof/>
                  <w:lang w:val="el-GR"/>
                </w:rPr>
                <w:delText>5</w:delText>
              </w:r>
            </w:del>
            <w:ins w:id="5739"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5740"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5741" w:author="Στάθης Καπ" w:date="2023-02-01T21:28:00Z"/>
          <w:rFonts w:eastAsiaTheme="minorEastAsia"/>
          <w:lang w:val="el-GR"/>
        </w:rPr>
      </w:pPr>
      <m:oMathPara>
        <m:oMath>
          <m:r>
            <w:del w:id="5742"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5743" w:author="Στάθης Καπ" w:date="2023-02-01T21:28:00Z"/>
          <w:rFonts w:eastAsiaTheme="minorEastAsia"/>
        </w:rPr>
      </w:pPr>
      <m:oMathPara>
        <m:oMath>
          <m:r>
            <w:del w:id="5744" w:author="Στάθης Καπ" w:date="2023-02-01T21:28:00Z">
              <w:rPr>
                <w:rFonts w:ascii="Cambria Math" w:hAnsi="Cambria Math"/>
              </w:rPr>
              <m:t>dt=maxShif</m:t>
            </w:del>
          </m:r>
          <m:sSub>
            <m:sSubPr>
              <m:ctrlPr>
                <w:del w:id="5745" w:author="Στάθης Καπ" w:date="2023-02-01T21:28:00Z">
                  <w:rPr>
                    <w:rFonts w:ascii="Cambria Math" w:hAnsi="Cambria Math"/>
                    <w:i/>
                  </w:rPr>
                </w:del>
              </m:ctrlPr>
            </m:sSubPr>
            <m:e>
              <m:r>
                <w:del w:id="5746" w:author="Στάθης Καπ" w:date="2023-02-01T21:28:00Z">
                  <w:rPr>
                    <w:rFonts w:ascii="Cambria Math" w:hAnsi="Cambria Math"/>
                  </w:rPr>
                  <m:t>t</m:t>
                </w:del>
              </m:r>
            </m:e>
            <m:sub>
              <m:r>
                <w:del w:id="5747" w:author="Στάθης Καπ" w:date="2023-02-01T21:28:00Z">
                  <w:rPr>
                    <w:rFonts w:ascii="Cambria Math" w:hAnsi="Cambria Math"/>
                  </w:rPr>
                  <m:t>z</m:t>
                </w:del>
              </m:r>
            </m:sub>
          </m:sSub>
          <w:commentRangeStart w:id="5748"/>
          <m:r>
            <w:del w:id="5749" w:author="Στάθης Καπ" w:date="2023-02-01T21:28:00Z">
              <w:rPr>
                <w:rFonts w:ascii="Cambria Math" w:hAnsi="Cambria Math"/>
              </w:rPr>
              <m:t>-depTim</m:t>
            </w:del>
          </m:r>
          <m:sSub>
            <m:sSubPr>
              <m:ctrlPr>
                <w:del w:id="5750" w:author="Στάθης Καπ" w:date="2023-02-01T21:28:00Z">
                  <w:rPr>
                    <w:rFonts w:ascii="Cambria Math" w:hAnsi="Cambria Math"/>
                    <w:i/>
                  </w:rPr>
                </w:del>
              </m:ctrlPr>
            </m:sSubPr>
            <m:e>
              <m:r>
                <w:del w:id="5751" w:author="Στάθης Καπ" w:date="2023-02-01T21:28:00Z">
                  <w:rPr>
                    <w:rFonts w:ascii="Cambria Math" w:hAnsi="Cambria Math"/>
                  </w:rPr>
                  <m:t>e</m:t>
                </w:del>
              </m:r>
            </m:e>
            <m:sub>
              <m:r>
                <w:del w:id="5752" w:author="Στάθης Καπ" w:date="2023-02-01T21:28:00Z">
                  <w:rPr>
                    <w:rFonts w:ascii="Cambria Math" w:hAnsi="Cambria Math"/>
                  </w:rPr>
                  <m:t>z</m:t>
                </w:del>
              </m:r>
            </m:sub>
          </m:sSub>
          <w:commentRangeEnd w:id="5748"/>
          <m:r>
            <w:del w:id="5753" w:author="Στάθης Καπ" w:date="2023-02-01T21:28:00Z">
              <m:rPr>
                <m:sty m:val="p"/>
              </m:rPr>
              <w:rPr>
                <w:rStyle w:val="CommentReference"/>
              </w:rPr>
              <w:commentReference w:id="5748"/>
            </w:del>
          </m:r>
        </m:oMath>
      </m:oMathPara>
    </w:p>
    <w:p w14:paraId="6842FDC4" w14:textId="3AEB3E68" w:rsidR="00390401" w:rsidRPr="00390401" w:rsidDel="003E4AE0" w:rsidRDefault="00390401" w:rsidP="002057AA">
      <w:pPr>
        <w:pStyle w:val="ListParagraph"/>
        <w:rPr>
          <w:del w:id="5754" w:author="Στάθης Καπ" w:date="2023-02-01T21:28:00Z"/>
          <w:rFonts w:eastAsiaTheme="minorEastAsia"/>
        </w:rPr>
      </w:pPr>
      <m:oMathPara>
        <m:oMath>
          <m:r>
            <w:del w:id="5755" w:author="Στάθης Καπ" w:date="2023-02-01T21:28:00Z">
              <w:rPr>
                <w:rFonts w:ascii="Cambria Math" w:hAnsi="Cambria Math"/>
              </w:rPr>
              <m:t>t=</m:t>
            </w:del>
          </m:r>
          <m:f>
            <m:fPr>
              <m:ctrlPr>
                <w:del w:id="5756" w:author="Στάθης Καπ" w:date="2023-02-01T21:28:00Z">
                  <w:rPr>
                    <w:rFonts w:ascii="Cambria Math" w:hAnsi="Cambria Math"/>
                    <w:i/>
                  </w:rPr>
                </w:del>
              </m:ctrlPr>
            </m:fPr>
            <m:num>
              <m:r>
                <w:del w:id="5757" w:author="Στάθης Καπ" w:date="2023-02-01T21:28:00Z">
                  <w:rPr>
                    <w:rFonts w:ascii="Cambria Math" w:hAnsi="Cambria Math"/>
                  </w:rPr>
                  <m:t>dt</m:t>
                </w:del>
              </m:r>
            </m:num>
            <m:den>
              <m:r>
                <w:del w:id="5758"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5759" w:author="Στάθης Καπ" w:date="2023-02-01T21:28:00Z"/>
          <w:rFonts w:eastAsiaTheme="minorEastAsia"/>
        </w:rPr>
      </w:pPr>
      <m:oMathPara>
        <m:oMath>
          <m:r>
            <w:del w:id="5760" w:author="Στάθης Καπ" w:date="2023-02-01T21:28:00Z">
              <w:rPr>
                <w:rFonts w:ascii="Cambria Math" w:hAnsi="Cambria Math"/>
              </w:rPr>
              <m:t>final=((1-t)∙</m:t>
            </w:del>
          </m:r>
          <m:sSub>
            <m:sSubPr>
              <m:ctrlPr>
                <w:del w:id="5761" w:author="Στάθης Καπ" w:date="2023-02-01T21:28:00Z">
                  <w:rPr>
                    <w:rFonts w:ascii="Cambria Math" w:hAnsi="Cambria Math"/>
                    <w:i/>
                  </w:rPr>
                </w:del>
              </m:ctrlPr>
            </m:sSubPr>
            <m:e>
              <m:r>
                <w:del w:id="5762" w:author="Στάθης Καπ" w:date="2023-02-01T21:28:00Z">
                  <w:rPr>
                    <w:rFonts w:ascii="Cambria Math" w:hAnsi="Cambria Math"/>
                  </w:rPr>
                  <m:t>x</m:t>
                </w:del>
              </m:r>
            </m:e>
            <m:sub>
              <m:r>
                <w:del w:id="5763" w:author="Στάθης Καπ" w:date="2023-02-01T21:28:00Z">
                  <w:rPr>
                    <w:rFonts w:ascii="Cambria Math" w:hAnsi="Cambria Math"/>
                  </w:rPr>
                  <m:t>z</m:t>
                </w:del>
              </m:r>
            </m:sub>
          </m:sSub>
          <m:r>
            <w:del w:id="5764" w:author="Στάθης Καπ" w:date="2023-02-01T21:28:00Z">
              <w:rPr>
                <w:rFonts w:ascii="Cambria Math" w:hAnsi="Cambria Math"/>
              </w:rPr>
              <m:t>+t∙</m:t>
            </w:del>
          </m:r>
          <m:sSub>
            <m:sSubPr>
              <m:ctrlPr>
                <w:del w:id="5765" w:author="Στάθης Καπ" w:date="2023-02-01T21:28:00Z">
                  <w:rPr>
                    <w:rFonts w:ascii="Cambria Math" w:hAnsi="Cambria Math"/>
                    <w:i/>
                  </w:rPr>
                </w:del>
              </m:ctrlPr>
            </m:sSubPr>
            <m:e>
              <m:r>
                <w:del w:id="5766" w:author="Στάθης Καπ" w:date="2023-02-01T21:28:00Z">
                  <w:rPr>
                    <w:rFonts w:ascii="Cambria Math" w:hAnsi="Cambria Math"/>
                  </w:rPr>
                  <m:t>x</m:t>
                </w:del>
              </m:r>
            </m:e>
            <m:sub>
              <m:r>
                <w:del w:id="5767" w:author="Στάθης Καπ" w:date="2023-02-01T21:28:00Z">
                  <w:rPr>
                    <w:rFonts w:ascii="Cambria Math" w:hAnsi="Cambria Math"/>
                  </w:rPr>
                  <m:t>cnext</m:t>
                </w:del>
              </m:r>
            </m:sub>
          </m:sSub>
          <m:r>
            <w:del w:id="5768" w:author="Στάθης Καπ" w:date="2023-02-01T21:28:00Z">
              <w:rPr>
                <w:rFonts w:ascii="Cambria Math" w:hAnsi="Cambria Math"/>
              </w:rPr>
              <m:t>, (1-t)∙</m:t>
            </w:del>
          </m:r>
          <m:sSub>
            <m:sSubPr>
              <m:ctrlPr>
                <w:del w:id="5769" w:author="Στάθης Καπ" w:date="2023-02-01T21:28:00Z">
                  <w:rPr>
                    <w:rFonts w:ascii="Cambria Math" w:hAnsi="Cambria Math"/>
                    <w:i/>
                  </w:rPr>
                </w:del>
              </m:ctrlPr>
            </m:sSubPr>
            <m:e>
              <m:r>
                <w:del w:id="5770" w:author="Στάθης Καπ" w:date="2023-02-01T21:28:00Z">
                  <w:rPr>
                    <w:rFonts w:ascii="Cambria Math" w:hAnsi="Cambria Math"/>
                  </w:rPr>
                  <m:t>y</m:t>
                </w:del>
              </m:r>
            </m:e>
            <m:sub>
              <m:r>
                <w:del w:id="5771" w:author="Στάθης Καπ" w:date="2023-02-01T21:28:00Z">
                  <w:rPr>
                    <w:rFonts w:ascii="Cambria Math" w:hAnsi="Cambria Math"/>
                  </w:rPr>
                  <m:t>z</m:t>
                </w:del>
              </m:r>
            </m:sub>
          </m:sSub>
          <m:r>
            <w:del w:id="5772" w:author="Στάθης Καπ" w:date="2023-02-01T21:28:00Z">
              <w:rPr>
                <w:rFonts w:ascii="Cambria Math" w:hAnsi="Cambria Math"/>
              </w:rPr>
              <m:t>+t∙</m:t>
            </w:del>
          </m:r>
          <m:sSub>
            <m:sSubPr>
              <m:ctrlPr>
                <w:del w:id="5773" w:author="Στάθης Καπ" w:date="2023-02-01T21:28:00Z">
                  <w:rPr>
                    <w:rFonts w:ascii="Cambria Math" w:hAnsi="Cambria Math"/>
                    <w:i/>
                  </w:rPr>
                </w:del>
              </m:ctrlPr>
            </m:sSubPr>
            <m:e>
              <m:r>
                <w:del w:id="5774" w:author="Στάθης Καπ" w:date="2023-02-01T21:28:00Z">
                  <w:rPr>
                    <w:rFonts w:ascii="Cambria Math" w:hAnsi="Cambria Math"/>
                  </w:rPr>
                  <m:t>y</m:t>
                </w:del>
              </m:r>
            </m:e>
            <m:sub>
              <m:r>
                <w:del w:id="5775" w:author="Στάθης Καπ" w:date="2023-02-01T21:28:00Z">
                  <w:rPr>
                    <w:rFonts w:ascii="Cambria Math" w:hAnsi="Cambria Math"/>
                  </w:rPr>
                  <m:t>cnext</m:t>
                </w:del>
              </m:r>
            </m:sub>
          </m:sSub>
          <m:r>
            <w:del w:id="5776"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5777" w:author="Στάθης Καπ" w:date="2023-02-01T21:30:00Z"/>
          <w:rFonts w:eastAsiaTheme="minorEastAsia"/>
        </w:rPr>
      </w:pPr>
    </w:p>
    <w:p w14:paraId="25CB0F10" w14:textId="0AF53E67" w:rsidR="005513E7" w:rsidRDefault="00986AC7" w:rsidP="00533FD6">
      <w:pPr>
        <w:pStyle w:val="ListParagraph"/>
        <w:rPr>
          <w:lang w:val="el-GR"/>
        </w:rPr>
      </w:pPr>
      <w:r w:rsidRPr="0066528E">
        <w:rPr>
          <w:lang w:val="el-GR"/>
        </w:rPr>
        <w:t xml:space="preserve">Από τη διαδικασία αυτή, θα </w:t>
      </w:r>
      <w:del w:id="5778" w:author="Στάθης Καπ" w:date="2023-02-25T20:28:00Z">
        <w:r w:rsidRPr="0066528E" w:rsidDel="009024FF">
          <w:rPr>
            <w:lang w:val="el-GR"/>
          </w:rPr>
          <w:delText xml:space="preserve">προκύψει </w:delText>
        </w:r>
      </w:del>
      <w:ins w:id="5779" w:author="Στάθης Καπ" w:date="2023-03-08T05:10:00Z">
        <w:r w:rsidR="00243FA3">
          <w:rPr>
            <w:lang w:val="el-GR"/>
          </w:rPr>
          <w:t>προκύψει</w:t>
        </w:r>
      </w:ins>
      <w:ins w:id="5780" w:author="Στάθης Καπ" w:date="2023-02-25T20:28:00Z">
        <w:r w:rsidR="009024FF" w:rsidRPr="0066528E">
          <w:rPr>
            <w:lang w:val="el-GR"/>
          </w:rPr>
          <w:t xml:space="preserve"> </w:t>
        </w:r>
      </w:ins>
      <w:ins w:id="5781" w:author="Στάθης Καπ" w:date="2023-02-02T09:32:00Z">
        <w:r w:rsidR="00A0283E">
          <w:rPr>
            <w:lang w:val="el-GR"/>
          </w:rPr>
          <w:t xml:space="preserve">ο τελικός </w:t>
        </w:r>
      </w:ins>
      <w:del w:id="5782"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5783" w:author="Στάθης Καπ" w:date="2023-02-02T09:31:00Z">
        <w:r w:rsidR="006F4537" w:rsidRPr="006F4537">
          <w:rPr>
            <w:lang w:val="el-GR"/>
            <w:rPrChange w:id="5784" w:author="Στάθης Καπ" w:date="2023-02-02T09:31:00Z">
              <w:rPr/>
            </w:rPrChange>
          </w:rPr>
          <w:t xml:space="preserve"> </w:t>
        </w:r>
      </w:ins>
      <w:ins w:id="5785" w:author="Στάθης Καπ" w:date="2023-02-02T09:32:00Z">
        <w:r w:rsidR="00FE21B5">
          <w:t>ed</w:t>
        </w:r>
      </w:ins>
      <w:r w:rsidRPr="0066528E">
        <w:rPr>
          <w:lang w:val="el-GR"/>
        </w:rPr>
        <w:t xml:space="preserve"> με χρόνο άφιξης </w:t>
      </w:r>
      <w:ins w:id="5786"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5787" w:author="Στάθης Καπ" w:date="2023-02-02T09:33:00Z">
                <w:rPr>
                  <w:rFonts w:ascii="Cambria Math" w:hAnsi="Cambria Math"/>
                  <w:lang w:val="el-GR"/>
                </w:rPr>
                <m:t>ed</m:t>
              </w:ins>
            </m:r>
            <m:r>
              <w:del w:id="5788" w:author="Στάθης Καπ" w:date="2023-02-02T09:33:00Z">
                <w:rPr>
                  <w:rFonts w:ascii="Cambria Math" w:hAnsi="Cambria Math"/>
                  <w:lang w:val="el-GR"/>
                </w:rPr>
                <m:t>final</m:t>
              </w:del>
            </m:r>
          </m:sub>
        </m:sSub>
        <m:r>
          <w:ins w:id="5789" w:author="Στάθης Καπ" w:date="2023-02-02T09:33:00Z">
            <w:rPr>
              <w:rFonts w:ascii="Cambria Math" w:hAnsi="Cambria Math"/>
              <w:lang w:val="el-GR"/>
            </w:rPr>
            <m:t>=depTim</m:t>
          </w:ins>
        </m:r>
        <m:sSub>
          <m:sSubPr>
            <m:ctrlPr>
              <w:ins w:id="5790" w:author="Στάθης Καπ" w:date="2023-02-02T09:33:00Z">
                <w:rPr>
                  <w:rFonts w:ascii="Cambria Math" w:hAnsi="Cambria Math"/>
                  <w:i/>
                  <w:lang w:val="el-GR"/>
                </w:rPr>
              </w:ins>
            </m:ctrlPr>
          </m:sSubPr>
          <m:e>
            <m:r>
              <w:ins w:id="5791" w:author="Στάθης Καπ" w:date="2023-02-02T09:33:00Z">
                <w:rPr>
                  <w:rFonts w:ascii="Cambria Math" w:hAnsi="Cambria Math"/>
                  <w:lang w:val="el-GR"/>
                </w:rPr>
                <m:t>e</m:t>
              </w:ins>
            </m:r>
          </m:e>
          <m:sub>
            <m:r>
              <w:ins w:id="5792" w:author="Στάθης Καπ" w:date="2023-02-02T09:33:00Z">
                <w:rPr>
                  <w:rFonts w:ascii="Cambria Math" w:hAnsi="Cambria Math"/>
                  <w:lang w:val="el-GR"/>
                </w:rPr>
                <m:t>ed</m:t>
              </w:ins>
            </m:r>
          </m:sub>
        </m:sSub>
        <m:r>
          <w:rPr>
            <w:rFonts w:ascii="Cambria Math" w:hAnsi="Cambria Math"/>
            <w:lang w:val="el-GR"/>
          </w:rPr>
          <m:t>=500</m:t>
        </m:r>
      </m:oMath>
      <w:ins w:id="5793" w:author="Στάθης Καπ" w:date="2023-02-02T09:33:00Z">
        <w:r w:rsidR="00F91E72">
          <w:rPr>
            <w:rFonts w:eastAsiaTheme="minorEastAsia"/>
            <w:lang w:val="el-GR"/>
          </w:rPr>
          <w:t xml:space="preserve"> και</w:t>
        </w:r>
      </w:ins>
      <w:ins w:id="5794"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5795" w:author="Στάθης Καπ" w:date="2023-02-02T09:33:00Z">
        <w:r w:rsidR="00F91E72">
          <w:rPr>
            <w:rFonts w:eastAsiaTheme="minorEastAsia"/>
            <w:lang w:val="el-GR"/>
          </w:rPr>
          <w:t xml:space="preserve"> </w:t>
        </w:r>
      </w:ins>
      <m:oMath>
        <m:r>
          <w:ins w:id="5796" w:author="Στάθης Καπ" w:date="2023-02-25T20:28:00Z">
            <w:rPr>
              <w:rFonts w:ascii="Cambria Math" w:eastAsiaTheme="minorEastAsia" w:hAnsi="Cambria Math"/>
              <w:lang w:val="el-GR"/>
            </w:rPr>
            <m:t>(</m:t>
          </w:ins>
        </m:r>
        <m:r>
          <w:ins w:id="5797" w:author="Στάθης Καπ" w:date="2023-02-02T09:33:00Z">
            <w:rPr>
              <w:rFonts w:ascii="Cambria Math" w:eastAsiaTheme="minorEastAsia" w:hAnsi="Cambria Math"/>
              <w:lang w:val="el-GR"/>
            </w:rPr>
            <m:t>visitDuration=0</m:t>
          </w:ins>
        </m:r>
        <m:r>
          <w:ins w:id="5798" w:author="Στάθης Καπ" w:date="2023-02-25T20:28:00Z">
            <w:rPr>
              <w:rFonts w:ascii="Cambria Math" w:eastAsiaTheme="minorEastAsia" w:hAnsi="Cambria Math"/>
              <w:lang w:val="el-GR"/>
            </w:rPr>
            <m:t>)</m:t>
          </w:ins>
        </m:r>
      </m:oMath>
      <w:ins w:id="5799" w:author="Στάθης Καπ" w:date="2023-02-02T09:33:00Z">
        <w:r w:rsidR="00F91E72" w:rsidRPr="00E06BC9">
          <w:rPr>
            <w:rFonts w:eastAsiaTheme="minorEastAsia"/>
            <w:lang w:val="el-GR"/>
            <w:rPrChange w:id="5800" w:author="Στάθης Καπ" w:date="2023-02-02T09:33:00Z">
              <w:rPr>
                <w:rFonts w:eastAsiaTheme="minorEastAsia"/>
              </w:rPr>
            </w:rPrChange>
          </w:rPr>
          <w:t>.</w:t>
        </w:r>
        <w:r w:rsidR="00F91E72">
          <w:rPr>
            <w:rFonts w:eastAsiaTheme="minorEastAsia"/>
            <w:lang w:val="el-GR"/>
          </w:rPr>
          <w:t xml:space="preserve"> </w:t>
        </w:r>
      </w:ins>
      <w:del w:id="5801"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5802" w:author="Στάθης Καπ" w:date="2023-02-02T10:30:00Z">
        <w:r w:rsidRPr="0066528E" w:rsidDel="004B2240">
          <w:rPr>
            <w:lang w:val="el-GR"/>
          </w:rPr>
          <w:delText>δεν έχει πλέον διαθέσιμο χώρο για άλλες εισαγωγές</w:delText>
        </w:r>
      </w:del>
      <w:ins w:id="5803"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5804" w:author="Στάθης Καπ" w:date="2023-02-25T20:30:00Z">
        <w:r w:rsidR="00B3028F">
          <w:rPr>
            <w:lang w:val="el-GR"/>
          </w:rPr>
          <w:t xml:space="preserve">εκτός από τους χρόνους αναμονής </w:t>
        </w:r>
      </w:ins>
      <w:ins w:id="5805"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5806" w:author="Στάθης Καπ" w:date="2023-02-02T10:36:00Z">
        <w:r w:rsidR="00D158A5">
          <w:rPr>
            <w:lang w:val="el-GR"/>
          </w:rPr>
          <w:t>Τ</w:t>
        </w:r>
      </w:ins>
      <w:del w:id="5807" w:author="Στάθης Καπ" w:date="2023-02-02T10:36:00Z">
        <w:r w:rsidR="00F100DF" w:rsidDel="00D158A5">
          <w:rPr>
            <w:lang w:val="el-GR"/>
          </w:rPr>
          <w:delText>τ</w:delText>
        </w:r>
      </w:del>
      <w:r w:rsidR="00F100DF">
        <w:rPr>
          <w:lang w:val="el-GR"/>
        </w:rPr>
        <w:t xml:space="preserve">οπικής </w:t>
      </w:r>
      <w:del w:id="5808" w:author="Στάθης Καπ" w:date="2023-02-02T10:36:00Z">
        <w:r w:rsidR="00F100DF" w:rsidDel="00D158A5">
          <w:rPr>
            <w:lang w:val="el-GR"/>
          </w:rPr>
          <w:delText>α</w:delText>
        </w:r>
      </w:del>
      <w:del w:id="5809" w:author="Στάθης Καπ" w:date="2023-02-25T20:29:00Z">
        <w:r w:rsidR="00F100DF" w:rsidDel="00B3028F">
          <w:rPr>
            <w:lang w:val="el-GR"/>
          </w:rPr>
          <w:delText>ναζήτησης</w:delText>
        </w:r>
      </w:del>
      <w:ins w:id="5810" w:author="Στάθης Καπ" w:date="2023-02-25T20:29:00Z">
        <w:r w:rsidR="00B3028F">
          <w:rPr>
            <w:lang w:val="el-GR"/>
          </w:rPr>
          <w:t>Αναζήτησης</w:t>
        </w:r>
      </w:ins>
      <w:r w:rsidRPr="0066528E">
        <w:rPr>
          <w:lang w:val="el-GR"/>
        </w:rPr>
        <w:t xml:space="preserve">. </w:t>
      </w:r>
      <w:ins w:id="5811" w:author="Στάθης Καπ" w:date="2023-02-02T10:30:00Z">
        <w:r w:rsidR="00CD50FF">
          <w:rPr>
            <w:lang w:val="el-GR"/>
          </w:rPr>
          <w:t xml:space="preserve">Πρέπει λοιπόν να προστεθεί </w:t>
        </w:r>
      </w:ins>
      <w:ins w:id="5812" w:author="Στάθης Καπ" w:date="2023-02-02T10:31:00Z">
        <w:r w:rsidR="00CD50FF">
          <w:rPr>
            <w:lang w:val="el-GR"/>
          </w:rPr>
          <w:t xml:space="preserve">μια παράμετρος α στη σχέση </w:t>
        </w:r>
        <w:r w:rsidR="00CD50FF" w:rsidRPr="00CD50FF">
          <w:rPr>
            <w:lang w:val="el-GR"/>
            <w:rPrChange w:id="5813" w:author="Στάθης Καπ" w:date="2023-02-02T10:31:00Z">
              <w:rPr/>
            </w:rPrChange>
          </w:rPr>
          <w:t xml:space="preserve">4.3 </w:t>
        </w:r>
        <w:r w:rsidR="00CD50FF">
          <w:rPr>
            <w:lang w:val="el-GR"/>
          </w:rPr>
          <w:t xml:space="preserve">που θα ρυθμίζει το ποσοστό </w:t>
        </w:r>
      </w:ins>
      <w:ins w:id="5814"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5815" w:author="Στάθης Καπ" w:date="2023-02-02T10:34:00Z">
              <w:rPr/>
            </w:rPrChange>
          </w:rPr>
          <w:t xml:space="preserve">. </w:t>
        </w:r>
        <w:r w:rsidR="008E4B56">
          <w:rPr>
            <w:lang w:val="el-GR"/>
          </w:rPr>
          <w:t xml:space="preserve">Εάν στο </w:t>
        </w:r>
      </w:ins>
      <w:ins w:id="5816"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5817" w:author="Στάθης Καπ" w:date="2023-02-02T10:35:00Z">
              <w:rPr/>
            </w:rPrChange>
          </w:rPr>
          <w:t xml:space="preserve"> </w:t>
        </w:r>
        <w:r w:rsidR="008E4B56">
          <w:rPr>
            <w:lang w:val="el-GR"/>
          </w:rPr>
          <w:t>με χρόνο άφ</w:t>
        </w:r>
      </w:ins>
      <w:ins w:id="5818" w:author="Στάθης Καπ" w:date="2023-02-02T10:36:00Z">
        <w:r w:rsidR="008E4B56">
          <w:rPr>
            <w:lang w:val="el-GR"/>
          </w:rPr>
          <w:t xml:space="preserve">ιξης </w:t>
        </w:r>
      </w:ins>
      <m:oMath>
        <m:r>
          <w:ins w:id="5819" w:author="Στάθης Καπ" w:date="2023-02-02T10:36:00Z">
            <w:rPr>
              <w:rFonts w:ascii="Cambria Math" w:hAnsi="Cambria Math"/>
              <w:lang w:val="el-GR"/>
            </w:rPr>
            <m:t>arrTim</m:t>
          </w:ins>
        </m:r>
        <m:sSub>
          <m:sSubPr>
            <m:ctrlPr>
              <w:ins w:id="5820" w:author="Στάθης Καπ" w:date="2023-02-02T10:36:00Z">
                <w:rPr>
                  <w:rFonts w:ascii="Cambria Math" w:hAnsi="Cambria Math"/>
                  <w:i/>
                  <w:lang w:val="el-GR"/>
                </w:rPr>
              </w:ins>
            </m:ctrlPr>
          </m:sSubPr>
          <m:e>
            <m:r>
              <w:ins w:id="5821" w:author="Στάθης Καπ" w:date="2023-02-02T10:36:00Z">
                <w:rPr>
                  <w:rFonts w:ascii="Cambria Math" w:hAnsi="Cambria Math"/>
                  <w:lang w:val="el-GR"/>
                </w:rPr>
                <m:t>e</m:t>
              </w:ins>
            </m:r>
          </m:e>
          <m:sub>
            <m:r>
              <w:ins w:id="5822" w:author="Στάθης Καπ" w:date="2023-02-02T10:36:00Z">
                <w:rPr>
                  <w:rFonts w:ascii="Cambria Math" w:hAnsi="Cambria Math"/>
                  <w:lang w:val="el-GR"/>
                </w:rPr>
                <m:t>ed</m:t>
              </w:ins>
            </m:r>
          </m:sub>
        </m:sSub>
        <m:r>
          <w:ins w:id="5823" w:author="Στάθης Καπ" w:date="2023-02-02T10:36:00Z">
            <w:rPr>
              <w:rFonts w:ascii="Cambria Math" w:hAnsi="Cambria Math"/>
              <w:lang w:val="el-GR"/>
            </w:rPr>
            <m:t>=460</m:t>
          </w:ins>
        </m:r>
      </m:oMath>
      <w:ins w:id="5824"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5825" w:author="Στάθης Καπ" w:date="2023-02-02T10:36:00Z">
        <w:r w:rsidRPr="0066528E" w:rsidDel="002B39CD">
          <w:rPr>
            <w:lang w:val="el-GR"/>
          </w:rPr>
          <w:delText xml:space="preserve">Το </w:delText>
        </w:r>
      </w:del>
      <w:del w:id="5826" w:author="Στάθης Καπ" w:date="2023-02-02T10:30:00Z">
        <w:r w:rsidDel="00C82669">
          <w:delText>dt</w:delText>
        </w:r>
      </w:del>
      <w:del w:id="5827"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256A68E0" w:rsidR="002220AE" w:rsidRDefault="002220AE" w:rsidP="0060093E">
      <w:pPr>
        <w:ind w:firstLine="720"/>
        <w:rPr>
          <w:lang w:val="el-GR"/>
        </w:rPr>
        <w:pPrChange w:id="5828" w:author="Στάθης Καπ" w:date="2023-03-13T04:22:00Z">
          <w:pPr/>
        </w:pPrChange>
      </w:pPr>
      <w:r w:rsidRPr="00083299">
        <w:rPr>
          <w:lang w:val="el-GR"/>
        </w:rPr>
        <w:t xml:space="preserve">Για την αντιμετώπιση των παραπάνω προβλημάτων, εν τέλει θεωρήθηκε ένας </w:t>
      </w:r>
      <w:del w:id="5829" w:author="Στάθης Καπ" w:date="2023-03-13T03:05:00Z">
        <w:r w:rsidRPr="00083299" w:rsidDel="003C6E86">
          <w:rPr>
            <w:lang w:val="el-GR"/>
          </w:rPr>
          <w:delText xml:space="preserve">καινούριος </w:delText>
        </w:r>
      </w:del>
      <w:ins w:id="5830" w:author="Στάθης Καπ" w:date="2023-03-13T03:05:00Z">
        <w:r w:rsidR="003C6E86">
          <w:rPr>
            <w:lang w:val="el-GR"/>
          </w:rPr>
          <w:t>άλλος</w:t>
        </w:r>
        <w:r w:rsidR="003C6E86" w:rsidRPr="00083299">
          <w:rPr>
            <w:lang w:val="el-GR"/>
          </w:rPr>
          <w:t xml:space="preserve"> </w:t>
        </w:r>
      </w:ins>
      <w:r w:rsidRPr="00083299">
        <w:rPr>
          <w:lang w:val="el-GR"/>
        </w:rPr>
        <w:t xml:space="preserve">τρόπος κατά τον οποίο δεν προστίθεται κάποιος τελικός κόμβος. </w:t>
      </w:r>
      <w:del w:id="5831"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5832" w:author="Στάθης Καπ" w:date="2023-02-25T20:57:00Z">
        <w:r w:rsidR="00FD4776">
          <w:rPr>
            <w:lang w:val="el-GR"/>
          </w:rPr>
          <w:t>Όπως αναφέρθηκε και στο Κεφάλαιο 2</w:t>
        </w:r>
      </w:ins>
      <w:del w:id="5833" w:author="Στάθης Καπ" w:date="2023-02-25T20:57:00Z">
        <w:r w:rsidRPr="00083299" w:rsidDel="00FD4776">
          <w:rPr>
            <w:lang w:val="el-GR"/>
          </w:rPr>
          <w:delText>2</w:delText>
        </w:r>
      </w:del>
      <w:r w:rsidRPr="00083299">
        <w:rPr>
          <w:lang w:val="el-GR"/>
        </w:rPr>
        <w:t xml:space="preserve">, </w:t>
      </w:r>
      <w:del w:id="5834" w:author="Στάθης Καπ" w:date="2023-02-25T21:00:00Z">
        <w:r w:rsidRPr="00083299" w:rsidDel="00FD4776">
          <w:rPr>
            <w:lang w:val="el-GR"/>
          </w:rPr>
          <w:delText xml:space="preserve">το </w:delText>
        </w:r>
      </w:del>
      <w:ins w:id="5835"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5836" w:author="Στάθης Καπ" w:date="2023-02-25T20:57:00Z">
        <w:r w:rsidR="00FD4776">
          <w:rPr>
            <w:lang w:val="el-GR"/>
          </w:rPr>
          <w:t xml:space="preserve">μπορεί </w:t>
        </w:r>
      </w:ins>
      <w:ins w:id="5837" w:author="Στάθης Καπ" w:date="2023-02-25T20:58:00Z">
        <w:r w:rsidR="00FD4776">
          <w:rPr>
            <w:lang w:val="el-GR"/>
          </w:rPr>
          <w:t xml:space="preserve">να έχει σταθερή </w:t>
        </w:r>
      </w:ins>
      <w:ins w:id="5838" w:author="Στάθης Καπ" w:date="2023-02-25T20:59:00Z">
        <w:r w:rsidR="00FD4776">
          <w:rPr>
            <w:lang w:val="el-GR"/>
          </w:rPr>
          <w:t>αφετηρία</w:t>
        </w:r>
      </w:ins>
      <w:ins w:id="5839" w:author="Στάθης Καπ" w:date="2023-02-25T20:58:00Z">
        <w:r w:rsidR="00FD4776">
          <w:rPr>
            <w:lang w:val="el-GR"/>
          </w:rPr>
          <w:t xml:space="preserve"> και </w:t>
        </w:r>
      </w:ins>
      <w:ins w:id="5840" w:author="Στάθης Καπ" w:date="2023-02-25T20:59:00Z">
        <w:r w:rsidR="00FD4776">
          <w:rPr>
            <w:lang w:val="el-GR"/>
          </w:rPr>
          <w:t>τερματισμό</w:t>
        </w:r>
      </w:ins>
      <w:ins w:id="5841" w:author="Στάθης Καπ" w:date="2023-02-25T20:58:00Z">
        <w:r w:rsidR="00FD4776">
          <w:rPr>
            <w:lang w:val="el-GR"/>
          </w:rPr>
          <w:t xml:space="preserve">, σταθερή </w:t>
        </w:r>
      </w:ins>
      <w:ins w:id="5842" w:author="Στάθης Καπ" w:date="2023-02-25T20:59:00Z">
        <w:r w:rsidR="00FD4776">
          <w:rPr>
            <w:lang w:val="el-GR"/>
          </w:rPr>
          <w:t>αφετηρία</w:t>
        </w:r>
      </w:ins>
      <w:ins w:id="5843" w:author="Στάθης Καπ" w:date="2023-02-25T20:58:00Z">
        <w:r w:rsidR="00FD4776">
          <w:rPr>
            <w:lang w:val="el-GR"/>
          </w:rPr>
          <w:t xml:space="preserve"> χωρίς </w:t>
        </w:r>
      </w:ins>
      <w:ins w:id="5844" w:author="Στάθης Καπ" w:date="2023-02-25T20:59:00Z">
        <w:r w:rsidR="00FD4776">
          <w:rPr>
            <w:lang w:val="el-GR"/>
          </w:rPr>
          <w:t xml:space="preserve">τερματισμό </w:t>
        </w:r>
        <w:r w:rsidR="00FD4776" w:rsidRPr="00FD4776">
          <w:rPr>
            <w:lang w:val="el-GR"/>
            <w:rPrChange w:id="5845" w:author="Στάθης Καπ" w:date="2023-02-25T20:59:00Z">
              <w:rPr/>
            </w:rPrChange>
          </w:rPr>
          <w:t>(</w:t>
        </w:r>
        <w:r w:rsidR="00FD4776">
          <w:t>rooted</w:t>
        </w:r>
        <w:r w:rsidR="00FD4776" w:rsidRPr="00FD4776">
          <w:rPr>
            <w:lang w:val="el-GR"/>
            <w:rPrChange w:id="5846" w:author="Στάθης Καπ" w:date="2023-02-25T20:59:00Z">
              <w:rPr/>
            </w:rPrChange>
          </w:rPr>
          <w:t>)</w:t>
        </w:r>
        <w:r w:rsidR="00FD4776">
          <w:rPr>
            <w:lang w:val="el-GR"/>
          </w:rPr>
          <w:t xml:space="preserve"> ή </w:t>
        </w:r>
      </w:ins>
      <w:ins w:id="5847" w:author="Στάθης Καπ" w:date="2023-02-25T21:00:00Z">
        <w:r w:rsidR="0033194F">
          <w:rPr>
            <w:lang w:val="el-GR"/>
          </w:rPr>
          <w:t>να μην είναι γνωσ</w:t>
        </w:r>
      </w:ins>
      <w:ins w:id="5848"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5849" w:author="Στάθης Καπ" w:date="2023-02-25T21:02:00Z">
              <w:rPr/>
            </w:rPrChange>
          </w:rPr>
          <w:t xml:space="preserve"> </w:t>
        </w:r>
        <w:r w:rsidR="0033194F">
          <w:t>TOPTW</w:t>
        </w:r>
        <w:r w:rsidR="0033194F" w:rsidRPr="0033194F">
          <w:rPr>
            <w:lang w:val="el-GR"/>
            <w:rPrChange w:id="5850" w:author="Στάθης Καπ" w:date="2023-02-25T21:02:00Z">
              <w:rPr/>
            </w:rPrChange>
          </w:rPr>
          <w:t xml:space="preserve"> </w:t>
        </w:r>
        <w:r w:rsidR="0033194F">
          <w:rPr>
            <w:lang w:val="el-GR"/>
          </w:rPr>
          <w:t xml:space="preserve">δηλαδή </w:t>
        </w:r>
      </w:ins>
      <w:ins w:id="5851" w:author="Στάθης Καπ" w:date="2023-02-25T21:02:00Z">
        <w:r w:rsidR="0033194F">
          <w:rPr>
            <w:lang w:val="el-GR"/>
          </w:rPr>
          <w:t xml:space="preserve">οι διαδρομές είναι ανοικτές </w:t>
        </w:r>
      </w:ins>
      <w:ins w:id="5852" w:author="Στάθης Καπ" w:date="2023-03-12T15:06:00Z">
        <w:r w:rsidR="00646D34">
          <w:rPr>
            <w:lang w:val="el-GR"/>
          </w:rPr>
          <w:t>και</w:t>
        </w:r>
      </w:ins>
      <w:ins w:id="5853" w:author="Στάθης Καπ" w:date="2023-02-25T21:02:00Z">
        <w:r w:rsidR="0033194F">
          <w:rPr>
            <w:lang w:val="el-GR"/>
          </w:rPr>
          <w:t xml:space="preserve"> είναι δυνατή </w:t>
        </w:r>
      </w:ins>
      <w:ins w:id="5854" w:author="Στάθης Καπ" w:date="2023-02-25T21:03:00Z">
        <w:r w:rsidR="0033194F">
          <w:rPr>
            <w:lang w:val="el-GR"/>
          </w:rPr>
          <w:t>η εισαγωγή κόμβων</w:t>
        </w:r>
      </w:ins>
      <w:ins w:id="5855" w:author="Στάθης Καπ" w:date="2023-03-12T15:06:00Z">
        <w:r w:rsidR="00520C17">
          <w:rPr>
            <w:lang w:val="el-GR"/>
          </w:rPr>
          <w:t xml:space="preserve"> ακόμα</w:t>
        </w:r>
        <w:r w:rsidR="003E264F">
          <w:rPr>
            <w:lang w:val="el-GR"/>
          </w:rPr>
          <w:t xml:space="preserve"> και</w:t>
        </w:r>
      </w:ins>
      <w:ins w:id="5856" w:author="Στάθης Καπ" w:date="2023-02-25T21:03:00Z">
        <w:r w:rsidR="0033194F">
          <w:rPr>
            <w:lang w:val="el-GR"/>
          </w:rPr>
          <w:t xml:space="preserve">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5857"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w:delText>
        </w:r>
        <w:r w:rsidRPr="00083299" w:rsidDel="00FD4776">
          <w:rPr>
            <w:lang w:val="el-GR"/>
          </w:rPr>
          <w:lastRenderedPageBreak/>
          <w:delText xml:space="preserve">διαδρομή του οχήματος είναι ανοικτή δηλαδή δεν χρειάζεται το όχημα να γυρίσει σε κάποιο </w:delText>
        </w:r>
      </w:del>
      <w:del w:id="5858" w:author="Στάθης Καπ" w:date="2023-02-15T02:20:00Z">
        <w:r w:rsidDel="00E632CD">
          <w:delText>depot</w:delText>
        </w:r>
        <w:r w:rsidRPr="00083299" w:rsidDel="00E632CD">
          <w:rPr>
            <w:lang w:val="el-GR"/>
          </w:rPr>
          <w:delText xml:space="preserve"> </w:delText>
        </w:r>
      </w:del>
      <w:del w:id="5859"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5860" w:author="Στάθης Καπ" w:date="2023-02-15T02:20:00Z">
        <w:r w:rsidRPr="007C0FF2" w:rsidDel="001523FD">
          <w:rPr>
            <w:highlight w:val="yellow"/>
            <w:rPrChange w:id="5861" w:author=" " w:date="2023-02-01T06:01:00Z">
              <w:rPr/>
            </w:rPrChange>
          </w:rPr>
          <w:delText>time</w:delText>
        </w:r>
        <w:r w:rsidRPr="007C0FF2" w:rsidDel="001523FD">
          <w:rPr>
            <w:highlight w:val="yellow"/>
            <w:lang w:val="el-GR"/>
            <w:rPrChange w:id="5862" w:author=" " w:date="2023-02-01T06:01:00Z">
              <w:rPr>
                <w:lang w:val="el-GR"/>
              </w:rPr>
            </w:rPrChange>
          </w:rPr>
          <w:delText xml:space="preserve"> </w:delText>
        </w:r>
        <w:r w:rsidRPr="007C0FF2" w:rsidDel="001523FD">
          <w:rPr>
            <w:highlight w:val="yellow"/>
            <w:rPrChange w:id="5863" w:author=" " w:date="2023-02-01T06:01:00Z">
              <w:rPr/>
            </w:rPrChange>
          </w:rPr>
          <w:delText>budget</w:delText>
        </w:r>
        <w:r w:rsidRPr="00083299" w:rsidDel="001523FD">
          <w:rPr>
            <w:lang w:val="el-GR"/>
          </w:rPr>
          <w:delText xml:space="preserve"> </w:delText>
        </w:r>
      </w:del>
      <w:del w:id="5864" w:author="Στάθης Καπ" w:date="2023-02-25T20:57:00Z">
        <w:r w:rsidRPr="00083299" w:rsidDel="00FD4776">
          <w:rPr>
            <w:lang w:val="el-GR"/>
          </w:rPr>
          <w:delText xml:space="preserve">του, </w:delText>
        </w:r>
      </w:del>
      <w:del w:id="5865" w:author="Στάθης Καπ" w:date="2023-02-15T02:20:00Z">
        <w:r w:rsidRPr="00083299" w:rsidDel="009F20AF">
          <w:rPr>
            <w:lang w:val="el-GR"/>
          </w:rPr>
          <w:delText xml:space="preserve">το όχημα </w:delText>
        </w:r>
      </w:del>
      <w:del w:id="5866"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60093E">
      <w:pPr>
        <w:ind w:firstLine="720"/>
        <w:rPr>
          <w:lang w:val="el-GR"/>
        </w:rPr>
        <w:pPrChange w:id="5867" w:author="Στάθης Καπ" w:date="2023-03-13T04:22:00Z">
          <w:pPr/>
        </w:pPrChange>
      </w:pPr>
      <w:del w:id="5868"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5869" w:author="Στάθης Καπ" w:date="2023-02-25T21:04:00Z">
        <w:r w:rsidR="00FD47DD">
          <w:rPr>
            <w:lang w:val="el-GR"/>
          </w:rPr>
          <w:t xml:space="preserve">Φυσικά, η </w:t>
        </w:r>
      </w:ins>
      <w:ins w:id="5870" w:author="Στάθης Καπ" w:date="2023-02-25T21:07:00Z">
        <w:r w:rsidR="00FD47DD">
          <w:rPr>
            <w:lang w:val="el-GR"/>
          </w:rPr>
          <w:t xml:space="preserve">μετατροπή των υποπροβλημάτων σε </w:t>
        </w:r>
        <w:r w:rsidR="00FD47DD">
          <w:t>rooted</w:t>
        </w:r>
        <w:r w:rsidR="00FD47DD" w:rsidRPr="00FD47DD">
          <w:rPr>
            <w:lang w:val="el-GR"/>
            <w:rPrChange w:id="5871" w:author="Στάθης Καπ" w:date="2023-02-25T21:07:00Z">
              <w:rPr/>
            </w:rPrChange>
          </w:rPr>
          <w:t xml:space="preserve"> </w:t>
        </w:r>
        <w:r w:rsidR="00FD47DD">
          <w:t>TOPTW</w:t>
        </w:r>
        <w:r w:rsidR="00FD47DD">
          <w:rPr>
            <w:lang w:val="el-GR"/>
          </w:rPr>
          <w:t xml:space="preserve"> </w:t>
        </w:r>
      </w:ins>
      <w:ins w:id="5872" w:author="Στάθης Καπ" w:date="2023-02-25T21:09:00Z">
        <w:r w:rsidR="00FD47DD">
          <w:rPr>
            <w:lang w:val="el-GR"/>
          </w:rPr>
          <w:t>μπορεί να χειροτερέψει τη</w:t>
        </w:r>
      </w:ins>
      <w:ins w:id="5873" w:author="Στάθης Καπ" w:date="2023-02-25T21:10:00Z">
        <w:r w:rsidR="00FA2D9E">
          <w:rPr>
            <w:lang w:val="el-GR"/>
          </w:rPr>
          <w:t>ν ποιότητα</w:t>
        </w:r>
      </w:ins>
      <w:ins w:id="5874" w:author="Στάθης Καπ" w:date="2023-02-25T21:09:00Z">
        <w:r w:rsidR="00FD47DD">
          <w:rPr>
            <w:lang w:val="el-GR"/>
          </w:rPr>
          <w:t xml:space="preserve"> των λ</w:t>
        </w:r>
      </w:ins>
      <w:ins w:id="5875" w:author="Στάθης Καπ" w:date="2023-02-25T21:10:00Z">
        <w:r w:rsidR="00FD47DD">
          <w:rPr>
            <w:lang w:val="el-GR"/>
          </w:rPr>
          <w:t>ύσεων καθώς ό</w:t>
        </w:r>
      </w:ins>
      <w:del w:id="5876"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5877" w:author="Στάθης Καπ" w:date="2023-02-24T07:23:00Z">
        <w:r w:rsidR="00371114">
          <w:rPr>
            <w:lang w:val="el-GR"/>
          </w:rPr>
          <w:t>ην αφετηρία</w:t>
        </w:r>
      </w:ins>
      <w:del w:id="5878"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5879"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5880" w:author="Στάθης Καπ" w:date="2023-02-24T07:24:00Z">
        <w:r w:rsidR="00371114">
          <w:rPr>
            <w:lang w:val="el-GR"/>
          </w:rPr>
          <w:t xml:space="preserve">κόμβου, </w:t>
        </w:r>
      </w:ins>
      <w:ins w:id="5881" w:author="Στάθης Καπ" w:date="2023-02-25T21:11:00Z">
        <w:r w:rsidR="00BE1442">
          <w:rPr>
            <w:lang w:val="el-GR"/>
          </w:rPr>
          <w:t>που θα</w:t>
        </w:r>
      </w:ins>
      <w:ins w:id="5882" w:author="Στάθης Καπ" w:date="2023-02-24T07:24:00Z">
        <w:r w:rsidR="00371114">
          <w:rPr>
            <w:lang w:val="el-GR"/>
          </w:rPr>
          <w:t xml:space="preserve"> δ</w:t>
        </w:r>
      </w:ins>
      <w:ins w:id="5883" w:author="Στάθης Καπ" w:date="2023-02-25T21:11:00Z">
        <w:r w:rsidR="00BE1442">
          <w:rPr>
            <w:lang w:val="el-GR"/>
          </w:rPr>
          <w:t>έσμευε</w:t>
        </w:r>
      </w:ins>
      <w:ins w:id="5884" w:author="Στάθης Καπ" w:date="2023-02-24T07:25:00Z">
        <w:r w:rsidR="00371114">
          <w:rPr>
            <w:lang w:val="el-GR"/>
          </w:rPr>
          <w:t xml:space="preserve"> σημαντικό χρόνο </w:t>
        </w:r>
      </w:ins>
      <w:ins w:id="5885" w:author="Στάθης Καπ" w:date="2023-02-25T21:12:00Z">
        <w:r w:rsidR="00BE1442">
          <w:rPr>
            <w:lang w:val="el-GR"/>
          </w:rPr>
          <w:t>από την επίσκεψη</w:t>
        </w:r>
      </w:ins>
      <w:ins w:id="5886" w:author="Στάθης Καπ" w:date="2023-02-24T07:25:00Z">
        <w:r w:rsidR="00371114">
          <w:rPr>
            <w:lang w:val="el-GR"/>
          </w:rPr>
          <w:t xml:space="preserve"> κερδοφόρων κόμβων.</w:t>
        </w:r>
      </w:ins>
      <w:del w:id="5887" w:author="Στάθης Καπ" w:date="2023-02-24T07:24:00Z">
        <w:r w:rsidR="009F1501" w:rsidDel="00371114">
          <w:rPr>
            <w:lang w:val="el-GR"/>
          </w:rPr>
          <w:delText>κόμβου που θα καταλαμβάνει σημαντικό χρόνο από αυτήν.</w:delText>
        </w:r>
      </w:del>
    </w:p>
    <w:p w14:paraId="1F82A618" w14:textId="5C6A159D" w:rsidR="002D1148" w:rsidRDefault="003414D5" w:rsidP="0060093E">
      <w:pPr>
        <w:ind w:firstLine="720"/>
        <w:rPr>
          <w:lang w:val="el-GR"/>
        </w:rPr>
        <w:pPrChange w:id="5888" w:author="Στάθης Καπ" w:date="2023-03-13T04:22:00Z">
          <w:pPr/>
        </w:pPrChange>
      </w:pPr>
      <w:r>
        <w:rPr>
          <w:lang w:val="el-GR"/>
        </w:rPr>
        <w:t>Ό</w:t>
      </w:r>
      <w:r w:rsidR="00971577" w:rsidRPr="001A2EA4">
        <w:rPr>
          <w:lang w:val="el-GR"/>
        </w:rPr>
        <w:t xml:space="preserve">πως </w:t>
      </w:r>
      <w:ins w:id="5889" w:author="Στάθης Καπ" w:date="2023-02-01T06:01:00Z">
        <w:r w:rsidR="00C873A9">
          <w:rPr>
            <w:lang w:val="el-GR"/>
          </w:rPr>
          <w:t>αναλύθηκε</w:t>
        </w:r>
      </w:ins>
      <w:del w:id="5890"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del w:id="5891" w:author="Στάθης Καπ" w:date="2023-03-08T05:13:00Z">
        <w:r w:rsidR="001A2EA4" w:rsidRPr="00A25E99" w:rsidDel="00285D35">
          <w:rPr>
            <w:lang w:val="el-GR"/>
          </w:rPr>
          <w:delText xml:space="preserve">. Το </w:delText>
        </w:r>
        <w:r w:rsidR="001A2EA4" w:rsidDel="00285D35">
          <w:delText>minShift</w:delText>
        </w:r>
        <w:r w:rsidR="001A2EA4" w:rsidRPr="00A25E99" w:rsidDel="00285D35">
          <w:rPr>
            <w:lang w:val="el-GR"/>
          </w:rPr>
          <w:delText xml:space="preserve"> παίζει έναν ρόλο στην επιλογή του κόμβου που θα εισαχθεί αλλά λιγότερο σημαντικό από το </w:delText>
        </w:r>
        <w:r w:rsidR="001A2EA4" w:rsidDel="00285D35">
          <w:delText>profit</w:delText>
        </w:r>
      </w:del>
      <w:r w:rsidR="002D1148" w:rsidRPr="002D1148">
        <w:rPr>
          <w:lang w:val="el-GR"/>
        </w:rPr>
        <w:t>.</w:t>
      </w:r>
      <w:r w:rsidR="00866244" w:rsidRPr="00866244">
        <w:rPr>
          <w:lang w:val="el-GR"/>
        </w:rPr>
        <w:t xml:space="preserve"> </w:t>
      </w:r>
      <w:ins w:id="5892" w:author="Στάθης Καπ" w:date="2023-03-08T05:14:00Z">
        <w:r w:rsidR="00285D35">
          <w:rPr>
            <w:lang w:val="el-GR"/>
          </w:rPr>
          <w:t>Η χρονική ολίσθηση</w:t>
        </w:r>
      </w:ins>
      <w:del w:id="5893" w:author="Στάθης Καπ" w:date="2023-03-08T05:14:00Z">
        <w:r w:rsidR="002D1148" w:rsidRPr="002D1148" w:rsidDel="00285D35">
          <w:rPr>
            <w:lang w:val="el-GR"/>
          </w:rPr>
          <w:delText xml:space="preserve">Το </w:delText>
        </w:r>
      </w:del>
      <w:del w:id="5894" w:author="Στάθης Καπ" w:date="2023-03-08T05:13:00Z">
        <w:r w:rsidR="00DB7B47" w:rsidDel="00285D35">
          <w:delText>shift</w:delText>
        </w:r>
        <w:r w:rsidR="002D1148" w:rsidRPr="002D1148" w:rsidDel="00285D35">
          <w:rPr>
            <w:lang w:val="el-GR"/>
          </w:rPr>
          <w:delText xml:space="preserve"> </w:delText>
        </w:r>
      </w:del>
      <w:ins w:id="5895" w:author="Στάθης Καπ" w:date="2023-03-08T05:13:00Z">
        <w:r w:rsidR="00285D35" w:rsidRPr="002D1148">
          <w:rPr>
            <w:lang w:val="el-GR"/>
          </w:rPr>
          <w:t xml:space="preserve"> </w:t>
        </w:r>
      </w:ins>
      <w:r w:rsidR="002D1148" w:rsidRPr="002D1148">
        <w:rPr>
          <w:lang w:val="el-GR"/>
        </w:rPr>
        <w:t xml:space="preserve">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896"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897">
          <w:tblGrid>
            <w:gridCol w:w="618"/>
            <w:gridCol w:w="7601"/>
            <w:gridCol w:w="619"/>
          </w:tblGrid>
        </w:tblGridChange>
      </w:tblGrid>
      <w:tr w:rsidR="00E6705C" w14:paraId="1A90FBC2" w14:textId="77777777" w:rsidTr="00603993">
        <w:trPr>
          <w:ins w:id="5898" w:author="Στάθης Καπ" w:date="2023-02-01T21:30:00Z"/>
        </w:trPr>
        <w:tc>
          <w:tcPr>
            <w:tcW w:w="350" w:type="pct"/>
            <w:tcPrChange w:id="5899" w:author="Στάθης Καπ" w:date="2023-02-01T08:48:00Z">
              <w:tcPr>
                <w:tcW w:w="350" w:type="pct"/>
              </w:tcPr>
            </w:tcPrChange>
          </w:tcPr>
          <w:p w14:paraId="5828EDF2" w14:textId="77777777" w:rsidR="00E6705C" w:rsidRDefault="00E6705C">
            <w:pPr>
              <w:spacing w:after="160"/>
              <w:rPr>
                <w:ins w:id="5900" w:author="Στάθης Καπ" w:date="2023-02-01T21:30:00Z"/>
                <w:lang w:val="el-GR"/>
              </w:rPr>
              <w:pPrChange w:id="5901" w:author="Στάθης Καπ" w:date="2023-02-01T08:46:00Z">
                <w:pPr/>
              </w:pPrChange>
            </w:pPr>
          </w:p>
        </w:tc>
        <w:tc>
          <w:tcPr>
            <w:tcW w:w="4300" w:type="pct"/>
            <w:tcPrChange w:id="5902" w:author="Στάθης Καπ" w:date="2023-02-01T08:48:00Z">
              <w:tcPr>
                <w:tcW w:w="4300" w:type="pct"/>
              </w:tcPr>
            </w:tcPrChange>
          </w:tcPr>
          <w:p w14:paraId="353D3C00" w14:textId="4E192304" w:rsidR="00E6705C" w:rsidRPr="005846FF" w:rsidRDefault="00E6705C">
            <w:pPr>
              <w:spacing w:after="160"/>
              <w:rPr>
                <w:ins w:id="5903" w:author="Στάθης Καπ" w:date="2023-02-01T21:30:00Z"/>
                <w:lang w:val="el-GR"/>
              </w:rPr>
              <w:pPrChange w:id="5904" w:author="Στάθης Καπ" w:date="2023-02-01T08:46:00Z">
                <w:pPr/>
              </w:pPrChange>
            </w:pPr>
            <m:oMathPara>
              <m:oMath>
                <m:r>
                  <w:ins w:id="5905" w:author="Στάθης Καπ" w:date="2023-02-01T21:30:00Z">
                    <w:rPr>
                      <w:rFonts w:ascii="Cambria Math" w:hAnsi="Cambria Math"/>
                      <w:lang w:val="el-GR"/>
                    </w:rPr>
                    <m:t>shif</m:t>
                  </w:ins>
                </m:r>
                <m:sSub>
                  <m:sSubPr>
                    <m:ctrlPr>
                      <w:ins w:id="5906" w:author="Στάθης Καπ" w:date="2023-02-01T21:30:00Z">
                        <w:rPr>
                          <w:rFonts w:ascii="Cambria Math" w:hAnsi="Cambria Math"/>
                          <w:i/>
                          <w:lang w:val="el-GR"/>
                        </w:rPr>
                      </w:ins>
                    </m:ctrlPr>
                  </m:sSubPr>
                  <m:e>
                    <m:r>
                      <w:ins w:id="5907" w:author="Στάθης Καπ" w:date="2023-02-01T21:30:00Z">
                        <w:rPr>
                          <w:rFonts w:ascii="Cambria Math" w:hAnsi="Cambria Math"/>
                          <w:lang w:val="el-GR"/>
                        </w:rPr>
                        <m:t>t</m:t>
                      </w:ins>
                    </m:r>
                  </m:e>
                  <m:sub>
                    <m:r>
                      <w:ins w:id="5908" w:author="Στάθης Καπ" w:date="2023-02-01T21:30:00Z">
                        <w:rPr>
                          <w:rFonts w:ascii="Cambria Math" w:hAnsi="Cambria Math"/>
                          <w:lang w:val="el-GR"/>
                        </w:rPr>
                        <m:t>j</m:t>
                      </w:ins>
                    </m:r>
                  </m:sub>
                </m:sSub>
                <m:r>
                  <w:ins w:id="5909" w:author="Στάθης Καπ" w:date="2023-02-01T21:30:00Z">
                    <w:rPr>
                      <w:rFonts w:ascii="Cambria Math" w:hAnsi="Cambria Math"/>
                      <w:lang w:val="el-GR"/>
                    </w:rPr>
                    <m:t>=travelTim</m:t>
                  </w:ins>
                </m:r>
                <m:sSub>
                  <m:sSubPr>
                    <m:ctrlPr>
                      <w:ins w:id="5910" w:author="Στάθης Καπ" w:date="2023-02-01T21:30:00Z">
                        <w:rPr>
                          <w:rFonts w:ascii="Cambria Math" w:hAnsi="Cambria Math"/>
                          <w:i/>
                        </w:rPr>
                      </w:ins>
                    </m:ctrlPr>
                  </m:sSubPr>
                  <m:e>
                    <m:r>
                      <w:ins w:id="5911" w:author="Στάθης Καπ" w:date="2023-02-01T21:30:00Z">
                        <w:rPr>
                          <w:rFonts w:ascii="Cambria Math" w:hAnsi="Cambria Math"/>
                        </w:rPr>
                        <m:t>e</m:t>
                      </w:ins>
                    </m:r>
                  </m:e>
                  <m:sub>
                    <m:r>
                      <w:ins w:id="5912" w:author="Στάθης Καπ" w:date="2023-02-01T21:30:00Z">
                        <w:rPr>
                          <w:rFonts w:ascii="Cambria Math" w:hAnsi="Cambria Math"/>
                        </w:rPr>
                        <m:t>i→j</m:t>
                      </w:ins>
                    </m:r>
                  </m:sub>
                </m:sSub>
                <m:r>
                  <w:ins w:id="5913" w:author="Στάθης Καπ" w:date="2023-02-01T21:30:00Z">
                    <w:rPr>
                      <w:rFonts w:ascii="Cambria Math" w:hAnsi="Cambria Math"/>
                      <w:lang w:val="el-GR"/>
                    </w:rPr>
                    <m:t>+wai</m:t>
                  </w:ins>
                </m:r>
                <m:sSub>
                  <m:sSubPr>
                    <m:ctrlPr>
                      <w:ins w:id="5914" w:author="Στάθης Καπ" w:date="2023-02-01T21:30:00Z">
                        <w:rPr>
                          <w:rFonts w:ascii="Cambria Math" w:hAnsi="Cambria Math"/>
                          <w:i/>
                          <w:lang w:val="el-GR"/>
                        </w:rPr>
                      </w:ins>
                    </m:ctrlPr>
                  </m:sSubPr>
                  <m:e>
                    <m:r>
                      <w:ins w:id="5915" w:author="Στάθης Καπ" w:date="2023-02-01T21:30:00Z">
                        <w:rPr>
                          <w:rFonts w:ascii="Cambria Math" w:hAnsi="Cambria Math"/>
                          <w:lang w:val="el-GR"/>
                        </w:rPr>
                        <m:t>t</m:t>
                      </w:ins>
                    </m:r>
                  </m:e>
                  <m:sub>
                    <m:r>
                      <w:ins w:id="5916" w:author="Στάθης Καπ" w:date="2023-02-01T21:30:00Z">
                        <w:rPr>
                          <w:rFonts w:ascii="Cambria Math" w:hAnsi="Cambria Math"/>
                          <w:lang w:val="el-GR"/>
                        </w:rPr>
                        <m:t>j</m:t>
                      </w:ins>
                    </m:r>
                  </m:sub>
                </m:sSub>
                <m:r>
                  <w:ins w:id="5917" w:author="Στάθης Καπ" w:date="2023-02-01T21:30:00Z">
                    <w:rPr>
                      <w:rFonts w:ascii="Cambria Math" w:hAnsi="Cambria Math"/>
                      <w:lang w:val="el-GR"/>
                    </w:rPr>
                    <m:t>+visitDu</m:t>
                  </w:ins>
                </m:r>
                <m:sSub>
                  <m:sSubPr>
                    <m:ctrlPr>
                      <w:ins w:id="5918" w:author="Στάθης Καπ" w:date="2023-02-01T21:30:00Z">
                        <w:rPr>
                          <w:rFonts w:ascii="Cambria Math" w:hAnsi="Cambria Math"/>
                          <w:i/>
                          <w:lang w:val="el-GR"/>
                        </w:rPr>
                      </w:ins>
                    </m:ctrlPr>
                  </m:sSubPr>
                  <m:e>
                    <m:r>
                      <w:ins w:id="5919" w:author="Στάθης Καπ" w:date="2023-02-01T21:30:00Z">
                        <w:rPr>
                          <w:rFonts w:ascii="Cambria Math" w:hAnsi="Cambria Math"/>
                          <w:lang w:val="el-GR"/>
                        </w:rPr>
                        <m:t>r</m:t>
                      </w:ins>
                    </m:r>
                  </m:e>
                  <m:sub>
                    <m:r>
                      <w:ins w:id="5920" w:author="Στάθης Καπ" w:date="2023-02-01T21:30:00Z">
                        <w:rPr>
                          <w:rFonts w:ascii="Cambria Math" w:hAnsi="Cambria Math"/>
                          <w:lang w:val="el-GR"/>
                        </w:rPr>
                        <m:t>j</m:t>
                      </w:ins>
                    </m:r>
                  </m:sub>
                </m:sSub>
                <m:r>
                  <w:ins w:id="5921" w:author="Στάθης Καπ" w:date="2023-02-01T21:30:00Z">
                    <w:rPr>
                      <w:rFonts w:ascii="Cambria Math" w:hAnsi="Cambria Math"/>
                      <w:lang w:val="el-GR"/>
                    </w:rPr>
                    <m:t>+travelTim</m:t>
                  </w:ins>
                </m:r>
                <m:sSub>
                  <m:sSubPr>
                    <m:ctrlPr>
                      <w:ins w:id="5922" w:author="Στάθης Καπ" w:date="2023-02-01T21:30:00Z">
                        <w:rPr>
                          <w:rFonts w:ascii="Cambria Math" w:hAnsi="Cambria Math"/>
                          <w:i/>
                          <w:lang w:val="el-GR"/>
                        </w:rPr>
                      </w:ins>
                    </m:ctrlPr>
                  </m:sSubPr>
                  <m:e>
                    <m:r>
                      <w:ins w:id="5923" w:author="Στάθης Καπ" w:date="2023-02-01T21:30:00Z">
                        <w:rPr>
                          <w:rFonts w:ascii="Cambria Math" w:hAnsi="Cambria Math"/>
                          <w:lang w:val="el-GR"/>
                        </w:rPr>
                        <m:t>e</m:t>
                      </w:ins>
                    </m:r>
                  </m:e>
                  <m:sub>
                    <m:r>
                      <w:ins w:id="5924" w:author="Στάθης Καπ" w:date="2023-02-01T21:30:00Z">
                        <w:rPr>
                          <w:rFonts w:ascii="Cambria Math" w:hAnsi="Cambria Math"/>
                          <w:lang w:val="el-GR"/>
                        </w:rPr>
                        <m:t>j→k</m:t>
                      </w:ins>
                    </m:r>
                  </m:sub>
                </m:sSub>
                <m:r>
                  <w:ins w:id="5925" w:author="Στάθης Καπ" w:date="2023-02-01T21:30:00Z">
                    <w:rPr>
                      <w:rFonts w:ascii="Cambria Math" w:hAnsi="Cambria Math"/>
                      <w:lang w:val="el-GR"/>
                    </w:rPr>
                    <m:t>-travelTim</m:t>
                  </w:ins>
                </m:r>
                <m:sSub>
                  <m:sSubPr>
                    <m:ctrlPr>
                      <w:ins w:id="5926" w:author="Στάθης Καπ" w:date="2023-02-01T21:30:00Z">
                        <w:rPr>
                          <w:rFonts w:ascii="Cambria Math" w:hAnsi="Cambria Math"/>
                          <w:i/>
                          <w:lang w:val="el-GR"/>
                        </w:rPr>
                      </w:ins>
                    </m:ctrlPr>
                  </m:sSubPr>
                  <m:e>
                    <m:r>
                      <w:ins w:id="5927" w:author="Στάθης Καπ" w:date="2023-02-01T21:30:00Z">
                        <w:rPr>
                          <w:rFonts w:ascii="Cambria Math" w:hAnsi="Cambria Math"/>
                          <w:lang w:val="el-GR"/>
                        </w:rPr>
                        <m:t>e</m:t>
                      </w:ins>
                    </m:r>
                  </m:e>
                  <m:sub>
                    <m:r>
                      <w:ins w:id="5928" w:author="Στάθης Καπ" w:date="2023-02-01T21:30:00Z">
                        <w:rPr>
                          <w:rFonts w:ascii="Cambria Math" w:hAnsi="Cambria Math"/>
                          <w:lang w:val="el-GR"/>
                        </w:rPr>
                        <m:t>i→k</m:t>
                      </w:ins>
                    </m:r>
                  </m:sub>
                </m:sSub>
              </m:oMath>
            </m:oMathPara>
          </w:p>
        </w:tc>
        <w:tc>
          <w:tcPr>
            <w:tcW w:w="350" w:type="pct"/>
            <w:vAlign w:val="center"/>
            <w:tcPrChange w:id="5929" w:author="Στάθης Καπ" w:date="2023-02-01T08:48:00Z">
              <w:tcPr>
                <w:tcW w:w="350" w:type="pct"/>
                <w:vAlign w:val="bottom"/>
              </w:tcPr>
            </w:tcPrChange>
          </w:tcPr>
          <w:p w14:paraId="093392BC" w14:textId="590A52F9" w:rsidR="00E6705C" w:rsidRPr="00603993" w:rsidRDefault="00E6705C">
            <w:pPr>
              <w:pStyle w:val="Caption"/>
              <w:spacing w:after="160"/>
              <w:rPr>
                <w:ins w:id="5930" w:author="Στάθης Καπ" w:date="2023-02-01T21:30:00Z"/>
                <w:sz w:val="18"/>
                <w:rPrChange w:id="5931" w:author="Στάθης Καπ" w:date="2023-02-01T08:49:00Z">
                  <w:rPr>
                    <w:ins w:id="5932" w:author="Στάθης Καπ" w:date="2023-02-01T21:30:00Z"/>
                    <w:lang w:val="el-GR"/>
                  </w:rPr>
                </w:rPrChange>
              </w:rPr>
              <w:pPrChange w:id="5933" w:author="Στάθης Καπ" w:date="2023-02-01T08:47:00Z">
                <w:pPr/>
              </w:pPrChange>
            </w:pPr>
            <w:ins w:id="5934" w:author="Στάθης Καπ" w:date="2023-02-01T21:30: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935"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936" w:author="Στάθης Καπ" w:date="2023-03-11T10:39:00Z">
              <w:r w:rsidR="00657928">
                <w:rPr>
                  <w:noProof/>
                  <w:lang w:val="el-GR"/>
                </w:rPr>
                <w:t>8</w:t>
              </w:r>
            </w:ins>
            <w:del w:id="5937" w:author="Στάθης Καπ" w:date="2023-02-12T05:59:00Z">
              <w:r w:rsidDel="00237FE3">
                <w:rPr>
                  <w:noProof/>
                  <w:lang w:val="el-GR"/>
                </w:rPr>
                <w:delText>6</w:delText>
              </w:r>
            </w:del>
            <w:ins w:id="5938"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5939" w:author="Στάθης Καπ" w:date="2023-02-01T21:30:00Z"/>
          <w:rFonts w:eastAsiaTheme="minorEastAsia"/>
          <w:lang w:val="el-GR"/>
        </w:rPr>
      </w:pPr>
    </w:p>
    <w:p w14:paraId="4AAFABB0" w14:textId="2CB1CE6D" w:rsidR="00866244" w:rsidRPr="00597D9F" w:rsidDel="00910441" w:rsidRDefault="00BD0527" w:rsidP="002220AE">
      <w:pPr>
        <w:rPr>
          <w:del w:id="5940" w:author="Στάθης Καπ" w:date="2023-02-25T21:13:00Z"/>
          <w:rFonts w:eastAsiaTheme="minorEastAsia"/>
          <w:lang w:val="el-GR"/>
        </w:rPr>
      </w:pPr>
      <m:oMathPara>
        <m:oMath>
          <m:r>
            <w:del w:id="5941" w:author="Στάθης Καπ" w:date="2023-02-01T21:30:00Z">
              <w:rPr>
                <w:rFonts w:ascii="Cambria Math" w:hAnsi="Cambria Math"/>
                <w:lang w:val="el-GR"/>
              </w:rPr>
              <m:t>shif</m:t>
            </w:del>
          </m:r>
          <m:sSub>
            <m:sSubPr>
              <m:ctrlPr>
                <w:del w:id="5942" w:author="Στάθης Καπ" w:date="2023-02-01T21:30:00Z">
                  <w:rPr>
                    <w:rFonts w:ascii="Cambria Math" w:hAnsi="Cambria Math"/>
                    <w:i/>
                    <w:lang w:val="el-GR"/>
                  </w:rPr>
                </w:del>
              </m:ctrlPr>
            </m:sSubPr>
            <m:e>
              <m:r>
                <w:del w:id="5943" w:author="Στάθης Καπ" w:date="2023-02-01T21:30:00Z">
                  <w:rPr>
                    <w:rFonts w:ascii="Cambria Math" w:hAnsi="Cambria Math"/>
                    <w:lang w:val="el-GR"/>
                  </w:rPr>
                  <m:t>t</m:t>
                </w:del>
              </m:r>
            </m:e>
            <m:sub>
              <m:r>
                <w:del w:id="5944" w:author="Στάθης Καπ" w:date="2023-02-01T21:30:00Z">
                  <w:rPr>
                    <w:rFonts w:ascii="Cambria Math" w:hAnsi="Cambria Math"/>
                    <w:lang w:val="el-GR"/>
                  </w:rPr>
                  <m:t>j</m:t>
                </w:del>
              </m:r>
            </m:sub>
          </m:sSub>
          <m:r>
            <w:del w:id="5945" w:author="Στάθης Καπ" w:date="2023-02-01T21:30:00Z">
              <w:rPr>
                <w:rFonts w:ascii="Cambria Math" w:hAnsi="Cambria Math"/>
                <w:lang w:val="el-GR"/>
              </w:rPr>
              <m:t>=</m:t>
            </w:del>
          </m:r>
          <w:bookmarkStart w:id="5946" w:name="_Hlk124878225"/>
          <m:r>
            <w:del w:id="5947" w:author="Στάθης Καπ" w:date="2023-02-01T21:30:00Z">
              <w:rPr>
                <w:rFonts w:ascii="Cambria Math" w:hAnsi="Cambria Math"/>
                <w:lang w:val="el-GR"/>
              </w:rPr>
              <m:t>travelTim</m:t>
            </w:del>
          </m:r>
          <m:sSub>
            <m:sSubPr>
              <m:ctrlPr>
                <w:del w:id="5948" w:author="Στάθης Καπ" w:date="2023-02-01T21:30:00Z">
                  <w:rPr>
                    <w:rFonts w:ascii="Cambria Math" w:hAnsi="Cambria Math"/>
                    <w:i/>
                  </w:rPr>
                </w:del>
              </m:ctrlPr>
            </m:sSubPr>
            <m:e>
              <m:r>
                <w:del w:id="5949" w:author="Στάθης Καπ" w:date="2023-02-01T21:30:00Z">
                  <w:rPr>
                    <w:rFonts w:ascii="Cambria Math" w:hAnsi="Cambria Math"/>
                  </w:rPr>
                  <m:t>e</m:t>
                </w:del>
              </m:r>
            </m:e>
            <m:sub>
              <m:r>
                <w:del w:id="5950" w:author="Στάθης Καπ" w:date="2023-02-01T21:30:00Z">
                  <w:rPr>
                    <w:rFonts w:ascii="Cambria Math" w:hAnsi="Cambria Math"/>
                  </w:rPr>
                  <m:t>i→j</m:t>
                </w:del>
              </m:r>
            </m:sub>
          </m:sSub>
          <w:bookmarkEnd w:id="5946"/>
          <m:r>
            <w:del w:id="5951" w:author="Στάθης Καπ" w:date="2023-02-01T21:30:00Z">
              <w:rPr>
                <w:rFonts w:ascii="Cambria Math" w:hAnsi="Cambria Math"/>
                <w:lang w:val="el-GR"/>
              </w:rPr>
              <m:t>+wai</m:t>
            </w:del>
          </m:r>
          <m:sSub>
            <m:sSubPr>
              <m:ctrlPr>
                <w:del w:id="5952" w:author="Στάθης Καπ" w:date="2023-02-01T21:30:00Z">
                  <w:rPr>
                    <w:rFonts w:ascii="Cambria Math" w:hAnsi="Cambria Math"/>
                    <w:i/>
                    <w:lang w:val="el-GR"/>
                  </w:rPr>
                </w:del>
              </m:ctrlPr>
            </m:sSubPr>
            <m:e>
              <m:r>
                <w:del w:id="5953" w:author="Στάθης Καπ" w:date="2023-02-01T21:30:00Z">
                  <w:rPr>
                    <w:rFonts w:ascii="Cambria Math" w:hAnsi="Cambria Math"/>
                    <w:lang w:val="el-GR"/>
                  </w:rPr>
                  <m:t>t</m:t>
                </w:del>
              </m:r>
            </m:e>
            <m:sub>
              <m:r>
                <w:del w:id="5954" w:author="Στάθης Καπ" w:date="2023-02-01T21:30:00Z">
                  <w:rPr>
                    <w:rFonts w:ascii="Cambria Math" w:hAnsi="Cambria Math"/>
                    <w:lang w:val="el-GR"/>
                  </w:rPr>
                  <m:t>j</m:t>
                </w:del>
              </m:r>
            </m:sub>
          </m:sSub>
          <m:r>
            <w:del w:id="5955" w:author="Στάθης Καπ" w:date="2023-02-01T21:30:00Z">
              <w:rPr>
                <w:rFonts w:ascii="Cambria Math" w:hAnsi="Cambria Math"/>
                <w:lang w:val="el-GR"/>
              </w:rPr>
              <m:t>+visitDu</m:t>
            </w:del>
          </m:r>
          <m:sSub>
            <m:sSubPr>
              <m:ctrlPr>
                <w:del w:id="5956" w:author="Στάθης Καπ" w:date="2023-02-01T21:30:00Z">
                  <w:rPr>
                    <w:rFonts w:ascii="Cambria Math" w:hAnsi="Cambria Math"/>
                    <w:i/>
                    <w:lang w:val="el-GR"/>
                  </w:rPr>
                </w:del>
              </m:ctrlPr>
            </m:sSubPr>
            <m:e>
              <m:r>
                <w:del w:id="5957" w:author="Στάθης Καπ" w:date="2023-02-01T21:30:00Z">
                  <w:rPr>
                    <w:rFonts w:ascii="Cambria Math" w:hAnsi="Cambria Math"/>
                    <w:lang w:val="el-GR"/>
                  </w:rPr>
                  <m:t>r</m:t>
                </w:del>
              </m:r>
            </m:e>
            <m:sub>
              <m:r>
                <w:del w:id="5958" w:author="Στάθης Καπ" w:date="2023-02-01T21:30:00Z">
                  <w:rPr>
                    <w:rFonts w:ascii="Cambria Math" w:hAnsi="Cambria Math"/>
                    <w:lang w:val="el-GR"/>
                  </w:rPr>
                  <m:t>j</m:t>
                </w:del>
              </m:r>
            </m:sub>
          </m:sSub>
          <m:r>
            <w:del w:id="5959" w:author="Στάθης Καπ" w:date="2023-02-01T21:30:00Z">
              <w:rPr>
                <w:rFonts w:ascii="Cambria Math" w:hAnsi="Cambria Math"/>
                <w:lang w:val="el-GR"/>
              </w:rPr>
              <m:t>+travelTim</m:t>
            </w:del>
          </m:r>
          <m:sSub>
            <m:sSubPr>
              <m:ctrlPr>
                <w:del w:id="5960" w:author="Στάθης Καπ" w:date="2023-02-01T21:30:00Z">
                  <w:rPr>
                    <w:rFonts w:ascii="Cambria Math" w:hAnsi="Cambria Math"/>
                    <w:i/>
                    <w:lang w:val="el-GR"/>
                  </w:rPr>
                </w:del>
              </m:ctrlPr>
            </m:sSubPr>
            <m:e>
              <m:r>
                <w:del w:id="5961" w:author="Στάθης Καπ" w:date="2023-02-01T21:30:00Z">
                  <w:rPr>
                    <w:rFonts w:ascii="Cambria Math" w:hAnsi="Cambria Math"/>
                    <w:lang w:val="el-GR"/>
                  </w:rPr>
                  <m:t>e</m:t>
                </w:del>
              </m:r>
            </m:e>
            <m:sub>
              <m:r>
                <w:del w:id="5962" w:author="Στάθης Καπ" w:date="2023-02-01T21:30:00Z">
                  <w:rPr>
                    <w:rFonts w:ascii="Cambria Math" w:hAnsi="Cambria Math"/>
                    <w:lang w:val="el-GR"/>
                  </w:rPr>
                  <m:t>j→k</m:t>
                </w:del>
              </m:r>
            </m:sub>
          </m:sSub>
          <m:r>
            <w:del w:id="5963" w:author="Στάθης Καπ" w:date="2023-02-01T21:30:00Z">
              <w:rPr>
                <w:rFonts w:ascii="Cambria Math" w:hAnsi="Cambria Math"/>
                <w:lang w:val="el-GR"/>
              </w:rPr>
              <m:t>-travelTim</m:t>
            </w:del>
          </m:r>
          <m:sSub>
            <m:sSubPr>
              <m:ctrlPr>
                <w:del w:id="5964" w:author="Στάθης Καπ" w:date="2023-02-01T21:30:00Z">
                  <w:rPr>
                    <w:rFonts w:ascii="Cambria Math" w:hAnsi="Cambria Math"/>
                    <w:i/>
                    <w:lang w:val="el-GR"/>
                  </w:rPr>
                </w:del>
              </m:ctrlPr>
            </m:sSubPr>
            <m:e>
              <m:r>
                <w:del w:id="5965" w:author="Στάθης Καπ" w:date="2023-02-01T21:30:00Z">
                  <w:rPr>
                    <w:rFonts w:ascii="Cambria Math" w:hAnsi="Cambria Math"/>
                    <w:lang w:val="el-GR"/>
                  </w:rPr>
                  <m:t>e</m:t>
                </w:del>
              </m:r>
            </m:e>
            <m:sub>
              <m:r>
                <w:del w:id="5966"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967"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968">
          <w:tblGrid>
            <w:gridCol w:w="618"/>
            <w:gridCol w:w="7601"/>
            <w:gridCol w:w="619"/>
          </w:tblGrid>
        </w:tblGridChange>
      </w:tblGrid>
      <w:tr w:rsidR="00180EF4" w14:paraId="18BED39B" w14:textId="77777777" w:rsidTr="00603993">
        <w:trPr>
          <w:ins w:id="5969" w:author="Στάθης Καπ" w:date="2023-02-01T21:31:00Z"/>
        </w:trPr>
        <w:tc>
          <w:tcPr>
            <w:tcW w:w="350" w:type="pct"/>
            <w:tcPrChange w:id="5970" w:author="Στάθης Καπ" w:date="2023-02-01T08:48:00Z">
              <w:tcPr>
                <w:tcW w:w="350" w:type="pct"/>
              </w:tcPr>
            </w:tcPrChange>
          </w:tcPr>
          <w:p w14:paraId="518F61CC" w14:textId="77777777" w:rsidR="00180EF4" w:rsidRDefault="00180EF4">
            <w:pPr>
              <w:spacing w:after="160"/>
              <w:rPr>
                <w:ins w:id="5971" w:author="Στάθης Καπ" w:date="2023-02-01T21:31:00Z"/>
                <w:lang w:val="el-GR"/>
              </w:rPr>
              <w:pPrChange w:id="5972" w:author="Στάθης Καπ" w:date="2023-02-01T08:46:00Z">
                <w:pPr/>
              </w:pPrChange>
            </w:pPr>
          </w:p>
        </w:tc>
        <w:tc>
          <w:tcPr>
            <w:tcW w:w="4300" w:type="pct"/>
            <w:tcPrChange w:id="5973" w:author="Στάθης Καπ" w:date="2023-02-01T08:48:00Z">
              <w:tcPr>
                <w:tcW w:w="4300" w:type="pct"/>
              </w:tcPr>
            </w:tcPrChange>
          </w:tcPr>
          <w:p w14:paraId="04A7C25A" w14:textId="3F9871A4" w:rsidR="00180EF4" w:rsidRPr="005846FF" w:rsidRDefault="00180EF4">
            <w:pPr>
              <w:spacing w:after="160"/>
              <w:rPr>
                <w:ins w:id="5974" w:author="Στάθης Καπ" w:date="2023-02-01T21:31:00Z"/>
                <w:lang w:val="el-GR"/>
              </w:rPr>
              <w:pPrChange w:id="5975" w:author="Στάθης Καπ" w:date="2023-02-01T08:46:00Z">
                <w:pPr/>
              </w:pPrChange>
            </w:pPr>
            <m:oMathPara>
              <m:oMath>
                <m:r>
                  <w:ins w:id="5976" w:author="Στάθης Καπ" w:date="2023-02-01T21:31:00Z">
                    <w:rPr>
                      <w:rFonts w:ascii="Cambria Math" w:hAnsi="Cambria Math"/>
                      <w:lang w:val="el-GR"/>
                    </w:rPr>
                    <m:t>shif</m:t>
                  </w:ins>
                </m:r>
                <m:sSub>
                  <m:sSubPr>
                    <m:ctrlPr>
                      <w:ins w:id="5977" w:author="Στάθης Καπ" w:date="2023-02-01T21:31:00Z">
                        <w:rPr>
                          <w:rFonts w:ascii="Cambria Math" w:hAnsi="Cambria Math"/>
                          <w:i/>
                          <w:lang w:val="el-GR"/>
                        </w:rPr>
                      </w:ins>
                    </m:ctrlPr>
                  </m:sSubPr>
                  <m:e>
                    <m:r>
                      <w:ins w:id="5978" w:author="Στάθης Καπ" w:date="2023-02-01T21:31:00Z">
                        <w:rPr>
                          <w:rFonts w:ascii="Cambria Math" w:hAnsi="Cambria Math"/>
                          <w:lang w:val="el-GR"/>
                        </w:rPr>
                        <m:t>t</m:t>
                      </w:ins>
                    </m:r>
                  </m:e>
                  <m:sub>
                    <m:r>
                      <w:ins w:id="5979" w:author="Στάθης Καπ" w:date="2023-02-01T21:31:00Z">
                        <w:rPr>
                          <w:rFonts w:ascii="Cambria Math" w:hAnsi="Cambria Math"/>
                          <w:lang w:val="el-GR"/>
                        </w:rPr>
                        <m:t>j</m:t>
                      </w:ins>
                    </m:r>
                  </m:sub>
                </m:sSub>
                <m:r>
                  <w:ins w:id="5980" w:author="Στάθης Καπ" w:date="2023-02-01T21:31:00Z">
                    <w:rPr>
                      <w:rFonts w:ascii="Cambria Math" w:hAnsi="Cambria Math"/>
                      <w:lang w:val="el-GR"/>
                    </w:rPr>
                    <m:t>=travelTim</m:t>
                  </w:ins>
                </m:r>
                <m:sSub>
                  <m:sSubPr>
                    <m:ctrlPr>
                      <w:ins w:id="5981" w:author="Στάθης Καπ" w:date="2023-02-01T21:31:00Z">
                        <w:rPr>
                          <w:rFonts w:ascii="Cambria Math" w:hAnsi="Cambria Math"/>
                          <w:i/>
                        </w:rPr>
                      </w:ins>
                    </m:ctrlPr>
                  </m:sSubPr>
                  <m:e>
                    <m:r>
                      <w:ins w:id="5982" w:author="Στάθης Καπ" w:date="2023-02-01T21:31:00Z">
                        <w:rPr>
                          <w:rFonts w:ascii="Cambria Math" w:hAnsi="Cambria Math"/>
                        </w:rPr>
                        <m:t>e</m:t>
                      </w:ins>
                    </m:r>
                  </m:e>
                  <m:sub>
                    <m:r>
                      <w:ins w:id="5983" w:author="Στάθης Καπ" w:date="2023-02-01T21:31:00Z">
                        <w:rPr>
                          <w:rFonts w:ascii="Cambria Math" w:hAnsi="Cambria Math"/>
                        </w:rPr>
                        <m:t>i→j</m:t>
                      </w:ins>
                    </m:r>
                  </m:sub>
                </m:sSub>
                <m:r>
                  <w:ins w:id="5984" w:author="Στάθης Καπ" w:date="2023-02-01T21:31:00Z">
                    <w:rPr>
                      <w:rFonts w:ascii="Cambria Math" w:hAnsi="Cambria Math"/>
                      <w:lang w:val="el-GR"/>
                    </w:rPr>
                    <m:t>+wai</m:t>
                  </w:ins>
                </m:r>
                <m:sSub>
                  <m:sSubPr>
                    <m:ctrlPr>
                      <w:ins w:id="5985" w:author="Στάθης Καπ" w:date="2023-02-01T21:31:00Z">
                        <w:rPr>
                          <w:rFonts w:ascii="Cambria Math" w:hAnsi="Cambria Math"/>
                          <w:i/>
                          <w:lang w:val="el-GR"/>
                        </w:rPr>
                      </w:ins>
                    </m:ctrlPr>
                  </m:sSubPr>
                  <m:e>
                    <m:r>
                      <w:ins w:id="5986" w:author="Στάθης Καπ" w:date="2023-02-01T21:31:00Z">
                        <w:rPr>
                          <w:rFonts w:ascii="Cambria Math" w:hAnsi="Cambria Math"/>
                          <w:lang w:val="el-GR"/>
                        </w:rPr>
                        <m:t>t</m:t>
                      </w:ins>
                    </m:r>
                  </m:e>
                  <m:sub>
                    <m:r>
                      <w:ins w:id="5987" w:author="Στάθης Καπ" w:date="2023-02-01T21:31:00Z">
                        <w:rPr>
                          <w:rFonts w:ascii="Cambria Math" w:hAnsi="Cambria Math"/>
                          <w:lang w:val="el-GR"/>
                        </w:rPr>
                        <m:t>j</m:t>
                      </w:ins>
                    </m:r>
                  </m:sub>
                </m:sSub>
                <m:r>
                  <w:ins w:id="5988" w:author="Στάθης Καπ" w:date="2023-02-01T21:31:00Z">
                    <w:rPr>
                      <w:rFonts w:ascii="Cambria Math" w:hAnsi="Cambria Math"/>
                      <w:lang w:val="el-GR"/>
                    </w:rPr>
                    <m:t>+visitDu</m:t>
                  </w:ins>
                </m:r>
                <m:sSub>
                  <m:sSubPr>
                    <m:ctrlPr>
                      <w:ins w:id="5989" w:author="Στάθης Καπ" w:date="2023-02-01T21:31:00Z">
                        <w:rPr>
                          <w:rFonts w:ascii="Cambria Math" w:hAnsi="Cambria Math"/>
                          <w:i/>
                          <w:lang w:val="el-GR"/>
                        </w:rPr>
                      </w:ins>
                    </m:ctrlPr>
                  </m:sSubPr>
                  <m:e>
                    <m:r>
                      <w:ins w:id="5990" w:author="Στάθης Καπ" w:date="2023-02-01T21:31:00Z">
                        <w:rPr>
                          <w:rFonts w:ascii="Cambria Math" w:hAnsi="Cambria Math"/>
                          <w:lang w:val="el-GR"/>
                        </w:rPr>
                        <m:t>r</m:t>
                      </w:ins>
                    </m:r>
                  </m:e>
                  <m:sub>
                    <m:r>
                      <w:ins w:id="5991" w:author="Στάθης Καπ" w:date="2023-02-01T21:31:00Z">
                        <w:rPr>
                          <w:rFonts w:ascii="Cambria Math" w:hAnsi="Cambria Math"/>
                          <w:lang w:val="el-GR"/>
                        </w:rPr>
                        <m:t>j</m:t>
                      </w:ins>
                    </m:r>
                  </m:sub>
                </m:sSub>
              </m:oMath>
            </m:oMathPara>
          </w:p>
        </w:tc>
        <w:tc>
          <w:tcPr>
            <w:tcW w:w="350" w:type="pct"/>
            <w:vAlign w:val="center"/>
            <w:tcPrChange w:id="5992" w:author="Στάθης Καπ" w:date="2023-02-01T08:48:00Z">
              <w:tcPr>
                <w:tcW w:w="350" w:type="pct"/>
                <w:vAlign w:val="bottom"/>
              </w:tcPr>
            </w:tcPrChange>
          </w:tcPr>
          <w:p w14:paraId="32D7B81C" w14:textId="3C99C1DE" w:rsidR="00180EF4" w:rsidRPr="00603993" w:rsidRDefault="00180EF4">
            <w:pPr>
              <w:pStyle w:val="Caption"/>
              <w:spacing w:after="160"/>
              <w:rPr>
                <w:ins w:id="5993" w:author="Στάθης Καπ" w:date="2023-02-01T21:31:00Z"/>
                <w:sz w:val="18"/>
                <w:rPrChange w:id="5994" w:author="Στάθης Καπ" w:date="2023-02-01T08:49:00Z">
                  <w:rPr>
                    <w:ins w:id="5995" w:author="Στάθης Καπ" w:date="2023-02-01T21:31:00Z"/>
                    <w:lang w:val="el-GR"/>
                  </w:rPr>
                </w:rPrChange>
              </w:rPr>
              <w:pPrChange w:id="5996" w:author="Στάθης Καπ" w:date="2023-02-01T08:47:00Z">
                <w:pPr/>
              </w:pPrChange>
            </w:pPr>
            <w:ins w:id="5997" w:author="Στάθης Καπ" w:date="2023-02-01T21:31: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998"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999" w:author="Στάθης Καπ" w:date="2023-03-11T10:39:00Z">
              <w:r w:rsidR="00657928">
                <w:rPr>
                  <w:noProof/>
                  <w:lang w:val="el-GR"/>
                </w:rPr>
                <w:t>9</w:t>
              </w:r>
            </w:ins>
            <w:del w:id="6000" w:author="Στάθης Καπ" w:date="2023-02-12T05:59:00Z">
              <w:r w:rsidDel="00237FE3">
                <w:rPr>
                  <w:noProof/>
                  <w:lang w:val="el-GR"/>
                </w:rPr>
                <w:delText>7</w:delText>
              </w:r>
            </w:del>
            <w:ins w:id="6001" w:author="Στάθης Καπ" w:date="2023-02-01T21:31:00Z">
              <w:r>
                <w:rPr>
                  <w:lang w:val="el-GR"/>
                </w:rPr>
                <w:fldChar w:fldCharType="end"/>
              </w:r>
              <w:r>
                <w:t>)</w:t>
              </w:r>
            </w:ins>
          </w:p>
        </w:tc>
      </w:tr>
    </w:tbl>
    <w:p w14:paraId="510540AF" w14:textId="1BB6A8D7" w:rsidR="00180EF4" w:rsidDel="00BC49CF" w:rsidRDefault="00BC49CF" w:rsidP="002220AE">
      <w:pPr>
        <w:rPr>
          <w:del w:id="6002" w:author="Στάθης Καπ" w:date="2023-02-01T21:31:00Z"/>
          <w:rFonts w:eastAsiaTheme="minorEastAsia"/>
          <w:lang w:val="el-GR"/>
        </w:rPr>
      </w:pPr>
      <w:ins w:id="6003" w:author="Στάθης Καπ" w:date="2023-03-08T05:17:00Z">
        <w:r>
          <w:rPr>
            <w:rFonts w:eastAsiaTheme="minorEastAsia"/>
            <w:lang w:val="el-GR"/>
          </w:rPr>
          <w:t xml:space="preserve">Η θέση εισαγωγής, που δίνει το καλύτερο σκορ </w:t>
        </w:r>
      </w:ins>
      <w:ins w:id="6004" w:author="Στάθης Καπ" w:date="2023-03-08T05:18:00Z">
        <w:r>
          <w:rPr>
            <w:rFonts w:eastAsiaTheme="minorEastAsia"/>
            <w:lang w:val="el-GR"/>
          </w:rPr>
          <w:t xml:space="preserve">θεωρείται η βέλτιστη θέση για τον κόμβο </w:t>
        </w:r>
        <w:r>
          <w:rPr>
            <w:rFonts w:eastAsiaTheme="minorEastAsia"/>
          </w:rPr>
          <w:t>j</w:t>
        </w:r>
        <w:r w:rsidRPr="00BC49CF">
          <w:rPr>
            <w:rFonts w:eastAsiaTheme="minorEastAsia"/>
            <w:lang w:val="el-GR"/>
            <w:rPrChange w:id="6005" w:author="Στάθης Καπ" w:date="2023-03-08T05:18:00Z">
              <w:rPr>
                <w:rFonts w:eastAsiaTheme="minorEastAsia"/>
              </w:rPr>
            </w:rPrChange>
          </w:rPr>
          <w:t xml:space="preserve">. </w:t>
        </w:r>
        <w:r>
          <w:rPr>
            <w:rFonts w:eastAsiaTheme="minorEastAsia"/>
            <w:lang w:val="el-GR"/>
          </w:rPr>
          <w:t xml:space="preserve">Στον αλγόριθμο των </w:t>
        </w:r>
      </w:ins>
      <w:ins w:id="6006" w:author="Στάθης Καπ" w:date="2023-03-08T05:20:00Z">
        <w:r>
          <w:rPr>
            <w:rFonts w:eastAsiaTheme="minorEastAsia"/>
          </w:rPr>
          <w:t>Vansteenwegen</w:t>
        </w:r>
      </w:ins>
      <w:ins w:id="6007" w:author="Στάθης Καπ" w:date="2023-03-08T05:18:00Z">
        <w:r w:rsidRPr="00BC49CF">
          <w:rPr>
            <w:rFonts w:eastAsiaTheme="minorEastAsia"/>
            <w:lang w:val="el-GR"/>
            <w:rPrChange w:id="6008" w:author="Στάθης Καπ" w:date="2023-03-08T05:18:00Z">
              <w:rPr>
                <w:rFonts w:eastAsiaTheme="minorEastAsia"/>
              </w:rPr>
            </w:rPrChange>
          </w:rPr>
          <w:t xml:space="preserve"> </w:t>
        </w:r>
        <w:r>
          <w:rPr>
            <w:rFonts w:eastAsiaTheme="minorEastAsia"/>
          </w:rPr>
          <w:t>et</w:t>
        </w:r>
        <w:r w:rsidRPr="00BC49CF">
          <w:rPr>
            <w:rFonts w:eastAsiaTheme="minorEastAsia"/>
            <w:lang w:val="el-GR"/>
            <w:rPrChange w:id="6009" w:author="Στάθης Καπ" w:date="2023-03-08T05:18:00Z">
              <w:rPr>
                <w:rFonts w:eastAsiaTheme="minorEastAsia"/>
              </w:rPr>
            </w:rPrChange>
          </w:rPr>
          <w:t xml:space="preserve"> </w:t>
        </w:r>
        <w:r>
          <w:rPr>
            <w:rFonts w:eastAsiaTheme="minorEastAsia"/>
          </w:rPr>
          <w:t>al</w:t>
        </w:r>
        <w:r w:rsidRPr="00BC49CF">
          <w:rPr>
            <w:rFonts w:eastAsiaTheme="minorEastAsia"/>
            <w:lang w:val="el-GR"/>
            <w:rPrChange w:id="6010" w:author="Στάθης Καπ" w:date="2023-03-08T05:18:00Z">
              <w:rPr>
                <w:rFonts w:eastAsiaTheme="minorEastAsia"/>
              </w:rPr>
            </w:rPrChange>
          </w:rPr>
          <w:t xml:space="preserve">. </w:t>
        </w:r>
        <w:r w:rsidRPr="00BC49CF">
          <w:rPr>
            <w:rFonts w:eastAsiaTheme="minorEastAsia"/>
            <w:lang w:val="el-GR"/>
            <w:rPrChange w:id="6011" w:author="Στάθης Καπ" w:date="2023-03-08T05:19:00Z">
              <w:rPr>
                <w:rFonts w:eastAsiaTheme="minorEastAsia"/>
              </w:rPr>
            </w:rPrChange>
          </w:rPr>
          <w:t>(2009)</w:t>
        </w:r>
      </w:ins>
      <w:customXmlInsRangeStart w:id="6012" w:author="Στάθης Καπ" w:date="2023-03-08T05:21:00Z"/>
      <w:sdt>
        <w:sdtPr>
          <w:rPr>
            <w:rFonts w:eastAsiaTheme="minorEastAsia"/>
            <w:lang w:val="el-GR"/>
          </w:rPr>
          <w:id w:val="-1443605635"/>
          <w:citation/>
        </w:sdtPr>
        <w:sdtEndPr/>
        <w:sdtContent>
          <w:customXmlInsRangeEnd w:id="6012"/>
          <w:ins w:id="6013" w:author="Στάθης Καπ" w:date="2023-03-08T05:21:00Z">
            <w:r>
              <w:rPr>
                <w:rFonts w:eastAsiaTheme="minorEastAsia"/>
                <w:lang w:val="el-GR"/>
              </w:rPr>
              <w:fldChar w:fldCharType="begin"/>
            </w:r>
            <w:r w:rsidRPr="00BC49CF">
              <w:rPr>
                <w:rFonts w:eastAsiaTheme="minorEastAsia"/>
                <w:lang w:val="el-GR"/>
                <w:rPrChange w:id="6014" w:author="Στάθης Καπ" w:date="2023-03-08T05:21:00Z">
                  <w:rPr>
                    <w:rFonts w:eastAsiaTheme="minorEastAsia"/>
                  </w:rPr>
                </w:rPrChange>
              </w:rPr>
              <w:instrText xml:space="preserve"> </w:instrText>
            </w:r>
            <w:r>
              <w:rPr>
                <w:rFonts w:eastAsiaTheme="minorEastAsia"/>
              </w:rPr>
              <w:instrText>CITATION</w:instrText>
            </w:r>
            <w:r w:rsidRPr="00BC49CF">
              <w:rPr>
                <w:rFonts w:eastAsiaTheme="minorEastAsia"/>
                <w:lang w:val="el-GR"/>
                <w:rPrChange w:id="6015" w:author="Στάθης Καπ" w:date="2023-03-08T05:21:00Z">
                  <w:rPr>
                    <w:rFonts w:eastAsiaTheme="minorEastAsia"/>
                  </w:rPr>
                </w:rPrChange>
              </w:rPr>
              <w:instrText xml:space="preserve"> </w:instrText>
            </w:r>
            <w:r>
              <w:rPr>
                <w:rFonts w:eastAsiaTheme="minorEastAsia"/>
              </w:rPr>
              <w:instrText>Pie</w:instrText>
            </w:r>
            <w:r w:rsidRPr="00BC49CF">
              <w:rPr>
                <w:rFonts w:eastAsiaTheme="minorEastAsia"/>
                <w:lang w:val="el-GR"/>
                <w:rPrChange w:id="6016" w:author="Στάθης Καπ" w:date="2023-03-08T05:21:00Z">
                  <w:rPr>
                    <w:rFonts w:eastAsiaTheme="minorEastAsia"/>
                  </w:rPr>
                </w:rPrChange>
              </w:rPr>
              <w:instrText>09 \</w:instrText>
            </w:r>
            <w:r>
              <w:rPr>
                <w:rFonts w:eastAsiaTheme="minorEastAsia"/>
              </w:rPr>
              <w:instrText>l</w:instrText>
            </w:r>
            <w:r w:rsidRPr="00BC49CF">
              <w:rPr>
                <w:rFonts w:eastAsiaTheme="minorEastAsia"/>
                <w:lang w:val="el-GR"/>
                <w:rPrChange w:id="6017" w:author="Στάθης Καπ" w:date="2023-03-08T05:21:00Z">
                  <w:rPr>
                    <w:rFonts w:eastAsiaTheme="minorEastAsia"/>
                  </w:rPr>
                </w:rPrChange>
              </w:rPr>
              <w:instrText xml:space="preserve"> 1033 </w:instrText>
            </w:r>
          </w:ins>
          <w:r>
            <w:rPr>
              <w:rFonts w:eastAsiaTheme="minorEastAsia"/>
              <w:lang w:val="el-GR"/>
            </w:rPr>
            <w:fldChar w:fldCharType="separate"/>
          </w:r>
          <w:r w:rsidR="008A6678" w:rsidRPr="0060093E">
            <w:rPr>
              <w:rFonts w:eastAsiaTheme="minorEastAsia"/>
              <w:noProof/>
              <w:lang w:val="el-GR"/>
              <w:rPrChange w:id="6018" w:author="Στάθης Καπ" w:date="2023-03-13T04:21:00Z">
                <w:rPr>
                  <w:rFonts w:eastAsiaTheme="minorEastAsia"/>
                  <w:noProof/>
                </w:rPr>
              </w:rPrChange>
            </w:rPr>
            <w:t xml:space="preserve"> [6]</w:t>
          </w:r>
          <w:ins w:id="6019" w:author="Στάθης Καπ" w:date="2023-03-08T05:21:00Z">
            <w:r>
              <w:rPr>
                <w:rFonts w:eastAsiaTheme="minorEastAsia"/>
                <w:lang w:val="el-GR"/>
              </w:rPr>
              <w:fldChar w:fldCharType="end"/>
            </w:r>
          </w:ins>
          <w:customXmlInsRangeStart w:id="6020" w:author="Στάθης Καπ" w:date="2023-03-08T05:21:00Z"/>
        </w:sdtContent>
      </w:sdt>
      <w:customXmlInsRangeEnd w:id="6020"/>
      <w:ins w:id="6021" w:author="Στάθης Καπ" w:date="2023-03-08T05:18:00Z">
        <w:r w:rsidRPr="00BC49CF">
          <w:rPr>
            <w:rFonts w:eastAsiaTheme="minorEastAsia"/>
            <w:lang w:val="el-GR"/>
            <w:rPrChange w:id="6022" w:author="Στάθης Καπ" w:date="2023-03-08T05:19:00Z">
              <w:rPr>
                <w:rFonts w:eastAsiaTheme="minorEastAsia"/>
              </w:rPr>
            </w:rPrChange>
          </w:rPr>
          <w:t xml:space="preserve"> </w:t>
        </w:r>
        <w:r>
          <w:rPr>
            <w:rFonts w:eastAsiaTheme="minorEastAsia"/>
            <w:lang w:val="el-GR"/>
          </w:rPr>
          <w:t>το σκορ εξαρτάται μόνο από τη χρονική ολίσθηση που προκαλεί η εισαγωγή.</w:t>
        </w:r>
      </w:ins>
    </w:p>
    <w:p w14:paraId="2FDA4CA6" w14:textId="38EA085E" w:rsidR="00D4368F" w:rsidRPr="00180EF4" w:rsidDel="00180EF4" w:rsidRDefault="00BC49CF" w:rsidP="002220AE">
      <w:pPr>
        <w:rPr>
          <w:del w:id="6023" w:author="Στάθης Καπ" w:date="2023-02-01T21:31:00Z"/>
          <w:rFonts w:eastAsiaTheme="minorEastAsia"/>
          <w:lang w:val="el-GR"/>
          <w:rPrChange w:id="6024" w:author="Στάθης Καπ" w:date="2023-02-01T21:31:00Z">
            <w:rPr>
              <w:del w:id="6025" w:author="Στάθης Καπ" w:date="2023-02-01T21:31:00Z"/>
              <w:rFonts w:ascii="Cambria Math" w:hAnsi="Cambria Math"/>
              <w:i/>
              <w:lang w:val="el-GR"/>
            </w:rPr>
          </w:rPrChange>
        </w:rPr>
      </w:pPr>
      <w:ins w:id="6026" w:author="Στάθης Καπ" w:date="2023-03-08T05:20:00Z">
        <w:r w:rsidRPr="00BC49CF">
          <w:rPr>
            <w:rFonts w:eastAsiaTheme="minorEastAsia"/>
            <w:lang w:val="el-GR"/>
            <w:rPrChange w:id="6027" w:author="Στάθης Καπ" w:date="2023-03-08T05:21:00Z">
              <w:rPr>
                <w:rFonts w:eastAsiaTheme="minorEastAsia"/>
              </w:rPr>
            </w:rPrChange>
          </w:rPr>
          <w:t xml:space="preserve"> </w:t>
        </w:r>
      </w:ins>
      <m:oMath>
        <m:r>
          <w:del w:id="6028" w:author="Στάθης Καπ" w:date="2023-03-08T05:19:00Z">
            <m:rPr>
              <m:sty m:val="p"/>
            </m:rPr>
            <w:rPr>
              <w:rFonts w:ascii="Cambria Math" w:hAnsi="Cambria Math"/>
              <w:lang w:val="el-GR"/>
            </w:rPr>
            <m:t>min⁡</m:t>
          </w:del>
        </m:r>
        <m:r>
          <w:del w:id="6029" w:author="Στάθης Καπ" w:date="2023-02-01T21:31:00Z">
            <w:rPr>
              <w:rFonts w:ascii="Cambria Math" w:hAnsi="Cambria Math"/>
              <w:lang w:val="el-GR"/>
            </w:rPr>
            <m:t>shif</m:t>
          </w:del>
        </m:r>
        <m:sSub>
          <m:sSubPr>
            <m:ctrlPr>
              <w:del w:id="6030" w:author="Στάθης Καπ" w:date="2023-02-01T21:31:00Z">
                <w:rPr>
                  <w:rFonts w:ascii="Cambria Math" w:hAnsi="Cambria Math"/>
                  <w:i/>
                  <w:lang w:val="el-GR"/>
                </w:rPr>
              </w:del>
            </m:ctrlPr>
          </m:sSubPr>
          <m:e>
            <m:r>
              <w:del w:id="6031" w:author="Στάθης Καπ" w:date="2023-02-01T21:31:00Z">
                <w:rPr>
                  <w:rFonts w:ascii="Cambria Math" w:hAnsi="Cambria Math"/>
                  <w:lang w:val="el-GR"/>
                </w:rPr>
                <m:t>t</m:t>
              </w:del>
            </m:r>
          </m:e>
          <m:sub>
            <m:r>
              <w:del w:id="6032" w:author="Στάθης Καπ" w:date="2023-02-01T21:31:00Z">
                <w:rPr>
                  <w:rFonts w:ascii="Cambria Math" w:hAnsi="Cambria Math"/>
                  <w:lang w:val="el-GR"/>
                </w:rPr>
                <m:t>j</m:t>
              </w:del>
            </m:r>
          </m:sub>
        </m:sSub>
        <m:r>
          <w:del w:id="6033" w:author="Στάθης Καπ" w:date="2023-02-01T21:31:00Z">
            <w:rPr>
              <w:rFonts w:ascii="Cambria Math" w:hAnsi="Cambria Math"/>
              <w:lang w:val="el-GR"/>
            </w:rPr>
            <m:t>=travelTim</m:t>
          </w:del>
        </m:r>
        <m:sSub>
          <m:sSubPr>
            <m:ctrlPr>
              <w:del w:id="6034" w:author="Στάθης Καπ" w:date="2023-02-01T21:31:00Z">
                <w:rPr>
                  <w:rFonts w:ascii="Cambria Math" w:hAnsi="Cambria Math"/>
                  <w:i/>
                </w:rPr>
              </w:del>
            </m:ctrlPr>
          </m:sSubPr>
          <m:e>
            <m:r>
              <w:del w:id="6035" w:author="Στάθης Καπ" w:date="2023-02-01T21:31:00Z">
                <w:rPr>
                  <w:rFonts w:ascii="Cambria Math" w:hAnsi="Cambria Math"/>
                </w:rPr>
                <m:t>e</m:t>
              </w:del>
            </m:r>
          </m:e>
          <m:sub>
            <m:r>
              <w:del w:id="6036" w:author="Στάθης Καπ" w:date="2023-02-01T21:31:00Z">
                <w:rPr>
                  <w:rFonts w:ascii="Cambria Math" w:hAnsi="Cambria Math"/>
                </w:rPr>
                <m:t>i</m:t>
              </w:del>
            </m:r>
            <m:r>
              <w:del w:id="6037" w:author="Στάθης Καπ" w:date="2023-02-01T21:31:00Z">
                <w:rPr>
                  <w:rFonts w:ascii="Cambria Math" w:hAnsi="Cambria Math"/>
                  <w:lang w:val="el-GR"/>
                  <w:rPrChange w:id="6038" w:author="Στάθης Καπ" w:date="2023-03-08T05:21:00Z">
                    <w:rPr>
                      <w:rFonts w:ascii="Cambria Math" w:hAnsi="Cambria Math"/>
                    </w:rPr>
                  </w:rPrChange>
                </w:rPr>
                <m:t>→</m:t>
              </w:del>
            </m:r>
            <m:r>
              <w:del w:id="6039" w:author="Στάθης Καπ" w:date="2023-02-01T21:31:00Z">
                <w:rPr>
                  <w:rFonts w:ascii="Cambria Math" w:hAnsi="Cambria Math"/>
                </w:rPr>
                <m:t>j</m:t>
              </w:del>
            </m:r>
          </m:sub>
        </m:sSub>
        <m:r>
          <w:del w:id="6040" w:author="Στάθης Καπ" w:date="2023-02-01T21:31:00Z">
            <w:rPr>
              <w:rFonts w:ascii="Cambria Math" w:hAnsi="Cambria Math"/>
              <w:lang w:val="el-GR"/>
            </w:rPr>
            <m:t>+wai</m:t>
          </w:del>
        </m:r>
        <m:sSub>
          <m:sSubPr>
            <m:ctrlPr>
              <w:del w:id="6041" w:author="Στάθης Καπ" w:date="2023-02-01T21:31:00Z">
                <w:rPr>
                  <w:rFonts w:ascii="Cambria Math" w:hAnsi="Cambria Math"/>
                  <w:i/>
                  <w:lang w:val="el-GR"/>
                </w:rPr>
              </w:del>
            </m:ctrlPr>
          </m:sSubPr>
          <m:e>
            <m:r>
              <w:del w:id="6042" w:author="Στάθης Καπ" w:date="2023-02-01T21:31:00Z">
                <w:rPr>
                  <w:rFonts w:ascii="Cambria Math" w:hAnsi="Cambria Math"/>
                  <w:lang w:val="el-GR"/>
                </w:rPr>
                <m:t>t</m:t>
              </w:del>
            </m:r>
          </m:e>
          <m:sub>
            <m:r>
              <w:del w:id="6043" w:author="Στάθης Καπ" w:date="2023-02-01T21:31:00Z">
                <w:rPr>
                  <w:rFonts w:ascii="Cambria Math" w:hAnsi="Cambria Math"/>
                  <w:lang w:val="el-GR"/>
                </w:rPr>
                <m:t>j</m:t>
              </w:del>
            </m:r>
          </m:sub>
        </m:sSub>
        <m:r>
          <w:del w:id="6044" w:author="Στάθης Καπ" w:date="2023-02-01T21:31:00Z">
            <w:rPr>
              <w:rFonts w:ascii="Cambria Math" w:hAnsi="Cambria Math"/>
              <w:lang w:val="el-GR"/>
            </w:rPr>
            <m:t>+visitDu</m:t>
          </w:del>
        </m:r>
        <m:sSub>
          <m:sSubPr>
            <m:ctrlPr>
              <w:del w:id="6045" w:author="Στάθης Καπ" w:date="2023-02-01T21:31:00Z">
                <w:rPr>
                  <w:rFonts w:ascii="Cambria Math" w:hAnsi="Cambria Math"/>
                  <w:i/>
                  <w:lang w:val="el-GR"/>
                </w:rPr>
              </w:del>
            </m:ctrlPr>
          </m:sSubPr>
          <m:e>
            <m:r>
              <w:del w:id="6046" w:author="Στάθης Καπ" w:date="2023-02-01T21:31:00Z">
                <w:rPr>
                  <w:rFonts w:ascii="Cambria Math" w:hAnsi="Cambria Math"/>
                  <w:lang w:val="el-GR"/>
                </w:rPr>
                <m:t>r</m:t>
              </w:del>
            </m:r>
          </m:e>
          <m:sub>
            <m:r>
              <w:del w:id="6047" w:author="Στάθης Καπ" w:date="2023-02-01T21:31:00Z">
                <w:rPr>
                  <w:rFonts w:ascii="Cambria Math" w:hAnsi="Cambria Math"/>
                  <w:lang w:val="el-GR"/>
                </w:rPr>
                <m:t>j</m:t>
              </w:del>
            </m:r>
          </m:sub>
        </m:sSub>
      </m:oMath>
    </w:p>
    <w:p w14:paraId="5A0197FA" w14:textId="03864CC5"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w:t>
      </w:r>
      <w:del w:id="6048" w:author="Στάθης Καπ" w:date="2023-03-08T05:21:00Z">
        <w:r w:rsidRPr="003A2AA6" w:rsidDel="00BC49CF">
          <w:rPr>
            <w:lang w:val="el-GR"/>
          </w:rPr>
          <w:delText xml:space="preserve">αι </w:delText>
        </w:r>
      </w:del>
      <w:ins w:id="6049" w:author="Στάθης Καπ" w:date="2023-03-08T05:21:00Z">
        <w:r w:rsidR="00BC49CF">
          <w:rPr>
            <w:lang w:val="el-GR"/>
          </w:rPr>
          <w:t xml:space="preserve">αι το σταθμισμένο κεντροειδές του επόμενου υποπροβλήματος </w:t>
        </w:r>
        <w:r w:rsidR="00BC49CF" w:rsidRPr="00BC49CF">
          <w:rPr>
            <w:lang w:val="el-GR"/>
            <w:rPrChange w:id="6050" w:author="Στάθης Καπ" w:date="2023-03-08T05:22:00Z">
              <w:rPr/>
            </w:rPrChange>
          </w:rPr>
          <w:t>(</w:t>
        </w:r>
        <w:r w:rsidR="00BC49CF">
          <w:t>cnext</w:t>
        </w:r>
        <w:r w:rsidR="00BC49CF" w:rsidRPr="00BC49CF">
          <w:rPr>
            <w:lang w:val="el-GR"/>
            <w:rPrChange w:id="6051" w:author="Στάθης Καπ" w:date="2023-03-08T05:22:00Z">
              <w:rPr/>
            </w:rPrChange>
          </w:rPr>
          <w:t>)</w:t>
        </w:r>
      </w:ins>
      <w:del w:id="6052" w:author="Στάθης Καπ" w:date="2023-03-08T05:21:00Z">
        <w:r w:rsidRPr="003A2AA6" w:rsidDel="00BC49CF">
          <w:rPr>
            <w:lang w:val="el-GR"/>
          </w:rPr>
          <w:delText>η επόμενη λύση</w:delText>
        </w:r>
      </w:del>
      <w:r w:rsidRPr="003A2AA6">
        <w:rPr>
          <w:lang w:val="el-GR"/>
        </w:rPr>
        <w:t xml:space="preserve">, προστέθηκε ένας ακόμα παράγοντας που είναι η απόσταση του εξεταζόμενου κόμβου προς το </w:t>
      </w:r>
      <w:r>
        <w:t>cnex</w:t>
      </w:r>
      <w:del w:id="6053" w:author="Στάθης Καπ" w:date="2023-03-08T05:22:00Z">
        <w:r w:rsidDel="00BC49CF">
          <w:delText>t</w:delText>
        </w:r>
        <w:r w:rsidRPr="003A2AA6" w:rsidDel="00BC49CF">
          <w:rPr>
            <w:lang w:val="el-GR"/>
          </w:rPr>
          <w:delText xml:space="preserve"> της επόμενης λύσης</w:delText>
        </w:r>
      </w:del>
      <w:ins w:id="6054" w:author="Στάθης Καπ" w:date="2023-03-08T05:22:00Z">
        <w:r w:rsidR="00BC49CF">
          <w:t>t</w:t>
        </w:r>
        <w:r w:rsidR="00BC49CF" w:rsidRPr="00DA5168">
          <w:rPr>
            <w:lang w:val="el-GR"/>
            <w:rPrChange w:id="6055" w:author="Στάθης Καπ" w:date="2023-03-08T05:22:00Z">
              <w:rPr/>
            </w:rPrChange>
          </w:rPr>
          <w:t>:</w:t>
        </w:r>
      </w:ins>
      <w:del w:id="6056" w:author="Στάθης Καπ" w:date="2023-03-08T05:22:00Z">
        <w:r w:rsidRPr="003A2AA6" w:rsidDel="00BC49CF">
          <w:rPr>
            <w:lang w:val="el-GR"/>
          </w:rPr>
          <w:delText>.</w:delText>
        </w:r>
      </w:del>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057"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66"/>
        <w:gridCol w:w="7549"/>
        <w:gridCol w:w="723"/>
        <w:tblGridChange w:id="6058">
          <w:tblGrid>
            <w:gridCol w:w="618"/>
            <w:gridCol w:w="7601"/>
            <w:gridCol w:w="619"/>
          </w:tblGrid>
        </w:tblGridChange>
      </w:tblGrid>
      <w:tr w:rsidR="00F000B6" w14:paraId="749FF93E" w14:textId="77777777" w:rsidTr="00603993">
        <w:trPr>
          <w:ins w:id="6059" w:author="Στάθης Καπ" w:date="2023-02-01T21:32:00Z"/>
        </w:trPr>
        <w:tc>
          <w:tcPr>
            <w:tcW w:w="350" w:type="pct"/>
            <w:tcPrChange w:id="6060" w:author="Στάθης Καπ" w:date="2023-02-01T08:48:00Z">
              <w:tcPr>
                <w:tcW w:w="350" w:type="pct"/>
              </w:tcPr>
            </w:tcPrChange>
          </w:tcPr>
          <w:p w14:paraId="724CD3F9" w14:textId="77777777" w:rsidR="00F000B6" w:rsidRDefault="00F000B6">
            <w:pPr>
              <w:spacing w:after="160"/>
              <w:rPr>
                <w:ins w:id="6061" w:author="Στάθης Καπ" w:date="2023-02-01T21:32:00Z"/>
                <w:lang w:val="el-GR"/>
              </w:rPr>
              <w:pPrChange w:id="6062" w:author="Στάθης Καπ" w:date="2023-02-01T08:46:00Z">
                <w:pPr/>
              </w:pPrChange>
            </w:pPr>
          </w:p>
        </w:tc>
        <w:tc>
          <w:tcPr>
            <w:tcW w:w="4300" w:type="pct"/>
            <w:tcPrChange w:id="6063" w:author="Στάθης Καπ" w:date="2023-02-01T08:48:00Z">
              <w:tcPr>
                <w:tcW w:w="4300" w:type="pct"/>
              </w:tcPr>
            </w:tcPrChange>
          </w:tcPr>
          <w:p w14:paraId="086CEF92" w14:textId="3565B03F" w:rsidR="00F000B6" w:rsidRPr="005846FF" w:rsidRDefault="00BC49CF">
            <w:pPr>
              <w:spacing w:after="160"/>
              <w:rPr>
                <w:ins w:id="6064" w:author="Στάθης Καπ" w:date="2023-02-01T21:32:00Z"/>
                <w:lang w:val="el-GR"/>
              </w:rPr>
              <w:pPrChange w:id="6065" w:author="Στάθης Καπ" w:date="2023-02-01T08:46:00Z">
                <w:pPr/>
              </w:pPrChange>
            </w:pPr>
            <m:oMathPara>
              <m:oMath>
                <m:r>
                  <w:ins w:id="6066" w:author="Στάθης Καπ" w:date="2023-03-08T05:20:00Z">
                    <w:rPr>
                      <w:rFonts w:ascii="Cambria Math" w:hAnsi="Cambria Math"/>
                    </w:rPr>
                    <m:t>posScor</m:t>
                  </w:ins>
                </m:r>
                <m:sSub>
                  <m:sSubPr>
                    <m:ctrlPr>
                      <w:ins w:id="6067" w:author="Στάθης Καπ" w:date="2023-03-08T05:20:00Z">
                        <w:rPr>
                          <w:rFonts w:ascii="Cambria Math" w:hAnsi="Cambria Math"/>
                          <w:i/>
                        </w:rPr>
                      </w:ins>
                    </m:ctrlPr>
                  </m:sSubPr>
                  <m:e>
                    <m:r>
                      <w:ins w:id="6068" w:author="Στάθης Καπ" w:date="2023-03-08T05:20:00Z">
                        <w:rPr>
                          <w:rFonts w:ascii="Cambria Math" w:hAnsi="Cambria Math"/>
                        </w:rPr>
                        <m:t>e</m:t>
                      </w:ins>
                    </m:r>
                  </m:e>
                  <m:sub>
                    <m:r>
                      <w:ins w:id="6069" w:author="Στάθης Καπ" w:date="2023-03-08T05:20:00Z">
                        <w:rPr>
                          <w:rFonts w:ascii="Cambria Math" w:hAnsi="Cambria Math"/>
                        </w:rPr>
                        <m:t>j</m:t>
                      </w:ins>
                    </m:r>
                  </m:sub>
                </m:sSub>
                <m:r>
                  <w:ins w:id="6070" w:author="Στάθης Καπ" w:date="2023-02-01T21:32:00Z">
                    <w:rPr>
                      <w:rFonts w:ascii="Cambria Math" w:hAnsi="Cambria Math"/>
                    </w:rPr>
                    <m:t>=</m:t>
                  </w:ins>
                </m:r>
                <m:r>
                  <w:ins w:id="6071" w:author="Στάθης Καπ" w:date="2023-03-08T05:20:00Z">
                    <w:rPr>
                      <w:rFonts w:ascii="Cambria Math" w:hAnsi="Cambria Math"/>
                      <w:lang w:val="el-GR"/>
                    </w:rPr>
                    <m:t>shif</m:t>
                  </w:ins>
                </m:r>
                <m:sSub>
                  <m:sSubPr>
                    <m:ctrlPr>
                      <w:ins w:id="6072" w:author="Στάθης Καπ" w:date="2023-03-08T05:20:00Z">
                        <w:rPr>
                          <w:rFonts w:ascii="Cambria Math" w:hAnsi="Cambria Math"/>
                          <w:i/>
                          <w:lang w:val="el-GR"/>
                        </w:rPr>
                      </w:ins>
                    </m:ctrlPr>
                  </m:sSubPr>
                  <m:e>
                    <m:r>
                      <w:ins w:id="6073" w:author="Στάθης Καπ" w:date="2023-03-08T05:20:00Z">
                        <w:rPr>
                          <w:rFonts w:ascii="Cambria Math" w:hAnsi="Cambria Math"/>
                          <w:lang w:val="el-GR"/>
                        </w:rPr>
                        <m:t>t</m:t>
                      </w:ins>
                    </m:r>
                  </m:e>
                  <m:sub>
                    <m:r>
                      <w:ins w:id="6074" w:author="Στάθης Καπ" w:date="2023-03-08T05:20:00Z">
                        <w:rPr>
                          <w:rFonts w:ascii="Cambria Math" w:hAnsi="Cambria Math"/>
                          <w:lang w:val="el-GR"/>
                        </w:rPr>
                        <m:t>j</m:t>
                      </w:ins>
                    </m:r>
                  </m:sub>
                </m:sSub>
                <m:r>
                  <w:ins w:id="6075" w:author="Στάθης Καπ" w:date="2023-02-01T21:32:00Z">
                    <w:rPr>
                      <w:rFonts w:ascii="Cambria Math" w:hAnsi="Cambria Math"/>
                    </w:rPr>
                    <m:t>+distance(j, cnext)</m:t>
                  </w:ins>
                </m:r>
              </m:oMath>
            </m:oMathPara>
          </w:p>
        </w:tc>
        <w:tc>
          <w:tcPr>
            <w:tcW w:w="350" w:type="pct"/>
            <w:vAlign w:val="center"/>
            <w:tcPrChange w:id="6076" w:author="Στάθης Καπ" w:date="2023-02-01T08:48:00Z">
              <w:tcPr>
                <w:tcW w:w="350" w:type="pct"/>
                <w:vAlign w:val="bottom"/>
              </w:tcPr>
            </w:tcPrChange>
          </w:tcPr>
          <w:p w14:paraId="562F6E1C" w14:textId="1A742BE3" w:rsidR="00F000B6" w:rsidRPr="00603993" w:rsidRDefault="00F000B6">
            <w:pPr>
              <w:pStyle w:val="Caption"/>
              <w:spacing w:after="160"/>
              <w:rPr>
                <w:ins w:id="6077" w:author="Στάθης Καπ" w:date="2023-02-01T21:32:00Z"/>
                <w:sz w:val="18"/>
                <w:rPrChange w:id="6078" w:author="Στάθης Καπ" w:date="2023-02-01T08:49:00Z">
                  <w:rPr>
                    <w:ins w:id="6079" w:author="Στάθης Καπ" w:date="2023-02-01T21:32:00Z"/>
                    <w:lang w:val="el-GR"/>
                  </w:rPr>
                </w:rPrChange>
              </w:rPr>
              <w:pPrChange w:id="6080" w:author="Στάθης Καπ" w:date="2023-02-01T08:47:00Z">
                <w:pPr/>
              </w:pPrChange>
            </w:pPr>
            <w:ins w:id="6081" w:author="Στάθης Καπ" w:date="2023-02-01T21:32: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6082"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6083" w:author="Στάθης Καπ" w:date="2023-03-11T10:39:00Z">
              <w:r w:rsidR="00657928">
                <w:rPr>
                  <w:noProof/>
                  <w:lang w:val="el-GR"/>
                </w:rPr>
                <w:t>10</w:t>
              </w:r>
            </w:ins>
            <w:del w:id="6084" w:author="Στάθης Καπ" w:date="2023-02-12T05:59:00Z">
              <w:r w:rsidDel="00237FE3">
                <w:rPr>
                  <w:noProof/>
                  <w:lang w:val="el-GR"/>
                </w:rPr>
                <w:delText>8</w:delText>
              </w:r>
            </w:del>
            <w:ins w:id="6085"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6086" w:author="Στάθης Καπ" w:date="2023-02-01T21:32:00Z"/>
          <w:rFonts w:eastAsiaTheme="minorEastAsia"/>
        </w:rPr>
      </w:pPr>
    </w:p>
    <w:p w14:paraId="57B77542" w14:textId="26ECFE89" w:rsidR="003A2AA6" w:rsidRPr="00F000B6" w:rsidDel="00F000B6" w:rsidRDefault="009D12F2" w:rsidP="002220AE">
      <w:pPr>
        <w:rPr>
          <w:del w:id="6087" w:author="Στάθης Καπ" w:date="2023-02-01T21:32:00Z"/>
          <w:rFonts w:eastAsiaTheme="minorEastAsia"/>
          <w:rPrChange w:id="6088" w:author="Στάθης Καπ" w:date="2023-02-01T21:32:00Z">
            <w:rPr>
              <w:del w:id="6089" w:author="Στάθης Καπ" w:date="2023-02-01T21:32:00Z"/>
              <w:rFonts w:ascii="Cambria Math" w:hAnsi="Cambria Math"/>
              <w:i/>
            </w:rPr>
          </w:rPrChange>
        </w:rPr>
      </w:pPr>
      <m:oMathPara>
        <m:oMath>
          <m:r>
            <w:del w:id="6090" w:author="Στάθης Καπ" w:date="2023-02-01T21:32:00Z">
              <w:rPr>
                <w:rFonts w:ascii="Cambria Math" w:hAnsi="Cambria Math"/>
              </w:rPr>
              <w:lastRenderedPageBreak/>
              <m:t>shif</m:t>
            </w:del>
          </m:r>
          <m:sSub>
            <m:sSubPr>
              <m:ctrlPr>
                <w:del w:id="6091" w:author="Στάθης Καπ" w:date="2023-02-01T21:32:00Z">
                  <w:rPr>
                    <w:rFonts w:ascii="Cambria Math" w:hAnsi="Cambria Math"/>
                    <w:i/>
                  </w:rPr>
                </w:del>
              </m:ctrlPr>
            </m:sSubPr>
            <m:e>
              <m:r>
                <w:del w:id="6092" w:author="Στάθης Καπ" w:date="2023-02-01T21:32:00Z">
                  <w:rPr>
                    <w:rFonts w:ascii="Cambria Math" w:hAnsi="Cambria Math"/>
                  </w:rPr>
                  <m:t>t</m:t>
                </w:del>
              </m:r>
            </m:e>
            <m:sub>
              <m:r>
                <w:del w:id="6093" w:author="Στάθης Καπ" w:date="2023-02-01T21:32:00Z">
                  <w:rPr>
                    <w:rFonts w:ascii="Cambria Math" w:hAnsi="Cambria Math"/>
                  </w:rPr>
                  <m:t>j</m:t>
                </w:del>
              </m:r>
            </m:sub>
          </m:sSub>
          <m:r>
            <w:del w:id="6094" w:author="Στάθης Καπ" w:date="2023-02-01T21:32:00Z">
              <w:rPr>
                <w:rFonts w:ascii="Cambria Math" w:hAnsi="Cambria Math"/>
              </w:rPr>
              <m:t>=</m:t>
            </w:del>
          </m:r>
          <m:r>
            <w:del w:id="6095" w:author="Στάθης Καπ" w:date="2023-02-01T21:32:00Z">
              <w:rPr>
                <w:rFonts w:ascii="Cambria Math" w:hAnsi="Cambria Math"/>
                <w:lang w:val="el-GR"/>
              </w:rPr>
              <m:t>travelTim</m:t>
            </w:del>
          </m:r>
          <m:sSub>
            <m:sSubPr>
              <m:ctrlPr>
                <w:del w:id="6096" w:author="Στάθης Καπ" w:date="2023-02-01T21:32:00Z">
                  <w:rPr>
                    <w:rFonts w:ascii="Cambria Math" w:hAnsi="Cambria Math"/>
                    <w:i/>
                  </w:rPr>
                </w:del>
              </m:ctrlPr>
            </m:sSubPr>
            <m:e>
              <m:r>
                <w:del w:id="6097" w:author="Στάθης Καπ" w:date="2023-02-01T21:32:00Z">
                  <w:rPr>
                    <w:rFonts w:ascii="Cambria Math" w:hAnsi="Cambria Math"/>
                  </w:rPr>
                  <m:t>e</m:t>
                </w:del>
              </m:r>
            </m:e>
            <m:sub>
              <m:r>
                <w:del w:id="6098" w:author="Στάθης Καπ" w:date="2023-02-01T21:32:00Z">
                  <w:rPr>
                    <w:rFonts w:ascii="Cambria Math" w:hAnsi="Cambria Math"/>
                  </w:rPr>
                  <m:t>i→j</m:t>
                </w:del>
              </m:r>
            </m:sub>
          </m:sSub>
          <m:r>
            <w:del w:id="6099" w:author="Στάθης Καπ" w:date="2023-02-01T21:32:00Z">
              <w:rPr>
                <w:rFonts w:ascii="Cambria Math" w:hAnsi="Cambria Math"/>
              </w:rPr>
              <m:t>+wai</m:t>
            </w:del>
          </m:r>
          <m:sSub>
            <m:sSubPr>
              <m:ctrlPr>
                <w:del w:id="6100" w:author="Στάθης Καπ" w:date="2023-02-01T21:32:00Z">
                  <w:rPr>
                    <w:rFonts w:ascii="Cambria Math" w:hAnsi="Cambria Math"/>
                    <w:i/>
                  </w:rPr>
                </w:del>
              </m:ctrlPr>
            </m:sSubPr>
            <m:e>
              <m:r>
                <w:del w:id="6101" w:author="Στάθης Καπ" w:date="2023-02-01T21:32:00Z">
                  <w:rPr>
                    <w:rFonts w:ascii="Cambria Math" w:hAnsi="Cambria Math"/>
                  </w:rPr>
                  <m:t>t</m:t>
                </w:del>
              </m:r>
            </m:e>
            <m:sub>
              <m:r>
                <w:del w:id="6102" w:author="Στάθης Καπ" w:date="2023-02-01T21:32:00Z">
                  <w:rPr>
                    <w:rFonts w:ascii="Cambria Math" w:hAnsi="Cambria Math"/>
                  </w:rPr>
                  <m:t>j</m:t>
                </w:del>
              </m:r>
            </m:sub>
          </m:sSub>
          <m:r>
            <w:del w:id="6103" w:author="Στάθης Καπ" w:date="2023-02-01T21:32:00Z">
              <w:rPr>
                <w:rFonts w:ascii="Cambria Math" w:hAnsi="Cambria Math"/>
              </w:rPr>
              <m:t>+visitDu</m:t>
            </w:del>
          </m:r>
          <m:sSub>
            <m:sSubPr>
              <m:ctrlPr>
                <w:del w:id="6104" w:author="Στάθης Καπ" w:date="2023-02-01T21:32:00Z">
                  <w:rPr>
                    <w:rFonts w:ascii="Cambria Math" w:hAnsi="Cambria Math"/>
                    <w:i/>
                  </w:rPr>
                </w:del>
              </m:ctrlPr>
            </m:sSubPr>
            <m:e>
              <m:r>
                <w:del w:id="6105" w:author="Στάθης Καπ" w:date="2023-02-01T21:32:00Z">
                  <w:rPr>
                    <w:rFonts w:ascii="Cambria Math" w:hAnsi="Cambria Math"/>
                  </w:rPr>
                  <m:t>r</m:t>
                </w:del>
              </m:r>
            </m:e>
            <m:sub>
              <m:r>
                <w:del w:id="6106" w:author="Στάθης Καπ" w:date="2023-02-01T21:32:00Z">
                  <w:rPr>
                    <w:rFonts w:ascii="Cambria Math" w:hAnsi="Cambria Math"/>
                  </w:rPr>
                  <m:t>j</m:t>
                </w:del>
              </m:r>
            </m:sub>
          </m:sSub>
          <m:r>
            <w:del w:id="6107" w:author="Στάθης Καπ" w:date="2023-02-01T21:32:00Z">
              <w:rPr>
                <w:rFonts w:ascii="Cambria Math" w:hAnsi="Cambria Math"/>
              </w:rPr>
              <m:t>+distance(j, cnext)</m:t>
            </w:del>
          </m:r>
        </m:oMath>
      </m:oMathPara>
    </w:p>
    <w:p w14:paraId="1EB02B47" w14:textId="603CCAF1" w:rsidR="009D12F2" w:rsidRDefault="00A84652" w:rsidP="002220AE">
      <w:pPr>
        <w:rPr>
          <w:lang w:val="el-GR"/>
        </w:rPr>
      </w:pPr>
      <w:del w:id="6108" w:author="Στάθης Καπ" w:date="2023-03-08T05:22:00Z">
        <w:r w:rsidRPr="00EA5374" w:rsidDel="00DA5168">
          <w:rPr>
            <w:lang w:val="el-GR"/>
          </w:rPr>
          <w:delText xml:space="preserve">Ακόμα και αυτή η λύση όμως </w:delText>
        </w:r>
        <w:r w:rsidR="007509A9" w:rsidRPr="00EA5374" w:rsidDel="00DA5168">
          <w:rPr>
            <w:lang w:val="el-GR"/>
          </w:rPr>
          <w:delText>είναι</w:delText>
        </w:r>
        <w:r w:rsidRPr="00EA5374" w:rsidDel="00DA5168">
          <w:rPr>
            <w:lang w:val="el-GR"/>
          </w:rPr>
          <w:delText xml:space="preserve"> δεν απολύτως ικανοποιητική, καθώς ουσιαστικά η φόρμουλα που υπολογίζει το </w:delText>
        </w:r>
        <w:r w:rsidDel="00DA5168">
          <w:delText>shift</w:delText>
        </w:r>
        <w:r w:rsidRPr="00EA5374" w:rsidDel="00DA5168">
          <w:rPr>
            <w:lang w:val="el-GR"/>
          </w:rPr>
          <w:delText xml:space="preserve"> των </w:delText>
        </w:r>
        <w:r w:rsidR="00A46B4C" w:rsidRPr="00EA5374" w:rsidDel="00DA5168">
          <w:rPr>
            <w:lang w:val="el-GR"/>
          </w:rPr>
          <w:delText>εισαγωγών</w:delText>
        </w:r>
        <w:r w:rsidRPr="00EA5374" w:rsidDel="00DA5168">
          <w:rPr>
            <w:lang w:val="el-GR"/>
          </w:rPr>
          <w:delText xml:space="preserve"> στις ενδιάμεσες θέσεις είναι διαφορετική από αυτή που χρησιμοποιείται στις τελικές. </w:delText>
        </w:r>
      </w:del>
      <w:r w:rsidR="00D9238E" w:rsidRPr="00EA5374">
        <w:rPr>
          <w:lang w:val="el-GR"/>
        </w:rPr>
        <w:t>Όμως</w:t>
      </w:r>
      <w:r w:rsidRPr="00EA5374">
        <w:rPr>
          <w:lang w:val="el-GR"/>
        </w:rPr>
        <w:t xml:space="preserve"> δεν έχει </w:t>
      </w:r>
      <w:del w:id="6109" w:author="Στάθης Καπ" w:date="2023-03-08T05:22:00Z">
        <w:r w:rsidRPr="00EA5374" w:rsidDel="00DA5168">
          <w:rPr>
            <w:lang w:val="el-GR"/>
          </w:rPr>
          <w:delText xml:space="preserve">και </w:delText>
        </w:r>
      </w:del>
      <w:r w:rsidRPr="00EA5374">
        <w:rPr>
          <w:lang w:val="el-GR"/>
        </w:rPr>
        <w:t xml:space="preserve">νόημα να </w:t>
      </w:r>
      <w:ins w:id="6110" w:author="Στάθης Καπ" w:date="2023-02-01T06:01:00Z">
        <w:r w:rsidR="008A7620">
          <w:rPr>
            <w:lang w:val="el-GR"/>
          </w:rPr>
          <w:t>λαμβάνεται</w:t>
        </w:r>
      </w:ins>
      <w:del w:id="6111"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6112" w:author="Στάθης Καπ" w:date="2023-02-01T06:01:00Z">
        <w:r w:rsidR="008A7620">
          <w:rPr>
            <w:lang w:val="el-GR"/>
          </w:rPr>
          <w:t>η</w:t>
        </w:r>
      </w:ins>
      <w:del w:id="6113"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6114" w:author="Στάθης Καπ" w:date="2023-02-01T06:01:00Z">
        <w:r w:rsidR="00BC424C">
          <w:rPr>
            <w:lang w:val="el-GR"/>
          </w:rPr>
          <w:t>εξετάζεται</w:t>
        </w:r>
      </w:ins>
      <w:del w:id="6115" w:author="Στάθης Καπ" w:date="2023-02-01T06:01:00Z">
        <w:r w:rsidRPr="00EA5374">
          <w:rPr>
            <w:lang w:val="el-GR"/>
          </w:rPr>
          <w:delText>εξετάζουμε</w:delText>
        </w:r>
      </w:del>
      <w:r w:rsidRPr="00EA5374">
        <w:rPr>
          <w:lang w:val="el-GR"/>
        </w:rPr>
        <w:t xml:space="preserve"> </w:t>
      </w:r>
      <w:del w:id="6116" w:author="Στάθης Καπ" w:date="2023-03-13T03:04:00Z">
        <w:r w:rsidRPr="00EA5374" w:rsidDel="00A92199">
          <w:rPr>
            <w:lang w:val="el-GR"/>
          </w:rPr>
          <w:delText xml:space="preserve">την </w:delText>
        </w:r>
      </w:del>
      <w:ins w:id="6117" w:author="Στάθης Καπ" w:date="2023-03-13T03:04:00Z">
        <w:r w:rsidR="00A92199">
          <w:rPr>
            <w:lang w:val="el-GR"/>
          </w:rPr>
          <w:t>η</w:t>
        </w:r>
        <w:r w:rsidR="00A92199" w:rsidRPr="00EA5374">
          <w:rPr>
            <w:lang w:val="el-GR"/>
          </w:rPr>
          <w:t xml:space="preserve"> </w:t>
        </w:r>
      </w:ins>
      <w:r w:rsidRPr="00EA5374">
        <w:rPr>
          <w:lang w:val="el-GR"/>
        </w:rPr>
        <w:t xml:space="preserve">εισαγωγή ενός κόμβου στην αρχή της </w:t>
      </w:r>
      <w:ins w:id="6118"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119"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66"/>
        <w:gridCol w:w="7549"/>
        <w:gridCol w:w="723"/>
        <w:tblGridChange w:id="6120">
          <w:tblGrid>
            <w:gridCol w:w="618"/>
            <w:gridCol w:w="7601"/>
            <w:gridCol w:w="619"/>
          </w:tblGrid>
        </w:tblGridChange>
      </w:tblGrid>
      <w:tr w:rsidR="00CA3FD3" w14:paraId="6905173A" w14:textId="77777777" w:rsidTr="00603993">
        <w:trPr>
          <w:ins w:id="6121" w:author="Στάθης Καπ" w:date="2023-02-01T21:32:00Z"/>
        </w:trPr>
        <w:tc>
          <w:tcPr>
            <w:tcW w:w="350" w:type="pct"/>
            <w:tcPrChange w:id="6122" w:author="Στάθης Καπ" w:date="2023-02-01T08:48:00Z">
              <w:tcPr>
                <w:tcW w:w="350" w:type="pct"/>
              </w:tcPr>
            </w:tcPrChange>
          </w:tcPr>
          <w:p w14:paraId="0C87E077" w14:textId="77777777" w:rsidR="00CA3FD3" w:rsidRDefault="00CA3FD3">
            <w:pPr>
              <w:spacing w:after="160"/>
              <w:rPr>
                <w:ins w:id="6123" w:author="Στάθης Καπ" w:date="2023-02-01T21:32:00Z"/>
                <w:lang w:val="el-GR"/>
              </w:rPr>
              <w:pPrChange w:id="6124" w:author="Στάθης Καπ" w:date="2023-02-01T08:46:00Z">
                <w:pPr/>
              </w:pPrChange>
            </w:pPr>
          </w:p>
        </w:tc>
        <w:tc>
          <w:tcPr>
            <w:tcW w:w="4300" w:type="pct"/>
            <w:tcPrChange w:id="6125" w:author="Στάθης Καπ" w:date="2023-02-01T08:48:00Z">
              <w:tcPr>
                <w:tcW w:w="4300" w:type="pct"/>
              </w:tcPr>
            </w:tcPrChange>
          </w:tcPr>
          <w:p w14:paraId="53BADB85" w14:textId="2CFA3133" w:rsidR="00CA3FD3" w:rsidRPr="005846FF" w:rsidRDefault="00DA5168">
            <w:pPr>
              <w:spacing w:after="160"/>
              <w:rPr>
                <w:ins w:id="6126" w:author="Στάθης Καπ" w:date="2023-02-01T21:32:00Z"/>
                <w:lang w:val="el-GR"/>
              </w:rPr>
              <w:pPrChange w:id="6127" w:author="Στάθης Καπ" w:date="2023-02-01T08:46:00Z">
                <w:pPr/>
              </w:pPrChange>
            </w:pPr>
            <m:oMathPara>
              <m:oMath>
                <m:r>
                  <w:ins w:id="6128" w:author="Στάθης Καπ" w:date="2023-03-08T05:22:00Z">
                    <w:rPr>
                      <w:rFonts w:ascii="Cambria Math" w:hAnsi="Cambria Math"/>
                    </w:rPr>
                    <m:t>posScor</m:t>
                  </w:ins>
                </m:r>
                <m:sSub>
                  <m:sSubPr>
                    <m:ctrlPr>
                      <w:ins w:id="6129" w:author="Στάθης Καπ" w:date="2023-03-08T05:22:00Z">
                        <w:rPr>
                          <w:rFonts w:ascii="Cambria Math" w:hAnsi="Cambria Math"/>
                          <w:i/>
                        </w:rPr>
                      </w:ins>
                    </m:ctrlPr>
                  </m:sSubPr>
                  <m:e>
                    <m:r>
                      <w:ins w:id="6130" w:author="Στάθης Καπ" w:date="2023-03-08T05:22:00Z">
                        <w:rPr>
                          <w:rFonts w:ascii="Cambria Math" w:hAnsi="Cambria Math"/>
                        </w:rPr>
                        <m:t>e</m:t>
                      </w:ins>
                    </m:r>
                  </m:e>
                  <m:sub>
                    <m:r>
                      <w:ins w:id="6131" w:author="Στάθης Καπ" w:date="2023-03-08T05:22:00Z">
                        <w:rPr>
                          <w:rFonts w:ascii="Cambria Math" w:hAnsi="Cambria Math"/>
                        </w:rPr>
                        <m:t>j</m:t>
                      </w:ins>
                    </m:r>
                  </m:sub>
                </m:sSub>
                <m:r>
                  <w:ins w:id="6132" w:author="Στάθης Καπ" w:date="2023-03-08T05:22:00Z">
                    <w:rPr>
                      <w:rFonts w:ascii="Cambria Math" w:hAnsi="Cambria Math"/>
                    </w:rPr>
                    <m:t>=</m:t>
                  </w:ins>
                </m:r>
                <m:r>
                  <w:ins w:id="6133" w:author="Στάθης Καπ" w:date="2023-03-08T05:22:00Z">
                    <w:rPr>
                      <w:rFonts w:ascii="Cambria Math" w:hAnsi="Cambria Math"/>
                      <w:lang w:val="el-GR"/>
                    </w:rPr>
                    <m:t>shif</m:t>
                  </w:ins>
                </m:r>
                <m:sSub>
                  <m:sSubPr>
                    <m:ctrlPr>
                      <w:ins w:id="6134" w:author="Στάθης Καπ" w:date="2023-03-08T05:22:00Z">
                        <w:rPr>
                          <w:rFonts w:ascii="Cambria Math" w:hAnsi="Cambria Math"/>
                          <w:i/>
                          <w:lang w:val="el-GR"/>
                        </w:rPr>
                      </w:ins>
                    </m:ctrlPr>
                  </m:sSubPr>
                  <m:e>
                    <m:r>
                      <w:ins w:id="6135" w:author="Στάθης Καπ" w:date="2023-03-08T05:22:00Z">
                        <w:rPr>
                          <w:rFonts w:ascii="Cambria Math" w:hAnsi="Cambria Math"/>
                          <w:lang w:val="el-GR"/>
                        </w:rPr>
                        <m:t>t</m:t>
                      </w:ins>
                    </m:r>
                  </m:e>
                  <m:sub>
                    <m:r>
                      <w:ins w:id="6136" w:author="Στάθης Καπ" w:date="2023-03-08T05:22:00Z">
                        <w:rPr>
                          <w:rFonts w:ascii="Cambria Math" w:hAnsi="Cambria Math"/>
                          <w:lang w:val="el-GR"/>
                        </w:rPr>
                        <m:t>j</m:t>
                      </w:ins>
                    </m:r>
                  </m:sub>
                </m:sSub>
                <m:r>
                  <w:ins w:id="6137" w:author="Στάθης Καπ" w:date="2023-03-08T05:22:00Z">
                    <w:rPr>
                      <w:rFonts w:ascii="Cambria Math" w:hAnsi="Cambria Math"/>
                    </w:rPr>
                    <m:t>+distance(j, cnext)</m:t>
                  </w:ins>
                </m:r>
                <m:r>
                  <w:ins w:id="6138" w:author="Στάθης Καπ" w:date="2023-02-01T21:32:00Z">
                    <w:rPr>
                      <w:rFonts w:ascii="Cambria Math" w:eastAsiaTheme="minorEastAsia" w:hAnsi="Cambria Math"/>
                    </w:rPr>
                    <m:t>∙(p/t)</m:t>
                  </w:ins>
                </m:r>
              </m:oMath>
            </m:oMathPara>
          </w:p>
        </w:tc>
        <w:tc>
          <w:tcPr>
            <w:tcW w:w="350" w:type="pct"/>
            <w:vAlign w:val="center"/>
            <w:tcPrChange w:id="6139" w:author="Στάθης Καπ" w:date="2023-02-01T08:48:00Z">
              <w:tcPr>
                <w:tcW w:w="350" w:type="pct"/>
                <w:vAlign w:val="bottom"/>
              </w:tcPr>
            </w:tcPrChange>
          </w:tcPr>
          <w:p w14:paraId="42845030" w14:textId="4F8EFAD5" w:rsidR="00CA3FD3" w:rsidRPr="00603993" w:rsidRDefault="00CA3FD3">
            <w:pPr>
              <w:pStyle w:val="Caption"/>
              <w:spacing w:after="160"/>
              <w:rPr>
                <w:ins w:id="6140" w:author="Στάθης Καπ" w:date="2023-02-01T21:32:00Z"/>
                <w:sz w:val="18"/>
                <w:rPrChange w:id="6141" w:author="Στάθης Καπ" w:date="2023-02-01T08:49:00Z">
                  <w:rPr>
                    <w:ins w:id="6142" w:author="Στάθης Καπ" w:date="2023-02-01T21:32:00Z"/>
                    <w:lang w:val="el-GR"/>
                  </w:rPr>
                </w:rPrChange>
              </w:rPr>
              <w:pPrChange w:id="6143" w:author="Στάθης Καπ" w:date="2023-02-01T08:47:00Z">
                <w:pPr/>
              </w:pPrChange>
            </w:pPr>
            <w:ins w:id="6144" w:author="Στάθης Καπ" w:date="2023-02-01T21:32: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6145"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6146" w:author="Στάθης Καπ" w:date="2023-03-11T10:39:00Z">
              <w:r w:rsidR="00657928">
                <w:rPr>
                  <w:noProof/>
                  <w:lang w:val="el-GR"/>
                </w:rPr>
                <w:t>11</w:t>
              </w:r>
            </w:ins>
            <w:del w:id="6147" w:author="Στάθης Καπ" w:date="2023-02-12T05:59:00Z">
              <w:r w:rsidDel="00237FE3">
                <w:rPr>
                  <w:noProof/>
                  <w:lang w:val="el-GR"/>
                </w:rPr>
                <w:delText>9</w:delText>
              </w:r>
            </w:del>
            <w:ins w:id="6148"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6149" w:author="Στάθης Καπ" w:date="2023-02-01T21:32:00Z"/>
          <w:rFonts w:eastAsiaTheme="minorEastAsia"/>
          <w:i/>
        </w:rPr>
      </w:pPr>
    </w:p>
    <w:p w14:paraId="67D8CB43" w14:textId="42E22F33" w:rsidR="00EA5374" w:rsidRPr="001872CC" w:rsidDel="00F0569C" w:rsidRDefault="00403263" w:rsidP="002220AE">
      <w:pPr>
        <w:rPr>
          <w:del w:id="6150" w:author="Στάθης Καπ" w:date="2023-02-01T21:32:00Z"/>
          <w:rFonts w:eastAsiaTheme="minorEastAsia"/>
          <w:i/>
        </w:rPr>
      </w:pPr>
      <m:oMathPara>
        <m:oMath>
          <m:r>
            <w:del w:id="6151" w:author="Στάθης Καπ" w:date="2023-02-01T21:32:00Z">
              <w:rPr>
                <w:rFonts w:ascii="Cambria Math" w:hAnsi="Cambria Math"/>
              </w:rPr>
              <m:t>Shif</m:t>
            </w:del>
          </m:r>
          <m:sSub>
            <m:sSubPr>
              <m:ctrlPr>
                <w:del w:id="6152" w:author="Στάθης Καπ" w:date="2023-02-01T21:32:00Z">
                  <w:rPr>
                    <w:rFonts w:ascii="Cambria Math" w:hAnsi="Cambria Math"/>
                    <w:i/>
                  </w:rPr>
                </w:del>
              </m:ctrlPr>
            </m:sSubPr>
            <m:e>
              <m:r>
                <w:del w:id="6153" w:author="Στάθης Καπ" w:date="2023-02-01T21:32:00Z">
                  <w:rPr>
                    <w:rFonts w:ascii="Cambria Math" w:hAnsi="Cambria Math"/>
                  </w:rPr>
                  <m:t>t</m:t>
                </w:del>
              </m:r>
            </m:e>
            <m:sub>
              <m:r>
                <w:del w:id="6154" w:author="Στάθης Καπ" w:date="2023-02-01T21:32:00Z">
                  <w:rPr>
                    <w:rFonts w:ascii="Cambria Math" w:hAnsi="Cambria Math"/>
                  </w:rPr>
                  <m:t>j</m:t>
                </w:del>
              </m:r>
            </m:sub>
          </m:sSub>
          <m:r>
            <w:del w:id="6155" w:author="Στάθης Καπ" w:date="2023-02-01T21:32:00Z">
              <w:rPr>
                <w:rFonts w:ascii="Cambria Math" w:hAnsi="Cambria Math"/>
              </w:rPr>
              <m:t>=</m:t>
            </w:del>
          </m:r>
          <m:r>
            <w:del w:id="6156" w:author="Στάθης Καπ" w:date="2023-02-01T21:32:00Z">
              <w:rPr>
                <w:rFonts w:ascii="Cambria Math" w:hAnsi="Cambria Math"/>
                <w:lang w:val="el-GR"/>
              </w:rPr>
              <m:t>travelTim</m:t>
            </w:del>
          </m:r>
          <m:sSub>
            <m:sSubPr>
              <m:ctrlPr>
                <w:del w:id="6157" w:author="Στάθης Καπ" w:date="2023-02-01T21:32:00Z">
                  <w:rPr>
                    <w:rFonts w:ascii="Cambria Math" w:hAnsi="Cambria Math"/>
                    <w:i/>
                  </w:rPr>
                </w:del>
              </m:ctrlPr>
            </m:sSubPr>
            <m:e>
              <m:r>
                <w:del w:id="6158" w:author="Στάθης Καπ" w:date="2023-02-01T21:32:00Z">
                  <w:rPr>
                    <w:rFonts w:ascii="Cambria Math" w:hAnsi="Cambria Math"/>
                  </w:rPr>
                  <m:t>e</m:t>
                </w:del>
              </m:r>
            </m:e>
            <m:sub>
              <m:r>
                <w:del w:id="6159" w:author="Στάθης Καπ" w:date="2023-02-01T21:32:00Z">
                  <w:rPr>
                    <w:rFonts w:ascii="Cambria Math" w:hAnsi="Cambria Math"/>
                  </w:rPr>
                  <m:t>i→j</m:t>
                </w:del>
              </m:r>
            </m:sub>
          </m:sSub>
          <m:r>
            <w:del w:id="6160" w:author="Στάθης Καπ" w:date="2023-02-01T21:32:00Z">
              <w:rPr>
                <w:rFonts w:ascii="Cambria Math" w:eastAsiaTheme="minorEastAsia" w:hAnsi="Cambria Math"/>
              </w:rPr>
              <m:t>+wai</m:t>
            </w:del>
          </m:r>
          <m:sSub>
            <m:sSubPr>
              <m:ctrlPr>
                <w:del w:id="6161" w:author="Στάθης Καπ" w:date="2023-02-01T21:32:00Z">
                  <w:rPr>
                    <w:rFonts w:ascii="Cambria Math" w:eastAsiaTheme="minorEastAsia" w:hAnsi="Cambria Math"/>
                    <w:i/>
                  </w:rPr>
                </w:del>
              </m:ctrlPr>
            </m:sSubPr>
            <m:e>
              <m:r>
                <w:del w:id="6162" w:author="Στάθης Καπ" w:date="2023-02-01T21:32:00Z">
                  <w:rPr>
                    <w:rFonts w:ascii="Cambria Math" w:eastAsiaTheme="minorEastAsia" w:hAnsi="Cambria Math"/>
                  </w:rPr>
                  <m:t>t</m:t>
                </w:del>
              </m:r>
            </m:e>
            <m:sub>
              <m:r>
                <w:del w:id="6163" w:author="Στάθης Καπ" w:date="2023-02-01T21:32:00Z">
                  <w:rPr>
                    <w:rFonts w:ascii="Cambria Math" w:eastAsiaTheme="minorEastAsia" w:hAnsi="Cambria Math"/>
                  </w:rPr>
                  <m:t>j</m:t>
                </w:del>
              </m:r>
            </m:sub>
          </m:sSub>
          <m:r>
            <w:del w:id="6164" w:author="Στάθης Καπ" w:date="2023-02-01T21:32:00Z">
              <w:rPr>
                <w:rFonts w:ascii="Cambria Math" w:eastAsiaTheme="minorEastAsia" w:hAnsi="Cambria Math"/>
              </w:rPr>
              <m:t>+visitDu</m:t>
            </w:del>
          </m:r>
          <m:sSub>
            <m:sSubPr>
              <m:ctrlPr>
                <w:del w:id="6165" w:author="Στάθης Καπ" w:date="2023-02-01T21:32:00Z">
                  <w:rPr>
                    <w:rFonts w:ascii="Cambria Math" w:eastAsiaTheme="minorEastAsia" w:hAnsi="Cambria Math"/>
                    <w:i/>
                  </w:rPr>
                </w:del>
              </m:ctrlPr>
            </m:sSubPr>
            <m:e>
              <m:r>
                <w:del w:id="6166" w:author="Στάθης Καπ" w:date="2023-02-01T21:32:00Z">
                  <w:rPr>
                    <w:rFonts w:ascii="Cambria Math" w:eastAsiaTheme="minorEastAsia" w:hAnsi="Cambria Math"/>
                  </w:rPr>
                  <m:t>r</m:t>
                </w:del>
              </m:r>
            </m:e>
            <m:sub>
              <m:r>
                <w:del w:id="6167" w:author="Στάθης Καπ" w:date="2023-02-01T21:32:00Z">
                  <w:rPr>
                    <w:rFonts w:ascii="Cambria Math" w:eastAsiaTheme="minorEastAsia" w:hAnsi="Cambria Math"/>
                  </w:rPr>
                  <m:t>j</m:t>
                </w:del>
              </m:r>
            </m:sub>
          </m:sSub>
          <m:r>
            <w:del w:id="6168"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6169" w:author="Στάθης Καπ" w:date="2023-02-01T21:32:00Z"/>
          <w:iCs/>
        </w:rPr>
      </w:pPr>
    </w:p>
    <w:p w14:paraId="1EFF8FF2" w14:textId="166608AB" w:rsidR="00427519" w:rsidRPr="00DA5168" w:rsidRDefault="001871A2" w:rsidP="002220AE">
      <w:pPr>
        <w:rPr>
          <w:lang w:val="el-GR"/>
        </w:rPr>
      </w:pPr>
      <w:r>
        <w:rPr>
          <w:lang w:val="el-GR"/>
        </w:rPr>
        <w:t>Ό</w:t>
      </w:r>
      <w:r w:rsidR="00427519" w:rsidRPr="000606CD">
        <w:rPr>
          <w:lang w:val="el-GR"/>
        </w:rPr>
        <w:t xml:space="preserve">που </w:t>
      </w:r>
      <w:r w:rsidR="00427519">
        <w:t>p</w:t>
      </w:r>
      <w:ins w:id="6170"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6171"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ins w:id="6172" w:author="Στάθης Καπ" w:date="2023-03-08T05:23:00Z">
        <w:r w:rsidR="00DA5168" w:rsidRPr="00DA5168">
          <w:rPr>
            <w:lang w:val="el-GR"/>
            <w:rPrChange w:id="6173" w:author="Στάθης Καπ" w:date="2023-03-08T05:23:00Z">
              <w:rPr/>
            </w:rPrChange>
          </w:rPr>
          <w:t xml:space="preserve">  </w:t>
        </w:r>
        <w:r w:rsidR="00DA5168">
          <w:rPr>
            <w:lang w:val="el-GR"/>
          </w:rPr>
          <w:t xml:space="preserve">Η θέση εισαγωγής, λοιπόν, με </w:t>
        </w:r>
      </w:ins>
      <w:ins w:id="6174" w:author="Στάθης Καπ" w:date="2023-03-08T05:24:00Z">
        <w:r w:rsidR="002738E9">
          <w:rPr>
            <w:lang w:val="el-GR"/>
          </w:rPr>
          <w:t>τη</w:t>
        </w:r>
      </w:ins>
      <w:ins w:id="6175" w:author="Στάθης Καπ" w:date="2023-03-08T05:23:00Z">
        <w:r w:rsidR="00DA5168">
          <w:rPr>
            <w:lang w:val="el-GR"/>
          </w:rPr>
          <w:t xml:space="preserve"> μικρότερ</w:t>
        </w:r>
      </w:ins>
      <w:ins w:id="6176" w:author="Στάθης Καπ" w:date="2023-03-08T05:24:00Z">
        <w:r w:rsidR="002738E9">
          <w:rPr>
            <w:lang w:val="el-GR"/>
          </w:rPr>
          <w:t xml:space="preserve">η τιμή του </w:t>
        </w:r>
      </w:ins>
      <w:ins w:id="6177" w:author="Στάθης Καπ" w:date="2023-03-08T05:23:00Z">
        <w:r w:rsidR="00DA5168">
          <w:t>posScore</w:t>
        </w:r>
        <w:r w:rsidR="00DA5168" w:rsidRPr="00DA5168">
          <w:rPr>
            <w:lang w:val="el-GR"/>
            <w:rPrChange w:id="6178" w:author="Στάθης Καπ" w:date="2023-03-08T05:23:00Z">
              <w:rPr/>
            </w:rPrChange>
          </w:rPr>
          <w:t xml:space="preserve"> </w:t>
        </w:r>
        <w:r w:rsidR="00DA5168">
          <w:rPr>
            <w:lang w:val="el-GR"/>
          </w:rPr>
          <w:t xml:space="preserve">θα </w:t>
        </w:r>
      </w:ins>
      <w:ins w:id="6179" w:author="Στάθης Καπ" w:date="2023-03-08T05:24:00Z">
        <w:r w:rsidR="00DA5168">
          <w:rPr>
            <w:lang w:val="el-GR"/>
          </w:rPr>
          <w:t>θεωρηθεί</w:t>
        </w:r>
      </w:ins>
      <w:ins w:id="6180" w:author="Στάθης Καπ" w:date="2023-03-08T05:23:00Z">
        <w:r w:rsidR="00DA5168">
          <w:rPr>
            <w:lang w:val="el-GR"/>
          </w:rPr>
          <w:t xml:space="preserve"> ως</w:t>
        </w:r>
      </w:ins>
      <w:ins w:id="6181" w:author="Στάθης Καπ" w:date="2023-03-08T05:24:00Z">
        <w:r w:rsidR="00DA5168">
          <w:rPr>
            <w:lang w:val="el-GR"/>
          </w:rPr>
          <w:t xml:space="preserve"> η</w:t>
        </w:r>
      </w:ins>
      <w:ins w:id="6182" w:author="Στάθης Καπ" w:date="2023-03-08T05:23:00Z">
        <w:r w:rsidR="00DA5168">
          <w:rPr>
            <w:lang w:val="el-GR"/>
          </w:rPr>
          <w:t xml:space="preserve"> βέλτιστη</w:t>
        </w:r>
      </w:ins>
      <w:ins w:id="6183" w:author="Στάθης Καπ" w:date="2023-03-08T05:24:00Z">
        <w:r w:rsidR="00DA5168">
          <w:rPr>
            <w:lang w:val="el-GR"/>
          </w:rPr>
          <w:t xml:space="preserve"> θέση </w:t>
        </w:r>
      </w:ins>
      <w:ins w:id="6184" w:author="Στάθης Καπ" w:date="2023-03-08T05:23:00Z">
        <w:r w:rsidR="00DA5168">
          <w:rPr>
            <w:lang w:val="el-GR"/>
          </w:rPr>
          <w:t xml:space="preserve">εισαγωγής για τον κόμβο </w:t>
        </w:r>
        <w:r w:rsidR="00DA5168">
          <w:t>j</w:t>
        </w:r>
        <w:r w:rsidR="00DA5168" w:rsidRPr="00DA5168">
          <w:rPr>
            <w:lang w:val="el-GR"/>
            <w:rPrChange w:id="6185" w:author="Στάθης Καπ" w:date="2023-03-08T05:23:00Z">
              <w:rPr/>
            </w:rPrChange>
          </w:rPr>
          <w:t>.</w:t>
        </w:r>
      </w:ins>
    </w:p>
    <w:p w14:paraId="5528D6D6" w14:textId="2E5239A1" w:rsidR="005C6AD6" w:rsidRDefault="005C6AD6">
      <w:pPr>
        <w:pStyle w:val="Heading3"/>
        <w:rPr>
          <w:lang w:val="el-GR"/>
        </w:rPr>
        <w:pPrChange w:id="6186" w:author="Στάθης Καπ" w:date="2023-02-26T00:55:00Z">
          <w:pPr>
            <w:pStyle w:val="Heading3"/>
            <w:numPr>
              <w:numId w:val="4"/>
            </w:numPr>
            <w:ind w:left="1080"/>
          </w:pPr>
        </w:pPrChange>
      </w:pPr>
      <w:bookmarkStart w:id="6187" w:name="_Toc129300384"/>
      <w:r w:rsidRPr="00093B36">
        <w:rPr>
          <w:rPrChange w:id="6188" w:author="Στάθης Καπ" w:date="2023-02-26T00:55:00Z">
            <w:rPr>
              <w:lang w:val="el-GR"/>
            </w:rPr>
          </w:rPrChange>
        </w:rPr>
        <w:t>Προσθήκη</w:t>
      </w:r>
      <w:r>
        <w:rPr>
          <w:lang w:val="el-GR"/>
        </w:rPr>
        <w:t xml:space="preserve"> αρχικών κόμβων</w:t>
      </w:r>
      <w:bookmarkEnd w:id="6187"/>
    </w:p>
    <w:p w14:paraId="449392FB" w14:textId="4AFC6C43" w:rsidR="008A3936" w:rsidRDefault="008C473E" w:rsidP="008A3936">
      <w:pPr>
        <w:rPr>
          <w:lang w:val="el-GR"/>
        </w:rPr>
      </w:pPr>
      <w:r w:rsidRPr="004D7D74">
        <w:rPr>
          <w:lang w:val="el-GR"/>
        </w:rPr>
        <w:t>Στην προσθήκη αρχικών κόμβω</w:t>
      </w:r>
      <w:ins w:id="6189" w:author="Στάθης Καπ" w:date="2023-02-14T21:39:00Z">
        <w:r w:rsidR="009659CD">
          <w:rPr>
            <w:lang w:val="el-GR"/>
          </w:rPr>
          <w:t xml:space="preserve">ν </w:t>
        </w:r>
      </w:ins>
      <w:del w:id="6190"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6191"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6192" w:author="Στάθης Καπ" w:date="2023-02-14T21:39:00Z">
        <w:r w:rsidR="009659CD">
          <w:rPr>
            <w:lang w:val="el-GR"/>
          </w:rPr>
          <w:t>κατασκευής του προηγούμενου διαστήματος</w:t>
        </w:r>
      </w:ins>
      <w:del w:id="6193"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60093E">
      <w:pPr>
        <w:ind w:firstLine="360"/>
        <w:rPr>
          <w:ins w:id="6194" w:author="Στάθης Καπ" w:date="2023-02-14T22:45:00Z"/>
          <w:rFonts w:eastAsiaTheme="minorEastAsia"/>
          <w:lang w:val="el-GR"/>
        </w:rPr>
        <w:pPrChange w:id="6195" w:author="Στάθης Καπ" w:date="2023-03-13T04:23:00Z">
          <w:pPr/>
        </w:pPrChange>
      </w:pPr>
      <w:r w:rsidRPr="005D19C5">
        <w:rPr>
          <w:lang w:val="el-GR"/>
        </w:rPr>
        <w:t>Έστ</w:t>
      </w:r>
      <w:ins w:id="6196" w:author="Στάθης Καπ" w:date="2023-02-14T21:42:00Z">
        <w:r w:rsidR="009659CD">
          <w:rPr>
            <w:lang w:val="el-GR"/>
          </w:rPr>
          <w:t xml:space="preserve">ω </w:t>
        </w:r>
      </w:ins>
      <m:oMath>
        <m:sSub>
          <m:sSubPr>
            <m:ctrlPr>
              <w:ins w:id="6197" w:author="Στάθης Καπ" w:date="2023-02-14T21:59:00Z">
                <w:rPr>
                  <w:rFonts w:ascii="Cambria Math" w:hAnsi="Cambria Math"/>
                  <w:i/>
                  <w:lang w:val="el-GR"/>
                </w:rPr>
              </w:ins>
            </m:ctrlPr>
          </m:sSubPr>
          <m:e>
            <m:r>
              <w:ins w:id="6198" w:author="Στάθης Καπ" w:date="2023-02-14T21:59:00Z">
                <w:rPr>
                  <w:rFonts w:ascii="Cambria Math" w:hAnsi="Cambria Math"/>
                  <w:lang w:val="el-GR"/>
                </w:rPr>
                <m:t>z</m:t>
              </w:ins>
            </m:r>
          </m:e>
          <m:sub>
            <m:r>
              <w:ins w:id="6199" w:author="Στάθης Καπ" w:date="2023-02-14T21:59:00Z">
                <w:rPr>
                  <w:rFonts w:ascii="Cambria Math" w:hAnsi="Cambria Math"/>
                  <w:lang w:val="el-GR"/>
                </w:rPr>
                <m:t>i</m:t>
              </w:ins>
            </m:r>
            <m:r>
              <w:ins w:id="6200" w:author="Στάθης Καπ" w:date="2023-02-14T22:59:00Z">
                <w:rPr>
                  <w:rFonts w:ascii="Cambria Math" w:hAnsi="Cambria Math"/>
                  <w:lang w:val="el-GR"/>
                </w:rPr>
                <m:t>,</m:t>
              </w:ins>
            </m:r>
            <m:r>
              <w:ins w:id="6201" w:author="Στάθης Καπ" w:date="2023-02-14T22:59:00Z">
                <w:rPr>
                  <w:rFonts w:ascii="Cambria Math" w:hAnsi="Cambria Math"/>
                </w:rPr>
                <m:t>j</m:t>
              </w:ins>
            </m:r>
          </m:sub>
        </m:sSub>
      </m:oMath>
      <w:ins w:id="6202" w:author="Στάθης Καπ" w:date="2023-02-14T21:42:00Z">
        <w:r w:rsidR="009659CD" w:rsidRPr="009659CD">
          <w:rPr>
            <w:lang w:val="el-GR"/>
            <w:rPrChange w:id="6203" w:author="Στάθης Καπ" w:date="2023-02-14T21:42:00Z">
              <w:rPr/>
            </w:rPrChange>
          </w:rPr>
          <w:t xml:space="preserve"> </w:t>
        </w:r>
        <w:r w:rsidR="009659CD">
          <w:rPr>
            <w:lang w:val="el-GR"/>
          </w:rPr>
          <w:t xml:space="preserve">ο τελευταίος κόμβος μιας </w:t>
        </w:r>
      </w:ins>
      <w:del w:id="6204"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6205" w:author="Στάθης Καπ" w:date="2023-02-14T21:39:00Z">
        <w:r w:rsidR="004D7D74" w:rsidRPr="005D19C5" w:rsidDel="009659CD">
          <w:rPr>
            <w:lang w:val="el-GR"/>
          </w:rPr>
          <w:delText xml:space="preserve">της </w:delText>
        </w:r>
      </w:del>
      <w:r w:rsidR="004D7D74" w:rsidRPr="005D19C5">
        <w:rPr>
          <w:lang w:val="el-GR"/>
        </w:rPr>
        <w:t>διαδρομής</w:t>
      </w:r>
      <w:ins w:id="6206" w:author="Στάθης Καπ" w:date="2023-02-14T21:39:00Z">
        <w:r w:rsidR="009659CD" w:rsidRPr="009659CD">
          <w:rPr>
            <w:lang w:val="el-GR"/>
            <w:rPrChange w:id="6207" w:author="Στάθης Καπ" w:date="2023-02-14T21:39:00Z">
              <w:rPr/>
            </w:rPrChange>
          </w:rPr>
          <w:t xml:space="preserve"> </w:t>
        </w:r>
      </w:ins>
      <m:oMath>
        <m:sSub>
          <m:sSubPr>
            <m:ctrlPr>
              <w:ins w:id="6208" w:author="Στάθης Καπ" w:date="2023-02-14T21:45:00Z">
                <w:rPr>
                  <w:rFonts w:ascii="Cambria Math" w:hAnsi="Cambria Math"/>
                  <w:i/>
                  <w:lang w:val="el-GR"/>
                </w:rPr>
              </w:ins>
            </m:ctrlPr>
          </m:sSubPr>
          <m:e>
            <m:r>
              <w:ins w:id="6209" w:author="Στάθης Καπ" w:date="2023-02-14T21:45:00Z">
                <w:rPr>
                  <w:rFonts w:ascii="Cambria Math" w:hAnsi="Cambria Math"/>
                  <w:lang w:val="el-GR"/>
                </w:rPr>
                <m:t>R</m:t>
              </w:ins>
            </m:r>
          </m:e>
          <m:sub>
            <m:r>
              <w:ins w:id="6210" w:author="Στάθης Καπ" w:date="2023-02-14T21:45:00Z">
                <w:rPr>
                  <w:rFonts w:ascii="Cambria Math" w:hAnsi="Cambria Math"/>
                  <w:lang w:val="el-GR"/>
                </w:rPr>
                <m:t>i</m:t>
              </w:ins>
            </m:r>
            <m:r>
              <w:ins w:id="6211" w:author="Στάθης Καπ" w:date="2023-02-14T22:35:00Z">
                <w:rPr>
                  <w:rFonts w:ascii="Cambria Math" w:hAnsi="Cambria Math"/>
                  <w:lang w:val="el-GR"/>
                </w:rPr>
                <m:t>,</m:t>
              </w:ins>
            </m:r>
            <m:r>
              <w:ins w:id="6212" w:author="Στάθης Καπ" w:date="2023-02-14T22:35:00Z">
                <w:rPr>
                  <w:rFonts w:ascii="Cambria Math" w:hAnsi="Cambria Math"/>
                </w:rPr>
                <m:t>j</m:t>
              </w:ins>
            </m:r>
          </m:sub>
        </m:sSub>
      </m:oMath>
      <w:r w:rsidR="004D7D74" w:rsidRPr="005D19C5">
        <w:rPr>
          <w:lang w:val="el-GR"/>
        </w:rPr>
        <w:t xml:space="preserve"> </w:t>
      </w:r>
      <w:del w:id="6213" w:author="Στάθης Καπ" w:date="2023-02-14T21:43:00Z">
        <w:r w:rsidR="004D7D74" w:rsidRPr="005D19C5" w:rsidDel="009659CD">
          <w:rPr>
            <w:lang w:val="el-GR"/>
          </w:rPr>
          <w:delText>του</w:delText>
        </w:r>
      </w:del>
      <w:del w:id="6214" w:author="Στάθης Καπ" w:date="2023-02-14T21:42:00Z">
        <w:r w:rsidR="004D7D74" w:rsidRPr="005D19C5" w:rsidDel="009659CD">
          <w:rPr>
            <w:lang w:val="el-GR"/>
          </w:rPr>
          <w:delText xml:space="preserve"> προηγούμενου </w:delText>
        </w:r>
      </w:del>
      <w:del w:id="6215" w:author="Στάθης Καπ" w:date="2023-02-02T18:01:00Z">
        <w:r w:rsidR="004D7D74" w:rsidDel="002F10D4">
          <w:delText>Solution</w:delText>
        </w:r>
        <w:r w:rsidR="004D7D74" w:rsidRPr="005D19C5" w:rsidDel="002F10D4">
          <w:rPr>
            <w:lang w:val="el-GR"/>
          </w:rPr>
          <w:delText xml:space="preserve"> </w:delText>
        </w:r>
      </w:del>
      <w:ins w:id="6216" w:author="Στάθης Καπ" w:date="2023-02-14T21:45:00Z">
        <w:r w:rsidR="009659CD">
          <w:rPr>
            <w:lang w:val="el-GR"/>
          </w:rPr>
          <w:t>με</w:t>
        </w:r>
      </w:ins>
      <w:ins w:id="6217" w:author="Στάθης Καπ" w:date="2023-02-14T21:53:00Z">
        <w:r w:rsidR="000A27F6" w:rsidRPr="000A27F6">
          <w:rPr>
            <w:lang w:val="el-GR"/>
            <w:rPrChange w:id="6218" w:author="Στάθης Καπ" w:date="2023-02-14T21:53:00Z">
              <w:rPr/>
            </w:rPrChange>
          </w:rPr>
          <w:t xml:space="preserve"> </w:t>
        </w:r>
      </w:ins>
      <m:oMath>
        <m:r>
          <w:ins w:id="6219" w:author="Στάθης Καπ" w:date="2023-02-14T21:53:00Z">
            <w:rPr>
              <w:rFonts w:ascii="Cambria Math" w:hAnsi="Cambria Math"/>
            </w:rPr>
            <m:t>i</m:t>
          </w:ins>
        </m:r>
        <m:r>
          <w:ins w:id="6220" w:author="Στάθης Καπ" w:date="2023-02-14T21:53:00Z">
            <w:rPr>
              <w:rFonts w:ascii="Cambria Math" w:hAnsi="Cambria Math"/>
              <w:lang w:val="el-GR"/>
              <w:rPrChange w:id="6221" w:author="Στάθης Καπ" w:date="2023-02-14T21:53:00Z">
                <w:rPr>
                  <w:rFonts w:ascii="Cambria Math" w:hAnsi="Cambria Math"/>
                </w:rPr>
              </w:rPrChange>
            </w:rPr>
            <m:t>∈[1,</m:t>
          </w:ins>
        </m:r>
        <m:r>
          <w:ins w:id="6222" w:author="Στάθης Καπ" w:date="2023-02-14T21:53:00Z">
            <w:rPr>
              <w:rFonts w:ascii="Cambria Math" w:hAnsi="Cambria Math"/>
            </w:rPr>
            <m:t>m</m:t>
          </w:ins>
        </m:r>
        <m:r>
          <w:ins w:id="6223" w:author="Στάθης Καπ" w:date="2023-02-14T21:53:00Z">
            <w:rPr>
              <w:rFonts w:ascii="Cambria Math" w:eastAsiaTheme="minorEastAsia" w:hAnsi="Cambria Math"/>
              <w:lang w:val="el-GR"/>
              <w:rPrChange w:id="6224" w:author="Στάθης Καπ" w:date="2023-02-14T21:53:00Z">
                <w:rPr>
                  <w:rFonts w:ascii="Cambria Math" w:eastAsiaTheme="minorEastAsia" w:hAnsi="Cambria Math"/>
                </w:rPr>
              </w:rPrChange>
            </w:rPr>
            <m:t>]</m:t>
          </w:ins>
        </m:r>
      </m:oMath>
      <w:ins w:id="6225" w:author="Στάθης Καπ" w:date="2023-02-14T21:53:00Z">
        <w:r w:rsidR="000A27F6">
          <w:rPr>
            <w:rFonts w:eastAsiaTheme="minorEastAsia"/>
            <w:lang w:val="el-GR"/>
          </w:rPr>
          <w:t xml:space="preserve"> και </w:t>
        </w:r>
      </w:ins>
      <m:oMath>
        <m:r>
          <w:ins w:id="6226" w:author="Στάθης Καπ" w:date="2023-02-14T21:53:00Z">
            <w:rPr>
              <w:rFonts w:ascii="Cambria Math" w:eastAsiaTheme="minorEastAsia" w:hAnsi="Cambria Math"/>
              <w:lang w:val="el-GR"/>
            </w:rPr>
            <m:t>j∈[</m:t>
          </w:ins>
        </m:r>
        <m:r>
          <w:ins w:id="6227" w:author="Στάθης Καπ" w:date="2023-02-14T21:54:00Z">
            <w:rPr>
              <w:rFonts w:ascii="Cambria Math" w:eastAsiaTheme="minorEastAsia" w:hAnsi="Cambria Math"/>
              <w:lang w:val="el-GR"/>
            </w:rPr>
            <m:t>1,s</m:t>
          </w:ins>
        </m:r>
        <m:r>
          <w:ins w:id="6228" w:author="Στάθης Καπ" w:date="2023-02-14T21:53:00Z">
            <w:rPr>
              <w:rFonts w:ascii="Cambria Math" w:eastAsiaTheme="minorEastAsia" w:hAnsi="Cambria Math"/>
              <w:lang w:val="el-GR"/>
            </w:rPr>
            <m:t>]</m:t>
          </w:ins>
        </m:r>
      </m:oMath>
      <w:del w:id="6229" w:author="Στάθης Καπ" w:date="2023-02-14T21:42:00Z">
        <w:r w:rsidR="004D7D74" w:rsidRPr="005D19C5" w:rsidDel="009659CD">
          <w:rPr>
            <w:lang w:val="el-GR"/>
          </w:rPr>
          <w:delText xml:space="preserve">είναι ο κόμβος </w:delText>
        </w:r>
        <w:r w:rsidR="004D7D74" w:rsidDel="009659CD">
          <w:delText>z</w:delText>
        </w:r>
      </w:del>
      <w:del w:id="6230" w:author="Στάθης Καπ" w:date="2023-02-14T22:36:00Z">
        <w:r w:rsidR="004D7D74" w:rsidRPr="005D19C5" w:rsidDel="002C69A2">
          <w:rPr>
            <w:lang w:val="el-GR"/>
          </w:rPr>
          <w:delText xml:space="preserve">. </w:delText>
        </w:r>
      </w:del>
      <w:ins w:id="6231"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6232" w:author="Στάθης Καπ" w:date="2023-02-14T22:40:00Z">
              <w:rPr>
                <w:rFonts w:eastAsiaTheme="minorEastAsia"/>
              </w:rPr>
            </w:rPrChange>
          </w:rPr>
          <w:t xml:space="preserve">, </w:t>
        </w:r>
        <w:r w:rsidR="004E54EE">
          <w:rPr>
            <w:rFonts w:eastAsiaTheme="minorEastAsia"/>
            <w:lang w:val="el-GR"/>
          </w:rPr>
          <w:t>ο αλγόριθμος</w:t>
        </w:r>
      </w:ins>
      <w:ins w:id="6233" w:author="Στάθης Καπ" w:date="2023-02-14T22:40:00Z">
        <w:r w:rsidR="004E54EE">
          <w:rPr>
            <w:rFonts w:eastAsiaTheme="minorEastAsia"/>
            <w:lang w:val="el-GR"/>
          </w:rPr>
          <w:t xml:space="preserve"> εξετάζει το διάστημα </w:t>
        </w:r>
      </w:ins>
      <m:oMath>
        <m:sSub>
          <m:sSubPr>
            <m:ctrlPr>
              <w:ins w:id="6234" w:author="Στάθης Καπ" w:date="2023-02-14T22:40:00Z">
                <w:rPr>
                  <w:rFonts w:ascii="Cambria Math" w:eastAsiaTheme="minorEastAsia" w:hAnsi="Cambria Math"/>
                  <w:i/>
                  <w:lang w:val="el-GR"/>
                </w:rPr>
              </w:ins>
            </m:ctrlPr>
          </m:sSubPr>
          <m:e>
            <m:r>
              <w:ins w:id="6235" w:author="Στάθης Καπ" w:date="2023-02-14T22:40:00Z">
                <w:rPr>
                  <w:rFonts w:ascii="Cambria Math" w:eastAsiaTheme="minorEastAsia" w:hAnsi="Cambria Math"/>
                  <w:lang w:val="el-GR"/>
                </w:rPr>
                <m:t>I</m:t>
              </w:ins>
            </m:r>
          </m:e>
          <m:sub>
            <m:r>
              <w:ins w:id="6236" w:author="Στάθης Καπ" w:date="2023-02-14T22:42:00Z">
                <w:rPr>
                  <w:rFonts w:ascii="Cambria Math" w:eastAsiaTheme="minorEastAsia" w:hAnsi="Cambria Math"/>
                </w:rPr>
                <m:t>j</m:t>
              </w:ins>
            </m:r>
            <m:r>
              <w:ins w:id="6237" w:author="Στάθης Καπ" w:date="2023-02-14T22:40:00Z">
                <w:rPr>
                  <w:rFonts w:ascii="Cambria Math" w:eastAsiaTheme="minorEastAsia" w:hAnsi="Cambria Math"/>
                  <w:lang w:val="el-GR"/>
                </w:rPr>
                <m:t>+1</m:t>
              </w:ins>
            </m:r>
          </m:sub>
        </m:sSub>
      </m:oMath>
      <w:ins w:id="6238" w:author="Στάθης Καπ" w:date="2023-02-14T22:40:00Z">
        <w:r w:rsidR="004E54EE">
          <w:rPr>
            <w:rFonts w:eastAsiaTheme="minorEastAsia"/>
            <w:lang w:val="el-GR"/>
          </w:rPr>
          <w:t>. Αρχικά θα θεωρηθεί ως υποψήφιος αρχικός κόμβος</w:t>
        </w:r>
      </w:ins>
      <w:ins w:id="6239" w:author="Στάθης Καπ" w:date="2023-02-14T22:41:00Z">
        <w:r w:rsidR="004E54EE" w:rsidRPr="004E54EE">
          <w:rPr>
            <w:rFonts w:eastAsiaTheme="minorEastAsia"/>
            <w:lang w:val="el-GR"/>
            <w:rPrChange w:id="6240" w:author="Στάθης Καπ" w:date="2023-02-14T22:41:00Z">
              <w:rPr>
                <w:rFonts w:eastAsiaTheme="minorEastAsia"/>
              </w:rPr>
            </w:rPrChange>
          </w:rPr>
          <w:t xml:space="preserve"> (</w:t>
        </w:r>
      </w:ins>
      <m:oMath>
        <m:sSub>
          <m:sSubPr>
            <m:ctrlPr>
              <w:ins w:id="6241" w:author="Στάθης Καπ" w:date="2023-02-14T22:46:00Z">
                <w:rPr>
                  <w:rFonts w:ascii="Cambria Math" w:eastAsiaTheme="minorEastAsia" w:hAnsi="Cambria Math"/>
                  <w:i/>
                  <w:lang w:val="el-GR"/>
                </w:rPr>
              </w:ins>
            </m:ctrlPr>
          </m:sSubPr>
          <m:e>
            <m:r>
              <w:ins w:id="6242" w:author="Στάθης Καπ" w:date="2023-02-14T22:46:00Z">
                <w:rPr>
                  <w:rFonts w:ascii="Cambria Math" w:eastAsiaTheme="minorEastAsia" w:hAnsi="Cambria Math"/>
                  <w:lang w:val="el-GR"/>
                </w:rPr>
                <m:t>c</m:t>
              </w:ins>
            </m:r>
          </m:e>
          <m:sub>
            <m:r>
              <w:ins w:id="6243" w:author="Στάθης Καπ" w:date="2023-02-14T22:46:00Z">
                <w:rPr>
                  <w:rFonts w:ascii="Cambria Math" w:eastAsiaTheme="minorEastAsia" w:hAnsi="Cambria Math"/>
                  <w:lang w:val="el-GR"/>
                </w:rPr>
                <m:t>i,j</m:t>
              </w:ins>
            </m:r>
            <m:r>
              <w:ins w:id="6244" w:author="Στάθης Καπ" w:date="2023-02-14T22:54:00Z">
                <w:rPr>
                  <w:rFonts w:ascii="Cambria Math" w:eastAsiaTheme="minorEastAsia" w:hAnsi="Cambria Math"/>
                  <w:lang w:val="el-GR"/>
                </w:rPr>
                <m:t>+1</m:t>
              </w:ins>
            </m:r>
          </m:sub>
        </m:sSub>
      </m:oMath>
      <w:ins w:id="6245" w:author="Στάθης Καπ" w:date="2023-02-14T22:41:00Z">
        <w:r w:rsidR="004E54EE" w:rsidRPr="004E54EE">
          <w:rPr>
            <w:rFonts w:eastAsiaTheme="minorEastAsia"/>
            <w:lang w:val="el-GR"/>
            <w:rPrChange w:id="6246" w:author="Στάθης Καπ" w:date="2023-02-14T22:41:00Z">
              <w:rPr>
                <w:rFonts w:eastAsiaTheme="minorEastAsia"/>
              </w:rPr>
            </w:rPrChange>
          </w:rPr>
          <w:t>)</w:t>
        </w:r>
      </w:ins>
      <w:ins w:id="6247" w:author="Στάθης Καπ" w:date="2023-02-14T22:40:00Z">
        <w:r w:rsidR="004E54EE">
          <w:rPr>
            <w:rFonts w:eastAsiaTheme="minorEastAsia"/>
            <w:lang w:val="el-GR"/>
          </w:rPr>
          <w:t xml:space="preserve"> </w:t>
        </w:r>
      </w:ins>
      <w:ins w:id="6248" w:author="Στάθης Καπ" w:date="2023-02-14T22:41:00Z">
        <w:r w:rsidR="004E54EE">
          <w:rPr>
            <w:rFonts w:eastAsiaTheme="minorEastAsia"/>
            <w:lang w:val="el-GR"/>
          </w:rPr>
          <w:t xml:space="preserve">της διαδρομής </w:t>
        </w:r>
      </w:ins>
      <w:ins w:id="6249" w:author="Στάθης Καπ" w:date="2023-02-14T22:00:00Z">
        <w:r w:rsidR="004E531B">
          <w:rPr>
            <w:lang w:val="el-GR"/>
          </w:rPr>
          <w:t xml:space="preserve"> </w:t>
        </w:r>
      </w:ins>
      <m:oMath>
        <m:sSub>
          <m:sSubPr>
            <m:ctrlPr>
              <w:ins w:id="6250" w:author="Στάθης Καπ" w:date="2023-02-14T22:41:00Z">
                <w:rPr>
                  <w:rFonts w:ascii="Cambria Math" w:hAnsi="Cambria Math"/>
                  <w:i/>
                  <w:lang w:val="el-GR"/>
                </w:rPr>
              </w:ins>
            </m:ctrlPr>
          </m:sSubPr>
          <m:e>
            <m:r>
              <w:ins w:id="6251" w:author="Στάθης Καπ" w:date="2023-02-14T22:41:00Z">
                <w:rPr>
                  <w:rFonts w:ascii="Cambria Math" w:hAnsi="Cambria Math"/>
                  <w:lang w:val="el-GR"/>
                </w:rPr>
                <m:t>R</m:t>
              </w:ins>
            </m:r>
          </m:e>
          <m:sub>
            <m:r>
              <w:ins w:id="6252" w:author="Στάθης Καπ" w:date="2023-02-14T22:41:00Z">
                <w:rPr>
                  <w:rFonts w:ascii="Cambria Math" w:hAnsi="Cambria Math"/>
                  <w:lang w:val="el-GR"/>
                </w:rPr>
                <m:t>i,j+1</m:t>
              </w:ins>
            </m:r>
          </m:sub>
        </m:sSub>
      </m:oMath>
      <w:ins w:id="6253" w:author="Στάθης Καπ" w:date="2023-02-14T22:42:00Z">
        <w:r w:rsidR="004E54EE">
          <w:rPr>
            <w:rFonts w:eastAsiaTheme="minorEastAsia"/>
            <w:lang w:val="el-GR"/>
          </w:rPr>
          <w:t xml:space="preserve"> </w:t>
        </w:r>
      </w:ins>
      <w:ins w:id="6254" w:author="Στάθης Καπ" w:date="2023-02-14T22:48:00Z">
        <w:r w:rsidR="004E54EE">
          <w:rPr>
            <w:rFonts w:eastAsiaTheme="minorEastAsia"/>
            <w:lang w:val="el-GR"/>
          </w:rPr>
          <w:t>ένας κλώνος τ</w:t>
        </w:r>
      </w:ins>
      <w:ins w:id="6255" w:author="Στάθης Καπ" w:date="2023-02-14T22:42:00Z">
        <w:r w:rsidR="004E54EE">
          <w:rPr>
            <w:rFonts w:eastAsiaTheme="minorEastAsia"/>
            <w:lang w:val="el-GR"/>
          </w:rPr>
          <w:t>ο</w:t>
        </w:r>
      </w:ins>
      <w:ins w:id="6256" w:author="Στάθης Καπ" w:date="2023-02-14T22:48:00Z">
        <w:r w:rsidR="004E54EE">
          <w:rPr>
            <w:rFonts w:eastAsiaTheme="minorEastAsia"/>
            <w:lang w:val="el-GR"/>
          </w:rPr>
          <w:t>υ</w:t>
        </w:r>
      </w:ins>
      <w:ins w:id="6257" w:author="Στάθης Καπ" w:date="2023-02-14T22:42:00Z">
        <w:r w:rsidR="004E54EE">
          <w:rPr>
            <w:rFonts w:eastAsiaTheme="minorEastAsia"/>
            <w:lang w:val="el-GR"/>
          </w:rPr>
          <w:t xml:space="preserve"> κόμβο</w:t>
        </w:r>
      </w:ins>
      <w:ins w:id="6258" w:author="Στάθης Καπ" w:date="2023-02-14T22:48:00Z">
        <w:r w:rsidR="004E54EE">
          <w:rPr>
            <w:rFonts w:eastAsiaTheme="minorEastAsia"/>
            <w:lang w:val="el-GR"/>
          </w:rPr>
          <w:t>υ</w:t>
        </w:r>
      </w:ins>
      <w:ins w:id="6259" w:author="Στάθης Καπ" w:date="2023-02-14T22:42:00Z">
        <w:r w:rsidR="004E54EE" w:rsidRPr="004E54EE">
          <w:rPr>
            <w:rFonts w:eastAsiaTheme="minorEastAsia"/>
            <w:lang w:val="el-GR"/>
            <w:rPrChange w:id="6260" w:author="Στάθης Καπ" w:date="2023-02-14T22:43:00Z">
              <w:rPr>
                <w:rFonts w:eastAsiaTheme="minorEastAsia"/>
              </w:rPr>
            </w:rPrChange>
          </w:rPr>
          <w:t xml:space="preserve"> </w:t>
        </w:r>
      </w:ins>
      <m:oMath>
        <m:sSub>
          <m:sSubPr>
            <m:ctrlPr>
              <w:ins w:id="6261" w:author="Στάθης Καπ" w:date="2023-02-14T22:43:00Z">
                <w:rPr>
                  <w:rFonts w:ascii="Cambria Math" w:eastAsiaTheme="minorEastAsia" w:hAnsi="Cambria Math"/>
                  <w:i/>
                  <w:lang w:val="el-GR"/>
                </w:rPr>
              </w:ins>
            </m:ctrlPr>
          </m:sSubPr>
          <m:e>
            <m:r>
              <w:ins w:id="6262" w:author="Στάθης Καπ" w:date="2023-02-14T22:43:00Z">
                <w:rPr>
                  <w:rFonts w:ascii="Cambria Math" w:eastAsiaTheme="minorEastAsia" w:hAnsi="Cambria Math"/>
                </w:rPr>
                <m:t>z</m:t>
              </w:ins>
            </m:r>
            <m:ctrlPr>
              <w:ins w:id="6263" w:author="Στάθης Καπ" w:date="2023-02-14T22:43:00Z">
                <w:rPr>
                  <w:rFonts w:ascii="Cambria Math" w:eastAsiaTheme="minorEastAsia" w:hAnsi="Cambria Math"/>
                  <w:i/>
                </w:rPr>
              </w:ins>
            </m:ctrlPr>
          </m:e>
          <m:sub>
            <m:r>
              <w:ins w:id="6264" w:author="Στάθης Καπ" w:date="2023-02-14T22:43:00Z">
                <w:rPr>
                  <w:rFonts w:ascii="Cambria Math" w:eastAsiaTheme="minorEastAsia" w:hAnsi="Cambria Math"/>
                </w:rPr>
                <m:t>i</m:t>
              </w:ins>
            </m:r>
            <m:r>
              <w:ins w:id="6265" w:author="Στάθης Καπ" w:date="2023-02-14T22:59:00Z">
                <w:rPr>
                  <w:rFonts w:ascii="Cambria Math" w:eastAsiaTheme="minorEastAsia" w:hAnsi="Cambria Math"/>
                  <w:lang w:val="el-GR"/>
                  <w:rPrChange w:id="6266" w:author="Στάθης Καπ" w:date="2023-02-15T23:09:00Z">
                    <w:rPr>
                      <w:rFonts w:ascii="Cambria Math" w:eastAsiaTheme="minorEastAsia" w:hAnsi="Cambria Math"/>
                    </w:rPr>
                  </w:rPrChange>
                </w:rPr>
                <m:t>,</m:t>
              </w:ins>
            </m:r>
            <m:r>
              <w:ins w:id="6267" w:author="Στάθης Καπ" w:date="2023-02-14T22:59:00Z">
                <w:rPr>
                  <w:rFonts w:ascii="Cambria Math" w:eastAsiaTheme="minorEastAsia" w:hAnsi="Cambria Math"/>
                </w:rPr>
                <m:t>j</m:t>
              </w:ins>
            </m:r>
          </m:sub>
        </m:sSub>
      </m:oMath>
      <w:ins w:id="6268" w:author="Στάθης Καπ" w:date="2023-02-14T22:43:00Z">
        <w:r w:rsidR="004E54EE">
          <w:rPr>
            <w:rFonts w:eastAsiaTheme="minorEastAsia"/>
            <w:lang w:val="el-GR"/>
          </w:rPr>
          <w:t xml:space="preserve"> του διαστήματος </w:t>
        </w:r>
      </w:ins>
      <m:oMath>
        <m:sSub>
          <m:sSubPr>
            <m:ctrlPr>
              <w:ins w:id="6269" w:author="Στάθης Καπ" w:date="2023-02-14T22:43:00Z">
                <w:rPr>
                  <w:rFonts w:ascii="Cambria Math" w:eastAsiaTheme="minorEastAsia" w:hAnsi="Cambria Math"/>
                  <w:i/>
                  <w:lang w:val="el-GR"/>
                </w:rPr>
              </w:ins>
            </m:ctrlPr>
          </m:sSubPr>
          <m:e>
            <m:r>
              <w:ins w:id="6270" w:author="Στάθης Καπ" w:date="2023-02-14T22:43:00Z">
                <w:rPr>
                  <w:rFonts w:ascii="Cambria Math" w:eastAsiaTheme="minorEastAsia" w:hAnsi="Cambria Math"/>
                  <w:lang w:val="el-GR"/>
                </w:rPr>
                <m:t>I</m:t>
              </w:ins>
            </m:r>
          </m:e>
          <m:sub>
            <m:r>
              <w:ins w:id="6271" w:author="Στάθης Καπ" w:date="2023-02-14T22:43:00Z">
                <w:rPr>
                  <w:rFonts w:ascii="Cambria Math" w:eastAsiaTheme="minorEastAsia" w:hAnsi="Cambria Math"/>
                </w:rPr>
                <m:t>j</m:t>
              </w:ins>
            </m:r>
          </m:sub>
        </m:sSub>
      </m:oMath>
      <w:ins w:id="6272" w:author="Στάθης Καπ" w:date="2023-02-14T22:43:00Z">
        <w:r w:rsidR="004E54EE">
          <w:rPr>
            <w:rFonts w:eastAsiaTheme="minorEastAsia"/>
            <w:lang w:val="el-GR"/>
          </w:rPr>
          <w:t xml:space="preserve">. Για να είναι </w:t>
        </w:r>
      </w:ins>
      <w:ins w:id="6273" w:author="Στάθης Καπ" w:date="2023-02-14T22:44:00Z">
        <w:r w:rsidR="004E54EE">
          <w:rPr>
            <w:rFonts w:eastAsiaTheme="minorEastAsia"/>
            <w:lang w:val="el-GR"/>
          </w:rPr>
          <w:t>έγκυρη</w:t>
        </w:r>
      </w:ins>
      <w:ins w:id="6274" w:author="Στάθης Καπ" w:date="2023-02-14T22:43:00Z">
        <w:r w:rsidR="004E54EE">
          <w:rPr>
            <w:rFonts w:eastAsiaTheme="minorEastAsia"/>
            <w:lang w:val="el-GR"/>
          </w:rPr>
          <w:t xml:space="preserve"> η εισαγωγή του κόμβου </w:t>
        </w:r>
      </w:ins>
      <m:oMath>
        <m:sSub>
          <m:sSubPr>
            <m:ctrlPr>
              <w:ins w:id="6275" w:author="Στάθης Καπ" w:date="2023-02-14T22:44:00Z">
                <w:rPr>
                  <w:rFonts w:ascii="Cambria Math" w:eastAsiaTheme="minorEastAsia" w:hAnsi="Cambria Math"/>
                  <w:i/>
                  <w:lang w:val="el-GR"/>
                </w:rPr>
              </w:ins>
            </m:ctrlPr>
          </m:sSubPr>
          <m:e>
            <m:r>
              <w:ins w:id="6276" w:author="Στάθης Καπ" w:date="2023-02-14T22:54:00Z">
                <w:rPr>
                  <w:rFonts w:ascii="Cambria Math" w:eastAsiaTheme="minorEastAsia" w:hAnsi="Cambria Math"/>
                  <w:lang w:val="el-GR"/>
                </w:rPr>
                <m:t>c</m:t>
              </w:ins>
            </m:r>
          </m:e>
          <m:sub>
            <m:r>
              <w:ins w:id="6277" w:author="Στάθης Καπ" w:date="2023-02-14T22:44:00Z">
                <w:rPr>
                  <w:rFonts w:ascii="Cambria Math" w:eastAsiaTheme="minorEastAsia" w:hAnsi="Cambria Math"/>
                  <w:lang w:val="el-GR"/>
                </w:rPr>
                <m:t>i</m:t>
              </w:ins>
            </m:r>
            <m:r>
              <w:ins w:id="6278" w:author="Στάθης Καπ" w:date="2023-02-14T22:54:00Z">
                <w:rPr>
                  <w:rFonts w:ascii="Cambria Math" w:eastAsiaTheme="minorEastAsia" w:hAnsi="Cambria Math"/>
                  <w:lang w:val="el-GR"/>
                </w:rPr>
                <m:t>,j+1</m:t>
              </w:ins>
            </m:r>
          </m:sub>
        </m:sSub>
      </m:oMath>
      <w:ins w:id="6279" w:author="Στάθης Καπ" w:date="2023-02-14T22:44:00Z">
        <w:r w:rsidR="004E54EE">
          <w:rPr>
            <w:rFonts w:eastAsiaTheme="minorEastAsia"/>
            <w:lang w:val="el-GR"/>
          </w:rPr>
          <w:t xml:space="preserve"> στην αρχή του </w:t>
        </w:r>
      </w:ins>
      <m:oMath>
        <m:sSub>
          <m:sSubPr>
            <m:ctrlPr>
              <w:ins w:id="6280" w:author="Στάθης Καπ" w:date="2023-02-14T22:45:00Z">
                <w:rPr>
                  <w:rFonts w:ascii="Cambria Math" w:hAnsi="Cambria Math"/>
                  <w:i/>
                  <w:lang w:val="el-GR"/>
                </w:rPr>
              </w:ins>
            </m:ctrlPr>
          </m:sSubPr>
          <m:e>
            <m:r>
              <w:ins w:id="6281" w:author="Στάθης Καπ" w:date="2023-02-14T22:45:00Z">
                <w:rPr>
                  <w:rFonts w:ascii="Cambria Math" w:hAnsi="Cambria Math"/>
                  <w:lang w:val="el-GR"/>
                </w:rPr>
                <m:t>R</m:t>
              </w:ins>
            </m:r>
          </m:e>
          <m:sub>
            <m:r>
              <w:ins w:id="6282" w:author="Στάθης Καπ" w:date="2023-02-14T22:45:00Z">
                <w:rPr>
                  <w:rFonts w:ascii="Cambria Math" w:hAnsi="Cambria Math"/>
                  <w:lang w:val="el-GR"/>
                </w:rPr>
                <m:t>i,j+1</m:t>
              </w:ins>
            </m:r>
          </m:sub>
        </m:sSub>
      </m:oMath>
      <w:ins w:id="6283" w:author="Στάθης Καπ" w:date="2023-02-14T22:42:00Z">
        <w:r w:rsidR="004E54EE">
          <w:rPr>
            <w:rFonts w:eastAsiaTheme="minorEastAsia"/>
            <w:lang w:val="el-GR"/>
          </w:rPr>
          <w:t xml:space="preserve"> </w:t>
        </w:r>
      </w:ins>
      <w:ins w:id="6284"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6285" w:author="Στάθης Καπ" w:date="2023-02-14T22:46:00Z"/>
          <w:rFonts w:eastAsiaTheme="minorEastAsia"/>
          <w:lang w:val="el-GR"/>
        </w:rPr>
      </w:pPr>
      <w:ins w:id="6286" w:author="Στάθης Καπ" w:date="2023-02-14T22:45:00Z">
        <w:r>
          <w:rPr>
            <w:rFonts w:eastAsiaTheme="minorEastAsia"/>
            <w:lang w:val="el-GR"/>
          </w:rPr>
          <w:t xml:space="preserve">Δεν παραβιάζονται οι χρόνοι του </w:t>
        </w:r>
      </w:ins>
      <m:oMath>
        <m:sSub>
          <m:sSubPr>
            <m:ctrlPr>
              <w:ins w:id="6287" w:author="Στάθης Καπ" w:date="2023-02-14T22:46:00Z">
                <w:rPr>
                  <w:rFonts w:ascii="Cambria Math" w:eastAsiaTheme="minorEastAsia" w:hAnsi="Cambria Math"/>
                  <w:i/>
                  <w:lang w:val="el-GR"/>
                </w:rPr>
              </w:ins>
            </m:ctrlPr>
          </m:sSubPr>
          <m:e>
            <m:r>
              <w:ins w:id="6288" w:author="Στάθης Καπ" w:date="2023-02-14T22:46:00Z">
                <w:rPr>
                  <w:rFonts w:ascii="Cambria Math" w:eastAsiaTheme="minorEastAsia" w:hAnsi="Cambria Math"/>
                  <w:lang w:val="el-GR"/>
                </w:rPr>
                <m:t>c</m:t>
              </w:ins>
            </m:r>
          </m:e>
          <m:sub>
            <m:r>
              <w:ins w:id="6289" w:author="Στάθης Καπ" w:date="2023-02-14T22:46:00Z">
                <w:rPr>
                  <w:rFonts w:ascii="Cambria Math" w:eastAsiaTheme="minorEastAsia" w:hAnsi="Cambria Math"/>
                  <w:lang w:val="el-GR"/>
                </w:rPr>
                <m:t>i</m:t>
              </w:ins>
            </m:r>
            <m:r>
              <w:ins w:id="6290" w:author="Στάθης Καπ" w:date="2023-02-14T22:49:00Z">
                <w:rPr>
                  <w:rFonts w:ascii="Cambria Math" w:eastAsiaTheme="minorEastAsia" w:hAnsi="Cambria Math"/>
                  <w:lang w:val="el-GR"/>
                </w:rPr>
                <m:t>,</m:t>
              </w:ins>
            </m:r>
            <m:r>
              <w:ins w:id="6291" w:author="Στάθης Καπ" w:date="2023-02-14T22:46:00Z">
                <w:rPr>
                  <w:rFonts w:ascii="Cambria Math" w:eastAsiaTheme="minorEastAsia" w:hAnsi="Cambria Math"/>
                  <w:lang w:val="el-GR"/>
                </w:rPr>
                <m:t>j</m:t>
              </w:ins>
            </m:r>
            <m:r>
              <w:ins w:id="6292"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6293" w:author="Στάθης Καπ" w:date="2023-02-14T22:49:00Z"/>
          <w:rFonts w:eastAsiaTheme="minorEastAsia"/>
          <w:lang w:val="el-GR"/>
        </w:rPr>
      </w:pPr>
      <w:ins w:id="6294"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6295" w:author="Στάθης Καπ" w:date="2023-02-14T22:47:00Z">
                <w:rPr>
                  <w:rFonts w:ascii="Cambria Math" w:eastAsiaTheme="minorEastAsia" w:hAnsi="Cambria Math"/>
                  <w:i/>
                  <w:lang w:val="el-GR"/>
                </w:rPr>
              </w:ins>
            </m:ctrlPr>
          </m:sSubPr>
          <m:e>
            <m:r>
              <w:ins w:id="6296" w:author="Στάθης Καπ" w:date="2023-02-14T22:47:00Z">
                <w:rPr>
                  <w:rFonts w:ascii="Cambria Math" w:eastAsiaTheme="minorEastAsia" w:hAnsi="Cambria Math"/>
                  <w:lang w:val="el-GR"/>
                </w:rPr>
                <m:t>c</m:t>
              </w:ins>
            </m:r>
          </m:e>
          <m:sub>
            <m:r>
              <w:ins w:id="6297" w:author="Στάθης Καπ" w:date="2023-02-14T22:47:00Z">
                <w:rPr>
                  <w:rFonts w:ascii="Cambria Math" w:eastAsiaTheme="minorEastAsia" w:hAnsi="Cambria Math"/>
                  <w:lang w:val="el-GR"/>
                </w:rPr>
                <m:t>i</m:t>
              </w:ins>
            </m:r>
            <m:r>
              <w:ins w:id="6298" w:author="Στάθης Καπ" w:date="2023-02-14T22:49:00Z">
                <w:rPr>
                  <w:rFonts w:ascii="Cambria Math" w:eastAsiaTheme="minorEastAsia" w:hAnsi="Cambria Math"/>
                  <w:lang w:val="el-GR"/>
                </w:rPr>
                <m:t>,</m:t>
              </w:ins>
            </m:r>
            <m:r>
              <w:ins w:id="6299" w:author="Στάθης Καπ" w:date="2023-02-14T22:47:00Z">
                <w:rPr>
                  <w:rFonts w:ascii="Cambria Math" w:eastAsiaTheme="minorEastAsia" w:hAnsi="Cambria Math"/>
                  <w:lang w:val="el-GR"/>
                </w:rPr>
                <m:t>j</m:t>
              </w:ins>
            </m:r>
            <m:r>
              <w:ins w:id="6300" w:author="Στάθης Καπ" w:date="2023-02-14T22:55:00Z">
                <w:rPr>
                  <w:rFonts w:ascii="Cambria Math" w:eastAsiaTheme="minorEastAsia" w:hAnsi="Cambria Math"/>
                  <w:lang w:val="el-GR"/>
                </w:rPr>
                <m:t>+1</m:t>
              </w:ins>
            </m:r>
          </m:sub>
        </m:sSub>
      </m:oMath>
      <w:ins w:id="6301" w:author="Στάθης Καπ" w:date="2023-02-14T22:47:00Z">
        <w:r>
          <w:rPr>
            <w:rFonts w:eastAsiaTheme="minorEastAsia"/>
            <w:lang w:val="el-GR"/>
          </w:rPr>
          <w:t xml:space="preserve"> δε</w:t>
        </w:r>
      </w:ins>
      <w:ins w:id="6302" w:author="Στάθης Καπ" w:date="2023-02-14T22:48:00Z">
        <w:r>
          <w:rPr>
            <w:rFonts w:eastAsiaTheme="minorEastAsia"/>
            <w:lang w:val="el-GR"/>
          </w:rPr>
          <w:t>ν παραβιάζει τους χρονικούς περιορισμούς των κόμβων που έπονται</w:t>
        </w:r>
      </w:ins>
    </w:p>
    <w:p w14:paraId="08E9A24A" w14:textId="454D4D23" w:rsidR="007A5C11" w:rsidRPr="0060093E" w:rsidRDefault="007A5C11" w:rsidP="007A5C11">
      <w:pPr>
        <w:rPr>
          <w:ins w:id="6303" w:author="Στάθης Καπ" w:date="2023-02-14T22:45:00Z"/>
          <w:rFonts w:eastAsiaTheme="minorEastAsia"/>
          <w:lang w:val="el-GR"/>
          <w:rPrChange w:id="6304" w:author="Στάθης Καπ" w:date="2023-03-13T04:23:00Z">
            <w:rPr>
              <w:ins w:id="6305" w:author="Στάθης Καπ" w:date="2023-02-14T22:45:00Z"/>
              <w:lang w:val="el-GR"/>
            </w:rPr>
          </w:rPrChange>
        </w:rPr>
      </w:pPr>
      <w:ins w:id="6306" w:author="Στάθης Καπ" w:date="2023-02-14T22:49:00Z">
        <w:r>
          <w:rPr>
            <w:rFonts w:eastAsiaTheme="minorEastAsia"/>
            <w:lang w:val="el-GR"/>
          </w:rPr>
          <w:t xml:space="preserve">Ο κόμβος </w:t>
        </w:r>
      </w:ins>
      <m:oMath>
        <m:sSub>
          <m:sSubPr>
            <m:ctrlPr>
              <w:ins w:id="6307" w:author="Στάθης Καπ" w:date="2023-02-14T22:49:00Z">
                <w:rPr>
                  <w:rFonts w:ascii="Cambria Math" w:eastAsiaTheme="minorEastAsia" w:hAnsi="Cambria Math"/>
                  <w:i/>
                  <w:lang w:val="el-GR"/>
                </w:rPr>
              </w:ins>
            </m:ctrlPr>
          </m:sSubPr>
          <m:e>
            <m:r>
              <w:ins w:id="6308" w:author="Στάθης Καπ" w:date="2023-02-14T22:49:00Z">
                <w:rPr>
                  <w:rFonts w:ascii="Cambria Math" w:eastAsiaTheme="minorEastAsia" w:hAnsi="Cambria Math"/>
                  <w:lang w:val="el-GR"/>
                </w:rPr>
                <m:t>c</m:t>
              </w:ins>
            </m:r>
          </m:e>
          <m:sub>
            <m:r>
              <w:ins w:id="6309" w:author="Στάθης Καπ" w:date="2023-02-14T22:50:00Z">
                <w:rPr>
                  <w:rFonts w:ascii="Cambria Math" w:eastAsiaTheme="minorEastAsia" w:hAnsi="Cambria Math"/>
                  <w:lang w:val="el-GR"/>
                </w:rPr>
                <m:t>i,j</m:t>
              </w:ins>
            </m:r>
            <m:r>
              <w:ins w:id="6310" w:author="Στάθης Καπ" w:date="2023-02-14T22:55:00Z">
                <w:rPr>
                  <w:rFonts w:ascii="Cambria Math" w:eastAsiaTheme="minorEastAsia" w:hAnsi="Cambria Math"/>
                  <w:lang w:val="el-GR"/>
                </w:rPr>
                <m:t>+1</m:t>
              </w:ins>
            </m:r>
          </m:sub>
        </m:sSub>
      </m:oMath>
      <w:ins w:id="6311" w:author="Στάθης Καπ" w:date="2023-02-14T22:50:00Z">
        <w:r>
          <w:rPr>
            <w:rFonts w:eastAsiaTheme="minorEastAsia"/>
            <w:lang w:val="el-GR"/>
          </w:rPr>
          <w:t xml:space="preserve"> θεωρείται ουδέτερος κόμβος, καθώς έχει μηδενική διάρκεια επίσκεψης</w:t>
        </w:r>
      </w:ins>
      <w:ins w:id="6312"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6313" w:author="Στάθης Καπ" w:date="2023-02-14T22:51:00Z">
                <w:rPr>
                  <w:rFonts w:ascii="Cambria Math" w:eastAsiaTheme="minorEastAsia" w:hAnsi="Cambria Math"/>
                  <w:i/>
                  <w:lang w:val="el-GR"/>
                </w:rPr>
              </w:ins>
            </m:ctrlPr>
          </m:sSubPr>
          <m:e>
            <m:r>
              <w:ins w:id="6314" w:author="Στάθης Καπ" w:date="2023-02-14T22:51:00Z">
                <w:rPr>
                  <w:rFonts w:ascii="Cambria Math" w:eastAsiaTheme="minorEastAsia" w:hAnsi="Cambria Math"/>
                  <w:lang w:val="el-GR"/>
                </w:rPr>
                <m:t>I</m:t>
              </w:ins>
            </m:r>
          </m:e>
          <m:sub>
            <m:r>
              <w:ins w:id="6315" w:author="Στάθης Καπ" w:date="2023-02-14T22:51:00Z">
                <w:rPr>
                  <w:rFonts w:ascii="Cambria Math" w:eastAsiaTheme="minorEastAsia" w:hAnsi="Cambria Math"/>
                  <w:lang w:val="el-GR"/>
                </w:rPr>
                <m:t>j</m:t>
              </w:ins>
            </m:r>
            <m:r>
              <w:ins w:id="6316" w:author="Στάθης Καπ" w:date="2023-02-14T22:55:00Z">
                <w:rPr>
                  <w:rFonts w:ascii="Cambria Math" w:eastAsiaTheme="minorEastAsia" w:hAnsi="Cambria Math"/>
                  <w:lang w:val="el-GR"/>
                </w:rPr>
                <m:t>+1</m:t>
              </w:ins>
            </m:r>
          </m:sub>
        </m:sSub>
      </m:oMath>
      <w:ins w:id="6317" w:author="Στάθης Καπ" w:date="2023-02-14T22:51:00Z">
        <w:r w:rsidRPr="007A5C11">
          <w:rPr>
            <w:rFonts w:eastAsiaTheme="minorEastAsia"/>
            <w:lang w:val="el-GR"/>
            <w:rPrChange w:id="6318" w:author="Στάθης Καπ" w:date="2023-02-14T22:51:00Z">
              <w:rPr>
                <w:rFonts w:eastAsiaTheme="minorEastAsia"/>
              </w:rPr>
            </w:rPrChange>
          </w:rPr>
          <w:t>.</w:t>
        </w:r>
      </w:ins>
      <w:ins w:id="6319" w:author="Στάθης Καπ" w:date="2023-02-14T22:52:00Z">
        <w:r w:rsidRPr="007A5C11">
          <w:rPr>
            <w:rFonts w:eastAsiaTheme="minorEastAsia"/>
            <w:lang w:val="el-GR"/>
            <w:rPrChange w:id="6320"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6321" w:author="Στάθης Καπ" w:date="2023-02-14T22:52:00Z">
                <w:rPr>
                  <w:rFonts w:ascii="Cambria Math" w:eastAsiaTheme="minorEastAsia" w:hAnsi="Cambria Math"/>
                  <w:i/>
                  <w:lang w:val="el-GR"/>
                </w:rPr>
              </w:ins>
            </m:ctrlPr>
          </m:sSubPr>
          <m:e>
            <m:r>
              <w:ins w:id="6322" w:author="Στάθης Καπ" w:date="2023-02-14T22:52:00Z">
                <w:rPr>
                  <w:rFonts w:ascii="Cambria Math" w:eastAsiaTheme="minorEastAsia" w:hAnsi="Cambria Math"/>
                  <w:lang w:val="el-GR"/>
                </w:rPr>
                <m:t>c</m:t>
              </w:ins>
            </m:r>
          </m:e>
          <m:sub>
            <m:r>
              <w:ins w:id="6323" w:author="Στάθης Καπ" w:date="2023-02-14T22:52:00Z">
                <w:rPr>
                  <w:rFonts w:ascii="Cambria Math" w:eastAsiaTheme="minorEastAsia" w:hAnsi="Cambria Math"/>
                  <w:lang w:val="el-GR"/>
                </w:rPr>
                <m:t>i,j</m:t>
              </w:ins>
            </m:r>
            <m:r>
              <w:ins w:id="6324" w:author="Στάθης Καπ" w:date="2023-02-14T22:55:00Z">
                <w:rPr>
                  <w:rFonts w:ascii="Cambria Math" w:eastAsiaTheme="minorEastAsia" w:hAnsi="Cambria Math"/>
                  <w:lang w:val="el-GR"/>
                </w:rPr>
                <m:t>+1</m:t>
              </w:ins>
            </m:r>
          </m:sub>
        </m:sSub>
      </m:oMath>
      <w:ins w:id="6325" w:author="Στάθης Καπ" w:date="2023-02-14T22:52:00Z">
        <w:r>
          <w:rPr>
            <w:rFonts w:eastAsiaTheme="minorEastAsia"/>
            <w:lang w:val="el-GR"/>
          </w:rPr>
          <w:t>.</w:t>
        </w:r>
      </w:ins>
      <w:ins w:id="6326" w:author="Στάθης Καπ" w:date="2023-03-13T04:23:00Z">
        <w:r w:rsidR="0060093E" w:rsidRPr="006C3DDB">
          <w:rPr>
            <w:rFonts w:eastAsiaTheme="minorEastAsia"/>
            <w:lang w:val="el-GR"/>
            <w:rPrChange w:id="6327" w:author="Στάθης Καπ" w:date="2023-03-13T04:34:00Z">
              <w:rPr>
                <w:rFonts w:eastAsiaTheme="minorEastAsia"/>
              </w:rPr>
            </w:rPrChange>
          </w:rPr>
          <w:t xml:space="preserve"> </w:t>
        </w:r>
      </w:ins>
      <w:ins w:id="6328" w:author="Στάθης Καπ" w:date="2023-02-14T22:58:00Z">
        <w:r>
          <w:rPr>
            <w:rFonts w:eastAsiaTheme="minorEastAsia"/>
            <w:lang w:val="el-GR"/>
          </w:rPr>
          <w:t>Παρ ’όλα</w:t>
        </w:r>
      </w:ins>
      <w:ins w:id="6329" w:author="Στάθης Καπ" w:date="2023-02-14T22:53:00Z">
        <w:r>
          <w:rPr>
            <w:rFonts w:eastAsiaTheme="minorEastAsia"/>
            <w:lang w:val="el-GR"/>
          </w:rPr>
          <w:t xml:space="preserve"> αυτά το </w:t>
        </w:r>
      </w:ins>
      <m:oMath>
        <m:sSub>
          <m:sSubPr>
            <m:ctrlPr>
              <w:ins w:id="6330" w:author="Στάθης Καπ" w:date="2023-02-14T22:54:00Z">
                <w:rPr>
                  <w:rFonts w:ascii="Cambria Math" w:eastAsiaTheme="minorEastAsia" w:hAnsi="Cambria Math"/>
                  <w:i/>
                  <w:lang w:val="el-GR"/>
                </w:rPr>
              </w:ins>
            </m:ctrlPr>
          </m:sSubPr>
          <m:e>
            <m:r>
              <w:ins w:id="6331" w:author="Στάθης Καπ" w:date="2023-02-14T22:54:00Z">
                <w:rPr>
                  <w:rFonts w:ascii="Cambria Math" w:eastAsiaTheme="minorEastAsia" w:hAnsi="Cambria Math"/>
                  <w:lang w:val="el-GR"/>
                </w:rPr>
                <m:t>c</m:t>
              </w:ins>
            </m:r>
          </m:e>
          <m:sub>
            <m:r>
              <w:ins w:id="6332" w:author="Στάθης Καπ" w:date="2023-02-14T22:54:00Z">
                <w:rPr>
                  <w:rFonts w:ascii="Cambria Math" w:eastAsiaTheme="minorEastAsia" w:hAnsi="Cambria Math"/>
                  <w:lang w:val="el-GR"/>
                </w:rPr>
                <m:t>i,j</m:t>
              </w:ins>
            </m:r>
            <m:r>
              <w:ins w:id="6333" w:author="Στάθης Καπ" w:date="2023-02-14T22:55:00Z">
                <w:rPr>
                  <w:rFonts w:ascii="Cambria Math" w:eastAsiaTheme="minorEastAsia" w:hAnsi="Cambria Math"/>
                  <w:lang w:val="el-GR"/>
                </w:rPr>
                <m:t>+1</m:t>
              </w:ins>
            </m:r>
          </m:sub>
        </m:sSub>
      </m:oMath>
      <w:ins w:id="6334" w:author="Στάθης Καπ" w:date="2023-02-14T22:54:00Z">
        <w:r>
          <w:rPr>
            <w:rFonts w:eastAsiaTheme="minorEastAsia"/>
            <w:lang w:val="el-GR"/>
          </w:rPr>
          <w:t xml:space="preserve"> διατηρεί τις συντεταγμένες του </w:t>
        </w:r>
      </w:ins>
      <m:oMath>
        <m:sSub>
          <m:sSubPr>
            <m:ctrlPr>
              <w:ins w:id="6335" w:author="Στάθης Καπ" w:date="2023-02-14T22:55:00Z">
                <w:rPr>
                  <w:rFonts w:ascii="Cambria Math" w:eastAsiaTheme="minorEastAsia" w:hAnsi="Cambria Math"/>
                  <w:i/>
                  <w:lang w:val="el-GR"/>
                </w:rPr>
              </w:ins>
            </m:ctrlPr>
          </m:sSubPr>
          <m:e>
            <m:r>
              <w:ins w:id="6336" w:author="Στάθης Καπ" w:date="2023-02-14T22:55:00Z">
                <w:rPr>
                  <w:rFonts w:ascii="Cambria Math" w:eastAsiaTheme="minorEastAsia" w:hAnsi="Cambria Math"/>
                  <w:lang w:val="el-GR"/>
                </w:rPr>
                <m:t>z</m:t>
              </w:ins>
            </m:r>
          </m:e>
          <m:sub>
            <m:r>
              <w:ins w:id="6337" w:author="Στάθης Καπ" w:date="2023-02-14T22:55:00Z">
                <w:rPr>
                  <w:rFonts w:ascii="Cambria Math" w:eastAsiaTheme="minorEastAsia" w:hAnsi="Cambria Math"/>
                  <w:lang w:val="el-GR"/>
                </w:rPr>
                <m:t>i</m:t>
              </w:ins>
            </m:r>
            <m:r>
              <w:ins w:id="6338" w:author="Στάθης Καπ" w:date="2023-02-14T23:00:00Z">
                <w:rPr>
                  <w:rFonts w:ascii="Cambria Math" w:eastAsiaTheme="minorEastAsia" w:hAnsi="Cambria Math"/>
                  <w:lang w:val="el-GR"/>
                </w:rPr>
                <m:t>,j</m:t>
              </w:ins>
            </m:r>
          </m:sub>
        </m:sSub>
      </m:oMath>
      <w:ins w:id="6339" w:author="Στάθης Καπ" w:date="2023-02-14T22:55:00Z">
        <w:r>
          <w:rPr>
            <w:rFonts w:eastAsiaTheme="minorEastAsia"/>
            <w:lang w:val="el-GR"/>
          </w:rPr>
          <w:t xml:space="preserve"> </w:t>
        </w:r>
      </w:ins>
      <w:ins w:id="6340" w:author="Στάθης Καπ" w:date="2023-02-14T22:56:00Z">
        <w:r>
          <w:rPr>
            <w:rFonts w:eastAsiaTheme="minorEastAsia"/>
            <w:lang w:val="el-GR"/>
          </w:rPr>
          <w:t xml:space="preserve">οπότε ο χρόνος ταξιδιού από τον </w:t>
        </w:r>
      </w:ins>
      <m:oMath>
        <m:sSub>
          <m:sSubPr>
            <m:ctrlPr>
              <w:ins w:id="6341" w:author="Στάθης Καπ" w:date="2023-02-14T22:56:00Z">
                <w:rPr>
                  <w:rFonts w:ascii="Cambria Math" w:eastAsiaTheme="minorEastAsia" w:hAnsi="Cambria Math"/>
                  <w:i/>
                  <w:lang w:val="el-GR"/>
                </w:rPr>
              </w:ins>
            </m:ctrlPr>
          </m:sSubPr>
          <m:e>
            <m:r>
              <w:ins w:id="6342" w:author="Στάθης Καπ" w:date="2023-02-14T22:56:00Z">
                <w:rPr>
                  <w:rFonts w:ascii="Cambria Math" w:eastAsiaTheme="minorEastAsia" w:hAnsi="Cambria Math"/>
                  <w:lang w:val="el-GR"/>
                </w:rPr>
                <m:t>c</m:t>
              </w:ins>
            </m:r>
          </m:e>
          <m:sub>
            <m:r>
              <w:ins w:id="6343" w:author="Στάθης Καπ" w:date="2023-02-14T22:56:00Z">
                <w:rPr>
                  <w:rFonts w:ascii="Cambria Math" w:eastAsiaTheme="minorEastAsia" w:hAnsi="Cambria Math"/>
                  <w:lang w:val="el-GR"/>
                </w:rPr>
                <m:t>i,j+1</m:t>
              </w:ins>
            </m:r>
          </m:sub>
        </m:sSub>
      </m:oMath>
      <w:ins w:id="6344" w:author="Στάθης Καπ" w:date="2023-02-14T22:56:00Z">
        <w:r>
          <w:rPr>
            <w:rFonts w:eastAsiaTheme="minorEastAsia"/>
            <w:lang w:val="el-GR"/>
          </w:rPr>
          <w:t xml:space="preserve"> προς τον τρέχων αρχικό κόμβο της διαδρομής </w:t>
        </w:r>
      </w:ins>
      <m:oMath>
        <m:sSub>
          <m:sSubPr>
            <m:ctrlPr>
              <w:ins w:id="6345" w:author="Στάθης Καπ" w:date="2023-02-14T22:56:00Z">
                <w:rPr>
                  <w:rFonts w:ascii="Cambria Math" w:eastAsiaTheme="minorEastAsia" w:hAnsi="Cambria Math"/>
                  <w:i/>
                  <w:lang w:val="el-GR"/>
                </w:rPr>
              </w:ins>
            </m:ctrlPr>
          </m:sSubPr>
          <m:e>
            <m:r>
              <w:ins w:id="6346" w:author="Στάθης Καπ" w:date="2023-02-14T22:56:00Z">
                <w:rPr>
                  <w:rFonts w:ascii="Cambria Math" w:eastAsiaTheme="minorEastAsia" w:hAnsi="Cambria Math"/>
                  <w:lang w:val="el-GR"/>
                </w:rPr>
                <m:t>R</m:t>
              </w:ins>
            </m:r>
          </m:e>
          <m:sub>
            <m:r>
              <w:ins w:id="6347" w:author="Στάθης Καπ" w:date="2023-02-14T22:56:00Z">
                <w:rPr>
                  <w:rFonts w:ascii="Cambria Math" w:eastAsiaTheme="minorEastAsia" w:hAnsi="Cambria Math"/>
                  <w:lang w:val="el-GR"/>
                </w:rPr>
                <m:t>i,j</m:t>
              </w:ins>
            </m:r>
            <m:r>
              <w:ins w:id="6348" w:author="Στάθης Καπ" w:date="2023-02-14T22:57:00Z">
                <w:rPr>
                  <w:rFonts w:ascii="Cambria Math" w:eastAsiaTheme="minorEastAsia" w:hAnsi="Cambria Math"/>
                  <w:lang w:val="el-GR"/>
                </w:rPr>
                <m:t>+1</m:t>
              </w:ins>
            </m:r>
          </m:sub>
        </m:sSub>
      </m:oMath>
      <w:ins w:id="6349" w:author="Στάθης Καπ" w:date="2023-02-14T22:57:00Z">
        <w:r>
          <w:rPr>
            <w:rFonts w:eastAsiaTheme="minorEastAsia"/>
            <w:lang w:val="el-GR"/>
          </w:rPr>
          <w:t xml:space="preserve"> θα προκαλέσει μια ολίσθηση των χρόνων άφιξης, αναχώρησης </w:t>
        </w:r>
      </w:ins>
      <w:ins w:id="6350" w:author="Στάθης Καπ" w:date="2023-02-14T22:58:00Z">
        <w:r>
          <w:rPr>
            <w:rFonts w:eastAsiaTheme="minorEastAsia"/>
            <w:lang w:val="el-GR"/>
          </w:rPr>
          <w:t>κ.λπ.</w:t>
        </w:r>
      </w:ins>
      <w:ins w:id="6351" w:author="Στάθης Καπ" w:date="2023-02-14T22:57:00Z">
        <w:r>
          <w:rPr>
            <w:rFonts w:eastAsiaTheme="minorEastAsia"/>
            <w:lang w:val="el-GR"/>
          </w:rPr>
          <w:t xml:space="preserve"> των </w:t>
        </w:r>
      </w:ins>
      <w:ins w:id="6352" w:author="Στάθης Καπ" w:date="2023-02-14T22:58:00Z">
        <w:r>
          <w:rPr>
            <w:rFonts w:eastAsiaTheme="minorEastAsia"/>
            <w:lang w:val="el-GR"/>
          </w:rPr>
          <w:t xml:space="preserve">υπόλοιπων κόμβων της διαδρομής </w:t>
        </w:r>
      </w:ins>
      <m:oMath>
        <m:sSub>
          <m:sSubPr>
            <m:ctrlPr>
              <w:ins w:id="6353" w:author="Στάθης Καπ" w:date="2023-02-14T22:58:00Z">
                <w:rPr>
                  <w:rFonts w:ascii="Cambria Math" w:eastAsiaTheme="minorEastAsia" w:hAnsi="Cambria Math"/>
                  <w:i/>
                  <w:lang w:val="el-GR"/>
                </w:rPr>
              </w:ins>
            </m:ctrlPr>
          </m:sSubPr>
          <m:e>
            <m:r>
              <w:ins w:id="6354" w:author="Στάθης Καπ" w:date="2023-02-14T22:58:00Z">
                <w:rPr>
                  <w:rFonts w:ascii="Cambria Math" w:eastAsiaTheme="minorEastAsia" w:hAnsi="Cambria Math"/>
                  <w:lang w:val="el-GR"/>
                </w:rPr>
                <m:t>R</m:t>
              </w:ins>
            </m:r>
          </m:e>
          <m:sub>
            <m:r>
              <w:ins w:id="6355" w:author="Στάθης Καπ" w:date="2023-02-14T22:58:00Z">
                <w:rPr>
                  <w:rFonts w:ascii="Cambria Math" w:eastAsiaTheme="minorEastAsia" w:hAnsi="Cambria Math"/>
                  <w:lang w:val="el-GR"/>
                </w:rPr>
                <m:t>i,j+1</m:t>
              </w:ins>
            </m:r>
          </m:sub>
        </m:sSub>
      </m:oMath>
      <w:ins w:id="6356"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6357"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6358" w:author="Στάθης Καπ" w:date="2023-02-14T23:02:00Z">
        <w:r w:rsidR="00FE275F">
          <w:rPr>
            <w:rFonts w:eastAsiaTheme="minorEastAsia"/>
            <w:lang w:val="el-GR"/>
          </w:rPr>
          <w:t xml:space="preserve">αφαιρείται ο αρχικός κόμβος της διαδρομής </w:t>
        </w:r>
      </w:ins>
      <m:oMath>
        <m:sSub>
          <m:sSubPr>
            <m:ctrlPr>
              <w:ins w:id="6359" w:author="Στάθης Καπ" w:date="2023-02-14T23:02:00Z">
                <w:rPr>
                  <w:rFonts w:ascii="Cambria Math" w:eastAsiaTheme="minorEastAsia" w:hAnsi="Cambria Math"/>
                  <w:i/>
                  <w:lang w:val="el-GR"/>
                </w:rPr>
              </w:ins>
            </m:ctrlPr>
          </m:sSubPr>
          <m:e>
            <m:r>
              <w:ins w:id="6360" w:author="Στάθης Καπ" w:date="2023-02-14T23:02:00Z">
                <w:rPr>
                  <w:rFonts w:ascii="Cambria Math" w:eastAsiaTheme="minorEastAsia" w:hAnsi="Cambria Math"/>
                  <w:lang w:val="el-GR"/>
                </w:rPr>
                <m:t>R</m:t>
              </w:ins>
            </m:r>
          </m:e>
          <m:sub>
            <m:r>
              <w:ins w:id="6361" w:author="Στάθης Καπ" w:date="2023-02-14T23:02:00Z">
                <w:rPr>
                  <w:rFonts w:ascii="Cambria Math" w:eastAsiaTheme="minorEastAsia" w:hAnsi="Cambria Math"/>
                  <w:lang w:val="el-GR"/>
                </w:rPr>
                <m:t>i,j</m:t>
              </w:ins>
            </m:r>
          </m:sub>
        </m:sSub>
      </m:oMath>
      <w:ins w:id="6362"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6363" w:author="Στάθης Καπ" w:date="2023-02-14T23:03:00Z">
              <w:rPr>
                <w:rFonts w:eastAsiaTheme="minorEastAsia"/>
              </w:rPr>
            </w:rPrChange>
          </w:rPr>
          <w:t xml:space="preserve"> </w:t>
        </w:r>
      </w:ins>
      <w:ins w:id="6364" w:author="Στάθης Καπ" w:date="2023-02-14T23:03:00Z">
        <w:r w:rsidR="00FE275F">
          <w:rPr>
            <w:rFonts w:eastAsiaTheme="minorEastAsia"/>
            <w:lang w:val="el-GR"/>
          </w:rPr>
          <w:t xml:space="preserve">του διαστήματος </w:t>
        </w:r>
      </w:ins>
      <m:oMath>
        <m:sSub>
          <m:sSubPr>
            <m:ctrlPr>
              <w:ins w:id="6365" w:author="Στάθης Καπ" w:date="2023-02-14T23:03:00Z">
                <w:rPr>
                  <w:rFonts w:ascii="Cambria Math" w:eastAsiaTheme="minorEastAsia" w:hAnsi="Cambria Math"/>
                  <w:i/>
                  <w:lang w:val="el-GR"/>
                </w:rPr>
              </w:ins>
            </m:ctrlPr>
          </m:sSubPr>
          <m:e>
            <m:r>
              <w:ins w:id="6366" w:author="Στάθης Καπ" w:date="2023-02-14T23:03:00Z">
                <w:rPr>
                  <w:rFonts w:ascii="Cambria Math" w:eastAsiaTheme="minorEastAsia" w:hAnsi="Cambria Math"/>
                  <w:lang w:val="el-GR"/>
                </w:rPr>
                <m:t>I</m:t>
              </w:ins>
            </m:r>
          </m:e>
          <m:sub>
            <m:r>
              <w:ins w:id="6367" w:author="Στάθης Καπ" w:date="2023-02-14T23:03:00Z">
                <w:rPr>
                  <w:rFonts w:ascii="Cambria Math" w:eastAsiaTheme="minorEastAsia" w:hAnsi="Cambria Math"/>
                  <w:lang w:val="el-GR"/>
                </w:rPr>
                <m:t>j+1</m:t>
              </w:ins>
            </m:r>
          </m:sub>
        </m:sSub>
      </m:oMath>
      <w:ins w:id="6368" w:author="Στάθης Καπ" w:date="2023-02-14T22:59:00Z">
        <w:r w:rsidR="00881D02">
          <w:rPr>
            <w:rFonts w:eastAsiaTheme="minorEastAsia"/>
            <w:lang w:val="el-GR"/>
          </w:rPr>
          <w:t xml:space="preserve"> </w:t>
        </w:r>
      </w:ins>
      <w:ins w:id="6369" w:author="Στάθης Καπ" w:date="2023-02-14T23:03:00Z">
        <w:r w:rsidR="00FE275F" w:rsidRPr="00FE275F">
          <w:rPr>
            <w:rFonts w:eastAsiaTheme="minorEastAsia"/>
            <w:lang w:val="el-GR"/>
            <w:rPrChange w:id="6370" w:author="Στάθης Καπ" w:date="2023-02-14T23:03:00Z">
              <w:rPr>
                <w:rFonts w:eastAsiaTheme="minorEastAsia"/>
              </w:rPr>
            </w:rPrChange>
          </w:rPr>
          <w:t>.</w:t>
        </w:r>
      </w:ins>
    </w:p>
    <w:p w14:paraId="56738131" w14:textId="77D5B273" w:rsidR="00E609DD" w:rsidRPr="006444E0" w:rsidRDefault="004D7D74" w:rsidP="0060093E">
      <w:pPr>
        <w:ind w:firstLine="720"/>
        <w:rPr>
          <w:ins w:id="6371" w:author="Στάθης Καπ" w:date="2023-02-02T18:06:00Z"/>
          <w:lang w:val="el-GR"/>
        </w:rPr>
        <w:pPrChange w:id="6372" w:author="Στάθης Καπ" w:date="2023-03-13T04:23:00Z">
          <w:pPr/>
        </w:pPrChange>
      </w:pPr>
      <w:del w:id="6373" w:author="Στάθης Καπ" w:date="2023-02-14T23:03:00Z">
        <w:r w:rsidRPr="005D19C5" w:rsidDel="00FE275F">
          <w:rPr>
            <w:lang w:val="el-GR"/>
          </w:rPr>
          <w:delText xml:space="preserve">Δεν </w:delText>
        </w:r>
      </w:del>
      <w:del w:id="6374" w:author="Στάθης Καπ" w:date="2023-02-01T06:01:00Z">
        <w:r w:rsidRPr="005D19C5">
          <w:rPr>
            <w:lang w:val="el-GR"/>
          </w:rPr>
          <w:delText>μπορούμε</w:delText>
        </w:r>
      </w:del>
      <w:del w:id="6375" w:author="Στάθης Καπ" w:date="2023-02-14T23:03:00Z">
        <w:r w:rsidRPr="005D19C5" w:rsidDel="00FE275F">
          <w:rPr>
            <w:lang w:val="el-GR"/>
          </w:rPr>
          <w:delText xml:space="preserve"> να </w:delText>
        </w:r>
      </w:del>
      <w:del w:id="6376" w:author="Στάθης Καπ" w:date="2023-02-01T06:01:00Z">
        <w:r w:rsidRPr="005D19C5">
          <w:rPr>
            <w:lang w:val="el-GR"/>
          </w:rPr>
          <w:delText>εισάγουμε</w:delText>
        </w:r>
      </w:del>
      <w:del w:id="6377" w:author="Στάθης Καπ" w:date="2023-02-14T23:03:00Z">
        <w:r w:rsidRPr="005D19C5" w:rsidDel="00FE275F">
          <w:rPr>
            <w:lang w:val="el-GR"/>
          </w:rPr>
          <w:delText xml:space="preserve"> αυθαίρετα </w:delText>
        </w:r>
      </w:del>
      <w:del w:id="6378"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6379" w:author="Στάθης Καπ" w:date="2023-02-14T23:03:00Z">
        <w:r w:rsidRPr="005D19C5" w:rsidDel="00FE275F">
          <w:rPr>
            <w:lang w:val="el-GR"/>
          </w:rPr>
          <w:delText xml:space="preserve"> διαδρομή και να </w:delText>
        </w:r>
      </w:del>
      <w:del w:id="6380" w:author="Στάθης Καπ" w:date="2023-02-01T06:01:00Z">
        <w:r w:rsidRPr="005D19C5">
          <w:rPr>
            <w:lang w:val="el-GR"/>
          </w:rPr>
          <w:delText xml:space="preserve">ξεκινήσουμε το </w:delText>
        </w:r>
        <w:r>
          <w:delText>construction</w:delText>
        </w:r>
        <w:r w:rsidRPr="005D19C5">
          <w:rPr>
            <w:lang w:val="el-GR"/>
          </w:rPr>
          <w:delText>.</w:delText>
        </w:r>
      </w:del>
      <w:del w:id="6381"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6382" w:author="Στάθης Καπ" w:date="2023-02-01T06:01:00Z">
        <w:r w:rsidRPr="005D19C5">
          <w:rPr>
            <w:lang w:val="el-GR"/>
          </w:rPr>
          <w:delText xml:space="preserve">βάζουμε έναν καινούριο κόμβο, είτε στην αρχή της </w:delText>
        </w:r>
      </w:del>
      <w:del w:id="6383" w:author="Στάθης Καπ" w:date="2023-02-14T23:03:00Z">
        <w:r w:rsidRPr="005D19C5" w:rsidDel="00FE275F">
          <w:rPr>
            <w:lang w:val="el-GR"/>
          </w:rPr>
          <w:delText xml:space="preserve">διαδρομής, </w:delText>
        </w:r>
      </w:del>
      <w:del w:id="6384" w:author="Στάθης Καπ" w:date="2023-02-01T06:01:00Z">
        <w:r w:rsidRPr="005D19C5">
          <w:rPr>
            <w:lang w:val="el-GR"/>
          </w:rPr>
          <w:delText xml:space="preserve">είτε στη μέση, είτε στο τέλος </w:delText>
        </w:r>
      </w:del>
      <w:del w:id="6385" w:author="Στάθης Καπ" w:date="2023-02-14T23:03:00Z">
        <w:r w:rsidRPr="005D19C5" w:rsidDel="00FE275F">
          <w:rPr>
            <w:lang w:val="el-GR"/>
          </w:rPr>
          <w:delText xml:space="preserve">πρέπει </w:delText>
        </w:r>
      </w:del>
      <w:del w:id="6386" w:author="Στάθης Καπ" w:date="2023-02-01T06:01:00Z">
        <w:r w:rsidRPr="005D19C5">
          <w:rPr>
            <w:lang w:val="el-GR"/>
          </w:rPr>
          <w:delText xml:space="preserve">να βεβαιωθούμε ότι </w:delText>
        </w:r>
      </w:del>
      <w:del w:id="6387" w:author="Στάθης Καπ" w:date="2023-02-14T23:03:00Z">
        <w:r w:rsidRPr="005D19C5" w:rsidDel="00FE275F">
          <w:rPr>
            <w:lang w:val="el-GR"/>
          </w:rPr>
          <w:delText xml:space="preserve">η διαδρομή </w:delText>
        </w:r>
      </w:del>
      <w:del w:id="6388" w:author="Στάθης Καπ" w:date="2023-02-01T06:01:00Z">
        <w:r w:rsidRPr="005D19C5">
          <w:rPr>
            <w:lang w:val="el-GR"/>
          </w:rPr>
          <w:delText>συνεχίζει</w:delText>
        </w:r>
      </w:del>
      <w:del w:id="6389" w:author="Στάθης Καπ" w:date="2023-02-14T23:03:00Z">
        <w:r w:rsidRPr="005D19C5" w:rsidDel="00FE275F">
          <w:rPr>
            <w:lang w:val="el-GR"/>
          </w:rPr>
          <w:delText xml:space="preserve"> να είναι έγκυρη</w:delText>
        </w:r>
      </w:del>
      <w:del w:id="6390"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6391" w:author="Στάθης Καπ" w:date="2023-02-14T23:03:00Z">
        <w:r w:rsidRPr="005D19C5" w:rsidDel="00FE275F">
          <w:rPr>
            <w:lang w:val="el-GR"/>
          </w:rPr>
          <w:delText xml:space="preserve"> Για </w:delText>
        </w:r>
      </w:del>
      <w:del w:id="6392" w:author="Στάθης Καπ" w:date="2023-02-01T06:01:00Z">
        <w:r w:rsidRPr="005D19C5">
          <w:rPr>
            <w:lang w:val="el-GR"/>
          </w:rPr>
          <w:delText>να επιτευχθεί</w:delText>
        </w:r>
      </w:del>
      <w:del w:id="6393"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6394" w:author="Στάθης Καπ" w:date="2023-02-02T18:02:00Z">
        <w:r w:rsidRPr="005D19C5" w:rsidDel="00E609DD">
          <w:rPr>
            <w:lang w:val="el-GR"/>
          </w:rPr>
          <w:delText xml:space="preserve"> της διαδρομής</w:delText>
        </w:r>
      </w:del>
      <w:del w:id="6395" w:author="Στάθης Καπ" w:date="2023-02-14T23:03:00Z">
        <w:r w:rsidRPr="005D19C5" w:rsidDel="00FE275F">
          <w:rPr>
            <w:lang w:val="el-GR"/>
          </w:rPr>
          <w:delText xml:space="preserve"> </w:delText>
        </w:r>
      </w:del>
      <w:del w:id="6396" w:author="Στάθης Καπ" w:date="2023-02-01T06:01:00Z">
        <w:r w:rsidRPr="005D19C5">
          <w:rPr>
            <w:lang w:val="el-GR"/>
          </w:rPr>
          <w:delText xml:space="preserve">μέχρι η </w:delText>
        </w:r>
      </w:del>
      <w:del w:id="6397" w:author="Στάθης Καπ" w:date="2023-02-14T23:03:00Z">
        <w:r w:rsidRPr="005D19C5" w:rsidDel="00FE275F">
          <w:rPr>
            <w:lang w:val="el-GR"/>
          </w:rPr>
          <w:delText xml:space="preserve">εισαγωγή </w:delText>
        </w:r>
      </w:del>
      <w:ins w:id="6398" w:author="Στάθης Καπ" w:date="2023-02-02T18:04:00Z">
        <w:r w:rsidR="00E609DD">
          <w:rPr>
            <w:lang w:val="el-GR"/>
          </w:rPr>
          <w:t xml:space="preserve">Έστω λοιπόν ένα πρόβλημα </w:t>
        </w:r>
      </w:ins>
      <w:ins w:id="6399" w:author="Στάθης Καπ" w:date="2023-02-14T23:03:00Z">
        <w:r w:rsidR="00FE275F">
          <w:t>T</w:t>
        </w:r>
      </w:ins>
      <w:ins w:id="6400" w:author="Στάθης Καπ" w:date="2023-02-02T18:04:00Z">
        <w:r w:rsidR="00E609DD">
          <w:t>OPTW</w:t>
        </w:r>
        <w:r w:rsidR="00E609DD" w:rsidRPr="00E609DD">
          <w:rPr>
            <w:lang w:val="el-GR"/>
            <w:rPrChange w:id="6401" w:author="Στάθης Καπ" w:date="2023-02-02T18:04:00Z">
              <w:rPr/>
            </w:rPrChange>
          </w:rPr>
          <w:t xml:space="preserve"> </w:t>
        </w:r>
        <w:r w:rsidR="00E609DD">
          <w:rPr>
            <w:lang w:val="el-GR"/>
          </w:rPr>
          <w:t>που έχει χωριστεί σε 2 διαστήματα</w:t>
        </w:r>
      </w:ins>
      <w:ins w:id="6402" w:author="Στάθης Καπ" w:date="2023-02-02T18:05:00Z">
        <w:r w:rsidR="00E609DD">
          <w:rPr>
            <w:lang w:val="el-GR"/>
          </w:rPr>
          <w:t xml:space="preserve"> Α και </w:t>
        </w:r>
      </w:ins>
      <w:ins w:id="6403" w:author="Στάθης Καπ" w:date="2023-02-02T18:09:00Z">
        <w:r w:rsidR="00771290">
          <w:rPr>
            <w:lang w:val="el-GR"/>
          </w:rPr>
          <w:t xml:space="preserve">Β και μια χρονική στιγμή </w:t>
        </w:r>
        <w:r w:rsidR="00771290">
          <w:t>t</w:t>
        </w:r>
        <w:r w:rsidR="00771290" w:rsidRPr="00771290">
          <w:rPr>
            <w:lang w:val="el-GR"/>
            <w:rPrChange w:id="6404"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4D0DB850" w:rsidR="008D021C" w:rsidRDefault="003F04A6">
      <w:pPr>
        <w:keepNext/>
        <w:jc w:val="center"/>
        <w:rPr>
          <w:ins w:id="6405" w:author="Στάθης Καπ" w:date="2023-02-07T22:28:00Z"/>
        </w:rPr>
        <w:pPrChange w:id="6406" w:author="Στάθης Καπ" w:date="2023-02-07T22:28:00Z">
          <w:pPr>
            <w:jc w:val="center"/>
          </w:pPr>
        </w:pPrChange>
      </w:pPr>
      <w:ins w:id="6407" w:author="Στάθης Καπ" w:date="2023-03-07T03:46:00Z">
        <w:r>
          <w:rPr>
            <w:noProof/>
          </w:rPr>
          <w:drawing>
            <wp:inline distT="0" distB="0" distL="0" distR="0" wp14:anchorId="2264C1DC" wp14:editId="39FEC369">
              <wp:extent cx="3316406" cy="102428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8552" cy="1037306"/>
                      </a:xfrm>
                      <a:prstGeom prst="rect">
                        <a:avLst/>
                      </a:prstGeom>
                    </pic:spPr>
                  </pic:pic>
                </a:graphicData>
              </a:graphic>
            </wp:inline>
          </w:drawing>
        </w:r>
      </w:ins>
    </w:p>
    <w:p w14:paraId="4AF52765" w14:textId="539C346A" w:rsidR="00FB12EA" w:rsidRPr="00FB12EA" w:rsidRDefault="00FB12EA" w:rsidP="008A3936">
      <w:pPr>
        <w:rPr>
          <w:ins w:id="6408" w:author="Στάθης Καπ" w:date="2023-02-14T23:05:00Z"/>
          <w:i/>
          <w:lang w:val="el-GR"/>
          <w:rPrChange w:id="6409" w:author="Στάθης Καπ" w:date="2023-02-14T23:07:00Z">
            <w:rPr>
              <w:ins w:id="6410" w:author="Στάθης Καπ" w:date="2023-02-14T23:05:00Z"/>
              <w:lang w:val="el-GR"/>
            </w:rPr>
          </w:rPrChange>
        </w:rPr>
      </w:pPr>
      <w:ins w:id="6411" w:author="Στάθης Καπ" w:date="2023-02-14T23:05:00Z">
        <w:r>
          <w:rPr>
            <w:lang w:val="el-GR"/>
          </w:rPr>
          <w:t>Η προεργασία που π</w:t>
        </w:r>
      </w:ins>
      <w:ins w:id="6412" w:author="Στάθης Καπ" w:date="2023-02-14T23:06:00Z">
        <w:r>
          <w:rPr>
            <w:lang w:val="el-GR"/>
          </w:rPr>
          <w:t xml:space="preserve">εριεγράφηκε παραπάνω, εφαρμόζεται σε κάθε διαδρομή </w:t>
        </w:r>
      </w:ins>
      <w:ins w:id="6413" w:author="Στάθης Καπ" w:date="2023-03-13T03:09:00Z">
        <w:r w:rsidR="00BE268B">
          <w:rPr>
            <w:lang w:val="el-GR"/>
          </w:rPr>
          <w:t xml:space="preserve">του </w:t>
        </w:r>
      </w:ins>
      <w:ins w:id="6414" w:author="Στάθης Καπ" w:date="2023-03-13T03:10:00Z">
        <w:r w:rsidR="00BE268B">
          <w:rPr>
            <w:lang w:val="el-GR"/>
          </w:rPr>
          <w:t>υποπροβλήματος σειριακά</w:t>
        </w:r>
      </w:ins>
      <w:ins w:id="6415" w:author="Στάθης Καπ" w:date="2023-02-14T23:06:00Z">
        <w:r>
          <w:rPr>
            <w:lang w:val="el-GR"/>
          </w:rPr>
          <w:t xml:space="preserve">. Οπότε αρχικά θα εξεταστεί η διαδρομή </w:t>
        </w:r>
      </w:ins>
      <m:oMath>
        <m:sSub>
          <m:sSubPr>
            <m:ctrlPr>
              <w:ins w:id="6416" w:author="Στάθης Καπ" w:date="2023-02-14T23:06:00Z">
                <w:rPr>
                  <w:rFonts w:ascii="Cambria Math" w:hAnsi="Cambria Math"/>
                  <w:i/>
                  <w:lang w:val="el-GR"/>
                </w:rPr>
              </w:ins>
            </m:ctrlPr>
          </m:sSubPr>
          <m:e>
            <m:r>
              <w:ins w:id="6417" w:author="Στάθης Καπ" w:date="2023-02-14T23:06:00Z">
                <w:rPr>
                  <w:rFonts w:ascii="Cambria Math" w:hAnsi="Cambria Math"/>
                  <w:lang w:val="el-GR"/>
                </w:rPr>
                <m:t>w</m:t>
              </w:ins>
            </m:r>
          </m:e>
          <m:sub>
            <m:r>
              <w:ins w:id="6418" w:author="Στάθης Καπ" w:date="2023-02-14T23:06:00Z">
                <w:rPr>
                  <w:rFonts w:ascii="Cambria Math" w:hAnsi="Cambria Math"/>
                  <w:lang w:val="el-GR"/>
                </w:rPr>
                <m:t>a</m:t>
              </w:ins>
            </m:r>
          </m:sub>
        </m:sSub>
      </m:oMath>
      <w:ins w:id="6419" w:author="Στάθης Καπ" w:date="2023-02-14T23:06:00Z">
        <w:r>
          <w:rPr>
            <w:rFonts w:eastAsiaTheme="minorEastAsia"/>
            <w:lang w:val="el-GR"/>
          </w:rPr>
          <w:t xml:space="preserve"> του </w:t>
        </w:r>
      </w:ins>
      <w:ins w:id="6420" w:author="Στάθης Καπ" w:date="2023-02-14T23:07:00Z">
        <w:r>
          <w:rPr>
            <w:rFonts w:eastAsiaTheme="minorEastAsia"/>
            <w:lang w:val="el-GR"/>
          </w:rPr>
          <w:t xml:space="preserve">προβλήματος </w:t>
        </w:r>
      </w:ins>
      <m:oMath>
        <m:r>
          <w:ins w:id="6421" w:author="Στάθης Καπ" w:date="2023-02-14T23:07:00Z">
            <w:rPr>
              <w:rFonts w:ascii="Cambria Math" w:eastAsiaTheme="minorEastAsia" w:hAnsi="Cambria Math"/>
              <w:lang w:val="el-GR"/>
            </w:rPr>
            <m:t>topt</m:t>
          </w:ins>
        </m:r>
        <m:sSub>
          <m:sSubPr>
            <m:ctrlPr>
              <w:ins w:id="6422" w:author="Στάθης Καπ" w:date="2023-02-14T23:07:00Z">
                <w:rPr>
                  <w:rFonts w:ascii="Cambria Math" w:eastAsiaTheme="minorEastAsia" w:hAnsi="Cambria Math"/>
                  <w:i/>
                  <w:lang w:val="el-GR"/>
                </w:rPr>
              </w:ins>
            </m:ctrlPr>
          </m:sSubPr>
          <m:e>
            <m:r>
              <w:ins w:id="6423" w:author="Στάθης Καπ" w:date="2023-02-14T23:07:00Z">
                <w:rPr>
                  <w:rFonts w:ascii="Cambria Math" w:eastAsiaTheme="minorEastAsia" w:hAnsi="Cambria Math"/>
                  <w:lang w:val="el-GR"/>
                </w:rPr>
                <m:t>w</m:t>
              </w:ins>
            </m:r>
          </m:e>
          <m:sub>
            <m:r>
              <w:ins w:id="6424" w:author="Στάθης Καπ" w:date="2023-02-14T23:07:00Z">
                <w:rPr>
                  <w:rFonts w:ascii="Cambria Math" w:eastAsiaTheme="minorEastAsia" w:hAnsi="Cambria Math"/>
                  <w:lang w:val="el-GR"/>
                </w:rPr>
                <m:t>b</m:t>
              </w:ins>
            </m:r>
          </m:sub>
        </m:sSub>
      </m:oMath>
      <w:ins w:id="6425" w:author="Στάθης Καπ" w:date="2023-02-14T23:07:00Z">
        <w:r w:rsidRPr="00FB12EA">
          <w:rPr>
            <w:rFonts w:eastAsiaTheme="minorEastAsia"/>
            <w:lang w:val="el-GR"/>
            <w:rPrChange w:id="6426" w:author="Στάθης Καπ" w:date="2023-02-14T23:07:00Z">
              <w:rPr>
                <w:rFonts w:eastAsiaTheme="minorEastAsia"/>
              </w:rPr>
            </w:rPrChange>
          </w:rPr>
          <w:t>.</w:t>
        </w:r>
      </w:ins>
    </w:p>
    <w:p w14:paraId="5DC2B78D" w14:textId="248CDC89" w:rsidR="00771290" w:rsidRPr="009F2340" w:rsidRDefault="00771290" w:rsidP="0060093E">
      <w:pPr>
        <w:ind w:firstLine="360"/>
        <w:rPr>
          <w:ins w:id="6427" w:author="Στάθης Καπ" w:date="2023-02-07T19:17:00Z"/>
          <w:lang w:val="el-GR"/>
          <w:rPrChange w:id="6428" w:author="Στάθης Καπ" w:date="2023-02-07T19:20:00Z">
            <w:rPr>
              <w:ins w:id="6429" w:author="Στάθης Καπ" w:date="2023-02-07T19:17:00Z"/>
            </w:rPr>
          </w:rPrChange>
        </w:rPr>
        <w:pPrChange w:id="6430" w:author="Στάθης Καπ" w:date="2023-03-13T04:23:00Z">
          <w:pPr/>
        </w:pPrChange>
      </w:pPr>
      <w:ins w:id="6431" w:author="Στάθης Καπ" w:date="2023-02-02T18:09:00Z">
        <w:r>
          <w:rPr>
            <w:lang w:val="el-GR"/>
          </w:rPr>
          <w:t xml:space="preserve">Αρχικά, </w:t>
        </w:r>
      </w:ins>
      <w:ins w:id="6432" w:author="Στάθης Καπ" w:date="2023-02-07T22:19:00Z">
        <w:r w:rsidR="00AB1CD1">
          <w:rPr>
            <w:lang w:val="el-GR"/>
          </w:rPr>
          <w:t xml:space="preserve">ως αφετηρία κάθε τροχιάς του προβλήματος </w:t>
        </w:r>
      </w:ins>
      <m:oMath>
        <m:r>
          <w:ins w:id="6433" w:author="Στάθης Καπ" w:date="2023-02-07T22:18:00Z">
            <w:rPr>
              <w:rFonts w:ascii="Cambria Math" w:hAnsi="Cambria Math"/>
              <w:lang w:val="el-GR"/>
            </w:rPr>
            <m:t>topt</m:t>
          </w:ins>
        </m:r>
        <m:sSub>
          <m:sSubPr>
            <m:ctrlPr>
              <w:ins w:id="6434" w:author="Στάθης Καπ" w:date="2023-02-07T22:18:00Z">
                <w:rPr>
                  <w:rFonts w:ascii="Cambria Math" w:hAnsi="Cambria Math"/>
                  <w:i/>
                  <w:lang w:val="el-GR"/>
                </w:rPr>
              </w:ins>
            </m:ctrlPr>
          </m:sSubPr>
          <m:e>
            <m:r>
              <w:ins w:id="6435" w:author="Στάθης Καπ" w:date="2023-02-07T22:18:00Z">
                <w:rPr>
                  <w:rFonts w:ascii="Cambria Math" w:hAnsi="Cambria Math"/>
                  <w:lang w:val="el-GR"/>
                </w:rPr>
                <m:t>w</m:t>
              </w:ins>
            </m:r>
          </m:e>
          <m:sub>
            <m:r>
              <w:ins w:id="6436" w:author="Στάθης Καπ" w:date="2023-02-07T22:18:00Z">
                <w:rPr>
                  <w:rFonts w:ascii="Cambria Math" w:hAnsi="Cambria Math"/>
                  <w:lang w:val="el-GR"/>
                </w:rPr>
                <m:t>b</m:t>
              </w:ins>
            </m:r>
          </m:sub>
        </m:sSub>
      </m:oMath>
      <w:ins w:id="6437" w:author="Στάθης Καπ" w:date="2023-02-02T18:10:00Z">
        <w:r>
          <w:rPr>
            <w:lang w:val="el-GR"/>
          </w:rPr>
          <w:t>,</w:t>
        </w:r>
      </w:ins>
      <w:ins w:id="6438" w:author="Στάθης Καπ" w:date="2023-02-07T22:19:00Z">
        <w:r w:rsidR="00AB1CD1">
          <w:rPr>
            <w:lang w:val="el-GR"/>
          </w:rPr>
          <w:t xml:space="preserve"> τοποθετείται </w:t>
        </w:r>
      </w:ins>
      <w:ins w:id="6439" w:author="Στάθης Καπ" w:date="2023-02-07T19:20:00Z">
        <w:r w:rsidR="009F2340">
          <w:rPr>
            <w:lang w:val="el-GR"/>
          </w:rPr>
          <w:t>ένας κλώνος του τελευταίου κόμβου</w:t>
        </w:r>
      </w:ins>
      <w:ins w:id="6440" w:author="Στάθης Καπ" w:date="2023-02-07T19:25:00Z">
        <w:r w:rsidR="00417CCE">
          <w:rPr>
            <w:lang w:val="el-GR"/>
          </w:rPr>
          <w:t xml:space="preserve"> της αντίστοιχης </w:t>
        </w:r>
      </w:ins>
      <w:ins w:id="6441" w:author="Στάθης Καπ" w:date="2023-02-07T22:19:00Z">
        <w:r w:rsidR="00AB1CD1">
          <w:rPr>
            <w:lang w:val="el-GR"/>
          </w:rPr>
          <w:t>τροχιάς</w:t>
        </w:r>
      </w:ins>
      <w:ins w:id="6442" w:author="Στάθης Καπ" w:date="2023-02-07T19:20:00Z">
        <w:r w:rsidR="009F2340">
          <w:rPr>
            <w:lang w:val="el-GR"/>
          </w:rPr>
          <w:t xml:space="preserve"> του προηγούμενο</w:t>
        </w:r>
      </w:ins>
      <w:ins w:id="6443" w:author="Στάθης Καπ" w:date="2023-02-07T22:19:00Z">
        <w:r w:rsidR="00AB1CD1">
          <w:rPr>
            <w:lang w:val="el-GR"/>
          </w:rPr>
          <w:t>υ</w:t>
        </w:r>
      </w:ins>
      <w:ins w:id="6444" w:author="Στάθης Καπ" w:date="2023-02-07T19:20:00Z">
        <w:r w:rsidR="009F2340">
          <w:rPr>
            <w:lang w:val="el-GR"/>
          </w:rPr>
          <w:t xml:space="preserve"> </w:t>
        </w:r>
      </w:ins>
      <w:ins w:id="6445" w:author="Στάθης Καπ" w:date="2023-02-07T22:19:00Z">
        <w:r w:rsidR="00AB1CD1">
          <w:rPr>
            <w:lang w:val="el-GR"/>
          </w:rPr>
          <w:t>υποπροβλήματος</w:t>
        </w:r>
      </w:ins>
      <w:ins w:id="6446" w:author="Στάθης Καπ" w:date="2023-02-02T18:13:00Z">
        <w:r w:rsidRPr="00771290">
          <w:rPr>
            <w:lang w:val="el-GR"/>
            <w:rPrChange w:id="6447" w:author="Στάθης Καπ" w:date="2023-02-02T18:13:00Z">
              <w:rPr/>
            </w:rPrChange>
          </w:rPr>
          <w:t xml:space="preserve">, </w:t>
        </w:r>
        <w:r>
          <w:rPr>
            <w:lang w:val="el-GR"/>
          </w:rPr>
          <w:t>δηλαδή στο συγκεκριμένο παράδειγμα</w:t>
        </w:r>
        <w:r w:rsidRPr="00771290">
          <w:rPr>
            <w:lang w:val="el-GR"/>
            <w:rPrChange w:id="6448" w:author="Στάθης Καπ" w:date="2023-02-02T18:13:00Z">
              <w:rPr/>
            </w:rPrChange>
          </w:rPr>
          <w:t>,</w:t>
        </w:r>
        <w:r>
          <w:rPr>
            <w:lang w:val="el-GR"/>
          </w:rPr>
          <w:t xml:space="preserve"> </w:t>
        </w:r>
      </w:ins>
      <w:ins w:id="6449" w:author="Στάθης Καπ" w:date="2023-02-07T22:20:00Z">
        <w:r w:rsidR="00AB1CD1">
          <w:rPr>
            <w:lang w:val="el-GR"/>
          </w:rPr>
          <w:t xml:space="preserve">οι κόμβοι </w:t>
        </w:r>
      </w:ins>
      <w:ins w:id="6450" w:author="Στάθης Καπ" w:date="2023-02-14T23:04:00Z">
        <w:r w:rsidR="007E09DD">
          <w:t>g</w:t>
        </w:r>
      </w:ins>
      <w:ins w:id="6451" w:author="Στάθης Καπ" w:date="2023-02-07T22:20:00Z">
        <w:r w:rsidR="00AB1CD1" w:rsidRPr="00D16A18">
          <w:rPr>
            <w:lang w:val="el-GR"/>
            <w:rPrChange w:id="6452" w:author="Στάθης Καπ" w:date="2023-02-07T22:20:00Z">
              <w:rPr/>
            </w:rPrChange>
          </w:rPr>
          <w:t xml:space="preserve"> </w:t>
        </w:r>
        <w:r w:rsidR="00AB1CD1">
          <w:rPr>
            <w:lang w:val="el-GR"/>
          </w:rPr>
          <w:t xml:space="preserve">και </w:t>
        </w:r>
      </w:ins>
      <w:ins w:id="6453" w:author="Στάθης Καπ" w:date="2023-02-14T23:04:00Z">
        <w:r w:rsidR="007E09DD">
          <w:t>u</w:t>
        </w:r>
      </w:ins>
      <w:ins w:id="6454" w:author="Στάθης Καπ" w:date="2023-02-07T22:20:00Z">
        <w:r w:rsidR="00AB1CD1" w:rsidRPr="00D16A18">
          <w:rPr>
            <w:lang w:val="el-GR"/>
            <w:rPrChange w:id="6455" w:author="Στάθης Καπ" w:date="2023-02-07T22:20:00Z">
              <w:rPr/>
            </w:rPrChange>
          </w:rPr>
          <w:t xml:space="preserve"> </w:t>
        </w:r>
        <w:r w:rsidR="00AB1CD1">
          <w:rPr>
            <w:lang w:val="el-GR"/>
          </w:rPr>
          <w:t xml:space="preserve">για τις τροχιές </w:t>
        </w:r>
      </w:ins>
      <m:oMath>
        <m:sSub>
          <m:sSubPr>
            <m:ctrlPr>
              <w:ins w:id="6456" w:author="Στάθης Καπ" w:date="2023-02-07T22:20:00Z">
                <w:rPr>
                  <w:rFonts w:ascii="Cambria Math" w:hAnsi="Cambria Math"/>
                  <w:i/>
                  <w:lang w:val="el-GR"/>
                </w:rPr>
              </w:ins>
            </m:ctrlPr>
          </m:sSubPr>
          <m:e>
            <m:r>
              <w:ins w:id="6457" w:author="Στάθης Καπ" w:date="2023-02-07T22:20:00Z">
                <w:rPr>
                  <w:rFonts w:ascii="Cambria Math" w:hAnsi="Cambria Math"/>
                  <w:lang w:val="el-GR"/>
                </w:rPr>
                <m:t>w</m:t>
              </w:ins>
            </m:r>
          </m:e>
          <m:sub>
            <m:r>
              <w:ins w:id="6458" w:author="Στάθης Καπ" w:date="2023-02-07T22:20:00Z">
                <w:rPr>
                  <w:rFonts w:ascii="Cambria Math" w:hAnsi="Cambria Math"/>
                  <w:lang w:val="el-GR"/>
                </w:rPr>
                <m:t>a</m:t>
              </w:ins>
            </m:r>
          </m:sub>
        </m:sSub>
      </m:oMath>
      <w:ins w:id="6459" w:author="Στάθης Καπ" w:date="2023-02-07T22:20:00Z">
        <w:r w:rsidR="00AB1CD1">
          <w:rPr>
            <w:rFonts w:eastAsiaTheme="minorEastAsia"/>
            <w:lang w:val="el-GR"/>
          </w:rPr>
          <w:t xml:space="preserve"> και </w:t>
        </w:r>
      </w:ins>
      <m:oMath>
        <m:sSub>
          <m:sSubPr>
            <m:ctrlPr>
              <w:ins w:id="6460" w:author="Στάθης Καπ" w:date="2023-02-07T22:20:00Z">
                <w:rPr>
                  <w:rFonts w:ascii="Cambria Math" w:eastAsiaTheme="minorEastAsia" w:hAnsi="Cambria Math"/>
                  <w:i/>
                  <w:lang w:val="el-GR"/>
                </w:rPr>
              </w:ins>
            </m:ctrlPr>
          </m:sSubPr>
          <m:e>
            <m:r>
              <w:ins w:id="6461" w:author="Στάθης Καπ" w:date="2023-02-07T22:20:00Z">
                <w:rPr>
                  <w:rFonts w:ascii="Cambria Math" w:eastAsiaTheme="minorEastAsia" w:hAnsi="Cambria Math"/>
                  <w:lang w:val="el-GR"/>
                </w:rPr>
                <m:t>w</m:t>
              </w:ins>
            </m:r>
          </m:e>
          <m:sub>
            <m:r>
              <w:ins w:id="6462" w:author="Στάθης Καπ" w:date="2023-02-07T22:20:00Z">
                <w:rPr>
                  <w:rFonts w:ascii="Cambria Math" w:eastAsiaTheme="minorEastAsia" w:hAnsi="Cambria Math"/>
                  <w:lang w:val="el-GR"/>
                </w:rPr>
                <m:t>b</m:t>
              </w:ins>
            </m:r>
          </m:sub>
        </m:sSub>
      </m:oMath>
      <w:ins w:id="6463" w:author="Στάθης Καπ" w:date="2023-02-07T22:20:00Z">
        <w:r w:rsidR="00D16A18" w:rsidRPr="00D16A18">
          <w:rPr>
            <w:rFonts w:eastAsiaTheme="minorEastAsia"/>
            <w:lang w:val="el-GR"/>
            <w:rPrChange w:id="6464" w:author="Στάθης Καπ" w:date="2023-02-07T22:20:00Z">
              <w:rPr>
                <w:rFonts w:eastAsiaTheme="minorEastAsia"/>
              </w:rPr>
            </w:rPrChange>
          </w:rPr>
          <w:t xml:space="preserve"> </w:t>
        </w:r>
        <w:r w:rsidR="00D16A18">
          <w:rPr>
            <w:rFonts w:eastAsiaTheme="minorEastAsia"/>
            <w:lang w:val="el-GR"/>
          </w:rPr>
          <w:t>αντίστοιχα</w:t>
        </w:r>
      </w:ins>
      <w:ins w:id="6465" w:author="Στάθης Καπ" w:date="2023-02-02T18:10:00Z">
        <w:r>
          <w:rPr>
            <w:lang w:val="el-GR"/>
          </w:rPr>
          <w:t xml:space="preserve">. </w:t>
        </w:r>
      </w:ins>
      <w:ins w:id="6466" w:author="Στάθης Καπ" w:date="2023-02-07T19:20:00Z">
        <w:r w:rsidR="009F2340">
          <w:rPr>
            <w:lang w:val="el-GR"/>
          </w:rPr>
          <w:t xml:space="preserve">Έστω </w:t>
        </w:r>
      </w:ins>
      <w:ins w:id="6467" w:author="Στάθης Καπ" w:date="2023-02-14T23:04:00Z">
        <w:r w:rsidR="007E09DD">
          <w:t>g</w:t>
        </w:r>
      </w:ins>
      <w:ins w:id="6468" w:author="Στάθης Καπ" w:date="2023-02-07T19:20:00Z">
        <w:r w:rsidR="009F2340" w:rsidRPr="009F2340">
          <w:rPr>
            <w:lang w:val="el-GR"/>
            <w:rPrChange w:id="6469" w:author="Στάθης Καπ" w:date="2023-02-07T19:20:00Z">
              <w:rPr/>
            </w:rPrChange>
          </w:rPr>
          <w:t xml:space="preserve">’ </w:t>
        </w:r>
        <w:r w:rsidR="009F2340">
          <w:rPr>
            <w:lang w:val="el-GR"/>
          </w:rPr>
          <w:t xml:space="preserve">ο κλώνος του κόμβου </w:t>
        </w:r>
      </w:ins>
      <w:ins w:id="6470" w:author="Στάθης Καπ" w:date="2023-02-14T23:04:00Z">
        <w:r w:rsidR="007E09DD">
          <w:t>g</w:t>
        </w:r>
      </w:ins>
      <w:ins w:id="6471" w:author="Στάθης Καπ" w:date="2023-02-07T22:21:00Z">
        <w:r w:rsidR="00D16A18">
          <w:rPr>
            <w:lang w:val="el-GR"/>
          </w:rPr>
          <w:t xml:space="preserve"> και </w:t>
        </w:r>
      </w:ins>
      <w:ins w:id="6472" w:author="Στάθης Καπ" w:date="2023-02-14T23:04:00Z">
        <w:r w:rsidR="007E09DD">
          <w:t>u</w:t>
        </w:r>
      </w:ins>
      <w:ins w:id="6473" w:author="Στάθης Καπ" w:date="2023-02-07T22:21:00Z">
        <w:r w:rsidR="00D16A18" w:rsidRPr="008F172D">
          <w:rPr>
            <w:lang w:val="el-GR"/>
            <w:rPrChange w:id="6474" w:author="Στάθης Καπ" w:date="2023-02-07T22:21:00Z">
              <w:rPr/>
            </w:rPrChange>
          </w:rPr>
          <w:t xml:space="preserve">’ </w:t>
        </w:r>
        <w:r w:rsidR="00D16A18">
          <w:rPr>
            <w:lang w:val="el-GR"/>
          </w:rPr>
          <w:t xml:space="preserve">ο κλώνος του κόμβου </w:t>
        </w:r>
      </w:ins>
      <w:ins w:id="6475" w:author="Στάθης Καπ" w:date="2023-02-14T23:04:00Z">
        <w:r w:rsidR="00F30746">
          <w:t>u</w:t>
        </w:r>
      </w:ins>
      <w:ins w:id="6476" w:author="Στάθης Καπ" w:date="2023-02-07T19:20:00Z">
        <w:r w:rsidR="009F2340" w:rsidRPr="009F2340">
          <w:rPr>
            <w:lang w:val="el-GR"/>
            <w:rPrChange w:id="6477" w:author="Στάθης Καπ" w:date="2023-02-07T19:20:00Z">
              <w:rPr/>
            </w:rPrChange>
          </w:rPr>
          <w:t>:</w:t>
        </w:r>
      </w:ins>
    </w:p>
    <w:p w14:paraId="6302370B" w14:textId="0B8EB640" w:rsidR="00150596" w:rsidRPr="00DC7177" w:rsidRDefault="00150596" w:rsidP="00150596">
      <w:pPr>
        <w:pStyle w:val="ListParagraph"/>
        <w:numPr>
          <w:ilvl w:val="0"/>
          <w:numId w:val="45"/>
        </w:numPr>
        <w:rPr>
          <w:ins w:id="6478" w:author="Στάθης Καπ" w:date="2023-02-07T19:24:00Z"/>
          <w:lang w:val="el-GR"/>
          <w:rPrChange w:id="6479" w:author="Στάθης Καπ" w:date="2023-02-07T19:24:00Z">
            <w:rPr>
              <w:ins w:id="6480" w:author="Στάθης Καπ" w:date="2023-02-07T19:24:00Z"/>
              <w:rFonts w:eastAsiaTheme="minorEastAsia"/>
              <w:lang w:val="el-GR"/>
            </w:rPr>
          </w:rPrChange>
        </w:rPr>
      </w:pPr>
      <m:oMath>
        <m:r>
          <w:ins w:id="6481" w:author="Στάθης Καπ" w:date="2023-02-07T19:18:00Z">
            <w:rPr>
              <w:rFonts w:ascii="Cambria Math" w:hAnsi="Cambria Math"/>
              <w:lang w:val="el-GR"/>
            </w:rPr>
            <m:t>i</m:t>
          </w:ins>
        </m:r>
        <m:sSub>
          <m:sSubPr>
            <m:ctrlPr>
              <w:ins w:id="6482" w:author="Στάθης Καπ" w:date="2023-02-07T19:18:00Z">
                <w:rPr>
                  <w:rFonts w:ascii="Cambria Math" w:hAnsi="Cambria Math"/>
                  <w:i/>
                  <w:lang w:val="el-GR"/>
                </w:rPr>
              </w:ins>
            </m:ctrlPr>
          </m:sSubPr>
          <m:e>
            <m:r>
              <w:ins w:id="6483" w:author="Στάθης Καπ" w:date="2023-02-07T19:18:00Z">
                <w:rPr>
                  <w:rFonts w:ascii="Cambria Math" w:hAnsi="Cambria Math"/>
                  <w:lang w:val="el-GR"/>
                </w:rPr>
                <m:t>d</m:t>
              </w:ins>
            </m:r>
          </m:e>
          <m:sub>
            <m:r>
              <w:ins w:id="6484" w:author="Στάθης Καπ" w:date="2023-02-14T23:04:00Z">
                <w:rPr>
                  <w:rFonts w:ascii="Cambria Math" w:hAnsi="Cambria Math"/>
                  <w:lang w:val="el-GR"/>
                </w:rPr>
                <m:t>g</m:t>
              </w:ins>
            </m:r>
            <m:r>
              <w:ins w:id="6485" w:author="Στάθης Καπ" w:date="2023-02-07T19:18:00Z">
                <w:rPr>
                  <w:rFonts w:ascii="Cambria Math" w:hAnsi="Cambria Math"/>
                  <w:lang w:val="el-GR"/>
                </w:rPr>
                <m:t>'</m:t>
              </w:ins>
            </m:r>
          </m:sub>
        </m:sSub>
        <m:r>
          <w:ins w:id="6486" w:author="Στάθης Καπ" w:date="2023-02-07T22:21:00Z">
            <w:rPr>
              <w:rFonts w:ascii="Cambria Math" w:eastAsiaTheme="minorEastAsia" w:hAnsi="Cambria Math"/>
              <w:lang w:val="el-GR"/>
            </w:rPr>
            <m:t>=</m:t>
          </w:ins>
        </m:r>
        <m:r>
          <w:ins w:id="6487"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6488" w:author="Στάθης Καπ" w:date="2023-02-07T19:24:00Z"/>
          <w:lang w:val="el-GR"/>
        </w:rPr>
      </w:pPr>
      <m:oMath>
        <m:r>
          <w:ins w:id="6489" w:author="Στάθης Καπ" w:date="2023-02-07T19:24:00Z">
            <w:rPr>
              <w:rFonts w:ascii="Cambria Math" w:hAnsi="Cambria Math"/>
              <w:lang w:val="el-GR"/>
            </w:rPr>
            <m:t>visitDuratio</m:t>
          </w:ins>
        </m:r>
        <m:sSub>
          <m:sSubPr>
            <m:ctrlPr>
              <w:ins w:id="6490" w:author="Στάθης Καπ" w:date="2023-02-07T19:24:00Z">
                <w:rPr>
                  <w:rFonts w:ascii="Cambria Math" w:hAnsi="Cambria Math"/>
                  <w:i/>
                  <w:lang w:val="el-GR"/>
                </w:rPr>
              </w:ins>
            </m:ctrlPr>
          </m:sSubPr>
          <m:e>
            <m:r>
              <w:ins w:id="6491" w:author="Στάθης Καπ" w:date="2023-02-07T19:24:00Z">
                <w:rPr>
                  <w:rFonts w:ascii="Cambria Math" w:hAnsi="Cambria Math"/>
                  <w:lang w:val="el-GR"/>
                </w:rPr>
                <m:t>n</m:t>
              </w:ins>
            </m:r>
          </m:e>
          <m:sub>
            <m:r>
              <w:ins w:id="6492" w:author="Στάθης Καπ" w:date="2023-02-14T23:07:00Z">
                <w:rPr>
                  <w:rFonts w:ascii="Cambria Math" w:hAnsi="Cambria Math"/>
                  <w:lang w:val="el-GR"/>
                </w:rPr>
                <m:t>g</m:t>
              </w:ins>
            </m:r>
            <m:r>
              <w:ins w:id="6493" w:author="Στάθης Καπ" w:date="2023-02-07T19:24:00Z">
                <w:rPr>
                  <w:rFonts w:ascii="Cambria Math" w:hAnsi="Cambria Math"/>
                  <w:lang w:val="el-GR"/>
                </w:rPr>
                <m:t>'</m:t>
              </w:ins>
            </m:r>
          </m:sub>
        </m:sSub>
        <m:r>
          <w:ins w:id="6494" w:author="Στάθης Καπ" w:date="2023-02-07T19:24:00Z">
            <w:rPr>
              <w:rFonts w:ascii="Cambria Math" w:hAnsi="Cambria Math"/>
              <w:lang w:val="el-GR"/>
            </w:rPr>
            <m:t>=waitDuratio</m:t>
          </w:ins>
        </m:r>
        <m:sSub>
          <m:sSubPr>
            <m:ctrlPr>
              <w:ins w:id="6495" w:author="Στάθης Καπ" w:date="2023-02-07T19:24:00Z">
                <w:rPr>
                  <w:rFonts w:ascii="Cambria Math" w:hAnsi="Cambria Math"/>
                  <w:i/>
                  <w:lang w:val="el-GR"/>
                </w:rPr>
              </w:ins>
            </m:ctrlPr>
          </m:sSubPr>
          <m:e>
            <m:r>
              <w:ins w:id="6496" w:author="Στάθης Καπ" w:date="2023-02-07T19:24:00Z">
                <w:rPr>
                  <w:rFonts w:ascii="Cambria Math" w:hAnsi="Cambria Math"/>
                  <w:lang w:val="el-GR"/>
                </w:rPr>
                <m:t>n</m:t>
              </w:ins>
            </m:r>
          </m:e>
          <m:sub>
            <m:r>
              <w:ins w:id="6497" w:author="Στάθης Καπ" w:date="2023-02-14T23:07:00Z">
                <w:rPr>
                  <w:rFonts w:ascii="Cambria Math" w:hAnsi="Cambria Math"/>
                  <w:lang w:val="el-GR"/>
                </w:rPr>
                <m:t>g</m:t>
              </w:ins>
            </m:r>
            <m:r>
              <w:ins w:id="6498" w:author="Στάθης Καπ" w:date="2023-02-07T19:24:00Z">
                <w:rPr>
                  <w:rFonts w:ascii="Cambria Math" w:hAnsi="Cambria Math"/>
                  <w:lang w:val="el-GR"/>
                </w:rPr>
                <m:t>'</m:t>
              </w:ins>
            </m:r>
          </m:sub>
        </m:sSub>
        <m:r>
          <w:ins w:id="6499"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6500" w:author="Στάθης Καπ" w:date="2023-02-07T19:19:00Z"/>
          <w:lang w:val="el-GR"/>
          <w:rPrChange w:id="6501" w:author="Στάθης Καπ" w:date="2023-02-07T19:24:00Z">
            <w:rPr>
              <w:ins w:id="6502" w:author="Στάθης Καπ" w:date="2023-02-07T19:19:00Z"/>
              <w:rFonts w:eastAsiaTheme="minorEastAsia"/>
              <w:lang w:val="el-GR"/>
            </w:rPr>
          </w:rPrChange>
        </w:rPr>
      </w:pPr>
      <m:oMath>
        <m:r>
          <w:ins w:id="6503" w:author="Στάθης Καπ" w:date="2023-02-07T19:24:00Z">
            <w:rPr>
              <w:rFonts w:ascii="Cambria Math" w:hAnsi="Cambria Math"/>
              <w:lang w:val="el-GR"/>
            </w:rPr>
            <m:t>arrTim</m:t>
          </w:ins>
        </m:r>
        <m:sSub>
          <m:sSubPr>
            <m:ctrlPr>
              <w:ins w:id="6504" w:author="Στάθης Καπ" w:date="2023-02-07T19:24:00Z">
                <w:rPr>
                  <w:rFonts w:ascii="Cambria Math" w:hAnsi="Cambria Math"/>
                  <w:i/>
                  <w:lang w:val="el-GR"/>
                </w:rPr>
              </w:ins>
            </m:ctrlPr>
          </m:sSubPr>
          <m:e>
            <m:r>
              <w:ins w:id="6505" w:author="Στάθης Καπ" w:date="2023-02-07T19:24:00Z">
                <w:rPr>
                  <w:rFonts w:ascii="Cambria Math" w:hAnsi="Cambria Math"/>
                  <w:lang w:val="el-GR"/>
                </w:rPr>
                <m:t>e</m:t>
              </w:ins>
            </m:r>
          </m:e>
          <m:sub>
            <m:r>
              <w:ins w:id="6506" w:author="Στάθης Καπ" w:date="2023-02-14T23:08:00Z">
                <w:rPr>
                  <w:rFonts w:ascii="Cambria Math" w:hAnsi="Cambria Math"/>
                  <w:lang w:val="el-GR"/>
                </w:rPr>
                <m:t>g</m:t>
              </w:ins>
            </m:r>
            <m:r>
              <w:ins w:id="6507" w:author="Στάθης Καπ" w:date="2023-02-07T19:24:00Z">
                <w:rPr>
                  <w:rFonts w:ascii="Cambria Math" w:hAnsi="Cambria Math"/>
                  <w:lang w:val="el-GR"/>
                </w:rPr>
                <m:t>'</m:t>
              </w:ins>
            </m:r>
          </m:sub>
        </m:sSub>
        <m:r>
          <w:ins w:id="6508" w:author="Στάθης Καπ" w:date="2023-02-07T19:24:00Z">
            <w:rPr>
              <w:rFonts w:ascii="Cambria Math" w:hAnsi="Cambria Math"/>
              <w:lang w:val="el-GR"/>
            </w:rPr>
            <m:t>=depTim</m:t>
          </w:ins>
        </m:r>
        <m:sSub>
          <m:sSubPr>
            <m:ctrlPr>
              <w:ins w:id="6509" w:author="Στάθης Καπ" w:date="2023-02-07T19:24:00Z">
                <w:rPr>
                  <w:rFonts w:ascii="Cambria Math" w:hAnsi="Cambria Math"/>
                  <w:i/>
                  <w:lang w:val="el-GR"/>
                </w:rPr>
              </w:ins>
            </m:ctrlPr>
          </m:sSubPr>
          <m:e>
            <m:r>
              <w:ins w:id="6510" w:author="Στάθης Καπ" w:date="2023-02-07T19:24:00Z">
                <w:rPr>
                  <w:rFonts w:ascii="Cambria Math" w:hAnsi="Cambria Math"/>
                  <w:lang w:val="el-GR"/>
                </w:rPr>
                <m:t>e</m:t>
              </w:ins>
            </m:r>
          </m:e>
          <m:sub>
            <m:r>
              <w:ins w:id="6511" w:author="Στάθης Καπ" w:date="2023-02-14T23:08:00Z">
                <w:rPr>
                  <w:rFonts w:ascii="Cambria Math" w:hAnsi="Cambria Math"/>
                  <w:lang w:val="el-GR"/>
                </w:rPr>
                <m:t>g</m:t>
              </w:ins>
            </m:r>
            <m:r>
              <w:ins w:id="6512" w:author="Στάθης Καπ" w:date="2023-02-07T19:24:00Z">
                <w:rPr>
                  <w:rFonts w:ascii="Cambria Math" w:hAnsi="Cambria Math"/>
                  <w:lang w:val="el-GR"/>
                </w:rPr>
                <m:t>'</m:t>
              </w:ins>
            </m:r>
          </m:sub>
        </m:sSub>
        <m:r>
          <w:ins w:id="6513" w:author="Στάθης Καπ" w:date="2023-02-07T19:24:00Z">
            <w:rPr>
              <w:rFonts w:ascii="Cambria Math" w:hAnsi="Cambria Math"/>
              <w:lang w:val="el-GR"/>
            </w:rPr>
            <m:t>=</m:t>
          </w:ins>
        </m:r>
        <m:r>
          <w:ins w:id="6514" w:author="Στάθης Καπ" w:date="2023-02-15T00:46:00Z">
            <w:rPr>
              <w:rFonts w:ascii="Cambria Math" w:hAnsi="Cambria Math"/>
              <w:lang w:val="el-GR"/>
            </w:rPr>
            <m:t>timeWindo</m:t>
          </w:ins>
        </m:r>
        <m:sSub>
          <m:sSubPr>
            <m:ctrlPr>
              <w:ins w:id="6515" w:author="Στάθης Καπ" w:date="2023-02-15T00:46:00Z">
                <w:rPr>
                  <w:rFonts w:ascii="Cambria Math" w:hAnsi="Cambria Math"/>
                  <w:i/>
                  <w:lang w:val="el-GR"/>
                </w:rPr>
              </w:ins>
            </m:ctrlPr>
          </m:sSubPr>
          <m:e>
            <m:r>
              <w:ins w:id="6516" w:author="Στάθης Καπ" w:date="2023-02-15T00:46:00Z">
                <w:rPr>
                  <w:rFonts w:ascii="Cambria Math" w:hAnsi="Cambria Math"/>
                  <w:lang w:val="el-GR"/>
                </w:rPr>
                <m:t>w</m:t>
              </w:ins>
            </m:r>
          </m:e>
          <m:sub>
            <m:r>
              <w:ins w:id="6517" w:author="Στάθης Καπ" w:date="2023-02-15T00:52:00Z">
                <w:rPr>
                  <w:rFonts w:ascii="Cambria Math" w:hAnsi="Cambria Math"/>
                  <w:lang w:val="el-GR"/>
                </w:rPr>
                <m:t>b</m:t>
              </w:ins>
            </m:r>
          </m:sub>
        </m:sSub>
        <m:r>
          <w:ins w:id="6518"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6519" w:author="Στάθης Καπ" w:date="2023-02-15T00:47:00Z"/>
          <w:lang w:val="el-GR"/>
          <w:rPrChange w:id="6520" w:author="Στάθης Καπ" w:date="2023-02-15T00:47:00Z">
            <w:rPr>
              <w:ins w:id="6521" w:author="Στάθης Καπ" w:date="2023-02-15T00:47:00Z"/>
              <w:rFonts w:eastAsiaTheme="minorEastAsia"/>
            </w:rPr>
          </w:rPrChange>
        </w:rPr>
      </w:pPr>
      <m:oMath>
        <m:r>
          <w:ins w:id="6522" w:author="Στάθης Καπ" w:date="2023-02-07T19:19:00Z">
            <w:rPr>
              <w:rFonts w:ascii="Cambria Math" w:hAnsi="Cambria Math"/>
              <w:lang w:val="el-GR"/>
            </w:rPr>
            <m:t>timeWindo</m:t>
          </w:ins>
        </m:r>
        <m:sSub>
          <m:sSubPr>
            <m:ctrlPr>
              <w:ins w:id="6523" w:author="Στάθης Καπ" w:date="2023-02-07T19:19:00Z">
                <w:rPr>
                  <w:rFonts w:ascii="Cambria Math" w:hAnsi="Cambria Math"/>
                  <w:i/>
                  <w:lang w:val="el-GR"/>
                </w:rPr>
              </w:ins>
            </m:ctrlPr>
          </m:sSubPr>
          <m:e>
            <m:r>
              <w:ins w:id="6524" w:author="Στάθης Καπ" w:date="2023-02-07T19:19:00Z">
                <w:rPr>
                  <w:rFonts w:ascii="Cambria Math" w:hAnsi="Cambria Math"/>
                  <w:lang w:val="el-GR"/>
                </w:rPr>
                <m:t>w</m:t>
              </w:ins>
            </m:r>
          </m:e>
          <m:sub>
            <m:r>
              <w:ins w:id="6525" w:author="Στάθης Καπ" w:date="2023-02-14T23:08:00Z">
                <w:rPr>
                  <w:rFonts w:ascii="Cambria Math" w:hAnsi="Cambria Math"/>
                  <w:lang w:val="el-GR"/>
                </w:rPr>
                <m:t>g</m:t>
              </w:ins>
            </m:r>
            <m:r>
              <w:ins w:id="6526" w:author="Στάθης Καπ" w:date="2023-02-07T19:19:00Z">
                <w:rPr>
                  <w:rFonts w:ascii="Cambria Math" w:hAnsi="Cambria Math"/>
                  <w:lang w:val="el-GR"/>
                </w:rPr>
                <m:t>'</m:t>
              </w:ins>
            </m:r>
          </m:sub>
        </m:sSub>
        <m:r>
          <w:ins w:id="6527" w:author="Στάθης Καπ" w:date="2023-02-07T19:19:00Z">
            <w:rPr>
              <w:rFonts w:ascii="Cambria Math" w:hAnsi="Cambria Math"/>
              <w:lang w:val="el-GR"/>
            </w:rPr>
            <m:t>=</m:t>
          </w:ins>
        </m:r>
        <m:r>
          <w:ins w:id="6528" w:author="Στάθης Καπ" w:date="2023-02-15T00:46:00Z">
            <w:rPr>
              <w:rFonts w:ascii="Cambria Math" w:eastAsiaTheme="minorEastAsia" w:hAnsi="Cambria Math"/>
            </w:rPr>
            <m:t>timeWindo</m:t>
          </w:ins>
        </m:r>
        <m:sSub>
          <m:sSubPr>
            <m:ctrlPr>
              <w:ins w:id="6529" w:author="Στάθης Καπ" w:date="2023-02-15T00:46:00Z">
                <w:rPr>
                  <w:rFonts w:ascii="Cambria Math" w:eastAsiaTheme="minorEastAsia" w:hAnsi="Cambria Math"/>
                  <w:i/>
                </w:rPr>
              </w:ins>
            </m:ctrlPr>
          </m:sSubPr>
          <m:e>
            <m:r>
              <w:ins w:id="6530" w:author="Στάθης Καπ" w:date="2023-02-15T00:46:00Z">
                <w:rPr>
                  <w:rFonts w:ascii="Cambria Math" w:eastAsiaTheme="minorEastAsia" w:hAnsi="Cambria Math"/>
                </w:rPr>
                <m:t>w</m:t>
              </w:ins>
            </m:r>
          </m:e>
          <m:sub>
            <m:r>
              <w:ins w:id="6531" w:author="Στάθης Καπ" w:date="2023-02-15T00:52:00Z">
                <w:rPr>
                  <w:rFonts w:ascii="Cambria Math" w:eastAsiaTheme="minorEastAsia" w:hAnsi="Cambria Math"/>
                </w:rPr>
                <m:t>b</m:t>
              </w:ins>
            </m:r>
          </m:sub>
        </m:sSub>
      </m:oMath>
    </w:p>
    <w:p w14:paraId="0BB6E811" w14:textId="4D861FAB" w:rsidR="00E13916" w:rsidRPr="00E13916" w:rsidRDefault="00653A19" w:rsidP="00E13916">
      <w:pPr>
        <w:jc w:val="center"/>
        <w:rPr>
          <w:ins w:id="6532" w:author="Στάθης Καπ" w:date="2023-02-02T18:14:00Z"/>
          <w:lang w:val="el-GR"/>
        </w:rPr>
      </w:pPr>
      <w:ins w:id="6533" w:author="Στάθης Καπ" w:date="2023-03-07T03:51:00Z">
        <w:r>
          <w:rPr>
            <w:noProof/>
          </w:rPr>
          <w:drawing>
            <wp:inline distT="0" distB="0" distL="0" distR="0" wp14:anchorId="2D79D2C4" wp14:editId="744C2D49">
              <wp:extent cx="3691720" cy="1001024"/>
              <wp:effectExtent l="0" t="0" r="444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5126" cy="1007371"/>
                      </a:xfrm>
                      <a:prstGeom prst="rect">
                        <a:avLst/>
                      </a:prstGeom>
                    </pic:spPr>
                  </pic:pic>
                </a:graphicData>
              </a:graphic>
            </wp:inline>
          </w:drawing>
        </w:r>
      </w:ins>
    </w:p>
    <w:p w14:paraId="5825DF6E" w14:textId="1303F58B" w:rsidR="00077492" w:rsidRDefault="00417CCE" w:rsidP="0060093E">
      <w:pPr>
        <w:ind w:firstLine="720"/>
        <w:rPr>
          <w:ins w:id="6534" w:author="Στάθης Καπ" w:date="2023-02-15T00:50:00Z"/>
          <w:lang w:val="el-GR"/>
        </w:rPr>
        <w:pPrChange w:id="6535" w:author="Στάθης Καπ" w:date="2023-03-13T04:23:00Z">
          <w:pPr/>
        </w:pPrChange>
      </w:pPr>
      <w:ins w:id="6536" w:author="Στάθης Καπ" w:date="2023-02-07T19:26:00Z">
        <w:r>
          <w:rPr>
            <w:lang w:val="el-GR"/>
          </w:rPr>
          <w:t>Εφόσον</w:t>
        </w:r>
      </w:ins>
      <w:ins w:id="6537" w:author="Στάθης Καπ" w:date="2023-02-07T19:27:00Z">
        <w:r w:rsidRPr="00417CCE">
          <w:rPr>
            <w:lang w:val="el-GR"/>
            <w:rPrChange w:id="6538" w:author="Στάθης Καπ" w:date="2023-02-07T19:28:00Z">
              <w:rPr/>
            </w:rPrChange>
          </w:rPr>
          <w:t xml:space="preserve"> </w:t>
        </w:r>
      </w:ins>
      <w:ins w:id="6539" w:author="Στάθης Καπ" w:date="2023-02-07T19:28:00Z">
        <w:r>
          <w:rPr>
            <w:lang w:val="el-GR"/>
          </w:rPr>
          <w:t>για την ώρα αναχώρησης</w:t>
        </w:r>
      </w:ins>
      <w:ins w:id="6540" w:author="Στάθης Καπ" w:date="2023-02-07T19:29:00Z">
        <w:r>
          <w:rPr>
            <w:lang w:val="el-GR"/>
          </w:rPr>
          <w:t xml:space="preserve"> του </w:t>
        </w:r>
      </w:ins>
      <w:ins w:id="6541" w:author="Στάθης Καπ" w:date="2023-02-14T23:08:00Z">
        <w:r w:rsidR="00FB12EA">
          <w:t>g</w:t>
        </w:r>
      </w:ins>
      <w:ins w:id="6542" w:author="Στάθης Καπ" w:date="2023-02-07T19:29:00Z">
        <w:r w:rsidRPr="00417CCE">
          <w:rPr>
            <w:lang w:val="el-GR"/>
            <w:rPrChange w:id="6543" w:author="Στάθης Καπ" w:date="2023-02-07T19:29:00Z">
              <w:rPr/>
            </w:rPrChange>
          </w:rPr>
          <w:t>’</w:t>
        </w:r>
      </w:ins>
      <w:ins w:id="6544" w:author="Στάθης Καπ" w:date="2023-02-07T19:28:00Z">
        <w:r>
          <w:rPr>
            <w:lang w:val="el-GR"/>
          </w:rPr>
          <w:t xml:space="preserve"> έχει</w:t>
        </w:r>
      </w:ins>
      <w:ins w:id="6545" w:author="Στάθης Καπ" w:date="2023-02-07T19:27:00Z">
        <w:r>
          <w:rPr>
            <w:lang w:val="el-GR"/>
          </w:rPr>
          <w:t xml:space="preserve"> οριστ</w:t>
        </w:r>
      </w:ins>
      <w:ins w:id="6546" w:author="Στάθης Καπ" w:date="2023-02-07T19:28:00Z">
        <w:r>
          <w:rPr>
            <w:lang w:val="el-GR"/>
          </w:rPr>
          <w:t xml:space="preserve">εί πως </w:t>
        </w:r>
      </w:ins>
      <m:oMath>
        <m:r>
          <w:ins w:id="6547" w:author="Στάθης Καπ" w:date="2023-02-07T19:28:00Z">
            <w:rPr>
              <w:rFonts w:ascii="Cambria Math" w:hAnsi="Cambria Math"/>
              <w:lang w:val="el-GR"/>
            </w:rPr>
            <m:t>depTim</m:t>
          </w:ins>
        </m:r>
        <m:sSub>
          <m:sSubPr>
            <m:ctrlPr>
              <w:ins w:id="6548" w:author="Στάθης Καπ" w:date="2023-02-07T19:28:00Z">
                <w:rPr>
                  <w:rFonts w:ascii="Cambria Math" w:hAnsi="Cambria Math"/>
                  <w:i/>
                  <w:lang w:val="el-GR"/>
                </w:rPr>
              </w:ins>
            </m:ctrlPr>
          </m:sSubPr>
          <m:e>
            <m:r>
              <w:ins w:id="6549" w:author="Στάθης Καπ" w:date="2023-02-07T19:28:00Z">
                <w:rPr>
                  <w:rFonts w:ascii="Cambria Math" w:hAnsi="Cambria Math"/>
                  <w:lang w:val="el-GR"/>
                </w:rPr>
                <m:t>e</m:t>
              </w:ins>
            </m:r>
          </m:e>
          <m:sub>
            <m:r>
              <w:ins w:id="6550" w:author="Στάθης Καπ" w:date="2023-02-14T23:08:00Z">
                <w:rPr>
                  <w:rFonts w:ascii="Cambria Math" w:hAnsi="Cambria Math"/>
                  <w:lang w:val="el-GR"/>
                </w:rPr>
                <m:t>g</m:t>
              </w:ins>
            </m:r>
            <m:r>
              <w:ins w:id="6551" w:author="Στάθης Καπ" w:date="2023-02-07T19:28:00Z">
                <w:rPr>
                  <w:rFonts w:ascii="Cambria Math" w:hAnsi="Cambria Math"/>
                  <w:lang w:val="el-GR"/>
                </w:rPr>
                <m:t>'</m:t>
              </w:ins>
            </m:r>
          </m:sub>
        </m:sSub>
        <m:r>
          <w:ins w:id="6552" w:author="Στάθης Καπ" w:date="2023-02-07T19:28:00Z">
            <w:rPr>
              <w:rFonts w:ascii="Cambria Math" w:hAnsi="Cambria Math"/>
              <w:lang w:val="el-GR"/>
            </w:rPr>
            <m:t>=</m:t>
          </w:ins>
        </m:r>
        <m:r>
          <w:ins w:id="6553" w:author="Στάθης Καπ" w:date="2023-02-15T00:48:00Z">
            <w:rPr>
              <w:rFonts w:ascii="Cambria Math" w:hAnsi="Cambria Math"/>
              <w:lang w:val="el-GR"/>
            </w:rPr>
            <m:t>timeWindo</m:t>
          </w:ins>
        </m:r>
        <m:sSub>
          <m:sSubPr>
            <m:ctrlPr>
              <w:ins w:id="6554" w:author="Στάθης Καπ" w:date="2023-02-15T00:48:00Z">
                <w:rPr>
                  <w:rFonts w:ascii="Cambria Math" w:hAnsi="Cambria Math"/>
                  <w:i/>
                  <w:lang w:val="el-GR"/>
                </w:rPr>
              </w:ins>
            </m:ctrlPr>
          </m:sSubPr>
          <m:e>
            <m:r>
              <w:ins w:id="6555" w:author="Στάθης Καπ" w:date="2023-02-15T00:48:00Z">
                <w:rPr>
                  <w:rFonts w:ascii="Cambria Math" w:hAnsi="Cambria Math"/>
                  <w:lang w:val="el-GR"/>
                </w:rPr>
                <m:t>w</m:t>
              </w:ins>
            </m:r>
          </m:e>
          <m:sub>
            <m:r>
              <w:ins w:id="6556" w:author="Στάθης Καπ" w:date="2023-02-15T00:48:00Z">
                <w:rPr>
                  <w:rFonts w:ascii="Cambria Math" w:hAnsi="Cambria Math"/>
                  <w:lang w:val="el-GR"/>
                </w:rPr>
                <m:t>B</m:t>
              </w:ins>
            </m:r>
          </m:sub>
        </m:sSub>
        <m:r>
          <w:ins w:id="6557" w:author="Στάθης Καπ" w:date="2023-02-07T19:28:00Z">
            <w:rPr>
              <w:rFonts w:ascii="Cambria Math" w:hAnsi="Cambria Math"/>
              <w:lang w:val="el-GR"/>
            </w:rPr>
            <m:t>.openTime</m:t>
          </w:ins>
        </m:r>
      </m:oMath>
      <w:ins w:id="6558" w:author="Στάθης Καπ" w:date="2023-02-07T19:28:00Z">
        <w:r>
          <w:rPr>
            <w:lang w:val="el-GR"/>
          </w:rPr>
          <w:t xml:space="preserve"> </w:t>
        </w:r>
      </w:ins>
      <w:ins w:id="6559" w:author="Στάθης Καπ" w:date="2023-02-07T19:29:00Z">
        <w:r>
          <w:rPr>
            <w:lang w:val="el-GR"/>
          </w:rPr>
          <w:t xml:space="preserve">, η εισαγωγή του </w:t>
        </w:r>
      </w:ins>
      <w:ins w:id="6560" w:author="Στάθης Καπ" w:date="2023-02-14T23:08:00Z">
        <w:r w:rsidR="00FB12EA">
          <w:t>g</w:t>
        </w:r>
      </w:ins>
      <w:ins w:id="6561" w:author="Στάθης Καπ" w:date="2023-02-07T19:29:00Z">
        <w:r w:rsidRPr="00417CCE">
          <w:rPr>
            <w:lang w:val="el-GR"/>
            <w:rPrChange w:id="6562" w:author="Στάθης Καπ" w:date="2023-02-07T19:29:00Z">
              <w:rPr/>
            </w:rPrChange>
          </w:rPr>
          <w:t>’</w:t>
        </w:r>
        <w:r>
          <w:rPr>
            <w:lang w:val="el-GR"/>
          </w:rPr>
          <w:t xml:space="preserve"> δεν παραβιάζει </w:t>
        </w:r>
      </w:ins>
      <w:ins w:id="6563" w:author="Στάθης Καπ" w:date="2023-02-07T19:32:00Z">
        <w:r w:rsidR="000B4428">
          <w:rPr>
            <w:lang w:val="el-GR"/>
          </w:rPr>
          <w:t>το χρονικό του παράθυρο</w:t>
        </w:r>
      </w:ins>
      <w:ins w:id="6564" w:author="Στάθης Καπ" w:date="2023-02-07T19:29:00Z">
        <w:r>
          <w:rPr>
            <w:lang w:val="el-GR"/>
          </w:rPr>
          <w:t>. Παρ’</w:t>
        </w:r>
      </w:ins>
      <w:ins w:id="6565" w:author="Στάθης Καπ" w:date="2023-02-07T19:30:00Z">
        <w:r w:rsidR="00DE61A6">
          <w:rPr>
            <w:lang w:val="el-GR"/>
          </w:rPr>
          <w:t xml:space="preserve"> </w:t>
        </w:r>
      </w:ins>
      <w:ins w:id="6566" w:author="Στάθης Καπ" w:date="2023-02-07T19:29:00Z">
        <w:r>
          <w:rPr>
            <w:lang w:val="el-GR"/>
          </w:rPr>
          <w:lastRenderedPageBreak/>
          <w:t xml:space="preserve">όλα αυτά πρέπει να εξεταστεί εάν η εισαγωγή του </w:t>
        </w:r>
      </w:ins>
      <w:ins w:id="6567" w:author="Στάθης Καπ" w:date="2023-02-14T23:08:00Z">
        <w:r w:rsidR="00FB12EA">
          <w:t>g</w:t>
        </w:r>
      </w:ins>
      <w:ins w:id="6568" w:author="Στάθης Καπ" w:date="2023-02-07T19:29:00Z">
        <w:r w:rsidRPr="00417CCE">
          <w:rPr>
            <w:lang w:val="el-GR"/>
            <w:rPrChange w:id="6569" w:author="Στάθης Καπ" w:date="2023-02-07T19:29:00Z">
              <w:rPr/>
            </w:rPrChange>
          </w:rPr>
          <w:t>’</w:t>
        </w:r>
        <w:r>
          <w:rPr>
            <w:lang w:val="el-GR"/>
          </w:rPr>
          <w:t xml:space="preserve"> προκαλεί κάποιο </w:t>
        </w:r>
      </w:ins>
      <w:ins w:id="6570" w:author="Στάθης Καπ" w:date="2023-02-07T19:30:00Z">
        <w:r>
          <w:rPr>
            <w:lang w:val="el-GR"/>
          </w:rPr>
          <w:t xml:space="preserve">πρόβλημα στη συνέχεια της διαδρομής. </w:t>
        </w:r>
        <w:r w:rsidR="000B4428">
          <w:rPr>
            <w:lang w:val="el-GR"/>
          </w:rPr>
          <w:t>Εάν όντως προκαλεί,</w:t>
        </w:r>
      </w:ins>
      <w:ins w:id="6571" w:author="Στάθης Καπ" w:date="2023-02-25T21:16:00Z">
        <w:r w:rsidR="009E28A9">
          <w:rPr>
            <w:lang w:val="el-GR"/>
          </w:rPr>
          <w:t xml:space="preserve"> τότε</w:t>
        </w:r>
      </w:ins>
      <w:ins w:id="6572" w:author="Στάθης Καπ" w:date="2023-02-07T19:30:00Z">
        <w:r w:rsidR="000B4428">
          <w:rPr>
            <w:lang w:val="el-GR"/>
          </w:rPr>
          <w:t xml:space="preserve"> αφαιρείται ο πρώτος κ</w:t>
        </w:r>
      </w:ins>
      <w:ins w:id="6573" w:author="Στάθης Καπ" w:date="2023-02-07T19:31:00Z">
        <w:r w:rsidR="000B4428">
          <w:rPr>
            <w:lang w:val="el-GR"/>
          </w:rPr>
          <w:t xml:space="preserve">όμβος της διαδρομής, </w:t>
        </w:r>
      </w:ins>
      <w:ins w:id="6574" w:author="Στάθης Καπ" w:date="2023-02-14T23:09:00Z">
        <w:r w:rsidR="00FB12EA">
          <w:rPr>
            <w:lang w:val="el-GR"/>
          </w:rPr>
          <w:t xml:space="preserve">δηλαδή </w:t>
        </w:r>
      </w:ins>
      <w:ins w:id="6575" w:author="Στάθης Καπ" w:date="2023-02-07T19:31:00Z">
        <w:r w:rsidR="000B4428">
          <w:rPr>
            <w:lang w:val="el-GR"/>
          </w:rPr>
          <w:t xml:space="preserve">στο συγκεκριμένο παράδειγμα ο κόμβος </w:t>
        </w:r>
      </w:ins>
      <w:ins w:id="6576" w:author="Στάθης Καπ" w:date="2023-02-15T00:46:00Z">
        <w:r w:rsidR="001F58A2">
          <w:t>b</w:t>
        </w:r>
      </w:ins>
      <w:ins w:id="6577" w:author="Στάθης Καπ" w:date="2023-02-07T19:31:00Z">
        <w:r w:rsidR="000B4428" w:rsidRPr="000B4428">
          <w:rPr>
            <w:lang w:val="el-GR"/>
            <w:rPrChange w:id="6578" w:author="Στάθης Καπ" w:date="2023-02-07T19:31:00Z">
              <w:rPr/>
            </w:rPrChange>
          </w:rPr>
          <w:t xml:space="preserve">. </w:t>
        </w:r>
      </w:ins>
    </w:p>
    <w:p w14:paraId="65CB8E8A" w14:textId="3DD35685" w:rsidR="005F016D" w:rsidRDefault="00533C3A">
      <w:pPr>
        <w:jc w:val="center"/>
        <w:rPr>
          <w:ins w:id="6579" w:author="Στάθης Καπ" w:date="2023-02-07T19:40:00Z"/>
          <w:lang w:val="el-GR"/>
        </w:rPr>
        <w:pPrChange w:id="6580" w:author="Στάθης Καπ" w:date="2023-02-15T00:50:00Z">
          <w:pPr/>
        </w:pPrChange>
      </w:pPr>
      <w:ins w:id="6581" w:author="Στάθης Καπ" w:date="2023-03-07T04:53:00Z">
        <w:r>
          <w:rPr>
            <w:noProof/>
          </w:rPr>
          <w:drawing>
            <wp:inline distT="0" distB="0" distL="0" distR="0" wp14:anchorId="6FAAF96A" wp14:editId="651181B0">
              <wp:extent cx="3145809" cy="984356"/>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4251" cy="990127"/>
                      </a:xfrm>
                      <a:prstGeom prst="rect">
                        <a:avLst/>
                      </a:prstGeom>
                    </pic:spPr>
                  </pic:pic>
                </a:graphicData>
              </a:graphic>
            </wp:inline>
          </w:drawing>
        </w:r>
      </w:ins>
    </w:p>
    <w:p w14:paraId="66BFF53F" w14:textId="10055B07" w:rsidR="00D619DD" w:rsidRDefault="000B4428" w:rsidP="0060093E">
      <w:pPr>
        <w:ind w:firstLine="720"/>
        <w:rPr>
          <w:rFonts w:eastAsiaTheme="minorEastAsia"/>
          <w:lang w:val="el-GR"/>
        </w:rPr>
        <w:pPrChange w:id="6582" w:author="Στάθης Καπ" w:date="2023-03-13T04:23:00Z">
          <w:pPr/>
        </w:pPrChange>
      </w:pPr>
      <w:ins w:id="6583" w:author="Στάθης Καπ" w:date="2023-02-07T19:31:00Z">
        <w:r>
          <w:rPr>
            <w:lang w:val="el-GR"/>
          </w:rPr>
          <w:t xml:space="preserve">Αυτό θα συνεχιστεί μέχρι να είναι έγκυρη η διαδρομή </w:t>
        </w:r>
      </w:ins>
      <m:oMath>
        <m:r>
          <w:ins w:id="6584" w:author="Στάθης Καπ" w:date="2023-02-07T19:31:00Z">
            <w:rPr>
              <w:rFonts w:ascii="Cambria Math" w:hAnsi="Cambria Math"/>
              <w:lang w:val="el-GR"/>
            </w:rPr>
            <m:t>Wal</m:t>
          </w:ins>
        </m:r>
        <m:sSub>
          <m:sSubPr>
            <m:ctrlPr>
              <w:ins w:id="6585" w:author="Στάθης Καπ" w:date="2023-02-07T19:31:00Z">
                <w:rPr>
                  <w:rFonts w:ascii="Cambria Math" w:hAnsi="Cambria Math"/>
                  <w:i/>
                  <w:lang w:val="el-GR"/>
                </w:rPr>
              </w:ins>
            </m:ctrlPr>
          </m:sSubPr>
          <m:e>
            <m:r>
              <w:ins w:id="6586" w:author="Στάθης Καπ" w:date="2023-02-07T19:31:00Z">
                <w:rPr>
                  <w:rFonts w:ascii="Cambria Math" w:hAnsi="Cambria Math"/>
                  <w:lang w:val="el-GR"/>
                </w:rPr>
                <m:t>k</m:t>
              </w:ins>
            </m:r>
          </m:e>
          <m:sub>
            <m:r>
              <w:ins w:id="6587" w:author="Στάθης Καπ" w:date="2023-02-07T19:31:00Z">
                <w:rPr>
                  <w:rFonts w:ascii="Cambria Math" w:hAnsi="Cambria Math"/>
                  <w:lang w:val="el-GR"/>
                </w:rPr>
                <m:t>B</m:t>
              </w:ins>
            </m:r>
          </m:sub>
        </m:sSub>
      </m:oMath>
      <w:ins w:id="6588" w:author="Στάθης Καπ" w:date="2023-02-07T19:31:00Z">
        <w:r>
          <w:rPr>
            <w:rFonts w:eastAsiaTheme="minorEastAsia"/>
            <w:lang w:val="el-GR"/>
          </w:rPr>
          <w:t xml:space="preserve"> μ</w:t>
        </w:r>
      </w:ins>
      <w:ins w:id="6589" w:author="Στάθης Καπ" w:date="2023-02-07T19:32:00Z">
        <w:r>
          <w:rPr>
            <w:rFonts w:eastAsiaTheme="minorEastAsia"/>
            <w:lang w:val="el-GR"/>
          </w:rPr>
          <w:t xml:space="preserve">ε την εισαγωγή του </w:t>
        </w:r>
      </w:ins>
      <w:ins w:id="6590" w:author="Στάθης Καπ" w:date="2023-02-14T23:09:00Z">
        <w:r w:rsidR="00FB12EA">
          <w:rPr>
            <w:rFonts w:eastAsiaTheme="minorEastAsia"/>
          </w:rPr>
          <w:t>g</w:t>
        </w:r>
      </w:ins>
      <w:ins w:id="6591" w:author="Στάθης Καπ" w:date="2023-02-07T19:32:00Z">
        <w:r w:rsidRPr="000B4428">
          <w:rPr>
            <w:rFonts w:eastAsiaTheme="minorEastAsia"/>
            <w:lang w:val="el-GR"/>
            <w:rPrChange w:id="6592" w:author="Στάθης Καπ" w:date="2023-02-07T19:32:00Z">
              <w:rPr>
                <w:rFonts w:eastAsiaTheme="minorEastAsia"/>
              </w:rPr>
            </w:rPrChange>
          </w:rPr>
          <w:t>’.</w:t>
        </w:r>
      </w:ins>
      <w:ins w:id="6593" w:author="Στάθης Καπ" w:date="2023-02-07T19:35:00Z">
        <w:r>
          <w:rPr>
            <w:rFonts w:eastAsiaTheme="minorEastAsia"/>
            <w:lang w:val="el-GR"/>
          </w:rPr>
          <w:t xml:space="preserve"> </w:t>
        </w:r>
      </w:ins>
      <w:ins w:id="6594"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6595" w:author="Στάθης Καπ" w:date="2023-02-25T21:17:00Z">
              <w:rPr>
                <w:rFonts w:eastAsiaTheme="minorEastAsia"/>
              </w:rPr>
            </w:rPrChange>
          </w:rPr>
          <w:t>’</w:t>
        </w:r>
        <w:r w:rsidR="00521297">
          <w:rPr>
            <w:rFonts w:eastAsiaTheme="minorEastAsia"/>
            <w:lang w:val="el-GR"/>
          </w:rPr>
          <w:t xml:space="preserve"> είναι έγκυρη,</w:t>
        </w:r>
      </w:ins>
      <w:ins w:id="6596" w:author="Στάθης Καπ" w:date="2023-03-07T04:02:00Z">
        <w:r w:rsidR="00A264C8" w:rsidRPr="00A264C8">
          <w:rPr>
            <w:rFonts w:eastAsiaTheme="minorEastAsia"/>
            <w:lang w:val="el-GR"/>
            <w:rPrChange w:id="6597" w:author="Στάθης Καπ" w:date="2023-03-07T04:02:00Z">
              <w:rPr>
                <w:rFonts w:eastAsiaTheme="minorEastAsia"/>
              </w:rPr>
            </w:rPrChange>
          </w:rPr>
          <w:t xml:space="preserve"> </w:t>
        </w:r>
        <w:r w:rsidR="00A264C8">
          <w:rPr>
            <w:rFonts w:eastAsiaTheme="minorEastAsia"/>
            <w:lang w:val="el-GR"/>
          </w:rPr>
          <w:t>τότε θα εισαχθεί στην αρχή της διαδρομής και</w:t>
        </w:r>
      </w:ins>
      <w:ins w:id="6598" w:author="Στάθης Καπ" w:date="2023-02-25T21:16:00Z">
        <w:r w:rsidR="00521297">
          <w:rPr>
            <w:rFonts w:eastAsiaTheme="minorEastAsia"/>
            <w:lang w:val="el-GR"/>
          </w:rPr>
          <w:t xml:space="preserve"> η</w:t>
        </w:r>
      </w:ins>
      <w:ins w:id="6599" w:author="Στάθης Καπ" w:date="2023-02-15T01:21:00Z">
        <w:r w:rsidR="00353FEE" w:rsidRPr="00353FEE">
          <w:rPr>
            <w:rFonts w:eastAsiaTheme="minorEastAsia"/>
            <w:lang w:val="el-GR"/>
            <w:rPrChange w:id="6600"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6601" w:author="Στάθης Καπ" w:date="2023-02-15T01:22:00Z">
        <w:r w:rsidR="00353FEE" w:rsidRPr="00353FEE">
          <w:rPr>
            <w:rFonts w:eastAsiaTheme="minorEastAsia"/>
            <w:lang w:val="el-GR"/>
            <w:rPrChange w:id="6602" w:author="Στάθης Καπ" w:date="2023-02-15T01:22:00Z">
              <w:rPr>
                <w:rFonts w:eastAsiaTheme="minorEastAsia"/>
              </w:rPr>
            </w:rPrChange>
          </w:rPr>
          <w:t xml:space="preserve"> </w:t>
        </w:r>
      </w:ins>
      <m:oMath>
        <m:sSub>
          <m:sSubPr>
            <m:ctrlPr>
              <w:ins w:id="6603" w:author="Στάθης Καπ" w:date="2023-02-15T01:22:00Z">
                <w:rPr>
                  <w:rFonts w:ascii="Cambria Math" w:eastAsiaTheme="minorEastAsia" w:hAnsi="Cambria Math"/>
                  <w:i/>
                  <w:lang w:val="el-GR"/>
                </w:rPr>
              </w:ins>
            </m:ctrlPr>
          </m:sSubPr>
          <m:e>
            <m:r>
              <w:ins w:id="6604" w:author="Στάθης Καπ" w:date="2023-02-15T01:22:00Z">
                <w:rPr>
                  <w:rFonts w:ascii="Cambria Math" w:eastAsiaTheme="minorEastAsia" w:hAnsi="Cambria Math"/>
                  <w:lang w:val="el-GR"/>
                </w:rPr>
                <m:t>w</m:t>
              </w:ins>
            </m:r>
          </m:e>
          <m:sub>
            <m:r>
              <w:ins w:id="6605" w:author="Στάθης Καπ" w:date="2023-02-15T01:22:00Z">
                <w:rPr>
                  <w:rFonts w:ascii="Cambria Math" w:eastAsiaTheme="minorEastAsia" w:hAnsi="Cambria Math"/>
                  <w:lang w:val="el-GR"/>
                </w:rPr>
                <m:t>b</m:t>
              </w:ins>
            </m:r>
          </m:sub>
        </m:sSub>
      </m:oMath>
      <w:ins w:id="6606" w:author="Στάθης Καπ" w:date="2023-02-15T01:22:00Z">
        <w:r w:rsidR="00353FEE" w:rsidRPr="00353FEE">
          <w:rPr>
            <w:rFonts w:eastAsiaTheme="minorEastAsia"/>
            <w:lang w:val="el-GR"/>
            <w:rPrChange w:id="6607" w:author="Στάθης Καπ" w:date="2023-02-15T01:22:00Z">
              <w:rPr>
                <w:rFonts w:eastAsiaTheme="minorEastAsia"/>
              </w:rPr>
            </w:rPrChange>
          </w:rPr>
          <w:t>.</w:t>
        </w:r>
      </w:ins>
      <w:ins w:id="6608" w:author="Στάθης Καπ" w:date="2023-02-15T01:28:00Z">
        <w:r w:rsidR="006C401B" w:rsidRPr="006C401B">
          <w:rPr>
            <w:rFonts w:eastAsiaTheme="minorEastAsia"/>
            <w:lang w:val="el-GR"/>
            <w:rPrChange w:id="6609" w:author="Στάθης Καπ" w:date="2023-02-15T01:28:00Z">
              <w:rPr>
                <w:rFonts w:eastAsiaTheme="minorEastAsia"/>
              </w:rPr>
            </w:rPrChange>
          </w:rPr>
          <w:t xml:space="preserve"> </w:t>
        </w:r>
      </w:ins>
      <w:ins w:id="6610" w:author="Στάθης Καπ" w:date="2023-02-07T19:35:00Z">
        <w:r>
          <w:rPr>
            <w:rFonts w:eastAsiaTheme="minorEastAsia"/>
            <w:lang w:val="el-GR"/>
          </w:rPr>
          <w:t>Ακόμα και αν αφαιρεθούν όλοι οι</w:t>
        </w:r>
      </w:ins>
      <w:ins w:id="6611" w:author="Στάθης Καπ" w:date="2023-02-15T01:22:00Z">
        <w:r w:rsidR="00353FEE">
          <w:rPr>
            <w:rFonts w:eastAsiaTheme="minorEastAsia"/>
            <w:lang w:val="el-GR"/>
          </w:rPr>
          <w:t xml:space="preserve"> κόμβοι από μία διαδρομή και μείνει μόνο ο </w:t>
        </w:r>
      </w:ins>
      <w:ins w:id="6612" w:author="Στάθης Καπ" w:date="2023-02-15T01:23:00Z">
        <w:r w:rsidR="00353FEE">
          <w:rPr>
            <w:rFonts w:eastAsiaTheme="minorEastAsia"/>
            <w:lang w:val="el-GR"/>
          </w:rPr>
          <w:t xml:space="preserve">ουδέτερος </w:t>
        </w:r>
      </w:ins>
      <w:ins w:id="6613" w:author="Στάθης Καπ" w:date="2023-02-25T21:17:00Z">
        <w:r w:rsidR="002725DE">
          <w:rPr>
            <w:rFonts w:eastAsiaTheme="minorEastAsia"/>
            <w:lang w:val="el-GR"/>
          </w:rPr>
          <w:t xml:space="preserve">τεχνητός </w:t>
        </w:r>
      </w:ins>
      <w:ins w:id="6614" w:author="Στάθης Καπ" w:date="2023-02-15T01:23:00Z">
        <w:r w:rsidR="00353FEE">
          <w:rPr>
            <w:rFonts w:eastAsiaTheme="minorEastAsia"/>
            <w:lang w:val="el-GR"/>
          </w:rPr>
          <w:t>κόμβος του προηγούμενου διαστήματος</w:t>
        </w:r>
      </w:ins>
      <w:ins w:id="6615" w:author="Στάθης Καπ" w:date="2023-02-07T19:35:00Z">
        <w:r w:rsidRPr="000B4428">
          <w:rPr>
            <w:rFonts w:eastAsiaTheme="minorEastAsia"/>
            <w:lang w:val="el-GR"/>
            <w:rPrChange w:id="6616" w:author="Στάθης Καπ" w:date="2023-02-07T19:35:00Z">
              <w:rPr>
                <w:rFonts w:eastAsiaTheme="minorEastAsia"/>
              </w:rPr>
            </w:rPrChange>
          </w:rPr>
          <w:t>,</w:t>
        </w:r>
      </w:ins>
      <w:ins w:id="6617" w:author="Στάθης Καπ" w:date="2023-02-15T01:23:00Z">
        <w:r w:rsidR="00353FEE">
          <w:rPr>
            <w:rFonts w:eastAsiaTheme="minorEastAsia"/>
            <w:lang w:val="el-GR"/>
          </w:rPr>
          <w:t xml:space="preserve"> ο αλγόριθμος μπορεί να το διαχειριστεί </w:t>
        </w:r>
      </w:ins>
      <w:ins w:id="6618" w:author="Στάθης Καπ" w:date="2023-02-14T23:10:00Z">
        <w:r w:rsidR="00A13208">
          <w:rPr>
            <w:rFonts w:eastAsiaTheme="minorEastAsia"/>
            <w:lang w:val="el-GR"/>
          </w:rPr>
          <w:t>καθώς όπως αναφέρθηκε και στην υποενότητα 4.3.1, εξετά</w:t>
        </w:r>
      </w:ins>
      <w:ins w:id="6619" w:author="Στάθης Καπ" w:date="2023-02-14T23:11:00Z">
        <w:r w:rsidR="00A13208">
          <w:rPr>
            <w:rFonts w:eastAsiaTheme="minorEastAsia"/>
            <w:lang w:val="el-GR"/>
          </w:rPr>
          <w:t xml:space="preserve">ζεται ακόμα και η </w:t>
        </w:r>
      </w:ins>
      <w:ins w:id="6620" w:author="Στάθης Καπ" w:date="2023-02-14T23:12:00Z">
        <w:r w:rsidR="00A13208">
          <w:rPr>
            <w:rFonts w:eastAsiaTheme="minorEastAsia"/>
            <w:lang w:val="el-GR"/>
          </w:rPr>
          <w:t xml:space="preserve">θέση μετά τον τελευταίο κόμβο ως θέση εισαγωγής. </w:t>
        </w:r>
      </w:ins>
      <w:ins w:id="6621" w:author="Στάθης Καπ" w:date="2023-02-14T23:10:00Z">
        <w:r w:rsidR="00A13208">
          <w:rPr>
            <w:rFonts w:eastAsiaTheme="minorEastAsia"/>
            <w:lang w:val="el-GR"/>
          </w:rPr>
          <w:t xml:space="preserve">Οπότε ο ελάχιστος αριθμός κόμβων που </w:t>
        </w:r>
      </w:ins>
      <w:ins w:id="6622" w:author="Στάθης Καπ" w:date="2023-02-15T01:17:00Z">
        <w:r w:rsidR="00FF1BC7">
          <w:rPr>
            <w:rFonts w:eastAsiaTheme="minorEastAsia"/>
            <w:lang w:val="el-GR"/>
          </w:rPr>
          <w:t>μπορεί</w:t>
        </w:r>
      </w:ins>
      <w:ins w:id="6623" w:author="Στάθης Καπ" w:date="2023-02-14T23:10:00Z">
        <w:r w:rsidR="00A13208">
          <w:rPr>
            <w:rFonts w:eastAsiaTheme="minorEastAsia"/>
            <w:lang w:val="el-GR"/>
          </w:rPr>
          <w:t xml:space="preserve"> να έχει μια διαδρομή είναι 1.</w:t>
        </w:r>
      </w:ins>
      <w:del w:id="6624" w:author="Στάθης Καπ" w:date="2023-02-01T06:01:00Z">
        <w:r w:rsidR="004D7D74" w:rsidRPr="00302E72">
          <w:rPr>
            <w:lang w:val="el-GR"/>
          </w:rPr>
          <w:delText>αυτή να μην παραβιάζει κάποιον</w:delText>
        </w:r>
      </w:del>
      <w:del w:id="6625" w:author="Στάθης Καπ" w:date="2023-02-02T18:19:00Z">
        <w:r w:rsidR="004D7D74" w:rsidRPr="00302E72" w:rsidDel="00CF30DC">
          <w:rPr>
            <w:lang w:val="el-GR"/>
          </w:rPr>
          <w:delText xml:space="preserve"> από τους </w:delText>
        </w:r>
      </w:del>
    </w:p>
    <w:p w14:paraId="79C119CC" w14:textId="4E621551" w:rsidR="007006CD" w:rsidRDefault="00353FEE">
      <w:pPr>
        <w:jc w:val="center"/>
        <w:rPr>
          <w:rFonts w:eastAsiaTheme="minorEastAsia"/>
          <w:lang w:val="el-GR"/>
        </w:rPr>
        <w:pPrChange w:id="6626" w:author="Στάθης Καπ" w:date="2023-02-07T20:42:00Z">
          <w:pPr/>
        </w:pPrChange>
      </w:pPr>
      <w:del w:id="6627" w:author="Στάθης Καπ" w:date="2023-03-07T03:37:00Z">
        <w:r w:rsidDel="00E0795A">
          <w:rPr>
            <w:noProof/>
          </w:rPr>
          <w:drawing>
            <wp:inline distT="0" distB="0" distL="0" distR="0" wp14:anchorId="51C0E83C" wp14:editId="354B61F3">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450" cy="1200150"/>
                      </a:xfrm>
                      <a:prstGeom prst="rect">
                        <a:avLst/>
                      </a:prstGeom>
                    </pic:spPr>
                  </pic:pic>
                </a:graphicData>
              </a:graphic>
            </wp:inline>
          </w:drawing>
        </w:r>
      </w:del>
      <w:ins w:id="6628" w:author="Στάθης Καπ" w:date="2023-03-07T03:37:00Z">
        <w:r w:rsidR="00E0795A" w:rsidRPr="00D1420C">
          <w:rPr>
            <w:noProof/>
            <w:lang w:val="el-GR"/>
            <w:rPrChange w:id="6629" w:author="Στάθης Καπ" w:date="2023-03-07T04:01:00Z">
              <w:rPr>
                <w:noProof/>
              </w:rPr>
            </w:rPrChange>
          </w:rPr>
          <w:t xml:space="preserve"> </w:t>
        </w:r>
      </w:ins>
      <w:ins w:id="6630" w:author="Στάθης Καπ" w:date="2023-03-07T04:54:00Z">
        <w:r w:rsidR="00E07557">
          <w:rPr>
            <w:noProof/>
          </w:rPr>
          <w:t>s</w:t>
        </w:r>
      </w:ins>
      <w:ins w:id="6631" w:author="Στάθης Καπ" w:date="2023-03-07T03:49:00Z">
        <w:r w:rsidR="00653A19">
          <w:rPr>
            <w:noProof/>
          </w:rPr>
          <w:drawing>
            <wp:inline distT="0" distB="0" distL="0" distR="0" wp14:anchorId="2B7B6848" wp14:editId="4B93C5B5">
              <wp:extent cx="3244132" cy="1042757"/>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4786" cy="1052610"/>
                      </a:xfrm>
                      <a:prstGeom prst="rect">
                        <a:avLst/>
                      </a:prstGeom>
                    </pic:spPr>
                  </pic:pic>
                </a:graphicData>
              </a:graphic>
            </wp:inline>
          </w:drawing>
        </w:r>
      </w:ins>
    </w:p>
    <w:p w14:paraId="31C508FF" w14:textId="6E026AFF" w:rsidR="00DA2B79" w:rsidRPr="00D900FC" w:rsidRDefault="00077492" w:rsidP="0060093E">
      <w:pPr>
        <w:ind w:firstLine="720"/>
        <w:rPr>
          <w:rFonts w:eastAsiaTheme="minorEastAsia"/>
          <w:lang w:val="el-GR"/>
        </w:rPr>
        <w:pPrChange w:id="6632" w:author="Στάθης Καπ" w:date="2023-03-13T04:23:00Z">
          <w:pPr/>
        </w:pPrChange>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6633" w:author="Στάθης Καπ" w:date="2023-02-15T01:17:00Z">
            <w:rPr>
              <w:rFonts w:eastAsiaTheme="minorEastAsia"/>
            </w:rPr>
          </w:rPrChange>
        </w:rPr>
        <w:t>.</w:t>
      </w:r>
    </w:p>
    <w:p w14:paraId="4944E33D" w14:textId="3F53AADF" w:rsidR="00DA2B79" w:rsidRDefault="007224FB">
      <w:pPr>
        <w:jc w:val="center"/>
        <w:rPr>
          <w:rFonts w:eastAsiaTheme="minorEastAsia"/>
          <w:lang w:val="el-GR"/>
        </w:rPr>
        <w:pPrChange w:id="6634" w:author="Στάθης Καπ" w:date="2023-02-07T21:01:00Z">
          <w:pPr/>
        </w:pPrChange>
      </w:pPr>
      <w:del w:id="6635" w:author="Στάθης Καπ" w:date="2023-03-07T03:38:00Z">
        <w:r w:rsidDel="00E0795A">
          <w:rPr>
            <w:noProof/>
          </w:rPr>
          <w:lastRenderedPageBreak/>
          <w:drawing>
            <wp:inline distT="0" distB="0" distL="0" distR="0" wp14:anchorId="1C7702D0" wp14:editId="7AED21CF">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6725" cy="1190625"/>
                      </a:xfrm>
                      <a:prstGeom prst="rect">
                        <a:avLst/>
                      </a:prstGeom>
                    </pic:spPr>
                  </pic:pic>
                </a:graphicData>
              </a:graphic>
            </wp:inline>
          </w:drawing>
        </w:r>
      </w:del>
      <w:ins w:id="6636" w:author="Στάθης Καπ" w:date="2023-03-07T03:38:00Z">
        <w:r w:rsidR="00E0795A" w:rsidRPr="00D1420C">
          <w:rPr>
            <w:noProof/>
            <w:lang w:val="el-GR"/>
            <w:rPrChange w:id="6637" w:author="Στάθης Καπ" w:date="2023-03-07T04:01:00Z">
              <w:rPr>
                <w:noProof/>
              </w:rPr>
            </w:rPrChange>
          </w:rPr>
          <w:t xml:space="preserve"> </w:t>
        </w:r>
      </w:ins>
      <w:ins w:id="6638" w:author="Στάθης Καπ" w:date="2023-03-07T04:33:00Z">
        <w:r w:rsidR="00C5347B">
          <w:rPr>
            <w:noProof/>
          </w:rPr>
          <w:drawing>
            <wp:inline distT="0" distB="0" distL="0" distR="0" wp14:anchorId="07CF05E1" wp14:editId="3C168DA2">
              <wp:extent cx="3841845" cy="10484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9047" cy="1055865"/>
                      </a:xfrm>
                      <a:prstGeom prst="rect">
                        <a:avLst/>
                      </a:prstGeom>
                    </pic:spPr>
                  </pic:pic>
                </a:graphicData>
              </a:graphic>
            </wp:inline>
          </w:drawing>
        </w:r>
      </w:ins>
    </w:p>
    <w:p w14:paraId="486B2F3C" w14:textId="2A587652" w:rsidR="00077492" w:rsidRDefault="00077492" w:rsidP="0060093E">
      <w:pPr>
        <w:ind w:firstLine="720"/>
        <w:rPr>
          <w:rFonts w:eastAsiaTheme="minorEastAsia"/>
          <w:lang w:val="el-GR"/>
        </w:rPr>
        <w:pPrChange w:id="6639" w:author="Στάθης Καπ" w:date="2023-03-13T04:23:00Z">
          <w:pPr/>
        </w:pPrChange>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1E8873A9" w:rsidR="00DA2B79" w:rsidRPr="00DA2B79" w:rsidRDefault="00D900FC">
      <w:pPr>
        <w:jc w:val="center"/>
        <w:rPr>
          <w:rFonts w:eastAsiaTheme="minorEastAsia"/>
          <w:lang w:val="el-GR"/>
        </w:rPr>
        <w:pPrChange w:id="6640" w:author="Στάθης Καπ" w:date="2023-02-07T21:03:00Z">
          <w:pPr/>
        </w:pPrChange>
      </w:pPr>
      <w:del w:id="6641" w:author="Στάθης Καπ" w:date="2023-03-07T04:34:00Z">
        <w:r w:rsidDel="00C5347B">
          <w:rPr>
            <w:noProof/>
          </w:rPr>
          <w:drawing>
            <wp:inline distT="0" distB="0" distL="0" distR="0" wp14:anchorId="2ED652C7" wp14:editId="02647FE5">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1425" cy="1228725"/>
                      </a:xfrm>
                      <a:prstGeom prst="rect">
                        <a:avLst/>
                      </a:prstGeom>
                    </pic:spPr>
                  </pic:pic>
                </a:graphicData>
              </a:graphic>
            </wp:inline>
          </w:drawing>
        </w:r>
      </w:del>
      <w:ins w:id="6642" w:author="Στάθης Καπ" w:date="2023-03-07T04:34:00Z">
        <w:r w:rsidR="00C5347B" w:rsidRPr="00C03D35">
          <w:rPr>
            <w:noProof/>
            <w:lang w:val="el-GR"/>
            <w:rPrChange w:id="6643" w:author="Στάθης Καπ" w:date="2023-03-07T05:37:00Z">
              <w:rPr>
                <w:noProof/>
              </w:rPr>
            </w:rPrChange>
          </w:rPr>
          <w:t xml:space="preserve"> </w:t>
        </w:r>
        <w:r w:rsidR="00C5347B">
          <w:rPr>
            <w:noProof/>
          </w:rPr>
          <w:drawing>
            <wp:inline distT="0" distB="0" distL="0" distR="0" wp14:anchorId="2017B4EC" wp14:editId="4B64D918">
              <wp:extent cx="3323230" cy="100351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7853" cy="1013969"/>
                      </a:xfrm>
                      <a:prstGeom prst="rect">
                        <a:avLst/>
                      </a:prstGeom>
                    </pic:spPr>
                  </pic:pic>
                </a:graphicData>
              </a:graphic>
            </wp:inline>
          </w:drawing>
        </w:r>
      </w:ins>
    </w:p>
    <w:p w14:paraId="778827FA" w14:textId="0D54B7F7" w:rsidR="000B4428" w:rsidRDefault="000B4428" w:rsidP="0060093E">
      <w:pPr>
        <w:pStyle w:val="ListParagraph"/>
        <w:ind w:left="0" w:firstLine="576"/>
        <w:rPr>
          <w:rFonts w:eastAsiaTheme="minorEastAsia"/>
          <w:lang w:val="el-GR"/>
        </w:rPr>
        <w:pPrChange w:id="6644" w:author="Στάθης Καπ" w:date="2023-03-13T04:23: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188A07E" w:rsidR="00EE44E9" w:rsidRPr="007E502F" w:rsidRDefault="00E93230" w:rsidP="00093B36">
      <w:pPr>
        <w:pStyle w:val="Heading2"/>
        <w:rPr>
          <w:ins w:id="6645" w:author="Στάθης Καπ" w:date="2023-03-12T20:51:00Z"/>
          <w:rFonts w:eastAsiaTheme="minorEastAsia"/>
          <w:highlight w:val="yellow"/>
          <w:lang w:val="el-GR"/>
          <w:rPrChange w:id="6646" w:author="Στάθης Καπ" w:date="2023-03-13T03:27:00Z">
            <w:rPr>
              <w:ins w:id="6647" w:author="Στάθης Καπ" w:date="2023-03-12T20:51:00Z"/>
              <w:rFonts w:eastAsiaTheme="minorEastAsia"/>
              <w:lang w:val="el-GR"/>
            </w:rPr>
          </w:rPrChange>
        </w:rPr>
      </w:pPr>
      <w:bookmarkStart w:id="6648" w:name="_Toc129300385"/>
      <w:r w:rsidRPr="007E502F">
        <w:rPr>
          <w:highlight w:val="yellow"/>
          <w:rPrChange w:id="6649" w:author="Στάθης Καπ" w:date="2023-03-13T03:27:00Z">
            <w:rPr>
              <w:rFonts w:eastAsiaTheme="minorEastAsia"/>
              <w:lang w:val="el-GR"/>
            </w:rPr>
          </w:rPrChange>
        </w:rPr>
        <w:t>Υπερχείλιση</w:t>
      </w:r>
      <w:ins w:id="6650" w:author="Στάθης Καπ" w:date="2023-03-09T17:52:00Z">
        <w:r w:rsidR="00B034F4" w:rsidRPr="007E502F">
          <w:rPr>
            <w:highlight w:val="yellow"/>
            <w:lang w:val="el-GR"/>
            <w:rPrChange w:id="6651" w:author="Στάθης Καπ" w:date="2023-03-13T03:27:00Z">
              <w:rPr>
                <w:lang w:val="el-GR"/>
              </w:rPr>
            </w:rPrChange>
          </w:rPr>
          <w:t xml:space="preserve"> και διόρθωση</w:t>
        </w:r>
      </w:ins>
      <w:r w:rsidR="00FC1EC0" w:rsidRPr="007E502F">
        <w:rPr>
          <w:rFonts w:eastAsiaTheme="minorEastAsia"/>
          <w:highlight w:val="yellow"/>
          <w:lang w:val="el-GR"/>
          <w:rPrChange w:id="6652" w:author="Στάθης Καπ" w:date="2023-03-13T03:27:00Z">
            <w:rPr>
              <w:rFonts w:eastAsiaTheme="minorEastAsia"/>
              <w:lang w:val="el-GR"/>
            </w:rPr>
          </w:rPrChange>
        </w:rPr>
        <w:t xml:space="preserve"> </w:t>
      </w:r>
      <w:ins w:id="6653" w:author="Στάθης Καπ" w:date="2023-03-09T17:52:00Z">
        <w:r w:rsidR="0038232A" w:rsidRPr="007E502F">
          <w:rPr>
            <w:rFonts w:eastAsiaTheme="minorEastAsia"/>
            <w:highlight w:val="yellow"/>
            <w:lang w:val="el-GR"/>
            <w:rPrChange w:id="6654" w:author="Στάθης Καπ" w:date="2023-03-13T03:27:00Z">
              <w:rPr>
                <w:rFonts w:eastAsiaTheme="minorEastAsia"/>
                <w:lang w:val="el-GR"/>
              </w:rPr>
            </w:rPrChange>
          </w:rPr>
          <w:t>δ</w:t>
        </w:r>
      </w:ins>
      <w:del w:id="6655" w:author="Στάθης Καπ" w:date="2023-03-09T17:52:00Z">
        <w:r w:rsidRPr="007E502F" w:rsidDel="0038232A">
          <w:rPr>
            <w:rFonts w:eastAsiaTheme="minorEastAsia"/>
            <w:highlight w:val="yellow"/>
            <w:lang w:val="el-GR"/>
            <w:rPrChange w:id="6656" w:author="Στάθης Καπ" w:date="2023-03-13T03:27:00Z">
              <w:rPr>
                <w:rFonts w:eastAsiaTheme="minorEastAsia"/>
                <w:lang w:val="el-GR"/>
              </w:rPr>
            </w:rPrChange>
          </w:rPr>
          <w:delText>Δ</w:delText>
        </w:r>
      </w:del>
      <w:r w:rsidRPr="007E502F">
        <w:rPr>
          <w:rFonts w:eastAsiaTheme="minorEastAsia"/>
          <w:highlight w:val="yellow"/>
          <w:lang w:val="el-GR"/>
          <w:rPrChange w:id="6657" w:author="Στάθης Καπ" w:date="2023-03-13T03:27:00Z">
            <w:rPr>
              <w:rFonts w:eastAsiaTheme="minorEastAsia"/>
              <w:lang w:val="el-GR"/>
            </w:rPr>
          </w:rPrChange>
        </w:rPr>
        <w:t>ιαδρομών</w:t>
      </w:r>
      <w:bookmarkEnd w:id="6648"/>
    </w:p>
    <w:p w14:paraId="673C2A5D" w14:textId="4019A0F7" w:rsidR="00D805E7" w:rsidRPr="007E502F" w:rsidRDefault="00A37638" w:rsidP="00A37638">
      <w:pPr>
        <w:rPr>
          <w:ins w:id="6658" w:author="Στάθης Καπ" w:date="2023-03-12T21:43:00Z"/>
          <w:highlight w:val="yellow"/>
          <w:lang w:val="el-GR"/>
          <w:rPrChange w:id="6659" w:author="Στάθης Καπ" w:date="2023-03-13T03:27:00Z">
            <w:rPr>
              <w:ins w:id="6660" w:author="Στάθης Καπ" w:date="2023-03-12T21:43:00Z"/>
              <w:lang w:val="el-GR"/>
            </w:rPr>
          </w:rPrChange>
        </w:rPr>
      </w:pPr>
      <w:ins w:id="6661" w:author="Στάθης Καπ" w:date="2023-03-12T20:51:00Z">
        <w:r w:rsidRPr="007E502F">
          <w:rPr>
            <w:highlight w:val="yellow"/>
            <w:lang w:val="el-GR"/>
            <w:rPrChange w:id="6662" w:author="Στάθης Καπ" w:date="2023-03-13T03:27:00Z">
              <w:rPr>
                <w:lang w:val="el-GR"/>
              </w:rPr>
            </w:rPrChange>
          </w:rPr>
          <w:t xml:space="preserve">Όπως αναλύθηκε και στην ενότητα 4.3.1, </w:t>
        </w:r>
      </w:ins>
      <w:ins w:id="6663" w:author="Στάθης Καπ" w:date="2023-03-12T20:52:00Z">
        <w:r w:rsidRPr="007E502F">
          <w:rPr>
            <w:highlight w:val="yellow"/>
            <w:lang w:val="el-GR"/>
            <w:rPrChange w:id="6664" w:author="Στάθης Καπ" w:date="2023-03-13T03:27:00Z">
              <w:rPr>
                <w:lang w:val="el-GR"/>
              </w:rPr>
            </w:rPrChange>
          </w:rPr>
          <w:t xml:space="preserve">σε κάθε υποδιάστημα, </w:t>
        </w:r>
      </w:ins>
      <w:ins w:id="6665" w:author="Στάθης Καπ" w:date="2023-03-12T20:53:00Z">
        <w:r w:rsidRPr="007E502F">
          <w:rPr>
            <w:highlight w:val="yellow"/>
            <w:lang w:val="el-GR"/>
            <w:rPrChange w:id="6666" w:author="Στάθης Καπ" w:date="2023-03-13T03:27:00Z">
              <w:rPr>
                <w:lang w:val="el-GR"/>
              </w:rPr>
            </w:rPrChange>
          </w:rPr>
          <w:t xml:space="preserve">για κάθε διαδρομή θεωρείται ένας τελικός στόχος </w:t>
        </w:r>
        <w:r w:rsidR="002078F5" w:rsidRPr="007E502F">
          <w:rPr>
            <w:highlight w:val="yellow"/>
            <w:lang w:val="el-GR"/>
            <w:rPrChange w:id="6667" w:author="Στάθης Καπ" w:date="2023-03-13T03:27:00Z">
              <w:rPr>
                <w:lang w:val="el-GR"/>
              </w:rPr>
            </w:rPrChange>
          </w:rPr>
          <w:t>που είναι το σταθμισμένο κέντρο της αντί</w:t>
        </w:r>
      </w:ins>
      <w:ins w:id="6668" w:author="Στάθης Καπ" w:date="2023-03-12T20:54:00Z">
        <w:r w:rsidR="002078F5" w:rsidRPr="007E502F">
          <w:rPr>
            <w:highlight w:val="yellow"/>
            <w:lang w:val="el-GR"/>
            <w:rPrChange w:id="6669" w:author="Στάθης Καπ" w:date="2023-03-13T03:27:00Z">
              <w:rPr>
                <w:lang w:val="el-GR"/>
              </w:rPr>
            </w:rPrChange>
          </w:rPr>
          <w:t xml:space="preserve">στοιχης διαδρομής του επόμενου υποδιαστήματος. Στο τελευταίο υποδιάστημα,  ως στόχος για κάθε διαδρομή θεωρείται ο τελικός κόμβος </w:t>
        </w:r>
      </w:ins>
      <w:ins w:id="6670" w:author="Στάθης Καπ" w:date="2023-03-12T20:56:00Z">
        <w:r w:rsidR="002078F5" w:rsidRPr="007E502F">
          <w:rPr>
            <w:highlight w:val="yellow"/>
            <w:lang w:val="el-GR"/>
            <w:rPrChange w:id="6671" w:author="Στάθης Καπ" w:date="2023-03-13T03:27:00Z">
              <w:rPr/>
            </w:rPrChange>
          </w:rPr>
          <w:t>(</w:t>
        </w:r>
        <w:r w:rsidR="002078F5" w:rsidRPr="007E502F">
          <w:rPr>
            <w:highlight w:val="yellow"/>
            <w:rPrChange w:id="6672" w:author="Στάθης Καπ" w:date="2023-03-13T03:27:00Z">
              <w:rPr/>
            </w:rPrChange>
          </w:rPr>
          <w:t>ed</w:t>
        </w:r>
        <w:r w:rsidR="002078F5" w:rsidRPr="007E502F">
          <w:rPr>
            <w:highlight w:val="yellow"/>
            <w:lang w:val="el-GR"/>
            <w:rPrChange w:id="6673" w:author="Στάθης Καπ" w:date="2023-03-13T03:27:00Z">
              <w:rPr/>
            </w:rPrChange>
          </w:rPr>
          <w:t xml:space="preserve">) </w:t>
        </w:r>
      </w:ins>
      <w:ins w:id="6674" w:author="Στάθης Καπ" w:date="2023-03-12T20:54:00Z">
        <w:r w:rsidR="002078F5" w:rsidRPr="007E502F">
          <w:rPr>
            <w:highlight w:val="yellow"/>
            <w:lang w:val="el-GR"/>
            <w:rPrChange w:id="6675" w:author="Στάθης Καπ" w:date="2023-03-13T03:27:00Z">
              <w:rPr>
                <w:lang w:val="el-GR"/>
              </w:rPr>
            </w:rPrChange>
          </w:rPr>
          <w:t>το</w:t>
        </w:r>
      </w:ins>
      <w:ins w:id="6676" w:author="Στάθης Καπ" w:date="2023-03-12T20:55:00Z">
        <w:r w:rsidR="002078F5" w:rsidRPr="007E502F">
          <w:rPr>
            <w:highlight w:val="yellow"/>
            <w:lang w:val="el-GR"/>
            <w:rPrChange w:id="6677" w:author="Στάθης Καπ" w:date="2023-03-13T03:27:00Z">
              <w:rPr>
                <w:lang w:val="el-GR"/>
              </w:rPr>
            </w:rPrChange>
          </w:rPr>
          <w:t xml:space="preserve">υ πρωτότυπου προβλήματος. Έτσι κάθε διαδρομή </w:t>
        </w:r>
      </w:ins>
      <w:ins w:id="6678" w:author="Στάθης Καπ" w:date="2023-03-12T20:56:00Z">
        <w:r w:rsidR="002078F5" w:rsidRPr="007E502F">
          <w:rPr>
            <w:highlight w:val="yellow"/>
            <w:lang w:val="el-GR"/>
            <w:rPrChange w:id="6679" w:author="Στάθης Καπ" w:date="2023-03-13T03:27:00Z">
              <w:rPr>
                <w:lang w:val="el-GR"/>
              </w:rPr>
            </w:rPrChange>
          </w:rPr>
          <w:t xml:space="preserve">του τελευταίου </w:t>
        </w:r>
      </w:ins>
      <w:ins w:id="6680" w:author="Στάθης Καπ" w:date="2023-03-12T20:57:00Z">
        <w:r w:rsidR="002078F5" w:rsidRPr="007E502F">
          <w:rPr>
            <w:highlight w:val="yellow"/>
            <w:lang w:val="el-GR"/>
            <w:rPrChange w:id="6681" w:author="Στάθης Καπ" w:date="2023-03-13T03:27:00Z">
              <w:rPr>
                <w:lang w:val="el-GR"/>
              </w:rPr>
            </w:rPrChange>
          </w:rPr>
          <w:t>υπο</w:t>
        </w:r>
      </w:ins>
      <w:ins w:id="6682" w:author="Στάθης Καπ" w:date="2023-03-12T20:56:00Z">
        <w:r w:rsidR="002078F5" w:rsidRPr="007E502F">
          <w:rPr>
            <w:highlight w:val="yellow"/>
            <w:lang w:val="el-GR"/>
            <w:rPrChange w:id="6683" w:author="Στάθης Καπ" w:date="2023-03-13T03:27:00Z">
              <w:rPr>
                <w:lang w:val="el-GR"/>
              </w:rPr>
            </w:rPrChange>
          </w:rPr>
          <w:t xml:space="preserve">διαστήματος στοχεύει </w:t>
        </w:r>
      </w:ins>
      <w:ins w:id="6684" w:author="Στάθης Καπ" w:date="2023-03-12T20:57:00Z">
        <w:r w:rsidR="002078F5" w:rsidRPr="007E502F">
          <w:rPr>
            <w:highlight w:val="yellow"/>
            <w:lang w:val="el-GR"/>
            <w:rPrChange w:id="6685" w:author="Στάθης Καπ" w:date="2023-03-13T03:27:00Z">
              <w:rPr>
                <w:lang w:val="el-GR"/>
              </w:rPr>
            </w:rPrChange>
          </w:rPr>
          <w:t xml:space="preserve">προς τον κόμβο </w:t>
        </w:r>
        <w:r w:rsidR="002078F5" w:rsidRPr="007E502F">
          <w:rPr>
            <w:highlight w:val="yellow"/>
            <w:rPrChange w:id="6686" w:author="Στάθης Καπ" w:date="2023-03-13T03:27:00Z">
              <w:rPr/>
            </w:rPrChange>
          </w:rPr>
          <w:t>ed</w:t>
        </w:r>
        <w:r w:rsidR="002078F5" w:rsidRPr="007E502F">
          <w:rPr>
            <w:highlight w:val="yellow"/>
            <w:lang w:val="el-GR"/>
            <w:rPrChange w:id="6687" w:author="Στάθης Καπ" w:date="2023-03-13T03:27:00Z">
              <w:rPr/>
            </w:rPrChange>
          </w:rPr>
          <w:t xml:space="preserve"> </w:t>
        </w:r>
        <w:r w:rsidR="002078F5" w:rsidRPr="007E502F">
          <w:rPr>
            <w:highlight w:val="yellow"/>
            <w:lang w:val="el-GR"/>
            <w:rPrChange w:id="6688" w:author="Στάθης Καπ" w:date="2023-03-13T03:27:00Z">
              <w:rPr>
                <w:lang w:val="el-GR"/>
              </w:rPr>
            </w:rPrChange>
          </w:rPr>
          <w:t xml:space="preserve">αλλά δεν καταλήγει σε αυτόν. </w:t>
        </w:r>
      </w:ins>
      <w:ins w:id="6689" w:author="Στάθης Καπ" w:date="2023-03-12T21:12:00Z">
        <w:r w:rsidR="0075206B" w:rsidRPr="007E502F">
          <w:rPr>
            <w:highlight w:val="yellow"/>
            <w:lang w:val="el-GR"/>
            <w:rPrChange w:id="6690" w:author="Στάθης Καπ" w:date="2023-03-13T03:27:00Z">
              <w:rPr>
                <w:lang w:val="el-GR"/>
              </w:rPr>
            </w:rPrChange>
          </w:rPr>
          <w:t>Το ζητούμενο του αλγορίθμου</w:t>
        </w:r>
      </w:ins>
      <w:ins w:id="6691" w:author="Στάθης Καπ" w:date="2023-03-12T21:13:00Z">
        <w:r w:rsidR="0075206B" w:rsidRPr="007E502F">
          <w:rPr>
            <w:highlight w:val="yellow"/>
            <w:lang w:val="el-GR"/>
            <w:rPrChange w:id="6692" w:author="Στάθης Καπ" w:date="2023-03-13T03:27:00Z">
              <w:rPr>
                <w:lang w:val="el-GR"/>
              </w:rPr>
            </w:rPrChange>
          </w:rPr>
          <w:t xml:space="preserve"> </w:t>
        </w:r>
      </w:ins>
      <w:ins w:id="6693" w:author="Στάθης Καπ" w:date="2023-03-12T21:15:00Z">
        <w:r w:rsidR="00F82FB8" w:rsidRPr="007E502F">
          <w:rPr>
            <w:highlight w:val="yellow"/>
            <w:lang w:val="el-GR"/>
            <w:rPrChange w:id="6694" w:author="Στάθης Καπ" w:date="2023-03-13T03:27:00Z">
              <w:rPr>
                <w:lang w:val="el-GR"/>
              </w:rPr>
            </w:rPrChange>
          </w:rPr>
          <w:t xml:space="preserve">για το </w:t>
        </w:r>
        <w:r w:rsidR="00F82FB8" w:rsidRPr="007E502F">
          <w:rPr>
            <w:highlight w:val="yellow"/>
            <w:rPrChange w:id="6695" w:author="Στάθης Καπ" w:date="2023-03-13T03:27:00Z">
              <w:rPr/>
            </w:rPrChange>
          </w:rPr>
          <w:t>TOPTW</w:t>
        </w:r>
        <w:r w:rsidR="00F82FB8" w:rsidRPr="007E502F">
          <w:rPr>
            <w:highlight w:val="yellow"/>
            <w:lang w:val="el-GR"/>
            <w:rPrChange w:id="6696" w:author="Στάθης Καπ" w:date="2023-03-13T03:27:00Z">
              <w:rPr/>
            </w:rPrChange>
          </w:rPr>
          <w:t xml:space="preserve"> </w:t>
        </w:r>
        <w:r w:rsidR="00F82FB8" w:rsidRPr="007E502F">
          <w:rPr>
            <w:highlight w:val="yellow"/>
            <w:lang w:val="el-GR"/>
            <w:rPrChange w:id="6697" w:author="Στάθης Καπ" w:date="2023-03-13T03:27:00Z">
              <w:rPr>
                <w:lang w:val="el-GR"/>
              </w:rPr>
            </w:rPrChange>
          </w:rPr>
          <w:t>που μελετά η παρούσα εργασία,</w:t>
        </w:r>
      </w:ins>
      <w:ins w:id="6698" w:author="Στάθης Καπ" w:date="2023-03-12T21:13:00Z">
        <w:r w:rsidR="0075206B" w:rsidRPr="007E502F">
          <w:rPr>
            <w:highlight w:val="yellow"/>
            <w:lang w:val="el-GR"/>
            <w:rPrChange w:id="6699" w:author="Στάθης Καπ" w:date="2023-03-13T03:27:00Z">
              <w:rPr>
                <w:lang w:val="el-GR"/>
              </w:rPr>
            </w:rPrChange>
          </w:rPr>
          <w:t xml:space="preserve">  </w:t>
        </w:r>
      </w:ins>
      <w:ins w:id="6700" w:author="Στάθης Καπ" w:date="2023-03-12T21:12:00Z">
        <w:r w:rsidR="0075206B" w:rsidRPr="007E502F">
          <w:rPr>
            <w:highlight w:val="yellow"/>
            <w:lang w:val="el-GR"/>
            <w:rPrChange w:id="6701" w:author="Στάθης Καπ" w:date="2023-03-13T03:27:00Z">
              <w:rPr>
                <w:lang w:val="el-GR"/>
              </w:rPr>
            </w:rPrChange>
          </w:rPr>
          <w:t xml:space="preserve">είναι να δημιουργήσει </w:t>
        </w:r>
        <w:r w:rsidR="0075206B" w:rsidRPr="007E502F">
          <w:rPr>
            <w:highlight w:val="yellow"/>
            <w:rPrChange w:id="6702" w:author="Στάθης Καπ" w:date="2023-03-13T03:27:00Z">
              <w:rPr/>
            </w:rPrChange>
          </w:rPr>
          <w:t>m</w:t>
        </w:r>
        <w:r w:rsidR="0075206B" w:rsidRPr="007E502F">
          <w:rPr>
            <w:highlight w:val="yellow"/>
            <w:lang w:val="el-GR"/>
            <w:rPrChange w:id="6703" w:author="Στάθης Καπ" w:date="2023-03-13T03:27:00Z">
              <w:rPr/>
            </w:rPrChange>
          </w:rPr>
          <w:t xml:space="preserve"> </w:t>
        </w:r>
        <w:r w:rsidR="0075206B" w:rsidRPr="007E502F">
          <w:rPr>
            <w:highlight w:val="yellow"/>
            <w:lang w:val="el-GR"/>
            <w:rPrChange w:id="6704" w:author="Στάθης Καπ" w:date="2023-03-13T03:27:00Z">
              <w:rPr>
                <w:lang w:val="el-GR"/>
              </w:rPr>
            </w:rPrChange>
          </w:rPr>
          <w:t xml:space="preserve">ολοκληρωμένες διαδρομές  </w:t>
        </w:r>
      </w:ins>
      <w:ins w:id="6705" w:author="Στάθης Καπ" w:date="2023-03-12T21:13:00Z">
        <w:r w:rsidR="0075206B" w:rsidRPr="007E502F">
          <w:rPr>
            <w:highlight w:val="yellow"/>
            <w:lang w:val="el-GR"/>
            <w:rPrChange w:id="6706" w:author="Στάθης Καπ" w:date="2023-03-13T03:27:00Z">
              <w:rPr>
                <w:lang w:val="el-GR"/>
              </w:rPr>
            </w:rPrChange>
          </w:rPr>
          <w:t>με αρχή και τέλος</w:t>
        </w:r>
      </w:ins>
      <w:ins w:id="6707" w:author="Στάθης Καπ" w:date="2023-03-12T21:17:00Z">
        <w:r w:rsidR="00D242C6" w:rsidRPr="007E502F">
          <w:rPr>
            <w:highlight w:val="yellow"/>
            <w:lang w:val="el-GR"/>
            <w:rPrChange w:id="6708" w:author="Στάθης Καπ" w:date="2023-03-13T03:27:00Z">
              <w:rPr>
                <w:lang w:val="el-GR"/>
              </w:rPr>
            </w:rPrChange>
          </w:rPr>
          <w:t xml:space="preserve"> τους κόμβους </w:t>
        </w:r>
        <w:r w:rsidR="00D242C6" w:rsidRPr="007E502F">
          <w:rPr>
            <w:highlight w:val="yellow"/>
            <w:rPrChange w:id="6709" w:author="Στάθης Καπ" w:date="2023-03-13T03:27:00Z">
              <w:rPr/>
            </w:rPrChange>
          </w:rPr>
          <w:t>sd</w:t>
        </w:r>
        <w:r w:rsidR="00D242C6" w:rsidRPr="007E502F">
          <w:rPr>
            <w:highlight w:val="yellow"/>
            <w:lang w:val="el-GR"/>
            <w:rPrChange w:id="6710" w:author="Στάθης Καπ" w:date="2023-03-13T03:27:00Z">
              <w:rPr/>
            </w:rPrChange>
          </w:rPr>
          <w:t xml:space="preserve"> </w:t>
        </w:r>
        <w:r w:rsidR="00D242C6" w:rsidRPr="007E502F">
          <w:rPr>
            <w:highlight w:val="yellow"/>
            <w:lang w:val="el-GR"/>
            <w:rPrChange w:id="6711" w:author="Στάθης Καπ" w:date="2023-03-13T03:27:00Z">
              <w:rPr>
                <w:lang w:val="el-GR"/>
              </w:rPr>
            </w:rPrChange>
          </w:rPr>
          <w:t xml:space="preserve">και </w:t>
        </w:r>
        <w:r w:rsidR="00D242C6" w:rsidRPr="007E502F">
          <w:rPr>
            <w:highlight w:val="yellow"/>
            <w:rPrChange w:id="6712" w:author="Στάθης Καπ" w:date="2023-03-13T03:27:00Z">
              <w:rPr/>
            </w:rPrChange>
          </w:rPr>
          <w:t>ed</w:t>
        </w:r>
        <w:r w:rsidR="00D242C6" w:rsidRPr="007E502F">
          <w:rPr>
            <w:highlight w:val="yellow"/>
            <w:lang w:val="el-GR"/>
            <w:rPrChange w:id="6713" w:author="Στάθης Καπ" w:date="2023-03-13T03:27:00Z">
              <w:rPr/>
            </w:rPrChange>
          </w:rPr>
          <w:t xml:space="preserve"> </w:t>
        </w:r>
        <w:r w:rsidR="00D242C6" w:rsidRPr="007E502F">
          <w:rPr>
            <w:highlight w:val="yellow"/>
            <w:lang w:val="el-GR"/>
            <w:rPrChange w:id="6714" w:author="Στάθης Καπ" w:date="2023-03-13T03:27:00Z">
              <w:rPr>
                <w:lang w:val="el-GR"/>
              </w:rPr>
            </w:rPrChange>
          </w:rPr>
          <w:t>αντίστοιχα</w:t>
        </w:r>
      </w:ins>
      <w:ins w:id="6715" w:author="Στάθης Καπ" w:date="2023-03-12T21:13:00Z">
        <w:r w:rsidR="0075206B" w:rsidRPr="007E502F">
          <w:rPr>
            <w:highlight w:val="yellow"/>
            <w:lang w:val="el-GR"/>
            <w:rPrChange w:id="6716" w:author="Στάθης Καπ" w:date="2023-03-13T03:27:00Z">
              <w:rPr>
                <w:lang w:val="el-GR"/>
              </w:rPr>
            </w:rPrChange>
          </w:rPr>
          <w:t xml:space="preserve">. Οπότε πρέπει να εξεταστεί εάν </w:t>
        </w:r>
      </w:ins>
      <w:ins w:id="6717" w:author="Στάθης Καπ" w:date="2023-03-12T21:14:00Z">
        <w:r w:rsidR="0075206B" w:rsidRPr="007E502F">
          <w:rPr>
            <w:highlight w:val="yellow"/>
            <w:lang w:val="el-GR"/>
            <w:rPrChange w:id="6718" w:author="Στάθης Καπ" w:date="2023-03-13T03:27:00Z">
              <w:rPr>
                <w:lang w:val="el-GR"/>
              </w:rPr>
            </w:rPrChange>
          </w:rPr>
          <w:t xml:space="preserve">όταν ενωθούν </w:t>
        </w:r>
        <w:r w:rsidR="0075206B" w:rsidRPr="007E502F">
          <w:rPr>
            <w:highlight w:val="yellow"/>
            <w:lang w:val="el-GR"/>
            <w:rPrChange w:id="6719" w:author="Στάθης Καπ" w:date="2023-03-13T03:27:00Z">
              <w:rPr>
                <w:lang w:val="el-GR"/>
              </w:rPr>
            </w:rPrChange>
          </w:rPr>
          <w:lastRenderedPageBreak/>
          <w:t xml:space="preserve">οι διαδρομές των υποδιαστημάτων μεταξύ τους (οι πρώτες διαδρομές μεταξύ </w:t>
        </w:r>
      </w:ins>
      <w:ins w:id="6720" w:author="Στάθης Καπ" w:date="2023-03-12T21:17:00Z">
        <w:r w:rsidR="00D242C6" w:rsidRPr="007E502F">
          <w:rPr>
            <w:highlight w:val="yellow"/>
            <w:lang w:val="el-GR"/>
            <w:rPrChange w:id="6721" w:author="Στάθης Καπ" w:date="2023-03-13T03:27:00Z">
              <w:rPr>
                <w:lang w:val="el-GR"/>
              </w:rPr>
            </w:rPrChange>
          </w:rPr>
          <w:t>τους</w:t>
        </w:r>
      </w:ins>
      <w:ins w:id="6722" w:author="Στάθης Καπ" w:date="2023-03-12T21:14:00Z">
        <w:r w:rsidR="0075206B" w:rsidRPr="007E502F">
          <w:rPr>
            <w:highlight w:val="yellow"/>
            <w:lang w:val="el-GR"/>
            <w:rPrChange w:id="6723" w:author="Στάθης Καπ" w:date="2023-03-13T03:27:00Z">
              <w:rPr>
                <w:lang w:val="el-GR"/>
              </w:rPr>
            </w:rPrChange>
          </w:rPr>
          <w:t xml:space="preserve">, οι δεύτερες μεταξύ </w:t>
        </w:r>
      </w:ins>
      <w:ins w:id="6724" w:author="Στάθης Καπ" w:date="2023-03-12T21:17:00Z">
        <w:r w:rsidR="00D242C6" w:rsidRPr="007E502F">
          <w:rPr>
            <w:highlight w:val="yellow"/>
            <w:lang w:val="el-GR"/>
            <w:rPrChange w:id="6725" w:author="Στάθης Καπ" w:date="2023-03-13T03:27:00Z">
              <w:rPr>
                <w:lang w:val="el-GR"/>
              </w:rPr>
            </w:rPrChange>
          </w:rPr>
          <w:t>τους</w:t>
        </w:r>
      </w:ins>
      <w:ins w:id="6726" w:author="Στάθης Καπ" w:date="2023-03-12T21:14:00Z">
        <w:r w:rsidR="0075206B" w:rsidRPr="007E502F">
          <w:rPr>
            <w:highlight w:val="yellow"/>
            <w:lang w:val="el-GR"/>
            <w:rPrChange w:id="6727" w:author="Στάθης Καπ" w:date="2023-03-13T03:27:00Z">
              <w:rPr>
                <w:lang w:val="el-GR"/>
              </w:rPr>
            </w:rPrChange>
          </w:rPr>
          <w:t xml:space="preserve"> κ.ο.κ.), και προστεθεί και </w:t>
        </w:r>
      </w:ins>
      <w:ins w:id="6728" w:author="Στάθης Καπ" w:date="2023-03-12T21:17:00Z">
        <w:r w:rsidR="00D242C6" w:rsidRPr="007E502F">
          <w:rPr>
            <w:highlight w:val="yellow"/>
            <w:lang w:val="el-GR"/>
            <w:rPrChange w:id="6729" w:author="Στάθης Καπ" w:date="2023-03-13T03:27:00Z">
              <w:rPr>
                <w:lang w:val="el-GR"/>
              </w:rPr>
            </w:rPrChange>
          </w:rPr>
          <w:t xml:space="preserve">ο </w:t>
        </w:r>
      </w:ins>
      <w:ins w:id="6730" w:author="Στάθης Καπ" w:date="2023-03-12T21:14:00Z">
        <w:r w:rsidR="0075206B" w:rsidRPr="007E502F">
          <w:rPr>
            <w:highlight w:val="yellow"/>
            <w:lang w:val="el-GR"/>
            <w:rPrChange w:id="6731" w:author="Στάθης Καπ" w:date="2023-03-13T03:27:00Z">
              <w:rPr>
                <w:lang w:val="el-GR"/>
              </w:rPr>
            </w:rPrChange>
          </w:rPr>
          <w:t xml:space="preserve">τελικός κόμβος </w:t>
        </w:r>
        <w:r w:rsidR="0075206B" w:rsidRPr="007E502F">
          <w:rPr>
            <w:highlight w:val="yellow"/>
            <w:rPrChange w:id="6732" w:author="Στάθης Καπ" w:date="2023-03-13T03:27:00Z">
              <w:rPr/>
            </w:rPrChange>
          </w:rPr>
          <w:t>ed</w:t>
        </w:r>
        <w:r w:rsidR="0075206B" w:rsidRPr="007E502F">
          <w:rPr>
            <w:highlight w:val="yellow"/>
            <w:lang w:val="el-GR"/>
            <w:rPrChange w:id="6733" w:author="Στάθης Καπ" w:date="2023-03-13T03:27:00Z">
              <w:rPr/>
            </w:rPrChange>
          </w:rPr>
          <w:t xml:space="preserve"> </w:t>
        </w:r>
        <w:r w:rsidR="0075206B" w:rsidRPr="007E502F">
          <w:rPr>
            <w:highlight w:val="yellow"/>
            <w:lang w:val="el-GR"/>
            <w:rPrChange w:id="6734" w:author="Στάθης Καπ" w:date="2023-03-13T03:27:00Z">
              <w:rPr>
                <w:lang w:val="el-GR"/>
              </w:rPr>
            </w:rPrChange>
          </w:rPr>
          <w:t>σε κάθε διαδρομή,</w:t>
        </w:r>
      </w:ins>
      <w:ins w:id="6735" w:author="Στάθης Καπ" w:date="2023-03-12T21:15:00Z">
        <w:r w:rsidR="0075206B" w:rsidRPr="007E502F">
          <w:rPr>
            <w:highlight w:val="yellow"/>
            <w:lang w:val="el-GR"/>
            <w:rPrChange w:id="6736" w:author="Στάθης Καπ" w:date="2023-03-13T03:27:00Z">
              <w:rPr>
                <w:lang w:val="el-GR"/>
              </w:rPr>
            </w:rPrChange>
          </w:rPr>
          <w:t xml:space="preserve"> ότι</w:t>
        </w:r>
      </w:ins>
      <w:ins w:id="6737" w:author="Στάθης Καπ" w:date="2023-03-12T21:14:00Z">
        <w:r w:rsidR="0075206B" w:rsidRPr="007E502F">
          <w:rPr>
            <w:highlight w:val="yellow"/>
            <w:lang w:val="el-GR"/>
            <w:rPrChange w:id="6738" w:author="Στάθης Καπ" w:date="2023-03-13T03:27:00Z">
              <w:rPr>
                <w:lang w:val="el-GR"/>
              </w:rPr>
            </w:rPrChange>
          </w:rPr>
          <w:t xml:space="preserve"> οι διαδρομές θα παραμείνουν έγκυρες. </w:t>
        </w:r>
      </w:ins>
      <w:ins w:id="6739" w:author="Στάθης Καπ" w:date="2023-03-12T21:17:00Z">
        <w:r w:rsidR="00D242C6" w:rsidRPr="007E502F">
          <w:rPr>
            <w:highlight w:val="yellow"/>
            <w:lang w:val="el-GR"/>
            <w:rPrChange w:id="6740" w:author="Στάθης Καπ" w:date="2023-03-13T03:27:00Z">
              <w:rPr>
                <w:lang w:val="el-GR"/>
              </w:rPr>
            </w:rPrChange>
          </w:rPr>
          <w:t>Επειδή η κάθε διαδρομή ενός υποδιαστήματος</w:t>
        </w:r>
      </w:ins>
      <w:ins w:id="6741" w:author="Στάθης Καπ" w:date="2023-03-12T21:18:00Z">
        <w:r w:rsidR="00D242C6" w:rsidRPr="007E502F">
          <w:rPr>
            <w:highlight w:val="yellow"/>
            <w:lang w:val="el-GR"/>
            <w:rPrChange w:id="6742" w:author="Στάθης Καπ" w:date="2023-03-13T03:27:00Z">
              <w:rPr>
                <w:lang w:val="el-GR"/>
              </w:rPr>
            </w:rPrChange>
          </w:rPr>
          <w:t xml:space="preserve"> </w:t>
        </w:r>
      </w:ins>
      <w:ins w:id="6743" w:author="Στάθης Καπ" w:date="2023-03-12T21:17:00Z">
        <w:r w:rsidR="00D242C6" w:rsidRPr="007E502F">
          <w:rPr>
            <w:highlight w:val="yellow"/>
            <w:lang w:val="el-GR"/>
            <w:rPrChange w:id="6744" w:author="Στάθης Καπ" w:date="2023-03-13T03:27:00Z">
              <w:rPr/>
            </w:rPrChange>
          </w:rPr>
          <w:t xml:space="preserve"> </w:t>
        </w:r>
        <w:r w:rsidR="00D242C6" w:rsidRPr="007E502F">
          <w:rPr>
            <w:highlight w:val="yellow"/>
            <w:lang w:val="el-GR"/>
            <w:rPrChange w:id="6745" w:author="Στάθης Καπ" w:date="2023-03-13T03:27:00Z">
              <w:rPr>
                <w:lang w:val="el-GR"/>
              </w:rPr>
            </w:rPrChange>
          </w:rPr>
          <w:t xml:space="preserve">έχει </w:t>
        </w:r>
      </w:ins>
      <w:ins w:id="6746" w:author="Στάθης Καπ" w:date="2023-03-12T21:18:00Z">
        <w:r w:rsidR="00D242C6" w:rsidRPr="007E502F">
          <w:rPr>
            <w:highlight w:val="yellow"/>
            <w:lang w:val="el-GR"/>
            <w:rPrChange w:id="6747" w:author="Στάθης Καπ" w:date="2023-03-13T03:27:00Z">
              <w:rPr>
                <w:lang w:val="el-GR"/>
              </w:rPr>
            </w:rPrChange>
          </w:rPr>
          <w:t xml:space="preserve">τροποποιηθεί πριν την φάση της κατασκευής έτσι ώστε να είναι </w:t>
        </w:r>
      </w:ins>
      <w:ins w:id="6748" w:author="Στάθης Καπ" w:date="2023-03-12T21:19:00Z">
        <w:r w:rsidR="00D242C6" w:rsidRPr="007E502F">
          <w:rPr>
            <w:highlight w:val="yellow"/>
            <w:lang w:val="el-GR"/>
            <w:rPrChange w:id="6749" w:author="Στάθης Καπ" w:date="2023-03-13T03:27:00Z">
              <w:rPr>
                <w:lang w:val="el-GR"/>
              </w:rPr>
            </w:rPrChange>
          </w:rPr>
          <w:t>συμβατή</w:t>
        </w:r>
      </w:ins>
      <w:ins w:id="6750" w:author="Στάθης Καπ" w:date="2023-03-12T21:18:00Z">
        <w:r w:rsidR="00D242C6" w:rsidRPr="007E502F">
          <w:rPr>
            <w:highlight w:val="yellow"/>
            <w:lang w:val="el-GR"/>
            <w:rPrChange w:id="6751" w:author="Στάθης Καπ" w:date="2023-03-13T03:27:00Z">
              <w:rPr>
                <w:lang w:val="el-GR"/>
              </w:rPr>
            </w:rPrChange>
          </w:rPr>
          <w:t xml:space="preserve"> με την αντίστοιχη διαδρομή του προηγούμενου υποδιαστήματος, </w:t>
        </w:r>
      </w:ins>
      <w:ins w:id="6752" w:author="Στάθης Καπ" w:date="2023-03-12T21:19:00Z">
        <w:r w:rsidR="00D242C6" w:rsidRPr="007E502F">
          <w:rPr>
            <w:highlight w:val="yellow"/>
            <w:lang w:val="el-GR"/>
            <w:rPrChange w:id="6753" w:author="Στάθης Καπ" w:date="2023-03-13T03:27:00Z">
              <w:rPr>
                <w:lang w:val="el-GR"/>
              </w:rPr>
            </w:rPrChange>
          </w:rPr>
          <w:t xml:space="preserve">η ενοποίηση των διαδρομών δεν θα προκαλέσει κάποιο πρόβλημα στους χρονικούς </w:t>
        </w:r>
      </w:ins>
      <w:ins w:id="6754" w:author="Στάθης Καπ" w:date="2023-03-12T21:41:00Z">
        <w:r w:rsidR="00D3106C" w:rsidRPr="007E502F">
          <w:rPr>
            <w:highlight w:val="yellow"/>
            <w:lang w:val="el-GR"/>
            <w:rPrChange w:id="6755" w:author="Στάθης Καπ" w:date="2023-03-13T03:27:00Z">
              <w:rPr>
                <w:lang w:val="el-GR"/>
              </w:rPr>
            </w:rPrChange>
          </w:rPr>
          <w:t xml:space="preserve">τους </w:t>
        </w:r>
      </w:ins>
      <w:ins w:id="6756" w:author="Στάθης Καπ" w:date="2023-03-12T21:19:00Z">
        <w:r w:rsidR="00D242C6" w:rsidRPr="007E502F">
          <w:rPr>
            <w:highlight w:val="yellow"/>
            <w:lang w:val="el-GR"/>
            <w:rPrChange w:id="6757" w:author="Στάθης Καπ" w:date="2023-03-13T03:27:00Z">
              <w:rPr>
                <w:lang w:val="el-GR"/>
              </w:rPr>
            </w:rPrChange>
          </w:rPr>
          <w:t>περιορισμούς</w:t>
        </w:r>
      </w:ins>
      <w:ins w:id="6758" w:author="Στάθης Καπ" w:date="2023-03-12T21:41:00Z">
        <w:r w:rsidR="00D3106C" w:rsidRPr="007E502F">
          <w:rPr>
            <w:highlight w:val="yellow"/>
            <w:lang w:val="el-GR"/>
            <w:rPrChange w:id="6759" w:author="Στάθης Καπ" w:date="2023-03-13T03:27:00Z">
              <w:rPr>
                <w:lang w:val="el-GR"/>
              </w:rPr>
            </w:rPrChange>
          </w:rPr>
          <w:t xml:space="preserve"> </w:t>
        </w:r>
      </w:ins>
      <w:ins w:id="6760" w:author="Στάθης Καπ" w:date="2023-03-12T21:19:00Z">
        <w:r w:rsidR="00D242C6" w:rsidRPr="007E502F">
          <w:rPr>
            <w:highlight w:val="yellow"/>
            <w:lang w:val="el-GR"/>
            <w:rPrChange w:id="6761" w:author="Στάθης Καπ" w:date="2023-03-13T03:27:00Z">
              <w:rPr>
                <w:lang w:val="el-GR"/>
              </w:rPr>
            </w:rPrChange>
          </w:rPr>
          <w:t>.</w:t>
        </w:r>
      </w:ins>
      <w:ins w:id="6762" w:author="Στάθης Καπ" w:date="2023-03-12T21:20:00Z">
        <w:r w:rsidR="00D242C6" w:rsidRPr="007E502F">
          <w:rPr>
            <w:highlight w:val="yellow"/>
            <w:lang w:val="el-GR"/>
            <w:rPrChange w:id="6763" w:author="Στάθης Καπ" w:date="2023-03-13T03:27:00Z">
              <w:rPr>
                <w:lang w:val="el-GR"/>
              </w:rPr>
            </w:rPrChange>
          </w:rPr>
          <w:t xml:space="preserve"> </w:t>
        </w:r>
      </w:ins>
      <w:ins w:id="6764" w:author="Στάθης Καπ" w:date="2023-03-12T21:41:00Z">
        <w:r w:rsidR="00D3106C" w:rsidRPr="007E502F">
          <w:rPr>
            <w:highlight w:val="yellow"/>
            <w:lang w:val="el-GR"/>
            <w:rPrChange w:id="6765" w:author="Στάθης Καπ" w:date="2023-03-13T03:27:00Z">
              <w:rPr>
                <w:lang w:val="el-GR"/>
              </w:rPr>
            </w:rPrChange>
          </w:rPr>
          <w:t xml:space="preserve">Όμως η </w:t>
        </w:r>
      </w:ins>
      <w:ins w:id="6766" w:author="Στάθης Καπ" w:date="2023-03-12T21:42:00Z">
        <w:r w:rsidR="00D3106C" w:rsidRPr="007E502F">
          <w:rPr>
            <w:highlight w:val="yellow"/>
            <w:lang w:val="el-GR"/>
            <w:rPrChange w:id="6767" w:author="Στάθης Καπ" w:date="2023-03-13T03:27:00Z">
              <w:rPr>
                <w:lang w:val="el-GR"/>
              </w:rPr>
            </w:rPrChange>
          </w:rPr>
          <w:t xml:space="preserve">αναγκαστική </w:t>
        </w:r>
      </w:ins>
      <w:ins w:id="6768" w:author="Στάθης Καπ" w:date="2023-03-12T21:41:00Z">
        <w:r w:rsidR="00D3106C" w:rsidRPr="007E502F">
          <w:rPr>
            <w:highlight w:val="yellow"/>
            <w:lang w:val="el-GR"/>
            <w:rPrChange w:id="6769" w:author="Στάθης Καπ" w:date="2023-03-13T03:27:00Z">
              <w:rPr>
                <w:lang w:val="el-GR"/>
              </w:rPr>
            </w:rPrChange>
          </w:rPr>
          <w:t xml:space="preserve">εισαγωγή του </w:t>
        </w:r>
        <w:r w:rsidR="00D3106C" w:rsidRPr="007E502F">
          <w:rPr>
            <w:highlight w:val="yellow"/>
            <w:rPrChange w:id="6770" w:author="Στάθης Καπ" w:date="2023-03-13T03:27:00Z">
              <w:rPr/>
            </w:rPrChange>
          </w:rPr>
          <w:t>ed</w:t>
        </w:r>
        <w:r w:rsidR="00D3106C" w:rsidRPr="007E502F">
          <w:rPr>
            <w:highlight w:val="yellow"/>
            <w:lang w:val="el-GR"/>
            <w:rPrChange w:id="6771" w:author="Στάθης Καπ" w:date="2023-03-13T03:27:00Z">
              <w:rPr/>
            </w:rPrChange>
          </w:rPr>
          <w:t xml:space="preserve"> </w:t>
        </w:r>
        <w:r w:rsidR="00D3106C" w:rsidRPr="007E502F">
          <w:rPr>
            <w:highlight w:val="yellow"/>
            <w:lang w:val="el-GR"/>
            <w:rPrChange w:id="6772" w:author="Στάθης Καπ" w:date="2023-03-13T03:27:00Z">
              <w:rPr>
                <w:lang w:val="el-GR"/>
              </w:rPr>
            </w:rPrChange>
          </w:rPr>
          <w:t>στο τέλος των δ</w:t>
        </w:r>
      </w:ins>
      <w:ins w:id="6773" w:author="Στάθης Καπ" w:date="2023-03-12T21:42:00Z">
        <w:r w:rsidR="00D3106C" w:rsidRPr="007E502F">
          <w:rPr>
            <w:highlight w:val="yellow"/>
            <w:lang w:val="el-GR"/>
            <w:rPrChange w:id="6774" w:author="Στάθης Καπ" w:date="2023-03-13T03:27:00Z">
              <w:rPr>
                <w:lang w:val="el-GR"/>
              </w:rPr>
            </w:rPrChange>
          </w:rPr>
          <w:t>ιαδρομών</w:t>
        </w:r>
      </w:ins>
      <w:ins w:id="6775" w:author="Στάθης Καπ" w:date="2023-03-12T21:20:00Z">
        <w:r w:rsidR="00430B7D" w:rsidRPr="007E502F">
          <w:rPr>
            <w:highlight w:val="yellow"/>
            <w:lang w:val="el-GR"/>
            <w:rPrChange w:id="6776" w:author="Στάθης Καπ" w:date="2023-03-13T03:27:00Z">
              <w:rPr>
                <w:lang w:val="el-GR"/>
              </w:rPr>
            </w:rPrChange>
          </w:rPr>
          <w:t xml:space="preserve"> </w:t>
        </w:r>
      </w:ins>
      <w:ins w:id="6777" w:author="Στάθης Καπ" w:date="2023-03-12T21:43:00Z">
        <w:r w:rsidR="00D3106C" w:rsidRPr="007E502F">
          <w:rPr>
            <w:highlight w:val="yellow"/>
            <w:lang w:val="el-GR"/>
            <w:rPrChange w:id="6778" w:author="Στάθης Καπ" w:date="2023-03-13T03:27:00Z">
              <w:rPr>
                <w:lang w:val="el-GR"/>
              </w:rPr>
            </w:rPrChange>
          </w:rPr>
          <w:t xml:space="preserve">μπορεί να προκαλέσει </w:t>
        </w:r>
      </w:ins>
      <w:ins w:id="6779" w:author="Στάθης Καπ" w:date="2023-03-12T23:48:00Z">
        <w:r w:rsidR="00D026A0" w:rsidRPr="007E502F">
          <w:rPr>
            <w:highlight w:val="yellow"/>
            <w:lang w:val="el-GR"/>
            <w:rPrChange w:id="6780" w:author="Στάθης Καπ" w:date="2023-03-13T03:27:00Z">
              <w:rPr>
                <w:lang w:val="el-GR"/>
              </w:rPr>
            </w:rPrChange>
          </w:rPr>
          <w:t>κάποια</w:t>
        </w:r>
      </w:ins>
      <w:ins w:id="6781" w:author="Στάθης Καπ" w:date="2023-03-12T21:43:00Z">
        <w:r w:rsidR="00D3106C" w:rsidRPr="007E502F">
          <w:rPr>
            <w:highlight w:val="yellow"/>
            <w:lang w:val="el-GR"/>
            <w:rPrChange w:id="6782" w:author="Στάθης Καπ" w:date="2023-03-13T03:27:00Z">
              <w:rPr>
                <w:lang w:val="el-GR"/>
              </w:rPr>
            </w:rPrChange>
          </w:rPr>
          <w:t xml:space="preserve"> διαδρομή να υπερβεί το χρονικό της απόθεμα.</w:t>
        </w:r>
      </w:ins>
    </w:p>
    <w:p w14:paraId="53A971E5" w14:textId="1523A411" w:rsidR="00D3106C" w:rsidRPr="007E502F" w:rsidRDefault="00D3106C" w:rsidP="00953699">
      <w:pPr>
        <w:ind w:firstLine="720"/>
        <w:rPr>
          <w:ins w:id="6783" w:author="Στάθης Καπ" w:date="2023-03-12T22:07:00Z"/>
          <w:rFonts w:eastAsiaTheme="minorEastAsia"/>
          <w:i/>
          <w:highlight w:val="yellow"/>
          <w:lang w:val="el-GR"/>
          <w:rPrChange w:id="6784" w:author="Στάθης Καπ" w:date="2023-03-13T03:27:00Z">
            <w:rPr>
              <w:ins w:id="6785" w:author="Στάθης Καπ" w:date="2023-03-12T22:07:00Z"/>
              <w:rFonts w:eastAsiaTheme="minorEastAsia"/>
              <w:lang w:val="el-GR"/>
            </w:rPr>
          </w:rPrChange>
        </w:rPr>
        <w:pPrChange w:id="6786" w:author="Στάθης Καπ" w:date="2023-03-13T04:24:00Z">
          <w:pPr/>
        </w:pPrChange>
      </w:pPr>
      <w:ins w:id="6787" w:author="Στάθης Καπ" w:date="2023-03-12T21:43:00Z">
        <w:r w:rsidRPr="007E502F">
          <w:rPr>
            <w:highlight w:val="yellow"/>
            <w:lang w:val="el-GR"/>
            <w:rPrChange w:id="6788" w:author="Στάθης Καπ" w:date="2023-03-13T03:27:00Z">
              <w:rPr>
                <w:lang w:val="el-GR"/>
              </w:rPr>
            </w:rPrChange>
          </w:rPr>
          <w:t xml:space="preserve">Για παράδειγμα, έστω ένα πρόβλημα </w:t>
        </w:r>
        <w:r w:rsidRPr="007E502F">
          <w:rPr>
            <w:highlight w:val="yellow"/>
            <w:rPrChange w:id="6789" w:author="Στάθης Καπ" w:date="2023-03-13T03:27:00Z">
              <w:rPr/>
            </w:rPrChange>
          </w:rPr>
          <w:t>TOPTW</w:t>
        </w:r>
      </w:ins>
      <w:ins w:id="6790" w:author="Στάθης Καπ" w:date="2023-03-12T22:07:00Z">
        <w:r w:rsidR="00B90EEE" w:rsidRPr="007E502F">
          <w:rPr>
            <w:highlight w:val="yellow"/>
            <w:lang w:val="el-GR"/>
            <w:rPrChange w:id="6791" w:author="Στάθης Καπ" w:date="2023-03-13T03:27:00Z">
              <w:rPr>
                <w:lang w:val="el-GR"/>
              </w:rPr>
            </w:rPrChange>
          </w:rPr>
          <w:t xml:space="preserve"> με χρονικό </w:t>
        </w:r>
      </w:ins>
      <w:ins w:id="6792" w:author="Στάθης Καπ" w:date="2023-03-12T22:08:00Z">
        <w:r w:rsidR="00B90EEE" w:rsidRPr="007E502F">
          <w:rPr>
            <w:highlight w:val="yellow"/>
            <w:lang w:val="el-GR"/>
            <w:rPrChange w:id="6793" w:author="Στάθης Καπ" w:date="2023-03-13T03:27:00Z">
              <w:rPr>
                <w:lang w:val="el-GR"/>
              </w:rPr>
            </w:rPrChange>
          </w:rPr>
          <w:t>παράθυρο</w:t>
        </w:r>
      </w:ins>
      <w:ins w:id="6794" w:author="Στάθης Καπ" w:date="2023-03-12T22:07:00Z">
        <w:r w:rsidR="00B90EEE" w:rsidRPr="007E502F">
          <w:rPr>
            <w:highlight w:val="yellow"/>
            <w:lang w:val="el-GR"/>
            <w:rPrChange w:id="6795" w:author="Στάθης Καπ" w:date="2023-03-13T03:27:00Z">
              <w:rPr>
                <w:lang w:val="el-GR"/>
              </w:rPr>
            </w:rPrChange>
          </w:rPr>
          <w:t xml:space="preserve"> </w:t>
        </w:r>
      </w:ins>
      <m:oMath>
        <m:r>
          <w:ins w:id="6796" w:author="Στάθης Καπ" w:date="2023-03-12T22:07:00Z">
            <w:rPr>
              <w:rFonts w:ascii="Cambria Math" w:hAnsi="Cambria Math"/>
              <w:highlight w:val="yellow"/>
              <w:lang w:val="el-GR"/>
              <w:rPrChange w:id="6797" w:author="Στάθης Καπ" w:date="2023-03-13T03:27:00Z">
                <w:rPr>
                  <w:rFonts w:ascii="Cambria Math" w:hAnsi="Cambria Math"/>
                  <w:lang w:val="el-GR"/>
                </w:rPr>
              </w:rPrChange>
            </w:rPr>
            <m:t>timeBudget=</m:t>
          </w:ins>
        </m:r>
        <m:r>
          <w:ins w:id="6798" w:author="Στάθης Καπ" w:date="2023-03-12T22:08:00Z">
            <w:rPr>
              <w:rFonts w:ascii="Cambria Math" w:hAnsi="Cambria Math"/>
              <w:highlight w:val="yellow"/>
              <w:lang w:val="el-GR"/>
              <w:rPrChange w:id="6799" w:author="Στάθης Καπ" w:date="2023-03-13T03:27:00Z">
                <w:rPr>
                  <w:rFonts w:ascii="Cambria Math" w:hAnsi="Cambria Math"/>
                </w:rPr>
              </w:rPrChange>
            </w:rPr>
            <m:t>[0</m:t>
          </w:ins>
        </m:r>
        <m:r>
          <w:ins w:id="6800" w:author="Στάθης Καπ" w:date="2023-03-12T22:08:00Z">
            <w:rPr>
              <w:rFonts w:ascii="Cambria Math" w:hAnsi="Cambria Math"/>
              <w:highlight w:val="yellow"/>
              <w:lang w:val="el-GR"/>
              <w:rPrChange w:id="6801" w:author="Στάθης Καπ" w:date="2023-03-13T03:27:00Z">
                <w:rPr>
                  <w:rFonts w:ascii="Cambria Math" w:hAnsi="Cambria Math"/>
                  <w:lang w:val="el-GR"/>
                </w:rPr>
              </w:rPrChange>
            </w:rPr>
            <m:t>-</m:t>
          </w:ins>
        </m:r>
        <m:r>
          <w:ins w:id="6802" w:author="Στάθης Καπ" w:date="2023-03-12T22:07:00Z">
            <w:rPr>
              <w:rFonts w:ascii="Cambria Math" w:hAnsi="Cambria Math"/>
              <w:highlight w:val="yellow"/>
              <w:lang w:val="el-GR"/>
              <w:rPrChange w:id="6803" w:author="Στάθης Καπ" w:date="2023-03-13T03:27:00Z">
                <w:rPr>
                  <w:rFonts w:ascii="Cambria Math" w:hAnsi="Cambria Math"/>
                  <w:lang w:val="el-GR"/>
                </w:rPr>
              </w:rPrChange>
            </w:rPr>
            <m:t>1000</m:t>
          </w:ins>
        </m:r>
        <m:r>
          <w:ins w:id="6804" w:author="Στάθης Καπ" w:date="2023-03-12T22:08:00Z">
            <w:rPr>
              <w:rFonts w:ascii="Cambria Math" w:eastAsiaTheme="minorEastAsia" w:hAnsi="Cambria Math"/>
              <w:highlight w:val="yellow"/>
              <w:lang w:val="el-GR"/>
              <w:rPrChange w:id="6805" w:author="Στάθης Καπ" w:date="2023-03-13T03:27:00Z">
                <w:rPr>
                  <w:rFonts w:ascii="Cambria Math" w:eastAsiaTheme="minorEastAsia" w:hAnsi="Cambria Math"/>
                  <w:lang w:val="el-GR"/>
                </w:rPr>
              </w:rPrChange>
            </w:rPr>
            <m:t>]</m:t>
          </w:ins>
        </m:r>
      </m:oMath>
      <w:ins w:id="6806" w:author="Στάθης Καπ" w:date="2023-03-12T21:43:00Z">
        <w:r w:rsidRPr="007E502F">
          <w:rPr>
            <w:highlight w:val="yellow"/>
            <w:lang w:val="el-GR"/>
            <w:rPrChange w:id="6807" w:author="Στάθης Καπ" w:date="2023-03-13T03:27:00Z">
              <w:rPr/>
            </w:rPrChange>
          </w:rPr>
          <w:t xml:space="preserve">, </w:t>
        </w:r>
        <w:r w:rsidRPr="007E502F">
          <w:rPr>
            <w:highlight w:val="yellow"/>
            <w:lang w:val="el-GR"/>
            <w:rPrChange w:id="6808" w:author="Στάθης Καπ" w:date="2023-03-13T03:27:00Z">
              <w:rPr>
                <w:lang w:val="el-GR"/>
              </w:rPr>
            </w:rPrChange>
          </w:rPr>
          <w:t>χωρι</w:t>
        </w:r>
      </w:ins>
      <w:ins w:id="6809" w:author="Στάθης Καπ" w:date="2023-03-12T21:44:00Z">
        <w:r w:rsidRPr="007E502F">
          <w:rPr>
            <w:highlight w:val="yellow"/>
            <w:lang w:val="el-GR"/>
            <w:rPrChange w:id="6810" w:author="Στάθης Καπ" w:date="2023-03-13T03:27:00Z">
              <w:rPr>
                <w:lang w:val="el-GR"/>
              </w:rPr>
            </w:rPrChange>
          </w:rPr>
          <w:t xml:space="preserve">σμένο σε δύο υποπροβλήματα </w:t>
        </w:r>
      </w:ins>
      <m:oMath>
        <m:r>
          <w:ins w:id="6811" w:author="Στάθης Καπ" w:date="2023-03-12T21:44:00Z">
            <w:rPr>
              <w:rFonts w:ascii="Cambria Math" w:hAnsi="Cambria Math"/>
              <w:highlight w:val="yellow"/>
              <w:lang w:val="el-GR"/>
              <w:rPrChange w:id="6812" w:author="Στάθης Καπ" w:date="2023-03-13T03:27:00Z">
                <w:rPr>
                  <w:rFonts w:ascii="Cambria Math" w:hAnsi="Cambria Math"/>
                  <w:lang w:val="el-GR"/>
                </w:rPr>
              </w:rPrChange>
            </w:rPr>
            <m:t>topt</m:t>
          </w:ins>
        </m:r>
        <m:sSub>
          <m:sSubPr>
            <m:ctrlPr>
              <w:ins w:id="6813" w:author="Στάθης Καπ" w:date="2023-03-12T21:44:00Z">
                <w:rPr>
                  <w:rFonts w:ascii="Cambria Math" w:hAnsi="Cambria Math"/>
                  <w:i/>
                  <w:highlight w:val="yellow"/>
                  <w:lang w:val="el-GR"/>
                  <w:rPrChange w:id="6814" w:author="Στάθης Καπ" w:date="2023-03-13T03:27:00Z">
                    <w:rPr>
                      <w:rFonts w:ascii="Cambria Math" w:hAnsi="Cambria Math"/>
                      <w:i/>
                      <w:lang w:val="el-GR"/>
                    </w:rPr>
                  </w:rPrChange>
                </w:rPr>
              </w:ins>
            </m:ctrlPr>
          </m:sSubPr>
          <m:e>
            <m:r>
              <w:ins w:id="6815" w:author="Στάθης Καπ" w:date="2023-03-12T21:44:00Z">
                <w:rPr>
                  <w:rFonts w:ascii="Cambria Math" w:hAnsi="Cambria Math"/>
                  <w:highlight w:val="yellow"/>
                  <w:lang w:val="el-GR"/>
                  <w:rPrChange w:id="6816" w:author="Στάθης Καπ" w:date="2023-03-13T03:27:00Z">
                    <w:rPr>
                      <w:rFonts w:ascii="Cambria Math" w:hAnsi="Cambria Math"/>
                      <w:lang w:val="el-GR"/>
                    </w:rPr>
                  </w:rPrChange>
                </w:rPr>
                <m:t>w</m:t>
              </w:ins>
            </m:r>
          </m:e>
          <m:sub>
            <m:r>
              <w:ins w:id="6817" w:author="Στάθης Καπ" w:date="2023-03-12T21:44:00Z">
                <w:rPr>
                  <w:rFonts w:ascii="Cambria Math" w:hAnsi="Cambria Math"/>
                  <w:highlight w:val="yellow"/>
                  <w:lang w:val="el-GR"/>
                  <w:rPrChange w:id="6818" w:author="Στάθης Καπ" w:date="2023-03-13T03:27:00Z">
                    <w:rPr>
                      <w:rFonts w:ascii="Cambria Math" w:hAnsi="Cambria Math"/>
                      <w:lang w:val="el-GR"/>
                    </w:rPr>
                  </w:rPrChange>
                </w:rPr>
                <m:t>a</m:t>
              </w:ins>
            </m:r>
          </m:sub>
        </m:sSub>
      </m:oMath>
      <w:ins w:id="6819" w:author="Στάθης Καπ" w:date="2023-03-12T21:44:00Z">
        <w:r w:rsidRPr="007E502F">
          <w:rPr>
            <w:rFonts w:eastAsiaTheme="minorEastAsia"/>
            <w:highlight w:val="yellow"/>
            <w:lang w:val="el-GR"/>
            <w:rPrChange w:id="6820" w:author="Στάθης Καπ" w:date="2023-03-13T03:27:00Z">
              <w:rPr>
                <w:rFonts w:eastAsiaTheme="minorEastAsia"/>
                <w:lang w:val="el-GR"/>
              </w:rPr>
            </w:rPrChange>
          </w:rPr>
          <w:t xml:space="preserve"> και </w:t>
        </w:r>
      </w:ins>
      <m:oMath>
        <m:r>
          <w:ins w:id="6821" w:author="Στάθης Καπ" w:date="2023-03-12T21:44:00Z">
            <w:rPr>
              <w:rFonts w:ascii="Cambria Math" w:eastAsiaTheme="minorEastAsia" w:hAnsi="Cambria Math"/>
              <w:highlight w:val="yellow"/>
              <w:lang w:val="el-GR"/>
              <w:rPrChange w:id="6822" w:author="Στάθης Καπ" w:date="2023-03-13T03:27:00Z">
                <w:rPr>
                  <w:rFonts w:ascii="Cambria Math" w:eastAsiaTheme="minorEastAsia" w:hAnsi="Cambria Math"/>
                  <w:lang w:val="el-GR"/>
                </w:rPr>
              </w:rPrChange>
            </w:rPr>
            <m:t>topt</m:t>
          </w:ins>
        </m:r>
        <m:sSub>
          <m:sSubPr>
            <m:ctrlPr>
              <w:ins w:id="6823" w:author="Στάθης Καπ" w:date="2023-03-12T21:44:00Z">
                <w:rPr>
                  <w:rFonts w:ascii="Cambria Math" w:eastAsiaTheme="minorEastAsia" w:hAnsi="Cambria Math"/>
                  <w:i/>
                  <w:highlight w:val="yellow"/>
                  <w:lang w:val="el-GR"/>
                  <w:rPrChange w:id="6824" w:author="Στάθης Καπ" w:date="2023-03-13T03:27:00Z">
                    <w:rPr>
                      <w:rFonts w:ascii="Cambria Math" w:eastAsiaTheme="minorEastAsia" w:hAnsi="Cambria Math"/>
                      <w:i/>
                      <w:lang w:val="el-GR"/>
                    </w:rPr>
                  </w:rPrChange>
                </w:rPr>
              </w:ins>
            </m:ctrlPr>
          </m:sSubPr>
          <m:e>
            <m:r>
              <w:ins w:id="6825" w:author="Στάθης Καπ" w:date="2023-03-12T21:44:00Z">
                <w:rPr>
                  <w:rFonts w:ascii="Cambria Math" w:eastAsiaTheme="minorEastAsia" w:hAnsi="Cambria Math"/>
                  <w:highlight w:val="yellow"/>
                  <w:lang w:val="el-GR"/>
                  <w:rPrChange w:id="6826" w:author="Στάθης Καπ" w:date="2023-03-13T03:27:00Z">
                    <w:rPr>
                      <w:rFonts w:ascii="Cambria Math" w:eastAsiaTheme="minorEastAsia" w:hAnsi="Cambria Math"/>
                      <w:lang w:val="el-GR"/>
                    </w:rPr>
                  </w:rPrChange>
                </w:rPr>
                <m:t>w</m:t>
              </w:ins>
            </m:r>
          </m:e>
          <m:sub>
            <m:r>
              <w:ins w:id="6827" w:author="Στάθης Καπ" w:date="2023-03-12T21:44:00Z">
                <w:rPr>
                  <w:rFonts w:ascii="Cambria Math" w:eastAsiaTheme="minorEastAsia" w:hAnsi="Cambria Math"/>
                  <w:highlight w:val="yellow"/>
                  <w:lang w:val="el-GR"/>
                  <w:rPrChange w:id="6828" w:author="Στάθης Καπ" w:date="2023-03-13T03:27:00Z">
                    <w:rPr>
                      <w:rFonts w:ascii="Cambria Math" w:eastAsiaTheme="minorEastAsia" w:hAnsi="Cambria Math"/>
                      <w:lang w:val="el-GR"/>
                    </w:rPr>
                  </w:rPrChange>
                </w:rPr>
                <m:t>b</m:t>
              </w:ins>
            </m:r>
          </m:sub>
        </m:sSub>
      </m:oMath>
      <w:ins w:id="6829" w:author="Στάθης Καπ" w:date="2023-03-12T22:07:00Z">
        <w:r w:rsidR="00B90EEE" w:rsidRPr="007E502F">
          <w:rPr>
            <w:rFonts w:eastAsiaTheme="minorEastAsia"/>
            <w:highlight w:val="yellow"/>
            <w:lang w:val="el-GR"/>
            <w:rPrChange w:id="6830" w:author="Στάθης Καπ" w:date="2023-03-13T03:27:00Z">
              <w:rPr>
                <w:rFonts w:eastAsiaTheme="minorEastAsia"/>
              </w:rPr>
            </w:rPrChange>
          </w:rPr>
          <w:t xml:space="preserve"> </w:t>
        </w:r>
      </w:ins>
      <w:ins w:id="6831" w:author="Στάθης Καπ" w:date="2023-03-12T22:08:00Z">
        <w:r w:rsidR="00B90EEE" w:rsidRPr="007E502F">
          <w:rPr>
            <w:rFonts w:eastAsiaTheme="minorEastAsia"/>
            <w:highlight w:val="yellow"/>
            <w:lang w:val="el-GR"/>
            <w:rPrChange w:id="6832" w:author="Στάθης Καπ" w:date="2023-03-13T03:27:00Z">
              <w:rPr>
                <w:rFonts w:eastAsiaTheme="minorEastAsia"/>
                <w:lang w:val="el-GR"/>
              </w:rPr>
            </w:rPrChange>
          </w:rPr>
          <w:t xml:space="preserve">με χρονικά </w:t>
        </w:r>
      </w:ins>
      <w:ins w:id="6833" w:author="Στάθης Καπ" w:date="2023-03-12T22:09:00Z">
        <w:r w:rsidR="00B90EEE" w:rsidRPr="007E502F">
          <w:rPr>
            <w:rFonts w:eastAsiaTheme="minorEastAsia"/>
            <w:highlight w:val="yellow"/>
            <w:lang w:val="el-GR"/>
            <w:rPrChange w:id="6834" w:author="Στάθης Καπ" w:date="2023-03-13T03:27:00Z">
              <w:rPr>
                <w:rFonts w:eastAsiaTheme="minorEastAsia"/>
                <w:lang w:val="el-GR"/>
              </w:rPr>
            </w:rPrChange>
          </w:rPr>
          <w:t>παράθυρα</w:t>
        </w:r>
      </w:ins>
      <w:ins w:id="6835" w:author="Στάθης Καπ" w:date="2023-03-12T22:08:00Z">
        <w:r w:rsidR="00B90EEE" w:rsidRPr="007E502F">
          <w:rPr>
            <w:rFonts w:eastAsiaTheme="minorEastAsia"/>
            <w:highlight w:val="yellow"/>
            <w:lang w:val="el-GR"/>
            <w:rPrChange w:id="6836" w:author="Στάθης Καπ" w:date="2023-03-13T03:27:00Z">
              <w:rPr>
                <w:rFonts w:eastAsiaTheme="minorEastAsia"/>
                <w:lang w:val="el-GR"/>
              </w:rPr>
            </w:rPrChange>
          </w:rPr>
          <w:t xml:space="preserve"> </w:t>
        </w:r>
      </w:ins>
      <m:oMath>
        <m:r>
          <w:ins w:id="6837" w:author="Στάθης Καπ" w:date="2023-03-12T22:08:00Z">
            <w:rPr>
              <w:rFonts w:ascii="Cambria Math" w:eastAsiaTheme="minorEastAsia" w:hAnsi="Cambria Math"/>
              <w:highlight w:val="yellow"/>
              <w:lang w:val="el-GR"/>
              <w:rPrChange w:id="6838" w:author="Στάθης Καπ" w:date="2023-03-13T03:27:00Z">
                <w:rPr>
                  <w:rFonts w:ascii="Cambria Math" w:eastAsiaTheme="minorEastAsia" w:hAnsi="Cambria Math"/>
                  <w:lang w:val="el-GR"/>
                </w:rPr>
              </w:rPrChange>
            </w:rPr>
            <m:t>timeB</m:t>
          </w:ins>
        </m:r>
        <m:r>
          <w:ins w:id="6839" w:author="Στάθης Καπ" w:date="2023-03-12T22:09:00Z">
            <w:rPr>
              <w:rFonts w:ascii="Cambria Math" w:eastAsiaTheme="minorEastAsia" w:hAnsi="Cambria Math"/>
              <w:highlight w:val="yellow"/>
              <w:rPrChange w:id="6840" w:author="Στάθης Καπ" w:date="2023-03-13T03:27:00Z">
                <w:rPr>
                  <w:rFonts w:ascii="Cambria Math" w:eastAsiaTheme="minorEastAsia" w:hAnsi="Cambria Math"/>
                </w:rPr>
              </w:rPrChange>
            </w:rPr>
            <m:t>udge</m:t>
          </w:ins>
        </m:r>
        <m:sSub>
          <m:sSubPr>
            <m:ctrlPr>
              <w:ins w:id="6841" w:author="Στάθης Καπ" w:date="2023-03-12T22:09:00Z">
                <w:rPr>
                  <w:rFonts w:ascii="Cambria Math" w:eastAsiaTheme="minorEastAsia" w:hAnsi="Cambria Math"/>
                  <w:i/>
                  <w:highlight w:val="yellow"/>
                  <w:rPrChange w:id="6842" w:author="Στάθης Καπ" w:date="2023-03-13T03:27:00Z">
                    <w:rPr>
                      <w:rFonts w:ascii="Cambria Math" w:eastAsiaTheme="minorEastAsia" w:hAnsi="Cambria Math"/>
                      <w:i/>
                    </w:rPr>
                  </w:rPrChange>
                </w:rPr>
              </w:ins>
            </m:ctrlPr>
          </m:sSubPr>
          <m:e>
            <m:r>
              <w:ins w:id="6843" w:author="Στάθης Καπ" w:date="2023-03-12T22:09:00Z">
                <w:rPr>
                  <w:rFonts w:ascii="Cambria Math" w:eastAsiaTheme="minorEastAsia" w:hAnsi="Cambria Math"/>
                  <w:highlight w:val="yellow"/>
                  <w:rPrChange w:id="6844" w:author="Στάθης Καπ" w:date="2023-03-13T03:27:00Z">
                    <w:rPr>
                      <w:rFonts w:ascii="Cambria Math" w:eastAsiaTheme="minorEastAsia" w:hAnsi="Cambria Math"/>
                    </w:rPr>
                  </w:rPrChange>
                </w:rPr>
                <m:t>t</m:t>
              </w:ins>
            </m:r>
          </m:e>
          <m:sub>
            <m:r>
              <w:ins w:id="6845" w:author="Στάθης Καπ" w:date="2023-03-12T22:09:00Z">
                <w:rPr>
                  <w:rFonts w:ascii="Cambria Math" w:eastAsiaTheme="minorEastAsia" w:hAnsi="Cambria Math"/>
                  <w:highlight w:val="yellow"/>
                  <w:rPrChange w:id="6846" w:author="Στάθης Καπ" w:date="2023-03-13T03:27:00Z">
                    <w:rPr>
                      <w:rFonts w:ascii="Cambria Math" w:eastAsiaTheme="minorEastAsia" w:hAnsi="Cambria Math"/>
                    </w:rPr>
                  </w:rPrChange>
                </w:rPr>
                <m:t>a</m:t>
              </w:ins>
            </m:r>
          </m:sub>
        </m:sSub>
        <m:r>
          <w:ins w:id="6847" w:author="Στάθης Καπ" w:date="2023-03-12T22:09:00Z">
            <w:rPr>
              <w:rFonts w:ascii="Cambria Math" w:eastAsiaTheme="minorEastAsia" w:hAnsi="Cambria Math"/>
              <w:highlight w:val="yellow"/>
              <w:lang w:val="el-GR"/>
              <w:rPrChange w:id="6848" w:author="Στάθης Καπ" w:date="2023-03-13T03:27:00Z">
                <w:rPr>
                  <w:rFonts w:ascii="Cambria Math" w:eastAsiaTheme="minorEastAsia" w:hAnsi="Cambria Math"/>
                </w:rPr>
              </w:rPrChange>
            </w:rPr>
            <m:t>=</m:t>
          </w:ins>
        </m:r>
        <m:r>
          <w:ins w:id="6849" w:author="Στάθης Καπ" w:date="2023-03-13T03:12:00Z">
            <w:rPr>
              <w:rFonts w:ascii="Cambria Math" w:eastAsiaTheme="minorEastAsia" w:hAnsi="Cambria Math"/>
              <w:highlight w:val="yellow"/>
              <w:lang w:val="el-GR"/>
              <w:rPrChange w:id="6850" w:author="Στάθης Καπ" w:date="2023-03-13T03:27:00Z">
                <w:rPr>
                  <w:rFonts w:ascii="Cambria Math" w:eastAsiaTheme="minorEastAsia" w:hAnsi="Cambria Math"/>
                  <w:lang w:val="el-GR"/>
                </w:rPr>
              </w:rPrChange>
            </w:rPr>
            <m:t>[</m:t>
          </w:ins>
        </m:r>
        <m:r>
          <w:ins w:id="6851" w:author="Στάθης Καπ" w:date="2023-03-12T22:09:00Z">
            <w:rPr>
              <w:rFonts w:ascii="Cambria Math" w:eastAsiaTheme="minorEastAsia" w:hAnsi="Cambria Math"/>
              <w:highlight w:val="yellow"/>
              <w:lang w:val="el-GR"/>
              <w:rPrChange w:id="6852" w:author="Στάθης Καπ" w:date="2023-03-13T03:27:00Z">
                <w:rPr>
                  <w:rFonts w:ascii="Cambria Math" w:eastAsiaTheme="minorEastAsia" w:hAnsi="Cambria Math"/>
                </w:rPr>
              </w:rPrChange>
            </w:rPr>
            <m:t>0</m:t>
          </w:ins>
        </m:r>
        <m:r>
          <w:ins w:id="6853" w:author="Στάθης Καπ" w:date="2023-03-13T03:12:00Z">
            <w:rPr>
              <w:rFonts w:ascii="Cambria Math" w:eastAsiaTheme="minorEastAsia" w:hAnsi="Cambria Math"/>
              <w:highlight w:val="yellow"/>
              <w:lang w:val="el-GR"/>
              <w:rPrChange w:id="6854" w:author="Στάθης Καπ" w:date="2023-03-13T03:27:00Z">
                <w:rPr>
                  <w:rFonts w:ascii="Cambria Math" w:eastAsiaTheme="minorEastAsia" w:hAnsi="Cambria Math"/>
                  <w:lang w:val="el-GR"/>
                </w:rPr>
              </w:rPrChange>
            </w:rPr>
            <m:t>-</m:t>
          </w:ins>
        </m:r>
        <m:r>
          <w:ins w:id="6855" w:author="Στάθης Καπ" w:date="2023-03-12T22:09:00Z">
            <w:rPr>
              <w:rFonts w:ascii="Cambria Math" w:eastAsiaTheme="minorEastAsia" w:hAnsi="Cambria Math"/>
              <w:highlight w:val="yellow"/>
              <w:lang w:val="el-GR"/>
              <w:rPrChange w:id="6856" w:author="Στάθης Καπ" w:date="2023-03-13T03:27:00Z">
                <w:rPr>
                  <w:rFonts w:ascii="Cambria Math" w:eastAsiaTheme="minorEastAsia" w:hAnsi="Cambria Math"/>
                </w:rPr>
              </w:rPrChange>
            </w:rPr>
            <m:t>500</m:t>
          </w:ins>
        </m:r>
        <m:r>
          <w:ins w:id="6857" w:author="Στάθης Καπ" w:date="2023-03-13T03:12:00Z">
            <w:rPr>
              <w:rFonts w:ascii="Cambria Math" w:eastAsiaTheme="minorEastAsia" w:hAnsi="Cambria Math"/>
              <w:highlight w:val="yellow"/>
              <w:lang w:val="el-GR"/>
              <w:rPrChange w:id="6858" w:author="Στάθης Καπ" w:date="2023-03-13T03:27:00Z">
                <w:rPr>
                  <w:rFonts w:ascii="Cambria Math" w:eastAsiaTheme="minorEastAsia" w:hAnsi="Cambria Math"/>
                  <w:lang w:val="el-GR"/>
                </w:rPr>
              </w:rPrChange>
            </w:rPr>
            <m:t>]</m:t>
          </w:ins>
        </m:r>
      </m:oMath>
      <w:ins w:id="6859" w:author="Στάθης Καπ" w:date="2023-03-12T22:09:00Z">
        <w:r w:rsidR="00B90EEE" w:rsidRPr="007E502F">
          <w:rPr>
            <w:rFonts w:eastAsiaTheme="minorEastAsia"/>
            <w:highlight w:val="yellow"/>
            <w:lang w:val="el-GR"/>
            <w:rPrChange w:id="6860" w:author="Στάθης Καπ" w:date="2023-03-13T03:27:00Z">
              <w:rPr>
                <w:rFonts w:eastAsiaTheme="minorEastAsia"/>
                <w:lang w:val="el-GR"/>
              </w:rPr>
            </w:rPrChange>
          </w:rPr>
          <w:t xml:space="preserve"> και </w:t>
        </w:r>
      </w:ins>
      <m:oMath>
        <m:r>
          <w:ins w:id="6861" w:author="Στάθης Καπ" w:date="2023-03-12T22:09:00Z">
            <w:rPr>
              <w:rFonts w:ascii="Cambria Math" w:eastAsiaTheme="minorEastAsia" w:hAnsi="Cambria Math"/>
              <w:highlight w:val="yellow"/>
              <w:lang w:val="el-GR"/>
              <w:rPrChange w:id="6862" w:author="Στάθης Καπ" w:date="2023-03-13T03:27:00Z">
                <w:rPr>
                  <w:rFonts w:ascii="Cambria Math" w:eastAsiaTheme="minorEastAsia" w:hAnsi="Cambria Math"/>
                  <w:lang w:val="el-GR"/>
                </w:rPr>
              </w:rPrChange>
            </w:rPr>
            <m:t>timeBudge</m:t>
          </w:ins>
        </m:r>
        <m:sSub>
          <m:sSubPr>
            <m:ctrlPr>
              <w:ins w:id="6863" w:author="Στάθης Καπ" w:date="2023-03-12T22:09:00Z">
                <w:rPr>
                  <w:rFonts w:ascii="Cambria Math" w:eastAsiaTheme="minorEastAsia" w:hAnsi="Cambria Math"/>
                  <w:i/>
                  <w:highlight w:val="yellow"/>
                  <w:lang w:val="el-GR"/>
                  <w:rPrChange w:id="6864" w:author="Στάθης Καπ" w:date="2023-03-13T03:27:00Z">
                    <w:rPr>
                      <w:rFonts w:ascii="Cambria Math" w:eastAsiaTheme="minorEastAsia" w:hAnsi="Cambria Math"/>
                      <w:i/>
                      <w:lang w:val="el-GR"/>
                    </w:rPr>
                  </w:rPrChange>
                </w:rPr>
              </w:ins>
            </m:ctrlPr>
          </m:sSubPr>
          <m:e>
            <m:r>
              <w:ins w:id="6865" w:author="Στάθης Καπ" w:date="2023-03-12T22:09:00Z">
                <w:rPr>
                  <w:rFonts w:ascii="Cambria Math" w:eastAsiaTheme="minorEastAsia" w:hAnsi="Cambria Math"/>
                  <w:highlight w:val="yellow"/>
                  <w:lang w:val="el-GR"/>
                  <w:rPrChange w:id="6866" w:author="Στάθης Καπ" w:date="2023-03-13T03:27:00Z">
                    <w:rPr>
                      <w:rFonts w:ascii="Cambria Math" w:eastAsiaTheme="minorEastAsia" w:hAnsi="Cambria Math"/>
                      <w:lang w:val="el-GR"/>
                    </w:rPr>
                  </w:rPrChange>
                </w:rPr>
                <m:t>t</m:t>
              </w:ins>
            </m:r>
          </m:e>
          <m:sub>
            <m:r>
              <w:ins w:id="6867" w:author="Στάθης Καπ" w:date="2023-03-12T22:09:00Z">
                <w:rPr>
                  <w:rFonts w:ascii="Cambria Math" w:eastAsiaTheme="minorEastAsia" w:hAnsi="Cambria Math"/>
                  <w:highlight w:val="yellow"/>
                  <w:lang w:val="el-GR"/>
                  <w:rPrChange w:id="6868" w:author="Στάθης Καπ" w:date="2023-03-13T03:27:00Z">
                    <w:rPr>
                      <w:rFonts w:ascii="Cambria Math" w:eastAsiaTheme="minorEastAsia" w:hAnsi="Cambria Math"/>
                      <w:lang w:val="el-GR"/>
                    </w:rPr>
                  </w:rPrChange>
                </w:rPr>
                <m:t>b</m:t>
              </w:ins>
            </m:r>
          </m:sub>
        </m:sSub>
        <m:r>
          <w:ins w:id="6869" w:author="Στάθης Καπ" w:date="2023-03-12T22:09:00Z">
            <w:rPr>
              <w:rFonts w:ascii="Cambria Math" w:eastAsiaTheme="minorEastAsia" w:hAnsi="Cambria Math"/>
              <w:highlight w:val="yellow"/>
              <w:lang w:val="el-GR"/>
              <w:rPrChange w:id="6870" w:author="Στάθης Καπ" w:date="2023-03-13T03:27:00Z">
                <w:rPr>
                  <w:rFonts w:ascii="Cambria Math" w:eastAsiaTheme="minorEastAsia" w:hAnsi="Cambria Math"/>
                  <w:lang w:val="el-GR"/>
                </w:rPr>
              </w:rPrChange>
            </w:rPr>
            <m:t>=</m:t>
          </w:ins>
        </m:r>
        <m:r>
          <w:ins w:id="6871" w:author="Στάθης Καπ" w:date="2023-03-13T03:12:00Z">
            <w:rPr>
              <w:rFonts w:ascii="Cambria Math" w:eastAsiaTheme="minorEastAsia" w:hAnsi="Cambria Math"/>
              <w:highlight w:val="yellow"/>
              <w:lang w:val="el-GR"/>
              <w:rPrChange w:id="6872" w:author="Στάθης Καπ" w:date="2023-03-13T03:27:00Z">
                <w:rPr>
                  <w:rFonts w:ascii="Cambria Math" w:eastAsiaTheme="minorEastAsia" w:hAnsi="Cambria Math"/>
                  <w:lang w:val="el-GR"/>
                </w:rPr>
              </w:rPrChange>
            </w:rPr>
            <m:t>[</m:t>
          </w:ins>
        </m:r>
        <m:r>
          <w:ins w:id="6873" w:author="Στάθης Καπ" w:date="2023-03-12T22:09:00Z">
            <w:rPr>
              <w:rFonts w:ascii="Cambria Math" w:eastAsiaTheme="minorEastAsia" w:hAnsi="Cambria Math"/>
              <w:highlight w:val="yellow"/>
              <w:lang w:val="el-GR"/>
              <w:rPrChange w:id="6874" w:author="Στάθης Καπ" w:date="2023-03-13T03:27:00Z">
                <w:rPr>
                  <w:rFonts w:ascii="Cambria Math" w:eastAsiaTheme="minorEastAsia" w:hAnsi="Cambria Math"/>
                  <w:lang w:val="el-GR"/>
                </w:rPr>
              </w:rPrChange>
            </w:rPr>
            <m:t>500</m:t>
          </w:ins>
        </m:r>
        <m:r>
          <w:ins w:id="6875" w:author="Στάθης Καπ" w:date="2023-03-13T03:12:00Z">
            <w:rPr>
              <w:rFonts w:ascii="Cambria Math" w:eastAsiaTheme="minorEastAsia" w:hAnsi="Cambria Math"/>
              <w:highlight w:val="yellow"/>
              <w:lang w:val="el-GR"/>
              <w:rPrChange w:id="6876" w:author="Στάθης Καπ" w:date="2023-03-13T03:27:00Z">
                <w:rPr>
                  <w:rFonts w:ascii="Cambria Math" w:eastAsiaTheme="minorEastAsia" w:hAnsi="Cambria Math"/>
                  <w:lang w:val="el-GR"/>
                </w:rPr>
              </w:rPrChange>
            </w:rPr>
            <m:t>-</m:t>
          </w:ins>
        </m:r>
        <m:r>
          <w:ins w:id="6877" w:author="Στάθης Καπ" w:date="2023-03-12T22:09:00Z">
            <w:rPr>
              <w:rFonts w:ascii="Cambria Math" w:eastAsiaTheme="minorEastAsia" w:hAnsi="Cambria Math"/>
              <w:highlight w:val="yellow"/>
              <w:lang w:val="el-GR"/>
              <w:rPrChange w:id="6878" w:author="Στάθης Καπ" w:date="2023-03-13T03:27:00Z">
                <w:rPr>
                  <w:rFonts w:ascii="Cambria Math" w:eastAsiaTheme="minorEastAsia" w:hAnsi="Cambria Math"/>
                  <w:lang w:val="el-GR"/>
                </w:rPr>
              </w:rPrChange>
            </w:rPr>
            <m:t>1000</m:t>
          </w:ins>
        </m:r>
        <m:r>
          <w:ins w:id="6879" w:author="Στάθης Καπ" w:date="2023-03-13T03:12:00Z">
            <w:rPr>
              <w:rFonts w:ascii="Cambria Math" w:eastAsiaTheme="minorEastAsia" w:hAnsi="Cambria Math"/>
              <w:highlight w:val="yellow"/>
              <w:lang w:val="el-GR"/>
              <w:rPrChange w:id="6880" w:author="Στάθης Καπ" w:date="2023-03-13T03:27:00Z">
                <w:rPr>
                  <w:rFonts w:ascii="Cambria Math" w:eastAsiaTheme="minorEastAsia" w:hAnsi="Cambria Math"/>
                  <w:lang w:val="el-GR"/>
                </w:rPr>
              </w:rPrChange>
            </w:rPr>
            <m:t>]</m:t>
          </w:ins>
        </m:r>
      </m:oMath>
      <w:ins w:id="6881" w:author="Στάθης Καπ" w:date="2023-03-12T22:09:00Z">
        <w:r w:rsidR="00B90EEE" w:rsidRPr="007E502F">
          <w:rPr>
            <w:rFonts w:eastAsiaTheme="minorEastAsia"/>
            <w:highlight w:val="yellow"/>
            <w:lang w:val="el-GR"/>
            <w:rPrChange w:id="6882" w:author="Στάθης Καπ" w:date="2023-03-13T03:27:00Z">
              <w:rPr>
                <w:rFonts w:eastAsiaTheme="minorEastAsia"/>
              </w:rPr>
            </w:rPrChange>
          </w:rPr>
          <w:t xml:space="preserve"> </w:t>
        </w:r>
        <w:r w:rsidR="00B90EEE" w:rsidRPr="007E502F">
          <w:rPr>
            <w:rFonts w:eastAsiaTheme="minorEastAsia"/>
            <w:highlight w:val="yellow"/>
            <w:lang w:val="el-GR"/>
            <w:rPrChange w:id="6883" w:author="Στάθης Καπ" w:date="2023-03-13T03:27:00Z">
              <w:rPr>
                <w:rFonts w:eastAsiaTheme="minorEastAsia"/>
                <w:lang w:val="el-GR"/>
              </w:rPr>
            </w:rPrChange>
          </w:rPr>
          <w:t>αντίστοιχα.</w:t>
        </w:r>
      </w:ins>
      <w:ins w:id="6884" w:author="Στάθης Καπ" w:date="2023-03-12T23:27:00Z">
        <w:r w:rsidR="000A14F4" w:rsidRPr="007E502F">
          <w:rPr>
            <w:rFonts w:eastAsiaTheme="minorEastAsia"/>
            <w:highlight w:val="yellow"/>
            <w:lang w:val="el-GR"/>
            <w:rPrChange w:id="6885" w:author="Στάθης Καπ" w:date="2023-03-13T03:27:00Z">
              <w:rPr>
                <w:rFonts w:eastAsiaTheme="minorEastAsia"/>
                <w:lang w:val="el-GR"/>
              </w:rPr>
            </w:rPrChange>
          </w:rPr>
          <w:t xml:space="preserve"> Από την τελ</w:t>
        </w:r>
      </w:ins>
      <w:ins w:id="6886" w:author="Στάθης Καπ" w:date="2023-03-12T23:28:00Z">
        <w:r w:rsidR="000A14F4" w:rsidRPr="007E502F">
          <w:rPr>
            <w:rFonts w:eastAsiaTheme="minorEastAsia"/>
            <w:highlight w:val="yellow"/>
            <w:lang w:val="el-GR"/>
            <w:rPrChange w:id="6887" w:author="Στάθης Καπ" w:date="2023-03-13T03:27:00Z">
              <w:rPr>
                <w:rFonts w:eastAsiaTheme="minorEastAsia"/>
                <w:lang w:val="el-GR"/>
              </w:rPr>
            </w:rPrChange>
          </w:rPr>
          <w:t>ευταία φάση της τοπικής αναζήτησης έχουν προκύψει οι εξής διαδρομές:</w:t>
        </w:r>
      </w:ins>
    </w:p>
    <w:p w14:paraId="02BB4B07" w14:textId="32C2AA11" w:rsidR="00B90EEE" w:rsidRPr="007E502F" w:rsidRDefault="00B90EEE" w:rsidP="00B90EEE">
      <w:pPr>
        <w:jc w:val="center"/>
        <w:rPr>
          <w:ins w:id="6888" w:author="Στάθης Καπ" w:date="2023-03-12T22:07:00Z"/>
          <w:rFonts w:eastAsiaTheme="minorEastAsia"/>
          <w:highlight w:val="yellow"/>
          <w:lang w:val="el-GR"/>
          <w:rPrChange w:id="6889" w:author="Στάθης Καπ" w:date="2023-03-13T03:27:00Z">
            <w:rPr>
              <w:ins w:id="6890" w:author="Στάθης Καπ" w:date="2023-03-12T22:07:00Z"/>
              <w:rFonts w:eastAsiaTheme="minorEastAsia"/>
              <w:lang w:val="el-GR"/>
            </w:rPr>
          </w:rPrChange>
        </w:rPr>
      </w:pPr>
      <w:ins w:id="6891" w:author="Στάθης Καπ" w:date="2023-03-12T22:14:00Z">
        <w:r w:rsidRPr="007E502F">
          <w:rPr>
            <w:noProof/>
            <w:highlight w:val="yellow"/>
            <w:rPrChange w:id="6892" w:author="Στάθης Καπ" w:date="2023-03-13T03:27:00Z">
              <w:rPr>
                <w:noProof/>
              </w:rPr>
            </w:rPrChange>
          </w:rPr>
          <w:drawing>
            <wp:inline distT="0" distB="0" distL="0" distR="0" wp14:anchorId="71031A27" wp14:editId="4B66726F">
              <wp:extent cx="3053301" cy="961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5649" cy="965559"/>
                      </a:xfrm>
                      <a:prstGeom prst="rect">
                        <a:avLst/>
                      </a:prstGeom>
                    </pic:spPr>
                  </pic:pic>
                </a:graphicData>
              </a:graphic>
            </wp:inline>
          </w:drawing>
        </w:r>
      </w:ins>
    </w:p>
    <w:p w14:paraId="4878FBC9" w14:textId="28985302" w:rsidR="00070842" w:rsidRPr="007E502F" w:rsidRDefault="00B90EEE" w:rsidP="00953699">
      <w:pPr>
        <w:ind w:firstLine="720"/>
        <w:rPr>
          <w:ins w:id="6893" w:author="Στάθης Καπ" w:date="2023-03-12T23:33:00Z"/>
          <w:rFonts w:eastAsiaTheme="minorEastAsia"/>
          <w:i/>
          <w:highlight w:val="yellow"/>
          <w:lang w:val="el-GR"/>
          <w:rPrChange w:id="6894" w:author="Στάθης Καπ" w:date="2023-03-13T03:27:00Z">
            <w:rPr>
              <w:ins w:id="6895" w:author="Στάθης Καπ" w:date="2023-03-12T23:33:00Z"/>
              <w:rFonts w:eastAsiaTheme="minorEastAsia"/>
              <w:lang w:val="el-GR"/>
            </w:rPr>
          </w:rPrChange>
        </w:rPr>
        <w:pPrChange w:id="6896" w:author="Στάθης Καπ" w:date="2023-03-13T04:24:00Z">
          <w:pPr/>
        </w:pPrChange>
      </w:pPr>
      <w:ins w:id="6897" w:author="Στάθης Καπ" w:date="2023-03-12T22:10:00Z">
        <w:r w:rsidRPr="007E502F">
          <w:rPr>
            <w:rFonts w:eastAsiaTheme="minorEastAsia"/>
            <w:highlight w:val="yellow"/>
            <w:lang w:val="el-GR"/>
            <w:rPrChange w:id="6898" w:author="Στάθης Καπ" w:date="2023-03-13T03:27:00Z">
              <w:rPr>
                <w:rFonts w:eastAsiaTheme="minorEastAsia"/>
                <w:lang w:val="el-GR"/>
              </w:rPr>
            </w:rPrChange>
          </w:rPr>
          <w:t xml:space="preserve">Επίσης έστω </w:t>
        </w:r>
      </w:ins>
      <w:ins w:id="6899" w:author="Στάθης Καπ" w:date="2023-03-12T22:11:00Z">
        <w:r w:rsidRPr="007E502F">
          <w:rPr>
            <w:rFonts w:eastAsiaTheme="minorEastAsia"/>
            <w:highlight w:val="yellow"/>
            <w:lang w:val="el-GR"/>
            <w:rPrChange w:id="6900" w:author="Στάθης Καπ" w:date="2023-03-13T03:27:00Z">
              <w:rPr>
                <w:rFonts w:eastAsiaTheme="minorEastAsia"/>
                <w:lang w:val="el-GR"/>
              </w:rPr>
            </w:rPrChange>
          </w:rPr>
          <w:t xml:space="preserve">πως για τις ώρες </w:t>
        </w:r>
      </w:ins>
      <w:ins w:id="6901" w:author="Στάθης Καπ" w:date="2023-03-12T22:12:00Z">
        <w:r w:rsidRPr="007E502F">
          <w:rPr>
            <w:rFonts w:eastAsiaTheme="minorEastAsia"/>
            <w:highlight w:val="yellow"/>
            <w:lang w:val="el-GR"/>
            <w:rPrChange w:id="6902" w:author="Στάθης Καπ" w:date="2023-03-13T03:27:00Z">
              <w:rPr>
                <w:rFonts w:eastAsiaTheme="minorEastAsia"/>
                <w:lang w:val="el-GR"/>
              </w:rPr>
            </w:rPrChange>
          </w:rPr>
          <w:t xml:space="preserve">αναχώρησης από τους τελευταίους κόμβους των διαδρομών του </w:t>
        </w:r>
      </w:ins>
      <m:oMath>
        <m:r>
          <w:ins w:id="6903" w:author="Στάθης Καπ" w:date="2023-03-12T22:12:00Z">
            <w:rPr>
              <w:rFonts w:ascii="Cambria Math" w:eastAsiaTheme="minorEastAsia" w:hAnsi="Cambria Math"/>
              <w:highlight w:val="yellow"/>
              <w:lang w:val="el-GR"/>
              <w:rPrChange w:id="6904" w:author="Στάθης Καπ" w:date="2023-03-13T03:27:00Z">
                <w:rPr>
                  <w:rFonts w:ascii="Cambria Math" w:eastAsiaTheme="minorEastAsia" w:hAnsi="Cambria Math"/>
                  <w:lang w:val="el-GR"/>
                </w:rPr>
              </w:rPrChange>
            </w:rPr>
            <m:t>topt</m:t>
          </w:ins>
        </m:r>
        <m:sSub>
          <m:sSubPr>
            <m:ctrlPr>
              <w:ins w:id="6905" w:author="Στάθης Καπ" w:date="2023-03-12T22:12:00Z">
                <w:rPr>
                  <w:rFonts w:ascii="Cambria Math" w:eastAsiaTheme="minorEastAsia" w:hAnsi="Cambria Math"/>
                  <w:i/>
                  <w:highlight w:val="yellow"/>
                  <w:lang w:val="el-GR"/>
                  <w:rPrChange w:id="6906" w:author="Στάθης Καπ" w:date="2023-03-13T03:27:00Z">
                    <w:rPr>
                      <w:rFonts w:ascii="Cambria Math" w:eastAsiaTheme="minorEastAsia" w:hAnsi="Cambria Math"/>
                      <w:i/>
                      <w:lang w:val="el-GR"/>
                    </w:rPr>
                  </w:rPrChange>
                </w:rPr>
              </w:ins>
            </m:ctrlPr>
          </m:sSubPr>
          <m:e>
            <m:r>
              <w:ins w:id="6907" w:author="Στάθης Καπ" w:date="2023-03-12T22:12:00Z">
                <w:rPr>
                  <w:rFonts w:ascii="Cambria Math" w:eastAsiaTheme="minorEastAsia" w:hAnsi="Cambria Math"/>
                  <w:highlight w:val="yellow"/>
                  <w:lang w:val="el-GR"/>
                  <w:rPrChange w:id="6908" w:author="Στάθης Καπ" w:date="2023-03-13T03:27:00Z">
                    <w:rPr>
                      <w:rFonts w:ascii="Cambria Math" w:eastAsiaTheme="minorEastAsia" w:hAnsi="Cambria Math"/>
                      <w:lang w:val="el-GR"/>
                    </w:rPr>
                  </w:rPrChange>
                </w:rPr>
                <m:t>w</m:t>
              </w:ins>
            </m:r>
          </m:e>
          <m:sub>
            <m:r>
              <w:ins w:id="6909" w:author="Στάθης Καπ" w:date="2023-03-12T22:12:00Z">
                <w:rPr>
                  <w:rFonts w:ascii="Cambria Math" w:eastAsiaTheme="minorEastAsia" w:hAnsi="Cambria Math"/>
                  <w:highlight w:val="yellow"/>
                  <w:lang w:val="el-GR"/>
                  <w:rPrChange w:id="6910" w:author="Στάθης Καπ" w:date="2023-03-13T03:27:00Z">
                    <w:rPr>
                      <w:rFonts w:ascii="Cambria Math" w:eastAsiaTheme="minorEastAsia" w:hAnsi="Cambria Math"/>
                      <w:lang w:val="el-GR"/>
                    </w:rPr>
                  </w:rPrChange>
                </w:rPr>
                <m:t>b</m:t>
              </w:ins>
            </m:r>
          </m:sub>
        </m:sSub>
      </m:oMath>
      <w:ins w:id="6911" w:author="Στάθης Καπ" w:date="2023-03-12T22:12:00Z">
        <w:r w:rsidRPr="007E502F">
          <w:rPr>
            <w:rFonts w:eastAsiaTheme="minorEastAsia"/>
            <w:highlight w:val="yellow"/>
            <w:lang w:val="el-GR"/>
            <w:rPrChange w:id="6912" w:author="Στάθης Καπ" w:date="2023-03-13T03:27:00Z">
              <w:rPr>
                <w:rFonts w:eastAsiaTheme="minorEastAsia"/>
                <w:lang w:val="el-GR"/>
              </w:rPr>
            </w:rPrChange>
          </w:rPr>
          <w:t xml:space="preserve"> ισχύει πως </w:t>
        </w:r>
      </w:ins>
      <m:oMath>
        <m:r>
          <w:ins w:id="6913" w:author="Στάθης Καπ" w:date="2023-03-12T22:12:00Z">
            <w:rPr>
              <w:rFonts w:ascii="Cambria Math" w:eastAsiaTheme="minorEastAsia" w:hAnsi="Cambria Math"/>
              <w:highlight w:val="yellow"/>
              <w:lang w:val="el-GR"/>
              <w:rPrChange w:id="6914" w:author="Στάθης Καπ" w:date="2023-03-13T03:27:00Z">
                <w:rPr>
                  <w:rFonts w:ascii="Cambria Math" w:eastAsiaTheme="minorEastAsia" w:hAnsi="Cambria Math"/>
                  <w:lang w:val="el-GR"/>
                </w:rPr>
              </w:rPrChange>
            </w:rPr>
            <m:t>depTim</m:t>
          </w:ins>
        </m:r>
        <m:sSub>
          <m:sSubPr>
            <m:ctrlPr>
              <w:ins w:id="6915" w:author="Στάθης Καπ" w:date="2023-03-12T22:12:00Z">
                <w:rPr>
                  <w:rFonts w:ascii="Cambria Math" w:eastAsiaTheme="minorEastAsia" w:hAnsi="Cambria Math"/>
                  <w:i/>
                  <w:highlight w:val="yellow"/>
                  <w:lang w:val="el-GR"/>
                  <w:rPrChange w:id="6916" w:author="Στάθης Καπ" w:date="2023-03-13T03:27:00Z">
                    <w:rPr>
                      <w:rFonts w:ascii="Cambria Math" w:eastAsiaTheme="minorEastAsia" w:hAnsi="Cambria Math"/>
                      <w:i/>
                      <w:lang w:val="el-GR"/>
                    </w:rPr>
                  </w:rPrChange>
                </w:rPr>
              </w:ins>
            </m:ctrlPr>
          </m:sSubPr>
          <m:e>
            <m:r>
              <w:ins w:id="6917" w:author="Στάθης Καπ" w:date="2023-03-12T22:12:00Z">
                <w:rPr>
                  <w:rFonts w:ascii="Cambria Math" w:eastAsiaTheme="minorEastAsia" w:hAnsi="Cambria Math"/>
                  <w:highlight w:val="yellow"/>
                  <w:lang w:val="el-GR"/>
                  <w:rPrChange w:id="6918" w:author="Στάθης Καπ" w:date="2023-03-13T03:27:00Z">
                    <w:rPr>
                      <w:rFonts w:ascii="Cambria Math" w:eastAsiaTheme="minorEastAsia" w:hAnsi="Cambria Math"/>
                      <w:lang w:val="el-GR"/>
                    </w:rPr>
                  </w:rPrChange>
                </w:rPr>
                <m:t>e</m:t>
              </w:ins>
            </m:r>
          </m:e>
          <m:sub>
            <m:r>
              <w:ins w:id="6919" w:author="Στάθης Καπ" w:date="2023-03-12T22:12:00Z">
                <w:rPr>
                  <w:rFonts w:ascii="Cambria Math" w:eastAsiaTheme="minorEastAsia" w:hAnsi="Cambria Math"/>
                  <w:highlight w:val="yellow"/>
                  <w:lang w:val="el-GR"/>
                  <w:rPrChange w:id="6920" w:author="Στάθης Καπ" w:date="2023-03-13T03:27:00Z">
                    <w:rPr>
                      <w:rFonts w:ascii="Cambria Math" w:eastAsiaTheme="minorEastAsia" w:hAnsi="Cambria Math"/>
                      <w:lang w:val="el-GR"/>
                    </w:rPr>
                  </w:rPrChange>
                </w:rPr>
                <m:t>k</m:t>
              </w:ins>
            </m:r>
          </m:sub>
        </m:sSub>
        <m:r>
          <w:ins w:id="6921" w:author="Στάθης Καπ" w:date="2023-03-12T22:12:00Z">
            <w:rPr>
              <w:rFonts w:ascii="Cambria Math" w:eastAsiaTheme="minorEastAsia" w:hAnsi="Cambria Math"/>
              <w:highlight w:val="yellow"/>
              <w:lang w:val="el-GR"/>
              <w:rPrChange w:id="6922" w:author="Στάθης Καπ" w:date="2023-03-13T03:27:00Z">
                <w:rPr>
                  <w:rFonts w:ascii="Cambria Math" w:eastAsiaTheme="minorEastAsia" w:hAnsi="Cambria Math"/>
                  <w:lang w:val="el-GR"/>
                </w:rPr>
              </w:rPrChange>
            </w:rPr>
            <m:t>=970</m:t>
          </w:ins>
        </m:r>
      </m:oMath>
      <w:ins w:id="6923" w:author="Στάθης Καπ" w:date="2023-03-12T22:12:00Z">
        <w:r w:rsidRPr="007E502F">
          <w:rPr>
            <w:rFonts w:eastAsiaTheme="minorEastAsia"/>
            <w:highlight w:val="yellow"/>
            <w:lang w:val="el-GR"/>
            <w:rPrChange w:id="6924" w:author="Στάθης Καπ" w:date="2023-03-13T03:27:00Z">
              <w:rPr>
                <w:rFonts w:eastAsiaTheme="minorEastAsia"/>
              </w:rPr>
            </w:rPrChange>
          </w:rPr>
          <w:t xml:space="preserve"> </w:t>
        </w:r>
        <w:r w:rsidRPr="007E502F">
          <w:rPr>
            <w:rFonts w:eastAsiaTheme="minorEastAsia"/>
            <w:highlight w:val="yellow"/>
            <w:lang w:val="el-GR"/>
            <w:rPrChange w:id="6925" w:author="Στάθης Καπ" w:date="2023-03-13T03:27:00Z">
              <w:rPr>
                <w:rFonts w:eastAsiaTheme="minorEastAsia"/>
                <w:lang w:val="el-GR"/>
              </w:rPr>
            </w:rPrChange>
          </w:rPr>
          <w:t xml:space="preserve">και </w:t>
        </w:r>
      </w:ins>
      <m:oMath>
        <m:r>
          <w:ins w:id="6926" w:author="Στάθης Καπ" w:date="2023-03-12T22:12:00Z">
            <w:rPr>
              <w:rFonts w:ascii="Cambria Math" w:eastAsiaTheme="minorEastAsia" w:hAnsi="Cambria Math"/>
              <w:highlight w:val="yellow"/>
              <w:lang w:val="el-GR"/>
              <w:rPrChange w:id="6927" w:author="Στάθης Καπ" w:date="2023-03-13T03:27:00Z">
                <w:rPr>
                  <w:rFonts w:ascii="Cambria Math" w:eastAsiaTheme="minorEastAsia" w:hAnsi="Cambria Math"/>
                  <w:lang w:val="el-GR"/>
                </w:rPr>
              </w:rPrChange>
            </w:rPr>
            <m:t>depTim</m:t>
          </w:ins>
        </m:r>
        <m:sSub>
          <m:sSubPr>
            <m:ctrlPr>
              <w:ins w:id="6928" w:author="Στάθης Καπ" w:date="2023-03-12T22:12:00Z">
                <w:rPr>
                  <w:rFonts w:ascii="Cambria Math" w:eastAsiaTheme="minorEastAsia" w:hAnsi="Cambria Math"/>
                  <w:i/>
                  <w:highlight w:val="yellow"/>
                  <w:lang w:val="el-GR"/>
                  <w:rPrChange w:id="6929" w:author="Στάθης Καπ" w:date="2023-03-13T03:27:00Z">
                    <w:rPr>
                      <w:rFonts w:ascii="Cambria Math" w:eastAsiaTheme="minorEastAsia" w:hAnsi="Cambria Math"/>
                      <w:i/>
                      <w:lang w:val="el-GR"/>
                    </w:rPr>
                  </w:rPrChange>
                </w:rPr>
              </w:ins>
            </m:ctrlPr>
          </m:sSubPr>
          <m:e>
            <m:r>
              <w:ins w:id="6930" w:author="Στάθης Καπ" w:date="2023-03-12T22:12:00Z">
                <w:rPr>
                  <w:rFonts w:ascii="Cambria Math" w:eastAsiaTheme="minorEastAsia" w:hAnsi="Cambria Math"/>
                  <w:highlight w:val="yellow"/>
                  <w:lang w:val="el-GR"/>
                  <w:rPrChange w:id="6931" w:author="Στάθης Καπ" w:date="2023-03-13T03:27:00Z">
                    <w:rPr>
                      <w:rFonts w:ascii="Cambria Math" w:eastAsiaTheme="minorEastAsia" w:hAnsi="Cambria Math"/>
                      <w:lang w:val="el-GR"/>
                    </w:rPr>
                  </w:rPrChange>
                </w:rPr>
                <m:t>e</m:t>
              </w:ins>
            </m:r>
          </m:e>
          <m:sub>
            <m:r>
              <w:ins w:id="6932" w:author="Στάθης Καπ" w:date="2023-03-12T22:12:00Z">
                <w:rPr>
                  <w:rFonts w:ascii="Cambria Math" w:eastAsiaTheme="minorEastAsia" w:hAnsi="Cambria Math"/>
                  <w:highlight w:val="yellow"/>
                  <w:lang w:val="el-GR"/>
                  <w:rPrChange w:id="6933" w:author="Στάθης Καπ" w:date="2023-03-13T03:27:00Z">
                    <w:rPr>
                      <w:rFonts w:ascii="Cambria Math" w:eastAsiaTheme="minorEastAsia" w:hAnsi="Cambria Math"/>
                      <w:lang w:val="el-GR"/>
                    </w:rPr>
                  </w:rPrChange>
                </w:rPr>
                <m:t>m</m:t>
              </w:ins>
            </m:r>
          </m:sub>
        </m:sSub>
        <m:r>
          <w:ins w:id="6934" w:author="Στάθης Καπ" w:date="2023-03-12T22:12:00Z">
            <w:rPr>
              <w:rFonts w:ascii="Cambria Math" w:eastAsiaTheme="minorEastAsia" w:hAnsi="Cambria Math"/>
              <w:highlight w:val="yellow"/>
              <w:lang w:val="el-GR"/>
              <w:rPrChange w:id="6935" w:author="Στάθης Καπ" w:date="2023-03-13T03:27:00Z">
                <w:rPr>
                  <w:rFonts w:ascii="Cambria Math" w:eastAsiaTheme="minorEastAsia" w:hAnsi="Cambria Math"/>
                  <w:lang w:val="el-GR"/>
                </w:rPr>
              </w:rPrChange>
            </w:rPr>
            <m:t>=950</m:t>
          </w:ins>
        </m:r>
      </m:oMath>
      <w:ins w:id="6936" w:author="Στάθης Καπ" w:date="2023-03-12T22:12:00Z">
        <w:r w:rsidRPr="007E502F">
          <w:rPr>
            <w:rFonts w:eastAsiaTheme="minorEastAsia"/>
            <w:highlight w:val="yellow"/>
            <w:lang w:val="el-GR"/>
            <w:rPrChange w:id="6937" w:author="Στάθης Καπ" w:date="2023-03-13T03:27:00Z">
              <w:rPr>
                <w:rFonts w:eastAsiaTheme="minorEastAsia"/>
              </w:rPr>
            </w:rPrChange>
          </w:rPr>
          <w:t xml:space="preserve">. </w:t>
        </w:r>
      </w:ins>
      <w:ins w:id="6938" w:author="Στάθης Καπ" w:date="2023-03-12T23:28:00Z">
        <w:r w:rsidR="000A14F4" w:rsidRPr="007E502F">
          <w:rPr>
            <w:rFonts w:eastAsiaTheme="minorEastAsia"/>
            <w:highlight w:val="yellow"/>
            <w:lang w:val="el-GR"/>
            <w:rPrChange w:id="6939" w:author="Στάθης Καπ" w:date="2023-03-13T03:27:00Z">
              <w:rPr>
                <w:rFonts w:eastAsiaTheme="minorEastAsia"/>
                <w:lang w:val="el-GR"/>
              </w:rPr>
            </w:rPrChange>
          </w:rPr>
          <w:t>Όπως αναφέρθηκε στην υποενότητα 4.3.</w:t>
        </w:r>
      </w:ins>
      <w:ins w:id="6940" w:author="Στάθης Καπ" w:date="2023-03-12T23:29:00Z">
        <w:r w:rsidR="000A14F4" w:rsidRPr="007E502F">
          <w:rPr>
            <w:rFonts w:eastAsiaTheme="minorEastAsia"/>
            <w:highlight w:val="yellow"/>
            <w:lang w:val="el-GR"/>
            <w:rPrChange w:id="6941" w:author="Στάθης Καπ" w:date="2023-03-13T03:27:00Z">
              <w:rPr>
                <w:rFonts w:eastAsiaTheme="minorEastAsia"/>
                <w:lang w:val="el-GR"/>
              </w:rPr>
            </w:rPrChange>
          </w:rPr>
          <w:t xml:space="preserve">2, πριν την φάση της τοπικής αναζήτησης για το </w:t>
        </w:r>
      </w:ins>
      <m:oMath>
        <m:r>
          <w:ins w:id="6942" w:author="Στάθης Καπ" w:date="2023-03-12T23:29:00Z">
            <w:rPr>
              <w:rFonts w:ascii="Cambria Math" w:eastAsiaTheme="minorEastAsia" w:hAnsi="Cambria Math"/>
              <w:highlight w:val="yellow"/>
              <w:lang w:val="el-GR"/>
              <w:rPrChange w:id="6943" w:author="Στάθης Καπ" w:date="2023-03-13T03:27:00Z">
                <w:rPr>
                  <w:rFonts w:ascii="Cambria Math" w:eastAsiaTheme="minorEastAsia" w:hAnsi="Cambria Math"/>
                  <w:lang w:val="el-GR"/>
                </w:rPr>
              </w:rPrChange>
            </w:rPr>
            <m:t>topt</m:t>
          </w:ins>
        </m:r>
        <m:sSub>
          <m:sSubPr>
            <m:ctrlPr>
              <w:ins w:id="6944" w:author="Στάθης Καπ" w:date="2023-03-12T23:29:00Z">
                <w:rPr>
                  <w:rFonts w:ascii="Cambria Math" w:eastAsiaTheme="minorEastAsia" w:hAnsi="Cambria Math"/>
                  <w:i/>
                  <w:highlight w:val="yellow"/>
                  <w:lang w:val="el-GR"/>
                  <w:rPrChange w:id="6945" w:author="Στάθης Καπ" w:date="2023-03-13T03:27:00Z">
                    <w:rPr>
                      <w:rFonts w:ascii="Cambria Math" w:eastAsiaTheme="minorEastAsia" w:hAnsi="Cambria Math"/>
                      <w:i/>
                      <w:lang w:val="el-GR"/>
                    </w:rPr>
                  </w:rPrChange>
                </w:rPr>
              </w:ins>
            </m:ctrlPr>
          </m:sSubPr>
          <m:e>
            <m:r>
              <w:ins w:id="6946" w:author="Στάθης Καπ" w:date="2023-03-12T23:29:00Z">
                <w:rPr>
                  <w:rFonts w:ascii="Cambria Math" w:eastAsiaTheme="minorEastAsia" w:hAnsi="Cambria Math"/>
                  <w:highlight w:val="yellow"/>
                  <w:lang w:val="el-GR"/>
                  <w:rPrChange w:id="6947" w:author="Στάθης Καπ" w:date="2023-03-13T03:27:00Z">
                    <w:rPr>
                      <w:rFonts w:ascii="Cambria Math" w:eastAsiaTheme="minorEastAsia" w:hAnsi="Cambria Math"/>
                      <w:lang w:val="el-GR"/>
                    </w:rPr>
                  </w:rPrChange>
                </w:rPr>
                <m:t>w</m:t>
              </w:ins>
            </m:r>
          </m:e>
          <m:sub>
            <m:r>
              <w:ins w:id="6948" w:author="Στάθης Καπ" w:date="2023-03-12T23:29:00Z">
                <w:rPr>
                  <w:rFonts w:ascii="Cambria Math" w:eastAsiaTheme="minorEastAsia" w:hAnsi="Cambria Math"/>
                  <w:highlight w:val="yellow"/>
                  <w:lang w:val="el-GR"/>
                  <w:rPrChange w:id="6949" w:author="Στάθης Καπ" w:date="2023-03-13T03:27:00Z">
                    <w:rPr>
                      <w:rFonts w:ascii="Cambria Math" w:eastAsiaTheme="minorEastAsia" w:hAnsi="Cambria Math"/>
                      <w:lang w:val="el-GR"/>
                    </w:rPr>
                  </w:rPrChange>
                </w:rPr>
                <m:t>b</m:t>
              </w:ins>
            </m:r>
          </m:sub>
        </m:sSub>
      </m:oMath>
      <w:ins w:id="6950" w:author="Στάθης Καπ" w:date="2023-03-12T23:29:00Z">
        <w:r w:rsidR="000A14F4" w:rsidRPr="007E502F">
          <w:rPr>
            <w:rFonts w:eastAsiaTheme="minorEastAsia"/>
            <w:highlight w:val="yellow"/>
            <w:lang w:val="el-GR"/>
            <w:rPrChange w:id="6951" w:author="Στάθης Καπ" w:date="2023-03-13T03:27:00Z">
              <w:rPr>
                <w:rFonts w:eastAsiaTheme="minorEastAsia"/>
                <w:lang w:val="el-GR"/>
              </w:rPr>
            </w:rPrChange>
          </w:rPr>
          <w:t>, προστέθηκαν τεχνητοί αρ</w:t>
        </w:r>
      </w:ins>
      <w:ins w:id="6952" w:author="Στάθης Καπ" w:date="2023-03-12T23:30:00Z">
        <w:r w:rsidR="000A14F4" w:rsidRPr="007E502F">
          <w:rPr>
            <w:rFonts w:eastAsiaTheme="minorEastAsia"/>
            <w:highlight w:val="yellow"/>
            <w:lang w:val="el-GR"/>
            <w:rPrChange w:id="6953" w:author="Στάθης Καπ" w:date="2023-03-13T03:27:00Z">
              <w:rPr>
                <w:rFonts w:eastAsiaTheme="minorEastAsia"/>
                <w:lang w:val="el-GR"/>
              </w:rPr>
            </w:rPrChange>
          </w:rPr>
          <w:t xml:space="preserve">χικοί κόμβοι </w:t>
        </w:r>
        <w:r w:rsidR="000A14F4" w:rsidRPr="007E502F">
          <w:rPr>
            <w:rFonts w:eastAsiaTheme="minorEastAsia"/>
            <w:highlight w:val="yellow"/>
            <w:rPrChange w:id="6954" w:author="Στάθης Καπ" w:date="2023-03-13T03:27:00Z">
              <w:rPr>
                <w:rFonts w:eastAsiaTheme="minorEastAsia"/>
              </w:rPr>
            </w:rPrChange>
          </w:rPr>
          <w:t>g</w:t>
        </w:r>
        <w:r w:rsidR="000A14F4" w:rsidRPr="007E502F">
          <w:rPr>
            <w:rFonts w:eastAsiaTheme="minorEastAsia"/>
            <w:highlight w:val="yellow"/>
            <w:lang w:val="el-GR"/>
            <w:rPrChange w:id="6955" w:author="Στάθης Καπ" w:date="2023-03-13T03:27:00Z">
              <w:rPr>
                <w:rFonts w:eastAsiaTheme="minorEastAsia"/>
              </w:rPr>
            </w:rPrChange>
          </w:rPr>
          <w:t xml:space="preserve">’ </w:t>
        </w:r>
        <w:r w:rsidR="000A14F4" w:rsidRPr="007E502F">
          <w:rPr>
            <w:rFonts w:eastAsiaTheme="minorEastAsia"/>
            <w:highlight w:val="yellow"/>
            <w:lang w:val="el-GR"/>
            <w:rPrChange w:id="6956" w:author="Στάθης Καπ" w:date="2023-03-13T03:27:00Z">
              <w:rPr>
                <w:rFonts w:eastAsiaTheme="minorEastAsia"/>
                <w:lang w:val="el-GR"/>
              </w:rPr>
            </w:rPrChange>
          </w:rPr>
          <w:t xml:space="preserve">και </w:t>
        </w:r>
        <w:r w:rsidR="000A14F4" w:rsidRPr="007E502F">
          <w:rPr>
            <w:rFonts w:eastAsiaTheme="minorEastAsia"/>
            <w:highlight w:val="yellow"/>
            <w:rPrChange w:id="6957" w:author="Στάθης Καπ" w:date="2023-03-13T03:27:00Z">
              <w:rPr>
                <w:rFonts w:eastAsiaTheme="minorEastAsia"/>
              </w:rPr>
            </w:rPrChange>
          </w:rPr>
          <w:t>u</w:t>
        </w:r>
        <w:r w:rsidR="000A14F4" w:rsidRPr="007E502F">
          <w:rPr>
            <w:rFonts w:eastAsiaTheme="minorEastAsia"/>
            <w:highlight w:val="yellow"/>
            <w:lang w:val="el-GR"/>
            <w:rPrChange w:id="6958" w:author="Στάθης Καπ" w:date="2023-03-13T03:27:00Z">
              <w:rPr>
                <w:rFonts w:eastAsiaTheme="minorEastAsia"/>
              </w:rPr>
            </w:rPrChange>
          </w:rPr>
          <w:t xml:space="preserve">’ </w:t>
        </w:r>
        <w:r w:rsidR="000A14F4" w:rsidRPr="007E502F">
          <w:rPr>
            <w:rFonts w:eastAsiaTheme="minorEastAsia"/>
            <w:highlight w:val="yellow"/>
            <w:lang w:val="el-GR"/>
            <w:rPrChange w:id="6959" w:author="Στάθης Καπ" w:date="2023-03-13T03:27:00Z">
              <w:rPr>
                <w:rFonts w:eastAsiaTheme="minorEastAsia"/>
                <w:lang w:val="el-GR"/>
              </w:rPr>
            </w:rPrChange>
          </w:rPr>
          <w:t>για τις δυο διαδρομές</w:t>
        </w:r>
      </w:ins>
      <w:ins w:id="6960" w:author="Στάθης Καπ" w:date="2023-03-12T23:34:00Z">
        <w:r w:rsidR="00070842" w:rsidRPr="007E502F">
          <w:rPr>
            <w:rFonts w:eastAsiaTheme="minorEastAsia"/>
            <w:highlight w:val="yellow"/>
            <w:lang w:val="el-GR"/>
            <w:rPrChange w:id="6961" w:author="Στάθης Καπ" w:date="2023-03-13T03:27:00Z">
              <w:rPr>
                <w:rFonts w:eastAsiaTheme="minorEastAsia"/>
              </w:rPr>
            </w:rPrChange>
          </w:rPr>
          <w:t xml:space="preserve"> </w:t>
        </w:r>
      </w:ins>
      <w:ins w:id="6962" w:author="Στάθης Καπ" w:date="2023-03-12T23:35:00Z">
        <w:r w:rsidR="00070842" w:rsidRPr="007E502F">
          <w:rPr>
            <w:rFonts w:eastAsiaTheme="minorEastAsia"/>
            <w:highlight w:val="yellow"/>
            <w:lang w:val="el-GR"/>
            <w:rPrChange w:id="6963" w:author="Στάθης Καπ" w:date="2023-03-13T03:27:00Z">
              <w:rPr>
                <w:rFonts w:eastAsiaTheme="minorEastAsia"/>
                <w:lang w:val="el-GR"/>
              </w:rPr>
            </w:rPrChange>
          </w:rPr>
          <w:t>οι οποίοι</w:t>
        </w:r>
      </w:ins>
      <w:ins w:id="6964" w:author="Στάθης Καπ" w:date="2023-03-12T23:34:00Z">
        <w:r w:rsidR="00070842" w:rsidRPr="007E502F">
          <w:rPr>
            <w:rFonts w:eastAsiaTheme="minorEastAsia"/>
            <w:highlight w:val="yellow"/>
            <w:lang w:val="el-GR"/>
            <w:rPrChange w:id="6965" w:author="Στάθης Καπ" w:date="2023-03-13T03:27:00Z">
              <w:rPr>
                <w:rFonts w:eastAsiaTheme="minorEastAsia"/>
                <w:lang w:val="el-GR"/>
              </w:rPr>
            </w:rPrChange>
          </w:rPr>
          <w:t xml:space="preserve"> μετά την φάση της κατασκευής αφαιρέθηκαν</w:t>
        </w:r>
      </w:ins>
      <w:ins w:id="6966" w:author="Στάθης Καπ" w:date="2023-03-12T23:30:00Z">
        <w:r w:rsidR="000A14F4" w:rsidRPr="007E502F">
          <w:rPr>
            <w:rFonts w:eastAsiaTheme="minorEastAsia"/>
            <w:highlight w:val="yellow"/>
            <w:lang w:val="el-GR"/>
            <w:rPrChange w:id="6967" w:author="Στάθης Καπ" w:date="2023-03-13T03:27:00Z">
              <w:rPr>
                <w:rFonts w:eastAsiaTheme="minorEastAsia"/>
                <w:lang w:val="el-GR"/>
              </w:rPr>
            </w:rPrChange>
          </w:rPr>
          <w:t>.</w:t>
        </w:r>
      </w:ins>
      <w:ins w:id="6968" w:author="Στάθης Καπ" w:date="2023-03-12T23:35:00Z">
        <w:r w:rsidR="00070842" w:rsidRPr="007E502F">
          <w:rPr>
            <w:rFonts w:eastAsiaTheme="minorEastAsia"/>
            <w:highlight w:val="yellow"/>
            <w:lang w:val="el-GR"/>
            <w:rPrChange w:id="6969" w:author="Στάθης Καπ" w:date="2023-03-13T03:27:00Z">
              <w:rPr>
                <w:rFonts w:eastAsiaTheme="minorEastAsia"/>
                <w:lang w:val="el-GR"/>
              </w:rPr>
            </w:rPrChange>
          </w:rPr>
          <w:t xml:space="preserve"> </w:t>
        </w:r>
      </w:ins>
      <w:ins w:id="6970" w:author="Στάθης Καπ" w:date="2023-03-12T23:34:00Z">
        <w:r w:rsidR="00070842" w:rsidRPr="007E502F">
          <w:rPr>
            <w:rFonts w:eastAsiaTheme="minorEastAsia"/>
            <w:highlight w:val="yellow"/>
            <w:lang w:val="el-GR"/>
            <w:rPrChange w:id="6971" w:author="Στάθης Καπ" w:date="2023-03-13T03:27:00Z">
              <w:rPr>
                <w:rFonts w:eastAsiaTheme="minorEastAsia"/>
                <w:lang w:val="el-GR"/>
              </w:rPr>
            </w:rPrChange>
          </w:rPr>
          <w:t xml:space="preserve">Επειδή όμως ισχύει </w:t>
        </w:r>
      </w:ins>
      <m:oMath>
        <m:r>
          <w:ins w:id="6972" w:author="Στάθης Καπ" w:date="2023-03-12T23:34:00Z">
            <w:rPr>
              <w:rFonts w:ascii="Cambria Math" w:eastAsiaTheme="minorEastAsia" w:hAnsi="Cambria Math"/>
              <w:highlight w:val="yellow"/>
              <w:lang w:val="el-GR"/>
              <w:rPrChange w:id="6973" w:author="Στάθης Καπ" w:date="2023-03-13T03:27:00Z">
                <w:rPr>
                  <w:rFonts w:ascii="Cambria Math" w:eastAsiaTheme="minorEastAsia" w:hAnsi="Cambria Math"/>
                  <w:lang w:val="el-GR"/>
                </w:rPr>
              </w:rPrChange>
            </w:rPr>
            <m:t>depTim</m:t>
          </w:ins>
        </m:r>
        <m:sSub>
          <m:sSubPr>
            <m:ctrlPr>
              <w:ins w:id="6974" w:author="Στάθης Καπ" w:date="2023-03-12T23:34:00Z">
                <w:rPr>
                  <w:rFonts w:ascii="Cambria Math" w:eastAsiaTheme="minorEastAsia" w:hAnsi="Cambria Math"/>
                  <w:i/>
                  <w:highlight w:val="yellow"/>
                  <w:lang w:val="el-GR"/>
                  <w:rPrChange w:id="6975" w:author="Στάθης Καπ" w:date="2023-03-13T03:27:00Z">
                    <w:rPr>
                      <w:rFonts w:ascii="Cambria Math" w:eastAsiaTheme="minorEastAsia" w:hAnsi="Cambria Math"/>
                      <w:i/>
                      <w:lang w:val="el-GR"/>
                    </w:rPr>
                  </w:rPrChange>
                </w:rPr>
              </w:ins>
            </m:ctrlPr>
          </m:sSubPr>
          <m:e>
            <m:r>
              <w:ins w:id="6976" w:author="Στάθης Καπ" w:date="2023-03-12T23:34:00Z">
                <w:rPr>
                  <w:rFonts w:ascii="Cambria Math" w:eastAsiaTheme="minorEastAsia" w:hAnsi="Cambria Math"/>
                  <w:highlight w:val="yellow"/>
                  <w:lang w:val="el-GR"/>
                  <w:rPrChange w:id="6977" w:author="Στάθης Καπ" w:date="2023-03-13T03:27:00Z">
                    <w:rPr>
                      <w:rFonts w:ascii="Cambria Math" w:eastAsiaTheme="minorEastAsia" w:hAnsi="Cambria Math"/>
                      <w:lang w:val="el-GR"/>
                    </w:rPr>
                  </w:rPrChange>
                </w:rPr>
                <m:t>e</m:t>
              </w:ins>
            </m:r>
          </m:e>
          <m:sub>
            <m:r>
              <w:ins w:id="6978" w:author="Στάθης Καπ" w:date="2023-03-12T23:34:00Z">
                <w:rPr>
                  <w:rFonts w:ascii="Cambria Math" w:eastAsiaTheme="minorEastAsia" w:hAnsi="Cambria Math"/>
                  <w:highlight w:val="yellow"/>
                  <w:lang w:val="el-GR"/>
                  <w:rPrChange w:id="6979" w:author="Στάθης Καπ" w:date="2023-03-13T03:27:00Z">
                    <w:rPr>
                      <w:rFonts w:ascii="Cambria Math" w:eastAsiaTheme="minorEastAsia" w:hAnsi="Cambria Math"/>
                      <w:lang w:val="el-GR"/>
                    </w:rPr>
                  </w:rPrChange>
                </w:rPr>
                <m:t>g</m:t>
              </w:ins>
            </m:r>
            <m:r>
              <w:ins w:id="6980" w:author="Στάθης Καπ" w:date="2023-03-12T23:35:00Z">
                <w:rPr>
                  <w:rFonts w:ascii="Cambria Math" w:eastAsiaTheme="minorEastAsia" w:hAnsi="Cambria Math"/>
                  <w:highlight w:val="yellow"/>
                  <w:lang w:val="el-GR"/>
                  <w:rPrChange w:id="6981" w:author="Στάθης Καπ" w:date="2023-03-13T03:27:00Z">
                    <w:rPr>
                      <w:rFonts w:ascii="Cambria Math" w:eastAsiaTheme="minorEastAsia" w:hAnsi="Cambria Math"/>
                      <w:lang w:val="el-GR"/>
                    </w:rPr>
                  </w:rPrChange>
                </w:rPr>
                <m:t>'</m:t>
              </w:ins>
            </m:r>
          </m:sub>
        </m:sSub>
        <m:r>
          <w:ins w:id="6982" w:author="Στάθης Καπ" w:date="2023-03-12T23:35:00Z">
            <w:rPr>
              <w:rFonts w:ascii="Cambria Math" w:eastAsiaTheme="minorEastAsia" w:hAnsi="Cambria Math"/>
              <w:highlight w:val="yellow"/>
              <w:lang w:val="el-GR"/>
              <w:rPrChange w:id="6983" w:author="Στάθης Καπ" w:date="2023-03-13T03:27:00Z">
                <w:rPr>
                  <w:rFonts w:ascii="Cambria Math" w:eastAsiaTheme="minorEastAsia" w:hAnsi="Cambria Math"/>
                  <w:lang w:val="el-GR"/>
                </w:rPr>
              </w:rPrChange>
            </w:rPr>
            <m:t>≥depTim</m:t>
          </w:ins>
        </m:r>
        <m:sSub>
          <m:sSubPr>
            <m:ctrlPr>
              <w:ins w:id="6984" w:author="Στάθης Καπ" w:date="2023-03-12T23:35:00Z">
                <w:rPr>
                  <w:rFonts w:ascii="Cambria Math" w:eastAsiaTheme="minorEastAsia" w:hAnsi="Cambria Math"/>
                  <w:i/>
                  <w:highlight w:val="yellow"/>
                  <w:lang w:val="el-GR"/>
                  <w:rPrChange w:id="6985" w:author="Στάθης Καπ" w:date="2023-03-13T03:27:00Z">
                    <w:rPr>
                      <w:rFonts w:ascii="Cambria Math" w:eastAsiaTheme="minorEastAsia" w:hAnsi="Cambria Math"/>
                      <w:i/>
                      <w:lang w:val="el-GR"/>
                    </w:rPr>
                  </w:rPrChange>
                </w:rPr>
              </w:ins>
            </m:ctrlPr>
          </m:sSubPr>
          <m:e>
            <m:r>
              <w:ins w:id="6986" w:author="Στάθης Καπ" w:date="2023-03-12T23:35:00Z">
                <w:rPr>
                  <w:rFonts w:ascii="Cambria Math" w:eastAsiaTheme="minorEastAsia" w:hAnsi="Cambria Math"/>
                  <w:highlight w:val="yellow"/>
                  <w:lang w:val="el-GR"/>
                  <w:rPrChange w:id="6987" w:author="Στάθης Καπ" w:date="2023-03-13T03:27:00Z">
                    <w:rPr>
                      <w:rFonts w:ascii="Cambria Math" w:eastAsiaTheme="minorEastAsia" w:hAnsi="Cambria Math"/>
                      <w:lang w:val="el-GR"/>
                    </w:rPr>
                  </w:rPrChange>
                </w:rPr>
                <m:t>e</m:t>
              </w:ins>
            </m:r>
          </m:e>
          <m:sub>
            <m:r>
              <w:ins w:id="6988" w:author="Στάθης Καπ" w:date="2023-03-12T23:35:00Z">
                <w:rPr>
                  <w:rFonts w:ascii="Cambria Math" w:eastAsiaTheme="minorEastAsia" w:hAnsi="Cambria Math"/>
                  <w:highlight w:val="yellow"/>
                  <w:lang w:val="el-GR"/>
                  <w:rPrChange w:id="6989" w:author="Στάθης Καπ" w:date="2023-03-13T03:27:00Z">
                    <w:rPr>
                      <w:rFonts w:ascii="Cambria Math" w:eastAsiaTheme="minorEastAsia" w:hAnsi="Cambria Math"/>
                      <w:lang w:val="el-GR"/>
                    </w:rPr>
                  </w:rPrChange>
                </w:rPr>
                <m:t>g</m:t>
              </w:ins>
            </m:r>
          </m:sub>
        </m:sSub>
      </m:oMath>
      <w:ins w:id="6990" w:author="Στάθης Καπ" w:date="2023-03-12T23:35:00Z">
        <w:r w:rsidR="00070842" w:rsidRPr="007E502F">
          <w:rPr>
            <w:rFonts w:eastAsiaTheme="minorEastAsia"/>
            <w:highlight w:val="yellow"/>
            <w:lang w:val="el-GR"/>
            <w:rPrChange w:id="6991" w:author="Στάθης Καπ" w:date="2023-03-13T03:27:00Z">
              <w:rPr>
                <w:rFonts w:eastAsiaTheme="minorEastAsia"/>
              </w:rPr>
            </w:rPrChange>
          </w:rPr>
          <w:t xml:space="preserve"> </w:t>
        </w:r>
        <w:r w:rsidR="00070842" w:rsidRPr="007E502F">
          <w:rPr>
            <w:rFonts w:eastAsiaTheme="minorEastAsia"/>
            <w:highlight w:val="yellow"/>
            <w:lang w:val="el-GR"/>
            <w:rPrChange w:id="6992" w:author="Στάθης Καπ" w:date="2023-03-13T03:27:00Z">
              <w:rPr>
                <w:rFonts w:eastAsiaTheme="minorEastAsia"/>
                <w:lang w:val="el-GR"/>
              </w:rPr>
            </w:rPrChange>
          </w:rPr>
          <w:t xml:space="preserve"> </w:t>
        </w:r>
      </w:ins>
      <w:ins w:id="6993" w:author="Στάθης Καπ" w:date="2023-03-12T23:37:00Z">
        <w:r w:rsidR="00070842" w:rsidRPr="007E502F">
          <w:rPr>
            <w:rFonts w:eastAsiaTheme="minorEastAsia"/>
            <w:highlight w:val="yellow"/>
            <w:lang w:val="el-GR"/>
            <w:rPrChange w:id="6994" w:author="Στάθης Καπ" w:date="2023-03-13T03:27:00Z">
              <w:rPr>
                <w:rFonts w:eastAsiaTheme="minorEastAsia"/>
                <w:lang w:val="el-GR"/>
              </w:rPr>
            </w:rPrChange>
          </w:rPr>
          <w:t xml:space="preserve">και </w:t>
        </w:r>
      </w:ins>
      <m:oMath>
        <m:r>
          <w:ins w:id="6995" w:author="Στάθης Καπ" w:date="2023-03-12T23:37:00Z">
            <w:rPr>
              <w:rFonts w:ascii="Cambria Math" w:eastAsiaTheme="minorEastAsia" w:hAnsi="Cambria Math"/>
              <w:highlight w:val="yellow"/>
              <w:lang w:val="el-GR"/>
              <w:rPrChange w:id="6996" w:author="Στάθης Καπ" w:date="2023-03-13T03:27:00Z">
                <w:rPr>
                  <w:rFonts w:ascii="Cambria Math" w:eastAsiaTheme="minorEastAsia" w:hAnsi="Cambria Math"/>
                  <w:lang w:val="el-GR"/>
                </w:rPr>
              </w:rPrChange>
            </w:rPr>
            <m:t>depTim</m:t>
          </w:ins>
        </m:r>
        <m:sSub>
          <m:sSubPr>
            <m:ctrlPr>
              <w:ins w:id="6997" w:author="Στάθης Καπ" w:date="2023-03-12T23:37:00Z">
                <w:rPr>
                  <w:rFonts w:ascii="Cambria Math" w:eastAsiaTheme="minorEastAsia" w:hAnsi="Cambria Math"/>
                  <w:i/>
                  <w:highlight w:val="yellow"/>
                  <w:lang w:val="el-GR"/>
                  <w:rPrChange w:id="6998" w:author="Στάθης Καπ" w:date="2023-03-13T03:27:00Z">
                    <w:rPr>
                      <w:rFonts w:ascii="Cambria Math" w:eastAsiaTheme="minorEastAsia" w:hAnsi="Cambria Math"/>
                      <w:i/>
                      <w:lang w:val="el-GR"/>
                    </w:rPr>
                  </w:rPrChange>
                </w:rPr>
              </w:ins>
            </m:ctrlPr>
          </m:sSubPr>
          <m:e>
            <m:r>
              <w:ins w:id="6999" w:author="Στάθης Καπ" w:date="2023-03-12T23:37:00Z">
                <w:rPr>
                  <w:rFonts w:ascii="Cambria Math" w:eastAsiaTheme="minorEastAsia" w:hAnsi="Cambria Math"/>
                  <w:highlight w:val="yellow"/>
                  <w:lang w:val="el-GR"/>
                  <w:rPrChange w:id="7000" w:author="Στάθης Καπ" w:date="2023-03-13T03:27:00Z">
                    <w:rPr>
                      <w:rFonts w:ascii="Cambria Math" w:eastAsiaTheme="minorEastAsia" w:hAnsi="Cambria Math"/>
                      <w:lang w:val="el-GR"/>
                    </w:rPr>
                  </w:rPrChange>
                </w:rPr>
                <m:t>e</m:t>
              </w:ins>
            </m:r>
          </m:e>
          <m:sub>
            <m:r>
              <w:ins w:id="7001" w:author="Στάθης Καπ" w:date="2023-03-12T23:37:00Z">
                <w:rPr>
                  <w:rFonts w:ascii="Cambria Math" w:eastAsiaTheme="minorEastAsia" w:hAnsi="Cambria Math"/>
                  <w:highlight w:val="yellow"/>
                  <w:lang w:val="el-GR"/>
                  <w:rPrChange w:id="7002" w:author="Στάθης Καπ" w:date="2023-03-13T03:27:00Z">
                    <w:rPr>
                      <w:rFonts w:ascii="Cambria Math" w:eastAsiaTheme="minorEastAsia" w:hAnsi="Cambria Math"/>
                      <w:lang w:val="el-GR"/>
                    </w:rPr>
                  </w:rPrChange>
                </w:rPr>
                <m:t>u'</m:t>
              </w:ins>
            </m:r>
          </m:sub>
        </m:sSub>
        <m:r>
          <w:ins w:id="7003" w:author="Στάθης Καπ" w:date="2023-03-12T23:37:00Z">
            <w:rPr>
              <w:rFonts w:ascii="Cambria Math" w:eastAsiaTheme="minorEastAsia" w:hAnsi="Cambria Math"/>
              <w:highlight w:val="yellow"/>
              <w:lang w:val="el-GR"/>
              <w:rPrChange w:id="7004" w:author="Στάθης Καπ" w:date="2023-03-13T03:27:00Z">
                <w:rPr>
                  <w:rFonts w:ascii="Cambria Math" w:eastAsiaTheme="minorEastAsia" w:hAnsi="Cambria Math"/>
                  <w:lang w:val="el-GR"/>
                </w:rPr>
              </w:rPrChange>
            </w:rPr>
            <m:t>≥</m:t>
          </w:ins>
        </m:r>
        <m:r>
          <w:ins w:id="7005" w:author="Στάθης Καπ" w:date="2023-03-12T23:37:00Z">
            <w:rPr>
              <w:rFonts w:ascii="Cambria Math" w:eastAsiaTheme="minorEastAsia" w:hAnsi="Cambria Math"/>
              <w:highlight w:val="yellow"/>
              <w:rPrChange w:id="7006" w:author="Στάθης Καπ" w:date="2023-03-13T03:27:00Z">
                <w:rPr>
                  <w:rFonts w:ascii="Cambria Math" w:eastAsiaTheme="minorEastAsia" w:hAnsi="Cambria Math"/>
                </w:rPr>
              </w:rPrChange>
            </w:rPr>
            <m:t>depTim</m:t>
          </w:ins>
        </m:r>
        <m:sSub>
          <m:sSubPr>
            <m:ctrlPr>
              <w:ins w:id="7007" w:author="Στάθης Καπ" w:date="2023-03-12T23:37:00Z">
                <w:rPr>
                  <w:rFonts w:ascii="Cambria Math" w:eastAsiaTheme="minorEastAsia" w:hAnsi="Cambria Math"/>
                  <w:i/>
                  <w:highlight w:val="yellow"/>
                  <w:rPrChange w:id="7008" w:author="Στάθης Καπ" w:date="2023-03-13T03:27:00Z">
                    <w:rPr>
                      <w:rFonts w:ascii="Cambria Math" w:eastAsiaTheme="minorEastAsia" w:hAnsi="Cambria Math"/>
                      <w:i/>
                    </w:rPr>
                  </w:rPrChange>
                </w:rPr>
              </w:ins>
            </m:ctrlPr>
          </m:sSubPr>
          <m:e>
            <m:r>
              <w:ins w:id="7009" w:author="Στάθης Καπ" w:date="2023-03-12T23:37:00Z">
                <w:rPr>
                  <w:rFonts w:ascii="Cambria Math" w:eastAsiaTheme="minorEastAsia" w:hAnsi="Cambria Math"/>
                  <w:highlight w:val="yellow"/>
                  <w:rPrChange w:id="7010" w:author="Στάθης Καπ" w:date="2023-03-13T03:27:00Z">
                    <w:rPr>
                      <w:rFonts w:ascii="Cambria Math" w:eastAsiaTheme="minorEastAsia" w:hAnsi="Cambria Math"/>
                    </w:rPr>
                  </w:rPrChange>
                </w:rPr>
                <m:t>e</m:t>
              </w:ins>
            </m:r>
          </m:e>
          <m:sub>
            <m:r>
              <w:ins w:id="7011" w:author="Στάθης Καπ" w:date="2023-03-12T23:37:00Z">
                <w:rPr>
                  <w:rFonts w:ascii="Cambria Math" w:eastAsiaTheme="minorEastAsia" w:hAnsi="Cambria Math"/>
                  <w:highlight w:val="yellow"/>
                  <w:rPrChange w:id="7012" w:author="Στάθης Καπ" w:date="2023-03-13T03:27:00Z">
                    <w:rPr>
                      <w:rFonts w:ascii="Cambria Math" w:eastAsiaTheme="minorEastAsia" w:hAnsi="Cambria Math"/>
                    </w:rPr>
                  </w:rPrChange>
                </w:rPr>
                <m:t>u</m:t>
              </w:ins>
            </m:r>
          </m:sub>
        </m:sSub>
      </m:oMath>
      <w:ins w:id="7013" w:author="Στάθης Καπ" w:date="2023-03-12T23:37:00Z">
        <w:r w:rsidR="00070842" w:rsidRPr="007E502F">
          <w:rPr>
            <w:rFonts w:eastAsiaTheme="minorEastAsia"/>
            <w:highlight w:val="yellow"/>
            <w:lang w:val="el-GR"/>
            <w:rPrChange w:id="7014" w:author="Στάθης Καπ" w:date="2023-03-13T03:27:00Z">
              <w:rPr>
                <w:rFonts w:eastAsiaTheme="minorEastAsia"/>
              </w:rPr>
            </w:rPrChange>
          </w:rPr>
          <w:t xml:space="preserve"> </w:t>
        </w:r>
      </w:ins>
      <w:ins w:id="7015" w:author="Στάθης Καπ" w:date="2023-03-12T23:36:00Z">
        <w:r w:rsidR="00070842" w:rsidRPr="007E502F">
          <w:rPr>
            <w:rFonts w:eastAsiaTheme="minorEastAsia"/>
            <w:highlight w:val="yellow"/>
            <w:lang w:val="el-GR"/>
            <w:rPrChange w:id="7016" w:author="Στάθης Καπ" w:date="2023-03-13T03:27:00Z">
              <w:rPr>
                <w:rFonts w:eastAsiaTheme="minorEastAsia"/>
                <w:lang w:val="el-GR"/>
              </w:rPr>
            </w:rPrChange>
          </w:rPr>
          <w:t xml:space="preserve"> </w:t>
        </w:r>
      </w:ins>
      <w:ins w:id="7017" w:author="Στάθης Καπ" w:date="2023-03-12T23:38:00Z">
        <w:r w:rsidR="00070842" w:rsidRPr="007E502F">
          <w:rPr>
            <w:rFonts w:eastAsiaTheme="minorEastAsia"/>
            <w:highlight w:val="yellow"/>
            <w:lang w:val="el-GR"/>
            <w:rPrChange w:id="7018" w:author="Στάθης Καπ" w:date="2023-03-13T03:27:00Z">
              <w:rPr>
                <w:rFonts w:eastAsiaTheme="minorEastAsia"/>
                <w:lang w:val="el-GR"/>
              </w:rPr>
            </w:rPrChange>
          </w:rPr>
          <w:t xml:space="preserve">και οι διαδρομές </w:t>
        </w:r>
      </w:ins>
      <m:oMath>
        <m:sSub>
          <m:sSubPr>
            <m:ctrlPr>
              <w:ins w:id="7019" w:author="Στάθης Καπ" w:date="2023-03-12T23:38:00Z">
                <w:rPr>
                  <w:rFonts w:ascii="Cambria Math" w:eastAsiaTheme="minorEastAsia" w:hAnsi="Cambria Math"/>
                  <w:i/>
                  <w:highlight w:val="yellow"/>
                  <w:lang w:val="el-GR"/>
                  <w:rPrChange w:id="7020" w:author="Στάθης Καπ" w:date="2023-03-13T03:27:00Z">
                    <w:rPr>
                      <w:rFonts w:ascii="Cambria Math" w:eastAsiaTheme="minorEastAsia" w:hAnsi="Cambria Math"/>
                      <w:i/>
                      <w:lang w:val="el-GR"/>
                    </w:rPr>
                  </w:rPrChange>
                </w:rPr>
              </w:ins>
            </m:ctrlPr>
          </m:sSubPr>
          <m:e>
            <m:r>
              <w:ins w:id="7021" w:author="Στάθης Καπ" w:date="2023-03-12T23:38:00Z">
                <w:rPr>
                  <w:rFonts w:ascii="Cambria Math" w:eastAsiaTheme="minorEastAsia" w:hAnsi="Cambria Math"/>
                  <w:highlight w:val="yellow"/>
                  <w:lang w:val="el-GR"/>
                  <w:rPrChange w:id="7022" w:author="Στάθης Καπ" w:date="2023-03-13T03:27:00Z">
                    <w:rPr>
                      <w:rFonts w:ascii="Cambria Math" w:eastAsiaTheme="minorEastAsia" w:hAnsi="Cambria Math"/>
                      <w:lang w:val="el-GR"/>
                    </w:rPr>
                  </w:rPrChange>
                </w:rPr>
                <m:t>w</m:t>
              </w:ins>
            </m:r>
          </m:e>
          <m:sub>
            <m:r>
              <w:ins w:id="7023" w:author="Στάθης Καπ" w:date="2023-03-12T23:38:00Z">
                <w:rPr>
                  <w:rFonts w:ascii="Cambria Math" w:eastAsiaTheme="minorEastAsia" w:hAnsi="Cambria Math"/>
                  <w:highlight w:val="yellow"/>
                  <w:lang w:val="el-GR"/>
                  <w:rPrChange w:id="7024" w:author="Στάθης Καπ" w:date="2023-03-13T03:27:00Z">
                    <w:rPr>
                      <w:rFonts w:ascii="Cambria Math" w:eastAsiaTheme="minorEastAsia" w:hAnsi="Cambria Math"/>
                      <w:lang w:val="el-GR"/>
                    </w:rPr>
                  </w:rPrChange>
                </w:rPr>
                <m:t>a</m:t>
              </w:ins>
            </m:r>
          </m:sub>
        </m:sSub>
      </m:oMath>
      <w:ins w:id="7025" w:author="Στάθης Καπ" w:date="2023-03-12T23:38:00Z">
        <w:r w:rsidR="00070842" w:rsidRPr="007E502F">
          <w:rPr>
            <w:rFonts w:eastAsiaTheme="minorEastAsia"/>
            <w:highlight w:val="yellow"/>
            <w:lang w:val="el-GR"/>
            <w:rPrChange w:id="7026" w:author="Στάθης Καπ" w:date="2023-03-13T03:27:00Z">
              <w:rPr>
                <w:rFonts w:eastAsiaTheme="minorEastAsia"/>
                <w:lang w:val="el-GR"/>
              </w:rPr>
            </w:rPrChange>
          </w:rPr>
          <w:t xml:space="preserve"> και </w:t>
        </w:r>
      </w:ins>
      <m:oMath>
        <m:sSub>
          <m:sSubPr>
            <m:ctrlPr>
              <w:ins w:id="7027" w:author="Στάθης Καπ" w:date="2023-03-12T23:38:00Z">
                <w:rPr>
                  <w:rFonts w:ascii="Cambria Math" w:eastAsiaTheme="minorEastAsia" w:hAnsi="Cambria Math"/>
                  <w:i/>
                  <w:highlight w:val="yellow"/>
                  <w:lang w:val="el-GR"/>
                  <w:rPrChange w:id="7028" w:author="Στάθης Καπ" w:date="2023-03-13T03:27:00Z">
                    <w:rPr>
                      <w:rFonts w:ascii="Cambria Math" w:eastAsiaTheme="minorEastAsia" w:hAnsi="Cambria Math"/>
                      <w:i/>
                      <w:lang w:val="el-GR"/>
                    </w:rPr>
                  </w:rPrChange>
                </w:rPr>
              </w:ins>
            </m:ctrlPr>
          </m:sSubPr>
          <m:e>
            <m:r>
              <w:ins w:id="7029" w:author="Στάθης Καπ" w:date="2023-03-12T23:38:00Z">
                <w:rPr>
                  <w:rFonts w:ascii="Cambria Math" w:eastAsiaTheme="minorEastAsia" w:hAnsi="Cambria Math"/>
                  <w:highlight w:val="yellow"/>
                  <w:lang w:val="el-GR"/>
                  <w:rPrChange w:id="7030" w:author="Στάθης Καπ" w:date="2023-03-13T03:27:00Z">
                    <w:rPr>
                      <w:rFonts w:ascii="Cambria Math" w:eastAsiaTheme="minorEastAsia" w:hAnsi="Cambria Math"/>
                      <w:lang w:val="el-GR"/>
                    </w:rPr>
                  </w:rPrChange>
                </w:rPr>
                <m:t>w</m:t>
              </w:ins>
            </m:r>
          </m:e>
          <m:sub>
            <m:r>
              <w:ins w:id="7031" w:author="Στάθης Καπ" w:date="2023-03-12T23:38:00Z">
                <w:rPr>
                  <w:rFonts w:ascii="Cambria Math" w:eastAsiaTheme="minorEastAsia" w:hAnsi="Cambria Math"/>
                  <w:highlight w:val="yellow"/>
                  <w:lang w:val="el-GR"/>
                  <w:rPrChange w:id="7032" w:author="Στάθης Καπ" w:date="2023-03-13T03:27:00Z">
                    <w:rPr>
                      <w:rFonts w:ascii="Cambria Math" w:eastAsiaTheme="minorEastAsia" w:hAnsi="Cambria Math"/>
                      <w:lang w:val="el-GR"/>
                    </w:rPr>
                  </w:rPrChange>
                </w:rPr>
                <m:t>b</m:t>
              </w:ins>
            </m:r>
          </m:sub>
        </m:sSub>
      </m:oMath>
      <w:ins w:id="7033" w:author="Στάθης Καπ" w:date="2023-03-12T23:38:00Z">
        <w:r w:rsidR="00070842" w:rsidRPr="007E502F">
          <w:rPr>
            <w:rFonts w:eastAsiaTheme="minorEastAsia"/>
            <w:highlight w:val="yellow"/>
            <w:lang w:val="el-GR"/>
            <w:rPrChange w:id="7034" w:author="Στάθης Καπ" w:date="2023-03-13T03:27:00Z">
              <w:rPr>
                <w:rFonts w:eastAsiaTheme="minorEastAsia"/>
                <w:lang w:val="el-GR"/>
              </w:rPr>
            </w:rPrChange>
          </w:rPr>
          <w:t xml:space="preserve"> του </w:t>
        </w:r>
      </w:ins>
      <m:oMath>
        <m:r>
          <w:ins w:id="7035" w:author="Στάθης Καπ" w:date="2023-03-12T23:39:00Z">
            <w:rPr>
              <w:rFonts w:ascii="Cambria Math" w:eastAsiaTheme="minorEastAsia" w:hAnsi="Cambria Math"/>
              <w:highlight w:val="yellow"/>
              <w:lang w:val="el-GR"/>
              <w:rPrChange w:id="7036" w:author="Στάθης Καπ" w:date="2023-03-13T03:27:00Z">
                <w:rPr>
                  <w:rFonts w:ascii="Cambria Math" w:eastAsiaTheme="minorEastAsia" w:hAnsi="Cambria Math"/>
                  <w:lang w:val="el-GR"/>
                </w:rPr>
              </w:rPrChange>
            </w:rPr>
            <m:t>topt</m:t>
          </w:ins>
        </m:r>
        <m:sSub>
          <m:sSubPr>
            <m:ctrlPr>
              <w:ins w:id="7037" w:author="Στάθης Καπ" w:date="2023-03-12T23:39:00Z">
                <w:rPr>
                  <w:rFonts w:ascii="Cambria Math" w:eastAsiaTheme="minorEastAsia" w:hAnsi="Cambria Math"/>
                  <w:i/>
                  <w:highlight w:val="yellow"/>
                  <w:lang w:val="el-GR"/>
                  <w:rPrChange w:id="7038" w:author="Στάθης Καπ" w:date="2023-03-13T03:27:00Z">
                    <w:rPr>
                      <w:rFonts w:ascii="Cambria Math" w:eastAsiaTheme="minorEastAsia" w:hAnsi="Cambria Math"/>
                      <w:i/>
                      <w:lang w:val="el-GR"/>
                    </w:rPr>
                  </w:rPrChange>
                </w:rPr>
              </w:ins>
            </m:ctrlPr>
          </m:sSubPr>
          <m:e>
            <m:r>
              <w:ins w:id="7039" w:author="Στάθης Καπ" w:date="2023-03-12T23:39:00Z">
                <w:rPr>
                  <w:rFonts w:ascii="Cambria Math" w:eastAsiaTheme="minorEastAsia" w:hAnsi="Cambria Math"/>
                  <w:highlight w:val="yellow"/>
                  <w:lang w:val="el-GR"/>
                  <w:rPrChange w:id="7040" w:author="Στάθης Καπ" w:date="2023-03-13T03:27:00Z">
                    <w:rPr>
                      <w:rFonts w:ascii="Cambria Math" w:eastAsiaTheme="minorEastAsia" w:hAnsi="Cambria Math"/>
                      <w:lang w:val="el-GR"/>
                    </w:rPr>
                  </w:rPrChange>
                </w:rPr>
                <m:t>w</m:t>
              </w:ins>
            </m:r>
          </m:e>
          <m:sub>
            <m:r>
              <w:ins w:id="7041" w:author="Στάθης Καπ" w:date="2023-03-12T23:39:00Z">
                <w:rPr>
                  <w:rFonts w:ascii="Cambria Math" w:eastAsiaTheme="minorEastAsia" w:hAnsi="Cambria Math"/>
                  <w:highlight w:val="yellow"/>
                  <w:lang w:val="el-GR"/>
                  <w:rPrChange w:id="7042" w:author="Στάθης Καπ" w:date="2023-03-13T03:27:00Z">
                    <w:rPr>
                      <w:rFonts w:ascii="Cambria Math" w:eastAsiaTheme="minorEastAsia" w:hAnsi="Cambria Math"/>
                      <w:lang w:val="el-GR"/>
                    </w:rPr>
                  </w:rPrChange>
                </w:rPr>
                <m:t>b</m:t>
              </w:ins>
            </m:r>
          </m:sub>
        </m:sSub>
      </m:oMath>
      <w:ins w:id="7043" w:author="Στάθης Καπ" w:date="2023-03-12T23:39:00Z">
        <w:r w:rsidR="00070842" w:rsidRPr="007E502F">
          <w:rPr>
            <w:rFonts w:eastAsiaTheme="minorEastAsia"/>
            <w:highlight w:val="yellow"/>
            <w:lang w:val="el-GR"/>
            <w:rPrChange w:id="7044" w:author="Στάθης Καπ" w:date="2023-03-13T03:27:00Z">
              <w:rPr>
                <w:rFonts w:eastAsiaTheme="minorEastAsia"/>
                <w:lang w:val="el-GR"/>
              </w:rPr>
            </w:rPrChange>
          </w:rPr>
          <w:t xml:space="preserve"> ήταν έγκυρες έχοντας ως αρχικούς κόμβους τους </w:t>
        </w:r>
        <w:r w:rsidR="00070842" w:rsidRPr="007E502F">
          <w:rPr>
            <w:rFonts w:eastAsiaTheme="minorEastAsia"/>
            <w:highlight w:val="yellow"/>
            <w:rPrChange w:id="7045" w:author="Στάθης Καπ" w:date="2023-03-13T03:27:00Z">
              <w:rPr>
                <w:rFonts w:eastAsiaTheme="minorEastAsia"/>
              </w:rPr>
            </w:rPrChange>
          </w:rPr>
          <w:t>g</w:t>
        </w:r>
        <w:r w:rsidR="00070842" w:rsidRPr="007E502F">
          <w:rPr>
            <w:rFonts w:eastAsiaTheme="minorEastAsia"/>
            <w:highlight w:val="yellow"/>
            <w:lang w:val="el-GR"/>
            <w:rPrChange w:id="7046" w:author="Στάθης Καπ" w:date="2023-03-13T03:27:00Z">
              <w:rPr>
                <w:rFonts w:eastAsiaTheme="minorEastAsia"/>
              </w:rPr>
            </w:rPrChange>
          </w:rPr>
          <w:t xml:space="preserve">’ </w:t>
        </w:r>
        <w:r w:rsidR="00070842" w:rsidRPr="007E502F">
          <w:rPr>
            <w:rFonts w:eastAsiaTheme="minorEastAsia"/>
            <w:highlight w:val="yellow"/>
            <w:lang w:val="el-GR"/>
            <w:rPrChange w:id="7047" w:author="Στάθης Καπ" w:date="2023-03-13T03:27:00Z">
              <w:rPr>
                <w:rFonts w:eastAsiaTheme="minorEastAsia"/>
                <w:lang w:val="el-GR"/>
              </w:rPr>
            </w:rPrChange>
          </w:rPr>
          <w:t xml:space="preserve">και </w:t>
        </w:r>
        <w:r w:rsidR="00070842" w:rsidRPr="007E502F">
          <w:rPr>
            <w:rFonts w:eastAsiaTheme="minorEastAsia"/>
            <w:highlight w:val="yellow"/>
            <w:rPrChange w:id="7048" w:author="Στάθης Καπ" w:date="2023-03-13T03:27:00Z">
              <w:rPr>
                <w:rFonts w:eastAsiaTheme="minorEastAsia"/>
              </w:rPr>
            </w:rPrChange>
          </w:rPr>
          <w:t>u</w:t>
        </w:r>
        <w:r w:rsidR="00070842" w:rsidRPr="007E502F">
          <w:rPr>
            <w:rFonts w:eastAsiaTheme="minorEastAsia"/>
            <w:highlight w:val="yellow"/>
            <w:lang w:val="el-GR"/>
            <w:rPrChange w:id="7049" w:author="Στάθης Καπ" w:date="2023-03-13T03:27:00Z">
              <w:rPr>
                <w:rFonts w:eastAsiaTheme="minorEastAsia"/>
              </w:rPr>
            </w:rPrChange>
          </w:rPr>
          <w:t xml:space="preserve">’, </w:t>
        </w:r>
        <w:r w:rsidR="00070842" w:rsidRPr="007E502F">
          <w:rPr>
            <w:rFonts w:eastAsiaTheme="minorEastAsia"/>
            <w:highlight w:val="yellow"/>
            <w:lang w:val="el-GR"/>
            <w:rPrChange w:id="7050" w:author="Στάθης Καπ" w:date="2023-03-13T03:27:00Z">
              <w:rPr>
                <w:rFonts w:eastAsiaTheme="minorEastAsia"/>
                <w:lang w:val="el-GR"/>
              </w:rPr>
            </w:rPrChange>
          </w:rPr>
          <w:t xml:space="preserve">σίγουρα θα είναι και έγκυρες </w:t>
        </w:r>
      </w:ins>
      <w:ins w:id="7051" w:author="Στάθης Καπ" w:date="2023-03-12T23:40:00Z">
        <w:r w:rsidR="00070842" w:rsidRPr="007E502F">
          <w:rPr>
            <w:rFonts w:eastAsiaTheme="minorEastAsia"/>
            <w:highlight w:val="yellow"/>
            <w:lang w:val="el-GR"/>
            <w:rPrChange w:id="7052" w:author="Στάθης Καπ" w:date="2023-03-13T03:27:00Z">
              <w:rPr>
                <w:rFonts w:eastAsiaTheme="minorEastAsia"/>
                <w:lang w:val="el-GR"/>
              </w:rPr>
            </w:rPrChange>
          </w:rPr>
          <w:t>όταν</w:t>
        </w:r>
      </w:ins>
      <w:ins w:id="7053" w:author="Στάθης Καπ" w:date="2023-03-12T23:39:00Z">
        <w:r w:rsidR="00070842" w:rsidRPr="007E502F">
          <w:rPr>
            <w:rFonts w:eastAsiaTheme="minorEastAsia"/>
            <w:highlight w:val="yellow"/>
            <w:lang w:val="el-GR"/>
            <w:rPrChange w:id="7054" w:author="Στάθης Καπ" w:date="2023-03-13T03:27:00Z">
              <w:rPr>
                <w:rFonts w:eastAsiaTheme="minorEastAsia"/>
                <w:lang w:val="el-GR"/>
              </w:rPr>
            </w:rPrChange>
          </w:rPr>
          <w:t xml:space="preserve"> </w:t>
        </w:r>
      </w:ins>
      <w:ins w:id="7055" w:author="Στάθης Καπ" w:date="2023-03-12T23:40:00Z">
        <w:r w:rsidR="00070842" w:rsidRPr="007E502F">
          <w:rPr>
            <w:rFonts w:eastAsiaTheme="minorEastAsia"/>
            <w:highlight w:val="yellow"/>
            <w:lang w:val="el-GR"/>
            <w:rPrChange w:id="7056" w:author="Στάθης Καπ" w:date="2023-03-13T03:27:00Z">
              <w:rPr>
                <w:rFonts w:eastAsiaTheme="minorEastAsia"/>
                <w:lang w:val="el-GR"/>
              </w:rPr>
            </w:rPrChange>
          </w:rPr>
          <w:t>έπονται</w:t>
        </w:r>
      </w:ins>
      <w:ins w:id="7057" w:author="Στάθης Καπ" w:date="2023-03-12T23:39:00Z">
        <w:r w:rsidR="00070842" w:rsidRPr="007E502F">
          <w:rPr>
            <w:rFonts w:eastAsiaTheme="minorEastAsia"/>
            <w:highlight w:val="yellow"/>
            <w:lang w:val="el-GR"/>
            <w:rPrChange w:id="7058" w:author="Στάθης Καπ" w:date="2023-03-13T03:27:00Z">
              <w:rPr>
                <w:rFonts w:eastAsiaTheme="minorEastAsia"/>
                <w:lang w:val="el-GR"/>
              </w:rPr>
            </w:rPrChange>
          </w:rPr>
          <w:t xml:space="preserve"> </w:t>
        </w:r>
      </w:ins>
      <w:ins w:id="7059" w:author="Στάθης Καπ" w:date="2023-03-12T23:40:00Z">
        <w:r w:rsidR="00070842" w:rsidRPr="007E502F">
          <w:rPr>
            <w:rFonts w:eastAsiaTheme="minorEastAsia"/>
            <w:highlight w:val="yellow"/>
            <w:lang w:val="el-GR"/>
            <w:rPrChange w:id="7060" w:author="Στάθης Καπ" w:date="2023-03-13T03:27:00Z">
              <w:rPr>
                <w:rFonts w:eastAsiaTheme="minorEastAsia"/>
                <w:lang w:val="el-GR"/>
              </w:rPr>
            </w:rPrChange>
          </w:rPr>
          <w:t>των</w:t>
        </w:r>
      </w:ins>
      <w:ins w:id="7061" w:author="Στάθης Καπ" w:date="2023-03-12T23:39:00Z">
        <w:r w:rsidR="00070842" w:rsidRPr="007E502F">
          <w:rPr>
            <w:rFonts w:eastAsiaTheme="minorEastAsia"/>
            <w:highlight w:val="yellow"/>
            <w:lang w:val="el-GR"/>
            <w:rPrChange w:id="7062" w:author="Στάθης Καπ" w:date="2023-03-13T03:27:00Z">
              <w:rPr>
                <w:rFonts w:eastAsiaTheme="minorEastAsia"/>
                <w:lang w:val="el-GR"/>
              </w:rPr>
            </w:rPrChange>
          </w:rPr>
          <w:t xml:space="preserve"> </w:t>
        </w:r>
      </w:ins>
      <w:ins w:id="7063" w:author="Στάθης Καπ" w:date="2023-03-12T23:40:00Z">
        <w:r w:rsidR="00070842" w:rsidRPr="007E502F">
          <w:rPr>
            <w:rFonts w:eastAsiaTheme="minorEastAsia"/>
            <w:highlight w:val="yellow"/>
            <w:lang w:val="el-GR"/>
            <w:rPrChange w:id="7064" w:author="Στάθης Καπ" w:date="2023-03-13T03:27:00Z">
              <w:rPr>
                <w:rFonts w:eastAsiaTheme="minorEastAsia"/>
                <w:lang w:val="el-GR"/>
              </w:rPr>
            </w:rPrChange>
          </w:rPr>
          <w:t>κόμβων</w:t>
        </w:r>
      </w:ins>
      <w:ins w:id="7065" w:author="Στάθης Καπ" w:date="2023-03-12T23:39:00Z">
        <w:r w:rsidR="00070842" w:rsidRPr="007E502F">
          <w:rPr>
            <w:rFonts w:eastAsiaTheme="minorEastAsia"/>
            <w:highlight w:val="yellow"/>
            <w:lang w:val="el-GR"/>
            <w:rPrChange w:id="7066" w:author="Στάθης Καπ" w:date="2023-03-13T03:27:00Z">
              <w:rPr>
                <w:rFonts w:eastAsiaTheme="minorEastAsia"/>
                <w:lang w:val="el-GR"/>
              </w:rPr>
            </w:rPrChange>
          </w:rPr>
          <w:t xml:space="preserve"> </w:t>
        </w:r>
        <w:r w:rsidR="00070842" w:rsidRPr="007E502F">
          <w:rPr>
            <w:rFonts w:eastAsiaTheme="minorEastAsia"/>
            <w:highlight w:val="yellow"/>
            <w:rPrChange w:id="7067" w:author="Στάθης Καπ" w:date="2023-03-13T03:27:00Z">
              <w:rPr>
                <w:rFonts w:eastAsiaTheme="minorEastAsia"/>
              </w:rPr>
            </w:rPrChange>
          </w:rPr>
          <w:t>g</w:t>
        </w:r>
        <w:r w:rsidR="00070842" w:rsidRPr="007E502F">
          <w:rPr>
            <w:rFonts w:eastAsiaTheme="minorEastAsia"/>
            <w:highlight w:val="yellow"/>
            <w:lang w:val="el-GR"/>
            <w:rPrChange w:id="7068" w:author="Στάθης Καπ" w:date="2023-03-13T03:27:00Z">
              <w:rPr>
                <w:rFonts w:eastAsiaTheme="minorEastAsia"/>
              </w:rPr>
            </w:rPrChange>
          </w:rPr>
          <w:t xml:space="preserve"> </w:t>
        </w:r>
        <w:r w:rsidR="00070842" w:rsidRPr="007E502F">
          <w:rPr>
            <w:rFonts w:eastAsiaTheme="minorEastAsia"/>
            <w:highlight w:val="yellow"/>
            <w:lang w:val="el-GR"/>
            <w:rPrChange w:id="7069" w:author="Στάθης Καπ" w:date="2023-03-13T03:27:00Z">
              <w:rPr>
                <w:rFonts w:eastAsiaTheme="minorEastAsia"/>
                <w:lang w:val="el-GR"/>
              </w:rPr>
            </w:rPrChange>
          </w:rPr>
          <w:t xml:space="preserve">και </w:t>
        </w:r>
        <w:r w:rsidR="00070842" w:rsidRPr="007E502F">
          <w:rPr>
            <w:rFonts w:eastAsiaTheme="minorEastAsia"/>
            <w:highlight w:val="yellow"/>
            <w:rPrChange w:id="7070" w:author="Στάθης Καπ" w:date="2023-03-13T03:27:00Z">
              <w:rPr>
                <w:rFonts w:eastAsiaTheme="minorEastAsia"/>
              </w:rPr>
            </w:rPrChange>
          </w:rPr>
          <w:t>u</w:t>
        </w:r>
        <w:r w:rsidR="00070842" w:rsidRPr="007E502F">
          <w:rPr>
            <w:rFonts w:eastAsiaTheme="minorEastAsia"/>
            <w:highlight w:val="yellow"/>
            <w:lang w:val="el-GR"/>
            <w:rPrChange w:id="7071" w:author="Στάθης Καπ" w:date="2023-03-13T03:27:00Z">
              <w:rPr>
                <w:rFonts w:eastAsiaTheme="minorEastAsia"/>
              </w:rPr>
            </w:rPrChange>
          </w:rPr>
          <w:t>.</w:t>
        </w:r>
      </w:ins>
      <w:ins w:id="7072" w:author="Στάθης Καπ" w:date="2023-03-12T23:40:00Z">
        <w:r w:rsidR="00070842" w:rsidRPr="007E502F">
          <w:rPr>
            <w:rFonts w:eastAsiaTheme="minorEastAsia"/>
            <w:highlight w:val="yellow"/>
            <w:lang w:val="el-GR"/>
            <w:rPrChange w:id="7073" w:author="Στάθης Καπ" w:date="2023-03-13T03:27:00Z">
              <w:rPr>
                <w:rFonts w:eastAsiaTheme="minorEastAsia"/>
                <w:lang w:val="el-GR"/>
              </w:rPr>
            </w:rPrChange>
          </w:rPr>
          <w:t xml:space="preserve">  Από την ενοποίηση λοιπόν των διαστημάτων προκύ</w:t>
        </w:r>
      </w:ins>
      <w:ins w:id="7074" w:author="Στάθης Καπ" w:date="2023-03-12T23:41:00Z">
        <w:r w:rsidR="00070842" w:rsidRPr="007E502F">
          <w:rPr>
            <w:rFonts w:eastAsiaTheme="minorEastAsia"/>
            <w:highlight w:val="yellow"/>
            <w:lang w:val="el-GR"/>
            <w:rPrChange w:id="7075" w:author="Στάθης Καπ" w:date="2023-03-13T03:27:00Z">
              <w:rPr>
                <w:rFonts w:eastAsiaTheme="minorEastAsia"/>
                <w:lang w:val="el-GR"/>
              </w:rPr>
            </w:rPrChange>
          </w:rPr>
          <w:t>πτουν οι εξής διαδρομές:</w:t>
        </w:r>
      </w:ins>
    </w:p>
    <w:p w14:paraId="00BBA1A9" w14:textId="5AF6AB1E" w:rsidR="00B90EEE" w:rsidRPr="007E502F" w:rsidRDefault="000A14F4" w:rsidP="00070842">
      <w:pPr>
        <w:jc w:val="center"/>
        <w:rPr>
          <w:ins w:id="7076" w:author="Στάθης Καπ" w:date="2023-03-12T23:24:00Z"/>
          <w:rFonts w:eastAsiaTheme="minorEastAsia"/>
          <w:highlight w:val="yellow"/>
          <w:lang w:val="el-GR"/>
          <w:rPrChange w:id="7077" w:author="Στάθης Καπ" w:date="2023-03-13T03:27:00Z">
            <w:rPr>
              <w:ins w:id="7078" w:author="Στάθης Καπ" w:date="2023-03-12T23:24:00Z"/>
              <w:rFonts w:eastAsiaTheme="minorEastAsia"/>
              <w:lang w:val="el-GR"/>
            </w:rPr>
          </w:rPrChange>
        </w:rPr>
      </w:pPr>
      <w:ins w:id="7079" w:author="Στάθης Καπ" w:date="2023-03-12T23:23:00Z">
        <w:r w:rsidRPr="007E502F">
          <w:rPr>
            <w:noProof/>
            <w:highlight w:val="yellow"/>
            <w:rPrChange w:id="7080" w:author="Στάθης Καπ" w:date="2023-03-13T03:27:00Z">
              <w:rPr>
                <w:noProof/>
              </w:rPr>
            </w:rPrChange>
          </w:rPr>
          <w:drawing>
            <wp:inline distT="0" distB="0" distL="0" distR="0" wp14:anchorId="538B27FD" wp14:editId="0133D199">
              <wp:extent cx="2989691" cy="82100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6122" cy="828261"/>
                      </a:xfrm>
                      <a:prstGeom prst="rect">
                        <a:avLst/>
                      </a:prstGeom>
                    </pic:spPr>
                  </pic:pic>
                </a:graphicData>
              </a:graphic>
            </wp:inline>
          </w:drawing>
        </w:r>
      </w:ins>
    </w:p>
    <w:p w14:paraId="41B944D9" w14:textId="3E5C749B" w:rsidR="00D026A0" w:rsidRPr="007E502F" w:rsidRDefault="00070842" w:rsidP="00E2040C">
      <w:pPr>
        <w:ind w:firstLine="720"/>
        <w:rPr>
          <w:ins w:id="7081" w:author="Στάθης Καπ" w:date="2023-03-12T23:47:00Z"/>
          <w:rFonts w:eastAsiaTheme="minorEastAsia"/>
          <w:highlight w:val="yellow"/>
          <w:lang w:val="el-GR"/>
          <w:rPrChange w:id="7082" w:author="Στάθης Καπ" w:date="2023-03-13T03:27:00Z">
            <w:rPr>
              <w:ins w:id="7083" w:author="Στάθης Καπ" w:date="2023-03-12T23:47:00Z"/>
              <w:rFonts w:eastAsiaTheme="minorEastAsia"/>
              <w:lang w:val="el-GR"/>
            </w:rPr>
          </w:rPrChange>
        </w:rPr>
        <w:pPrChange w:id="7084" w:author="Στάθης Καπ" w:date="2023-03-13T04:25:00Z">
          <w:pPr/>
        </w:pPrChange>
      </w:pPr>
      <w:ins w:id="7085" w:author="Στάθης Καπ" w:date="2023-03-12T23:41:00Z">
        <w:r w:rsidRPr="007E502F">
          <w:rPr>
            <w:rFonts w:eastAsiaTheme="minorEastAsia"/>
            <w:highlight w:val="yellow"/>
            <w:lang w:val="el-GR"/>
            <w:rPrChange w:id="7086" w:author="Στάθης Καπ" w:date="2023-03-13T03:27:00Z">
              <w:rPr>
                <w:rFonts w:eastAsiaTheme="minorEastAsia"/>
                <w:lang w:val="el-GR"/>
              </w:rPr>
            </w:rPrChange>
          </w:rPr>
          <w:t xml:space="preserve">Για την καινούρια ώρα αναχώρησης από </w:t>
        </w:r>
      </w:ins>
      <w:ins w:id="7087" w:author="Στάθης Καπ" w:date="2023-03-12T23:42:00Z">
        <w:r w:rsidRPr="007E502F">
          <w:rPr>
            <w:rFonts w:eastAsiaTheme="minorEastAsia"/>
            <w:highlight w:val="yellow"/>
            <w:lang w:val="el-GR"/>
            <w:rPrChange w:id="7088" w:author="Στάθης Καπ" w:date="2023-03-13T03:27:00Z">
              <w:rPr>
                <w:rFonts w:eastAsiaTheme="minorEastAsia"/>
                <w:lang w:val="el-GR"/>
              </w:rPr>
            </w:rPrChange>
          </w:rPr>
          <w:t xml:space="preserve">τους κόμβους </w:t>
        </w:r>
        <w:r w:rsidRPr="007E502F">
          <w:rPr>
            <w:rFonts w:eastAsiaTheme="minorEastAsia"/>
            <w:highlight w:val="yellow"/>
            <w:rPrChange w:id="7089" w:author="Στάθης Καπ" w:date="2023-03-13T03:27:00Z">
              <w:rPr>
                <w:rFonts w:eastAsiaTheme="minorEastAsia"/>
              </w:rPr>
            </w:rPrChange>
          </w:rPr>
          <w:t>k</w:t>
        </w:r>
        <w:r w:rsidRPr="007E502F">
          <w:rPr>
            <w:rFonts w:eastAsiaTheme="minorEastAsia"/>
            <w:highlight w:val="yellow"/>
            <w:lang w:val="el-GR"/>
            <w:rPrChange w:id="7090" w:author="Στάθης Καπ" w:date="2023-03-13T03:27:00Z">
              <w:rPr>
                <w:rFonts w:eastAsiaTheme="minorEastAsia"/>
              </w:rPr>
            </w:rPrChange>
          </w:rPr>
          <w:t xml:space="preserve"> </w:t>
        </w:r>
        <w:r w:rsidRPr="007E502F">
          <w:rPr>
            <w:rFonts w:eastAsiaTheme="minorEastAsia"/>
            <w:highlight w:val="yellow"/>
            <w:lang w:val="el-GR"/>
            <w:rPrChange w:id="7091" w:author="Στάθης Καπ" w:date="2023-03-13T03:27:00Z">
              <w:rPr>
                <w:rFonts w:eastAsiaTheme="minorEastAsia"/>
                <w:lang w:val="el-GR"/>
              </w:rPr>
            </w:rPrChange>
          </w:rPr>
          <w:t xml:space="preserve">και </w:t>
        </w:r>
        <w:r w:rsidRPr="007E502F">
          <w:rPr>
            <w:rFonts w:eastAsiaTheme="minorEastAsia"/>
            <w:highlight w:val="yellow"/>
            <w:rPrChange w:id="7092" w:author="Στάθης Καπ" w:date="2023-03-13T03:27:00Z">
              <w:rPr>
                <w:rFonts w:eastAsiaTheme="minorEastAsia"/>
              </w:rPr>
            </w:rPrChange>
          </w:rPr>
          <w:t>m</w:t>
        </w:r>
        <w:r w:rsidRPr="007E502F">
          <w:rPr>
            <w:rFonts w:eastAsiaTheme="minorEastAsia"/>
            <w:highlight w:val="yellow"/>
            <w:lang w:val="el-GR"/>
            <w:rPrChange w:id="7093" w:author="Στάθης Καπ" w:date="2023-03-13T03:27:00Z">
              <w:rPr>
                <w:rFonts w:eastAsiaTheme="minorEastAsia"/>
              </w:rPr>
            </w:rPrChange>
          </w:rPr>
          <w:t xml:space="preserve">, </w:t>
        </w:r>
        <w:r w:rsidRPr="007E502F">
          <w:rPr>
            <w:rFonts w:eastAsiaTheme="minorEastAsia"/>
            <w:highlight w:val="yellow"/>
            <w:lang w:val="el-GR"/>
            <w:rPrChange w:id="7094" w:author="Στάθης Καπ" w:date="2023-03-13T03:27:00Z">
              <w:rPr>
                <w:rFonts w:eastAsiaTheme="minorEastAsia"/>
                <w:lang w:val="el-GR"/>
              </w:rPr>
            </w:rPrChange>
          </w:rPr>
          <w:t>ισχύει πως</w:t>
        </w:r>
      </w:ins>
      <w:ins w:id="7095" w:author="Στάθης Καπ" w:date="2023-03-12T23:41:00Z">
        <w:r w:rsidRPr="007E502F">
          <w:rPr>
            <w:rFonts w:eastAsiaTheme="minorEastAsia"/>
            <w:highlight w:val="yellow"/>
            <w:lang w:val="el-GR"/>
            <w:rPrChange w:id="7096" w:author="Στάθης Καπ" w:date="2023-03-13T03:27:00Z">
              <w:rPr>
                <w:rFonts w:eastAsiaTheme="minorEastAsia"/>
                <w:lang w:val="el-GR"/>
              </w:rPr>
            </w:rPrChange>
          </w:rPr>
          <w:t xml:space="preserve"> </w:t>
        </w:r>
      </w:ins>
      <m:oMath>
        <m:r>
          <w:ins w:id="7097" w:author="Στάθης Καπ" w:date="2023-03-12T23:42:00Z">
            <w:rPr>
              <w:rFonts w:ascii="Cambria Math" w:eastAsiaTheme="minorEastAsia" w:hAnsi="Cambria Math"/>
              <w:highlight w:val="yellow"/>
              <w:lang w:val="el-GR"/>
              <w:rPrChange w:id="7098" w:author="Στάθης Καπ" w:date="2023-03-13T03:27:00Z">
                <w:rPr>
                  <w:rFonts w:ascii="Cambria Math" w:eastAsiaTheme="minorEastAsia" w:hAnsi="Cambria Math"/>
                  <w:lang w:val="el-GR"/>
                </w:rPr>
              </w:rPrChange>
            </w:rPr>
            <m:t>depTim</m:t>
          </w:ins>
        </m:r>
        <m:sSubSup>
          <m:sSubSupPr>
            <m:ctrlPr>
              <w:ins w:id="7099" w:author="Στάθης Καπ" w:date="2023-03-12T23:42:00Z">
                <w:rPr>
                  <w:rFonts w:ascii="Cambria Math" w:eastAsiaTheme="minorEastAsia" w:hAnsi="Cambria Math"/>
                  <w:i/>
                  <w:highlight w:val="yellow"/>
                  <w:lang w:val="el-GR"/>
                  <w:rPrChange w:id="7100" w:author="Στάθης Καπ" w:date="2023-03-13T03:27:00Z">
                    <w:rPr>
                      <w:rFonts w:ascii="Cambria Math" w:eastAsiaTheme="minorEastAsia" w:hAnsi="Cambria Math"/>
                      <w:i/>
                      <w:lang w:val="el-GR"/>
                    </w:rPr>
                  </w:rPrChange>
                </w:rPr>
              </w:ins>
            </m:ctrlPr>
          </m:sSubSupPr>
          <m:e>
            <m:r>
              <w:ins w:id="7101" w:author="Στάθης Καπ" w:date="2023-03-12T23:42:00Z">
                <w:rPr>
                  <w:rFonts w:ascii="Cambria Math" w:eastAsiaTheme="minorEastAsia" w:hAnsi="Cambria Math"/>
                  <w:highlight w:val="yellow"/>
                  <w:lang w:val="el-GR"/>
                  <w:rPrChange w:id="7102" w:author="Στάθης Καπ" w:date="2023-03-13T03:27:00Z">
                    <w:rPr>
                      <w:rFonts w:ascii="Cambria Math" w:eastAsiaTheme="minorEastAsia" w:hAnsi="Cambria Math"/>
                      <w:lang w:val="el-GR"/>
                    </w:rPr>
                  </w:rPrChange>
                </w:rPr>
                <m:t>e</m:t>
              </w:ins>
            </m:r>
          </m:e>
          <m:sub>
            <m:r>
              <w:ins w:id="7103" w:author="Στάθης Καπ" w:date="2023-03-12T23:42:00Z">
                <w:rPr>
                  <w:rFonts w:ascii="Cambria Math" w:eastAsiaTheme="minorEastAsia" w:hAnsi="Cambria Math"/>
                  <w:highlight w:val="yellow"/>
                  <w:lang w:val="el-GR"/>
                  <w:rPrChange w:id="7104" w:author="Στάθης Καπ" w:date="2023-03-13T03:27:00Z">
                    <w:rPr>
                      <w:rFonts w:ascii="Cambria Math" w:eastAsiaTheme="minorEastAsia" w:hAnsi="Cambria Math"/>
                      <w:lang w:val="el-GR"/>
                    </w:rPr>
                  </w:rPrChange>
                </w:rPr>
                <m:t>k</m:t>
              </w:ins>
            </m:r>
          </m:sub>
          <m:sup>
            <m:r>
              <w:ins w:id="7105" w:author="Στάθης Καπ" w:date="2023-03-12T23:42:00Z">
                <w:rPr>
                  <w:rFonts w:ascii="Cambria Math" w:eastAsiaTheme="minorEastAsia" w:hAnsi="Cambria Math"/>
                  <w:highlight w:val="yellow"/>
                  <w:lang w:val="el-GR"/>
                  <w:rPrChange w:id="7106" w:author="Στάθης Καπ" w:date="2023-03-13T03:27:00Z">
                    <w:rPr>
                      <w:rFonts w:ascii="Cambria Math" w:eastAsiaTheme="minorEastAsia" w:hAnsi="Cambria Math"/>
                      <w:lang w:val="el-GR"/>
                    </w:rPr>
                  </w:rPrChange>
                </w:rPr>
                <m:t>'</m:t>
              </w:ins>
            </m:r>
          </m:sup>
        </m:sSubSup>
        <m:r>
          <w:ins w:id="7107" w:author="Στάθης Καπ" w:date="2023-03-12T23:42:00Z">
            <w:rPr>
              <w:rFonts w:ascii="Cambria Math" w:eastAsiaTheme="minorEastAsia" w:hAnsi="Cambria Math"/>
              <w:highlight w:val="yellow"/>
              <w:lang w:val="el-GR"/>
              <w:rPrChange w:id="7108" w:author="Στάθης Καπ" w:date="2023-03-13T03:27:00Z">
                <w:rPr>
                  <w:rFonts w:ascii="Cambria Math" w:eastAsiaTheme="minorEastAsia" w:hAnsi="Cambria Math"/>
                  <w:lang w:val="el-GR"/>
                </w:rPr>
              </w:rPrChange>
            </w:rPr>
            <m:t>≤depTim</m:t>
          </w:ins>
        </m:r>
        <m:sSub>
          <m:sSubPr>
            <m:ctrlPr>
              <w:ins w:id="7109" w:author="Στάθης Καπ" w:date="2023-03-12T23:42:00Z">
                <w:rPr>
                  <w:rFonts w:ascii="Cambria Math" w:eastAsiaTheme="minorEastAsia" w:hAnsi="Cambria Math"/>
                  <w:i/>
                  <w:highlight w:val="yellow"/>
                  <w:lang w:val="el-GR"/>
                  <w:rPrChange w:id="7110" w:author="Στάθης Καπ" w:date="2023-03-13T03:27:00Z">
                    <w:rPr>
                      <w:rFonts w:ascii="Cambria Math" w:eastAsiaTheme="minorEastAsia" w:hAnsi="Cambria Math"/>
                      <w:i/>
                      <w:lang w:val="el-GR"/>
                    </w:rPr>
                  </w:rPrChange>
                </w:rPr>
              </w:ins>
            </m:ctrlPr>
          </m:sSubPr>
          <m:e>
            <m:r>
              <w:ins w:id="7111" w:author="Στάθης Καπ" w:date="2023-03-12T23:42:00Z">
                <w:rPr>
                  <w:rFonts w:ascii="Cambria Math" w:eastAsiaTheme="minorEastAsia" w:hAnsi="Cambria Math"/>
                  <w:highlight w:val="yellow"/>
                  <w:lang w:val="el-GR"/>
                  <w:rPrChange w:id="7112" w:author="Στάθης Καπ" w:date="2023-03-13T03:27:00Z">
                    <w:rPr>
                      <w:rFonts w:ascii="Cambria Math" w:eastAsiaTheme="minorEastAsia" w:hAnsi="Cambria Math"/>
                      <w:lang w:val="el-GR"/>
                    </w:rPr>
                  </w:rPrChange>
                </w:rPr>
                <m:t>e</m:t>
              </w:ins>
            </m:r>
          </m:e>
          <m:sub>
            <m:r>
              <w:ins w:id="7113" w:author="Στάθης Καπ" w:date="2023-03-12T23:42:00Z">
                <w:rPr>
                  <w:rFonts w:ascii="Cambria Math" w:eastAsiaTheme="minorEastAsia" w:hAnsi="Cambria Math"/>
                  <w:highlight w:val="yellow"/>
                  <w:lang w:val="el-GR"/>
                  <w:rPrChange w:id="7114" w:author="Στάθης Καπ" w:date="2023-03-13T03:27:00Z">
                    <w:rPr>
                      <w:rFonts w:ascii="Cambria Math" w:eastAsiaTheme="minorEastAsia" w:hAnsi="Cambria Math"/>
                      <w:lang w:val="el-GR"/>
                    </w:rPr>
                  </w:rPrChange>
                </w:rPr>
                <m:t>k</m:t>
              </w:ins>
            </m:r>
          </m:sub>
        </m:sSub>
        <m:r>
          <w:ins w:id="7115" w:author="Στάθης Καπ" w:date="2023-03-12T23:43:00Z">
            <w:rPr>
              <w:rFonts w:ascii="Cambria Math" w:eastAsiaTheme="minorEastAsia" w:hAnsi="Cambria Math"/>
              <w:highlight w:val="yellow"/>
              <w:lang w:val="el-GR"/>
              <w:rPrChange w:id="7116" w:author="Στάθης Καπ" w:date="2023-03-13T03:27:00Z">
                <w:rPr>
                  <w:rFonts w:ascii="Cambria Math" w:eastAsiaTheme="minorEastAsia" w:hAnsi="Cambria Math"/>
                  <w:lang w:val="el-GR"/>
                </w:rPr>
              </w:rPrChange>
            </w:rPr>
            <m:t>≤1000</m:t>
          </w:ins>
        </m:r>
      </m:oMath>
      <w:ins w:id="7117" w:author="Στάθης Καπ" w:date="2023-03-12T23:42:00Z">
        <w:r w:rsidRPr="007E502F">
          <w:rPr>
            <w:rFonts w:eastAsiaTheme="minorEastAsia"/>
            <w:highlight w:val="yellow"/>
            <w:lang w:val="el-GR"/>
            <w:rPrChange w:id="7118" w:author="Στάθης Καπ" w:date="2023-03-13T03:27:00Z">
              <w:rPr>
                <w:rFonts w:eastAsiaTheme="minorEastAsia"/>
              </w:rPr>
            </w:rPrChange>
          </w:rPr>
          <w:t xml:space="preserve"> </w:t>
        </w:r>
        <w:r w:rsidRPr="007E502F">
          <w:rPr>
            <w:rFonts w:eastAsiaTheme="minorEastAsia"/>
            <w:highlight w:val="yellow"/>
            <w:lang w:val="el-GR"/>
            <w:rPrChange w:id="7119" w:author="Στάθης Καπ" w:date="2023-03-13T03:27:00Z">
              <w:rPr>
                <w:rFonts w:eastAsiaTheme="minorEastAsia"/>
                <w:lang w:val="el-GR"/>
              </w:rPr>
            </w:rPrChange>
          </w:rPr>
          <w:t xml:space="preserve">και </w:t>
        </w:r>
      </w:ins>
      <m:oMath>
        <m:r>
          <w:ins w:id="7120" w:author="Στάθης Καπ" w:date="2023-03-12T23:42:00Z">
            <w:rPr>
              <w:rFonts w:ascii="Cambria Math" w:eastAsiaTheme="minorEastAsia" w:hAnsi="Cambria Math"/>
              <w:highlight w:val="yellow"/>
              <w:lang w:val="el-GR"/>
              <w:rPrChange w:id="7121" w:author="Στάθης Καπ" w:date="2023-03-13T03:27:00Z">
                <w:rPr>
                  <w:rFonts w:ascii="Cambria Math" w:eastAsiaTheme="minorEastAsia" w:hAnsi="Cambria Math"/>
                  <w:lang w:val="el-GR"/>
                </w:rPr>
              </w:rPrChange>
            </w:rPr>
            <m:t>depTim</m:t>
          </w:ins>
        </m:r>
        <m:sSubSup>
          <m:sSubSupPr>
            <m:ctrlPr>
              <w:ins w:id="7122" w:author="Στάθης Καπ" w:date="2023-03-12T23:42:00Z">
                <w:rPr>
                  <w:rFonts w:ascii="Cambria Math" w:eastAsiaTheme="minorEastAsia" w:hAnsi="Cambria Math"/>
                  <w:i/>
                  <w:highlight w:val="yellow"/>
                  <w:lang w:val="el-GR"/>
                  <w:rPrChange w:id="7123" w:author="Στάθης Καπ" w:date="2023-03-13T03:27:00Z">
                    <w:rPr>
                      <w:rFonts w:ascii="Cambria Math" w:eastAsiaTheme="minorEastAsia" w:hAnsi="Cambria Math"/>
                      <w:i/>
                      <w:lang w:val="el-GR"/>
                    </w:rPr>
                  </w:rPrChange>
                </w:rPr>
              </w:ins>
            </m:ctrlPr>
          </m:sSubSupPr>
          <m:e>
            <m:r>
              <w:ins w:id="7124" w:author="Στάθης Καπ" w:date="2023-03-12T23:42:00Z">
                <w:rPr>
                  <w:rFonts w:ascii="Cambria Math" w:eastAsiaTheme="minorEastAsia" w:hAnsi="Cambria Math"/>
                  <w:highlight w:val="yellow"/>
                  <w:lang w:val="el-GR"/>
                  <w:rPrChange w:id="7125" w:author="Στάθης Καπ" w:date="2023-03-13T03:27:00Z">
                    <w:rPr>
                      <w:rFonts w:ascii="Cambria Math" w:eastAsiaTheme="minorEastAsia" w:hAnsi="Cambria Math"/>
                      <w:lang w:val="el-GR"/>
                    </w:rPr>
                  </w:rPrChange>
                </w:rPr>
                <m:t>e</m:t>
              </w:ins>
            </m:r>
          </m:e>
          <m:sub>
            <m:r>
              <w:ins w:id="7126" w:author="Στάθης Καπ" w:date="2023-03-12T23:42:00Z">
                <w:rPr>
                  <w:rFonts w:ascii="Cambria Math" w:eastAsiaTheme="minorEastAsia" w:hAnsi="Cambria Math"/>
                  <w:highlight w:val="yellow"/>
                  <w:lang w:val="el-GR"/>
                  <w:rPrChange w:id="7127" w:author="Στάθης Καπ" w:date="2023-03-13T03:27:00Z">
                    <w:rPr>
                      <w:rFonts w:ascii="Cambria Math" w:eastAsiaTheme="minorEastAsia" w:hAnsi="Cambria Math"/>
                      <w:lang w:val="el-GR"/>
                    </w:rPr>
                  </w:rPrChange>
                </w:rPr>
                <m:t>m</m:t>
              </w:ins>
            </m:r>
          </m:sub>
          <m:sup>
            <m:r>
              <w:ins w:id="7128" w:author="Στάθης Καπ" w:date="2023-03-12T23:42:00Z">
                <w:rPr>
                  <w:rFonts w:ascii="Cambria Math" w:eastAsiaTheme="minorEastAsia" w:hAnsi="Cambria Math"/>
                  <w:highlight w:val="yellow"/>
                  <w:lang w:val="el-GR"/>
                  <w:rPrChange w:id="7129" w:author="Στάθης Καπ" w:date="2023-03-13T03:27:00Z">
                    <w:rPr>
                      <w:rFonts w:ascii="Cambria Math" w:eastAsiaTheme="minorEastAsia" w:hAnsi="Cambria Math"/>
                      <w:lang w:val="el-GR"/>
                    </w:rPr>
                  </w:rPrChange>
                </w:rPr>
                <m:t>'</m:t>
              </w:ins>
            </m:r>
          </m:sup>
        </m:sSubSup>
        <m:r>
          <w:ins w:id="7130" w:author="Στάθης Καπ" w:date="2023-03-12T23:43:00Z">
            <w:rPr>
              <w:rFonts w:ascii="Cambria Math" w:eastAsiaTheme="minorEastAsia" w:hAnsi="Cambria Math"/>
              <w:highlight w:val="yellow"/>
              <w:lang w:val="el-GR"/>
              <w:rPrChange w:id="7131" w:author="Στάθης Καπ" w:date="2023-03-13T03:27:00Z">
                <w:rPr>
                  <w:rFonts w:ascii="Cambria Math" w:eastAsiaTheme="minorEastAsia" w:hAnsi="Cambria Math"/>
                  <w:lang w:val="el-GR"/>
                </w:rPr>
              </w:rPrChange>
            </w:rPr>
            <m:t>≤depTim</m:t>
          </w:ins>
        </m:r>
        <m:sSub>
          <m:sSubPr>
            <m:ctrlPr>
              <w:ins w:id="7132" w:author="Στάθης Καπ" w:date="2023-03-12T23:43:00Z">
                <w:rPr>
                  <w:rFonts w:ascii="Cambria Math" w:eastAsiaTheme="minorEastAsia" w:hAnsi="Cambria Math"/>
                  <w:i/>
                  <w:highlight w:val="yellow"/>
                  <w:lang w:val="el-GR"/>
                  <w:rPrChange w:id="7133" w:author="Στάθης Καπ" w:date="2023-03-13T03:27:00Z">
                    <w:rPr>
                      <w:rFonts w:ascii="Cambria Math" w:eastAsiaTheme="minorEastAsia" w:hAnsi="Cambria Math"/>
                      <w:i/>
                      <w:lang w:val="el-GR"/>
                    </w:rPr>
                  </w:rPrChange>
                </w:rPr>
              </w:ins>
            </m:ctrlPr>
          </m:sSubPr>
          <m:e>
            <m:r>
              <w:ins w:id="7134" w:author="Στάθης Καπ" w:date="2023-03-12T23:43:00Z">
                <w:rPr>
                  <w:rFonts w:ascii="Cambria Math" w:eastAsiaTheme="minorEastAsia" w:hAnsi="Cambria Math"/>
                  <w:highlight w:val="yellow"/>
                  <w:lang w:val="el-GR"/>
                  <w:rPrChange w:id="7135" w:author="Στάθης Καπ" w:date="2023-03-13T03:27:00Z">
                    <w:rPr>
                      <w:rFonts w:ascii="Cambria Math" w:eastAsiaTheme="minorEastAsia" w:hAnsi="Cambria Math"/>
                      <w:lang w:val="el-GR"/>
                    </w:rPr>
                  </w:rPrChange>
                </w:rPr>
                <m:t>e</m:t>
              </w:ins>
            </m:r>
          </m:e>
          <m:sub>
            <m:r>
              <w:ins w:id="7136" w:author="Στάθης Καπ" w:date="2023-03-12T23:43:00Z">
                <w:rPr>
                  <w:rFonts w:ascii="Cambria Math" w:eastAsiaTheme="minorEastAsia" w:hAnsi="Cambria Math"/>
                  <w:highlight w:val="yellow"/>
                  <w:lang w:val="el-GR"/>
                  <w:rPrChange w:id="7137" w:author="Στάθης Καπ" w:date="2023-03-13T03:27:00Z">
                    <w:rPr>
                      <w:rFonts w:ascii="Cambria Math" w:eastAsiaTheme="minorEastAsia" w:hAnsi="Cambria Math"/>
                      <w:lang w:val="el-GR"/>
                    </w:rPr>
                  </w:rPrChange>
                </w:rPr>
                <m:t>m</m:t>
              </w:ins>
            </m:r>
          </m:sub>
        </m:sSub>
        <m:r>
          <w:ins w:id="7138" w:author="Στάθης Καπ" w:date="2023-03-12T23:44:00Z">
            <w:rPr>
              <w:rFonts w:ascii="Cambria Math" w:eastAsiaTheme="minorEastAsia" w:hAnsi="Cambria Math"/>
              <w:highlight w:val="yellow"/>
              <w:lang w:val="el-GR"/>
              <w:rPrChange w:id="7139" w:author="Στάθης Καπ" w:date="2023-03-13T03:27:00Z">
                <w:rPr>
                  <w:rFonts w:ascii="Cambria Math" w:eastAsiaTheme="minorEastAsia" w:hAnsi="Cambria Math"/>
                  <w:lang w:val="el-GR"/>
                </w:rPr>
              </w:rPrChange>
            </w:rPr>
            <m:t>≤1000</m:t>
          </w:ins>
        </m:r>
      </m:oMath>
      <w:ins w:id="7140" w:author="Στάθης Καπ" w:date="2023-03-12T23:45:00Z">
        <w:r w:rsidR="00D026A0" w:rsidRPr="007E502F">
          <w:rPr>
            <w:rFonts w:eastAsiaTheme="minorEastAsia"/>
            <w:highlight w:val="yellow"/>
            <w:lang w:val="el-GR"/>
            <w:rPrChange w:id="7141" w:author="Στάθης Καπ" w:date="2023-03-13T03:27:00Z">
              <w:rPr>
                <w:rFonts w:eastAsiaTheme="minorEastAsia"/>
                <w:lang w:val="el-GR"/>
              </w:rPr>
            </w:rPrChange>
          </w:rPr>
          <w:t xml:space="preserve"> οπότε οι διαδρομές είναι έγκυρες</w:t>
        </w:r>
      </w:ins>
      <w:ins w:id="7142" w:author="Στάθης Καπ" w:date="2023-03-13T03:14:00Z">
        <w:r w:rsidR="00991CFE" w:rsidRPr="007E502F">
          <w:rPr>
            <w:rFonts w:eastAsiaTheme="minorEastAsia"/>
            <w:highlight w:val="yellow"/>
            <w:lang w:val="el-GR"/>
            <w:rPrChange w:id="7143" w:author="Στάθης Καπ" w:date="2023-03-13T03:27:00Z">
              <w:rPr>
                <w:rFonts w:eastAsiaTheme="minorEastAsia"/>
                <w:lang w:val="el-GR"/>
              </w:rPr>
            </w:rPrChange>
          </w:rPr>
          <w:t>,</w:t>
        </w:r>
        <w:r w:rsidR="008222B2" w:rsidRPr="007E502F">
          <w:rPr>
            <w:rFonts w:eastAsiaTheme="minorEastAsia"/>
            <w:highlight w:val="yellow"/>
            <w:lang w:val="el-GR"/>
            <w:rPrChange w:id="7144" w:author="Στάθης Καπ" w:date="2023-03-13T03:27:00Z">
              <w:rPr>
                <w:rFonts w:eastAsiaTheme="minorEastAsia"/>
                <w:lang w:val="el-GR"/>
              </w:rPr>
            </w:rPrChange>
          </w:rPr>
          <w:t xml:space="preserve"> όσον αφορά τουλάχιστον τα χρονικά αποθέματά τους.</w:t>
        </w:r>
      </w:ins>
      <w:ins w:id="7145" w:author="Στάθης Καπ" w:date="2023-03-13T04:25:00Z">
        <w:r w:rsidR="00E2040C" w:rsidRPr="006C3DDB">
          <w:rPr>
            <w:rFonts w:eastAsiaTheme="minorEastAsia"/>
            <w:highlight w:val="yellow"/>
            <w:lang w:val="el-GR"/>
            <w:rPrChange w:id="7146" w:author="Στάθης Καπ" w:date="2023-03-13T04:34:00Z">
              <w:rPr>
                <w:rFonts w:eastAsiaTheme="minorEastAsia"/>
                <w:highlight w:val="yellow"/>
              </w:rPr>
            </w:rPrChange>
          </w:rPr>
          <w:t xml:space="preserve"> </w:t>
        </w:r>
      </w:ins>
      <w:ins w:id="7147" w:author="Στάθης Καπ" w:date="2023-03-12T23:46:00Z">
        <w:r w:rsidR="00D026A0" w:rsidRPr="007E502F">
          <w:rPr>
            <w:rFonts w:eastAsiaTheme="minorEastAsia"/>
            <w:highlight w:val="yellow"/>
            <w:lang w:val="el-GR"/>
            <w:rPrChange w:id="7148" w:author="Στάθης Καπ" w:date="2023-03-13T03:27:00Z">
              <w:rPr>
                <w:rFonts w:eastAsiaTheme="minorEastAsia"/>
                <w:lang w:val="el-GR"/>
              </w:rPr>
            </w:rPrChange>
          </w:rPr>
          <w:t xml:space="preserve">Έστω λοιπόν πως </w:t>
        </w:r>
      </w:ins>
      <m:oMath>
        <m:r>
          <w:ins w:id="7149" w:author="Στάθης Καπ" w:date="2023-03-12T23:46:00Z">
            <w:rPr>
              <w:rFonts w:ascii="Cambria Math" w:eastAsiaTheme="minorEastAsia" w:hAnsi="Cambria Math"/>
              <w:highlight w:val="yellow"/>
              <w:lang w:val="el-GR"/>
              <w:rPrChange w:id="7150" w:author="Στάθης Καπ" w:date="2023-03-13T03:27:00Z">
                <w:rPr>
                  <w:rFonts w:ascii="Cambria Math" w:eastAsiaTheme="minorEastAsia" w:hAnsi="Cambria Math"/>
                  <w:lang w:val="el-GR"/>
                </w:rPr>
              </w:rPrChange>
            </w:rPr>
            <m:t>depTim</m:t>
          </w:ins>
        </m:r>
        <m:sSubSup>
          <m:sSubSupPr>
            <m:ctrlPr>
              <w:ins w:id="7151" w:author="Στάθης Καπ" w:date="2023-03-12T23:46:00Z">
                <w:rPr>
                  <w:rFonts w:ascii="Cambria Math" w:eastAsiaTheme="minorEastAsia" w:hAnsi="Cambria Math"/>
                  <w:i/>
                  <w:highlight w:val="yellow"/>
                  <w:lang w:val="el-GR"/>
                  <w:rPrChange w:id="7152" w:author="Στάθης Καπ" w:date="2023-03-13T03:27:00Z">
                    <w:rPr>
                      <w:rFonts w:ascii="Cambria Math" w:eastAsiaTheme="minorEastAsia" w:hAnsi="Cambria Math"/>
                      <w:i/>
                      <w:lang w:val="el-GR"/>
                    </w:rPr>
                  </w:rPrChange>
                </w:rPr>
              </w:ins>
            </m:ctrlPr>
          </m:sSubSupPr>
          <m:e>
            <m:r>
              <w:ins w:id="7153" w:author="Στάθης Καπ" w:date="2023-03-12T23:46:00Z">
                <w:rPr>
                  <w:rFonts w:ascii="Cambria Math" w:eastAsiaTheme="minorEastAsia" w:hAnsi="Cambria Math"/>
                  <w:highlight w:val="yellow"/>
                  <w:lang w:val="el-GR"/>
                  <w:rPrChange w:id="7154" w:author="Στάθης Καπ" w:date="2023-03-13T03:27:00Z">
                    <w:rPr>
                      <w:rFonts w:ascii="Cambria Math" w:eastAsiaTheme="minorEastAsia" w:hAnsi="Cambria Math"/>
                      <w:lang w:val="el-GR"/>
                    </w:rPr>
                  </w:rPrChange>
                </w:rPr>
                <m:t>e</m:t>
              </w:ins>
            </m:r>
          </m:e>
          <m:sub>
            <m:r>
              <w:ins w:id="7155" w:author="Στάθης Καπ" w:date="2023-03-12T23:46:00Z">
                <w:rPr>
                  <w:rFonts w:ascii="Cambria Math" w:eastAsiaTheme="minorEastAsia" w:hAnsi="Cambria Math"/>
                  <w:highlight w:val="yellow"/>
                  <w:lang w:val="el-GR"/>
                  <w:rPrChange w:id="7156" w:author="Στάθης Καπ" w:date="2023-03-13T03:27:00Z">
                    <w:rPr>
                      <w:rFonts w:ascii="Cambria Math" w:eastAsiaTheme="minorEastAsia" w:hAnsi="Cambria Math"/>
                      <w:lang w:val="el-GR"/>
                    </w:rPr>
                  </w:rPrChange>
                </w:rPr>
                <m:t>k</m:t>
              </w:ins>
            </m:r>
          </m:sub>
          <m:sup>
            <m:r>
              <w:ins w:id="7157" w:author="Στάθης Καπ" w:date="2023-03-12T23:46:00Z">
                <w:rPr>
                  <w:rFonts w:ascii="Cambria Math" w:eastAsiaTheme="minorEastAsia" w:hAnsi="Cambria Math"/>
                  <w:highlight w:val="yellow"/>
                  <w:lang w:val="el-GR"/>
                  <w:rPrChange w:id="7158" w:author="Στάθης Καπ" w:date="2023-03-13T03:27:00Z">
                    <w:rPr>
                      <w:rFonts w:ascii="Cambria Math" w:eastAsiaTheme="minorEastAsia" w:hAnsi="Cambria Math"/>
                      <w:lang w:val="el-GR"/>
                    </w:rPr>
                  </w:rPrChange>
                </w:rPr>
                <m:t>'</m:t>
              </w:ins>
            </m:r>
          </m:sup>
        </m:sSubSup>
        <m:r>
          <w:ins w:id="7159" w:author="Στάθης Καπ" w:date="2023-03-12T23:46:00Z">
            <w:rPr>
              <w:rFonts w:ascii="Cambria Math" w:eastAsiaTheme="minorEastAsia" w:hAnsi="Cambria Math"/>
              <w:highlight w:val="yellow"/>
              <w:lang w:val="el-GR"/>
              <w:rPrChange w:id="7160" w:author="Στάθης Καπ" w:date="2023-03-13T03:27:00Z">
                <w:rPr>
                  <w:rFonts w:ascii="Cambria Math" w:eastAsiaTheme="minorEastAsia" w:hAnsi="Cambria Math"/>
                  <w:lang w:val="el-GR"/>
                </w:rPr>
              </w:rPrChange>
            </w:rPr>
            <m:t>=950</m:t>
          </w:ins>
        </m:r>
      </m:oMath>
      <w:ins w:id="7161" w:author="Στάθης Καπ" w:date="2023-03-12T23:46:00Z">
        <w:r w:rsidR="00D026A0" w:rsidRPr="007E502F">
          <w:rPr>
            <w:rFonts w:eastAsiaTheme="minorEastAsia"/>
            <w:highlight w:val="yellow"/>
            <w:lang w:val="el-GR"/>
            <w:rPrChange w:id="7162" w:author="Στάθης Καπ" w:date="2023-03-13T03:27:00Z">
              <w:rPr>
                <w:rFonts w:eastAsiaTheme="minorEastAsia"/>
                <w:lang w:val="el-GR"/>
              </w:rPr>
            </w:rPrChange>
          </w:rPr>
          <w:t xml:space="preserve"> και </w:t>
        </w:r>
      </w:ins>
      <m:oMath>
        <m:r>
          <w:ins w:id="7163" w:author="Στάθης Καπ" w:date="2023-03-12T23:46:00Z">
            <w:rPr>
              <w:rFonts w:ascii="Cambria Math" w:eastAsiaTheme="minorEastAsia" w:hAnsi="Cambria Math"/>
              <w:highlight w:val="yellow"/>
              <w:lang w:val="el-GR"/>
              <w:rPrChange w:id="7164" w:author="Στάθης Καπ" w:date="2023-03-13T03:27:00Z">
                <w:rPr>
                  <w:rFonts w:ascii="Cambria Math" w:eastAsiaTheme="minorEastAsia" w:hAnsi="Cambria Math"/>
                  <w:lang w:val="el-GR"/>
                </w:rPr>
              </w:rPrChange>
            </w:rPr>
            <m:t>depTim</m:t>
          </w:ins>
        </m:r>
        <m:sSubSup>
          <m:sSubSupPr>
            <m:ctrlPr>
              <w:ins w:id="7165" w:author="Στάθης Καπ" w:date="2023-03-12T23:46:00Z">
                <w:rPr>
                  <w:rFonts w:ascii="Cambria Math" w:eastAsiaTheme="minorEastAsia" w:hAnsi="Cambria Math"/>
                  <w:i/>
                  <w:highlight w:val="yellow"/>
                  <w:lang w:val="el-GR"/>
                  <w:rPrChange w:id="7166" w:author="Στάθης Καπ" w:date="2023-03-13T03:27:00Z">
                    <w:rPr>
                      <w:rFonts w:ascii="Cambria Math" w:eastAsiaTheme="minorEastAsia" w:hAnsi="Cambria Math"/>
                      <w:i/>
                      <w:lang w:val="el-GR"/>
                    </w:rPr>
                  </w:rPrChange>
                </w:rPr>
              </w:ins>
            </m:ctrlPr>
          </m:sSubSupPr>
          <m:e>
            <m:r>
              <w:ins w:id="7167" w:author="Στάθης Καπ" w:date="2023-03-12T23:46:00Z">
                <w:rPr>
                  <w:rFonts w:ascii="Cambria Math" w:eastAsiaTheme="minorEastAsia" w:hAnsi="Cambria Math"/>
                  <w:highlight w:val="yellow"/>
                  <w:lang w:val="el-GR"/>
                  <w:rPrChange w:id="7168" w:author="Στάθης Καπ" w:date="2023-03-13T03:27:00Z">
                    <w:rPr>
                      <w:rFonts w:ascii="Cambria Math" w:eastAsiaTheme="minorEastAsia" w:hAnsi="Cambria Math"/>
                      <w:lang w:val="el-GR"/>
                    </w:rPr>
                  </w:rPrChange>
                </w:rPr>
                <m:t>e</m:t>
              </w:ins>
            </m:r>
          </m:e>
          <m:sub>
            <m:r>
              <w:ins w:id="7169" w:author="Στάθης Καπ" w:date="2023-03-12T23:46:00Z">
                <w:rPr>
                  <w:rFonts w:ascii="Cambria Math" w:eastAsiaTheme="minorEastAsia" w:hAnsi="Cambria Math"/>
                  <w:highlight w:val="yellow"/>
                  <w:lang w:val="el-GR"/>
                  <w:rPrChange w:id="7170" w:author="Στάθης Καπ" w:date="2023-03-13T03:27:00Z">
                    <w:rPr>
                      <w:rFonts w:ascii="Cambria Math" w:eastAsiaTheme="minorEastAsia" w:hAnsi="Cambria Math"/>
                      <w:lang w:val="el-GR"/>
                    </w:rPr>
                  </w:rPrChange>
                </w:rPr>
                <m:t>m</m:t>
              </w:ins>
            </m:r>
          </m:sub>
          <m:sup>
            <m:r>
              <w:ins w:id="7171" w:author="Στάθης Καπ" w:date="2023-03-12T23:46:00Z">
                <w:rPr>
                  <w:rFonts w:ascii="Cambria Math" w:eastAsiaTheme="minorEastAsia" w:hAnsi="Cambria Math"/>
                  <w:highlight w:val="yellow"/>
                  <w:lang w:val="el-GR"/>
                  <w:rPrChange w:id="7172" w:author="Στάθης Καπ" w:date="2023-03-13T03:27:00Z">
                    <w:rPr>
                      <w:rFonts w:ascii="Cambria Math" w:eastAsiaTheme="minorEastAsia" w:hAnsi="Cambria Math"/>
                      <w:lang w:val="el-GR"/>
                    </w:rPr>
                  </w:rPrChange>
                </w:rPr>
                <m:t>'</m:t>
              </w:ins>
            </m:r>
          </m:sup>
        </m:sSubSup>
        <m:r>
          <w:ins w:id="7173" w:author="Στάθης Καπ" w:date="2023-03-12T23:46:00Z">
            <w:rPr>
              <w:rFonts w:ascii="Cambria Math" w:eastAsiaTheme="minorEastAsia" w:hAnsi="Cambria Math"/>
              <w:highlight w:val="yellow"/>
              <w:lang w:val="el-GR"/>
              <w:rPrChange w:id="7174" w:author="Στάθης Καπ" w:date="2023-03-13T03:27:00Z">
                <w:rPr>
                  <w:rFonts w:ascii="Cambria Math" w:eastAsiaTheme="minorEastAsia" w:hAnsi="Cambria Math"/>
                  <w:lang w:val="el-GR"/>
                </w:rPr>
              </w:rPrChange>
            </w:rPr>
            <m:t>=900</m:t>
          </w:ins>
        </m:r>
      </m:oMath>
      <w:ins w:id="7175" w:author="Στάθης Καπ" w:date="2023-03-12T23:46:00Z">
        <w:r w:rsidR="00D026A0" w:rsidRPr="007E502F">
          <w:rPr>
            <w:rFonts w:eastAsiaTheme="minorEastAsia"/>
            <w:highlight w:val="yellow"/>
            <w:lang w:val="el-GR"/>
            <w:rPrChange w:id="7176" w:author="Στάθης Καπ" w:date="2023-03-13T03:27:00Z">
              <w:rPr>
                <w:rFonts w:eastAsiaTheme="minorEastAsia"/>
              </w:rPr>
            </w:rPrChange>
          </w:rPr>
          <w:t xml:space="preserve">. </w:t>
        </w:r>
        <w:r w:rsidR="00D026A0" w:rsidRPr="007E502F">
          <w:rPr>
            <w:rFonts w:eastAsiaTheme="minorEastAsia"/>
            <w:highlight w:val="yellow"/>
            <w:lang w:val="el-GR"/>
            <w:rPrChange w:id="7177" w:author="Στάθης Καπ" w:date="2023-03-13T03:27:00Z">
              <w:rPr>
                <w:rFonts w:eastAsiaTheme="minorEastAsia"/>
                <w:lang w:val="el-GR"/>
              </w:rPr>
            </w:rPrChange>
          </w:rPr>
          <w:t>Με την προσθήκη των τελικών κόμβ</w:t>
        </w:r>
      </w:ins>
      <w:ins w:id="7178" w:author="Στάθης Καπ" w:date="2023-03-12T23:47:00Z">
        <w:r w:rsidR="00D026A0" w:rsidRPr="007E502F">
          <w:rPr>
            <w:rFonts w:eastAsiaTheme="minorEastAsia"/>
            <w:highlight w:val="yellow"/>
            <w:lang w:val="el-GR"/>
            <w:rPrChange w:id="7179" w:author="Στάθης Καπ" w:date="2023-03-13T03:27:00Z">
              <w:rPr>
                <w:rFonts w:eastAsiaTheme="minorEastAsia"/>
                <w:lang w:val="el-GR"/>
              </w:rPr>
            </w:rPrChange>
          </w:rPr>
          <w:t>ων προκύπτουν οι διαδρομές:</w:t>
        </w:r>
      </w:ins>
    </w:p>
    <w:p w14:paraId="2F8D0EC6" w14:textId="6F12E393" w:rsidR="00D026A0" w:rsidRPr="007E502F" w:rsidRDefault="00D026A0" w:rsidP="00D026A0">
      <w:pPr>
        <w:jc w:val="center"/>
        <w:rPr>
          <w:ins w:id="7180" w:author="Στάθης Καπ" w:date="2023-03-12T23:44:00Z"/>
          <w:rFonts w:eastAsiaTheme="minorEastAsia"/>
          <w:highlight w:val="yellow"/>
          <w:lang w:val="el-GR"/>
          <w:rPrChange w:id="7181" w:author="Στάθης Καπ" w:date="2023-03-13T03:27:00Z">
            <w:rPr>
              <w:ins w:id="7182" w:author="Στάθης Καπ" w:date="2023-03-12T23:44:00Z"/>
              <w:rFonts w:eastAsiaTheme="minorEastAsia"/>
              <w:lang w:val="el-GR"/>
            </w:rPr>
          </w:rPrChange>
        </w:rPr>
        <w:pPrChange w:id="7183" w:author="Στάθης Καπ" w:date="2023-03-12T23:47:00Z">
          <w:pPr/>
        </w:pPrChange>
      </w:pPr>
      <w:ins w:id="7184" w:author="Στάθης Καπ" w:date="2023-03-12T23:47:00Z">
        <w:r w:rsidRPr="007E502F">
          <w:rPr>
            <w:noProof/>
            <w:highlight w:val="yellow"/>
            <w:rPrChange w:id="7185" w:author="Στάθης Καπ" w:date="2023-03-13T03:27:00Z">
              <w:rPr>
                <w:noProof/>
              </w:rPr>
            </w:rPrChange>
          </w:rPr>
          <w:drawing>
            <wp:inline distT="0" distB="0" distL="0" distR="0" wp14:anchorId="42B174A4" wp14:editId="49A4C769">
              <wp:extent cx="3570136" cy="8220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8232" cy="830789"/>
                      </a:xfrm>
                      <a:prstGeom prst="rect">
                        <a:avLst/>
                      </a:prstGeom>
                    </pic:spPr>
                  </pic:pic>
                </a:graphicData>
              </a:graphic>
            </wp:inline>
          </w:drawing>
        </w:r>
      </w:ins>
    </w:p>
    <w:p w14:paraId="4597F10D" w14:textId="1013EC9E" w:rsidR="00D3106C" w:rsidRPr="00953699" w:rsidRDefault="00D026A0" w:rsidP="00953699">
      <w:pPr>
        <w:ind w:firstLine="720"/>
        <w:rPr>
          <w:ins w:id="7186" w:author="Στάθης Καπ" w:date="2023-03-12T21:06:00Z"/>
          <w:rFonts w:eastAsiaTheme="minorEastAsia"/>
          <w:iCs/>
          <w:highlight w:val="yellow"/>
          <w:lang w:val="el-GR"/>
          <w:rPrChange w:id="7187" w:author="Στάθης Καπ" w:date="2023-03-13T04:24:00Z">
            <w:rPr>
              <w:ins w:id="7188" w:author="Στάθης Καπ" w:date="2023-03-12T21:06:00Z"/>
              <w:lang w:val="el-GR"/>
            </w:rPr>
          </w:rPrChange>
        </w:rPr>
        <w:pPrChange w:id="7189" w:author="Στάθης Καπ" w:date="2023-03-13T04:24:00Z">
          <w:pPr/>
        </w:pPrChange>
      </w:pPr>
      <w:ins w:id="7190" w:author="Στάθης Καπ" w:date="2023-03-12T23:48:00Z">
        <w:r w:rsidRPr="007E502F">
          <w:rPr>
            <w:rFonts w:eastAsiaTheme="minorEastAsia"/>
            <w:iCs/>
            <w:highlight w:val="yellow"/>
            <w:lang w:val="el-GR"/>
            <w:rPrChange w:id="7191" w:author="Στάθης Καπ" w:date="2023-03-13T03:27:00Z">
              <w:rPr>
                <w:rFonts w:eastAsiaTheme="minorEastAsia"/>
                <w:iCs/>
                <w:lang w:val="el-GR"/>
              </w:rPr>
            </w:rPrChange>
          </w:rPr>
          <w:t xml:space="preserve">Εάν </w:t>
        </w:r>
      </w:ins>
      <m:oMath>
        <m:r>
          <w:ins w:id="7192" w:author="Στάθης Καπ" w:date="2023-03-12T23:49:00Z">
            <w:rPr>
              <w:rFonts w:ascii="Cambria Math" w:eastAsiaTheme="minorEastAsia" w:hAnsi="Cambria Math"/>
              <w:highlight w:val="yellow"/>
              <w:lang w:val="el-GR"/>
              <w:rPrChange w:id="7193" w:author="Στάθης Καπ" w:date="2023-03-13T03:27:00Z">
                <w:rPr>
                  <w:rFonts w:ascii="Cambria Math" w:eastAsiaTheme="minorEastAsia" w:hAnsi="Cambria Math"/>
                  <w:lang w:val="el-GR"/>
                </w:rPr>
              </w:rPrChange>
            </w:rPr>
            <m:t>travelTim</m:t>
          </w:ins>
        </m:r>
        <m:sSub>
          <m:sSubPr>
            <m:ctrlPr>
              <w:ins w:id="7194" w:author="Στάθης Καπ" w:date="2023-03-12T23:49:00Z">
                <w:rPr>
                  <w:rFonts w:ascii="Cambria Math" w:eastAsiaTheme="minorEastAsia" w:hAnsi="Cambria Math"/>
                  <w:i/>
                  <w:iCs/>
                  <w:highlight w:val="yellow"/>
                  <w:lang w:val="el-GR"/>
                  <w:rPrChange w:id="7195" w:author="Στάθης Καπ" w:date="2023-03-13T03:27:00Z">
                    <w:rPr>
                      <w:rFonts w:ascii="Cambria Math" w:eastAsiaTheme="minorEastAsia" w:hAnsi="Cambria Math"/>
                      <w:i/>
                      <w:iCs/>
                      <w:lang w:val="el-GR"/>
                    </w:rPr>
                  </w:rPrChange>
                </w:rPr>
              </w:ins>
            </m:ctrlPr>
          </m:sSubPr>
          <m:e>
            <m:r>
              <w:ins w:id="7196" w:author="Στάθης Καπ" w:date="2023-03-12T23:49:00Z">
                <w:rPr>
                  <w:rFonts w:ascii="Cambria Math" w:eastAsiaTheme="minorEastAsia" w:hAnsi="Cambria Math"/>
                  <w:highlight w:val="yellow"/>
                  <w:lang w:val="el-GR"/>
                  <w:rPrChange w:id="7197" w:author="Στάθης Καπ" w:date="2023-03-13T03:27:00Z">
                    <w:rPr>
                      <w:rFonts w:ascii="Cambria Math" w:eastAsiaTheme="minorEastAsia" w:hAnsi="Cambria Math"/>
                      <w:lang w:val="el-GR"/>
                    </w:rPr>
                  </w:rPrChange>
                </w:rPr>
                <m:t>e</m:t>
              </w:ins>
            </m:r>
          </m:e>
          <m:sub>
            <m:r>
              <w:ins w:id="7198" w:author="Στάθης Καπ" w:date="2023-03-12T23:50:00Z">
                <w:rPr>
                  <w:rFonts w:ascii="Cambria Math" w:eastAsiaTheme="minorEastAsia" w:hAnsi="Cambria Math"/>
                  <w:highlight w:val="yellow"/>
                  <w:lang w:val="el-GR"/>
                  <w:rPrChange w:id="7199" w:author="Στάθης Καπ" w:date="2023-03-13T03:27:00Z">
                    <w:rPr>
                      <w:rFonts w:ascii="Cambria Math" w:eastAsiaTheme="minorEastAsia" w:hAnsi="Cambria Math"/>
                      <w:lang w:val="el-GR"/>
                    </w:rPr>
                  </w:rPrChange>
                </w:rPr>
                <m:t>k→ed</m:t>
              </w:ins>
            </m:r>
          </m:sub>
        </m:sSub>
        <m:r>
          <w:ins w:id="7200" w:author="Στάθης Καπ" w:date="2023-03-12T23:50:00Z">
            <w:rPr>
              <w:rFonts w:ascii="Cambria Math" w:eastAsiaTheme="minorEastAsia" w:hAnsi="Cambria Math"/>
              <w:highlight w:val="yellow"/>
              <w:lang w:val="el-GR"/>
              <w:rPrChange w:id="7201" w:author="Στάθης Καπ" w:date="2023-03-13T03:27:00Z">
                <w:rPr>
                  <w:rFonts w:ascii="Cambria Math" w:eastAsiaTheme="minorEastAsia" w:hAnsi="Cambria Math"/>
                  <w:lang w:val="el-GR"/>
                </w:rPr>
              </w:rPrChange>
            </w:rPr>
            <m:t>&gt;50</m:t>
          </w:ins>
        </m:r>
      </m:oMath>
      <w:ins w:id="7202" w:author="Στάθης Καπ" w:date="2023-03-12T23:50:00Z">
        <w:r w:rsidRPr="007E502F">
          <w:rPr>
            <w:rFonts w:eastAsiaTheme="minorEastAsia"/>
            <w:iCs/>
            <w:highlight w:val="yellow"/>
            <w:lang w:val="el-GR"/>
            <w:rPrChange w:id="7203" w:author="Στάθης Καπ" w:date="2023-03-13T03:27:00Z">
              <w:rPr>
                <w:rFonts w:eastAsiaTheme="minorEastAsia"/>
                <w:iCs/>
              </w:rPr>
            </w:rPrChange>
          </w:rPr>
          <w:t xml:space="preserve"> </w:t>
        </w:r>
        <w:r w:rsidRPr="007E502F">
          <w:rPr>
            <w:rFonts w:eastAsiaTheme="minorEastAsia"/>
            <w:iCs/>
            <w:highlight w:val="yellow"/>
            <w:lang w:val="el-GR"/>
            <w:rPrChange w:id="7204" w:author="Στάθης Καπ" w:date="2023-03-13T03:27:00Z">
              <w:rPr>
                <w:rFonts w:eastAsiaTheme="minorEastAsia"/>
                <w:iCs/>
                <w:lang w:val="el-GR"/>
              </w:rPr>
            </w:rPrChange>
          </w:rPr>
          <w:t xml:space="preserve">ή </w:t>
        </w:r>
      </w:ins>
      <m:oMath>
        <m:r>
          <w:ins w:id="7205" w:author="Στάθης Καπ" w:date="2023-03-12T23:51:00Z">
            <w:rPr>
              <w:rFonts w:ascii="Cambria Math" w:eastAsiaTheme="minorEastAsia" w:hAnsi="Cambria Math"/>
              <w:highlight w:val="yellow"/>
              <w:lang w:val="el-GR"/>
              <w:rPrChange w:id="7206" w:author="Στάθης Καπ" w:date="2023-03-13T03:27:00Z">
                <w:rPr>
                  <w:rFonts w:ascii="Cambria Math" w:eastAsiaTheme="minorEastAsia" w:hAnsi="Cambria Math"/>
                  <w:lang w:val="el-GR"/>
                </w:rPr>
              </w:rPrChange>
            </w:rPr>
            <m:t>travelTim</m:t>
          </w:ins>
        </m:r>
        <m:sSub>
          <m:sSubPr>
            <m:ctrlPr>
              <w:ins w:id="7207" w:author="Στάθης Καπ" w:date="2023-03-12T23:51:00Z">
                <w:rPr>
                  <w:rFonts w:ascii="Cambria Math" w:eastAsiaTheme="minorEastAsia" w:hAnsi="Cambria Math"/>
                  <w:i/>
                  <w:iCs/>
                  <w:highlight w:val="yellow"/>
                  <w:lang w:val="el-GR"/>
                  <w:rPrChange w:id="7208" w:author="Στάθης Καπ" w:date="2023-03-13T03:27:00Z">
                    <w:rPr>
                      <w:rFonts w:ascii="Cambria Math" w:eastAsiaTheme="minorEastAsia" w:hAnsi="Cambria Math"/>
                      <w:i/>
                      <w:iCs/>
                      <w:lang w:val="el-GR"/>
                    </w:rPr>
                  </w:rPrChange>
                </w:rPr>
              </w:ins>
            </m:ctrlPr>
          </m:sSubPr>
          <m:e>
            <m:r>
              <w:ins w:id="7209" w:author="Στάθης Καπ" w:date="2023-03-12T23:51:00Z">
                <w:rPr>
                  <w:rFonts w:ascii="Cambria Math" w:eastAsiaTheme="minorEastAsia" w:hAnsi="Cambria Math"/>
                  <w:highlight w:val="yellow"/>
                  <w:lang w:val="el-GR"/>
                  <w:rPrChange w:id="7210" w:author="Στάθης Καπ" w:date="2023-03-13T03:27:00Z">
                    <w:rPr>
                      <w:rFonts w:ascii="Cambria Math" w:eastAsiaTheme="minorEastAsia" w:hAnsi="Cambria Math"/>
                      <w:lang w:val="el-GR"/>
                    </w:rPr>
                  </w:rPrChange>
                </w:rPr>
                <m:t>e</m:t>
              </w:ins>
            </m:r>
          </m:e>
          <m:sub>
            <m:r>
              <w:ins w:id="7211" w:author="Στάθης Καπ" w:date="2023-03-12T23:51:00Z">
                <w:rPr>
                  <w:rFonts w:ascii="Cambria Math" w:eastAsiaTheme="minorEastAsia" w:hAnsi="Cambria Math"/>
                  <w:highlight w:val="yellow"/>
                  <w:lang w:val="el-GR"/>
                  <w:rPrChange w:id="7212" w:author="Στάθης Καπ" w:date="2023-03-13T03:27:00Z">
                    <w:rPr>
                      <w:rFonts w:ascii="Cambria Math" w:eastAsiaTheme="minorEastAsia" w:hAnsi="Cambria Math"/>
                      <w:lang w:val="el-GR"/>
                    </w:rPr>
                  </w:rPrChange>
                </w:rPr>
                <m:t>m→ed</m:t>
              </w:ins>
            </m:r>
          </m:sub>
        </m:sSub>
        <m:r>
          <w:ins w:id="7213" w:author="Στάθης Καπ" w:date="2023-03-12T23:51:00Z">
            <w:rPr>
              <w:rFonts w:ascii="Cambria Math" w:eastAsiaTheme="minorEastAsia" w:hAnsi="Cambria Math"/>
              <w:highlight w:val="yellow"/>
              <w:lang w:val="el-GR"/>
              <w:rPrChange w:id="7214" w:author="Στάθης Καπ" w:date="2023-03-13T03:27:00Z">
                <w:rPr>
                  <w:rFonts w:ascii="Cambria Math" w:eastAsiaTheme="minorEastAsia" w:hAnsi="Cambria Math"/>
                </w:rPr>
              </w:rPrChange>
            </w:rPr>
            <m:t>&gt;100</m:t>
          </w:ins>
        </m:r>
      </m:oMath>
      <w:ins w:id="7215" w:author="Στάθης Καπ" w:date="2023-03-12T23:51:00Z">
        <w:r w:rsidRPr="007E502F">
          <w:rPr>
            <w:rFonts w:eastAsiaTheme="minorEastAsia"/>
            <w:iCs/>
            <w:highlight w:val="yellow"/>
            <w:lang w:val="el-GR"/>
            <w:rPrChange w:id="7216" w:author="Στάθης Καπ" w:date="2023-03-13T03:27:00Z">
              <w:rPr>
                <w:rFonts w:eastAsiaTheme="minorEastAsia"/>
                <w:iCs/>
                <w:lang w:val="el-GR"/>
              </w:rPr>
            </w:rPrChange>
          </w:rPr>
          <w:t xml:space="preserve"> τότε η λύση δεν είναι έγκυρη διότι </w:t>
        </w:r>
      </w:ins>
      <w:ins w:id="7217" w:author="Στάθης Καπ" w:date="2023-03-12T23:54:00Z">
        <w:r w:rsidRPr="007E502F">
          <w:rPr>
            <w:rFonts w:eastAsiaTheme="minorEastAsia"/>
            <w:iCs/>
            <w:highlight w:val="yellow"/>
            <w:lang w:val="el-GR"/>
            <w:rPrChange w:id="7218" w:author="Στάθης Καπ" w:date="2023-03-13T03:27:00Z">
              <w:rPr>
                <w:rFonts w:eastAsiaTheme="minorEastAsia"/>
                <w:iCs/>
                <w:lang w:val="el-GR"/>
              </w:rPr>
            </w:rPrChange>
          </w:rPr>
          <w:t>κάποια</w:t>
        </w:r>
      </w:ins>
      <w:ins w:id="7219" w:author="Στάθης Καπ" w:date="2023-03-12T23:51:00Z">
        <w:r w:rsidRPr="007E502F">
          <w:rPr>
            <w:rFonts w:eastAsiaTheme="minorEastAsia"/>
            <w:iCs/>
            <w:highlight w:val="yellow"/>
            <w:lang w:val="el-GR"/>
            <w:rPrChange w:id="7220" w:author="Στάθης Καπ" w:date="2023-03-13T03:27:00Z">
              <w:rPr>
                <w:rFonts w:eastAsiaTheme="minorEastAsia"/>
                <w:iCs/>
                <w:lang w:val="el-GR"/>
              </w:rPr>
            </w:rPrChange>
          </w:rPr>
          <w:t xml:space="preserve"> από τις διαδρομές υπερβαίνει το χρονικό απόθεμα τους προβλήματος.</w:t>
        </w:r>
      </w:ins>
      <w:ins w:id="7221" w:author="Στάθης Καπ" w:date="2023-03-13T04:24:00Z">
        <w:r w:rsidR="00953699" w:rsidRPr="00E2040C">
          <w:rPr>
            <w:rFonts w:eastAsiaTheme="minorEastAsia"/>
            <w:iCs/>
            <w:highlight w:val="yellow"/>
            <w:lang w:val="el-GR"/>
            <w:rPrChange w:id="7222" w:author="Στάθης Καπ" w:date="2023-03-13T04:24:00Z">
              <w:rPr>
                <w:rFonts w:eastAsiaTheme="minorEastAsia"/>
                <w:iCs/>
                <w:highlight w:val="yellow"/>
              </w:rPr>
            </w:rPrChange>
          </w:rPr>
          <w:t xml:space="preserve"> </w:t>
        </w:r>
      </w:ins>
      <w:ins w:id="7223" w:author="Στάθης Καπ" w:date="2023-03-12T23:52:00Z">
        <w:r w:rsidRPr="007E502F">
          <w:rPr>
            <w:rFonts w:eastAsiaTheme="minorEastAsia"/>
            <w:iCs/>
            <w:highlight w:val="yellow"/>
            <w:lang w:val="el-GR"/>
            <w:rPrChange w:id="7224" w:author="Στάθης Καπ" w:date="2023-03-13T03:27:00Z">
              <w:rPr>
                <w:rFonts w:eastAsiaTheme="minorEastAsia"/>
                <w:iCs/>
                <w:lang w:val="el-GR"/>
              </w:rPr>
            </w:rPrChange>
          </w:rPr>
          <w:t xml:space="preserve">Για το λόγο αυτό, μετά από κάθε τοπική αναζήτηση, εξετάζεται εάν μετα την </w:t>
        </w:r>
      </w:ins>
      <w:ins w:id="7225" w:author="Στάθης Καπ" w:date="2023-03-12T23:54:00Z">
        <w:r w:rsidRPr="007E502F">
          <w:rPr>
            <w:rFonts w:eastAsiaTheme="minorEastAsia"/>
            <w:iCs/>
            <w:highlight w:val="yellow"/>
            <w:lang w:val="el-GR"/>
            <w:rPrChange w:id="7226" w:author="Στάθης Καπ" w:date="2023-03-13T03:27:00Z">
              <w:rPr>
                <w:rFonts w:eastAsiaTheme="minorEastAsia"/>
                <w:iCs/>
                <w:lang w:val="el-GR"/>
              </w:rPr>
            </w:rPrChange>
          </w:rPr>
          <w:t>ένωση</w:t>
        </w:r>
      </w:ins>
      <w:ins w:id="7227" w:author="Στάθης Καπ" w:date="2023-03-12T23:52:00Z">
        <w:r w:rsidRPr="007E502F">
          <w:rPr>
            <w:rFonts w:eastAsiaTheme="minorEastAsia"/>
            <w:iCs/>
            <w:highlight w:val="yellow"/>
            <w:lang w:val="el-GR"/>
            <w:rPrChange w:id="7228" w:author="Στάθης Καπ" w:date="2023-03-13T03:27:00Z">
              <w:rPr>
                <w:rFonts w:eastAsiaTheme="minorEastAsia"/>
                <w:iCs/>
                <w:lang w:val="el-GR"/>
              </w:rPr>
            </w:rPrChange>
          </w:rPr>
          <w:t xml:space="preserve"> των υποδιαστημάτων και την προσθήκη τελικών κόμβων προκύπ</w:t>
        </w:r>
      </w:ins>
      <w:ins w:id="7229" w:author="Στάθης Καπ" w:date="2023-03-12T23:53:00Z">
        <w:r w:rsidRPr="007E502F">
          <w:rPr>
            <w:rFonts w:eastAsiaTheme="minorEastAsia"/>
            <w:iCs/>
            <w:highlight w:val="yellow"/>
            <w:lang w:val="el-GR"/>
            <w:rPrChange w:id="7230" w:author="Στάθης Καπ" w:date="2023-03-13T03:27:00Z">
              <w:rPr>
                <w:rFonts w:eastAsiaTheme="minorEastAsia"/>
                <w:iCs/>
                <w:lang w:val="el-GR"/>
              </w:rPr>
            </w:rPrChange>
          </w:rPr>
          <w:t xml:space="preserve">τουν </w:t>
        </w:r>
      </w:ins>
      <w:ins w:id="7231" w:author="Στάθης Καπ" w:date="2023-03-12T23:54:00Z">
        <w:r w:rsidRPr="007E502F">
          <w:rPr>
            <w:rFonts w:eastAsiaTheme="minorEastAsia"/>
            <w:iCs/>
            <w:highlight w:val="yellow"/>
            <w:lang w:val="el-GR"/>
            <w:rPrChange w:id="7232" w:author="Στάθης Καπ" w:date="2023-03-13T03:27:00Z">
              <w:rPr>
                <w:rFonts w:eastAsiaTheme="minorEastAsia"/>
                <w:iCs/>
                <w:lang w:val="el-GR"/>
              </w:rPr>
            </w:rPrChange>
          </w:rPr>
          <w:t>ανέφικτ</w:t>
        </w:r>
      </w:ins>
      <w:ins w:id="7233" w:author="Στάθης Καπ" w:date="2023-03-13T03:15:00Z">
        <w:r w:rsidR="00A838EF" w:rsidRPr="007E502F">
          <w:rPr>
            <w:rFonts w:eastAsiaTheme="minorEastAsia"/>
            <w:iCs/>
            <w:highlight w:val="yellow"/>
            <w:lang w:val="el-GR"/>
            <w:rPrChange w:id="7234" w:author="Στάθης Καπ" w:date="2023-03-13T03:27:00Z">
              <w:rPr>
                <w:rFonts w:eastAsiaTheme="minorEastAsia"/>
                <w:iCs/>
                <w:lang w:val="el-GR"/>
              </w:rPr>
            </w:rPrChange>
          </w:rPr>
          <w:t>ε</w:t>
        </w:r>
      </w:ins>
      <w:ins w:id="7235" w:author="Στάθης Καπ" w:date="2023-03-12T23:54:00Z">
        <w:r w:rsidRPr="007E502F">
          <w:rPr>
            <w:rFonts w:eastAsiaTheme="minorEastAsia"/>
            <w:iCs/>
            <w:highlight w:val="yellow"/>
            <w:lang w:val="el-GR"/>
            <w:rPrChange w:id="7236" w:author="Στάθης Καπ" w:date="2023-03-13T03:27:00Z">
              <w:rPr>
                <w:rFonts w:eastAsiaTheme="minorEastAsia"/>
                <w:iCs/>
                <w:lang w:val="el-GR"/>
              </w:rPr>
            </w:rPrChange>
          </w:rPr>
          <w:t>ς</w:t>
        </w:r>
      </w:ins>
      <w:ins w:id="7237" w:author="Στάθης Καπ" w:date="2023-03-12T23:53:00Z">
        <w:r w:rsidRPr="007E502F">
          <w:rPr>
            <w:rFonts w:eastAsiaTheme="minorEastAsia"/>
            <w:iCs/>
            <w:highlight w:val="yellow"/>
            <w:lang w:val="el-GR"/>
            <w:rPrChange w:id="7238" w:author="Στάθης Καπ" w:date="2023-03-13T03:27:00Z">
              <w:rPr>
                <w:rFonts w:eastAsiaTheme="minorEastAsia"/>
                <w:iCs/>
                <w:lang w:val="el-GR"/>
              </w:rPr>
            </w:rPrChange>
          </w:rPr>
          <w:t xml:space="preserve"> διαδρομές</w:t>
        </w:r>
      </w:ins>
      <w:ins w:id="7239" w:author="Στάθης Καπ" w:date="2023-03-12T23:52:00Z">
        <w:r w:rsidRPr="007E502F">
          <w:rPr>
            <w:rFonts w:eastAsiaTheme="minorEastAsia"/>
            <w:iCs/>
            <w:highlight w:val="yellow"/>
            <w:lang w:val="el-GR"/>
            <w:rPrChange w:id="7240" w:author="Στάθης Καπ" w:date="2023-03-13T03:27:00Z">
              <w:rPr>
                <w:rFonts w:eastAsiaTheme="minorEastAsia"/>
                <w:iCs/>
                <w:lang w:val="el-GR"/>
              </w:rPr>
            </w:rPrChange>
          </w:rPr>
          <w:t xml:space="preserve">. Εάν μια διαδρομή </w:t>
        </w:r>
      </w:ins>
      <w:ins w:id="7241" w:author="Στάθης Καπ" w:date="2023-03-12T23:53:00Z">
        <w:r w:rsidRPr="007E502F">
          <w:rPr>
            <w:rFonts w:eastAsiaTheme="minorEastAsia"/>
            <w:iCs/>
            <w:highlight w:val="yellow"/>
            <w:lang w:val="el-GR"/>
            <w:rPrChange w:id="7242" w:author="Στάθης Καπ" w:date="2023-03-13T03:27:00Z">
              <w:rPr>
                <w:rFonts w:eastAsiaTheme="minorEastAsia"/>
                <w:iCs/>
                <w:lang w:val="el-GR"/>
              </w:rPr>
            </w:rPrChange>
          </w:rPr>
          <w:t xml:space="preserve">υπερβαίνει το χρονικό της περιθώριο, τότε αφαιρείται ο προτελευταίος κόμβος (πριν τον κόμβο </w:t>
        </w:r>
        <w:r w:rsidRPr="007E502F">
          <w:rPr>
            <w:rFonts w:eastAsiaTheme="minorEastAsia"/>
            <w:iCs/>
            <w:highlight w:val="yellow"/>
            <w:rPrChange w:id="7243" w:author="Στάθης Καπ" w:date="2023-03-13T03:27:00Z">
              <w:rPr>
                <w:rFonts w:eastAsiaTheme="minorEastAsia"/>
                <w:iCs/>
              </w:rPr>
            </w:rPrChange>
          </w:rPr>
          <w:t>ed</w:t>
        </w:r>
        <w:r w:rsidRPr="007E502F">
          <w:rPr>
            <w:rFonts w:eastAsiaTheme="minorEastAsia"/>
            <w:iCs/>
            <w:highlight w:val="yellow"/>
            <w:lang w:val="el-GR"/>
            <w:rPrChange w:id="7244" w:author="Στάθης Καπ" w:date="2023-03-13T03:27:00Z">
              <w:rPr>
                <w:rFonts w:eastAsiaTheme="minorEastAsia"/>
                <w:iCs/>
                <w:lang w:val="el-GR"/>
              </w:rPr>
            </w:rPrChange>
          </w:rPr>
          <w:t xml:space="preserve">) μέχρι η διαδρομή να </w:t>
        </w:r>
      </w:ins>
      <w:ins w:id="7245" w:author="Στάθης Καπ" w:date="2023-03-13T03:15:00Z">
        <w:r w:rsidR="004031F6" w:rsidRPr="007E502F">
          <w:rPr>
            <w:rFonts w:eastAsiaTheme="minorEastAsia"/>
            <w:iCs/>
            <w:highlight w:val="yellow"/>
            <w:lang w:val="el-GR"/>
            <w:rPrChange w:id="7246" w:author="Στάθης Καπ" w:date="2023-03-13T03:27:00Z">
              <w:rPr>
                <w:rFonts w:eastAsiaTheme="minorEastAsia"/>
                <w:iCs/>
                <w:lang w:val="el-GR"/>
              </w:rPr>
            </w:rPrChange>
          </w:rPr>
          <w:t>γίνει</w:t>
        </w:r>
      </w:ins>
      <w:ins w:id="7247" w:author="Στάθης Καπ" w:date="2023-03-12T23:53:00Z">
        <w:r w:rsidRPr="007E502F">
          <w:rPr>
            <w:rFonts w:eastAsiaTheme="minorEastAsia"/>
            <w:iCs/>
            <w:highlight w:val="yellow"/>
            <w:lang w:val="el-GR"/>
            <w:rPrChange w:id="7248" w:author="Στάθης Καπ" w:date="2023-03-13T03:27:00Z">
              <w:rPr>
                <w:rFonts w:eastAsiaTheme="minorEastAsia"/>
                <w:iCs/>
                <w:lang w:val="el-GR"/>
              </w:rPr>
            </w:rPrChange>
          </w:rPr>
          <w:t xml:space="preserve"> έγκυρη</w:t>
        </w:r>
      </w:ins>
      <w:ins w:id="7249" w:author="Στάθης Καπ" w:date="2023-03-12T23:54:00Z">
        <w:r w:rsidRPr="007E502F">
          <w:rPr>
            <w:rFonts w:eastAsiaTheme="minorEastAsia"/>
            <w:iCs/>
            <w:highlight w:val="yellow"/>
            <w:lang w:val="el-GR"/>
            <w:rPrChange w:id="7250" w:author="Στάθης Καπ" w:date="2023-03-13T03:27:00Z">
              <w:rPr>
                <w:rFonts w:eastAsiaTheme="minorEastAsia"/>
                <w:iCs/>
                <w:lang w:val="el-GR"/>
              </w:rPr>
            </w:rPrChange>
          </w:rPr>
          <w:t>.</w:t>
        </w:r>
      </w:ins>
    </w:p>
    <w:p w14:paraId="628AC3A9" w14:textId="052AF757" w:rsidR="002078F5" w:rsidRPr="00A37638" w:rsidDel="00D026A0" w:rsidRDefault="002078F5">
      <w:pPr>
        <w:rPr>
          <w:del w:id="7251" w:author="Στάθης Καπ" w:date="2023-03-12T23:54:00Z"/>
          <w:lang w:val="el-GR"/>
          <w:rPrChange w:id="7252" w:author="Στάθης Καπ" w:date="2023-03-12T20:51:00Z">
            <w:rPr>
              <w:del w:id="7253" w:author="Στάθης Καπ" w:date="2023-03-12T23:54:00Z"/>
              <w:rFonts w:eastAsiaTheme="minorEastAsia"/>
              <w:lang w:val="el-GR"/>
            </w:rPr>
          </w:rPrChange>
        </w:rPr>
        <w:pPrChange w:id="7254" w:author="Στάθης Καπ" w:date="2023-03-12T20:51:00Z">
          <w:pPr>
            <w:pStyle w:val="Heading2"/>
          </w:pPr>
        </w:pPrChange>
      </w:pPr>
    </w:p>
    <w:p w14:paraId="18BFF525" w14:textId="78BFBADF" w:rsidR="00D619DD" w:rsidRPr="007E502F" w:rsidDel="00D026A0" w:rsidRDefault="00066468" w:rsidP="00E93230">
      <w:pPr>
        <w:rPr>
          <w:del w:id="7255" w:author="Στάθης Καπ" w:date="2023-03-12T23:54:00Z"/>
          <w:iCs/>
          <w:highlight w:val="yellow"/>
          <w:lang w:val="el-GR"/>
          <w:rPrChange w:id="7256" w:author="Στάθης Καπ" w:date="2023-03-13T03:27:00Z">
            <w:rPr>
              <w:del w:id="7257" w:author="Στάθης Καπ" w:date="2023-03-12T23:54:00Z"/>
              <w:iCs/>
              <w:lang w:val="el-GR"/>
            </w:rPr>
          </w:rPrChange>
        </w:rPr>
      </w:pPr>
      <w:del w:id="7258" w:author="Στάθης Καπ" w:date="2023-03-12T23:54:00Z">
        <w:r w:rsidRPr="007E502F" w:rsidDel="00D026A0">
          <w:rPr>
            <w:iCs/>
            <w:highlight w:val="yellow"/>
            <w:lang w:val="el-GR"/>
            <w:rPrChange w:id="7259" w:author="Στάθης Καπ" w:date="2023-03-13T03:27:00Z">
              <w:rPr>
                <w:iCs/>
                <w:lang w:val="el-GR"/>
              </w:rPr>
            </w:rPrChange>
          </w:rPr>
          <w:delText>Η</w:delText>
        </w:r>
        <w:r w:rsidR="00FC1EC0" w:rsidRPr="007E502F" w:rsidDel="00D026A0">
          <w:rPr>
            <w:iCs/>
            <w:highlight w:val="yellow"/>
            <w:lang w:val="el-GR"/>
            <w:rPrChange w:id="7260" w:author="Στάθης Καπ" w:date="2023-03-13T03:27:00Z">
              <w:rPr>
                <w:iCs/>
                <w:lang w:val="el-GR"/>
              </w:rPr>
            </w:rPrChange>
          </w:rPr>
          <w:delText xml:space="preserve"> αρχικοποίηση του </w:delText>
        </w:r>
        <w:r w:rsidR="00177203" w:rsidRPr="007E502F" w:rsidDel="00D026A0">
          <w:rPr>
            <w:iCs/>
            <w:highlight w:val="yellow"/>
            <w:lang w:val="el-GR"/>
            <w:rPrChange w:id="7261" w:author="Στάθης Καπ" w:date="2023-03-13T03:27:00Z">
              <w:rPr>
                <w:iCs/>
                <w:lang w:val="el-GR"/>
              </w:rPr>
            </w:rPrChange>
          </w:rPr>
          <w:delText>διανύσματος</w:delText>
        </w:r>
        <w:r w:rsidR="00FC1EC0" w:rsidRPr="007E502F" w:rsidDel="00D026A0">
          <w:rPr>
            <w:iCs/>
            <w:highlight w:val="yellow"/>
            <w:lang w:val="el-GR"/>
            <w:rPrChange w:id="7262" w:author="Στάθης Καπ" w:date="2023-03-13T03:27:00Z">
              <w:rPr>
                <w:iCs/>
                <w:lang w:val="el-GR"/>
              </w:rPr>
            </w:rPrChange>
          </w:rPr>
          <w:delText xml:space="preserve"> των λύσεων </w:delText>
        </w:r>
        <w:r w:rsidR="00177203" w:rsidRPr="007E502F" w:rsidDel="00D026A0">
          <w:rPr>
            <w:iCs/>
            <w:highlight w:val="yellow"/>
            <w:lang w:val="el-GR"/>
            <w:rPrChange w:id="7263" w:author="Στάθης Καπ" w:date="2023-03-13T03:27:00Z">
              <w:rPr>
                <w:iCs/>
                <w:lang w:val="el-GR"/>
              </w:rPr>
            </w:rPrChange>
          </w:rPr>
          <w:delText>(</w:delText>
        </w:r>
        <w:r w:rsidR="00FC1EC0" w:rsidRPr="007E502F" w:rsidDel="00D026A0">
          <w:rPr>
            <w:iCs/>
            <w:highlight w:val="yellow"/>
            <w:rPrChange w:id="7264" w:author="Στάθης Καπ" w:date="2023-03-13T03:27:00Z">
              <w:rPr>
                <w:iCs/>
              </w:rPr>
            </w:rPrChange>
          </w:rPr>
          <w:delText>processSolutions</w:delText>
        </w:r>
        <w:r w:rsidR="00177203" w:rsidRPr="007E502F" w:rsidDel="00D026A0">
          <w:rPr>
            <w:iCs/>
            <w:highlight w:val="yellow"/>
            <w:lang w:val="el-GR"/>
            <w:rPrChange w:id="7265" w:author="Στάθης Καπ" w:date="2023-03-13T03:27:00Z">
              <w:rPr>
                <w:iCs/>
                <w:lang w:val="el-GR"/>
              </w:rPr>
            </w:rPrChange>
          </w:rPr>
          <w:delText xml:space="preserve">) γίνεται προσθέτοντας σε κάθε διαδρομή του πρώτου </w:delText>
        </w:r>
        <w:r w:rsidRPr="007E502F" w:rsidDel="00D026A0">
          <w:rPr>
            <w:iCs/>
            <w:highlight w:val="yellow"/>
            <w:lang w:val="el-GR"/>
            <w:rPrChange w:id="7266" w:author="Στάθης Καπ" w:date="2023-03-13T03:27:00Z">
              <w:rPr>
                <w:iCs/>
                <w:lang w:val="el-GR"/>
              </w:rPr>
            </w:rPrChange>
          </w:rPr>
          <w:delText>διαστήματος</w:delText>
        </w:r>
        <w:r w:rsidR="00177203" w:rsidRPr="007E502F" w:rsidDel="00D026A0">
          <w:rPr>
            <w:iCs/>
            <w:highlight w:val="yellow"/>
            <w:lang w:val="el-GR"/>
            <w:rPrChange w:id="7267" w:author="Στάθης Καπ" w:date="2023-03-13T03:27:00Z">
              <w:rPr>
                <w:iCs/>
                <w:lang w:val="el-GR"/>
              </w:rPr>
            </w:rPrChange>
          </w:rPr>
          <w:delText xml:space="preserve"> την αφετηρία του </w:delText>
        </w:r>
        <w:r w:rsidR="008E693C" w:rsidRPr="007E502F" w:rsidDel="00D026A0">
          <w:rPr>
            <w:iCs/>
            <w:highlight w:val="yellow"/>
            <w:lang w:val="el-GR"/>
            <w:rPrChange w:id="7268" w:author="Στάθης Καπ" w:date="2023-03-13T03:27:00Z">
              <w:rPr>
                <w:iCs/>
                <w:lang w:val="el-GR"/>
              </w:rPr>
            </w:rPrChange>
          </w:rPr>
          <w:delText>πρωτότυπου</w:delText>
        </w:r>
        <w:r w:rsidR="00177203" w:rsidRPr="007E502F" w:rsidDel="00D026A0">
          <w:rPr>
            <w:iCs/>
            <w:highlight w:val="yellow"/>
            <w:lang w:val="el-GR"/>
            <w:rPrChange w:id="7269" w:author="Στάθης Καπ" w:date="2023-03-13T03:27:00Z">
              <w:rPr>
                <w:iCs/>
                <w:lang w:val="el-GR"/>
              </w:rPr>
            </w:rPrChange>
          </w:rPr>
          <w:delText xml:space="preserve"> προβλήματος</w:delText>
        </w:r>
        <w:r w:rsidR="000718B2" w:rsidRPr="007E502F" w:rsidDel="00D026A0">
          <w:rPr>
            <w:iCs/>
            <w:highlight w:val="yellow"/>
            <w:lang w:val="el-GR"/>
            <w:rPrChange w:id="7270" w:author="Στάθης Καπ" w:date="2023-03-13T03:27:00Z">
              <w:rPr>
                <w:iCs/>
                <w:lang w:val="el-GR"/>
              </w:rPr>
            </w:rPrChange>
          </w:rPr>
          <w:delText>.</w:delText>
        </w:r>
        <w:r w:rsidR="008E693C" w:rsidRPr="007E502F" w:rsidDel="00D026A0">
          <w:rPr>
            <w:iCs/>
            <w:highlight w:val="yellow"/>
            <w:lang w:val="el-GR"/>
            <w:rPrChange w:id="7271" w:author="Στάθης Καπ" w:date="2023-03-13T03:27:00Z">
              <w:rPr>
                <w:iCs/>
                <w:lang w:val="el-GR"/>
              </w:rPr>
            </w:rPrChange>
          </w:rPr>
          <w:delText xml:space="preserve"> Δεν προστίθεται όμως ο τερματικός σταθμός του πρωτότυπου προβλήματος, στις διαδρομές του τελευταίου </w:delText>
        </w:r>
        <w:r w:rsidRPr="007E502F" w:rsidDel="00D026A0">
          <w:rPr>
            <w:iCs/>
            <w:highlight w:val="yellow"/>
            <w:lang w:val="el-GR"/>
            <w:rPrChange w:id="7272" w:author="Στάθης Καπ" w:date="2023-03-13T03:27:00Z">
              <w:rPr>
                <w:iCs/>
                <w:lang w:val="el-GR"/>
              </w:rPr>
            </w:rPrChange>
          </w:rPr>
          <w:delText>διαστήματος</w:delText>
        </w:r>
      </w:del>
      <w:del w:id="7273" w:author="Στάθης Καπ" w:date="2023-03-01T05:42:00Z">
        <w:r w:rsidRPr="007E502F" w:rsidDel="004819F9">
          <w:rPr>
            <w:iCs/>
            <w:highlight w:val="yellow"/>
            <w:lang w:val="el-GR"/>
            <w:rPrChange w:id="7274" w:author="Στάθης Καπ" w:date="2023-03-13T03:27:00Z">
              <w:rPr>
                <w:iCs/>
              </w:rPr>
            </w:rPrChange>
          </w:rPr>
          <w:delText xml:space="preserve">. </w:delText>
        </w:r>
        <w:r w:rsidRPr="007E502F" w:rsidDel="004819F9">
          <w:rPr>
            <w:iCs/>
            <w:highlight w:val="yellow"/>
            <w:lang w:val="el-GR"/>
            <w:rPrChange w:id="7275" w:author="Στάθης Καπ" w:date="2023-03-13T03:27:00Z">
              <w:rPr>
                <w:iCs/>
                <w:lang w:val="el-GR"/>
              </w:rPr>
            </w:rPrChange>
          </w:rPr>
          <w:delTex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delText>
        </w:r>
      </w:del>
    </w:p>
    <w:p w14:paraId="03F93428" w14:textId="5D5FCB0C" w:rsidR="00066468" w:rsidRPr="007E502F" w:rsidDel="00D026A0" w:rsidRDefault="00066468" w:rsidP="00E93230">
      <w:pPr>
        <w:rPr>
          <w:del w:id="7276" w:author="Στάθης Καπ" w:date="2023-03-12T23:54:00Z"/>
          <w:iCs/>
          <w:highlight w:val="yellow"/>
          <w:lang w:val="el-GR"/>
          <w:rPrChange w:id="7277" w:author="Στάθης Καπ" w:date="2023-03-13T03:27:00Z">
            <w:rPr>
              <w:del w:id="7278" w:author="Στάθης Καπ" w:date="2023-03-12T23:54:00Z"/>
              <w:iCs/>
              <w:lang w:val="el-GR"/>
            </w:rPr>
          </w:rPrChange>
        </w:rPr>
      </w:pPr>
      <w:del w:id="7279" w:author="Στάθης Καπ" w:date="2023-03-12T23:54:00Z">
        <w:r w:rsidRPr="007E502F" w:rsidDel="00D026A0">
          <w:rPr>
            <w:iCs/>
            <w:highlight w:val="yellow"/>
            <w:lang w:val="el-GR"/>
            <w:rPrChange w:id="7280" w:author="Στάθης Καπ" w:date="2023-03-13T03:27:00Z">
              <w:rPr>
                <w:iCs/>
                <w:lang w:val="el-GR"/>
              </w:rPr>
            </w:rPrChange>
          </w:rPr>
          <w:delText xml:space="preserve">Για παράδειγμα, έστω ένα πρόβλημα </w:delText>
        </w:r>
        <w:r w:rsidRPr="007E502F" w:rsidDel="00D026A0">
          <w:rPr>
            <w:iCs/>
            <w:highlight w:val="yellow"/>
            <w:rPrChange w:id="7281" w:author="Στάθης Καπ" w:date="2023-03-13T03:27:00Z">
              <w:rPr>
                <w:iCs/>
              </w:rPr>
            </w:rPrChange>
          </w:rPr>
          <w:delText>OPTW</w:delText>
        </w:r>
        <w:r w:rsidRPr="007E502F" w:rsidDel="00D026A0">
          <w:rPr>
            <w:iCs/>
            <w:highlight w:val="yellow"/>
            <w:lang w:val="el-GR"/>
            <w:rPrChange w:id="7282" w:author="Στάθης Καπ" w:date="2023-03-13T03:27:00Z">
              <w:rPr>
                <w:iCs/>
              </w:rPr>
            </w:rPrChange>
          </w:rPr>
          <w:delText xml:space="preserve"> </w:delText>
        </w:r>
        <w:r w:rsidRPr="007E502F" w:rsidDel="00D026A0">
          <w:rPr>
            <w:iCs/>
            <w:highlight w:val="yellow"/>
            <w:lang w:val="el-GR"/>
            <w:rPrChange w:id="7283" w:author="Στάθης Καπ" w:date="2023-03-13T03:27:00Z">
              <w:rPr>
                <w:iCs/>
                <w:lang w:val="el-GR"/>
              </w:rPr>
            </w:rPrChange>
          </w:rPr>
          <w:delText>χωρισμένο σε δύο διαστήματα:</w:delText>
        </w:r>
      </w:del>
    </w:p>
    <w:p w14:paraId="74A39B9F" w14:textId="7D61B595" w:rsidR="00066468" w:rsidRPr="007E502F" w:rsidDel="00D026A0" w:rsidRDefault="00066C25">
      <w:pPr>
        <w:jc w:val="center"/>
        <w:rPr>
          <w:del w:id="7284" w:author="Στάθης Καπ" w:date="2023-03-12T23:54:00Z"/>
          <w:iCs/>
          <w:highlight w:val="yellow"/>
          <w:rPrChange w:id="7285" w:author="Στάθης Καπ" w:date="2023-03-13T03:27:00Z">
            <w:rPr>
              <w:del w:id="7286" w:author="Στάθης Καπ" w:date="2023-03-12T23:54:00Z"/>
              <w:iCs/>
              <w:lang w:val="el-GR"/>
            </w:rPr>
          </w:rPrChange>
        </w:rPr>
        <w:pPrChange w:id="7287" w:author="Στάθης Καπ" w:date="2023-02-17T18:23:00Z">
          <w:pPr/>
        </w:pPrChange>
      </w:pPr>
      <w:del w:id="7288" w:author="Στάθης Καπ" w:date="2023-03-12T23:54:00Z">
        <w:r w:rsidRPr="007E502F" w:rsidDel="00D026A0">
          <w:rPr>
            <w:noProof/>
            <w:highlight w:val="yellow"/>
            <w:rPrChange w:id="7289" w:author="Στάθης Καπ" w:date="2023-03-13T03:27:00Z">
              <w:rPr>
                <w:noProof/>
              </w:rPr>
            </w:rPrChange>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14675" cy="666750"/>
                      </a:xfrm>
                      <a:prstGeom prst="rect">
                        <a:avLst/>
                      </a:prstGeom>
                    </pic:spPr>
                  </pic:pic>
                </a:graphicData>
              </a:graphic>
            </wp:inline>
          </w:drawing>
        </w:r>
      </w:del>
    </w:p>
    <w:p w14:paraId="6EA92CBC" w14:textId="47E499C2" w:rsidR="00066C25" w:rsidRPr="007E502F" w:rsidDel="00D026A0" w:rsidRDefault="00066C25">
      <w:pPr>
        <w:rPr>
          <w:del w:id="7290" w:author="Στάθης Καπ" w:date="2023-03-12T23:54:00Z"/>
          <w:iCs/>
          <w:highlight w:val="yellow"/>
          <w:lang w:val="el-GR"/>
          <w:rPrChange w:id="7291" w:author="Στάθης Καπ" w:date="2023-03-13T03:27:00Z">
            <w:rPr>
              <w:del w:id="7292" w:author="Στάθης Καπ" w:date="2023-03-12T23:54:00Z"/>
              <w:iCs/>
              <w:lang w:val="el-GR"/>
            </w:rPr>
          </w:rPrChange>
        </w:rPr>
      </w:pPr>
      <w:del w:id="7293" w:author="Στάθης Καπ" w:date="2023-03-12T23:54:00Z">
        <w:r w:rsidRPr="007E502F" w:rsidDel="00D026A0">
          <w:rPr>
            <w:iCs/>
            <w:highlight w:val="yellow"/>
            <w:lang w:val="el-GR"/>
            <w:rPrChange w:id="7294" w:author="Στάθης Καπ" w:date="2023-03-13T03:27:00Z">
              <w:rPr>
                <w:iCs/>
                <w:lang w:val="el-GR"/>
              </w:rPr>
            </w:rPrChange>
          </w:rPr>
          <w:delText xml:space="preserve">Από τις προηγούμενες επαναλήψεις έχουν κατασκευαστεί ήδη δύο διαδρομές για τα δυο ξεχωριστά υποπροβλήματα. Το </w:delText>
        </w:r>
        <w:r w:rsidRPr="007E502F" w:rsidDel="00D026A0">
          <w:rPr>
            <w:iCs/>
            <w:highlight w:val="yellow"/>
            <w:rPrChange w:id="7295" w:author="Στάθης Καπ" w:date="2023-03-13T03:27:00Z">
              <w:rPr>
                <w:iCs/>
              </w:rPr>
            </w:rPrChange>
          </w:rPr>
          <w:delText>sd</w:delText>
        </w:r>
        <w:r w:rsidRPr="007E502F" w:rsidDel="00D026A0">
          <w:rPr>
            <w:iCs/>
            <w:highlight w:val="yellow"/>
            <w:lang w:val="el-GR"/>
            <w:rPrChange w:id="7296" w:author="Στάθης Καπ" w:date="2023-03-13T03:27:00Z">
              <w:rPr>
                <w:iCs/>
              </w:rPr>
            </w:rPrChange>
          </w:rPr>
          <w:delText xml:space="preserve"> </w:delText>
        </w:r>
        <w:r w:rsidRPr="007E502F" w:rsidDel="00D026A0">
          <w:rPr>
            <w:iCs/>
            <w:highlight w:val="yellow"/>
            <w:lang w:val="el-GR"/>
            <w:rPrChange w:id="7297" w:author="Στάθης Καπ" w:date="2023-03-13T03:27:00Z">
              <w:rPr>
                <w:iCs/>
                <w:lang w:val="el-GR"/>
              </w:rPr>
            </w:rPrChange>
          </w:rPr>
          <w:delText xml:space="preserve">είναι η αφετηρία του πρωτότυπου προβλήματος, και ο </w:delText>
        </w:r>
        <w:r w:rsidRPr="007E502F" w:rsidDel="00D026A0">
          <w:rPr>
            <w:iCs/>
            <w:highlight w:val="yellow"/>
            <w:rPrChange w:id="7298" w:author="Στάθης Καπ" w:date="2023-03-13T03:27:00Z">
              <w:rPr>
                <w:iCs/>
              </w:rPr>
            </w:rPrChange>
          </w:rPr>
          <w:delText>ed</w:delText>
        </w:r>
        <w:r w:rsidRPr="007E502F" w:rsidDel="00D026A0">
          <w:rPr>
            <w:iCs/>
            <w:highlight w:val="yellow"/>
            <w:lang w:val="el-GR"/>
            <w:rPrChange w:id="7299" w:author="Στάθης Καπ" w:date="2023-03-13T03:27:00Z">
              <w:rPr>
                <w:iCs/>
              </w:rPr>
            </w:rPrChange>
          </w:rPr>
          <w:delText xml:space="preserve"> </w:delText>
        </w:r>
        <w:r w:rsidRPr="007E502F" w:rsidDel="00D026A0">
          <w:rPr>
            <w:iCs/>
            <w:highlight w:val="yellow"/>
            <w:lang w:val="el-GR"/>
            <w:rPrChange w:id="7300" w:author="Στάθης Καπ" w:date="2023-03-13T03:27:00Z">
              <w:rPr>
                <w:iCs/>
                <w:lang w:val="el-GR"/>
              </w:rPr>
            </w:rPrChange>
          </w:rPr>
          <w:delText>είναι ο τερματισμός του πρωτότυπου προβλήματος.</w:delText>
        </w:r>
      </w:del>
    </w:p>
    <w:p w14:paraId="47937151" w14:textId="0571E2B9" w:rsidR="008E693C" w:rsidRPr="007E502F" w:rsidDel="00D026A0" w:rsidRDefault="00066C25">
      <w:pPr>
        <w:rPr>
          <w:del w:id="7301" w:author="Στάθης Καπ" w:date="2023-03-12T23:54:00Z"/>
          <w:i/>
          <w:iCs/>
          <w:highlight w:val="yellow"/>
          <w:lang w:val="el-GR"/>
          <w:rPrChange w:id="7302" w:author="Στάθης Καπ" w:date="2023-03-13T03:27:00Z">
            <w:rPr>
              <w:del w:id="7303" w:author="Στάθης Καπ" w:date="2023-03-12T23:54:00Z"/>
              <w:iCs/>
              <w:lang w:val="el-GR"/>
            </w:rPr>
          </w:rPrChange>
        </w:rPr>
        <w:pPrChange w:id="7304" w:author="Στάθης Καπ" w:date="2023-02-15T23:14:00Z">
          <w:pPr>
            <w:pStyle w:val="ListParagraph"/>
          </w:pPr>
        </w:pPrChange>
      </w:pPr>
      <w:del w:id="7305" w:author="Στάθης Καπ" w:date="2023-03-12T23:54:00Z">
        <w:r w:rsidRPr="007E502F" w:rsidDel="00D026A0">
          <w:rPr>
            <w:iCs/>
            <w:highlight w:val="yellow"/>
            <w:lang w:val="el-GR"/>
            <w:rPrChange w:id="7306" w:author="Στάθης Καπ" w:date="2023-03-13T03:27:00Z">
              <w:rPr>
                <w:iCs/>
                <w:lang w:val="el-GR"/>
              </w:rPr>
            </w:rPrChange>
          </w:rPr>
          <w:delText xml:space="preserve"> </w:delText>
        </w:r>
        <w:r w:rsidR="00066468" w:rsidRPr="007E502F" w:rsidDel="00D026A0">
          <w:rPr>
            <w:iCs/>
            <w:highlight w:val="yellow"/>
            <w:lang w:val="el-GR"/>
            <w:rPrChange w:id="7307" w:author="Στάθης Καπ" w:date="2023-03-13T03:27:00Z">
              <w:rPr>
                <w:iCs/>
                <w:lang w:val="el-GR"/>
              </w:rPr>
            </w:rPrChange>
          </w:rPr>
          <w:delText xml:space="preserve">Όταν ο αλγόριθμος φτάσει στο υποπρόβλημα </w:delText>
        </w:r>
      </w:del>
      <m:oMath>
        <m:r>
          <w:del w:id="7308" w:author="Στάθης Καπ" w:date="2023-03-12T23:54:00Z">
            <w:rPr>
              <w:rFonts w:ascii="Cambria Math" w:hAnsi="Cambria Math"/>
              <w:highlight w:val="yellow"/>
              <w:lang w:val="el-GR"/>
              <w:rPrChange w:id="7309" w:author="Στάθης Καπ" w:date="2023-03-13T03:27:00Z">
                <w:rPr>
                  <w:rFonts w:ascii="Cambria Math" w:hAnsi="Cambria Math"/>
                  <w:lang w:val="el-GR"/>
                </w:rPr>
              </w:rPrChange>
            </w:rPr>
            <m:t>opt</m:t>
          </w:del>
        </m:r>
        <m:sSub>
          <m:sSubPr>
            <m:ctrlPr>
              <w:del w:id="7310" w:author="Στάθης Καπ" w:date="2023-03-12T23:54:00Z">
                <w:rPr>
                  <w:rFonts w:ascii="Cambria Math" w:hAnsi="Cambria Math"/>
                  <w:i/>
                  <w:iCs/>
                  <w:highlight w:val="yellow"/>
                  <w:lang w:val="el-GR"/>
                  <w:rPrChange w:id="7311" w:author="Στάθης Καπ" w:date="2023-03-13T03:27:00Z">
                    <w:rPr>
                      <w:rFonts w:ascii="Cambria Math" w:hAnsi="Cambria Math"/>
                      <w:i/>
                      <w:iCs/>
                      <w:lang w:val="el-GR"/>
                    </w:rPr>
                  </w:rPrChange>
                </w:rPr>
              </w:del>
            </m:ctrlPr>
          </m:sSubPr>
          <m:e>
            <m:r>
              <w:del w:id="7312" w:author="Στάθης Καπ" w:date="2023-03-12T23:54:00Z">
                <w:rPr>
                  <w:rFonts w:ascii="Cambria Math" w:hAnsi="Cambria Math"/>
                  <w:highlight w:val="yellow"/>
                  <w:lang w:val="el-GR"/>
                  <w:rPrChange w:id="7313" w:author="Στάθης Καπ" w:date="2023-03-13T03:27:00Z">
                    <w:rPr>
                      <w:rFonts w:ascii="Cambria Math" w:hAnsi="Cambria Math"/>
                      <w:lang w:val="el-GR"/>
                    </w:rPr>
                  </w:rPrChange>
                </w:rPr>
                <m:t>w</m:t>
              </w:del>
            </m:r>
          </m:e>
          <m:sub>
            <m:r>
              <w:del w:id="7314" w:author="Στάθης Καπ" w:date="2023-03-12T23:54:00Z">
                <w:rPr>
                  <w:rFonts w:ascii="Cambria Math" w:hAnsi="Cambria Math"/>
                  <w:highlight w:val="yellow"/>
                  <w:lang w:val="el-GR"/>
                  <w:rPrChange w:id="7315" w:author="Στάθης Καπ" w:date="2023-03-13T03:27:00Z">
                    <w:rPr>
                      <w:rFonts w:ascii="Cambria Math" w:hAnsi="Cambria Math"/>
                      <w:lang w:val="el-GR"/>
                    </w:rPr>
                  </w:rPrChange>
                </w:rPr>
                <m:t>b</m:t>
              </w:del>
            </m:r>
          </m:sub>
        </m:sSub>
      </m:oMath>
      <w:del w:id="7316" w:author="Στάθης Καπ" w:date="2023-03-12T23:54:00Z">
        <w:r w:rsidR="00066468" w:rsidRPr="007E502F" w:rsidDel="00D026A0">
          <w:rPr>
            <w:rFonts w:eastAsiaTheme="minorEastAsia"/>
            <w:iCs/>
            <w:highlight w:val="yellow"/>
            <w:lang w:val="el-GR"/>
            <w:rPrChange w:id="7317" w:author="Στάθης Καπ" w:date="2023-03-13T03:27:00Z">
              <w:rPr>
                <w:rFonts w:eastAsiaTheme="minorEastAsia"/>
                <w:iCs/>
                <w:lang w:val="el-GR"/>
              </w:rPr>
            </w:rPrChange>
          </w:rPr>
          <w:delText xml:space="preserve">, θα χρησιμοποιήσει έναν κλώνο του κόμβου </w:delText>
        </w:r>
        <w:r w:rsidR="00066468" w:rsidRPr="007E502F" w:rsidDel="00D026A0">
          <w:rPr>
            <w:rFonts w:eastAsiaTheme="minorEastAsia"/>
            <w:iCs/>
            <w:highlight w:val="yellow"/>
            <w:rPrChange w:id="7318" w:author="Στάθης Καπ" w:date="2023-03-13T03:27:00Z">
              <w:rPr>
                <w:rFonts w:eastAsiaTheme="minorEastAsia"/>
                <w:iCs/>
              </w:rPr>
            </w:rPrChange>
          </w:rPr>
          <w:delText>g</w:delText>
        </w:r>
        <w:r w:rsidR="00066468" w:rsidRPr="007E502F" w:rsidDel="00D026A0">
          <w:rPr>
            <w:rFonts w:eastAsiaTheme="minorEastAsia"/>
            <w:iCs/>
            <w:highlight w:val="yellow"/>
            <w:lang w:val="el-GR"/>
            <w:rPrChange w:id="7319" w:author="Στάθης Καπ" w:date="2023-03-13T03:27:00Z">
              <w:rPr>
                <w:rFonts w:eastAsiaTheme="minorEastAsia"/>
                <w:iCs/>
                <w:lang w:val="el-GR"/>
              </w:rPr>
            </w:rPrChange>
          </w:rPr>
          <w:delText xml:space="preserve"> τον </w:delText>
        </w:r>
        <w:r w:rsidR="00066468" w:rsidRPr="007E502F" w:rsidDel="00D026A0">
          <w:rPr>
            <w:rFonts w:eastAsiaTheme="minorEastAsia"/>
            <w:iCs/>
            <w:highlight w:val="yellow"/>
            <w:rPrChange w:id="7320" w:author="Στάθης Καπ" w:date="2023-03-13T03:27:00Z">
              <w:rPr>
                <w:rFonts w:eastAsiaTheme="minorEastAsia"/>
                <w:iCs/>
              </w:rPr>
            </w:rPrChange>
          </w:rPr>
          <w:delText>g</w:delText>
        </w:r>
        <w:r w:rsidR="00066468" w:rsidRPr="007E502F" w:rsidDel="00D026A0">
          <w:rPr>
            <w:rFonts w:eastAsiaTheme="minorEastAsia"/>
            <w:iCs/>
            <w:highlight w:val="yellow"/>
            <w:lang w:val="el-GR"/>
            <w:rPrChange w:id="7321" w:author="Στάθης Καπ" w:date="2023-03-13T03:27:00Z">
              <w:rPr>
                <w:rFonts w:eastAsiaTheme="minorEastAsia"/>
                <w:iCs/>
              </w:rPr>
            </w:rPrChange>
          </w:rPr>
          <w:delText xml:space="preserve">’, </w:delText>
        </w:r>
        <w:r w:rsidR="00066468" w:rsidRPr="007E502F" w:rsidDel="00D026A0">
          <w:rPr>
            <w:rFonts w:eastAsiaTheme="minorEastAsia"/>
            <w:iCs/>
            <w:highlight w:val="yellow"/>
            <w:lang w:val="el-GR"/>
            <w:rPrChange w:id="7322" w:author="Στάθης Καπ" w:date="2023-03-13T03:27:00Z">
              <w:rPr>
                <w:rFonts w:eastAsiaTheme="minorEastAsia"/>
                <w:iCs/>
                <w:lang w:val="el-GR"/>
              </w:rPr>
            </w:rPrChange>
          </w:rPr>
          <w:delText xml:space="preserve">ως αφετηρία για τη διαδρομή του </w:delText>
        </w:r>
      </w:del>
      <m:oMath>
        <m:r>
          <w:del w:id="7323" w:author="Στάθης Καπ" w:date="2023-03-12T23:54:00Z">
            <w:rPr>
              <w:rFonts w:ascii="Cambria Math" w:eastAsiaTheme="minorEastAsia" w:hAnsi="Cambria Math"/>
              <w:highlight w:val="yellow"/>
              <w:lang w:val="el-GR"/>
              <w:rPrChange w:id="7324" w:author="Στάθης Καπ" w:date="2023-03-13T03:27:00Z">
                <w:rPr>
                  <w:rFonts w:ascii="Cambria Math" w:eastAsiaTheme="minorEastAsia" w:hAnsi="Cambria Math"/>
                  <w:lang w:val="el-GR"/>
                </w:rPr>
              </w:rPrChange>
            </w:rPr>
            <m:t>opt</m:t>
          </w:del>
        </m:r>
        <m:sSub>
          <m:sSubPr>
            <m:ctrlPr>
              <w:del w:id="7325" w:author="Στάθης Καπ" w:date="2023-03-12T23:54:00Z">
                <w:rPr>
                  <w:rFonts w:ascii="Cambria Math" w:eastAsiaTheme="minorEastAsia" w:hAnsi="Cambria Math"/>
                  <w:i/>
                  <w:iCs/>
                  <w:highlight w:val="yellow"/>
                  <w:lang w:val="el-GR"/>
                  <w:rPrChange w:id="7326" w:author="Στάθης Καπ" w:date="2023-03-13T03:27:00Z">
                    <w:rPr>
                      <w:rFonts w:ascii="Cambria Math" w:eastAsiaTheme="minorEastAsia" w:hAnsi="Cambria Math"/>
                      <w:i/>
                      <w:iCs/>
                      <w:lang w:val="el-GR"/>
                    </w:rPr>
                  </w:rPrChange>
                </w:rPr>
              </w:del>
            </m:ctrlPr>
          </m:sSubPr>
          <m:e>
            <m:r>
              <w:del w:id="7327" w:author="Στάθης Καπ" w:date="2023-03-12T23:54:00Z">
                <w:rPr>
                  <w:rFonts w:ascii="Cambria Math" w:eastAsiaTheme="minorEastAsia" w:hAnsi="Cambria Math"/>
                  <w:highlight w:val="yellow"/>
                  <w:lang w:val="el-GR"/>
                  <w:rPrChange w:id="7328" w:author="Στάθης Καπ" w:date="2023-03-13T03:27:00Z">
                    <w:rPr>
                      <w:rFonts w:ascii="Cambria Math" w:eastAsiaTheme="minorEastAsia" w:hAnsi="Cambria Math"/>
                      <w:lang w:val="el-GR"/>
                    </w:rPr>
                  </w:rPrChange>
                </w:rPr>
                <m:t>w</m:t>
              </w:del>
            </m:r>
          </m:e>
          <m:sub>
            <m:r>
              <w:del w:id="7329" w:author="Στάθης Καπ" w:date="2023-03-12T23:54:00Z">
                <w:rPr>
                  <w:rFonts w:ascii="Cambria Math" w:eastAsiaTheme="minorEastAsia" w:hAnsi="Cambria Math"/>
                  <w:highlight w:val="yellow"/>
                  <w:lang w:val="el-GR"/>
                  <w:rPrChange w:id="7330" w:author="Στάθης Καπ" w:date="2023-03-13T03:27:00Z">
                    <w:rPr>
                      <w:rFonts w:ascii="Cambria Math" w:eastAsiaTheme="minorEastAsia" w:hAnsi="Cambria Math"/>
                      <w:lang w:val="el-GR"/>
                    </w:rPr>
                  </w:rPrChange>
                </w:rPr>
                <m:t>b</m:t>
              </w:del>
            </m:r>
          </m:sub>
        </m:sSub>
      </m:oMath>
      <w:del w:id="7331" w:author="Στάθης Καπ" w:date="2023-03-12T23:54:00Z">
        <w:r w:rsidR="00066468" w:rsidRPr="007E502F" w:rsidDel="00D026A0">
          <w:rPr>
            <w:rFonts w:eastAsiaTheme="minorEastAsia"/>
            <w:iCs/>
            <w:highlight w:val="yellow"/>
            <w:lang w:val="el-GR"/>
            <w:rPrChange w:id="7332" w:author="Στάθης Καπ" w:date="2023-03-13T03:27:00Z">
              <w:rPr>
                <w:rFonts w:eastAsiaTheme="minorEastAsia"/>
                <w:iCs/>
                <w:lang w:val="el-GR"/>
              </w:rPr>
            </w:rPrChange>
          </w:rPr>
          <w:delText xml:space="preserve"> . Εάν, η εισαγωγή του </w:delText>
        </w:r>
        <w:r w:rsidR="00066468" w:rsidRPr="007E502F" w:rsidDel="00D026A0">
          <w:rPr>
            <w:rFonts w:eastAsiaTheme="minorEastAsia"/>
            <w:iCs/>
            <w:highlight w:val="yellow"/>
            <w:rPrChange w:id="7333" w:author="Στάθης Καπ" w:date="2023-03-13T03:27:00Z">
              <w:rPr>
                <w:rFonts w:eastAsiaTheme="minorEastAsia"/>
                <w:iCs/>
              </w:rPr>
            </w:rPrChange>
          </w:rPr>
          <w:delText>g</w:delText>
        </w:r>
        <w:r w:rsidR="00066468" w:rsidRPr="007E502F" w:rsidDel="00D026A0">
          <w:rPr>
            <w:rFonts w:eastAsiaTheme="minorEastAsia"/>
            <w:iCs/>
            <w:highlight w:val="yellow"/>
            <w:lang w:val="el-GR"/>
            <w:rPrChange w:id="7334" w:author="Στάθης Καπ" w:date="2023-03-13T03:27:00Z">
              <w:rPr>
                <w:rFonts w:eastAsiaTheme="minorEastAsia"/>
                <w:iCs/>
              </w:rPr>
            </w:rPrChange>
          </w:rPr>
          <w:delText xml:space="preserve">’ </w:delText>
        </w:r>
        <w:r w:rsidRPr="007E502F" w:rsidDel="00D026A0">
          <w:rPr>
            <w:rFonts w:eastAsiaTheme="minorEastAsia"/>
            <w:iCs/>
            <w:highlight w:val="yellow"/>
            <w:lang w:val="el-GR"/>
            <w:rPrChange w:id="7335" w:author="Στάθης Καπ" w:date="2023-03-13T03:27:00Z">
              <w:rPr>
                <w:rFonts w:eastAsiaTheme="minorEastAsia"/>
                <w:iCs/>
                <w:lang w:val="el-GR"/>
              </w:rPr>
            </w:rPrChange>
          </w:rPr>
          <w:delText xml:space="preserve">δεν είναι δυνατή τότε θα αφαιρεθεί ο πρώτος κόμβος του </w:delText>
        </w:r>
      </w:del>
      <m:oMath>
        <m:r>
          <w:del w:id="7336" w:author="Στάθης Καπ" w:date="2023-03-12T23:54:00Z">
            <w:rPr>
              <w:rFonts w:ascii="Cambria Math" w:eastAsiaTheme="minorEastAsia" w:hAnsi="Cambria Math"/>
              <w:highlight w:val="yellow"/>
              <w:lang w:val="el-GR"/>
              <w:rPrChange w:id="7337" w:author="Στάθης Καπ" w:date="2023-03-13T03:27:00Z">
                <w:rPr>
                  <w:rFonts w:ascii="Cambria Math" w:eastAsiaTheme="minorEastAsia" w:hAnsi="Cambria Math"/>
                  <w:lang w:val="el-GR"/>
                </w:rPr>
              </w:rPrChange>
            </w:rPr>
            <m:t>opt</m:t>
          </w:del>
        </m:r>
        <m:sSub>
          <m:sSubPr>
            <m:ctrlPr>
              <w:del w:id="7338" w:author="Στάθης Καπ" w:date="2023-03-12T23:54:00Z">
                <w:rPr>
                  <w:rFonts w:ascii="Cambria Math" w:eastAsiaTheme="minorEastAsia" w:hAnsi="Cambria Math"/>
                  <w:i/>
                  <w:iCs/>
                  <w:highlight w:val="yellow"/>
                  <w:lang w:val="el-GR"/>
                  <w:rPrChange w:id="7339" w:author="Στάθης Καπ" w:date="2023-03-13T03:27:00Z">
                    <w:rPr>
                      <w:rFonts w:ascii="Cambria Math" w:eastAsiaTheme="minorEastAsia" w:hAnsi="Cambria Math"/>
                      <w:i/>
                      <w:iCs/>
                      <w:lang w:val="el-GR"/>
                    </w:rPr>
                  </w:rPrChange>
                </w:rPr>
              </w:del>
            </m:ctrlPr>
          </m:sSubPr>
          <m:e>
            <m:r>
              <w:del w:id="7340" w:author="Στάθης Καπ" w:date="2023-03-12T23:54:00Z">
                <w:rPr>
                  <w:rFonts w:ascii="Cambria Math" w:eastAsiaTheme="minorEastAsia" w:hAnsi="Cambria Math"/>
                  <w:highlight w:val="yellow"/>
                  <w:lang w:val="el-GR"/>
                  <w:rPrChange w:id="7341" w:author="Στάθης Καπ" w:date="2023-03-13T03:27:00Z">
                    <w:rPr>
                      <w:rFonts w:ascii="Cambria Math" w:eastAsiaTheme="minorEastAsia" w:hAnsi="Cambria Math"/>
                      <w:lang w:val="el-GR"/>
                    </w:rPr>
                  </w:rPrChange>
                </w:rPr>
                <m:t>w</m:t>
              </w:del>
            </m:r>
          </m:e>
          <m:sub>
            <m:r>
              <w:del w:id="7342" w:author="Στάθης Καπ" w:date="2023-03-12T23:54:00Z">
                <w:rPr>
                  <w:rFonts w:ascii="Cambria Math" w:eastAsiaTheme="minorEastAsia" w:hAnsi="Cambria Math"/>
                  <w:highlight w:val="yellow"/>
                  <w:lang w:val="el-GR"/>
                  <w:rPrChange w:id="7343" w:author="Στάθης Καπ" w:date="2023-03-13T03:27:00Z">
                    <w:rPr>
                      <w:rFonts w:ascii="Cambria Math" w:eastAsiaTheme="minorEastAsia" w:hAnsi="Cambria Math"/>
                      <w:lang w:val="el-GR"/>
                    </w:rPr>
                  </w:rPrChange>
                </w:rPr>
                <m:t>b</m:t>
              </w:del>
            </m:r>
          </m:sub>
        </m:sSub>
      </m:oMath>
      <w:del w:id="7344" w:author="Στάθης Καπ" w:date="2023-03-12T23:54:00Z">
        <w:r w:rsidRPr="007E502F" w:rsidDel="00D026A0">
          <w:rPr>
            <w:rFonts w:eastAsiaTheme="minorEastAsia"/>
            <w:iCs/>
            <w:highlight w:val="yellow"/>
            <w:lang w:val="el-GR"/>
            <w:rPrChange w:id="7345" w:author="Στάθης Καπ" w:date="2023-03-13T03:27:00Z">
              <w:rPr>
                <w:rFonts w:eastAsiaTheme="minorEastAsia"/>
                <w:iCs/>
                <w:lang w:val="el-GR"/>
              </w:rPr>
            </w:rPrChange>
          </w:rPr>
          <w:delText xml:space="preserve"> δηλαδή στη συγκεκριμένη περίπτωση.</w:delText>
        </w:r>
      </w:del>
    </w:p>
    <w:p w14:paraId="15BC7221" w14:textId="19D717C6" w:rsidR="00BF04F2" w:rsidRPr="007E502F" w:rsidRDefault="004B7EF5">
      <w:pPr>
        <w:pStyle w:val="Heading2"/>
        <w:rPr>
          <w:highlight w:val="yellow"/>
          <w:lang w:val="el-GR"/>
          <w:rPrChange w:id="7346" w:author="Στάθης Καπ" w:date="2023-03-13T03:27:00Z">
            <w:rPr>
              <w:lang w:val="el-GR"/>
            </w:rPr>
          </w:rPrChange>
        </w:rPr>
        <w:pPrChange w:id="7347" w:author="Στάθης Καπ" w:date="2023-03-07T05:01:00Z">
          <w:pPr>
            <w:pStyle w:val="ListParagraph"/>
          </w:pPr>
        </w:pPrChange>
      </w:pPr>
      <w:bookmarkStart w:id="7348" w:name="_Toc129300386"/>
      <w:ins w:id="7349" w:author="Στάθης Καπ" w:date="2023-03-07T05:01:00Z">
        <w:r w:rsidRPr="007E502F">
          <w:rPr>
            <w:highlight w:val="yellow"/>
            <w:lang w:val="el-GR"/>
            <w:rPrChange w:id="7350" w:author="Στάθης Καπ" w:date="2023-03-13T03:27:00Z">
              <w:rPr>
                <w:lang w:val="el-GR"/>
              </w:rPr>
            </w:rPrChange>
          </w:rPr>
          <w:t>Διαχωρισμένη Διαταραχ</w:t>
        </w:r>
      </w:ins>
      <w:ins w:id="7351" w:author="Στάθης Καπ" w:date="2023-03-07T05:02:00Z">
        <w:r w:rsidRPr="007E502F">
          <w:rPr>
            <w:highlight w:val="yellow"/>
            <w:lang w:val="el-GR"/>
            <w:rPrChange w:id="7352" w:author="Στάθης Καπ" w:date="2023-03-13T03:27:00Z">
              <w:rPr>
                <w:lang w:val="el-GR"/>
              </w:rPr>
            </w:rPrChange>
          </w:rPr>
          <w:t>ή</w:t>
        </w:r>
      </w:ins>
      <w:bookmarkEnd w:id="7348"/>
    </w:p>
    <w:p w14:paraId="3EB874BE" w14:textId="3F1CD78E" w:rsidR="00744335" w:rsidRPr="007E502F" w:rsidRDefault="00C24F83" w:rsidP="003D62FC">
      <w:pPr>
        <w:rPr>
          <w:ins w:id="7353" w:author="Στάθης Καπ" w:date="2023-03-12T16:08:00Z"/>
          <w:highlight w:val="yellow"/>
          <w:lang w:val="el-GR"/>
          <w:rPrChange w:id="7354" w:author="Στάθης Καπ" w:date="2023-03-13T03:27:00Z">
            <w:rPr>
              <w:ins w:id="7355" w:author="Στάθης Καπ" w:date="2023-03-12T16:08:00Z"/>
              <w:lang w:val="el-GR"/>
            </w:rPr>
          </w:rPrChange>
        </w:rPr>
      </w:pPr>
      <w:ins w:id="7356" w:author="Στάθης Καπ" w:date="2023-03-12T15:51:00Z">
        <w:r w:rsidRPr="007E502F">
          <w:rPr>
            <w:highlight w:val="yellow"/>
            <w:rPrChange w:id="7357" w:author="Στάθης Καπ" w:date="2023-03-13T03:27:00Z">
              <w:rPr/>
            </w:rPrChange>
          </w:rPr>
          <w:t>H</w:t>
        </w:r>
      </w:ins>
      <w:ins w:id="7358" w:author="Στάθης Καπ" w:date="2023-03-12T15:52:00Z">
        <w:r w:rsidRPr="007E502F">
          <w:rPr>
            <w:highlight w:val="yellow"/>
            <w:lang w:val="el-GR"/>
            <w:rPrChange w:id="7359" w:author="Στάθης Καπ" w:date="2023-03-13T03:27:00Z">
              <w:rPr>
                <w:lang w:val="el-GR"/>
              </w:rPr>
            </w:rPrChange>
          </w:rPr>
          <w:t xml:space="preserve"> διαταραχή όπως και η τοπική αναζήτηση, πραγματοποιείται σε κάθε υποπρόβλημα σειριακά. </w:t>
        </w:r>
      </w:ins>
      <w:ins w:id="7360" w:author="Στάθης Καπ" w:date="2023-03-12T15:53:00Z">
        <w:r w:rsidRPr="007E502F">
          <w:rPr>
            <w:highlight w:val="yellow"/>
            <w:lang w:val="el-GR"/>
            <w:rPrChange w:id="7361" w:author="Στάθης Καπ" w:date="2023-03-13T03:27:00Z">
              <w:rPr>
                <w:lang w:val="el-GR"/>
              </w:rPr>
            </w:rPrChange>
          </w:rPr>
          <w:t xml:space="preserve">Όπως περιεγράφηκε και στο Κεφάλαιο 3, η διαταραχή γίνεται κυκλικά σε </w:t>
        </w:r>
      </w:ins>
      <w:ins w:id="7362" w:author="Στάθης Καπ" w:date="2023-03-12T16:07:00Z">
        <w:r w:rsidR="00C25140" w:rsidRPr="007E502F">
          <w:rPr>
            <w:highlight w:val="yellow"/>
            <w:lang w:val="el-GR"/>
            <w:rPrChange w:id="7363" w:author="Στάθης Καπ" w:date="2023-03-13T03:27:00Z">
              <w:rPr>
                <w:lang w:val="el-GR"/>
              </w:rPr>
            </w:rPrChange>
          </w:rPr>
          <w:t>κάθε</w:t>
        </w:r>
      </w:ins>
      <w:ins w:id="7364" w:author="Στάθης Καπ" w:date="2023-03-12T15:53:00Z">
        <w:r w:rsidRPr="007E502F">
          <w:rPr>
            <w:highlight w:val="yellow"/>
            <w:lang w:val="el-GR"/>
            <w:rPrChange w:id="7365" w:author="Στάθης Καπ" w:date="2023-03-13T03:27:00Z">
              <w:rPr>
                <w:lang w:val="el-GR"/>
              </w:rPr>
            </w:rPrChange>
          </w:rPr>
          <w:t xml:space="preserve"> διαδρομή, δηλαδή στην πρώτη </w:t>
        </w:r>
      </w:ins>
      <w:ins w:id="7366" w:author="Στάθης Καπ" w:date="2023-03-12T15:55:00Z">
        <w:r w:rsidRPr="007E502F">
          <w:rPr>
            <w:highlight w:val="yellow"/>
            <w:lang w:val="el-GR"/>
            <w:rPrChange w:id="7367" w:author="Στάθης Καπ" w:date="2023-03-13T03:27:00Z">
              <w:rPr>
                <w:lang w:val="el-GR"/>
              </w:rPr>
            </w:rPrChange>
          </w:rPr>
          <w:t>επανάληψη</w:t>
        </w:r>
      </w:ins>
      <w:ins w:id="7368" w:author="Στάθης Καπ" w:date="2023-03-12T15:53:00Z">
        <w:r w:rsidRPr="007E502F">
          <w:rPr>
            <w:highlight w:val="yellow"/>
            <w:lang w:val="el-GR"/>
            <w:rPrChange w:id="7369" w:author="Στάθης Καπ" w:date="2023-03-13T03:27:00Z">
              <w:rPr>
                <w:lang w:val="el-GR"/>
              </w:rPr>
            </w:rPrChange>
          </w:rPr>
          <w:t xml:space="preserve"> του </w:t>
        </w:r>
        <w:r w:rsidRPr="007E502F">
          <w:rPr>
            <w:highlight w:val="yellow"/>
            <w:rPrChange w:id="7370" w:author="Στάθης Καπ" w:date="2023-03-13T03:27:00Z">
              <w:rPr/>
            </w:rPrChange>
          </w:rPr>
          <w:t>ILS</w:t>
        </w:r>
        <w:r w:rsidRPr="007E502F">
          <w:rPr>
            <w:highlight w:val="yellow"/>
            <w:lang w:val="el-GR"/>
            <w:rPrChange w:id="7371" w:author="Στάθης Καπ" w:date="2023-03-13T03:27:00Z">
              <w:rPr>
                <w:lang w:val="el-GR"/>
              </w:rPr>
            </w:rPrChange>
          </w:rPr>
          <w:t xml:space="preserve">, θα αφαιρεθεί </w:t>
        </w:r>
      </w:ins>
      <w:ins w:id="7372" w:author="Στάθης Καπ" w:date="2023-03-12T15:54:00Z">
        <w:r w:rsidRPr="007E502F">
          <w:rPr>
            <w:highlight w:val="yellow"/>
            <w:lang w:val="el-GR"/>
            <w:rPrChange w:id="7373" w:author="Στάθης Καπ" w:date="2023-03-13T03:27:00Z">
              <w:rPr>
                <w:lang w:val="el-GR"/>
              </w:rPr>
            </w:rPrChange>
          </w:rPr>
          <w:t>ένας κόμβος (</w:t>
        </w:r>
      </w:ins>
      <w:ins w:id="7374" w:author="Στάθης Καπ" w:date="2023-03-12T16:01:00Z">
        <w:r w:rsidRPr="007E502F">
          <w:rPr>
            <w:highlight w:val="yellow"/>
            <w:rPrChange w:id="7375" w:author="Στάθης Καπ" w:date="2023-03-13T03:27:00Z">
              <w:rPr/>
            </w:rPrChange>
          </w:rPr>
          <w:t>R</w:t>
        </w:r>
      </w:ins>
      <w:ins w:id="7376" w:author="Στάθης Καπ" w:date="2023-03-12T15:55:00Z">
        <w:r w:rsidRPr="007E502F">
          <w:rPr>
            <w:highlight w:val="yellow"/>
            <w:lang w:val="el-GR"/>
            <w:rPrChange w:id="7377" w:author="Στάθης Καπ" w:date="2023-03-13T03:27:00Z">
              <w:rPr>
                <w:lang w:val="el-GR"/>
              </w:rPr>
            </w:rPrChange>
          </w:rPr>
          <w:t>=1</w:t>
        </w:r>
      </w:ins>
      <w:ins w:id="7378" w:author="Στάθης Καπ" w:date="2023-03-12T15:54:00Z">
        <w:r w:rsidRPr="007E502F">
          <w:rPr>
            <w:highlight w:val="yellow"/>
            <w:lang w:val="el-GR"/>
            <w:rPrChange w:id="7379" w:author="Στάθης Καπ" w:date="2023-03-13T03:27:00Z">
              <w:rPr>
                <w:lang w:val="el-GR"/>
              </w:rPr>
            </w:rPrChange>
          </w:rPr>
          <w:t>)</w:t>
        </w:r>
      </w:ins>
      <w:ins w:id="7380" w:author="Στάθης Καπ" w:date="2023-03-12T15:55:00Z">
        <w:r w:rsidRPr="007E502F">
          <w:rPr>
            <w:highlight w:val="yellow"/>
            <w:lang w:val="el-GR"/>
            <w:rPrChange w:id="7381" w:author="Στάθης Καπ" w:date="2023-03-13T03:27:00Z">
              <w:rPr/>
            </w:rPrChange>
          </w:rPr>
          <w:t xml:space="preserve"> </w:t>
        </w:r>
        <w:r w:rsidRPr="007E502F">
          <w:rPr>
            <w:highlight w:val="yellow"/>
            <w:lang w:val="el-GR"/>
            <w:rPrChange w:id="7382" w:author="Στάθης Καπ" w:date="2023-03-13T03:27:00Z">
              <w:rPr>
                <w:lang w:val="el-GR"/>
              </w:rPr>
            </w:rPrChange>
          </w:rPr>
          <w:t xml:space="preserve">ξεκινώντας από την πρώτη θέση </w:t>
        </w:r>
        <w:r w:rsidRPr="007E502F">
          <w:rPr>
            <w:highlight w:val="yellow"/>
            <w:lang w:val="el-GR"/>
            <w:rPrChange w:id="7383" w:author="Στάθης Καπ" w:date="2023-03-13T03:27:00Z">
              <w:rPr>
                <w:lang w:val="el-GR"/>
              </w:rPr>
            </w:rPrChange>
          </w:rPr>
          <w:lastRenderedPageBreak/>
          <w:t>της κάθε διαδρομής (</w:t>
        </w:r>
      </w:ins>
      <w:ins w:id="7384" w:author="Στάθης Καπ" w:date="2023-03-12T16:01:00Z">
        <w:r w:rsidRPr="007E502F">
          <w:rPr>
            <w:highlight w:val="yellow"/>
            <w:rPrChange w:id="7385" w:author="Στάθης Καπ" w:date="2023-03-13T03:27:00Z">
              <w:rPr/>
            </w:rPrChange>
          </w:rPr>
          <w:t>S</w:t>
        </w:r>
      </w:ins>
      <w:ins w:id="7386" w:author="Στάθης Καπ" w:date="2023-03-12T15:55:00Z">
        <w:r w:rsidRPr="007E502F">
          <w:rPr>
            <w:highlight w:val="yellow"/>
            <w:lang w:val="el-GR"/>
            <w:rPrChange w:id="7387" w:author="Στάθης Καπ" w:date="2023-03-13T03:27:00Z">
              <w:rPr/>
            </w:rPrChange>
          </w:rPr>
          <w:t>=1</w:t>
        </w:r>
        <w:r w:rsidRPr="007E502F">
          <w:rPr>
            <w:highlight w:val="yellow"/>
            <w:lang w:val="el-GR"/>
            <w:rPrChange w:id="7388" w:author="Στάθης Καπ" w:date="2023-03-13T03:27:00Z">
              <w:rPr>
                <w:lang w:val="el-GR"/>
              </w:rPr>
            </w:rPrChange>
          </w:rPr>
          <w:t>)</w:t>
        </w:r>
      </w:ins>
      <w:ins w:id="7389" w:author="Στάθης Καπ" w:date="2023-03-12T15:54:00Z">
        <w:r w:rsidRPr="007E502F">
          <w:rPr>
            <w:highlight w:val="yellow"/>
            <w:lang w:val="el-GR"/>
            <w:rPrChange w:id="7390" w:author="Στάθης Καπ" w:date="2023-03-13T03:27:00Z">
              <w:rPr>
                <w:lang w:val="el-GR"/>
              </w:rPr>
            </w:rPrChange>
          </w:rPr>
          <w:t xml:space="preserve">, </w:t>
        </w:r>
      </w:ins>
      <w:ins w:id="7391" w:author="Στάθης Καπ" w:date="2023-03-12T15:56:00Z">
        <w:r w:rsidRPr="007E502F">
          <w:rPr>
            <w:highlight w:val="yellow"/>
            <w:lang w:val="el-GR"/>
            <w:rPrChange w:id="7392" w:author="Στάθης Καπ" w:date="2023-03-13T03:27:00Z">
              <w:rPr>
                <w:lang w:val="el-GR"/>
              </w:rPr>
            </w:rPrChange>
          </w:rPr>
          <w:t xml:space="preserve">ενώ στις επόμενες επαναλήψεις θα αφαιρούνται όλο και περισσότεροι κόμβοι ξεκινώντας από μεγαλύτερες θέσεις των διαδρομών.  </w:t>
        </w:r>
      </w:ins>
      <w:ins w:id="7393" w:author="Στάθης Καπ" w:date="2023-03-12T16:00:00Z">
        <w:r w:rsidRPr="007E502F">
          <w:rPr>
            <w:highlight w:val="yellow"/>
            <w:lang w:val="el-GR"/>
            <w:rPrChange w:id="7394" w:author="Στάθης Καπ" w:date="2023-03-13T03:27:00Z">
              <w:rPr>
                <w:lang w:val="el-GR"/>
              </w:rPr>
            </w:rPrChange>
          </w:rPr>
          <w:t xml:space="preserve">Η διαταραχή σε κάθε υποπρόβλημα γίνεται ανεξάρτητα από τα υπόλοιπα, </w:t>
        </w:r>
      </w:ins>
      <w:ins w:id="7395" w:author="Στάθης Καπ" w:date="2023-03-12T16:02:00Z">
        <w:r w:rsidR="003B263F" w:rsidRPr="007E502F">
          <w:rPr>
            <w:highlight w:val="yellow"/>
            <w:lang w:val="el-GR"/>
            <w:rPrChange w:id="7396" w:author="Στάθης Καπ" w:date="2023-03-13T03:27:00Z">
              <w:rPr>
                <w:lang w:val="el-GR"/>
              </w:rPr>
            </w:rPrChange>
          </w:rPr>
          <w:t xml:space="preserve">καθώς κάθε υποπρόβλημα έχει τις δικές του παραμέτρους </w:t>
        </w:r>
        <w:r w:rsidR="003B263F" w:rsidRPr="007E502F">
          <w:rPr>
            <w:highlight w:val="yellow"/>
            <w:rPrChange w:id="7397" w:author="Στάθης Καπ" w:date="2023-03-13T03:27:00Z">
              <w:rPr/>
            </w:rPrChange>
          </w:rPr>
          <w:t>S</w:t>
        </w:r>
        <w:r w:rsidR="003B263F" w:rsidRPr="007E502F">
          <w:rPr>
            <w:highlight w:val="yellow"/>
            <w:lang w:val="el-GR"/>
            <w:rPrChange w:id="7398" w:author="Στάθης Καπ" w:date="2023-03-13T03:27:00Z">
              <w:rPr/>
            </w:rPrChange>
          </w:rPr>
          <w:t xml:space="preserve"> </w:t>
        </w:r>
        <w:r w:rsidR="003B263F" w:rsidRPr="007E502F">
          <w:rPr>
            <w:highlight w:val="yellow"/>
            <w:lang w:val="el-GR"/>
            <w:rPrChange w:id="7399" w:author="Στάθης Καπ" w:date="2023-03-13T03:27:00Z">
              <w:rPr>
                <w:lang w:val="el-GR"/>
              </w:rPr>
            </w:rPrChange>
          </w:rPr>
          <w:t xml:space="preserve">και </w:t>
        </w:r>
        <w:r w:rsidR="003B263F" w:rsidRPr="007E502F">
          <w:rPr>
            <w:highlight w:val="yellow"/>
            <w:rPrChange w:id="7400" w:author="Στάθης Καπ" w:date="2023-03-13T03:27:00Z">
              <w:rPr/>
            </w:rPrChange>
          </w:rPr>
          <w:t>R</w:t>
        </w:r>
        <w:r w:rsidR="003B263F" w:rsidRPr="007E502F">
          <w:rPr>
            <w:highlight w:val="yellow"/>
            <w:lang w:val="el-GR"/>
            <w:rPrChange w:id="7401" w:author="Στάθης Καπ" w:date="2023-03-13T03:27:00Z">
              <w:rPr/>
            </w:rPrChange>
          </w:rPr>
          <w:t>.</w:t>
        </w:r>
      </w:ins>
    </w:p>
    <w:p w14:paraId="087B29C0" w14:textId="1B98DA56" w:rsidR="003D62FC" w:rsidRPr="007E502F" w:rsidDel="004717E2" w:rsidRDefault="00744335" w:rsidP="00CA59D6">
      <w:pPr>
        <w:ind w:firstLine="360"/>
        <w:rPr>
          <w:del w:id="7402" w:author="Στάθης Καπ" w:date="2023-03-12T16:10:00Z"/>
          <w:highlight w:val="yellow"/>
          <w:lang w:val="el-GR"/>
          <w:rPrChange w:id="7403" w:author="Στάθης Καπ" w:date="2023-03-13T03:27:00Z">
            <w:rPr>
              <w:del w:id="7404" w:author="Στάθης Καπ" w:date="2023-03-12T16:10:00Z"/>
              <w:lang w:val="el-GR"/>
            </w:rPr>
          </w:rPrChange>
        </w:rPr>
        <w:pPrChange w:id="7405" w:author="Στάθης Καπ" w:date="2023-03-13T04:25:00Z">
          <w:pPr/>
        </w:pPrChange>
      </w:pPr>
      <w:ins w:id="7406" w:author="Στάθης Καπ" w:date="2023-03-12T16:10:00Z">
        <w:r w:rsidRPr="007E502F">
          <w:rPr>
            <w:highlight w:val="yellow"/>
            <w:lang w:val="el-GR"/>
            <w:rPrChange w:id="7407" w:author="Στάθης Καπ" w:date="2023-03-13T03:27:00Z">
              <w:rPr>
                <w:lang w:val="el-GR"/>
              </w:rPr>
            </w:rPrChange>
          </w:rPr>
          <w:t xml:space="preserve">Οι </w:t>
        </w:r>
      </w:ins>
      <w:ins w:id="7408" w:author="Στάθης Καπ" w:date="2023-03-12T16:41:00Z">
        <w:r w:rsidR="004717E2" w:rsidRPr="007E502F">
          <w:rPr>
            <w:highlight w:val="yellow"/>
            <w:lang w:val="el-GR"/>
            <w:rPrChange w:id="7409" w:author="Στάθης Καπ" w:date="2023-03-13T03:27:00Z">
              <w:rPr>
                <w:lang w:val="el-GR"/>
              </w:rPr>
            </w:rPrChange>
          </w:rPr>
          <w:t>παράμετροι</w:t>
        </w:r>
      </w:ins>
      <w:ins w:id="7410" w:author="Στάθης Καπ" w:date="2023-03-12T19:36:00Z">
        <w:r w:rsidR="00EF1F49" w:rsidRPr="007E502F">
          <w:rPr>
            <w:highlight w:val="yellow"/>
            <w:lang w:val="el-GR"/>
            <w:rPrChange w:id="7411" w:author="Στάθης Καπ" w:date="2023-03-13T03:27:00Z">
              <w:rPr/>
            </w:rPrChange>
          </w:rPr>
          <w:t xml:space="preserve"> </w:t>
        </w:r>
      </w:ins>
      <m:oMath>
        <m:sSub>
          <m:sSubPr>
            <m:ctrlPr>
              <w:ins w:id="7412" w:author="Στάθης Καπ" w:date="2023-03-12T19:36:00Z">
                <w:rPr>
                  <w:rFonts w:ascii="Cambria Math" w:hAnsi="Cambria Math"/>
                  <w:i/>
                  <w:highlight w:val="yellow"/>
                  <w:rPrChange w:id="7413" w:author="Στάθης Καπ" w:date="2023-03-13T03:27:00Z">
                    <w:rPr>
                      <w:rFonts w:ascii="Cambria Math" w:hAnsi="Cambria Math"/>
                      <w:i/>
                    </w:rPr>
                  </w:rPrChange>
                </w:rPr>
              </w:ins>
            </m:ctrlPr>
          </m:sSubPr>
          <m:e>
            <m:r>
              <w:ins w:id="7414" w:author="Στάθης Καπ" w:date="2023-03-12T19:36:00Z">
                <w:rPr>
                  <w:rFonts w:ascii="Cambria Math" w:hAnsi="Cambria Math"/>
                  <w:highlight w:val="yellow"/>
                  <w:rPrChange w:id="7415" w:author="Στάθης Καπ" w:date="2023-03-13T03:27:00Z">
                    <w:rPr>
                      <w:rFonts w:ascii="Cambria Math" w:hAnsi="Cambria Math"/>
                    </w:rPr>
                  </w:rPrChange>
                </w:rPr>
                <m:t>S</m:t>
              </w:ins>
            </m:r>
          </m:e>
          <m:sub>
            <m:r>
              <w:ins w:id="7416" w:author="Στάθης Καπ" w:date="2023-03-12T19:36:00Z">
                <w:rPr>
                  <w:rFonts w:ascii="Cambria Math" w:hAnsi="Cambria Math"/>
                  <w:highlight w:val="yellow"/>
                  <w:rPrChange w:id="7417" w:author="Στάθης Καπ" w:date="2023-03-13T03:27:00Z">
                    <w:rPr>
                      <w:rFonts w:ascii="Cambria Math" w:hAnsi="Cambria Math"/>
                    </w:rPr>
                  </w:rPrChange>
                </w:rPr>
                <m:t>i</m:t>
              </w:ins>
            </m:r>
          </m:sub>
        </m:sSub>
      </m:oMath>
      <w:ins w:id="7418" w:author="Στάθης Καπ" w:date="2023-03-12T16:10:00Z">
        <w:r w:rsidRPr="007E502F">
          <w:rPr>
            <w:highlight w:val="yellow"/>
            <w:lang w:val="el-GR"/>
            <w:rPrChange w:id="7419" w:author="Στάθης Καπ" w:date="2023-03-13T03:27:00Z">
              <w:rPr/>
            </w:rPrChange>
          </w:rPr>
          <w:t xml:space="preserve"> </w:t>
        </w:r>
        <w:r w:rsidRPr="007E502F">
          <w:rPr>
            <w:highlight w:val="yellow"/>
            <w:lang w:val="el-GR"/>
            <w:rPrChange w:id="7420" w:author="Στάθης Καπ" w:date="2023-03-13T03:27:00Z">
              <w:rPr>
                <w:lang w:val="el-GR"/>
              </w:rPr>
            </w:rPrChange>
          </w:rPr>
          <w:t xml:space="preserve">και </w:t>
        </w:r>
      </w:ins>
      <m:oMath>
        <m:sSub>
          <m:sSubPr>
            <m:ctrlPr>
              <w:ins w:id="7421" w:author="Στάθης Καπ" w:date="2023-03-12T19:36:00Z">
                <w:rPr>
                  <w:rFonts w:ascii="Cambria Math" w:hAnsi="Cambria Math"/>
                  <w:i/>
                  <w:highlight w:val="yellow"/>
                  <w:lang w:val="el-GR"/>
                  <w:rPrChange w:id="7422" w:author="Στάθης Καπ" w:date="2023-03-13T03:27:00Z">
                    <w:rPr>
                      <w:rFonts w:ascii="Cambria Math" w:hAnsi="Cambria Math"/>
                      <w:i/>
                      <w:lang w:val="el-GR"/>
                    </w:rPr>
                  </w:rPrChange>
                </w:rPr>
              </w:ins>
            </m:ctrlPr>
          </m:sSubPr>
          <m:e>
            <m:r>
              <w:ins w:id="7423" w:author="Στάθης Καπ" w:date="2023-03-12T19:36:00Z">
                <w:rPr>
                  <w:rFonts w:ascii="Cambria Math" w:hAnsi="Cambria Math"/>
                  <w:highlight w:val="yellow"/>
                  <w:lang w:val="el-GR"/>
                  <w:rPrChange w:id="7424" w:author="Στάθης Καπ" w:date="2023-03-13T03:27:00Z">
                    <w:rPr>
                      <w:rFonts w:ascii="Cambria Math" w:hAnsi="Cambria Math"/>
                      <w:lang w:val="el-GR"/>
                    </w:rPr>
                  </w:rPrChange>
                </w:rPr>
                <m:t>R</m:t>
              </w:ins>
            </m:r>
          </m:e>
          <m:sub>
            <m:r>
              <w:ins w:id="7425" w:author="Στάθης Καπ" w:date="2023-03-12T19:36:00Z">
                <w:rPr>
                  <w:rFonts w:ascii="Cambria Math" w:hAnsi="Cambria Math"/>
                  <w:highlight w:val="yellow"/>
                  <w:lang w:val="el-GR"/>
                  <w:rPrChange w:id="7426" w:author="Στάθης Καπ" w:date="2023-03-13T03:27:00Z">
                    <w:rPr>
                      <w:rFonts w:ascii="Cambria Math" w:hAnsi="Cambria Math"/>
                      <w:lang w:val="el-GR"/>
                    </w:rPr>
                  </w:rPrChange>
                </w:rPr>
                <m:t>i</m:t>
              </w:ins>
            </m:r>
          </m:sub>
        </m:sSub>
      </m:oMath>
      <w:ins w:id="7427" w:author="Στάθης Καπ" w:date="2023-03-12T16:10:00Z">
        <w:r w:rsidRPr="007E502F">
          <w:rPr>
            <w:highlight w:val="yellow"/>
            <w:lang w:val="el-GR"/>
            <w:rPrChange w:id="7428" w:author="Στάθης Καπ" w:date="2023-03-13T03:27:00Z">
              <w:rPr>
                <w:lang w:val="el-GR"/>
              </w:rPr>
            </w:rPrChange>
          </w:rPr>
          <w:t xml:space="preserve"> κάθε</w:t>
        </w:r>
      </w:ins>
      <w:ins w:id="7429" w:author="Στάθης Καπ" w:date="2023-03-12T19:35:00Z">
        <w:r w:rsidR="00EF1F49" w:rsidRPr="007E502F">
          <w:rPr>
            <w:highlight w:val="yellow"/>
            <w:lang w:val="el-GR"/>
            <w:rPrChange w:id="7430" w:author="Στάθης Καπ" w:date="2023-03-13T03:27:00Z">
              <w:rPr>
                <w:lang w:val="el-GR"/>
              </w:rPr>
            </w:rPrChange>
          </w:rPr>
          <w:t xml:space="preserve"> </w:t>
        </w:r>
      </w:ins>
      <w:ins w:id="7431" w:author="Στάθης Καπ" w:date="2023-03-12T19:38:00Z">
        <w:r w:rsidR="00074056" w:rsidRPr="007E502F">
          <w:rPr>
            <w:highlight w:val="yellow"/>
            <w:lang w:val="el-GR"/>
            <w:rPrChange w:id="7432" w:author="Στάθης Καπ" w:date="2023-03-13T03:27:00Z">
              <w:rPr>
                <w:lang w:val="el-GR"/>
              </w:rPr>
            </w:rPrChange>
          </w:rPr>
          <w:t>υπο</w:t>
        </w:r>
      </w:ins>
      <w:ins w:id="7433" w:author="Στάθης Καπ" w:date="2023-03-12T19:35:00Z">
        <w:r w:rsidR="00EF1F49" w:rsidRPr="007E502F">
          <w:rPr>
            <w:highlight w:val="yellow"/>
            <w:lang w:val="el-GR"/>
            <w:rPrChange w:id="7434" w:author="Στάθης Καπ" w:date="2023-03-13T03:27:00Z">
              <w:rPr>
                <w:lang w:val="el-GR"/>
              </w:rPr>
            </w:rPrChange>
          </w:rPr>
          <w:t xml:space="preserve">διαστήματος </w:t>
        </w:r>
      </w:ins>
      <m:oMath>
        <m:r>
          <w:ins w:id="7435" w:author="Στάθης Καπ" w:date="2023-03-13T03:16:00Z">
            <w:rPr>
              <w:rFonts w:ascii="Cambria Math" w:hAnsi="Cambria Math"/>
              <w:highlight w:val="yellow"/>
              <w:lang w:val="el-GR"/>
              <w:rPrChange w:id="7436" w:author="Στάθης Καπ" w:date="2023-03-13T03:27:00Z">
                <w:rPr>
                  <w:rFonts w:ascii="Cambria Math" w:hAnsi="Cambria Math"/>
                  <w:lang w:val="el-GR"/>
                </w:rPr>
              </w:rPrChange>
            </w:rPr>
            <m:t>i</m:t>
          </w:ins>
        </m:r>
      </m:oMath>
      <w:ins w:id="7437" w:author="Στάθης Καπ" w:date="2023-03-12T16:10:00Z">
        <w:r w:rsidRPr="007E502F">
          <w:rPr>
            <w:highlight w:val="yellow"/>
            <w:lang w:val="el-GR"/>
            <w:rPrChange w:id="7438" w:author="Στάθης Καπ" w:date="2023-03-13T03:27:00Z">
              <w:rPr>
                <w:lang w:val="el-GR"/>
              </w:rPr>
            </w:rPrChange>
          </w:rPr>
          <w:t xml:space="preserve">, </w:t>
        </w:r>
      </w:ins>
      <w:ins w:id="7439" w:author="Στάθης Καπ" w:date="2023-03-12T19:36:00Z">
        <w:r w:rsidR="00EF1F49" w:rsidRPr="007E502F">
          <w:rPr>
            <w:highlight w:val="yellow"/>
            <w:lang w:val="el-GR"/>
            <w:rPrChange w:id="7440" w:author="Στάθης Καπ" w:date="2023-03-13T03:27:00Z">
              <w:rPr>
                <w:lang w:val="el-GR"/>
              </w:rPr>
            </w:rPrChange>
          </w:rPr>
          <w:t>αυξάνονται μετά από κάθε διαταραχή ως εξής</w:t>
        </w:r>
      </w:ins>
      <w:ins w:id="7441" w:author="Στάθης Καπ" w:date="2023-03-12T16:41:00Z">
        <w:r w:rsidR="004717E2" w:rsidRPr="007E502F">
          <w:rPr>
            <w:highlight w:val="yellow"/>
            <w:lang w:val="el-GR"/>
            <w:rPrChange w:id="7442" w:author="Στάθης Καπ" w:date="2023-03-13T03:27:00Z">
              <w:rPr>
                <w:lang w:val="el-GR"/>
              </w:rPr>
            </w:rPrChange>
          </w:rPr>
          <w:t>:</w:t>
        </w:r>
      </w:ins>
    </w:p>
    <w:p w14:paraId="5807611F" w14:textId="61849DDA" w:rsidR="004717E2" w:rsidRPr="007E502F" w:rsidRDefault="004717E2" w:rsidP="00CA59D6">
      <w:pPr>
        <w:ind w:firstLine="360"/>
        <w:rPr>
          <w:ins w:id="7443" w:author="Στάθης Καπ" w:date="2023-03-12T16:46:00Z"/>
          <w:highlight w:val="yellow"/>
          <w:lang w:val="el-GR"/>
          <w:rPrChange w:id="7444" w:author="Στάθης Καπ" w:date="2023-03-13T03:27:00Z">
            <w:rPr>
              <w:ins w:id="7445" w:author="Στάθης Καπ" w:date="2023-03-12T16:46:00Z"/>
              <w:lang w:val="el-GR"/>
            </w:rPr>
          </w:rPrChange>
        </w:rPr>
        <w:pPrChange w:id="7446" w:author="Στάθης Καπ" w:date="2023-03-13T04:25:00Z">
          <w:pPr/>
        </w:pPrChange>
      </w:pPr>
    </w:p>
    <w:p w14:paraId="37A897A0" w14:textId="267F35ED" w:rsidR="004717E2" w:rsidRPr="007E502F" w:rsidRDefault="00951651" w:rsidP="00580C1C">
      <w:pPr>
        <w:pStyle w:val="ListParagraph"/>
        <w:numPr>
          <w:ilvl w:val="0"/>
          <w:numId w:val="68"/>
        </w:numPr>
        <w:rPr>
          <w:ins w:id="7447" w:author="Στάθης Καπ" w:date="2023-03-12T17:12:00Z"/>
          <w:highlight w:val="yellow"/>
          <w:lang w:val="el-GR"/>
          <w:rPrChange w:id="7448" w:author="Στάθης Καπ" w:date="2023-03-13T03:27:00Z">
            <w:rPr>
              <w:ins w:id="7449" w:author="Στάθης Καπ" w:date="2023-03-12T17:12:00Z"/>
            </w:rPr>
          </w:rPrChange>
        </w:rPr>
      </w:pPr>
      <w:ins w:id="7450" w:author="Στάθης Καπ" w:date="2023-03-12T17:25:00Z">
        <w:r w:rsidRPr="007E502F">
          <w:rPr>
            <w:highlight w:val="yellow"/>
            <w:lang w:val="el-GR"/>
            <w:rPrChange w:id="7451" w:author="Στάθης Καπ" w:date="2023-03-13T03:27:00Z">
              <w:rPr>
                <w:lang w:val="el-GR"/>
              </w:rPr>
            </w:rPrChange>
          </w:rPr>
          <w:t xml:space="preserve">Το </w:t>
        </w:r>
      </w:ins>
      <m:oMath>
        <m:sSub>
          <m:sSubPr>
            <m:ctrlPr>
              <w:ins w:id="7452" w:author="Στάθης Καπ" w:date="2023-03-12T19:36:00Z">
                <w:rPr>
                  <w:rFonts w:ascii="Cambria Math" w:hAnsi="Cambria Math"/>
                  <w:i/>
                  <w:highlight w:val="yellow"/>
                  <w:lang w:val="el-GR"/>
                  <w:rPrChange w:id="7453" w:author="Στάθης Καπ" w:date="2023-03-13T03:27:00Z">
                    <w:rPr>
                      <w:rFonts w:ascii="Cambria Math" w:hAnsi="Cambria Math"/>
                      <w:i/>
                      <w:lang w:val="el-GR"/>
                    </w:rPr>
                  </w:rPrChange>
                </w:rPr>
              </w:ins>
            </m:ctrlPr>
          </m:sSubPr>
          <m:e>
            <m:r>
              <w:ins w:id="7454" w:author="Στάθης Καπ" w:date="2023-03-12T19:36:00Z">
                <w:rPr>
                  <w:rFonts w:ascii="Cambria Math" w:hAnsi="Cambria Math"/>
                  <w:highlight w:val="yellow"/>
                  <w:lang w:val="el-GR"/>
                  <w:rPrChange w:id="7455" w:author="Στάθης Καπ" w:date="2023-03-13T03:27:00Z">
                    <w:rPr>
                      <w:rFonts w:ascii="Cambria Math" w:hAnsi="Cambria Math"/>
                      <w:lang w:val="el-GR"/>
                    </w:rPr>
                  </w:rPrChange>
                </w:rPr>
                <m:t>S</m:t>
              </w:ins>
            </m:r>
          </m:e>
          <m:sub>
            <m:r>
              <w:ins w:id="7456" w:author="Στάθης Καπ" w:date="2023-03-12T19:36:00Z">
                <w:rPr>
                  <w:rFonts w:ascii="Cambria Math" w:hAnsi="Cambria Math"/>
                  <w:highlight w:val="yellow"/>
                  <w:lang w:val="el-GR"/>
                  <w:rPrChange w:id="7457" w:author="Στάθης Καπ" w:date="2023-03-13T03:27:00Z">
                    <w:rPr>
                      <w:rFonts w:ascii="Cambria Math" w:hAnsi="Cambria Math"/>
                      <w:lang w:val="el-GR"/>
                    </w:rPr>
                  </w:rPrChange>
                </w:rPr>
                <m:t>i</m:t>
              </w:ins>
            </m:r>
          </m:sub>
        </m:sSub>
      </m:oMath>
      <w:ins w:id="7458" w:author="Στάθης Καπ" w:date="2023-03-12T17:25:00Z">
        <w:r w:rsidRPr="007E502F">
          <w:rPr>
            <w:highlight w:val="yellow"/>
            <w:lang w:val="el-GR"/>
            <w:rPrChange w:id="7459" w:author="Στάθης Καπ" w:date="2023-03-13T03:27:00Z">
              <w:rPr/>
            </w:rPrChange>
          </w:rPr>
          <w:t xml:space="preserve"> </w:t>
        </w:r>
        <w:r w:rsidRPr="007E502F">
          <w:rPr>
            <w:highlight w:val="yellow"/>
            <w:lang w:val="el-GR"/>
            <w:rPrChange w:id="7460" w:author="Στάθης Καπ" w:date="2023-03-13T03:27:00Z">
              <w:rPr>
                <w:lang w:val="el-GR"/>
              </w:rPr>
            </w:rPrChange>
          </w:rPr>
          <w:t xml:space="preserve">αυξάνεται κατά </w:t>
        </w:r>
      </w:ins>
      <m:oMath>
        <m:sSub>
          <m:sSubPr>
            <m:ctrlPr>
              <w:ins w:id="7461" w:author="Στάθης Καπ" w:date="2023-03-12T19:36:00Z">
                <w:rPr>
                  <w:rFonts w:ascii="Cambria Math" w:hAnsi="Cambria Math"/>
                  <w:i/>
                  <w:highlight w:val="yellow"/>
                  <w:lang w:val="el-GR"/>
                  <w:rPrChange w:id="7462" w:author="Στάθης Καπ" w:date="2023-03-13T03:27:00Z">
                    <w:rPr>
                      <w:rFonts w:ascii="Cambria Math" w:hAnsi="Cambria Math"/>
                      <w:i/>
                      <w:lang w:val="el-GR"/>
                    </w:rPr>
                  </w:rPrChange>
                </w:rPr>
              </w:ins>
            </m:ctrlPr>
          </m:sSubPr>
          <m:e>
            <m:r>
              <w:ins w:id="7463" w:author="Στάθης Καπ" w:date="2023-03-12T19:36:00Z">
                <w:rPr>
                  <w:rFonts w:ascii="Cambria Math" w:hAnsi="Cambria Math"/>
                  <w:highlight w:val="yellow"/>
                  <w:lang w:val="el-GR"/>
                  <w:rPrChange w:id="7464" w:author="Στάθης Καπ" w:date="2023-03-13T03:27:00Z">
                    <w:rPr>
                      <w:rFonts w:ascii="Cambria Math" w:hAnsi="Cambria Math"/>
                      <w:lang w:val="el-GR"/>
                    </w:rPr>
                  </w:rPrChange>
                </w:rPr>
                <m:t>R</m:t>
              </w:ins>
            </m:r>
          </m:e>
          <m:sub>
            <m:r>
              <w:ins w:id="7465" w:author="Στάθης Καπ" w:date="2023-03-12T19:36:00Z">
                <w:rPr>
                  <w:rFonts w:ascii="Cambria Math" w:hAnsi="Cambria Math"/>
                  <w:highlight w:val="yellow"/>
                  <w:lang w:val="el-GR"/>
                  <w:rPrChange w:id="7466" w:author="Στάθης Καπ" w:date="2023-03-13T03:27:00Z">
                    <w:rPr>
                      <w:rFonts w:ascii="Cambria Math" w:hAnsi="Cambria Math"/>
                      <w:lang w:val="el-GR"/>
                    </w:rPr>
                  </w:rPrChange>
                </w:rPr>
                <m:t>i</m:t>
              </w:ins>
            </m:r>
          </m:sub>
        </m:sSub>
      </m:oMath>
    </w:p>
    <w:p w14:paraId="1C6D7CAC" w14:textId="458A0834" w:rsidR="00580C1C" w:rsidRPr="007E502F" w:rsidRDefault="00951651">
      <w:pPr>
        <w:pStyle w:val="ListParagraph"/>
        <w:numPr>
          <w:ilvl w:val="0"/>
          <w:numId w:val="68"/>
        </w:numPr>
        <w:rPr>
          <w:ins w:id="7467" w:author="Στάθης Καπ" w:date="2023-03-12T16:46:00Z"/>
          <w:highlight w:val="yellow"/>
          <w:lang w:val="el-GR"/>
          <w:rPrChange w:id="7468" w:author="Στάθης Καπ" w:date="2023-03-13T03:27:00Z">
            <w:rPr>
              <w:ins w:id="7469" w:author="Στάθης Καπ" w:date="2023-03-12T16:46:00Z"/>
              <w:lang w:val="el-GR"/>
            </w:rPr>
          </w:rPrChange>
        </w:rPr>
        <w:pPrChange w:id="7470" w:author="Στάθης Καπ" w:date="2023-03-12T17:12:00Z">
          <w:pPr/>
        </w:pPrChange>
      </w:pPr>
      <w:ins w:id="7471" w:author="Στάθης Καπ" w:date="2023-03-12T17:25:00Z">
        <w:r w:rsidRPr="007E502F">
          <w:rPr>
            <w:highlight w:val="yellow"/>
            <w:lang w:val="el-GR"/>
            <w:rPrChange w:id="7472" w:author="Στάθης Καπ" w:date="2023-03-13T03:27:00Z">
              <w:rPr>
                <w:lang w:val="el-GR"/>
              </w:rPr>
            </w:rPrChange>
          </w:rPr>
          <w:t xml:space="preserve">Το </w:t>
        </w:r>
      </w:ins>
      <m:oMath>
        <m:sSub>
          <m:sSubPr>
            <m:ctrlPr>
              <w:ins w:id="7473" w:author="Στάθης Καπ" w:date="2023-03-12T19:36:00Z">
                <w:rPr>
                  <w:rFonts w:ascii="Cambria Math" w:hAnsi="Cambria Math"/>
                  <w:i/>
                  <w:highlight w:val="yellow"/>
                  <w:lang w:val="el-GR"/>
                  <w:rPrChange w:id="7474" w:author="Στάθης Καπ" w:date="2023-03-13T03:27:00Z">
                    <w:rPr>
                      <w:rFonts w:ascii="Cambria Math" w:hAnsi="Cambria Math"/>
                      <w:i/>
                      <w:lang w:val="el-GR"/>
                    </w:rPr>
                  </w:rPrChange>
                </w:rPr>
              </w:ins>
            </m:ctrlPr>
          </m:sSubPr>
          <m:e>
            <m:r>
              <w:ins w:id="7475" w:author="Στάθης Καπ" w:date="2023-03-12T19:36:00Z">
                <w:rPr>
                  <w:rFonts w:ascii="Cambria Math" w:hAnsi="Cambria Math"/>
                  <w:highlight w:val="yellow"/>
                  <w:lang w:val="el-GR"/>
                  <w:rPrChange w:id="7476" w:author="Στάθης Καπ" w:date="2023-03-13T03:27:00Z">
                    <w:rPr>
                      <w:rFonts w:ascii="Cambria Math" w:hAnsi="Cambria Math"/>
                      <w:lang w:val="el-GR"/>
                    </w:rPr>
                  </w:rPrChange>
                </w:rPr>
                <m:t>R</m:t>
              </w:ins>
            </m:r>
          </m:e>
          <m:sub>
            <m:r>
              <w:ins w:id="7477" w:author="Στάθης Καπ" w:date="2023-03-12T19:36:00Z">
                <w:rPr>
                  <w:rFonts w:ascii="Cambria Math" w:hAnsi="Cambria Math"/>
                  <w:highlight w:val="yellow"/>
                  <w:lang w:val="el-GR"/>
                  <w:rPrChange w:id="7478" w:author="Στάθης Καπ" w:date="2023-03-13T03:27:00Z">
                    <w:rPr>
                      <w:rFonts w:ascii="Cambria Math" w:hAnsi="Cambria Math"/>
                      <w:lang w:val="el-GR"/>
                    </w:rPr>
                  </w:rPrChange>
                </w:rPr>
                <m:t>i</m:t>
              </w:ins>
            </m:r>
          </m:sub>
        </m:sSub>
      </m:oMath>
      <w:ins w:id="7479" w:author="Στάθης Καπ" w:date="2023-03-12T17:25:00Z">
        <w:r w:rsidRPr="007E502F">
          <w:rPr>
            <w:highlight w:val="yellow"/>
            <w:lang w:val="el-GR"/>
            <w:rPrChange w:id="7480" w:author="Στάθης Καπ" w:date="2023-03-13T03:27:00Z">
              <w:rPr/>
            </w:rPrChange>
          </w:rPr>
          <w:t xml:space="preserve"> </w:t>
        </w:r>
        <w:r w:rsidRPr="007E502F">
          <w:rPr>
            <w:highlight w:val="yellow"/>
            <w:lang w:val="el-GR"/>
            <w:rPrChange w:id="7481" w:author="Στάθης Καπ" w:date="2023-03-13T03:27:00Z">
              <w:rPr>
                <w:lang w:val="el-GR"/>
              </w:rPr>
            </w:rPrChange>
          </w:rPr>
          <w:t xml:space="preserve">αυξάνεται κατά </w:t>
        </w:r>
      </w:ins>
      <w:ins w:id="7482" w:author="Στάθης Καπ" w:date="2023-03-12T17:26:00Z">
        <w:r w:rsidRPr="007E502F">
          <w:rPr>
            <w:highlight w:val="yellow"/>
            <w:lang w:val="el-GR"/>
            <w:rPrChange w:id="7483" w:author="Στάθης Καπ" w:date="2023-03-13T03:27:00Z">
              <w:rPr/>
            </w:rPrChange>
          </w:rPr>
          <w:t>1</w:t>
        </w:r>
      </w:ins>
    </w:p>
    <w:p w14:paraId="37EBE7C1" w14:textId="48695346" w:rsidR="004717E2" w:rsidRPr="007E502F" w:rsidRDefault="00951651">
      <w:pPr>
        <w:rPr>
          <w:ins w:id="7484" w:author="Στάθης Καπ" w:date="2023-03-12T16:41:00Z"/>
          <w:highlight w:val="yellow"/>
          <w:lang w:val="el-GR"/>
          <w:rPrChange w:id="7485" w:author="Στάθης Καπ" w:date="2023-03-13T03:27:00Z">
            <w:rPr>
              <w:ins w:id="7486" w:author="Στάθης Καπ" w:date="2023-03-12T16:41:00Z"/>
              <w:lang w:val="el-GR"/>
            </w:rPr>
          </w:rPrChange>
        </w:rPr>
      </w:pPr>
      <w:ins w:id="7487" w:author="Στάθης Καπ" w:date="2023-03-12T17:26:00Z">
        <w:r w:rsidRPr="007E502F">
          <w:rPr>
            <w:highlight w:val="yellow"/>
            <w:lang w:val="el-GR"/>
            <w:rPrChange w:id="7488" w:author="Στάθης Καπ" w:date="2023-03-13T03:27:00Z">
              <w:rPr>
                <w:lang w:val="el-GR"/>
              </w:rPr>
            </w:rPrChange>
          </w:rPr>
          <w:t xml:space="preserve">Επίσης, οι παράμετροι </w:t>
        </w:r>
      </w:ins>
      <m:oMath>
        <m:sSub>
          <m:sSubPr>
            <m:ctrlPr>
              <w:ins w:id="7489" w:author="Στάθης Καπ" w:date="2023-03-12T19:37:00Z">
                <w:rPr>
                  <w:rFonts w:ascii="Cambria Math" w:hAnsi="Cambria Math"/>
                  <w:i/>
                  <w:highlight w:val="yellow"/>
                  <w:lang w:val="el-GR"/>
                  <w:rPrChange w:id="7490" w:author="Στάθης Καπ" w:date="2023-03-13T03:27:00Z">
                    <w:rPr>
                      <w:rFonts w:ascii="Cambria Math" w:hAnsi="Cambria Math"/>
                      <w:i/>
                      <w:lang w:val="el-GR"/>
                    </w:rPr>
                  </w:rPrChange>
                </w:rPr>
              </w:ins>
            </m:ctrlPr>
          </m:sSubPr>
          <m:e>
            <m:r>
              <w:ins w:id="7491" w:author="Στάθης Καπ" w:date="2023-03-12T19:37:00Z">
                <w:rPr>
                  <w:rFonts w:ascii="Cambria Math" w:hAnsi="Cambria Math"/>
                  <w:highlight w:val="yellow"/>
                  <w:lang w:val="el-GR"/>
                  <w:rPrChange w:id="7492" w:author="Στάθης Καπ" w:date="2023-03-13T03:27:00Z">
                    <w:rPr>
                      <w:rFonts w:ascii="Cambria Math" w:hAnsi="Cambria Math"/>
                      <w:lang w:val="el-GR"/>
                    </w:rPr>
                  </w:rPrChange>
                </w:rPr>
                <m:t>S</m:t>
              </w:ins>
            </m:r>
          </m:e>
          <m:sub>
            <m:r>
              <w:ins w:id="7493" w:author="Στάθης Καπ" w:date="2023-03-12T19:37:00Z">
                <w:rPr>
                  <w:rFonts w:ascii="Cambria Math" w:hAnsi="Cambria Math"/>
                  <w:highlight w:val="yellow"/>
                  <w:lang w:val="el-GR"/>
                  <w:rPrChange w:id="7494" w:author="Στάθης Καπ" w:date="2023-03-13T03:27:00Z">
                    <w:rPr>
                      <w:rFonts w:ascii="Cambria Math" w:hAnsi="Cambria Math"/>
                      <w:lang w:val="el-GR"/>
                    </w:rPr>
                  </w:rPrChange>
                </w:rPr>
                <m:t>i</m:t>
              </w:ins>
            </m:r>
          </m:sub>
        </m:sSub>
      </m:oMath>
      <w:ins w:id="7495" w:author="Στάθης Καπ" w:date="2023-03-12T17:26:00Z">
        <w:r w:rsidRPr="007E502F">
          <w:rPr>
            <w:highlight w:val="yellow"/>
            <w:lang w:val="el-GR"/>
            <w:rPrChange w:id="7496" w:author="Στάθης Καπ" w:date="2023-03-13T03:27:00Z">
              <w:rPr/>
            </w:rPrChange>
          </w:rPr>
          <w:t xml:space="preserve"> </w:t>
        </w:r>
        <w:r w:rsidRPr="007E502F">
          <w:rPr>
            <w:highlight w:val="yellow"/>
            <w:lang w:val="el-GR"/>
            <w:rPrChange w:id="7497" w:author="Στάθης Καπ" w:date="2023-03-13T03:27:00Z">
              <w:rPr>
                <w:lang w:val="el-GR"/>
              </w:rPr>
            </w:rPrChange>
          </w:rPr>
          <w:t xml:space="preserve">και </w:t>
        </w:r>
      </w:ins>
      <m:oMath>
        <m:sSub>
          <m:sSubPr>
            <m:ctrlPr>
              <w:ins w:id="7498" w:author="Στάθης Καπ" w:date="2023-03-12T19:37:00Z">
                <w:rPr>
                  <w:rFonts w:ascii="Cambria Math" w:hAnsi="Cambria Math"/>
                  <w:i/>
                  <w:highlight w:val="yellow"/>
                  <w:lang w:val="el-GR"/>
                  <w:rPrChange w:id="7499" w:author="Στάθης Καπ" w:date="2023-03-13T03:27:00Z">
                    <w:rPr>
                      <w:rFonts w:ascii="Cambria Math" w:hAnsi="Cambria Math"/>
                      <w:i/>
                      <w:lang w:val="el-GR"/>
                    </w:rPr>
                  </w:rPrChange>
                </w:rPr>
              </w:ins>
            </m:ctrlPr>
          </m:sSubPr>
          <m:e>
            <m:r>
              <w:ins w:id="7500" w:author="Στάθης Καπ" w:date="2023-03-12T19:37:00Z">
                <w:rPr>
                  <w:rFonts w:ascii="Cambria Math" w:hAnsi="Cambria Math"/>
                  <w:highlight w:val="yellow"/>
                  <w:lang w:val="el-GR"/>
                  <w:rPrChange w:id="7501" w:author="Στάθης Καπ" w:date="2023-03-13T03:27:00Z">
                    <w:rPr>
                      <w:rFonts w:ascii="Cambria Math" w:hAnsi="Cambria Math"/>
                      <w:lang w:val="el-GR"/>
                    </w:rPr>
                  </w:rPrChange>
                </w:rPr>
                <m:t>R</m:t>
              </w:ins>
            </m:r>
          </m:e>
          <m:sub>
            <m:r>
              <w:ins w:id="7502" w:author="Στάθης Καπ" w:date="2023-03-12T19:37:00Z">
                <w:rPr>
                  <w:rFonts w:ascii="Cambria Math" w:hAnsi="Cambria Math"/>
                  <w:highlight w:val="yellow"/>
                  <w:lang w:val="el-GR"/>
                  <w:rPrChange w:id="7503" w:author="Στάθης Καπ" w:date="2023-03-13T03:27:00Z">
                    <w:rPr>
                      <w:rFonts w:ascii="Cambria Math" w:hAnsi="Cambria Math"/>
                      <w:lang w:val="el-GR"/>
                    </w:rPr>
                  </w:rPrChange>
                </w:rPr>
                <m:t>i</m:t>
              </w:ins>
            </m:r>
          </m:sub>
        </m:sSub>
      </m:oMath>
      <w:ins w:id="7504" w:author="Στάθης Καπ" w:date="2023-03-12T17:26:00Z">
        <w:r w:rsidRPr="007E502F">
          <w:rPr>
            <w:highlight w:val="yellow"/>
            <w:lang w:val="el-GR"/>
            <w:rPrChange w:id="7505" w:author="Στάθης Καπ" w:date="2023-03-13T03:27:00Z">
              <w:rPr/>
            </w:rPrChange>
          </w:rPr>
          <w:t xml:space="preserve"> </w:t>
        </w:r>
        <w:r w:rsidRPr="007E502F">
          <w:rPr>
            <w:highlight w:val="yellow"/>
            <w:lang w:val="el-GR"/>
            <w:rPrChange w:id="7506" w:author="Στάθης Καπ" w:date="2023-03-13T03:27:00Z">
              <w:rPr>
                <w:lang w:val="el-GR"/>
              </w:rPr>
            </w:rPrChange>
          </w:rPr>
          <w:t>επαναφέρονται στις αρχικές τους τιμές στις εξής περιπτώσεις:</w:t>
        </w:r>
      </w:ins>
    </w:p>
    <w:p w14:paraId="3B798B24" w14:textId="686884CB" w:rsidR="004717E2" w:rsidRPr="007E502F" w:rsidRDefault="004717E2" w:rsidP="004717E2">
      <w:pPr>
        <w:pStyle w:val="ListParagraph"/>
        <w:numPr>
          <w:ilvl w:val="0"/>
          <w:numId w:val="67"/>
        </w:numPr>
        <w:rPr>
          <w:ins w:id="7507" w:author="Στάθης Καπ" w:date="2023-03-12T16:42:00Z"/>
          <w:highlight w:val="yellow"/>
          <w:lang w:val="el-GR"/>
          <w:rPrChange w:id="7508" w:author="Στάθης Καπ" w:date="2023-03-13T03:27:00Z">
            <w:rPr>
              <w:ins w:id="7509" w:author="Στάθης Καπ" w:date="2023-03-12T16:42:00Z"/>
            </w:rPr>
          </w:rPrChange>
        </w:rPr>
      </w:pPr>
      <w:ins w:id="7510" w:author="Στάθης Καπ" w:date="2023-03-12T16:41:00Z">
        <w:r w:rsidRPr="007E502F">
          <w:rPr>
            <w:highlight w:val="yellow"/>
            <w:lang w:val="el-GR"/>
            <w:rPrChange w:id="7511" w:author="Στάθης Καπ" w:date="2023-03-13T03:27:00Z">
              <w:rPr>
                <w:lang w:val="el-GR"/>
              </w:rPr>
            </w:rPrChange>
          </w:rPr>
          <w:t>Εά</w:t>
        </w:r>
      </w:ins>
      <w:ins w:id="7512" w:author="Στάθης Καπ" w:date="2023-03-12T16:42:00Z">
        <w:r w:rsidRPr="007E502F">
          <w:rPr>
            <w:highlight w:val="yellow"/>
            <w:lang w:val="el-GR"/>
            <w:rPrChange w:id="7513" w:author="Στάθης Καπ" w:date="2023-03-13T03:27:00Z">
              <w:rPr>
                <w:lang w:val="el-GR"/>
              </w:rPr>
            </w:rPrChange>
          </w:rPr>
          <w:t xml:space="preserve">ν </w:t>
        </w:r>
      </w:ins>
      <m:oMath>
        <m:sSub>
          <m:sSubPr>
            <m:ctrlPr>
              <w:ins w:id="7514" w:author="Στάθης Καπ" w:date="2023-03-12T18:06:00Z">
                <w:rPr>
                  <w:rFonts w:ascii="Cambria Math" w:hAnsi="Cambria Math"/>
                  <w:i/>
                  <w:highlight w:val="yellow"/>
                  <w:rPrChange w:id="7515" w:author="Στάθης Καπ" w:date="2023-03-13T03:27:00Z">
                    <w:rPr>
                      <w:rFonts w:ascii="Cambria Math" w:hAnsi="Cambria Math"/>
                      <w:i/>
                    </w:rPr>
                  </w:rPrChange>
                </w:rPr>
              </w:ins>
            </m:ctrlPr>
          </m:sSubPr>
          <m:e>
            <m:r>
              <w:ins w:id="7516" w:author="Στάθης Καπ" w:date="2023-03-12T16:42:00Z">
                <w:rPr>
                  <w:rFonts w:ascii="Cambria Math" w:hAnsi="Cambria Math"/>
                  <w:highlight w:val="yellow"/>
                  <w:lang w:val="el-GR"/>
                  <w:rPrChange w:id="7517" w:author="Στάθης Καπ" w:date="2023-03-13T03:27:00Z">
                    <w:rPr>
                      <w:rFonts w:ascii="Cambria Math" w:hAnsi="Cambria Math"/>
                      <w:lang w:val="el-GR"/>
                    </w:rPr>
                  </w:rPrChange>
                </w:rPr>
                <m:t>S</m:t>
              </w:ins>
            </m:r>
            <m:ctrlPr>
              <w:ins w:id="7518" w:author="Στάθης Καπ" w:date="2023-03-12T18:06:00Z">
                <w:rPr>
                  <w:rFonts w:ascii="Cambria Math" w:hAnsi="Cambria Math"/>
                  <w:i/>
                  <w:highlight w:val="yellow"/>
                  <w:lang w:val="el-GR"/>
                  <w:rPrChange w:id="7519" w:author="Στάθης Καπ" w:date="2023-03-13T03:27:00Z">
                    <w:rPr>
                      <w:rFonts w:ascii="Cambria Math" w:hAnsi="Cambria Math"/>
                      <w:i/>
                      <w:lang w:val="el-GR"/>
                    </w:rPr>
                  </w:rPrChange>
                </w:rPr>
              </w:ins>
            </m:ctrlPr>
          </m:e>
          <m:sub>
            <m:r>
              <w:ins w:id="7520" w:author="Στάθης Καπ" w:date="2023-03-12T18:06:00Z">
                <w:rPr>
                  <w:rFonts w:ascii="Cambria Math" w:hAnsi="Cambria Math"/>
                  <w:highlight w:val="yellow"/>
                  <w:rPrChange w:id="7521" w:author="Στάθης Καπ" w:date="2023-03-13T03:27:00Z">
                    <w:rPr>
                      <w:rFonts w:ascii="Cambria Math" w:hAnsi="Cambria Math"/>
                    </w:rPr>
                  </w:rPrChange>
                </w:rPr>
                <m:t>i</m:t>
              </w:ins>
            </m:r>
          </m:sub>
        </m:sSub>
        <m:r>
          <w:ins w:id="7522" w:author="Στάθης Καπ" w:date="2023-03-12T16:42:00Z">
            <w:rPr>
              <w:rFonts w:ascii="Cambria Math" w:hAnsi="Cambria Math"/>
              <w:highlight w:val="yellow"/>
              <w:lang w:val="el-GR"/>
              <w:rPrChange w:id="7523" w:author="Στάθης Καπ" w:date="2023-03-13T03:27:00Z">
                <w:rPr>
                  <w:rFonts w:ascii="Cambria Math" w:hAnsi="Cambria Math"/>
                  <w:lang w:val="el-GR"/>
                </w:rPr>
              </w:rPrChange>
            </w:rPr>
            <m:t xml:space="preserve"> ≥</m:t>
          </w:ins>
        </m:r>
        <m:r>
          <w:ins w:id="7524" w:author="Στάθης Καπ" w:date="2023-03-12T18:31:00Z">
            <w:rPr>
              <w:rFonts w:ascii="Cambria Math" w:hAnsi="Cambria Math"/>
              <w:highlight w:val="yellow"/>
              <w:lang w:val="el-GR"/>
              <w:rPrChange w:id="7525" w:author="Στάθης Καπ" w:date="2023-03-13T03:27:00Z">
                <w:rPr>
                  <w:rFonts w:ascii="Cambria Math" w:hAnsi="Cambria Math"/>
                  <w:lang w:val="el-GR"/>
                </w:rPr>
              </w:rPrChange>
            </w:rPr>
            <m:t>minWalkSiz</m:t>
          </w:ins>
        </m:r>
        <m:sSub>
          <m:sSubPr>
            <m:ctrlPr>
              <w:ins w:id="7526" w:author="Στάθης Καπ" w:date="2023-03-12T19:37:00Z">
                <w:rPr>
                  <w:rFonts w:ascii="Cambria Math" w:hAnsi="Cambria Math"/>
                  <w:i/>
                  <w:highlight w:val="yellow"/>
                  <w:lang w:val="el-GR"/>
                  <w:rPrChange w:id="7527" w:author="Στάθης Καπ" w:date="2023-03-13T03:27:00Z">
                    <w:rPr>
                      <w:rFonts w:ascii="Cambria Math" w:hAnsi="Cambria Math"/>
                      <w:i/>
                      <w:lang w:val="el-GR"/>
                    </w:rPr>
                  </w:rPrChange>
                </w:rPr>
              </w:ins>
            </m:ctrlPr>
          </m:sSubPr>
          <m:e>
            <m:r>
              <w:ins w:id="7528" w:author="Στάθης Καπ" w:date="2023-03-12T18:31:00Z">
                <w:rPr>
                  <w:rFonts w:ascii="Cambria Math" w:hAnsi="Cambria Math"/>
                  <w:highlight w:val="yellow"/>
                  <w:lang w:val="el-GR"/>
                  <w:rPrChange w:id="7529" w:author="Στάθης Καπ" w:date="2023-03-13T03:27:00Z">
                    <w:rPr>
                      <w:rFonts w:ascii="Cambria Math" w:hAnsi="Cambria Math"/>
                      <w:lang w:val="el-GR"/>
                    </w:rPr>
                  </w:rPrChange>
                </w:rPr>
                <m:t>e</m:t>
              </w:ins>
            </m:r>
          </m:e>
          <m:sub>
            <m:r>
              <w:ins w:id="7530" w:author="Στάθης Καπ" w:date="2023-03-12T19:37:00Z">
                <w:rPr>
                  <w:rFonts w:ascii="Cambria Math" w:hAnsi="Cambria Math"/>
                  <w:highlight w:val="yellow"/>
                  <w:lang w:val="el-GR"/>
                  <w:rPrChange w:id="7531" w:author="Στάθης Καπ" w:date="2023-03-13T03:27:00Z">
                    <w:rPr>
                      <w:rFonts w:ascii="Cambria Math" w:hAnsi="Cambria Math"/>
                      <w:lang w:val="el-GR"/>
                    </w:rPr>
                  </w:rPrChange>
                </w:rPr>
                <m:t>i</m:t>
              </w:ins>
            </m:r>
          </m:sub>
        </m:sSub>
        <m:r>
          <w:ins w:id="7532" w:author="Στάθης Καπ" w:date="2023-03-12T18:31:00Z">
            <w:rPr>
              <w:rFonts w:ascii="Cambria Math" w:hAnsi="Cambria Math"/>
              <w:highlight w:val="yellow"/>
              <w:lang w:val="el-GR"/>
              <w:rPrChange w:id="7533" w:author="Στάθης Καπ" w:date="2023-03-13T03:27:00Z">
                <w:rPr>
                  <w:rFonts w:ascii="Cambria Math" w:hAnsi="Cambria Math"/>
                  <w:lang w:val="el-GR"/>
                </w:rPr>
              </w:rPrChange>
            </w:rPr>
            <m:t xml:space="preserve"> </m:t>
          </w:ins>
        </m:r>
      </m:oMath>
      <w:ins w:id="7534" w:author="Στάθης Καπ" w:date="2023-03-12T16:42:00Z">
        <w:r w:rsidRPr="007E502F">
          <w:rPr>
            <w:rFonts w:eastAsiaTheme="minorEastAsia"/>
            <w:highlight w:val="yellow"/>
            <w:lang w:val="el-GR"/>
            <w:rPrChange w:id="7535" w:author="Στάθης Καπ" w:date="2023-03-13T03:27:00Z">
              <w:rPr>
                <w:rFonts w:eastAsiaTheme="minorEastAsia"/>
                <w:lang w:val="el-GR"/>
              </w:rPr>
            </w:rPrChange>
          </w:rPr>
          <w:t xml:space="preserve">τότε </w:t>
        </w:r>
      </w:ins>
      <m:oMath>
        <m:sSub>
          <m:sSubPr>
            <m:ctrlPr>
              <w:ins w:id="7536" w:author="Στάθης Καπ" w:date="2023-03-12T18:06:00Z">
                <w:rPr>
                  <w:rFonts w:ascii="Cambria Math" w:eastAsiaTheme="minorEastAsia" w:hAnsi="Cambria Math"/>
                  <w:i/>
                  <w:highlight w:val="yellow"/>
                  <w:lang w:val="el-GR"/>
                  <w:rPrChange w:id="7537" w:author="Στάθης Καπ" w:date="2023-03-13T03:27:00Z">
                    <w:rPr>
                      <w:rFonts w:ascii="Cambria Math" w:eastAsiaTheme="minorEastAsia" w:hAnsi="Cambria Math"/>
                      <w:i/>
                      <w:lang w:val="el-GR"/>
                    </w:rPr>
                  </w:rPrChange>
                </w:rPr>
              </w:ins>
            </m:ctrlPr>
          </m:sSubPr>
          <m:e>
            <m:r>
              <w:ins w:id="7538" w:author="Στάθης Καπ" w:date="2023-03-12T16:43:00Z">
                <w:rPr>
                  <w:rFonts w:ascii="Cambria Math" w:eastAsiaTheme="minorEastAsia" w:hAnsi="Cambria Math"/>
                  <w:highlight w:val="yellow"/>
                  <w:lang w:val="el-GR"/>
                  <w:rPrChange w:id="7539" w:author="Στάθης Καπ" w:date="2023-03-13T03:27:00Z">
                    <w:rPr>
                      <w:rFonts w:ascii="Cambria Math" w:eastAsiaTheme="minorEastAsia" w:hAnsi="Cambria Math"/>
                      <w:lang w:val="el-GR"/>
                    </w:rPr>
                  </w:rPrChange>
                </w:rPr>
                <m:t>S</m:t>
              </w:ins>
            </m:r>
          </m:e>
          <m:sub>
            <m:r>
              <w:ins w:id="7540" w:author="Στάθης Καπ" w:date="2023-03-12T18:06:00Z">
                <w:rPr>
                  <w:rFonts w:ascii="Cambria Math" w:eastAsiaTheme="minorEastAsia" w:hAnsi="Cambria Math"/>
                  <w:highlight w:val="yellow"/>
                  <w:lang w:val="el-GR"/>
                  <w:rPrChange w:id="7541" w:author="Στάθης Καπ" w:date="2023-03-13T03:27:00Z">
                    <w:rPr>
                      <w:rFonts w:ascii="Cambria Math" w:eastAsiaTheme="minorEastAsia" w:hAnsi="Cambria Math"/>
                      <w:lang w:val="el-GR"/>
                    </w:rPr>
                  </w:rPrChange>
                </w:rPr>
                <m:t>i</m:t>
              </w:ins>
            </m:r>
          </m:sub>
        </m:sSub>
        <m:r>
          <w:ins w:id="7542" w:author="Στάθης Καπ" w:date="2023-03-12T16:43:00Z">
            <w:rPr>
              <w:rFonts w:ascii="Cambria Math" w:eastAsiaTheme="minorEastAsia" w:hAnsi="Cambria Math"/>
              <w:highlight w:val="yellow"/>
              <w:lang w:val="el-GR"/>
              <w:rPrChange w:id="7543" w:author="Στάθης Καπ" w:date="2023-03-13T03:27:00Z">
                <w:rPr>
                  <w:rFonts w:ascii="Cambria Math" w:eastAsiaTheme="minorEastAsia" w:hAnsi="Cambria Math"/>
                  <w:lang w:val="el-GR"/>
                </w:rPr>
              </w:rPrChange>
            </w:rPr>
            <m:t>=1</m:t>
          </w:ins>
        </m:r>
      </m:oMath>
    </w:p>
    <w:p w14:paraId="5DF1C9DF" w14:textId="1C1C7B4B" w:rsidR="00F74684" w:rsidRPr="007E502F" w:rsidRDefault="004717E2">
      <w:pPr>
        <w:pStyle w:val="ListParagraph"/>
        <w:numPr>
          <w:ilvl w:val="0"/>
          <w:numId w:val="67"/>
        </w:numPr>
        <w:rPr>
          <w:highlight w:val="yellow"/>
          <w:lang w:val="el-GR"/>
          <w:rPrChange w:id="7544" w:author="Στάθης Καπ" w:date="2023-03-13T03:27:00Z">
            <w:rPr>
              <w:lang w:val="el-GR"/>
            </w:rPr>
          </w:rPrChange>
        </w:rPr>
        <w:pPrChange w:id="7545" w:author="Στάθης Καπ" w:date="2023-03-12T16:45:00Z">
          <w:pPr/>
        </w:pPrChange>
      </w:pPr>
      <w:ins w:id="7546" w:author="Στάθης Καπ" w:date="2023-03-12T16:44:00Z">
        <w:r w:rsidRPr="007E502F">
          <w:rPr>
            <w:highlight w:val="yellow"/>
            <w:lang w:val="el-GR"/>
            <w:rPrChange w:id="7547" w:author="Στάθης Καπ" w:date="2023-03-13T03:27:00Z">
              <w:rPr>
                <w:lang w:val="el-GR"/>
              </w:rPr>
            </w:rPrChange>
          </w:rPr>
          <w:t xml:space="preserve">Εάν </w:t>
        </w:r>
      </w:ins>
      <m:oMath>
        <m:sSub>
          <m:sSubPr>
            <m:ctrlPr>
              <w:ins w:id="7548" w:author="Στάθης Καπ" w:date="2023-03-12T18:06:00Z">
                <w:rPr>
                  <w:rFonts w:ascii="Cambria Math" w:hAnsi="Cambria Math"/>
                  <w:i/>
                  <w:highlight w:val="yellow"/>
                  <w:lang w:val="el-GR"/>
                  <w:rPrChange w:id="7549" w:author="Στάθης Καπ" w:date="2023-03-13T03:27:00Z">
                    <w:rPr>
                      <w:rFonts w:ascii="Cambria Math" w:hAnsi="Cambria Math"/>
                      <w:i/>
                      <w:lang w:val="el-GR"/>
                    </w:rPr>
                  </w:rPrChange>
                </w:rPr>
              </w:ins>
            </m:ctrlPr>
          </m:sSubPr>
          <m:e>
            <m:r>
              <w:ins w:id="7550" w:author="Στάθης Καπ" w:date="2023-03-12T16:45:00Z">
                <w:rPr>
                  <w:rFonts w:ascii="Cambria Math" w:hAnsi="Cambria Math"/>
                  <w:highlight w:val="yellow"/>
                  <w:lang w:val="el-GR"/>
                  <w:rPrChange w:id="7551" w:author="Στάθης Καπ" w:date="2023-03-13T03:27:00Z">
                    <w:rPr>
                      <w:rFonts w:ascii="Cambria Math" w:hAnsi="Cambria Math"/>
                      <w:lang w:val="el-GR"/>
                    </w:rPr>
                  </w:rPrChange>
                </w:rPr>
                <m:t>R</m:t>
              </w:ins>
            </m:r>
          </m:e>
          <m:sub>
            <m:r>
              <w:ins w:id="7552" w:author="Στάθης Καπ" w:date="2023-03-12T18:06:00Z">
                <w:rPr>
                  <w:rFonts w:ascii="Cambria Math" w:hAnsi="Cambria Math"/>
                  <w:highlight w:val="yellow"/>
                  <w:lang w:val="el-GR"/>
                  <w:rPrChange w:id="7553" w:author="Στάθης Καπ" w:date="2023-03-13T03:27:00Z">
                    <w:rPr>
                      <w:rFonts w:ascii="Cambria Math" w:hAnsi="Cambria Math"/>
                      <w:lang w:val="el-GR"/>
                    </w:rPr>
                  </w:rPrChange>
                </w:rPr>
                <m:t>i</m:t>
              </w:ins>
            </m:r>
          </m:sub>
        </m:sSub>
        <m:r>
          <w:ins w:id="7554" w:author="Στάθης Καπ" w:date="2023-03-12T16:45:00Z">
            <w:rPr>
              <w:rFonts w:ascii="Cambria Math" w:hAnsi="Cambria Math"/>
              <w:highlight w:val="yellow"/>
              <w:lang w:val="el-GR"/>
              <w:rPrChange w:id="7555" w:author="Στάθης Καπ" w:date="2023-03-13T03:27:00Z">
                <w:rPr>
                  <w:rFonts w:ascii="Cambria Math" w:hAnsi="Cambria Math"/>
                  <w:lang w:val="el-GR"/>
                </w:rPr>
              </w:rPrChange>
            </w:rPr>
            <m:t>=</m:t>
          </w:ins>
        </m:r>
        <m:r>
          <m:rPr>
            <m:sty m:val="p"/>
          </m:rPr>
          <w:rPr>
            <w:rFonts w:ascii="Cambria Math" w:hAnsi="Cambria Math"/>
            <w:highlight w:val="yellow"/>
            <w:lang w:val="el-GR"/>
            <w:rPrChange w:id="7556" w:author="Στάθης Καπ" w:date="2023-03-13T03:27:00Z">
              <w:rPr>
                <w:rFonts w:ascii="Cambria Math" w:hAnsi="Cambria Math"/>
                <w:lang w:val="el-GR"/>
              </w:rPr>
            </w:rPrChange>
          </w:rPr>
          <m:t>max</m:t>
        </m:r>
        <m:r>
          <w:ins w:id="7557" w:author="Στάθης Καπ" w:date="2023-03-12T16:45:00Z">
            <w:rPr>
              <w:rFonts w:ascii="Cambria Math" w:hAnsi="Cambria Math"/>
              <w:highlight w:val="yellow"/>
              <w:lang w:val="el-GR"/>
              <w:rPrChange w:id="7558" w:author="Στάθης Καπ" w:date="2023-03-13T03:27:00Z">
                <w:rPr>
                  <w:rFonts w:ascii="Cambria Math" w:hAnsi="Cambria Math"/>
                  <w:lang w:val="el-GR"/>
                </w:rPr>
              </w:rPrChange>
            </w:rPr>
            <m:t>ToRemov</m:t>
          </w:ins>
        </m:r>
        <m:sSub>
          <m:sSubPr>
            <m:ctrlPr>
              <w:ins w:id="7559" w:author="Στάθης Καπ" w:date="2023-03-12T18:06:00Z">
                <w:rPr>
                  <w:rFonts w:ascii="Cambria Math" w:hAnsi="Cambria Math"/>
                  <w:i/>
                  <w:highlight w:val="yellow"/>
                  <w:lang w:val="el-GR"/>
                  <w:rPrChange w:id="7560" w:author="Στάθης Καπ" w:date="2023-03-13T03:27:00Z">
                    <w:rPr>
                      <w:rFonts w:ascii="Cambria Math" w:hAnsi="Cambria Math"/>
                      <w:i/>
                      <w:lang w:val="el-GR"/>
                    </w:rPr>
                  </w:rPrChange>
                </w:rPr>
              </w:ins>
            </m:ctrlPr>
          </m:sSubPr>
          <m:e>
            <m:r>
              <w:ins w:id="7561" w:author="Στάθης Καπ" w:date="2023-03-12T16:45:00Z">
                <w:rPr>
                  <w:rFonts w:ascii="Cambria Math" w:hAnsi="Cambria Math"/>
                  <w:highlight w:val="yellow"/>
                  <w:lang w:val="el-GR"/>
                  <w:rPrChange w:id="7562" w:author="Στάθης Καπ" w:date="2023-03-13T03:27:00Z">
                    <w:rPr>
                      <w:rFonts w:ascii="Cambria Math" w:hAnsi="Cambria Math"/>
                      <w:lang w:val="el-GR"/>
                    </w:rPr>
                  </w:rPrChange>
                </w:rPr>
                <m:t>e</m:t>
              </w:ins>
            </m:r>
          </m:e>
          <m:sub>
            <m:r>
              <w:ins w:id="7563" w:author="Στάθης Καπ" w:date="2023-03-12T18:06:00Z">
                <w:rPr>
                  <w:rFonts w:ascii="Cambria Math" w:hAnsi="Cambria Math"/>
                  <w:highlight w:val="yellow"/>
                  <w:lang w:val="el-GR"/>
                  <w:rPrChange w:id="7564" w:author="Στάθης Καπ" w:date="2023-03-13T03:27:00Z">
                    <w:rPr>
                      <w:rFonts w:ascii="Cambria Math" w:hAnsi="Cambria Math"/>
                      <w:lang w:val="el-GR"/>
                    </w:rPr>
                  </w:rPrChange>
                </w:rPr>
                <m:t>i</m:t>
              </w:ins>
            </m:r>
          </m:sub>
        </m:sSub>
        <m:r>
          <w:del w:id="7565" w:author="Στάθης Καπ" w:date="2023-03-12T16:45:00Z">
            <m:rPr>
              <m:sty m:val="p"/>
            </m:rPr>
            <w:rPr>
              <w:rFonts w:ascii="Cambria Math" w:hAnsi="Cambria Math"/>
              <w:highlight w:val="yellow"/>
              <w:lang w:val="el-GR"/>
              <w:rPrChange w:id="7566" w:author="Στάθης Καπ" w:date="2023-03-13T03:27:00Z">
                <w:rPr>
                  <w:rFonts w:ascii="Cambria Math" w:hAnsi="Cambria Math"/>
                  <w:lang w:val="el-GR"/>
                </w:rPr>
              </w:rPrChange>
            </w:rPr>
            <m:t>⁡</m:t>
          </w:del>
        </m:r>
      </m:oMath>
      <w:ins w:id="7567" w:author="Στάθης Καπ" w:date="2023-03-12T16:45:00Z">
        <w:r w:rsidRPr="007E502F">
          <w:rPr>
            <w:rFonts w:eastAsiaTheme="minorEastAsia"/>
            <w:highlight w:val="yellow"/>
            <w:lang w:val="el-GR"/>
            <w:rPrChange w:id="7568" w:author="Στάθης Καπ" w:date="2023-03-13T03:27:00Z">
              <w:rPr>
                <w:rFonts w:eastAsiaTheme="minorEastAsia"/>
                <w:lang w:val="el-GR"/>
              </w:rPr>
            </w:rPrChange>
          </w:rPr>
          <w:t xml:space="preserve"> τότε </w:t>
        </w:r>
      </w:ins>
      <m:oMath>
        <m:sSub>
          <m:sSubPr>
            <m:ctrlPr>
              <w:ins w:id="7569" w:author="Στάθης Καπ" w:date="2023-03-12T18:06:00Z">
                <w:rPr>
                  <w:rFonts w:ascii="Cambria Math" w:eastAsiaTheme="minorEastAsia" w:hAnsi="Cambria Math"/>
                  <w:i/>
                  <w:highlight w:val="yellow"/>
                  <w:lang w:val="el-GR"/>
                  <w:rPrChange w:id="7570" w:author="Στάθης Καπ" w:date="2023-03-13T03:27:00Z">
                    <w:rPr>
                      <w:rFonts w:ascii="Cambria Math" w:eastAsiaTheme="minorEastAsia" w:hAnsi="Cambria Math"/>
                      <w:i/>
                      <w:lang w:val="el-GR"/>
                    </w:rPr>
                  </w:rPrChange>
                </w:rPr>
              </w:ins>
            </m:ctrlPr>
          </m:sSubPr>
          <m:e>
            <m:r>
              <w:ins w:id="7571" w:author="Στάθης Καπ" w:date="2023-03-12T16:45:00Z">
                <w:rPr>
                  <w:rFonts w:ascii="Cambria Math" w:eastAsiaTheme="minorEastAsia" w:hAnsi="Cambria Math"/>
                  <w:highlight w:val="yellow"/>
                  <w:lang w:val="el-GR"/>
                  <w:rPrChange w:id="7572" w:author="Στάθης Καπ" w:date="2023-03-13T03:27:00Z">
                    <w:rPr>
                      <w:rFonts w:ascii="Cambria Math" w:eastAsiaTheme="minorEastAsia" w:hAnsi="Cambria Math"/>
                      <w:lang w:val="el-GR"/>
                    </w:rPr>
                  </w:rPrChange>
                </w:rPr>
                <m:t>R</m:t>
              </w:ins>
            </m:r>
          </m:e>
          <m:sub>
            <m:r>
              <w:ins w:id="7573" w:author="Στάθης Καπ" w:date="2023-03-12T18:06:00Z">
                <w:rPr>
                  <w:rFonts w:ascii="Cambria Math" w:eastAsiaTheme="minorEastAsia" w:hAnsi="Cambria Math"/>
                  <w:highlight w:val="yellow"/>
                  <w:lang w:val="el-GR"/>
                  <w:rPrChange w:id="7574" w:author="Στάθης Καπ" w:date="2023-03-13T03:27:00Z">
                    <w:rPr>
                      <w:rFonts w:ascii="Cambria Math" w:eastAsiaTheme="minorEastAsia" w:hAnsi="Cambria Math"/>
                      <w:lang w:val="el-GR"/>
                    </w:rPr>
                  </w:rPrChange>
                </w:rPr>
                <m:t>i</m:t>
              </w:ins>
            </m:r>
          </m:sub>
        </m:sSub>
        <m:r>
          <w:ins w:id="7575" w:author="Στάθης Καπ" w:date="2023-03-12T16:45:00Z">
            <w:rPr>
              <w:rFonts w:ascii="Cambria Math" w:eastAsiaTheme="minorEastAsia" w:hAnsi="Cambria Math"/>
              <w:highlight w:val="yellow"/>
              <w:lang w:val="el-GR"/>
              <w:rPrChange w:id="7576" w:author="Στάθης Καπ" w:date="2023-03-13T03:27:00Z">
                <w:rPr>
                  <w:rFonts w:ascii="Cambria Math" w:eastAsiaTheme="minorEastAsia" w:hAnsi="Cambria Math"/>
                  <w:lang w:val="el-GR"/>
                </w:rPr>
              </w:rPrChange>
            </w:rPr>
            <m:t>=1</m:t>
          </w:ins>
        </m:r>
      </m:oMath>
    </w:p>
    <w:p w14:paraId="71B9F201" w14:textId="57B95741" w:rsidR="00951651" w:rsidRPr="007E502F" w:rsidRDefault="00D10288">
      <w:pPr>
        <w:rPr>
          <w:ins w:id="7577" w:author="Στάθης Καπ" w:date="2023-03-12T17:28:00Z"/>
          <w:highlight w:val="yellow"/>
          <w:lang w:val="el-GR"/>
          <w:rPrChange w:id="7578" w:author="Στάθης Καπ" w:date="2023-03-13T03:27:00Z">
            <w:rPr>
              <w:ins w:id="7579" w:author="Στάθης Καπ" w:date="2023-03-12T17:28:00Z"/>
              <w:lang w:val="el-GR"/>
            </w:rPr>
          </w:rPrChange>
        </w:rPr>
      </w:pPr>
      <w:ins w:id="7580" w:author="Στάθης Καπ" w:date="2023-03-12T18:31:00Z">
        <w:r w:rsidRPr="007E502F">
          <w:rPr>
            <w:highlight w:val="yellow"/>
            <w:lang w:val="el-GR"/>
            <w:rPrChange w:id="7581" w:author="Στάθης Καπ" w:date="2023-03-13T03:27:00Z">
              <w:rPr>
                <w:lang w:val="el-GR"/>
              </w:rPr>
            </w:rPrChange>
          </w:rPr>
          <w:t xml:space="preserve">Όπου </w:t>
        </w:r>
      </w:ins>
      <m:oMath>
        <m:r>
          <w:ins w:id="7582" w:author="Στάθης Καπ" w:date="2023-03-12T18:32:00Z">
            <w:rPr>
              <w:rFonts w:ascii="Cambria Math" w:hAnsi="Cambria Math"/>
              <w:highlight w:val="yellow"/>
              <w:rPrChange w:id="7583" w:author="Στάθης Καπ" w:date="2023-03-13T03:27:00Z">
                <w:rPr>
                  <w:rFonts w:ascii="Cambria Math" w:hAnsi="Cambria Math"/>
                </w:rPr>
              </w:rPrChange>
            </w:rPr>
            <m:t>minWalkSiz</m:t>
          </w:ins>
        </m:r>
        <m:sSub>
          <m:sSubPr>
            <m:ctrlPr>
              <w:ins w:id="7584" w:author="Στάθης Καπ" w:date="2023-03-12T18:32:00Z">
                <w:rPr>
                  <w:rFonts w:ascii="Cambria Math" w:eastAsiaTheme="minorEastAsia" w:hAnsi="Cambria Math"/>
                  <w:i/>
                  <w:highlight w:val="yellow"/>
                  <w:rPrChange w:id="7585" w:author="Στάθης Καπ" w:date="2023-03-13T03:27:00Z">
                    <w:rPr>
                      <w:rFonts w:ascii="Cambria Math" w:eastAsiaTheme="minorEastAsia" w:hAnsi="Cambria Math"/>
                      <w:i/>
                    </w:rPr>
                  </w:rPrChange>
                </w:rPr>
              </w:ins>
            </m:ctrlPr>
          </m:sSubPr>
          <m:e>
            <m:r>
              <w:ins w:id="7586" w:author="Στάθης Καπ" w:date="2023-03-12T18:32:00Z">
                <w:rPr>
                  <w:rFonts w:ascii="Cambria Math" w:hAnsi="Cambria Math"/>
                  <w:highlight w:val="yellow"/>
                  <w:rPrChange w:id="7587" w:author="Στάθης Καπ" w:date="2023-03-13T03:27:00Z">
                    <w:rPr>
                      <w:rFonts w:ascii="Cambria Math" w:hAnsi="Cambria Math"/>
                    </w:rPr>
                  </w:rPrChange>
                </w:rPr>
                <m:t>e</m:t>
              </w:ins>
            </m:r>
            <m:ctrlPr>
              <w:ins w:id="7588" w:author="Στάθης Καπ" w:date="2023-03-12T18:32:00Z">
                <w:rPr>
                  <w:rFonts w:ascii="Cambria Math" w:hAnsi="Cambria Math"/>
                  <w:i/>
                  <w:highlight w:val="yellow"/>
                  <w:rPrChange w:id="7589" w:author="Στάθης Καπ" w:date="2023-03-13T03:27:00Z">
                    <w:rPr>
                      <w:rFonts w:ascii="Cambria Math" w:hAnsi="Cambria Math"/>
                      <w:i/>
                    </w:rPr>
                  </w:rPrChange>
                </w:rPr>
              </w:ins>
            </m:ctrlPr>
          </m:e>
          <m:sub>
            <m:r>
              <w:ins w:id="7590" w:author="Στάθης Καπ" w:date="2023-03-12T18:32:00Z">
                <w:rPr>
                  <w:rFonts w:ascii="Cambria Math" w:eastAsiaTheme="minorEastAsia" w:hAnsi="Cambria Math"/>
                  <w:highlight w:val="yellow"/>
                  <w:rPrChange w:id="7591" w:author="Στάθης Καπ" w:date="2023-03-13T03:27:00Z">
                    <w:rPr>
                      <w:rFonts w:ascii="Cambria Math" w:eastAsiaTheme="minorEastAsia" w:hAnsi="Cambria Math"/>
                    </w:rPr>
                  </w:rPrChange>
                </w:rPr>
                <m:t>i</m:t>
              </w:ins>
            </m:r>
          </m:sub>
        </m:sSub>
      </m:oMath>
      <w:ins w:id="7592" w:author="Στάθης Καπ" w:date="2023-03-12T18:32:00Z">
        <w:r w:rsidRPr="007E502F">
          <w:rPr>
            <w:highlight w:val="yellow"/>
            <w:lang w:val="el-GR"/>
            <w:rPrChange w:id="7593" w:author="Στάθης Καπ" w:date="2023-03-13T03:27:00Z">
              <w:rPr/>
            </w:rPrChange>
          </w:rPr>
          <w:t xml:space="preserve"> </w:t>
        </w:r>
        <w:r w:rsidRPr="007E502F">
          <w:rPr>
            <w:highlight w:val="yellow"/>
            <w:lang w:val="el-GR"/>
            <w:rPrChange w:id="7594" w:author="Στάθης Καπ" w:date="2023-03-13T03:27:00Z">
              <w:rPr>
                <w:lang w:val="el-GR"/>
              </w:rPr>
            </w:rPrChange>
          </w:rPr>
          <w:t xml:space="preserve">είναι το μήκος της μικρότερης διαδρομής του </w:t>
        </w:r>
      </w:ins>
      <w:ins w:id="7595" w:author="Στάθης Καπ" w:date="2023-03-12T20:31:00Z">
        <w:r w:rsidR="00A63723" w:rsidRPr="007E502F">
          <w:rPr>
            <w:highlight w:val="yellow"/>
            <w:lang w:val="el-GR"/>
            <w:rPrChange w:id="7596" w:author="Στάθης Καπ" w:date="2023-03-13T03:27:00Z">
              <w:rPr>
                <w:lang w:val="el-GR"/>
              </w:rPr>
            </w:rPrChange>
          </w:rPr>
          <w:t>υποδιαστήματος</w:t>
        </w:r>
      </w:ins>
      <w:ins w:id="7597" w:author="Στάθης Καπ" w:date="2023-03-12T18:32:00Z">
        <w:r w:rsidRPr="007E502F">
          <w:rPr>
            <w:highlight w:val="yellow"/>
            <w:lang w:val="el-GR"/>
            <w:rPrChange w:id="7598" w:author="Στάθης Καπ" w:date="2023-03-13T03:27:00Z">
              <w:rPr>
                <w:lang w:val="el-GR"/>
              </w:rPr>
            </w:rPrChange>
          </w:rPr>
          <w:t xml:space="preserve"> </w:t>
        </w:r>
      </w:ins>
      <m:oMath>
        <m:r>
          <w:ins w:id="7599" w:author="Στάθης Καπ" w:date="2023-03-13T03:17:00Z">
            <w:rPr>
              <w:rFonts w:ascii="Cambria Math" w:hAnsi="Cambria Math"/>
              <w:highlight w:val="yellow"/>
              <w:lang w:val="el-GR"/>
              <w:rPrChange w:id="7600" w:author="Στάθης Καπ" w:date="2023-03-13T03:27:00Z">
                <w:rPr>
                  <w:rFonts w:ascii="Cambria Math" w:hAnsi="Cambria Math"/>
                  <w:lang w:val="el-GR"/>
                </w:rPr>
              </w:rPrChange>
            </w:rPr>
            <m:t>i</m:t>
          </w:ins>
        </m:r>
      </m:oMath>
      <w:ins w:id="7601" w:author="Στάθης Καπ" w:date="2023-03-12T18:32:00Z">
        <w:r w:rsidRPr="007E502F">
          <w:rPr>
            <w:highlight w:val="yellow"/>
            <w:lang w:val="el-GR"/>
            <w:rPrChange w:id="7602" w:author="Στάθης Καπ" w:date="2023-03-13T03:27:00Z">
              <w:rPr/>
            </w:rPrChange>
          </w:rPr>
          <w:t xml:space="preserve">. </w:t>
        </w:r>
      </w:ins>
      <w:ins w:id="7603" w:author="Στάθης Καπ" w:date="2023-03-12T17:27:00Z">
        <w:r w:rsidR="00951651" w:rsidRPr="007E502F">
          <w:rPr>
            <w:highlight w:val="yellow"/>
            <w:lang w:val="el-GR"/>
            <w:rPrChange w:id="7604" w:author="Στάθης Καπ" w:date="2023-03-13T03:27:00Z">
              <w:rPr>
                <w:lang w:val="el-GR"/>
              </w:rPr>
            </w:rPrChange>
          </w:rPr>
          <w:t xml:space="preserve">Η μεταβλητή </w:t>
        </w:r>
      </w:ins>
      <m:oMath>
        <m:r>
          <w:ins w:id="7605" w:author="Στάθης Καπ" w:date="2023-03-12T18:06:00Z">
            <w:rPr>
              <w:rFonts w:ascii="Cambria Math" w:hAnsi="Cambria Math"/>
              <w:highlight w:val="yellow"/>
              <w:lang w:val="el-GR"/>
              <w:rPrChange w:id="7606" w:author="Στάθης Καπ" w:date="2023-03-13T03:27:00Z">
                <w:rPr>
                  <w:rFonts w:ascii="Cambria Math" w:hAnsi="Cambria Math"/>
                  <w:lang w:val="el-GR"/>
                </w:rPr>
              </w:rPrChange>
            </w:rPr>
            <m:t>maxToRemov</m:t>
          </w:ins>
        </m:r>
        <m:sSub>
          <m:sSubPr>
            <m:ctrlPr>
              <w:ins w:id="7607" w:author="Στάθης Καπ" w:date="2023-03-12T18:06:00Z">
                <w:rPr>
                  <w:rFonts w:ascii="Cambria Math" w:hAnsi="Cambria Math"/>
                  <w:i/>
                  <w:highlight w:val="yellow"/>
                  <w:lang w:val="el-GR"/>
                  <w:rPrChange w:id="7608" w:author="Στάθης Καπ" w:date="2023-03-13T03:27:00Z">
                    <w:rPr>
                      <w:rFonts w:ascii="Cambria Math" w:hAnsi="Cambria Math"/>
                      <w:i/>
                      <w:lang w:val="el-GR"/>
                    </w:rPr>
                  </w:rPrChange>
                </w:rPr>
              </w:ins>
            </m:ctrlPr>
          </m:sSubPr>
          <m:e>
            <m:r>
              <w:ins w:id="7609" w:author="Στάθης Καπ" w:date="2023-03-12T18:06:00Z">
                <w:rPr>
                  <w:rFonts w:ascii="Cambria Math" w:hAnsi="Cambria Math"/>
                  <w:highlight w:val="yellow"/>
                  <w:lang w:val="el-GR"/>
                  <w:rPrChange w:id="7610" w:author="Στάθης Καπ" w:date="2023-03-13T03:27:00Z">
                    <w:rPr>
                      <w:rFonts w:ascii="Cambria Math" w:hAnsi="Cambria Math"/>
                      <w:lang w:val="el-GR"/>
                    </w:rPr>
                  </w:rPrChange>
                </w:rPr>
                <m:t>e</m:t>
              </w:ins>
            </m:r>
          </m:e>
          <m:sub>
            <m:r>
              <w:ins w:id="7611" w:author="Στάθης Καπ" w:date="2023-03-12T18:06:00Z">
                <w:rPr>
                  <w:rFonts w:ascii="Cambria Math" w:hAnsi="Cambria Math"/>
                  <w:highlight w:val="yellow"/>
                  <w:lang w:val="el-GR"/>
                  <w:rPrChange w:id="7612" w:author="Στάθης Καπ" w:date="2023-03-13T03:27:00Z">
                    <w:rPr>
                      <w:rFonts w:ascii="Cambria Math" w:hAnsi="Cambria Math"/>
                      <w:lang w:val="el-GR"/>
                    </w:rPr>
                  </w:rPrChange>
                </w:rPr>
                <m:t>i</m:t>
              </w:ins>
            </m:r>
          </m:sub>
        </m:sSub>
      </m:oMath>
      <w:ins w:id="7613" w:author="Στάθης Καπ" w:date="2023-03-12T17:27:00Z">
        <w:r w:rsidR="00951651" w:rsidRPr="007E502F">
          <w:rPr>
            <w:highlight w:val="yellow"/>
            <w:lang w:val="el-GR"/>
            <w:rPrChange w:id="7614" w:author="Στάθης Καπ" w:date="2023-03-13T03:27:00Z">
              <w:rPr/>
            </w:rPrChange>
          </w:rPr>
          <w:t xml:space="preserve"> </w:t>
        </w:r>
        <w:r w:rsidR="00951651" w:rsidRPr="007E502F">
          <w:rPr>
            <w:highlight w:val="yellow"/>
            <w:lang w:val="el-GR"/>
            <w:rPrChange w:id="7615" w:author="Στάθης Καπ" w:date="2023-03-13T03:27:00Z">
              <w:rPr>
                <w:lang w:val="el-GR"/>
              </w:rPr>
            </w:rPrChange>
          </w:rPr>
          <w:t xml:space="preserve">υπολογίζεται </w:t>
        </w:r>
      </w:ins>
      <w:ins w:id="7616" w:author="Στάθης Καπ" w:date="2023-03-12T17:28:00Z">
        <w:r w:rsidR="00951651" w:rsidRPr="007E502F">
          <w:rPr>
            <w:highlight w:val="yellow"/>
            <w:lang w:val="el-GR"/>
            <w:rPrChange w:id="7617" w:author="Στάθης Καπ" w:date="2023-03-13T03:27:00Z">
              <w:rPr>
                <w:lang w:val="el-GR"/>
              </w:rPr>
            </w:rPrChange>
          </w:rPr>
          <w:t>από τη σχέση:</w:t>
        </w:r>
      </w:ins>
    </w:p>
    <w:p w14:paraId="1DB9A582" w14:textId="2EAC323E" w:rsidR="00F74684" w:rsidRPr="007E502F" w:rsidRDefault="00A63723">
      <w:pPr>
        <w:jc w:val="center"/>
        <w:rPr>
          <w:ins w:id="7618" w:author="Στάθης Καπ" w:date="2023-03-12T17:28:00Z"/>
          <w:highlight w:val="yellow"/>
          <w:lang w:val="el-GR"/>
          <w:rPrChange w:id="7619" w:author="Στάθης Καπ" w:date="2023-03-13T03:27:00Z">
            <w:rPr>
              <w:ins w:id="7620" w:author="Στάθης Καπ" w:date="2023-03-12T17:28:00Z"/>
              <w:lang w:val="el-GR"/>
            </w:rPr>
          </w:rPrChange>
        </w:rPr>
        <w:pPrChange w:id="7621" w:author="Στάθης Καπ" w:date="2023-03-12T17:30:00Z">
          <w:pPr/>
        </w:pPrChange>
      </w:pPr>
      <m:oMath>
        <m:r>
          <w:ins w:id="7622" w:author="Στάθης Καπ" w:date="2023-03-12T17:29:00Z">
            <w:rPr>
              <w:rFonts w:ascii="Cambria Math" w:hAnsi="Cambria Math"/>
              <w:highlight w:val="yellow"/>
              <w:lang w:val="el-GR"/>
              <w:rPrChange w:id="7623" w:author="Στάθης Καπ" w:date="2023-03-13T03:27:00Z">
                <w:rPr>
                  <w:rFonts w:ascii="Cambria Math" w:hAnsi="Cambria Math"/>
                  <w:lang w:val="el-GR"/>
                </w:rPr>
              </w:rPrChange>
            </w:rPr>
            <m:t>maxToRemov</m:t>
          </w:ins>
        </m:r>
        <m:sSub>
          <m:sSubPr>
            <m:ctrlPr>
              <w:ins w:id="7624" w:author="Στάθης Καπ" w:date="2023-03-12T20:32:00Z">
                <w:rPr>
                  <w:rFonts w:ascii="Cambria Math" w:hAnsi="Cambria Math"/>
                  <w:i/>
                  <w:highlight w:val="yellow"/>
                  <w:lang w:val="el-GR"/>
                  <w:rPrChange w:id="7625" w:author="Στάθης Καπ" w:date="2023-03-13T03:27:00Z">
                    <w:rPr>
                      <w:rFonts w:ascii="Cambria Math" w:hAnsi="Cambria Math"/>
                      <w:i/>
                      <w:lang w:val="el-GR"/>
                    </w:rPr>
                  </w:rPrChange>
                </w:rPr>
              </w:ins>
            </m:ctrlPr>
          </m:sSubPr>
          <m:e>
            <m:r>
              <w:ins w:id="7626" w:author="Στάθης Καπ" w:date="2023-03-12T17:29:00Z">
                <w:rPr>
                  <w:rFonts w:ascii="Cambria Math" w:hAnsi="Cambria Math"/>
                  <w:highlight w:val="yellow"/>
                  <w:lang w:val="el-GR"/>
                  <w:rPrChange w:id="7627" w:author="Στάθης Καπ" w:date="2023-03-13T03:27:00Z">
                    <w:rPr>
                      <w:rFonts w:ascii="Cambria Math" w:hAnsi="Cambria Math"/>
                      <w:lang w:val="el-GR"/>
                    </w:rPr>
                  </w:rPrChange>
                </w:rPr>
                <m:t>e</m:t>
              </w:ins>
            </m:r>
          </m:e>
          <m:sub>
            <m:r>
              <w:ins w:id="7628" w:author="Στάθης Καπ" w:date="2023-03-12T20:32:00Z">
                <w:rPr>
                  <w:rFonts w:ascii="Cambria Math" w:hAnsi="Cambria Math"/>
                  <w:highlight w:val="yellow"/>
                  <w:lang w:val="el-GR"/>
                  <w:rPrChange w:id="7629" w:author="Στάθης Καπ" w:date="2023-03-13T03:27:00Z">
                    <w:rPr>
                      <w:rFonts w:ascii="Cambria Math" w:hAnsi="Cambria Math"/>
                      <w:lang w:val="el-GR"/>
                    </w:rPr>
                  </w:rPrChange>
                </w:rPr>
                <m:t>i</m:t>
              </w:ins>
            </m:r>
          </m:sub>
        </m:sSub>
        <m:r>
          <w:ins w:id="7630" w:author="Στάθης Καπ" w:date="2023-03-12T17:29:00Z">
            <w:rPr>
              <w:rFonts w:ascii="Cambria Math" w:hAnsi="Cambria Math"/>
              <w:highlight w:val="yellow"/>
              <w:lang w:val="el-GR"/>
              <w:rPrChange w:id="7631" w:author="Στάθης Καπ" w:date="2023-03-13T03:27:00Z">
                <w:rPr>
                  <w:rFonts w:ascii="Cambria Math" w:hAnsi="Cambria Math"/>
                  <w:lang w:val="el-GR"/>
                </w:rPr>
              </w:rPrChange>
            </w:rPr>
            <m:t>=</m:t>
          </w:ins>
        </m:r>
        <m:f>
          <m:fPr>
            <m:type m:val="lin"/>
            <m:ctrlPr>
              <w:ins w:id="7632" w:author="Στάθης Καπ" w:date="2023-03-12T17:30:00Z">
                <w:rPr>
                  <w:rFonts w:ascii="Cambria Math" w:hAnsi="Cambria Math"/>
                  <w:i/>
                  <w:highlight w:val="yellow"/>
                  <w:rPrChange w:id="7633" w:author="Στάθης Καπ" w:date="2023-03-13T03:27:00Z">
                    <w:rPr>
                      <w:rFonts w:ascii="Cambria Math" w:hAnsi="Cambria Math"/>
                      <w:i/>
                    </w:rPr>
                  </w:rPrChange>
                </w:rPr>
              </w:ins>
            </m:ctrlPr>
          </m:fPr>
          <m:num>
            <m:r>
              <w:ins w:id="7634" w:author="Στάθης Καπ" w:date="2023-03-12T17:30:00Z">
                <w:rPr>
                  <w:rFonts w:ascii="Cambria Math" w:hAnsi="Cambria Math"/>
                  <w:highlight w:val="yellow"/>
                  <w:rPrChange w:id="7635" w:author="Στάθης Καπ" w:date="2023-03-13T03:27:00Z">
                    <w:rPr>
                      <w:rFonts w:ascii="Cambria Math" w:hAnsi="Cambria Math"/>
                    </w:rPr>
                  </w:rPrChange>
                </w:rPr>
                <m:t>numOfVisit</m:t>
              </w:ins>
            </m:r>
            <m:sSub>
              <m:sSubPr>
                <m:ctrlPr>
                  <w:ins w:id="7636" w:author="Στάθης Καπ" w:date="2023-03-12T20:32:00Z">
                    <w:rPr>
                      <w:rFonts w:ascii="Cambria Math" w:hAnsi="Cambria Math"/>
                      <w:i/>
                      <w:highlight w:val="yellow"/>
                      <w:rPrChange w:id="7637" w:author="Στάθης Καπ" w:date="2023-03-13T03:27:00Z">
                        <w:rPr>
                          <w:rFonts w:ascii="Cambria Math" w:hAnsi="Cambria Math"/>
                          <w:i/>
                        </w:rPr>
                      </w:rPrChange>
                    </w:rPr>
                  </w:ins>
                </m:ctrlPr>
              </m:sSubPr>
              <m:e>
                <m:r>
                  <w:ins w:id="7638" w:author="Στάθης Καπ" w:date="2023-03-12T17:30:00Z">
                    <w:rPr>
                      <w:rFonts w:ascii="Cambria Math" w:hAnsi="Cambria Math"/>
                      <w:highlight w:val="yellow"/>
                      <w:rPrChange w:id="7639" w:author="Στάθης Καπ" w:date="2023-03-13T03:27:00Z">
                        <w:rPr>
                          <w:rFonts w:ascii="Cambria Math" w:hAnsi="Cambria Math"/>
                        </w:rPr>
                      </w:rPrChange>
                    </w:rPr>
                    <m:t>s</m:t>
                  </w:ins>
                </m:r>
              </m:e>
              <m:sub>
                <m:r>
                  <w:ins w:id="7640" w:author="Στάθης Καπ" w:date="2023-03-12T20:32:00Z">
                    <w:rPr>
                      <w:rFonts w:ascii="Cambria Math" w:hAnsi="Cambria Math"/>
                      <w:highlight w:val="yellow"/>
                      <w:rPrChange w:id="7641" w:author="Στάθης Καπ" w:date="2023-03-13T03:27:00Z">
                        <w:rPr>
                          <w:rFonts w:ascii="Cambria Math" w:hAnsi="Cambria Math"/>
                        </w:rPr>
                      </w:rPrChange>
                    </w:rPr>
                    <m:t>i</m:t>
                  </w:ins>
                </m:r>
              </m:sub>
            </m:sSub>
          </m:num>
          <m:den>
            <m:r>
              <w:ins w:id="7642" w:author="Στάθης Καπ" w:date="2023-03-12T17:30:00Z">
                <w:rPr>
                  <w:rFonts w:ascii="Cambria Math" w:hAnsi="Cambria Math"/>
                  <w:highlight w:val="yellow"/>
                  <w:rPrChange w:id="7643" w:author="Στάθης Καπ" w:date="2023-03-13T03:27:00Z">
                    <w:rPr>
                      <w:rFonts w:ascii="Cambria Math" w:hAnsi="Cambria Math"/>
                    </w:rPr>
                  </w:rPrChange>
                </w:rPr>
                <m:t>2*numOfWalks</m:t>
              </w:ins>
            </m:r>
          </m:den>
        </m:f>
      </m:oMath>
      <w:del w:id="7644" w:author="Στάθης Καπ" w:date="2023-03-12T17:28:00Z">
        <w:r w:rsidR="00F74684" w:rsidRPr="007E502F" w:rsidDel="00951651">
          <w:rPr>
            <w:highlight w:val="yellow"/>
            <w:lang w:val="el-GR"/>
            <w:rPrChange w:id="7645" w:author="Στάθης Καπ" w:date="2023-03-13T03:27:00Z">
              <w:rPr>
                <w:lang w:val="el-GR"/>
              </w:rPr>
            </w:rPrChange>
          </w:rPr>
          <w:br w:type="page"/>
        </w:r>
      </w:del>
    </w:p>
    <w:p w14:paraId="4BF48284" w14:textId="0AB8A04B" w:rsidR="00951651" w:rsidRDefault="0035104F">
      <w:pPr>
        <w:rPr>
          <w:lang w:val="el-GR"/>
        </w:rPr>
      </w:pPr>
      <w:ins w:id="7646" w:author="Στάθης Καπ" w:date="2023-03-12T18:05:00Z">
        <w:r w:rsidRPr="007E502F">
          <w:rPr>
            <w:highlight w:val="yellow"/>
            <w:lang w:val="el-GR"/>
            <w:rPrChange w:id="7647" w:author="Στάθης Καπ" w:date="2023-03-13T03:27:00Z">
              <w:rPr>
                <w:lang w:val="el-GR"/>
              </w:rPr>
            </w:rPrChange>
          </w:rPr>
          <w:lastRenderedPageBreak/>
          <w:t xml:space="preserve">Όπου </w:t>
        </w:r>
      </w:ins>
      <m:oMath>
        <m:r>
          <w:ins w:id="7648" w:author="Στάθης Καπ" w:date="2023-03-12T19:29:00Z">
            <w:rPr>
              <w:rFonts w:ascii="Cambria Math" w:hAnsi="Cambria Math"/>
              <w:highlight w:val="yellow"/>
              <w:lang w:val="el-GR"/>
              <w:rPrChange w:id="7649" w:author="Στάθης Καπ" w:date="2023-03-13T03:27:00Z">
                <w:rPr>
                  <w:rFonts w:ascii="Cambria Math" w:hAnsi="Cambria Math"/>
                  <w:lang w:val="el-GR"/>
                </w:rPr>
              </w:rPrChange>
            </w:rPr>
            <m:t>numOfVisit</m:t>
          </w:ins>
        </m:r>
        <m:sSub>
          <m:sSubPr>
            <m:ctrlPr>
              <w:ins w:id="7650" w:author="Στάθης Καπ" w:date="2023-03-12T19:29:00Z">
                <w:rPr>
                  <w:rFonts w:ascii="Cambria Math" w:hAnsi="Cambria Math"/>
                  <w:i/>
                  <w:highlight w:val="yellow"/>
                  <w:lang w:val="el-GR"/>
                  <w:rPrChange w:id="7651" w:author="Στάθης Καπ" w:date="2023-03-13T03:27:00Z">
                    <w:rPr>
                      <w:rFonts w:ascii="Cambria Math" w:hAnsi="Cambria Math"/>
                      <w:i/>
                      <w:lang w:val="el-GR"/>
                    </w:rPr>
                  </w:rPrChange>
                </w:rPr>
              </w:ins>
            </m:ctrlPr>
          </m:sSubPr>
          <m:e>
            <m:r>
              <w:ins w:id="7652" w:author="Στάθης Καπ" w:date="2023-03-12T19:29:00Z">
                <w:rPr>
                  <w:rFonts w:ascii="Cambria Math" w:hAnsi="Cambria Math"/>
                  <w:highlight w:val="yellow"/>
                  <w:lang w:val="el-GR"/>
                  <w:rPrChange w:id="7653" w:author="Στάθης Καπ" w:date="2023-03-13T03:27:00Z">
                    <w:rPr>
                      <w:rFonts w:ascii="Cambria Math" w:hAnsi="Cambria Math"/>
                      <w:lang w:val="el-GR"/>
                    </w:rPr>
                  </w:rPrChange>
                </w:rPr>
                <m:t>s</m:t>
              </w:ins>
            </m:r>
          </m:e>
          <m:sub>
            <m:r>
              <w:ins w:id="7654" w:author="Στάθης Καπ" w:date="2023-03-12T19:29:00Z">
                <w:rPr>
                  <w:rFonts w:ascii="Cambria Math" w:hAnsi="Cambria Math"/>
                  <w:highlight w:val="yellow"/>
                  <w:lang w:val="el-GR"/>
                  <w:rPrChange w:id="7655" w:author="Στάθης Καπ" w:date="2023-03-13T03:27:00Z">
                    <w:rPr>
                      <w:rFonts w:ascii="Cambria Math" w:hAnsi="Cambria Math"/>
                      <w:lang w:val="el-GR"/>
                    </w:rPr>
                  </w:rPrChange>
                </w:rPr>
                <m:t>i</m:t>
              </w:ins>
            </m:r>
          </m:sub>
        </m:sSub>
      </m:oMath>
      <w:ins w:id="7656" w:author="Στάθης Καπ" w:date="2023-03-12T18:05:00Z">
        <w:r w:rsidRPr="007E502F">
          <w:rPr>
            <w:highlight w:val="yellow"/>
            <w:lang w:val="el-GR"/>
            <w:rPrChange w:id="7657" w:author="Στάθης Καπ" w:date="2023-03-13T03:27:00Z">
              <w:rPr/>
            </w:rPrChange>
          </w:rPr>
          <w:t xml:space="preserve"> </w:t>
        </w:r>
      </w:ins>
      <w:ins w:id="7658" w:author="Στάθης Καπ" w:date="2023-03-12T19:13:00Z">
        <w:r w:rsidR="00B042F1" w:rsidRPr="007E502F">
          <w:rPr>
            <w:highlight w:val="yellow"/>
            <w:lang w:val="el-GR"/>
            <w:rPrChange w:id="7659" w:author="Στάθης Καπ" w:date="2023-03-13T03:27:00Z">
              <w:rPr>
                <w:lang w:val="el-GR"/>
              </w:rPr>
            </w:rPrChange>
          </w:rPr>
          <w:t>ο αριθμός των κόμβων</w:t>
        </w:r>
      </w:ins>
      <w:ins w:id="7660" w:author="Στάθης Καπ" w:date="2023-03-12T20:32:00Z">
        <w:r w:rsidR="005E59A2" w:rsidRPr="007E502F">
          <w:rPr>
            <w:highlight w:val="yellow"/>
            <w:lang w:val="el-GR"/>
            <w:rPrChange w:id="7661" w:author="Στάθης Καπ" w:date="2023-03-13T03:27:00Z">
              <w:rPr/>
            </w:rPrChange>
          </w:rPr>
          <w:t xml:space="preserve"> </w:t>
        </w:r>
      </w:ins>
      <w:ins w:id="7662" w:author="Στάθης Καπ" w:date="2023-03-12T19:13:00Z">
        <w:r w:rsidR="00B042F1" w:rsidRPr="007E502F">
          <w:rPr>
            <w:highlight w:val="yellow"/>
            <w:lang w:val="el-GR"/>
            <w:rPrChange w:id="7663" w:author="Στάθης Καπ" w:date="2023-03-13T03:27:00Z">
              <w:rPr>
                <w:lang w:val="el-GR"/>
              </w:rPr>
            </w:rPrChange>
          </w:rPr>
          <w:t xml:space="preserve">στις διαδρομές του υποδιαστήματος </w:t>
        </w:r>
      </w:ins>
      <m:oMath>
        <m:r>
          <w:ins w:id="7664" w:author="Στάθης Καπ" w:date="2023-03-13T03:16:00Z">
            <w:rPr>
              <w:rFonts w:ascii="Cambria Math" w:hAnsi="Cambria Math"/>
              <w:highlight w:val="yellow"/>
              <w:lang w:val="el-GR"/>
              <w:rPrChange w:id="7665" w:author="Στάθης Καπ" w:date="2023-03-13T03:27:00Z">
                <w:rPr>
                  <w:rFonts w:ascii="Cambria Math" w:hAnsi="Cambria Math"/>
                  <w:lang w:val="el-GR"/>
                </w:rPr>
              </w:rPrChange>
            </w:rPr>
            <m:t>i</m:t>
          </w:ins>
        </m:r>
      </m:oMath>
      <w:ins w:id="7666" w:author="Στάθης Καπ" w:date="2023-03-12T19:13:00Z">
        <w:r w:rsidR="00B042F1" w:rsidRPr="007E502F">
          <w:rPr>
            <w:rFonts w:eastAsiaTheme="minorEastAsia"/>
            <w:highlight w:val="yellow"/>
            <w:lang w:val="el-GR"/>
            <w:rPrChange w:id="7667" w:author="Στάθης Καπ" w:date="2023-03-13T03:27:00Z">
              <w:rPr>
                <w:rFonts w:eastAsiaTheme="minorEastAsia"/>
                <w:lang w:val="el-GR"/>
              </w:rPr>
            </w:rPrChange>
          </w:rPr>
          <w:t xml:space="preserve"> και </w:t>
        </w:r>
      </w:ins>
      <m:oMath>
        <m:r>
          <w:ins w:id="7668" w:author="Στάθης Καπ" w:date="2023-03-12T19:13:00Z">
            <w:rPr>
              <w:rFonts w:ascii="Cambria Math" w:eastAsiaTheme="minorEastAsia" w:hAnsi="Cambria Math"/>
              <w:highlight w:val="yellow"/>
              <w:lang w:val="el-GR"/>
              <w:rPrChange w:id="7669" w:author="Στάθης Καπ" w:date="2023-03-13T03:27:00Z">
                <w:rPr>
                  <w:rFonts w:ascii="Cambria Math" w:eastAsiaTheme="minorEastAsia" w:hAnsi="Cambria Math"/>
                  <w:lang w:val="el-GR"/>
                </w:rPr>
              </w:rPrChange>
            </w:rPr>
            <m:t>numOfWalks</m:t>
          </w:ins>
        </m:r>
      </m:oMath>
      <w:ins w:id="7670" w:author="Στάθης Καπ" w:date="2023-03-12T19:13:00Z">
        <w:r w:rsidR="00B042F1" w:rsidRPr="007E502F">
          <w:rPr>
            <w:rFonts w:eastAsiaTheme="minorEastAsia"/>
            <w:highlight w:val="yellow"/>
            <w:lang w:val="el-GR"/>
            <w:rPrChange w:id="7671" w:author="Στάθης Καπ" w:date="2023-03-13T03:27:00Z">
              <w:rPr>
                <w:rFonts w:eastAsiaTheme="minorEastAsia"/>
                <w:lang w:val="el-GR"/>
              </w:rPr>
            </w:rPrChange>
          </w:rPr>
          <w:t xml:space="preserve"> ο </w:t>
        </w:r>
      </w:ins>
      <w:ins w:id="7672" w:author="Στάθης Καπ" w:date="2023-03-12T19:28:00Z">
        <w:r w:rsidR="00AA580A" w:rsidRPr="007E502F">
          <w:rPr>
            <w:rFonts w:eastAsiaTheme="minorEastAsia"/>
            <w:highlight w:val="yellow"/>
            <w:lang w:val="el-GR"/>
            <w:rPrChange w:id="7673" w:author="Στάθης Καπ" w:date="2023-03-13T03:27:00Z">
              <w:rPr>
                <w:rFonts w:eastAsiaTheme="minorEastAsia"/>
                <w:lang w:val="el-GR"/>
              </w:rPr>
            </w:rPrChange>
          </w:rPr>
          <w:t>αριθμός</w:t>
        </w:r>
      </w:ins>
      <w:ins w:id="7674" w:author="Στάθης Καπ" w:date="2023-03-12T19:13:00Z">
        <w:r w:rsidR="00B042F1" w:rsidRPr="007E502F">
          <w:rPr>
            <w:rFonts w:eastAsiaTheme="minorEastAsia"/>
            <w:highlight w:val="yellow"/>
            <w:lang w:val="el-GR"/>
            <w:rPrChange w:id="7675" w:author="Στάθης Καπ" w:date="2023-03-13T03:27:00Z">
              <w:rPr>
                <w:rFonts w:eastAsiaTheme="minorEastAsia"/>
                <w:lang w:val="el-GR"/>
              </w:rPr>
            </w:rPrChange>
          </w:rPr>
          <w:t xml:space="preserve"> των </w:t>
        </w:r>
      </w:ins>
      <w:ins w:id="7676" w:author="Στάθης Καπ" w:date="2023-03-12T19:34:00Z">
        <w:r w:rsidR="004B20FE" w:rsidRPr="007E502F">
          <w:rPr>
            <w:rFonts w:eastAsiaTheme="minorEastAsia"/>
            <w:highlight w:val="yellow"/>
            <w:lang w:val="el-GR"/>
            <w:rPrChange w:id="7677" w:author="Στάθης Καπ" w:date="2023-03-13T03:27:00Z">
              <w:rPr>
                <w:rFonts w:eastAsiaTheme="minorEastAsia"/>
                <w:lang w:val="el-GR"/>
              </w:rPr>
            </w:rPrChange>
          </w:rPr>
          <w:t>διαδρομών.</w:t>
        </w:r>
      </w:ins>
      <w:ins w:id="7678" w:author="Στάθης Καπ" w:date="2023-03-12T17:28:00Z">
        <w:r w:rsidR="00951651">
          <w:rPr>
            <w:lang w:val="el-GR"/>
          </w:rPr>
          <w:br w:type="page"/>
        </w:r>
      </w:ins>
    </w:p>
    <w:p w14:paraId="472ADACD" w14:textId="6418C609" w:rsidR="00875A10" w:rsidRDefault="00F74684">
      <w:pPr>
        <w:pStyle w:val="Heading1"/>
        <w:rPr>
          <w:lang w:val="el-GR"/>
        </w:rPr>
        <w:pPrChange w:id="7679" w:author="Στάθης Καπ" w:date="2023-02-26T00:55:00Z">
          <w:pPr>
            <w:pStyle w:val="Heading1"/>
            <w:numPr>
              <w:numId w:val="4"/>
            </w:numPr>
            <w:ind w:left="720"/>
          </w:pPr>
        </w:pPrChange>
      </w:pPr>
      <w:bookmarkStart w:id="7680" w:name="_Toc129300387"/>
      <w:r>
        <w:rPr>
          <w:lang w:val="el-GR"/>
        </w:rPr>
        <w:lastRenderedPageBreak/>
        <w:t xml:space="preserve">Πειραματικά </w:t>
      </w:r>
      <w:r w:rsidRPr="00093B36">
        <w:rPr>
          <w:rPrChange w:id="7681" w:author="Στάθης Καπ" w:date="2023-02-26T00:55:00Z">
            <w:rPr>
              <w:lang w:val="el-GR"/>
            </w:rPr>
          </w:rPrChange>
        </w:rPr>
        <w:t>Αποτελέσματα</w:t>
      </w:r>
      <w:bookmarkEnd w:id="7680"/>
    </w:p>
    <w:tbl>
      <w:tblPr>
        <w:tblStyle w:val="TableGrid"/>
        <w:tblW w:w="5000" w:type="pct"/>
        <w:tblCellMar>
          <w:left w:w="0" w:type="dxa"/>
          <w:right w:w="0" w:type="dxa"/>
        </w:tblCellMar>
        <w:tblLook w:val="04A0" w:firstRow="1" w:lastRow="0" w:firstColumn="1" w:lastColumn="0" w:noHBand="0" w:noVBand="1"/>
        <w:tblPrChange w:id="7682"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7683">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7684" w:author="Στάθης Καπ" w:date="2023-02-27T02:00:00Z"/>
        </w:trPr>
        <w:tc>
          <w:tcPr>
            <w:tcW w:w="536" w:type="pct"/>
            <w:tcPrChange w:id="7685" w:author="Στάθης Καπ" w:date="2023-02-27T02:00:00Z">
              <w:tcPr>
                <w:tcW w:w="882" w:type="dxa"/>
              </w:tcPr>
            </w:tcPrChange>
          </w:tcPr>
          <w:p w14:paraId="48B6F269" w14:textId="1A208966" w:rsidR="00FF66E2" w:rsidRPr="00FF66E2" w:rsidDel="001E2354" w:rsidRDefault="00FF66E2">
            <w:pPr>
              <w:jc w:val="center"/>
              <w:rPr>
                <w:del w:id="7686" w:author="Στάθης Καπ" w:date="2023-02-27T02:00:00Z"/>
                <w:sz w:val="20"/>
                <w:szCs w:val="20"/>
                <w:rPrChange w:id="7687" w:author="Στάθης Καπ" w:date="2023-02-26T07:43:00Z">
                  <w:rPr>
                    <w:del w:id="7688" w:author="Στάθης Καπ" w:date="2023-02-27T02:00:00Z"/>
                    <w:lang w:val="el-GR"/>
                  </w:rPr>
                </w:rPrChange>
              </w:rPr>
              <w:pPrChange w:id="7689" w:author="Στάθης Καπ" w:date="2023-02-26T07:43:00Z">
                <w:pPr/>
              </w:pPrChange>
            </w:pPr>
          </w:p>
        </w:tc>
        <w:tc>
          <w:tcPr>
            <w:tcW w:w="573" w:type="pct"/>
            <w:tcPrChange w:id="7690" w:author="Στάθης Καπ" w:date="2023-02-27T02:00:00Z">
              <w:tcPr>
                <w:tcW w:w="882" w:type="dxa"/>
              </w:tcPr>
            </w:tcPrChange>
          </w:tcPr>
          <w:p w14:paraId="2D7E94F7" w14:textId="5F18E566" w:rsidR="00FF66E2" w:rsidRPr="00FF66E2" w:rsidDel="001E2354" w:rsidRDefault="00FF66E2">
            <w:pPr>
              <w:jc w:val="center"/>
              <w:rPr>
                <w:del w:id="7691" w:author="Στάθης Καπ" w:date="2023-02-27T02:00:00Z"/>
                <w:sz w:val="20"/>
                <w:szCs w:val="20"/>
                <w:rPrChange w:id="7692" w:author="Στάθης Καπ" w:date="2023-02-26T07:43:00Z">
                  <w:rPr>
                    <w:del w:id="7693" w:author="Στάθης Καπ" w:date="2023-02-27T02:00:00Z"/>
                    <w:lang w:val="el-GR"/>
                  </w:rPr>
                </w:rPrChange>
              </w:rPr>
              <w:pPrChange w:id="7694" w:author="Στάθης Καπ" w:date="2023-02-26T07:43:00Z">
                <w:pPr/>
              </w:pPrChange>
            </w:pPr>
            <w:del w:id="7695" w:author="Στάθης Καπ" w:date="2023-02-27T02:00:00Z">
              <w:r w:rsidRPr="00FF66E2" w:rsidDel="001E2354">
                <w:rPr>
                  <w:sz w:val="20"/>
                  <w:szCs w:val="20"/>
                  <w:rPrChange w:id="7696" w:author="Στάθης Καπ" w:date="2023-02-26T07:43:00Z">
                    <w:rPr/>
                  </w:rPrChange>
                </w:rPr>
                <w:delText>M</w:delText>
              </w:r>
            </w:del>
          </w:p>
        </w:tc>
        <w:tc>
          <w:tcPr>
            <w:tcW w:w="572" w:type="pct"/>
            <w:tcPrChange w:id="7697" w:author="Στάθης Καπ" w:date="2023-02-27T02:00:00Z">
              <w:tcPr>
                <w:tcW w:w="883" w:type="dxa"/>
              </w:tcPr>
            </w:tcPrChange>
          </w:tcPr>
          <w:p w14:paraId="6C259401" w14:textId="0B29A62C" w:rsidR="00FF66E2" w:rsidRPr="00FF66E2" w:rsidDel="001E2354" w:rsidRDefault="00FF66E2">
            <w:pPr>
              <w:jc w:val="center"/>
              <w:rPr>
                <w:del w:id="7698" w:author="Στάθης Καπ" w:date="2023-02-27T02:00:00Z"/>
                <w:sz w:val="20"/>
                <w:szCs w:val="20"/>
                <w:rPrChange w:id="7699" w:author="Στάθης Καπ" w:date="2023-02-26T07:43:00Z">
                  <w:rPr>
                    <w:del w:id="7700" w:author="Στάθης Καπ" w:date="2023-02-27T02:00:00Z"/>
                    <w:lang w:val="el-GR"/>
                  </w:rPr>
                </w:rPrChange>
              </w:rPr>
              <w:pPrChange w:id="7701" w:author="Στάθης Καπ" w:date="2023-02-26T07:43:00Z">
                <w:pPr/>
              </w:pPrChange>
            </w:pPr>
            <w:del w:id="7702" w:author="Στάθης Καπ" w:date="2023-02-27T02:00:00Z">
              <w:r w:rsidRPr="00FF66E2" w:rsidDel="001E2354">
                <w:rPr>
                  <w:sz w:val="20"/>
                  <w:szCs w:val="20"/>
                  <w:rPrChange w:id="7703" w:author="Στάθης Καπ" w:date="2023-02-26T07:43:00Z">
                    <w:rPr/>
                  </w:rPrChange>
                </w:rPr>
                <w:delText>SD</w:delText>
              </w:r>
            </w:del>
          </w:p>
        </w:tc>
        <w:tc>
          <w:tcPr>
            <w:tcW w:w="640" w:type="pct"/>
            <w:tcPrChange w:id="7704" w:author="Στάθης Καπ" w:date="2023-02-27T02:00:00Z">
              <w:tcPr>
                <w:tcW w:w="883" w:type="dxa"/>
              </w:tcPr>
            </w:tcPrChange>
          </w:tcPr>
          <w:p w14:paraId="78ABE71E" w14:textId="2D783F0A" w:rsidR="00FF66E2" w:rsidRPr="00FF66E2" w:rsidDel="001E2354" w:rsidRDefault="00FF66E2">
            <w:pPr>
              <w:jc w:val="center"/>
              <w:rPr>
                <w:del w:id="7705" w:author="Στάθης Καπ" w:date="2023-02-27T02:00:00Z"/>
                <w:sz w:val="20"/>
                <w:szCs w:val="20"/>
                <w:rPrChange w:id="7706" w:author="Στάθης Καπ" w:date="2023-02-26T07:43:00Z">
                  <w:rPr>
                    <w:del w:id="7707" w:author="Στάθης Καπ" w:date="2023-02-27T02:00:00Z"/>
                    <w:lang w:val="el-GR"/>
                  </w:rPr>
                </w:rPrChange>
              </w:rPr>
              <w:pPrChange w:id="7708" w:author="Στάθης Καπ" w:date="2023-02-26T07:43:00Z">
                <w:pPr/>
              </w:pPrChange>
            </w:pPr>
            <w:del w:id="7709" w:author="Στάθης Καπ" w:date="2023-02-27T02:00:00Z">
              <w:r w:rsidRPr="00FF66E2" w:rsidDel="001E2354">
                <w:rPr>
                  <w:sz w:val="20"/>
                  <w:szCs w:val="20"/>
                  <w:rPrChange w:id="7710" w:author="Στάθης Καπ" w:date="2023-02-26T07:43:00Z">
                    <w:rPr/>
                  </w:rPrChange>
                </w:rPr>
                <w:delText>S</w:delText>
              </w:r>
            </w:del>
          </w:p>
        </w:tc>
        <w:tc>
          <w:tcPr>
            <w:tcW w:w="536" w:type="pct"/>
            <w:tcPrChange w:id="7711" w:author="Στάθης Καπ" w:date="2023-02-27T02:00:00Z">
              <w:tcPr>
                <w:tcW w:w="883" w:type="dxa"/>
              </w:tcPr>
            </w:tcPrChange>
          </w:tcPr>
          <w:p w14:paraId="75CE545E" w14:textId="076CEE31" w:rsidR="00FF66E2" w:rsidRPr="00FF66E2" w:rsidDel="001E2354" w:rsidRDefault="00FF66E2">
            <w:pPr>
              <w:jc w:val="center"/>
              <w:rPr>
                <w:del w:id="7712" w:author="Στάθης Καπ" w:date="2023-02-27T02:00:00Z"/>
                <w:sz w:val="20"/>
                <w:szCs w:val="20"/>
                <w:rPrChange w:id="7713" w:author="Στάθης Καπ" w:date="2023-02-26T07:43:00Z">
                  <w:rPr>
                    <w:del w:id="7714" w:author="Στάθης Καπ" w:date="2023-02-27T02:00:00Z"/>
                    <w:lang w:val="el-GR"/>
                  </w:rPr>
                </w:rPrChange>
              </w:rPr>
              <w:pPrChange w:id="7715" w:author="Στάθης Καπ" w:date="2023-02-26T07:43:00Z">
                <w:pPr/>
              </w:pPrChange>
            </w:pPr>
            <w:del w:id="7716" w:author="Στάθης Καπ" w:date="2023-02-27T02:00:00Z">
              <w:r w:rsidRPr="00FF66E2" w:rsidDel="001E2354">
                <w:rPr>
                  <w:sz w:val="20"/>
                  <w:szCs w:val="20"/>
                  <w:rPrChange w:id="7717" w:author="Στάθης Καπ" w:date="2023-02-26T07:43:00Z">
                    <w:rPr/>
                  </w:rPrChange>
                </w:rPr>
                <w:delText>K</w:delText>
              </w:r>
            </w:del>
          </w:p>
        </w:tc>
        <w:tc>
          <w:tcPr>
            <w:tcW w:w="536" w:type="pct"/>
            <w:tcPrChange w:id="7718" w:author="Στάθης Καπ" w:date="2023-02-27T02:00:00Z">
              <w:tcPr>
                <w:tcW w:w="883" w:type="dxa"/>
              </w:tcPr>
            </w:tcPrChange>
          </w:tcPr>
          <w:p w14:paraId="07879EB3" w14:textId="3B4FE8B6" w:rsidR="00FF66E2" w:rsidRPr="00FF66E2" w:rsidDel="001E2354" w:rsidRDefault="00FF66E2">
            <w:pPr>
              <w:jc w:val="center"/>
              <w:rPr>
                <w:del w:id="7719" w:author="Στάθης Καπ" w:date="2023-02-27T02:00:00Z"/>
                <w:sz w:val="20"/>
                <w:szCs w:val="20"/>
                <w:rPrChange w:id="7720" w:author="Στάθης Καπ" w:date="2023-02-26T07:43:00Z">
                  <w:rPr>
                    <w:del w:id="7721" w:author="Στάθης Καπ" w:date="2023-02-27T02:00:00Z"/>
                    <w:lang w:val="el-GR"/>
                  </w:rPr>
                </w:rPrChange>
              </w:rPr>
              <w:pPrChange w:id="7722" w:author="Στάθης Καπ" w:date="2023-02-26T07:43:00Z">
                <w:pPr/>
              </w:pPrChange>
            </w:pPr>
          </w:p>
        </w:tc>
        <w:tc>
          <w:tcPr>
            <w:tcW w:w="536" w:type="pct"/>
            <w:tcPrChange w:id="7723" w:author="Στάθης Καπ" w:date="2023-02-27T02:00:00Z">
              <w:tcPr>
                <w:tcW w:w="883" w:type="dxa"/>
              </w:tcPr>
            </w:tcPrChange>
          </w:tcPr>
          <w:p w14:paraId="78DFF8F0" w14:textId="125616DB" w:rsidR="00FF66E2" w:rsidRPr="00FF66E2" w:rsidDel="001E2354" w:rsidRDefault="00FF66E2">
            <w:pPr>
              <w:jc w:val="center"/>
              <w:rPr>
                <w:del w:id="7724" w:author="Στάθης Καπ" w:date="2023-02-27T02:00:00Z"/>
                <w:sz w:val="20"/>
                <w:szCs w:val="20"/>
                <w:rPrChange w:id="7725" w:author="Στάθης Καπ" w:date="2023-02-26T07:43:00Z">
                  <w:rPr>
                    <w:del w:id="7726" w:author="Στάθης Καπ" w:date="2023-02-27T02:00:00Z"/>
                    <w:lang w:val="el-GR"/>
                  </w:rPr>
                </w:rPrChange>
              </w:rPr>
              <w:pPrChange w:id="7727" w:author="Στάθης Καπ" w:date="2023-02-26T07:43:00Z">
                <w:pPr/>
              </w:pPrChange>
            </w:pPr>
          </w:p>
        </w:tc>
        <w:tc>
          <w:tcPr>
            <w:tcW w:w="536" w:type="pct"/>
            <w:tcPrChange w:id="7728" w:author="Στάθης Καπ" w:date="2023-02-27T02:00:00Z">
              <w:tcPr>
                <w:tcW w:w="883" w:type="dxa"/>
              </w:tcPr>
            </w:tcPrChange>
          </w:tcPr>
          <w:p w14:paraId="435E0D11" w14:textId="1B5B743C" w:rsidR="00FF66E2" w:rsidRPr="00FF66E2" w:rsidDel="001E2354" w:rsidRDefault="00FF66E2">
            <w:pPr>
              <w:jc w:val="center"/>
              <w:rPr>
                <w:del w:id="7729" w:author="Στάθης Καπ" w:date="2023-02-27T02:00:00Z"/>
                <w:sz w:val="20"/>
                <w:szCs w:val="20"/>
                <w:rPrChange w:id="7730" w:author="Στάθης Καπ" w:date="2023-02-26T07:43:00Z">
                  <w:rPr>
                    <w:del w:id="7731" w:author="Στάθης Καπ" w:date="2023-02-27T02:00:00Z"/>
                    <w:lang w:val="el-GR"/>
                  </w:rPr>
                </w:rPrChange>
              </w:rPr>
              <w:pPrChange w:id="7732" w:author="Στάθης Καπ" w:date="2023-02-26T07:43:00Z">
                <w:pPr/>
              </w:pPrChange>
            </w:pPr>
          </w:p>
        </w:tc>
        <w:tc>
          <w:tcPr>
            <w:tcW w:w="536" w:type="pct"/>
            <w:tcPrChange w:id="7733" w:author="Στάθης Καπ" w:date="2023-02-27T02:00:00Z">
              <w:tcPr>
                <w:tcW w:w="883" w:type="dxa"/>
              </w:tcPr>
            </w:tcPrChange>
          </w:tcPr>
          <w:p w14:paraId="0A282503" w14:textId="39260845" w:rsidR="00FF66E2" w:rsidRPr="00FF66E2" w:rsidDel="001E2354" w:rsidRDefault="00FF66E2">
            <w:pPr>
              <w:jc w:val="center"/>
              <w:rPr>
                <w:del w:id="7734" w:author="Στάθης Καπ" w:date="2023-02-27T02:00:00Z"/>
                <w:sz w:val="20"/>
                <w:szCs w:val="20"/>
                <w:rPrChange w:id="7735" w:author="Στάθης Καπ" w:date="2023-02-26T07:43:00Z">
                  <w:rPr>
                    <w:del w:id="7736" w:author="Στάθης Καπ" w:date="2023-02-27T02:00:00Z"/>
                    <w:lang w:val="el-GR"/>
                  </w:rPr>
                </w:rPrChange>
              </w:rPr>
              <w:pPrChange w:id="7737" w:author="Στάθης Καπ" w:date="2023-02-26T07:43:00Z">
                <w:pPr/>
              </w:pPrChange>
            </w:pPr>
          </w:p>
        </w:tc>
      </w:tr>
      <w:tr w:rsidR="00FF66E2" w:rsidDel="001E2354" w14:paraId="76C57781" w14:textId="49D02D7F" w:rsidTr="001E2354">
        <w:trPr>
          <w:del w:id="7738" w:author="Στάθης Καπ" w:date="2023-02-27T02:00:00Z"/>
        </w:trPr>
        <w:tc>
          <w:tcPr>
            <w:tcW w:w="536" w:type="pct"/>
            <w:tcPrChange w:id="7739" w:author="Στάθης Καπ" w:date="2023-02-27T02:00:00Z">
              <w:tcPr>
                <w:tcW w:w="882" w:type="dxa"/>
              </w:tcPr>
            </w:tcPrChange>
          </w:tcPr>
          <w:p w14:paraId="295606E7" w14:textId="217AB480" w:rsidR="00FF66E2" w:rsidRPr="00FF66E2" w:rsidDel="001E2354" w:rsidRDefault="00FF66E2">
            <w:pPr>
              <w:jc w:val="center"/>
              <w:rPr>
                <w:del w:id="7740" w:author="Στάθης Καπ" w:date="2023-02-27T02:00:00Z"/>
                <w:sz w:val="20"/>
                <w:szCs w:val="20"/>
                <w:rPrChange w:id="7741" w:author="Στάθης Καπ" w:date="2023-02-26T07:43:00Z">
                  <w:rPr>
                    <w:del w:id="7742" w:author="Στάθης Καπ" w:date="2023-02-27T02:00:00Z"/>
                    <w:lang w:val="el-GR"/>
                  </w:rPr>
                </w:rPrChange>
              </w:rPr>
              <w:pPrChange w:id="7743" w:author="Στάθης Καπ" w:date="2023-02-26T07:43:00Z">
                <w:pPr/>
              </w:pPrChange>
            </w:pPr>
            <w:del w:id="7744" w:author="Στάθης Καπ" w:date="2023-02-27T02:00:00Z">
              <w:r w:rsidRPr="00FF66E2" w:rsidDel="001E2354">
                <w:rPr>
                  <w:sz w:val="20"/>
                  <w:szCs w:val="20"/>
                  <w:rPrChange w:id="7745" w:author="Στάθης Καπ" w:date="2023-02-26T07:43:00Z">
                    <w:rPr/>
                  </w:rPrChange>
                </w:rPr>
                <w:delText>Pr01</w:delText>
              </w:r>
            </w:del>
          </w:p>
        </w:tc>
        <w:tc>
          <w:tcPr>
            <w:tcW w:w="573" w:type="pct"/>
            <w:tcPrChange w:id="7746" w:author="Στάθης Καπ" w:date="2023-02-27T02:00:00Z">
              <w:tcPr>
                <w:tcW w:w="882" w:type="dxa"/>
              </w:tcPr>
            </w:tcPrChange>
          </w:tcPr>
          <w:p w14:paraId="64538A7B" w14:textId="620E63F3" w:rsidR="00FF66E2" w:rsidRPr="00FF66E2" w:rsidDel="001E2354" w:rsidRDefault="00FF66E2">
            <w:pPr>
              <w:jc w:val="center"/>
              <w:rPr>
                <w:del w:id="7747" w:author="Στάθης Καπ" w:date="2023-02-27T02:00:00Z"/>
                <w:sz w:val="20"/>
                <w:szCs w:val="20"/>
                <w:lang w:val="el-GR"/>
                <w:rPrChange w:id="7748" w:author="Στάθης Καπ" w:date="2023-02-26T07:43:00Z">
                  <w:rPr>
                    <w:del w:id="7749" w:author="Στάθης Καπ" w:date="2023-02-27T02:00:00Z"/>
                    <w:lang w:val="el-GR"/>
                  </w:rPr>
                </w:rPrChange>
              </w:rPr>
              <w:pPrChange w:id="7750" w:author="Στάθης Καπ" w:date="2023-02-26T07:43:00Z">
                <w:pPr/>
              </w:pPrChange>
            </w:pPr>
          </w:p>
        </w:tc>
        <w:tc>
          <w:tcPr>
            <w:tcW w:w="572" w:type="pct"/>
            <w:tcPrChange w:id="7751" w:author="Στάθης Καπ" w:date="2023-02-27T02:00:00Z">
              <w:tcPr>
                <w:tcW w:w="883" w:type="dxa"/>
              </w:tcPr>
            </w:tcPrChange>
          </w:tcPr>
          <w:p w14:paraId="73F48438" w14:textId="48689D6E" w:rsidR="00FF66E2" w:rsidRPr="00FF66E2" w:rsidDel="001E2354" w:rsidRDefault="00FF66E2">
            <w:pPr>
              <w:jc w:val="center"/>
              <w:rPr>
                <w:del w:id="7752" w:author="Στάθης Καπ" w:date="2023-02-27T02:00:00Z"/>
                <w:sz w:val="20"/>
                <w:szCs w:val="20"/>
                <w:lang w:val="el-GR"/>
                <w:rPrChange w:id="7753" w:author="Στάθης Καπ" w:date="2023-02-26T07:43:00Z">
                  <w:rPr>
                    <w:del w:id="7754" w:author="Στάθης Καπ" w:date="2023-02-27T02:00:00Z"/>
                    <w:lang w:val="el-GR"/>
                  </w:rPr>
                </w:rPrChange>
              </w:rPr>
              <w:pPrChange w:id="7755" w:author="Στάθης Καπ" w:date="2023-02-26T07:43:00Z">
                <w:pPr/>
              </w:pPrChange>
            </w:pPr>
          </w:p>
        </w:tc>
        <w:tc>
          <w:tcPr>
            <w:tcW w:w="640" w:type="pct"/>
            <w:tcPrChange w:id="7756" w:author="Στάθης Καπ" w:date="2023-02-27T02:00:00Z">
              <w:tcPr>
                <w:tcW w:w="883" w:type="dxa"/>
              </w:tcPr>
            </w:tcPrChange>
          </w:tcPr>
          <w:p w14:paraId="06815BFF" w14:textId="0098BD9C" w:rsidR="00FF66E2" w:rsidRPr="00FF66E2" w:rsidDel="001E2354" w:rsidRDefault="00FF66E2">
            <w:pPr>
              <w:jc w:val="center"/>
              <w:rPr>
                <w:del w:id="7757" w:author="Στάθης Καπ" w:date="2023-02-27T02:00:00Z"/>
                <w:sz w:val="20"/>
                <w:szCs w:val="20"/>
                <w:lang w:val="el-GR"/>
                <w:rPrChange w:id="7758" w:author="Στάθης Καπ" w:date="2023-02-26T07:43:00Z">
                  <w:rPr>
                    <w:del w:id="7759" w:author="Στάθης Καπ" w:date="2023-02-27T02:00:00Z"/>
                    <w:lang w:val="el-GR"/>
                  </w:rPr>
                </w:rPrChange>
              </w:rPr>
              <w:pPrChange w:id="7760" w:author="Στάθης Καπ" w:date="2023-02-26T07:43:00Z">
                <w:pPr/>
              </w:pPrChange>
            </w:pPr>
          </w:p>
        </w:tc>
        <w:tc>
          <w:tcPr>
            <w:tcW w:w="536" w:type="pct"/>
            <w:tcPrChange w:id="7761" w:author="Στάθης Καπ" w:date="2023-02-27T02:00:00Z">
              <w:tcPr>
                <w:tcW w:w="883" w:type="dxa"/>
              </w:tcPr>
            </w:tcPrChange>
          </w:tcPr>
          <w:p w14:paraId="2BB2FEA9" w14:textId="0FB256F5" w:rsidR="00FF66E2" w:rsidRPr="00FF66E2" w:rsidDel="001E2354" w:rsidRDefault="00FF66E2">
            <w:pPr>
              <w:jc w:val="center"/>
              <w:rPr>
                <w:del w:id="7762" w:author="Στάθης Καπ" w:date="2023-02-27T02:00:00Z"/>
                <w:sz w:val="20"/>
                <w:szCs w:val="20"/>
                <w:lang w:val="el-GR"/>
                <w:rPrChange w:id="7763" w:author="Στάθης Καπ" w:date="2023-02-26T07:43:00Z">
                  <w:rPr>
                    <w:del w:id="7764" w:author="Στάθης Καπ" w:date="2023-02-27T02:00:00Z"/>
                    <w:lang w:val="el-GR"/>
                  </w:rPr>
                </w:rPrChange>
              </w:rPr>
              <w:pPrChange w:id="7765" w:author="Στάθης Καπ" w:date="2023-02-26T07:43:00Z">
                <w:pPr/>
              </w:pPrChange>
            </w:pPr>
          </w:p>
        </w:tc>
        <w:tc>
          <w:tcPr>
            <w:tcW w:w="536" w:type="pct"/>
            <w:tcPrChange w:id="7766" w:author="Στάθης Καπ" w:date="2023-02-27T02:00:00Z">
              <w:tcPr>
                <w:tcW w:w="883" w:type="dxa"/>
              </w:tcPr>
            </w:tcPrChange>
          </w:tcPr>
          <w:p w14:paraId="0CE055A4" w14:textId="7846C8DF" w:rsidR="00FF66E2" w:rsidRPr="00FF66E2" w:rsidDel="001E2354" w:rsidRDefault="00FF66E2">
            <w:pPr>
              <w:jc w:val="center"/>
              <w:rPr>
                <w:del w:id="7767" w:author="Στάθης Καπ" w:date="2023-02-27T02:00:00Z"/>
                <w:sz w:val="20"/>
                <w:szCs w:val="20"/>
                <w:lang w:val="el-GR"/>
                <w:rPrChange w:id="7768" w:author="Στάθης Καπ" w:date="2023-02-26T07:43:00Z">
                  <w:rPr>
                    <w:del w:id="7769" w:author="Στάθης Καπ" w:date="2023-02-27T02:00:00Z"/>
                    <w:lang w:val="el-GR"/>
                  </w:rPr>
                </w:rPrChange>
              </w:rPr>
              <w:pPrChange w:id="7770" w:author="Στάθης Καπ" w:date="2023-02-26T07:43:00Z">
                <w:pPr/>
              </w:pPrChange>
            </w:pPr>
          </w:p>
        </w:tc>
        <w:tc>
          <w:tcPr>
            <w:tcW w:w="536" w:type="pct"/>
            <w:tcPrChange w:id="7771" w:author="Στάθης Καπ" w:date="2023-02-27T02:00:00Z">
              <w:tcPr>
                <w:tcW w:w="883" w:type="dxa"/>
              </w:tcPr>
            </w:tcPrChange>
          </w:tcPr>
          <w:p w14:paraId="1542298E" w14:textId="44B65D44" w:rsidR="00FF66E2" w:rsidRPr="00FF66E2" w:rsidDel="001E2354" w:rsidRDefault="00FF66E2">
            <w:pPr>
              <w:jc w:val="center"/>
              <w:rPr>
                <w:del w:id="7772" w:author="Στάθης Καπ" w:date="2023-02-27T02:00:00Z"/>
                <w:sz w:val="20"/>
                <w:szCs w:val="20"/>
                <w:lang w:val="el-GR"/>
                <w:rPrChange w:id="7773" w:author="Στάθης Καπ" w:date="2023-02-26T07:43:00Z">
                  <w:rPr>
                    <w:del w:id="7774" w:author="Στάθης Καπ" w:date="2023-02-27T02:00:00Z"/>
                    <w:lang w:val="el-GR"/>
                  </w:rPr>
                </w:rPrChange>
              </w:rPr>
              <w:pPrChange w:id="7775" w:author="Στάθης Καπ" w:date="2023-02-26T07:43:00Z">
                <w:pPr/>
              </w:pPrChange>
            </w:pPr>
          </w:p>
        </w:tc>
        <w:tc>
          <w:tcPr>
            <w:tcW w:w="536" w:type="pct"/>
            <w:tcPrChange w:id="7776" w:author="Στάθης Καπ" w:date="2023-02-27T02:00:00Z">
              <w:tcPr>
                <w:tcW w:w="883" w:type="dxa"/>
              </w:tcPr>
            </w:tcPrChange>
          </w:tcPr>
          <w:p w14:paraId="2640F02C" w14:textId="57DFA124" w:rsidR="00FF66E2" w:rsidRPr="00FF66E2" w:rsidDel="001E2354" w:rsidRDefault="00FF66E2">
            <w:pPr>
              <w:jc w:val="center"/>
              <w:rPr>
                <w:del w:id="7777" w:author="Στάθης Καπ" w:date="2023-02-27T02:00:00Z"/>
                <w:sz w:val="20"/>
                <w:szCs w:val="20"/>
                <w:lang w:val="el-GR"/>
                <w:rPrChange w:id="7778" w:author="Στάθης Καπ" w:date="2023-02-26T07:43:00Z">
                  <w:rPr>
                    <w:del w:id="7779" w:author="Στάθης Καπ" w:date="2023-02-27T02:00:00Z"/>
                    <w:lang w:val="el-GR"/>
                  </w:rPr>
                </w:rPrChange>
              </w:rPr>
              <w:pPrChange w:id="7780" w:author="Στάθης Καπ" w:date="2023-02-26T07:43:00Z">
                <w:pPr/>
              </w:pPrChange>
            </w:pPr>
          </w:p>
        </w:tc>
        <w:tc>
          <w:tcPr>
            <w:tcW w:w="536" w:type="pct"/>
            <w:tcPrChange w:id="7781" w:author="Στάθης Καπ" w:date="2023-02-27T02:00:00Z">
              <w:tcPr>
                <w:tcW w:w="883" w:type="dxa"/>
              </w:tcPr>
            </w:tcPrChange>
          </w:tcPr>
          <w:p w14:paraId="244A9BAE" w14:textId="5D74182C" w:rsidR="00FF66E2" w:rsidRPr="00FF66E2" w:rsidDel="001E2354" w:rsidRDefault="00FF66E2">
            <w:pPr>
              <w:jc w:val="center"/>
              <w:rPr>
                <w:del w:id="7782" w:author="Στάθης Καπ" w:date="2023-02-27T02:00:00Z"/>
                <w:sz w:val="20"/>
                <w:szCs w:val="20"/>
                <w:lang w:val="el-GR"/>
                <w:rPrChange w:id="7783" w:author="Στάθης Καπ" w:date="2023-02-26T07:43:00Z">
                  <w:rPr>
                    <w:del w:id="7784" w:author="Στάθης Καπ" w:date="2023-02-27T02:00:00Z"/>
                    <w:lang w:val="el-GR"/>
                  </w:rPr>
                </w:rPrChange>
              </w:rPr>
              <w:pPrChange w:id="7785" w:author="Στάθης Καπ" w:date="2023-02-26T07:43:00Z">
                <w:pPr/>
              </w:pPrChange>
            </w:pPr>
          </w:p>
        </w:tc>
      </w:tr>
      <w:tr w:rsidR="00FF66E2" w:rsidDel="001E2354" w14:paraId="718DAB79" w14:textId="18BB2756" w:rsidTr="001E2354">
        <w:trPr>
          <w:del w:id="7786" w:author="Στάθης Καπ" w:date="2023-02-27T02:00:00Z"/>
        </w:trPr>
        <w:tc>
          <w:tcPr>
            <w:tcW w:w="536" w:type="pct"/>
            <w:tcPrChange w:id="7787" w:author="Στάθης Καπ" w:date="2023-02-27T02:00:00Z">
              <w:tcPr>
                <w:tcW w:w="882" w:type="dxa"/>
              </w:tcPr>
            </w:tcPrChange>
          </w:tcPr>
          <w:p w14:paraId="10868C19" w14:textId="680D6F2F" w:rsidR="00FF66E2" w:rsidRPr="00FF66E2" w:rsidDel="001E2354" w:rsidRDefault="00FF66E2">
            <w:pPr>
              <w:jc w:val="center"/>
              <w:rPr>
                <w:del w:id="7788" w:author="Στάθης Καπ" w:date="2023-02-27T02:00:00Z"/>
                <w:sz w:val="20"/>
                <w:szCs w:val="20"/>
                <w:rPrChange w:id="7789" w:author="Στάθης Καπ" w:date="2023-02-26T07:43:00Z">
                  <w:rPr>
                    <w:del w:id="7790" w:author="Στάθης Καπ" w:date="2023-02-27T02:00:00Z"/>
                    <w:lang w:val="el-GR"/>
                  </w:rPr>
                </w:rPrChange>
              </w:rPr>
              <w:pPrChange w:id="7791" w:author="Στάθης Καπ" w:date="2023-02-26T07:43:00Z">
                <w:pPr/>
              </w:pPrChange>
            </w:pPr>
            <w:del w:id="7792" w:author="Στάθης Καπ" w:date="2023-02-27T02:00:00Z">
              <w:r w:rsidRPr="00FF66E2" w:rsidDel="001E2354">
                <w:rPr>
                  <w:sz w:val="20"/>
                  <w:szCs w:val="20"/>
                  <w:rPrChange w:id="7793" w:author="Στάθης Καπ" w:date="2023-02-26T07:43:00Z">
                    <w:rPr/>
                  </w:rPrChange>
                </w:rPr>
                <w:delText>Pr02</w:delText>
              </w:r>
            </w:del>
          </w:p>
        </w:tc>
        <w:tc>
          <w:tcPr>
            <w:tcW w:w="573" w:type="pct"/>
            <w:tcPrChange w:id="7794" w:author="Στάθης Καπ" w:date="2023-02-27T02:00:00Z">
              <w:tcPr>
                <w:tcW w:w="882" w:type="dxa"/>
              </w:tcPr>
            </w:tcPrChange>
          </w:tcPr>
          <w:p w14:paraId="14B954DB" w14:textId="666F3EA8" w:rsidR="00FF66E2" w:rsidRPr="00FF66E2" w:rsidDel="001E2354" w:rsidRDefault="00FF66E2">
            <w:pPr>
              <w:jc w:val="center"/>
              <w:rPr>
                <w:del w:id="7795" w:author="Στάθης Καπ" w:date="2023-02-27T02:00:00Z"/>
                <w:sz w:val="20"/>
                <w:szCs w:val="20"/>
                <w:lang w:val="el-GR"/>
                <w:rPrChange w:id="7796" w:author="Στάθης Καπ" w:date="2023-02-26T07:43:00Z">
                  <w:rPr>
                    <w:del w:id="7797" w:author="Στάθης Καπ" w:date="2023-02-27T02:00:00Z"/>
                    <w:lang w:val="el-GR"/>
                  </w:rPr>
                </w:rPrChange>
              </w:rPr>
              <w:pPrChange w:id="7798" w:author="Στάθης Καπ" w:date="2023-02-26T07:43:00Z">
                <w:pPr/>
              </w:pPrChange>
            </w:pPr>
          </w:p>
        </w:tc>
        <w:tc>
          <w:tcPr>
            <w:tcW w:w="572" w:type="pct"/>
            <w:tcPrChange w:id="7799" w:author="Στάθης Καπ" w:date="2023-02-27T02:00:00Z">
              <w:tcPr>
                <w:tcW w:w="883" w:type="dxa"/>
              </w:tcPr>
            </w:tcPrChange>
          </w:tcPr>
          <w:p w14:paraId="24F90AC2" w14:textId="54C3920A" w:rsidR="00FF66E2" w:rsidRPr="00FF66E2" w:rsidDel="001E2354" w:rsidRDefault="00FF66E2">
            <w:pPr>
              <w:jc w:val="center"/>
              <w:rPr>
                <w:del w:id="7800" w:author="Στάθης Καπ" w:date="2023-02-27T02:00:00Z"/>
                <w:sz w:val="20"/>
                <w:szCs w:val="20"/>
                <w:lang w:val="el-GR"/>
                <w:rPrChange w:id="7801" w:author="Στάθης Καπ" w:date="2023-02-26T07:43:00Z">
                  <w:rPr>
                    <w:del w:id="7802" w:author="Στάθης Καπ" w:date="2023-02-27T02:00:00Z"/>
                    <w:lang w:val="el-GR"/>
                  </w:rPr>
                </w:rPrChange>
              </w:rPr>
              <w:pPrChange w:id="7803" w:author="Στάθης Καπ" w:date="2023-02-26T07:43:00Z">
                <w:pPr/>
              </w:pPrChange>
            </w:pPr>
          </w:p>
        </w:tc>
        <w:tc>
          <w:tcPr>
            <w:tcW w:w="640" w:type="pct"/>
            <w:tcPrChange w:id="7804" w:author="Στάθης Καπ" w:date="2023-02-27T02:00:00Z">
              <w:tcPr>
                <w:tcW w:w="883" w:type="dxa"/>
              </w:tcPr>
            </w:tcPrChange>
          </w:tcPr>
          <w:p w14:paraId="011E8CF9" w14:textId="6DC66FC2" w:rsidR="00FF66E2" w:rsidRPr="00FF66E2" w:rsidDel="001E2354" w:rsidRDefault="00FF66E2">
            <w:pPr>
              <w:jc w:val="center"/>
              <w:rPr>
                <w:del w:id="7805" w:author="Στάθης Καπ" w:date="2023-02-27T02:00:00Z"/>
                <w:sz w:val="20"/>
                <w:szCs w:val="20"/>
                <w:lang w:val="el-GR"/>
                <w:rPrChange w:id="7806" w:author="Στάθης Καπ" w:date="2023-02-26T07:43:00Z">
                  <w:rPr>
                    <w:del w:id="7807" w:author="Στάθης Καπ" w:date="2023-02-27T02:00:00Z"/>
                    <w:lang w:val="el-GR"/>
                  </w:rPr>
                </w:rPrChange>
              </w:rPr>
              <w:pPrChange w:id="7808" w:author="Στάθης Καπ" w:date="2023-02-26T07:43:00Z">
                <w:pPr/>
              </w:pPrChange>
            </w:pPr>
          </w:p>
        </w:tc>
        <w:tc>
          <w:tcPr>
            <w:tcW w:w="536" w:type="pct"/>
            <w:tcPrChange w:id="7809" w:author="Στάθης Καπ" w:date="2023-02-27T02:00:00Z">
              <w:tcPr>
                <w:tcW w:w="883" w:type="dxa"/>
              </w:tcPr>
            </w:tcPrChange>
          </w:tcPr>
          <w:p w14:paraId="0C12CD6E" w14:textId="70BA556B" w:rsidR="00FF66E2" w:rsidRPr="00FF66E2" w:rsidDel="001E2354" w:rsidRDefault="00FF66E2">
            <w:pPr>
              <w:jc w:val="center"/>
              <w:rPr>
                <w:del w:id="7810" w:author="Στάθης Καπ" w:date="2023-02-27T02:00:00Z"/>
                <w:sz w:val="20"/>
                <w:szCs w:val="20"/>
                <w:lang w:val="el-GR"/>
                <w:rPrChange w:id="7811" w:author="Στάθης Καπ" w:date="2023-02-26T07:43:00Z">
                  <w:rPr>
                    <w:del w:id="7812" w:author="Στάθης Καπ" w:date="2023-02-27T02:00:00Z"/>
                    <w:lang w:val="el-GR"/>
                  </w:rPr>
                </w:rPrChange>
              </w:rPr>
              <w:pPrChange w:id="7813" w:author="Στάθης Καπ" w:date="2023-02-26T07:43:00Z">
                <w:pPr/>
              </w:pPrChange>
            </w:pPr>
          </w:p>
        </w:tc>
        <w:tc>
          <w:tcPr>
            <w:tcW w:w="536" w:type="pct"/>
            <w:tcPrChange w:id="7814" w:author="Στάθης Καπ" w:date="2023-02-27T02:00:00Z">
              <w:tcPr>
                <w:tcW w:w="883" w:type="dxa"/>
              </w:tcPr>
            </w:tcPrChange>
          </w:tcPr>
          <w:p w14:paraId="485FA571" w14:textId="376BD219" w:rsidR="00FF66E2" w:rsidRPr="00FF66E2" w:rsidDel="001E2354" w:rsidRDefault="00FF66E2">
            <w:pPr>
              <w:jc w:val="center"/>
              <w:rPr>
                <w:del w:id="7815" w:author="Στάθης Καπ" w:date="2023-02-27T02:00:00Z"/>
                <w:sz w:val="20"/>
                <w:szCs w:val="20"/>
                <w:lang w:val="el-GR"/>
                <w:rPrChange w:id="7816" w:author="Στάθης Καπ" w:date="2023-02-26T07:43:00Z">
                  <w:rPr>
                    <w:del w:id="7817" w:author="Στάθης Καπ" w:date="2023-02-27T02:00:00Z"/>
                    <w:lang w:val="el-GR"/>
                  </w:rPr>
                </w:rPrChange>
              </w:rPr>
              <w:pPrChange w:id="7818" w:author="Στάθης Καπ" w:date="2023-02-26T07:43:00Z">
                <w:pPr/>
              </w:pPrChange>
            </w:pPr>
          </w:p>
        </w:tc>
        <w:tc>
          <w:tcPr>
            <w:tcW w:w="536" w:type="pct"/>
            <w:tcPrChange w:id="7819" w:author="Στάθης Καπ" w:date="2023-02-27T02:00:00Z">
              <w:tcPr>
                <w:tcW w:w="883" w:type="dxa"/>
              </w:tcPr>
            </w:tcPrChange>
          </w:tcPr>
          <w:p w14:paraId="185AB309" w14:textId="3E67D609" w:rsidR="00FF66E2" w:rsidRPr="00FF66E2" w:rsidDel="001E2354" w:rsidRDefault="00FF66E2">
            <w:pPr>
              <w:jc w:val="center"/>
              <w:rPr>
                <w:del w:id="7820" w:author="Στάθης Καπ" w:date="2023-02-27T02:00:00Z"/>
                <w:sz w:val="20"/>
                <w:szCs w:val="20"/>
                <w:lang w:val="el-GR"/>
                <w:rPrChange w:id="7821" w:author="Στάθης Καπ" w:date="2023-02-26T07:43:00Z">
                  <w:rPr>
                    <w:del w:id="7822" w:author="Στάθης Καπ" w:date="2023-02-27T02:00:00Z"/>
                    <w:lang w:val="el-GR"/>
                  </w:rPr>
                </w:rPrChange>
              </w:rPr>
              <w:pPrChange w:id="7823" w:author="Στάθης Καπ" w:date="2023-02-26T07:43:00Z">
                <w:pPr/>
              </w:pPrChange>
            </w:pPr>
          </w:p>
        </w:tc>
        <w:tc>
          <w:tcPr>
            <w:tcW w:w="536" w:type="pct"/>
            <w:tcPrChange w:id="7824" w:author="Στάθης Καπ" w:date="2023-02-27T02:00:00Z">
              <w:tcPr>
                <w:tcW w:w="883" w:type="dxa"/>
              </w:tcPr>
            </w:tcPrChange>
          </w:tcPr>
          <w:p w14:paraId="6A932D4B" w14:textId="308ADFA7" w:rsidR="00FF66E2" w:rsidRPr="00FF66E2" w:rsidDel="001E2354" w:rsidRDefault="00FF66E2">
            <w:pPr>
              <w:jc w:val="center"/>
              <w:rPr>
                <w:del w:id="7825" w:author="Στάθης Καπ" w:date="2023-02-27T02:00:00Z"/>
                <w:sz w:val="20"/>
                <w:szCs w:val="20"/>
                <w:lang w:val="el-GR"/>
                <w:rPrChange w:id="7826" w:author="Στάθης Καπ" w:date="2023-02-26T07:43:00Z">
                  <w:rPr>
                    <w:del w:id="7827" w:author="Στάθης Καπ" w:date="2023-02-27T02:00:00Z"/>
                    <w:lang w:val="el-GR"/>
                  </w:rPr>
                </w:rPrChange>
              </w:rPr>
              <w:pPrChange w:id="7828" w:author="Στάθης Καπ" w:date="2023-02-26T07:43:00Z">
                <w:pPr/>
              </w:pPrChange>
            </w:pPr>
          </w:p>
        </w:tc>
        <w:tc>
          <w:tcPr>
            <w:tcW w:w="536" w:type="pct"/>
            <w:tcPrChange w:id="7829" w:author="Στάθης Καπ" w:date="2023-02-27T02:00:00Z">
              <w:tcPr>
                <w:tcW w:w="883" w:type="dxa"/>
              </w:tcPr>
            </w:tcPrChange>
          </w:tcPr>
          <w:p w14:paraId="2B3D8BF6" w14:textId="5AB2CEFA" w:rsidR="00FF66E2" w:rsidRPr="00FF66E2" w:rsidDel="001E2354" w:rsidRDefault="00FF66E2">
            <w:pPr>
              <w:jc w:val="center"/>
              <w:rPr>
                <w:del w:id="7830" w:author="Στάθης Καπ" w:date="2023-02-27T02:00:00Z"/>
                <w:sz w:val="20"/>
                <w:szCs w:val="20"/>
                <w:lang w:val="el-GR"/>
                <w:rPrChange w:id="7831" w:author="Στάθης Καπ" w:date="2023-02-26T07:43:00Z">
                  <w:rPr>
                    <w:del w:id="7832" w:author="Στάθης Καπ" w:date="2023-02-27T02:00:00Z"/>
                    <w:lang w:val="el-GR"/>
                  </w:rPr>
                </w:rPrChange>
              </w:rPr>
              <w:pPrChange w:id="7833" w:author="Στάθης Καπ" w:date="2023-02-26T07:43:00Z">
                <w:pPr/>
              </w:pPrChange>
            </w:pPr>
          </w:p>
        </w:tc>
      </w:tr>
      <w:tr w:rsidR="00FF66E2" w:rsidDel="001E2354" w14:paraId="5A02740D" w14:textId="056BEDB7" w:rsidTr="001E2354">
        <w:trPr>
          <w:del w:id="7834" w:author="Στάθης Καπ" w:date="2023-02-27T02:00:00Z"/>
        </w:trPr>
        <w:tc>
          <w:tcPr>
            <w:tcW w:w="536" w:type="pct"/>
            <w:tcPrChange w:id="7835" w:author="Στάθης Καπ" w:date="2023-02-27T02:00:00Z">
              <w:tcPr>
                <w:tcW w:w="882" w:type="dxa"/>
              </w:tcPr>
            </w:tcPrChange>
          </w:tcPr>
          <w:p w14:paraId="62F82788" w14:textId="71E16594" w:rsidR="00FF66E2" w:rsidRPr="00FF66E2" w:rsidDel="001E2354" w:rsidRDefault="00FF66E2">
            <w:pPr>
              <w:jc w:val="center"/>
              <w:rPr>
                <w:del w:id="7836" w:author="Στάθης Καπ" w:date="2023-02-27T02:00:00Z"/>
                <w:sz w:val="20"/>
                <w:szCs w:val="20"/>
                <w:rPrChange w:id="7837" w:author="Στάθης Καπ" w:date="2023-02-26T07:43:00Z">
                  <w:rPr>
                    <w:del w:id="7838" w:author="Στάθης Καπ" w:date="2023-02-27T02:00:00Z"/>
                    <w:lang w:val="el-GR"/>
                  </w:rPr>
                </w:rPrChange>
              </w:rPr>
              <w:pPrChange w:id="7839" w:author="Στάθης Καπ" w:date="2023-02-26T07:43:00Z">
                <w:pPr/>
              </w:pPrChange>
            </w:pPr>
            <w:del w:id="7840" w:author="Στάθης Καπ" w:date="2023-02-27T02:00:00Z">
              <w:r w:rsidRPr="00FF66E2" w:rsidDel="001E2354">
                <w:rPr>
                  <w:sz w:val="20"/>
                  <w:szCs w:val="20"/>
                  <w:rPrChange w:id="7841" w:author="Στάθης Καπ" w:date="2023-02-26T07:43:00Z">
                    <w:rPr/>
                  </w:rPrChange>
                </w:rPr>
                <w:delText>Pr03</w:delText>
              </w:r>
            </w:del>
          </w:p>
        </w:tc>
        <w:tc>
          <w:tcPr>
            <w:tcW w:w="573" w:type="pct"/>
            <w:tcPrChange w:id="7842" w:author="Στάθης Καπ" w:date="2023-02-27T02:00:00Z">
              <w:tcPr>
                <w:tcW w:w="882" w:type="dxa"/>
              </w:tcPr>
            </w:tcPrChange>
          </w:tcPr>
          <w:p w14:paraId="65117FDE" w14:textId="6F02D6B9" w:rsidR="00FF66E2" w:rsidRPr="00FF66E2" w:rsidDel="001E2354" w:rsidRDefault="00FF66E2">
            <w:pPr>
              <w:jc w:val="center"/>
              <w:rPr>
                <w:del w:id="7843" w:author="Στάθης Καπ" w:date="2023-02-27T02:00:00Z"/>
                <w:sz w:val="20"/>
                <w:szCs w:val="20"/>
                <w:lang w:val="el-GR"/>
                <w:rPrChange w:id="7844" w:author="Στάθης Καπ" w:date="2023-02-26T07:43:00Z">
                  <w:rPr>
                    <w:del w:id="7845" w:author="Στάθης Καπ" w:date="2023-02-27T02:00:00Z"/>
                    <w:lang w:val="el-GR"/>
                  </w:rPr>
                </w:rPrChange>
              </w:rPr>
              <w:pPrChange w:id="7846" w:author="Στάθης Καπ" w:date="2023-02-26T07:43:00Z">
                <w:pPr/>
              </w:pPrChange>
            </w:pPr>
          </w:p>
        </w:tc>
        <w:tc>
          <w:tcPr>
            <w:tcW w:w="572" w:type="pct"/>
            <w:tcPrChange w:id="7847" w:author="Στάθης Καπ" w:date="2023-02-27T02:00:00Z">
              <w:tcPr>
                <w:tcW w:w="883" w:type="dxa"/>
              </w:tcPr>
            </w:tcPrChange>
          </w:tcPr>
          <w:p w14:paraId="6B636454" w14:textId="5AF47011" w:rsidR="00FF66E2" w:rsidRPr="00FF66E2" w:rsidDel="001E2354" w:rsidRDefault="00FF66E2">
            <w:pPr>
              <w:jc w:val="center"/>
              <w:rPr>
                <w:del w:id="7848" w:author="Στάθης Καπ" w:date="2023-02-27T02:00:00Z"/>
                <w:sz w:val="20"/>
                <w:szCs w:val="20"/>
                <w:lang w:val="el-GR"/>
                <w:rPrChange w:id="7849" w:author="Στάθης Καπ" w:date="2023-02-26T07:43:00Z">
                  <w:rPr>
                    <w:del w:id="7850" w:author="Στάθης Καπ" w:date="2023-02-27T02:00:00Z"/>
                    <w:lang w:val="el-GR"/>
                  </w:rPr>
                </w:rPrChange>
              </w:rPr>
              <w:pPrChange w:id="7851" w:author="Στάθης Καπ" w:date="2023-02-26T07:43:00Z">
                <w:pPr/>
              </w:pPrChange>
            </w:pPr>
          </w:p>
        </w:tc>
        <w:tc>
          <w:tcPr>
            <w:tcW w:w="640" w:type="pct"/>
            <w:tcPrChange w:id="7852" w:author="Στάθης Καπ" w:date="2023-02-27T02:00:00Z">
              <w:tcPr>
                <w:tcW w:w="883" w:type="dxa"/>
              </w:tcPr>
            </w:tcPrChange>
          </w:tcPr>
          <w:p w14:paraId="5F0CCDF2" w14:textId="6E7C1590" w:rsidR="00FF66E2" w:rsidRPr="00FF66E2" w:rsidDel="001E2354" w:rsidRDefault="00FF66E2">
            <w:pPr>
              <w:jc w:val="center"/>
              <w:rPr>
                <w:del w:id="7853" w:author="Στάθης Καπ" w:date="2023-02-27T02:00:00Z"/>
                <w:sz w:val="20"/>
                <w:szCs w:val="20"/>
                <w:lang w:val="el-GR"/>
                <w:rPrChange w:id="7854" w:author="Στάθης Καπ" w:date="2023-02-26T07:43:00Z">
                  <w:rPr>
                    <w:del w:id="7855" w:author="Στάθης Καπ" w:date="2023-02-27T02:00:00Z"/>
                    <w:lang w:val="el-GR"/>
                  </w:rPr>
                </w:rPrChange>
              </w:rPr>
              <w:pPrChange w:id="7856" w:author="Στάθης Καπ" w:date="2023-02-26T07:43:00Z">
                <w:pPr/>
              </w:pPrChange>
            </w:pPr>
          </w:p>
        </w:tc>
        <w:tc>
          <w:tcPr>
            <w:tcW w:w="536" w:type="pct"/>
            <w:tcPrChange w:id="7857" w:author="Στάθης Καπ" w:date="2023-02-27T02:00:00Z">
              <w:tcPr>
                <w:tcW w:w="883" w:type="dxa"/>
              </w:tcPr>
            </w:tcPrChange>
          </w:tcPr>
          <w:p w14:paraId="09459841" w14:textId="295429E7" w:rsidR="00FF66E2" w:rsidRPr="00FF66E2" w:rsidDel="001E2354" w:rsidRDefault="00FF66E2">
            <w:pPr>
              <w:jc w:val="center"/>
              <w:rPr>
                <w:del w:id="7858" w:author="Στάθης Καπ" w:date="2023-02-27T02:00:00Z"/>
                <w:sz w:val="20"/>
                <w:szCs w:val="20"/>
                <w:lang w:val="el-GR"/>
                <w:rPrChange w:id="7859" w:author="Στάθης Καπ" w:date="2023-02-26T07:43:00Z">
                  <w:rPr>
                    <w:del w:id="7860" w:author="Στάθης Καπ" w:date="2023-02-27T02:00:00Z"/>
                    <w:lang w:val="el-GR"/>
                  </w:rPr>
                </w:rPrChange>
              </w:rPr>
              <w:pPrChange w:id="7861" w:author="Στάθης Καπ" w:date="2023-02-26T07:43:00Z">
                <w:pPr/>
              </w:pPrChange>
            </w:pPr>
          </w:p>
        </w:tc>
        <w:tc>
          <w:tcPr>
            <w:tcW w:w="536" w:type="pct"/>
            <w:tcPrChange w:id="7862" w:author="Στάθης Καπ" w:date="2023-02-27T02:00:00Z">
              <w:tcPr>
                <w:tcW w:w="883" w:type="dxa"/>
              </w:tcPr>
            </w:tcPrChange>
          </w:tcPr>
          <w:p w14:paraId="4DEEB933" w14:textId="1CD84EAC" w:rsidR="00FF66E2" w:rsidRPr="00FF66E2" w:rsidDel="001E2354" w:rsidRDefault="00FF66E2">
            <w:pPr>
              <w:jc w:val="center"/>
              <w:rPr>
                <w:del w:id="7863" w:author="Στάθης Καπ" w:date="2023-02-27T02:00:00Z"/>
                <w:sz w:val="20"/>
                <w:szCs w:val="20"/>
                <w:lang w:val="el-GR"/>
                <w:rPrChange w:id="7864" w:author="Στάθης Καπ" w:date="2023-02-26T07:43:00Z">
                  <w:rPr>
                    <w:del w:id="7865" w:author="Στάθης Καπ" w:date="2023-02-27T02:00:00Z"/>
                    <w:lang w:val="el-GR"/>
                  </w:rPr>
                </w:rPrChange>
              </w:rPr>
              <w:pPrChange w:id="7866" w:author="Στάθης Καπ" w:date="2023-02-26T07:43:00Z">
                <w:pPr/>
              </w:pPrChange>
            </w:pPr>
          </w:p>
        </w:tc>
        <w:tc>
          <w:tcPr>
            <w:tcW w:w="536" w:type="pct"/>
            <w:tcPrChange w:id="7867" w:author="Στάθης Καπ" w:date="2023-02-27T02:00:00Z">
              <w:tcPr>
                <w:tcW w:w="883" w:type="dxa"/>
              </w:tcPr>
            </w:tcPrChange>
          </w:tcPr>
          <w:p w14:paraId="5A43AD39" w14:textId="314EE876" w:rsidR="00FF66E2" w:rsidRPr="00FF66E2" w:rsidDel="001E2354" w:rsidRDefault="00FF66E2">
            <w:pPr>
              <w:jc w:val="center"/>
              <w:rPr>
                <w:del w:id="7868" w:author="Στάθης Καπ" w:date="2023-02-27T02:00:00Z"/>
                <w:sz w:val="20"/>
                <w:szCs w:val="20"/>
                <w:lang w:val="el-GR"/>
                <w:rPrChange w:id="7869" w:author="Στάθης Καπ" w:date="2023-02-26T07:43:00Z">
                  <w:rPr>
                    <w:del w:id="7870" w:author="Στάθης Καπ" w:date="2023-02-27T02:00:00Z"/>
                    <w:lang w:val="el-GR"/>
                  </w:rPr>
                </w:rPrChange>
              </w:rPr>
              <w:pPrChange w:id="7871" w:author="Στάθης Καπ" w:date="2023-02-26T07:43:00Z">
                <w:pPr/>
              </w:pPrChange>
            </w:pPr>
          </w:p>
        </w:tc>
        <w:tc>
          <w:tcPr>
            <w:tcW w:w="536" w:type="pct"/>
            <w:tcPrChange w:id="7872" w:author="Στάθης Καπ" w:date="2023-02-27T02:00:00Z">
              <w:tcPr>
                <w:tcW w:w="883" w:type="dxa"/>
              </w:tcPr>
            </w:tcPrChange>
          </w:tcPr>
          <w:p w14:paraId="7159396C" w14:textId="3B38D7C0" w:rsidR="00FF66E2" w:rsidRPr="00FF66E2" w:rsidDel="001E2354" w:rsidRDefault="00FF66E2">
            <w:pPr>
              <w:jc w:val="center"/>
              <w:rPr>
                <w:del w:id="7873" w:author="Στάθης Καπ" w:date="2023-02-27T02:00:00Z"/>
                <w:sz w:val="20"/>
                <w:szCs w:val="20"/>
                <w:lang w:val="el-GR"/>
                <w:rPrChange w:id="7874" w:author="Στάθης Καπ" w:date="2023-02-26T07:43:00Z">
                  <w:rPr>
                    <w:del w:id="7875" w:author="Στάθης Καπ" w:date="2023-02-27T02:00:00Z"/>
                    <w:lang w:val="el-GR"/>
                  </w:rPr>
                </w:rPrChange>
              </w:rPr>
              <w:pPrChange w:id="7876" w:author="Στάθης Καπ" w:date="2023-02-26T07:43:00Z">
                <w:pPr/>
              </w:pPrChange>
            </w:pPr>
          </w:p>
        </w:tc>
        <w:tc>
          <w:tcPr>
            <w:tcW w:w="536" w:type="pct"/>
            <w:tcPrChange w:id="7877" w:author="Στάθης Καπ" w:date="2023-02-27T02:00:00Z">
              <w:tcPr>
                <w:tcW w:w="883" w:type="dxa"/>
              </w:tcPr>
            </w:tcPrChange>
          </w:tcPr>
          <w:p w14:paraId="06FCDCA6" w14:textId="0EB9B546" w:rsidR="00FF66E2" w:rsidRPr="00FF66E2" w:rsidDel="001E2354" w:rsidRDefault="00FF66E2">
            <w:pPr>
              <w:jc w:val="center"/>
              <w:rPr>
                <w:del w:id="7878" w:author="Στάθης Καπ" w:date="2023-02-27T02:00:00Z"/>
                <w:sz w:val="20"/>
                <w:szCs w:val="20"/>
                <w:lang w:val="el-GR"/>
                <w:rPrChange w:id="7879" w:author="Στάθης Καπ" w:date="2023-02-26T07:43:00Z">
                  <w:rPr>
                    <w:del w:id="7880" w:author="Στάθης Καπ" w:date="2023-02-27T02:00:00Z"/>
                    <w:lang w:val="el-GR"/>
                  </w:rPr>
                </w:rPrChange>
              </w:rPr>
              <w:pPrChange w:id="7881" w:author="Στάθης Καπ" w:date="2023-02-26T07:43:00Z">
                <w:pPr/>
              </w:pPrChange>
            </w:pPr>
          </w:p>
        </w:tc>
      </w:tr>
      <w:tr w:rsidR="00FF66E2" w:rsidDel="001E2354" w14:paraId="1E10DDB5" w14:textId="402226C2" w:rsidTr="001E2354">
        <w:trPr>
          <w:del w:id="7882" w:author="Στάθης Καπ" w:date="2023-02-27T02:00:00Z"/>
        </w:trPr>
        <w:tc>
          <w:tcPr>
            <w:tcW w:w="536" w:type="pct"/>
            <w:tcPrChange w:id="7883" w:author="Στάθης Καπ" w:date="2023-02-27T02:00:00Z">
              <w:tcPr>
                <w:tcW w:w="882" w:type="dxa"/>
              </w:tcPr>
            </w:tcPrChange>
          </w:tcPr>
          <w:p w14:paraId="2B2B0698" w14:textId="2DDE9A28" w:rsidR="00FF66E2" w:rsidRPr="00FF66E2" w:rsidDel="001E2354" w:rsidRDefault="00FF66E2">
            <w:pPr>
              <w:jc w:val="center"/>
              <w:rPr>
                <w:del w:id="7884" w:author="Στάθης Καπ" w:date="2023-02-27T02:00:00Z"/>
                <w:sz w:val="20"/>
                <w:szCs w:val="20"/>
                <w:rPrChange w:id="7885" w:author="Στάθης Καπ" w:date="2023-02-26T07:43:00Z">
                  <w:rPr>
                    <w:del w:id="7886" w:author="Στάθης Καπ" w:date="2023-02-27T02:00:00Z"/>
                    <w:lang w:val="el-GR"/>
                  </w:rPr>
                </w:rPrChange>
              </w:rPr>
              <w:pPrChange w:id="7887" w:author="Στάθης Καπ" w:date="2023-02-26T07:43:00Z">
                <w:pPr/>
              </w:pPrChange>
            </w:pPr>
            <w:del w:id="7888" w:author="Στάθης Καπ" w:date="2023-02-26T07:46:00Z">
              <w:r w:rsidRPr="00FF66E2" w:rsidDel="00FF66E2">
                <w:rPr>
                  <w:sz w:val="20"/>
                  <w:szCs w:val="20"/>
                  <w:rPrChange w:id="7889" w:author="Στάθης Καπ" w:date="2023-02-26T07:43:00Z">
                    <w:rPr/>
                  </w:rPrChange>
                </w:rPr>
                <w:delText>Pr04</w:delText>
              </w:r>
            </w:del>
          </w:p>
        </w:tc>
        <w:tc>
          <w:tcPr>
            <w:tcW w:w="573" w:type="pct"/>
            <w:tcPrChange w:id="7890" w:author="Στάθης Καπ" w:date="2023-02-27T02:00:00Z">
              <w:tcPr>
                <w:tcW w:w="882" w:type="dxa"/>
              </w:tcPr>
            </w:tcPrChange>
          </w:tcPr>
          <w:p w14:paraId="2CA8AFF7" w14:textId="799A0870" w:rsidR="00FF66E2" w:rsidRPr="00FF66E2" w:rsidDel="001E2354" w:rsidRDefault="00FF66E2">
            <w:pPr>
              <w:jc w:val="center"/>
              <w:rPr>
                <w:del w:id="7891" w:author="Στάθης Καπ" w:date="2023-02-27T02:00:00Z"/>
                <w:sz w:val="20"/>
                <w:szCs w:val="20"/>
                <w:lang w:val="el-GR"/>
                <w:rPrChange w:id="7892" w:author="Στάθης Καπ" w:date="2023-02-26T07:43:00Z">
                  <w:rPr>
                    <w:del w:id="7893" w:author="Στάθης Καπ" w:date="2023-02-27T02:00:00Z"/>
                    <w:lang w:val="el-GR"/>
                  </w:rPr>
                </w:rPrChange>
              </w:rPr>
              <w:pPrChange w:id="7894" w:author="Στάθης Καπ" w:date="2023-02-26T07:43:00Z">
                <w:pPr/>
              </w:pPrChange>
            </w:pPr>
          </w:p>
        </w:tc>
        <w:tc>
          <w:tcPr>
            <w:tcW w:w="572" w:type="pct"/>
            <w:tcPrChange w:id="7895" w:author="Στάθης Καπ" w:date="2023-02-27T02:00:00Z">
              <w:tcPr>
                <w:tcW w:w="883" w:type="dxa"/>
              </w:tcPr>
            </w:tcPrChange>
          </w:tcPr>
          <w:p w14:paraId="5E7359CA" w14:textId="08E81F68" w:rsidR="00FF66E2" w:rsidRPr="00FF66E2" w:rsidDel="001E2354" w:rsidRDefault="00FF66E2">
            <w:pPr>
              <w:jc w:val="center"/>
              <w:rPr>
                <w:del w:id="7896" w:author="Στάθης Καπ" w:date="2023-02-27T02:00:00Z"/>
                <w:sz w:val="20"/>
                <w:szCs w:val="20"/>
                <w:lang w:val="el-GR"/>
                <w:rPrChange w:id="7897" w:author="Στάθης Καπ" w:date="2023-02-26T07:43:00Z">
                  <w:rPr>
                    <w:del w:id="7898" w:author="Στάθης Καπ" w:date="2023-02-27T02:00:00Z"/>
                    <w:lang w:val="el-GR"/>
                  </w:rPr>
                </w:rPrChange>
              </w:rPr>
              <w:pPrChange w:id="7899" w:author="Στάθης Καπ" w:date="2023-02-26T07:43:00Z">
                <w:pPr/>
              </w:pPrChange>
            </w:pPr>
          </w:p>
        </w:tc>
        <w:tc>
          <w:tcPr>
            <w:tcW w:w="640" w:type="pct"/>
            <w:tcPrChange w:id="7900" w:author="Στάθης Καπ" w:date="2023-02-27T02:00:00Z">
              <w:tcPr>
                <w:tcW w:w="883" w:type="dxa"/>
              </w:tcPr>
            </w:tcPrChange>
          </w:tcPr>
          <w:p w14:paraId="0A488A08" w14:textId="24EC366F" w:rsidR="00FF66E2" w:rsidRPr="00FF66E2" w:rsidDel="001E2354" w:rsidRDefault="00FF66E2">
            <w:pPr>
              <w:jc w:val="center"/>
              <w:rPr>
                <w:del w:id="7901" w:author="Στάθης Καπ" w:date="2023-02-27T02:00:00Z"/>
                <w:sz w:val="20"/>
                <w:szCs w:val="20"/>
                <w:lang w:val="el-GR"/>
                <w:rPrChange w:id="7902" w:author="Στάθης Καπ" w:date="2023-02-26T07:43:00Z">
                  <w:rPr>
                    <w:del w:id="7903" w:author="Στάθης Καπ" w:date="2023-02-27T02:00:00Z"/>
                    <w:lang w:val="el-GR"/>
                  </w:rPr>
                </w:rPrChange>
              </w:rPr>
              <w:pPrChange w:id="7904" w:author="Στάθης Καπ" w:date="2023-02-26T07:43:00Z">
                <w:pPr/>
              </w:pPrChange>
            </w:pPr>
          </w:p>
        </w:tc>
        <w:tc>
          <w:tcPr>
            <w:tcW w:w="536" w:type="pct"/>
            <w:tcPrChange w:id="7905" w:author="Στάθης Καπ" w:date="2023-02-27T02:00:00Z">
              <w:tcPr>
                <w:tcW w:w="883" w:type="dxa"/>
              </w:tcPr>
            </w:tcPrChange>
          </w:tcPr>
          <w:p w14:paraId="1BE3FABF" w14:textId="004EF164" w:rsidR="00FF66E2" w:rsidRPr="00FF66E2" w:rsidDel="001E2354" w:rsidRDefault="00FF66E2">
            <w:pPr>
              <w:jc w:val="center"/>
              <w:rPr>
                <w:del w:id="7906" w:author="Στάθης Καπ" w:date="2023-02-27T02:00:00Z"/>
                <w:sz w:val="20"/>
                <w:szCs w:val="20"/>
                <w:lang w:val="el-GR"/>
                <w:rPrChange w:id="7907" w:author="Στάθης Καπ" w:date="2023-02-26T07:43:00Z">
                  <w:rPr>
                    <w:del w:id="7908" w:author="Στάθης Καπ" w:date="2023-02-27T02:00:00Z"/>
                    <w:lang w:val="el-GR"/>
                  </w:rPr>
                </w:rPrChange>
              </w:rPr>
              <w:pPrChange w:id="7909" w:author="Στάθης Καπ" w:date="2023-02-26T07:43:00Z">
                <w:pPr/>
              </w:pPrChange>
            </w:pPr>
          </w:p>
        </w:tc>
        <w:tc>
          <w:tcPr>
            <w:tcW w:w="536" w:type="pct"/>
            <w:tcPrChange w:id="7910" w:author="Στάθης Καπ" w:date="2023-02-27T02:00:00Z">
              <w:tcPr>
                <w:tcW w:w="883" w:type="dxa"/>
              </w:tcPr>
            </w:tcPrChange>
          </w:tcPr>
          <w:p w14:paraId="141740D0" w14:textId="65479A91" w:rsidR="00FF66E2" w:rsidRPr="00FF66E2" w:rsidDel="001E2354" w:rsidRDefault="00FF66E2">
            <w:pPr>
              <w:jc w:val="center"/>
              <w:rPr>
                <w:del w:id="7911" w:author="Στάθης Καπ" w:date="2023-02-27T02:00:00Z"/>
                <w:sz w:val="20"/>
                <w:szCs w:val="20"/>
                <w:lang w:val="el-GR"/>
                <w:rPrChange w:id="7912" w:author="Στάθης Καπ" w:date="2023-02-26T07:43:00Z">
                  <w:rPr>
                    <w:del w:id="7913" w:author="Στάθης Καπ" w:date="2023-02-27T02:00:00Z"/>
                    <w:lang w:val="el-GR"/>
                  </w:rPr>
                </w:rPrChange>
              </w:rPr>
              <w:pPrChange w:id="7914" w:author="Στάθης Καπ" w:date="2023-02-26T07:43:00Z">
                <w:pPr/>
              </w:pPrChange>
            </w:pPr>
          </w:p>
        </w:tc>
        <w:tc>
          <w:tcPr>
            <w:tcW w:w="536" w:type="pct"/>
            <w:tcPrChange w:id="7915" w:author="Στάθης Καπ" w:date="2023-02-27T02:00:00Z">
              <w:tcPr>
                <w:tcW w:w="883" w:type="dxa"/>
              </w:tcPr>
            </w:tcPrChange>
          </w:tcPr>
          <w:p w14:paraId="5B1E33B8" w14:textId="64E7D5B4" w:rsidR="00FF66E2" w:rsidRPr="00FF66E2" w:rsidDel="001E2354" w:rsidRDefault="00FF66E2">
            <w:pPr>
              <w:jc w:val="center"/>
              <w:rPr>
                <w:del w:id="7916" w:author="Στάθης Καπ" w:date="2023-02-27T02:00:00Z"/>
                <w:sz w:val="20"/>
                <w:szCs w:val="20"/>
                <w:lang w:val="el-GR"/>
                <w:rPrChange w:id="7917" w:author="Στάθης Καπ" w:date="2023-02-26T07:43:00Z">
                  <w:rPr>
                    <w:del w:id="7918" w:author="Στάθης Καπ" w:date="2023-02-27T02:00:00Z"/>
                    <w:lang w:val="el-GR"/>
                  </w:rPr>
                </w:rPrChange>
              </w:rPr>
              <w:pPrChange w:id="7919" w:author="Στάθης Καπ" w:date="2023-02-26T07:43:00Z">
                <w:pPr/>
              </w:pPrChange>
            </w:pPr>
          </w:p>
        </w:tc>
        <w:tc>
          <w:tcPr>
            <w:tcW w:w="536" w:type="pct"/>
            <w:tcPrChange w:id="7920" w:author="Στάθης Καπ" w:date="2023-02-27T02:00:00Z">
              <w:tcPr>
                <w:tcW w:w="883" w:type="dxa"/>
              </w:tcPr>
            </w:tcPrChange>
          </w:tcPr>
          <w:p w14:paraId="30B2F09D" w14:textId="3228EA73" w:rsidR="00FF66E2" w:rsidRPr="00FF66E2" w:rsidDel="001E2354" w:rsidRDefault="00FF66E2">
            <w:pPr>
              <w:jc w:val="center"/>
              <w:rPr>
                <w:del w:id="7921" w:author="Στάθης Καπ" w:date="2023-02-27T02:00:00Z"/>
                <w:sz w:val="20"/>
                <w:szCs w:val="20"/>
                <w:lang w:val="el-GR"/>
                <w:rPrChange w:id="7922" w:author="Στάθης Καπ" w:date="2023-02-26T07:43:00Z">
                  <w:rPr>
                    <w:del w:id="7923" w:author="Στάθης Καπ" w:date="2023-02-27T02:00:00Z"/>
                    <w:lang w:val="el-GR"/>
                  </w:rPr>
                </w:rPrChange>
              </w:rPr>
              <w:pPrChange w:id="7924" w:author="Στάθης Καπ" w:date="2023-02-26T07:43:00Z">
                <w:pPr/>
              </w:pPrChange>
            </w:pPr>
          </w:p>
        </w:tc>
        <w:tc>
          <w:tcPr>
            <w:tcW w:w="536" w:type="pct"/>
            <w:tcPrChange w:id="7925" w:author="Στάθης Καπ" w:date="2023-02-27T02:00:00Z">
              <w:tcPr>
                <w:tcW w:w="883" w:type="dxa"/>
              </w:tcPr>
            </w:tcPrChange>
          </w:tcPr>
          <w:p w14:paraId="5BC5778C" w14:textId="14774F19" w:rsidR="00FF66E2" w:rsidRPr="00FF66E2" w:rsidDel="001E2354" w:rsidRDefault="00FF66E2">
            <w:pPr>
              <w:jc w:val="center"/>
              <w:rPr>
                <w:del w:id="7926" w:author="Στάθης Καπ" w:date="2023-02-27T02:00:00Z"/>
                <w:sz w:val="20"/>
                <w:szCs w:val="20"/>
                <w:lang w:val="el-GR"/>
                <w:rPrChange w:id="7927" w:author="Στάθης Καπ" w:date="2023-02-26T07:43:00Z">
                  <w:rPr>
                    <w:del w:id="7928" w:author="Στάθης Καπ" w:date="2023-02-27T02:00:00Z"/>
                    <w:lang w:val="el-GR"/>
                  </w:rPr>
                </w:rPrChange>
              </w:rPr>
              <w:pPrChange w:id="7929" w:author="Στάθης Καπ" w:date="2023-02-26T07:43:00Z">
                <w:pPr/>
              </w:pPrChange>
            </w:pPr>
          </w:p>
        </w:tc>
      </w:tr>
    </w:tbl>
    <w:p w14:paraId="165E1AA0" w14:textId="5878AC82" w:rsidR="002D19F0" w:rsidRPr="007575C9" w:rsidDel="001E2354" w:rsidRDefault="002D19F0" w:rsidP="002D19F0">
      <w:pPr>
        <w:rPr>
          <w:del w:id="7930" w:author="Στάθης Καπ" w:date="2023-02-27T02:00:00Z"/>
          <w:lang w:val="el-GR"/>
          <w:rPrChange w:id="7931" w:author="Στάθης Καπ" w:date="2023-02-26T07:37:00Z">
            <w:rPr>
              <w:del w:id="7932" w:author="Στάθης Καπ" w:date="2023-02-27T02:00:00Z"/>
            </w:rPr>
          </w:rPrChange>
        </w:rPr>
      </w:pPr>
    </w:p>
    <w:p w14:paraId="2E1BF098" w14:textId="043CB676" w:rsidR="002D19F0" w:rsidDel="001E2354" w:rsidRDefault="002D19F0">
      <w:pPr>
        <w:rPr>
          <w:del w:id="7933" w:author="Στάθης Καπ" w:date="2023-02-27T02:00:00Z"/>
        </w:rPr>
      </w:pPr>
    </w:p>
    <w:p w14:paraId="669C3E6F" w14:textId="287EE8E5" w:rsidR="00CF69D4" w:rsidDel="001E2354" w:rsidRDefault="002D19F0" w:rsidP="002D19F0">
      <w:pPr>
        <w:rPr>
          <w:del w:id="7934" w:author="Στάθης Καπ" w:date="2023-02-27T02:00:00Z"/>
        </w:rPr>
      </w:pPr>
      <w:del w:id="7935"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7936"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7937">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7938" w:author="Στάθης Καπ" w:date="2023-02-27T02:00:00Z"/>
          <w:trPrChange w:id="7939" w:author="Στάθης Καπ" w:date="2023-02-02T17:14:00Z">
            <w:trPr>
              <w:gridAfter w:val="0"/>
            </w:trPr>
          </w:trPrChange>
        </w:trPr>
        <w:tc>
          <w:tcPr>
            <w:tcW w:w="1427" w:type="dxa"/>
            <w:tcPrChange w:id="7940" w:author="Στάθης Καπ" w:date="2023-02-02T17:14:00Z">
              <w:tcPr>
                <w:tcW w:w="882" w:type="dxa"/>
              </w:tcPr>
            </w:tcPrChange>
          </w:tcPr>
          <w:p w14:paraId="4A3EC32C" w14:textId="1816CEE7" w:rsidR="0019182E" w:rsidRPr="00A21C84" w:rsidDel="001E2354" w:rsidRDefault="008B0881" w:rsidP="002D19F0">
            <w:pPr>
              <w:rPr>
                <w:del w:id="7941" w:author="Στάθης Καπ" w:date="2023-02-27T02:00:00Z"/>
                <w:rFonts w:cstheme="minorHAnsi"/>
                <w:sz w:val="20"/>
                <w:szCs w:val="20"/>
                <w:rPrChange w:id="7942" w:author="Στάθης Καπ" w:date="2023-02-02T17:47:00Z">
                  <w:rPr>
                    <w:del w:id="7943" w:author="Στάθης Καπ" w:date="2023-02-27T02:00:00Z"/>
                    <w:rFonts w:cstheme="minorHAnsi"/>
                  </w:rPr>
                </w:rPrChange>
              </w:rPr>
            </w:pPr>
            <w:del w:id="7944" w:author="Στάθης Καπ" w:date="2023-02-27T02:00:00Z">
              <w:r w:rsidDel="001E2354">
                <w:rPr>
                  <w:rFonts w:cstheme="minorHAnsi"/>
                  <w:sz w:val="20"/>
                  <w:szCs w:val="20"/>
                </w:rPr>
                <w:delText>Name</w:delText>
              </w:r>
            </w:del>
          </w:p>
        </w:tc>
        <w:tc>
          <w:tcPr>
            <w:tcW w:w="1427" w:type="dxa"/>
            <w:tcPrChange w:id="7945" w:author="Στάθης Καπ" w:date="2023-02-02T17:14:00Z">
              <w:tcPr>
                <w:tcW w:w="882" w:type="dxa"/>
                <w:gridSpan w:val="2"/>
              </w:tcPr>
            </w:tcPrChange>
          </w:tcPr>
          <w:p w14:paraId="64D25170" w14:textId="72A0C740" w:rsidR="0019182E" w:rsidRPr="00A21C84" w:rsidDel="001E2354" w:rsidRDefault="0019182E" w:rsidP="002D19F0">
            <w:pPr>
              <w:rPr>
                <w:del w:id="7946" w:author="Στάθης Καπ" w:date="2023-02-27T02:00:00Z"/>
                <w:rFonts w:cstheme="minorHAnsi"/>
                <w:sz w:val="20"/>
                <w:szCs w:val="20"/>
                <w:rPrChange w:id="7947" w:author="Στάθης Καπ" w:date="2023-02-02T17:47:00Z">
                  <w:rPr>
                    <w:del w:id="7948" w:author="Στάθης Καπ" w:date="2023-02-27T02:00:00Z"/>
                    <w:rFonts w:cstheme="minorHAnsi"/>
                  </w:rPr>
                </w:rPrChange>
              </w:rPr>
            </w:pPr>
            <w:del w:id="7949" w:author="Στάθης Καπ" w:date="2023-02-27T02:00:00Z">
              <w:r w:rsidRPr="00A21C84" w:rsidDel="001E2354">
                <w:rPr>
                  <w:rFonts w:cstheme="minorHAnsi"/>
                  <w:sz w:val="20"/>
                  <w:szCs w:val="20"/>
                  <w:rPrChange w:id="7950" w:author="Στάθης Καπ" w:date="2023-02-02T17:47:00Z">
                    <w:rPr>
                      <w:rFonts w:cstheme="minorHAnsi"/>
                    </w:rPr>
                  </w:rPrChange>
                </w:rPr>
                <w:delText>BK</w:delText>
              </w:r>
            </w:del>
          </w:p>
        </w:tc>
        <w:tc>
          <w:tcPr>
            <w:tcW w:w="1690" w:type="dxa"/>
            <w:tcPrChange w:id="7951" w:author="Στάθης Καπ" w:date="2023-02-02T17:14:00Z">
              <w:tcPr>
                <w:tcW w:w="883" w:type="dxa"/>
              </w:tcPr>
            </w:tcPrChange>
          </w:tcPr>
          <w:p w14:paraId="738B2973" w14:textId="2EE6C9A6" w:rsidR="0019182E" w:rsidRPr="00A21C84" w:rsidDel="001E2354" w:rsidRDefault="0019182E" w:rsidP="002D19F0">
            <w:pPr>
              <w:rPr>
                <w:del w:id="7952" w:author="Στάθης Καπ" w:date="2023-02-27T02:00:00Z"/>
                <w:rFonts w:cstheme="minorHAnsi"/>
                <w:sz w:val="20"/>
                <w:szCs w:val="20"/>
                <w:rPrChange w:id="7953" w:author="Στάθης Καπ" w:date="2023-02-02T17:47:00Z">
                  <w:rPr>
                    <w:del w:id="7954" w:author="Στάθης Καπ" w:date="2023-02-27T02:00:00Z"/>
                    <w:rFonts w:cstheme="minorHAnsi"/>
                  </w:rPr>
                </w:rPrChange>
              </w:rPr>
            </w:pPr>
            <w:del w:id="7955" w:author="Στάθης Καπ" w:date="2023-02-27T02:00:00Z">
              <w:r w:rsidRPr="00A21C84" w:rsidDel="001E2354">
                <w:rPr>
                  <w:rFonts w:cstheme="minorHAnsi"/>
                  <w:sz w:val="20"/>
                  <w:szCs w:val="20"/>
                  <w:rPrChange w:id="7956" w:author="Στάθης Καπ" w:date="2023-02-02T17:47:00Z">
                    <w:rPr>
                      <w:rFonts w:cstheme="minorHAnsi"/>
                    </w:rPr>
                  </w:rPrChange>
                </w:rPr>
                <w:delText>ILS</w:delText>
              </w:r>
              <w:r w:rsidR="00C95F04" w:rsidRPr="00A21C84" w:rsidDel="001E2354">
                <w:rPr>
                  <w:rFonts w:cstheme="minorHAnsi"/>
                  <w:sz w:val="20"/>
                  <w:szCs w:val="20"/>
                  <w:rPrChange w:id="7957" w:author="Στάθης Καπ" w:date="2023-02-02T17:47:00Z">
                    <w:rPr>
                      <w:rFonts w:cstheme="minorHAnsi"/>
                    </w:rPr>
                  </w:rPrChange>
                </w:rPr>
                <w:delText>(2009)</w:delText>
              </w:r>
            </w:del>
          </w:p>
        </w:tc>
        <w:tc>
          <w:tcPr>
            <w:tcW w:w="1428" w:type="dxa"/>
            <w:tcPrChange w:id="7958" w:author="Στάθης Καπ" w:date="2023-02-02T17:14:00Z">
              <w:tcPr>
                <w:tcW w:w="883" w:type="dxa"/>
                <w:gridSpan w:val="2"/>
              </w:tcPr>
            </w:tcPrChange>
          </w:tcPr>
          <w:p w14:paraId="3CC212F8" w14:textId="3A91E76E" w:rsidR="0019182E" w:rsidRPr="00A21C84" w:rsidDel="001E2354" w:rsidRDefault="0019182E" w:rsidP="002D19F0">
            <w:pPr>
              <w:rPr>
                <w:del w:id="7959" w:author="Στάθης Καπ" w:date="2023-02-27T02:00:00Z"/>
                <w:rFonts w:cstheme="minorHAnsi"/>
                <w:sz w:val="20"/>
                <w:szCs w:val="20"/>
                <w:rPrChange w:id="7960" w:author="Στάθης Καπ" w:date="2023-02-02T17:47:00Z">
                  <w:rPr>
                    <w:del w:id="7961" w:author="Στάθης Καπ" w:date="2023-02-27T02:00:00Z"/>
                    <w:rFonts w:cstheme="minorHAnsi"/>
                  </w:rPr>
                </w:rPrChange>
              </w:rPr>
            </w:pPr>
            <w:del w:id="7962" w:author="Στάθης Καπ" w:date="2023-02-27T02:00:00Z">
              <w:r w:rsidRPr="00A21C84" w:rsidDel="001E2354">
                <w:rPr>
                  <w:rFonts w:cstheme="minorHAnsi"/>
                  <w:sz w:val="20"/>
                  <w:szCs w:val="20"/>
                  <w:rPrChange w:id="7963" w:author="Στάθης Καπ" w:date="2023-02-02T17:47:00Z">
                    <w:rPr>
                      <w:rFonts w:cstheme="minorHAnsi"/>
                    </w:rPr>
                  </w:rPrChange>
                </w:rPr>
                <w:delText>ILS</w:delText>
              </w:r>
            </w:del>
          </w:p>
        </w:tc>
        <w:tc>
          <w:tcPr>
            <w:tcW w:w="1428" w:type="dxa"/>
            <w:tcPrChange w:id="7964" w:author="Στάθης Καπ" w:date="2023-02-02T17:14:00Z">
              <w:tcPr>
                <w:tcW w:w="883" w:type="dxa"/>
              </w:tcPr>
            </w:tcPrChange>
          </w:tcPr>
          <w:p w14:paraId="7C5E8709" w14:textId="5A7FA1AE" w:rsidR="0019182E" w:rsidRPr="00A21C84" w:rsidDel="001E2354" w:rsidRDefault="0019182E" w:rsidP="002D19F0">
            <w:pPr>
              <w:rPr>
                <w:del w:id="7965" w:author="Στάθης Καπ" w:date="2023-02-27T02:00:00Z"/>
                <w:rFonts w:cstheme="minorHAnsi"/>
                <w:sz w:val="20"/>
                <w:szCs w:val="20"/>
                <w:rPrChange w:id="7966" w:author="Στάθης Καπ" w:date="2023-02-02T17:47:00Z">
                  <w:rPr>
                    <w:del w:id="7967" w:author="Στάθης Καπ" w:date="2023-02-27T02:00:00Z"/>
                    <w:rFonts w:cstheme="minorHAnsi"/>
                  </w:rPr>
                </w:rPrChange>
              </w:rPr>
            </w:pPr>
            <w:del w:id="7968" w:author="Στάθης Καπ" w:date="2023-02-27T02:00:00Z">
              <w:r w:rsidRPr="00A21C84" w:rsidDel="001E2354">
                <w:rPr>
                  <w:rFonts w:cstheme="minorHAnsi"/>
                  <w:sz w:val="20"/>
                  <w:szCs w:val="20"/>
                  <w:rPrChange w:id="7969" w:author="Στάθης Καπ" w:date="2023-02-02T17:47:00Z">
                    <w:rPr>
                      <w:rFonts w:cstheme="minorHAnsi"/>
                    </w:rPr>
                  </w:rPrChange>
                </w:rPr>
                <w:delText>CPU(s)</w:delText>
              </w:r>
            </w:del>
          </w:p>
        </w:tc>
        <w:tc>
          <w:tcPr>
            <w:tcW w:w="1428" w:type="dxa"/>
            <w:tcPrChange w:id="7970" w:author="Στάθης Καπ" w:date="2023-02-02T17:14:00Z">
              <w:tcPr>
                <w:tcW w:w="883" w:type="dxa"/>
                <w:gridSpan w:val="2"/>
              </w:tcPr>
            </w:tcPrChange>
          </w:tcPr>
          <w:p w14:paraId="516F6765" w14:textId="298CA2B4" w:rsidR="0019182E" w:rsidRPr="00A21C84" w:rsidDel="001E2354" w:rsidRDefault="0019182E" w:rsidP="002D19F0">
            <w:pPr>
              <w:rPr>
                <w:del w:id="7971" w:author="Στάθης Καπ" w:date="2023-02-27T02:00:00Z"/>
                <w:rFonts w:cstheme="minorHAnsi"/>
                <w:sz w:val="20"/>
                <w:szCs w:val="20"/>
                <w:rPrChange w:id="7972" w:author="Στάθης Καπ" w:date="2023-02-02T17:47:00Z">
                  <w:rPr>
                    <w:del w:id="7973" w:author="Στάθης Καπ" w:date="2023-02-27T02:00:00Z"/>
                    <w:rFonts w:cstheme="minorHAnsi"/>
                  </w:rPr>
                </w:rPrChange>
              </w:rPr>
            </w:pPr>
            <w:del w:id="7974" w:author="Στάθης Καπ" w:date="2023-02-27T02:00:00Z">
              <w:r w:rsidRPr="00A21C84" w:rsidDel="001E2354">
                <w:rPr>
                  <w:rFonts w:cstheme="minorHAnsi"/>
                  <w:sz w:val="20"/>
                  <w:szCs w:val="20"/>
                  <w:rPrChange w:id="7975" w:author="Στάθης Καπ" w:date="2023-02-02T17:47:00Z">
                    <w:rPr>
                      <w:rFonts w:cstheme="minorHAnsi"/>
                    </w:rPr>
                  </w:rPrChange>
                </w:rPr>
                <w:delText>Visits</w:delText>
              </w:r>
            </w:del>
          </w:p>
        </w:tc>
      </w:tr>
      <w:tr w:rsidR="008A6DAE" w:rsidDel="001E2354" w14:paraId="2809BC51" w14:textId="4FAD863D" w:rsidTr="008A6DAE">
        <w:trPr>
          <w:jc w:val="center"/>
          <w:del w:id="7976" w:author="Στάθης Καπ" w:date="2023-02-27T02:00:00Z"/>
          <w:trPrChange w:id="7977" w:author="Στάθης Καπ" w:date="2023-02-02T17:14:00Z">
            <w:trPr>
              <w:gridAfter w:val="0"/>
            </w:trPr>
          </w:trPrChange>
        </w:trPr>
        <w:tc>
          <w:tcPr>
            <w:tcW w:w="1427" w:type="dxa"/>
            <w:tcPrChange w:id="7978" w:author="Στάθης Καπ" w:date="2023-02-02T17:14:00Z">
              <w:tcPr>
                <w:tcW w:w="882" w:type="dxa"/>
              </w:tcPr>
            </w:tcPrChange>
          </w:tcPr>
          <w:p w14:paraId="1128F3E7" w14:textId="4570719F" w:rsidR="008A6DAE" w:rsidRPr="00A21C84" w:rsidDel="001E2354" w:rsidRDefault="00DE0B51" w:rsidP="008A6DAE">
            <w:pPr>
              <w:rPr>
                <w:del w:id="7979" w:author="Στάθης Καπ" w:date="2023-02-27T02:00:00Z"/>
                <w:rFonts w:cstheme="minorHAnsi"/>
                <w:sz w:val="20"/>
                <w:szCs w:val="20"/>
                <w:rPrChange w:id="7980" w:author="Στάθης Καπ" w:date="2023-02-02T17:47:00Z">
                  <w:rPr>
                    <w:del w:id="7981" w:author="Στάθης Καπ" w:date="2023-02-27T02:00:00Z"/>
                    <w:rFonts w:cstheme="minorHAnsi"/>
                  </w:rPr>
                </w:rPrChange>
              </w:rPr>
            </w:pPr>
            <w:del w:id="7982" w:author="Στάθης Καπ" w:date="2023-02-27T02:00:00Z">
              <w:r w:rsidRPr="00A21C84" w:rsidDel="001E2354">
                <w:rPr>
                  <w:rFonts w:cstheme="minorHAnsi"/>
                  <w:sz w:val="20"/>
                  <w:szCs w:val="20"/>
                  <w:rPrChange w:id="7983" w:author="Στάθης Καπ" w:date="2023-02-02T17:47:00Z">
                    <w:rPr>
                      <w:rFonts w:cstheme="minorHAnsi"/>
                      <w:sz w:val="18"/>
                      <w:szCs w:val="18"/>
                    </w:rPr>
                  </w:rPrChange>
                </w:rPr>
                <w:delText>p</w:delText>
              </w:r>
              <w:r w:rsidR="008A6DAE" w:rsidRPr="00A21C84" w:rsidDel="001E2354">
                <w:rPr>
                  <w:rFonts w:cstheme="minorHAnsi"/>
                  <w:sz w:val="20"/>
                  <w:szCs w:val="20"/>
                  <w:rPrChange w:id="7984" w:author="Στάθης Καπ" w:date="2023-02-02T17:47:00Z">
                    <w:rPr>
                      <w:rFonts w:cstheme="minorHAnsi"/>
                    </w:rPr>
                  </w:rPrChange>
                </w:rPr>
                <w:delText>r01</w:delText>
              </w:r>
            </w:del>
          </w:p>
        </w:tc>
        <w:tc>
          <w:tcPr>
            <w:tcW w:w="1427" w:type="dxa"/>
            <w:tcPrChange w:id="7985" w:author="Στάθης Καπ" w:date="2023-02-02T17:14:00Z">
              <w:tcPr>
                <w:tcW w:w="882" w:type="dxa"/>
                <w:gridSpan w:val="2"/>
              </w:tcPr>
            </w:tcPrChange>
          </w:tcPr>
          <w:p w14:paraId="6B219AA4" w14:textId="4397D810" w:rsidR="008A6DAE" w:rsidRPr="00A21C84" w:rsidDel="001E2354" w:rsidRDefault="008A6DAE" w:rsidP="008A6DAE">
            <w:pPr>
              <w:rPr>
                <w:del w:id="7986" w:author="Στάθης Καπ" w:date="2023-02-27T02:00:00Z"/>
                <w:rFonts w:cstheme="minorHAnsi"/>
                <w:sz w:val="20"/>
                <w:szCs w:val="20"/>
                <w:rPrChange w:id="7987" w:author="Στάθης Καπ" w:date="2023-02-02T17:47:00Z">
                  <w:rPr>
                    <w:del w:id="7988" w:author="Στάθης Καπ" w:date="2023-02-27T02:00:00Z"/>
                    <w:rFonts w:cstheme="minorHAnsi"/>
                  </w:rPr>
                </w:rPrChange>
              </w:rPr>
            </w:pPr>
            <w:del w:id="7989" w:author="Στάθης Καπ" w:date="2023-02-27T02:00:00Z">
              <w:r w:rsidRPr="00A21C84" w:rsidDel="001E2354">
                <w:rPr>
                  <w:rFonts w:cstheme="minorHAnsi"/>
                  <w:sz w:val="20"/>
                  <w:szCs w:val="20"/>
                  <w:rPrChange w:id="7990" w:author="Στάθης Καπ" w:date="2023-02-02T17:47:00Z">
                    <w:rPr>
                      <w:rFonts w:cstheme="minorHAnsi"/>
                    </w:rPr>
                  </w:rPrChange>
                </w:rPr>
                <w:delText>308</w:delText>
              </w:r>
            </w:del>
          </w:p>
        </w:tc>
        <w:tc>
          <w:tcPr>
            <w:tcW w:w="1690" w:type="dxa"/>
            <w:tcPrChange w:id="7991" w:author="Στάθης Καπ" w:date="2023-02-02T17:14:00Z">
              <w:tcPr>
                <w:tcW w:w="883" w:type="dxa"/>
              </w:tcPr>
            </w:tcPrChange>
          </w:tcPr>
          <w:p w14:paraId="0336687D" w14:textId="0672A216" w:rsidR="008A6DAE" w:rsidRPr="00A21C84" w:rsidDel="001E2354" w:rsidRDefault="008A6DAE" w:rsidP="008A6DAE">
            <w:pPr>
              <w:rPr>
                <w:del w:id="7992" w:author="Στάθης Καπ" w:date="2023-02-27T02:00:00Z"/>
                <w:rFonts w:cstheme="minorHAnsi"/>
                <w:sz w:val="20"/>
                <w:szCs w:val="20"/>
                <w:rPrChange w:id="7993" w:author="Στάθης Καπ" w:date="2023-02-02T17:47:00Z">
                  <w:rPr>
                    <w:del w:id="7994" w:author="Στάθης Καπ" w:date="2023-02-27T02:00:00Z"/>
                    <w:rFonts w:cstheme="minorHAnsi"/>
                  </w:rPr>
                </w:rPrChange>
              </w:rPr>
            </w:pPr>
            <w:del w:id="7995" w:author="Στάθης Καπ" w:date="2023-02-27T02:00:00Z">
              <w:r w:rsidRPr="00A21C84" w:rsidDel="001E2354">
                <w:rPr>
                  <w:rFonts w:cstheme="minorHAnsi"/>
                  <w:sz w:val="20"/>
                  <w:szCs w:val="20"/>
                  <w:rPrChange w:id="7996" w:author="Στάθης Καπ" w:date="2023-02-02T17:47:00Z">
                    <w:rPr>
                      <w:rFonts w:cstheme="minorHAnsi"/>
                    </w:rPr>
                  </w:rPrChange>
                </w:rPr>
                <w:delText>304</w:delText>
              </w:r>
            </w:del>
          </w:p>
        </w:tc>
        <w:tc>
          <w:tcPr>
            <w:tcW w:w="1428" w:type="dxa"/>
            <w:tcPrChange w:id="7997" w:author="Στάθης Καπ" w:date="2023-02-02T17:14:00Z">
              <w:tcPr>
                <w:tcW w:w="883" w:type="dxa"/>
                <w:gridSpan w:val="2"/>
              </w:tcPr>
            </w:tcPrChange>
          </w:tcPr>
          <w:p w14:paraId="59532DE5" w14:textId="60BC92BF" w:rsidR="008A6DAE" w:rsidRPr="00A21C84" w:rsidDel="001E2354" w:rsidRDefault="008A6DAE" w:rsidP="008A6DAE">
            <w:pPr>
              <w:rPr>
                <w:del w:id="7998" w:author="Στάθης Καπ" w:date="2023-02-27T02:00:00Z"/>
                <w:rFonts w:cstheme="minorHAnsi"/>
                <w:sz w:val="20"/>
                <w:szCs w:val="20"/>
                <w:rPrChange w:id="7999" w:author="Στάθης Καπ" w:date="2023-02-02T17:47:00Z">
                  <w:rPr>
                    <w:del w:id="8000" w:author="Στάθης Καπ" w:date="2023-02-27T02:00:00Z"/>
                    <w:rFonts w:cstheme="minorHAnsi"/>
                  </w:rPr>
                </w:rPrChange>
              </w:rPr>
            </w:pPr>
            <w:del w:id="8001" w:author="Στάθης Καπ" w:date="2023-02-27T02:00:00Z">
              <w:r w:rsidRPr="00A21C84" w:rsidDel="001E2354">
                <w:rPr>
                  <w:rFonts w:cstheme="minorHAnsi"/>
                  <w:sz w:val="20"/>
                  <w:szCs w:val="20"/>
                  <w:rPrChange w:id="8002" w:author="Στάθης Καπ" w:date="2023-02-02T17:47:00Z">
                    <w:rPr>
                      <w:rFonts w:cstheme="minorHAnsi"/>
                    </w:rPr>
                  </w:rPrChange>
                </w:rPr>
                <w:delText>298</w:delText>
              </w:r>
            </w:del>
          </w:p>
        </w:tc>
        <w:tc>
          <w:tcPr>
            <w:tcW w:w="1428" w:type="dxa"/>
            <w:tcPrChange w:id="8003" w:author="Στάθης Καπ" w:date="2023-02-02T17:14:00Z">
              <w:tcPr>
                <w:tcW w:w="883" w:type="dxa"/>
              </w:tcPr>
            </w:tcPrChange>
          </w:tcPr>
          <w:p w14:paraId="671483A8" w14:textId="3B8A9305" w:rsidR="008A6DAE" w:rsidRPr="00A21C84" w:rsidDel="001E2354" w:rsidRDefault="008A6DAE" w:rsidP="008A6DAE">
            <w:pPr>
              <w:rPr>
                <w:del w:id="8004" w:author="Στάθης Καπ" w:date="2023-02-27T02:00:00Z"/>
                <w:rFonts w:cstheme="minorHAnsi"/>
                <w:sz w:val="20"/>
                <w:szCs w:val="20"/>
                <w:rPrChange w:id="8005" w:author="Στάθης Καπ" w:date="2023-02-02T17:47:00Z">
                  <w:rPr>
                    <w:del w:id="8006" w:author="Στάθης Καπ" w:date="2023-02-27T02:00:00Z"/>
                    <w:rFonts w:cstheme="minorHAnsi"/>
                  </w:rPr>
                </w:rPrChange>
              </w:rPr>
            </w:pPr>
            <w:del w:id="8007" w:author="Στάθης Καπ" w:date="2023-02-27T02:00:00Z">
              <w:r w:rsidRPr="00A21C84" w:rsidDel="001E2354">
                <w:rPr>
                  <w:rFonts w:cstheme="minorHAnsi"/>
                  <w:sz w:val="20"/>
                  <w:szCs w:val="20"/>
                  <w:rPrChange w:id="8008" w:author="Στάθης Καπ" w:date="2023-02-02T17:47:00Z">
                    <w:rPr>
                      <w:rFonts w:cstheme="minorHAnsi"/>
                    </w:rPr>
                  </w:rPrChange>
                </w:rPr>
                <w:delText>0.07</w:delText>
              </w:r>
            </w:del>
          </w:p>
        </w:tc>
        <w:tc>
          <w:tcPr>
            <w:tcW w:w="1428" w:type="dxa"/>
            <w:tcPrChange w:id="8009" w:author="Στάθης Καπ" w:date="2023-02-02T17:14:00Z">
              <w:tcPr>
                <w:tcW w:w="883" w:type="dxa"/>
                <w:gridSpan w:val="2"/>
              </w:tcPr>
            </w:tcPrChange>
          </w:tcPr>
          <w:p w14:paraId="190BB03B" w14:textId="2BB16647" w:rsidR="008A6DAE" w:rsidRPr="00A21C84" w:rsidDel="001E2354" w:rsidRDefault="008A6DAE" w:rsidP="008A6DAE">
            <w:pPr>
              <w:rPr>
                <w:del w:id="8010" w:author="Στάθης Καπ" w:date="2023-02-27T02:00:00Z"/>
                <w:rFonts w:cstheme="minorHAnsi"/>
                <w:sz w:val="20"/>
                <w:szCs w:val="20"/>
                <w:rPrChange w:id="8011" w:author="Στάθης Καπ" w:date="2023-02-02T17:47:00Z">
                  <w:rPr>
                    <w:del w:id="8012" w:author="Στάθης Καπ" w:date="2023-02-27T02:00:00Z"/>
                    <w:rFonts w:cstheme="minorHAnsi"/>
                  </w:rPr>
                </w:rPrChange>
              </w:rPr>
            </w:pPr>
            <w:del w:id="8013" w:author="Στάθης Καπ" w:date="2023-02-27T02:00:00Z">
              <w:r w:rsidRPr="00A21C84" w:rsidDel="001E2354">
                <w:rPr>
                  <w:rFonts w:cstheme="minorHAnsi"/>
                  <w:sz w:val="20"/>
                  <w:szCs w:val="20"/>
                  <w:rPrChange w:id="8014" w:author="Στάθης Καπ" w:date="2023-02-02T17:47:00Z">
                    <w:rPr>
                      <w:rFonts w:cstheme="minorHAnsi"/>
                    </w:rPr>
                  </w:rPrChange>
                </w:rPr>
                <w:delText>21</w:delText>
              </w:r>
            </w:del>
          </w:p>
        </w:tc>
      </w:tr>
      <w:tr w:rsidR="008A6DAE" w:rsidDel="001E2354" w14:paraId="713A0E82" w14:textId="65C20CDA" w:rsidTr="008A6DAE">
        <w:trPr>
          <w:jc w:val="center"/>
          <w:del w:id="8015" w:author="Στάθης Καπ" w:date="2023-02-27T02:00:00Z"/>
          <w:trPrChange w:id="8016" w:author="Στάθης Καπ" w:date="2023-02-02T17:14:00Z">
            <w:trPr>
              <w:gridAfter w:val="0"/>
            </w:trPr>
          </w:trPrChange>
        </w:trPr>
        <w:tc>
          <w:tcPr>
            <w:tcW w:w="1427" w:type="dxa"/>
            <w:tcPrChange w:id="8017" w:author="Στάθης Καπ" w:date="2023-02-02T17:14:00Z">
              <w:tcPr>
                <w:tcW w:w="882" w:type="dxa"/>
              </w:tcPr>
            </w:tcPrChange>
          </w:tcPr>
          <w:p w14:paraId="188A2946" w14:textId="3AB6F72A" w:rsidR="008A6DAE" w:rsidRPr="00A21C84" w:rsidDel="001E2354" w:rsidRDefault="00DE0B51" w:rsidP="008A6DAE">
            <w:pPr>
              <w:rPr>
                <w:del w:id="8018" w:author="Στάθης Καπ" w:date="2023-02-27T02:00:00Z"/>
                <w:rFonts w:cstheme="minorHAnsi"/>
                <w:sz w:val="20"/>
                <w:szCs w:val="20"/>
                <w:rPrChange w:id="8019" w:author="Στάθης Καπ" w:date="2023-02-02T17:47:00Z">
                  <w:rPr>
                    <w:del w:id="8020" w:author="Στάθης Καπ" w:date="2023-02-27T02:00:00Z"/>
                    <w:rFonts w:cstheme="minorHAnsi"/>
                  </w:rPr>
                </w:rPrChange>
              </w:rPr>
            </w:pPr>
            <w:del w:id="8021" w:author="Στάθης Καπ" w:date="2023-02-27T02:00:00Z">
              <w:r w:rsidRPr="00A21C84" w:rsidDel="001E2354">
                <w:rPr>
                  <w:rFonts w:cstheme="minorHAnsi"/>
                  <w:sz w:val="20"/>
                  <w:szCs w:val="20"/>
                  <w:rPrChange w:id="8022" w:author="Στάθης Καπ" w:date="2023-02-02T17:47:00Z">
                    <w:rPr>
                      <w:rFonts w:cstheme="minorHAnsi"/>
                      <w:sz w:val="18"/>
                      <w:szCs w:val="18"/>
                    </w:rPr>
                  </w:rPrChange>
                </w:rPr>
                <w:delText>p</w:delText>
              </w:r>
              <w:r w:rsidR="008A6DAE" w:rsidRPr="00A21C84" w:rsidDel="001E2354">
                <w:rPr>
                  <w:rFonts w:cstheme="minorHAnsi"/>
                  <w:sz w:val="20"/>
                  <w:szCs w:val="20"/>
                  <w:rPrChange w:id="8023" w:author="Στάθης Καπ" w:date="2023-02-02T17:47:00Z">
                    <w:rPr>
                      <w:rFonts w:cstheme="minorHAnsi"/>
                    </w:rPr>
                  </w:rPrChange>
                </w:rPr>
                <w:delText>r02</w:delText>
              </w:r>
            </w:del>
          </w:p>
        </w:tc>
        <w:tc>
          <w:tcPr>
            <w:tcW w:w="1427" w:type="dxa"/>
            <w:tcPrChange w:id="8024" w:author="Στάθης Καπ" w:date="2023-02-02T17:14:00Z">
              <w:tcPr>
                <w:tcW w:w="882" w:type="dxa"/>
                <w:gridSpan w:val="2"/>
              </w:tcPr>
            </w:tcPrChange>
          </w:tcPr>
          <w:p w14:paraId="075E1E9A" w14:textId="40EA60B8" w:rsidR="008A6DAE" w:rsidRPr="00A21C84" w:rsidDel="001E2354" w:rsidRDefault="008A6DAE" w:rsidP="008A6DAE">
            <w:pPr>
              <w:rPr>
                <w:del w:id="8025" w:author="Στάθης Καπ" w:date="2023-02-27T02:00:00Z"/>
                <w:rFonts w:cstheme="minorHAnsi"/>
                <w:sz w:val="20"/>
                <w:szCs w:val="20"/>
                <w:rPrChange w:id="8026" w:author="Στάθης Καπ" w:date="2023-02-02T17:47:00Z">
                  <w:rPr>
                    <w:del w:id="8027" w:author="Στάθης Καπ" w:date="2023-02-27T02:00:00Z"/>
                    <w:rFonts w:cstheme="minorHAnsi"/>
                  </w:rPr>
                </w:rPrChange>
              </w:rPr>
            </w:pPr>
            <w:del w:id="8028" w:author="Στάθης Καπ" w:date="2023-02-27T02:00:00Z">
              <w:r w:rsidRPr="00A21C84" w:rsidDel="001E2354">
                <w:rPr>
                  <w:rFonts w:cstheme="minorHAnsi"/>
                  <w:sz w:val="20"/>
                  <w:szCs w:val="20"/>
                  <w:rPrChange w:id="8029" w:author="Στάθης Καπ" w:date="2023-02-02T17:47:00Z">
                    <w:rPr>
                      <w:rFonts w:cstheme="minorHAnsi"/>
                    </w:rPr>
                  </w:rPrChange>
                </w:rPr>
                <w:delText>404</w:delText>
              </w:r>
            </w:del>
          </w:p>
        </w:tc>
        <w:tc>
          <w:tcPr>
            <w:tcW w:w="1690" w:type="dxa"/>
            <w:tcPrChange w:id="8030" w:author="Στάθης Καπ" w:date="2023-02-02T17:14:00Z">
              <w:tcPr>
                <w:tcW w:w="883" w:type="dxa"/>
              </w:tcPr>
            </w:tcPrChange>
          </w:tcPr>
          <w:p w14:paraId="40C8A7F4" w14:textId="17DAFD3C" w:rsidR="008A6DAE" w:rsidRPr="00A21C84" w:rsidDel="001E2354" w:rsidRDefault="008A6DAE" w:rsidP="008A6DAE">
            <w:pPr>
              <w:rPr>
                <w:del w:id="8031" w:author="Στάθης Καπ" w:date="2023-02-27T02:00:00Z"/>
                <w:rFonts w:cstheme="minorHAnsi"/>
                <w:sz w:val="20"/>
                <w:szCs w:val="20"/>
                <w:rPrChange w:id="8032" w:author="Στάθης Καπ" w:date="2023-02-02T17:47:00Z">
                  <w:rPr>
                    <w:del w:id="8033" w:author="Στάθης Καπ" w:date="2023-02-27T02:00:00Z"/>
                    <w:rFonts w:cstheme="minorHAnsi"/>
                  </w:rPr>
                </w:rPrChange>
              </w:rPr>
            </w:pPr>
            <w:del w:id="8034" w:author="Στάθης Καπ" w:date="2023-02-27T02:00:00Z">
              <w:r w:rsidRPr="00A21C84" w:rsidDel="001E2354">
                <w:rPr>
                  <w:rFonts w:cstheme="minorHAnsi"/>
                  <w:sz w:val="20"/>
                  <w:szCs w:val="20"/>
                  <w:rPrChange w:id="8035" w:author="Στάθης Καπ" w:date="2023-02-02T17:47:00Z">
                    <w:rPr>
                      <w:rFonts w:cstheme="minorHAnsi"/>
                    </w:rPr>
                  </w:rPrChange>
                </w:rPr>
                <w:delText>385</w:delText>
              </w:r>
            </w:del>
          </w:p>
        </w:tc>
        <w:tc>
          <w:tcPr>
            <w:tcW w:w="1428" w:type="dxa"/>
            <w:tcPrChange w:id="8036" w:author="Στάθης Καπ" w:date="2023-02-02T17:14:00Z">
              <w:tcPr>
                <w:tcW w:w="883" w:type="dxa"/>
                <w:gridSpan w:val="2"/>
              </w:tcPr>
            </w:tcPrChange>
          </w:tcPr>
          <w:p w14:paraId="6CE00358" w14:textId="5668308C" w:rsidR="008A6DAE" w:rsidRPr="00A21C84" w:rsidDel="001E2354" w:rsidRDefault="008A6DAE" w:rsidP="008A6DAE">
            <w:pPr>
              <w:rPr>
                <w:del w:id="8037" w:author="Στάθης Καπ" w:date="2023-02-27T02:00:00Z"/>
                <w:rFonts w:cstheme="minorHAnsi"/>
                <w:sz w:val="20"/>
                <w:szCs w:val="20"/>
                <w:rPrChange w:id="8038" w:author="Στάθης Καπ" w:date="2023-02-02T17:47:00Z">
                  <w:rPr>
                    <w:del w:id="8039" w:author="Στάθης Καπ" w:date="2023-02-27T02:00:00Z"/>
                    <w:rFonts w:cstheme="minorHAnsi"/>
                  </w:rPr>
                </w:rPrChange>
              </w:rPr>
            </w:pPr>
            <w:del w:id="8040" w:author="Στάθης Καπ" w:date="2023-02-27T02:00:00Z">
              <w:r w:rsidRPr="00A21C84" w:rsidDel="001E2354">
                <w:rPr>
                  <w:rFonts w:cstheme="minorHAnsi"/>
                  <w:sz w:val="20"/>
                  <w:szCs w:val="20"/>
                  <w:rPrChange w:id="8041" w:author="Στάθης Καπ" w:date="2023-02-02T17:47:00Z">
                    <w:rPr>
                      <w:rFonts w:cstheme="minorHAnsi"/>
                    </w:rPr>
                  </w:rPrChange>
                </w:rPr>
                <w:delText>372</w:delText>
              </w:r>
            </w:del>
          </w:p>
        </w:tc>
        <w:tc>
          <w:tcPr>
            <w:tcW w:w="1428" w:type="dxa"/>
            <w:tcPrChange w:id="8042" w:author="Στάθης Καπ" w:date="2023-02-02T17:14:00Z">
              <w:tcPr>
                <w:tcW w:w="883" w:type="dxa"/>
              </w:tcPr>
            </w:tcPrChange>
          </w:tcPr>
          <w:p w14:paraId="68ED40A6" w14:textId="108608ED" w:rsidR="008A6DAE" w:rsidRPr="00A21C84" w:rsidDel="001E2354" w:rsidRDefault="008A6DAE" w:rsidP="008A6DAE">
            <w:pPr>
              <w:rPr>
                <w:del w:id="8043" w:author="Στάθης Καπ" w:date="2023-02-27T02:00:00Z"/>
                <w:rFonts w:cstheme="minorHAnsi"/>
                <w:sz w:val="20"/>
                <w:szCs w:val="20"/>
                <w:rPrChange w:id="8044" w:author="Στάθης Καπ" w:date="2023-02-02T17:47:00Z">
                  <w:rPr>
                    <w:del w:id="8045" w:author="Στάθης Καπ" w:date="2023-02-27T02:00:00Z"/>
                    <w:rFonts w:cstheme="minorHAnsi"/>
                  </w:rPr>
                </w:rPrChange>
              </w:rPr>
            </w:pPr>
            <w:del w:id="8046" w:author="Στάθης Καπ" w:date="2023-02-27T02:00:00Z">
              <w:r w:rsidRPr="00A21C84" w:rsidDel="001E2354">
                <w:rPr>
                  <w:rFonts w:cstheme="minorHAnsi"/>
                  <w:sz w:val="20"/>
                  <w:szCs w:val="20"/>
                  <w:rPrChange w:id="8047" w:author="Στάθης Καπ" w:date="2023-02-02T17:47:00Z">
                    <w:rPr>
                      <w:rFonts w:cstheme="minorHAnsi"/>
                    </w:rPr>
                  </w:rPrChange>
                </w:rPr>
                <w:delText>0.179</w:delText>
              </w:r>
            </w:del>
          </w:p>
        </w:tc>
        <w:tc>
          <w:tcPr>
            <w:tcW w:w="1428" w:type="dxa"/>
            <w:tcPrChange w:id="8048" w:author="Στάθης Καπ" w:date="2023-02-02T17:14:00Z">
              <w:tcPr>
                <w:tcW w:w="883" w:type="dxa"/>
                <w:gridSpan w:val="2"/>
              </w:tcPr>
            </w:tcPrChange>
          </w:tcPr>
          <w:p w14:paraId="70D61FE8" w14:textId="0848A3D6" w:rsidR="008A6DAE" w:rsidRPr="00A21C84" w:rsidDel="001E2354" w:rsidRDefault="008A6DAE" w:rsidP="008A6DAE">
            <w:pPr>
              <w:rPr>
                <w:del w:id="8049" w:author="Στάθης Καπ" w:date="2023-02-27T02:00:00Z"/>
                <w:rFonts w:cstheme="minorHAnsi"/>
                <w:sz w:val="20"/>
                <w:szCs w:val="20"/>
                <w:rPrChange w:id="8050" w:author="Στάθης Καπ" w:date="2023-02-02T17:47:00Z">
                  <w:rPr>
                    <w:del w:id="8051" w:author="Στάθης Καπ" w:date="2023-02-27T02:00:00Z"/>
                    <w:rFonts w:cstheme="minorHAnsi"/>
                  </w:rPr>
                </w:rPrChange>
              </w:rPr>
            </w:pPr>
            <w:del w:id="8052" w:author="Στάθης Καπ" w:date="2023-02-27T02:00:00Z">
              <w:r w:rsidRPr="00A21C84" w:rsidDel="001E2354">
                <w:rPr>
                  <w:rFonts w:cstheme="minorHAnsi"/>
                  <w:sz w:val="20"/>
                  <w:szCs w:val="20"/>
                  <w:rPrChange w:id="8053" w:author="Στάθης Καπ" w:date="2023-02-02T17:47:00Z">
                    <w:rPr>
                      <w:rFonts w:cstheme="minorHAnsi"/>
                    </w:rPr>
                  </w:rPrChange>
                </w:rPr>
                <w:delText>21</w:delText>
              </w:r>
            </w:del>
          </w:p>
        </w:tc>
      </w:tr>
      <w:tr w:rsidR="008A6DAE" w:rsidDel="001E2354" w14:paraId="1EDAF80D" w14:textId="0309598E" w:rsidTr="008A6DAE">
        <w:trPr>
          <w:jc w:val="center"/>
          <w:del w:id="8054" w:author="Στάθης Καπ" w:date="2023-02-27T02:00:00Z"/>
          <w:trPrChange w:id="8055" w:author="Στάθης Καπ" w:date="2023-02-02T17:14:00Z">
            <w:trPr>
              <w:gridAfter w:val="0"/>
            </w:trPr>
          </w:trPrChange>
        </w:trPr>
        <w:tc>
          <w:tcPr>
            <w:tcW w:w="1427" w:type="dxa"/>
            <w:tcPrChange w:id="8056" w:author="Στάθης Καπ" w:date="2023-02-02T17:14:00Z">
              <w:tcPr>
                <w:tcW w:w="882" w:type="dxa"/>
              </w:tcPr>
            </w:tcPrChange>
          </w:tcPr>
          <w:p w14:paraId="5B4B8271" w14:textId="5D8F83FD" w:rsidR="008A6DAE" w:rsidRPr="00A21C84" w:rsidDel="001E2354" w:rsidRDefault="00DE0B51" w:rsidP="008A6DAE">
            <w:pPr>
              <w:rPr>
                <w:del w:id="8057" w:author="Στάθης Καπ" w:date="2023-02-27T02:00:00Z"/>
                <w:rFonts w:cstheme="minorHAnsi"/>
                <w:sz w:val="20"/>
                <w:szCs w:val="20"/>
                <w:rPrChange w:id="8058" w:author="Στάθης Καπ" w:date="2023-02-02T17:47:00Z">
                  <w:rPr>
                    <w:del w:id="8059" w:author="Στάθης Καπ" w:date="2023-02-27T02:00:00Z"/>
                    <w:rFonts w:cstheme="minorHAnsi"/>
                  </w:rPr>
                </w:rPrChange>
              </w:rPr>
            </w:pPr>
            <w:del w:id="8060" w:author="Στάθης Καπ" w:date="2023-02-27T02:00:00Z">
              <w:r w:rsidRPr="00A21C84" w:rsidDel="001E2354">
                <w:rPr>
                  <w:rFonts w:cstheme="minorHAnsi"/>
                  <w:sz w:val="20"/>
                  <w:szCs w:val="20"/>
                  <w:rPrChange w:id="8061" w:author="Στάθης Καπ" w:date="2023-02-02T17:47:00Z">
                    <w:rPr>
                      <w:rFonts w:cstheme="minorHAnsi"/>
                      <w:sz w:val="18"/>
                      <w:szCs w:val="18"/>
                    </w:rPr>
                  </w:rPrChange>
                </w:rPr>
                <w:delText>p</w:delText>
              </w:r>
              <w:r w:rsidR="008A6DAE" w:rsidRPr="00A21C84" w:rsidDel="001E2354">
                <w:rPr>
                  <w:rFonts w:cstheme="minorHAnsi"/>
                  <w:sz w:val="20"/>
                  <w:szCs w:val="20"/>
                  <w:rPrChange w:id="8062" w:author="Στάθης Καπ" w:date="2023-02-02T17:47:00Z">
                    <w:rPr>
                      <w:rFonts w:cstheme="minorHAnsi"/>
                    </w:rPr>
                  </w:rPrChange>
                </w:rPr>
                <w:delText>r03</w:delText>
              </w:r>
            </w:del>
          </w:p>
        </w:tc>
        <w:tc>
          <w:tcPr>
            <w:tcW w:w="1427" w:type="dxa"/>
            <w:tcPrChange w:id="8063" w:author="Στάθης Καπ" w:date="2023-02-02T17:14:00Z">
              <w:tcPr>
                <w:tcW w:w="882" w:type="dxa"/>
                <w:gridSpan w:val="2"/>
              </w:tcPr>
            </w:tcPrChange>
          </w:tcPr>
          <w:p w14:paraId="7AD81492" w14:textId="2DB4951E" w:rsidR="008A6DAE" w:rsidRPr="00A21C84" w:rsidDel="001E2354" w:rsidRDefault="008A6DAE" w:rsidP="008A6DAE">
            <w:pPr>
              <w:rPr>
                <w:del w:id="8064" w:author="Στάθης Καπ" w:date="2023-02-27T02:00:00Z"/>
                <w:rFonts w:cstheme="minorHAnsi"/>
                <w:sz w:val="20"/>
                <w:szCs w:val="20"/>
                <w:rPrChange w:id="8065" w:author="Στάθης Καπ" w:date="2023-02-02T17:47:00Z">
                  <w:rPr>
                    <w:del w:id="8066" w:author="Στάθης Καπ" w:date="2023-02-27T02:00:00Z"/>
                    <w:rFonts w:cstheme="minorHAnsi"/>
                  </w:rPr>
                </w:rPrChange>
              </w:rPr>
            </w:pPr>
            <w:del w:id="8067" w:author="Στάθης Καπ" w:date="2023-02-27T02:00:00Z">
              <w:r w:rsidRPr="00A21C84" w:rsidDel="001E2354">
                <w:rPr>
                  <w:rFonts w:cstheme="minorHAnsi"/>
                  <w:sz w:val="20"/>
                  <w:szCs w:val="20"/>
                  <w:rPrChange w:id="8068" w:author="Στάθης Καπ" w:date="2023-02-02T17:47:00Z">
                    <w:rPr>
                      <w:rFonts w:cstheme="minorHAnsi"/>
                    </w:rPr>
                  </w:rPrChange>
                </w:rPr>
                <w:delText>394</w:delText>
              </w:r>
            </w:del>
          </w:p>
        </w:tc>
        <w:tc>
          <w:tcPr>
            <w:tcW w:w="1690" w:type="dxa"/>
            <w:tcPrChange w:id="8069" w:author="Στάθης Καπ" w:date="2023-02-02T17:14:00Z">
              <w:tcPr>
                <w:tcW w:w="883" w:type="dxa"/>
              </w:tcPr>
            </w:tcPrChange>
          </w:tcPr>
          <w:p w14:paraId="4E9A17FA" w14:textId="6405312F" w:rsidR="008A6DAE" w:rsidRPr="00A21C84" w:rsidDel="001E2354" w:rsidRDefault="008A6DAE" w:rsidP="008A6DAE">
            <w:pPr>
              <w:rPr>
                <w:del w:id="8070" w:author="Στάθης Καπ" w:date="2023-02-27T02:00:00Z"/>
                <w:rFonts w:cstheme="minorHAnsi"/>
                <w:sz w:val="20"/>
                <w:szCs w:val="20"/>
                <w:rPrChange w:id="8071" w:author="Στάθης Καπ" w:date="2023-02-02T17:47:00Z">
                  <w:rPr>
                    <w:del w:id="8072" w:author="Στάθης Καπ" w:date="2023-02-27T02:00:00Z"/>
                    <w:rFonts w:cstheme="minorHAnsi"/>
                  </w:rPr>
                </w:rPrChange>
              </w:rPr>
            </w:pPr>
            <w:del w:id="8073" w:author="Στάθης Καπ" w:date="2023-02-27T02:00:00Z">
              <w:r w:rsidRPr="00A21C84" w:rsidDel="001E2354">
                <w:rPr>
                  <w:rFonts w:cstheme="minorHAnsi"/>
                  <w:sz w:val="20"/>
                  <w:szCs w:val="20"/>
                  <w:rPrChange w:id="8074" w:author="Στάθης Καπ" w:date="2023-02-02T17:47:00Z">
                    <w:rPr>
                      <w:rFonts w:cstheme="minorHAnsi"/>
                    </w:rPr>
                  </w:rPrChange>
                </w:rPr>
                <w:delText>384</w:delText>
              </w:r>
            </w:del>
          </w:p>
        </w:tc>
        <w:tc>
          <w:tcPr>
            <w:tcW w:w="1428" w:type="dxa"/>
            <w:tcPrChange w:id="8075" w:author="Στάθης Καπ" w:date="2023-02-02T17:14:00Z">
              <w:tcPr>
                <w:tcW w:w="883" w:type="dxa"/>
                <w:gridSpan w:val="2"/>
              </w:tcPr>
            </w:tcPrChange>
          </w:tcPr>
          <w:p w14:paraId="0896C43D" w14:textId="52C70111" w:rsidR="008A6DAE" w:rsidRPr="00A21C84" w:rsidDel="001E2354" w:rsidRDefault="008A6DAE" w:rsidP="008A6DAE">
            <w:pPr>
              <w:rPr>
                <w:del w:id="8076" w:author="Στάθης Καπ" w:date="2023-02-27T02:00:00Z"/>
                <w:rFonts w:cstheme="minorHAnsi"/>
                <w:sz w:val="20"/>
                <w:szCs w:val="20"/>
                <w:rPrChange w:id="8077" w:author="Στάθης Καπ" w:date="2023-02-02T17:47:00Z">
                  <w:rPr>
                    <w:del w:id="8078" w:author="Στάθης Καπ" w:date="2023-02-27T02:00:00Z"/>
                    <w:rFonts w:cstheme="minorHAnsi"/>
                  </w:rPr>
                </w:rPrChange>
              </w:rPr>
            </w:pPr>
            <w:del w:id="8079" w:author="Στάθης Καπ" w:date="2023-02-27T02:00:00Z">
              <w:r w:rsidRPr="00A21C84" w:rsidDel="001E2354">
                <w:rPr>
                  <w:rFonts w:cstheme="minorHAnsi"/>
                  <w:sz w:val="20"/>
                  <w:szCs w:val="20"/>
                  <w:rPrChange w:id="8080" w:author="Στάθης Καπ" w:date="2023-02-02T17:47:00Z">
                    <w:rPr>
                      <w:rFonts w:cstheme="minorHAnsi"/>
                    </w:rPr>
                  </w:rPrChange>
                </w:rPr>
                <w:delText>377</w:delText>
              </w:r>
            </w:del>
          </w:p>
        </w:tc>
        <w:tc>
          <w:tcPr>
            <w:tcW w:w="1428" w:type="dxa"/>
            <w:tcPrChange w:id="8081" w:author="Στάθης Καπ" w:date="2023-02-02T17:14:00Z">
              <w:tcPr>
                <w:tcW w:w="883" w:type="dxa"/>
              </w:tcPr>
            </w:tcPrChange>
          </w:tcPr>
          <w:p w14:paraId="1AF319A6" w14:textId="60E8EC15" w:rsidR="008A6DAE" w:rsidRPr="00A21C84" w:rsidDel="001E2354" w:rsidRDefault="008A6DAE" w:rsidP="008A6DAE">
            <w:pPr>
              <w:rPr>
                <w:del w:id="8082" w:author="Στάθης Καπ" w:date="2023-02-27T02:00:00Z"/>
                <w:rFonts w:cstheme="minorHAnsi"/>
                <w:sz w:val="20"/>
                <w:szCs w:val="20"/>
                <w:rPrChange w:id="8083" w:author="Στάθης Καπ" w:date="2023-02-02T17:47:00Z">
                  <w:rPr>
                    <w:del w:id="8084" w:author="Στάθης Καπ" w:date="2023-02-27T02:00:00Z"/>
                    <w:rFonts w:cstheme="minorHAnsi"/>
                  </w:rPr>
                </w:rPrChange>
              </w:rPr>
            </w:pPr>
            <w:del w:id="8085" w:author="Στάθης Καπ" w:date="2023-02-27T02:00:00Z">
              <w:r w:rsidRPr="00A21C84" w:rsidDel="001E2354">
                <w:rPr>
                  <w:rFonts w:cstheme="minorHAnsi"/>
                  <w:sz w:val="20"/>
                  <w:szCs w:val="20"/>
                  <w:rPrChange w:id="8086" w:author="Στάθης Καπ" w:date="2023-02-02T17:47:00Z">
                    <w:rPr>
                      <w:rFonts w:cstheme="minorHAnsi"/>
                    </w:rPr>
                  </w:rPrChange>
                </w:rPr>
                <w:delText>0.299</w:delText>
              </w:r>
            </w:del>
          </w:p>
        </w:tc>
        <w:tc>
          <w:tcPr>
            <w:tcW w:w="1428" w:type="dxa"/>
            <w:tcPrChange w:id="8087" w:author="Στάθης Καπ" w:date="2023-02-02T17:14:00Z">
              <w:tcPr>
                <w:tcW w:w="883" w:type="dxa"/>
                <w:gridSpan w:val="2"/>
              </w:tcPr>
            </w:tcPrChange>
          </w:tcPr>
          <w:p w14:paraId="7B2BC5B3" w14:textId="72640B10" w:rsidR="008A6DAE" w:rsidRPr="00A21C84" w:rsidDel="001E2354" w:rsidRDefault="008A6DAE" w:rsidP="008A6DAE">
            <w:pPr>
              <w:rPr>
                <w:del w:id="8088" w:author="Στάθης Καπ" w:date="2023-02-27T02:00:00Z"/>
                <w:rFonts w:cstheme="minorHAnsi"/>
                <w:sz w:val="20"/>
                <w:szCs w:val="20"/>
                <w:rPrChange w:id="8089" w:author="Στάθης Καπ" w:date="2023-02-02T17:47:00Z">
                  <w:rPr>
                    <w:del w:id="8090" w:author="Στάθης Καπ" w:date="2023-02-27T02:00:00Z"/>
                    <w:rFonts w:cstheme="minorHAnsi"/>
                  </w:rPr>
                </w:rPrChange>
              </w:rPr>
            </w:pPr>
            <w:del w:id="8091" w:author="Στάθης Καπ" w:date="2023-02-27T02:00:00Z">
              <w:r w:rsidRPr="00A21C84" w:rsidDel="001E2354">
                <w:rPr>
                  <w:rFonts w:cstheme="minorHAnsi"/>
                  <w:sz w:val="20"/>
                  <w:szCs w:val="20"/>
                  <w:rPrChange w:id="8092" w:author="Στάθης Καπ" w:date="2023-02-02T17:47:00Z">
                    <w:rPr>
                      <w:rFonts w:cstheme="minorHAnsi"/>
                    </w:rPr>
                  </w:rPrChange>
                </w:rPr>
                <w:delText>21</w:delText>
              </w:r>
            </w:del>
          </w:p>
        </w:tc>
      </w:tr>
      <w:tr w:rsidR="008A6DAE" w:rsidDel="001E2354" w14:paraId="6A7626B9" w14:textId="4C5B621F" w:rsidTr="008A6DAE">
        <w:trPr>
          <w:jc w:val="center"/>
          <w:del w:id="8093" w:author="Στάθης Καπ" w:date="2023-02-27T02:00:00Z"/>
          <w:trPrChange w:id="8094" w:author="Στάθης Καπ" w:date="2023-02-02T17:14:00Z">
            <w:trPr>
              <w:gridAfter w:val="0"/>
            </w:trPr>
          </w:trPrChange>
        </w:trPr>
        <w:tc>
          <w:tcPr>
            <w:tcW w:w="1427" w:type="dxa"/>
            <w:tcPrChange w:id="8095" w:author="Στάθης Καπ" w:date="2023-02-02T17:14:00Z">
              <w:tcPr>
                <w:tcW w:w="882" w:type="dxa"/>
              </w:tcPr>
            </w:tcPrChange>
          </w:tcPr>
          <w:p w14:paraId="516ABF66" w14:textId="12845071" w:rsidR="008A6DAE" w:rsidRPr="00A21C84" w:rsidDel="001E2354" w:rsidRDefault="00DE0B51" w:rsidP="008A6DAE">
            <w:pPr>
              <w:rPr>
                <w:del w:id="8096" w:author="Στάθης Καπ" w:date="2023-02-27T02:00:00Z"/>
                <w:rFonts w:cstheme="minorHAnsi"/>
                <w:sz w:val="20"/>
                <w:szCs w:val="20"/>
                <w:rPrChange w:id="8097" w:author="Στάθης Καπ" w:date="2023-02-02T17:47:00Z">
                  <w:rPr>
                    <w:del w:id="8098" w:author="Στάθης Καπ" w:date="2023-02-27T02:00:00Z"/>
                    <w:rFonts w:cstheme="minorHAnsi"/>
                  </w:rPr>
                </w:rPrChange>
              </w:rPr>
            </w:pPr>
            <w:del w:id="8099" w:author="Στάθης Καπ" w:date="2023-02-27T02:00:00Z">
              <w:r w:rsidRPr="00A21C84" w:rsidDel="001E2354">
                <w:rPr>
                  <w:rFonts w:cstheme="minorHAnsi"/>
                  <w:sz w:val="20"/>
                  <w:szCs w:val="20"/>
                  <w:rPrChange w:id="8100" w:author="Στάθης Καπ" w:date="2023-02-02T17:47:00Z">
                    <w:rPr>
                      <w:rFonts w:cstheme="minorHAnsi"/>
                      <w:sz w:val="18"/>
                      <w:szCs w:val="18"/>
                    </w:rPr>
                  </w:rPrChange>
                </w:rPr>
                <w:delText>p</w:delText>
              </w:r>
              <w:r w:rsidR="008A6DAE" w:rsidRPr="00A21C84" w:rsidDel="001E2354">
                <w:rPr>
                  <w:rFonts w:cstheme="minorHAnsi"/>
                  <w:sz w:val="20"/>
                  <w:szCs w:val="20"/>
                  <w:rPrChange w:id="8101" w:author="Στάθης Καπ" w:date="2023-02-02T17:47:00Z">
                    <w:rPr>
                      <w:rFonts w:cstheme="minorHAnsi"/>
                    </w:rPr>
                  </w:rPrChange>
                </w:rPr>
                <w:delText>r04</w:delText>
              </w:r>
            </w:del>
          </w:p>
        </w:tc>
        <w:tc>
          <w:tcPr>
            <w:tcW w:w="1427" w:type="dxa"/>
            <w:tcPrChange w:id="8102" w:author="Στάθης Καπ" w:date="2023-02-02T17:14:00Z">
              <w:tcPr>
                <w:tcW w:w="882" w:type="dxa"/>
                <w:gridSpan w:val="2"/>
              </w:tcPr>
            </w:tcPrChange>
          </w:tcPr>
          <w:p w14:paraId="073D7A22" w14:textId="468A1832" w:rsidR="008A6DAE" w:rsidRPr="00A21C84" w:rsidDel="001E2354" w:rsidRDefault="008A6DAE" w:rsidP="008A6DAE">
            <w:pPr>
              <w:rPr>
                <w:del w:id="8103" w:author="Στάθης Καπ" w:date="2023-02-27T02:00:00Z"/>
                <w:rFonts w:cstheme="minorHAnsi"/>
                <w:sz w:val="20"/>
                <w:szCs w:val="20"/>
                <w:rPrChange w:id="8104" w:author="Στάθης Καπ" w:date="2023-02-02T17:47:00Z">
                  <w:rPr>
                    <w:del w:id="8105" w:author="Στάθης Καπ" w:date="2023-02-27T02:00:00Z"/>
                    <w:rFonts w:cstheme="minorHAnsi"/>
                  </w:rPr>
                </w:rPrChange>
              </w:rPr>
            </w:pPr>
            <w:del w:id="8106" w:author="Στάθης Καπ" w:date="2023-02-27T02:00:00Z">
              <w:r w:rsidRPr="00A21C84" w:rsidDel="001E2354">
                <w:rPr>
                  <w:rFonts w:cstheme="minorHAnsi"/>
                  <w:sz w:val="20"/>
                  <w:szCs w:val="20"/>
                  <w:rPrChange w:id="8107" w:author="Στάθης Καπ" w:date="2023-02-02T17:47:00Z">
                    <w:rPr>
                      <w:rFonts w:cstheme="minorHAnsi"/>
                    </w:rPr>
                  </w:rPrChange>
                </w:rPr>
                <w:delText>489</w:delText>
              </w:r>
            </w:del>
          </w:p>
        </w:tc>
        <w:tc>
          <w:tcPr>
            <w:tcW w:w="1690" w:type="dxa"/>
            <w:tcPrChange w:id="8108" w:author="Στάθης Καπ" w:date="2023-02-02T17:14:00Z">
              <w:tcPr>
                <w:tcW w:w="883" w:type="dxa"/>
              </w:tcPr>
            </w:tcPrChange>
          </w:tcPr>
          <w:p w14:paraId="5C83282A" w14:textId="3294DFD5" w:rsidR="008A6DAE" w:rsidRPr="00A21C84" w:rsidDel="001E2354" w:rsidRDefault="008A6DAE" w:rsidP="008A6DAE">
            <w:pPr>
              <w:rPr>
                <w:del w:id="8109" w:author="Στάθης Καπ" w:date="2023-02-27T02:00:00Z"/>
                <w:rFonts w:cstheme="minorHAnsi"/>
                <w:sz w:val="20"/>
                <w:szCs w:val="20"/>
                <w:rPrChange w:id="8110" w:author="Στάθης Καπ" w:date="2023-02-02T17:47:00Z">
                  <w:rPr>
                    <w:del w:id="8111" w:author="Στάθης Καπ" w:date="2023-02-27T02:00:00Z"/>
                    <w:rFonts w:cstheme="minorHAnsi"/>
                  </w:rPr>
                </w:rPrChange>
              </w:rPr>
            </w:pPr>
            <w:del w:id="8112" w:author="Στάθης Καπ" w:date="2023-02-27T02:00:00Z">
              <w:r w:rsidRPr="00A21C84" w:rsidDel="001E2354">
                <w:rPr>
                  <w:rFonts w:cstheme="minorHAnsi"/>
                  <w:sz w:val="20"/>
                  <w:szCs w:val="20"/>
                  <w:rPrChange w:id="8113" w:author="Στάθης Καπ" w:date="2023-02-02T17:47:00Z">
                    <w:rPr>
                      <w:rFonts w:cstheme="minorHAnsi"/>
                    </w:rPr>
                  </w:rPrChange>
                </w:rPr>
                <w:delText>447</w:delText>
              </w:r>
            </w:del>
          </w:p>
        </w:tc>
        <w:tc>
          <w:tcPr>
            <w:tcW w:w="1428" w:type="dxa"/>
            <w:tcPrChange w:id="8114" w:author="Στάθης Καπ" w:date="2023-02-02T17:14:00Z">
              <w:tcPr>
                <w:tcW w:w="883" w:type="dxa"/>
                <w:gridSpan w:val="2"/>
              </w:tcPr>
            </w:tcPrChange>
          </w:tcPr>
          <w:p w14:paraId="2EA8CDD8" w14:textId="1EB2AE50" w:rsidR="008A6DAE" w:rsidRPr="00A21C84" w:rsidDel="001E2354" w:rsidRDefault="008A6DAE" w:rsidP="008A6DAE">
            <w:pPr>
              <w:rPr>
                <w:del w:id="8115" w:author="Στάθης Καπ" w:date="2023-02-27T02:00:00Z"/>
                <w:rFonts w:cstheme="minorHAnsi"/>
                <w:sz w:val="20"/>
                <w:szCs w:val="20"/>
                <w:rPrChange w:id="8116" w:author="Στάθης Καπ" w:date="2023-02-02T17:47:00Z">
                  <w:rPr>
                    <w:del w:id="8117" w:author="Στάθης Καπ" w:date="2023-02-27T02:00:00Z"/>
                    <w:rFonts w:cstheme="minorHAnsi"/>
                  </w:rPr>
                </w:rPrChange>
              </w:rPr>
            </w:pPr>
            <w:del w:id="8118" w:author="Στάθης Καπ" w:date="2023-02-27T02:00:00Z">
              <w:r w:rsidRPr="00A21C84" w:rsidDel="001E2354">
                <w:rPr>
                  <w:rFonts w:cstheme="minorHAnsi"/>
                  <w:sz w:val="20"/>
                  <w:szCs w:val="20"/>
                  <w:rPrChange w:id="8119" w:author="Στάθης Καπ" w:date="2023-02-02T17:47:00Z">
                    <w:rPr>
                      <w:rFonts w:cstheme="minorHAnsi"/>
                    </w:rPr>
                  </w:rPrChange>
                </w:rPr>
                <w:delText>412</w:delText>
              </w:r>
            </w:del>
          </w:p>
        </w:tc>
        <w:tc>
          <w:tcPr>
            <w:tcW w:w="1428" w:type="dxa"/>
            <w:tcPrChange w:id="8120" w:author="Στάθης Καπ" w:date="2023-02-02T17:14:00Z">
              <w:tcPr>
                <w:tcW w:w="883" w:type="dxa"/>
              </w:tcPr>
            </w:tcPrChange>
          </w:tcPr>
          <w:p w14:paraId="1CED913E" w14:textId="76FC6B24" w:rsidR="008A6DAE" w:rsidRPr="00A21C84" w:rsidDel="001E2354" w:rsidRDefault="008A6DAE" w:rsidP="008A6DAE">
            <w:pPr>
              <w:rPr>
                <w:del w:id="8121" w:author="Στάθης Καπ" w:date="2023-02-27T02:00:00Z"/>
                <w:rFonts w:cstheme="minorHAnsi"/>
                <w:sz w:val="20"/>
                <w:szCs w:val="20"/>
                <w:rPrChange w:id="8122" w:author="Στάθης Καπ" w:date="2023-02-02T17:47:00Z">
                  <w:rPr>
                    <w:del w:id="8123" w:author="Στάθης Καπ" w:date="2023-02-27T02:00:00Z"/>
                    <w:rFonts w:cstheme="minorHAnsi"/>
                  </w:rPr>
                </w:rPrChange>
              </w:rPr>
            </w:pPr>
            <w:del w:id="8124" w:author="Στάθης Καπ" w:date="2023-02-27T02:00:00Z">
              <w:r w:rsidRPr="00A21C84" w:rsidDel="001E2354">
                <w:rPr>
                  <w:rFonts w:cstheme="minorHAnsi"/>
                  <w:sz w:val="20"/>
                  <w:szCs w:val="20"/>
                  <w:rPrChange w:id="8125" w:author="Στάθης Καπ" w:date="2023-02-02T17:47:00Z">
                    <w:rPr>
                      <w:rFonts w:cstheme="minorHAnsi"/>
                    </w:rPr>
                  </w:rPrChange>
                </w:rPr>
                <w:delText>0.463</w:delText>
              </w:r>
            </w:del>
          </w:p>
        </w:tc>
        <w:tc>
          <w:tcPr>
            <w:tcW w:w="1428" w:type="dxa"/>
            <w:tcPrChange w:id="8126" w:author="Στάθης Καπ" w:date="2023-02-02T17:14:00Z">
              <w:tcPr>
                <w:tcW w:w="883" w:type="dxa"/>
                <w:gridSpan w:val="2"/>
              </w:tcPr>
            </w:tcPrChange>
          </w:tcPr>
          <w:p w14:paraId="60E9ACB9" w14:textId="491882B6" w:rsidR="008A6DAE" w:rsidRPr="00A21C84" w:rsidDel="001E2354" w:rsidRDefault="008A6DAE" w:rsidP="008A6DAE">
            <w:pPr>
              <w:rPr>
                <w:del w:id="8127" w:author="Στάθης Καπ" w:date="2023-02-27T02:00:00Z"/>
                <w:rFonts w:cstheme="minorHAnsi"/>
                <w:sz w:val="20"/>
                <w:szCs w:val="20"/>
                <w:rPrChange w:id="8128" w:author="Στάθης Καπ" w:date="2023-02-02T17:47:00Z">
                  <w:rPr>
                    <w:del w:id="8129" w:author="Στάθης Καπ" w:date="2023-02-27T02:00:00Z"/>
                    <w:rFonts w:cstheme="minorHAnsi"/>
                  </w:rPr>
                </w:rPrChange>
              </w:rPr>
            </w:pPr>
            <w:del w:id="8130" w:author="Στάθης Καπ" w:date="2023-02-27T02:00:00Z">
              <w:r w:rsidRPr="00A21C84" w:rsidDel="001E2354">
                <w:rPr>
                  <w:rFonts w:cstheme="minorHAnsi"/>
                  <w:sz w:val="20"/>
                  <w:szCs w:val="20"/>
                  <w:rPrChange w:id="8131" w:author="Στάθης Καπ" w:date="2023-02-02T17:47:00Z">
                    <w:rPr>
                      <w:rFonts w:cstheme="minorHAnsi"/>
                    </w:rPr>
                  </w:rPrChange>
                </w:rPr>
                <w:delText>25</w:delText>
              </w:r>
            </w:del>
          </w:p>
        </w:tc>
      </w:tr>
      <w:tr w:rsidR="008A6DAE" w:rsidDel="001E2354" w14:paraId="1383C72B" w14:textId="363AF0EA" w:rsidTr="008A6DAE">
        <w:trPr>
          <w:jc w:val="center"/>
          <w:del w:id="8132" w:author="Στάθης Καπ" w:date="2023-02-27T02:00:00Z"/>
          <w:trPrChange w:id="8133" w:author="Στάθης Καπ" w:date="2023-02-02T17:14:00Z">
            <w:trPr>
              <w:gridAfter w:val="0"/>
            </w:trPr>
          </w:trPrChange>
        </w:trPr>
        <w:tc>
          <w:tcPr>
            <w:tcW w:w="1427" w:type="dxa"/>
            <w:tcPrChange w:id="8134" w:author="Στάθης Καπ" w:date="2023-02-02T17:14:00Z">
              <w:tcPr>
                <w:tcW w:w="882" w:type="dxa"/>
              </w:tcPr>
            </w:tcPrChange>
          </w:tcPr>
          <w:p w14:paraId="51B868B0" w14:textId="3AAA8B7D" w:rsidR="008A6DAE" w:rsidRPr="00A21C84" w:rsidDel="001E2354" w:rsidRDefault="00DE0B51" w:rsidP="008A6DAE">
            <w:pPr>
              <w:rPr>
                <w:del w:id="8135" w:author="Στάθης Καπ" w:date="2023-02-27T02:00:00Z"/>
                <w:rFonts w:cstheme="minorHAnsi"/>
                <w:sz w:val="20"/>
                <w:szCs w:val="20"/>
                <w:rPrChange w:id="8136" w:author="Στάθης Καπ" w:date="2023-02-02T17:47:00Z">
                  <w:rPr>
                    <w:del w:id="8137" w:author="Στάθης Καπ" w:date="2023-02-27T02:00:00Z"/>
                    <w:rFonts w:cstheme="minorHAnsi"/>
                  </w:rPr>
                </w:rPrChange>
              </w:rPr>
            </w:pPr>
            <w:del w:id="8138" w:author="Στάθης Καπ" w:date="2023-02-27T02:00:00Z">
              <w:r w:rsidRPr="00A21C84" w:rsidDel="001E2354">
                <w:rPr>
                  <w:rFonts w:cstheme="minorHAnsi"/>
                  <w:sz w:val="20"/>
                  <w:szCs w:val="20"/>
                  <w:rPrChange w:id="8139" w:author="Στάθης Καπ" w:date="2023-02-02T17:47:00Z">
                    <w:rPr>
                      <w:rFonts w:cstheme="minorHAnsi"/>
                      <w:sz w:val="18"/>
                      <w:szCs w:val="18"/>
                    </w:rPr>
                  </w:rPrChange>
                </w:rPr>
                <w:delText>p</w:delText>
              </w:r>
              <w:r w:rsidR="008A6DAE" w:rsidRPr="00A21C84" w:rsidDel="001E2354">
                <w:rPr>
                  <w:rFonts w:cstheme="minorHAnsi"/>
                  <w:sz w:val="20"/>
                  <w:szCs w:val="20"/>
                  <w:rPrChange w:id="8140" w:author="Στάθης Καπ" w:date="2023-02-02T17:47:00Z">
                    <w:rPr>
                      <w:rFonts w:cstheme="minorHAnsi"/>
                    </w:rPr>
                  </w:rPrChange>
                </w:rPr>
                <w:delText>r05</w:delText>
              </w:r>
            </w:del>
          </w:p>
        </w:tc>
        <w:tc>
          <w:tcPr>
            <w:tcW w:w="1427" w:type="dxa"/>
            <w:tcPrChange w:id="8141" w:author="Στάθης Καπ" w:date="2023-02-02T17:14:00Z">
              <w:tcPr>
                <w:tcW w:w="882" w:type="dxa"/>
                <w:gridSpan w:val="2"/>
              </w:tcPr>
            </w:tcPrChange>
          </w:tcPr>
          <w:p w14:paraId="2A950DD7" w14:textId="510EA59F" w:rsidR="008A6DAE" w:rsidRPr="00A21C84" w:rsidDel="001E2354" w:rsidRDefault="008A6DAE" w:rsidP="008A6DAE">
            <w:pPr>
              <w:rPr>
                <w:del w:id="8142" w:author="Στάθης Καπ" w:date="2023-02-27T02:00:00Z"/>
                <w:rFonts w:cstheme="minorHAnsi"/>
                <w:sz w:val="20"/>
                <w:szCs w:val="20"/>
                <w:rPrChange w:id="8143" w:author="Στάθης Καπ" w:date="2023-02-02T17:47:00Z">
                  <w:rPr>
                    <w:del w:id="8144" w:author="Στάθης Καπ" w:date="2023-02-27T02:00:00Z"/>
                    <w:rFonts w:cstheme="minorHAnsi"/>
                  </w:rPr>
                </w:rPrChange>
              </w:rPr>
            </w:pPr>
            <w:del w:id="8145" w:author="Στάθης Καπ" w:date="2023-02-27T02:00:00Z">
              <w:r w:rsidRPr="00A21C84" w:rsidDel="001E2354">
                <w:rPr>
                  <w:rFonts w:cstheme="minorHAnsi"/>
                  <w:sz w:val="20"/>
                  <w:szCs w:val="20"/>
                  <w:rPrChange w:id="8146" w:author="Στάθης Καπ" w:date="2023-02-02T17:47:00Z">
                    <w:rPr>
                      <w:rFonts w:cstheme="minorHAnsi"/>
                    </w:rPr>
                  </w:rPrChange>
                </w:rPr>
                <w:delText>595</w:delText>
              </w:r>
            </w:del>
          </w:p>
        </w:tc>
        <w:tc>
          <w:tcPr>
            <w:tcW w:w="1690" w:type="dxa"/>
            <w:tcPrChange w:id="8147" w:author="Στάθης Καπ" w:date="2023-02-02T17:14:00Z">
              <w:tcPr>
                <w:tcW w:w="883" w:type="dxa"/>
              </w:tcPr>
            </w:tcPrChange>
          </w:tcPr>
          <w:p w14:paraId="3340CC25" w14:textId="7B5DCA1E" w:rsidR="008A6DAE" w:rsidRPr="00A21C84" w:rsidDel="001E2354" w:rsidRDefault="008A6DAE" w:rsidP="008A6DAE">
            <w:pPr>
              <w:rPr>
                <w:del w:id="8148" w:author="Στάθης Καπ" w:date="2023-02-27T02:00:00Z"/>
                <w:rFonts w:cstheme="minorHAnsi"/>
                <w:sz w:val="20"/>
                <w:szCs w:val="20"/>
                <w:rPrChange w:id="8149" w:author="Στάθης Καπ" w:date="2023-02-02T17:47:00Z">
                  <w:rPr>
                    <w:del w:id="8150" w:author="Στάθης Καπ" w:date="2023-02-27T02:00:00Z"/>
                    <w:rFonts w:cstheme="minorHAnsi"/>
                  </w:rPr>
                </w:rPrChange>
              </w:rPr>
            </w:pPr>
            <w:del w:id="8151" w:author="Στάθης Καπ" w:date="2023-02-27T02:00:00Z">
              <w:r w:rsidRPr="00A21C84" w:rsidDel="001E2354">
                <w:rPr>
                  <w:rFonts w:cstheme="minorHAnsi"/>
                  <w:sz w:val="20"/>
                  <w:szCs w:val="20"/>
                  <w:rPrChange w:id="8152" w:author="Στάθης Καπ" w:date="2023-02-02T17:47:00Z">
                    <w:rPr>
                      <w:rFonts w:cstheme="minorHAnsi"/>
                    </w:rPr>
                  </w:rPrChange>
                </w:rPr>
                <w:delText>576</w:delText>
              </w:r>
            </w:del>
          </w:p>
        </w:tc>
        <w:tc>
          <w:tcPr>
            <w:tcW w:w="1428" w:type="dxa"/>
            <w:tcPrChange w:id="8153" w:author="Στάθης Καπ" w:date="2023-02-02T17:14:00Z">
              <w:tcPr>
                <w:tcW w:w="883" w:type="dxa"/>
                <w:gridSpan w:val="2"/>
              </w:tcPr>
            </w:tcPrChange>
          </w:tcPr>
          <w:p w14:paraId="57E47584" w14:textId="5AFFC920" w:rsidR="008A6DAE" w:rsidRPr="00A21C84" w:rsidDel="001E2354" w:rsidRDefault="008A6DAE" w:rsidP="008A6DAE">
            <w:pPr>
              <w:rPr>
                <w:del w:id="8154" w:author="Στάθης Καπ" w:date="2023-02-27T02:00:00Z"/>
                <w:rFonts w:cstheme="minorHAnsi"/>
                <w:sz w:val="20"/>
                <w:szCs w:val="20"/>
                <w:rPrChange w:id="8155" w:author="Στάθης Καπ" w:date="2023-02-02T17:47:00Z">
                  <w:rPr>
                    <w:del w:id="8156" w:author="Στάθης Καπ" w:date="2023-02-27T02:00:00Z"/>
                    <w:rFonts w:cstheme="minorHAnsi"/>
                  </w:rPr>
                </w:rPrChange>
              </w:rPr>
            </w:pPr>
            <w:del w:id="8157" w:author="Στάθης Καπ" w:date="2023-02-27T02:00:00Z">
              <w:r w:rsidRPr="00A21C84" w:rsidDel="001E2354">
                <w:rPr>
                  <w:rFonts w:cstheme="minorHAnsi"/>
                  <w:sz w:val="20"/>
                  <w:szCs w:val="20"/>
                  <w:rPrChange w:id="8158" w:author="Στάθης Καπ" w:date="2023-02-02T17:47:00Z">
                    <w:rPr>
                      <w:rFonts w:cstheme="minorHAnsi"/>
                    </w:rPr>
                  </w:rPrChange>
                </w:rPr>
                <w:delText>565</w:delText>
              </w:r>
            </w:del>
          </w:p>
        </w:tc>
        <w:tc>
          <w:tcPr>
            <w:tcW w:w="1428" w:type="dxa"/>
            <w:tcPrChange w:id="8159" w:author="Στάθης Καπ" w:date="2023-02-02T17:14:00Z">
              <w:tcPr>
                <w:tcW w:w="883" w:type="dxa"/>
              </w:tcPr>
            </w:tcPrChange>
          </w:tcPr>
          <w:p w14:paraId="727D2D21" w14:textId="4F6D9258" w:rsidR="008A6DAE" w:rsidRPr="00A21C84" w:rsidDel="001E2354" w:rsidRDefault="008A6DAE" w:rsidP="008A6DAE">
            <w:pPr>
              <w:rPr>
                <w:del w:id="8160" w:author="Στάθης Καπ" w:date="2023-02-27T02:00:00Z"/>
                <w:rFonts w:cstheme="minorHAnsi"/>
                <w:sz w:val="20"/>
                <w:szCs w:val="20"/>
                <w:rPrChange w:id="8161" w:author="Στάθης Καπ" w:date="2023-02-02T17:47:00Z">
                  <w:rPr>
                    <w:del w:id="8162" w:author="Στάθης Καπ" w:date="2023-02-27T02:00:00Z"/>
                    <w:rFonts w:cstheme="minorHAnsi"/>
                  </w:rPr>
                </w:rPrChange>
              </w:rPr>
            </w:pPr>
            <w:del w:id="8163" w:author="Στάθης Καπ" w:date="2023-02-27T02:00:00Z">
              <w:r w:rsidRPr="00A21C84" w:rsidDel="001E2354">
                <w:rPr>
                  <w:rFonts w:cstheme="minorHAnsi"/>
                  <w:sz w:val="20"/>
                  <w:szCs w:val="20"/>
                  <w:rPrChange w:id="8164" w:author="Στάθης Καπ" w:date="2023-02-02T17:47:00Z">
                    <w:rPr>
                      <w:rFonts w:cstheme="minorHAnsi"/>
                    </w:rPr>
                  </w:rPrChange>
                </w:rPr>
                <w:delText>1.138</w:delText>
              </w:r>
            </w:del>
          </w:p>
        </w:tc>
        <w:tc>
          <w:tcPr>
            <w:tcW w:w="1428" w:type="dxa"/>
            <w:tcPrChange w:id="8165" w:author="Στάθης Καπ" w:date="2023-02-02T17:14:00Z">
              <w:tcPr>
                <w:tcW w:w="883" w:type="dxa"/>
                <w:gridSpan w:val="2"/>
              </w:tcPr>
            </w:tcPrChange>
          </w:tcPr>
          <w:p w14:paraId="47394592" w14:textId="7FCEA91E" w:rsidR="008A6DAE" w:rsidRPr="00A21C84" w:rsidDel="001E2354" w:rsidRDefault="008A6DAE" w:rsidP="008A6DAE">
            <w:pPr>
              <w:rPr>
                <w:del w:id="8166" w:author="Στάθης Καπ" w:date="2023-02-27T02:00:00Z"/>
                <w:rFonts w:cstheme="minorHAnsi"/>
                <w:sz w:val="20"/>
                <w:szCs w:val="20"/>
                <w:rPrChange w:id="8167" w:author="Στάθης Καπ" w:date="2023-02-02T17:47:00Z">
                  <w:rPr>
                    <w:del w:id="8168" w:author="Στάθης Καπ" w:date="2023-02-27T02:00:00Z"/>
                    <w:rFonts w:cstheme="minorHAnsi"/>
                  </w:rPr>
                </w:rPrChange>
              </w:rPr>
            </w:pPr>
            <w:del w:id="8169" w:author="Στάθης Καπ" w:date="2023-02-27T02:00:00Z">
              <w:r w:rsidRPr="00A21C84" w:rsidDel="001E2354">
                <w:rPr>
                  <w:rFonts w:cstheme="minorHAnsi"/>
                  <w:sz w:val="20"/>
                  <w:szCs w:val="20"/>
                  <w:rPrChange w:id="8170" w:author="Στάθης Καπ" w:date="2023-02-02T17:47:00Z">
                    <w:rPr>
                      <w:rFonts w:cstheme="minorHAnsi"/>
                    </w:rPr>
                  </w:rPrChange>
                </w:rPr>
                <w:delText>31</w:delText>
              </w:r>
            </w:del>
          </w:p>
        </w:tc>
      </w:tr>
      <w:tr w:rsidR="008A6DAE" w:rsidDel="001E2354" w14:paraId="153F6B04" w14:textId="6BE846FC" w:rsidTr="008A6DAE">
        <w:trPr>
          <w:jc w:val="center"/>
          <w:del w:id="8171" w:author="Στάθης Καπ" w:date="2023-02-27T02:00:00Z"/>
          <w:trPrChange w:id="8172" w:author="Στάθης Καπ" w:date="2023-02-02T17:14:00Z">
            <w:trPr>
              <w:gridAfter w:val="0"/>
            </w:trPr>
          </w:trPrChange>
        </w:trPr>
        <w:tc>
          <w:tcPr>
            <w:tcW w:w="1427" w:type="dxa"/>
            <w:tcPrChange w:id="8173" w:author="Στάθης Καπ" w:date="2023-02-02T17:14:00Z">
              <w:tcPr>
                <w:tcW w:w="882" w:type="dxa"/>
              </w:tcPr>
            </w:tcPrChange>
          </w:tcPr>
          <w:p w14:paraId="417C84ED" w14:textId="317C6690" w:rsidR="008A6DAE" w:rsidRPr="00A21C84" w:rsidDel="001E2354" w:rsidRDefault="00DE0B51" w:rsidP="008A6DAE">
            <w:pPr>
              <w:rPr>
                <w:del w:id="8174" w:author="Στάθης Καπ" w:date="2023-02-27T02:00:00Z"/>
                <w:rFonts w:cstheme="minorHAnsi"/>
                <w:sz w:val="20"/>
                <w:szCs w:val="20"/>
                <w:rPrChange w:id="8175" w:author="Στάθης Καπ" w:date="2023-02-02T17:47:00Z">
                  <w:rPr>
                    <w:del w:id="8176" w:author="Στάθης Καπ" w:date="2023-02-27T02:00:00Z"/>
                    <w:rFonts w:cstheme="minorHAnsi"/>
                  </w:rPr>
                </w:rPrChange>
              </w:rPr>
            </w:pPr>
            <w:del w:id="8177" w:author="Στάθης Καπ" w:date="2023-02-27T02:00:00Z">
              <w:r w:rsidRPr="00A21C84" w:rsidDel="001E2354">
                <w:rPr>
                  <w:rFonts w:cstheme="minorHAnsi"/>
                  <w:sz w:val="20"/>
                  <w:szCs w:val="20"/>
                  <w:rPrChange w:id="8178" w:author="Στάθης Καπ" w:date="2023-02-02T17:47:00Z">
                    <w:rPr>
                      <w:rFonts w:cstheme="minorHAnsi"/>
                      <w:sz w:val="18"/>
                      <w:szCs w:val="18"/>
                    </w:rPr>
                  </w:rPrChange>
                </w:rPr>
                <w:delText>p</w:delText>
              </w:r>
              <w:r w:rsidR="008A6DAE" w:rsidRPr="00A21C84" w:rsidDel="001E2354">
                <w:rPr>
                  <w:rFonts w:cstheme="minorHAnsi"/>
                  <w:sz w:val="20"/>
                  <w:szCs w:val="20"/>
                  <w:rPrChange w:id="8179" w:author="Στάθης Καπ" w:date="2023-02-02T17:47:00Z">
                    <w:rPr>
                      <w:rFonts w:cstheme="minorHAnsi"/>
                    </w:rPr>
                  </w:rPrChange>
                </w:rPr>
                <w:delText>r06</w:delText>
              </w:r>
            </w:del>
          </w:p>
        </w:tc>
        <w:tc>
          <w:tcPr>
            <w:tcW w:w="1427" w:type="dxa"/>
            <w:tcPrChange w:id="8180" w:author="Στάθης Καπ" w:date="2023-02-02T17:14:00Z">
              <w:tcPr>
                <w:tcW w:w="882" w:type="dxa"/>
                <w:gridSpan w:val="2"/>
              </w:tcPr>
            </w:tcPrChange>
          </w:tcPr>
          <w:p w14:paraId="61045CCD" w14:textId="5EA098D0" w:rsidR="008A6DAE" w:rsidRPr="00A21C84" w:rsidDel="001E2354" w:rsidRDefault="008A6DAE" w:rsidP="008A6DAE">
            <w:pPr>
              <w:rPr>
                <w:del w:id="8181" w:author="Στάθης Καπ" w:date="2023-02-27T02:00:00Z"/>
                <w:rFonts w:cstheme="minorHAnsi"/>
                <w:sz w:val="20"/>
                <w:szCs w:val="20"/>
                <w:rPrChange w:id="8182" w:author="Στάθης Καπ" w:date="2023-02-02T17:47:00Z">
                  <w:rPr>
                    <w:del w:id="8183" w:author="Στάθης Καπ" w:date="2023-02-27T02:00:00Z"/>
                    <w:rFonts w:cstheme="minorHAnsi"/>
                  </w:rPr>
                </w:rPrChange>
              </w:rPr>
            </w:pPr>
            <w:del w:id="8184" w:author="Στάθης Καπ" w:date="2023-02-27T02:00:00Z">
              <w:r w:rsidRPr="00A21C84" w:rsidDel="001E2354">
                <w:rPr>
                  <w:rFonts w:cstheme="minorHAnsi"/>
                  <w:sz w:val="20"/>
                  <w:szCs w:val="20"/>
                  <w:rPrChange w:id="8185" w:author="Στάθης Καπ" w:date="2023-02-02T17:47:00Z">
                    <w:rPr>
                      <w:rFonts w:cstheme="minorHAnsi"/>
                    </w:rPr>
                  </w:rPrChange>
                </w:rPr>
                <w:delText>590</w:delText>
              </w:r>
            </w:del>
          </w:p>
        </w:tc>
        <w:tc>
          <w:tcPr>
            <w:tcW w:w="1690" w:type="dxa"/>
            <w:tcPrChange w:id="8186" w:author="Στάθης Καπ" w:date="2023-02-02T17:14:00Z">
              <w:tcPr>
                <w:tcW w:w="883" w:type="dxa"/>
              </w:tcPr>
            </w:tcPrChange>
          </w:tcPr>
          <w:p w14:paraId="7F69031B" w14:textId="49CAEBB3" w:rsidR="008A6DAE" w:rsidRPr="00A21C84" w:rsidDel="001E2354" w:rsidRDefault="008A6DAE" w:rsidP="008A6DAE">
            <w:pPr>
              <w:rPr>
                <w:del w:id="8187" w:author="Στάθης Καπ" w:date="2023-02-27T02:00:00Z"/>
                <w:rFonts w:cstheme="minorHAnsi"/>
                <w:sz w:val="20"/>
                <w:szCs w:val="20"/>
                <w:rPrChange w:id="8188" w:author="Στάθης Καπ" w:date="2023-02-02T17:47:00Z">
                  <w:rPr>
                    <w:del w:id="8189" w:author="Στάθης Καπ" w:date="2023-02-27T02:00:00Z"/>
                    <w:rFonts w:cstheme="minorHAnsi"/>
                  </w:rPr>
                </w:rPrChange>
              </w:rPr>
            </w:pPr>
            <w:del w:id="8190" w:author="Στάθης Καπ" w:date="2023-02-27T02:00:00Z">
              <w:r w:rsidRPr="00A21C84" w:rsidDel="001E2354">
                <w:rPr>
                  <w:rFonts w:cstheme="minorHAnsi"/>
                  <w:sz w:val="20"/>
                  <w:szCs w:val="20"/>
                  <w:rPrChange w:id="8191" w:author="Στάθης Καπ" w:date="2023-02-02T17:47:00Z">
                    <w:rPr>
                      <w:rFonts w:cstheme="minorHAnsi"/>
                    </w:rPr>
                  </w:rPrChange>
                </w:rPr>
                <w:delText>538</w:delText>
              </w:r>
            </w:del>
          </w:p>
        </w:tc>
        <w:tc>
          <w:tcPr>
            <w:tcW w:w="1428" w:type="dxa"/>
            <w:tcPrChange w:id="8192" w:author="Στάθης Καπ" w:date="2023-02-02T17:14:00Z">
              <w:tcPr>
                <w:tcW w:w="883" w:type="dxa"/>
                <w:gridSpan w:val="2"/>
              </w:tcPr>
            </w:tcPrChange>
          </w:tcPr>
          <w:p w14:paraId="7AA90C74" w14:textId="6F788642" w:rsidR="008A6DAE" w:rsidRPr="00A21C84" w:rsidDel="001E2354" w:rsidRDefault="008A6DAE" w:rsidP="008A6DAE">
            <w:pPr>
              <w:rPr>
                <w:del w:id="8193" w:author="Στάθης Καπ" w:date="2023-02-27T02:00:00Z"/>
                <w:rFonts w:cstheme="minorHAnsi"/>
                <w:sz w:val="20"/>
                <w:szCs w:val="20"/>
                <w:rPrChange w:id="8194" w:author="Στάθης Καπ" w:date="2023-02-02T17:47:00Z">
                  <w:rPr>
                    <w:del w:id="8195" w:author="Στάθης Καπ" w:date="2023-02-27T02:00:00Z"/>
                    <w:rFonts w:cstheme="minorHAnsi"/>
                  </w:rPr>
                </w:rPrChange>
              </w:rPr>
            </w:pPr>
            <w:del w:id="8196" w:author="Στάθης Καπ" w:date="2023-02-27T02:00:00Z">
              <w:r w:rsidRPr="00A21C84" w:rsidDel="001E2354">
                <w:rPr>
                  <w:rFonts w:cstheme="minorHAnsi"/>
                  <w:sz w:val="20"/>
                  <w:szCs w:val="20"/>
                  <w:rPrChange w:id="8197" w:author="Στάθης Καπ" w:date="2023-02-02T17:47:00Z">
                    <w:rPr>
                      <w:rFonts w:cstheme="minorHAnsi"/>
                    </w:rPr>
                  </w:rPrChange>
                </w:rPr>
                <w:delText>466</w:delText>
              </w:r>
            </w:del>
          </w:p>
        </w:tc>
        <w:tc>
          <w:tcPr>
            <w:tcW w:w="1428" w:type="dxa"/>
            <w:tcPrChange w:id="8198" w:author="Στάθης Καπ" w:date="2023-02-02T17:14:00Z">
              <w:tcPr>
                <w:tcW w:w="883" w:type="dxa"/>
              </w:tcPr>
            </w:tcPrChange>
          </w:tcPr>
          <w:p w14:paraId="424FC2D7" w14:textId="5324DC86" w:rsidR="008A6DAE" w:rsidRPr="00A21C84" w:rsidDel="001E2354" w:rsidRDefault="008A6DAE" w:rsidP="008A6DAE">
            <w:pPr>
              <w:rPr>
                <w:del w:id="8199" w:author="Στάθης Καπ" w:date="2023-02-27T02:00:00Z"/>
                <w:rFonts w:cstheme="minorHAnsi"/>
                <w:sz w:val="20"/>
                <w:szCs w:val="20"/>
                <w:rPrChange w:id="8200" w:author="Στάθης Καπ" w:date="2023-02-02T17:47:00Z">
                  <w:rPr>
                    <w:del w:id="8201" w:author="Στάθης Καπ" w:date="2023-02-27T02:00:00Z"/>
                    <w:rFonts w:cstheme="minorHAnsi"/>
                  </w:rPr>
                </w:rPrChange>
              </w:rPr>
            </w:pPr>
            <w:del w:id="8202" w:author="Στάθης Καπ" w:date="2023-02-27T02:00:00Z">
              <w:r w:rsidRPr="00A21C84" w:rsidDel="001E2354">
                <w:rPr>
                  <w:rFonts w:cstheme="minorHAnsi"/>
                  <w:sz w:val="20"/>
                  <w:szCs w:val="20"/>
                  <w:rPrChange w:id="8203" w:author="Στάθης Καπ" w:date="2023-02-02T17:47:00Z">
                    <w:rPr>
                      <w:rFonts w:cstheme="minorHAnsi"/>
                    </w:rPr>
                  </w:rPrChange>
                </w:rPr>
                <w:delText>0.758</w:delText>
              </w:r>
            </w:del>
          </w:p>
        </w:tc>
        <w:tc>
          <w:tcPr>
            <w:tcW w:w="1428" w:type="dxa"/>
            <w:tcPrChange w:id="8204" w:author="Στάθης Καπ" w:date="2023-02-02T17:14:00Z">
              <w:tcPr>
                <w:tcW w:w="883" w:type="dxa"/>
                <w:gridSpan w:val="2"/>
              </w:tcPr>
            </w:tcPrChange>
          </w:tcPr>
          <w:p w14:paraId="08F27FF6" w14:textId="7BEA706F" w:rsidR="008A6DAE" w:rsidRPr="00A21C84" w:rsidDel="001E2354" w:rsidRDefault="008A6DAE" w:rsidP="008A6DAE">
            <w:pPr>
              <w:rPr>
                <w:del w:id="8205" w:author="Στάθης Καπ" w:date="2023-02-27T02:00:00Z"/>
                <w:rFonts w:cstheme="minorHAnsi"/>
                <w:sz w:val="20"/>
                <w:szCs w:val="20"/>
                <w:rPrChange w:id="8206" w:author="Στάθης Καπ" w:date="2023-02-02T17:47:00Z">
                  <w:rPr>
                    <w:del w:id="8207" w:author="Στάθης Καπ" w:date="2023-02-27T02:00:00Z"/>
                    <w:rFonts w:cstheme="minorHAnsi"/>
                  </w:rPr>
                </w:rPrChange>
              </w:rPr>
            </w:pPr>
            <w:del w:id="8208" w:author="Στάθης Καπ" w:date="2023-02-27T02:00:00Z">
              <w:r w:rsidRPr="00A21C84" w:rsidDel="001E2354">
                <w:rPr>
                  <w:rFonts w:cstheme="minorHAnsi"/>
                  <w:sz w:val="20"/>
                  <w:szCs w:val="20"/>
                  <w:rPrChange w:id="8209" w:author="Στάθης Καπ" w:date="2023-02-02T17:47:00Z">
                    <w:rPr>
                      <w:rFonts w:cstheme="minorHAnsi"/>
                    </w:rPr>
                  </w:rPrChange>
                </w:rPr>
                <w:delText>24</w:delText>
              </w:r>
            </w:del>
          </w:p>
        </w:tc>
      </w:tr>
      <w:tr w:rsidR="008A6DAE" w:rsidDel="001E2354" w14:paraId="1F3F8063" w14:textId="789E6F57" w:rsidTr="008A6DAE">
        <w:trPr>
          <w:jc w:val="center"/>
          <w:del w:id="8210" w:author="Στάθης Καπ" w:date="2023-02-27T02:00:00Z"/>
          <w:trPrChange w:id="8211" w:author="Στάθης Καπ" w:date="2023-02-02T17:14:00Z">
            <w:trPr>
              <w:gridAfter w:val="0"/>
            </w:trPr>
          </w:trPrChange>
        </w:trPr>
        <w:tc>
          <w:tcPr>
            <w:tcW w:w="1427" w:type="dxa"/>
            <w:tcPrChange w:id="8212" w:author="Στάθης Καπ" w:date="2023-02-02T17:14:00Z">
              <w:tcPr>
                <w:tcW w:w="882" w:type="dxa"/>
              </w:tcPr>
            </w:tcPrChange>
          </w:tcPr>
          <w:p w14:paraId="3CF93A2A" w14:textId="3DD65AC6" w:rsidR="008A6DAE" w:rsidRPr="00A21C84" w:rsidDel="001E2354" w:rsidRDefault="00DE0B51" w:rsidP="008A6DAE">
            <w:pPr>
              <w:rPr>
                <w:del w:id="8213" w:author="Στάθης Καπ" w:date="2023-02-27T02:00:00Z"/>
                <w:rFonts w:cstheme="minorHAnsi"/>
                <w:sz w:val="20"/>
                <w:szCs w:val="20"/>
                <w:lang w:val="el-GR"/>
                <w:rPrChange w:id="8214" w:author="Στάθης Καπ" w:date="2023-02-02T17:47:00Z">
                  <w:rPr>
                    <w:del w:id="8215" w:author="Στάθης Καπ" w:date="2023-02-27T02:00:00Z"/>
                  </w:rPr>
                </w:rPrChange>
              </w:rPr>
            </w:pPr>
            <w:del w:id="8216" w:author="Στάθης Καπ" w:date="2023-02-27T02:00:00Z">
              <w:r w:rsidRPr="00A21C84" w:rsidDel="001E2354">
                <w:rPr>
                  <w:rFonts w:cstheme="minorHAnsi"/>
                  <w:sz w:val="20"/>
                  <w:szCs w:val="20"/>
                  <w:rPrChange w:id="8217" w:author="Στάθης Καπ" w:date="2023-02-02T17:47:00Z">
                    <w:rPr>
                      <w:rFonts w:cstheme="minorHAnsi"/>
                      <w:sz w:val="18"/>
                      <w:szCs w:val="18"/>
                    </w:rPr>
                  </w:rPrChange>
                </w:rPr>
                <w:delText>p</w:delText>
              </w:r>
              <w:r w:rsidR="008A6DAE" w:rsidRPr="00A21C84" w:rsidDel="001E2354">
                <w:rPr>
                  <w:rFonts w:cstheme="minorHAnsi"/>
                  <w:sz w:val="20"/>
                  <w:szCs w:val="20"/>
                  <w:rPrChange w:id="8218" w:author="Στάθης Καπ" w:date="2023-02-02T17:47:00Z">
                    <w:rPr>
                      <w:rFonts w:cstheme="minorHAnsi"/>
                    </w:rPr>
                  </w:rPrChange>
                </w:rPr>
                <w:delText>r07</w:delText>
              </w:r>
            </w:del>
          </w:p>
        </w:tc>
        <w:tc>
          <w:tcPr>
            <w:tcW w:w="1427" w:type="dxa"/>
            <w:tcPrChange w:id="8219" w:author="Στάθης Καπ" w:date="2023-02-02T17:14:00Z">
              <w:tcPr>
                <w:tcW w:w="882" w:type="dxa"/>
                <w:gridSpan w:val="2"/>
              </w:tcPr>
            </w:tcPrChange>
          </w:tcPr>
          <w:p w14:paraId="40394290" w14:textId="3B3667F7" w:rsidR="008A6DAE" w:rsidRPr="00A21C84" w:rsidDel="001E2354" w:rsidRDefault="008A6DAE" w:rsidP="008A6DAE">
            <w:pPr>
              <w:rPr>
                <w:del w:id="8220" w:author="Στάθης Καπ" w:date="2023-02-27T02:00:00Z"/>
                <w:rFonts w:cstheme="minorHAnsi"/>
                <w:sz w:val="20"/>
                <w:szCs w:val="20"/>
                <w:rPrChange w:id="8221" w:author="Στάθης Καπ" w:date="2023-02-02T17:47:00Z">
                  <w:rPr>
                    <w:del w:id="8222" w:author="Στάθης Καπ" w:date="2023-02-27T02:00:00Z"/>
                    <w:rFonts w:cstheme="minorHAnsi"/>
                  </w:rPr>
                </w:rPrChange>
              </w:rPr>
            </w:pPr>
            <w:del w:id="8223" w:author="Στάθης Καπ" w:date="2023-02-27T02:00:00Z">
              <w:r w:rsidRPr="00A21C84" w:rsidDel="001E2354">
                <w:rPr>
                  <w:rFonts w:cstheme="minorHAnsi"/>
                  <w:sz w:val="20"/>
                  <w:szCs w:val="20"/>
                  <w:rPrChange w:id="8224" w:author="Στάθης Καπ" w:date="2023-02-02T17:47:00Z">
                    <w:rPr>
                      <w:rFonts w:cstheme="minorHAnsi"/>
                    </w:rPr>
                  </w:rPrChange>
                </w:rPr>
                <w:delText>298</w:delText>
              </w:r>
            </w:del>
          </w:p>
        </w:tc>
        <w:tc>
          <w:tcPr>
            <w:tcW w:w="1690" w:type="dxa"/>
            <w:tcPrChange w:id="8225" w:author="Στάθης Καπ" w:date="2023-02-02T17:14:00Z">
              <w:tcPr>
                <w:tcW w:w="883" w:type="dxa"/>
              </w:tcPr>
            </w:tcPrChange>
          </w:tcPr>
          <w:p w14:paraId="6FBB57F7" w14:textId="64039862" w:rsidR="008A6DAE" w:rsidRPr="00A21C84" w:rsidDel="001E2354" w:rsidRDefault="008A6DAE" w:rsidP="008A6DAE">
            <w:pPr>
              <w:rPr>
                <w:del w:id="8226" w:author="Στάθης Καπ" w:date="2023-02-27T02:00:00Z"/>
                <w:rFonts w:cstheme="minorHAnsi"/>
                <w:sz w:val="20"/>
                <w:szCs w:val="20"/>
                <w:rPrChange w:id="8227" w:author="Στάθης Καπ" w:date="2023-02-02T17:47:00Z">
                  <w:rPr>
                    <w:del w:id="8228" w:author="Στάθης Καπ" w:date="2023-02-27T02:00:00Z"/>
                    <w:rFonts w:cstheme="minorHAnsi"/>
                  </w:rPr>
                </w:rPrChange>
              </w:rPr>
            </w:pPr>
            <w:del w:id="8229" w:author="Στάθης Καπ" w:date="2023-02-27T02:00:00Z">
              <w:r w:rsidRPr="00A21C84" w:rsidDel="001E2354">
                <w:rPr>
                  <w:rFonts w:cstheme="minorHAnsi"/>
                  <w:sz w:val="20"/>
                  <w:szCs w:val="20"/>
                  <w:rPrChange w:id="8230" w:author="Στάθης Καπ" w:date="2023-02-02T17:47:00Z">
                    <w:rPr>
                      <w:rFonts w:cstheme="minorHAnsi"/>
                    </w:rPr>
                  </w:rPrChange>
                </w:rPr>
                <w:delText>291</w:delText>
              </w:r>
            </w:del>
          </w:p>
        </w:tc>
        <w:tc>
          <w:tcPr>
            <w:tcW w:w="1428" w:type="dxa"/>
            <w:tcPrChange w:id="8231" w:author="Στάθης Καπ" w:date="2023-02-02T17:14:00Z">
              <w:tcPr>
                <w:tcW w:w="883" w:type="dxa"/>
                <w:gridSpan w:val="2"/>
              </w:tcPr>
            </w:tcPrChange>
          </w:tcPr>
          <w:p w14:paraId="012A8DC7" w14:textId="20CF5A1B" w:rsidR="008A6DAE" w:rsidRPr="00A21C84" w:rsidDel="001E2354" w:rsidRDefault="008A6DAE" w:rsidP="008A6DAE">
            <w:pPr>
              <w:rPr>
                <w:del w:id="8232" w:author="Στάθης Καπ" w:date="2023-02-27T02:00:00Z"/>
                <w:rFonts w:cstheme="minorHAnsi"/>
                <w:sz w:val="20"/>
                <w:szCs w:val="20"/>
                <w:rPrChange w:id="8233" w:author="Στάθης Καπ" w:date="2023-02-02T17:47:00Z">
                  <w:rPr>
                    <w:del w:id="8234" w:author="Στάθης Καπ" w:date="2023-02-27T02:00:00Z"/>
                    <w:rFonts w:cstheme="minorHAnsi"/>
                  </w:rPr>
                </w:rPrChange>
              </w:rPr>
            </w:pPr>
            <w:del w:id="8235" w:author="Στάθης Καπ" w:date="2023-02-27T02:00:00Z">
              <w:r w:rsidRPr="00A21C84" w:rsidDel="001E2354">
                <w:rPr>
                  <w:rFonts w:cstheme="minorHAnsi"/>
                  <w:sz w:val="20"/>
                  <w:szCs w:val="20"/>
                  <w:rPrChange w:id="8236" w:author="Στάθης Καπ" w:date="2023-02-02T17:47:00Z">
                    <w:rPr>
                      <w:rFonts w:cstheme="minorHAnsi"/>
                    </w:rPr>
                  </w:rPrChange>
                </w:rPr>
                <w:delText>275</w:delText>
              </w:r>
            </w:del>
          </w:p>
        </w:tc>
        <w:tc>
          <w:tcPr>
            <w:tcW w:w="1428" w:type="dxa"/>
            <w:tcPrChange w:id="8237" w:author="Στάθης Καπ" w:date="2023-02-02T17:14:00Z">
              <w:tcPr>
                <w:tcW w:w="883" w:type="dxa"/>
              </w:tcPr>
            </w:tcPrChange>
          </w:tcPr>
          <w:p w14:paraId="588DC643" w14:textId="6AAFD039" w:rsidR="008A6DAE" w:rsidRPr="00A21C84" w:rsidDel="001E2354" w:rsidRDefault="008A6DAE" w:rsidP="008A6DAE">
            <w:pPr>
              <w:rPr>
                <w:del w:id="8238" w:author="Στάθης Καπ" w:date="2023-02-27T02:00:00Z"/>
                <w:rFonts w:cstheme="minorHAnsi"/>
                <w:sz w:val="20"/>
                <w:szCs w:val="20"/>
                <w:rPrChange w:id="8239" w:author="Στάθης Καπ" w:date="2023-02-02T17:47:00Z">
                  <w:rPr>
                    <w:del w:id="8240" w:author="Στάθης Καπ" w:date="2023-02-27T02:00:00Z"/>
                    <w:rFonts w:cstheme="minorHAnsi"/>
                  </w:rPr>
                </w:rPrChange>
              </w:rPr>
            </w:pPr>
            <w:del w:id="8241" w:author="Στάθης Καπ" w:date="2023-02-27T02:00:00Z">
              <w:r w:rsidRPr="00A21C84" w:rsidDel="001E2354">
                <w:rPr>
                  <w:rFonts w:cstheme="minorHAnsi"/>
                  <w:sz w:val="20"/>
                  <w:szCs w:val="20"/>
                  <w:rPrChange w:id="8242" w:author="Στάθης Καπ" w:date="2023-02-02T17:47:00Z">
                    <w:rPr>
                      <w:rFonts w:cstheme="minorHAnsi"/>
                    </w:rPr>
                  </w:rPrChange>
                </w:rPr>
                <w:delText>0.1</w:delText>
              </w:r>
            </w:del>
          </w:p>
        </w:tc>
        <w:tc>
          <w:tcPr>
            <w:tcW w:w="1428" w:type="dxa"/>
            <w:tcPrChange w:id="8243" w:author="Στάθης Καπ" w:date="2023-02-02T17:14:00Z">
              <w:tcPr>
                <w:tcW w:w="883" w:type="dxa"/>
                <w:gridSpan w:val="2"/>
              </w:tcPr>
            </w:tcPrChange>
          </w:tcPr>
          <w:p w14:paraId="51FBD04E" w14:textId="6438F867" w:rsidR="008A6DAE" w:rsidRPr="00A21C84" w:rsidDel="001E2354" w:rsidRDefault="008A6DAE" w:rsidP="008A6DAE">
            <w:pPr>
              <w:rPr>
                <w:del w:id="8244" w:author="Στάθης Καπ" w:date="2023-02-27T02:00:00Z"/>
                <w:rFonts w:cstheme="minorHAnsi"/>
                <w:sz w:val="20"/>
                <w:szCs w:val="20"/>
                <w:rPrChange w:id="8245" w:author="Στάθης Καπ" w:date="2023-02-02T17:47:00Z">
                  <w:rPr>
                    <w:del w:id="8246" w:author="Στάθης Καπ" w:date="2023-02-27T02:00:00Z"/>
                    <w:rFonts w:cstheme="minorHAnsi"/>
                  </w:rPr>
                </w:rPrChange>
              </w:rPr>
            </w:pPr>
            <w:del w:id="8247" w:author="Στάθης Καπ" w:date="2023-02-27T02:00:00Z">
              <w:r w:rsidRPr="00A21C84" w:rsidDel="001E2354">
                <w:rPr>
                  <w:rFonts w:cstheme="minorHAnsi"/>
                  <w:sz w:val="20"/>
                  <w:szCs w:val="20"/>
                  <w:rPrChange w:id="8248" w:author="Στάθης Καπ" w:date="2023-02-02T17:47:00Z">
                    <w:rPr>
                      <w:rFonts w:cstheme="minorHAnsi"/>
                    </w:rPr>
                  </w:rPrChange>
                </w:rPr>
                <w:delText>16</w:delText>
              </w:r>
            </w:del>
          </w:p>
        </w:tc>
      </w:tr>
      <w:tr w:rsidR="008A6DAE" w:rsidDel="001E2354" w14:paraId="4F16B2C4" w14:textId="21AEBB98" w:rsidTr="008A6DAE">
        <w:trPr>
          <w:jc w:val="center"/>
          <w:del w:id="8249" w:author="Στάθης Καπ" w:date="2023-02-27T02:00:00Z"/>
        </w:trPr>
        <w:tc>
          <w:tcPr>
            <w:tcW w:w="1427" w:type="dxa"/>
          </w:tcPr>
          <w:p w14:paraId="1443420A" w14:textId="1AB757D4" w:rsidR="008A6DAE" w:rsidRPr="00A21C84" w:rsidDel="001E2354" w:rsidRDefault="00DE0B51" w:rsidP="008A6DAE">
            <w:pPr>
              <w:rPr>
                <w:del w:id="8250" w:author="Στάθης Καπ" w:date="2023-02-27T02:00:00Z"/>
                <w:rFonts w:cstheme="minorHAnsi"/>
                <w:sz w:val="20"/>
                <w:szCs w:val="20"/>
                <w:rPrChange w:id="8251" w:author="Στάθης Καπ" w:date="2023-02-02T17:47:00Z">
                  <w:rPr>
                    <w:del w:id="8252" w:author="Στάθης Καπ" w:date="2023-02-27T02:00:00Z"/>
                    <w:rFonts w:cstheme="minorHAnsi"/>
                  </w:rPr>
                </w:rPrChange>
              </w:rPr>
            </w:pPr>
            <w:del w:id="8253" w:author="Στάθης Καπ" w:date="2023-02-27T02:00:00Z">
              <w:r w:rsidRPr="00A21C84" w:rsidDel="001E2354">
                <w:rPr>
                  <w:rFonts w:cstheme="minorHAnsi"/>
                  <w:sz w:val="20"/>
                  <w:szCs w:val="20"/>
                  <w:rPrChange w:id="8254" w:author="Στάθης Καπ" w:date="2023-02-02T17:47:00Z">
                    <w:rPr>
                      <w:rFonts w:cstheme="minorHAnsi"/>
                      <w:sz w:val="18"/>
                      <w:szCs w:val="18"/>
                    </w:rPr>
                  </w:rPrChange>
                </w:rPr>
                <w:delText>p</w:delText>
              </w:r>
              <w:r w:rsidR="008A6DAE" w:rsidRPr="00A21C84" w:rsidDel="001E2354">
                <w:rPr>
                  <w:rFonts w:cstheme="minorHAnsi"/>
                  <w:sz w:val="20"/>
                  <w:szCs w:val="20"/>
                  <w:rPrChange w:id="8255"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8256" w:author="Στάθης Καπ" w:date="2023-02-27T02:00:00Z"/>
                <w:rFonts w:cstheme="minorHAnsi"/>
                <w:sz w:val="20"/>
                <w:szCs w:val="20"/>
                <w:rPrChange w:id="8257" w:author="Στάθης Καπ" w:date="2023-02-02T17:47:00Z">
                  <w:rPr>
                    <w:del w:id="8258" w:author="Στάθης Καπ" w:date="2023-02-27T02:00:00Z"/>
                    <w:rFonts w:cstheme="minorHAnsi"/>
                  </w:rPr>
                </w:rPrChange>
              </w:rPr>
            </w:pPr>
            <w:del w:id="8259" w:author="Στάθης Καπ" w:date="2023-02-27T02:00:00Z">
              <w:r w:rsidRPr="00A21C84" w:rsidDel="001E2354">
                <w:rPr>
                  <w:rFonts w:cstheme="minorHAnsi"/>
                  <w:sz w:val="20"/>
                  <w:szCs w:val="20"/>
                  <w:rPrChange w:id="8260"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8261" w:author="Στάθης Καπ" w:date="2023-02-27T02:00:00Z"/>
                <w:rFonts w:cstheme="minorHAnsi"/>
                <w:sz w:val="20"/>
                <w:szCs w:val="20"/>
                <w:rPrChange w:id="8262" w:author="Στάθης Καπ" w:date="2023-02-02T17:47:00Z">
                  <w:rPr>
                    <w:del w:id="8263" w:author="Στάθης Καπ" w:date="2023-02-27T02:00:00Z"/>
                    <w:rFonts w:cstheme="minorHAnsi"/>
                  </w:rPr>
                </w:rPrChange>
              </w:rPr>
            </w:pPr>
            <w:del w:id="8264" w:author="Στάθης Καπ" w:date="2023-02-27T02:00:00Z">
              <w:r w:rsidRPr="00A21C84" w:rsidDel="001E2354">
                <w:rPr>
                  <w:rFonts w:cstheme="minorHAnsi"/>
                  <w:sz w:val="20"/>
                  <w:szCs w:val="20"/>
                  <w:rPrChange w:id="8265"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8266" w:author="Στάθης Καπ" w:date="2023-02-27T02:00:00Z"/>
                <w:rFonts w:cstheme="minorHAnsi"/>
                <w:sz w:val="20"/>
                <w:szCs w:val="20"/>
                <w:rPrChange w:id="8267" w:author="Στάθης Καπ" w:date="2023-02-02T17:47:00Z">
                  <w:rPr>
                    <w:del w:id="8268" w:author="Στάθης Καπ" w:date="2023-02-27T02:00:00Z"/>
                    <w:rFonts w:cstheme="minorHAnsi"/>
                  </w:rPr>
                </w:rPrChange>
              </w:rPr>
            </w:pPr>
            <w:del w:id="8269" w:author="Στάθης Καπ" w:date="2023-02-27T02:00:00Z">
              <w:r w:rsidRPr="00A21C84" w:rsidDel="001E2354">
                <w:rPr>
                  <w:rFonts w:cstheme="minorHAnsi"/>
                  <w:sz w:val="20"/>
                  <w:szCs w:val="20"/>
                  <w:rPrChange w:id="8270"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8271" w:author="Στάθης Καπ" w:date="2023-02-27T02:00:00Z"/>
                <w:rFonts w:cstheme="minorHAnsi"/>
                <w:sz w:val="20"/>
                <w:szCs w:val="20"/>
                <w:rPrChange w:id="8272" w:author="Στάθης Καπ" w:date="2023-02-02T17:47:00Z">
                  <w:rPr>
                    <w:del w:id="8273" w:author="Στάθης Καπ" w:date="2023-02-27T02:00:00Z"/>
                    <w:rFonts w:cstheme="minorHAnsi"/>
                  </w:rPr>
                </w:rPrChange>
              </w:rPr>
            </w:pPr>
            <w:del w:id="8274" w:author="Στάθης Καπ" w:date="2023-02-27T02:00:00Z">
              <w:r w:rsidRPr="00A21C84" w:rsidDel="001E2354">
                <w:rPr>
                  <w:rFonts w:cstheme="minorHAnsi"/>
                  <w:sz w:val="20"/>
                  <w:szCs w:val="20"/>
                  <w:rPrChange w:id="8275"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8276" w:author="Στάθης Καπ" w:date="2023-02-27T02:00:00Z"/>
                <w:rFonts w:cstheme="minorHAnsi"/>
                <w:sz w:val="20"/>
                <w:szCs w:val="20"/>
                <w:rPrChange w:id="8277" w:author="Στάθης Καπ" w:date="2023-02-02T17:47:00Z">
                  <w:rPr>
                    <w:del w:id="8278" w:author="Στάθης Καπ" w:date="2023-02-27T02:00:00Z"/>
                    <w:rFonts w:cstheme="minorHAnsi"/>
                  </w:rPr>
                </w:rPrChange>
              </w:rPr>
            </w:pPr>
            <w:del w:id="8279" w:author="Στάθης Καπ" w:date="2023-02-27T02:00:00Z">
              <w:r w:rsidRPr="00A21C84" w:rsidDel="001E2354">
                <w:rPr>
                  <w:rFonts w:cstheme="minorHAnsi"/>
                  <w:sz w:val="20"/>
                  <w:szCs w:val="20"/>
                  <w:rPrChange w:id="8280" w:author="Στάθης Καπ" w:date="2023-02-02T17:47:00Z">
                    <w:rPr>
                      <w:rFonts w:cstheme="minorHAnsi"/>
                    </w:rPr>
                  </w:rPrChange>
                </w:rPr>
                <w:delText>25</w:delText>
              </w:r>
            </w:del>
          </w:p>
        </w:tc>
      </w:tr>
      <w:tr w:rsidR="008A6DAE" w:rsidDel="001E2354" w14:paraId="5EC89179" w14:textId="4DC680FB" w:rsidTr="008A6DAE">
        <w:trPr>
          <w:jc w:val="center"/>
          <w:del w:id="8281" w:author="Στάθης Καπ" w:date="2023-02-27T02:00:00Z"/>
        </w:trPr>
        <w:tc>
          <w:tcPr>
            <w:tcW w:w="1427" w:type="dxa"/>
          </w:tcPr>
          <w:p w14:paraId="34D4E97D" w14:textId="2063D304" w:rsidR="008A6DAE" w:rsidRPr="00A21C84" w:rsidDel="001E2354" w:rsidRDefault="00DE0B51" w:rsidP="008A6DAE">
            <w:pPr>
              <w:rPr>
                <w:del w:id="8282" w:author="Στάθης Καπ" w:date="2023-02-27T02:00:00Z"/>
                <w:rFonts w:cstheme="minorHAnsi"/>
                <w:sz w:val="20"/>
                <w:szCs w:val="20"/>
                <w:rPrChange w:id="8283" w:author="Στάθης Καπ" w:date="2023-02-02T17:47:00Z">
                  <w:rPr>
                    <w:del w:id="8284" w:author="Στάθης Καπ" w:date="2023-02-27T02:00:00Z"/>
                    <w:rFonts w:cstheme="minorHAnsi"/>
                  </w:rPr>
                </w:rPrChange>
              </w:rPr>
            </w:pPr>
            <w:del w:id="8285" w:author="Στάθης Καπ" w:date="2023-02-27T02:00:00Z">
              <w:r w:rsidRPr="00A21C84" w:rsidDel="001E2354">
                <w:rPr>
                  <w:rFonts w:cstheme="minorHAnsi"/>
                  <w:sz w:val="20"/>
                  <w:szCs w:val="20"/>
                  <w:rPrChange w:id="8286" w:author="Στάθης Καπ" w:date="2023-02-02T17:47:00Z">
                    <w:rPr>
                      <w:rFonts w:cstheme="minorHAnsi"/>
                      <w:sz w:val="18"/>
                      <w:szCs w:val="18"/>
                    </w:rPr>
                  </w:rPrChange>
                </w:rPr>
                <w:delText>p</w:delText>
              </w:r>
              <w:r w:rsidR="008A6DAE" w:rsidRPr="00A21C84" w:rsidDel="001E2354">
                <w:rPr>
                  <w:rFonts w:cstheme="minorHAnsi"/>
                  <w:sz w:val="20"/>
                  <w:szCs w:val="20"/>
                  <w:rPrChange w:id="8287"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8288" w:author="Στάθης Καπ" w:date="2023-02-27T02:00:00Z"/>
                <w:rFonts w:cstheme="minorHAnsi"/>
                <w:sz w:val="20"/>
                <w:szCs w:val="20"/>
                <w:rPrChange w:id="8289" w:author="Στάθης Καπ" w:date="2023-02-02T17:47:00Z">
                  <w:rPr>
                    <w:del w:id="8290" w:author="Στάθης Καπ" w:date="2023-02-27T02:00:00Z"/>
                    <w:rFonts w:cstheme="minorHAnsi"/>
                  </w:rPr>
                </w:rPrChange>
              </w:rPr>
            </w:pPr>
            <w:del w:id="8291" w:author="Στάθης Καπ" w:date="2023-02-27T02:00:00Z">
              <w:r w:rsidRPr="00A21C84" w:rsidDel="001E2354">
                <w:rPr>
                  <w:rFonts w:cstheme="minorHAnsi"/>
                  <w:sz w:val="20"/>
                  <w:szCs w:val="20"/>
                  <w:rPrChange w:id="8292"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8293" w:author="Στάθης Καπ" w:date="2023-02-27T02:00:00Z"/>
                <w:rFonts w:cstheme="minorHAnsi"/>
                <w:sz w:val="20"/>
                <w:szCs w:val="20"/>
                <w:rPrChange w:id="8294" w:author="Στάθης Καπ" w:date="2023-02-02T17:47:00Z">
                  <w:rPr>
                    <w:del w:id="8295" w:author="Στάθης Καπ" w:date="2023-02-27T02:00:00Z"/>
                    <w:rFonts w:cstheme="minorHAnsi"/>
                  </w:rPr>
                </w:rPrChange>
              </w:rPr>
            </w:pPr>
            <w:del w:id="8296" w:author="Στάθης Καπ" w:date="2023-02-27T02:00:00Z">
              <w:r w:rsidRPr="00A21C84" w:rsidDel="001E2354">
                <w:rPr>
                  <w:rFonts w:cstheme="minorHAnsi"/>
                  <w:sz w:val="20"/>
                  <w:szCs w:val="20"/>
                  <w:rPrChange w:id="8297"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8298" w:author="Στάθης Καπ" w:date="2023-02-27T02:00:00Z"/>
                <w:rFonts w:cstheme="minorHAnsi"/>
                <w:sz w:val="20"/>
                <w:szCs w:val="20"/>
                <w:rPrChange w:id="8299" w:author="Στάθης Καπ" w:date="2023-02-02T17:47:00Z">
                  <w:rPr>
                    <w:del w:id="8300" w:author="Στάθης Καπ" w:date="2023-02-27T02:00:00Z"/>
                    <w:rFonts w:cstheme="minorHAnsi"/>
                  </w:rPr>
                </w:rPrChange>
              </w:rPr>
            </w:pPr>
            <w:del w:id="8301" w:author="Στάθης Καπ" w:date="2023-02-27T02:00:00Z">
              <w:r w:rsidRPr="00A21C84" w:rsidDel="001E2354">
                <w:rPr>
                  <w:rFonts w:cstheme="minorHAnsi"/>
                  <w:sz w:val="20"/>
                  <w:szCs w:val="20"/>
                  <w:rPrChange w:id="8302"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8303" w:author="Στάθης Καπ" w:date="2023-02-27T02:00:00Z"/>
                <w:rFonts w:cstheme="minorHAnsi"/>
                <w:sz w:val="20"/>
                <w:szCs w:val="20"/>
                <w:rPrChange w:id="8304" w:author="Στάθης Καπ" w:date="2023-02-02T17:47:00Z">
                  <w:rPr>
                    <w:del w:id="8305" w:author="Στάθης Καπ" w:date="2023-02-27T02:00:00Z"/>
                    <w:rFonts w:cstheme="minorHAnsi"/>
                  </w:rPr>
                </w:rPrChange>
              </w:rPr>
            </w:pPr>
            <w:del w:id="8306" w:author="Στάθης Καπ" w:date="2023-02-27T02:00:00Z">
              <w:r w:rsidRPr="00A21C84" w:rsidDel="001E2354">
                <w:rPr>
                  <w:rFonts w:cstheme="minorHAnsi"/>
                  <w:sz w:val="20"/>
                  <w:szCs w:val="20"/>
                  <w:rPrChange w:id="8307"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8308" w:author="Στάθης Καπ" w:date="2023-02-27T02:00:00Z"/>
                <w:rFonts w:cstheme="minorHAnsi"/>
                <w:sz w:val="20"/>
                <w:szCs w:val="20"/>
                <w:rPrChange w:id="8309" w:author="Στάθης Καπ" w:date="2023-02-02T17:47:00Z">
                  <w:rPr>
                    <w:del w:id="8310" w:author="Στάθης Καπ" w:date="2023-02-27T02:00:00Z"/>
                    <w:rFonts w:cstheme="minorHAnsi"/>
                  </w:rPr>
                </w:rPrChange>
              </w:rPr>
            </w:pPr>
            <w:del w:id="8311" w:author="Στάθης Καπ" w:date="2023-02-27T02:00:00Z">
              <w:r w:rsidRPr="00A21C84" w:rsidDel="001E2354">
                <w:rPr>
                  <w:rFonts w:cstheme="minorHAnsi"/>
                  <w:sz w:val="20"/>
                  <w:szCs w:val="20"/>
                  <w:rPrChange w:id="8312" w:author="Στάθης Καπ" w:date="2023-02-02T17:47:00Z">
                    <w:rPr>
                      <w:rFonts w:cstheme="minorHAnsi"/>
                    </w:rPr>
                  </w:rPrChange>
                </w:rPr>
                <w:delText>25</w:delText>
              </w:r>
            </w:del>
          </w:p>
        </w:tc>
      </w:tr>
      <w:tr w:rsidR="008A6DAE" w:rsidDel="001E2354" w14:paraId="464A5A69" w14:textId="1130B8C2" w:rsidTr="008A6DAE">
        <w:trPr>
          <w:jc w:val="center"/>
          <w:del w:id="8313" w:author="Στάθης Καπ" w:date="2023-02-27T02:00:00Z"/>
        </w:trPr>
        <w:tc>
          <w:tcPr>
            <w:tcW w:w="1427" w:type="dxa"/>
          </w:tcPr>
          <w:p w14:paraId="4F81B396" w14:textId="2BAB9910" w:rsidR="008A6DAE" w:rsidRPr="00A21C84" w:rsidDel="001E2354" w:rsidRDefault="00DE0B51" w:rsidP="008A6DAE">
            <w:pPr>
              <w:rPr>
                <w:del w:id="8314" w:author="Στάθης Καπ" w:date="2023-02-27T02:00:00Z"/>
                <w:rFonts w:cstheme="minorHAnsi"/>
                <w:sz w:val="20"/>
                <w:szCs w:val="20"/>
                <w:rPrChange w:id="8315" w:author="Στάθης Καπ" w:date="2023-02-02T17:47:00Z">
                  <w:rPr>
                    <w:del w:id="8316" w:author="Στάθης Καπ" w:date="2023-02-27T02:00:00Z"/>
                    <w:rFonts w:cstheme="minorHAnsi"/>
                  </w:rPr>
                </w:rPrChange>
              </w:rPr>
            </w:pPr>
            <w:del w:id="8317" w:author="Στάθης Καπ" w:date="2023-02-27T02:00:00Z">
              <w:r w:rsidRPr="00A21C84" w:rsidDel="001E2354">
                <w:rPr>
                  <w:rFonts w:cstheme="minorHAnsi"/>
                  <w:sz w:val="20"/>
                  <w:szCs w:val="20"/>
                  <w:rPrChange w:id="8318" w:author="Στάθης Καπ" w:date="2023-02-02T17:47:00Z">
                    <w:rPr>
                      <w:rFonts w:cstheme="minorHAnsi"/>
                      <w:sz w:val="18"/>
                      <w:szCs w:val="18"/>
                    </w:rPr>
                  </w:rPrChange>
                </w:rPr>
                <w:delText>p</w:delText>
              </w:r>
              <w:r w:rsidR="008A6DAE" w:rsidRPr="00A21C84" w:rsidDel="001E2354">
                <w:rPr>
                  <w:rFonts w:cstheme="minorHAnsi"/>
                  <w:sz w:val="20"/>
                  <w:szCs w:val="20"/>
                  <w:rPrChange w:id="8319"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8320" w:author="Στάθης Καπ" w:date="2023-02-27T02:00:00Z"/>
                <w:rFonts w:cstheme="minorHAnsi"/>
                <w:sz w:val="20"/>
                <w:szCs w:val="20"/>
                <w:rPrChange w:id="8321" w:author="Στάθης Καπ" w:date="2023-02-02T17:47:00Z">
                  <w:rPr>
                    <w:del w:id="8322" w:author="Στάθης Καπ" w:date="2023-02-27T02:00:00Z"/>
                    <w:rFonts w:cstheme="minorHAnsi"/>
                  </w:rPr>
                </w:rPrChange>
              </w:rPr>
            </w:pPr>
            <w:del w:id="8323" w:author="Στάθης Καπ" w:date="2023-02-27T02:00:00Z">
              <w:r w:rsidRPr="00A21C84" w:rsidDel="001E2354">
                <w:rPr>
                  <w:rFonts w:cstheme="minorHAnsi"/>
                  <w:sz w:val="20"/>
                  <w:szCs w:val="20"/>
                  <w:rPrChange w:id="8324"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8325" w:author="Στάθης Καπ" w:date="2023-02-27T02:00:00Z"/>
                <w:rFonts w:cstheme="minorHAnsi"/>
                <w:sz w:val="20"/>
                <w:szCs w:val="20"/>
                <w:rPrChange w:id="8326" w:author="Στάθης Καπ" w:date="2023-02-02T17:47:00Z">
                  <w:rPr>
                    <w:del w:id="8327" w:author="Στάθης Καπ" w:date="2023-02-27T02:00:00Z"/>
                    <w:rFonts w:cstheme="minorHAnsi"/>
                  </w:rPr>
                </w:rPrChange>
              </w:rPr>
            </w:pPr>
            <w:del w:id="8328" w:author="Στάθης Καπ" w:date="2023-02-27T02:00:00Z">
              <w:r w:rsidRPr="00A21C84" w:rsidDel="001E2354">
                <w:rPr>
                  <w:rFonts w:cstheme="minorHAnsi"/>
                  <w:sz w:val="20"/>
                  <w:szCs w:val="20"/>
                  <w:rPrChange w:id="8329"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8330" w:author="Στάθης Καπ" w:date="2023-02-27T02:00:00Z"/>
                <w:rFonts w:cstheme="minorHAnsi"/>
                <w:sz w:val="20"/>
                <w:szCs w:val="20"/>
                <w:rPrChange w:id="8331" w:author="Στάθης Καπ" w:date="2023-02-02T17:47:00Z">
                  <w:rPr>
                    <w:del w:id="8332" w:author="Στάθης Καπ" w:date="2023-02-27T02:00:00Z"/>
                    <w:rFonts w:cstheme="minorHAnsi"/>
                  </w:rPr>
                </w:rPrChange>
              </w:rPr>
            </w:pPr>
            <w:del w:id="8333" w:author="Στάθης Καπ" w:date="2023-02-27T02:00:00Z">
              <w:r w:rsidRPr="00A21C84" w:rsidDel="001E2354">
                <w:rPr>
                  <w:rFonts w:cstheme="minorHAnsi"/>
                  <w:sz w:val="20"/>
                  <w:szCs w:val="20"/>
                  <w:rPrChange w:id="8334"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8335" w:author="Στάθης Καπ" w:date="2023-02-27T02:00:00Z"/>
                <w:rFonts w:cstheme="minorHAnsi"/>
                <w:sz w:val="20"/>
                <w:szCs w:val="20"/>
                <w:rPrChange w:id="8336" w:author="Στάθης Καπ" w:date="2023-02-02T17:47:00Z">
                  <w:rPr>
                    <w:del w:id="8337" w:author="Στάθης Καπ" w:date="2023-02-27T02:00:00Z"/>
                    <w:rFonts w:cstheme="minorHAnsi"/>
                  </w:rPr>
                </w:rPrChange>
              </w:rPr>
            </w:pPr>
            <w:del w:id="8338" w:author="Στάθης Καπ" w:date="2023-02-27T02:00:00Z">
              <w:r w:rsidRPr="00A21C84" w:rsidDel="001E2354">
                <w:rPr>
                  <w:rFonts w:cstheme="minorHAnsi"/>
                  <w:sz w:val="20"/>
                  <w:szCs w:val="20"/>
                  <w:rPrChange w:id="8339"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8340" w:author="Στάθης Καπ" w:date="2023-02-27T02:00:00Z"/>
                <w:rFonts w:cstheme="minorHAnsi"/>
                <w:sz w:val="20"/>
                <w:szCs w:val="20"/>
                <w:rPrChange w:id="8341" w:author="Στάθης Καπ" w:date="2023-02-02T17:47:00Z">
                  <w:rPr>
                    <w:del w:id="8342" w:author="Στάθης Καπ" w:date="2023-02-27T02:00:00Z"/>
                    <w:rFonts w:cstheme="minorHAnsi"/>
                  </w:rPr>
                </w:rPrChange>
              </w:rPr>
            </w:pPr>
            <w:del w:id="8343" w:author="Στάθης Καπ" w:date="2023-02-27T02:00:00Z">
              <w:r w:rsidRPr="00A21C84" w:rsidDel="001E2354">
                <w:rPr>
                  <w:rFonts w:cstheme="minorHAnsi"/>
                  <w:sz w:val="20"/>
                  <w:szCs w:val="20"/>
                  <w:rPrChange w:id="8344" w:author="Στάθης Καπ" w:date="2023-02-02T17:47:00Z">
                    <w:rPr>
                      <w:rFonts w:cstheme="minorHAnsi"/>
                    </w:rPr>
                  </w:rPrChange>
                </w:rPr>
                <w:delText>29</w:delText>
              </w:r>
            </w:del>
          </w:p>
        </w:tc>
      </w:tr>
      <w:tr w:rsidR="008A6DAE" w:rsidDel="001E2354" w14:paraId="45018DE8" w14:textId="0159EE52" w:rsidTr="008A6DAE">
        <w:trPr>
          <w:jc w:val="center"/>
          <w:del w:id="8345" w:author="Στάθης Καπ" w:date="2023-02-27T02:00:00Z"/>
        </w:trPr>
        <w:tc>
          <w:tcPr>
            <w:tcW w:w="1427" w:type="dxa"/>
          </w:tcPr>
          <w:p w14:paraId="2D7B3F25" w14:textId="34491E1E" w:rsidR="008A6DAE" w:rsidRPr="00A21C84" w:rsidDel="001E2354" w:rsidRDefault="00DE0B51" w:rsidP="008A6DAE">
            <w:pPr>
              <w:rPr>
                <w:del w:id="8346" w:author="Στάθης Καπ" w:date="2023-02-27T02:00:00Z"/>
                <w:rFonts w:cstheme="minorHAnsi"/>
                <w:sz w:val="20"/>
                <w:szCs w:val="20"/>
                <w:rPrChange w:id="8347" w:author="Στάθης Καπ" w:date="2023-02-02T17:47:00Z">
                  <w:rPr>
                    <w:del w:id="8348" w:author="Στάθης Καπ" w:date="2023-02-27T02:00:00Z"/>
                    <w:rFonts w:cstheme="minorHAnsi"/>
                  </w:rPr>
                </w:rPrChange>
              </w:rPr>
            </w:pPr>
            <w:del w:id="8349" w:author="Στάθης Καπ" w:date="2023-02-27T02:00:00Z">
              <w:r w:rsidRPr="00A21C84" w:rsidDel="001E2354">
                <w:rPr>
                  <w:rFonts w:cstheme="minorHAnsi"/>
                  <w:sz w:val="20"/>
                  <w:szCs w:val="20"/>
                  <w:rPrChange w:id="8350" w:author="Στάθης Καπ" w:date="2023-02-02T17:47:00Z">
                    <w:rPr>
                      <w:rFonts w:cstheme="minorHAnsi"/>
                      <w:sz w:val="18"/>
                      <w:szCs w:val="18"/>
                    </w:rPr>
                  </w:rPrChange>
                </w:rPr>
                <w:delText>p</w:delText>
              </w:r>
              <w:r w:rsidR="008A6DAE" w:rsidRPr="00A21C84" w:rsidDel="001E2354">
                <w:rPr>
                  <w:rFonts w:cstheme="minorHAnsi"/>
                  <w:sz w:val="20"/>
                  <w:szCs w:val="20"/>
                  <w:rPrChange w:id="8351"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8352" w:author="Στάθης Καπ" w:date="2023-02-27T02:00:00Z"/>
                <w:rFonts w:cstheme="minorHAnsi"/>
                <w:sz w:val="20"/>
                <w:szCs w:val="20"/>
                <w:rPrChange w:id="8353" w:author="Στάθης Καπ" w:date="2023-02-02T17:47:00Z">
                  <w:rPr>
                    <w:del w:id="8354" w:author="Στάθης Καπ" w:date="2023-02-27T02:00:00Z"/>
                    <w:rFonts w:cstheme="minorHAnsi"/>
                  </w:rPr>
                </w:rPrChange>
              </w:rPr>
            </w:pPr>
            <w:del w:id="8355" w:author="Στάθης Καπ" w:date="2023-02-27T02:00:00Z">
              <w:r w:rsidRPr="00A21C84" w:rsidDel="001E2354">
                <w:rPr>
                  <w:rFonts w:cstheme="minorHAnsi"/>
                  <w:sz w:val="20"/>
                  <w:szCs w:val="20"/>
                  <w:rPrChange w:id="8356"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8357" w:author="Στάθης Καπ" w:date="2023-02-27T02:00:00Z"/>
                <w:rFonts w:cstheme="minorHAnsi"/>
                <w:sz w:val="20"/>
                <w:szCs w:val="20"/>
                <w:rPrChange w:id="8358" w:author="Στάθης Καπ" w:date="2023-02-02T17:47:00Z">
                  <w:rPr>
                    <w:del w:id="8359" w:author="Στάθης Καπ" w:date="2023-02-27T02:00:00Z"/>
                    <w:rFonts w:cstheme="minorHAnsi"/>
                  </w:rPr>
                </w:rPrChange>
              </w:rPr>
            </w:pPr>
            <w:del w:id="8360" w:author="Στάθης Καπ" w:date="2023-02-27T02:00:00Z">
              <w:r w:rsidRPr="00A21C84" w:rsidDel="001E2354">
                <w:rPr>
                  <w:rFonts w:cstheme="minorHAnsi"/>
                  <w:sz w:val="20"/>
                  <w:szCs w:val="20"/>
                  <w:rPrChange w:id="8361"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8362" w:author="Στάθης Καπ" w:date="2023-02-27T02:00:00Z"/>
                <w:rFonts w:cstheme="minorHAnsi"/>
                <w:sz w:val="20"/>
                <w:szCs w:val="20"/>
                <w:rPrChange w:id="8363" w:author="Στάθης Καπ" w:date="2023-02-02T17:47:00Z">
                  <w:rPr>
                    <w:del w:id="8364" w:author="Στάθης Καπ" w:date="2023-02-27T02:00:00Z"/>
                    <w:rFonts w:cstheme="minorHAnsi"/>
                  </w:rPr>
                </w:rPrChange>
              </w:rPr>
            </w:pPr>
            <w:del w:id="8365" w:author="Στάθης Καπ" w:date="2023-02-27T02:00:00Z">
              <w:r w:rsidRPr="00A21C84" w:rsidDel="001E2354">
                <w:rPr>
                  <w:rFonts w:cstheme="minorHAnsi"/>
                  <w:sz w:val="20"/>
                  <w:szCs w:val="20"/>
                  <w:rPrChange w:id="8366"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8367" w:author="Στάθης Καπ" w:date="2023-02-27T02:00:00Z"/>
                <w:rFonts w:cstheme="minorHAnsi"/>
                <w:sz w:val="20"/>
                <w:szCs w:val="20"/>
                <w:rPrChange w:id="8368" w:author="Στάθης Καπ" w:date="2023-02-02T17:47:00Z">
                  <w:rPr>
                    <w:del w:id="8369" w:author="Στάθης Καπ" w:date="2023-02-27T02:00:00Z"/>
                    <w:rFonts w:cstheme="minorHAnsi"/>
                  </w:rPr>
                </w:rPrChange>
              </w:rPr>
            </w:pPr>
            <w:del w:id="8370" w:author="Στάθης Καπ" w:date="2023-02-27T02:00:00Z">
              <w:r w:rsidRPr="00A21C84" w:rsidDel="001E2354">
                <w:rPr>
                  <w:rFonts w:cstheme="minorHAnsi"/>
                  <w:sz w:val="20"/>
                  <w:szCs w:val="20"/>
                  <w:rPrChange w:id="8371"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8372" w:author="Στάθης Καπ" w:date="2023-02-27T02:00:00Z"/>
                <w:rFonts w:cstheme="minorHAnsi"/>
                <w:sz w:val="20"/>
                <w:szCs w:val="20"/>
                <w:rPrChange w:id="8373" w:author="Στάθης Καπ" w:date="2023-02-02T17:47:00Z">
                  <w:rPr>
                    <w:del w:id="8374" w:author="Στάθης Καπ" w:date="2023-02-27T02:00:00Z"/>
                    <w:rFonts w:cstheme="minorHAnsi"/>
                  </w:rPr>
                </w:rPrChange>
              </w:rPr>
            </w:pPr>
            <w:del w:id="8375" w:author="Στάθης Καπ" w:date="2023-02-27T02:00:00Z">
              <w:r w:rsidRPr="00A21C84" w:rsidDel="001E2354">
                <w:rPr>
                  <w:rFonts w:cstheme="minorHAnsi"/>
                  <w:sz w:val="20"/>
                  <w:szCs w:val="20"/>
                  <w:rPrChange w:id="8376" w:author="Στάθης Καπ" w:date="2023-02-02T17:47:00Z">
                    <w:rPr>
                      <w:rFonts w:cstheme="minorHAnsi"/>
                    </w:rPr>
                  </w:rPrChange>
                </w:rPr>
                <w:delText>21</w:delText>
              </w:r>
            </w:del>
          </w:p>
        </w:tc>
      </w:tr>
      <w:tr w:rsidR="008A6DAE" w:rsidDel="001E2354" w14:paraId="6464C33B" w14:textId="5294A976" w:rsidTr="008A6DAE">
        <w:trPr>
          <w:jc w:val="center"/>
          <w:del w:id="8377" w:author="Στάθης Καπ" w:date="2023-02-27T02:00:00Z"/>
        </w:trPr>
        <w:tc>
          <w:tcPr>
            <w:tcW w:w="1427" w:type="dxa"/>
          </w:tcPr>
          <w:p w14:paraId="67ADDB77" w14:textId="41DD640F" w:rsidR="008A6DAE" w:rsidRPr="00A21C84" w:rsidDel="001E2354" w:rsidRDefault="00DE0B51" w:rsidP="008A6DAE">
            <w:pPr>
              <w:rPr>
                <w:del w:id="8378" w:author="Στάθης Καπ" w:date="2023-02-27T02:00:00Z"/>
                <w:rFonts w:cstheme="minorHAnsi"/>
                <w:sz w:val="20"/>
                <w:szCs w:val="20"/>
                <w:rPrChange w:id="8379" w:author="Στάθης Καπ" w:date="2023-02-02T17:47:00Z">
                  <w:rPr>
                    <w:del w:id="8380" w:author="Στάθης Καπ" w:date="2023-02-27T02:00:00Z"/>
                    <w:rFonts w:cstheme="minorHAnsi"/>
                  </w:rPr>
                </w:rPrChange>
              </w:rPr>
            </w:pPr>
            <w:del w:id="8381" w:author="Στάθης Καπ" w:date="2023-02-27T02:00:00Z">
              <w:r w:rsidRPr="00A21C84" w:rsidDel="001E2354">
                <w:rPr>
                  <w:rFonts w:cstheme="minorHAnsi"/>
                  <w:sz w:val="20"/>
                  <w:szCs w:val="20"/>
                  <w:rPrChange w:id="8382" w:author="Στάθης Καπ" w:date="2023-02-02T17:47:00Z">
                    <w:rPr>
                      <w:rFonts w:cstheme="minorHAnsi"/>
                      <w:sz w:val="18"/>
                      <w:szCs w:val="18"/>
                    </w:rPr>
                  </w:rPrChange>
                </w:rPr>
                <w:delText>p</w:delText>
              </w:r>
              <w:r w:rsidR="008A6DAE" w:rsidRPr="00A21C84" w:rsidDel="001E2354">
                <w:rPr>
                  <w:rFonts w:cstheme="minorHAnsi"/>
                  <w:sz w:val="20"/>
                  <w:szCs w:val="20"/>
                  <w:rPrChange w:id="8383"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8384" w:author="Στάθης Καπ" w:date="2023-02-27T02:00:00Z"/>
                <w:rFonts w:cstheme="minorHAnsi"/>
                <w:sz w:val="20"/>
                <w:szCs w:val="20"/>
                <w:rPrChange w:id="8385" w:author="Στάθης Καπ" w:date="2023-02-02T17:47:00Z">
                  <w:rPr>
                    <w:del w:id="8386" w:author="Στάθης Καπ" w:date="2023-02-27T02:00:00Z"/>
                    <w:rFonts w:cstheme="minorHAnsi"/>
                  </w:rPr>
                </w:rPrChange>
              </w:rPr>
            </w:pPr>
            <w:del w:id="8387" w:author="Στάθης Καπ" w:date="2023-02-27T02:00:00Z">
              <w:r w:rsidRPr="00A21C84" w:rsidDel="001E2354">
                <w:rPr>
                  <w:rFonts w:cstheme="minorHAnsi"/>
                  <w:sz w:val="20"/>
                  <w:szCs w:val="20"/>
                  <w:rPrChange w:id="8388"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8389" w:author="Στάθης Καπ" w:date="2023-02-27T02:00:00Z"/>
                <w:rFonts w:cstheme="minorHAnsi"/>
                <w:sz w:val="20"/>
                <w:szCs w:val="20"/>
                <w:rPrChange w:id="8390" w:author="Στάθης Καπ" w:date="2023-02-02T17:47:00Z">
                  <w:rPr>
                    <w:del w:id="8391" w:author="Στάθης Καπ" w:date="2023-02-27T02:00:00Z"/>
                    <w:rFonts w:cstheme="minorHAnsi"/>
                  </w:rPr>
                </w:rPrChange>
              </w:rPr>
            </w:pPr>
            <w:del w:id="8392" w:author="Στάθης Καπ" w:date="2023-02-27T02:00:00Z">
              <w:r w:rsidRPr="00A21C84" w:rsidDel="001E2354">
                <w:rPr>
                  <w:rFonts w:cstheme="minorHAnsi"/>
                  <w:sz w:val="20"/>
                  <w:szCs w:val="20"/>
                  <w:rPrChange w:id="8393"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8394" w:author="Στάθης Καπ" w:date="2023-02-27T02:00:00Z"/>
                <w:rFonts w:cstheme="minorHAnsi"/>
                <w:sz w:val="20"/>
                <w:szCs w:val="20"/>
                <w:rPrChange w:id="8395" w:author="Στάθης Καπ" w:date="2023-02-02T17:47:00Z">
                  <w:rPr>
                    <w:del w:id="8396" w:author="Στάθης Καπ" w:date="2023-02-27T02:00:00Z"/>
                    <w:rFonts w:cstheme="minorHAnsi"/>
                  </w:rPr>
                </w:rPrChange>
              </w:rPr>
            </w:pPr>
            <w:del w:id="8397" w:author="Στάθης Καπ" w:date="2023-02-27T02:00:00Z">
              <w:r w:rsidRPr="00A21C84" w:rsidDel="001E2354">
                <w:rPr>
                  <w:rFonts w:cstheme="minorHAnsi"/>
                  <w:sz w:val="20"/>
                  <w:szCs w:val="20"/>
                  <w:rPrChange w:id="8398"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8399" w:author="Στάθης Καπ" w:date="2023-02-27T02:00:00Z"/>
                <w:rFonts w:cstheme="minorHAnsi"/>
                <w:sz w:val="20"/>
                <w:szCs w:val="20"/>
                <w:rPrChange w:id="8400" w:author="Στάθης Καπ" w:date="2023-02-02T17:47:00Z">
                  <w:rPr>
                    <w:del w:id="8401" w:author="Στάθης Καπ" w:date="2023-02-27T02:00:00Z"/>
                    <w:rFonts w:cstheme="minorHAnsi"/>
                  </w:rPr>
                </w:rPrChange>
              </w:rPr>
            </w:pPr>
            <w:del w:id="8402" w:author="Στάθης Καπ" w:date="2023-02-27T02:00:00Z">
              <w:r w:rsidRPr="00A21C84" w:rsidDel="001E2354">
                <w:rPr>
                  <w:rFonts w:cstheme="minorHAnsi"/>
                  <w:sz w:val="20"/>
                  <w:szCs w:val="20"/>
                  <w:rPrChange w:id="8403"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8404" w:author="Στάθης Καπ" w:date="2023-02-27T02:00:00Z"/>
                <w:rFonts w:cstheme="minorHAnsi"/>
                <w:sz w:val="20"/>
                <w:szCs w:val="20"/>
                <w:rPrChange w:id="8405" w:author="Στάθης Καπ" w:date="2023-02-02T17:47:00Z">
                  <w:rPr>
                    <w:del w:id="8406" w:author="Στάθης Καπ" w:date="2023-02-27T02:00:00Z"/>
                    <w:rFonts w:cstheme="minorHAnsi"/>
                  </w:rPr>
                </w:rPrChange>
              </w:rPr>
            </w:pPr>
            <w:del w:id="8407" w:author="Στάθης Καπ" w:date="2023-02-27T02:00:00Z">
              <w:r w:rsidRPr="00A21C84" w:rsidDel="001E2354">
                <w:rPr>
                  <w:rFonts w:cstheme="minorHAnsi"/>
                  <w:sz w:val="20"/>
                  <w:szCs w:val="20"/>
                  <w:rPrChange w:id="8408" w:author="Στάθης Καπ" w:date="2023-02-02T17:47:00Z">
                    <w:rPr>
                      <w:rFonts w:cstheme="minorHAnsi"/>
                    </w:rPr>
                  </w:rPrChange>
                </w:rPr>
                <w:delText>24</w:delText>
              </w:r>
            </w:del>
          </w:p>
        </w:tc>
      </w:tr>
      <w:tr w:rsidR="008A6DAE" w:rsidDel="001E2354" w14:paraId="0EDF86EB" w14:textId="5153591F" w:rsidTr="008A6DAE">
        <w:trPr>
          <w:jc w:val="center"/>
          <w:del w:id="8409" w:author="Στάθης Καπ" w:date="2023-02-27T02:00:00Z"/>
        </w:trPr>
        <w:tc>
          <w:tcPr>
            <w:tcW w:w="1427" w:type="dxa"/>
          </w:tcPr>
          <w:p w14:paraId="08A2917E" w14:textId="101E9DBF" w:rsidR="008A6DAE" w:rsidRPr="00A21C84" w:rsidDel="001E2354" w:rsidRDefault="00DE0B51" w:rsidP="008A6DAE">
            <w:pPr>
              <w:rPr>
                <w:del w:id="8410" w:author="Στάθης Καπ" w:date="2023-02-27T02:00:00Z"/>
                <w:rFonts w:cstheme="minorHAnsi"/>
                <w:sz w:val="20"/>
                <w:szCs w:val="20"/>
                <w:rPrChange w:id="8411" w:author="Στάθης Καπ" w:date="2023-02-02T17:47:00Z">
                  <w:rPr>
                    <w:del w:id="8412" w:author="Στάθης Καπ" w:date="2023-02-27T02:00:00Z"/>
                    <w:rFonts w:cstheme="minorHAnsi"/>
                  </w:rPr>
                </w:rPrChange>
              </w:rPr>
            </w:pPr>
            <w:del w:id="8413" w:author="Στάθης Καπ" w:date="2023-02-27T02:00:00Z">
              <w:r w:rsidRPr="00A21C84" w:rsidDel="001E2354">
                <w:rPr>
                  <w:rFonts w:cstheme="minorHAnsi"/>
                  <w:sz w:val="20"/>
                  <w:szCs w:val="20"/>
                  <w:rPrChange w:id="8414" w:author="Στάθης Καπ" w:date="2023-02-02T17:47:00Z">
                    <w:rPr>
                      <w:rFonts w:cstheme="minorHAnsi"/>
                      <w:sz w:val="18"/>
                      <w:szCs w:val="18"/>
                    </w:rPr>
                  </w:rPrChange>
                </w:rPr>
                <w:delText>p</w:delText>
              </w:r>
              <w:r w:rsidR="008A6DAE" w:rsidRPr="00A21C84" w:rsidDel="001E2354">
                <w:rPr>
                  <w:rFonts w:cstheme="minorHAnsi"/>
                  <w:sz w:val="20"/>
                  <w:szCs w:val="20"/>
                  <w:rPrChange w:id="8415"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8416" w:author="Στάθης Καπ" w:date="2023-02-27T02:00:00Z"/>
                <w:rFonts w:cstheme="minorHAnsi"/>
                <w:sz w:val="20"/>
                <w:szCs w:val="20"/>
                <w:rPrChange w:id="8417" w:author="Στάθης Καπ" w:date="2023-02-02T17:47:00Z">
                  <w:rPr>
                    <w:del w:id="8418" w:author="Στάθης Καπ" w:date="2023-02-27T02:00:00Z"/>
                    <w:rFonts w:cstheme="minorHAnsi"/>
                  </w:rPr>
                </w:rPrChange>
              </w:rPr>
            </w:pPr>
            <w:del w:id="8419" w:author="Στάθης Καπ" w:date="2023-02-27T02:00:00Z">
              <w:r w:rsidRPr="00A21C84" w:rsidDel="001E2354">
                <w:rPr>
                  <w:rFonts w:cstheme="minorHAnsi"/>
                  <w:sz w:val="20"/>
                  <w:szCs w:val="20"/>
                  <w:rPrChange w:id="8420"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8421" w:author="Στάθης Καπ" w:date="2023-02-27T02:00:00Z"/>
                <w:rFonts w:cstheme="minorHAnsi"/>
                <w:sz w:val="20"/>
                <w:szCs w:val="20"/>
                <w:rPrChange w:id="8422" w:author="Στάθης Καπ" w:date="2023-02-02T17:47:00Z">
                  <w:rPr>
                    <w:del w:id="8423" w:author="Στάθης Καπ" w:date="2023-02-27T02:00:00Z"/>
                    <w:rFonts w:cstheme="minorHAnsi"/>
                  </w:rPr>
                </w:rPrChange>
              </w:rPr>
            </w:pPr>
            <w:del w:id="8424" w:author="Στάθης Καπ" w:date="2023-02-27T02:00:00Z">
              <w:r w:rsidRPr="00A21C84" w:rsidDel="001E2354">
                <w:rPr>
                  <w:rFonts w:cstheme="minorHAnsi"/>
                  <w:sz w:val="20"/>
                  <w:szCs w:val="20"/>
                  <w:rPrChange w:id="8425"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8426" w:author="Στάθης Καπ" w:date="2023-02-27T02:00:00Z"/>
                <w:rFonts w:cstheme="minorHAnsi"/>
                <w:sz w:val="20"/>
                <w:szCs w:val="20"/>
                <w:rPrChange w:id="8427" w:author="Στάθης Καπ" w:date="2023-02-02T17:47:00Z">
                  <w:rPr>
                    <w:del w:id="8428" w:author="Στάθης Καπ" w:date="2023-02-27T02:00:00Z"/>
                    <w:rFonts w:cstheme="minorHAnsi"/>
                  </w:rPr>
                </w:rPrChange>
              </w:rPr>
            </w:pPr>
            <w:del w:id="8429" w:author="Στάθης Καπ" w:date="2023-02-27T02:00:00Z">
              <w:r w:rsidRPr="00A21C84" w:rsidDel="001E2354">
                <w:rPr>
                  <w:rFonts w:cstheme="minorHAnsi"/>
                  <w:sz w:val="20"/>
                  <w:szCs w:val="20"/>
                  <w:rPrChange w:id="8430"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8431" w:author="Στάθης Καπ" w:date="2023-02-27T02:00:00Z"/>
                <w:rFonts w:cstheme="minorHAnsi"/>
                <w:sz w:val="20"/>
                <w:szCs w:val="20"/>
                <w:rPrChange w:id="8432" w:author="Στάθης Καπ" w:date="2023-02-02T17:47:00Z">
                  <w:rPr>
                    <w:del w:id="8433" w:author="Στάθης Καπ" w:date="2023-02-27T02:00:00Z"/>
                    <w:rFonts w:cstheme="minorHAnsi"/>
                  </w:rPr>
                </w:rPrChange>
              </w:rPr>
            </w:pPr>
            <w:del w:id="8434" w:author="Στάθης Καπ" w:date="2023-02-27T02:00:00Z">
              <w:r w:rsidRPr="00A21C84" w:rsidDel="001E2354">
                <w:rPr>
                  <w:rFonts w:cstheme="minorHAnsi"/>
                  <w:sz w:val="20"/>
                  <w:szCs w:val="20"/>
                  <w:rPrChange w:id="8435"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8436" w:author="Στάθης Καπ" w:date="2023-02-27T02:00:00Z"/>
                <w:rFonts w:cstheme="minorHAnsi"/>
                <w:sz w:val="20"/>
                <w:szCs w:val="20"/>
                <w:rPrChange w:id="8437" w:author="Στάθης Καπ" w:date="2023-02-02T17:47:00Z">
                  <w:rPr>
                    <w:del w:id="8438" w:author="Στάθης Καπ" w:date="2023-02-27T02:00:00Z"/>
                    <w:rFonts w:cstheme="minorHAnsi"/>
                  </w:rPr>
                </w:rPrChange>
              </w:rPr>
            </w:pPr>
            <w:del w:id="8439" w:author="Στάθης Καπ" w:date="2023-02-27T02:00:00Z">
              <w:r w:rsidRPr="00A21C84" w:rsidDel="001E2354">
                <w:rPr>
                  <w:rFonts w:cstheme="minorHAnsi"/>
                  <w:sz w:val="20"/>
                  <w:szCs w:val="20"/>
                  <w:rPrChange w:id="8440" w:author="Στάθης Καπ" w:date="2023-02-02T17:47:00Z">
                    <w:rPr>
                      <w:rFonts w:cstheme="minorHAnsi"/>
                    </w:rPr>
                  </w:rPrChange>
                </w:rPr>
                <w:delText>27</w:delText>
              </w:r>
            </w:del>
          </w:p>
        </w:tc>
      </w:tr>
      <w:tr w:rsidR="008A6DAE" w:rsidDel="001E2354" w14:paraId="06BC582E" w14:textId="244833C8" w:rsidTr="008A6DAE">
        <w:trPr>
          <w:jc w:val="center"/>
          <w:del w:id="8441" w:author="Στάθης Καπ" w:date="2023-02-27T02:00:00Z"/>
        </w:trPr>
        <w:tc>
          <w:tcPr>
            <w:tcW w:w="1427" w:type="dxa"/>
          </w:tcPr>
          <w:p w14:paraId="3047A210" w14:textId="4937C743" w:rsidR="008A6DAE" w:rsidRPr="00A21C84" w:rsidDel="001E2354" w:rsidRDefault="00DE0B51" w:rsidP="008A6DAE">
            <w:pPr>
              <w:rPr>
                <w:del w:id="8442" w:author="Στάθης Καπ" w:date="2023-02-27T02:00:00Z"/>
                <w:rFonts w:cstheme="minorHAnsi"/>
                <w:sz w:val="20"/>
                <w:szCs w:val="20"/>
                <w:rPrChange w:id="8443" w:author="Στάθης Καπ" w:date="2023-02-02T17:47:00Z">
                  <w:rPr>
                    <w:del w:id="8444" w:author="Στάθης Καπ" w:date="2023-02-27T02:00:00Z"/>
                    <w:rFonts w:cstheme="minorHAnsi"/>
                  </w:rPr>
                </w:rPrChange>
              </w:rPr>
            </w:pPr>
            <w:del w:id="8445" w:author="Στάθης Καπ" w:date="2023-02-27T02:00:00Z">
              <w:r w:rsidRPr="00A21C84" w:rsidDel="001E2354">
                <w:rPr>
                  <w:rFonts w:cstheme="minorHAnsi"/>
                  <w:sz w:val="20"/>
                  <w:szCs w:val="20"/>
                  <w:rPrChange w:id="8446" w:author="Στάθης Καπ" w:date="2023-02-02T17:47:00Z">
                    <w:rPr>
                      <w:rFonts w:cstheme="minorHAnsi"/>
                      <w:sz w:val="18"/>
                      <w:szCs w:val="18"/>
                    </w:rPr>
                  </w:rPrChange>
                </w:rPr>
                <w:delText>p</w:delText>
              </w:r>
              <w:r w:rsidR="008A6DAE" w:rsidRPr="00A21C84" w:rsidDel="001E2354">
                <w:rPr>
                  <w:rFonts w:cstheme="minorHAnsi"/>
                  <w:sz w:val="20"/>
                  <w:szCs w:val="20"/>
                  <w:rPrChange w:id="8447"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8448" w:author="Στάθης Καπ" w:date="2023-02-27T02:00:00Z"/>
                <w:rFonts w:cstheme="minorHAnsi"/>
                <w:sz w:val="20"/>
                <w:szCs w:val="20"/>
                <w:rPrChange w:id="8449" w:author="Στάθης Καπ" w:date="2023-02-02T17:47:00Z">
                  <w:rPr>
                    <w:del w:id="8450" w:author="Στάθης Καπ" w:date="2023-02-27T02:00:00Z"/>
                    <w:rFonts w:cstheme="minorHAnsi"/>
                  </w:rPr>
                </w:rPrChange>
              </w:rPr>
            </w:pPr>
            <w:del w:id="8451" w:author="Στάθης Καπ" w:date="2023-02-27T02:00:00Z">
              <w:r w:rsidRPr="00A21C84" w:rsidDel="001E2354">
                <w:rPr>
                  <w:rFonts w:cstheme="minorHAnsi"/>
                  <w:sz w:val="20"/>
                  <w:szCs w:val="20"/>
                  <w:rPrChange w:id="8452"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8453" w:author="Στάθης Καπ" w:date="2023-02-27T02:00:00Z"/>
                <w:rFonts w:cstheme="minorHAnsi"/>
                <w:sz w:val="20"/>
                <w:szCs w:val="20"/>
                <w:rPrChange w:id="8454" w:author="Στάθης Καπ" w:date="2023-02-02T17:47:00Z">
                  <w:rPr>
                    <w:del w:id="8455" w:author="Στάθης Καπ" w:date="2023-02-27T02:00:00Z"/>
                    <w:rFonts w:cstheme="minorHAnsi"/>
                  </w:rPr>
                </w:rPrChange>
              </w:rPr>
            </w:pPr>
            <w:del w:id="8456" w:author="Στάθης Καπ" w:date="2023-02-27T02:00:00Z">
              <w:r w:rsidRPr="00A21C84" w:rsidDel="001E2354">
                <w:rPr>
                  <w:rFonts w:cstheme="minorHAnsi"/>
                  <w:sz w:val="20"/>
                  <w:szCs w:val="20"/>
                  <w:rPrChange w:id="8457"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8458" w:author="Στάθης Καπ" w:date="2023-02-27T02:00:00Z"/>
                <w:rFonts w:cstheme="minorHAnsi"/>
                <w:sz w:val="20"/>
                <w:szCs w:val="20"/>
                <w:rPrChange w:id="8459" w:author="Στάθης Καπ" w:date="2023-02-02T17:47:00Z">
                  <w:rPr>
                    <w:del w:id="8460" w:author="Στάθης Καπ" w:date="2023-02-27T02:00:00Z"/>
                    <w:rFonts w:cstheme="minorHAnsi"/>
                  </w:rPr>
                </w:rPrChange>
              </w:rPr>
            </w:pPr>
            <w:del w:id="8461" w:author="Στάθης Καπ" w:date="2023-02-27T02:00:00Z">
              <w:r w:rsidRPr="00A21C84" w:rsidDel="001E2354">
                <w:rPr>
                  <w:rFonts w:cstheme="minorHAnsi"/>
                  <w:sz w:val="20"/>
                  <w:szCs w:val="20"/>
                  <w:rPrChange w:id="8462"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8463" w:author="Στάθης Καπ" w:date="2023-02-27T02:00:00Z"/>
                <w:rFonts w:cstheme="minorHAnsi"/>
                <w:sz w:val="20"/>
                <w:szCs w:val="20"/>
                <w:rPrChange w:id="8464" w:author="Στάθης Καπ" w:date="2023-02-02T17:47:00Z">
                  <w:rPr>
                    <w:del w:id="8465" w:author="Στάθης Καπ" w:date="2023-02-27T02:00:00Z"/>
                    <w:rFonts w:cstheme="minorHAnsi"/>
                  </w:rPr>
                </w:rPrChange>
              </w:rPr>
            </w:pPr>
            <w:del w:id="8466" w:author="Στάθης Καπ" w:date="2023-02-27T02:00:00Z">
              <w:r w:rsidRPr="00A21C84" w:rsidDel="001E2354">
                <w:rPr>
                  <w:rFonts w:cstheme="minorHAnsi"/>
                  <w:sz w:val="20"/>
                  <w:szCs w:val="20"/>
                  <w:rPrChange w:id="8467"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8468" w:author="Στάθης Καπ" w:date="2023-02-27T02:00:00Z"/>
                <w:rFonts w:cstheme="minorHAnsi"/>
                <w:sz w:val="20"/>
                <w:szCs w:val="20"/>
                <w:rPrChange w:id="8469" w:author="Στάθης Καπ" w:date="2023-02-02T17:47:00Z">
                  <w:rPr>
                    <w:del w:id="8470" w:author="Στάθης Καπ" w:date="2023-02-27T02:00:00Z"/>
                    <w:rFonts w:cstheme="minorHAnsi"/>
                  </w:rPr>
                </w:rPrChange>
              </w:rPr>
            </w:pPr>
            <w:del w:id="8471" w:author="Στάθης Καπ" w:date="2023-02-27T02:00:00Z">
              <w:r w:rsidRPr="00A21C84" w:rsidDel="001E2354">
                <w:rPr>
                  <w:rFonts w:cstheme="minorHAnsi"/>
                  <w:sz w:val="20"/>
                  <w:szCs w:val="20"/>
                  <w:rPrChange w:id="8472" w:author="Στάθης Καπ" w:date="2023-02-02T17:47:00Z">
                    <w:rPr>
                      <w:rFonts w:cstheme="minorHAnsi"/>
                    </w:rPr>
                  </w:rPrChange>
                </w:rPr>
                <w:delText>29</w:delText>
              </w:r>
            </w:del>
          </w:p>
        </w:tc>
      </w:tr>
      <w:tr w:rsidR="008A6DAE" w:rsidDel="001E2354" w14:paraId="09D277CA" w14:textId="377E4F2D" w:rsidTr="008A6DAE">
        <w:trPr>
          <w:jc w:val="center"/>
          <w:del w:id="8473" w:author="Στάθης Καπ" w:date="2023-02-27T02:00:00Z"/>
        </w:trPr>
        <w:tc>
          <w:tcPr>
            <w:tcW w:w="1427" w:type="dxa"/>
          </w:tcPr>
          <w:p w14:paraId="05EB43B6" w14:textId="3EC9EE33" w:rsidR="008A6DAE" w:rsidRPr="00A21C84" w:rsidDel="001E2354" w:rsidRDefault="00DE0B51" w:rsidP="008A6DAE">
            <w:pPr>
              <w:rPr>
                <w:del w:id="8474" w:author="Στάθης Καπ" w:date="2023-02-27T02:00:00Z"/>
                <w:rFonts w:cstheme="minorHAnsi"/>
                <w:sz w:val="20"/>
                <w:szCs w:val="20"/>
                <w:rPrChange w:id="8475" w:author="Στάθης Καπ" w:date="2023-02-02T17:47:00Z">
                  <w:rPr>
                    <w:del w:id="8476" w:author="Στάθης Καπ" w:date="2023-02-27T02:00:00Z"/>
                    <w:rFonts w:cstheme="minorHAnsi"/>
                  </w:rPr>
                </w:rPrChange>
              </w:rPr>
            </w:pPr>
            <w:del w:id="8477" w:author="Στάθης Καπ" w:date="2023-02-27T02:00:00Z">
              <w:r w:rsidRPr="00A21C84" w:rsidDel="001E2354">
                <w:rPr>
                  <w:rFonts w:cstheme="minorHAnsi"/>
                  <w:sz w:val="20"/>
                  <w:szCs w:val="20"/>
                  <w:rPrChange w:id="8478" w:author="Στάθης Καπ" w:date="2023-02-02T17:47:00Z">
                    <w:rPr>
                      <w:rFonts w:cstheme="minorHAnsi"/>
                      <w:sz w:val="18"/>
                      <w:szCs w:val="18"/>
                    </w:rPr>
                  </w:rPrChange>
                </w:rPr>
                <w:delText>p</w:delText>
              </w:r>
              <w:r w:rsidR="008A6DAE" w:rsidRPr="00A21C84" w:rsidDel="001E2354">
                <w:rPr>
                  <w:rFonts w:cstheme="minorHAnsi"/>
                  <w:sz w:val="20"/>
                  <w:szCs w:val="20"/>
                  <w:rPrChange w:id="8479"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8480" w:author="Στάθης Καπ" w:date="2023-02-27T02:00:00Z"/>
                <w:rFonts w:cstheme="minorHAnsi"/>
                <w:sz w:val="20"/>
                <w:szCs w:val="20"/>
                <w:rPrChange w:id="8481" w:author="Στάθης Καπ" w:date="2023-02-02T17:47:00Z">
                  <w:rPr>
                    <w:del w:id="8482" w:author="Στάθης Καπ" w:date="2023-02-27T02:00:00Z"/>
                    <w:rFonts w:cstheme="minorHAnsi"/>
                  </w:rPr>
                </w:rPrChange>
              </w:rPr>
            </w:pPr>
            <w:del w:id="8483" w:author="Στάθης Καπ" w:date="2023-02-27T02:00:00Z">
              <w:r w:rsidRPr="00A21C84" w:rsidDel="001E2354">
                <w:rPr>
                  <w:rFonts w:cstheme="minorHAnsi"/>
                  <w:sz w:val="20"/>
                  <w:szCs w:val="20"/>
                  <w:rPrChange w:id="8484"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8485" w:author="Στάθης Καπ" w:date="2023-02-27T02:00:00Z"/>
                <w:rFonts w:cstheme="minorHAnsi"/>
                <w:sz w:val="20"/>
                <w:szCs w:val="20"/>
                <w:rPrChange w:id="8486" w:author="Στάθης Καπ" w:date="2023-02-02T17:47:00Z">
                  <w:rPr>
                    <w:del w:id="8487" w:author="Στάθης Καπ" w:date="2023-02-27T02:00:00Z"/>
                    <w:rFonts w:cstheme="minorHAnsi"/>
                  </w:rPr>
                </w:rPrChange>
              </w:rPr>
            </w:pPr>
            <w:del w:id="8488" w:author="Στάθης Καπ" w:date="2023-02-27T02:00:00Z">
              <w:r w:rsidRPr="00A21C84" w:rsidDel="001E2354">
                <w:rPr>
                  <w:rFonts w:cstheme="minorHAnsi"/>
                  <w:sz w:val="20"/>
                  <w:szCs w:val="20"/>
                  <w:rPrChange w:id="8489"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8490" w:author="Στάθης Καπ" w:date="2023-02-27T02:00:00Z"/>
                <w:rFonts w:cstheme="minorHAnsi"/>
                <w:sz w:val="20"/>
                <w:szCs w:val="20"/>
                <w:rPrChange w:id="8491" w:author="Στάθης Καπ" w:date="2023-02-02T17:47:00Z">
                  <w:rPr>
                    <w:del w:id="8492" w:author="Στάθης Καπ" w:date="2023-02-27T02:00:00Z"/>
                    <w:rFonts w:cstheme="minorHAnsi"/>
                  </w:rPr>
                </w:rPrChange>
              </w:rPr>
            </w:pPr>
            <w:del w:id="8493" w:author="Στάθης Καπ" w:date="2023-02-27T02:00:00Z">
              <w:r w:rsidRPr="00A21C84" w:rsidDel="001E2354">
                <w:rPr>
                  <w:rFonts w:cstheme="minorHAnsi"/>
                  <w:sz w:val="20"/>
                  <w:szCs w:val="20"/>
                  <w:rPrChange w:id="8494"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8495" w:author="Στάθης Καπ" w:date="2023-02-27T02:00:00Z"/>
                <w:rFonts w:cstheme="minorHAnsi"/>
                <w:sz w:val="20"/>
                <w:szCs w:val="20"/>
                <w:rPrChange w:id="8496" w:author="Στάθης Καπ" w:date="2023-02-02T17:47:00Z">
                  <w:rPr>
                    <w:del w:id="8497" w:author="Στάθης Καπ" w:date="2023-02-27T02:00:00Z"/>
                    <w:rFonts w:cstheme="minorHAnsi"/>
                  </w:rPr>
                </w:rPrChange>
              </w:rPr>
            </w:pPr>
            <w:del w:id="8498" w:author="Στάθης Καπ" w:date="2023-02-27T02:00:00Z">
              <w:r w:rsidRPr="00A21C84" w:rsidDel="001E2354">
                <w:rPr>
                  <w:rFonts w:cstheme="minorHAnsi"/>
                  <w:sz w:val="20"/>
                  <w:szCs w:val="20"/>
                  <w:rPrChange w:id="8499"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8500" w:author="Στάθης Καπ" w:date="2023-02-27T02:00:00Z"/>
                <w:rFonts w:cstheme="minorHAnsi"/>
                <w:sz w:val="20"/>
                <w:szCs w:val="20"/>
                <w:rPrChange w:id="8501" w:author="Στάθης Καπ" w:date="2023-02-02T17:47:00Z">
                  <w:rPr>
                    <w:del w:id="8502" w:author="Στάθης Καπ" w:date="2023-02-27T02:00:00Z"/>
                    <w:rFonts w:cstheme="minorHAnsi"/>
                  </w:rPr>
                </w:rPrChange>
              </w:rPr>
            </w:pPr>
            <w:del w:id="8503" w:author="Στάθης Καπ" w:date="2023-02-27T02:00:00Z">
              <w:r w:rsidRPr="00A21C84" w:rsidDel="001E2354">
                <w:rPr>
                  <w:rFonts w:cstheme="minorHAnsi"/>
                  <w:sz w:val="20"/>
                  <w:szCs w:val="20"/>
                  <w:rPrChange w:id="8504" w:author="Στάθης Καπ" w:date="2023-02-02T17:47:00Z">
                    <w:rPr>
                      <w:rFonts w:cstheme="minorHAnsi"/>
                    </w:rPr>
                  </w:rPrChange>
                </w:rPr>
                <w:delText>38</w:delText>
              </w:r>
            </w:del>
          </w:p>
        </w:tc>
      </w:tr>
      <w:tr w:rsidR="008A6DAE" w:rsidDel="001E2354" w14:paraId="3B792BCE" w14:textId="71305BBF" w:rsidTr="008A6DAE">
        <w:trPr>
          <w:jc w:val="center"/>
          <w:del w:id="8505" w:author="Στάθης Καπ" w:date="2023-02-27T02:00:00Z"/>
        </w:trPr>
        <w:tc>
          <w:tcPr>
            <w:tcW w:w="1427" w:type="dxa"/>
          </w:tcPr>
          <w:p w14:paraId="6A4A3D13" w14:textId="12D2F9E9" w:rsidR="008A6DAE" w:rsidRPr="00A21C84" w:rsidDel="001E2354" w:rsidRDefault="00DE0B51" w:rsidP="008A6DAE">
            <w:pPr>
              <w:rPr>
                <w:del w:id="8506" w:author="Στάθης Καπ" w:date="2023-02-27T02:00:00Z"/>
                <w:rFonts w:cstheme="minorHAnsi"/>
                <w:sz w:val="20"/>
                <w:szCs w:val="20"/>
                <w:rPrChange w:id="8507" w:author="Στάθης Καπ" w:date="2023-02-02T17:47:00Z">
                  <w:rPr>
                    <w:del w:id="8508" w:author="Στάθης Καπ" w:date="2023-02-27T02:00:00Z"/>
                    <w:rFonts w:cstheme="minorHAnsi"/>
                  </w:rPr>
                </w:rPrChange>
              </w:rPr>
            </w:pPr>
            <w:del w:id="8509" w:author="Στάθης Καπ" w:date="2023-02-27T02:00:00Z">
              <w:r w:rsidRPr="00A21C84" w:rsidDel="001E2354">
                <w:rPr>
                  <w:rFonts w:cstheme="minorHAnsi"/>
                  <w:sz w:val="20"/>
                  <w:szCs w:val="20"/>
                  <w:rPrChange w:id="8510" w:author="Στάθης Καπ" w:date="2023-02-02T17:47:00Z">
                    <w:rPr>
                      <w:rFonts w:cstheme="minorHAnsi"/>
                      <w:sz w:val="18"/>
                      <w:szCs w:val="18"/>
                    </w:rPr>
                  </w:rPrChange>
                </w:rPr>
                <w:delText>p</w:delText>
              </w:r>
              <w:r w:rsidR="008A6DAE" w:rsidRPr="00A21C84" w:rsidDel="001E2354">
                <w:rPr>
                  <w:rFonts w:cstheme="minorHAnsi"/>
                  <w:sz w:val="20"/>
                  <w:szCs w:val="20"/>
                  <w:rPrChange w:id="8511"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8512" w:author="Στάθης Καπ" w:date="2023-02-27T02:00:00Z"/>
                <w:rFonts w:cstheme="minorHAnsi"/>
                <w:sz w:val="20"/>
                <w:szCs w:val="20"/>
                <w:rPrChange w:id="8513" w:author="Στάθης Καπ" w:date="2023-02-02T17:47:00Z">
                  <w:rPr>
                    <w:del w:id="8514" w:author="Στάθης Καπ" w:date="2023-02-27T02:00:00Z"/>
                    <w:rFonts w:cstheme="minorHAnsi"/>
                  </w:rPr>
                </w:rPrChange>
              </w:rPr>
            </w:pPr>
            <w:del w:id="8515" w:author="Στάθης Καπ" w:date="2023-02-27T02:00:00Z">
              <w:r w:rsidRPr="00A21C84" w:rsidDel="001E2354">
                <w:rPr>
                  <w:rFonts w:cstheme="minorHAnsi"/>
                  <w:sz w:val="20"/>
                  <w:szCs w:val="20"/>
                  <w:rPrChange w:id="8516"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8517" w:author="Στάθης Καπ" w:date="2023-02-27T02:00:00Z"/>
                <w:rFonts w:cstheme="minorHAnsi"/>
                <w:sz w:val="20"/>
                <w:szCs w:val="20"/>
                <w:rPrChange w:id="8518" w:author="Στάθης Καπ" w:date="2023-02-02T17:47:00Z">
                  <w:rPr>
                    <w:del w:id="8519" w:author="Στάθης Καπ" w:date="2023-02-27T02:00:00Z"/>
                    <w:rFonts w:cstheme="minorHAnsi"/>
                  </w:rPr>
                </w:rPrChange>
              </w:rPr>
            </w:pPr>
            <w:del w:id="8520" w:author="Στάθης Καπ" w:date="2023-02-27T02:00:00Z">
              <w:r w:rsidRPr="00A21C84" w:rsidDel="001E2354">
                <w:rPr>
                  <w:rFonts w:cstheme="minorHAnsi"/>
                  <w:sz w:val="20"/>
                  <w:szCs w:val="20"/>
                  <w:rPrChange w:id="8521"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8522" w:author="Στάθης Καπ" w:date="2023-02-27T02:00:00Z"/>
                <w:rFonts w:cstheme="minorHAnsi"/>
                <w:sz w:val="20"/>
                <w:szCs w:val="20"/>
                <w:rPrChange w:id="8523" w:author="Στάθης Καπ" w:date="2023-02-02T17:47:00Z">
                  <w:rPr>
                    <w:del w:id="8524" w:author="Στάθης Καπ" w:date="2023-02-27T02:00:00Z"/>
                    <w:rFonts w:cstheme="minorHAnsi"/>
                  </w:rPr>
                </w:rPrChange>
              </w:rPr>
            </w:pPr>
            <w:del w:id="8525" w:author="Στάθης Καπ" w:date="2023-02-27T02:00:00Z">
              <w:r w:rsidRPr="00A21C84" w:rsidDel="001E2354">
                <w:rPr>
                  <w:rFonts w:cstheme="minorHAnsi"/>
                  <w:sz w:val="20"/>
                  <w:szCs w:val="20"/>
                  <w:rPrChange w:id="8526"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8527" w:author="Στάθης Καπ" w:date="2023-02-27T02:00:00Z"/>
                <w:rFonts w:cstheme="minorHAnsi"/>
                <w:sz w:val="20"/>
                <w:szCs w:val="20"/>
                <w:rPrChange w:id="8528" w:author="Στάθης Καπ" w:date="2023-02-02T17:47:00Z">
                  <w:rPr>
                    <w:del w:id="8529" w:author="Στάθης Καπ" w:date="2023-02-27T02:00:00Z"/>
                    <w:rFonts w:cstheme="minorHAnsi"/>
                  </w:rPr>
                </w:rPrChange>
              </w:rPr>
            </w:pPr>
            <w:del w:id="8530" w:author="Στάθης Καπ" w:date="2023-02-27T02:00:00Z">
              <w:r w:rsidRPr="00A21C84" w:rsidDel="001E2354">
                <w:rPr>
                  <w:rFonts w:cstheme="minorHAnsi"/>
                  <w:sz w:val="20"/>
                  <w:szCs w:val="20"/>
                  <w:rPrChange w:id="8531"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8532" w:author="Στάθης Καπ" w:date="2023-02-27T02:00:00Z"/>
                <w:rFonts w:cstheme="minorHAnsi"/>
                <w:sz w:val="20"/>
                <w:szCs w:val="20"/>
                <w:rPrChange w:id="8533" w:author="Στάθης Καπ" w:date="2023-02-02T17:47:00Z">
                  <w:rPr>
                    <w:del w:id="8534" w:author="Στάθης Καπ" w:date="2023-02-27T02:00:00Z"/>
                    <w:rFonts w:cstheme="minorHAnsi"/>
                  </w:rPr>
                </w:rPrChange>
              </w:rPr>
            </w:pPr>
            <w:del w:id="8535" w:author="Στάθης Καπ" w:date="2023-02-27T02:00:00Z">
              <w:r w:rsidRPr="00A21C84" w:rsidDel="001E2354">
                <w:rPr>
                  <w:rFonts w:cstheme="minorHAnsi"/>
                  <w:sz w:val="20"/>
                  <w:szCs w:val="20"/>
                  <w:rPrChange w:id="8536" w:author="Στάθης Καπ" w:date="2023-02-02T17:47:00Z">
                    <w:rPr>
                      <w:rFonts w:cstheme="minorHAnsi"/>
                    </w:rPr>
                  </w:rPrChange>
                </w:rPr>
                <w:delText>33</w:delText>
              </w:r>
            </w:del>
          </w:p>
        </w:tc>
      </w:tr>
      <w:tr w:rsidR="008A6DAE" w:rsidDel="001E2354" w14:paraId="68673170" w14:textId="1655BD24" w:rsidTr="008A6DAE">
        <w:trPr>
          <w:jc w:val="center"/>
          <w:del w:id="8537" w:author="Στάθης Καπ" w:date="2023-02-27T02:00:00Z"/>
        </w:trPr>
        <w:tc>
          <w:tcPr>
            <w:tcW w:w="1427" w:type="dxa"/>
          </w:tcPr>
          <w:p w14:paraId="329247DE" w14:textId="0ABC62BD" w:rsidR="008A6DAE" w:rsidRPr="00A21C84" w:rsidDel="001E2354" w:rsidRDefault="00DE0B51" w:rsidP="008A6DAE">
            <w:pPr>
              <w:rPr>
                <w:del w:id="8538" w:author="Στάθης Καπ" w:date="2023-02-27T02:00:00Z"/>
                <w:rFonts w:cstheme="minorHAnsi"/>
                <w:sz w:val="20"/>
                <w:szCs w:val="20"/>
                <w:rPrChange w:id="8539" w:author="Στάθης Καπ" w:date="2023-02-02T17:47:00Z">
                  <w:rPr>
                    <w:del w:id="8540" w:author="Στάθης Καπ" w:date="2023-02-27T02:00:00Z"/>
                    <w:rFonts w:cstheme="minorHAnsi"/>
                  </w:rPr>
                </w:rPrChange>
              </w:rPr>
            </w:pPr>
            <w:del w:id="8541" w:author="Στάθης Καπ" w:date="2023-02-27T02:00:00Z">
              <w:r w:rsidRPr="00A21C84" w:rsidDel="001E2354">
                <w:rPr>
                  <w:rFonts w:cstheme="minorHAnsi"/>
                  <w:sz w:val="20"/>
                  <w:szCs w:val="20"/>
                  <w:rPrChange w:id="8542" w:author="Στάθης Καπ" w:date="2023-02-02T17:47:00Z">
                    <w:rPr>
                      <w:rFonts w:cstheme="minorHAnsi"/>
                      <w:sz w:val="18"/>
                      <w:szCs w:val="18"/>
                    </w:rPr>
                  </w:rPrChange>
                </w:rPr>
                <w:delText>p</w:delText>
              </w:r>
              <w:r w:rsidR="008A6DAE" w:rsidRPr="00A21C84" w:rsidDel="001E2354">
                <w:rPr>
                  <w:rFonts w:cstheme="minorHAnsi"/>
                  <w:sz w:val="20"/>
                  <w:szCs w:val="20"/>
                  <w:rPrChange w:id="8543"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8544" w:author="Στάθης Καπ" w:date="2023-02-27T02:00:00Z"/>
                <w:rFonts w:cstheme="minorHAnsi"/>
                <w:sz w:val="20"/>
                <w:szCs w:val="20"/>
                <w:rPrChange w:id="8545" w:author="Στάθης Καπ" w:date="2023-02-02T17:47:00Z">
                  <w:rPr>
                    <w:del w:id="8546" w:author="Στάθης Καπ" w:date="2023-02-27T02:00:00Z"/>
                    <w:rFonts w:cstheme="minorHAnsi"/>
                  </w:rPr>
                </w:rPrChange>
              </w:rPr>
            </w:pPr>
            <w:del w:id="8547" w:author="Στάθης Καπ" w:date="2023-02-27T02:00:00Z">
              <w:r w:rsidRPr="00A21C84" w:rsidDel="001E2354">
                <w:rPr>
                  <w:rFonts w:cstheme="minorHAnsi"/>
                  <w:sz w:val="20"/>
                  <w:szCs w:val="20"/>
                  <w:rPrChange w:id="8548"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8549" w:author="Στάθης Καπ" w:date="2023-02-27T02:00:00Z"/>
                <w:rFonts w:cstheme="minorHAnsi"/>
                <w:sz w:val="20"/>
                <w:szCs w:val="20"/>
                <w:rPrChange w:id="8550" w:author="Στάθης Καπ" w:date="2023-02-02T17:47:00Z">
                  <w:rPr>
                    <w:del w:id="8551" w:author="Στάθης Καπ" w:date="2023-02-27T02:00:00Z"/>
                    <w:rFonts w:cstheme="minorHAnsi"/>
                  </w:rPr>
                </w:rPrChange>
              </w:rPr>
            </w:pPr>
            <w:del w:id="8552" w:author="Στάθης Καπ" w:date="2023-02-27T02:00:00Z">
              <w:r w:rsidRPr="00A21C84" w:rsidDel="001E2354">
                <w:rPr>
                  <w:rFonts w:cstheme="minorHAnsi"/>
                  <w:sz w:val="20"/>
                  <w:szCs w:val="20"/>
                  <w:rPrChange w:id="8553"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8554" w:author="Στάθης Καπ" w:date="2023-02-27T02:00:00Z"/>
                <w:rFonts w:cstheme="minorHAnsi"/>
                <w:sz w:val="20"/>
                <w:szCs w:val="20"/>
                <w:rPrChange w:id="8555" w:author="Στάθης Καπ" w:date="2023-02-02T17:47:00Z">
                  <w:rPr>
                    <w:del w:id="8556" w:author="Στάθης Καπ" w:date="2023-02-27T02:00:00Z"/>
                    <w:rFonts w:cstheme="minorHAnsi"/>
                  </w:rPr>
                </w:rPrChange>
              </w:rPr>
            </w:pPr>
            <w:del w:id="8557" w:author="Στάθης Καπ" w:date="2023-02-27T02:00:00Z">
              <w:r w:rsidRPr="00A21C84" w:rsidDel="001E2354">
                <w:rPr>
                  <w:rFonts w:cstheme="minorHAnsi"/>
                  <w:sz w:val="20"/>
                  <w:szCs w:val="20"/>
                  <w:rPrChange w:id="8558"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8559" w:author="Στάθης Καπ" w:date="2023-02-27T02:00:00Z"/>
                <w:rFonts w:cstheme="minorHAnsi"/>
                <w:sz w:val="20"/>
                <w:szCs w:val="20"/>
                <w:rPrChange w:id="8560" w:author="Στάθης Καπ" w:date="2023-02-02T17:47:00Z">
                  <w:rPr>
                    <w:del w:id="8561" w:author="Στάθης Καπ" w:date="2023-02-27T02:00:00Z"/>
                    <w:rFonts w:cstheme="minorHAnsi"/>
                  </w:rPr>
                </w:rPrChange>
              </w:rPr>
            </w:pPr>
            <w:del w:id="8562" w:author="Στάθης Καπ" w:date="2023-02-27T02:00:00Z">
              <w:r w:rsidRPr="00A21C84" w:rsidDel="001E2354">
                <w:rPr>
                  <w:rFonts w:cstheme="minorHAnsi"/>
                  <w:sz w:val="20"/>
                  <w:szCs w:val="20"/>
                  <w:rPrChange w:id="8563"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8564" w:author="Στάθης Καπ" w:date="2023-02-27T02:00:00Z"/>
                <w:rFonts w:cstheme="minorHAnsi"/>
                <w:sz w:val="20"/>
                <w:szCs w:val="20"/>
                <w:rPrChange w:id="8565" w:author="Στάθης Καπ" w:date="2023-02-02T17:47:00Z">
                  <w:rPr>
                    <w:del w:id="8566" w:author="Στάθης Καπ" w:date="2023-02-27T02:00:00Z"/>
                    <w:rFonts w:cstheme="minorHAnsi"/>
                  </w:rPr>
                </w:rPrChange>
              </w:rPr>
            </w:pPr>
            <w:del w:id="8567" w:author="Στάθης Καπ" w:date="2023-02-27T02:00:00Z">
              <w:r w:rsidRPr="00A21C84" w:rsidDel="001E2354">
                <w:rPr>
                  <w:rFonts w:cstheme="minorHAnsi"/>
                  <w:sz w:val="20"/>
                  <w:szCs w:val="20"/>
                  <w:rPrChange w:id="8568" w:author="Στάθης Καπ" w:date="2023-02-02T17:47:00Z">
                    <w:rPr>
                      <w:rFonts w:cstheme="minorHAnsi"/>
                    </w:rPr>
                  </w:rPrChange>
                </w:rPr>
                <w:delText>21</w:delText>
              </w:r>
            </w:del>
          </w:p>
        </w:tc>
      </w:tr>
      <w:tr w:rsidR="008A6DAE" w:rsidDel="001E2354" w14:paraId="4055B524" w14:textId="7F168CF7" w:rsidTr="008A6DAE">
        <w:trPr>
          <w:jc w:val="center"/>
          <w:del w:id="8569" w:author="Στάθης Καπ" w:date="2023-02-27T02:00:00Z"/>
        </w:trPr>
        <w:tc>
          <w:tcPr>
            <w:tcW w:w="1427" w:type="dxa"/>
          </w:tcPr>
          <w:p w14:paraId="59E08B19" w14:textId="450CEBC5" w:rsidR="008A6DAE" w:rsidRPr="00A21C84" w:rsidDel="001E2354" w:rsidRDefault="00DE0B51" w:rsidP="008A6DAE">
            <w:pPr>
              <w:rPr>
                <w:del w:id="8570" w:author="Στάθης Καπ" w:date="2023-02-27T02:00:00Z"/>
                <w:rFonts w:cstheme="minorHAnsi"/>
                <w:sz w:val="20"/>
                <w:szCs w:val="20"/>
                <w:rPrChange w:id="8571" w:author="Στάθης Καπ" w:date="2023-02-02T17:47:00Z">
                  <w:rPr>
                    <w:del w:id="8572" w:author="Στάθης Καπ" w:date="2023-02-27T02:00:00Z"/>
                    <w:rFonts w:cstheme="minorHAnsi"/>
                  </w:rPr>
                </w:rPrChange>
              </w:rPr>
            </w:pPr>
            <w:del w:id="8573" w:author="Στάθης Καπ" w:date="2023-02-27T02:00:00Z">
              <w:r w:rsidRPr="00A21C84" w:rsidDel="001E2354">
                <w:rPr>
                  <w:rFonts w:cstheme="minorHAnsi"/>
                  <w:sz w:val="20"/>
                  <w:szCs w:val="20"/>
                  <w:rPrChange w:id="8574" w:author="Στάθης Καπ" w:date="2023-02-02T17:47:00Z">
                    <w:rPr>
                      <w:rFonts w:cstheme="minorHAnsi"/>
                      <w:sz w:val="18"/>
                      <w:szCs w:val="18"/>
                    </w:rPr>
                  </w:rPrChange>
                </w:rPr>
                <w:delText>p</w:delText>
              </w:r>
              <w:r w:rsidR="008A6DAE" w:rsidRPr="00A21C84" w:rsidDel="001E2354">
                <w:rPr>
                  <w:rFonts w:cstheme="minorHAnsi"/>
                  <w:sz w:val="20"/>
                  <w:szCs w:val="20"/>
                  <w:rPrChange w:id="8575"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8576" w:author="Στάθης Καπ" w:date="2023-02-27T02:00:00Z"/>
                <w:rFonts w:cstheme="minorHAnsi"/>
                <w:sz w:val="20"/>
                <w:szCs w:val="20"/>
                <w:rPrChange w:id="8577" w:author="Στάθης Καπ" w:date="2023-02-02T17:47:00Z">
                  <w:rPr>
                    <w:del w:id="8578" w:author="Στάθης Καπ" w:date="2023-02-27T02:00:00Z"/>
                    <w:rFonts w:cstheme="minorHAnsi"/>
                  </w:rPr>
                </w:rPrChange>
              </w:rPr>
            </w:pPr>
            <w:del w:id="8579" w:author="Στάθης Καπ" w:date="2023-02-27T02:00:00Z">
              <w:r w:rsidRPr="00A21C84" w:rsidDel="001E2354">
                <w:rPr>
                  <w:rFonts w:cstheme="minorHAnsi"/>
                  <w:sz w:val="20"/>
                  <w:szCs w:val="20"/>
                  <w:rPrChange w:id="8580"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8581" w:author="Στάθης Καπ" w:date="2023-02-27T02:00:00Z"/>
                <w:rFonts w:cstheme="minorHAnsi"/>
                <w:sz w:val="20"/>
                <w:szCs w:val="20"/>
                <w:rPrChange w:id="8582" w:author="Στάθης Καπ" w:date="2023-02-02T17:47:00Z">
                  <w:rPr>
                    <w:del w:id="8583" w:author="Στάθης Καπ" w:date="2023-02-27T02:00:00Z"/>
                    <w:rFonts w:cstheme="minorHAnsi"/>
                  </w:rPr>
                </w:rPrChange>
              </w:rPr>
            </w:pPr>
            <w:del w:id="8584" w:author="Στάθης Καπ" w:date="2023-02-27T02:00:00Z">
              <w:r w:rsidRPr="00A21C84" w:rsidDel="001E2354">
                <w:rPr>
                  <w:rFonts w:cstheme="minorHAnsi"/>
                  <w:sz w:val="20"/>
                  <w:szCs w:val="20"/>
                  <w:rPrChange w:id="8585"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8586" w:author="Στάθης Καπ" w:date="2023-02-27T02:00:00Z"/>
                <w:rFonts w:cstheme="minorHAnsi"/>
                <w:sz w:val="20"/>
                <w:szCs w:val="20"/>
                <w:rPrChange w:id="8587" w:author="Στάθης Καπ" w:date="2023-02-02T17:47:00Z">
                  <w:rPr>
                    <w:del w:id="8588" w:author="Στάθης Καπ" w:date="2023-02-27T02:00:00Z"/>
                    <w:rFonts w:cstheme="minorHAnsi"/>
                  </w:rPr>
                </w:rPrChange>
              </w:rPr>
            </w:pPr>
            <w:del w:id="8589" w:author="Στάθης Καπ" w:date="2023-02-27T02:00:00Z">
              <w:r w:rsidRPr="00A21C84" w:rsidDel="001E2354">
                <w:rPr>
                  <w:rFonts w:cstheme="minorHAnsi"/>
                  <w:sz w:val="20"/>
                  <w:szCs w:val="20"/>
                  <w:rPrChange w:id="8590"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8591" w:author="Στάθης Καπ" w:date="2023-02-27T02:00:00Z"/>
                <w:rFonts w:cstheme="minorHAnsi"/>
                <w:sz w:val="20"/>
                <w:szCs w:val="20"/>
                <w:rPrChange w:id="8592" w:author="Στάθης Καπ" w:date="2023-02-02T17:47:00Z">
                  <w:rPr>
                    <w:del w:id="8593" w:author="Στάθης Καπ" w:date="2023-02-27T02:00:00Z"/>
                    <w:rFonts w:cstheme="minorHAnsi"/>
                  </w:rPr>
                </w:rPrChange>
              </w:rPr>
            </w:pPr>
            <w:del w:id="8594" w:author="Στάθης Καπ" w:date="2023-02-27T02:00:00Z">
              <w:r w:rsidRPr="00A21C84" w:rsidDel="001E2354">
                <w:rPr>
                  <w:rFonts w:cstheme="minorHAnsi"/>
                  <w:sz w:val="20"/>
                  <w:szCs w:val="20"/>
                  <w:rPrChange w:id="8595"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8596" w:author="Στάθης Καπ" w:date="2023-02-27T02:00:00Z"/>
                <w:rFonts w:cstheme="minorHAnsi"/>
                <w:sz w:val="20"/>
                <w:szCs w:val="20"/>
                <w:rPrChange w:id="8597" w:author="Στάθης Καπ" w:date="2023-02-02T17:47:00Z">
                  <w:rPr>
                    <w:del w:id="8598" w:author="Στάθης Καπ" w:date="2023-02-27T02:00:00Z"/>
                    <w:rFonts w:cstheme="minorHAnsi"/>
                  </w:rPr>
                </w:rPrChange>
              </w:rPr>
            </w:pPr>
            <w:del w:id="8599" w:author="Στάθης Καπ" w:date="2023-02-27T02:00:00Z">
              <w:r w:rsidRPr="00A21C84" w:rsidDel="001E2354">
                <w:rPr>
                  <w:rFonts w:cstheme="minorHAnsi"/>
                  <w:sz w:val="20"/>
                  <w:szCs w:val="20"/>
                  <w:rPrChange w:id="8600" w:author="Στάθης Καπ" w:date="2023-02-02T17:47:00Z">
                    <w:rPr>
                      <w:rFonts w:cstheme="minorHAnsi"/>
                    </w:rPr>
                  </w:rPrChange>
                </w:rPr>
                <w:delText>25</w:delText>
              </w:r>
            </w:del>
          </w:p>
        </w:tc>
      </w:tr>
      <w:tr w:rsidR="008A6DAE" w:rsidDel="001E2354" w14:paraId="54ADBA6D" w14:textId="6FBD3B0E" w:rsidTr="008A6DAE">
        <w:trPr>
          <w:jc w:val="center"/>
          <w:del w:id="8601" w:author="Στάθης Καπ" w:date="2023-02-27T02:00:00Z"/>
        </w:trPr>
        <w:tc>
          <w:tcPr>
            <w:tcW w:w="1427" w:type="dxa"/>
          </w:tcPr>
          <w:p w14:paraId="3312FA13" w14:textId="22E5B0D9" w:rsidR="008A6DAE" w:rsidRPr="00A21C84" w:rsidDel="001E2354" w:rsidRDefault="00DE0B51" w:rsidP="008A6DAE">
            <w:pPr>
              <w:rPr>
                <w:del w:id="8602" w:author="Στάθης Καπ" w:date="2023-02-27T02:00:00Z"/>
                <w:rFonts w:cstheme="minorHAnsi"/>
                <w:sz w:val="20"/>
                <w:szCs w:val="20"/>
                <w:rPrChange w:id="8603" w:author="Στάθης Καπ" w:date="2023-02-02T17:47:00Z">
                  <w:rPr>
                    <w:del w:id="8604" w:author="Στάθης Καπ" w:date="2023-02-27T02:00:00Z"/>
                    <w:rFonts w:cstheme="minorHAnsi"/>
                  </w:rPr>
                </w:rPrChange>
              </w:rPr>
            </w:pPr>
            <w:del w:id="8605" w:author="Στάθης Καπ" w:date="2023-02-27T02:00:00Z">
              <w:r w:rsidRPr="00A21C84" w:rsidDel="001E2354">
                <w:rPr>
                  <w:rFonts w:cstheme="minorHAnsi"/>
                  <w:sz w:val="20"/>
                  <w:szCs w:val="20"/>
                  <w:rPrChange w:id="8606" w:author="Στάθης Καπ" w:date="2023-02-02T17:47:00Z">
                    <w:rPr>
                      <w:rFonts w:cstheme="minorHAnsi"/>
                      <w:sz w:val="18"/>
                      <w:szCs w:val="18"/>
                    </w:rPr>
                  </w:rPrChange>
                </w:rPr>
                <w:delText>p</w:delText>
              </w:r>
              <w:r w:rsidR="008A6DAE" w:rsidRPr="00A21C84" w:rsidDel="001E2354">
                <w:rPr>
                  <w:rFonts w:cstheme="minorHAnsi"/>
                  <w:sz w:val="20"/>
                  <w:szCs w:val="20"/>
                  <w:rPrChange w:id="8607"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8608" w:author="Στάθης Καπ" w:date="2023-02-27T02:00:00Z"/>
                <w:rFonts w:cstheme="minorHAnsi"/>
                <w:sz w:val="20"/>
                <w:szCs w:val="20"/>
                <w:rPrChange w:id="8609" w:author="Στάθης Καπ" w:date="2023-02-02T17:47:00Z">
                  <w:rPr>
                    <w:del w:id="8610" w:author="Στάθης Καπ" w:date="2023-02-27T02:00:00Z"/>
                    <w:rFonts w:cstheme="minorHAnsi"/>
                  </w:rPr>
                </w:rPrChange>
              </w:rPr>
            </w:pPr>
            <w:del w:id="8611" w:author="Στάθης Καπ" w:date="2023-02-27T02:00:00Z">
              <w:r w:rsidRPr="00A21C84" w:rsidDel="001E2354">
                <w:rPr>
                  <w:rFonts w:cstheme="minorHAnsi"/>
                  <w:sz w:val="20"/>
                  <w:szCs w:val="20"/>
                  <w:rPrChange w:id="8612"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8613" w:author="Στάθης Καπ" w:date="2023-02-27T02:00:00Z"/>
                <w:rFonts w:cstheme="minorHAnsi"/>
                <w:sz w:val="20"/>
                <w:szCs w:val="20"/>
                <w:rPrChange w:id="8614" w:author="Στάθης Καπ" w:date="2023-02-02T17:47:00Z">
                  <w:rPr>
                    <w:del w:id="8615" w:author="Στάθης Καπ" w:date="2023-02-27T02:00:00Z"/>
                    <w:rFonts w:cstheme="minorHAnsi"/>
                  </w:rPr>
                </w:rPrChange>
              </w:rPr>
            </w:pPr>
            <w:del w:id="8616" w:author="Στάθης Καπ" w:date="2023-02-27T02:00:00Z">
              <w:r w:rsidRPr="00A21C84" w:rsidDel="001E2354">
                <w:rPr>
                  <w:rFonts w:cstheme="minorHAnsi"/>
                  <w:sz w:val="20"/>
                  <w:szCs w:val="20"/>
                  <w:rPrChange w:id="8617"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8618" w:author="Στάθης Καπ" w:date="2023-02-27T02:00:00Z"/>
                <w:rFonts w:cstheme="minorHAnsi"/>
                <w:sz w:val="20"/>
                <w:szCs w:val="20"/>
                <w:rPrChange w:id="8619" w:author="Στάθης Καπ" w:date="2023-02-02T17:47:00Z">
                  <w:rPr>
                    <w:del w:id="8620" w:author="Στάθης Καπ" w:date="2023-02-27T02:00:00Z"/>
                    <w:rFonts w:cstheme="minorHAnsi"/>
                  </w:rPr>
                </w:rPrChange>
              </w:rPr>
            </w:pPr>
            <w:del w:id="8621" w:author="Στάθης Καπ" w:date="2023-02-27T02:00:00Z">
              <w:r w:rsidRPr="00A21C84" w:rsidDel="001E2354">
                <w:rPr>
                  <w:rFonts w:cstheme="minorHAnsi"/>
                  <w:sz w:val="20"/>
                  <w:szCs w:val="20"/>
                  <w:rPrChange w:id="8622"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8623" w:author="Στάθης Καπ" w:date="2023-02-27T02:00:00Z"/>
                <w:rFonts w:cstheme="minorHAnsi"/>
                <w:sz w:val="20"/>
                <w:szCs w:val="20"/>
                <w:rPrChange w:id="8624" w:author="Στάθης Καπ" w:date="2023-02-02T17:47:00Z">
                  <w:rPr>
                    <w:del w:id="8625" w:author="Στάθης Καπ" w:date="2023-02-27T02:00:00Z"/>
                    <w:rFonts w:cstheme="minorHAnsi"/>
                  </w:rPr>
                </w:rPrChange>
              </w:rPr>
            </w:pPr>
            <w:del w:id="8626" w:author="Στάθης Καπ" w:date="2023-02-27T02:00:00Z">
              <w:r w:rsidRPr="00A21C84" w:rsidDel="001E2354">
                <w:rPr>
                  <w:rFonts w:cstheme="minorHAnsi"/>
                  <w:sz w:val="20"/>
                  <w:szCs w:val="20"/>
                  <w:rPrChange w:id="8627"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8628" w:author="Στάθης Καπ" w:date="2023-02-27T02:00:00Z"/>
                <w:rFonts w:cstheme="minorHAnsi"/>
                <w:sz w:val="20"/>
                <w:szCs w:val="20"/>
                <w:rPrChange w:id="8629" w:author="Στάθης Καπ" w:date="2023-02-02T17:47:00Z">
                  <w:rPr>
                    <w:del w:id="8630" w:author="Στάθης Καπ" w:date="2023-02-27T02:00:00Z"/>
                    <w:rFonts w:cstheme="minorHAnsi"/>
                  </w:rPr>
                </w:rPrChange>
              </w:rPr>
            </w:pPr>
            <w:del w:id="8631" w:author="Στάθης Καπ" w:date="2023-02-27T02:00:00Z">
              <w:r w:rsidRPr="00A21C84" w:rsidDel="001E2354">
                <w:rPr>
                  <w:rFonts w:cstheme="minorHAnsi"/>
                  <w:sz w:val="20"/>
                  <w:szCs w:val="20"/>
                  <w:rPrChange w:id="8632" w:author="Στάθης Καπ" w:date="2023-02-02T17:47:00Z">
                    <w:rPr>
                      <w:rFonts w:cstheme="minorHAnsi"/>
                    </w:rPr>
                  </w:rPrChange>
                </w:rPr>
                <w:delText>26</w:delText>
              </w:r>
            </w:del>
          </w:p>
        </w:tc>
      </w:tr>
      <w:tr w:rsidR="008A6DAE" w:rsidDel="001E2354" w14:paraId="6CC29891" w14:textId="6F797219" w:rsidTr="008A6DAE">
        <w:trPr>
          <w:jc w:val="center"/>
          <w:del w:id="8633" w:author="Στάθης Καπ" w:date="2023-02-27T02:00:00Z"/>
        </w:trPr>
        <w:tc>
          <w:tcPr>
            <w:tcW w:w="1427" w:type="dxa"/>
          </w:tcPr>
          <w:p w14:paraId="27D5B7EC" w14:textId="226F62FF" w:rsidR="008A6DAE" w:rsidRPr="00A21C84" w:rsidDel="001E2354" w:rsidRDefault="00DE0B51" w:rsidP="008A6DAE">
            <w:pPr>
              <w:rPr>
                <w:del w:id="8634" w:author="Στάθης Καπ" w:date="2023-02-27T02:00:00Z"/>
                <w:rFonts w:cstheme="minorHAnsi"/>
                <w:sz w:val="20"/>
                <w:szCs w:val="20"/>
                <w:rPrChange w:id="8635" w:author="Στάθης Καπ" w:date="2023-02-02T17:47:00Z">
                  <w:rPr>
                    <w:del w:id="8636" w:author="Στάθης Καπ" w:date="2023-02-27T02:00:00Z"/>
                    <w:rFonts w:cstheme="minorHAnsi"/>
                  </w:rPr>
                </w:rPrChange>
              </w:rPr>
            </w:pPr>
            <w:del w:id="8637" w:author="Στάθης Καπ" w:date="2023-02-27T02:00:00Z">
              <w:r w:rsidRPr="00A21C84" w:rsidDel="001E2354">
                <w:rPr>
                  <w:rFonts w:cstheme="minorHAnsi"/>
                  <w:sz w:val="20"/>
                  <w:szCs w:val="20"/>
                  <w:rPrChange w:id="8638" w:author="Στάθης Καπ" w:date="2023-02-02T17:47:00Z">
                    <w:rPr>
                      <w:rFonts w:cstheme="minorHAnsi"/>
                      <w:sz w:val="18"/>
                      <w:szCs w:val="18"/>
                    </w:rPr>
                  </w:rPrChange>
                </w:rPr>
                <w:delText>p</w:delText>
              </w:r>
              <w:r w:rsidR="008A6DAE" w:rsidRPr="00A21C84" w:rsidDel="001E2354">
                <w:rPr>
                  <w:rFonts w:cstheme="minorHAnsi"/>
                  <w:sz w:val="20"/>
                  <w:szCs w:val="20"/>
                  <w:rPrChange w:id="8639"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8640" w:author="Στάθης Καπ" w:date="2023-02-27T02:00:00Z"/>
                <w:rFonts w:cstheme="minorHAnsi"/>
                <w:sz w:val="20"/>
                <w:szCs w:val="20"/>
                <w:rPrChange w:id="8641" w:author="Στάθης Καπ" w:date="2023-02-02T17:47:00Z">
                  <w:rPr>
                    <w:del w:id="8642" w:author="Στάθης Καπ" w:date="2023-02-27T02:00:00Z"/>
                    <w:rFonts w:cstheme="minorHAnsi"/>
                  </w:rPr>
                </w:rPrChange>
              </w:rPr>
            </w:pPr>
            <w:del w:id="8643" w:author="Στάθης Καπ" w:date="2023-02-27T02:00:00Z">
              <w:r w:rsidRPr="00A21C84" w:rsidDel="001E2354">
                <w:rPr>
                  <w:rFonts w:cstheme="minorHAnsi"/>
                  <w:sz w:val="20"/>
                  <w:szCs w:val="20"/>
                  <w:rPrChange w:id="8644"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8645" w:author="Στάθης Καπ" w:date="2023-02-27T02:00:00Z"/>
                <w:rFonts w:cstheme="minorHAnsi"/>
                <w:sz w:val="20"/>
                <w:szCs w:val="20"/>
                <w:rPrChange w:id="8646" w:author="Στάθης Καπ" w:date="2023-02-02T17:47:00Z">
                  <w:rPr>
                    <w:del w:id="8647" w:author="Στάθης Καπ" w:date="2023-02-27T02:00:00Z"/>
                    <w:rFonts w:cstheme="minorHAnsi"/>
                  </w:rPr>
                </w:rPrChange>
              </w:rPr>
            </w:pPr>
            <w:del w:id="8648" w:author="Στάθης Καπ" w:date="2023-02-27T02:00:00Z">
              <w:r w:rsidRPr="00A21C84" w:rsidDel="001E2354">
                <w:rPr>
                  <w:rFonts w:cstheme="minorHAnsi"/>
                  <w:sz w:val="20"/>
                  <w:szCs w:val="20"/>
                  <w:rPrChange w:id="8649"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8650" w:author="Στάθης Καπ" w:date="2023-02-27T02:00:00Z"/>
                <w:rFonts w:cstheme="minorHAnsi"/>
                <w:sz w:val="20"/>
                <w:szCs w:val="20"/>
                <w:rPrChange w:id="8651" w:author="Στάθης Καπ" w:date="2023-02-02T17:47:00Z">
                  <w:rPr>
                    <w:del w:id="8652" w:author="Στάθης Καπ" w:date="2023-02-27T02:00:00Z"/>
                    <w:rFonts w:cstheme="minorHAnsi"/>
                  </w:rPr>
                </w:rPrChange>
              </w:rPr>
            </w:pPr>
            <w:del w:id="8653" w:author="Στάθης Καπ" w:date="2023-02-27T02:00:00Z">
              <w:r w:rsidRPr="00A21C84" w:rsidDel="001E2354">
                <w:rPr>
                  <w:rFonts w:cstheme="minorHAnsi"/>
                  <w:sz w:val="20"/>
                  <w:szCs w:val="20"/>
                  <w:rPrChange w:id="8654"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8655" w:author="Στάθης Καπ" w:date="2023-02-27T02:00:00Z"/>
                <w:rFonts w:cstheme="minorHAnsi"/>
                <w:sz w:val="20"/>
                <w:szCs w:val="20"/>
                <w:rPrChange w:id="8656" w:author="Στάθης Καπ" w:date="2023-02-02T17:47:00Z">
                  <w:rPr>
                    <w:del w:id="8657" w:author="Στάθης Καπ" w:date="2023-02-27T02:00:00Z"/>
                    <w:rFonts w:cstheme="minorHAnsi"/>
                  </w:rPr>
                </w:rPrChange>
              </w:rPr>
            </w:pPr>
            <w:del w:id="8658" w:author="Στάθης Καπ" w:date="2023-02-27T02:00:00Z">
              <w:r w:rsidRPr="00A21C84" w:rsidDel="001E2354">
                <w:rPr>
                  <w:rFonts w:cstheme="minorHAnsi"/>
                  <w:sz w:val="20"/>
                  <w:szCs w:val="20"/>
                  <w:rPrChange w:id="8659"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8660" w:author="Στάθης Καπ" w:date="2023-02-27T02:00:00Z"/>
                <w:rFonts w:cstheme="minorHAnsi"/>
                <w:sz w:val="20"/>
                <w:szCs w:val="20"/>
                <w:rPrChange w:id="8661" w:author="Στάθης Καπ" w:date="2023-02-02T17:47:00Z">
                  <w:rPr>
                    <w:del w:id="8662" w:author="Στάθης Καπ" w:date="2023-02-27T02:00:00Z"/>
                    <w:rFonts w:cstheme="minorHAnsi"/>
                  </w:rPr>
                </w:rPrChange>
              </w:rPr>
            </w:pPr>
            <w:del w:id="8663" w:author="Στάθης Καπ" w:date="2023-02-27T02:00:00Z">
              <w:r w:rsidRPr="00A21C84" w:rsidDel="001E2354">
                <w:rPr>
                  <w:rFonts w:cstheme="minorHAnsi"/>
                  <w:sz w:val="20"/>
                  <w:szCs w:val="20"/>
                  <w:rPrChange w:id="8664" w:author="Στάθης Καπ" w:date="2023-02-02T17:47:00Z">
                    <w:rPr>
                      <w:rFonts w:cstheme="minorHAnsi"/>
                    </w:rPr>
                  </w:rPrChange>
                </w:rPr>
                <w:delText>33</w:delText>
              </w:r>
            </w:del>
          </w:p>
        </w:tc>
      </w:tr>
    </w:tbl>
    <w:p w14:paraId="4DE0FAD9" w14:textId="5C8B5C5E" w:rsidR="00047198" w:rsidDel="001E2354" w:rsidRDefault="00047198" w:rsidP="002D19F0">
      <w:pPr>
        <w:rPr>
          <w:del w:id="8665" w:author="Στάθης Καπ" w:date="2023-02-27T02:00:00Z"/>
        </w:rPr>
      </w:pPr>
    </w:p>
    <w:p w14:paraId="17FA1B53" w14:textId="27B961B9" w:rsidR="000D5020" w:rsidRPr="00346577" w:rsidDel="001E2354" w:rsidRDefault="000D5020" w:rsidP="00346577">
      <w:pPr>
        <w:rPr>
          <w:del w:id="8666" w:author="Στάθης Καπ" w:date="2023-02-27T02:00:00Z"/>
        </w:rPr>
      </w:pPr>
    </w:p>
    <w:p w14:paraId="506A4670" w14:textId="23D5D705" w:rsidR="00A44DBB" w:rsidDel="001E2354" w:rsidRDefault="000841B0">
      <w:pPr>
        <w:rPr>
          <w:del w:id="8667" w:author="Στάθης Καπ" w:date="2023-02-27T01:59:00Z"/>
        </w:rPr>
      </w:pPr>
      <w:del w:id="8668"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8669" w:author="Στάθης Καπ" w:date="2023-02-27T01:59:00Z"/>
        </w:trPr>
        <w:tc>
          <w:tcPr>
            <w:tcW w:w="1427" w:type="dxa"/>
          </w:tcPr>
          <w:p w14:paraId="0308CCFE" w14:textId="5124EEB0" w:rsidR="003079BD" w:rsidRPr="00A21C84" w:rsidDel="001E2354" w:rsidRDefault="00971CCF" w:rsidP="00AA2735">
            <w:pPr>
              <w:rPr>
                <w:del w:id="8670" w:author="Στάθης Καπ" w:date="2023-02-27T01:59:00Z"/>
                <w:rFonts w:cstheme="minorHAnsi"/>
                <w:sz w:val="20"/>
                <w:szCs w:val="20"/>
                <w:rPrChange w:id="8671" w:author="Στάθης Καπ" w:date="2023-02-02T17:47:00Z">
                  <w:rPr>
                    <w:del w:id="8672" w:author="Στάθης Καπ" w:date="2023-02-27T01:59:00Z"/>
                    <w:rFonts w:cstheme="minorHAnsi"/>
                    <w:sz w:val="18"/>
                    <w:szCs w:val="18"/>
                  </w:rPr>
                </w:rPrChange>
              </w:rPr>
            </w:pPr>
            <w:del w:id="8673"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8674" w:author="Στάθης Καπ" w:date="2023-02-27T01:59:00Z"/>
                <w:rFonts w:cstheme="minorHAnsi"/>
                <w:sz w:val="20"/>
                <w:szCs w:val="20"/>
                <w:rPrChange w:id="8675" w:author="Στάθης Καπ" w:date="2023-02-02T17:47:00Z">
                  <w:rPr>
                    <w:del w:id="8676" w:author="Στάθης Καπ" w:date="2023-02-27T01:59:00Z"/>
                    <w:rFonts w:cstheme="minorHAnsi"/>
                    <w:sz w:val="18"/>
                    <w:szCs w:val="18"/>
                  </w:rPr>
                </w:rPrChange>
              </w:rPr>
            </w:pPr>
            <w:del w:id="8677" w:author="Στάθης Καπ" w:date="2023-02-27T01:59:00Z">
              <w:r w:rsidRPr="00A21C84" w:rsidDel="001E2354">
                <w:rPr>
                  <w:rFonts w:cstheme="minorHAnsi"/>
                  <w:sz w:val="20"/>
                  <w:szCs w:val="20"/>
                  <w:rPrChange w:id="8678"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8679" w:author="Στάθης Καπ" w:date="2023-02-27T01:59:00Z"/>
                <w:rFonts w:cstheme="minorHAnsi"/>
                <w:sz w:val="20"/>
                <w:szCs w:val="20"/>
                <w:rPrChange w:id="8680" w:author="Στάθης Καπ" w:date="2023-02-02T17:47:00Z">
                  <w:rPr>
                    <w:del w:id="8681" w:author="Στάθης Καπ" w:date="2023-02-27T01:59:00Z"/>
                    <w:rFonts w:cstheme="minorHAnsi"/>
                    <w:sz w:val="18"/>
                    <w:szCs w:val="18"/>
                  </w:rPr>
                </w:rPrChange>
              </w:rPr>
            </w:pPr>
            <w:del w:id="8682" w:author="Στάθης Καπ" w:date="2023-02-27T01:59:00Z">
              <w:r w:rsidRPr="00A21C84" w:rsidDel="001E2354">
                <w:rPr>
                  <w:rFonts w:cstheme="minorHAnsi"/>
                  <w:sz w:val="20"/>
                  <w:szCs w:val="20"/>
                  <w:rPrChange w:id="8683"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8684" w:author="Στάθης Καπ" w:date="2023-02-27T01:59:00Z"/>
                <w:rFonts w:cstheme="minorHAnsi"/>
                <w:sz w:val="20"/>
                <w:szCs w:val="20"/>
                <w:rPrChange w:id="8685" w:author="Στάθης Καπ" w:date="2023-02-02T17:47:00Z">
                  <w:rPr>
                    <w:del w:id="8686" w:author="Στάθης Καπ" w:date="2023-02-27T01:59:00Z"/>
                    <w:rFonts w:cstheme="minorHAnsi"/>
                    <w:sz w:val="18"/>
                    <w:szCs w:val="18"/>
                  </w:rPr>
                </w:rPrChange>
              </w:rPr>
            </w:pPr>
            <w:del w:id="8687" w:author="Στάθης Καπ" w:date="2023-02-27T01:59:00Z">
              <w:r w:rsidRPr="00A21C84" w:rsidDel="001E2354">
                <w:rPr>
                  <w:rFonts w:cstheme="minorHAnsi"/>
                  <w:sz w:val="20"/>
                  <w:szCs w:val="20"/>
                  <w:rPrChange w:id="8688"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8689" w:author="Στάθης Καπ" w:date="2023-02-27T01:59:00Z"/>
                <w:rFonts w:cstheme="minorHAnsi"/>
                <w:sz w:val="20"/>
                <w:szCs w:val="20"/>
                <w:rPrChange w:id="8690" w:author="Στάθης Καπ" w:date="2023-02-02T17:47:00Z">
                  <w:rPr>
                    <w:del w:id="8691" w:author="Στάθης Καπ" w:date="2023-02-27T01:59:00Z"/>
                    <w:rFonts w:cstheme="minorHAnsi"/>
                    <w:sz w:val="18"/>
                    <w:szCs w:val="18"/>
                  </w:rPr>
                </w:rPrChange>
              </w:rPr>
            </w:pPr>
            <w:del w:id="8692" w:author="Στάθης Καπ" w:date="2023-02-27T01:59:00Z">
              <w:r w:rsidRPr="00A21C84" w:rsidDel="001E2354">
                <w:rPr>
                  <w:rFonts w:cstheme="minorHAnsi"/>
                  <w:sz w:val="20"/>
                  <w:szCs w:val="20"/>
                  <w:rPrChange w:id="8693"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8694" w:author="Στάθης Καπ" w:date="2023-02-27T01:59:00Z"/>
                <w:rFonts w:cstheme="minorHAnsi"/>
                <w:sz w:val="20"/>
                <w:szCs w:val="20"/>
                <w:rPrChange w:id="8695" w:author="Στάθης Καπ" w:date="2023-02-02T17:47:00Z">
                  <w:rPr>
                    <w:del w:id="8696" w:author="Στάθης Καπ" w:date="2023-02-27T01:59:00Z"/>
                    <w:rFonts w:cstheme="minorHAnsi"/>
                    <w:sz w:val="18"/>
                    <w:szCs w:val="18"/>
                  </w:rPr>
                </w:rPrChange>
              </w:rPr>
            </w:pPr>
            <w:del w:id="8697" w:author="Στάθης Καπ" w:date="2023-02-27T01:59:00Z">
              <w:r w:rsidRPr="00A21C84" w:rsidDel="001E2354">
                <w:rPr>
                  <w:rFonts w:cstheme="minorHAnsi"/>
                  <w:sz w:val="20"/>
                  <w:szCs w:val="20"/>
                  <w:rPrChange w:id="8698"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8699" w:author="Στάθης Καπ" w:date="2023-02-27T01:59:00Z"/>
        </w:trPr>
        <w:tc>
          <w:tcPr>
            <w:tcW w:w="1427" w:type="dxa"/>
          </w:tcPr>
          <w:p w14:paraId="72D5B751" w14:textId="2BD6128D" w:rsidR="007456DB" w:rsidRPr="00A21C84" w:rsidDel="001E2354" w:rsidRDefault="007456DB" w:rsidP="007456DB">
            <w:pPr>
              <w:rPr>
                <w:del w:id="8700" w:author="Στάθης Καπ" w:date="2023-02-27T01:59:00Z"/>
                <w:rFonts w:cstheme="minorHAnsi"/>
                <w:sz w:val="20"/>
                <w:szCs w:val="20"/>
                <w:rPrChange w:id="8701" w:author="Στάθης Καπ" w:date="2023-02-02T17:47:00Z">
                  <w:rPr>
                    <w:del w:id="8702" w:author="Στάθης Καπ" w:date="2023-02-27T01:59:00Z"/>
                    <w:rFonts w:cstheme="minorHAnsi"/>
                    <w:sz w:val="18"/>
                    <w:szCs w:val="18"/>
                  </w:rPr>
                </w:rPrChange>
              </w:rPr>
            </w:pPr>
            <w:del w:id="8703" w:author="Στάθης Καπ" w:date="2023-02-27T01:59:00Z">
              <w:r w:rsidRPr="00A21C84" w:rsidDel="001E2354">
                <w:rPr>
                  <w:rFonts w:cstheme="minorHAnsi"/>
                  <w:sz w:val="20"/>
                  <w:szCs w:val="20"/>
                  <w:rPrChange w:id="8704"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8705" w:author="Στάθης Καπ" w:date="2023-02-27T01:59:00Z"/>
                <w:rFonts w:cstheme="minorHAnsi"/>
                <w:sz w:val="20"/>
                <w:szCs w:val="20"/>
                <w:rPrChange w:id="8706" w:author="Στάθης Καπ" w:date="2023-02-02T17:47:00Z">
                  <w:rPr>
                    <w:del w:id="8707" w:author="Στάθης Καπ" w:date="2023-02-27T01:59:00Z"/>
                    <w:rFonts w:cstheme="minorHAnsi"/>
                    <w:sz w:val="18"/>
                    <w:szCs w:val="18"/>
                  </w:rPr>
                </w:rPrChange>
              </w:rPr>
            </w:pPr>
            <w:del w:id="8708" w:author="Στάθης Καπ" w:date="2023-02-27T01:59:00Z">
              <w:r w:rsidRPr="00A21C84" w:rsidDel="001E2354">
                <w:rPr>
                  <w:sz w:val="20"/>
                  <w:szCs w:val="20"/>
                  <w:rPrChange w:id="8709"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8710" w:author="Στάθης Καπ" w:date="2023-02-27T01:59:00Z"/>
                <w:rFonts w:cstheme="minorHAnsi"/>
                <w:sz w:val="20"/>
                <w:szCs w:val="20"/>
                <w:rPrChange w:id="8711" w:author="Στάθης Καπ" w:date="2023-02-02T17:47:00Z">
                  <w:rPr>
                    <w:del w:id="8712" w:author="Στάθης Καπ" w:date="2023-02-27T01:59:00Z"/>
                    <w:rFonts w:cstheme="minorHAnsi"/>
                    <w:sz w:val="18"/>
                    <w:szCs w:val="18"/>
                  </w:rPr>
                </w:rPrChange>
              </w:rPr>
            </w:pPr>
            <w:del w:id="8713" w:author="Στάθης Καπ" w:date="2023-02-27T01:59:00Z">
              <w:r w:rsidRPr="00A21C84" w:rsidDel="001E2354">
                <w:rPr>
                  <w:sz w:val="20"/>
                  <w:szCs w:val="20"/>
                  <w:rPrChange w:id="8714"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8715" w:author="Στάθης Καπ" w:date="2023-02-27T01:59:00Z"/>
                <w:rFonts w:cstheme="minorHAnsi"/>
                <w:sz w:val="20"/>
                <w:szCs w:val="20"/>
                <w:rPrChange w:id="8716" w:author="Στάθης Καπ" w:date="2023-02-02T17:47:00Z">
                  <w:rPr>
                    <w:del w:id="8717" w:author="Στάθης Καπ" w:date="2023-02-27T01:59:00Z"/>
                    <w:rFonts w:cstheme="minorHAnsi"/>
                    <w:sz w:val="18"/>
                    <w:szCs w:val="18"/>
                  </w:rPr>
                </w:rPrChange>
              </w:rPr>
            </w:pPr>
            <w:del w:id="8718" w:author="Στάθης Καπ" w:date="2023-02-27T01:59:00Z">
              <w:r w:rsidRPr="00A21C84" w:rsidDel="001E2354">
                <w:rPr>
                  <w:sz w:val="20"/>
                  <w:szCs w:val="20"/>
                  <w:rPrChange w:id="8719"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8720" w:author="Στάθης Καπ" w:date="2023-02-27T01:59:00Z"/>
                <w:rFonts w:cstheme="minorHAnsi"/>
                <w:sz w:val="20"/>
                <w:szCs w:val="20"/>
                <w:rPrChange w:id="8721" w:author="Στάθης Καπ" w:date="2023-02-02T17:47:00Z">
                  <w:rPr>
                    <w:del w:id="8722" w:author="Στάθης Καπ" w:date="2023-02-27T01:59:00Z"/>
                    <w:rFonts w:cstheme="minorHAnsi"/>
                    <w:sz w:val="18"/>
                    <w:szCs w:val="18"/>
                  </w:rPr>
                </w:rPrChange>
              </w:rPr>
            </w:pPr>
            <w:del w:id="8723" w:author="Στάθης Καπ" w:date="2023-02-27T01:59:00Z">
              <w:r w:rsidRPr="00A21C84" w:rsidDel="001E2354">
                <w:rPr>
                  <w:sz w:val="20"/>
                  <w:szCs w:val="20"/>
                  <w:rPrChange w:id="8724"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8725" w:author="Στάθης Καπ" w:date="2023-02-27T01:59:00Z"/>
                <w:rFonts w:cstheme="minorHAnsi"/>
                <w:sz w:val="20"/>
                <w:szCs w:val="20"/>
                <w:rPrChange w:id="8726" w:author="Στάθης Καπ" w:date="2023-02-02T17:47:00Z">
                  <w:rPr>
                    <w:del w:id="8727" w:author="Στάθης Καπ" w:date="2023-02-27T01:59:00Z"/>
                    <w:rFonts w:cstheme="minorHAnsi"/>
                    <w:sz w:val="18"/>
                    <w:szCs w:val="18"/>
                  </w:rPr>
                </w:rPrChange>
              </w:rPr>
            </w:pPr>
            <w:del w:id="8728" w:author="Στάθης Καπ" w:date="2023-02-27T01:59:00Z">
              <w:r w:rsidRPr="00A21C84" w:rsidDel="001E2354">
                <w:rPr>
                  <w:sz w:val="20"/>
                  <w:szCs w:val="20"/>
                  <w:rPrChange w:id="8729" w:author="Στάθης Καπ" w:date="2023-02-02T17:47:00Z">
                    <w:rPr/>
                  </w:rPrChange>
                </w:rPr>
                <w:delText>33</w:delText>
              </w:r>
            </w:del>
          </w:p>
        </w:tc>
      </w:tr>
      <w:tr w:rsidR="007456DB" w:rsidDel="001E2354" w14:paraId="0E067341" w14:textId="13516E7A" w:rsidTr="00AA2735">
        <w:trPr>
          <w:jc w:val="center"/>
          <w:del w:id="8730" w:author="Στάθης Καπ" w:date="2023-02-27T01:59:00Z"/>
        </w:trPr>
        <w:tc>
          <w:tcPr>
            <w:tcW w:w="1427" w:type="dxa"/>
          </w:tcPr>
          <w:p w14:paraId="3CD621CE" w14:textId="5380FA41" w:rsidR="007456DB" w:rsidRPr="00A21C84" w:rsidDel="001E2354" w:rsidRDefault="007456DB" w:rsidP="007456DB">
            <w:pPr>
              <w:rPr>
                <w:del w:id="8731" w:author="Στάθης Καπ" w:date="2023-02-27T01:59:00Z"/>
                <w:rFonts w:cstheme="minorHAnsi"/>
                <w:sz w:val="20"/>
                <w:szCs w:val="20"/>
                <w:rPrChange w:id="8732" w:author="Στάθης Καπ" w:date="2023-02-02T17:47:00Z">
                  <w:rPr>
                    <w:del w:id="8733" w:author="Στάθης Καπ" w:date="2023-02-27T01:59:00Z"/>
                    <w:rFonts w:cstheme="minorHAnsi"/>
                    <w:sz w:val="18"/>
                    <w:szCs w:val="18"/>
                  </w:rPr>
                </w:rPrChange>
              </w:rPr>
            </w:pPr>
            <w:del w:id="8734" w:author="Στάθης Καπ" w:date="2023-02-27T01:59:00Z">
              <w:r w:rsidRPr="00A21C84" w:rsidDel="001E2354">
                <w:rPr>
                  <w:rFonts w:cstheme="minorHAnsi"/>
                  <w:sz w:val="20"/>
                  <w:szCs w:val="20"/>
                  <w:rPrChange w:id="8735"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8736" w:author="Στάθης Καπ" w:date="2023-02-27T01:59:00Z"/>
                <w:rFonts w:cstheme="minorHAnsi"/>
                <w:sz w:val="20"/>
                <w:szCs w:val="20"/>
                <w:rPrChange w:id="8737" w:author="Στάθης Καπ" w:date="2023-02-02T17:47:00Z">
                  <w:rPr>
                    <w:del w:id="8738" w:author="Στάθης Καπ" w:date="2023-02-27T01:59:00Z"/>
                    <w:rFonts w:cstheme="minorHAnsi"/>
                    <w:sz w:val="18"/>
                    <w:szCs w:val="18"/>
                  </w:rPr>
                </w:rPrChange>
              </w:rPr>
            </w:pPr>
            <w:del w:id="8739" w:author="Στάθης Καπ" w:date="2023-02-27T01:59:00Z">
              <w:r w:rsidRPr="00A21C84" w:rsidDel="001E2354">
                <w:rPr>
                  <w:sz w:val="20"/>
                  <w:szCs w:val="20"/>
                  <w:rPrChange w:id="8740"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8741" w:author="Στάθης Καπ" w:date="2023-02-27T01:59:00Z"/>
                <w:rFonts w:cstheme="minorHAnsi"/>
                <w:sz w:val="20"/>
                <w:szCs w:val="20"/>
                <w:rPrChange w:id="8742" w:author="Στάθης Καπ" w:date="2023-02-02T17:47:00Z">
                  <w:rPr>
                    <w:del w:id="8743" w:author="Στάθης Καπ" w:date="2023-02-27T01:59:00Z"/>
                    <w:rFonts w:cstheme="minorHAnsi"/>
                    <w:sz w:val="18"/>
                    <w:szCs w:val="18"/>
                  </w:rPr>
                </w:rPrChange>
              </w:rPr>
            </w:pPr>
            <w:del w:id="8744" w:author="Στάθης Καπ" w:date="2023-02-27T01:59:00Z">
              <w:r w:rsidRPr="00A21C84" w:rsidDel="001E2354">
                <w:rPr>
                  <w:sz w:val="20"/>
                  <w:szCs w:val="20"/>
                  <w:rPrChange w:id="8745"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8746" w:author="Στάθης Καπ" w:date="2023-02-27T01:59:00Z"/>
                <w:rFonts w:cstheme="minorHAnsi"/>
                <w:sz w:val="20"/>
                <w:szCs w:val="20"/>
                <w:rPrChange w:id="8747" w:author="Στάθης Καπ" w:date="2023-02-02T17:47:00Z">
                  <w:rPr>
                    <w:del w:id="8748" w:author="Στάθης Καπ" w:date="2023-02-27T01:59:00Z"/>
                    <w:rFonts w:cstheme="minorHAnsi"/>
                    <w:sz w:val="18"/>
                    <w:szCs w:val="18"/>
                  </w:rPr>
                </w:rPrChange>
              </w:rPr>
            </w:pPr>
            <w:del w:id="8749" w:author="Στάθης Καπ" w:date="2023-02-27T01:59:00Z">
              <w:r w:rsidRPr="00A21C84" w:rsidDel="001E2354">
                <w:rPr>
                  <w:sz w:val="20"/>
                  <w:szCs w:val="20"/>
                  <w:rPrChange w:id="8750"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8751" w:author="Στάθης Καπ" w:date="2023-02-27T01:59:00Z"/>
                <w:rFonts w:cstheme="minorHAnsi"/>
                <w:sz w:val="20"/>
                <w:szCs w:val="20"/>
                <w:rPrChange w:id="8752" w:author="Στάθης Καπ" w:date="2023-02-02T17:47:00Z">
                  <w:rPr>
                    <w:del w:id="8753" w:author="Στάθης Καπ" w:date="2023-02-27T01:59:00Z"/>
                    <w:rFonts w:cstheme="minorHAnsi"/>
                    <w:sz w:val="18"/>
                    <w:szCs w:val="18"/>
                  </w:rPr>
                </w:rPrChange>
              </w:rPr>
            </w:pPr>
            <w:del w:id="8754" w:author="Στάθης Καπ" w:date="2023-02-27T01:59:00Z">
              <w:r w:rsidRPr="00A21C84" w:rsidDel="001E2354">
                <w:rPr>
                  <w:sz w:val="20"/>
                  <w:szCs w:val="20"/>
                  <w:rPrChange w:id="8755"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8756" w:author="Στάθης Καπ" w:date="2023-02-27T01:59:00Z"/>
                <w:rFonts w:cstheme="minorHAnsi"/>
                <w:sz w:val="20"/>
                <w:szCs w:val="20"/>
                <w:rPrChange w:id="8757" w:author="Στάθης Καπ" w:date="2023-02-02T17:47:00Z">
                  <w:rPr>
                    <w:del w:id="8758" w:author="Στάθης Καπ" w:date="2023-02-27T01:59:00Z"/>
                    <w:rFonts w:cstheme="minorHAnsi"/>
                    <w:sz w:val="18"/>
                    <w:szCs w:val="18"/>
                  </w:rPr>
                </w:rPrChange>
              </w:rPr>
            </w:pPr>
            <w:del w:id="8759" w:author="Στάθης Καπ" w:date="2023-02-27T01:59:00Z">
              <w:r w:rsidRPr="00A21C84" w:rsidDel="001E2354">
                <w:rPr>
                  <w:sz w:val="20"/>
                  <w:szCs w:val="20"/>
                  <w:rPrChange w:id="8760" w:author="Στάθης Καπ" w:date="2023-02-02T17:47:00Z">
                    <w:rPr/>
                  </w:rPrChange>
                </w:rPr>
                <w:delText>42</w:delText>
              </w:r>
            </w:del>
          </w:p>
        </w:tc>
      </w:tr>
      <w:tr w:rsidR="007456DB" w:rsidDel="001E2354" w14:paraId="22AED78A" w14:textId="27A4C35C" w:rsidTr="00AA2735">
        <w:trPr>
          <w:jc w:val="center"/>
          <w:del w:id="8761" w:author="Στάθης Καπ" w:date="2023-02-27T01:59:00Z"/>
        </w:trPr>
        <w:tc>
          <w:tcPr>
            <w:tcW w:w="1427" w:type="dxa"/>
          </w:tcPr>
          <w:p w14:paraId="28802AFA" w14:textId="6B3580DF" w:rsidR="007456DB" w:rsidRPr="00A21C84" w:rsidDel="001E2354" w:rsidRDefault="007456DB" w:rsidP="007456DB">
            <w:pPr>
              <w:rPr>
                <w:del w:id="8762" w:author="Στάθης Καπ" w:date="2023-02-27T01:59:00Z"/>
                <w:rFonts w:cstheme="minorHAnsi"/>
                <w:sz w:val="20"/>
                <w:szCs w:val="20"/>
                <w:rPrChange w:id="8763" w:author="Στάθης Καπ" w:date="2023-02-02T17:47:00Z">
                  <w:rPr>
                    <w:del w:id="8764" w:author="Στάθης Καπ" w:date="2023-02-27T01:59:00Z"/>
                    <w:rFonts w:cstheme="minorHAnsi"/>
                    <w:sz w:val="18"/>
                    <w:szCs w:val="18"/>
                  </w:rPr>
                </w:rPrChange>
              </w:rPr>
            </w:pPr>
            <w:del w:id="8765" w:author="Στάθης Καπ" w:date="2023-02-27T01:59:00Z">
              <w:r w:rsidRPr="00A21C84" w:rsidDel="001E2354">
                <w:rPr>
                  <w:rFonts w:cstheme="minorHAnsi"/>
                  <w:sz w:val="20"/>
                  <w:szCs w:val="20"/>
                  <w:rPrChange w:id="8766"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8767" w:author="Στάθης Καπ" w:date="2023-02-27T01:59:00Z"/>
                <w:rFonts w:cstheme="minorHAnsi"/>
                <w:sz w:val="20"/>
                <w:szCs w:val="20"/>
                <w:rPrChange w:id="8768" w:author="Στάθης Καπ" w:date="2023-02-02T17:47:00Z">
                  <w:rPr>
                    <w:del w:id="8769" w:author="Στάθης Καπ" w:date="2023-02-27T01:59:00Z"/>
                    <w:rFonts w:cstheme="minorHAnsi"/>
                    <w:sz w:val="18"/>
                    <w:szCs w:val="18"/>
                  </w:rPr>
                </w:rPrChange>
              </w:rPr>
            </w:pPr>
            <w:del w:id="8770" w:author="Στάθης Καπ" w:date="2023-02-27T01:59:00Z">
              <w:r w:rsidRPr="00A21C84" w:rsidDel="001E2354">
                <w:rPr>
                  <w:sz w:val="20"/>
                  <w:szCs w:val="20"/>
                  <w:rPrChange w:id="8771"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8772" w:author="Στάθης Καπ" w:date="2023-02-27T01:59:00Z"/>
                <w:rFonts w:cstheme="minorHAnsi"/>
                <w:sz w:val="20"/>
                <w:szCs w:val="20"/>
                <w:rPrChange w:id="8773" w:author="Στάθης Καπ" w:date="2023-02-02T17:47:00Z">
                  <w:rPr>
                    <w:del w:id="8774" w:author="Στάθης Καπ" w:date="2023-02-27T01:59:00Z"/>
                    <w:rFonts w:cstheme="minorHAnsi"/>
                    <w:sz w:val="18"/>
                    <w:szCs w:val="18"/>
                  </w:rPr>
                </w:rPrChange>
              </w:rPr>
            </w:pPr>
            <w:del w:id="8775" w:author="Στάθης Καπ" w:date="2023-02-27T01:59:00Z">
              <w:r w:rsidRPr="00A21C84" w:rsidDel="001E2354">
                <w:rPr>
                  <w:sz w:val="20"/>
                  <w:szCs w:val="20"/>
                  <w:rPrChange w:id="8776"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8777" w:author="Στάθης Καπ" w:date="2023-02-27T01:59:00Z"/>
                <w:rFonts w:cstheme="minorHAnsi"/>
                <w:sz w:val="20"/>
                <w:szCs w:val="20"/>
                <w:rPrChange w:id="8778" w:author="Στάθης Καπ" w:date="2023-02-02T17:47:00Z">
                  <w:rPr>
                    <w:del w:id="8779" w:author="Στάθης Καπ" w:date="2023-02-27T01:59:00Z"/>
                    <w:rFonts w:cstheme="minorHAnsi"/>
                    <w:sz w:val="18"/>
                    <w:szCs w:val="18"/>
                  </w:rPr>
                </w:rPrChange>
              </w:rPr>
            </w:pPr>
            <w:del w:id="8780" w:author="Στάθης Καπ" w:date="2023-02-27T01:59:00Z">
              <w:r w:rsidRPr="00A21C84" w:rsidDel="001E2354">
                <w:rPr>
                  <w:sz w:val="20"/>
                  <w:szCs w:val="20"/>
                  <w:rPrChange w:id="8781"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8782" w:author="Στάθης Καπ" w:date="2023-02-27T01:59:00Z"/>
                <w:rFonts w:cstheme="minorHAnsi"/>
                <w:sz w:val="20"/>
                <w:szCs w:val="20"/>
                <w:rPrChange w:id="8783" w:author="Στάθης Καπ" w:date="2023-02-02T17:47:00Z">
                  <w:rPr>
                    <w:del w:id="8784" w:author="Στάθης Καπ" w:date="2023-02-27T01:59:00Z"/>
                    <w:rFonts w:cstheme="minorHAnsi"/>
                    <w:sz w:val="18"/>
                    <w:szCs w:val="18"/>
                  </w:rPr>
                </w:rPrChange>
              </w:rPr>
            </w:pPr>
            <w:del w:id="8785" w:author="Στάθης Καπ" w:date="2023-02-27T01:59:00Z">
              <w:r w:rsidRPr="00A21C84" w:rsidDel="001E2354">
                <w:rPr>
                  <w:sz w:val="20"/>
                  <w:szCs w:val="20"/>
                  <w:rPrChange w:id="8786"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8787" w:author="Στάθης Καπ" w:date="2023-02-27T01:59:00Z"/>
                <w:rFonts w:cstheme="minorHAnsi"/>
                <w:sz w:val="20"/>
                <w:szCs w:val="20"/>
                <w:rPrChange w:id="8788" w:author="Στάθης Καπ" w:date="2023-02-02T17:47:00Z">
                  <w:rPr>
                    <w:del w:id="8789" w:author="Στάθης Καπ" w:date="2023-02-27T01:59:00Z"/>
                    <w:rFonts w:cstheme="minorHAnsi"/>
                    <w:sz w:val="18"/>
                    <w:szCs w:val="18"/>
                  </w:rPr>
                </w:rPrChange>
              </w:rPr>
            </w:pPr>
            <w:del w:id="8790" w:author="Στάθης Καπ" w:date="2023-02-27T01:59:00Z">
              <w:r w:rsidRPr="00A21C84" w:rsidDel="001E2354">
                <w:rPr>
                  <w:sz w:val="20"/>
                  <w:szCs w:val="20"/>
                  <w:rPrChange w:id="8791" w:author="Στάθης Καπ" w:date="2023-02-02T17:47:00Z">
                    <w:rPr/>
                  </w:rPrChange>
                </w:rPr>
                <w:delText>40</w:delText>
              </w:r>
            </w:del>
          </w:p>
        </w:tc>
      </w:tr>
      <w:tr w:rsidR="007456DB" w:rsidDel="001E2354" w14:paraId="275E1085" w14:textId="4F706245" w:rsidTr="00AA2735">
        <w:trPr>
          <w:jc w:val="center"/>
          <w:del w:id="8792" w:author="Στάθης Καπ" w:date="2023-02-27T01:59:00Z"/>
        </w:trPr>
        <w:tc>
          <w:tcPr>
            <w:tcW w:w="1427" w:type="dxa"/>
          </w:tcPr>
          <w:p w14:paraId="288F8AB2" w14:textId="2647D0AC" w:rsidR="007456DB" w:rsidRPr="00A21C84" w:rsidDel="001E2354" w:rsidRDefault="007456DB" w:rsidP="007456DB">
            <w:pPr>
              <w:rPr>
                <w:del w:id="8793" w:author="Στάθης Καπ" w:date="2023-02-27T01:59:00Z"/>
                <w:rFonts w:cstheme="minorHAnsi"/>
                <w:sz w:val="20"/>
                <w:szCs w:val="20"/>
                <w:rPrChange w:id="8794" w:author="Στάθης Καπ" w:date="2023-02-02T17:47:00Z">
                  <w:rPr>
                    <w:del w:id="8795" w:author="Στάθης Καπ" w:date="2023-02-27T01:59:00Z"/>
                    <w:rFonts w:cstheme="minorHAnsi"/>
                    <w:sz w:val="18"/>
                    <w:szCs w:val="18"/>
                  </w:rPr>
                </w:rPrChange>
              </w:rPr>
            </w:pPr>
            <w:del w:id="8796" w:author="Στάθης Καπ" w:date="2023-02-27T01:59:00Z">
              <w:r w:rsidRPr="00A21C84" w:rsidDel="001E2354">
                <w:rPr>
                  <w:rFonts w:cstheme="minorHAnsi"/>
                  <w:sz w:val="20"/>
                  <w:szCs w:val="20"/>
                  <w:rPrChange w:id="8797"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8798" w:author="Στάθης Καπ" w:date="2023-02-27T01:59:00Z"/>
                <w:rFonts w:cstheme="minorHAnsi"/>
                <w:sz w:val="20"/>
                <w:szCs w:val="20"/>
                <w:rPrChange w:id="8799" w:author="Στάθης Καπ" w:date="2023-02-02T17:47:00Z">
                  <w:rPr>
                    <w:del w:id="8800" w:author="Στάθης Καπ" w:date="2023-02-27T01:59:00Z"/>
                    <w:rFonts w:cstheme="minorHAnsi"/>
                    <w:sz w:val="18"/>
                    <w:szCs w:val="18"/>
                  </w:rPr>
                </w:rPrChange>
              </w:rPr>
            </w:pPr>
            <w:del w:id="8801" w:author="Στάθης Καπ" w:date="2023-02-27T01:59:00Z">
              <w:r w:rsidRPr="00A21C84" w:rsidDel="001E2354">
                <w:rPr>
                  <w:sz w:val="20"/>
                  <w:szCs w:val="20"/>
                  <w:rPrChange w:id="8802"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8803" w:author="Στάθης Καπ" w:date="2023-02-27T01:59:00Z"/>
                <w:rFonts w:cstheme="minorHAnsi"/>
                <w:sz w:val="20"/>
                <w:szCs w:val="20"/>
                <w:rPrChange w:id="8804" w:author="Στάθης Καπ" w:date="2023-02-02T17:47:00Z">
                  <w:rPr>
                    <w:del w:id="8805" w:author="Στάθης Καπ" w:date="2023-02-27T01:59:00Z"/>
                    <w:rFonts w:cstheme="minorHAnsi"/>
                    <w:sz w:val="18"/>
                    <w:szCs w:val="18"/>
                  </w:rPr>
                </w:rPrChange>
              </w:rPr>
            </w:pPr>
            <w:del w:id="8806" w:author="Στάθης Καπ" w:date="2023-02-27T01:59:00Z">
              <w:r w:rsidRPr="00A21C84" w:rsidDel="001E2354">
                <w:rPr>
                  <w:sz w:val="20"/>
                  <w:szCs w:val="20"/>
                  <w:rPrChange w:id="8807"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8808" w:author="Στάθης Καπ" w:date="2023-02-27T01:59:00Z"/>
                <w:rFonts w:cstheme="minorHAnsi"/>
                <w:sz w:val="20"/>
                <w:szCs w:val="20"/>
                <w:rPrChange w:id="8809" w:author="Στάθης Καπ" w:date="2023-02-02T17:47:00Z">
                  <w:rPr>
                    <w:del w:id="8810" w:author="Στάθης Καπ" w:date="2023-02-27T01:59:00Z"/>
                    <w:rFonts w:cstheme="minorHAnsi"/>
                    <w:sz w:val="18"/>
                    <w:szCs w:val="18"/>
                  </w:rPr>
                </w:rPrChange>
              </w:rPr>
            </w:pPr>
            <w:del w:id="8811" w:author="Στάθης Καπ" w:date="2023-02-27T01:59:00Z">
              <w:r w:rsidRPr="00A21C84" w:rsidDel="001E2354">
                <w:rPr>
                  <w:sz w:val="20"/>
                  <w:szCs w:val="20"/>
                  <w:rPrChange w:id="8812"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8813" w:author="Στάθης Καπ" w:date="2023-02-27T01:59:00Z"/>
                <w:rFonts w:cstheme="minorHAnsi"/>
                <w:sz w:val="20"/>
                <w:szCs w:val="20"/>
                <w:rPrChange w:id="8814" w:author="Στάθης Καπ" w:date="2023-02-02T17:47:00Z">
                  <w:rPr>
                    <w:del w:id="8815" w:author="Στάθης Καπ" w:date="2023-02-27T01:59:00Z"/>
                    <w:rFonts w:cstheme="minorHAnsi"/>
                    <w:sz w:val="18"/>
                    <w:szCs w:val="18"/>
                  </w:rPr>
                </w:rPrChange>
              </w:rPr>
            </w:pPr>
            <w:del w:id="8816" w:author="Στάθης Καπ" w:date="2023-02-27T01:59:00Z">
              <w:r w:rsidRPr="00A21C84" w:rsidDel="001E2354">
                <w:rPr>
                  <w:sz w:val="20"/>
                  <w:szCs w:val="20"/>
                  <w:rPrChange w:id="8817"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8818" w:author="Στάθης Καπ" w:date="2023-02-27T01:59:00Z"/>
                <w:rFonts w:cstheme="minorHAnsi"/>
                <w:sz w:val="20"/>
                <w:szCs w:val="20"/>
                <w:rPrChange w:id="8819" w:author="Στάθης Καπ" w:date="2023-02-02T17:47:00Z">
                  <w:rPr>
                    <w:del w:id="8820" w:author="Στάθης Καπ" w:date="2023-02-27T01:59:00Z"/>
                    <w:rFonts w:cstheme="minorHAnsi"/>
                    <w:sz w:val="18"/>
                    <w:szCs w:val="18"/>
                  </w:rPr>
                </w:rPrChange>
              </w:rPr>
            </w:pPr>
            <w:del w:id="8821" w:author="Στάθης Καπ" w:date="2023-02-27T01:59:00Z">
              <w:r w:rsidRPr="00A21C84" w:rsidDel="001E2354">
                <w:rPr>
                  <w:sz w:val="20"/>
                  <w:szCs w:val="20"/>
                  <w:rPrChange w:id="8822" w:author="Στάθης Καπ" w:date="2023-02-02T17:47:00Z">
                    <w:rPr/>
                  </w:rPrChange>
                </w:rPr>
                <w:delText>49</w:delText>
              </w:r>
            </w:del>
          </w:p>
        </w:tc>
      </w:tr>
      <w:tr w:rsidR="007456DB" w:rsidDel="001E2354" w14:paraId="48560253" w14:textId="176109A9" w:rsidTr="00AA2735">
        <w:trPr>
          <w:jc w:val="center"/>
          <w:del w:id="8823" w:author="Στάθης Καπ" w:date="2023-02-27T01:59:00Z"/>
        </w:trPr>
        <w:tc>
          <w:tcPr>
            <w:tcW w:w="1427" w:type="dxa"/>
          </w:tcPr>
          <w:p w14:paraId="5EAC87BF" w14:textId="58D47DA4" w:rsidR="007456DB" w:rsidRPr="00A21C84" w:rsidDel="001E2354" w:rsidRDefault="007456DB" w:rsidP="007456DB">
            <w:pPr>
              <w:rPr>
                <w:del w:id="8824" w:author="Στάθης Καπ" w:date="2023-02-27T01:59:00Z"/>
                <w:rFonts w:cstheme="minorHAnsi"/>
                <w:sz w:val="20"/>
                <w:szCs w:val="20"/>
                <w:rPrChange w:id="8825" w:author="Στάθης Καπ" w:date="2023-02-02T17:47:00Z">
                  <w:rPr>
                    <w:del w:id="8826" w:author="Στάθης Καπ" w:date="2023-02-27T01:59:00Z"/>
                    <w:rFonts w:cstheme="minorHAnsi"/>
                    <w:sz w:val="18"/>
                    <w:szCs w:val="18"/>
                  </w:rPr>
                </w:rPrChange>
              </w:rPr>
            </w:pPr>
            <w:del w:id="8827" w:author="Στάθης Καπ" w:date="2023-02-27T01:59:00Z">
              <w:r w:rsidRPr="00A21C84" w:rsidDel="001E2354">
                <w:rPr>
                  <w:rFonts w:cstheme="minorHAnsi"/>
                  <w:sz w:val="20"/>
                  <w:szCs w:val="20"/>
                  <w:rPrChange w:id="8828"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8829" w:author="Στάθης Καπ" w:date="2023-02-27T01:59:00Z"/>
                <w:rFonts w:cstheme="minorHAnsi"/>
                <w:sz w:val="20"/>
                <w:szCs w:val="20"/>
                <w:rPrChange w:id="8830" w:author="Στάθης Καπ" w:date="2023-02-02T17:47:00Z">
                  <w:rPr>
                    <w:del w:id="8831" w:author="Στάθης Καπ" w:date="2023-02-27T01:59:00Z"/>
                    <w:rFonts w:cstheme="minorHAnsi"/>
                    <w:sz w:val="18"/>
                    <w:szCs w:val="18"/>
                  </w:rPr>
                </w:rPrChange>
              </w:rPr>
            </w:pPr>
            <w:del w:id="8832" w:author="Στάθης Καπ" w:date="2023-02-27T01:59:00Z">
              <w:r w:rsidRPr="00A21C84" w:rsidDel="001E2354">
                <w:rPr>
                  <w:sz w:val="20"/>
                  <w:szCs w:val="20"/>
                  <w:rPrChange w:id="8833"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8834" w:author="Στάθης Καπ" w:date="2023-02-27T01:59:00Z"/>
                <w:rFonts w:cstheme="minorHAnsi"/>
                <w:sz w:val="20"/>
                <w:szCs w:val="20"/>
                <w:rPrChange w:id="8835" w:author="Στάθης Καπ" w:date="2023-02-02T17:47:00Z">
                  <w:rPr>
                    <w:del w:id="8836" w:author="Στάθης Καπ" w:date="2023-02-27T01:59:00Z"/>
                    <w:rFonts w:cstheme="minorHAnsi"/>
                    <w:sz w:val="18"/>
                    <w:szCs w:val="18"/>
                  </w:rPr>
                </w:rPrChange>
              </w:rPr>
            </w:pPr>
            <w:del w:id="8837" w:author="Στάθης Καπ" w:date="2023-02-27T01:59:00Z">
              <w:r w:rsidRPr="00A21C84" w:rsidDel="001E2354">
                <w:rPr>
                  <w:sz w:val="20"/>
                  <w:szCs w:val="20"/>
                  <w:rPrChange w:id="8838"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8839" w:author="Στάθης Καπ" w:date="2023-02-27T01:59:00Z"/>
                <w:rFonts w:cstheme="minorHAnsi"/>
                <w:sz w:val="20"/>
                <w:szCs w:val="20"/>
                <w:rPrChange w:id="8840" w:author="Στάθης Καπ" w:date="2023-02-02T17:47:00Z">
                  <w:rPr>
                    <w:del w:id="8841" w:author="Στάθης Καπ" w:date="2023-02-27T01:59:00Z"/>
                    <w:rFonts w:cstheme="minorHAnsi"/>
                    <w:sz w:val="18"/>
                    <w:szCs w:val="18"/>
                  </w:rPr>
                </w:rPrChange>
              </w:rPr>
            </w:pPr>
            <w:del w:id="8842" w:author="Στάθης Καπ" w:date="2023-02-27T01:59:00Z">
              <w:r w:rsidRPr="00A21C84" w:rsidDel="001E2354">
                <w:rPr>
                  <w:sz w:val="20"/>
                  <w:szCs w:val="20"/>
                  <w:rPrChange w:id="8843"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8844" w:author="Στάθης Καπ" w:date="2023-02-27T01:59:00Z"/>
                <w:rFonts w:cstheme="minorHAnsi"/>
                <w:sz w:val="20"/>
                <w:szCs w:val="20"/>
                <w:rPrChange w:id="8845" w:author="Στάθης Καπ" w:date="2023-02-02T17:47:00Z">
                  <w:rPr>
                    <w:del w:id="8846" w:author="Στάθης Καπ" w:date="2023-02-27T01:59:00Z"/>
                    <w:rFonts w:cstheme="minorHAnsi"/>
                    <w:sz w:val="18"/>
                    <w:szCs w:val="18"/>
                  </w:rPr>
                </w:rPrChange>
              </w:rPr>
            </w:pPr>
            <w:del w:id="8847" w:author="Στάθης Καπ" w:date="2023-02-27T01:59:00Z">
              <w:r w:rsidRPr="00A21C84" w:rsidDel="001E2354">
                <w:rPr>
                  <w:sz w:val="20"/>
                  <w:szCs w:val="20"/>
                  <w:rPrChange w:id="8848"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8849" w:author="Στάθης Καπ" w:date="2023-02-27T01:59:00Z"/>
                <w:rFonts w:cstheme="minorHAnsi"/>
                <w:sz w:val="20"/>
                <w:szCs w:val="20"/>
                <w:rPrChange w:id="8850" w:author="Στάθης Καπ" w:date="2023-02-02T17:47:00Z">
                  <w:rPr>
                    <w:del w:id="8851" w:author="Στάθης Καπ" w:date="2023-02-27T01:59:00Z"/>
                    <w:rFonts w:cstheme="minorHAnsi"/>
                    <w:sz w:val="18"/>
                    <w:szCs w:val="18"/>
                  </w:rPr>
                </w:rPrChange>
              </w:rPr>
            </w:pPr>
            <w:del w:id="8852" w:author="Στάθης Καπ" w:date="2023-02-27T01:59:00Z">
              <w:r w:rsidRPr="00A21C84" w:rsidDel="001E2354">
                <w:rPr>
                  <w:sz w:val="20"/>
                  <w:szCs w:val="20"/>
                  <w:rPrChange w:id="8853" w:author="Στάθης Καπ" w:date="2023-02-02T17:47:00Z">
                    <w:rPr/>
                  </w:rPrChange>
                </w:rPr>
                <w:delText>56</w:delText>
              </w:r>
            </w:del>
          </w:p>
        </w:tc>
      </w:tr>
      <w:tr w:rsidR="007456DB" w:rsidDel="001E2354" w14:paraId="79177A08" w14:textId="0BE62226" w:rsidTr="00AA2735">
        <w:trPr>
          <w:jc w:val="center"/>
          <w:del w:id="8854" w:author="Στάθης Καπ" w:date="2023-02-27T01:59:00Z"/>
        </w:trPr>
        <w:tc>
          <w:tcPr>
            <w:tcW w:w="1427" w:type="dxa"/>
          </w:tcPr>
          <w:p w14:paraId="26A41288" w14:textId="5449E994" w:rsidR="007456DB" w:rsidRPr="00A21C84" w:rsidDel="001E2354" w:rsidRDefault="007456DB" w:rsidP="007456DB">
            <w:pPr>
              <w:rPr>
                <w:del w:id="8855" w:author="Στάθης Καπ" w:date="2023-02-27T01:59:00Z"/>
                <w:rFonts w:cstheme="minorHAnsi"/>
                <w:sz w:val="20"/>
                <w:szCs w:val="20"/>
                <w:rPrChange w:id="8856" w:author="Στάθης Καπ" w:date="2023-02-02T17:47:00Z">
                  <w:rPr>
                    <w:del w:id="8857" w:author="Στάθης Καπ" w:date="2023-02-27T01:59:00Z"/>
                    <w:rFonts w:cstheme="minorHAnsi"/>
                    <w:sz w:val="18"/>
                    <w:szCs w:val="18"/>
                  </w:rPr>
                </w:rPrChange>
              </w:rPr>
            </w:pPr>
            <w:del w:id="8858" w:author="Στάθης Καπ" w:date="2023-02-27T01:59:00Z">
              <w:r w:rsidRPr="00A21C84" w:rsidDel="001E2354">
                <w:rPr>
                  <w:rFonts w:cstheme="minorHAnsi"/>
                  <w:sz w:val="20"/>
                  <w:szCs w:val="20"/>
                  <w:rPrChange w:id="8859"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8860" w:author="Στάθης Καπ" w:date="2023-02-27T01:59:00Z"/>
                <w:rFonts w:cstheme="minorHAnsi"/>
                <w:sz w:val="20"/>
                <w:szCs w:val="20"/>
                <w:rPrChange w:id="8861" w:author="Στάθης Καπ" w:date="2023-02-02T17:47:00Z">
                  <w:rPr>
                    <w:del w:id="8862" w:author="Στάθης Καπ" w:date="2023-02-27T01:59:00Z"/>
                    <w:rFonts w:cstheme="minorHAnsi"/>
                    <w:sz w:val="18"/>
                    <w:szCs w:val="18"/>
                  </w:rPr>
                </w:rPrChange>
              </w:rPr>
            </w:pPr>
            <w:del w:id="8863" w:author="Στάθης Καπ" w:date="2023-02-27T01:59:00Z">
              <w:r w:rsidRPr="00A21C84" w:rsidDel="001E2354">
                <w:rPr>
                  <w:sz w:val="20"/>
                  <w:szCs w:val="20"/>
                  <w:rPrChange w:id="8864"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8865" w:author="Στάθης Καπ" w:date="2023-02-27T01:59:00Z"/>
                <w:rFonts w:cstheme="minorHAnsi"/>
                <w:sz w:val="20"/>
                <w:szCs w:val="20"/>
                <w:rPrChange w:id="8866" w:author="Στάθης Καπ" w:date="2023-02-02T17:47:00Z">
                  <w:rPr>
                    <w:del w:id="8867" w:author="Στάθης Καπ" w:date="2023-02-27T01:59:00Z"/>
                    <w:rFonts w:cstheme="minorHAnsi"/>
                    <w:sz w:val="18"/>
                    <w:szCs w:val="18"/>
                  </w:rPr>
                </w:rPrChange>
              </w:rPr>
            </w:pPr>
            <w:del w:id="8868" w:author="Στάθης Καπ" w:date="2023-02-27T01:59:00Z">
              <w:r w:rsidRPr="00A21C84" w:rsidDel="001E2354">
                <w:rPr>
                  <w:sz w:val="20"/>
                  <w:szCs w:val="20"/>
                  <w:rPrChange w:id="8869"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8870" w:author="Στάθης Καπ" w:date="2023-02-27T01:59:00Z"/>
                <w:rFonts w:cstheme="minorHAnsi"/>
                <w:sz w:val="20"/>
                <w:szCs w:val="20"/>
                <w:rPrChange w:id="8871" w:author="Στάθης Καπ" w:date="2023-02-02T17:47:00Z">
                  <w:rPr>
                    <w:del w:id="8872" w:author="Στάθης Καπ" w:date="2023-02-27T01:59:00Z"/>
                    <w:rFonts w:cstheme="minorHAnsi"/>
                    <w:sz w:val="18"/>
                    <w:szCs w:val="18"/>
                  </w:rPr>
                </w:rPrChange>
              </w:rPr>
            </w:pPr>
            <w:del w:id="8873" w:author="Στάθης Καπ" w:date="2023-02-27T01:59:00Z">
              <w:r w:rsidRPr="00A21C84" w:rsidDel="001E2354">
                <w:rPr>
                  <w:sz w:val="20"/>
                  <w:szCs w:val="20"/>
                  <w:rPrChange w:id="8874"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8875" w:author="Στάθης Καπ" w:date="2023-02-27T01:59:00Z"/>
                <w:rFonts w:cstheme="minorHAnsi"/>
                <w:sz w:val="20"/>
                <w:szCs w:val="20"/>
                <w:rPrChange w:id="8876" w:author="Στάθης Καπ" w:date="2023-02-02T17:47:00Z">
                  <w:rPr>
                    <w:del w:id="8877" w:author="Στάθης Καπ" w:date="2023-02-27T01:59:00Z"/>
                    <w:rFonts w:cstheme="minorHAnsi"/>
                    <w:sz w:val="18"/>
                    <w:szCs w:val="18"/>
                  </w:rPr>
                </w:rPrChange>
              </w:rPr>
            </w:pPr>
            <w:del w:id="8878" w:author="Στάθης Καπ" w:date="2023-02-27T01:59:00Z">
              <w:r w:rsidRPr="00A21C84" w:rsidDel="001E2354">
                <w:rPr>
                  <w:sz w:val="20"/>
                  <w:szCs w:val="20"/>
                  <w:rPrChange w:id="8879"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8880" w:author="Στάθης Καπ" w:date="2023-02-27T01:59:00Z"/>
                <w:rFonts w:cstheme="minorHAnsi"/>
                <w:sz w:val="20"/>
                <w:szCs w:val="20"/>
                <w:rPrChange w:id="8881" w:author="Στάθης Καπ" w:date="2023-02-02T17:47:00Z">
                  <w:rPr>
                    <w:del w:id="8882" w:author="Στάθης Καπ" w:date="2023-02-27T01:59:00Z"/>
                    <w:rFonts w:cstheme="minorHAnsi"/>
                    <w:sz w:val="18"/>
                    <w:szCs w:val="18"/>
                  </w:rPr>
                </w:rPrChange>
              </w:rPr>
            </w:pPr>
            <w:del w:id="8883" w:author="Στάθης Καπ" w:date="2023-02-27T01:59:00Z">
              <w:r w:rsidRPr="00A21C84" w:rsidDel="001E2354">
                <w:rPr>
                  <w:sz w:val="20"/>
                  <w:szCs w:val="20"/>
                  <w:rPrChange w:id="8884" w:author="Στάθης Καπ" w:date="2023-02-02T17:47:00Z">
                    <w:rPr/>
                  </w:rPrChange>
                </w:rPr>
                <w:delText>52</w:delText>
              </w:r>
            </w:del>
          </w:p>
        </w:tc>
      </w:tr>
      <w:tr w:rsidR="007456DB" w:rsidDel="001E2354" w14:paraId="008715F4" w14:textId="2C5B3DB1" w:rsidTr="00AA2735">
        <w:trPr>
          <w:jc w:val="center"/>
          <w:del w:id="8885" w:author="Στάθης Καπ" w:date="2023-02-27T01:59:00Z"/>
        </w:trPr>
        <w:tc>
          <w:tcPr>
            <w:tcW w:w="1427" w:type="dxa"/>
          </w:tcPr>
          <w:p w14:paraId="14B17959" w14:textId="46C5F364" w:rsidR="007456DB" w:rsidRPr="00A21C84" w:rsidDel="001E2354" w:rsidRDefault="007456DB" w:rsidP="007456DB">
            <w:pPr>
              <w:rPr>
                <w:del w:id="8886" w:author="Στάθης Καπ" w:date="2023-02-27T01:59:00Z"/>
                <w:rFonts w:cstheme="minorHAnsi"/>
                <w:sz w:val="20"/>
                <w:szCs w:val="20"/>
                <w:lang w:val="el-GR"/>
                <w:rPrChange w:id="8887" w:author="Στάθης Καπ" w:date="2023-02-02T17:47:00Z">
                  <w:rPr>
                    <w:del w:id="8888" w:author="Στάθης Καπ" w:date="2023-02-27T01:59:00Z"/>
                    <w:rFonts w:cstheme="minorHAnsi"/>
                    <w:sz w:val="18"/>
                    <w:szCs w:val="18"/>
                    <w:lang w:val="el-GR"/>
                  </w:rPr>
                </w:rPrChange>
              </w:rPr>
            </w:pPr>
            <w:del w:id="8889" w:author="Στάθης Καπ" w:date="2023-02-27T01:59:00Z">
              <w:r w:rsidRPr="00A21C84" w:rsidDel="001E2354">
                <w:rPr>
                  <w:rFonts w:cstheme="minorHAnsi"/>
                  <w:sz w:val="20"/>
                  <w:szCs w:val="20"/>
                  <w:rPrChange w:id="8890"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8891" w:author="Στάθης Καπ" w:date="2023-02-27T01:59:00Z"/>
                <w:rFonts w:cstheme="minorHAnsi"/>
                <w:sz w:val="20"/>
                <w:szCs w:val="20"/>
                <w:rPrChange w:id="8892" w:author="Στάθης Καπ" w:date="2023-02-02T17:47:00Z">
                  <w:rPr>
                    <w:del w:id="8893" w:author="Στάθης Καπ" w:date="2023-02-27T01:59:00Z"/>
                    <w:rFonts w:cstheme="minorHAnsi"/>
                    <w:sz w:val="18"/>
                    <w:szCs w:val="18"/>
                  </w:rPr>
                </w:rPrChange>
              </w:rPr>
            </w:pPr>
            <w:del w:id="8894" w:author="Στάθης Καπ" w:date="2023-02-27T01:59:00Z">
              <w:r w:rsidRPr="00A21C84" w:rsidDel="001E2354">
                <w:rPr>
                  <w:sz w:val="20"/>
                  <w:szCs w:val="20"/>
                  <w:rPrChange w:id="8895"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8896" w:author="Στάθης Καπ" w:date="2023-02-27T01:59:00Z"/>
                <w:rFonts w:cstheme="minorHAnsi"/>
                <w:sz w:val="20"/>
                <w:szCs w:val="20"/>
                <w:rPrChange w:id="8897" w:author="Στάθης Καπ" w:date="2023-02-02T17:47:00Z">
                  <w:rPr>
                    <w:del w:id="8898" w:author="Στάθης Καπ" w:date="2023-02-27T01:59:00Z"/>
                    <w:rFonts w:cstheme="minorHAnsi"/>
                    <w:sz w:val="18"/>
                    <w:szCs w:val="18"/>
                  </w:rPr>
                </w:rPrChange>
              </w:rPr>
            </w:pPr>
            <w:del w:id="8899" w:author="Στάθης Καπ" w:date="2023-02-27T01:59:00Z">
              <w:r w:rsidRPr="00A21C84" w:rsidDel="001E2354">
                <w:rPr>
                  <w:sz w:val="20"/>
                  <w:szCs w:val="20"/>
                  <w:rPrChange w:id="8900"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8901" w:author="Στάθης Καπ" w:date="2023-02-27T01:59:00Z"/>
                <w:rFonts w:cstheme="minorHAnsi"/>
                <w:sz w:val="20"/>
                <w:szCs w:val="20"/>
                <w:rPrChange w:id="8902" w:author="Στάθης Καπ" w:date="2023-02-02T17:47:00Z">
                  <w:rPr>
                    <w:del w:id="8903" w:author="Στάθης Καπ" w:date="2023-02-27T01:59:00Z"/>
                    <w:rFonts w:cstheme="minorHAnsi"/>
                    <w:sz w:val="18"/>
                    <w:szCs w:val="18"/>
                  </w:rPr>
                </w:rPrChange>
              </w:rPr>
            </w:pPr>
            <w:del w:id="8904" w:author="Στάθης Καπ" w:date="2023-02-27T01:59:00Z">
              <w:r w:rsidRPr="00A21C84" w:rsidDel="001E2354">
                <w:rPr>
                  <w:sz w:val="20"/>
                  <w:szCs w:val="20"/>
                  <w:rPrChange w:id="8905"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8906" w:author="Στάθης Καπ" w:date="2023-02-27T01:59:00Z"/>
                <w:rFonts w:cstheme="minorHAnsi"/>
                <w:sz w:val="20"/>
                <w:szCs w:val="20"/>
                <w:rPrChange w:id="8907" w:author="Στάθης Καπ" w:date="2023-02-02T17:47:00Z">
                  <w:rPr>
                    <w:del w:id="8908" w:author="Στάθης Καπ" w:date="2023-02-27T01:59:00Z"/>
                    <w:rFonts w:cstheme="minorHAnsi"/>
                    <w:sz w:val="18"/>
                    <w:szCs w:val="18"/>
                  </w:rPr>
                </w:rPrChange>
              </w:rPr>
            </w:pPr>
            <w:del w:id="8909" w:author="Στάθης Καπ" w:date="2023-02-27T01:59:00Z">
              <w:r w:rsidRPr="00A21C84" w:rsidDel="001E2354">
                <w:rPr>
                  <w:sz w:val="20"/>
                  <w:szCs w:val="20"/>
                  <w:rPrChange w:id="8910"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8911" w:author="Στάθης Καπ" w:date="2023-02-27T01:59:00Z"/>
                <w:rFonts w:cstheme="minorHAnsi"/>
                <w:sz w:val="20"/>
                <w:szCs w:val="20"/>
                <w:rPrChange w:id="8912" w:author="Στάθης Καπ" w:date="2023-02-02T17:47:00Z">
                  <w:rPr>
                    <w:del w:id="8913" w:author="Στάθης Καπ" w:date="2023-02-27T01:59:00Z"/>
                    <w:rFonts w:cstheme="minorHAnsi"/>
                    <w:sz w:val="18"/>
                    <w:szCs w:val="18"/>
                  </w:rPr>
                </w:rPrChange>
              </w:rPr>
            </w:pPr>
            <w:del w:id="8914" w:author="Στάθης Καπ" w:date="2023-02-27T01:59:00Z">
              <w:r w:rsidRPr="00A21C84" w:rsidDel="001E2354">
                <w:rPr>
                  <w:sz w:val="20"/>
                  <w:szCs w:val="20"/>
                  <w:rPrChange w:id="8915" w:author="Στάθης Καπ" w:date="2023-02-02T17:47:00Z">
                    <w:rPr/>
                  </w:rPrChange>
                </w:rPr>
                <w:delText>35</w:delText>
              </w:r>
            </w:del>
          </w:p>
        </w:tc>
      </w:tr>
      <w:tr w:rsidR="007456DB" w:rsidDel="001E2354" w14:paraId="747272A8" w14:textId="386E3B49" w:rsidTr="00AA2735">
        <w:trPr>
          <w:jc w:val="center"/>
          <w:del w:id="8916" w:author="Στάθης Καπ" w:date="2023-02-27T01:59:00Z"/>
        </w:trPr>
        <w:tc>
          <w:tcPr>
            <w:tcW w:w="1427" w:type="dxa"/>
          </w:tcPr>
          <w:p w14:paraId="5961DED2" w14:textId="7E94B210" w:rsidR="007456DB" w:rsidRPr="00A21C84" w:rsidDel="001E2354" w:rsidRDefault="007456DB" w:rsidP="007456DB">
            <w:pPr>
              <w:rPr>
                <w:del w:id="8917" w:author="Στάθης Καπ" w:date="2023-02-27T01:59:00Z"/>
                <w:rFonts w:cstheme="minorHAnsi"/>
                <w:sz w:val="20"/>
                <w:szCs w:val="20"/>
                <w:rPrChange w:id="8918" w:author="Στάθης Καπ" w:date="2023-02-02T17:47:00Z">
                  <w:rPr>
                    <w:del w:id="8919" w:author="Στάθης Καπ" w:date="2023-02-27T01:59:00Z"/>
                    <w:rFonts w:cstheme="minorHAnsi"/>
                    <w:sz w:val="18"/>
                    <w:szCs w:val="18"/>
                  </w:rPr>
                </w:rPrChange>
              </w:rPr>
            </w:pPr>
            <w:del w:id="8920" w:author="Στάθης Καπ" w:date="2023-02-27T01:59:00Z">
              <w:r w:rsidRPr="00A21C84" w:rsidDel="001E2354">
                <w:rPr>
                  <w:rFonts w:cstheme="minorHAnsi"/>
                  <w:sz w:val="20"/>
                  <w:szCs w:val="20"/>
                  <w:rPrChange w:id="8921" w:author="Στάθης Καπ" w:date="2023-02-02T17:47:00Z">
                    <w:rPr>
                      <w:rFonts w:cstheme="minorHAnsi"/>
                      <w:sz w:val="18"/>
                      <w:szCs w:val="18"/>
                    </w:rPr>
                  </w:rPrChange>
                </w:rPr>
                <w:lastRenderedPageBreak/>
                <w:delText>pr08</w:delText>
              </w:r>
            </w:del>
          </w:p>
        </w:tc>
        <w:tc>
          <w:tcPr>
            <w:tcW w:w="1427" w:type="dxa"/>
          </w:tcPr>
          <w:p w14:paraId="1AAE0C70" w14:textId="318E7438" w:rsidR="007456DB" w:rsidRPr="00A21C84" w:rsidDel="001E2354" w:rsidRDefault="007456DB" w:rsidP="007456DB">
            <w:pPr>
              <w:rPr>
                <w:del w:id="8922" w:author="Στάθης Καπ" w:date="2023-02-27T01:59:00Z"/>
                <w:rFonts w:cstheme="minorHAnsi"/>
                <w:sz w:val="20"/>
                <w:szCs w:val="20"/>
                <w:rPrChange w:id="8923" w:author="Στάθης Καπ" w:date="2023-02-02T17:47:00Z">
                  <w:rPr>
                    <w:del w:id="8924" w:author="Στάθης Καπ" w:date="2023-02-27T01:59:00Z"/>
                    <w:rFonts w:cstheme="minorHAnsi"/>
                    <w:sz w:val="18"/>
                    <w:szCs w:val="18"/>
                  </w:rPr>
                </w:rPrChange>
              </w:rPr>
            </w:pPr>
            <w:del w:id="8925" w:author="Στάθης Καπ" w:date="2023-02-27T01:59:00Z">
              <w:r w:rsidRPr="00A21C84" w:rsidDel="001E2354">
                <w:rPr>
                  <w:sz w:val="20"/>
                  <w:szCs w:val="20"/>
                  <w:rPrChange w:id="8926"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8927" w:author="Στάθης Καπ" w:date="2023-02-27T01:59:00Z"/>
                <w:rFonts w:cstheme="minorHAnsi"/>
                <w:sz w:val="20"/>
                <w:szCs w:val="20"/>
                <w:rPrChange w:id="8928" w:author="Στάθης Καπ" w:date="2023-02-02T17:47:00Z">
                  <w:rPr>
                    <w:del w:id="8929" w:author="Στάθης Καπ" w:date="2023-02-27T01:59:00Z"/>
                    <w:rFonts w:cstheme="minorHAnsi"/>
                    <w:sz w:val="18"/>
                    <w:szCs w:val="18"/>
                  </w:rPr>
                </w:rPrChange>
              </w:rPr>
            </w:pPr>
            <w:del w:id="8930" w:author="Στάθης Καπ" w:date="2023-02-27T01:59:00Z">
              <w:r w:rsidRPr="00A21C84" w:rsidDel="001E2354">
                <w:rPr>
                  <w:sz w:val="20"/>
                  <w:szCs w:val="20"/>
                  <w:rPrChange w:id="8931"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8932" w:author="Στάθης Καπ" w:date="2023-02-27T01:59:00Z"/>
                <w:rFonts w:cstheme="minorHAnsi"/>
                <w:sz w:val="20"/>
                <w:szCs w:val="20"/>
                <w:rPrChange w:id="8933" w:author="Στάθης Καπ" w:date="2023-02-02T17:47:00Z">
                  <w:rPr>
                    <w:del w:id="8934" w:author="Στάθης Καπ" w:date="2023-02-27T01:59:00Z"/>
                    <w:rFonts w:cstheme="minorHAnsi"/>
                    <w:sz w:val="18"/>
                    <w:szCs w:val="18"/>
                  </w:rPr>
                </w:rPrChange>
              </w:rPr>
            </w:pPr>
            <w:del w:id="8935" w:author="Στάθης Καπ" w:date="2023-02-27T01:59:00Z">
              <w:r w:rsidRPr="00A21C84" w:rsidDel="001E2354">
                <w:rPr>
                  <w:sz w:val="20"/>
                  <w:szCs w:val="20"/>
                  <w:rPrChange w:id="8936"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8937" w:author="Στάθης Καπ" w:date="2023-02-27T01:59:00Z"/>
                <w:rFonts w:cstheme="minorHAnsi"/>
                <w:sz w:val="20"/>
                <w:szCs w:val="20"/>
                <w:rPrChange w:id="8938" w:author="Στάθης Καπ" w:date="2023-02-02T17:47:00Z">
                  <w:rPr>
                    <w:del w:id="8939" w:author="Στάθης Καπ" w:date="2023-02-27T01:59:00Z"/>
                    <w:rFonts w:cstheme="minorHAnsi"/>
                    <w:sz w:val="18"/>
                    <w:szCs w:val="18"/>
                  </w:rPr>
                </w:rPrChange>
              </w:rPr>
            </w:pPr>
            <w:del w:id="8940" w:author="Στάθης Καπ" w:date="2023-02-27T01:59:00Z">
              <w:r w:rsidRPr="00A21C84" w:rsidDel="001E2354">
                <w:rPr>
                  <w:sz w:val="20"/>
                  <w:szCs w:val="20"/>
                  <w:rPrChange w:id="8941"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8942" w:author="Στάθης Καπ" w:date="2023-02-27T01:59:00Z"/>
                <w:rFonts w:cstheme="minorHAnsi"/>
                <w:sz w:val="20"/>
                <w:szCs w:val="20"/>
                <w:rPrChange w:id="8943" w:author="Στάθης Καπ" w:date="2023-02-02T17:47:00Z">
                  <w:rPr>
                    <w:del w:id="8944" w:author="Στάθης Καπ" w:date="2023-02-27T01:59:00Z"/>
                    <w:rFonts w:cstheme="minorHAnsi"/>
                    <w:sz w:val="18"/>
                    <w:szCs w:val="18"/>
                  </w:rPr>
                </w:rPrChange>
              </w:rPr>
            </w:pPr>
            <w:del w:id="8945" w:author="Στάθης Καπ" w:date="2023-02-27T01:59:00Z">
              <w:r w:rsidRPr="00A21C84" w:rsidDel="001E2354">
                <w:rPr>
                  <w:sz w:val="20"/>
                  <w:szCs w:val="20"/>
                  <w:rPrChange w:id="8946" w:author="Στάθης Καπ" w:date="2023-02-02T17:47:00Z">
                    <w:rPr/>
                  </w:rPrChange>
                </w:rPr>
                <w:delText>44</w:delText>
              </w:r>
            </w:del>
          </w:p>
        </w:tc>
      </w:tr>
      <w:tr w:rsidR="007456DB" w:rsidDel="001E2354" w14:paraId="4CD513C6" w14:textId="3218A89F" w:rsidTr="00AA2735">
        <w:trPr>
          <w:jc w:val="center"/>
          <w:del w:id="8947" w:author="Στάθης Καπ" w:date="2023-02-27T01:59:00Z"/>
        </w:trPr>
        <w:tc>
          <w:tcPr>
            <w:tcW w:w="1427" w:type="dxa"/>
          </w:tcPr>
          <w:p w14:paraId="65A57A02" w14:textId="2E71E022" w:rsidR="007456DB" w:rsidRPr="00A21C84" w:rsidDel="001E2354" w:rsidRDefault="007456DB" w:rsidP="007456DB">
            <w:pPr>
              <w:rPr>
                <w:del w:id="8948" w:author="Στάθης Καπ" w:date="2023-02-27T01:59:00Z"/>
                <w:rFonts w:cstheme="minorHAnsi"/>
                <w:sz w:val="20"/>
                <w:szCs w:val="20"/>
                <w:rPrChange w:id="8949" w:author="Στάθης Καπ" w:date="2023-02-02T17:47:00Z">
                  <w:rPr>
                    <w:del w:id="8950" w:author="Στάθης Καπ" w:date="2023-02-27T01:59:00Z"/>
                    <w:rFonts w:cstheme="minorHAnsi"/>
                    <w:sz w:val="18"/>
                    <w:szCs w:val="18"/>
                  </w:rPr>
                </w:rPrChange>
              </w:rPr>
            </w:pPr>
            <w:del w:id="8951" w:author="Στάθης Καπ" w:date="2023-02-27T01:59:00Z">
              <w:r w:rsidRPr="00A21C84" w:rsidDel="001E2354">
                <w:rPr>
                  <w:rFonts w:cstheme="minorHAnsi"/>
                  <w:sz w:val="20"/>
                  <w:szCs w:val="20"/>
                  <w:rPrChange w:id="8952"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8953" w:author="Στάθης Καπ" w:date="2023-02-27T01:59:00Z"/>
                <w:rFonts w:cstheme="minorHAnsi"/>
                <w:sz w:val="20"/>
                <w:szCs w:val="20"/>
                <w:rPrChange w:id="8954" w:author="Στάθης Καπ" w:date="2023-02-02T17:47:00Z">
                  <w:rPr>
                    <w:del w:id="8955" w:author="Στάθης Καπ" w:date="2023-02-27T01:59:00Z"/>
                    <w:rFonts w:cstheme="minorHAnsi"/>
                    <w:sz w:val="18"/>
                    <w:szCs w:val="18"/>
                  </w:rPr>
                </w:rPrChange>
              </w:rPr>
            </w:pPr>
            <w:del w:id="8956" w:author="Στάθης Καπ" w:date="2023-02-27T01:59:00Z">
              <w:r w:rsidRPr="00A21C84" w:rsidDel="001E2354">
                <w:rPr>
                  <w:sz w:val="20"/>
                  <w:szCs w:val="20"/>
                  <w:rPrChange w:id="8957"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8958" w:author="Στάθης Καπ" w:date="2023-02-27T01:59:00Z"/>
                <w:rFonts w:cstheme="minorHAnsi"/>
                <w:sz w:val="20"/>
                <w:szCs w:val="20"/>
                <w:rPrChange w:id="8959" w:author="Στάθης Καπ" w:date="2023-02-02T17:47:00Z">
                  <w:rPr>
                    <w:del w:id="8960" w:author="Στάθης Καπ" w:date="2023-02-27T01:59:00Z"/>
                    <w:rFonts w:cstheme="minorHAnsi"/>
                    <w:sz w:val="18"/>
                    <w:szCs w:val="18"/>
                  </w:rPr>
                </w:rPrChange>
              </w:rPr>
            </w:pPr>
            <w:del w:id="8961" w:author="Στάθης Καπ" w:date="2023-02-27T01:59:00Z">
              <w:r w:rsidRPr="00A21C84" w:rsidDel="001E2354">
                <w:rPr>
                  <w:sz w:val="20"/>
                  <w:szCs w:val="20"/>
                  <w:rPrChange w:id="8962"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8963" w:author="Στάθης Καπ" w:date="2023-02-27T01:59:00Z"/>
                <w:rFonts w:cstheme="minorHAnsi"/>
                <w:sz w:val="20"/>
                <w:szCs w:val="20"/>
                <w:rPrChange w:id="8964" w:author="Στάθης Καπ" w:date="2023-02-02T17:47:00Z">
                  <w:rPr>
                    <w:del w:id="8965" w:author="Στάθης Καπ" w:date="2023-02-27T01:59:00Z"/>
                    <w:rFonts w:cstheme="minorHAnsi"/>
                    <w:sz w:val="18"/>
                    <w:szCs w:val="18"/>
                  </w:rPr>
                </w:rPrChange>
              </w:rPr>
            </w:pPr>
            <w:del w:id="8966" w:author="Στάθης Καπ" w:date="2023-02-27T01:59:00Z">
              <w:r w:rsidRPr="00A21C84" w:rsidDel="001E2354">
                <w:rPr>
                  <w:sz w:val="20"/>
                  <w:szCs w:val="20"/>
                  <w:rPrChange w:id="8967"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8968" w:author="Στάθης Καπ" w:date="2023-02-27T01:59:00Z"/>
                <w:rFonts w:cstheme="minorHAnsi"/>
                <w:sz w:val="20"/>
                <w:szCs w:val="20"/>
                <w:rPrChange w:id="8969" w:author="Στάθης Καπ" w:date="2023-02-02T17:47:00Z">
                  <w:rPr>
                    <w:del w:id="8970" w:author="Στάθης Καπ" w:date="2023-02-27T01:59:00Z"/>
                    <w:rFonts w:cstheme="minorHAnsi"/>
                    <w:sz w:val="18"/>
                    <w:szCs w:val="18"/>
                  </w:rPr>
                </w:rPrChange>
              </w:rPr>
            </w:pPr>
            <w:del w:id="8971" w:author="Στάθης Καπ" w:date="2023-02-27T01:59:00Z">
              <w:r w:rsidRPr="00A21C84" w:rsidDel="001E2354">
                <w:rPr>
                  <w:sz w:val="20"/>
                  <w:szCs w:val="20"/>
                  <w:rPrChange w:id="8972"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8973" w:author="Στάθης Καπ" w:date="2023-02-27T01:59:00Z"/>
                <w:rFonts w:cstheme="minorHAnsi"/>
                <w:sz w:val="20"/>
                <w:szCs w:val="20"/>
                <w:rPrChange w:id="8974" w:author="Στάθης Καπ" w:date="2023-02-02T17:47:00Z">
                  <w:rPr>
                    <w:del w:id="8975" w:author="Στάθης Καπ" w:date="2023-02-27T01:59:00Z"/>
                    <w:rFonts w:cstheme="minorHAnsi"/>
                    <w:sz w:val="18"/>
                    <w:szCs w:val="18"/>
                  </w:rPr>
                </w:rPrChange>
              </w:rPr>
            </w:pPr>
            <w:del w:id="8976" w:author="Στάθης Καπ" w:date="2023-02-27T01:59:00Z">
              <w:r w:rsidRPr="00A21C84" w:rsidDel="001E2354">
                <w:rPr>
                  <w:sz w:val="20"/>
                  <w:szCs w:val="20"/>
                  <w:rPrChange w:id="8977" w:author="Στάθης Καπ" w:date="2023-02-02T17:47:00Z">
                    <w:rPr/>
                  </w:rPrChange>
                </w:rPr>
                <w:delText>53</w:delText>
              </w:r>
            </w:del>
          </w:p>
        </w:tc>
      </w:tr>
      <w:tr w:rsidR="007456DB" w:rsidDel="001E2354" w14:paraId="41C9B0B0" w14:textId="7E7F73CC" w:rsidTr="00AA2735">
        <w:trPr>
          <w:jc w:val="center"/>
          <w:del w:id="8978" w:author="Στάθης Καπ" w:date="2023-02-27T01:59:00Z"/>
        </w:trPr>
        <w:tc>
          <w:tcPr>
            <w:tcW w:w="1427" w:type="dxa"/>
          </w:tcPr>
          <w:p w14:paraId="25646979" w14:textId="482A21E8" w:rsidR="007456DB" w:rsidRPr="00A21C84" w:rsidDel="001E2354" w:rsidRDefault="007456DB" w:rsidP="007456DB">
            <w:pPr>
              <w:rPr>
                <w:del w:id="8979" w:author="Στάθης Καπ" w:date="2023-02-27T01:59:00Z"/>
                <w:rFonts w:cstheme="minorHAnsi"/>
                <w:sz w:val="20"/>
                <w:szCs w:val="20"/>
                <w:rPrChange w:id="8980" w:author="Στάθης Καπ" w:date="2023-02-02T17:47:00Z">
                  <w:rPr>
                    <w:del w:id="8981" w:author="Στάθης Καπ" w:date="2023-02-27T01:59:00Z"/>
                    <w:rFonts w:cstheme="minorHAnsi"/>
                    <w:sz w:val="18"/>
                    <w:szCs w:val="18"/>
                  </w:rPr>
                </w:rPrChange>
              </w:rPr>
            </w:pPr>
            <w:del w:id="8982" w:author="Στάθης Καπ" w:date="2023-02-27T01:59:00Z">
              <w:r w:rsidRPr="00A21C84" w:rsidDel="001E2354">
                <w:rPr>
                  <w:rFonts w:cstheme="minorHAnsi"/>
                  <w:sz w:val="20"/>
                  <w:szCs w:val="20"/>
                  <w:rPrChange w:id="8983"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8984" w:author="Στάθης Καπ" w:date="2023-02-27T01:59:00Z"/>
                <w:rFonts w:cstheme="minorHAnsi"/>
                <w:sz w:val="20"/>
                <w:szCs w:val="20"/>
                <w:rPrChange w:id="8985" w:author="Στάθης Καπ" w:date="2023-02-02T17:47:00Z">
                  <w:rPr>
                    <w:del w:id="8986" w:author="Στάθης Καπ" w:date="2023-02-27T01:59:00Z"/>
                    <w:rFonts w:cstheme="minorHAnsi"/>
                    <w:sz w:val="18"/>
                    <w:szCs w:val="18"/>
                  </w:rPr>
                </w:rPrChange>
              </w:rPr>
            </w:pPr>
            <w:del w:id="8987" w:author="Στάθης Καπ" w:date="2023-02-27T01:59:00Z">
              <w:r w:rsidRPr="00A21C84" w:rsidDel="001E2354">
                <w:rPr>
                  <w:sz w:val="20"/>
                  <w:szCs w:val="20"/>
                  <w:rPrChange w:id="8988"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8989" w:author="Στάθης Καπ" w:date="2023-02-27T01:59:00Z"/>
                <w:rFonts w:cstheme="minorHAnsi"/>
                <w:sz w:val="20"/>
                <w:szCs w:val="20"/>
                <w:rPrChange w:id="8990" w:author="Στάθης Καπ" w:date="2023-02-02T17:47:00Z">
                  <w:rPr>
                    <w:del w:id="8991" w:author="Στάθης Καπ" w:date="2023-02-27T01:59:00Z"/>
                    <w:rFonts w:cstheme="minorHAnsi"/>
                    <w:sz w:val="18"/>
                    <w:szCs w:val="18"/>
                  </w:rPr>
                </w:rPrChange>
              </w:rPr>
            </w:pPr>
            <w:del w:id="8992" w:author="Στάθης Καπ" w:date="2023-02-27T01:59:00Z">
              <w:r w:rsidRPr="00A21C84" w:rsidDel="001E2354">
                <w:rPr>
                  <w:sz w:val="20"/>
                  <w:szCs w:val="20"/>
                  <w:rPrChange w:id="8993"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8994" w:author="Στάθης Καπ" w:date="2023-02-27T01:59:00Z"/>
                <w:rFonts w:cstheme="minorHAnsi"/>
                <w:sz w:val="20"/>
                <w:szCs w:val="20"/>
                <w:rPrChange w:id="8995" w:author="Στάθης Καπ" w:date="2023-02-02T17:47:00Z">
                  <w:rPr>
                    <w:del w:id="8996" w:author="Στάθης Καπ" w:date="2023-02-27T01:59:00Z"/>
                    <w:rFonts w:cstheme="minorHAnsi"/>
                    <w:sz w:val="18"/>
                    <w:szCs w:val="18"/>
                  </w:rPr>
                </w:rPrChange>
              </w:rPr>
            </w:pPr>
            <w:del w:id="8997" w:author="Στάθης Καπ" w:date="2023-02-27T01:59:00Z">
              <w:r w:rsidRPr="00A21C84" w:rsidDel="001E2354">
                <w:rPr>
                  <w:sz w:val="20"/>
                  <w:szCs w:val="20"/>
                  <w:rPrChange w:id="8998"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8999" w:author="Στάθης Καπ" w:date="2023-02-27T01:59:00Z"/>
                <w:rFonts w:cstheme="minorHAnsi"/>
                <w:sz w:val="20"/>
                <w:szCs w:val="20"/>
                <w:rPrChange w:id="9000" w:author="Στάθης Καπ" w:date="2023-02-02T17:47:00Z">
                  <w:rPr>
                    <w:del w:id="9001" w:author="Στάθης Καπ" w:date="2023-02-27T01:59:00Z"/>
                    <w:rFonts w:cstheme="minorHAnsi"/>
                    <w:sz w:val="18"/>
                    <w:szCs w:val="18"/>
                  </w:rPr>
                </w:rPrChange>
              </w:rPr>
            </w:pPr>
            <w:del w:id="9002" w:author="Στάθης Καπ" w:date="2023-02-27T01:59:00Z">
              <w:r w:rsidRPr="00A21C84" w:rsidDel="001E2354">
                <w:rPr>
                  <w:sz w:val="20"/>
                  <w:szCs w:val="20"/>
                  <w:rPrChange w:id="9003"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9004" w:author="Στάθης Καπ" w:date="2023-02-27T01:59:00Z"/>
                <w:rFonts w:cstheme="minorHAnsi"/>
                <w:sz w:val="20"/>
                <w:szCs w:val="20"/>
                <w:rPrChange w:id="9005" w:author="Στάθης Καπ" w:date="2023-02-02T17:47:00Z">
                  <w:rPr>
                    <w:del w:id="9006" w:author="Στάθης Καπ" w:date="2023-02-27T01:59:00Z"/>
                    <w:rFonts w:cstheme="minorHAnsi"/>
                    <w:sz w:val="18"/>
                    <w:szCs w:val="18"/>
                  </w:rPr>
                </w:rPrChange>
              </w:rPr>
            </w:pPr>
            <w:del w:id="9007" w:author="Στάθης Καπ" w:date="2023-02-27T01:59:00Z">
              <w:r w:rsidRPr="00A21C84" w:rsidDel="001E2354">
                <w:rPr>
                  <w:sz w:val="20"/>
                  <w:szCs w:val="20"/>
                  <w:rPrChange w:id="9008" w:author="Στάθης Καπ" w:date="2023-02-02T17:47:00Z">
                    <w:rPr/>
                  </w:rPrChange>
                </w:rPr>
                <w:delText>61</w:delText>
              </w:r>
            </w:del>
          </w:p>
        </w:tc>
      </w:tr>
      <w:tr w:rsidR="007456DB" w:rsidDel="001E2354" w14:paraId="64D26887" w14:textId="0C742386" w:rsidTr="00AA2735">
        <w:trPr>
          <w:jc w:val="center"/>
          <w:del w:id="9009" w:author="Στάθης Καπ" w:date="2023-02-27T01:59:00Z"/>
        </w:trPr>
        <w:tc>
          <w:tcPr>
            <w:tcW w:w="1427" w:type="dxa"/>
          </w:tcPr>
          <w:p w14:paraId="718C2BF2" w14:textId="260D40C8" w:rsidR="007456DB" w:rsidRPr="00A21C84" w:rsidDel="001E2354" w:rsidRDefault="007456DB" w:rsidP="007456DB">
            <w:pPr>
              <w:rPr>
                <w:del w:id="9010" w:author="Στάθης Καπ" w:date="2023-02-27T01:59:00Z"/>
                <w:rFonts w:cstheme="minorHAnsi"/>
                <w:sz w:val="20"/>
                <w:szCs w:val="20"/>
                <w:rPrChange w:id="9011" w:author="Στάθης Καπ" w:date="2023-02-02T17:47:00Z">
                  <w:rPr>
                    <w:del w:id="9012" w:author="Στάθης Καπ" w:date="2023-02-27T01:59:00Z"/>
                    <w:rFonts w:cstheme="minorHAnsi"/>
                    <w:sz w:val="18"/>
                    <w:szCs w:val="18"/>
                  </w:rPr>
                </w:rPrChange>
              </w:rPr>
            </w:pPr>
            <w:del w:id="9013" w:author="Στάθης Καπ" w:date="2023-02-27T01:59:00Z">
              <w:r w:rsidRPr="00A21C84" w:rsidDel="001E2354">
                <w:rPr>
                  <w:rFonts w:cstheme="minorHAnsi"/>
                  <w:sz w:val="20"/>
                  <w:szCs w:val="20"/>
                  <w:rPrChange w:id="9014"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9015" w:author="Στάθης Καπ" w:date="2023-02-27T01:59:00Z"/>
                <w:rFonts w:cstheme="minorHAnsi"/>
                <w:sz w:val="20"/>
                <w:szCs w:val="20"/>
                <w:rPrChange w:id="9016" w:author="Στάθης Καπ" w:date="2023-02-02T17:47:00Z">
                  <w:rPr>
                    <w:del w:id="9017" w:author="Στάθης Καπ" w:date="2023-02-27T01:59:00Z"/>
                    <w:rFonts w:cstheme="minorHAnsi"/>
                    <w:sz w:val="18"/>
                    <w:szCs w:val="18"/>
                  </w:rPr>
                </w:rPrChange>
              </w:rPr>
            </w:pPr>
            <w:del w:id="9018" w:author="Στάθης Καπ" w:date="2023-02-27T01:59:00Z">
              <w:r w:rsidRPr="00A21C84" w:rsidDel="001E2354">
                <w:rPr>
                  <w:sz w:val="20"/>
                  <w:szCs w:val="20"/>
                  <w:rPrChange w:id="9019"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9020" w:author="Στάθης Καπ" w:date="2023-02-27T01:59:00Z"/>
                <w:rFonts w:cstheme="minorHAnsi"/>
                <w:sz w:val="20"/>
                <w:szCs w:val="20"/>
                <w:rPrChange w:id="9021" w:author="Στάθης Καπ" w:date="2023-02-02T17:47:00Z">
                  <w:rPr>
                    <w:del w:id="9022" w:author="Στάθης Καπ" w:date="2023-02-27T01:59:00Z"/>
                    <w:rFonts w:cstheme="minorHAnsi"/>
                    <w:sz w:val="18"/>
                    <w:szCs w:val="18"/>
                  </w:rPr>
                </w:rPrChange>
              </w:rPr>
            </w:pPr>
            <w:del w:id="9023" w:author="Στάθης Καπ" w:date="2023-02-27T01:59:00Z">
              <w:r w:rsidRPr="00A21C84" w:rsidDel="001E2354">
                <w:rPr>
                  <w:sz w:val="20"/>
                  <w:szCs w:val="20"/>
                  <w:rPrChange w:id="9024"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9025" w:author="Στάθης Καπ" w:date="2023-02-27T01:59:00Z"/>
                <w:rFonts w:cstheme="minorHAnsi"/>
                <w:sz w:val="20"/>
                <w:szCs w:val="20"/>
                <w:rPrChange w:id="9026" w:author="Στάθης Καπ" w:date="2023-02-02T17:47:00Z">
                  <w:rPr>
                    <w:del w:id="9027" w:author="Στάθης Καπ" w:date="2023-02-27T01:59:00Z"/>
                    <w:rFonts w:cstheme="minorHAnsi"/>
                    <w:sz w:val="18"/>
                    <w:szCs w:val="18"/>
                  </w:rPr>
                </w:rPrChange>
              </w:rPr>
            </w:pPr>
            <w:del w:id="9028" w:author="Στάθης Καπ" w:date="2023-02-27T01:59:00Z">
              <w:r w:rsidRPr="00A21C84" w:rsidDel="001E2354">
                <w:rPr>
                  <w:sz w:val="20"/>
                  <w:szCs w:val="20"/>
                  <w:rPrChange w:id="9029"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9030" w:author="Στάθης Καπ" w:date="2023-02-27T01:59:00Z"/>
                <w:rFonts w:cstheme="minorHAnsi"/>
                <w:sz w:val="20"/>
                <w:szCs w:val="20"/>
                <w:rPrChange w:id="9031" w:author="Στάθης Καπ" w:date="2023-02-02T17:47:00Z">
                  <w:rPr>
                    <w:del w:id="9032" w:author="Στάθης Καπ" w:date="2023-02-27T01:59:00Z"/>
                    <w:rFonts w:cstheme="minorHAnsi"/>
                    <w:sz w:val="18"/>
                    <w:szCs w:val="18"/>
                  </w:rPr>
                </w:rPrChange>
              </w:rPr>
            </w:pPr>
            <w:del w:id="9033" w:author="Στάθης Καπ" w:date="2023-02-27T01:59:00Z">
              <w:r w:rsidRPr="00A21C84" w:rsidDel="001E2354">
                <w:rPr>
                  <w:sz w:val="20"/>
                  <w:szCs w:val="20"/>
                  <w:rPrChange w:id="9034"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9035" w:author="Στάθης Καπ" w:date="2023-02-27T01:59:00Z"/>
                <w:rFonts w:cstheme="minorHAnsi"/>
                <w:sz w:val="20"/>
                <w:szCs w:val="20"/>
                <w:rPrChange w:id="9036" w:author="Στάθης Καπ" w:date="2023-02-02T17:47:00Z">
                  <w:rPr>
                    <w:del w:id="9037" w:author="Στάθης Καπ" w:date="2023-02-27T01:59:00Z"/>
                    <w:rFonts w:cstheme="minorHAnsi"/>
                    <w:sz w:val="18"/>
                    <w:szCs w:val="18"/>
                  </w:rPr>
                </w:rPrChange>
              </w:rPr>
            </w:pPr>
            <w:del w:id="9038" w:author="Στάθης Καπ" w:date="2023-02-27T01:59:00Z">
              <w:r w:rsidRPr="00A21C84" w:rsidDel="001E2354">
                <w:rPr>
                  <w:sz w:val="20"/>
                  <w:szCs w:val="20"/>
                  <w:rPrChange w:id="9039" w:author="Στάθης Καπ" w:date="2023-02-02T17:47:00Z">
                    <w:rPr/>
                  </w:rPrChange>
                </w:rPr>
                <w:delText>36</w:delText>
              </w:r>
            </w:del>
          </w:p>
        </w:tc>
      </w:tr>
      <w:tr w:rsidR="007456DB" w:rsidDel="001E2354" w14:paraId="3F48A30B" w14:textId="2EB3166F" w:rsidTr="00AA2735">
        <w:trPr>
          <w:jc w:val="center"/>
          <w:del w:id="9040" w:author="Στάθης Καπ" w:date="2023-02-27T01:59:00Z"/>
        </w:trPr>
        <w:tc>
          <w:tcPr>
            <w:tcW w:w="1427" w:type="dxa"/>
          </w:tcPr>
          <w:p w14:paraId="7700DD67" w14:textId="74AC5EF8" w:rsidR="007456DB" w:rsidRPr="00A21C84" w:rsidDel="001E2354" w:rsidRDefault="007456DB" w:rsidP="007456DB">
            <w:pPr>
              <w:rPr>
                <w:del w:id="9041" w:author="Στάθης Καπ" w:date="2023-02-27T01:59:00Z"/>
                <w:rFonts w:cstheme="minorHAnsi"/>
                <w:sz w:val="20"/>
                <w:szCs w:val="20"/>
                <w:rPrChange w:id="9042" w:author="Στάθης Καπ" w:date="2023-02-02T17:47:00Z">
                  <w:rPr>
                    <w:del w:id="9043" w:author="Στάθης Καπ" w:date="2023-02-27T01:59:00Z"/>
                    <w:rFonts w:cstheme="minorHAnsi"/>
                    <w:sz w:val="18"/>
                    <w:szCs w:val="18"/>
                  </w:rPr>
                </w:rPrChange>
              </w:rPr>
            </w:pPr>
            <w:del w:id="9044" w:author="Στάθης Καπ" w:date="2023-02-27T01:59:00Z">
              <w:r w:rsidRPr="00A21C84" w:rsidDel="001E2354">
                <w:rPr>
                  <w:rFonts w:cstheme="minorHAnsi"/>
                  <w:sz w:val="20"/>
                  <w:szCs w:val="20"/>
                  <w:rPrChange w:id="9045"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9046" w:author="Στάθης Καπ" w:date="2023-02-27T01:59:00Z"/>
                <w:rFonts w:cstheme="minorHAnsi"/>
                <w:sz w:val="20"/>
                <w:szCs w:val="20"/>
                <w:rPrChange w:id="9047" w:author="Στάθης Καπ" w:date="2023-02-02T17:47:00Z">
                  <w:rPr>
                    <w:del w:id="9048" w:author="Στάθης Καπ" w:date="2023-02-27T01:59:00Z"/>
                    <w:rFonts w:cstheme="minorHAnsi"/>
                    <w:sz w:val="18"/>
                    <w:szCs w:val="18"/>
                  </w:rPr>
                </w:rPrChange>
              </w:rPr>
            </w:pPr>
            <w:del w:id="9049" w:author="Στάθης Καπ" w:date="2023-02-27T01:59:00Z">
              <w:r w:rsidRPr="00A21C84" w:rsidDel="001E2354">
                <w:rPr>
                  <w:sz w:val="20"/>
                  <w:szCs w:val="20"/>
                  <w:rPrChange w:id="9050"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9051" w:author="Στάθης Καπ" w:date="2023-02-27T01:59:00Z"/>
                <w:rFonts w:cstheme="minorHAnsi"/>
                <w:sz w:val="20"/>
                <w:szCs w:val="20"/>
                <w:rPrChange w:id="9052" w:author="Στάθης Καπ" w:date="2023-02-02T17:47:00Z">
                  <w:rPr>
                    <w:del w:id="9053" w:author="Στάθης Καπ" w:date="2023-02-27T01:59:00Z"/>
                    <w:rFonts w:cstheme="minorHAnsi"/>
                    <w:sz w:val="18"/>
                    <w:szCs w:val="18"/>
                  </w:rPr>
                </w:rPrChange>
              </w:rPr>
            </w:pPr>
            <w:del w:id="9054" w:author="Στάθης Καπ" w:date="2023-02-27T01:59:00Z">
              <w:r w:rsidRPr="00A21C84" w:rsidDel="001E2354">
                <w:rPr>
                  <w:sz w:val="20"/>
                  <w:szCs w:val="20"/>
                  <w:rPrChange w:id="9055"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9056" w:author="Στάθης Καπ" w:date="2023-02-27T01:59:00Z"/>
                <w:rFonts w:cstheme="minorHAnsi"/>
                <w:sz w:val="20"/>
                <w:szCs w:val="20"/>
                <w:rPrChange w:id="9057" w:author="Στάθης Καπ" w:date="2023-02-02T17:47:00Z">
                  <w:rPr>
                    <w:del w:id="9058" w:author="Στάθης Καπ" w:date="2023-02-27T01:59:00Z"/>
                    <w:rFonts w:cstheme="minorHAnsi"/>
                    <w:sz w:val="18"/>
                    <w:szCs w:val="18"/>
                  </w:rPr>
                </w:rPrChange>
              </w:rPr>
            </w:pPr>
            <w:del w:id="9059" w:author="Στάθης Καπ" w:date="2023-02-27T01:59:00Z">
              <w:r w:rsidRPr="00A21C84" w:rsidDel="001E2354">
                <w:rPr>
                  <w:sz w:val="20"/>
                  <w:szCs w:val="20"/>
                  <w:rPrChange w:id="9060"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9061" w:author="Στάθης Καπ" w:date="2023-02-27T01:59:00Z"/>
                <w:rFonts w:cstheme="minorHAnsi"/>
                <w:sz w:val="20"/>
                <w:szCs w:val="20"/>
                <w:rPrChange w:id="9062" w:author="Στάθης Καπ" w:date="2023-02-02T17:47:00Z">
                  <w:rPr>
                    <w:del w:id="9063" w:author="Στάθης Καπ" w:date="2023-02-27T01:59:00Z"/>
                    <w:rFonts w:cstheme="minorHAnsi"/>
                    <w:sz w:val="18"/>
                    <w:szCs w:val="18"/>
                  </w:rPr>
                </w:rPrChange>
              </w:rPr>
            </w:pPr>
            <w:del w:id="9064" w:author="Στάθης Καπ" w:date="2023-02-27T01:59:00Z">
              <w:r w:rsidRPr="00A21C84" w:rsidDel="001E2354">
                <w:rPr>
                  <w:sz w:val="20"/>
                  <w:szCs w:val="20"/>
                  <w:rPrChange w:id="9065"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9066" w:author="Στάθης Καπ" w:date="2023-02-27T01:59:00Z"/>
                <w:rFonts w:cstheme="minorHAnsi"/>
                <w:sz w:val="20"/>
                <w:szCs w:val="20"/>
                <w:rPrChange w:id="9067" w:author="Στάθης Καπ" w:date="2023-02-02T17:47:00Z">
                  <w:rPr>
                    <w:del w:id="9068" w:author="Στάθης Καπ" w:date="2023-02-27T01:59:00Z"/>
                    <w:rFonts w:cstheme="minorHAnsi"/>
                    <w:sz w:val="18"/>
                    <w:szCs w:val="18"/>
                  </w:rPr>
                </w:rPrChange>
              </w:rPr>
            </w:pPr>
            <w:del w:id="9069" w:author="Στάθης Καπ" w:date="2023-02-27T01:59:00Z">
              <w:r w:rsidRPr="00A21C84" w:rsidDel="001E2354">
                <w:rPr>
                  <w:sz w:val="20"/>
                  <w:szCs w:val="20"/>
                  <w:rPrChange w:id="9070" w:author="Στάθης Καπ" w:date="2023-02-02T17:47:00Z">
                    <w:rPr/>
                  </w:rPrChange>
                </w:rPr>
                <w:delText>41</w:delText>
              </w:r>
            </w:del>
          </w:p>
        </w:tc>
      </w:tr>
      <w:tr w:rsidR="007456DB" w:rsidDel="001E2354" w14:paraId="2AE5130E" w14:textId="419E44CA" w:rsidTr="00AA2735">
        <w:trPr>
          <w:jc w:val="center"/>
          <w:del w:id="9071" w:author="Στάθης Καπ" w:date="2023-02-27T01:59:00Z"/>
        </w:trPr>
        <w:tc>
          <w:tcPr>
            <w:tcW w:w="1427" w:type="dxa"/>
          </w:tcPr>
          <w:p w14:paraId="60A3BE8D" w14:textId="1DA4761E" w:rsidR="007456DB" w:rsidRPr="00A21C84" w:rsidDel="001E2354" w:rsidRDefault="007456DB" w:rsidP="007456DB">
            <w:pPr>
              <w:rPr>
                <w:del w:id="9072" w:author="Στάθης Καπ" w:date="2023-02-27T01:59:00Z"/>
                <w:rFonts w:cstheme="minorHAnsi"/>
                <w:sz w:val="20"/>
                <w:szCs w:val="20"/>
                <w:rPrChange w:id="9073" w:author="Στάθης Καπ" w:date="2023-02-02T17:47:00Z">
                  <w:rPr>
                    <w:del w:id="9074" w:author="Στάθης Καπ" w:date="2023-02-27T01:59:00Z"/>
                    <w:rFonts w:cstheme="minorHAnsi"/>
                    <w:sz w:val="18"/>
                    <w:szCs w:val="18"/>
                  </w:rPr>
                </w:rPrChange>
              </w:rPr>
            </w:pPr>
            <w:del w:id="9075" w:author="Στάθης Καπ" w:date="2023-02-27T01:59:00Z">
              <w:r w:rsidRPr="00A21C84" w:rsidDel="001E2354">
                <w:rPr>
                  <w:rFonts w:cstheme="minorHAnsi"/>
                  <w:sz w:val="20"/>
                  <w:szCs w:val="20"/>
                  <w:rPrChange w:id="9076"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9077" w:author="Στάθης Καπ" w:date="2023-02-27T01:59:00Z"/>
                <w:rFonts w:cstheme="minorHAnsi"/>
                <w:sz w:val="20"/>
                <w:szCs w:val="20"/>
                <w:rPrChange w:id="9078" w:author="Στάθης Καπ" w:date="2023-02-02T17:47:00Z">
                  <w:rPr>
                    <w:del w:id="9079" w:author="Στάθης Καπ" w:date="2023-02-27T01:59:00Z"/>
                    <w:rFonts w:cstheme="minorHAnsi"/>
                    <w:sz w:val="18"/>
                    <w:szCs w:val="18"/>
                  </w:rPr>
                </w:rPrChange>
              </w:rPr>
            </w:pPr>
            <w:del w:id="9080" w:author="Στάθης Καπ" w:date="2023-02-27T01:59:00Z">
              <w:r w:rsidRPr="00A21C84" w:rsidDel="001E2354">
                <w:rPr>
                  <w:sz w:val="20"/>
                  <w:szCs w:val="20"/>
                  <w:rPrChange w:id="9081"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9082" w:author="Στάθης Καπ" w:date="2023-02-27T01:59:00Z"/>
                <w:rFonts w:cstheme="minorHAnsi"/>
                <w:sz w:val="20"/>
                <w:szCs w:val="20"/>
                <w:rPrChange w:id="9083" w:author="Στάθης Καπ" w:date="2023-02-02T17:47:00Z">
                  <w:rPr>
                    <w:del w:id="9084" w:author="Στάθης Καπ" w:date="2023-02-27T01:59:00Z"/>
                    <w:rFonts w:cstheme="minorHAnsi"/>
                    <w:sz w:val="18"/>
                    <w:szCs w:val="18"/>
                  </w:rPr>
                </w:rPrChange>
              </w:rPr>
            </w:pPr>
            <w:del w:id="9085" w:author="Στάθης Καπ" w:date="2023-02-27T01:59:00Z">
              <w:r w:rsidRPr="00A21C84" w:rsidDel="001E2354">
                <w:rPr>
                  <w:sz w:val="20"/>
                  <w:szCs w:val="20"/>
                  <w:rPrChange w:id="9086"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9087" w:author="Στάθης Καπ" w:date="2023-02-27T01:59:00Z"/>
                <w:rFonts w:cstheme="minorHAnsi"/>
                <w:sz w:val="20"/>
                <w:szCs w:val="20"/>
                <w:rPrChange w:id="9088" w:author="Στάθης Καπ" w:date="2023-02-02T17:47:00Z">
                  <w:rPr>
                    <w:del w:id="9089" w:author="Στάθης Καπ" w:date="2023-02-27T01:59:00Z"/>
                    <w:rFonts w:cstheme="minorHAnsi"/>
                    <w:sz w:val="18"/>
                    <w:szCs w:val="18"/>
                  </w:rPr>
                </w:rPrChange>
              </w:rPr>
            </w:pPr>
            <w:del w:id="9090" w:author="Στάθης Καπ" w:date="2023-02-27T01:59:00Z">
              <w:r w:rsidRPr="00A21C84" w:rsidDel="001E2354">
                <w:rPr>
                  <w:sz w:val="20"/>
                  <w:szCs w:val="20"/>
                  <w:rPrChange w:id="9091"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9092" w:author="Στάθης Καπ" w:date="2023-02-27T01:59:00Z"/>
                <w:rFonts w:cstheme="minorHAnsi"/>
                <w:sz w:val="20"/>
                <w:szCs w:val="20"/>
                <w:rPrChange w:id="9093" w:author="Στάθης Καπ" w:date="2023-02-02T17:47:00Z">
                  <w:rPr>
                    <w:del w:id="9094" w:author="Στάθης Καπ" w:date="2023-02-27T01:59:00Z"/>
                    <w:rFonts w:cstheme="minorHAnsi"/>
                    <w:sz w:val="18"/>
                    <w:szCs w:val="18"/>
                  </w:rPr>
                </w:rPrChange>
              </w:rPr>
            </w:pPr>
            <w:del w:id="9095" w:author="Στάθης Καπ" w:date="2023-02-27T01:59:00Z">
              <w:r w:rsidRPr="00A21C84" w:rsidDel="001E2354">
                <w:rPr>
                  <w:sz w:val="20"/>
                  <w:szCs w:val="20"/>
                  <w:rPrChange w:id="9096"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9097" w:author="Στάθης Καπ" w:date="2023-02-27T01:59:00Z"/>
                <w:rFonts w:cstheme="minorHAnsi"/>
                <w:sz w:val="20"/>
                <w:szCs w:val="20"/>
                <w:rPrChange w:id="9098" w:author="Στάθης Καπ" w:date="2023-02-02T17:47:00Z">
                  <w:rPr>
                    <w:del w:id="9099" w:author="Στάθης Καπ" w:date="2023-02-27T01:59:00Z"/>
                    <w:rFonts w:cstheme="minorHAnsi"/>
                    <w:sz w:val="18"/>
                    <w:szCs w:val="18"/>
                  </w:rPr>
                </w:rPrChange>
              </w:rPr>
            </w:pPr>
            <w:del w:id="9100" w:author="Στάθης Καπ" w:date="2023-02-27T01:59:00Z">
              <w:r w:rsidRPr="00A21C84" w:rsidDel="001E2354">
                <w:rPr>
                  <w:sz w:val="20"/>
                  <w:szCs w:val="20"/>
                  <w:rPrChange w:id="9101" w:author="Στάθης Καπ" w:date="2023-02-02T17:47:00Z">
                    <w:rPr/>
                  </w:rPrChange>
                </w:rPr>
                <w:delText>46</w:delText>
              </w:r>
            </w:del>
          </w:p>
        </w:tc>
      </w:tr>
      <w:tr w:rsidR="007456DB" w:rsidDel="001E2354" w14:paraId="4F42BFA5" w14:textId="77A3D652" w:rsidTr="00AA2735">
        <w:trPr>
          <w:jc w:val="center"/>
          <w:del w:id="9102" w:author="Στάθης Καπ" w:date="2023-02-27T01:59:00Z"/>
        </w:trPr>
        <w:tc>
          <w:tcPr>
            <w:tcW w:w="1427" w:type="dxa"/>
          </w:tcPr>
          <w:p w14:paraId="3118CA0B" w14:textId="78AEB070" w:rsidR="007456DB" w:rsidRPr="00A21C84" w:rsidDel="001E2354" w:rsidRDefault="007456DB" w:rsidP="007456DB">
            <w:pPr>
              <w:rPr>
                <w:del w:id="9103" w:author="Στάθης Καπ" w:date="2023-02-27T01:59:00Z"/>
                <w:rFonts w:cstheme="minorHAnsi"/>
                <w:sz w:val="20"/>
                <w:szCs w:val="20"/>
                <w:rPrChange w:id="9104" w:author="Στάθης Καπ" w:date="2023-02-02T17:47:00Z">
                  <w:rPr>
                    <w:del w:id="9105" w:author="Στάθης Καπ" w:date="2023-02-27T01:59:00Z"/>
                    <w:rFonts w:cstheme="minorHAnsi"/>
                    <w:sz w:val="18"/>
                    <w:szCs w:val="18"/>
                  </w:rPr>
                </w:rPrChange>
              </w:rPr>
            </w:pPr>
            <w:del w:id="9106" w:author="Στάθης Καπ" w:date="2023-02-27T01:59:00Z">
              <w:r w:rsidRPr="00A21C84" w:rsidDel="001E2354">
                <w:rPr>
                  <w:rFonts w:cstheme="minorHAnsi"/>
                  <w:sz w:val="20"/>
                  <w:szCs w:val="20"/>
                  <w:rPrChange w:id="9107"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9108" w:author="Στάθης Καπ" w:date="2023-02-27T01:59:00Z"/>
                <w:rFonts w:cstheme="minorHAnsi"/>
                <w:sz w:val="20"/>
                <w:szCs w:val="20"/>
                <w:rPrChange w:id="9109" w:author="Στάθης Καπ" w:date="2023-02-02T17:47:00Z">
                  <w:rPr>
                    <w:del w:id="9110" w:author="Στάθης Καπ" w:date="2023-02-27T01:59:00Z"/>
                    <w:rFonts w:cstheme="minorHAnsi"/>
                    <w:sz w:val="18"/>
                    <w:szCs w:val="18"/>
                  </w:rPr>
                </w:rPrChange>
              </w:rPr>
            </w:pPr>
            <w:del w:id="9111" w:author="Στάθης Καπ" w:date="2023-02-27T01:59:00Z">
              <w:r w:rsidRPr="00A21C84" w:rsidDel="001E2354">
                <w:rPr>
                  <w:sz w:val="20"/>
                  <w:szCs w:val="20"/>
                  <w:rPrChange w:id="9112"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9113" w:author="Στάθης Καπ" w:date="2023-02-27T01:59:00Z"/>
                <w:rFonts w:cstheme="minorHAnsi"/>
                <w:sz w:val="20"/>
                <w:szCs w:val="20"/>
                <w:rPrChange w:id="9114" w:author="Στάθης Καπ" w:date="2023-02-02T17:47:00Z">
                  <w:rPr>
                    <w:del w:id="9115" w:author="Στάθης Καπ" w:date="2023-02-27T01:59:00Z"/>
                    <w:rFonts w:cstheme="minorHAnsi"/>
                    <w:sz w:val="18"/>
                    <w:szCs w:val="18"/>
                  </w:rPr>
                </w:rPrChange>
              </w:rPr>
            </w:pPr>
            <w:del w:id="9116" w:author="Στάθης Καπ" w:date="2023-02-27T01:59:00Z">
              <w:r w:rsidRPr="00A21C84" w:rsidDel="001E2354">
                <w:rPr>
                  <w:sz w:val="20"/>
                  <w:szCs w:val="20"/>
                  <w:rPrChange w:id="9117"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9118" w:author="Στάθης Καπ" w:date="2023-02-27T01:59:00Z"/>
                <w:rFonts w:cstheme="minorHAnsi"/>
                <w:sz w:val="20"/>
                <w:szCs w:val="20"/>
                <w:rPrChange w:id="9119" w:author="Στάθης Καπ" w:date="2023-02-02T17:47:00Z">
                  <w:rPr>
                    <w:del w:id="9120" w:author="Στάθης Καπ" w:date="2023-02-27T01:59:00Z"/>
                    <w:rFonts w:cstheme="minorHAnsi"/>
                    <w:sz w:val="18"/>
                    <w:szCs w:val="18"/>
                  </w:rPr>
                </w:rPrChange>
              </w:rPr>
            </w:pPr>
            <w:del w:id="9121" w:author="Στάθης Καπ" w:date="2023-02-27T01:59:00Z">
              <w:r w:rsidRPr="00A21C84" w:rsidDel="001E2354">
                <w:rPr>
                  <w:sz w:val="20"/>
                  <w:szCs w:val="20"/>
                  <w:rPrChange w:id="9122"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9123" w:author="Στάθης Καπ" w:date="2023-02-27T01:59:00Z"/>
                <w:rFonts w:cstheme="minorHAnsi"/>
                <w:sz w:val="20"/>
                <w:szCs w:val="20"/>
                <w:rPrChange w:id="9124" w:author="Στάθης Καπ" w:date="2023-02-02T17:47:00Z">
                  <w:rPr>
                    <w:del w:id="9125" w:author="Στάθης Καπ" w:date="2023-02-27T01:59:00Z"/>
                    <w:rFonts w:cstheme="minorHAnsi"/>
                    <w:sz w:val="18"/>
                    <w:szCs w:val="18"/>
                  </w:rPr>
                </w:rPrChange>
              </w:rPr>
            </w:pPr>
            <w:del w:id="9126" w:author="Στάθης Καπ" w:date="2023-02-27T01:59:00Z">
              <w:r w:rsidRPr="00A21C84" w:rsidDel="001E2354">
                <w:rPr>
                  <w:sz w:val="20"/>
                  <w:szCs w:val="20"/>
                  <w:rPrChange w:id="9127"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9128" w:author="Στάθης Καπ" w:date="2023-02-27T01:59:00Z"/>
                <w:rFonts w:cstheme="minorHAnsi"/>
                <w:sz w:val="20"/>
                <w:szCs w:val="20"/>
                <w:rPrChange w:id="9129" w:author="Στάθης Καπ" w:date="2023-02-02T17:47:00Z">
                  <w:rPr>
                    <w:del w:id="9130" w:author="Στάθης Καπ" w:date="2023-02-27T01:59:00Z"/>
                    <w:rFonts w:cstheme="minorHAnsi"/>
                    <w:sz w:val="18"/>
                    <w:szCs w:val="18"/>
                  </w:rPr>
                </w:rPrChange>
              </w:rPr>
            </w:pPr>
            <w:del w:id="9131" w:author="Στάθης Καπ" w:date="2023-02-27T01:59:00Z">
              <w:r w:rsidRPr="00A21C84" w:rsidDel="001E2354">
                <w:rPr>
                  <w:sz w:val="20"/>
                  <w:szCs w:val="20"/>
                  <w:rPrChange w:id="9132" w:author="Στάθης Καπ" w:date="2023-02-02T17:47:00Z">
                    <w:rPr/>
                  </w:rPrChange>
                </w:rPr>
                <w:delText>52</w:delText>
              </w:r>
            </w:del>
          </w:p>
        </w:tc>
      </w:tr>
      <w:tr w:rsidR="007456DB" w:rsidDel="001E2354" w14:paraId="78C76EFA" w14:textId="01BE4925" w:rsidTr="00AA2735">
        <w:trPr>
          <w:jc w:val="center"/>
          <w:del w:id="9133" w:author="Στάθης Καπ" w:date="2023-02-27T01:59:00Z"/>
        </w:trPr>
        <w:tc>
          <w:tcPr>
            <w:tcW w:w="1427" w:type="dxa"/>
          </w:tcPr>
          <w:p w14:paraId="4EBEFD26" w14:textId="4271F1AD" w:rsidR="007456DB" w:rsidRPr="00A21C84" w:rsidDel="001E2354" w:rsidRDefault="007456DB" w:rsidP="007456DB">
            <w:pPr>
              <w:rPr>
                <w:del w:id="9134" w:author="Στάθης Καπ" w:date="2023-02-27T01:59:00Z"/>
                <w:rFonts w:cstheme="minorHAnsi"/>
                <w:sz w:val="20"/>
                <w:szCs w:val="20"/>
                <w:rPrChange w:id="9135" w:author="Στάθης Καπ" w:date="2023-02-02T17:47:00Z">
                  <w:rPr>
                    <w:del w:id="9136" w:author="Στάθης Καπ" w:date="2023-02-27T01:59:00Z"/>
                    <w:rFonts w:cstheme="minorHAnsi"/>
                    <w:sz w:val="18"/>
                    <w:szCs w:val="18"/>
                  </w:rPr>
                </w:rPrChange>
              </w:rPr>
            </w:pPr>
            <w:del w:id="9137" w:author="Στάθης Καπ" w:date="2023-02-27T01:59:00Z">
              <w:r w:rsidRPr="00A21C84" w:rsidDel="001E2354">
                <w:rPr>
                  <w:rFonts w:cstheme="minorHAnsi"/>
                  <w:sz w:val="20"/>
                  <w:szCs w:val="20"/>
                  <w:rPrChange w:id="9138"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9139" w:author="Στάθης Καπ" w:date="2023-02-27T01:59:00Z"/>
                <w:rFonts w:cstheme="minorHAnsi"/>
                <w:sz w:val="20"/>
                <w:szCs w:val="20"/>
                <w:rPrChange w:id="9140" w:author="Στάθης Καπ" w:date="2023-02-02T17:47:00Z">
                  <w:rPr>
                    <w:del w:id="9141" w:author="Στάθης Καπ" w:date="2023-02-27T01:59:00Z"/>
                    <w:rFonts w:cstheme="minorHAnsi"/>
                    <w:sz w:val="18"/>
                    <w:szCs w:val="18"/>
                  </w:rPr>
                </w:rPrChange>
              </w:rPr>
            </w:pPr>
            <w:del w:id="9142" w:author="Στάθης Καπ" w:date="2023-02-27T01:59:00Z">
              <w:r w:rsidRPr="00A21C84" w:rsidDel="001E2354">
                <w:rPr>
                  <w:sz w:val="20"/>
                  <w:szCs w:val="20"/>
                  <w:rPrChange w:id="9143"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9144" w:author="Στάθης Καπ" w:date="2023-02-27T01:59:00Z"/>
                <w:rFonts w:cstheme="minorHAnsi"/>
                <w:sz w:val="20"/>
                <w:szCs w:val="20"/>
                <w:rPrChange w:id="9145" w:author="Στάθης Καπ" w:date="2023-02-02T17:47:00Z">
                  <w:rPr>
                    <w:del w:id="9146" w:author="Στάθης Καπ" w:date="2023-02-27T01:59:00Z"/>
                    <w:rFonts w:cstheme="minorHAnsi"/>
                    <w:sz w:val="18"/>
                    <w:szCs w:val="18"/>
                  </w:rPr>
                </w:rPrChange>
              </w:rPr>
            </w:pPr>
            <w:del w:id="9147" w:author="Στάθης Καπ" w:date="2023-02-27T01:59:00Z">
              <w:r w:rsidRPr="00A21C84" w:rsidDel="001E2354">
                <w:rPr>
                  <w:sz w:val="20"/>
                  <w:szCs w:val="20"/>
                  <w:rPrChange w:id="9148"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9149" w:author="Στάθης Καπ" w:date="2023-02-27T01:59:00Z"/>
                <w:rFonts w:cstheme="minorHAnsi"/>
                <w:sz w:val="20"/>
                <w:szCs w:val="20"/>
                <w:rPrChange w:id="9150" w:author="Στάθης Καπ" w:date="2023-02-02T17:47:00Z">
                  <w:rPr>
                    <w:del w:id="9151" w:author="Στάθης Καπ" w:date="2023-02-27T01:59:00Z"/>
                    <w:rFonts w:cstheme="minorHAnsi"/>
                    <w:sz w:val="18"/>
                    <w:szCs w:val="18"/>
                  </w:rPr>
                </w:rPrChange>
              </w:rPr>
            </w:pPr>
            <w:del w:id="9152" w:author="Στάθης Καπ" w:date="2023-02-27T01:59:00Z">
              <w:r w:rsidRPr="00A21C84" w:rsidDel="001E2354">
                <w:rPr>
                  <w:sz w:val="20"/>
                  <w:szCs w:val="20"/>
                  <w:rPrChange w:id="9153"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9154" w:author="Στάθης Καπ" w:date="2023-02-27T01:59:00Z"/>
                <w:rFonts w:cstheme="minorHAnsi"/>
                <w:sz w:val="20"/>
                <w:szCs w:val="20"/>
                <w:rPrChange w:id="9155" w:author="Στάθης Καπ" w:date="2023-02-02T17:47:00Z">
                  <w:rPr>
                    <w:del w:id="9156" w:author="Στάθης Καπ" w:date="2023-02-27T01:59:00Z"/>
                    <w:rFonts w:cstheme="minorHAnsi"/>
                    <w:sz w:val="18"/>
                    <w:szCs w:val="18"/>
                  </w:rPr>
                </w:rPrChange>
              </w:rPr>
            </w:pPr>
            <w:del w:id="9157" w:author="Στάθης Καπ" w:date="2023-02-27T01:59:00Z">
              <w:r w:rsidRPr="00A21C84" w:rsidDel="001E2354">
                <w:rPr>
                  <w:sz w:val="20"/>
                  <w:szCs w:val="20"/>
                  <w:rPrChange w:id="9158"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9159" w:author="Στάθης Καπ" w:date="2023-02-27T01:59:00Z"/>
                <w:rFonts w:cstheme="minorHAnsi"/>
                <w:sz w:val="20"/>
                <w:szCs w:val="20"/>
                <w:rPrChange w:id="9160" w:author="Στάθης Καπ" w:date="2023-02-02T17:47:00Z">
                  <w:rPr>
                    <w:del w:id="9161" w:author="Στάθης Καπ" w:date="2023-02-27T01:59:00Z"/>
                    <w:rFonts w:cstheme="minorHAnsi"/>
                    <w:sz w:val="18"/>
                    <w:szCs w:val="18"/>
                  </w:rPr>
                </w:rPrChange>
              </w:rPr>
            </w:pPr>
            <w:del w:id="9162" w:author="Στάθης Καπ" w:date="2023-02-27T01:59:00Z">
              <w:r w:rsidRPr="00A21C84" w:rsidDel="001E2354">
                <w:rPr>
                  <w:sz w:val="20"/>
                  <w:szCs w:val="20"/>
                  <w:rPrChange w:id="9163" w:author="Στάθης Καπ" w:date="2023-02-02T17:47:00Z">
                    <w:rPr/>
                  </w:rPrChange>
                </w:rPr>
                <w:delText>63</w:delText>
              </w:r>
            </w:del>
          </w:p>
        </w:tc>
      </w:tr>
      <w:tr w:rsidR="007456DB" w:rsidDel="001E2354" w14:paraId="2CE555F6" w14:textId="6E7B32A6" w:rsidTr="00AA2735">
        <w:trPr>
          <w:jc w:val="center"/>
          <w:del w:id="9164" w:author="Στάθης Καπ" w:date="2023-02-27T01:59:00Z"/>
        </w:trPr>
        <w:tc>
          <w:tcPr>
            <w:tcW w:w="1427" w:type="dxa"/>
          </w:tcPr>
          <w:p w14:paraId="15F96E26" w14:textId="77735E7E" w:rsidR="007456DB" w:rsidRPr="00A21C84" w:rsidDel="001E2354" w:rsidRDefault="007456DB" w:rsidP="007456DB">
            <w:pPr>
              <w:rPr>
                <w:del w:id="9165" w:author="Στάθης Καπ" w:date="2023-02-27T01:59:00Z"/>
                <w:rFonts w:cstheme="minorHAnsi"/>
                <w:sz w:val="20"/>
                <w:szCs w:val="20"/>
                <w:rPrChange w:id="9166" w:author="Στάθης Καπ" w:date="2023-02-02T17:47:00Z">
                  <w:rPr>
                    <w:del w:id="9167" w:author="Στάθης Καπ" w:date="2023-02-27T01:59:00Z"/>
                    <w:rFonts w:cstheme="minorHAnsi"/>
                    <w:sz w:val="18"/>
                    <w:szCs w:val="18"/>
                  </w:rPr>
                </w:rPrChange>
              </w:rPr>
            </w:pPr>
            <w:del w:id="9168" w:author="Στάθης Καπ" w:date="2023-02-27T01:59:00Z">
              <w:r w:rsidRPr="00A21C84" w:rsidDel="001E2354">
                <w:rPr>
                  <w:rFonts w:cstheme="minorHAnsi"/>
                  <w:sz w:val="20"/>
                  <w:szCs w:val="20"/>
                  <w:rPrChange w:id="9169"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9170" w:author="Στάθης Καπ" w:date="2023-02-27T01:59:00Z"/>
                <w:rFonts w:cstheme="minorHAnsi"/>
                <w:sz w:val="20"/>
                <w:szCs w:val="20"/>
                <w:rPrChange w:id="9171" w:author="Στάθης Καπ" w:date="2023-02-02T17:47:00Z">
                  <w:rPr>
                    <w:del w:id="9172" w:author="Στάθης Καπ" w:date="2023-02-27T01:59:00Z"/>
                    <w:rFonts w:cstheme="minorHAnsi"/>
                    <w:sz w:val="18"/>
                    <w:szCs w:val="18"/>
                  </w:rPr>
                </w:rPrChange>
              </w:rPr>
              <w:pPrChange w:id="9173" w:author="Στάθης Καπ" w:date="2023-02-02T17:41:00Z">
                <w:pPr/>
              </w:pPrChange>
            </w:pPr>
            <w:del w:id="9174" w:author="Στάθης Καπ" w:date="2023-02-27T01:59:00Z">
              <w:r w:rsidRPr="00A21C84" w:rsidDel="001E2354">
                <w:rPr>
                  <w:sz w:val="20"/>
                  <w:szCs w:val="20"/>
                  <w:rPrChange w:id="9175"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9176" w:author="Στάθης Καπ" w:date="2023-02-27T01:59:00Z"/>
                <w:rFonts w:cstheme="minorHAnsi"/>
                <w:sz w:val="20"/>
                <w:szCs w:val="20"/>
                <w:rPrChange w:id="9177" w:author="Στάθης Καπ" w:date="2023-02-02T17:47:00Z">
                  <w:rPr>
                    <w:del w:id="9178" w:author="Στάθης Καπ" w:date="2023-02-27T01:59:00Z"/>
                    <w:rFonts w:cstheme="minorHAnsi"/>
                    <w:sz w:val="18"/>
                    <w:szCs w:val="18"/>
                  </w:rPr>
                </w:rPrChange>
              </w:rPr>
            </w:pPr>
            <w:del w:id="9179" w:author="Στάθης Καπ" w:date="2023-02-27T01:59:00Z">
              <w:r w:rsidRPr="00A21C84" w:rsidDel="001E2354">
                <w:rPr>
                  <w:sz w:val="20"/>
                  <w:szCs w:val="20"/>
                  <w:rPrChange w:id="9180"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9181" w:author="Στάθης Καπ" w:date="2023-02-27T01:59:00Z"/>
                <w:rFonts w:cstheme="minorHAnsi"/>
                <w:sz w:val="20"/>
                <w:szCs w:val="20"/>
                <w:rPrChange w:id="9182" w:author="Στάθης Καπ" w:date="2023-02-02T17:47:00Z">
                  <w:rPr>
                    <w:del w:id="9183" w:author="Στάθης Καπ" w:date="2023-02-27T01:59:00Z"/>
                    <w:rFonts w:cstheme="minorHAnsi"/>
                    <w:sz w:val="18"/>
                    <w:szCs w:val="18"/>
                  </w:rPr>
                </w:rPrChange>
              </w:rPr>
            </w:pPr>
            <w:del w:id="9184" w:author="Στάθης Καπ" w:date="2023-02-27T01:59:00Z">
              <w:r w:rsidRPr="00A21C84" w:rsidDel="001E2354">
                <w:rPr>
                  <w:sz w:val="20"/>
                  <w:szCs w:val="20"/>
                  <w:rPrChange w:id="9185"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9186" w:author="Στάθης Καπ" w:date="2023-02-27T01:59:00Z"/>
                <w:rFonts w:cstheme="minorHAnsi"/>
                <w:sz w:val="20"/>
                <w:szCs w:val="20"/>
                <w:rPrChange w:id="9187" w:author="Στάθης Καπ" w:date="2023-02-02T17:47:00Z">
                  <w:rPr>
                    <w:del w:id="9188" w:author="Στάθης Καπ" w:date="2023-02-27T01:59:00Z"/>
                    <w:rFonts w:cstheme="minorHAnsi"/>
                    <w:sz w:val="18"/>
                    <w:szCs w:val="18"/>
                  </w:rPr>
                </w:rPrChange>
              </w:rPr>
            </w:pPr>
            <w:del w:id="9189" w:author="Στάθης Καπ" w:date="2023-02-27T01:59:00Z">
              <w:r w:rsidRPr="00A21C84" w:rsidDel="001E2354">
                <w:rPr>
                  <w:sz w:val="20"/>
                  <w:szCs w:val="20"/>
                  <w:rPrChange w:id="9190"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9191" w:author="Στάθης Καπ" w:date="2023-02-27T01:59:00Z"/>
                <w:rFonts w:cstheme="minorHAnsi"/>
                <w:sz w:val="20"/>
                <w:szCs w:val="20"/>
                <w:rPrChange w:id="9192" w:author="Στάθης Καπ" w:date="2023-02-02T17:47:00Z">
                  <w:rPr>
                    <w:del w:id="9193" w:author="Στάθης Καπ" w:date="2023-02-27T01:59:00Z"/>
                    <w:rFonts w:cstheme="minorHAnsi"/>
                    <w:sz w:val="18"/>
                    <w:szCs w:val="18"/>
                  </w:rPr>
                </w:rPrChange>
              </w:rPr>
            </w:pPr>
            <w:del w:id="9194" w:author="Στάθης Καπ" w:date="2023-02-27T01:59:00Z">
              <w:r w:rsidRPr="00A21C84" w:rsidDel="001E2354">
                <w:rPr>
                  <w:sz w:val="20"/>
                  <w:szCs w:val="20"/>
                  <w:rPrChange w:id="9195" w:author="Στάθης Καπ" w:date="2023-02-02T17:47:00Z">
                    <w:rPr/>
                  </w:rPrChange>
                </w:rPr>
                <w:delText>58</w:delText>
              </w:r>
            </w:del>
          </w:p>
        </w:tc>
      </w:tr>
      <w:tr w:rsidR="007456DB" w:rsidDel="001E2354" w14:paraId="5C317B4A" w14:textId="25FBA667" w:rsidTr="00AA2735">
        <w:trPr>
          <w:jc w:val="center"/>
          <w:del w:id="9196" w:author="Στάθης Καπ" w:date="2023-02-27T01:59:00Z"/>
        </w:trPr>
        <w:tc>
          <w:tcPr>
            <w:tcW w:w="1427" w:type="dxa"/>
          </w:tcPr>
          <w:p w14:paraId="751F9B0D" w14:textId="17AFF003" w:rsidR="007456DB" w:rsidRPr="00A21C84" w:rsidDel="001E2354" w:rsidRDefault="007456DB" w:rsidP="007456DB">
            <w:pPr>
              <w:rPr>
                <w:del w:id="9197" w:author="Στάθης Καπ" w:date="2023-02-27T01:59:00Z"/>
                <w:rFonts w:cstheme="minorHAnsi"/>
                <w:sz w:val="20"/>
                <w:szCs w:val="20"/>
                <w:rPrChange w:id="9198" w:author="Στάθης Καπ" w:date="2023-02-02T17:47:00Z">
                  <w:rPr>
                    <w:del w:id="9199" w:author="Στάθης Καπ" w:date="2023-02-27T01:59:00Z"/>
                    <w:rFonts w:cstheme="minorHAnsi"/>
                    <w:sz w:val="18"/>
                    <w:szCs w:val="18"/>
                  </w:rPr>
                </w:rPrChange>
              </w:rPr>
            </w:pPr>
            <w:del w:id="9200" w:author="Στάθης Καπ" w:date="2023-02-27T01:59:00Z">
              <w:r w:rsidRPr="00A21C84" w:rsidDel="001E2354">
                <w:rPr>
                  <w:rFonts w:cstheme="minorHAnsi"/>
                  <w:sz w:val="20"/>
                  <w:szCs w:val="20"/>
                  <w:rPrChange w:id="9201"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9202" w:author="Στάθης Καπ" w:date="2023-02-27T01:59:00Z"/>
                <w:rFonts w:cstheme="minorHAnsi"/>
                <w:sz w:val="20"/>
                <w:szCs w:val="20"/>
                <w:rPrChange w:id="9203" w:author="Στάθης Καπ" w:date="2023-02-02T17:47:00Z">
                  <w:rPr>
                    <w:del w:id="9204" w:author="Στάθης Καπ" w:date="2023-02-27T01:59:00Z"/>
                    <w:rFonts w:cstheme="minorHAnsi"/>
                    <w:sz w:val="18"/>
                    <w:szCs w:val="18"/>
                  </w:rPr>
                </w:rPrChange>
              </w:rPr>
            </w:pPr>
            <w:del w:id="9205" w:author="Στάθης Καπ" w:date="2023-02-27T01:59:00Z">
              <w:r w:rsidRPr="00A21C84" w:rsidDel="001E2354">
                <w:rPr>
                  <w:sz w:val="20"/>
                  <w:szCs w:val="20"/>
                  <w:rPrChange w:id="9206"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9207" w:author="Στάθης Καπ" w:date="2023-02-27T01:59:00Z"/>
                <w:rFonts w:cstheme="minorHAnsi"/>
                <w:sz w:val="20"/>
                <w:szCs w:val="20"/>
                <w:rPrChange w:id="9208" w:author="Στάθης Καπ" w:date="2023-02-02T17:47:00Z">
                  <w:rPr>
                    <w:del w:id="9209" w:author="Στάθης Καπ" w:date="2023-02-27T01:59:00Z"/>
                    <w:rFonts w:cstheme="minorHAnsi"/>
                    <w:sz w:val="18"/>
                    <w:szCs w:val="18"/>
                  </w:rPr>
                </w:rPrChange>
              </w:rPr>
            </w:pPr>
            <w:del w:id="9210" w:author="Στάθης Καπ" w:date="2023-02-27T01:59:00Z">
              <w:r w:rsidRPr="00A21C84" w:rsidDel="001E2354">
                <w:rPr>
                  <w:sz w:val="20"/>
                  <w:szCs w:val="20"/>
                  <w:rPrChange w:id="9211"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9212" w:author="Στάθης Καπ" w:date="2023-02-27T01:59:00Z"/>
                <w:rFonts w:cstheme="minorHAnsi"/>
                <w:sz w:val="20"/>
                <w:szCs w:val="20"/>
                <w:rPrChange w:id="9213" w:author="Στάθης Καπ" w:date="2023-02-02T17:47:00Z">
                  <w:rPr>
                    <w:del w:id="9214" w:author="Στάθης Καπ" w:date="2023-02-27T01:59:00Z"/>
                    <w:rFonts w:cstheme="minorHAnsi"/>
                    <w:sz w:val="18"/>
                    <w:szCs w:val="18"/>
                  </w:rPr>
                </w:rPrChange>
              </w:rPr>
            </w:pPr>
            <w:del w:id="9215" w:author="Στάθης Καπ" w:date="2023-02-27T01:59:00Z">
              <w:r w:rsidRPr="00A21C84" w:rsidDel="001E2354">
                <w:rPr>
                  <w:sz w:val="20"/>
                  <w:szCs w:val="20"/>
                  <w:rPrChange w:id="9216"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9217" w:author="Στάθης Καπ" w:date="2023-02-27T01:59:00Z"/>
                <w:rFonts w:cstheme="minorHAnsi"/>
                <w:sz w:val="20"/>
                <w:szCs w:val="20"/>
                <w:rPrChange w:id="9218" w:author="Στάθης Καπ" w:date="2023-02-02T17:47:00Z">
                  <w:rPr>
                    <w:del w:id="9219" w:author="Στάθης Καπ" w:date="2023-02-27T01:59:00Z"/>
                    <w:rFonts w:cstheme="minorHAnsi"/>
                    <w:sz w:val="18"/>
                    <w:szCs w:val="18"/>
                  </w:rPr>
                </w:rPrChange>
              </w:rPr>
            </w:pPr>
            <w:del w:id="9220" w:author="Στάθης Καπ" w:date="2023-02-27T01:59:00Z">
              <w:r w:rsidRPr="00A21C84" w:rsidDel="001E2354">
                <w:rPr>
                  <w:sz w:val="20"/>
                  <w:szCs w:val="20"/>
                  <w:rPrChange w:id="9221"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9222" w:author="Στάθης Καπ" w:date="2023-02-27T01:59:00Z"/>
                <w:rFonts w:cstheme="minorHAnsi"/>
                <w:sz w:val="20"/>
                <w:szCs w:val="20"/>
                <w:rPrChange w:id="9223" w:author="Στάθης Καπ" w:date="2023-02-02T17:47:00Z">
                  <w:rPr>
                    <w:del w:id="9224" w:author="Στάθης Καπ" w:date="2023-02-27T01:59:00Z"/>
                    <w:rFonts w:cstheme="minorHAnsi"/>
                    <w:sz w:val="18"/>
                    <w:szCs w:val="18"/>
                  </w:rPr>
                </w:rPrChange>
              </w:rPr>
            </w:pPr>
            <w:del w:id="9225" w:author="Στάθης Καπ" w:date="2023-02-27T01:59:00Z">
              <w:r w:rsidRPr="00A21C84" w:rsidDel="001E2354">
                <w:rPr>
                  <w:sz w:val="20"/>
                  <w:szCs w:val="20"/>
                  <w:rPrChange w:id="9226" w:author="Στάθης Καπ" w:date="2023-02-02T17:47:00Z">
                    <w:rPr/>
                  </w:rPrChange>
                </w:rPr>
                <w:delText>36</w:delText>
              </w:r>
            </w:del>
          </w:p>
        </w:tc>
      </w:tr>
      <w:tr w:rsidR="007456DB" w:rsidDel="001E2354" w14:paraId="7AF209D5" w14:textId="11E8F73A" w:rsidTr="00AA2735">
        <w:trPr>
          <w:jc w:val="center"/>
          <w:del w:id="9227" w:author="Στάθης Καπ" w:date="2023-02-27T01:59:00Z"/>
        </w:trPr>
        <w:tc>
          <w:tcPr>
            <w:tcW w:w="1427" w:type="dxa"/>
          </w:tcPr>
          <w:p w14:paraId="7153AFD4" w14:textId="1BCFA23D" w:rsidR="007456DB" w:rsidRPr="00A21C84" w:rsidDel="001E2354" w:rsidRDefault="007456DB" w:rsidP="007456DB">
            <w:pPr>
              <w:rPr>
                <w:del w:id="9228" w:author="Στάθης Καπ" w:date="2023-02-27T01:59:00Z"/>
                <w:rFonts w:cstheme="minorHAnsi"/>
                <w:sz w:val="20"/>
                <w:szCs w:val="20"/>
                <w:rPrChange w:id="9229" w:author="Στάθης Καπ" w:date="2023-02-02T17:47:00Z">
                  <w:rPr>
                    <w:del w:id="9230" w:author="Στάθης Καπ" w:date="2023-02-27T01:59:00Z"/>
                    <w:rFonts w:cstheme="minorHAnsi"/>
                    <w:sz w:val="18"/>
                    <w:szCs w:val="18"/>
                  </w:rPr>
                </w:rPrChange>
              </w:rPr>
            </w:pPr>
            <w:del w:id="9231" w:author="Στάθης Καπ" w:date="2023-02-27T01:59:00Z">
              <w:r w:rsidRPr="00A21C84" w:rsidDel="001E2354">
                <w:rPr>
                  <w:rFonts w:cstheme="minorHAnsi"/>
                  <w:sz w:val="20"/>
                  <w:szCs w:val="20"/>
                  <w:rPrChange w:id="9232"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9233" w:author="Στάθης Καπ" w:date="2023-02-27T01:59:00Z"/>
                <w:rFonts w:cstheme="minorHAnsi"/>
                <w:sz w:val="20"/>
                <w:szCs w:val="20"/>
                <w:rPrChange w:id="9234" w:author="Στάθης Καπ" w:date="2023-02-02T17:47:00Z">
                  <w:rPr>
                    <w:del w:id="9235" w:author="Στάθης Καπ" w:date="2023-02-27T01:59:00Z"/>
                    <w:rFonts w:cstheme="minorHAnsi"/>
                    <w:sz w:val="18"/>
                    <w:szCs w:val="18"/>
                  </w:rPr>
                </w:rPrChange>
              </w:rPr>
            </w:pPr>
            <w:del w:id="9236" w:author="Στάθης Καπ" w:date="2023-02-27T01:59:00Z">
              <w:r w:rsidRPr="00A21C84" w:rsidDel="001E2354">
                <w:rPr>
                  <w:sz w:val="20"/>
                  <w:szCs w:val="20"/>
                  <w:rPrChange w:id="9237"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9238" w:author="Στάθης Καπ" w:date="2023-02-27T01:59:00Z"/>
                <w:rFonts w:cstheme="minorHAnsi"/>
                <w:sz w:val="20"/>
                <w:szCs w:val="20"/>
                <w:rPrChange w:id="9239" w:author="Στάθης Καπ" w:date="2023-02-02T17:47:00Z">
                  <w:rPr>
                    <w:del w:id="9240" w:author="Στάθης Καπ" w:date="2023-02-27T01:59:00Z"/>
                    <w:rFonts w:cstheme="minorHAnsi"/>
                    <w:sz w:val="18"/>
                    <w:szCs w:val="18"/>
                  </w:rPr>
                </w:rPrChange>
              </w:rPr>
            </w:pPr>
            <w:del w:id="9241" w:author="Στάθης Καπ" w:date="2023-02-27T01:59:00Z">
              <w:r w:rsidRPr="00A21C84" w:rsidDel="001E2354">
                <w:rPr>
                  <w:sz w:val="20"/>
                  <w:szCs w:val="20"/>
                  <w:rPrChange w:id="9242"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9243" w:author="Στάθης Καπ" w:date="2023-02-27T01:59:00Z"/>
                <w:rFonts w:cstheme="minorHAnsi"/>
                <w:sz w:val="20"/>
                <w:szCs w:val="20"/>
                <w:rPrChange w:id="9244" w:author="Στάθης Καπ" w:date="2023-02-02T17:47:00Z">
                  <w:rPr>
                    <w:del w:id="9245" w:author="Στάθης Καπ" w:date="2023-02-27T01:59:00Z"/>
                    <w:rFonts w:cstheme="minorHAnsi"/>
                    <w:sz w:val="18"/>
                    <w:szCs w:val="18"/>
                  </w:rPr>
                </w:rPrChange>
              </w:rPr>
            </w:pPr>
            <w:del w:id="9246" w:author="Στάθης Καπ" w:date="2023-02-27T01:59:00Z">
              <w:r w:rsidRPr="00A21C84" w:rsidDel="001E2354">
                <w:rPr>
                  <w:sz w:val="20"/>
                  <w:szCs w:val="20"/>
                  <w:rPrChange w:id="9247"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9248" w:author="Στάθης Καπ" w:date="2023-02-27T01:59:00Z"/>
                <w:rFonts w:cstheme="minorHAnsi"/>
                <w:sz w:val="20"/>
                <w:szCs w:val="20"/>
                <w:rPrChange w:id="9249" w:author="Στάθης Καπ" w:date="2023-02-02T17:47:00Z">
                  <w:rPr>
                    <w:del w:id="9250" w:author="Στάθης Καπ" w:date="2023-02-27T01:59:00Z"/>
                    <w:rFonts w:cstheme="minorHAnsi"/>
                    <w:sz w:val="18"/>
                    <w:szCs w:val="18"/>
                  </w:rPr>
                </w:rPrChange>
              </w:rPr>
            </w:pPr>
            <w:del w:id="9251" w:author="Στάθης Καπ" w:date="2023-02-27T01:59:00Z">
              <w:r w:rsidRPr="00A21C84" w:rsidDel="001E2354">
                <w:rPr>
                  <w:sz w:val="20"/>
                  <w:szCs w:val="20"/>
                  <w:rPrChange w:id="9252"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9253" w:author="Στάθης Καπ" w:date="2023-02-27T01:59:00Z"/>
                <w:rFonts w:cstheme="minorHAnsi"/>
                <w:sz w:val="20"/>
                <w:szCs w:val="20"/>
                <w:rPrChange w:id="9254" w:author="Στάθης Καπ" w:date="2023-02-02T17:47:00Z">
                  <w:rPr>
                    <w:del w:id="9255" w:author="Στάθης Καπ" w:date="2023-02-27T01:59:00Z"/>
                    <w:rFonts w:cstheme="minorHAnsi"/>
                    <w:sz w:val="18"/>
                    <w:szCs w:val="18"/>
                  </w:rPr>
                </w:rPrChange>
              </w:rPr>
            </w:pPr>
            <w:del w:id="9256" w:author="Στάθης Καπ" w:date="2023-02-27T01:59:00Z">
              <w:r w:rsidRPr="00A21C84" w:rsidDel="001E2354">
                <w:rPr>
                  <w:sz w:val="20"/>
                  <w:szCs w:val="20"/>
                  <w:rPrChange w:id="9257" w:author="Στάθης Καπ" w:date="2023-02-02T17:47:00Z">
                    <w:rPr/>
                  </w:rPrChange>
                </w:rPr>
                <w:delText>50</w:delText>
              </w:r>
            </w:del>
          </w:p>
        </w:tc>
      </w:tr>
      <w:tr w:rsidR="007456DB" w:rsidDel="001E2354" w14:paraId="01FECFFA" w14:textId="4C7F26DC" w:rsidTr="00AA2735">
        <w:trPr>
          <w:jc w:val="center"/>
          <w:del w:id="9258" w:author="Στάθης Καπ" w:date="2023-02-27T01:59:00Z"/>
        </w:trPr>
        <w:tc>
          <w:tcPr>
            <w:tcW w:w="1427" w:type="dxa"/>
          </w:tcPr>
          <w:p w14:paraId="327025B8" w14:textId="7706C3E4" w:rsidR="007456DB" w:rsidRPr="00A21C84" w:rsidDel="001E2354" w:rsidRDefault="007456DB" w:rsidP="007456DB">
            <w:pPr>
              <w:rPr>
                <w:del w:id="9259" w:author="Στάθης Καπ" w:date="2023-02-27T01:59:00Z"/>
                <w:rFonts w:cstheme="minorHAnsi"/>
                <w:sz w:val="20"/>
                <w:szCs w:val="20"/>
                <w:rPrChange w:id="9260" w:author="Στάθης Καπ" w:date="2023-02-02T17:47:00Z">
                  <w:rPr>
                    <w:del w:id="9261" w:author="Στάθης Καπ" w:date="2023-02-27T01:59:00Z"/>
                    <w:rFonts w:cstheme="minorHAnsi"/>
                    <w:sz w:val="18"/>
                    <w:szCs w:val="18"/>
                  </w:rPr>
                </w:rPrChange>
              </w:rPr>
            </w:pPr>
            <w:del w:id="9262" w:author="Στάθης Καπ" w:date="2023-02-27T01:59:00Z">
              <w:r w:rsidRPr="00A21C84" w:rsidDel="001E2354">
                <w:rPr>
                  <w:rFonts w:cstheme="minorHAnsi"/>
                  <w:sz w:val="20"/>
                  <w:szCs w:val="20"/>
                  <w:rPrChange w:id="9263"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9264" w:author="Στάθης Καπ" w:date="2023-02-27T01:59:00Z"/>
                <w:rFonts w:cstheme="minorHAnsi"/>
                <w:sz w:val="20"/>
                <w:szCs w:val="20"/>
                <w:rPrChange w:id="9265" w:author="Στάθης Καπ" w:date="2023-02-02T17:47:00Z">
                  <w:rPr>
                    <w:del w:id="9266" w:author="Στάθης Καπ" w:date="2023-02-27T01:59:00Z"/>
                    <w:rFonts w:cstheme="minorHAnsi"/>
                    <w:sz w:val="18"/>
                    <w:szCs w:val="18"/>
                  </w:rPr>
                </w:rPrChange>
              </w:rPr>
            </w:pPr>
            <w:del w:id="9267" w:author="Στάθης Καπ" w:date="2023-02-27T01:59:00Z">
              <w:r w:rsidRPr="00A21C84" w:rsidDel="001E2354">
                <w:rPr>
                  <w:sz w:val="20"/>
                  <w:szCs w:val="20"/>
                  <w:rPrChange w:id="9268"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9269" w:author="Στάθης Καπ" w:date="2023-02-27T01:59:00Z"/>
                <w:rFonts w:cstheme="minorHAnsi"/>
                <w:sz w:val="20"/>
                <w:szCs w:val="20"/>
                <w:rPrChange w:id="9270" w:author="Στάθης Καπ" w:date="2023-02-02T17:47:00Z">
                  <w:rPr>
                    <w:del w:id="9271" w:author="Στάθης Καπ" w:date="2023-02-27T01:59:00Z"/>
                    <w:rFonts w:cstheme="minorHAnsi"/>
                    <w:sz w:val="18"/>
                    <w:szCs w:val="18"/>
                  </w:rPr>
                </w:rPrChange>
              </w:rPr>
            </w:pPr>
            <w:del w:id="9272" w:author="Στάθης Καπ" w:date="2023-02-27T01:59:00Z">
              <w:r w:rsidRPr="00A21C84" w:rsidDel="001E2354">
                <w:rPr>
                  <w:sz w:val="20"/>
                  <w:szCs w:val="20"/>
                  <w:rPrChange w:id="9273"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9274" w:author="Στάθης Καπ" w:date="2023-02-27T01:59:00Z"/>
                <w:rFonts w:cstheme="minorHAnsi"/>
                <w:sz w:val="20"/>
                <w:szCs w:val="20"/>
                <w:rPrChange w:id="9275" w:author="Στάθης Καπ" w:date="2023-02-02T17:47:00Z">
                  <w:rPr>
                    <w:del w:id="9276" w:author="Στάθης Καπ" w:date="2023-02-27T01:59:00Z"/>
                    <w:rFonts w:cstheme="minorHAnsi"/>
                    <w:sz w:val="18"/>
                    <w:szCs w:val="18"/>
                  </w:rPr>
                </w:rPrChange>
              </w:rPr>
            </w:pPr>
            <w:del w:id="9277" w:author="Στάθης Καπ" w:date="2023-02-27T01:59:00Z">
              <w:r w:rsidRPr="00A21C84" w:rsidDel="001E2354">
                <w:rPr>
                  <w:sz w:val="20"/>
                  <w:szCs w:val="20"/>
                  <w:rPrChange w:id="9278"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9279" w:author="Στάθης Καπ" w:date="2023-02-27T01:59:00Z"/>
                <w:rFonts w:cstheme="minorHAnsi"/>
                <w:sz w:val="20"/>
                <w:szCs w:val="20"/>
                <w:rPrChange w:id="9280" w:author="Στάθης Καπ" w:date="2023-02-02T17:47:00Z">
                  <w:rPr>
                    <w:del w:id="9281" w:author="Στάθης Καπ" w:date="2023-02-27T01:59:00Z"/>
                    <w:rFonts w:cstheme="minorHAnsi"/>
                    <w:sz w:val="18"/>
                    <w:szCs w:val="18"/>
                  </w:rPr>
                </w:rPrChange>
              </w:rPr>
            </w:pPr>
            <w:del w:id="9282" w:author="Στάθης Καπ" w:date="2023-02-27T01:59:00Z">
              <w:r w:rsidRPr="00A21C84" w:rsidDel="001E2354">
                <w:rPr>
                  <w:sz w:val="20"/>
                  <w:szCs w:val="20"/>
                  <w:rPrChange w:id="9283"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9284" w:author="Στάθης Καπ" w:date="2023-02-27T01:59:00Z"/>
                <w:rFonts w:cstheme="minorHAnsi"/>
                <w:sz w:val="20"/>
                <w:szCs w:val="20"/>
                <w:rPrChange w:id="9285" w:author="Στάθης Καπ" w:date="2023-02-02T17:47:00Z">
                  <w:rPr>
                    <w:del w:id="9286" w:author="Στάθης Καπ" w:date="2023-02-27T01:59:00Z"/>
                    <w:rFonts w:cstheme="minorHAnsi"/>
                    <w:sz w:val="18"/>
                    <w:szCs w:val="18"/>
                  </w:rPr>
                </w:rPrChange>
              </w:rPr>
            </w:pPr>
            <w:del w:id="9287" w:author="Στάθης Καπ" w:date="2023-02-27T01:59:00Z">
              <w:r w:rsidRPr="00A21C84" w:rsidDel="001E2354">
                <w:rPr>
                  <w:sz w:val="20"/>
                  <w:szCs w:val="20"/>
                  <w:rPrChange w:id="9288" w:author="Στάθης Καπ" w:date="2023-02-02T17:47:00Z">
                    <w:rPr/>
                  </w:rPrChange>
                </w:rPr>
                <w:delText>53</w:delText>
              </w:r>
            </w:del>
          </w:p>
        </w:tc>
      </w:tr>
      <w:tr w:rsidR="007456DB" w:rsidDel="001E2354" w14:paraId="4B6C4BC5" w14:textId="486ABB2E" w:rsidTr="00AA2735">
        <w:trPr>
          <w:jc w:val="center"/>
          <w:del w:id="9289" w:author="Στάθης Καπ" w:date="2023-02-27T01:59:00Z"/>
        </w:trPr>
        <w:tc>
          <w:tcPr>
            <w:tcW w:w="1427" w:type="dxa"/>
          </w:tcPr>
          <w:p w14:paraId="277D6D2F" w14:textId="13BA2ADB" w:rsidR="007456DB" w:rsidRPr="00A21C84" w:rsidDel="001E2354" w:rsidRDefault="007456DB" w:rsidP="007456DB">
            <w:pPr>
              <w:rPr>
                <w:del w:id="9290" w:author="Στάθης Καπ" w:date="2023-02-27T01:59:00Z"/>
                <w:rFonts w:cstheme="minorHAnsi"/>
                <w:sz w:val="20"/>
                <w:szCs w:val="20"/>
                <w:rPrChange w:id="9291" w:author="Στάθης Καπ" w:date="2023-02-02T17:47:00Z">
                  <w:rPr>
                    <w:del w:id="9292" w:author="Στάθης Καπ" w:date="2023-02-27T01:59:00Z"/>
                    <w:rFonts w:cstheme="minorHAnsi"/>
                    <w:sz w:val="18"/>
                    <w:szCs w:val="18"/>
                  </w:rPr>
                </w:rPrChange>
              </w:rPr>
            </w:pPr>
            <w:del w:id="9293" w:author="Στάθης Καπ" w:date="2023-02-27T01:59:00Z">
              <w:r w:rsidRPr="00A21C84" w:rsidDel="001E2354">
                <w:rPr>
                  <w:rFonts w:cstheme="minorHAnsi"/>
                  <w:sz w:val="20"/>
                  <w:szCs w:val="20"/>
                  <w:rPrChange w:id="9294"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9295" w:author="Στάθης Καπ" w:date="2023-02-27T01:59:00Z"/>
                <w:rFonts w:cstheme="minorHAnsi"/>
                <w:sz w:val="20"/>
                <w:szCs w:val="20"/>
                <w:rPrChange w:id="9296" w:author="Στάθης Καπ" w:date="2023-02-02T17:47:00Z">
                  <w:rPr>
                    <w:del w:id="9297" w:author="Στάθης Καπ" w:date="2023-02-27T01:59:00Z"/>
                    <w:rFonts w:cstheme="minorHAnsi"/>
                    <w:sz w:val="18"/>
                    <w:szCs w:val="18"/>
                  </w:rPr>
                </w:rPrChange>
              </w:rPr>
            </w:pPr>
            <w:del w:id="9298" w:author="Στάθης Καπ" w:date="2023-02-27T01:59:00Z">
              <w:r w:rsidRPr="00A21C84" w:rsidDel="001E2354">
                <w:rPr>
                  <w:sz w:val="20"/>
                  <w:szCs w:val="20"/>
                  <w:rPrChange w:id="9299"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9300" w:author="Στάθης Καπ" w:date="2023-02-27T01:59:00Z"/>
                <w:rFonts w:cstheme="minorHAnsi"/>
                <w:sz w:val="20"/>
                <w:szCs w:val="20"/>
                <w:rPrChange w:id="9301" w:author="Στάθης Καπ" w:date="2023-02-02T17:47:00Z">
                  <w:rPr>
                    <w:del w:id="9302" w:author="Στάθης Καπ" w:date="2023-02-27T01:59:00Z"/>
                    <w:rFonts w:cstheme="minorHAnsi"/>
                    <w:sz w:val="18"/>
                    <w:szCs w:val="18"/>
                  </w:rPr>
                </w:rPrChange>
              </w:rPr>
            </w:pPr>
            <w:del w:id="9303" w:author="Στάθης Καπ" w:date="2023-02-27T01:59:00Z">
              <w:r w:rsidRPr="00A21C84" w:rsidDel="001E2354">
                <w:rPr>
                  <w:sz w:val="20"/>
                  <w:szCs w:val="20"/>
                  <w:rPrChange w:id="9304"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9305" w:author="Στάθης Καπ" w:date="2023-02-27T01:59:00Z"/>
                <w:rFonts w:cstheme="minorHAnsi"/>
                <w:sz w:val="20"/>
                <w:szCs w:val="20"/>
                <w:rPrChange w:id="9306" w:author="Στάθης Καπ" w:date="2023-02-02T17:47:00Z">
                  <w:rPr>
                    <w:del w:id="9307" w:author="Στάθης Καπ" w:date="2023-02-27T01:59:00Z"/>
                    <w:rFonts w:cstheme="minorHAnsi"/>
                    <w:sz w:val="18"/>
                    <w:szCs w:val="18"/>
                  </w:rPr>
                </w:rPrChange>
              </w:rPr>
            </w:pPr>
            <w:del w:id="9308" w:author="Στάθης Καπ" w:date="2023-02-27T01:59:00Z">
              <w:r w:rsidRPr="00A21C84" w:rsidDel="001E2354">
                <w:rPr>
                  <w:sz w:val="20"/>
                  <w:szCs w:val="20"/>
                  <w:rPrChange w:id="9309"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9310" w:author="Στάθης Καπ" w:date="2023-02-27T01:59:00Z"/>
                <w:rFonts w:cstheme="minorHAnsi"/>
                <w:sz w:val="20"/>
                <w:szCs w:val="20"/>
                <w:rPrChange w:id="9311" w:author="Στάθης Καπ" w:date="2023-02-02T17:47:00Z">
                  <w:rPr>
                    <w:del w:id="9312" w:author="Στάθης Καπ" w:date="2023-02-27T01:59:00Z"/>
                    <w:rFonts w:cstheme="minorHAnsi"/>
                    <w:sz w:val="18"/>
                    <w:szCs w:val="18"/>
                  </w:rPr>
                </w:rPrChange>
              </w:rPr>
            </w:pPr>
            <w:del w:id="9313" w:author="Στάθης Καπ" w:date="2023-02-27T01:59:00Z">
              <w:r w:rsidRPr="00A21C84" w:rsidDel="001E2354">
                <w:rPr>
                  <w:sz w:val="20"/>
                  <w:szCs w:val="20"/>
                  <w:rPrChange w:id="9314"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9315" w:author="Στάθης Καπ" w:date="2023-02-27T01:59:00Z"/>
                <w:rFonts w:cstheme="minorHAnsi"/>
                <w:sz w:val="20"/>
                <w:szCs w:val="20"/>
                <w:rPrChange w:id="9316" w:author="Στάθης Καπ" w:date="2023-02-02T17:47:00Z">
                  <w:rPr>
                    <w:del w:id="9317" w:author="Στάθης Καπ" w:date="2023-02-27T01:59:00Z"/>
                    <w:rFonts w:cstheme="minorHAnsi"/>
                    <w:sz w:val="18"/>
                    <w:szCs w:val="18"/>
                  </w:rPr>
                </w:rPrChange>
              </w:rPr>
            </w:pPr>
            <w:del w:id="9318" w:author="Στάθης Καπ" w:date="2023-02-27T01:59:00Z">
              <w:r w:rsidRPr="00A21C84" w:rsidDel="001E2354">
                <w:rPr>
                  <w:sz w:val="20"/>
                  <w:szCs w:val="20"/>
                  <w:rPrChange w:id="9319" w:author="Στάθης Καπ" w:date="2023-02-02T17:47:00Z">
                    <w:rPr/>
                  </w:rPrChange>
                </w:rPr>
                <w:delText>64</w:delText>
              </w:r>
            </w:del>
          </w:p>
        </w:tc>
      </w:tr>
    </w:tbl>
    <w:p w14:paraId="577DC92F" w14:textId="41954F49" w:rsidR="004A0401" w:rsidDel="001E2354" w:rsidRDefault="004A0401">
      <w:pPr>
        <w:rPr>
          <w:del w:id="9320" w:author="Στάθης Καπ" w:date="2023-02-27T01:59:00Z"/>
        </w:rPr>
      </w:pPr>
    </w:p>
    <w:p w14:paraId="180F74D2" w14:textId="5DA69988" w:rsidR="00853890" w:rsidRPr="00701249" w:rsidDel="001E2354" w:rsidRDefault="00853890">
      <w:pPr>
        <w:rPr>
          <w:del w:id="9321" w:author="Στάθης Καπ" w:date="2023-02-27T01:59:00Z"/>
        </w:rPr>
      </w:pPr>
      <w:del w:id="9322"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9323" w:author="Στάθης Καπ" w:date="2023-02-27T01:59:00Z"/>
        </w:trPr>
        <w:tc>
          <w:tcPr>
            <w:tcW w:w="1427" w:type="dxa"/>
          </w:tcPr>
          <w:p w14:paraId="6A984D71" w14:textId="1DDFD51C" w:rsidR="004A0401" w:rsidRPr="0037443C" w:rsidDel="001E2354" w:rsidRDefault="0037443C" w:rsidP="00AA2735">
            <w:pPr>
              <w:rPr>
                <w:del w:id="9324" w:author="Στάθης Καπ" w:date="2023-02-27T01:59:00Z"/>
                <w:rFonts w:cstheme="minorHAnsi"/>
                <w:sz w:val="20"/>
                <w:szCs w:val="20"/>
                <w:rPrChange w:id="9325" w:author="Στάθης Καπ" w:date="2023-02-02T17:57:00Z">
                  <w:rPr>
                    <w:del w:id="9326" w:author="Στάθης Καπ" w:date="2023-02-27T01:59:00Z"/>
                    <w:rFonts w:cstheme="minorHAnsi"/>
                    <w:sz w:val="18"/>
                    <w:szCs w:val="18"/>
                  </w:rPr>
                </w:rPrChange>
              </w:rPr>
            </w:pPr>
            <w:del w:id="9327"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9328" w:author="Στάθης Καπ" w:date="2023-02-27T01:59:00Z"/>
                <w:rFonts w:cstheme="minorHAnsi"/>
                <w:sz w:val="20"/>
                <w:szCs w:val="20"/>
                <w:rPrChange w:id="9329" w:author="Στάθης Καπ" w:date="2023-02-02T17:57:00Z">
                  <w:rPr>
                    <w:del w:id="9330" w:author="Στάθης Καπ" w:date="2023-02-27T01:59:00Z"/>
                    <w:rFonts w:cstheme="minorHAnsi"/>
                    <w:sz w:val="18"/>
                    <w:szCs w:val="18"/>
                  </w:rPr>
                </w:rPrChange>
              </w:rPr>
            </w:pPr>
            <w:del w:id="9331" w:author="Στάθης Καπ" w:date="2023-02-27T01:59:00Z">
              <w:r w:rsidRPr="0037443C" w:rsidDel="001E2354">
                <w:rPr>
                  <w:rFonts w:cstheme="minorHAnsi"/>
                  <w:sz w:val="20"/>
                  <w:szCs w:val="20"/>
                  <w:rPrChange w:id="9332"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9333" w:author="Στάθης Καπ" w:date="2023-02-27T01:59:00Z"/>
                <w:rFonts w:cstheme="minorHAnsi"/>
                <w:sz w:val="20"/>
                <w:szCs w:val="20"/>
                <w:rPrChange w:id="9334" w:author="Στάθης Καπ" w:date="2023-02-02T17:57:00Z">
                  <w:rPr>
                    <w:del w:id="9335" w:author="Στάθης Καπ" w:date="2023-02-27T01:59:00Z"/>
                    <w:rFonts w:cstheme="minorHAnsi"/>
                    <w:sz w:val="18"/>
                    <w:szCs w:val="18"/>
                  </w:rPr>
                </w:rPrChange>
              </w:rPr>
            </w:pPr>
            <w:del w:id="9336" w:author="Στάθης Καπ" w:date="2023-02-27T01:59:00Z">
              <w:r w:rsidRPr="0037443C" w:rsidDel="001E2354">
                <w:rPr>
                  <w:rFonts w:cstheme="minorHAnsi"/>
                  <w:sz w:val="20"/>
                  <w:szCs w:val="20"/>
                  <w:rPrChange w:id="9337"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9338" w:author="Στάθης Καπ" w:date="2023-02-27T01:59:00Z"/>
                <w:rFonts w:cstheme="minorHAnsi"/>
                <w:sz w:val="20"/>
                <w:szCs w:val="20"/>
                <w:rPrChange w:id="9339" w:author="Στάθης Καπ" w:date="2023-02-02T17:57:00Z">
                  <w:rPr>
                    <w:del w:id="9340" w:author="Στάθης Καπ" w:date="2023-02-27T01:59:00Z"/>
                    <w:rFonts w:cstheme="minorHAnsi"/>
                    <w:sz w:val="18"/>
                    <w:szCs w:val="18"/>
                  </w:rPr>
                </w:rPrChange>
              </w:rPr>
            </w:pPr>
            <w:del w:id="9341" w:author="Στάθης Καπ" w:date="2023-02-27T01:59:00Z">
              <w:r w:rsidRPr="0037443C" w:rsidDel="001E2354">
                <w:rPr>
                  <w:rFonts w:cstheme="minorHAnsi"/>
                  <w:sz w:val="20"/>
                  <w:szCs w:val="20"/>
                  <w:rPrChange w:id="9342"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9343" w:author="Στάθης Καπ" w:date="2023-02-27T01:59:00Z"/>
                <w:rFonts w:cstheme="minorHAnsi"/>
                <w:sz w:val="20"/>
                <w:szCs w:val="20"/>
                <w:rPrChange w:id="9344" w:author="Στάθης Καπ" w:date="2023-02-02T17:57:00Z">
                  <w:rPr>
                    <w:del w:id="9345" w:author="Στάθης Καπ" w:date="2023-02-27T01:59:00Z"/>
                    <w:rFonts w:cstheme="minorHAnsi"/>
                    <w:sz w:val="18"/>
                    <w:szCs w:val="18"/>
                  </w:rPr>
                </w:rPrChange>
              </w:rPr>
            </w:pPr>
            <w:del w:id="9346" w:author="Στάθης Καπ" w:date="2023-02-27T01:59:00Z">
              <w:r w:rsidRPr="0037443C" w:rsidDel="001E2354">
                <w:rPr>
                  <w:rFonts w:cstheme="minorHAnsi"/>
                  <w:sz w:val="20"/>
                  <w:szCs w:val="20"/>
                  <w:rPrChange w:id="9347"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9348" w:author="Στάθης Καπ" w:date="2023-02-27T01:59:00Z"/>
                <w:rFonts w:cstheme="minorHAnsi"/>
                <w:sz w:val="20"/>
                <w:szCs w:val="20"/>
                <w:rPrChange w:id="9349" w:author="Στάθης Καπ" w:date="2023-02-02T17:57:00Z">
                  <w:rPr>
                    <w:del w:id="9350" w:author="Στάθης Καπ" w:date="2023-02-27T01:59:00Z"/>
                    <w:rFonts w:cstheme="minorHAnsi"/>
                    <w:sz w:val="18"/>
                    <w:szCs w:val="18"/>
                  </w:rPr>
                </w:rPrChange>
              </w:rPr>
            </w:pPr>
            <w:del w:id="9351" w:author="Στάθης Καπ" w:date="2023-02-27T01:59:00Z">
              <w:r w:rsidRPr="0037443C" w:rsidDel="001E2354">
                <w:rPr>
                  <w:rFonts w:cstheme="minorHAnsi"/>
                  <w:sz w:val="20"/>
                  <w:szCs w:val="20"/>
                  <w:rPrChange w:id="9352"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9353" w:author="Στάθης Καπ" w:date="2023-02-27T01:59:00Z"/>
        </w:trPr>
        <w:tc>
          <w:tcPr>
            <w:tcW w:w="1427" w:type="dxa"/>
          </w:tcPr>
          <w:p w14:paraId="4F89A4EE" w14:textId="2FAE3ADC" w:rsidR="002B540C" w:rsidRPr="0037443C" w:rsidDel="001E2354" w:rsidRDefault="002B540C" w:rsidP="002B540C">
            <w:pPr>
              <w:rPr>
                <w:del w:id="9354" w:author="Στάθης Καπ" w:date="2023-02-27T01:59:00Z"/>
                <w:rFonts w:cstheme="minorHAnsi"/>
                <w:sz w:val="20"/>
                <w:szCs w:val="20"/>
                <w:rPrChange w:id="9355" w:author="Στάθης Καπ" w:date="2023-02-02T17:57:00Z">
                  <w:rPr>
                    <w:del w:id="9356" w:author="Στάθης Καπ" w:date="2023-02-27T01:59:00Z"/>
                    <w:rFonts w:cstheme="minorHAnsi"/>
                    <w:sz w:val="18"/>
                    <w:szCs w:val="18"/>
                  </w:rPr>
                </w:rPrChange>
              </w:rPr>
            </w:pPr>
            <w:del w:id="9357" w:author="Στάθης Καπ" w:date="2023-02-27T01:59:00Z">
              <w:r w:rsidRPr="0037443C" w:rsidDel="001E2354">
                <w:rPr>
                  <w:rFonts w:cstheme="minorHAnsi"/>
                  <w:sz w:val="20"/>
                  <w:szCs w:val="20"/>
                  <w:rPrChange w:id="9358"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9359" w:author="Στάθης Καπ" w:date="2023-02-27T01:59:00Z"/>
                <w:rFonts w:cstheme="minorHAnsi"/>
                <w:sz w:val="20"/>
                <w:szCs w:val="20"/>
                <w:rPrChange w:id="9360" w:author="Στάθης Καπ" w:date="2023-02-02T17:57:00Z">
                  <w:rPr>
                    <w:del w:id="9361" w:author="Στάθης Καπ" w:date="2023-02-27T01:59:00Z"/>
                    <w:rFonts w:cstheme="minorHAnsi"/>
                    <w:sz w:val="18"/>
                    <w:szCs w:val="18"/>
                  </w:rPr>
                </w:rPrChange>
              </w:rPr>
            </w:pPr>
            <w:del w:id="9362" w:author="Στάθης Καπ" w:date="2023-02-27T01:59:00Z">
              <w:r w:rsidRPr="0037443C" w:rsidDel="001E2354">
                <w:rPr>
                  <w:sz w:val="20"/>
                  <w:szCs w:val="20"/>
                  <w:rPrChange w:id="9363"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9364" w:author="Στάθης Καπ" w:date="2023-02-27T01:59:00Z"/>
                <w:rFonts w:cstheme="minorHAnsi"/>
                <w:sz w:val="20"/>
                <w:szCs w:val="20"/>
                <w:rPrChange w:id="9365" w:author="Στάθης Καπ" w:date="2023-02-02T17:57:00Z">
                  <w:rPr>
                    <w:del w:id="9366" w:author="Στάθης Καπ" w:date="2023-02-27T01:59:00Z"/>
                    <w:rFonts w:cstheme="minorHAnsi"/>
                    <w:sz w:val="18"/>
                    <w:szCs w:val="18"/>
                  </w:rPr>
                </w:rPrChange>
              </w:rPr>
            </w:pPr>
            <w:del w:id="9367" w:author="Στάθης Καπ" w:date="2023-02-27T01:59:00Z">
              <w:r w:rsidRPr="0037443C" w:rsidDel="001E2354">
                <w:rPr>
                  <w:sz w:val="20"/>
                  <w:szCs w:val="20"/>
                  <w:rPrChange w:id="9368"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9369" w:author="Στάθης Καπ" w:date="2023-02-27T01:59:00Z"/>
                <w:rFonts w:cstheme="minorHAnsi"/>
                <w:sz w:val="20"/>
                <w:szCs w:val="20"/>
                <w:rPrChange w:id="9370" w:author="Στάθης Καπ" w:date="2023-02-02T17:57:00Z">
                  <w:rPr>
                    <w:del w:id="9371" w:author="Στάθης Καπ" w:date="2023-02-27T01:59:00Z"/>
                    <w:rFonts w:cstheme="minorHAnsi"/>
                    <w:sz w:val="18"/>
                    <w:szCs w:val="18"/>
                  </w:rPr>
                </w:rPrChange>
              </w:rPr>
            </w:pPr>
            <w:del w:id="9372" w:author="Στάθης Καπ" w:date="2023-02-27T01:59:00Z">
              <w:r w:rsidRPr="0037443C" w:rsidDel="001E2354">
                <w:rPr>
                  <w:sz w:val="20"/>
                  <w:szCs w:val="20"/>
                  <w:rPrChange w:id="9373"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9374" w:author="Στάθης Καπ" w:date="2023-02-27T01:59:00Z"/>
                <w:rFonts w:cstheme="minorHAnsi"/>
                <w:sz w:val="20"/>
                <w:szCs w:val="20"/>
                <w:rPrChange w:id="9375" w:author="Στάθης Καπ" w:date="2023-02-02T17:57:00Z">
                  <w:rPr>
                    <w:del w:id="9376" w:author="Στάθης Καπ" w:date="2023-02-27T01:59:00Z"/>
                    <w:rFonts w:cstheme="minorHAnsi"/>
                    <w:sz w:val="18"/>
                    <w:szCs w:val="18"/>
                  </w:rPr>
                </w:rPrChange>
              </w:rPr>
            </w:pPr>
            <w:del w:id="9377" w:author="Στάθης Καπ" w:date="2023-02-27T01:59:00Z">
              <w:r w:rsidRPr="0037443C" w:rsidDel="001E2354">
                <w:rPr>
                  <w:sz w:val="20"/>
                  <w:szCs w:val="20"/>
                  <w:rPrChange w:id="9378"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9379" w:author="Στάθης Καπ" w:date="2023-02-27T01:59:00Z"/>
                <w:rFonts w:cstheme="minorHAnsi"/>
                <w:sz w:val="20"/>
                <w:szCs w:val="20"/>
                <w:rPrChange w:id="9380" w:author="Στάθης Καπ" w:date="2023-02-02T17:57:00Z">
                  <w:rPr>
                    <w:del w:id="9381" w:author="Στάθης Καπ" w:date="2023-02-27T01:59:00Z"/>
                    <w:rFonts w:cstheme="minorHAnsi"/>
                    <w:sz w:val="18"/>
                    <w:szCs w:val="18"/>
                  </w:rPr>
                </w:rPrChange>
              </w:rPr>
            </w:pPr>
            <w:del w:id="9382" w:author="Στάθης Καπ" w:date="2023-02-27T01:59:00Z">
              <w:r w:rsidRPr="0037443C" w:rsidDel="001E2354">
                <w:rPr>
                  <w:sz w:val="20"/>
                  <w:szCs w:val="20"/>
                  <w:rPrChange w:id="9383" w:author="Στάθης Καπ" w:date="2023-02-02T17:57:00Z">
                    <w:rPr/>
                  </w:rPrChange>
                </w:rPr>
                <w:delText>44</w:delText>
              </w:r>
            </w:del>
          </w:p>
        </w:tc>
      </w:tr>
      <w:tr w:rsidR="002B540C" w:rsidDel="001E2354" w14:paraId="2E4C7283" w14:textId="043CFAAF" w:rsidTr="00AA2735">
        <w:trPr>
          <w:jc w:val="center"/>
          <w:del w:id="9384" w:author="Στάθης Καπ" w:date="2023-02-27T01:59:00Z"/>
        </w:trPr>
        <w:tc>
          <w:tcPr>
            <w:tcW w:w="1427" w:type="dxa"/>
          </w:tcPr>
          <w:p w14:paraId="3B7A9C43" w14:textId="4EA8EA14" w:rsidR="002B540C" w:rsidRPr="0037443C" w:rsidDel="001E2354" w:rsidRDefault="002B540C" w:rsidP="002B540C">
            <w:pPr>
              <w:rPr>
                <w:del w:id="9385" w:author="Στάθης Καπ" w:date="2023-02-27T01:59:00Z"/>
                <w:rFonts w:cstheme="minorHAnsi"/>
                <w:sz w:val="20"/>
                <w:szCs w:val="20"/>
                <w:rPrChange w:id="9386" w:author="Στάθης Καπ" w:date="2023-02-02T17:57:00Z">
                  <w:rPr>
                    <w:del w:id="9387" w:author="Στάθης Καπ" w:date="2023-02-27T01:59:00Z"/>
                    <w:rFonts w:cstheme="minorHAnsi"/>
                    <w:sz w:val="18"/>
                    <w:szCs w:val="18"/>
                  </w:rPr>
                </w:rPrChange>
              </w:rPr>
            </w:pPr>
            <w:del w:id="9388" w:author="Στάθης Καπ" w:date="2023-02-27T01:59:00Z">
              <w:r w:rsidRPr="0037443C" w:rsidDel="001E2354">
                <w:rPr>
                  <w:rFonts w:cstheme="minorHAnsi"/>
                  <w:sz w:val="20"/>
                  <w:szCs w:val="20"/>
                  <w:rPrChange w:id="9389"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9390" w:author="Στάθης Καπ" w:date="2023-02-27T01:59:00Z"/>
                <w:rFonts w:cstheme="minorHAnsi"/>
                <w:sz w:val="20"/>
                <w:szCs w:val="20"/>
                <w:rPrChange w:id="9391" w:author="Στάθης Καπ" w:date="2023-02-02T17:57:00Z">
                  <w:rPr>
                    <w:del w:id="9392" w:author="Στάθης Καπ" w:date="2023-02-27T01:59:00Z"/>
                    <w:rFonts w:cstheme="minorHAnsi"/>
                    <w:sz w:val="18"/>
                    <w:szCs w:val="18"/>
                  </w:rPr>
                </w:rPrChange>
              </w:rPr>
            </w:pPr>
            <w:del w:id="9393" w:author="Στάθης Καπ" w:date="2023-02-27T01:59:00Z">
              <w:r w:rsidRPr="0037443C" w:rsidDel="001E2354">
                <w:rPr>
                  <w:sz w:val="20"/>
                  <w:szCs w:val="20"/>
                  <w:rPrChange w:id="9394"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9395" w:author="Στάθης Καπ" w:date="2023-02-27T01:59:00Z"/>
                <w:rFonts w:cstheme="minorHAnsi"/>
                <w:sz w:val="20"/>
                <w:szCs w:val="20"/>
                <w:rPrChange w:id="9396" w:author="Στάθης Καπ" w:date="2023-02-02T17:57:00Z">
                  <w:rPr>
                    <w:del w:id="9397" w:author="Στάθης Καπ" w:date="2023-02-27T01:59:00Z"/>
                    <w:rFonts w:cstheme="minorHAnsi"/>
                    <w:sz w:val="18"/>
                    <w:szCs w:val="18"/>
                  </w:rPr>
                </w:rPrChange>
              </w:rPr>
            </w:pPr>
            <w:del w:id="9398" w:author="Στάθης Καπ" w:date="2023-02-27T01:59:00Z">
              <w:r w:rsidRPr="0037443C" w:rsidDel="001E2354">
                <w:rPr>
                  <w:sz w:val="20"/>
                  <w:szCs w:val="20"/>
                  <w:rPrChange w:id="9399"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9400" w:author="Στάθης Καπ" w:date="2023-02-27T01:59:00Z"/>
                <w:rFonts w:cstheme="minorHAnsi"/>
                <w:sz w:val="20"/>
                <w:szCs w:val="20"/>
                <w:rPrChange w:id="9401" w:author="Στάθης Καπ" w:date="2023-02-02T17:57:00Z">
                  <w:rPr>
                    <w:del w:id="9402" w:author="Στάθης Καπ" w:date="2023-02-27T01:59:00Z"/>
                    <w:rFonts w:cstheme="minorHAnsi"/>
                    <w:sz w:val="18"/>
                    <w:szCs w:val="18"/>
                  </w:rPr>
                </w:rPrChange>
              </w:rPr>
            </w:pPr>
            <w:del w:id="9403" w:author="Στάθης Καπ" w:date="2023-02-27T01:59:00Z">
              <w:r w:rsidRPr="0037443C" w:rsidDel="001E2354">
                <w:rPr>
                  <w:sz w:val="20"/>
                  <w:szCs w:val="20"/>
                  <w:rPrChange w:id="9404"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9405" w:author="Στάθης Καπ" w:date="2023-02-27T01:59:00Z"/>
                <w:rFonts w:cstheme="minorHAnsi"/>
                <w:sz w:val="20"/>
                <w:szCs w:val="20"/>
                <w:rPrChange w:id="9406" w:author="Στάθης Καπ" w:date="2023-02-02T17:57:00Z">
                  <w:rPr>
                    <w:del w:id="9407" w:author="Στάθης Καπ" w:date="2023-02-27T01:59:00Z"/>
                    <w:rFonts w:cstheme="minorHAnsi"/>
                    <w:sz w:val="18"/>
                    <w:szCs w:val="18"/>
                  </w:rPr>
                </w:rPrChange>
              </w:rPr>
            </w:pPr>
            <w:del w:id="9408" w:author="Στάθης Καπ" w:date="2023-02-27T01:59:00Z">
              <w:r w:rsidRPr="0037443C" w:rsidDel="001E2354">
                <w:rPr>
                  <w:sz w:val="20"/>
                  <w:szCs w:val="20"/>
                  <w:rPrChange w:id="9409"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9410" w:author="Στάθης Καπ" w:date="2023-02-27T01:59:00Z"/>
                <w:rFonts w:cstheme="minorHAnsi"/>
                <w:sz w:val="20"/>
                <w:szCs w:val="20"/>
                <w:rPrChange w:id="9411" w:author="Στάθης Καπ" w:date="2023-02-02T17:57:00Z">
                  <w:rPr>
                    <w:del w:id="9412" w:author="Στάθης Καπ" w:date="2023-02-27T01:59:00Z"/>
                    <w:rFonts w:cstheme="minorHAnsi"/>
                    <w:sz w:val="18"/>
                    <w:szCs w:val="18"/>
                  </w:rPr>
                </w:rPrChange>
              </w:rPr>
            </w:pPr>
            <w:del w:id="9413" w:author="Στάθης Καπ" w:date="2023-02-27T01:59:00Z">
              <w:r w:rsidRPr="0037443C" w:rsidDel="001E2354">
                <w:rPr>
                  <w:sz w:val="20"/>
                  <w:szCs w:val="20"/>
                  <w:rPrChange w:id="9414" w:author="Στάθης Καπ" w:date="2023-02-02T17:57:00Z">
                    <w:rPr/>
                  </w:rPrChange>
                </w:rPr>
                <w:delText>55</w:delText>
              </w:r>
            </w:del>
          </w:p>
        </w:tc>
      </w:tr>
      <w:tr w:rsidR="002B540C" w:rsidDel="001E2354" w14:paraId="5325D031" w14:textId="44DF7FA2" w:rsidTr="00AA2735">
        <w:trPr>
          <w:jc w:val="center"/>
          <w:del w:id="9415" w:author="Στάθης Καπ" w:date="2023-02-27T01:59:00Z"/>
        </w:trPr>
        <w:tc>
          <w:tcPr>
            <w:tcW w:w="1427" w:type="dxa"/>
          </w:tcPr>
          <w:p w14:paraId="45D1E5A7" w14:textId="1EF57A56" w:rsidR="002B540C" w:rsidRPr="0037443C" w:rsidDel="001E2354" w:rsidRDefault="002B540C" w:rsidP="002B540C">
            <w:pPr>
              <w:rPr>
                <w:del w:id="9416" w:author="Στάθης Καπ" w:date="2023-02-27T01:59:00Z"/>
                <w:rFonts w:cstheme="minorHAnsi"/>
                <w:sz w:val="20"/>
                <w:szCs w:val="20"/>
                <w:rPrChange w:id="9417" w:author="Στάθης Καπ" w:date="2023-02-02T17:57:00Z">
                  <w:rPr>
                    <w:del w:id="9418" w:author="Στάθης Καπ" w:date="2023-02-27T01:59:00Z"/>
                    <w:rFonts w:cstheme="minorHAnsi"/>
                    <w:sz w:val="18"/>
                    <w:szCs w:val="18"/>
                  </w:rPr>
                </w:rPrChange>
              </w:rPr>
            </w:pPr>
            <w:del w:id="9419" w:author="Στάθης Καπ" w:date="2023-02-27T01:59:00Z">
              <w:r w:rsidRPr="0037443C" w:rsidDel="001E2354">
                <w:rPr>
                  <w:rFonts w:cstheme="minorHAnsi"/>
                  <w:sz w:val="20"/>
                  <w:szCs w:val="20"/>
                  <w:rPrChange w:id="9420"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9421" w:author="Στάθης Καπ" w:date="2023-02-27T01:59:00Z"/>
                <w:rFonts w:cstheme="minorHAnsi"/>
                <w:sz w:val="20"/>
                <w:szCs w:val="20"/>
                <w:rPrChange w:id="9422" w:author="Στάθης Καπ" w:date="2023-02-02T17:57:00Z">
                  <w:rPr>
                    <w:del w:id="9423" w:author="Στάθης Καπ" w:date="2023-02-27T01:59:00Z"/>
                    <w:rFonts w:cstheme="minorHAnsi"/>
                    <w:sz w:val="18"/>
                    <w:szCs w:val="18"/>
                  </w:rPr>
                </w:rPrChange>
              </w:rPr>
            </w:pPr>
            <w:del w:id="9424" w:author="Στάθης Καπ" w:date="2023-02-27T01:59:00Z">
              <w:r w:rsidRPr="0037443C" w:rsidDel="001E2354">
                <w:rPr>
                  <w:sz w:val="20"/>
                  <w:szCs w:val="20"/>
                  <w:rPrChange w:id="9425"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9426" w:author="Στάθης Καπ" w:date="2023-02-27T01:59:00Z"/>
                <w:rFonts w:cstheme="minorHAnsi"/>
                <w:sz w:val="20"/>
                <w:szCs w:val="20"/>
                <w:rPrChange w:id="9427" w:author="Στάθης Καπ" w:date="2023-02-02T17:57:00Z">
                  <w:rPr>
                    <w:del w:id="9428" w:author="Στάθης Καπ" w:date="2023-02-27T01:59:00Z"/>
                    <w:rFonts w:cstheme="minorHAnsi"/>
                    <w:sz w:val="18"/>
                    <w:szCs w:val="18"/>
                  </w:rPr>
                </w:rPrChange>
              </w:rPr>
            </w:pPr>
            <w:del w:id="9429" w:author="Στάθης Καπ" w:date="2023-02-27T01:59:00Z">
              <w:r w:rsidRPr="0037443C" w:rsidDel="001E2354">
                <w:rPr>
                  <w:sz w:val="20"/>
                  <w:szCs w:val="20"/>
                  <w:rPrChange w:id="9430"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9431" w:author="Στάθης Καπ" w:date="2023-02-27T01:59:00Z"/>
                <w:rFonts w:cstheme="minorHAnsi"/>
                <w:sz w:val="20"/>
                <w:szCs w:val="20"/>
                <w:rPrChange w:id="9432" w:author="Στάθης Καπ" w:date="2023-02-02T17:57:00Z">
                  <w:rPr>
                    <w:del w:id="9433" w:author="Στάθης Καπ" w:date="2023-02-27T01:59:00Z"/>
                    <w:rFonts w:cstheme="minorHAnsi"/>
                    <w:sz w:val="18"/>
                    <w:szCs w:val="18"/>
                  </w:rPr>
                </w:rPrChange>
              </w:rPr>
            </w:pPr>
            <w:del w:id="9434" w:author="Στάθης Καπ" w:date="2023-02-27T01:59:00Z">
              <w:r w:rsidRPr="0037443C" w:rsidDel="001E2354">
                <w:rPr>
                  <w:sz w:val="20"/>
                  <w:szCs w:val="20"/>
                  <w:rPrChange w:id="9435"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9436" w:author="Στάθης Καπ" w:date="2023-02-27T01:59:00Z"/>
                <w:rFonts w:cstheme="minorHAnsi"/>
                <w:sz w:val="20"/>
                <w:szCs w:val="20"/>
                <w:rPrChange w:id="9437" w:author="Στάθης Καπ" w:date="2023-02-02T17:57:00Z">
                  <w:rPr>
                    <w:del w:id="9438" w:author="Στάθης Καπ" w:date="2023-02-27T01:59:00Z"/>
                    <w:rFonts w:cstheme="minorHAnsi"/>
                    <w:sz w:val="18"/>
                    <w:szCs w:val="18"/>
                  </w:rPr>
                </w:rPrChange>
              </w:rPr>
            </w:pPr>
            <w:del w:id="9439" w:author="Στάθης Καπ" w:date="2023-02-27T01:59:00Z">
              <w:r w:rsidRPr="0037443C" w:rsidDel="001E2354">
                <w:rPr>
                  <w:sz w:val="20"/>
                  <w:szCs w:val="20"/>
                  <w:rPrChange w:id="9440"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9441" w:author="Στάθης Καπ" w:date="2023-02-27T01:59:00Z"/>
                <w:rFonts w:cstheme="minorHAnsi"/>
                <w:sz w:val="20"/>
                <w:szCs w:val="20"/>
                <w:rPrChange w:id="9442" w:author="Στάθης Καπ" w:date="2023-02-02T17:57:00Z">
                  <w:rPr>
                    <w:del w:id="9443" w:author="Στάθης Καπ" w:date="2023-02-27T01:59:00Z"/>
                    <w:rFonts w:cstheme="minorHAnsi"/>
                    <w:sz w:val="18"/>
                    <w:szCs w:val="18"/>
                  </w:rPr>
                </w:rPrChange>
              </w:rPr>
            </w:pPr>
            <w:del w:id="9444" w:author="Στάθης Καπ" w:date="2023-02-27T01:59:00Z">
              <w:r w:rsidRPr="0037443C" w:rsidDel="001E2354">
                <w:rPr>
                  <w:sz w:val="20"/>
                  <w:szCs w:val="20"/>
                  <w:rPrChange w:id="9445" w:author="Στάθης Καπ" w:date="2023-02-02T17:57:00Z">
                    <w:rPr/>
                  </w:rPrChange>
                </w:rPr>
                <w:delText>59</w:delText>
              </w:r>
            </w:del>
          </w:p>
        </w:tc>
      </w:tr>
      <w:tr w:rsidR="002B540C" w:rsidDel="001E2354" w14:paraId="09CEC694" w14:textId="0946D176" w:rsidTr="00AA2735">
        <w:trPr>
          <w:jc w:val="center"/>
          <w:del w:id="9446" w:author="Στάθης Καπ" w:date="2023-02-27T01:59:00Z"/>
        </w:trPr>
        <w:tc>
          <w:tcPr>
            <w:tcW w:w="1427" w:type="dxa"/>
          </w:tcPr>
          <w:p w14:paraId="6CB0CBFA" w14:textId="4E6E1CCF" w:rsidR="002B540C" w:rsidRPr="0037443C" w:rsidDel="001E2354" w:rsidRDefault="002B540C" w:rsidP="002B540C">
            <w:pPr>
              <w:rPr>
                <w:del w:id="9447" w:author="Στάθης Καπ" w:date="2023-02-27T01:59:00Z"/>
                <w:rFonts w:cstheme="minorHAnsi"/>
                <w:sz w:val="20"/>
                <w:szCs w:val="20"/>
                <w:rPrChange w:id="9448" w:author="Στάθης Καπ" w:date="2023-02-02T17:57:00Z">
                  <w:rPr>
                    <w:del w:id="9449" w:author="Στάθης Καπ" w:date="2023-02-27T01:59:00Z"/>
                    <w:rFonts w:cstheme="minorHAnsi"/>
                    <w:sz w:val="18"/>
                    <w:szCs w:val="18"/>
                  </w:rPr>
                </w:rPrChange>
              </w:rPr>
            </w:pPr>
            <w:del w:id="9450" w:author="Στάθης Καπ" w:date="2023-02-27T01:59:00Z">
              <w:r w:rsidRPr="0037443C" w:rsidDel="001E2354">
                <w:rPr>
                  <w:rFonts w:cstheme="minorHAnsi"/>
                  <w:sz w:val="20"/>
                  <w:szCs w:val="20"/>
                  <w:rPrChange w:id="9451"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9452" w:author="Στάθης Καπ" w:date="2023-02-27T01:59:00Z"/>
                <w:rFonts w:cstheme="minorHAnsi"/>
                <w:sz w:val="20"/>
                <w:szCs w:val="20"/>
                <w:rPrChange w:id="9453" w:author="Στάθης Καπ" w:date="2023-02-02T17:57:00Z">
                  <w:rPr>
                    <w:del w:id="9454" w:author="Στάθης Καπ" w:date="2023-02-27T01:59:00Z"/>
                    <w:rFonts w:cstheme="minorHAnsi"/>
                    <w:sz w:val="18"/>
                    <w:szCs w:val="18"/>
                  </w:rPr>
                </w:rPrChange>
              </w:rPr>
            </w:pPr>
            <w:del w:id="9455" w:author="Στάθης Καπ" w:date="2023-02-27T01:59:00Z">
              <w:r w:rsidRPr="0037443C" w:rsidDel="001E2354">
                <w:rPr>
                  <w:sz w:val="20"/>
                  <w:szCs w:val="20"/>
                  <w:rPrChange w:id="9456"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9457" w:author="Στάθης Καπ" w:date="2023-02-27T01:59:00Z"/>
                <w:rFonts w:cstheme="minorHAnsi"/>
                <w:sz w:val="20"/>
                <w:szCs w:val="20"/>
                <w:rPrChange w:id="9458" w:author="Στάθης Καπ" w:date="2023-02-02T17:57:00Z">
                  <w:rPr>
                    <w:del w:id="9459" w:author="Στάθης Καπ" w:date="2023-02-27T01:59:00Z"/>
                    <w:rFonts w:cstheme="minorHAnsi"/>
                    <w:sz w:val="18"/>
                    <w:szCs w:val="18"/>
                  </w:rPr>
                </w:rPrChange>
              </w:rPr>
            </w:pPr>
            <w:del w:id="9460" w:author="Στάθης Καπ" w:date="2023-02-27T01:59:00Z">
              <w:r w:rsidRPr="0037443C" w:rsidDel="001E2354">
                <w:rPr>
                  <w:sz w:val="20"/>
                  <w:szCs w:val="20"/>
                  <w:rPrChange w:id="9461"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9462" w:author="Στάθης Καπ" w:date="2023-02-27T01:59:00Z"/>
                <w:rFonts w:cstheme="minorHAnsi"/>
                <w:sz w:val="20"/>
                <w:szCs w:val="20"/>
                <w:rPrChange w:id="9463" w:author="Στάθης Καπ" w:date="2023-02-02T17:57:00Z">
                  <w:rPr>
                    <w:del w:id="9464" w:author="Στάθης Καπ" w:date="2023-02-27T01:59:00Z"/>
                    <w:rFonts w:cstheme="minorHAnsi"/>
                    <w:sz w:val="18"/>
                    <w:szCs w:val="18"/>
                  </w:rPr>
                </w:rPrChange>
              </w:rPr>
            </w:pPr>
            <w:del w:id="9465" w:author="Στάθης Καπ" w:date="2023-02-27T01:59:00Z">
              <w:r w:rsidRPr="0037443C" w:rsidDel="001E2354">
                <w:rPr>
                  <w:sz w:val="20"/>
                  <w:szCs w:val="20"/>
                  <w:rPrChange w:id="9466"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9467" w:author="Στάθης Καπ" w:date="2023-02-27T01:59:00Z"/>
                <w:rFonts w:cstheme="minorHAnsi"/>
                <w:sz w:val="20"/>
                <w:szCs w:val="20"/>
                <w:rPrChange w:id="9468" w:author="Στάθης Καπ" w:date="2023-02-02T17:57:00Z">
                  <w:rPr>
                    <w:del w:id="9469" w:author="Στάθης Καπ" w:date="2023-02-27T01:59:00Z"/>
                    <w:rFonts w:cstheme="minorHAnsi"/>
                    <w:sz w:val="18"/>
                    <w:szCs w:val="18"/>
                  </w:rPr>
                </w:rPrChange>
              </w:rPr>
            </w:pPr>
            <w:del w:id="9470" w:author="Στάθης Καπ" w:date="2023-02-27T01:59:00Z">
              <w:r w:rsidRPr="0037443C" w:rsidDel="001E2354">
                <w:rPr>
                  <w:sz w:val="20"/>
                  <w:szCs w:val="20"/>
                  <w:rPrChange w:id="9471"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9472" w:author="Στάθης Καπ" w:date="2023-02-27T01:59:00Z"/>
                <w:rFonts w:cstheme="minorHAnsi"/>
                <w:sz w:val="20"/>
                <w:szCs w:val="20"/>
                <w:rPrChange w:id="9473" w:author="Στάθης Καπ" w:date="2023-02-02T17:57:00Z">
                  <w:rPr>
                    <w:del w:id="9474" w:author="Στάθης Καπ" w:date="2023-02-27T01:59:00Z"/>
                    <w:rFonts w:cstheme="minorHAnsi"/>
                    <w:sz w:val="18"/>
                    <w:szCs w:val="18"/>
                  </w:rPr>
                </w:rPrChange>
              </w:rPr>
            </w:pPr>
            <w:del w:id="9475" w:author="Στάθης Καπ" w:date="2023-02-27T01:59:00Z">
              <w:r w:rsidRPr="0037443C" w:rsidDel="001E2354">
                <w:rPr>
                  <w:sz w:val="20"/>
                  <w:szCs w:val="20"/>
                  <w:rPrChange w:id="9476" w:author="Στάθης Καπ" w:date="2023-02-02T17:57:00Z">
                    <w:rPr/>
                  </w:rPrChange>
                </w:rPr>
                <w:delText>74</w:delText>
              </w:r>
            </w:del>
          </w:p>
        </w:tc>
      </w:tr>
      <w:tr w:rsidR="002B540C" w:rsidDel="001E2354" w14:paraId="12280E8B" w14:textId="44E88970" w:rsidTr="00AA2735">
        <w:trPr>
          <w:jc w:val="center"/>
          <w:del w:id="9477" w:author="Στάθης Καπ" w:date="2023-02-27T01:59:00Z"/>
        </w:trPr>
        <w:tc>
          <w:tcPr>
            <w:tcW w:w="1427" w:type="dxa"/>
          </w:tcPr>
          <w:p w14:paraId="5CA4E33F" w14:textId="7685A0EC" w:rsidR="002B540C" w:rsidRPr="0037443C" w:rsidDel="001E2354" w:rsidRDefault="002B540C" w:rsidP="002B540C">
            <w:pPr>
              <w:rPr>
                <w:del w:id="9478" w:author="Στάθης Καπ" w:date="2023-02-27T01:59:00Z"/>
                <w:rFonts w:cstheme="minorHAnsi"/>
                <w:sz w:val="20"/>
                <w:szCs w:val="20"/>
                <w:rPrChange w:id="9479" w:author="Στάθης Καπ" w:date="2023-02-02T17:57:00Z">
                  <w:rPr>
                    <w:del w:id="9480" w:author="Στάθης Καπ" w:date="2023-02-27T01:59:00Z"/>
                    <w:rFonts w:cstheme="minorHAnsi"/>
                    <w:sz w:val="18"/>
                    <w:szCs w:val="18"/>
                  </w:rPr>
                </w:rPrChange>
              </w:rPr>
            </w:pPr>
            <w:del w:id="9481" w:author="Στάθης Καπ" w:date="2023-02-27T01:59:00Z">
              <w:r w:rsidRPr="0037443C" w:rsidDel="001E2354">
                <w:rPr>
                  <w:rFonts w:cstheme="minorHAnsi"/>
                  <w:sz w:val="20"/>
                  <w:szCs w:val="20"/>
                  <w:rPrChange w:id="9482"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9483" w:author="Στάθης Καπ" w:date="2023-02-27T01:59:00Z"/>
                <w:rFonts w:cstheme="minorHAnsi"/>
                <w:sz w:val="20"/>
                <w:szCs w:val="20"/>
                <w:rPrChange w:id="9484" w:author="Στάθης Καπ" w:date="2023-02-02T17:57:00Z">
                  <w:rPr>
                    <w:del w:id="9485" w:author="Στάθης Καπ" w:date="2023-02-27T01:59:00Z"/>
                    <w:rFonts w:cstheme="minorHAnsi"/>
                    <w:sz w:val="18"/>
                    <w:szCs w:val="18"/>
                  </w:rPr>
                </w:rPrChange>
              </w:rPr>
            </w:pPr>
            <w:del w:id="9486" w:author="Στάθης Καπ" w:date="2023-02-27T01:59:00Z">
              <w:r w:rsidRPr="0037443C" w:rsidDel="001E2354">
                <w:rPr>
                  <w:sz w:val="20"/>
                  <w:szCs w:val="20"/>
                  <w:rPrChange w:id="9487"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9488" w:author="Στάθης Καπ" w:date="2023-02-27T01:59:00Z"/>
                <w:rFonts w:cstheme="minorHAnsi"/>
                <w:sz w:val="20"/>
                <w:szCs w:val="20"/>
                <w:rPrChange w:id="9489" w:author="Στάθης Καπ" w:date="2023-02-02T17:57:00Z">
                  <w:rPr>
                    <w:del w:id="9490" w:author="Στάθης Καπ" w:date="2023-02-27T01:59:00Z"/>
                    <w:rFonts w:cstheme="minorHAnsi"/>
                    <w:sz w:val="18"/>
                    <w:szCs w:val="18"/>
                  </w:rPr>
                </w:rPrChange>
              </w:rPr>
            </w:pPr>
            <w:del w:id="9491" w:author="Στάθης Καπ" w:date="2023-02-27T01:59:00Z">
              <w:r w:rsidRPr="0037443C" w:rsidDel="001E2354">
                <w:rPr>
                  <w:sz w:val="20"/>
                  <w:szCs w:val="20"/>
                  <w:rPrChange w:id="9492"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9493" w:author="Στάθης Καπ" w:date="2023-02-27T01:59:00Z"/>
                <w:rFonts w:cstheme="minorHAnsi"/>
                <w:sz w:val="20"/>
                <w:szCs w:val="20"/>
                <w:rPrChange w:id="9494" w:author="Στάθης Καπ" w:date="2023-02-02T17:57:00Z">
                  <w:rPr>
                    <w:del w:id="9495" w:author="Στάθης Καπ" w:date="2023-02-27T01:59:00Z"/>
                    <w:rFonts w:cstheme="minorHAnsi"/>
                    <w:sz w:val="18"/>
                    <w:szCs w:val="18"/>
                  </w:rPr>
                </w:rPrChange>
              </w:rPr>
            </w:pPr>
            <w:del w:id="9496" w:author="Στάθης Καπ" w:date="2023-02-27T01:59:00Z">
              <w:r w:rsidRPr="0037443C" w:rsidDel="001E2354">
                <w:rPr>
                  <w:sz w:val="20"/>
                  <w:szCs w:val="20"/>
                  <w:rPrChange w:id="9497"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9498" w:author="Στάθης Καπ" w:date="2023-02-27T01:59:00Z"/>
                <w:rFonts w:cstheme="minorHAnsi"/>
                <w:sz w:val="20"/>
                <w:szCs w:val="20"/>
                <w:rPrChange w:id="9499" w:author="Στάθης Καπ" w:date="2023-02-02T17:57:00Z">
                  <w:rPr>
                    <w:del w:id="9500" w:author="Στάθης Καπ" w:date="2023-02-27T01:59:00Z"/>
                    <w:rFonts w:cstheme="minorHAnsi"/>
                    <w:sz w:val="18"/>
                    <w:szCs w:val="18"/>
                  </w:rPr>
                </w:rPrChange>
              </w:rPr>
            </w:pPr>
            <w:del w:id="9501" w:author="Στάθης Καπ" w:date="2023-02-27T01:59:00Z">
              <w:r w:rsidRPr="0037443C" w:rsidDel="001E2354">
                <w:rPr>
                  <w:sz w:val="20"/>
                  <w:szCs w:val="20"/>
                  <w:rPrChange w:id="9502"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9503" w:author="Στάθης Καπ" w:date="2023-02-27T01:59:00Z"/>
                <w:rFonts w:cstheme="minorHAnsi"/>
                <w:sz w:val="20"/>
                <w:szCs w:val="20"/>
                <w:rPrChange w:id="9504" w:author="Στάθης Καπ" w:date="2023-02-02T17:57:00Z">
                  <w:rPr>
                    <w:del w:id="9505" w:author="Στάθης Καπ" w:date="2023-02-27T01:59:00Z"/>
                    <w:rFonts w:cstheme="minorHAnsi"/>
                    <w:sz w:val="18"/>
                    <w:szCs w:val="18"/>
                  </w:rPr>
                </w:rPrChange>
              </w:rPr>
            </w:pPr>
            <w:del w:id="9506" w:author="Στάθης Καπ" w:date="2023-02-27T01:59:00Z">
              <w:r w:rsidRPr="0037443C" w:rsidDel="001E2354">
                <w:rPr>
                  <w:sz w:val="20"/>
                  <w:szCs w:val="20"/>
                  <w:rPrChange w:id="9507" w:author="Στάθης Καπ" w:date="2023-02-02T17:57:00Z">
                    <w:rPr/>
                  </w:rPrChange>
                </w:rPr>
                <w:delText>76</w:delText>
              </w:r>
            </w:del>
          </w:p>
        </w:tc>
      </w:tr>
      <w:tr w:rsidR="002B540C" w:rsidDel="001E2354" w14:paraId="6783DE6C" w14:textId="79BCF576" w:rsidTr="00AA2735">
        <w:trPr>
          <w:jc w:val="center"/>
          <w:del w:id="9508" w:author="Στάθης Καπ" w:date="2023-02-27T01:59:00Z"/>
        </w:trPr>
        <w:tc>
          <w:tcPr>
            <w:tcW w:w="1427" w:type="dxa"/>
          </w:tcPr>
          <w:p w14:paraId="25C2A9F6" w14:textId="5C0DBC2B" w:rsidR="002B540C" w:rsidRPr="0037443C" w:rsidDel="001E2354" w:rsidRDefault="002B540C" w:rsidP="002B540C">
            <w:pPr>
              <w:rPr>
                <w:del w:id="9509" w:author="Στάθης Καπ" w:date="2023-02-27T01:59:00Z"/>
                <w:rFonts w:cstheme="minorHAnsi"/>
                <w:sz w:val="20"/>
                <w:szCs w:val="20"/>
                <w:rPrChange w:id="9510" w:author="Στάθης Καπ" w:date="2023-02-02T17:57:00Z">
                  <w:rPr>
                    <w:del w:id="9511" w:author="Στάθης Καπ" w:date="2023-02-27T01:59:00Z"/>
                    <w:rFonts w:cstheme="minorHAnsi"/>
                    <w:sz w:val="18"/>
                    <w:szCs w:val="18"/>
                  </w:rPr>
                </w:rPrChange>
              </w:rPr>
            </w:pPr>
            <w:del w:id="9512" w:author="Στάθης Καπ" w:date="2023-02-27T01:59:00Z">
              <w:r w:rsidRPr="0037443C" w:rsidDel="001E2354">
                <w:rPr>
                  <w:rFonts w:cstheme="minorHAnsi"/>
                  <w:sz w:val="20"/>
                  <w:szCs w:val="20"/>
                  <w:rPrChange w:id="9513"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9514" w:author="Στάθης Καπ" w:date="2023-02-27T01:59:00Z"/>
                <w:rFonts w:cstheme="minorHAnsi"/>
                <w:sz w:val="20"/>
                <w:szCs w:val="20"/>
                <w:rPrChange w:id="9515" w:author="Στάθης Καπ" w:date="2023-02-02T17:57:00Z">
                  <w:rPr>
                    <w:del w:id="9516" w:author="Στάθης Καπ" w:date="2023-02-27T01:59:00Z"/>
                    <w:rFonts w:cstheme="minorHAnsi"/>
                    <w:sz w:val="18"/>
                    <w:szCs w:val="18"/>
                  </w:rPr>
                </w:rPrChange>
              </w:rPr>
            </w:pPr>
            <w:del w:id="9517" w:author="Στάθης Καπ" w:date="2023-02-27T01:59:00Z">
              <w:r w:rsidRPr="0037443C" w:rsidDel="001E2354">
                <w:rPr>
                  <w:sz w:val="20"/>
                  <w:szCs w:val="20"/>
                  <w:rPrChange w:id="9518"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9519" w:author="Στάθης Καπ" w:date="2023-02-27T01:59:00Z"/>
                <w:rFonts w:cstheme="minorHAnsi"/>
                <w:sz w:val="20"/>
                <w:szCs w:val="20"/>
                <w:rPrChange w:id="9520" w:author="Στάθης Καπ" w:date="2023-02-02T17:57:00Z">
                  <w:rPr>
                    <w:del w:id="9521" w:author="Στάθης Καπ" w:date="2023-02-27T01:59:00Z"/>
                    <w:rFonts w:cstheme="minorHAnsi"/>
                    <w:sz w:val="18"/>
                    <w:szCs w:val="18"/>
                  </w:rPr>
                </w:rPrChange>
              </w:rPr>
            </w:pPr>
            <w:del w:id="9522" w:author="Στάθης Καπ" w:date="2023-02-27T01:59:00Z">
              <w:r w:rsidRPr="0037443C" w:rsidDel="001E2354">
                <w:rPr>
                  <w:sz w:val="20"/>
                  <w:szCs w:val="20"/>
                  <w:rPrChange w:id="9523"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9524" w:author="Στάθης Καπ" w:date="2023-02-27T01:59:00Z"/>
                <w:rFonts w:cstheme="minorHAnsi"/>
                <w:sz w:val="20"/>
                <w:szCs w:val="20"/>
                <w:rPrChange w:id="9525" w:author="Στάθης Καπ" w:date="2023-02-02T17:57:00Z">
                  <w:rPr>
                    <w:del w:id="9526" w:author="Στάθης Καπ" w:date="2023-02-27T01:59:00Z"/>
                    <w:rFonts w:cstheme="minorHAnsi"/>
                    <w:sz w:val="18"/>
                    <w:szCs w:val="18"/>
                  </w:rPr>
                </w:rPrChange>
              </w:rPr>
            </w:pPr>
            <w:del w:id="9527" w:author="Στάθης Καπ" w:date="2023-02-27T01:59:00Z">
              <w:r w:rsidRPr="0037443C" w:rsidDel="001E2354">
                <w:rPr>
                  <w:sz w:val="20"/>
                  <w:szCs w:val="20"/>
                  <w:rPrChange w:id="9528"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9529" w:author="Στάθης Καπ" w:date="2023-02-27T01:59:00Z"/>
                <w:rFonts w:cstheme="minorHAnsi"/>
                <w:sz w:val="20"/>
                <w:szCs w:val="20"/>
                <w:rPrChange w:id="9530" w:author="Στάθης Καπ" w:date="2023-02-02T17:57:00Z">
                  <w:rPr>
                    <w:del w:id="9531" w:author="Στάθης Καπ" w:date="2023-02-27T01:59:00Z"/>
                    <w:rFonts w:cstheme="minorHAnsi"/>
                    <w:sz w:val="18"/>
                    <w:szCs w:val="18"/>
                  </w:rPr>
                </w:rPrChange>
              </w:rPr>
            </w:pPr>
            <w:del w:id="9532" w:author="Στάθης Καπ" w:date="2023-02-27T01:59:00Z">
              <w:r w:rsidRPr="0037443C" w:rsidDel="001E2354">
                <w:rPr>
                  <w:sz w:val="20"/>
                  <w:szCs w:val="20"/>
                  <w:rPrChange w:id="9533"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9534" w:author="Στάθης Καπ" w:date="2023-02-27T01:59:00Z"/>
                <w:rFonts w:cstheme="minorHAnsi"/>
                <w:sz w:val="20"/>
                <w:szCs w:val="20"/>
                <w:rPrChange w:id="9535" w:author="Στάθης Καπ" w:date="2023-02-02T17:57:00Z">
                  <w:rPr>
                    <w:del w:id="9536" w:author="Στάθης Καπ" w:date="2023-02-27T01:59:00Z"/>
                    <w:rFonts w:cstheme="minorHAnsi"/>
                    <w:sz w:val="18"/>
                    <w:szCs w:val="18"/>
                  </w:rPr>
                </w:rPrChange>
              </w:rPr>
            </w:pPr>
            <w:del w:id="9537" w:author="Στάθης Καπ" w:date="2023-02-27T01:59:00Z">
              <w:r w:rsidRPr="0037443C" w:rsidDel="001E2354">
                <w:rPr>
                  <w:sz w:val="20"/>
                  <w:szCs w:val="20"/>
                  <w:rPrChange w:id="9538" w:author="Στάθης Καπ" w:date="2023-02-02T17:57:00Z">
                    <w:rPr/>
                  </w:rPrChange>
                </w:rPr>
                <w:delText>75</w:delText>
              </w:r>
            </w:del>
          </w:p>
        </w:tc>
      </w:tr>
      <w:tr w:rsidR="002B540C" w:rsidDel="001E2354" w14:paraId="34EACF17" w14:textId="7AC67939" w:rsidTr="00AA2735">
        <w:trPr>
          <w:jc w:val="center"/>
          <w:del w:id="9539" w:author="Στάθης Καπ" w:date="2023-02-27T01:59:00Z"/>
        </w:trPr>
        <w:tc>
          <w:tcPr>
            <w:tcW w:w="1427" w:type="dxa"/>
          </w:tcPr>
          <w:p w14:paraId="48F8CD45" w14:textId="6252EC65" w:rsidR="002B540C" w:rsidRPr="0037443C" w:rsidDel="001E2354" w:rsidRDefault="002B540C" w:rsidP="002B540C">
            <w:pPr>
              <w:rPr>
                <w:del w:id="9540" w:author="Στάθης Καπ" w:date="2023-02-27T01:59:00Z"/>
                <w:rFonts w:cstheme="minorHAnsi"/>
                <w:sz w:val="20"/>
                <w:szCs w:val="20"/>
                <w:lang w:val="el-GR"/>
                <w:rPrChange w:id="9541" w:author="Στάθης Καπ" w:date="2023-02-02T17:57:00Z">
                  <w:rPr>
                    <w:del w:id="9542" w:author="Στάθης Καπ" w:date="2023-02-27T01:59:00Z"/>
                    <w:rFonts w:cstheme="minorHAnsi"/>
                    <w:sz w:val="18"/>
                    <w:szCs w:val="18"/>
                    <w:lang w:val="el-GR"/>
                  </w:rPr>
                </w:rPrChange>
              </w:rPr>
            </w:pPr>
            <w:del w:id="9543" w:author="Στάθης Καπ" w:date="2023-02-27T01:59:00Z">
              <w:r w:rsidRPr="0037443C" w:rsidDel="001E2354">
                <w:rPr>
                  <w:rFonts w:cstheme="minorHAnsi"/>
                  <w:sz w:val="20"/>
                  <w:szCs w:val="20"/>
                  <w:rPrChange w:id="9544"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9545" w:author="Στάθης Καπ" w:date="2023-02-27T01:59:00Z"/>
                <w:rFonts w:cstheme="minorHAnsi"/>
                <w:sz w:val="20"/>
                <w:szCs w:val="20"/>
                <w:rPrChange w:id="9546" w:author="Στάθης Καπ" w:date="2023-02-02T17:57:00Z">
                  <w:rPr>
                    <w:del w:id="9547" w:author="Στάθης Καπ" w:date="2023-02-27T01:59:00Z"/>
                    <w:rFonts w:cstheme="minorHAnsi"/>
                    <w:sz w:val="18"/>
                    <w:szCs w:val="18"/>
                  </w:rPr>
                </w:rPrChange>
              </w:rPr>
            </w:pPr>
            <w:del w:id="9548" w:author="Στάθης Καπ" w:date="2023-02-27T01:59:00Z">
              <w:r w:rsidRPr="0037443C" w:rsidDel="001E2354">
                <w:rPr>
                  <w:sz w:val="20"/>
                  <w:szCs w:val="20"/>
                  <w:rPrChange w:id="9549"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9550" w:author="Στάθης Καπ" w:date="2023-02-27T01:59:00Z"/>
                <w:rFonts w:cstheme="minorHAnsi"/>
                <w:sz w:val="20"/>
                <w:szCs w:val="20"/>
                <w:rPrChange w:id="9551" w:author="Στάθης Καπ" w:date="2023-02-02T17:57:00Z">
                  <w:rPr>
                    <w:del w:id="9552" w:author="Στάθης Καπ" w:date="2023-02-27T01:59:00Z"/>
                    <w:rFonts w:cstheme="minorHAnsi"/>
                    <w:sz w:val="18"/>
                    <w:szCs w:val="18"/>
                  </w:rPr>
                </w:rPrChange>
              </w:rPr>
            </w:pPr>
            <w:del w:id="9553" w:author="Στάθης Καπ" w:date="2023-02-27T01:59:00Z">
              <w:r w:rsidRPr="0037443C" w:rsidDel="001E2354">
                <w:rPr>
                  <w:sz w:val="20"/>
                  <w:szCs w:val="20"/>
                  <w:rPrChange w:id="9554"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9555" w:author="Στάθης Καπ" w:date="2023-02-27T01:59:00Z"/>
                <w:rFonts w:cstheme="minorHAnsi"/>
                <w:sz w:val="20"/>
                <w:szCs w:val="20"/>
                <w:rPrChange w:id="9556" w:author="Στάθης Καπ" w:date="2023-02-02T17:57:00Z">
                  <w:rPr>
                    <w:del w:id="9557" w:author="Στάθης Καπ" w:date="2023-02-27T01:59:00Z"/>
                    <w:rFonts w:cstheme="minorHAnsi"/>
                    <w:sz w:val="18"/>
                    <w:szCs w:val="18"/>
                  </w:rPr>
                </w:rPrChange>
              </w:rPr>
            </w:pPr>
            <w:del w:id="9558" w:author="Στάθης Καπ" w:date="2023-02-27T01:59:00Z">
              <w:r w:rsidRPr="0037443C" w:rsidDel="001E2354">
                <w:rPr>
                  <w:sz w:val="20"/>
                  <w:szCs w:val="20"/>
                  <w:rPrChange w:id="9559"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9560" w:author="Στάθης Καπ" w:date="2023-02-27T01:59:00Z"/>
                <w:rFonts w:cstheme="minorHAnsi"/>
                <w:sz w:val="20"/>
                <w:szCs w:val="20"/>
                <w:rPrChange w:id="9561" w:author="Στάθης Καπ" w:date="2023-02-02T17:57:00Z">
                  <w:rPr>
                    <w:del w:id="9562" w:author="Στάθης Καπ" w:date="2023-02-27T01:59:00Z"/>
                    <w:rFonts w:cstheme="minorHAnsi"/>
                    <w:sz w:val="18"/>
                    <w:szCs w:val="18"/>
                  </w:rPr>
                </w:rPrChange>
              </w:rPr>
            </w:pPr>
            <w:del w:id="9563" w:author="Στάθης Καπ" w:date="2023-02-27T01:59:00Z">
              <w:r w:rsidRPr="0037443C" w:rsidDel="001E2354">
                <w:rPr>
                  <w:sz w:val="20"/>
                  <w:szCs w:val="20"/>
                  <w:rPrChange w:id="9564"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9565" w:author="Στάθης Καπ" w:date="2023-02-27T01:59:00Z"/>
                <w:rFonts w:cstheme="minorHAnsi"/>
                <w:sz w:val="20"/>
                <w:szCs w:val="20"/>
                <w:rPrChange w:id="9566" w:author="Στάθης Καπ" w:date="2023-02-02T17:57:00Z">
                  <w:rPr>
                    <w:del w:id="9567" w:author="Στάθης Καπ" w:date="2023-02-27T01:59:00Z"/>
                    <w:rFonts w:cstheme="minorHAnsi"/>
                    <w:sz w:val="18"/>
                    <w:szCs w:val="18"/>
                  </w:rPr>
                </w:rPrChange>
              </w:rPr>
            </w:pPr>
            <w:del w:id="9568" w:author="Στάθης Καπ" w:date="2023-02-27T01:59:00Z">
              <w:r w:rsidRPr="0037443C" w:rsidDel="001E2354">
                <w:rPr>
                  <w:sz w:val="20"/>
                  <w:szCs w:val="20"/>
                  <w:rPrChange w:id="9569" w:author="Στάθης Καπ" w:date="2023-02-02T17:57:00Z">
                    <w:rPr/>
                  </w:rPrChange>
                </w:rPr>
                <w:delText>46</w:delText>
              </w:r>
            </w:del>
          </w:p>
        </w:tc>
      </w:tr>
      <w:tr w:rsidR="002B540C" w:rsidDel="001E2354" w14:paraId="79FC7A7C" w14:textId="3A56F530" w:rsidTr="00AA2735">
        <w:trPr>
          <w:jc w:val="center"/>
          <w:del w:id="9570" w:author="Στάθης Καπ" w:date="2023-02-27T01:59:00Z"/>
        </w:trPr>
        <w:tc>
          <w:tcPr>
            <w:tcW w:w="1427" w:type="dxa"/>
          </w:tcPr>
          <w:p w14:paraId="2F1772C2" w14:textId="584443D7" w:rsidR="002B540C" w:rsidRPr="0037443C" w:rsidDel="001E2354" w:rsidRDefault="002B540C" w:rsidP="002B540C">
            <w:pPr>
              <w:rPr>
                <w:del w:id="9571" w:author="Στάθης Καπ" w:date="2023-02-27T01:59:00Z"/>
                <w:rFonts w:cstheme="minorHAnsi"/>
                <w:sz w:val="20"/>
                <w:szCs w:val="20"/>
                <w:rPrChange w:id="9572" w:author="Στάθης Καπ" w:date="2023-02-02T17:57:00Z">
                  <w:rPr>
                    <w:del w:id="9573" w:author="Στάθης Καπ" w:date="2023-02-27T01:59:00Z"/>
                    <w:rFonts w:cstheme="minorHAnsi"/>
                    <w:sz w:val="18"/>
                    <w:szCs w:val="18"/>
                  </w:rPr>
                </w:rPrChange>
              </w:rPr>
            </w:pPr>
            <w:del w:id="9574" w:author="Στάθης Καπ" w:date="2023-02-27T01:59:00Z">
              <w:r w:rsidRPr="0037443C" w:rsidDel="001E2354">
                <w:rPr>
                  <w:rFonts w:cstheme="minorHAnsi"/>
                  <w:sz w:val="20"/>
                  <w:szCs w:val="20"/>
                  <w:rPrChange w:id="9575"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9576" w:author="Στάθης Καπ" w:date="2023-02-27T01:59:00Z"/>
                <w:rFonts w:cstheme="minorHAnsi"/>
                <w:sz w:val="20"/>
                <w:szCs w:val="20"/>
                <w:rPrChange w:id="9577" w:author="Στάθης Καπ" w:date="2023-02-02T17:57:00Z">
                  <w:rPr>
                    <w:del w:id="9578" w:author="Στάθης Καπ" w:date="2023-02-27T01:59:00Z"/>
                    <w:rFonts w:cstheme="minorHAnsi"/>
                    <w:sz w:val="18"/>
                    <w:szCs w:val="18"/>
                  </w:rPr>
                </w:rPrChange>
              </w:rPr>
              <w:pPrChange w:id="9579" w:author="Στάθης Καπ" w:date="2023-02-02T17:49:00Z">
                <w:pPr/>
              </w:pPrChange>
            </w:pPr>
            <w:del w:id="9580" w:author="Στάθης Καπ" w:date="2023-02-27T01:59:00Z">
              <w:r w:rsidRPr="0037443C" w:rsidDel="001E2354">
                <w:rPr>
                  <w:sz w:val="20"/>
                  <w:szCs w:val="20"/>
                  <w:rPrChange w:id="9581"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9582" w:author="Στάθης Καπ" w:date="2023-02-27T01:59:00Z"/>
                <w:rFonts w:cstheme="minorHAnsi"/>
                <w:sz w:val="20"/>
                <w:szCs w:val="20"/>
                <w:rPrChange w:id="9583" w:author="Στάθης Καπ" w:date="2023-02-02T17:57:00Z">
                  <w:rPr>
                    <w:del w:id="9584" w:author="Στάθης Καπ" w:date="2023-02-27T01:59:00Z"/>
                    <w:rFonts w:cstheme="minorHAnsi"/>
                    <w:sz w:val="18"/>
                    <w:szCs w:val="18"/>
                  </w:rPr>
                </w:rPrChange>
              </w:rPr>
            </w:pPr>
            <w:del w:id="9585" w:author="Στάθης Καπ" w:date="2023-02-27T01:59:00Z">
              <w:r w:rsidRPr="0037443C" w:rsidDel="001E2354">
                <w:rPr>
                  <w:sz w:val="20"/>
                  <w:szCs w:val="20"/>
                  <w:rPrChange w:id="9586"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9587" w:author="Στάθης Καπ" w:date="2023-02-27T01:59:00Z"/>
                <w:rFonts w:cstheme="minorHAnsi"/>
                <w:sz w:val="20"/>
                <w:szCs w:val="20"/>
                <w:rPrChange w:id="9588" w:author="Στάθης Καπ" w:date="2023-02-02T17:57:00Z">
                  <w:rPr>
                    <w:del w:id="9589" w:author="Στάθης Καπ" w:date="2023-02-27T01:59:00Z"/>
                    <w:rFonts w:cstheme="minorHAnsi"/>
                    <w:sz w:val="18"/>
                    <w:szCs w:val="18"/>
                  </w:rPr>
                </w:rPrChange>
              </w:rPr>
            </w:pPr>
            <w:del w:id="9590" w:author="Στάθης Καπ" w:date="2023-02-27T01:59:00Z">
              <w:r w:rsidRPr="0037443C" w:rsidDel="001E2354">
                <w:rPr>
                  <w:sz w:val="20"/>
                  <w:szCs w:val="20"/>
                  <w:rPrChange w:id="9591"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9592" w:author="Στάθης Καπ" w:date="2023-02-27T01:59:00Z"/>
                <w:rFonts w:cstheme="minorHAnsi"/>
                <w:sz w:val="20"/>
                <w:szCs w:val="20"/>
                <w:rPrChange w:id="9593" w:author="Στάθης Καπ" w:date="2023-02-02T17:57:00Z">
                  <w:rPr>
                    <w:del w:id="9594" w:author="Στάθης Καπ" w:date="2023-02-27T01:59:00Z"/>
                    <w:rFonts w:cstheme="minorHAnsi"/>
                    <w:sz w:val="18"/>
                    <w:szCs w:val="18"/>
                  </w:rPr>
                </w:rPrChange>
              </w:rPr>
            </w:pPr>
            <w:del w:id="9595" w:author="Στάθης Καπ" w:date="2023-02-27T01:59:00Z">
              <w:r w:rsidRPr="0037443C" w:rsidDel="001E2354">
                <w:rPr>
                  <w:sz w:val="20"/>
                  <w:szCs w:val="20"/>
                  <w:rPrChange w:id="9596"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9597" w:author="Στάθης Καπ" w:date="2023-02-27T01:59:00Z"/>
                <w:rFonts w:cstheme="minorHAnsi"/>
                <w:sz w:val="20"/>
                <w:szCs w:val="20"/>
                <w:rPrChange w:id="9598" w:author="Στάθης Καπ" w:date="2023-02-02T17:57:00Z">
                  <w:rPr>
                    <w:del w:id="9599" w:author="Στάθης Καπ" w:date="2023-02-27T01:59:00Z"/>
                    <w:rFonts w:cstheme="minorHAnsi"/>
                    <w:sz w:val="18"/>
                    <w:szCs w:val="18"/>
                  </w:rPr>
                </w:rPrChange>
              </w:rPr>
            </w:pPr>
            <w:del w:id="9600" w:author="Στάθης Καπ" w:date="2023-02-27T01:59:00Z">
              <w:r w:rsidRPr="0037443C" w:rsidDel="001E2354">
                <w:rPr>
                  <w:sz w:val="20"/>
                  <w:szCs w:val="20"/>
                  <w:rPrChange w:id="9601" w:author="Στάθης Καπ" w:date="2023-02-02T17:57:00Z">
                    <w:rPr/>
                  </w:rPrChange>
                </w:rPr>
                <w:delText>63</w:delText>
              </w:r>
            </w:del>
          </w:p>
        </w:tc>
      </w:tr>
      <w:tr w:rsidR="002B540C" w:rsidDel="001E2354" w14:paraId="2F73E4BA" w14:textId="49446E64" w:rsidTr="00AA2735">
        <w:trPr>
          <w:jc w:val="center"/>
          <w:del w:id="9602" w:author="Στάθης Καπ" w:date="2023-02-27T01:59:00Z"/>
        </w:trPr>
        <w:tc>
          <w:tcPr>
            <w:tcW w:w="1427" w:type="dxa"/>
          </w:tcPr>
          <w:p w14:paraId="65F3E958" w14:textId="37CF89F7" w:rsidR="002B540C" w:rsidRPr="0037443C" w:rsidDel="001E2354" w:rsidRDefault="002B540C" w:rsidP="002B540C">
            <w:pPr>
              <w:rPr>
                <w:del w:id="9603" w:author="Στάθης Καπ" w:date="2023-02-27T01:59:00Z"/>
                <w:rFonts w:cstheme="minorHAnsi"/>
                <w:sz w:val="20"/>
                <w:szCs w:val="20"/>
                <w:rPrChange w:id="9604" w:author="Στάθης Καπ" w:date="2023-02-02T17:57:00Z">
                  <w:rPr>
                    <w:del w:id="9605" w:author="Στάθης Καπ" w:date="2023-02-27T01:59:00Z"/>
                    <w:rFonts w:cstheme="minorHAnsi"/>
                    <w:sz w:val="18"/>
                    <w:szCs w:val="18"/>
                  </w:rPr>
                </w:rPrChange>
              </w:rPr>
            </w:pPr>
            <w:del w:id="9606" w:author="Στάθης Καπ" w:date="2023-02-27T01:59:00Z">
              <w:r w:rsidRPr="0037443C" w:rsidDel="001E2354">
                <w:rPr>
                  <w:rFonts w:cstheme="minorHAnsi"/>
                  <w:sz w:val="20"/>
                  <w:szCs w:val="20"/>
                  <w:rPrChange w:id="9607"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9608" w:author="Στάθης Καπ" w:date="2023-02-27T01:59:00Z"/>
                <w:rFonts w:cstheme="minorHAnsi"/>
                <w:sz w:val="20"/>
                <w:szCs w:val="20"/>
                <w:rPrChange w:id="9609" w:author="Στάθης Καπ" w:date="2023-02-02T17:57:00Z">
                  <w:rPr>
                    <w:del w:id="9610" w:author="Στάθης Καπ" w:date="2023-02-27T01:59:00Z"/>
                    <w:rFonts w:cstheme="minorHAnsi"/>
                    <w:sz w:val="18"/>
                    <w:szCs w:val="18"/>
                  </w:rPr>
                </w:rPrChange>
              </w:rPr>
            </w:pPr>
            <w:del w:id="9611" w:author="Στάθης Καπ" w:date="2023-02-27T01:59:00Z">
              <w:r w:rsidRPr="0037443C" w:rsidDel="001E2354">
                <w:rPr>
                  <w:sz w:val="20"/>
                  <w:szCs w:val="20"/>
                  <w:rPrChange w:id="9612"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9613" w:author="Στάθης Καπ" w:date="2023-02-27T01:59:00Z"/>
                <w:rFonts w:cstheme="minorHAnsi"/>
                <w:sz w:val="20"/>
                <w:szCs w:val="20"/>
                <w:rPrChange w:id="9614" w:author="Στάθης Καπ" w:date="2023-02-02T17:57:00Z">
                  <w:rPr>
                    <w:del w:id="9615" w:author="Στάθης Καπ" w:date="2023-02-27T01:59:00Z"/>
                    <w:rFonts w:cstheme="minorHAnsi"/>
                    <w:sz w:val="18"/>
                    <w:szCs w:val="18"/>
                  </w:rPr>
                </w:rPrChange>
              </w:rPr>
            </w:pPr>
            <w:del w:id="9616" w:author="Στάθης Καπ" w:date="2023-02-27T01:59:00Z">
              <w:r w:rsidRPr="0037443C" w:rsidDel="001E2354">
                <w:rPr>
                  <w:sz w:val="20"/>
                  <w:szCs w:val="20"/>
                  <w:rPrChange w:id="9617"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9618" w:author="Στάθης Καπ" w:date="2023-02-27T01:59:00Z"/>
                <w:rFonts w:cstheme="minorHAnsi"/>
                <w:sz w:val="20"/>
                <w:szCs w:val="20"/>
                <w:rPrChange w:id="9619" w:author="Στάθης Καπ" w:date="2023-02-02T17:57:00Z">
                  <w:rPr>
                    <w:del w:id="9620" w:author="Στάθης Καπ" w:date="2023-02-27T01:59:00Z"/>
                    <w:rFonts w:cstheme="minorHAnsi"/>
                    <w:sz w:val="18"/>
                    <w:szCs w:val="18"/>
                  </w:rPr>
                </w:rPrChange>
              </w:rPr>
            </w:pPr>
            <w:del w:id="9621" w:author="Στάθης Καπ" w:date="2023-02-27T01:59:00Z">
              <w:r w:rsidRPr="0037443C" w:rsidDel="001E2354">
                <w:rPr>
                  <w:sz w:val="20"/>
                  <w:szCs w:val="20"/>
                  <w:rPrChange w:id="9622"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9623" w:author="Στάθης Καπ" w:date="2023-02-27T01:59:00Z"/>
                <w:rFonts w:cstheme="minorHAnsi"/>
                <w:sz w:val="20"/>
                <w:szCs w:val="20"/>
                <w:rPrChange w:id="9624" w:author="Στάθης Καπ" w:date="2023-02-02T17:57:00Z">
                  <w:rPr>
                    <w:del w:id="9625" w:author="Στάθης Καπ" w:date="2023-02-27T01:59:00Z"/>
                    <w:rFonts w:cstheme="minorHAnsi"/>
                    <w:sz w:val="18"/>
                    <w:szCs w:val="18"/>
                  </w:rPr>
                </w:rPrChange>
              </w:rPr>
            </w:pPr>
            <w:del w:id="9626" w:author="Στάθης Καπ" w:date="2023-02-27T01:59:00Z">
              <w:r w:rsidRPr="0037443C" w:rsidDel="001E2354">
                <w:rPr>
                  <w:sz w:val="20"/>
                  <w:szCs w:val="20"/>
                  <w:rPrChange w:id="9627"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9628" w:author="Στάθης Καπ" w:date="2023-02-27T01:59:00Z"/>
                <w:rFonts w:cstheme="minorHAnsi"/>
                <w:sz w:val="20"/>
                <w:szCs w:val="20"/>
                <w:rPrChange w:id="9629" w:author="Στάθης Καπ" w:date="2023-02-02T17:57:00Z">
                  <w:rPr>
                    <w:del w:id="9630" w:author="Στάθης Καπ" w:date="2023-02-27T01:59:00Z"/>
                    <w:rFonts w:cstheme="minorHAnsi"/>
                    <w:sz w:val="18"/>
                    <w:szCs w:val="18"/>
                  </w:rPr>
                </w:rPrChange>
              </w:rPr>
            </w:pPr>
            <w:del w:id="9631" w:author="Στάθης Καπ" w:date="2023-02-27T01:59:00Z">
              <w:r w:rsidRPr="0037443C" w:rsidDel="001E2354">
                <w:rPr>
                  <w:sz w:val="20"/>
                  <w:szCs w:val="20"/>
                  <w:rPrChange w:id="9632" w:author="Στάθης Καπ" w:date="2023-02-02T17:57:00Z">
                    <w:rPr/>
                  </w:rPrChange>
                </w:rPr>
                <w:delText>76</w:delText>
              </w:r>
            </w:del>
          </w:p>
        </w:tc>
      </w:tr>
      <w:tr w:rsidR="002B540C" w:rsidDel="001E2354" w14:paraId="6EDE6639" w14:textId="7836DFE4" w:rsidTr="00AA2735">
        <w:trPr>
          <w:jc w:val="center"/>
          <w:del w:id="9633" w:author="Στάθης Καπ" w:date="2023-02-27T01:59:00Z"/>
        </w:trPr>
        <w:tc>
          <w:tcPr>
            <w:tcW w:w="1427" w:type="dxa"/>
          </w:tcPr>
          <w:p w14:paraId="0C1A8FA9" w14:textId="34F852E1" w:rsidR="002B540C" w:rsidRPr="0037443C" w:rsidDel="001E2354" w:rsidRDefault="002B540C" w:rsidP="002B540C">
            <w:pPr>
              <w:rPr>
                <w:del w:id="9634" w:author="Στάθης Καπ" w:date="2023-02-27T01:59:00Z"/>
                <w:rFonts w:cstheme="minorHAnsi"/>
                <w:sz w:val="20"/>
                <w:szCs w:val="20"/>
                <w:rPrChange w:id="9635" w:author="Στάθης Καπ" w:date="2023-02-02T17:57:00Z">
                  <w:rPr>
                    <w:del w:id="9636" w:author="Στάθης Καπ" w:date="2023-02-27T01:59:00Z"/>
                    <w:rFonts w:cstheme="minorHAnsi"/>
                    <w:sz w:val="18"/>
                    <w:szCs w:val="18"/>
                  </w:rPr>
                </w:rPrChange>
              </w:rPr>
            </w:pPr>
            <w:del w:id="9637" w:author="Στάθης Καπ" w:date="2023-02-27T01:59:00Z">
              <w:r w:rsidRPr="0037443C" w:rsidDel="001E2354">
                <w:rPr>
                  <w:rFonts w:cstheme="minorHAnsi"/>
                  <w:sz w:val="20"/>
                  <w:szCs w:val="20"/>
                  <w:rPrChange w:id="9638"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9639" w:author="Στάθης Καπ" w:date="2023-02-27T01:59:00Z"/>
                <w:rFonts w:cstheme="minorHAnsi"/>
                <w:sz w:val="20"/>
                <w:szCs w:val="20"/>
                <w:rPrChange w:id="9640" w:author="Στάθης Καπ" w:date="2023-02-02T17:57:00Z">
                  <w:rPr>
                    <w:del w:id="9641" w:author="Στάθης Καπ" w:date="2023-02-27T01:59:00Z"/>
                    <w:rFonts w:cstheme="minorHAnsi"/>
                    <w:sz w:val="18"/>
                    <w:szCs w:val="18"/>
                  </w:rPr>
                </w:rPrChange>
              </w:rPr>
              <w:pPrChange w:id="9642" w:author="Στάθης Καπ" w:date="2023-02-02T17:49:00Z">
                <w:pPr/>
              </w:pPrChange>
            </w:pPr>
            <w:del w:id="9643" w:author="Στάθης Καπ" w:date="2023-02-27T01:59:00Z">
              <w:r w:rsidRPr="0037443C" w:rsidDel="001E2354">
                <w:rPr>
                  <w:sz w:val="20"/>
                  <w:szCs w:val="20"/>
                  <w:rPrChange w:id="9644"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9645" w:author="Στάθης Καπ" w:date="2023-02-27T01:59:00Z"/>
                <w:rFonts w:cstheme="minorHAnsi"/>
                <w:sz w:val="20"/>
                <w:szCs w:val="20"/>
                <w:rPrChange w:id="9646" w:author="Στάθης Καπ" w:date="2023-02-02T17:57:00Z">
                  <w:rPr>
                    <w:del w:id="9647" w:author="Στάθης Καπ" w:date="2023-02-27T01:59:00Z"/>
                    <w:rFonts w:cstheme="minorHAnsi"/>
                    <w:sz w:val="18"/>
                    <w:szCs w:val="18"/>
                  </w:rPr>
                </w:rPrChange>
              </w:rPr>
            </w:pPr>
            <w:del w:id="9648" w:author="Στάθης Καπ" w:date="2023-02-27T01:59:00Z">
              <w:r w:rsidRPr="0037443C" w:rsidDel="001E2354">
                <w:rPr>
                  <w:sz w:val="20"/>
                  <w:szCs w:val="20"/>
                  <w:rPrChange w:id="9649"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9650" w:author="Στάθης Καπ" w:date="2023-02-27T01:59:00Z"/>
                <w:rFonts w:cstheme="minorHAnsi"/>
                <w:sz w:val="20"/>
                <w:szCs w:val="20"/>
                <w:rPrChange w:id="9651" w:author="Στάθης Καπ" w:date="2023-02-02T17:57:00Z">
                  <w:rPr>
                    <w:del w:id="9652" w:author="Στάθης Καπ" w:date="2023-02-27T01:59:00Z"/>
                    <w:rFonts w:cstheme="minorHAnsi"/>
                    <w:sz w:val="18"/>
                    <w:szCs w:val="18"/>
                  </w:rPr>
                </w:rPrChange>
              </w:rPr>
            </w:pPr>
            <w:del w:id="9653" w:author="Στάθης Καπ" w:date="2023-02-27T01:59:00Z">
              <w:r w:rsidRPr="0037443C" w:rsidDel="001E2354">
                <w:rPr>
                  <w:sz w:val="20"/>
                  <w:szCs w:val="20"/>
                  <w:rPrChange w:id="9654"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9655" w:author="Στάθης Καπ" w:date="2023-02-27T01:59:00Z"/>
                <w:rFonts w:cstheme="minorHAnsi"/>
                <w:sz w:val="20"/>
                <w:szCs w:val="20"/>
                <w:rPrChange w:id="9656" w:author="Στάθης Καπ" w:date="2023-02-02T17:57:00Z">
                  <w:rPr>
                    <w:del w:id="9657" w:author="Στάθης Καπ" w:date="2023-02-27T01:59:00Z"/>
                    <w:rFonts w:cstheme="minorHAnsi"/>
                    <w:sz w:val="18"/>
                    <w:szCs w:val="18"/>
                  </w:rPr>
                </w:rPrChange>
              </w:rPr>
            </w:pPr>
            <w:del w:id="9658" w:author="Στάθης Καπ" w:date="2023-02-27T01:59:00Z">
              <w:r w:rsidRPr="0037443C" w:rsidDel="001E2354">
                <w:rPr>
                  <w:sz w:val="20"/>
                  <w:szCs w:val="20"/>
                  <w:rPrChange w:id="9659"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9660" w:author="Στάθης Καπ" w:date="2023-02-27T01:59:00Z"/>
                <w:rFonts w:cstheme="minorHAnsi"/>
                <w:sz w:val="20"/>
                <w:szCs w:val="20"/>
                <w:rPrChange w:id="9661" w:author="Στάθης Καπ" w:date="2023-02-02T17:57:00Z">
                  <w:rPr>
                    <w:del w:id="9662" w:author="Στάθης Καπ" w:date="2023-02-27T01:59:00Z"/>
                    <w:rFonts w:cstheme="minorHAnsi"/>
                    <w:sz w:val="18"/>
                    <w:szCs w:val="18"/>
                  </w:rPr>
                </w:rPrChange>
              </w:rPr>
            </w:pPr>
            <w:del w:id="9663" w:author="Στάθης Καπ" w:date="2023-02-27T01:59:00Z">
              <w:r w:rsidRPr="0037443C" w:rsidDel="001E2354">
                <w:rPr>
                  <w:sz w:val="20"/>
                  <w:szCs w:val="20"/>
                  <w:rPrChange w:id="9664" w:author="Στάθης Καπ" w:date="2023-02-02T17:57:00Z">
                    <w:rPr/>
                  </w:rPrChange>
                </w:rPr>
                <w:delText>81</w:delText>
              </w:r>
            </w:del>
          </w:p>
        </w:tc>
      </w:tr>
      <w:tr w:rsidR="002B540C" w:rsidDel="001E2354" w14:paraId="509667FE" w14:textId="65369574" w:rsidTr="00AA2735">
        <w:trPr>
          <w:jc w:val="center"/>
          <w:del w:id="9665" w:author="Στάθης Καπ" w:date="2023-02-27T01:59:00Z"/>
        </w:trPr>
        <w:tc>
          <w:tcPr>
            <w:tcW w:w="1427" w:type="dxa"/>
          </w:tcPr>
          <w:p w14:paraId="65049948" w14:textId="4022D37C" w:rsidR="002B540C" w:rsidRPr="0037443C" w:rsidDel="001E2354" w:rsidRDefault="002B540C" w:rsidP="002B540C">
            <w:pPr>
              <w:rPr>
                <w:del w:id="9666" w:author="Στάθης Καπ" w:date="2023-02-27T01:59:00Z"/>
                <w:rFonts w:cstheme="minorHAnsi"/>
                <w:sz w:val="20"/>
                <w:szCs w:val="20"/>
                <w:rPrChange w:id="9667" w:author="Στάθης Καπ" w:date="2023-02-02T17:57:00Z">
                  <w:rPr>
                    <w:del w:id="9668" w:author="Στάθης Καπ" w:date="2023-02-27T01:59:00Z"/>
                    <w:rFonts w:cstheme="minorHAnsi"/>
                    <w:sz w:val="18"/>
                    <w:szCs w:val="18"/>
                  </w:rPr>
                </w:rPrChange>
              </w:rPr>
            </w:pPr>
            <w:del w:id="9669" w:author="Στάθης Καπ" w:date="2023-02-27T01:59:00Z">
              <w:r w:rsidRPr="0037443C" w:rsidDel="001E2354">
                <w:rPr>
                  <w:rFonts w:cstheme="minorHAnsi"/>
                  <w:sz w:val="20"/>
                  <w:szCs w:val="20"/>
                  <w:rPrChange w:id="9670"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9671" w:author="Στάθης Καπ" w:date="2023-02-27T01:59:00Z"/>
                <w:rFonts w:cstheme="minorHAnsi"/>
                <w:sz w:val="20"/>
                <w:szCs w:val="20"/>
                <w:rPrChange w:id="9672" w:author="Στάθης Καπ" w:date="2023-02-02T17:57:00Z">
                  <w:rPr>
                    <w:del w:id="9673" w:author="Στάθης Καπ" w:date="2023-02-27T01:59:00Z"/>
                    <w:rFonts w:cstheme="minorHAnsi"/>
                    <w:sz w:val="18"/>
                    <w:szCs w:val="18"/>
                  </w:rPr>
                </w:rPrChange>
              </w:rPr>
            </w:pPr>
            <w:del w:id="9674" w:author="Στάθης Καπ" w:date="2023-02-27T01:59:00Z">
              <w:r w:rsidRPr="0037443C" w:rsidDel="001E2354">
                <w:rPr>
                  <w:sz w:val="20"/>
                  <w:szCs w:val="20"/>
                  <w:rPrChange w:id="9675"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9676" w:author="Στάθης Καπ" w:date="2023-02-27T01:59:00Z"/>
                <w:rFonts w:cstheme="minorHAnsi"/>
                <w:sz w:val="20"/>
                <w:szCs w:val="20"/>
                <w:rPrChange w:id="9677" w:author="Στάθης Καπ" w:date="2023-02-02T17:57:00Z">
                  <w:rPr>
                    <w:del w:id="9678" w:author="Στάθης Καπ" w:date="2023-02-27T01:59:00Z"/>
                    <w:rFonts w:cstheme="minorHAnsi"/>
                    <w:sz w:val="18"/>
                    <w:szCs w:val="18"/>
                  </w:rPr>
                </w:rPrChange>
              </w:rPr>
            </w:pPr>
            <w:del w:id="9679" w:author="Στάθης Καπ" w:date="2023-02-27T01:59:00Z">
              <w:r w:rsidRPr="0037443C" w:rsidDel="001E2354">
                <w:rPr>
                  <w:sz w:val="20"/>
                  <w:szCs w:val="20"/>
                  <w:rPrChange w:id="9680"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9681" w:author="Στάθης Καπ" w:date="2023-02-27T01:59:00Z"/>
                <w:rFonts w:cstheme="minorHAnsi"/>
                <w:sz w:val="20"/>
                <w:szCs w:val="20"/>
                <w:rPrChange w:id="9682" w:author="Στάθης Καπ" w:date="2023-02-02T17:57:00Z">
                  <w:rPr>
                    <w:del w:id="9683" w:author="Στάθης Καπ" w:date="2023-02-27T01:59:00Z"/>
                    <w:rFonts w:cstheme="minorHAnsi"/>
                    <w:sz w:val="18"/>
                    <w:szCs w:val="18"/>
                  </w:rPr>
                </w:rPrChange>
              </w:rPr>
            </w:pPr>
            <w:del w:id="9684" w:author="Στάθης Καπ" w:date="2023-02-27T01:59:00Z">
              <w:r w:rsidRPr="0037443C" w:rsidDel="001E2354">
                <w:rPr>
                  <w:sz w:val="20"/>
                  <w:szCs w:val="20"/>
                  <w:rPrChange w:id="9685"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9686" w:author="Στάθης Καπ" w:date="2023-02-27T01:59:00Z"/>
                <w:rFonts w:cstheme="minorHAnsi"/>
                <w:sz w:val="20"/>
                <w:szCs w:val="20"/>
                <w:rPrChange w:id="9687" w:author="Στάθης Καπ" w:date="2023-02-02T17:57:00Z">
                  <w:rPr>
                    <w:del w:id="9688" w:author="Στάθης Καπ" w:date="2023-02-27T01:59:00Z"/>
                    <w:rFonts w:cstheme="minorHAnsi"/>
                    <w:sz w:val="18"/>
                    <w:szCs w:val="18"/>
                  </w:rPr>
                </w:rPrChange>
              </w:rPr>
            </w:pPr>
            <w:del w:id="9689" w:author="Στάθης Καπ" w:date="2023-02-27T01:59:00Z">
              <w:r w:rsidRPr="0037443C" w:rsidDel="001E2354">
                <w:rPr>
                  <w:sz w:val="20"/>
                  <w:szCs w:val="20"/>
                  <w:rPrChange w:id="9690"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9691" w:author="Στάθης Καπ" w:date="2023-02-27T01:59:00Z"/>
                <w:rFonts w:cstheme="minorHAnsi"/>
                <w:sz w:val="20"/>
                <w:szCs w:val="20"/>
                <w:rPrChange w:id="9692" w:author="Στάθης Καπ" w:date="2023-02-02T17:57:00Z">
                  <w:rPr>
                    <w:del w:id="9693" w:author="Στάθης Καπ" w:date="2023-02-27T01:59:00Z"/>
                    <w:rFonts w:cstheme="minorHAnsi"/>
                    <w:sz w:val="18"/>
                    <w:szCs w:val="18"/>
                  </w:rPr>
                </w:rPrChange>
              </w:rPr>
            </w:pPr>
            <w:del w:id="9694" w:author="Στάθης Καπ" w:date="2023-02-27T01:59:00Z">
              <w:r w:rsidRPr="0037443C" w:rsidDel="001E2354">
                <w:rPr>
                  <w:sz w:val="20"/>
                  <w:szCs w:val="20"/>
                  <w:rPrChange w:id="9695" w:author="Στάθης Καπ" w:date="2023-02-02T17:57:00Z">
                    <w:rPr/>
                  </w:rPrChange>
                </w:rPr>
                <w:delText>45</w:delText>
              </w:r>
            </w:del>
          </w:p>
        </w:tc>
      </w:tr>
      <w:tr w:rsidR="002B540C" w:rsidDel="001E2354" w14:paraId="04BC0379" w14:textId="1B9455C0" w:rsidTr="00AA2735">
        <w:trPr>
          <w:jc w:val="center"/>
          <w:del w:id="9696" w:author="Στάθης Καπ" w:date="2023-02-27T01:59:00Z"/>
        </w:trPr>
        <w:tc>
          <w:tcPr>
            <w:tcW w:w="1427" w:type="dxa"/>
          </w:tcPr>
          <w:p w14:paraId="35206287" w14:textId="60C8FAFC" w:rsidR="002B540C" w:rsidRPr="0037443C" w:rsidDel="001E2354" w:rsidRDefault="002B540C" w:rsidP="002B540C">
            <w:pPr>
              <w:rPr>
                <w:del w:id="9697" w:author="Στάθης Καπ" w:date="2023-02-27T01:59:00Z"/>
                <w:rFonts w:cstheme="minorHAnsi"/>
                <w:sz w:val="20"/>
                <w:szCs w:val="20"/>
                <w:rPrChange w:id="9698" w:author="Στάθης Καπ" w:date="2023-02-02T17:57:00Z">
                  <w:rPr>
                    <w:del w:id="9699" w:author="Στάθης Καπ" w:date="2023-02-27T01:59:00Z"/>
                    <w:rFonts w:cstheme="minorHAnsi"/>
                    <w:sz w:val="18"/>
                    <w:szCs w:val="18"/>
                  </w:rPr>
                </w:rPrChange>
              </w:rPr>
            </w:pPr>
            <w:del w:id="9700" w:author="Στάθης Καπ" w:date="2023-02-27T01:59:00Z">
              <w:r w:rsidRPr="0037443C" w:rsidDel="001E2354">
                <w:rPr>
                  <w:rFonts w:cstheme="minorHAnsi"/>
                  <w:sz w:val="20"/>
                  <w:szCs w:val="20"/>
                  <w:rPrChange w:id="9701"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9702" w:author="Στάθης Καπ" w:date="2023-02-27T01:59:00Z"/>
                <w:rFonts w:cstheme="minorHAnsi"/>
                <w:sz w:val="20"/>
                <w:szCs w:val="20"/>
                <w:rPrChange w:id="9703" w:author="Στάθης Καπ" w:date="2023-02-02T17:57:00Z">
                  <w:rPr>
                    <w:del w:id="9704" w:author="Στάθης Καπ" w:date="2023-02-27T01:59:00Z"/>
                    <w:rFonts w:cstheme="minorHAnsi"/>
                    <w:sz w:val="18"/>
                    <w:szCs w:val="18"/>
                  </w:rPr>
                </w:rPrChange>
              </w:rPr>
            </w:pPr>
            <w:del w:id="9705" w:author="Στάθης Καπ" w:date="2023-02-27T01:59:00Z">
              <w:r w:rsidRPr="0037443C" w:rsidDel="001E2354">
                <w:rPr>
                  <w:sz w:val="20"/>
                  <w:szCs w:val="20"/>
                  <w:rPrChange w:id="9706"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9707" w:author="Στάθης Καπ" w:date="2023-02-27T01:59:00Z"/>
                <w:rFonts w:cstheme="minorHAnsi"/>
                <w:sz w:val="20"/>
                <w:szCs w:val="20"/>
                <w:rPrChange w:id="9708" w:author="Στάθης Καπ" w:date="2023-02-02T17:57:00Z">
                  <w:rPr>
                    <w:del w:id="9709" w:author="Στάθης Καπ" w:date="2023-02-27T01:59:00Z"/>
                    <w:rFonts w:cstheme="minorHAnsi"/>
                    <w:sz w:val="18"/>
                    <w:szCs w:val="18"/>
                  </w:rPr>
                </w:rPrChange>
              </w:rPr>
            </w:pPr>
            <w:del w:id="9710" w:author="Στάθης Καπ" w:date="2023-02-27T01:59:00Z">
              <w:r w:rsidRPr="0037443C" w:rsidDel="001E2354">
                <w:rPr>
                  <w:sz w:val="20"/>
                  <w:szCs w:val="20"/>
                  <w:rPrChange w:id="9711"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9712" w:author="Στάθης Καπ" w:date="2023-02-27T01:59:00Z"/>
                <w:rFonts w:cstheme="minorHAnsi"/>
                <w:sz w:val="20"/>
                <w:szCs w:val="20"/>
                <w:rPrChange w:id="9713" w:author="Στάθης Καπ" w:date="2023-02-02T17:57:00Z">
                  <w:rPr>
                    <w:del w:id="9714" w:author="Στάθης Καπ" w:date="2023-02-27T01:59:00Z"/>
                    <w:rFonts w:cstheme="minorHAnsi"/>
                    <w:sz w:val="18"/>
                    <w:szCs w:val="18"/>
                  </w:rPr>
                </w:rPrChange>
              </w:rPr>
            </w:pPr>
            <w:del w:id="9715" w:author="Στάθης Καπ" w:date="2023-02-27T01:59:00Z">
              <w:r w:rsidRPr="0037443C" w:rsidDel="001E2354">
                <w:rPr>
                  <w:sz w:val="20"/>
                  <w:szCs w:val="20"/>
                  <w:rPrChange w:id="9716"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9717" w:author="Στάθης Καπ" w:date="2023-02-27T01:59:00Z"/>
                <w:rFonts w:cstheme="minorHAnsi"/>
                <w:sz w:val="20"/>
                <w:szCs w:val="20"/>
                <w:rPrChange w:id="9718" w:author="Στάθης Καπ" w:date="2023-02-02T17:57:00Z">
                  <w:rPr>
                    <w:del w:id="9719" w:author="Στάθης Καπ" w:date="2023-02-27T01:59:00Z"/>
                    <w:rFonts w:cstheme="minorHAnsi"/>
                    <w:sz w:val="18"/>
                    <w:szCs w:val="18"/>
                  </w:rPr>
                </w:rPrChange>
              </w:rPr>
            </w:pPr>
            <w:del w:id="9720" w:author="Στάθης Καπ" w:date="2023-02-27T01:59:00Z">
              <w:r w:rsidRPr="0037443C" w:rsidDel="001E2354">
                <w:rPr>
                  <w:sz w:val="20"/>
                  <w:szCs w:val="20"/>
                  <w:rPrChange w:id="9721"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9722" w:author="Στάθης Καπ" w:date="2023-02-27T01:59:00Z"/>
                <w:rFonts w:cstheme="minorHAnsi"/>
                <w:sz w:val="20"/>
                <w:szCs w:val="20"/>
                <w:rPrChange w:id="9723" w:author="Στάθης Καπ" w:date="2023-02-02T17:57:00Z">
                  <w:rPr>
                    <w:del w:id="9724" w:author="Στάθης Καπ" w:date="2023-02-27T01:59:00Z"/>
                    <w:rFonts w:cstheme="minorHAnsi"/>
                    <w:sz w:val="18"/>
                    <w:szCs w:val="18"/>
                  </w:rPr>
                </w:rPrChange>
              </w:rPr>
            </w:pPr>
            <w:del w:id="9725" w:author="Στάθης Καπ" w:date="2023-02-27T01:59:00Z">
              <w:r w:rsidRPr="0037443C" w:rsidDel="001E2354">
                <w:rPr>
                  <w:sz w:val="20"/>
                  <w:szCs w:val="20"/>
                  <w:rPrChange w:id="9726" w:author="Στάθης Καπ" w:date="2023-02-02T17:57:00Z">
                    <w:rPr/>
                  </w:rPrChange>
                </w:rPr>
                <w:delText>63</w:delText>
              </w:r>
            </w:del>
          </w:p>
        </w:tc>
      </w:tr>
      <w:tr w:rsidR="002B540C" w:rsidDel="001E2354" w14:paraId="2707A69F" w14:textId="7ADC21A1" w:rsidTr="00AA2735">
        <w:trPr>
          <w:jc w:val="center"/>
          <w:del w:id="9727" w:author="Στάθης Καπ" w:date="2023-02-27T01:59:00Z"/>
        </w:trPr>
        <w:tc>
          <w:tcPr>
            <w:tcW w:w="1427" w:type="dxa"/>
          </w:tcPr>
          <w:p w14:paraId="3BDDD8CD" w14:textId="3AB8222D" w:rsidR="002B540C" w:rsidRPr="0037443C" w:rsidDel="001E2354" w:rsidRDefault="002B540C" w:rsidP="002B540C">
            <w:pPr>
              <w:rPr>
                <w:del w:id="9728" w:author="Στάθης Καπ" w:date="2023-02-27T01:59:00Z"/>
                <w:rFonts w:cstheme="minorHAnsi"/>
                <w:sz w:val="20"/>
                <w:szCs w:val="20"/>
                <w:rPrChange w:id="9729" w:author="Στάθης Καπ" w:date="2023-02-02T17:57:00Z">
                  <w:rPr>
                    <w:del w:id="9730" w:author="Στάθης Καπ" w:date="2023-02-27T01:59:00Z"/>
                    <w:rFonts w:cstheme="minorHAnsi"/>
                    <w:sz w:val="18"/>
                    <w:szCs w:val="18"/>
                  </w:rPr>
                </w:rPrChange>
              </w:rPr>
            </w:pPr>
            <w:del w:id="9731" w:author="Στάθης Καπ" w:date="2023-02-27T01:59:00Z">
              <w:r w:rsidRPr="0037443C" w:rsidDel="001E2354">
                <w:rPr>
                  <w:rFonts w:cstheme="minorHAnsi"/>
                  <w:sz w:val="20"/>
                  <w:szCs w:val="20"/>
                  <w:rPrChange w:id="9732"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9733" w:author="Στάθης Καπ" w:date="2023-02-27T01:59:00Z"/>
                <w:rFonts w:cstheme="minorHAnsi"/>
                <w:sz w:val="20"/>
                <w:szCs w:val="20"/>
                <w:rPrChange w:id="9734" w:author="Στάθης Καπ" w:date="2023-02-02T17:57:00Z">
                  <w:rPr>
                    <w:del w:id="9735" w:author="Στάθης Καπ" w:date="2023-02-27T01:59:00Z"/>
                    <w:rFonts w:cstheme="minorHAnsi"/>
                    <w:sz w:val="18"/>
                    <w:szCs w:val="18"/>
                  </w:rPr>
                </w:rPrChange>
              </w:rPr>
            </w:pPr>
            <w:del w:id="9736" w:author="Στάθης Καπ" w:date="2023-02-27T01:59:00Z">
              <w:r w:rsidRPr="0037443C" w:rsidDel="001E2354">
                <w:rPr>
                  <w:sz w:val="20"/>
                  <w:szCs w:val="20"/>
                  <w:rPrChange w:id="9737"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9738" w:author="Στάθης Καπ" w:date="2023-02-27T01:59:00Z"/>
                <w:rFonts w:cstheme="minorHAnsi"/>
                <w:sz w:val="20"/>
                <w:szCs w:val="20"/>
                <w:rPrChange w:id="9739" w:author="Στάθης Καπ" w:date="2023-02-02T17:57:00Z">
                  <w:rPr>
                    <w:del w:id="9740" w:author="Στάθης Καπ" w:date="2023-02-27T01:59:00Z"/>
                    <w:rFonts w:cstheme="minorHAnsi"/>
                    <w:sz w:val="18"/>
                    <w:szCs w:val="18"/>
                  </w:rPr>
                </w:rPrChange>
              </w:rPr>
            </w:pPr>
            <w:del w:id="9741" w:author="Στάθης Καπ" w:date="2023-02-27T01:59:00Z">
              <w:r w:rsidRPr="0037443C" w:rsidDel="001E2354">
                <w:rPr>
                  <w:sz w:val="20"/>
                  <w:szCs w:val="20"/>
                  <w:rPrChange w:id="9742"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9743" w:author="Στάθης Καπ" w:date="2023-02-27T01:59:00Z"/>
                <w:rFonts w:cstheme="minorHAnsi"/>
                <w:sz w:val="20"/>
                <w:szCs w:val="20"/>
                <w:rPrChange w:id="9744" w:author="Στάθης Καπ" w:date="2023-02-02T17:57:00Z">
                  <w:rPr>
                    <w:del w:id="9745" w:author="Στάθης Καπ" w:date="2023-02-27T01:59:00Z"/>
                    <w:rFonts w:cstheme="minorHAnsi"/>
                    <w:sz w:val="18"/>
                    <w:szCs w:val="18"/>
                  </w:rPr>
                </w:rPrChange>
              </w:rPr>
            </w:pPr>
            <w:del w:id="9746" w:author="Στάθης Καπ" w:date="2023-02-27T01:59:00Z">
              <w:r w:rsidRPr="0037443C" w:rsidDel="001E2354">
                <w:rPr>
                  <w:sz w:val="20"/>
                  <w:szCs w:val="20"/>
                  <w:rPrChange w:id="9747"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9748" w:author="Στάθης Καπ" w:date="2023-02-27T01:59:00Z"/>
                <w:rFonts w:cstheme="minorHAnsi"/>
                <w:sz w:val="20"/>
                <w:szCs w:val="20"/>
                <w:rPrChange w:id="9749" w:author="Στάθης Καπ" w:date="2023-02-02T17:57:00Z">
                  <w:rPr>
                    <w:del w:id="9750" w:author="Στάθης Καπ" w:date="2023-02-27T01:59:00Z"/>
                    <w:rFonts w:cstheme="minorHAnsi"/>
                    <w:sz w:val="18"/>
                    <w:szCs w:val="18"/>
                  </w:rPr>
                </w:rPrChange>
              </w:rPr>
            </w:pPr>
            <w:del w:id="9751" w:author="Στάθης Καπ" w:date="2023-02-27T01:59:00Z">
              <w:r w:rsidRPr="0037443C" w:rsidDel="001E2354">
                <w:rPr>
                  <w:sz w:val="20"/>
                  <w:szCs w:val="20"/>
                  <w:rPrChange w:id="9752"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9753" w:author="Στάθης Καπ" w:date="2023-02-27T01:59:00Z"/>
                <w:rFonts w:cstheme="minorHAnsi"/>
                <w:sz w:val="20"/>
                <w:szCs w:val="20"/>
                <w:rPrChange w:id="9754" w:author="Στάθης Καπ" w:date="2023-02-02T17:57:00Z">
                  <w:rPr>
                    <w:del w:id="9755" w:author="Στάθης Καπ" w:date="2023-02-27T01:59:00Z"/>
                    <w:rFonts w:cstheme="minorHAnsi"/>
                    <w:sz w:val="18"/>
                    <w:szCs w:val="18"/>
                  </w:rPr>
                </w:rPrChange>
              </w:rPr>
            </w:pPr>
            <w:del w:id="9756" w:author="Στάθης Καπ" w:date="2023-02-27T01:59:00Z">
              <w:r w:rsidRPr="0037443C" w:rsidDel="001E2354">
                <w:rPr>
                  <w:sz w:val="20"/>
                  <w:szCs w:val="20"/>
                  <w:rPrChange w:id="9757" w:author="Στάθης Καπ" w:date="2023-02-02T17:57:00Z">
                    <w:rPr/>
                  </w:rPrChange>
                </w:rPr>
                <w:delText>73</w:delText>
              </w:r>
            </w:del>
          </w:p>
        </w:tc>
      </w:tr>
      <w:tr w:rsidR="002B540C" w:rsidDel="001E2354" w14:paraId="533A8BAF" w14:textId="3BE7667F" w:rsidTr="00AA2735">
        <w:trPr>
          <w:jc w:val="center"/>
          <w:del w:id="9758" w:author="Στάθης Καπ" w:date="2023-02-27T01:59:00Z"/>
        </w:trPr>
        <w:tc>
          <w:tcPr>
            <w:tcW w:w="1427" w:type="dxa"/>
          </w:tcPr>
          <w:p w14:paraId="6B8FD9A8" w14:textId="10D3EC4D" w:rsidR="002B540C" w:rsidRPr="0037443C" w:rsidDel="001E2354" w:rsidRDefault="002B540C" w:rsidP="002B540C">
            <w:pPr>
              <w:rPr>
                <w:del w:id="9759" w:author="Στάθης Καπ" w:date="2023-02-27T01:59:00Z"/>
                <w:rFonts w:cstheme="minorHAnsi"/>
                <w:sz w:val="20"/>
                <w:szCs w:val="20"/>
                <w:rPrChange w:id="9760" w:author="Στάθης Καπ" w:date="2023-02-02T17:57:00Z">
                  <w:rPr>
                    <w:del w:id="9761" w:author="Στάθης Καπ" w:date="2023-02-27T01:59:00Z"/>
                    <w:rFonts w:cstheme="minorHAnsi"/>
                    <w:sz w:val="18"/>
                    <w:szCs w:val="18"/>
                  </w:rPr>
                </w:rPrChange>
              </w:rPr>
            </w:pPr>
            <w:del w:id="9762" w:author="Στάθης Καπ" w:date="2023-02-27T01:59:00Z">
              <w:r w:rsidRPr="0037443C" w:rsidDel="001E2354">
                <w:rPr>
                  <w:rFonts w:cstheme="minorHAnsi"/>
                  <w:sz w:val="20"/>
                  <w:szCs w:val="20"/>
                  <w:rPrChange w:id="9763"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9764" w:author="Στάθης Καπ" w:date="2023-02-27T01:59:00Z"/>
                <w:rFonts w:cstheme="minorHAnsi"/>
                <w:sz w:val="20"/>
                <w:szCs w:val="20"/>
                <w:rPrChange w:id="9765" w:author="Στάθης Καπ" w:date="2023-02-02T17:57:00Z">
                  <w:rPr>
                    <w:del w:id="9766" w:author="Στάθης Καπ" w:date="2023-02-27T01:59:00Z"/>
                    <w:rFonts w:cstheme="minorHAnsi"/>
                    <w:sz w:val="18"/>
                    <w:szCs w:val="18"/>
                  </w:rPr>
                </w:rPrChange>
              </w:rPr>
            </w:pPr>
            <w:del w:id="9767" w:author="Στάθης Καπ" w:date="2023-02-27T01:59:00Z">
              <w:r w:rsidRPr="0037443C" w:rsidDel="001E2354">
                <w:rPr>
                  <w:sz w:val="20"/>
                  <w:szCs w:val="20"/>
                  <w:rPrChange w:id="9768"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9769" w:author="Στάθης Καπ" w:date="2023-02-27T01:59:00Z"/>
                <w:rFonts w:cstheme="minorHAnsi"/>
                <w:sz w:val="20"/>
                <w:szCs w:val="20"/>
                <w:rPrChange w:id="9770" w:author="Στάθης Καπ" w:date="2023-02-02T17:57:00Z">
                  <w:rPr>
                    <w:del w:id="9771" w:author="Στάθης Καπ" w:date="2023-02-27T01:59:00Z"/>
                    <w:rFonts w:cstheme="minorHAnsi"/>
                    <w:sz w:val="18"/>
                    <w:szCs w:val="18"/>
                  </w:rPr>
                </w:rPrChange>
              </w:rPr>
            </w:pPr>
            <w:del w:id="9772" w:author="Στάθης Καπ" w:date="2023-02-27T01:59:00Z">
              <w:r w:rsidRPr="0037443C" w:rsidDel="001E2354">
                <w:rPr>
                  <w:sz w:val="20"/>
                  <w:szCs w:val="20"/>
                  <w:rPrChange w:id="9773"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9774" w:author="Στάθης Καπ" w:date="2023-02-27T01:59:00Z"/>
                <w:rFonts w:cstheme="minorHAnsi"/>
                <w:sz w:val="20"/>
                <w:szCs w:val="20"/>
                <w:rPrChange w:id="9775" w:author="Στάθης Καπ" w:date="2023-02-02T17:57:00Z">
                  <w:rPr>
                    <w:del w:id="9776" w:author="Στάθης Καπ" w:date="2023-02-27T01:59:00Z"/>
                    <w:rFonts w:cstheme="minorHAnsi"/>
                    <w:sz w:val="18"/>
                    <w:szCs w:val="18"/>
                  </w:rPr>
                </w:rPrChange>
              </w:rPr>
            </w:pPr>
            <w:del w:id="9777" w:author="Στάθης Καπ" w:date="2023-02-27T01:59:00Z">
              <w:r w:rsidRPr="0037443C" w:rsidDel="001E2354">
                <w:rPr>
                  <w:sz w:val="20"/>
                  <w:szCs w:val="20"/>
                  <w:rPrChange w:id="9778"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9779" w:author="Στάθης Καπ" w:date="2023-02-27T01:59:00Z"/>
                <w:rFonts w:cstheme="minorHAnsi"/>
                <w:sz w:val="20"/>
                <w:szCs w:val="20"/>
                <w:rPrChange w:id="9780" w:author="Στάθης Καπ" w:date="2023-02-02T17:57:00Z">
                  <w:rPr>
                    <w:del w:id="9781" w:author="Στάθης Καπ" w:date="2023-02-27T01:59:00Z"/>
                    <w:rFonts w:cstheme="minorHAnsi"/>
                    <w:sz w:val="18"/>
                    <w:szCs w:val="18"/>
                  </w:rPr>
                </w:rPrChange>
              </w:rPr>
            </w:pPr>
            <w:del w:id="9782" w:author="Στάθης Καπ" w:date="2023-02-27T01:59:00Z">
              <w:r w:rsidRPr="0037443C" w:rsidDel="001E2354">
                <w:rPr>
                  <w:sz w:val="20"/>
                  <w:szCs w:val="20"/>
                  <w:rPrChange w:id="9783"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9784" w:author="Στάθης Καπ" w:date="2023-02-27T01:59:00Z"/>
                <w:rFonts w:cstheme="minorHAnsi"/>
                <w:sz w:val="20"/>
                <w:szCs w:val="20"/>
                <w:rPrChange w:id="9785" w:author="Στάθης Καπ" w:date="2023-02-02T17:57:00Z">
                  <w:rPr>
                    <w:del w:id="9786" w:author="Στάθης Καπ" w:date="2023-02-27T01:59:00Z"/>
                    <w:rFonts w:cstheme="minorHAnsi"/>
                    <w:sz w:val="18"/>
                    <w:szCs w:val="18"/>
                  </w:rPr>
                </w:rPrChange>
              </w:rPr>
            </w:pPr>
            <w:del w:id="9787" w:author="Στάθης Καπ" w:date="2023-02-27T01:59:00Z">
              <w:r w:rsidRPr="0037443C" w:rsidDel="001E2354">
                <w:rPr>
                  <w:sz w:val="20"/>
                  <w:szCs w:val="20"/>
                  <w:rPrChange w:id="9788" w:author="Στάθης Καπ" w:date="2023-02-02T17:57:00Z">
                    <w:rPr/>
                  </w:rPrChange>
                </w:rPr>
                <w:delText>75</w:delText>
              </w:r>
            </w:del>
          </w:p>
        </w:tc>
      </w:tr>
      <w:tr w:rsidR="002B540C" w:rsidDel="001E2354" w14:paraId="1E5047E8" w14:textId="0C6E3142" w:rsidTr="00AA2735">
        <w:trPr>
          <w:jc w:val="center"/>
          <w:del w:id="9789" w:author="Στάθης Καπ" w:date="2023-02-27T01:59:00Z"/>
        </w:trPr>
        <w:tc>
          <w:tcPr>
            <w:tcW w:w="1427" w:type="dxa"/>
          </w:tcPr>
          <w:p w14:paraId="080D9BC8" w14:textId="2AA895CE" w:rsidR="002B540C" w:rsidRPr="0037443C" w:rsidDel="001E2354" w:rsidRDefault="002B540C" w:rsidP="002B540C">
            <w:pPr>
              <w:rPr>
                <w:del w:id="9790" w:author="Στάθης Καπ" w:date="2023-02-27T01:59:00Z"/>
                <w:rFonts w:cstheme="minorHAnsi"/>
                <w:sz w:val="20"/>
                <w:szCs w:val="20"/>
                <w:rPrChange w:id="9791" w:author="Στάθης Καπ" w:date="2023-02-02T17:57:00Z">
                  <w:rPr>
                    <w:del w:id="9792" w:author="Στάθης Καπ" w:date="2023-02-27T01:59:00Z"/>
                    <w:rFonts w:cstheme="minorHAnsi"/>
                    <w:sz w:val="18"/>
                    <w:szCs w:val="18"/>
                  </w:rPr>
                </w:rPrChange>
              </w:rPr>
            </w:pPr>
            <w:del w:id="9793" w:author="Στάθης Καπ" w:date="2023-02-27T01:59:00Z">
              <w:r w:rsidRPr="0037443C" w:rsidDel="001E2354">
                <w:rPr>
                  <w:rFonts w:cstheme="minorHAnsi"/>
                  <w:sz w:val="20"/>
                  <w:szCs w:val="20"/>
                  <w:rPrChange w:id="9794"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9795" w:author="Στάθης Καπ" w:date="2023-02-27T01:59:00Z"/>
                <w:rFonts w:cstheme="minorHAnsi"/>
                <w:sz w:val="20"/>
                <w:szCs w:val="20"/>
                <w:rPrChange w:id="9796" w:author="Στάθης Καπ" w:date="2023-02-02T17:57:00Z">
                  <w:rPr>
                    <w:del w:id="9797" w:author="Στάθης Καπ" w:date="2023-02-27T01:59:00Z"/>
                    <w:rFonts w:cstheme="minorHAnsi"/>
                    <w:sz w:val="18"/>
                    <w:szCs w:val="18"/>
                  </w:rPr>
                </w:rPrChange>
              </w:rPr>
            </w:pPr>
            <w:del w:id="9798" w:author="Στάθης Καπ" w:date="2023-02-27T01:59:00Z">
              <w:r w:rsidRPr="0037443C" w:rsidDel="001E2354">
                <w:rPr>
                  <w:sz w:val="20"/>
                  <w:szCs w:val="20"/>
                  <w:rPrChange w:id="9799"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9800" w:author="Στάθης Καπ" w:date="2023-02-27T01:59:00Z"/>
                <w:rFonts w:cstheme="minorHAnsi"/>
                <w:sz w:val="20"/>
                <w:szCs w:val="20"/>
                <w:rPrChange w:id="9801" w:author="Στάθης Καπ" w:date="2023-02-02T17:57:00Z">
                  <w:rPr>
                    <w:del w:id="9802" w:author="Στάθης Καπ" w:date="2023-02-27T01:59:00Z"/>
                    <w:rFonts w:cstheme="minorHAnsi"/>
                    <w:sz w:val="18"/>
                    <w:szCs w:val="18"/>
                  </w:rPr>
                </w:rPrChange>
              </w:rPr>
            </w:pPr>
            <w:del w:id="9803" w:author="Στάθης Καπ" w:date="2023-02-27T01:59:00Z">
              <w:r w:rsidRPr="0037443C" w:rsidDel="001E2354">
                <w:rPr>
                  <w:sz w:val="20"/>
                  <w:szCs w:val="20"/>
                  <w:rPrChange w:id="9804"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9805" w:author="Στάθης Καπ" w:date="2023-02-27T01:59:00Z"/>
                <w:rFonts w:cstheme="minorHAnsi"/>
                <w:sz w:val="20"/>
                <w:szCs w:val="20"/>
                <w:rPrChange w:id="9806" w:author="Στάθης Καπ" w:date="2023-02-02T17:57:00Z">
                  <w:rPr>
                    <w:del w:id="9807" w:author="Στάθης Καπ" w:date="2023-02-27T01:59:00Z"/>
                    <w:rFonts w:cstheme="minorHAnsi"/>
                    <w:sz w:val="18"/>
                    <w:szCs w:val="18"/>
                  </w:rPr>
                </w:rPrChange>
              </w:rPr>
            </w:pPr>
            <w:del w:id="9808" w:author="Στάθης Καπ" w:date="2023-02-27T01:59:00Z">
              <w:r w:rsidRPr="0037443C" w:rsidDel="001E2354">
                <w:rPr>
                  <w:sz w:val="20"/>
                  <w:szCs w:val="20"/>
                  <w:rPrChange w:id="9809"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9810" w:author="Στάθης Καπ" w:date="2023-02-27T01:59:00Z"/>
                <w:rFonts w:cstheme="minorHAnsi"/>
                <w:sz w:val="20"/>
                <w:szCs w:val="20"/>
                <w:rPrChange w:id="9811" w:author="Στάθης Καπ" w:date="2023-02-02T17:57:00Z">
                  <w:rPr>
                    <w:del w:id="9812" w:author="Στάθης Καπ" w:date="2023-02-27T01:59:00Z"/>
                    <w:rFonts w:cstheme="minorHAnsi"/>
                    <w:sz w:val="18"/>
                    <w:szCs w:val="18"/>
                  </w:rPr>
                </w:rPrChange>
              </w:rPr>
            </w:pPr>
            <w:del w:id="9813" w:author="Στάθης Καπ" w:date="2023-02-27T01:59:00Z">
              <w:r w:rsidRPr="0037443C" w:rsidDel="001E2354">
                <w:rPr>
                  <w:sz w:val="20"/>
                  <w:szCs w:val="20"/>
                  <w:rPrChange w:id="9814"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9815" w:author="Στάθης Καπ" w:date="2023-02-27T01:59:00Z"/>
                <w:rFonts w:cstheme="minorHAnsi"/>
                <w:sz w:val="20"/>
                <w:szCs w:val="20"/>
                <w:rPrChange w:id="9816" w:author="Στάθης Καπ" w:date="2023-02-02T17:57:00Z">
                  <w:rPr>
                    <w:del w:id="9817" w:author="Στάθης Καπ" w:date="2023-02-27T01:59:00Z"/>
                    <w:rFonts w:cstheme="minorHAnsi"/>
                    <w:sz w:val="18"/>
                    <w:szCs w:val="18"/>
                  </w:rPr>
                </w:rPrChange>
              </w:rPr>
            </w:pPr>
            <w:del w:id="9818" w:author="Στάθης Καπ" w:date="2023-02-27T01:59:00Z">
              <w:r w:rsidRPr="0037443C" w:rsidDel="001E2354">
                <w:rPr>
                  <w:sz w:val="20"/>
                  <w:szCs w:val="20"/>
                  <w:rPrChange w:id="9819" w:author="Στάθης Καπ" w:date="2023-02-02T17:57:00Z">
                    <w:rPr/>
                  </w:rPrChange>
                </w:rPr>
                <w:delText>86</w:delText>
              </w:r>
            </w:del>
          </w:p>
        </w:tc>
      </w:tr>
      <w:tr w:rsidR="002B540C" w:rsidDel="001E2354" w14:paraId="294FD3CF" w14:textId="112BE14D" w:rsidTr="00AA2735">
        <w:trPr>
          <w:jc w:val="center"/>
          <w:del w:id="9820" w:author="Στάθης Καπ" w:date="2023-02-27T01:59:00Z"/>
        </w:trPr>
        <w:tc>
          <w:tcPr>
            <w:tcW w:w="1427" w:type="dxa"/>
          </w:tcPr>
          <w:p w14:paraId="08E3557E" w14:textId="7796F182" w:rsidR="002B540C" w:rsidRPr="0037443C" w:rsidDel="001E2354" w:rsidRDefault="002B540C" w:rsidP="002B540C">
            <w:pPr>
              <w:rPr>
                <w:del w:id="9821" w:author="Στάθης Καπ" w:date="2023-02-27T01:59:00Z"/>
                <w:rFonts w:cstheme="minorHAnsi"/>
                <w:sz w:val="20"/>
                <w:szCs w:val="20"/>
                <w:rPrChange w:id="9822" w:author="Στάθης Καπ" w:date="2023-02-02T17:57:00Z">
                  <w:rPr>
                    <w:del w:id="9823" w:author="Στάθης Καπ" w:date="2023-02-27T01:59:00Z"/>
                    <w:rFonts w:cstheme="minorHAnsi"/>
                    <w:sz w:val="18"/>
                    <w:szCs w:val="18"/>
                  </w:rPr>
                </w:rPrChange>
              </w:rPr>
            </w:pPr>
            <w:del w:id="9824" w:author="Στάθης Καπ" w:date="2023-02-27T01:59:00Z">
              <w:r w:rsidRPr="0037443C" w:rsidDel="001E2354">
                <w:rPr>
                  <w:rFonts w:cstheme="minorHAnsi"/>
                  <w:sz w:val="20"/>
                  <w:szCs w:val="20"/>
                  <w:rPrChange w:id="9825"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9826" w:author="Στάθης Καπ" w:date="2023-02-27T01:59:00Z"/>
                <w:rFonts w:cstheme="minorHAnsi"/>
                <w:sz w:val="20"/>
                <w:szCs w:val="20"/>
                <w:rPrChange w:id="9827" w:author="Στάθης Καπ" w:date="2023-02-02T17:57:00Z">
                  <w:rPr>
                    <w:del w:id="9828" w:author="Στάθης Καπ" w:date="2023-02-27T01:59:00Z"/>
                    <w:rFonts w:cstheme="minorHAnsi"/>
                    <w:sz w:val="18"/>
                    <w:szCs w:val="18"/>
                  </w:rPr>
                </w:rPrChange>
              </w:rPr>
            </w:pPr>
            <w:del w:id="9829" w:author="Στάθης Καπ" w:date="2023-02-27T01:59:00Z">
              <w:r w:rsidRPr="0037443C" w:rsidDel="001E2354">
                <w:rPr>
                  <w:sz w:val="20"/>
                  <w:szCs w:val="20"/>
                  <w:rPrChange w:id="9830"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9831" w:author="Στάθης Καπ" w:date="2023-02-27T01:59:00Z"/>
                <w:rFonts w:cstheme="minorHAnsi"/>
                <w:sz w:val="20"/>
                <w:szCs w:val="20"/>
                <w:rPrChange w:id="9832" w:author="Στάθης Καπ" w:date="2023-02-02T17:57:00Z">
                  <w:rPr>
                    <w:del w:id="9833" w:author="Στάθης Καπ" w:date="2023-02-27T01:59:00Z"/>
                    <w:rFonts w:cstheme="minorHAnsi"/>
                    <w:sz w:val="18"/>
                    <w:szCs w:val="18"/>
                  </w:rPr>
                </w:rPrChange>
              </w:rPr>
            </w:pPr>
            <w:del w:id="9834" w:author="Στάθης Καπ" w:date="2023-02-27T01:59:00Z">
              <w:r w:rsidRPr="0037443C" w:rsidDel="001E2354">
                <w:rPr>
                  <w:sz w:val="20"/>
                  <w:szCs w:val="20"/>
                  <w:rPrChange w:id="9835"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9836" w:author="Στάθης Καπ" w:date="2023-02-27T01:59:00Z"/>
                <w:rFonts w:cstheme="minorHAnsi"/>
                <w:sz w:val="20"/>
                <w:szCs w:val="20"/>
                <w:rPrChange w:id="9837" w:author="Στάθης Καπ" w:date="2023-02-02T17:57:00Z">
                  <w:rPr>
                    <w:del w:id="9838" w:author="Στάθης Καπ" w:date="2023-02-27T01:59:00Z"/>
                    <w:rFonts w:cstheme="minorHAnsi"/>
                    <w:sz w:val="18"/>
                    <w:szCs w:val="18"/>
                  </w:rPr>
                </w:rPrChange>
              </w:rPr>
            </w:pPr>
            <w:del w:id="9839" w:author="Στάθης Καπ" w:date="2023-02-27T01:59:00Z">
              <w:r w:rsidRPr="0037443C" w:rsidDel="001E2354">
                <w:rPr>
                  <w:sz w:val="20"/>
                  <w:szCs w:val="20"/>
                  <w:rPrChange w:id="9840"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9841" w:author="Στάθης Καπ" w:date="2023-02-27T01:59:00Z"/>
                <w:rFonts w:cstheme="minorHAnsi"/>
                <w:sz w:val="20"/>
                <w:szCs w:val="20"/>
                <w:rPrChange w:id="9842" w:author="Στάθης Καπ" w:date="2023-02-02T17:57:00Z">
                  <w:rPr>
                    <w:del w:id="9843" w:author="Στάθης Καπ" w:date="2023-02-27T01:59:00Z"/>
                    <w:rFonts w:cstheme="minorHAnsi"/>
                    <w:sz w:val="18"/>
                    <w:szCs w:val="18"/>
                  </w:rPr>
                </w:rPrChange>
              </w:rPr>
            </w:pPr>
            <w:del w:id="9844" w:author="Στάθης Καπ" w:date="2023-02-27T01:59:00Z">
              <w:r w:rsidRPr="0037443C" w:rsidDel="001E2354">
                <w:rPr>
                  <w:sz w:val="20"/>
                  <w:szCs w:val="20"/>
                  <w:rPrChange w:id="9845"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9846" w:author="Στάθης Καπ" w:date="2023-02-27T01:59:00Z"/>
                <w:rFonts w:cstheme="minorHAnsi"/>
                <w:sz w:val="20"/>
                <w:szCs w:val="20"/>
                <w:rPrChange w:id="9847" w:author="Στάθης Καπ" w:date="2023-02-02T17:57:00Z">
                  <w:rPr>
                    <w:del w:id="9848" w:author="Στάθης Καπ" w:date="2023-02-27T01:59:00Z"/>
                    <w:rFonts w:cstheme="minorHAnsi"/>
                    <w:sz w:val="18"/>
                    <w:szCs w:val="18"/>
                  </w:rPr>
                </w:rPrChange>
              </w:rPr>
            </w:pPr>
            <w:del w:id="9849" w:author="Στάθης Καπ" w:date="2023-02-27T01:59:00Z">
              <w:r w:rsidRPr="0037443C" w:rsidDel="001E2354">
                <w:rPr>
                  <w:sz w:val="20"/>
                  <w:szCs w:val="20"/>
                  <w:rPrChange w:id="9850" w:author="Στάθης Καπ" w:date="2023-02-02T17:57:00Z">
                    <w:rPr/>
                  </w:rPrChange>
                </w:rPr>
                <w:delText>85</w:delText>
              </w:r>
            </w:del>
          </w:p>
        </w:tc>
      </w:tr>
      <w:tr w:rsidR="002B540C" w:rsidDel="001E2354" w14:paraId="111810A0" w14:textId="4DEAAE18" w:rsidTr="00AA2735">
        <w:trPr>
          <w:jc w:val="center"/>
          <w:del w:id="9851" w:author="Στάθης Καπ" w:date="2023-02-27T01:59:00Z"/>
        </w:trPr>
        <w:tc>
          <w:tcPr>
            <w:tcW w:w="1427" w:type="dxa"/>
          </w:tcPr>
          <w:p w14:paraId="767D6418" w14:textId="4C65559F" w:rsidR="002B540C" w:rsidRPr="0037443C" w:rsidDel="001E2354" w:rsidRDefault="002B540C" w:rsidP="002B540C">
            <w:pPr>
              <w:rPr>
                <w:del w:id="9852" w:author="Στάθης Καπ" w:date="2023-02-27T01:59:00Z"/>
                <w:rFonts w:cstheme="minorHAnsi"/>
                <w:sz w:val="20"/>
                <w:szCs w:val="20"/>
                <w:rPrChange w:id="9853" w:author="Στάθης Καπ" w:date="2023-02-02T17:57:00Z">
                  <w:rPr>
                    <w:del w:id="9854" w:author="Στάθης Καπ" w:date="2023-02-27T01:59:00Z"/>
                    <w:rFonts w:cstheme="minorHAnsi"/>
                    <w:sz w:val="18"/>
                    <w:szCs w:val="18"/>
                  </w:rPr>
                </w:rPrChange>
              </w:rPr>
            </w:pPr>
            <w:del w:id="9855" w:author="Στάθης Καπ" w:date="2023-02-27T01:59:00Z">
              <w:r w:rsidRPr="0037443C" w:rsidDel="001E2354">
                <w:rPr>
                  <w:rFonts w:cstheme="minorHAnsi"/>
                  <w:sz w:val="20"/>
                  <w:szCs w:val="20"/>
                  <w:rPrChange w:id="9856"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9857" w:author="Στάθης Καπ" w:date="2023-02-27T01:59:00Z"/>
                <w:rFonts w:cstheme="minorHAnsi"/>
                <w:sz w:val="20"/>
                <w:szCs w:val="20"/>
                <w:rPrChange w:id="9858" w:author="Στάθης Καπ" w:date="2023-02-02T17:57:00Z">
                  <w:rPr>
                    <w:del w:id="9859" w:author="Στάθης Καπ" w:date="2023-02-27T01:59:00Z"/>
                    <w:rFonts w:cstheme="minorHAnsi"/>
                    <w:sz w:val="18"/>
                    <w:szCs w:val="18"/>
                  </w:rPr>
                </w:rPrChange>
              </w:rPr>
              <w:pPrChange w:id="9860" w:author="Στάθης Καπ" w:date="2023-02-02T17:50:00Z">
                <w:pPr/>
              </w:pPrChange>
            </w:pPr>
            <w:del w:id="9861" w:author="Στάθης Καπ" w:date="2023-02-27T01:59:00Z">
              <w:r w:rsidRPr="0037443C" w:rsidDel="001E2354">
                <w:rPr>
                  <w:sz w:val="20"/>
                  <w:szCs w:val="20"/>
                  <w:rPrChange w:id="9862"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9863" w:author="Στάθης Καπ" w:date="2023-02-27T01:59:00Z"/>
                <w:rFonts w:cstheme="minorHAnsi"/>
                <w:sz w:val="20"/>
                <w:szCs w:val="20"/>
                <w:rPrChange w:id="9864" w:author="Στάθης Καπ" w:date="2023-02-02T17:57:00Z">
                  <w:rPr>
                    <w:del w:id="9865" w:author="Στάθης Καπ" w:date="2023-02-27T01:59:00Z"/>
                    <w:rFonts w:cstheme="minorHAnsi"/>
                    <w:sz w:val="18"/>
                    <w:szCs w:val="18"/>
                  </w:rPr>
                </w:rPrChange>
              </w:rPr>
            </w:pPr>
            <w:del w:id="9866" w:author="Στάθης Καπ" w:date="2023-02-27T01:59:00Z">
              <w:r w:rsidRPr="0037443C" w:rsidDel="001E2354">
                <w:rPr>
                  <w:sz w:val="20"/>
                  <w:szCs w:val="20"/>
                  <w:rPrChange w:id="9867"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9868" w:author="Στάθης Καπ" w:date="2023-02-27T01:59:00Z"/>
                <w:rFonts w:cstheme="minorHAnsi"/>
                <w:sz w:val="20"/>
                <w:szCs w:val="20"/>
                <w:rPrChange w:id="9869" w:author="Στάθης Καπ" w:date="2023-02-02T17:57:00Z">
                  <w:rPr>
                    <w:del w:id="9870" w:author="Στάθης Καπ" w:date="2023-02-27T01:59:00Z"/>
                    <w:rFonts w:cstheme="minorHAnsi"/>
                    <w:sz w:val="18"/>
                    <w:szCs w:val="18"/>
                  </w:rPr>
                </w:rPrChange>
              </w:rPr>
            </w:pPr>
            <w:del w:id="9871" w:author="Στάθης Καπ" w:date="2023-02-27T01:59:00Z">
              <w:r w:rsidRPr="0037443C" w:rsidDel="001E2354">
                <w:rPr>
                  <w:sz w:val="20"/>
                  <w:szCs w:val="20"/>
                  <w:rPrChange w:id="9872"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9873" w:author="Στάθης Καπ" w:date="2023-02-27T01:59:00Z"/>
                <w:rFonts w:cstheme="minorHAnsi"/>
                <w:sz w:val="20"/>
                <w:szCs w:val="20"/>
                <w:rPrChange w:id="9874" w:author="Στάθης Καπ" w:date="2023-02-02T17:57:00Z">
                  <w:rPr>
                    <w:del w:id="9875" w:author="Στάθης Καπ" w:date="2023-02-27T01:59:00Z"/>
                    <w:rFonts w:cstheme="minorHAnsi"/>
                    <w:sz w:val="18"/>
                    <w:szCs w:val="18"/>
                  </w:rPr>
                </w:rPrChange>
              </w:rPr>
            </w:pPr>
            <w:del w:id="9876" w:author="Στάθης Καπ" w:date="2023-02-27T01:59:00Z">
              <w:r w:rsidRPr="0037443C" w:rsidDel="001E2354">
                <w:rPr>
                  <w:sz w:val="20"/>
                  <w:szCs w:val="20"/>
                  <w:rPrChange w:id="9877"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9878" w:author="Στάθης Καπ" w:date="2023-02-27T01:59:00Z"/>
                <w:rFonts w:cstheme="minorHAnsi"/>
                <w:sz w:val="20"/>
                <w:szCs w:val="20"/>
                <w:rPrChange w:id="9879" w:author="Στάθης Καπ" w:date="2023-02-02T17:57:00Z">
                  <w:rPr>
                    <w:del w:id="9880" w:author="Στάθης Καπ" w:date="2023-02-27T01:59:00Z"/>
                    <w:rFonts w:cstheme="minorHAnsi"/>
                    <w:sz w:val="18"/>
                    <w:szCs w:val="18"/>
                  </w:rPr>
                </w:rPrChange>
              </w:rPr>
            </w:pPr>
            <w:del w:id="9881" w:author="Στάθης Καπ" w:date="2023-02-27T01:59:00Z">
              <w:r w:rsidRPr="0037443C" w:rsidDel="001E2354">
                <w:rPr>
                  <w:sz w:val="20"/>
                  <w:szCs w:val="20"/>
                  <w:rPrChange w:id="9882" w:author="Στάθης Καπ" w:date="2023-02-02T17:57:00Z">
                    <w:rPr/>
                  </w:rPrChange>
                </w:rPr>
                <w:delText>54</w:delText>
              </w:r>
            </w:del>
          </w:p>
        </w:tc>
      </w:tr>
      <w:tr w:rsidR="002B540C" w:rsidDel="001E2354" w14:paraId="63C8A97B" w14:textId="508C28F3" w:rsidTr="00AA2735">
        <w:trPr>
          <w:jc w:val="center"/>
          <w:del w:id="9883" w:author="Στάθης Καπ" w:date="2023-02-27T01:59:00Z"/>
        </w:trPr>
        <w:tc>
          <w:tcPr>
            <w:tcW w:w="1427" w:type="dxa"/>
          </w:tcPr>
          <w:p w14:paraId="634286F7" w14:textId="258367CF" w:rsidR="002B540C" w:rsidRPr="0037443C" w:rsidDel="001E2354" w:rsidRDefault="002B540C" w:rsidP="002B540C">
            <w:pPr>
              <w:rPr>
                <w:del w:id="9884" w:author="Στάθης Καπ" w:date="2023-02-27T01:59:00Z"/>
                <w:rFonts w:cstheme="minorHAnsi"/>
                <w:sz w:val="20"/>
                <w:szCs w:val="20"/>
                <w:rPrChange w:id="9885" w:author="Στάθης Καπ" w:date="2023-02-02T17:57:00Z">
                  <w:rPr>
                    <w:del w:id="9886" w:author="Στάθης Καπ" w:date="2023-02-27T01:59:00Z"/>
                    <w:rFonts w:cstheme="minorHAnsi"/>
                    <w:sz w:val="18"/>
                    <w:szCs w:val="18"/>
                  </w:rPr>
                </w:rPrChange>
              </w:rPr>
            </w:pPr>
            <w:del w:id="9887" w:author="Στάθης Καπ" w:date="2023-02-27T01:59:00Z">
              <w:r w:rsidRPr="0037443C" w:rsidDel="001E2354">
                <w:rPr>
                  <w:rFonts w:cstheme="minorHAnsi"/>
                  <w:sz w:val="20"/>
                  <w:szCs w:val="20"/>
                  <w:rPrChange w:id="9888"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9889" w:author="Στάθης Καπ" w:date="2023-02-27T01:59:00Z"/>
                <w:rFonts w:cstheme="minorHAnsi"/>
                <w:sz w:val="20"/>
                <w:szCs w:val="20"/>
                <w:rPrChange w:id="9890" w:author="Στάθης Καπ" w:date="2023-02-02T17:57:00Z">
                  <w:rPr>
                    <w:del w:id="9891" w:author="Στάθης Καπ" w:date="2023-02-27T01:59:00Z"/>
                    <w:rFonts w:cstheme="minorHAnsi"/>
                    <w:sz w:val="18"/>
                    <w:szCs w:val="18"/>
                  </w:rPr>
                </w:rPrChange>
              </w:rPr>
            </w:pPr>
            <w:del w:id="9892" w:author="Στάθης Καπ" w:date="2023-02-27T01:59:00Z">
              <w:r w:rsidRPr="0037443C" w:rsidDel="001E2354">
                <w:rPr>
                  <w:sz w:val="20"/>
                  <w:szCs w:val="20"/>
                  <w:rPrChange w:id="9893"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9894" w:author="Στάθης Καπ" w:date="2023-02-27T01:59:00Z"/>
                <w:rFonts w:cstheme="minorHAnsi"/>
                <w:sz w:val="20"/>
                <w:szCs w:val="20"/>
                <w:rPrChange w:id="9895" w:author="Στάθης Καπ" w:date="2023-02-02T17:57:00Z">
                  <w:rPr>
                    <w:del w:id="9896" w:author="Στάθης Καπ" w:date="2023-02-27T01:59:00Z"/>
                    <w:rFonts w:cstheme="minorHAnsi"/>
                    <w:sz w:val="18"/>
                    <w:szCs w:val="18"/>
                  </w:rPr>
                </w:rPrChange>
              </w:rPr>
            </w:pPr>
            <w:del w:id="9897" w:author="Στάθης Καπ" w:date="2023-02-27T01:59:00Z">
              <w:r w:rsidRPr="0037443C" w:rsidDel="001E2354">
                <w:rPr>
                  <w:sz w:val="20"/>
                  <w:szCs w:val="20"/>
                  <w:rPrChange w:id="9898"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9899" w:author="Στάθης Καπ" w:date="2023-02-27T01:59:00Z"/>
                <w:rFonts w:cstheme="minorHAnsi"/>
                <w:sz w:val="20"/>
                <w:szCs w:val="20"/>
                <w:rPrChange w:id="9900" w:author="Στάθης Καπ" w:date="2023-02-02T17:57:00Z">
                  <w:rPr>
                    <w:del w:id="9901" w:author="Στάθης Καπ" w:date="2023-02-27T01:59:00Z"/>
                    <w:rFonts w:cstheme="minorHAnsi"/>
                    <w:sz w:val="18"/>
                    <w:szCs w:val="18"/>
                  </w:rPr>
                </w:rPrChange>
              </w:rPr>
            </w:pPr>
            <w:del w:id="9902" w:author="Στάθης Καπ" w:date="2023-02-27T01:59:00Z">
              <w:r w:rsidRPr="0037443C" w:rsidDel="001E2354">
                <w:rPr>
                  <w:sz w:val="20"/>
                  <w:szCs w:val="20"/>
                  <w:rPrChange w:id="9903"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9904" w:author="Στάθης Καπ" w:date="2023-02-27T01:59:00Z"/>
                <w:rFonts w:cstheme="minorHAnsi"/>
                <w:sz w:val="20"/>
                <w:szCs w:val="20"/>
                <w:rPrChange w:id="9905" w:author="Στάθης Καπ" w:date="2023-02-02T17:57:00Z">
                  <w:rPr>
                    <w:del w:id="9906" w:author="Στάθης Καπ" w:date="2023-02-27T01:59:00Z"/>
                    <w:rFonts w:cstheme="minorHAnsi"/>
                    <w:sz w:val="18"/>
                    <w:szCs w:val="18"/>
                  </w:rPr>
                </w:rPrChange>
              </w:rPr>
            </w:pPr>
            <w:del w:id="9907" w:author="Στάθης Καπ" w:date="2023-02-27T01:59:00Z">
              <w:r w:rsidRPr="0037443C" w:rsidDel="001E2354">
                <w:rPr>
                  <w:sz w:val="20"/>
                  <w:szCs w:val="20"/>
                  <w:rPrChange w:id="9908"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9909" w:author="Στάθης Καπ" w:date="2023-02-27T01:59:00Z"/>
                <w:rFonts w:cstheme="minorHAnsi"/>
                <w:sz w:val="20"/>
                <w:szCs w:val="20"/>
                <w:rPrChange w:id="9910" w:author="Στάθης Καπ" w:date="2023-02-02T17:57:00Z">
                  <w:rPr>
                    <w:del w:id="9911" w:author="Στάθης Καπ" w:date="2023-02-27T01:59:00Z"/>
                    <w:rFonts w:cstheme="minorHAnsi"/>
                    <w:sz w:val="18"/>
                    <w:szCs w:val="18"/>
                  </w:rPr>
                </w:rPrChange>
              </w:rPr>
            </w:pPr>
            <w:del w:id="9912" w:author="Στάθης Καπ" w:date="2023-02-27T01:59:00Z">
              <w:r w:rsidRPr="0037443C" w:rsidDel="001E2354">
                <w:rPr>
                  <w:sz w:val="20"/>
                  <w:szCs w:val="20"/>
                  <w:rPrChange w:id="9913" w:author="Στάθης Καπ" w:date="2023-02-02T17:57:00Z">
                    <w:rPr/>
                  </w:rPrChange>
                </w:rPr>
                <w:delText>66</w:delText>
              </w:r>
            </w:del>
          </w:p>
        </w:tc>
      </w:tr>
      <w:tr w:rsidR="002B540C" w:rsidDel="001E2354" w14:paraId="67BA0188" w14:textId="34BC064A" w:rsidTr="00AA2735">
        <w:trPr>
          <w:jc w:val="center"/>
          <w:del w:id="9914" w:author="Στάθης Καπ" w:date="2023-02-27T01:59:00Z"/>
        </w:trPr>
        <w:tc>
          <w:tcPr>
            <w:tcW w:w="1427" w:type="dxa"/>
          </w:tcPr>
          <w:p w14:paraId="241AC0A2" w14:textId="5BB0CBEC" w:rsidR="002B540C" w:rsidRPr="0037443C" w:rsidDel="001E2354" w:rsidRDefault="002B540C" w:rsidP="002B540C">
            <w:pPr>
              <w:rPr>
                <w:del w:id="9915" w:author="Στάθης Καπ" w:date="2023-02-27T01:59:00Z"/>
                <w:rFonts w:cstheme="minorHAnsi"/>
                <w:sz w:val="20"/>
                <w:szCs w:val="20"/>
                <w:rPrChange w:id="9916" w:author="Στάθης Καπ" w:date="2023-02-02T17:57:00Z">
                  <w:rPr>
                    <w:del w:id="9917" w:author="Στάθης Καπ" w:date="2023-02-27T01:59:00Z"/>
                    <w:rFonts w:cstheme="minorHAnsi"/>
                    <w:sz w:val="18"/>
                    <w:szCs w:val="18"/>
                  </w:rPr>
                </w:rPrChange>
              </w:rPr>
            </w:pPr>
            <w:del w:id="9918" w:author="Στάθης Καπ" w:date="2023-02-27T01:59:00Z">
              <w:r w:rsidRPr="0037443C" w:rsidDel="001E2354">
                <w:rPr>
                  <w:rFonts w:cstheme="minorHAnsi"/>
                  <w:sz w:val="20"/>
                  <w:szCs w:val="20"/>
                  <w:rPrChange w:id="9919"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9920" w:author="Στάθης Καπ" w:date="2023-02-27T01:59:00Z"/>
                <w:rFonts w:cstheme="minorHAnsi"/>
                <w:sz w:val="20"/>
                <w:szCs w:val="20"/>
                <w:rPrChange w:id="9921" w:author="Στάθης Καπ" w:date="2023-02-02T17:57:00Z">
                  <w:rPr>
                    <w:del w:id="9922" w:author="Στάθης Καπ" w:date="2023-02-27T01:59:00Z"/>
                    <w:rFonts w:cstheme="minorHAnsi"/>
                    <w:sz w:val="18"/>
                    <w:szCs w:val="18"/>
                  </w:rPr>
                </w:rPrChange>
              </w:rPr>
            </w:pPr>
            <w:del w:id="9923" w:author="Στάθης Καπ" w:date="2023-02-27T01:59:00Z">
              <w:r w:rsidRPr="0037443C" w:rsidDel="001E2354">
                <w:rPr>
                  <w:sz w:val="20"/>
                  <w:szCs w:val="20"/>
                  <w:rPrChange w:id="9924"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9925" w:author="Στάθης Καπ" w:date="2023-02-27T01:59:00Z"/>
                <w:rFonts w:cstheme="minorHAnsi"/>
                <w:sz w:val="20"/>
                <w:szCs w:val="20"/>
                <w:rPrChange w:id="9926" w:author="Στάθης Καπ" w:date="2023-02-02T17:57:00Z">
                  <w:rPr>
                    <w:del w:id="9927" w:author="Στάθης Καπ" w:date="2023-02-27T01:59:00Z"/>
                    <w:rFonts w:cstheme="minorHAnsi"/>
                    <w:sz w:val="18"/>
                    <w:szCs w:val="18"/>
                  </w:rPr>
                </w:rPrChange>
              </w:rPr>
            </w:pPr>
            <w:del w:id="9928" w:author="Στάθης Καπ" w:date="2023-02-27T01:59:00Z">
              <w:r w:rsidRPr="0037443C" w:rsidDel="001E2354">
                <w:rPr>
                  <w:sz w:val="20"/>
                  <w:szCs w:val="20"/>
                  <w:rPrChange w:id="9929"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9930" w:author="Στάθης Καπ" w:date="2023-02-27T01:59:00Z"/>
                <w:rFonts w:cstheme="minorHAnsi"/>
                <w:sz w:val="20"/>
                <w:szCs w:val="20"/>
                <w:rPrChange w:id="9931" w:author="Στάθης Καπ" w:date="2023-02-02T17:57:00Z">
                  <w:rPr>
                    <w:del w:id="9932" w:author="Στάθης Καπ" w:date="2023-02-27T01:59:00Z"/>
                    <w:rFonts w:cstheme="minorHAnsi"/>
                    <w:sz w:val="18"/>
                    <w:szCs w:val="18"/>
                  </w:rPr>
                </w:rPrChange>
              </w:rPr>
            </w:pPr>
            <w:del w:id="9933" w:author="Στάθης Καπ" w:date="2023-02-27T01:59:00Z">
              <w:r w:rsidRPr="0037443C" w:rsidDel="001E2354">
                <w:rPr>
                  <w:sz w:val="20"/>
                  <w:szCs w:val="20"/>
                  <w:rPrChange w:id="9934"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9935" w:author="Στάθης Καπ" w:date="2023-02-27T01:59:00Z"/>
                <w:rFonts w:cstheme="minorHAnsi"/>
                <w:sz w:val="20"/>
                <w:szCs w:val="20"/>
                <w:rPrChange w:id="9936" w:author="Στάθης Καπ" w:date="2023-02-02T17:57:00Z">
                  <w:rPr>
                    <w:del w:id="9937" w:author="Στάθης Καπ" w:date="2023-02-27T01:59:00Z"/>
                    <w:rFonts w:cstheme="minorHAnsi"/>
                    <w:sz w:val="18"/>
                    <w:szCs w:val="18"/>
                  </w:rPr>
                </w:rPrChange>
              </w:rPr>
            </w:pPr>
            <w:del w:id="9938" w:author="Στάθης Καπ" w:date="2023-02-27T01:59:00Z">
              <w:r w:rsidRPr="0037443C" w:rsidDel="001E2354">
                <w:rPr>
                  <w:sz w:val="20"/>
                  <w:szCs w:val="20"/>
                  <w:rPrChange w:id="9939"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9940" w:author="Στάθης Καπ" w:date="2023-02-27T01:59:00Z"/>
                <w:rFonts w:cstheme="minorHAnsi"/>
                <w:sz w:val="20"/>
                <w:szCs w:val="20"/>
                <w:rPrChange w:id="9941" w:author="Στάθης Καπ" w:date="2023-02-02T17:57:00Z">
                  <w:rPr>
                    <w:del w:id="9942" w:author="Στάθης Καπ" w:date="2023-02-27T01:59:00Z"/>
                    <w:rFonts w:cstheme="minorHAnsi"/>
                    <w:sz w:val="18"/>
                    <w:szCs w:val="18"/>
                  </w:rPr>
                </w:rPrChange>
              </w:rPr>
            </w:pPr>
            <w:del w:id="9943" w:author="Στάθης Καπ" w:date="2023-02-27T01:59:00Z">
              <w:r w:rsidRPr="0037443C" w:rsidDel="001E2354">
                <w:rPr>
                  <w:sz w:val="20"/>
                  <w:szCs w:val="20"/>
                  <w:rPrChange w:id="9944" w:author="Στάθης Καπ" w:date="2023-02-02T17:57:00Z">
                    <w:rPr/>
                  </w:rPrChange>
                </w:rPr>
                <w:delText>76</w:delText>
              </w:r>
            </w:del>
          </w:p>
        </w:tc>
      </w:tr>
      <w:tr w:rsidR="002B540C" w:rsidDel="001E2354" w14:paraId="768CA500" w14:textId="60EB2E57" w:rsidTr="00AA2735">
        <w:trPr>
          <w:jc w:val="center"/>
          <w:del w:id="9945" w:author="Στάθης Καπ" w:date="2023-02-27T01:59:00Z"/>
        </w:trPr>
        <w:tc>
          <w:tcPr>
            <w:tcW w:w="1427" w:type="dxa"/>
          </w:tcPr>
          <w:p w14:paraId="65D9B684" w14:textId="33472858" w:rsidR="002B540C" w:rsidRPr="0037443C" w:rsidDel="001E2354" w:rsidRDefault="002B540C" w:rsidP="002B540C">
            <w:pPr>
              <w:rPr>
                <w:del w:id="9946" w:author="Στάθης Καπ" w:date="2023-02-27T01:59:00Z"/>
                <w:rFonts w:cstheme="minorHAnsi"/>
                <w:sz w:val="20"/>
                <w:szCs w:val="20"/>
                <w:rPrChange w:id="9947" w:author="Στάθης Καπ" w:date="2023-02-02T17:57:00Z">
                  <w:rPr>
                    <w:del w:id="9948" w:author="Στάθης Καπ" w:date="2023-02-27T01:59:00Z"/>
                    <w:rFonts w:cstheme="minorHAnsi"/>
                    <w:sz w:val="18"/>
                    <w:szCs w:val="18"/>
                  </w:rPr>
                </w:rPrChange>
              </w:rPr>
            </w:pPr>
            <w:del w:id="9949" w:author="Στάθης Καπ" w:date="2023-02-27T01:59:00Z">
              <w:r w:rsidRPr="0037443C" w:rsidDel="001E2354">
                <w:rPr>
                  <w:rFonts w:cstheme="minorHAnsi"/>
                  <w:sz w:val="20"/>
                  <w:szCs w:val="20"/>
                  <w:rPrChange w:id="9950"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9951" w:author="Στάθης Καπ" w:date="2023-02-27T01:59:00Z"/>
                <w:rFonts w:cstheme="minorHAnsi"/>
                <w:sz w:val="20"/>
                <w:szCs w:val="20"/>
                <w:rPrChange w:id="9952" w:author="Στάθης Καπ" w:date="2023-02-02T17:57:00Z">
                  <w:rPr>
                    <w:del w:id="9953" w:author="Στάθης Καπ" w:date="2023-02-27T01:59:00Z"/>
                    <w:rFonts w:cstheme="minorHAnsi"/>
                    <w:sz w:val="18"/>
                    <w:szCs w:val="18"/>
                  </w:rPr>
                </w:rPrChange>
              </w:rPr>
            </w:pPr>
            <w:del w:id="9954" w:author="Στάθης Καπ" w:date="2023-02-27T01:59:00Z">
              <w:r w:rsidRPr="0037443C" w:rsidDel="001E2354">
                <w:rPr>
                  <w:sz w:val="20"/>
                  <w:szCs w:val="20"/>
                  <w:rPrChange w:id="9955"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9956" w:author="Στάθης Καπ" w:date="2023-02-27T01:59:00Z"/>
                <w:rFonts w:cstheme="minorHAnsi"/>
                <w:sz w:val="20"/>
                <w:szCs w:val="20"/>
                <w:rPrChange w:id="9957" w:author="Στάθης Καπ" w:date="2023-02-02T17:57:00Z">
                  <w:rPr>
                    <w:del w:id="9958" w:author="Στάθης Καπ" w:date="2023-02-27T01:59:00Z"/>
                    <w:rFonts w:cstheme="minorHAnsi"/>
                    <w:sz w:val="18"/>
                    <w:szCs w:val="18"/>
                  </w:rPr>
                </w:rPrChange>
              </w:rPr>
            </w:pPr>
            <w:del w:id="9959" w:author="Στάθης Καπ" w:date="2023-02-27T01:59:00Z">
              <w:r w:rsidRPr="0037443C" w:rsidDel="001E2354">
                <w:rPr>
                  <w:sz w:val="20"/>
                  <w:szCs w:val="20"/>
                  <w:rPrChange w:id="9960"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9961" w:author="Στάθης Καπ" w:date="2023-02-27T01:59:00Z"/>
                <w:rFonts w:cstheme="minorHAnsi"/>
                <w:sz w:val="20"/>
                <w:szCs w:val="20"/>
                <w:rPrChange w:id="9962" w:author="Στάθης Καπ" w:date="2023-02-02T17:57:00Z">
                  <w:rPr>
                    <w:del w:id="9963" w:author="Στάθης Καπ" w:date="2023-02-27T01:59:00Z"/>
                    <w:rFonts w:cstheme="minorHAnsi"/>
                    <w:sz w:val="18"/>
                    <w:szCs w:val="18"/>
                  </w:rPr>
                </w:rPrChange>
              </w:rPr>
            </w:pPr>
            <w:del w:id="9964" w:author="Στάθης Καπ" w:date="2023-02-27T01:59:00Z">
              <w:r w:rsidRPr="0037443C" w:rsidDel="001E2354">
                <w:rPr>
                  <w:sz w:val="20"/>
                  <w:szCs w:val="20"/>
                  <w:rPrChange w:id="9965"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9966" w:author="Στάθης Καπ" w:date="2023-02-27T01:59:00Z"/>
                <w:rFonts w:cstheme="minorHAnsi"/>
                <w:sz w:val="20"/>
                <w:szCs w:val="20"/>
                <w:rPrChange w:id="9967" w:author="Στάθης Καπ" w:date="2023-02-02T17:57:00Z">
                  <w:rPr>
                    <w:del w:id="9968" w:author="Στάθης Καπ" w:date="2023-02-27T01:59:00Z"/>
                    <w:rFonts w:cstheme="minorHAnsi"/>
                    <w:sz w:val="18"/>
                    <w:szCs w:val="18"/>
                  </w:rPr>
                </w:rPrChange>
              </w:rPr>
            </w:pPr>
            <w:del w:id="9969" w:author="Στάθης Καπ" w:date="2023-02-27T01:59:00Z">
              <w:r w:rsidRPr="0037443C" w:rsidDel="001E2354">
                <w:rPr>
                  <w:sz w:val="20"/>
                  <w:szCs w:val="20"/>
                  <w:rPrChange w:id="9970"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9971" w:author="Στάθης Καπ" w:date="2023-02-27T01:59:00Z"/>
                <w:rFonts w:cstheme="minorHAnsi"/>
                <w:sz w:val="20"/>
                <w:szCs w:val="20"/>
                <w:rPrChange w:id="9972" w:author="Στάθης Καπ" w:date="2023-02-02T17:57:00Z">
                  <w:rPr>
                    <w:del w:id="9973" w:author="Στάθης Καπ" w:date="2023-02-27T01:59:00Z"/>
                    <w:rFonts w:cstheme="minorHAnsi"/>
                    <w:sz w:val="18"/>
                    <w:szCs w:val="18"/>
                  </w:rPr>
                </w:rPrChange>
              </w:rPr>
            </w:pPr>
            <w:del w:id="9974" w:author="Στάθης Καπ" w:date="2023-02-27T01:59:00Z">
              <w:r w:rsidRPr="0037443C" w:rsidDel="001E2354">
                <w:rPr>
                  <w:sz w:val="20"/>
                  <w:szCs w:val="20"/>
                  <w:rPrChange w:id="9975" w:author="Στάθης Καπ" w:date="2023-02-02T17:57:00Z">
                    <w:rPr/>
                  </w:rPrChange>
                </w:rPr>
                <w:delText>89</w:delText>
              </w:r>
            </w:del>
          </w:p>
        </w:tc>
      </w:tr>
    </w:tbl>
    <w:p w14:paraId="37EFEB82" w14:textId="09ED9DFF" w:rsidR="00833224" w:rsidRPr="000D1691" w:rsidDel="00CE5D60" w:rsidRDefault="0007513A" w:rsidP="00CE5D60">
      <w:pPr>
        <w:rPr>
          <w:del w:id="9976" w:author="Στάθης Καπ" w:date="2023-02-27T01:59:00Z"/>
          <w:rFonts w:cstheme="minorHAnsi"/>
          <w:color w:val="333333"/>
          <w:rPrChange w:id="9977" w:author="Στάθης Καπ" w:date="2023-03-13T04:49:00Z">
            <w:rPr>
              <w:del w:id="9978" w:author="Στάθης Καπ" w:date="2023-02-27T01:59:00Z"/>
              <w:rFonts w:cstheme="minorHAnsi"/>
              <w:color w:val="333333"/>
              <w:lang w:val="el-GR"/>
            </w:rPr>
          </w:rPrChange>
        </w:rPr>
      </w:pPr>
      <w:ins w:id="9979" w:author="Στάθης Καπ" w:date="2023-02-28T07:52:00Z">
        <w:r w:rsidRPr="009123A3">
          <w:rPr>
            <w:rFonts w:cstheme="minorHAnsi"/>
            <w:lang w:val="el-GR"/>
          </w:rPr>
          <w:t>Οι υπολογισμοί έγιναν σε ένα</w:t>
        </w:r>
      </w:ins>
      <w:ins w:id="9980" w:author="Στάθης Καπ" w:date="2023-02-28T08:12:00Z">
        <w:r w:rsidR="00DC677A" w:rsidRPr="009123A3">
          <w:rPr>
            <w:rFonts w:cstheme="minorHAnsi"/>
            <w:lang w:val="el-GR"/>
            <w:rPrChange w:id="9981" w:author="Στάθης Καπ" w:date="2023-02-28T16:55:00Z">
              <w:rPr/>
            </w:rPrChange>
          </w:rPr>
          <w:t xml:space="preserve"> </w:t>
        </w:r>
        <w:r w:rsidR="00DC677A" w:rsidRPr="009123A3">
          <w:rPr>
            <w:rFonts w:cstheme="minorHAnsi"/>
            <w:color w:val="16191F"/>
            <w:shd w:val="clear" w:color="auto" w:fill="FFFFFF"/>
            <w:rPrChange w:id="9982"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9983"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9984" w:author="Στάθης Καπ" w:date="2023-02-28T16:55:00Z">
              <w:rPr>
                <w:rFonts w:ascii="Roboto" w:hAnsi="Roboto"/>
                <w:color w:val="16191F"/>
                <w:sz w:val="21"/>
                <w:szCs w:val="21"/>
                <w:shd w:val="clear" w:color="auto" w:fill="FFFFFF"/>
              </w:rPr>
            </w:rPrChange>
          </w:rPr>
          <w:t>medium</w:t>
        </w:r>
      </w:ins>
      <w:ins w:id="9985"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9986" w:author="Στάθης Καπ" w:date="2023-02-28T16:55:00Z">
              <w:rPr/>
            </w:rPrChange>
          </w:rPr>
          <w:t xml:space="preserve"> </w:t>
        </w:r>
      </w:ins>
      <w:ins w:id="9987"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9988"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9989"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9990"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9991"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9992"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9993"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9994"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9995"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9996" w:author="Στάθης Καπ" w:date="2023-02-28T16:55:00Z">
              <w:rPr>
                <w:rFonts w:ascii="Helvetica" w:hAnsi="Helvetica" w:cs="Helvetica"/>
                <w:color w:val="333333"/>
                <w:sz w:val="21"/>
                <w:szCs w:val="21"/>
                <w:lang w:val="el-GR"/>
              </w:rPr>
            </w:rPrChange>
          </w:rPr>
          <w:t xml:space="preserve"> και </w:t>
        </w:r>
      </w:ins>
      <w:ins w:id="9997" w:author="Στάθης Καπ" w:date="2023-02-28T08:21:00Z">
        <w:r w:rsidR="00DC677A" w:rsidRPr="009123A3">
          <w:rPr>
            <w:rFonts w:cstheme="minorHAnsi"/>
            <w:color w:val="333333"/>
            <w:lang w:val="el-GR"/>
            <w:rPrChange w:id="9998"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9999"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10000" w:author="Στάθης Καπ" w:date="2023-02-28T16:55:00Z">
              <w:rPr>
                <w:rFonts w:ascii="Helvetica" w:hAnsi="Helvetica" w:cs="Helvetica"/>
                <w:color w:val="333333"/>
                <w:sz w:val="21"/>
                <w:szCs w:val="21"/>
              </w:rPr>
            </w:rPrChange>
          </w:rPr>
          <w:t xml:space="preserve"> </w:t>
        </w:r>
      </w:ins>
      <w:ins w:id="10001" w:author="Στάθης Καπ" w:date="2023-02-28T08:13:00Z">
        <w:r w:rsidR="00DC677A" w:rsidRPr="009123A3">
          <w:rPr>
            <w:rFonts w:cstheme="minorHAnsi"/>
            <w:color w:val="333333"/>
            <w:lang w:val="el-GR"/>
            <w:rPrChange w:id="10002" w:author="Στάθης Καπ" w:date="2023-02-28T16:55:00Z">
              <w:rPr>
                <w:rFonts w:ascii="Helvetica" w:hAnsi="Helvetica" w:cs="Helvetica"/>
                <w:color w:val="333333"/>
                <w:sz w:val="21"/>
                <w:szCs w:val="21"/>
                <w:lang w:val="el-GR"/>
              </w:rPr>
            </w:rPrChange>
          </w:rPr>
          <w:t>4</w:t>
        </w:r>
      </w:ins>
      <w:ins w:id="10003" w:author="Στάθης Καπ" w:date="2023-02-28T08:14:00Z">
        <w:r w:rsidR="00DC677A" w:rsidRPr="009123A3">
          <w:rPr>
            <w:rFonts w:cstheme="minorHAnsi"/>
            <w:color w:val="333333"/>
            <w:rPrChange w:id="10004" w:author="Στάθης Καπ" w:date="2023-02-28T16:55:00Z">
              <w:rPr>
                <w:rFonts w:ascii="Helvetica" w:hAnsi="Helvetica" w:cs="Helvetica"/>
                <w:color w:val="333333"/>
                <w:sz w:val="21"/>
                <w:szCs w:val="21"/>
              </w:rPr>
            </w:rPrChange>
          </w:rPr>
          <w:t>G</w:t>
        </w:r>
      </w:ins>
      <w:ins w:id="10005" w:author="Στάθης Καπ" w:date="2023-02-28T08:21:00Z">
        <w:r w:rsidR="00DC677A" w:rsidRPr="009123A3">
          <w:rPr>
            <w:rFonts w:cstheme="minorHAnsi"/>
            <w:color w:val="333333"/>
            <w:rPrChange w:id="10006" w:author="Στάθης Καπ" w:date="2023-02-28T16:55:00Z">
              <w:rPr>
                <w:rFonts w:ascii="Helvetica" w:hAnsi="Helvetica" w:cs="Helvetica"/>
                <w:color w:val="333333"/>
                <w:sz w:val="21"/>
                <w:szCs w:val="21"/>
              </w:rPr>
            </w:rPrChange>
          </w:rPr>
          <w:t>B</w:t>
        </w:r>
      </w:ins>
      <w:ins w:id="10007" w:author="Στάθης Καπ" w:date="2023-02-28T08:14:00Z">
        <w:r w:rsidR="00DC677A" w:rsidRPr="009123A3">
          <w:rPr>
            <w:rFonts w:cstheme="minorHAnsi"/>
            <w:color w:val="333333"/>
            <w:lang w:val="el-GR"/>
            <w:rPrChange w:id="10008" w:author="Στάθης Καπ" w:date="2023-02-28T16:55:00Z">
              <w:rPr>
                <w:rFonts w:ascii="Helvetica" w:hAnsi="Helvetica" w:cs="Helvetica"/>
                <w:color w:val="333333"/>
                <w:sz w:val="21"/>
                <w:szCs w:val="21"/>
              </w:rPr>
            </w:rPrChange>
          </w:rPr>
          <w:t>.</w:t>
        </w:r>
      </w:ins>
      <w:ins w:id="10009" w:author="Στάθης Καπ" w:date="2023-03-03T01:38:00Z">
        <w:r w:rsidR="00371D23" w:rsidRPr="00371D23">
          <w:rPr>
            <w:rFonts w:cstheme="minorHAnsi"/>
            <w:color w:val="333333"/>
            <w:lang w:val="el-GR"/>
            <w:rPrChange w:id="10010" w:author="Στάθης Καπ" w:date="2023-03-03T01:38:00Z">
              <w:rPr>
                <w:rFonts w:cstheme="minorHAnsi"/>
                <w:color w:val="333333"/>
              </w:rPr>
            </w:rPrChange>
          </w:rPr>
          <w:t xml:space="preserve"> </w:t>
        </w:r>
      </w:ins>
      <w:ins w:id="10011" w:author="Στάθης Καπ" w:date="2023-03-03T04:16:00Z">
        <w:r w:rsidR="00AD1204">
          <w:rPr>
            <w:rFonts w:cstheme="minorHAnsi"/>
            <w:color w:val="333333"/>
            <w:lang w:val="el-GR"/>
          </w:rPr>
          <w:t xml:space="preserve">Για όλα τα παρακάτω παραδείγματα, η παράμετρος </w:t>
        </w:r>
      </w:ins>
      <w:ins w:id="10012" w:author="Στάθης Καπ" w:date="2023-03-03T04:17:00Z">
        <w:r w:rsidR="00AD1204">
          <w:rPr>
            <w:rFonts w:cstheme="minorHAnsi"/>
            <w:color w:val="333333"/>
          </w:rPr>
          <w:t>MAX</w:t>
        </w:r>
        <w:r w:rsidR="00AD1204" w:rsidRPr="00CE5D60">
          <w:rPr>
            <w:rFonts w:cstheme="minorHAnsi"/>
            <w:color w:val="333333"/>
            <w:lang w:val="el-GR"/>
            <w:rPrChange w:id="10013" w:author="Στάθης Καπ" w:date="2023-03-03T04:18:00Z">
              <w:rPr>
                <w:rFonts w:cstheme="minorHAnsi"/>
                <w:color w:val="333333"/>
              </w:rPr>
            </w:rPrChange>
          </w:rPr>
          <w:t>_</w:t>
        </w:r>
        <w:r w:rsidR="00AD1204">
          <w:rPr>
            <w:rFonts w:cstheme="minorHAnsi"/>
            <w:color w:val="333333"/>
          </w:rPr>
          <w:t>TIMES</w:t>
        </w:r>
        <w:r w:rsidR="00AD1204" w:rsidRPr="00CE5D60">
          <w:rPr>
            <w:rFonts w:cstheme="minorHAnsi"/>
            <w:color w:val="333333"/>
            <w:lang w:val="el-GR"/>
            <w:rPrChange w:id="10014" w:author="Στάθης Καπ" w:date="2023-03-03T04:18:00Z">
              <w:rPr>
                <w:rFonts w:cstheme="minorHAnsi"/>
                <w:color w:val="333333"/>
              </w:rPr>
            </w:rPrChange>
          </w:rPr>
          <w:t>_</w:t>
        </w:r>
        <w:r w:rsidR="00AD1204">
          <w:rPr>
            <w:rFonts w:cstheme="minorHAnsi"/>
            <w:color w:val="333333"/>
          </w:rPr>
          <w:t>NOT</w:t>
        </w:r>
        <w:r w:rsidR="00AD1204" w:rsidRPr="00CE5D60">
          <w:rPr>
            <w:rFonts w:cstheme="minorHAnsi"/>
            <w:color w:val="333333"/>
            <w:lang w:val="el-GR"/>
            <w:rPrChange w:id="10015" w:author="Στάθης Καπ" w:date="2023-03-03T04:18:00Z">
              <w:rPr>
                <w:rFonts w:cstheme="minorHAnsi"/>
                <w:color w:val="333333"/>
              </w:rPr>
            </w:rPrChange>
          </w:rPr>
          <w:t>_</w:t>
        </w:r>
        <w:r w:rsidR="00AD1204">
          <w:rPr>
            <w:rFonts w:cstheme="minorHAnsi"/>
            <w:color w:val="333333"/>
          </w:rPr>
          <w:t>IMPROVED</w:t>
        </w:r>
        <w:r w:rsidR="00AD1204" w:rsidRPr="00CE5D60">
          <w:rPr>
            <w:rFonts w:cstheme="minorHAnsi"/>
            <w:color w:val="333333"/>
            <w:lang w:val="el-GR"/>
            <w:rPrChange w:id="10016" w:author="Στάθης Καπ" w:date="2023-03-03T04:18:00Z">
              <w:rPr>
                <w:rFonts w:cstheme="minorHAnsi"/>
                <w:color w:val="333333"/>
              </w:rPr>
            </w:rPrChange>
          </w:rPr>
          <w:t xml:space="preserve"> </w:t>
        </w:r>
        <w:r w:rsidR="00AD1204">
          <w:rPr>
            <w:rFonts w:cstheme="minorHAnsi"/>
            <w:color w:val="333333"/>
            <w:lang w:val="el-GR"/>
          </w:rPr>
          <w:t>ισούται με 150, δηλαδή ο αλγόριθμος Επαναλαμβανόμενης Τοπικής Αναζήτησης</w:t>
        </w:r>
      </w:ins>
      <w:ins w:id="10017" w:author="Στάθης Καπ" w:date="2023-03-03T04:20:00Z">
        <w:r w:rsidR="00CE5D60">
          <w:rPr>
            <w:rFonts w:cstheme="minorHAnsi"/>
            <w:color w:val="333333"/>
            <w:lang w:val="el-GR"/>
          </w:rPr>
          <w:t xml:space="preserve"> για κάθε παράδειγμα</w:t>
        </w:r>
      </w:ins>
      <w:ins w:id="10018" w:author="Στάθης Καπ" w:date="2023-03-03T04:17:00Z">
        <w:r w:rsidR="00AD1204">
          <w:rPr>
            <w:rFonts w:cstheme="minorHAnsi"/>
            <w:color w:val="333333"/>
            <w:lang w:val="el-GR"/>
          </w:rPr>
          <w:t xml:space="preserve"> </w:t>
        </w:r>
      </w:ins>
      <w:ins w:id="10019" w:author="Στάθης Καπ" w:date="2023-03-03T04:18:00Z">
        <w:r w:rsidR="00AD1204">
          <w:rPr>
            <w:rFonts w:cstheme="minorHAnsi"/>
            <w:color w:val="333333"/>
            <w:lang w:val="el-GR"/>
          </w:rPr>
          <w:t>τερματίστηκε όταν η παραγόμενη λύση δεν βελτιώθηκε για 150 διαδοχικές επαναλήψεις</w:t>
        </w:r>
      </w:ins>
      <w:ins w:id="10020" w:author="Στάθης Καπ" w:date="2023-03-03T04:19:00Z">
        <w:r w:rsidR="00CE5D60" w:rsidRPr="00CE5D60">
          <w:rPr>
            <w:rFonts w:cstheme="minorHAnsi"/>
            <w:color w:val="333333"/>
            <w:lang w:val="el-GR"/>
            <w:rPrChange w:id="10021" w:author="Στάθης Καπ" w:date="2023-03-03T04:20:00Z">
              <w:rPr>
                <w:rFonts w:cstheme="minorHAnsi"/>
                <w:color w:val="333333"/>
              </w:rPr>
            </w:rPrChange>
          </w:rPr>
          <w:t>.</w:t>
        </w:r>
      </w:ins>
      <w:ins w:id="10022" w:author="Στάθης Καπ" w:date="2023-03-03T04:15:00Z">
        <w:r w:rsidR="00AD1204">
          <w:rPr>
            <w:rFonts w:cstheme="minorHAnsi"/>
            <w:color w:val="333333"/>
            <w:lang w:val="el-GR"/>
          </w:rPr>
          <w:t xml:space="preserve"> </w:t>
        </w:r>
      </w:ins>
    </w:p>
    <w:p w14:paraId="6F7B4FAC" w14:textId="144F04F7" w:rsidR="000D5020" w:rsidRPr="00CE5D60" w:rsidDel="00CE5D60" w:rsidRDefault="000D5020" w:rsidP="00BB05AC">
      <w:pPr>
        <w:pStyle w:val="Caption"/>
        <w:keepNext/>
        <w:spacing w:after="0"/>
        <w:rPr>
          <w:del w:id="10023" w:author="Στάθης Καπ" w:date="2023-02-27T01:59:00Z"/>
          <w:lang w:val="el-GR"/>
          <w:rPrChange w:id="10024" w:author="Στάθης Καπ" w:date="2023-03-03T04:20:00Z">
            <w:rPr>
              <w:del w:id="10025" w:author="Στάθης Καπ" w:date="2023-02-27T01:59:00Z"/>
            </w:rPr>
          </w:rPrChange>
        </w:rPr>
      </w:pPr>
      <w:del w:id="10026" w:author="Στάθης Καπ" w:date="2023-02-27T01:59:00Z">
        <w:r w:rsidDel="001E2354">
          <w:delText>Table</w:delText>
        </w:r>
        <w:r w:rsidRPr="0007513A" w:rsidDel="001E2354">
          <w:rPr>
            <w:rFonts w:eastAsiaTheme="majorEastAsia" w:cstheme="majorBidi"/>
            <w:b w:val="0"/>
            <w:iCs w:val="0"/>
            <w:sz w:val="18"/>
            <w:lang w:val="el-GR"/>
            <w:rPrChange w:id="10027" w:author="Στάθης Καπ" w:date="2023-02-28T07:52:00Z">
              <w:rPr>
                <w:b w:val="0"/>
                <w:iCs w:val="0"/>
                <w:sz w:val="18"/>
              </w:rPr>
            </w:rPrChange>
          </w:rPr>
          <w:delText xml:space="preserve"> </w:delText>
        </w:r>
        <w:r w:rsidR="006F135B" w:rsidDel="001E2354">
          <w:rPr>
            <w:rFonts w:eastAsiaTheme="majorEastAsia" w:cstheme="majorBidi"/>
            <w:sz w:val="18"/>
          </w:rPr>
          <w:fldChar w:fldCharType="begin"/>
        </w:r>
        <w:r w:rsidR="006F135B" w:rsidRPr="0007513A" w:rsidDel="001E2354">
          <w:rPr>
            <w:rFonts w:eastAsiaTheme="majorEastAsia" w:cstheme="majorBidi"/>
            <w:b w:val="0"/>
            <w:iCs w:val="0"/>
            <w:sz w:val="18"/>
            <w:lang w:val="el-GR"/>
            <w:rPrChange w:id="10028" w:author="Στάθης Καπ" w:date="2023-02-28T07:52:00Z">
              <w:rPr>
                <w:b w:val="0"/>
                <w:iCs w:val="0"/>
                <w:sz w:val="18"/>
              </w:rPr>
            </w:rPrChange>
          </w:rPr>
          <w:delInstrText xml:space="preserve"> </w:delInstrText>
        </w:r>
        <w:r w:rsidR="006F135B" w:rsidDel="001E2354">
          <w:delInstrText>SEQ</w:delInstrText>
        </w:r>
        <w:r w:rsidR="006F135B" w:rsidRPr="0007513A" w:rsidDel="001E2354">
          <w:rPr>
            <w:rFonts w:eastAsiaTheme="majorEastAsia" w:cstheme="majorBidi"/>
            <w:b w:val="0"/>
            <w:iCs w:val="0"/>
            <w:sz w:val="18"/>
            <w:lang w:val="el-GR"/>
            <w:rPrChange w:id="10029" w:author="Στάθης Καπ" w:date="2023-02-28T07:52:00Z">
              <w:rPr>
                <w:b w:val="0"/>
                <w:iCs w:val="0"/>
                <w:sz w:val="18"/>
              </w:rPr>
            </w:rPrChange>
          </w:rPr>
          <w:delInstrText xml:space="preserve"> </w:delInstrText>
        </w:r>
        <w:r w:rsidR="006F135B" w:rsidDel="001E2354">
          <w:delInstrText>Table</w:delInstrText>
        </w:r>
        <w:r w:rsidR="006F135B" w:rsidRPr="0007513A" w:rsidDel="001E2354">
          <w:rPr>
            <w:rFonts w:eastAsiaTheme="majorEastAsia" w:cstheme="majorBidi"/>
            <w:b w:val="0"/>
            <w:iCs w:val="0"/>
            <w:sz w:val="18"/>
            <w:lang w:val="el-GR"/>
            <w:rPrChange w:id="10030" w:author="Στάθης Καπ" w:date="2023-02-28T07:52:00Z">
              <w:rPr>
                <w:b w:val="0"/>
                <w:iCs w:val="0"/>
                <w:sz w:val="18"/>
              </w:rPr>
            </w:rPrChange>
          </w:rPr>
          <w:delInstrText xml:space="preserve"> \* </w:delInstrText>
        </w:r>
        <w:r w:rsidR="006F135B" w:rsidDel="001E2354">
          <w:delInstrText>ARABIC</w:delInstrText>
        </w:r>
        <w:r w:rsidR="006F135B" w:rsidRPr="0007513A" w:rsidDel="001E2354">
          <w:rPr>
            <w:rFonts w:eastAsiaTheme="majorEastAsia" w:cstheme="majorBidi"/>
            <w:b w:val="0"/>
            <w:iCs w:val="0"/>
            <w:sz w:val="18"/>
            <w:lang w:val="el-GR"/>
            <w:rPrChange w:id="10031" w:author="Στάθης Καπ" w:date="2023-02-28T07:52:00Z">
              <w:rPr>
                <w:b w:val="0"/>
                <w:iCs w:val="0"/>
                <w:sz w:val="18"/>
              </w:rPr>
            </w:rPrChange>
          </w:rPr>
          <w:delInstrText xml:space="preserve"> </w:delInstrText>
        </w:r>
        <w:r w:rsidR="006F135B" w:rsidDel="001E2354">
          <w:rPr>
            <w:rFonts w:eastAsiaTheme="majorEastAsia" w:cstheme="majorBidi"/>
            <w:sz w:val="18"/>
          </w:rPr>
          <w:fldChar w:fldCharType="separate"/>
        </w:r>
        <w:r w:rsidR="001E2354" w:rsidRPr="0007513A" w:rsidDel="001E2354">
          <w:rPr>
            <w:rFonts w:eastAsiaTheme="majorEastAsia" w:cstheme="majorBidi"/>
            <w:b w:val="0"/>
            <w:iCs w:val="0"/>
            <w:noProof/>
            <w:sz w:val="18"/>
            <w:lang w:val="el-GR"/>
            <w:rPrChange w:id="10032" w:author="Στάθης Καπ" w:date="2023-02-28T07:52:00Z">
              <w:rPr>
                <w:b w:val="0"/>
                <w:iCs w:val="0"/>
                <w:noProof/>
                <w:sz w:val="18"/>
              </w:rPr>
            </w:rPrChange>
          </w:rPr>
          <w:delText>1</w:delText>
        </w:r>
        <w:r w:rsidR="006F135B" w:rsidDel="001E2354">
          <w:rPr>
            <w:rFonts w:eastAsiaTheme="majorEastAsia" w:cstheme="majorBidi"/>
            <w:noProof/>
            <w:sz w:val="18"/>
          </w:rPr>
          <w:fldChar w:fldCharType="end"/>
        </w:r>
        <w:r w:rsidRPr="0007513A" w:rsidDel="001E2354">
          <w:rPr>
            <w:rFonts w:eastAsiaTheme="majorEastAsia" w:cstheme="majorBidi"/>
            <w:b w:val="0"/>
            <w:iCs w:val="0"/>
            <w:sz w:val="18"/>
            <w:lang w:val="el-GR"/>
            <w:rPrChange w:id="10033" w:author="Στάθης Καπ" w:date="2023-02-28T07:52:00Z">
              <w:rPr>
                <w:b w:val="0"/>
                <w:iCs w:val="0"/>
                <w:sz w:val="18"/>
              </w:rPr>
            </w:rPrChange>
          </w:rPr>
          <w:delText xml:space="preserve">: </w:delText>
        </w:r>
        <w:r w:rsidDel="001E2354">
          <w:delText>Cordeau</w:delText>
        </w:r>
        <w:r w:rsidRPr="0007513A" w:rsidDel="001E2354">
          <w:rPr>
            <w:rFonts w:eastAsiaTheme="majorEastAsia" w:cstheme="majorBidi"/>
            <w:b w:val="0"/>
            <w:iCs w:val="0"/>
            <w:sz w:val="18"/>
            <w:lang w:val="el-GR"/>
            <w:rPrChange w:id="10034" w:author="Στάθης Καπ" w:date="2023-02-28T07:52:00Z">
              <w:rPr>
                <w:b w:val="0"/>
                <w:iCs w:val="0"/>
                <w:sz w:val="18"/>
              </w:rPr>
            </w:rPrChange>
          </w:rPr>
          <w:delText xml:space="preserve"> </w:delText>
        </w:r>
        <w:r w:rsidDel="001E2354">
          <w:delText>instances</w:delText>
        </w:r>
        <w:r w:rsidRPr="0007513A" w:rsidDel="001E2354">
          <w:rPr>
            <w:rFonts w:eastAsiaTheme="majorEastAsia" w:cstheme="majorBidi"/>
            <w:b w:val="0"/>
            <w:iCs w:val="0"/>
            <w:sz w:val="18"/>
            <w:lang w:val="el-GR"/>
            <w:rPrChange w:id="10035" w:author="Στάθης Καπ" w:date="2023-02-28T07:52:00Z">
              <w:rPr>
                <w:b w:val="0"/>
                <w:iCs w:val="0"/>
                <w:sz w:val="18"/>
              </w:rPr>
            </w:rPrChange>
          </w:rPr>
          <w:delText xml:space="preserve"> </w:delText>
        </w:r>
        <w:r w:rsidDel="001E2354">
          <w:rPr>
            <w:lang w:val="el-GR"/>
          </w:rPr>
          <w:delText>για</w:delText>
        </w:r>
        <w:r w:rsidRPr="0007513A" w:rsidDel="001E2354">
          <w:rPr>
            <w:rFonts w:eastAsiaTheme="majorEastAsia" w:cstheme="majorBidi"/>
            <w:b w:val="0"/>
            <w:iCs w:val="0"/>
            <w:sz w:val="18"/>
            <w:lang w:val="el-GR"/>
            <w:rPrChange w:id="10036" w:author="Στάθης Καπ" w:date="2023-02-28T07:52:00Z">
              <w:rPr>
                <w:b w:val="0"/>
                <w:iCs w:val="0"/>
                <w:sz w:val="18"/>
              </w:rPr>
            </w:rPrChange>
          </w:rPr>
          <w:delText xml:space="preserve"> </w:delText>
        </w:r>
        <w:r w:rsidDel="001E2354">
          <w:delText>m</w:delText>
        </w:r>
        <w:r w:rsidRPr="0007513A" w:rsidDel="001E2354">
          <w:rPr>
            <w:rFonts w:eastAsiaTheme="majorEastAsia" w:cstheme="majorBidi"/>
            <w:b w:val="0"/>
            <w:iCs w:val="0"/>
            <w:sz w:val="18"/>
            <w:lang w:val="el-GR"/>
            <w:rPrChange w:id="10037" w:author="Στάθης Καπ" w:date="2023-02-28T07:52:00Z">
              <w:rPr>
                <w:b w:val="0"/>
                <w:iCs w:val="0"/>
                <w:sz w:val="18"/>
              </w:rPr>
            </w:rPrChange>
          </w:rPr>
          <w:delText>=1</w:delText>
        </w:r>
        <w:bookmarkStart w:id="10038" w:name="_Toc128497612"/>
        <w:bookmarkEnd w:id="10038"/>
      </w:del>
    </w:p>
    <w:p w14:paraId="367E3074" w14:textId="44F4ED4A" w:rsidR="00CE5D60" w:rsidRPr="00CE5D60" w:rsidRDefault="00CE5D60" w:rsidP="00CE5D60">
      <w:pPr>
        <w:rPr>
          <w:ins w:id="10039" w:author="Στάθης Καπ" w:date="2023-03-03T04:19:00Z"/>
          <w:lang w:val="el-GR"/>
          <w:rPrChange w:id="10040" w:author="Στάθης Καπ" w:date="2023-03-03T04:20:00Z">
            <w:rPr>
              <w:ins w:id="10041" w:author="Στάθης Καπ" w:date="2023-03-03T04:19:00Z"/>
            </w:rPr>
          </w:rPrChange>
        </w:rPr>
      </w:pPr>
    </w:p>
    <w:p w14:paraId="034009A7" w14:textId="30600FF6" w:rsidR="00CE5D60" w:rsidRDefault="00CE5D60" w:rsidP="00CE5D60">
      <w:pPr>
        <w:pStyle w:val="Heading2"/>
        <w:rPr>
          <w:ins w:id="10042" w:author="Στάθης Καπ" w:date="2023-03-03T04:20:00Z"/>
        </w:rPr>
      </w:pPr>
      <w:bookmarkStart w:id="10043" w:name="_Toc129300388"/>
      <w:ins w:id="10044" w:author="Στάθης Καπ" w:date="2023-03-03T04:20:00Z">
        <w:r>
          <w:rPr>
            <w:lang w:val="el-GR"/>
          </w:rPr>
          <w:lastRenderedPageBreak/>
          <w:t xml:space="preserve">Σύγκριση αποτελεσμάτων για διαφορετικά </w:t>
        </w:r>
        <w:r>
          <w:t>S</w:t>
        </w:r>
        <w:bookmarkEnd w:id="10043"/>
      </w:ins>
    </w:p>
    <w:p w14:paraId="5799E7EC" w14:textId="0F4A6138" w:rsidR="00C3762F" w:rsidRPr="00B57967" w:rsidDel="001E2354" w:rsidRDefault="00E02FF0">
      <w:pPr>
        <w:pStyle w:val="Heading2"/>
        <w:rPr>
          <w:del w:id="10045" w:author="Στάθης Καπ" w:date="2023-02-27T01:59:00Z"/>
          <w:b/>
          <w:iCs/>
          <w:lang w:val="el-GR"/>
          <w:rPrChange w:id="10046" w:author="Στάθης Καπ" w:date="2023-03-13T04:02:00Z">
            <w:rPr>
              <w:del w:id="10047" w:author="Στάθης Καπ" w:date="2023-02-27T01:59:00Z"/>
            </w:rPr>
          </w:rPrChange>
        </w:rPr>
        <w:pPrChange w:id="10048" w:author="Στάθης Καπ" w:date="2023-02-28T16:55:00Z">
          <w:pPr/>
        </w:pPrChange>
      </w:pPr>
      <w:ins w:id="10049" w:author="Στάθης Καπ" w:date="2023-03-03T04:21:00Z">
        <w:r>
          <w:rPr>
            <w:lang w:val="el-GR"/>
          </w:rPr>
          <w:t xml:space="preserve">Η παράμετρος </w:t>
        </w:r>
        <w:r>
          <w:t>S</w:t>
        </w:r>
        <w:r>
          <w:rPr>
            <w:lang w:val="el-GR"/>
          </w:rPr>
          <w:t xml:space="preserve"> καθορίζει τον αριθμό </w:t>
        </w:r>
      </w:ins>
      <w:ins w:id="10050" w:author="Στάθης Καπ" w:date="2023-03-03T04:22:00Z">
        <w:r>
          <w:rPr>
            <w:lang w:val="el-GR"/>
          </w:rPr>
          <w:t xml:space="preserve">των </w:t>
        </w:r>
      </w:ins>
      <w:ins w:id="10051" w:author="Στάθης Καπ" w:date="2023-03-03T04:28:00Z">
        <w:r w:rsidR="0033527D">
          <w:rPr>
            <w:lang w:val="el-GR"/>
          </w:rPr>
          <w:t>υποπροβλημάτων που θα διαχωριστεί το αρχικό γράφημα</w:t>
        </w:r>
      </w:ins>
      <w:ins w:id="10052" w:author="Στάθης Καπ" w:date="2023-03-03T04:22:00Z">
        <w:r>
          <w:rPr>
            <w:lang w:val="el-GR"/>
          </w:rPr>
          <w:t xml:space="preserve">. </w:t>
        </w:r>
      </w:ins>
      <w:ins w:id="10053" w:author="Στάθης Καπ" w:date="2023-03-03T04:24:00Z">
        <w:r>
          <w:rPr>
            <w:lang w:val="el-GR"/>
          </w:rPr>
          <w:t xml:space="preserve">Εάν </w:t>
        </w:r>
      </w:ins>
      <w:ins w:id="10054" w:author="Στάθης Καπ" w:date="2023-03-03T04:23:00Z">
        <w:r>
          <w:rPr>
            <w:lang w:val="el-GR"/>
          </w:rPr>
          <w:t xml:space="preserve"> </w:t>
        </w:r>
        <w:r>
          <w:t>S</w:t>
        </w:r>
        <w:r w:rsidRPr="00E02FF0">
          <w:rPr>
            <w:rFonts w:asciiTheme="minorHAnsi" w:hAnsiTheme="minorHAnsi"/>
            <w:color w:val="auto"/>
            <w:szCs w:val="22"/>
            <w:lang w:val="el-GR"/>
            <w:rPrChange w:id="10055" w:author="Στάθης Καπ" w:date="2023-03-03T04:24:00Z">
              <w:rPr>
                <w:rFonts w:ascii="Arial" w:hAnsi="Arial"/>
                <w:b/>
                <w:iCs/>
                <w:color w:val="44546A" w:themeColor="text2"/>
                <w:sz w:val="18"/>
                <w:szCs w:val="18"/>
              </w:rPr>
            </w:rPrChange>
          </w:rPr>
          <w:t>=</w:t>
        </w:r>
        <w:r>
          <w:rPr>
            <w:lang w:val="el-GR"/>
          </w:rPr>
          <w:t>1, ο αλγόριθμος θα τρέξει ως ένας κανονικός</w:t>
        </w:r>
      </w:ins>
      <w:ins w:id="10056" w:author="Στάθης Καπ" w:date="2023-03-03T04:24:00Z">
        <w:r>
          <w:rPr>
            <w:lang w:val="el-GR"/>
          </w:rPr>
          <w:t xml:space="preserve"> αλγόριθμος</w:t>
        </w:r>
      </w:ins>
      <w:ins w:id="10057" w:author="Στάθης Καπ" w:date="2023-03-03T04:23:00Z">
        <w:r>
          <w:rPr>
            <w:lang w:val="el-GR"/>
          </w:rPr>
          <w:t xml:space="preserve"> </w:t>
        </w:r>
        <w:r>
          <w:t>ILS</w:t>
        </w:r>
        <w:r w:rsidRPr="00E02FF0">
          <w:rPr>
            <w:rFonts w:asciiTheme="minorHAnsi" w:hAnsiTheme="minorHAnsi"/>
            <w:color w:val="auto"/>
            <w:szCs w:val="22"/>
            <w:lang w:val="el-GR"/>
            <w:rPrChange w:id="10058" w:author="Στάθης Καπ" w:date="2023-03-03T04:24:00Z">
              <w:rPr>
                <w:rFonts w:ascii="Arial" w:hAnsi="Arial"/>
                <w:b/>
                <w:iCs/>
                <w:color w:val="44546A" w:themeColor="text2"/>
                <w:sz w:val="18"/>
                <w:szCs w:val="18"/>
              </w:rPr>
            </w:rPrChange>
          </w:rPr>
          <w:t xml:space="preserve"> </w:t>
        </w:r>
        <w:r>
          <w:rPr>
            <w:lang w:val="el-GR"/>
          </w:rPr>
          <w:t xml:space="preserve">για ένα </w:t>
        </w:r>
        <w:r>
          <w:t>rooted</w:t>
        </w:r>
        <w:r w:rsidRPr="00E02FF0">
          <w:rPr>
            <w:rFonts w:asciiTheme="minorHAnsi" w:hAnsiTheme="minorHAnsi"/>
            <w:color w:val="auto"/>
            <w:szCs w:val="22"/>
            <w:lang w:val="el-GR"/>
            <w:rPrChange w:id="10059" w:author="Στάθης Καπ" w:date="2023-03-03T04:24:00Z">
              <w:rPr>
                <w:rFonts w:ascii="Arial" w:hAnsi="Arial"/>
                <w:b/>
                <w:iCs/>
                <w:color w:val="44546A" w:themeColor="text2"/>
                <w:sz w:val="18"/>
                <w:szCs w:val="18"/>
              </w:rPr>
            </w:rPrChange>
          </w:rPr>
          <w:t xml:space="preserve"> </w:t>
        </w:r>
        <w:r>
          <w:t>TOPTW</w:t>
        </w:r>
      </w:ins>
      <w:ins w:id="10060" w:author="Στάθης Καπ" w:date="2023-03-03T04:24:00Z">
        <w:r>
          <w:rPr>
            <w:lang w:val="el-GR"/>
          </w:rPr>
          <w:t xml:space="preserve"> πρόβλημα.</w:t>
        </w:r>
      </w:ins>
      <w:ins w:id="10061" w:author="Στάθης Καπ" w:date="2023-03-05T19:24:00Z">
        <w:r w:rsidR="0085119B">
          <w:rPr>
            <w:lang w:val="el-GR"/>
          </w:rPr>
          <w:t xml:space="preserve"> Σε κάθε πίνακα που ακολουθεί</w:t>
        </w:r>
      </w:ins>
      <w:ins w:id="10062" w:author="Στάθης Καπ" w:date="2023-03-06T21:49:00Z">
        <w:r w:rsidR="004F3721">
          <w:rPr>
            <w:lang w:val="el-GR"/>
          </w:rPr>
          <w:t xml:space="preserve"> και για</w:t>
        </w:r>
      </w:ins>
      <w:ins w:id="10063" w:author="Στάθης Καπ" w:date="2023-03-13T04:47:00Z">
        <w:r w:rsidR="00E66BB8">
          <w:rPr>
            <w:lang w:val="el-GR"/>
          </w:rPr>
          <w:t xml:space="preserve"> κάθε</w:t>
        </w:r>
      </w:ins>
      <w:ins w:id="10064" w:author="Στάθης Καπ" w:date="2023-03-06T21:49:00Z">
        <w:r w:rsidR="004F3721">
          <w:rPr>
            <w:lang w:val="el-GR"/>
          </w:rPr>
          <w:t xml:space="preserve"> στιγμιότυπο εισόδου</w:t>
        </w:r>
      </w:ins>
      <w:ins w:id="10065" w:author="Στάθης Καπ" w:date="2023-03-05T19:24:00Z">
        <w:r w:rsidR="0085119B">
          <w:rPr>
            <w:lang w:val="el-GR"/>
          </w:rPr>
          <w:t xml:space="preserve"> συμπεριλαμβάνεται </w:t>
        </w:r>
      </w:ins>
      <w:ins w:id="10066" w:author="Στάθης Καπ" w:date="2023-03-13T04:47:00Z">
        <w:r w:rsidR="004C3766">
          <w:rPr>
            <w:lang w:val="el-GR"/>
          </w:rPr>
          <w:t xml:space="preserve">το σκορ </w:t>
        </w:r>
      </w:ins>
      <w:ins w:id="10067" w:author="Στάθης Καπ" w:date="2023-03-05T19:24:00Z">
        <w:r w:rsidR="0085119B">
          <w:rPr>
            <w:lang w:val="el-GR"/>
          </w:rPr>
          <w:t xml:space="preserve">και ο χρόνος εκτέλεσης του </w:t>
        </w:r>
        <w:r w:rsidR="0085119B">
          <w:t>ILS</w:t>
        </w:r>
      </w:ins>
      <w:ins w:id="10068" w:author="Στάθης Καπ" w:date="2023-03-05T19:25:00Z">
        <w:r w:rsidR="0085119B">
          <w:rPr>
            <w:lang w:val="el-GR"/>
          </w:rPr>
          <w:t>,</w:t>
        </w:r>
      </w:ins>
      <w:ins w:id="10069" w:author="Στάθης Καπ" w:date="2023-03-05T19:24:00Z">
        <w:r w:rsidR="0085119B" w:rsidRPr="0085119B">
          <w:rPr>
            <w:rFonts w:asciiTheme="minorHAnsi" w:hAnsiTheme="minorHAnsi"/>
            <w:color w:val="auto"/>
            <w:szCs w:val="22"/>
            <w:lang w:val="el-GR"/>
            <w:rPrChange w:id="10070" w:author="Στάθης Καπ" w:date="2023-03-05T19:25:00Z">
              <w:rPr>
                <w:rFonts w:ascii="Arial" w:hAnsi="Arial"/>
                <w:b/>
                <w:iCs/>
                <w:color w:val="44546A" w:themeColor="text2"/>
                <w:sz w:val="18"/>
                <w:szCs w:val="18"/>
              </w:rPr>
            </w:rPrChange>
          </w:rPr>
          <w:t xml:space="preserve"> </w:t>
        </w:r>
        <w:r w:rsidR="0085119B">
          <w:rPr>
            <w:lang w:val="el-GR"/>
          </w:rPr>
          <w:t xml:space="preserve">που υλοποιήθηκε για τους </w:t>
        </w:r>
      </w:ins>
      <w:ins w:id="10071" w:author="Στάθης Καπ" w:date="2023-03-05T19:25:00Z">
        <w:r w:rsidR="0085119B">
          <w:rPr>
            <w:lang w:val="el-GR"/>
          </w:rPr>
          <w:t xml:space="preserve">σκοπούς της τρέχουσας εργασίας, </w:t>
        </w:r>
      </w:ins>
      <w:ins w:id="10072" w:author="Στάθης Καπ" w:date="2023-03-06T21:48:00Z">
        <w:r w:rsidR="004F3721">
          <w:rPr>
            <w:lang w:val="el-GR"/>
          </w:rPr>
          <w:t>με</w:t>
        </w:r>
      </w:ins>
      <w:ins w:id="10073" w:author="Στάθης Καπ" w:date="2023-03-05T19:25:00Z">
        <w:r w:rsidR="0085119B">
          <w:rPr>
            <w:lang w:val="el-GR"/>
          </w:rPr>
          <w:t xml:space="preserve"> </w:t>
        </w:r>
      </w:ins>
      <m:oMath>
        <m:r>
          <w:ins w:id="10074" w:author="Στάθης Καπ" w:date="2023-03-05T19:25:00Z">
            <w:rPr>
              <w:rFonts w:ascii="Cambria Math" w:hAnsi="Cambria Math"/>
              <w:lang w:val="el-GR"/>
            </w:rPr>
            <m:t>S∈{1,2,3,4}</m:t>
          </w:ins>
        </m:r>
      </m:oMath>
      <w:ins w:id="10075" w:author="Στάθης Καπ" w:date="2023-03-05T19:25:00Z">
        <w:r w:rsidR="0085119B">
          <w:rPr>
            <w:lang w:val="el-GR"/>
          </w:rPr>
          <w:t xml:space="preserve"> </w:t>
        </w:r>
      </w:ins>
      <w:ins w:id="10076" w:author="Στάθης Καπ" w:date="2023-03-06T21:47:00Z">
        <w:r w:rsidR="004F3721">
          <w:rPr>
            <w:lang w:val="el-GR"/>
          </w:rPr>
          <w:t xml:space="preserve">, το αντίστοιχο σκορ του </w:t>
        </w:r>
        <w:r w:rsidR="004F3721">
          <w:t>ILS</w:t>
        </w:r>
        <w:r w:rsidR="004F3721" w:rsidRPr="004F3721">
          <w:rPr>
            <w:rFonts w:asciiTheme="minorHAnsi" w:hAnsiTheme="minorHAnsi"/>
            <w:color w:val="auto"/>
            <w:szCs w:val="22"/>
            <w:lang w:val="el-GR"/>
            <w:rPrChange w:id="10077" w:author="Στάθης Καπ" w:date="2023-03-06T21:47:00Z">
              <w:rPr>
                <w:rFonts w:ascii="Arial" w:hAnsi="Arial"/>
                <w:b/>
                <w:iCs/>
                <w:color w:val="44546A" w:themeColor="text2"/>
                <w:sz w:val="18"/>
                <w:szCs w:val="18"/>
              </w:rPr>
            </w:rPrChange>
          </w:rPr>
          <w:t xml:space="preserve"> </w:t>
        </w:r>
        <w:r w:rsidR="004F3721">
          <w:rPr>
            <w:lang w:val="el-GR"/>
          </w:rPr>
          <w:t xml:space="preserve">των </w:t>
        </w:r>
      </w:ins>
      <w:ins w:id="10078" w:author="Στάθης Καπ" w:date="2023-03-06T21:48:00Z">
        <w:r w:rsidR="004F3721">
          <w:t>Vansteenwegen</w:t>
        </w:r>
      </w:ins>
      <w:ins w:id="10079" w:author="Στάθης Καπ" w:date="2023-03-06T21:47:00Z">
        <w:r w:rsidR="004F3721" w:rsidRPr="004F3721">
          <w:rPr>
            <w:rFonts w:asciiTheme="minorHAnsi" w:hAnsiTheme="minorHAnsi"/>
            <w:color w:val="auto"/>
            <w:szCs w:val="22"/>
            <w:lang w:val="el-GR"/>
            <w:rPrChange w:id="10080" w:author="Στάθης Καπ" w:date="2023-03-06T21:47: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10081" w:author="Στάθης Καπ" w:date="2023-03-06T21:47: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10082" w:author="Στάθης Καπ" w:date="2023-03-06T21:47:00Z">
              <w:rPr>
                <w:rFonts w:ascii="Arial" w:hAnsi="Arial"/>
                <w:b/>
                <w:iCs/>
                <w:color w:val="44546A" w:themeColor="text2"/>
                <w:sz w:val="18"/>
                <w:szCs w:val="18"/>
              </w:rPr>
            </w:rPrChange>
          </w:rPr>
          <w:t xml:space="preserve">. </w:t>
        </w:r>
        <w:r w:rsidR="004F3721" w:rsidRPr="004F3721">
          <w:rPr>
            <w:rFonts w:asciiTheme="minorHAnsi" w:hAnsiTheme="minorHAnsi"/>
            <w:color w:val="auto"/>
            <w:szCs w:val="22"/>
            <w:lang w:val="el-GR"/>
            <w:rPrChange w:id="10083" w:author="Στάθης Καπ" w:date="2023-03-06T21:48:00Z">
              <w:rPr>
                <w:rFonts w:ascii="Arial" w:hAnsi="Arial"/>
                <w:b/>
                <w:iCs/>
                <w:color w:val="44546A" w:themeColor="text2"/>
                <w:sz w:val="18"/>
                <w:szCs w:val="18"/>
              </w:rPr>
            </w:rPrChange>
          </w:rPr>
          <w:t>(2009)</w:t>
        </w:r>
      </w:ins>
      <w:customXmlInsRangeStart w:id="10084" w:author="Στάθης Καπ" w:date="2023-03-06T21:49:00Z"/>
      <w:sdt>
        <w:sdtPr>
          <w:rPr>
            <w:lang w:val="el-GR"/>
          </w:rPr>
          <w:id w:val="-1510975018"/>
          <w:citation/>
        </w:sdtPr>
        <w:sdtEndPr/>
        <w:sdtContent>
          <w:customXmlInsRangeEnd w:id="10084"/>
          <w:ins w:id="10085" w:author="Στάθης Καπ" w:date="2023-03-06T21:49:00Z">
            <w:r w:rsidR="004F3721">
              <w:rPr>
                <w:lang w:val="el-GR"/>
              </w:rPr>
              <w:fldChar w:fldCharType="begin"/>
            </w:r>
            <w:r w:rsidR="004F3721">
              <w:rPr>
                <w:lang w:val="el-GR"/>
              </w:rPr>
              <w:instrText xml:space="preserve"> CITATION Pie09 \l 1032 </w:instrText>
            </w:r>
          </w:ins>
          <w:r w:rsidR="004F3721">
            <w:rPr>
              <w:lang w:val="el-GR"/>
            </w:rPr>
            <w:fldChar w:fldCharType="separate"/>
          </w:r>
          <w:r w:rsidR="008A6678">
            <w:rPr>
              <w:noProof/>
              <w:lang w:val="el-GR"/>
            </w:rPr>
            <w:t xml:space="preserve"> </w:t>
          </w:r>
          <w:r w:rsidR="008A6678" w:rsidRPr="008A6678">
            <w:rPr>
              <w:rFonts w:eastAsiaTheme="minorHAnsi"/>
              <w:noProof/>
              <w:lang w:val="el-GR"/>
            </w:rPr>
            <w:t>[6]</w:t>
          </w:r>
          <w:ins w:id="10086" w:author="Στάθης Καπ" w:date="2023-03-06T21:49:00Z">
            <w:r w:rsidR="004F3721">
              <w:rPr>
                <w:lang w:val="el-GR"/>
              </w:rPr>
              <w:fldChar w:fldCharType="end"/>
            </w:r>
          </w:ins>
          <w:customXmlInsRangeStart w:id="10087" w:author="Στάθης Καπ" w:date="2023-03-06T21:49:00Z"/>
        </w:sdtContent>
      </w:sdt>
      <w:customXmlInsRangeEnd w:id="10087"/>
      <w:ins w:id="10088" w:author="Στάθης Καπ" w:date="2023-03-06T21:49:00Z">
        <w:r w:rsidR="004F3721">
          <w:rPr>
            <w:lang w:val="el-GR"/>
          </w:rPr>
          <w:t>, και το σκορ της καλύτερης γ</w:t>
        </w:r>
      </w:ins>
      <w:ins w:id="10089" w:author="Στάθης Καπ" w:date="2023-03-06T21:50:00Z">
        <w:r w:rsidR="004F3721">
          <w:rPr>
            <w:lang w:val="el-GR"/>
          </w:rPr>
          <w:t xml:space="preserve">νωστής λύσης με </w:t>
        </w:r>
      </w:ins>
      <w:ins w:id="10090" w:author="Στάθης Καπ" w:date="2023-03-06T21:55:00Z">
        <w:r w:rsidR="004F3721">
          <w:rPr>
            <w:lang w:val="el-GR"/>
          </w:rPr>
          <w:t xml:space="preserve">βάση </w:t>
        </w:r>
      </w:ins>
      <w:ins w:id="10091" w:author="Στάθης Καπ" w:date="2023-03-06T21:50:00Z">
        <w:r w:rsidR="004F3721">
          <w:rPr>
            <w:lang w:val="el-GR"/>
          </w:rPr>
          <w:t>τ</w:t>
        </w:r>
      </w:ins>
      <w:ins w:id="10092" w:author="Στάθης Καπ" w:date="2023-03-06T21:55:00Z">
        <w:r w:rsidR="004F3721">
          <w:rPr>
            <w:lang w:val="el-GR"/>
          </w:rPr>
          <w:t xml:space="preserve">α πειραματικά </w:t>
        </w:r>
      </w:ins>
      <w:ins w:id="10093" w:author="Στάθης Καπ" w:date="2023-03-06T21:59:00Z">
        <w:r w:rsidR="004F3721">
          <w:rPr>
            <w:lang w:val="el-GR"/>
          </w:rPr>
          <w:t xml:space="preserve">αποτελέσματα </w:t>
        </w:r>
      </w:ins>
      <w:ins w:id="10094" w:author="Στάθης Καπ" w:date="2023-03-06T21:55:00Z">
        <w:r w:rsidR="004F3721">
          <w:rPr>
            <w:lang w:val="el-GR"/>
          </w:rPr>
          <w:t xml:space="preserve">των </w:t>
        </w:r>
      </w:ins>
      <w:ins w:id="10095" w:author="Στάθης Καπ" w:date="2023-03-06T21:56:00Z">
        <w:r w:rsidR="004F3721">
          <w:t>Karabalut</w:t>
        </w:r>
        <w:r w:rsidR="004F3721" w:rsidRPr="004F3721">
          <w:rPr>
            <w:rFonts w:asciiTheme="minorHAnsi" w:hAnsiTheme="minorHAnsi"/>
            <w:color w:val="auto"/>
            <w:szCs w:val="22"/>
            <w:lang w:val="el-GR"/>
            <w:rPrChange w:id="10096" w:author="Στάθης Καπ" w:date="2023-03-06T21:56: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10097" w:author="Στάθης Καπ" w:date="2023-03-06T21:56: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10098" w:author="Στάθης Καπ" w:date="2023-03-06T21:56:00Z">
              <w:rPr>
                <w:rFonts w:ascii="Arial" w:hAnsi="Arial"/>
                <w:b/>
                <w:iCs/>
                <w:color w:val="44546A" w:themeColor="text2"/>
                <w:sz w:val="18"/>
                <w:szCs w:val="18"/>
              </w:rPr>
            </w:rPrChange>
          </w:rPr>
          <w:t>.(</w:t>
        </w:r>
        <w:r w:rsidR="004F3721" w:rsidRPr="004F3721">
          <w:rPr>
            <w:rFonts w:asciiTheme="minorHAnsi" w:hAnsiTheme="minorHAnsi"/>
            <w:color w:val="auto"/>
            <w:szCs w:val="22"/>
            <w:lang w:val="el-GR"/>
            <w:rPrChange w:id="10099" w:author="Στάθης Καπ" w:date="2023-03-06T21:59:00Z">
              <w:rPr>
                <w:rFonts w:ascii="Arial" w:hAnsi="Arial"/>
                <w:b/>
                <w:iCs/>
                <w:color w:val="44546A" w:themeColor="text2"/>
                <w:sz w:val="18"/>
                <w:szCs w:val="18"/>
              </w:rPr>
            </w:rPrChange>
          </w:rPr>
          <w:t>202</w:t>
        </w:r>
      </w:ins>
      <w:bookmarkStart w:id="10100" w:name="_Toc128497613"/>
      <w:bookmarkEnd w:id="10100"/>
      <w:ins w:id="10101" w:author="Στάθης Καπ" w:date="2023-03-13T03:22:00Z">
        <w:r w:rsidR="005B4439">
          <w:rPr>
            <w:lang w:val="el-GR"/>
          </w:rPr>
          <w:t>0)</w:t>
        </w:r>
      </w:ins>
      <w:customXmlInsRangeStart w:id="10102" w:author="Στάθης Καπ" w:date="2023-03-13T03:23:00Z"/>
      <w:sdt>
        <w:sdtPr>
          <w:rPr>
            <w:lang w:val="el-GR"/>
          </w:rPr>
          <w:id w:val="1958669061"/>
          <w:citation/>
        </w:sdtPr>
        <w:sdtContent>
          <w:customXmlInsRangeEnd w:id="10102"/>
          <w:ins w:id="10103" w:author="Στάθης Καπ" w:date="2023-03-13T03:23:00Z">
            <w:r w:rsidR="005B4439">
              <w:rPr>
                <w:lang w:val="el-GR"/>
              </w:rPr>
              <w:fldChar w:fldCharType="begin"/>
            </w:r>
            <w:r w:rsidR="005B4439">
              <w:rPr>
                <w:lang w:val="el-GR"/>
              </w:rPr>
              <w:instrText xml:space="preserve"> CITATION Kor20 \l 1032 </w:instrText>
            </w:r>
          </w:ins>
          <w:r w:rsidR="005B4439">
            <w:rPr>
              <w:lang w:val="el-GR"/>
            </w:rPr>
            <w:fldChar w:fldCharType="separate"/>
          </w:r>
          <w:r w:rsidR="008A6678">
            <w:rPr>
              <w:noProof/>
              <w:lang w:val="el-GR"/>
            </w:rPr>
            <w:t xml:space="preserve"> </w:t>
          </w:r>
          <w:r w:rsidR="008A6678" w:rsidRPr="008A6678">
            <w:rPr>
              <w:noProof/>
              <w:lang w:val="el-GR"/>
            </w:rPr>
            <w:t>[38]</w:t>
          </w:r>
          <w:ins w:id="10104" w:author="Στάθης Καπ" w:date="2023-03-13T03:23:00Z">
            <w:r w:rsidR="005B4439">
              <w:rPr>
                <w:lang w:val="el-GR"/>
              </w:rPr>
              <w:fldChar w:fldCharType="end"/>
            </w:r>
          </w:ins>
          <w:customXmlInsRangeStart w:id="10105" w:author="Στάθης Καπ" w:date="2023-03-13T03:23:00Z"/>
        </w:sdtContent>
      </w:sdt>
      <w:customXmlInsRangeEnd w:id="10105"/>
      <w:ins w:id="10106" w:author="Στάθης Καπ" w:date="2023-03-06T21:59:00Z">
        <w:r w:rsidR="004F3721" w:rsidRPr="00166F58">
          <w:rPr>
            <w:rFonts w:asciiTheme="minorHAnsi" w:hAnsiTheme="minorHAnsi"/>
            <w:color w:val="auto"/>
            <w:szCs w:val="22"/>
            <w:lang w:val="el-GR"/>
            <w:rPrChange w:id="10107" w:author="Στάθης Καπ" w:date="2023-03-06T22:00:00Z">
              <w:rPr>
                <w:rFonts w:ascii="Arial" w:hAnsi="Arial"/>
                <w:b/>
                <w:iCs/>
                <w:color w:val="44546A" w:themeColor="text2"/>
                <w:sz w:val="18"/>
                <w:szCs w:val="18"/>
              </w:rPr>
            </w:rPrChange>
          </w:rPr>
          <w:t>.</w:t>
        </w:r>
      </w:ins>
    </w:p>
    <w:p w14:paraId="51E46A0B" w14:textId="32768ED8" w:rsidR="00C3762F" w:rsidRPr="0007513A" w:rsidDel="001E2354" w:rsidRDefault="00C3762F">
      <w:pPr>
        <w:pStyle w:val="Heading2"/>
        <w:rPr>
          <w:del w:id="10108" w:author="Στάθης Καπ" w:date="2023-02-27T01:59:00Z"/>
          <w:rFonts w:ascii="Arial" w:hAnsi="Arial"/>
          <w:b/>
          <w:iCs/>
          <w:color w:val="44546A" w:themeColor="text2"/>
          <w:sz w:val="18"/>
          <w:szCs w:val="18"/>
          <w:lang w:val="el-GR"/>
          <w:rPrChange w:id="10109" w:author="Στάθης Καπ" w:date="2023-02-28T07:52:00Z">
            <w:rPr>
              <w:del w:id="10110" w:author="Στάθης Καπ" w:date="2023-02-27T01:59:00Z"/>
            </w:rPr>
          </w:rPrChange>
        </w:rPr>
        <w:pPrChange w:id="10111" w:author="Στάθης Καπ" w:date="2023-02-28T16:55:00Z">
          <w:pPr/>
        </w:pPrChange>
      </w:pPr>
      <w:del w:id="10112" w:author="Στάθης Καπ" w:date="2023-02-27T01:59:00Z">
        <w:r w:rsidDel="001E2354">
          <w:delText>Table</w:delText>
        </w:r>
        <w:r w:rsidRPr="0007513A" w:rsidDel="001E2354">
          <w:rPr>
            <w:rFonts w:ascii="Arial" w:hAnsi="Arial"/>
            <w:b/>
            <w:iCs/>
            <w:color w:val="44546A" w:themeColor="text2"/>
            <w:sz w:val="18"/>
            <w:szCs w:val="18"/>
            <w:lang w:val="el-GR"/>
            <w:rPrChange w:id="10113"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10114"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10115"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10116"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10117" w:author="Στάθης Καπ" w:date="2023-02-28T07:52:00Z">
              <w:rPr/>
            </w:rPrChange>
          </w:rPr>
          <w:delText>=4</w:delText>
        </w:r>
        <w:bookmarkStart w:id="10118" w:name="_Toc128497614"/>
        <w:bookmarkEnd w:id="10118"/>
      </w:del>
    </w:p>
    <w:p w14:paraId="03DF4B82" w14:textId="16C34A80" w:rsidR="003603A8" w:rsidRPr="0007513A" w:rsidDel="001E2354" w:rsidRDefault="00833224">
      <w:pPr>
        <w:pStyle w:val="Heading2"/>
        <w:rPr>
          <w:del w:id="10119" w:author="Στάθης Καπ" w:date="2023-02-27T02:00:00Z"/>
          <w:rFonts w:ascii="Arial" w:hAnsi="Arial"/>
          <w:b/>
          <w:iCs/>
          <w:color w:val="44546A" w:themeColor="text2"/>
          <w:sz w:val="18"/>
          <w:szCs w:val="18"/>
          <w:lang w:val="el-GR"/>
          <w:rPrChange w:id="10120" w:author="Στάθης Καπ" w:date="2023-02-28T07:52:00Z">
            <w:rPr>
              <w:del w:id="10121" w:author="Στάθης Καπ" w:date="2023-02-27T02:00:00Z"/>
            </w:rPr>
          </w:rPrChange>
        </w:rPr>
        <w:pPrChange w:id="10122" w:author="Στάθης Καπ" w:date="2023-02-28T16:55:00Z">
          <w:pPr/>
        </w:pPrChange>
      </w:pPr>
      <w:del w:id="10123" w:author="Στάθης Καπ" w:date="2023-02-26T20:57:00Z">
        <w:r w:rsidRPr="0007513A" w:rsidDel="003603A8">
          <w:rPr>
            <w:rFonts w:ascii="Arial" w:hAnsi="Arial"/>
            <w:b/>
            <w:iCs/>
            <w:color w:val="44546A" w:themeColor="text2"/>
            <w:sz w:val="18"/>
            <w:szCs w:val="18"/>
            <w:lang w:val="el-GR"/>
            <w:rPrChange w:id="10124" w:author="Στάθης Καπ" w:date="2023-02-28T07:52:00Z">
              <w:rPr/>
            </w:rPrChange>
          </w:rPr>
          <w:br w:type="page"/>
        </w:r>
      </w:del>
    </w:p>
    <w:p w14:paraId="54E9A274" w14:textId="66E7A507" w:rsidR="008E010E" w:rsidRPr="0007513A" w:rsidDel="006D6DCE" w:rsidRDefault="008E010E">
      <w:pPr>
        <w:pStyle w:val="Heading2"/>
        <w:rPr>
          <w:del w:id="10125" w:author="Στάθης Καπ" w:date="2023-02-27T00:06:00Z"/>
          <w:lang w:val="el-GR"/>
          <w:rPrChange w:id="10126" w:author="Στάθης Καπ" w:date="2023-02-28T07:52:00Z">
            <w:rPr>
              <w:del w:id="10127" w:author="Στάθης Καπ" w:date="2023-02-27T00:06:00Z"/>
            </w:rPr>
          </w:rPrChange>
        </w:rPr>
        <w:pPrChange w:id="10128" w:author="Στάθης Καπ" w:date="2023-02-28T16:55:00Z">
          <w:pPr/>
        </w:pPrChange>
      </w:pPr>
      <w:del w:id="10129" w:author="Στάθης Καπ" w:date="2023-02-27T00:06:00Z">
        <w:r w:rsidDel="006D6DCE">
          <w:lastRenderedPageBreak/>
          <w:delText>Case</w:delText>
        </w:r>
        <w:r w:rsidRPr="0007513A" w:rsidDel="006D6DCE">
          <w:rPr>
            <w:lang w:val="el-GR"/>
            <w:rPrChange w:id="10130" w:author="Στάθης Καπ" w:date="2023-02-28T07:52:00Z">
              <w:rPr/>
            </w:rPrChange>
          </w:rPr>
          <w:delText xml:space="preserve"> </w:delText>
        </w:r>
        <w:r w:rsidDel="006D6DCE">
          <w:delText>C</w:delText>
        </w:r>
        <w:r w:rsidRPr="0007513A" w:rsidDel="006D6DCE">
          <w:rPr>
            <w:lang w:val="el-GR"/>
            <w:rPrChange w:id="10131" w:author="Στάθης Καπ" w:date="2023-02-28T07:52:00Z">
              <w:rPr/>
            </w:rPrChange>
          </w:rPr>
          <w:delText>:</w:delText>
        </w:r>
        <w:bookmarkStart w:id="10132" w:name="_Toc128497615"/>
        <w:bookmarkEnd w:id="10132"/>
      </w:del>
    </w:p>
    <w:p w14:paraId="4B4CBA3F" w14:textId="6D5C20FC" w:rsidR="008E010E" w:rsidRPr="0007513A" w:rsidDel="006D6DCE" w:rsidRDefault="008E010E">
      <w:pPr>
        <w:pStyle w:val="Heading2"/>
        <w:rPr>
          <w:del w:id="10133" w:author="Στάθης Καπ" w:date="2023-02-27T00:06:00Z"/>
          <w:lang w:val="el-GR"/>
          <w:rPrChange w:id="10134" w:author="Στάθης Καπ" w:date="2023-02-28T07:52:00Z">
            <w:rPr>
              <w:del w:id="10135" w:author="Στάθης Καπ" w:date="2023-02-27T00:06:00Z"/>
            </w:rPr>
          </w:rPrChange>
        </w:rPr>
        <w:pPrChange w:id="10136" w:author="Στάθης Καπ" w:date="2023-02-28T16:55:00Z">
          <w:pPr>
            <w:pStyle w:val="ListParagraph"/>
            <w:numPr>
              <w:numId w:val="44"/>
            </w:numPr>
            <w:ind w:hanging="360"/>
          </w:pPr>
        </w:pPrChange>
      </w:pPr>
      <w:del w:id="10137" w:author="Στάθης Καπ" w:date="2023-02-27T00:06:00Z">
        <w:r w:rsidDel="006D6DCE">
          <w:delText>Perturbation</w:delText>
        </w:r>
        <w:r w:rsidRPr="0007513A" w:rsidDel="006D6DCE">
          <w:rPr>
            <w:lang w:val="el-GR"/>
            <w:rPrChange w:id="10138" w:author="Στάθης Καπ" w:date="2023-02-28T07:52:00Z">
              <w:rPr/>
            </w:rPrChange>
          </w:rPr>
          <w:delText xml:space="preserve">: </w:delText>
        </w:r>
        <w:r w:rsidDel="006D6DCE">
          <w:delText>Shake</w:delText>
        </w:r>
        <w:bookmarkStart w:id="10139" w:name="_Toc128497616"/>
        <w:bookmarkEnd w:id="10139"/>
      </w:del>
    </w:p>
    <w:p w14:paraId="6394D28F" w14:textId="429C1B4C" w:rsidR="008E010E" w:rsidRPr="0007513A" w:rsidDel="006D6DCE" w:rsidRDefault="008E010E">
      <w:pPr>
        <w:pStyle w:val="Heading2"/>
        <w:rPr>
          <w:del w:id="10140" w:author="Στάθης Καπ" w:date="2023-02-27T00:06:00Z"/>
          <w:lang w:val="el-GR"/>
          <w:rPrChange w:id="10141" w:author="Στάθης Καπ" w:date="2023-02-28T07:52:00Z">
            <w:rPr>
              <w:del w:id="10142" w:author="Στάθης Καπ" w:date="2023-02-27T00:06:00Z"/>
            </w:rPr>
          </w:rPrChange>
        </w:rPr>
        <w:pPrChange w:id="10143" w:author="Στάθης Καπ" w:date="2023-02-28T16:55:00Z">
          <w:pPr>
            <w:pStyle w:val="ListParagraph"/>
            <w:numPr>
              <w:numId w:val="44"/>
            </w:numPr>
            <w:ind w:hanging="360"/>
          </w:pPr>
        </w:pPrChange>
      </w:pPr>
      <w:del w:id="10144" w:author="Στάθης Καπ" w:date="2023-02-27T00:06:00Z">
        <w:r w:rsidDel="006D6DCE">
          <w:delText>Split</w:delText>
        </w:r>
        <w:r w:rsidRPr="0007513A" w:rsidDel="006D6DCE">
          <w:rPr>
            <w:lang w:val="el-GR"/>
            <w:rPrChange w:id="10145" w:author="Στάθης Καπ" w:date="2023-02-28T07:52:00Z">
              <w:rPr/>
            </w:rPrChange>
          </w:rPr>
          <w:delText xml:space="preserve">: </w:delText>
        </w:r>
        <w:r w:rsidDel="006D6DCE">
          <w:delText>At</w:delText>
        </w:r>
        <w:r w:rsidRPr="0007513A" w:rsidDel="006D6DCE">
          <w:rPr>
            <w:lang w:val="el-GR"/>
            <w:rPrChange w:id="10146" w:author="Στάθης Καπ" w:date="2023-02-28T07:52:00Z">
              <w:rPr/>
            </w:rPrChange>
          </w:rPr>
          <w:delText xml:space="preserve"> </w:delText>
        </w:r>
        <w:r w:rsidDel="006D6DCE">
          <w:delText>each</w:delText>
        </w:r>
        <w:r w:rsidRPr="0007513A" w:rsidDel="006D6DCE">
          <w:rPr>
            <w:lang w:val="el-GR"/>
            <w:rPrChange w:id="10147" w:author="Στάθης Καπ" w:date="2023-02-28T07:52:00Z">
              <w:rPr/>
            </w:rPrChange>
          </w:rPr>
          <w:delText xml:space="preserve"> </w:delText>
        </w:r>
        <w:r w:rsidDel="006D6DCE">
          <w:delText>iteration</w:delText>
        </w:r>
        <w:bookmarkStart w:id="10148" w:name="_Toc128497617"/>
        <w:bookmarkEnd w:id="10148"/>
      </w:del>
    </w:p>
    <w:p w14:paraId="77DFF78E" w14:textId="135F1CDC" w:rsidR="008E0CF9" w:rsidRPr="00CA06D0" w:rsidRDefault="008E010E" w:rsidP="00594C15">
      <w:pPr>
        <w:rPr>
          <w:ins w:id="10149" w:author="Στάθης Καπ" w:date="2023-03-08T20:23:00Z"/>
          <w:lang w:val="el-GR"/>
          <w:rPrChange w:id="10150" w:author="Στάθης Καπ" w:date="2023-03-09T07:21:00Z">
            <w:rPr>
              <w:ins w:id="10151" w:author="Στάθης Καπ" w:date="2023-03-08T20:23:00Z"/>
            </w:rPr>
          </w:rPrChange>
        </w:rPr>
      </w:pPr>
      <w:del w:id="10152" w:author="Στάθης Καπ" w:date="2023-02-27T00:06:00Z">
        <w:r w:rsidDel="006D6DCE">
          <w:delText>Registry</w:delText>
        </w:r>
        <w:r w:rsidRPr="0007513A" w:rsidDel="006D6DCE">
          <w:rPr>
            <w:rFonts w:ascii="Arial Black" w:eastAsiaTheme="majorEastAsia" w:hAnsi="Arial Black" w:cstheme="majorBidi"/>
            <w:b/>
            <w:iCs/>
            <w:color w:val="000000" w:themeColor="text1"/>
            <w:sz w:val="18"/>
            <w:szCs w:val="26"/>
            <w:lang w:val="el-GR"/>
            <w:rPrChange w:id="10153" w:author="Στάθης Καπ" w:date="2023-02-28T07:52:00Z">
              <w:rPr>
                <w:b/>
                <w:iCs/>
              </w:rPr>
            </w:rPrChange>
          </w:rPr>
          <w:delText xml:space="preserve">: </w:delText>
        </w:r>
        <w:r w:rsidDel="006D6DCE">
          <w:delText>No</w:delText>
        </w:r>
      </w:del>
    </w:p>
    <w:p w14:paraId="17EEF927" w14:textId="43FC8EB9" w:rsidR="00F33ECC" w:rsidRPr="00F33ECC" w:rsidRDefault="00F33ECC" w:rsidP="000D1691">
      <w:pPr>
        <w:pStyle w:val="Caption"/>
        <w:keepNext/>
        <w:spacing w:after="0"/>
        <w:rPr>
          <w:ins w:id="10154" w:author="Στάθης Καπ" w:date="2023-03-09T04:06:00Z"/>
          <w:lang w:val="el-GR"/>
          <w:rPrChange w:id="10155" w:author="Στάθης Καπ" w:date="2023-03-09T04:06:00Z">
            <w:rPr>
              <w:ins w:id="10156" w:author="Στάθης Καπ" w:date="2023-03-09T04:06:00Z"/>
            </w:rPr>
          </w:rPrChange>
        </w:rPr>
        <w:pPrChange w:id="10157" w:author="Στάθης Καπ" w:date="2023-03-13T04:49:00Z">
          <w:pPr/>
        </w:pPrChange>
      </w:pPr>
      <w:ins w:id="10158" w:author="Στάθης Καπ" w:date="2023-03-09T04:06:00Z">
        <w:r w:rsidRPr="00F33ECC">
          <w:rPr>
            <w:lang w:val="el-GR"/>
            <w:rPrChange w:id="10159" w:author="Στάθης Καπ" w:date="2023-03-09T04:06:00Z">
              <w:rPr>
                <w:b/>
                <w:iCs/>
              </w:rPr>
            </w:rPrChange>
          </w:rPr>
          <w:t xml:space="preserve">Πίνακας </w:t>
        </w:r>
      </w:ins>
      <w:ins w:id="10160"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0161"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0162" w:author="Στάθης Καπ" w:date="2023-03-11T10:39:00Z">
        <w:r w:rsidR="00657928">
          <w:rPr>
            <w:noProof/>
            <w:lang w:val="el-GR"/>
          </w:rPr>
          <w:t>1</w:t>
        </w:r>
      </w:ins>
      <w:ins w:id="10163" w:author="Στάθης Καπ" w:date="2023-03-09T08:43:00Z">
        <w:r w:rsidR="00C148DE">
          <w:rPr>
            <w:lang w:val="el-GR"/>
          </w:rPr>
          <w:fldChar w:fldCharType="end"/>
        </w:r>
      </w:ins>
      <w:ins w:id="10164" w:author="Στάθης Καπ" w:date="2023-03-09T04:06:00Z">
        <w:r w:rsidRPr="00F33ECC">
          <w:rPr>
            <w:lang w:val="el-GR"/>
            <w:rPrChange w:id="10165" w:author="Στάθης Καπ" w:date="2023-03-09T04:06:00Z">
              <w:rPr>
                <w:b/>
                <w:iCs/>
              </w:rPr>
            </w:rPrChange>
          </w:rPr>
          <w:t xml:space="preserve">: </w:t>
        </w:r>
        <w:r>
          <w:rPr>
            <w:lang w:val="el-GR"/>
          </w:rPr>
          <w:t>Πειραματικά αποτελέσματα για τα στιγμιότυπα εισόδου</w:t>
        </w:r>
        <w:r w:rsidRPr="00601998">
          <w:rPr>
            <w:lang w:val="el-GR"/>
          </w:rPr>
          <w:t xml:space="preserve"> </w:t>
        </w:r>
        <w:r>
          <w:rPr>
            <w:lang w:val="el-GR"/>
          </w:rPr>
          <w:t xml:space="preserve">των </w:t>
        </w:r>
        <w:r w:rsidRPr="00601998">
          <w:rPr>
            <w:lang w:val="el-GR"/>
          </w:rPr>
          <w:t xml:space="preserve">Cordeau, Gendreau </w:t>
        </w:r>
      </w:ins>
      <w:ins w:id="10166" w:author="Στάθης Καπ" w:date="2023-03-09T04:07:00Z">
        <w:r>
          <w:rPr>
            <w:lang w:val="el-GR"/>
          </w:rPr>
          <w:t>και</w:t>
        </w:r>
      </w:ins>
      <w:ins w:id="10167" w:author="Στάθης Καπ" w:date="2023-03-09T04:06:00Z">
        <w:r w:rsidRPr="00601998">
          <w:rPr>
            <w:lang w:val="el-GR"/>
          </w:rPr>
          <w:t xml:space="preserve"> Laporte (m = </w:t>
        </w:r>
        <w:r>
          <w:rPr>
            <w:lang w:val="el-GR"/>
          </w:rPr>
          <w:t>1</w:t>
        </w:r>
        <w:r w:rsidRPr="00601998">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Change w:id="10168" w:author="Στάθης Καπ" w:date="2023-03-09T05:20:00Z">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0169">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E719CF" w14:paraId="3C029020" w14:textId="77777777" w:rsidTr="007E0F91">
        <w:trPr>
          <w:trHeight w:val="170"/>
          <w:jc w:val="center"/>
          <w:ins w:id="10170" w:author="Στάθης Καπ" w:date="2023-03-08T21:05:00Z"/>
          <w:trPrChange w:id="10171" w:author="Στάθης Καπ" w:date="2023-03-09T05:20:00Z">
            <w:trPr>
              <w:trHeight w:val="170"/>
              <w:jc w:val="center"/>
            </w:trPr>
          </w:trPrChange>
        </w:trPr>
        <w:tc>
          <w:tcPr>
            <w:tcW w:w="453" w:type="dxa"/>
            <w:tcBorders>
              <w:top w:val="single" w:sz="4" w:space="0" w:color="auto"/>
              <w:left w:val="single" w:sz="4" w:space="0" w:color="auto"/>
              <w:bottom w:val="single" w:sz="4" w:space="0" w:color="auto"/>
            </w:tcBorders>
            <w:shd w:val="clear" w:color="auto" w:fill="E7E6E6" w:themeFill="background2"/>
            <w:tcPrChange w:id="10172" w:author="Στάθης Καπ" w:date="2023-03-09T05:20:00Z">
              <w:tcPr>
                <w:tcW w:w="453" w:type="dxa"/>
                <w:tcBorders>
                  <w:top w:val="single" w:sz="4" w:space="0" w:color="auto"/>
                  <w:left w:val="single" w:sz="4" w:space="0" w:color="auto"/>
                  <w:bottom w:val="single" w:sz="4" w:space="0" w:color="auto"/>
                </w:tcBorders>
                <w:shd w:val="clear" w:color="auto" w:fill="E7E6E6" w:themeFill="background2"/>
              </w:tcPr>
            </w:tcPrChange>
          </w:tcPr>
          <w:p w14:paraId="6520EA74" w14:textId="77777777" w:rsidR="008731DB" w:rsidRPr="007E0F91" w:rsidRDefault="008731DB">
            <w:pPr>
              <w:jc w:val="center"/>
              <w:rPr>
                <w:ins w:id="10173" w:author="Στάθης Καπ" w:date="2023-03-08T21:05:00Z"/>
                <w:sz w:val="16"/>
                <w:szCs w:val="16"/>
                <w:lang w:val="el-GR"/>
                <w:rPrChange w:id="10174" w:author="Στάθης Καπ" w:date="2023-03-09T05:19:00Z">
                  <w:rPr>
                    <w:ins w:id="10175" w:author="Στάθης Καπ" w:date="2023-03-08T21:05:00Z"/>
                  </w:rPr>
                </w:rPrChange>
              </w:rPr>
              <w:pPrChange w:id="10176" w:author="Στάθης Καπ" w:date="2023-03-08T21:07:00Z">
                <w:pPr/>
              </w:pPrChange>
            </w:pPr>
          </w:p>
        </w:tc>
        <w:tc>
          <w:tcPr>
            <w:tcW w:w="565" w:type="dxa"/>
            <w:tcBorders>
              <w:top w:val="single" w:sz="4" w:space="0" w:color="auto"/>
              <w:bottom w:val="single" w:sz="4" w:space="0" w:color="auto"/>
            </w:tcBorders>
            <w:shd w:val="clear" w:color="auto" w:fill="E7E6E6" w:themeFill="background2"/>
            <w:tcPrChange w:id="10177" w:author="Στάθης Καπ" w:date="2023-03-09T05:20:00Z">
              <w:tcPr>
                <w:tcW w:w="565" w:type="dxa"/>
                <w:tcBorders>
                  <w:top w:val="single" w:sz="4" w:space="0" w:color="auto"/>
                  <w:bottom w:val="single" w:sz="4" w:space="0" w:color="auto"/>
                </w:tcBorders>
                <w:shd w:val="clear" w:color="auto" w:fill="E7E6E6" w:themeFill="background2"/>
              </w:tcPr>
            </w:tcPrChange>
          </w:tcPr>
          <w:p w14:paraId="3ACF59DB" w14:textId="483E512D" w:rsidR="008731DB" w:rsidRPr="007E0F91" w:rsidRDefault="008731DB">
            <w:pPr>
              <w:jc w:val="center"/>
              <w:rPr>
                <w:ins w:id="10178" w:author="Στάθης Καπ" w:date="2023-03-08T21:05:00Z"/>
                <w:sz w:val="16"/>
                <w:szCs w:val="16"/>
                <w:rPrChange w:id="10179" w:author="Στάθης Καπ" w:date="2023-03-09T05:19:00Z">
                  <w:rPr>
                    <w:ins w:id="10180" w:author="Στάθης Καπ" w:date="2023-03-08T21:05:00Z"/>
                  </w:rPr>
                </w:rPrChange>
              </w:rPr>
              <w:pPrChange w:id="10181" w:author="Στάθης Καπ" w:date="2023-03-08T21:07:00Z">
                <w:pPr/>
              </w:pPrChange>
            </w:pPr>
            <w:ins w:id="10182" w:author="Στάθης Καπ" w:date="2023-03-08T21:07:00Z">
              <w:r w:rsidRPr="007E0F91">
                <w:rPr>
                  <w:sz w:val="16"/>
                  <w:szCs w:val="16"/>
                  <w:rPrChange w:id="10183" w:author="Στάθης Καπ" w:date="2023-03-09T05:19:00Z">
                    <w:rPr/>
                  </w:rPrChange>
                </w:rPr>
                <w:t>BK</w:t>
              </w:r>
            </w:ins>
          </w:p>
        </w:tc>
        <w:tc>
          <w:tcPr>
            <w:tcW w:w="679" w:type="dxa"/>
            <w:tcBorders>
              <w:top w:val="single" w:sz="4" w:space="0" w:color="auto"/>
              <w:bottom w:val="single" w:sz="4" w:space="0" w:color="auto"/>
            </w:tcBorders>
            <w:shd w:val="clear" w:color="auto" w:fill="E7E6E6" w:themeFill="background2"/>
            <w:tcPrChange w:id="10184" w:author="Στάθης Καπ" w:date="2023-03-09T05:20:00Z">
              <w:tcPr>
                <w:tcW w:w="679" w:type="dxa"/>
                <w:tcBorders>
                  <w:top w:val="single" w:sz="4" w:space="0" w:color="auto"/>
                  <w:bottom w:val="single" w:sz="4" w:space="0" w:color="auto"/>
                </w:tcBorders>
                <w:shd w:val="clear" w:color="auto" w:fill="E7E6E6" w:themeFill="background2"/>
              </w:tcPr>
            </w:tcPrChange>
          </w:tcPr>
          <w:p w14:paraId="3FB6E7BF" w14:textId="4F0CCD11" w:rsidR="008731DB" w:rsidRPr="007E0F91" w:rsidRDefault="008731DB">
            <w:pPr>
              <w:jc w:val="center"/>
              <w:rPr>
                <w:ins w:id="10185" w:author="Στάθης Καπ" w:date="2023-03-08T21:05:00Z"/>
                <w:sz w:val="16"/>
                <w:szCs w:val="16"/>
                <w:rPrChange w:id="10186" w:author="Στάθης Καπ" w:date="2023-03-09T05:19:00Z">
                  <w:rPr>
                    <w:ins w:id="10187" w:author="Στάθης Καπ" w:date="2023-03-08T21:05:00Z"/>
                  </w:rPr>
                </w:rPrChange>
              </w:rPr>
              <w:pPrChange w:id="10188" w:author="Στάθης Καπ" w:date="2023-03-08T21:07:00Z">
                <w:pPr/>
              </w:pPrChange>
            </w:pPr>
            <w:ins w:id="10189" w:author="Στάθης Καπ" w:date="2023-03-08T21: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Change w:id="10190" w:author="Στάθης Καπ" w:date="2023-03-09T05:20:00Z">
              <w:tcPr>
                <w:tcW w:w="1813" w:type="dxa"/>
                <w:gridSpan w:val="3"/>
                <w:tcBorders>
                  <w:top w:val="single" w:sz="4" w:space="0" w:color="auto"/>
                  <w:bottom w:val="single" w:sz="4" w:space="0" w:color="auto"/>
                </w:tcBorders>
                <w:shd w:val="clear" w:color="auto" w:fill="E7E6E6" w:themeFill="background2"/>
              </w:tcPr>
            </w:tcPrChange>
          </w:tcPr>
          <w:p w14:paraId="10EFE393" w14:textId="5E9D03DB" w:rsidR="008731DB" w:rsidRPr="007E0F91" w:rsidRDefault="008731DB">
            <w:pPr>
              <w:jc w:val="center"/>
              <w:rPr>
                <w:ins w:id="10191" w:author="Στάθης Καπ" w:date="2023-03-08T21:05:00Z"/>
                <w:sz w:val="16"/>
                <w:szCs w:val="16"/>
                <w:rPrChange w:id="10192" w:author="Στάθης Καπ" w:date="2023-03-09T05:19:00Z">
                  <w:rPr>
                    <w:ins w:id="10193" w:author="Στάθης Καπ" w:date="2023-03-08T21:05:00Z"/>
                  </w:rPr>
                </w:rPrChange>
              </w:rPr>
              <w:pPrChange w:id="10194" w:author="Στάθης Καπ" w:date="2023-03-08T21:07:00Z">
                <w:pPr/>
              </w:pPrChange>
            </w:pPr>
            <w:ins w:id="10195" w:author="Στάθης Καπ" w:date="2023-03-08T21:0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Change w:id="10196" w:author="Στάθης Καπ" w:date="2023-03-09T05:20:00Z">
              <w:tcPr>
                <w:tcW w:w="1818" w:type="dxa"/>
                <w:gridSpan w:val="4"/>
                <w:tcBorders>
                  <w:top w:val="single" w:sz="4" w:space="0" w:color="auto"/>
                  <w:bottom w:val="single" w:sz="4" w:space="0" w:color="auto"/>
                </w:tcBorders>
                <w:shd w:val="clear" w:color="auto" w:fill="E7E6E6" w:themeFill="background2"/>
              </w:tcPr>
            </w:tcPrChange>
          </w:tcPr>
          <w:p w14:paraId="5D8B2F02" w14:textId="6FFBAE95" w:rsidR="008731DB" w:rsidRPr="007E0F91" w:rsidRDefault="008731DB" w:rsidP="00A86A72">
            <w:pPr>
              <w:jc w:val="center"/>
              <w:rPr>
                <w:ins w:id="10197" w:author="Στάθης Καπ" w:date="2023-03-08T21:09:00Z"/>
                <w:sz w:val="16"/>
                <w:szCs w:val="16"/>
              </w:rPr>
            </w:pPr>
            <w:ins w:id="10198" w:author="Στάθης Καπ" w:date="2023-03-08T21:10: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Change w:id="10199" w:author="Στάθης Καπ" w:date="2023-03-09T05:20:00Z">
              <w:tcPr>
                <w:tcW w:w="1815" w:type="dxa"/>
                <w:gridSpan w:val="4"/>
                <w:tcBorders>
                  <w:top w:val="single" w:sz="4" w:space="0" w:color="auto"/>
                  <w:bottom w:val="single" w:sz="4" w:space="0" w:color="auto"/>
                </w:tcBorders>
                <w:shd w:val="clear" w:color="auto" w:fill="E7E6E6" w:themeFill="background2"/>
              </w:tcPr>
            </w:tcPrChange>
          </w:tcPr>
          <w:p w14:paraId="45809FD6" w14:textId="52264AD0" w:rsidR="008731DB" w:rsidRPr="007E0F91" w:rsidRDefault="008731DB" w:rsidP="00A86A72">
            <w:pPr>
              <w:jc w:val="center"/>
              <w:rPr>
                <w:ins w:id="10200" w:author="Στάθης Καπ" w:date="2023-03-08T21:09:00Z"/>
                <w:sz w:val="16"/>
                <w:szCs w:val="16"/>
              </w:rPr>
            </w:pPr>
            <w:ins w:id="10201" w:author="Στάθης Καπ" w:date="2023-03-08T21:10: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Change w:id="10202" w:author="Στάθης Καπ" w:date="2023-03-09T05:20:00Z">
              <w:tcPr>
                <w:tcW w:w="1822" w:type="dxa"/>
                <w:gridSpan w:val="4"/>
                <w:tcBorders>
                  <w:top w:val="single" w:sz="4" w:space="0" w:color="auto"/>
                  <w:bottom w:val="single" w:sz="4" w:space="0" w:color="auto"/>
                  <w:right w:val="single" w:sz="4" w:space="0" w:color="auto"/>
                </w:tcBorders>
                <w:shd w:val="clear" w:color="auto" w:fill="E7E6E6" w:themeFill="background2"/>
              </w:tcPr>
            </w:tcPrChange>
          </w:tcPr>
          <w:p w14:paraId="50E3CE49" w14:textId="6FAF358E" w:rsidR="008731DB" w:rsidRPr="007E0F91" w:rsidRDefault="008731DB" w:rsidP="00A86A72">
            <w:pPr>
              <w:jc w:val="center"/>
              <w:rPr>
                <w:ins w:id="10203" w:author="Στάθης Καπ" w:date="2023-03-08T22:05:00Z"/>
                <w:sz w:val="16"/>
                <w:szCs w:val="16"/>
              </w:rPr>
            </w:pPr>
            <w:ins w:id="10204" w:author="Στάθης Καπ" w:date="2023-03-08T22:06:00Z">
              <w:r w:rsidRPr="007E0F91">
                <w:rPr>
                  <w:sz w:val="16"/>
                  <w:szCs w:val="16"/>
                </w:rPr>
                <w:t>S=4</w:t>
              </w:r>
            </w:ins>
          </w:p>
        </w:tc>
      </w:tr>
      <w:tr w:rsidR="007E0F91" w14:paraId="7F5BB139" w14:textId="77777777" w:rsidTr="007E0F91">
        <w:trPr>
          <w:trHeight w:val="170"/>
          <w:jc w:val="center"/>
          <w:ins w:id="10205" w:author="Στάθης Καπ" w:date="2023-03-08T21:05:00Z"/>
        </w:trPr>
        <w:tc>
          <w:tcPr>
            <w:tcW w:w="453" w:type="dxa"/>
            <w:vMerge w:val="restart"/>
            <w:tcBorders>
              <w:top w:val="single" w:sz="4" w:space="0" w:color="auto"/>
              <w:left w:val="single" w:sz="4" w:space="0" w:color="auto"/>
            </w:tcBorders>
            <w:shd w:val="clear" w:color="auto" w:fill="E7E6E6" w:themeFill="background2"/>
            <w:vAlign w:val="center"/>
          </w:tcPr>
          <w:p w14:paraId="715FFCCE" w14:textId="26403950" w:rsidR="00B6735C" w:rsidRPr="007E0F91" w:rsidRDefault="00B6735C">
            <w:pPr>
              <w:jc w:val="center"/>
              <w:rPr>
                <w:ins w:id="10206" w:author="Στάθης Καπ" w:date="2023-03-08T21:05:00Z"/>
                <w:sz w:val="16"/>
                <w:szCs w:val="16"/>
                <w:rPrChange w:id="10207" w:author="Στάθης Καπ" w:date="2023-03-09T05:19:00Z">
                  <w:rPr>
                    <w:ins w:id="10208" w:author="Στάθης Καπ" w:date="2023-03-08T21:05:00Z"/>
                  </w:rPr>
                </w:rPrChange>
              </w:rPr>
              <w:pPrChange w:id="10209" w:author="Στάθης Καπ" w:date="2023-03-08T22:18:00Z">
                <w:pPr/>
              </w:pPrChange>
            </w:pPr>
            <w:ins w:id="10210" w:author="Στάθης Καπ" w:date="2023-03-08T22:1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0A726978" w14:textId="2D54EC56" w:rsidR="00B6735C" w:rsidRPr="007E0F91" w:rsidRDefault="00B6735C">
            <w:pPr>
              <w:jc w:val="center"/>
              <w:rPr>
                <w:ins w:id="10211" w:author="Στάθης Καπ" w:date="2023-03-08T21:05:00Z"/>
                <w:sz w:val="16"/>
                <w:szCs w:val="16"/>
                <w:rPrChange w:id="10212" w:author="Στάθης Καπ" w:date="2023-03-09T05:19:00Z">
                  <w:rPr>
                    <w:ins w:id="10213" w:author="Στάθης Καπ" w:date="2023-03-08T21:05:00Z"/>
                  </w:rPr>
                </w:rPrChange>
              </w:rPr>
              <w:pPrChange w:id="10214" w:author="Στάθης Καπ" w:date="2023-03-08T22:18:00Z">
                <w:pPr/>
              </w:pPrChange>
            </w:pPr>
            <w:ins w:id="10215" w:author="Στάθης Καπ" w:date="2023-03-08T22:04: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244D32B" w14:textId="33BA291E" w:rsidR="00B6735C" w:rsidRPr="007E0F91" w:rsidRDefault="00B6735C">
            <w:pPr>
              <w:jc w:val="center"/>
              <w:rPr>
                <w:ins w:id="10216" w:author="Στάθης Καπ" w:date="2023-03-08T21:05:00Z"/>
                <w:sz w:val="16"/>
                <w:szCs w:val="16"/>
                <w:rPrChange w:id="10217" w:author="Στάθης Καπ" w:date="2023-03-09T05:19:00Z">
                  <w:rPr>
                    <w:ins w:id="10218" w:author="Στάθης Καπ" w:date="2023-03-08T21:05:00Z"/>
                  </w:rPr>
                </w:rPrChange>
              </w:rPr>
              <w:pPrChange w:id="10219" w:author="Στάθης Καπ" w:date="2023-03-08T22:17:00Z">
                <w:pPr/>
              </w:pPrChange>
            </w:pPr>
            <w:ins w:id="10220" w:author="Στάθης Καπ" w:date="2023-03-08T22:04: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36916252" w14:textId="089479A6" w:rsidR="00B6735C" w:rsidRPr="007E0F91" w:rsidRDefault="00B6735C">
            <w:pPr>
              <w:jc w:val="center"/>
              <w:rPr>
                <w:ins w:id="10221" w:author="Στάθης Καπ" w:date="2023-03-08T21:05:00Z"/>
                <w:sz w:val="16"/>
                <w:szCs w:val="16"/>
                <w:rPrChange w:id="10222" w:author="Στάθης Καπ" w:date="2023-03-09T05:19:00Z">
                  <w:rPr>
                    <w:ins w:id="10223" w:author="Στάθης Καπ" w:date="2023-03-08T21:05:00Z"/>
                  </w:rPr>
                </w:rPrChange>
              </w:rPr>
              <w:pPrChange w:id="10224" w:author="Στάθης Καπ" w:date="2023-03-08T21:07:00Z">
                <w:pPr/>
              </w:pPrChange>
            </w:pPr>
            <w:ins w:id="10225" w:author="Στάθης Καπ" w:date="2023-03-09T00:4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778E96F6" w14:textId="143E89C5" w:rsidR="00B6735C" w:rsidRPr="007E0F91" w:rsidRDefault="00B6735C">
            <w:pPr>
              <w:jc w:val="center"/>
              <w:rPr>
                <w:ins w:id="10226" w:author="Στάθης Καπ" w:date="2023-03-08T21:05:00Z"/>
                <w:sz w:val="16"/>
                <w:szCs w:val="16"/>
                <w:rPrChange w:id="10227" w:author="Στάθης Καπ" w:date="2023-03-09T05:19:00Z">
                  <w:rPr>
                    <w:ins w:id="10228" w:author="Στάθης Καπ" w:date="2023-03-08T21:05:00Z"/>
                  </w:rPr>
                </w:rPrChange>
              </w:rPr>
              <w:pPrChange w:id="10229" w:author="Στάθης Καπ" w:date="2023-03-09T01:13:00Z">
                <w:pPr/>
              </w:pPrChange>
            </w:pPr>
            <w:ins w:id="10230" w:author="Στάθης Καπ" w:date="2023-03-09T00:4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13B733A" w14:textId="76A40A97" w:rsidR="00B6735C" w:rsidRPr="007E0F91" w:rsidRDefault="00B6735C">
            <w:pPr>
              <w:jc w:val="center"/>
              <w:rPr>
                <w:ins w:id="10231" w:author="Στάθης Καπ" w:date="2023-03-08T21:05:00Z"/>
                <w:sz w:val="16"/>
                <w:szCs w:val="16"/>
                <w:rPrChange w:id="10232" w:author="Στάθης Καπ" w:date="2023-03-09T05:19:00Z">
                  <w:rPr>
                    <w:ins w:id="10233" w:author="Στάθης Καπ" w:date="2023-03-08T21:05:00Z"/>
                  </w:rPr>
                </w:rPrChange>
              </w:rPr>
              <w:pPrChange w:id="10234" w:author="Στάθης Καπ" w:date="2023-03-08T21:07:00Z">
                <w:pPr/>
              </w:pPrChange>
            </w:pPr>
            <w:ins w:id="10235" w:author="Στάθης Καπ" w:date="2023-03-09T00:5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2751A3CF" w14:textId="558EF305" w:rsidR="00B6735C" w:rsidRPr="007E0F91" w:rsidRDefault="00B6735C" w:rsidP="0091431B">
            <w:pPr>
              <w:jc w:val="center"/>
              <w:rPr>
                <w:ins w:id="10236" w:author="Στάθης Καπ" w:date="2023-03-08T21:09:00Z"/>
                <w:sz w:val="16"/>
                <w:szCs w:val="16"/>
              </w:rPr>
            </w:pPr>
            <w:ins w:id="10237"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07A955E" w14:textId="6F6DCCF1" w:rsidR="00B6735C" w:rsidRPr="007E0F91" w:rsidRDefault="00B6735C" w:rsidP="0091431B">
            <w:pPr>
              <w:jc w:val="center"/>
              <w:rPr>
                <w:ins w:id="10238" w:author="Στάθης Καπ" w:date="2023-03-08T21:09:00Z"/>
                <w:sz w:val="16"/>
                <w:szCs w:val="16"/>
              </w:rPr>
            </w:pPr>
            <w:ins w:id="10239" w:author="Στάθης Καπ" w:date="2023-03-09T00:5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4E997195" w14:textId="0F3A4E1D" w:rsidR="00B6735C" w:rsidRPr="007E0F91" w:rsidRDefault="00B6735C" w:rsidP="0091431B">
            <w:pPr>
              <w:jc w:val="center"/>
              <w:rPr>
                <w:ins w:id="10240" w:author="Στάθης Καπ" w:date="2023-03-08T21:09:00Z"/>
                <w:sz w:val="16"/>
                <w:szCs w:val="16"/>
              </w:rPr>
            </w:pPr>
            <w:ins w:id="10241"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85E87A3" w14:textId="754BF060" w:rsidR="00B6735C" w:rsidRPr="007E0F91" w:rsidRDefault="00B6735C" w:rsidP="0091431B">
            <w:pPr>
              <w:jc w:val="center"/>
              <w:rPr>
                <w:ins w:id="10242" w:author="Στάθης Καπ" w:date="2023-03-08T22:05:00Z"/>
                <w:sz w:val="16"/>
                <w:szCs w:val="16"/>
              </w:rPr>
            </w:pPr>
            <w:ins w:id="10243" w:author="Στάθης Καπ" w:date="2023-03-09T00:5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19079DB" w14:textId="6D9CE66F" w:rsidR="00B6735C" w:rsidRPr="007E0F91" w:rsidRDefault="00B6735C" w:rsidP="0091431B">
            <w:pPr>
              <w:jc w:val="center"/>
              <w:rPr>
                <w:ins w:id="10244" w:author="Στάθης Καπ" w:date="2023-03-08T22:05:00Z"/>
                <w:sz w:val="16"/>
                <w:szCs w:val="16"/>
              </w:rPr>
            </w:pPr>
            <w:ins w:id="10245" w:author="Στάθης Καπ" w:date="2023-03-09T00:56:00Z">
              <w:r w:rsidRPr="007E0F91">
                <w:rPr>
                  <w:sz w:val="16"/>
                  <w:szCs w:val="16"/>
                </w:rPr>
                <w:t>CPU(s)</w:t>
              </w:r>
            </w:ins>
          </w:p>
        </w:tc>
      </w:tr>
      <w:tr w:rsidR="002461D0" w14:paraId="16B0B64B" w14:textId="77777777" w:rsidTr="007E0F91">
        <w:trPr>
          <w:trHeight w:val="170"/>
          <w:jc w:val="center"/>
          <w:ins w:id="10246" w:author="Στάθης Καπ" w:date="2023-03-08T21:05:00Z"/>
        </w:trPr>
        <w:tc>
          <w:tcPr>
            <w:tcW w:w="453" w:type="dxa"/>
            <w:vMerge/>
            <w:tcBorders>
              <w:left w:val="single" w:sz="4" w:space="0" w:color="auto"/>
              <w:bottom w:val="single" w:sz="4" w:space="0" w:color="auto"/>
            </w:tcBorders>
            <w:shd w:val="clear" w:color="auto" w:fill="E7E6E6" w:themeFill="background2"/>
          </w:tcPr>
          <w:p w14:paraId="7D6D7A35" w14:textId="77777777" w:rsidR="00B6735C" w:rsidRPr="00E719CF" w:rsidRDefault="00B6735C">
            <w:pPr>
              <w:jc w:val="center"/>
              <w:rPr>
                <w:ins w:id="10247" w:author="Στάθης Καπ" w:date="2023-03-08T21:05:00Z"/>
                <w:sz w:val="14"/>
                <w:szCs w:val="14"/>
                <w:rPrChange w:id="10248" w:author="Στάθης Καπ" w:date="2023-03-09T04:09:00Z">
                  <w:rPr>
                    <w:ins w:id="10249" w:author="Στάθης Καπ" w:date="2023-03-08T21:05:00Z"/>
                  </w:rPr>
                </w:rPrChange>
              </w:rPr>
              <w:pPrChange w:id="10250" w:author="Στάθης Καπ" w:date="2023-03-08T21:07:00Z">
                <w:pPr/>
              </w:pPrChange>
            </w:pPr>
          </w:p>
        </w:tc>
        <w:tc>
          <w:tcPr>
            <w:tcW w:w="565" w:type="dxa"/>
            <w:vMerge/>
            <w:tcBorders>
              <w:bottom w:val="single" w:sz="4" w:space="0" w:color="auto"/>
            </w:tcBorders>
            <w:shd w:val="clear" w:color="auto" w:fill="E7E6E6" w:themeFill="background2"/>
          </w:tcPr>
          <w:p w14:paraId="6BF64DCB" w14:textId="77777777" w:rsidR="00B6735C" w:rsidRPr="00E719CF" w:rsidRDefault="00B6735C">
            <w:pPr>
              <w:jc w:val="center"/>
              <w:rPr>
                <w:ins w:id="10251" w:author="Στάθης Καπ" w:date="2023-03-08T21:05:00Z"/>
                <w:sz w:val="14"/>
                <w:szCs w:val="14"/>
                <w:rPrChange w:id="10252" w:author="Στάθης Καπ" w:date="2023-03-09T04:09:00Z">
                  <w:rPr>
                    <w:ins w:id="10253" w:author="Στάθης Καπ" w:date="2023-03-08T21:05:00Z"/>
                  </w:rPr>
                </w:rPrChange>
              </w:rPr>
              <w:pPrChange w:id="10254" w:author="Στάθης Καπ" w:date="2023-03-08T21:07:00Z">
                <w:pPr/>
              </w:pPrChange>
            </w:pPr>
          </w:p>
        </w:tc>
        <w:tc>
          <w:tcPr>
            <w:tcW w:w="679" w:type="dxa"/>
            <w:vMerge/>
            <w:tcBorders>
              <w:bottom w:val="single" w:sz="4" w:space="0" w:color="auto"/>
            </w:tcBorders>
            <w:shd w:val="clear" w:color="auto" w:fill="E7E6E6" w:themeFill="background2"/>
          </w:tcPr>
          <w:p w14:paraId="63135F67" w14:textId="77777777" w:rsidR="00B6735C" w:rsidRPr="00E719CF" w:rsidRDefault="00B6735C">
            <w:pPr>
              <w:jc w:val="center"/>
              <w:rPr>
                <w:ins w:id="10255" w:author="Στάθης Καπ" w:date="2023-03-08T21:05:00Z"/>
                <w:sz w:val="14"/>
                <w:szCs w:val="14"/>
                <w:rPrChange w:id="10256" w:author="Στάθης Καπ" w:date="2023-03-09T04:09:00Z">
                  <w:rPr>
                    <w:ins w:id="10257" w:author="Στάθης Καπ" w:date="2023-03-08T21:05:00Z"/>
                  </w:rPr>
                </w:rPrChange>
              </w:rPr>
              <w:pPrChange w:id="10258" w:author="Στάθης Καπ" w:date="2023-03-08T21:07:00Z">
                <w:pPr/>
              </w:pPrChange>
            </w:pPr>
          </w:p>
        </w:tc>
        <w:tc>
          <w:tcPr>
            <w:tcW w:w="453" w:type="dxa"/>
            <w:tcBorders>
              <w:top w:val="single" w:sz="4" w:space="0" w:color="auto"/>
              <w:bottom w:val="single" w:sz="4" w:space="0" w:color="auto"/>
            </w:tcBorders>
            <w:shd w:val="clear" w:color="auto" w:fill="E7E6E6" w:themeFill="background2"/>
          </w:tcPr>
          <w:p w14:paraId="793FD997" w14:textId="6AA7045A" w:rsidR="00B6735C" w:rsidRPr="00E719CF" w:rsidRDefault="00B6735C">
            <w:pPr>
              <w:jc w:val="center"/>
              <w:rPr>
                <w:ins w:id="10259" w:author="Στάθης Καπ" w:date="2023-03-08T21:05:00Z"/>
                <w:sz w:val="14"/>
                <w:szCs w:val="14"/>
                <w:rPrChange w:id="10260" w:author="Στάθης Καπ" w:date="2023-03-09T04:09:00Z">
                  <w:rPr>
                    <w:ins w:id="10261" w:author="Στάθης Καπ" w:date="2023-03-08T21:05:00Z"/>
                  </w:rPr>
                </w:rPrChange>
              </w:rPr>
              <w:pPrChange w:id="10262" w:author="Στάθης Καπ" w:date="2023-03-08T21:07:00Z">
                <w:pPr/>
              </w:pPrChange>
            </w:pPr>
            <w:ins w:id="10263" w:author="Στάθης Καπ" w:date="2023-03-09T00:47:00Z">
              <w:r w:rsidRPr="00E719CF">
                <w:rPr>
                  <w:sz w:val="14"/>
                  <w:szCs w:val="14"/>
                  <w:rPrChange w:id="10264" w:author="Στάθης Καπ" w:date="2023-03-09T04:09:00Z">
                    <w:rPr>
                      <w:sz w:val="16"/>
                      <w:szCs w:val="16"/>
                    </w:rPr>
                  </w:rPrChange>
                </w:rPr>
                <w:t>Value</w:t>
              </w:r>
            </w:ins>
          </w:p>
        </w:tc>
        <w:tc>
          <w:tcPr>
            <w:tcW w:w="708" w:type="dxa"/>
            <w:tcBorders>
              <w:top w:val="single" w:sz="4" w:space="0" w:color="auto"/>
              <w:bottom w:val="single" w:sz="4" w:space="0" w:color="auto"/>
            </w:tcBorders>
            <w:shd w:val="clear" w:color="auto" w:fill="E7E6E6" w:themeFill="background2"/>
          </w:tcPr>
          <w:p w14:paraId="218B7AA1" w14:textId="5B90C67D" w:rsidR="00B6735C" w:rsidRPr="00E719CF" w:rsidRDefault="005B3C97">
            <w:pPr>
              <w:jc w:val="center"/>
              <w:rPr>
                <w:ins w:id="10265" w:author="Στάθης Καπ" w:date="2023-03-08T21:05:00Z"/>
                <w:sz w:val="14"/>
                <w:szCs w:val="14"/>
                <w:rPrChange w:id="10266" w:author="Στάθης Καπ" w:date="2023-03-09T04:09:00Z">
                  <w:rPr>
                    <w:ins w:id="10267" w:author="Στάθης Καπ" w:date="2023-03-08T21:05:00Z"/>
                  </w:rPr>
                </w:rPrChange>
              </w:rPr>
              <w:pPrChange w:id="10268" w:author="Στάθης Καπ" w:date="2023-03-08T21:07:00Z">
                <w:pPr/>
              </w:pPrChange>
            </w:pPr>
            <w:ins w:id="10269" w:author="Στάθης Καπ" w:date="2023-03-09T03:54:00Z">
              <w:r w:rsidRPr="00E719CF">
                <w:rPr>
                  <w:sz w:val="14"/>
                  <w:szCs w:val="14"/>
                </w:rPr>
                <w:t xml:space="preserve">Gap </w:t>
              </w:r>
            </w:ins>
            <w:ins w:id="10270" w:author="Στάθης Καπ" w:date="2023-03-09T00:47:00Z">
              <w:r w:rsidR="00B6735C" w:rsidRPr="00E719CF">
                <w:rPr>
                  <w:sz w:val="14"/>
                  <w:szCs w:val="14"/>
                  <w:rPrChange w:id="10271" w:author="Στάθης Καπ" w:date="2023-03-09T04:09:00Z">
                    <w:rPr>
                      <w:sz w:val="16"/>
                      <w:szCs w:val="16"/>
                    </w:rPr>
                  </w:rPrChange>
                </w:rPr>
                <w:t>%(BK)</w:t>
              </w:r>
            </w:ins>
          </w:p>
        </w:tc>
        <w:tc>
          <w:tcPr>
            <w:tcW w:w="652" w:type="dxa"/>
            <w:tcBorders>
              <w:top w:val="single" w:sz="4" w:space="0" w:color="auto"/>
              <w:bottom w:val="single" w:sz="4" w:space="0" w:color="auto"/>
            </w:tcBorders>
            <w:shd w:val="clear" w:color="auto" w:fill="E7E6E6" w:themeFill="background2"/>
          </w:tcPr>
          <w:p w14:paraId="49758CFB" w14:textId="24DB65FB" w:rsidR="00B6735C" w:rsidRPr="00E719CF" w:rsidRDefault="00B6735C">
            <w:pPr>
              <w:jc w:val="center"/>
              <w:rPr>
                <w:ins w:id="10272" w:author="Στάθης Καπ" w:date="2023-03-08T21:05:00Z"/>
                <w:sz w:val="14"/>
                <w:szCs w:val="14"/>
                <w:rPrChange w:id="10273" w:author="Στάθης Καπ" w:date="2023-03-09T04:09:00Z">
                  <w:rPr>
                    <w:ins w:id="10274" w:author="Στάθης Καπ" w:date="2023-03-08T21:05:00Z"/>
                  </w:rPr>
                </w:rPrChange>
              </w:rPr>
              <w:pPrChange w:id="10275" w:author="Στάθης Καπ" w:date="2023-03-08T21:07:00Z">
                <w:pPr/>
              </w:pPrChange>
            </w:pPr>
            <w:ins w:id="10276" w:author="Στάθης Καπ" w:date="2023-03-09T02:1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3DAE5E6A" w14:textId="26154DBF" w:rsidR="00B6735C" w:rsidRPr="00E719CF" w:rsidRDefault="00B6735C">
            <w:pPr>
              <w:jc w:val="center"/>
              <w:rPr>
                <w:ins w:id="10277" w:author="Στάθης Καπ" w:date="2023-03-08T21:05:00Z"/>
                <w:sz w:val="14"/>
                <w:szCs w:val="14"/>
                <w:rPrChange w:id="10278" w:author="Στάθης Καπ" w:date="2023-03-09T04:09:00Z">
                  <w:rPr>
                    <w:ins w:id="10279" w:author="Στάθης Καπ" w:date="2023-03-08T21:05:00Z"/>
                  </w:rPr>
                </w:rPrChange>
              </w:rPr>
              <w:pPrChange w:id="10280" w:author="Στάθης Καπ" w:date="2023-03-08T21:07:00Z">
                <w:pPr/>
              </w:pPrChange>
            </w:pPr>
            <w:ins w:id="10281" w:author="Στάθης Καπ" w:date="2023-03-09T00:48:00Z">
              <w:r w:rsidRPr="00E719CF">
                <w:rPr>
                  <w:sz w:val="14"/>
                  <w:szCs w:val="14"/>
                  <w:rPrChange w:id="10282" w:author="Στάθης Καπ" w:date="2023-03-09T04:09:00Z">
                    <w:rPr>
                      <w:sz w:val="16"/>
                      <w:szCs w:val="16"/>
                    </w:rPr>
                  </w:rPrChange>
                </w:rPr>
                <w:t>Value</w:t>
              </w:r>
            </w:ins>
          </w:p>
        </w:tc>
        <w:tc>
          <w:tcPr>
            <w:tcW w:w="454" w:type="dxa"/>
            <w:tcBorders>
              <w:top w:val="single" w:sz="4" w:space="0" w:color="auto"/>
              <w:bottom w:val="single" w:sz="4" w:space="0" w:color="auto"/>
            </w:tcBorders>
            <w:shd w:val="clear" w:color="auto" w:fill="E7E6E6" w:themeFill="background2"/>
          </w:tcPr>
          <w:p w14:paraId="6568CB31" w14:textId="26D89AA2" w:rsidR="00B6735C" w:rsidRPr="00E719CF" w:rsidRDefault="00B6735C">
            <w:pPr>
              <w:jc w:val="center"/>
              <w:rPr>
                <w:ins w:id="10283" w:author="Στάθης Καπ" w:date="2023-03-08T21:05:00Z"/>
                <w:sz w:val="14"/>
                <w:szCs w:val="14"/>
                <w:rPrChange w:id="10284" w:author="Στάθης Καπ" w:date="2023-03-09T04:09:00Z">
                  <w:rPr>
                    <w:ins w:id="10285" w:author="Στάθης Καπ" w:date="2023-03-08T21:05:00Z"/>
                  </w:rPr>
                </w:rPrChange>
              </w:rPr>
              <w:pPrChange w:id="10286" w:author="Στάθης Καπ" w:date="2023-03-08T21:07:00Z">
                <w:pPr/>
              </w:pPrChange>
            </w:pPr>
            <w:ins w:id="10287" w:author="Στάθης Καπ" w:date="2023-03-09T02:0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004809F8" w14:textId="7F2FF8FF" w:rsidR="00B6735C" w:rsidRPr="00E719CF" w:rsidRDefault="00B6735C">
            <w:pPr>
              <w:jc w:val="center"/>
              <w:rPr>
                <w:ins w:id="10288" w:author="Στάθης Καπ" w:date="2023-03-08T21:05:00Z"/>
                <w:sz w:val="14"/>
                <w:szCs w:val="14"/>
                <w:rPrChange w:id="10289" w:author="Στάθης Καπ" w:date="2023-03-09T04:09:00Z">
                  <w:rPr>
                    <w:ins w:id="10290" w:author="Στάθης Καπ" w:date="2023-03-08T21:05:00Z"/>
                  </w:rPr>
                </w:rPrChange>
              </w:rPr>
              <w:pPrChange w:id="10291" w:author="Στάθης Καπ" w:date="2023-03-08T21:07:00Z">
                <w:pPr/>
              </w:pPrChange>
            </w:pPr>
            <w:ins w:id="10292" w:author="Στάθης Καπ" w:date="2023-03-09T00:5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8F3AF95" w14:textId="6CA0440B" w:rsidR="00B6735C" w:rsidRPr="00E719CF" w:rsidRDefault="00B6735C" w:rsidP="00B7579D">
            <w:pPr>
              <w:jc w:val="center"/>
              <w:rPr>
                <w:ins w:id="10293" w:author="Στάθης Καπ" w:date="2023-03-08T21:09:00Z"/>
                <w:sz w:val="14"/>
                <w:szCs w:val="14"/>
                <w:rPrChange w:id="10294" w:author="Στάθης Καπ" w:date="2023-03-09T04:09:00Z">
                  <w:rPr>
                    <w:ins w:id="10295" w:author="Στάθης Καπ" w:date="2023-03-08T21:09:00Z"/>
                    <w:sz w:val="16"/>
                    <w:szCs w:val="16"/>
                  </w:rPr>
                </w:rPrChange>
              </w:rPr>
            </w:pPr>
            <w:ins w:id="10296" w:author="Στάθης Καπ" w:date="2023-03-09T02:07:00Z">
              <w:r w:rsidRPr="00E719CF">
                <w:rPr>
                  <w:sz w:val="14"/>
                  <w:szCs w:val="14"/>
                </w:rPr>
                <w:t>Gap (%)</w:t>
              </w:r>
            </w:ins>
          </w:p>
        </w:tc>
        <w:tc>
          <w:tcPr>
            <w:tcW w:w="453" w:type="dxa"/>
            <w:tcBorders>
              <w:left w:val="nil"/>
              <w:bottom w:val="single" w:sz="4" w:space="0" w:color="auto"/>
            </w:tcBorders>
            <w:shd w:val="clear" w:color="auto" w:fill="E7E6E6" w:themeFill="background2"/>
          </w:tcPr>
          <w:p w14:paraId="2F8B4B1D" w14:textId="16FBB160" w:rsidR="00B6735C" w:rsidRPr="00E719CF" w:rsidRDefault="00B6735C" w:rsidP="00B7579D">
            <w:pPr>
              <w:jc w:val="center"/>
              <w:rPr>
                <w:ins w:id="10297" w:author="Στάθης Καπ" w:date="2023-03-08T21:09:00Z"/>
                <w:sz w:val="14"/>
                <w:szCs w:val="14"/>
                <w:rPrChange w:id="10298" w:author="Στάθης Καπ" w:date="2023-03-09T04:09:00Z">
                  <w:rPr>
                    <w:ins w:id="10299" w:author="Στάθης Καπ" w:date="2023-03-08T21:09:00Z"/>
                    <w:sz w:val="16"/>
                    <w:szCs w:val="16"/>
                  </w:rPr>
                </w:rPrChange>
              </w:rPr>
            </w:pPr>
            <w:ins w:id="10300"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728C9F6D" w14:textId="731C64B3" w:rsidR="00B6735C" w:rsidRPr="00E719CF" w:rsidRDefault="00B6735C" w:rsidP="00B7579D">
            <w:pPr>
              <w:jc w:val="center"/>
              <w:rPr>
                <w:ins w:id="10301" w:author="Στάθης Καπ" w:date="2023-03-08T21:09:00Z"/>
                <w:sz w:val="14"/>
                <w:szCs w:val="14"/>
                <w:rPrChange w:id="10302" w:author="Στάθης Καπ" w:date="2023-03-09T04:09:00Z">
                  <w:rPr>
                    <w:ins w:id="10303" w:author="Στάθης Καπ" w:date="2023-03-08T21:09:00Z"/>
                    <w:sz w:val="16"/>
                    <w:szCs w:val="16"/>
                  </w:rPr>
                </w:rPrChange>
              </w:rPr>
            </w:pPr>
            <w:ins w:id="10304"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
          <w:p w14:paraId="76FC06F1" w14:textId="702BB51F" w:rsidR="00B6735C" w:rsidRPr="00E719CF" w:rsidRDefault="00B6735C" w:rsidP="00B7579D">
            <w:pPr>
              <w:jc w:val="center"/>
              <w:rPr>
                <w:ins w:id="10305" w:author="Στάθης Καπ" w:date="2023-03-08T21:09:00Z"/>
                <w:sz w:val="14"/>
                <w:szCs w:val="14"/>
                <w:rPrChange w:id="10306" w:author="Στάθης Καπ" w:date="2023-03-09T04:09:00Z">
                  <w:rPr>
                    <w:ins w:id="10307" w:author="Στάθης Καπ" w:date="2023-03-08T21:09:00Z"/>
                    <w:sz w:val="16"/>
                    <w:szCs w:val="16"/>
                  </w:rPr>
                </w:rPrChange>
              </w:rPr>
            </w:pPr>
            <w:ins w:id="10308"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0073AC67" w14:textId="61926480" w:rsidR="00B6735C" w:rsidRPr="00E719CF" w:rsidRDefault="00B6735C" w:rsidP="00B7579D">
            <w:pPr>
              <w:jc w:val="center"/>
              <w:rPr>
                <w:ins w:id="10309" w:author="Στάθης Καπ" w:date="2023-03-08T21:09:00Z"/>
                <w:sz w:val="14"/>
                <w:szCs w:val="14"/>
                <w:rPrChange w:id="10310" w:author="Στάθης Καπ" w:date="2023-03-09T04:09:00Z">
                  <w:rPr>
                    <w:ins w:id="10311" w:author="Στάθης Καπ" w:date="2023-03-08T21:09:00Z"/>
                    <w:sz w:val="16"/>
                    <w:szCs w:val="16"/>
                  </w:rPr>
                </w:rPrChange>
              </w:rPr>
            </w:pPr>
            <w:ins w:id="10312" w:author="Στάθης Καπ" w:date="2023-03-09T02:07:00Z">
              <w:r w:rsidRPr="00E719CF">
                <w:rPr>
                  <w:sz w:val="14"/>
                  <w:szCs w:val="14"/>
                </w:rPr>
                <w:t>Gap (%)</w:t>
              </w:r>
            </w:ins>
          </w:p>
        </w:tc>
        <w:tc>
          <w:tcPr>
            <w:tcW w:w="453" w:type="dxa"/>
            <w:tcBorders>
              <w:bottom w:val="single" w:sz="4" w:space="0" w:color="auto"/>
            </w:tcBorders>
            <w:shd w:val="clear" w:color="auto" w:fill="E7E6E6" w:themeFill="background2"/>
          </w:tcPr>
          <w:p w14:paraId="06213703" w14:textId="3A47FEC4" w:rsidR="00B6735C" w:rsidRPr="00E719CF" w:rsidRDefault="00B6735C" w:rsidP="00B7579D">
            <w:pPr>
              <w:jc w:val="center"/>
              <w:rPr>
                <w:ins w:id="10313" w:author="Στάθης Καπ" w:date="2023-03-08T22:05:00Z"/>
                <w:sz w:val="14"/>
                <w:szCs w:val="14"/>
                <w:rPrChange w:id="10314" w:author="Στάθης Καπ" w:date="2023-03-09T04:09:00Z">
                  <w:rPr>
                    <w:ins w:id="10315" w:author="Στάθης Καπ" w:date="2023-03-08T22:05:00Z"/>
                    <w:sz w:val="16"/>
                    <w:szCs w:val="16"/>
                  </w:rPr>
                </w:rPrChange>
              </w:rPr>
            </w:pPr>
            <w:ins w:id="10316"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1C2FBD74" w14:textId="6692AB75" w:rsidR="00B6735C" w:rsidRPr="00E719CF" w:rsidRDefault="00B6735C" w:rsidP="00B7579D">
            <w:pPr>
              <w:jc w:val="center"/>
              <w:rPr>
                <w:ins w:id="10317" w:author="Στάθης Καπ" w:date="2023-03-08T22:05:00Z"/>
                <w:sz w:val="14"/>
                <w:szCs w:val="14"/>
                <w:rPrChange w:id="10318" w:author="Στάθης Καπ" w:date="2023-03-09T04:09:00Z">
                  <w:rPr>
                    <w:ins w:id="10319" w:author="Στάθης Καπ" w:date="2023-03-08T22:05:00Z"/>
                    <w:sz w:val="16"/>
                    <w:szCs w:val="16"/>
                  </w:rPr>
                </w:rPrChange>
              </w:rPr>
            </w:pPr>
            <w:ins w:id="10320"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
          <w:p w14:paraId="0F5D418B" w14:textId="1A07DCE7" w:rsidR="00B6735C" w:rsidRPr="00E719CF" w:rsidRDefault="00B6735C" w:rsidP="00B7579D">
            <w:pPr>
              <w:jc w:val="center"/>
              <w:rPr>
                <w:ins w:id="10321" w:author="Στάθης Καπ" w:date="2023-03-08T22:05:00Z"/>
                <w:sz w:val="14"/>
                <w:szCs w:val="14"/>
                <w:rPrChange w:id="10322" w:author="Στάθης Καπ" w:date="2023-03-09T04:09:00Z">
                  <w:rPr>
                    <w:ins w:id="10323" w:author="Στάθης Καπ" w:date="2023-03-08T22:05:00Z"/>
                    <w:sz w:val="16"/>
                    <w:szCs w:val="16"/>
                  </w:rPr>
                </w:rPrChange>
              </w:rPr>
            </w:pPr>
            <w:ins w:id="10324" w:author="Στάθης Καπ" w:date="2023-03-09T00:5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F09C182" w14:textId="37A8F7D9" w:rsidR="00B6735C" w:rsidRPr="00E719CF" w:rsidRDefault="00B6735C" w:rsidP="00B7579D">
            <w:pPr>
              <w:jc w:val="center"/>
              <w:rPr>
                <w:ins w:id="10325" w:author="Στάθης Καπ" w:date="2023-03-08T22:05:00Z"/>
                <w:sz w:val="14"/>
                <w:szCs w:val="14"/>
                <w:rPrChange w:id="10326" w:author="Στάθης Καπ" w:date="2023-03-09T04:09:00Z">
                  <w:rPr>
                    <w:ins w:id="10327" w:author="Στάθης Καπ" w:date="2023-03-08T22:05:00Z"/>
                    <w:sz w:val="16"/>
                    <w:szCs w:val="16"/>
                  </w:rPr>
                </w:rPrChange>
              </w:rPr>
            </w:pPr>
            <w:ins w:id="10328" w:author="Στάθης Καπ" w:date="2023-03-09T02:07:00Z">
              <w:r w:rsidRPr="00E719CF">
                <w:rPr>
                  <w:sz w:val="14"/>
                  <w:szCs w:val="14"/>
                </w:rPr>
                <w:t>Gap (%)</w:t>
              </w:r>
            </w:ins>
          </w:p>
        </w:tc>
      </w:tr>
      <w:tr w:rsidR="00F33ECC" w14:paraId="4B2E1203" w14:textId="77777777" w:rsidTr="00E719CF">
        <w:trPr>
          <w:trHeight w:val="170"/>
          <w:jc w:val="center"/>
          <w:ins w:id="10329" w:author="Στάθης Καπ" w:date="2023-03-09T00:33:00Z"/>
          <w:trPrChange w:id="10330" w:author="Στάθης Καπ" w:date="2023-03-09T04:10: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0331" w:author="Στάθης Καπ" w:date="2023-03-09T04:10:00Z">
              <w:tcPr>
                <w:tcW w:w="454" w:type="dxa"/>
                <w:tcBorders>
                  <w:top w:val="single" w:sz="4" w:space="0" w:color="auto"/>
                  <w:left w:val="single" w:sz="4" w:space="0" w:color="auto"/>
                  <w:right w:val="single" w:sz="4" w:space="0" w:color="auto"/>
                </w:tcBorders>
                <w:shd w:val="clear" w:color="auto" w:fill="D0CECE" w:themeFill="background2" w:themeFillShade="E6"/>
                <w:vAlign w:val="center"/>
              </w:tcPr>
            </w:tcPrChange>
          </w:tcPr>
          <w:p w14:paraId="3F536543" w14:textId="5C391E7A" w:rsidR="00B7579D" w:rsidRPr="007E0F91" w:rsidRDefault="00B7579D" w:rsidP="00B7579D">
            <w:pPr>
              <w:jc w:val="center"/>
              <w:rPr>
                <w:ins w:id="10332" w:author="Στάθης Καπ" w:date="2023-03-09T00:33:00Z"/>
                <w:sz w:val="16"/>
                <w:szCs w:val="16"/>
              </w:rPr>
            </w:pPr>
            <w:ins w:id="10333" w:author="Στάθης Καπ" w:date="2023-03-09T00:36:00Z">
              <w:r w:rsidRPr="007E0F91">
                <w:rPr>
                  <w:sz w:val="16"/>
                  <w:szCs w:val="16"/>
                </w:rPr>
                <w:t>pr01</w:t>
              </w:r>
            </w:ins>
          </w:p>
        </w:tc>
        <w:tc>
          <w:tcPr>
            <w:tcW w:w="565" w:type="dxa"/>
            <w:tcBorders>
              <w:top w:val="single" w:sz="4" w:space="0" w:color="auto"/>
              <w:left w:val="single" w:sz="4" w:space="0" w:color="auto"/>
            </w:tcBorders>
            <w:vAlign w:val="center"/>
            <w:tcPrChange w:id="10334" w:author="Στάθης Καπ" w:date="2023-03-09T04:10:00Z">
              <w:tcPr>
                <w:tcW w:w="567" w:type="dxa"/>
                <w:tcBorders>
                  <w:top w:val="single" w:sz="4" w:space="0" w:color="auto"/>
                  <w:left w:val="single" w:sz="4" w:space="0" w:color="auto"/>
                </w:tcBorders>
                <w:vAlign w:val="center"/>
              </w:tcPr>
            </w:tcPrChange>
          </w:tcPr>
          <w:p w14:paraId="7D609660" w14:textId="3E7FB23E" w:rsidR="00B7579D" w:rsidRPr="007E0F91" w:rsidRDefault="00B7579D" w:rsidP="00B7579D">
            <w:pPr>
              <w:jc w:val="center"/>
              <w:rPr>
                <w:ins w:id="10335" w:author="Στάθης Καπ" w:date="2023-03-09T00:33:00Z"/>
                <w:sz w:val="16"/>
                <w:szCs w:val="16"/>
              </w:rPr>
            </w:pPr>
            <w:ins w:id="10336" w:author="Στάθης Καπ" w:date="2023-03-09T02:06:00Z">
              <w:r w:rsidRPr="007E0F91">
                <w:rPr>
                  <w:rFonts w:ascii="Calibri" w:hAnsi="Calibri" w:cstheme="minorHAnsi"/>
                  <w:color w:val="000000"/>
                  <w:sz w:val="16"/>
                  <w:szCs w:val="16"/>
                </w:rPr>
                <w:t>308</w:t>
              </w:r>
            </w:ins>
          </w:p>
        </w:tc>
        <w:tc>
          <w:tcPr>
            <w:tcW w:w="679" w:type="dxa"/>
            <w:tcBorders>
              <w:top w:val="single" w:sz="4" w:space="0" w:color="auto"/>
              <w:right w:val="single" w:sz="4" w:space="0" w:color="auto"/>
            </w:tcBorders>
            <w:vAlign w:val="center"/>
            <w:tcPrChange w:id="10337" w:author="Στάθης Καπ" w:date="2023-03-09T04:10:00Z">
              <w:tcPr>
                <w:tcW w:w="680" w:type="dxa"/>
                <w:tcBorders>
                  <w:top w:val="single" w:sz="4" w:space="0" w:color="auto"/>
                  <w:right w:val="single" w:sz="4" w:space="0" w:color="auto"/>
                </w:tcBorders>
                <w:vAlign w:val="center"/>
              </w:tcPr>
            </w:tcPrChange>
          </w:tcPr>
          <w:p w14:paraId="7D75D54F" w14:textId="6252D5A5" w:rsidR="00B7579D" w:rsidRPr="007E0F91" w:rsidRDefault="00B7579D" w:rsidP="00B7579D">
            <w:pPr>
              <w:jc w:val="center"/>
              <w:rPr>
                <w:ins w:id="10338" w:author="Στάθης Καπ" w:date="2023-03-09T00:33:00Z"/>
                <w:sz w:val="16"/>
                <w:szCs w:val="16"/>
              </w:rPr>
            </w:pPr>
            <w:ins w:id="10339" w:author="Στάθης Καπ" w:date="2023-03-09T02:06:00Z">
              <w:r w:rsidRPr="007E0F91">
                <w:rPr>
                  <w:rFonts w:ascii="Calibri" w:hAnsi="Calibri" w:cstheme="minorHAnsi"/>
                  <w:color w:val="000000"/>
                  <w:sz w:val="16"/>
                  <w:szCs w:val="16"/>
                </w:rPr>
                <w:t>304</w:t>
              </w:r>
            </w:ins>
          </w:p>
        </w:tc>
        <w:tc>
          <w:tcPr>
            <w:tcW w:w="453" w:type="dxa"/>
            <w:tcBorders>
              <w:top w:val="single" w:sz="4" w:space="0" w:color="auto"/>
              <w:left w:val="single" w:sz="4" w:space="0" w:color="auto"/>
            </w:tcBorders>
            <w:vAlign w:val="center"/>
            <w:tcPrChange w:id="10340" w:author="Στάθης Καπ" w:date="2023-03-09T04:10:00Z">
              <w:tcPr>
                <w:tcW w:w="454" w:type="dxa"/>
                <w:tcBorders>
                  <w:top w:val="single" w:sz="4" w:space="0" w:color="auto"/>
                  <w:left w:val="single" w:sz="4" w:space="0" w:color="auto"/>
                </w:tcBorders>
                <w:vAlign w:val="center"/>
              </w:tcPr>
            </w:tcPrChange>
          </w:tcPr>
          <w:p w14:paraId="2C854265" w14:textId="53B64E41" w:rsidR="00B7579D" w:rsidRPr="007E0F91" w:rsidRDefault="00B7579D" w:rsidP="00B7579D">
            <w:pPr>
              <w:jc w:val="center"/>
              <w:rPr>
                <w:ins w:id="10341" w:author="Στάθης Καπ" w:date="2023-03-09T00:33:00Z"/>
                <w:sz w:val="16"/>
                <w:szCs w:val="16"/>
              </w:rPr>
            </w:pPr>
            <w:ins w:id="10342" w:author="Στάθης Καπ" w:date="2023-03-09T02:06:00Z">
              <w:r w:rsidRPr="007E0F91">
                <w:rPr>
                  <w:rFonts w:ascii="Calibri" w:hAnsi="Calibri" w:cs="Calibri"/>
                  <w:color w:val="000000"/>
                  <w:sz w:val="16"/>
                  <w:szCs w:val="16"/>
                </w:rPr>
                <w:t>242</w:t>
              </w:r>
            </w:ins>
          </w:p>
        </w:tc>
        <w:tc>
          <w:tcPr>
            <w:tcW w:w="708" w:type="dxa"/>
            <w:tcBorders>
              <w:top w:val="single" w:sz="4" w:space="0" w:color="auto"/>
            </w:tcBorders>
            <w:vAlign w:val="center"/>
            <w:tcPrChange w:id="10343" w:author="Στάθης Καπ" w:date="2023-03-09T04:10:00Z">
              <w:tcPr>
                <w:tcW w:w="709" w:type="dxa"/>
                <w:tcBorders>
                  <w:top w:val="single" w:sz="4" w:space="0" w:color="auto"/>
                </w:tcBorders>
                <w:vAlign w:val="center"/>
              </w:tcPr>
            </w:tcPrChange>
          </w:tcPr>
          <w:p w14:paraId="0F50D890" w14:textId="5275F5CB" w:rsidR="00B7579D" w:rsidRPr="007E0F91" w:rsidRDefault="00B7579D" w:rsidP="00B7579D">
            <w:pPr>
              <w:jc w:val="center"/>
              <w:rPr>
                <w:ins w:id="10344" w:author="Στάθης Καπ" w:date="2023-03-09T00:33:00Z"/>
                <w:sz w:val="16"/>
                <w:szCs w:val="16"/>
              </w:rPr>
            </w:pPr>
            <w:ins w:id="10345" w:author="Στάθης Καπ" w:date="2023-03-09T02:06:00Z">
              <w:r w:rsidRPr="007E0F91">
                <w:rPr>
                  <w:rFonts w:ascii="Calibri" w:hAnsi="Calibri" w:cs="Calibri"/>
                  <w:color w:val="000000"/>
                  <w:sz w:val="16"/>
                  <w:szCs w:val="16"/>
                </w:rPr>
                <w:t>21.43</w:t>
              </w:r>
            </w:ins>
          </w:p>
        </w:tc>
        <w:tc>
          <w:tcPr>
            <w:tcW w:w="652" w:type="dxa"/>
            <w:vMerge w:val="restart"/>
            <w:tcBorders>
              <w:top w:val="single" w:sz="4" w:space="0" w:color="auto"/>
              <w:right w:val="single" w:sz="4" w:space="0" w:color="auto"/>
            </w:tcBorders>
            <w:vAlign w:val="center"/>
            <w:tcPrChange w:id="10346" w:author="Στάθης Καπ" w:date="2023-03-09T04:10:00Z">
              <w:tcPr>
                <w:tcW w:w="653" w:type="dxa"/>
                <w:vMerge w:val="restart"/>
                <w:tcBorders>
                  <w:top w:val="single" w:sz="4" w:space="0" w:color="auto"/>
                  <w:right w:val="single" w:sz="4" w:space="0" w:color="auto"/>
                </w:tcBorders>
                <w:vAlign w:val="center"/>
              </w:tcPr>
            </w:tcPrChange>
          </w:tcPr>
          <w:p w14:paraId="26DA3BA4" w14:textId="77777777" w:rsidR="00B7579D" w:rsidRPr="007E0F91" w:rsidRDefault="00B7579D" w:rsidP="00B7579D">
            <w:pPr>
              <w:jc w:val="center"/>
              <w:rPr>
                <w:ins w:id="10347" w:author="Στάθης Καπ" w:date="2023-03-09T02:06:00Z"/>
                <w:sz w:val="16"/>
                <w:szCs w:val="16"/>
              </w:rPr>
            </w:pPr>
            <w:ins w:id="10348" w:author="Στάθης Καπ" w:date="2023-03-09T02:06:00Z">
              <w:r w:rsidRPr="007E0F91">
                <w:rPr>
                  <w:rFonts w:ascii="Calibri" w:hAnsi="Calibri" w:cs="Calibri"/>
                  <w:color w:val="000000"/>
                  <w:sz w:val="16"/>
                  <w:szCs w:val="16"/>
                </w:rPr>
                <w:t>0.088</w:t>
              </w:r>
            </w:ins>
          </w:p>
          <w:p w14:paraId="5E07127D" w14:textId="77777777" w:rsidR="00B7579D" w:rsidRPr="007E0F91" w:rsidRDefault="00B7579D" w:rsidP="00B7579D">
            <w:pPr>
              <w:jc w:val="center"/>
              <w:rPr>
                <w:ins w:id="10349" w:author="Στάθης Καπ" w:date="2023-03-09T02:06:00Z"/>
                <w:sz w:val="16"/>
                <w:szCs w:val="16"/>
              </w:rPr>
            </w:pPr>
            <w:ins w:id="10350" w:author="Στάθης Καπ" w:date="2023-03-09T02:06:00Z">
              <w:r w:rsidRPr="007E0F91">
                <w:rPr>
                  <w:rFonts w:ascii="Calibri" w:hAnsi="Calibri" w:cs="Calibri"/>
                  <w:color w:val="000000"/>
                  <w:sz w:val="16"/>
                  <w:szCs w:val="16"/>
                </w:rPr>
                <w:t>0.222</w:t>
              </w:r>
            </w:ins>
          </w:p>
          <w:p w14:paraId="5F47EFB5" w14:textId="77777777" w:rsidR="00B7579D" w:rsidRPr="007E0F91" w:rsidRDefault="00B7579D" w:rsidP="00B7579D">
            <w:pPr>
              <w:jc w:val="center"/>
              <w:rPr>
                <w:ins w:id="10351" w:author="Στάθης Καπ" w:date="2023-03-09T02:06:00Z"/>
                <w:sz w:val="16"/>
                <w:szCs w:val="16"/>
              </w:rPr>
            </w:pPr>
            <w:ins w:id="10352" w:author="Στάθης Καπ" w:date="2023-03-09T02:06:00Z">
              <w:r w:rsidRPr="007E0F91">
                <w:rPr>
                  <w:rFonts w:ascii="Calibri" w:hAnsi="Calibri" w:cs="Calibri"/>
                  <w:color w:val="000000"/>
                  <w:sz w:val="16"/>
                  <w:szCs w:val="16"/>
                </w:rPr>
                <w:t>0.37</w:t>
              </w:r>
            </w:ins>
          </w:p>
          <w:p w14:paraId="663DB68B" w14:textId="77777777" w:rsidR="00B7579D" w:rsidRPr="007E0F91" w:rsidRDefault="00B7579D" w:rsidP="00B7579D">
            <w:pPr>
              <w:jc w:val="center"/>
              <w:rPr>
                <w:ins w:id="10353" w:author="Στάθης Καπ" w:date="2023-03-09T02:06:00Z"/>
                <w:sz w:val="16"/>
                <w:szCs w:val="16"/>
              </w:rPr>
            </w:pPr>
            <w:ins w:id="10354" w:author="Στάθης Καπ" w:date="2023-03-09T02:06:00Z">
              <w:r w:rsidRPr="007E0F91">
                <w:rPr>
                  <w:rFonts w:ascii="Calibri" w:hAnsi="Calibri" w:cs="Calibri"/>
                  <w:color w:val="000000"/>
                  <w:sz w:val="16"/>
                  <w:szCs w:val="16"/>
                </w:rPr>
                <w:t>1.095</w:t>
              </w:r>
            </w:ins>
          </w:p>
          <w:p w14:paraId="08641C2B" w14:textId="77777777" w:rsidR="00B7579D" w:rsidRPr="007E0F91" w:rsidRDefault="00B7579D" w:rsidP="00B7579D">
            <w:pPr>
              <w:jc w:val="center"/>
              <w:rPr>
                <w:ins w:id="10355" w:author="Στάθης Καπ" w:date="2023-03-09T02:06:00Z"/>
                <w:sz w:val="16"/>
                <w:szCs w:val="16"/>
              </w:rPr>
            </w:pPr>
            <w:ins w:id="10356" w:author="Στάθης Καπ" w:date="2023-03-09T02:06:00Z">
              <w:r w:rsidRPr="007E0F91">
                <w:rPr>
                  <w:rFonts w:ascii="Calibri" w:hAnsi="Calibri" w:cs="Calibri"/>
                  <w:color w:val="000000"/>
                  <w:sz w:val="16"/>
                  <w:szCs w:val="16"/>
                </w:rPr>
                <w:t>1.13</w:t>
              </w:r>
            </w:ins>
          </w:p>
          <w:p w14:paraId="7964B893" w14:textId="77777777" w:rsidR="00B7579D" w:rsidRPr="007E0F91" w:rsidRDefault="00B7579D" w:rsidP="00B7579D">
            <w:pPr>
              <w:jc w:val="center"/>
              <w:rPr>
                <w:ins w:id="10357" w:author="Στάθης Καπ" w:date="2023-03-09T02:06:00Z"/>
                <w:sz w:val="16"/>
                <w:szCs w:val="16"/>
              </w:rPr>
            </w:pPr>
            <w:ins w:id="10358" w:author="Στάθης Καπ" w:date="2023-03-09T02:06:00Z">
              <w:r w:rsidRPr="007E0F91">
                <w:rPr>
                  <w:rFonts w:ascii="Calibri" w:hAnsi="Calibri" w:cs="Calibri"/>
                  <w:color w:val="000000"/>
                  <w:sz w:val="16"/>
                  <w:szCs w:val="16"/>
                </w:rPr>
                <w:t>1.131</w:t>
              </w:r>
            </w:ins>
          </w:p>
          <w:p w14:paraId="6A66D02B" w14:textId="77777777" w:rsidR="00B7579D" w:rsidRPr="007E0F91" w:rsidRDefault="00B7579D" w:rsidP="00B7579D">
            <w:pPr>
              <w:jc w:val="center"/>
              <w:rPr>
                <w:ins w:id="10359" w:author="Στάθης Καπ" w:date="2023-03-09T02:06:00Z"/>
                <w:sz w:val="16"/>
                <w:szCs w:val="16"/>
              </w:rPr>
            </w:pPr>
            <w:ins w:id="10360" w:author="Στάθης Καπ" w:date="2023-03-09T02:06:00Z">
              <w:r w:rsidRPr="007E0F91">
                <w:rPr>
                  <w:rFonts w:ascii="Calibri" w:hAnsi="Calibri" w:cs="Calibri"/>
                  <w:color w:val="000000"/>
                  <w:sz w:val="16"/>
                  <w:szCs w:val="16"/>
                </w:rPr>
                <w:t>0.141</w:t>
              </w:r>
            </w:ins>
          </w:p>
          <w:p w14:paraId="09326344" w14:textId="77777777" w:rsidR="00B7579D" w:rsidRPr="007E0F91" w:rsidRDefault="00B7579D" w:rsidP="00B7579D">
            <w:pPr>
              <w:jc w:val="center"/>
              <w:rPr>
                <w:ins w:id="10361" w:author="Στάθης Καπ" w:date="2023-03-09T02:06:00Z"/>
                <w:sz w:val="16"/>
                <w:szCs w:val="16"/>
              </w:rPr>
            </w:pPr>
            <w:ins w:id="10362" w:author="Στάθης Καπ" w:date="2023-03-09T02:06:00Z">
              <w:r w:rsidRPr="007E0F91">
                <w:rPr>
                  <w:rFonts w:ascii="Calibri" w:hAnsi="Calibri" w:cs="Calibri"/>
                  <w:color w:val="000000"/>
                  <w:sz w:val="16"/>
                  <w:szCs w:val="16"/>
                </w:rPr>
                <w:t>0.508</w:t>
              </w:r>
            </w:ins>
          </w:p>
          <w:p w14:paraId="5DA7350B" w14:textId="77777777" w:rsidR="00B7579D" w:rsidRPr="007E0F91" w:rsidRDefault="00B7579D" w:rsidP="00B7579D">
            <w:pPr>
              <w:jc w:val="center"/>
              <w:rPr>
                <w:ins w:id="10363" w:author="Στάθης Καπ" w:date="2023-03-09T02:06:00Z"/>
                <w:sz w:val="16"/>
                <w:szCs w:val="16"/>
              </w:rPr>
            </w:pPr>
            <w:ins w:id="10364" w:author="Στάθης Καπ" w:date="2023-03-09T02:06:00Z">
              <w:r w:rsidRPr="007E0F91">
                <w:rPr>
                  <w:rFonts w:ascii="Calibri" w:hAnsi="Calibri" w:cs="Calibri"/>
                  <w:color w:val="000000"/>
                  <w:sz w:val="16"/>
                  <w:szCs w:val="16"/>
                </w:rPr>
                <w:t>0.822</w:t>
              </w:r>
            </w:ins>
          </w:p>
          <w:p w14:paraId="535934CE" w14:textId="77777777" w:rsidR="00B7579D" w:rsidRPr="007E0F91" w:rsidRDefault="00B7579D" w:rsidP="00B7579D">
            <w:pPr>
              <w:jc w:val="center"/>
              <w:rPr>
                <w:ins w:id="10365" w:author="Στάθης Καπ" w:date="2023-03-09T02:06:00Z"/>
                <w:sz w:val="16"/>
                <w:szCs w:val="16"/>
              </w:rPr>
            </w:pPr>
            <w:ins w:id="10366" w:author="Στάθης Καπ" w:date="2023-03-09T02:06:00Z">
              <w:r w:rsidRPr="007E0F91">
                <w:rPr>
                  <w:rFonts w:ascii="Calibri" w:hAnsi="Calibri" w:cs="Calibri"/>
                  <w:color w:val="000000"/>
                  <w:sz w:val="16"/>
                  <w:szCs w:val="16"/>
                </w:rPr>
                <w:t>1.188</w:t>
              </w:r>
            </w:ins>
          </w:p>
          <w:p w14:paraId="41CEE9DA" w14:textId="77777777" w:rsidR="00B7579D" w:rsidRPr="007E0F91" w:rsidRDefault="00B7579D" w:rsidP="00B7579D">
            <w:pPr>
              <w:jc w:val="center"/>
              <w:rPr>
                <w:ins w:id="10367" w:author="Στάθης Καπ" w:date="2023-03-09T02:06:00Z"/>
                <w:sz w:val="16"/>
                <w:szCs w:val="16"/>
              </w:rPr>
            </w:pPr>
            <w:ins w:id="10368" w:author="Στάθης Καπ" w:date="2023-03-09T02:06:00Z">
              <w:r w:rsidRPr="007E0F91">
                <w:rPr>
                  <w:rFonts w:ascii="Calibri" w:hAnsi="Calibri" w:cs="Calibri"/>
                  <w:color w:val="000000"/>
                  <w:sz w:val="16"/>
                  <w:szCs w:val="16"/>
                </w:rPr>
                <w:t>0.109</w:t>
              </w:r>
            </w:ins>
          </w:p>
          <w:p w14:paraId="17E77B3F" w14:textId="77777777" w:rsidR="00B7579D" w:rsidRPr="007E0F91" w:rsidRDefault="00B7579D" w:rsidP="00B7579D">
            <w:pPr>
              <w:jc w:val="center"/>
              <w:rPr>
                <w:ins w:id="10369" w:author="Στάθης Καπ" w:date="2023-03-09T02:06:00Z"/>
                <w:sz w:val="16"/>
                <w:szCs w:val="16"/>
              </w:rPr>
            </w:pPr>
            <w:ins w:id="10370" w:author="Στάθης Καπ" w:date="2023-03-09T02:06:00Z">
              <w:r w:rsidRPr="007E0F91">
                <w:rPr>
                  <w:rFonts w:ascii="Calibri" w:hAnsi="Calibri" w:cs="Calibri"/>
                  <w:color w:val="000000"/>
                  <w:sz w:val="16"/>
                  <w:szCs w:val="16"/>
                </w:rPr>
                <w:t>0.371</w:t>
              </w:r>
            </w:ins>
          </w:p>
          <w:p w14:paraId="2DFCBE91" w14:textId="77777777" w:rsidR="00B7579D" w:rsidRPr="007E0F91" w:rsidRDefault="00B7579D" w:rsidP="00B7579D">
            <w:pPr>
              <w:jc w:val="center"/>
              <w:rPr>
                <w:ins w:id="10371" w:author="Στάθης Καπ" w:date="2023-03-09T02:06:00Z"/>
                <w:sz w:val="16"/>
                <w:szCs w:val="16"/>
              </w:rPr>
            </w:pPr>
            <w:ins w:id="10372" w:author="Στάθης Καπ" w:date="2023-03-09T02:06:00Z">
              <w:r w:rsidRPr="007E0F91">
                <w:rPr>
                  <w:rFonts w:ascii="Calibri" w:hAnsi="Calibri" w:cs="Calibri"/>
                  <w:color w:val="000000"/>
                  <w:sz w:val="16"/>
                  <w:szCs w:val="16"/>
                </w:rPr>
                <w:t>0.475</w:t>
              </w:r>
            </w:ins>
          </w:p>
          <w:p w14:paraId="2FCE2A24" w14:textId="77777777" w:rsidR="00B7579D" w:rsidRPr="007E0F91" w:rsidRDefault="00B7579D" w:rsidP="00B7579D">
            <w:pPr>
              <w:jc w:val="center"/>
              <w:rPr>
                <w:ins w:id="10373" w:author="Στάθης Καπ" w:date="2023-03-09T02:06:00Z"/>
                <w:sz w:val="16"/>
                <w:szCs w:val="16"/>
              </w:rPr>
            </w:pPr>
            <w:ins w:id="10374" w:author="Στάθης Καπ" w:date="2023-03-09T02:06:00Z">
              <w:r w:rsidRPr="007E0F91">
                <w:rPr>
                  <w:rFonts w:ascii="Calibri" w:hAnsi="Calibri" w:cs="Calibri"/>
                  <w:color w:val="000000"/>
                  <w:sz w:val="16"/>
                  <w:szCs w:val="16"/>
                </w:rPr>
                <w:t>1.005</w:t>
              </w:r>
            </w:ins>
          </w:p>
          <w:p w14:paraId="3FE92CD7" w14:textId="77777777" w:rsidR="00B7579D" w:rsidRPr="007E0F91" w:rsidRDefault="00B7579D" w:rsidP="00B7579D">
            <w:pPr>
              <w:jc w:val="center"/>
              <w:rPr>
                <w:ins w:id="10375" w:author="Στάθης Καπ" w:date="2023-03-09T02:06:00Z"/>
                <w:sz w:val="16"/>
                <w:szCs w:val="16"/>
              </w:rPr>
            </w:pPr>
            <w:ins w:id="10376" w:author="Στάθης Καπ" w:date="2023-03-09T02:06:00Z">
              <w:r w:rsidRPr="007E0F91">
                <w:rPr>
                  <w:rFonts w:ascii="Calibri" w:hAnsi="Calibri" w:cs="Calibri"/>
                  <w:color w:val="000000"/>
                  <w:sz w:val="16"/>
                  <w:szCs w:val="16"/>
                </w:rPr>
                <w:t>1.491</w:t>
              </w:r>
            </w:ins>
          </w:p>
          <w:p w14:paraId="6F13A3DF" w14:textId="77777777" w:rsidR="00B7579D" w:rsidRPr="007E0F91" w:rsidRDefault="00B7579D" w:rsidP="00B7579D">
            <w:pPr>
              <w:jc w:val="center"/>
              <w:rPr>
                <w:ins w:id="10377" w:author="Στάθης Καπ" w:date="2023-03-09T02:06:00Z"/>
                <w:sz w:val="16"/>
                <w:szCs w:val="16"/>
              </w:rPr>
            </w:pPr>
            <w:ins w:id="10378" w:author="Στάθης Καπ" w:date="2023-03-09T02:06:00Z">
              <w:r w:rsidRPr="007E0F91">
                <w:rPr>
                  <w:rFonts w:ascii="Calibri" w:hAnsi="Calibri" w:cs="Calibri"/>
                  <w:color w:val="000000"/>
                  <w:sz w:val="16"/>
                  <w:szCs w:val="16"/>
                </w:rPr>
                <w:t>3.491</w:t>
              </w:r>
            </w:ins>
          </w:p>
          <w:p w14:paraId="3A4A9E56" w14:textId="77777777" w:rsidR="00B7579D" w:rsidRPr="007E0F91" w:rsidRDefault="00B7579D" w:rsidP="00B7579D">
            <w:pPr>
              <w:jc w:val="center"/>
              <w:rPr>
                <w:ins w:id="10379" w:author="Στάθης Καπ" w:date="2023-03-09T02:06:00Z"/>
                <w:sz w:val="16"/>
                <w:szCs w:val="16"/>
              </w:rPr>
            </w:pPr>
            <w:ins w:id="10380" w:author="Στάθης Καπ" w:date="2023-03-09T02:06:00Z">
              <w:r w:rsidRPr="007E0F91">
                <w:rPr>
                  <w:rFonts w:ascii="Calibri" w:hAnsi="Calibri" w:cs="Calibri"/>
                  <w:color w:val="000000"/>
                  <w:sz w:val="16"/>
                  <w:szCs w:val="16"/>
                </w:rPr>
                <w:t>0.16</w:t>
              </w:r>
            </w:ins>
          </w:p>
          <w:p w14:paraId="602EE80A" w14:textId="77777777" w:rsidR="00B7579D" w:rsidRPr="007E0F91" w:rsidRDefault="00B7579D" w:rsidP="00B7579D">
            <w:pPr>
              <w:jc w:val="center"/>
              <w:rPr>
                <w:ins w:id="10381" w:author="Στάθης Καπ" w:date="2023-03-09T02:06:00Z"/>
                <w:sz w:val="16"/>
                <w:szCs w:val="16"/>
              </w:rPr>
            </w:pPr>
            <w:ins w:id="10382" w:author="Στάθης Καπ" w:date="2023-03-09T02:06:00Z">
              <w:r w:rsidRPr="007E0F91">
                <w:rPr>
                  <w:rFonts w:ascii="Calibri" w:hAnsi="Calibri" w:cs="Calibri"/>
                  <w:color w:val="000000"/>
                  <w:sz w:val="16"/>
                  <w:szCs w:val="16"/>
                </w:rPr>
                <w:t>0.492</w:t>
              </w:r>
            </w:ins>
          </w:p>
          <w:p w14:paraId="205D883E" w14:textId="77777777" w:rsidR="00B7579D" w:rsidRPr="007E0F91" w:rsidRDefault="00B7579D" w:rsidP="00B7579D">
            <w:pPr>
              <w:jc w:val="center"/>
              <w:rPr>
                <w:ins w:id="10383" w:author="Στάθης Καπ" w:date="2023-03-09T02:06:00Z"/>
                <w:sz w:val="16"/>
                <w:szCs w:val="16"/>
              </w:rPr>
            </w:pPr>
            <w:ins w:id="10384" w:author="Στάθης Καπ" w:date="2023-03-09T02:06:00Z">
              <w:r w:rsidRPr="007E0F91">
                <w:rPr>
                  <w:rFonts w:ascii="Calibri" w:hAnsi="Calibri" w:cs="Calibri"/>
                  <w:color w:val="000000"/>
                  <w:sz w:val="16"/>
                  <w:szCs w:val="16"/>
                </w:rPr>
                <w:t>1.253</w:t>
              </w:r>
            </w:ins>
          </w:p>
          <w:p w14:paraId="6BDB1163" w14:textId="3F407A74" w:rsidR="00B7579D" w:rsidRPr="007E0F91" w:rsidRDefault="00B7579D" w:rsidP="00B7579D">
            <w:pPr>
              <w:jc w:val="center"/>
              <w:rPr>
                <w:ins w:id="10385" w:author="Στάθης Καπ" w:date="2023-03-09T00:33:00Z"/>
                <w:sz w:val="16"/>
                <w:szCs w:val="16"/>
              </w:rPr>
            </w:pPr>
            <w:ins w:id="10386" w:author="Στάθης Καπ" w:date="2023-03-09T02:06:00Z">
              <w:r w:rsidRPr="007E0F91">
                <w:rPr>
                  <w:rFonts w:ascii="Calibri" w:hAnsi="Calibri" w:cs="Calibri"/>
                  <w:color w:val="000000"/>
                  <w:sz w:val="16"/>
                  <w:szCs w:val="16"/>
                </w:rPr>
                <w:t>2.248</w:t>
              </w:r>
            </w:ins>
          </w:p>
        </w:tc>
        <w:tc>
          <w:tcPr>
            <w:tcW w:w="453" w:type="dxa"/>
            <w:tcBorders>
              <w:top w:val="single" w:sz="4" w:space="0" w:color="auto"/>
              <w:left w:val="single" w:sz="4" w:space="0" w:color="auto"/>
            </w:tcBorders>
            <w:vAlign w:val="center"/>
            <w:tcPrChange w:id="10387" w:author="Στάθης Καπ" w:date="2023-03-09T04:10:00Z">
              <w:tcPr>
                <w:tcW w:w="454" w:type="dxa"/>
                <w:tcBorders>
                  <w:top w:val="single" w:sz="4" w:space="0" w:color="auto"/>
                  <w:left w:val="single" w:sz="4" w:space="0" w:color="auto"/>
                </w:tcBorders>
                <w:vAlign w:val="center"/>
              </w:tcPr>
            </w:tcPrChange>
          </w:tcPr>
          <w:p w14:paraId="4E36FB26" w14:textId="4482E8BF" w:rsidR="00B7579D" w:rsidRPr="007E0F91" w:rsidRDefault="00B7579D" w:rsidP="00B7579D">
            <w:pPr>
              <w:jc w:val="center"/>
              <w:rPr>
                <w:ins w:id="10388" w:author="Στάθης Καπ" w:date="2023-03-09T00:33:00Z"/>
                <w:sz w:val="16"/>
                <w:szCs w:val="16"/>
              </w:rPr>
            </w:pPr>
            <w:ins w:id="10389" w:author="Στάθης Καπ" w:date="2023-03-09T02:06:00Z">
              <w:r w:rsidRPr="007E0F91">
                <w:rPr>
                  <w:rFonts w:ascii="Calibri" w:hAnsi="Calibri" w:cs="Calibri"/>
                  <w:color w:val="000000"/>
                  <w:sz w:val="16"/>
                  <w:szCs w:val="16"/>
                </w:rPr>
                <w:t>281</w:t>
              </w:r>
            </w:ins>
          </w:p>
        </w:tc>
        <w:tc>
          <w:tcPr>
            <w:tcW w:w="454" w:type="dxa"/>
            <w:tcBorders>
              <w:top w:val="single" w:sz="4" w:space="0" w:color="auto"/>
            </w:tcBorders>
            <w:vAlign w:val="center"/>
            <w:tcPrChange w:id="10390" w:author="Στάθης Καπ" w:date="2023-03-09T04:10:00Z">
              <w:tcPr>
                <w:tcW w:w="454" w:type="dxa"/>
                <w:tcBorders>
                  <w:top w:val="single" w:sz="4" w:space="0" w:color="auto"/>
                </w:tcBorders>
                <w:vAlign w:val="center"/>
              </w:tcPr>
            </w:tcPrChange>
          </w:tcPr>
          <w:p w14:paraId="2E4DC822" w14:textId="2BE44072" w:rsidR="00B7579D" w:rsidRPr="007E0F91" w:rsidRDefault="00B7579D" w:rsidP="00B7579D">
            <w:pPr>
              <w:jc w:val="center"/>
              <w:rPr>
                <w:ins w:id="10391" w:author="Στάθης Καπ" w:date="2023-03-09T00:33:00Z"/>
                <w:sz w:val="16"/>
                <w:szCs w:val="16"/>
              </w:rPr>
            </w:pPr>
            <w:ins w:id="10392" w:author="Στάθης Καπ" w:date="2023-03-09T02:06:00Z">
              <w:r w:rsidRPr="007E0F91">
                <w:rPr>
                  <w:rFonts w:ascii="Calibri" w:hAnsi="Calibri" w:cs="Calibri"/>
                  <w:color w:val="000000"/>
                  <w:sz w:val="16"/>
                  <w:szCs w:val="16"/>
                </w:rPr>
                <w:t>-16.12</w:t>
              </w:r>
            </w:ins>
          </w:p>
        </w:tc>
        <w:tc>
          <w:tcPr>
            <w:tcW w:w="454" w:type="dxa"/>
            <w:tcBorders>
              <w:top w:val="single" w:sz="4" w:space="0" w:color="auto"/>
            </w:tcBorders>
            <w:vAlign w:val="center"/>
            <w:tcPrChange w:id="10393" w:author="Στάθης Καπ" w:date="2023-03-09T04:10:00Z">
              <w:tcPr>
                <w:tcW w:w="454" w:type="dxa"/>
                <w:tcBorders>
                  <w:top w:val="single" w:sz="4" w:space="0" w:color="auto"/>
                </w:tcBorders>
                <w:vAlign w:val="center"/>
              </w:tcPr>
            </w:tcPrChange>
          </w:tcPr>
          <w:p w14:paraId="79038655" w14:textId="1FDB22CE" w:rsidR="00B7579D" w:rsidRPr="007E0F91" w:rsidRDefault="00B7579D" w:rsidP="00B7579D">
            <w:pPr>
              <w:jc w:val="center"/>
              <w:rPr>
                <w:ins w:id="10394" w:author="Στάθης Καπ" w:date="2023-03-09T00:33:00Z"/>
                <w:sz w:val="16"/>
                <w:szCs w:val="16"/>
              </w:rPr>
            </w:pPr>
            <w:ins w:id="10395" w:author="Στάθης Καπ" w:date="2023-03-09T02:06:00Z">
              <w:r w:rsidRPr="007E0F91">
                <w:rPr>
                  <w:rFonts w:ascii="Calibri" w:hAnsi="Calibri" w:cs="Calibri"/>
                  <w:color w:val="000000"/>
                  <w:sz w:val="16"/>
                  <w:szCs w:val="16"/>
                </w:rPr>
                <w:t>0.087</w:t>
              </w:r>
            </w:ins>
          </w:p>
        </w:tc>
        <w:tc>
          <w:tcPr>
            <w:tcW w:w="457" w:type="dxa"/>
            <w:tcBorders>
              <w:top w:val="single" w:sz="4" w:space="0" w:color="auto"/>
              <w:right w:val="single" w:sz="4" w:space="0" w:color="auto"/>
            </w:tcBorders>
            <w:vAlign w:val="center"/>
            <w:tcPrChange w:id="10396" w:author="Στάθης Καπ" w:date="2023-03-09T04:10:00Z">
              <w:tcPr>
                <w:tcW w:w="454" w:type="dxa"/>
                <w:tcBorders>
                  <w:top w:val="single" w:sz="4" w:space="0" w:color="auto"/>
                  <w:right w:val="single" w:sz="4" w:space="0" w:color="auto"/>
                </w:tcBorders>
                <w:vAlign w:val="center"/>
              </w:tcPr>
            </w:tcPrChange>
          </w:tcPr>
          <w:p w14:paraId="17455DBF" w14:textId="34D2FC7F" w:rsidR="00B7579D" w:rsidRPr="007E0F91" w:rsidRDefault="00B7579D" w:rsidP="00B7579D">
            <w:pPr>
              <w:jc w:val="center"/>
              <w:rPr>
                <w:ins w:id="10397" w:author="Στάθης Καπ" w:date="2023-03-09T00:33:00Z"/>
                <w:sz w:val="16"/>
                <w:szCs w:val="16"/>
              </w:rPr>
            </w:pPr>
            <w:ins w:id="10398" w:author="Στάθης Καπ" w:date="2023-03-09T02:06:00Z">
              <w:r w:rsidRPr="007E0F91">
                <w:rPr>
                  <w:rFonts w:ascii="Calibri" w:hAnsi="Calibri" w:cs="Calibri"/>
                  <w:color w:val="000000"/>
                  <w:sz w:val="16"/>
                  <w:szCs w:val="16"/>
                </w:rPr>
                <w:t>1.14</w:t>
              </w:r>
            </w:ins>
          </w:p>
        </w:tc>
        <w:tc>
          <w:tcPr>
            <w:tcW w:w="453" w:type="dxa"/>
            <w:tcBorders>
              <w:top w:val="single" w:sz="4" w:space="0" w:color="auto"/>
              <w:left w:val="single" w:sz="4" w:space="0" w:color="auto"/>
            </w:tcBorders>
            <w:vAlign w:val="center"/>
            <w:tcPrChange w:id="10399" w:author="Στάθης Καπ" w:date="2023-03-09T04:10:00Z">
              <w:tcPr>
                <w:tcW w:w="454" w:type="dxa"/>
                <w:tcBorders>
                  <w:top w:val="single" w:sz="4" w:space="0" w:color="auto"/>
                  <w:left w:val="single" w:sz="4" w:space="0" w:color="auto"/>
                </w:tcBorders>
                <w:vAlign w:val="center"/>
              </w:tcPr>
            </w:tcPrChange>
          </w:tcPr>
          <w:p w14:paraId="5B2A2D65" w14:textId="73008011" w:rsidR="00B7579D" w:rsidRPr="007E0F91" w:rsidRDefault="00B7579D" w:rsidP="00B7579D">
            <w:pPr>
              <w:jc w:val="center"/>
              <w:rPr>
                <w:ins w:id="10400" w:author="Στάθης Καπ" w:date="2023-03-09T00:33:00Z"/>
                <w:sz w:val="16"/>
                <w:szCs w:val="16"/>
              </w:rPr>
            </w:pPr>
            <w:ins w:id="10401" w:author="Στάθης Καπ" w:date="2023-03-09T02:06:00Z">
              <w:r w:rsidRPr="007E0F91">
                <w:rPr>
                  <w:rFonts w:ascii="Calibri" w:hAnsi="Calibri" w:cs="Calibri"/>
                  <w:color w:val="000000"/>
                  <w:sz w:val="16"/>
                  <w:szCs w:val="16"/>
                </w:rPr>
                <w:t>274</w:t>
              </w:r>
            </w:ins>
          </w:p>
        </w:tc>
        <w:tc>
          <w:tcPr>
            <w:tcW w:w="454" w:type="dxa"/>
            <w:tcBorders>
              <w:top w:val="single" w:sz="4" w:space="0" w:color="auto"/>
            </w:tcBorders>
            <w:vAlign w:val="center"/>
            <w:tcPrChange w:id="10402" w:author="Στάθης Καπ" w:date="2023-03-09T04:10:00Z">
              <w:tcPr>
                <w:tcW w:w="454" w:type="dxa"/>
                <w:tcBorders>
                  <w:top w:val="single" w:sz="4" w:space="0" w:color="auto"/>
                </w:tcBorders>
                <w:vAlign w:val="center"/>
              </w:tcPr>
            </w:tcPrChange>
          </w:tcPr>
          <w:p w14:paraId="7C1C60B1" w14:textId="675123B6" w:rsidR="00B7579D" w:rsidRPr="007E0F91" w:rsidRDefault="00B7579D" w:rsidP="00B7579D">
            <w:pPr>
              <w:jc w:val="center"/>
              <w:rPr>
                <w:ins w:id="10403" w:author="Στάθης Καπ" w:date="2023-03-09T00:33:00Z"/>
                <w:sz w:val="16"/>
                <w:szCs w:val="16"/>
              </w:rPr>
            </w:pPr>
            <w:ins w:id="10404" w:author="Στάθης Καπ" w:date="2023-03-09T02:06:00Z">
              <w:r w:rsidRPr="007E0F91">
                <w:rPr>
                  <w:rFonts w:ascii="Calibri" w:hAnsi="Calibri" w:cs="Calibri"/>
                  <w:color w:val="000000"/>
                  <w:sz w:val="16"/>
                  <w:szCs w:val="16"/>
                </w:rPr>
                <w:t>-13.22</w:t>
              </w:r>
            </w:ins>
          </w:p>
        </w:tc>
        <w:tc>
          <w:tcPr>
            <w:tcW w:w="454" w:type="dxa"/>
            <w:tcBorders>
              <w:top w:val="single" w:sz="4" w:space="0" w:color="auto"/>
            </w:tcBorders>
            <w:vAlign w:val="center"/>
            <w:tcPrChange w:id="10405" w:author="Στάθης Καπ" w:date="2023-03-09T04:10:00Z">
              <w:tcPr>
                <w:tcW w:w="454" w:type="dxa"/>
                <w:tcBorders>
                  <w:top w:val="single" w:sz="4" w:space="0" w:color="auto"/>
                </w:tcBorders>
                <w:vAlign w:val="center"/>
              </w:tcPr>
            </w:tcPrChange>
          </w:tcPr>
          <w:p w14:paraId="67B660CE" w14:textId="13821D4B" w:rsidR="00B7579D" w:rsidRPr="007E0F91" w:rsidRDefault="00B7579D" w:rsidP="00B7579D">
            <w:pPr>
              <w:jc w:val="center"/>
              <w:rPr>
                <w:ins w:id="10406" w:author="Στάθης Καπ" w:date="2023-03-09T00:33:00Z"/>
                <w:sz w:val="16"/>
                <w:szCs w:val="16"/>
              </w:rPr>
            </w:pPr>
            <w:ins w:id="10407" w:author="Στάθης Καπ" w:date="2023-03-09T02:06:00Z">
              <w:r w:rsidRPr="007E0F91">
                <w:rPr>
                  <w:rFonts w:ascii="Calibri" w:hAnsi="Calibri" w:cs="Calibri"/>
                  <w:color w:val="000000"/>
                  <w:sz w:val="16"/>
                  <w:szCs w:val="16"/>
                </w:rPr>
                <w:t>0.08</w:t>
              </w:r>
            </w:ins>
          </w:p>
        </w:tc>
        <w:tc>
          <w:tcPr>
            <w:tcW w:w="454" w:type="dxa"/>
            <w:tcBorders>
              <w:top w:val="single" w:sz="4" w:space="0" w:color="auto"/>
              <w:right w:val="single" w:sz="4" w:space="0" w:color="auto"/>
            </w:tcBorders>
            <w:vAlign w:val="center"/>
            <w:tcPrChange w:id="10408" w:author="Στάθης Καπ" w:date="2023-03-09T04:10:00Z">
              <w:tcPr>
                <w:tcW w:w="454" w:type="dxa"/>
                <w:tcBorders>
                  <w:top w:val="single" w:sz="4" w:space="0" w:color="auto"/>
                  <w:right w:val="single" w:sz="4" w:space="0" w:color="auto"/>
                </w:tcBorders>
                <w:vAlign w:val="center"/>
              </w:tcPr>
            </w:tcPrChange>
          </w:tcPr>
          <w:p w14:paraId="5AACBE70" w14:textId="01AA9141" w:rsidR="00B7579D" w:rsidRPr="007E0F91" w:rsidRDefault="00B7579D" w:rsidP="00B7579D">
            <w:pPr>
              <w:jc w:val="center"/>
              <w:rPr>
                <w:ins w:id="10409" w:author="Στάθης Καπ" w:date="2023-03-09T00:33:00Z"/>
                <w:sz w:val="16"/>
                <w:szCs w:val="16"/>
              </w:rPr>
            </w:pPr>
            <w:ins w:id="10410" w:author="Στάθης Καπ" w:date="2023-03-09T02:06:00Z">
              <w:r w:rsidRPr="007E0F91">
                <w:rPr>
                  <w:rFonts w:ascii="Calibri" w:hAnsi="Calibri" w:cs="Calibri"/>
                  <w:color w:val="000000"/>
                  <w:sz w:val="16"/>
                  <w:szCs w:val="16"/>
                </w:rPr>
                <w:t>9.09</w:t>
              </w:r>
            </w:ins>
          </w:p>
        </w:tc>
        <w:tc>
          <w:tcPr>
            <w:tcW w:w="453" w:type="dxa"/>
            <w:tcBorders>
              <w:top w:val="single" w:sz="4" w:space="0" w:color="auto"/>
              <w:left w:val="single" w:sz="4" w:space="0" w:color="auto"/>
            </w:tcBorders>
            <w:vAlign w:val="center"/>
            <w:tcPrChange w:id="10411" w:author="Στάθης Καπ" w:date="2023-03-09T04:10:00Z">
              <w:tcPr>
                <w:tcW w:w="454" w:type="dxa"/>
                <w:tcBorders>
                  <w:top w:val="single" w:sz="4" w:space="0" w:color="auto"/>
                  <w:left w:val="single" w:sz="4" w:space="0" w:color="auto"/>
                </w:tcBorders>
                <w:vAlign w:val="center"/>
              </w:tcPr>
            </w:tcPrChange>
          </w:tcPr>
          <w:p w14:paraId="3012B557" w14:textId="30F095CD" w:rsidR="00B7579D" w:rsidRPr="007E0F91" w:rsidRDefault="00B7579D" w:rsidP="00B7579D">
            <w:pPr>
              <w:jc w:val="center"/>
              <w:rPr>
                <w:ins w:id="10412" w:author="Στάθης Καπ" w:date="2023-03-09T00:33:00Z"/>
                <w:sz w:val="16"/>
                <w:szCs w:val="16"/>
              </w:rPr>
            </w:pPr>
            <w:ins w:id="10413" w:author="Στάθης Καπ" w:date="2023-03-09T02:06:00Z">
              <w:r w:rsidRPr="007E0F91">
                <w:rPr>
                  <w:rFonts w:ascii="Calibri" w:hAnsi="Calibri" w:cs="Calibri"/>
                  <w:color w:val="000000"/>
                  <w:sz w:val="16"/>
                  <w:szCs w:val="16"/>
                </w:rPr>
                <w:t>229</w:t>
              </w:r>
            </w:ins>
          </w:p>
        </w:tc>
        <w:tc>
          <w:tcPr>
            <w:tcW w:w="454" w:type="dxa"/>
            <w:tcBorders>
              <w:top w:val="single" w:sz="4" w:space="0" w:color="auto"/>
            </w:tcBorders>
            <w:vAlign w:val="center"/>
            <w:tcPrChange w:id="10414" w:author="Στάθης Καπ" w:date="2023-03-09T04:10:00Z">
              <w:tcPr>
                <w:tcW w:w="454" w:type="dxa"/>
                <w:tcBorders>
                  <w:top w:val="single" w:sz="4" w:space="0" w:color="auto"/>
                </w:tcBorders>
                <w:vAlign w:val="center"/>
              </w:tcPr>
            </w:tcPrChange>
          </w:tcPr>
          <w:p w14:paraId="58C39E99" w14:textId="23D563EC" w:rsidR="00B7579D" w:rsidRPr="007E0F91" w:rsidRDefault="00B7579D" w:rsidP="00B7579D">
            <w:pPr>
              <w:jc w:val="center"/>
              <w:rPr>
                <w:ins w:id="10415" w:author="Στάθης Καπ" w:date="2023-03-09T00:33:00Z"/>
                <w:sz w:val="16"/>
                <w:szCs w:val="16"/>
              </w:rPr>
            </w:pPr>
            <w:ins w:id="10416" w:author="Στάθης Καπ" w:date="2023-03-09T02:06:00Z">
              <w:r w:rsidRPr="007E0F91">
                <w:rPr>
                  <w:rFonts w:ascii="Calibri" w:hAnsi="Calibri" w:cs="Calibri"/>
                  <w:color w:val="000000"/>
                  <w:sz w:val="16"/>
                  <w:szCs w:val="16"/>
                </w:rPr>
                <w:t>5.37</w:t>
              </w:r>
            </w:ins>
          </w:p>
        </w:tc>
        <w:tc>
          <w:tcPr>
            <w:tcW w:w="454" w:type="dxa"/>
            <w:tcBorders>
              <w:top w:val="single" w:sz="4" w:space="0" w:color="auto"/>
            </w:tcBorders>
            <w:vAlign w:val="center"/>
            <w:tcPrChange w:id="10417" w:author="Στάθης Καπ" w:date="2023-03-09T04:10:00Z">
              <w:tcPr>
                <w:tcW w:w="454" w:type="dxa"/>
                <w:tcBorders>
                  <w:top w:val="single" w:sz="4" w:space="0" w:color="auto"/>
                </w:tcBorders>
                <w:vAlign w:val="center"/>
              </w:tcPr>
            </w:tcPrChange>
          </w:tcPr>
          <w:p w14:paraId="63A8452C" w14:textId="2AD35D46" w:rsidR="00B7579D" w:rsidRPr="007E0F91" w:rsidRDefault="00B7579D" w:rsidP="00B7579D">
            <w:pPr>
              <w:jc w:val="center"/>
              <w:rPr>
                <w:ins w:id="10418" w:author="Στάθης Καπ" w:date="2023-03-09T00:33:00Z"/>
                <w:sz w:val="16"/>
                <w:szCs w:val="16"/>
              </w:rPr>
            </w:pPr>
            <w:ins w:id="10419" w:author="Στάθης Καπ" w:date="2023-03-09T02:06:00Z">
              <w:r w:rsidRPr="007E0F91">
                <w:rPr>
                  <w:rFonts w:ascii="Calibri" w:hAnsi="Calibri" w:cs="Calibri"/>
                  <w:color w:val="000000"/>
                  <w:sz w:val="16"/>
                  <w:szCs w:val="16"/>
                </w:rPr>
                <w:t>0.074</w:t>
              </w:r>
            </w:ins>
          </w:p>
        </w:tc>
        <w:tc>
          <w:tcPr>
            <w:tcW w:w="461" w:type="dxa"/>
            <w:tcBorders>
              <w:top w:val="single" w:sz="4" w:space="0" w:color="auto"/>
              <w:right w:val="single" w:sz="4" w:space="0" w:color="auto"/>
            </w:tcBorders>
            <w:vAlign w:val="center"/>
            <w:tcPrChange w:id="10420" w:author="Στάθης Καπ" w:date="2023-03-09T04:10:00Z">
              <w:tcPr>
                <w:tcW w:w="454" w:type="dxa"/>
                <w:tcBorders>
                  <w:top w:val="single" w:sz="4" w:space="0" w:color="auto"/>
                  <w:right w:val="single" w:sz="4" w:space="0" w:color="auto"/>
                </w:tcBorders>
                <w:vAlign w:val="center"/>
              </w:tcPr>
            </w:tcPrChange>
          </w:tcPr>
          <w:p w14:paraId="497290E9" w14:textId="09AE0FDD" w:rsidR="00B7579D" w:rsidRPr="007E0F91" w:rsidRDefault="00B7579D" w:rsidP="00B7579D">
            <w:pPr>
              <w:jc w:val="center"/>
              <w:rPr>
                <w:ins w:id="10421" w:author="Στάθης Καπ" w:date="2023-03-09T00:33:00Z"/>
                <w:sz w:val="16"/>
                <w:szCs w:val="16"/>
              </w:rPr>
            </w:pPr>
            <w:ins w:id="10422" w:author="Στάθης Καπ" w:date="2023-03-09T02:06:00Z">
              <w:r w:rsidRPr="007E0F91">
                <w:rPr>
                  <w:rFonts w:ascii="Calibri" w:hAnsi="Calibri" w:cs="Calibri"/>
                  <w:color w:val="000000"/>
                  <w:sz w:val="16"/>
                  <w:szCs w:val="16"/>
                </w:rPr>
                <w:t>15.91</w:t>
              </w:r>
            </w:ins>
          </w:p>
        </w:tc>
      </w:tr>
      <w:tr w:rsidR="00F33ECC" w14:paraId="43F339F7" w14:textId="77777777" w:rsidTr="00E719CF">
        <w:trPr>
          <w:trHeight w:val="170"/>
          <w:jc w:val="center"/>
          <w:ins w:id="10423" w:author="Στάθης Καπ" w:date="2023-03-09T00:33:00Z"/>
          <w:trPrChange w:id="10424"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425"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66D3F804" w14:textId="165304CA" w:rsidR="00B7579D" w:rsidRPr="007E0F91" w:rsidRDefault="00B7579D" w:rsidP="00B7579D">
            <w:pPr>
              <w:jc w:val="center"/>
              <w:rPr>
                <w:ins w:id="10426" w:author="Στάθης Καπ" w:date="2023-03-09T00:33:00Z"/>
                <w:sz w:val="16"/>
                <w:szCs w:val="16"/>
              </w:rPr>
            </w:pPr>
            <w:ins w:id="10427" w:author="Στάθης Καπ" w:date="2023-03-09T00:36:00Z">
              <w:r w:rsidRPr="007E0F91">
                <w:rPr>
                  <w:sz w:val="16"/>
                  <w:szCs w:val="16"/>
                </w:rPr>
                <w:t>pr02</w:t>
              </w:r>
            </w:ins>
          </w:p>
        </w:tc>
        <w:tc>
          <w:tcPr>
            <w:tcW w:w="565" w:type="dxa"/>
            <w:tcBorders>
              <w:left w:val="single" w:sz="4" w:space="0" w:color="auto"/>
            </w:tcBorders>
            <w:vAlign w:val="center"/>
            <w:tcPrChange w:id="10428" w:author="Στάθης Καπ" w:date="2023-03-09T04:10:00Z">
              <w:tcPr>
                <w:tcW w:w="565" w:type="dxa"/>
                <w:tcBorders>
                  <w:left w:val="single" w:sz="4" w:space="0" w:color="auto"/>
                </w:tcBorders>
                <w:vAlign w:val="center"/>
              </w:tcPr>
            </w:tcPrChange>
          </w:tcPr>
          <w:p w14:paraId="6CDEA2D1" w14:textId="139D3DFF" w:rsidR="00B7579D" w:rsidRPr="007E0F91" w:rsidRDefault="00B7579D" w:rsidP="00B7579D">
            <w:pPr>
              <w:jc w:val="center"/>
              <w:rPr>
                <w:ins w:id="10429" w:author="Στάθης Καπ" w:date="2023-03-09T00:33:00Z"/>
                <w:sz w:val="16"/>
                <w:szCs w:val="16"/>
              </w:rPr>
            </w:pPr>
            <w:ins w:id="10430" w:author="Στάθης Καπ" w:date="2023-03-09T02:06:00Z">
              <w:r w:rsidRPr="007E0F91">
                <w:rPr>
                  <w:rFonts w:ascii="Calibri" w:hAnsi="Calibri" w:cstheme="minorHAnsi"/>
                  <w:color w:val="000000"/>
                  <w:sz w:val="16"/>
                  <w:szCs w:val="16"/>
                </w:rPr>
                <w:t>404</w:t>
              </w:r>
            </w:ins>
          </w:p>
        </w:tc>
        <w:tc>
          <w:tcPr>
            <w:tcW w:w="679" w:type="dxa"/>
            <w:tcBorders>
              <w:right w:val="single" w:sz="4" w:space="0" w:color="auto"/>
            </w:tcBorders>
            <w:vAlign w:val="center"/>
            <w:tcPrChange w:id="10431" w:author="Στάθης Καπ" w:date="2023-03-09T04:10:00Z">
              <w:tcPr>
                <w:tcW w:w="679" w:type="dxa"/>
                <w:tcBorders>
                  <w:right w:val="single" w:sz="4" w:space="0" w:color="auto"/>
                </w:tcBorders>
                <w:vAlign w:val="center"/>
              </w:tcPr>
            </w:tcPrChange>
          </w:tcPr>
          <w:p w14:paraId="34192550" w14:textId="0E05EBF7" w:rsidR="00B7579D" w:rsidRPr="007E0F91" w:rsidRDefault="00B7579D" w:rsidP="00B7579D">
            <w:pPr>
              <w:jc w:val="center"/>
              <w:rPr>
                <w:ins w:id="10432" w:author="Στάθης Καπ" w:date="2023-03-09T00:33:00Z"/>
                <w:sz w:val="16"/>
                <w:szCs w:val="16"/>
              </w:rPr>
            </w:pPr>
            <w:ins w:id="10433" w:author="Στάθης Καπ" w:date="2023-03-09T02:06:00Z">
              <w:r w:rsidRPr="007E0F91">
                <w:rPr>
                  <w:rFonts w:ascii="Calibri" w:hAnsi="Calibri" w:cstheme="minorHAnsi"/>
                  <w:color w:val="000000"/>
                  <w:sz w:val="16"/>
                  <w:szCs w:val="16"/>
                </w:rPr>
                <w:t>385</w:t>
              </w:r>
            </w:ins>
          </w:p>
        </w:tc>
        <w:tc>
          <w:tcPr>
            <w:tcW w:w="453" w:type="dxa"/>
            <w:tcBorders>
              <w:left w:val="single" w:sz="4" w:space="0" w:color="auto"/>
            </w:tcBorders>
            <w:vAlign w:val="center"/>
            <w:tcPrChange w:id="10434" w:author="Στάθης Καπ" w:date="2023-03-09T04:10:00Z">
              <w:tcPr>
                <w:tcW w:w="453" w:type="dxa"/>
                <w:tcBorders>
                  <w:left w:val="single" w:sz="4" w:space="0" w:color="auto"/>
                </w:tcBorders>
                <w:vAlign w:val="center"/>
              </w:tcPr>
            </w:tcPrChange>
          </w:tcPr>
          <w:p w14:paraId="43B92B6E" w14:textId="13BD7D91" w:rsidR="00B7579D" w:rsidRPr="007E0F91" w:rsidRDefault="00B7579D" w:rsidP="00B7579D">
            <w:pPr>
              <w:jc w:val="center"/>
              <w:rPr>
                <w:ins w:id="10435" w:author="Στάθης Καπ" w:date="2023-03-09T00:33:00Z"/>
                <w:sz w:val="16"/>
                <w:szCs w:val="16"/>
              </w:rPr>
            </w:pPr>
            <w:ins w:id="10436" w:author="Στάθης Καπ" w:date="2023-03-09T02:06:00Z">
              <w:r w:rsidRPr="007E0F91">
                <w:rPr>
                  <w:rFonts w:ascii="Calibri" w:hAnsi="Calibri" w:cs="Calibri"/>
                  <w:color w:val="000000"/>
                  <w:sz w:val="16"/>
                  <w:szCs w:val="16"/>
                </w:rPr>
                <w:t>375</w:t>
              </w:r>
            </w:ins>
          </w:p>
        </w:tc>
        <w:tc>
          <w:tcPr>
            <w:tcW w:w="708" w:type="dxa"/>
            <w:vAlign w:val="center"/>
            <w:tcPrChange w:id="10437" w:author="Στάθης Καπ" w:date="2023-03-09T04:10:00Z">
              <w:tcPr>
                <w:tcW w:w="708" w:type="dxa"/>
                <w:vAlign w:val="center"/>
              </w:tcPr>
            </w:tcPrChange>
          </w:tcPr>
          <w:p w14:paraId="31C3EBBC" w14:textId="3C1837E8" w:rsidR="00B7579D" w:rsidRPr="007E0F91" w:rsidRDefault="00B7579D" w:rsidP="00B7579D">
            <w:pPr>
              <w:jc w:val="center"/>
              <w:rPr>
                <w:ins w:id="10438" w:author="Στάθης Καπ" w:date="2023-03-09T00:33:00Z"/>
                <w:sz w:val="16"/>
                <w:szCs w:val="16"/>
              </w:rPr>
            </w:pPr>
            <w:ins w:id="10439" w:author="Στάθης Καπ" w:date="2023-03-09T02:06:00Z">
              <w:r w:rsidRPr="007E0F91">
                <w:rPr>
                  <w:rFonts w:ascii="Calibri" w:hAnsi="Calibri" w:cs="Calibri"/>
                  <w:color w:val="000000"/>
                  <w:sz w:val="16"/>
                  <w:szCs w:val="16"/>
                </w:rPr>
                <w:t>7.18</w:t>
              </w:r>
            </w:ins>
          </w:p>
        </w:tc>
        <w:tc>
          <w:tcPr>
            <w:tcW w:w="652" w:type="dxa"/>
            <w:vMerge/>
            <w:tcBorders>
              <w:right w:val="single" w:sz="4" w:space="0" w:color="auto"/>
            </w:tcBorders>
            <w:vAlign w:val="center"/>
            <w:tcPrChange w:id="10440" w:author="Στάθης Καπ" w:date="2023-03-09T04:10:00Z">
              <w:tcPr>
                <w:tcW w:w="652" w:type="dxa"/>
                <w:vMerge/>
                <w:tcBorders>
                  <w:right w:val="single" w:sz="4" w:space="0" w:color="auto"/>
                </w:tcBorders>
                <w:vAlign w:val="center"/>
              </w:tcPr>
            </w:tcPrChange>
          </w:tcPr>
          <w:p w14:paraId="1B160E10" w14:textId="0FB69E36" w:rsidR="00B7579D" w:rsidRPr="007E0F91" w:rsidRDefault="00B7579D" w:rsidP="00B7579D">
            <w:pPr>
              <w:jc w:val="center"/>
              <w:rPr>
                <w:ins w:id="10441" w:author="Στάθης Καπ" w:date="2023-03-09T00:33:00Z"/>
                <w:sz w:val="16"/>
                <w:szCs w:val="16"/>
              </w:rPr>
            </w:pPr>
          </w:p>
        </w:tc>
        <w:tc>
          <w:tcPr>
            <w:tcW w:w="453" w:type="dxa"/>
            <w:tcBorders>
              <w:left w:val="single" w:sz="4" w:space="0" w:color="auto"/>
            </w:tcBorders>
            <w:vAlign w:val="center"/>
            <w:tcPrChange w:id="10442" w:author="Στάθης Καπ" w:date="2023-03-09T04:10:00Z">
              <w:tcPr>
                <w:tcW w:w="453" w:type="dxa"/>
                <w:tcBorders>
                  <w:left w:val="single" w:sz="4" w:space="0" w:color="auto"/>
                </w:tcBorders>
                <w:vAlign w:val="center"/>
              </w:tcPr>
            </w:tcPrChange>
          </w:tcPr>
          <w:p w14:paraId="38264312" w14:textId="462BCA80" w:rsidR="00B7579D" w:rsidRPr="007E0F91" w:rsidRDefault="00B7579D" w:rsidP="00B7579D">
            <w:pPr>
              <w:jc w:val="center"/>
              <w:rPr>
                <w:ins w:id="10443" w:author="Στάθης Καπ" w:date="2023-03-09T00:33:00Z"/>
                <w:sz w:val="16"/>
                <w:szCs w:val="16"/>
              </w:rPr>
            </w:pPr>
            <w:ins w:id="10444" w:author="Στάθης Καπ" w:date="2023-03-09T02:06:00Z">
              <w:r w:rsidRPr="007E0F91">
                <w:rPr>
                  <w:rFonts w:ascii="Calibri" w:hAnsi="Calibri" w:cs="Calibri"/>
                  <w:color w:val="000000"/>
                  <w:sz w:val="16"/>
                  <w:szCs w:val="16"/>
                </w:rPr>
                <w:t>328</w:t>
              </w:r>
            </w:ins>
          </w:p>
        </w:tc>
        <w:tc>
          <w:tcPr>
            <w:tcW w:w="454" w:type="dxa"/>
            <w:vAlign w:val="center"/>
            <w:tcPrChange w:id="10445" w:author="Στάθης Καπ" w:date="2023-03-09T04:10:00Z">
              <w:tcPr>
                <w:tcW w:w="454" w:type="dxa"/>
                <w:vAlign w:val="center"/>
              </w:tcPr>
            </w:tcPrChange>
          </w:tcPr>
          <w:p w14:paraId="2EE7D96A" w14:textId="5939BFBC" w:rsidR="00B7579D" w:rsidRPr="007E0F91" w:rsidRDefault="00B7579D" w:rsidP="00B7579D">
            <w:pPr>
              <w:jc w:val="center"/>
              <w:rPr>
                <w:ins w:id="10446" w:author="Στάθης Καπ" w:date="2023-03-09T00:33:00Z"/>
                <w:sz w:val="16"/>
                <w:szCs w:val="16"/>
              </w:rPr>
            </w:pPr>
            <w:ins w:id="10447" w:author="Στάθης Καπ" w:date="2023-03-09T02:06:00Z">
              <w:r w:rsidRPr="007E0F91">
                <w:rPr>
                  <w:rFonts w:ascii="Calibri" w:hAnsi="Calibri" w:cs="Calibri"/>
                  <w:color w:val="000000"/>
                  <w:sz w:val="16"/>
                  <w:szCs w:val="16"/>
                </w:rPr>
                <w:t>12.53</w:t>
              </w:r>
            </w:ins>
          </w:p>
        </w:tc>
        <w:tc>
          <w:tcPr>
            <w:tcW w:w="454" w:type="dxa"/>
            <w:vAlign w:val="center"/>
            <w:tcPrChange w:id="10448" w:author="Στάθης Καπ" w:date="2023-03-09T04:10:00Z">
              <w:tcPr>
                <w:tcW w:w="454" w:type="dxa"/>
                <w:vAlign w:val="center"/>
              </w:tcPr>
            </w:tcPrChange>
          </w:tcPr>
          <w:p w14:paraId="0F8C831D" w14:textId="41625372" w:rsidR="00B7579D" w:rsidRPr="007E0F91" w:rsidRDefault="00B7579D" w:rsidP="00B7579D">
            <w:pPr>
              <w:jc w:val="center"/>
              <w:rPr>
                <w:ins w:id="10449" w:author="Στάθης Καπ" w:date="2023-03-09T00:33:00Z"/>
                <w:sz w:val="16"/>
                <w:szCs w:val="16"/>
              </w:rPr>
            </w:pPr>
            <w:ins w:id="10450" w:author="Στάθης Καπ" w:date="2023-03-09T02:06:00Z">
              <w:r w:rsidRPr="007E0F91">
                <w:rPr>
                  <w:rFonts w:ascii="Calibri" w:hAnsi="Calibri" w:cs="Calibri"/>
                  <w:color w:val="000000"/>
                  <w:sz w:val="16"/>
                  <w:szCs w:val="16"/>
                </w:rPr>
                <w:t>0.172</w:t>
              </w:r>
            </w:ins>
          </w:p>
        </w:tc>
        <w:tc>
          <w:tcPr>
            <w:tcW w:w="457" w:type="dxa"/>
            <w:tcBorders>
              <w:right w:val="single" w:sz="4" w:space="0" w:color="auto"/>
            </w:tcBorders>
            <w:vAlign w:val="center"/>
            <w:tcPrChange w:id="10451" w:author="Στάθης Καπ" w:date="2023-03-09T04:10:00Z">
              <w:tcPr>
                <w:tcW w:w="457" w:type="dxa"/>
                <w:tcBorders>
                  <w:right w:val="single" w:sz="4" w:space="0" w:color="auto"/>
                </w:tcBorders>
                <w:vAlign w:val="center"/>
              </w:tcPr>
            </w:tcPrChange>
          </w:tcPr>
          <w:p w14:paraId="1C8EAD94" w14:textId="742824B6" w:rsidR="00B7579D" w:rsidRPr="007E0F91" w:rsidRDefault="00B7579D" w:rsidP="00B7579D">
            <w:pPr>
              <w:jc w:val="center"/>
              <w:rPr>
                <w:ins w:id="10452" w:author="Στάθης Καπ" w:date="2023-03-09T00:33:00Z"/>
                <w:sz w:val="16"/>
                <w:szCs w:val="16"/>
              </w:rPr>
            </w:pPr>
            <w:ins w:id="10453" w:author="Στάθης Καπ" w:date="2023-03-09T02:06:00Z">
              <w:r w:rsidRPr="007E0F91">
                <w:rPr>
                  <w:rFonts w:ascii="Calibri" w:hAnsi="Calibri" w:cs="Calibri"/>
                  <w:color w:val="000000"/>
                  <w:sz w:val="16"/>
                  <w:szCs w:val="16"/>
                </w:rPr>
                <w:t>22.52</w:t>
              </w:r>
            </w:ins>
          </w:p>
        </w:tc>
        <w:tc>
          <w:tcPr>
            <w:tcW w:w="453" w:type="dxa"/>
            <w:tcBorders>
              <w:left w:val="single" w:sz="4" w:space="0" w:color="auto"/>
            </w:tcBorders>
            <w:vAlign w:val="center"/>
            <w:tcPrChange w:id="10454" w:author="Στάθης Καπ" w:date="2023-03-09T04:10:00Z">
              <w:tcPr>
                <w:tcW w:w="453" w:type="dxa"/>
                <w:tcBorders>
                  <w:left w:val="single" w:sz="4" w:space="0" w:color="auto"/>
                </w:tcBorders>
                <w:vAlign w:val="center"/>
              </w:tcPr>
            </w:tcPrChange>
          </w:tcPr>
          <w:p w14:paraId="28A5C987" w14:textId="2450D7E2" w:rsidR="00B7579D" w:rsidRPr="007E0F91" w:rsidRDefault="00B7579D" w:rsidP="00B7579D">
            <w:pPr>
              <w:jc w:val="center"/>
              <w:rPr>
                <w:ins w:id="10455" w:author="Στάθης Καπ" w:date="2023-03-09T00:33:00Z"/>
                <w:sz w:val="16"/>
                <w:szCs w:val="16"/>
              </w:rPr>
            </w:pPr>
            <w:ins w:id="10456" w:author="Στάθης Καπ" w:date="2023-03-09T02:06:00Z">
              <w:r w:rsidRPr="007E0F91">
                <w:rPr>
                  <w:rFonts w:ascii="Calibri" w:hAnsi="Calibri" w:cs="Calibri"/>
                  <w:color w:val="000000"/>
                  <w:sz w:val="16"/>
                  <w:szCs w:val="16"/>
                </w:rPr>
                <w:t>322</w:t>
              </w:r>
            </w:ins>
          </w:p>
        </w:tc>
        <w:tc>
          <w:tcPr>
            <w:tcW w:w="454" w:type="dxa"/>
            <w:vAlign w:val="center"/>
            <w:tcPrChange w:id="10457" w:author="Στάθης Καπ" w:date="2023-03-09T04:10:00Z">
              <w:tcPr>
                <w:tcW w:w="454" w:type="dxa"/>
                <w:vAlign w:val="center"/>
              </w:tcPr>
            </w:tcPrChange>
          </w:tcPr>
          <w:p w14:paraId="7B3113CF" w14:textId="042B68E0" w:rsidR="00B7579D" w:rsidRPr="007E0F91" w:rsidRDefault="00B7579D" w:rsidP="00B7579D">
            <w:pPr>
              <w:jc w:val="center"/>
              <w:rPr>
                <w:ins w:id="10458" w:author="Στάθης Καπ" w:date="2023-03-09T00:33:00Z"/>
                <w:sz w:val="16"/>
                <w:szCs w:val="16"/>
              </w:rPr>
            </w:pPr>
            <w:ins w:id="10459" w:author="Στάθης Καπ" w:date="2023-03-09T02:06:00Z">
              <w:r w:rsidRPr="007E0F91">
                <w:rPr>
                  <w:rFonts w:ascii="Calibri" w:hAnsi="Calibri" w:cs="Calibri"/>
                  <w:color w:val="000000"/>
                  <w:sz w:val="16"/>
                  <w:szCs w:val="16"/>
                </w:rPr>
                <w:t>14.13</w:t>
              </w:r>
            </w:ins>
          </w:p>
        </w:tc>
        <w:tc>
          <w:tcPr>
            <w:tcW w:w="454" w:type="dxa"/>
            <w:vAlign w:val="center"/>
            <w:tcPrChange w:id="10460" w:author="Στάθης Καπ" w:date="2023-03-09T04:10:00Z">
              <w:tcPr>
                <w:tcW w:w="454" w:type="dxa"/>
                <w:vAlign w:val="center"/>
              </w:tcPr>
            </w:tcPrChange>
          </w:tcPr>
          <w:p w14:paraId="24D1EF40" w14:textId="42DCB9C6" w:rsidR="00B7579D" w:rsidRPr="007E0F91" w:rsidRDefault="00B7579D" w:rsidP="00B7579D">
            <w:pPr>
              <w:jc w:val="center"/>
              <w:rPr>
                <w:ins w:id="10461" w:author="Στάθης Καπ" w:date="2023-03-09T00:33:00Z"/>
                <w:sz w:val="16"/>
                <w:szCs w:val="16"/>
              </w:rPr>
            </w:pPr>
            <w:ins w:id="10462" w:author="Στάθης Καπ" w:date="2023-03-09T02:06:00Z">
              <w:r w:rsidRPr="007E0F91">
                <w:rPr>
                  <w:rFonts w:ascii="Calibri" w:hAnsi="Calibri" w:cs="Calibri"/>
                  <w:color w:val="000000"/>
                  <w:sz w:val="16"/>
                  <w:szCs w:val="16"/>
                </w:rPr>
                <w:t>0.171</w:t>
              </w:r>
            </w:ins>
          </w:p>
        </w:tc>
        <w:tc>
          <w:tcPr>
            <w:tcW w:w="454" w:type="dxa"/>
            <w:tcBorders>
              <w:right w:val="single" w:sz="4" w:space="0" w:color="auto"/>
            </w:tcBorders>
            <w:vAlign w:val="center"/>
            <w:tcPrChange w:id="10463" w:author="Στάθης Καπ" w:date="2023-03-09T04:10:00Z">
              <w:tcPr>
                <w:tcW w:w="454" w:type="dxa"/>
                <w:tcBorders>
                  <w:right w:val="single" w:sz="4" w:space="0" w:color="auto"/>
                </w:tcBorders>
                <w:vAlign w:val="center"/>
              </w:tcPr>
            </w:tcPrChange>
          </w:tcPr>
          <w:p w14:paraId="24D43841" w14:textId="28CFB0CE" w:rsidR="00B7579D" w:rsidRPr="007E0F91" w:rsidRDefault="00B7579D" w:rsidP="00B7579D">
            <w:pPr>
              <w:jc w:val="center"/>
              <w:rPr>
                <w:ins w:id="10464" w:author="Στάθης Καπ" w:date="2023-03-09T00:33:00Z"/>
                <w:sz w:val="16"/>
                <w:szCs w:val="16"/>
              </w:rPr>
            </w:pPr>
            <w:ins w:id="10465" w:author="Στάθης Καπ" w:date="2023-03-09T02:06:00Z">
              <w:r w:rsidRPr="007E0F91">
                <w:rPr>
                  <w:rFonts w:ascii="Calibri" w:hAnsi="Calibri" w:cs="Calibri"/>
                  <w:color w:val="000000"/>
                  <w:sz w:val="16"/>
                  <w:szCs w:val="16"/>
                </w:rPr>
                <w:t>22.97</w:t>
              </w:r>
            </w:ins>
          </w:p>
        </w:tc>
        <w:tc>
          <w:tcPr>
            <w:tcW w:w="453" w:type="dxa"/>
            <w:tcBorders>
              <w:left w:val="single" w:sz="4" w:space="0" w:color="auto"/>
            </w:tcBorders>
            <w:vAlign w:val="center"/>
            <w:tcPrChange w:id="10466" w:author="Στάθης Καπ" w:date="2023-03-09T04:10:00Z">
              <w:tcPr>
                <w:tcW w:w="453" w:type="dxa"/>
                <w:tcBorders>
                  <w:left w:val="single" w:sz="4" w:space="0" w:color="auto"/>
                </w:tcBorders>
                <w:vAlign w:val="center"/>
              </w:tcPr>
            </w:tcPrChange>
          </w:tcPr>
          <w:p w14:paraId="7C7ECC75" w14:textId="25379F18" w:rsidR="00B7579D" w:rsidRPr="007E0F91" w:rsidRDefault="00B7579D" w:rsidP="00B7579D">
            <w:pPr>
              <w:jc w:val="center"/>
              <w:rPr>
                <w:ins w:id="10467" w:author="Στάθης Καπ" w:date="2023-03-09T00:33:00Z"/>
                <w:sz w:val="16"/>
                <w:szCs w:val="16"/>
              </w:rPr>
            </w:pPr>
            <w:ins w:id="10468" w:author="Στάθης Καπ" w:date="2023-03-09T02:06:00Z">
              <w:r w:rsidRPr="007E0F91">
                <w:rPr>
                  <w:rFonts w:ascii="Calibri" w:hAnsi="Calibri" w:cs="Calibri"/>
                  <w:color w:val="000000"/>
                  <w:sz w:val="16"/>
                  <w:szCs w:val="16"/>
                </w:rPr>
                <w:t>295</w:t>
              </w:r>
            </w:ins>
          </w:p>
        </w:tc>
        <w:tc>
          <w:tcPr>
            <w:tcW w:w="454" w:type="dxa"/>
            <w:vAlign w:val="center"/>
            <w:tcPrChange w:id="10469" w:author="Στάθης Καπ" w:date="2023-03-09T04:10:00Z">
              <w:tcPr>
                <w:tcW w:w="454" w:type="dxa"/>
                <w:vAlign w:val="center"/>
              </w:tcPr>
            </w:tcPrChange>
          </w:tcPr>
          <w:p w14:paraId="2776A336" w14:textId="47A12874" w:rsidR="00B7579D" w:rsidRPr="007E0F91" w:rsidRDefault="00B7579D" w:rsidP="00B7579D">
            <w:pPr>
              <w:jc w:val="center"/>
              <w:rPr>
                <w:ins w:id="10470" w:author="Στάθης Καπ" w:date="2023-03-09T00:33:00Z"/>
                <w:sz w:val="16"/>
                <w:szCs w:val="16"/>
              </w:rPr>
            </w:pPr>
            <w:ins w:id="10471" w:author="Στάθης Καπ" w:date="2023-03-09T02:06:00Z">
              <w:r w:rsidRPr="007E0F91">
                <w:rPr>
                  <w:rFonts w:ascii="Calibri" w:hAnsi="Calibri" w:cs="Calibri"/>
                  <w:color w:val="000000"/>
                  <w:sz w:val="16"/>
                  <w:szCs w:val="16"/>
                </w:rPr>
                <w:t>21.33</w:t>
              </w:r>
            </w:ins>
          </w:p>
        </w:tc>
        <w:tc>
          <w:tcPr>
            <w:tcW w:w="454" w:type="dxa"/>
            <w:vAlign w:val="center"/>
            <w:tcPrChange w:id="10472" w:author="Στάθης Καπ" w:date="2023-03-09T04:10:00Z">
              <w:tcPr>
                <w:tcW w:w="454" w:type="dxa"/>
                <w:vAlign w:val="center"/>
              </w:tcPr>
            </w:tcPrChange>
          </w:tcPr>
          <w:p w14:paraId="0D600817" w14:textId="026D80F2" w:rsidR="00B7579D" w:rsidRPr="007E0F91" w:rsidRDefault="00B7579D" w:rsidP="00B7579D">
            <w:pPr>
              <w:jc w:val="center"/>
              <w:rPr>
                <w:ins w:id="10473" w:author="Στάθης Καπ" w:date="2023-03-09T00:33:00Z"/>
                <w:sz w:val="16"/>
                <w:szCs w:val="16"/>
              </w:rPr>
            </w:pPr>
            <w:ins w:id="10474" w:author="Στάθης Καπ" w:date="2023-03-09T02:06:00Z">
              <w:r w:rsidRPr="007E0F91">
                <w:rPr>
                  <w:rFonts w:ascii="Calibri" w:hAnsi="Calibri" w:cs="Calibri"/>
                  <w:color w:val="000000"/>
                  <w:sz w:val="16"/>
                  <w:szCs w:val="16"/>
                </w:rPr>
                <w:t>0.21</w:t>
              </w:r>
            </w:ins>
          </w:p>
        </w:tc>
        <w:tc>
          <w:tcPr>
            <w:tcW w:w="461" w:type="dxa"/>
            <w:tcBorders>
              <w:right w:val="single" w:sz="4" w:space="0" w:color="auto"/>
            </w:tcBorders>
            <w:vAlign w:val="center"/>
            <w:tcPrChange w:id="10475" w:author="Στάθης Καπ" w:date="2023-03-09T04:10:00Z">
              <w:tcPr>
                <w:tcW w:w="461" w:type="dxa"/>
                <w:tcBorders>
                  <w:right w:val="single" w:sz="4" w:space="0" w:color="auto"/>
                </w:tcBorders>
                <w:vAlign w:val="center"/>
              </w:tcPr>
            </w:tcPrChange>
          </w:tcPr>
          <w:p w14:paraId="38231A0C" w14:textId="3DF873CB" w:rsidR="00B7579D" w:rsidRPr="007E0F91" w:rsidRDefault="00B7579D" w:rsidP="00B7579D">
            <w:pPr>
              <w:jc w:val="center"/>
              <w:rPr>
                <w:ins w:id="10476" w:author="Στάθης Καπ" w:date="2023-03-09T00:33:00Z"/>
                <w:sz w:val="16"/>
                <w:szCs w:val="16"/>
              </w:rPr>
            </w:pPr>
            <w:ins w:id="10477" w:author="Στάθης Καπ" w:date="2023-03-09T02:06:00Z">
              <w:r w:rsidRPr="007E0F91">
                <w:rPr>
                  <w:rFonts w:ascii="Calibri" w:hAnsi="Calibri" w:cs="Calibri"/>
                  <w:color w:val="000000"/>
                  <w:sz w:val="16"/>
                  <w:szCs w:val="16"/>
                </w:rPr>
                <w:t>5.41</w:t>
              </w:r>
            </w:ins>
          </w:p>
        </w:tc>
      </w:tr>
      <w:tr w:rsidR="00F33ECC" w14:paraId="1645633C" w14:textId="77777777" w:rsidTr="00E719CF">
        <w:trPr>
          <w:trHeight w:val="170"/>
          <w:jc w:val="center"/>
          <w:ins w:id="10478" w:author="Στάθης Καπ" w:date="2023-03-09T00:33:00Z"/>
          <w:trPrChange w:id="10479"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480"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E8E8752" w14:textId="09EB8464" w:rsidR="00B7579D" w:rsidRPr="007E0F91" w:rsidRDefault="00B7579D" w:rsidP="00B7579D">
            <w:pPr>
              <w:jc w:val="center"/>
              <w:rPr>
                <w:ins w:id="10481" w:author="Στάθης Καπ" w:date="2023-03-09T00:33:00Z"/>
                <w:sz w:val="16"/>
                <w:szCs w:val="16"/>
              </w:rPr>
            </w:pPr>
            <w:ins w:id="10482" w:author="Στάθης Καπ" w:date="2023-03-09T00:36:00Z">
              <w:r w:rsidRPr="007E0F91">
                <w:rPr>
                  <w:sz w:val="16"/>
                  <w:szCs w:val="16"/>
                </w:rPr>
                <w:t>pr03</w:t>
              </w:r>
            </w:ins>
          </w:p>
        </w:tc>
        <w:tc>
          <w:tcPr>
            <w:tcW w:w="565" w:type="dxa"/>
            <w:tcBorders>
              <w:left w:val="single" w:sz="4" w:space="0" w:color="auto"/>
            </w:tcBorders>
            <w:vAlign w:val="center"/>
            <w:tcPrChange w:id="10483" w:author="Στάθης Καπ" w:date="2023-03-09T04:10:00Z">
              <w:tcPr>
                <w:tcW w:w="565" w:type="dxa"/>
                <w:tcBorders>
                  <w:left w:val="single" w:sz="4" w:space="0" w:color="auto"/>
                </w:tcBorders>
                <w:vAlign w:val="center"/>
              </w:tcPr>
            </w:tcPrChange>
          </w:tcPr>
          <w:p w14:paraId="0CEA0845" w14:textId="48775AA4" w:rsidR="00B7579D" w:rsidRPr="007E0F91" w:rsidRDefault="00B7579D" w:rsidP="00B7579D">
            <w:pPr>
              <w:jc w:val="center"/>
              <w:rPr>
                <w:ins w:id="10484" w:author="Στάθης Καπ" w:date="2023-03-09T00:33:00Z"/>
                <w:sz w:val="16"/>
                <w:szCs w:val="16"/>
              </w:rPr>
            </w:pPr>
            <w:ins w:id="10485" w:author="Στάθης Καπ" w:date="2023-03-09T02:06:00Z">
              <w:r w:rsidRPr="007E0F91">
                <w:rPr>
                  <w:rFonts w:ascii="Calibri" w:hAnsi="Calibri" w:cstheme="minorHAnsi"/>
                  <w:color w:val="000000"/>
                  <w:sz w:val="16"/>
                  <w:szCs w:val="16"/>
                </w:rPr>
                <w:t>394</w:t>
              </w:r>
            </w:ins>
          </w:p>
        </w:tc>
        <w:tc>
          <w:tcPr>
            <w:tcW w:w="679" w:type="dxa"/>
            <w:tcBorders>
              <w:right w:val="single" w:sz="4" w:space="0" w:color="auto"/>
            </w:tcBorders>
            <w:vAlign w:val="center"/>
            <w:tcPrChange w:id="10486" w:author="Στάθης Καπ" w:date="2023-03-09T04:10:00Z">
              <w:tcPr>
                <w:tcW w:w="679" w:type="dxa"/>
                <w:tcBorders>
                  <w:right w:val="single" w:sz="4" w:space="0" w:color="auto"/>
                </w:tcBorders>
                <w:vAlign w:val="center"/>
              </w:tcPr>
            </w:tcPrChange>
          </w:tcPr>
          <w:p w14:paraId="094BEA61" w14:textId="2EFF9E10" w:rsidR="00B7579D" w:rsidRPr="007E0F91" w:rsidRDefault="00B7579D" w:rsidP="00B7579D">
            <w:pPr>
              <w:jc w:val="center"/>
              <w:rPr>
                <w:ins w:id="10487" w:author="Στάθης Καπ" w:date="2023-03-09T00:33:00Z"/>
                <w:sz w:val="16"/>
                <w:szCs w:val="16"/>
              </w:rPr>
            </w:pPr>
            <w:ins w:id="10488" w:author="Στάθης Καπ" w:date="2023-03-09T02:06:00Z">
              <w:r w:rsidRPr="007E0F91">
                <w:rPr>
                  <w:rFonts w:ascii="Calibri" w:hAnsi="Calibri" w:cstheme="minorHAnsi"/>
                  <w:color w:val="000000"/>
                  <w:sz w:val="16"/>
                  <w:szCs w:val="16"/>
                </w:rPr>
                <w:t>384</w:t>
              </w:r>
            </w:ins>
          </w:p>
        </w:tc>
        <w:tc>
          <w:tcPr>
            <w:tcW w:w="453" w:type="dxa"/>
            <w:tcBorders>
              <w:left w:val="single" w:sz="4" w:space="0" w:color="auto"/>
            </w:tcBorders>
            <w:vAlign w:val="center"/>
            <w:tcPrChange w:id="10489" w:author="Στάθης Καπ" w:date="2023-03-09T04:10:00Z">
              <w:tcPr>
                <w:tcW w:w="453" w:type="dxa"/>
                <w:tcBorders>
                  <w:left w:val="single" w:sz="4" w:space="0" w:color="auto"/>
                </w:tcBorders>
                <w:vAlign w:val="center"/>
              </w:tcPr>
            </w:tcPrChange>
          </w:tcPr>
          <w:p w14:paraId="406B3E44" w14:textId="300A2FE1" w:rsidR="00B7579D" w:rsidRPr="007E0F91" w:rsidRDefault="00B7579D" w:rsidP="00B7579D">
            <w:pPr>
              <w:jc w:val="center"/>
              <w:rPr>
                <w:ins w:id="10490" w:author="Στάθης Καπ" w:date="2023-03-09T00:33:00Z"/>
                <w:sz w:val="16"/>
                <w:szCs w:val="16"/>
              </w:rPr>
            </w:pPr>
            <w:ins w:id="10491" w:author="Στάθης Καπ" w:date="2023-03-09T02:06:00Z">
              <w:r w:rsidRPr="007E0F91">
                <w:rPr>
                  <w:rFonts w:ascii="Calibri" w:hAnsi="Calibri" w:cs="Calibri"/>
                  <w:color w:val="000000"/>
                  <w:sz w:val="16"/>
                  <w:szCs w:val="16"/>
                </w:rPr>
                <w:t>376</w:t>
              </w:r>
            </w:ins>
          </w:p>
        </w:tc>
        <w:tc>
          <w:tcPr>
            <w:tcW w:w="708" w:type="dxa"/>
            <w:vAlign w:val="center"/>
            <w:tcPrChange w:id="10492" w:author="Στάθης Καπ" w:date="2023-03-09T04:10:00Z">
              <w:tcPr>
                <w:tcW w:w="708" w:type="dxa"/>
                <w:vAlign w:val="center"/>
              </w:tcPr>
            </w:tcPrChange>
          </w:tcPr>
          <w:p w14:paraId="6D4084ED" w14:textId="32459370" w:rsidR="00B7579D" w:rsidRPr="007E0F91" w:rsidRDefault="00B7579D" w:rsidP="00B7579D">
            <w:pPr>
              <w:jc w:val="center"/>
              <w:rPr>
                <w:ins w:id="10493" w:author="Στάθης Καπ" w:date="2023-03-09T00:33:00Z"/>
                <w:sz w:val="16"/>
                <w:szCs w:val="16"/>
              </w:rPr>
            </w:pPr>
            <w:ins w:id="10494" w:author="Στάθης Καπ" w:date="2023-03-09T02:06:00Z">
              <w:r w:rsidRPr="007E0F91">
                <w:rPr>
                  <w:rFonts w:ascii="Calibri" w:hAnsi="Calibri" w:cs="Calibri"/>
                  <w:color w:val="000000"/>
                  <w:sz w:val="16"/>
                  <w:szCs w:val="16"/>
                </w:rPr>
                <w:t>4.57</w:t>
              </w:r>
            </w:ins>
          </w:p>
        </w:tc>
        <w:tc>
          <w:tcPr>
            <w:tcW w:w="652" w:type="dxa"/>
            <w:vMerge/>
            <w:tcBorders>
              <w:right w:val="single" w:sz="4" w:space="0" w:color="auto"/>
            </w:tcBorders>
            <w:vAlign w:val="center"/>
            <w:tcPrChange w:id="10495" w:author="Στάθης Καπ" w:date="2023-03-09T04:10:00Z">
              <w:tcPr>
                <w:tcW w:w="652" w:type="dxa"/>
                <w:vMerge/>
                <w:tcBorders>
                  <w:right w:val="single" w:sz="4" w:space="0" w:color="auto"/>
                </w:tcBorders>
                <w:vAlign w:val="center"/>
              </w:tcPr>
            </w:tcPrChange>
          </w:tcPr>
          <w:p w14:paraId="124F8C09" w14:textId="485D17C0" w:rsidR="00B7579D" w:rsidRPr="007E0F91" w:rsidRDefault="00B7579D" w:rsidP="00B7579D">
            <w:pPr>
              <w:jc w:val="center"/>
              <w:rPr>
                <w:ins w:id="10496" w:author="Στάθης Καπ" w:date="2023-03-09T00:33:00Z"/>
                <w:sz w:val="16"/>
                <w:szCs w:val="16"/>
              </w:rPr>
            </w:pPr>
          </w:p>
        </w:tc>
        <w:tc>
          <w:tcPr>
            <w:tcW w:w="453" w:type="dxa"/>
            <w:tcBorders>
              <w:left w:val="single" w:sz="4" w:space="0" w:color="auto"/>
            </w:tcBorders>
            <w:vAlign w:val="center"/>
            <w:tcPrChange w:id="10497" w:author="Στάθης Καπ" w:date="2023-03-09T04:10:00Z">
              <w:tcPr>
                <w:tcW w:w="453" w:type="dxa"/>
                <w:tcBorders>
                  <w:left w:val="single" w:sz="4" w:space="0" w:color="auto"/>
                </w:tcBorders>
                <w:vAlign w:val="center"/>
              </w:tcPr>
            </w:tcPrChange>
          </w:tcPr>
          <w:p w14:paraId="10BBF6C3" w14:textId="50E25AB3" w:rsidR="00B7579D" w:rsidRPr="007E0F91" w:rsidRDefault="00B7579D" w:rsidP="00B7579D">
            <w:pPr>
              <w:jc w:val="center"/>
              <w:rPr>
                <w:ins w:id="10498" w:author="Στάθης Καπ" w:date="2023-03-09T00:33:00Z"/>
                <w:sz w:val="16"/>
                <w:szCs w:val="16"/>
              </w:rPr>
            </w:pPr>
            <w:ins w:id="10499" w:author="Στάθης Καπ" w:date="2023-03-09T02:06:00Z">
              <w:r w:rsidRPr="007E0F91">
                <w:rPr>
                  <w:rFonts w:ascii="Calibri" w:hAnsi="Calibri" w:cs="Calibri"/>
                  <w:color w:val="000000"/>
                  <w:sz w:val="16"/>
                  <w:szCs w:val="16"/>
                </w:rPr>
                <w:t>366</w:t>
              </w:r>
            </w:ins>
          </w:p>
        </w:tc>
        <w:tc>
          <w:tcPr>
            <w:tcW w:w="454" w:type="dxa"/>
            <w:vAlign w:val="center"/>
            <w:tcPrChange w:id="10500" w:author="Στάθης Καπ" w:date="2023-03-09T04:10:00Z">
              <w:tcPr>
                <w:tcW w:w="454" w:type="dxa"/>
                <w:vAlign w:val="center"/>
              </w:tcPr>
            </w:tcPrChange>
          </w:tcPr>
          <w:p w14:paraId="15F640E1" w14:textId="1F7E2581" w:rsidR="00B7579D" w:rsidRPr="007E0F91" w:rsidRDefault="00B7579D" w:rsidP="00B7579D">
            <w:pPr>
              <w:jc w:val="center"/>
              <w:rPr>
                <w:ins w:id="10501" w:author="Στάθης Καπ" w:date="2023-03-09T00:33:00Z"/>
                <w:sz w:val="16"/>
                <w:szCs w:val="16"/>
              </w:rPr>
            </w:pPr>
            <w:ins w:id="10502" w:author="Στάθης Καπ" w:date="2023-03-09T02:06:00Z">
              <w:r w:rsidRPr="007E0F91">
                <w:rPr>
                  <w:rFonts w:ascii="Calibri" w:hAnsi="Calibri" w:cs="Calibri"/>
                  <w:color w:val="000000"/>
                  <w:sz w:val="16"/>
                  <w:szCs w:val="16"/>
                </w:rPr>
                <w:t>2.66</w:t>
              </w:r>
            </w:ins>
          </w:p>
        </w:tc>
        <w:tc>
          <w:tcPr>
            <w:tcW w:w="454" w:type="dxa"/>
            <w:vAlign w:val="center"/>
            <w:tcPrChange w:id="10503" w:author="Στάθης Καπ" w:date="2023-03-09T04:10:00Z">
              <w:tcPr>
                <w:tcW w:w="454" w:type="dxa"/>
                <w:vAlign w:val="center"/>
              </w:tcPr>
            </w:tcPrChange>
          </w:tcPr>
          <w:p w14:paraId="2323A765" w14:textId="30D2478A" w:rsidR="00B7579D" w:rsidRPr="007E0F91" w:rsidRDefault="00B7579D" w:rsidP="00B7579D">
            <w:pPr>
              <w:jc w:val="center"/>
              <w:rPr>
                <w:ins w:id="10504" w:author="Στάθης Καπ" w:date="2023-03-09T00:33:00Z"/>
                <w:sz w:val="16"/>
                <w:szCs w:val="16"/>
              </w:rPr>
            </w:pPr>
            <w:ins w:id="10505" w:author="Στάθης Καπ" w:date="2023-03-09T02:06:00Z">
              <w:r w:rsidRPr="007E0F91">
                <w:rPr>
                  <w:rFonts w:ascii="Calibri" w:hAnsi="Calibri" w:cs="Calibri"/>
                  <w:color w:val="000000"/>
                  <w:sz w:val="16"/>
                  <w:szCs w:val="16"/>
                </w:rPr>
                <w:t>0.531</w:t>
              </w:r>
            </w:ins>
          </w:p>
        </w:tc>
        <w:tc>
          <w:tcPr>
            <w:tcW w:w="457" w:type="dxa"/>
            <w:tcBorders>
              <w:right w:val="single" w:sz="4" w:space="0" w:color="auto"/>
            </w:tcBorders>
            <w:vAlign w:val="center"/>
            <w:tcPrChange w:id="10506" w:author="Στάθης Καπ" w:date="2023-03-09T04:10:00Z">
              <w:tcPr>
                <w:tcW w:w="457" w:type="dxa"/>
                <w:tcBorders>
                  <w:right w:val="single" w:sz="4" w:space="0" w:color="auto"/>
                </w:tcBorders>
                <w:vAlign w:val="center"/>
              </w:tcPr>
            </w:tcPrChange>
          </w:tcPr>
          <w:p w14:paraId="29D99540" w14:textId="0E0F58BF" w:rsidR="00B7579D" w:rsidRPr="007E0F91" w:rsidRDefault="00B7579D" w:rsidP="00B7579D">
            <w:pPr>
              <w:jc w:val="center"/>
              <w:rPr>
                <w:ins w:id="10507" w:author="Στάθης Καπ" w:date="2023-03-09T00:33:00Z"/>
                <w:sz w:val="16"/>
                <w:szCs w:val="16"/>
              </w:rPr>
            </w:pPr>
            <w:ins w:id="10508" w:author="Στάθης Καπ" w:date="2023-03-09T02:06:00Z">
              <w:r w:rsidRPr="007E0F91">
                <w:rPr>
                  <w:rFonts w:ascii="Calibri" w:hAnsi="Calibri" w:cs="Calibri"/>
                  <w:color w:val="000000"/>
                  <w:sz w:val="16"/>
                  <w:szCs w:val="16"/>
                </w:rPr>
                <w:t>-43.51</w:t>
              </w:r>
            </w:ins>
          </w:p>
        </w:tc>
        <w:tc>
          <w:tcPr>
            <w:tcW w:w="453" w:type="dxa"/>
            <w:tcBorders>
              <w:left w:val="single" w:sz="4" w:space="0" w:color="auto"/>
            </w:tcBorders>
            <w:vAlign w:val="center"/>
            <w:tcPrChange w:id="10509" w:author="Στάθης Καπ" w:date="2023-03-09T04:10:00Z">
              <w:tcPr>
                <w:tcW w:w="453" w:type="dxa"/>
                <w:tcBorders>
                  <w:left w:val="single" w:sz="4" w:space="0" w:color="auto"/>
                </w:tcBorders>
                <w:vAlign w:val="center"/>
              </w:tcPr>
            </w:tcPrChange>
          </w:tcPr>
          <w:p w14:paraId="1B3F7DA3" w14:textId="201360F6" w:rsidR="00B7579D" w:rsidRPr="007E0F91" w:rsidRDefault="00B7579D" w:rsidP="00B7579D">
            <w:pPr>
              <w:jc w:val="center"/>
              <w:rPr>
                <w:ins w:id="10510" w:author="Στάθης Καπ" w:date="2023-03-09T00:33:00Z"/>
                <w:sz w:val="16"/>
                <w:szCs w:val="16"/>
              </w:rPr>
            </w:pPr>
            <w:ins w:id="10511" w:author="Στάθης Καπ" w:date="2023-03-09T02:06:00Z">
              <w:r w:rsidRPr="007E0F91">
                <w:rPr>
                  <w:rFonts w:ascii="Calibri" w:hAnsi="Calibri" w:cs="Calibri"/>
                  <w:color w:val="000000"/>
                  <w:sz w:val="16"/>
                  <w:szCs w:val="16"/>
                </w:rPr>
                <w:t>350</w:t>
              </w:r>
            </w:ins>
          </w:p>
        </w:tc>
        <w:tc>
          <w:tcPr>
            <w:tcW w:w="454" w:type="dxa"/>
            <w:vAlign w:val="center"/>
            <w:tcPrChange w:id="10512" w:author="Στάθης Καπ" w:date="2023-03-09T04:10:00Z">
              <w:tcPr>
                <w:tcW w:w="454" w:type="dxa"/>
                <w:vAlign w:val="center"/>
              </w:tcPr>
            </w:tcPrChange>
          </w:tcPr>
          <w:p w14:paraId="6DC39155" w14:textId="773FC222" w:rsidR="00B7579D" w:rsidRPr="007E0F91" w:rsidRDefault="00B7579D" w:rsidP="00B7579D">
            <w:pPr>
              <w:jc w:val="center"/>
              <w:rPr>
                <w:ins w:id="10513" w:author="Στάθης Καπ" w:date="2023-03-09T00:33:00Z"/>
                <w:sz w:val="16"/>
                <w:szCs w:val="16"/>
              </w:rPr>
            </w:pPr>
            <w:ins w:id="10514" w:author="Στάθης Καπ" w:date="2023-03-09T02:06:00Z">
              <w:r w:rsidRPr="007E0F91">
                <w:rPr>
                  <w:rFonts w:ascii="Calibri" w:hAnsi="Calibri" w:cs="Calibri"/>
                  <w:color w:val="000000"/>
                  <w:sz w:val="16"/>
                  <w:szCs w:val="16"/>
                </w:rPr>
                <w:t>6.91</w:t>
              </w:r>
            </w:ins>
          </w:p>
        </w:tc>
        <w:tc>
          <w:tcPr>
            <w:tcW w:w="454" w:type="dxa"/>
            <w:vAlign w:val="center"/>
            <w:tcPrChange w:id="10515" w:author="Στάθης Καπ" w:date="2023-03-09T04:10:00Z">
              <w:tcPr>
                <w:tcW w:w="454" w:type="dxa"/>
                <w:vAlign w:val="center"/>
              </w:tcPr>
            </w:tcPrChange>
          </w:tcPr>
          <w:p w14:paraId="02AB4FC9" w14:textId="11EFDEF0" w:rsidR="00B7579D" w:rsidRPr="007E0F91" w:rsidRDefault="00B7579D" w:rsidP="00B7579D">
            <w:pPr>
              <w:jc w:val="center"/>
              <w:rPr>
                <w:ins w:id="10516" w:author="Στάθης Καπ" w:date="2023-03-09T00:33:00Z"/>
                <w:sz w:val="16"/>
                <w:szCs w:val="16"/>
              </w:rPr>
            </w:pPr>
            <w:ins w:id="10517" w:author="Στάθης Καπ" w:date="2023-03-09T02:06:00Z">
              <w:r w:rsidRPr="007E0F91">
                <w:rPr>
                  <w:rFonts w:ascii="Calibri" w:hAnsi="Calibri" w:cs="Calibri"/>
                  <w:color w:val="000000"/>
                  <w:sz w:val="16"/>
                  <w:szCs w:val="16"/>
                </w:rPr>
                <w:t>0.288</w:t>
              </w:r>
            </w:ins>
          </w:p>
        </w:tc>
        <w:tc>
          <w:tcPr>
            <w:tcW w:w="454" w:type="dxa"/>
            <w:tcBorders>
              <w:right w:val="single" w:sz="4" w:space="0" w:color="auto"/>
            </w:tcBorders>
            <w:vAlign w:val="center"/>
            <w:tcPrChange w:id="10518" w:author="Στάθης Καπ" w:date="2023-03-09T04:10:00Z">
              <w:tcPr>
                <w:tcW w:w="454" w:type="dxa"/>
                <w:tcBorders>
                  <w:right w:val="single" w:sz="4" w:space="0" w:color="auto"/>
                </w:tcBorders>
                <w:vAlign w:val="center"/>
              </w:tcPr>
            </w:tcPrChange>
          </w:tcPr>
          <w:p w14:paraId="012086B3" w14:textId="3A486485" w:rsidR="00B7579D" w:rsidRPr="007E0F91" w:rsidRDefault="00B7579D" w:rsidP="00B7579D">
            <w:pPr>
              <w:jc w:val="center"/>
              <w:rPr>
                <w:ins w:id="10519" w:author="Στάθης Καπ" w:date="2023-03-09T00:33:00Z"/>
                <w:sz w:val="16"/>
                <w:szCs w:val="16"/>
              </w:rPr>
            </w:pPr>
            <w:ins w:id="10520" w:author="Στάθης Καπ" w:date="2023-03-09T02:06:00Z">
              <w:r w:rsidRPr="007E0F91">
                <w:rPr>
                  <w:rFonts w:ascii="Calibri" w:hAnsi="Calibri" w:cs="Calibri"/>
                  <w:color w:val="000000"/>
                  <w:sz w:val="16"/>
                  <w:szCs w:val="16"/>
                </w:rPr>
                <w:t>22.16</w:t>
              </w:r>
            </w:ins>
          </w:p>
        </w:tc>
        <w:tc>
          <w:tcPr>
            <w:tcW w:w="453" w:type="dxa"/>
            <w:tcBorders>
              <w:left w:val="single" w:sz="4" w:space="0" w:color="auto"/>
            </w:tcBorders>
            <w:vAlign w:val="center"/>
            <w:tcPrChange w:id="10521" w:author="Στάθης Καπ" w:date="2023-03-09T04:10:00Z">
              <w:tcPr>
                <w:tcW w:w="453" w:type="dxa"/>
                <w:tcBorders>
                  <w:left w:val="single" w:sz="4" w:space="0" w:color="auto"/>
                </w:tcBorders>
                <w:vAlign w:val="center"/>
              </w:tcPr>
            </w:tcPrChange>
          </w:tcPr>
          <w:p w14:paraId="57DC28BE" w14:textId="23E30161" w:rsidR="00B7579D" w:rsidRPr="007E0F91" w:rsidRDefault="00B7579D" w:rsidP="00B7579D">
            <w:pPr>
              <w:jc w:val="center"/>
              <w:rPr>
                <w:ins w:id="10522" w:author="Στάθης Καπ" w:date="2023-03-09T00:33:00Z"/>
                <w:sz w:val="16"/>
                <w:szCs w:val="16"/>
              </w:rPr>
            </w:pPr>
            <w:ins w:id="10523" w:author="Στάθης Καπ" w:date="2023-03-09T02:06:00Z">
              <w:r w:rsidRPr="007E0F91">
                <w:rPr>
                  <w:rFonts w:ascii="Calibri" w:hAnsi="Calibri" w:cs="Calibri"/>
                  <w:color w:val="000000"/>
                  <w:sz w:val="16"/>
                  <w:szCs w:val="16"/>
                </w:rPr>
                <w:t>309</w:t>
              </w:r>
            </w:ins>
          </w:p>
        </w:tc>
        <w:tc>
          <w:tcPr>
            <w:tcW w:w="454" w:type="dxa"/>
            <w:vAlign w:val="center"/>
            <w:tcPrChange w:id="10524" w:author="Στάθης Καπ" w:date="2023-03-09T04:10:00Z">
              <w:tcPr>
                <w:tcW w:w="454" w:type="dxa"/>
                <w:vAlign w:val="center"/>
              </w:tcPr>
            </w:tcPrChange>
          </w:tcPr>
          <w:p w14:paraId="3413D5D6" w14:textId="04918046" w:rsidR="00B7579D" w:rsidRPr="007E0F91" w:rsidRDefault="00B7579D" w:rsidP="00B7579D">
            <w:pPr>
              <w:jc w:val="center"/>
              <w:rPr>
                <w:ins w:id="10525" w:author="Στάθης Καπ" w:date="2023-03-09T00:33:00Z"/>
                <w:sz w:val="16"/>
                <w:szCs w:val="16"/>
              </w:rPr>
            </w:pPr>
            <w:ins w:id="10526" w:author="Στάθης Καπ" w:date="2023-03-09T02:06:00Z">
              <w:r w:rsidRPr="007E0F91">
                <w:rPr>
                  <w:rFonts w:ascii="Calibri" w:hAnsi="Calibri" w:cs="Calibri"/>
                  <w:color w:val="000000"/>
                  <w:sz w:val="16"/>
                  <w:szCs w:val="16"/>
                </w:rPr>
                <w:t>17.82</w:t>
              </w:r>
            </w:ins>
          </w:p>
        </w:tc>
        <w:tc>
          <w:tcPr>
            <w:tcW w:w="454" w:type="dxa"/>
            <w:vAlign w:val="center"/>
            <w:tcPrChange w:id="10527" w:author="Στάθης Καπ" w:date="2023-03-09T04:10:00Z">
              <w:tcPr>
                <w:tcW w:w="454" w:type="dxa"/>
                <w:vAlign w:val="center"/>
              </w:tcPr>
            </w:tcPrChange>
          </w:tcPr>
          <w:p w14:paraId="77FF5126" w14:textId="6739F1C7" w:rsidR="00B7579D" w:rsidRPr="007E0F91" w:rsidRDefault="00B7579D" w:rsidP="00B7579D">
            <w:pPr>
              <w:jc w:val="center"/>
              <w:rPr>
                <w:ins w:id="10528" w:author="Στάθης Καπ" w:date="2023-03-09T00:33:00Z"/>
                <w:sz w:val="16"/>
                <w:szCs w:val="16"/>
              </w:rPr>
            </w:pPr>
            <w:ins w:id="10529" w:author="Στάθης Καπ" w:date="2023-03-09T02:06:00Z">
              <w:r w:rsidRPr="007E0F91">
                <w:rPr>
                  <w:rFonts w:ascii="Calibri" w:hAnsi="Calibri" w:cs="Calibri"/>
                  <w:color w:val="000000"/>
                  <w:sz w:val="16"/>
                  <w:szCs w:val="16"/>
                </w:rPr>
                <w:t>0.3</w:t>
              </w:r>
            </w:ins>
          </w:p>
        </w:tc>
        <w:tc>
          <w:tcPr>
            <w:tcW w:w="461" w:type="dxa"/>
            <w:tcBorders>
              <w:right w:val="single" w:sz="4" w:space="0" w:color="auto"/>
            </w:tcBorders>
            <w:vAlign w:val="center"/>
            <w:tcPrChange w:id="10530" w:author="Στάθης Καπ" w:date="2023-03-09T04:10:00Z">
              <w:tcPr>
                <w:tcW w:w="461" w:type="dxa"/>
                <w:tcBorders>
                  <w:right w:val="single" w:sz="4" w:space="0" w:color="auto"/>
                </w:tcBorders>
                <w:vAlign w:val="center"/>
              </w:tcPr>
            </w:tcPrChange>
          </w:tcPr>
          <w:p w14:paraId="18D919EA" w14:textId="34FD41F9" w:rsidR="00B7579D" w:rsidRPr="007E0F91" w:rsidRDefault="00B7579D" w:rsidP="00B7579D">
            <w:pPr>
              <w:jc w:val="center"/>
              <w:rPr>
                <w:ins w:id="10531" w:author="Στάθης Καπ" w:date="2023-03-09T00:33:00Z"/>
                <w:sz w:val="16"/>
                <w:szCs w:val="16"/>
              </w:rPr>
            </w:pPr>
            <w:ins w:id="10532" w:author="Στάθης Καπ" w:date="2023-03-09T02:06:00Z">
              <w:r w:rsidRPr="007E0F91">
                <w:rPr>
                  <w:rFonts w:ascii="Calibri" w:hAnsi="Calibri" w:cs="Calibri"/>
                  <w:color w:val="000000"/>
                  <w:sz w:val="16"/>
                  <w:szCs w:val="16"/>
                </w:rPr>
                <w:t>18.92</w:t>
              </w:r>
            </w:ins>
          </w:p>
        </w:tc>
      </w:tr>
      <w:tr w:rsidR="00F33ECC" w14:paraId="73EED421" w14:textId="77777777" w:rsidTr="00E719CF">
        <w:trPr>
          <w:trHeight w:val="170"/>
          <w:jc w:val="center"/>
          <w:ins w:id="10533" w:author="Στάθης Καπ" w:date="2023-03-09T00:33:00Z"/>
          <w:trPrChange w:id="10534"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535"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E01B93E" w14:textId="2B429CFD" w:rsidR="00B7579D" w:rsidRPr="007E0F91" w:rsidRDefault="00B7579D" w:rsidP="00B7579D">
            <w:pPr>
              <w:jc w:val="center"/>
              <w:rPr>
                <w:ins w:id="10536" w:author="Στάθης Καπ" w:date="2023-03-09T00:33:00Z"/>
                <w:sz w:val="16"/>
                <w:szCs w:val="16"/>
              </w:rPr>
            </w:pPr>
            <w:ins w:id="10537" w:author="Στάθης Καπ" w:date="2023-03-09T00:36:00Z">
              <w:r w:rsidRPr="007E0F91">
                <w:rPr>
                  <w:sz w:val="16"/>
                  <w:szCs w:val="16"/>
                </w:rPr>
                <w:t>pr04</w:t>
              </w:r>
            </w:ins>
          </w:p>
        </w:tc>
        <w:tc>
          <w:tcPr>
            <w:tcW w:w="565" w:type="dxa"/>
            <w:tcBorders>
              <w:left w:val="single" w:sz="4" w:space="0" w:color="auto"/>
            </w:tcBorders>
            <w:vAlign w:val="center"/>
            <w:tcPrChange w:id="10538" w:author="Στάθης Καπ" w:date="2023-03-09T04:10:00Z">
              <w:tcPr>
                <w:tcW w:w="565" w:type="dxa"/>
                <w:tcBorders>
                  <w:left w:val="single" w:sz="4" w:space="0" w:color="auto"/>
                </w:tcBorders>
                <w:vAlign w:val="center"/>
              </w:tcPr>
            </w:tcPrChange>
          </w:tcPr>
          <w:p w14:paraId="032C62F5" w14:textId="02A751AC" w:rsidR="00B7579D" w:rsidRPr="007E0F91" w:rsidRDefault="00B7579D" w:rsidP="00B7579D">
            <w:pPr>
              <w:jc w:val="center"/>
              <w:rPr>
                <w:ins w:id="10539" w:author="Στάθης Καπ" w:date="2023-03-09T00:33:00Z"/>
                <w:sz w:val="16"/>
                <w:szCs w:val="16"/>
              </w:rPr>
            </w:pPr>
            <w:ins w:id="10540" w:author="Στάθης Καπ" w:date="2023-03-09T02:06:00Z">
              <w:r w:rsidRPr="007E0F91">
                <w:rPr>
                  <w:rFonts w:ascii="Calibri" w:hAnsi="Calibri" w:cstheme="minorHAnsi"/>
                  <w:color w:val="000000"/>
                  <w:sz w:val="16"/>
                  <w:szCs w:val="16"/>
                </w:rPr>
                <w:t>489</w:t>
              </w:r>
            </w:ins>
          </w:p>
        </w:tc>
        <w:tc>
          <w:tcPr>
            <w:tcW w:w="679" w:type="dxa"/>
            <w:tcBorders>
              <w:right w:val="single" w:sz="4" w:space="0" w:color="auto"/>
            </w:tcBorders>
            <w:vAlign w:val="center"/>
            <w:tcPrChange w:id="10541" w:author="Στάθης Καπ" w:date="2023-03-09T04:10:00Z">
              <w:tcPr>
                <w:tcW w:w="679" w:type="dxa"/>
                <w:tcBorders>
                  <w:right w:val="single" w:sz="4" w:space="0" w:color="auto"/>
                </w:tcBorders>
                <w:vAlign w:val="center"/>
              </w:tcPr>
            </w:tcPrChange>
          </w:tcPr>
          <w:p w14:paraId="58DD05E7" w14:textId="3872C6DF" w:rsidR="00B7579D" w:rsidRPr="007E0F91" w:rsidRDefault="00B7579D" w:rsidP="00B7579D">
            <w:pPr>
              <w:jc w:val="center"/>
              <w:rPr>
                <w:ins w:id="10542" w:author="Στάθης Καπ" w:date="2023-03-09T00:33:00Z"/>
                <w:sz w:val="16"/>
                <w:szCs w:val="16"/>
              </w:rPr>
            </w:pPr>
            <w:ins w:id="10543" w:author="Στάθης Καπ" w:date="2023-03-09T02:06:00Z">
              <w:r w:rsidRPr="007E0F91">
                <w:rPr>
                  <w:rFonts w:ascii="Calibri" w:hAnsi="Calibri" w:cstheme="minorHAnsi"/>
                  <w:color w:val="000000"/>
                  <w:sz w:val="16"/>
                  <w:szCs w:val="16"/>
                </w:rPr>
                <w:t>447</w:t>
              </w:r>
            </w:ins>
          </w:p>
        </w:tc>
        <w:tc>
          <w:tcPr>
            <w:tcW w:w="453" w:type="dxa"/>
            <w:tcBorders>
              <w:left w:val="single" w:sz="4" w:space="0" w:color="auto"/>
            </w:tcBorders>
            <w:vAlign w:val="center"/>
            <w:tcPrChange w:id="10544" w:author="Στάθης Καπ" w:date="2023-03-09T04:10:00Z">
              <w:tcPr>
                <w:tcW w:w="453" w:type="dxa"/>
                <w:tcBorders>
                  <w:left w:val="single" w:sz="4" w:space="0" w:color="auto"/>
                </w:tcBorders>
                <w:vAlign w:val="center"/>
              </w:tcPr>
            </w:tcPrChange>
          </w:tcPr>
          <w:p w14:paraId="323851E7" w14:textId="1FF2974B" w:rsidR="00B7579D" w:rsidRPr="007E0F91" w:rsidRDefault="00B7579D" w:rsidP="00B7579D">
            <w:pPr>
              <w:jc w:val="center"/>
              <w:rPr>
                <w:ins w:id="10545" w:author="Στάθης Καπ" w:date="2023-03-09T00:33:00Z"/>
                <w:sz w:val="16"/>
                <w:szCs w:val="16"/>
              </w:rPr>
            </w:pPr>
            <w:ins w:id="10546" w:author="Στάθης Καπ" w:date="2023-03-09T02:06:00Z">
              <w:r w:rsidRPr="007E0F91">
                <w:rPr>
                  <w:rFonts w:ascii="Calibri" w:hAnsi="Calibri" w:cs="Calibri"/>
                  <w:color w:val="000000"/>
                  <w:sz w:val="16"/>
                  <w:szCs w:val="16"/>
                </w:rPr>
                <w:t>478</w:t>
              </w:r>
            </w:ins>
          </w:p>
        </w:tc>
        <w:tc>
          <w:tcPr>
            <w:tcW w:w="708" w:type="dxa"/>
            <w:vAlign w:val="center"/>
            <w:tcPrChange w:id="10547" w:author="Στάθης Καπ" w:date="2023-03-09T04:10:00Z">
              <w:tcPr>
                <w:tcW w:w="708" w:type="dxa"/>
                <w:vAlign w:val="center"/>
              </w:tcPr>
            </w:tcPrChange>
          </w:tcPr>
          <w:p w14:paraId="35AAD360" w14:textId="5C0EC01B" w:rsidR="00B7579D" w:rsidRPr="007E0F91" w:rsidRDefault="00B7579D" w:rsidP="00B7579D">
            <w:pPr>
              <w:jc w:val="center"/>
              <w:rPr>
                <w:ins w:id="10548" w:author="Στάθης Καπ" w:date="2023-03-09T00:33:00Z"/>
                <w:sz w:val="16"/>
                <w:szCs w:val="16"/>
              </w:rPr>
            </w:pPr>
            <w:ins w:id="10549" w:author="Στάθης Καπ" w:date="2023-03-09T02:06:00Z">
              <w:r w:rsidRPr="007E0F91">
                <w:rPr>
                  <w:rFonts w:ascii="Calibri" w:hAnsi="Calibri" w:cs="Calibri"/>
                  <w:color w:val="000000"/>
                  <w:sz w:val="16"/>
                  <w:szCs w:val="16"/>
                </w:rPr>
                <w:t>2.25</w:t>
              </w:r>
            </w:ins>
          </w:p>
        </w:tc>
        <w:tc>
          <w:tcPr>
            <w:tcW w:w="652" w:type="dxa"/>
            <w:vMerge/>
            <w:tcBorders>
              <w:right w:val="single" w:sz="4" w:space="0" w:color="auto"/>
            </w:tcBorders>
            <w:vAlign w:val="center"/>
            <w:tcPrChange w:id="10550" w:author="Στάθης Καπ" w:date="2023-03-09T04:10:00Z">
              <w:tcPr>
                <w:tcW w:w="652" w:type="dxa"/>
                <w:vMerge/>
                <w:tcBorders>
                  <w:right w:val="single" w:sz="4" w:space="0" w:color="auto"/>
                </w:tcBorders>
                <w:vAlign w:val="center"/>
              </w:tcPr>
            </w:tcPrChange>
          </w:tcPr>
          <w:p w14:paraId="2AD36C90" w14:textId="091A6BF4" w:rsidR="00B7579D" w:rsidRPr="007E0F91" w:rsidRDefault="00B7579D" w:rsidP="00B7579D">
            <w:pPr>
              <w:jc w:val="center"/>
              <w:rPr>
                <w:ins w:id="10551" w:author="Στάθης Καπ" w:date="2023-03-09T00:33:00Z"/>
                <w:sz w:val="16"/>
                <w:szCs w:val="16"/>
              </w:rPr>
            </w:pPr>
          </w:p>
        </w:tc>
        <w:tc>
          <w:tcPr>
            <w:tcW w:w="453" w:type="dxa"/>
            <w:tcBorders>
              <w:left w:val="single" w:sz="4" w:space="0" w:color="auto"/>
            </w:tcBorders>
            <w:vAlign w:val="center"/>
            <w:tcPrChange w:id="10552" w:author="Στάθης Καπ" w:date="2023-03-09T04:10:00Z">
              <w:tcPr>
                <w:tcW w:w="453" w:type="dxa"/>
                <w:tcBorders>
                  <w:left w:val="single" w:sz="4" w:space="0" w:color="auto"/>
                </w:tcBorders>
                <w:vAlign w:val="center"/>
              </w:tcPr>
            </w:tcPrChange>
          </w:tcPr>
          <w:p w14:paraId="0BF8946D" w14:textId="078AAF35" w:rsidR="00B7579D" w:rsidRPr="007E0F91" w:rsidRDefault="00B7579D" w:rsidP="00B7579D">
            <w:pPr>
              <w:jc w:val="center"/>
              <w:rPr>
                <w:ins w:id="10553" w:author="Στάθης Καπ" w:date="2023-03-09T00:33:00Z"/>
                <w:sz w:val="16"/>
                <w:szCs w:val="16"/>
              </w:rPr>
            </w:pPr>
            <w:ins w:id="10554" w:author="Στάθης Καπ" w:date="2023-03-09T02:06:00Z">
              <w:r w:rsidRPr="007E0F91">
                <w:rPr>
                  <w:rFonts w:ascii="Calibri" w:hAnsi="Calibri" w:cs="Calibri"/>
                  <w:color w:val="000000"/>
                  <w:sz w:val="16"/>
                  <w:szCs w:val="16"/>
                </w:rPr>
                <w:t>447</w:t>
              </w:r>
            </w:ins>
          </w:p>
        </w:tc>
        <w:tc>
          <w:tcPr>
            <w:tcW w:w="454" w:type="dxa"/>
            <w:vAlign w:val="center"/>
            <w:tcPrChange w:id="10555" w:author="Στάθης Καπ" w:date="2023-03-09T04:10:00Z">
              <w:tcPr>
                <w:tcW w:w="454" w:type="dxa"/>
                <w:vAlign w:val="center"/>
              </w:tcPr>
            </w:tcPrChange>
          </w:tcPr>
          <w:p w14:paraId="5A62D158" w14:textId="5FD7EC78" w:rsidR="00B7579D" w:rsidRPr="007E0F91" w:rsidRDefault="00B7579D" w:rsidP="00B7579D">
            <w:pPr>
              <w:jc w:val="center"/>
              <w:rPr>
                <w:ins w:id="10556" w:author="Στάθης Καπ" w:date="2023-03-09T00:33:00Z"/>
                <w:sz w:val="16"/>
                <w:szCs w:val="16"/>
              </w:rPr>
            </w:pPr>
            <w:ins w:id="10557" w:author="Στάθης Καπ" w:date="2023-03-09T02:06:00Z">
              <w:r w:rsidRPr="007E0F91">
                <w:rPr>
                  <w:rFonts w:ascii="Calibri" w:hAnsi="Calibri" w:cs="Calibri"/>
                  <w:color w:val="000000"/>
                  <w:sz w:val="16"/>
                  <w:szCs w:val="16"/>
                </w:rPr>
                <w:t>6.49</w:t>
              </w:r>
            </w:ins>
          </w:p>
        </w:tc>
        <w:tc>
          <w:tcPr>
            <w:tcW w:w="454" w:type="dxa"/>
            <w:vAlign w:val="center"/>
            <w:tcPrChange w:id="10558" w:author="Στάθης Καπ" w:date="2023-03-09T04:10:00Z">
              <w:tcPr>
                <w:tcW w:w="454" w:type="dxa"/>
                <w:vAlign w:val="center"/>
              </w:tcPr>
            </w:tcPrChange>
          </w:tcPr>
          <w:p w14:paraId="1C05FC35" w14:textId="49708171" w:rsidR="00B7579D" w:rsidRPr="007E0F91" w:rsidRDefault="00B7579D" w:rsidP="00B7579D">
            <w:pPr>
              <w:jc w:val="center"/>
              <w:rPr>
                <w:ins w:id="10559" w:author="Στάθης Καπ" w:date="2023-03-09T00:33:00Z"/>
                <w:sz w:val="16"/>
                <w:szCs w:val="16"/>
              </w:rPr>
            </w:pPr>
            <w:ins w:id="10560" w:author="Στάθης Καπ" w:date="2023-03-09T02:06:00Z">
              <w:r w:rsidRPr="007E0F91">
                <w:rPr>
                  <w:rFonts w:ascii="Calibri" w:hAnsi="Calibri" w:cs="Calibri"/>
                  <w:color w:val="000000"/>
                  <w:sz w:val="16"/>
                  <w:szCs w:val="16"/>
                </w:rPr>
                <w:t>0.492</w:t>
              </w:r>
            </w:ins>
          </w:p>
        </w:tc>
        <w:tc>
          <w:tcPr>
            <w:tcW w:w="457" w:type="dxa"/>
            <w:tcBorders>
              <w:right w:val="single" w:sz="4" w:space="0" w:color="auto"/>
            </w:tcBorders>
            <w:vAlign w:val="center"/>
            <w:tcPrChange w:id="10561" w:author="Στάθης Καπ" w:date="2023-03-09T04:10:00Z">
              <w:tcPr>
                <w:tcW w:w="457" w:type="dxa"/>
                <w:tcBorders>
                  <w:right w:val="single" w:sz="4" w:space="0" w:color="auto"/>
                </w:tcBorders>
                <w:vAlign w:val="center"/>
              </w:tcPr>
            </w:tcPrChange>
          </w:tcPr>
          <w:p w14:paraId="2CA92B90" w14:textId="7C229D7F" w:rsidR="00B7579D" w:rsidRPr="007E0F91" w:rsidRDefault="00B7579D" w:rsidP="00B7579D">
            <w:pPr>
              <w:jc w:val="center"/>
              <w:rPr>
                <w:ins w:id="10562" w:author="Στάθης Καπ" w:date="2023-03-09T00:33:00Z"/>
                <w:sz w:val="16"/>
                <w:szCs w:val="16"/>
              </w:rPr>
            </w:pPr>
            <w:ins w:id="10563" w:author="Στάθης Καπ" w:date="2023-03-09T02:06:00Z">
              <w:r w:rsidRPr="007E0F91">
                <w:rPr>
                  <w:rFonts w:ascii="Calibri" w:hAnsi="Calibri" w:cs="Calibri"/>
                  <w:color w:val="000000"/>
                  <w:sz w:val="16"/>
                  <w:szCs w:val="16"/>
                </w:rPr>
                <w:t>55.07</w:t>
              </w:r>
            </w:ins>
          </w:p>
        </w:tc>
        <w:tc>
          <w:tcPr>
            <w:tcW w:w="453" w:type="dxa"/>
            <w:tcBorders>
              <w:left w:val="single" w:sz="4" w:space="0" w:color="auto"/>
            </w:tcBorders>
            <w:vAlign w:val="center"/>
            <w:tcPrChange w:id="10564" w:author="Στάθης Καπ" w:date="2023-03-09T04:10:00Z">
              <w:tcPr>
                <w:tcW w:w="453" w:type="dxa"/>
                <w:tcBorders>
                  <w:left w:val="single" w:sz="4" w:space="0" w:color="auto"/>
                </w:tcBorders>
                <w:vAlign w:val="center"/>
              </w:tcPr>
            </w:tcPrChange>
          </w:tcPr>
          <w:p w14:paraId="70F8F087" w14:textId="5BCFCD49" w:rsidR="00B7579D" w:rsidRPr="007E0F91" w:rsidRDefault="00B7579D" w:rsidP="00B7579D">
            <w:pPr>
              <w:jc w:val="center"/>
              <w:rPr>
                <w:ins w:id="10565" w:author="Στάθης Καπ" w:date="2023-03-09T00:33:00Z"/>
                <w:sz w:val="16"/>
                <w:szCs w:val="16"/>
              </w:rPr>
            </w:pPr>
            <w:ins w:id="10566" w:author="Στάθης Καπ" w:date="2023-03-09T02:06:00Z">
              <w:r w:rsidRPr="007E0F91">
                <w:rPr>
                  <w:rFonts w:ascii="Calibri" w:hAnsi="Calibri" w:cs="Calibri"/>
                  <w:color w:val="000000"/>
                  <w:sz w:val="16"/>
                  <w:szCs w:val="16"/>
                </w:rPr>
                <w:t>411</w:t>
              </w:r>
            </w:ins>
          </w:p>
        </w:tc>
        <w:tc>
          <w:tcPr>
            <w:tcW w:w="454" w:type="dxa"/>
            <w:vAlign w:val="center"/>
            <w:tcPrChange w:id="10567" w:author="Στάθης Καπ" w:date="2023-03-09T04:10:00Z">
              <w:tcPr>
                <w:tcW w:w="454" w:type="dxa"/>
                <w:vAlign w:val="center"/>
              </w:tcPr>
            </w:tcPrChange>
          </w:tcPr>
          <w:p w14:paraId="1930543F" w14:textId="6E0B144A" w:rsidR="00B7579D" w:rsidRPr="007E0F91" w:rsidRDefault="00B7579D" w:rsidP="00B7579D">
            <w:pPr>
              <w:jc w:val="center"/>
              <w:rPr>
                <w:ins w:id="10568" w:author="Στάθης Καπ" w:date="2023-03-09T00:33:00Z"/>
                <w:sz w:val="16"/>
                <w:szCs w:val="16"/>
              </w:rPr>
            </w:pPr>
            <w:ins w:id="10569" w:author="Στάθης Καπ" w:date="2023-03-09T02:06:00Z">
              <w:r w:rsidRPr="007E0F91">
                <w:rPr>
                  <w:rFonts w:ascii="Calibri" w:hAnsi="Calibri" w:cs="Calibri"/>
                  <w:color w:val="000000"/>
                  <w:sz w:val="16"/>
                  <w:szCs w:val="16"/>
                </w:rPr>
                <w:t>14.02</w:t>
              </w:r>
            </w:ins>
          </w:p>
        </w:tc>
        <w:tc>
          <w:tcPr>
            <w:tcW w:w="454" w:type="dxa"/>
            <w:vAlign w:val="center"/>
            <w:tcPrChange w:id="10570" w:author="Στάθης Καπ" w:date="2023-03-09T04:10:00Z">
              <w:tcPr>
                <w:tcW w:w="454" w:type="dxa"/>
                <w:vAlign w:val="center"/>
              </w:tcPr>
            </w:tcPrChange>
          </w:tcPr>
          <w:p w14:paraId="6E1CA942" w14:textId="05A018F4" w:rsidR="00B7579D" w:rsidRPr="007E0F91" w:rsidRDefault="00B7579D" w:rsidP="00B7579D">
            <w:pPr>
              <w:jc w:val="center"/>
              <w:rPr>
                <w:ins w:id="10571" w:author="Στάθης Καπ" w:date="2023-03-09T00:33:00Z"/>
                <w:sz w:val="16"/>
                <w:szCs w:val="16"/>
              </w:rPr>
            </w:pPr>
            <w:ins w:id="10572" w:author="Στάθης Καπ" w:date="2023-03-09T02:06:00Z">
              <w:r w:rsidRPr="007E0F91">
                <w:rPr>
                  <w:rFonts w:ascii="Calibri" w:hAnsi="Calibri" w:cs="Calibri"/>
                  <w:color w:val="000000"/>
                  <w:sz w:val="16"/>
                  <w:szCs w:val="16"/>
                </w:rPr>
                <w:t>0.436</w:t>
              </w:r>
            </w:ins>
          </w:p>
        </w:tc>
        <w:tc>
          <w:tcPr>
            <w:tcW w:w="454" w:type="dxa"/>
            <w:tcBorders>
              <w:right w:val="single" w:sz="4" w:space="0" w:color="auto"/>
            </w:tcBorders>
            <w:vAlign w:val="center"/>
            <w:tcPrChange w:id="10573" w:author="Στάθης Καπ" w:date="2023-03-09T04:10:00Z">
              <w:tcPr>
                <w:tcW w:w="454" w:type="dxa"/>
                <w:tcBorders>
                  <w:right w:val="single" w:sz="4" w:space="0" w:color="auto"/>
                </w:tcBorders>
                <w:vAlign w:val="center"/>
              </w:tcPr>
            </w:tcPrChange>
          </w:tcPr>
          <w:p w14:paraId="5C9647E7" w14:textId="69EA0388" w:rsidR="00B7579D" w:rsidRPr="007E0F91" w:rsidRDefault="00B7579D" w:rsidP="00B7579D">
            <w:pPr>
              <w:jc w:val="center"/>
              <w:rPr>
                <w:ins w:id="10574" w:author="Στάθης Καπ" w:date="2023-03-09T00:33:00Z"/>
                <w:sz w:val="16"/>
                <w:szCs w:val="16"/>
              </w:rPr>
            </w:pPr>
            <w:ins w:id="10575" w:author="Στάθης Καπ" w:date="2023-03-09T02:06:00Z">
              <w:r w:rsidRPr="007E0F91">
                <w:rPr>
                  <w:rFonts w:ascii="Calibri" w:hAnsi="Calibri" w:cs="Calibri"/>
                  <w:color w:val="000000"/>
                  <w:sz w:val="16"/>
                  <w:szCs w:val="16"/>
                </w:rPr>
                <w:t>60.18</w:t>
              </w:r>
            </w:ins>
          </w:p>
        </w:tc>
        <w:tc>
          <w:tcPr>
            <w:tcW w:w="453" w:type="dxa"/>
            <w:tcBorders>
              <w:left w:val="single" w:sz="4" w:space="0" w:color="auto"/>
            </w:tcBorders>
            <w:vAlign w:val="center"/>
            <w:tcPrChange w:id="10576" w:author="Στάθης Καπ" w:date="2023-03-09T04:10:00Z">
              <w:tcPr>
                <w:tcW w:w="453" w:type="dxa"/>
                <w:tcBorders>
                  <w:left w:val="single" w:sz="4" w:space="0" w:color="auto"/>
                </w:tcBorders>
                <w:vAlign w:val="center"/>
              </w:tcPr>
            </w:tcPrChange>
          </w:tcPr>
          <w:p w14:paraId="0C515DBC" w14:textId="134A999B" w:rsidR="00B7579D" w:rsidRPr="007E0F91" w:rsidRDefault="00B7579D" w:rsidP="00B7579D">
            <w:pPr>
              <w:jc w:val="center"/>
              <w:rPr>
                <w:ins w:id="10577" w:author="Στάθης Καπ" w:date="2023-03-09T00:33:00Z"/>
                <w:sz w:val="16"/>
                <w:szCs w:val="16"/>
              </w:rPr>
            </w:pPr>
            <w:ins w:id="10578" w:author="Στάθης Καπ" w:date="2023-03-09T02:06:00Z">
              <w:r w:rsidRPr="007E0F91">
                <w:rPr>
                  <w:rFonts w:ascii="Calibri" w:hAnsi="Calibri" w:cs="Calibri"/>
                  <w:color w:val="000000"/>
                  <w:sz w:val="16"/>
                  <w:szCs w:val="16"/>
                </w:rPr>
                <w:t>433</w:t>
              </w:r>
            </w:ins>
          </w:p>
        </w:tc>
        <w:tc>
          <w:tcPr>
            <w:tcW w:w="454" w:type="dxa"/>
            <w:vAlign w:val="center"/>
            <w:tcPrChange w:id="10579" w:author="Στάθης Καπ" w:date="2023-03-09T04:10:00Z">
              <w:tcPr>
                <w:tcW w:w="454" w:type="dxa"/>
                <w:vAlign w:val="center"/>
              </w:tcPr>
            </w:tcPrChange>
          </w:tcPr>
          <w:p w14:paraId="2885AF98" w14:textId="2FBE7EB9" w:rsidR="00B7579D" w:rsidRPr="007E0F91" w:rsidRDefault="00B7579D" w:rsidP="00B7579D">
            <w:pPr>
              <w:jc w:val="center"/>
              <w:rPr>
                <w:ins w:id="10580" w:author="Στάθης Καπ" w:date="2023-03-09T00:33:00Z"/>
                <w:sz w:val="16"/>
                <w:szCs w:val="16"/>
              </w:rPr>
            </w:pPr>
            <w:ins w:id="10581" w:author="Στάθης Καπ" w:date="2023-03-09T02:06:00Z">
              <w:r w:rsidRPr="007E0F91">
                <w:rPr>
                  <w:rFonts w:ascii="Calibri" w:hAnsi="Calibri" w:cs="Calibri"/>
                  <w:color w:val="000000"/>
                  <w:sz w:val="16"/>
                  <w:szCs w:val="16"/>
                </w:rPr>
                <w:t>9.41</w:t>
              </w:r>
            </w:ins>
          </w:p>
        </w:tc>
        <w:tc>
          <w:tcPr>
            <w:tcW w:w="454" w:type="dxa"/>
            <w:vAlign w:val="center"/>
            <w:tcPrChange w:id="10582" w:author="Στάθης Καπ" w:date="2023-03-09T04:10:00Z">
              <w:tcPr>
                <w:tcW w:w="454" w:type="dxa"/>
                <w:vAlign w:val="center"/>
              </w:tcPr>
            </w:tcPrChange>
          </w:tcPr>
          <w:p w14:paraId="2BAE19D6" w14:textId="1D215678" w:rsidR="00B7579D" w:rsidRPr="007E0F91" w:rsidRDefault="00B7579D" w:rsidP="00B7579D">
            <w:pPr>
              <w:jc w:val="center"/>
              <w:rPr>
                <w:ins w:id="10583" w:author="Στάθης Καπ" w:date="2023-03-09T00:33:00Z"/>
                <w:sz w:val="16"/>
                <w:szCs w:val="16"/>
              </w:rPr>
            </w:pPr>
            <w:ins w:id="10584" w:author="Στάθης Καπ" w:date="2023-03-09T02:06:00Z">
              <w:r w:rsidRPr="007E0F91">
                <w:rPr>
                  <w:rFonts w:ascii="Calibri" w:hAnsi="Calibri" w:cs="Calibri"/>
                  <w:color w:val="000000"/>
                  <w:sz w:val="16"/>
                  <w:szCs w:val="16"/>
                </w:rPr>
                <w:t>0.423</w:t>
              </w:r>
            </w:ins>
          </w:p>
        </w:tc>
        <w:tc>
          <w:tcPr>
            <w:tcW w:w="461" w:type="dxa"/>
            <w:tcBorders>
              <w:right w:val="single" w:sz="4" w:space="0" w:color="auto"/>
            </w:tcBorders>
            <w:vAlign w:val="center"/>
            <w:tcPrChange w:id="10585" w:author="Στάθης Καπ" w:date="2023-03-09T04:10:00Z">
              <w:tcPr>
                <w:tcW w:w="461" w:type="dxa"/>
                <w:tcBorders>
                  <w:right w:val="single" w:sz="4" w:space="0" w:color="auto"/>
                </w:tcBorders>
                <w:vAlign w:val="center"/>
              </w:tcPr>
            </w:tcPrChange>
          </w:tcPr>
          <w:p w14:paraId="5121E262" w14:textId="22FEFD42" w:rsidR="00B7579D" w:rsidRPr="007E0F91" w:rsidRDefault="00B7579D" w:rsidP="00B7579D">
            <w:pPr>
              <w:jc w:val="center"/>
              <w:rPr>
                <w:ins w:id="10586" w:author="Στάθης Καπ" w:date="2023-03-09T00:33:00Z"/>
                <w:sz w:val="16"/>
                <w:szCs w:val="16"/>
              </w:rPr>
            </w:pPr>
            <w:ins w:id="10587" w:author="Στάθης Καπ" w:date="2023-03-09T02:06:00Z">
              <w:r w:rsidRPr="007E0F91">
                <w:rPr>
                  <w:rFonts w:ascii="Calibri" w:hAnsi="Calibri" w:cs="Calibri"/>
                  <w:color w:val="000000"/>
                  <w:sz w:val="16"/>
                  <w:szCs w:val="16"/>
                </w:rPr>
                <w:t>61.37</w:t>
              </w:r>
            </w:ins>
          </w:p>
        </w:tc>
      </w:tr>
      <w:tr w:rsidR="00F33ECC" w14:paraId="7F19CF94" w14:textId="77777777" w:rsidTr="00E719CF">
        <w:trPr>
          <w:trHeight w:val="170"/>
          <w:jc w:val="center"/>
          <w:ins w:id="10588" w:author="Στάθης Καπ" w:date="2023-03-09T00:34:00Z"/>
          <w:trPrChange w:id="10589"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590"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DB1AB93" w14:textId="358D5347" w:rsidR="00B7579D" w:rsidRPr="007E0F91" w:rsidRDefault="00B7579D" w:rsidP="00B7579D">
            <w:pPr>
              <w:jc w:val="center"/>
              <w:rPr>
                <w:ins w:id="10591" w:author="Στάθης Καπ" w:date="2023-03-09T00:34:00Z"/>
                <w:sz w:val="16"/>
                <w:szCs w:val="16"/>
              </w:rPr>
            </w:pPr>
            <w:ins w:id="10592" w:author="Στάθης Καπ" w:date="2023-03-09T00:36:00Z">
              <w:r w:rsidRPr="007E0F91">
                <w:rPr>
                  <w:sz w:val="16"/>
                  <w:szCs w:val="16"/>
                </w:rPr>
                <w:t>pr05</w:t>
              </w:r>
            </w:ins>
          </w:p>
        </w:tc>
        <w:tc>
          <w:tcPr>
            <w:tcW w:w="565" w:type="dxa"/>
            <w:tcBorders>
              <w:left w:val="single" w:sz="4" w:space="0" w:color="auto"/>
            </w:tcBorders>
            <w:vAlign w:val="center"/>
            <w:tcPrChange w:id="10593" w:author="Στάθης Καπ" w:date="2023-03-09T04:10:00Z">
              <w:tcPr>
                <w:tcW w:w="565" w:type="dxa"/>
                <w:tcBorders>
                  <w:left w:val="single" w:sz="4" w:space="0" w:color="auto"/>
                </w:tcBorders>
                <w:vAlign w:val="center"/>
              </w:tcPr>
            </w:tcPrChange>
          </w:tcPr>
          <w:p w14:paraId="6410046F" w14:textId="4ADA5264" w:rsidR="00B7579D" w:rsidRPr="007E0F91" w:rsidRDefault="00B7579D" w:rsidP="00B7579D">
            <w:pPr>
              <w:jc w:val="center"/>
              <w:rPr>
                <w:ins w:id="10594" w:author="Στάθης Καπ" w:date="2023-03-09T00:34:00Z"/>
                <w:sz w:val="16"/>
                <w:szCs w:val="16"/>
              </w:rPr>
            </w:pPr>
            <w:ins w:id="10595" w:author="Στάθης Καπ" w:date="2023-03-09T02:06:00Z">
              <w:r w:rsidRPr="007E0F91">
                <w:rPr>
                  <w:rFonts w:ascii="Calibri" w:hAnsi="Calibri" w:cstheme="minorHAnsi"/>
                  <w:color w:val="000000"/>
                  <w:sz w:val="16"/>
                  <w:szCs w:val="16"/>
                </w:rPr>
                <w:t>595</w:t>
              </w:r>
            </w:ins>
          </w:p>
        </w:tc>
        <w:tc>
          <w:tcPr>
            <w:tcW w:w="679" w:type="dxa"/>
            <w:tcBorders>
              <w:right w:val="single" w:sz="4" w:space="0" w:color="auto"/>
            </w:tcBorders>
            <w:vAlign w:val="center"/>
            <w:tcPrChange w:id="10596" w:author="Στάθης Καπ" w:date="2023-03-09T04:10:00Z">
              <w:tcPr>
                <w:tcW w:w="679" w:type="dxa"/>
                <w:tcBorders>
                  <w:right w:val="single" w:sz="4" w:space="0" w:color="auto"/>
                </w:tcBorders>
                <w:vAlign w:val="center"/>
              </w:tcPr>
            </w:tcPrChange>
          </w:tcPr>
          <w:p w14:paraId="558714F4" w14:textId="36CBD019" w:rsidR="00B7579D" w:rsidRPr="007E0F91" w:rsidRDefault="00B7579D" w:rsidP="00B7579D">
            <w:pPr>
              <w:jc w:val="center"/>
              <w:rPr>
                <w:ins w:id="10597" w:author="Στάθης Καπ" w:date="2023-03-09T00:34:00Z"/>
                <w:sz w:val="16"/>
                <w:szCs w:val="16"/>
              </w:rPr>
            </w:pPr>
            <w:ins w:id="10598" w:author="Στάθης Καπ" w:date="2023-03-09T02:06:00Z">
              <w:r w:rsidRPr="007E0F91">
                <w:rPr>
                  <w:rFonts w:ascii="Calibri" w:hAnsi="Calibri" w:cstheme="minorHAnsi"/>
                  <w:color w:val="000000"/>
                  <w:sz w:val="16"/>
                  <w:szCs w:val="16"/>
                </w:rPr>
                <w:t>576</w:t>
              </w:r>
            </w:ins>
          </w:p>
        </w:tc>
        <w:tc>
          <w:tcPr>
            <w:tcW w:w="453" w:type="dxa"/>
            <w:tcBorders>
              <w:left w:val="single" w:sz="4" w:space="0" w:color="auto"/>
            </w:tcBorders>
            <w:vAlign w:val="center"/>
            <w:tcPrChange w:id="10599" w:author="Στάθης Καπ" w:date="2023-03-09T04:10:00Z">
              <w:tcPr>
                <w:tcW w:w="453" w:type="dxa"/>
                <w:tcBorders>
                  <w:left w:val="single" w:sz="4" w:space="0" w:color="auto"/>
                </w:tcBorders>
                <w:vAlign w:val="center"/>
              </w:tcPr>
            </w:tcPrChange>
          </w:tcPr>
          <w:p w14:paraId="3A3BAD6E" w14:textId="1332F05F" w:rsidR="00B7579D" w:rsidRPr="007E0F91" w:rsidRDefault="00B7579D" w:rsidP="00B7579D">
            <w:pPr>
              <w:jc w:val="center"/>
              <w:rPr>
                <w:ins w:id="10600" w:author="Στάθης Καπ" w:date="2023-03-09T00:34:00Z"/>
                <w:sz w:val="16"/>
                <w:szCs w:val="16"/>
              </w:rPr>
            </w:pPr>
            <w:ins w:id="10601" w:author="Στάθης Καπ" w:date="2023-03-09T02:06:00Z">
              <w:r w:rsidRPr="007E0F91">
                <w:rPr>
                  <w:rFonts w:ascii="Calibri" w:hAnsi="Calibri" w:cs="Calibri"/>
                  <w:color w:val="000000"/>
                  <w:sz w:val="16"/>
                  <w:szCs w:val="16"/>
                </w:rPr>
                <w:t>524</w:t>
              </w:r>
            </w:ins>
          </w:p>
        </w:tc>
        <w:tc>
          <w:tcPr>
            <w:tcW w:w="708" w:type="dxa"/>
            <w:vAlign w:val="center"/>
            <w:tcPrChange w:id="10602" w:author="Στάθης Καπ" w:date="2023-03-09T04:10:00Z">
              <w:tcPr>
                <w:tcW w:w="708" w:type="dxa"/>
                <w:vAlign w:val="center"/>
              </w:tcPr>
            </w:tcPrChange>
          </w:tcPr>
          <w:p w14:paraId="1E79382B" w14:textId="3008F114" w:rsidR="00B7579D" w:rsidRPr="007E0F91" w:rsidRDefault="00B7579D" w:rsidP="00B7579D">
            <w:pPr>
              <w:jc w:val="center"/>
              <w:rPr>
                <w:ins w:id="10603" w:author="Στάθης Καπ" w:date="2023-03-09T00:34:00Z"/>
                <w:sz w:val="16"/>
                <w:szCs w:val="16"/>
              </w:rPr>
            </w:pPr>
            <w:ins w:id="10604" w:author="Στάθης Καπ" w:date="2023-03-09T02:06:00Z">
              <w:r w:rsidRPr="007E0F91">
                <w:rPr>
                  <w:rFonts w:ascii="Calibri" w:hAnsi="Calibri" w:cs="Calibri"/>
                  <w:color w:val="000000"/>
                  <w:sz w:val="16"/>
                  <w:szCs w:val="16"/>
                </w:rPr>
                <w:t>11.93</w:t>
              </w:r>
            </w:ins>
          </w:p>
        </w:tc>
        <w:tc>
          <w:tcPr>
            <w:tcW w:w="652" w:type="dxa"/>
            <w:vMerge/>
            <w:tcBorders>
              <w:right w:val="single" w:sz="4" w:space="0" w:color="auto"/>
            </w:tcBorders>
            <w:vAlign w:val="center"/>
            <w:tcPrChange w:id="10605" w:author="Στάθης Καπ" w:date="2023-03-09T04:10:00Z">
              <w:tcPr>
                <w:tcW w:w="652" w:type="dxa"/>
                <w:vMerge/>
                <w:tcBorders>
                  <w:right w:val="single" w:sz="4" w:space="0" w:color="auto"/>
                </w:tcBorders>
                <w:vAlign w:val="center"/>
              </w:tcPr>
            </w:tcPrChange>
          </w:tcPr>
          <w:p w14:paraId="7EDC5929" w14:textId="6FB69689" w:rsidR="00B7579D" w:rsidRPr="007E0F91" w:rsidRDefault="00B7579D" w:rsidP="00B7579D">
            <w:pPr>
              <w:jc w:val="center"/>
              <w:rPr>
                <w:ins w:id="10606" w:author="Στάθης Καπ" w:date="2023-03-09T00:34:00Z"/>
                <w:sz w:val="16"/>
                <w:szCs w:val="16"/>
              </w:rPr>
            </w:pPr>
          </w:p>
        </w:tc>
        <w:tc>
          <w:tcPr>
            <w:tcW w:w="453" w:type="dxa"/>
            <w:tcBorders>
              <w:left w:val="single" w:sz="4" w:space="0" w:color="auto"/>
            </w:tcBorders>
            <w:vAlign w:val="center"/>
            <w:tcPrChange w:id="10607" w:author="Στάθης Καπ" w:date="2023-03-09T04:10:00Z">
              <w:tcPr>
                <w:tcW w:w="453" w:type="dxa"/>
                <w:tcBorders>
                  <w:left w:val="single" w:sz="4" w:space="0" w:color="auto"/>
                </w:tcBorders>
                <w:vAlign w:val="center"/>
              </w:tcPr>
            </w:tcPrChange>
          </w:tcPr>
          <w:p w14:paraId="665576F3" w14:textId="098961DE" w:rsidR="00B7579D" w:rsidRPr="007E0F91" w:rsidRDefault="00B7579D" w:rsidP="00B7579D">
            <w:pPr>
              <w:jc w:val="center"/>
              <w:rPr>
                <w:ins w:id="10608" w:author="Στάθης Καπ" w:date="2023-03-09T00:34:00Z"/>
                <w:sz w:val="16"/>
                <w:szCs w:val="16"/>
              </w:rPr>
            </w:pPr>
            <w:ins w:id="10609" w:author="Στάθης Καπ" w:date="2023-03-09T02:06:00Z">
              <w:r w:rsidRPr="007E0F91">
                <w:rPr>
                  <w:rFonts w:ascii="Calibri" w:hAnsi="Calibri" w:cs="Calibri"/>
                  <w:color w:val="000000"/>
                  <w:sz w:val="16"/>
                  <w:szCs w:val="16"/>
                </w:rPr>
                <w:t>511</w:t>
              </w:r>
            </w:ins>
          </w:p>
        </w:tc>
        <w:tc>
          <w:tcPr>
            <w:tcW w:w="454" w:type="dxa"/>
            <w:vAlign w:val="center"/>
            <w:tcPrChange w:id="10610" w:author="Στάθης Καπ" w:date="2023-03-09T04:10:00Z">
              <w:tcPr>
                <w:tcW w:w="454" w:type="dxa"/>
                <w:vAlign w:val="center"/>
              </w:tcPr>
            </w:tcPrChange>
          </w:tcPr>
          <w:p w14:paraId="77C12842" w14:textId="18E8FD73" w:rsidR="00B7579D" w:rsidRPr="007E0F91" w:rsidRDefault="00B7579D" w:rsidP="00B7579D">
            <w:pPr>
              <w:jc w:val="center"/>
              <w:rPr>
                <w:ins w:id="10611" w:author="Στάθης Καπ" w:date="2023-03-09T00:34:00Z"/>
                <w:sz w:val="16"/>
                <w:szCs w:val="16"/>
              </w:rPr>
            </w:pPr>
            <w:ins w:id="10612" w:author="Στάθης Καπ" w:date="2023-03-09T02:06:00Z">
              <w:r w:rsidRPr="007E0F91">
                <w:rPr>
                  <w:rFonts w:ascii="Calibri" w:hAnsi="Calibri" w:cs="Calibri"/>
                  <w:color w:val="000000"/>
                  <w:sz w:val="16"/>
                  <w:szCs w:val="16"/>
                </w:rPr>
                <w:t>2.48</w:t>
              </w:r>
            </w:ins>
          </w:p>
        </w:tc>
        <w:tc>
          <w:tcPr>
            <w:tcW w:w="454" w:type="dxa"/>
            <w:vAlign w:val="center"/>
            <w:tcPrChange w:id="10613" w:author="Στάθης Καπ" w:date="2023-03-09T04:10:00Z">
              <w:tcPr>
                <w:tcW w:w="454" w:type="dxa"/>
                <w:vAlign w:val="center"/>
              </w:tcPr>
            </w:tcPrChange>
          </w:tcPr>
          <w:p w14:paraId="48325FF7" w14:textId="3F32D8BA" w:rsidR="00B7579D" w:rsidRPr="007E0F91" w:rsidRDefault="00B7579D" w:rsidP="00B7579D">
            <w:pPr>
              <w:jc w:val="center"/>
              <w:rPr>
                <w:ins w:id="10614" w:author="Στάθης Καπ" w:date="2023-03-09T00:34:00Z"/>
                <w:sz w:val="16"/>
                <w:szCs w:val="16"/>
              </w:rPr>
            </w:pPr>
            <w:ins w:id="10615" w:author="Στάθης Καπ" w:date="2023-03-09T02:06:00Z">
              <w:r w:rsidRPr="007E0F91">
                <w:rPr>
                  <w:rFonts w:ascii="Calibri" w:hAnsi="Calibri" w:cs="Calibri"/>
                  <w:color w:val="000000"/>
                  <w:sz w:val="16"/>
                  <w:szCs w:val="16"/>
                </w:rPr>
                <w:t>0.639</w:t>
              </w:r>
            </w:ins>
          </w:p>
        </w:tc>
        <w:tc>
          <w:tcPr>
            <w:tcW w:w="457" w:type="dxa"/>
            <w:tcBorders>
              <w:right w:val="single" w:sz="4" w:space="0" w:color="auto"/>
            </w:tcBorders>
            <w:vAlign w:val="center"/>
            <w:tcPrChange w:id="10616" w:author="Στάθης Καπ" w:date="2023-03-09T04:10:00Z">
              <w:tcPr>
                <w:tcW w:w="457" w:type="dxa"/>
                <w:tcBorders>
                  <w:right w:val="single" w:sz="4" w:space="0" w:color="auto"/>
                </w:tcBorders>
                <w:vAlign w:val="center"/>
              </w:tcPr>
            </w:tcPrChange>
          </w:tcPr>
          <w:p w14:paraId="4F986776" w14:textId="1CB13D8D" w:rsidR="00B7579D" w:rsidRPr="007E0F91" w:rsidRDefault="00B7579D" w:rsidP="00B7579D">
            <w:pPr>
              <w:jc w:val="center"/>
              <w:rPr>
                <w:ins w:id="10617" w:author="Στάθης Καπ" w:date="2023-03-09T00:34:00Z"/>
                <w:sz w:val="16"/>
                <w:szCs w:val="16"/>
              </w:rPr>
            </w:pPr>
            <w:ins w:id="10618" w:author="Στάθης Καπ" w:date="2023-03-09T02:06:00Z">
              <w:r w:rsidRPr="007E0F91">
                <w:rPr>
                  <w:rFonts w:ascii="Calibri" w:hAnsi="Calibri" w:cs="Calibri"/>
                  <w:color w:val="000000"/>
                  <w:sz w:val="16"/>
                  <w:szCs w:val="16"/>
                </w:rPr>
                <w:t>43.45</w:t>
              </w:r>
            </w:ins>
          </w:p>
        </w:tc>
        <w:tc>
          <w:tcPr>
            <w:tcW w:w="453" w:type="dxa"/>
            <w:tcBorders>
              <w:left w:val="single" w:sz="4" w:space="0" w:color="auto"/>
            </w:tcBorders>
            <w:vAlign w:val="center"/>
            <w:tcPrChange w:id="10619" w:author="Στάθης Καπ" w:date="2023-03-09T04:10:00Z">
              <w:tcPr>
                <w:tcW w:w="453" w:type="dxa"/>
                <w:tcBorders>
                  <w:left w:val="single" w:sz="4" w:space="0" w:color="auto"/>
                </w:tcBorders>
                <w:vAlign w:val="center"/>
              </w:tcPr>
            </w:tcPrChange>
          </w:tcPr>
          <w:p w14:paraId="24C606D1" w14:textId="6154DF9A" w:rsidR="00B7579D" w:rsidRPr="007E0F91" w:rsidRDefault="00B7579D" w:rsidP="00B7579D">
            <w:pPr>
              <w:jc w:val="center"/>
              <w:rPr>
                <w:ins w:id="10620" w:author="Στάθης Καπ" w:date="2023-03-09T00:34:00Z"/>
                <w:sz w:val="16"/>
                <w:szCs w:val="16"/>
              </w:rPr>
            </w:pPr>
            <w:ins w:id="10621" w:author="Στάθης Καπ" w:date="2023-03-09T02:06:00Z">
              <w:r w:rsidRPr="007E0F91">
                <w:rPr>
                  <w:rFonts w:ascii="Calibri" w:hAnsi="Calibri" w:cs="Calibri"/>
                  <w:color w:val="000000"/>
                  <w:sz w:val="16"/>
                  <w:szCs w:val="16"/>
                </w:rPr>
                <w:t>486</w:t>
              </w:r>
            </w:ins>
          </w:p>
        </w:tc>
        <w:tc>
          <w:tcPr>
            <w:tcW w:w="454" w:type="dxa"/>
            <w:vAlign w:val="center"/>
            <w:tcPrChange w:id="10622" w:author="Στάθης Καπ" w:date="2023-03-09T04:10:00Z">
              <w:tcPr>
                <w:tcW w:w="454" w:type="dxa"/>
                <w:vAlign w:val="center"/>
              </w:tcPr>
            </w:tcPrChange>
          </w:tcPr>
          <w:p w14:paraId="5C003772" w14:textId="43472E33" w:rsidR="00B7579D" w:rsidRPr="007E0F91" w:rsidRDefault="00B7579D" w:rsidP="00B7579D">
            <w:pPr>
              <w:jc w:val="center"/>
              <w:rPr>
                <w:ins w:id="10623" w:author="Στάθης Καπ" w:date="2023-03-09T00:34:00Z"/>
                <w:sz w:val="16"/>
                <w:szCs w:val="16"/>
              </w:rPr>
            </w:pPr>
            <w:ins w:id="10624" w:author="Στάθης Καπ" w:date="2023-03-09T02:06:00Z">
              <w:r w:rsidRPr="007E0F91">
                <w:rPr>
                  <w:rFonts w:ascii="Calibri" w:hAnsi="Calibri" w:cs="Calibri"/>
                  <w:color w:val="000000"/>
                  <w:sz w:val="16"/>
                  <w:szCs w:val="16"/>
                </w:rPr>
                <w:t>7.25</w:t>
              </w:r>
            </w:ins>
          </w:p>
        </w:tc>
        <w:tc>
          <w:tcPr>
            <w:tcW w:w="454" w:type="dxa"/>
            <w:vAlign w:val="center"/>
            <w:tcPrChange w:id="10625" w:author="Στάθης Καπ" w:date="2023-03-09T04:10:00Z">
              <w:tcPr>
                <w:tcW w:w="454" w:type="dxa"/>
                <w:vAlign w:val="center"/>
              </w:tcPr>
            </w:tcPrChange>
          </w:tcPr>
          <w:p w14:paraId="0F5C011C" w14:textId="2BF4C486" w:rsidR="00B7579D" w:rsidRPr="007E0F91" w:rsidRDefault="00B7579D" w:rsidP="00B7579D">
            <w:pPr>
              <w:jc w:val="center"/>
              <w:rPr>
                <w:ins w:id="10626" w:author="Στάθης Καπ" w:date="2023-03-09T00:34:00Z"/>
                <w:sz w:val="16"/>
                <w:szCs w:val="16"/>
              </w:rPr>
            </w:pPr>
            <w:ins w:id="10627" w:author="Στάθης Καπ" w:date="2023-03-09T02:06:00Z">
              <w:r w:rsidRPr="007E0F91">
                <w:rPr>
                  <w:rFonts w:ascii="Calibri" w:hAnsi="Calibri" w:cs="Calibri"/>
                  <w:color w:val="000000"/>
                  <w:sz w:val="16"/>
                  <w:szCs w:val="16"/>
                </w:rPr>
                <w:t>1.119</w:t>
              </w:r>
            </w:ins>
          </w:p>
        </w:tc>
        <w:tc>
          <w:tcPr>
            <w:tcW w:w="454" w:type="dxa"/>
            <w:tcBorders>
              <w:right w:val="single" w:sz="4" w:space="0" w:color="auto"/>
            </w:tcBorders>
            <w:vAlign w:val="center"/>
            <w:tcPrChange w:id="10628" w:author="Στάθης Καπ" w:date="2023-03-09T04:10:00Z">
              <w:tcPr>
                <w:tcW w:w="454" w:type="dxa"/>
                <w:tcBorders>
                  <w:right w:val="single" w:sz="4" w:space="0" w:color="auto"/>
                </w:tcBorders>
                <w:vAlign w:val="center"/>
              </w:tcPr>
            </w:tcPrChange>
          </w:tcPr>
          <w:p w14:paraId="57A349D7" w14:textId="68240F8F" w:rsidR="00B7579D" w:rsidRPr="007E0F91" w:rsidRDefault="00B7579D" w:rsidP="00B7579D">
            <w:pPr>
              <w:jc w:val="center"/>
              <w:rPr>
                <w:ins w:id="10629" w:author="Στάθης Καπ" w:date="2023-03-09T00:34:00Z"/>
                <w:sz w:val="16"/>
                <w:szCs w:val="16"/>
              </w:rPr>
            </w:pPr>
            <w:ins w:id="10630" w:author="Στάθης Καπ" w:date="2023-03-09T02:06:00Z">
              <w:r w:rsidRPr="007E0F91">
                <w:rPr>
                  <w:rFonts w:ascii="Calibri" w:hAnsi="Calibri" w:cs="Calibri"/>
                  <w:color w:val="000000"/>
                  <w:sz w:val="16"/>
                  <w:szCs w:val="16"/>
                </w:rPr>
                <w:t>0.97</w:t>
              </w:r>
            </w:ins>
          </w:p>
        </w:tc>
        <w:tc>
          <w:tcPr>
            <w:tcW w:w="453" w:type="dxa"/>
            <w:tcBorders>
              <w:left w:val="single" w:sz="4" w:space="0" w:color="auto"/>
            </w:tcBorders>
            <w:vAlign w:val="center"/>
            <w:tcPrChange w:id="10631" w:author="Στάθης Καπ" w:date="2023-03-09T04:10:00Z">
              <w:tcPr>
                <w:tcW w:w="453" w:type="dxa"/>
                <w:tcBorders>
                  <w:left w:val="single" w:sz="4" w:space="0" w:color="auto"/>
                </w:tcBorders>
                <w:vAlign w:val="center"/>
              </w:tcPr>
            </w:tcPrChange>
          </w:tcPr>
          <w:p w14:paraId="2E549F90" w14:textId="265431F7" w:rsidR="00B7579D" w:rsidRPr="007E0F91" w:rsidRDefault="00B7579D" w:rsidP="00B7579D">
            <w:pPr>
              <w:jc w:val="center"/>
              <w:rPr>
                <w:ins w:id="10632" w:author="Στάθης Καπ" w:date="2023-03-09T00:34:00Z"/>
                <w:sz w:val="16"/>
                <w:szCs w:val="16"/>
              </w:rPr>
            </w:pPr>
            <w:ins w:id="10633" w:author="Στάθης Καπ" w:date="2023-03-09T02:06:00Z">
              <w:r w:rsidRPr="007E0F91">
                <w:rPr>
                  <w:rFonts w:ascii="Calibri" w:hAnsi="Calibri" w:cs="Calibri"/>
                  <w:color w:val="000000"/>
                  <w:sz w:val="16"/>
                  <w:szCs w:val="16"/>
                </w:rPr>
                <w:t>504</w:t>
              </w:r>
            </w:ins>
          </w:p>
        </w:tc>
        <w:tc>
          <w:tcPr>
            <w:tcW w:w="454" w:type="dxa"/>
            <w:vAlign w:val="center"/>
            <w:tcPrChange w:id="10634" w:author="Στάθης Καπ" w:date="2023-03-09T04:10:00Z">
              <w:tcPr>
                <w:tcW w:w="454" w:type="dxa"/>
                <w:vAlign w:val="center"/>
              </w:tcPr>
            </w:tcPrChange>
          </w:tcPr>
          <w:p w14:paraId="7F7A24B6" w14:textId="2DE327ED" w:rsidR="00B7579D" w:rsidRPr="007E0F91" w:rsidRDefault="00B7579D" w:rsidP="00B7579D">
            <w:pPr>
              <w:jc w:val="center"/>
              <w:rPr>
                <w:ins w:id="10635" w:author="Στάθης Καπ" w:date="2023-03-09T00:34:00Z"/>
                <w:sz w:val="16"/>
                <w:szCs w:val="16"/>
              </w:rPr>
            </w:pPr>
            <w:ins w:id="10636" w:author="Στάθης Καπ" w:date="2023-03-09T02:06:00Z">
              <w:r w:rsidRPr="007E0F91">
                <w:rPr>
                  <w:rFonts w:ascii="Calibri" w:hAnsi="Calibri" w:cs="Calibri"/>
                  <w:color w:val="000000"/>
                  <w:sz w:val="16"/>
                  <w:szCs w:val="16"/>
                </w:rPr>
                <w:t>3.82</w:t>
              </w:r>
            </w:ins>
          </w:p>
        </w:tc>
        <w:tc>
          <w:tcPr>
            <w:tcW w:w="454" w:type="dxa"/>
            <w:vAlign w:val="center"/>
            <w:tcPrChange w:id="10637" w:author="Στάθης Καπ" w:date="2023-03-09T04:10:00Z">
              <w:tcPr>
                <w:tcW w:w="454" w:type="dxa"/>
                <w:vAlign w:val="center"/>
              </w:tcPr>
            </w:tcPrChange>
          </w:tcPr>
          <w:p w14:paraId="0BDF4C50" w14:textId="7AFD9027" w:rsidR="00B7579D" w:rsidRPr="007E0F91" w:rsidRDefault="00B7579D" w:rsidP="00B7579D">
            <w:pPr>
              <w:jc w:val="center"/>
              <w:rPr>
                <w:ins w:id="10638" w:author="Στάθης Καπ" w:date="2023-03-09T00:34:00Z"/>
                <w:sz w:val="16"/>
                <w:szCs w:val="16"/>
              </w:rPr>
            </w:pPr>
            <w:ins w:id="10639" w:author="Στάθης Καπ" w:date="2023-03-09T02:06:00Z">
              <w:r w:rsidRPr="007E0F91">
                <w:rPr>
                  <w:rFonts w:ascii="Calibri" w:hAnsi="Calibri" w:cs="Calibri"/>
                  <w:color w:val="000000"/>
                  <w:sz w:val="16"/>
                  <w:szCs w:val="16"/>
                </w:rPr>
                <w:t>1.143</w:t>
              </w:r>
            </w:ins>
          </w:p>
        </w:tc>
        <w:tc>
          <w:tcPr>
            <w:tcW w:w="461" w:type="dxa"/>
            <w:tcBorders>
              <w:right w:val="single" w:sz="4" w:space="0" w:color="auto"/>
            </w:tcBorders>
            <w:vAlign w:val="center"/>
            <w:tcPrChange w:id="10640" w:author="Στάθης Καπ" w:date="2023-03-09T04:10:00Z">
              <w:tcPr>
                <w:tcW w:w="461" w:type="dxa"/>
                <w:tcBorders>
                  <w:right w:val="single" w:sz="4" w:space="0" w:color="auto"/>
                </w:tcBorders>
                <w:vAlign w:val="center"/>
              </w:tcPr>
            </w:tcPrChange>
          </w:tcPr>
          <w:p w14:paraId="107F45A6" w14:textId="6C9027C5" w:rsidR="00B7579D" w:rsidRPr="007E0F91" w:rsidRDefault="00B7579D" w:rsidP="00B7579D">
            <w:pPr>
              <w:jc w:val="center"/>
              <w:rPr>
                <w:ins w:id="10641" w:author="Στάθης Καπ" w:date="2023-03-09T00:34:00Z"/>
                <w:sz w:val="16"/>
                <w:szCs w:val="16"/>
              </w:rPr>
            </w:pPr>
            <w:ins w:id="10642" w:author="Στάθης Καπ" w:date="2023-03-09T02:06:00Z">
              <w:r w:rsidRPr="007E0F91">
                <w:rPr>
                  <w:rFonts w:ascii="Calibri" w:hAnsi="Calibri" w:cs="Calibri"/>
                  <w:color w:val="000000"/>
                  <w:sz w:val="16"/>
                  <w:szCs w:val="16"/>
                </w:rPr>
                <w:t>-1.15</w:t>
              </w:r>
            </w:ins>
          </w:p>
        </w:tc>
      </w:tr>
      <w:tr w:rsidR="00F33ECC" w14:paraId="1E41132A" w14:textId="77777777" w:rsidTr="00E719CF">
        <w:trPr>
          <w:trHeight w:val="170"/>
          <w:jc w:val="center"/>
          <w:ins w:id="10643" w:author="Στάθης Καπ" w:date="2023-03-09T00:34:00Z"/>
          <w:trPrChange w:id="10644"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645"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E02E9B0" w14:textId="09C09B92" w:rsidR="00B7579D" w:rsidRPr="007E0F91" w:rsidRDefault="00B7579D" w:rsidP="00B7579D">
            <w:pPr>
              <w:jc w:val="center"/>
              <w:rPr>
                <w:ins w:id="10646" w:author="Στάθης Καπ" w:date="2023-03-09T00:34:00Z"/>
                <w:sz w:val="16"/>
                <w:szCs w:val="16"/>
              </w:rPr>
            </w:pPr>
            <w:ins w:id="10647" w:author="Στάθης Καπ" w:date="2023-03-09T00:36:00Z">
              <w:r w:rsidRPr="007E0F91">
                <w:rPr>
                  <w:sz w:val="16"/>
                  <w:szCs w:val="16"/>
                </w:rPr>
                <w:t>pr06</w:t>
              </w:r>
            </w:ins>
          </w:p>
        </w:tc>
        <w:tc>
          <w:tcPr>
            <w:tcW w:w="565" w:type="dxa"/>
            <w:tcBorders>
              <w:left w:val="single" w:sz="4" w:space="0" w:color="auto"/>
            </w:tcBorders>
            <w:vAlign w:val="center"/>
            <w:tcPrChange w:id="10648" w:author="Στάθης Καπ" w:date="2023-03-09T04:10:00Z">
              <w:tcPr>
                <w:tcW w:w="565" w:type="dxa"/>
                <w:tcBorders>
                  <w:left w:val="single" w:sz="4" w:space="0" w:color="auto"/>
                </w:tcBorders>
                <w:vAlign w:val="center"/>
              </w:tcPr>
            </w:tcPrChange>
          </w:tcPr>
          <w:p w14:paraId="10CBEA78" w14:textId="0882F34A" w:rsidR="00B7579D" w:rsidRPr="007E0F91" w:rsidRDefault="00B7579D" w:rsidP="00B7579D">
            <w:pPr>
              <w:jc w:val="center"/>
              <w:rPr>
                <w:ins w:id="10649" w:author="Στάθης Καπ" w:date="2023-03-09T00:34:00Z"/>
                <w:sz w:val="16"/>
                <w:szCs w:val="16"/>
              </w:rPr>
            </w:pPr>
            <w:ins w:id="10650" w:author="Στάθης Καπ" w:date="2023-03-09T02:06:00Z">
              <w:r w:rsidRPr="007E0F91">
                <w:rPr>
                  <w:rFonts w:ascii="Calibri" w:hAnsi="Calibri" w:cstheme="minorHAnsi"/>
                  <w:color w:val="000000"/>
                  <w:sz w:val="16"/>
                  <w:szCs w:val="16"/>
                </w:rPr>
                <w:t>590</w:t>
              </w:r>
            </w:ins>
          </w:p>
        </w:tc>
        <w:tc>
          <w:tcPr>
            <w:tcW w:w="679" w:type="dxa"/>
            <w:tcBorders>
              <w:right w:val="single" w:sz="4" w:space="0" w:color="auto"/>
            </w:tcBorders>
            <w:vAlign w:val="center"/>
            <w:tcPrChange w:id="10651" w:author="Στάθης Καπ" w:date="2023-03-09T04:10:00Z">
              <w:tcPr>
                <w:tcW w:w="679" w:type="dxa"/>
                <w:tcBorders>
                  <w:right w:val="single" w:sz="4" w:space="0" w:color="auto"/>
                </w:tcBorders>
                <w:vAlign w:val="center"/>
              </w:tcPr>
            </w:tcPrChange>
          </w:tcPr>
          <w:p w14:paraId="79EEB5C9" w14:textId="22325C45" w:rsidR="00B7579D" w:rsidRPr="007E0F91" w:rsidRDefault="00B7579D" w:rsidP="00B7579D">
            <w:pPr>
              <w:jc w:val="center"/>
              <w:rPr>
                <w:ins w:id="10652" w:author="Στάθης Καπ" w:date="2023-03-09T00:34:00Z"/>
                <w:sz w:val="16"/>
                <w:szCs w:val="16"/>
              </w:rPr>
            </w:pPr>
            <w:ins w:id="10653" w:author="Στάθης Καπ" w:date="2023-03-09T02:06:00Z">
              <w:r w:rsidRPr="007E0F91">
                <w:rPr>
                  <w:rFonts w:ascii="Calibri" w:hAnsi="Calibri" w:cstheme="minorHAnsi"/>
                  <w:color w:val="000000"/>
                  <w:sz w:val="16"/>
                  <w:szCs w:val="16"/>
                </w:rPr>
                <w:t>538</w:t>
              </w:r>
            </w:ins>
          </w:p>
        </w:tc>
        <w:tc>
          <w:tcPr>
            <w:tcW w:w="453" w:type="dxa"/>
            <w:tcBorders>
              <w:left w:val="single" w:sz="4" w:space="0" w:color="auto"/>
            </w:tcBorders>
            <w:vAlign w:val="center"/>
            <w:tcPrChange w:id="10654" w:author="Στάθης Καπ" w:date="2023-03-09T04:10:00Z">
              <w:tcPr>
                <w:tcW w:w="453" w:type="dxa"/>
                <w:tcBorders>
                  <w:left w:val="single" w:sz="4" w:space="0" w:color="auto"/>
                </w:tcBorders>
                <w:vAlign w:val="center"/>
              </w:tcPr>
            </w:tcPrChange>
          </w:tcPr>
          <w:p w14:paraId="55C0E910" w14:textId="0DBC92C5" w:rsidR="00B7579D" w:rsidRPr="007E0F91" w:rsidRDefault="00B7579D" w:rsidP="00B7579D">
            <w:pPr>
              <w:jc w:val="center"/>
              <w:rPr>
                <w:ins w:id="10655" w:author="Στάθης Καπ" w:date="2023-03-09T00:34:00Z"/>
                <w:sz w:val="16"/>
                <w:szCs w:val="16"/>
              </w:rPr>
            </w:pPr>
            <w:ins w:id="10656" w:author="Στάθης Καπ" w:date="2023-03-09T02:06:00Z">
              <w:r w:rsidRPr="007E0F91">
                <w:rPr>
                  <w:rFonts w:ascii="Calibri" w:hAnsi="Calibri" w:cs="Calibri"/>
                  <w:color w:val="000000"/>
                  <w:sz w:val="16"/>
                  <w:szCs w:val="16"/>
                </w:rPr>
                <w:t>574</w:t>
              </w:r>
            </w:ins>
          </w:p>
        </w:tc>
        <w:tc>
          <w:tcPr>
            <w:tcW w:w="708" w:type="dxa"/>
            <w:vAlign w:val="center"/>
            <w:tcPrChange w:id="10657" w:author="Στάθης Καπ" w:date="2023-03-09T04:10:00Z">
              <w:tcPr>
                <w:tcW w:w="708" w:type="dxa"/>
                <w:vAlign w:val="center"/>
              </w:tcPr>
            </w:tcPrChange>
          </w:tcPr>
          <w:p w14:paraId="64B9ED31" w14:textId="2C6EDD46" w:rsidR="00B7579D" w:rsidRPr="007E0F91" w:rsidRDefault="00B7579D" w:rsidP="00B7579D">
            <w:pPr>
              <w:jc w:val="center"/>
              <w:rPr>
                <w:ins w:id="10658" w:author="Στάθης Καπ" w:date="2023-03-09T00:34:00Z"/>
                <w:sz w:val="16"/>
                <w:szCs w:val="16"/>
              </w:rPr>
            </w:pPr>
            <w:ins w:id="10659" w:author="Στάθης Καπ" w:date="2023-03-09T02:06:00Z">
              <w:r w:rsidRPr="007E0F91">
                <w:rPr>
                  <w:rFonts w:ascii="Calibri" w:hAnsi="Calibri" w:cs="Calibri"/>
                  <w:color w:val="000000"/>
                  <w:sz w:val="16"/>
                  <w:szCs w:val="16"/>
                </w:rPr>
                <w:t>2.71</w:t>
              </w:r>
            </w:ins>
          </w:p>
        </w:tc>
        <w:tc>
          <w:tcPr>
            <w:tcW w:w="652" w:type="dxa"/>
            <w:vMerge/>
            <w:tcBorders>
              <w:right w:val="single" w:sz="4" w:space="0" w:color="auto"/>
            </w:tcBorders>
            <w:vAlign w:val="center"/>
            <w:tcPrChange w:id="10660" w:author="Στάθης Καπ" w:date="2023-03-09T04:10:00Z">
              <w:tcPr>
                <w:tcW w:w="652" w:type="dxa"/>
                <w:vMerge/>
                <w:tcBorders>
                  <w:right w:val="single" w:sz="4" w:space="0" w:color="auto"/>
                </w:tcBorders>
                <w:vAlign w:val="center"/>
              </w:tcPr>
            </w:tcPrChange>
          </w:tcPr>
          <w:p w14:paraId="208C8688" w14:textId="6A908DF9" w:rsidR="00B7579D" w:rsidRPr="007E0F91" w:rsidRDefault="00B7579D" w:rsidP="00B7579D">
            <w:pPr>
              <w:jc w:val="center"/>
              <w:rPr>
                <w:ins w:id="10661" w:author="Στάθης Καπ" w:date="2023-03-09T00:34:00Z"/>
                <w:sz w:val="16"/>
                <w:szCs w:val="16"/>
              </w:rPr>
            </w:pPr>
          </w:p>
        </w:tc>
        <w:tc>
          <w:tcPr>
            <w:tcW w:w="453" w:type="dxa"/>
            <w:tcBorders>
              <w:left w:val="single" w:sz="4" w:space="0" w:color="auto"/>
            </w:tcBorders>
            <w:vAlign w:val="center"/>
            <w:tcPrChange w:id="10662" w:author="Στάθης Καπ" w:date="2023-03-09T04:10:00Z">
              <w:tcPr>
                <w:tcW w:w="453" w:type="dxa"/>
                <w:tcBorders>
                  <w:left w:val="single" w:sz="4" w:space="0" w:color="auto"/>
                </w:tcBorders>
                <w:vAlign w:val="center"/>
              </w:tcPr>
            </w:tcPrChange>
          </w:tcPr>
          <w:p w14:paraId="4A11E1FA" w14:textId="38E79EC1" w:rsidR="00B7579D" w:rsidRPr="007E0F91" w:rsidRDefault="00B7579D" w:rsidP="00B7579D">
            <w:pPr>
              <w:jc w:val="center"/>
              <w:rPr>
                <w:ins w:id="10663" w:author="Στάθης Καπ" w:date="2023-03-09T00:34:00Z"/>
                <w:sz w:val="16"/>
                <w:szCs w:val="16"/>
              </w:rPr>
            </w:pPr>
            <w:ins w:id="10664" w:author="Στάθης Καπ" w:date="2023-03-09T02:06:00Z">
              <w:r w:rsidRPr="007E0F91">
                <w:rPr>
                  <w:rFonts w:ascii="Calibri" w:hAnsi="Calibri" w:cs="Calibri"/>
                  <w:color w:val="000000"/>
                  <w:sz w:val="16"/>
                  <w:szCs w:val="16"/>
                </w:rPr>
                <w:t>543</w:t>
              </w:r>
            </w:ins>
          </w:p>
        </w:tc>
        <w:tc>
          <w:tcPr>
            <w:tcW w:w="454" w:type="dxa"/>
            <w:vAlign w:val="center"/>
            <w:tcPrChange w:id="10665" w:author="Στάθης Καπ" w:date="2023-03-09T04:10:00Z">
              <w:tcPr>
                <w:tcW w:w="454" w:type="dxa"/>
                <w:vAlign w:val="center"/>
              </w:tcPr>
            </w:tcPrChange>
          </w:tcPr>
          <w:p w14:paraId="2B17141B" w14:textId="3880DADB" w:rsidR="00B7579D" w:rsidRPr="007E0F91" w:rsidRDefault="00B7579D" w:rsidP="00B7579D">
            <w:pPr>
              <w:jc w:val="center"/>
              <w:rPr>
                <w:ins w:id="10666" w:author="Στάθης Καπ" w:date="2023-03-09T00:34:00Z"/>
                <w:sz w:val="16"/>
                <w:szCs w:val="16"/>
              </w:rPr>
            </w:pPr>
            <w:ins w:id="10667" w:author="Στάθης Καπ" w:date="2023-03-09T02:06:00Z">
              <w:r w:rsidRPr="007E0F91">
                <w:rPr>
                  <w:rFonts w:ascii="Calibri" w:hAnsi="Calibri" w:cs="Calibri"/>
                  <w:color w:val="000000"/>
                  <w:sz w:val="16"/>
                  <w:szCs w:val="16"/>
                </w:rPr>
                <w:t>5.4</w:t>
              </w:r>
            </w:ins>
          </w:p>
        </w:tc>
        <w:tc>
          <w:tcPr>
            <w:tcW w:w="454" w:type="dxa"/>
            <w:vAlign w:val="center"/>
            <w:tcPrChange w:id="10668" w:author="Στάθης Καπ" w:date="2023-03-09T04:10:00Z">
              <w:tcPr>
                <w:tcW w:w="454" w:type="dxa"/>
                <w:vAlign w:val="center"/>
              </w:tcPr>
            </w:tcPrChange>
          </w:tcPr>
          <w:p w14:paraId="2F6B12F2" w14:textId="62F0C93B" w:rsidR="00B7579D" w:rsidRPr="007E0F91" w:rsidRDefault="00B7579D" w:rsidP="00B7579D">
            <w:pPr>
              <w:jc w:val="center"/>
              <w:rPr>
                <w:ins w:id="10669" w:author="Στάθης Καπ" w:date="2023-03-09T00:34:00Z"/>
                <w:sz w:val="16"/>
                <w:szCs w:val="16"/>
              </w:rPr>
            </w:pPr>
            <w:ins w:id="10670" w:author="Στάθης Καπ" w:date="2023-03-09T02:06:00Z">
              <w:r w:rsidRPr="007E0F91">
                <w:rPr>
                  <w:rFonts w:ascii="Calibri" w:hAnsi="Calibri" w:cs="Calibri"/>
                  <w:color w:val="000000"/>
                  <w:sz w:val="16"/>
                  <w:szCs w:val="16"/>
                </w:rPr>
                <w:t>0.931</w:t>
              </w:r>
            </w:ins>
          </w:p>
        </w:tc>
        <w:tc>
          <w:tcPr>
            <w:tcW w:w="457" w:type="dxa"/>
            <w:tcBorders>
              <w:right w:val="single" w:sz="4" w:space="0" w:color="auto"/>
            </w:tcBorders>
            <w:vAlign w:val="center"/>
            <w:tcPrChange w:id="10671" w:author="Στάθης Καπ" w:date="2023-03-09T04:10:00Z">
              <w:tcPr>
                <w:tcW w:w="457" w:type="dxa"/>
                <w:tcBorders>
                  <w:right w:val="single" w:sz="4" w:space="0" w:color="auto"/>
                </w:tcBorders>
                <w:vAlign w:val="center"/>
              </w:tcPr>
            </w:tcPrChange>
          </w:tcPr>
          <w:p w14:paraId="39C29E2A" w14:textId="4A64BBAB" w:rsidR="00B7579D" w:rsidRPr="007E0F91" w:rsidRDefault="00B7579D" w:rsidP="00B7579D">
            <w:pPr>
              <w:jc w:val="center"/>
              <w:rPr>
                <w:ins w:id="10672" w:author="Στάθης Καπ" w:date="2023-03-09T00:34:00Z"/>
                <w:sz w:val="16"/>
                <w:szCs w:val="16"/>
              </w:rPr>
            </w:pPr>
            <w:ins w:id="10673" w:author="Στάθης Καπ" w:date="2023-03-09T02:06:00Z">
              <w:r w:rsidRPr="007E0F91">
                <w:rPr>
                  <w:rFonts w:ascii="Calibri" w:hAnsi="Calibri" w:cs="Calibri"/>
                  <w:color w:val="000000"/>
                  <w:sz w:val="16"/>
                  <w:szCs w:val="16"/>
                </w:rPr>
                <w:t>17.68</w:t>
              </w:r>
            </w:ins>
          </w:p>
        </w:tc>
        <w:tc>
          <w:tcPr>
            <w:tcW w:w="453" w:type="dxa"/>
            <w:tcBorders>
              <w:left w:val="single" w:sz="4" w:space="0" w:color="auto"/>
            </w:tcBorders>
            <w:vAlign w:val="center"/>
            <w:tcPrChange w:id="10674" w:author="Στάθης Καπ" w:date="2023-03-09T04:10:00Z">
              <w:tcPr>
                <w:tcW w:w="453" w:type="dxa"/>
                <w:tcBorders>
                  <w:left w:val="single" w:sz="4" w:space="0" w:color="auto"/>
                </w:tcBorders>
                <w:vAlign w:val="center"/>
              </w:tcPr>
            </w:tcPrChange>
          </w:tcPr>
          <w:p w14:paraId="7A3A7956" w14:textId="79811FF6" w:rsidR="00B7579D" w:rsidRPr="007E0F91" w:rsidRDefault="00B7579D" w:rsidP="00B7579D">
            <w:pPr>
              <w:jc w:val="center"/>
              <w:rPr>
                <w:ins w:id="10675" w:author="Στάθης Καπ" w:date="2023-03-09T00:34:00Z"/>
                <w:sz w:val="16"/>
                <w:szCs w:val="16"/>
              </w:rPr>
            </w:pPr>
            <w:ins w:id="10676" w:author="Στάθης Καπ" w:date="2023-03-09T02:06:00Z">
              <w:r w:rsidRPr="007E0F91">
                <w:rPr>
                  <w:rFonts w:ascii="Calibri" w:hAnsi="Calibri" w:cs="Calibri"/>
                  <w:color w:val="000000"/>
                  <w:sz w:val="16"/>
                  <w:szCs w:val="16"/>
                </w:rPr>
                <w:t>518</w:t>
              </w:r>
            </w:ins>
          </w:p>
        </w:tc>
        <w:tc>
          <w:tcPr>
            <w:tcW w:w="454" w:type="dxa"/>
            <w:vAlign w:val="center"/>
            <w:tcPrChange w:id="10677" w:author="Στάθης Καπ" w:date="2023-03-09T04:10:00Z">
              <w:tcPr>
                <w:tcW w:w="454" w:type="dxa"/>
                <w:vAlign w:val="center"/>
              </w:tcPr>
            </w:tcPrChange>
          </w:tcPr>
          <w:p w14:paraId="304DCE68" w14:textId="3ADFDA6A" w:rsidR="00B7579D" w:rsidRPr="007E0F91" w:rsidRDefault="00B7579D" w:rsidP="00B7579D">
            <w:pPr>
              <w:jc w:val="center"/>
              <w:rPr>
                <w:ins w:id="10678" w:author="Στάθης Καπ" w:date="2023-03-09T00:34:00Z"/>
                <w:sz w:val="16"/>
                <w:szCs w:val="16"/>
              </w:rPr>
            </w:pPr>
            <w:ins w:id="10679" w:author="Στάθης Καπ" w:date="2023-03-09T02:06:00Z">
              <w:r w:rsidRPr="007E0F91">
                <w:rPr>
                  <w:rFonts w:ascii="Calibri" w:hAnsi="Calibri" w:cs="Calibri"/>
                  <w:color w:val="000000"/>
                  <w:sz w:val="16"/>
                  <w:szCs w:val="16"/>
                </w:rPr>
                <w:t>9.76</w:t>
              </w:r>
            </w:ins>
          </w:p>
        </w:tc>
        <w:tc>
          <w:tcPr>
            <w:tcW w:w="454" w:type="dxa"/>
            <w:vAlign w:val="center"/>
            <w:tcPrChange w:id="10680" w:author="Στάθης Καπ" w:date="2023-03-09T04:10:00Z">
              <w:tcPr>
                <w:tcW w:w="454" w:type="dxa"/>
                <w:vAlign w:val="center"/>
              </w:tcPr>
            </w:tcPrChange>
          </w:tcPr>
          <w:p w14:paraId="33F4307E" w14:textId="5BF5C033" w:rsidR="00B7579D" w:rsidRPr="007E0F91" w:rsidRDefault="00B7579D" w:rsidP="00B7579D">
            <w:pPr>
              <w:jc w:val="center"/>
              <w:rPr>
                <w:ins w:id="10681" w:author="Στάθης Καπ" w:date="2023-03-09T00:34:00Z"/>
                <w:sz w:val="16"/>
                <w:szCs w:val="16"/>
              </w:rPr>
            </w:pPr>
            <w:ins w:id="10682" w:author="Στάθης Καπ" w:date="2023-03-09T02:06:00Z">
              <w:r w:rsidRPr="007E0F91">
                <w:rPr>
                  <w:rFonts w:ascii="Calibri" w:hAnsi="Calibri" w:cs="Calibri"/>
                  <w:color w:val="000000"/>
                  <w:sz w:val="16"/>
                  <w:szCs w:val="16"/>
                </w:rPr>
                <w:t>0.752</w:t>
              </w:r>
            </w:ins>
          </w:p>
        </w:tc>
        <w:tc>
          <w:tcPr>
            <w:tcW w:w="454" w:type="dxa"/>
            <w:tcBorders>
              <w:right w:val="single" w:sz="4" w:space="0" w:color="auto"/>
            </w:tcBorders>
            <w:vAlign w:val="center"/>
            <w:tcPrChange w:id="10683" w:author="Στάθης Καπ" w:date="2023-03-09T04:10:00Z">
              <w:tcPr>
                <w:tcW w:w="454" w:type="dxa"/>
                <w:tcBorders>
                  <w:right w:val="single" w:sz="4" w:space="0" w:color="auto"/>
                </w:tcBorders>
                <w:vAlign w:val="center"/>
              </w:tcPr>
            </w:tcPrChange>
          </w:tcPr>
          <w:p w14:paraId="39F51AE7" w14:textId="7DDB5D9C" w:rsidR="00B7579D" w:rsidRPr="007E0F91" w:rsidRDefault="00B7579D" w:rsidP="00B7579D">
            <w:pPr>
              <w:jc w:val="center"/>
              <w:rPr>
                <w:ins w:id="10684" w:author="Στάθης Καπ" w:date="2023-03-09T00:34:00Z"/>
                <w:sz w:val="16"/>
                <w:szCs w:val="16"/>
              </w:rPr>
            </w:pPr>
            <w:ins w:id="10685" w:author="Στάθης Καπ" w:date="2023-03-09T02:06:00Z">
              <w:r w:rsidRPr="007E0F91">
                <w:rPr>
                  <w:rFonts w:ascii="Calibri" w:hAnsi="Calibri" w:cs="Calibri"/>
                  <w:color w:val="000000"/>
                  <w:sz w:val="16"/>
                  <w:szCs w:val="16"/>
                </w:rPr>
                <w:t>33.51</w:t>
              </w:r>
            </w:ins>
          </w:p>
        </w:tc>
        <w:tc>
          <w:tcPr>
            <w:tcW w:w="453" w:type="dxa"/>
            <w:tcBorders>
              <w:left w:val="single" w:sz="4" w:space="0" w:color="auto"/>
            </w:tcBorders>
            <w:vAlign w:val="center"/>
            <w:tcPrChange w:id="10686" w:author="Στάθης Καπ" w:date="2023-03-09T04:10:00Z">
              <w:tcPr>
                <w:tcW w:w="453" w:type="dxa"/>
                <w:tcBorders>
                  <w:left w:val="single" w:sz="4" w:space="0" w:color="auto"/>
                </w:tcBorders>
                <w:vAlign w:val="center"/>
              </w:tcPr>
            </w:tcPrChange>
          </w:tcPr>
          <w:p w14:paraId="0B15F48D" w14:textId="02D8672A" w:rsidR="00B7579D" w:rsidRPr="007E0F91" w:rsidRDefault="00B7579D" w:rsidP="00B7579D">
            <w:pPr>
              <w:jc w:val="center"/>
              <w:rPr>
                <w:ins w:id="10687" w:author="Στάθης Καπ" w:date="2023-03-09T00:34:00Z"/>
                <w:sz w:val="16"/>
                <w:szCs w:val="16"/>
              </w:rPr>
            </w:pPr>
            <w:ins w:id="10688" w:author="Στάθης Καπ" w:date="2023-03-09T02:06:00Z">
              <w:r w:rsidRPr="007E0F91">
                <w:rPr>
                  <w:rFonts w:ascii="Calibri" w:hAnsi="Calibri" w:cs="Calibri"/>
                  <w:color w:val="000000"/>
                  <w:sz w:val="16"/>
                  <w:szCs w:val="16"/>
                </w:rPr>
                <w:t>460</w:t>
              </w:r>
            </w:ins>
          </w:p>
        </w:tc>
        <w:tc>
          <w:tcPr>
            <w:tcW w:w="454" w:type="dxa"/>
            <w:vAlign w:val="center"/>
            <w:tcPrChange w:id="10689" w:author="Στάθης Καπ" w:date="2023-03-09T04:10:00Z">
              <w:tcPr>
                <w:tcW w:w="454" w:type="dxa"/>
                <w:vAlign w:val="center"/>
              </w:tcPr>
            </w:tcPrChange>
          </w:tcPr>
          <w:p w14:paraId="64537686" w14:textId="1B6F4635" w:rsidR="00B7579D" w:rsidRPr="007E0F91" w:rsidRDefault="00B7579D" w:rsidP="00B7579D">
            <w:pPr>
              <w:jc w:val="center"/>
              <w:rPr>
                <w:ins w:id="10690" w:author="Στάθης Καπ" w:date="2023-03-09T00:34:00Z"/>
                <w:sz w:val="16"/>
                <w:szCs w:val="16"/>
              </w:rPr>
            </w:pPr>
            <w:ins w:id="10691" w:author="Στάθης Καπ" w:date="2023-03-09T02:06:00Z">
              <w:r w:rsidRPr="007E0F91">
                <w:rPr>
                  <w:rFonts w:ascii="Calibri" w:hAnsi="Calibri" w:cs="Calibri"/>
                  <w:color w:val="000000"/>
                  <w:sz w:val="16"/>
                  <w:szCs w:val="16"/>
                </w:rPr>
                <w:t>19.86</w:t>
              </w:r>
            </w:ins>
          </w:p>
        </w:tc>
        <w:tc>
          <w:tcPr>
            <w:tcW w:w="454" w:type="dxa"/>
            <w:vAlign w:val="center"/>
            <w:tcPrChange w:id="10692" w:author="Στάθης Καπ" w:date="2023-03-09T04:10:00Z">
              <w:tcPr>
                <w:tcW w:w="454" w:type="dxa"/>
                <w:vAlign w:val="center"/>
              </w:tcPr>
            </w:tcPrChange>
          </w:tcPr>
          <w:p w14:paraId="70F6E072" w14:textId="6E9ECF7F" w:rsidR="00B7579D" w:rsidRPr="007E0F91" w:rsidRDefault="00B7579D" w:rsidP="00B7579D">
            <w:pPr>
              <w:jc w:val="center"/>
              <w:rPr>
                <w:ins w:id="10693" w:author="Στάθης Καπ" w:date="2023-03-09T00:34:00Z"/>
                <w:sz w:val="16"/>
                <w:szCs w:val="16"/>
              </w:rPr>
            </w:pPr>
            <w:ins w:id="10694" w:author="Στάθης Καπ" w:date="2023-03-09T02:06:00Z">
              <w:r w:rsidRPr="007E0F91">
                <w:rPr>
                  <w:rFonts w:ascii="Calibri" w:hAnsi="Calibri" w:cs="Calibri"/>
                  <w:color w:val="000000"/>
                  <w:sz w:val="16"/>
                  <w:szCs w:val="16"/>
                </w:rPr>
                <w:t>0.679</w:t>
              </w:r>
            </w:ins>
          </w:p>
        </w:tc>
        <w:tc>
          <w:tcPr>
            <w:tcW w:w="461" w:type="dxa"/>
            <w:tcBorders>
              <w:right w:val="single" w:sz="4" w:space="0" w:color="auto"/>
            </w:tcBorders>
            <w:vAlign w:val="center"/>
            <w:tcPrChange w:id="10695" w:author="Στάθης Καπ" w:date="2023-03-09T04:10:00Z">
              <w:tcPr>
                <w:tcW w:w="461" w:type="dxa"/>
                <w:tcBorders>
                  <w:right w:val="single" w:sz="4" w:space="0" w:color="auto"/>
                </w:tcBorders>
                <w:vAlign w:val="center"/>
              </w:tcPr>
            </w:tcPrChange>
          </w:tcPr>
          <w:p w14:paraId="4A0D7996" w14:textId="5D8B3964" w:rsidR="00B7579D" w:rsidRPr="007E0F91" w:rsidRDefault="00B7579D" w:rsidP="00B7579D">
            <w:pPr>
              <w:jc w:val="center"/>
              <w:rPr>
                <w:ins w:id="10696" w:author="Στάθης Καπ" w:date="2023-03-09T00:34:00Z"/>
                <w:sz w:val="16"/>
                <w:szCs w:val="16"/>
              </w:rPr>
            </w:pPr>
            <w:ins w:id="10697" w:author="Στάθης Καπ" w:date="2023-03-09T02:06:00Z">
              <w:r w:rsidRPr="007E0F91">
                <w:rPr>
                  <w:rFonts w:ascii="Calibri" w:hAnsi="Calibri" w:cs="Calibri"/>
                  <w:color w:val="000000"/>
                  <w:sz w:val="16"/>
                  <w:szCs w:val="16"/>
                </w:rPr>
                <w:t>39.96</w:t>
              </w:r>
            </w:ins>
          </w:p>
        </w:tc>
      </w:tr>
      <w:tr w:rsidR="00F33ECC" w14:paraId="46681EF2" w14:textId="77777777" w:rsidTr="00E719CF">
        <w:trPr>
          <w:trHeight w:val="170"/>
          <w:jc w:val="center"/>
          <w:ins w:id="10698" w:author="Στάθης Καπ" w:date="2023-03-09T00:34:00Z"/>
          <w:trPrChange w:id="10699"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700"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A7F6651" w14:textId="3D1CDC2C" w:rsidR="00B7579D" w:rsidRPr="007E0F91" w:rsidRDefault="00B7579D" w:rsidP="00B7579D">
            <w:pPr>
              <w:jc w:val="center"/>
              <w:rPr>
                <w:ins w:id="10701" w:author="Στάθης Καπ" w:date="2023-03-09T00:34:00Z"/>
                <w:sz w:val="16"/>
                <w:szCs w:val="16"/>
              </w:rPr>
            </w:pPr>
            <w:ins w:id="10702" w:author="Στάθης Καπ" w:date="2023-03-09T00:36:00Z">
              <w:r w:rsidRPr="007E0F91">
                <w:rPr>
                  <w:sz w:val="16"/>
                  <w:szCs w:val="16"/>
                </w:rPr>
                <w:t>pr07</w:t>
              </w:r>
            </w:ins>
          </w:p>
        </w:tc>
        <w:tc>
          <w:tcPr>
            <w:tcW w:w="565" w:type="dxa"/>
            <w:tcBorders>
              <w:left w:val="single" w:sz="4" w:space="0" w:color="auto"/>
            </w:tcBorders>
            <w:vAlign w:val="center"/>
            <w:tcPrChange w:id="10703" w:author="Στάθης Καπ" w:date="2023-03-09T04:10:00Z">
              <w:tcPr>
                <w:tcW w:w="565" w:type="dxa"/>
                <w:tcBorders>
                  <w:left w:val="single" w:sz="4" w:space="0" w:color="auto"/>
                </w:tcBorders>
                <w:vAlign w:val="center"/>
              </w:tcPr>
            </w:tcPrChange>
          </w:tcPr>
          <w:p w14:paraId="2484E4AE" w14:textId="58BA7DE5" w:rsidR="00B7579D" w:rsidRPr="007E0F91" w:rsidRDefault="00B7579D" w:rsidP="00B7579D">
            <w:pPr>
              <w:jc w:val="center"/>
              <w:rPr>
                <w:ins w:id="10704" w:author="Στάθης Καπ" w:date="2023-03-09T00:34:00Z"/>
                <w:sz w:val="16"/>
                <w:szCs w:val="16"/>
              </w:rPr>
            </w:pPr>
            <w:ins w:id="10705" w:author="Στάθης Καπ" w:date="2023-03-09T02:06:00Z">
              <w:r w:rsidRPr="007E0F91">
                <w:rPr>
                  <w:rFonts w:ascii="Calibri" w:hAnsi="Calibri" w:cstheme="minorHAnsi"/>
                  <w:color w:val="000000"/>
                  <w:sz w:val="16"/>
                  <w:szCs w:val="16"/>
                </w:rPr>
                <w:t>298</w:t>
              </w:r>
            </w:ins>
          </w:p>
        </w:tc>
        <w:tc>
          <w:tcPr>
            <w:tcW w:w="679" w:type="dxa"/>
            <w:tcBorders>
              <w:right w:val="single" w:sz="4" w:space="0" w:color="auto"/>
            </w:tcBorders>
            <w:vAlign w:val="center"/>
            <w:tcPrChange w:id="10706" w:author="Στάθης Καπ" w:date="2023-03-09T04:10:00Z">
              <w:tcPr>
                <w:tcW w:w="679" w:type="dxa"/>
                <w:tcBorders>
                  <w:right w:val="single" w:sz="4" w:space="0" w:color="auto"/>
                </w:tcBorders>
                <w:vAlign w:val="center"/>
              </w:tcPr>
            </w:tcPrChange>
          </w:tcPr>
          <w:p w14:paraId="1945A3FB" w14:textId="19363256" w:rsidR="00B7579D" w:rsidRPr="007E0F91" w:rsidRDefault="00B7579D" w:rsidP="00B7579D">
            <w:pPr>
              <w:jc w:val="center"/>
              <w:rPr>
                <w:ins w:id="10707" w:author="Στάθης Καπ" w:date="2023-03-09T00:34:00Z"/>
                <w:sz w:val="16"/>
                <w:szCs w:val="16"/>
              </w:rPr>
            </w:pPr>
            <w:ins w:id="10708" w:author="Στάθης Καπ" w:date="2023-03-09T02:06:00Z">
              <w:r w:rsidRPr="007E0F91">
                <w:rPr>
                  <w:rFonts w:ascii="Calibri" w:hAnsi="Calibri" w:cstheme="minorHAnsi"/>
                  <w:color w:val="000000"/>
                  <w:sz w:val="16"/>
                  <w:szCs w:val="16"/>
                </w:rPr>
                <w:t>291</w:t>
              </w:r>
            </w:ins>
          </w:p>
        </w:tc>
        <w:tc>
          <w:tcPr>
            <w:tcW w:w="453" w:type="dxa"/>
            <w:tcBorders>
              <w:left w:val="single" w:sz="4" w:space="0" w:color="auto"/>
            </w:tcBorders>
            <w:vAlign w:val="center"/>
            <w:tcPrChange w:id="10709" w:author="Στάθης Καπ" w:date="2023-03-09T04:10:00Z">
              <w:tcPr>
                <w:tcW w:w="453" w:type="dxa"/>
                <w:tcBorders>
                  <w:left w:val="single" w:sz="4" w:space="0" w:color="auto"/>
                </w:tcBorders>
                <w:vAlign w:val="center"/>
              </w:tcPr>
            </w:tcPrChange>
          </w:tcPr>
          <w:p w14:paraId="1FB09393" w14:textId="5F2042A1" w:rsidR="00B7579D" w:rsidRPr="007E0F91" w:rsidRDefault="00B7579D" w:rsidP="00B7579D">
            <w:pPr>
              <w:jc w:val="center"/>
              <w:rPr>
                <w:ins w:id="10710" w:author="Στάθης Καπ" w:date="2023-03-09T00:34:00Z"/>
                <w:sz w:val="16"/>
                <w:szCs w:val="16"/>
              </w:rPr>
            </w:pPr>
            <w:ins w:id="10711" w:author="Στάθης Καπ" w:date="2023-03-09T02:06:00Z">
              <w:r w:rsidRPr="007E0F91">
                <w:rPr>
                  <w:rFonts w:ascii="Calibri" w:hAnsi="Calibri" w:cs="Calibri"/>
                  <w:color w:val="000000"/>
                  <w:sz w:val="16"/>
                  <w:szCs w:val="16"/>
                </w:rPr>
                <w:t>261</w:t>
              </w:r>
            </w:ins>
          </w:p>
        </w:tc>
        <w:tc>
          <w:tcPr>
            <w:tcW w:w="708" w:type="dxa"/>
            <w:vAlign w:val="center"/>
            <w:tcPrChange w:id="10712" w:author="Στάθης Καπ" w:date="2023-03-09T04:10:00Z">
              <w:tcPr>
                <w:tcW w:w="708" w:type="dxa"/>
                <w:vAlign w:val="center"/>
              </w:tcPr>
            </w:tcPrChange>
          </w:tcPr>
          <w:p w14:paraId="541A3B81" w14:textId="388BD452" w:rsidR="00B7579D" w:rsidRPr="007E0F91" w:rsidRDefault="00B7579D" w:rsidP="00B7579D">
            <w:pPr>
              <w:jc w:val="center"/>
              <w:rPr>
                <w:ins w:id="10713" w:author="Στάθης Καπ" w:date="2023-03-09T00:34:00Z"/>
                <w:sz w:val="16"/>
                <w:szCs w:val="16"/>
              </w:rPr>
            </w:pPr>
            <w:ins w:id="10714" w:author="Στάθης Καπ" w:date="2023-03-09T02:06:00Z">
              <w:r w:rsidRPr="007E0F91">
                <w:rPr>
                  <w:rFonts w:ascii="Calibri" w:hAnsi="Calibri" w:cs="Calibri"/>
                  <w:color w:val="000000"/>
                  <w:sz w:val="16"/>
                  <w:szCs w:val="16"/>
                </w:rPr>
                <w:t>12.42</w:t>
              </w:r>
            </w:ins>
          </w:p>
        </w:tc>
        <w:tc>
          <w:tcPr>
            <w:tcW w:w="652" w:type="dxa"/>
            <w:vMerge/>
            <w:tcBorders>
              <w:right w:val="single" w:sz="4" w:space="0" w:color="auto"/>
            </w:tcBorders>
            <w:vAlign w:val="center"/>
            <w:tcPrChange w:id="10715" w:author="Στάθης Καπ" w:date="2023-03-09T04:10:00Z">
              <w:tcPr>
                <w:tcW w:w="652" w:type="dxa"/>
                <w:vMerge/>
                <w:tcBorders>
                  <w:right w:val="single" w:sz="4" w:space="0" w:color="auto"/>
                </w:tcBorders>
                <w:vAlign w:val="center"/>
              </w:tcPr>
            </w:tcPrChange>
          </w:tcPr>
          <w:p w14:paraId="274CBA25" w14:textId="19CDC572" w:rsidR="00B7579D" w:rsidRPr="007E0F91" w:rsidRDefault="00B7579D" w:rsidP="00B7579D">
            <w:pPr>
              <w:jc w:val="center"/>
              <w:rPr>
                <w:ins w:id="10716" w:author="Στάθης Καπ" w:date="2023-03-09T00:34:00Z"/>
                <w:sz w:val="16"/>
                <w:szCs w:val="16"/>
              </w:rPr>
            </w:pPr>
          </w:p>
        </w:tc>
        <w:tc>
          <w:tcPr>
            <w:tcW w:w="453" w:type="dxa"/>
            <w:tcBorders>
              <w:left w:val="single" w:sz="4" w:space="0" w:color="auto"/>
            </w:tcBorders>
            <w:vAlign w:val="center"/>
            <w:tcPrChange w:id="10717" w:author="Στάθης Καπ" w:date="2023-03-09T04:10:00Z">
              <w:tcPr>
                <w:tcW w:w="453" w:type="dxa"/>
                <w:tcBorders>
                  <w:left w:val="single" w:sz="4" w:space="0" w:color="auto"/>
                </w:tcBorders>
                <w:vAlign w:val="center"/>
              </w:tcPr>
            </w:tcPrChange>
          </w:tcPr>
          <w:p w14:paraId="458DD257" w14:textId="5DC3F5C8" w:rsidR="00B7579D" w:rsidRPr="007E0F91" w:rsidRDefault="00B7579D" w:rsidP="00B7579D">
            <w:pPr>
              <w:jc w:val="center"/>
              <w:rPr>
                <w:ins w:id="10718" w:author="Στάθης Καπ" w:date="2023-03-09T00:34:00Z"/>
                <w:sz w:val="16"/>
                <w:szCs w:val="16"/>
              </w:rPr>
            </w:pPr>
            <w:ins w:id="10719" w:author="Στάθης Καπ" w:date="2023-03-09T02:06:00Z">
              <w:r w:rsidRPr="007E0F91">
                <w:rPr>
                  <w:rFonts w:ascii="Calibri" w:hAnsi="Calibri" w:cs="Calibri"/>
                  <w:color w:val="000000"/>
                  <w:sz w:val="16"/>
                  <w:szCs w:val="16"/>
                </w:rPr>
                <w:t>251</w:t>
              </w:r>
            </w:ins>
          </w:p>
        </w:tc>
        <w:tc>
          <w:tcPr>
            <w:tcW w:w="454" w:type="dxa"/>
            <w:vAlign w:val="center"/>
            <w:tcPrChange w:id="10720" w:author="Στάθης Καπ" w:date="2023-03-09T04:10:00Z">
              <w:tcPr>
                <w:tcW w:w="454" w:type="dxa"/>
                <w:vAlign w:val="center"/>
              </w:tcPr>
            </w:tcPrChange>
          </w:tcPr>
          <w:p w14:paraId="6CCB3695" w14:textId="6CE0E66C" w:rsidR="00B7579D" w:rsidRPr="007E0F91" w:rsidRDefault="00B7579D" w:rsidP="00B7579D">
            <w:pPr>
              <w:jc w:val="center"/>
              <w:rPr>
                <w:ins w:id="10721" w:author="Στάθης Καπ" w:date="2023-03-09T00:34:00Z"/>
                <w:sz w:val="16"/>
                <w:szCs w:val="16"/>
              </w:rPr>
            </w:pPr>
            <w:ins w:id="10722" w:author="Στάθης Καπ" w:date="2023-03-09T02:06:00Z">
              <w:r w:rsidRPr="007E0F91">
                <w:rPr>
                  <w:rFonts w:ascii="Calibri" w:hAnsi="Calibri" w:cs="Calibri"/>
                  <w:color w:val="000000"/>
                  <w:sz w:val="16"/>
                  <w:szCs w:val="16"/>
                </w:rPr>
                <w:t>3.83</w:t>
              </w:r>
            </w:ins>
          </w:p>
        </w:tc>
        <w:tc>
          <w:tcPr>
            <w:tcW w:w="454" w:type="dxa"/>
            <w:vAlign w:val="center"/>
            <w:tcPrChange w:id="10723" w:author="Στάθης Καπ" w:date="2023-03-09T04:10:00Z">
              <w:tcPr>
                <w:tcW w:w="454" w:type="dxa"/>
                <w:vAlign w:val="center"/>
              </w:tcPr>
            </w:tcPrChange>
          </w:tcPr>
          <w:p w14:paraId="4AF9F04F" w14:textId="6A817E85" w:rsidR="00B7579D" w:rsidRPr="007E0F91" w:rsidRDefault="00B7579D" w:rsidP="00B7579D">
            <w:pPr>
              <w:jc w:val="center"/>
              <w:rPr>
                <w:ins w:id="10724" w:author="Στάθης Καπ" w:date="2023-03-09T00:34:00Z"/>
                <w:sz w:val="16"/>
                <w:szCs w:val="16"/>
              </w:rPr>
            </w:pPr>
            <w:ins w:id="10725" w:author="Στάθης Καπ" w:date="2023-03-09T02:06:00Z">
              <w:r w:rsidRPr="007E0F91">
                <w:rPr>
                  <w:rFonts w:ascii="Calibri" w:hAnsi="Calibri" w:cs="Calibri"/>
                  <w:color w:val="000000"/>
                  <w:sz w:val="16"/>
                  <w:szCs w:val="16"/>
                </w:rPr>
                <w:t>0.123</w:t>
              </w:r>
            </w:ins>
          </w:p>
        </w:tc>
        <w:tc>
          <w:tcPr>
            <w:tcW w:w="457" w:type="dxa"/>
            <w:tcBorders>
              <w:right w:val="single" w:sz="4" w:space="0" w:color="auto"/>
            </w:tcBorders>
            <w:vAlign w:val="center"/>
            <w:tcPrChange w:id="10726" w:author="Στάθης Καπ" w:date="2023-03-09T04:10:00Z">
              <w:tcPr>
                <w:tcW w:w="457" w:type="dxa"/>
                <w:tcBorders>
                  <w:right w:val="single" w:sz="4" w:space="0" w:color="auto"/>
                </w:tcBorders>
                <w:vAlign w:val="center"/>
              </w:tcPr>
            </w:tcPrChange>
          </w:tcPr>
          <w:p w14:paraId="7184DC0A" w14:textId="04DF9188" w:rsidR="00B7579D" w:rsidRPr="007E0F91" w:rsidRDefault="00B7579D" w:rsidP="00B7579D">
            <w:pPr>
              <w:jc w:val="center"/>
              <w:rPr>
                <w:ins w:id="10727" w:author="Στάθης Καπ" w:date="2023-03-09T00:34:00Z"/>
                <w:sz w:val="16"/>
                <w:szCs w:val="16"/>
              </w:rPr>
            </w:pPr>
            <w:ins w:id="10728"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10729" w:author="Στάθης Καπ" w:date="2023-03-09T04:10:00Z">
              <w:tcPr>
                <w:tcW w:w="453" w:type="dxa"/>
                <w:tcBorders>
                  <w:left w:val="single" w:sz="4" w:space="0" w:color="auto"/>
                </w:tcBorders>
                <w:vAlign w:val="center"/>
              </w:tcPr>
            </w:tcPrChange>
          </w:tcPr>
          <w:p w14:paraId="10FA6791" w14:textId="6F874F5B" w:rsidR="00B7579D" w:rsidRPr="007E0F91" w:rsidRDefault="00B7579D" w:rsidP="00B7579D">
            <w:pPr>
              <w:jc w:val="center"/>
              <w:rPr>
                <w:ins w:id="10730" w:author="Στάθης Καπ" w:date="2023-03-09T00:34:00Z"/>
                <w:sz w:val="16"/>
                <w:szCs w:val="16"/>
              </w:rPr>
            </w:pPr>
            <w:ins w:id="10731" w:author="Στάθης Καπ" w:date="2023-03-09T02:06:00Z">
              <w:r w:rsidRPr="007E0F91">
                <w:rPr>
                  <w:rFonts w:ascii="Calibri" w:hAnsi="Calibri" w:cs="Calibri"/>
                  <w:color w:val="000000"/>
                  <w:sz w:val="16"/>
                  <w:szCs w:val="16"/>
                </w:rPr>
                <w:t>229</w:t>
              </w:r>
            </w:ins>
          </w:p>
        </w:tc>
        <w:tc>
          <w:tcPr>
            <w:tcW w:w="454" w:type="dxa"/>
            <w:vAlign w:val="center"/>
            <w:tcPrChange w:id="10732" w:author="Στάθης Καπ" w:date="2023-03-09T04:10:00Z">
              <w:tcPr>
                <w:tcW w:w="454" w:type="dxa"/>
                <w:vAlign w:val="center"/>
              </w:tcPr>
            </w:tcPrChange>
          </w:tcPr>
          <w:p w14:paraId="7163E9EF" w14:textId="504F5108" w:rsidR="00B7579D" w:rsidRPr="007E0F91" w:rsidRDefault="00B7579D" w:rsidP="00B7579D">
            <w:pPr>
              <w:jc w:val="center"/>
              <w:rPr>
                <w:ins w:id="10733" w:author="Στάθης Καπ" w:date="2023-03-09T00:34:00Z"/>
                <w:sz w:val="16"/>
                <w:szCs w:val="16"/>
              </w:rPr>
            </w:pPr>
            <w:ins w:id="10734" w:author="Στάθης Καπ" w:date="2023-03-09T02:06:00Z">
              <w:r w:rsidRPr="007E0F91">
                <w:rPr>
                  <w:rFonts w:ascii="Calibri" w:hAnsi="Calibri" w:cs="Calibri"/>
                  <w:color w:val="000000"/>
                  <w:sz w:val="16"/>
                  <w:szCs w:val="16"/>
                </w:rPr>
                <w:t>12.26</w:t>
              </w:r>
            </w:ins>
          </w:p>
        </w:tc>
        <w:tc>
          <w:tcPr>
            <w:tcW w:w="454" w:type="dxa"/>
            <w:vAlign w:val="center"/>
            <w:tcPrChange w:id="10735" w:author="Στάθης Καπ" w:date="2023-03-09T04:10:00Z">
              <w:tcPr>
                <w:tcW w:w="454" w:type="dxa"/>
                <w:vAlign w:val="center"/>
              </w:tcPr>
            </w:tcPrChange>
          </w:tcPr>
          <w:p w14:paraId="211261DF" w14:textId="14DC9AFF" w:rsidR="00B7579D" w:rsidRPr="007E0F91" w:rsidRDefault="00B7579D" w:rsidP="00B7579D">
            <w:pPr>
              <w:jc w:val="center"/>
              <w:rPr>
                <w:ins w:id="10736" w:author="Στάθης Καπ" w:date="2023-03-09T00:34:00Z"/>
                <w:sz w:val="16"/>
                <w:szCs w:val="16"/>
              </w:rPr>
            </w:pPr>
            <w:ins w:id="10737" w:author="Στάθης Καπ" w:date="2023-03-09T02:06:00Z">
              <w:r w:rsidRPr="007E0F91">
                <w:rPr>
                  <w:rFonts w:ascii="Calibri" w:hAnsi="Calibri" w:cs="Calibri"/>
                  <w:color w:val="000000"/>
                  <w:sz w:val="16"/>
                  <w:szCs w:val="16"/>
                </w:rPr>
                <w:t>0.123</w:t>
              </w:r>
            </w:ins>
          </w:p>
        </w:tc>
        <w:tc>
          <w:tcPr>
            <w:tcW w:w="454" w:type="dxa"/>
            <w:tcBorders>
              <w:right w:val="single" w:sz="4" w:space="0" w:color="auto"/>
            </w:tcBorders>
            <w:vAlign w:val="center"/>
            <w:tcPrChange w:id="10738" w:author="Στάθης Καπ" w:date="2023-03-09T04:10:00Z">
              <w:tcPr>
                <w:tcW w:w="454" w:type="dxa"/>
                <w:tcBorders>
                  <w:right w:val="single" w:sz="4" w:space="0" w:color="auto"/>
                </w:tcBorders>
                <w:vAlign w:val="center"/>
              </w:tcPr>
            </w:tcPrChange>
          </w:tcPr>
          <w:p w14:paraId="59417F27" w14:textId="6E32E46D" w:rsidR="00B7579D" w:rsidRPr="007E0F91" w:rsidRDefault="00B7579D" w:rsidP="00B7579D">
            <w:pPr>
              <w:jc w:val="center"/>
              <w:rPr>
                <w:ins w:id="10739" w:author="Στάθης Καπ" w:date="2023-03-09T00:34:00Z"/>
                <w:sz w:val="16"/>
                <w:szCs w:val="16"/>
              </w:rPr>
            </w:pPr>
            <w:ins w:id="10740"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10741" w:author="Στάθης Καπ" w:date="2023-03-09T04:10:00Z">
              <w:tcPr>
                <w:tcW w:w="453" w:type="dxa"/>
                <w:tcBorders>
                  <w:left w:val="single" w:sz="4" w:space="0" w:color="auto"/>
                </w:tcBorders>
                <w:vAlign w:val="center"/>
              </w:tcPr>
            </w:tcPrChange>
          </w:tcPr>
          <w:p w14:paraId="40B7DE86" w14:textId="036FB296" w:rsidR="00B7579D" w:rsidRPr="007E0F91" w:rsidRDefault="00B7579D" w:rsidP="00B7579D">
            <w:pPr>
              <w:jc w:val="center"/>
              <w:rPr>
                <w:ins w:id="10742" w:author="Στάθης Καπ" w:date="2023-03-09T00:34:00Z"/>
                <w:sz w:val="16"/>
                <w:szCs w:val="16"/>
              </w:rPr>
            </w:pPr>
            <w:ins w:id="10743" w:author="Στάθης Καπ" w:date="2023-03-09T02:06:00Z">
              <w:r w:rsidRPr="007E0F91">
                <w:rPr>
                  <w:rFonts w:ascii="Calibri" w:hAnsi="Calibri" w:cs="Calibri"/>
                  <w:color w:val="000000"/>
                  <w:sz w:val="16"/>
                  <w:szCs w:val="16"/>
                </w:rPr>
                <w:t>251</w:t>
              </w:r>
            </w:ins>
          </w:p>
        </w:tc>
        <w:tc>
          <w:tcPr>
            <w:tcW w:w="454" w:type="dxa"/>
            <w:vAlign w:val="center"/>
            <w:tcPrChange w:id="10744" w:author="Στάθης Καπ" w:date="2023-03-09T04:10:00Z">
              <w:tcPr>
                <w:tcW w:w="454" w:type="dxa"/>
                <w:vAlign w:val="center"/>
              </w:tcPr>
            </w:tcPrChange>
          </w:tcPr>
          <w:p w14:paraId="68E08EF9" w14:textId="268D793A" w:rsidR="00B7579D" w:rsidRPr="007E0F91" w:rsidRDefault="00B7579D" w:rsidP="00B7579D">
            <w:pPr>
              <w:jc w:val="center"/>
              <w:rPr>
                <w:ins w:id="10745" w:author="Στάθης Καπ" w:date="2023-03-09T00:34:00Z"/>
                <w:sz w:val="16"/>
                <w:szCs w:val="16"/>
              </w:rPr>
            </w:pPr>
            <w:ins w:id="10746" w:author="Στάθης Καπ" w:date="2023-03-09T02:06:00Z">
              <w:r w:rsidRPr="007E0F91">
                <w:rPr>
                  <w:rFonts w:ascii="Calibri" w:hAnsi="Calibri" w:cs="Calibri"/>
                  <w:color w:val="000000"/>
                  <w:sz w:val="16"/>
                  <w:szCs w:val="16"/>
                </w:rPr>
                <w:t>3.83</w:t>
              </w:r>
            </w:ins>
          </w:p>
        </w:tc>
        <w:tc>
          <w:tcPr>
            <w:tcW w:w="454" w:type="dxa"/>
            <w:vAlign w:val="center"/>
            <w:tcPrChange w:id="10747" w:author="Στάθης Καπ" w:date="2023-03-09T04:10:00Z">
              <w:tcPr>
                <w:tcW w:w="454" w:type="dxa"/>
                <w:vAlign w:val="center"/>
              </w:tcPr>
            </w:tcPrChange>
          </w:tcPr>
          <w:p w14:paraId="09D9CD90" w14:textId="1D561F77" w:rsidR="00B7579D" w:rsidRPr="007E0F91" w:rsidRDefault="00B7579D" w:rsidP="00B7579D">
            <w:pPr>
              <w:jc w:val="center"/>
              <w:rPr>
                <w:ins w:id="10748" w:author="Στάθης Καπ" w:date="2023-03-09T00:34:00Z"/>
                <w:sz w:val="16"/>
                <w:szCs w:val="16"/>
              </w:rPr>
            </w:pPr>
            <w:ins w:id="10749" w:author="Στάθης Καπ" w:date="2023-03-09T02:06:00Z">
              <w:r w:rsidRPr="007E0F91">
                <w:rPr>
                  <w:rFonts w:ascii="Calibri" w:hAnsi="Calibri" w:cs="Calibri"/>
                  <w:color w:val="000000"/>
                  <w:sz w:val="16"/>
                  <w:szCs w:val="16"/>
                </w:rPr>
                <w:t>0.125</w:t>
              </w:r>
            </w:ins>
          </w:p>
        </w:tc>
        <w:tc>
          <w:tcPr>
            <w:tcW w:w="461" w:type="dxa"/>
            <w:tcBorders>
              <w:right w:val="single" w:sz="4" w:space="0" w:color="auto"/>
            </w:tcBorders>
            <w:vAlign w:val="center"/>
            <w:tcPrChange w:id="10750" w:author="Στάθης Καπ" w:date="2023-03-09T04:10:00Z">
              <w:tcPr>
                <w:tcW w:w="461" w:type="dxa"/>
                <w:tcBorders>
                  <w:right w:val="single" w:sz="4" w:space="0" w:color="auto"/>
                </w:tcBorders>
                <w:vAlign w:val="center"/>
              </w:tcPr>
            </w:tcPrChange>
          </w:tcPr>
          <w:p w14:paraId="03AFBE65" w14:textId="0C01D60D" w:rsidR="00B7579D" w:rsidRPr="007E0F91" w:rsidRDefault="00B7579D" w:rsidP="00B7579D">
            <w:pPr>
              <w:jc w:val="center"/>
              <w:rPr>
                <w:ins w:id="10751" w:author="Στάθης Καπ" w:date="2023-03-09T00:34:00Z"/>
                <w:sz w:val="16"/>
                <w:szCs w:val="16"/>
              </w:rPr>
            </w:pPr>
            <w:ins w:id="10752" w:author="Στάθης Καπ" w:date="2023-03-09T02:06:00Z">
              <w:r w:rsidRPr="007E0F91">
                <w:rPr>
                  <w:rFonts w:ascii="Calibri" w:hAnsi="Calibri" w:cs="Calibri"/>
                  <w:color w:val="000000"/>
                  <w:sz w:val="16"/>
                  <w:szCs w:val="16"/>
                </w:rPr>
                <w:t>11.35</w:t>
              </w:r>
            </w:ins>
          </w:p>
        </w:tc>
      </w:tr>
      <w:tr w:rsidR="00F33ECC" w14:paraId="77C128C1" w14:textId="77777777" w:rsidTr="00E719CF">
        <w:trPr>
          <w:trHeight w:val="170"/>
          <w:jc w:val="center"/>
          <w:ins w:id="10753" w:author="Στάθης Καπ" w:date="2023-03-09T00:34:00Z"/>
          <w:trPrChange w:id="10754"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755"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B5940D1" w14:textId="17375D4D" w:rsidR="00B7579D" w:rsidRPr="007E0F91" w:rsidRDefault="00B7579D" w:rsidP="00B7579D">
            <w:pPr>
              <w:jc w:val="center"/>
              <w:rPr>
                <w:ins w:id="10756" w:author="Στάθης Καπ" w:date="2023-03-09T00:34:00Z"/>
                <w:sz w:val="16"/>
                <w:szCs w:val="16"/>
              </w:rPr>
            </w:pPr>
            <w:ins w:id="10757" w:author="Στάθης Καπ" w:date="2023-03-09T00:36:00Z">
              <w:r w:rsidRPr="007E0F91">
                <w:rPr>
                  <w:sz w:val="16"/>
                  <w:szCs w:val="16"/>
                </w:rPr>
                <w:t>pr08</w:t>
              </w:r>
            </w:ins>
          </w:p>
        </w:tc>
        <w:tc>
          <w:tcPr>
            <w:tcW w:w="565" w:type="dxa"/>
            <w:tcBorders>
              <w:left w:val="single" w:sz="4" w:space="0" w:color="auto"/>
            </w:tcBorders>
            <w:vAlign w:val="center"/>
            <w:tcPrChange w:id="10758" w:author="Στάθης Καπ" w:date="2023-03-09T04:10:00Z">
              <w:tcPr>
                <w:tcW w:w="565" w:type="dxa"/>
                <w:tcBorders>
                  <w:left w:val="single" w:sz="4" w:space="0" w:color="auto"/>
                </w:tcBorders>
                <w:vAlign w:val="center"/>
              </w:tcPr>
            </w:tcPrChange>
          </w:tcPr>
          <w:p w14:paraId="0A18719D" w14:textId="0DA233E7" w:rsidR="00B7579D" w:rsidRPr="007E0F91" w:rsidRDefault="00B7579D" w:rsidP="00B7579D">
            <w:pPr>
              <w:jc w:val="center"/>
              <w:rPr>
                <w:ins w:id="10759" w:author="Στάθης Καπ" w:date="2023-03-09T00:34:00Z"/>
                <w:sz w:val="16"/>
                <w:szCs w:val="16"/>
              </w:rPr>
            </w:pPr>
            <w:ins w:id="10760" w:author="Στάθης Καπ" w:date="2023-03-09T02:06:00Z">
              <w:r w:rsidRPr="007E0F91">
                <w:rPr>
                  <w:rFonts w:ascii="Calibri" w:hAnsi="Calibri" w:cstheme="minorHAnsi"/>
                  <w:color w:val="000000"/>
                  <w:sz w:val="16"/>
                  <w:szCs w:val="16"/>
                </w:rPr>
                <w:t>463</w:t>
              </w:r>
            </w:ins>
          </w:p>
        </w:tc>
        <w:tc>
          <w:tcPr>
            <w:tcW w:w="679" w:type="dxa"/>
            <w:tcBorders>
              <w:right w:val="single" w:sz="4" w:space="0" w:color="auto"/>
            </w:tcBorders>
            <w:vAlign w:val="center"/>
            <w:tcPrChange w:id="10761" w:author="Στάθης Καπ" w:date="2023-03-09T04:10:00Z">
              <w:tcPr>
                <w:tcW w:w="679" w:type="dxa"/>
                <w:tcBorders>
                  <w:right w:val="single" w:sz="4" w:space="0" w:color="auto"/>
                </w:tcBorders>
                <w:vAlign w:val="center"/>
              </w:tcPr>
            </w:tcPrChange>
          </w:tcPr>
          <w:p w14:paraId="66CB45C9" w14:textId="02958965" w:rsidR="00B7579D" w:rsidRPr="007E0F91" w:rsidRDefault="00B7579D" w:rsidP="00B7579D">
            <w:pPr>
              <w:jc w:val="center"/>
              <w:rPr>
                <w:ins w:id="10762" w:author="Στάθης Καπ" w:date="2023-03-09T00:34:00Z"/>
                <w:sz w:val="16"/>
                <w:szCs w:val="16"/>
              </w:rPr>
            </w:pPr>
            <w:ins w:id="10763" w:author="Στάθης Καπ" w:date="2023-03-09T02:06:00Z">
              <w:r w:rsidRPr="007E0F91">
                <w:rPr>
                  <w:rFonts w:ascii="Calibri" w:hAnsi="Calibri" w:cstheme="minorHAnsi"/>
                  <w:color w:val="000000"/>
                  <w:sz w:val="16"/>
                  <w:szCs w:val="16"/>
                </w:rPr>
                <w:t>463</w:t>
              </w:r>
            </w:ins>
          </w:p>
        </w:tc>
        <w:tc>
          <w:tcPr>
            <w:tcW w:w="453" w:type="dxa"/>
            <w:tcBorders>
              <w:left w:val="single" w:sz="4" w:space="0" w:color="auto"/>
            </w:tcBorders>
            <w:vAlign w:val="center"/>
            <w:tcPrChange w:id="10764" w:author="Στάθης Καπ" w:date="2023-03-09T04:10:00Z">
              <w:tcPr>
                <w:tcW w:w="453" w:type="dxa"/>
                <w:tcBorders>
                  <w:left w:val="single" w:sz="4" w:space="0" w:color="auto"/>
                </w:tcBorders>
                <w:vAlign w:val="center"/>
              </w:tcPr>
            </w:tcPrChange>
          </w:tcPr>
          <w:p w14:paraId="1F41213D" w14:textId="37BB923D" w:rsidR="00B7579D" w:rsidRPr="007E0F91" w:rsidRDefault="00B7579D" w:rsidP="00B7579D">
            <w:pPr>
              <w:jc w:val="center"/>
              <w:rPr>
                <w:ins w:id="10765" w:author="Στάθης Καπ" w:date="2023-03-09T00:34:00Z"/>
                <w:sz w:val="16"/>
                <w:szCs w:val="16"/>
              </w:rPr>
            </w:pPr>
            <w:ins w:id="10766" w:author="Στάθης Καπ" w:date="2023-03-09T02:06:00Z">
              <w:r w:rsidRPr="007E0F91">
                <w:rPr>
                  <w:rFonts w:ascii="Calibri" w:hAnsi="Calibri" w:cs="Calibri"/>
                  <w:color w:val="000000"/>
                  <w:sz w:val="16"/>
                  <w:szCs w:val="16"/>
                </w:rPr>
                <w:t>447</w:t>
              </w:r>
            </w:ins>
          </w:p>
        </w:tc>
        <w:tc>
          <w:tcPr>
            <w:tcW w:w="708" w:type="dxa"/>
            <w:vAlign w:val="center"/>
            <w:tcPrChange w:id="10767" w:author="Στάθης Καπ" w:date="2023-03-09T04:10:00Z">
              <w:tcPr>
                <w:tcW w:w="708" w:type="dxa"/>
                <w:vAlign w:val="center"/>
              </w:tcPr>
            </w:tcPrChange>
          </w:tcPr>
          <w:p w14:paraId="20A4E63F" w14:textId="617FF1A7" w:rsidR="00B7579D" w:rsidRPr="007E0F91" w:rsidRDefault="00B7579D" w:rsidP="00B7579D">
            <w:pPr>
              <w:jc w:val="center"/>
              <w:rPr>
                <w:ins w:id="10768" w:author="Στάθης Καπ" w:date="2023-03-09T00:34:00Z"/>
                <w:sz w:val="16"/>
                <w:szCs w:val="16"/>
              </w:rPr>
            </w:pPr>
            <w:ins w:id="10769" w:author="Στάθης Καπ" w:date="2023-03-09T02:06:00Z">
              <w:r w:rsidRPr="007E0F91">
                <w:rPr>
                  <w:rFonts w:ascii="Calibri" w:hAnsi="Calibri" w:cs="Calibri"/>
                  <w:color w:val="000000"/>
                  <w:sz w:val="16"/>
                  <w:szCs w:val="16"/>
                </w:rPr>
                <w:t>3.46</w:t>
              </w:r>
            </w:ins>
          </w:p>
        </w:tc>
        <w:tc>
          <w:tcPr>
            <w:tcW w:w="652" w:type="dxa"/>
            <w:vMerge/>
            <w:tcBorders>
              <w:right w:val="single" w:sz="4" w:space="0" w:color="auto"/>
            </w:tcBorders>
            <w:vAlign w:val="center"/>
            <w:tcPrChange w:id="10770" w:author="Στάθης Καπ" w:date="2023-03-09T04:10:00Z">
              <w:tcPr>
                <w:tcW w:w="652" w:type="dxa"/>
                <w:vMerge/>
                <w:tcBorders>
                  <w:right w:val="single" w:sz="4" w:space="0" w:color="auto"/>
                </w:tcBorders>
                <w:vAlign w:val="center"/>
              </w:tcPr>
            </w:tcPrChange>
          </w:tcPr>
          <w:p w14:paraId="377C0C29" w14:textId="12FB8D18" w:rsidR="00B7579D" w:rsidRPr="007E0F91" w:rsidRDefault="00B7579D" w:rsidP="00B7579D">
            <w:pPr>
              <w:jc w:val="center"/>
              <w:rPr>
                <w:ins w:id="10771" w:author="Στάθης Καπ" w:date="2023-03-09T00:34:00Z"/>
                <w:sz w:val="16"/>
                <w:szCs w:val="16"/>
              </w:rPr>
            </w:pPr>
          </w:p>
        </w:tc>
        <w:tc>
          <w:tcPr>
            <w:tcW w:w="453" w:type="dxa"/>
            <w:tcBorders>
              <w:left w:val="single" w:sz="4" w:space="0" w:color="auto"/>
            </w:tcBorders>
            <w:vAlign w:val="center"/>
            <w:tcPrChange w:id="10772" w:author="Στάθης Καπ" w:date="2023-03-09T04:10:00Z">
              <w:tcPr>
                <w:tcW w:w="453" w:type="dxa"/>
                <w:tcBorders>
                  <w:left w:val="single" w:sz="4" w:space="0" w:color="auto"/>
                </w:tcBorders>
                <w:vAlign w:val="center"/>
              </w:tcPr>
            </w:tcPrChange>
          </w:tcPr>
          <w:p w14:paraId="2CEB5A6F" w14:textId="68D059D2" w:rsidR="00B7579D" w:rsidRPr="007E0F91" w:rsidRDefault="00B7579D" w:rsidP="00B7579D">
            <w:pPr>
              <w:jc w:val="center"/>
              <w:rPr>
                <w:ins w:id="10773" w:author="Στάθης Καπ" w:date="2023-03-09T00:34:00Z"/>
                <w:sz w:val="16"/>
                <w:szCs w:val="16"/>
              </w:rPr>
            </w:pPr>
            <w:ins w:id="10774" w:author="Στάθης Καπ" w:date="2023-03-09T02:06:00Z">
              <w:r w:rsidRPr="007E0F91">
                <w:rPr>
                  <w:rFonts w:ascii="Calibri" w:hAnsi="Calibri" w:cs="Calibri"/>
                  <w:color w:val="000000"/>
                  <w:sz w:val="16"/>
                  <w:szCs w:val="16"/>
                </w:rPr>
                <w:t>389</w:t>
              </w:r>
            </w:ins>
          </w:p>
        </w:tc>
        <w:tc>
          <w:tcPr>
            <w:tcW w:w="454" w:type="dxa"/>
            <w:vAlign w:val="center"/>
            <w:tcPrChange w:id="10775" w:author="Στάθης Καπ" w:date="2023-03-09T04:10:00Z">
              <w:tcPr>
                <w:tcW w:w="454" w:type="dxa"/>
                <w:vAlign w:val="center"/>
              </w:tcPr>
            </w:tcPrChange>
          </w:tcPr>
          <w:p w14:paraId="5BF9307C" w14:textId="14F853C3" w:rsidR="00B7579D" w:rsidRPr="007E0F91" w:rsidRDefault="00B7579D" w:rsidP="00B7579D">
            <w:pPr>
              <w:jc w:val="center"/>
              <w:rPr>
                <w:ins w:id="10776" w:author="Στάθης Καπ" w:date="2023-03-09T00:34:00Z"/>
                <w:sz w:val="16"/>
                <w:szCs w:val="16"/>
              </w:rPr>
            </w:pPr>
            <w:ins w:id="10777" w:author="Στάθης Καπ" w:date="2023-03-09T02:06:00Z">
              <w:r w:rsidRPr="007E0F91">
                <w:rPr>
                  <w:rFonts w:ascii="Calibri" w:hAnsi="Calibri" w:cs="Calibri"/>
                  <w:color w:val="000000"/>
                  <w:sz w:val="16"/>
                  <w:szCs w:val="16"/>
                </w:rPr>
                <w:t>12.98</w:t>
              </w:r>
            </w:ins>
          </w:p>
        </w:tc>
        <w:tc>
          <w:tcPr>
            <w:tcW w:w="454" w:type="dxa"/>
            <w:vAlign w:val="center"/>
            <w:tcPrChange w:id="10778" w:author="Στάθης Καπ" w:date="2023-03-09T04:10:00Z">
              <w:tcPr>
                <w:tcW w:w="454" w:type="dxa"/>
                <w:vAlign w:val="center"/>
              </w:tcPr>
            </w:tcPrChange>
          </w:tcPr>
          <w:p w14:paraId="01C5EEED" w14:textId="6F50716B" w:rsidR="00B7579D" w:rsidRPr="007E0F91" w:rsidRDefault="00B7579D" w:rsidP="00B7579D">
            <w:pPr>
              <w:jc w:val="center"/>
              <w:rPr>
                <w:ins w:id="10779" w:author="Στάθης Καπ" w:date="2023-03-09T00:34:00Z"/>
                <w:sz w:val="16"/>
                <w:szCs w:val="16"/>
              </w:rPr>
            </w:pPr>
            <w:ins w:id="10780" w:author="Στάθης Καπ" w:date="2023-03-09T02:06:00Z">
              <w:r w:rsidRPr="007E0F91">
                <w:rPr>
                  <w:rFonts w:ascii="Calibri" w:hAnsi="Calibri" w:cs="Calibri"/>
                  <w:color w:val="000000"/>
                  <w:sz w:val="16"/>
                  <w:szCs w:val="16"/>
                </w:rPr>
                <w:t>0.332</w:t>
              </w:r>
            </w:ins>
          </w:p>
        </w:tc>
        <w:tc>
          <w:tcPr>
            <w:tcW w:w="457" w:type="dxa"/>
            <w:tcBorders>
              <w:right w:val="single" w:sz="4" w:space="0" w:color="auto"/>
            </w:tcBorders>
            <w:vAlign w:val="center"/>
            <w:tcPrChange w:id="10781" w:author="Στάθης Καπ" w:date="2023-03-09T04:10:00Z">
              <w:tcPr>
                <w:tcW w:w="457" w:type="dxa"/>
                <w:tcBorders>
                  <w:right w:val="single" w:sz="4" w:space="0" w:color="auto"/>
                </w:tcBorders>
                <w:vAlign w:val="center"/>
              </w:tcPr>
            </w:tcPrChange>
          </w:tcPr>
          <w:p w14:paraId="216BA077" w14:textId="7C1C0463" w:rsidR="00B7579D" w:rsidRPr="007E0F91" w:rsidRDefault="00B7579D" w:rsidP="00B7579D">
            <w:pPr>
              <w:jc w:val="center"/>
              <w:rPr>
                <w:ins w:id="10782" w:author="Στάθης Καπ" w:date="2023-03-09T00:34:00Z"/>
                <w:sz w:val="16"/>
                <w:szCs w:val="16"/>
              </w:rPr>
            </w:pPr>
            <w:ins w:id="10783" w:author="Στάθης Καπ" w:date="2023-03-09T02:06:00Z">
              <w:r w:rsidRPr="007E0F91">
                <w:rPr>
                  <w:rFonts w:ascii="Calibri" w:hAnsi="Calibri" w:cs="Calibri"/>
                  <w:color w:val="000000"/>
                  <w:sz w:val="16"/>
                  <w:szCs w:val="16"/>
                </w:rPr>
                <w:t>34.65</w:t>
              </w:r>
            </w:ins>
          </w:p>
        </w:tc>
        <w:tc>
          <w:tcPr>
            <w:tcW w:w="453" w:type="dxa"/>
            <w:tcBorders>
              <w:left w:val="single" w:sz="4" w:space="0" w:color="auto"/>
            </w:tcBorders>
            <w:vAlign w:val="center"/>
            <w:tcPrChange w:id="10784" w:author="Στάθης Καπ" w:date="2023-03-09T04:10:00Z">
              <w:tcPr>
                <w:tcW w:w="453" w:type="dxa"/>
                <w:tcBorders>
                  <w:left w:val="single" w:sz="4" w:space="0" w:color="auto"/>
                </w:tcBorders>
                <w:vAlign w:val="center"/>
              </w:tcPr>
            </w:tcPrChange>
          </w:tcPr>
          <w:p w14:paraId="38F7A8B6" w14:textId="32742A8B" w:rsidR="00B7579D" w:rsidRPr="007E0F91" w:rsidRDefault="00B7579D" w:rsidP="00B7579D">
            <w:pPr>
              <w:jc w:val="center"/>
              <w:rPr>
                <w:ins w:id="10785" w:author="Στάθης Καπ" w:date="2023-03-09T00:34:00Z"/>
                <w:sz w:val="16"/>
                <w:szCs w:val="16"/>
              </w:rPr>
            </w:pPr>
            <w:ins w:id="10786" w:author="Στάθης Καπ" w:date="2023-03-09T02:06:00Z">
              <w:r w:rsidRPr="007E0F91">
                <w:rPr>
                  <w:rFonts w:ascii="Calibri" w:hAnsi="Calibri" w:cs="Calibri"/>
                  <w:color w:val="000000"/>
                  <w:sz w:val="16"/>
                  <w:szCs w:val="16"/>
                </w:rPr>
                <w:t>417</w:t>
              </w:r>
            </w:ins>
          </w:p>
        </w:tc>
        <w:tc>
          <w:tcPr>
            <w:tcW w:w="454" w:type="dxa"/>
            <w:vAlign w:val="center"/>
            <w:tcPrChange w:id="10787" w:author="Στάθης Καπ" w:date="2023-03-09T04:10:00Z">
              <w:tcPr>
                <w:tcW w:w="454" w:type="dxa"/>
                <w:vAlign w:val="center"/>
              </w:tcPr>
            </w:tcPrChange>
          </w:tcPr>
          <w:p w14:paraId="1010106F" w14:textId="29502839" w:rsidR="00B7579D" w:rsidRPr="007E0F91" w:rsidRDefault="00B7579D" w:rsidP="00B7579D">
            <w:pPr>
              <w:jc w:val="center"/>
              <w:rPr>
                <w:ins w:id="10788" w:author="Στάθης Καπ" w:date="2023-03-09T00:34:00Z"/>
                <w:sz w:val="16"/>
                <w:szCs w:val="16"/>
              </w:rPr>
            </w:pPr>
            <w:ins w:id="10789" w:author="Στάθης Καπ" w:date="2023-03-09T02:06:00Z">
              <w:r w:rsidRPr="007E0F91">
                <w:rPr>
                  <w:rFonts w:ascii="Calibri" w:hAnsi="Calibri" w:cs="Calibri"/>
                  <w:color w:val="000000"/>
                  <w:sz w:val="16"/>
                  <w:szCs w:val="16"/>
                </w:rPr>
                <w:t>6.71</w:t>
              </w:r>
            </w:ins>
          </w:p>
        </w:tc>
        <w:tc>
          <w:tcPr>
            <w:tcW w:w="454" w:type="dxa"/>
            <w:vAlign w:val="center"/>
            <w:tcPrChange w:id="10790" w:author="Στάθης Καπ" w:date="2023-03-09T04:10:00Z">
              <w:tcPr>
                <w:tcW w:w="454" w:type="dxa"/>
                <w:vAlign w:val="center"/>
              </w:tcPr>
            </w:tcPrChange>
          </w:tcPr>
          <w:p w14:paraId="53531C49" w14:textId="104595EE" w:rsidR="00B7579D" w:rsidRPr="007E0F91" w:rsidRDefault="00B7579D" w:rsidP="00B7579D">
            <w:pPr>
              <w:jc w:val="center"/>
              <w:rPr>
                <w:ins w:id="10791" w:author="Στάθης Καπ" w:date="2023-03-09T00:34:00Z"/>
                <w:sz w:val="16"/>
                <w:szCs w:val="16"/>
              </w:rPr>
            </w:pPr>
            <w:ins w:id="10792" w:author="Στάθης Καπ" w:date="2023-03-09T02:06:00Z">
              <w:r w:rsidRPr="007E0F91">
                <w:rPr>
                  <w:rFonts w:ascii="Calibri" w:hAnsi="Calibri" w:cs="Calibri"/>
                  <w:color w:val="000000"/>
                  <w:sz w:val="16"/>
                  <w:szCs w:val="16"/>
                </w:rPr>
                <w:t>0.35</w:t>
              </w:r>
            </w:ins>
          </w:p>
        </w:tc>
        <w:tc>
          <w:tcPr>
            <w:tcW w:w="454" w:type="dxa"/>
            <w:tcBorders>
              <w:right w:val="single" w:sz="4" w:space="0" w:color="auto"/>
            </w:tcBorders>
            <w:vAlign w:val="center"/>
            <w:tcPrChange w:id="10793" w:author="Στάθης Καπ" w:date="2023-03-09T04:10:00Z">
              <w:tcPr>
                <w:tcW w:w="454" w:type="dxa"/>
                <w:tcBorders>
                  <w:right w:val="single" w:sz="4" w:space="0" w:color="auto"/>
                </w:tcBorders>
                <w:vAlign w:val="center"/>
              </w:tcPr>
            </w:tcPrChange>
          </w:tcPr>
          <w:p w14:paraId="3670EB92" w14:textId="5895732D" w:rsidR="00B7579D" w:rsidRPr="007E0F91" w:rsidRDefault="00B7579D" w:rsidP="00B7579D">
            <w:pPr>
              <w:jc w:val="center"/>
              <w:rPr>
                <w:ins w:id="10794" w:author="Στάθης Καπ" w:date="2023-03-09T00:34:00Z"/>
                <w:sz w:val="16"/>
                <w:szCs w:val="16"/>
              </w:rPr>
            </w:pPr>
            <w:ins w:id="10795" w:author="Στάθης Καπ" w:date="2023-03-09T02:06:00Z">
              <w:r w:rsidRPr="007E0F91">
                <w:rPr>
                  <w:rFonts w:ascii="Calibri" w:hAnsi="Calibri" w:cs="Calibri"/>
                  <w:color w:val="000000"/>
                  <w:sz w:val="16"/>
                  <w:szCs w:val="16"/>
                </w:rPr>
                <w:t>31.1</w:t>
              </w:r>
            </w:ins>
          </w:p>
        </w:tc>
        <w:tc>
          <w:tcPr>
            <w:tcW w:w="453" w:type="dxa"/>
            <w:tcBorders>
              <w:left w:val="single" w:sz="4" w:space="0" w:color="auto"/>
            </w:tcBorders>
            <w:vAlign w:val="center"/>
            <w:tcPrChange w:id="10796" w:author="Στάθης Καπ" w:date="2023-03-09T04:10:00Z">
              <w:tcPr>
                <w:tcW w:w="453" w:type="dxa"/>
                <w:tcBorders>
                  <w:left w:val="single" w:sz="4" w:space="0" w:color="auto"/>
                </w:tcBorders>
                <w:vAlign w:val="center"/>
              </w:tcPr>
            </w:tcPrChange>
          </w:tcPr>
          <w:p w14:paraId="250A0BB8" w14:textId="093FEEC7" w:rsidR="00B7579D" w:rsidRPr="007E0F91" w:rsidRDefault="00B7579D" w:rsidP="00B7579D">
            <w:pPr>
              <w:jc w:val="center"/>
              <w:rPr>
                <w:ins w:id="10797" w:author="Στάθης Καπ" w:date="2023-03-09T00:34:00Z"/>
                <w:sz w:val="16"/>
                <w:szCs w:val="16"/>
              </w:rPr>
            </w:pPr>
            <w:ins w:id="10798" w:author="Στάθης Καπ" w:date="2023-03-09T02:06:00Z">
              <w:r w:rsidRPr="007E0F91">
                <w:rPr>
                  <w:rFonts w:ascii="Calibri" w:hAnsi="Calibri" w:cs="Calibri"/>
                  <w:color w:val="000000"/>
                  <w:sz w:val="16"/>
                  <w:szCs w:val="16"/>
                </w:rPr>
                <w:t>355</w:t>
              </w:r>
            </w:ins>
          </w:p>
        </w:tc>
        <w:tc>
          <w:tcPr>
            <w:tcW w:w="454" w:type="dxa"/>
            <w:vAlign w:val="center"/>
            <w:tcPrChange w:id="10799" w:author="Στάθης Καπ" w:date="2023-03-09T04:10:00Z">
              <w:tcPr>
                <w:tcW w:w="454" w:type="dxa"/>
                <w:vAlign w:val="center"/>
              </w:tcPr>
            </w:tcPrChange>
          </w:tcPr>
          <w:p w14:paraId="0D7056DB" w14:textId="525679D2" w:rsidR="00B7579D" w:rsidRPr="007E0F91" w:rsidRDefault="00B7579D" w:rsidP="00B7579D">
            <w:pPr>
              <w:jc w:val="center"/>
              <w:rPr>
                <w:ins w:id="10800" w:author="Στάθης Καπ" w:date="2023-03-09T00:34:00Z"/>
                <w:sz w:val="16"/>
                <w:szCs w:val="16"/>
              </w:rPr>
            </w:pPr>
            <w:ins w:id="10801" w:author="Στάθης Καπ" w:date="2023-03-09T02:06:00Z">
              <w:r w:rsidRPr="007E0F91">
                <w:rPr>
                  <w:rFonts w:ascii="Calibri" w:hAnsi="Calibri" w:cs="Calibri"/>
                  <w:color w:val="000000"/>
                  <w:sz w:val="16"/>
                  <w:szCs w:val="16"/>
                </w:rPr>
                <w:t>20.58</w:t>
              </w:r>
            </w:ins>
          </w:p>
        </w:tc>
        <w:tc>
          <w:tcPr>
            <w:tcW w:w="454" w:type="dxa"/>
            <w:vAlign w:val="center"/>
            <w:tcPrChange w:id="10802" w:author="Στάθης Καπ" w:date="2023-03-09T04:10:00Z">
              <w:tcPr>
                <w:tcW w:w="454" w:type="dxa"/>
                <w:vAlign w:val="center"/>
              </w:tcPr>
            </w:tcPrChange>
          </w:tcPr>
          <w:p w14:paraId="29C0CE33" w14:textId="5679E1A7" w:rsidR="00B7579D" w:rsidRPr="007E0F91" w:rsidRDefault="00B7579D" w:rsidP="00B7579D">
            <w:pPr>
              <w:jc w:val="center"/>
              <w:rPr>
                <w:ins w:id="10803" w:author="Στάθης Καπ" w:date="2023-03-09T00:34:00Z"/>
                <w:sz w:val="16"/>
                <w:szCs w:val="16"/>
              </w:rPr>
            </w:pPr>
            <w:ins w:id="10804" w:author="Στάθης Καπ" w:date="2023-03-09T02:06:00Z">
              <w:r w:rsidRPr="007E0F91">
                <w:rPr>
                  <w:rFonts w:ascii="Calibri" w:hAnsi="Calibri" w:cs="Calibri"/>
                  <w:color w:val="000000"/>
                  <w:sz w:val="16"/>
                  <w:szCs w:val="16"/>
                </w:rPr>
                <w:t>0.282</w:t>
              </w:r>
            </w:ins>
          </w:p>
        </w:tc>
        <w:tc>
          <w:tcPr>
            <w:tcW w:w="461" w:type="dxa"/>
            <w:tcBorders>
              <w:right w:val="single" w:sz="4" w:space="0" w:color="auto"/>
            </w:tcBorders>
            <w:vAlign w:val="center"/>
            <w:tcPrChange w:id="10805" w:author="Στάθης Καπ" w:date="2023-03-09T04:10:00Z">
              <w:tcPr>
                <w:tcW w:w="461" w:type="dxa"/>
                <w:tcBorders>
                  <w:right w:val="single" w:sz="4" w:space="0" w:color="auto"/>
                </w:tcBorders>
                <w:vAlign w:val="center"/>
              </w:tcPr>
            </w:tcPrChange>
          </w:tcPr>
          <w:p w14:paraId="64B34EAB" w14:textId="1CD2B4BD" w:rsidR="00B7579D" w:rsidRPr="007E0F91" w:rsidRDefault="00B7579D" w:rsidP="00B7579D">
            <w:pPr>
              <w:jc w:val="center"/>
              <w:rPr>
                <w:ins w:id="10806" w:author="Στάθης Καπ" w:date="2023-03-09T00:34:00Z"/>
                <w:sz w:val="16"/>
                <w:szCs w:val="16"/>
              </w:rPr>
            </w:pPr>
            <w:ins w:id="10807" w:author="Στάθης Καπ" w:date="2023-03-09T02:06:00Z">
              <w:r w:rsidRPr="007E0F91">
                <w:rPr>
                  <w:rFonts w:ascii="Calibri" w:hAnsi="Calibri" w:cs="Calibri"/>
                  <w:color w:val="000000"/>
                  <w:sz w:val="16"/>
                  <w:szCs w:val="16"/>
                </w:rPr>
                <w:t>44.49</w:t>
              </w:r>
            </w:ins>
          </w:p>
        </w:tc>
      </w:tr>
      <w:tr w:rsidR="00F33ECC" w14:paraId="48FE8ED2" w14:textId="77777777" w:rsidTr="00E719CF">
        <w:trPr>
          <w:trHeight w:val="170"/>
          <w:jc w:val="center"/>
          <w:ins w:id="10808" w:author="Στάθης Καπ" w:date="2023-03-09T00:34:00Z"/>
          <w:trPrChange w:id="10809"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810"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0592272" w14:textId="42031A3B" w:rsidR="00B7579D" w:rsidRPr="007E0F91" w:rsidRDefault="00B7579D" w:rsidP="00B7579D">
            <w:pPr>
              <w:jc w:val="center"/>
              <w:rPr>
                <w:ins w:id="10811" w:author="Στάθης Καπ" w:date="2023-03-09T00:34:00Z"/>
                <w:sz w:val="16"/>
                <w:szCs w:val="16"/>
              </w:rPr>
            </w:pPr>
            <w:ins w:id="10812" w:author="Στάθης Καπ" w:date="2023-03-09T00:36:00Z">
              <w:r w:rsidRPr="007E0F91">
                <w:rPr>
                  <w:sz w:val="16"/>
                  <w:szCs w:val="16"/>
                </w:rPr>
                <w:t>pr09</w:t>
              </w:r>
            </w:ins>
          </w:p>
        </w:tc>
        <w:tc>
          <w:tcPr>
            <w:tcW w:w="565" w:type="dxa"/>
            <w:tcBorders>
              <w:left w:val="single" w:sz="4" w:space="0" w:color="auto"/>
            </w:tcBorders>
            <w:vAlign w:val="center"/>
            <w:tcPrChange w:id="10813" w:author="Στάθης Καπ" w:date="2023-03-09T04:10:00Z">
              <w:tcPr>
                <w:tcW w:w="565" w:type="dxa"/>
                <w:tcBorders>
                  <w:left w:val="single" w:sz="4" w:space="0" w:color="auto"/>
                </w:tcBorders>
                <w:vAlign w:val="center"/>
              </w:tcPr>
            </w:tcPrChange>
          </w:tcPr>
          <w:p w14:paraId="068B5BFD" w14:textId="0CBD6C0E" w:rsidR="00B7579D" w:rsidRPr="007E0F91" w:rsidRDefault="00B7579D" w:rsidP="00B7579D">
            <w:pPr>
              <w:jc w:val="center"/>
              <w:rPr>
                <w:ins w:id="10814" w:author="Στάθης Καπ" w:date="2023-03-09T00:34:00Z"/>
                <w:sz w:val="16"/>
                <w:szCs w:val="16"/>
              </w:rPr>
            </w:pPr>
            <w:ins w:id="10815" w:author="Στάθης Καπ" w:date="2023-03-09T02:06:00Z">
              <w:r w:rsidRPr="007E0F91">
                <w:rPr>
                  <w:rFonts w:ascii="Calibri" w:hAnsi="Calibri" w:cstheme="minorHAnsi"/>
                  <w:color w:val="000000"/>
                  <w:sz w:val="16"/>
                  <w:szCs w:val="16"/>
                </w:rPr>
                <w:t>493</w:t>
              </w:r>
            </w:ins>
          </w:p>
        </w:tc>
        <w:tc>
          <w:tcPr>
            <w:tcW w:w="679" w:type="dxa"/>
            <w:tcBorders>
              <w:right w:val="single" w:sz="4" w:space="0" w:color="auto"/>
            </w:tcBorders>
            <w:vAlign w:val="center"/>
            <w:tcPrChange w:id="10816" w:author="Στάθης Καπ" w:date="2023-03-09T04:10:00Z">
              <w:tcPr>
                <w:tcW w:w="679" w:type="dxa"/>
                <w:tcBorders>
                  <w:right w:val="single" w:sz="4" w:space="0" w:color="auto"/>
                </w:tcBorders>
                <w:vAlign w:val="center"/>
              </w:tcPr>
            </w:tcPrChange>
          </w:tcPr>
          <w:p w14:paraId="2B54B3F5" w14:textId="0DAB0039" w:rsidR="00B7579D" w:rsidRPr="007E0F91" w:rsidRDefault="00B7579D" w:rsidP="00B7579D">
            <w:pPr>
              <w:jc w:val="center"/>
              <w:rPr>
                <w:ins w:id="10817" w:author="Στάθης Καπ" w:date="2023-03-09T00:34:00Z"/>
                <w:sz w:val="16"/>
                <w:szCs w:val="16"/>
              </w:rPr>
            </w:pPr>
            <w:ins w:id="10818" w:author="Στάθης Καπ" w:date="2023-03-09T02:06:00Z">
              <w:r w:rsidRPr="007E0F91">
                <w:rPr>
                  <w:rFonts w:ascii="Calibri" w:hAnsi="Calibri" w:cstheme="minorHAnsi"/>
                  <w:color w:val="000000"/>
                  <w:sz w:val="16"/>
                  <w:szCs w:val="16"/>
                </w:rPr>
                <w:t>461</w:t>
              </w:r>
            </w:ins>
          </w:p>
        </w:tc>
        <w:tc>
          <w:tcPr>
            <w:tcW w:w="453" w:type="dxa"/>
            <w:tcBorders>
              <w:left w:val="single" w:sz="4" w:space="0" w:color="auto"/>
            </w:tcBorders>
            <w:vAlign w:val="center"/>
            <w:tcPrChange w:id="10819" w:author="Στάθης Καπ" w:date="2023-03-09T04:10:00Z">
              <w:tcPr>
                <w:tcW w:w="453" w:type="dxa"/>
                <w:tcBorders>
                  <w:left w:val="single" w:sz="4" w:space="0" w:color="auto"/>
                </w:tcBorders>
                <w:vAlign w:val="center"/>
              </w:tcPr>
            </w:tcPrChange>
          </w:tcPr>
          <w:p w14:paraId="6B887693" w14:textId="1408B9D3" w:rsidR="00B7579D" w:rsidRPr="007E0F91" w:rsidRDefault="00B7579D" w:rsidP="00B7579D">
            <w:pPr>
              <w:jc w:val="center"/>
              <w:rPr>
                <w:ins w:id="10820" w:author="Στάθης Καπ" w:date="2023-03-09T00:34:00Z"/>
                <w:sz w:val="16"/>
                <w:szCs w:val="16"/>
              </w:rPr>
            </w:pPr>
            <w:ins w:id="10821" w:author="Στάθης Καπ" w:date="2023-03-09T02:06:00Z">
              <w:r w:rsidRPr="007E0F91">
                <w:rPr>
                  <w:rFonts w:ascii="Calibri" w:hAnsi="Calibri" w:cs="Calibri"/>
                  <w:color w:val="000000"/>
                  <w:sz w:val="16"/>
                  <w:szCs w:val="16"/>
                </w:rPr>
                <w:t>424</w:t>
              </w:r>
            </w:ins>
          </w:p>
        </w:tc>
        <w:tc>
          <w:tcPr>
            <w:tcW w:w="708" w:type="dxa"/>
            <w:vAlign w:val="center"/>
            <w:tcPrChange w:id="10822" w:author="Στάθης Καπ" w:date="2023-03-09T04:10:00Z">
              <w:tcPr>
                <w:tcW w:w="708" w:type="dxa"/>
                <w:vAlign w:val="center"/>
              </w:tcPr>
            </w:tcPrChange>
          </w:tcPr>
          <w:p w14:paraId="6D39C48F" w14:textId="4418A861" w:rsidR="00B7579D" w:rsidRPr="007E0F91" w:rsidRDefault="00B7579D" w:rsidP="00B7579D">
            <w:pPr>
              <w:jc w:val="center"/>
              <w:rPr>
                <w:ins w:id="10823" w:author="Στάθης Καπ" w:date="2023-03-09T00:34:00Z"/>
                <w:sz w:val="16"/>
                <w:szCs w:val="16"/>
              </w:rPr>
            </w:pPr>
            <w:ins w:id="10824" w:author="Στάθης Καπ" w:date="2023-03-09T02:06:00Z">
              <w:r w:rsidRPr="007E0F91">
                <w:rPr>
                  <w:rFonts w:ascii="Calibri" w:hAnsi="Calibri" w:cs="Calibri"/>
                  <w:color w:val="000000"/>
                  <w:sz w:val="16"/>
                  <w:szCs w:val="16"/>
                </w:rPr>
                <w:t>14</w:t>
              </w:r>
            </w:ins>
          </w:p>
        </w:tc>
        <w:tc>
          <w:tcPr>
            <w:tcW w:w="652" w:type="dxa"/>
            <w:vMerge/>
            <w:tcBorders>
              <w:right w:val="single" w:sz="4" w:space="0" w:color="auto"/>
            </w:tcBorders>
            <w:vAlign w:val="center"/>
            <w:tcPrChange w:id="10825" w:author="Στάθης Καπ" w:date="2023-03-09T04:10:00Z">
              <w:tcPr>
                <w:tcW w:w="652" w:type="dxa"/>
                <w:vMerge/>
                <w:tcBorders>
                  <w:right w:val="single" w:sz="4" w:space="0" w:color="auto"/>
                </w:tcBorders>
                <w:vAlign w:val="center"/>
              </w:tcPr>
            </w:tcPrChange>
          </w:tcPr>
          <w:p w14:paraId="352B989C" w14:textId="1F1110B1" w:rsidR="00B7579D" w:rsidRPr="007E0F91" w:rsidRDefault="00B7579D" w:rsidP="00B7579D">
            <w:pPr>
              <w:jc w:val="center"/>
              <w:rPr>
                <w:ins w:id="10826" w:author="Στάθης Καπ" w:date="2023-03-09T00:34:00Z"/>
                <w:sz w:val="16"/>
                <w:szCs w:val="16"/>
              </w:rPr>
            </w:pPr>
          </w:p>
        </w:tc>
        <w:tc>
          <w:tcPr>
            <w:tcW w:w="453" w:type="dxa"/>
            <w:tcBorders>
              <w:left w:val="single" w:sz="4" w:space="0" w:color="auto"/>
            </w:tcBorders>
            <w:vAlign w:val="center"/>
            <w:tcPrChange w:id="10827" w:author="Στάθης Καπ" w:date="2023-03-09T04:10:00Z">
              <w:tcPr>
                <w:tcW w:w="453" w:type="dxa"/>
                <w:tcBorders>
                  <w:left w:val="single" w:sz="4" w:space="0" w:color="auto"/>
                </w:tcBorders>
                <w:vAlign w:val="center"/>
              </w:tcPr>
            </w:tcPrChange>
          </w:tcPr>
          <w:p w14:paraId="648A59DC" w14:textId="748C745F" w:rsidR="00B7579D" w:rsidRPr="007E0F91" w:rsidRDefault="00B7579D" w:rsidP="00B7579D">
            <w:pPr>
              <w:jc w:val="center"/>
              <w:rPr>
                <w:ins w:id="10828" w:author="Στάθης Καπ" w:date="2023-03-09T00:34:00Z"/>
                <w:sz w:val="16"/>
                <w:szCs w:val="16"/>
              </w:rPr>
            </w:pPr>
            <w:ins w:id="10829" w:author="Στάθης Καπ" w:date="2023-03-09T02:06:00Z">
              <w:r w:rsidRPr="007E0F91">
                <w:rPr>
                  <w:rFonts w:ascii="Calibri" w:hAnsi="Calibri" w:cs="Calibri"/>
                  <w:color w:val="000000"/>
                  <w:sz w:val="16"/>
                  <w:szCs w:val="16"/>
                </w:rPr>
                <w:t>416</w:t>
              </w:r>
            </w:ins>
          </w:p>
        </w:tc>
        <w:tc>
          <w:tcPr>
            <w:tcW w:w="454" w:type="dxa"/>
            <w:vAlign w:val="center"/>
            <w:tcPrChange w:id="10830" w:author="Στάθης Καπ" w:date="2023-03-09T04:10:00Z">
              <w:tcPr>
                <w:tcW w:w="454" w:type="dxa"/>
                <w:vAlign w:val="center"/>
              </w:tcPr>
            </w:tcPrChange>
          </w:tcPr>
          <w:p w14:paraId="2AA627D0" w14:textId="3C989868" w:rsidR="00B7579D" w:rsidRPr="007E0F91" w:rsidRDefault="00B7579D" w:rsidP="00B7579D">
            <w:pPr>
              <w:jc w:val="center"/>
              <w:rPr>
                <w:ins w:id="10831" w:author="Στάθης Καπ" w:date="2023-03-09T00:34:00Z"/>
                <w:sz w:val="16"/>
                <w:szCs w:val="16"/>
              </w:rPr>
            </w:pPr>
            <w:ins w:id="10832" w:author="Στάθης Καπ" w:date="2023-03-09T02:06:00Z">
              <w:r w:rsidRPr="007E0F91">
                <w:rPr>
                  <w:rFonts w:ascii="Calibri" w:hAnsi="Calibri" w:cs="Calibri"/>
                  <w:color w:val="000000"/>
                  <w:sz w:val="16"/>
                  <w:szCs w:val="16"/>
                </w:rPr>
                <w:t>1.89</w:t>
              </w:r>
            </w:ins>
          </w:p>
        </w:tc>
        <w:tc>
          <w:tcPr>
            <w:tcW w:w="454" w:type="dxa"/>
            <w:vAlign w:val="center"/>
            <w:tcPrChange w:id="10833" w:author="Στάθης Καπ" w:date="2023-03-09T04:10:00Z">
              <w:tcPr>
                <w:tcW w:w="454" w:type="dxa"/>
                <w:vAlign w:val="center"/>
              </w:tcPr>
            </w:tcPrChange>
          </w:tcPr>
          <w:p w14:paraId="435216B4" w14:textId="4FCC7E03" w:rsidR="00B7579D" w:rsidRPr="007E0F91" w:rsidRDefault="00B7579D" w:rsidP="00B7579D">
            <w:pPr>
              <w:jc w:val="center"/>
              <w:rPr>
                <w:ins w:id="10834" w:author="Στάθης Καπ" w:date="2023-03-09T00:34:00Z"/>
                <w:sz w:val="16"/>
                <w:szCs w:val="16"/>
              </w:rPr>
            </w:pPr>
            <w:ins w:id="10835" w:author="Στάθης Καπ" w:date="2023-03-09T02:06:00Z">
              <w:r w:rsidRPr="007E0F91">
                <w:rPr>
                  <w:rFonts w:ascii="Calibri" w:hAnsi="Calibri" w:cs="Calibri"/>
                  <w:color w:val="000000"/>
                  <w:sz w:val="16"/>
                  <w:szCs w:val="16"/>
                </w:rPr>
                <w:t>0.699</w:t>
              </w:r>
            </w:ins>
          </w:p>
        </w:tc>
        <w:tc>
          <w:tcPr>
            <w:tcW w:w="457" w:type="dxa"/>
            <w:tcBorders>
              <w:right w:val="single" w:sz="4" w:space="0" w:color="auto"/>
            </w:tcBorders>
            <w:vAlign w:val="center"/>
            <w:tcPrChange w:id="10836" w:author="Στάθης Καπ" w:date="2023-03-09T04:10:00Z">
              <w:tcPr>
                <w:tcW w:w="457" w:type="dxa"/>
                <w:tcBorders>
                  <w:right w:val="single" w:sz="4" w:space="0" w:color="auto"/>
                </w:tcBorders>
                <w:vAlign w:val="center"/>
              </w:tcPr>
            </w:tcPrChange>
          </w:tcPr>
          <w:p w14:paraId="3F3DBD73" w14:textId="730B1D31" w:rsidR="00B7579D" w:rsidRPr="007E0F91" w:rsidRDefault="00B7579D" w:rsidP="00B7579D">
            <w:pPr>
              <w:jc w:val="center"/>
              <w:rPr>
                <w:ins w:id="10837" w:author="Στάθης Καπ" w:date="2023-03-09T00:34:00Z"/>
                <w:sz w:val="16"/>
                <w:szCs w:val="16"/>
              </w:rPr>
            </w:pPr>
            <w:ins w:id="10838" w:author="Στάθης Καπ" w:date="2023-03-09T02:06:00Z">
              <w:r w:rsidRPr="007E0F91">
                <w:rPr>
                  <w:rFonts w:ascii="Calibri" w:hAnsi="Calibri" w:cs="Calibri"/>
                  <w:color w:val="000000"/>
                  <w:sz w:val="16"/>
                  <w:szCs w:val="16"/>
                </w:rPr>
                <w:t>14.96</w:t>
              </w:r>
            </w:ins>
          </w:p>
        </w:tc>
        <w:tc>
          <w:tcPr>
            <w:tcW w:w="453" w:type="dxa"/>
            <w:tcBorders>
              <w:left w:val="single" w:sz="4" w:space="0" w:color="auto"/>
            </w:tcBorders>
            <w:vAlign w:val="center"/>
            <w:tcPrChange w:id="10839" w:author="Στάθης Καπ" w:date="2023-03-09T04:10:00Z">
              <w:tcPr>
                <w:tcW w:w="453" w:type="dxa"/>
                <w:tcBorders>
                  <w:left w:val="single" w:sz="4" w:space="0" w:color="auto"/>
                </w:tcBorders>
                <w:vAlign w:val="center"/>
              </w:tcPr>
            </w:tcPrChange>
          </w:tcPr>
          <w:p w14:paraId="3E99B83F" w14:textId="1FC0CAD7" w:rsidR="00B7579D" w:rsidRPr="007E0F91" w:rsidRDefault="00B7579D" w:rsidP="00B7579D">
            <w:pPr>
              <w:jc w:val="center"/>
              <w:rPr>
                <w:ins w:id="10840" w:author="Στάθης Καπ" w:date="2023-03-09T00:34:00Z"/>
                <w:sz w:val="16"/>
                <w:szCs w:val="16"/>
              </w:rPr>
            </w:pPr>
            <w:ins w:id="10841" w:author="Στάθης Καπ" w:date="2023-03-09T02:06:00Z">
              <w:r w:rsidRPr="007E0F91">
                <w:rPr>
                  <w:rFonts w:ascii="Calibri" w:hAnsi="Calibri" w:cs="Calibri"/>
                  <w:color w:val="000000"/>
                  <w:sz w:val="16"/>
                  <w:szCs w:val="16"/>
                </w:rPr>
                <w:t>333</w:t>
              </w:r>
            </w:ins>
          </w:p>
        </w:tc>
        <w:tc>
          <w:tcPr>
            <w:tcW w:w="454" w:type="dxa"/>
            <w:vAlign w:val="center"/>
            <w:tcPrChange w:id="10842" w:author="Στάθης Καπ" w:date="2023-03-09T04:10:00Z">
              <w:tcPr>
                <w:tcW w:w="454" w:type="dxa"/>
                <w:vAlign w:val="center"/>
              </w:tcPr>
            </w:tcPrChange>
          </w:tcPr>
          <w:p w14:paraId="2A3E3011" w14:textId="20163073" w:rsidR="00B7579D" w:rsidRPr="007E0F91" w:rsidRDefault="00B7579D" w:rsidP="00B7579D">
            <w:pPr>
              <w:jc w:val="center"/>
              <w:rPr>
                <w:ins w:id="10843" w:author="Στάθης Καπ" w:date="2023-03-09T00:34:00Z"/>
                <w:sz w:val="16"/>
                <w:szCs w:val="16"/>
              </w:rPr>
            </w:pPr>
            <w:ins w:id="10844" w:author="Στάθης Καπ" w:date="2023-03-09T02:06:00Z">
              <w:r w:rsidRPr="007E0F91">
                <w:rPr>
                  <w:rFonts w:ascii="Calibri" w:hAnsi="Calibri" w:cs="Calibri"/>
                  <w:color w:val="000000"/>
                  <w:sz w:val="16"/>
                  <w:szCs w:val="16"/>
                </w:rPr>
                <w:t>21.46</w:t>
              </w:r>
            </w:ins>
          </w:p>
        </w:tc>
        <w:tc>
          <w:tcPr>
            <w:tcW w:w="454" w:type="dxa"/>
            <w:vAlign w:val="center"/>
            <w:tcPrChange w:id="10845" w:author="Στάθης Καπ" w:date="2023-03-09T04:10:00Z">
              <w:tcPr>
                <w:tcW w:w="454" w:type="dxa"/>
                <w:vAlign w:val="center"/>
              </w:tcPr>
            </w:tcPrChange>
          </w:tcPr>
          <w:p w14:paraId="2EC6B439" w14:textId="49AAEE04" w:rsidR="00B7579D" w:rsidRPr="007E0F91" w:rsidRDefault="00B7579D" w:rsidP="00B7579D">
            <w:pPr>
              <w:jc w:val="center"/>
              <w:rPr>
                <w:ins w:id="10846" w:author="Στάθης Καπ" w:date="2023-03-09T00:34:00Z"/>
                <w:sz w:val="16"/>
                <w:szCs w:val="16"/>
              </w:rPr>
            </w:pPr>
            <w:ins w:id="10847" w:author="Στάθης Καπ" w:date="2023-03-09T02:06:00Z">
              <w:r w:rsidRPr="007E0F91">
                <w:rPr>
                  <w:rFonts w:ascii="Calibri" w:hAnsi="Calibri" w:cs="Calibri"/>
                  <w:color w:val="000000"/>
                  <w:sz w:val="16"/>
                  <w:szCs w:val="16"/>
                </w:rPr>
                <w:t>0.585</w:t>
              </w:r>
            </w:ins>
          </w:p>
        </w:tc>
        <w:tc>
          <w:tcPr>
            <w:tcW w:w="454" w:type="dxa"/>
            <w:tcBorders>
              <w:right w:val="single" w:sz="4" w:space="0" w:color="auto"/>
            </w:tcBorders>
            <w:vAlign w:val="center"/>
            <w:tcPrChange w:id="10848" w:author="Στάθης Καπ" w:date="2023-03-09T04:10:00Z">
              <w:tcPr>
                <w:tcW w:w="454" w:type="dxa"/>
                <w:tcBorders>
                  <w:right w:val="single" w:sz="4" w:space="0" w:color="auto"/>
                </w:tcBorders>
                <w:vAlign w:val="center"/>
              </w:tcPr>
            </w:tcPrChange>
          </w:tcPr>
          <w:p w14:paraId="17FCC374" w14:textId="3D79FA4D" w:rsidR="00B7579D" w:rsidRPr="007E0F91" w:rsidRDefault="00B7579D" w:rsidP="00B7579D">
            <w:pPr>
              <w:jc w:val="center"/>
              <w:rPr>
                <w:ins w:id="10849" w:author="Στάθης Καπ" w:date="2023-03-09T00:34:00Z"/>
                <w:sz w:val="16"/>
                <w:szCs w:val="16"/>
              </w:rPr>
            </w:pPr>
            <w:ins w:id="10850" w:author="Στάθης Καπ" w:date="2023-03-09T02:06:00Z">
              <w:r w:rsidRPr="007E0F91">
                <w:rPr>
                  <w:rFonts w:ascii="Calibri" w:hAnsi="Calibri" w:cs="Calibri"/>
                  <w:color w:val="000000"/>
                  <w:sz w:val="16"/>
                  <w:szCs w:val="16"/>
                </w:rPr>
                <w:t>28.83</w:t>
              </w:r>
            </w:ins>
          </w:p>
        </w:tc>
        <w:tc>
          <w:tcPr>
            <w:tcW w:w="453" w:type="dxa"/>
            <w:tcBorders>
              <w:left w:val="single" w:sz="4" w:space="0" w:color="auto"/>
            </w:tcBorders>
            <w:vAlign w:val="center"/>
            <w:tcPrChange w:id="10851" w:author="Στάθης Καπ" w:date="2023-03-09T04:10:00Z">
              <w:tcPr>
                <w:tcW w:w="453" w:type="dxa"/>
                <w:tcBorders>
                  <w:left w:val="single" w:sz="4" w:space="0" w:color="auto"/>
                </w:tcBorders>
                <w:vAlign w:val="center"/>
              </w:tcPr>
            </w:tcPrChange>
          </w:tcPr>
          <w:p w14:paraId="56E2FD53" w14:textId="6A2DFCF0" w:rsidR="00B7579D" w:rsidRPr="007E0F91" w:rsidRDefault="00B7579D" w:rsidP="00B7579D">
            <w:pPr>
              <w:jc w:val="center"/>
              <w:rPr>
                <w:ins w:id="10852" w:author="Στάθης Καπ" w:date="2023-03-09T00:34:00Z"/>
                <w:sz w:val="16"/>
                <w:szCs w:val="16"/>
              </w:rPr>
            </w:pPr>
            <w:ins w:id="10853" w:author="Στάθης Καπ" w:date="2023-03-09T02:06:00Z">
              <w:r w:rsidRPr="007E0F91">
                <w:rPr>
                  <w:rFonts w:ascii="Calibri" w:hAnsi="Calibri" w:cs="Calibri"/>
                  <w:color w:val="000000"/>
                  <w:sz w:val="16"/>
                  <w:szCs w:val="16"/>
                </w:rPr>
                <w:t>322</w:t>
              </w:r>
            </w:ins>
          </w:p>
        </w:tc>
        <w:tc>
          <w:tcPr>
            <w:tcW w:w="454" w:type="dxa"/>
            <w:vAlign w:val="center"/>
            <w:tcPrChange w:id="10854" w:author="Στάθης Καπ" w:date="2023-03-09T04:10:00Z">
              <w:tcPr>
                <w:tcW w:w="454" w:type="dxa"/>
                <w:vAlign w:val="center"/>
              </w:tcPr>
            </w:tcPrChange>
          </w:tcPr>
          <w:p w14:paraId="5D1D3E3B" w14:textId="1537EAB1" w:rsidR="00B7579D" w:rsidRPr="007E0F91" w:rsidRDefault="00B7579D" w:rsidP="00B7579D">
            <w:pPr>
              <w:jc w:val="center"/>
              <w:rPr>
                <w:ins w:id="10855" w:author="Στάθης Καπ" w:date="2023-03-09T00:34:00Z"/>
                <w:sz w:val="16"/>
                <w:szCs w:val="16"/>
              </w:rPr>
            </w:pPr>
            <w:ins w:id="10856" w:author="Στάθης Καπ" w:date="2023-03-09T02:06:00Z">
              <w:r w:rsidRPr="007E0F91">
                <w:rPr>
                  <w:rFonts w:ascii="Calibri" w:hAnsi="Calibri" w:cs="Calibri"/>
                  <w:color w:val="000000"/>
                  <w:sz w:val="16"/>
                  <w:szCs w:val="16"/>
                </w:rPr>
                <w:t>24.06</w:t>
              </w:r>
            </w:ins>
          </w:p>
        </w:tc>
        <w:tc>
          <w:tcPr>
            <w:tcW w:w="454" w:type="dxa"/>
            <w:vAlign w:val="center"/>
            <w:tcPrChange w:id="10857" w:author="Στάθης Καπ" w:date="2023-03-09T04:10:00Z">
              <w:tcPr>
                <w:tcW w:w="454" w:type="dxa"/>
                <w:vAlign w:val="center"/>
              </w:tcPr>
            </w:tcPrChange>
          </w:tcPr>
          <w:p w14:paraId="45E9388C" w14:textId="55A52F22" w:rsidR="00B7579D" w:rsidRPr="007E0F91" w:rsidRDefault="00B7579D" w:rsidP="00B7579D">
            <w:pPr>
              <w:jc w:val="center"/>
              <w:rPr>
                <w:ins w:id="10858" w:author="Στάθης Καπ" w:date="2023-03-09T00:34:00Z"/>
                <w:sz w:val="16"/>
                <w:szCs w:val="16"/>
              </w:rPr>
            </w:pPr>
            <w:ins w:id="10859" w:author="Στάθης Καπ" w:date="2023-03-09T02:06:00Z">
              <w:r w:rsidRPr="007E0F91">
                <w:rPr>
                  <w:rFonts w:ascii="Calibri" w:hAnsi="Calibri" w:cs="Calibri"/>
                  <w:color w:val="000000"/>
                  <w:sz w:val="16"/>
                  <w:szCs w:val="16"/>
                </w:rPr>
                <w:t>0.427</w:t>
              </w:r>
            </w:ins>
          </w:p>
        </w:tc>
        <w:tc>
          <w:tcPr>
            <w:tcW w:w="461" w:type="dxa"/>
            <w:tcBorders>
              <w:right w:val="single" w:sz="4" w:space="0" w:color="auto"/>
            </w:tcBorders>
            <w:vAlign w:val="center"/>
            <w:tcPrChange w:id="10860" w:author="Στάθης Καπ" w:date="2023-03-09T04:10:00Z">
              <w:tcPr>
                <w:tcW w:w="461" w:type="dxa"/>
                <w:tcBorders>
                  <w:right w:val="single" w:sz="4" w:space="0" w:color="auto"/>
                </w:tcBorders>
                <w:vAlign w:val="center"/>
              </w:tcPr>
            </w:tcPrChange>
          </w:tcPr>
          <w:p w14:paraId="1F2B27E8" w14:textId="3D0E0740" w:rsidR="00B7579D" w:rsidRPr="007E0F91" w:rsidRDefault="00B7579D" w:rsidP="00B7579D">
            <w:pPr>
              <w:jc w:val="center"/>
              <w:rPr>
                <w:ins w:id="10861" w:author="Στάθης Καπ" w:date="2023-03-09T00:34:00Z"/>
                <w:sz w:val="16"/>
                <w:szCs w:val="16"/>
              </w:rPr>
            </w:pPr>
            <w:ins w:id="10862" w:author="Στάθης Καπ" w:date="2023-03-09T02:06:00Z">
              <w:r w:rsidRPr="007E0F91">
                <w:rPr>
                  <w:rFonts w:ascii="Calibri" w:hAnsi="Calibri" w:cs="Calibri"/>
                  <w:color w:val="000000"/>
                  <w:sz w:val="16"/>
                  <w:szCs w:val="16"/>
                </w:rPr>
                <w:t>48.05</w:t>
              </w:r>
            </w:ins>
          </w:p>
        </w:tc>
      </w:tr>
      <w:tr w:rsidR="00F33ECC" w14:paraId="7A4759A1" w14:textId="77777777" w:rsidTr="00E719CF">
        <w:trPr>
          <w:trHeight w:val="170"/>
          <w:jc w:val="center"/>
          <w:ins w:id="10863" w:author="Στάθης Καπ" w:date="2023-03-09T00:34:00Z"/>
          <w:trPrChange w:id="10864"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865"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248F383" w14:textId="0C121950" w:rsidR="00B7579D" w:rsidRPr="007E0F91" w:rsidRDefault="00B7579D" w:rsidP="00B7579D">
            <w:pPr>
              <w:jc w:val="center"/>
              <w:rPr>
                <w:ins w:id="10866" w:author="Στάθης Καπ" w:date="2023-03-09T00:34:00Z"/>
                <w:sz w:val="16"/>
                <w:szCs w:val="16"/>
              </w:rPr>
            </w:pPr>
            <w:ins w:id="10867" w:author="Στάθης Καπ" w:date="2023-03-09T00:36:00Z">
              <w:r w:rsidRPr="007E0F91">
                <w:rPr>
                  <w:sz w:val="16"/>
                  <w:szCs w:val="16"/>
                </w:rPr>
                <w:t>pr10</w:t>
              </w:r>
            </w:ins>
          </w:p>
        </w:tc>
        <w:tc>
          <w:tcPr>
            <w:tcW w:w="565" w:type="dxa"/>
            <w:tcBorders>
              <w:left w:val="single" w:sz="4" w:space="0" w:color="auto"/>
            </w:tcBorders>
            <w:vAlign w:val="center"/>
            <w:tcPrChange w:id="10868" w:author="Στάθης Καπ" w:date="2023-03-09T04:10:00Z">
              <w:tcPr>
                <w:tcW w:w="565" w:type="dxa"/>
                <w:tcBorders>
                  <w:left w:val="single" w:sz="4" w:space="0" w:color="auto"/>
                </w:tcBorders>
                <w:vAlign w:val="center"/>
              </w:tcPr>
            </w:tcPrChange>
          </w:tcPr>
          <w:p w14:paraId="33B2A4AF" w14:textId="4CCC9D46" w:rsidR="00B7579D" w:rsidRPr="007E0F91" w:rsidRDefault="00B7579D" w:rsidP="00B7579D">
            <w:pPr>
              <w:jc w:val="center"/>
              <w:rPr>
                <w:ins w:id="10869" w:author="Στάθης Καπ" w:date="2023-03-09T00:34:00Z"/>
                <w:sz w:val="16"/>
                <w:szCs w:val="16"/>
              </w:rPr>
            </w:pPr>
            <w:ins w:id="10870" w:author="Στάθης Καπ" w:date="2023-03-09T02:06:00Z">
              <w:r w:rsidRPr="007E0F91">
                <w:rPr>
                  <w:rFonts w:ascii="Calibri" w:hAnsi="Calibri" w:cstheme="minorHAnsi"/>
                  <w:color w:val="000000"/>
                  <w:sz w:val="16"/>
                  <w:szCs w:val="16"/>
                </w:rPr>
                <w:t>594</w:t>
              </w:r>
            </w:ins>
          </w:p>
        </w:tc>
        <w:tc>
          <w:tcPr>
            <w:tcW w:w="679" w:type="dxa"/>
            <w:tcBorders>
              <w:right w:val="single" w:sz="4" w:space="0" w:color="auto"/>
            </w:tcBorders>
            <w:vAlign w:val="center"/>
            <w:tcPrChange w:id="10871" w:author="Στάθης Καπ" w:date="2023-03-09T04:10:00Z">
              <w:tcPr>
                <w:tcW w:w="679" w:type="dxa"/>
                <w:tcBorders>
                  <w:right w:val="single" w:sz="4" w:space="0" w:color="auto"/>
                </w:tcBorders>
                <w:vAlign w:val="center"/>
              </w:tcPr>
            </w:tcPrChange>
          </w:tcPr>
          <w:p w14:paraId="67649AF9" w14:textId="6B6A8D73" w:rsidR="00B7579D" w:rsidRPr="007E0F91" w:rsidRDefault="00B7579D" w:rsidP="00B7579D">
            <w:pPr>
              <w:jc w:val="center"/>
              <w:rPr>
                <w:ins w:id="10872" w:author="Στάθης Καπ" w:date="2023-03-09T00:34:00Z"/>
                <w:sz w:val="16"/>
                <w:szCs w:val="16"/>
              </w:rPr>
            </w:pPr>
            <w:ins w:id="10873" w:author="Στάθης Καπ" w:date="2023-03-09T02:06:00Z">
              <w:r w:rsidRPr="007E0F91">
                <w:rPr>
                  <w:rFonts w:ascii="Calibri" w:hAnsi="Calibri" w:cstheme="minorHAnsi"/>
                  <w:color w:val="000000"/>
                  <w:sz w:val="16"/>
                  <w:szCs w:val="16"/>
                </w:rPr>
                <w:t>539</w:t>
              </w:r>
            </w:ins>
          </w:p>
        </w:tc>
        <w:tc>
          <w:tcPr>
            <w:tcW w:w="453" w:type="dxa"/>
            <w:tcBorders>
              <w:left w:val="single" w:sz="4" w:space="0" w:color="auto"/>
            </w:tcBorders>
            <w:vAlign w:val="center"/>
            <w:tcPrChange w:id="10874" w:author="Στάθης Καπ" w:date="2023-03-09T04:10:00Z">
              <w:tcPr>
                <w:tcW w:w="453" w:type="dxa"/>
                <w:tcBorders>
                  <w:left w:val="single" w:sz="4" w:space="0" w:color="auto"/>
                </w:tcBorders>
                <w:vAlign w:val="center"/>
              </w:tcPr>
            </w:tcPrChange>
          </w:tcPr>
          <w:p w14:paraId="199A34A7" w14:textId="21CC1FBC" w:rsidR="00B7579D" w:rsidRPr="007E0F91" w:rsidRDefault="00B7579D" w:rsidP="00B7579D">
            <w:pPr>
              <w:jc w:val="center"/>
              <w:rPr>
                <w:ins w:id="10875" w:author="Στάθης Καπ" w:date="2023-03-09T00:34:00Z"/>
                <w:sz w:val="16"/>
                <w:szCs w:val="16"/>
              </w:rPr>
            </w:pPr>
            <w:ins w:id="10876" w:author="Στάθης Καπ" w:date="2023-03-09T02:06:00Z">
              <w:r w:rsidRPr="007E0F91">
                <w:rPr>
                  <w:rFonts w:ascii="Calibri" w:hAnsi="Calibri" w:cs="Calibri"/>
                  <w:color w:val="000000"/>
                  <w:sz w:val="16"/>
                  <w:szCs w:val="16"/>
                </w:rPr>
                <w:t>520</w:t>
              </w:r>
            </w:ins>
          </w:p>
        </w:tc>
        <w:tc>
          <w:tcPr>
            <w:tcW w:w="708" w:type="dxa"/>
            <w:vAlign w:val="center"/>
            <w:tcPrChange w:id="10877" w:author="Στάθης Καπ" w:date="2023-03-09T04:10:00Z">
              <w:tcPr>
                <w:tcW w:w="708" w:type="dxa"/>
                <w:vAlign w:val="center"/>
              </w:tcPr>
            </w:tcPrChange>
          </w:tcPr>
          <w:p w14:paraId="4BE29740" w14:textId="68CBC603" w:rsidR="00B7579D" w:rsidRPr="007E0F91" w:rsidRDefault="00B7579D" w:rsidP="00B7579D">
            <w:pPr>
              <w:jc w:val="center"/>
              <w:rPr>
                <w:ins w:id="10878" w:author="Στάθης Καπ" w:date="2023-03-09T00:34:00Z"/>
                <w:sz w:val="16"/>
                <w:szCs w:val="16"/>
              </w:rPr>
            </w:pPr>
            <w:ins w:id="10879" w:author="Στάθης Καπ" w:date="2023-03-09T02:06:00Z">
              <w:r w:rsidRPr="007E0F91">
                <w:rPr>
                  <w:rFonts w:ascii="Calibri" w:hAnsi="Calibri" w:cs="Calibri"/>
                  <w:color w:val="000000"/>
                  <w:sz w:val="16"/>
                  <w:szCs w:val="16"/>
                </w:rPr>
                <w:t>12.46</w:t>
              </w:r>
            </w:ins>
          </w:p>
        </w:tc>
        <w:tc>
          <w:tcPr>
            <w:tcW w:w="652" w:type="dxa"/>
            <w:vMerge/>
            <w:tcBorders>
              <w:right w:val="single" w:sz="4" w:space="0" w:color="auto"/>
            </w:tcBorders>
            <w:vAlign w:val="center"/>
            <w:tcPrChange w:id="10880" w:author="Στάθης Καπ" w:date="2023-03-09T04:10:00Z">
              <w:tcPr>
                <w:tcW w:w="652" w:type="dxa"/>
                <w:vMerge/>
                <w:tcBorders>
                  <w:right w:val="single" w:sz="4" w:space="0" w:color="auto"/>
                </w:tcBorders>
                <w:vAlign w:val="center"/>
              </w:tcPr>
            </w:tcPrChange>
          </w:tcPr>
          <w:p w14:paraId="4ED0FAFC" w14:textId="4394E2B8" w:rsidR="00B7579D" w:rsidRPr="007E0F91" w:rsidRDefault="00B7579D" w:rsidP="00B7579D">
            <w:pPr>
              <w:jc w:val="center"/>
              <w:rPr>
                <w:ins w:id="10881" w:author="Στάθης Καπ" w:date="2023-03-09T00:34:00Z"/>
                <w:sz w:val="16"/>
                <w:szCs w:val="16"/>
              </w:rPr>
            </w:pPr>
          </w:p>
        </w:tc>
        <w:tc>
          <w:tcPr>
            <w:tcW w:w="453" w:type="dxa"/>
            <w:tcBorders>
              <w:left w:val="single" w:sz="4" w:space="0" w:color="auto"/>
            </w:tcBorders>
            <w:vAlign w:val="center"/>
            <w:tcPrChange w:id="10882" w:author="Στάθης Καπ" w:date="2023-03-09T04:10:00Z">
              <w:tcPr>
                <w:tcW w:w="453" w:type="dxa"/>
                <w:tcBorders>
                  <w:left w:val="single" w:sz="4" w:space="0" w:color="auto"/>
                </w:tcBorders>
                <w:vAlign w:val="center"/>
              </w:tcPr>
            </w:tcPrChange>
          </w:tcPr>
          <w:p w14:paraId="423967AB" w14:textId="38D562BD" w:rsidR="00B7579D" w:rsidRPr="007E0F91" w:rsidRDefault="00B7579D" w:rsidP="00B7579D">
            <w:pPr>
              <w:jc w:val="center"/>
              <w:rPr>
                <w:ins w:id="10883" w:author="Στάθης Καπ" w:date="2023-03-09T00:34:00Z"/>
                <w:sz w:val="16"/>
                <w:szCs w:val="16"/>
              </w:rPr>
            </w:pPr>
            <w:ins w:id="10884" w:author="Στάθης Καπ" w:date="2023-03-09T02:06:00Z">
              <w:r w:rsidRPr="007E0F91">
                <w:rPr>
                  <w:rFonts w:ascii="Calibri" w:hAnsi="Calibri" w:cs="Calibri"/>
                  <w:color w:val="000000"/>
                  <w:sz w:val="16"/>
                  <w:szCs w:val="16"/>
                </w:rPr>
                <w:t>519</w:t>
              </w:r>
            </w:ins>
          </w:p>
        </w:tc>
        <w:tc>
          <w:tcPr>
            <w:tcW w:w="454" w:type="dxa"/>
            <w:vAlign w:val="center"/>
            <w:tcPrChange w:id="10885" w:author="Στάθης Καπ" w:date="2023-03-09T04:10:00Z">
              <w:tcPr>
                <w:tcW w:w="454" w:type="dxa"/>
                <w:vAlign w:val="center"/>
              </w:tcPr>
            </w:tcPrChange>
          </w:tcPr>
          <w:p w14:paraId="2F4AE7F5" w14:textId="5B5E9B3B" w:rsidR="00B7579D" w:rsidRPr="007E0F91" w:rsidRDefault="00B7579D" w:rsidP="00B7579D">
            <w:pPr>
              <w:jc w:val="center"/>
              <w:rPr>
                <w:ins w:id="10886" w:author="Στάθης Καπ" w:date="2023-03-09T00:34:00Z"/>
                <w:sz w:val="16"/>
                <w:szCs w:val="16"/>
              </w:rPr>
            </w:pPr>
            <w:ins w:id="10887" w:author="Στάθης Καπ" w:date="2023-03-09T02:06:00Z">
              <w:r w:rsidRPr="007E0F91">
                <w:rPr>
                  <w:rFonts w:ascii="Calibri" w:hAnsi="Calibri" w:cs="Calibri"/>
                  <w:color w:val="000000"/>
                  <w:sz w:val="16"/>
                  <w:szCs w:val="16"/>
                </w:rPr>
                <w:t>0.19</w:t>
              </w:r>
            </w:ins>
          </w:p>
        </w:tc>
        <w:tc>
          <w:tcPr>
            <w:tcW w:w="454" w:type="dxa"/>
            <w:vAlign w:val="center"/>
            <w:tcPrChange w:id="10888" w:author="Στάθης Καπ" w:date="2023-03-09T04:10:00Z">
              <w:tcPr>
                <w:tcW w:w="454" w:type="dxa"/>
                <w:vAlign w:val="center"/>
              </w:tcPr>
            </w:tcPrChange>
          </w:tcPr>
          <w:p w14:paraId="67B17DDD" w14:textId="69C9577D" w:rsidR="00B7579D" w:rsidRPr="007E0F91" w:rsidRDefault="00B7579D" w:rsidP="00B7579D">
            <w:pPr>
              <w:jc w:val="center"/>
              <w:rPr>
                <w:ins w:id="10889" w:author="Στάθης Καπ" w:date="2023-03-09T00:34:00Z"/>
                <w:sz w:val="16"/>
                <w:szCs w:val="16"/>
              </w:rPr>
            </w:pPr>
            <w:ins w:id="10890" w:author="Στάθης Καπ" w:date="2023-03-09T02:06:00Z">
              <w:r w:rsidRPr="007E0F91">
                <w:rPr>
                  <w:rFonts w:ascii="Calibri" w:hAnsi="Calibri" w:cs="Calibri"/>
                  <w:color w:val="000000"/>
                  <w:sz w:val="16"/>
                  <w:szCs w:val="16"/>
                </w:rPr>
                <w:t>1.413</w:t>
              </w:r>
            </w:ins>
          </w:p>
        </w:tc>
        <w:tc>
          <w:tcPr>
            <w:tcW w:w="457" w:type="dxa"/>
            <w:tcBorders>
              <w:right w:val="single" w:sz="4" w:space="0" w:color="auto"/>
            </w:tcBorders>
            <w:vAlign w:val="center"/>
            <w:tcPrChange w:id="10891" w:author="Στάθης Καπ" w:date="2023-03-09T04:10:00Z">
              <w:tcPr>
                <w:tcW w:w="457" w:type="dxa"/>
                <w:tcBorders>
                  <w:right w:val="single" w:sz="4" w:space="0" w:color="auto"/>
                </w:tcBorders>
                <w:vAlign w:val="center"/>
              </w:tcPr>
            </w:tcPrChange>
          </w:tcPr>
          <w:p w14:paraId="1F367BA7" w14:textId="6C2E4ED1" w:rsidR="00B7579D" w:rsidRPr="007E0F91" w:rsidRDefault="00B7579D" w:rsidP="00B7579D">
            <w:pPr>
              <w:jc w:val="center"/>
              <w:rPr>
                <w:ins w:id="10892" w:author="Στάθης Καπ" w:date="2023-03-09T00:34:00Z"/>
                <w:sz w:val="16"/>
                <w:szCs w:val="16"/>
              </w:rPr>
            </w:pPr>
            <w:ins w:id="10893" w:author="Στάθης Καπ" w:date="2023-03-09T02:06:00Z">
              <w:r w:rsidRPr="007E0F91">
                <w:rPr>
                  <w:rFonts w:ascii="Calibri" w:hAnsi="Calibri" w:cs="Calibri"/>
                  <w:color w:val="000000"/>
                  <w:sz w:val="16"/>
                  <w:szCs w:val="16"/>
                </w:rPr>
                <w:t>-18.94</w:t>
              </w:r>
            </w:ins>
          </w:p>
        </w:tc>
        <w:tc>
          <w:tcPr>
            <w:tcW w:w="453" w:type="dxa"/>
            <w:tcBorders>
              <w:left w:val="single" w:sz="4" w:space="0" w:color="auto"/>
            </w:tcBorders>
            <w:vAlign w:val="center"/>
            <w:tcPrChange w:id="10894" w:author="Στάθης Καπ" w:date="2023-03-09T04:10:00Z">
              <w:tcPr>
                <w:tcW w:w="453" w:type="dxa"/>
                <w:tcBorders>
                  <w:left w:val="single" w:sz="4" w:space="0" w:color="auto"/>
                </w:tcBorders>
                <w:vAlign w:val="center"/>
              </w:tcPr>
            </w:tcPrChange>
          </w:tcPr>
          <w:p w14:paraId="08326C85" w14:textId="5FB072AA" w:rsidR="00B7579D" w:rsidRPr="007E0F91" w:rsidRDefault="00B7579D" w:rsidP="00B7579D">
            <w:pPr>
              <w:jc w:val="center"/>
              <w:rPr>
                <w:ins w:id="10895" w:author="Στάθης Καπ" w:date="2023-03-09T00:34:00Z"/>
                <w:sz w:val="16"/>
                <w:szCs w:val="16"/>
              </w:rPr>
            </w:pPr>
            <w:ins w:id="10896" w:author="Στάθης Καπ" w:date="2023-03-09T02:06:00Z">
              <w:r w:rsidRPr="007E0F91">
                <w:rPr>
                  <w:rFonts w:ascii="Calibri" w:hAnsi="Calibri" w:cs="Calibri"/>
                  <w:color w:val="000000"/>
                  <w:sz w:val="16"/>
                  <w:szCs w:val="16"/>
                </w:rPr>
                <w:t>472</w:t>
              </w:r>
            </w:ins>
          </w:p>
        </w:tc>
        <w:tc>
          <w:tcPr>
            <w:tcW w:w="454" w:type="dxa"/>
            <w:vAlign w:val="center"/>
            <w:tcPrChange w:id="10897" w:author="Στάθης Καπ" w:date="2023-03-09T04:10:00Z">
              <w:tcPr>
                <w:tcW w:w="454" w:type="dxa"/>
                <w:vAlign w:val="center"/>
              </w:tcPr>
            </w:tcPrChange>
          </w:tcPr>
          <w:p w14:paraId="1179DC4C" w14:textId="1C578548" w:rsidR="00B7579D" w:rsidRPr="007E0F91" w:rsidRDefault="00B7579D" w:rsidP="00B7579D">
            <w:pPr>
              <w:jc w:val="center"/>
              <w:rPr>
                <w:ins w:id="10898" w:author="Στάθης Καπ" w:date="2023-03-09T00:34:00Z"/>
                <w:sz w:val="16"/>
                <w:szCs w:val="16"/>
              </w:rPr>
            </w:pPr>
            <w:ins w:id="10899" w:author="Στάθης Καπ" w:date="2023-03-09T02:06:00Z">
              <w:r w:rsidRPr="007E0F91">
                <w:rPr>
                  <w:rFonts w:ascii="Calibri" w:hAnsi="Calibri" w:cs="Calibri"/>
                  <w:color w:val="000000"/>
                  <w:sz w:val="16"/>
                  <w:szCs w:val="16"/>
                </w:rPr>
                <w:t>9.23</w:t>
              </w:r>
            </w:ins>
          </w:p>
        </w:tc>
        <w:tc>
          <w:tcPr>
            <w:tcW w:w="454" w:type="dxa"/>
            <w:vAlign w:val="center"/>
            <w:tcPrChange w:id="10900" w:author="Στάθης Καπ" w:date="2023-03-09T04:10:00Z">
              <w:tcPr>
                <w:tcW w:w="454" w:type="dxa"/>
                <w:vAlign w:val="center"/>
              </w:tcPr>
            </w:tcPrChange>
          </w:tcPr>
          <w:p w14:paraId="0B050902" w14:textId="0B1DAC41" w:rsidR="00B7579D" w:rsidRPr="007E0F91" w:rsidRDefault="00B7579D" w:rsidP="00B7579D">
            <w:pPr>
              <w:jc w:val="center"/>
              <w:rPr>
                <w:ins w:id="10901" w:author="Στάθης Καπ" w:date="2023-03-09T00:34:00Z"/>
                <w:sz w:val="16"/>
                <w:szCs w:val="16"/>
              </w:rPr>
            </w:pPr>
            <w:ins w:id="10902" w:author="Στάθης Καπ" w:date="2023-03-09T02:06:00Z">
              <w:r w:rsidRPr="007E0F91">
                <w:rPr>
                  <w:rFonts w:ascii="Calibri" w:hAnsi="Calibri" w:cs="Calibri"/>
                  <w:color w:val="000000"/>
                  <w:sz w:val="16"/>
                  <w:szCs w:val="16"/>
                </w:rPr>
                <w:t>0.659</w:t>
              </w:r>
            </w:ins>
          </w:p>
        </w:tc>
        <w:tc>
          <w:tcPr>
            <w:tcW w:w="454" w:type="dxa"/>
            <w:tcBorders>
              <w:right w:val="single" w:sz="4" w:space="0" w:color="auto"/>
            </w:tcBorders>
            <w:vAlign w:val="center"/>
            <w:tcPrChange w:id="10903" w:author="Στάθης Καπ" w:date="2023-03-09T04:10:00Z">
              <w:tcPr>
                <w:tcW w:w="454" w:type="dxa"/>
                <w:tcBorders>
                  <w:right w:val="single" w:sz="4" w:space="0" w:color="auto"/>
                </w:tcBorders>
                <w:vAlign w:val="center"/>
              </w:tcPr>
            </w:tcPrChange>
          </w:tcPr>
          <w:p w14:paraId="5B374A72" w14:textId="0C660119" w:rsidR="00B7579D" w:rsidRPr="007E0F91" w:rsidRDefault="00B7579D" w:rsidP="00B7579D">
            <w:pPr>
              <w:jc w:val="center"/>
              <w:rPr>
                <w:ins w:id="10904" w:author="Στάθης Καπ" w:date="2023-03-09T00:34:00Z"/>
                <w:sz w:val="16"/>
                <w:szCs w:val="16"/>
              </w:rPr>
            </w:pPr>
            <w:ins w:id="10905" w:author="Στάθης Καπ" w:date="2023-03-09T02:06:00Z">
              <w:r w:rsidRPr="007E0F91">
                <w:rPr>
                  <w:rFonts w:ascii="Calibri" w:hAnsi="Calibri" w:cs="Calibri"/>
                  <w:color w:val="000000"/>
                  <w:sz w:val="16"/>
                  <w:szCs w:val="16"/>
                </w:rPr>
                <w:t>44.53</w:t>
              </w:r>
            </w:ins>
          </w:p>
        </w:tc>
        <w:tc>
          <w:tcPr>
            <w:tcW w:w="453" w:type="dxa"/>
            <w:tcBorders>
              <w:left w:val="single" w:sz="4" w:space="0" w:color="auto"/>
            </w:tcBorders>
            <w:vAlign w:val="center"/>
            <w:tcPrChange w:id="10906" w:author="Στάθης Καπ" w:date="2023-03-09T04:10:00Z">
              <w:tcPr>
                <w:tcW w:w="453" w:type="dxa"/>
                <w:tcBorders>
                  <w:left w:val="single" w:sz="4" w:space="0" w:color="auto"/>
                </w:tcBorders>
                <w:vAlign w:val="center"/>
              </w:tcPr>
            </w:tcPrChange>
          </w:tcPr>
          <w:p w14:paraId="732FE482" w14:textId="2C7F1FBE" w:rsidR="00B7579D" w:rsidRPr="007E0F91" w:rsidRDefault="00B7579D" w:rsidP="00B7579D">
            <w:pPr>
              <w:jc w:val="center"/>
              <w:rPr>
                <w:ins w:id="10907" w:author="Στάθης Καπ" w:date="2023-03-09T00:34:00Z"/>
                <w:sz w:val="16"/>
                <w:szCs w:val="16"/>
              </w:rPr>
            </w:pPr>
            <w:ins w:id="10908" w:author="Στάθης Καπ" w:date="2023-03-09T02:06:00Z">
              <w:r w:rsidRPr="007E0F91">
                <w:rPr>
                  <w:rFonts w:ascii="Calibri" w:hAnsi="Calibri" w:cs="Calibri"/>
                  <w:color w:val="000000"/>
                  <w:sz w:val="16"/>
                  <w:szCs w:val="16"/>
                </w:rPr>
                <w:t>440</w:t>
              </w:r>
            </w:ins>
          </w:p>
        </w:tc>
        <w:tc>
          <w:tcPr>
            <w:tcW w:w="454" w:type="dxa"/>
            <w:vAlign w:val="center"/>
            <w:tcPrChange w:id="10909" w:author="Στάθης Καπ" w:date="2023-03-09T04:10:00Z">
              <w:tcPr>
                <w:tcW w:w="454" w:type="dxa"/>
                <w:vAlign w:val="center"/>
              </w:tcPr>
            </w:tcPrChange>
          </w:tcPr>
          <w:p w14:paraId="0F5E3B0D" w14:textId="020FBF00" w:rsidR="00B7579D" w:rsidRPr="007E0F91" w:rsidRDefault="00B7579D" w:rsidP="00B7579D">
            <w:pPr>
              <w:jc w:val="center"/>
              <w:rPr>
                <w:ins w:id="10910" w:author="Στάθης Καπ" w:date="2023-03-09T00:34:00Z"/>
                <w:sz w:val="16"/>
                <w:szCs w:val="16"/>
              </w:rPr>
            </w:pPr>
            <w:ins w:id="10911" w:author="Στάθης Καπ" w:date="2023-03-09T02:06:00Z">
              <w:r w:rsidRPr="007E0F91">
                <w:rPr>
                  <w:rFonts w:ascii="Calibri" w:hAnsi="Calibri" w:cs="Calibri"/>
                  <w:color w:val="000000"/>
                  <w:sz w:val="16"/>
                  <w:szCs w:val="16"/>
                </w:rPr>
                <w:t>15.38</w:t>
              </w:r>
            </w:ins>
          </w:p>
        </w:tc>
        <w:tc>
          <w:tcPr>
            <w:tcW w:w="454" w:type="dxa"/>
            <w:vAlign w:val="center"/>
            <w:tcPrChange w:id="10912" w:author="Στάθης Καπ" w:date="2023-03-09T04:10:00Z">
              <w:tcPr>
                <w:tcW w:w="454" w:type="dxa"/>
                <w:vAlign w:val="center"/>
              </w:tcPr>
            </w:tcPrChange>
          </w:tcPr>
          <w:p w14:paraId="2D0C23E3" w14:textId="120148BD" w:rsidR="00B7579D" w:rsidRPr="007E0F91" w:rsidRDefault="00B7579D" w:rsidP="00B7579D">
            <w:pPr>
              <w:jc w:val="center"/>
              <w:rPr>
                <w:ins w:id="10913" w:author="Στάθης Καπ" w:date="2023-03-09T00:34:00Z"/>
                <w:sz w:val="16"/>
                <w:szCs w:val="16"/>
              </w:rPr>
            </w:pPr>
            <w:ins w:id="10914" w:author="Στάθης Καπ" w:date="2023-03-09T02:06:00Z">
              <w:r w:rsidRPr="007E0F91">
                <w:rPr>
                  <w:rFonts w:ascii="Calibri" w:hAnsi="Calibri" w:cs="Calibri"/>
                  <w:color w:val="000000"/>
                  <w:sz w:val="16"/>
                  <w:szCs w:val="16"/>
                </w:rPr>
                <w:t>0.637</w:t>
              </w:r>
            </w:ins>
          </w:p>
        </w:tc>
        <w:tc>
          <w:tcPr>
            <w:tcW w:w="461" w:type="dxa"/>
            <w:tcBorders>
              <w:right w:val="single" w:sz="4" w:space="0" w:color="auto"/>
            </w:tcBorders>
            <w:vAlign w:val="center"/>
            <w:tcPrChange w:id="10915" w:author="Στάθης Καπ" w:date="2023-03-09T04:10:00Z">
              <w:tcPr>
                <w:tcW w:w="461" w:type="dxa"/>
                <w:tcBorders>
                  <w:right w:val="single" w:sz="4" w:space="0" w:color="auto"/>
                </w:tcBorders>
                <w:vAlign w:val="center"/>
              </w:tcPr>
            </w:tcPrChange>
          </w:tcPr>
          <w:p w14:paraId="45C97DDA" w14:textId="56502AC3" w:rsidR="00B7579D" w:rsidRPr="007E0F91" w:rsidRDefault="00B7579D" w:rsidP="00B7579D">
            <w:pPr>
              <w:jc w:val="center"/>
              <w:rPr>
                <w:ins w:id="10916" w:author="Στάθης Καπ" w:date="2023-03-09T00:34:00Z"/>
                <w:sz w:val="16"/>
                <w:szCs w:val="16"/>
              </w:rPr>
            </w:pPr>
            <w:ins w:id="10917" w:author="Στάθης Καπ" w:date="2023-03-09T02:06:00Z">
              <w:r w:rsidRPr="007E0F91">
                <w:rPr>
                  <w:rFonts w:ascii="Calibri" w:hAnsi="Calibri" w:cs="Calibri"/>
                  <w:color w:val="000000"/>
                  <w:sz w:val="16"/>
                  <w:szCs w:val="16"/>
                </w:rPr>
                <w:t>46.38</w:t>
              </w:r>
            </w:ins>
          </w:p>
        </w:tc>
      </w:tr>
      <w:tr w:rsidR="00F33ECC" w14:paraId="063C6997" w14:textId="77777777" w:rsidTr="00E719CF">
        <w:trPr>
          <w:trHeight w:val="170"/>
          <w:jc w:val="center"/>
          <w:ins w:id="10918" w:author="Στάθης Καπ" w:date="2023-03-09T00:34:00Z"/>
          <w:trPrChange w:id="10919"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920"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76A013A0" w14:textId="2D61B74E" w:rsidR="00B7579D" w:rsidRPr="007E0F91" w:rsidRDefault="00B7579D" w:rsidP="00B7579D">
            <w:pPr>
              <w:jc w:val="center"/>
              <w:rPr>
                <w:ins w:id="10921" w:author="Στάθης Καπ" w:date="2023-03-09T00:34:00Z"/>
                <w:sz w:val="16"/>
                <w:szCs w:val="16"/>
              </w:rPr>
            </w:pPr>
            <w:ins w:id="10922" w:author="Στάθης Καπ" w:date="2023-03-09T00:36:00Z">
              <w:r w:rsidRPr="007E0F91">
                <w:rPr>
                  <w:sz w:val="16"/>
                  <w:szCs w:val="16"/>
                </w:rPr>
                <w:t>pr11</w:t>
              </w:r>
            </w:ins>
          </w:p>
        </w:tc>
        <w:tc>
          <w:tcPr>
            <w:tcW w:w="565" w:type="dxa"/>
            <w:tcBorders>
              <w:left w:val="single" w:sz="4" w:space="0" w:color="auto"/>
            </w:tcBorders>
            <w:vAlign w:val="center"/>
            <w:tcPrChange w:id="10923" w:author="Στάθης Καπ" w:date="2023-03-09T04:10:00Z">
              <w:tcPr>
                <w:tcW w:w="565" w:type="dxa"/>
                <w:tcBorders>
                  <w:left w:val="single" w:sz="4" w:space="0" w:color="auto"/>
                </w:tcBorders>
                <w:vAlign w:val="center"/>
              </w:tcPr>
            </w:tcPrChange>
          </w:tcPr>
          <w:p w14:paraId="761DCB12" w14:textId="05950047" w:rsidR="00B7579D" w:rsidRPr="007E0F91" w:rsidRDefault="00B7579D" w:rsidP="00B7579D">
            <w:pPr>
              <w:jc w:val="center"/>
              <w:rPr>
                <w:ins w:id="10924" w:author="Στάθης Καπ" w:date="2023-03-09T00:34:00Z"/>
                <w:sz w:val="16"/>
                <w:szCs w:val="16"/>
              </w:rPr>
            </w:pPr>
            <w:ins w:id="10925" w:author="Στάθης Καπ" w:date="2023-03-09T02:06:00Z">
              <w:r w:rsidRPr="007E0F91">
                <w:rPr>
                  <w:rFonts w:ascii="Calibri" w:hAnsi="Calibri" w:cstheme="minorHAnsi"/>
                  <w:color w:val="000000"/>
                  <w:sz w:val="16"/>
                  <w:szCs w:val="16"/>
                </w:rPr>
                <w:t>353</w:t>
              </w:r>
            </w:ins>
          </w:p>
        </w:tc>
        <w:tc>
          <w:tcPr>
            <w:tcW w:w="679" w:type="dxa"/>
            <w:tcBorders>
              <w:right w:val="single" w:sz="4" w:space="0" w:color="auto"/>
            </w:tcBorders>
            <w:vAlign w:val="center"/>
            <w:tcPrChange w:id="10926" w:author="Στάθης Καπ" w:date="2023-03-09T04:10:00Z">
              <w:tcPr>
                <w:tcW w:w="679" w:type="dxa"/>
                <w:tcBorders>
                  <w:right w:val="single" w:sz="4" w:space="0" w:color="auto"/>
                </w:tcBorders>
                <w:vAlign w:val="center"/>
              </w:tcPr>
            </w:tcPrChange>
          </w:tcPr>
          <w:p w14:paraId="70046BBF" w14:textId="4DF432AB" w:rsidR="00B7579D" w:rsidRPr="007E0F91" w:rsidRDefault="00B7579D" w:rsidP="00B7579D">
            <w:pPr>
              <w:jc w:val="center"/>
              <w:rPr>
                <w:ins w:id="10927" w:author="Στάθης Καπ" w:date="2023-03-09T00:34:00Z"/>
                <w:sz w:val="16"/>
                <w:szCs w:val="16"/>
              </w:rPr>
            </w:pPr>
            <w:ins w:id="10928" w:author="Στάθης Καπ" w:date="2023-03-09T02:06:00Z">
              <w:r w:rsidRPr="007E0F91">
                <w:rPr>
                  <w:rFonts w:ascii="Calibri" w:hAnsi="Calibri" w:cstheme="minorHAnsi"/>
                  <w:color w:val="000000"/>
                  <w:sz w:val="16"/>
                  <w:szCs w:val="16"/>
                </w:rPr>
                <w:t>330</w:t>
              </w:r>
            </w:ins>
          </w:p>
        </w:tc>
        <w:tc>
          <w:tcPr>
            <w:tcW w:w="453" w:type="dxa"/>
            <w:tcBorders>
              <w:left w:val="single" w:sz="4" w:space="0" w:color="auto"/>
            </w:tcBorders>
            <w:vAlign w:val="center"/>
            <w:tcPrChange w:id="10929" w:author="Στάθης Καπ" w:date="2023-03-09T04:10:00Z">
              <w:tcPr>
                <w:tcW w:w="453" w:type="dxa"/>
                <w:tcBorders>
                  <w:left w:val="single" w:sz="4" w:space="0" w:color="auto"/>
                </w:tcBorders>
                <w:vAlign w:val="center"/>
              </w:tcPr>
            </w:tcPrChange>
          </w:tcPr>
          <w:p w14:paraId="74A6621D" w14:textId="78AD32B6" w:rsidR="00B7579D" w:rsidRPr="007E0F91" w:rsidRDefault="00B7579D" w:rsidP="00B7579D">
            <w:pPr>
              <w:jc w:val="center"/>
              <w:rPr>
                <w:ins w:id="10930" w:author="Στάθης Καπ" w:date="2023-03-09T00:34:00Z"/>
                <w:sz w:val="16"/>
                <w:szCs w:val="16"/>
              </w:rPr>
            </w:pPr>
            <w:ins w:id="10931" w:author="Στάθης Καπ" w:date="2023-03-09T02:06:00Z">
              <w:r w:rsidRPr="007E0F91">
                <w:rPr>
                  <w:rFonts w:ascii="Calibri" w:hAnsi="Calibri" w:cs="Calibri"/>
                  <w:color w:val="000000"/>
                  <w:sz w:val="16"/>
                  <w:szCs w:val="16"/>
                </w:rPr>
                <w:t>319</w:t>
              </w:r>
            </w:ins>
          </w:p>
        </w:tc>
        <w:tc>
          <w:tcPr>
            <w:tcW w:w="708" w:type="dxa"/>
            <w:vAlign w:val="center"/>
            <w:tcPrChange w:id="10932" w:author="Στάθης Καπ" w:date="2023-03-09T04:10:00Z">
              <w:tcPr>
                <w:tcW w:w="708" w:type="dxa"/>
                <w:vAlign w:val="center"/>
              </w:tcPr>
            </w:tcPrChange>
          </w:tcPr>
          <w:p w14:paraId="2E0EE9BF" w14:textId="5C3BEB9B" w:rsidR="00B7579D" w:rsidRPr="007E0F91" w:rsidRDefault="00B7579D" w:rsidP="00B7579D">
            <w:pPr>
              <w:jc w:val="center"/>
              <w:rPr>
                <w:ins w:id="10933" w:author="Στάθης Καπ" w:date="2023-03-09T00:34:00Z"/>
                <w:sz w:val="16"/>
                <w:szCs w:val="16"/>
              </w:rPr>
            </w:pPr>
            <w:ins w:id="10934" w:author="Στάθης Καπ" w:date="2023-03-09T02:06:00Z">
              <w:r w:rsidRPr="007E0F91">
                <w:rPr>
                  <w:rFonts w:ascii="Calibri" w:hAnsi="Calibri" w:cs="Calibri"/>
                  <w:color w:val="000000"/>
                  <w:sz w:val="16"/>
                  <w:szCs w:val="16"/>
                </w:rPr>
                <w:t>9.63</w:t>
              </w:r>
            </w:ins>
          </w:p>
        </w:tc>
        <w:tc>
          <w:tcPr>
            <w:tcW w:w="652" w:type="dxa"/>
            <w:vMerge/>
            <w:tcBorders>
              <w:right w:val="single" w:sz="4" w:space="0" w:color="auto"/>
            </w:tcBorders>
            <w:vAlign w:val="center"/>
            <w:tcPrChange w:id="10935" w:author="Στάθης Καπ" w:date="2023-03-09T04:10:00Z">
              <w:tcPr>
                <w:tcW w:w="652" w:type="dxa"/>
                <w:vMerge/>
                <w:tcBorders>
                  <w:right w:val="single" w:sz="4" w:space="0" w:color="auto"/>
                </w:tcBorders>
                <w:vAlign w:val="center"/>
              </w:tcPr>
            </w:tcPrChange>
          </w:tcPr>
          <w:p w14:paraId="23CAE943" w14:textId="60D45D25" w:rsidR="00B7579D" w:rsidRPr="007E0F91" w:rsidRDefault="00B7579D" w:rsidP="00B7579D">
            <w:pPr>
              <w:jc w:val="center"/>
              <w:rPr>
                <w:ins w:id="10936" w:author="Στάθης Καπ" w:date="2023-03-09T00:34:00Z"/>
                <w:sz w:val="16"/>
                <w:szCs w:val="16"/>
              </w:rPr>
            </w:pPr>
          </w:p>
        </w:tc>
        <w:tc>
          <w:tcPr>
            <w:tcW w:w="453" w:type="dxa"/>
            <w:tcBorders>
              <w:left w:val="single" w:sz="4" w:space="0" w:color="auto"/>
            </w:tcBorders>
            <w:vAlign w:val="center"/>
            <w:tcPrChange w:id="10937" w:author="Στάθης Καπ" w:date="2023-03-09T04:10:00Z">
              <w:tcPr>
                <w:tcW w:w="453" w:type="dxa"/>
                <w:tcBorders>
                  <w:left w:val="single" w:sz="4" w:space="0" w:color="auto"/>
                </w:tcBorders>
                <w:vAlign w:val="center"/>
              </w:tcPr>
            </w:tcPrChange>
          </w:tcPr>
          <w:p w14:paraId="3A6372DA" w14:textId="54E03527" w:rsidR="00B7579D" w:rsidRPr="007E0F91" w:rsidRDefault="00B7579D" w:rsidP="00B7579D">
            <w:pPr>
              <w:jc w:val="center"/>
              <w:rPr>
                <w:ins w:id="10938" w:author="Στάθης Καπ" w:date="2023-03-09T00:34:00Z"/>
                <w:sz w:val="16"/>
                <w:szCs w:val="16"/>
              </w:rPr>
            </w:pPr>
            <w:ins w:id="10939" w:author="Στάθης Καπ" w:date="2023-03-09T02:06:00Z">
              <w:r w:rsidRPr="007E0F91">
                <w:rPr>
                  <w:rFonts w:ascii="Calibri" w:hAnsi="Calibri" w:cs="Calibri"/>
                  <w:color w:val="000000"/>
                  <w:sz w:val="16"/>
                  <w:szCs w:val="16"/>
                </w:rPr>
                <w:t>308</w:t>
              </w:r>
            </w:ins>
          </w:p>
        </w:tc>
        <w:tc>
          <w:tcPr>
            <w:tcW w:w="454" w:type="dxa"/>
            <w:vAlign w:val="center"/>
            <w:tcPrChange w:id="10940" w:author="Στάθης Καπ" w:date="2023-03-09T04:10:00Z">
              <w:tcPr>
                <w:tcW w:w="454" w:type="dxa"/>
                <w:vAlign w:val="center"/>
              </w:tcPr>
            </w:tcPrChange>
          </w:tcPr>
          <w:p w14:paraId="1439E1ED" w14:textId="6C0CD54E" w:rsidR="00B7579D" w:rsidRPr="007E0F91" w:rsidRDefault="00B7579D" w:rsidP="00B7579D">
            <w:pPr>
              <w:jc w:val="center"/>
              <w:rPr>
                <w:ins w:id="10941" w:author="Στάθης Καπ" w:date="2023-03-09T00:34:00Z"/>
                <w:sz w:val="16"/>
                <w:szCs w:val="16"/>
              </w:rPr>
            </w:pPr>
            <w:ins w:id="10942" w:author="Στάθης Καπ" w:date="2023-03-09T02:06:00Z">
              <w:r w:rsidRPr="007E0F91">
                <w:rPr>
                  <w:rFonts w:ascii="Calibri" w:hAnsi="Calibri" w:cs="Calibri"/>
                  <w:color w:val="000000"/>
                  <w:sz w:val="16"/>
                  <w:szCs w:val="16"/>
                </w:rPr>
                <w:t>3.45</w:t>
              </w:r>
            </w:ins>
          </w:p>
        </w:tc>
        <w:tc>
          <w:tcPr>
            <w:tcW w:w="454" w:type="dxa"/>
            <w:vAlign w:val="center"/>
            <w:tcPrChange w:id="10943" w:author="Στάθης Καπ" w:date="2023-03-09T04:10:00Z">
              <w:tcPr>
                <w:tcW w:w="454" w:type="dxa"/>
                <w:vAlign w:val="center"/>
              </w:tcPr>
            </w:tcPrChange>
          </w:tcPr>
          <w:p w14:paraId="0B9CF494" w14:textId="52F601D9" w:rsidR="00B7579D" w:rsidRPr="007E0F91" w:rsidRDefault="00B7579D" w:rsidP="00B7579D">
            <w:pPr>
              <w:jc w:val="center"/>
              <w:rPr>
                <w:ins w:id="10944" w:author="Στάθης Καπ" w:date="2023-03-09T00:34:00Z"/>
                <w:sz w:val="16"/>
                <w:szCs w:val="16"/>
              </w:rPr>
            </w:pPr>
            <w:ins w:id="10945" w:author="Στάθης Καπ" w:date="2023-03-09T02:06:00Z">
              <w:r w:rsidRPr="007E0F91">
                <w:rPr>
                  <w:rFonts w:ascii="Calibri" w:hAnsi="Calibri" w:cs="Calibri"/>
                  <w:color w:val="000000"/>
                  <w:sz w:val="16"/>
                  <w:szCs w:val="16"/>
                </w:rPr>
                <w:t>0.118</w:t>
              </w:r>
            </w:ins>
          </w:p>
        </w:tc>
        <w:tc>
          <w:tcPr>
            <w:tcW w:w="457" w:type="dxa"/>
            <w:tcBorders>
              <w:right w:val="single" w:sz="4" w:space="0" w:color="auto"/>
            </w:tcBorders>
            <w:vAlign w:val="center"/>
            <w:tcPrChange w:id="10946" w:author="Στάθης Καπ" w:date="2023-03-09T04:10:00Z">
              <w:tcPr>
                <w:tcW w:w="457" w:type="dxa"/>
                <w:tcBorders>
                  <w:right w:val="single" w:sz="4" w:space="0" w:color="auto"/>
                </w:tcBorders>
                <w:vAlign w:val="center"/>
              </w:tcPr>
            </w:tcPrChange>
          </w:tcPr>
          <w:p w14:paraId="1F5F7D14" w14:textId="42B1C6B0" w:rsidR="00B7579D" w:rsidRPr="007E0F91" w:rsidRDefault="00B7579D" w:rsidP="00B7579D">
            <w:pPr>
              <w:jc w:val="center"/>
              <w:rPr>
                <w:ins w:id="10947" w:author="Στάθης Καπ" w:date="2023-03-09T00:34:00Z"/>
                <w:sz w:val="16"/>
                <w:szCs w:val="16"/>
              </w:rPr>
            </w:pPr>
            <w:ins w:id="10948" w:author="Στάθης Καπ" w:date="2023-03-09T02:06:00Z">
              <w:r w:rsidRPr="007E0F91">
                <w:rPr>
                  <w:rFonts w:ascii="Calibri" w:hAnsi="Calibri" w:cs="Calibri"/>
                  <w:color w:val="000000"/>
                  <w:sz w:val="16"/>
                  <w:szCs w:val="16"/>
                </w:rPr>
                <w:t>-8.26</w:t>
              </w:r>
            </w:ins>
          </w:p>
        </w:tc>
        <w:tc>
          <w:tcPr>
            <w:tcW w:w="453" w:type="dxa"/>
            <w:tcBorders>
              <w:left w:val="single" w:sz="4" w:space="0" w:color="auto"/>
            </w:tcBorders>
            <w:vAlign w:val="center"/>
            <w:tcPrChange w:id="10949" w:author="Στάθης Καπ" w:date="2023-03-09T04:10:00Z">
              <w:tcPr>
                <w:tcW w:w="453" w:type="dxa"/>
                <w:tcBorders>
                  <w:left w:val="single" w:sz="4" w:space="0" w:color="auto"/>
                </w:tcBorders>
                <w:vAlign w:val="center"/>
              </w:tcPr>
            </w:tcPrChange>
          </w:tcPr>
          <w:p w14:paraId="2D4E1B4B" w14:textId="1EB1B0DA" w:rsidR="00B7579D" w:rsidRPr="007E0F91" w:rsidRDefault="00B7579D" w:rsidP="00B7579D">
            <w:pPr>
              <w:jc w:val="center"/>
              <w:rPr>
                <w:ins w:id="10950" w:author="Στάθης Καπ" w:date="2023-03-09T00:34:00Z"/>
                <w:sz w:val="16"/>
                <w:szCs w:val="16"/>
              </w:rPr>
            </w:pPr>
            <w:ins w:id="10951" w:author="Στάθης Καπ" w:date="2023-03-09T02:06:00Z">
              <w:r w:rsidRPr="007E0F91">
                <w:rPr>
                  <w:rFonts w:ascii="Calibri" w:hAnsi="Calibri" w:cs="Calibri"/>
                  <w:color w:val="000000"/>
                  <w:sz w:val="16"/>
                  <w:szCs w:val="16"/>
                </w:rPr>
                <w:t>274</w:t>
              </w:r>
            </w:ins>
          </w:p>
        </w:tc>
        <w:tc>
          <w:tcPr>
            <w:tcW w:w="454" w:type="dxa"/>
            <w:vAlign w:val="center"/>
            <w:tcPrChange w:id="10952" w:author="Στάθης Καπ" w:date="2023-03-09T04:10:00Z">
              <w:tcPr>
                <w:tcW w:w="454" w:type="dxa"/>
                <w:vAlign w:val="center"/>
              </w:tcPr>
            </w:tcPrChange>
          </w:tcPr>
          <w:p w14:paraId="2879DA79" w14:textId="4FCC655D" w:rsidR="00B7579D" w:rsidRPr="007E0F91" w:rsidRDefault="00B7579D" w:rsidP="00B7579D">
            <w:pPr>
              <w:jc w:val="center"/>
              <w:rPr>
                <w:ins w:id="10953" w:author="Στάθης Καπ" w:date="2023-03-09T00:34:00Z"/>
                <w:sz w:val="16"/>
                <w:szCs w:val="16"/>
              </w:rPr>
            </w:pPr>
            <w:ins w:id="10954" w:author="Στάθης Καπ" w:date="2023-03-09T02:06:00Z">
              <w:r w:rsidRPr="007E0F91">
                <w:rPr>
                  <w:rFonts w:ascii="Calibri" w:hAnsi="Calibri" w:cs="Calibri"/>
                  <w:color w:val="000000"/>
                  <w:sz w:val="16"/>
                  <w:szCs w:val="16"/>
                </w:rPr>
                <w:t>14.11</w:t>
              </w:r>
            </w:ins>
          </w:p>
        </w:tc>
        <w:tc>
          <w:tcPr>
            <w:tcW w:w="454" w:type="dxa"/>
            <w:vAlign w:val="center"/>
            <w:tcPrChange w:id="10955" w:author="Στάθης Καπ" w:date="2023-03-09T04:10:00Z">
              <w:tcPr>
                <w:tcW w:w="454" w:type="dxa"/>
                <w:vAlign w:val="center"/>
              </w:tcPr>
            </w:tcPrChange>
          </w:tcPr>
          <w:p w14:paraId="65BF1FB5" w14:textId="54F072BF" w:rsidR="00B7579D" w:rsidRPr="007E0F91" w:rsidRDefault="00B7579D" w:rsidP="00B7579D">
            <w:pPr>
              <w:jc w:val="center"/>
              <w:rPr>
                <w:ins w:id="10956" w:author="Στάθης Καπ" w:date="2023-03-09T00:34:00Z"/>
                <w:sz w:val="16"/>
                <w:szCs w:val="16"/>
              </w:rPr>
            </w:pPr>
            <w:ins w:id="10957" w:author="Στάθης Καπ" w:date="2023-03-09T02:06:00Z">
              <w:r w:rsidRPr="007E0F91">
                <w:rPr>
                  <w:rFonts w:ascii="Calibri" w:hAnsi="Calibri" w:cs="Calibri"/>
                  <w:color w:val="000000"/>
                  <w:sz w:val="16"/>
                  <w:szCs w:val="16"/>
                </w:rPr>
                <w:t>0.083</w:t>
              </w:r>
            </w:ins>
          </w:p>
        </w:tc>
        <w:tc>
          <w:tcPr>
            <w:tcW w:w="454" w:type="dxa"/>
            <w:tcBorders>
              <w:right w:val="single" w:sz="4" w:space="0" w:color="auto"/>
            </w:tcBorders>
            <w:vAlign w:val="center"/>
            <w:tcPrChange w:id="10958" w:author="Στάθης Καπ" w:date="2023-03-09T04:10:00Z">
              <w:tcPr>
                <w:tcW w:w="454" w:type="dxa"/>
                <w:tcBorders>
                  <w:right w:val="single" w:sz="4" w:space="0" w:color="auto"/>
                </w:tcBorders>
                <w:vAlign w:val="center"/>
              </w:tcPr>
            </w:tcPrChange>
          </w:tcPr>
          <w:p w14:paraId="70305518" w14:textId="276EF237" w:rsidR="00B7579D" w:rsidRPr="007E0F91" w:rsidRDefault="00B7579D" w:rsidP="00B7579D">
            <w:pPr>
              <w:jc w:val="center"/>
              <w:rPr>
                <w:ins w:id="10959" w:author="Στάθης Καπ" w:date="2023-03-09T00:34:00Z"/>
                <w:sz w:val="16"/>
                <w:szCs w:val="16"/>
              </w:rPr>
            </w:pPr>
            <w:ins w:id="10960" w:author="Στάθης Καπ" w:date="2023-03-09T02:06:00Z">
              <w:r w:rsidRPr="007E0F91">
                <w:rPr>
                  <w:rFonts w:ascii="Calibri" w:hAnsi="Calibri" w:cs="Calibri"/>
                  <w:color w:val="000000"/>
                  <w:sz w:val="16"/>
                  <w:szCs w:val="16"/>
                </w:rPr>
                <w:t>23.85</w:t>
              </w:r>
            </w:ins>
          </w:p>
        </w:tc>
        <w:tc>
          <w:tcPr>
            <w:tcW w:w="453" w:type="dxa"/>
            <w:tcBorders>
              <w:left w:val="single" w:sz="4" w:space="0" w:color="auto"/>
            </w:tcBorders>
            <w:vAlign w:val="center"/>
            <w:tcPrChange w:id="10961" w:author="Στάθης Καπ" w:date="2023-03-09T04:10:00Z">
              <w:tcPr>
                <w:tcW w:w="453" w:type="dxa"/>
                <w:tcBorders>
                  <w:left w:val="single" w:sz="4" w:space="0" w:color="auto"/>
                </w:tcBorders>
                <w:vAlign w:val="center"/>
              </w:tcPr>
            </w:tcPrChange>
          </w:tcPr>
          <w:p w14:paraId="093D5A9B" w14:textId="7AEF818B" w:rsidR="00B7579D" w:rsidRPr="007E0F91" w:rsidRDefault="00B7579D" w:rsidP="00B7579D">
            <w:pPr>
              <w:jc w:val="center"/>
              <w:rPr>
                <w:ins w:id="10962" w:author="Στάθης Καπ" w:date="2023-03-09T00:34:00Z"/>
                <w:sz w:val="16"/>
                <w:szCs w:val="16"/>
              </w:rPr>
            </w:pPr>
            <w:ins w:id="10963" w:author="Στάθης Καπ" w:date="2023-03-09T02:06:00Z">
              <w:r w:rsidRPr="007E0F91">
                <w:rPr>
                  <w:rFonts w:ascii="Calibri" w:hAnsi="Calibri" w:cs="Calibri"/>
                  <w:color w:val="000000"/>
                  <w:sz w:val="16"/>
                  <w:szCs w:val="16"/>
                </w:rPr>
                <w:t>285</w:t>
              </w:r>
            </w:ins>
          </w:p>
        </w:tc>
        <w:tc>
          <w:tcPr>
            <w:tcW w:w="454" w:type="dxa"/>
            <w:vAlign w:val="center"/>
            <w:tcPrChange w:id="10964" w:author="Στάθης Καπ" w:date="2023-03-09T04:10:00Z">
              <w:tcPr>
                <w:tcW w:w="454" w:type="dxa"/>
                <w:vAlign w:val="center"/>
              </w:tcPr>
            </w:tcPrChange>
          </w:tcPr>
          <w:p w14:paraId="11C99A8B" w14:textId="113068DA" w:rsidR="00B7579D" w:rsidRPr="007E0F91" w:rsidRDefault="00B7579D" w:rsidP="00B7579D">
            <w:pPr>
              <w:jc w:val="center"/>
              <w:rPr>
                <w:ins w:id="10965" w:author="Στάθης Καπ" w:date="2023-03-09T00:34:00Z"/>
                <w:sz w:val="16"/>
                <w:szCs w:val="16"/>
              </w:rPr>
            </w:pPr>
            <w:ins w:id="10966" w:author="Στάθης Καπ" w:date="2023-03-09T02:06:00Z">
              <w:r w:rsidRPr="007E0F91">
                <w:rPr>
                  <w:rFonts w:ascii="Calibri" w:hAnsi="Calibri" w:cs="Calibri"/>
                  <w:color w:val="000000"/>
                  <w:sz w:val="16"/>
                  <w:szCs w:val="16"/>
                </w:rPr>
                <w:t>10.66</w:t>
              </w:r>
            </w:ins>
          </w:p>
        </w:tc>
        <w:tc>
          <w:tcPr>
            <w:tcW w:w="454" w:type="dxa"/>
            <w:vAlign w:val="center"/>
            <w:tcPrChange w:id="10967" w:author="Στάθης Καπ" w:date="2023-03-09T04:10:00Z">
              <w:tcPr>
                <w:tcW w:w="454" w:type="dxa"/>
                <w:vAlign w:val="center"/>
              </w:tcPr>
            </w:tcPrChange>
          </w:tcPr>
          <w:p w14:paraId="7E3A7CBE" w14:textId="0B9E77CE" w:rsidR="00B7579D" w:rsidRPr="007E0F91" w:rsidRDefault="00B7579D" w:rsidP="00B7579D">
            <w:pPr>
              <w:jc w:val="center"/>
              <w:rPr>
                <w:ins w:id="10968" w:author="Στάθης Καπ" w:date="2023-03-09T00:34:00Z"/>
                <w:sz w:val="16"/>
                <w:szCs w:val="16"/>
              </w:rPr>
            </w:pPr>
            <w:ins w:id="10969" w:author="Στάθης Καπ" w:date="2023-03-09T02:06:00Z">
              <w:r w:rsidRPr="007E0F91">
                <w:rPr>
                  <w:rFonts w:ascii="Calibri" w:hAnsi="Calibri" w:cs="Calibri"/>
                  <w:color w:val="000000"/>
                  <w:sz w:val="16"/>
                  <w:szCs w:val="16"/>
                </w:rPr>
                <w:t>0.09</w:t>
              </w:r>
            </w:ins>
          </w:p>
        </w:tc>
        <w:tc>
          <w:tcPr>
            <w:tcW w:w="461" w:type="dxa"/>
            <w:tcBorders>
              <w:right w:val="single" w:sz="4" w:space="0" w:color="auto"/>
            </w:tcBorders>
            <w:vAlign w:val="center"/>
            <w:tcPrChange w:id="10970" w:author="Στάθης Καπ" w:date="2023-03-09T04:10:00Z">
              <w:tcPr>
                <w:tcW w:w="461" w:type="dxa"/>
                <w:tcBorders>
                  <w:right w:val="single" w:sz="4" w:space="0" w:color="auto"/>
                </w:tcBorders>
                <w:vAlign w:val="center"/>
              </w:tcPr>
            </w:tcPrChange>
          </w:tcPr>
          <w:p w14:paraId="24D07259" w14:textId="5966CFC8" w:rsidR="00B7579D" w:rsidRPr="007E0F91" w:rsidRDefault="00B7579D" w:rsidP="00B7579D">
            <w:pPr>
              <w:jc w:val="center"/>
              <w:rPr>
                <w:ins w:id="10971" w:author="Στάθης Καπ" w:date="2023-03-09T00:34:00Z"/>
                <w:sz w:val="16"/>
                <w:szCs w:val="16"/>
              </w:rPr>
            </w:pPr>
            <w:ins w:id="10972" w:author="Στάθης Καπ" w:date="2023-03-09T02:06:00Z">
              <w:r w:rsidRPr="007E0F91">
                <w:rPr>
                  <w:rFonts w:ascii="Calibri" w:hAnsi="Calibri" w:cs="Calibri"/>
                  <w:color w:val="000000"/>
                  <w:sz w:val="16"/>
                  <w:szCs w:val="16"/>
                </w:rPr>
                <w:t>17.43</w:t>
              </w:r>
            </w:ins>
          </w:p>
        </w:tc>
      </w:tr>
      <w:tr w:rsidR="00F33ECC" w14:paraId="1FCE804A" w14:textId="77777777" w:rsidTr="00E719CF">
        <w:trPr>
          <w:trHeight w:val="170"/>
          <w:jc w:val="center"/>
          <w:ins w:id="10973" w:author="Στάθης Καπ" w:date="2023-03-09T00:34:00Z"/>
          <w:trPrChange w:id="10974"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975"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214C5B7" w14:textId="18C1E961" w:rsidR="00B7579D" w:rsidRPr="007E0F91" w:rsidRDefault="00B7579D" w:rsidP="00B7579D">
            <w:pPr>
              <w:jc w:val="center"/>
              <w:rPr>
                <w:ins w:id="10976" w:author="Στάθης Καπ" w:date="2023-03-09T00:34:00Z"/>
                <w:sz w:val="16"/>
                <w:szCs w:val="16"/>
              </w:rPr>
            </w:pPr>
            <w:ins w:id="10977" w:author="Στάθης Καπ" w:date="2023-03-09T00:36:00Z">
              <w:r w:rsidRPr="007E0F91">
                <w:rPr>
                  <w:sz w:val="16"/>
                  <w:szCs w:val="16"/>
                </w:rPr>
                <w:t>pr12</w:t>
              </w:r>
            </w:ins>
          </w:p>
        </w:tc>
        <w:tc>
          <w:tcPr>
            <w:tcW w:w="565" w:type="dxa"/>
            <w:tcBorders>
              <w:left w:val="single" w:sz="4" w:space="0" w:color="auto"/>
            </w:tcBorders>
            <w:vAlign w:val="center"/>
            <w:tcPrChange w:id="10978" w:author="Στάθης Καπ" w:date="2023-03-09T04:10:00Z">
              <w:tcPr>
                <w:tcW w:w="565" w:type="dxa"/>
                <w:tcBorders>
                  <w:left w:val="single" w:sz="4" w:space="0" w:color="auto"/>
                </w:tcBorders>
                <w:vAlign w:val="center"/>
              </w:tcPr>
            </w:tcPrChange>
          </w:tcPr>
          <w:p w14:paraId="31F1C4AA" w14:textId="62E37714" w:rsidR="00B7579D" w:rsidRPr="007E0F91" w:rsidRDefault="00B7579D" w:rsidP="00B7579D">
            <w:pPr>
              <w:jc w:val="center"/>
              <w:rPr>
                <w:ins w:id="10979" w:author="Στάθης Καπ" w:date="2023-03-09T00:34:00Z"/>
                <w:sz w:val="16"/>
                <w:szCs w:val="16"/>
              </w:rPr>
            </w:pPr>
            <w:ins w:id="10980" w:author="Στάθης Καπ" w:date="2023-03-09T02:06:00Z">
              <w:r w:rsidRPr="007E0F91">
                <w:rPr>
                  <w:rFonts w:ascii="Calibri" w:hAnsi="Calibri" w:cstheme="minorHAnsi"/>
                  <w:color w:val="000000"/>
                  <w:sz w:val="16"/>
                  <w:szCs w:val="16"/>
                </w:rPr>
                <w:t>442</w:t>
              </w:r>
            </w:ins>
          </w:p>
        </w:tc>
        <w:tc>
          <w:tcPr>
            <w:tcW w:w="679" w:type="dxa"/>
            <w:tcBorders>
              <w:right w:val="single" w:sz="4" w:space="0" w:color="auto"/>
            </w:tcBorders>
            <w:vAlign w:val="center"/>
            <w:tcPrChange w:id="10981" w:author="Στάθης Καπ" w:date="2023-03-09T04:10:00Z">
              <w:tcPr>
                <w:tcW w:w="679" w:type="dxa"/>
                <w:tcBorders>
                  <w:right w:val="single" w:sz="4" w:space="0" w:color="auto"/>
                </w:tcBorders>
                <w:vAlign w:val="center"/>
              </w:tcPr>
            </w:tcPrChange>
          </w:tcPr>
          <w:p w14:paraId="231276AA" w14:textId="2698E030" w:rsidR="00B7579D" w:rsidRPr="007E0F91" w:rsidRDefault="00B7579D" w:rsidP="00B7579D">
            <w:pPr>
              <w:jc w:val="center"/>
              <w:rPr>
                <w:ins w:id="10982" w:author="Στάθης Καπ" w:date="2023-03-09T00:34:00Z"/>
                <w:sz w:val="16"/>
                <w:szCs w:val="16"/>
              </w:rPr>
            </w:pPr>
            <w:ins w:id="10983" w:author="Στάθης Καπ" w:date="2023-03-09T02:06:00Z">
              <w:r w:rsidRPr="007E0F91">
                <w:rPr>
                  <w:rFonts w:ascii="Calibri" w:hAnsi="Calibri" w:cstheme="minorHAnsi"/>
                  <w:color w:val="000000"/>
                  <w:sz w:val="16"/>
                  <w:szCs w:val="16"/>
                </w:rPr>
                <w:t>431</w:t>
              </w:r>
            </w:ins>
          </w:p>
        </w:tc>
        <w:tc>
          <w:tcPr>
            <w:tcW w:w="453" w:type="dxa"/>
            <w:tcBorders>
              <w:left w:val="single" w:sz="4" w:space="0" w:color="auto"/>
            </w:tcBorders>
            <w:vAlign w:val="center"/>
            <w:tcPrChange w:id="10984" w:author="Στάθης Καπ" w:date="2023-03-09T04:10:00Z">
              <w:tcPr>
                <w:tcW w:w="453" w:type="dxa"/>
                <w:tcBorders>
                  <w:left w:val="single" w:sz="4" w:space="0" w:color="auto"/>
                </w:tcBorders>
                <w:vAlign w:val="center"/>
              </w:tcPr>
            </w:tcPrChange>
          </w:tcPr>
          <w:p w14:paraId="165F277C" w14:textId="35EADA28" w:rsidR="00B7579D" w:rsidRPr="007E0F91" w:rsidRDefault="00B7579D" w:rsidP="00B7579D">
            <w:pPr>
              <w:jc w:val="center"/>
              <w:rPr>
                <w:ins w:id="10985" w:author="Στάθης Καπ" w:date="2023-03-09T00:34:00Z"/>
                <w:sz w:val="16"/>
                <w:szCs w:val="16"/>
              </w:rPr>
            </w:pPr>
            <w:ins w:id="10986" w:author="Στάθης Καπ" w:date="2023-03-09T02:06:00Z">
              <w:r w:rsidRPr="007E0F91">
                <w:rPr>
                  <w:rFonts w:ascii="Calibri" w:hAnsi="Calibri" w:cs="Calibri"/>
                  <w:color w:val="000000"/>
                  <w:sz w:val="16"/>
                  <w:szCs w:val="16"/>
                </w:rPr>
                <w:t>424</w:t>
              </w:r>
            </w:ins>
          </w:p>
        </w:tc>
        <w:tc>
          <w:tcPr>
            <w:tcW w:w="708" w:type="dxa"/>
            <w:vAlign w:val="center"/>
            <w:tcPrChange w:id="10987" w:author="Στάθης Καπ" w:date="2023-03-09T04:10:00Z">
              <w:tcPr>
                <w:tcW w:w="708" w:type="dxa"/>
                <w:vAlign w:val="center"/>
              </w:tcPr>
            </w:tcPrChange>
          </w:tcPr>
          <w:p w14:paraId="5B7A7DB6" w14:textId="19B70311" w:rsidR="00B7579D" w:rsidRPr="007E0F91" w:rsidRDefault="00B7579D" w:rsidP="00B7579D">
            <w:pPr>
              <w:jc w:val="center"/>
              <w:rPr>
                <w:ins w:id="10988" w:author="Στάθης Καπ" w:date="2023-03-09T00:34:00Z"/>
                <w:sz w:val="16"/>
                <w:szCs w:val="16"/>
              </w:rPr>
            </w:pPr>
            <w:ins w:id="10989" w:author="Στάθης Καπ" w:date="2023-03-09T02:06:00Z">
              <w:r w:rsidRPr="007E0F91">
                <w:rPr>
                  <w:rFonts w:ascii="Calibri" w:hAnsi="Calibri" w:cs="Calibri"/>
                  <w:color w:val="000000"/>
                  <w:sz w:val="16"/>
                  <w:szCs w:val="16"/>
                </w:rPr>
                <w:t>4.07</w:t>
              </w:r>
            </w:ins>
          </w:p>
        </w:tc>
        <w:tc>
          <w:tcPr>
            <w:tcW w:w="652" w:type="dxa"/>
            <w:vMerge/>
            <w:tcBorders>
              <w:right w:val="single" w:sz="4" w:space="0" w:color="auto"/>
            </w:tcBorders>
            <w:vAlign w:val="center"/>
            <w:tcPrChange w:id="10990" w:author="Στάθης Καπ" w:date="2023-03-09T04:10:00Z">
              <w:tcPr>
                <w:tcW w:w="652" w:type="dxa"/>
                <w:vMerge/>
                <w:tcBorders>
                  <w:right w:val="single" w:sz="4" w:space="0" w:color="auto"/>
                </w:tcBorders>
                <w:vAlign w:val="center"/>
              </w:tcPr>
            </w:tcPrChange>
          </w:tcPr>
          <w:p w14:paraId="74A57036" w14:textId="202C0062" w:rsidR="00B7579D" w:rsidRPr="007E0F91" w:rsidRDefault="00B7579D" w:rsidP="00B7579D">
            <w:pPr>
              <w:jc w:val="center"/>
              <w:rPr>
                <w:ins w:id="10991" w:author="Στάθης Καπ" w:date="2023-03-09T00:34:00Z"/>
                <w:sz w:val="16"/>
                <w:szCs w:val="16"/>
              </w:rPr>
            </w:pPr>
          </w:p>
        </w:tc>
        <w:tc>
          <w:tcPr>
            <w:tcW w:w="453" w:type="dxa"/>
            <w:tcBorders>
              <w:left w:val="single" w:sz="4" w:space="0" w:color="auto"/>
            </w:tcBorders>
            <w:vAlign w:val="center"/>
            <w:tcPrChange w:id="10992" w:author="Στάθης Καπ" w:date="2023-03-09T04:10:00Z">
              <w:tcPr>
                <w:tcW w:w="453" w:type="dxa"/>
                <w:tcBorders>
                  <w:left w:val="single" w:sz="4" w:space="0" w:color="auto"/>
                </w:tcBorders>
                <w:vAlign w:val="center"/>
              </w:tcPr>
            </w:tcPrChange>
          </w:tcPr>
          <w:p w14:paraId="09CEC8CC" w14:textId="7186A4F8" w:rsidR="00B7579D" w:rsidRPr="007E0F91" w:rsidRDefault="00B7579D" w:rsidP="00B7579D">
            <w:pPr>
              <w:jc w:val="center"/>
              <w:rPr>
                <w:ins w:id="10993" w:author="Στάθης Καπ" w:date="2023-03-09T00:34:00Z"/>
                <w:sz w:val="16"/>
                <w:szCs w:val="16"/>
              </w:rPr>
            </w:pPr>
            <w:ins w:id="10994" w:author="Στάθης Καπ" w:date="2023-03-09T02:06:00Z">
              <w:r w:rsidRPr="007E0F91">
                <w:rPr>
                  <w:rFonts w:ascii="Calibri" w:hAnsi="Calibri" w:cs="Calibri"/>
                  <w:color w:val="000000"/>
                  <w:sz w:val="16"/>
                  <w:szCs w:val="16"/>
                </w:rPr>
                <w:t>418</w:t>
              </w:r>
            </w:ins>
          </w:p>
        </w:tc>
        <w:tc>
          <w:tcPr>
            <w:tcW w:w="454" w:type="dxa"/>
            <w:vAlign w:val="center"/>
            <w:tcPrChange w:id="10995" w:author="Στάθης Καπ" w:date="2023-03-09T04:10:00Z">
              <w:tcPr>
                <w:tcW w:w="454" w:type="dxa"/>
                <w:vAlign w:val="center"/>
              </w:tcPr>
            </w:tcPrChange>
          </w:tcPr>
          <w:p w14:paraId="5CF9F347" w14:textId="539D6F3A" w:rsidR="00B7579D" w:rsidRPr="007E0F91" w:rsidRDefault="00B7579D" w:rsidP="00B7579D">
            <w:pPr>
              <w:jc w:val="center"/>
              <w:rPr>
                <w:ins w:id="10996" w:author="Στάθης Καπ" w:date="2023-03-09T00:34:00Z"/>
                <w:sz w:val="16"/>
                <w:szCs w:val="16"/>
              </w:rPr>
            </w:pPr>
            <w:ins w:id="10997" w:author="Στάθης Καπ" w:date="2023-03-09T02:06:00Z">
              <w:r w:rsidRPr="007E0F91">
                <w:rPr>
                  <w:rFonts w:ascii="Calibri" w:hAnsi="Calibri" w:cs="Calibri"/>
                  <w:color w:val="000000"/>
                  <w:sz w:val="16"/>
                  <w:szCs w:val="16"/>
                </w:rPr>
                <w:t>1.42</w:t>
              </w:r>
            </w:ins>
          </w:p>
        </w:tc>
        <w:tc>
          <w:tcPr>
            <w:tcW w:w="454" w:type="dxa"/>
            <w:vAlign w:val="center"/>
            <w:tcPrChange w:id="10998" w:author="Στάθης Καπ" w:date="2023-03-09T04:10:00Z">
              <w:tcPr>
                <w:tcW w:w="454" w:type="dxa"/>
                <w:vAlign w:val="center"/>
              </w:tcPr>
            </w:tcPrChange>
          </w:tcPr>
          <w:p w14:paraId="7BF6DB55" w14:textId="56BAA911" w:rsidR="00B7579D" w:rsidRPr="007E0F91" w:rsidRDefault="00B7579D" w:rsidP="00B7579D">
            <w:pPr>
              <w:jc w:val="center"/>
              <w:rPr>
                <w:ins w:id="10999" w:author="Στάθης Καπ" w:date="2023-03-09T00:34:00Z"/>
                <w:sz w:val="16"/>
                <w:szCs w:val="16"/>
              </w:rPr>
            </w:pPr>
            <w:ins w:id="11000" w:author="Στάθης Καπ" w:date="2023-03-09T02:06:00Z">
              <w:r w:rsidRPr="007E0F91">
                <w:rPr>
                  <w:rFonts w:ascii="Calibri" w:hAnsi="Calibri" w:cs="Calibri"/>
                  <w:color w:val="000000"/>
                  <w:sz w:val="16"/>
                  <w:szCs w:val="16"/>
                </w:rPr>
                <w:t>0.246</w:t>
              </w:r>
            </w:ins>
          </w:p>
        </w:tc>
        <w:tc>
          <w:tcPr>
            <w:tcW w:w="457" w:type="dxa"/>
            <w:tcBorders>
              <w:right w:val="single" w:sz="4" w:space="0" w:color="auto"/>
            </w:tcBorders>
            <w:vAlign w:val="center"/>
            <w:tcPrChange w:id="11001" w:author="Στάθης Καπ" w:date="2023-03-09T04:10:00Z">
              <w:tcPr>
                <w:tcW w:w="457" w:type="dxa"/>
                <w:tcBorders>
                  <w:right w:val="single" w:sz="4" w:space="0" w:color="auto"/>
                </w:tcBorders>
                <w:vAlign w:val="center"/>
              </w:tcPr>
            </w:tcPrChange>
          </w:tcPr>
          <w:p w14:paraId="48494556" w14:textId="51F4CEFC" w:rsidR="00B7579D" w:rsidRPr="007E0F91" w:rsidRDefault="00B7579D" w:rsidP="00B7579D">
            <w:pPr>
              <w:jc w:val="center"/>
              <w:rPr>
                <w:ins w:id="11002" w:author="Στάθης Καπ" w:date="2023-03-09T00:34:00Z"/>
                <w:sz w:val="16"/>
                <w:szCs w:val="16"/>
              </w:rPr>
            </w:pPr>
            <w:ins w:id="11003" w:author="Στάθης Καπ" w:date="2023-03-09T02:06:00Z">
              <w:r w:rsidRPr="007E0F91">
                <w:rPr>
                  <w:rFonts w:ascii="Calibri" w:hAnsi="Calibri" w:cs="Calibri"/>
                  <w:color w:val="000000"/>
                  <w:sz w:val="16"/>
                  <w:szCs w:val="16"/>
                </w:rPr>
                <w:t>33.69</w:t>
              </w:r>
            </w:ins>
          </w:p>
        </w:tc>
        <w:tc>
          <w:tcPr>
            <w:tcW w:w="453" w:type="dxa"/>
            <w:tcBorders>
              <w:left w:val="single" w:sz="4" w:space="0" w:color="auto"/>
            </w:tcBorders>
            <w:vAlign w:val="center"/>
            <w:tcPrChange w:id="11004" w:author="Στάθης Καπ" w:date="2023-03-09T04:10:00Z">
              <w:tcPr>
                <w:tcW w:w="453" w:type="dxa"/>
                <w:tcBorders>
                  <w:left w:val="single" w:sz="4" w:space="0" w:color="auto"/>
                </w:tcBorders>
                <w:vAlign w:val="center"/>
              </w:tcPr>
            </w:tcPrChange>
          </w:tcPr>
          <w:p w14:paraId="3DF5DF04" w14:textId="4979D338" w:rsidR="00B7579D" w:rsidRPr="007E0F91" w:rsidRDefault="00B7579D" w:rsidP="00B7579D">
            <w:pPr>
              <w:jc w:val="center"/>
              <w:rPr>
                <w:ins w:id="11005" w:author="Στάθης Καπ" w:date="2023-03-09T00:34:00Z"/>
                <w:sz w:val="16"/>
                <w:szCs w:val="16"/>
              </w:rPr>
            </w:pPr>
            <w:ins w:id="11006" w:author="Στάθης Καπ" w:date="2023-03-09T02:06:00Z">
              <w:r w:rsidRPr="007E0F91">
                <w:rPr>
                  <w:rFonts w:ascii="Calibri" w:hAnsi="Calibri" w:cs="Calibri"/>
                  <w:color w:val="000000"/>
                  <w:sz w:val="16"/>
                  <w:szCs w:val="16"/>
                </w:rPr>
                <w:t>407</w:t>
              </w:r>
            </w:ins>
          </w:p>
        </w:tc>
        <w:tc>
          <w:tcPr>
            <w:tcW w:w="454" w:type="dxa"/>
            <w:vAlign w:val="center"/>
            <w:tcPrChange w:id="11007" w:author="Στάθης Καπ" w:date="2023-03-09T04:10:00Z">
              <w:tcPr>
                <w:tcW w:w="454" w:type="dxa"/>
                <w:vAlign w:val="center"/>
              </w:tcPr>
            </w:tcPrChange>
          </w:tcPr>
          <w:p w14:paraId="1C797013" w14:textId="28A93F86" w:rsidR="00B7579D" w:rsidRPr="007E0F91" w:rsidRDefault="00B7579D" w:rsidP="00B7579D">
            <w:pPr>
              <w:jc w:val="center"/>
              <w:rPr>
                <w:ins w:id="11008" w:author="Στάθης Καπ" w:date="2023-03-09T00:34:00Z"/>
                <w:sz w:val="16"/>
                <w:szCs w:val="16"/>
              </w:rPr>
            </w:pPr>
            <w:ins w:id="11009" w:author="Στάθης Καπ" w:date="2023-03-09T02:06:00Z">
              <w:r w:rsidRPr="007E0F91">
                <w:rPr>
                  <w:rFonts w:ascii="Calibri" w:hAnsi="Calibri" w:cs="Calibri"/>
                  <w:color w:val="000000"/>
                  <w:sz w:val="16"/>
                  <w:szCs w:val="16"/>
                </w:rPr>
                <w:t>4.01</w:t>
              </w:r>
            </w:ins>
          </w:p>
        </w:tc>
        <w:tc>
          <w:tcPr>
            <w:tcW w:w="454" w:type="dxa"/>
            <w:vAlign w:val="center"/>
            <w:tcPrChange w:id="11010" w:author="Στάθης Καπ" w:date="2023-03-09T04:10:00Z">
              <w:tcPr>
                <w:tcW w:w="454" w:type="dxa"/>
                <w:vAlign w:val="center"/>
              </w:tcPr>
            </w:tcPrChange>
          </w:tcPr>
          <w:p w14:paraId="79CD57A6" w14:textId="360DE3D3" w:rsidR="00B7579D" w:rsidRPr="007E0F91" w:rsidRDefault="00B7579D" w:rsidP="00B7579D">
            <w:pPr>
              <w:jc w:val="center"/>
              <w:rPr>
                <w:ins w:id="11011" w:author="Στάθης Καπ" w:date="2023-03-09T00:34:00Z"/>
                <w:sz w:val="16"/>
                <w:szCs w:val="16"/>
              </w:rPr>
            </w:pPr>
            <w:ins w:id="11012" w:author="Στάθης Καπ" w:date="2023-03-09T02:06:00Z">
              <w:r w:rsidRPr="007E0F91">
                <w:rPr>
                  <w:rFonts w:ascii="Calibri" w:hAnsi="Calibri" w:cs="Calibri"/>
                  <w:color w:val="000000"/>
                  <w:sz w:val="16"/>
                  <w:szCs w:val="16"/>
                </w:rPr>
                <w:t>0.533</w:t>
              </w:r>
            </w:ins>
          </w:p>
        </w:tc>
        <w:tc>
          <w:tcPr>
            <w:tcW w:w="454" w:type="dxa"/>
            <w:tcBorders>
              <w:right w:val="single" w:sz="4" w:space="0" w:color="auto"/>
            </w:tcBorders>
            <w:vAlign w:val="center"/>
            <w:tcPrChange w:id="11013" w:author="Στάθης Καπ" w:date="2023-03-09T04:10:00Z">
              <w:tcPr>
                <w:tcW w:w="454" w:type="dxa"/>
                <w:tcBorders>
                  <w:right w:val="single" w:sz="4" w:space="0" w:color="auto"/>
                </w:tcBorders>
                <w:vAlign w:val="center"/>
              </w:tcPr>
            </w:tcPrChange>
          </w:tcPr>
          <w:p w14:paraId="55A877D6" w14:textId="4DE9DDCF" w:rsidR="00B7579D" w:rsidRPr="007E0F91" w:rsidRDefault="00B7579D" w:rsidP="00B7579D">
            <w:pPr>
              <w:jc w:val="center"/>
              <w:rPr>
                <w:ins w:id="11014" w:author="Στάθης Καπ" w:date="2023-03-09T00:34:00Z"/>
                <w:sz w:val="16"/>
                <w:szCs w:val="16"/>
              </w:rPr>
            </w:pPr>
            <w:ins w:id="11015" w:author="Στάθης Καπ" w:date="2023-03-09T02:06:00Z">
              <w:r w:rsidRPr="007E0F91">
                <w:rPr>
                  <w:rFonts w:ascii="Calibri" w:hAnsi="Calibri" w:cs="Calibri"/>
                  <w:color w:val="000000"/>
                  <w:sz w:val="16"/>
                  <w:szCs w:val="16"/>
                </w:rPr>
                <w:t>-43.67</w:t>
              </w:r>
            </w:ins>
          </w:p>
        </w:tc>
        <w:tc>
          <w:tcPr>
            <w:tcW w:w="453" w:type="dxa"/>
            <w:tcBorders>
              <w:left w:val="single" w:sz="4" w:space="0" w:color="auto"/>
            </w:tcBorders>
            <w:vAlign w:val="center"/>
            <w:tcPrChange w:id="11016" w:author="Στάθης Καπ" w:date="2023-03-09T04:10:00Z">
              <w:tcPr>
                <w:tcW w:w="453" w:type="dxa"/>
                <w:tcBorders>
                  <w:left w:val="single" w:sz="4" w:space="0" w:color="auto"/>
                </w:tcBorders>
                <w:vAlign w:val="center"/>
              </w:tcPr>
            </w:tcPrChange>
          </w:tcPr>
          <w:p w14:paraId="3B0A2263" w14:textId="3469FE9C" w:rsidR="00B7579D" w:rsidRPr="007E0F91" w:rsidRDefault="00B7579D" w:rsidP="00B7579D">
            <w:pPr>
              <w:jc w:val="center"/>
              <w:rPr>
                <w:ins w:id="11017" w:author="Στάθης Καπ" w:date="2023-03-09T00:34:00Z"/>
                <w:sz w:val="16"/>
                <w:szCs w:val="16"/>
              </w:rPr>
            </w:pPr>
            <w:ins w:id="11018" w:author="Στάθης Καπ" w:date="2023-03-09T02:06:00Z">
              <w:r w:rsidRPr="007E0F91">
                <w:rPr>
                  <w:rFonts w:ascii="Calibri" w:hAnsi="Calibri" w:cs="Calibri"/>
                  <w:color w:val="000000"/>
                  <w:sz w:val="16"/>
                  <w:szCs w:val="16"/>
                </w:rPr>
                <w:t>403</w:t>
              </w:r>
            </w:ins>
          </w:p>
        </w:tc>
        <w:tc>
          <w:tcPr>
            <w:tcW w:w="454" w:type="dxa"/>
            <w:vAlign w:val="center"/>
            <w:tcPrChange w:id="11019" w:author="Στάθης Καπ" w:date="2023-03-09T04:10:00Z">
              <w:tcPr>
                <w:tcW w:w="454" w:type="dxa"/>
                <w:vAlign w:val="center"/>
              </w:tcPr>
            </w:tcPrChange>
          </w:tcPr>
          <w:p w14:paraId="0ED5FB0C" w14:textId="3E25FB7C" w:rsidR="00B7579D" w:rsidRPr="007E0F91" w:rsidRDefault="00B7579D" w:rsidP="00B7579D">
            <w:pPr>
              <w:jc w:val="center"/>
              <w:rPr>
                <w:ins w:id="11020" w:author="Στάθης Καπ" w:date="2023-03-09T00:34:00Z"/>
                <w:sz w:val="16"/>
                <w:szCs w:val="16"/>
              </w:rPr>
            </w:pPr>
            <w:ins w:id="11021" w:author="Στάθης Καπ" w:date="2023-03-09T02:06:00Z">
              <w:r w:rsidRPr="007E0F91">
                <w:rPr>
                  <w:rFonts w:ascii="Calibri" w:hAnsi="Calibri" w:cs="Calibri"/>
                  <w:color w:val="000000"/>
                  <w:sz w:val="16"/>
                  <w:szCs w:val="16"/>
                </w:rPr>
                <w:t>4.95</w:t>
              </w:r>
            </w:ins>
          </w:p>
        </w:tc>
        <w:tc>
          <w:tcPr>
            <w:tcW w:w="454" w:type="dxa"/>
            <w:vAlign w:val="center"/>
            <w:tcPrChange w:id="11022" w:author="Στάθης Καπ" w:date="2023-03-09T04:10:00Z">
              <w:tcPr>
                <w:tcW w:w="454" w:type="dxa"/>
                <w:vAlign w:val="center"/>
              </w:tcPr>
            </w:tcPrChange>
          </w:tcPr>
          <w:p w14:paraId="420CAEFC" w14:textId="3796A719" w:rsidR="00B7579D" w:rsidRPr="007E0F91" w:rsidRDefault="00B7579D" w:rsidP="00B7579D">
            <w:pPr>
              <w:jc w:val="center"/>
              <w:rPr>
                <w:ins w:id="11023" w:author="Στάθης Καπ" w:date="2023-03-09T00:34:00Z"/>
                <w:sz w:val="16"/>
                <w:szCs w:val="16"/>
              </w:rPr>
            </w:pPr>
            <w:ins w:id="11024" w:author="Στάθης Καπ" w:date="2023-03-09T02:06:00Z">
              <w:r w:rsidRPr="007E0F91">
                <w:rPr>
                  <w:rFonts w:ascii="Calibri" w:hAnsi="Calibri" w:cs="Calibri"/>
                  <w:color w:val="000000"/>
                  <w:sz w:val="16"/>
                  <w:szCs w:val="16"/>
                </w:rPr>
                <w:t>0.449</w:t>
              </w:r>
            </w:ins>
          </w:p>
        </w:tc>
        <w:tc>
          <w:tcPr>
            <w:tcW w:w="461" w:type="dxa"/>
            <w:tcBorders>
              <w:right w:val="single" w:sz="4" w:space="0" w:color="auto"/>
            </w:tcBorders>
            <w:vAlign w:val="center"/>
            <w:tcPrChange w:id="11025" w:author="Στάθης Καπ" w:date="2023-03-09T04:10:00Z">
              <w:tcPr>
                <w:tcW w:w="461" w:type="dxa"/>
                <w:tcBorders>
                  <w:right w:val="single" w:sz="4" w:space="0" w:color="auto"/>
                </w:tcBorders>
                <w:vAlign w:val="center"/>
              </w:tcPr>
            </w:tcPrChange>
          </w:tcPr>
          <w:p w14:paraId="7BA1D927" w14:textId="29954AE4" w:rsidR="00B7579D" w:rsidRPr="007E0F91" w:rsidRDefault="00B7579D" w:rsidP="00B7579D">
            <w:pPr>
              <w:jc w:val="center"/>
              <w:rPr>
                <w:ins w:id="11026" w:author="Στάθης Καπ" w:date="2023-03-09T00:34:00Z"/>
                <w:sz w:val="16"/>
                <w:szCs w:val="16"/>
              </w:rPr>
            </w:pPr>
            <w:ins w:id="11027" w:author="Στάθης Καπ" w:date="2023-03-09T02:06:00Z">
              <w:r w:rsidRPr="007E0F91">
                <w:rPr>
                  <w:rFonts w:ascii="Calibri" w:hAnsi="Calibri" w:cs="Calibri"/>
                  <w:color w:val="000000"/>
                  <w:sz w:val="16"/>
                  <w:szCs w:val="16"/>
                </w:rPr>
                <w:t>-21.02</w:t>
              </w:r>
            </w:ins>
          </w:p>
        </w:tc>
      </w:tr>
      <w:tr w:rsidR="00F33ECC" w14:paraId="32D7047A" w14:textId="77777777" w:rsidTr="00E719CF">
        <w:trPr>
          <w:trHeight w:val="170"/>
          <w:jc w:val="center"/>
          <w:ins w:id="11028" w:author="Στάθης Καπ" w:date="2023-03-09T00:34:00Z"/>
          <w:trPrChange w:id="11029"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030"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B642FA7" w14:textId="6222F0FF" w:rsidR="00B7579D" w:rsidRPr="007E0F91" w:rsidRDefault="00B7579D" w:rsidP="00B7579D">
            <w:pPr>
              <w:jc w:val="center"/>
              <w:rPr>
                <w:ins w:id="11031" w:author="Στάθης Καπ" w:date="2023-03-09T00:34:00Z"/>
                <w:sz w:val="16"/>
                <w:szCs w:val="16"/>
              </w:rPr>
            </w:pPr>
            <w:ins w:id="11032" w:author="Στάθης Καπ" w:date="2023-03-09T00:36:00Z">
              <w:r w:rsidRPr="007E0F91">
                <w:rPr>
                  <w:sz w:val="16"/>
                  <w:szCs w:val="16"/>
                </w:rPr>
                <w:t>pr13</w:t>
              </w:r>
            </w:ins>
          </w:p>
        </w:tc>
        <w:tc>
          <w:tcPr>
            <w:tcW w:w="565" w:type="dxa"/>
            <w:tcBorders>
              <w:left w:val="single" w:sz="4" w:space="0" w:color="auto"/>
            </w:tcBorders>
            <w:vAlign w:val="center"/>
            <w:tcPrChange w:id="11033" w:author="Στάθης Καπ" w:date="2023-03-09T04:10:00Z">
              <w:tcPr>
                <w:tcW w:w="565" w:type="dxa"/>
                <w:tcBorders>
                  <w:left w:val="single" w:sz="4" w:space="0" w:color="auto"/>
                </w:tcBorders>
                <w:vAlign w:val="center"/>
              </w:tcPr>
            </w:tcPrChange>
          </w:tcPr>
          <w:p w14:paraId="6D84CF50" w14:textId="07D49502" w:rsidR="00B7579D" w:rsidRPr="007E0F91" w:rsidRDefault="00B7579D" w:rsidP="00B7579D">
            <w:pPr>
              <w:jc w:val="center"/>
              <w:rPr>
                <w:ins w:id="11034" w:author="Στάθης Καπ" w:date="2023-03-09T00:34:00Z"/>
                <w:sz w:val="16"/>
                <w:szCs w:val="16"/>
              </w:rPr>
            </w:pPr>
            <w:ins w:id="11035" w:author="Στάθης Καπ" w:date="2023-03-09T02:06:00Z">
              <w:r w:rsidRPr="007E0F91">
                <w:rPr>
                  <w:rFonts w:ascii="Calibri" w:hAnsi="Calibri" w:cstheme="minorHAnsi"/>
                  <w:color w:val="000000"/>
                  <w:sz w:val="16"/>
                  <w:szCs w:val="16"/>
                </w:rPr>
                <w:t>467</w:t>
              </w:r>
            </w:ins>
          </w:p>
        </w:tc>
        <w:tc>
          <w:tcPr>
            <w:tcW w:w="679" w:type="dxa"/>
            <w:tcBorders>
              <w:right w:val="single" w:sz="4" w:space="0" w:color="auto"/>
            </w:tcBorders>
            <w:vAlign w:val="center"/>
            <w:tcPrChange w:id="11036" w:author="Στάθης Καπ" w:date="2023-03-09T04:10:00Z">
              <w:tcPr>
                <w:tcW w:w="679" w:type="dxa"/>
                <w:tcBorders>
                  <w:right w:val="single" w:sz="4" w:space="0" w:color="auto"/>
                </w:tcBorders>
                <w:vAlign w:val="center"/>
              </w:tcPr>
            </w:tcPrChange>
          </w:tcPr>
          <w:p w14:paraId="1B12325E" w14:textId="1D72F3B0" w:rsidR="00B7579D" w:rsidRPr="007E0F91" w:rsidRDefault="00B7579D" w:rsidP="00B7579D">
            <w:pPr>
              <w:jc w:val="center"/>
              <w:rPr>
                <w:ins w:id="11037" w:author="Στάθης Καπ" w:date="2023-03-09T00:34:00Z"/>
                <w:sz w:val="16"/>
                <w:szCs w:val="16"/>
              </w:rPr>
            </w:pPr>
            <w:ins w:id="11038" w:author="Στάθης Καπ" w:date="2023-03-09T02:06:00Z">
              <w:r w:rsidRPr="007E0F91">
                <w:rPr>
                  <w:rFonts w:ascii="Calibri" w:hAnsi="Calibri" w:cstheme="minorHAnsi"/>
                  <w:color w:val="000000"/>
                  <w:sz w:val="16"/>
                  <w:szCs w:val="16"/>
                </w:rPr>
                <w:t>450</w:t>
              </w:r>
            </w:ins>
          </w:p>
        </w:tc>
        <w:tc>
          <w:tcPr>
            <w:tcW w:w="453" w:type="dxa"/>
            <w:tcBorders>
              <w:left w:val="single" w:sz="4" w:space="0" w:color="auto"/>
            </w:tcBorders>
            <w:vAlign w:val="center"/>
            <w:tcPrChange w:id="11039" w:author="Στάθης Καπ" w:date="2023-03-09T04:10:00Z">
              <w:tcPr>
                <w:tcW w:w="453" w:type="dxa"/>
                <w:tcBorders>
                  <w:left w:val="single" w:sz="4" w:space="0" w:color="auto"/>
                </w:tcBorders>
                <w:vAlign w:val="center"/>
              </w:tcPr>
            </w:tcPrChange>
          </w:tcPr>
          <w:p w14:paraId="2422EED5" w14:textId="12BC4429" w:rsidR="00B7579D" w:rsidRPr="007E0F91" w:rsidRDefault="00B7579D" w:rsidP="00B7579D">
            <w:pPr>
              <w:jc w:val="center"/>
              <w:rPr>
                <w:ins w:id="11040" w:author="Στάθης Καπ" w:date="2023-03-09T00:34:00Z"/>
                <w:sz w:val="16"/>
                <w:szCs w:val="16"/>
              </w:rPr>
            </w:pPr>
            <w:ins w:id="11041" w:author="Στάθης Καπ" w:date="2023-03-09T02:06:00Z">
              <w:r w:rsidRPr="007E0F91">
                <w:rPr>
                  <w:rFonts w:ascii="Calibri" w:hAnsi="Calibri" w:cs="Calibri"/>
                  <w:color w:val="000000"/>
                  <w:sz w:val="16"/>
                  <w:szCs w:val="16"/>
                </w:rPr>
                <w:t>444</w:t>
              </w:r>
            </w:ins>
          </w:p>
        </w:tc>
        <w:tc>
          <w:tcPr>
            <w:tcW w:w="708" w:type="dxa"/>
            <w:vAlign w:val="center"/>
            <w:tcPrChange w:id="11042" w:author="Στάθης Καπ" w:date="2023-03-09T04:10:00Z">
              <w:tcPr>
                <w:tcW w:w="708" w:type="dxa"/>
                <w:vAlign w:val="center"/>
              </w:tcPr>
            </w:tcPrChange>
          </w:tcPr>
          <w:p w14:paraId="6B311B12" w14:textId="303C2554" w:rsidR="00B7579D" w:rsidRPr="007E0F91" w:rsidRDefault="00B7579D" w:rsidP="00B7579D">
            <w:pPr>
              <w:jc w:val="center"/>
              <w:rPr>
                <w:ins w:id="11043" w:author="Στάθης Καπ" w:date="2023-03-09T00:34:00Z"/>
                <w:sz w:val="16"/>
                <w:szCs w:val="16"/>
              </w:rPr>
            </w:pPr>
            <w:ins w:id="11044" w:author="Στάθης Καπ" w:date="2023-03-09T02:06:00Z">
              <w:r w:rsidRPr="007E0F91">
                <w:rPr>
                  <w:rFonts w:ascii="Calibri" w:hAnsi="Calibri" w:cs="Calibri"/>
                  <w:color w:val="000000"/>
                  <w:sz w:val="16"/>
                  <w:szCs w:val="16"/>
                </w:rPr>
                <w:t>4.93</w:t>
              </w:r>
            </w:ins>
          </w:p>
        </w:tc>
        <w:tc>
          <w:tcPr>
            <w:tcW w:w="652" w:type="dxa"/>
            <w:vMerge/>
            <w:tcBorders>
              <w:right w:val="single" w:sz="4" w:space="0" w:color="auto"/>
            </w:tcBorders>
            <w:vAlign w:val="center"/>
            <w:tcPrChange w:id="11045" w:author="Στάθης Καπ" w:date="2023-03-09T04:10:00Z">
              <w:tcPr>
                <w:tcW w:w="652" w:type="dxa"/>
                <w:vMerge/>
                <w:tcBorders>
                  <w:right w:val="single" w:sz="4" w:space="0" w:color="auto"/>
                </w:tcBorders>
                <w:vAlign w:val="center"/>
              </w:tcPr>
            </w:tcPrChange>
          </w:tcPr>
          <w:p w14:paraId="52FCF0D2" w14:textId="23B6DCAF" w:rsidR="00B7579D" w:rsidRPr="007E0F91" w:rsidRDefault="00B7579D" w:rsidP="00B7579D">
            <w:pPr>
              <w:jc w:val="center"/>
              <w:rPr>
                <w:ins w:id="11046" w:author="Στάθης Καπ" w:date="2023-03-09T00:34:00Z"/>
                <w:sz w:val="16"/>
                <w:szCs w:val="16"/>
              </w:rPr>
            </w:pPr>
          </w:p>
        </w:tc>
        <w:tc>
          <w:tcPr>
            <w:tcW w:w="453" w:type="dxa"/>
            <w:tcBorders>
              <w:left w:val="single" w:sz="4" w:space="0" w:color="auto"/>
            </w:tcBorders>
            <w:vAlign w:val="center"/>
            <w:tcPrChange w:id="11047" w:author="Στάθης Καπ" w:date="2023-03-09T04:10:00Z">
              <w:tcPr>
                <w:tcW w:w="453" w:type="dxa"/>
                <w:tcBorders>
                  <w:left w:val="single" w:sz="4" w:space="0" w:color="auto"/>
                </w:tcBorders>
                <w:vAlign w:val="center"/>
              </w:tcPr>
            </w:tcPrChange>
          </w:tcPr>
          <w:p w14:paraId="4CAF9C94" w14:textId="6659D98B" w:rsidR="00B7579D" w:rsidRPr="007E0F91" w:rsidRDefault="00B7579D" w:rsidP="00B7579D">
            <w:pPr>
              <w:jc w:val="center"/>
              <w:rPr>
                <w:ins w:id="11048" w:author="Στάθης Καπ" w:date="2023-03-09T00:34:00Z"/>
                <w:sz w:val="16"/>
                <w:szCs w:val="16"/>
              </w:rPr>
            </w:pPr>
            <w:ins w:id="11049" w:author="Στάθης Καπ" w:date="2023-03-09T02:06:00Z">
              <w:r w:rsidRPr="007E0F91">
                <w:rPr>
                  <w:rFonts w:ascii="Calibri" w:hAnsi="Calibri" w:cs="Calibri"/>
                  <w:color w:val="000000"/>
                  <w:sz w:val="16"/>
                  <w:szCs w:val="16"/>
                </w:rPr>
                <w:t>377</w:t>
              </w:r>
            </w:ins>
          </w:p>
        </w:tc>
        <w:tc>
          <w:tcPr>
            <w:tcW w:w="454" w:type="dxa"/>
            <w:vAlign w:val="center"/>
            <w:tcPrChange w:id="11050" w:author="Στάθης Καπ" w:date="2023-03-09T04:10:00Z">
              <w:tcPr>
                <w:tcW w:w="454" w:type="dxa"/>
                <w:vAlign w:val="center"/>
              </w:tcPr>
            </w:tcPrChange>
          </w:tcPr>
          <w:p w14:paraId="0816B003" w14:textId="0F35088E" w:rsidR="00B7579D" w:rsidRPr="007E0F91" w:rsidRDefault="00B7579D" w:rsidP="00B7579D">
            <w:pPr>
              <w:jc w:val="center"/>
              <w:rPr>
                <w:ins w:id="11051" w:author="Στάθης Καπ" w:date="2023-03-09T00:34:00Z"/>
                <w:sz w:val="16"/>
                <w:szCs w:val="16"/>
              </w:rPr>
            </w:pPr>
            <w:ins w:id="11052" w:author="Στάθης Καπ" w:date="2023-03-09T02:06:00Z">
              <w:r w:rsidRPr="007E0F91">
                <w:rPr>
                  <w:rFonts w:ascii="Calibri" w:hAnsi="Calibri" w:cs="Calibri"/>
                  <w:color w:val="000000"/>
                  <w:sz w:val="16"/>
                  <w:szCs w:val="16"/>
                </w:rPr>
                <w:t>15.09</w:t>
              </w:r>
            </w:ins>
          </w:p>
        </w:tc>
        <w:tc>
          <w:tcPr>
            <w:tcW w:w="454" w:type="dxa"/>
            <w:vAlign w:val="center"/>
            <w:tcPrChange w:id="11053" w:author="Στάθης Καπ" w:date="2023-03-09T04:10:00Z">
              <w:tcPr>
                <w:tcW w:w="454" w:type="dxa"/>
                <w:vAlign w:val="center"/>
              </w:tcPr>
            </w:tcPrChange>
          </w:tcPr>
          <w:p w14:paraId="696B1930" w14:textId="1254218E" w:rsidR="00B7579D" w:rsidRPr="007E0F91" w:rsidRDefault="00B7579D" w:rsidP="00B7579D">
            <w:pPr>
              <w:jc w:val="center"/>
              <w:rPr>
                <w:ins w:id="11054" w:author="Στάθης Καπ" w:date="2023-03-09T00:34:00Z"/>
                <w:sz w:val="16"/>
                <w:szCs w:val="16"/>
              </w:rPr>
            </w:pPr>
            <w:ins w:id="11055" w:author="Στάθης Καπ" w:date="2023-03-09T02:06:00Z">
              <w:r w:rsidRPr="007E0F91">
                <w:rPr>
                  <w:rFonts w:ascii="Calibri" w:hAnsi="Calibri" w:cs="Calibri"/>
                  <w:color w:val="000000"/>
                  <w:sz w:val="16"/>
                  <w:szCs w:val="16"/>
                </w:rPr>
                <w:t>0.384</w:t>
              </w:r>
            </w:ins>
          </w:p>
        </w:tc>
        <w:tc>
          <w:tcPr>
            <w:tcW w:w="457" w:type="dxa"/>
            <w:tcBorders>
              <w:right w:val="single" w:sz="4" w:space="0" w:color="auto"/>
            </w:tcBorders>
            <w:vAlign w:val="center"/>
            <w:tcPrChange w:id="11056" w:author="Στάθης Καπ" w:date="2023-03-09T04:10:00Z">
              <w:tcPr>
                <w:tcW w:w="457" w:type="dxa"/>
                <w:tcBorders>
                  <w:right w:val="single" w:sz="4" w:space="0" w:color="auto"/>
                </w:tcBorders>
                <w:vAlign w:val="center"/>
              </w:tcPr>
            </w:tcPrChange>
          </w:tcPr>
          <w:p w14:paraId="4CB225D2" w14:textId="40980181" w:rsidR="00B7579D" w:rsidRPr="007E0F91" w:rsidRDefault="00B7579D" w:rsidP="00B7579D">
            <w:pPr>
              <w:jc w:val="center"/>
              <w:rPr>
                <w:ins w:id="11057" w:author="Στάθης Καπ" w:date="2023-03-09T00:34:00Z"/>
                <w:sz w:val="16"/>
                <w:szCs w:val="16"/>
              </w:rPr>
            </w:pPr>
            <w:ins w:id="11058" w:author="Στάθης Καπ" w:date="2023-03-09T02:06:00Z">
              <w:r w:rsidRPr="007E0F91">
                <w:rPr>
                  <w:rFonts w:ascii="Calibri" w:hAnsi="Calibri" w:cs="Calibri"/>
                  <w:color w:val="000000"/>
                  <w:sz w:val="16"/>
                  <w:szCs w:val="16"/>
                </w:rPr>
                <w:t>19.16</w:t>
              </w:r>
            </w:ins>
          </w:p>
        </w:tc>
        <w:tc>
          <w:tcPr>
            <w:tcW w:w="453" w:type="dxa"/>
            <w:tcBorders>
              <w:left w:val="single" w:sz="4" w:space="0" w:color="auto"/>
            </w:tcBorders>
            <w:vAlign w:val="center"/>
            <w:tcPrChange w:id="11059" w:author="Στάθης Καπ" w:date="2023-03-09T04:10:00Z">
              <w:tcPr>
                <w:tcW w:w="453" w:type="dxa"/>
                <w:tcBorders>
                  <w:left w:val="single" w:sz="4" w:space="0" w:color="auto"/>
                </w:tcBorders>
                <w:vAlign w:val="center"/>
              </w:tcPr>
            </w:tcPrChange>
          </w:tcPr>
          <w:p w14:paraId="6961CBE4" w14:textId="6B9B7BC5" w:rsidR="00B7579D" w:rsidRPr="007E0F91" w:rsidRDefault="00B7579D" w:rsidP="00B7579D">
            <w:pPr>
              <w:jc w:val="center"/>
              <w:rPr>
                <w:ins w:id="11060" w:author="Στάθης Καπ" w:date="2023-03-09T00:34:00Z"/>
                <w:sz w:val="16"/>
                <w:szCs w:val="16"/>
              </w:rPr>
            </w:pPr>
            <w:ins w:id="11061" w:author="Στάθης Καπ" w:date="2023-03-09T02:06:00Z">
              <w:r w:rsidRPr="007E0F91">
                <w:rPr>
                  <w:rFonts w:ascii="Calibri" w:hAnsi="Calibri" w:cs="Calibri"/>
                  <w:color w:val="000000"/>
                  <w:sz w:val="16"/>
                  <w:szCs w:val="16"/>
                </w:rPr>
                <w:t>376</w:t>
              </w:r>
            </w:ins>
          </w:p>
        </w:tc>
        <w:tc>
          <w:tcPr>
            <w:tcW w:w="454" w:type="dxa"/>
            <w:vAlign w:val="center"/>
            <w:tcPrChange w:id="11062" w:author="Στάθης Καπ" w:date="2023-03-09T04:10:00Z">
              <w:tcPr>
                <w:tcW w:w="454" w:type="dxa"/>
                <w:vAlign w:val="center"/>
              </w:tcPr>
            </w:tcPrChange>
          </w:tcPr>
          <w:p w14:paraId="67D7EB87" w14:textId="517D2682" w:rsidR="00B7579D" w:rsidRPr="007E0F91" w:rsidRDefault="00B7579D" w:rsidP="00B7579D">
            <w:pPr>
              <w:jc w:val="center"/>
              <w:rPr>
                <w:ins w:id="11063" w:author="Στάθης Καπ" w:date="2023-03-09T00:34:00Z"/>
                <w:sz w:val="16"/>
                <w:szCs w:val="16"/>
              </w:rPr>
            </w:pPr>
            <w:ins w:id="11064" w:author="Στάθης Καπ" w:date="2023-03-09T02:06:00Z">
              <w:r w:rsidRPr="007E0F91">
                <w:rPr>
                  <w:rFonts w:ascii="Calibri" w:hAnsi="Calibri" w:cs="Calibri"/>
                  <w:color w:val="000000"/>
                  <w:sz w:val="16"/>
                  <w:szCs w:val="16"/>
                </w:rPr>
                <w:t>15.32</w:t>
              </w:r>
            </w:ins>
          </w:p>
        </w:tc>
        <w:tc>
          <w:tcPr>
            <w:tcW w:w="454" w:type="dxa"/>
            <w:vAlign w:val="center"/>
            <w:tcPrChange w:id="11065" w:author="Στάθης Καπ" w:date="2023-03-09T04:10:00Z">
              <w:tcPr>
                <w:tcW w:w="454" w:type="dxa"/>
                <w:vAlign w:val="center"/>
              </w:tcPr>
            </w:tcPrChange>
          </w:tcPr>
          <w:p w14:paraId="617383FD" w14:textId="7D04F19C" w:rsidR="00B7579D" w:rsidRPr="007E0F91" w:rsidRDefault="00B7579D" w:rsidP="00B7579D">
            <w:pPr>
              <w:jc w:val="center"/>
              <w:rPr>
                <w:ins w:id="11066" w:author="Στάθης Καπ" w:date="2023-03-09T00:34:00Z"/>
                <w:sz w:val="16"/>
                <w:szCs w:val="16"/>
              </w:rPr>
            </w:pPr>
            <w:ins w:id="11067" w:author="Στάθης Καπ" w:date="2023-03-09T02:06:00Z">
              <w:r w:rsidRPr="007E0F91">
                <w:rPr>
                  <w:rFonts w:ascii="Calibri" w:hAnsi="Calibri" w:cs="Calibri"/>
                  <w:color w:val="000000"/>
                  <w:sz w:val="16"/>
                  <w:szCs w:val="16"/>
                </w:rPr>
                <w:t>0.315</w:t>
              </w:r>
            </w:ins>
          </w:p>
        </w:tc>
        <w:tc>
          <w:tcPr>
            <w:tcW w:w="454" w:type="dxa"/>
            <w:tcBorders>
              <w:right w:val="single" w:sz="4" w:space="0" w:color="auto"/>
            </w:tcBorders>
            <w:vAlign w:val="center"/>
            <w:tcPrChange w:id="11068" w:author="Στάθης Καπ" w:date="2023-03-09T04:10:00Z">
              <w:tcPr>
                <w:tcW w:w="454" w:type="dxa"/>
                <w:tcBorders>
                  <w:right w:val="single" w:sz="4" w:space="0" w:color="auto"/>
                </w:tcBorders>
                <w:vAlign w:val="center"/>
              </w:tcPr>
            </w:tcPrChange>
          </w:tcPr>
          <w:p w14:paraId="279B7AF8" w14:textId="41B5F97D" w:rsidR="00B7579D" w:rsidRPr="007E0F91" w:rsidRDefault="00B7579D" w:rsidP="00B7579D">
            <w:pPr>
              <w:jc w:val="center"/>
              <w:rPr>
                <w:ins w:id="11069" w:author="Στάθης Καπ" w:date="2023-03-09T00:34:00Z"/>
                <w:sz w:val="16"/>
                <w:szCs w:val="16"/>
              </w:rPr>
            </w:pPr>
            <w:ins w:id="11070" w:author="Στάθης Καπ" w:date="2023-03-09T02:06:00Z">
              <w:r w:rsidRPr="007E0F91">
                <w:rPr>
                  <w:rFonts w:ascii="Calibri" w:hAnsi="Calibri" w:cs="Calibri"/>
                  <w:color w:val="000000"/>
                  <w:sz w:val="16"/>
                  <w:szCs w:val="16"/>
                </w:rPr>
                <w:t>33.68</w:t>
              </w:r>
            </w:ins>
          </w:p>
        </w:tc>
        <w:tc>
          <w:tcPr>
            <w:tcW w:w="453" w:type="dxa"/>
            <w:tcBorders>
              <w:left w:val="single" w:sz="4" w:space="0" w:color="auto"/>
            </w:tcBorders>
            <w:vAlign w:val="center"/>
            <w:tcPrChange w:id="11071" w:author="Στάθης Καπ" w:date="2023-03-09T04:10:00Z">
              <w:tcPr>
                <w:tcW w:w="453" w:type="dxa"/>
                <w:tcBorders>
                  <w:left w:val="single" w:sz="4" w:space="0" w:color="auto"/>
                </w:tcBorders>
                <w:vAlign w:val="center"/>
              </w:tcPr>
            </w:tcPrChange>
          </w:tcPr>
          <w:p w14:paraId="12C951D1" w14:textId="5D128E8B" w:rsidR="00B7579D" w:rsidRPr="007E0F91" w:rsidRDefault="00B7579D" w:rsidP="00B7579D">
            <w:pPr>
              <w:jc w:val="center"/>
              <w:rPr>
                <w:ins w:id="11072" w:author="Στάθης Καπ" w:date="2023-03-09T00:34:00Z"/>
                <w:sz w:val="16"/>
                <w:szCs w:val="16"/>
              </w:rPr>
            </w:pPr>
            <w:ins w:id="11073" w:author="Στάθης Καπ" w:date="2023-03-09T02:06:00Z">
              <w:r w:rsidRPr="007E0F91">
                <w:rPr>
                  <w:rFonts w:ascii="Calibri" w:hAnsi="Calibri" w:cs="Calibri"/>
                  <w:color w:val="000000"/>
                  <w:sz w:val="16"/>
                  <w:szCs w:val="16"/>
                </w:rPr>
                <w:t>391</w:t>
              </w:r>
            </w:ins>
          </w:p>
        </w:tc>
        <w:tc>
          <w:tcPr>
            <w:tcW w:w="454" w:type="dxa"/>
            <w:vAlign w:val="center"/>
            <w:tcPrChange w:id="11074" w:author="Στάθης Καπ" w:date="2023-03-09T04:10:00Z">
              <w:tcPr>
                <w:tcW w:w="454" w:type="dxa"/>
                <w:vAlign w:val="center"/>
              </w:tcPr>
            </w:tcPrChange>
          </w:tcPr>
          <w:p w14:paraId="50546A9C" w14:textId="2E9168EA" w:rsidR="00B7579D" w:rsidRPr="007E0F91" w:rsidRDefault="00B7579D" w:rsidP="00B7579D">
            <w:pPr>
              <w:jc w:val="center"/>
              <w:rPr>
                <w:ins w:id="11075" w:author="Στάθης Καπ" w:date="2023-03-09T00:34:00Z"/>
                <w:sz w:val="16"/>
                <w:szCs w:val="16"/>
              </w:rPr>
            </w:pPr>
            <w:ins w:id="11076" w:author="Στάθης Καπ" w:date="2023-03-09T02:06:00Z">
              <w:r w:rsidRPr="007E0F91">
                <w:rPr>
                  <w:rFonts w:ascii="Calibri" w:hAnsi="Calibri" w:cs="Calibri"/>
                  <w:color w:val="000000"/>
                  <w:sz w:val="16"/>
                  <w:szCs w:val="16"/>
                </w:rPr>
                <w:t>11.94</w:t>
              </w:r>
            </w:ins>
          </w:p>
        </w:tc>
        <w:tc>
          <w:tcPr>
            <w:tcW w:w="454" w:type="dxa"/>
            <w:vAlign w:val="center"/>
            <w:tcPrChange w:id="11077" w:author="Στάθης Καπ" w:date="2023-03-09T04:10:00Z">
              <w:tcPr>
                <w:tcW w:w="454" w:type="dxa"/>
                <w:vAlign w:val="center"/>
              </w:tcPr>
            </w:tcPrChange>
          </w:tcPr>
          <w:p w14:paraId="518AB88A" w14:textId="1A32C148" w:rsidR="00B7579D" w:rsidRPr="007E0F91" w:rsidRDefault="00B7579D" w:rsidP="00B7579D">
            <w:pPr>
              <w:jc w:val="center"/>
              <w:rPr>
                <w:ins w:id="11078" w:author="Στάθης Καπ" w:date="2023-03-09T00:34:00Z"/>
                <w:sz w:val="16"/>
                <w:szCs w:val="16"/>
              </w:rPr>
            </w:pPr>
            <w:ins w:id="11079" w:author="Στάθης Καπ" w:date="2023-03-09T02:06:00Z">
              <w:r w:rsidRPr="007E0F91">
                <w:rPr>
                  <w:rFonts w:ascii="Calibri" w:hAnsi="Calibri" w:cs="Calibri"/>
                  <w:color w:val="000000"/>
                  <w:sz w:val="16"/>
                  <w:szCs w:val="16"/>
                </w:rPr>
                <w:t>0.398</w:t>
              </w:r>
            </w:ins>
          </w:p>
        </w:tc>
        <w:tc>
          <w:tcPr>
            <w:tcW w:w="461" w:type="dxa"/>
            <w:tcBorders>
              <w:right w:val="single" w:sz="4" w:space="0" w:color="auto"/>
            </w:tcBorders>
            <w:vAlign w:val="center"/>
            <w:tcPrChange w:id="11080" w:author="Στάθης Καπ" w:date="2023-03-09T04:10:00Z">
              <w:tcPr>
                <w:tcW w:w="461" w:type="dxa"/>
                <w:tcBorders>
                  <w:right w:val="single" w:sz="4" w:space="0" w:color="auto"/>
                </w:tcBorders>
                <w:vAlign w:val="center"/>
              </w:tcPr>
            </w:tcPrChange>
          </w:tcPr>
          <w:p w14:paraId="51D6661D" w14:textId="282DB2E9" w:rsidR="00B7579D" w:rsidRPr="007E0F91" w:rsidRDefault="00B7579D" w:rsidP="00B7579D">
            <w:pPr>
              <w:jc w:val="center"/>
              <w:rPr>
                <w:ins w:id="11081" w:author="Στάθης Καπ" w:date="2023-03-09T00:34:00Z"/>
                <w:sz w:val="16"/>
                <w:szCs w:val="16"/>
              </w:rPr>
            </w:pPr>
            <w:ins w:id="11082" w:author="Στάθης Καπ" w:date="2023-03-09T02:06:00Z">
              <w:r w:rsidRPr="007E0F91">
                <w:rPr>
                  <w:rFonts w:ascii="Calibri" w:hAnsi="Calibri" w:cs="Calibri"/>
                  <w:color w:val="000000"/>
                  <w:sz w:val="16"/>
                  <w:szCs w:val="16"/>
                </w:rPr>
                <w:t>16.21</w:t>
              </w:r>
            </w:ins>
          </w:p>
        </w:tc>
      </w:tr>
      <w:tr w:rsidR="00F33ECC" w14:paraId="19EAF207" w14:textId="77777777" w:rsidTr="00E719CF">
        <w:trPr>
          <w:trHeight w:val="170"/>
          <w:jc w:val="center"/>
          <w:ins w:id="11083" w:author="Στάθης Καπ" w:date="2023-03-09T00:34:00Z"/>
          <w:trPrChange w:id="11084"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085"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AB24C4" w14:textId="718460C4" w:rsidR="00B7579D" w:rsidRPr="007E0F91" w:rsidRDefault="00B7579D" w:rsidP="00B7579D">
            <w:pPr>
              <w:jc w:val="center"/>
              <w:rPr>
                <w:ins w:id="11086" w:author="Στάθης Καπ" w:date="2023-03-09T00:34:00Z"/>
                <w:sz w:val="16"/>
                <w:szCs w:val="16"/>
              </w:rPr>
            </w:pPr>
            <w:ins w:id="11087" w:author="Στάθης Καπ" w:date="2023-03-09T00:36:00Z">
              <w:r w:rsidRPr="007E0F91">
                <w:rPr>
                  <w:sz w:val="16"/>
                  <w:szCs w:val="16"/>
                </w:rPr>
                <w:t>pr14</w:t>
              </w:r>
            </w:ins>
          </w:p>
        </w:tc>
        <w:tc>
          <w:tcPr>
            <w:tcW w:w="565" w:type="dxa"/>
            <w:tcBorders>
              <w:left w:val="single" w:sz="4" w:space="0" w:color="auto"/>
            </w:tcBorders>
            <w:vAlign w:val="center"/>
            <w:tcPrChange w:id="11088" w:author="Στάθης Καπ" w:date="2023-03-09T04:10:00Z">
              <w:tcPr>
                <w:tcW w:w="565" w:type="dxa"/>
                <w:tcBorders>
                  <w:left w:val="single" w:sz="4" w:space="0" w:color="auto"/>
                </w:tcBorders>
                <w:vAlign w:val="center"/>
              </w:tcPr>
            </w:tcPrChange>
          </w:tcPr>
          <w:p w14:paraId="78AE2F71" w14:textId="26C894A5" w:rsidR="00B7579D" w:rsidRPr="007E0F91" w:rsidRDefault="00B7579D" w:rsidP="00B7579D">
            <w:pPr>
              <w:jc w:val="center"/>
              <w:rPr>
                <w:ins w:id="11089" w:author="Στάθης Καπ" w:date="2023-03-09T00:34:00Z"/>
                <w:sz w:val="16"/>
                <w:szCs w:val="16"/>
              </w:rPr>
            </w:pPr>
            <w:ins w:id="11090" w:author="Στάθης Καπ" w:date="2023-03-09T02:06:00Z">
              <w:r w:rsidRPr="007E0F91">
                <w:rPr>
                  <w:rFonts w:ascii="Calibri" w:hAnsi="Calibri" w:cstheme="minorHAnsi"/>
                  <w:color w:val="000000"/>
                  <w:sz w:val="16"/>
                  <w:szCs w:val="16"/>
                </w:rPr>
                <w:t>567</w:t>
              </w:r>
            </w:ins>
          </w:p>
        </w:tc>
        <w:tc>
          <w:tcPr>
            <w:tcW w:w="679" w:type="dxa"/>
            <w:tcBorders>
              <w:right w:val="single" w:sz="4" w:space="0" w:color="auto"/>
            </w:tcBorders>
            <w:vAlign w:val="center"/>
            <w:tcPrChange w:id="11091" w:author="Στάθης Καπ" w:date="2023-03-09T04:10:00Z">
              <w:tcPr>
                <w:tcW w:w="679" w:type="dxa"/>
                <w:tcBorders>
                  <w:right w:val="single" w:sz="4" w:space="0" w:color="auto"/>
                </w:tcBorders>
                <w:vAlign w:val="center"/>
              </w:tcPr>
            </w:tcPrChange>
          </w:tcPr>
          <w:p w14:paraId="4D5F03C0" w14:textId="7F9A2E61" w:rsidR="00B7579D" w:rsidRPr="007E0F91" w:rsidRDefault="00B7579D" w:rsidP="00B7579D">
            <w:pPr>
              <w:jc w:val="center"/>
              <w:rPr>
                <w:ins w:id="11092" w:author="Στάθης Καπ" w:date="2023-03-09T00:34:00Z"/>
                <w:sz w:val="16"/>
                <w:szCs w:val="16"/>
              </w:rPr>
            </w:pPr>
            <w:ins w:id="11093" w:author="Στάθης Καπ" w:date="2023-03-09T02:06:00Z">
              <w:r w:rsidRPr="007E0F91">
                <w:rPr>
                  <w:rFonts w:ascii="Calibri" w:hAnsi="Calibri" w:cstheme="minorHAnsi"/>
                  <w:color w:val="000000"/>
                  <w:sz w:val="16"/>
                  <w:szCs w:val="16"/>
                </w:rPr>
                <w:t>482</w:t>
              </w:r>
            </w:ins>
          </w:p>
        </w:tc>
        <w:tc>
          <w:tcPr>
            <w:tcW w:w="453" w:type="dxa"/>
            <w:tcBorders>
              <w:left w:val="single" w:sz="4" w:space="0" w:color="auto"/>
            </w:tcBorders>
            <w:vAlign w:val="center"/>
            <w:tcPrChange w:id="11094" w:author="Στάθης Καπ" w:date="2023-03-09T04:10:00Z">
              <w:tcPr>
                <w:tcW w:w="453" w:type="dxa"/>
                <w:tcBorders>
                  <w:left w:val="single" w:sz="4" w:space="0" w:color="auto"/>
                </w:tcBorders>
                <w:vAlign w:val="center"/>
              </w:tcPr>
            </w:tcPrChange>
          </w:tcPr>
          <w:p w14:paraId="511FC6C6" w14:textId="5DA44463" w:rsidR="00B7579D" w:rsidRPr="007E0F91" w:rsidRDefault="00B7579D" w:rsidP="00B7579D">
            <w:pPr>
              <w:jc w:val="center"/>
              <w:rPr>
                <w:ins w:id="11095" w:author="Στάθης Καπ" w:date="2023-03-09T00:34:00Z"/>
                <w:sz w:val="16"/>
                <w:szCs w:val="16"/>
              </w:rPr>
            </w:pPr>
            <w:ins w:id="11096" w:author="Στάθης Καπ" w:date="2023-03-09T02:06:00Z">
              <w:r w:rsidRPr="007E0F91">
                <w:rPr>
                  <w:rFonts w:ascii="Calibri" w:hAnsi="Calibri" w:cs="Calibri"/>
                  <w:color w:val="000000"/>
                  <w:sz w:val="16"/>
                  <w:szCs w:val="16"/>
                </w:rPr>
                <w:t>510</w:t>
              </w:r>
            </w:ins>
          </w:p>
        </w:tc>
        <w:tc>
          <w:tcPr>
            <w:tcW w:w="708" w:type="dxa"/>
            <w:vAlign w:val="center"/>
            <w:tcPrChange w:id="11097" w:author="Στάθης Καπ" w:date="2023-03-09T04:10:00Z">
              <w:tcPr>
                <w:tcW w:w="708" w:type="dxa"/>
                <w:vAlign w:val="center"/>
              </w:tcPr>
            </w:tcPrChange>
          </w:tcPr>
          <w:p w14:paraId="4B197498" w14:textId="19C3379A" w:rsidR="00B7579D" w:rsidRPr="007E0F91" w:rsidRDefault="00B7579D" w:rsidP="00B7579D">
            <w:pPr>
              <w:jc w:val="center"/>
              <w:rPr>
                <w:ins w:id="11098" w:author="Στάθης Καπ" w:date="2023-03-09T00:34:00Z"/>
                <w:sz w:val="16"/>
                <w:szCs w:val="16"/>
              </w:rPr>
            </w:pPr>
            <w:ins w:id="11099" w:author="Στάθης Καπ" w:date="2023-03-09T02:06:00Z">
              <w:r w:rsidRPr="007E0F91">
                <w:rPr>
                  <w:rFonts w:ascii="Calibri" w:hAnsi="Calibri" w:cs="Calibri"/>
                  <w:color w:val="000000"/>
                  <w:sz w:val="16"/>
                  <w:szCs w:val="16"/>
                </w:rPr>
                <w:t>10.05</w:t>
              </w:r>
            </w:ins>
          </w:p>
        </w:tc>
        <w:tc>
          <w:tcPr>
            <w:tcW w:w="652" w:type="dxa"/>
            <w:vMerge/>
            <w:tcBorders>
              <w:right w:val="single" w:sz="4" w:space="0" w:color="auto"/>
            </w:tcBorders>
            <w:vAlign w:val="center"/>
            <w:tcPrChange w:id="11100" w:author="Στάθης Καπ" w:date="2023-03-09T04:10:00Z">
              <w:tcPr>
                <w:tcW w:w="652" w:type="dxa"/>
                <w:vMerge/>
                <w:tcBorders>
                  <w:right w:val="single" w:sz="4" w:space="0" w:color="auto"/>
                </w:tcBorders>
                <w:vAlign w:val="center"/>
              </w:tcPr>
            </w:tcPrChange>
          </w:tcPr>
          <w:p w14:paraId="0D4A705A" w14:textId="62C54317" w:rsidR="00B7579D" w:rsidRPr="007E0F91" w:rsidRDefault="00B7579D" w:rsidP="00B7579D">
            <w:pPr>
              <w:jc w:val="center"/>
              <w:rPr>
                <w:ins w:id="11101" w:author="Στάθης Καπ" w:date="2023-03-09T00:34:00Z"/>
                <w:sz w:val="16"/>
                <w:szCs w:val="16"/>
              </w:rPr>
            </w:pPr>
          </w:p>
        </w:tc>
        <w:tc>
          <w:tcPr>
            <w:tcW w:w="453" w:type="dxa"/>
            <w:tcBorders>
              <w:left w:val="single" w:sz="4" w:space="0" w:color="auto"/>
            </w:tcBorders>
            <w:vAlign w:val="center"/>
            <w:tcPrChange w:id="11102" w:author="Στάθης Καπ" w:date="2023-03-09T04:10:00Z">
              <w:tcPr>
                <w:tcW w:w="453" w:type="dxa"/>
                <w:tcBorders>
                  <w:left w:val="single" w:sz="4" w:space="0" w:color="auto"/>
                </w:tcBorders>
                <w:vAlign w:val="center"/>
              </w:tcPr>
            </w:tcPrChange>
          </w:tcPr>
          <w:p w14:paraId="7BC4D8AD" w14:textId="21E37C65" w:rsidR="00B7579D" w:rsidRPr="007E0F91" w:rsidRDefault="00B7579D" w:rsidP="00B7579D">
            <w:pPr>
              <w:jc w:val="center"/>
              <w:rPr>
                <w:ins w:id="11103" w:author="Στάθης Καπ" w:date="2023-03-09T00:34:00Z"/>
                <w:sz w:val="16"/>
                <w:szCs w:val="16"/>
              </w:rPr>
            </w:pPr>
            <w:ins w:id="11104" w:author="Στάθης Καπ" w:date="2023-03-09T02:06:00Z">
              <w:r w:rsidRPr="007E0F91">
                <w:rPr>
                  <w:rFonts w:ascii="Calibri" w:hAnsi="Calibri" w:cs="Calibri"/>
                  <w:color w:val="000000"/>
                  <w:sz w:val="16"/>
                  <w:szCs w:val="16"/>
                </w:rPr>
                <w:t>480</w:t>
              </w:r>
            </w:ins>
          </w:p>
        </w:tc>
        <w:tc>
          <w:tcPr>
            <w:tcW w:w="454" w:type="dxa"/>
            <w:vAlign w:val="center"/>
            <w:tcPrChange w:id="11105" w:author="Στάθης Καπ" w:date="2023-03-09T04:10:00Z">
              <w:tcPr>
                <w:tcW w:w="454" w:type="dxa"/>
                <w:vAlign w:val="center"/>
              </w:tcPr>
            </w:tcPrChange>
          </w:tcPr>
          <w:p w14:paraId="49B95697" w14:textId="2983AD21" w:rsidR="00B7579D" w:rsidRPr="007E0F91" w:rsidRDefault="00B7579D" w:rsidP="00B7579D">
            <w:pPr>
              <w:jc w:val="center"/>
              <w:rPr>
                <w:ins w:id="11106" w:author="Στάθης Καπ" w:date="2023-03-09T00:34:00Z"/>
                <w:sz w:val="16"/>
                <w:szCs w:val="16"/>
              </w:rPr>
            </w:pPr>
            <w:ins w:id="11107" w:author="Στάθης Καπ" w:date="2023-03-09T02:06:00Z">
              <w:r w:rsidRPr="007E0F91">
                <w:rPr>
                  <w:rFonts w:ascii="Calibri" w:hAnsi="Calibri" w:cs="Calibri"/>
                  <w:color w:val="000000"/>
                  <w:sz w:val="16"/>
                  <w:szCs w:val="16"/>
                </w:rPr>
                <w:t>5.88</w:t>
              </w:r>
            </w:ins>
          </w:p>
        </w:tc>
        <w:tc>
          <w:tcPr>
            <w:tcW w:w="454" w:type="dxa"/>
            <w:vAlign w:val="center"/>
            <w:tcPrChange w:id="11108" w:author="Στάθης Καπ" w:date="2023-03-09T04:10:00Z">
              <w:tcPr>
                <w:tcW w:w="454" w:type="dxa"/>
                <w:vAlign w:val="center"/>
              </w:tcPr>
            </w:tcPrChange>
          </w:tcPr>
          <w:p w14:paraId="663BAE81" w14:textId="745A67C8" w:rsidR="00B7579D" w:rsidRPr="007E0F91" w:rsidRDefault="00B7579D" w:rsidP="00B7579D">
            <w:pPr>
              <w:jc w:val="center"/>
              <w:rPr>
                <w:ins w:id="11109" w:author="Στάθης Καπ" w:date="2023-03-09T00:34:00Z"/>
                <w:sz w:val="16"/>
                <w:szCs w:val="16"/>
              </w:rPr>
            </w:pPr>
            <w:ins w:id="11110" w:author="Στάθης Καπ" w:date="2023-03-09T02:06:00Z">
              <w:r w:rsidRPr="007E0F91">
                <w:rPr>
                  <w:rFonts w:ascii="Calibri" w:hAnsi="Calibri" w:cs="Calibri"/>
                  <w:color w:val="000000"/>
                  <w:sz w:val="16"/>
                  <w:szCs w:val="16"/>
                </w:rPr>
                <w:t>0.875</w:t>
              </w:r>
            </w:ins>
          </w:p>
        </w:tc>
        <w:tc>
          <w:tcPr>
            <w:tcW w:w="457" w:type="dxa"/>
            <w:tcBorders>
              <w:right w:val="single" w:sz="4" w:space="0" w:color="auto"/>
            </w:tcBorders>
            <w:vAlign w:val="center"/>
            <w:tcPrChange w:id="11111" w:author="Στάθης Καπ" w:date="2023-03-09T04:10:00Z">
              <w:tcPr>
                <w:tcW w:w="457" w:type="dxa"/>
                <w:tcBorders>
                  <w:right w:val="single" w:sz="4" w:space="0" w:color="auto"/>
                </w:tcBorders>
                <w:vAlign w:val="center"/>
              </w:tcPr>
            </w:tcPrChange>
          </w:tcPr>
          <w:p w14:paraId="1AA267ED" w14:textId="4B4C69ED" w:rsidR="00B7579D" w:rsidRPr="007E0F91" w:rsidRDefault="00B7579D" w:rsidP="00B7579D">
            <w:pPr>
              <w:jc w:val="center"/>
              <w:rPr>
                <w:ins w:id="11112" w:author="Στάθης Καπ" w:date="2023-03-09T00:34:00Z"/>
                <w:sz w:val="16"/>
                <w:szCs w:val="16"/>
              </w:rPr>
            </w:pPr>
            <w:ins w:id="11113" w:author="Στάθης Καπ" w:date="2023-03-09T02:06:00Z">
              <w:r w:rsidRPr="007E0F91">
                <w:rPr>
                  <w:rFonts w:ascii="Calibri" w:hAnsi="Calibri" w:cs="Calibri"/>
                  <w:color w:val="000000"/>
                  <w:sz w:val="16"/>
                  <w:szCs w:val="16"/>
                </w:rPr>
                <w:t>12.94</w:t>
              </w:r>
            </w:ins>
          </w:p>
        </w:tc>
        <w:tc>
          <w:tcPr>
            <w:tcW w:w="453" w:type="dxa"/>
            <w:tcBorders>
              <w:left w:val="single" w:sz="4" w:space="0" w:color="auto"/>
            </w:tcBorders>
            <w:vAlign w:val="center"/>
            <w:tcPrChange w:id="11114" w:author="Στάθης Καπ" w:date="2023-03-09T04:10:00Z">
              <w:tcPr>
                <w:tcW w:w="453" w:type="dxa"/>
                <w:tcBorders>
                  <w:left w:val="single" w:sz="4" w:space="0" w:color="auto"/>
                </w:tcBorders>
                <w:vAlign w:val="center"/>
              </w:tcPr>
            </w:tcPrChange>
          </w:tcPr>
          <w:p w14:paraId="6379B980" w14:textId="0BF3E1C1" w:rsidR="00B7579D" w:rsidRPr="007E0F91" w:rsidRDefault="00B7579D" w:rsidP="00B7579D">
            <w:pPr>
              <w:jc w:val="center"/>
              <w:rPr>
                <w:ins w:id="11115" w:author="Στάθης Καπ" w:date="2023-03-09T00:34:00Z"/>
                <w:sz w:val="16"/>
                <w:szCs w:val="16"/>
              </w:rPr>
            </w:pPr>
            <w:ins w:id="11116" w:author="Στάθης Καπ" w:date="2023-03-09T02:06:00Z">
              <w:r w:rsidRPr="007E0F91">
                <w:rPr>
                  <w:rFonts w:ascii="Calibri" w:hAnsi="Calibri" w:cs="Calibri"/>
                  <w:color w:val="000000"/>
                  <w:sz w:val="16"/>
                  <w:szCs w:val="16"/>
                </w:rPr>
                <w:t>434</w:t>
              </w:r>
            </w:ins>
          </w:p>
        </w:tc>
        <w:tc>
          <w:tcPr>
            <w:tcW w:w="454" w:type="dxa"/>
            <w:vAlign w:val="center"/>
            <w:tcPrChange w:id="11117" w:author="Στάθης Καπ" w:date="2023-03-09T04:10:00Z">
              <w:tcPr>
                <w:tcW w:w="454" w:type="dxa"/>
                <w:vAlign w:val="center"/>
              </w:tcPr>
            </w:tcPrChange>
          </w:tcPr>
          <w:p w14:paraId="4FCE4B80" w14:textId="78437E31" w:rsidR="00B7579D" w:rsidRPr="007E0F91" w:rsidRDefault="00B7579D" w:rsidP="00B7579D">
            <w:pPr>
              <w:jc w:val="center"/>
              <w:rPr>
                <w:ins w:id="11118" w:author="Στάθης Καπ" w:date="2023-03-09T00:34:00Z"/>
                <w:sz w:val="16"/>
                <w:szCs w:val="16"/>
              </w:rPr>
            </w:pPr>
            <w:ins w:id="11119" w:author="Στάθης Καπ" w:date="2023-03-09T02:06:00Z">
              <w:r w:rsidRPr="007E0F91">
                <w:rPr>
                  <w:rFonts w:ascii="Calibri" w:hAnsi="Calibri" w:cs="Calibri"/>
                  <w:color w:val="000000"/>
                  <w:sz w:val="16"/>
                  <w:szCs w:val="16"/>
                </w:rPr>
                <w:t>14.9</w:t>
              </w:r>
            </w:ins>
          </w:p>
        </w:tc>
        <w:tc>
          <w:tcPr>
            <w:tcW w:w="454" w:type="dxa"/>
            <w:vAlign w:val="center"/>
            <w:tcPrChange w:id="11120" w:author="Στάθης Καπ" w:date="2023-03-09T04:10:00Z">
              <w:tcPr>
                <w:tcW w:w="454" w:type="dxa"/>
                <w:vAlign w:val="center"/>
              </w:tcPr>
            </w:tcPrChange>
          </w:tcPr>
          <w:p w14:paraId="38334BD6" w14:textId="3A485551" w:rsidR="00B7579D" w:rsidRPr="007E0F91" w:rsidRDefault="00B7579D" w:rsidP="00B7579D">
            <w:pPr>
              <w:jc w:val="center"/>
              <w:rPr>
                <w:ins w:id="11121" w:author="Στάθης Καπ" w:date="2023-03-09T00:34:00Z"/>
                <w:sz w:val="16"/>
                <w:szCs w:val="16"/>
              </w:rPr>
            </w:pPr>
            <w:ins w:id="11122" w:author="Στάθης Καπ" w:date="2023-03-09T02:06:00Z">
              <w:r w:rsidRPr="007E0F91">
                <w:rPr>
                  <w:rFonts w:ascii="Calibri" w:hAnsi="Calibri" w:cs="Calibri"/>
                  <w:color w:val="000000"/>
                  <w:sz w:val="16"/>
                  <w:szCs w:val="16"/>
                </w:rPr>
                <w:t>0.448</w:t>
              </w:r>
            </w:ins>
          </w:p>
        </w:tc>
        <w:tc>
          <w:tcPr>
            <w:tcW w:w="454" w:type="dxa"/>
            <w:tcBorders>
              <w:right w:val="single" w:sz="4" w:space="0" w:color="auto"/>
            </w:tcBorders>
            <w:vAlign w:val="center"/>
            <w:tcPrChange w:id="11123" w:author="Στάθης Καπ" w:date="2023-03-09T04:10:00Z">
              <w:tcPr>
                <w:tcW w:w="454" w:type="dxa"/>
                <w:tcBorders>
                  <w:right w:val="single" w:sz="4" w:space="0" w:color="auto"/>
                </w:tcBorders>
                <w:vAlign w:val="center"/>
              </w:tcPr>
            </w:tcPrChange>
          </w:tcPr>
          <w:p w14:paraId="22F11E85" w14:textId="03FDD919" w:rsidR="00B7579D" w:rsidRPr="007E0F91" w:rsidRDefault="00B7579D" w:rsidP="00B7579D">
            <w:pPr>
              <w:jc w:val="center"/>
              <w:rPr>
                <w:ins w:id="11124" w:author="Στάθης Καπ" w:date="2023-03-09T00:34:00Z"/>
                <w:sz w:val="16"/>
                <w:szCs w:val="16"/>
              </w:rPr>
            </w:pPr>
            <w:ins w:id="11125" w:author="Στάθης Καπ" w:date="2023-03-09T02:06:00Z">
              <w:r w:rsidRPr="007E0F91">
                <w:rPr>
                  <w:rFonts w:ascii="Calibri" w:hAnsi="Calibri" w:cs="Calibri"/>
                  <w:color w:val="000000"/>
                  <w:sz w:val="16"/>
                  <w:szCs w:val="16"/>
                </w:rPr>
                <w:t>55.42</w:t>
              </w:r>
            </w:ins>
          </w:p>
        </w:tc>
        <w:tc>
          <w:tcPr>
            <w:tcW w:w="453" w:type="dxa"/>
            <w:tcBorders>
              <w:left w:val="single" w:sz="4" w:space="0" w:color="auto"/>
            </w:tcBorders>
            <w:vAlign w:val="center"/>
            <w:tcPrChange w:id="11126" w:author="Στάθης Καπ" w:date="2023-03-09T04:10:00Z">
              <w:tcPr>
                <w:tcW w:w="453" w:type="dxa"/>
                <w:tcBorders>
                  <w:left w:val="single" w:sz="4" w:space="0" w:color="auto"/>
                </w:tcBorders>
                <w:vAlign w:val="center"/>
              </w:tcPr>
            </w:tcPrChange>
          </w:tcPr>
          <w:p w14:paraId="172C9CA0" w14:textId="5501B9CF" w:rsidR="00B7579D" w:rsidRPr="007E0F91" w:rsidRDefault="00B7579D" w:rsidP="00B7579D">
            <w:pPr>
              <w:jc w:val="center"/>
              <w:rPr>
                <w:ins w:id="11127" w:author="Στάθης Καπ" w:date="2023-03-09T00:34:00Z"/>
                <w:sz w:val="16"/>
                <w:szCs w:val="16"/>
              </w:rPr>
            </w:pPr>
            <w:ins w:id="11128" w:author="Στάθης Καπ" w:date="2023-03-09T02:06:00Z">
              <w:r w:rsidRPr="007E0F91">
                <w:rPr>
                  <w:rFonts w:ascii="Calibri" w:hAnsi="Calibri" w:cs="Calibri"/>
                  <w:color w:val="000000"/>
                  <w:sz w:val="16"/>
                  <w:szCs w:val="16"/>
                </w:rPr>
                <w:t>450</w:t>
              </w:r>
            </w:ins>
          </w:p>
        </w:tc>
        <w:tc>
          <w:tcPr>
            <w:tcW w:w="454" w:type="dxa"/>
            <w:vAlign w:val="center"/>
            <w:tcPrChange w:id="11129" w:author="Στάθης Καπ" w:date="2023-03-09T04:10:00Z">
              <w:tcPr>
                <w:tcW w:w="454" w:type="dxa"/>
                <w:vAlign w:val="center"/>
              </w:tcPr>
            </w:tcPrChange>
          </w:tcPr>
          <w:p w14:paraId="25816478" w14:textId="082A13C2" w:rsidR="00B7579D" w:rsidRPr="007E0F91" w:rsidRDefault="00B7579D" w:rsidP="00B7579D">
            <w:pPr>
              <w:jc w:val="center"/>
              <w:rPr>
                <w:ins w:id="11130" w:author="Στάθης Καπ" w:date="2023-03-09T00:34:00Z"/>
                <w:sz w:val="16"/>
                <w:szCs w:val="16"/>
              </w:rPr>
            </w:pPr>
            <w:ins w:id="11131" w:author="Στάθης Καπ" w:date="2023-03-09T02:06:00Z">
              <w:r w:rsidRPr="007E0F91">
                <w:rPr>
                  <w:rFonts w:ascii="Calibri" w:hAnsi="Calibri" w:cs="Calibri"/>
                  <w:color w:val="000000"/>
                  <w:sz w:val="16"/>
                  <w:szCs w:val="16"/>
                </w:rPr>
                <w:t>11.76</w:t>
              </w:r>
            </w:ins>
          </w:p>
        </w:tc>
        <w:tc>
          <w:tcPr>
            <w:tcW w:w="454" w:type="dxa"/>
            <w:vAlign w:val="center"/>
            <w:tcPrChange w:id="11132" w:author="Στάθης Καπ" w:date="2023-03-09T04:10:00Z">
              <w:tcPr>
                <w:tcW w:w="454" w:type="dxa"/>
                <w:vAlign w:val="center"/>
              </w:tcPr>
            </w:tcPrChange>
          </w:tcPr>
          <w:p w14:paraId="6FF807DD" w14:textId="50F1323A" w:rsidR="00B7579D" w:rsidRPr="007E0F91" w:rsidRDefault="00B7579D" w:rsidP="00B7579D">
            <w:pPr>
              <w:jc w:val="center"/>
              <w:rPr>
                <w:ins w:id="11133" w:author="Στάθης Καπ" w:date="2023-03-09T00:34:00Z"/>
                <w:sz w:val="16"/>
                <w:szCs w:val="16"/>
              </w:rPr>
            </w:pPr>
            <w:ins w:id="11134" w:author="Στάθης Καπ" w:date="2023-03-09T02:06:00Z">
              <w:r w:rsidRPr="007E0F91">
                <w:rPr>
                  <w:rFonts w:ascii="Calibri" w:hAnsi="Calibri" w:cs="Calibri"/>
                  <w:color w:val="000000"/>
                  <w:sz w:val="16"/>
                  <w:szCs w:val="16"/>
                </w:rPr>
                <w:t>0.465</w:t>
              </w:r>
            </w:ins>
          </w:p>
        </w:tc>
        <w:tc>
          <w:tcPr>
            <w:tcW w:w="461" w:type="dxa"/>
            <w:tcBorders>
              <w:right w:val="single" w:sz="4" w:space="0" w:color="auto"/>
            </w:tcBorders>
            <w:vAlign w:val="center"/>
            <w:tcPrChange w:id="11135" w:author="Στάθης Καπ" w:date="2023-03-09T04:10:00Z">
              <w:tcPr>
                <w:tcW w:w="461" w:type="dxa"/>
                <w:tcBorders>
                  <w:right w:val="single" w:sz="4" w:space="0" w:color="auto"/>
                </w:tcBorders>
                <w:vAlign w:val="center"/>
              </w:tcPr>
            </w:tcPrChange>
          </w:tcPr>
          <w:p w14:paraId="195292F0" w14:textId="5020C94A" w:rsidR="00B7579D" w:rsidRPr="007E0F91" w:rsidRDefault="00B7579D" w:rsidP="00B7579D">
            <w:pPr>
              <w:jc w:val="center"/>
              <w:rPr>
                <w:ins w:id="11136" w:author="Στάθης Καπ" w:date="2023-03-09T00:34:00Z"/>
                <w:sz w:val="16"/>
                <w:szCs w:val="16"/>
              </w:rPr>
            </w:pPr>
            <w:ins w:id="11137" w:author="Στάθης Καπ" w:date="2023-03-09T02:06:00Z">
              <w:r w:rsidRPr="007E0F91">
                <w:rPr>
                  <w:rFonts w:ascii="Calibri" w:hAnsi="Calibri" w:cs="Calibri"/>
                  <w:color w:val="000000"/>
                  <w:sz w:val="16"/>
                  <w:szCs w:val="16"/>
                </w:rPr>
                <w:t>53.73</w:t>
              </w:r>
            </w:ins>
          </w:p>
        </w:tc>
      </w:tr>
      <w:tr w:rsidR="00F33ECC" w14:paraId="456B2C81" w14:textId="77777777" w:rsidTr="00E719CF">
        <w:trPr>
          <w:trHeight w:val="170"/>
          <w:jc w:val="center"/>
          <w:ins w:id="11138" w:author="Στάθης Καπ" w:date="2023-03-09T00:34:00Z"/>
          <w:trPrChange w:id="11139"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140"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C3C992A" w14:textId="7E814240" w:rsidR="00B7579D" w:rsidRPr="007E0F91" w:rsidRDefault="00B7579D" w:rsidP="00B7579D">
            <w:pPr>
              <w:jc w:val="center"/>
              <w:rPr>
                <w:ins w:id="11141" w:author="Στάθης Καπ" w:date="2023-03-09T00:34:00Z"/>
                <w:sz w:val="16"/>
                <w:szCs w:val="16"/>
              </w:rPr>
            </w:pPr>
            <w:ins w:id="11142" w:author="Στάθης Καπ" w:date="2023-03-09T00:36:00Z">
              <w:r w:rsidRPr="007E0F91">
                <w:rPr>
                  <w:sz w:val="16"/>
                  <w:szCs w:val="16"/>
                </w:rPr>
                <w:t>pr15</w:t>
              </w:r>
            </w:ins>
          </w:p>
        </w:tc>
        <w:tc>
          <w:tcPr>
            <w:tcW w:w="565" w:type="dxa"/>
            <w:tcBorders>
              <w:left w:val="single" w:sz="4" w:space="0" w:color="auto"/>
            </w:tcBorders>
            <w:vAlign w:val="center"/>
            <w:tcPrChange w:id="11143" w:author="Στάθης Καπ" w:date="2023-03-09T04:10:00Z">
              <w:tcPr>
                <w:tcW w:w="565" w:type="dxa"/>
                <w:tcBorders>
                  <w:left w:val="single" w:sz="4" w:space="0" w:color="auto"/>
                </w:tcBorders>
                <w:vAlign w:val="center"/>
              </w:tcPr>
            </w:tcPrChange>
          </w:tcPr>
          <w:p w14:paraId="7BCCC449" w14:textId="16BA1F14" w:rsidR="00B7579D" w:rsidRPr="007E0F91" w:rsidRDefault="00B7579D" w:rsidP="00B7579D">
            <w:pPr>
              <w:jc w:val="center"/>
              <w:rPr>
                <w:ins w:id="11144" w:author="Στάθης Καπ" w:date="2023-03-09T00:34:00Z"/>
                <w:sz w:val="16"/>
                <w:szCs w:val="16"/>
              </w:rPr>
            </w:pPr>
            <w:ins w:id="11145" w:author="Στάθης Καπ" w:date="2023-03-09T02:06:00Z">
              <w:r w:rsidRPr="007E0F91">
                <w:rPr>
                  <w:rFonts w:ascii="Calibri" w:hAnsi="Calibri" w:cstheme="minorHAnsi"/>
                  <w:color w:val="000000"/>
                  <w:sz w:val="16"/>
                  <w:szCs w:val="16"/>
                </w:rPr>
                <w:t>708</w:t>
              </w:r>
            </w:ins>
          </w:p>
        </w:tc>
        <w:tc>
          <w:tcPr>
            <w:tcW w:w="679" w:type="dxa"/>
            <w:tcBorders>
              <w:right w:val="single" w:sz="4" w:space="0" w:color="auto"/>
            </w:tcBorders>
            <w:vAlign w:val="center"/>
            <w:tcPrChange w:id="11146" w:author="Στάθης Καπ" w:date="2023-03-09T04:10:00Z">
              <w:tcPr>
                <w:tcW w:w="679" w:type="dxa"/>
                <w:tcBorders>
                  <w:right w:val="single" w:sz="4" w:space="0" w:color="auto"/>
                </w:tcBorders>
                <w:vAlign w:val="center"/>
              </w:tcPr>
            </w:tcPrChange>
          </w:tcPr>
          <w:p w14:paraId="7993112A" w14:textId="2856944A" w:rsidR="00B7579D" w:rsidRPr="007E0F91" w:rsidRDefault="00B7579D" w:rsidP="00B7579D">
            <w:pPr>
              <w:jc w:val="center"/>
              <w:rPr>
                <w:ins w:id="11147" w:author="Στάθης Καπ" w:date="2023-03-09T00:34:00Z"/>
                <w:sz w:val="16"/>
                <w:szCs w:val="16"/>
              </w:rPr>
            </w:pPr>
            <w:ins w:id="11148" w:author="Στάθης Καπ" w:date="2023-03-09T02:06:00Z">
              <w:r w:rsidRPr="007E0F91">
                <w:rPr>
                  <w:rFonts w:ascii="Calibri" w:hAnsi="Calibri" w:cstheme="minorHAnsi"/>
                  <w:color w:val="000000"/>
                  <w:sz w:val="16"/>
                  <w:szCs w:val="16"/>
                </w:rPr>
                <w:t>638</w:t>
              </w:r>
            </w:ins>
          </w:p>
        </w:tc>
        <w:tc>
          <w:tcPr>
            <w:tcW w:w="453" w:type="dxa"/>
            <w:tcBorders>
              <w:left w:val="single" w:sz="4" w:space="0" w:color="auto"/>
            </w:tcBorders>
            <w:vAlign w:val="center"/>
            <w:tcPrChange w:id="11149" w:author="Στάθης Καπ" w:date="2023-03-09T04:10:00Z">
              <w:tcPr>
                <w:tcW w:w="453" w:type="dxa"/>
                <w:tcBorders>
                  <w:left w:val="single" w:sz="4" w:space="0" w:color="auto"/>
                </w:tcBorders>
                <w:vAlign w:val="center"/>
              </w:tcPr>
            </w:tcPrChange>
          </w:tcPr>
          <w:p w14:paraId="1A0660C9" w14:textId="011E0CE3" w:rsidR="00B7579D" w:rsidRPr="007E0F91" w:rsidRDefault="00B7579D" w:rsidP="00B7579D">
            <w:pPr>
              <w:jc w:val="center"/>
              <w:rPr>
                <w:ins w:id="11150" w:author="Στάθης Καπ" w:date="2023-03-09T00:34:00Z"/>
                <w:sz w:val="16"/>
                <w:szCs w:val="16"/>
              </w:rPr>
            </w:pPr>
            <w:ins w:id="11151" w:author="Στάθης Καπ" w:date="2023-03-09T02:06:00Z">
              <w:r w:rsidRPr="007E0F91">
                <w:rPr>
                  <w:rFonts w:ascii="Calibri" w:hAnsi="Calibri" w:cs="Calibri"/>
                  <w:color w:val="000000"/>
                  <w:sz w:val="16"/>
                  <w:szCs w:val="16"/>
                </w:rPr>
                <w:t>661</w:t>
              </w:r>
            </w:ins>
          </w:p>
        </w:tc>
        <w:tc>
          <w:tcPr>
            <w:tcW w:w="708" w:type="dxa"/>
            <w:vAlign w:val="center"/>
            <w:tcPrChange w:id="11152" w:author="Στάθης Καπ" w:date="2023-03-09T04:10:00Z">
              <w:tcPr>
                <w:tcW w:w="708" w:type="dxa"/>
                <w:vAlign w:val="center"/>
              </w:tcPr>
            </w:tcPrChange>
          </w:tcPr>
          <w:p w14:paraId="01BBC17C" w14:textId="6D429C2C" w:rsidR="00B7579D" w:rsidRPr="007E0F91" w:rsidRDefault="00B7579D" w:rsidP="00B7579D">
            <w:pPr>
              <w:jc w:val="center"/>
              <w:rPr>
                <w:ins w:id="11153" w:author="Στάθης Καπ" w:date="2023-03-09T00:34:00Z"/>
                <w:sz w:val="16"/>
                <w:szCs w:val="16"/>
              </w:rPr>
            </w:pPr>
            <w:ins w:id="11154" w:author="Στάθης Καπ" w:date="2023-03-09T02:06:00Z">
              <w:r w:rsidRPr="007E0F91">
                <w:rPr>
                  <w:rFonts w:ascii="Calibri" w:hAnsi="Calibri" w:cs="Calibri"/>
                  <w:color w:val="000000"/>
                  <w:sz w:val="16"/>
                  <w:szCs w:val="16"/>
                </w:rPr>
                <w:t>6.64</w:t>
              </w:r>
            </w:ins>
          </w:p>
        </w:tc>
        <w:tc>
          <w:tcPr>
            <w:tcW w:w="652" w:type="dxa"/>
            <w:vMerge/>
            <w:tcBorders>
              <w:right w:val="single" w:sz="4" w:space="0" w:color="auto"/>
            </w:tcBorders>
            <w:vAlign w:val="center"/>
            <w:tcPrChange w:id="11155" w:author="Στάθης Καπ" w:date="2023-03-09T04:10:00Z">
              <w:tcPr>
                <w:tcW w:w="652" w:type="dxa"/>
                <w:vMerge/>
                <w:tcBorders>
                  <w:right w:val="single" w:sz="4" w:space="0" w:color="auto"/>
                </w:tcBorders>
                <w:vAlign w:val="center"/>
              </w:tcPr>
            </w:tcPrChange>
          </w:tcPr>
          <w:p w14:paraId="13BF2FBA" w14:textId="6D13F42E" w:rsidR="00B7579D" w:rsidRPr="007E0F91" w:rsidRDefault="00B7579D" w:rsidP="00B7579D">
            <w:pPr>
              <w:jc w:val="center"/>
              <w:rPr>
                <w:ins w:id="11156" w:author="Στάθης Καπ" w:date="2023-03-09T00:34:00Z"/>
                <w:sz w:val="16"/>
                <w:szCs w:val="16"/>
              </w:rPr>
            </w:pPr>
          </w:p>
        </w:tc>
        <w:tc>
          <w:tcPr>
            <w:tcW w:w="453" w:type="dxa"/>
            <w:tcBorders>
              <w:left w:val="single" w:sz="4" w:space="0" w:color="auto"/>
            </w:tcBorders>
            <w:vAlign w:val="center"/>
            <w:tcPrChange w:id="11157" w:author="Στάθης Καπ" w:date="2023-03-09T04:10:00Z">
              <w:tcPr>
                <w:tcW w:w="453" w:type="dxa"/>
                <w:tcBorders>
                  <w:left w:val="single" w:sz="4" w:space="0" w:color="auto"/>
                </w:tcBorders>
                <w:vAlign w:val="center"/>
              </w:tcPr>
            </w:tcPrChange>
          </w:tcPr>
          <w:p w14:paraId="2896AFA3" w14:textId="248A22B5" w:rsidR="00B7579D" w:rsidRPr="007E0F91" w:rsidRDefault="00B7579D" w:rsidP="00B7579D">
            <w:pPr>
              <w:jc w:val="center"/>
              <w:rPr>
                <w:ins w:id="11158" w:author="Στάθης Καπ" w:date="2023-03-09T00:34:00Z"/>
                <w:sz w:val="16"/>
                <w:szCs w:val="16"/>
              </w:rPr>
            </w:pPr>
            <w:ins w:id="11159" w:author="Στάθης Καπ" w:date="2023-03-09T02:06:00Z">
              <w:r w:rsidRPr="007E0F91">
                <w:rPr>
                  <w:rFonts w:ascii="Calibri" w:hAnsi="Calibri" w:cs="Calibri"/>
                  <w:color w:val="000000"/>
                  <w:sz w:val="16"/>
                  <w:szCs w:val="16"/>
                </w:rPr>
                <w:t>597</w:t>
              </w:r>
            </w:ins>
          </w:p>
        </w:tc>
        <w:tc>
          <w:tcPr>
            <w:tcW w:w="454" w:type="dxa"/>
            <w:vAlign w:val="center"/>
            <w:tcPrChange w:id="11160" w:author="Στάθης Καπ" w:date="2023-03-09T04:10:00Z">
              <w:tcPr>
                <w:tcW w:w="454" w:type="dxa"/>
                <w:vAlign w:val="center"/>
              </w:tcPr>
            </w:tcPrChange>
          </w:tcPr>
          <w:p w14:paraId="37DCDB7A" w14:textId="6C6536FB" w:rsidR="00B7579D" w:rsidRPr="007E0F91" w:rsidRDefault="00B7579D" w:rsidP="00B7579D">
            <w:pPr>
              <w:jc w:val="center"/>
              <w:rPr>
                <w:ins w:id="11161" w:author="Στάθης Καπ" w:date="2023-03-09T00:34:00Z"/>
                <w:sz w:val="16"/>
                <w:szCs w:val="16"/>
              </w:rPr>
            </w:pPr>
            <w:ins w:id="11162" w:author="Στάθης Καπ" w:date="2023-03-09T02:06:00Z">
              <w:r w:rsidRPr="007E0F91">
                <w:rPr>
                  <w:rFonts w:ascii="Calibri" w:hAnsi="Calibri" w:cs="Calibri"/>
                  <w:color w:val="000000"/>
                  <w:sz w:val="16"/>
                  <w:szCs w:val="16"/>
                </w:rPr>
                <w:t>9.68</w:t>
              </w:r>
            </w:ins>
          </w:p>
        </w:tc>
        <w:tc>
          <w:tcPr>
            <w:tcW w:w="454" w:type="dxa"/>
            <w:vAlign w:val="center"/>
            <w:tcPrChange w:id="11163" w:author="Στάθης Καπ" w:date="2023-03-09T04:10:00Z">
              <w:tcPr>
                <w:tcW w:w="454" w:type="dxa"/>
                <w:vAlign w:val="center"/>
              </w:tcPr>
            </w:tcPrChange>
          </w:tcPr>
          <w:p w14:paraId="2EDCBA4D" w14:textId="1CB22745" w:rsidR="00B7579D" w:rsidRPr="007E0F91" w:rsidRDefault="00B7579D" w:rsidP="00B7579D">
            <w:pPr>
              <w:jc w:val="center"/>
              <w:rPr>
                <w:ins w:id="11164" w:author="Στάθης Καπ" w:date="2023-03-09T00:34:00Z"/>
                <w:sz w:val="16"/>
                <w:szCs w:val="16"/>
              </w:rPr>
            </w:pPr>
            <w:ins w:id="11165" w:author="Στάθης Καπ" w:date="2023-03-09T02:06:00Z">
              <w:r w:rsidRPr="007E0F91">
                <w:rPr>
                  <w:rFonts w:ascii="Calibri" w:hAnsi="Calibri" w:cs="Calibri"/>
                  <w:color w:val="000000"/>
                  <w:sz w:val="16"/>
                  <w:szCs w:val="16"/>
                </w:rPr>
                <w:t>1.021</w:t>
              </w:r>
            </w:ins>
          </w:p>
        </w:tc>
        <w:tc>
          <w:tcPr>
            <w:tcW w:w="457" w:type="dxa"/>
            <w:tcBorders>
              <w:right w:val="single" w:sz="4" w:space="0" w:color="auto"/>
            </w:tcBorders>
            <w:vAlign w:val="center"/>
            <w:tcPrChange w:id="11166" w:author="Στάθης Καπ" w:date="2023-03-09T04:10:00Z">
              <w:tcPr>
                <w:tcW w:w="457" w:type="dxa"/>
                <w:tcBorders>
                  <w:right w:val="single" w:sz="4" w:space="0" w:color="auto"/>
                </w:tcBorders>
                <w:vAlign w:val="center"/>
              </w:tcPr>
            </w:tcPrChange>
          </w:tcPr>
          <w:p w14:paraId="64E3F3C9" w14:textId="79993278" w:rsidR="00B7579D" w:rsidRPr="007E0F91" w:rsidRDefault="00B7579D" w:rsidP="00B7579D">
            <w:pPr>
              <w:jc w:val="center"/>
              <w:rPr>
                <w:ins w:id="11167" w:author="Στάθης Καπ" w:date="2023-03-09T00:34:00Z"/>
                <w:sz w:val="16"/>
                <w:szCs w:val="16"/>
              </w:rPr>
            </w:pPr>
            <w:ins w:id="11168" w:author="Στάθης Καπ" w:date="2023-03-09T02:06:00Z">
              <w:r w:rsidRPr="007E0F91">
                <w:rPr>
                  <w:rFonts w:ascii="Calibri" w:hAnsi="Calibri" w:cs="Calibri"/>
                  <w:color w:val="000000"/>
                  <w:sz w:val="16"/>
                  <w:szCs w:val="16"/>
                </w:rPr>
                <w:t>31.52</w:t>
              </w:r>
            </w:ins>
          </w:p>
        </w:tc>
        <w:tc>
          <w:tcPr>
            <w:tcW w:w="453" w:type="dxa"/>
            <w:tcBorders>
              <w:left w:val="single" w:sz="4" w:space="0" w:color="auto"/>
            </w:tcBorders>
            <w:vAlign w:val="center"/>
            <w:tcPrChange w:id="11169" w:author="Στάθης Καπ" w:date="2023-03-09T04:10:00Z">
              <w:tcPr>
                <w:tcW w:w="453" w:type="dxa"/>
                <w:tcBorders>
                  <w:left w:val="single" w:sz="4" w:space="0" w:color="auto"/>
                </w:tcBorders>
                <w:vAlign w:val="center"/>
              </w:tcPr>
            </w:tcPrChange>
          </w:tcPr>
          <w:p w14:paraId="180C61BB" w14:textId="6F87B8CA" w:rsidR="00B7579D" w:rsidRPr="007E0F91" w:rsidRDefault="00B7579D" w:rsidP="00B7579D">
            <w:pPr>
              <w:jc w:val="center"/>
              <w:rPr>
                <w:ins w:id="11170" w:author="Στάθης Καπ" w:date="2023-03-09T00:34:00Z"/>
                <w:sz w:val="16"/>
                <w:szCs w:val="16"/>
              </w:rPr>
            </w:pPr>
            <w:ins w:id="11171" w:author="Στάθης Καπ" w:date="2023-03-09T02:06:00Z">
              <w:r w:rsidRPr="007E0F91">
                <w:rPr>
                  <w:rFonts w:ascii="Calibri" w:hAnsi="Calibri" w:cs="Calibri"/>
                  <w:color w:val="000000"/>
                  <w:sz w:val="16"/>
                  <w:szCs w:val="16"/>
                </w:rPr>
                <w:t>580</w:t>
              </w:r>
            </w:ins>
          </w:p>
        </w:tc>
        <w:tc>
          <w:tcPr>
            <w:tcW w:w="454" w:type="dxa"/>
            <w:vAlign w:val="center"/>
            <w:tcPrChange w:id="11172" w:author="Στάθης Καπ" w:date="2023-03-09T04:10:00Z">
              <w:tcPr>
                <w:tcW w:w="454" w:type="dxa"/>
                <w:vAlign w:val="center"/>
              </w:tcPr>
            </w:tcPrChange>
          </w:tcPr>
          <w:p w14:paraId="2E0DF224" w14:textId="6E95A272" w:rsidR="00B7579D" w:rsidRPr="007E0F91" w:rsidRDefault="00B7579D" w:rsidP="00B7579D">
            <w:pPr>
              <w:jc w:val="center"/>
              <w:rPr>
                <w:ins w:id="11173" w:author="Στάθης Καπ" w:date="2023-03-09T00:34:00Z"/>
                <w:sz w:val="16"/>
                <w:szCs w:val="16"/>
              </w:rPr>
            </w:pPr>
            <w:ins w:id="11174" w:author="Στάθης Καπ" w:date="2023-03-09T02:06:00Z">
              <w:r w:rsidRPr="007E0F91">
                <w:rPr>
                  <w:rFonts w:ascii="Calibri" w:hAnsi="Calibri" w:cs="Calibri"/>
                  <w:color w:val="000000"/>
                  <w:sz w:val="16"/>
                  <w:szCs w:val="16"/>
                </w:rPr>
                <w:t>12.25</w:t>
              </w:r>
            </w:ins>
          </w:p>
        </w:tc>
        <w:tc>
          <w:tcPr>
            <w:tcW w:w="454" w:type="dxa"/>
            <w:vAlign w:val="center"/>
            <w:tcPrChange w:id="11175" w:author="Στάθης Καπ" w:date="2023-03-09T04:10:00Z">
              <w:tcPr>
                <w:tcW w:w="454" w:type="dxa"/>
                <w:vAlign w:val="center"/>
              </w:tcPr>
            </w:tcPrChange>
          </w:tcPr>
          <w:p w14:paraId="680F1330" w14:textId="155D7CB3" w:rsidR="00B7579D" w:rsidRPr="007E0F91" w:rsidRDefault="00B7579D" w:rsidP="00B7579D">
            <w:pPr>
              <w:jc w:val="center"/>
              <w:rPr>
                <w:ins w:id="11176" w:author="Στάθης Καπ" w:date="2023-03-09T00:34:00Z"/>
                <w:sz w:val="16"/>
                <w:szCs w:val="16"/>
              </w:rPr>
            </w:pPr>
            <w:ins w:id="11177" w:author="Στάθης Καπ" w:date="2023-03-09T02:06:00Z">
              <w:r w:rsidRPr="007E0F91">
                <w:rPr>
                  <w:rFonts w:ascii="Calibri" w:hAnsi="Calibri" w:cs="Calibri"/>
                  <w:color w:val="000000"/>
                  <w:sz w:val="16"/>
                  <w:szCs w:val="16"/>
                </w:rPr>
                <w:t>0.635</w:t>
              </w:r>
            </w:ins>
          </w:p>
        </w:tc>
        <w:tc>
          <w:tcPr>
            <w:tcW w:w="454" w:type="dxa"/>
            <w:tcBorders>
              <w:right w:val="single" w:sz="4" w:space="0" w:color="auto"/>
            </w:tcBorders>
            <w:vAlign w:val="center"/>
            <w:tcPrChange w:id="11178" w:author="Στάθης Καπ" w:date="2023-03-09T04:10:00Z">
              <w:tcPr>
                <w:tcW w:w="454" w:type="dxa"/>
                <w:tcBorders>
                  <w:right w:val="single" w:sz="4" w:space="0" w:color="auto"/>
                </w:tcBorders>
                <w:vAlign w:val="center"/>
              </w:tcPr>
            </w:tcPrChange>
          </w:tcPr>
          <w:p w14:paraId="255FF68D" w14:textId="3E85949A" w:rsidR="00B7579D" w:rsidRPr="007E0F91" w:rsidRDefault="00B7579D" w:rsidP="00B7579D">
            <w:pPr>
              <w:jc w:val="center"/>
              <w:rPr>
                <w:ins w:id="11179" w:author="Στάθης Καπ" w:date="2023-03-09T00:34:00Z"/>
                <w:sz w:val="16"/>
                <w:szCs w:val="16"/>
              </w:rPr>
            </w:pPr>
            <w:ins w:id="11180" w:author="Στάθης Καπ" w:date="2023-03-09T02:06:00Z">
              <w:r w:rsidRPr="007E0F91">
                <w:rPr>
                  <w:rFonts w:ascii="Calibri" w:hAnsi="Calibri" w:cs="Calibri"/>
                  <w:color w:val="000000"/>
                  <w:sz w:val="16"/>
                  <w:szCs w:val="16"/>
                </w:rPr>
                <w:t>57.41</w:t>
              </w:r>
            </w:ins>
          </w:p>
        </w:tc>
        <w:tc>
          <w:tcPr>
            <w:tcW w:w="453" w:type="dxa"/>
            <w:tcBorders>
              <w:left w:val="single" w:sz="4" w:space="0" w:color="auto"/>
            </w:tcBorders>
            <w:vAlign w:val="center"/>
            <w:tcPrChange w:id="11181" w:author="Στάθης Καπ" w:date="2023-03-09T04:10:00Z">
              <w:tcPr>
                <w:tcW w:w="453" w:type="dxa"/>
                <w:tcBorders>
                  <w:left w:val="single" w:sz="4" w:space="0" w:color="auto"/>
                </w:tcBorders>
                <w:vAlign w:val="center"/>
              </w:tcPr>
            </w:tcPrChange>
          </w:tcPr>
          <w:p w14:paraId="6D823817" w14:textId="6CD06618" w:rsidR="00B7579D" w:rsidRPr="007E0F91" w:rsidRDefault="00B7579D" w:rsidP="00B7579D">
            <w:pPr>
              <w:jc w:val="center"/>
              <w:rPr>
                <w:ins w:id="11182" w:author="Στάθης Καπ" w:date="2023-03-09T00:34:00Z"/>
                <w:sz w:val="16"/>
                <w:szCs w:val="16"/>
              </w:rPr>
            </w:pPr>
            <w:ins w:id="11183" w:author="Στάθης Καπ" w:date="2023-03-09T02:06:00Z">
              <w:r w:rsidRPr="007E0F91">
                <w:rPr>
                  <w:rFonts w:ascii="Calibri" w:hAnsi="Calibri" w:cs="Calibri"/>
                  <w:color w:val="000000"/>
                  <w:sz w:val="16"/>
                  <w:szCs w:val="16"/>
                </w:rPr>
                <w:t>553</w:t>
              </w:r>
            </w:ins>
          </w:p>
        </w:tc>
        <w:tc>
          <w:tcPr>
            <w:tcW w:w="454" w:type="dxa"/>
            <w:vAlign w:val="center"/>
            <w:tcPrChange w:id="11184" w:author="Στάθης Καπ" w:date="2023-03-09T04:10:00Z">
              <w:tcPr>
                <w:tcW w:w="454" w:type="dxa"/>
                <w:vAlign w:val="center"/>
              </w:tcPr>
            </w:tcPrChange>
          </w:tcPr>
          <w:p w14:paraId="37AEC563" w14:textId="4B8A5F59" w:rsidR="00B7579D" w:rsidRPr="007E0F91" w:rsidRDefault="00B7579D" w:rsidP="00B7579D">
            <w:pPr>
              <w:jc w:val="center"/>
              <w:rPr>
                <w:ins w:id="11185" w:author="Στάθης Καπ" w:date="2023-03-09T00:34:00Z"/>
                <w:sz w:val="16"/>
                <w:szCs w:val="16"/>
              </w:rPr>
            </w:pPr>
            <w:ins w:id="11186" w:author="Στάθης Καπ" w:date="2023-03-09T02:06:00Z">
              <w:r w:rsidRPr="007E0F91">
                <w:rPr>
                  <w:rFonts w:ascii="Calibri" w:hAnsi="Calibri" w:cs="Calibri"/>
                  <w:color w:val="000000"/>
                  <w:sz w:val="16"/>
                  <w:szCs w:val="16"/>
                </w:rPr>
                <w:t>16.34</w:t>
              </w:r>
            </w:ins>
          </w:p>
        </w:tc>
        <w:tc>
          <w:tcPr>
            <w:tcW w:w="454" w:type="dxa"/>
            <w:vAlign w:val="center"/>
            <w:tcPrChange w:id="11187" w:author="Στάθης Καπ" w:date="2023-03-09T04:10:00Z">
              <w:tcPr>
                <w:tcW w:w="454" w:type="dxa"/>
                <w:vAlign w:val="center"/>
              </w:tcPr>
            </w:tcPrChange>
          </w:tcPr>
          <w:p w14:paraId="46D74AB2" w14:textId="2D312B2B" w:rsidR="00B7579D" w:rsidRPr="007E0F91" w:rsidRDefault="00B7579D" w:rsidP="00B7579D">
            <w:pPr>
              <w:jc w:val="center"/>
              <w:rPr>
                <w:ins w:id="11188" w:author="Στάθης Καπ" w:date="2023-03-09T00:34:00Z"/>
                <w:sz w:val="16"/>
                <w:szCs w:val="16"/>
              </w:rPr>
            </w:pPr>
            <w:ins w:id="11189" w:author="Στάθης Καπ" w:date="2023-03-09T02:06:00Z">
              <w:r w:rsidRPr="007E0F91">
                <w:rPr>
                  <w:rFonts w:ascii="Calibri" w:hAnsi="Calibri" w:cs="Calibri"/>
                  <w:color w:val="000000"/>
                  <w:sz w:val="16"/>
                  <w:szCs w:val="16"/>
                </w:rPr>
                <w:t>0.549</w:t>
              </w:r>
            </w:ins>
          </w:p>
        </w:tc>
        <w:tc>
          <w:tcPr>
            <w:tcW w:w="461" w:type="dxa"/>
            <w:tcBorders>
              <w:right w:val="single" w:sz="4" w:space="0" w:color="auto"/>
            </w:tcBorders>
            <w:vAlign w:val="center"/>
            <w:tcPrChange w:id="11190" w:author="Στάθης Καπ" w:date="2023-03-09T04:10:00Z">
              <w:tcPr>
                <w:tcW w:w="461" w:type="dxa"/>
                <w:tcBorders>
                  <w:right w:val="single" w:sz="4" w:space="0" w:color="auto"/>
                </w:tcBorders>
                <w:vAlign w:val="center"/>
              </w:tcPr>
            </w:tcPrChange>
          </w:tcPr>
          <w:p w14:paraId="4C595F70" w14:textId="5251EAD5" w:rsidR="00B7579D" w:rsidRPr="007E0F91" w:rsidRDefault="00B7579D" w:rsidP="00B7579D">
            <w:pPr>
              <w:jc w:val="center"/>
              <w:rPr>
                <w:ins w:id="11191" w:author="Στάθης Καπ" w:date="2023-03-09T00:34:00Z"/>
                <w:sz w:val="16"/>
                <w:szCs w:val="16"/>
              </w:rPr>
            </w:pPr>
            <w:ins w:id="11192" w:author="Στάθης Καπ" w:date="2023-03-09T02:06:00Z">
              <w:r w:rsidRPr="007E0F91">
                <w:rPr>
                  <w:rFonts w:ascii="Calibri" w:hAnsi="Calibri" w:cs="Calibri"/>
                  <w:color w:val="000000"/>
                  <w:sz w:val="16"/>
                  <w:szCs w:val="16"/>
                </w:rPr>
                <w:t>63.18</w:t>
              </w:r>
            </w:ins>
          </w:p>
        </w:tc>
      </w:tr>
      <w:tr w:rsidR="00F33ECC" w14:paraId="6B6A877C" w14:textId="77777777" w:rsidTr="00E719CF">
        <w:trPr>
          <w:trHeight w:val="170"/>
          <w:jc w:val="center"/>
          <w:ins w:id="11193" w:author="Στάθης Καπ" w:date="2023-03-09T00:34:00Z"/>
          <w:trPrChange w:id="11194"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195"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C9235F4" w14:textId="3FD7859D" w:rsidR="00B7579D" w:rsidRPr="007E0F91" w:rsidRDefault="00B7579D" w:rsidP="00B7579D">
            <w:pPr>
              <w:jc w:val="center"/>
              <w:rPr>
                <w:ins w:id="11196" w:author="Στάθης Καπ" w:date="2023-03-09T00:34:00Z"/>
                <w:sz w:val="16"/>
                <w:szCs w:val="16"/>
              </w:rPr>
            </w:pPr>
            <w:ins w:id="11197" w:author="Στάθης Καπ" w:date="2023-03-09T00:36:00Z">
              <w:r w:rsidRPr="007E0F91">
                <w:rPr>
                  <w:sz w:val="16"/>
                  <w:szCs w:val="16"/>
                </w:rPr>
                <w:t>pr16</w:t>
              </w:r>
            </w:ins>
          </w:p>
        </w:tc>
        <w:tc>
          <w:tcPr>
            <w:tcW w:w="565" w:type="dxa"/>
            <w:tcBorders>
              <w:left w:val="single" w:sz="4" w:space="0" w:color="auto"/>
            </w:tcBorders>
            <w:vAlign w:val="center"/>
            <w:tcPrChange w:id="11198" w:author="Στάθης Καπ" w:date="2023-03-09T04:10:00Z">
              <w:tcPr>
                <w:tcW w:w="565" w:type="dxa"/>
                <w:tcBorders>
                  <w:left w:val="single" w:sz="4" w:space="0" w:color="auto"/>
                </w:tcBorders>
                <w:vAlign w:val="center"/>
              </w:tcPr>
            </w:tcPrChange>
          </w:tcPr>
          <w:p w14:paraId="202CBB71" w14:textId="55A8D2F9" w:rsidR="00B7579D" w:rsidRPr="007E0F91" w:rsidRDefault="00B7579D" w:rsidP="00B7579D">
            <w:pPr>
              <w:jc w:val="center"/>
              <w:rPr>
                <w:ins w:id="11199" w:author="Στάθης Καπ" w:date="2023-03-09T00:34:00Z"/>
                <w:sz w:val="16"/>
                <w:szCs w:val="16"/>
              </w:rPr>
            </w:pPr>
            <w:ins w:id="11200" w:author="Στάθης Καπ" w:date="2023-03-09T02:06:00Z">
              <w:r w:rsidRPr="007E0F91">
                <w:rPr>
                  <w:rFonts w:ascii="Calibri" w:hAnsi="Calibri" w:cstheme="minorHAnsi"/>
                  <w:color w:val="000000"/>
                  <w:sz w:val="16"/>
                  <w:szCs w:val="16"/>
                </w:rPr>
                <w:t>674</w:t>
              </w:r>
            </w:ins>
          </w:p>
        </w:tc>
        <w:tc>
          <w:tcPr>
            <w:tcW w:w="679" w:type="dxa"/>
            <w:tcBorders>
              <w:right w:val="single" w:sz="4" w:space="0" w:color="auto"/>
            </w:tcBorders>
            <w:vAlign w:val="center"/>
            <w:tcPrChange w:id="11201" w:author="Στάθης Καπ" w:date="2023-03-09T04:10:00Z">
              <w:tcPr>
                <w:tcW w:w="679" w:type="dxa"/>
                <w:tcBorders>
                  <w:right w:val="single" w:sz="4" w:space="0" w:color="auto"/>
                </w:tcBorders>
                <w:vAlign w:val="center"/>
              </w:tcPr>
            </w:tcPrChange>
          </w:tcPr>
          <w:p w14:paraId="6F1FA3CE" w14:textId="056E67E2" w:rsidR="00B7579D" w:rsidRPr="007E0F91" w:rsidRDefault="00B7579D" w:rsidP="00B7579D">
            <w:pPr>
              <w:jc w:val="center"/>
              <w:rPr>
                <w:ins w:id="11202" w:author="Στάθης Καπ" w:date="2023-03-09T00:34:00Z"/>
                <w:sz w:val="16"/>
                <w:szCs w:val="16"/>
              </w:rPr>
            </w:pPr>
            <w:ins w:id="11203" w:author="Στάθης Καπ" w:date="2023-03-09T02:06:00Z">
              <w:r w:rsidRPr="007E0F91">
                <w:rPr>
                  <w:rFonts w:ascii="Calibri" w:hAnsi="Calibri" w:cstheme="minorHAnsi"/>
                  <w:color w:val="000000"/>
                  <w:sz w:val="16"/>
                  <w:szCs w:val="16"/>
                </w:rPr>
                <w:t>559</w:t>
              </w:r>
            </w:ins>
          </w:p>
        </w:tc>
        <w:tc>
          <w:tcPr>
            <w:tcW w:w="453" w:type="dxa"/>
            <w:tcBorders>
              <w:left w:val="single" w:sz="4" w:space="0" w:color="auto"/>
            </w:tcBorders>
            <w:vAlign w:val="center"/>
            <w:tcPrChange w:id="11204" w:author="Στάθης Καπ" w:date="2023-03-09T04:10:00Z">
              <w:tcPr>
                <w:tcW w:w="453" w:type="dxa"/>
                <w:tcBorders>
                  <w:left w:val="single" w:sz="4" w:space="0" w:color="auto"/>
                </w:tcBorders>
                <w:vAlign w:val="center"/>
              </w:tcPr>
            </w:tcPrChange>
          </w:tcPr>
          <w:p w14:paraId="2BDC1A29" w14:textId="03088E8C" w:rsidR="00B7579D" w:rsidRPr="007E0F91" w:rsidRDefault="00B7579D" w:rsidP="00B7579D">
            <w:pPr>
              <w:jc w:val="center"/>
              <w:rPr>
                <w:ins w:id="11205" w:author="Στάθης Καπ" w:date="2023-03-09T00:34:00Z"/>
                <w:sz w:val="16"/>
                <w:szCs w:val="16"/>
              </w:rPr>
            </w:pPr>
            <w:ins w:id="11206" w:author="Στάθης Καπ" w:date="2023-03-09T02:06:00Z">
              <w:r w:rsidRPr="007E0F91">
                <w:rPr>
                  <w:rFonts w:ascii="Calibri" w:hAnsi="Calibri" w:cs="Calibri"/>
                  <w:color w:val="000000"/>
                  <w:sz w:val="16"/>
                  <w:szCs w:val="16"/>
                </w:rPr>
                <w:t>596</w:t>
              </w:r>
            </w:ins>
          </w:p>
        </w:tc>
        <w:tc>
          <w:tcPr>
            <w:tcW w:w="708" w:type="dxa"/>
            <w:vAlign w:val="center"/>
            <w:tcPrChange w:id="11207" w:author="Στάθης Καπ" w:date="2023-03-09T04:10:00Z">
              <w:tcPr>
                <w:tcW w:w="708" w:type="dxa"/>
                <w:vAlign w:val="center"/>
              </w:tcPr>
            </w:tcPrChange>
          </w:tcPr>
          <w:p w14:paraId="35E46858" w14:textId="183F055F" w:rsidR="00B7579D" w:rsidRPr="007E0F91" w:rsidRDefault="00B7579D" w:rsidP="00B7579D">
            <w:pPr>
              <w:jc w:val="center"/>
              <w:rPr>
                <w:ins w:id="11208" w:author="Στάθης Καπ" w:date="2023-03-09T00:34:00Z"/>
                <w:sz w:val="16"/>
                <w:szCs w:val="16"/>
              </w:rPr>
            </w:pPr>
            <w:ins w:id="11209" w:author="Στάθης Καπ" w:date="2023-03-09T02:06:00Z">
              <w:r w:rsidRPr="007E0F91">
                <w:rPr>
                  <w:rFonts w:ascii="Calibri" w:hAnsi="Calibri" w:cs="Calibri"/>
                  <w:color w:val="000000"/>
                  <w:sz w:val="16"/>
                  <w:szCs w:val="16"/>
                </w:rPr>
                <w:t>11.57</w:t>
              </w:r>
            </w:ins>
          </w:p>
        </w:tc>
        <w:tc>
          <w:tcPr>
            <w:tcW w:w="652" w:type="dxa"/>
            <w:vMerge/>
            <w:tcBorders>
              <w:right w:val="single" w:sz="4" w:space="0" w:color="auto"/>
            </w:tcBorders>
            <w:vAlign w:val="center"/>
            <w:tcPrChange w:id="11210" w:author="Στάθης Καπ" w:date="2023-03-09T04:10:00Z">
              <w:tcPr>
                <w:tcW w:w="652" w:type="dxa"/>
                <w:vMerge/>
                <w:tcBorders>
                  <w:right w:val="single" w:sz="4" w:space="0" w:color="auto"/>
                </w:tcBorders>
                <w:vAlign w:val="center"/>
              </w:tcPr>
            </w:tcPrChange>
          </w:tcPr>
          <w:p w14:paraId="56E188BA" w14:textId="37638926" w:rsidR="00B7579D" w:rsidRPr="007E0F91" w:rsidRDefault="00B7579D" w:rsidP="00B7579D">
            <w:pPr>
              <w:jc w:val="center"/>
              <w:rPr>
                <w:ins w:id="11211" w:author="Στάθης Καπ" w:date="2023-03-09T00:34:00Z"/>
                <w:sz w:val="16"/>
                <w:szCs w:val="16"/>
              </w:rPr>
            </w:pPr>
          </w:p>
        </w:tc>
        <w:tc>
          <w:tcPr>
            <w:tcW w:w="453" w:type="dxa"/>
            <w:tcBorders>
              <w:left w:val="single" w:sz="4" w:space="0" w:color="auto"/>
            </w:tcBorders>
            <w:vAlign w:val="center"/>
            <w:tcPrChange w:id="11212" w:author="Στάθης Καπ" w:date="2023-03-09T04:10:00Z">
              <w:tcPr>
                <w:tcW w:w="453" w:type="dxa"/>
                <w:tcBorders>
                  <w:left w:val="single" w:sz="4" w:space="0" w:color="auto"/>
                </w:tcBorders>
                <w:vAlign w:val="center"/>
              </w:tcPr>
            </w:tcPrChange>
          </w:tcPr>
          <w:p w14:paraId="25473890" w14:textId="61A49076" w:rsidR="00B7579D" w:rsidRPr="007E0F91" w:rsidRDefault="00B7579D" w:rsidP="00B7579D">
            <w:pPr>
              <w:jc w:val="center"/>
              <w:rPr>
                <w:ins w:id="11213" w:author="Στάθης Καπ" w:date="2023-03-09T00:34:00Z"/>
                <w:sz w:val="16"/>
                <w:szCs w:val="16"/>
              </w:rPr>
            </w:pPr>
            <w:ins w:id="11214" w:author="Στάθης Καπ" w:date="2023-03-09T02:06:00Z">
              <w:r w:rsidRPr="007E0F91">
                <w:rPr>
                  <w:rFonts w:ascii="Calibri" w:hAnsi="Calibri" w:cs="Calibri"/>
                  <w:color w:val="000000"/>
                  <w:sz w:val="16"/>
                  <w:szCs w:val="16"/>
                </w:rPr>
                <w:t>553</w:t>
              </w:r>
            </w:ins>
          </w:p>
        </w:tc>
        <w:tc>
          <w:tcPr>
            <w:tcW w:w="454" w:type="dxa"/>
            <w:vAlign w:val="center"/>
            <w:tcPrChange w:id="11215" w:author="Στάθης Καπ" w:date="2023-03-09T04:10:00Z">
              <w:tcPr>
                <w:tcW w:w="454" w:type="dxa"/>
                <w:vAlign w:val="center"/>
              </w:tcPr>
            </w:tcPrChange>
          </w:tcPr>
          <w:p w14:paraId="3851C2DB" w14:textId="1A63D658" w:rsidR="00B7579D" w:rsidRPr="007E0F91" w:rsidRDefault="00B7579D" w:rsidP="00B7579D">
            <w:pPr>
              <w:jc w:val="center"/>
              <w:rPr>
                <w:ins w:id="11216" w:author="Στάθης Καπ" w:date="2023-03-09T00:34:00Z"/>
                <w:sz w:val="16"/>
                <w:szCs w:val="16"/>
              </w:rPr>
            </w:pPr>
            <w:ins w:id="11217" w:author="Στάθης Καπ" w:date="2023-03-09T02:06:00Z">
              <w:r w:rsidRPr="007E0F91">
                <w:rPr>
                  <w:rFonts w:ascii="Calibri" w:hAnsi="Calibri" w:cs="Calibri"/>
                  <w:color w:val="000000"/>
                  <w:sz w:val="16"/>
                  <w:szCs w:val="16"/>
                </w:rPr>
                <w:t>7.21</w:t>
              </w:r>
            </w:ins>
          </w:p>
        </w:tc>
        <w:tc>
          <w:tcPr>
            <w:tcW w:w="454" w:type="dxa"/>
            <w:vAlign w:val="center"/>
            <w:tcPrChange w:id="11218" w:author="Στάθης Καπ" w:date="2023-03-09T04:10:00Z">
              <w:tcPr>
                <w:tcW w:w="454" w:type="dxa"/>
                <w:vAlign w:val="center"/>
              </w:tcPr>
            </w:tcPrChange>
          </w:tcPr>
          <w:p w14:paraId="33AD1D88" w14:textId="65CBAABA" w:rsidR="00B7579D" w:rsidRPr="007E0F91" w:rsidRDefault="00B7579D" w:rsidP="00B7579D">
            <w:pPr>
              <w:jc w:val="center"/>
              <w:rPr>
                <w:ins w:id="11219" w:author="Στάθης Καπ" w:date="2023-03-09T00:34:00Z"/>
                <w:sz w:val="16"/>
                <w:szCs w:val="16"/>
              </w:rPr>
            </w:pPr>
            <w:ins w:id="11220" w:author="Στάθης Καπ" w:date="2023-03-09T02:06:00Z">
              <w:r w:rsidRPr="007E0F91">
                <w:rPr>
                  <w:rFonts w:ascii="Calibri" w:hAnsi="Calibri" w:cs="Calibri"/>
                  <w:color w:val="000000"/>
                  <w:sz w:val="16"/>
                  <w:szCs w:val="16"/>
                </w:rPr>
                <w:t>2.016</w:t>
              </w:r>
            </w:ins>
          </w:p>
        </w:tc>
        <w:tc>
          <w:tcPr>
            <w:tcW w:w="457" w:type="dxa"/>
            <w:tcBorders>
              <w:right w:val="single" w:sz="4" w:space="0" w:color="auto"/>
            </w:tcBorders>
            <w:vAlign w:val="center"/>
            <w:tcPrChange w:id="11221" w:author="Στάθης Καπ" w:date="2023-03-09T04:10:00Z">
              <w:tcPr>
                <w:tcW w:w="457" w:type="dxa"/>
                <w:tcBorders>
                  <w:right w:val="single" w:sz="4" w:space="0" w:color="auto"/>
                </w:tcBorders>
                <w:vAlign w:val="center"/>
              </w:tcPr>
            </w:tcPrChange>
          </w:tcPr>
          <w:p w14:paraId="1352B94F" w14:textId="5161985F" w:rsidR="00B7579D" w:rsidRPr="007E0F91" w:rsidRDefault="00B7579D" w:rsidP="00B7579D">
            <w:pPr>
              <w:jc w:val="center"/>
              <w:rPr>
                <w:ins w:id="11222" w:author="Στάθης Καπ" w:date="2023-03-09T00:34:00Z"/>
                <w:sz w:val="16"/>
                <w:szCs w:val="16"/>
              </w:rPr>
            </w:pPr>
            <w:ins w:id="11223" w:author="Στάθης Καπ" w:date="2023-03-09T02:06:00Z">
              <w:r w:rsidRPr="007E0F91">
                <w:rPr>
                  <w:rFonts w:ascii="Calibri" w:hAnsi="Calibri" w:cs="Calibri"/>
                  <w:color w:val="000000"/>
                  <w:sz w:val="16"/>
                  <w:szCs w:val="16"/>
                </w:rPr>
                <w:t>42.25</w:t>
              </w:r>
            </w:ins>
          </w:p>
        </w:tc>
        <w:tc>
          <w:tcPr>
            <w:tcW w:w="453" w:type="dxa"/>
            <w:tcBorders>
              <w:left w:val="single" w:sz="4" w:space="0" w:color="auto"/>
            </w:tcBorders>
            <w:vAlign w:val="center"/>
            <w:tcPrChange w:id="11224" w:author="Στάθης Καπ" w:date="2023-03-09T04:10:00Z">
              <w:tcPr>
                <w:tcW w:w="453" w:type="dxa"/>
                <w:tcBorders>
                  <w:left w:val="single" w:sz="4" w:space="0" w:color="auto"/>
                </w:tcBorders>
                <w:vAlign w:val="center"/>
              </w:tcPr>
            </w:tcPrChange>
          </w:tcPr>
          <w:p w14:paraId="679BC970" w14:textId="5491DE6B" w:rsidR="00B7579D" w:rsidRPr="007E0F91" w:rsidRDefault="00B7579D" w:rsidP="00B7579D">
            <w:pPr>
              <w:jc w:val="center"/>
              <w:rPr>
                <w:ins w:id="11225" w:author="Στάθης Καπ" w:date="2023-03-09T00:34:00Z"/>
                <w:sz w:val="16"/>
                <w:szCs w:val="16"/>
              </w:rPr>
            </w:pPr>
            <w:ins w:id="11226" w:author="Στάθης Καπ" w:date="2023-03-09T02:06:00Z">
              <w:r w:rsidRPr="007E0F91">
                <w:rPr>
                  <w:rFonts w:ascii="Calibri" w:hAnsi="Calibri" w:cs="Calibri"/>
                  <w:color w:val="000000"/>
                  <w:sz w:val="16"/>
                  <w:szCs w:val="16"/>
                </w:rPr>
                <w:t>533</w:t>
              </w:r>
            </w:ins>
          </w:p>
        </w:tc>
        <w:tc>
          <w:tcPr>
            <w:tcW w:w="454" w:type="dxa"/>
            <w:vAlign w:val="center"/>
            <w:tcPrChange w:id="11227" w:author="Στάθης Καπ" w:date="2023-03-09T04:10:00Z">
              <w:tcPr>
                <w:tcW w:w="454" w:type="dxa"/>
                <w:vAlign w:val="center"/>
              </w:tcPr>
            </w:tcPrChange>
          </w:tcPr>
          <w:p w14:paraId="5E8BC14D" w14:textId="77E47CAF" w:rsidR="00B7579D" w:rsidRPr="007E0F91" w:rsidRDefault="00B7579D" w:rsidP="00B7579D">
            <w:pPr>
              <w:jc w:val="center"/>
              <w:rPr>
                <w:ins w:id="11228" w:author="Στάθης Καπ" w:date="2023-03-09T00:34:00Z"/>
                <w:sz w:val="16"/>
                <w:szCs w:val="16"/>
              </w:rPr>
            </w:pPr>
            <w:ins w:id="11229" w:author="Στάθης Καπ" w:date="2023-03-09T02:06:00Z">
              <w:r w:rsidRPr="007E0F91">
                <w:rPr>
                  <w:rFonts w:ascii="Calibri" w:hAnsi="Calibri" w:cs="Calibri"/>
                  <w:color w:val="000000"/>
                  <w:sz w:val="16"/>
                  <w:szCs w:val="16"/>
                </w:rPr>
                <w:t>10.57</w:t>
              </w:r>
            </w:ins>
          </w:p>
        </w:tc>
        <w:tc>
          <w:tcPr>
            <w:tcW w:w="454" w:type="dxa"/>
            <w:vAlign w:val="center"/>
            <w:tcPrChange w:id="11230" w:author="Στάθης Καπ" w:date="2023-03-09T04:10:00Z">
              <w:tcPr>
                <w:tcW w:w="454" w:type="dxa"/>
                <w:vAlign w:val="center"/>
              </w:tcPr>
            </w:tcPrChange>
          </w:tcPr>
          <w:p w14:paraId="32838B3A" w14:textId="1D735BD7" w:rsidR="00B7579D" w:rsidRPr="007E0F91" w:rsidRDefault="00B7579D" w:rsidP="00B7579D">
            <w:pPr>
              <w:jc w:val="center"/>
              <w:rPr>
                <w:ins w:id="11231" w:author="Στάθης Καπ" w:date="2023-03-09T00:34:00Z"/>
                <w:sz w:val="16"/>
                <w:szCs w:val="16"/>
              </w:rPr>
            </w:pPr>
            <w:ins w:id="11232" w:author="Στάθης Καπ" w:date="2023-03-09T02:06:00Z">
              <w:r w:rsidRPr="007E0F91">
                <w:rPr>
                  <w:rFonts w:ascii="Calibri" w:hAnsi="Calibri" w:cs="Calibri"/>
                  <w:color w:val="000000"/>
                  <w:sz w:val="16"/>
                  <w:szCs w:val="16"/>
                </w:rPr>
                <w:t>0.82</w:t>
              </w:r>
            </w:ins>
          </w:p>
        </w:tc>
        <w:tc>
          <w:tcPr>
            <w:tcW w:w="454" w:type="dxa"/>
            <w:tcBorders>
              <w:right w:val="single" w:sz="4" w:space="0" w:color="auto"/>
            </w:tcBorders>
            <w:vAlign w:val="center"/>
            <w:tcPrChange w:id="11233" w:author="Στάθης Καπ" w:date="2023-03-09T04:10:00Z">
              <w:tcPr>
                <w:tcW w:w="454" w:type="dxa"/>
                <w:tcBorders>
                  <w:right w:val="single" w:sz="4" w:space="0" w:color="auto"/>
                </w:tcBorders>
                <w:vAlign w:val="center"/>
              </w:tcPr>
            </w:tcPrChange>
          </w:tcPr>
          <w:p w14:paraId="7B810B41" w14:textId="6D9709CA" w:rsidR="00B7579D" w:rsidRPr="007E0F91" w:rsidRDefault="00B7579D" w:rsidP="00B7579D">
            <w:pPr>
              <w:jc w:val="center"/>
              <w:rPr>
                <w:ins w:id="11234" w:author="Στάθης Καπ" w:date="2023-03-09T00:34:00Z"/>
                <w:sz w:val="16"/>
                <w:szCs w:val="16"/>
              </w:rPr>
            </w:pPr>
            <w:ins w:id="11235" w:author="Στάθης Καπ" w:date="2023-03-09T02:06:00Z">
              <w:r w:rsidRPr="007E0F91">
                <w:rPr>
                  <w:rFonts w:ascii="Calibri" w:hAnsi="Calibri" w:cs="Calibri"/>
                  <w:color w:val="000000"/>
                  <w:sz w:val="16"/>
                  <w:szCs w:val="16"/>
                </w:rPr>
                <w:t>76.51</w:t>
              </w:r>
            </w:ins>
          </w:p>
        </w:tc>
        <w:tc>
          <w:tcPr>
            <w:tcW w:w="453" w:type="dxa"/>
            <w:tcBorders>
              <w:left w:val="single" w:sz="4" w:space="0" w:color="auto"/>
            </w:tcBorders>
            <w:vAlign w:val="center"/>
            <w:tcPrChange w:id="11236" w:author="Στάθης Καπ" w:date="2023-03-09T04:10:00Z">
              <w:tcPr>
                <w:tcW w:w="453" w:type="dxa"/>
                <w:tcBorders>
                  <w:left w:val="single" w:sz="4" w:space="0" w:color="auto"/>
                </w:tcBorders>
                <w:vAlign w:val="center"/>
              </w:tcPr>
            </w:tcPrChange>
          </w:tcPr>
          <w:p w14:paraId="2099BEFE" w14:textId="286044BE" w:rsidR="00B7579D" w:rsidRPr="007E0F91" w:rsidRDefault="00B7579D" w:rsidP="00B7579D">
            <w:pPr>
              <w:jc w:val="center"/>
              <w:rPr>
                <w:ins w:id="11237" w:author="Στάθης Καπ" w:date="2023-03-09T00:34:00Z"/>
                <w:sz w:val="16"/>
                <w:szCs w:val="16"/>
              </w:rPr>
            </w:pPr>
            <w:ins w:id="11238" w:author="Στάθης Καπ" w:date="2023-03-09T02:06:00Z">
              <w:r w:rsidRPr="007E0F91">
                <w:rPr>
                  <w:rFonts w:ascii="Calibri" w:hAnsi="Calibri" w:cs="Calibri"/>
                  <w:color w:val="000000"/>
                  <w:sz w:val="16"/>
                  <w:szCs w:val="16"/>
                </w:rPr>
                <w:t>509</w:t>
              </w:r>
            </w:ins>
          </w:p>
        </w:tc>
        <w:tc>
          <w:tcPr>
            <w:tcW w:w="454" w:type="dxa"/>
            <w:vAlign w:val="center"/>
            <w:tcPrChange w:id="11239" w:author="Στάθης Καπ" w:date="2023-03-09T04:10:00Z">
              <w:tcPr>
                <w:tcW w:w="454" w:type="dxa"/>
                <w:vAlign w:val="center"/>
              </w:tcPr>
            </w:tcPrChange>
          </w:tcPr>
          <w:p w14:paraId="4540CBD9" w14:textId="1C5A0724" w:rsidR="00B7579D" w:rsidRPr="007E0F91" w:rsidRDefault="00B7579D" w:rsidP="00B7579D">
            <w:pPr>
              <w:jc w:val="center"/>
              <w:rPr>
                <w:ins w:id="11240" w:author="Στάθης Καπ" w:date="2023-03-09T00:34:00Z"/>
                <w:sz w:val="16"/>
                <w:szCs w:val="16"/>
              </w:rPr>
            </w:pPr>
            <w:ins w:id="11241" w:author="Στάθης Καπ" w:date="2023-03-09T02:06:00Z">
              <w:r w:rsidRPr="007E0F91">
                <w:rPr>
                  <w:rFonts w:ascii="Calibri" w:hAnsi="Calibri" w:cs="Calibri"/>
                  <w:color w:val="000000"/>
                  <w:sz w:val="16"/>
                  <w:szCs w:val="16"/>
                </w:rPr>
                <w:t>14.6</w:t>
              </w:r>
            </w:ins>
          </w:p>
        </w:tc>
        <w:tc>
          <w:tcPr>
            <w:tcW w:w="454" w:type="dxa"/>
            <w:vAlign w:val="center"/>
            <w:tcPrChange w:id="11242" w:author="Στάθης Καπ" w:date="2023-03-09T04:10:00Z">
              <w:tcPr>
                <w:tcW w:w="454" w:type="dxa"/>
                <w:vAlign w:val="center"/>
              </w:tcPr>
            </w:tcPrChange>
          </w:tcPr>
          <w:p w14:paraId="61D918CD" w14:textId="16A8C786" w:rsidR="00B7579D" w:rsidRPr="007E0F91" w:rsidRDefault="00B7579D" w:rsidP="00B7579D">
            <w:pPr>
              <w:jc w:val="center"/>
              <w:rPr>
                <w:ins w:id="11243" w:author="Στάθης Καπ" w:date="2023-03-09T00:34:00Z"/>
                <w:sz w:val="16"/>
                <w:szCs w:val="16"/>
              </w:rPr>
            </w:pPr>
            <w:ins w:id="11244" w:author="Στάθης Καπ" w:date="2023-03-09T02:06:00Z">
              <w:r w:rsidRPr="007E0F91">
                <w:rPr>
                  <w:rFonts w:ascii="Calibri" w:hAnsi="Calibri" w:cs="Calibri"/>
                  <w:color w:val="000000"/>
                  <w:sz w:val="16"/>
                  <w:szCs w:val="16"/>
                </w:rPr>
                <w:t>0.898</w:t>
              </w:r>
            </w:ins>
          </w:p>
        </w:tc>
        <w:tc>
          <w:tcPr>
            <w:tcW w:w="461" w:type="dxa"/>
            <w:tcBorders>
              <w:right w:val="single" w:sz="4" w:space="0" w:color="auto"/>
            </w:tcBorders>
            <w:vAlign w:val="center"/>
            <w:tcPrChange w:id="11245" w:author="Στάθης Καπ" w:date="2023-03-09T04:10:00Z">
              <w:tcPr>
                <w:tcW w:w="461" w:type="dxa"/>
                <w:tcBorders>
                  <w:right w:val="single" w:sz="4" w:space="0" w:color="auto"/>
                </w:tcBorders>
                <w:vAlign w:val="center"/>
              </w:tcPr>
            </w:tcPrChange>
          </w:tcPr>
          <w:p w14:paraId="60994990" w14:textId="63FB18EC" w:rsidR="00B7579D" w:rsidRPr="007E0F91" w:rsidRDefault="00B7579D" w:rsidP="00B7579D">
            <w:pPr>
              <w:jc w:val="center"/>
              <w:rPr>
                <w:ins w:id="11246" w:author="Στάθης Καπ" w:date="2023-03-09T00:34:00Z"/>
                <w:sz w:val="16"/>
                <w:szCs w:val="16"/>
              </w:rPr>
            </w:pPr>
            <w:ins w:id="11247" w:author="Στάθης Καπ" w:date="2023-03-09T02:06:00Z">
              <w:r w:rsidRPr="007E0F91">
                <w:rPr>
                  <w:rFonts w:ascii="Calibri" w:hAnsi="Calibri" w:cs="Calibri"/>
                  <w:color w:val="000000"/>
                  <w:sz w:val="16"/>
                  <w:szCs w:val="16"/>
                </w:rPr>
                <w:t>74.28</w:t>
              </w:r>
            </w:ins>
          </w:p>
        </w:tc>
      </w:tr>
      <w:tr w:rsidR="00F33ECC" w14:paraId="7CA52063" w14:textId="77777777" w:rsidTr="00E719CF">
        <w:trPr>
          <w:trHeight w:val="170"/>
          <w:jc w:val="center"/>
          <w:ins w:id="11248" w:author="Στάθης Καπ" w:date="2023-03-09T00:34:00Z"/>
          <w:trPrChange w:id="11249"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250"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57DAD87" w14:textId="4A2DB552" w:rsidR="00B7579D" w:rsidRPr="007E0F91" w:rsidRDefault="00B7579D" w:rsidP="00B7579D">
            <w:pPr>
              <w:jc w:val="center"/>
              <w:rPr>
                <w:ins w:id="11251" w:author="Στάθης Καπ" w:date="2023-03-09T00:34:00Z"/>
                <w:sz w:val="16"/>
                <w:szCs w:val="16"/>
              </w:rPr>
            </w:pPr>
            <w:ins w:id="11252" w:author="Στάθης Καπ" w:date="2023-03-09T00:36:00Z">
              <w:r w:rsidRPr="007E0F91">
                <w:rPr>
                  <w:sz w:val="16"/>
                  <w:szCs w:val="16"/>
                </w:rPr>
                <w:t>pr17</w:t>
              </w:r>
            </w:ins>
          </w:p>
        </w:tc>
        <w:tc>
          <w:tcPr>
            <w:tcW w:w="565" w:type="dxa"/>
            <w:tcBorders>
              <w:left w:val="single" w:sz="4" w:space="0" w:color="auto"/>
            </w:tcBorders>
            <w:vAlign w:val="center"/>
            <w:tcPrChange w:id="11253" w:author="Στάθης Καπ" w:date="2023-03-09T04:10:00Z">
              <w:tcPr>
                <w:tcW w:w="565" w:type="dxa"/>
                <w:tcBorders>
                  <w:left w:val="single" w:sz="4" w:space="0" w:color="auto"/>
                </w:tcBorders>
                <w:vAlign w:val="center"/>
              </w:tcPr>
            </w:tcPrChange>
          </w:tcPr>
          <w:p w14:paraId="4176C605" w14:textId="7120F8DC" w:rsidR="00B7579D" w:rsidRPr="007E0F91" w:rsidRDefault="00B7579D" w:rsidP="00B7579D">
            <w:pPr>
              <w:jc w:val="center"/>
              <w:rPr>
                <w:ins w:id="11254" w:author="Στάθης Καπ" w:date="2023-03-09T00:34:00Z"/>
                <w:sz w:val="16"/>
                <w:szCs w:val="16"/>
              </w:rPr>
            </w:pPr>
            <w:ins w:id="11255" w:author="Στάθης Καπ" w:date="2023-03-09T02:06:00Z">
              <w:r w:rsidRPr="007E0F91">
                <w:rPr>
                  <w:rFonts w:ascii="Calibri" w:hAnsi="Calibri" w:cstheme="minorHAnsi"/>
                  <w:color w:val="000000"/>
                  <w:sz w:val="16"/>
                  <w:szCs w:val="16"/>
                </w:rPr>
                <w:t>362</w:t>
              </w:r>
            </w:ins>
          </w:p>
        </w:tc>
        <w:tc>
          <w:tcPr>
            <w:tcW w:w="679" w:type="dxa"/>
            <w:tcBorders>
              <w:right w:val="single" w:sz="4" w:space="0" w:color="auto"/>
            </w:tcBorders>
            <w:vAlign w:val="center"/>
            <w:tcPrChange w:id="11256" w:author="Στάθης Καπ" w:date="2023-03-09T04:10:00Z">
              <w:tcPr>
                <w:tcW w:w="679" w:type="dxa"/>
                <w:tcBorders>
                  <w:right w:val="single" w:sz="4" w:space="0" w:color="auto"/>
                </w:tcBorders>
                <w:vAlign w:val="center"/>
              </w:tcPr>
            </w:tcPrChange>
          </w:tcPr>
          <w:p w14:paraId="04978D94" w14:textId="7C64D1D7" w:rsidR="00B7579D" w:rsidRPr="007E0F91" w:rsidRDefault="00B7579D" w:rsidP="00B7579D">
            <w:pPr>
              <w:jc w:val="center"/>
              <w:rPr>
                <w:ins w:id="11257" w:author="Στάθης Καπ" w:date="2023-03-09T00:34:00Z"/>
                <w:sz w:val="16"/>
                <w:szCs w:val="16"/>
              </w:rPr>
            </w:pPr>
            <w:ins w:id="11258" w:author="Στάθης Καπ" w:date="2023-03-09T02:06:00Z">
              <w:r w:rsidRPr="007E0F91">
                <w:rPr>
                  <w:rFonts w:ascii="Calibri" w:hAnsi="Calibri" w:cstheme="minorHAnsi"/>
                  <w:color w:val="000000"/>
                  <w:sz w:val="16"/>
                  <w:szCs w:val="16"/>
                </w:rPr>
                <w:t>346</w:t>
              </w:r>
            </w:ins>
          </w:p>
        </w:tc>
        <w:tc>
          <w:tcPr>
            <w:tcW w:w="453" w:type="dxa"/>
            <w:tcBorders>
              <w:left w:val="single" w:sz="4" w:space="0" w:color="auto"/>
            </w:tcBorders>
            <w:vAlign w:val="center"/>
            <w:tcPrChange w:id="11259" w:author="Στάθης Καπ" w:date="2023-03-09T04:10:00Z">
              <w:tcPr>
                <w:tcW w:w="453" w:type="dxa"/>
                <w:tcBorders>
                  <w:left w:val="single" w:sz="4" w:space="0" w:color="auto"/>
                </w:tcBorders>
                <w:vAlign w:val="center"/>
              </w:tcPr>
            </w:tcPrChange>
          </w:tcPr>
          <w:p w14:paraId="451F1F7D" w14:textId="36349CF0" w:rsidR="00B7579D" w:rsidRPr="007E0F91" w:rsidRDefault="00B7579D" w:rsidP="00B7579D">
            <w:pPr>
              <w:jc w:val="center"/>
              <w:rPr>
                <w:ins w:id="11260" w:author="Στάθης Καπ" w:date="2023-03-09T00:34:00Z"/>
                <w:sz w:val="16"/>
                <w:szCs w:val="16"/>
              </w:rPr>
            </w:pPr>
            <w:ins w:id="11261" w:author="Στάθης Καπ" w:date="2023-03-09T02:06:00Z">
              <w:r w:rsidRPr="007E0F91">
                <w:rPr>
                  <w:rFonts w:ascii="Calibri" w:hAnsi="Calibri" w:cs="Calibri"/>
                  <w:color w:val="000000"/>
                  <w:sz w:val="16"/>
                  <w:szCs w:val="16"/>
                </w:rPr>
                <w:t>341</w:t>
              </w:r>
            </w:ins>
          </w:p>
        </w:tc>
        <w:tc>
          <w:tcPr>
            <w:tcW w:w="708" w:type="dxa"/>
            <w:vAlign w:val="center"/>
            <w:tcPrChange w:id="11262" w:author="Στάθης Καπ" w:date="2023-03-09T04:10:00Z">
              <w:tcPr>
                <w:tcW w:w="708" w:type="dxa"/>
                <w:vAlign w:val="center"/>
              </w:tcPr>
            </w:tcPrChange>
          </w:tcPr>
          <w:p w14:paraId="5607C524" w14:textId="02958663" w:rsidR="00B7579D" w:rsidRPr="007E0F91" w:rsidRDefault="00B7579D" w:rsidP="00B7579D">
            <w:pPr>
              <w:jc w:val="center"/>
              <w:rPr>
                <w:ins w:id="11263" w:author="Στάθης Καπ" w:date="2023-03-09T00:34:00Z"/>
                <w:sz w:val="16"/>
                <w:szCs w:val="16"/>
              </w:rPr>
            </w:pPr>
            <w:ins w:id="11264" w:author="Στάθης Καπ" w:date="2023-03-09T02:06:00Z">
              <w:r w:rsidRPr="007E0F91">
                <w:rPr>
                  <w:rFonts w:ascii="Calibri" w:hAnsi="Calibri" w:cs="Calibri"/>
                  <w:color w:val="000000"/>
                  <w:sz w:val="16"/>
                  <w:szCs w:val="16"/>
                </w:rPr>
                <w:t>5.8</w:t>
              </w:r>
            </w:ins>
          </w:p>
        </w:tc>
        <w:tc>
          <w:tcPr>
            <w:tcW w:w="652" w:type="dxa"/>
            <w:vMerge/>
            <w:tcBorders>
              <w:right w:val="single" w:sz="4" w:space="0" w:color="auto"/>
            </w:tcBorders>
            <w:vAlign w:val="center"/>
            <w:tcPrChange w:id="11265" w:author="Στάθης Καπ" w:date="2023-03-09T04:10:00Z">
              <w:tcPr>
                <w:tcW w:w="652" w:type="dxa"/>
                <w:vMerge/>
                <w:tcBorders>
                  <w:right w:val="single" w:sz="4" w:space="0" w:color="auto"/>
                </w:tcBorders>
                <w:vAlign w:val="center"/>
              </w:tcPr>
            </w:tcPrChange>
          </w:tcPr>
          <w:p w14:paraId="6C411D01" w14:textId="51D2FCA7" w:rsidR="00B7579D" w:rsidRPr="007E0F91" w:rsidRDefault="00B7579D" w:rsidP="00B7579D">
            <w:pPr>
              <w:jc w:val="center"/>
              <w:rPr>
                <w:ins w:id="11266" w:author="Στάθης Καπ" w:date="2023-03-09T00:34:00Z"/>
                <w:sz w:val="16"/>
                <w:szCs w:val="16"/>
              </w:rPr>
            </w:pPr>
          </w:p>
        </w:tc>
        <w:tc>
          <w:tcPr>
            <w:tcW w:w="453" w:type="dxa"/>
            <w:tcBorders>
              <w:left w:val="single" w:sz="4" w:space="0" w:color="auto"/>
            </w:tcBorders>
            <w:vAlign w:val="center"/>
            <w:tcPrChange w:id="11267" w:author="Στάθης Καπ" w:date="2023-03-09T04:10:00Z">
              <w:tcPr>
                <w:tcW w:w="453" w:type="dxa"/>
                <w:tcBorders>
                  <w:left w:val="single" w:sz="4" w:space="0" w:color="auto"/>
                </w:tcBorders>
                <w:vAlign w:val="center"/>
              </w:tcPr>
            </w:tcPrChange>
          </w:tcPr>
          <w:p w14:paraId="19029126" w14:textId="386FE503" w:rsidR="00B7579D" w:rsidRPr="007E0F91" w:rsidRDefault="00B7579D" w:rsidP="00B7579D">
            <w:pPr>
              <w:jc w:val="center"/>
              <w:rPr>
                <w:ins w:id="11268" w:author="Στάθης Καπ" w:date="2023-03-09T00:34:00Z"/>
                <w:sz w:val="16"/>
                <w:szCs w:val="16"/>
              </w:rPr>
            </w:pPr>
            <w:ins w:id="11269" w:author="Στάθης Καπ" w:date="2023-03-09T02:06:00Z">
              <w:r w:rsidRPr="007E0F91">
                <w:rPr>
                  <w:rFonts w:ascii="Calibri" w:hAnsi="Calibri" w:cs="Calibri"/>
                  <w:color w:val="000000"/>
                  <w:sz w:val="16"/>
                  <w:szCs w:val="16"/>
                </w:rPr>
                <w:t>320</w:t>
              </w:r>
            </w:ins>
          </w:p>
        </w:tc>
        <w:tc>
          <w:tcPr>
            <w:tcW w:w="454" w:type="dxa"/>
            <w:vAlign w:val="center"/>
            <w:tcPrChange w:id="11270" w:author="Στάθης Καπ" w:date="2023-03-09T04:10:00Z">
              <w:tcPr>
                <w:tcW w:w="454" w:type="dxa"/>
                <w:vAlign w:val="center"/>
              </w:tcPr>
            </w:tcPrChange>
          </w:tcPr>
          <w:p w14:paraId="12872ADC" w14:textId="2B958F09" w:rsidR="00B7579D" w:rsidRPr="007E0F91" w:rsidRDefault="00B7579D" w:rsidP="00B7579D">
            <w:pPr>
              <w:jc w:val="center"/>
              <w:rPr>
                <w:ins w:id="11271" w:author="Στάθης Καπ" w:date="2023-03-09T00:34:00Z"/>
                <w:sz w:val="16"/>
                <w:szCs w:val="16"/>
              </w:rPr>
            </w:pPr>
            <w:ins w:id="11272" w:author="Στάθης Καπ" w:date="2023-03-09T02:06:00Z">
              <w:r w:rsidRPr="007E0F91">
                <w:rPr>
                  <w:rFonts w:ascii="Calibri" w:hAnsi="Calibri" w:cs="Calibri"/>
                  <w:color w:val="000000"/>
                  <w:sz w:val="16"/>
                  <w:szCs w:val="16"/>
                </w:rPr>
                <w:t>6.16</w:t>
              </w:r>
            </w:ins>
          </w:p>
        </w:tc>
        <w:tc>
          <w:tcPr>
            <w:tcW w:w="454" w:type="dxa"/>
            <w:vAlign w:val="center"/>
            <w:tcPrChange w:id="11273" w:author="Στάθης Καπ" w:date="2023-03-09T04:10:00Z">
              <w:tcPr>
                <w:tcW w:w="454" w:type="dxa"/>
                <w:vAlign w:val="center"/>
              </w:tcPr>
            </w:tcPrChange>
          </w:tcPr>
          <w:p w14:paraId="6683FB68" w14:textId="5D9B1F8D" w:rsidR="00B7579D" w:rsidRPr="007E0F91" w:rsidRDefault="00B7579D" w:rsidP="00B7579D">
            <w:pPr>
              <w:jc w:val="center"/>
              <w:rPr>
                <w:ins w:id="11274" w:author="Στάθης Καπ" w:date="2023-03-09T00:34:00Z"/>
                <w:sz w:val="16"/>
                <w:szCs w:val="16"/>
              </w:rPr>
            </w:pPr>
            <w:ins w:id="11275" w:author="Στάθης Καπ" w:date="2023-03-09T02:06:00Z">
              <w:r w:rsidRPr="007E0F91">
                <w:rPr>
                  <w:rFonts w:ascii="Calibri" w:hAnsi="Calibri" w:cs="Calibri"/>
                  <w:color w:val="000000"/>
                  <w:sz w:val="16"/>
                  <w:szCs w:val="16"/>
                </w:rPr>
                <w:t>0.174</w:t>
              </w:r>
            </w:ins>
          </w:p>
        </w:tc>
        <w:tc>
          <w:tcPr>
            <w:tcW w:w="457" w:type="dxa"/>
            <w:tcBorders>
              <w:right w:val="single" w:sz="4" w:space="0" w:color="auto"/>
            </w:tcBorders>
            <w:vAlign w:val="center"/>
            <w:tcPrChange w:id="11276" w:author="Στάθης Καπ" w:date="2023-03-09T04:10:00Z">
              <w:tcPr>
                <w:tcW w:w="457" w:type="dxa"/>
                <w:tcBorders>
                  <w:right w:val="single" w:sz="4" w:space="0" w:color="auto"/>
                </w:tcBorders>
                <w:vAlign w:val="center"/>
              </w:tcPr>
            </w:tcPrChange>
          </w:tcPr>
          <w:p w14:paraId="7050BB8A" w14:textId="23164C73" w:rsidR="00B7579D" w:rsidRPr="007E0F91" w:rsidRDefault="00B7579D" w:rsidP="00B7579D">
            <w:pPr>
              <w:jc w:val="center"/>
              <w:rPr>
                <w:ins w:id="11277" w:author="Στάθης Καπ" w:date="2023-03-09T00:34:00Z"/>
                <w:sz w:val="16"/>
                <w:szCs w:val="16"/>
              </w:rPr>
            </w:pPr>
            <w:ins w:id="11278" w:author="Στάθης Καπ" w:date="2023-03-09T02:06:00Z">
              <w:r w:rsidRPr="007E0F91">
                <w:rPr>
                  <w:rFonts w:ascii="Calibri" w:hAnsi="Calibri" w:cs="Calibri"/>
                  <w:color w:val="000000"/>
                  <w:sz w:val="16"/>
                  <w:szCs w:val="16"/>
                </w:rPr>
                <w:t>-8.75</w:t>
              </w:r>
            </w:ins>
          </w:p>
        </w:tc>
        <w:tc>
          <w:tcPr>
            <w:tcW w:w="453" w:type="dxa"/>
            <w:tcBorders>
              <w:left w:val="single" w:sz="4" w:space="0" w:color="auto"/>
            </w:tcBorders>
            <w:vAlign w:val="center"/>
            <w:tcPrChange w:id="11279" w:author="Στάθης Καπ" w:date="2023-03-09T04:10:00Z">
              <w:tcPr>
                <w:tcW w:w="453" w:type="dxa"/>
                <w:tcBorders>
                  <w:left w:val="single" w:sz="4" w:space="0" w:color="auto"/>
                </w:tcBorders>
                <w:vAlign w:val="center"/>
              </w:tcPr>
            </w:tcPrChange>
          </w:tcPr>
          <w:p w14:paraId="64379983" w14:textId="20DC8272" w:rsidR="00B7579D" w:rsidRPr="007E0F91" w:rsidRDefault="00B7579D" w:rsidP="00B7579D">
            <w:pPr>
              <w:jc w:val="center"/>
              <w:rPr>
                <w:ins w:id="11280" w:author="Στάθης Καπ" w:date="2023-03-09T00:34:00Z"/>
                <w:sz w:val="16"/>
                <w:szCs w:val="16"/>
              </w:rPr>
            </w:pPr>
            <w:ins w:id="11281" w:author="Στάθης Καπ" w:date="2023-03-09T02:06:00Z">
              <w:r w:rsidRPr="007E0F91">
                <w:rPr>
                  <w:rFonts w:ascii="Calibri" w:hAnsi="Calibri" w:cs="Calibri"/>
                  <w:color w:val="000000"/>
                  <w:sz w:val="16"/>
                  <w:szCs w:val="16"/>
                </w:rPr>
                <w:t>285</w:t>
              </w:r>
            </w:ins>
          </w:p>
        </w:tc>
        <w:tc>
          <w:tcPr>
            <w:tcW w:w="454" w:type="dxa"/>
            <w:vAlign w:val="center"/>
            <w:tcPrChange w:id="11282" w:author="Στάθης Καπ" w:date="2023-03-09T04:10:00Z">
              <w:tcPr>
                <w:tcW w:w="454" w:type="dxa"/>
                <w:vAlign w:val="center"/>
              </w:tcPr>
            </w:tcPrChange>
          </w:tcPr>
          <w:p w14:paraId="44092482" w14:textId="7B16F09B" w:rsidR="00B7579D" w:rsidRPr="007E0F91" w:rsidRDefault="00B7579D" w:rsidP="00B7579D">
            <w:pPr>
              <w:jc w:val="center"/>
              <w:rPr>
                <w:ins w:id="11283" w:author="Στάθης Καπ" w:date="2023-03-09T00:34:00Z"/>
                <w:sz w:val="16"/>
                <w:szCs w:val="16"/>
              </w:rPr>
            </w:pPr>
            <w:ins w:id="11284" w:author="Στάθης Καπ" w:date="2023-03-09T02:06:00Z">
              <w:r w:rsidRPr="007E0F91">
                <w:rPr>
                  <w:rFonts w:ascii="Calibri" w:hAnsi="Calibri" w:cs="Calibri"/>
                  <w:color w:val="000000"/>
                  <w:sz w:val="16"/>
                  <w:szCs w:val="16"/>
                </w:rPr>
                <w:t>16.42</w:t>
              </w:r>
            </w:ins>
          </w:p>
        </w:tc>
        <w:tc>
          <w:tcPr>
            <w:tcW w:w="454" w:type="dxa"/>
            <w:vAlign w:val="center"/>
            <w:tcPrChange w:id="11285" w:author="Στάθης Καπ" w:date="2023-03-09T04:10:00Z">
              <w:tcPr>
                <w:tcW w:w="454" w:type="dxa"/>
                <w:vAlign w:val="center"/>
              </w:tcPr>
            </w:tcPrChange>
          </w:tcPr>
          <w:p w14:paraId="2DCA7AFA" w14:textId="794C359C" w:rsidR="00B7579D" w:rsidRPr="007E0F91" w:rsidRDefault="00B7579D" w:rsidP="00B7579D">
            <w:pPr>
              <w:jc w:val="center"/>
              <w:rPr>
                <w:ins w:id="11286" w:author="Στάθης Καπ" w:date="2023-03-09T00:34:00Z"/>
                <w:sz w:val="16"/>
                <w:szCs w:val="16"/>
              </w:rPr>
            </w:pPr>
            <w:ins w:id="11287" w:author="Στάθης Καπ" w:date="2023-03-09T02:06:00Z">
              <w:r w:rsidRPr="007E0F91">
                <w:rPr>
                  <w:rFonts w:ascii="Calibri" w:hAnsi="Calibri" w:cs="Calibri"/>
                  <w:color w:val="000000"/>
                  <w:sz w:val="16"/>
                  <w:szCs w:val="16"/>
                </w:rPr>
                <w:t>0.124</w:t>
              </w:r>
            </w:ins>
          </w:p>
        </w:tc>
        <w:tc>
          <w:tcPr>
            <w:tcW w:w="454" w:type="dxa"/>
            <w:tcBorders>
              <w:right w:val="single" w:sz="4" w:space="0" w:color="auto"/>
            </w:tcBorders>
            <w:vAlign w:val="center"/>
            <w:tcPrChange w:id="11288" w:author="Στάθης Καπ" w:date="2023-03-09T04:10:00Z">
              <w:tcPr>
                <w:tcW w:w="454" w:type="dxa"/>
                <w:tcBorders>
                  <w:right w:val="single" w:sz="4" w:space="0" w:color="auto"/>
                </w:tcBorders>
                <w:vAlign w:val="center"/>
              </w:tcPr>
            </w:tcPrChange>
          </w:tcPr>
          <w:p w14:paraId="4BDC83F0" w14:textId="7BB1A5B1" w:rsidR="00B7579D" w:rsidRPr="007E0F91" w:rsidRDefault="00B7579D" w:rsidP="00B7579D">
            <w:pPr>
              <w:jc w:val="center"/>
              <w:rPr>
                <w:ins w:id="11289" w:author="Στάθης Καπ" w:date="2023-03-09T00:34:00Z"/>
                <w:sz w:val="16"/>
                <w:szCs w:val="16"/>
              </w:rPr>
            </w:pPr>
            <w:ins w:id="11290" w:author="Στάθης Καπ" w:date="2023-03-09T02:06:00Z">
              <w:r w:rsidRPr="007E0F91">
                <w:rPr>
                  <w:rFonts w:ascii="Calibri" w:hAnsi="Calibri" w:cs="Calibri"/>
                  <w:color w:val="000000"/>
                  <w:sz w:val="16"/>
                  <w:szCs w:val="16"/>
                </w:rPr>
                <w:t>22.5</w:t>
              </w:r>
            </w:ins>
          </w:p>
        </w:tc>
        <w:tc>
          <w:tcPr>
            <w:tcW w:w="453" w:type="dxa"/>
            <w:tcBorders>
              <w:left w:val="single" w:sz="4" w:space="0" w:color="auto"/>
            </w:tcBorders>
            <w:vAlign w:val="center"/>
            <w:tcPrChange w:id="11291" w:author="Στάθης Καπ" w:date="2023-03-09T04:10:00Z">
              <w:tcPr>
                <w:tcW w:w="453" w:type="dxa"/>
                <w:tcBorders>
                  <w:left w:val="single" w:sz="4" w:space="0" w:color="auto"/>
                </w:tcBorders>
                <w:vAlign w:val="center"/>
              </w:tcPr>
            </w:tcPrChange>
          </w:tcPr>
          <w:p w14:paraId="65BE7417" w14:textId="36FBDDFD" w:rsidR="00B7579D" w:rsidRPr="007E0F91" w:rsidRDefault="00B7579D" w:rsidP="00B7579D">
            <w:pPr>
              <w:jc w:val="center"/>
              <w:rPr>
                <w:ins w:id="11292" w:author="Στάθης Καπ" w:date="2023-03-09T00:34:00Z"/>
                <w:sz w:val="16"/>
                <w:szCs w:val="16"/>
              </w:rPr>
            </w:pPr>
            <w:ins w:id="11293" w:author="Στάθης Καπ" w:date="2023-03-09T02:06:00Z">
              <w:r w:rsidRPr="007E0F91">
                <w:rPr>
                  <w:rFonts w:ascii="Calibri" w:hAnsi="Calibri" w:cs="Calibri"/>
                  <w:color w:val="000000"/>
                  <w:sz w:val="16"/>
                  <w:szCs w:val="16"/>
                </w:rPr>
                <w:t>258</w:t>
              </w:r>
            </w:ins>
          </w:p>
        </w:tc>
        <w:tc>
          <w:tcPr>
            <w:tcW w:w="454" w:type="dxa"/>
            <w:vAlign w:val="center"/>
            <w:tcPrChange w:id="11294" w:author="Στάθης Καπ" w:date="2023-03-09T04:10:00Z">
              <w:tcPr>
                <w:tcW w:w="454" w:type="dxa"/>
                <w:vAlign w:val="center"/>
              </w:tcPr>
            </w:tcPrChange>
          </w:tcPr>
          <w:p w14:paraId="56787164" w14:textId="076488B1" w:rsidR="00B7579D" w:rsidRPr="007E0F91" w:rsidRDefault="00B7579D" w:rsidP="00B7579D">
            <w:pPr>
              <w:jc w:val="center"/>
              <w:rPr>
                <w:ins w:id="11295" w:author="Στάθης Καπ" w:date="2023-03-09T00:34:00Z"/>
                <w:sz w:val="16"/>
                <w:szCs w:val="16"/>
              </w:rPr>
            </w:pPr>
            <w:ins w:id="11296" w:author="Στάθης Καπ" w:date="2023-03-09T02:06:00Z">
              <w:r w:rsidRPr="007E0F91">
                <w:rPr>
                  <w:rFonts w:ascii="Calibri" w:hAnsi="Calibri" w:cs="Calibri"/>
                  <w:color w:val="000000"/>
                  <w:sz w:val="16"/>
                  <w:szCs w:val="16"/>
                </w:rPr>
                <w:t>24.34</w:t>
              </w:r>
            </w:ins>
          </w:p>
        </w:tc>
        <w:tc>
          <w:tcPr>
            <w:tcW w:w="454" w:type="dxa"/>
            <w:vAlign w:val="center"/>
            <w:tcPrChange w:id="11297" w:author="Στάθης Καπ" w:date="2023-03-09T04:10:00Z">
              <w:tcPr>
                <w:tcW w:w="454" w:type="dxa"/>
                <w:vAlign w:val="center"/>
              </w:tcPr>
            </w:tcPrChange>
          </w:tcPr>
          <w:p w14:paraId="65A2FDC4" w14:textId="49A45C0D" w:rsidR="00B7579D" w:rsidRPr="007E0F91" w:rsidRDefault="00B7579D" w:rsidP="00B7579D">
            <w:pPr>
              <w:jc w:val="center"/>
              <w:rPr>
                <w:ins w:id="11298" w:author="Στάθης Καπ" w:date="2023-03-09T00:34:00Z"/>
                <w:sz w:val="16"/>
                <w:szCs w:val="16"/>
              </w:rPr>
            </w:pPr>
            <w:ins w:id="11299" w:author="Στάθης Καπ" w:date="2023-03-09T02:06:00Z">
              <w:r w:rsidRPr="007E0F91">
                <w:rPr>
                  <w:rFonts w:ascii="Calibri" w:hAnsi="Calibri" w:cs="Calibri"/>
                  <w:color w:val="000000"/>
                  <w:sz w:val="16"/>
                  <w:szCs w:val="16"/>
                </w:rPr>
                <w:t>0.129</w:t>
              </w:r>
            </w:ins>
          </w:p>
        </w:tc>
        <w:tc>
          <w:tcPr>
            <w:tcW w:w="461" w:type="dxa"/>
            <w:tcBorders>
              <w:right w:val="single" w:sz="4" w:space="0" w:color="auto"/>
            </w:tcBorders>
            <w:vAlign w:val="center"/>
            <w:tcPrChange w:id="11300" w:author="Στάθης Καπ" w:date="2023-03-09T04:10:00Z">
              <w:tcPr>
                <w:tcW w:w="461" w:type="dxa"/>
                <w:tcBorders>
                  <w:right w:val="single" w:sz="4" w:space="0" w:color="auto"/>
                </w:tcBorders>
                <w:vAlign w:val="center"/>
              </w:tcPr>
            </w:tcPrChange>
          </w:tcPr>
          <w:p w14:paraId="38EE2C62" w14:textId="416C34F7" w:rsidR="00B7579D" w:rsidRPr="007E0F91" w:rsidRDefault="00B7579D" w:rsidP="00B7579D">
            <w:pPr>
              <w:jc w:val="center"/>
              <w:rPr>
                <w:ins w:id="11301" w:author="Στάθης Καπ" w:date="2023-03-09T00:34:00Z"/>
                <w:sz w:val="16"/>
                <w:szCs w:val="16"/>
              </w:rPr>
            </w:pPr>
            <w:ins w:id="11302" w:author="Στάθης Καπ" w:date="2023-03-09T02:06:00Z">
              <w:r w:rsidRPr="007E0F91">
                <w:rPr>
                  <w:rFonts w:ascii="Calibri" w:hAnsi="Calibri" w:cs="Calibri"/>
                  <w:color w:val="000000"/>
                  <w:sz w:val="16"/>
                  <w:szCs w:val="16"/>
                </w:rPr>
                <w:t>19.38</w:t>
              </w:r>
            </w:ins>
          </w:p>
        </w:tc>
      </w:tr>
      <w:tr w:rsidR="00F33ECC" w14:paraId="40B3B126" w14:textId="77777777" w:rsidTr="00E719CF">
        <w:trPr>
          <w:trHeight w:val="170"/>
          <w:jc w:val="center"/>
          <w:ins w:id="11303" w:author="Στάθης Καπ" w:date="2023-03-09T00:34:00Z"/>
          <w:trPrChange w:id="11304"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305"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8C9AF9" w14:textId="5691EA19" w:rsidR="00B7579D" w:rsidRPr="007E0F91" w:rsidRDefault="00B7579D" w:rsidP="00B7579D">
            <w:pPr>
              <w:jc w:val="center"/>
              <w:rPr>
                <w:ins w:id="11306" w:author="Στάθης Καπ" w:date="2023-03-09T00:34:00Z"/>
                <w:sz w:val="16"/>
                <w:szCs w:val="16"/>
              </w:rPr>
            </w:pPr>
            <w:ins w:id="11307" w:author="Στάθης Καπ" w:date="2023-03-09T00:36:00Z">
              <w:r w:rsidRPr="007E0F91">
                <w:rPr>
                  <w:sz w:val="16"/>
                  <w:szCs w:val="16"/>
                </w:rPr>
                <w:t>pr18</w:t>
              </w:r>
            </w:ins>
          </w:p>
        </w:tc>
        <w:tc>
          <w:tcPr>
            <w:tcW w:w="565" w:type="dxa"/>
            <w:tcBorders>
              <w:left w:val="single" w:sz="4" w:space="0" w:color="auto"/>
            </w:tcBorders>
            <w:vAlign w:val="center"/>
            <w:tcPrChange w:id="11308" w:author="Στάθης Καπ" w:date="2023-03-09T04:10:00Z">
              <w:tcPr>
                <w:tcW w:w="565" w:type="dxa"/>
                <w:tcBorders>
                  <w:left w:val="single" w:sz="4" w:space="0" w:color="auto"/>
                </w:tcBorders>
                <w:vAlign w:val="center"/>
              </w:tcPr>
            </w:tcPrChange>
          </w:tcPr>
          <w:p w14:paraId="65221268" w14:textId="6FCB6B2F" w:rsidR="00B7579D" w:rsidRPr="007E0F91" w:rsidRDefault="00B7579D" w:rsidP="00B7579D">
            <w:pPr>
              <w:jc w:val="center"/>
              <w:rPr>
                <w:ins w:id="11309" w:author="Στάθης Καπ" w:date="2023-03-09T00:34:00Z"/>
                <w:sz w:val="16"/>
                <w:szCs w:val="16"/>
              </w:rPr>
            </w:pPr>
            <w:ins w:id="11310" w:author="Στάθης Καπ" w:date="2023-03-09T02:06:00Z">
              <w:r w:rsidRPr="007E0F91">
                <w:rPr>
                  <w:rFonts w:ascii="Calibri" w:hAnsi="Calibri" w:cstheme="minorHAnsi"/>
                  <w:color w:val="000000"/>
                  <w:sz w:val="16"/>
                  <w:szCs w:val="16"/>
                </w:rPr>
                <w:t>539</w:t>
              </w:r>
            </w:ins>
          </w:p>
        </w:tc>
        <w:tc>
          <w:tcPr>
            <w:tcW w:w="679" w:type="dxa"/>
            <w:tcBorders>
              <w:right w:val="single" w:sz="4" w:space="0" w:color="auto"/>
            </w:tcBorders>
            <w:vAlign w:val="center"/>
            <w:tcPrChange w:id="11311" w:author="Στάθης Καπ" w:date="2023-03-09T04:10:00Z">
              <w:tcPr>
                <w:tcW w:w="679" w:type="dxa"/>
                <w:tcBorders>
                  <w:right w:val="single" w:sz="4" w:space="0" w:color="auto"/>
                </w:tcBorders>
                <w:vAlign w:val="center"/>
              </w:tcPr>
            </w:tcPrChange>
          </w:tcPr>
          <w:p w14:paraId="6728FDDA" w14:textId="304AEA7F" w:rsidR="00B7579D" w:rsidRPr="007E0F91" w:rsidRDefault="00B7579D" w:rsidP="00B7579D">
            <w:pPr>
              <w:jc w:val="center"/>
              <w:rPr>
                <w:ins w:id="11312" w:author="Στάθης Καπ" w:date="2023-03-09T00:34:00Z"/>
                <w:sz w:val="16"/>
                <w:szCs w:val="16"/>
              </w:rPr>
            </w:pPr>
            <w:ins w:id="11313" w:author="Στάθης Καπ" w:date="2023-03-09T02:06:00Z">
              <w:r w:rsidRPr="007E0F91">
                <w:rPr>
                  <w:rFonts w:ascii="Calibri" w:hAnsi="Calibri" w:cstheme="minorHAnsi"/>
                  <w:color w:val="000000"/>
                  <w:sz w:val="16"/>
                  <w:szCs w:val="16"/>
                </w:rPr>
                <w:t>479</w:t>
              </w:r>
            </w:ins>
          </w:p>
        </w:tc>
        <w:tc>
          <w:tcPr>
            <w:tcW w:w="453" w:type="dxa"/>
            <w:tcBorders>
              <w:left w:val="single" w:sz="4" w:space="0" w:color="auto"/>
            </w:tcBorders>
            <w:vAlign w:val="center"/>
            <w:tcPrChange w:id="11314" w:author="Στάθης Καπ" w:date="2023-03-09T04:10:00Z">
              <w:tcPr>
                <w:tcW w:w="453" w:type="dxa"/>
                <w:tcBorders>
                  <w:left w:val="single" w:sz="4" w:space="0" w:color="auto"/>
                </w:tcBorders>
                <w:vAlign w:val="center"/>
              </w:tcPr>
            </w:tcPrChange>
          </w:tcPr>
          <w:p w14:paraId="2A9F8317" w14:textId="7DD840FC" w:rsidR="00B7579D" w:rsidRPr="007E0F91" w:rsidRDefault="00B7579D" w:rsidP="00B7579D">
            <w:pPr>
              <w:jc w:val="center"/>
              <w:rPr>
                <w:ins w:id="11315" w:author="Στάθης Καπ" w:date="2023-03-09T00:34:00Z"/>
                <w:sz w:val="16"/>
                <w:szCs w:val="16"/>
              </w:rPr>
            </w:pPr>
            <w:ins w:id="11316" w:author="Στάθης Καπ" w:date="2023-03-09T02:06:00Z">
              <w:r w:rsidRPr="007E0F91">
                <w:rPr>
                  <w:rFonts w:ascii="Calibri" w:hAnsi="Calibri" w:cs="Calibri"/>
                  <w:color w:val="000000"/>
                  <w:sz w:val="16"/>
                  <w:szCs w:val="16"/>
                </w:rPr>
                <w:t>447</w:t>
              </w:r>
            </w:ins>
          </w:p>
        </w:tc>
        <w:tc>
          <w:tcPr>
            <w:tcW w:w="708" w:type="dxa"/>
            <w:vAlign w:val="center"/>
            <w:tcPrChange w:id="11317" w:author="Στάθης Καπ" w:date="2023-03-09T04:10:00Z">
              <w:tcPr>
                <w:tcW w:w="708" w:type="dxa"/>
                <w:vAlign w:val="center"/>
              </w:tcPr>
            </w:tcPrChange>
          </w:tcPr>
          <w:p w14:paraId="4474DC9A" w14:textId="3A7FDB1E" w:rsidR="00B7579D" w:rsidRPr="007E0F91" w:rsidRDefault="00B7579D" w:rsidP="00B7579D">
            <w:pPr>
              <w:jc w:val="center"/>
              <w:rPr>
                <w:ins w:id="11318" w:author="Στάθης Καπ" w:date="2023-03-09T00:34:00Z"/>
                <w:sz w:val="16"/>
                <w:szCs w:val="16"/>
              </w:rPr>
            </w:pPr>
            <w:ins w:id="11319" w:author="Στάθης Καπ" w:date="2023-03-09T02:06:00Z">
              <w:r w:rsidRPr="007E0F91">
                <w:rPr>
                  <w:rFonts w:ascii="Calibri" w:hAnsi="Calibri" w:cs="Calibri"/>
                  <w:color w:val="000000"/>
                  <w:sz w:val="16"/>
                  <w:szCs w:val="16"/>
                </w:rPr>
                <w:t>17.07</w:t>
              </w:r>
            </w:ins>
          </w:p>
        </w:tc>
        <w:tc>
          <w:tcPr>
            <w:tcW w:w="652" w:type="dxa"/>
            <w:vMerge/>
            <w:tcBorders>
              <w:right w:val="single" w:sz="4" w:space="0" w:color="auto"/>
            </w:tcBorders>
            <w:vAlign w:val="center"/>
            <w:tcPrChange w:id="11320" w:author="Στάθης Καπ" w:date="2023-03-09T04:10:00Z">
              <w:tcPr>
                <w:tcW w:w="652" w:type="dxa"/>
                <w:vMerge/>
                <w:tcBorders>
                  <w:right w:val="single" w:sz="4" w:space="0" w:color="auto"/>
                </w:tcBorders>
                <w:vAlign w:val="center"/>
              </w:tcPr>
            </w:tcPrChange>
          </w:tcPr>
          <w:p w14:paraId="757072C0" w14:textId="14BF6C79" w:rsidR="00B7579D" w:rsidRPr="007E0F91" w:rsidRDefault="00B7579D" w:rsidP="00B7579D">
            <w:pPr>
              <w:jc w:val="center"/>
              <w:rPr>
                <w:ins w:id="11321" w:author="Στάθης Καπ" w:date="2023-03-09T00:34:00Z"/>
                <w:sz w:val="16"/>
                <w:szCs w:val="16"/>
              </w:rPr>
            </w:pPr>
          </w:p>
        </w:tc>
        <w:tc>
          <w:tcPr>
            <w:tcW w:w="453" w:type="dxa"/>
            <w:tcBorders>
              <w:left w:val="single" w:sz="4" w:space="0" w:color="auto"/>
            </w:tcBorders>
            <w:vAlign w:val="center"/>
            <w:tcPrChange w:id="11322" w:author="Στάθης Καπ" w:date="2023-03-09T04:10:00Z">
              <w:tcPr>
                <w:tcW w:w="453" w:type="dxa"/>
                <w:tcBorders>
                  <w:left w:val="single" w:sz="4" w:space="0" w:color="auto"/>
                </w:tcBorders>
                <w:vAlign w:val="center"/>
              </w:tcPr>
            </w:tcPrChange>
          </w:tcPr>
          <w:p w14:paraId="75EF29BB" w14:textId="48A1F432" w:rsidR="00B7579D" w:rsidRPr="007E0F91" w:rsidRDefault="00B7579D" w:rsidP="00B7579D">
            <w:pPr>
              <w:jc w:val="center"/>
              <w:rPr>
                <w:ins w:id="11323" w:author="Στάθης Καπ" w:date="2023-03-09T00:34:00Z"/>
                <w:sz w:val="16"/>
                <w:szCs w:val="16"/>
              </w:rPr>
            </w:pPr>
            <w:ins w:id="11324" w:author="Στάθης Καπ" w:date="2023-03-09T02:06:00Z">
              <w:r w:rsidRPr="007E0F91">
                <w:rPr>
                  <w:rFonts w:ascii="Calibri" w:hAnsi="Calibri" w:cs="Calibri"/>
                  <w:color w:val="000000"/>
                  <w:sz w:val="16"/>
                  <w:szCs w:val="16"/>
                </w:rPr>
                <w:t>507</w:t>
              </w:r>
            </w:ins>
          </w:p>
        </w:tc>
        <w:tc>
          <w:tcPr>
            <w:tcW w:w="454" w:type="dxa"/>
            <w:vAlign w:val="center"/>
            <w:tcPrChange w:id="11325" w:author="Στάθης Καπ" w:date="2023-03-09T04:10:00Z">
              <w:tcPr>
                <w:tcW w:w="454" w:type="dxa"/>
                <w:vAlign w:val="center"/>
              </w:tcPr>
            </w:tcPrChange>
          </w:tcPr>
          <w:p w14:paraId="7320E00B" w14:textId="1A7D07A9" w:rsidR="00B7579D" w:rsidRPr="007E0F91" w:rsidRDefault="00B7579D" w:rsidP="00B7579D">
            <w:pPr>
              <w:jc w:val="center"/>
              <w:rPr>
                <w:ins w:id="11326" w:author="Στάθης Καπ" w:date="2023-03-09T00:34:00Z"/>
                <w:sz w:val="16"/>
                <w:szCs w:val="16"/>
              </w:rPr>
            </w:pPr>
            <w:ins w:id="11327" w:author="Στάθης Καπ" w:date="2023-03-09T02:06:00Z">
              <w:r w:rsidRPr="007E0F91">
                <w:rPr>
                  <w:rFonts w:ascii="Calibri" w:hAnsi="Calibri" w:cs="Calibri"/>
                  <w:color w:val="000000"/>
                  <w:sz w:val="16"/>
                  <w:szCs w:val="16"/>
                </w:rPr>
                <w:t>-13.42</w:t>
              </w:r>
            </w:ins>
          </w:p>
        </w:tc>
        <w:tc>
          <w:tcPr>
            <w:tcW w:w="454" w:type="dxa"/>
            <w:vAlign w:val="center"/>
            <w:tcPrChange w:id="11328" w:author="Στάθης Καπ" w:date="2023-03-09T04:10:00Z">
              <w:tcPr>
                <w:tcW w:w="454" w:type="dxa"/>
                <w:vAlign w:val="center"/>
              </w:tcPr>
            </w:tcPrChange>
          </w:tcPr>
          <w:p w14:paraId="4F40029A" w14:textId="703229F1" w:rsidR="00B7579D" w:rsidRPr="007E0F91" w:rsidRDefault="00B7579D" w:rsidP="00B7579D">
            <w:pPr>
              <w:jc w:val="center"/>
              <w:rPr>
                <w:ins w:id="11329" w:author="Στάθης Καπ" w:date="2023-03-09T00:34:00Z"/>
                <w:sz w:val="16"/>
                <w:szCs w:val="16"/>
              </w:rPr>
            </w:pPr>
            <w:ins w:id="11330" w:author="Στάθης Καπ" w:date="2023-03-09T02:06:00Z">
              <w:r w:rsidRPr="007E0F91">
                <w:rPr>
                  <w:rFonts w:ascii="Calibri" w:hAnsi="Calibri" w:cs="Calibri"/>
                  <w:color w:val="000000"/>
                  <w:sz w:val="16"/>
                  <w:szCs w:val="16"/>
                </w:rPr>
                <w:t>0.347</w:t>
              </w:r>
            </w:ins>
          </w:p>
        </w:tc>
        <w:tc>
          <w:tcPr>
            <w:tcW w:w="457" w:type="dxa"/>
            <w:tcBorders>
              <w:right w:val="single" w:sz="4" w:space="0" w:color="auto"/>
            </w:tcBorders>
            <w:vAlign w:val="center"/>
            <w:tcPrChange w:id="11331" w:author="Στάθης Καπ" w:date="2023-03-09T04:10:00Z">
              <w:tcPr>
                <w:tcW w:w="457" w:type="dxa"/>
                <w:tcBorders>
                  <w:right w:val="single" w:sz="4" w:space="0" w:color="auto"/>
                </w:tcBorders>
                <w:vAlign w:val="center"/>
              </w:tcPr>
            </w:tcPrChange>
          </w:tcPr>
          <w:p w14:paraId="65B0AA7B" w14:textId="4F7FE42F" w:rsidR="00B7579D" w:rsidRPr="007E0F91" w:rsidRDefault="00B7579D" w:rsidP="00B7579D">
            <w:pPr>
              <w:jc w:val="center"/>
              <w:rPr>
                <w:ins w:id="11332" w:author="Στάθης Καπ" w:date="2023-03-09T00:34:00Z"/>
                <w:sz w:val="16"/>
                <w:szCs w:val="16"/>
              </w:rPr>
            </w:pPr>
            <w:ins w:id="11333" w:author="Στάθης Καπ" w:date="2023-03-09T02:06:00Z">
              <w:r w:rsidRPr="007E0F91">
                <w:rPr>
                  <w:rFonts w:ascii="Calibri" w:hAnsi="Calibri" w:cs="Calibri"/>
                  <w:color w:val="000000"/>
                  <w:sz w:val="16"/>
                  <w:szCs w:val="16"/>
                </w:rPr>
                <w:t>29.47</w:t>
              </w:r>
            </w:ins>
          </w:p>
        </w:tc>
        <w:tc>
          <w:tcPr>
            <w:tcW w:w="453" w:type="dxa"/>
            <w:tcBorders>
              <w:left w:val="single" w:sz="4" w:space="0" w:color="auto"/>
            </w:tcBorders>
            <w:vAlign w:val="center"/>
            <w:tcPrChange w:id="11334" w:author="Στάθης Καπ" w:date="2023-03-09T04:10:00Z">
              <w:tcPr>
                <w:tcW w:w="453" w:type="dxa"/>
                <w:tcBorders>
                  <w:left w:val="single" w:sz="4" w:space="0" w:color="auto"/>
                </w:tcBorders>
                <w:vAlign w:val="center"/>
              </w:tcPr>
            </w:tcPrChange>
          </w:tcPr>
          <w:p w14:paraId="45891709" w14:textId="56284FE3" w:rsidR="00B7579D" w:rsidRPr="007E0F91" w:rsidRDefault="00B7579D" w:rsidP="00B7579D">
            <w:pPr>
              <w:jc w:val="center"/>
              <w:rPr>
                <w:ins w:id="11335" w:author="Στάθης Καπ" w:date="2023-03-09T00:34:00Z"/>
                <w:sz w:val="16"/>
                <w:szCs w:val="16"/>
              </w:rPr>
            </w:pPr>
            <w:ins w:id="11336" w:author="Στάθης Καπ" w:date="2023-03-09T02:06:00Z">
              <w:r w:rsidRPr="007E0F91">
                <w:rPr>
                  <w:rFonts w:ascii="Calibri" w:hAnsi="Calibri" w:cs="Calibri"/>
                  <w:color w:val="000000"/>
                  <w:sz w:val="16"/>
                  <w:szCs w:val="16"/>
                </w:rPr>
                <w:t>435</w:t>
              </w:r>
            </w:ins>
          </w:p>
        </w:tc>
        <w:tc>
          <w:tcPr>
            <w:tcW w:w="454" w:type="dxa"/>
            <w:vAlign w:val="center"/>
            <w:tcPrChange w:id="11337" w:author="Στάθης Καπ" w:date="2023-03-09T04:10:00Z">
              <w:tcPr>
                <w:tcW w:w="454" w:type="dxa"/>
                <w:vAlign w:val="center"/>
              </w:tcPr>
            </w:tcPrChange>
          </w:tcPr>
          <w:p w14:paraId="374592C1" w14:textId="4C8D06A8" w:rsidR="00B7579D" w:rsidRPr="007E0F91" w:rsidRDefault="00B7579D" w:rsidP="00B7579D">
            <w:pPr>
              <w:jc w:val="center"/>
              <w:rPr>
                <w:ins w:id="11338" w:author="Στάθης Καπ" w:date="2023-03-09T00:34:00Z"/>
                <w:sz w:val="16"/>
                <w:szCs w:val="16"/>
              </w:rPr>
            </w:pPr>
            <w:ins w:id="11339" w:author="Στάθης Καπ" w:date="2023-03-09T02:06:00Z">
              <w:r w:rsidRPr="007E0F91">
                <w:rPr>
                  <w:rFonts w:ascii="Calibri" w:hAnsi="Calibri" w:cs="Calibri"/>
                  <w:color w:val="000000"/>
                  <w:sz w:val="16"/>
                  <w:szCs w:val="16"/>
                </w:rPr>
                <w:t>2.68</w:t>
              </w:r>
            </w:ins>
          </w:p>
        </w:tc>
        <w:tc>
          <w:tcPr>
            <w:tcW w:w="454" w:type="dxa"/>
            <w:vAlign w:val="center"/>
            <w:tcPrChange w:id="11340" w:author="Στάθης Καπ" w:date="2023-03-09T04:10:00Z">
              <w:tcPr>
                <w:tcW w:w="454" w:type="dxa"/>
                <w:vAlign w:val="center"/>
              </w:tcPr>
            </w:tcPrChange>
          </w:tcPr>
          <w:p w14:paraId="031BD1D4" w14:textId="51C1C163" w:rsidR="00B7579D" w:rsidRPr="007E0F91" w:rsidRDefault="00B7579D" w:rsidP="00B7579D">
            <w:pPr>
              <w:jc w:val="center"/>
              <w:rPr>
                <w:ins w:id="11341" w:author="Στάθης Καπ" w:date="2023-03-09T00:34:00Z"/>
                <w:sz w:val="16"/>
                <w:szCs w:val="16"/>
              </w:rPr>
            </w:pPr>
            <w:ins w:id="11342" w:author="Στάθης Καπ" w:date="2023-03-09T02:06:00Z">
              <w:r w:rsidRPr="007E0F91">
                <w:rPr>
                  <w:rFonts w:ascii="Calibri" w:hAnsi="Calibri" w:cs="Calibri"/>
                  <w:color w:val="000000"/>
                  <w:sz w:val="16"/>
                  <w:szCs w:val="16"/>
                </w:rPr>
                <w:t>0.307</w:t>
              </w:r>
            </w:ins>
          </w:p>
        </w:tc>
        <w:tc>
          <w:tcPr>
            <w:tcW w:w="454" w:type="dxa"/>
            <w:tcBorders>
              <w:right w:val="single" w:sz="4" w:space="0" w:color="auto"/>
            </w:tcBorders>
            <w:vAlign w:val="center"/>
            <w:tcPrChange w:id="11343" w:author="Στάθης Καπ" w:date="2023-03-09T04:10:00Z">
              <w:tcPr>
                <w:tcW w:w="454" w:type="dxa"/>
                <w:tcBorders>
                  <w:right w:val="single" w:sz="4" w:space="0" w:color="auto"/>
                </w:tcBorders>
                <w:vAlign w:val="center"/>
              </w:tcPr>
            </w:tcPrChange>
          </w:tcPr>
          <w:p w14:paraId="5D4D7214" w14:textId="1124CC82" w:rsidR="00B7579D" w:rsidRPr="007E0F91" w:rsidRDefault="00B7579D" w:rsidP="00B7579D">
            <w:pPr>
              <w:jc w:val="center"/>
              <w:rPr>
                <w:ins w:id="11344" w:author="Στάθης Καπ" w:date="2023-03-09T00:34:00Z"/>
                <w:sz w:val="16"/>
                <w:szCs w:val="16"/>
              </w:rPr>
            </w:pPr>
            <w:ins w:id="11345" w:author="Στάθης Καπ" w:date="2023-03-09T02:06:00Z">
              <w:r w:rsidRPr="007E0F91">
                <w:rPr>
                  <w:rFonts w:ascii="Calibri" w:hAnsi="Calibri" w:cs="Calibri"/>
                  <w:color w:val="000000"/>
                  <w:sz w:val="16"/>
                  <w:szCs w:val="16"/>
                </w:rPr>
                <w:t>37.6</w:t>
              </w:r>
            </w:ins>
          </w:p>
        </w:tc>
        <w:tc>
          <w:tcPr>
            <w:tcW w:w="453" w:type="dxa"/>
            <w:tcBorders>
              <w:left w:val="single" w:sz="4" w:space="0" w:color="auto"/>
            </w:tcBorders>
            <w:vAlign w:val="center"/>
            <w:tcPrChange w:id="11346" w:author="Στάθης Καπ" w:date="2023-03-09T04:10:00Z">
              <w:tcPr>
                <w:tcW w:w="453" w:type="dxa"/>
                <w:tcBorders>
                  <w:left w:val="single" w:sz="4" w:space="0" w:color="auto"/>
                </w:tcBorders>
                <w:vAlign w:val="center"/>
              </w:tcPr>
            </w:tcPrChange>
          </w:tcPr>
          <w:p w14:paraId="7F1E4EB8" w14:textId="1185C90E" w:rsidR="00B7579D" w:rsidRPr="007E0F91" w:rsidRDefault="00B7579D" w:rsidP="00B7579D">
            <w:pPr>
              <w:jc w:val="center"/>
              <w:rPr>
                <w:ins w:id="11347" w:author="Στάθης Καπ" w:date="2023-03-09T00:34:00Z"/>
                <w:sz w:val="16"/>
                <w:szCs w:val="16"/>
              </w:rPr>
            </w:pPr>
            <w:ins w:id="11348" w:author="Στάθης Καπ" w:date="2023-03-09T02:06:00Z">
              <w:r w:rsidRPr="007E0F91">
                <w:rPr>
                  <w:rFonts w:ascii="Calibri" w:hAnsi="Calibri" w:cs="Calibri"/>
                  <w:color w:val="000000"/>
                  <w:sz w:val="16"/>
                  <w:szCs w:val="16"/>
                </w:rPr>
                <w:t>390</w:t>
              </w:r>
            </w:ins>
          </w:p>
        </w:tc>
        <w:tc>
          <w:tcPr>
            <w:tcW w:w="454" w:type="dxa"/>
            <w:vAlign w:val="center"/>
            <w:tcPrChange w:id="11349" w:author="Στάθης Καπ" w:date="2023-03-09T04:10:00Z">
              <w:tcPr>
                <w:tcW w:w="454" w:type="dxa"/>
                <w:vAlign w:val="center"/>
              </w:tcPr>
            </w:tcPrChange>
          </w:tcPr>
          <w:p w14:paraId="48BED770" w14:textId="24030767" w:rsidR="00B7579D" w:rsidRPr="007E0F91" w:rsidRDefault="00B7579D" w:rsidP="00B7579D">
            <w:pPr>
              <w:jc w:val="center"/>
              <w:rPr>
                <w:ins w:id="11350" w:author="Στάθης Καπ" w:date="2023-03-09T00:34:00Z"/>
                <w:sz w:val="16"/>
                <w:szCs w:val="16"/>
              </w:rPr>
            </w:pPr>
            <w:ins w:id="11351" w:author="Στάθης Καπ" w:date="2023-03-09T02:06:00Z">
              <w:r w:rsidRPr="007E0F91">
                <w:rPr>
                  <w:rFonts w:ascii="Calibri" w:hAnsi="Calibri" w:cs="Calibri"/>
                  <w:color w:val="000000"/>
                  <w:sz w:val="16"/>
                  <w:szCs w:val="16"/>
                </w:rPr>
                <w:t>12.75</w:t>
              </w:r>
            </w:ins>
          </w:p>
        </w:tc>
        <w:tc>
          <w:tcPr>
            <w:tcW w:w="454" w:type="dxa"/>
            <w:vAlign w:val="center"/>
            <w:tcPrChange w:id="11352" w:author="Στάθης Καπ" w:date="2023-03-09T04:10:00Z">
              <w:tcPr>
                <w:tcW w:w="454" w:type="dxa"/>
                <w:vAlign w:val="center"/>
              </w:tcPr>
            </w:tcPrChange>
          </w:tcPr>
          <w:p w14:paraId="5C5BC16C" w14:textId="618567BE" w:rsidR="00B7579D" w:rsidRPr="007E0F91" w:rsidRDefault="00B7579D" w:rsidP="00B7579D">
            <w:pPr>
              <w:jc w:val="center"/>
              <w:rPr>
                <w:ins w:id="11353" w:author="Στάθης Καπ" w:date="2023-03-09T00:34:00Z"/>
                <w:sz w:val="16"/>
                <w:szCs w:val="16"/>
              </w:rPr>
            </w:pPr>
            <w:ins w:id="11354" w:author="Στάθης Καπ" w:date="2023-03-09T02:06:00Z">
              <w:r w:rsidRPr="007E0F91">
                <w:rPr>
                  <w:rFonts w:ascii="Calibri" w:hAnsi="Calibri" w:cs="Calibri"/>
                  <w:color w:val="000000"/>
                  <w:sz w:val="16"/>
                  <w:szCs w:val="16"/>
                </w:rPr>
                <w:t>0.308</w:t>
              </w:r>
            </w:ins>
          </w:p>
        </w:tc>
        <w:tc>
          <w:tcPr>
            <w:tcW w:w="461" w:type="dxa"/>
            <w:tcBorders>
              <w:right w:val="single" w:sz="4" w:space="0" w:color="auto"/>
            </w:tcBorders>
            <w:vAlign w:val="center"/>
            <w:tcPrChange w:id="11355" w:author="Στάθης Καπ" w:date="2023-03-09T04:10:00Z">
              <w:tcPr>
                <w:tcW w:w="461" w:type="dxa"/>
                <w:tcBorders>
                  <w:right w:val="single" w:sz="4" w:space="0" w:color="auto"/>
                </w:tcBorders>
                <w:vAlign w:val="center"/>
              </w:tcPr>
            </w:tcPrChange>
          </w:tcPr>
          <w:p w14:paraId="47182EFD" w14:textId="55E9D89C" w:rsidR="00B7579D" w:rsidRPr="007E0F91" w:rsidRDefault="00B7579D" w:rsidP="00B7579D">
            <w:pPr>
              <w:jc w:val="center"/>
              <w:rPr>
                <w:ins w:id="11356" w:author="Στάθης Καπ" w:date="2023-03-09T00:34:00Z"/>
                <w:sz w:val="16"/>
                <w:szCs w:val="16"/>
              </w:rPr>
            </w:pPr>
            <w:ins w:id="11357" w:author="Στάθης Καπ" w:date="2023-03-09T02:06:00Z">
              <w:r w:rsidRPr="007E0F91">
                <w:rPr>
                  <w:rFonts w:ascii="Calibri" w:hAnsi="Calibri" w:cs="Calibri"/>
                  <w:color w:val="000000"/>
                  <w:sz w:val="16"/>
                  <w:szCs w:val="16"/>
                </w:rPr>
                <w:t>37.4</w:t>
              </w:r>
            </w:ins>
          </w:p>
        </w:tc>
      </w:tr>
      <w:tr w:rsidR="00F33ECC" w14:paraId="5BB7B0E8" w14:textId="77777777" w:rsidTr="00E719CF">
        <w:trPr>
          <w:trHeight w:val="170"/>
          <w:jc w:val="center"/>
          <w:ins w:id="11358" w:author="Στάθης Καπ" w:date="2023-03-09T00:34:00Z"/>
          <w:trPrChange w:id="11359"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360"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DB6AB0F" w14:textId="36CE9CB8" w:rsidR="00B7579D" w:rsidRPr="007E0F91" w:rsidRDefault="00B7579D" w:rsidP="00B7579D">
            <w:pPr>
              <w:jc w:val="center"/>
              <w:rPr>
                <w:ins w:id="11361" w:author="Στάθης Καπ" w:date="2023-03-09T00:34:00Z"/>
                <w:sz w:val="16"/>
                <w:szCs w:val="16"/>
              </w:rPr>
            </w:pPr>
            <w:ins w:id="11362" w:author="Στάθης Καπ" w:date="2023-03-09T00:36:00Z">
              <w:r w:rsidRPr="007E0F91">
                <w:rPr>
                  <w:sz w:val="16"/>
                  <w:szCs w:val="16"/>
                </w:rPr>
                <w:t>pr19</w:t>
              </w:r>
            </w:ins>
          </w:p>
        </w:tc>
        <w:tc>
          <w:tcPr>
            <w:tcW w:w="565" w:type="dxa"/>
            <w:tcBorders>
              <w:left w:val="single" w:sz="4" w:space="0" w:color="auto"/>
            </w:tcBorders>
            <w:vAlign w:val="center"/>
            <w:tcPrChange w:id="11363" w:author="Στάθης Καπ" w:date="2023-03-09T04:10:00Z">
              <w:tcPr>
                <w:tcW w:w="565" w:type="dxa"/>
                <w:tcBorders>
                  <w:left w:val="single" w:sz="4" w:space="0" w:color="auto"/>
                </w:tcBorders>
                <w:vAlign w:val="center"/>
              </w:tcPr>
            </w:tcPrChange>
          </w:tcPr>
          <w:p w14:paraId="33CD227C" w14:textId="1C9B735D" w:rsidR="00B7579D" w:rsidRPr="007E0F91" w:rsidRDefault="00B7579D" w:rsidP="00B7579D">
            <w:pPr>
              <w:jc w:val="center"/>
              <w:rPr>
                <w:ins w:id="11364" w:author="Στάθης Καπ" w:date="2023-03-09T00:34:00Z"/>
                <w:sz w:val="16"/>
                <w:szCs w:val="16"/>
              </w:rPr>
            </w:pPr>
            <w:ins w:id="11365" w:author="Στάθης Καπ" w:date="2023-03-09T02:06:00Z">
              <w:r w:rsidRPr="007E0F91">
                <w:rPr>
                  <w:rFonts w:ascii="Calibri" w:hAnsi="Calibri" w:cstheme="minorHAnsi"/>
                  <w:color w:val="000000"/>
                  <w:sz w:val="16"/>
                  <w:szCs w:val="16"/>
                </w:rPr>
                <w:t>562</w:t>
              </w:r>
            </w:ins>
          </w:p>
        </w:tc>
        <w:tc>
          <w:tcPr>
            <w:tcW w:w="679" w:type="dxa"/>
            <w:tcBorders>
              <w:right w:val="single" w:sz="4" w:space="0" w:color="auto"/>
            </w:tcBorders>
            <w:vAlign w:val="center"/>
            <w:tcPrChange w:id="11366" w:author="Στάθης Καπ" w:date="2023-03-09T04:10:00Z">
              <w:tcPr>
                <w:tcW w:w="679" w:type="dxa"/>
                <w:tcBorders>
                  <w:right w:val="single" w:sz="4" w:space="0" w:color="auto"/>
                </w:tcBorders>
                <w:vAlign w:val="center"/>
              </w:tcPr>
            </w:tcPrChange>
          </w:tcPr>
          <w:p w14:paraId="5FB0C630" w14:textId="6FF891DA" w:rsidR="00B7579D" w:rsidRPr="007E0F91" w:rsidRDefault="00B7579D" w:rsidP="00B7579D">
            <w:pPr>
              <w:jc w:val="center"/>
              <w:rPr>
                <w:ins w:id="11367" w:author="Στάθης Καπ" w:date="2023-03-09T00:34:00Z"/>
                <w:sz w:val="16"/>
                <w:szCs w:val="16"/>
              </w:rPr>
            </w:pPr>
            <w:ins w:id="11368" w:author="Στάθης Καπ" w:date="2023-03-09T02:06:00Z">
              <w:r w:rsidRPr="007E0F91">
                <w:rPr>
                  <w:rFonts w:ascii="Calibri" w:hAnsi="Calibri" w:cstheme="minorHAnsi"/>
                  <w:color w:val="000000"/>
                  <w:sz w:val="16"/>
                  <w:szCs w:val="16"/>
                </w:rPr>
                <w:t>499</w:t>
              </w:r>
            </w:ins>
          </w:p>
        </w:tc>
        <w:tc>
          <w:tcPr>
            <w:tcW w:w="453" w:type="dxa"/>
            <w:tcBorders>
              <w:left w:val="single" w:sz="4" w:space="0" w:color="auto"/>
            </w:tcBorders>
            <w:vAlign w:val="center"/>
            <w:tcPrChange w:id="11369" w:author="Στάθης Καπ" w:date="2023-03-09T04:10:00Z">
              <w:tcPr>
                <w:tcW w:w="453" w:type="dxa"/>
                <w:tcBorders>
                  <w:left w:val="single" w:sz="4" w:space="0" w:color="auto"/>
                </w:tcBorders>
                <w:vAlign w:val="center"/>
              </w:tcPr>
            </w:tcPrChange>
          </w:tcPr>
          <w:p w14:paraId="1BB002CC" w14:textId="5DAB1A0B" w:rsidR="00B7579D" w:rsidRPr="007E0F91" w:rsidRDefault="00B7579D" w:rsidP="00B7579D">
            <w:pPr>
              <w:jc w:val="center"/>
              <w:rPr>
                <w:ins w:id="11370" w:author="Στάθης Καπ" w:date="2023-03-09T00:34:00Z"/>
                <w:sz w:val="16"/>
                <w:szCs w:val="16"/>
              </w:rPr>
            </w:pPr>
            <w:ins w:id="11371" w:author="Στάθης Καπ" w:date="2023-03-09T02:06:00Z">
              <w:r w:rsidRPr="007E0F91">
                <w:rPr>
                  <w:rFonts w:ascii="Calibri" w:hAnsi="Calibri" w:cs="Calibri"/>
                  <w:color w:val="000000"/>
                  <w:sz w:val="16"/>
                  <w:szCs w:val="16"/>
                </w:rPr>
                <w:t>468</w:t>
              </w:r>
            </w:ins>
          </w:p>
        </w:tc>
        <w:tc>
          <w:tcPr>
            <w:tcW w:w="708" w:type="dxa"/>
            <w:vAlign w:val="center"/>
            <w:tcPrChange w:id="11372" w:author="Στάθης Καπ" w:date="2023-03-09T04:10:00Z">
              <w:tcPr>
                <w:tcW w:w="708" w:type="dxa"/>
                <w:vAlign w:val="center"/>
              </w:tcPr>
            </w:tcPrChange>
          </w:tcPr>
          <w:p w14:paraId="4A67FA0A" w14:textId="5AE58420" w:rsidR="00B7579D" w:rsidRPr="007E0F91" w:rsidRDefault="00B7579D" w:rsidP="00B7579D">
            <w:pPr>
              <w:jc w:val="center"/>
              <w:rPr>
                <w:ins w:id="11373" w:author="Στάθης Καπ" w:date="2023-03-09T00:34:00Z"/>
                <w:sz w:val="16"/>
                <w:szCs w:val="16"/>
              </w:rPr>
            </w:pPr>
            <w:ins w:id="11374" w:author="Στάθης Καπ" w:date="2023-03-09T02:06:00Z">
              <w:r w:rsidRPr="007E0F91">
                <w:rPr>
                  <w:rFonts w:ascii="Calibri" w:hAnsi="Calibri" w:cs="Calibri"/>
                  <w:color w:val="000000"/>
                  <w:sz w:val="16"/>
                  <w:szCs w:val="16"/>
                </w:rPr>
                <w:t>16.73</w:t>
              </w:r>
            </w:ins>
          </w:p>
        </w:tc>
        <w:tc>
          <w:tcPr>
            <w:tcW w:w="652" w:type="dxa"/>
            <w:vMerge/>
            <w:tcBorders>
              <w:right w:val="single" w:sz="4" w:space="0" w:color="auto"/>
            </w:tcBorders>
            <w:vAlign w:val="center"/>
            <w:tcPrChange w:id="11375" w:author="Στάθης Καπ" w:date="2023-03-09T04:10:00Z">
              <w:tcPr>
                <w:tcW w:w="652" w:type="dxa"/>
                <w:vMerge/>
                <w:tcBorders>
                  <w:right w:val="single" w:sz="4" w:space="0" w:color="auto"/>
                </w:tcBorders>
                <w:vAlign w:val="center"/>
              </w:tcPr>
            </w:tcPrChange>
          </w:tcPr>
          <w:p w14:paraId="47BD5BBD" w14:textId="0B197669" w:rsidR="00B7579D" w:rsidRPr="007E0F91" w:rsidRDefault="00B7579D" w:rsidP="00B7579D">
            <w:pPr>
              <w:jc w:val="center"/>
              <w:rPr>
                <w:ins w:id="11376" w:author="Στάθης Καπ" w:date="2023-03-09T00:34:00Z"/>
                <w:sz w:val="16"/>
                <w:szCs w:val="16"/>
              </w:rPr>
            </w:pPr>
          </w:p>
        </w:tc>
        <w:tc>
          <w:tcPr>
            <w:tcW w:w="453" w:type="dxa"/>
            <w:tcBorders>
              <w:left w:val="single" w:sz="4" w:space="0" w:color="auto"/>
            </w:tcBorders>
            <w:vAlign w:val="center"/>
            <w:tcPrChange w:id="11377" w:author="Στάθης Καπ" w:date="2023-03-09T04:10:00Z">
              <w:tcPr>
                <w:tcW w:w="453" w:type="dxa"/>
                <w:tcBorders>
                  <w:left w:val="single" w:sz="4" w:space="0" w:color="auto"/>
                </w:tcBorders>
                <w:vAlign w:val="center"/>
              </w:tcPr>
            </w:tcPrChange>
          </w:tcPr>
          <w:p w14:paraId="46753A86" w14:textId="330BD4D2" w:rsidR="00B7579D" w:rsidRPr="007E0F91" w:rsidRDefault="00B7579D" w:rsidP="00B7579D">
            <w:pPr>
              <w:jc w:val="center"/>
              <w:rPr>
                <w:ins w:id="11378" w:author="Στάθης Καπ" w:date="2023-03-09T00:34:00Z"/>
                <w:sz w:val="16"/>
                <w:szCs w:val="16"/>
              </w:rPr>
            </w:pPr>
            <w:ins w:id="11379" w:author="Στάθης Καπ" w:date="2023-03-09T02:06:00Z">
              <w:r w:rsidRPr="007E0F91">
                <w:rPr>
                  <w:rFonts w:ascii="Calibri" w:hAnsi="Calibri" w:cs="Calibri"/>
                  <w:color w:val="000000"/>
                  <w:sz w:val="16"/>
                  <w:szCs w:val="16"/>
                </w:rPr>
                <w:t>427</w:t>
              </w:r>
            </w:ins>
          </w:p>
        </w:tc>
        <w:tc>
          <w:tcPr>
            <w:tcW w:w="454" w:type="dxa"/>
            <w:vAlign w:val="center"/>
            <w:tcPrChange w:id="11380" w:author="Στάθης Καπ" w:date="2023-03-09T04:10:00Z">
              <w:tcPr>
                <w:tcW w:w="454" w:type="dxa"/>
                <w:vAlign w:val="center"/>
              </w:tcPr>
            </w:tcPrChange>
          </w:tcPr>
          <w:p w14:paraId="1A5310DB" w14:textId="09532B1B" w:rsidR="00B7579D" w:rsidRPr="007E0F91" w:rsidRDefault="00B7579D" w:rsidP="00B7579D">
            <w:pPr>
              <w:jc w:val="center"/>
              <w:rPr>
                <w:ins w:id="11381" w:author="Στάθης Καπ" w:date="2023-03-09T00:34:00Z"/>
                <w:sz w:val="16"/>
                <w:szCs w:val="16"/>
              </w:rPr>
            </w:pPr>
            <w:ins w:id="11382" w:author="Στάθης Καπ" w:date="2023-03-09T02:06:00Z">
              <w:r w:rsidRPr="007E0F91">
                <w:rPr>
                  <w:rFonts w:ascii="Calibri" w:hAnsi="Calibri" w:cs="Calibri"/>
                  <w:color w:val="000000"/>
                  <w:sz w:val="16"/>
                  <w:szCs w:val="16"/>
                </w:rPr>
                <w:t>8.76</w:t>
              </w:r>
            </w:ins>
          </w:p>
        </w:tc>
        <w:tc>
          <w:tcPr>
            <w:tcW w:w="454" w:type="dxa"/>
            <w:vAlign w:val="center"/>
            <w:tcPrChange w:id="11383" w:author="Στάθης Καπ" w:date="2023-03-09T04:10:00Z">
              <w:tcPr>
                <w:tcW w:w="454" w:type="dxa"/>
                <w:vAlign w:val="center"/>
              </w:tcPr>
            </w:tcPrChange>
          </w:tcPr>
          <w:p w14:paraId="7FBA63CB" w14:textId="3998D372" w:rsidR="00B7579D" w:rsidRPr="007E0F91" w:rsidRDefault="00B7579D" w:rsidP="00B7579D">
            <w:pPr>
              <w:jc w:val="center"/>
              <w:rPr>
                <w:ins w:id="11384" w:author="Στάθης Καπ" w:date="2023-03-09T00:34:00Z"/>
                <w:sz w:val="16"/>
                <w:szCs w:val="16"/>
              </w:rPr>
            </w:pPr>
            <w:ins w:id="11385" w:author="Στάθης Καπ" w:date="2023-03-09T02:06:00Z">
              <w:r w:rsidRPr="007E0F91">
                <w:rPr>
                  <w:rFonts w:ascii="Calibri" w:hAnsi="Calibri" w:cs="Calibri"/>
                  <w:color w:val="000000"/>
                  <w:sz w:val="16"/>
                  <w:szCs w:val="16"/>
                </w:rPr>
                <w:t>0.617</w:t>
              </w:r>
            </w:ins>
          </w:p>
        </w:tc>
        <w:tc>
          <w:tcPr>
            <w:tcW w:w="457" w:type="dxa"/>
            <w:tcBorders>
              <w:right w:val="single" w:sz="4" w:space="0" w:color="auto"/>
            </w:tcBorders>
            <w:vAlign w:val="center"/>
            <w:tcPrChange w:id="11386" w:author="Στάθης Καπ" w:date="2023-03-09T04:10:00Z">
              <w:tcPr>
                <w:tcW w:w="457" w:type="dxa"/>
                <w:tcBorders>
                  <w:right w:val="single" w:sz="4" w:space="0" w:color="auto"/>
                </w:tcBorders>
                <w:vAlign w:val="center"/>
              </w:tcPr>
            </w:tcPrChange>
          </w:tcPr>
          <w:p w14:paraId="2C935277" w14:textId="36F47CB4" w:rsidR="00B7579D" w:rsidRPr="007E0F91" w:rsidRDefault="00B7579D" w:rsidP="00B7579D">
            <w:pPr>
              <w:jc w:val="center"/>
              <w:rPr>
                <w:ins w:id="11387" w:author="Στάθης Καπ" w:date="2023-03-09T00:34:00Z"/>
                <w:sz w:val="16"/>
                <w:szCs w:val="16"/>
              </w:rPr>
            </w:pPr>
            <w:ins w:id="11388" w:author="Στάθης Καπ" w:date="2023-03-09T02:06:00Z">
              <w:r w:rsidRPr="007E0F91">
                <w:rPr>
                  <w:rFonts w:ascii="Calibri" w:hAnsi="Calibri" w:cs="Calibri"/>
                  <w:color w:val="000000"/>
                  <w:sz w:val="16"/>
                  <w:szCs w:val="16"/>
                </w:rPr>
                <w:t>50.76</w:t>
              </w:r>
            </w:ins>
          </w:p>
        </w:tc>
        <w:tc>
          <w:tcPr>
            <w:tcW w:w="453" w:type="dxa"/>
            <w:tcBorders>
              <w:left w:val="single" w:sz="4" w:space="0" w:color="auto"/>
            </w:tcBorders>
            <w:vAlign w:val="center"/>
            <w:tcPrChange w:id="11389" w:author="Στάθης Καπ" w:date="2023-03-09T04:10:00Z">
              <w:tcPr>
                <w:tcW w:w="453" w:type="dxa"/>
                <w:tcBorders>
                  <w:left w:val="single" w:sz="4" w:space="0" w:color="auto"/>
                </w:tcBorders>
                <w:vAlign w:val="center"/>
              </w:tcPr>
            </w:tcPrChange>
          </w:tcPr>
          <w:p w14:paraId="2ACF727A" w14:textId="0A807632" w:rsidR="00B7579D" w:rsidRPr="007E0F91" w:rsidRDefault="00B7579D" w:rsidP="00B7579D">
            <w:pPr>
              <w:jc w:val="center"/>
              <w:rPr>
                <w:ins w:id="11390" w:author="Στάθης Καπ" w:date="2023-03-09T00:34:00Z"/>
                <w:sz w:val="16"/>
                <w:szCs w:val="16"/>
              </w:rPr>
            </w:pPr>
            <w:ins w:id="11391" w:author="Στάθης Καπ" w:date="2023-03-09T02:06:00Z">
              <w:r w:rsidRPr="007E0F91">
                <w:rPr>
                  <w:rFonts w:ascii="Calibri" w:hAnsi="Calibri" w:cs="Calibri"/>
                  <w:color w:val="000000"/>
                  <w:sz w:val="16"/>
                  <w:szCs w:val="16"/>
                </w:rPr>
                <w:t>428</w:t>
              </w:r>
            </w:ins>
          </w:p>
        </w:tc>
        <w:tc>
          <w:tcPr>
            <w:tcW w:w="454" w:type="dxa"/>
            <w:vAlign w:val="center"/>
            <w:tcPrChange w:id="11392" w:author="Στάθης Καπ" w:date="2023-03-09T04:10:00Z">
              <w:tcPr>
                <w:tcW w:w="454" w:type="dxa"/>
                <w:vAlign w:val="center"/>
              </w:tcPr>
            </w:tcPrChange>
          </w:tcPr>
          <w:p w14:paraId="73678497" w14:textId="12D83FF1" w:rsidR="00B7579D" w:rsidRPr="007E0F91" w:rsidRDefault="00B7579D" w:rsidP="00B7579D">
            <w:pPr>
              <w:jc w:val="center"/>
              <w:rPr>
                <w:ins w:id="11393" w:author="Στάθης Καπ" w:date="2023-03-09T00:34:00Z"/>
                <w:sz w:val="16"/>
                <w:szCs w:val="16"/>
              </w:rPr>
            </w:pPr>
            <w:ins w:id="11394" w:author="Στάθης Καπ" w:date="2023-03-09T02:06:00Z">
              <w:r w:rsidRPr="007E0F91">
                <w:rPr>
                  <w:rFonts w:ascii="Calibri" w:hAnsi="Calibri" w:cs="Calibri"/>
                  <w:color w:val="000000"/>
                  <w:sz w:val="16"/>
                  <w:szCs w:val="16"/>
                </w:rPr>
                <w:t>8.55</w:t>
              </w:r>
            </w:ins>
          </w:p>
        </w:tc>
        <w:tc>
          <w:tcPr>
            <w:tcW w:w="454" w:type="dxa"/>
            <w:vAlign w:val="center"/>
            <w:tcPrChange w:id="11395" w:author="Στάθης Καπ" w:date="2023-03-09T04:10:00Z">
              <w:tcPr>
                <w:tcW w:w="454" w:type="dxa"/>
                <w:vAlign w:val="center"/>
              </w:tcPr>
            </w:tcPrChange>
          </w:tcPr>
          <w:p w14:paraId="65567FA0" w14:textId="2CF14FAB" w:rsidR="00B7579D" w:rsidRPr="007E0F91" w:rsidRDefault="00B7579D" w:rsidP="00B7579D">
            <w:pPr>
              <w:jc w:val="center"/>
              <w:rPr>
                <w:ins w:id="11396" w:author="Στάθης Καπ" w:date="2023-03-09T00:34:00Z"/>
                <w:sz w:val="16"/>
                <w:szCs w:val="16"/>
              </w:rPr>
            </w:pPr>
            <w:ins w:id="11397" w:author="Στάθης Καπ" w:date="2023-03-09T02:06:00Z">
              <w:r w:rsidRPr="007E0F91">
                <w:rPr>
                  <w:rFonts w:ascii="Calibri" w:hAnsi="Calibri" w:cs="Calibri"/>
                  <w:color w:val="000000"/>
                  <w:sz w:val="16"/>
                  <w:szCs w:val="16"/>
                </w:rPr>
                <w:t>0.898</w:t>
              </w:r>
            </w:ins>
          </w:p>
        </w:tc>
        <w:tc>
          <w:tcPr>
            <w:tcW w:w="454" w:type="dxa"/>
            <w:tcBorders>
              <w:right w:val="single" w:sz="4" w:space="0" w:color="auto"/>
            </w:tcBorders>
            <w:vAlign w:val="center"/>
            <w:tcPrChange w:id="11398" w:author="Στάθης Καπ" w:date="2023-03-09T04:10:00Z">
              <w:tcPr>
                <w:tcW w:w="454" w:type="dxa"/>
                <w:tcBorders>
                  <w:right w:val="single" w:sz="4" w:space="0" w:color="auto"/>
                </w:tcBorders>
                <w:vAlign w:val="center"/>
              </w:tcPr>
            </w:tcPrChange>
          </w:tcPr>
          <w:p w14:paraId="426B172F" w14:textId="408A0CBE" w:rsidR="00B7579D" w:rsidRPr="007E0F91" w:rsidRDefault="00B7579D" w:rsidP="00B7579D">
            <w:pPr>
              <w:jc w:val="center"/>
              <w:rPr>
                <w:ins w:id="11399" w:author="Στάθης Καπ" w:date="2023-03-09T00:34:00Z"/>
                <w:sz w:val="16"/>
                <w:szCs w:val="16"/>
              </w:rPr>
            </w:pPr>
            <w:ins w:id="11400" w:author="Στάθης Καπ" w:date="2023-03-09T02:06:00Z">
              <w:r w:rsidRPr="007E0F91">
                <w:rPr>
                  <w:rFonts w:ascii="Calibri" w:hAnsi="Calibri" w:cs="Calibri"/>
                  <w:color w:val="000000"/>
                  <w:sz w:val="16"/>
                  <w:szCs w:val="16"/>
                </w:rPr>
                <w:t>28.33</w:t>
              </w:r>
            </w:ins>
          </w:p>
        </w:tc>
        <w:tc>
          <w:tcPr>
            <w:tcW w:w="453" w:type="dxa"/>
            <w:tcBorders>
              <w:left w:val="single" w:sz="4" w:space="0" w:color="auto"/>
            </w:tcBorders>
            <w:vAlign w:val="center"/>
            <w:tcPrChange w:id="11401" w:author="Στάθης Καπ" w:date="2023-03-09T04:10:00Z">
              <w:tcPr>
                <w:tcW w:w="453" w:type="dxa"/>
                <w:tcBorders>
                  <w:left w:val="single" w:sz="4" w:space="0" w:color="auto"/>
                </w:tcBorders>
                <w:vAlign w:val="center"/>
              </w:tcPr>
            </w:tcPrChange>
          </w:tcPr>
          <w:p w14:paraId="21653BCB" w14:textId="24C79B0A" w:rsidR="00B7579D" w:rsidRPr="007E0F91" w:rsidRDefault="00B7579D" w:rsidP="00B7579D">
            <w:pPr>
              <w:jc w:val="center"/>
              <w:rPr>
                <w:ins w:id="11402" w:author="Στάθης Καπ" w:date="2023-03-09T00:34:00Z"/>
                <w:sz w:val="16"/>
                <w:szCs w:val="16"/>
              </w:rPr>
            </w:pPr>
            <w:ins w:id="11403" w:author="Στάθης Καπ" w:date="2023-03-09T02:06:00Z">
              <w:r w:rsidRPr="007E0F91">
                <w:rPr>
                  <w:rFonts w:ascii="Calibri" w:hAnsi="Calibri" w:cs="Calibri"/>
                  <w:color w:val="000000"/>
                  <w:sz w:val="16"/>
                  <w:szCs w:val="16"/>
                </w:rPr>
                <w:t>384</w:t>
              </w:r>
            </w:ins>
          </w:p>
        </w:tc>
        <w:tc>
          <w:tcPr>
            <w:tcW w:w="454" w:type="dxa"/>
            <w:vAlign w:val="center"/>
            <w:tcPrChange w:id="11404" w:author="Στάθης Καπ" w:date="2023-03-09T04:10:00Z">
              <w:tcPr>
                <w:tcW w:w="454" w:type="dxa"/>
                <w:vAlign w:val="center"/>
              </w:tcPr>
            </w:tcPrChange>
          </w:tcPr>
          <w:p w14:paraId="43B3ACCB" w14:textId="70D03CDD" w:rsidR="00B7579D" w:rsidRPr="007E0F91" w:rsidRDefault="00B7579D" w:rsidP="00B7579D">
            <w:pPr>
              <w:jc w:val="center"/>
              <w:rPr>
                <w:ins w:id="11405" w:author="Στάθης Καπ" w:date="2023-03-09T00:34:00Z"/>
                <w:sz w:val="16"/>
                <w:szCs w:val="16"/>
              </w:rPr>
            </w:pPr>
            <w:ins w:id="11406" w:author="Στάθης Καπ" w:date="2023-03-09T02:06:00Z">
              <w:r w:rsidRPr="007E0F91">
                <w:rPr>
                  <w:rFonts w:ascii="Calibri" w:hAnsi="Calibri" w:cs="Calibri"/>
                  <w:color w:val="000000"/>
                  <w:sz w:val="16"/>
                  <w:szCs w:val="16"/>
                </w:rPr>
                <w:t>17.95</w:t>
              </w:r>
            </w:ins>
          </w:p>
        </w:tc>
        <w:tc>
          <w:tcPr>
            <w:tcW w:w="454" w:type="dxa"/>
            <w:vAlign w:val="center"/>
            <w:tcPrChange w:id="11407" w:author="Στάθης Καπ" w:date="2023-03-09T04:10:00Z">
              <w:tcPr>
                <w:tcW w:w="454" w:type="dxa"/>
                <w:vAlign w:val="center"/>
              </w:tcPr>
            </w:tcPrChange>
          </w:tcPr>
          <w:p w14:paraId="5EF8BD9D" w14:textId="64CC89DA" w:rsidR="00B7579D" w:rsidRPr="007E0F91" w:rsidRDefault="00B7579D" w:rsidP="00B7579D">
            <w:pPr>
              <w:jc w:val="center"/>
              <w:rPr>
                <w:ins w:id="11408" w:author="Στάθης Καπ" w:date="2023-03-09T00:34:00Z"/>
                <w:sz w:val="16"/>
                <w:szCs w:val="16"/>
              </w:rPr>
            </w:pPr>
            <w:ins w:id="11409" w:author="Στάθης Καπ" w:date="2023-03-09T02:06:00Z">
              <w:r w:rsidRPr="007E0F91">
                <w:rPr>
                  <w:rFonts w:ascii="Calibri" w:hAnsi="Calibri" w:cs="Calibri"/>
                  <w:color w:val="000000"/>
                  <w:sz w:val="16"/>
                  <w:szCs w:val="16"/>
                </w:rPr>
                <w:t>0.462</w:t>
              </w:r>
            </w:ins>
          </w:p>
        </w:tc>
        <w:tc>
          <w:tcPr>
            <w:tcW w:w="461" w:type="dxa"/>
            <w:tcBorders>
              <w:right w:val="single" w:sz="4" w:space="0" w:color="auto"/>
            </w:tcBorders>
            <w:vAlign w:val="center"/>
            <w:tcPrChange w:id="11410" w:author="Στάθης Καπ" w:date="2023-03-09T04:10:00Z">
              <w:tcPr>
                <w:tcW w:w="461" w:type="dxa"/>
                <w:tcBorders>
                  <w:right w:val="single" w:sz="4" w:space="0" w:color="auto"/>
                </w:tcBorders>
                <w:vAlign w:val="center"/>
              </w:tcPr>
            </w:tcPrChange>
          </w:tcPr>
          <w:p w14:paraId="078F1006" w14:textId="15D152BB" w:rsidR="00B7579D" w:rsidRPr="007E0F91" w:rsidRDefault="00B7579D" w:rsidP="00B7579D">
            <w:pPr>
              <w:jc w:val="center"/>
              <w:rPr>
                <w:ins w:id="11411" w:author="Στάθης Καπ" w:date="2023-03-09T00:34:00Z"/>
                <w:sz w:val="16"/>
                <w:szCs w:val="16"/>
              </w:rPr>
            </w:pPr>
            <w:ins w:id="11412" w:author="Στάθης Καπ" w:date="2023-03-09T02:06:00Z">
              <w:r w:rsidRPr="007E0F91">
                <w:rPr>
                  <w:rFonts w:ascii="Calibri" w:hAnsi="Calibri" w:cs="Calibri"/>
                  <w:color w:val="000000"/>
                  <w:sz w:val="16"/>
                  <w:szCs w:val="16"/>
                </w:rPr>
                <w:t>63.13</w:t>
              </w:r>
            </w:ins>
          </w:p>
        </w:tc>
      </w:tr>
      <w:tr w:rsidR="00F33ECC" w14:paraId="59E1EC49" w14:textId="77777777" w:rsidTr="00E719CF">
        <w:trPr>
          <w:trHeight w:val="170"/>
          <w:jc w:val="center"/>
          <w:ins w:id="11413" w:author="Στάθης Καπ" w:date="2023-03-09T00:34:00Z"/>
          <w:trPrChange w:id="11414" w:author="Στάθης Καπ" w:date="2023-03-09T04:10: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1415" w:author="Στάθης Καπ" w:date="2023-03-09T04:10:00Z">
              <w:tcPr>
                <w:tcW w:w="454" w:type="dxa"/>
                <w:tcBorders>
                  <w:left w:val="single" w:sz="4" w:space="0" w:color="auto"/>
                  <w:bottom w:val="single" w:sz="4" w:space="0" w:color="auto"/>
                  <w:right w:val="single" w:sz="4" w:space="0" w:color="auto"/>
                </w:tcBorders>
                <w:shd w:val="clear" w:color="auto" w:fill="D0CECE" w:themeFill="background2" w:themeFillShade="E6"/>
                <w:vAlign w:val="center"/>
              </w:tcPr>
            </w:tcPrChange>
          </w:tcPr>
          <w:p w14:paraId="56B845E1" w14:textId="2F5F1E4E" w:rsidR="00B7579D" w:rsidRPr="007E0F91" w:rsidRDefault="00B7579D" w:rsidP="00B7579D">
            <w:pPr>
              <w:jc w:val="center"/>
              <w:rPr>
                <w:ins w:id="11416" w:author="Στάθης Καπ" w:date="2023-03-09T00:34:00Z"/>
                <w:sz w:val="16"/>
                <w:szCs w:val="16"/>
              </w:rPr>
            </w:pPr>
            <w:ins w:id="11417" w:author="Στάθης Καπ" w:date="2023-03-09T00:36:00Z">
              <w:r w:rsidRPr="007E0F91">
                <w:rPr>
                  <w:sz w:val="16"/>
                  <w:szCs w:val="16"/>
                </w:rPr>
                <w:t>pr20</w:t>
              </w:r>
            </w:ins>
          </w:p>
        </w:tc>
        <w:tc>
          <w:tcPr>
            <w:tcW w:w="565" w:type="dxa"/>
            <w:tcBorders>
              <w:left w:val="single" w:sz="4" w:space="0" w:color="auto"/>
              <w:bottom w:val="single" w:sz="4" w:space="0" w:color="auto"/>
            </w:tcBorders>
            <w:vAlign w:val="center"/>
            <w:tcPrChange w:id="11418" w:author="Στάθης Καπ" w:date="2023-03-09T04:10:00Z">
              <w:tcPr>
                <w:tcW w:w="567" w:type="dxa"/>
                <w:tcBorders>
                  <w:left w:val="single" w:sz="4" w:space="0" w:color="auto"/>
                  <w:bottom w:val="single" w:sz="4" w:space="0" w:color="auto"/>
                </w:tcBorders>
                <w:vAlign w:val="center"/>
              </w:tcPr>
            </w:tcPrChange>
          </w:tcPr>
          <w:p w14:paraId="765DB95A" w14:textId="5C6F4E41" w:rsidR="00B7579D" w:rsidRPr="007E0F91" w:rsidRDefault="00B7579D" w:rsidP="00B7579D">
            <w:pPr>
              <w:jc w:val="center"/>
              <w:rPr>
                <w:ins w:id="11419" w:author="Στάθης Καπ" w:date="2023-03-09T00:34:00Z"/>
                <w:sz w:val="16"/>
                <w:szCs w:val="16"/>
              </w:rPr>
            </w:pPr>
            <w:ins w:id="11420" w:author="Στάθης Καπ" w:date="2023-03-09T02:06:00Z">
              <w:r w:rsidRPr="007E0F91">
                <w:rPr>
                  <w:rFonts w:ascii="Calibri" w:hAnsi="Calibri" w:cstheme="minorHAnsi"/>
                  <w:color w:val="000000"/>
                  <w:sz w:val="16"/>
                  <w:szCs w:val="16"/>
                </w:rPr>
                <w:t>667</w:t>
              </w:r>
            </w:ins>
          </w:p>
        </w:tc>
        <w:tc>
          <w:tcPr>
            <w:tcW w:w="679" w:type="dxa"/>
            <w:tcBorders>
              <w:bottom w:val="single" w:sz="4" w:space="0" w:color="auto"/>
              <w:right w:val="single" w:sz="4" w:space="0" w:color="auto"/>
            </w:tcBorders>
            <w:vAlign w:val="center"/>
            <w:tcPrChange w:id="11421" w:author="Στάθης Καπ" w:date="2023-03-09T04:10:00Z">
              <w:tcPr>
                <w:tcW w:w="680" w:type="dxa"/>
                <w:tcBorders>
                  <w:bottom w:val="single" w:sz="4" w:space="0" w:color="auto"/>
                  <w:right w:val="single" w:sz="4" w:space="0" w:color="auto"/>
                </w:tcBorders>
                <w:vAlign w:val="center"/>
              </w:tcPr>
            </w:tcPrChange>
          </w:tcPr>
          <w:p w14:paraId="049CB220" w14:textId="437CF5D9" w:rsidR="00B7579D" w:rsidRPr="007E0F91" w:rsidRDefault="00B7579D" w:rsidP="00B7579D">
            <w:pPr>
              <w:jc w:val="center"/>
              <w:rPr>
                <w:ins w:id="11422" w:author="Στάθης Καπ" w:date="2023-03-09T00:34:00Z"/>
                <w:sz w:val="16"/>
                <w:szCs w:val="16"/>
              </w:rPr>
            </w:pPr>
            <w:ins w:id="11423" w:author="Στάθης Καπ" w:date="2023-03-09T02:06:00Z">
              <w:r w:rsidRPr="007E0F91">
                <w:rPr>
                  <w:rFonts w:ascii="Calibri" w:hAnsi="Calibri" w:cstheme="minorHAnsi"/>
                  <w:color w:val="000000"/>
                  <w:sz w:val="16"/>
                  <w:szCs w:val="16"/>
                </w:rPr>
                <w:t>570</w:t>
              </w:r>
            </w:ins>
          </w:p>
        </w:tc>
        <w:tc>
          <w:tcPr>
            <w:tcW w:w="453" w:type="dxa"/>
            <w:tcBorders>
              <w:left w:val="single" w:sz="4" w:space="0" w:color="auto"/>
              <w:bottom w:val="single" w:sz="4" w:space="0" w:color="auto"/>
            </w:tcBorders>
            <w:vAlign w:val="center"/>
            <w:tcPrChange w:id="11424" w:author="Στάθης Καπ" w:date="2023-03-09T04:10:00Z">
              <w:tcPr>
                <w:tcW w:w="454" w:type="dxa"/>
                <w:tcBorders>
                  <w:left w:val="single" w:sz="4" w:space="0" w:color="auto"/>
                  <w:bottom w:val="single" w:sz="4" w:space="0" w:color="auto"/>
                </w:tcBorders>
                <w:vAlign w:val="center"/>
              </w:tcPr>
            </w:tcPrChange>
          </w:tcPr>
          <w:p w14:paraId="0A6A35FE" w14:textId="417EA50B" w:rsidR="00B7579D" w:rsidRPr="007E0F91" w:rsidRDefault="00B7579D" w:rsidP="00B7579D">
            <w:pPr>
              <w:jc w:val="center"/>
              <w:rPr>
                <w:ins w:id="11425" w:author="Στάθης Καπ" w:date="2023-03-09T00:34:00Z"/>
                <w:sz w:val="16"/>
                <w:szCs w:val="16"/>
              </w:rPr>
            </w:pPr>
            <w:ins w:id="11426" w:author="Στάθης Καπ" w:date="2023-03-09T02:06:00Z">
              <w:r w:rsidRPr="007E0F91">
                <w:rPr>
                  <w:rFonts w:ascii="Calibri" w:hAnsi="Calibri" w:cs="Calibri"/>
                  <w:color w:val="000000"/>
                  <w:sz w:val="16"/>
                  <w:szCs w:val="16"/>
                </w:rPr>
                <w:t>610</w:t>
              </w:r>
            </w:ins>
          </w:p>
        </w:tc>
        <w:tc>
          <w:tcPr>
            <w:tcW w:w="708" w:type="dxa"/>
            <w:tcBorders>
              <w:bottom w:val="single" w:sz="4" w:space="0" w:color="auto"/>
            </w:tcBorders>
            <w:vAlign w:val="center"/>
            <w:tcPrChange w:id="11427" w:author="Στάθης Καπ" w:date="2023-03-09T04:10:00Z">
              <w:tcPr>
                <w:tcW w:w="709" w:type="dxa"/>
                <w:tcBorders>
                  <w:bottom w:val="single" w:sz="4" w:space="0" w:color="auto"/>
                </w:tcBorders>
                <w:vAlign w:val="center"/>
              </w:tcPr>
            </w:tcPrChange>
          </w:tcPr>
          <w:p w14:paraId="27A605E0" w14:textId="1B5B0CA3" w:rsidR="00B7579D" w:rsidRPr="007E0F91" w:rsidRDefault="00B7579D" w:rsidP="00B7579D">
            <w:pPr>
              <w:jc w:val="center"/>
              <w:rPr>
                <w:ins w:id="11428" w:author="Στάθης Καπ" w:date="2023-03-09T00:34:00Z"/>
                <w:sz w:val="16"/>
                <w:szCs w:val="16"/>
              </w:rPr>
            </w:pPr>
            <w:ins w:id="11429" w:author="Στάθης Καπ" w:date="2023-03-09T02:06:00Z">
              <w:r w:rsidRPr="007E0F91">
                <w:rPr>
                  <w:rFonts w:ascii="Calibri" w:hAnsi="Calibri" w:cs="Calibri"/>
                  <w:color w:val="000000"/>
                  <w:sz w:val="16"/>
                  <w:szCs w:val="16"/>
                </w:rPr>
                <w:t>8.55</w:t>
              </w:r>
            </w:ins>
          </w:p>
        </w:tc>
        <w:tc>
          <w:tcPr>
            <w:tcW w:w="652" w:type="dxa"/>
            <w:vMerge/>
            <w:tcBorders>
              <w:bottom w:val="single" w:sz="4" w:space="0" w:color="auto"/>
              <w:right w:val="single" w:sz="4" w:space="0" w:color="auto"/>
            </w:tcBorders>
            <w:vAlign w:val="center"/>
            <w:tcPrChange w:id="11430" w:author="Στάθης Καπ" w:date="2023-03-09T04:10:00Z">
              <w:tcPr>
                <w:tcW w:w="653" w:type="dxa"/>
                <w:vMerge/>
                <w:tcBorders>
                  <w:bottom w:val="single" w:sz="4" w:space="0" w:color="auto"/>
                  <w:right w:val="single" w:sz="4" w:space="0" w:color="auto"/>
                </w:tcBorders>
                <w:vAlign w:val="center"/>
              </w:tcPr>
            </w:tcPrChange>
          </w:tcPr>
          <w:p w14:paraId="4A103BFC" w14:textId="37236371" w:rsidR="00B7579D" w:rsidRPr="007E0F91" w:rsidRDefault="00B7579D" w:rsidP="00B7579D">
            <w:pPr>
              <w:jc w:val="center"/>
              <w:rPr>
                <w:ins w:id="11431" w:author="Στάθης Καπ" w:date="2023-03-09T00:34:00Z"/>
                <w:sz w:val="16"/>
                <w:szCs w:val="16"/>
              </w:rPr>
            </w:pPr>
          </w:p>
        </w:tc>
        <w:tc>
          <w:tcPr>
            <w:tcW w:w="453" w:type="dxa"/>
            <w:tcBorders>
              <w:left w:val="single" w:sz="4" w:space="0" w:color="auto"/>
              <w:bottom w:val="single" w:sz="4" w:space="0" w:color="auto"/>
            </w:tcBorders>
            <w:vAlign w:val="center"/>
            <w:tcPrChange w:id="11432" w:author="Στάθης Καπ" w:date="2023-03-09T04:10:00Z">
              <w:tcPr>
                <w:tcW w:w="454" w:type="dxa"/>
                <w:tcBorders>
                  <w:left w:val="single" w:sz="4" w:space="0" w:color="auto"/>
                  <w:bottom w:val="single" w:sz="4" w:space="0" w:color="auto"/>
                </w:tcBorders>
                <w:vAlign w:val="center"/>
              </w:tcPr>
            </w:tcPrChange>
          </w:tcPr>
          <w:p w14:paraId="6BDA0664" w14:textId="3DC98F06" w:rsidR="00B7579D" w:rsidRPr="007E0F91" w:rsidRDefault="00B7579D" w:rsidP="00B7579D">
            <w:pPr>
              <w:jc w:val="center"/>
              <w:rPr>
                <w:ins w:id="11433" w:author="Στάθης Καπ" w:date="2023-03-09T00:34:00Z"/>
                <w:sz w:val="16"/>
                <w:szCs w:val="16"/>
              </w:rPr>
            </w:pPr>
            <w:ins w:id="11434" w:author="Στάθης Καπ" w:date="2023-03-09T02:06:00Z">
              <w:r w:rsidRPr="007E0F91">
                <w:rPr>
                  <w:rFonts w:ascii="Calibri" w:hAnsi="Calibri" w:cs="Calibri"/>
                  <w:color w:val="000000"/>
                  <w:sz w:val="16"/>
                  <w:szCs w:val="16"/>
                </w:rPr>
                <w:t>586</w:t>
              </w:r>
            </w:ins>
          </w:p>
        </w:tc>
        <w:tc>
          <w:tcPr>
            <w:tcW w:w="454" w:type="dxa"/>
            <w:tcBorders>
              <w:bottom w:val="single" w:sz="4" w:space="0" w:color="auto"/>
            </w:tcBorders>
            <w:vAlign w:val="center"/>
            <w:tcPrChange w:id="11435" w:author="Στάθης Καπ" w:date="2023-03-09T04:10:00Z">
              <w:tcPr>
                <w:tcW w:w="454" w:type="dxa"/>
                <w:tcBorders>
                  <w:bottom w:val="single" w:sz="4" w:space="0" w:color="auto"/>
                </w:tcBorders>
                <w:vAlign w:val="center"/>
              </w:tcPr>
            </w:tcPrChange>
          </w:tcPr>
          <w:p w14:paraId="26340DFC" w14:textId="7E77406E" w:rsidR="00B7579D" w:rsidRPr="007E0F91" w:rsidRDefault="00B7579D" w:rsidP="00B7579D">
            <w:pPr>
              <w:jc w:val="center"/>
              <w:rPr>
                <w:ins w:id="11436" w:author="Στάθης Καπ" w:date="2023-03-09T00:34:00Z"/>
                <w:sz w:val="16"/>
                <w:szCs w:val="16"/>
              </w:rPr>
            </w:pPr>
            <w:ins w:id="11437" w:author="Στάθης Καπ" w:date="2023-03-09T02:06:00Z">
              <w:r w:rsidRPr="007E0F91">
                <w:rPr>
                  <w:rFonts w:ascii="Calibri" w:hAnsi="Calibri" w:cs="Calibri"/>
                  <w:color w:val="000000"/>
                  <w:sz w:val="16"/>
                  <w:szCs w:val="16"/>
                </w:rPr>
                <w:t>3.93</w:t>
              </w:r>
            </w:ins>
          </w:p>
        </w:tc>
        <w:tc>
          <w:tcPr>
            <w:tcW w:w="454" w:type="dxa"/>
            <w:tcBorders>
              <w:bottom w:val="single" w:sz="4" w:space="0" w:color="auto"/>
            </w:tcBorders>
            <w:vAlign w:val="center"/>
            <w:tcPrChange w:id="11438" w:author="Στάθης Καπ" w:date="2023-03-09T04:10:00Z">
              <w:tcPr>
                <w:tcW w:w="454" w:type="dxa"/>
                <w:tcBorders>
                  <w:bottom w:val="single" w:sz="4" w:space="0" w:color="auto"/>
                </w:tcBorders>
                <w:vAlign w:val="center"/>
              </w:tcPr>
            </w:tcPrChange>
          </w:tcPr>
          <w:p w14:paraId="36094681" w14:textId="6B1DE87C" w:rsidR="00B7579D" w:rsidRPr="007E0F91" w:rsidRDefault="00B7579D" w:rsidP="00B7579D">
            <w:pPr>
              <w:jc w:val="center"/>
              <w:rPr>
                <w:ins w:id="11439" w:author="Στάθης Καπ" w:date="2023-03-09T00:34:00Z"/>
                <w:sz w:val="16"/>
                <w:szCs w:val="16"/>
              </w:rPr>
            </w:pPr>
            <w:ins w:id="11440" w:author="Στάθης Καπ" w:date="2023-03-09T02:06:00Z">
              <w:r w:rsidRPr="007E0F91">
                <w:rPr>
                  <w:rFonts w:ascii="Calibri" w:hAnsi="Calibri" w:cs="Calibri"/>
                  <w:color w:val="000000"/>
                  <w:sz w:val="16"/>
                  <w:szCs w:val="16"/>
                </w:rPr>
                <w:t>1.833</w:t>
              </w:r>
            </w:ins>
          </w:p>
        </w:tc>
        <w:tc>
          <w:tcPr>
            <w:tcW w:w="457" w:type="dxa"/>
            <w:tcBorders>
              <w:bottom w:val="single" w:sz="4" w:space="0" w:color="auto"/>
              <w:right w:val="single" w:sz="4" w:space="0" w:color="auto"/>
            </w:tcBorders>
            <w:vAlign w:val="center"/>
            <w:tcPrChange w:id="11441" w:author="Στάθης Καπ" w:date="2023-03-09T04:10:00Z">
              <w:tcPr>
                <w:tcW w:w="454" w:type="dxa"/>
                <w:tcBorders>
                  <w:bottom w:val="single" w:sz="4" w:space="0" w:color="auto"/>
                  <w:right w:val="single" w:sz="4" w:space="0" w:color="auto"/>
                </w:tcBorders>
                <w:vAlign w:val="center"/>
              </w:tcPr>
            </w:tcPrChange>
          </w:tcPr>
          <w:p w14:paraId="1CE2810E" w14:textId="756CD348" w:rsidR="00B7579D" w:rsidRPr="007E0F91" w:rsidRDefault="00B7579D" w:rsidP="00B7579D">
            <w:pPr>
              <w:jc w:val="center"/>
              <w:rPr>
                <w:ins w:id="11442" w:author="Στάθης Καπ" w:date="2023-03-09T00:34:00Z"/>
                <w:sz w:val="16"/>
                <w:szCs w:val="16"/>
              </w:rPr>
            </w:pPr>
            <w:ins w:id="11443" w:author="Στάθης Καπ" w:date="2023-03-09T02:06:00Z">
              <w:r w:rsidRPr="007E0F91">
                <w:rPr>
                  <w:rFonts w:ascii="Calibri" w:hAnsi="Calibri" w:cs="Calibri"/>
                  <w:color w:val="000000"/>
                  <w:sz w:val="16"/>
                  <w:szCs w:val="16"/>
                </w:rPr>
                <w:t>18.46</w:t>
              </w:r>
            </w:ins>
          </w:p>
        </w:tc>
        <w:tc>
          <w:tcPr>
            <w:tcW w:w="453" w:type="dxa"/>
            <w:tcBorders>
              <w:left w:val="single" w:sz="4" w:space="0" w:color="auto"/>
              <w:bottom w:val="single" w:sz="4" w:space="0" w:color="auto"/>
            </w:tcBorders>
            <w:vAlign w:val="center"/>
            <w:tcPrChange w:id="11444" w:author="Στάθης Καπ" w:date="2023-03-09T04:10:00Z">
              <w:tcPr>
                <w:tcW w:w="454" w:type="dxa"/>
                <w:tcBorders>
                  <w:left w:val="single" w:sz="4" w:space="0" w:color="auto"/>
                  <w:bottom w:val="single" w:sz="4" w:space="0" w:color="auto"/>
                </w:tcBorders>
                <w:vAlign w:val="center"/>
              </w:tcPr>
            </w:tcPrChange>
          </w:tcPr>
          <w:p w14:paraId="387DC6C9" w14:textId="6FD7407B" w:rsidR="00B7579D" w:rsidRPr="007E0F91" w:rsidRDefault="00B7579D" w:rsidP="00B7579D">
            <w:pPr>
              <w:jc w:val="center"/>
              <w:rPr>
                <w:ins w:id="11445" w:author="Στάθης Καπ" w:date="2023-03-09T00:34:00Z"/>
                <w:sz w:val="16"/>
                <w:szCs w:val="16"/>
              </w:rPr>
            </w:pPr>
            <w:ins w:id="11446" w:author="Στάθης Καπ" w:date="2023-03-09T02:06:00Z">
              <w:r w:rsidRPr="007E0F91">
                <w:rPr>
                  <w:rFonts w:ascii="Calibri" w:hAnsi="Calibri" w:cs="Calibri"/>
                  <w:color w:val="000000"/>
                  <w:sz w:val="16"/>
                  <w:szCs w:val="16"/>
                </w:rPr>
                <w:t>534</w:t>
              </w:r>
            </w:ins>
          </w:p>
        </w:tc>
        <w:tc>
          <w:tcPr>
            <w:tcW w:w="454" w:type="dxa"/>
            <w:tcBorders>
              <w:bottom w:val="single" w:sz="4" w:space="0" w:color="auto"/>
            </w:tcBorders>
            <w:vAlign w:val="center"/>
            <w:tcPrChange w:id="11447" w:author="Στάθης Καπ" w:date="2023-03-09T04:10:00Z">
              <w:tcPr>
                <w:tcW w:w="454" w:type="dxa"/>
                <w:tcBorders>
                  <w:bottom w:val="single" w:sz="4" w:space="0" w:color="auto"/>
                </w:tcBorders>
                <w:vAlign w:val="center"/>
              </w:tcPr>
            </w:tcPrChange>
          </w:tcPr>
          <w:p w14:paraId="4C3FD88C" w14:textId="168BB61E" w:rsidR="00B7579D" w:rsidRPr="007E0F91" w:rsidRDefault="00B7579D" w:rsidP="00B7579D">
            <w:pPr>
              <w:jc w:val="center"/>
              <w:rPr>
                <w:ins w:id="11448" w:author="Στάθης Καπ" w:date="2023-03-09T00:34:00Z"/>
                <w:sz w:val="16"/>
                <w:szCs w:val="16"/>
              </w:rPr>
            </w:pPr>
            <w:ins w:id="11449" w:author="Στάθης Καπ" w:date="2023-03-09T02:06:00Z">
              <w:r w:rsidRPr="007E0F91">
                <w:rPr>
                  <w:rFonts w:ascii="Calibri" w:hAnsi="Calibri" w:cs="Calibri"/>
                  <w:color w:val="000000"/>
                  <w:sz w:val="16"/>
                  <w:szCs w:val="16"/>
                </w:rPr>
                <w:t>12.46</w:t>
              </w:r>
            </w:ins>
          </w:p>
        </w:tc>
        <w:tc>
          <w:tcPr>
            <w:tcW w:w="454" w:type="dxa"/>
            <w:tcBorders>
              <w:bottom w:val="single" w:sz="4" w:space="0" w:color="auto"/>
            </w:tcBorders>
            <w:vAlign w:val="center"/>
            <w:tcPrChange w:id="11450" w:author="Στάθης Καπ" w:date="2023-03-09T04:10:00Z">
              <w:tcPr>
                <w:tcW w:w="454" w:type="dxa"/>
                <w:tcBorders>
                  <w:bottom w:val="single" w:sz="4" w:space="0" w:color="auto"/>
                </w:tcBorders>
                <w:vAlign w:val="center"/>
              </w:tcPr>
            </w:tcPrChange>
          </w:tcPr>
          <w:p w14:paraId="4863504B" w14:textId="20B0E63B" w:rsidR="00B7579D" w:rsidRPr="007E0F91" w:rsidRDefault="00B7579D" w:rsidP="00B7579D">
            <w:pPr>
              <w:jc w:val="center"/>
              <w:rPr>
                <w:ins w:id="11451" w:author="Στάθης Καπ" w:date="2023-03-09T00:34:00Z"/>
                <w:sz w:val="16"/>
                <w:szCs w:val="16"/>
              </w:rPr>
            </w:pPr>
            <w:ins w:id="11452" w:author="Στάθης Καπ" w:date="2023-03-09T02:06:00Z">
              <w:r w:rsidRPr="007E0F91">
                <w:rPr>
                  <w:rFonts w:ascii="Calibri" w:hAnsi="Calibri" w:cs="Calibri"/>
                  <w:color w:val="000000"/>
                  <w:sz w:val="16"/>
                  <w:szCs w:val="16"/>
                </w:rPr>
                <w:t>0.655</w:t>
              </w:r>
            </w:ins>
          </w:p>
        </w:tc>
        <w:tc>
          <w:tcPr>
            <w:tcW w:w="454" w:type="dxa"/>
            <w:tcBorders>
              <w:bottom w:val="single" w:sz="4" w:space="0" w:color="auto"/>
              <w:right w:val="single" w:sz="4" w:space="0" w:color="auto"/>
            </w:tcBorders>
            <w:vAlign w:val="center"/>
            <w:tcPrChange w:id="11453" w:author="Στάθης Καπ" w:date="2023-03-09T04:10:00Z">
              <w:tcPr>
                <w:tcW w:w="454" w:type="dxa"/>
                <w:tcBorders>
                  <w:bottom w:val="single" w:sz="4" w:space="0" w:color="auto"/>
                  <w:right w:val="single" w:sz="4" w:space="0" w:color="auto"/>
                </w:tcBorders>
                <w:vAlign w:val="center"/>
              </w:tcPr>
            </w:tcPrChange>
          </w:tcPr>
          <w:p w14:paraId="250C3A7E" w14:textId="3D7D27AC" w:rsidR="00B7579D" w:rsidRPr="007E0F91" w:rsidRDefault="00B7579D" w:rsidP="00B7579D">
            <w:pPr>
              <w:jc w:val="center"/>
              <w:rPr>
                <w:ins w:id="11454" w:author="Στάθης Καπ" w:date="2023-03-09T00:34:00Z"/>
                <w:sz w:val="16"/>
                <w:szCs w:val="16"/>
              </w:rPr>
            </w:pPr>
            <w:ins w:id="11455" w:author="Στάθης Καπ" w:date="2023-03-09T02:06:00Z">
              <w:r w:rsidRPr="007E0F91">
                <w:rPr>
                  <w:rFonts w:ascii="Calibri" w:hAnsi="Calibri" w:cs="Calibri"/>
                  <w:color w:val="000000"/>
                  <w:sz w:val="16"/>
                  <w:szCs w:val="16"/>
                </w:rPr>
                <w:t>70.86</w:t>
              </w:r>
            </w:ins>
          </w:p>
        </w:tc>
        <w:tc>
          <w:tcPr>
            <w:tcW w:w="453" w:type="dxa"/>
            <w:tcBorders>
              <w:left w:val="single" w:sz="4" w:space="0" w:color="auto"/>
              <w:bottom w:val="single" w:sz="4" w:space="0" w:color="auto"/>
            </w:tcBorders>
            <w:vAlign w:val="center"/>
            <w:tcPrChange w:id="11456" w:author="Στάθης Καπ" w:date="2023-03-09T04:10:00Z">
              <w:tcPr>
                <w:tcW w:w="454" w:type="dxa"/>
                <w:tcBorders>
                  <w:left w:val="single" w:sz="4" w:space="0" w:color="auto"/>
                  <w:bottom w:val="single" w:sz="4" w:space="0" w:color="auto"/>
                </w:tcBorders>
                <w:vAlign w:val="center"/>
              </w:tcPr>
            </w:tcPrChange>
          </w:tcPr>
          <w:p w14:paraId="612CC72B" w14:textId="77779D46" w:rsidR="00B7579D" w:rsidRPr="007E0F91" w:rsidRDefault="00B7579D" w:rsidP="00B7579D">
            <w:pPr>
              <w:jc w:val="center"/>
              <w:rPr>
                <w:ins w:id="11457" w:author="Στάθης Καπ" w:date="2023-03-09T00:34:00Z"/>
                <w:sz w:val="16"/>
                <w:szCs w:val="16"/>
              </w:rPr>
            </w:pPr>
            <w:ins w:id="11458" w:author="Στάθης Καπ" w:date="2023-03-09T02:06:00Z">
              <w:r w:rsidRPr="007E0F91">
                <w:rPr>
                  <w:rFonts w:ascii="Calibri" w:hAnsi="Calibri" w:cs="Calibri"/>
                  <w:color w:val="000000"/>
                  <w:sz w:val="16"/>
                  <w:szCs w:val="16"/>
                </w:rPr>
                <w:t>556</w:t>
              </w:r>
            </w:ins>
          </w:p>
        </w:tc>
        <w:tc>
          <w:tcPr>
            <w:tcW w:w="454" w:type="dxa"/>
            <w:tcBorders>
              <w:bottom w:val="single" w:sz="4" w:space="0" w:color="auto"/>
            </w:tcBorders>
            <w:vAlign w:val="center"/>
            <w:tcPrChange w:id="11459" w:author="Στάθης Καπ" w:date="2023-03-09T04:10:00Z">
              <w:tcPr>
                <w:tcW w:w="454" w:type="dxa"/>
                <w:tcBorders>
                  <w:bottom w:val="single" w:sz="4" w:space="0" w:color="auto"/>
                </w:tcBorders>
                <w:vAlign w:val="center"/>
              </w:tcPr>
            </w:tcPrChange>
          </w:tcPr>
          <w:p w14:paraId="0DE19CD5" w14:textId="2BE11FB0" w:rsidR="00B7579D" w:rsidRPr="007E0F91" w:rsidRDefault="00B7579D" w:rsidP="00B7579D">
            <w:pPr>
              <w:jc w:val="center"/>
              <w:rPr>
                <w:ins w:id="11460" w:author="Στάθης Καπ" w:date="2023-03-09T00:34:00Z"/>
                <w:sz w:val="16"/>
                <w:szCs w:val="16"/>
              </w:rPr>
            </w:pPr>
            <w:ins w:id="11461" w:author="Στάθης Καπ" w:date="2023-03-09T02:06:00Z">
              <w:r w:rsidRPr="007E0F91">
                <w:rPr>
                  <w:rFonts w:ascii="Calibri" w:hAnsi="Calibri" w:cs="Calibri"/>
                  <w:color w:val="000000"/>
                  <w:sz w:val="16"/>
                  <w:szCs w:val="16"/>
                </w:rPr>
                <w:t>8.85</w:t>
              </w:r>
            </w:ins>
          </w:p>
        </w:tc>
        <w:tc>
          <w:tcPr>
            <w:tcW w:w="454" w:type="dxa"/>
            <w:tcBorders>
              <w:bottom w:val="single" w:sz="4" w:space="0" w:color="auto"/>
            </w:tcBorders>
            <w:vAlign w:val="center"/>
            <w:tcPrChange w:id="11462" w:author="Στάθης Καπ" w:date="2023-03-09T04:10:00Z">
              <w:tcPr>
                <w:tcW w:w="454" w:type="dxa"/>
                <w:tcBorders>
                  <w:bottom w:val="single" w:sz="4" w:space="0" w:color="auto"/>
                </w:tcBorders>
                <w:vAlign w:val="center"/>
              </w:tcPr>
            </w:tcPrChange>
          </w:tcPr>
          <w:p w14:paraId="234A538C" w14:textId="13930F52" w:rsidR="00B7579D" w:rsidRPr="007E0F91" w:rsidRDefault="00B7579D" w:rsidP="00B7579D">
            <w:pPr>
              <w:jc w:val="center"/>
              <w:rPr>
                <w:ins w:id="11463" w:author="Στάθης Καπ" w:date="2023-03-09T00:34:00Z"/>
                <w:sz w:val="16"/>
                <w:szCs w:val="16"/>
              </w:rPr>
            </w:pPr>
            <w:ins w:id="11464" w:author="Στάθης Καπ" w:date="2023-03-09T02:06:00Z">
              <w:r w:rsidRPr="007E0F91">
                <w:rPr>
                  <w:rFonts w:ascii="Calibri" w:hAnsi="Calibri" w:cs="Calibri"/>
                  <w:color w:val="000000"/>
                  <w:sz w:val="16"/>
                  <w:szCs w:val="16"/>
                </w:rPr>
                <w:t>0.895</w:t>
              </w:r>
            </w:ins>
          </w:p>
        </w:tc>
        <w:tc>
          <w:tcPr>
            <w:tcW w:w="461" w:type="dxa"/>
            <w:tcBorders>
              <w:bottom w:val="single" w:sz="4" w:space="0" w:color="auto"/>
              <w:right w:val="single" w:sz="4" w:space="0" w:color="auto"/>
            </w:tcBorders>
            <w:vAlign w:val="center"/>
            <w:tcPrChange w:id="11465" w:author="Στάθης Καπ" w:date="2023-03-09T04:10:00Z">
              <w:tcPr>
                <w:tcW w:w="454" w:type="dxa"/>
                <w:tcBorders>
                  <w:bottom w:val="single" w:sz="4" w:space="0" w:color="auto"/>
                  <w:right w:val="single" w:sz="4" w:space="0" w:color="auto"/>
                </w:tcBorders>
                <w:vAlign w:val="center"/>
              </w:tcPr>
            </w:tcPrChange>
          </w:tcPr>
          <w:p w14:paraId="7573F63A" w14:textId="0BBF81A7" w:rsidR="00B7579D" w:rsidRPr="007E0F91" w:rsidRDefault="00B7579D" w:rsidP="00B7579D">
            <w:pPr>
              <w:jc w:val="center"/>
              <w:rPr>
                <w:ins w:id="11466" w:author="Στάθης Καπ" w:date="2023-03-09T00:34:00Z"/>
                <w:sz w:val="16"/>
                <w:szCs w:val="16"/>
              </w:rPr>
            </w:pPr>
            <w:ins w:id="11467" w:author="Στάθης Καπ" w:date="2023-03-09T02:06:00Z">
              <w:r w:rsidRPr="007E0F91">
                <w:rPr>
                  <w:rFonts w:ascii="Calibri" w:hAnsi="Calibri" w:cs="Calibri"/>
                  <w:color w:val="000000"/>
                  <w:sz w:val="16"/>
                  <w:szCs w:val="16"/>
                </w:rPr>
                <w:t>60.19</w:t>
              </w:r>
            </w:ins>
          </w:p>
        </w:tc>
      </w:tr>
    </w:tbl>
    <w:p w14:paraId="6585ADB2" w14:textId="54C95BBE" w:rsidR="00AC6F02" w:rsidRDefault="00AC6F02">
      <w:pPr>
        <w:pStyle w:val="Caption"/>
        <w:keepNext/>
        <w:spacing w:after="0"/>
        <w:rPr>
          <w:ins w:id="11468" w:author="Στάθης Καπ" w:date="2023-03-09T05:29:00Z"/>
        </w:rPr>
        <w:pPrChange w:id="11469" w:author="Στάθης Καπ" w:date="2023-03-09T07:22:00Z">
          <w:pPr/>
        </w:pPrChange>
      </w:pPr>
    </w:p>
    <w:p w14:paraId="3DAD230D" w14:textId="642E5BC8" w:rsidR="006A6628" w:rsidRPr="00494D04" w:rsidRDefault="006A6628" w:rsidP="000D1691">
      <w:pPr>
        <w:pStyle w:val="Caption"/>
        <w:keepNext/>
        <w:spacing w:after="0"/>
        <w:rPr>
          <w:ins w:id="11470" w:author="Στάθης Καπ" w:date="2023-03-09T05:42:00Z"/>
          <w:lang w:val="el-GR"/>
          <w:rPrChange w:id="11471" w:author="Στάθης Καπ" w:date="2023-03-09T07:15:00Z">
            <w:rPr>
              <w:ins w:id="11472" w:author="Στάθης Καπ" w:date="2023-03-09T05:42:00Z"/>
            </w:rPr>
          </w:rPrChange>
        </w:rPr>
        <w:pPrChange w:id="11473" w:author="Στάθης Καπ" w:date="2023-03-13T04:49:00Z">
          <w:pPr/>
        </w:pPrChange>
      </w:pPr>
      <w:ins w:id="11474" w:author="Στάθης Καπ" w:date="2023-03-09T05:42:00Z">
        <w:r w:rsidRPr="00494D04">
          <w:rPr>
            <w:lang w:val="el-GR"/>
            <w:rPrChange w:id="11475" w:author="Στάθης Καπ" w:date="2023-03-09T07:15:00Z">
              <w:rPr>
                <w:b/>
                <w:iCs/>
              </w:rPr>
            </w:rPrChange>
          </w:rPr>
          <w:t xml:space="preserve">Πίνακας </w:t>
        </w:r>
      </w:ins>
      <w:ins w:id="11476"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1477"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1478" w:author="Στάθης Καπ" w:date="2023-03-11T10:39:00Z">
        <w:r w:rsidR="00657928">
          <w:rPr>
            <w:noProof/>
            <w:lang w:val="el-GR"/>
          </w:rPr>
          <w:t>2</w:t>
        </w:r>
      </w:ins>
      <w:ins w:id="11479" w:author="Στάθης Καπ" w:date="2023-03-09T08:43:00Z">
        <w:r w:rsidR="00C148DE">
          <w:rPr>
            <w:lang w:val="el-GR"/>
          </w:rPr>
          <w:fldChar w:fldCharType="end"/>
        </w:r>
      </w:ins>
      <w:ins w:id="11480" w:author="Στάθης Καπ" w:date="2023-03-09T05:42:00Z">
        <w:r>
          <w:rPr>
            <w:lang w:val="el-GR"/>
          </w:rPr>
          <w:t xml:space="preserve">: </w:t>
        </w:r>
        <w:r w:rsidRPr="006B69DD">
          <w:rPr>
            <w:lang w:val="el-GR"/>
          </w:rPr>
          <w:t xml:space="preserve">Πειραματικά αποτελέσματα για τα στιγμιότυπα εισόδου των Cordeau, Gendreau και Laporte (m = </w:t>
        </w:r>
        <w:r>
          <w:rPr>
            <w:lang w:val="el-GR"/>
          </w:rPr>
          <w:t>2</w:t>
        </w:r>
        <w:r w:rsidRPr="006B69DD">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1481">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331D5E" w14:paraId="6807B60C" w14:textId="77777777" w:rsidTr="009861B1">
        <w:trPr>
          <w:trHeight w:val="170"/>
          <w:jc w:val="center"/>
          <w:ins w:id="11482" w:author="Στάθης Καπ" w:date="2023-03-09T05:29:00Z"/>
        </w:trPr>
        <w:tc>
          <w:tcPr>
            <w:tcW w:w="453" w:type="dxa"/>
            <w:tcBorders>
              <w:top w:val="single" w:sz="4" w:space="0" w:color="auto"/>
              <w:left w:val="single" w:sz="4" w:space="0" w:color="auto"/>
              <w:bottom w:val="single" w:sz="4" w:space="0" w:color="auto"/>
            </w:tcBorders>
            <w:shd w:val="clear" w:color="auto" w:fill="E7E6E6" w:themeFill="background2"/>
          </w:tcPr>
          <w:p w14:paraId="10D6ED71" w14:textId="77777777" w:rsidR="00331D5E" w:rsidRPr="009861B1" w:rsidRDefault="00331D5E" w:rsidP="009861B1">
            <w:pPr>
              <w:jc w:val="center"/>
              <w:rPr>
                <w:ins w:id="11483" w:author="Στάθης Καπ" w:date="2023-03-09T05:29:00Z"/>
                <w:sz w:val="16"/>
                <w:szCs w:val="16"/>
                <w:lang w:val="el-GR"/>
              </w:rPr>
            </w:pPr>
          </w:p>
        </w:tc>
        <w:tc>
          <w:tcPr>
            <w:tcW w:w="565" w:type="dxa"/>
            <w:tcBorders>
              <w:top w:val="single" w:sz="4" w:space="0" w:color="auto"/>
              <w:bottom w:val="single" w:sz="4" w:space="0" w:color="auto"/>
            </w:tcBorders>
            <w:shd w:val="clear" w:color="auto" w:fill="E7E6E6" w:themeFill="background2"/>
          </w:tcPr>
          <w:p w14:paraId="205FB29D" w14:textId="77777777" w:rsidR="00331D5E" w:rsidRPr="009861B1" w:rsidRDefault="00331D5E" w:rsidP="009861B1">
            <w:pPr>
              <w:jc w:val="center"/>
              <w:rPr>
                <w:ins w:id="11484" w:author="Στάθης Καπ" w:date="2023-03-09T05:29:00Z"/>
                <w:sz w:val="16"/>
                <w:szCs w:val="16"/>
              </w:rPr>
            </w:pPr>
            <w:ins w:id="11485" w:author="Στάθης Καπ" w:date="2023-03-09T05:29: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1253EB1C" w14:textId="77777777" w:rsidR="00331D5E" w:rsidRPr="009861B1" w:rsidRDefault="00331D5E" w:rsidP="009861B1">
            <w:pPr>
              <w:jc w:val="center"/>
              <w:rPr>
                <w:ins w:id="11486" w:author="Στάθης Καπ" w:date="2023-03-09T05:29:00Z"/>
                <w:sz w:val="16"/>
                <w:szCs w:val="16"/>
              </w:rPr>
            </w:pPr>
            <w:ins w:id="11487" w:author="Στάθης Καπ" w:date="2023-03-09T05:29: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86F3BE2" w14:textId="77777777" w:rsidR="00331D5E" w:rsidRPr="009861B1" w:rsidRDefault="00331D5E" w:rsidP="009861B1">
            <w:pPr>
              <w:jc w:val="center"/>
              <w:rPr>
                <w:ins w:id="11488" w:author="Στάθης Καπ" w:date="2023-03-09T05:29:00Z"/>
                <w:sz w:val="16"/>
                <w:szCs w:val="16"/>
              </w:rPr>
            </w:pPr>
            <w:ins w:id="11489" w:author="Στάθης Καπ" w:date="2023-03-09T05:2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E59151C" w14:textId="77777777" w:rsidR="00331D5E" w:rsidRPr="007E0F91" w:rsidRDefault="00331D5E" w:rsidP="009861B1">
            <w:pPr>
              <w:jc w:val="center"/>
              <w:rPr>
                <w:ins w:id="11490" w:author="Στάθης Καπ" w:date="2023-03-09T05:29:00Z"/>
                <w:sz w:val="16"/>
                <w:szCs w:val="16"/>
              </w:rPr>
            </w:pPr>
            <w:ins w:id="11491" w:author="Στάθης Καπ" w:date="2023-03-09T05:29: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8B9C00" w14:textId="77777777" w:rsidR="00331D5E" w:rsidRPr="007E0F91" w:rsidRDefault="00331D5E" w:rsidP="009861B1">
            <w:pPr>
              <w:jc w:val="center"/>
              <w:rPr>
                <w:ins w:id="11492" w:author="Στάθης Καπ" w:date="2023-03-09T05:29:00Z"/>
                <w:sz w:val="16"/>
                <w:szCs w:val="16"/>
              </w:rPr>
            </w:pPr>
            <w:ins w:id="11493" w:author="Στάθης Καπ" w:date="2023-03-09T05:29: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8EC9B1F" w14:textId="77777777" w:rsidR="00331D5E" w:rsidRPr="007E0F91" w:rsidRDefault="00331D5E" w:rsidP="009861B1">
            <w:pPr>
              <w:jc w:val="center"/>
              <w:rPr>
                <w:ins w:id="11494" w:author="Στάθης Καπ" w:date="2023-03-09T05:29:00Z"/>
                <w:sz w:val="16"/>
                <w:szCs w:val="16"/>
              </w:rPr>
            </w:pPr>
            <w:ins w:id="11495" w:author="Στάθης Καπ" w:date="2023-03-09T05:29:00Z">
              <w:r w:rsidRPr="007E0F91">
                <w:rPr>
                  <w:sz w:val="16"/>
                  <w:szCs w:val="16"/>
                </w:rPr>
                <w:t>S=4</w:t>
              </w:r>
            </w:ins>
          </w:p>
        </w:tc>
      </w:tr>
      <w:tr w:rsidR="00331D5E" w14:paraId="41A3855C" w14:textId="77777777" w:rsidTr="009861B1">
        <w:trPr>
          <w:trHeight w:val="170"/>
          <w:jc w:val="center"/>
          <w:ins w:id="11496" w:author="Στάθης Καπ" w:date="2023-03-09T05:29:00Z"/>
        </w:trPr>
        <w:tc>
          <w:tcPr>
            <w:tcW w:w="453" w:type="dxa"/>
            <w:vMerge w:val="restart"/>
            <w:tcBorders>
              <w:top w:val="single" w:sz="4" w:space="0" w:color="auto"/>
              <w:left w:val="single" w:sz="4" w:space="0" w:color="auto"/>
            </w:tcBorders>
            <w:shd w:val="clear" w:color="auto" w:fill="E7E6E6" w:themeFill="background2"/>
            <w:vAlign w:val="center"/>
          </w:tcPr>
          <w:p w14:paraId="0ADFD6A2" w14:textId="77777777" w:rsidR="00331D5E" w:rsidRPr="009861B1" w:rsidRDefault="00331D5E" w:rsidP="009861B1">
            <w:pPr>
              <w:jc w:val="center"/>
              <w:rPr>
                <w:ins w:id="11497" w:author="Στάθης Καπ" w:date="2023-03-09T05:29:00Z"/>
                <w:sz w:val="16"/>
                <w:szCs w:val="16"/>
              </w:rPr>
            </w:pPr>
            <w:ins w:id="11498" w:author="Στάθης Καπ" w:date="2023-03-09T05:29: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839CA63" w14:textId="77777777" w:rsidR="00331D5E" w:rsidRPr="009861B1" w:rsidRDefault="00331D5E" w:rsidP="009861B1">
            <w:pPr>
              <w:jc w:val="center"/>
              <w:rPr>
                <w:ins w:id="11499" w:author="Στάθης Καπ" w:date="2023-03-09T05:29:00Z"/>
                <w:sz w:val="16"/>
                <w:szCs w:val="16"/>
              </w:rPr>
            </w:pPr>
            <w:ins w:id="11500" w:author="Στάθης Καπ" w:date="2023-03-09T05:29: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C160104" w14:textId="77777777" w:rsidR="00331D5E" w:rsidRPr="009861B1" w:rsidRDefault="00331D5E" w:rsidP="009861B1">
            <w:pPr>
              <w:jc w:val="center"/>
              <w:rPr>
                <w:ins w:id="11501" w:author="Στάθης Καπ" w:date="2023-03-09T05:29:00Z"/>
                <w:sz w:val="16"/>
                <w:szCs w:val="16"/>
              </w:rPr>
            </w:pPr>
            <w:ins w:id="11502" w:author="Στάθης Καπ" w:date="2023-03-09T05:29: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331FA7B" w14:textId="77777777" w:rsidR="00331D5E" w:rsidRPr="009861B1" w:rsidRDefault="00331D5E" w:rsidP="009861B1">
            <w:pPr>
              <w:jc w:val="center"/>
              <w:rPr>
                <w:ins w:id="11503" w:author="Στάθης Καπ" w:date="2023-03-09T05:29:00Z"/>
                <w:sz w:val="16"/>
                <w:szCs w:val="16"/>
              </w:rPr>
            </w:pPr>
            <w:ins w:id="11504" w:author="Στάθης Καπ" w:date="2023-03-09T05:29: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4F62F642" w14:textId="77777777" w:rsidR="00331D5E" w:rsidRPr="009861B1" w:rsidRDefault="00331D5E" w:rsidP="009861B1">
            <w:pPr>
              <w:jc w:val="center"/>
              <w:rPr>
                <w:ins w:id="11505" w:author="Στάθης Καπ" w:date="2023-03-09T05:29:00Z"/>
                <w:sz w:val="16"/>
                <w:szCs w:val="16"/>
              </w:rPr>
            </w:pPr>
            <w:ins w:id="11506" w:author="Στάθης Καπ" w:date="2023-03-09T05:29: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28E16F3" w14:textId="77777777" w:rsidR="00331D5E" w:rsidRPr="009861B1" w:rsidRDefault="00331D5E" w:rsidP="009861B1">
            <w:pPr>
              <w:jc w:val="center"/>
              <w:rPr>
                <w:ins w:id="11507" w:author="Στάθης Καπ" w:date="2023-03-09T05:29:00Z"/>
                <w:sz w:val="16"/>
                <w:szCs w:val="16"/>
              </w:rPr>
            </w:pPr>
            <w:ins w:id="11508" w:author="Στάθης Καπ" w:date="2023-03-09T05:29: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0131B01" w14:textId="77777777" w:rsidR="00331D5E" w:rsidRPr="007E0F91" w:rsidRDefault="00331D5E" w:rsidP="009861B1">
            <w:pPr>
              <w:jc w:val="center"/>
              <w:rPr>
                <w:ins w:id="11509" w:author="Στάθης Καπ" w:date="2023-03-09T05:29:00Z"/>
                <w:sz w:val="16"/>
                <w:szCs w:val="16"/>
              </w:rPr>
            </w:pPr>
            <w:ins w:id="11510"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7FFCE14" w14:textId="77777777" w:rsidR="00331D5E" w:rsidRPr="007E0F91" w:rsidRDefault="00331D5E" w:rsidP="009861B1">
            <w:pPr>
              <w:jc w:val="center"/>
              <w:rPr>
                <w:ins w:id="11511" w:author="Στάθης Καπ" w:date="2023-03-09T05:29:00Z"/>
                <w:sz w:val="16"/>
                <w:szCs w:val="16"/>
              </w:rPr>
            </w:pPr>
            <w:ins w:id="11512" w:author="Στάθης Καπ" w:date="2023-03-09T05:29: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6B91B180" w14:textId="77777777" w:rsidR="00331D5E" w:rsidRPr="007E0F91" w:rsidRDefault="00331D5E" w:rsidP="009861B1">
            <w:pPr>
              <w:jc w:val="center"/>
              <w:rPr>
                <w:ins w:id="11513" w:author="Στάθης Καπ" w:date="2023-03-09T05:29:00Z"/>
                <w:sz w:val="16"/>
                <w:szCs w:val="16"/>
              </w:rPr>
            </w:pPr>
            <w:ins w:id="11514"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F536C57" w14:textId="77777777" w:rsidR="00331D5E" w:rsidRPr="007E0F91" w:rsidRDefault="00331D5E" w:rsidP="009861B1">
            <w:pPr>
              <w:jc w:val="center"/>
              <w:rPr>
                <w:ins w:id="11515" w:author="Στάθης Καπ" w:date="2023-03-09T05:29:00Z"/>
                <w:sz w:val="16"/>
                <w:szCs w:val="16"/>
              </w:rPr>
            </w:pPr>
            <w:ins w:id="11516" w:author="Στάθης Καπ" w:date="2023-03-09T05:29: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E7034B9" w14:textId="77777777" w:rsidR="00331D5E" w:rsidRPr="007E0F91" w:rsidRDefault="00331D5E" w:rsidP="009861B1">
            <w:pPr>
              <w:jc w:val="center"/>
              <w:rPr>
                <w:ins w:id="11517" w:author="Στάθης Καπ" w:date="2023-03-09T05:29:00Z"/>
                <w:sz w:val="16"/>
                <w:szCs w:val="16"/>
              </w:rPr>
            </w:pPr>
            <w:ins w:id="11518" w:author="Στάθης Καπ" w:date="2023-03-09T05:29:00Z">
              <w:r w:rsidRPr="007E0F91">
                <w:rPr>
                  <w:sz w:val="16"/>
                  <w:szCs w:val="16"/>
                </w:rPr>
                <w:t>CPU(s)</w:t>
              </w:r>
            </w:ins>
          </w:p>
        </w:tc>
      </w:tr>
      <w:tr w:rsidR="00331D5E" w14:paraId="72246B6F" w14:textId="77777777" w:rsidTr="009861B1">
        <w:trPr>
          <w:trHeight w:val="170"/>
          <w:jc w:val="center"/>
          <w:ins w:id="11519" w:author="Στάθης Καπ" w:date="2023-03-09T05:29:00Z"/>
        </w:trPr>
        <w:tc>
          <w:tcPr>
            <w:tcW w:w="453" w:type="dxa"/>
            <w:vMerge/>
            <w:tcBorders>
              <w:left w:val="single" w:sz="4" w:space="0" w:color="auto"/>
              <w:bottom w:val="single" w:sz="4" w:space="0" w:color="auto"/>
            </w:tcBorders>
            <w:shd w:val="clear" w:color="auto" w:fill="E7E6E6" w:themeFill="background2"/>
          </w:tcPr>
          <w:p w14:paraId="393FE055" w14:textId="77777777" w:rsidR="00331D5E" w:rsidRPr="009861B1" w:rsidRDefault="00331D5E" w:rsidP="009861B1">
            <w:pPr>
              <w:jc w:val="center"/>
              <w:rPr>
                <w:ins w:id="11520" w:author="Στάθης Καπ" w:date="2023-03-09T05:29:00Z"/>
                <w:sz w:val="14"/>
                <w:szCs w:val="14"/>
              </w:rPr>
            </w:pPr>
          </w:p>
        </w:tc>
        <w:tc>
          <w:tcPr>
            <w:tcW w:w="565" w:type="dxa"/>
            <w:vMerge/>
            <w:tcBorders>
              <w:bottom w:val="single" w:sz="4" w:space="0" w:color="auto"/>
            </w:tcBorders>
            <w:shd w:val="clear" w:color="auto" w:fill="E7E6E6" w:themeFill="background2"/>
          </w:tcPr>
          <w:p w14:paraId="628DE269" w14:textId="77777777" w:rsidR="00331D5E" w:rsidRPr="009861B1" w:rsidRDefault="00331D5E" w:rsidP="009861B1">
            <w:pPr>
              <w:jc w:val="center"/>
              <w:rPr>
                <w:ins w:id="11521" w:author="Στάθης Καπ" w:date="2023-03-09T05:29:00Z"/>
                <w:sz w:val="14"/>
                <w:szCs w:val="14"/>
              </w:rPr>
            </w:pPr>
          </w:p>
        </w:tc>
        <w:tc>
          <w:tcPr>
            <w:tcW w:w="679" w:type="dxa"/>
            <w:vMerge/>
            <w:tcBorders>
              <w:bottom w:val="single" w:sz="4" w:space="0" w:color="auto"/>
            </w:tcBorders>
            <w:shd w:val="clear" w:color="auto" w:fill="E7E6E6" w:themeFill="background2"/>
          </w:tcPr>
          <w:p w14:paraId="7833C58F" w14:textId="77777777" w:rsidR="00331D5E" w:rsidRPr="009861B1" w:rsidRDefault="00331D5E" w:rsidP="009861B1">
            <w:pPr>
              <w:jc w:val="center"/>
              <w:rPr>
                <w:ins w:id="11522" w:author="Στάθης Καπ" w:date="2023-03-09T05:29:00Z"/>
                <w:sz w:val="14"/>
                <w:szCs w:val="14"/>
              </w:rPr>
            </w:pPr>
          </w:p>
        </w:tc>
        <w:tc>
          <w:tcPr>
            <w:tcW w:w="453" w:type="dxa"/>
            <w:tcBorders>
              <w:top w:val="single" w:sz="4" w:space="0" w:color="auto"/>
              <w:bottom w:val="single" w:sz="4" w:space="0" w:color="auto"/>
            </w:tcBorders>
            <w:shd w:val="clear" w:color="auto" w:fill="E7E6E6" w:themeFill="background2"/>
          </w:tcPr>
          <w:p w14:paraId="752F02F8" w14:textId="77777777" w:rsidR="00331D5E" w:rsidRPr="009861B1" w:rsidRDefault="00331D5E" w:rsidP="009861B1">
            <w:pPr>
              <w:jc w:val="center"/>
              <w:rPr>
                <w:ins w:id="11523" w:author="Στάθης Καπ" w:date="2023-03-09T05:29:00Z"/>
                <w:sz w:val="14"/>
                <w:szCs w:val="14"/>
              </w:rPr>
            </w:pPr>
            <w:ins w:id="11524" w:author="Στάθης Καπ" w:date="2023-03-09T05:29: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791E665" w14:textId="77777777" w:rsidR="00331D5E" w:rsidRPr="009861B1" w:rsidRDefault="00331D5E" w:rsidP="009861B1">
            <w:pPr>
              <w:jc w:val="center"/>
              <w:rPr>
                <w:ins w:id="11525" w:author="Στάθης Καπ" w:date="2023-03-09T05:29:00Z"/>
                <w:sz w:val="14"/>
                <w:szCs w:val="14"/>
              </w:rPr>
            </w:pPr>
            <w:ins w:id="11526" w:author="Στάθης Καπ" w:date="2023-03-09T05:29: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234085BD" w14:textId="77777777" w:rsidR="00331D5E" w:rsidRPr="009861B1" w:rsidRDefault="00331D5E" w:rsidP="009861B1">
            <w:pPr>
              <w:jc w:val="center"/>
              <w:rPr>
                <w:ins w:id="11527" w:author="Στάθης Καπ" w:date="2023-03-09T05:29:00Z"/>
                <w:sz w:val="14"/>
                <w:szCs w:val="14"/>
              </w:rPr>
            </w:pPr>
            <w:ins w:id="11528" w:author="Στάθης Καπ" w:date="2023-03-09T05:29: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D575D5A" w14:textId="77777777" w:rsidR="00331D5E" w:rsidRPr="009861B1" w:rsidRDefault="00331D5E" w:rsidP="009861B1">
            <w:pPr>
              <w:jc w:val="center"/>
              <w:rPr>
                <w:ins w:id="11529" w:author="Στάθης Καπ" w:date="2023-03-09T05:29:00Z"/>
                <w:sz w:val="14"/>
                <w:szCs w:val="14"/>
              </w:rPr>
            </w:pPr>
            <w:ins w:id="11530" w:author="Στάθης Καπ" w:date="2023-03-09T05:29: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BA540A8" w14:textId="77777777" w:rsidR="00331D5E" w:rsidRPr="009861B1" w:rsidRDefault="00331D5E" w:rsidP="009861B1">
            <w:pPr>
              <w:jc w:val="center"/>
              <w:rPr>
                <w:ins w:id="11531" w:author="Στάθης Καπ" w:date="2023-03-09T05:29:00Z"/>
                <w:sz w:val="14"/>
                <w:szCs w:val="14"/>
              </w:rPr>
            </w:pPr>
            <w:ins w:id="11532" w:author="Στάθης Καπ" w:date="2023-03-09T05:29: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DAE235B" w14:textId="77777777" w:rsidR="00331D5E" w:rsidRPr="009861B1" w:rsidRDefault="00331D5E" w:rsidP="009861B1">
            <w:pPr>
              <w:jc w:val="center"/>
              <w:rPr>
                <w:ins w:id="11533" w:author="Στάθης Καπ" w:date="2023-03-09T05:29:00Z"/>
                <w:sz w:val="14"/>
                <w:szCs w:val="14"/>
              </w:rPr>
            </w:pPr>
            <w:ins w:id="11534" w:author="Στάθης Καπ" w:date="2023-03-09T05:29: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8F27FD" w14:textId="77777777" w:rsidR="00331D5E" w:rsidRPr="009861B1" w:rsidRDefault="00331D5E" w:rsidP="009861B1">
            <w:pPr>
              <w:jc w:val="center"/>
              <w:rPr>
                <w:ins w:id="11535" w:author="Στάθης Καπ" w:date="2023-03-09T05:29:00Z"/>
                <w:sz w:val="14"/>
                <w:szCs w:val="14"/>
              </w:rPr>
            </w:pPr>
            <w:ins w:id="11536" w:author="Στάθης Καπ" w:date="2023-03-09T05:29:00Z">
              <w:r w:rsidRPr="00E719CF">
                <w:rPr>
                  <w:sz w:val="14"/>
                  <w:szCs w:val="14"/>
                </w:rPr>
                <w:t>Gap (%)</w:t>
              </w:r>
            </w:ins>
          </w:p>
        </w:tc>
        <w:tc>
          <w:tcPr>
            <w:tcW w:w="453" w:type="dxa"/>
            <w:tcBorders>
              <w:left w:val="nil"/>
              <w:bottom w:val="single" w:sz="4" w:space="0" w:color="auto"/>
            </w:tcBorders>
            <w:shd w:val="clear" w:color="auto" w:fill="E7E6E6" w:themeFill="background2"/>
          </w:tcPr>
          <w:p w14:paraId="6AFDC4C9" w14:textId="77777777" w:rsidR="00331D5E" w:rsidRPr="009861B1" w:rsidRDefault="00331D5E" w:rsidP="009861B1">
            <w:pPr>
              <w:jc w:val="center"/>
              <w:rPr>
                <w:ins w:id="11537" w:author="Στάθης Καπ" w:date="2023-03-09T05:29:00Z"/>
                <w:sz w:val="14"/>
                <w:szCs w:val="14"/>
              </w:rPr>
            </w:pPr>
            <w:ins w:id="11538"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247355D9" w14:textId="77777777" w:rsidR="00331D5E" w:rsidRPr="009861B1" w:rsidRDefault="00331D5E" w:rsidP="009861B1">
            <w:pPr>
              <w:jc w:val="center"/>
              <w:rPr>
                <w:ins w:id="11539" w:author="Στάθης Καπ" w:date="2023-03-09T05:29:00Z"/>
                <w:sz w:val="14"/>
                <w:szCs w:val="14"/>
              </w:rPr>
            </w:pPr>
            <w:ins w:id="11540"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77B11F00" w14:textId="77777777" w:rsidR="00331D5E" w:rsidRPr="009861B1" w:rsidRDefault="00331D5E" w:rsidP="009861B1">
            <w:pPr>
              <w:jc w:val="center"/>
              <w:rPr>
                <w:ins w:id="11541" w:author="Στάθης Καπ" w:date="2023-03-09T05:29:00Z"/>
                <w:sz w:val="14"/>
                <w:szCs w:val="14"/>
              </w:rPr>
            </w:pPr>
            <w:ins w:id="11542"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60FF338A" w14:textId="77777777" w:rsidR="00331D5E" w:rsidRPr="009861B1" w:rsidRDefault="00331D5E" w:rsidP="009861B1">
            <w:pPr>
              <w:jc w:val="center"/>
              <w:rPr>
                <w:ins w:id="11543" w:author="Στάθης Καπ" w:date="2023-03-09T05:29:00Z"/>
                <w:sz w:val="14"/>
                <w:szCs w:val="14"/>
              </w:rPr>
            </w:pPr>
            <w:ins w:id="11544" w:author="Στάθης Καπ" w:date="2023-03-09T05:29:00Z">
              <w:r w:rsidRPr="00E719CF">
                <w:rPr>
                  <w:sz w:val="14"/>
                  <w:szCs w:val="14"/>
                </w:rPr>
                <w:t>Gap (%)</w:t>
              </w:r>
            </w:ins>
          </w:p>
        </w:tc>
        <w:tc>
          <w:tcPr>
            <w:tcW w:w="453" w:type="dxa"/>
            <w:tcBorders>
              <w:bottom w:val="single" w:sz="4" w:space="0" w:color="auto"/>
            </w:tcBorders>
            <w:shd w:val="clear" w:color="auto" w:fill="E7E6E6" w:themeFill="background2"/>
          </w:tcPr>
          <w:p w14:paraId="39692EBE" w14:textId="77777777" w:rsidR="00331D5E" w:rsidRPr="009861B1" w:rsidRDefault="00331D5E" w:rsidP="009861B1">
            <w:pPr>
              <w:jc w:val="center"/>
              <w:rPr>
                <w:ins w:id="11545" w:author="Στάθης Καπ" w:date="2023-03-09T05:29:00Z"/>
                <w:sz w:val="14"/>
                <w:szCs w:val="14"/>
              </w:rPr>
            </w:pPr>
            <w:ins w:id="11546"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1333014C" w14:textId="77777777" w:rsidR="00331D5E" w:rsidRPr="009861B1" w:rsidRDefault="00331D5E" w:rsidP="009861B1">
            <w:pPr>
              <w:jc w:val="center"/>
              <w:rPr>
                <w:ins w:id="11547" w:author="Στάθης Καπ" w:date="2023-03-09T05:29:00Z"/>
                <w:sz w:val="14"/>
                <w:szCs w:val="14"/>
              </w:rPr>
            </w:pPr>
            <w:ins w:id="11548"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26C58505" w14:textId="77777777" w:rsidR="00331D5E" w:rsidRPr="009861B1" w:rsidRDefault="00331D5E" w:rsidP="009861B1">
            <w:pPr>
              <w:jc w:val="center"/>
              <w:rPr>
                <w:ins w:id="11549" w:author="Στάθης Καπ" w:date="2023-03-09T05:29:00Z"/>
                <w:sz w:val="14"/>
                <w:szCs w:val="14"/>
              </w:rPr>
            </w:pPr>
            <w:ins w:id="11550" w:author="Στάθης Καπ" w:date="2023-03-09T05:29: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028CE471" w14:textId="77777777" w:rsidR="00331D5E" w:rsidRPr="009861B1" w:rsidRDefault="00331D5E" w:rsidP="009861B1">
            <w:pPr>
              <w:jc w:val="center"/>
              <w:rPr>
                <w:ins w:id="11551" w:author="Στάθης Καπ" w:date="2023-03-09T05:29:00Z"/>
                <w:sz w:val="14"/>
                <w:szCs w:val="14"/>
              </w:rPr>
            </w:pPr>
            <w:ins w:id="11552" w:author="Στάθης Καπ" w:date="2023-03-09T05:29:00Z">
              <w:r w:rsidRPr="00E719CF">
                <w:rPr>
                  <w:sz w:val="14"/>
                  <w:szCs w:val="14"/>
                </w:rPr>
                <w:t>Gap (%)</w:t>
              </w:r>
            </w:ins>
          </w:p>
        </w:tc>
      </w:tr>
      <w:tr w:rsidR="00BD2E78" w14:paraId="34103FCB" w14:textId="77777777" w:rsidTr="00897CFF">
        <w:trPr>
          <w:trHeight w:val="170"/>
          <w:jc w:val="center"/>
          <w:ins w:id="11553" w:author="Στάθης Καπ" w:date="2023-03-09T05:29:00Z"/>
        </w:trPr>
        <w:tc>
          <w:tcPr>
            <w:tcW w:w="453" w:type="dxa"/>
            <w:tcBorders>
              <w:top w:val="single" w:sz="4" w:space="0" w:color="auto"/>
              <w:left w:val="single" w:sz="4" w:space="0" w:color="auto"/>
              <w:right w:val="single" w:sz="4" w:space="0" w:color="auto"/>
            </w:tcBorders>
            <w:shd w:val="clear" w:color="auto" w:fill="E7E6E6" w:themeFill="background2"/>
            <w:vAlign w:val="center"/>
          </w:tcPr>
          <w:p w14:paraId="7A3A7DDB" w14:textId="77777777" w:rsidR="00BD2E78" w:rsidRPr="007E0F91" w:rsidRDefault="00BD2E78" w:rsidP="00BD2E78">
            <w:pPr>
              <w:jc w:val="center"/>
              <w:rPr>
                <w:ins w:id="11554" w:author="Στάθης Καπ" w:date="2023-03-09T05:29:00Z"/>
                <w:sz w:val="16"/>
                <w:szCs w:val="16"/>
              </w:rPr>
            </w:pPr>
            <w:ins w:id="11555" w:author="Στάθης Καπ" w:date="2023-03-09T05:29:00Z">
              <w:r w:rsidRPr="007E0F91">
                <w:rPr>
                  <w:sz w:val="16"/>
                  <w:szCs w:val="16"/>
                </w:rPr>
                <w:t>pr01</w:t>
              </w:r>
            </w:ins>
          </w:p>
        </w:tc>
        <w:tc>
          <w:tcPr>
            <w:tcW w:w="565" w:type="dxa"/>
            <w:tcBorders>
              <w:top w:val="single" w:sz="4" w:space="0" w:color="auto"/>
              <w:left w:val="single" w:sz="4" w:space="0" w:color="auto"/>
            </w:tcBorders>
            <w:vAlign w:val="center"/>
          </w:tcPr>
          <w:p w14:paraId="30FB2722" w14:textId="242B2FB1" w:rsidR="00BD2E78" w:rsidRPr="007E0F91" w:rsidRDefault="00BD2E78" w:rsidP="00BD2E78">
            <w:pPr>
              <w:jc w:val="center"/>
              <w:rPr>
                <w:ins w:id="11556" w:author="Στάθης Καπ" w:date="2023-03-09T05:29:00Z"/>
                <w:sz w:val="16"/>
                <w:szCs w:val="16"/>
              </w:rPr>
            </w:pPr>
            <w:ins w:id="11557" w:author="Στάθης Καπ" w:date="2023-03-09T07:02:00Z">
              <w:r>
                <w:rPr>
                  <w:rFonts w:ascii="Calibri" w:hAnsi="Calibri" w:cs="Calibri"/>
                  <w:color w:val="000000"/>
                  <w:sz w:val="16"/>
                  <w:szCs w:val="16"/>
                </w:rPr>
                <w:t>502</w:t>
              </w:r>
            </w:ins>
          </w:p>
        </w:tc>
        <w:tc>
          <w:tcPr>
            <w:tcW w:w="679" w:type="dxa"/>
            <w:tcBorders>
              <w:top w:val="single" w:sz="4" w:space="0" w:color="auto"/>
              <w:right w:val="single" w:sz="4" w:space="0" w:color="auto"/>
            </w:tcBorders>
            <w:vAlign w:val="center"/>
          </w:tcPr>
          <w:p w14:paraId="2E18FE79" w14:textId="2492136C" w:rsidR="00BD2E78" w:rsidRPr="007E0F91" w:rsidRDefault="00BD2E78" w:rsidP="00BD2E78">
            <w:pPr>
              <w:jc w:val="center"/>
              <w:rPr>
                <w:ins w:id="11558" w:author="Στάθης Καπ" w:date="2023-03-09T05:29:00Z"/>
                <w:sz w:val="16"/>
                <w:szCs w:val="16"/>
              </w:rPr>
            </w:pPr>
            <w:ins w:id="11559" w:author="Στάθης Καπ" w:date="2023-03-09T07:02:00Z">
              <w:r>
                <w:rPr>
                  <w:rFonts w:ascii="Calibri" w:hAnsi="Calibri" w:cs="Calibri"/>
                  <w:color w:val="000000"/>
                  <w:sz w:val="16"/>
                  <w:szCs w:val="16"/>
                </w:rPr>
                <w:t>471</w:t>
              </w:r>
            </w:ins>
          </w:p>
        </w:tc>
        <w:tc>
          <w:tcPr>
            <w:tcW w:w="453" w:type="dxa"/>
            <w:tcBorders>
              <w:top w:val="single" w:sz="4" w:space="0" w:color="auto"/>
              <w:left w:val="single" w:sz="4" w:space="0" w:color="auto"/>
            </w:tcBorders>
            <w:vAlign w:val="center"/>
          </w:tcPr>
          <w:p w14:paraId="0FE72780" w14:textId="7D2E9727" w:rsidR="00BD2E78" w:rsidRPr="007E0F91" w:rsidRDefault="00BD2E78" w:rsidP="00BD2E78">
            <w:pPr>
              <w:jc w:val="center"/>
              <w:rPr>
                <w:ins w:id="11560" w:author="Στάθης Καπ" w:date="2023-03-09T05:29:00Z"/>
                <w:sz w:val="16"/>
                <w:szCs w:val="16"/>
              </w:rPr>
            </w:pPr>
            <w:ins w:id="11561" w:author="Στάθης Καπ" w:date="2023-03-09T07:02:00Z">
              <w:r>
                <w:rPr>
                  <w:rFonts w:ascii="Calibri" w:hAnsi="Calibri" w:cs="Calibri"/>
                  <w:color w:val="000000"/>
                  <w:sz w:val="16"/>
                  <w:szCs w:val="16"/>
                </w:rPr>
                <w:t>451</w:t>
              </w:r>
            </w:ins>
          </w:p>
        </w:tc>
        <w:tc>
          <w:tcPr>
            <w:tcW w:w="708" w:type="dxa"/>
            <w:tcBorders>
              <w:top w:val="single" w:sz="4" w:space="0" w:color="auto"/>
            </w:tcBorders>
            <w:vAlign w:val="center"/>
          </w:tcPr>
          <w:p w14:paraId="31E30E2D" w14:textId="1383872A" w:rsidR="00BD2E78" w:rsidRPr="007E0F91" w:rsidRDefault="00BD2E78" w:rsidP="00BD2E78">
            <w:pPr>
              <w:jc w:val="center"/>
              <w:rPr>
                <w:ins w:id="11562" w:author="Στάθης Καπ" w:date="2023-03-09T05:29:00Z"/>
                <w:sz w:val="16"/>
                <w:szCs w:val="16"/>
              </w:rPr>
            </w:pPr>
            <w:ins w:id="11563" w:author="Στάθης Καπ" w:date="2023-03-09T07:02:00Z">
              <w:r>
                <w:rPr>
                  <w:rFonts w:ascii="Calibri" w:hAnsi="Calibri" w:cs="Calibri"/>
                  <w:color w:val="000000"/>
                  <w:sz w:val="16"/>
                  <w:szCs w:val="16"/>
                </w:rPr>
                <w:t>10.16</w:t>
              </w:r>
            </w:ins>
          </w:p>
        </w:tc>
        <w:tc>
          <w:tcPr>
            <w:tcW w:w="652" w:type="dxa"/>
            <w:vMerge w:val="restart"/>
            <w:tcBorders>
              <w:top w:val="single" w:sz="4" w:space="0" w:color="auto"/>
              <w:right w:val="single" w:sz="4" w:space="0" w:color="auto"/>
            </w:tcBorders>
            <w:vAlign w:val="center"/>
          </w:tcPr>
          <w:p w14:paraId="6B0A7A5D" w14:textId="77777777" w:rsidR="00BD2E78" w:rsidRPr="007E0F91" w:rsidRDefault="00BD2E78" w:rsidP="00BD2E78">
            <w:pPr>
              <w:jc w:val="center"/>
              <w:rPr>
                <w:ins w:id="11564" w:author="Στάθης Καπ" w:date="2023-03-09T07:02:00Z"/>
                <w:sz w:val="16"/>
                <w:szCs w:val="16"/>
              </w:rPr>
            </w:pPr>
            <w:ins w:id="11565" w:author="Στάθης Καπ" w:date="2023-03-09T07:02:00Z">
              <w:r>
                <w:rPr>
                  <w:rFonts w:ascii="Calibri" w:hAnsi="Calibri" w:cs="Calibri"/>
                  <w:color w:val="000000"/>
                  <w:sz w:val="16"/>
                  <w:szCs w:val="16"/>
                </w:rPr>
                <w:t>0.18</w:t>
              </w:r>
            </w:ins>
          </w:p>
          <w:p w14:paraId="5ECD052E" w14:textId="77777777" w:rsidR="00BD2E78" w:rsidRPr="007E0F91" w:rsidRDefault="00BD2E78" w:rsidP="00BD2E78">
            <w:pPr>
              <w:jc w:val="center"/>
              <w:rPr>
                <w:ins w:id="11566" w:author="Στάθης Καπ" w:date="2023-03-09T07:02:00Z"/>
                <w:sz w:val="16"/>
                <w:szCs w:val="16"/>
              </w:rPr>
            </w:pPr>
            <w:ins w:id="11567" w:author="Στάθης Καπ" w:date="2023-03-09T07:02:00Z">
              <w:r>
                <w:rPr>
                  <w:rFonts w:ascii="Calibri" w:hAnsi="Calibri" w:cs="Calibri"/>
                  <w:color w:val="000000"/>
                  <w:sz w:val="16"/>
                  <w:szCs w:val="16"/>
                </w:rPr>
                <w:t>0.576</w:t>
              </w:r>
            </w:ins>
          </w:p>
          <w:p w14:paraId="55169DD5" w14:textId="77777777" w:rsidR="00BD2E78" w:rsidRPr="007E0F91" w:rsidRDefault="00BD2E78" w:rsidP="00BD2E78">
            <w:pPr>
              <w:jc w:val="center"/>
              <w:rPr>
                <w:ins w:id="11568" w:author="Στάθης Καπ" w:date="2023-03-09T07:02:00Z"/>
                <w:sz w:val="16"/>
                <w:szCs w:val="16"/>
              </w:rPr>
            </w:pPr>
            <w:ins w:id="11569" w:author="Στάθης Καπ" w:date="2023-03-09T07:02:00Z">
              <w:r>
                <w:rPr>
                  <w:rFonts w:ascii="Calibri" w:hAnsi="Calibri" w:cs="Calibri"/>
                  <w:color w:val="000000"/>
                  <w:sz w:val="16"/>
                  <w:szCs w:val="16"/>
                </w:rPr>
                <w:t>0.881</w:t>
              </w:r>
            </w:ins>
          </w:p>
          <w:p w14:paraId="21912F1D" w14:textId="77777777" w:rsidR="00BD2E78" w:rsidRPr="007E0F91" w:rsidRDefault="00BD2E78" w:rsidP="00BD2E78">
            <w:pPr>
              <w:jc w:val="center"/>
              <w:rPr>
                <w:ins w:id="11570" w:author="Στάθης Καπ" w:date="2023-03-09T07:02:00Z"/>
                <w:sz w:val="16"/>
                <w:szCs w:val="16"/>
              </w:rPr>
            </w:pPr>
            <w:ins w:id="11571" w:author="Στάθης Καπ" w:date="2023-03-09T07:02:00Z">
              <w:r>
                <w:rPr>
                  <w:rFonts w:ascii="Calibri" w:hAnsi="Calibri" w:cs="Calibri"/>
                  <w:color w:val="000000"/>
                  <w:sz w:val="16"/>
                  <w:szCs w:val="16"/>
                </w:rPr>
                <w:t>1.108</w:t>
              </w:r>
            </w:ins>
          </w:p>
          <w:p w14:paraId="05D3ABA3" w14:textId="77777777" w:rsidR="00BD2E78" w:rsidRPr="007E0F91" w:rsidRDefault="00BD2E78" w:rsidP="00BD2E78">
            <w:pPr>
              <w:jc w:val="center"/>
              <w:rPr>
                <w:ins w:id="11572" w:author="Στάθης Καπ" w:date="2023-03-09T07:02:00Z"/>
                <w:sz w:val="16"/>
                <w:szCs w:val="16"/>
              </w:rPr>
            </w:pPr>
            <w:ins w:id="11573" w:author="Στάθης Καπ" w:date="2023-03-09T07:02:00Z">
              <w:r>
                <w:rPr>
                  <w:rFonts w:ascii="Calibri" w:hAnsi="Calibri" w:cs="Calibri"/>
                  <w:color w:val="000000"/>
                  <w:sz w:val="16"/>
                  <w:szCs w:val="16"/>
                </w:rPr>
                <w:t>6.089</w:t>
              </w:r>
            </w:ins>
          </w:p>
          <w:p w14:paraId="58ADFCE7" w14:textId="77777777" w:rsidR="00BD2E78" w:rsidRPr="007E0F91" w:rsidRDefault="00BD2E78" w:rsidP="00BD2E78">
            <w:pPr>
              <w:jc w:val="center"/>
              <w:rPr>
                <w:ins w:id="11574" w:author="Στάθης Καπ" w:date="2023-03-09T07:02:00Z"/>
                <w:sz w:val="16"/>
                <w:szCs w:val="16"/>
              </w:rPr>
            </w:pPr>
            <w:ins w:id="11575" w:author="Στάθης Καπ" w:date="2023-03-09T07:02:00Z">
              <w:r>
                <w:rPr>
                  <w:rFonts w:ascii="Calibri" w:hAnsi="Calibri" w:cs="Calibri"/>
                  <w:color w:val="000000"/>
                  <w:sz w:val="16"/>
                  <w:szCs w:val="16"/>
                </w:rPr>
                <w:t>3.48</w:t>
              </w:r>
            </w:ins>
          </w:p>
          <w:p w14:paraId="7183FAE6" w14:textId="77777777" w:rsidR="00BD2E78" w:rsidRPr="007E0F91" w:rsidRDefault="00BD2E78" w:rsidP="00BD2E78">
            <w:pPr>
              <w:jc w:val="center"/>
              <w:rPr>
                <w:ins w:id="11576" w:author="Στάθης Καπ" w:date="2023-03-09T07:02:00Z"/>
                <w:sz w:val="16"/>
                <w:szCs w:val="16"/>
              </w:rPr>
            </w:pPr>
            <w:ins w:id="11577" w:author="Στάθης Καπ" w:date="2023-03-09T07:02:00Z">
              <w:r>
                <w:rPr>
                  <w:rFonts w:ascii="Calibri" w:hAnsi="Calibri" w:cs="Calibri"/>
                  <w:color w:val="000000"/>
                  <w:sz w:val="16"/>
                  <w:szCs w:val="16"/>
                </w:rPr>
                <w:t>0.261</w:t>
              </w:r>
            </w:ins>
          </w:p>
          <w:p w14:paraId="67F53A8A" w14:textId="77777777" w:rsidR="00BD2E78" w:rsidRPr="007E0F91" w:rsidRDefault="00BD2E78" w:rsidP="00BD2E78">
            <w:pPr>
              <w:jc w:val="center"/>
              <w:rPr>
                <w:ins w:id="11578" w:author="Στάθης Καπ" w:date="2023-03-09T07:02:00Z"/>
                <w:sz w:val="16"/>
                <w:szCs w:val="16"/>
              </w:rPr>
            </w:pPr>
            <w:ins w:id="11579" w:author="Στάθης Καπ" w:date="2023-03-09T07:02:00Z">
              <w:r>
                <w:rPr>
                  <w:rFonts w:ascii="Calibri" w:hAnsi="Calibri" w:cs="Calibri"/>
                  <w:color w:val="000000"/>
                  <w:sz w:val="16"/>
                  <w:szCs w:val="16"/>
                </w:rPr>
                <w:t>0.858</w:t>
              </w:r>
            </w:ins>
          </w:p>
          <w:p w14:paraId="7C603B2C" w14:textId="77777777" w:rsidR="00BD2E78" w:rsidRPr="007E0F91" w:rsidRDefault="00BD2E78" w:rsidP="00BD2E78">
            <w:pPr>
              <w:jc w:val="center"/>
              <w:rPr>
                <w:ins w:id="11580" w:author="Στάθης Καπ" w:date="2023-03-09T07:02:00Z"/>
                <w:sz w:val="16"/>
                <w:szCs w:val="16"/>
              </w:rPr>
            </w:pPr>
            <w:ins w:id="11581" w:author="Στάθης Καπ" w:date="2023-03-09T07:02:00Z">
              <w:r>
                <w:rPr>
                  <w:rFonts w:ascii="Calibri" w:hAnsi="Calibri" w:cs="Calibri"/>
                  <w:color w:val="000000"/>
                  <w:sz w:val="16"/>
                  <w:szCs w:val="16"/>
                </w:rPr>
                <w:t>4.332</w:t>
              </w:r>
            </w:ins>
          </w:p>
          <w:p w14:paraId="0E2E80DB" w14:textId="77777777" w:rsidR="00BD2E78" w:rsidRPr="007E0F91" w:rsidRDefault="00BD2E78" w:rsidP="00BD2E78">
            <w:pPr>
              <w:jc w:val="center"/>
              <w:rPr>
                <w:ins w:id="11582" w:author="Στάθης Καπ" w:date="2023-03-09T07:02:00Z"/>
                <w:sz w:val="16"/>
                <w:szCs w:val="16"/>
              </w:rPr>
            </w:pPr>
            <w:ins w:id="11583" w:author="Στάθης Καπ" w:date="2023-03-09T07:02:00Z">
              <w:r>
                <w:rPr>
                  <w:rFonts w:ascii="Calibri" w:hAnsi="Calibri" w:cs="Calibri"/>
                  <w:color w:val="000000"/>
                  <w:sz w:val="16"/>
                  <w:szCs w:val="16"/>
                </w:rPr>
                <w:t>2.843</w:t>
              </w:r>
            </w:ins>
          </w:p>
          <w:p w14:paraId="74A691F1" w14:textId="77777777" w:rsidR="00BD2E78" w:rsidRPr="007E0F91" w:rsidRDefault="00BD2E78" w:rsidP="00BD2E78">
            <w:pPr>
              <w:jc w:val="center"/>
              <w:rPr>
                <w:ins w:id="11584" w:author="Στάθης Καπ" w:date="2023-03-09T07:02:00Z"/>
                <w:sz w:val="16"/>
                <w:szCs w:val="16"/>
              </w:rPr>
            </w:pPr>
            <w:ins w:id="11585" w:author="Στάθης Καπ" w:date="2023-03-09T07:02:00Z">
              <w:r>
                <w:rPr>
                  <w:rFonts w:ascii="Calibri" w:hAnsi="Calibri" w:cs="Calibri"/>
                  <w:color w:val="000000"/>
                  <w:sz w:val="16"/>
                  <w:szCs w:val="16"/>
                </w:rPr>
                <w:t>0.111</w:t>
              </w:r>
            </w:ins>
          </w:p>
          <w:p w14:paraId="0F110881" w14:textId="77777777" w:rsidR="00BD2E78" w:rsidRPr="007E0F91" w:rsidRDefault="00BD2E78" w:rsidP="00BD2E78">
            <w:pPr>
              <w:jc w:val="center"/>
              <w:rPr>
                <w:ins w:id="11586" w:author="Στάθης Καπ" w:date="2023-03-09T07:02:00Z"/>
                <w:sz w:val="16"/>
                <w:szCs w:val="16"/>
              </w:rPr>
            </w:pPr>
            <w:ins w:id="11587" w:author="Στάθης Καπ" w:date="2023-03-09T07:02:00Z">
              <w:r>
                <w:rPr>
                  <w:rFonts w:ascii="Calibri" w:hAnsi="Calibri" w:cs="Calibri"/>
                  <w:color w:val="000000"/>
                  <w:sz w:val="16"/>
                  <w:szCs w:val="16"/>
                </w:rPr>
                <w:t>0.942</w:t>
              </w:r>
            </w:ins>
          </w:p>
          <w:p w14:paraId="0C00442B" w14:textId="77777777" w:rsidR="00BD2E78" w:rsidRPr="007E0F91" w:rsidRDefault="00BD2E78" w:rsidP="00BD2E78">
            <w:pPr>
              <w:jc w:val="center"/>
              <w:rPr>
                <w:ins w:id="11588" w:author="Στάθης Καπ" w:date="2023-03-09T07:02:00Z"/>
                <w:sz w:val="16"/>
                <w:szCs w:val="16"/>
              </w:rPr>
            </w:pPr>
            <w:ins w:id="11589" w:author="Στάθης Καπ" w:date="2023-03-09T07:02:00Z">
              <w:r>
                <w:rPr>
                  <w:rFonts w:ascii="Calibri" w:hAnsi="Calibri" w:cs="Calibri"/>
                  <w:color w:val="000000"/>
                  <w:sz w:val="16"/>
                  <w:szCs w:val="16"/>
                </w:rPr>
                <w:t>2.423</w:t>
              </w:r>
            </w:ins>
          </w:p>
          <w:p w14:paraId="6CF17AE0" w14:textId="77777777" w:rsidR="00BD2E78" w:rsidRPr="007E0F91" w:rsidRDefault="00BD2E78" w:rsidP="00BD2E78">
            <w:pPr>
              <w:jc w:val="center"/>
              <w:rPr>
                <w:ins w:id="11590" w:author="Στάθης Καπ" w:date="2023-03-09T07:02:00Z"/>
                <w:sz w:val="16"/>
                <w:szCs w:val="16"/>
              </w:rPr>
            </w:pPr>
            <w:ins w:id="11591" w:author="Στάθης Καπ" w:date="2023-03-09T07:02:00Z">
              <w:r>
                <w:rPr>
                  <w:rFonts w:ascii="Calibri" w:hAnsi="Calibri" w:cs="Calibri"/>
                  <w:color w:val="000000"/>
                  <w:sz w:val="16"/>
                  <w:szCs w:val="16"/>
                </w:rPr>
                <w:t>2.432</w:t>
              </w:r>
            </w:ins>
          </w:p>
          <w:p w14:paraId="5E2D5C14" w14:textId="77777777" w:rsidR="00BD2E78" w:rsidRPr="007E0F91" w:rsidRDefault="00BD2E78" w:rsidP="00BD2E78">
            <w:pPr>
              <w:jc w:val="center"/>
              <w:rPr>
                <w:ins w:id="11592" w:author="Στάθης Καπ" w:date="2023-03-09T07:02:00Z"/>
                <w:sz w:val="16"/>
                <w:szCs w:val="16"/>
              </w:rPr>
            </w:pPr>
            <w:ins w:id="11593" w:author="Στάθης Καπ" w:date="2023-03-09T07:02:00Z">
              <w:r>
                <w:rPr>
                  <w:rFonts w:ascii="Calibri" w:hAnsi="Calibri" w:cs="Calibri"/>
                  <w:color w:val="000000"/>
                  <w:sz w:val="16"/>
                  <w:szCs w:val="16"/>
                </w:rPr>
                <w:t>2.526</w:t>
              </w:r>
            </w:ins>
          </w:p>
          <w:p w14:paraId="4B1D257A" w14:textId="77777777" w:rsidR="00BD2E78" w:rsidRPr="007E0F91" w:rsidRDefault="00BD2E78" w:rsidP="00BD2E78">
            <w:pPr>
              <w:jc w:val="center"/>
              <w:rPr>
                <w:ins w:id="11594" w:author="Στάθης Καπ" w:date="2023-03-09T07:02:00Z"/>
                <w:sz w:val="16"/>
                <w:szCs w:val="16"/>
              </w:rPr>
            </w:pPr>
            <w:ins w:id="11595" w:author="Στάθης Καπ" w:date="2023-03-09T07:02:00Z">
              <w:r>
                <w:rPr>
                  <w:rFonts w:ascii="Calibri" w:hAnsi="Calibri" w:cs="Calibri"/>
                  <w:color w:val="000000"/>
                  <w:sz w:val="16"/>
                  <w:szCs w:val="16"/>
                </w:rPr>
                <w:t>4.315</w:t>
              </w:r>
            </w:ins>
          </w:p>
          <w:p w14:paraId="4BEDE779" w14:textId="77777777" w:rsidR="00BD2E78" w:rsidRPr="007E0F91" w:rsidRDefault="00BD2E78" w:rsidP="00BD2E78">
            <w:pPr>
              <w:jc w:val="center"/>
              <w:rPr>
                <w:ins w:id="11596" w:author="Στάθης Καπ" w:date="2023-03-09T07:02:00Z"/>
                <w:sz w:val="16"/>
                <w:szCs w:val="16"/>
              </w:rPr>
            </w:pPr>
            <w:ins w:id="11597" w:author="Στάθης Καπ" w:date="2023-03-09T07:02:00Z">
              <w:r>
                <w:rPr>
                  <w:rFonts w:ascii="Calibri" w:hAnsi="Calibri" w:cs="Calibri"/>
                  <w:color w:val="000000"/>
                  <w:sz w:val="16"/>
                  <w:szCs w:val="16"/>
                </w:rPr>
                <w:t>0.228</w:t>
              </w:r>
            </w:ins>
          </w:p>
          <w:p w14:paraId="23FD3BDF" w14:textId="77777777" w:rsidR="00BD2E78" w:rsidRPr="007E0F91" w:rsidRDefault="00BD2E78" w:rsidP="00BD2E78">
            <w:pPr>
              <w:jc w:val="center"/>
              <w:rPr>
                <w:ins w:id="11598" w:author="Στάθης Καπ" w:date="2023-03-09T07:02:00Z"/>
                <w:sz w:val="16"/>
                <w:szCs w:val="16"/>
              </w:rPr>
            </w:pPr>
            <w:ins w:id="11599" w:author="Στάθης Καπ" w:date="2023-03-09T07:02:00Z">
              <w:r>
                <w:rPr>
                  <w:rFonts w:ascii="Calibri" w:hAnsi="Calibri" w:cs="Calibri"/>
                  <w:color w:val="000000"/>
                  <w:sz w:val="16"/>
                  <w:szCs w:val="16"/>
                </w:rPr>
                <w:lastRenderedPageBreak/>
                <w:t>0.91</w:t>
              </w:r>
            </w:ins>
          </w:p>
          <w:p w14:paraId="7CEFE881" w14:textId="77777777" w:rsidR="00BD2E78" w:rsidRPr="007E0F91" w:rsidRDefault="00BD2E78" w:rsidP="00BD2E78">
            <w:pPr>
              <w:jc w:val="center"/>
              <w:rPr>
                <w:ins w:id="11600" w:author="Στάθης Καπ" w:date="2023-03-09T07:02:00Z"/>
                <w:sz w:val="16"/>
                <w:szCs w:val="16"/>
              </w:rPr>
            </w:pPr>
            <w:ins w:id="11601" w:author="Στάθης Καπ" w:date="2023-03-09T07:02:00Z">
              <w:r>
                <w:rPr>
                  <w:rFonts w:ascii="Calibri" w:hAnsi="Calibri" w:cs="Calibri"/>
                  <w:color w:val="000000"/>
                  <w:sz w:val="16"/>
                  <w:szCs w:val="16"/>
                </w:rPr>
                <w:t>2.738</w:t>
              </w:r>
            </w:ins>
          </w:p>
          <w:p w14:paraId="160D7C82" w14:textId="1AB79606" w:rsidR="00BD2E78" w:rsidRPr="007E0F91" w:rsidRDefault="00BD2E78" w:rsidP="00BD2E78">
            <w:pPr>
              <w:jc w:val="center"/>
              <w:rPr>
                <w:ins w:id="11602" w:author="Στάθης Καπ" w:date="2023-03-09T05:29:00Z"/>
                <w:sz w:val="16"/>
                <w:szCs w:val="16"/>
              </w:rPr>
            </w:pPr>
            <w:ins w:id="11603" w:author="Στάθης Καπ" w:date="2023-03-09T07:02:00Z">
              <w:r>
                <w:rPr>
                  <w:rFonts w:ascii="Calibri" w:hAnsi="Calibri" w:cs="Calibri"/>
                  <w:color w:val="000000"/>
                  <w:sz w:val="16"/>
                  <w:szCs w:val="16"/>
                </w:rPr>
                <w:t>5.299</w:t>
              </w:r>
            </w:ins>
          </w:p>
        </w:tc>
        <w:tc>
          <w:tcPr>
            <w:tcW w:w="453" w:type="dxa"/>
            <w:tcBorders>
              <w:top w:val="single" w:sz="4" w:space="0" w:color="auto"/>
              <w:left w:val="single" w:sz="4" w:space="0" w:color="auto"/>
            </w:tcBorders>
            <w:vAlign w:val="center"/>
          </w:tcPr>
          <w:p w14:paraId="1E6E371C" w14:textId="47FEDE6B" w:rsidR="00BD2E78" w:rsidRPr="007E0F91" w:rsidRDefault="00BD2E78" w:rsidP="00BD2E78">
            <w:pPr>
              <w:jc w:val="center"/>
              <w:rPr>
                <w:ins w:id="11604" w:author="Στάθης Καπ" w:date="2023-03-09T05:29:00Z"/>
                <w:sz w:val="16"/>
                <w:szCs w:val="16"/>
              </w:rPr>
            </w:pPr>
            <w:ins w:id="11605" w:author="Στάθης Καπ" w:date="2023-03-09T07:02:00Z">
              <w:r>
                <w:rPr>
                  <w:rFonts w:ascii="Calibri" w:hAnsi="Calibri" w:cs="Calibri"/>
                  <w:color w:val="000000"/>
                  <w:sz w:val="16"/>
                  <w:szCs w:val="16"/>
                </w:rPr>
                <w:lastRenderedPageBreak/>
                <w:t>441</w:t>
              </w:r>
            </w:ins>
          </w:p>
        </w:tc>
        <w:tc>
          <w:tcPr>
            <w:tcW w:w="454" w:type="dxa"/>
            <w:tcBorders>
              <w:top w:val="single" w:sz="4" w:space="0" w:color="auto"/>
            </w:tcBorders>
            <w:vAlign w:val="center"/>
          </w:tcPr>
          <w:p w14:paraId="0544E346" w14:textId="1045EA87" w:rsidR="00BD2E78" w:rsidRPr="007E0F91" w:rsidRDefault="00BD2E78" w:rsidP="00BD2E78">
            <w:pPr>
              <w:jc w:val="center"/>
              <w:rPr>
                <w:ins w:id="11606" w:author="Στάθης Καπ" w:date="2023-03-09T05:29:00Z"/>
                <w:sz w:val="16"/>
                <w:szCs w:val="16"/>
              </w:rPr>
            </w:pPr>
            <w:ins w:id="11607"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3ECFAD73" w14:textId="53851653" w:rsidR="00BD2E78" w:rsidRPr="007E0F91" w:rsidRDefault="00BD2E78" w:rsidP="00BD2E78">
            <w:pPr>
              <w:jc w:val="center"/>
              <w:rPr>
                <w:ins w:id="11608" w:author="Στάθης Καπ" w:date="2023-03-09T05:29:00Z"/>
                <w:sz w:val="16"/>
                <w:szCs w:val="16"/>
              </w:rPr>
            </w:pPr>
            <w:ins w:id="11609" w:author="Στάθης Καπ" w:date="2023-03-09T07:02:00Z">
              <w:r>
                <w:rPr>
                  <w:rFonts w:ascii="Calibri" w:hAnsi="Calibri" w:cs="Calibri"/>
                  <w:color w:val="000000"/>
                  <w:sz w:val="16"/>
                  <w:szCs w:val="16"/>
                </w:rPr>
                <w:t>0.083</w:t>
              </w:r>
            </w:ins>
          </w:p>
        </w:tc>
        <w:tc>
          <w:tcPr>
            <w:tcW w:w="457" w:type="dxa"/>
            <w:tcBorders>
              <w:top w:val="single" w:sz="4" w:space="0" w:color="auto"/>
              <w:right w:val="single" w:sz="4" w:space="0" w:color="auto"/>
            </w:tcBorders>
            <w:vAlign w:val="center"/>
          </w:tcPr>
          <w:p w14:paraId="403DF762" w14:textId="33B651A8" w:rsidR="00BD2E78" w:rsidRPr="007E0F91" w:rsidRDefault="00BD2E78" w:rsidP="00BD2E78">
            <w:pPr>
              <w:jc w:val="center"/>
              <w:rPr>
                <w:ins w:id="11610" w:author="Στάθης Καπ" w:date="2023-03-09T05:29:00Z"/>
                <w:sz w:val="16"/>
                <w:szCs w:val="16"/>
              </w:rPr>
            </w:pPr>
            <w:ins w:id="11611" w:author="Στάθης Καπ" w:date="2023-03-09T07:02:00Z">
              <w:r>
                <w:rPr>
                  <w:rFonts w:ascii="Calibri" w:hAnsi="Calibri" w:cs="Calibri"/>
                  <w:color w:val="000000"/>
                  <w:sz w:val="16"/>
                  <w:szCs w:val="16"/>
                </w:rPr>
                <w:t>53.89</w:t>
              </w:r>
            </w:ins>
          </w:p>
        </w:tc>
        <w:tc>
          <w:tcPr>
            <w:tcW w:w="453" w:type="dxa"/>
            <w:tcBorders>
              <w:top w:val="single" w:sz="4" w:space="0" w:color="auto"/>
              <w:left w:val="single" w:sz="4" w:space="0" w:color="auto"/>
            </w:tcBorders>
            <w:vAlign w:val="center"/>
          </w:tcPr>
          <w:p w14:paraId="244845F1" w14:textId="4116F533" w:rsidR="00BD2E78" w:rsidRPr="007E0F91" w:rsidRDefault="00BD2E78" w:rsidP="00BD2E78">
            <w:pPr>
              <w:jc w:val="center"/>
              <w:rPr>
                <w:ins w:id="11612" w:author="Στάθης Καπ" w:date="2023-03-09T05:29:00Z"/>
                <w:sz w:val="16"/>
                <w:szCs w:val="16"/>
              </w:rPr>
            </w:pPr>
            <w:ins w:id="11613" w:author="Στάθης Καπ" w:date="2023-03-09T07:02:00Z">
              <w:r>
                <w:rPr>
                  <w:rFonts w:ascii="Calibri" w:hAnsi="Calibri" w:cs="Calibri"/>
                  <w:color w:val="000000"/>
                  <w:sz w:val="16"/>
                  <w:szCs w:val="16"/>
                </w:rPr>
                <w:t>441</w:t>
              </w:r>
            </w:ins>
          </w:p>
        </w:tc>
        <w:tc>
          <w:tcPr>
            <w:tcW w:w="454" w:type="dxa"/>
            <w:tcBorders>
              <w:top w:val="single" w:sz="4" w:space="0" w:color="auto"/>
            </w:tcBorders>
            <w:vAlign w:val="center"/>
          </w:tcPr>
          <w:p w14:paraId="03AFF224" w14:textId="54EE8D68" w:rsidR="00BD2E78" w:rsidRPr="007E0F91" w:rsidRDefault="00BD2E78" w:rsidP="00BD2E78">
            <w:pPr>
              <w:jc w:val="center"/>
              <w:rPr>
                <w:ins w:id="11614" w:author="Στάθης Καπ" w:date="2023-03-09T05:29:00Z"/>
                <w:sz w:val="16"/>
                <w:szCs w:val="16"/>
              </w:rPr>
            </w:pPr>
            <w:ins w:id="11615"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0FE8FC6A" w14:textId="2E21E462" w:rsidR="00BD2E78" w:rsidRPr="007E0F91" w:rsidRDefault="00BD2E78" w:rsidP="00BD2E78">
            <w:pPr>
              <w:jc w:val="center"/>
              <w:rPr>
                <w:ins w:id="11616" w:author="Στάθης Καπ" w:date="2023-03-09T05:29:00Z"/>
                <w:sz w:val="16"/>
                <w:szCs w:val="16"/>
              </w:rPr>
            </w:pPr>
            <w:ins w:id="11617" w:author="Στάθης Καπ" w:date="2023-03-09T07:02:00Z">
              <w:r>
                <w:rPr>
                  <w:rFonts w:ascii="Calibri" w:hAnsi="Calibri" w:cs="Calibri"/>
                  <w:color w:val="000000"/>
                  <w:sz w:val="16"/>
                  <w:szCs w:val="16"/>
                </w:rPr>
                <w:t>0.122</w:t>
              </w:r>
            </w:ins>
          </w:p>
        </w:tc>
        <w:tc>
          <w:tcPr>
            <w:tcW w:w="454" w:type="dxa"/>
            <w:tcBorders>
              <w:top w:val="single" w:sz="4" w:space="0" w:color="auto"/>
              <w:right w:val="single" w:sz="4" w:space="0" w:color="auto"/>
            </w:tcBorders>
            <w:vAlign w:val="center"/>
          </w:tcPr>
          <w:p w14:paraId="78281DDC" w14:textId="6543490F" w:rsidR="00BD2E78" w:rsidRPr="007E0F91" w:rsidRDefault="00BD2E78" w:rsidP="00BD2E78">
            <w:pPr>
              <w:jc w:val="center"/>
              <w:rPr>
                <w:ins w:id="11618" w:author="Στάθης Καπ" w:date="2023-03-09T05:29:00Z"/>
                <w:sz w:val="16"/>
                <w:szCs w:val="16"/>
              </w:rPr>
            </w:pPr>
            <w:ins w:id="11619" w:author="Στάθης Καπ" w:date="2023-03-09T07:02:00Z">
              <w:r>
                <w:rPr>
                  <w:rFonts w:ascii="Calibri" w:hAnsi="Calibri" w:cs="Calibri"/>
                  <w:color w:val="000000"/>
                  <w:sz w:val="16"/>
                  <w:szCs w:val="16"/>
                </w:rPr>
                <w:t>32.22</w:t>
              </w:r>
            </w:ins>
          </w:p>
        </w:tc>
        <w:tc>
          <w:tcPr>
            <w:tcW w:w="453" w:type="dxa"/>
            <w:tcBorders>
              <w:top w:val="single" w:sz="4" w:space="0" w:color="auto"/>
              <w:left w:val="single" w:sz="4" w:space="0" w:color="auto"/>
            </w:tcBorders>
            <w:vAlign w:val="center"/>
          </w:tcPr>
          <w:p w14:paraId="360E7955" w14:textId="5533D556" w:rsidR="00BD2E78" w:rsidRPr="007E0F91" w:rsidRDefault="00BD2E78" w:rsidP="00BD2E78">
            <w:pPr>
              <w:jc w:val="center"/>
              <w:rPr>
                <w:ins w:id="11620" w:author="Στάθης Καπ" w:date="2023-03-09T05:29:00Z"/>
                <w:sz w:val="16"/>
                <w:szCs w:val="16"/>
              </w:rPr>
            </w:pPr>
            <w:ins w:id="11621" w:author="Στάθης Καπ" w:date="2023-03-09T07:02:00Z">
              <w:r>
                <w:rPr>
                  <w:rFonts w:ascii="Calibri" w:hAnsi="Calibri" w:cs="Calibri"/>
                  <w:color w:val="000000"/>
                  <w:sz w:val="16"/>
                  <w:szCs w:val="16"/>
                </w:rPr>
                <w:t>427</w:t>
              </w:r>
            </w:ins>
          </w:p>
        </w:tc>
        <w:tc>
          <w:tcPr>
            <w:tcW w:w="454" w:type="dxa"/>
            <w:tcBorders>
              <w:top w:val="single" w:sz="4" w:space="0" w:color="auto"/>
            </w:tcBorders>
            <w:vAlign w:val="center"/>
          </w:tcPr>
          <w:p w14:paraId="645187D2" w14:textId="5AA73A95" w:rsidR="00BD2E78" w:rsidRPr="007E0F91" w:rsidRDefault="00BD2E78" w:rsidP="00BD2E78">
            <w:pPr>
              <w:jc w:val="center"/>
              <w:rPr>
                <w:ins w:id="11622" w:author="Στάθης Καπ" w:date="2023-03-09T05:29:00Z"/>
                <w:sz w:val="16"/>
                <w:szCs w:val="16"/>
              </w:rPr>
            </w:pPr>
            <w:ins w:id="11623" w:author="Στάθης Καπ" w:date="2023-03-09T07:02:00Z">
              <w:r>
                <w:rPr>
                  <w:rFonts w:ascii="Calibri" w:hAnsi="Calibri" w:cs="Calibri"/>
                  <w:color w:val="000000"/>
                  <w:sz w:val="16"/>
                  <w:szCs w:val="16"/>
                </w:rPr>
                <w:t>5.32</w:t>
              </w:r>
            </w:ins>
          </w:p>
        </w:tc>
        <w:tc>
          <w:tcPr>
            <w:tcW w:w="454" w:type="dxa"/>
            <w:tcBorders>
              <w:top w:val="single" w:sz="4" w:space="0" w:color="auto"/>
            </w:tcBorders>
            <w:vAlign w:val="center"/>
          </w:tcPr>
          <w:p w14:paraId="26D46A3E" w14:textId="1CFBCE45" w:rsidR="00BD2E78" w:rsidRPr="007E0F91" w:rsidRDefault="00BD2E78" w:rsidP="00BD2E78">
            <w:pPr>
              <w:jc w:val="center"/>
              <w:rPr>
                <w:ins w:id="11624" w:author="Στάθης Καπ" w:date="2023-03-09T05:29:00Z"/>
                <w:sz w:val="16"/>
                <w:szCs w:val="16"/>
              </w:rPr>
            </w:pPr>
            <w:ins w:id="11625" w:author="Στάθης Καπ" w:date="2023-03-09T07:02:00Z">
              <w:r>
                <w:rPr>
                  <w:rFonts w:ascii="Calibri" w:hAnsi="Calibri" w:cs="Calibri"/>
                  <w:color w:val="000000"/>
                  <w:sz w:val="16"/>
                  <w:szCs w:val="16"/>
                </w:rPr>
                <w:t>0.135</w:t>
              </w:r>
            </w:ins>
          </w:p>
        </w:tc>
        <w:tc>
          <w:tcPr>
            <w:tcW w:w="461" w:type="dxa"/>
            <w:tcBorders>
              <w:top w:val="single" w:sz="4" w:space="0" w:color="auto"/>
              <w:right w:val="single" w:sz="4" w:space="0" w:color="auto"/>
            </w:tcBorders>
            <w:vAlign w:val="center"/>
          </w:tcPr>
          <w:p w14:paraId="3DFC9607" w14:textId="0324FB98" w:rsidR="00BD2E78" w:rsidRPr="007E0F91" w:rsidRDefault="00BD2E78" w:rsidP="00BD2E78">
            <w:pPr>
              <w:jc w:val="center"/>
              <w:rPr>
                <w:ins w:id="11626" w:author="Στάθης Καπ" w:date="2023-03-09T05:29:00Z"/>
                <w:sz w:val="16"/>
                <w:szCs w:val="16"/>
              </w:rPr>
            </w:pPr>
            <w:ins w:id="11627" w:author="Στάθης Καπ" w:date="2023-03-09T07:02:00Z">
              <w:r>
                <w:rPr>
                  <w:rFonts w:ascii="Calibri" w:hAnsi="Calibri" w:cs="Calibri"/>
                  <w:color w:val="000000"/>
                  <w:sz w:val="16"/>
                  <w:szCs w:val="16"/>
                </w:rPr>
                <w:t>25</w:t>
              </w:r>
            </w:ins>
          </w:p>
        </w:tc>
      </w:tr>
      <w:tr w:rsidR="00BD2E78" w14:paraId="0EAD0C07"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62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629" w:author="Στάθης Καπ" w:date="2023-03-09T05:29:00Z"/>
          <w:trPrChange w:id="11630"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631"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072A8BB" w14:textId="77777777" w:rsidR="00BD2E78" w:rsidRPr="007E0F91" w:rsidRDefault="00BD2E78" w:rsidP="00BD2E78">
            <w:pPr>
              <w:jc w:val="center"/>
              <w:rPr>
                <w:ins w:id="11632" w:author="Στάθης Καπ" w:date="2023-03-09T05:29:00Z"/>
                <w:sz w:val="16"/>
                <w:szCs w:val="16"/>
              </w:rPr>
            </w:pPr>
            <w:ins w:id="11633" w:author="Στάθης Καπ" w:date="2023-03-09T05:29:00Z">
              <w:r w:rsidRPr="007E0F91">
                <w:rPr>
                  <w:sz w:val="16"/>
                  <w:szCs w:val="16"/>
                </w:rPr>
                <w:t>pr02</w:t>
              </w:r>
            </w:ins>
          </w:p>
        </w:tc>
        <w:tc>
          <w:tcPr>
            <w:tcW w:w="565" w:type="dxa"/>
            <w:tcBorders>
              <w:left w:val="single" w:sz="4" w:space="0" w:color="auto"/>
            </w:tcBorders>
            <w:vAlign w:val="center"/>
            <w:tcPrChange w:id="11634" w:author="Στάθης Καπ" w:date="2023-03-09T07:02:00Z">
              <w:tcPr>
                <w:tcW w:w="565" w:type="dxa"/>
                <w:gridSpan w:val="2"/>
                <w:tcBorders>
                  <w:left w:val="single" w:sz="4" w:space="0" w:color="auto"/>
                </w:tcBorders>
                <w:vAlign w:val="center"/>
              </w:tcPr>
            </w:tcPrChange>
          </w:tcPr>
          <w:p w14:paraId="19BFD737" w14:textId="478FCB8B" w:rsidR="00BD2E78" w:rsidRPr="007E0F91" w:rsidRDefault="00BD2E78" w:rsidP="00BD2E78">
            <w:pPr>
              <w:jc w:val="center"/>
              <w:rPr>
                <w:ins w:id="11635" w:author="Στάθης Καπ" w:date="2023-03-09T05:29:00Z"/>
                <w:sz w:val="16"/>
                <w:szCs w:val="16"/>
              </w:rPr>
            </w:pPr>
            <w:ins w:id="11636" w:author="Στάθης Καπ" w:date="2023-03-09T07:02:00Z">
              <w:r>
                <w:rPr>
                  <w:rFonts w:ascii="Calibri" w:hAnsi="Calibri" w:cs="Calibri"/>
                  <w:color w:val="000000"/>
                  <w:sz w:val="16"/>
                  <w:szCs w:val="16"/>
                </w:rPr>
                <w:t>715</w:t>
              </w:r>
            </w:ins>
          </w:p>
        </w:tc>
        <w:tc>
          <w:tcPr>
            <w:tcW w:w="679" w:type="dxa"/>
            <w:tcBorders>
              <w:right w:val="single" w:sz="4" w:space="0" w:color="auto"/>
            </w:tcBorders>
            <w:vAlign w:val="center"/>
            <w:tcPrChange w:id="11637" w:author="Στάθης Καπ" w:date="2023-03-09T07:02:00Z">
              <w:tcPr>
                <w:tcW w:w="679" w:type="dxa"/>
                <w:gridSpan w:val="2"/>
                <w:tcBorders>
                  <w:right w:val="single" w:sz="4" w:space="0" w:color="auto"/>
                </w:tcBorders>
                <w:vAlign w:val="center"/>
              </w:tcPr>
            </w:tcPrChange>
          </w:tcPr>
          <w:p w14:paraId="6FB0252E" w14:textId="42E9B9AF" w:rsidR="00BD2E78" w:rsidRPr="007E0F91" w:rsidRDefault="00BD2E78" w:rsidP="00BD2E78">
            <w:pPr>
              <w:jc w:val="center"/>
              <w:rPr>
                <w:ins w:id="11638" w:author="Στάθης Καπ" w:date="2023-03-09T05:29:00Z"/>
                <w:sz w:val="16"/>
                <w:szCs w:val="16"/>
              </w:rPr>
            </w:pPr>
            <w:ins w:id="11639" w:author="Στάθης Καπ" w:date="2023-03-09T07:02:00Z">
              <w:r>
                <w:rPr>
                  <w:rFonts w:ascii="Calibri" w:hAnsi="Calibri" w:cs="Calibri"/>
                  <w:color w:val="000000"/>
                  <w:sz w:val="16"/>
                  <w:szCs w:val="16"/>
                </w:rPr>
                <w:t>660</w:t>
              </w:r>
            </w:ins>
          </w:p>
        </w:tc>
        <w:tc>
          <w:tcPr>
            <w:tcW w:w="453" w:type="dxa"/>
            <w:tcBorders>
              <w:left w:val="single" w:sz="4" w:space="0" w:color="auto"/>
            </w:tcBorders>
            <w:vAlign w:val="center"/>
            <w:tcPrChange w:id="11640" w:author="Στάθης Καπ" w:date="2023-03-09T07:02:00Z">
              <w:tcPr>
                <w:tcW w:w="453" w:type="dxa"/>
                <w:gridSpan w:val="2"/>
                <w:tcBorders>
                  <w:left w:val="single" w:sz="4" w:space="0" w:color="auto"/>
                </w:tcBorders>
                <w:vAlign w:val="center"/>
              </w:tcPr>
            </w:tcPrChange>
          </w:tcPr>
          <w:p w14:paraId="538F4B7F" w14:textId="61DEEBB2" w:rsidR="00BD2E78" w:rsidRPr="007E0F91" w:rsidRDefault="00BD2E78" w:rsidP="00BD2E78">
            <w:pPr>
              <w:jc w:val="center"/>
              <w:rPr>
                <w:ins w:id="11641" w:author="Στάθης Καπ" w:date="2023-03-09T05:29:00Z"/>
                <w:sz w:val="16"/>
                <w:szCs w:val="16"/>
              </w:rPr>
            </w:pPr>
            <w:ins w:id="11642" w:author="Στάθης Καπ" w:date="2023-03-09T07:02:00Z">
              <w:r>
                <w:rPr>
                  <w:rFonts w:ascii="Calibri" w:hAnsi="Calibri" w:cs="Calibri"/>
                  <w:color w:val="000000"/>
                  <w:sz w:val="16"/>
                  <w:szCs w:val="16"/>
                </w:rPr>
                <w:t>670</w:t>
              </w:r>
            </w:ins>
          </w:p>
        </w:tc>
        <w:tc>
          <w:tcPr>
            <w:tcW w:w="708" w:type="dxa"/>
            <w:vAlign w:val="center"/>
            <w:tcPrChange w:id="11643" w:author="Στάθης Καπ" w:date="2023-03-09T07:02:00Z">
              <w:tcPr>
                <w:tcW w:w="708" w:type="dxa"/>
                <w:gridSpan w:val="2"/>
                <w:vAlign w:val="center"/>
              </w:tcPr>
            </w:tcPrChange>
          </w:tcPr>
          <w:p w14:paraId="3B5035A8" w14:textId="1BF2DD57" w:rsidR="00BD2E78" w:rsidRPr="007E0F91" w:rsidRDefault="00BD2E78" w:rsidP="00BD2E78">
            <w:pPr>
              <w:jc w:val="center"/>
              <w:rPr>
                <w:ins w:id="11644" w:author="Στάθης Καπ" w:date="2023-03-09T05:29:00Z"/>
                <w:sz w:val="16"/>
                <w:szCs w:val="16"/>
              </w:rPr>
            </w:pPr>
            <w:ins w:id="11645"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1646" w:author="Στάθης Καπ" w:date="2023-03-09T07:02:00Z">
              <w:tcPr>
                <w:tcW w:w="652" w:type="dxa"/>
                <w:gridSpan w:val="2"/>
                <w:vMerge/>
                <w:tcBorders>
                  <w:right w:val="single" w:sz="4" w:space="0" w:color="auto"/>
                </w:tcBorders>
                <w:vAlign w:val="center"/>
              </w:tcPr>
            </w:tcPrChange>
          </w:tcPr>
          <w:p w14:paraId="0F2744CD" w14:textId="77777777" w:rsidR="00BD2E78" w:rsidRPr="007E0F91" w:rsidRDefault="00BD2E78" w:rsidP="00BD2E78">
            <w:pPr>
              <w:jc w:val="center"/>
              <w:rPr>
                <w:ins w:id="11647" w:author="Στάθης Καπ" w:date="2023-03-09T05:29:00Z"/>
                <w:sz w:val="16"/>
                <w:szCs w:val="16"/>
              </w:rPr>
            </w:pPr>
          </w:p>
        </w:tc>
        <w:tc>
          <w:tcPr>
            <w:tcW w:w="453" w:type="dxa"/>
            <w:tcBorders>
              <w:left w:val="single" w:sz="4" w:space="0" w:color="auto"/>
            </w:tcBorders>
            <w:vAlign w:val="center"/>
            <w:tcPrChange w:id="11648" w:author="Στάθης Καπ" w:date="2023-03-09T07:02:00Z">
              <w:tcPr>
                <w:tcW w:w="453" w:type="dxa"/>
                <w:gridSpan w:val="2"/>
                <w:tcBorders>
                  <w:left w:val="single" w:sz="4" w:space="0" w:color="auto"/>
                </w:tcBorders>
                <w:vAlign w:val="center"/>
              </w:tcPr>
            </w:tcPrChange>
          </w:tcPr>
          <w:p w14:paraId="70872CFC" w14:textId="4947E738" w:rsidR="00BD2E78" w:rsidRPr="007E0F91" w:rsidRDefault="00BD2E78" w:rsidP="00BD2E78">
            <w:pPr>
              <w:jc w:val="center"/>
              <w:rPr>
                <w:ins w:id="11649" w:author="Στάθης Καπ" w:date="2023-03-09T05:29:00Z"/>
                <w:sz w:val="16"/>
                <w:szCs w:val="16"/>
              </w:rPr>
            </w:pPr>
            <w:ins w:id="11650" w:author="Στάθης Καπ" w:date="2023-03-09T07:02:00Z">
              <w:r>
                <w:rPr>
                  <w:rFonts w:ascii="Calibri" w:hAnsi="Calibri" w:cs="Calibri"/>
                  <w:color w:val="000000"/>
                  <w:sz w:val="16"/>
                  <w:szCs w:val="16"/>
                </w:rPr>
                <w:t>620</w:t>
              </w:r>
            </w:ins>
          </w:p>
        </w:tc>
        <w:tc>
          <w:tcPr>
            <w:tcW w:w="454" w:type="dxa"/>
            <w:vAlign w:val="center"/>
            <w:tcPrChange w:id="11651" w:author="Στάθης Καπ" w:date="2023-03-09T07:02:00Z">
              <w:tcPr>
                <w:tcW w:w="454" w:type="dxa"/>
                <w:gridSpan w:val="2"/>
                <w:vAlign w:val="center"/>
              </w:tcPr>
            </w:tcPrChange>
          </w:tcPr>
          <w:p w14:paraId="0CD5A873" w14:textId="123533C8" w:rsidR="00BD2E78" w:rsidRPr="007E0F91" w:rsidRDefault="00BD2E78" w:rsidP="00BD2E78">
            <w:pPr>
              <w:jc w:val="center"/>
              <w:rPr>
                <w:ins w:id="11652" w:author="Στάθης Καπ" w:date="2023-03-09T05:29:00Z"/>
                <w:sz w:val="16"/>
                <w:szCs w:val="16"/>
              </w:rPr>
            </w:pPr>
            <w:ins w:id="11653" w:author="Στάθης Καπ" w:date="2023-03-09T07:02:00Z">
              <w:r>
                <w:rPr>
                  <w:rFonts w:ascii="Calibri" w:hAnsi="Calibri" w:cs="Calibri"/>
                  <w:color w:val="000000"/>
                  <w:sz w:val="16"/>
                  <w:szCs w:val="16"/>
                </w:rPr>
                <w:t>7.46</w:t>
              </w:r>
            </w:ins>
          </w:p>
        </w:tc>
        <w:tc>
          <w:tcPr>
            <w:tcW w:w="454" w:type="dxa"/>
            <w:vAlign w:val="center"/>
            <w:tcPrChange w:id="11654" w:author="Στάθης Καπ" w:date="2023-03-09T07:02:00Z">
              <w:tcPr>
                <w:tcW w:w="454" w:type="dxa"/>
                <w:gridSpan w:val="2"/>
                <w:vAlign w:val="center"/>
              </w:tcPr>
            </w:tcPrChange>
          </w:tcPr>
          <w:p w14:paraId="7BAC02A4" w14:textId="70BF976A" w:rsidR="00BD2E78" w:rsidRPr="007E0F91" w:rsidRDefault="00BD2E78" w:rsidP="00BD2E78">
            <w:pPr>
              <w:jc w:val="center"/>
              <w:rPr>
                <w:ins w:id="11655" w:author="Στάθης Καπ" w:date="2023-03-09T05:29:00Z"/>
                <w:sz w:val="16"/>
                <w:szCs w:val="16"/>
              </w:rPr>
            </w:pPr>
            <w:ins w:id="11656" w:author="Στάθης Καπ" w:date="2023-03-09T07:02:00Z">
              <w:r>
                <w:rPr>
                  <w:rFonts w:ascii="Calibri" w:hAnsi="Calibri" w:cs="Calibri"/>
                  <w:color w:val="000000"/>
                  <w:sz w:val="16"/>
                  <w:szCs w:val="16"/>
                </w:rPr>
                <w:t>0.359</w:t>
              </w:r>
            </w:ins>
          </w:p>
        </w:tc>
        <w:tc>
          <w:tcPr>
            <w:tcW w:w="457" w:type="dxa"/>
            <w:tcBorders>
              <w:right w:val="single" w:sz="4" w:space="0" w:color="auto"/>
            </w:tcBorders>
            <w:vAlign w:val="center"/>
            <w:tcPrChange w:id="11657" w:author="Στάθης Καπ" w:date="2023-03-09T07:02:00Z">
              <w:tcPr>
                <w:tcW w:w="457" w:type="dxa"/>
                <w:gridSpan w:val="2"/>
                <w:tcBorders>
                  <w:right w:val="single" w:sz="4" w:space="0" w:color="auto"/>
                </w:tcBorders>
                <w:vAlign w:val="center"/>
              </w:tcPr>
            </w:tcPrChange>
          </w:tcPr>
          <w:p w14:paraId="10EE36A1" w14:textId="0120B2ED" w:rsidR="00BD2E78" w:rsidRPr="007E0F91" w:rsidRDefault="00BD2E78" w:rsidP="00BD2E78">
            <w:pPr>
              <w:jc w:val="center"/>
              <w:rPr>
                <w:ins w:id="11658" w:author="Στάθης Καπ" w:date="2023-03-09T05:29:00Z"/>
                <w:sz w:val="16"/>
                <w:szCs w:val="16"/>
              </w:rPr>
            </w:pPr>
            <w:ins w:id="11659" w:author="Στάθης Καπ" w:date="2023-03-09T07:02:00Z">
              <w:r>
                <w:rPr>
                  <w:rFonts w:ascii="Calibri" w:hAnsi="Calibri" w:cs="Calibri"/>
                  <w:color w:val="000000"/>
                  <w:sz w:val="16"/>
                  <w:szCs w:val="16"/>
                </w:rPr>
                <w:t>37.67</w:t>
              </w:r>
            </w:ins>
          </w:p>
        </w:tc>
        <w:tc>
          <w:tcPr>
            <w:tcW w:w="453" w:type="dxa"/>
            <w:tcBorders>
              <w:left w:val="single" w:sz="4" w:space="0" w:color="auto"/>
            </w:tcBorders>
            <w:vAlign w:val="center"/>
            <w:tcPrChange w:id="11660" w:author="Στάθης Καπ" w:date="2023-03-09T07:02:00Z">
              <w:tcPr>
                <w:tcW w:w="453" w:type="dxa"/>
                <w:gridSpan w:val="2"/>
                <w:tcBorders>
                  <w:left w:val="single" w:sz="4" w:space="0" w:color="auto"/>
                </w:tcBorders>
                <w:vAlign w:val="center"/>
              </w:tcPr>
            </w:tcPrChange>
          </w:tcPr>
          <w:p w14:paraId="1DB28B71" w14:textId="75CA2E63" w:rsidR="00BD2E78" w:rsidRPr="007E0F91" w:rsidRDefault="00BD2E78" w:rsidP="00BD2E78">
            <w:pPr>
              <w:jc w:val="center"/>
              <w:rPr>
                <w:ins w:id="11661" w:author="Στάθης Καπ" w:date="2023-03-09T05:29:00Z"/>
                <w:sz w:val="16"/>
                <w:szCs w:val="16"/>
              </w:rPr>
            </w:pPr>
            <w:ins w:id="11662" w:author="Στάθης Καπ" w:date="2023-03-09T07:02:00Z">
              <w:r>
                <w:rPr>
                  <w:rFonts w:ascii="Calibri" w:hAnsi="Calibri" w:cs="Calibri"/>
                  <w:color w:val="000000"/>
                  <w:sz w:val="16"/>
                  <w:szCs w:val="16"/>
                </w:rPr>
                <w:t>597</w:t>
              </w:r>
            </w:ins>
          </w:p>
        </w:tc>
        <w:tc>
          <w:tcPr>
            <w:tcW w:w="454" w:type="dxa"/>
            <w:vAlign w:val="center"/>
            <w:tcPrChange w:id="11663" w:author="Στάθης Καπ" w:date="2023-03-09T07:02:00Z">
              <w:tcPr>
                <w:tcW w:w="454" w:type="dxa"/>
                <w:gridSpan w:val="2"/>
                <w:vAlign w:val="center"/>
              </w:tcPr>
            </w:tcPrChange>
          </w:tcPr>
          <w:p w14:paraId="659C366E" w14:textId="24AE61B7" w:rsidR="00BD2E78" w:rsidRPr="007E0F91" w:rsidRDefault="00BD2E78" w:rsidP="00BD2E78">
            <w:pPr>
              <w:jc w:val="center"/>
              <w:rPr>
                <w:ins w:id="11664" w:author="Στάθης Καπ" w:date="2023-03-09T05:29:00Z"/>
                <w:sz w:val="16"/>
                <w:szCs w:val="16"/>
              </w:rPr>
            </w:pPr>
            <w:ins w:id="11665" w:author="Στάθης Καπ" w:date="2023-03-09T07:02:00Z">
              <w:r>
                <w:rPr>
                  <w:rFonts w:ascii="Calibri" w:hAnsi="Calibri" w:cs="Calibri"/>
                  <w:color w:val="000000"/>
                  <w:sz w:val="16"/>
                  <w:szCs w:val="16"/>
                </w:rPr>
                <w:t>10.9</w:t>
              </w:r>
            </w:ins>
          </w:p>
        </w:tc>
        <w:tc>
          <w:tcPr>
            <w:tcW w:w="454" w:type="dxa"/>
            <w:vAlign w:val="center"/>
            <w:tcPrChange w:id="11666" w:author="Στάθης Καπ" w:date="2023-03-09T07:02:00Z">
              <w:tcPr>
                <w:tcW w:w="454" w:type="dxa"/>
                <w:gridSpan w:val="2"/>
                <w:vAlign w:val="center"/>
              </w:tcPr>
            </w:tcPrChange>
          </w:tcPr>
          <w:p w14:paraId="34E105A2" w14:textId="5B9A5E7D" w:rsidR="00BD2E78" w:rsidRPr="007E0F91" w:rsidRDefault="00BD2E78" w:rsidP="00BD2E78">
            <w:pPr>
              <w:jc w:val="center"/>
              <w:rPr>
                <w:ins w:id="11667" w:author="Στάθης Καπ" w:date="2023-03-09T05:29:00Z"/>
                <w:sz w:val="16"/>
                <w:szCs w:val="16"/>
              </w:rPr>
            </w:pPr>
            <w:ins w:id="11668" w:author="Στάθης Καπ" w:date="2023-03-09T07:02:00Z">
              <w:r>
                <w:rPr>
                  <w:rFonts w:ascii="Calibri" w:hAnsi="Calibri" w:cs="Calibri"/>
                  <w:color w:val="000000"/>
                  <w:sz w:val="16"/>
                  <w:szCs w:val="16"/>
                </w:rPr>
                <w:t>0.331</w:t>
              </w:r>
            </w:ins>
          </w:p>
        </w:tc>
        <w:tc>
          <w:tcPr>
            <w:tcW w:w="454" w:type="dxa"/>
            <w:tcBorders>
              <w:right w:val="single" w:sz="4" w:space="0" w:color="auto"/>
            </w:tcBorders>
            <w:vAlign w:val="center"/>
            <w:tcPrChange w:id="11669" w:author="Στάθης Καπ" w:date="2023-03-09T07:02:00Z">
              <w:tcPr>
                <w:tcW w:w="454" w:type="dxa"/>
                <w:gridSpan w:val="2"/>
                <w:tcBorders>
                  <w:right w:val="single" w:sz="4" w:space="0" w:color="auto"/>
                </w:tcBorders>
                <w:vAlign w:val="center"/>
              </w:tcPr>
            </w:tcPrChange>
          </w:tcPr>
          <w:p w14:paraId="37A1F25E" w14:textId="4C27BA6D" w:rsidR="00BD2E78" w:rsidRPr="007E0F91" w:rsidRDefault="00BD2E78" w:rsidP="00BD2E78">
            <w:pPr>
              <w:jc w:val="center"/>
              <w:rPr>
                <w:ins w:id="11670" w:author="Στάθης Καπ" w:date="2023-03-09T05:29:00Z"/>
                <w:sz w:val="16"/>
                <w:szCs w:val="16"/>
              </w:rPr>
            </w:pPr>
            <w:ins w:id="11671" w:author="Στάθης Καπ" w:date="2023-03-09T07:02:00Z">
              <w:r>
                <w:rPr>
                  <w:rFonts w:ascii="Calibri" w:hAnsi="Calibri" w:cs="Calibri"/>
                  <w:color w:val="000000"/>
                  <w:sz w:val="16"/>
                  <w:szCs w:val="16"/>
                </w:rPr>
                <w:t>42.53</w:t>
              </w:r>
            </w:ins>
          </w:p>
        </w:tc>
        <w:tc>
          <w:tcPr>
            <w:tcW w:w="453" w:type="dxa"/>
            <w:tcBorders>
              <w:left w:val="single" w:sz="4" w:space="0" w:color="auto"/>
            </w:tcBorders>
            <w:vAlign w:val="center"/>
            <w:tcPrChange w:id="11672" w:author="Στάθης Καπ" w:date="2023-03-09T07:02:00Z">
              <w:tcPr>
                <w:tcW w:w="453" w:type="dxa"/>
                <w:gridSpan w:val="2"/>
                <w:tcBorders>
                  <w:left w:val="single" w:sz="4" w:space="0" w:color="auto"/>
                </w:tcBorders>
                <w:vAlign w:val="center"/>
              </w:tcPr>
            </w:tcPrChange>
          </w:tcPr>
          <w:p w14:paraId="5ADBC3CF" w14:textId="2DFE4554" w:rsidR="00BD2E78" w:rsidRPr="007E0F91" w:rsidRDefault="00BD2E78" w:rsidP="00BD2E78">
            <w:pPr>
              <w:jc w:val="center"/>
              <w:rPr>
                <w:ins w:id="11673" w:author="Στάθης Καπ" w:date="2023-03-09T05:29:00Z"/>
                <w:sz w:val="16"/>
                <w:szCs w:val="16"/>
              </w:rPr>
            </w:pPr>
            <w:ins w:id="11674" w:author="Στάθης Καπ" w:date="2023-03-09T07:02:00Z">
              <w:r>
                <w:rPr>
                  <w:rFonts w:ascii="Calibri" w:hAnsi="Calibri" w:cs="Calibri"/>
                  <w:color w:val="000000"/>
                  <w:sz w:val="16"/>
                  <w:szCs w:val="16"/>
                </w:rPr>
                <w:t>576</w:t>
              </w:r>
            </w:ins>
          </w:p>
        </w:tc>
        <w:tc>
          <w:tcPr>
            <w:tcW w:w="454" w:type="dxa"/>
            <w:vAlign w:val="center"/>
            <w:tcPrChange w:id="11675" w:author="Στάθης Καπ" w:date="2023-03-09T07:02:00Z">
              <w:tcPr>
                <w:tcW w:w="454" w:type="dxa"/>
                <w:gridSpan w:val="2"/>
                <w:vAlign w:val="center"/>
              </w:tcPr>
            </w:tcPrChange>
          </w:tcPr>
          <w:p w14:paraId="3BF3B6DD" w14:textId="0831ACE5" w:rsidR="00BD2E78" w:rsidRPr="007E0F91" w:rsidRDefault="00BD2E78" w:rsidP="00BD2E78">
            <w:pPr>
              <w:jc w:val="center"/>
              <w:rPr>
                <w:ins w:id="11676" w:author="Στάθης Καπ" w:date="2023-03-09T05:29:00Z"/>
                <w:sz w:val="16"/>
                <w:szCs w:val="16"/>
              </w:rPr>
            </w:pPr>
            <w:ins w:id="11677" w:author="Στάθης Καπ" w:date="2023-03-09T07:02:00Z">
              <w:r>
                <w:rPr>
                  <w:rFonts w:ascii="Calibri" w:hAnsi="Calibri" w:cs="Calibri"/>
                  <w:color w:val="000000"/>
                  <w:sz w:val="16"/>
                  <w:szCs w:val="16"/>
                </w:rPr>
                <w:t>14.03</w:t>
              </w:r>
            </w:ins>
          </w:p>
        </w:tc>
        <w:tc>
          <w:tcPr>
            <w:tcW w:w="454" w:type="dxa"/>
            <w:vAlign w:val="center"/>
            <w:tcPrChange w:id="11678" w:author="Στάθης Καπ" w:date="2023-03-09T07:02:00Z">
              <w:tcPr>
                <w:tcW w:w="454" w:type="dxa"/>
                <w:gridSpan w:val="2"/>
                <w:vAlign w:val="center"/>
              </w:tcPr>
            </w:tcPrChange>
          </w:tcPr>
          <w:p w14:paraId="0FBB0DE3" w14:textId="62340FCB" w:rsidR="00BD2E78" w:rsidRPr="007E0F91" w:rsidRDefault="00BD2E78" w:rsidP="00BD2E78">
            <w:pPr>
              <w:jc w:val="center"/>
              <w:rPr>
                <w:ins w:id="11679" w:author="Στάθης Καπ" w:date="2023-03-09T05:29:00Z"/>
                <w:sz w:val="16"/>
                <w:szCs w:val="16"/>
              </w:rPr>
            </w:pPr>
            <w:ins w:id="11680" w:author="Στάθης Καπ" w:date="2023-03-09T07:02:00Z">
              <w:r>
                <w:rPr>
                  <w:rFonts w:ascii="Calibri" w:hAnsi="Calibri" w:cs="Calibri"/>
                  <w:color w:val="000000"/>
                  <w:sz w:val="16"/>
                  <w:szCs w:val="16"/>
                </w:rPr>
                <w:t>0.262</w:t>
              </w:r>
            </w:ins>
          </w:p>
        </w:tc>
        <w:tc>
          <w:tcPr>
            <w:tcW w:w="461" w:type="dxa"/>
            <w:tcBorders>
              <w:right w:val="single" w:sz="4" w:space="0" w:color="auto"/>
            </w:tcBorders>
            <w:vAlign w:val="center"/>
            <w:tcPrChange w:id="11681" w:author="Στάθης Καπ" w:date="2023-03-09T07:02:00Z">
              <w:tcPr>
                <w:tcW w:w="461" w:type="dxa"/>
                <w:gridSpan w:val="2"/>
                <w:tcBorders>
                  <w:right w:val="single" w:sz="4" w:space="0" w:color="auto"/>
                </w:tcBorders>
                <w:vAlign w:val="center"/>
              </w:tcPr>
            </w:tcPrChange>
          </w:tcPr>
          <w:p w14:paraId="16106987" w14:textId="024EDBA8" w:rsidR="00BD2E78" w:rsidRPr="007E0F91" w:rsidRDefault="00BD2E78" w:rsidP="00BD2E78">
            <w:pPr>
              <w:jc w:val="center"/>
              <w:rPr>
                <w:ins w:id="11682" w:author="Στάθης Καπ" w:date="2023-03-09T05:29:00Z"/>
                <w:sz w:val="16"/>
                <w:szCs w:val="16"/>
              </w:rPr>
            </w:pPr>
            <w:ins w:id="11683" w:author="Στάθης Καπ" w:date="2023-03-09T07:02:00Z">
              <w:r>
                <w:rPr>
                  <w:rFonts w:ascii="Calibri" w:hAnsi="Calibri" w:cs="Calibri"/>
                  <w:color w:val="000000"/>
                  <w:sz w:val="16"/>
                  <w:szCs w:val="16"/>
                </w:rPr>
                <w:t>54.51</w:t>
              </w:r>
            </w:ins>
          </w:p>
        </w:tc>
      </w:tr>
      <w:tr w:rsidR="00BD2E78" w14:paraId="76D2895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68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685" w:author="Στάθης Καπ" w:date="2023-03-09T05:29:00Z"/>
          <w:trPrChange w:id="11686"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687"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FB333EC" w14:textId="77777777" w:rsidR="00BD2E78" w:rsidRPr="007E0F91" w:rsidRDefault="00BD2E78" w:rsidP="00BD2E78">
            <w:pPr>
              <w:jc w:val="center"/>
              <w:rPr>
                <w:ins w:id="11688" w:author="Στάθης Καπ" w:date="2023-03-09T05:29:00Z"/>
                <w:sz w:val="16"/>
                <w:szCs w:val="16"/>
              </w:rPr>
            </w:pPr>
            <w:ins w:id="11689" w:author="Στάθης Καπ" w:date="2023-03-09T05:29:00Z">
              <w:r w:rsidRPr="007E0F91">
                <w:rPr>
                  <w:sz w:val="16"/>
                  <w:szCs w:val="16"/>
                </w:rPr>
                <w:t>pr03</w:t>
              </w:r>
            </w:ins>
          </w:p>
        </w:tc>
        <w:tc>
          <w:tcPr>
            <w:tcW w:w="565" w:type="dxa"/>
            <w:tcBorders>
              <w:left w:val="single" w:sz="4" w:space="0" w:color="auto"/>
            </w:tcBorders>
            <w:vAlign w:val="center"/>
            <w:tcPrChange w:id="11690" w:author="Στάθης Καπ" w:date="2023-03-09T07:02:00Z">
              <w:tcPr>
                <w:tcW w:w="565" w:type="dxa"/>
                <w:gridSpan w:val="2"/>
                <w:tcBorders>
                  <w:left w:val="single" w:sz="4" w:space="0" w:color="auto"/>
                </w:tcBorders>
                <w:vAlign w:val="center"/>
              </w:tcPr>
            </w:tcPrChange>
          </w:tcPr>
          <w:p w14:paraId="38DBB43C" w14:textId="028DCD7C" w:rsidR="00BD2E78" w:rsidRPr="007E0F91" w:rsidRDefault="00BD2E78" w:rsidP="00BD2E78">
            <w:pPr>
              <w:jc w:val="center"/>
              <w:rPr>
                <w:ins w:id="11691" w:author="Στάθης Καπ" w:date="2023-03-09T05:29:00Z"/>
                <w:sz w:val="16"/>
                <w:szCs w:val="16"/>
              </w:rPr>
            </w:pPr>
            <w:ins w:id="11692" w:author="Στάθης Καπ" w:date="2023-03-09T07:02:00Z">
              <w:r>
                <w:rPr>
                  <w:rFonts w:ascii="Calibri" w:hAnsi="Calibri" w:cs="Calibri"/>
                  <w:color w:val="000000"/>
                  <w:sz w:val="16"/>
                  <w:szCs w:val="16"/>
                </w:rPr>
                <w:t>742</w:t>
              </w:r>
            </w:ins>
          </w:p>
        </w:tc>
        <w:tc>
          <w:tcPr>
            <w:tcW w:w="679" w:type="dxa"/>
            <w:tcBorders>
              <w:right w:val="single" w:sz="4" w:space="0" w:color="auto"/>
            </w:tcBorders>
            <w:vAlign w:val="center"/>
            <w:tcPrChange w:id="11693" w:author="Στάθης Καπ" w:date="2023-03-09T07:02:00Z">
              <w:tcPr>
                <w:tcW w:w="679" w:type="dxa"/>
                <w:gridSpan w:val="2"/>
                <w:tcBorders>
                  <w:right w:val="single" w:sz="4" w:space="0" w:color="auto"/>
                </w:tcBorders>
                <w:vAlign w:val="center"/>
              </w:tcPr>
            </w:tcPrChange>
          </w:tcPr>
          <w:p w14:paraId="5F9E30EB" w14:textId="3E198C26" w:rsidR="00BD2E78" w:rsidRPr="007E0F91" w:rsidRDefault="00BD2E78" w:rsidP="00BD2E78">
            <w:pPr>
              <w:jc w:val="center"/>
              <w:rPr>
                <w:ins w:id="11694" w:author="Στάθης Καπ" w:date="2023-03-09T05:29:00Z"/>
                <w:sz w:val="16"/>
                <w:szCs w:val="16"/>
              </w:rPr>
            </w:pPr>
            <w:ins w:id="11695" w:author="Στάθης Καπ" w:date="2023-03-09T07:02:00Z">
              <w:r>
                <w:rPr>
                  <w:rFonts w:ascii="Calibri" w:hAnsi="Calibri" w:cs="Calibri"/>
                  <w:color w:val="000000"/>
                  <w:sz w:val="16"/>
                  <w:szCs w:val="16"/>
                </w:rPr>
                <w:t>714</w:t>
              </w:r>
            </w:ins>
          </w:p>
        </w:tc>
        <w:tc>
          <w:tcPr>
            <w:tcW w:w="453" w:type="dxa"/>
            <w:tcBorders>
              <w:left w:val="single" w:sz="4" w:space="0" w:color="auto"/>
            </w:tcBorders>
            <w:vAlign w:val="center"/>
            <w:tcPrChange w:id="11696" w:author="Στάθης Καπ" w:date="2023-03-09T07:02:00Z">
              <w:tcPr>
                <w:tcW w:w="453" w:type="dxa"/>
                <w:gridSpan w:val="2"/>
                <w:tcBorders>
                  <w:left w:val="single" w:sz="4" w:space="0" w:color="auto"/>
                </w:tcBorders>
                <w:vAlign w:val="center"/>
              </w:tcPr>
            </w:tcPrChange>
          </w:tcPr>
          <w:p w14:paraId="52C7A061" w14:textId="4350DDBA" w:rsidR="00BD2E78" w:rsidRPr="007E0F91" w:rsidRDefault="00BD2E78" w:rsidP="00BD2E78">
            <w:pPr>
              <w:jc w:val="center"/>
              <w:rPr>
                <w:ins w:id="11697" w:author="Στάθης Καπ" w:date="2023-03-09T05:29:00Z"/>
                <w:sz w:val="16"/>
                <w:szCs w:val="16"/>
              </w:rPr>
            </w:pPr>
            <w:ins w:id="11698" w:author="Στάθης Καπ" w:date="2023-03-09T07:02:00Z">
              <w:r>
                <w:rPr>
                  <w:rFonts w:ascii="Calibri" w:hAnsi="Calibri" w:cs="Calibri"/>
                  <w:color w:val="000000"/>
                  <w:sz w:val="16"/>
                  <w:szCs w:val="16"/>
                </w:rPr>
                <w:t>673</w:t>
              </w:r>
            </w:ins>
          </w:p>
        </w:tc>
        <w:tc>
          <w:tcPr>
            <w:tcW w:w="708" w:type="dxa"/>
            <w:vAlign w:val="center"/>
            <w:tcPrChange w:id="11699" w:author="Στάθης Καπ" w:date="2023-03-09T07:02:00Z">
              <w:tcPr>
                <w:tcW w:w="708" w:type="dxa"/>
                <w:gridSpan w:val="2"/>
                <w:vAlign w:val="center"/>
              </w:tcPr>
            </w:tcPrChange>
          </w:tcPr>
          <w:p w14:paraId="4F60907D" w14:textId="746ECE8A" w:rsidR="00BD2E78" w:rsidRPr="007E0F91" w:rsidRDefault="00BD2E78" w:rsidP="00BD2E78">
            <w:pPr>
              <w:jc w:val="center"/>
              <w:rPr>
                <w:ins w:id="11700" w:author="Στάθης Καπ" w:date="2023-03-09T05:29:00Z"/>
                <w:sz w:val="16"/>
                <w:szCs w:val="16"/>
              </w:rPr>
            </w:pPr>
            <w:ins w:id="11701" w:author="Στάθης Καπ" w:date="2023-03-09T07:02:00Z">
              <w:r>
                <w:rPr>
                  <w:rFonts w:ascii="Calibri" w:hAnsi="Calibri" w:cs="Calibri"/>
                  <w:color w:val="000000"/>
                  <w:sz w:val="16"/>
                  <w:szCs w:val="16"/>
                </w:rPr>
                <w:t>9.3</w:t>
              </w:r>
            </w:ins>
          </w:p>
        </w:tc>
        <w:tc>
          <w:tcPr>
            <w:tcW w:w="652" w:type="dxa"/>
            <w:vMerge/>
            <w:tcBorders>
              <w:right w:val="single" w:sz="4" w:space="0" w:color="auto"/>
            </w:tcBorders>
            <w:vAlign w:val="center"/>
            <w:tcPrChange w:id="11702" w:author="Στάθης Καπ" w:date="2023-03-09T07:02:00Z">
              <w:tcPr>
                <w:tcW w:w="652" w:type="dxa"/>
                <w:gridSpan w:val="2"/>
                <w:vMerge/>
                <w:tcBorders>
                  <w:right w:val="single" w:sz="4" w:space="0" w:color="auto"/>
                </w:tcBorders>
                <w:vAlign w:val="center"/>
              </w:tcPr>
            </w:tcPrChange>
          </w:tcPr>
          <w:p w14:paraId="4693F0CA" w14:textId="77777777" w:rsidR="00BD2E78" w:rsidRPr="007E0F91" w:rsidRDefault="00BD2E78" w:rsidP="00BD2E78">
            <w:pPr>
              <w:jc w:val="center"/>
              <w:rPr>
                <w:ins w:id="11703" w:author="Στάθης Καπ" w:date="2023-03-09T05:29:00Z"/>
                <w:sz w:val="16"/>
                <w:szCs w:val="16"/>
              </w:rPr>
            </w:pPr>
          </w:p>
        </w:tc>
        <w:tc>
          <w:tcPr>
            <w:tcW w:w="453" w:type="dxa"/>
            <w:tcBorders>
              <w:left w:val="single" w:sz="4" w:space="0" w:color="auto"/>
            </w:tcBorders>
            <w:vAlign w:val="center"/>
            <w:tcPrChange w:id="11704" w:author="Στάθης Καπ" w:date="2023-03-09T07:02:00Z">
              <w:tcPr>
                <w:tcW w:w="453" w:type="dxa"/>
                <w:gridSpan w:val="2"/>
                <w:tcBorders>
                  <w:left w:val="single" w:sz="4" w:space="0" w:color="auto"/>
                </w:tcBorders>
                <w:vAlign w:val="center"/>
              </w:tcPr>
            </w:tcPrChange>
          </w:tcPr>
          <w:p w14:paraId="34894602" w14:textId="65E9DCBE" w:rsidR="00BD2E78" w:rsidRPr="007E0F91" w:rsidRDefault="00BD2E78" w:rsidP="00BD2E78">
            <w:pPr>
              <w:jc w:val="center"/>
              <w:rPr>
                <w:ins w:id="11705" w:author="Στάθης Καπ" w:date="2023-03-09T05:29:00Z"/>
                <w:sz w:val="16"/>
                <w:szCs w:val="16"/>
              </w:rPr>
            </w:pPr>
            <w:ins w:id="11706" w:author="Στάθης Καπ" w:date="2023-03-09T07:02:00Z">
              <w:r>
                <w:rPr>
                  <w:rFonts w:ascii="Calibri" w:hAnsi="Calibri" w:cs="Calibri"/>
                  <w:color w:val="000000"/>
                  <w:sz w:val="16"/>
                  <w:szCs w:val="16"/>
                </w:rPr>
                <w:t>639</w:t>
              </w:r>
            </w:ins>
          </w:p>
        </w:tc>
        <w:tc>
          <w:tcPr>
            <w:tcW w:w="454" w:type="dxa"/>
            <w:vAlign w:val="center"/>
            <w:tcPrChange w:id="11707" w:author="Στάθης Καπ" w:date="2023-03-09T07:02:00Z">
              <w:tcPr>
                <w:tcW w:w="454" w:type="dxa"/>
                <w:gridSpan w:val="2"/>
                <w:vAlign w:val="center"/>
              </w:tcPr>
            </w:tcPrChange>
          </w:tcPr>
          <w:p w14:paraId="114F7F4A" w14:textId="701ADFC4" w:rsidR="00BD2E78" w:rsidRPr="007E0F91" w:rsidRDefault="00BD2E78" w:rsidP="00BD2E78">
            <w:pPr>
              <w:jc w:val="center"/>
              <w:rPr>
                <w:ins w:id="11708" w:author="Στάθης Καπ" w:date="2023-03-09T05:29:00Z"/>
                <w:sz w:val="16"/>
                <w:szCs w:val="16"/>
              </w:rPr>
            </w:pPr>
            <w:ins w:id="11709" w:author="Στάθης Καπ" w:date="2023-03-09T07:02:00Z">
              <w:r>
                <w:rPr>
                  <w:rFonts w:ascii="Calibri" w:hAnsi="Calibri" w:cs="Calibri"/>
                  <w:color w:val="000000"/>
                  <w:sz w:val="16"/>
                  <w:szCs w:val="16"/>
                </w:rPr>
                <w:t>5.05</w:t>
              </w:r>
            </w:ins>
          </w:p>
        </w:tc>
        <w:tc>
          <w:tcPr>
            <w:tcW w:w="454" w:type="dxa"/>
            <w:vAlign w:val="center"/>
            <w:tcPrChange w:id="11710" w:author="Στάθης Καπ" w:date="2023-03-09T07:02:00Z">
              <w:tcPr>
                <w:tcW w:w="454" w:type="dxa"/>
                <w:gridSpan w:val="2"/>
                <w:vAlign w:val="center"/>
              </w:tcPr>
            </w:tcPrChange>
          </w:tcPr>
          <w:p w14:paraId="31D2F514" w14:textId="003762E1" w:rsidR="00BD2E78" w:rsidRPr="007E0F91" w:rsidRDefault="00BD2E78" w:rsidP="00BD2E78">
            <w:pPr>
              <w:jc w:val="center"/>
              <w:rPr>
                <w:ins w:id="11711" w:author="Στάθης Καπ" w:date="2023-03-09T05:29:00Z"/>
                <w:sz w:val="16"/>
                <w:szCs w:val="16"/>
              </w:rPr>
            </w:pPr>
            <w:ins w:id="11712" w:author="Στάθης Καπ" w:date="2023-03-09T07:02:00Z">
              <w:r>
                <w:rPr>
                  <w:rFonts w:ascii="Calibri" w:hAnsi="Calibri" w:cs="Calibri"/>
                  <w:color w:val="000000"/>
                  <w:sz w:val="16"/>
                  <w:szCs w:val="16"/>
                </w:rPr>
                <w:t>0.518</w:t>
              </w:r>
            </w:ins>
          </w:p>
        </w:tc>
        <w:tc>
          <w:tcPr>
            <w:tcW w:w="457" w:type="dxa"/>
            <w:tcBorders>
              <w:right w:val="single" w:sz="4" w:space="0" w:color="auto"/>
            </w:tcBorders>
            <w:vAlign w:val="center"/>
            <w:tcPrChange w:id="11713" w:author="Στάθης Καπ" w:date="2023-03-09T07:02:00Z">
              <w:tcPr>
                <w:tcW w:w="457" w:type="dxa"/>
                <w:gridSpan w:val="2"/>
                <w:tcBorders>
                  <w:right w:val="single" w:sz="4" w:space="0" w:color="auto"/>
                </w:tcBorders>
                <w:vAlign w:val="center"/>
              </w:tcPr>
            </w:tcPrChange>
          </w:tcPr>
          <w:p w14:paraId="0510C6C7" w14:textId="67D90BBB" w:rsidR="00BD2E78" w:rsidRPr="007E0F91" w:rsidRDefault="00BD2E78" w:rsidP="00BD2E78">
            <w:pPr>
              <w:jc w:val="center"/>
              <w:rPr>
                <w:ins w:id="11714" w:author="Στάθης Καπ" w:date="2023-03-09T05:29:00Z"/>
                <w:sz w:val="16"/>
                <w:szCs w:val="16"/>
              </w:rPr>
            </w:pPr>
            <w:ins w:id="11715" w:author="Στάθης Καπ" w:date="2023-03-09T07:02:00Z">
              <w:r>
                <w:rPr>
                  <w:rFonts w:ascii="Calibri" w:hAnsi="Calibri" w:cs="Calibri"/>
                  <w:color w:val="000000"/>
                  <w:sz w:val="16"/>
                  <w:szCs w:val="16"/>
                </w:rPr>
                <w:t>41.2</w:t>
              </w:r>
            </w:ins>
          </w:p>
        </w:tc>
        <w:tc>
          <w:tcPr>
            <w:tcW w:w="453" w:type="dxa"/>
            <w:tcBorders>
              <w:left w:val="single" w:sz="4" w:space="0" w:color="auto"/>
            </w:tcBorders>
            <w:vAlign w:val="center"/>
            <w:tcPrChange w:id="11716" w:author="Στάθης Καπ" w:date="2023-03-09T07:02:00Z">
              <w:tcPr>
                <w:tcW w:w="453" w:type="dxa"/>
                <w:gridSpan w:val="2"/>
                <w:tcBorders>
                  <w:left w:val="single" w:sz="4" w:space="0" w:color="auto"/>
                </w:tcBorders>
                <w:vAlign w:val="center"/>
              </w:tcPr>
            </w:tcPrChange>
          </w:tcPr>
          <w:p w14:paraId="6FA670D8" w14:textId="090A4AEF" w:rsidR="00BD2E78" w:rsidRPr="007E0F91" w:rsidRDefault="00BD2E78" w:rsidP="00BD2E78">
            <w:pPr>
              <w:jc w:val="center"/>
              <w:rPr>
                <w:ins w:id="11717" w:author="Στάθης Καπ" w:date="2023-03-09T05:29:00Z"/>
                <w:sz w:val="16"/>
                <w:szCs w:val="16"/>
              </w:rPr>
            </w:pPr>
            <w:ins w:id="11718" w:author="Στάθης Καπ" w:date="2023-03-09T07:02:00Z">
              <w:r>
                <w:rPr>
                  <w:rFonts w:ascii="Calibri" w:hAnsi="Calibri" w:cs="Calibri"/>
                  <w:color w:val="000000"/>
                  <w:sz w:val="16"/>
                  <w:szCs w:val="16"/>
                </w:rPr>
                <w:t>663</w:t>
              </w:r>
            </w:ins>
          </w:p>
        </w:tc>
        <w:tc>
          <w:tcPr>
            <w:tcW w:w="454" w:type="dxa"/>
            <w:vAlign w:val="center"/>
            <w:tcPrChange w:id="11719" w:author="Στάθης Καπ" w:date="2023-03-09T07:02:00Z">
              <w:tcPr>
                <w:tcW w:w="454" w:type="dxa"/>
                <w:gridSpan w:val="2"/>
                <w:vAlign w:val="center"/>
              </w:tcPr>
            </w:tcPrChange>
          </w:tcPr>
          <w:p w14:paraId="5F440348" w14:textId="19734DB6" w:rsidR="00BD2E78" w:rsidRPr="007E0F91" w:rsidRDefault="00BD2E78" w:rsidP="00BD2E78">
            <w:pPr>
              <w:jc w:val="center"/>
              <w:rPr>
                <w:ins w:id="11720" w:author="Στάθης Καπ" w:date="2023-03-09T05:29:00Z"/>
                <w:sz w:val="16"/>
                <w:szCs w:val="16"/>
              </w:rPr>
            </w:pPr>
            <w:ins w:id="11721" w:author="Στάθης Καπ" w:date="2023-03-09T07:02:00Z">
              <w:r>
                <w:rPr>
                  <w:rFonts w:ascii="Calibri" w:hAnsi="Calibri" w:cs="Calibri"/>
                  <w:color w:val="000000"/>
                  <w:sz w:val="16"/>
                  <w:szCs w:val="16"/>
                </w:rPr>
                <w:t>1.49</w:t>
              </w:r>
            </w:ins>
          </w:p>
        </w:tc>
        <w:tc>
          <w:tcPr>
            <w:tcW w:w="454" w:type="dxa"/>
            <w:vAlign w:val="center"/>
            <w:tcPrChange w:id="11722" w:author="Στάθης Καπ" w:date="2023-03-09T07:02:00Z">
              <w:tcPr>
                <w:tcW w:w="454" w:type="dxa"/>
                <w:gridSpan w:val="2"/>
                <w:vAlign w:val="center"/>
              </w:tcPr>
            </w:tcPrChange>
          </w:tcPr>
          <w:p w14:paraId="4F3EC1E3" w14:textId="7A88CEA4" w:rsidR="00BD2E78" w:rsidRPr="007E0F91" w:rsidRDefault="00BD2E78" w:rsidP="00BD2E78">
            <w:pPr>
              <w:jc w:val="center"/>
              <w:rPr>
                <w:ins w:id="11723" w:author="Στάθης Καπ" w:date="2023-03-09T05:29:00Z"/>
                <w:sz w:val="16"/>
                <w:szCs w:val="16"/>
              </w:rPr>
            </w:pPr>
            <w:ins w:id="11724" w:author="Στάθης Καπ" w:date="2023-03-09T07:02:00Z">
              <w:r>
                <w:rPr>
                  <w:rFonts w:ascii="Calibri" w:hAnsi="Calibri" w:cs="Calibri"/>
                  <w:color w:val="000000"/>
                  <w:sz w:val="16"/>
                  <w:szCs w:val="16"/>
                </w:rPr>
                <w:t>0.567</w:t>
              </w:r>
            </w:ins>
          </w:p>
        </w:tc>
        <w:tc>
          <w:tcPr>
            <w:tcW w:w="454" w:type="dxa"/>
            <w:tcBorders>
              <w:right w:val="single" w:sz="4" w:space="0" w:color="auto"/>
            </w:tcBorders>
            <w:vAlign w:val="center"/>
            <w:tcPrChange w:id="11725" w:author="Στάθης Καπ" w:date="2023-03-09T07:02:00Z">
              <w:tcPr>
                <w:tcW w:w="454" w:type="dxa"/>
                <w:gridSpan w:val="2"/>
                <w:tcBorders>
                  <w:right w:val="single" w:sz="4" w:space="0" w:color="auto"/>
                </w:tcBorders>
                <w:vAlign w:val="center"/>
              </w:tcPr>
            </w:tcPrChange>
          </w:tcPr>
          <w:p w14:paraId="35A10E69" w14:textId="6D6C5A31" w:rsidR="00BD2E78" w:rsidRPr="007E0F91" w:rsidRDefault="00BD2E78" w:rsidP="00BD2E78">
            <w:pPr>
              <w:jc w:val="center"/>
              <w:rPr>
                <w:ins w:id="11726" w:author="Στάθης Καπ" w:date="2023-03-09T05:29:00Z"/>
                <w:sz w:val="16"/>
                <w:szCs w:val="16"/>
              </w:rPr>
            </w:pPr>
            <w:ins w:id="11727" w:author="Στάθης Καπ" w:date="2023-03-09T07:02:00Z">
              <w:r>
                <w:rPr>
                  <w:rFonts w:ascii="Calibri" w:hAnsi="Calibri" w:cs="Calibri"/>
                  <w:color w:val="000000"/>
                  <w:sz w:val="16"/>
                  <w:szCs w:val="16"/>
                </w:rPr>
                <w:t>35.64</w:t>
              </w:r>
            </w:ins>
          </w:p>
        </w:tc>
        <w:tc>
          <w:tcPr>
            <w:tcW w:w="453" w:type="dxa"/>
            <w:tcBorders>
              <w:left w:val="single" w:sz="4" w:space="0" w:color="auto"/>
            </w:tcBorders>
            <w:vAlign w:val="center"/>
            <w:tcPrChange w:id="11728" w:author="Στάθης Καπ" w:date="2023-03-09T07:02:00Z">
              <w:tcPr>
                <w:tcW w:w="453" w:type="dxa"/>
                <w:gridSpan w:val="2"/>
                <w:tcBorders>
                  <w:left w:val="single" w:sz="4" w:space="0" w:color="auto"/>
                </w:tcBorders>
                <w:vAlign w:val="center"/>
              </w:tcPr>
            </w:tcPrChange>
          </w:tcPr>
          <w:p w14:paraId="7EB2B007" w14:textId="05111999" w:rsidR="00BD2E78" w:rsidRPr="007E0F91" w:rsidRDefault="00BD2E78" w:rsidP="00BD2E78">
            <w:pPr>
              <w:jc w:val="center"/>
              <w:rPr>
                <w:ins w:id="11729" w:author="Στάθης Καπ" w:date="2023-03-09T05:29:00Z"/>
                <w:sz w:val="16"/>
                <w:szCs w:val="16"/>
              </w:rPr>
            </w:pPr>
            <w:ins w:id="11730" w:author="Στάθης Καπ" w:date="2023-03-09T07:02:00Z">
              <w:r>
                <w:rPr>
                  <w:rFonts w:ascii="Calibri" w:hAnsi="Calibri" w:cs="Calibri"/>
                  <w:color w:val="000000"/>
                  <w:sz w:val="16"/>
                  <w:szCs w:val="16"/>
                </w:rPr>
                <w:t>600</w:t>
              </w:r>
            </w:ins>
          </w:p>
        </w:tc>
        <w:tc>
          <w:tcPr>
            <w:tcW w:w="454" w:type="dxa"/>
            <w:vAlign w:val="center"/>
            <w:tcPrChange w:id="11731" w:author="Στάθης Καπ" w:date="2023-03-09T07:02:00Z">
              <w:tcPr>
                <w:tcW w:w="454" w:type="dxa"/>
                <w:gridSpan w:val="2"/>
                <w:vAlign w:val="center"/>
              </w:tcPr>
            </w:tcPrChange>
          </w:tcPr>
          <w:p w14:paraId="2817ED3D" w14:textId="004CC032" w:rsidR="00BD2E78" w:rsidRPr="007E0F91" w:rsidRDefault="00BD2E78" w:rsidP="00BD2E78">
            <w:pPr>
              <w:jc w:val="center"/>
              <w:rPr>
                <w:ins w:id="11732" w:author="Στάθης Καπ" w:date="2023-03-09T05:29:00Z"/>
                <w:sz w:val="16"/>
                <w:szCs w:val="16"/>
              </w:rPr>
            </w:pPr>
            <w:ins w:id="11733" w:author="Στάθης Καπ" w:date="2023-03-09T07:02:00Z">
              <w:r>
                <w:rPr>
                  <w:rFonts w:ascii="Calibri" w:hAnsi="Calibri" w:cs="Calibri"/>
                  <w:color w:val="000000"/>
                  <w:sz w:val="16"/>
                  <w:szCs w:val="16"/>
                </w:rPr>
                <w:t>10.85</w:t>
              </w:r>
            </w:ins>
          </w:p>
        </w:tc>
        <w:tc>
          <w:tcPr>
            <w:tcW w:w="454" w:type="dxa"/>
            <w:vAlign w:val="center"/>
            <w:tcPrChange w:id="11734" w:author="Στάθης Καπ" w:date="2023-03-09T07:02:00Z">
              <w:tcPr>
                <w:tcW w:w="454" w:type="dxa"/>
                <w:gridSpan w:val="2"/>
                <w:vAlign w:val="center"/>
              </w:tcPr>
            </w:tcPrChange>
          </w:tcPr>
          <w:p w14:paraId="38F4F7D4" w14:textId="17C0E6E0" w:rsidR="00BD2E78" w:rsidRPr="007E0F91" w:rsidRDefault="00BD2E78" w:rsidP="00BD2E78">
            <w:pPr>
              <w:jc w:val="center"/>
              <w:rPr>
                <w:ins w:id="11735" w:author="Στάθης Καπ" w:date="2023-03-09T05:29:00Z"/>
                <w:sz w:val="16"/>
                <w:szCs w:val="16"/>
              </w:rPr>
            </w:pPr>
            <w:ins w:id="11736" w:author="Στάθης Καπ" w:date="2023-03-09T07:02:00Z">
              <w:r>
                <w:rPr>
                  <w:rFonts w:ascii="Calibri" w:hAnsi="Calibri" w:cs="Calibri"/>
                  <w:color w:val="000000"/>
                  <w:sz w:val="16"/>
                  <w:szCs w:val="16"/>
                </w:rPr>
                <w:t>0.337</w:t>
              </w:r>
            </w:ins>
          </w:p>
        </w:tc>
        <w:tc>
          <w:tcPr>
            <w:tcW w:w="461" w:type="dxa"/>
            <w:tcBorders>
              <w:right w:val="single" w:sz="4" w:space="0" w:color="auto"/>
            </w:tcBorders>
            <w:vAlign w:val="center"/>
            <w:tcPrChange w:id="11737" w:author="Στάθης Καπ" w:date="2023-03-09T07:02:00Z">
              <w:tcPr>
                <w:tcW w:w="461" w:type="dxa"/>
                <w:gridSpan w:val="2"/>
                <w:tcBorders>
                  <w:right w:val="single" w:sz="4" w:space="0" w:color="auto"/>
                </w:tcBorders>
                <w:vAlign w:val="center"/>
              </w:tcPr>
            </w:tcPrChange>
          </w:tcPr>
          <w:p w14:paraId="28D46279" w14:textId="5E65CF67" w:rsidR="00BD2E78" w:rsidRPr="007E0F91" w:rsidRDefault="00BD2E78" w:rsidP="00BD2E78">
            <w:pPr>
              <w:jc w:val="center"/>
              <w:rPr>
                <w:ins w:id="11738" w:author="Στάθης Καπ" w:date="2023-03-09T05:29:00Z"/>
                <w:sz w:val="16"/>
                <w:szCs w:val="16"/>
              </w:rPr>
            </w:pPr>
            <w:ins w:id="11739" w:author="Στάθης Καπ" w:date="2023-03-09T07:02:00Z">
              <w:r>
                <w:rPr>
                  <w:rFonts w:ascii="Calibri" w:hAnsi="Calibri" w:cs="Calibri"/>
                  <w:color w:val="000000"/>
                  <w:sz w:val="16"/>
                  <w:szCs w:val="16"/>
                </w:rPr>
                <w:t>61.75</w:t>
              </w:r>
            </w:ins>
          </w:p>
        </w:tc>
      </w:tr>
      <w:tr w:rsidR="00BD2E78" w14:paraId="71785F8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74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741" w:author="Στάθης Καπ" w:date="2023-03-09T05:29:00Z"/>
          <w:trPrChange w:id="11742"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743"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5EC5A41" w14:textId="77777777" w:rsidR="00BD2E78" w:rsidRPr="007E0F91" w:rsidRDefault="00BD2E78" w:rsidP="00BD2E78">
            <w:pPr>
              <w:jc w:val="center"/>
              <w:rPr>
                <w:ins w:id="11744" w:author="Στάθης Καπ" w:date="2023-03-09T05:29:00Z"/>
                <w:sz w:val="16"/>
                <w:szCs w:val="16"/>
              </w:rPr>
            </w:pPr>
            <w:ins w:id="11745" w:author="Στάθης Καπ" w:date="2023-03-09T05:29:00Z">
              <w:r w:rsidRPr="007E0F91">
                <w:rPr>
                  <w:sz w:val="16"/>
                  <w:szCs w:val="16"/>
                </w:rPr>
                <w:t>pr04</w:t>
              </w:r>
            </w:ins>
          </w:p>
        </w:tc>
        <w:tc>
          <w:tcPr>
            <w:tcW w:w="565" w:type="dxa"/>
            <w:tcBorders>
              <w:left w:val="single" w:sz="4" w:space="0" w:color="auto"/>
            </w:tcBorders>
            <w:vAlign w:val="center"/>
            <w:tcPrChange w:id="11746" w:author="Στάθης Καπ" w:date="2023-03-09T07:02:00Z">
              <w:tcPr>
                <w:tcW w:w="565" w:type="dxa"/>
                <w:gridSpan w:val="2"/>
                <w:tcBorders>
                  <w:left w:val="single" w:sz="4" w:space="0" w:color="auto"/>
                </w:tcBorders>
                <w:vAlign w:val="center"/>
              </w:tcPr>
            </w:tcPrChange>
          </w:tcPr>
          <w:p w14:paraId="574F1C32" w14:textId="62710511" w:rsidR="00BD2E78" w:rsidRPr="007E0F91" w:rsidRDefault="00BD2E78" w:rsidP="00BD2E78">
            <w:pPr>
              <w:jc w:val="center"/>
              <w:rPr>
                <w:ins w:id="11747" w:author="Στάθης Καπ" w:date="2023-03-09T05:29:00Z"/>
                <w:sz w:val="16"/>
                <w:szCs w:val="16"/>
              </w:rPr>
            </w:pPr>
            <w:ins w:id="11748" w:author="Στάθης Καπ" w:date="2023-03-09T07:02:00Z">
              <w:r>
                <w:rPr>
                  <w:rFonts w:ascii="Calibri" w:hAnsi="Calibri" w:cs="Calibri"/>
                  <w:color w:val="000000"/>
                  <w:sz w:val="16"/>
                  <w:szCs w:val="16"/>
                </w:rPr>
                <w:t>926</w:t>
              </w:r>
            </w:ins>
          </w:p>
        </w:tc>
        <w:tc>
          <w:tcPr>
            <w:tcW w:w="679" w:type="dxa"/>
            <w:tcBorders>
              <w:right w:val="single" w:sz="4" w:space="0" w:color="auto"/>
            </w:tcBorders>
            <w:vAlign w:val="center"/>
            <w:tcPrChange w:id="11749" w:author="Στάθης Καπ" w:date="2023-03-09T07:02:00Z">
              <w:tcPr>
                <w:tcW w:w="679" w:type="dxa"/>
                <w:gridSpan w:val="2"/>
                <w:tcBorders>
                  <w:right w:val="single" w:sz="4" w:space="0" w:color="auto"/>
                </w:tcBorders>
                <w:vAlign w:val="center"/>
              </w:tcPr>
            </w:tcPrChange>
          </w:tcPr>
          <w:p w14:paraId="10F986EE" w14:textId="30A48CB4" w:rsidR="00BD2E78" w:rsidRPr="007E0F91" w:rsidRDefault="00BD2E78" w:rsidP="00BD2E78">
            <w:pPr>
              <w:jc w:val="center"/>
              <w:rPr>
                <w:ins w:id="11750" w:author="Στάθης Καπ" w:date="2023-03-09T05:29:00Z"/>
                <w:sz w:val="16"/>
                <w:szCs w:val="16"/>
              </w:rPr>
            </w:pPr>
            <w:ins w:id="11751" w:author="Στάθης Καπ" w:date="2023-03-09T07:02:00Z">
              <w:r>
                <w:rPr>
                  <w:rFonts w:ascii="Calibri" w:hAnsi="Calibri" w:cs="Calibri"/>
                  <w:color w:val="000000"/>
                  <w:sz w:val="16"/>
                  <w:szCs w:val="16"/>
                </w:rPr>
                <w:t>863</w:t>
              </w:r>
            </w:ins>
          </w:p>
        </w:tc>
        <w:tc>
          <w:tcPr>
            <w:tcW w:w="453" w:type="dxa"/>
            <w:tcBorders>
              <w:left w:val="single" w:sz="4" w:space="0" w:color="auto"/>
            </w:tcBorders>
            <w:vAlign w:val="center"/>
            <w:tcPrChange w:id="11752" w:author="Στάθης Καπ" w:date="2023-03-09T07:02:00Z">
              <w:tcPr>
                <w:tcW w:w="453" w:type="dxa"/>
                <w:gridSpan w:val="2"/>
                <w:tcBorders>
                  <w:left w:val="single" w:sz="4" w:space="0" w:color="auto"/>
                </w:tcBorders>
                <w:vAlign w:val="center"/>
              </w:tcPr>
            </w:tcPrChange>
          </w:tcPr>
          <w:p w14:paraId="4FBA06FE" w14:textId="030E34DE" w:rsidR="00BD2E78" w:rsidRPr="007E0F91" w:rsidRDefault="00BD2E78" w:rsidP="00BD2E78">
            <w:pPr>
              <w:jc w:val="center"/>
              <w:rPr>
                <w:ins w:id="11753" w:author="Στάθης Καπ" w:date="2023-03-09T05:29:00Z"/>
                <w:sz w:val="16"/>
                <w:szCs w:val="16"/>
              </w:rPr>
            </w:pPr>
            <w:ins w:id="11754" w:author="Στάθης Καπ" w:date="2023-03-09T07:02:00Z">
              <w:r>
                <w:rPr>
                  <w:rFonts w:ascii="Calibri" w:hAnsi="Calibri" w:cs="Calibri"/>
                  <w:color w:val="000000"/>
                  <w:sz w:val="16"/>
                  <w:szCs w:val="16"/>
                </w:rPr>
                <w:t>799</w:t>
              </w:r>
            </w:ins>
          </w:p>
        </w:tc>
        <w:tc>
          <w:tcPr>
            <w:tcW w:w="708" w:type="dxa"/>
            <w:vAlign w:val="center"/>
            <w:tcPrChange w:id="11755" w:author="Στάθης Καπ" w:date="2023-03-09T07:02:00Z">
              <w:tcPr>
                <w:tcW w:w="708" w:type="dxa"/>
                <w:gridSpan w:val="2"/>
                <w:vAlign w:val="center"/>
              </w:tcPr>
            </w:tcPrChange>
          </w:tcPr>
          <w:p w14:paraId="2EAB1065" w14:textId="7BF74B1B" w:rsidR="00BD2E78" w:rsidRPr="007E0F91" w:rsidRDefault="00BD2E78" w:rsidP="00BD2E78">
            <w:pPr>
              <w:jc w:val="center"/>
              <w:rPr>
                <w:ins w:id="11756" w:author="Στάθης Καπ" w:date="2023-03-09T05:29:00Z"/>
                <w:sz w:val="16"/>
                <w:szCs w:val="16"/>
              </w:rPr>
            </w:pPr>
            <w:ins w:id="11757" w:author="Στάθης Καπ" w:date="2023-03-09T07:02:00Z">
              <w:r>
                <w:rPr>
                  <w:rFonts w:ascii="Calibri" w:hAnsi="Calibri" w:cs="Calibri"/>
                  <w:color w:val="000000"/>
                  <w:sz w:val="16"/>
                  <w:szCs w:val="16"/>
                </w:rPr>
                <w:t>13.71</w:t>
              </w:r>
            </w:ins>
          </w:p>
        </w:tc>
        <w:tc>
          <w:tcPr>
            <w:tcW w:w="652" w:type="dxa"/>
            <w:vMerge/>
            <w:tcBorders>
              <w:right w:val="single" w:sz="4" w:space="0" w:color="auto"/>
            </w:tcBorders>
            <w:vAlign w:val="center"/>
            <w:tcPrChange w:id="11758" w:author="Στάθης Καπ" w:date="2023-03-09T07:02:00Z">
              <w:tcPr>
                <w:tcW w:w="652" w:type="dxa"/>
                <w:gridSpan w:val="2"/>
                <w:vMerge/>
                <w:tcBorders>
                  <w:right w:val="single" w:sz="4" w:space="0" w:color="auto"/>
                </w:tcBorders>
                <w:vAlign w:val="center"/>
              </w:tcPr>
            </w:tcPrChange>
          </w:tcPr>
          <w:p w14:paraId="73A0CF86" w14:textId="77777777" w:rsidR="00BD2E78" w:rsidRPr="007E0F91" w:rsidRDefault="00BD2E78" w:rsidP="00BD2E78">
            <w:pPr>
              <w:jc w:val="center"/>
              <w:rPr>
                <w:ins w:id="11759" w:author="Στάθης Καπ" w:date="2023-03-09T05:29:00Z"/>
                <w:sz w:val="16"/>
                <w:szCs w:val="16"/>
              </w:rPr>
            </w:pPr>
          </w:p>
        </w:tc>
        <w:tc>
          <w:tcPr>
            <w:tcW w:w="453" w:type="dxa"/>
            <w:tcBorders>
              <w:left w:val="single" w:sz="4" w:space="0" w:color="auto"/>
            </w:tcBorders>
            <w:vAlign w:val="center"/>
            <w:tcPrChange w:id="11760" w:author="Στάθης Καπ" w:date="2023-03-09T07:02:00Z">
              <w:tcPr>
                <w:tcW w:w="453" w:type="dxa"/>
                <w:gridSpan w:val="2"/>
                <w:tcBorders>
                  <w:left w:val="single" w:sz="4" w:space="0" w:color="auto"/>
                </w:tcBorders>
                <w:vAlign w:val="center"/>
              </w:tcPr>
            </w:tcPrChange>
          </w:tcPr>
          <w:p w14:paraId="7B4649E7" w14:textId="7618EBE4" w:rsidR="00BD2E78" w:rsidRPr="007E0F91" w:rsidRDefault="00BD2E78" w:rsidP="00BD2E78">
            <w:pPr>
              <w:jc w:val="center"/>
              <w:rPr>
                <w:ins w:id="11761" w:author="Στάθης Καπ" w:date="2023-03-09T05:29:00Z"/>
                <w:sz w:val="16"/>
                <w:szCs w:val="16"/>
              </w:rPr>
            </w:pPr>
            <w:ins w:id="11762" w:author="Στάθης Καπ" w:date="2023-03-09T07:02:00Z">
              <w:r>
                <w:rPr>
                  <w:rFonts w:ascii="Calibri" w:hAnsi="Calibri" w:cs="Calibri"/>
                  <w:color w:val="000000"/>
                  <w:sz w:val="16"/>
                  <w:szCs w:val="16"/>
                </w:rPr>
                <w:t>790</w:t>
              </w:r>
            </w:ins>
          </w:p>
        </w:tc>
        <w:tc>
          <w:tcPr>
            <w:tcW w:w="454" w:type="dxa"/>
            <w:vAlign w:val="center"/>
            <w:tcPrChange w:id="11763" w:author="Στάθης Καπ" w:date="2023-03-09T07:02:00Z">
              <w:tcPr>
                <w:tcW w:w="454" w:type="dxa"/>
                <w:gridSpan w:val="2"/>
                <w:vAlign w:val="center"/>
              </w:tcPr>
            </w:tcPrChange>
          </w:tcPr>
          <w:p w14:paraId="528E176E" w14:textId="70D898AF" w:rsidR="00BD2E78" w:rsidRPr="007E0F91" w:rsidRDefault="00BD2E78" w:rsidP="00BD2E78">
            <w:pPr>
              <w:jc w:val="center"/>
              <w:rPr>
                <w:ins w:id="11764" w:author="Στάθης Καπ" w:date="2023-03-09T05:29:00Z"/>
                <w:sz w:val="16"/>
                <w:szCs w:val="16"/>
              </w:rPr>
            </w:pPr>
            <w:ins w:id="11765" w:author="Στάθης Καπ" w:date="2023-03-09T07:02:00Z">
              <w:r>
                <w:rPr>
                  <w:rFonts w:ascii="Calibri" w:hAnsi="Calibri" w:cs="Calibri"/>
                  <w:color w:val="000000"/>
                  <w:sz w:val="16"/>
                  <w:szCs w:val="16"/>
                </w:rPr>
                <w:t>1.13</w:t>
              </w:r>
            </w:ins>
          </w:p>
        </w:tc>
        <w:tc>
          <w:tcPr>
            <w:tcW w:w="454" w:type="dxa"/>
            <w:vAlign w:val="center"/>
            <w:tcPrChange w:id="11766" w:author="Στάθης Καπ" w:date="2023-03-09T07:02:00Z">
              <w:tcPr>
                <w:tcW w:w="454" w:type="dxa"/>
                <w:gridSpan w:val="2"/>
                <w:vAlign w:val="center"/>
              </w:tcPr>
            </w:tcPrChange>
          </w:tcPr>
          <w:p w14:paraId="3025C22F" w14:textId="32AC6DB2" w:rsidR="00BD2E78" w:rsidRPr="007E0F91" w:rsidRDefault="00BD2E78" w:rsidP="00BD2E78">
            <w:pPr>
              <w:jc w:val="center"/>
              <w:rPr>
                <w:ins w:id="11767" w:author="Στάθης Καπ" w:date="2023-03-09T05:29:00Z"/>
                <w:sz w:val="16"/>
                <w:szCs w:val="16"/>
              </w:rPr>
            </w:pPr>
            <w:ins w:id="11768" w:author="Στάθης Καπ" w:date="2023-03-09T07:02:00Z">
              <w:r>
                <w:rPr>
                  <w:rFonts w:ascii="Calibri" w:hAnsi="Calibri" w:cs="Calibri"/>
                  <w:color w:val="000000"/>
                  <w:sz w:val="16"/>
                  <w:szCs w:val="16"/>
                </w:rPr>
                <w:t>0.91</w:t>
              </w:r>
            </w:ins>
          </w:p>
        </w:tc>
        <w:tc>
          <w:tcPr>
            <w:tcW w:w="457" w:type="dxa"/>
            <w:tcBorders>
              <w:right w:val="single" w:sz="4" w:space="0" w:color="auto"/>
            </w:tcBorders>
            <w:vAlign w:val="center"/>
            <w:tcPrChange w:id="11769" w:author="Στάθης Καπ" w:date="2023-03-09T07:02:00Z">
              <w:tcPr>
                <w:tcW w:w="457" w:type="dxa"/>
                <w:gridSpan w:val="2"/>
                <w:tcBorders>
                  <w:right w:val="single" w:sz="4" w:space="0" w:color="auto"/>
                </w:tcBorders>
                <w:vAlign w:val="center"/>
              </w:tcPr>
            </w:tcPrChange>
          </w:tcPr>
          <w:p w14:paraId="33975C24" w14:textId="1BF92307" w:rsidR="00BD2E78" w:rsidRPr="007E0F91" w:rsidRDefault="00BD2E78" w:rsidP="00BD2E78">
            <w:pPr>
              <w:jc w:val="center"/>
              <w:rPr>
                <w:ins w:id="11770" w:author="Στάθης Καπ" w:date="2023-03-09T05:29:00Z"/>
                <w:sz w:val="16"/>
                <w:szCs w:val="16"/>
              </w:rPr>
            </w:pPr>
            <w:ins w:id="11771" w:author="Στάθης Καπ" w:date="2023-03-09T07:02:00Z">
              <w:r>
                <w:rPr>
                  <w:rFonts w:ascii="Calibri" w:hAnsi="Calibri" w:cs="Calibri"/>
                  <w:color w:val="000000"/>
                  <w:sz w:val="16"/>
                  <w:szCs w:val="16"/>
                </w:rPr>
                <w:t>17.87</w:t>
              </w:r>
            </w:ins>
          </w:p>
        </w:tc>
        <w:tc>
          <w:tcPr>
            <w:tcW w:w="453" w:type="dxa"/>
            <w:tcBorders>
              <w:left w:val="single" w:sz="4" w:space="0" w:color="auto"/>
            </w:tcBorders>
            <w:vAlign w:val="center"/>
            <w:tcPrChange w:id="11772" w:author="Στάθης Καπ" w:date="2023-03-09T07:02:00Z">
              <w:tcPr>
                <w:tcW w:w="453" w:type="dxa"/>
                <w:gridSpan w:val="2"/>
                <w:tcBorders>
                  <w:left w:val="single" w:sz="4" w:space="0" w:color="auto"/>
                </w:tcBorders>
                <w:vAlign w:val="center"/>
              </w:tcPr>
            </w:tcPrChange>
          </w:tcPr>
          <w:p w14:paraId="50B6AD77" w14:textId="7DDCF704" w:rsidR="00BD2E78" w:rsidRPr="007E0F91" w:rsidRDefault="00BD2E78" w:rsidP="00BD2E78">
            <w:pPr>
              <w:jc w:val="center"/>
              <w:rPr>
                <w:ins w:id="11773" w:author="Στάθης Καπ" w:date="2023-03-09T05:29:00Z"/>
                <w:sz w:val="16"/>
                <w:szCs w:val="16"/>
              </w:rPr>
            </w:pPr>
            <w:ins w:id="11774" w:author="Στάθης Καπ" w:date="2023-03-09T07:02:00Z">
              <w:r>
                <w:rPr>
                  <w:rFonts w:ascii="Calibri" w:hAnsi="Calibri" w:cs="Calibri"/>
                  <w:color w:val="000000"/>
                  <w:sz w:val="16"/>
                  <w:szCs w:val="16"/>
                </w:rPr>
                <w:t>807</w:t>
              </w:r>
            </w:ins>
          </w:p>
        </w:tc>
        <w:tc>
          <w:tcPr>
            <w:tcW w:w="454" w:type="dxa"/>
            <w:vAlign w:val="center"/>
            <w:tcPrChange w:id="11775" w:author="Στάθης Καπ" w:date="2023-03-09T07:02:00Z">
              <w:tcPr>
                <w:tcW w:w="454" w:type="dxa"/>
                <w:gridSpan w:val="2"/>
                <w:vAlign w:val="center"/>
              </w:tcPr>
            </w:tcPrChange>
          </w:tcPr>
          <w:p w14:paraId="0B2986A6" w14:textId="328B786F" w:rsidR="00BD2E78" w:rsidRPr="007E0F91" w:rsidRDefault="00BD2E78" w:rsidP="00BD2E78">
            <w:pPr>
              <w:jc w:val="center"/>
              <w:rPr>
                <w:ins w:id="11776" w:author="Στάθης Καπ" w:date="2023-03-09T05:29:00Z"/>
                <w:sz w:val="16"/>
                <w:szCs w:val="16"/>
              </w:rPr>
            </w:pPr>
            <w:ins w:id="11777" w:author="Στάθης Καπ" w:date="2023-03-09T07:02:00Z">
              <w:r>
                <w:rPr>
                  <w:rFonts w:ascii="Calibri" w:hAnsi="Calibri" w:cs="Calibri"/>
                  <w:color w:val="000000"/>
                  <w:sz w:val="16"/>
                  <w:szCs w:val="16"/>
                </w:rPr>
                <w:t>-1</w:t>
              </w:r>
            </w:ins>
          </w:p>
        </w:tc>
        <w:tc>
          <w:tcPr>
            <w:tcW w:w="454" w:type="dxa"/>
            <w:vAlign w:val="center"/>
            <w:tcPrChange w:id="11778" w:author="Στάθης Καπ" w:date="2023-03-09T07:02:00Z">
              <w:tcPr>
                <w:tcW w:w="454" w:type="dxa"/>
                <w:gridSpan w:val="2"/>
                <w:vAlign w:val="center"/>
              </w:tcPr>
            </w:tcPrChange>
          </w:tcPr>
          <w:p w14:paraId="531F4EAB" w14:textId="01DA9CFF" w:rsidR="00BD2E78" w:rsidRPr="007E0F91" w:rsidRDefault="00BD2E78" w:rsidP="00BD2E78">
            <w:pPr>
              <w:jc w:val="center"/>
              <w:rPr>
                <w:ins w:id="11779" w:author="Στάθης Καπ" w:date="2023-03-09T05:29:00Z"/>
                <w:sz w:val="16"/>
                <w:szCs w:val="16"/>
              </w:rPr>
            </w:pPr>
            <w:ins w:id="11780" w:author="Στάθης Καπ" w:date="2023-03-09T07:02:00Z">
              <w:r>
                <w:rPr>
                  <w:rFonts w:ascii="Calibri" w:hAnsi="Calibri" w:cs="Calibri"/>
                  <w:color w:val="000000"/>
                  <w:sz w:val="16"/>
                  <w:szCs w:val="16"/>
                </w:rPr>
                <w:t>0.596</w:t>
              </w:r>
            </w:ins>
          </w:p>
        </w:tc>
        <w:tc>
          <w:tcPr>
            <w:tcW w:w="454" w:type="dxa"/>
            <w:tcBorders>
              <w:right w:val="single" w:sz="4" w:space="0" w:color="auto"/>
            </w:tcBorders>
            <w:vAlign w:val="center"/>
            <w:tcPrChange w:id="11781" w:author="Στάθης Καπ" w:date="2023-03-09T07:02:00Z">
              <w:tcPr>
                <w:tcW w:w="454" w:type="dxa"/>
                <w:gridSpan w:val="2"/>
                <w:tcBorders>
                  <w:right w:val="single" w:sz="4" w:space="0" w:color="auto"/>
                </w:tcBorders>
                <w:vAlign w:val="center"/>
              </w:tcPr>
            </w:tcPrChange>
          </w:tcPr>
          <w:p w14:paraId="7319D115" w14:textId="3AC5A194" w:rsidR="00BD2E78" w:rsidRPr="007E0F91" w:rsidRDefault="00BD2E78" w:rsidP="00BD2E78">
            <w:pPr>
              <w:jc w:val="center"/>
              <w:rPr>
                <w:ins w:id="11782" w:author="Στάθης Καπ" w:date="2023-03-09T05:29:00Z"/>
                <w:sz w:val="16"/>
                <w:szCs w:val="16"/>
              </w:rPr>
            </w:pPr>
            <w:ins w:id="11783" w:author="Στάθης Καπ" w:date="2023-03-09T07:02:00Z">
              <w:r>
                <w:rPr>
                  <w:rFonts w:ascii="Calibri" w:hAnsi="Calibri" w:cs="Calibri"/>
                  <w:color w:val="000000"/>
                  <w:sz w:val="16"/>
                  <w:szCs w:val="16"/>
                </w:rPr>
                <w:t>46.21</w:t>
              </w:r>
            </w:ins>
          </w:p>
        </w:tc>
        <w:tc>
          <w:tcPr>
            <w:tcW w:w="453" w:type="dxa"/>
            <w:tcBorders>
              <w:left w:val="single" w:sz="4" w:space="0" w:color="auto"/>
            </w:tcBorders>
            <w:vAlign w:val="center"/>
            <w:tcPrChange w:id="11784" w:author="Στάθης Καπ" w:date="2023-03-09T07:02:00Z">
              <w:tcPr>
                <w:tcW w:w="453" w:type="dxa"/>
                <w:gridSpan w:val="2"/>
                <w:tcBorders>
                  <w:left w:val="single" w:sz="4" w:space="0" w:color="auto"/>
                </w:tcBorders>
                <w:vAlign w:val="center"/>
              </w:tcPr>
            </w:tcPrChange>
          </w:tcPr>
          <w:p w14:paraId="40770019" w14:textId="538332EB" w:rsidR="00BD2E78" w:rsidRPr="007E0F91" w:rsidRDefault="00BD2E78" w:rsidP="00BD2E78">
            <w:pPr>
              <w:jc w:val="center"/>
              <w:rPr>
                <w:ins w:id="11785" w:author="Στάθης Καπ" w:date="2023-03-09T05:29:00Z"/>
                <w:sz w:val="16"/>
                <w:szCs w:val="16"/>
              </w:rPr>
            </w:pPr>
            <w:ins w:id="11786" w:author="Στάθης Καπ" w:date="2023-03-09T07:02:00Z">
              <w:r>
                <w:rPr>
                  <w:rFonts w:ascii="Calibri" w:hAnsi="Calibri" w:cs="Calibri"/>
                  <w:color w:val="000000"/>
                  <w:sz w:val="16"/>
                  <w:szCs w:val="16"/>
                </w:rPr>
                <w:t>745</w:t>
              </w:r>
            </w:ins>
          </w:p>
        </w:tc>
        <w:tc>
          <w:tcPr>
            <w:tcW w:w="454" w:type="dxa"/>
            <w:vAlign w:val="center"/>
            <w:tcPrChange w:id="11787" w:author="Στάθης Καπ" w:date="2023-03-09T07:02:00Z">
              <w:tcPr>
                <w:tcW w:w="454" w:type="dxa"/>
                <w:gridSpan w:val="2"/>
                <w:vAlign w:val="center"/>
              </w:tcPr>
            </w:tcPrChange>
          </w:tcPr>
          <w:p w14:paraId="304BA775" w14:textId="59BB3B43" w:rsidR="00BD2E78" w:rsidRPr="007E0F91" w:rsidRDefault="00BD2E78" w:rsidP="00BD2E78">
            <w:pPr>
              <w:jc w:val="center"/>
              <w:rPr>
                <w:ins w:id="11788" w:author="Στάθης Καπ" w:date="2023-03-09T05:29:00Z"/>
                <w:sz w:val="16"/>
                <w:szCs w:val="16"/>
              </w:rPr>
            </w:pPr>
            <w:ins w:id="11789" w:author="Στάθης Καπ" w:date="2023-03-09T07:02:00Z">
              <w:r>
                <w:rPr>
                  <w:rFonts w:ascii="Calibri" w:hAnsi="Calibri" w:cs="Calibri"/>
                  <w:color w:val="000000"/>
                  <w:sz w:val="16"/>
                  <w:szCs w:val="16"/>
                </w:rPr>
                <w:t>6.76</w:t>
              </w:r>
            </w:ins>
          </w:p>
        </w:tc>
        <w:tc>
          <w:tcPr>
            <w:tcW w:w="454" w:type="dxa"/>
            <w:vAlign w:val="center"/>
            <w:tcPrChange w:id="11790" w:author="Στάθης Καπ" w:date="2023-03-09T07:02:00Z">
              <w:tcPr>
                <w:tcW w:w="454" w:type="dxa"/>
                <w:gridSpan w:val="2"/>
                <w:vAlign w:val="center"/>
              </w:tcPr>
            </w:tcPrChange>
          </w:tcPr>
          <w:p w14:paraId="61640E51" w14:textId="0E733EDE" w:rsidR="00BD2E78" w:rsidRPr="007E0F91" w:rsidRDefault="00BD2E78" w:rsidP="00BD2E78">
            <w:pPr>
              <w:jc w:val="center"/>
              <w:rPr>
                <w:ins w:id="11791" w:author="Στάθης Καπ" w:date="2023-03-09T05:29:00Z"/>
                <w:sz w:val="16"/>
                <w:szCs w:val="16"/>
              </w:rPr>
            </w:pPr>
            <w:ins w:id="11792" w:author="Στάθης Καπ" w:date="2023-03-09T07:02:00Z">
              <w:r>
                <w:rPr>
                  <w:rFonts w:ascii="Calibri" w:hAnsi="Calibri" w:cs="Calibri"/>
                  <w:color w:val="000000"/>
                  <w:sz w:val="16"/>
                  <w:szCs w:val="16"/>
                </w:rPr>
                <w:t>0.542</w:t>
              </w:r>
            </w:ins>
          </w:p>
        </w:tc>
        <w:tc>
          <w:tcPr>
            <w:tcW w:w="461" w:type="dxa"/>
            <w:tcBorders>
              <w:right w:val="single" w:sz="4" w:space="0" w:color="auto"/>
            </w:tcBorders>
            <w:vAlign w:val="center"/>
            <w:tcPrChange w:id="11793" w:author="Στάθης Καπ" w:date="2023-03-09T07:02:00Z">
              <w:tcPr>
                <w:tcW w:w="461" w:type="dxa"/>
                <w:gridSpan w:val="2"/>
                <w:tcBorders>
                  <w:right w:val="single" w:sz="4" w:space="0" w:color="auto"/>
                </w:tcBorders>
                <w:vAlign w:val="center"/>
              </w:tcPr>
            </w:tcPrChange>
          </w:tcPr>
          <w:p w14:paraId="568618F5" w14:textId="763F7056" w:rsidR="00BD2E78" w:rsidRPr="007E0F91" w:rsidRDefault="00BD2E78" w:rsidP="00BD2E78">
            <w:pPr>
              <w:jc w:val="center"/>
              <w:rPr>
                <w:ins w:id="11794" w:author="Στάθης Καπ" w:date="2023-03-09T05:29:00Z"/>
                <w:sz w:val="16"/>
                <w:szCs w:val="16"/>
              </w:rPr>
            </w:pPr>
            <w:ins w:id="11795" w:author="Στάθης Καπ" w:date="2023-03-09T07:02:00Z">
              <w:r>
                <w:rPr>
                  <w:rFonts w:ascii="Calibri" w:hAnsi="Calibri" w:cs="Calibri"/>
                  <w:color w:val="000000"/>
                  <w:sz w:val="16"/>
                  <w:szCs w:val="16"/>
                </w:rPr>
                <w:t>51.08</w:t>
              </w:r>
            </w:ins>
          </w:p>
        </w:tc>
      </w:tr>
      <w:tr w:rsidR="00BD2E78" w14:paraId="6025590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79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797" w:author="Στάθης Καπ" w:date="2023-03-09T05:29:00Z"/>
          <w:trPrChange w:id="11798"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799"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31F650F5" w14:textId="77777777" w:rsidR="00BD2E78" w:rsidRPr="007E0F91" w:rsidRDefault="00BD2E78" w:rsidP="00BD2E78">
            <w:pPr>
              <w:jc w:val="center"/>
              <w:rPr>
                <w:ins w:id="11800" w:author="Στάθης Καπ" w:date="2023-03-09T05:29:00Z"/>
                <w:sz w:val="16"/>
                <w:szCs w:val="16"/>
              </w:rPr>
            </w:pPr>
            <w:ins w:id="11801" w:author="Στάθης Καπ" w:date="2023-03-09T05:29:00Z">
              <w:r w:rsidRPr="007E0F91">
                <w:rPr>
                  <w:sz w:val="16"/>
                  <w:szCs w:val="16"/>
                </w:rPr>
                <w:t>pr05</w:t>
              </w:r>
            </w:ins>
          </w:p>
        </w:tc>
        <w:tc>
          <w:tcPr>
            <w:tcW w:w="565" w:type="dxa"/>
            <w:tcBorders>
              <w:left w:val="single" w:sz="4" w:space="0" w:color="auto"/>
            </w:tcBorders>
            <w:vAlign w:val="center"/>
            <w:tcPrChange w:id="11802" w:author="Στάθης Καπ" w:date="2023-03-09T07:02:00Z">
              <w:tcPr>
                <w:tcW w:w="565" w:type="dxa"/>
                <w:gridSpan w:val="2"/>
                <w:tcBorders>
                  <w:left w:val="single" w:sz="4" w:space="0" w:color="auto"/>
                </w:tcBorders>
                <w:vAlign w:val="center"/>
              </w:tcPr>
            </w:tcPrChange>
          </w:tcPr>
          <w:p w14:paraId="518C8B6A" w14:textId="05101845" w:rsidR="00BD2E78" w:rsidRPr="007E0F91" w:rsidRDefault="00BD2E78" w:rsidP="00BD2E78">
            <w:pPr>
              <w:jc w:val="center"/>
              <w:rPr>
                <w:ins w:id="11803" w:author="Στάθης Καπ" w:date="2023-03-09T05:29:00Z"/>
                <w:sz w:val="16"/>
                <w:szCs w:val="16"/>
              </w:rPr>
            </w:pPr>
            <w:ins w:id="11804" w:author="Στάθης Καπ" w:date="2023-03-09T07:02:00Z">
              <w:r>
                <w:rPr>
                  <w:rFonts w:ascii="Calibri" w:hAnsi="Calibri" w:cs="Calibri"/>
                  <w:color w:val="000000"/>
                  <w:sz w:val="16"/>
                  <w:szCs w:val="16"/>
                </w:rPr>
                <w:t>1101</w:t>
              </w:r>
            </w:ins>
          </w:p>
        </w:tc>
        <w:tc>
          <w:tcPr>
            <w:tcW w:w="679" w:type="dxa"/>
            <w:tcBorders>
              <w:right w:val="single" w:sz="4" w:space="0" w:color="auto"/>
            </w:tcBorders>
            <w:vAlign w:val="center"/>
            <w:tcPrChange w:id="11805" w:author="Στάθης Καπ" w:date="2023-03-09T07:02:00Z">
              <w:tcPr>
                <w:tcW w:w="679" w:type="dxa"/>
                <w:gridSpan w:val="2"/>
                <w:tcBorders>
                  <w:right w:val="single" w:sz="4" w:space="0" w:color="auto"/>
                </w:tcBorders>
                <w:vAlign w:val="center"/>
              </w:tcPr>
            </w:tcPrChange>
          </w:tcPr>
          <w:p w14:paraId="17CD3521" w14:textId="22DE0E95" w:rsidR="00BD2E78" w:rsidRPr="007E0F91" w:rsidRDefault="00BD2E78" w:rsidP="00BD2E78">
            <w:pPr>
              <w:jc w:val="center"/>
              <w:rPr>
                <w:ins w:id="11806" w:author="Στάθης Καπ" w:date="2023-03-09T05:29:00Z"/>
                <w:sz w:val="16"/>
                <w:szCs w:val="16"/>
              </w:rPr>
            </w:pPr>
            <w:ins w:id="11807" w:author="Στάθης Καπ" w:date="2023-03-09T07:02:00Z">
              <w:r>
                <w:rPr>
                  <w:rFonts w:ascii="Calibri" w:hAnsi="Calibri" w:cs="Calibri"/>
                  <w:color w:val="000000"/>
                  <w:sz w:val="16"/>
                  <w:szCs w:val="16"/>
                </w:rPr>
                <w:t>1011</w:t>
              </w:r>
            </w:ins>
          </w:p>
        </w:tc>
        <w:tc>
          <w:tcPr>
            <w:tcW w:w="453" w:type="dxa"/>
            <w:tcBorders>
              <w:left w:val="single" w:sz="4" w:space="0" w:color="auto"/>
            </w:tcBorders>
            <w:vAlign w:val="center"/>
            <w:tcPrChange w:id="11808" w:author="Στάθης Καπ" w:date="2023-03-09T07:02:00Z">
              <w:tcPr>
                <w:tcW w:w="453" w:type="dxa"/>
                <w:gridSpan w:val="2"/>
                <w:tcBorders>
                  <w:left w:val="single" w:sz="4" w:space="0" w:color="auto"/>
                </w:tcBorders>
                <w:vAlign w:val="center"/>
              </w:tcPr>
            </w:tcPrChange>
          </w:tcPr>
          <w:p w14:paraId="367C01BD" w14:textId="6EC43BE4" w:rsidR="00BD2E78" w:rsidRPr="007E0F91" w:rsidRDefault="00BD2E78" w:rsidP="00BD2E78">
            <w:pPr>
              <w:jc w:val="center"/>
              <w:rPr>
                <w:ins w:id="11809" w:author="Στάθης Καπ" w:date="2023-03-09T05:29:00Z"/>
                <w:sz w:val="16"/>
                <w:szCs w:val="16"/>
              </w:rPr>
            </w:pPr>
            <w:ins w:id="11810" w:author="Στάθης Καπ" w:date="2023-03-09T07:02:00Z">
              <w:r>
                <w:rPr>
                  <w:rFonts w:ascii="Calibri" w:hAnsi="Calibri" w:cs="Calibri"/>
                  <w:color w:val="000000"/>
                  <w:sz w:val="16"/>
                  <w:szCs w:val="16"/>
                </w:rPr>
                <w:t>1018</w:t>
              </w:r>
            </w:ins>
          </w:p>
        </w:tc>
        <w:tc>
          <w:tcPr>
            <w:tcW w:w="708" w:type="dxa"/>
            <w:vAlign w:val="center"/>
            <w:tcPrChange w:id="11811" w:author="Στάθης Καπ" w:date="2023-03-09T07:02:00Z">
              <w:tcPr>
                <w:tcW w:w="708" w:type="dxa"/>
                <w:gridSpan w:val="2"/>
                <w:vAlign w:val="center"/>
              </w:tcPr>
            </w:tcPrChange>
          </w:tcPr>
          <w:p w14:paraId="4E5B85D4" w14:textId="534EAF0A" w:rsidR="00BD2E78" w:rsidRPr="007E0F91" w:rsidRDefault="00BD2E78" w:rsidP="00BD2E78">
            <w:pPr>
              <w:jc w:val="center"/>
              <w:rPr>
                <w:ins w:id="11812" w:author="Στάθης Καπ" w:date="2023-03-09T05:29:00Z"/>
                <w:sz w:val="16"/>
                <w:szCs w:val="16"/>
              </w:rPr>
            </w:pPr>
            <w:ins w:id="11813" w:author="Στάθης Καπ" w:date="2023-03-09T07:02:00Z">
              <w:r>
                <w:rPr>
                  <w:rFonts w:ascii="Calibri" w:hAnsi="Calibri" w:cs="Calibri"/>
                  <w:color w:val="000000"/>
                  <w:sz w:val="16"/>
                  <w:szCs w:val="16"/>
                </w:rPr>
                <w:t>7.54</w:t>
              </w:r>
            </w:ins>
          </w:p>
        </w:tc>
        <w:tc>
          <w:tcPr>
            <w:tcW w:w="652" w:type="dxa"/>
            <w:vMerge/>
            <w:tcBorders>
              <w:right w:val="single" w:sz="4" w:space="0" w:color="auto"/>
            </w:tcBorders>
            <w:vAlign w:val="center"/>
            <w:tcPrChange w:id="11814" w:author="Στάθης Καπ" w:date="2023-03-09T07:02:00Z">
              <w:tcPr>
                <w:tcW w:w="652" w:type="dxa"/>
                <w:gridSpan w:val="2"/>
                <w:vMerge/>
                <w:tcBorders>
                  <w:right w:val="single" w:sz="4" w:space="0" w:color="auto"/>
                </w:tcBorders>
                <w:vAlign w:val="center"/>
              </w:tcPr>
            </w:tcPrChange>
          </w:tcPr>
          <w:p w14:paraId="2829EB83" w14:textId="77777777" w:rsidR="00BD2E78" w:rsidRPr="007E0F91" w:rsidRDefault="00BD2E78" w:rsidP="00BD2E78">
            <w:pPr>
              <w:jc w:val="center"/>
              <w:rPr>
                <w:ins w:id="11815" w:author="Στάθης Καπ" w:date="2023-03-09T05:29:00Z"/>
                <w:sz w:val="16"/>
                <w:szCs w:val="16"/>
              </w:rPr>
            </w:pPr>
          </w:p>
        </w:tc>
        <w:tc>
          <w:tcPr>
            <w:tcW w:w="453" w:type="dxa"/>
            <w:tcBorders>
              <w:left w:val="single" w:sz="4" w:space="0" w:color="auto"/>
            </w:tcBorders>
            <w:vAlign w:val="center"/>
            <w:tcPrChange w:id="11816" w:author="Στάθης Καπ" w:date="2023-03-09T07:02:00Z">
              <w:tcPr>
                <w:tcW w:w="453" w:type="dxa"/>
                <w:gridSpan w:val="2"/>
                <w:tcBorders>
                  <w:left w:val="single" w:sz="4" w:space="0" w:color="auto"/>
                </w:tcBorders>
                <w:vAlign w:val="center"/>
              </w:tcPr>
            </w:tcPrChange>
          </w:tcPr>
          <w:p w14:paraId="6B3CBDBB" w14:textId="358A69F6" w:rsidR="00BD2E78" w:rsidRPr="007E0F91" w:rsidRDefault="00BD2E78" w:rsidP="00BD2E78">
            <w:pPr>
              <w:jc w:val="center"/>
              <w:rPr>
                <w:ins w:id="11817" w:author="Στάθης Καπ" w:date="2023-03-09T05:29:00Z"/>
                <w:sz w:val="16"/>
                <w:szCs w:val="16"/>
              </w:rPr>
            </w:pPr>
            <w:ins w:id="11818" w:author="Στάθης Καπ" w:date="2023-03-09T07:02:00Z">
              <w:r>
                <w:rPr>
                  <w:rFonts w:ascii="Calibri" w:hAnsi="Calibri" w:cs="Calibri"/>
                  <w:color w:val="000000"/>
                  <w:sz w:val="16"/>
                  <w:szCs w:val="16"/>
                </w:rPr>
                <w:t>870</w:t>
              </w:r>
            </w:ins>
          </w:p>
        </w:tc>
        <w:tc>
          <w:tcPr>
            <w:tcW w:w="454" w:type="dxa"/>
            <w:vAlign w:val="center"/>
            <w:tcPrChange w:id="11819" w:author="Στάθης Καπ" w:date="2023-03-09T07:02:00Z">
              <w:tcPr>
                <w:tcW w:w="454" w:type="dxa"/>
                <w:gridSpan w:val="2"/>
                <w:vAlign w:val="center"/>
              </w:tcPr>
            </w:tcPrChange>
          </w:tcPr>
          <w:p w14:paraId="1447912B" w14:textId="6A9170AD" w:rsidR="00BD2E78" w:rsidRPr="007E0F91" w:rsidRDefault="00BD2E78" w:rsidP="00BD2E78">
            <w:pPr>
              <w:jc w:val="center"/>
              <w:rPr>
                <w:ins w:id="11820" w:author="Στάθης Καπ" w:date="2023-03-09T05:29:00Z"/>
                <w:sz w:val="16"/>
                <w:szCs w:val="16"/>
              </w:rPr>
            </w:pPr>
            <w:ins w:id="11821" w:author="Στάθης Καπ" w:date="2023-03-09T07:02:00Z">
              <w:r>
                <w:rPr>
                  <w:rFonts w:ascii="Calibri" w:hAnsi="Calibri" w:cs="Calibri"/>
                  <w:color w:val="000000"/>
                  <w:sz w:val="16"/>
                  <w:szCs w:val="16"/>
                </w:rPr>
                <w:t>14.54</w:t>
              </w:r>
            </w:ins>
          </w:p>
        </w:tc>
        <w:tc>
          <w:tcPr>
            <w:tcW w:w="454" w:type="dxa"/>
            <w:vAlign w:val="center"/>
            <w:tcPrChange w:id="11822" w:author="Στάθης Καπ" w:date="2023-03-09T07:02:00Z">
              <w:tcPr>
                <w:tcW w:w="454" w:type="dxa"/>
                <w:gridSpan w:val="2"/>
                <w:vAlign w:val="center"/>
              </w:tcPr>
            </w:tcPrChange>
          </w:tcPr>
          <w:p w14:paraId="1898D732" w14:textId="5B672BB6" w:rsidR="00BD2E78" w:rsidRPr="007E0F91" w:rsidRDefault="00BD2E78" w:rsidP="00BD2E78">
            <w:pPr>
              <w:jc w:val="center"/>
              <w:rPr>
                <w:ins w:id="11823" w:author="Στάθης Καπ" w:date="2023-03-09T05:29:00Z"/>
                <w:sz w:val="16"/>
                <w:szCs w:val="16"/>
              </w:rPr>
            </w:pPr>
            <w:ins w:id="11824" w:author="Στάθης Καπ" w:date="2023-03-09T07:02:00Z">
              <w:r>
                <w:rPr>
                  <w:rFonts w:ascii="Calibri" w:hAnsi="Calibri" w:cs="Calibri"/>
                  <w:color w:val="000000"/>
                  <w:sz w:val="16"/>
                  <w:szCs w:val="16"/>
                </w:rPr>
                <w:t>1.618</w:t>
              </w:r>
            </w:ins>
          </w:p>
        </w:tc>
        <w:tc>
          <w:tcPr>
            <w:tcW w:w="457" w:type="dxa"/>
            <w:tcBorders>
              <w:right w:val="single" w:sz="4" w:space="0" w:color="auto"/>
            </w:tcBorders>
            <w:vAlign w:val="center"/>
            <w:tcPrChange w:id="11825" w:author="Στάθης Καπ" w:date="2023-03-09T07:02:00Z">
              <w:tcPr>
                <w:tcW w:w="457" w:type="dxa"/>
                <w:gridSpan w:val="2"/>
                <w:tcBorders>
                  <w:right w:val="single" w:sz="4" w:space="0" w:color="auto"/>
                </w:tcBorders>
                <w:vAlign w:val="center"/>
              </w:tcPr>
            </w:tcPrChange>
          </w:tcPr>
          <w:p w14:paraId="3A8451F6" w14:textId="2004D5A9" w:rsidR="00BD2E78" w:rsidRPr="007E0F91" w:rsidRDefault="00BD2E78" w:rsidP="00BD2E78">
            <w:pPr>
              <w:jc w:val="center"/>
              <w:rPr>
                <w:ins w:id="11826" w:author="Στάθης Καπ" w:date="2023-03-09T05:29:00Z"/>
                <w:sz w:val="16"/>
                <w:szCs w:val="16"/>
              </w:rPr>
            </w:pPr>
            <w:ins w:id="11827" w:author="Στάθης Καπ" w:date="2023-03-09T07:02:00Z">
              <w:r>
                <w:rPr>
                  <w:rFonts w:ascii="Calibri" w:hAnsi="Calibri" w:cs="Calibri"/>
                  <w:color w:val="000000"/>
                  <w:sz w:val="16"/>
                  <w:szCs w:val="16"/>
                </w:rPr>
                <w:t>73.43</w:t>
              </w:r>
            </w:ins>
          </w:p>
        </w:tc>
        <w:tc>
          <w:tcPr>
            <w:tcW w:w="453" w:type="dxa"/>
            <w:tcBorders>
              <w:left w:val="single" w:sz="4" w:space="0" w:color="auto"/>
            </w:tcBorders>
            <w:vAlign w:val="center"/>
            <w:tcPrChange w:id="11828" w:author="Στάθης Καπ" w:date="2023-03-09T07:02:00Z">
              <w:tcPr>
                <w:tcW w:w="453" w:type="dxa"/>
                <w:gridSpan w:val="2"/>
                <w:tcBorders>
                  <w:left w:val="single" w:sz="4" w:space="0" w:color="auto"/>
                </w:tcBorders>
                <w:vAlign w:val="center"/>
              </w:tcPr>
            </w:tcPrChange>
          </w:tcPr>
          <w:p w14:paraId="01491812" w14:textId="41ABB11C" w:rsidR="00BD2E78" w:rsidRPr="007E0F91" w:rsidRDefault="00BD2E78" w:rsidP="00BD2E78">
            <w:pPr>
              <w:jc w:val="center"/>
              <w:rPr>
                <w:ins w:id="11829" w:author="Στάθης Καπ" w:date="2023-03-09T05:29:00Z"/>
                <w:sz w:val="16"/>
                <w:szCs w:val="16"/>
              </w:rPr>
            </w:pPr>
            <w:ins w:id="11830" w:author="Στάθης Καπ" w:date="2023-03-09T07:02:00Z">
              <w:r>
                <w:rPr>
                  <w:rFonts w:ascii="Calibri" w:hAnsi="Calibri" w:cs="Calibri"/>
                  <w:color w:val="000000"/>
                  <w:sz w:val="16"/>
                  <w:szCs w:val="16"/>
                </w:rPr>
                <w:t>852</w:t>
              </w:r>
            </w:ins>
          </w:p>
        </w:tc>
        <w:tc>
          <w:tcPr>
            <w:tcW w:w="454" w:type="dxa"/>
            <w:vAlign w:val="center"/>
            <w:tcPrChange w:id="11831" w:author="Στάθης Καπ" w:date="2023-03-09T07:02:00Z">
              <w:tcPr>
                <w:tcW w:w="454" w:type="dxa"/>
                <w:gridSpan w:val="2"/>
                <w:vAlign w:val="center"/>
              </w:tcPr>
            </w:tcPrChange>
          </w:tcPr>
          <w:p w14:paraId="6C2D2BE0" w14:textId="5687B086" w:rsidR="00BD2E78" w:rsidRPr="007E0F91" w:rsidRDefault="00BD2E78" w:rsidP="00BD2E78">
            <w:pPr>
              <w:jc w:val="center"/>
              <w:rPr>
                <w:ins w:id="11832" w:author="Στάθης Καπ" w:date="2023-03-09T05:29:00Z"/>
                <w:sz w:val="16"/>
                <w:szCs w:val="16"/>
              </w:rPr>
            </w:pPr>
            <w:ins w:id="11833" w:author="Στάθης Καπ" w:date="2023-03-09T07:02:00Z">
              <w:r>
                <w:rPr>
                  <w:rFonts w:ascii="Calibri" w:hAnsi="Calibri" w:cs="Calibri"/>
                  <w:color w:val="000000"/>
                  <w:sz w:val="16"/>
                  <w:szCs w:val="16"/>
                </w:rPr>
                <w:t>16.31</w:t>
              </w:r>
            </w:ins>
          </w:p>
        </w:tc>
        <w:tc>
          <w:tcPr>
            <w:tcW w:w="454" w:type="dxa"/>
            <w:vAlign w:val="center"/>
            <w:tcPrChange w:id="11834" w:author="Στάθης Καπ" w:date="2023-03-09T07:02:00Z">
              <w:tcPr>
                <w:tcW w:w="454" w:type="dxa"/>
                <w:gridSpan w:val="2"/>
                <w:vAlign w:val="center"/>
              </w:tcPr>
            </w:tcPrChange>
          </w:tcPr>
          <w:p w14:paraId="1BF91934" w14:textId="464EECB7" w:rsidR="00BD2E78" w:rsidRPr="007E0F91" w:rsidRDefault="00BD2E78" w:rsidP="00BD2E78">
            <w:pPr>
              <w:jc w:val="center"/>
              <w:rPr>
                <w:ins w:id="11835" w:author="Στάθης Καπ" w:date="2023-03-09T05:29:00Z"/>
                <w:sz w:val="16"/>
                <w:szCs w:val="16"/>
              </w:rPr>
            </w:pPr>
            <w:ins w:id="11836" w:author="Στάθης Καπ" w:date="2023-03-09T07:02:00Z">
              <w:r>
                <w:rPr>
                  <w:rFonts w:ascii="Calibri" w:hAnsi="Calibri" w:cs="Calibri"/>
                  <w:color w:val="000000"/>
                  <w:sz w:val="16"/>
                  <w:szCs w:val="16"/>
                </w:rPr>
                <w:t>1.641</w:t>
              </w:r>
            </w:ins>
          </w:p>
        </w:tc>
        <w:tc>
          <w:tcPr>
            <w:tcW w:w="454" w:type="dxa"/>
            <w:tcBorders>
              <w:right w:val="single" w:sz="4" w:space="0" w:color="auto"/>
            </w:tcBorders>
            <w:vAlign w:val="center"/>
            <w:tcPrChange w:id="11837" w:author="Στάθης Καπ" w:date="2023-03-09T07:02:00Z">
              <w:tcPr>
                <w:tcW w:w="454" w:type="dxa"/>
                <w:gridSpan w:val="2"/>
                <w:tcBorders>
                  <w:right w:val="single" w:sz="4" w:space="0" w:color="auto"/>
                </w:tcBorders>
                <w:vAlign w:val="center"/>
              </w:tcPr>
            </w:tcPrChange>
          </w:tcPr>
          <w:p w14:paraId="3E48A367" w14:textId="5CDBF1FC" w:rsidR="00BD2E78" w:rsidRPr="007E0F91" w:rsidRDefault="00BD2E78" w:rsidP="00BD2E78">
            <w:pPr>
              <w:jc w:val="center"/>
              <w:rPr>
                <w:ins w:id="11838" w:author="Στάθης Καπ" w:date="2023-03-09T05:29:00Z"/>
                <w:sz w:val="16"/>
                <w:szCs w:val="16"/>
              </w:rPr>
            </w:pPr>
            <w:ins w:id="11839" w:author="Στάθης Καπ" w:date="2023-03-09T07:02:00Z">
              <w:r>
                <w:rPr>
                  <w:rFonts w:ascii="Calibri" w:hAnsi="Calibri" w:cs="Calibri"/>
                  <w:color w:val="000000"/>
                  <w:sz w:val="16"/>
                  <w:szCs w:val="16"/>
                </w:rPr>
                <w:t>73.05</w:t>
              </w:r>
            </w:ins>
          </w:p>
        </w:tc>
        <w:tc>
          <w:tcPr>
            <w:tcW w:w="453" w:type="dxa"/>
            <w:tcBorders>
              <w:left w:val="single" w:sz="4" w:space="0" w:color="auto"/>
            </w:tcBorders>
            <w:vAlign w:val="center"/>
            <w:tcPrChange w:id="11840" w:author="Στάθης Καπ" w:date="2023-03-09T07:02:00Z">
              <w:tcPr>
                <w:tcW w:w="453" w:type="dxa"/>
                <w:gridSpan w:val="2"/>
                <w:tcBorders>
                  <w:left w:val="single" w:sz="4" w:space="0" w:color="auto"/>
                </w:tcBorders>
                <w:vAlign w:val="center"/>
              </w:tcPr>
            </w:tcPrChange>
          </w:tcPr>
          <w:p w14:paraId="03B17326" w14:textId="1980BD18" w:rsidR="00BD2E78" w:rsidRPr="007E0F91" w:rsidRDefault="00BD2E78" w:rsidP="00BD2E78">
            <w:pPr>
              <w:jc w:val="center"/>
              <w:rPr>
                <w:ins w:id="11841" w:author="Στάθης Καπ" w:date="2023-03-09T05:29:00Z"/>
                <w:sz w:val="16"/>
                <w:szCs w:val="16"/>
              </w:rPr>
            </w:pPr>
            <w:ins w:id="11842" w:author="Στάθης Καπ" w:date="2023-03-09T07:02:00Z">
              <w:r>
                <w:rPr>
                  <w:rFonts w:ascii="Calibri" w:hAnsi="Calibri" w:cs="Calibri"/>
                  <w:color w:val="000000"/>
                  <w:sz w:val="16"/>
                  <w:szCs w:val="16"/>
                </w:rPr>
                <w:t>770</w:t>
              </w:r>
            </w:ins>
          </w:p>
        </w:tc>
        <w:tc>
          <w:tcPr>
            <w:tcW w:w="454" w:type="dxa"/>
            <w:vAlign w:val="center"/>
            <w:tcPrChange w:id="11843" w:author="Στάθης Καπ" w:date="2023-03-09T07:02:00Z">
              <w:tcPr>
                <w:tcW w:w="454" w:type="dxa"/>
                <w:gridSpan w:val="2"/>
                <w:vAlign w:val="center"/>
              </w:tcPr>
            </w:tcPrChange>
          </w:tcPr>
          <w:p w14:paraId="499B2C48" w14:textId="732CAB12" w:rsidR="00BD2E78" w:rsidRPr="007E0F91" w:rsidRDefault="00BD2E78" w:rsidP="00BD2E78">
            <w:pPr>
              <w:jc w:val="center"/>
              <w:rPr>
                <w:ins w:id="11844" w:author="Στάθης Καπ" w:date="2023-03-09T05:29:00Z"/>
                <w:sz w:val="16"/>
                <w:szCs w:val="16"/>
              </w:rPr>
            </w:pPr>
            <w:ins w:id="11845" w:author="Στάθης Καπ" w:date="2023-03-09T07:02:00Z">
              <w:r>
                <w:rPr>
                  <w:rFonts w:ascii="Calibri" w:hAnsi="Calibri" w:cs="Calibri"/>
                  <w:color w:val="000000"/>
                  <w:sz w:val="16"/>
                  <w:szCs w:val="16"/>
                </w:rPr>
                <w:t>24.36</w:t>
              </w:r>
            </w:ins>
          </w:p>
        </w:tc>
        <w:tc>
          <w:tcPr>
            <w:tcW w:w="454" w:type="dxa"/>
            <w:vAlign w:val="center"/>
            <w:tcPrChange w:id="11846" w:author="Στάθης Καπ" w:date="2023-03-09T07:02:00Z">
              <w:tcPr>
                <w:tcW w:w="454" w:type="dxa"/>
                <w:gridSpan w:val="2"/>
                <w:vAlign w:val="center"/>
              </w:tcPr>
            </w:tcPrChange>
          </w:tcPr>
          <w:p w14:paraId="60FE97D4" w14:textId="3F72509A" w:rsidR="00BD2E78" w:rsidRPr="007E0F91" w:rsidRDefault="00BD2E78" w:rsidP="00BD2E78">
            <w:pPr>
              <w:jc w:val="center"/>
              <w:rPr>
                <w:ins w:id="11847" w:author="Στάθης Καπ" w:date="2023-03-09T05:29:00Z"/>
                <w:sz w:val="16"/>
                <w:szCs w:val="16"/>
              </w:rPr>
            </w:pPr>
            <w:ins w:id="11848" w:author="Στάθης Καπ" w:date="2023-03-09T07:02:00Z">
              <w:r>
                <w:rPr>
                  <w:rFonts w:ascii="Calibri" w:hAnsi="Calibri" w:cs="Calibri"/>
                  <w:color w:val="000000"/>
                  <w:sz w:val="16"/>
                  <w:szCs w:val="16"/>
                </w:rPr>
                <w:t>0.81</w:t>
              </w:r>
            </w:ins>
          </w:p>
        </w:tc>
        <w:tc>
          <w:tcPr>
            <w:tcW w:w="461" w:type="dxa"/>
            <w:tcBorders>
              <w:right w:val="single" w:sz="4" w:space="0" w:color="auto"/>
            </w:tcBorders>
            <w:vAlign w:val="center"/>
            <w:tcPrChange w:id="11849" w:author="Στάθης Καπ" w:date="2023-03-09T07:02:00Z">
              <w:tcPr>
                <w:tcW w:w="461" w:type="dxa"/>
                <w:gridSpan w:val="2"/>
                <w:tcBorders>
                  <w:right w:val="single" w:sz="4" w:space="0" w:color="auto"/>
                </w:tcBorders>
                <w:vAlign w:val="center"/>
              </w:tcPr>
            </w:tcPrChange>
          </w:tcPr>
          <w:p w14:paraId="22137968" w14:textId="1F8AF5EB" w:rsidR="00BD2E78" w:rsidRPr="007E0F91" w:rsidRDefault="00BD2E78" w:rsidP="00BD2E78">
            <w:pPr>
              <w:jc w:val="center"/>
              <w:rPr>
                <w:ins w:id="11850" w:author="Στάθης Καπ" w:date="2023-03-09T05:29:00Z"/>
                <w:sz w:val="16"/>
                <w:szCs w:val="16"/>
              </w:rPr>
            </w:pPr>
            <w:ins w:id="11851" w:author="Στάθης Καπ" w:date="2023-03-09T07:02:00Z">
              <w:r>
                <w:rPr>
                  <w:rFonts w:ascii="Calibri" w:hAnsi="Calibri" w:cs="Calibri"/>
                  <w:color w:val="000000"/>
                  <w:sz w:val="16"/>
                  <w:szCs w:val="16"/>
                </w:rPr>
                <w:t>86.7</w:t>
              </w:r>
            </w:ins>
          </w:p>
        </w:tc>
      </w:tr>
      <w:tr w:rsidR="00BD2E78" w14:paraId="1DF4238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85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853" w:author="Στάθης Καπ" w:date="2023-03-09T05:29:00Z"/>
          <w:trPrChange w:id="11854"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855"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3D46D7B" w14:textId="77777777" w:rsidR="00BD2E78" w:rsidRPr="007E0F91" w:rsidRDefault="00BD2E78" w:rsidP="00BD2E78">
            <w:pPr>
              <w:jc w:val="center"/>
              <w:rPr>
                <w:ins w:id="11856" w:author="Στάθης Καπ" w:date="2023-03-09T05:29:00Z"/>
                <w:sz w:val="16"/>
                <w:szCs w:val="16"/>
              </w:rPr>
            </w:pPr>
            <w:ins w:id="11857" w:author="Στάθης Καπ" w:date="2023-03-09T05:29:00Z">
              <w:r w:rsidRPr="007E0F91">
                <w:rPr>
                  <w:sz w:val="16"/>
                  <w:szCs w:val="16"/>
                </w:rPr>
                <w:t>pr06</w:t>
              </w:r>
            </w:ins>
          </w:p>
        </w:tc>
        <w:tc>
          <w:tcPr>
            <w:tcW w:w="565" w:type="dxa"/>
            <w:tcBorders>
              <w:left w:val="single" w:sz="4" w:space="0" w:color="auto"/>
            </w:tcBorders>
            <w:vAlign w:val="center"/>
            <w:tcPrChange w:id="11858" w:author="Στάθης Καπ" w:date="2023-03-09T07:02:00Z">
              <w:tcPr>
                <w:tcW w:w="565" w:type="dxa"/>
                <w:gridSpan w:val="2"/>
                <w:tcBorders>
                  <w:left w:val="single" w:sz="4" w:space="0" w:color="auto"/>
                </w:tcBorders>
                <w:vAlign w:val="center"/>
              </w:tcPr>
            </w:tcPrChange>
          </w:tcPr>
          <w:p w14:paraId="5778D3A9" w14:textId="4268C62C" w:rsidR="00BD2E78" w:rsidRPr="007E0F91" w:rsidRDefault="00BD2E78" w:rsidP="00BD2E78">
            <w:pPr>
              <w:jc w:val="center"/>
              <w:rPr>
                <w:ins w:id="11859" w:author="Στάθης Καπ" w:date="2023-03-09T05:29:00Z"/>
                <w:sz w:val="16"/>
                <w:szCs w:val="16"/>
              </w:rPr>
            </w:pPr>
            <w:ins w:id="11860" w:author="Στάθης Καπ" w:date="2023-03-09T07:02:00Z">
              <w:r>
                <w:rPr>
                  <w:rFonts w:ascii="Calibri" w:hAnsi="Calibri" w:cs="Calibri"/>
                  <w:color w:val="000000"/>
                  <w:sz w:val="16"/>
                  <w:szCs w:val="16"/>
                </w:rPr>
                <w:t>1076</w:t>
              </w:r>
            </w:ins>
          </w:p>
        </w:tc>
        <w:tc>
          <w:tcPr>
            <w:tcW w:w="679" w:type="dxa"/>
            <w:tcBorders>
              <w:right w:val="single" w:sz="4" w:space="0" w:color="auto"/>
            </w:tcBorders>
            <w:vAlign w:val="center"/>
            <w:tcPrChange w:id="11861" w:author="Στάθης Καπ" w:date="2023-03-09T07:02:00Z">
              <w:tcPr>
                <w:tcW w:w="679" w:type="dxa"/>
                <w:gridSpan w:val="2"/>
                <w:tcBorders>
                  <w:right w:val="single" w:sz="4" w:space="0" w:color="auto"/>
                </w:tcBorders>
                <w:vAlign w:val="center"/>
              </w:tcPr>
            </w:tcPrChange>
          </w:tcPr>
          <w:p w14:paraId="515CDB47" w14:textId="0A91090E" w:rsidR="00BD2E78" w:rsidRPr="007E0F91" w:rsidRDefault="00BD2E78" w:rsidP="00BD2E78">
            <w:pPr>
              <w:jc w:val="center"/>
              <w:rPr>
                <w:ins w:id="11862" w:author="Στάθης Καπ" w:date="2023-03-09T05:29:00Z"/>
                <w:sz w:val="16"/>
                <w:szCs w:val="16"/>
              </w:rPr>
            </w:pPr>
            <w:ins w:id="11863" w:author="Στάθης Καπ" w:date="2023-03-09T07:02:00Z">
              <w:r>
                <w:rPr>
                  <w:rFonts w:ascii="Calibri" w:hAnsi="Calibri" w:cs="Calibri"/>
                  <w:color w:val="000000"/>
                  <w:sz w:val="16"/>
                  <w:szCs w:val="16"/>
                </w:rPr>
                <w:t>997</w:t>
              </w:r>
            </w:ins>
          </w:p>
        </w:tc>
        <w:tc>
          <w:tcPr>
            <w:tcW w:w="453" w:type="dxa"/>
            <w:tcBorders>
              <w:left w:val="single" w:sz="4" w:space="0" w:color="auto"/>
            </w:tcBorders>
            <w:vAlign w:val="center"/>
            <w:tcPrChange w:id="11864" w:author="Στάθης Καπ" w:date="2023-03-09T07:02:00Z">
              <w:tcPr>
                <w:tcW w:w="453" w:type="dxa"/>
                <w:gridSpan w:val="2"/>
                <w:tcBorders>
                  <w:left w:val="single" w:sz="4" w:space="0" w:color="auto"/>
                </w:tcBorders>
                <w:vAlign w:val="center"/>
              </w:tcPr>
            </w:tcPrChange>
          </w:tcPr>
          <w:p w14:paraId="7255074F" w14:textId="388350A8" w:rsidR="00BD2E78" w:rsidRPr="007E0F91" w:rsidRDefault="00BD2E78" w:rsidP="00BD2E78">
            <w:pPr>
              <w:jc w:val="center"/>
              <w:rPr>
                <w:ins w:id="11865" w:author="Στάθης Καπ" w:date="2023-03-09T05:29:00Z"/>
                <w:sz w:val="16"/>
                <w:szCs w:val="16"/>
              </w:rPr>
            </w:pPr>
            <w:ins w:id="11866" w:author="Στάθης Καπ" w:date="2023-03-09T07:02:00Z">
              <w:r>
                <w:rPr>
                  <w:rFonts w:ascii="Calibri" w:hAnsi="Calibri" w:cs="Calibri"/>
                  <w:color w:val="000000"/>
                  <w:sz w:val="16"/>
                  <w:szCs w:val="16"/>
                </w:rPr>
                <w:t>1009</w:t>
              </w:r>
            </w:ins>
          </w:p>
        </w:tc>
        <w:tc>
          <w:tcPr>
            <w:tcW w:w="708" w:type="dxa"/>
            <w:vAlign w:val="center"/>
            <w:tcPrChange w:id="11867" w:author="Στάθης Καπ" w:date="2023-03-09T07:02:00Z">
              <w:tcPr>
                <w:tcW w:w="708" w:type="dxa"/>
                <w:gridSpan w:val="2"/>
                <w:vAlign w:val="center"/>
              </w:tcPr>
            </w:tcPrChange>
          </w:tcPr>
          <w:p w14:paraId="43065DB5" w14:textId="1E5CB711" w:rsidR="00BD2E78" w:rsidRPr="007E0F91" w:rsidRDefault="00BD2E78" w:rsidP="00BD2E78">
            <w:pPr>
              <w:jc w:val="center"/>
              <w:rPr>
                <w:ins w:id="11868" w:author="Στάθης Καπ" w:date="2023-03-09T05:29:00Z"/>
                <w:sz w:val="16"/>
                <w:szCs w:val="16"/>
              </w:rPr>
            </w:pPr>
            <w:ins w:id="11869" w:author="Στάθης Καπ" w:date="2023-03-09T07:02:00Z">
              <w:r>
                <w:rPr>
                  <w:rFonts w:ascii="Calibri" w:hAnsi="Calibri" w:cs="Calibri"/>
                  <w:color w:val="000000"/>
                  <w:sz w:val="16"/>
                  <w:szCs w:val="16"/>
                </w:rPr>
                <w:t>6.23</w:t>
              </w:r>
            </w:ins>
          </w:p>
        </w:tc>
        <w:tc>
          <w:tcPr>
            <w:tcW w:w="652" w:type="dxa"/>
            <w:vMerge/>
            <w:tcBorders>
              <w:right w:val="single" w:sz="4" w:space="0" w:color="auto"/>
            </w:tcBorders>
            <w:vAlign w:val="center"/>
            <w:tcPrChange w:id="11870" w:author="Στάθης Καπ" w:date="2023-03-09T07:02:00Z">
              <w:tcPr>
                <w:tcW w:w="652" w:type="dxa"/>
                <w:gridSpan w:val="2"/>
                <w:vMerge/>
                <w:tcBorders>
                  <w:right w:val="single" w:sz="4" w:space="0" w:color="auto"/>
                </w:tcBorders>
                <w:vAlign w:val="center"/>
              </w:tcPr>
            </w:tcPrChange>
          </w:tcPr>
          <w:p w14:paraId="6645B3E8" w14:textId="77777777" w:rsidR="00BD2E78" w:rsidRPr="007E0F91" w:rsidRDefault="00BD2E78" w:rsidP="00BD2E78">
            <w:pPr>
              <w:jc w:val="center"/>
              <w:rPr>
                <w:ins w:id="11871" w:author="Στάθης Καπ" w:date="2023-03-09T05:29:00Z"/>
                <w:sz w:val="16"/>
                <w:szCs w:val="16"/>
              </w:rPr>
            </w:pPr>
          </w:p>
        </w:tc>
        <w:tc>
          <w:tcPr>
            <w:tcW w:w="453" w:type="dxa"/>
            <w:tcBorders>
              <w:left w:val="single" w:sz="4" w:space="0" w:color="auto"/>
            </w:tcBorders>
            <w:vAlign w:val="center"/>
            <w:tcPrChange w:id="11872" w:author="Στάθης Καπ" w:date="2023-03-09T07:02:00Z">
              <w:tcPr>
                <w:tcW w:w="453" w:type="dxa"/>
                <w:gridSpan w:val="2"/>
                <w:tcBorders>
                  <w:left w:val="single" w:sz="4" w:space="0" w:color="auto"/>
                </w:tcBorders>
                <w:vAlign w:val="center"/>
              </w:tcPr>
            </w:tcPrChange>
          </w:tcPr>
          <w:p w14:paraId="1B13AC3E" w14:textId="1CB4785A" w:rsidR="00BD2E78" w:rsidRPr="007E0F91" w:rsidRDefault="00BD2E78" w:rsidP="00BD2E78">
            <w:pPr>
              <w:jc w:val="center"/>
              <w:rPr>
                <w:ins w:id="11873" w:author="Στάθης Καπ" w:date="2023-03-09T05:29:00Z"/>
                <w:sz w:val="16"/>
                <w:szCs w:val="16"/>
              </w:rPr>
            </w:pPr>
            <w:ins w:id="11874" w:author="Στάθης Καπ" w:date="2023-03-09T07:02:00Z">
              <w:r>
                <w:rPr>
                  <w:rFonts w:ascii="Calibri" w:hAnsi="Calibri" w:cs="Calibri"/>
                  <w:color w:val="000000"/>
                  <w:sz w:val="16"/>
                  <w:szCs w:val="16"/>
                </w:rPr>
                <w:t>987</w:t>
              </w:r>
            </w:ins>
          </w:p>
        </w:tc>
        <w:tc>
          <w:tcPr>
            <w:tcW w:w="454" w:type="dxa"/>
            <w:vAlign w:val="center"/>
            <w:tcPrChange w:id="11875" w:author="Στάθης Καπ" w:date="2023-03-09T07:02:00Z">
              <w:tcPr>
                <w:tcW w:w="454" w:type="dxa"/>
                <w:gridSpan w:val="2"/>
                <w:vAlign w:val="center"/>
              </w:tcPr>
            </w:tcPrChange>
          </w:tcPr>
          <w:p w14:paraId="5CC37BA5" w14:textId="250F7103" w:rsidR="00BD2E78" w:rsidRPr="007E0F91" w:rsidRDefault="00BD2E78" w:rsidP="00BD2E78">
            <w:pPr>
              <w:jc w:val="center"/>
              <w:rPr>
                <w:ins w:id="11876" w:author="Στάθης Καπ" w:date="2023-03-09T05:29:00Z"/>
                <w:sz w:val="16"/>
                <w:szCs w:val="16"/>
              </w:rPr>
            </w:pPr>
            <w:ins w:id="11877" w:author="Στάθης Καπ" w:date="2023-03-09T07:02:00Z">
              <w:r>
                <w:rPr>
                  <w:rFonts w:ascii="Calibri" w:hAnsi="Calibri" w:cs="Calibri"/>
                  <w:color w:val="000000"/>
                  <w:sz w:val="16"/>
                  <w:szCs w:val="16"/>
                </w:rPr>
                <w:t>2.18</w:t>
              </w:r>
            </w:ins>
          </w:p>
        </w:tc>
        <w:tc>
          <w:tcPr>
            <w:tcW w:w="454" w:type="dxa"/>
            <w:vAlign w:val="center"/>
            <w:tcPrChange w:id="11878" w:author="Στάθης Καπ" w:date="2023-03-09T07:02:00Z">
              <w:tcPr>
                <w:tcW w:w="454" w:type="dxa"/>
                <w:gridSpan w:val="2"/>
                <w:vAlign w:val="center"/>
              </w:tcPr>
            </w:tcPrChange>
          </w:tcPr>
          <w:p w14:paraId="526B60D3" w14:textId="33B21579" w:rsidR="00BD2E78" w:rsidRPr="007E0F91" w:rsidRDefault="00BD2E78" w:rsidP="00BD2E78">
            <w:pPr>
              <w:jc w:val="center"/>
              <w:rPr>
                <w:ins w:id="11879" w:author="Στάθης Καπ" w:date="2023-03-09T05:29:00Z"/>
                <w:sz w:val="16"/>
                <w:szCs w:val="16"/>
              </w:rPr>
            </w:pPr>
            <w:ins w:id="11880" w:author="Στάθης Καπ" w:date="2023-03-09T07:02:00Z">
              <w:r>
                <w:rPr>
                  <w:rFonts w:ascii="Calibri" w:hAnsi="Calibri" w:cs="Calibri"/>
                  <w:color w:val="000000"/>
                  <w:sz w:val="16"/>
                  <w:szCs w:val="16"/>
                </w:rPr>
                <w:t>1.456</w:t>
              </w:r>
            </w:ins>
          </w:p>
        </w:tc>
        <w:tc>
          <w:tcPr>
            <w:tcW w:w="457" w:type="dxa"/>
            <w:tcBorders>
              <w:right w:val="single" w:sz="4" w:space="0" w:color="auto"/>
            </w:tcBorders>
            <w:vAlign w:val="center"/>
            <w:tcPrChange w:id="11881" w:author="Στάθης Καπ" w:date="2023-03-09T07:02:00Z">
              <w:tcPr>
                <w:tcW w:w="457" w:type="dxa"/>
                <w:gridSpan w:val="2"/>
                <w:tcBorders>
                  <w:right w:val="single" w:sz="4" w:space="0" w:color="auto"/>
                </w:tcBorders>
                <w:vAlign w:val="center"/>
              </w:tcPr>
            </w:tcPrChange>
          </w:tcPr>
          <w:p w14:paraId="7C6E7077" w14:textId="51EEA377" w:rsidR="00BD2E78" w:rsidRPr="007E0F91" w:rsidRDefault="00BD2E78" w:rsidP="00BD2E78">
            <w:pPr>
              <w:jc w:val="center"/>
              <w:rPr>
                <w:ins w:id="11882" w:author="Στάθης Καπ" w:date="2023-03-09T05:29:00Z"/>
                <w:sz w:val="16"/>
                <w:szCs w:val="16"/>
              </w:rPr>
            </w:pPr>
            <w:ins w:id="11883" w:author="Στάθης Καπ" w:date="2023-03-09T07:02:00Z">
              <w:r>
                <w:rPr>
                  <w:rFonts w:ascii="Calibri" w:hAnsi="Calibri" w:cs="Calibri"/>
                  <w:color w:val="000000"/>
                  <w:sz w:val="16"/>
                  <w:szCs w:val="16"/>
                </w:rPr>
                <w:t>58.16</w:t>
              </w:r>
            </w:ins>
          </w:p>
        </w:tc>
        <w:tc>
          <w:tcPr>
            <w:tcW w:w="453" w:type="dxa"/>
            <w:tcBorders>
              <w:left w:val="single" w:sz="4" w:space="0" w:color="auto"/>
            </w:tcBorders>
            <w:vAlign w:val="center"/>
            <w:tcPrChange w:id="11884" w:author="Στάθης Καπ" w:date="2023-03-09T07:02:00Z">
              <w:tcPr>
                <w:tcW w:w="453" w:type="dxa"/>
                <w:gridSpan w:val="2"/>
                <w:tcBorders>
                  <w:left w:val="single" w:sz="4" w:space="0" w:color="auto"/>
                </w:tcBorders>
                <w:vAlign w:val="center"/>
              </w:tcPr>
            </w:tcPrChange>
          </w:tcPr>
          <w:p w14:paraId="33DD8210" w14:textId="229F1551" w:rsidR="00BD2E78" w:rsidRPr="007E0F91" w:rsidRDefault="00BD2E78" w:rsidP="00BD2E78">
            <w:pPr>
              <w:jc w:val="center"/>
              <w:rPr>
                <w:ins w:id="11885" w:author="Στάθης Καπ" w:date="2023-03-09T05:29:00Z"/>
                <w:sz w:val="16"/>
                <w:szCs w:val="16"/>
              </w:rPr>
            </w:pPr>
            <w:ins w:id="11886" w:author="Στάθης Καπ" w:date="2023-03-09T07:02:00Z">
              <w:r>
                <w:rPr>
                  <w:rFonts w:ascii="Calibri" w:hAnsi="Calibri" w:cs="Calibri"/>
                  <w:color w:val="000000"/>
                  <w:sz w:val="16"/>
                  <w:szCs w:val="16"/>
                </w:rPr>
                <w:t>933</w:t>
              </w:r>
            </w:ins>
          </w:p>
        </w:tc>
        <w:tc>
          <w:tcPr>
            <w:tcW w:w="454" w:type="dxa"/>
            <w:vAlign w:val="center"/>
            <w:tcPrChange w:id="11887" w:author="Στάθης Καπ" w:date="2023-03-09T07:02:00Z">
              <w:tcPr>
                <w:tcW w:w="454" w:type="dxa"/>
                <w:gridSpan w:val="2"/>
                <w:vAlign w:val="center"/>
              </w:tcPr>
            </w:tcPrChange>
          </w:tcPr>
          <w:p w14:paraId="53D36AF7" w14:textId="72A34515" w:rsidR="00BD2E78" w:rsidRPr="007E0F91" w:rsidRDefault="00BD2E78" w:rsidP="00BD2E78">
            <w:pPr>
              <w:jc w:val="center"/>
              <w:rPr>
                <w:ins w:id="11888" w:author="Στάθης Καπ" w:date="2023-03-09T05:29:00Z"/>
                <w:sz w:val="16"/>
                <w:szCs w:val="16"/>
              </w:rPr>
            </w:pPr>
            <w:ins w:id="11889" w:author="Στάθης Καπ" w:date="2023-03-09T07:02:00Z">
              <w:r>
                <w:rPr>
                  <w:rFonts w:ascii="Calibri" w:hAnsi="Calibri" w:cs="Calibri"/>
                  <w:color w:val="000000"/>
                  <w:sz w:val="16"/>
                  <w:szCs w:val="16"/>
                </w:rPr>
                <w:t>7.53</w:t>
              </w:r>
            </w:ins>
          </w:p>
        </w:tc>
        <w:tc>
          <w:tcPr>
            <w:tcW w:w="454" w:type="dxa"/>
            <w:vAlign w:val="center"/>
            <w:tcPrChange w:id="11890" w:author="Στάθης Καπ" w:date="2023-03-09T07:02:00Z">
              <w:tcPr>
                <w:tcW w:w="454" w:type="dxa"/>
                <w:gridSpan w:val="2"/>
                <w:vAlign w:val="center"/>
              </w:tcPr>
            </w:tcPrChange>
          </w:tcPr>
          <w:p w14:paraId="70BB66AF" w14:textId="5BB8E5FD" w:rsidR="00BD2E78" w:rsidRPr="007E0F91" w:rsidRDefault="00BD2E78" w:rsidP="00BD2E78">
            <w:pPr>
              <w:jc w:val="center"/>
              <w:rPr>
                <w:ins w:id="11891" w:author="Στάθης Καπ" w:date="2023-03-09T05:29:00Z"/>
                <w:sz w:val="16"/>
                <w:szCs w:val="16"/>
              </w:rPr>
            </w:pPr>
            <w:ins w:id="11892" w:author="Στάθης Καπ" w:date="2023-03-09T07:02:00Z">
              <w:r>
                <w:rPr>
                  <w:rFonts w:ascii="Calibri" w:hAnsi="Calibri" w:cs="Calibri"/>
                  <w:color w:val="000000"/>
                  <w:sz w:val="16"/>
                  <w:szCs w:val="16"/>
                </w:rPr>
                <w:t>1.264</w:t>
              </w:r>
            </w:ins>
          </w:p>
        </w:tc>
        <w:tc>
          <w:tcPr>
            <w:tcW w:w="454" w:type="dxa"/>
            <w:tcBorders>
              <w:right w:val="single" w:sz="4" w:space="0" w:color="auto"/>
            </w:tcBorders>
            <w:vAlign w:val="center"/>
            <w:tcPrChange w:id="11893" w:author="Στάθης Καπ" w:date="2023-03-09T07:02:00Z">
              <w:tcPr>
                <w:tcW w:w="454" w:type="dxa"/>
                <w:gridSpan w:val="2"/>
                <w:tcBorders>
                  <w:right w:val="single" w:sz="4" w:space="0" w:color="auto"/>
                </w:tcBorders>
                <w:vAlign w:val="center"/>
              </w:tcPr>
            </w:tcPrChange>
          </w:tcPr>
          <w:p w14:paraId="605F496C" w14:textId="5F5BFC3E" w:rsidR="00BD2E78" w:rsidRPr="007E0F91" w:rsidRDefault="00BD2E78" w:rsidP="00BD2E78">
            <w:pPr>
              <w:jc w:val="center"/>
              <w:rPr>
                <w:ins w:id="11894" w:author="Στάθης Καπ" w:date="2023-03-09T05:29:00Z"/>
                <w:sz w:val="16"/>
                <w:szCs w:val="16"/>
              </w:rPr>
            </w:pPr>
            <w:ins w:id="11895" w:author="Στάθης Καπ" w:date="2023-03-09T07:02:00Z">
              <w:r>
                <w:rPr>
                  <w:rFonts w:ascii="Calibri" w:hAnsi="Calibri" w:cs="Calibri"/>
                  <w:color w:val="000000"/>
                  <w:sz w:val="16"/>
                  <w:szCs w:val="16"/>
                </w:rPr>
                <w:t>63.68</w:t>
              </w:r>
            </w:ins>
          </w:p>
        </w:tc>
        <w:tc>
          <w:tcPr>
            <w:tcW w:w="453" w:type="dxa"/>
            <w:tcBorders>
              <w:left w:val="single" w:sz="4" w:space="0" w:color="auto"/>
            </w:tcBorders>
            <w:vAlign w:val="center"/>
            <w:tcPrChange w:id="11896" w:author="Στάθης Καπ" w:date="2023-03-09T07:02:00Z">
              <w:tcPr>
                <w:tcW w:w="453" w:type="dxa"/>
                <w:gridSpan w:val="2"/>
                <w:tcBorders>
                  <w:left w:val="single" w:sz="4" w:space="0" w:color="auto"/>
                </w:tcBorders>
                <w:vAlign w:val="center"/>
              </w:tcPr>
            </w:tcPrChange>
          </w:tcPr>
          <w:p w14:paraId="4290AC32" w14:textId="077AD4B2" w:rsidR="00BD2E78" w:rsidRPr="007E0F91" w:rsidRDefault="00BD2E78" w:rsidP="00BD2E78">
            <w:pPr>
              <w:jc w:val="center"/>
              <w:rPr>
                <w:ins w:id="11897" w:author="Στάθης Καπ" w:date="2023-03-09T05:29:00Z"/>
                <w:sz w:val="16"/>
                <w:szCs w:val="16"/>
              </w:rPr>
            </w:pPr>
            <w:ins w:id="11898" w:author="Στάθης Καπ" w:date="2023-03-09T07:02:00Z">
              <w:r>
                <w:rPr>
                  <w:rFonts w:ascii="Calibri" w:hAnsi="Calibri" w:cs="Calibri"/>
                  <w:color w:val="000000"/>
                  <w:sz w:val="16"/>
                  <w:szCs w:val="16"/>
                </w:rPr>
                <w:t>943</w:t>
              </w:r>
            </w:ins>
          </w:p>
        </w:tc>
        <w:tc>
          <w:tcPr>
            <w:tcW w:w="454" w:type="dxa"/>
            <w:vAlign w:val="center"/>
            <w:tcPrChange w:id="11899" w:author="Στάθης Καπ" w:date="2023-03-09T07:02:00Z">
              <w:tcPr>
                <w:tcW w:w="454" w:type="dxa"/>
                <w:gridSpan w:val="2"/>
                <w:vAlign w:val="center"/>
              </w:tcPr>
            </w:tcPrChange>
          </w:tcPr>
          <w:p w14:paraId="432ACC96" w14:textId="08B4805A" w:rsidR="00BD2E78" w:rsidRPr="007E0F91" w:rsidRDefault="00BD2E78" w:rsidP="00BD2E78">
            <w:pPr>
              <w:jc w:val="center"/>
              <w:rPr>
                <w:ins w:id="11900" w:author="Στάθης Καπ" w:date="2023-03-09T05:29:00Z"/>
                <w:sz w:val="16"/>
                <w:szCs w:val="16"/>
              </w:rPr>
            </w:pPr>
            <w:ins w:id="11901" w:author="Στάθης Καπ" w:date="2023-03-09T07:02:00Z">
              <w:r>
                <w:rPr>
                  <w:rFonts w:ascii="Calibri" w:hAnsi="Calibri" w:cs="Calibri"/>
                  <w:color w:val="000000"/>
                  <w:sz w:val="16"/>
                  <w:szCs w:val="16"/>
                </w:rPr>
                <w:t>6.54</w:t>
              </w:r>
            </w:ins>
          </w:p>
        </w:tc>
        <w:tc>
          <w:tcPr>
            <w:tcW w:w="454" w:type="dxa"/>
            <w:vAlign w:val="center"/>
            <w:tcPrChange w:id="11902" w:author="Στάθης Καπ" w:date="2023-03-09T07:02:00Z">
              <w:tcPr>
                <w:tcW w:w="454" w:type="dxa"/>
                <w:gridSpan w:val="2"/>
                <w:vAlign w:val="center"/>
              </w:tcPr>
            </w:tcPrChange>
          </w:tcPr>
          <w:p w14:paraId="5BF768D6" w14:textId="6E84FE70" w:rsidR="00BD2E78" w:rsidRPr="007E0F91" w:rsidRDefault="00BD2E78" w:rsidP="00BD2E78">
            <w:pPr>
              <w:jc w:val="center"/>
              <w:rPr>
                <w:ins w:id="11903" w:author="Στάθης Καπ" w:date="2023-03-09T05:29:00Z"/>
                <w:sz w:val="16"/>
                <w:szCs w:val="16"/>
              </w:rPr>
            </w:pPr>
            <w:ins w:id="11904" w:author="Στάθης Καπ" w:date="2023-03-09T07:02:00Z">
              <w:r>
                <w:rPr>
                  <w:rFonts w:ascii="Calibri" w:hAnsi="Calibri" w:cs="Calibri"/>
                  <w:color w:val="000000"/>
                  <w:sz w:val="16"/>
                  <w:szCs w:val="16"/>
                </w:rPr>
                <w:t>1.011</w:t>
              </w:r>
            </w:ins>
          </w:p>
        </w:tc>
        <w:tc>
          <w:tcPr>
            <w:tcW w:w="461" w:type="dxa"/>
            <w:tcBorders>
              <w:right w:val="single" w:sz="4" w:space="0" w:color="auto"/>
            </w:tcBorders>
            <w:vAlign w:val="center"/>
            <w:tcPrChange w:id="11905" w:author="Στάθης Καπ" w:date="2023-03-09T07:02:00Z">
              <w:tcPr>
                <w:tcW w:w="461" w:type="dxa"/>
                <w:gridSpan w:val="2"/>
                <w:tcBorders>
                  <w:right w:val="single" w:sz="4" w:space="0" w:color="auto"/>
                </w:tcBorders>
                <w:vAlign w:val="center"/>
              </w:tcPr>
            </w:tcPrChange>
          </w:tcPr>
          <w:p w14:paraId="3D7DCB7C" w14:textId="7F220D76" w:rsidR="00BD2E78" w:rsidRPr="007E0F91" w:rsidRDefault="00BD2E78" w:rsidP="00BD2E78">
            <w:pPr>
              <w:jc w:val="center"/>
              <w:rPr>
                <w:ins w:id="11906" w:author="Στάθης Καπ" w:date="2023-03-09T05:29:00Z"/>
                <w:sz w:val="16"/>
                <w:szCs w:val="16"/>
              </w:rPr>
            </w:pPr>
            <w:ins w:id="11907" w:author="Στάθης Καπ" w:date="2023-03-09T07:02:00Z">
              <w:r>
                <w:rPr>
                  <w:rFonts w:ascii="Calibri" w:hAnsi="Calibri" w:cs="Calibri"/>
                  <w:color w:val="000000"/>
                  <w:sz w:val="16"/>
                  <w:szCs w:val="16"/>
                </w:rPr>
                <w:t>70.95</w:t>
              </w:r>
            </w:ins>
          </w:p>
        </w:tc>
      </w:tr>
      <w:tr w:rsidR="00BD2E78" w14:paraId="08F92FF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90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909" w:author="Στάθης Καπ" w:date="2023-03-09T05:29:00Z"/>
          <w:trPrChange w:id="11910"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911"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3A0480FC" w14:textId="77777777" w:rsidR="00BD2E78" w:rsidRPr="007E0F91" w:rsidRDefault="00BD2E78" w:rsidP="00BD2E78">
            <w:pPr>
              <w:jc w:val="center"/>
              <w:rPr>
                <w:ins w:id="11912" w:author="Στάθης Καπ" w:date="2023-03-09T05:29:00Z"/>
                <w:sz w:val="16"/>
                <w:szCs w:val="16"/>
              </w:rPr>
            </w:pPr>
            <w:ins w:id="11913" w:author="Στάθης Καπ" w:date="2023-03-09T05:29:00Z">
              <w:r w:rsidRPr="007E0F91">
                <w:rPr>
                  <w:sz w:val="16"/>
                  <w:szCs w:val="16"/>
                </w:rPr>
                <w:t>pr07</w:t>
              </w:r>
            </w:ins>
          </w:p>
        </w:tc>
        <w:tc>
          <w:tcPr>
            <w:tcW w:w="565" w:type="dxa"/>
            <w:tcBorders>
              <w:left w:val="single" w:sz="4" w:space="0" w:color="auto"/>
            </w:tcBorders>
            <w:vAlign w:val="center"/>
            <w:tcPrChange w:id="11914" w:author="Στάθης Καπ" w:date="2023-03-09T07:02:00Z">
              <w:tcPr>
                <w:tcW w:w="565" w:type="dxa"/>
                <w:gridSpan w:val="2"/>
                <w:tcBorders>
                  <w:left w:val="single" w:sz="4" w:space="0" w:color="auto"/>
                </w:tcBorders>
                <w:vAlign w:val="center"/>
              </w:tcPr>
            </w:tcPrChange>
          </w:tcPr>
          <w:p w14:paraId="59D51631" w14:textId="2D72B60B" w:rsidR="00BD2E78" w:rsidRPr="007E0F91" w:rsidRDefault="00BD2E78" w:rsidP="00BD2E78">
            <w:pPr>
              <w:jc w:val="center"/>
              <w:rPr>
                <w:ins w:id="11915" w:author="Στάθης Καπ" w:date="2023-03-09T05:29:00Z"/>
                <w:sz w:val="16"/>
                <w:szCs w:val="16"/>
              </w:rPr>
            </w:pPr>
            <w:ins w:id="11916"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1917" w:author="Στάθης Καπ" w:date="2023-03-09T07:02:00Z">
              <w:tcPr>
                <w:tcW w:w="679" w:type="dxa"/>
                <w:gridSpan w:val="2"/>
                <w:tcBorders>
                  <w:right w:val="single" w:sz="4" w:space="0" w:color="auto"/>
                </w:tcBorders>
                <w:vAlign w:val="center"/>
              </w:tcPr>
            </w:tcPrChange>
          </w:tcPr>
          <w:p w14:paraId="5EC13D0D" w14:textId="3DF6A0B8" w:rsidR="00BD2E78" w:rsidRPr="007E0F91" w:rsidRDefault="00BD2E78" w:rsidP="00BD2E78">
            <w:pPr>
              <w:jc w:val="center"/>
              <w:rPr>
                <w:ins w:id="11918" w:author="Στάθης Καπ" w:date="2023-03-09T05:29:00Z"/>
                <w:sz w:val="16"/>
                <w:szCs w:val="16"/>
              </w:rPr>
            </w:pPr>
            <w:ins w:id="11919" w:author="Στάθης Καπ" w:date="2023-03-09T07:02:00Z">
              <w:r>
                <w:rPr>
                  <w:rFonts w:ascii="Calibri" w:hAnsi="Calibri" w:cs="Calibri"/>
                  <w:color w:val="000000"/>
                  <w:sz w:val="16"/>
                  <w:szCs w:val="16"/>
                </w:rPr>
                <w:t>552</w:t>
              </w:r>
            </w:ins>
          </w:p>
        </w:tc>
        <w:tc>
          <w:tcPr>
            <w:tcW w:w="453" w:type="dxa"/>
            <w:tcBorders>
              <w:left w:val="single" w:sz="4" w:space="0" w:color="auto"/>
            </w:tcBorders>
            <w:vAlign w:val="center"/>
            <w:tcPrChange w:id="11920" w:author="Στάθης Καπ" w:date="2023-03-09T07:02:00Z">
              <w:tcPr>
                <w:tcW w:w="453" w:type="dxa"/>
                <w:gridSpan w:val="2"/>
                <w:tcBorders>
                  <w:left w:val="single" w:sz="4" w:space="0" w:color="auto"/>
                </w:tcBorders>
                <w:vAlign w:val="center"/>
              </w:tcPr>
            </w:tcPrChange>
          </w:tcPr>
          <w:p w14:paraId="3650011A" w14:textId="12CA50F3" w:rsidR="00BD2E78" w:rsidRPr="007E0F91" w:rsidRDefault="00BD2E78" w:rsidP="00BD2E78">
            <w:pPr>
              <w:jc w:val="center"/>
              <w:rPr>
                <w:ins w:id="11921" w:author="Στάθης Καπ" w:date="2023-03-09T05:29:00Z"/>
                <w:sz w:val="16"/>
                <w:szCs w:val="16"/>
              </w:rPr>
            </w:pPr>
            <w:ins w:id="11922" w:author="Στάθης Καπ" w:date="2023-03-09T07:02:00Z">
              <w:r>
                <w:rPr>
                  <w:rFonts w:ascii="Calibri" w:hAnsi="Calibri" w:cs="Calibri"/>
                  <w:color w:val="000000"/>
                  <w:sz w:val="16"/>
                  <w:szCs w:val="16"/>
                </w:rPr>
                <w:t>541</w:t>
              </w:r>
            </w:ins>
          </w:p>
        </w:tc>
        <w:tc>
          <w:tcPr>
            <w:tcW w:w="708" w:type="dxa"/>
            <w:vAlign w:val="center"/>
            <w:tcPrChange w:id="11923" w:author="Στάθης Καπ" w:date="2023-03-09T07:02:00Z">
              <w:tcPr>
                <w:tcW w:w="708" w:type="dxa"/>
                <w:gridSpan w:val="2"/>
                <w:vAlign w:val="center"/>
              </w:tcPr>
            </w:tcPrChange>
          </w:tcPr>
          <w:p w14:paraId="36471312" w14:textId="147A33D0" w:rsidR="00BD2E78" w:rsidRPr="007E0F91" w:rsidRDefault="00BD2E78" w:rsidP="00BD2E78">
            <w:pPr>
              <w:jc w:val="center"/>
              <w:rPr>
                <w:ins w:id="11924" w:author="Στάθης Καπ" w:date="2023-03-09T05:29:00Z"/>
                <w:sz w:val="16"/>
                <w:szCs w:val="16"/>
              </w:rPr>
            </w:pPr>
            <w:ins w:id="11925" w:author="Στάθης Καπ" w:date="2023-03-09T07:02:00Z">
              <w:r>
                <w:rPr>
                  <w:rFonts w:ascii="Calibri" w:hAnsi="Calibri" w:cs="Calibri"/>
                  <w:color w:val="000000"/>
                  <w:sz w:val="16"/>
                  <w:szCs w:val="16"/>
                </w:rPr>
                <w:t>4.42</w:t>
              </w:r>
            </w:ins>
          </w:p>
        </w:tc>
        <w:tc>
          <w:tcPr>
            <w:tcW w:w="652" w:type="dxa"/>
            <w:vMerge/>
            <w:tcBorders>
              <w:right w:val="single" w:sz="4" w:space="0" w:color="auto"/>
            </w:tcBorders>
            <w:vAlign w:val="center"/>
            <w:tcPrChange w:id="11926" w:author="Στάθης Καπ" w:date="2023-03-09T07:02:00Z">
              <w:tcPr>
                <w:tcW w:w="652" w:type="dxa"/>
                <w:gridSpan w:val="2"/>
                <w:vMerge/>
                <w:tcBorders>
                  <w:right w:val="single" w:sz="4" w:space="0" w:color="auto"/>
                </w:tcBorders>
                <w:vAlign w:val="center"/>
              </w:tcPr>
            </w:tcPrChange>
          </w:tcPr>
          <w:p w14:paraId="5FB35E19" w14:textId="77777777" w:rsidR="00BD2E78" w:rsidRPr="007E0F91" w:rsidRDefault="00BD2E78" w:rsidP="00BD2E78">
            <w:pPr>
              <w:jc w:val="center"/>
              <w:rPr>
                <w:ins w:id="11927" w:author="Στάθης Καπ" w:date="2023-03-09T05:29:00Z"/>
                <w:sz w:val="16"/>
                <w:szCs w:val="16"/>
              </w:rPr>
            </w:pPr>
          </w:p>
        </w:tc>
        <w:tc>
          <w:tcPr>
            <w:tcW w:w="453" w:type="dxa"/>
            <w:tcBorders>
              <w:left w:val="single" w:sz="4" w:space="0" w:color="auto"/>
            </w:tcBorders>
            <w:vAlign w:val="center"/>
            <w:tcPrChange w:id="11928" w:author="Στάθης Καπ" w:date="2023-03-09T07:02:00Z">
              <w:tcPr>
                <w:tcW w:w="453" w:type="dxa"/>
                <w:gridSpan w:val="2"/>
                <w:tcBorders>
                  <w:left w:val="single" w:sz="4" w:space="0" w:color="auto"/>
                </w:tcBorders>
                <w:vAlign w:val="center"/>
              </w:tcPr>
            </w:tcPrChange>
          </w:tcPr>
          <w:p w14:paraId="7F2DC6A3" w14:textId="0BD76B05" w:rsidR="00BD2E78" w:rsidRPr="007E0F91" w:rsidRDefault="00BD2E78" w:rsidP="00BD2E78">
            <w:pPr>
              <w:jc w:val="center"/>
              <w:rPr>
                <w:ins w:id="11929" w:author="Στάθης Καπ" w:date="2023-03-09T05:29:00Z"/>
                <w:sz w:val="16"/>
                <w:szCs w:val="16"/>
              </w:rPr>
            </w:pPr>
            <w:ins w:id="11930" w:author="Στάθης Καπ" w:date="2023-03-09T07:02:00Z">
              <w:r>
                <w:rPr>
                  <w:rFonts w:ascii="Calibri" w:hAnsi="Calibri" w:cs="Calibri"/>
                  <w:color w:val="000000"/>
                  <w:sz w:val="16"/>
                  <w:szCs w:val="16"/>
                </w:rPr>
                <w:t>498</w:t>
              </w:r>
            </w:ins>
          </w:p>
        </w:tc>
        <w:tc>
          <w:tcPr>
            <w:tcW w:w="454" w:type="dxa"/>
            <w:vAlign w:val="center"/>
            <w:tcPrChange w:id="11931" w:author="Στάθης Καπ" w:date="2023-03-09T07:02:00Z">
              <w:tcPr>
                <w:tcW w:w="454" w:type="dxa"/>
                <w:gridSpan w:val="2"/>
                <w:vAlign w:val="center"/>
              </w:tcPr>
            </w:tcPrChange>
          </w:tcPr>
          <w:p w14:paraId="1A2A4817" w14:textId="17D8C84F" w:rsidR="00BD2E78" w:rsidRPr="007E0F91" w:rsidRDefault="00BD2E78" w:rsidP="00BD2E78">
            <w:pPr>
              <w:jc w:val="center"/>
              <w:rPr>
                <w:ins w:id="11932" w:author="Στάθης Καπ" w:date="2023-03-09T05:29:00Z"/>
                <w:sz w:val="16"/>
                <w:szCs w:val="16"/>
              </w:rPr>
            </w:pPr>
            <w:ins w:id="11933" w:author="Στάθης Καπ" w:date="2023-03-09T07:02:00Z">
              <w:r>
                <w:rPr>
                  <w:rFonts w:ascii="Calibri" w:hAnsi="Calibri" w:cs="Calibri"/>
                  <w:color w:val="000000"/>
                  <w:sz w:val="16"/>
                  <w:szCs w:val="16"/>
                </w:rPr>
                <w:t>7.95</w:t>
              </w:r>
            </w:ins>
          </w:p>
        </w:tc>
        <w:tc>
          <w:tcPr>
            <w:tcW w:w="454" w:type="dxa"/>
            <w:vAlign w:val="center"/>
            <w:tcPrChange w:id="11934" w:author="Στάθης Καπ" w:date="2023-03-09T07:02:00Z">
              <w:tcPr>
                <w:tcW w:w="454" w:type="dxa"/>
                <w:gridSpan w:val="2"/>
                <w:vAlign w:val="center"/>
              </w:tcPr>
            </w:tcPrChange>
          </w:tcPr>
          <w:p w14:paraId="631C4AFB" w14:textId="18C626F0" w:rsidR="00BD2E78" w:rsidRPr="007E0F91" w:rsidRDefault="00BD2E78" w:rsidP="00BD2E78">
            <w:pPr>
              <w:jc w:val="center"/>
              <w:rPr>
                <w:ins w:id="11935" w:author="Στάθης Καπ" w:date="2023-03-09T05:29:00Z"/>
                <w:sz w:val="16"/>
                <w:szCs w:val="16"/>
              </w:rPr>
            </w:pPr>
            <w:ins w:id="11936" w:author="Στάθης Καπ" w:date="2023-03-09T07:02:00Z">
              <w:r>
                <w:rPr>
                  <w:rFonts w:ascii="Calibri" w:hAnsi="Calibri" w:cs="Calibri"/>
                  <w:color w:val="000000"/>
                  <w:sz w:val="16"/>
                  <w:szCs w:val="16"/>
                </w:rPr>
                <w:t>0.167</w:t>
              </w:r>
            </w:ins>
          </w:p>
        </w:tc>
        <w:tc>
          <w:tcPr>
            <w:tcW w:w="457" w:type="dxa"/>
            <w:tcBorders>
              <w:right w:val="single" w:sz="4" w:space="0" w:color="auto"/>
            </w:tcBorders>
            <w:vAlign w:val="center"/>
            <w:tcPrChange w:id="11937" w:author="Στάθης Καπ" w:date="2023-03-09T07:02:00Z">
              <w:tcPr>
                <w:tcW w:w="457" w:type="dxa"/>
                <w:gridSpan w:val="2"/>
                <w:tcBorders>
                  <w:right w:val="single" w:sz="4" w:space="0" w:color="auto"/>
                </w:tcBorders>
                <w:vAlign w:val="center"/>
              </w:tcPr>
            </w:tcPrChange>
          </w:tcPr>
          <w:p w14:paraId="4F757AF7" w14:textId="04D08E19" w:rsidR="00BD2E78" w:rsidRPr="007E0F91" w:rsidRDefault="00BD2E78" w:rsidP="00BD2E78">
            <w:pPr>
              <w:jc w:val="center"/>
              <w:rPr>
                <w:ins w:id="11938" w:author="Στάθης Καπ" w:date="2023-03-09T05:29:00Z"/>
                <w:sz w:val="16"/>
                <w:szCs w:val="16"/>
              </w:rPr>
            </w:pPr>
            <w:ins w:id="11939" w:author="Στάθης Καπ" w:date="2023-03-09T07:02:00Z">
              <w:r>
                <w:rPr>
                  <w:rFonts w:ascii="Calibri" w:hAnsi="Calibri" w:cs="Calibri"/>
                  <w:color w:val="000000"/>
                  <w:sz w:val="16"/>
                  <w:szCs w:val="16"/>
                </w:rPr>
                <w:t>36.02</w:t>
              </w:r>
            </w:ins>
          </w:p>
        </w:tc>
        <w:tc>
          <w:tcPr>
            <w:tcW w:w="453" w:type="dxa"/>
            <w:tcBorders>
              <w:left w:val="single" w:sz="4" w:space="0" w:color="auto"/>
            </w:tcBorders>
            <w:vAlign w:val="center"/>
            <w:tcPrChange w:id="11940" w:author="Στάθης Καπ" w:date="2023-03-09T07:02:00Z">
              <w:tcPr>
                <w:tcW w:w="453" w:type="dxa"/>
                <w:gridSpan w:val="2"/>
                <w:tcBorders>
                  <w:left w:val="single" w:sz="4" w:space="0" w:color="auto"/>
                </w:tcBorders>
                <w:vAlign w:val="center"/>
              </w:tcPr>
            </w:tcPrChange>
          </w:tcPr>
          <w:p w14:paraId="68FB3244" w14:textId="12191915" w:rsidR="00BD2E78" w:rsidRPr="007E0F91" w:rsidRDefault="00BD2E78" w:rsidP="00BD2E78">
            <w:pPr>
              <w:jc w:val="center"/>
              <w:rPr>
                <w:ins w:id="11941" w:author="Στάθης Καπ" w:date="2023-03-09T05:29:00Z"/>
                <w:sz w:val="16"/>
                <w:szCs w:val="16"/>
              </w:rPr>
            </w:pPr>
            <w:ins w:id="11942" w:author="Στάθης Καπ" w:date="2023-03-09T07:02:00Z">
              <w:r>
                <w:rPr>
                  <w:rFonts w:ascii="Calibri" w:hAnsi="Calibri" w:cs="Calibri"/>
                  <w:color w:val="000000"/>
                  <w:sz w:val="16"/>
                  <w:szCs w:val="16"/>
                </w:rPr>
                <w:t>444</w:t>
              </w:r>
            </w:ins>
          </w:p>
        </w:tc>
        <w:tc>
          <w:tcPr>
            <w:tcW w:w="454" w:type="dxa"/>
            <w:vAlign w:val="center"/>
            <w:tcPrChange w:id="11943" w:author="Στάθης Καπ" w:date="2023-03-09T07:02:00Z">
              <w:tcPr>
                <w:tcW w:w="454" w:type="dxa"/>
                <w:gridSpan w:val="2"/>
                <w:vAlign w:val="center"/>
              </w:tcPr>
            </w:tcPrChange>
          </w:tcPr>
          <w:p w14:paraId="07C4410F" w14:textId="3103D305" w:rsidR="00BD2E78" w:rsidRPr="007E0F91" w:rsidRDefault="00BD2E78" w:rsidP="00BD2E78">
            <w:pPr>
              <w:jc w:val="center"/>
              <w:rPr>
                <w:ins w:id="11944" w:author="Στάθης Καπ" w:date="2023-03-09T05:29:00Z"/>
                <w:sz w:val="16"/>
                <w:szCs w:val="16"/>
              </w:rPr>
            </w:pPr>
            <w:ins w:id="11945" w:author="Στάθης Καπ" w:date="2023-03-09T07:02:00Z">
              <w:r>
                <w:rPr>
                  <w:rFonts w:ascii="Calibri" w:hAnsi="Calibri" w:cs="Calibri"/>
                  <w:color w:val="000000"/>
                  <w:sz w:val="16"/>
                  <w:szCs w:val="16"/>
                </w:rPr>
                <w:t>17.93</w:t>
              </w:r>
            </w:ins>
          </w:p>
        </w:tc>
        <w:tc>
          <w:tcPr>
            <w:tcW w:w="454" w:type="dxa"/>
            <w:vAlign w:val="center"/>
            <w:tcPrChange w:id="11946" w:author="Στάθης Καπ" w:date="2023-03-09T07:02:00Z">
              <w:tcPr>
                <w:tcW w:w="454" w:type="dxa"/>
                <w:gridSpan w:val="2"/>
                <w:vAlign w:val="center"/>
              </w:tcPr>
            </w:tcPrChange>
          </w:tcPr>
          <w:p w14:paraId="0F009493" w14:textId="2FB99D06" w:rsidR="00BD2E78" w:rsidRPr="007E0F91" w:rsidRDefault="00BD2E78" w:rsidP="00BD2E78">
            <w:pPr>
              <w:jc w:val="center"/>
              <w:rPr>
                <w:ins w:id="11947" w:author="Στάθης Καπ" w:date="2023-03-09T05:29:00Z"/>
                <w:sz w:val="16"/>
                <w:szCs w:val="16"/>
              </w:rPr>
            </w:pPr>
            <w:ins w:id="11948" w:author="Στάθης Καπ" w:date="2023-03-09T07:02:00Z">
              <w:r>
                <w:rPr>
                  <w:rFonts w:ascii="Calibri" w:hAnsi="Calibri" w:cs="Calibri"/>
                  <w:color w:val="000000"/>
                  <w:sz w:val="16"/>
                  <w:szCs w:val="16"/>
                </w:rPr>
                <w:t>0.134</w:t>
              </w:r>
            </w:ins>
          </w:p>
        </w:tc>
        <w:tc>
          <w:tcPr>
            <w:tcW w:w="454" w:type="dxa"/>
            <w:tcBorders>
              <w:right w:val="single" w:sz="4" w:space="0" w:color="auto"/>
            </w:tcBorders>
            <w:vAlign w:val="center"/>
            <w:tcPrChange w:id="11949" w:author="Στάθης Καπ" w:date="2023-03-09T07:02:00Z">
              <w:tcPr>
                <w:tcW w:w="454" w:type="dxa"/>
                <w:gridSpan w:val="2"/>
                <w:tcBorders>
                  <w:right w:val="single" w:sz="4" w:space="0" w:color="auto"/>
                </w:tcBorders>
                <w:vAlign w:val="center"/>
              </w:tcPr>
            </w:tcPrChange>
          </w:tcPr>
          <w:p w14:paraId="245080C1" w14:textId="7EC9B96E" w:rsidR="00BD2E78" w:rsidRPr="007E0F91" w:rsidRDefault="00BD2E78" w:rsidP="00BD2E78">
            <w:pPr>
              <w:jc w:val="center"/>
              <w:rPr>
                <w:ins w:id="11950" w:author="Στάθης Καπ" w:date="2023-03-09T05:29:00Z"/>
                <w:sz w:val="16"/>
                <w:szCs w:val="16"/>
              </w:rPr>
            </w:pPr>
            <w:ins w:id="11951" w:author="Στάθης Καπ" w:date="2023-03-09T07:02:00Z">
              <w:r>
                <w:rPr>
                  <w:rFonts w:ascii="Calibri" w:hAnsi="Calibri" w:cs="Calibri"/>
                  <w:color w:val="000000"/>
                  <w:sz w:val="16"/>
                  <w:szCs w:val="16"/>
                </w:rPr>
                <w:t>48.66</w:t>
              </w:r>
            </w:ins>
          </w:p>
        </w:tc>
        <w:tc>
          <w:tcPr>
            <w:tcW w:w="453" w:type="dxa"/>
            <w:tcBorders>
              <w:left w:val="single" w:sz="4" w:space="0" w:color="auto"/>
            </w:tcBorders>
            <w:vAlign w:val="center"/>
            <w:tcPrChange w:id="11952" w:author="Στάθης Καπ" w:date="2023-03-09T07:02:00Z">
              <w:tcPr>
                <w:tcW w:w="453" w:type="dxa"/>
                <w:gridSpan w:val="2"/>
                <w:tcBorders>
                  <w:left w:val="single" w:sz="4" w:space="0" w:color="auto"/>
                </w:tcBorders>
                <w:vAlign w:val="center"/>
              </w:tcPr>
            </w:tcPrChange>
          </w:tcPr>
          <w:p w14:paraId="3F682C2D" w14:textId="563109B1" w:rsidR="00BD2E78" w:rsidRPr="007E0F91" w:rsidRDefault="00BD2E78" w:rsidP="00BD2E78">
            <w:pPr>
              <w:jc w:val="center"/>
              <w:rPr>
                <w:ins w:id="11953" w:author="Στάθης Καπ" w:date="2023-03-09T05:29:00Z"/>
                <w:sz w:val="16"/>
                <w:szCs w:val="16"/>
              </w:rPr>
            </w:pPr>
            <w:ins w:id="11954" w:author="Στάθης Καπ" w:date="2023-03-09T07:02:00Z">
              <w:r>
                <w:rPr>
                  <w:rFonts w:ascii="Calibri" w:hAnsi="Calibri" w:cs="Calibri"/>
                  <w:color w:val="000000"/>
                  <w:sz w:val="16"/>
                  <w:szCs w:val="16"/>
                </w:rPr>
                <w:t>517</w:t>
              </w:r>
            </w:ins>
          </w:p>
        </w:tc>
        <w:tc>
          <w:tcPr>
            <w:tcW w:w="454" w:type="dxa"/>
            <w:vAlign w:val="center"/>
            <w:tcPrChange w:id="11955" w:author="Στάθης Καπ" w:date="2023-03-09T07:02:00Z">
              <w:tcPr>
                <w:tcW w:w="454" w:type="dxa"/>
                <w:gridSpan w:val="2"/>
                <w:vAlign w:val="center"/>
              </w:tcPr>
            </w:tcPrChange>
          </w:tcPr>
          <w:p w14:paraId="1A739FCE" w14:textId="67F045CF" w:rsidR="00BD2E78" w:rsidRPr="007E0F91" w:rsidRDefault="00BD2E78" w:rsidP="00BD2E78">
            <w:pPr>
              <w:jc w:val="center"/>
              <w:rPr>
                <w:ins w:id="11956" w:author="Στάθης Καπ" w:date="2023-03-09T05:29:00Z"/>
                <w:sz w:val="16"/>
                <w:szCs w:val="16"/>
              </w:rPr>
            </w:pPr>
            <w:ins w:id="11957" w:author="Στάθης Καπ" w:date="2023-03-09T07:02:00Z">
              <w:r>
                <w:rPr>
                  <w:rFonts w:ascii="Calibri" w:hAnsi="Calibri" w:cs="Calibri"/>
                  <w:color w:val="000000"/>
                  <w:sz w:val="16"/>
                  <w:szCs w:val="16"/>
                </w:rPr>
                <w:t>4.44</w:t>
              </w:r>
            </w:ins>
          </w:p>
        </w:tc>
        <w:tc>
          <w:tcPr>
            <w:tcW w:w="454" w:type="dxa"/>
            <w:vAlign w:val="center"/>
            <w:tcPrChange w:id="11958" w:author="Στάθης Καπ" w:date="2023-03-09T07:02:00Z">
              <w:tcPr>
                <w:tcW w:w="454" w:type="dxa"/>
                <w:gridSpan w:val="2"/>
                <w:vAlign w:val="center"/>
              </w:tcPr>
            </w:tcPrChange>
          </w:tcPr>
          <w:p w14:paraId="60C65310" w14:textId="78DA4857" w:rsidR="00BD2E78" w:rsidRPr="007E0F91" w:rsidRDefault="00BD2E78" w:rsidP="00BD2E78">
            <w:pPr>
              <w:jc w:val="center"/>
              <w:rPr>
                <w:ins w:id="11959" w:author="Στάθης Καπ" w:date="2023-03-09T05:29:00Z"/>
                <w:sz w:val="16"/>
                <w:szCs w:val="16"/>
              </w:rPr>
            </w:pPr>
            <w:ins w:id="11960" w:author="Στάθης Καπ" w:date="2023-03-09T07:02:00Z">
              <w:r>
                <w:rPr>
                  <w:rFonts w:ascii="Calibri" w:hAnsi="Calibri" w:cs="Calibri"/>
                  <w:color w:val="000000"/>
                  <w:sz w:val="16"/>
                  <w:szCs w:val="16"/>
                </w:rPr>
                <w:t>0.18</w:t>
              </w:r>
            </w:ins>
          </w:p>
        </w:tc>
        <w:tc>
          <w:tcPr>
            <w:tcW w:w="461" w:type="dxa"/>
            <w:tcBorders>
              <w:right w:val="single" w:sz="4" w:space="0" w:color="auto"/>
            </w:tcBorders>
            <w:vAlign w:val="center"/>
            <w:tcPrChange w:id="11961" w:author="Στάθης Καπ" w:date="2023-03-09T07:02:00Z">
              <w:tcPr>
                <w:tcW w:w="461" w:type="dxa"/>
                <w:gridSpan w:val="2"/>
                <w:tcBorders>
                  <w:right w:val="single" w:sz="4" w:space="0" w:color="auto"/>
                </w:tcBorders>
                <w:vAlign w:val="center"/>
              </w:tcPr>
            </w:tcPrChange>
          </w:tcPr>
          <w:p w14:paraId="336D739D" w14:textId="69163B9F" w:rsidR="00BD2E78" w:rsidRPr="007E0F91" w:rsidRDefault="00BD2E78" w:rsidP="00BD2E78">
            <w:pPr>
              <w:jc w:val="center"/>
              <w:rPr>
                <w:ins w:id="11962" w:author="Στάθης Καπ" w:date="2023-03-09T05:29:00Z"/>
                <w:sz w:val="16"/>
                <w:szCs w:val="16"/>
              </w:rPr>
            </w:pPr>
            <w:ins w:id="11963" w:author="Στάθης Καπ" w:date="2023-03-09T07:02:00Z">
              <w:r>
                <w:rPr>
                  <w:rFonts w:ascii="Calibri" w:hAnsi="Calibri" w:cs="Calibri"/>
                  <w:color w:val="000000"/>
                  <w:sz w:val="16"/>
                  <w:szCs w:val="16"/>
                </w:rPr>
                <w:t>31.03</w:t>
              </w:r>
            </w:ins>
          </w:p>
        </w:tc>
      </w:tr>
      <w:tr w:rsidR="00BD2E78" w14:paraId="653D6C9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96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965" w:author="Στάθης Καπ" w:date="2023-03-09T05:29:00Z"/>
          <w:trPrChange w:id="11966"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967"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AB20014" w14:textId="77777777" w:rsidR="00BD2E78" w:rsidRPr="007E0F91" w:rsidRDefault="00BD2E78" w:rsidP="00BD2E78">
            <w:pPr>
              <w:jc w:val="center"/>
              <w:rPr>
                <w:ins w:id="11968" w:author="Στάθης Καπ" w:date="2023-03-09T05:29:00Z"/>
                <w:sz w:val="16"/>
                <w:szCs w:val="16"/>
              </w:rPr>
            </w:pPr>
            <w:ins w:id="11969" w:author="Στάθης Καπ" w:date="2023-03-09T05:29:00Z">
              <w:r w:rsidRPr="007E0F91">
                <w:rPr>
                  <w:sz w:val="16"/>
                  <w:szCs w:val="16"/>
                </w:rPr>
                <w:t>pr08</w:t>
              </w:r>
            </w:ins>
          </w:p>
        </w:tc>
        <w:tc>
          <w:tcPr>
            <w:tcW w:w="565" w:type="dxa"/>
            <w:tcBorders>
              <w:left w:val="single" w:sz="4" w:space="0" w:color="auto"/>
            </w:tcBorders>
            <w:vAlign w:val="center"/>
            <w:tcPrChange w:id="11970" w:author="Στάθης Καπ" w:date="2023-03-09T07:02:00Z">
              <w:tcPr>
                <w:tcW w:w="565" w:type="dxa"/>
                <w:gridSpan w:val="2"/>
                <w:tcBorders>
                  <w:left w:val="single" w:sz="4" w:space="0" w:color="auto"/>
                </w:tcBorders>
                <w:vAlign w:val="center"/>
              </w:tcPr>
            </w:tcPrChange>
          </w:tcPr>
          <w:p w14:paraId="79B9E7F0" w14:textId="5D866AD1" w:rsidR="00BD2E78" w:rsidRPr="007E0F91" w:rsidRDefault="00BD2E78" w:rsidP="00BD2E78">
            <w:pPr>
              <w:jc w:val="center"/>
              <w:rPr>
                <w:ins w:id="11971" w:author="Στάθης Καπ" w:date="2023-03-09T05:29:00Z"/>
                <w:sz w:val="16"/>
                <w:szCs w:val="16"/>
              </w:rPr>
            </w:pPr>
            <w:ins w:id="11972" w:author="Στάθης Καπ" w:date="2023-03-09T07:02:00Z">
              <w:r>
                <w:rPr>
                  <w:rFonts w:ascii="Calibri" w:hAnsi="Calibri" w:cs="Calibri"/>
                  <w:color w:val="000000"/>
                  <w:sz w:val="16"/>
                  <w:szCs w:val="16"/>
                </w:rPr>
                <w:t>834</w:t>
              </w:r>
            </w:ins>
          </w:p>
        </w:tc>
        <w:tc>
          <w:tcPr>
            <w:tcW w:w="679" w:type="dxa"/>
            <w:tcBorders>
              <w:right w:val="single" w:sz="4" w:space="0" w:color="auto"/>
            </w:tcBorders>
            <w:vAlign w:val="center"/>
            <w:tcPrChange w:id="11973" w:author="Στάθης Καπ" w:date="2023-03-09T07:02:00Z">
              <w:tcPr>
                <w:tcW w:w="679" w:type="dxa"/>
                <w:gridSpan w:val="2"/>
                <w:tcBorders>
                  <w:right w:val="single" w:sz="4" w:space="0" w:color="auto"/>
                </w:tcBorders>
                <w:vAlign w:val="center"/>
              </w:tcPr>
            </w:tcPrChange>
          </w:tcPr>
          <w:p w14:paraId="6C03D8DF" w14:textId="4DC41770" w:rsidR="00BD2E78" w:rsidRPr="007E0F91" w:rsidRDefault="00BD2E78" w:rsidP="00BD2E78">
            <w:pPr>
              <w:jc w:val="center"/>
              <w:rPr>
                <w:ins w:id="11974" w:author="Στάθης Καπ" w:date="2023-03-09T05:29:00Z"/>
                <w:sz w:val="16"/>
                <w:szCs w:val="16"/>
              </w:rPr>
            </w:pPr>
            <w:ins w:id="11975" w:author="Στάθης Καπ" w:date="2023-03-09T07:02:00Z">
              <w:r>
                <w:rPr>
                  <w:rFonts w:ascii="Calibri" w:hAnsi="Calibri" w:cs="Calibri"/>
                  <w:color w:val="000000"/>
                  <w:sz w:val="16"/>
                  <w:szCs w:val="16"/>
                </w:rPr>
                <w:t>796</w:t>
              </w:r>
            </w:ins>
          </w:p>
        </w:tc>
        <w:tc>
          <w:tcPr>
            <w:tcW w:w="453" w:type="dxa"/>
            <w:tcBorders>
              <w:left w:val="single" w:sz="4" w:space="0" w:color="auto"/>
            </w:tcBorders>
            <w:vAlign w:val="center"/>
            <w:tcPrChange w:id="11976" w:author="Στάθης Καπ" w:date="2023-03-09T07:02:00Z">
              <w:tcPr>
                <w:tcW w:w="453" w:type="dxa"/>
                <w:gridSpan w:val="2"/>
                <w:tcBorders>
                  <w:left w:val="single" w:sz="4" w:space="0" w:color="auto"/>
                </w:tcBorders>
                <w:vAlign w:val="center"/>
              </w:tcPr>
            </w:tcPrChange>
          </w:tcPr>
          <w:p w14:paraId="6AA3D86C" w14:textId="586BEF82" w:rsidR="00BD2E78" w:rsidRPr="007E0F91" w:rsidRDefault="00BD2E78" w:rsidP="00BD2E78">
            <w:pPr>
              <w:jc w:val="center"/>
              <w:rPr>
                <w:ins w:id="11977" w:author="Στάθης Καπ" w:date="2023-03-09T05:29:00Z"/>
                <w:sz w:val="16"/>
                <w:szCs w:val="16"/>
              </w:rPr>
            </w:pPr>
            <w:ins w:id="11978" w:author="Στάθης Καπ" w:date="2023-03-09T07:02:00Z">
              <w:r>
                <w:rPr>
                  <w:rFonts w:ascii="Calibri" w:hAnsi="Calibri" w:cs="Calibri"/>
                  <w:color w:val="000000"/>
                  <w:sz w:val="16"/>
                  <w:szCs w:val="16"/>
                </w:rPr>
                <w:t>776</w:t>
              </w:r>
            </w:ins>
          </w:p>
        </w:tc>
        <w:tc>
          <w:tcPr>
            <w:tcW w:w="708" w:type="dxa"/>
            <w:vAlign w:val="center"/>
            <w:tcPrChange w:id="11979" w:author="Στάθης Καπ" w:date="2023-03-09T07:02:00Z">
              <w:tcPr>
                <w:tcW w:w="708" w:type="dxa"/>
                <w:gridSpan w:val="2"/>
                <w:vAlign w:val="center"/>
              </w:tcPr>
            </w:tcPrChange>
          </w:tcPr>
          <w:p w14:paraId="2AB2995A" w14:textId="2EAC70B6" w:rsidR="00BD2E78" w:rsidRPr="007E0F91" w:rsidRDefault="00BD2E78" w:rsidP="00BD2E78">
            <w:pPr>
              <w:jc w:val="center"/>
              <w:rPr>
                <w:ins w:id="11980" w:author="Στάθης Καπ" w:date="2023-03-09T05:29:00Z"/>
                <w:sz w:val="16"/>
                <w:szCs w:val="16"/>
              </w:rPr>
            </w:pPr>
            <w:ins w:id="11981" w:author="Στάθης Καπ" w:date="2023-03-09T07:02:00Z">
              <w:r>
                <w:rPr>
                  <w:rFonts w:ascii="Calibri" w:hAnsi="Calibri" w:cs="Calibri"/>
                  <w:color w:val="000000"/>
                  <w:sz w:val="16"/>
                  <w:szCs w:val="16"/>
                </w:rPr>
                <w:t>6.95</w:t>
              </w:r>
            </w:ins>
          </w:p>
        </w:tc>
        <w:tc>
          <w:tcPr>
            <w:tcW w:w="652" w:type="dxa"/>
            <w:vMerge/>
            <w:tcBorders>
              <w:right w:val="single" w:sz="4" w:space="0" w:color="auto"/>
            </w:tcBorders>
            <w:vAlign w:val="center"/>
            <w:tcPrChange w:id="11982" w:author="Στάθης Καπ" w:date="2023-03-09T07:02:00Z">
              <w:tcPr>
                <w:tcW w:w="652" w:type="dxa"/>
                <w:gridSpan w:val="2"/>
                <w:vMerge/>
                <w:tcBorders>
                  <w:right w:val="single" w:sz="4" w:space="0" w:color="auto"/>
                </w:tcBorders>
                <w:vAlign w:val="center"/>
              </w:tcPr>
            </w:tcPrChange>
          </w:tcPr>
          <w:p w14:paraId="20B1DDAD" w14:textId="77777777" w:rsidR="00BD2E78" w:rsidRPr="007E0F91" w:rsidRDefault="00BD2E78" w:rsidP="00BD2E78">
            <w:pPr>
              <w:jc w:val="center"/>
              <w:rPr>
                <w:ins w:id="11983" w:author="Στάθης Καπ" w:date="2023-03-09T05:29:00Z"/>
                <w:sz w:val="16"/>
                <w:szCs w:val="16"/>
              </w:rPr>
            </w:pPr>
          </w:p>
        </w:tc>
        <w:tc>
          <w:tcPr>
            <w:tcW w:w="453" w:type="dxa"/>
            <w:tcBorders>
              <w:left w:val="single" w:sz="4" w:space="0" w:color="auto"/>
            </w:tcBorders>
            <w:vAlign w:val="center"/>
            <w:tcPrChange w:id="11984" w:author="Στάθης Καπ" w:date="2023-03-09T07:02:00Z">
              <w:tcPr>
                <w:tcW w:w="453" w:type="dxa"/>
                <w:gridSpan w:val="2"/>
                <w:tcBorders>
                  <w:left w:val="single" w:sz="4" w:space="0" w:color="auto"/>
                </w:tcBorders>
                <w:vAlign w:val="center"/>
              </w:tcPr>
            </w:tcPrChange>
          </w:tcPr>
          <w:p w14:paraId="6291F05D" w14:textId="01BD94E2" w:rsidR="00BD2E78" w:rsidRPr="007E0F91" w:rsidRDefault="00BD2E78" w:rsidP="00BD2E78">
            <w:pPr>
              <w:jc w:val="center"/>
              <w:rPr>
                <w:ins w:id="11985" w:author="Στάθης Καπ" w:date="2023-03-09T05:29:00Z"/>
                <w:sz w:val="16"/>
                <w:szCs w:val="16"/>
              </w:rPr>
            </w:pPr>
            <w:ins w:id="11986" w:author="Στάθης Καπ" w:date="2023-03-09T07:02:00Z">
              <w:r>
                <w:rPr>
                  <w:rFonts w:ascii="Calibri" w:hAnsi="Calibri" w:cs="Calibri"/>
                  <w:color w:val="000000"/>
                  <w:sz w:val="16"/>
                  <w:szCs w:val="16"/>
                </w:rPr>
                <w:t>727</w:t>
              </w:r>
            </w:ins>
          </w:p>
        </w:tc>
        <w:tc>
          <w:tcPr>
            <w:tcW w:w="454" w:type="dxa"/>
            <w:vAlign w:val="center"/>
            <w:tcPrChange w:id="11987" w:author="Στάθης Καπ" w:date="2023-03-09T07:02:00Z">
              <w:tcPr>
                <w:tcW w:w="454" w:type="dxa"/>
                <w:gridSpan w:val="2"/>
                <w:vAlign w:val="center"/>
              </w:tcPr>
            </w:tcPrChange>
          </w:tcPr>
          <w:p w14:paraId="13BF1AAC" w14:textId="21C2A232" w:rsidR="00BD2E78" w:rsidRPr="007E0F91" w:rsidRDefault="00BD2E78" w:rsidP="00BD2E78">
            <w:pPr>
              <w:jc w:val="center"/>
              <w:rPr>
                <w:ins w:id="11988" w:author="Στάθης Καπ" w:date="2023-03-09T05:29:00Z"/>
                <w:sz w:val="16"/>
                <w:szCs w:val="16"/>
              </w:rPr>
            </w:pPr>
            <w:ins w:id="11989" w:author="Στάθης Καπ" w:date="2023-03-09T07:02:00Z">
              <w:r>
                <w:rPr>
                  <w:rFonts w:ascii="Calibri" w:hAnsi="Calibri" w:cs="Calibri"/>
                  <w:color w:val="000000"/>
                  <w:sz w:val="16"/>
                  <w:szCs w:val="16"/>
                </w:rPr>
                <w:t>6.31</w:t>
              </w:r>
            </w:ins>
          </w:p>
        </w:tc>
        <w:tc>
          <w:tcPr>
            <w:tcW w:w="454" w:type="dxa"/>
            <w:vAlign w:val="center"/>
            <w:tcPrChange w:id="11990" w:author="Στάθης Καπ" w:date="2023-03-09T07:02:00Z">
              <w:tcPr>
                <w:tcW w:w="454" w:type="dxa"/>
                <w:gridSpan w:val="2"/>
                <w:vAlign w:val="center"/>
              </w:tcPr>
            </w:tcPrChange>
          </w:tcPr>
          <w:p w14:paraId="256EE7C4" w14:textId="05C43ADF" w:rsidR="00BD2E78" w:rsidRPr="007E0F91" w:rsidRDefault="00BD2E78" w:rsidP="00BD2E78">
            <w:pPr>
              <w:jc w:val="center"/>
              <w:rPr>
                <w:ins w:id="11991" w:author="Στάθης Καπ" w:date="2023-03-09T05:29:00Z"/>
                <w:sz w:val="16"/>
                <w:szCs w:val="16"/>
              </w:rPr>
            </w:pPr>
            <w:ins w:id="11992" w:author="Στάθης Καπ" w:date="2023-03-09T07:02:00Z">
              <w:r>
                <w:rPr>
                  <w:rFonts w:ascii="Calibri" w:hAnsi="Calibri" w:cs="Calibri"/>
                  <w:color w:val="000000"/>
                  <w:sz w:val="16"/>
                  <w:szCs w:val="16"/>
                </w:rPr>
                <w:t>0.68</w:t>
              </w:r>
            </w:ins>
          </w:p>
        </w:tc>
        <w:tc>
          <w:tcPr>
            <w:tcW w:w="457" w:type="dxa"/>
            <w:tcBorders>
              <w:right w:val="single" w:sz="4" w:space="0" w:color="auto"/>
            </w:tcBorders>
            <w:vAlign w:val="center"/>
            <w:tcPrChange w:id="11993" w:author="Στάθης Καπ" w:date="2023-03-09T07:02:00Z">
              <w:tcPr>
                <w:tcW w:w="457" w:type="dxa"/>
                <w:gridSpan w:val="2"/>
                <w:tcBorders>
                  <w:right w:val="single" w:sz="4" w:space="0" w:color="auto"/>
                </w:tcBorders>
                <w:vAlign w:val="center"/>
              </w:tcPr>
            </w:tcPrChange>
          </w:tcPr>
          <w:p w14:paraId="2ABE1548" w14:textId="541321A7" w:rsidR="00BD2E78" w:rsidRPr="007E0F91" w:rsidRDefault="00BD2E78" w:rsidP="00BD2E78">
            <w:pPr>
              <w:jc w:val="center"/>
              <w:rPr>
                <w:ins w:id="11994" w:author="Στάθης Καπ" w:date="2023-03-09T05:29:00Z"/>
                <w:sz w:val="16"/>
                <w:szCs w:val="16"/>
              </w:rPr>
            </w:pPr>
            <w:ins w:id="11995" w:author="Στάθης Καπ" w:date="2023-03-09T07:02:00Z">
              <w:r>
                <w:rPr>
                  <w:rFonts w:ascii="Calibri" w:hAnsi="Calibri" w:cs="Calibri"/>
                  <w:color w:val="000000"/>
                  <w:sz w:val="16"/>
                  <w:szCs w:val="16"/>
                </w:rPr>
                <w:t>20.75</w:t>
              </w:r>
            </w:ins>
          </w:p>
        </w:tc>
        <w:tc>
          <w:tcPr>
            <w:tcW w:w="453" w:type="dxa"/>
            <w:tcBorders>
              <w:left w:val="single" w:sz="4" w:space="0" w:color="auto"/>
            </w:tcBorders>
            <w:vAlign w:val="center"/>
            <w:tcPrChange w:id="11996" w:author="Στάθης Καπ" w:date="2023-03-09T07:02:00Z">
              <w:tcPr>
                <w:tcW w:w="453" w:type="dxa"/>
                <w:gridSpan w:val="2"/>
                <w:tcBorders>
                  <w:left w:val="single" w:sz="4" w:space="0" w:color="auto"/>
                </w:tcBorders>
                <w:vAlign w:val="center"/>
              </w:tcPr>
            </w:tcPrChange>
          </w:tcPr>
          <w:p w14:paraId="59434525" w14:textId="577F01AA" w:rsidR="00BD2E78" w:rsidRPr="007E0F91" w:rsidRDefault="00BD2E78" w:rsidP="00BD2E78">
            <w:pPr>
              <w:jc w:val="center"/>
              <w:rPr>
                <w:ins w:id="11997" w:author="Στάθης Καπ" w:date="2023-03-09T05:29:00Z"/>
                <w:sz w:val="16"/>
                <w:szCs w:val="16"/>
              </w:rPr>
            </w:pPr>
            <w:ins w:id="11998" w:author="Στάθης Καπ" w:date="2023-03-09T07:02:00Z">
              <w:r>
                <w:rPr>
                  <w:rFonts w:ascii="Calibri" w:hAnsi="Calibri" w:cs="Calibri"/>
                  <w:color w:val="000000"/>
                  <w:sz w:val="16"/>
                  <w:szCs w:val="16"/>
                </w:rPr>
                <w:t>705</w:t>
              </w:r>
            </w:ins>
          </w:p>
        </w:tc>
        <w:tc>
          <w:tcPr>
            <w:tcW w:w="454" w:type="dxa"/>
            <w:vAlign w:val="center"/>
            <w:tcPrChange w:id="11999" w:author="Στάθης Καπ" w:date="2023-03-09T07:02:00Z">
              <w:tcPr>
                <w:tcW w:w="454" w:type="dxa"/>
                <w:gridSpan w:val="2"/>
                <w:vAlign w:val="center"/>
              </w:tcPr>
            </w:tcPrChange>
          </w:tcPr>
          <w:p w14:paraId="04C07C0E" w14:textId="623D7C8E" w:rsidR="00BD2E78" w:rsidRPr="007E0F91" w:rsidRDefault="00BD2E78" w:rsidP="00BD2E78">
            <w:pPr>
              <w:jc w:val="center"/>
              <w:rPr>
                <w:ins w:id="12000" w:author="Στάθης Καπ" w:date="2023-03-09T05:29:00Z"/>
                <w:sz w:val="16"/>
                <w:szCs w:val="16"/>
              </w:rPr>
            </w:pPr>
            <w:ins w:id="12001" w:author="Στάθης Καπ" w:date="2023-03-09T07:02:00Z">
              <w:r>
                <w:rPr>
                  <w:rFonts w:ascii="Calibri" w:hAnsi="Calibri" w:cs="Calibri"/>
                  <w:color w:val="000000"/>
                  <w:sz w:val="16"/>
                  <w:szCs w:val="16"/>
                </w:rPr>
                <w:t>9.15</w:t>
              </w:r>
            </w:ins>
          </w:p>
        </w:tc>
        <w:tc>
          <w:tcPr>
            <w:tcW w:w="454" w:type="dxa"/>
            <w:vAlign w:val="center"/>
            <w:tcPrChange w:id="12002" w:author="Στάθης Καπ" w:date="2023-03-09T07:02:00Z">
              <w:tcPr>
                <w:tcW w:w="454" w:type="dxa"/>
                <w:gridSpan w:val="2"/>
                <w:vAlign w:val="center"/>
              </w:tcPr>
            </w:tcPrChange>
          </w:tcPr>
          <w:p w14:paraId="6763CFDE" w14:textId="17490613" w:rsidR="00BD2E78" w:rsidRPr="007E0F91" w:rsidRDefault="00BD2E78" w:rsidP="00BD2E78">
            <w:pPr>
              <w:jc w:val="center"/>
              <w:rPr>
                <w:ins w:id="12003" w:author="Στάθης Καπ" w:date="2023-03-09T05:29:00Z"/>
                <w:sz w:val="16"/>
                <w:szCs w:val="16"/>
              </w:rPr>
            </w:pPr>
            <w:ins w:id="12004" w:author="Στάθης Καπ" w:date="2023-03-09T07:02:00Z">
              <w:r>
                <w:rPr>
                  <w:rFonts w:ascii="Calibri" w:hAnsi="Calibri" w:cs="Calibri"/>
                  <w:color w:val="000000"/>
                  <w:sz w:val="16"/>
                  <w:szCs w:val="16"/>
                </w:rPr>
                <w:t>0.387</w:t>
              </w:r>
            </w:ins>
          </w:p>
        </w:tc>
        <w:tc>
          <w:tcPr>
            <w:tcW w:w="454" w:type="dxa"/>
            <w:tcBorders>
              <w:right w:val="single" w:sz="4" w:space="0" w:color="auto"/>
            </w:tcBorders>
            <w:vAlign w:val="center"/>
            <w:tcPrChange w:id="12005" w:author="Στάθης Καπ" w:date="2023-03-09T07:02:00Z">
              <w:tcPr>
                <w:tcW w:w="454" w:type="dxa"/>
                <w:gridSpan w:val="2"/>
                <w:tcBorders>
                  <w:right w:val="single" w:sz="4" w:space="0" w:color="auto"/>
                </w:tcBorders>
                <w:vAlign w:val="center"/>
              </w:tcPr>
            </w:tcPrChange>
          </w:tcPr>
          <w:p w14:paraId="7B2A6CFC" w14:textId="677AD341" w:rsidR="00BD2E78" w:rsidRPr="007E0F91" w:rsidRDefault="00BD2E78" w:rsidP="00BD2E78">
            <w:pPr>
              <w:jc w:val="center"/>
              <w:rPr>
                <w:ins w:id="12006" w:author="Στάθης Καπ" w:date="2023-03-09T05:29:00Z"/>
                <w:sz w:val="16"/>
                <w:szCs w:val="16"/>
              </w:rPr>
            </w:pPr>
            <w:ins w:id="12007" w:author="Στάθης Καπ" w:date="2023-03-09T07:02:00Z">
              <w:r>
                <w:rPr>
                  <w:rFonts w:ascii="Calibri" w:hAnsi="Calibri" w:cs="Calibri"/>
                  <w:color w:val="000000"/>
                  <w:sz w:val="16"/>
                  <w:szCs w:val="16"/>
                </w:rPr>
                <w:t>54.9</w:t>
              </w:r>
            </w:ins>
          </w:p>
        </w:tc>
        <w:tc>
          <w:tcPr>
            <w:tcW w:w="453" w:type="dxa"/>
            <w:tcBorders>
              <w:left w:val="single" w:sz="4" w:space="0" w:color="auto"/>
            </w:tcBorders>
            <w:vAlign w:val="center"/>
            <w:tcPrChange w:id="12008" w:author="Στάθης Καπ" w:date="2023-03-09T07:02:00Z">
              <w:tcPr>
                <w:tcW w:w="453" w:type="dxa"/>
                <w:gridSpan w:val="2"/>
                <w:tcBorders>
                  <w:left w:val="single" w:sz="4" w:space="0" w:color="auto"/>
                </w:tcBorders>
                <w:vAlign w:val="center"/>
              </w:tcPr>
            </w:tcPrChange>
          </w:tcPr>
          <w:p w14:paraId="25A3EA9F" w14:textId="277AD3BC" w:rsidR="00BD2E78" w:rsidRPr="007E0F91" w:rsidRDefault="00BD2E78" w:rsidP="00BD2E78">
            <w:pPr>
              <w:jc w:val="center"/>
              <w:rPr>
                <w:ins w:id="12009" w:author="Στάθης Καπ" w:date="2023-03-09T05:29:00Z"/>
                <w:sz w:val="16"/>
                <w:szCs w:val="16"/>
              </w:rPr>
            </w:pPr>
            <w:ins w:id="12010" w:author="Στάθης Καπ" w:date="2023-03-09T07:02:00Z">
              <w:r>
                <w:rPr>
                  <w:rFonts w:ascii="Calibri" w:hAnsi="Calibri" w:cs="Calibri"/>
                  <w:color w:val="000000"/>
                  <w:sz w:val="16"/>
                  <w:szCs w:val="16"/>
                </w:rPr>
                <w:t>647</w:t>
              </w:r>
            </w:ins>
          </w:p>
        </w:tc>
        <w:tc>
          <w:tcPr>
            <w:tcW w:w="454" w:type="dxa"/>
            <w:vAlign w:val="center"/>
            <w:tcPrChange w:id="12011" w:author="Στάθης Καπ" w:date="2023-03-09T07:02:00Z">
              <w:tcPr>
                <w:tcW w:w="454" w:type="dxa"/>
                <w:gridSpan w:val="2"/>
                <w:vAlign w:val="center"/>
              </w:tcPr>
            </w:tcPrChange>
          </w:tcPr>
          <w:p w14:paraId="1C6C9EF8" w14:textId="29BDAD45" w:rsidR="00BD2E78" w:rsidRPr="007E0F91" w:rsidRDefault="00BD2E78" w:rsidP="00BD2E78">
            <w:pPr>
              <w:jc w:val="center"/>
              <w:rPr>
                <w:ins w:id="12012" w:author="Στάθης Καπ" w:date="2023-03-09T05:29:00Z"/>
                <w:sz w:val="16"/>
                <w:szCs w:val="16"/>
              </w:rPr>
            </w:pPr>
            <w:ins w:id="12013" w:author="Στάθης Καπ" w:date="2023-03-09T07:02:00Z">
              <w:r>
                <w:rPr>
                  <w:rFonts w:ascii="Calibri" w:hAnsi="Calibri" w:cs="Calibri"/>
                  <w:color w:val="000000"/>
                  <w:sz w:val="16"/>
                  <w:szCs w:val="16"/>
                </w:rPr>
                <w:t>16.62</w:t>
              </w:r>
            </w:ins>
          </w:p>
        </w:tc>
        <w:tc>
          <w:tcPr>
            <w:tcW w:w="454" w:type="dxa"/>
            <w:vAlign w:val="center"/>
            <w:tcPrChange w:id="12014" w:author="Στάθης Καπ" w:date="2023-03-09T07:02:00Z">
              <w:tcPr>
                <w:tcW w:w="454" w:type="dxa"/>
                <w:gridSpan w:val="2"/>
                <w:vAlign w:val="center"/>
              </w:tcPr>
            </w:tcPrChange>
          </w:tcPr>
          <w:p w14:paraId="0E1B5555" w14:textId="40D88F33" w:rsidR="00BD2E78" w:rsidRPr="007E0F91" w:rsidRDefault="00BD2E78" w:rsidP="00BD2E78">
            <w:pPr>
              <w:jc w:val="center"/>
              <w:rPr>
                <w:ins w:id="12015" w:author="Στάθης Καπ" w:date="2023-03-09T05:29:00Z"/>
                <w:sz w:val="16"/>
                <w:szCs w:val="16"/>
              </w:rPr>
            </w:pPr>
            <w:ins w:id="12016" w:author="Στάθης Καπ" w:date="2023-03-09T07:02:00Z">
              <w:r>
                <w:rPr>
                  <w:rFonts w:ascii="Calibri" w:hAnsi="Calibri" w:cs="Calibri"/>
                  <w:color w:val="000000"/>
                  <w:sz w:val="16"/>
                  <w:szCs w:val="16"/>
                </w:rPr>
                <w:t>0.347</w:t>
              </w:r>
            </w:ins>
          </w:p>
        </w:tc>
        <w:tc>
          <w:tcPr>
            <w:tcW w:w="461" w:type="dxa"/>
            <w:tcBorders>
              <w:right w:val="single" w:sz="4" w:space="0" w:color="auto"/>
            </w:tcBorders>
            <w:vAlign w:val="center"/>
            <w:tcPrChange w:id="12017" w:author="Στάθης Καπ" w:date="2023-03-09T07:02:00Z">
              <w:tcPr>
                <w:tcW w:w="461" w:type="dxa"/>
                <w:gridSpan w:val="2"/>
                <w:tcBorders>
                  <w:right w:val="single" w:sz="4" w:space="0" w:color="auto"/>
                </w:tcBorders>
                <w:vAlign w:val="center"/>
              </w:tcPr>
            </w:tcPrChange>
          </w:tcPr>
          <w:p w14:paraId="49A54B0F" w14:textId="4EFA805A" w:rsidR="00BD2E78" w:rsidRPr="007E0F91" w:rsidRDefault="00BD2E78" w:rsidP="00BD2E78">
            <w:pPr>
              <w:jc w:val="center"/>
              <w:rPr>
                <w:ins w:id="12018" w:author="Στάθης Καπ" w:date="2023-03-09T05:29:00Z"/>
                <w:sz w:val="16"/>
                <w:szCs w:val="16"/>
              </w:rPr>
            </w:pPr>
            <w:ins w:id="12019" w:author="Στάθης Καπ" w:date="2023-03-09T07:02:00Z">
              <w:r>
                <w:rPr>
                  <w:rFonts w:ascii="Calibri" w:hAnsi="Calibri" w:cs="Calibri"/>
                  <w:color w:val="000000"/>
                  <w:sz w:val="16"/>
                  <w:szCs w:val="16"/>
                </w:rPr>
                <w:t>59.56</w:t>
              </w:r>
            </w:ins>
          </w:p>
        </w:tc>
      </w:tr>
      <w:tr w:rsidR="00BD2E78" w14:paraId="7F1909D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02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021" w:author="Στάθης Καπ" w:date="2023-03-09T05:29:00Z"/>
          <w:trPrChange w:id="12022"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023"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07BDD83" w14:textId="77777777" w:rsidR="00BD2E78" w:rsidRPr="007E0F91" w:rsidRDefault="00BD2E78" w:rsidP="00BD2E78">
            <w:pPr>
              <w:jc w:val="center"/>
              <w:rPr>
                <w:ins w:id="12024" w:author="Στάθης Καπ" w:date="2023-03-09T05:29:00Z"/>
                <w:sz w:val="16"/>
                <w:szCs w:val="16"/>
              </w:rPr>
            </w:pPr>
            <w:ins w:id="12025" w:author="Στάθης Καπ" w:date="2023-03-09T05:29:00Z">
              <w:r w:rsidRPr="007E0F91">
                <w:rPr>
                  <w:sz w:val="16"/>
                  <w:szCs w:val="16"/>
                </w:rPr>
                <w:t>pr09</w:t>
              </w:r>
            </w:ins>
          </w:p>
        </w:tc>
        <w:tc>
          <w:tcPr>
            <w:tcW w:w="565" w:type="dxa"/>
            <w:tcBorders>
              <w:left w:val="single" w:sz="4" w:space="0" w:color="auto"/>
            </w:tcBorders>
            <w:vAlign w:val="center"/>
            <w:tcPrChange w:id="12026" w:author="Στάθης Καπ" w:date="2023-03-09T07:02:00Z">
              <w:tcPr>
                <w:tcW w:w="565" w:type="dxa"/>
                <w:gridSpan w:val="2"/>
                <w:tcBorders>
                  <w:left w:val="single" w:sz="4" w:space="0" w:color="auto"/>
                </w:tcBorders>
                <w:vAlign w:val="center"/>
              </w:tcPr>
            </w:tcPrChange>
          </w:tcPr>
          <w:p w14:paraId="2AED9959" w14:textId="504EAFCF" w:rsidR="00BD2E78" w:rsidRPr="007E0F91" w:rsidRDefault="00BD2E78" w:rsidP="00BD2E78">
            <w:pPr>
              <w:jc w:val="center"/>
              <w:rPr>
                <w:ins w:id="12027" w:author="Στάθης Καπ" w:date="2023-03-09T05:29:00Z"/>
                <w:sz w:val="16"/>
                <w:szCs w:val="16"/>
              </w:rPr>
            </w:pPr>
            <w:ins w:id="12028" w:author="Στάθης Καπ" w:date="2023-03-09T07:02:00Z">
              <w:r>
                <w:rPr>
                  <w:rFonts w:ascii="Calibri" w:hAnsi="Calibri" w:cs="Calibri"/>
                  <w:color w:val="000000"/>
                  <w:sz w:val="16"/>
                  <w:szCs w:val="16"/>
                </w:rPr>
                <w:t>909</w:t>
              </w:r>
            </w:ins>
          </w:p>
        </w:tc>
        <w:tc>
          <w:tcPr>
            <w:tcW w:w="679" w:type="dxa"/>
            <w:tcBorders>
              <w:right w:val="single" w:sz="4" w:space="0" w:color="auto"/>
            </w:tcBorders>
            <w:vAlign w:val="center"/>
            <w:tcPrChange w:id="12029" w:author="Στάθης Καπ" w:date="2023-03-09T07:02:00Z">
              <w:tcPr>
                <w:tcW w:w="679" w:type="dxa"/>
                <w:gridSpan w:val="2"/>
                <w:tcBorders>
                  <w:right w:val="single" w:sz="4" w:space="0" w:color="auto"/>
                </w:tcBorders>
                <w:vAlign w:val="center"/>
              </w:tcPr>
            </w:tcPrChange>
          </w:tcPr>
          <w:p w14:paraId="7820ABFE" w14:textId="36D2D01C" w:rsidR="00BD2E78" w:rsidRPr="007E0F91" w:rsidRDefault="00BD2E78" w:rsidP="00BD2E78">
            <w:pPr>
              <w:jc w:val="center"/>
              <w:rPr>
                <w:ins w:id="12030" w:author="Στάθης Καπ" w:date="2023-03-09T05:29:00Z"/>
                <w:sz w:val="16"/>
                <w:szCs w:val="16"/>
              </w:rPr>
            </w:pPr>
            <w:ins w:id="12031" w:author="Στάθης Καπ" w:date="2023-03-09T07:02:00Z">
              <w:r>
                <w:rPr>
                  <w:rFonts w:ascii="Calibri" w:hAnsi="Calibri" w:cs="Calibri"/>
                  <w:color w:val="000000"/>
                  <w:sz w:val="16"/>
                  <w:szCs w:val="16"/>
                </w:rPr>
                <w:t>867</w:t>
              </w:r>
            </w:ins>
          </w:p>
        </w:tc>
        <w:tc>
          <w:tcPr>
            <w:tcW w:w="453" w:type="dxa"/>
            <w:tcBorders>
              <w:left w:val="single" w:sz="4" w:space="0" w:color="auto"/>
            </w:tcBorders>
            <w:vAlign w:val="center"/>
            <w:tcPrChange w:id="12032" w:author="Στάθης Καπ" w:date="2023-03-09T07:02:00Z">
              <w:tcPr>
                <w:tcW w:w="453" w:type="dxa"/>
                <w:gridSpan w:val="2"/>
                <w:tcBorders>
                  <w:left w:val="single" w:sz="4" w:space="0" w:color="auto"/>
                </w:tcBorders>
                <w:vAlign w:val="center"/>
              </w:tcPr>
            </w:tcPrChange>
          </w:tcPr>
          <w:p w14:paraId="1873319D" w14:textId="57BCE985" w:rsidR="00BD2E78" w:rsidRPr="007E0F91" w:rsidRDefault="00BD2E78" w:rsidP="00BD2E78">
            <w:pPr>
              <w:jc w:val="center"/>
              <w:rPr>
                <w:ins w:id="12033" w:author="Στάθης Καπ" w:date="2023-03-09T05:29:00Z"/>
                <w:sz w:val="16"/>
                <w:szCs w:val="16"/>
              </w:rPr>
            </w:pPr>
            <w:ins w:id="12034" w:author="Στάθης Καπ" w:date="2023-03-09T07:02:00Z">
              <w:r>
                <w:rPr>
                  <w:rFonts w:ascii="Calibri" w:hAnsi="Calibri" w:cs="Calibri"/>
                  <w:color w:val="000000"/>
                  <w:sz w:val="16"/>
                  <w:szCs w:val="16"/>
                </w:rPr>
                <w:t>843</w:t>
              </w:r>
            </w:ins>
          </w:p>
        </w:tc>
        <w:tc>
          <w:tcPr>
            <w:tcW w:w="708" w:type="dxa"/>
            <w:vAlign w:val="center"/>
            <w:tcPrChange w:id="12035" w:author="Στάθης Καπ" w:date="2023-03-09T07:02:00Z">
              <w:tcPr>
                <w:tcW w:w="708" w:type="dxa"/>
                <w:gridSpan w:val="2"/>
                <w:vAlign w:val="center"/>
              </w:tcPr>
            </w:tcPrChange>
          </w:tcPr>
          <w:p w14:paraId="16431959" w14:textId="05DB2B04" w:rsidR="00BD2E78" w:rsidRPr="007E0F91" w:rsidRDefault="00BD2E78" w:rsidP="00BD2E78">
            <w:pPr>
              <w:jc w:val="center"/>
              <w:rPr>
                <w:ins w:id="12036" w:author="Στάθης Καπ" w:date="2023-03-09T05:29:00Z"/>
                <w:sz w:val="16"/>
                <w:szCs w:val="16"/>
              </w:rPr>
            </w:pPr>
            <w:ins w:id="12037" w:author="Στάθης Καπ" w:date="2023-03-09T07:02:00Z">
              <w:r>
                <w:rPr>
                  <w:rFonts w:ascii="Calibri" w:hAnsi="Calibri" w:cs="Calibri"/>
                  <w:color w:val="000000"/>
                  <w:sz w:val="16"/>
                  <w:szCs w:val="16"/>
                </w:rPr>
                <w:t>7.26</w:t>
              </w:r>
            </w:ins>
          </w:p>
        </w:tc>
        <w:tc>
          <w:tcPr>
            <w:tcW w:w="652" w:type="dxa"/>
            <w:vMerge/>
            <w:tcBorders>
              <w:right w:val="single" w:sz="4" w:space="0" w:color="auto"/>
            </w:tcBorders>
            <w:vAlign w:val="center"/>
            <w:tcPrChange w:id="12038" w:author="Στάθης Καπ" w:date="2023-03-09T07:02:00Z">
              <w:tcPr>
                <w:tcW w:w="652" w:type="dxa"/>
                <w:gridSpan w:val="2"/>
                <w:vMerge/>
                <w:tcBorders>
                  <w:right w:val="single" w:sz="4" w:space="0" w:color="auto"/>
                </w:tcBorders>
                <w:vAlign w:val="center"/>
              </w:tcPr>
            </w:tcPrChange>
          </w:tcPr>
          <w:p w14:paraId="27301F7C" w14:textId="77777777" w:rsidR="00BD2E78" w:rsidRPr="007E0F91" w:rsidRDefault="00BD2E78" w:rsidP="00BD2E78">
            <w:pPr>
              <w:jc w:val="center"/>
              <w:rPr>
                <w:ins w:id="12039" w:author="Στάθης Καπ" w:date="2023-03-09T05:29:00Z"/>
                <w:sz w:val="16"/>
                <w:szCs w:val="16"/>
              </w:rPr>
            </w:pPr>
          </w:p>
        </w:tc>
        <w:tc>
          <w:tcPr>
            <w:tcW w:w="453" w:type="dxa"/>
            <w:tcBorders>
              <w:left w:val="single" w:sz="4" w:space="0" w:color="auto"/>
            </w:tcBorders>
            <w:vAlign w:val="center"/>
            <w:tcPrChange w:id="12040" w:author="Στάθης Καπ" w:date="2023-03-09T07:02:00Z">
              <w:tcPr>
                <w:tcW w:w="453" w:type="dxa"/>
                <w:gridSpan w:val="2"/>
                <w:tcBorders>
                  <w:left w:val="single" w:sz="4" w:space="0" w:color="auto"/>
                </w:tcBorders>
                <w:vAlign w:val="center"/>
              </w:tcPr>
            </w:tcPrChange>
          </w:tcPr>
          <w:p w14:paraId="7C349BB4" w14:textId="14B2AEFE" w:rsidR="00BD2E78" w:rsidRPr="007E0F91" w:rsidRDefault="00BD2E78" w:rsidP="00BD2E78">
            <w:pPr>
              <w:jc w:val="center"/>
              <w:rPr>
                <w:ins w:id="12041" w:author="Στάθης Καπ" w:date="2023-03-09T05:29:00Z"/>
                <w:sz w:val="16"/>
                <w:szCs w:val="16"/>
              </w:rPr>
            </w:pPr>
            <w:ins w:id="12042" w:author="Στάθης Καπ" w:date="2023-03-09T07:02:00Z">
              <w:r>
                <w:rPr>
                  <w:rFonts w:ascii="Calibri" w:hAnsi="Calibri" w:cs="Calibri"/>
                  <w:color w:val="000000"/>
                  <w:sz w:val="16"/>
                  <w:szCs w:val="16"/>
                </w:rPr>
                <w:t>738</w:t>
              </w:r>
            </w:ins>
          </w:p>
        </w:tc>
        <w:tc>
          <w:tcPr>
            <w:tcW w:w="454" w:type="dxa"/>
            <w:vAlign w:val="center"/>
            <w:tcPrChange w:id="12043" w:author="Στάθης Καπ" w:date="2023-03-09T07:02:00Z">
              <w:tcPr>
                <w:tcW w:w="454" w:type="dxa"/>
                <w:gridSpan w:val="2"/>
                <w:vAlign w:val="center"/>
              </w:tcPr>
            </w:tcPrChange>
          </w:tcPr>
          <w:p w14:paraId="0946496C" w14:textId="03F3996A" w:rsidR="00BD2E78" w:rsidRPr="007E0F91" w:rsidRDefault="00BD2E78" w:rsidP="00BD2E78">
            <w:pPr>
              <w:jc w:val="center"/>
              <w:rPr>
                <w:ins w:id="12044" w:author="Στάθης Καπ" w:date="2023-03-09T05:29:00Z"/>
                <w:sz w:val="16"/>
                <w:szCs w:val="16"/>
              </w:rPr>
            </w:pPr>
            <w:ins w:id="12045" w:author="Στάθης Καπ" w:date="2023-03-09T07:02:00Z">
              <w:r>
                <w:rPr>
                  <w:rFonts w:ascii="Calibri" w:hAnsi="Calibri" w:cs="Calibri"/>
                  <w:color w:val="000000"/>
                  <w:sz w:val="16"/>
                  <w:szCs w:val="16"/>
                </w:rPr>
                <w:t>12.46</w:t>
              </w:r>
            </w:ins>
          </w:p>
        </w:tc>
        <w:tc>
          <w:tcPr>
            <w:tcW w:w="454" w:type="dxa"/>
            <w:vAlign w:val="center"/>
            <w:tcPrChange w:id="12046" w:author="Στάθης Καπ" w:date="2023-03-09T07:02:00Z">
              <w:tcPr>
                <w:tcW w:w="454" w:type="dxa"/>
                <w:gridSpan w:val="2"/>
                <w:vAlign w:val="center"/>
              </w:tcPr>
            </w:tcPrChange>
          </w:tcPr>
          <w:p w14:paraId="687B5F9E" w14:textId="4D0D2A28" w:rsidR="00BD2E78" w:rsidRPr="007E0F91" w:rsidRDefault="00BD2E78" w:rsidP="00BD2E78">
            <w:pPr>
              <w:jc w:val="center"/>
              <w:rPr>
                <w:ins w:id="12047" w:author="Στάθης Καπ" w:date="2023-03-09T05:29:00Z"/>
                <w:sz w:val="16"/>
                <w:szCs w:val="16"/>
              </w:rPr>
            </w:pPr>
            <w:ins w:id="12048" w:author="Στάθης Καπ" w:date="2023-03-09T07:02:00Z">
              <w:r>
                <w:rPr>
                  <w:rFonts w:ascii="Calibri" w:hAnsi="Calibri" w:cs="Calibri"/>
                  <w:color w:val="000000"/>
                  <w:sz w:val="16"/>
                  <w:szCs w:val="16"/>
                </w:rPr>
                <w:t>1.636</w:t>
              </w:r>
            </w:ins>
          </w:p>
        </w:tc>
        <w:tc>
          <w:tcPr>
            <w:tcW w:w="457" w:type="dxa"/>
            <w:tcBorders>
              <w:right w:val="single" w:sz="4" w:space="0" w:color="auto"/>
            </w:tcBorders>
            <w:vAlign w:val="center"/>
            <w:tcPrChange w:id="12049" w:author="Στάθης Καπ" w:date="2023-03-09T07:02:00Z">
              <w:tcPr>
                <w:tcW w:w="457" w:type="dxa"/>
                <w:gridSpan w:val="2"/>
                <w:tcBorders>
                  <w:right w:val="single" w:sz="4" w:space="0" w:color="auto"/>
                </w:tcBorders>
                <w:vAlign w:val="center"/>
              </w:tcPr>
            </w:tcPrChange>
          </w:tcPr>
          <w:p w14:paraId="601010C1" w14:textId="0D171FB2" w:rsidR="00BD2E78" w:rsidRPr="007E0F91" w:rsidRDefault="00BD2E78" w:rsidP="00BD2E78">
            <w:pPr>
              <w:jc w:val="center"/>
              <w:rPr>
                <w:ins w:id="12050" w:author="Στάθης Καπ" w:date="2023-03-09T05:29:00Z"/>
                <w:sz w:val="16"/>
                <w:szCs w:val="16"/>
              </w:rPr>
            </w:pPr>
            <w:ins w:id="12051" w:author="Στάθης Καπ" w:date="2023-03-09T07:02:00Z">
              <w:r>
                <w:rPr>
                  <w:rFonts w:ascii="Calibri" w:hAnsi="Calibri" w:cs="Calibri"/>
                  <w:color w:val="000000"/>
                  <w:sz w:val="16"/>
                  <w:szCs w:val="16"/>
                </w:rPr>
                <w:t>62.23</w:t>
              </w:r>
            </w:ins>
          </w:p>
        </w:tc>
        <w:tc>
          <w:tcPr>
            <w:tcW w:w="453" w:type="dxa"/>
            <w:tcBorders>
              <w:left w:val="single" w:sz="4" w:space="0" w:color="auto"/>
            </w:tcBorders>
            <w:vAlign w:val="center"/>
            <w:tcPrChange w:id="12052" w:author="Στάθης Καπ" w:date="2023-03-09T07:02:00Z">
              <w:tcPr>
                <w:tcW w:w="453" w:type="dxa"/>
                <w:gridSpan w:val="2"/>
                <w:tcBorders>
                  <w:left w:val="single" w:sz="4" w:space="0" w:color="auto"/>
                </w:tcBorders>
                <w:vAlign w:val="center"/>
              </w:tcPr>
            </w:tcPrChange>
          </w:tcPr>
          <w:p w14:paraId="635FAC94" w14:textId="48D8C2B3" w:rsidR="00BD2E78" w:rsidRPr="007E0F91" w:rsidRDefault="00BD2E78" w:rsidP="00BD2E78">
            <w:pPr>
              <w:jc w:val="center"/>
              <w:rPr>
                <w:ins w:id="12053" w:author="Στάθης Καπ" w:date="2023-03-09T05:29:00Z"/>
                <w:sz w:val="16"/>
                <w:szCs w:val="16"/>
              </w:rPr>
            </w:pPr>
            <w:ins w:id="12054" w:author="Στάθης Καπ" w:date="2023-03-09T07:02:00Z">
              <w:r>
                <w:rPr>
                  <w:rFonts w:ascii="Calibri" w:hAnsi="Calibri" w:cs="Calibri"/>
                  <w:color w:val="000000"/>
                  <w:sz w:val="16"/>
                  <w:szCs w:val="16"/>
                </w:rPr>
                <w:t>716</w:t>
              </w:r>
            </w:ins>
          </w:p>
        </w:tc>
        <w:tc>
          <w:tcPr>
            <w:tcW w:w="454" w:type="dxa"/>
            <w:vAlign w:val="center"/>
            <w:tcPrChange w:id="12055" w:author="Στάθης Καπ" w:date="2023-03-09T07:02:00Z">
              <w:tcPr>
                <w:tcW w:w="454" w:type="dxa"/>
                <w:gridSpan w:val="2"/>
                <w:vAlign w:val="center"/>
              </w:tcPr>
            </w:tcPrChange>
          </w:tcPr>
          <w:p w14:paraId="686C9C41" w14:textId="55C8CA74" w:rsidR="00BD2E78" w:rsidRPr="007E0F91" w:rsidRDefault="00BD2E78" w:rsidP="00BD2E78">
            <w:pPr>
              <w:jc w:val="center"/>
              <w:rPr>
                <w:ins w:id="12056" w:author="Στάθης Καπ" w:date="2023-03-09T05:29:00Z"/>
                <w:sz w:val="16"/>
                <w:szCs w:val="16"/>
              </w:rPr>
            </w:pPr>
            <w:ins w:id="12057" w:author="Στάθης Καπ" w:date="2023-03-09T07:02:00Z">
              <w:r>
                <w:rPr>
                  <w:rFonts w:ascii="Calibri" w:hAnsi="Calibri" w:cs="Calibri"/>
                  <w:color w:val="000000"/>
                  <w:sz w:val="16"/>
                  <w:szCs w:val="16"/>
                </w:rPr>
                <w:t>15.07</w:t>
              </w:r>
            </w:ins>
          </w:p>
        </w:tc>
        <w:tc>
          <w:tcPr>
            <w:tcW w:w="454" w:type="dxa"/>
            <w:vAlign w:val="center"/>
            <w:tcPrChange w:id="12058" w:author="Στάθης Καπ" w:date="2023-03-09T07:02:00Z">
              <w:tcPr>
                <w:tcW w:w="454" w:type="dxa"/>
                <w:gridSpan w:val="2"/>
                <w:vAlign w:val="center"/>
              </w:tcPr>
            </w:tcPrChange>
          </w:tcPr>
          <w:p w14:paraId="29B3586F" w14:textId="429E167D" w:rsidR="00BD2E78" w:rsidRPr="007E0F91" w:rsidRDefault="00BD2E78" w:rsidP="00BD2E78">
            <w:pPr>
              <w:jc w:val="center"/>
              <w:rPr>
                <w:ins w:id="12059" w:author="Στάθης Καπ" w:date="2023-03-09T05:29:00Z"/>
                <w:sz w:val="16"/>
                <w:szCs w:val="16"/>
              </w:rPr>
            </w:pPr>
            <w:ins w:id="12060" w:author="Στάθης Καπ" w:date="2023-03-09T07:02:00Z">
              <w:r>
                <w:rPr>
                  <w:rFonts w:ascii="Calibri" w:hAnsi="Calibri" w:cs="Calibri"/>
                  <w:color w:val="000000"/>
                  <w:sz w:val="16"/>
                  <w:szCs w:val="16"/>
                </w:rPr>
                <w:t>0.778</w:t>
              </w:r>
            </w:ins>
          </w:p>
        </w:tc>
        <w:tc>
          <w:tcPr>
            <w:tcW w:w="454" w:type="dxa"/>
            <w:tcBorders>
              <w:right w:val="single" w:sz="4" w:space="0" w:color="auto"/>
            </w:tcBorders>
            <w:vAlign w:val="center"/>
            <w:tcPrChange w:id="12061" w:author="Στάθης Καπ" w:date="2023-03-09T07:02:00Z">
              <w:tcPr>
                <w:tcW w:w="454" w:type="dxa"/>
                <w:gridSpan w:val="2"/>
                <w:tcBorders>
                  <w:right w:val="single" w:sz="4" w:space="0" w:color="auto"/>
                </w:tcBorders>
                <w:vAlign w:val="center"/>
              </w:tcPr>
            </w:tcPrChange>
          </w:tcPr>
          <w:p w14:paraId="60546699" w14:textId="45D19DBD" w:rsidR="00BD2E78" w:rsidRPr="007E0F91" w:rsidRDefault="00BD2E78" w:rsidP="00BD2E78">
            <w:pPr>
              <w:jc w:val="center"/>
              <w:rPr>
                <w:ins w:id="12062" w:author="Στάθης Καπ" w:date="2023-03-09T05:29:00Z"/>
                <w:sz w:val="16"/>
                <w:szCs w:val="16"/>
              </w:rPr>
            </w:pPr>
            <w:ins w:id="12063" w:author="Στάθης Καπ" w:date="2023-03-09T07:02:00Z">
              <w:r>
                <w:rPr>
                  <w:rFonts w:ascii="Calibri" w:hAnsi="Calibri" w:cs="Calibri"/>
                  <w:color w:val="000000"/>
                  <w:sz w:val="16"/>
                  <w:szCs w:val="16"/>
                </w:rPr>
                <w:t>82.04</w:t>
              </w:r>
            </w:ins>
          </w:p>
        </w:tc>
        <w:tc>
          <w:tcPr>
            <w:tcW w:w="453" w:type="dxa"/>
            <w:tcBorders>
              <w:left w:val="single" w:sz="4" w:space="0" w:color="auto"/>
            </w:tcBorders>
            <w:vAlign w:val="center"/>
            <w:tcPrChange w:id="12064" w:author="Στάθης Καπ" w:date="2023-03-09T07:02:00Z">
              <w:tcPr>
                <w:tcW w:w="453" w:type="dxa"/>
                <w:gridSpan w:val="2"/>
                <w:tcBorders>
                  <w:left w:val="single" w:sz="4" w:space="0" w:color="auto"/>
                </w:tcBorders>
                <w:vAlign w:val="center"/>
              </w:tcPr>
            </w:tcPrChange>
          </w:tcPr>
          <w:p w14:paraId="20F0F857" w14:textId="4C5952D1" w:rsidR="00BD2E78" w:rsidRPr="007E0F91" w:rsidRDefault="00BD2E78" w:rsidP="00BD2E78">
            <w:pPr>
              <w:jc w:val="center"/>
              <w:rPr>
                <w:ins w:id="12065" w:author="Στάθης Καπ" w:date="2023-03-09T05:29:00Z"/>
                <w:sz w:val="16"/>
                <w:szCs w:val="16"/>
              </w:rPr>
            </w:pPr>
            <w:ins w:id="12066" w:author="Στάθης Καπ" w:date="2023-03-09T07:02:00Z">
              <w:r>
                <w:rPr>
                  <w:rFonts w:ascii="Calibri" w:hAnsi="Calibri" w:cs="Calibri"/>
                  <w:color w:val="000000"/>
                  <w:sz w:val="16"/>
                  <w:szCs w:val="16"/>
                </w:rPr>
                <w:t>726</w:t>
              </w:r>
            </w:ins>
          </w:p>
        </w:tc>
        <w:tc>
          <w:tcPr>
            <w:tcW w:w="454" w:type="dxa"/>
            <w:vAlign w:val="center"/>
            <w:tcPrChange w:id="12067" w:author="Στάθης Καπ" w:date="2023-03-09T07:02:00Z">
              <w:tcPr>
                <w:tcW w:w="454" w:type="dxa"/>
                <w:gridSpan w:val="2"/>
                <w:vAlign w:val="center"/>
              </w:tcPr>
            </w:tcPrChange>
          </w:tcPr>
          <w:p w14:paraId="5773E5A4" w14:textId="1AA20D9C" w:rsidR="00BD2E78" w:rsidRPr="007E0F91" w:rsidRDefault="00BD2E78" w:rsidP="00BD2E78">
            <w:pPr>
              <w:jc w:val="center"/>
              <w:rPr>
                <w:ins w:id="12068" w:author="Στάθης Καπ" w:date="2023-03-09T05:29:00Z"/>
                <w:sz w:val="16"/>
                <w:szCs w:val="16"/>
              </w:rPr>
            </w:pPr>
            <w:ins w:id="12069" w:author="Στάθης Καπ" w:date="2023-03-09T07:02:00Z">
              <w:r>
                <w:rPr>
                  <w:rFonts w:ascii="Calibri" w:hAnsi="Calibri" w:cs="Calibri"/>
                  <w:color w:val="000000"/>
                  <w:sz w:val="16"/>
                  <w:szCs w:val="16"/>
                </w:rPr>
                <w:t>13.88</w:t>
              </w:r>
            </w:ins>
          </w:p>
        </w:tc>
        <w:tc>
          <w:tcPr>
            <w:tcW w:w="454" w:type="dxa"/>
            <w:vAlign w:val="center"/>
            <w:tcPrChange w:id="12070" w:author="Στάθης Καπ" w:date="2023-03-09T07:02:00Z">
              <w:tcPr>
                <w:tcW w:w="454" w:type="dxa"/>
                <w:gridSpan w:val="2"/>
                <w:vAlign w:val="center"/>
              </w:tcPr>
            </w:tcPrChange>
          </w:tcPr>
          <w:p w14:paraId="143D9BB9" w14:textId="14877F1F" w:rsidR="00BD2E78" w:rsidRPr="007E0F91" w:rsidRDefault="00BD2E78" w:rsidP="00BD2E78">
            <w:pPr>
              <w:jc w:val="center"/>
              <w:rPr>
                <w:ins w:id="12071" w:author="Στάθης Καπ" w:date="2023-03-09T05:29:00Z"/>
                <w:sz w:val="16"/>
                <w:szCs w:val="16"/>
              </w:rPr>
            </w:pPr>
            <w:ins w:id="12072" w:author="Στάθης Καπ" w:date="2023-03-09T07:02:00Z">
              <w:r>
                <w:rPr>
                  <w:rFonts w:ascii="Calibri" w:hAnsi="Calibri" w:cs="Calibri"/>
                  <w:color w:val="000000"/>
                  <w:sz w:val="16"/>
                  <w:szCs w:val="16"/>
                </w:rPr>
                <w:t>0.615</w:t>
              </w:r>
            </w:ins>
          </w:p>
        </w:tc>
        <w:tc>
          <w:tcPr>
            <w:tcW w:w="461" w:type="dxa"/>
            <w:tcBorders>
              <w:right w:val="single" w:sz="4" w:space="0" w:color="auto"/>
            </w:tcBorders>
            <w:vAlign w:val="center"/>
            <w:tcPrChange w:id="12073" w:author="Στάθης Καπ" w:date="2023-03-09T07:02:00Z">
              <w:tcPr>
                <w:tcW w:w="461" w:type="dxa"/>
                <w:gridSpan w:val="2"/>
                <w:tcBorders>
                  <w:right w:val="single" w:sz="4" w:space="0" w:color="auto"/>
                </w:tcBorders>
                <w:vAlign w:val="center"/>
              </w:tcPr>
            </w:tcPrChange>
          </w:tcPr>
          <w:p w14:paraId="1A8BC534" w14:textId="2D2492E4" w:rsidR="00BD2E78" w:rsidRPr="007E0F91" w:rsidRDefault="00BD2E78" w:rsidP="00BD2E78">
            <w:pPr>
              <w:jc w:val="center"/>
              <w:rPr>
                <w:ins w:id="12074" w:author="Στάθης Καπ" w:date="2023-03-09T05:29:00Z"/>
                <w:sz w:val="16"/>
                <w:szCs w:val="16"/>
              </w:rPr>
            </w:pPr>
            <w:ins w:id="12075" w:author="Στάθης Καπ" w:date="2023-03-09T07:02:00Z">
              <w:r>
                <w:rPr>
                  <w:rFonts w:ascii="Calibri" w:hAnsi="Calibri" w:cs="Calibri"/>
                  <w:color w:val="000000"/>
                  <w:sz w:val="16"/>
                  <w:szCs w:val="16"/>
                </w:rPr>
                <w:t>85.8</w:t>
              </w:r>
            </w:ins>
          </w:p>
        </w:tc>
      </w:tr>
      <w:tr w:rsidR="00BD2E78" w14:paraId="24847EE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07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077" w:author="Στάθης Καπ" w:date="2023-03-09T05:29:00Z"/>
          <w:trPrChange w:id="12078"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079"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E9AA463" w14:textId="77777777" w:rsidR="00BD2E78" w:rsidRPr="007E0F91" w:rsidRDefault="00BD2E78" w:rsidP="00BD2E78">
            <w:pPr>
              <w:jc w:val="center"/>
              <w:rPr>
                <w:ins w:id="12080" w:author="Στάθης Καπ" w:date="2023-03-09T05:29:00Z"/>
                <w:sz w:val="16"/>
                <w:szCs w:val="16"/>
              </w:rPr>
            </w:pPr>
            <w:ins w:id="12081" w:author="Στάθης Καπ" w:date="2023-03-09T05:29:00Z">
              <w:r w:rsidRPr="007E0F91">
                <w:rPr>
                  <w:sz w:val="16"/>
                  <w:szCs w:val="16"/>
                </w:rPr>
                <w:t>pr10</w:t>
              </w:r>
            </w:ins>
          </w:p>
        </w:tc>
        <w:tc>
          <w:tcPr>
            <w:tcW w:w="565" w:type="dxa"/>
            <w:tcBorders>
              <w:left w:val="single" w:sz="4" w:space="0" w:color="auto"/>
            </w:tcBorders>
            <w:vAlign w:val="center"/>
            <w:tcPrChange w:id="12082" w:author="Στάθης Καπ" w:date="2023-03-09T07:02:00Z">
              <w:tcPr>
                <w:tcW w:w="565" w:type="dxa"/>
                <w:gridSpan w:val="2"/>
                <w:tcBorders>
                  <w:left w:val="single" w:sz="4" w:space="0" w:color="auto"/>
                </w:tcBorders>
                <w:vAlign w:val="center"/>
              </w:tcPr>
            </w:tcPrChange>
          </w:tcPr>
          <w:p w14:paraId="0DA167C6" w14:textId="54D50D7B" w:rsidR="00BD2E78" w:rsidRPr="007E0F91" w:rsidRDefault="00BD2E78" w:rsidP="00BD2E78">
            <w:pPr>
              <w:jc w:val="center"/>
              <w:rPr>
                <w:ins w:id="12083" w:author="Στάθης Καπ" w:date="2023-03-09T05:29:00Z"/>
                <w:sz w:val="16"/>
                <w:szCs w:val="16"/>
              </w:rPr>
            </w:pPr>
            <w:ins w:id="12084" w:author="Στάθης Καπ" w:date="2023-03-09T07:02:00Z">
              <w:r>
                <w:rPr>
                  <w:rFonts w:ascii="Calibri" w:hAnsi="Calibri" w:cs="Calibri"/>
                  <w:color w:val="000000"/>
                  <w:sz w:val="16"/>
                  <w:szCs w:val="16"/>
                </w:rPr>
                <w:t>1134</w:t>
              </w:r>
            </w:ins>
          </w:p>
        </w:tc>
        <w:tc>
          <w:tcPr>
            <w:tcW w:w="679" w:type="dxa"/>
            <w:tcBorders>
              <w:right w:val="single" w:sz="4" w:space="0" w:color="auto"/>
            </w:tcBorders>
            <w:vAlign w:val="center"/>
            <w:tcPrChange w:id="12085" w:author="Στάθης Καπ" w:date="2023-03-09T07:02:00Z">
              <w:tcPr>
                <w:tcW w:w="679" w:type="dxa"/>
                <w:gridSpan w:val="2"/>
                <w:tcBorders>
                  <w:right w:val="single" w:sz="4" w:space="0" w:color="auto"/>
                </w:tcBorders>
                <w:vAlign w:val="center"/>
              </w:tcPr>
            </w:tcPrChange>
          </w:tcPr>
          <w:p w14:paraId="0416C983" w14:textId="373013C3" w:rsidR="00BD2E78" w:rsidRPr="007E0F91" w:rsidRDefault="00BD2E78" w:rsidP="00BD2E78">
            <w:pPr>
              <w:jc w:val="center"/>
              <w:rPr>
                <w:ins w:id="12086" w:author="Στάθης Καπ" w:date="2023-03-09T05:29:00Z"/>
                <w:sz w:val="16"/>
                <w:szCs w:val="16"/>
              </w:rPr>
            </w:pPr>
            <w:ins w:id="12087" w:author="Στάθης Καπ" w:date="2023-03-09T07:02:00Z">
              <w:r>
                <w:rPr>
                  <w:rFonts w:ascii="Calibri" w:hAnsi="Calibri" w:cs="Calibri"/>
                  <w:color w:val="000000"/>
                  <w:sz w:val="16"/>
                  <w:szCs w:val="16"/>
                </w:rPr>
                <w:t>1004</w:t>
              </w:r>
            </w:ins>
          </w:p>
        </w:tc>
        <w:tc>
          <w:tcPr>
            <w:tcW w:w="453" w:type="dxa"/>
            <w:tcBorders>
              <w:left w:val="single" w:sz="4" w:space="0" w:color="auto"/>
            </w:tcBorders>
            <w:vAlign w:val="center"/>
            <w:tcPrChange w:id="12088" w:author="Στάθης Καπ" w:date="2023-03-09T07:02:00Z">
              <w:tcPr>
                <w:tcW w:w="453" w:type="dxa"/>
                <w:gridSpan w:val="2"/>
                <w:tcBorders>
                  <w:left w:val="single" w:sz="4" w:space="0" w:color="auto"/>
                </w:tcBorders>
                <w:vAlign w:val="center"/>
              </w:tcPr>
            </w:tcPrChange>
          </w:tcPr>
          <w:p w14:paraId="793D4B00" w14:textId="34C23DD6" w:rsidR="00BD2E78" w:rsidRPr="007E0F91" w:rsidRDefault="00BD2E78" w:rsidP="00BD2E78">
            <w:pPr>
              <w:jc w:val="center"/>
              <w:rPr>
                <w:ins w:id="12089" w:author="Στάθης Καπ" w:date="2023-03-09T05:29:00Z"/>
                <w:sz w:val="16"/>
                <w:szCs w:val="16"/>
              </w:rPr>
            </w:pPr>
            <w:ins w:id="12090" w:author="Στάθης Καπ" w:date="2023-03-09T07:02:00Z">
              <w:r>
                <w:rPr>
                  <w:rFonts w:ascii="Calibri" w:hAnsi="Calibri" w:cs="Calibri"/>
                  <w:color w:val="000000"/>
                  <w:sz w:val="16"/>
                  <w:szCs w:val="16"/>
                </w:rPr>
                <w:t>1016</w:t>
              </w:r>
            </w:ins>
          </w:p>
        </w:tc>
        <w:tc>
          <w:tcPr>
            <w:tcW w:w="708" w:type="dxa"/>
            <w:vAlign w:val="center"/>
            <w:tcPrChange w:id="12091" w:author="Στάθης Καπ" w:date="2023-03-09T07:02:00Z">
              <w:tcPr>
                <w:tcW w:w="708" w:type="dxa"/>
                <w:gridSpan w:val="2"/>
                <w:vAlign w:val="center"/>
              </w:tcPr>
            </w:tcPrChange>
          </w:tcPr>
          <w:p w14:paraId="3F7349D8" w14:textId="7B06F3A0" w:rsidR="00BD2E78" w:rsidRPr="007E0F91" w:rsidRDefault="00BD2E78" w:rsidP="00BD2E78">
            <w:pPr>
              <w:jc w:val="center"/>
              <w:rPr>
                <w:ins w:id="12092" w:author="Στάθης Καπ" w:date="2023-03-09T05:29:00Z"/>
                <w:sz w:val="16"/>
                <w:szCs w:val="16"/>
              </w:rPr>
            </w:pPr>
            <w:ins w:id="12093" w:author="Στάθης Καπ" w:date="2023-03-09T07:02:00Z">
              <w:r>
                <w:rPr>
                  <w:rFonts w:ascii="Calibri" w:hAnsi="Calibri" w:cs="Calibri"/>
                  <w:color w:val="000000"/>
                  <w:sz w:val="16"/>
                  <w:szCs w:val="16"/>
                </w:rPr>
                <w:t>10.41</w:t>
              </w:r>
            </w:ins>
          </w:p>
        </w:tc>
        <w:tc>
          <w:tcPr>
            <w:tcW w:w="652" w:type="dxa"/>
            <w:vMerge/>
            <w:tcBorders>
              <w:right w:val="single" w:sz="4" w:space="0" w:color="auto"/>
            </w:tcBorders>
            <w:vAlign w:val="center"/>
            <w:tcPrChange w:id="12094" w:author="Στάθης Καπ" w:date="2023-03-09T07:02:00Z">
              <w:tcPr>
                <w:tcW w:w="652" w:type="dxa"/>
                <w:gridSpan w:val="2"/>
                <w:vMerge/>
                <w:tcBorders>
                  <w:right w:val="single" w:sz="4" w:space="0" w:color="auto"/>
                </w:tcBorders>
                <w:vAlign w:val="center"/>
              </w:tcPr>
            </w:tcPrChange>
          </w:tcPr>
          <w:p w14:paraId="44E4AD46" w14:textId="77777777" w:rsidR="00BD2E78" w:rsidRPr="007E0F91" w:rsidRDefault="00BD2E78" w:rsidP="00BD2E78">
            <w:pPr>
              <w:jc w:val="center"/>
              <w:rPr>
                <w:ins w:id="12095" w:author="Στάθης Καπ" w:date="2023-03-09T05:29:00Z"/>
                <w:sz w:val="16"/>
                <w:szCs w:val="16"/>
              </w:rPr>
            </w:pPr>
          </w:p>
        </w:tc>
        <w:tc>
          <w:tcPr>
            <w:tcW w:w="453" w:type="dxa"/>
            <w:tcBorders>
              <w:left w:val="single" w:sz="4" w:space="0" w:color="auto"/>
            </w:tcBorders>
            <w:vAlign w:val="center"/>
            <w:tcPrChange w:id="12096" w:author="Στάθης Καπ" w:date="2023-03-09T07:02:00Z">
              <w:tcPr>
                <w:tcW w:w="453" w:type="dxa"/>
                <w:gridSpan w:val="2"/>
                <w:tcBorders>
                  <w:left w:val="single" w:sz="4" w:space="0" w:color="auto"/>
                </w:tcBorders>
                <w:vAlign w:val="center"/>
              </w:tcPr>
            </w:tcPrChange>
          </w:tcPr>
          <w:p w14:paraId="13D82D0D" w14:textId="30ED5F43" w:rsidR="00BD2E78" w:rsidRPr="007E0F91" w:rsidRDefault="00BD2E78" w:rsidP="00BD2E78">
            <w:pPr>
              <w:jc w:val="center"/>
              <w:rPr>
                <w:ins w:id="12097" w:author="Στάθης Καπ" w:date="2023-03-09T05:29:00Z"/>
                <w:sz w:val="16"/>
                <w:szCs w:val="16"/>
              </w:rPr>
            </w:pPr>
            <w:ins w:id="12098" w:author="Στάθης Καπ" w:date="2023-03-09T07:02:00Z">
              <w:r>
                <w:rPr>
                  <w:rFonts w:ascii="Calibri" w:hAnsi="Calibri" w:cs="Calibri"/>
                  <w:color w:val="000000"/>
                  <w:sz w:val="16"/>
                  <w:szCs w:val="16"/>
                </w:rPr>
                <w:t>961</w:t>
              </w:r>
            </w:ins>
          </w:p>
        </w:tc>
        <w:tc>
          <w:tcPr>
            <w:tcW w:w="454" w:type="dxa"/>
            <w:vAlign w:val="center"/>
            <w:tcPrChange w:id="12099" w:author="Στάθης Καπ" w:date="2023-03-09T07:02:00Z">
              <w:tcPr>
                <w:tcW w:w="454" w:type="dxa"/>
                <w:gridSpan w:val="2"/>
                <w:vAlign w:val="center"/>
              </w:tcPr>
            </w:tcPrChange>
          </w:tcPr>
          <w:p w14:paraId="6744FE4C" w14:textId="60BF7867" w:rsidR="00BD2E78" w:rsidRPr="007E0F91" w:rsidRDefault="00BD2E78" w:rsidP="00BD2E78">
            <w:pPr>
              <w:jc w:val="center"/>
              <w:rPr>
                <w:ins w:id="12100" w:author="Στάθης Καπ" w:date="2023-03-09T05:29:00Z"/>
                <w:sz w:val="16"/>
                <w:szCs w:val="16"/>
              </w:rPr>
            </w:pPr>
            <w:ins w:id="12101" w:author="Στάθης Καπ" w:date="2023-03-09T07:02:00Z">
              <w:r>
                <w:rPr>
                  <w:rFonts w:ascii="Calibri" w:hAnsi="Calibri" w:cs="Calibri"/>
                  <w:color w:val="000000"/>
                  <w:sz w:val="16"/>
                  <w:szCs w:val="16"/>
                </w:rPr>
                <w:t>5.41</w:t>
              </w:r>
            </w:ins>
          </w:p>
        </w:tc>
        <w:tc>
          <w:tcPr>
            <w:tcW w:w="454" w:type="dxa"/>
            <w:vAlign w:val="center"/>
            <w:tcPrChange w:id="12102" w:author="Στάθης Καπ" w:date="2023-03-09T07:02:00Z">
              <w:tcPr>
                <w:tcW w:w="454" w:type="dxa"/>
                <w:gridSpan w:val="2"/>
                <w:vAlign w:val="center"/>
              </w:tcPr>
            </w:tcPrChange>
          </w:tcPr>
          <w:p w14:paraId="5CDC9AC0" w14:textId="01C16B69" w:rsidR="00BD2E78" w:rsidRPr="007E0F91" w:rsidRDefault="00BD2E78" w:rsidP="00BD2E78">
            <w:pPr>
              <w:jc w:val="center"/>
              <w:rPr>
                <w:ins w:id="12103" w:author="Στάθης Καπ" w:date="2023-03-09T05:29:00Z"/>
                <w:sz w:val="16"/>
                <w:szCs w:val="16"/>
              </w:rPr>
            </w:pPr>
            <w:ins w:id="12104" w:author="Στάθης Καπ" w:date="2023-03-09T07:02:00Z">
              <w:r>
                <w:rPr>
                  <w:rFonts w:ascii="Calibri" w:hAnsi="Calibri" w:cs="Calibri"/>
                  <w:color w:val="000000"/>
                  <w:sz w:val="16"/>
                  <w:szCs w:val="16"/>
                </w:rPr>
                <w:t>1.719</w:t>
              </w:r>
            </w:ins>
          </w:p>
        </w:tc>
        <w:tc>
          <w:tcPr>
            <w:tcW w:w="457" w:type="dxa"/>
            <w:tcBorders>
              <w:right w:val="single" w:sz="4" w:space="0" w:color="auto"/>
            </w:tcBorders>
            <w:vAlign w:val="center"/>
            <w:tcPrChange w:id="12105" w:author="Στάθης Καπ" w:date="2023-03-09T07:02:00Z">
              <w:tcPr>
                <w:tcW w:w="457" w:type="dxa"/>
                <w:gridSpan w:val="2"/>
                <w:tcBorders>
                  <w:right w:val="single" w:sz="4" w:space="0" w:color="auto"/>
                </w:tcBorders>
                <w:vAlign w:val="center"/>
              </w:tcPr>
            </w:tcPrChange>
          </w:tcPr>
          <w:p w14:paraId="16299C3B" w14:textId="74424D92" w:rsidR="00BD2E78" w:rsidRPr="007E0F91" w:rsidRDefault="00BD2E78" w:rsidP="00BD2E78">
            <w:pPr>
              <w:jc w:val="center"/>
              <w:rPr>
                <w:ins w:id="12106" w:author="Στάθης Καπ" w:date="2023-03-09T05:29:00Z"/>
                <w:sz w:val="16"/>
                <w:szCs w:val="16"/>
              </w:rPr>
            </w:pPr>
            <w:ins w:id="12107" w:author="Στάθης Καπ" w:date="2023-03-09T07:02:00Z">
              <w:r>
                <w:rPr>
                  <w:rFonts w:ascii="Calibri" w:hAnsi="Calibri" w:cs="Calibri"/>
                  <w:color w:val="000000"/>
                  <w:sz w:val="16"/>
                  <w:szCs w:val="16"/>
                </w:rPr>
                <w:t>39.54</w:t>
              </w:r>
            </w:ins>
          </w:p>
        </w:tc>
        <w:tc>
          <w:tcPr>
            <w:tcW w:w="453" w:type="dxa"/>
            <w:tcBorders>
              <w:left w:val="single" w:sz="4" w:space="0" w:color="auto"/>
            </w:tcBorders>
            <w:vAlign w:val="center"/>
            <w:tcPrChange w:id="12108" w:author="Στάθης Καπ" w:date="2023-03-09T07:02:00Z">
              <w:tcPr>
                <w:tcW w:w="453" w:type="dxa"/>
                <w:gridSpan w:val="2"/>
                <w:tcBorders>
                  <w:left w:val="single" w:sz="4" w:space="0" w:color="auto"/>
                </w:tcBorders>
                <w:vAlign w:val="center"/>
              </w:tcPr>
            </w:tcPrChange>
          </w:tcPr>
          <w:p w14:paraId="555B4D29" w14:textId="4DB6F752" w:rsidR="00BD2E78" w:rsidRPr="007E0F91" w:rsidRDefault="00BD2E78" w:rsidP="00BD2E78">
            <w:pPr>
              <w:jc w:val="center"/>
              <w:rPr>
                <w:ins w:id="12109" w:author="Στάθης Καπ" w:date="2023-03-09T05:29:00Z"/>
                <w:sz w:val="16"/>
                <w:szCs w:val="16"/>
              </w:rPr>
            </w:pPr>
            <w:ins w:id="12110" w:author="Στάθης Καπ" w:date="2023-03-09T07:02:00Z">
              <w:r>
                <w:rPr>
                  <w:rFonts w:ascii="Calibri" w:hAnsi="Calibri" w:cs="Calibri"/>
                  <w:color w:val="000000"/>
                  <w:sz w:val="16"/>
                  <w:szCs w:val="16"/>
                </w:rPr>
                <w:t>955</w:t>
              </w:r>
            </w:ins>
          </w:p>
        </w:tc>
        <w:tc>
          <w:tcPr>
            <w:tcW w:w="454" w:type="dxa"/>
            <w:vAlign w:val="center"/>
            <w:tcPrChange w:id="12111" w:author="Στάθης Καπ" w:date="2023-03-09T07:02:00Z">
              <w:tcPr>
                <w:tcW w:w="454" w:type="dxa"/>
                <w:gridSpan w:val="2"/>
                <w:vAlign w:val="center"/>
              </w:tcPr>
            </w:tcPrChange>
          </w:tcPr>
          <w:p w14:paraId="2AAC13E9" w14:textId="136416AB" w:rsidR="00BD2E78" w:rsidRPr="007E0F91" w:rsidRDefault="00BD2E78" w:rsidP="00BD2E78">
            <w:pPr>
              <w:jc w:val="center"/>
              <w:rPr>
                <w:ins w:id="12112" w:author="Στάθης Καπ" w:date="2023-03-09T05:29:00Z"/>
                <w:sz w:val="16"/>
                <w:szCs w:val="16"/>
              </w:rPr>
            </w:pPr>
            <w:ins w:id="12113" w:author="Στάθης Καπ" w:date="2023-03-09T07:02:00Z">
              <w:r>
                <w:rPr>
                  <w:rFonts w:ascii="Calibri" w:hAnsi="Calibri" w:cs="Calibri"/>
                  <w:color w:val="000000"/>
                  <w:sz w:val="16"/>
                  <w:szCs w:val="16"/>
                </w:rPr>
                <w:t>6</w:t>
              </w:r>
            </w:ins>
          </w:p>
        </w:tc>
        <w:tc>
          <w:tcPr>
            <w:tcW w:w="454" w:type="dxa"/>
            <w:vAlign w:val="center"/>
            <w:tcPrChange w:id="12114" w:author="Στάθης Καπ" w:date="2023-03-09T07:02:00Z">
              <w:tcPr>
                <w:tcW w:w="454" w:type="dxa"/>
                <w:gridSpan w:val="2"/>
                <w:vAlign w:val="center"/>
              </w:tcPr>
            </w:tcPrChange>
          </w:tcPr>
          <w:p w14:paraId="26848858" w14:textId="312C6122" w:rsidR="00BD2E78" w:rsidRPr="007E0F91" w:rsidRDefault="00BD2E78" w:rsidP="00BD2E78">
            <w:pPr>
              <w:jc w:val="center"/>
              <w:rPr>
                <w:ins w:id="12115" w:author="Στάθης Καπ" w:date="2023-03-09T05:29:00Z"/>
                <w:sz w:val="16"/>
                <w:szCs w:val="16"/>
              </w:rPr>
            </w:pPr>
            <w:ins w:id="12116" w:author="Στάθης Καπ" w:date="2023-03-09T07:02:00Z">
              <w:r>
                <w:rPr>
                  <w:rFonts w:ascii="Calibri" w:hAnsi="Calibri" w:cs="Calibri"/>
                  <w:color w:val="000000"/>
                  <w:sz w:val="16"/>
                  <w:szCs w:val="16"/>
                </w:rPr>
                <w:t>1.218</w:t>
              </w:r>
            </w:ins>
          </w:p>
        </w:tc>
        <w:tc>
          <w:tcPr>
            <w:tcW w:w="454" w:type="dxa"/>
            <w:tcBorders>
              <w:right w:val="single" w:sz="4" w:space="0" w:color="auto"/>
            </w:tcBorders>
            <w:vAlign w:val="center"/>
            <w:tcPrChange w:id="12117" w:author="Στάθης Καπ" w:date="2023-03-09T07:02:00Z">
              <w:tcPr>
                <w:tcW w:w="454" w:type="dxa"/>
                <w:gridSpan w:val="2"/>
                <w:tcBorders>
                  <w:right w:val="single" w:sz="4" w:space="0" w:color="auto"/>
                </w:tcBorders>
                <w:vAlign w:val="center"/>
              </w:tcPr>
            </w:tcPrChange>
          </w:tcPr>
          <w:p w14:paraId="456F625F" w14:textId="0E97259B" w:rsidR="00BD2E78" w:rsidRPr="007E0F91" w:rsidRDefault="00BD2E78" w:rsidP="00BD2E78">
            <w:pPr>
              <w:jc w:val="center"/>
              <w:rPr>
                <w:ins w:id="12118" w:author="Στάθης Καπ" w:date="2023-03-09T05:29:00Z"/>
                <w:sz w:val="16"/>
                <w:szCs w:val="16"/>
              </w:rPr>
            </w:pPr>
            <w:ins w:id="12119" w:author="Στάθης Καπ" w:date="2023-03-09T07:02:00Z">
              <w:r>
                <w:rPr>
                  <w:rFonts w:ascii="Calibri" w:hAnsi="Calibri" w:cs="Calibri"/>
                  <w:color w:val="000000"/>
                  <w:sz w:val="16"/>
                  <w:szCs w:val="16"/>
                </w:rPr>
                <w:t>57.16</w:t>
              </w:r>
            </w:ins>
          </w:p>
        </w:tc>
        <w:tc>
          <w:tcPr>
            <w:tcW w:w="453" w:type="dxa"/>
            <w:tcBorders>
              <w:left w:val="single" w:sz="4" w:space="0" w:color="auto"/>
            </w:tcBorders>
            <w:vAlign w:val="center"/>
            <w:tcPrChange w:id="12120" w:author="Στάθης Καπ" w:date="2023-03-09T07:02:00Z">
              <w:tcPr>
                <w:tcW w:w="453" w:type="dxa"/>
                <w:gridSpan w:val="2"/>
                <w:tcBorders>
                  <w:left w:val="single" w:sz="4" w:space="0" w:color="auto"/>
                </w:tcBorders>
                <w:vAlign w:val="center"/>
              </w:tcPr>
            </w:tcPrChange>
          </w:tcPr>
          <w:p w14:paraId="5D1DBE83" w14:textId="732C4DA3" w:rsidR="00BD2E78" w:rsidRPr="007E0F91" w:rsidRDefault="00BD2E78" w:rsidP="00BD2E78">
            <w:pPr>
              <w:jc w:val="center"/>
              <w:rPr>
                <w:ins w:id="12121" w:author="Στάθης Καπ" w:date="2023-03-09T05:29:00Z"/>
                <w:sz w:val="16"/>
                <w:szCs w:val="16"/>
              </w:rPr>
            </w:pPr>
            <w:ins w:id="12122" w:author="Στάθης Καπ" w:date="2023-03-09T07:02:00Z">
              <w:r>
                <w:rPr>
                  <w:rFonts w:ascii="Calibri" w:hAnsi="Calibri" w:cs="Calibri"/>
                  <w:color w:val="000000"/>
                  <w:sz w:val="16"/>
                  <w:szCs w:val="16"/>
                </w:rPr>
                <w:t>908</w:t>
              </w:r>
            </w:ins>
          </w:p>
        </w:tc>
        <w:tc>
          <w:tcPr>
            <w:tcW w:w="454" w:type="dxa"/>
            <w:vAlign w:val="center"/>
            <w:tcPrChange w:id="12123" w:author="Στάθης Καπ" w:date="2023-03-09T07:02:00Z">
              <w:tcPr>
                <w:tcW w:w="454" w:type="dxa"/>
                <w:gridSpan w:val="2"/>
                <w:vAlign w:val="center"/>
              </w:tcPr>
            </w:tcPrChange>
          </w:tcPr>
          <w:p w14:paraId="592285EC" w14:textId="18770BCC" w:rsidR="00BD2E78" w:rsidRPr="007E0F91" w:rsidRDefault="00BD2E78" w:rsidP="00BD2E78">
            <w:pPr>
              <w:jc w:val="center"/>
              <w:rPr>
                <w:ins w:id="12124" w:author="Στάθης Καπ" w:date="2023-03-09T05:29:00Z"/>
                <w:sz w:val="16"/>
                <w:szCs w:val="16"/>
              </w:rPr>
            </w:pPr>
            <w:ins w:id="12125" w:author="Στάθης Καπ" w:date="2023-03-09T07:02:00Z">
              <w:r>
                <w:rPr>
                  <w:rFonts w:ascii="Calibri" w:hAnsi="Calibri" w:cs="Calibri"/>
                  <w:color w:val="000000"/>
                  <w:sz w:val="16"/>
                  <w:szCs w:val="16"/>
                </w:rPr>
                <w:t>10.63</w:t>
              </w:r>
            </w:ins>
          </w:p>
        </w:tc>
        <w:tc>
          <w:tcPr>
            <w:tcW w:w="454" w:type="dxa"/>
            <w:vAlign w:val="center"/>
            <w:tcPrChange w:id="12126" w:author="Στάθης Καπ" w:date="2023-03-09T07:02:00Z">
              <w:tcPr>
                <w:tcW w:w="454" w:type="dxa"/>
                <w:gridSpan w:val="2"/>
                <w:vAlign w:val="center"/>
              </w:tcPr>
            </w:tcPrChange>
          </w:tcPr>
          <w:p w14:paraId="1C78A2E0" w14:textId="35EC066E" w:rsidR="00BD2E78" w:rsidRPr="007E0F91" w:rsidRDefault="00BD2E78" w:rsidP="00BD2E78">
            <w:pPr>
              <w:jc w:val="center"/>
              <w:rPr>
                <w:ins w:id="12127" w:author="Στάθης Καπ" w:date="2023-03-09T05:29:00Z"/>
                <w:sz w:val="16"/>
                <w:szCs w:val="16"/>
              </w:rPr>
            </w:pPr>
            <w:ins w:id="12128" w:author="Στάθης Καπ" w:date="2023-03-09T07:02:00Z">
              <w:r>
                <w:rPr>
                  <w:rFonts w:ascii="Calibri" w:hAnsi="Calibri" w:cs="Calibri"/>
                  <w:color w:val="000000"/>
                  <w:sz w:val="16"/>
                  <w:szCs w:val="16"/>
                </w:rPr>
                <w:t>1.097</w:t>
              </w:r>
            </w:ins>
          </w:p>
        </w:tc>
        <w:tc>
          <w:tcPr>
            <w:tcW w:w="461" w:type="dxa"/>
            <w:tcBorders>
              <w:right w:val="single" w:sz="4" w:space="0" w:color="auto"/>
            </w:tcBorders>
            <w:vAlign w:val="center"/>
            <w:tcPrChange w:id="12129" w:author="Στάθης Καπ" w:date="2023-03-09T07:02:00Z">
              <w:tcPr>
                <w:tcW w:w="461" w:type="dxa"/>
                <w:gridSpan w:val="2"/>
                <w:tcBorders>
                  <w:right w:val="single" w:sz="4" w:space="0" w:color="auto"/>
                </w:tcBorders>
                <w:vAlign w:val="center"/>
              </w:tcPr>
            </w:tcPrChange>
          </w:tcPr>
          <w:p w14:paraId="5B0D33AE" w14:textId="3ABF74E4" w:rsidR="00BD2E78" w:rsidRPr="007E0F91" w:rsidRDefault="00BD2E78" w:rsidP="00BD2E78">
            <w:pPr>
              <w:jc w:val="center"/>
              <w:rPr>
                <w:ins w:id="12130" w:author="Στάθης Καπ" w:date="2023-03-09T05:29:00Z"/>
                <w:sz w:val="16"/>
                <w:szCs w:val="16"/>
              </w:rPr>
            </w:pPr>
            <w:ins w:id="12131" w:author="Στάθης Καπ" w:date="2023-03-09T07:02:00Z">
              <w:r>
                <w:rPr>
                  <w:rFonts w:ascii="Calibri" w:hAnsi="Calibri" w:cs="Calibri"/>
                  <w:color w:val="000000"/>
                  <w:sz w:val="16"/>
                  <w:szCs w:val="16"/>
                </w:rPr>
                <w:t>61.41</w:t>
              </w:r>
            </w:ins>
          </w:p>
        </w:tc>
      </w:tr>
      <w:tr w:rsidR="00BD2E78" w14:paraId="71BA38F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13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133" w:author="Στάθης Καπ" w:date="2023-03-09T05:29:00Z"/>
          <w:trPrChange w:id="12134"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135"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A05B5A5" w14:textId="77777777" w:rsidR="00BD2E78" w:rsidRPr="007E0F91" w:rsidRDefault="00BD2E78" w:rsidP="00BD2E78">
            <w:pPr>
              <w:jc w:val="center"/>
              <w:rPr>
                <w:ins w:id="12136" w:author="Στάθης Καπ" w:date="2023-03-09T05:29:00Z"/>
                <w:sz w:val="16"/>
                <w:szCs w:val="16"/>
              </w:rPr>
            </w:pPr>
            <w:ins w:id="12137" w:author="Στάθης Καπ" w:date="2023-03-09T05:29:00Z">
              <w:r w:rsidRPr="007E0F91">
                <w:rPr>
                  <w:sz w:val="16"/>
                  <w:szCs w:val="16"/>
                </w:rPr>
                <w:t>pr11</w:t>
              </w:r>
            </w:ins>
          </w:p>
        </w:tc>
        <w:tc>
          <w:tcPr>
            <w:tcW w:w="565" w:type="dxa"/>
            <w:tcBorders>
              <w:left w:val="single" w:sz="4" w:space="0" w:color="auto"/>
            </w:tcBorders>
            <w:vAlign w:val="center"/>
            <w:tcPrChange w:id="12138" w:author="Στάθης Καπ" w:date="2023-03-09T07:02:00Z">
              <w:tcPr>
                <w:tcW w:w="565" w:type="dxa"/>
                <w:gridSpan w:val="2"/>
                <w:tcBorders>
                  <w:left w:val="single" w:sz="4" w:space="0" w:color="auto"/>
                </w:tcBorders>
                <w:vAlign w:val="center"/>
              </w:tcPr>
            </w:tcPrChange>
          </w:tcPr>
          <w:p w14:paraId="18163E3B" w14:textId="78B81196" w:rsidR="00BD2E78" w:rsidRPr="007E0F91" w:rsidRDefault="00BD2E78" w:rsidP="00BD2E78">
            <w:pPr>
              <w:jc w:val="center"/>
              <w:rPr>
                <w:ins w:id="12139" w:author="Στάθης Καπ" w:date="2023-03-09T05:29:00Z"/>
                <w:sz w:val="16"/>
                <w:szCs w:val="16"/>
              </w:rPr>
            </w:pPr>
            <w:ins w:id="12140"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2141" w:author="Στάθης Καπ" w:date="2023-03-09T07:02:00Z">
              <w:tcPr>
                <w:tcW w:w="679" w:type="dxa"/>
                <w:gridSpan w:val="2"/>
                <w:tcBorders>
                  <w:right w:val="single" w:sz="4" w:space="0" w:color="auto"/>
                </w:tcBorders>
                <w:vAlign w:val="center"/>
              </w:tcPr>
            </w:tcPrChange>
          </w:tcPr>
          <w:p w14:paraId="285E1542" w14:textId="15CEF9B5" w:rsidR="00BD2E78" w:rsidRPr="007E0F91" w:rsidRDefault="00BD2E78" w:rsidP="00BD2E78">
            <w:pPr>
              <w:jc w:val="center"/>
              <w:rPr>
                <w:ins w:id="12142" w:author="Στάθης Καπ" w:date="2023-03-09T05:29:00Z"/>
                <w:sz w:val="16"/>
                <w:szCs w:val="16"/>
              </w:rPr>
            </w:pPr>
            <w:ins w:id="12143" w:author="Στάθης Καπ" w:date="2023-03-09T07:02:00Z">
              <w:r>
                <w:rPr>
                  <w:rFonts w:ascii="Calibri" w:hAnsi="Calibri" w:cs="Calibri"/>
                  <w:color w:val="000000"/>
                  <w:sz w:val="16"/>
                  <w:szCs w:val="16"/>
                </w:rPr>
                <w:t>542</w:t>
              </w:r>
            </w:ins>
          </w:p>
        </w:tc>
        <w:tc>
          <w:tcPr>
            <w:tcW w:w="453" w:type="dxa"/>
            <w:tcBorders>
              <w:left w:val="single" w:sz="4" w:space="0" w:color="auto"/>
            </w:tcBorders>
            <w:vAlign w:val="center"/>
            <w:tcPrChange w:id="12144" w:author="Στάθης Καπ" w:date="2023-03-09T07:02:00Z">
              <w:tcPr>
                <w:tcW w:w="453" w:type="dxa"/>
                <w:gridSpan w:val="2"/>
                <w:tcBorders>
                  <w:left w:val="single" w:sz="4" w:space="0" w:color="auto"/>
                </w:tcBorders>
                <w:vAlign w:val="center"/>
              </w:tcPr>
            </w:tcPrChange>
          </w:tcPr>
          <w:p w14:paraId="3C6244D1" w14:textId="1A43826C" w:rsidR="00BD2E78" w:rsidRPr="007E0F91" w:rsidRDefault="00BD2E78" w:rsidP="00BD2E78">
            <w:pPr>
              <w:jc w:val="center"/>
              <w:rPr>
                <w:ins w:id="12145" w:author="Στάθης Καπ" w:date="2023-03-09T05:29:00Z"/>
                <w:sz w:val="16"/>
                <w:szCs w:val="16"/>
              </w:rPr>
            </w:pPr>
            <w:ins w:id="12146" w:author="Στάθης Καπ" w:date="2023-03-09T07:02:00Z">
              <w:r>
                <w:rPr>
                  <w:rFonts w:ascii="Calibri" w:hAnsi="Calibri" w:cs="Calibri"/>
                  <w:color w:val="000000"/>
                  <w:sz w:val="16"/>
                  <w:szCs w:val="16"/>
                </w:rPr>
                <w:t>525</w:t>
              </w:r>
            </w:ins>
          </w:p>
        </w:tc>
        <w:tc>
          <w:tcPr>
            <w:tcW w:w="708" w:type="dxa"/>
            <w:vAlign w:val="center"/>
            <w:tcPrChange w:id="12147" w:author="Στάθης Καπ" w:date="2023-03-09T07:02:00Z">
              <w:tcPr>
                <w:tcW w:w="708" w:type="dxa"/>
                <w:gridSpan w:val="2"/>
                <w:vAlign w:val="center"/>
              </w:tcPr>
            </w:tcPrChange>
          </w:tcPr>
          <w:p w14:paraId="20F6D67A" w14:textId="3360D5F4" w:rsidR="00BD2E78" w:rsidRPr="007E0F91" w:rsidRDefault="00BD2E78" w:rsidP="00BD2E78">
            <w:pPr>
              <w:jc w:val="center"/>
              <w:rPr>
                <w:ins w:id="12148" w:author="Στάθης Καπ" w:date="2023-03-09T05:29:00Z"/>
                <w:sz w:val="16"/>
                <w:szCs w:val="16"/>
              </w:rPr>
            </w:pPr>
            <w:ins w:id="12149" w:author="Στάθης Καπ" w:date="2023-03-09T07:02:00Z">
              <w:r>
                <w:rPr>
                  <w:rFonts w:ascii="Calibri" w:hAnsi="Calibri" w:cs="Calibri"/>
                  <w:color w:val="000000"/>
                  <w:sz w:val="16"/>
                  <w:szCs w:val="16"/>
                </w:rPr>
                <w:t>7.24</w:t>
              </w:r>
            </w:ins>
          </w:p>
        </w:tc>
        <w:tc>
          <w:tcPr>
            <w:tcW w:w="652" w:type="dxa"/>
            <w:vMerge/>
            <w:tcBorders>
              <w:right w:val="single" w:sz="4" w:space="0" w:color="auto"/>
            </w:tcBorders>
            <w:vAlign w:val="center"/>
            <w:tcPrChange w:id="12150" w:author="Στάθης Καπ" w:date="2023-03-09T07:02:00Z">
              <w:tcPr>
                <w:tcW w:w="652" w:type="dxa"/>
                <w:gridSpan w:val="2"/>
                <w:vMerge/>
                <w:tcBorders>
                  <w:right w:val="single" w:sz="4" w:space="0" w:color="auto"/>
                </w:tcBorders>
                <w:vAlign w:val="center"/>
              </w:tcPr>
            </w:tcPrChange>
          </w:tcPr>
          <w:p w14:paraId="388EC3EA" w14:textId="77777777" w:rsidR="00BD2E78" w:rsidRPr="007E0F91" w:rsidRDefault="00BD2E78" w:rsidP="00BD2E78">
            <w:pPr>
              <w:jc w:val="center"/>
              <w:rPr>
                <w:ins w:id="12151" w:author="Στάθης Καπ" w:date="2023-03-09T05:29:00Z"/>
                <w:sz w:val="16"/>
                <w:szCs w:val="16"/>
              </w:rPr>
            </w:pPr>
          </w:p>
        </w:tc>
        <w:tc>
          <w:tcPr>
            <w:tcW w:w="453" w:type="dxa"/>
            <w:tcBorders>
              <w:left w:val="single" w:sz="4" w:space="0" w:color="auto"/>
            </w:tcBorders>
            <w:vAlign w:val="center"/>
            <w:tcPrChange w:id="12152" w:author="Στάθης Καπ" w:date="2023-03-09T07:02:00Z">
              <w:tcPr>
                <w:tcW w:w="453" w:type="dxa"/>
                <w:gridSpan w:val="2"/>
                <w:tcBorders>
                  <w:left w:val="single" w:sz="4" w:space="0" w:color="auto"/>
                </w:tcBorders>
                <w:vAlign w:val="center"/>
              </w:tcPr>
            </w:tcPrChange>
          </w:tcPr>
          <w:p w14:paraId="57FEA752" w14:textId="08BB068D" w:rsidR="00BD2E78" w:rsidRPr="007E0F91" w:rsidRDefault="00BD2E78" w:rsidP="00BD2E78">
            <w:pPr>
              <w:jc w:val="center"/>
              <w:rPr>
                <w:ins w:id="12153" w:author="Στάθης Καπ" w:date="2023-03-09T05:29:00Z"/>
                <w:sz w:val="16"/>
                <w:szCs w:val="16"/>
              </w:rPr>
            </w:pPr>
            <w:ins w:id="12154" w:author="Στάθης Καπ" w:date="2023-03-09T07:02:00Z">
              <w:r>
                <w:rPr>
                  <w:rFonts w:ascii="Calibri" w:hAnsi="Calibri" w:cs="Calibri"/>
                  <w:color w:val="000000"/>
                  <w:sz w:val="16"/>
                  <w:szCs w:val="16"/>
                </w:rPr>
                <w:t>502</w:t>
              </w:r>
            </w:ins>
          </w:p>
        </w:tc>
        <w:tc>
          <w:tcPr>
            <w:tcW w:w="454" w:type="dxa"/>
            <w:vAlign w:val="center"/>
            <w:tcPrChange w:id="12155" w:author="Στάθης Καπ" w:date="2023-03-09T07:02:00Z">
              <w:tcPr>
                <w:tcW w:w="454" w:type="dxa"/>
                <w:gridSpan w:val="2"/>
                <w:vAlign w:val="center"/>
              </w:tcPr>
            </w:tcPrChange>
          </w:tcPr>
          <w:p w14:paraId="5F65E149" w14:textId="62BF6F40" w:rsidR="00BD2E78" w:rsidRPr="007E0F91" w:rsidRDefault="00BD2E78" w:rsidP="00BD2E78">
            <w:pPr>
              <w:jc w:val="center"/>
              <w:rPr>
                <w:ins w:id="12156" w:author="Στάθης Καπ" w:date="2023-03-09T05:29:00Z"/>
                <w:sz w:val="16"/>
                <w:szCs w:val="16"/>
              </w:rPr>
            </w:pPr>
            <w:ins w:id="12157" w:author="Στάθης Καπ" w:date="2023-03-09T07:02:00Z">
              <w:r>
                <w:rPr>
                  <w:rFonts w:ascii="Calibri" w:hAnsi="Calibri" w:cs="Calibri"/>
                  <w:color w:val="000000"/>
                  <w:sz w:val="16"/>
                  <w:szCs w:val="16"/>
                </w:rPr>
                <w:t>4.38</w:t>
              </w:r>
            </w:ins>
          </w:p>
        </w:tc>
        <w:tc>
          <w:tcPr>
            <w:tcW w:w="454" w:type="dxa"/>
            <w:vAlign w:val="center"/>
            <w:tcPrChange w:id="12158" w:author="Στάθης Καπ" w:date="2023-03-09T07:02:00Z">
              <w:tcPr>
                <w:tcW w:w="454" w:type="dxa"/>
                <w:gridSpan w:val="2"/>
                <w:vAlign w:val="center"/>
              </w:tcPr>
            </w:tcPrChange>
          </w:tcPr>
          <w:p w14:paraId="628087F5" w14:textId="797D0724" w:rsidR="00BD2E78" w:rsidRPr="007E0F91" w:rsidRDefault="00BD2E78" w:rsidP="00BD2E78">
            <w:pPr>
              <w:jc w:val="center"/>
              <w:rPr>
                <w:ins w:id="12159" w:author="Στάθης Καπ" w:date="2023-03-09T05:29:00Z"/>
                <w:sz w:val="16"/>
                <w:szCs w:val="16"/>
              </w:rPr>
            </w:pPr>
            <w:ins w:id="12160" w:author="Στάθης Καπ" w:date="2023-03-09T07:02:00Z">
              <w:r>
                <w:rPr>
                  <w:rFonts w:ascii="Calibri" w:hAnsi="Calibri" w:cs="Calibri"/>
                  <w:color w:val="000000"/>
                  <w:sz w:val="16"/>
                  <w:szCs w:val="16"/>
                </w:rPr>
                <w:t>0.082</w:t>
              </w:r>
            </w:ins>
          </w:p>
        </w:tc>
        <w:tc>
          <w:tcPr>
            <w:tcW w:w="457" w:type="dxa"/>
            <w:tcBorders>
              <w:right w:val="single" w:sz="4" w:space="0" w:color="auto"/>
            </w:tcBorders>
            <w:vAlign w:val="center"/>
            <w:tcPrChange w:id="12161" w:author="Στάθης Καπ" w:date="2023-03-09T07:02:00Z">
              <w:tcPr>
                <w:tcW w:w="457" w:type="dxa"/>
                <w:gridSpan w:val="2"/>
                <w:tcBorders>
                  <w:right w:val="single" w:sz="4" w:space="0" w:color="auto"/>
                </w:tcBorders>
                <w:vAlign w:val="center"/>
              </w:tcPr>
            </w:tcPrChange>
          </w:tcPr>
          <w:p w14:paraId="77ECA50E" w14:textId="4C87D89A" w:rsidR="00BD2E78" w:rsidRPr="007E0F91" w:rsidRDefault="00BD2E78" w:rsidP="00BD2E78">
            <w:pPr>
              <w:jc w:val="center"/>
              <w:rPr>
                <w:ins w:id="12162" w:author="Στάθης Καπ" w:date="2023-03-09T05:29:00Z"/>
                <w:sz w:val="16"/>
                <w:szCs w:val="16"/>
              </w:rPr>
            </w:pPr>
            <w:ins w:id="12163"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2164" w:author="Στάθης Καπ" w:date="2023-03-09T07:02:00Z">
              <w:tcPr>
                <w:tcW w:w="453" w:type="dxa"/>
                <w:gridSpan w:val="2"/>
                <w:tcBorders>
                  <w:left w:val="single" w:sz="4" w:space="0" w:color="auto"/>
                </w:tcBorders>
                <w:vAlign w:val="center"/>
              </w:tcPr>
            </w:tcPrChange>
          </w:tcPr>
          <w:p w14:paraId="4C850F3C" w14:textId="57C587D3" w:rsidR="00BD2E78" w:rsidRPr="007E0F91" w:rsidRDefault="00BD2E78" w:rsidP="00BD2E78">
            <w:pPr>
              <w:jc w:val="center"/>
              <w:rPr>
                <w:ins w:id="12165" w:author="Στάθης Καπ" w:date="2023-03-09T05:29:00Z"/>
                <w:sz w:val="16"/>
                <w:szCs w:val="16"/>
              </w:rPr>
            </w:pPr>
            <w:ins w:id="12166" w:author="Στάθης Καπ" w:date="2023-03-09T07:02:00Z">
              <w:r>
                <w:rPr>
                  <w:rFonts w:ascii="Calibri" w:hAnsi="Calibri" w:cs="Calibri"/>
                  <w:color w:val="000000"/>
                  <w:sz w:val="16"/>
                  <w:szCs w:val="16"/>
                </w:rPr>
                <w:t>456</w:t>
              </w:r>
            </w:ins>
          </w:p>
        </w:tc>
        <w:tc>
          <w:tcPr>
            <w:tcW w:w="454" w:type="dxa"/>
            <w:vAlign w:val="center"/>
            <w:tcPrChange w:id="12167" w:author="Στάθης Καπ" w:date="2023-03-09T07:02:00Z">
              <w:tcPr>
                <w:tcW w:w="454" w:type="dxa"/>
                <w:gridSpan w:val="2"/>
                <w:vAlign w:val="center"/>
              </w:tcPr>
            </w:tcPrChange>
          </w:tcPr>
          <w:p w14:paraId="27A64219" w14:textId="0EBEE915" w:rsidR="00BD2E78" w:rsidRPr="007E0F91" w:rsidRDefault="00BD2E78" w:rsidP="00BD2E78">
            <w:pPr>
              <w:jc w:val="center"/>
              <w:rPr>
                <w:ins w:id="12168" w:author="Στάθης Καπ" w:date="2023-03-09T05:29:00Z"/>
                <w:sz w:val="16"/>
                <w:szCs w:val="16"/>
              </w:rPr>
            </w:pPr>
            <w:ins w:id="12169" w:author="Στάθης Καπ" w:date="2023-03-09T07:02:00Z">
              <w:r>
                <w:rPr>
                  <w:rFonts w:ascii="Calibri" w:hAnsi="Calibri" w:cs="Calibri"/>
                  <w:color w:val="000000"/>
                  <w:sz w:val="16"/>
                  <w:szCs w:val="16"/>
                </w:rPr>
                <w:t>13.14</w:t>
              </w:r>
            </w:ins>
          </w:p>
        </w:tc>
        <w:tc>
          <w:tcPr>
            <w:tcW w:w="454" w:type="dxa"/>
            <w:vAlign w:val="center"/>
            <w:tcPrChange w:id="12170" w:author="Στάθης Καπ" w:date="2023-03-09T07:02:00Z">
              <w:tcPr>
                <w:tcW w:w="454" w:type="dxa"/>
                <w:gridSpan w:val="2"/>
                <w:vAlign w:val="center"/>
              </w:tcPr>
            </w:tcPrChange>
          </w:tcPr>
          <w:p w14:paraId="30426FA2" w14:textId="28851160" w:rsidR="00BD2E78" w:rsidRPr="007E0F91" w:rsidRDefault="00BD2E78" w:rsidP="00BD2E78">
            <w:pPr>
              <w:jc w:val="center"/>
              <w:rPr>
                <w:ins w:id="12171" w:author="Στάθης Καπ" w:date="2023-03-09T05:29:00Z"/>
                <w:sz w:val="16"/>
                <w:szCs w:val="16"/>
              </w:rPr>
            </w:pPr>
            <w:ins w:id="12172" w:author="Στάθης Καπ" w:date="2023-03-09T07:02:00Z">
              <w:r>
                <w:rPr>
                  <w:rFonts w:ascii="Calibri" w:hAnsi="Calibri" w:cs="Calibri"/>
                  <w:color w:val="000000"/>
                  <w:sz w:val="16"/>
                  <w:szCs w:val="16"/>
                </w:rPr>
                <w:t>0.082</w:t>
              </w:r>
            </w:ins>
          </w:p>
        </w:tc>
        <w:tc>
          <w:tcPr>
            <w:tcW w:w="454" w:type="dxa"/>
            <w:tcBorders>
              <w:right w:val="single" w:sz="4" w:space="0" w:color="auto"/>
            </w:tcBorders>
            <w:vAlign w:val="center"/>
            <w:tcPrChange w:id="12173" w:author="Στάθης Καπ" w:date="2023-03-09T07:02:00Z">
              <w:tcPr>
                <w:tcW w:w="454" w:type="dxa"/>
                <w:gridSpan w:val="2"/>
                <w:tcBorders>
                  <w:right w:val="single" w:sz="4" w:space="0" w:color="auto"/>
                </w:tcBorders>
                <w:vAlign w:val="center"/>
              </w:tcPr>
            </w:tcPrChange>
          </w:tcPr>
          <w:p w14:paraId="7FC15651" w14:textId="13F867C5" w:rsidR="00BD2E78" w:rsidRPr="007E0F91" w:rsidRDefault="00BD2E78" w:rsidP="00BD2E78">
            <w:pPr>
              <w:jc w:val="center"/>
              <w:rPr>
                <w:ins w:id="12174" w:author="Στάθης Καπ" w:date="2023-03-09T05:29:00Z"/>
                <w:sz w:val="16"/>
                <w:szCs w:val="16"/>
              </w:rPr>
            </w:pPr>
            <w:ins w:id="12175"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2176" w:author="Στάθης Καπ" w:date="2023-03-09T07:02:00Z">
              <w:tcPr>
                <w:tcW w:w="453" w:type="dxa"/>
                <w:gridSpan w:val="2"/>
                <w:tcBorders>
                  <w:left w:val="single" w:sz="4" w:space="0" w:color="auto"/>
                </w:tcBorders>
                <w:vAlign w:val="center"/>
              </w:tcPr>
            </w:tcPrChange>
          </w:tcPr>
          <w:p w14:paraId="371951AB" w14:textId="294DE767" w:rsidR="00BD2E78" w:rsidRPr="007E0F91" w:rsidRDefault="00BD2E78" w:rsidP="00BD2E78">
            <w:pPr>
              <w:jc w:val="center"/>
              <w:rPr>
                <w:ins w:id="12177" w:author="Στάθης Καπ" w:date="2023-03-09T05:29:00Z"/>
                <w:sz w:val="16"/>
                <w:szCs w:val="16"/>
              </w:rPr>
            </w:pPr>
            <w:ins w:id="12178" w:author="Στάθης Καπ" w:date="2023-03-09T07:02:00Z">
              <w:r>
                <w:rPr>
                  <w:rFonts w:ascii="Calibri" w:hAnsi="Calibri" w:cs="Calibri"/>
                  <w:color w:val="000000"/>
                  <w:sz w:val="16"/>
                  <w:szCs w:val="16"/>
                </w:rPr>
                <w:t>473</w:t>
              </w:r>
            </w:ins>
          </w:p>
        </w:tc>
        <w:tc>
          <w:tcPr>
            <w:tcW w:w="454" w:type="dxa"/>
            <w:vAlign w:val="center"/>
            <w:tcPrChange w:id="12179" w:author="Στάθης Καπ" w:date="2023-03-09T07:02:00Z">
              <w:tcPr>
                <w:tcW w:w="454" w:type="dxa"/>
                <w:gridSpan w:val="2"/>
                <w:vAlign w:val="center"/>
              </w:tcPr>
            </w:tcPrChange>
          </w:tcPr>
          <w:p w14:paraId="615EEADB" w14:textId="6EB55E81" w:rsidR="00BD2E78" w:rsidRPr="007E0F91" w:rsidRDefault="00BD2E78" w:rsidP="00BD2E78">
            <w:pPr>
              <w:jc w:val="center"/>
              <w:rPr>
                <w:ins w:id="12180" w:author="Στάθης Καπ" w:date="2023-03-09T05:29:00Z"/>
                <w:sz w:val="16"/>
                <w:szCs w:val="16"/>
              </w:rPr>
            </w:pPr>
            <w:ins w:id="12181" w:author="Στάθης Καπ" w:date="2023-03-09T07:02:00Z">
              <w:r>
                <w:rPr>
                  <w:rFonts w:ascii="Calibri" w:hAnsi="Calibri" w:cs="Calibri"/>
                  <w:color w:val="000000"/>
                  <w:sz w:val="16"/>
                  <w:szCs w:val="16"/>
                </w:rPr>
                <w:t>9.9</w:t>
              </w:r>
            </w:ins>
          </w:p>
        </w:tc>
        <w:tc>
          <w:tcPr>
            <w:tcW w:w="454" w:type="dxa"/>
            <w:vAlign w:val="center"/>
            <w:tcPrChange w:id="12182" w:author="Στάθης Καπ" w:date="2023-03-09T07:02:00Z">
              <w:tcPr>
                <w:tcW w:w="454" w:type="dxa"/>
                <w:gridSpan w:val="2"/>
                <w:vAlign w:val="center"/>
              </w:tcPr>
            </w:tcPrChange>
          </w:tcPr>
          <w:p w14:paraId="1164B651" w14:textId="34F1871A" w:rsidR="00BD2E78" w:rsidRPr="007E0F91" w:rsidRDefault="00BD2E78" w:rsidP="00BD2E78">
            <w:pPr>
              <w:jc w:val="center"/>
              <w:rPr>
                <w:ins w:id="12183" w:author="Στάθης Καπ" w:date="2023-03-09T05:29:00Z"/>
                <w:sz w:val="16"/>
                <w:szCs w:val="16"/>
              </w:rPr>
            </w:pPr>
            <w:ins w:id="12184" w:author="Στάθης Καπ" w:date="2023-03-09T07:02:00Z">
              <w:r>
                <w:rPr>
                  <w:rFonts w:ascii="Calibri" w:hAnsi="Calibri" w:cs="Calibri"/>
                  <w:color w:val="000000"/>
                  <w:sz w:val="16"/>
                  <w:szCs w:val="16"/>
                </w:rPr>
                <w:t>0.081</w:t>
              </w:r>
            </w:ins>
          </w:p>
        </w:tc>
        <w:tc>
          <w:tcPr>
            <w:tcW w:w="461" w:type="dxa"/>
            <w:tcBorders>
              <w:right w:val="single" w:sz="4" w:space="0" w:color="auto"/>
            </w:tcBorders>
            <w:vAlign w:val="center"/>
            <w:tcPrChange w:id="12185" w:author="Στάθης Καπ" w:date="2023-03-09T07:02:00Z">
              <w:tcPr>
                <w:tcW w:w="461" w:type="dxa"/>
                <w:gridSpan w:val="2"/>
                <w:tcBorders>
                  <w:right w:val="single" w:sz="4" w:space="0" w:color="auto"/>
                </w:tcBorders>
                <w:vAlign w:val="center"/>
              </w:tcPr>
            </w:tcPrChange>
          </w:tcPr>
          <w:p w14:paraId="5FB30456" w14:textId="30D8C26B" w:rsidR="00BD2E78" w:rsidRPr="007E0F91" w:rsidRDefault="00BD2E78" w:rsidP="00BD2E78">
            <w:pPr>
              <w:jc w:val="center"/>
              <w:rPr>
                <w:ins w:id="12186" w:author="Στάθης Καπ" w:date="2023-03-09T05:29:00Z"/>
                <w:sz w:val="16"/>
                <w:szCs w:val="16"/>
              </w:rPr>
            </w:pPr>
            <w:ins w:id="12187" w:author="Στάθης Καπ" w:date="2023-03-09T07:02:00Z">
              <w:r>
                <w:rPr>
                  <w:rFonts w:ascii="Calibri" w:hAnsi="Calibri" w:cs="Calibri"/>
                  <w:color w:val="000000"/>
                  <w:sz w:val="16"/>
                  <w:szCs w:val="16"/>
                </w:rPr>
                <w:t>27.03</w:t>
              </w:r>
            </w:ins>
          </w:p>
        </w:tc>
      </w:tr>
      <w:tr w:rsidR="00BD2E78" w14:paraId="78BC6E1A"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18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189" w:author="Στάθης Καπ" w:date="2023-03-09T05:29:00Z"/>
          <w:trPrChange w:id="12190"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191"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02796BA" w14:textId="77777777" w:rsidR="00BD2E78" w:rsidRPr="007E0F91" w:rsidRDefault="00BD2E78" w:rsidP="00BD2E78">
            <w:pPr>
              <w:jc w:val="center"/>
              <w:rPr>
                <w:ins w:id="12192" w:author="Στάθης Καπ" w:date="2023-03-09T05:29:00Z"/>
                <w:sz w:val="16"/>
                <w:szCs w:val="16"/>
              </w:rPr>
            </w:pPr>
            <w:ins w:id="12193" w:author="Στάθης Καπ" w:date="2023-03-09T05:29:00Z">
              <w:r w:rsidRPr="007E0F91">
                <w:rPr>
                  <w:sz w:val="16"/>
                  <w:szCs w:val="16"/>
                </w:rPr>
                <w:t>pr12</w:t>
              </w:r>
            </w:ins>
          </w:p>
        </w:tc>
        <w:tc>
          <w:tcPr>
            <w:tcW w:w="565" w:type="dxa"/>
            <w:tcBorders>
              <w:left w:val="single" w:sz="4" w:space="0" w:color="auto"/>
            </w:tcBorders>
            <w:vAlign w:val="center"/>
            <w:tcPrChange w:id="12194" w:author="Στάθης Καπ" w:date="2023-03-09T07:02:00Z">
              <w:tcPr>
                <w:tcW w:w="565" w:type="dxa"/>
                <w:gridSpan w:val="2"/>
                <w:tcBorders>
                  <w:left w:val="single" w:sz="4" w:space="0" w:color="auto"/>
                </w:tcBorders>
                <w:vAlign w:val="center"/>
              </w:tcPr>
            </w:tcPrChange>
          </w:tcPr>
          <w:p w14:paraId="59CE05F5" w14:textId="5BF8D6AB" w:rsidR="00BD2E78" w:rsidRPr="007E0F91" w:rsidRDefault="00BD2E78" w:rsidP="00BD2E78">
            <w:pPr>
              <w:jc w:val="center"/>
              <w:rPr>
                <w:ins w:id="12195" w:author="Στάθης Καπ" w:date="2023-03-09T05:29:00Z"/>
                <w:sz w:val="16"/>
                <w:szCs w:val="16"/>
              </w:rPr>
            </w:pPr>
            <w:ins w:id="12196" w:author="Στάθης Καπ" w:date="2023-03-09T07:02:00Z">
              <w:r>
                <w:rPr>
                  <w:rFonts w:ascii="Calibri" w:hAnsi="Calibri" w:cs="Calibri"/>
                  <w:color w:val="000000"/>
                  <w:sz w:val="16"/>
                  <w:szCs w:val="16"/>
                </w:rPr>
                <w:t>774</w:t>
              </w:r>
            </w:ins>
          </w:p>
        </w:tc>
        <w:tc>
          <w:tcPr>
            <w:tcW w:w="679" w:type="dxa"/>
            <w:tcBorders>
              <w:right w:val="single" w:sz="4" w:space="0" w:color="auto"/>
            </w:tcBorders>
            <w:vAlign w:val="center"/>
            <w:tcPrChange w:id="12197" w:author="Στάθης Καπ" w:date="2023-03-09T07:02:00Z">
              <w:tcPr>
                <w:tcW w:w="679" w:type="dxa"/>
                <w:gridSpan w:val="2"/>
                <w:tcBorders>
                  <w:right w:val="single" w:sz="4" w:space="0" w:color="auto"/>
                </w:tcBorders>
                <w:vAlign w:val="center"/>
              </w:tcPr>
            </w:tcPrChange>
          </w:tcPr>
          <w:p w14:paraId="4FC75E2C" w14:textId="485C7D8D" w:rsidR="00BD2E78" w:rsidRPr="007E0F91" w:rsidRDefault="00BD2E78" w:rsidP="00BD2E78">
            <w:pPr>
              <w:jc w:val="center"/>
              <w:rPr>
                <w:ins w:id="12198" w:author="Στάθης Καπ" w:date="2023-03-09T05:29:00Z"/>
                <w:sz w:val="16"/>
                <w:szCs w:val="16"/>
              </w:rPr>
            </w:pPr>
            <w:ins w:id="12199"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2200" w:author="Στάθης Καπ" w:date="2023-03-09T07:02:00Z">
              <w:tcPr>
                <w:tcW w:w="453" w:type="dxa"/>
                <w:gridSpan w:val="2"/>
                <w:tcBorders>
                  <w:left w:val="single" w:sz="4" w:space="0" w:color="auto"/>
                </w:tcBorders>
                <w:vAlign w:val="center"/>
              </w:tcPr>
            </w:tcPrChange>
          </w:tcPr>
          <w:p w14:paraId="2E74937B" w14:textId="5DCA08E5" w:rsidR="00BD2E78" w:rsidRPr="007E0F91" w:rsidRDefault="00BD2E78" w:rsidP="00BD2E78">
            <w:pPr>
              <w:jc w:val="center"/>
              <w:rPr>
                <w:ins w:id="12201" w:author="Στάθης Καπ" w:date="2023-03-09T05:29:00Z"/>
                <w:sz w:val="16"/>
                <w:szCs w:val="16"/>
              </w:rPr>
            </w:pPr>
            <w:ins w:id="12202" w:author="Στάθης Καπ" w:date="2023-03-09T07:02:00Z">
              <w:r>
                <w:rPr>
                  <w:rFonts w:ascii="Calibri" w:hAnsi="Calibri" w:cs="Calibri"/>
                  <w:color w:val="000000"/>
                  <w:sz w:val="16"/>
                  <w:szCs w:val="16"/>
                </w:rPr>
                <w:t>700</w:t>
              </w:r>
            </w:ins>
          </w:p>
        </w:tc>
        <w:tc>
          <w:tcPr>
            <w:tcW w:w="708" w:type="dxa"/>
            <w:vAlign w:val="center"/>
            <w:tcPrChange w:id="12203" w:author="Στάθης Καπ" w:date="2023-03-09T07:02:00Z">
              <w:tcPr>
                <w:tcW w:w="708" w:type="dxa"/>
                <w:gridSpan w:val="2"/>
                <w:vAlign w:val="center"/>
              </w:tcPr>
            </w:tcPrChange>
          </w:tcPr>
          <w:p w14:paraId="494A92D3" w14:textId="43EEF3F8" w:rsidR="00BD2E78" w:rsidRPr="007E0F91" w:rsidRDefault="00BD2E78" w:rsidP="00BD2E78">
            <w:pPr>
              <w:jc w:val="center"/>
              <w:rPr>
                <w:ins w:id="12204" w:author="Στάθης Καπ" w:date="2023-03-09T05:29:00Z"/>
                <w:sz w:val="16"/>
                <w:szCs w:val="16"/>
              </w:rPr>
            </w:pPr>
            <w:ins w:id="12205" w:author="Στάθης Καπ" w:date="2023-03-09T07:02:00Z">
              <w:r>
                <w:rPr>
                  <w:rFonts w:ascii="Calibri" w:hAnsi="Calibri" w:cs="Calibri"/>
                  <w:color w:val="000000"/>
                  <w:sz w:val="16"/>
                  <w:szCs w:val="16"/>
                </w:rPr>
                <w:t>9.56</w:t>
              </w:r>
            </w:ins>
          </w:p>
        </w:tc>
        <w:tc>
          <w:tcPr>
            <w:tcW w:w="652" w:type="dxa"/>
            <w:vMerge/>
            <w:tcBorders>
              <w:right w:val="single" w:sz="4" w:space="0" w:color="auto"/>
            </w:tcBorders>
            <w:vAlign w:val="center"/>
            <w:tcPrChange w:id="12206" w:author="Στάθης Καπ" w:date="2023-03-09T07:02:00Z">
              <w:tcPr>
                <w:tcW w:w="652" w:type="dxa"/>
                <w:gridSpan w:val="2"/>
                <w:vMerge/>
                <w:tcBorders>
                  <w:right w:val="single" w:sz="4" w:space="0" w:color="auto"/>
                </w:tcBorders>
                <w:vAlign w:val="center"/>
              </w:tcPr>
            </w:tcPrChange>
          </w:tcPr>
          <w:p w14:paraId="4CEF8AE2" w14:textId="77777777" w:rsidR="00BD2E78" w:rsidRPr="007E0F91" w:rsidRDefault="00BD2E78" w:rsidP="00BD2E78">
            <w:pPr>
              <w:jc w:val="center"/>
              <w:rPr>
                <w:ins w:id="12207" w:author="Στάθης Καπ" w:date="2023-03-09T05:29:00Z"/>
                <w:sz w:val="16"/>
                <w:szCs w:val="16"/>
              </w:rPr>
            </w:pPr>
          </w:p>
        </w:tc>
        <w:tc>
          <w:tcPr>
            <w:tcW w:w="453" w:type="dxa"/>
            <w:tcBorders>
              <w:left w:val="single" w:sz="4" w:space="0" w:color="auto"/>
            </w:tcBorders>
            <w:vAlign w:val="center"/>
            <w:tcPrChange w:id="12208" w:author="Στάθης Καπ" w:date="2023-03-09T07:02:00Z">
              <w:tcPr>
                <w:tcW w:w="453" w:type="dxa"/>
                <w:gridSpan w:val="2"/>
                <w:tcBorders>
                  <w:left w:val="single" w:sz="4" w:space="0" w:color="auto"/>
                </w:tcBorders>
                <w:vAlign w:val="center"/>
              </w:tcPr>
            </w:tcPrChange>
          </w:tcPr>
          <w:p w14:paraId="1CAFDEF7" w14:textId="28750651" w:rsidR="00BD2E78" w:rsidRPr="007E0F91" w:rsidRDefault="00BD2E78" w:rsidP="00BD2E78">
            <w:pPr>
              <w:jc w:val="center"/>
              <w:rPr>
                <w:ins w:id="12209" w:author="Στάθης Καπ" w:date="2023-03-09T05:29:00Z"/>
                <w:sz w:val="16"/>
                <w:szCs w:val="16"/>
              </w:rPr>
            </w:pPr>
            <w:ins w:id="12210" w:author="Στάθης Καπ" w:date="2023-03-09T07:02:00Z">
              <w:r>
                <w:rPr>
                  <w:rFonts w:ascii="Calibri" w:hAnsi="Calibri" w:cs="Calibri"/>
                  <w:color w:val="000000"/>
                  <w:sz w:val="16"/>
                  <w:szCs w:val="16"/>
                </w:rPr>
                <w:t>690</w:t>
              </w:r>
            </w:ins>
          </w:p>
        </w:tc>
        <w:tc>
          <w:tcPr>
            <w:tcW w:w="454" w:type="dxa"/>
            <w:vAlign w:val="center"/>
            <w:tcPrChange w:id="12211" w:author="Στάθης Καπ" w:date="2023-03-09T07:02:00Z">
              <w:tcPr>
                <w:tcW w:w="454" w:type="dxa"/>
                <w:gridSpan w:val="2"/>
                <w:vAlign w:val="center"/>
              </w:tcPr>
            </w:tcPrChange>
          </w:tcPr>
          <w:p w14:paraId="22095B8F" w14:textId="4887C9B9" w:rsidR="00BD2E78" w:rsidRPr="007E0F91" w:rsidRDefault="00BD2E78" w:rsidP="00BD2E78">
            <w:pPr>
              <w:jc w:val="center"/>
              <w:rPr>
                <w:ins w:id="12212" w:author="Στάθης Καπ" w:date="2023-03-09T05:29:00Z"/>
                <w:sz w:val="16"/>
                <w:szCs w:val="16"/>
              </w:rPr>
            </w:pPr>
            <w:ins w:id="12213" w:author="Στάθης Καπ" w:date="2023-03-09T07:02:00Z">
              <w:r>
                <w:rPr>
                  <w:rFonts w:ascii="Calibri" w:hAnsi="Calibri" w:cs="Calibri"/>
                  <w:color w:val="000000"/>
                  <w:sz w:val="16"/>
                  <w:szCs w:val="16"/>
                </w:rPr>
                <w:t>1.43</w:t>
              </w:r>
            </w:ins>
          </w:p>
        </w:tc>
        <w:tc>
          <w:tcPr>
            <w:tcW w:w="454" w:type="dxa"/>
            <w:vAlign w:val="center"/>
            <w:tcPrChange w:id="12214" w:author="Στάθης Καπ" w:date="2023-03-09T07:02:00Z">
              <w:tcPr>
                <w:tcW w:w="454" w:type="dxa"/>
                <w:gridSpan w:val="2"/>
                <w:vAlign w:val="center"/>
              </w:tcPr>
            </w:tcPrChange>
          </w:tcPr>
          <w:p w14:paraId="5C0A4EC5" w14:textId="2A8574AB" w:rsidR="00BD2E78" w:rsidRPr="007E0F91" w:rsidRDefault="00BD2E78" w:rsidP="00BD2E78">
            <w:pPr>
              <w:jc w:val="center"/>
              <w:rPr>
                <w:ins w:id="12215" w:author="Στάθης Καπ" w:date="2023-03-09T05:29:00Z"/>
                <w:sz w:val="16"/>
                <w:szCs w:val="16"/>
              </w:rPr>
            </w:pPr>
            <w:ins w:id="12216" w:author="Στάθης Καπ" w:date="2023-03-09T07:02:00Z">
              <w:r>
                <w:rPr>
                  <w:rFonts w:ascii="Calibri" w:hAnsi="Calibri" w:cs="Calibri"/>
                  <w:color w:val="000000"/>
                  <w:sz w:val="16"/>
                  <w:szCs w:val="16"/>
                </w:rPr>
                <w:t>0.445</w:t>
              </w:r>
            </w:ins>
          </w:p>
        </w:tc>
        <w:tc>
          <w:tcPr>
            <w:tcW w:w="457" w:type="dxa"/>
            <w:tcBorders>
              <w:right w:val="single" w:sz="4" w:space="0" w:color="auto"/>
            </w:tcBorders>
            <w:vAlign w:val="center"/>
            <w:tcPrChange w:id="12217" w:author="Στάθης Καπ" w:date="2023-03-09T07:02:00Z">
              <w:tcPr>
                <w:tcW w:w="457" w:type="dxa"/>
                <w:gridSpan w:val="2"/>
                <w:tcBorders>
                  <w:right w:val="single" w:sz="4" w:space="0" w:color="auto"/>
                </w:tcBorders>
                <w:vAlign w:val="center"/>
              </w:tcPr>
            </w:tcPrChange>
          </w:tcPr>
          <w:p w14:paraId="127CC2E5" w14:textId="5CD98216" w:rsidR="00BD2E78" w:rsidRPr="007E0F91" w:rsidRDefault="00BD2E78" w:rsidP="00BD2E78">
            <w:pPr>
              <w:jc w:val="center"/>
              <w:rPr>
                <w:ins w:id="12218" w:author="Στάθης Καπ" w:date="2023-03-09T05:29:00Z"/>
                <w:sz w:val="16"/>
                <w:szCs w:val="16"/>
              </w:rPr>
            </w:pPr>
            <w:ins w:id="12219" w:author="Στάθης Καπ" w:date="2023-03-09T07:02:00Z">
              <w:r>
                <w:rPr>
                  <w:rFonts w:ascii="Calibri" w:hAnsi="Calibri" w:cs="Calibri"/>
                  <w:color w:val="000000"/>
                  <w:sz w:val="16"/>
                  <w:szCs w:val="16"/>
                </w:rPr>
                <w:t>52.76</w:t>
              </w:r>
            </w:ins>
          </w:p>
        </w:tc>
        <w:tc>
          <w:tcPr>
            <w:tcW w:w="453" w:type="dxa"/>
            <w:tcBorders>
              <w:left w:val="single" w:sz="4" w:space="0" w:color="auto"/>
            </w:tcBorders>
            <w:vAlign w:val="center"/>
            <w:tcPrChange w:id="12220" w:author="Στάθης Καπ" w:date="2023-03-09T07:02:00Z">
              <w:tcPr>
                <w:tcW w:w="453" w:type="dxa"/>
                <w:gridSpan w:val="2"/>
                <w:tcBorders>
                  <w:left w:val="single" w:sz="4" w:space="0" w:color="auto"/>
                </w:tcBorders>
                <w:vAlign w:val="center"/>
              </w:tcPr>
            </w:tcPrChange>
          </w:tcPr>
          <w:p w14:paraId="574D912C" w14:textId="508851B2" w:rsidR="00BD2E78" w:rsidRPr="007E0F91" w:rsidRDefault="00BD2E78" w:rsidP="00BD2E78">
            <w:pPr>
              <w:jc w:val="center"/>
              <w:rPr>
                <w:ins w:id="12221" w:author="Στάθης Καπ" w:date="2023-03-09T05:29:00Z"/>
                <w:sz w:val="16"/>
                <w:szCs w:val="16"/>
              </w:rPr>
            </w:pPr>
            <w:ins w:id="12222" w:author="Στάθης Καπ" w:date="2023-03-09T07:02:00Z">
              <w:r>
                <w:rPr>
                  <w:rFonts w:ascii="Calibri" w:hAnsi="Calibri" w:cs="Calibri"/>
                  <w:color w:val="000000"/>
                  <w:sz w:val="16"/>
                  <w:szCs w:val="16"/>
                </w:rPr>
                <w:t>665</w:t>
              </w:r>
            </w:ins>
          </w:p>
        </w:tc>
        <w:tc>
          <w:tcPr>
            <w:tcW w:w="454" w:type="dxa"/>
            <w:vAlign w:val="center"/>
            <w:tcPrChange w:id="12223" w:author="Στάθης Καπ" w:date="2023-03-09T07:02:00Z">
              <w:tcPr>
                <w:tcW w:w="454" w:type="dxa"/>
                <w:gridSpan w:val="2"/>
                <w:vAlign w:val="center"/>
              </w:tcPr>
            </w:tcPrChange>
          </w:tcPr>
          <w:p w14:paraId="55C737D9" w14:textId="24934945" w:rsidR="00BD2E78" w:rsidRPr="007E0F91" w:rsidRDefault="00BD2E78" w:rsidP="00BD2E78">
            <w:pPr>
              <w:jc w:val="center"/>
              <w:rPr>
                <w:ins w:id="12224" w:author="Στάθης Καπ" w:date="2023-03-09T05:29:00Z"/>
                <w:sz w:val="16"/>
                <w:szCs w:val="16"/>
              </w:rPr>
            </w:pPr>
            <w:ins w:id="12225" w:author="Στάθης Καπ" w:date="2023-03-09T07:02:00Z">
              <w:r>
                <w:rPr>
                  <w:rFonts w:ascii="Calibri" w:hAnsi="Calibri" w:cs="Calibri"/>
                  <w:color w:val="000000"/>
                  <w:sz w:val="16"/>
                  <w:szCs w:val="16"/>
                </w:rPr>
                <w:t>5</w:t>
              </w:r>
            </w:ins>
          </w:p>
        </w:tc>
        <w:tc>
          <w:tcPr>
            <w:tcW w:w="454" w:type="dxa"/>
            <w:vAlign w:val="center"/>
            <w:tcPrChange w:id="12226" w:author="Στάθης Καπ" w:date="2023-03-09T07:02:00Z">
              <w:tcPr>
                <w:tcW w:w="454" w:type="dxa"/>
                <w:gridSpan w:val="2"/>
                <w:vAlign w:val="center"/>
              </w:tcPr>
            </w:tcPrChange>
          </w:tcPr>
          <w:p w14:paraId="56B66B21" w14:textId="4C121BD0" w:rsidR="00BD2E78" w:rsidRPr="007E0F91" w:rsidRDefault="00BD2E78" w:rsidP="00BD2E78">
            <w:pPr>
              <w:jc w:val="center"/>
              <w:rPr>
                <w:ins w:id="12227" w:author="Στάθης Καπ" w:date="2023-03-09T05:29:00Z"/>
                <w:sz w:val="16"/>
                <w:szCs w:val="16"/>
              </w:rPr>
            </w:pPr>
            <w:ins w:id="12228" w:author="Στάθης Καπ" w:date="2023-03-09T07:02:00Z">
              <w:r>
                <w:rPr>
                  <w:rFonts w:ascii="Calibri" w:hAnsi="Calibri" w:cs="Calibri"/>
                  <w:color w:val="000000"/>
                  <w:sz w:val="16"/>
                  <w:szCs w:val="16"/>
                </w:rPr>
                <w:t>0.236</w:t>
              </w:r>
            </w:ins>
          </w:p>
        </w:tc>
        <w:tc>
          <w:tcPr>
            <w:tcW w:w="454" w:type="dxa"/>
            <w:tcBorders>
              <w:right w:val="single" w:sz="4" w:space="0" w:color="auto"/>
            </w:tcBorders>
            <w:vAlign w:val="center"/>
            <w:tcPrChange w:id="12229" w:author="Στάθης Καπ" w:date="2023-03-09T07:02:00Z">
              <w:tcPr>
                <w:tcW w:w="454" w:type="dxa"/>
                <w:gridSpan w:val="2"/>
                <w:tcBorders>
                  <w:right w:val="single" w:sz="4" w:space="0" w:color="auto"/>
                </w:tcBorders>
                <w:vAlign w:val="center"/>
              </w:tcPr>
            </w:tcPrChange>
          </w:tcPr>
          <w:p w14:paraId="2F38AF06" w14:textId="6DC1C530" w:rsidR="00BD2E78" w:rsidRPr="007E0F91" w:rsidRDefault="00BD2E78" w:rsidP="00BD2E78">
            <w:pPr>
              <w:jc w:val="center"/>
              <w:rPr>
                <w:ins w:id="12230" w:author="Στάθης Καπ" w:date="2023-03-09T05:29:00Z"/>
                <w:sz w:val="16"/>
                <w:szCs w:val="16"/>
              </w:rPr>
            </w:pPr>
            <w:ins w:id="12231" w:author="Στάθης Καπ" w:date="2023-03-09T07:02:00Z">
              <w:r>
                <w:rPr>
                  <w:rFonts w:ascii="Calibri" w:hAnsi="Calibri" w:cs="Calibri"/>
                  <w:color w:val="000000"/>
                  <w:sz w:val="16"/>
                  <w:szCs w:val="16"/>
                </w:rPr>
                <w:t>74.95</w:t>
              </w:r>
            </w:ins>
          </w:p>
        </w:tc>
        <w:tc>
          <w:tcPr>
            <w:tcW w:w="453" w:type="dxa"/>
            <w:tcBorders>
              <w:left w:val="single" w:sz="4" w:space="0" w:color="auto"/>
            </w:tcBorders>
            <w:vAlign w:val="center"/>
            <w:tcPrChange w:id="12232" w:author="Στάθης Καπ" w:date="2023-03-09T07:02:00Z">
              <w:tcPr>
                <w:tcW w:w="453" w:type="dxa"/>
                <w:gridSpan w:val="2"/>
                <w:tcBorders>
                  <w:left w:val="single" w:sz="4" w:space="0" w:color="auto"/>
                </w:tcBorders>
                <w:vAlign w:val="center"/>
              </w:tcPr>
            </w:tcPrChange>
          </w:tcPr>
          <w:p w14:paraId="2C9F5172" w14:textId="26D76504" w:rsidR="00BD2E78" w:rsidRPr="007E0F91" w:rsidRDefault="00BD2E78" w:rsidP="00BD2E78">
            <w:pPr>
              <w:jc w:val="center"/>
              <w:rPr>
                <w:ins w:id="12233" w:author="Στάθης Καπ" w:date="2023-03-09T05:29:00Z"/>
                <w:sz w:val="16"/>
                <w:szCs w:val="16"/>
              </w:rPr>
            </w:pPr>
            <w:ins w:id="12234" w:author="Στάθης Καπ" w:date="2023-03-09T07:02:00Z">
              <w:r>
                <w:rPr>
                  <w:rFonts w:ascii="Calibri" w:hAnsi="Calibri" w:cs="Calibri"/>
                  <w:color w:val="000000"/>
                  <w:sz w:val="16"/>
                  <w:szCs w:val="16"/>
                </w:rPr>
                <w:t>655</w:t>
              </w:r>
            </w:ins>
          </w:p>
        </w:tc>
        <w:tc>
          <w:tcPr>
            <w:tcW w:w="454" w:type="dxa"/>
            <w:vAlign w:val="center"/>
            <w:tcPrChange w:id="12235" w:author="Στάθης Καπ" w:date="2023-03-09T07:02:00Z">
              <w:tcPr>
                <w:tcW w:w="454" w:type="dxa"/>
                <w:gridSpan w:val="2"/>
                <w:vAlign w:val="center"/>
              </w:tcPr>
            </w:tcPrChange>
          </w:tcPr>
          <w:p w14:paraId="77045B33" w14:textId="4D23C9C6" w:rsidR="00BD2E78" w:rsidRPr="007E0F91" w:rsidRDefault="00BD2E78" w:rsidP="00BD2E78">
            <w:pPr>
              <w:jc w:val="center"/>
              <w:rPr>
                <w:ins w:id="12236" w:author="Στάθης Καπ" w:date="2023-03-09T05:29:00Z"/>
                <w:sz w:val="16"/>
                <w:szCs w:val="16"/>
              </w:rPr>
            </w:pPr>
            <w:ins w:id="12237" w:author="Στάθης Καπ" w:date="2023-03-09T07:02:00Z">
              <w:r>
                <w:rPr>
                  <w:rFonts w:ascii="Calibri" w:hAnsi="Calibri" w:cs="Calibri"/>
                  <w:color w:val="000000"/>
                  <w:sz w:val="16"/>
                  <w:szCs w:val="16"/>
                </w:rPr>
                <w:t>6.43</w:t>
              </w:r>
            </w:ins>
          </w:p>
        </w:tc>
        <w:tc>
          <w:tcPr>
            <w:tcW w:w="454" w:type="dxa"/>
            <w:vAlign w:val="center"/>
            <w:tcPrChange w:id="12238" w:author="Στάθης Καπ" w:date="2023-03-09T07:02:00Z">
              <w:tcPr>
                <w:tcW w:w="454" w:type="dxa"/>
                <w:gridSpan w:val="2"/>
                <w:vAlign w:val="center"/>
              </w:tcPr>
            </w:tcPrChange>
          </w:tcPr>
          <w:p w14:paraId="7D2BBD18" w14:textId="3B03EE52" w:rsidR="00BD2E78" w:rsidRPr="007E0F91" w:rsidRDefault="00BD2E78" w:rsidP="00BD2E78">
            <w:pPr>
              <w:jc w:val="center"/>
              <w:rPr>
                <w:ins w:id="12239" w:author="Στάθης Καπ" w:date="2023-03-09T05:29:00Z"/>
                <w:sz w:val="16"/>
                <w:szCs w:val="16"/>
              </w:rPr>
            </w:pPr>
            <w:ins w:id="12240" w:author="Στάθης Καπ" w:date="2023-03-09T07:02:00Z">
              <w:r>
                <w:rPr>
                  <w:rFonts w:ascii="Calibri" w:hAnsi="Calibri" w:cs="Calibri"/>
                  <w:color w:val="000000"/>
                  <w:sz w:val="16"/>
                  <w:szCs w:val="16"/>
                </w:rPr>
                <w:t>0.261</w:t>
              </w:r>
            </w:ins>
          </w:p>
        </w:tc>
        <w:tc>
          <w:tcPr>
            <w:tcW w:w="461" w:type="dxa"/>
            <w:tcBorders>
              <w:right w:val="single" w:sz="4" w:space="0" w:color="auto"/>
            </w:tcBorders>
            <w:vAlign w:val="center"/>
            <w:tcPrChange w:id="12241" w:author="Στάθης Καπ" w:date="2023-03-09T07:02:00Z">
              <w:tcPr>
                <w:tcW w:w="461" w:type="dxa"/>
                <w:gridSpan w:val="2"/>
                <w:tcBorders>
                  <w:right w:val="single" w:sz="4" w:space="0" w:color="auto"/>
                </w:tcBorders>
                <w:vAlign w:val="center"/>
              </w:tcPr>
            </w:tcPrChange>
          </w:tcPr>
          <w:p w14:paraId="12022E71" w14:textId="20DA8673" w:rsidR="00BD2E78" w:rsidRPr="007E0F91" w:rsidRDefault="00BD2E78" w:rsidP="00BD2E78">
            <w:pPr>
              <w:jc w:val="center"/>
              <w:rPr>
                <w:ins w:id="12242" w:author="Στάθης Καπ" w:date="2023-03-09T05:29:00Z"/>
                <w:sz w:val="16"/>
                <w:szCs w:val="16"/>
              </w:rPr>
            </w:pPr>
            <w:ins w:id="12243" w:author="Στάθης Καπ" w:date="2023-03-09T07:02:00Z">
              <w:r>
                <w:rPr>
                  <w:rFonts w:ascii="Calibri" w:hAnsi="Calibri" w:cs="Calibri"/>
                  <w:color w:val="000000"/>
                  <w:sz w:val="16"/>
                  <w:szCs w:val="16"/>
                </w:rPr>
                <w:t>72.29</w:t>
              </w:r>
            </w:ins>
          </w:p>
        </w:tc>
      </w:tr>
      <w:tr w:rsidR="00BD2E78" w14:paraId="626C30F3"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24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245" w:author="Στάθης Καπ" w:date="2023-03-09T05:29:00Z"/>
          <w:trPrChange w:id="12246"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247"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6FD8DF77" w14:textId="77777777" w:rsidR="00BD2E78" w:rsidRPr="007E0F91" w:rsidRDefault="00BD2E78" w:rsidP="00BD2E78">
            <w:pPr>
              <w:jc w:val="center"/>
              <w:rPr>
                <w:ins w:id="12248" w:author="Στάθης Καπ" w:date="2023-03-09T05:29:00Z"/>
                <w:sz w:val="16"/>
                <w:szCs w:val="16"/>
              </w:rPr>
            </w:pPr>
            <w:ins w:id="12249" w:author="Στάθης Καπ" w:date="2023-03-09T05:29:00Z">
              <w:r w:rsidRPr="007E0F91">
                <w:rPr>
                  <w:sz w:val="16"/>
                  <w:szCs w:val="16"/>
                </w:rPr>
                <w:t>pr13</w:t>
              </w:r>
            </w:ins>
          </w:p>
        </w:tc>
        <w:tc>
          <w:tcPr>
            <w:tcW w:w="565" w:type="dxa"/>
            <w:tcBorders>
              <w:left w:val="single" w:sz="4" w:space="0" w:color="auto"/>
            </w:tcBorders>
            <w:vAlign w:val="center"/>
            <w:tcPrChange w:id="12250" w:author="Στάθης Καπ" w:date="2023-03-09T07:02:00Z">
              <w:tcPr>
                <w:tcW w:w="565" w:type="dxa"/>
                <w:gridSpan w:val="2"/>
                <w:tcBorders>
                  <w:left w:val="single" w:sz="4" w:space="0" w:color="auto"/>
                </w:tcBorders>
                <w:vAlign w:val="center"/>
              </w:tcPr>
            </w:tcPrChange>
          </w:tcPr>
          <w:p w14:paraId="6E01DA87" w14:textId="02982547" w:rsidR="00BD2E78" w:rsidRPr="007E0F91" w:rsidRDefault="00BD2E78" w:rsidP="00BD2E78">
            <w:pPr>
              <w:jc w:val="center"/>
              <w:rPr>
                <w:ins w:id="12251" w:author="Στάθης Καπ" w:date="2023-03-09T05:29:00Z"/>
                <w:sz w:val="16"/>
                <w:szCs w:val="16"/>
              </w:rPr>
            </w:pPr>
            <w:ins w:id="12252" w:author="Στάθης Καπ" w:date="2023-03-09T07:02:00Z">
              <w:r>
                <w:rPr>
                  <w:rFonts w:ascii="Calibri" w:hAnsi="Calibri" w:cs="Calibri"/>
                  <w:color w:val="000000"/>
                  <w:sz w:val="16"/>
                  <w:szCs w:val="16"/>
                </w:rPr>
                <w:t>843</w:t>
              </w:r>
            </w:ins>
          </w:p>
        </w:tc>
        <w:tc>
          <w:tcPr>
            <w:tcW w:w="679" w:type="dxa"/>
            <w:tcBorders>
              <w:right w:val="single" w:sz="4" w:space="0" w:color="auto"/>
            </w:tcBorders>
            <w:vAlign w:val="center"/>
            <w:tcPrChange w:id="12253" w:author="Στάθης Καπ" w:date="2023-03-09T07:02:00Z">
              <w:tcPr>
                <w:tcW w:w="679" w:type="dxa"/>
                <w:gridSpan w:val="2"/>
                <w:tcBorders>
                  <w:right w:val="single" w:sz="4" w:space="0" w:color="auto"/>
                </w:tcBorders>
                <w:vAlign w:val="center"/>
              </w:tcPr>
            </w:tcPrChange>
          </w:tcPr>
          <w:p w14:paraId="58296873" w14:textId="6267038C" w:rsidR="00BD2E78" w:rsidRPr="007E0F91" w:rsidRDefault="00BD2E78" w:rsidP="00BD2E78">
            <w:pPr>
              <w:jc w:val="center"/>
              <w:rPr>
                <w:ins w:id="12254" w:author="Στάθης Καπ" w:date="2023-03-09T05:29:00Z"/>
                <w:sz w:val="16"/>
                <w:szCs w:val="16"/>
              </w:rPr>
            </w:pPr>
            <w:ins w:id="12255" w:author="Στάθης Καπ" w:date="2023-03-09T07:02:00Z">
              <w:r>
                <w:rPr>
                  <w:rFonts w:ascii="Calibri" w:hAnsi="Calibri" w:cs="Calibri"/>
                  <w:color w:val="000000"/>
                  <w:sz w:val="16"/>
                  <w:szCs w:val="16"/>
                </w:rPr>
                <w:t>757</w:t>
              </w:r>
            </w:ins>
          </w:p>
        </w:tc>
        <w:tc>
          <w:tcPr>
            <w:tcW w:w="453" w:type="dxa"/>
            <w:tcBorders>
              <w:left w:val="single" w:sz="4" w:space="0" w:color="auto"/>
            </w:tcBorders>
            <w:vAlign w:val="center"/>
            <w:tcPrChange w:id="12256" w:author="Στάθης Καπ" w:date="2023-03-09T07:02:00Z">
              <w:tcPr>
                <w:tcW w:w="453" w:type="dxa"/>
                <w:gridSpan w:val="2"/>
                <w:tcBorders>
                  <w:left w:val="single" w:sz="4" w:space="0" w:color="auto"/>
                </w:tcBorders>
                <w:vAlign w:val="center"/>
              </w:tcPr>
            </w:tcPrChange>
          </w:tcPr>
          <w:p w14:paraId="4798E3E9" w14:textId="0CA279EE" w:rsidR="00BD2E78" w:rsidRPr="007E0F91" w:rsidRDefault="00BD2E78" w:rsidP="00BD2E78">
            <w:pPr>
              <w:jc w:val="center"/>
              <w:rPr>
                <w:ins w:id="12257" w:author="Στάθης Καπ" w:date="2023-03-09T05:29:00Z"/>
                <w:sz w:val="16"/>
                <w:szCs w:val="16"/>
              </w:rPr>
            </w:pPr>
            <w:ins w:id="12258" w:author="Στάθης Καπ" w:date="2023-03-09T07:02:00Z">
              <w:r>
                <w:rPr>
                  <w:rFonts w:ascii="Calibri" w:hAnsi="Calibri" w:cs="Calibri"/>
                  <w:color w:val="000000"/>
                  <w:sz w:val="16"/>
                  <w:szCs w:val="16"/>
                </w:rPr>
                <w:t>771</w:t>
              </w:r>
            </w:ins>
          </w:p>
        </w:tc>
        <w:tc>
          <w:tcPr>
            <w:tcW w:w="708" w:type="dxa"/>
            <w:vAlign w:val="center"/>
            <w:tcPrChange w:id="12259" w:author="Στάθης Καπ" w:date="2023-03-09T07:02:00Z">
              <w:tcPr>
                <w:tcW w:w="708" w:type="dxa"/>
                <w:gridSpan w:val="2"/>
                <w:vAlign w:val="center"/>
              </w:tcPr>
            </w:tcPrChange>
          </w:tcPr>
          <w:p w14:paraId="4F6C3D35" w14:textId="5122DF97" w:rsidR="00BD2E78" w:rsidRPr="007E0F91" w:rsidRDefault="00BD2E78" w:rsidP="00BD2E78">
            <w:pPr>
              <w:jc w:val="center"/>
              <w:rPr>
                <w:ins w:id="12260" w:author="Στάθης Καπ" w:date="2023-03-09T05:29:00Z"/>
                <w:sz w:val="16"/>
                <w:szCs w:val="16"/>
              </w:rPr>
            </w:pPr>
            <w:ins w:id="12261" w:author="Στάθης Καπ" w:date="2023-03-09T07:02:00Z">
              <w:r>
                <w:rPr>
                  <w:rFonts w:ascii="Calibri" w:hAnsi="Calibri" w:cs="Calibri"/>
                  <w:color w:val="000000"/>
                  <w:sz w:val="16"/>
                  <w:szCs w:val="16"/>
                </w:rPr>
                <w:t>8.54</w:t>
              </w:r>
            </w:ins>
          </w:p>
        </w:tc>
        <w:tc>
          <w:tcPr>
            <w:tcW w:w="652" w:type="dxa"/>
            <w:vMerge/>
            <w:tcBorders>
              <w:right w:val="single" w:sz="4" w:space="0" w:color="auto"/>
            </w:tcBorders>
            <w:vAlign w:val="center"/>
            <w:tcPrChange w:id="12262" w:author="Στάθης Καπ" w:date="2023-03-09T07:02:00Z">
              <w:tcPr>
                <w:tcW w:w="652" w:type="dxa"/>
                <w:gridSpan w:val="2"/>
                <w:vMerge/>
                <w:tcBorders>
                  <w:right w:val="single" w:sz="4" w:space="0" w:color="auto"/>
                </w:tcBorders>
                <w:vAlign w:val="center"/>
              </w:tcPr>
            </w:tcPrChange>
          </w:tcPr>
          <w:p w14:paraId="0674F2C0" w14:textId="77777777" w:rsidR="00BD2E78" w:rsidRPr="007E0F91" w:rsidRDefault="00BD2E78" w:rsidP="00BD2E78">
            <w:pPr>
              <w:jc w:val="center"/>
              <w:rPr>
                <w:ins w:id="12263" w:author="Στάθης Καπ" w:date="2023-03-09T05:29:00Z"/>
                <w:sz w:val="16"/>
                <w:szCs w:val="16"/>
              </w:rPr>
            </w:pPr>
          </w:p>
        </w:tc>
        <w:tc>
          <w:tcPr>
            <w:tcW w:w="453" w:type="dxa"/>
            <w:tcBorders>
              <w:left w:val="single" w:sz="4" w:space="0" w:color="auto"/>
            </w:tcBorders>
            <w:vAlign w:val="center"/>
            <w:tcPrChange w:id="12264" w:author="Στάθης Καπ" w:date="2023-03-09T07:02:00Z">
              <w:tcPr>
                <w:tcW w:w="453" w:type="dxa"/>
                <w:gridSpan w:val="2"/>
                <w:tcBorders>
                  <w:left w:val="single" w:sz="4" w:space="0" w:color="auto"/>
                </w:tcBorders>
                <w:vAlign w:val="center"/>
              </w:tcPr>
            </w:tcPrChange>
          </w:tcPr>
          <w:p w14:paraId="4F9150B8" w14:textId="7D4DF8B2" w:rsidR="00BD2E78" w:rsidRPr="007E0F91" w:rsidRDefault="00BD2E78" w:rsidP="00BD2E78">
            <w:pPr>
              <w:jc w:val="center"/>
              <w:rPr>
                <w:ins w:id="12265" w:author="Στάθης Καπ" w:date="2023-03-09T05:29:00Z"/>
                <w:sz w:val="16"/>
                <w:szCs w:val="16"/>
              </w:rPr>
            </w:pPr>
            <w:ins w:id="12266" w:author="Στάθης Καπ" w:date="2023-03-09T07:02:00Z">
              <w:r>
                <w:rPr>
                  <w:rFonts w:ascii="Calibri" w:hAnsi="Calibri" w:cs="Calibri"/>
                  <w:color w:val="000000"/>
                  <w:sz w:val="16"/>
                  <w:szCs w:val="16"/>
                </w:rPr>
                <w:t>737</w:t>
              </w:r>
            </w:ins>
          </w:p>
        </w:tc>
        <w:tc>
          <w:tcPr>
            <w:tcW w:w="454" w:type="dxa"/>
            <w:vAlign w:val="center"/>
            <w:tcPrChange w:id="12267" w:author="Στάθης Καπ" w:date="2023-03-09T07:02:00Z">
              <w:tcPr>
                <w:tcW w:w="454" w:type="dxa"/>
                <w:gridSpan w:val="2"/>
                <w:vAlign w:val="center"/>
              </w:tcPr>
            </w:tcPrChange>
          </w:tcPr>
          <w:p w14:paraId="14D279B0" w14:textId="53672D50" w:rsidR="00BD2E78" w:rsidRPr="007E0F91" w:rsidRDefault="00BD2E78" w:rsidP="00BD2E78">
            <w:pPr>
              <w:jc w:val="center"/>
              <w:rPr>
                <w:ins w:id="12268" w:author="Στάθης Καπ" w:date="2023-03-09T05:29:00Z"/>
                <w:sz w:val="16"/>
                <w:szCs w:val="16"/>
              </w:rPr>
            </w:pPr>
            <w:ins w:id="12269" w:author="Στάθης Καπ" w:date="2023-03-09T07:02:00Z">
              <w:r>
                <w:rPr>
                  <w:rFonts w:ascii="Calibri" w:hAnsi="Calibri" w:cs="Calibri"/>
                  <w:color w:val="000000"/>
                  <w:sz w:val="16"/>
                  <w:szCs w:val="16"/>
                </w:rPr>
                <w:t>4.41</w:t>
              </w:r>
            </w:ins>
          </w:p>
        </w:tc>
        <w:tc>
          <w:tcPr>
            <w:tcW w:w="454" w:type="dxa"/>
            <w:vAlign w:val="center"/>
            <w:tcPrChange w:id="12270" w:author="Στάθης Καπ" w:date="2023-03-09T07:02:00Z">
              <w:tcPr>
                <w:tcW w:w="454" w:type="dxa"/>
                <w:gridSpan w:val="2"/>
                <w:vAlign w:val="center"/>
              </w:tcPr>
            </w:tcPrChange>
          </w:tcPr>
          <w:p w14:paraId="69931C6B" w14:textId="5F345714" w:rsidR="00BD2E78" w:rsidRPr="007E0F91" w:rsidRDefault="00BD2E78" w:rsidP="00BD2E78">
            <w:pPr>
              <w:jc w:val="center"/>
              <w:rPr>
                <w:ins w:id="12271" w:author="Στάθης Καπ" w:date="2023-03-09T05:29:00Z"/>
                <w:sz w:val="16"/>
                <w:szCs w:val="16"/>
              </w:rPr>
            </w:pPr>
            <w:ins w:id="12272" w:author="Στάθης Καπ" w:date="2023-03-09T07:02:00Z">
              <w:r>
                <w:rPr>
                  <w:rFonts w:ascii="Calibri" w:hAnsi="Calibri" w:cs="Calibri"/>
                  <w:color w:val="000000"/>
                  <w:sz w:val="16"/>
                  <w:szCs w:val="16"/>
                </w:rPr>
                <w:t>0.525</w:t>
              </w:r>
            </w:ins>
          </w:p>
        </w:tc>
        <w:tc>
          <w:tcPr>
            <w:tcW w:w="457" w:type="dxa"/>
            <w:tcBorders>
              <w:right w:val="single" w:sz="4" w:space="0" w:color="auto"/>
            </w:tcBorders>
            <w:vAlign w:val="center"/>
            <w:tcPrChange w:id="12273" w:author="Στάθης Καπ" w:date="2023-03-09T07:02:00Z">
              <w:tcPr>
                <w:tcW w:w="457" w:type="dxa"/>
                <w:gridSpan w:val="2"/>
                <w:tcBorders>
                  <w:right w:val="single" w:sz="4" w:space="0" w:color="auto"/>
                </w:tcBorders>
                <w:vAlign w:val="center"/>
              </w:tcPr>
            </w:tcPrChange>
          </w:tcPr>
          <w:p w14:paraId="4BB619A6" w14:textId="75FD8483" w:rsidR="00BD2E78" w:rsidRPr="007E0F91" w:rsidRDefault="00BD2E78" w:rsidP="00BD2E78">
            <w:pPr>
              <w:jc w:val="center"/>
              <w:rPr>
                <w:ins w:id="12274" w:author="Στάθης Καπ" w:date="2023-03-09T05:29:00Z"/>
                <w:sz w:val="16"/>
                <w:szCs w:val="16"/>
              </w:rPr>
            </w:pPr>
            <w:ins w:id="12275" w:author="Στάθης Καπ" w:date="2023-03-09T07:02:00Z">
              <w:r>
                <w:rPr>
                  <w:rFonts w:ascii="Calibri" w:hAnsi="Calibri" w:cs="Calibri"/>
                  <w:color w:val="000000"/>
                  <w:sz w:val="16"/>
                  <w:szCs w:val="16"/>
                </w:rPr>
                <w:t>78.33</w:t>
              </w:r>
            </w:ins>
          </w:p>
        </w:tc>
        <w:tc>
          <w:tcPr>
            <w:tcW w:w="453" w:type="dxa"/>
            <w:tcBorders>
              <w:left w:val="single" w:sz="4" w:space="0" w:color="auto"/>
            </w:tcBorders>
            <w:vAlign w:val="center"/>
            <w:tcPrChange w:id="12276" w:author="Στάθης Καπ" w:date="2023-03-09T07:02:00Z">
              <w:tcPr>
                <w:tcW w:w="453" w:type="dxa"/>
                <w:gridSpan w:val="2"/>
                <w:tcBorders>
                  <w:left w:val="single" w:sz="4" w:space="0" w:color="auto"/>
                </w:tcBorders>
                <w:vAlign w:val="center"/>
              </w:tcPr>
            </w:tcPrChange>
          </w:tcPr>
          <w:p w14:paraId="2402DAE9" w14:textId="15EE3B35" w:rsidR="00BD2E78" w:rsidRPr="007E0F91" w:rsidRDefault="00BD2E78" w:rsidP="00BD2E78">
            <w:pPr>
              <w:jc w:val="center"/>
              <w:rPr>
                <w:ins w:id="12277" w:author="Στάθης Καπ" w:date="2023-03-09T05:29:00Z"/>
                <w:sz w:val="16"/>
                <w:szCs w:val="16"/>
              </w:rPr>
            </w:pPr>
            <w:ins w:id="12278" w:author="Στάθης Καπ" w:date="2023-03-09T07:02:00Z">
              <w:r>
                <w:rPr>
                  <w:rFonts w:ascii="Calibri" w:hAnsi="Calibri" w:cs="Calibri"/>
                  <w:color w:val="000000"/>
                  <w:sz w:val="16"/>
                  <w:szCs w:val="16"/>
                </w:rPr>
                <w:t>693</w:t>
              </w:r>
            </w:ins>
          </w:p>
        </w:tc>
        <w:tc>
          <w:tcPr>
            <w:tcW w:w="454" w:type="dxa"/>
            <w:vAlign w:val="center"/>
            <w:tcPrChange w:id="12279" w:author="Στάθης Καπ" w:date="2023-03-09T07:02:00Z">
              <w:tcPr>
                <w:tcW w:w="454" w:type="dxa"/>
                <w:gridSpan w:val="2"/>
                <w:vAlign w:val="center"/>
              </w:tcPr>
            </w:tcPrChange>
          </w:tcPr>
          <w:p w14:paraId="1C94DBD0" w14:textId="20B59D72" w:rsidR="00BD2E78" w:rsidRPr="007E0F91" w:rsidRDefault="00BD2E78" w:rsidP="00BD2E78">
            <w:pPr>
              <w:jc w:val="center"/>
              <w:rPr>
                <w:ins w:id="12280" w:author="Στάθης Καπ" w:date="2023-03-09T05:29:00Z"/>
                <w:sz w:val="16"/>
                <w:szCs w:val="16"/>
              </w:rPr>
            </w:pPr>
            <w:ins w:id="12281" w:author="Στάθης Καπ" w:date="2023-03-09T07:02:00Z">
              <w:r>
                <w:rPr>
                  <w:rFonts w:ascii="Calibri" w:hAnsi="Calibri" w:cs="Calibri"/>
                  <w:color w:val="000000"/>
                  <w:sz w:val="16"/>
                  <w:szCs w:val="16"/>
                </w:rPr>
                <w:t>10.12</w:t>
              </w:r>
            </w:ins>
          </w:p>
        </w:tc>
        <w:tc>
          <w:tcPr>
            <w:tcW w:w="454" w:type="dxa"/>
            <w:vAlign w:val="center"/>
            <w:tcPrChange w:id="12282" w:author="Στάθης Καπ" w:date="2023-03-09T07:02:00Z">
              <w:tcPr>
                <w:tcW w:w="454" w:type="dxa"/>
                <w:gridSpan w:val="2"/>
                <w:vAlign w:val="center"/>
              </w:tcPr>
            </w:tcPrChange>
          </w:tcPr>
          <w:p w14:paraId="15C172C3" w14:textId="475467F3" w:rsidR="00BD2E78" w:rsidRPr="007E0F91" w:rsidRDefault="00BD2E78" w:rsidP="00BD2E78">
            <w:pPr>
              <w:jc w:val="center"/>
              <w:rPr>
                <w:ins w:id="12283" w:author="Στάθης Καπ" w:date="2023-03-09T05:29:00Z"/>
                <w:sz w:val="16"/>
                <w:szCs w:val="16"/>
              </w:rPr>
            </w:pPr>
            <w:ins w:id="12284" w:author="Στάθης Καπ" w:date="2023-03-09T07:02:00Z">
              <w:r>
                <w:rPr>
                  <w:rFonts w:ascii="Calibri" w:hAnsi="Calibri" w:cs="Calibri"/>
                  <w:color w:val="000000"/>
                  <w:sz w:val="16"/>
                  <w:szCs w:val="16"/>
                </w:rPr>
                <w:t>0.382</w:t>
              </w:r>
            </w:ins>
          </w:p>
        </w:tc>
        <w:tc>
          <w:tcPr>
            <w:tcW w:w="454" w:type="dxa"/>
            <w:tcBorders>
              <w:right w:val="single" w:sz="4" w:space="0" w:color="auto"/>
            </w:tcBorders>
            <w:vAlign w:val="center"/>
            <w:tcPrChange w:id="12285" w:author="Στάθης Καπ" w:date="2023-03-09T07:02:00Z">
              <w:tcPr>
                <w:tcW w:w="454" w:type="dxa"/>
                <w:gridSpan w:val="2"/>
                <w:tcBorders>
                  <w:right w:val="single" w:sz="4" w:space="0" w:color="auto"/>
                </w:tcBorders>
                <w:vAlign w:val="center"/>
              </w:tcPr>
            </w:tcPrChange>
          </w:tcPr>
          <w:p w14:paraId="395C5F28" w14:textId="0C24A3BB" w:rsidR="00BD2E78" w:rsidRPr="007E0F91" w:rsidRDefault="00BD2E78" w:rsidP="00BD2E78">
            <w:pPr>
              <w:jc w:val="center"/>
              <w:rPr>
                <w:ins w:id="12286" w:author="Στάθης Καπ" w:date="2023-03-09T05:29:00Z"/>
                <w:sz w:val="16"/>
                <w:szCs w:val="16"/>
              </w:rPr>
            </w:pPr>
            <w:ins w:id="12287" w:author="Στάθης Καπ" w:date="2023-03-09T07:02:00Z">
              <w:r>
                <w:rPr>
                  <w:rFonts w:ascii="Calibri" w:hAnsi="Calibri" w:cs="Calibri"/>
                  <w:color w:val="000000"/>
                  <w:sz w:val="16"/>
                  <w:szCs w:val="16"/>
                </w:rPr>
                <w:t>84.23</w:t>
              </w:r>
            </w:ins>
          </w:p>
        </w:tc>
        <w:tc>
          <w:tcPr>
            <w:tcW w:w="453" w:type="dxa"/>
            <w:tcBorders>
              <w:left w:val="single" w:sz="4" w:space="0" w:color="auto"/>
            </w:tcBorders>
            <w:vAlign w:val="center"/>
            <w:tcPrChange w:id="12288" w:author="Στάθης Καπ" w:date="2023-03-09T07:02:00Z">
              <w:tcPr>
                <w:tcW w:w="453" w:type="dxa"/>
                <w:gridSpan w:val="2"/>
                <w:tcBorders>
                  <w:left w:val="single" w:sz="4" w:space="0" w:color="auto"/>
                </w:tcBorders>
                <w:vAlign w:val="center"/>
              </w:tcPr>
            </w:tcPrChange>
          </w:tcPr>
          <w:p w14:paraId="27BB63D7" w14:textId="377E520C" w:rsidR="00BD2E78" w:rsidRPr="007E0F91" w:rsidRDefault="00BD2E78" w:rsidP="00BD2E78">
            <w:pPr>
              <w:jc w:val="center"/>
              <w:rPr>
                <w:ins w:id="12289" w:author="Στάθης Καπ" w:date="2023-03-09T05:29:00Z"/>
                <w:sz w:val="16"/>
                <w:szCs w:val="16"/>
              </w:rPr>
            </w:pPr>
            <w:ins w:id="12290" w:author="Στάθης Καπ" w:date="2023-03-09T07:02:00Z">
              <w:r>
                <w:rPr>
                  <w:rFonts w:ascii="Calibri" w:hAnsi="Calibri" w:cs="Calibri"/>
                  <w:color w:val="000000"/>
                  <w:sz w:val="16"/>
                  <w:szCs w:val="16"/>
                </w:rPr>
                <w:t>681</w:t>
              </w:r>
            </w:ins>
          </w:p>
        </w:tc>
        <w:tc>
          <w:tcPr>
            <w:tcW w:w="454" w:type="dxa"/>
            <w:vAlign w:val="center"/>
            <w:tcPrChange w:id="12291" w:author="Στάθης Καπ" w:date="2023-03-09T07:02:00Z">
              <w:tcPr>
                <w:tcW w:w="454" w:type="dxa"/>
                <w:gridSpan w:val="2"/>
                <w:vAlign w:val="center"/>
              </w:tcPr>
            </w:tcPrChange>
          </w:tcPr>
          <w:p w14:paraId="5AF1EE92" w14:textId="1FFF57FA" w:rsidR="00BD2E78" w:rsidRPr="007E0F91" w:rsidRDefault="00BD2E78" w:rsidP="00BD2E78">
            <w:pPr>
              <w:jc w:val="center"/>
              <w:rPr>
                <w:ins w:id="12292" w:author="Στάθης Καπ" w:date="2023-03-09T05:29:00Z"/>
                <w:sz w:val="16"/>
                <w:szCs w:val="16"/>
              </w:rPr>
            </w:pPr>
            <w:ins w:id="12293" w:author="Στάθης Καπ" w:date="2023-03-09T07:02:00Z">
              <w:r>
                <w:rPr>
                  <w:rFonts w:ascii="Calibri" w:hAnsi="Calibri" w:cs="Calibri"/>
                  <w:color w:val="000000"/>
                  <w:sz w:val="16"/>
                  <w:szCs w:val="16"/>
                </w:rPr>
                <w:t>11.67</w:t>
              </w:r>
            </w:ins>
          </w:p>
        </w:tc>
        <w:tc>
          <w:tcPr>
            <w:tcW w:w="454" w:type="dxa"/>
            <w:vAlign w:val="center"/>
            <w:tcPrChange w:id="12294" w:author="Στάθης Καπ" w:date="2023-03-09T07:02:00Z">
              <w:tcPr>
                <w:tcW w:w="454" w:type="dxa"/>
                <w:gridSpan w:val="2"/>
                <w:vAlign w:val="center"/>
              </w:tcPr>
            </w:tcPrChange>
          </w:tcPr>
          <w:p w14:paraId="0E5A2B1D" w14:textId="7B40BAE6" w:rsidR="00BD2E78" w:rsidRPr="007E0F91" w:rsidRDefault="00BD2E78" w:rsidP="00BD2E78">
            <w:pPr>
              <w:jc w:val="center"/>
              <w:rPr>
                <w:ins w:id="12295" w:author="Στάθης Καπ" w:date="2023-03-09T05:29:00Z"/>
                <w:sz w:val="16"/>
                <w:szCs w:val="16"/>
              </w:rPr>
            </w:pPr>
            <w:ins w:id="12296" w:author="Στάθης Καπ" w:date="2023-03-09T07:02:00Z">
              <w:r>
                <w:rPr>
                  <w:rFonts w:ascii="Calibri" w:hAnsi="Calibri" w:cs="Calibri"/>
                  <w:color w:val="000000"/>
                  <w:sz w:val="16"/>
                  <w:szCs w:val="16"/>
                </w:rPr>
                <w:t>0.44</w:t>
              </w:r>
            </w:ins>
          </w:p>
        </w:tc>
        <w:tc>
          <w:tcPr>
            <w:tcW w:w="461" w:type="dxa"/>
            <w:tcBorders>
              <w:right w:val="single" w:sz="4" w:space="0" w:color="auto"/>
            </w:tcBorders>
            <w:vAlign w:val="center"/>
            <w:tcPrChange w:id="12297" w:author="Στάθης Καπ" w:date="2023-03-09T07:02:00Z">
              <w:tcPr>
                <w:tcW w:w="461" w:type="dxa"/>
                <w:gridSpan w:val="2"/>
                <w:tcBorders>
                  <w:right w:val="single" w:sz="4" w:space="0" w:color="auto"/>
                </w:tcBorders>
                <w:vAlign w:val="center"/>
              </w:tcPr>
            </w:tcPrChange>
          </w:tcPr>
          <w:p w14:paraId="3434A35F" w14:textId="7D4EF7EC" w:rsidR="00BD2E78" w:rsidRPr="007E0F91" w:rsidRDefault="00BD2E78" w:rsidP="00BD2E78">
            <w:pPr>
              <w:jc w:val="center"/>
              <w:rPr>
                <w:ins w:id="12298" w:author="Στάθης Καπ" w:date="2023-03-09T05:29:00Z"/>
                <w:sz w:val="16"/>
                <w:szCs w:val="16"/>
              </w:rPr>
            </w:pPr>
            <w:ins w:id="12299" w:author="Στάθης Καπ" w:date="2023-03-09T07:02:00Z">
              <w:r>
                <w:rPr>
                  <w:rFonts w:ascii="Calibri" w:hAnsi="Calibri" w:cs="Calibri"/>
                  <w:color w:val="000000"/>
                  <w:sz w:val="16"/>
                  <w:szCs w:val="16"/>
                </w:rPr>
                <w:t>81.84</w:t>
              </w:r>
            </w:ins>
          </w:p>
        </w:tc>
      </w:tr>
      <w:tr w:rsidR="00BD2E78" w14:paraId="1496B66D"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30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301" w:author="Στάθης Καπ" w:date="2023-03-09T05:29:00Z"/>
          <w:trPrChange w:id="12302"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303"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6B9ED861" w14:textId="77777777" w:rsidR="00BD2E78" w:rsidRPr="007E0F91" w:rsidRDefault="00BD2E78" w:rsidP="00BD2E78">
            <w:pPr>
              <w:jc w:val="center"/>
              <w:rPr>
                <w:ins w:id="12304" w:author="Στάθης Καπ" w:date="2023-03-09T05:29:00Z"/>
                <w:sz w:val="16"/>
                <w:szCs w:val="16"/>
              </w:rPr>
            </w:pPr>
            <w:ins w:id="12305" w:author="Στάθης Καπ" w:date="2023-03-09T05:29:00Z">
              <w:r w:rsidRPr="007E0F91">
                <w:rPr>
                  <w:sz w:val="16"/>
                  <w:szCs w:val="16"/>
                </w:rPr>
                <w:t>pr14</w:t>
              </w:r>
            </w:ins>
          </w:p>
        </w:tc>
        <w:tc>
          <w:tcPr>
            <w:tcW w:w="565" w:type="dxa"/>
            <w:tcBorders>
              <w:left w:val="single" w:sz="4" w:space="0" w:color="auto"/>
            </w:tcBorders>
            <w:vAlign w:val="center"/>
            <w:tcPrChange w:id="12306" w:author="Στάθης Καπ" w:date="2023-03-09T07:02:00Z">
              <w:tcPr>
                <w:tcW w:w="565" w:type="dxa"/>
                <w:gridSpan w:val="2"/>
                <w:tcBorders>
                  <w:left w:val="single" w:sz="4" w:space="0" w:color="auto"/>
                </w:tcBorders>
                <w:vAlign w:val="center"/>
              </w:tcPr>
            </w:tcPrChange>
          </w:tcPr>
          <w:p w14:paraId="47DFF5FA" w14:textId="1F61DE2A" w:rsidR="00BD2E78" w:rsidRPr="007E0F91" w:rsidRDefault="00BD2E78" w:rsidP="00BD2E78">
            <w:pPr>
              <w:jc w:val="center"/>
              <w:rPr>
                <w:ins w:id="12307" w:author="Στάθης Καπ" w:date="2023-03-09T05:29:00Z"/>
                <w:sz w:val="16"/>
                <w:szCs w:val="16"/>
              </w:rPr>
            </w:pPr>
            <w:ins w:id="12308" w:author="Στάθης Καπ" w:date="2023-03-09T07:02:00Z">
              <w:r>
                <w:rPr>
                  <w:rFonts w:ascii="Calibri" w:hAnsi="Calibri" w:cs="Calibri"/>
                  <w:color w:val="000000"/>
                  <w:sz w:val="16"/>
                  <w:szCs w:val="16"/>
                </w:rPr>
                <w:t>1017</w:t>
              </w:r>
            </w:ins>
          </w:p>
        </w:tc>
        <w:tc>
          <w:tcPr>
            <w:tcW w:w="679" w:type="dxa"/>
            <w:tcBorders>
              <w:right w:val="single" w:sz="4" w:space="0" w:color="auto"/>
            </w:tcBorders>
            <w:vAlign w:val="center"/>
            <w:tcPrChange w:id="12309" w:author="Στάθης Καπ" w:date="2023-03-09T07:02:00Z">
              <w:tcPr>
                <w:tcW w:w="679" w:type="dxa"/>
                <w:gridSpan w:val="2"/>
                <w:tcBorders>
                  <w:right w:val="single" w:sz="4" w:space="0" w:color="auto"/>
                </w:tcBorders>
                <w:vAlign w:val="center"/>
              </w:tcPr>
            </w:tcPrChange>
          </w:tcPr>
          <w:p w14:paraId="75EC51A8" w14:textId="4C12D45A" w:rsidR="00BD2E78" w:rsidRPr="007E0F91" w:rsidRDefault="00BD2E78" w:rsidP="00BD2E78">
            <w:pPr>
              <w:jc w:val="center"/>
              <w:rPr>
                <w:ins w:id="12310" w:author="Στάθης Καπ" w:date="2023-03-09T05:29:00Z"/>
                <w:sz w:val="16"/>
                <w:szCs w:val="16"/>
              </w:rPr>
            </w:pPr>
            <w:ins w:id="12311" w:author="Στάθης Καπ" w:date="2023-03-09T07:02:00Z">
              <w:r>
                <w:rPr>
                  <w:rFonts w:ascii="Calibri" w:hAnsi="Calibri" w:cs="Calibri"/>
                  <w:color w:val="000000"/>
                  <w:sz w:val="16"/>
                  <w:szCs w:val="16"/>
                </w:rPr>
                <w:t>925</w:t>
              </w:r>
            </w:ins>
          </w:p>
        </w:tc>
        <w:tc>
          <w:tcPr>
            <w:tcW w:w="453" w:type="dxa"/>
            <w:tcBorders>
              <w:left w:val="single" w:sz="4" w:space="0" w:color="auto"/>
            </w:tcBorders>
            <w:vAlign w:val="center"/>
            <w:tcPrChange w:id="12312" w:author="Στάθης Καπ" w:date="2023-03-09T07:02:00Z">
              <w:tcPr>
                <w:tcW w:w="453" w:type="dxa"/>
                <w:gridSpan w:val="2"/>
                <w:tcBorders>
                  <w:left w:val="single" w:sz="4" w:space="0" w:color="auto"/>
                </w:tcBorders>
                <w:vAlign w:val="center"/>
              </w:tcPr>
            </w:tcPrChange>
          </w:tcPr>
          <w:p w14:paraId="06059212" w14:textId="2BFF11B5" w:rsidR="00BD2E78" w:rsidRPr="007E0F91" w:rsidRDefault="00BD2E78" w:rsidP="00BD2E78">
            <w:pPr>
              <w:jc w:val="center"/>
              <w:rPr>
                <w:ins w:id="12313" w:author="Στάθης Καπ" w:date="2023-03-09T05:29:00Z"/>
                <w:sz w:val="16"/>
                <w:szCs w:val="16"/>
              </w:rPr>
            </w:pPr>
            <w:ins w:id="12314" w:author="Στάθης Καπ" w:date="2023-03-09T07:02:00Z">
              <w:r>
                <w:rPr>
                  <w:rFonts w:ascii="Calibri" w:hAnsi="Calibri" w:cs="Calibri"/>
                  <w:color w:val="000000"/>
                  <w:sz w:val="16"/>
                  <w:szCs w:val="16"/>
                </w:rPr>
                <w:t>964</w:t>
              </w:r>
            </w:ins>
          </w:p>
        </w:tc>
        <w:tc>
          <w:tcPr>
            <w:tcW w:w="708" w:type="dxa"/>
            <w:vAlign w:val="center"/>
            <w:tcPrChange w:id="12315" w:author="Στάθης Καπ" w:date="2023-03-09T07:02:00Z">
              <w:tcPr>
                <w:tcW w:w="708" w:type="dxa"/>
                <w:gridSpan w:val="2"/>
                <w:vAlign w:val="center"/>
              </w:tcPr>
            </w:tcPrChange>
          </w:tcPr>
          <w:p w14:paraId="1EC16FB8" w14:textId="6F3460A0" w:rsidR="00BD2E78" w:rsidRPr="007E0F91" w:rsidRDefault="00BD2E78" w:rsidP="00BD2E78">
            <w:pPr>
              <w:jc w:val="center"/>
              <w:rPr>
                <w:ins w:id="12316" w:author="Στάθης Καπ" w:date="2023-03-09T05:29:00Z"/>
                <w:sz w:val="16"/>
                <w:szCs w:val="16"/>
              </w:rPr>
            </w:pPr>
            <w:ins w:id="12317" w:author="Στάθης Καπ" w:date="2023-03-09T07:02:00Z">
              <w:r>
                <w:rPr>
                  <w:rFonts w:ascii="Calibri" w:hAnsi="Calibri" w:cs="Calibri"/>
                  <w:color w:val="000000"/>
                  <w:sz w:val="16"/>
                  <w:szCs w:val="16"/>
                </w:rPr>
                <w:t>5.21</w:t>
              </w:r>
            </w:ins>
          </w:p>
        </w:tc>
        <w:tc>
          <w:tcPr>
            <w:tcW w:w="652" w:type="dxa"/>
            <w:vMerge/>
            <w:tcBorders>
              <w:right w:val="single" w:sz="4" w:space="0" w:color="auto"/>
            </w:tcBorders>
            <w:vAlign w:val="center"/>
            <w:tcPrChange w:id="12318" w:author="Στάθης Καπ" w:date="2023-03-09T07:02:00Z">
              <w:tcPr>
                <w:tcW w:w="652" w:type="dxa"/>
                <w:gridSpan w:val="2"/>
                <w:vMerge/>
                <w:tcBorders>
                  <w:right w:val="single" w:sz="4" w:space="0" w:color="auto"/>
                </w:tcBorders>
                <w:vAlign w:val="center"/>
              </w:tcPr>
            </w:tcPrChange>
          </w:tcPr>
          <w:p w14:paraId="7DE79BA4" w14:textId="77777777" w:rsidR="00BD2E78" w:rsidRPr="007E0F91" w:rsidRDefault="00BD2E78" w:rsidP="00BD2E78">
            <w:pPr>
              <w:jc w:val="center"/>
              <w:rPr>
                <w:ins w:id="12319" w:author="Στάθης Καπ" w:date="2023-03-09T05:29:00Z"/>
                <w:sz w:val="16"/>
                <w:szCs w:val="16"/>
              </w:rPr>
            </w:pPr>
          </w:p>
        </w:tc>
        <w:tc>
          <w:tcPr>
            <w:tcW w:w="453" w:type="dxa"/>
            <w:tcBorders>
              <w:left w:val="single" w:sz="4" w:space="0" w:color="auto"/>
            </w:tcBorders>
            <w:vAlign w:val="center"/>
            <w:tcPrChange w:id="12320" w:author="Στάθης Καπ" w:date="2023-03-09T07:02:00Z">
              <w:tcPr>
                <w:tcW w:w="453" w:type="dxa"/>
                <w:gridSpan w:val="2"/>
                <w:tcBorders>
                  <w:left w:val="single" w:sz="4" w:space="0" w:color="auto"/>
                </w:tcBorders>
                <w:vAlign w:val="center"/>
              </w:tcPr>
            </w:tcPrChange>
          </w:tcPr>
          <w:p w14:paraId="394ACC74" w14:textId="487515ED" w:rsidR="00BD2E78" w:rsidRPr="007E0F91" w:rsidRDefault="00BD2E78" w:rsidP="00BD2E78">
            <w:pPr>
              <w:jc w:val="center"/>
              <w:rPr>
                <w:ins w:id="12321" w:author="Στάθης Καπ" w:date="2023-03-09T05:29:00Z"/>
                <w:sz w:val="16"/>
                <w:szCs w:val="16"/>
              </w:rPr>
            </w:pPr>
            <w:ins w:id="12322" w:author="Στάθης Καπ" w:date="2023-03-09T07:02:00Z">
              <w:r>
                <w:rPr>
                  <w:rFonts w:ascii="Calibri" w:hAnsi="Calibri" w:cs="Calibri"/>
                  <w:color w:val="000000"/>
                  <w:sz w:val="16"/>
                  <w:szCs w:val="16"/>
                </w:rPr>
                <w:t>908</w:t>
              </w:r>
            </w:ins>
          </w:p>
        </w:tc>
        <w:tc>
          <w:tcPr>
            <w:tcW w:w="454" w:type="dxa"/>
            <w:vAlign w:val="center"/>
            <w:tcPrChange w:id="12323" w:author="Στάθης Καπ" w:date="2023-03-09T07:02:00Z">
              <w:tcPr>
                <w:tcW w:w="454" w:type="dxa"/>
                <w:gridSpan w:val="2"/>
                <w:vAlign w:val="center"/>
              </w:tcPr>
            </w:tcPrChange>
          </w:tcPr>
          <w:p w14:paraId="05924AF2" w14:textId="283FE780" w:rsidR="00BD2E78" w:rsidRPr="007E0F91" w:rsidRDefault="00BD2E78" w:rsidP="00BD2E78">
            <w:pPr>
              <w:jc w:val="center"/>
              <w:rPr>
                <w:ins w:id="12324" w:author="Στάθης Καπ" w:date="2023-03-09T05:29:00Z"/>
                <w:sz w:val="16"/>
                <w:szCs w:val="16"/>
              </w:rPr>
            </w:pPr>
            <w:ins w:id="12325" w:author="Στάθης Καπ" w:date="2023-03-09T07:02:00Z">
              <w:r>
                <w:rPr>
                  <w:rFonts w:ascii="Calibri" w:hAnsi="Calibri" w:cs="Calibri"/>
                  <w:color w:val="000000"/>
                  <w:sz w:val="16"/>
                  <w:szCs w:val="16"/>
                </w:rPr>
                <w:t>5.81</w:t>
              </w:r>
            </w:ins>
          </w:p>
        </w:tc>
        <w:tc>
          <w:tcPr>
            <w:tcW w:w="454" w:type="dxa"/>
            <w:vAlign w:val="center"/>
            <w:tcPrChange w:id="12326" w:author="Στάθης Καπ" w:date="2023-03-09T07:02:00Z">
              <w:tcPr>
                <w:tcW w:w="454" w:type="dxa"/>
                <w:gridSpan w:val="2"/>
                <w:vAlign w:val="center"/>
              </w:tcPr>
            </w:tcPrChange>
          </w:tcPr>
          <w:p w14:paraId="5851E05B" w14:textId="532C15C0" w:rsidR="00BD2E78" w:rsidRPr="007E0F91" w:rsidRDefault="00BD2E78" w:rsidP="00BD2E78">
            <w:pPr>
              <w:jc w:val="center"/>
              <w:rPr>
                <w:ins w:id="12327" w:author="Στάθης Καπ" w:date="2023-03-09T05:29:00Z"/>
                <w:sz w:val="16"/>
                <w:szCs w:val="16"/>
              </w:rPr>
            </w:pPr>
            <w:ins w:id="12328" w:author="Στάθης Καπ" w:date="2023-03-09T07:02:00Z">
              <w:r>
                <w:rPr>
                  <w:rFonts w:ascii="Calibri" w:hAnsi="Calibri" w:cs="Calibri"/>
                  <w:color w:val="000000"/>
                  <w:sz w:val="16"/>
                  <w:szCs w:val="16"/>
                </w:rPr>
                <w:t>1.491</w:t>
              </w:r>
            </w:ins>
          </w:p>
        </w:tc>
        <w:tc>
          <w:tcPr>
            <w:tcW w:w="457" w:type="dxa"/>
            <w:tcBorders>
              <w:right w:val="single" w:sz="4" w:space="0" w:color="auto"/>
            </w:tcBorders>
            <w:vAlign w:val="center"/>
            <w:tcPrChange w:id="12329" w:author="Στάθης Καπ" w:date="2023-03-09T07:02:00Z">
              <w:tcPr>
                <w:tcW w:w="457" w:type="dxa"/>
                <w:gridSpan w:val="2"/>
                <w:tcBorders>
                  <w:right w:val="single" w:sz="4" w:space="0" w:color="auto"/>
                </w:tcBorders>
                <w:vAlign w:val="center"/>
              </w:tcPr>
            </w:tcPrChange>
          </w:tcPr>
          <w:p w14:paraId="5818F6F9" w14:textId="5D4B36B2" w:rsidR="00BD2E78" w:rsidRPr="007E0F91" w:rsidRDefault="00BD2E78" w:rsidP="00BD2E78">
            <w:pPr>
              <w:jc w:val="center"/>
              <w:rPr>
                <w:ins w:id="12330" w:author="Στάθης Καπ" w:date="2023-03-09T05:29:00Z"/>
                <w:sz w:val="16"/>
                <w:szCs w:val="16"/>
              </w:rPr>
            </w:pPr>
            <w:ins w:id="12331" w:author="Στάθης Καπ" w:date="2023-03-09T07:02:00Z">
              <w:r>
                <w:rPr>
                  <w:rFonts w:ascii="Calibri" w:hAnsi="Calibri" w:cs="Calibri"/>
                  <w:color w:val="000000"/>
                  <w:sz w:val="16"/>
                  <w:szCs w:val="16"/>
                </w:rPr>
                <w:t>38.69</w:t>
              </w:r>
            </w:ins>
          </w:p>
        </w:tc>
        <w:tc>
          <w:tcPr>
            <w:tcW w:w="453" w:type="dxa"/>
            <w:tcBorders>
              <w:left w:val="single" w:sz="4" w:space="0" w:color="auto"/>
            </w:tcBorders>
            <w:vAlign w:val="center"/>
            <w:tcPrChange w:id="12332" w:author="Στάθης Καπ" w:date="2023-03-09T07:02:00Z">
              <w:tcPr>
                <w:tcW w:w="453" w:type="dxa"/>
                <w:gridSpan w:val="2"/>
                <w:tcBorders>
                  <w:left w:val="single" w:sz="4" w:space="0" w:color="auto"/>
                </w:tcBorders>
                <w:vAlign w:val="center"/>
              </w:tcPr>
            </w:tcPrChange>
          </w:tcPr>
          <w:p w14:paraId="50C78838" w14:textId="6BF424DD" w:rsidR="00BD2E78" w:rsidRPr="007E0F91" w:rsidRDefault="00BD2E78" w:rsidP="00BD2E78">
            <w:pPr>
              <w:jc w:val="center"/>
              <w:rPr>
                <w:ins w:id="12333" w:author="Στάθης Καπ" w:date="2023-03-09T05:29:00Z"/>
                <w:sz w:val="16"/>
                <w:szCs w:val="16"/>
              </w:rPr>
            </w:pPr>
            <w:ins w:id="12334" w:author="Στάθης Καπ" w:date="2023-03-09T07:02:00Z">
              <w:r>
                <w:rPr>
                  <w:rFonts w:ascii="Calibri" w:hAnsi="Calibri" w:cs="Calibri"/>
                  <w:color w:val="000000"/>
                  <w:sz w:val="16"/>
                  <w:szCs w:val="16"/>
                </w:rPr>
                <w:t>862</w:t>
              </w:r>
            </w:ins>
          </w:p>
        </w:tc>
        <w:tc>
          <w:tcPr>
            <w:tcW w:w="454" w:type="dxa"/>
            <w:vAlign w:val="center"/>
            <w:tcPrChange w:id="12335" w:author="Στάθης Καπ" w:date="2023-03-09T07:02:00Z">
              <w:tcPr>
                <w:tcW w:w="454" w:type="dxa"/>
                <w:gridSpan w:val="2"/>
                <w:vAlign w:val="center"/>
              </w:tcPr>
            </w:tcPrChange>
          </w:tcPr>
          <w:p w14:paraId="11C1BD6A" w14:textId="2D31BE45" w:rsidR="00BD2E78" w:rsidRPr="007E0F91" w:rsidRDefault="00BD2E78" w:rsidP="00BD2E78">
            <w:pPr>
              <w:jc w:val="center"/>
              <w:rPr>
                <w:ins w:id="12336" w:author="Στάθης Καπ" w:date="2023-03-09T05:29:00Z"/>
                <w:sz w:val="16"/>
                <w:szCs w:val="16"/>
              </w:rPr>
            </w:pPr>
            <w:ins w:id="12337" w:author="Στάθης Καπ" w:date="2023-03-09T07:02:00Z">
              <w:r>
                <w:rPr>
                  <w:rFonts w:ascii="Calibri" w:hAnsi="Calibri" w:cs="Calibri"/>
                  <w:color w:val="000000"/>
                  <w:sz w:val="16"/>
                  <w:szCs w:val="16"/>
                </w:rPr>
                <w:t>10.58</w:t>
              </w:r>
            </w:ins>
          </w:p>
        </w:tc>
        <w:tc>
          <w:tcPr>
            <w:tcW w:w="454" w:type="dxa"/>
            <w:vAlign w:val="center"/>
            <w:tcPrChange w:id="12338" w:author="Στάθης Καπ" w:date="2023-03-09T07:02:00Z">
              <w:tcPr>
                <w:tcW w:w="454" w:type="dxa"/>
                <w:gridSpan w:val="2"/>
                <w:vAlign w:val="center"/>
              </w:tcPr>
            </w:tcPrChange>
          </w:tcPr>
          <w:p w14:paraId="508C42A8" w14:textId="5866F29A" w:rsidR="00BD2E78" w:rsidRPr="007E0F91" w:rsidRDefault="00BD2E78" w:rsidP="00BD2E78">
            <w:pPr>
              <w:jc w:val="center"/>
              <w:rPr>
                <w:ins w:id="12339" w:author="Στάθης Καπ" w:date="2023-03-09T05:29:00Z"/>
                <w:sz w:val="16"/>
                <w:szCs w:val="16"/>
              </w:rPr>
            </w:pPr>
            <w:ins w:id="12340" w:author="Στάθης Καπ" w:date="2023-03-09T07:02:00Z">
              <w:r>
                <w:rPr>
                  <w:rFonts w:ascii="Calibri" w:hAnsi="Calibri" w:cs="Calibri"/>
                  <w:color w:val="000000"/>
                  <w:sz w:val="16"/>
                  <w:szCs w:val="16"/>
                </w:rPr>
                <w:t>0.664</w:t>
              </w:r>
            </w:ins>
          </w:p>
        </w:tc>
        <w:tc>
          <w:tcPr>
            <w:tcW w:w="454" w:type="dxa"/>
            <w:tcBorders>
              <w:right w:val="single" w:sz="4" w:space="0" w:color="auto"/>
            </w:tcBorders>
            <w:vAlign w:val="center"/>
            <w:tcPrChange w:id="12341" w:author="Στάθης Καπ" w:date="2023-03-09T07:02:00Z">
              <w:tcPr>
                <w:tcW w:w="454" w:type="dxa"/>
                <w:gridSpan w:val="2"/>
                <w:tcBorders>
                  <w:right w:val="single" w:sz="4" w:space="0" w:color="auto"/>
                </w:tcBorders>
                <w:vAlign w:val="center"/>
              </w:tcPr>
            </w:tcPrChange>
          </w:tcPr>
          <w:p w14:paraId="2FE5F4E2" w14:textId="0075E8F2" w:rsidR="00BD2E78" w:rsidRPr="007E0F91" w:rsidRDefault="00BD2E78" w:rsidP="00BD2E78">
            <w:pPr>
              <w:jc w:val="center"/>
              <w:rPr>
                <w:ins w:id="12342" w:author="Στάθης Καπ" w:date="2023-03-09T05:29:00Z"/>
                <w:sz w:val="16"/>
                <w:szCs w:val="16"/>
              </w:rPr>
            </w:pPr>
            <w:ins w:id="12343"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2344" w:author="Στάθης Καπ" w:date="2023-03-09T07:02:00Z">
              <w:tcPr>
                <w:tcW w:w="453" w:type="dxa"/>
                <w:gridSpan w:val="2"/>
                <w:tcBorders>
                  <w:left w:val="single" w:sz="4" w:space="0" w:color="auto"/>
                </w:tcBorders>
                <w:vAlign w:val="center"/>
              </w:tcPr>
            </w:tcPrChange>
          </w:tcPr>
          <w:p w14:paraId="23F05161" w14:textId="439E17A7" w:rsidR="00BD2E78" w:rsidRPr="007E0F91" w:rsidRDefault="00BD2E78" w:rsidP="00BD2E78">
            <w:pPr>
              <w:jc w:val="center"/>
              <w:rPr>
                <w:ins w:id="12345" w:author="Στάθης Καπ" w:date="2023-03-09T05:29:00Z"/>
                <w:sz w:val="16"/>
                <w:szCs w:val="16"/>
              </w:rPr>
            </w:pPr>
            <w:ins w:id="12346" w:author="Στάθης Καπ" w:date="2023-03-09T07:02:00Z">
              <w:r>
                <w:rPr>
                  <w:rFonts w:ascii="Calibri" w:hAnsi="Calibri" w:cs="Calibri"/>
                  <w:color w:val="000000"/>
                  <w:sz w:val="16"/>
                  <w:szCs w:val="16"/>
                </w:rPr>
                <w:t>725</w:t>
              </w:r>
            </w:ins>
          </w:p>
        </w:tc>
        <w:tc>
          <w:tcPr>
            <w:tcW w:w="454" w:type="dxa"/>
            <w:vAlign w:val="center"/>
            <w:tcPrChange w:id="12347" w:author="Στάθης Καπ" w:date="2023-03-09T07:02:00Z">
              <w:tcPr>
                <w:tcW w:w="454" w:type="dxa"/>
                <w:gridSpan w:val="2"/>
                <w:vAlign w:val="center"/>
              </w:tcPr>
            </w:tcPrChange>
          </w:tcPr>
          <w:p w14:paraId="556EB075" w14:textId="0F93CC83" w:rsidR="00BD2E78" w:rsidRPr="007E0F91" w:rsidRDefault="00BD2E78" w:rsidP="00BD2E78">
            <w:pPr>
              <w:jc w:val="center"/>
              <w:rPr>
                <w:ins w:id="12348" w:author="Στάθης Καπ" w:date="2023-03-09T05:29:00Z"/>
                <w:sz w:val="16"/>
                <w:szCs w:val="16"/>
              </w:rPr>
            </w:pPr>
            <w:ins w:id="12349" w:author="Στάθης Καπ" w:date="2023-03-09T07:02:00Z">
              <w:r>
                <w:rPr>
                  <w:rFonts w:ascii="Calibri" w:hAnsi="Calibri" w:cs="Calibri"/>
                  <w:color w:val="000000"/>
                  <w:sz w:val="16"/>
                  <w:szCs w:val="16"/>
                </w:rPr>
                <w:t>24.79</w:t>
              </w:r>
            </w:ins>
          </w:p>
        </w:tc>
        <w:tc>
          <w:tcPr>
            <w:tcW w:w="454" w:type="dxa"/>
            <w:vAlign w:val="center"/>
            <w:tcPrChange w:id="12350" w:author="Στάθης Καπ" w:date="2023-03-09T07:02:00Z">
              <w:tcPr>
                <w:tcW w:w="454" w:type="dxa"/>
                <w:gridSpan w:val="2"/>
                <w:vAlign w:val="center"/>
              </w:tcPr>
            </w:tcPrChange>
          </w:tcPr>
          <w:p w14:paraId="12745784" w14:textId="50413D45" w:rsidR="00BD2E78" w:rsidRPr="007E0F91" w:rsidRDefault="00BD2E78" w:rsidP="00BD2E78">
            <w:pPr>
              <w:jc w:val="center"/>
              <w:rPr>
                <w:ins w:id="12351" w:author="Στάθης Καπ" w:date="2023-03-09T05:29:00Z"/>
                <w:sz w:val="16"/>
                <w:szCs w:val="16"/>
              </w:rPr>
            </w:pPr>
            <w:ins w:id="12352" w:author="Στάθης Καπ" w:date="2023-03-09T07:02:00Z">
              <w:r>
                <w:rPr>
                  <w:rFonts w:ascii="Calibri" w:hAnsi="Calibri" w:cs="Calibri"/>
                  <w:color w:val="000000"/>
                  <w:sz w:val="16"/>
                  <w:szCs w:val="16"/>
                </w:rPr>
                <w:t>0.524</w:t>
              </w:r>
            </w:ins>
          </w:p>
        </w:tc>
        <w:tc>
          <w:tcPr>
            <w:tcW w:w="461" w:type="dxa"/>
            <w:tcBorders>
              <w:right w:val="single" w:sz="4" w:space="0" w:color="auto"/>
            </w:tcBorders>
            <w:vAlign w:val="center"/>
            <w:tcPrChange w:id="12353" w:author="Στάθης Καπ" w:date="2023-03-09T07:02:00Z">
              <w:tcPr>
                <w:tcW w:w="461" w:type="dxa"/>
                <w:gridSpan w:val="2"/>
                <w:tcBorders>
                  <w:right w:val="single" w:sz="4" w:space="0" w:color="auto"/>
                </w:tcBorders>
                <w:vAlign w:val="center"/>
              </w:tcPr>
            </w:tcPrChange>
          </w:tcPr>
          <w:p w14:paraId="144E22B8" w14:textId="71D84EBD" w:rsidR="00BD2E78" w:rsidRPr="007E0F91" w:rsidRDefault="00BD2E78" w:rsidP="00BD2E78">
            <w:pPr>
              <w:jc w:val="center"/>
              <w:rPr>
                <w:ins w:id="12354" w:author="Στάθης Καπ" w:date="2023-03-09T05:29:00Z"/>
                <w:sz w:val="16"/>
                <w:szCs w:val="16"/>
              </w:rPr>
            </w:pPr>
            <w:ins w:id="12355" w:author="Στάθης Καπ" w:date="2023-03-09T07:02:00Z">
              <w:r>
                <w:rPr>
                  <w:rFonts w:ascii="Calibri" w:hAnsi="Calibri" w:cs="Calibri"/>
                  <w:color w:val="000000"/>
                  <w:sz w:val="16"/>
                  <w:szCs w:val="16"/>
                </w:rPr>
                <w:t>78.45</w:t>
              </w:r>
            </w:ins>
          </w:p>
        </w:tc>
      </w:tr>
      <w:tr w:rsidR="00BD2E78" w14:paraId="63EF7B1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35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357" w:author="Στάθης Καπ" w:date="2023-03-09T05:29:00Z"/>
          <w:trPrChange w:id="12358"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359"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4E1354F" w14:textId="77777777" w:rsidR="00BD2E78" w:rsidRPr="007E0F91" w:rsidRDefault="00BD2E78" w:rsidP="00BD2E78">
            <w:pPr>
              <w:jc w:val="center"/>
              <w:rPr>
                <w:ins w:id="12360" w:author="Στάθης Καπ" w:date="2023-03-09T05:29:00Z"/>
                <w:sz w:val="16"/>
                <w:szCs w:val="16"/>
              </w:rPr>
            </w:pPr>
            <w:ins w:id="12361" w:author="Στάθης Καπ" w:date="2023-03-09T05:29:00Z">
              <w:r w:rsidRPr="007E0F91">
                <w:rPr>
                  <w:sz w:val="16"/>
                  <w:szCs w:val="16"/>
                </w:rPr>
                <w:t>pr15</w:t>
              </w:r>
            </w:ins>
          </w:p>
        </w:tc>
        <w:tc>
          <w:tcPr>
            <w:tcW w:w="565" w:type="dxa"/>
            <w:tcBorders>
              <w:left w:val="single" w:sz="4" w:space="0" w:color="auto"/>
            </w:tcBorders>
            <w:vAlign w:val="center"/>
            <w:tcPrChange w:id="12362" w:author="Στάθης Καπ" w:date="2023-03-09T07:02:00Z">
              <w:tcPr>
                <w:tcW w:w="565" w:type="dxa"/>
                <w:gridSpan w:val="2"/>
                <w:tcBorders>
                  <w:left w:val="single" w:sz="4" w:space="0" w:color="auto"/>
                </w:tcBorders>
                <w:vAlign w:val="center"/>
              </w:tcPr>
            </w:tcPrChange>
          </w:tcPr>
          <w:p w14:paraId="7EC6FD00" w14:textId="602FCA65" w:rsidR="00BD2E78" w:rsidRPr="007E0F91" w:rsidRDefault="00BD2E78" w:rsidP="00BD2E78">
            <w:pPr>
              <w:jc w:val="center"/>
              <w:rPr>
                <w:ins w:id="12363" w:author="Στάθης Καπ" w:date="2023-03-09T05:29:00Z"/>
                <w:sz w:val="16"/>
                <w:szCs w:val="16"/>
              </w:rPr>
            </w:pPr>
            <w:ins w:id="12364" w:author="Στάθης Καπ" w:date="2023-03-09T07:02:00Z">
              <w:r>
                <w:rPr>
                  <w:rFonts w:ascii="Calibri" w:hAnsi="Calibri" w:cs="Calibri"/>
                  <w:color w:val="000000"/>
                  <w:sz w:val="16"/>
                  <w:szCs w:val="16"/>
                </w:rPr>
                <w:t>1220</w:t>
              </w:r>
            </w:ins>
          </w:p>
        </w:tc>
        <w:tc>
          <w:tcPr>
            <w:tcW w:w="679" w:type="dxa"/>
            <w:tcBorders>
              <w:right w:val="single" w:sz="4" w:space="0" w:color="auto"/>
            </w:tcBorders>
            <w:vAlign w:val="center"/>
            <w:tcPrChange w:id="12365" w:author="Στάθης Καπ" w:date="2023-03-09T07:02:00Z">
              <w:tcPr>
                <w:tcW w:w="679" w:type="dxa"/>
                <w:gridSpan w:val="2"/>
                <w:tcBorders>
                  <w:right w:val="single" w:sz="4" w:space="0" w:color="auto"/>
                </w:tcBorders>
                <w:vAlign w:val="center"/>
              </w:tcPr>
            </w:tcPrChange>
          </w:tcPr>
          <w:p w14:paraId="32E4D905" w14:textId="21CB1D04" w:rsidR="00BD2E78" w:rsidRPr="007E0F91" w:rsidRDefault="00BD2E78" w:rsidP="00BD2E78">
            <w:pPr>
              <w:jc w:val="center"/>
              <w:rPr>
                <w:ins w:id="12366" w:author="Στάθης Καπ" w:date="2023-03-09T05:29:00Z"/>
                <w:sz w:val="16"/>
                <w:szCs w:val="16"/>
              </w:rPr>
            </w:pPr>
            <w:ins w:id="12367" w:author="Στάθης Καπ" w:date="2023-03-09T07:02:00Z">
              <w:r>
                <w:rPr>
                  <w:rFonts w:ascii="Calibri" w:hAnsi="Calibri" w:cs="Calibri"/>
                  <w:color w:val="000000"/>
                  <w:sz w:val="16"/>
                  <w:szCs w:val="16"/>
                </w:rPr>
                <w:t>1126</w:t>
              </w:r>
            </w:ins>
          </w:p>
        </w:tc>
        <w:tc>
          <w:tcPr>
            <w:tcW w:w="453" w:type="dxa"/>
            <w:tcBorders>
              <w:left w:val="single" w:sz="4" w:space="0" w:color="auto"/>
            </w:tcBorders>
            <w:vAlign w:val="center"/>
            <w:tcPrChange w:id="12368" w:author="Στάθης Καπ" w:date="2023-03-09T07:02:00Z">
              <w:tcPr>
                <w:tcW w:w="453" w:type="dxa"/>
                <w:gridSpan w:val="2"/>
                <w:tcBorders>
                  <w:left w:val="single" w:sz="4" w:space="0" w:color="auto"/>
                </w:tcBorders>
                <w:vAlign w:val="center"/>
              </w:tcPr>
            </w:tcPrChange>
          </w:tcPr>
          <w:p w14:paraId="10665D93" w14:textId="0C155043" w:rsidR="00BD2E78" w:rsidRPr="007E0F91" w:rsidRDefault="00BD2E78" w:rsidP="00BD2E78">
            <w:pPr>
              <w:jc w:val="center"/>
              <w:rPr>
                <w:ins w:id="12369" w:author="Στάθης Καπ" w:date="2023-03-09T05:29:00Z"/>
                <w:sz w:val="16"/>
                <w:szCs w:val="16"/>
              </w:rPr>
            </w:pPr>
            <w:ins w:id="12370" w:author="Στάθης Καπ" w:date="2023-03-09T07:02:00Z">
              <w:r>
                <w:rPr>
                  <w:rFonts w:ascii="Calibri" w:hAnsi="Calibri" w:cs="Calibri"/>
                  <w:color w:val="000000"/>
                  <w:sz w:val="16"/>
                  <w:szCs w:val="16"/>
                </w:rPr>
                <w:t>1086</w:t>
              </w:r>
            </w:ins>
          </w:p>
        </w:tc>
        <w:tc>
          <w:tcPr>
            <w:tcW w:w="708" w:type="dxa"/>
            <w:vAlign w:val="center"/>
            <w:tcPrChange w:id="12371" w:author="Στάθης Καπ" w:date="2023-03-09T07:02:00Z">
              <w:tcPr>
                <w:tcW w:w="708" w:type="dxa"/>
                <w:gridSpan w:val="2"/>
                <w:vAlign w:val="center"/>
              </w:tcPr>
            </w:tcPrChange>
          </w:tcPr>
          <w:p w14:paraId="42209231" w14:textId="39A20F9C" w:rsidR="00BD2E78" w:rsidRPr="007E0F91" w:rsidRDefault="00BD2E78" w:rsidP="00BD2E78">
            <w:pPr>
              <w:jc w:val="center"/>
              <w:rPr>
                <w:ins w:id="12372" w:author="Στάθης Καπ" w:date="2023-03-09T05:29:00Z"/>
                <w:sz w:val="16"/>
                <w:szCs w:val="16"/>
              </w:rPr>
            </w:pPr>
            <w:ins w:id="12373" w:author="Στάθης Καπ" w:date="2023-03-09T07:02:00Z">
              <w:r>
                <w:rPr>
                  <w:rFonts w:ascii="Calibri" w:hAnsi="Calibri" w:cs="Calibri"/>
                  <w:color w:val="000000"/>
                  <w:sz w:val="16"/>
                  <w:szCs w:val="16"/>
                </w:rPr>
                <w:t>10.98</w:t>
              </w:r>
            </w:ins>
          </w:p>
        </w:tc>
        <w:tc>
          <w:tcPr>
            <w:tcW w:w="652" w:type="dxa"/>
            <w:vMerge/>
            <w:tcBorders>
              <w:right w:val="single" w:sz="4" w:space="0" w:color="auto"/>
            </w:tcBorders>
            <w:vAlign w:val="center"/>
            <w:tcPrChange w:id="12374" w:author="Στάθης Καπ" w:date="2023-03-09T07:02:00Z">
              <w:tcPr>
                <w:tcW w:w="652" w:type="dxa"/>
                <w:gridSpan w:val="2"/>
                <w:vMerge/>
                <w:tcBorders>
                  <w:right w:val="single" w:sz="4" w:space="0" w:color="auto"/>
                </w:tcBorders>
                <w:vAlign w:val="center"/>
              </w:tcPr>
            </w:tcPrChange>
          </w:tcPr>
          <w:p w14:paraId="769527B5" w14:textId="77777777" w:rsidR="00BD2E78" w:rsidRPr="007E0F91" w:rsidRDefault="00BD2E78" w:rsidP="00BD2E78">
            <w:pPr>
              <w:jc w:val="center"/>
              <w:rPr>
                <w:ins w:id="12375" w:author="Στάθης Καπ" w:date="2023-03-09T05:29:00Z"/>
                <w:sz w:val="16"/>
                <w:szCs w:val="16"/>
              </w:rPr>
            </w:pPr>
          </w:p>
        </w:tc>
        <w:tc>
          <w:tcPr>
            <w:tcW w:w="453" w:type="dxa"/>
            <w:tcBorders>
              <w:left w:val="single" w:sz="4" w:space="0" w:color="auto"/>
            </w:tcBorders>
            <w:vAlign w:val="center"/>
            <w:tcPrChange w:id="12376" w:author="Στάθης Καπ" w:date="2023-03-09T07:02:00Z">
              <w:tcPr>
                <w:tcW w:w="453" w:type="dxa"/>
                <w:gridSpan w:val="2"/>
                <w:tcBorders>
                  <w:left w:val="single" w:sz="4" w:space="0" w:color="auto"/>
                </w:tcBorders>
                <w:vAlign w:val="center"/>
              </w:tcPr>
            </w:tcPrChange>
          </w:tcPr>
          <w:p w14:paraId="532136A6" w14:textId="595F9AF3" w:rsidR="00BD2E78" w:rsidRPr="007E0F91" w:rsidRDefault="00BD2E78" w:rsidP="00BD2E78">
            <w:pPr>
              <w:jc w:val="center"/>
              <w:rPr>
                <w:ins w:id="12377" w:author="Στάθης Καπ" w:date="2023-03-09T05:29:00Z"/>
                <w:sz w:val="16"/>
                <w:szCs w:val="16"/>
              </w:rPr>
            </w:pPr>
            <w:ins w:id="12378" w:author="Στάθης Καπ" w:date="2023-03-09T07:02:00Z">
              <w:r>
                <w:rPr>
                  <w:rFonts w:ascii="Calibri" w:hAnsi="Calibri" w:cs="Calibri"/>
                  <w:color w:val="000000"/>
                  <w:sz w:val="16"/>
                  <w:szCs w:val="16"/>
                </w:rPr>
                <w:t>1043</w:t>
              </w:r>
            </w:ins>
          </w:p>
        </w:tc>
        <w:tc>
          <w:tcPr>
            <w:tcW w:w="454" w:type="dxa"/>
            <w:vAlign w:val="center"/>
            <w:tcPrChange w:id="12379" w:author="Στάθης Καπ" w:date="2023-03-09T07:02:00Z">
              <w:tcPr>
                <w:tcW w:w="454" w:type="dxa"/>
                <w:gridSpan w:val="2"/>
                <w:vAlign w:val="center"/>
              </w:tcPr>
            </w:tcPrChange>
          </w:tcPr>
          <w:p w14:paraId="3C3A6DB9" w14:textId="74B99895" w:rsidR="00BD2E78" w:rsidRPr="007E0F91" w:rsidRDefault="00BD2E78" w:rsidP="00BD2E78">
            <w:pPr>
              <w:jc w:val="center"/>
              <w:rPr>
                <w:ins w:id="12380" w:author="Στάθης Καπ" w:date="2023-03-09T05:29:00Z"/>
                <w:sz w:val="16"/>
                <w:szCs w:val="16"/>
              </w:rPr>
            </w:pPr>
            <w:ins w:id="12381" w:author="Στάθης Καπ" w:date="2023-03-09T07:02:00Z">
              <w:r>
                <w:rPr>
                  <w:rFonts w:ascii="Calibri" w:hAnsi="Calibri" w:cs="Calibri"/>
                  <w:color w:val="000000"/>
                  <w:sz w:val="16"/>
                  <w:szCs w:val="16"/>
                </w:rPr>
                <w:t>3.96</w:t>
              </w:r>
            </w:ins>
          </w:p>
        </w:tc>
        <w:tc>
          <w:tcPr>
            <w:tcW w:w="454" w:type="dxa"/>
            <w:vAlign w:val="center"/>
            <w:tcPrChange w:id="12382" w:author="Στάθης Καπ" w:date="2023-03-09T07:02:00Z">
              <w:tcPr>
                <w:tcW w:w="454" w:type="dxa"/>
                <w:gridSpan w:val="2"/>
                <w:vAlign w:val="center"/>
              </w:tcPr>
            </w:tcPrChange>
          </w:tcPr>
          <w:p w14:paraId="28902FDF" w14:textId="46C4FCBB" w:rsidR="00BD2E78" w:rsidRPr="007E0F91" w:rsidRDefault="00BD2E78" w:rsidP="00BD2E78">
            <w:pPr>
              <w:jc w:val="center"/>
              <w:rPr>
                <w:ins w:id="12383" w:author="Στάθης Καπ" w:date="2023-03-09T05:29:00Z"/>
                <w:sz w:val="16"/>
                <w:szCs w:val="16"/>
              </w:rPr>
            </w:pPr>
            <w:ins w:id="12384" w:author="Στάθης Καπ" w:date="2023-03-09T07:02:00Z">
              <w:r>
                <w:rPr>
                  <w:rFonts w:ascii="Calibri" w:hAnsi="Calibri" w:cs="Calibri"/>
                  <w:color w:val="000000"/>
                  <w:sz w:val="16"/>
                  <w:szCs w:val="16"/>
                </w:rPr>
                <w:t>1.664</w:t>
              </w:r>
            </w:ins>
          </w:p>
        </w:tc>
        <w:tc>
          <w:tcPr>
            <w:tcW w:w="457" w:type="dxa"/>
            <w:tcBorders>
              <w:right w:val="single" w:sz="4" w:space="0" w:color="auto"/>
            </w:tcBorders>
            <w:vAlign w:val="center"/>
            <w:tcPrChange w:id="12385" w:author="Στάθης Καπ" w:date="2023-03-09T07:02:00Z">
              <w:tcPr>
                <w:tcW w:w="457" w:type="dxa"/>
                <w:gridSpan w:val="2"/>
                <w:tcBorders>
                  <w:right w:val="single" w:sz="4" w:space="0" w:color="auto"/>
                </w:tcBorders>
                <w:vAlign w:val="center"/>
              </w:tcPr>
            </w:tcPrChange>
          </w:tcPr>
          <w:p w14:paraId="3E893370" w14:textId="0E2073CB" w:rsidR="00BD2E78" w:rsidRPr="007E0F91" w:rsidRDefault="00BD2E78" w:rsidP="00BD2E78">
            <w:pPr>
              <w:jc w:val="center"/>
              <w:rPr>
                <w:ins w:id="12386" w:author="Στάθης Καπ" w:date="2023-03-09T05:29:00Z"/>
                <w:sz w:val="16"/>
                <w:szCs w:val="16"/>
              </w:rPr>
            </w:pPr>
            <w:ins w:id="12387" w:author="Στάθης Καπ" w:date="2023-03-09T07:02:00Z">
              <w:r>
                <w:rPr>
                  <w:rFonts w:ascii="Calibri" w:hAnsi="Calibri" w:cs="Calibri"/>
                  <w:color w:val="000000"/>
                  <w:sz w:val="16"/>
                  <w:szCs w:val="16"/>
                </w:rPr>
                <w:t>34.13</w:t>
              </w:r>
            </w:ins>
          </w:p>
        </w:tc>
        <w:tc>
          <w:tcPr>
            <w:tcW w:w="453" w:type="dxa"/>
            <w:tcBorders>
              <w:left w:val="single" w:sz="4" w:space="0" w:color="auto"/>
            </w:tcBorders>
            <w:vAlign w:val="center"/>
            <w:tcPrChange w:id="12388" w:author="Στάθης Καπ" w:date="2023-03-09T07:02:00Z">
              <w:tcPr>
                <w:tcW w:w="453" w:type="dxa"/>
                <w:gridSpan w:val="2"/>
                <w:tcBorders>
                  <w:left w:val="single" w:sz="4" w:space="0" w:color="auto"/>
                </w:tcBorders>
                <w:vAlign w:val="center"/>
              </w:tcPr>
            </w:tcPrChange>
          </w:tcPr>
          <w:p w14:paraId="308716B9" w14:textId="3B029BA3" w:rsidR="00BD2E78" w:rsidRPr="007E0F91" w:rsidRDefault="00BD2E78" w:rsidP="00BD2E78">
            <w:pPr>
              <w:jc w:val="center"/>
              <w:rPr>
                <w:ins w:id="12389" w:author="Στάθης Καπ" w:date="2023-03-09T05:29:00Z"/>
                <w:sz w:val="16"/>
                <w:szCs w:val="16"/>
              </w:rPr>
            </w:pPr>
            <w:ins w:id="12390" w:author="Στάθης Καπ" w:date="2023-03-09T07:02:00Z">
              <w:r>
                <w:rPr>
                  <w:rFonts w:ascii="Calibri" w:hAnsi="Calibri" w:cs="Calibri"/>
                  <w:color w:val="000000"/>
                  <w:sz w:val="16"/>
                  <w:szCs w:val="16"/>
                </w:rPr>
                <w:t>1028</w:t>
              </w:r>
            </w:ins>
          </w:p>
        </w:tc>
        <w:tc>
          <w:tcPr>
            <w:tcW w:w="454" w:type="dxa"/>
            <w:vAlign w:val="center"/>
            <w:tcPrChange w:id="12391" w:author="Στάθης Καπ" w:date="2023-03-09T07:02:00Z">
              <w:tcPr>
                <w:tcW w:w="454" w:type="dxa"/>
                <w:gridSpan w:val="2"/>
                <w:vAlign w:val="center"/>
              </w:tcPr>
            </w:tcPrChange>
          </w:tcPr>
          <w:p w14:paraId="497F722D" w14:textId="6522F9D4" w:rsidR="00BD2E78" w:rsidRPr="007E0F91" w:rsidRDefault="00BD2E78" w:rsidP="00BD2E78">
            <w:pPr>
              <w:jc w:val="center"/>
              <w:rPr>
                <w:ins w:id="12392" w:author="Στάθης Καπ" w:date="2023-03-09T05:29:00Z"/>
                <w:sz w:val="16"/>
                <w:szCs w:val="16"/>
              </w:rPr>
            </w:pPr>
            <w:ins w:id="12393" w:author="Στάθης Καπ" w:date="2023-03-09T07:02:00Z">
              <w:r>
                <w:rPr>
                  <w:rFonts w:ascii="Calibri" w:hAnsi="Calibri" w:cs="Calibri"/>
                  <w:color w:val="000000"/>
                  <w:sz w:val="16"/>
                  <w:szCs w:val="16"/>
                </w:rPr>
                <w:t>5.34</w:t>
              </w:r>
            </w:ins>
          </w:p>
        </w:tc>
        <w:tc>
          <w:tcPr>
            <w:tcW w:w="454" w:type="dxa"/>
            <w:vAlign w:val="center"/>
            <w:tcPrChange w:id="12394" w:author="Στάθης Καπ" w:date="2023-03-09T07:02:00Z">
              <w:tcPr>
                <w:tcW w:w="454" w:type="dxa"/>
                <w:gridSpan w:val="2"/>
                <w:vAlign w:val="center"/>
              </w:tcPr>
            </w:tcPrChange>
          </w:tcPr>
          <w:p w14:paraId="394C0050" w14:textId="1C1E7EDA" w:rsidR="00BD2E78" w:rsidRPr="007E0F91" w:rsidRDefault="00BD2E78" w:rsidP="00BD2E78">
            <w:pPr>
              <w:jc w:val="center"/>
              <w:rPr>
                <w:ins w:id="12395" w:author="Στάθης Καπ" w:date="2023-03-09T05:29:00Z"/>
                <w:sz w:val="16"/>
                <w:szCs w:val="16"/>
              </w:rPr>
            </w:pPr>
            <w:ins w:id="12396" w:author="Στάθης Καπ" w:date="2023-03-09T07:02:00Z">
              <w:r>
                <w:rPr>
                  <w:rFonts w:ascii="Calibri" w:hAnsi="Calibri" w:cs="Calibri"/>
                  <w:color w:val="000000"/>
                  <w:sz w:val="16"/>
                  <w:szCs w:val="16"/>
                </w:rPr>
                <w:t>1.026</w:t>
              </w:r>
            </w:ins>
          </w:p>
        </w:tc>
        <w:tc>
          <w:tcPr>
            <w:tcW w:w="454" w:type="dxa"/>
            <w:tcBorders>
              <w:right w:val="single" w:sz="4" w:space="0" w:color="auto"/>
            </w:tcBorders>
            <w:vAlign w:val="center"/>
            <w:tcPrChange w:id="12397" w:author="Στάθης Καπ" w:date="2023-03-09T07:02:00Z">
              <w:tcPr>
                <w:tcW w:w="454" w:type="dxa"/>
                <w:gridSpan w:val="2"/>
                <w:tcBorders>
                  <w:right w:val="single" w:sz="4" w:space="0" w:color="auto"/>
                </w:tcBorders>
                <w:vAlign w:val="center"/>
              </w:tcPr>
            </w:tcPrChange>
          </w:tcPr>
          <w:p w14:paraId="33B4E058" w14:textId="58F53933" w:rsidR="00BD2E78" w:rsidRPr="007E0F91" w:rsidRDefault="00BD2E78" w:rsidP="00BD2E78">
            <w:pPr>
              <w:jc w:val="center"/>
              <w:rPr>
                <w:ins w:id="12398" w:author="Στάθης Καπ" w:date="2023-03-09T05:29:00Z"/>
                <w:sz w:val="16"/>
                <w:szCs w:val="16"/>
              </w:rPr>
            </w:pPr>
            <w:ins w:id="12399" w:author="Στάθης Καπ" w:date="2023-03-09T07:02:00Z">
              <w:r>
                <w:rPr>
                  <w:rFonts w:ascii="Calibri" w:hAnsi="Calibri" w:cs="Calibri"/>
                  <w:color w:val="000000"/>
                  <w:sz w:val="16"/>
                  <w:szCs w:val="16"/>
                </w:rPr>
                <w:t>59.38</w:t>
              </w:r>
            </w:ins>
          </w:p>
        </w:tc>
        <w:tc>
          <w:tcPr>
            <w:tcW w:w="453" w:type="dxa"/>
            <w:tcBorders>
              <w:left w:val="single" w:sz="4" w:space="0" w:color="auto"/>
            </w:tcBorders>
            <w:vAlign w:val="center"/>
            <w:tcPrChange w:id="12400" w:author="Στάθης Καπ" w:date="2023-03-09T07:02:00Z">
              <w:tcPr>
                <w:tcW w:w="453" w:type="dxa"/>
                <w:gridSpan w:val="2"/>
                <w:tcBorders>
                  <w:left w:val="single" w:sz="4" w:space="0" w:color="auto"/>
                </w:tcBorders>
                <w:vAlign w:val="center"/>
              </w:tcPr>
            </w:tcPrChange>
          </w:tcPr>
          <w:p w14:paraId="3D0F5D4C" w14:textId="6A12A9F6" w:rsidR="00BD2E78" w:rsidRPr="007E0F91" w:rsidRDefault="00BD2E78" w:rsidP="00BD2E78">
            <w:pPr>
              <w:jc w:val="center"/>
              <w:rPr>
                <w:ins w:id="12401" w:author="Στάθης Καπ" w:date="2023-03-09T05:29:00Z"/>
                <w:sz w:val="16"/>
                <w:szCs w:val="16"/>
              </w:rPr>
            </w:pPr>
            <w:ins w:id="12402" w:author="Στάθης Καπ" w:date="2023-03-09T07:02:00Z">
              <w:r>
                <w:rPr>
                  <w:rFonts w:ascii="Calibri" w:hAnsi="Calibri" w:cs="Calibri"/>
                  <w:color w:val="000000"/>
                  <w:sz w:val="16"/>
                  <w:szCs w:val="16"/>
                </w:rPr>
                <w:t>959</w:t>
              </w:r>
            </w:ins>
          </w:p>
        </w:tc>
        <w:tc>
          <w:tcPr>
            <w:tcW w:w="454" w:type="dxa"/>
            <w:vAlign w:val="center"/>
            <w:tcPrChange w:id="12403" w:author="Στάθης Καπ" w:date="2023-03-09T07:02:00Z">
              <w:tcPr>
                <w:tcW w:w="454" w:type="dxa"/>
                <w:gridSpan w:val="2"/>
                <w:vAlign w:val="center"/>
              </w:tcPr>
            </w:tcPrChange>
          </w:tcPr>
          <w:p w14:paraId="117AF179" w14:textId="05DEF63A" w:rsidR="00BD2E78" w:rsidRPr="007E0F91" w:rsidRDefault="00BD2E78" w:rsidP="00BD2E78">
            <w:pPr>
              <w:jc w:val="center"/>
              <w:rPr>
                <w:ins w:id="12404" w:author="Στάθης Καπ" w:date="2023-03-09T05:29:00Z"/>
                <w:sz w:val="16"/>
                <w:szCs w:val="16"/>
              </w:rPr>
            </w:pPr>
            <w:ins w:id="12405" w:author="Στάθης Καπ" w:date="2023-03-09T07:02:00Z">
              <w:r>
                <w:rPr>
                  <w:rFonts w:ascii="Calibri" w:hAnsi="Calibri" w:cs="Calibri"/>
                  <w:color w:val="000000"/>
                  <w:sz w:val="16"/>
                  <w:szCs w:val="16"/>
                </w:rPr>
                <w:t>11.69</w:t>
              </w:r>
            </w:ins>
          </w:p>
        </w:tc>
        <w:tc>
          <w:tcPr>
            <w:tcW w:w="454" w:type="dxa"/>
            <w:vAlign w:val="center"/>
            <w:tcPrChange w:id="12406" w:author="Στάθης Καπ" w:date="2023-03-09T07:02:00Z">
              <w:tcPr>
                <w:tcW w:w="454" w:type="dxa"/>
                <w:gridSpan w:val="2"/>
                <w:vAlign w:val="center"/>
              </w:tcPr>
            </w:tcPrChange>
          </w:tcPr>
          <w:p w14:paraId="348E5FA9" w14:textId="6321075D" w:rsidR="00BD2E78" w:rsidRPr="007E0F91" w:rsidRDefault="00BD2E78" w:rsidP="00BD2E78">
            <w:pPr>
              <w:jc w:val="center"/>
              <w:rPr>
                <w:ins w:id="12407" w:author="Στάθης Καπ" w:date="2023-03-09T05:29:00Z"/>
                <w:sz w:val="16"/>
                <w:szCs w:val="16"/>
              </w:rPr>
            </w:pPr>
            <w:ins w:id="12408" w:author="Στάθης Καπ" w:date="2023-03-09T07:02:00Z">
              <w:r>
                <w:rPr>
                  <w:rFonts w:ascii="Calibri" w:hAnsi="Calibri" w:cs="Calibri"/>
                  <w:color w:val="000000"/>
                  <w:sz w:val="16"/>
                  <w:szCs w:val="16"/>
                </w:rPr>
                <w:t>0.981</w:t>
              </w:r>
            </w:ins>
          </w:p>
        </w:tc>
        <w:tc>
          <w:tcPr>
            <w:tcW w:w="461" w:type="dxa"/>
            <w:tcBorders>
              <w:right w:val="single" w:sz="4" w:space="0" w:color="auto"/>
            </w:tcBorders>
            <w:vAlign w:val="center"/>
            <w:tcPrChange w:id="12409" w:author="Στάθης Καπ" w:date="2023-03-09T07:02:00Z">
              <w:tcPr>
                <w:tcW w:w="461" w:type="dxa"/>
                <w:gridSpan w:val="2"/>
                <w:tcBorders>
                  <w:right w:val="single" w:sz="4" w:space="0" w:color="auto"/>
                </w:tcBorders>
                <w:vAlign w:val="center"/>
              </w:tcPr>
            </w:tcPrChange>
          </w:tcPr>
          <w:p w14:paraId="54F8B2C8" w14:textId="05245873" w:rsidR="00BD2E78" w:rsidRPr="007E0F91" w:rsidRDefault="00BD2E78" w:rsidP="00BD2E78">
            <w:pPr>
              <w:jc w:val="center"/>
              <w:rPr>
                <w:ins w:id="12410" w:author="Στάθης Καπ" w:date="2023-03-09T05:29:00Z"/>
                <w:sz w:val="16"/>
                <w:szCs w:val="16"/>
              </w:rPr>
            </w:pPr>
            <w:ins w:id="12411" w:author="Στάθης Καπ" w:date="2023-03-09T07:02:00Z">
              <w:r>
                <w:rPr>
                  <w:rFonts w:ascii="Calibri" w:hAnsi="Calibri" w:cs="Calibri"/>
                  <w:color w:val="000000"/>
                  <w:sz w:val="16"/>
                  <w:szCs w:val="16"/>
                </w:rPr>
                <w:t>61.16</w:t>
              </w:r>
            </w:ins>
          </w:p>
        </w:tc>
      </w:tr>
      <w:tr w:rsidR="00BD2E78" w14:paraId="3AFB3660"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41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413" w:author="Στάθης Καπ" w:date="2023-03-09T05:29:00Z"/>
          <w:trPrChange w:id="12414"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415"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5514843" w14:textId="77777777" w:rsidR="00BD2E78" w:rsidRPr="007E0F91" w:rsidRDefault="00BD2E78" w:rsidP="00BD2E78">
            <w:pPr>
              <w:jc w:val="center"/>
              <w:rPr>
                <w:ins w:id="12416" w:author="Στάθης Καπ" w:date="2023-03-09T05:29:00Z"/>
                <w:sz w:val="16"/>
                <w:szCs w:val="16"/>
              </w:rPr>
            </w:pPr>
            <w:ins w:id="12417" w:author="Στάθης Καπ" w:date="2023-03-09T05:29:00Z">
              <w:r w:rsidRPr="007E0F91">
                <w:rPr>
                  <w:sz w:val="16"/>
                  <w:szCs w:val="16"/>
                </w:rPr>
                <w:t>pr16</w:t>
              </w:r>
            </w:ins>
          </w:p>
        </w:tc>
        <w:tc>
          <w:tcPr>
            <w:tcW w:w="565" w:type="dxa"/>
            <w:tcBorders>
              <w:left w:val="single" w:sz="4" w:space="0" w:color="auto"/>
            </w:tcBorders>
            <w:vAlign w:val="center"/>
            <w:tcPrChange w:id="12418" w:author="Στάθης Καπ" w:date="2023-03-09T07:02:00Z">
              <w:tcPr>
                <w:tcW w:w="565" w:type="dxa"/>
                <w:gridSpan w:val="2"/>
                <w:tcBorders>
                  <w:left w:val="single" w:sz="4" w:space="0" w:color="auto"/>
                </w:tcBorders>
                <w:vAlign w:val="center"/>
              </w:tcPr>
            </w:tcPrChange>
          </w:tcPr>
          <w:p w14:paraId="4A4E33AA" w14:textId="6D3C36EC" w:rsidR="00BD2E78" w:rsidRPr="007E0F91" w:rsidRDefault="00BD2E78" w:rsidP="00BD2E78">
            <w:pPr>
              <w:jc w:val="center"/>
              <w:rPr>
                <w:ins w:id="12419" w:author="Στάθης Καπ" w:date="2023-03-09T05:29:00Z"/>
                <w:sz w:val="16"/>
                <w:szCs w:val="16"/>
              </w:rPr>
            </w:pPr>
            <w:ins w:id="12420" w:author="Στάθης Καπ" w:date="2023-03-09T07:02:00Z">
              <w:r>
                <w:rPr>
                  <w:rFonts w:ascii="Calibri" w:hAnsi="Calibri" w:cs="Calibri"/>
                  <w:color w:val="000000"/>
                  <w:sz w:val="16"/>
                  <w:szCs w:val="16"/>
                </w:rPr>
                <w:t>1231</w:t>
              </w:r>
            </w:ins>
          </w:p>
        </w:tc>
        <w:tc>
          <w:tcPr>
            <w:tcW w:w="679" w:type="dxa"/>
            <w:tcBorders>
              <w:right w:val="single" w:sz="4" w:space="0" w:color="auto"/>
            </w:tcBorders>
            <w:vAlign w:val="center"/>
            <w:tcPrChange w:id="12421" w:author="Στάθης Καπ" w:date="2023-03-09T07:02:00Z">
              <w:tcPr>
                <w:tcW w:w="679" w:type="dxa"/>
                <w:gridSpan w:val="2"/>
                <w:tcBorders>
                  <w:right w:val="single" w:sz="4" w:space="0" w:color="auto"/>
                </w:tcBorders>
                <w:vAlign w:val="center"/>
              </w:tcPr>
            </w:tcPrChange>
          </w:tcPr>
          <w:p w14:paraId="3520EE61" w14:textId="2714AD38" w:rsidR="00BD2E78" w:rsidRPr="007E0F91" w:rsidRDefault="00BD2E78" w:rsidP="00BD2E78">
            <w:pPr>
              <w:jc w:val="center"/>
              <w:rPr>
                <w:ins w:id="12422" w:author="Στάθης Καπ" w:date="2023-03-09T05:29:00Z"/>
                <w:sz w:val="16"/>
                <w:szCs w:val="16"/>
              </w:rPr>
            </w:pPr>
            <w:ins w:id="12423" w:author="Στάθης Καπ" w:date="2023-03-09T07:02:00Z">
              <w:r>
                <w:rPr>
                  <w:rFonts w:ascii="Calibri" w:hAnsi="Calibri" w:cs="Calibri"/>
                  <w:color w:val="000000"/>
                  <w:sz w:val="16"/>
                  <w:szCs w:val="16"/>
                </w:rPr>
                <w:t>1110</w:t>
              </w:r>
            </w:ins>
          </w:p>
        </w:tc>
        <w:tc>
          <w:tcPr>
            <w:tcW w:w="453" w:type="dxa"/>
            <w:tcBorders>
              <w:left w:val="single" w:sz="4" w:space="0" w:color="auto"/>
            </w:tcBorders>
            <w:vAlign w:val="center"/>
            <w:tcPrChange w:id="12424" w:author="Στάθης Καπ" w:date="2023-03-09T07:02:00Z">
              <w:tcPr>
                <w:tcW w:w="453" w:type="dxa"/>
                <w:gridSpan w:val="2"/>
                <w:tcBorders>
                  <w:left w:val="single" w:sz="4" w:space="0" w:color="auto"/>
                </w:tcBorders>
                <w:vAlign w:val="center"/>
              </w:tcPr>
            </w:tcPrChange>
          </w:tcPr>
          <w:p w14:paraId="4B65CF1D" w14:textId="1BA9FDA4" w:rsidR="00BD2E78" w:rsidRPr="007E0F91" w:rsidRDefault="00BD2E78" w:rsidP="00BD2E78">
            <w:pPr>
              <w:jc w:val="center"/>
              <w:rPr>
                <w:ins w:id="12425" w:author="Στάθης Καπ" w:date="2023-03-09T05:29:00Z"/>
                <w:sz w:val="16"/>
                <w:szCs w:val="16"/>
              </w:rPr>
            </w:pPr>
            <w:ins w:id="12426" w:author="Στάθης Καπ" w:date="2023-03-09T07:02:00Z">
              <w:r>
                <w:rPr>
                  <w:rFonts w:ascii="Calibri" w:hAnsi="Calibri" w:cs="Calibri"/>
                  <w:color w:val="000000"/>
                  <w:sz w:val="16"/>
                  <w:szCs w:val="16"/>
                </w:rPr>
                <w:t>1101</w:t>
              </w:r>
            </w:ins>
          </w:p>
        </w:tc>
        <w:tc>
          <w:tcPr>
            <w:tcW w:w="708" w:type="dxa"/>
            <w:vAlign w:val="center"/>
            <w:tcPrChange w:id="12427" w:author="Στάθης Καπ" w:date="2023-03-09T07:02:00Z">
              <w:tcPr>
                <w:tcW w:w="708" w:type="dxa"/>
                <w:gridSpan w:val="2"/>
                <w:vAlign w:val="center"/>
              </w:tcPr>
            </w:tcPrChange>
          </w:tcPr>
          <w:p w14:paraId="1BC75724" w14:textId="7E0D9C1B" w:rsidR="00BD2E78" w:rsidRPr="007E0F91" w:rsidRDefault="00BD2E78" w:rsidP="00BD2E78">
            <w:pPr>
              <w:jc w:val="center"/>
              <w:rPr>
                <w:ins w:id="12428" w:author="Στάθης Καπ" w:date="2023-03-09T05:29:00Z"/>
                <w:sz w:val="16"/>
                <w:szCs w:val="16"/>
              </w:rPr>
            </w:pPr>
            <w:ins w:id="12429" w:author="Στάθης Καπ" w:date="2023-03-09T07:02:00Z">
              <w:r>
                <w:rPr>
                  <w:rFonts w:ascii="Calibri" w:hAnsi="Calibri" w:cs="Calibri"/>
                  <w:color w:val="000000"/>
                  <w:sz w:val="16"/>
                  <w:szCs w:val="16"/>
                </w:rPr>
                <w:t>10.56</w:t>
              </w:r>
            </w:ins>
          </w:p>
        </w:tc>
        <w:tc>
          <w:tcPr>
            <w:tcW w:w="652" w:type="dxa"/>
            <w:vMerge/>
            <w:tcBorders>
              <w:right w:val="single" w:sz="4" w:space="0" w:color="auto"/>
            </w:tcBorders>
            <w:vAlign w:val="center"/>
            <w:tcPrChange w:id="12430" w:author="Στάθης Καπ" w:date="2023-03-09T07:02:00Z">
              <w:tcPr>
                <w:tcW w:w="652" w:type="dxa"/>
                <w:gridSpan w:val="2"/>
                <w:vMerge/>
                <w:tcBorders>
                  <w:right w:val="single" w:sz="4" w:space="0" w:color="auto"/>
                </w:tcBorders>
                <w:vAlign w:val="center"/>
              </w:tcPr>
            </w:tcPrChange>
          </w:tcPr>
          <w:p w14:paraId="4966BE1E" w14:textId="77777777" w:rsidR="00BD2E78" w:rsidRPr="007E0F91" w:rsidRDefault="00BD2E78" w:rsidP="00BD2E78">
            <w:pPr>
              <w:jc w:val="center"/>
              <w:rPr>
                <w:ins w:id="12431" w:author="Στάθης Καπ" w:date="2023-03-09T05:29:00Z"/>
                <w:sz w:val="16"/>
                <w:szCs w:val="16"/>
              </w:rPr>
            </w:pPr>
          </w:p>
        </w:tc>
        <w:tc>
          <w:tcPr>
            <w:tcW w:w="453" w:type="dxa"/>
            <w:tcBorders>
              <w:left w:val="single" w:sz="4" w:space="0" w:color="auto"/>
            </w:tcBorders>
            <w:vAlign w:val="center"/>
            <w:tcPrChange w:id="12432" w:author="Στάθης Καπ" w:date="2023-03-09T07:02:00Z">
              <w:tcPr>
                <w:tcW w:w="453" w:type="dxa"/>
                <w:gridSpan w:val="2"/>
                <w:tcBorders>
                  <w:left w:val="single" w:sz="4" w:space="0" w:color="auto"/>
                </w:tcBorders>
                <w:vAlign w:val="center"/>
              </w:tcPr>
            </w:tcPrChange>
          </w:tcPr>
          <w:p w14:paraId="05986E07" w14:textId="4F920884" w:rsidR="00BD2E78" w:rsidRPr="007E0F91" w:rsidRDefault="00BD2E78" w:rsidP="00BD2E78">
            <w:pPr>
              <w:jc w:val="center"/>
              <w:rPr>
                <w:ins w:id="12433" w:author="Στάθης Καπ" w:date="2023-03-09T05:29:00Z"/>
                <w:sz w:val="16"/>
                <w:szCs w:val="16"/>
              </w:rPr>
            </w:pPr>
            <w:ins w:id="12434" w:author="Στάθης Καπ" w:date="2023-03-09T07:02:00Z">
              <w:r>
                <w:rPr>
                  <w:rFonts w:ascii="Calibri" w:hAnsi="Calibri" w:cs="Calibri"/>
                  <w:color w:val="000000"/>
                  <w:sz w:val="16"/>
                  <w:szCs w:val="16"/>
                </w:rPr>
                <w:t>1030</w:t>
              </w:r>
            </w:ins>
          </w:p>
        </w:tc>
        <w:tc>
          <w:tcPr>
            <w:tcW w:w="454" w:type="dxa"/>
            <w:vAlign w:val="center"/>
            <w:tcPrChange w:id="12435" w:author="Στάθης Καπ" w:date="2023-03-09T07:02:00Z">
              <w:tcPr>
                <w:tcW w:w="454" w:type="dxa"/>
                <w:gridSpan w:val="2"/>
                <w:vAlign w:val="center"/>
              </w:tcPr>
            </w:tcPrChange>
          </w:tcPr>
          <w:p w14:paraId="43C1AFF3" w14:textId="0EF4E880" w:rsidR="00BD2E78" w:rsidRPr="007E0F91" w:rsidRDefault="00BD2E78" w:rsidP="00BD2E78">
            <w:pPr>
              <w:jc w:val="center"/>
              <w:rPr>
                <w:ins w:id="12436" w:author="Στάθης Καπ" w:date="2023-03-09T05:29:00Z"/>
                <w:sz w:val="16"/>
                <w:szCs w:val="16"/>
              </w:rPr>
            </w:pPr>
            <w:ins w:id="12437" w:author="Στάθης Καπ" w:date="2023-03-09T07:02:00Z">
              <w:r>
                <w:rPr>
                  <w:rFonts w:ascii="Calibri" w:hAnsi="Calibri" w:cs="Calibri"/>
                  <w:color w:val="000000"/>
                  <w:sz w:val="16"/>
                  <w:szCs w:val="16"/>
                </w:rPr>
                <w:t>6.45</w:t>
              </w:r>
            </w:ins>
          </w:p>
        </w:tc>
        <w:tc>
          <w:tcPr>
            <w:tcW w:w="454" w:type="dxa"/>
            <w:vAlign w:val="center"/>
            <w:tcPrChange w:id="12438" w:author="Στάθης Καπ" w:date="2023-03-09T07:02:00Z">
              <w:tcPr>
                <w:tcW w:w="454" w:type="dxa"/>
                <w:gridSpan w:val="2"/>
                <w:vAlign w:val="center"/>
              </w:tcPr>
            </w:tcPrChange>
          </w:tcPr>
          <w:p w14:paraId="7887D9F6" w14:textId="56F5CB09" w:rsidR="00BD2E78" w:rsidRPr="007E0F91" w:rsidRDefault="00BD2E78" w:rsidP="00BD2E78">
            <w:pPr>
              <w:jc w:val="center"/>
              <w:rPr>
                <w:ins w:id="12439" w:author="Στάθης Καπ" w:date="2023-03-09T05:29:00Z"/>
                <w:sz w:val="16"/>
                <w:szCs w:val="16"/>
              </w:rPr>
            </w:pPr>
            <w:ins w:id="12440" w:author="Στάθης Καπ" w:date="2023-03-09T07:02:00Z">
              <w:r>
                <w:rPr>
                  <w:rFonts w:ascii="Calibri" w:hAnsi="Calibri" w:cs="Calibri"/>
                  <w:color w:val="000000"/>
                  <w:sz w:val="16"/>
                  <w:szCs w:val="16"/>
                </w:rPr>
                <w:t>2.122</w:t>
              </w:r>
            </w:ins>
          </w:p>
        </w:tc>
        <w:tc>
          <w:tcPr>
            <w:tcW w:w="457" w:type="dxa"/>
            <w:tcBorders>
              <w:right w:val="single" w:sz="4" w:space="0" w:color="auto"/>
            </w:tcBorders>
            <w:vAlign w:val="center"/>
            <w:tcPrChange w:id="12441" w:author="Στάθης Καπ" w:date="2023-03-09T07:02:00Z">
              <w:tcPr>
                <w:tcW w:w="457" w:type="dxa"/>
                <w:gridSpan w:val="2"/>
                <w:tcBorders>
                  <w:right w:val="single" w:sz="4" w:space="0" w:color="auto"/>
                </w:tcBorders>
                <w:vAlign w:val="center"/>
              </w:tcPr>
            </w:tcPrChange>
          </w:tcPr>
          <w:p w14:paraId="0EC1A6A9" w14:textId="2E7AF016" w:rsidR="00BD2E78" w:rsidRPr="007E0F91" w:rsidRDefault="00BD2E78" w:rsidP="00BD2E78">
            <w:pPr>
              <w:jc w:val="center"/>
              <w:rPr>
                <w:ins w:id="12442" w:author="Στάθης Καπ" w:date="2023-03-09T05:29:00Z"/>
                <w:sz w:val="16"/>
                <w:szCs w:val="16"/>
              </w:rPr>
            </w:pPr>
            <w:ins w:id="12443" w:author="Στάθης Καπ" w:date="2023-03-09T07:02:00Z">
              <w:r>
                <w:rPr>
                  <w:rFonts w:ascii="Calibri" w:hAnsi="Calibri" w:cs="Calibri"/>
                  <w:color w:val="000000"/>
                  <w:sz w:val="16"/>
                  <w:szCs w:val="16"/>
                </w:rPr>
                <w:t>50.82</w:t>
              </w:r>
            </w:ins>
          </w:p>
        </w:tc>
        <w:tc>
          <w:tcPr>
            <w:tcW w:w="453" w:type="dxa"/>
            <w:tcBorders>
              <w:left w:val="single" w:sz="4" w:space="0" w:color="auto"/>
            </w:tcBorders>
            <w:vAlign w:val="center"/>
            <w:tcPrChange w:id="12444" w:author="Στάθης Καπ" w:date="2023-03-09T07:02:00Z">
              <w:tcPr>
                <w:tcW w:w="453" w:type="dxa"/>
                <w:gridSpan w:val="2"/>
                <w:tcBorders>
                  <w:left w:val="single" w:sz="4" w:space="0" w:color="auto"/>
                </w:tcBorders>
                <w:vAlign w:val="center"/>
              </w:tcPr>
            </w:tcPrChange>
          </w:tcPr>
          <w:p w14:paraId="36235146" w14:textId="269225D0" w:rsidR="00BD2E78" w:rsidRPr="007E0F91" w:rsidRDefault="00BD2E78" w:rsidP="00BD2E78">
            <w:pPr>
              <w:jc w:val="center"/>
              <w:rPr>
                <w:ins w:id="12445" w:author="Στάθης Καπ" w:date="2023-03-09T05:29:00Z"/>
                <w:sz w:val="16"/>
                <w:szCs w:val="16"/>
              </w:rPr>
            </w:pPr>
            <w:ins w:id="12446" w:author="Στάθης Καπ" w:date="2023-03-09T07:02:00Z">
              <w:r>
                <w:rPr>
                  <w:rFonts w:ascii="Calibri" w:hAnsi="Calibri" w:cs="Calibri"/>
                  <w:color w:val="000000"/>
                  <w:sz w:val="16"/>
                  <w:szCs w:val="16"/>
                </w:rPr>
                <w:t>984</w:t>
              </w:r>
            </w:ins>
          </w:p>
        </w:tc>
        <w:tc>
          <w:tcPr>
            <w:tcW w:w="454" w:type="dxa"/>
            <w:vAlign w:val="center"/>
            <w:tcPrChange w:id="12447" w:author="Στάθης Καπ" w:date="2023-03-09T07:02:00Z">
              <w:tcPr>
                <w:tcW w:w="454" w:type="dxa"/>
                <w:gridSpan w:val="2"/>
                <w:vAlign w:val="center"/>
              </w:tcPr>
            </w:tcPrChange>
          </w:tcPr>
          <w:p w14:paraId="03F1C6E5" w14:textId="48A68498" w:rsidR="00BD2E78" w:rsidRPr="007E0F91" w:rsidRDefault="00BD2E78" w:rsidP="00BD2E78">
            <w:pPr>
              <w:jc w:val="center"/>
              <w:rPr>
                <w:ins w:id="12448" w:author="Στάθης Καπ" w:date="2023-03-09T05:29:00Z"/>
                <w:sz w:val="16"/>
                <w:szCs w:val="16"/>
              </w:rPr>
            </w:pPr>
            <w:ins w:id="12449" w:author="Στάθης Καπ" w:date="2023-03-09T07:02:00Z">
              <w:r>
                <w:rPr>
                  <w:rFonts w:ascii="Calibri" w:hAnsi="Calibri" w:cs="Calibri"/>
                  <w:color w:val="000000"/>
                  <w:sz w:val="16"/>
                  <w:szCs w:val="16"/>
                </w:rPr>
                <w:t>10.63</w:t>
              </w:r>
            </w:ins>
          </w:p>
        </w:tc>
        <w:tc>
          <w:tcPr>
            <w:tcW w:w="454" w:type="dxa"/>
            <w:vAlign w:val="center"/>
            <w:tcPrChange w:id="12450" w:author="Στάθης Καπ" w:date="2023-03-09T07:02:00Z">
              <w:tcPr>
                <w:tcW w:w="454" w:type="dxa"/>
                <w:gridSpan w:val="2"/>
                <w:vAlign w:val="center"/>
              </w:tcPr>
            </w:tcPrChange>
          </w:tcPr>
          <w:p w14:paraId="6D67F836" w14:textId="37E728CF" w:rsidR="00BD2E78" w:rsidRPr="007E0F91" w:rsidRDefault="00BD2E78" w:rsidP="00BD2E78">
            <w:pPr>
              <w:jc w:val="center"/>
              <w:rPr>
                <w:ins w:id="12451" w:author="Στάθης Καπ" w:date="2023-03-09T05:29:00Z"/>
                <w:sz w:val="16"/>
                <w:szCs w:val="16"/>
              </w:rPr>
            </w:pPr>
            <w:ins w:id="12452" w:author="Στάθης Καπ" w:date="2023-03-09T07:02:00Z">
              <w:r>
                <w:rPr>
                  <w:rFonts w:ascii="Calibri" w:hAnsi="Calibri" w:cs="Calibri"/>
                  <w:color w:val="000000"/>
                  <w:sz w:val="16"/>
                  <w:szCs w:val="16"/>
                </w:rPr>
                <w:t>1.125</w:t>
              </w:r>
            </w:ins>
          </w:p>
        </w:tc>
        <w:tc>
          <w:tcPr>
            <w:tcW w:w="454" w:type="dxa"/>
            <w:tcBorders>
              <w:right w:val="single" w:sz="4" w:space="0" w:color="auto"/>
            </w:tcBorders>
            <w:vAlign w:val="center"/>
            <w:tcPrChange w:id="12453" w:author="Στάθης Καπ" w:date="2023-03-09T07:02:00Z">
              <w:tcPr>
                <w:tcW w:w="454" w:type="dxa"/>
                <w:gridSpan w:val="2"/>
                <w:tcBorders>
                  <w:right w:val="single" w:sz="4" w:space="0" w:color="auto"/>
                </w:tcBorders>
                <w:vAlign w:val="center"/>
              </w:tcPr>
            </w:tcPrChange>
          </w:tcPr>
          <w:p w14:paraId="48AA1239" w14:textId="3A1570C8" w:rsidR="00BD2E78" w:rsidRPr="007E0F91" w:rsidRDefault="00BD2E78" w:rsidP="00BD2E78">
            <w:pPr>
              <w:jc w:val="center"/>
              <w:rPr>
                <w:ins w:id="12454" w:author="Στάθης Καπ" w:date="2023-03-09T05:29:00Z"/>
                <w:sz w:val="16"/>
                <w:szCs w:val="16"/>
              </w:rPr>
            </w:pPr>
            <w:ins w:id="12455" w:author="Στάθης Καπ" w:date="2023-03-09T07:02:00Z">
              <w:r>
                <w:rPr>
                  <w:rFonts w:ascii="Calibri" w:hAnsi="Calibri" w:cs="Calibri"/>
                  <w:color w:val="000000"/>
                  <w:sz w:val="16"/>
                  <w:szCs w:val="16"/>
                </w:rPr>
                <w:t>73.93</w:t>
              </w:r>
            </w:ins>
          </w:p>
        </w:tc>
        <w:tc>
          <w:tcPr>
            <w:tcW w:w="453" w:type="dxa"/>
            <w:tcBorders>
              <w:left w:val="single" w:sz="4" w:space="0" w:color="auto"/>
            </w:tcBorders>
            <w:vAlign w:val="center"/>
            <w:tcPrChange w:id="12456" w:author="Στάθης Καπ" w:date="2023-03-09T07:02:00Z">
              <w:tcPr>
                <w:tcW w:w="453" w:type="dxa"/>
                <w:gridSpan w:val="2"/>
                <w:tcBorders>
                  <w:left w:val="single" w:sz="4" w:space="0" w:color="auto"/>
                </w:tcBorders>
                <w:vAlign w:val="center"/>
              </w:tcPr>
            </w:tcPrChange>
          </w:tcPr>
          <w:p w14:paraId="3F89F00C" w14:textId="4FEC9B83" w:rsidR="00BD2E78" w:rsidRPr="007E0F91" w:rsidRDefault="00BD2E78" w:rsidP="00BD2E78">
            <w:pPr>
              <w:jc w:val="center"/>
              <w:rPr>
                <w:ins w:id="12457" w:author="Στάθης Καπ" w:date="2023-03-09T05:29:00Z"/>
                <w:sz w:val="16"/>
                <w:szCs w:val="16"/>
              </w:rPr>
            </w:pPr>
            <w:ins w:id="12458" w:author="Στάθης Καπ" w:date="2023-03-09T07:02:00Z">
              <w:r>
                <w:rPr>
                  <w:rFonts w:ascii="Calibri" w:hAnsi="Calibri" w:cs="Calibri"/>
                  <w:color w:val="000000"/>
                  <w:sz w:val="16"/>
                  <w:szCs w:val="16"/>
                </w:rPr>
                <w:t>954</w:t>
              </w:r>
            </w:ins>
          </w:p>
        </w:tc>
        <w:tc>
          <w:tcPr>
            <w:tcW w:w="454" w:type="dxa"/>
            <w:vAlign w:val="center"/>
            <w:tcPrChange w:id="12459" w:author="Στάθης Καπ" w:date="2023-03-09T07:02:00Z">
              <w:tcPr>
                <w:tcW w:w="454" w:type="dxa"/>
                <w:gridSpan w:val="2"/>
                <w:vAlign w:val="center"/>
              </w:tcPr>
            </w:tcPrChange>
          </w:tcPr>
          <w:p w14:paraId="29CABFF2" w14:textId="5C2FD1D4" w:rsidR="00BD2E78" w:rsidRPr="007E0F91" w:rsidRDefault="00BD2E78" w:rsidP="00BD2E78">
            <w:pPr>
              <w:jc w:val="center"/>
              <w:rPr>
                <w:ins w:id="12460" w:author="Στάθης Καπ" w:date="2023-03-09T05:29:00Z"/>
                <w:sz w:val="16"/>
                <w:szCs w:val="16"/>
              </w:rPr>
            </w:pPr>
            <w:ins w:id="12461" w:author="Στάθης Καπ" w:date="2023-03-09T07:02:00Z">
              <w:r>
                <w:rPr>
                  <w:rFonts w:ascii="Calibri" w:hAnsi="Calibri" w:cs="Calibri"/>
                  <w:color w:val="000000"/>
                  <w:sz w:val="16"/>
                  <w:szCs w:val="16"/>
                </w:rPr>
                <w:t>13.35</w:t>
              </w:r>
            </w:ins>
          </w:p>
        </w:tc>
        <w:tc>
          <w:tcPr>
            <w:tcW w:w="454" w:type="dxa"/>
            <w:vAlign w:val="center"/>
            <w:tcPrChange w:id="12462" w:author="Στάθης Καπ" w:date="2023-03-09T07:02:00Z">
              <w:tcPr>
                <w:tcW w:w="454" w:type="dxa"/>
                <w:gridSpan w:val="2"/>
                <w:vAlign w:val="center"/>
              </w:tcPr>
            </w:tcPrChange>
          </w:tcPr>
          <w:p w14:paraId="62327A9B" w14:textId="3C5DCC4D" w:rsidR="00BD2E78" w:rsidRPr="007E0F91" w:rsidRDefault="00BD2E78" w:rsidP="00BD2E78">
            <w:pPr>
              <w:jc w:val="center"/>
              <w:rPr>
                <w:ins w:id="12463" w:author="Στάθης Καπ" w:date="2023-03-09T05:29:00Z"/>
                <w:sz w:val="16"/>
                <w:szCs w:val="16"/>
              </w:rPr>
            </w:pPr>
            <w:ins w:id="12464" w:author="Στάθης Καπ" w:date="2023-03-09T07:02:00Z">
              <w:r>
                <w:rPr>
                  <w:rFonts w:ascii="Calibri" w:hAnsi="Calibri" w:cs="Calibri"/>
                  <w:color w:val="000000"/>
                  <w:sz w:val="16"/>
                  <w:szCs w:val="16"/>
                </w:rPr>
                <w:t>1.811</w:t>
              </w:r>
            </w:ins>
          </w:p>
        </w:tc>
        <w:tc>
          <w:tcPr>
            <w:tcW w:w="461" w:type="dxa"/>
            <w:tcBorders>
              <w:right w:val="single" w:sz="4" w:space="0" w:color="auto"/>
            </w:tcBorders>
            <w:vAlign w:val="center"/>
            <w:tcPrChange w:id="12465" w:author="Στάθης Καπ" w:date="2023-03-09T07:02:00Z">
              <w:tcPr>
                <w:tcW w:w="461" w:type="dxa"/>
                <w:gridSpan w:val="2"/>
                <w:tcBorders>
                  <w:right w:val="single" w:sz="4" w:space="0" w:color="auto"/>
                </w:tcBorders>
                <w:vAlign w:val="center"/>
              </w:tcPr>
            </w:tcPrChange>
          </w:tcPr>
          <w:p w14:paraId="45968864" w14:textId="7573873A" w:rsidR="00BD2E78" w:rsidRPr="007E0F91" w:rsidRDefault="00BD2E78" w:rsidP="00BD2E78">
            <w:pPr>
              <w:jc w:val="center"/>
              <w:rPr>
                <w:ins w:id="12466" w:author="Στάθης Καπ" w:date="2023-03-09T05:29:00Z"/>
                <w:sz w:val="16"/>
                <w:szCs w:val="16"/>
              </w:rPr>
            </w:pPr>
            <w:ins w:id="12467" w:author="Στάθης Καπ" w:date="2023-03-09T07:02:00Z">
              <w:r>
                <w:rPr>
                  <w:rFonts w:ascii="Calibri" w:hAnsi="Calibri" w:cs="Calibri"/>
                  <w:color w:val="000000"/>
                  <w:sz w:val="16"/>
                  <w:szCs w:val="16"/>
                </w:rPr>
                <w:t>58.03</w:t>
              </w:r>
            </w:ins>
          </w:p>
        </w:tc>
      </w:tr>
      <w:tr w:rsidR="00BD2E78" w14:paraId="50E3F1AF"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46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469" w:author="Στάθης Καπ" w:date="2023-03-09T05:29:00Z"/>
          <w:trPrChange w:id="12470"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471"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261D6BE" w14:textId="77777777" w:rsidR="00BD2E78" w:rsidRPr="007E0F91" w:rsidRDefault="00BD2E78" w:rsidP="00BD2E78">
            <w:pPr>
              <w:jc w:val="center"/>
              <w:rPr>
                <w:ins w:id="12472" w:author="Στάθης Καπ" w:date="2023-03-09T05:29:00Z"/>
                <w:sz w:val="16"/>
                <w:szCs w:val="16"/>
              </w:rPr>
            </w:pPr>
            <w:ins w:id="12473" w:author="Στάθης Καπ" w:date="2023-03-09T05:29:00Z">
              <w:r w:rsidRPr="007E0F91">
                <w:rPr>
                  <w:sz w:val="16"/>
                  <w:szCs w:val="16"/>
                </w:rPr>
                <w:t>pr17</w:t>
              </w:r>
            </w:ins>
          </w:p>
        </w:tc>
        <w:tc>
          <w:tcPr>
            <w:tcW w:w="565" w:type="dxa"/>
            <w:tcBorders>
              <w:left w:val="single" w:sz="4" w:space="0" w:color="auto"/>
            </w:tcBorders>
            <w:vAlign w:val="center"/>
            <w:tcPrChange w:id="12474" w:author="Στάθης Καπ" w:date="2023-03-09T07:02:00Z">
              <w:tcPr>
                <w:tcW w:w="565" w:type="dxa"/>
                <w:gridSpan w:val="2"/>
                <w:tcBorders>
                  <w:left w:val="single" w:sz="4" w:space="0" w:color="auto"/>
                </w:tcBorders>
                <w:vAlign w:val="center"/>
              </w:tcPr>
            </w:tcPrChange>
          </w:tcPr>
          <w:p w14:paraId="0E781703" w14:textId="644B6A6F" w:rsidR="00BD2E78" w:rsidRPr="007E0F91" w:rsidRDefault="00BD2E78" w:rsidP="00BD2E78">
            <w:pPr>
              <w:jc w:val="center"/>
              <w:rPr>
                <w:ins w:id="12475" w:author="Στάθης Καπ" w:date="2023-03-09T05:29:00Z"/>
                <w:sz w:val="16"/>
                <w:szCs w:val="16"/>
              </w:rPr>
            </w:pPr>
            <w:ins w:id="12476" w:author="Στάθης Καπ" w:date="2023-03-09T07:02:00Z">
              <w:r>
                <w:rPr>
                  <w:rFonts w:ascii="Calibri" w:hAnsi="Calibri" w:cs="Calibri"/>
                  <w:color w:val="000000"/>
                  <w:sz w:val="16"/>
                  <w:szCs w:val="16"/>
                </w:rPr>
                <w:t>652</w:t>
              </w:r>
            </w:ins>
          </w:p>
        </w:tc>
        <w:tc>
          <w:tcPr>
            <w:tcW w:w="679" w:type="dxa"/>
            <w:tcBorders>
              <w:right w:val="single" w:sz="4" w:space="0" w:color="auto"/>
            </w:tcBorders>
            <w:vAlign w:val="center"/>
            <w:tcPrChange w:id="12477" w:author="Στάθης Καπ" w:date="2023-03-09T07:02:00Z">
              <w:tcPr>
                <w:tcW w:w="679" w:type="dxa"/>
                <w:gridSpan w:val="2"/>
                <w:tcBorders>
                  <w:right w:val="single" w:sz="4" w:space="0" w:color="auto"/>
                </w:tcBorders>
                <w:vAlign w:val="center"/>
              </w:tcPr>
            </w:tcPrChange>
          </w:tcPr>
          <w:p w14:paraId="3017755B" w14:textId="5C88EACD" w:rsidR="00BD2E78" w:rsidRPr="007E0F91" w:rsidRDefault="00BD2E78" w:rsidP="00BD2E78">
            <w:pPr>
              <w:jc w:val="center"/>
              <w:rPr>
                <w:ins w:id="12478" w:author="Στάθης Καπ" w:date="2023-03-09T05:29:00Z"/>
                <w:sz w:val="16"/>
                <w:szCs w:val="16"/>
              </w:rPr>
            </w:pPr>
            <w:ins w:id="12479" w:author="Στάθης Καπ" w:date="2023-03-09T07:02:00Z">
              <w:r>
                <w:rPr>
                  <w:rFonts w:ascii="Calibri" w:hAnsi="Calibri" w:cs="Calibri"/>
                  <w:color w:val="000000"/>
                  <w:sz w:val="16"/>
                  <w:szCs w:val="16"/>
                </w:rPr>
                <w:t>624</w:t>
              </w:r>
            </w:ins>
          </w:p>
        </w:tc>
        <w:tc>
          <w:tcPr>
            <w:tcW w:w="453" w:type="dxa"/>
            <w:tcBorders>
              <w:left w:val="single" w:sz="4" w:space="0" w:color="auto"/>
            </w:tcBorders>
            <w:vAlign w:val="center"/>
            <w:tcPrChange w:id="12480" w:author="Στάθης Καπ" w:date="2023-03-09T07:02:00Z">
              <w:tcPr>
                <w:tcW w:w="453" w:type="dxa"/>
                <w:gridSpan w:val="2"/>
                <w:tcBorders>
                  <w:left w:val="single" w:sz="4" w:space="0" w:color="auto"/>
                </w:tcBorders>
                <w:vAlign w:val="center"/>
              </w:tcPr>
            </w:tcPrChange>
          </w:tcPr>
          <w:p w14:paraId="0EFDDE6E" w14:textId="45F6FA6C" w:rsidR="00BD2E78" w:rsidRPr="007E0F91" w:rsidRDefault="00BD2E78" w:rsidP="00BD2E78">
            <w:pPr>
              <w:jc w:val="center"/>
              <w:rPr>
                <w:ins w:id="12481" w:author="Στάθης Καπ" w:date="2023-03-09T05:29:00Z"/>
                <w:sz w:val="16"/>
                <w:szCs w:val="16"/>
              </w:rPr>
            </w:pPr>
            <w:ins w:id="12482" w:author="Στάθης Καπ" w:date="2023-03-09T07:02:00Z">
              <w:r>
                <w:rPr>
                  <w:rFonts w:ascii="Calibri" w:hAnsi="Calibri" w:cs="Calibri"/>
                  <w:color w:val="000000"/>
                  <w:sz w:val="16"/>
                  <w:szCs w:val="16"/>
                </w:rPr>
                <w:t>587</w:t>
              </w:r>
            </w:ins>
          </w:p>
        </w:tc>
        <w:tc>
          <w:tcPr>
            <w:tcW w:w="708" w:type="dxa"/>
            <w:vAlign w:val="center"/>
            <w:tcPrChange w:id="12483" w:author="Στάθης Καπ" w:date="2023-03-09T07:02:00Z">
              <w:tcPr>
                <w:tcW w:w="708" w:type="dxa"/>
                <w:gridSpan w:val="2"/>
                <w:vAlign w:val="center"/>
              </w:tcPr>
            </w:tcPrChange>
          </w:tcPr>
          <w:p w14:paraId="3C4AE88B" w14:textId="0E3D8749" w:rsidR="00BD2E78" w:rsidRPr="007E0F91" w:rsidRDefault="00BD2E78" w:rsidP="00BD2E78">
            <w:pPr>
              <w:jc w:val="center"/>
              <w:rPr>
                <w:ins w:id="12484" w:author="Στάθης Καπ" w:date="2023-03-09T05:29:00Z"/>
                <w:sz w:val="16"/>
                <w:szCs w:val="16"/>
              </w:rPr>
            </w:pPr>
            <w:ins w:id="12485" w:author="Στάθης Καπ" w:date="2023-03-09T07:02:00Z">
              <w:r>
                <w:rPr>
                  <w:rFonts w:ascii="Calibri" w:hAnsi="Calibri" w:cs="Calibri"/>
                  <w:color w:val="000000"/>
                  <w:sz w:val="16"/>
                  <w:szCs w:val="16"/>
                </w:rPr>
                <w:t>9.97</w:t>
              </w:r>
            </w:ins>
          </w:p>
        </w:tc>
        <w:tc>
          <w:tcPr>
            <w:tcW w:w="652" w:type="dxa"/>
            <w:vMerge/>
            <w:tcBorders>
              <w:right w:val="single" w:sz="4" w:space="0" w:color="auto"/>
            </w:tcBorders>
            <w:vAlign w:val="center"/>
            <w:tcPrChange w:id="12486" w:author="Στάθης Καπ" w:date="2023-03-09T07:02:00Z">
              <w:tcPr>
                <w:tcW w:w="652" w:type="dxa"/>
                <w:gridSpan w:val="2"/>
                <w:vMerge/>
                <w:tcBorders>
                  <w:right w:val="single" w:sz="4" w:space="0" w:color="auto"/>
                </w:tcBorders>
                <w:vAlign w:val="center"/>
              </w:tcPr>
            </w:tcPrChange>
          </w:tcPr>
          <w:p w14:paraId="20C7FA62" w14:textId="77777777" w:rsidR="00BD2E78" w:rsidRPr="007E0F91" w:rsidRDefault="00BD2E78" w:rsidP="00BD2E78">
            <w:pPr>
              <w:jc w:val="center"/>
              <w:rPr>
                <w:ins w:id="12487" w:author="Στάθης Καπ" w:date="2023-03-09T05:29:00Z"/>
                <w:sz w:val="16"/>
                <w:szCs w:val="16"/>
              </w:rPr>
            </w:pPr>
          </w:p>
        </w:tc>
        <w:tc>
          <w:tcPr>
            <w:tcW w:w="453" w:type="dxa"/>
            <w:tcBorders>
              <w:left w:val="single" w:sz="4" w:space="0" w:color="auto"/>
            </w:tcBorders>
            <w:vAlign w:val="center"/>
            <w:tcPrChange w:id="12488" w:author="Στάθης Καπ" w:date="2023-03-09T07:02:00Z">
              <w:tcPr>
                <w:tcW w:w="453" w:type="dxa"/>
                <w:gridSpan w:val="2"/>
                <w:tcBorders>
                  <w:left w:val="single" w:sz="4" w:space="0" w:color="auto"/>
                </w:tcBorders>
                <w:vAlign w:val="center"/>
              </w:tcPr>
            </w:tcPrChange>
          </w:tcPr>
          <w:p w14:paraId="32DD4BEE" w14:textId="41B84CBB" w:rsidR="00BD2E78" w:rsidRPr="007E0F91" w:rsidRDefault="00BD2E78" w:rsidP="00BD2E78">
            <w:pPr>
              <w:jc w:val="center"/>
              <w:rPr>
                <w:ins w:id="12489" w:author="Στάθης Καπ" w:date="2023-03-09T05:29:00Z"/>
                <w:sz w:val="16"/>
                <w:szCs w:val="16"/>
              </w:rPr>
            </w:pPr>
            <w:ins w:id="12490" w:author="Στάθης Καπ" w:date="2023-03-09T07:02:00Z">
              <w:r>
                <w:rPr>
                  <w:rFonts w:ascii="Calibri" w:hAnsi="Calibri" w:cs="Calibri"/>
                  <w:color w:val="000000"/>
                  <w:sz w:val="16"/>
                  <w:szCs w:val="16"/>
                </w:rPr>
                <w:t>567</w:t>
              </w:r>
            </w:ins>
          </w:p>
        </w:tc>
        <w:tc>
          <w:tcPr>
            <w:tcW w:w="454" w:type="dxa"/>
            <w:vAlign w:val="center"/>
            <w:tcPrChange w:id="12491" w:author="Στάθης Καπ" w:date="2023-03-09T07:02:00Z">
              <w:tcPr>
                <w:tcW w:w="454" w:type="dxa"/>
                <w:gridSpan w:val="2"/>
                <w:vAlign w:val="center"/>
              </w:tcPr>
            </w:tcPrChange>
          </w:tcPr>
          <w:p w14:paraId="6EB6CA7E" w14:textId="65216CCD" w:rsidR="00BD2E78" w:rsidRPr="007E0F91" w:rsidRDefault="00BD2E78" w:rsidP="00BD2E78">
            <w:pPr>
              <w:jc w:val="center"/>
              <w:rPr>
                <w:ins w:id="12492" w:author="Στάθης Καπ" w:date="2023-03-09T05:29:00Z"/>
                <w:sz w:val="16"/>
                <w:szCs w:val="16"/>
              </w:rPr>
            </w:pPr>
            <w:ins w:id="12493" w:author="Στάθης Καπ" w:date="2023-03-09T07:02:00Z">
              <w:r>
                <w:rPr>
                  <w:rFonts w:ascii="Calibri" w:hAnsi="Calibri" w:cs="Calibri"/>
                  <w:color w:val="000000"/>
                  <w:sz w:val="16"/>
                  <w:szCs w:val="16"/>
                </w:rPr>
                <w:t>3.41</w:t>
              </w:r>
            </w:ins>
          </w:p>
        </w:tc>
        <w:tc>
          <w:tcPr>
            <w:tcW w:w="454" w:type="dxa"/>
            <w:vAlign w:val="center"/>
            <w:tcPrChange w:id="12494" w:author="Στάθης Καπ" w:date="2023-03-09T07:02:00Z">
              <w:tcPr>
                <w:tcW w:w="454" w:type="dxa"/>
                <w:gridSpan w:val="2"/>
                <w:vAlign w:val="center"/>
              </w:tcPr>
            </w:tcPrChange>
          </w:tcPr>
          <w:p w14:paraId="7583263A" w14:textId="1DCE53FB" w:rsidR="00BD2E78" w:rsidRPr="007E0F91" w:rsidRDefault="00BD2E78" w:rsidP="00BD2E78">
            <w:pPr>
              <w:jc w:val="center"/>
              <w:rPr>
                <w:ins w:id="12495" w:author="Στάθης Καπ" w:date="2023-03-09T05:29:00Z"/>
                <w:sz w:val="16"/>
                <w:szCs w:val="16"/>
              </w:rPr>
            </w:pPr>
            <w:ins w:id="12496" w:author="Στάθης Καπ" w:date="2023-03-09T07:02:00Z">
              <w:r>
                <w:rPr>
                  <w:rFonts w:ascii="Calibri" w:hAnsi="Calibri" w:cs="Calibri"/>
                  <w:color w:val="000000"/>
                  <w:sz w:val="16"/>
                  <w:szCs w:val="16"/>
                </w:rPr>
                <w:t>0.175</w:t>
              </w:r>
            </w:ins>
          </w:p>
        </w:tc>
        <w:tc>
          <w:tcPr>
            <w:tcW w:w="457" w:type="dxa"/>
            <w:tcBorders>
              <w:right w:val="single" w:sz="4" w:space="0" w:color="auto"/>
            </w:tcBorders>
            <w:vAlign w:val="center"/>
            <w:tcPrChange w:id="12497" w:author="Στάθης Καπ" w:date="2023-03-09T07:02:00Z">
              <w:tcPr>
                <w:tcW w:w="457" w:type="dxa"/>
                <w:gridSpan w:val="2"/>
                <w:tcBorders>
                  <w:right w:val="single" w:sz="4" w:space="0" w:color="auto"/>
                </w:tcBorders>
                <w:vAlign w:val="center"/>
              </w:tcPr>
            </w:tcPrChange>
          </w:tcPr>
          <w:p w14:paraId="435E72FC" w14:textId="0F788A78" w:rsidR="00BD2E78" w:rsidRPr="007E0F91" w:rsidRDefault="00BD2E78" w:rsidP="00BD2E78">
            <w:pPr>
              <w:jc w:val="center"/>
              <w:rPr>
                <w:ins w:id="12498" w:author="Στάθης Καπ" w:date="2023-03-09T05:29:00Z"/>
                <w:sz w:val="16"/>
                <w:szCs w:val="16"/>
              </w:rPr>
            </w:pPr>
            <w:ins w:id="12499" w:author="Στάθης Καπ" w:date="2023-03-09T07:02:00Z">
              <w:r>
                <w:rPr>
                  <w:rFonts w:ascii="Calibri" w:hAnsi="Calibri" w:cs="Calibri"/>
                  <w:color w:val="000000"/>
                  <w:sz w:val="16"/>
                  <w:szCs w:val="16"/>
                </w:rPr>
                <w:t>23.25</w:t>
              </w:r>
            </w:ins>
          </w:p>
        </w:tc>
        <w:tc>
          <w:tcPr>
            <w:tcW w:w="453" w:type="dxa"/>
            <w:tcBorders>
              <w:left w:val="single" w:sz="4" w:space="0" w:color="auto"/>
            </w:tcBorders>
            <w:vAlign w:val="center"/>
            <w:tcPrChange w:id="12500" w:author="Στάθης Καπ" w:date="2023-03-09T07:02:00Z">
              <w:tcPr>
                <w:tcW w:w="453" w:type="dxa"/>
                <w:gridSpan w:val="2"/>
                <w:tcBorders>
                  <w:left w:val="single" w:sz="4" w:space="0" w:color="auto"/>
                </w:tcBorders>
                <w:vAlign w:val="center"/>
              </w:tcPr>
            </w:tcPrChange>
          </w:tcPr>
          <w:p w14:paraId="196E0763" w14:textId="1EE31820" w:rsidR="00BD2E78" w:rsidRPr="007E0F91" w:rsidRDefault="00BD2E78" w:rsidP="00BD2E78">
            <w:pPr>
              <w:jc w:val="center"/>
              <w:rPr>
                <w:ins w:id="12501" w:author="Στάθης Καπ" w:date="2023-03-09T05:29:00Z"/>
                <w:sz w:val="16"/>
                <w:szCs w:val="16"/>
              </w:rPr>
            </w:pPr>
            <w:ins w:id="12502" w:author="Στάθης Καπ" w:date="2023-03-09T07:02:00Z">
              <w:r>
                <w:rPr>
                  <w:rFonts w:ascii="Calibri" w:hAnsi="Calibri" w:cs="Calibri"/>
                  <w:color w:val="000000"/>
                  <w:sz w:val="16"/>
                  <w:szCs w:val="16"/>
                </w:rPr>
                <w:t>518</w:t>
              </w:r>
            </w:ins>
          </w:p>
        </w:tc>
        <w:tc>
          <w:tcPr>
            <w:tcW w:w="454" w:type="dxa"/>
            <w:vAlign w:val="center"/>
            <w:tcPrChange w:id="12503" w:author="Στάθης Καπ" w:date="2023-03-09T07:02:00Z">
              <w:tcPr>
                <w:tcW w:w="454" w:type="dxa"/>
                <w:gridSpan w:val="2"/>
                <w:vAlign w:val="center"/>
              </w:tcPr>
            </w:tcPrChange>
          </w:tcPr>
          <w:p w14:paraId="2D1E32A3" w14:textId="5B262849" w:rsidR="00BD2E78" w:rsidRPr="007E0F91" w:rsidRDefault="00BD2E78" w:rsidP="00BD2E78">
            <w:pPr>
              <w:jc w:val="center"/>
              <w:rPr>
                <w:ins w:id="12504" w:author="Στάθης Καπ" w:date="2023-03-09T05:29:00Z"/>
                <w:sz w:val="16"/>
                <w:szCs w:val="16"/>
              </w:rPr>
            </w:pPr>
            <w:ins w:id="12505" w:author="Στάθης Καπ" w:date="2023-03-09T07:02:00Z">
              <w:r>
                <w:rPr>
                  <w:rFonts w:ascii="Calibri" w:hAnsi="Calibri" w:cs="Calibri"/>
                  <w:color w:val="000000"/>
                  <w:sz w:val="16"/>
                  <w:szCs w:val="16"/>
                </w:rPr>
                <w:t>11.75</w:t>
              </w:r>
            </w:ins>
          </w:p>
        </w:tc>
        <w:tc>
          <w:tcPr>
            <w:tcW w:w="454" w:type="dxa"/>
            <w:vAlign w:val="center"/>
            <w:tcPrChange w:id="12506" w:author="Στάθης Καπ" w:date="2023-03-09T07:02:00Z">
              <w:tcPr>
                <w:tcW w:w="454" w:type="dxa"/>
                <w:gridSpan w:val="2"/>
                <w:vAlign w:val="center"/>
              </w:tcPr>
            </w:tcPrChange>
          </w:tcPr>
          <w:p w14:paraId="7A89709A" w14:textId="13F56E85" w:rsidR="00BD2E78" w:rsidRPr="007E0F91" w:rsidRDefault="00BD2E78" w:rsidP="00BD2E78">
            <w:pPr>
              <w:jc w:val="center"/>
              <w:rPr>
                <w:ins w:id="12507" w:author="Στάθης Καπ" w:date="2023-03-09T05:29:00Z"/>
                <w:sz w:val="16"/>
                <w:szCs w:val="16"/>
              </w:rPr>
            </w:pPr>
            <w:ins w:id="12508" w:author="Στάθης Καπ" w:date="2023-03-09T07:02:00Z">
              <w:r>
                <w:rPr>
                  <w:rFonts w:ascii="Calibri" w:hAnsi="Calibri" w:cs="Calibri"/>
                  <w:color w:val="000000"/>
                  <w:sz w:val="16"/>
                  <w:szCs w:val="16"/>
                </w:rPr>
                <w:t>0.164</w:t>
              </w:r>
            </w:ins>
          </w:p>
        </w:tc>
        <w:tc>
          <w:tcPr>
            <w:tcW w:w="454" w:type="dxa"/>
            <w:tcBorders>
              <w:right w:val="single" w:sz="4" w:space="0" w:color="auto"/>
            </w:tcBorders>
            <w:vAlign w:val="center"/>
            <w:tcPrChange w:id="12509" w:author="Στάθης Καπ" w:date="2023-03-09T07:02:00Z">
              <w:tcPr>
                <w:tcW w:w="454" w:type="dxa"/>
                <w:gridSpan w:val="2"/>
                <w:tcBorders>
                  <w:right w:val="single" w:sz="4" w:space="0" w:color="auto"/>
                </w:tcBorders>
                <w:vAlign w:val="center"/>
              </w:tcPr>
            </w:tcPrChange>
          </w:tcPr>
          <w:p w14:paraId="05B1B88A" w14:textId="499DB0F8" w:rsidR="00BD2E78" w:rsidRPr="007E0F91" w:rsidRDefault="00BD2E78" w:rsidP="00BD2E78">
            <w:pPr>
              <w:jc w:val="center"/>
              <w:rPr>
                <w:ins w:id="12510" w:author="Στάθης Καπ" w:date="2023-03-09T05:29:00Z"/>
                <w:sz w:val="16"/>
                <w:szCs w:val="16"/>
              </w:rPr>
            </w:pPr>
            <w:ins w:id="12511" w:author="Στάθης Καπ" w:date="2023-03-09T07:02:00Z">
              <w:r>
                <w:rPr>
                  <w:rFonts w:ascii="Calibri" w:hAnsi="Calibri" w:cs="Calibri"/>
                  <w:color w:val="000000"/>
                  <w:sz w:val="16"/>
                  <w:szCs w:val="16"/>
                </w:rPr>
                <w:t>28.07</w:t>
              </w:r>
            </w:ins>
          </w:p>
        </w:tc>
        <w:tc>
          <w:tcPr>
            <w:tcW w:w="453" w:type="dxa"/>
            <w:tcBorders>
              <w:left w:val="single" w:sz="4" w:space="0" w:color="auto"/>
            </w:tcBorders>
            <w:vAlign w:val="center"/>
            <w:tcPrChange w:id="12512" w:author="Στάθης Καπ" w:date="2023-03-09T07:02:00Z">
              <w:tcPr>
                <w:tcW w:w="453" w:type="dxa"/>
                <w:gridSpan w:val="2"/>
                <w:tcBorders>
                  <w:left w:val="single" w:sz="4" w:space="0" w:color="auto"/>
                </w:tcBorders>
                <w:vAlign w:val="center"/>
              </w:tcPr>
            </w:tcPrChange>
          </w:tcPr>
          <w:p w14:paraId="0E012B87" w14:textId="6F819585" w:rsidR="00BD2E78" w:rsidRPr="007E0F91" w:rsidRDefault="00BD2E78" w:rsidP="00BD2E78">
            <w:pPr>
              <w:jc w:val="center"/>
              <w:rPr>
                <w:ins w:id="12513" w:author="Στάθης Καπ" w:date="2023-03-09T05:29:00Z"/>
                <w:sz w:val="16"/>
                <w:szCs w:val="16"/>
              </w:rPr>
            </w:pPr>
            <w:ins w:id="12514" w:author="Στάθης Καπ" w:date="2023-03-09T07:02:00Z">
              <w:r>
                <w:rPr>
                  <w:rFonts w:ascii="Calibri" w:hAnsi="Calibri" w:cs="Calibri"/>
                  <w:color w:val="000000"/>
                  <w:sz w:val="16"/>
                  <w:szCs w:val="16"/>
                </w:rPr>
                <w:t>503</w:t>
              </w:r>
            </w:ins>
          </w:p>
        </w:tc>
        <w:tc>
          <w:tcPr>
            <w:tcW w:w="454" w:type="dxa"/>
            <w:vAlign w:val="center"/>
            <w:tcPrChange w:id="12515" w:author="Στάθης Καπ" w:date="2023-03-09T07:02:00Z">
              <w:tcPr>
                <w:tcW w:w="454" w:type="dxa"/>
                <w:gridSpan w:val="2"/>
                <w:vAlign w:val="center"/>
              </w:tcPr>
            </w:tcPrChange>
          </w:tcPr>
          <w:p w14:paraId="5DEF7FA8" w14:textId="3C0A9469" w:rsidR="00BD2E78" w:rsidRPr="007E0F91" w:rsidRDefault="00BD2E78" w:rsidP="00BD2E78">
            <w:pPr>
              <w:jc w:val="center"/>
              <w:rPr>
                <w:ins w:id="12516" w:author="Στάθης Καπ" w:date="2023-03-09T05:29:00Z"/>
                <w:sz w:val="16"/>
                <w:szCs w:val="16"/>
              </w:rPr>
            </w:pPr>
            <w:ins w:id="12517" w:author="Στάθης Καπ" w:date="2023-03-09T07:02:00Z">
              <w:r>
                <w:rPr>
                  <w:rFonts w:ascii="Calibri" w:hAnsi="Calibri" w:cs="Calibri"/>
                  <w:color w:val="000000"/>
                  <w:sz w:val="16"/>
                  <w:szCs w:val="16"/>
                </w:rPr>
                <w:t>14.31</w:t>
              </w:r>
            </w:ins>
          </w:p>
        </w:tc>
        <w:tc>
          <w:tcPr>
            <w:tcW w:w="454" w:type="dxa"/>
            <w:vAlign w:val="center"/>
            <w:tcPrChange w:id="12518" w:author="Στάθης Καπ" w:date="2023-03-09T07:02:00Z">
              <w:tcPr>
                <w:tcW w:w="454" w:type="dxa"/>
                <w:gridSpan w:val="2"/>
                <w:vAlign w:val="center"/>
              </w:tcPr>
            </w:tcPrChange>
          </w:tcPr>
          <w:p w14:paraId="480130EA" w14:textId="133EFEF8" w:rsidR="00BD2E78" w:rsidRPr="007E0F91" w:rsidRDefault="00BD2E78" w:rsidP="00BD2E78">
            <w:pPr>
              <w:jc w:val="center"/>
              <w:rPr>
                <w:ins w:id="12519" w:author="Στάθης Καπ" w:date="2023-03-09T05:29:00Z"/>
                <w:sz w:val="16"/>
                <w:szCs w:val="16"/>
              </w:rPr>
            </w:pPr>
            <w:ins w:id="12520" w:author="Στάθης Καπ" w:date="2023-03-09T07:02:00Z">
              <w:r>
                <w:rPr>
                  <w:rFonts w:ascii="Calibri" w:hAnsi="Calibri" w:cs="Calibri"/>
                  <w:color w:val="000000"/>
                  <w:sz w:val="16"/>
                  <w:szCs w:val="16"/>
                </w:rPr>
                <w:t>0.159</w:t>
              </w:r>
            </w:ins>
          </w:p>
        </w:tc>
        <w:tc>
          <w:tcPr>
            <w:tcW w:w="461" w:type="dxa"/>
            <w:tcBorders>
              <w:right w:val="single" w:sz="4" w:space="0" w:color="auto"/>
            </w:tcBorders>
            <w:vAlign w:val="center"/>
            <w:tcPrChange w:id="12521" w:author="Στάθης Καπ" w:date="2023-03-09T07:02:00Z">
              <w:tcPr>
                <w:tcW w:w="461" w:type="dxa"/>
                <w:gridSpan w:val="2"/>
                <w:tcBorders>
                  <w:right w:val="single" w:sz="4" w:space="0" w:color="auto"/>
                </w:tcBorders>
                <w:vAlign w:val="center"/>
              </w:tcPr>
            </w:tcPrChange>
          </w:tcPr>
          <w:p w14:paraId="70BE5586" w14:textId="72C83C4B" w:rsidR="00BD2E78" w:rsidRPr="007E0F91" w:rsidRDefault="00BD2E78" w:rsidP="00BD2E78">
            <w:pPr>
              <w:jc w:val="center"/>
              <w:rPr>
                <w:ins w:id="12522" w:author="Στάθης Καπ" w:date="2023-03-09T05:29:00Z"/>
                <w:sz w:val="16"/>
                <w:szCs w:val="16"/>
              </w:rPr>
            </w:pPr>
            <w:ins w:id="12523" w:author="Στάθης Καπ" w:date="2023-03-09T07:02:00Z">
              <w:r>
                <w:rPr>
                  <w:rFonts w:ascii="Calibri" w:hAnsi="Calibri" w:cs="Calibri"/>
                  <w:color w:val="000000"/>
                  <w:sz w:val="16"/>
                  <w:szCs w:val="16"/>
                </w:rPr>
                <w:t>30.26</w:t>
              </w:r>
            </w:ins>
          </w:p>
        </w:tc>
      </w:tr>
      <w:tr w:rsidR="00BD2E78" w14:paraId="66341FD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52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525" w:author="Στάθης Καπ" w:date="2023-03-09T05:29:00Z"/>
          <w:trPrChange w:id="12526"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527"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3BBB817" w14:textId="77777777" w:rsidR="00BD2E78" w:rsidRPr="007E0F91" w:rsidRDefault="00BD2E78" w:rsidP="00BD2E78">
            <w:pPr>
              <w:jc w:val="center"/>
              <w:rPr>
                <w:ins w:id="12528" w:author="Στάθης Καπ" w:date="2023-03-09T05:29:00Z"/>
                <w:sz w:val="16"/>
                <w:szCs w:val="16"/>
              </w:rPr>
            </w:pPr>
            <w:ins w:id="12529" w:author="Στάθης Καπ" w:date="2023-03-09T05:29:00Z">
              <w:r w:rsidRPr="007E0F91">
                <w:rPr>
                  <w:sz w:val="16"/>
                  <w:szCs w:val="16"/>
                </w:rPr>
                <w:lastRenderedPageBreak/>
                <w:t>pr18</w:t>
              </w:r>
            </w:ins>
          </w:p>
        </w:tc>
        <w:tc>
          <w:tcPr>
            <w:tcW w:w="565" w:type="dxa"/>
            <w:tcBorders>
              <w:left w:val="single" w:sz="4" w:space="0" w:color="auto"/>
            </w:tcBorders>
            <w:vAlign w:val="center"/>
            <w:tcPrChange w:id="12530" w:author="Στάθης Καπ" w:date="2023-03-09T07:02:00Z">
              <w:tcPr>
                <w:tcW w:w="565" w:type="dxa"/>
                <w:gridSpan w:val="2"/>
                <w:tcBorders>
                  <w:left w:val="single" w:sz="4" w:space="0" w:color="auto"/>
                </w:tcBorders>
                <w:vAlign w:val="center"/>
              </w:tcPr>
            </w:tcPrChange>
          </w:tcPr>
          <w:p w14:paraId="63922B50" w14:textId="41EDC46D" w:rsidR="00BD2E78" w:rsidRPr="007E0F91" w:rsidRDefault="00BD2E78" w:rsidP="00BD2E78">
            <w:pPr>
              <w:jc w:val="center"/>
              <w:rPr>
                <w:ins w:id="12531" w:author="Στάθης Καπ" w:date="2023-03-09T05:29:00Z"/>
                <w:sz w:val="16"/>
                <w:szCs w:val="16"/>
              </w:rPr>
            </w:pPr>
            <w:ins w:id="12532" w:author="Στάθης Καπ" w:date="2023-03-09T07:02:00Z">
              <w:r>
                <w:rPr>
                  <w:rFonts w:ascii="Calibri" w:hAnsi="Calibri" w:cs="Calibri"/>
                  <w:color w:val="000000"/>
                  <w:sz w:val="16"/>
                  <w:szCs w:val="16"/>
                </w:rPr>
                <w:t>953</w:t>
              </w:r>
            </w:ins>
          </w:p>
        </w:tc>
        <w:tc>
          <w:tcPr>
            <w:tcW w:w="679" w:type="dxa"/>
            <w:tcBorders>
              <w:right w:val="single" w:sz="4" w:space="0" w:color="auto"/>
            </w:tcBorders>
            <w:vAlign w:val="center"/>
            <w:tcPrChange w:id="12533" w:author="Στάθης Καπ" w:date="2023-03-09T07:02:00Z">
              <w:tcPr>
                <w:tcW w:w="679" w:type="dxa"/>
                <w:gridSpan w:val="2"/>
                <w:tcBorders>
                  <w:right w:val="single" w:sz="4" w:space="0" w:color="auto"/>
                </w:tcBorders>
                <w:vAlign w:val="center"/>
              </w:tcPr>
            </w:tcPrChange>
          </w:tcPr>
          <w:p w14:paraId="7994778C" w14:textId="529EB6A9" w:rsidR="00BD2E78" w:rsidRPr="007E0F91" w:rsidRDefault="00BD2E78" w:rsidP="00BD2E78">
            <w:pPr>
              <w:jc w:val="center"/>
              <w:rPr>
                <w:ins w:id="12534" w:author="Στάθης Καπ" w:date="2023-03-09T05:29:00Z"/>
                <w:sz w:val="16"/>
                <w:szCs w:val="16"/>
              </w:rPr>
            </w:pPr>
            <w:ins w:id="12535" w:author="Στάθης Καπ" w:date="2023-03-09T07:02:00Z">
              <w:r>
                <w:rPr>
                  <w:rFonts w:ascii="Calibri" w:hAnsi="Calibri" w:cs="Calibri"/>
                  <w:color w:val="000000"/>
                  <w:sz w:val="16"/>
                  <w:szCs w:val="16"/>
                </w:rPr>
                <w:t>877</w:t>
              </w:r>
            </w:ins>
          </w:p>
        </w:tc>
        <w:tc>
          <w:tcPr>
            <w:tcW w:w="453" w:type="dxa"/>
            <w:tcBorders>
              <w:left w:val="single" w:sz="4" w:space="0" w:color="auto"/>
            </w:tcBorders>
            <w:vAlign w:val="center"/>
            <w:tcPrChange w:id="12536" w:author="Στάθης Καπ" w:date="2023-03-09T07:02:00Z">
              <w:tcPr>
                <w:tcW w:w="453" w:type="dxa"/>
                <w:gridSpan w:val="2"/>
                <w:tcBorders>
                  <w:left w:val="single" w:sz="4" w:space="0" w:color="auto"/>
                </w:tcBorders>
                <w:vAlign w:val="center"/>
              </w:tcPr>
            </w:tcPrChange>
          </w:tcPr>
          <w:p w14:paraId="4FBB2DBE" w14:textId="79DED479" w:rsidR="00BD2E78" w:rsidRPr="007E0F91" w:rsidRDefault="00BD2E78" w:rsidP="00BD2E78">
            <w:pPr>
              <w:jc w:val="center"/>
              <w:rPr>
                <w:ins w:id="12537" w:author="Στάθης Καπ" w:date="2023-03-09T05:29:00Z"/>
                <w:sz w:val="16"/>
                <w:szCs w:val="16"/>
              </w:rPr>
            </w:pPr>
            <w:ins w:id="12538" w:author="Στάθης Καπ" w:date="2023-03-09T07:02:00Z">
              <w:r>
                <w:rPr>
                  <w:rFonts w:ascii="Calibri" w:hAnsi="Calibri" w:cs="Calibri"/>
                  <w:color w:val="000000"/>
                  <w:sz w:val="16"/>
                  <w:szCs w:val="16"/>
                </w:rPr>
                <w:t>825</w:t>
              </w:r>
            </w:ins>
          </w:p>
        </w:tc>
        <w:tc>
          <w:tcPr>
            <w:tcW w:w="708" w:type="dxa"/>
            <w:vAlign w:val="center"/>
            <w:tcPrChange w:id="12539" w:author="Στάθης Καπ" w:date="2023-03-09T07:02:00Z">
              <w:tcPr>
                <w:tcW w:w="708" w:type="dxa"/>
                <w:gridSpan w:val="2"/>
                <w:vAlign w:val="center"/>
              </w:tcPr>
            </w:tcPrChange>
          </w:tcPr>
          <w:p w14:paraId="5AD6C3D7" w14:textId="6F6E8CAD" w:rsidR="00BD2E78" w:rsidRPr="007E0F91" w:rsidRDefault="00BD2E78" w:rsidP="00BD2E78">
            <w:pPr>
              <w:jc w:val="center"/>
              <w:rPr>
                <w:ins w:id="12540" w:author="Στάθης Καπ" w:date="2023-03-09T05:29:00Z"/>
                <w:sz w:val="16"/>
                <w:szCs w:val="16"/>
              </w:rPr>
            </w:pPr>
            <w:ins w:id="12541" w:author="Στάθης Καπ" w:date="2023-03-09T07:02:00Z">
              <w:r>
                <w:rPr>
                  <w:rFonts w:ascii="Calibri" w:hAnsi="Calibri" w:cs="Calibri"/>
                  <w:color w:val="000000"/>
                  <w:sz w:val="16"/>
                  <w:szCs w:val="16"/>
                </w:rPr>
                <w:t>13.43</w:t>
              </w:r>
            </w:ins>
          </w:p>
        </w:tc>
        <w:tc>
          <w:tcPr>
            <w:tcW w:w="652" w:type="dxa"/>
            <w:vMerge/>
            <w:tcBorders>
              <w:right w:val="single" w:sz="4" w:space="0" w:color="auto"/>
            </w:tcBorders>
            <w:vAlign w:val="center"/>
            <w:tcPrChange w:id="12542" w:author="Στάθης Καπ" w:date="2023-03-09T07:02:00Z">
              <w:tcPr>
                <w:tcW w:w="652" w:type="dxa"/>
                <w:gridSpan w:val="2"/>
                <w:vMerge/>
                <w:tcBorders>
                  <w:right w:val="single" w:sz="4" w:space="0" w:color="auto"/>
                </w:tcBorders>
                <w:vAlign w:val="center"/>
              </w:tcPr>
            </w:tcPrChange>
          </w:tcPr>
          <w:p w14:paraId="7C23E592" w14:textId="77777777" w:rsidR="00BD2E78" w:rsidRPr="007E0F91" w:rsidRDefault="00BD2E78" w:rsidP="00BD2E78">
            <w:pPr>
              <w:jc w:val="center"/>
              <w:rPr>
                <w:ins w:id="12543" w:author="Στάθης Καπ" w:date="2023-03-09T05:29:00Z"/>
                <w:sz w:val="16"/>
                <w:szCs w:val="16"/>
              </w:rPr>
            </w:pPr>
          </w:p>
        </w:tc>
        <w:tc>
          <w:tcPr>
            <w:tcW w:w="453" w:type="dxa"/>
            <w:tcBorders>
              <w:left w:val="single" w:sz="4" w:space="0" w:color="auto"/>
            </w:tcBorders>
            <w:vAlign w:val="center"/>
            <w:tcPrChange w:id="12544" w:author="Στάθης Καπ" w:date="2023-03-09T07:02:00Z">
              <w:tcPr>
                <w:tcW w:w="453" w:type="dxa"/>
                <w:gridSpan w:val="2"/>
                <w:tcBorders>
                  <w:left w:val="single" w:sz="4" w:space="0" w:color="auto"/>
                </w:tcBorders>
                <w:vAlign w:val="center"/>
              </w:tcPr>
            </w:tcPrChange>
          </w:tcPr>
          <w:p w14:paraId="082B0369" w14:textId="449339CC" w:rsidR="00BD2E78" w:rsidRPr="007E0F91" w:rsidRDefault="00BD2E78" w:rsidP="00BD2E78">
            <w:pPr>
              <w:jc w:val="center"/>
              <w:rPr>
                <w:ins w:id="12545" w:author="Στάθης Καπ" w:date="2023-03-09T05:29:00Z"/>
                <w:sz w:val="16"/>
                <w:szCs w:val="16"/>
              </w:rPr>
            </w:pPr>
            <w:ins w:id="12546" w:author="Στάθης Καπ" w:date="2023-03-09T07:02:00Z">
              <w:r>
                <w:rPr>
                  <w:rFonts w:ascii="Calibri" w:hAnsi="Calibri" w:cs="Calibri"/>
                  <w:color w:val="000000"/>
                  <w:sz w:val="16"/>
                  <w:szCs w:val="16"/>
                </w:rPr>
                <w:t>878</w:t>
              </w:r>
            </w:ins>
          </w:p>
        </w:tc>
        <w:tc>
          <w:tcPr>
            <w:tcW w:w="454" w:type="dxa"/>
            <w:vAlign w:val="center"/>
            <w:tcPrChange w:id="12547" w:author="Στάθης Καπ" w:date="2023-03-09T07:02:00Z">
              <w:tcPr>
                <w:tcW w:w="454" w:type="dxa"/>
                <w:gridSpan w:val="2"/>
                <w:vAlign w:val="center"/>
              </w:tcPr>
            </w:tcPrChange>
          </w:tcPr>
          <w:p w14:paraId="752E7FE0" w14:textId="7E336D10" w:rsidR="00BD2E78" w:rsidRPr="007E0F91" w:rsidRDefault="00BD2E78" w:rsidP="00BD2E78">
            <w:pPr>
              <w:jc w:val="center"/>
              <w:rPr>
                <w:ins w:id="12548" w:author="Στάθης Καπ" w:date="2023-03-09T05:29:00Z"/>
                <w:sz w:val="16"/>
                <w:szCs w:val="16"/>
              </w:rPr>
            </w:pPr>
            <w:ins w:id="12549" w:author="Στάθης Καπ" w:date="2023-03-09T07:02:00Z">
              <w:r>
                <w:rPr>
                  <w:rFonts w:ascii="Calibri" w:hAnsi="Calibri" w:cs="Calibri"/>
                  <w:color w:val="000000"/>
                  <w:sz w:val="16"/>
                  <w:szCs w:val="16"/>
                </w:rPr>
                <w:t>-6.42</w:t>
              </w:r>
            </w:ins>
          </w:p>
        </w:tc>
        <w:tc>
          <w:tcPr>
            <w:tcW w:w="454" w:type="dxa"/>
            <w:vAlign w:val="center"/>
            <w:tcPrChange w:id="12550" w:author="Στάθης Καπ" w:date="2023-03-09T07:02:00Z">
              <w:tcPr>
                <w:tcW w:w="454" w:type="dxa"/>
                <w:gridSpan w:val="2"/>
                <w:vAlign w:val="center"/>
              </w:tcPr>
            </w:tcPrChange>
          </w:tcPr>
          <w:p w14:paraId="13EC9F13" w14:textId="1B3B3BD7" w:rsidR="00BD2E78" w:rsidRPr="007E0F91" w:rsidRDefault="00BD2E78" w:rsidP="00BD2E78">
            <w:pPr>
              <w:jc w:val="center"/>
              <w:rPr>
                <w:ins w:id="12551" w:author="Στάθης Καπ" w:date="2023-03-09T05:29:00Z"/>
                <w:sz w:val="16"/>
                <w:szCs w:val="16"/>
              </w:rPr>
            </w:pPr>
            <w:ins w:id="12552" w:author="Στάθης Καπ" w:date="2023-03-09T07:02:00Z">
              <w:r>
                <w:rPr>
                  <w:rFonts w:ascii="Calibri" w:hAnsi="Calibri" w:cs="Calibri"/>
                  <w:color w:val="000000"/>
                  <w:sz w:val="16"/>
                  <w:szCs w:val="16"/>
                </w:rPr>
                <w:t>0.712</w:t>
              </w:r>
            </w:ins>
          </w:p>
        </w:tc>
        <w:tc>
          <w:tcPr>
            <w:tcW w:w="457" w:type="dxa"/>
            <w:tcBorders>
              <w:right w:val="single" w:sz="4" w:space="0" w:color="auto"/>
            </w:tcBorders>
            <w:vAlign w:val="center"/>
            <w:tcPrChange w:id="12553" w:author="Στάθης Καπ" w:date="2023-03-09T07:02:00Z">
              <w:tcPr>
                <w:tcW w:w="457" w:type="dxa"/>
                <w:gridSpan w:val="2"/>
                <w:tcBorders>
                  <w:right w:val="single" w:sz="4" w:space="0" w:color="auto"/>
                </w:tcBorders>
                <w:vAlign w:val="center"/>
              </w:tcPr>
            </w:tcPrChange>
          </w:tcPr>
          <w:p w14:paraId="779F688D" w14:textId="4A73575C" w:rsidR="00BD2E78" w:rsidRPr="007E0F91" w:rsidRDefault="00BD2E78" w:rsidP="00BD2E78">
            <w:pPr>
              <w:jc w:val="center"/>
              <w:rPr>
                <w:ins w:id="12554" w:author="Στάθης Καπ" w:date="2023-03-09T05:29:00Z"/>
                <w:sz w:val="16"/>
                <w:szCs w:val="16"/>
              </w:rPr>
            </w:pPr>
            <w:ins w:id="12555" w:author="Στάθης Καπ" w:date="2023-03-09T07:02:00Z">
              <w:r>
                <w:rPr>
                  <w:rFonts w:ascii="Calibri" w:hAnsi="Calibri" w:cs="Calibri"/>
                  <w:color w:val="000000"/>
                  <w:sz w:val="16"/>
                  <w:szCs w:val="16"/>
                </w:rPr>
                <w:t>21.76</w:t>
              </w:r>
            </w:ins>
          </w:p>
        </w:tc>
        <w:tc>
          <w:tcPr>
            <w:tcW w:w="453" w:type="dxa"/>
            <w:tcBorders>
              <w:left w:val="single" w:sz="4" w:space="0" w:color="auto"/>
            </w:tcBorders>
            <w:vAlign w:val="center"/>
            <w:tcPrChange w:id="12556" w:author="Στάθης Καπ" w:date="2023-03-09T07:02:00Z">
              <w:tcPr>
                <w:tcW w:w="453" w:type="dxa"/>
                <w:gridSpan w:val="2"/>
                <w:tcBorders>
                  <w:left w:val="single" w:sz="4" w:space="0" w:color="auto"/>
                </w:tcBorders>
                <w:vAlign w:val="center"/>
              </w:tcPr>
            </w:tcPrChange>
          </w:tcPr>
          <w:p w14:paraId="397AE275" w14:textId="6C9DE390" w:rsidR="00BD2E78" w:rsidRPr="007E0F91" w:rsidRDefault="00BD2E78" w:rsidP="00BD2E78">
            <w:pPr>
              <w:jc w:val="center"/>
              <w:rPr>
                <w:ins w:id="12557" w:author="Στάθης Καπ" w:date="2023-03-09T05:29:00Z"/>
                <w:sz w:val="16"/>
                <w:szCs w:val="16"/>
              </w:rPr>
            </w:pPr>
            <w:ins w:id="12558" w:author="Στάθης Καπ" w:date="2023-03-09T07:02:00Z">
              <w:r>
                <w:rPr>
                  <w:rFonts w:ascii="Calibri" w:hAnsi="Calibri" w:cs="Calibri"/>
                  <w:color w:val="000000"/>
                  <w:sz w:val="16"/>
                  <w:szCs w:val="16"/>
                </w:rPr>
                <w:t>807</w:t>
              </w:r>
            </w:ins>
          </w:p>
        </w:tc>
        <w:tc>
          <w:tcPr>
            <w:tcW w:w="454" w:type="dxa"/>
            <w:vAlign w:val="center"/>
            <w:tcPrChange w:id="12559" w:author="Στάθης Καπ" w:date="2023-03-09T07:02:00Z">
              <w:tcPr>
                <w:tcW w:w="454" w:type="dxa"/>
                <w:gridSpan w:val="2"/>
                <w:vAlign w:val="center"/>
              </w:tcPr>
            </w:tcPrChange>
          </w:tcPr>
          <w:p w14:paraId="3A4E7873" w14:textId="4A0F088D" w:rsidR="00BD2E78" w:rsidRPr="007E0F91" w:rsidRDefault="00BD2E78" w:rsidP="00BD2E78">
            <w:pPr>
              <w:jc w:val="center"/>
              <w:rPr>
                <w:ins w:id="12560" w:author="Στάθης Καπ" w:date="2023-03-09T05:29:00Z"/>
                <w:sz w:val="16"/>
                <w:szCs w:val="16"/>
              </w:rPr>
            </w:pPr>
            <w:ins w:id="12561" w:author="Στάθης Καπ" w:date="2023-03-09T07:02:00Z">
              <w:r>
                <w:rPr>
                  <w:rFonts w:ascii="Calibri" w:hAnsi="Calibri" w:cs="Calibri"/>
                  <w:color w:val="000000"/>
                  <w:sz w:val="16"/>
                  <w:szCs w:val="16"/>
                </w:rPr>
                <w:t>2.18</w:t>
              </w:r>
            </w:ins>
          </w:p>
        </w:tc>
        <w:tc>
          <w:tcPr>
            <w:tcW w:w="454" w:type="dxa"/>
            <w:vAlign w:val="center"/>
            <w:tcPrChange w:id="12562" w:author="Στάθης Καπ" w:date="2023-03-09T07:02:00Z">
              <w:tcPr>
                <w:tcW w:w="454" w:type="dxa"/>
                <w:gridSpan w:val="2"/>
                <w:vAlign w:val="center"/>
              </w:tcPr>
            </w:tcPrChange>
          </w:tcPr>
          <w:p w14:paraId="6F6F945D" w14:textId="37E3226F" w:rsidR="00BD2E78" w:rsidRPr="007E0F91" w:rsidRDefault="00BD2E78" w:rsidP="00BD2E78">
            <w:pPr>
              <w:jc w:val="center"/>
              <w:rPr>
                <w:ins w:id="12563" w:author="Στάθης Καπ" w:date="2023-03-09T05:29:00Z"/>
                <w:sz w:val="16"/>
                <w:szCs w:val="16"/>
              </w:rPr>
            </w:pPr>
            <w:ins w:id="12564" w:author="Στάθης Καπ" w:date="2023-03-09T07:02:00Z">
              <w:r>
                <w:rPr>
                  <w:rFonts w:ascii="Calibri" w:hAnsi="Calibri" w:cs="Calibri"/>
                  <w:color w:val="000000"/>
                  <w:sz w:val="16"/>
                  <w:szCs w:val="16"/>
                </w:rPr>
                <w:t>0.481</w:t>
              </w:r>
            </w:ins>
          </w:p>
        </w:tc>
        <w:tc>
          <w:tcPr>
            <w:tcW w:w="454" w:type="dxa"/>
            <w:tcBorders>
              <w:right w:val="single" w:sz="4" w:space="0" w:color="auto"/>
            </w:tcBorders>
            <w:vAlign w:val="center"/>
            <w:tcPrChange w:id="12565" w:author="Στάθης Καπ" w:date="2023-03-09T07:02:00Z">
              <w:tcPr>
                <w:tcW w:w="454" w:type="dxa"/>
                <w:gridSpan w:val="2"/>
                <w:tcBorders>
                  <w:right w:val="single" w:sz="4" w:space="0" w:color="auto"/>
                </w:tcBorders>
                <w:vAlign w:val="center"/>
              </w:tcPr>
            </w:tcPrChange>
          </w:tcPr>
          <w:p w14:paraId="269BA3A8" w14:textId="1FACC24F" w:rsidR="00BD2E78" w:rsidRPr="007E0F91" w:rsidRDefault="00BD2E78" w:rsidP="00BD2E78">
            <w:pPr>
              <w:jc w:val="center"/>
              <w:rPr>
                <w:ins w:id="12566" w:author="Στάθης Καπ" w:date="2023-03-09T05:29:00Z"/>
                <w:sz w:val="16"/>
                <w:szCs w:val="16"/>
              </w:rPr>
            </w:pPr>
            <w:ins w:id="12567" w:author="Στάθης Καπ" w:date="2023-03-09T07:02:00Z">
              <w:r>
                <w:rPr>
                  <w:rFonts w:ascii="Calibri" w:hAnsi="Calibri" w:cs="Calibri"/>
                  <w:color w:val="000000"/>
                  <w:sz w:val="16"/>
                  <w:szCs w:val="16"/>
                </w:rPr>
                <w:t>47.14</w:t>
              </w:r>
            </w:ins>
          </w:p>
        </w:tc>
        <w:tc>
          <w:tcPr>
            <w:tcW w:w="453" w:type="dxa"/>
            <w:tcBorders>
              <w:left w:val="single" w:sz="4" w:space="0" w:color="auto"/>
            </w:tcBorders>
            <w:vAlign w:val="center"/>
            <w:tcPrChange w:id="12568" w:author="Στάθης Καπ" w:date="2023-03-09T07:02:00Z">
              <w:tcPr>
                <w:tcW w:w="453" w:type="dxa"/>
                <w:gridSpan w:val="2"/>
                <w:tcBorders>
                  <w:left w:val="single" w:sz="4" w:space="0" w:color="auto"/>
                </w:tcBorders>
                <w:vAlign w:val="center"/>
              </w:tcPr>
            </w:tcPrChange>
          </w:tcPr>
          <w:p w14:paraId="3BE21EDA" w14:textId="431818D3" w:rsidR="00BD2E78" w:rsidRPr="007E0F91" w:rsidRDefault="00BD2E78" w:rsidP="00BD2E78">
            <w:pPr>
              <w:jc w:val="center"/>
              <w:rPr>
                <w:ins w:id="12569" w:author="Στάθης Καπ" w:date="2023-03-09T05:29:00Z"/>
                <w:sz w:val="16"/>
                <w:szCs w:val="16"/>
              </w:rPr>
            </w:pPr>
            <w:ins w:id="12570" w:author="Στάθης Καπ" w:date="2023-03-09T07:02:00Z">
              <w:r>
                <w:rPr>
                  <w:rFonts w:ascii="Calibri" w:hAnsi="Calibri" w:cs="Calibri"/>
                  <w:color w:val="000000"/>
                  <w:sz w:val="16"/>
                  <w:szCs w:val="16"/>
                </w:rPr>
                <w:t>736</w:t>
              </w:r>
            </w:ins>
          </w:p>
        </w:tc>
        <w:tc>
          <w:tcPr>
            <w:tcW w:w="454" w:type="dxa"/>
            <w:vAlign w:val="center"/>
            <w:tcPrChange w:id="12571" w:author="Στάθης Καπ" w:date="2023-03-09T07:02:00Z">
              <w:tcPr>
                <w:tcW w:w="454" w:type="dxa"/>
                <w:gridSpan w:val="2"/>
                <w:vAlign w:val="center"/>
              </w:tcPr>
            </w:tcPrChange>
          </w:tcPr>
          <w:p w14:paraId="6CC65B39" w14:textId="745B1C33" w:rsidR="00BD2E78" w:rsidRPr="007E0F91" w:rsidRDefault="00BD2E78" w:rsidP="00BD2E78">
            <w:pPr>
              <w:jc w:val="center"/>
              <w:rPr>
                <w:ins w:id="12572" w:author="Στάθης Καπ" w:date="2023-03-09T05:29:00Z"/>
                <w:sz w:val="16"/>
                <w:szCs w:val="16"/>
              </w:rPr>
            </w:pPr>
            <w:ins w:id="12573" w:author="Στάθης Καπ" w:date="2023-03-09T07:02:00Z">
              <w:r>
                <w:rPr>
                  <w:rFonts w:ascii="Calibri" w:hAnsi="Calibri" w:cs="Calibri"/>
                  <w:color w:val="000000"/>
                  <w:sz w:val="16"/>
                  <w:szCs w:val="16"/>
                </w:rPr>
                <w:t>10.79</w:t>
              </w:r>
            </w:ins>
          </w:p>
        </w:tc>
        <w:tc>
          <w:tcPr>
            <w:tcW w:w="454" w:type="dxa"/>
            <w:vAlign w:val="center"/>
            <w:tcPrChange w:id="12574" w:author="Στάθης Καπ" w:date="2023-03-09T07:02:00Z">
              <w:tcPr>
                <w:tcW w:w="454" w:type="dxa"/>
                <w:gridSpan w:val="2"/>
                <w:vAlign w:val="center"/>
              </w:tcPr>
            </w:tcPrChange>
          </w:tcPr>
          <w:p w14:paraId="10A6853B" w14:textId="050D297F" w:rsidR="00BD2E78" w:rsidRPr="007E0F91" w:rsidRDefault="00BD2E78" w:rsidP="00BD2E78">
            <w:pPr>
              <w:jc w:val="center"/>
              <w:rPr>
                <w:ins w:id="12575" w:author="Στάθης Καπ" w:date="2023-03-09T05:29:00Z"/>
                <w:sz w:val="16"/>
                <w:szCs w:val="16"/>
              </w:rPr>
            </w:pPr>
            <w:ins w:id="12576" w:author="Στάθης Καπ" w:date="2023-03-09T07:02:00Z">
              <w:r>
                <w:rPr>
                  <w:rFonts w:ascii="Calibri" w:hAnsi="Calibri" w:cs="Calibri"/>
                  <w:color w:val="000000"/>
                  <w:sz w:val="16"/>
                  <w:szCs w:val="16"/>
                </w:rPr>
                <w:t>0.387</w:t>
              </w:r>
            </w:ins>
          </w:p>
        </w:tc>
        <w:tc>
          <w:tcPr>
            <w:tcW w:w="461" w:type="dxa"/>
            <w:tcBorders>
              <w:right w:val="single" w:sz="4" w:space="0" w:color="auto"/>
            </w:tcBorders>
            <w:vAlign w:val="center"/>
            <w:tcPrChange w:id="12577" w:author="Στάθης Καπ" w:date="2023-03-09T07:02:00Z">
              <w:tcPr>
                <w:tcW w:w="461" w:type="dxa"/>
                <w:gridSpan w:val="2"/>
                <w:tcBorders>
                  <w:right w:val="single" w:sz="4" w:space="0" w:color="auto"/>
                </w:tcBorders>
                <w:vAlign w:val="center"/>
              </w:tcPr>
            </w:tcPrChange>
          </w:tcPr>
          <w:p w14:paraId="5F51F515" w14:textId="64FD9419" w:rsidR="00BD2E78" w:rsidRPr="007E0F91" w:rsidRDefault="00BD2E78" w:rsidP="00BD2E78">
            <w:pPr>
              <w:jc w:val="center"/>
              <w:rPr>
                <w:ins w:id="12578" w:author="Στάθης Καπ" w:date="2023-03-09T05:29:00Z"/>
                <w:sz w:val="16"/>
                <w:szCs w:val="16"/>
              </w:rPr>
            </w:pPr>
            <w:ins w:id="12579" w:author="Στάθης Καπ" w:date="2023-03-09T07:02:00Z">
              <w:r>
                <w:rPr>
                  <w:rFonts w:ascii="Calibri" w:hAnsi="Calibri" w:cs="Calibri"/>
                  <w:color w:val="000000"/>
                  <w:sz w:val="16"/>
                  <w:szCs w:val="16"/>
                </w:rPr>
                <w:t>57.47</w:t>
              </w:r>
            </w:ins>
          </w:p>
        </w:tc>
      </w:tr>
      <w:tr w:rsidR="00BD2E78" w14:paraId="754D4BCE"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58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581" w:author="Στάθης Καπ" w:date="2023-03-09T05:29:00Z"/>
          <w:trPrChange w:id="12582"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583"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8B73713" w14:textId="77777777" w:rsidR="00BD2E78" w:rsidRPr="007E0F91" w:rsidRDefault="00BD2E78" w:rsidP="00BD2E78">
            <w:pPr>
              <w:jc w:val="center"/>
              <w:rPr>
                <w:ins w:id="12584" w:author="Στάθης Καπ" w:date="2023-03-09T05:29:00Z"/>
                <w:sz w:val="16"/>
                <w:szCs w:val="16"/>
              </w:rPr>
            </w:pPr>
            <w:ins w:id="12585" w:author="Στάθης Καπ" w:date="2023-03-09T05:29:00Z">
              <w:r w:rsidRPr="007E0F91">
                <w:rPr>
                  <w:sz w:val="16"/>
                  <w:szCs w:val="16"/>
                </w:rPr>
                <w:t>pr19</w:t>
              </w:r>
            </w:ins>
          </w:p>
        </w:tc>
        <w:tc>
          <w:tcPr>
            <w:tcW w:w="565" w:type="dxa"/>
            <w:tcBorders>
              <w:left w:val="single" w:sz="4" w:space="0" w:color="auto"/>
            </w:tcBorders>
            <w:vAlign w:val="center"/>
            <w:tcPrChange w:id="12586" w:author="Στάθης Καπ" w:date="2023-03-09T07:02:00Z">
              <w:tcPr>
                <w:tcW w:w="565" w:type="dxa"/>
                <w:gridSpan w:val="2"/>
                <w:tcBorders>
                  <w:left w:val="single" w:sz="4" w:space="0" w:color="auto"/>
                </w:tcBorders>
                <w:vAlign w:val="center"/>
              </w:tcPr>
            </w:tcPrChange>
          </w:tcPr>
          <w:p w14:paraId="27C8D348" w14:textId="56BF7D67" w:rsidR="00BD2E78" w:rsidRPr="007E0F91" w:rsidRDefault="00BD2E78" w:rsidP="00BD2E78">
            <w:pPr>
              <w:jc w:val="center"/>
              <w:rPr>
                <w:ins w:id="12587" w:author="Στάθης Καπ" w:date="2023-03-09T05:29:00Z"/>
                <w:sz w:val="16"/>
                <w:szCs w:val="16"/>
              </w:rPr>
            </w:pPr>
            <w:ins w:id="12588" w:author="Στάθης Καπ" w:date="2023-03-09T07:02:00Z">
              <w:r>
                <w:rPr>
                  <w:rFonts w:ascii="Calibri" w:hAnsi="Calibri" w:cs="Calibri"/>
                  <w:color w:val="000000"/>
                  <w:sz w:val="16"/>
                  <w:szCs w:val="16"/>
                </w:rPr>
                <w:t>1034</w:t>
              </w:r>
            </w:ins>
          </w:p>
        </w:tc>
        <w:tc>
          <w:tcPr>
            <w:tcW w:w="679" w:type="dxa"/>
            <w:tcBorders>
              <w:right w:val="single" w:sz="4" w:space="0" w:color="auto"/>
            </w:tcBorders>
            <w:vAlign w:val="center"/>
            <w:tcPrChange w:id="12589" w:author="Στάθης Καπ" w:date="2023-03-09T07:02:00Z">
              <w:tcPr>
                <w:tcW w:w="679" w:type="dxa"/>
                <w:gridSpan w:val="2"/>
                <w:tcBorders>
                  <w:right w:val="single" w:sz="4" w:space="0" w:color="auto"/>
                </w:tcBorders>
                <w:vAlign w:val="center"/>
              </w:tcPr>
            </w:tcPrChange>
          </w:tcPr>
          <w:p w14:paraId="5E5E42E7" w14:textId="663CDAFE" w:rsidR="00BD2E78" w:rsidRPr="007E0F91" w:rsidRDefault="00BD2E78" w:rsidP="00BD2E78">
            <w:pPr>
              <w:jc w:val="center"/>
              <w:rPr>
                <w:ins w:id="12590" w:author="Στάθης Καπ" w:date="2023-03-09T05:29:00Z"/>
                <w:sz w:val="16"/>
                <w:szCs w:val="16"/>
              </w:rPr>
            </w:pPr>
            <w:ins w:id="12591" w:author="Στάθης Καπ" w:date="2023-03-09T07:02:00Z">
              <w:r>
                <w:rPr>
                  <w:rFonts w:ascii="Calibri" w:hAnsi="Calibri" w:cs="Calibri"/>
                  <w:color w:val="000000"/>
                  <w:sz w:val="16"/>
                  <w:szCs w:val="16"/>
                </w:rPr>
                <w:t>955</w:t>
              </w:r>
            </w:ins>
          </w:p>
        </w:tc>
        <w:tc>
          <w:tcPr>
            <w:tcW w:w="453" w:type="dxa"/>
            <w:tcBorders>
              <w:left w:val="single" w:sz="4" w:space="0" w:color="auto"/>
            </w:tcBorders>
            <w:vAlign w:val="center"/>
            <w:tcPrChange w:id="12592" w:author="Στάθης Καπ" w:date="2023-03-09T07:02:00Z">
              <w:tcPr>
                <w:tcW w:w="453" w:type="dxa"/>
                <w:gridSpan w:val="2"/>
                <w:tcBorders>
                  <w:left w:val="single" w:sz="4" w:space="0" w:color="auto"/>
                </w:tcBorders>
                <w:vAlign w:val="center"/>
              </w:tcPr>
            </w:tcPrChange>
          </w:tcPr>
          <w:p w14:paraId="61397846" w14:textId="64B78E30" w:rsidR="00BD2E78" w:rsidRPr="007E0F91" w:rsidRDefault="00BD2E78" w:rsidP="00BD2E78">
            <w:pPr>
              <w:jc w:val="center"/>
              <w:rPr>
                <w:ins w:id="12593" w:author="Στάθης Καπ" w:date="2023-03-09T05:29:00Z"/>
                <w:sz w:val="16"/>
                <w:szCs w:val="16"/>
              </w:rPr>
            </w:pPr>
            <w:ins w:id="12594" w:author="Στάθης Καπ" w:date="2023-03-09T07:02:00Z">
              <w:r>
                <w:rPr>
                  <w:rFonts w:ascii="Calibri" w:hAnsi="Calibri" w:cs="Calibri"/>
                  <w:color w:val="000000"/>
                  <w:sz w:val="16"/>
                  <w:szCs w:val="16"/>
                </w:rPr>
                <w:t>969</w:t>
              </w:r>
            </w:ins>
          </w:p>
        </w:tc>
        <w:tc>
          <w:tcPr>
            <w:tcW w:w="708" w:type="dxa"/>
            <w:vAlign w:val="center"/>
            <w:tcPrChange w:id="12595" w:author="Στάθης Καπ" w:date="2023-03-09T07:02:00Z">
              <w:tcPr>
                <w:tcW w:w="708" w:type="dxa"/>
                <w:gridSpan w:val="2"/>
                <w:vAlign w:val="center"/>
              </w:tcPr>
            </w:tcPrChange>
          </w:tcPr>
          <w:p w14:paraId="74C805E5" w14:textId="76D8DCBC" w:rsidR="00BD2E78" w:rsidRPr="007E0F91" w:rsidRDefault="00BD2E78" w:rsidP="00BD2E78">
            <w:pPr>
              <w:jc w:val="center"/>
              <w:rPr>
                <w:ins w:id="12596" w:author="Στάθης Καπ" w:date="2023-03-09T05:29:00Z"/>
                <w:sz w:val="16"/>
                <w:szCs w:val="16"/>
              </w:rPr>
            </w:pPr>
            <w:ins w:id="12597"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2598" w:author="Στάθης Καπ" w:date="2023-03-09T07:02:00Z">
              <w:tcPr>
                <w:tcW w:w="652" w:type="dxa"/>
                <w:gridSpan w:val="2"/>
                <w:vMerge/>
                <w:tcBorders>
                  <w:right w:val="single" w:sz="4" w:space="0" w:color="auto"/>
                </w:tcBorders>
                <w:vAlign w:val="center"/>
              </w:tcPr>
            </w:tcPrChange>
          </w:tcPr>
          <w:p w14:paraId="389714AF" w14:textId="77777777" w:rsidR="00BD2E78" w:rsidRPr="007E0F91" w:rsidRDefault="00BD2E78" w:rsidP="00BD2E78">
            <w:pPr>
              <w:jc w:val="center"/>
              <w:rPr>
                <w:ins w:id="12599" w:author="Στάθης Καπ" w:date="2023-03-09T05:29:00Z"/>
                <w:sz w:val="16"/>
                <w:szCs w:val="16"/>
              </w:rPr>
            </w:pPr>
          </w:p>
        </w:tc>
        <w:tc>
          <w:tcPr>
            <w:tcW w:w="453" w:type="dxa"/>
            <w:tcBorders>
              <w:left w:val="single" w:sz="4" w:space="0" w:color="auto"/>
            </w:tcBorders>
            <w:vAlign w:val="center"/>
            <w:tcPrChange w:id="12600" w:author="Στάθης Καπ" w:date="2023-03-09T07:02:00Z">
              <w:tcPr>
                <w:tcW w:w="453" w:type="dxa"/>
                <w:gridSpan w:val="2"/>
                <w:tcBorders>
                  <w:left w:val="single" w:sz="4" w:space="0" w:color="auto"/>
                </w:tcBorders>
                <w:vAlign w:val="center"/>
              </w:tcPr>
            </w:tcPrChange>
          </w:tcPr>
          <w:p w14:paraId="17014608" w14:textId="3627FAF6" w:rsidR="00BD2E78" w:rsidRPr="007E0F91" w:rsidRDefault="00BD2E78" w:rsidP="00BD2E78">
            <w:pPr>
              <w:jc w:val="center"/>
              <w:rPr>
                <w:ins w:id="12601" w:author="Στάθης Καπ" w:date="2023-03-09T05:29:00Z"/>
                <w:sz w:val="16"/>
                <w:szCs w:val="16"/>
              </w:rPr>
            </w:pPr>
            <w:ins w:id="12602" w:author="Στάθης Καπ" w:date="2023-03-09T07:02:00Z">
              <w:r>
                <w:rPr>
                  <w:rFonts w:ascii="Calibri" w:hAnsi="Calibri" w:cs="Calibri"/>
                  <w:color w:val="000000"/>
                  <w:sz w:val="16"/>
                  <w:szCs w:val="16"/>
                </w:rPr>
                <w:t>818</w:t>
              </w:r>
            </w:ins>
          </w:p>
        </w:tc>
        <w:tc>
          <w:tcPr>
            <w:tcW w:w="454" w:type="dxa"/>
            <w:vAlign w:val="center"/>
            <w:tcPrChange w:id="12603" w:author="Στάθης Καπ" w:date="2023-03-09T07:02:00Z">
              <w:tcPr>
                <w:tcW w:w="454" w:type="dxa"/>
                <w:gridSpan w:val="2"/>
                <w:vAlign w:val="center"/>
              </w:tcPr>
            </w:tcPrChange>
          </w:tcPr>
          <w:p w14:paraId="26E86D2F" w14:textId="69F082B2" w:rsidR="00BD2E78" w:rsidRPr="007E0F91" w:rsidRDefault="00BD2E78" w:rsidP="00BD2E78">
            <w:pPr>
              <w:jc w:val="center"/>
              <w:rPr>
                <w:ins w:id="12604" w:author="Στάθης Καπ" w:date="2023-03-09T05:29:00Z"/>
                <w:sz w:val="16"/>
                <w:szCs w:val="16"/>
              </w:rPr>
            </w:pPr>
            <w:ins w:id="12605" w:author="Στάθης Καπ" w:date="2023-03-09T07:02:00Z">
              <w:r>
                <w:rPr>
                  <w:rFonts w:ascii="Calibri" w:hAnsi="Calibri" w:cs="Calibri"/>
                  <w:color w:val="000000"/>
                  <w:sz w:val="16"/>
                  <w:szCs w:val="16"/>
                </w:rPr>
                <w:t>15.58</w:t>
              </w:r>
            </w:ins>
          </w:p>
        </w:tc>
        <w:tc>
          <w:tcPr>
            <w:tcW w:w="454" w:type="dxa"/>
            <w:vAlign w:val="center"/>
            <w:tcPrChange w:id="12606" w:author="Στάθης Καπ" w:date="2023-03-09T07:02:00Z">
              <w:tcPr>
                <w:tcW w:w="454" w:type="dxa"/>
                <w:gridSpan w:val="2"/>
                <w:vAlign w:val="center"/>
              </w:tcPr>
            </w:tcPrChange>
          </w:tcPr>
          <w:p w14:paraId="3DB17A78" w14:textId="137A77AA" w:rsidR="00BD2E78" w:rsidRPr="007E0F91" w:rsidRDefault="00BD2E78" w:rsidP="00BD2E78">
            <w:pPr>
              <w:jc w:val="center"/>
              <w:rPr>
                <w:ins w:id="12607" w:author="Στάθης Καπ" w:date="2023-03-09T05:29:00Z"/>
                <w:sz w:val="16"/>
                <w:szCs w:val="16"/>
              </w:rPr>
            </w:pPr>
            <w:ins w:id="12608" w:author="Στάθης Καπ" w:date="2023-03-09T07:02:00Z">
              <w:r>
                <w:rPr>
                  <w:rFonts w:ascii="Calibri" w:hAnsi="Calibri" w:cs="Calibri"/>
                  <w:color w:val="000000"/>
                  <w:sz w:val="16"/>
                  <w:szCs w:val="16"/>
                </w:rPr>
                <w:t>1.91</w:t>
              </w:r>
            </w:ins>
          </w:p>
        </w:tc>
        <w:tc>
          <w:tcPr>
            <w:tcW w:w="457" w:type="dxa"/>
            <w:tcBorders>
              <w:right w:val="single" w:sz="4" w:space="0" w:color="auto"/>
            </w:tcBorders>
            <w:vAlign w:val="center"/>
            <w:tcPrChange w:id="12609" w:author="Στάθης Καπ" w:date="2023-03-09T07:02:00Z">
              <w:tcPr>
                <w:tcW w:w="457" w:type="dxa"/>
                <w:gridSpan w:val="2"/>
                <w:tcBorders>
                  <w:right w:val="single" w:sz="4" w:space="0" w:color="auto"/>
                </w:tcBorders>
                <w:vAlign w:val="center"/>
              </w:tcPr>
            </w:tcPrChange>
          </w:tcPr>
          <w:p w14:paraId="5CB411A1" w14:textId="5C4D8095" w:rsidR="00BD2E78" w:rsidRPr="007E0F91" w:rsidRDefault="00BD2E78" w:rsidP="00BD2E78">
            <w:pPr>
              <w:jc w:val="center"/>
              <w:rPr>
                <w:ins w:id="12610" w:author="Στάθης Καπ" w:date="2023-03-09T05:29:00Z"/>
                <w:sz w:val="16"/>
                <w:szCs w:val="16"/>
              </w:rPr>
            </w:pPr>
            <w:ins w:id="12611" w:author="Στάθης Καπ" w:date="2023-03-09T07:02:00Z">
              <w:r>
                <w:rPr>
                  <w:rFonts w:ascii="Calibri" w:hAnsi="Calibri" w:cs="Calibri"/>
                  <w:color w:val="000000"/>
                  <w:sz w:val="16"/>
                  <w:szCs w:val="16"/>
                </w:rPr>
                <w:t>30.24</w:t>
              </w:r>
            </w:ins>
          </w:p>
        </w:tc>
        <w:tc>
          <w:tcPr>
            <w:tcW w:w="453" w:type="dxa"/>
            <w:tcBorders>
              <w:left w:val="single" w:sz="4" w:space="0" w:color="auto"/>
            </w:tcBorders>
            <w:vAlign w:val="center"/>
            <w:tcPrChange w:id="12612" w:author="Στάθης Καπ" w:date="2023-03-09T07:02:00Z">
              <w:tcPr>
                <w:tcW w:w="453" w:type="dxa"/>
                <w:gridSpan w:val="2"/>
                <w:tcBorders>
                  <w:left w:val="single" w:sz="4" w:space="0" w:color="auto"/>
                </w:tcBorders>
                <w:vAlign w:val="center"/>
              </w:tcPr>
            </w:tcPrChange>
          </w:tcPr>
          <w:p w14:paraId="031524A2" w14:textId="64B81E72" w:rsidR="00BD2E78" w:rsidRPr="007E0F91" w:rsidRDefault="00BD2E78" w:rsidP="00BD2E78">
            <w:pPr>
              <w:jc w:val="center"/>
              <w:rPr>
                <w:ins w:id="12613" w:author="Στάθης Καπ" w:date="2023-03-09T05:29:00Z"/>
                <w:sz w:val="16"/>
                <w:szCs w:val="16"/>
              </w:rPr>
            </w:pPr>
            <w:ins w:id="12614" w:author="Στάθης Καπ" w:date="2023-03-09T07:02:00Z">
              <w:r>
                <w:rPr>
                  <w:rFonts w:ascii="Calibri" w:hAnsi="Calibri" w:cs="Calibri"/>
                  <w:color w:val="000000"/>
                  <w:sz w:val="16"/>
                  <w:szCs w:val="16"/>
                </w:rPr>
                <w:t>772</w:t>
              </w:r>
            </w:ins>
          </w:p>
        </w:tc>
        <w:tc>
          <w:tcPr>
            <w:tcW w:w="454" w:type="dxa"/>
            <w:vAlign w:val="center"/>
            <w:tcPrChange w:id="12615" w:author="Στάθης Καπ" w:date="2023-03-09T07:02:00Z">
              <w:tcPr>
                <w:tcW w:w="454" w:type="dxa"/>
                <w:gridSpan w:val="2"/>
                <w:vAlign w:val="center"/>
              </w:tcPr>
            </w:tcPrChange>
          </w:tcPr>
          <w:p w14:paraId="5D2B17D7" w14:textId="5027F69B" w:rsidR="00BD2E78" w:rsidRPr="007E0F91" w:rsidRDefault="00BD2E78" w:rsidP="00BD2E78">
            <w:pPr>
              <w:jc w:val="center"/>
              <w:rPr>
                <w:ins w:id="12616" w:author="Στάθης Καπ" w:date="2023-03-09T05:29:00Z"/>
                <w:sz w:val="16"/>
                <w:szCs w:val="16"/>
              </w:rPr>
            </w:pPr>
            <w:ins w:id="12617" w:author="Στάθης Καπ" w:date="2023-03-09T07:02:00Z">
              <w:r>
                <w:rPr>
                  <w:rFonts w:ascii="Calibri" w:hAnsi="Calibri" w:cs="Calibri"/>
                  <w:color w:val="000000"/>
                  <w:sz w:val="16"/>
                  <w:szCs w:val="16"/>
                </w:rPr>
                <w:t>20.33</w:t>
              </w:r>
            </w:ins>
          </w:p>
        </w:tc>
        <w:tc>
          <w:tcPr>
            <w:tcW w:w="454" w:type="dxa"/>
            <w:vAlign w:val="center"/>
            <w:tcPrChange w:id="12618" w:author="Στάθης Καπ" w:date="2023-03-09T07:02:00Z">
              <w:tcPr>
                <w:tcW w:w="454" w:type="dxa"/>
                <w:gridSpan w:val="2"/>
                <w:vAlign w:val="center"/>
              </w:tcPr>
            </w:tcPrChange>
          </w:tcPr>
          <w:p w14:paraId="593E8DC4" w14:textId="4C96E84E" w:rsidR="00BD2E78" w:rsidRPr="007E0F91" w:rsidRDefault="00BD2E78" w:rsidP="00BD2E78">
            <w:pPr>
              <w:jc w:val="center"/>
              <w:rPr>
                <w:ins w:id="12619" w:author="Στάθης Καπ" w:date="2023-03-09T05:29:00Z"/>
                <w:sz w:val="16"/>
                <w:szCs w:val="16"/>
              </w:rPr>
            </w:pPr>
            <w:ins w:id="12620" w:author="Στάθης Καπ" w:date="2023-03-09T07:02:00Z">
              <w:r>
                <w:rPr>
                  <w:rFonts w:ascii="Calibri" w:hAnsi="Calibri" w:cs="Calibri"/>
                  <w:color w:val="000000"/>
                  <w:sz w:val="16"/>
                  <w:szCs w:val="16"/>
                </w:rPr>
                <w:t>0.831</w:t>
              </w:r>
            </w:ins>
          </w:p>
        </w:tc>
        <w:tc>
          <w:tcPr>
            <w:tcW w:w="454" w:type="dxa"/>
            <w:tcBorders>
              <w:right w:val="single" w:sz="4" w:space="0" w:color="auto"/>
            </w:tcBorders>
            <w:vAlign w:val="center"/>
            <w:tcPrChange w:id="12621" w:author="Στάθης Καπ" w:date="2023-03-09T07:02:00Z">
              <w:tcPr>
                <w:tcW w:w="454" w:type="dxa"/>
                <w:gridSpan w:val="2"/>
                <w:tcBorders>
                  <w:right w:val="single" w:sz="4" w:space="0" w:color="auto"/>
                </w:tcBorders>
                <w:vAlign w:val="center"/>
              </w:tcPr>
            </w:tcPrChange>
          </w:tcPr>
          <w:p w14:paraId="4FD16FF2" w14:textId="545AC656" w:rsidR="00BD2E78" w:rsidRPr="007E0F91" w:rsidRDefault="00BD2E78" w:rsidP="00BD2E78">
            <w:pPr>
              <w:jc w:val="center"/>
              <w:rPr>
                <w:ins w:id="12622" w:author="Στάθης Καπ" w:date="2023-03-09T05:29:00Z"/>
                <w:sz w:val="16"/>
                <w:szCs w:val="16"/>
              </w:rPr>
            </w:pPr>
            <w:ins w:id="12623" w:author="Στάθης Καπ" w:date="2023-03-09T07:02:00Z">
              <w:r>
                <w:rPr>
                  <w:rFonts w:ascii="Calibri" w:hAnsi="Calibri" w:cs="Calibri"/>
                  <w:color w:val="000000"/>
                  <w:sz w:val="16"/>
                  <w:szCs w:val="16"/>
                </w:rPr>
                <w:t>69.65</w:t>
              </w:r>
            </w:ins>
          </w:p>
        </w:tc>
        <w:tc>
          <w:tcPr>
            <w:tcW w:w="453" w:type="dxa"/>
            <w:tcBorders>
              <w:left w:val="single" w:sz="4" w:space="0" w:color="auto"/>
            </w:tcBorders>
            <w:vAlign w:val="center"/>
            <w:tcPrChange w:id="12624" w:author="Στάθης Καπ" w:date="2023-03-09T07:02:00Z">
              <w:tcPr>
                <w:tcW w:w="453" w:type="dxa"/>
                <w:gridSpan w:val="2"/>
                <w:tcBorders>
                  <w:left w:val="single" w:sz="4" w:space="0" w:color="auto"/>
                </w:tcBorders>
                <w:vAlign w:val="center"/>
              </w:tcPr>
            </w:tcPrChange>
          </w:tcPr>
          <w:p w14:paraId="30C0654A" w14:textId="3F6C707B" w:rsidR="00BD2E78" w:rsidRPr="007E0F91" w:rsidRDefault="00BD2E78" w:rsidP="00BD2E78">
            <w:pPr>
              <w:jc w:val="center"/>
              <w:rPr>
                <w:ins w:id="12625" w:author="Στάθης Καπ" w:date="2023-03-09T05:29:00Z"/>
                <w:sz w:val="16"/>
                <w:szCs w:val="16"/>
              </w:rPr>
            </w:pPr>
            <w:ins w:id="12626" w:author="Στάθης Καπ" w:date="2023-03-09T07:02:00Z">
              <w:r>
                <w:rPr>
                  <w:rFonts w:ascii="Calibri" w:hAnsi="Calibri" w:cs="Calibri"/>
                  <w:color w:val="000000"/>
                  <w:sz w:val="16"/>
                  <w:szCs w:val="16"/>
                </w:rPr>
                <w:t>739</w:t>
              </w:r>
            </w:ins>
          </w:p>
        </w:tc>
        <w:tc>
          <w:tcPr>
            <w:tcW w:w="454" w:type="dxa"/>
            <w:vAlign w:val="center"/>
            <w:tcPrChange w:id="12627" w:author="Στάθης Καπ" w:date="2023-03-09T07:02:00Z">
              <w:tcPr>
                <w:tcW w:w="454" w:type="dxa"/>
                <w:gridSpan w:val="2"/>
                <w:vAlign w:val="center"/>
              </w:tcPr>
            </w:tcPrChange>
          </w:tcPr>
          <w:p w14:paraId="5FFAA192" w14:textId="05E51423" w:rsidR="00BD2E78" w:rsidRPr="007E0F91" w:rsidRDefault="00BD2E78" w:rsidP="00BD2E78">
            <w:pPr>
              <w:jc w:val="center"/>
              <w:rPr>
                <w:ins w:id="12628" w:author="Στάθης Καπ" w:date="2023-03-09T05:29:00Z"/>
                <w:sz w:val="16"/>
                <w:szCs w:val="16"/>
              </w:rPr>
            </w:pPr>
            <w:ins w:id="12629" w:author="Στάθης Καπ" w:date="2023-03-09T07:02:00Z">
              <w:r>
                <w:rPr>
                  <w:rFonts w:ascii="Calibri" w:hAnsi="Calibri" w:cs="Calibri"/>
                  <w:color w:val="000000"/>
                  <w:sz w:val="16"/>
                  <w:szCs w:val="16"/>
                </w:rPr>
                <w:t>23.74</w:t>
              </w:r>
            </w:ins>
          </w:p>
        </w:tc>
        <w:tc>
          <w:tcPr>
            <w:tcW w:w="454" w:type="dxa"/>
            <w:vAlign w:val="center"/>
            <w:tcPrChange w:id="12630" w:author="Στάθης Καπ" w:date="2023-03-09T07:02:00Z">
              <w:tcPr>
                <w:tcW w:w="454" w:type="dxa"/>
                <w:gridSpan w:val="2"/>
                <w:vAlign w:val="center"/>
              </w:tcPr>
            </w:tcPrChange>
          </w:tcPr>
          <w:p w14:paraId="2D154824" w14:textId="4A08863C" w:rsidR="00BD2E78" w:rsidRPr="007E0F91" w:rsidRDefault="00BD2E78" w:rsidP="00BD2E78">
            <w:pPr>
              <w:jc w:val="center"/>
              <w:rPr>
                <w:ins w:id="12631" w:author="Στάθης Καπ" w:date="2023-03-09T05:29:00Z"/>
                <w:sz w:val="16"/>
                <w:szCs w:val="16"/>
              </w:rPr>
            </w:pPr>
            <w:ins w:id="12632" w:author="Στάθης Καπ" w:date="2023-03-09T07:02:00Z">
              <w:r>
                <w:rPr>
                  <w:rFonts w:ascii="Calibri" w:hAnsi="Calibri" w:cs="Calibri"/>
                  <w:color w:val="000000"/>
                  <w:sz w:val="16"/>
                  <w:szCs w:val="16"/>
                </w:rPr>
                <w:t>0.613</w:t>
              </w:r>
            </w:ins>
          </w:p>
        </w:tc>
        <w:tc>
          <w:tcPr>
            <w:tcW w:w="461" w:type="dxa"/>
            <w:tcBorders>
              <w:right w:val="single" w:sz="4" w:space="0" w:color="auto"/>
            </w:tcBorders>
            <w:vAlign w:val="center"/>
            <w:tcPrChange w:id="12633" w:author="Στάθης Καπ" w:date="2023-03-09T07:02:00Z">
              <w:tcPr>
                <w:tcW w:w="461" w:type="dxa"/>
                <w:gridSpan w:val="2"/>
                <w:tcBorders>
                  <w:right w:val="single" w:sz="4" w:space="0" w:color="auto"/>
                </w:tcBorders>
                <w:vAlign w:val="center"/>
              </w:tcPr>
            </w:tcPrChange>
          </w:tcPr>
          <w:p w14:paraId="247D4859" w14:textId="4412943F" w:rsidR="00BD2E78" w:rsidRPr="007E0F91" w:rsidRDefault="00BD2E78" w:rsidP="00BD2E78">
            <w:pPr>
              <w:jc w:val="center"/>
              <w:rPr>
                <w:ins w:id="12634" w:author="Στάθης Καπ" w:date="2023-03-09T05:29:00Z"/>
                <w:sz w:val="16"/>
                <w:szCs w:val="16"/>
              </w:rPr>
            </w:pPr>
            <w:ins w:id="12635" w:author="Στάθης Καπ" w:date="2023-03-09T07:02:00Z">
              <w:r>
                <w:rPr>
                  <w:rFonts w:ascii="Calibri" w:hAnsi="Calibri" w:cs="Calibri"/>
                  <w:color w:val="000000"/>
                  <w:sz w:val="16"/>
                  <w:szCs w:val="16"/>
                </w:rPr>
                <w:t>77.61</w:t>
              </w:r>
            </w:ins>
          </w:p>
        </w:tc>
      </w:tr>
      <w:tr w:rsidR="00BD2E78" w14:paraId="38DD0EEF" w14:textId="77777777" w:rsidTr="00897CFF">
        <w:trPr>
          <w:trHeight w:val="170"/>
          <w:jc w:val="center"/>
          <w:ins w:id="12636" w:author="Στάθης Καπ" w:date="2023-03-09T05:29:00Z"/>
        </w:trPr>
        <w:tc>
          <w:tcPr>
            <w:tcW w:w="453" w:type="dxa"/>
            <w:tcBorders>
              <w:left w:val="single" w:sz="4" w:space="0" w:color="auto"/>
              <w:bottom w:val="single" w:sz="4" w:space="0" w:color="auto"/>
              <w:right w:val="single" w:sz="4" w:space="0" w:color="auto"/>
            </w:tcBorders>
            <w:shd w:val="clear" w:color="auto" w:fill="E7E6E6" w:themeFill="background2"/>
            <w:vAlign w:val="center"/>
          </w:tcPr>
          <w:p w14:paraId="316216FF" w14:textId="77777777" w:rsidR="00BD2E78" w:rsidRPr="007E0F91" w:rsidRDefault="00BD2E78" w:rsidP="00BD2E78">
            <w:pPr>
              <w:jc w:val="center"/>
              <w:rPr>
                <w:ins w:id="12637" w:author="Στάθης Καπ" w:date="2023-03-09T05:29:00Z"/>
                <w:sz w:val="16"/>
                <w:szCs w:val="16"/>
              </w:rPr>
            </w:pPr>
            <w:ins w:id="12638" w:author="Στάθης Καπ" w:date="2023-03-09T05:29:00Z">
              <w:r w:rsidRPr="007E0F91">
                <w:rPr>
                  <w:sz w:val="16"/>
                  <w:szCs w:val="16"/>
                </w:rPr>
                <w:t>pr20</w:t>
              </w:r>
            </w:ins>
          </w:p>
        </w:tc>
        <w:tc>
          <w:tcPr>
            <w:tcW w:w="565" w:type="dxa"/>
            <w:tcBorders>
              <w:left w:val="single" w:sz="4" w:space="0" w:color="auto"/>
              <w:bottom w:val="single" w:sz="4" w:space="0" w:color="auto"/>
            </w:tcBorders>
            <w:vAlign w:val="center"/>
          </w:tcPr>
          <w:p w14:paraId="1B19038A" w14:textId="58487988" w:rsidR="00BD2E78" w:rsidRPr="007E0F91" w:rsidRDefault="00BD2E78" w:rsidP="00BD2E78">
            <w:pPr>
              <w:jc w:val="center"/>
              <w:rPr>
                <w:ins w:id="12639" w:author="Στάθης Καπ" w:date="2023-03-09T05:29:00Z"/>
                <w:sz w:val="16"/>
                <w:szCs w:val="16"/>
              </w:rPr>
            </w:pPr>
            <w:ins w:id="12640" w:author="Στάθης Καπ" w:date="2023-03-09T07:02:00Z">
              <w:r>
                <w:rPr>
                  <w:rFonts w:ascii="Calibri" w:hAnsi="Calibri" w:cs="Calibri"/>
                  <w:color w:val="000000"/>
                  <w:sz w:val="16"/>
                  <w:szCs w:val="16"/>
                </w:rPr>
                <w:t>1241</w:t>
              </w:r>
            </w:ins>
          </w:p>
        </w:tc>
        <w:tc>
          <w:tcPr>
            <w:tcW w:w="679" w:type="dxa"/>
            <w:tcBorders>
              <w:bottom w:val="single" w:sz="4" w:space="0" w:color="auto"/>
              <w:right w:val="single" w:sz="4" w:space="0" w:color="auto"/>
            </w:tcBorders>
            <w:vAlign w:val="center"/>
          </w:tcPr>
          <w:p w14:paraId="29A982E0" w14:textId="019C0ABB" w:rsidR="00BD2E78" w:rsidRPr="007E0F91" w:rsidRDefault="00BD2E78" w:rsidP="00BD2E78">
            <w:pPr>
              <w:jc w:val="center"/>
              <w:rPr>
                <w:ins w:id="12641" w:author="Στάθης Καπ" w:date="2023-03-09T05:29:00Z"/>
                <w:sz w:val="16"/>
                <w:szCs w:val="16"/>
              </w:rPr>
            </w:pPr>
            <w:ins w:id="12642" w:author="Στάθης Καπ" w:date="2023-03-09T07:02:00Z">
              <w:r>
                <w:rPr>
                  <w:rFonts w:ascii="Calibri" w:hAnsi="Calibri" w:cs="Calibri"/>
                  <w:color w:val="000000"/>
                  <w:sz w:val="16"/>
                  <w:szCs w:val="16"/>
                </w:rPr>
                <w:t>1056</w:t>
              </w:r>
            </w:ins>
          </w:p>
        </w:tc>
        <w:tc>
          <w:tcPr>
            <w:tcW w:w="453" w:type="dxa"/>
            <w:tcBorders>
              <w:left w:val="single" w:sz="4" w:space="0" w:color="auto"/>
              <w:bottom w:val="single" w:sz="4" w:space="0" w:color="auto"/>
            </w:tcBorders>
            <w:vAlign w:val="center"/>
          </w:tcPr>
          <w:p w14:paraId="670E98A0" w14:textId="70B9A306" w:rsidR="00BD2E78" w:rsidRPr="007E0F91" w:rsidRDefault="00BD2E78" w:rsidP="00BD2E78">
            <w:pPr>
              <w:jc w:val="center"/>
              <w:rPr>
                <w:ins w:id="12643" w:author="Στάθης Καπ" w:date="2023-03-09T05:29:00Z"/>
                <w:sz w:val="16"/>
                <w:szCs w:val="16"/>
              </w:rPr>
            </w:pPr>
            <w:ins w:id="12644" w:author="Στάθης Καπ" w:date="2023-03-09T07:02:00Z">
              <w:r>
                <w:rPr>
                  <w:rFonts w:ascii="Calibri" w:hAnsi="Calibri" w:cs="Calibri"/>
                  <w:color w:val="000000"/>
                  <w:sz w:val="16"/>
                  <w:szCs w:val="16"/>
                </w:rPr>
                <w:t>1109</w:t>
              </w:r>
            </w:ins>
          </w:p>
        </w:tc>
        <w:tc>
          <w:tcPr>
            <w:tcW w:w="708" w:type="dxa"/>
            <w:tcBorders>
              <w:bottom w:val="single" w:sz="4" w:space="0" w:color="auto"/>
            </w:tcBorders>
            <w:vAlign w:val="center"/>
          </w:tcPr>
          <w:p w14:paraId="36021661" w14:textId="2830CF48" w:rsidR="00BD2E78" w:rsidRPr="007E0F91" w:rsidRDefault="00BD2E78" w:rsidP="00BD2E78">
            <w:pPr>
              <w:jc w:val="center"/>
              <w:rPr>
                <w:ins w:id="12645" w:author="Στάθης Καπ" w:date="2023-03-09T05:29:00Z"/>
                <w:sz w:val="16"/>
                <w:szCs w:val="16"/>
              </w:rPr>
            </w:pPr>
            <w:ins w:id="12646" w:author="Στάθης Καπ" w:date="2023-03-09T07:02:00Z">
              <w:r>
                <w:rPr>
                  <w:rFonts w:ascii="Calibri" w:hAnsi="Calibri" w:cs="Calibri"/>
                  <w:color w:val="000000"/>
                  <w:sz w:val="16"/>
                  <w:szCs w:val="16"/>
                </w:rPr>
                <w:t>10.64</w:t>
              </w:r>
            </w:ins>
          </w:p>
        </w:tc>
        <w:tc>
          <w:tcPr>
            <w:tcW w:w="652" w:type="dxa"/>
            <w:vMerge/>
            <w:tcBorders>
              <w:bottom w:val="single" w:sz="4" w:space="0" w:color="auto"/>
              <w:right w:val="single" w:sz="4" w:space="0" w:color="auto"/>
            </w:tcBorders>
            <w:vAlign w:val="center"/>
          </w:tcPr>
          <w:p w14:paraId="0921626E" w14:textId="77777777" w:rsidR="00BD2E78" w:rsidRPr="007E0F91" w:rsidRDefault="00BD2E78" w:rsidP="00BD2E78">
            <w:pPr>
              <w:jc w:val="center"/>
              <w:rPr>
                <w:ins w:id="12647" w:author="Στάθης Καπ" w:date="2023-03-09T05:29:00Z"/>
                <w:sz w:val="16"/>
                <w:szCs w:val="16"/>
              </w:rPr>
            </w:pPr>
          </w:p>
        </w:tc>
        <w:tc>
          <w:tcPr>
            <w:tcW w:w="453" w:type="dxa"/>
            <w:tcBorders>
              <w:left w:val="single" w:sz="4" w:space="0" w:color="auto"/>
              <w:bottom w:val="single" w:sz="4" w:space="0" w:color="auto"/>
            </w:tcBorders>
            <w:vAlign w:val="center"/>
          </w:tcPr>
          <w:p w14:paraId="60C9CB9C" w14:textId="65CB6A5E" w:rsidR="00BD2E78" w:rsidRPr="007E0F91" w:rsidRDefault="00BD2E78" w:rsidP="00BD2E78">
            <w:pPr>
              <w:jc w:val="center"/>
              <w:rPr>
                <w:ins w:id="12648" w:author="Στάθης Καπ" w:date="2023-03-09T05:29:00Z"/>
                <w:sz w:val="16"/>
                <w:szCs w:val="16"/>
              </w:rPr>
            </w:pPr>
            <w:ins w:id="12649" w:author="Στάθης Καπ" w:date="2023-03-09T07:02:00Z">
              <w:r>
                <w:rPr>
                  <w:rFonts w:ascii="Calibri" w:hAnsi="Calibri" w:cs="Calibri"/>
                  <w:color w:val="000000"/>
                  <w:sz w:val="16"/>
                  <w:szCs w:val="16"/>
                </w:rPr>
                <w:t>1084</w:t>
              </w:r>
            </w:ins>
          </w:p>
        </w:tc>
        <w:tc>
          <w:tcPr>
            <w:tcW w:w="454" w:type="dxa"/>
            <w:tcBorders>
              <w:bottom w:val="single" w:sz="4" w:space="0" w:color="auto"/>
            </w:tcBorders>
            <w:vAlign w:val="center"/>
          </w:tcPr>
          <w:p w14:paraId="3894FB9C" w14:textId="274A9C19" w:rsidR="00BD2E78" w:rsidRPr="007E0F91" w:rsidRDefault="00BD2E78" w:rsidP="00BD2E78">
            <w:pPr>
              <w:jc w:val="center"/>
              <w:rPr>
                <w:ins w:id="12650" w:author="Στάθης Καπ" w:date="2023-03-09T05:29:00Z"/>
                <w:sz w:val="16"/>
                <w:szCs w:val="16"/>
              </w:rPr>
            </w:pPr>
            <w:ins w:id="12651" w:author="Στάθης Καπ" w:date="2023-03-09T07:02:00Z">
              <w:r>
                <w:rPr>
                  <w:rFonts w:ascii="Calibri" w:hAnsi="Calibri" w:cs="Calibri"/>
                  <w:color w:val="000000"/>
                  <w:sz w:val="16"/>
                  <w:szCs w:val="16"/>
                </w:rPr>
                <w:t>2.25</w:t>
              </w:r>
            </w:ins>
          </w:p>
        </w:tc>
        <w:tc>
          <w:tcPr>
            <w:tcW w:w="454" w:type="dxa"/>
            <w:tcBorders>
              <w:bottom w:val="single" w:sz="4" w:space="0" w:color="auto"/>
            </w:tcBorders>
            <w:vAlign w:val="center"/>
          </w:tcPr>
          <w:p w14:paraId="468564A4" w14:textId="33FBE34B" w:rsidR="00BD2E78" w:rsidRPr="007E0F91" w:rsidRDefault="00BD2E78" w:rsidP="00BD2E78">
            <w:pPr>
              <w:jc w:val="center"/>
              <w:rPr>
                <w:ins w:id="12652" w:author="Στάθης Καπ" w:date="2023-03-09T05:29:00Z"/>
                <w:sz w:val="16"/>
                <w:szCs w:val="16"/>
              </w:rPr>
            </w:pPr>
            <w:ins w:id="12653" w:author="Στάθης Καπ" w:date="2023-03-09T07:02:00Z">
              <w:r>
                <w:rPr>
                  <w:rFonts w:ascii="Calibri" w:hAnsi="Calibri" w:cs="Calibri"/>
                  <w:color w:val="000000"/>
                  <w:sz w:val="16"/>
                  <w:szCs w:val="16"/>
                </w:rPr>
                <w:t>1.884</w:t>
              </w:r>
            </w:ins>
          </w:p>
        </w:tc>
        <w:tc>
          <w:tcPr>
            <w:tcW w:w="457" w:type="dxa"/>
            <w:tcBorders>
              <w:bottom w:val="single" w:sz="4" w:space="0" w:color="auto"/>
              <w:right w:val="single" w:sz="4" w:space="0" w:color="auto"/>
            </w:tcBorders>
            <w:vAlign w:val="center"/>
          </w:tcPr>
          <w:p w14:paraId="0672C0AC" w14:textId="614B902E" w:rsidR="00BD2E78" w:rsidRPr="007E0F91" w:rsidRDefault="00BD2E78" w:rsidP="00BD2E78">
            <w:pPr>
              <w:jc w:val="center"/>
              <w:rPr>
                <w:ins w:id="12654" w:author="Στάθης Καπ" w:date="2023-03-09T05:29:00Z"/>
                <w:sz w:val="16"/>
                <w:szCs w:val="16"/>
              </w:rPr>
            </w:pPr>
            <w:ins w:id="12655" w:author="Στάθης Καπ" w:date="2023-03-09T07:02:00Z">
              <w:r>
                <w:rPr>
                  <w:rFonts w:ascii="Calibri" w:hAnsi="Calibri" w:cs="Calibri"/>
                  <w:color w:val="000000"/>
                  <w:sz w:val="16"/>
                  <w:szCs w:val="16"/>
                </w:rPr>
                <w:t>64.45</w:t>
              </w:r>
            </w:ins>
          </w:p>
        </w:tc>
        <w:tc>
          <w:tcPr>
            <w:tcW w:w="453" w:type="dxa"/>
            <w:tcBorders>
              <w:left w:val="single" w:sz="4" w:space="0" w:color="auto"/>
              <w:bottom w:val="single" w:sz="4" w:space="0" w:color="auto"/>
            </w:tcBorders>
            <w:vAlign w:val="center"/>
          </w:tcPr>
          <w:p w14:paraId="7B5638D5" w14:textId="022AEF17" w:rsidR="00BD2E78" w:rsidRPr="007E0F91" w:rsidRDefault="00BD2E78" w:rsidP="00BD2E78">
            <w:pPr>
              <w:jc w:val="center"/>
              <w:rPr>
                <w:ins w:id="12656" w:author="Στάθης Καπ" w:date="2023-03-09T05:29:00Z"/>
                <w:sz w:val="16"/>
                <w:szCs w:val="16"/>
              </w:rPr>
            </w:pPr>
            <w:ins w:id="12657" w:author="Στάθης Καπ" w:date="2023-03-09T07:02:00Z">
              <w:r>
                <w:rPr>
                  <w:rFonts w:ascii="Calibri" w:hAnsi="Calibri" w:cs="Calibri"/>
                  <w:color w:val="000000"/>
                  <w:sz w:val="16"/>
                  <w:szCs w:val="16"/>
                </w:rPr>
                <w:t>996</w:t>
              </w:r>
            </w:ins>
          </w:p>
        </w:tc>
        <w:tc>
          <w:tcPr>
            <w:tcW w:w="454" w:type="dxa"/>
            <w:tcBorders>
              <w:bottom w:val="single" w:sz="4" w:space="0" w:color="auto"/>
            </w:tcBorders>
            <w:vAlign w:val="center"/>
          </w:tcPr>
          <w:p w14:paraId="35CF45FB" w14:textId="0C85B6FF" w:rsidR="00BD2E78" w:rsidRPr="007E0F91" w:rsidRDefault="00BD2E78" w:rsidP="00BD2E78">
            <w:pPr>
              <w:jc w:val="center"/>
              <w:rPr>
                <w:ins w:id="12658" w:author="Στάθης Καπ" w:date="2023-03-09T05:29:00Z"/>
                <w:sz w:val="16"/>
                <w:szCs w:val="16"/>
              </w:rPr>
            </w:pPr>
            <w:ins w:id="12659" w:author="Στάθης Καπ" w:date="2023-03-09T07:02:00Z">
              <w:r>
                <w:rPr>
                  <w:rFonts w:ascii="Calibri" w:hAnsi="Calibri" w:cs="Calibri"/>
                  <w:color w:val="000000"/>
                  <w:sz w:val="16"/>
                  <w:szCs w:val="16"/>
                </w:rPr>
                <w:t>10.19</w:t>
              </w:r>
            </w:ins>
          </w:p>
        </w:tc>
        <w:tc>
          <w:tcPr>
            <w:tcW w:w="454" w:type="dxa"/>
            <w:tcBorders>
              <w:bottom w:val="single" w:sz="4" w:space="0" w:color="auto"/>
            </w:tcBorders>
            <w:vAlign w:val="center"/>
          </w:tcPr>
          <w:p w14:paraId="6BBC78BC" w14:textId="62CB4504" w:rsidR="00BD2E78" w:rsidRPr="007E0F91" w:rsidRDefault="00BD2E78" w:rsidP="00BD2E78">
            <w:pPr>
              <w:jc w:val="center"/>
              <w:rPr>
                <w:ins w:id="12660" w:author="Στάθης Καπ" w:date="2023-03-09T05:29:00Z"/>
                <w:sz w:val="16"/>
                <w:szCs w:val="16"/>
              </w:rPr>
            </w:pPr>
            <w:ins w:id="12661" w:author="Στάθης Καπ" w:date="2023-03-09T07:02:00Z">
              <w:r>
                <w:rPr>
                  <w:rFonts w:ascii="Calibri" w:hAnsi="Calibri" w:cs="Calibri"/>
                  <w:color w:val="000000"/>
                  <w:sz w:val="16"/>
                  <w:szCs w:val="16"/>
                </w:rPr>
                <w:t>1.162</w:t>
              </w:r>
            </w:ins>
          </w:p>
        </w:tc>
        <w:tc>
          <w:tcPr>
            <w:tcW w:w="454" w:type="dxa"/>
            <w:tcBorders>
              <w:bottom w:val="single" w:sz="4" w:space="0" w:color="auto"/>
              <w:right w:val="single" w:sz="4" w:space="0" w:color="auto"/>
            </w:tcBorders>
            <w:vAlign w:val="center"/>
          </w:tcPr>
          <w:p w14:paraId="3870BA3C" w14:textId="2B23857E" w:rsidR="00BD2E78" w:rsidRPr="007E0F91" w:rsidRDefault="00BD2E78" w:rsidP="00BD2E78">
            <w:pPr>
              <w:jc w:val="center"/>
              <w:rPr>
                <w:ins w:id="12662" w:author="Στάθης Καπ" w:date="2023-03-09T05:29:00Z"/>
                <w:sz w:val="16"/>
                <w:szCs w:val="16"/>
              </w:rPr>
            </w:pPr>
            <w:ins w:id="12663" w:author="Στάθης Καπ" w:date="2023-03-09T07:02:00Z">
              <w:r>
                <w:rPr>
                  <w:rFonts w:ascii="Calibri" w:hAnsi="Calibri" w:cs="Calibri"/>
                  <w:color w:val="000000"/>
                  <w:sz w:val="16"/>
                  <w:szCs w:val="16"/>
                </w:rPr>
                <w:t>78.07</w:t>
              </w:r>
            </w:ins>
          </w:p>
        </w:tc>
        <w:tc>
          <w:tcPr>
            <w:tcW w:w="453" w:type="dxa"/>
            <w:tcBorders>
              <w:left w:val="single" w:sz="4" w:space="0" w:color="auto"/>
              <w:bottom w:val="single" w:sz="4" w:space="0" w:color="auto"/>
            </w:tcBorders>
            <w:vAlign w:val="center"/>
          </w:tcPr>
          <w:p w14:paraId="57A5660A" w14:textId="7E763539" w:rsidR="00BD2E78" w:rsidRPr="007E0F91" w:rsidRDefault="00BD2E78" w:rsidP="00BD2E78">
            <w:pPr>
              <w:jc w:val="center"/>
              <w:rPr>
                <w:ins w:id="12664" w:author="Στάθης Καπ" w:date="2023-03-09T05:29:00Z"/>
                <w:sz w:val="16"/>
                <w:szCs w:val="16"/>
              </w:rPr>
            </w:pPr>
            <w:ins w:id="12665" w:author="Στάθης Καπ" w:date="2023-03-09T07:02:00Z">
              <w:r>
                <w:rPr>
                  <w:rFonts w:ascii="Calibri" w:hAnsi="Calibri" w:cs="Calibri"/>
                  <w:color w:val="000000"/>
                  <w:sz w:val="16"/>
                  <w:szCs w:val="16"/>
                </w:rPr>
                <w:t>999</w:t>
              </w:r>
            </w:ins>
          </w:p>
        </w:tc>
        <w:tc>
          <w:tcPr>
            <w:tcW w:w="454" w:type="dxa"/>
            <w:tcBorders>
              <w:bottom w:val="single" w:sz="4" w:space="0" w:color="auto"/>
            </w:tcBorders>
            <w:vAlign w:val="center"/>
          </w:tcPr>
          <w:p w14:paraId="7F486A17" w14:textId="3C16E1EE" w:rsidR="00BD2E78" w:rsidRPr="007E0F91" w:rsidRDefault="00BD2E78" w:rsidP="00BD2E78">
            <w:pPr>
              <w:jc w:val="center"/>
              <w:rPr>
                <w:ins w:id="12666" w:author="Στάθης Καπ" w:date="2023-03-09T05:29:00Z"/>
                <w:sz w:val="16"/>
                <w:szCs w:val="16"/>
              </w:rPr>
            </w:pPr>
            <w:ins w:id="12667" w:author="Στάθης Καπ" w:date="2023-03-09T07:02:00Z">
              <w:r>
                <w:rPr>
                  <w:rFonts w:ascii="Calibri" w:hAnsi="Calibri" w:cs="Calibri"/>
                  <w:color w:val="000000"/>
                  <w:sz w:val="16"/>
                  <w:szCs w:val="16"/>
                </w:rPr>
                <w:t>9.92</w:t>
              </w:r>
            </w:ins>
          </w:p>
        </w:tc>
        <w:tc>
          <w:tcPr>
            <w:tcW w:w="454" w:type="dxa"/>
            <w:tcBorders>
              <w:bottom w:val="single" w:sz="4" w:space="0" w:color="auto"/>
            </w:tcBorders>
            <w:vAlign w:val="center"/>
          </w:tcPr>
          <w:p w14:paraId="181AFA1B" w14:textId="216F4C9F" w:rsidR="00BD2E78" w:rsidRPr="007E0F91" w:rsidRDefault="00BD2E78" w:rsidP="00BD2E78">
            <w:pPr>
              <w:jc w:val="center"/>
              <w:rPr>
                <w:ins w:id="12668" w:author="Στάθης Καπ" w:date="2023-03-09T05:29:00Z"/>
                <w:sz w:val="16"/>
                <w:szCs w:val="16"/>
              </w:rPr>
            </w:pPr>
            <w:ins w:id="12669" w:author="Στάθης Καπ" w:date="2023-03-09T07:02:00Z">
              <w:r>
                <w:rPr>
                  <w:rFonts w:ascii="Calibri" w:hAnsi="Calibri" w:cs="Calibri"/>
                  <w:color w:val="000000"/>
                  <w:sz w:val="16"/>
                  <w:szCs w:val="16"/>
                </w:rPr>
                <w:t>1.296</w:t>
              </w:r>
            </w:ins>
          </w:p>
        </w:tc>
        <w:tc>
          <w:tcPr>
            <w:tcW w:w="461" w:type="dxa"/>
            <w:tcBorders>
              <w:bottom w:val="single" w:sz="4" w:space="0" w:color="auto"/>
              <w:right w:val="single" w:sz="4" w:space="0" w:color="auto"/>
            </w:tcBorders>
            <w:vAlign w:val="center"/>
          </w:tcPr>
          <w:p w14:paraId="5DF99A20" w14:textId="45DB232A" w:rsidR="00BD2E78" w:rsidRPr="007E0F91" w:rsidRDefault="00BD2E78" w:rsidP="00BD2E78">
            <w:pPr>
              <w:jc w:val="center"/>
              <w:rPr>
                <w:ins w:id="12670" w:author="Στάθης Καπ" w:date="2023-03-09T05:29:00Z"/>
                <w:sz w:val="16"/>
                <w:szCs w:val="16"/>
              </w:rPr>
            </w:pPr>
            <w:ins w:id="12671" w:author="Στάθης Καπ" w:date="2023-03-09T07:02:00Z">
              <w:r>
                <w:rPr>
                  <w:rFonts w:ascii="Calibri" w:hAnsi="Calibri" w:cs="Calibri"/>
                  <w:color w:val="000000"/>
                  <w:sz w:val="16"/>
                  <w:szCs w:val="16"/>
                </w:rPr>
                <w:t>75.54</w:t>
              </w:r>
            </w:ins>
          </w:p>
        </w:tc>
      </w:tr>
    </w:tbl>
    <w:p w14:paraId="2BD1B782" w14:textId="69ACC2B8" w:rsidR="00AC6F02" w:rsidRDefault="00AC6F02">
      <w:pPr>
        <w:pStyle w:val="Caption"/>
        <w:keepNext/>
        <w:rPr>
          <w:ins w:id="12672" w:author="Στάθης Καπ" w:date="2023-03-09T05:43:00Z"/>
        </w:rPr>
      </w:pPr>
    </w:p>
    <w:p w14:paraId="46D3A767" w14:textId="62E1D83C" w:rsidR="006E3D2E" w:rsidRPr="00494D04" w:rsidRDefault="006E3D2E" w:rsidP="000D1691">
      <w:pPr>
        <w:pStyle w:val="Caption"/>
        <w:keepNext/>
        <w:spacing w:after="0"/>
        <w:rPr>
          <w:ins w:id="12673" w:author="Στάθης Καπ" w:date="2023-03-09T06:06:00Z"/>
          <w:lang w:val="el-GR"/>
          <w:rPrChange w:id="12674" w:author="Στάθης Καπ" w:date="2023-03-09T07:16:00Z">
            <w:rPr>
              <w:ins w:id="12675" w:author="Στάθης Καπ" w:date="2023-03-09T06:06:00Z"/>
            </w:rPr>
          </w:rPrChange>
        </w:rPr>
        <w:pPrChange w:id="12676" w:author="Στάθης Καπ" w:date="2023-03-13T04:49:00Z">
          <w:pPr/>
        </w:pPrChange>
      </w:pPr>
      <w:ins w:id="12677" w:author="Στάθης Καπ" w:date="2023-03-09T06:06:00Z">
        <w:r w:rsidRPr="00494D04">
          <w:rPr>
            <w:lang w:val="el-GR"/>
            <w:rPrChange w:id="12678" w:author="Στάθης Καπ" w:date="2023-03-09T07:16:00Z">
              <w:rPr>
                <w:b/>
                <w:iCs/>
              </w:rPr>
            </w:rPrChange>
          </w:rPr>
          <w:t xml:space="preserve">Πίνακας </w:t>
        </w:r>
      </w:ins>
      <w:ins w:id="12679"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2680"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2681" w:author="Στάθης Καπ" w:date="2023-03-11T10:39:00Z">
        <w:r w:rsidR="00657928">
          <w:rPr>
            <w:noProof/>
            <w:lang w:val="el-GR"/>
          </w:rPr>
          <w:t>3</w:t>
        </w:r>
      </w:ins>
      <w:ins w:id="12682" w:author="Στάθης Καπ" w:date="2023-03-09T08:43:00Z">
        <w:r w:rsidR="00C148DE">
          <w:rPr>
            <w:lang w:val="el-GR"/>
          </w:rPr>
          <w:fldChar w:fldCharType="end"/>
        </w:r>
      </w:ins>
      <w:ins w:id="12683" w:author="Στάθης Καπ" w:date="2023-03-09T06:06:00Z">
        <w:r>
          <w:rPr>
            <w:lang w:val="el-GR"/>
          </w:rPr>
          <w:t xml:space="preserve">: </w:t>
        </w:r>
        <w:r w:rsidRPr="00B17F5E">
          <w:rPr>
            <w:lang w:val="el-GR"/>
          </w:rPr>
          <w:t xml:space="preserve">Πειραματικά αποτελέσματα για τα στιγμιότυπα εισόδου των Cordeau, Gendreau και Laporte (m = </w:t>
        </w:r>
        <w:r>
          <w:rPr>
            <w:lang w:val="el-GR"/>
          </w:rPr>
          <w:t>3</w:t>
        </w:r>
        <w:r w:rsidRPr="00B17F5E">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2684">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A6628" w14:paraId="2AEA00D0" w14:textId="77777777" w:rsidTr="009861B1">
        <w:trPr>
          <w:trHeight w:val="170"/>
          <w:jc w:val="center"/>
          <w:ins w:id="12685" w:author="Στάθης Καπ" w:date="2023-03-09T05:46:00Z"/>
        </w:trPr>
        <w:tc>
          <w:tcPr>
            <w:tcW w:w="453" w:type="dxa"/>
            <w:tcBorders>
              <w:top w:val="single" w:sz="4" w:space="0" w:color="auto"/>
              <w:left w:val="single" w:sz="4" w:space="0" w:color="auto"/>
              <w:bottom w:val="single" w:sz="4" w:space="0" w:color="auto"/>
            </w:tcBorders>
            <w:shd w:val="clear" w:color="auto" w:fill="E7E6E6" w:themeFill="background2"/>
          </w:tcPr>
          <w:p w14:paraId="2DB3256A" w14:textId="77777777" w:rsidR="006A6628" w:rsidRPr="009861B1" w:rsidRDefault="006A6628" w:rsidP="009861B1">
            <w:pPr>
              <w:jc w:val="center"/>
              <w:rPr>
                <w:ins w:id="12686" w:author="Στάθης Καπ" w:date="2023-03-09T05:46:00Z"/>
                <w:sz w:val="16"/>
                <w:szCs w:val="16"/>
                <w:lang w:val="el-GR"/>
              </w:rPr>
            </w:pPr>
          </w:p>
        </w:tc>
        <w:tc>
          <w:tcPr>
            <w:tcW w:w="565" w:type="dxa"/>
            <w:tcBorders>
              <w:top w:val="single" w:sz="4" w:space="0" w:color="auto"/>
              <w:bottom w:val="single" w:sz="4" w:space="0" w:color="auto"/>
            </w:tcBorders>
            <w:shd w:val="clear" w:color="auto" w:fill="E7E6E6" w:themeFill="background2"/>
          </w:tcPr>
          <w:p w14:paraId="4CAF1B24" w14:textId="77777777" w:rsidR="006A6628" w:rsidRPr="009861B1" w:rsidRDefault="006A6628" w:rsidP="009861B1">
            <w:pPr>
              <w:jc w:val="center"/>
              <w:rPr>
                <w:ins w:id="12687" w:author="Στάθης Καπ" w:date="2023-03-09T05:46:00Z"/>
                <w:sz w:val="16"/>
                <w:szCs w:val="16"/>
              </w:rPr>
            </w:pPr>
            <w:ins w:id="12688" w:author="Στάθης Καπ" w:date="2023-03-09T05:46: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74B1006D" w14:textId="77777777" w:rsidR="006A6628" w:rsidRPr="009861B1" w:rsidRDefault="006A6628" w:rsidP="009861B1">
            <w:pPr>
              <w:jc w:val="center"/>
              <w:rPr>
                <w:ins w:id="12689" w:author="Στάθης Καπ" w:date="2023-03-09T05:46:00Z"/>
                <w:sz w:val="16"/>
                <w:szCs w:val="16"/>
              </w:rPr>
            </w:pPr>
            <w:ins w:id="12690" w:author="Στάθης Καπ" w:date="2023-03-09T05:46: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456A5952" w14:textId="77777777" w:rsidR="006A6628" w:rsidRPr="009861B1" w:rsidRDefault="006A6628" w:rsidP="009861B1">
            <w:pPr>
              <w:jc w:val="center"/>
              <w:rPr>
                <w:ins w:id="12691" w:author="Στάθης Καπ" w:date="2023-03-09T05:46:00Z"/>
                <w:sz w:val="16"/>
                <w:szCs w:val="16"/>
              </w:rPr>
            </w:pPr>
            <w:ins w:id="12692" w:author="Στάθης Καπ" w:date="2023-03-09T05:46: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BF18538" w14:textId="77777777" w:rsidR="006A6628" w:rsidRPr="007E0F91" w:rsidRDefault="006A6628" w:rsidP="009861B1">
            <w:pPr>
              <w:jc w:val="center"/>
              <w:rPr>
                <w:ins w:id="12693" w:author="Στάθης Καπ" w:date="2023-03-09T05:46:00Z"/>
                <w:sz w:val="16"/>
                <w:szCs w:val="16"/>
              </w:rPr>
            </w:pPr>
            <w:ins w:id="12694" w:author="Στάθης Καπ" w:date="2023-03-09T05:46: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1B907470" w14:textId="77777777" w:rsidR="006A6628" w:rsidRPr="007E0F91" w:rsidRDefault="006A6628" w:rsidP="009861B1">
            <w:pPr>
              <w:jc w:val="center"/>
              <w:rPr>
                <w:ins w:id="12695" w:author="Στάθης Καπ" w:date="2023-03-09T05:46:00Z"/>
                <w:sz w:val="16"/>
                <w:szCs w:val="16"/>
              </w:rPr>
            </w:pPr>
            <w:ins w:id="12696" w:author="Στάθης Καπ" w:date="2023-03-09T05:46: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FCF9DEB" w14:textId="77777777" w:rsidR="006A6628" w:rsidRPr="007E0F91" w:rsidRDefault="006A6628" w:rsidP="009861B1">
            <w:pPr>
              <w:jc w:val="center"/>
              <w:rPr>
                <w:ins w:id="12697" w:author="Στάθης Καπ" w:date="2023-03-09T05:46:00Z"/>
                <w:sz w:val="16"/>
                <w:szCs w:val="16"/>
              </w:rPr>
            </w:pPr>
            <w:ins w:id="12698" w:author="Στάθης Καπ" w:date="2023-03-09T05:46:00Z">
              <w:r w:rsidRPr="007E0F91">
                <w:rPr>
                  <w:sz w:val="16"/>
                  <w:szCs w:val="16"/>
                </w:rPr>
                <w:t>S=4</w:t>
              </w:r>
            </w:ins>
          </w:p>
        </w:tc>
      </w:tr>
      <w:tr w:rsidR="006A6628" w14:paraId="70C7CEBD" w14:textId="77777777" w:rsidTr="009861B1">
        <w:trPr>
          <w:trHeight w:val="170"/>
          <w:jc w:val="center"/>
          <w:ins w:id="12699" w:author="Στάθης Καπ" w:date="2023-03-09T05:46:00Z"/>
        </w:trPr>
        <w:tc>
          <w:tcPr>
            <w:tcW w:w="453" w:type="dxa"/>
            <w:vMerge w:val="restart"/>
            <w:tcBorders>
              <w:top w:val="single" w:sz="4" w:space="0" w:color="auto"/>
              <w:left w:val="single" w:sz="4" w:space="0" w:color="auto"/>
            </w:tcBorders>
            <w:shd w:val="clear" w:color="auto" w:fill="E7E6E6" w:themeFill="background2"/>
            <w:vAlign w:val="center"/>
          </w:tcPr>
          <w:p w14:paraId="6E2DE721" w14:textId="77777777" w:rsidR="006A6628" w:rsidRPr="009861B1" w:rsidRDefault="006A6628" w:rsidP="009861B1">
            <w:pPr>
              <w:jc w:val="center"/>
              <w:rPr>
                <w:ins w:id="12700" w:author="Στάθης Καπ" w:date="2023-03-09T05:46:00Z"/>
                <w:sz w:val="16"/>
                <w:szCs w:val="16"/>
              </w:rPr>
            </w:pPr>
            <w:ins w:id="12701" w:author="Στάθης Καπ" w:date="2023-03-09T05:46: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208C656" w14:textId="77777777" w:rsidR="006A6628" w:rsidRPr="009861B1" w:rsidRDefault="006A6628" w:rsidP="009861B1">
            <w:pPr>
              <w:jc w:val="center"/>
              <w:rPr>
                <w:ins w:id="12702" w:author="Στάθης Καπ" w:date="2023-03-09T05:46:00Z"/>
                <w:sz w:val="16"/>
                <w:szCs w:val="16"/>
              </w:rPr>
            </w:pPr>
            <w:ins w:id="12703" w:author="Στάθης Καπ" w:date="2023-03-09T05:46: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5ADBA11" w14:textId="77777777" w:rsidR="006A6628" w:rsidRPr="009861B1" w:rsidRDefault="006A6628" w:rsidP="009861B1">
            <w:pPr>
              <w:jc w:val="center"/>
              <w:rPr>
                <w:ins w:id="12704" w:author="Στάθης Καπ" w:date="2023-03-09T05:46:00Z"/>
                <w:sz w:val="16"/>
                <w:szCs w:val="16"/>
              </w:rPr>
            </w:pPr>
            <w:ins w:id="12705" w:author="Στάθης Καπ" w:date="2023-03-09T05:46: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04C7FC84" w14:textId="77777777" w:rsidR="006A6628" w:rsidRPr="009861B1" w:rsidRDefault="006A6628" w:rsidP="009861B1">
            <w:pPr>
              <w:jc w:val="center"/>
              <w:rPr>
                <w:ins w:id="12706" w:author="Στάθης Καπ" w:date="2023-03-09T05:46:00Z"/>
                <w:sz w:val="16"/>
                <w:szCs w:val="16"/>
              </w:rPr>
            </w:pPr>
            <w:ins w:id="12707" w:author="Στάθης Καπ" w:date="2023-03-09T05:46: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72EFB5F" w14:textId="77777777" w:rsidR="006A6628" w:rsidRPr="009861B1" w:rsidRDefault="006A6628" w:rsidP="009861B1">
            <w:pPr>
              <w:jc w:val="center"/>
              <w:rPr>
                <w:ins w:id="12708" w:author="Στάθης Καπ" w:date="2023-03-09T05:46:00Z"/>
                <w:sz w:val="16"/>
                <w:szCs w:val="16"/>
              </w:rPr>
            </w:pPr>
            <w:ins w:id="12709" w:author="Στάθης Καπ" w:date="2023-03-09T05:46: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306E0D75" w14:textId="77777777" w:rsidR="006A6628" w:rsidRPr="009861B1" w:rsidRDefault="006A6628" w:rsidP="009861B1">
            <w:pPr>
              <w:jc w:val="center"/>
              <w:rPr>
                <w:ins w:id="12710" w:author="Στάθης Καπ" w:date="2023-03-09T05:46:00Z"/>
                <w:sz w:val="16"/>
                <w:szCs w:val="16"/>
              </w:rPr>
            </w:pPr>
            <w:ins w:id="12711" w:author="Στάθης Καπ" w:date="2023-03-09T05:4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0906FFD9" w14:textId="77777777" w:rsidR="006A6628" w:rsidRPr="007E0F91" w:rsidRDefault="006A6628" w:rsidP="009861B1">
            <w:pPr>
              <w:jc w:val="center"/>
              <w:rPr>
                <w:ins w:id="12712" w:author="Στάθης Καπ" w:date="2023-03-09T05:46:00Z"/>
                <w:sz w:val="16"/>
                <w:szCs w:val="16"/>
              </w:rPr>
            </w:pPr>
            <w:ins w:id="12713"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C91E01A" w14:textId="77777777" w:rsidR="006A6628" w:rsidRPr="007E0F91" w:rsidRDefault="006A6628" w:rsidP="009861B1">
            <w:pPr>
              <w:jc w:val="center"/>
              <w:rPr>
                <w:ins w:id="12714" w:author="Στάθης Καπ" w:date="2023-03-09T05:46:00Z"/>
                <w:sz w:val="16"/>
                <w:szCs w:val="16"/>
              </w:rPr>
            </w:pPr>
            <w:ins w:id="12715" w:author="Στάθης Καπ" w:date="2023-03-09T05:4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34F2F18" w14:textId="77777777" w:rsidR="006A6628" w:rsidRPr="007E0F91" w:rsidRDefault="006A6628" w:rsidP="009861B1">
            <w:pPr>
              <w:jc w:val="center"/>
              <w:rPr>
                <w:ins w:id="12716" w:author="Στάθης Καπ" w:date="2023-03-09T05:46:00Z"/>
                <w:sz w:val="16"/>
                <w:szCs w:val="16"/>
              </w:rPr>
            </w:pPr>
            <w:ins w:id="12717"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FCE8A0D" w14:textId="77777777" w:rsidR="006A6628" w:rsidRPr="007E0F91" w:rsidRDefault="006A6628" w:rsidP="009861B1">
            <w:pPr>
              <w:jc w:val="center"/>
              <w:rPr>
                <w:ins w:id="12718" w:author="Στάθης Καπ" w:date="2023-03-09T05:46:00Z"/>
                <w:sz w:val="16"/>
                <w:szCs w:val="16"/>
              </w:rPr>
            </w:pPr>
            <w:ins w:id="12719" w:author="Στάθης Καπ" w:date="2023-03-09T05:4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319308DD" w14:textId="77777777" w:rsidR="006A6628" w:rsidRPr="007E0F91" w:rsidRDefault="006A6628" w:rsidP="009861B1">
            <w:pPr>
              <w:jc w:val="center"/>
              <w:rPr>
                <w:ins w:id="12720" w:author="Στάθης Καπ" w:date="2023-03-09T05:46:00Z"/>
                <w:sz w:val="16"/>
                <w:szCs w:val="16"/>
              </w:rPr>
            </w:pPr>
            <w:ins w:id="12721" w:author="Στάθης Καπ" w:date="2023-03-09T05:46:00Z">
              <w:r w:rsidRPr="007E0F91">
                <w:rPr>
                  <w:sz w:val="16"/>
                  <w:szCs w:val="16"/>
                </w:rPr>
                <w:t>CPU(s)</w:t>
              </w:r>
            </w:ins>
          </w:p>
        </w:tc>
      </w:tr>
      <w:tr w:rsidR="006A6628" w14:paraId="1A22033B" w14:textId="77777777" w:rsidTr="009861B1">
        <w:trPr>
          <w:trHeight w:val="170"/>
          <w:jc w:val="center"/>
          <w:ins w:id="12722" w:author="Στάθης Καπ" w:date="2023-03-09T05:46:00Z"/>
        </w:trPr>
        <w:tc>
          <w:tcPr>
            <w:tcW w:w="453" w:type="dxa"/>
            <w:vMerge/>
            <w:tcBorders>
              <w:left w:val="single" w:sz="4" w:space="0" w:color="auto"/>
              <w:bottom w:val="single" w:sz="4" w:space="0" w:color="auto"/>
            </w:tcBorders>
            <w:shd w:val="clear" w:color="auto" w:fill="E7E6E6" w:themeFill="background2"/>
          </w:tcPr>
          <w:p w14:paraId="3C531B4D" w14:textId="77777777" w:rsidR="006A6628" w:rsidRPr="009861B1" w:rsidRDefault="006A6628" w:rsidP="009861B1">
            <w:pPr>
              <w:jc w:val="center"/>
              <w:rPr>
                <w:ins w:id="12723" w:author="Στάθης Καπ" w:date="2023-03-09T05:46:00Z"/>
                <w:sz w:val="14"/>
                <w:szCs w:val="14"/>
              </w:rPr>
            </w:pPr>
          </w:p>
        </w:tc>
        <w:tc>
          <w:tcPr>
            <w:tcW w:w="565" w:type="dxa"/>
            <w:vMerge/>
            <w:tcBorders>
              <w:bottom w:val="single" w:sz="4" w:space="0" w:color="auto"/>
            </w:tcBorders>
            <w:shd w:val="clear" w:color="auto" w:fill="E7E6E6" w:themeFill="background2"/>
          </w:tcPr>
          <w:p w14:paraId="5B4B2F83" w14:textId="77777777" w:rsidR="006A6628" w:rsidRPr="009861B1" w:rsidRDefault="006A6628" w:rsidP="009861B1">
            <w:pPr>
              <w:jc w:val="center"/>
              <w:rPr>
                <w:ins w:id="12724" w:author="Στάθης Καπ" w:date="2023-03-09T05:46:00Z"/>
                <w:sz w:val="14"/>
                <w:szCs w:val="14"/>
              </w:rPr>
            </w:pPr>
          </w:p>
        </w:tc>
        <w:tc>
          <w:tcPr>
            <w:tcW w:w="679" w:type="dxa"/>
            <w:vMerge/>
            <w:tcBorders>
              <w:bottom w:val="single" w:sz="4" w:space="0" w:color="auto"/>
            </w:tcBorders>
            <w:shd w:val="clear" w:color="auto" w:fill="E7E6E6" w:themeFill="background2"/>
          </w:tcPr>
          <w:p w14:paraId="6E6AACEC" w14:textId="77777777" w:rsidR="006A6628" w:rsidRPr="009861B1" w:rsidRDefault="006A6628" w:rsidP="009861B1">
            <w:pPr>
              <w:jc w:val="center"/>
              <w:rPr>
                <w:ins w:id="12725" w:author="Στάθης Καπ" w:date="2023-03-09T05:46:00Z"/>
                <w:sz w:val="14"/>
                <w:szCs w:val="14"/>
              </w:rPr>
            </w:pPr>
          </w:p>
        </w:tc>
        <w:tc>
          <w:tcPr>
            <w:tcW w:w="453" w:type="dxa"/>
            <w:tcBorders>
              <w:top w:val="single" w:sz="4" w:space="0" w:color="auto"/>
              <w:bottom w:val="single" w:sz="4" w:space="0" w:color="auto"/>
            </w:tcBorders>
            <w:shd w:val="clear" w:color="auto" w:fill="E7E6E6" w:themeFill="background2"/>
          </w:tcPr>
          <w:p w14:paraId="0D78CF00" w14:textId="77777777" w:rsidR="006A6628" w:rsidRPr="009861B1" w:rsidRDefault="006A6628" w:rsidP="009861B1">
            <w:pPr>
              <w:jc w:val="center"/>
              <w:rPr>
                <w:ins w:id="12726" w:author="Στάθης Καπ" w:date="2023-03-09T05:46:00Z"/>
                <w:sz w:val="14"/>
                <w:szCs w:val="14"/>
              </w:rPr>
            </w:pPr>
            <w:ins w:id="12727" w:author="Στάθης Καπ" w:date="2023-03-09T05:46: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6EA9F0D0" w14:textId="77777777" w:rsidR="006A6628" w:rsidRPr="009861B1" w:rsidRDefault="006A6628" w:rsidP="009861B1">
            <w:pPr>
              <w:jc w:val="center"/>
              <w:rPr>
                <w:ins w:id="12728" w:author="Στάθης Καπ" w:date="2023-03-09T05:46:00Z"/>
                <w:sz w:val="14"/>
                <w:szCs w:val="14"/>
              </w:rPr>
            </w:pPr>
            <w:ins w:id="12729" w:author="Στάθης Καπ" w:date="2023-03-09T05:46: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8885626" w14:textId="77777777" w:rsidR="006A6628" w:rsidRPr="009861B1" w:rsidRDefault="006A6628" w:rsidP="009861B1">
            <w:pPr>
              <w:jc w:val="center"/>
              <w:rPr>
                <w:ins w:id="12730" w:author="Στάθης Καπ" w:date="2023-03-09T05:46:00Z"/>
                <w:sz w:val="14"/>
                <w:szCs w:val="14"/>
              </w:rPr>
            </w:pPr>
            <w:ins w:id="12731" w:author="Στάθης Καπ" w:date="2023-03-09T05:46: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15DA992" w14:textId="77777777" w:rsidR="006A6628" w:rsidRPr="009861B1" w:rsidRDefault="006A6628" w:rsidP="009861B1">
            <w:pPr>
              <w:jc w:val="center"/>
              <w:rPr>
                <w:ins w:id="12732" w:author="Στάθης Καπ" w:date="2023-03-09T05:46:00Z"/>
                <w:sz w:val="14"/>
                <w:szCs w:val="14"/>
              </w:rPr>
            </w:pPr>
            <w:ins w:id="12733" w:author="Στάθης Καπ" w:date="2023-03-09T05:46: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313F47F7" w14:textId="77777777" w:rsidR="006A6628" w:rsidRPr="009861B1" w:rsidRDefault="006A6628" w:rsidP="009861B1">
            <w:pPr>
              <w:jc w:val="center"/>
              <w:rPr>
                <w:ins w:id="12734" w:author="Στάθης Καπ" w:date="2023-03-09T05:46:00Z"/>
                <w:sz w:val="14"/>
                <w:szCs w:val="14"/>
              </w:rPr>
            </w:pPr>
            <w:ins w:id="12735" w:author="Στάθης Καπ" w:date="2023-03-09T05:46: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63B8A75E" w14:textId="77777777" w:rsidR="006A6628" w:rsidRPr="009861B1" w:rsidRDefault="006A6628" w:rsidP="009861B1">
            <w:pPr>
              <w:jc w:val="center"/>
              <w:rPr>
                <w:ins w:id="12736" w:author="Στάθης Καπ" w:date="2023-03-09T05:46:00Z"/>
                <w:sz w:val="14"/>
                <w:szCs w:val="14"/>
              </w:rPr>
            </w:pPr>
            <w:ins w:id="12737" w:author="Στάθης Καπ" w:date="2023-03-09T05:4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DF9BCC8" w14:textId="77777777" w:rsidR="006A6628" w:rsidRPr="009861B1" w:rsidRDefault="006A6628" w:rsidP="009861B1">
            <w:pPr>
              <w:jc w:val="center"/>
              <w:rPr>
                <w:ins w:id="12738" w:author="Στάθης Καπ" w:date="2023-03-09T05:46:00Z"/>
                <w:sz w:val="14"/>
                <w:szCs w:val="14"/>
              </w:rPr>
            </w:pPr>
            <w:ins w:id="12739" w:author="Στάθης Καπ" w:date="2023-03-09T05:46:00Z">
              <w:r w:rsidRPr="00E719CF">
                <w:rPr>
                  <w:sz w:val="14"/>
                  <w:szCs w:val="14"/>
                </w:rPr>
                <w:t>Gap (%)</w:t>
              </w:r>
            </w:ins>
          </w:p>
        </w:tc>
        <w:tc>
          <w:tcPr>
            <w:tcW w:w="453" w:type="dxa"/>
            <w:tcBorders>
              <w:left w:val="nil"/>
              <w:bottom w:val="single" w:sz="4" w:space="0" w:color="auto"/>
            </w:tcBorders>
            <w:shd w:val="clear" w:color="auto" w:fill="E7E6E6" w:themeFill="background2"/>
          </w:tcPr>
          <w:p w14:paraId="30CC1342" w14:textId="77777777" w:rsidR="006A6628" w:rsidRPr="009861B1" w:rsidRDefault="006A6628" w:rsidP="009861B1">
            <w:pPr>
              <w:jc w:val="center"/>
              <w:rPr>
                <w:ins w:id="12740" w:author="Στάθης Καπ" w:date="2023-03-09T05:46:00Z"/>
                <w:sz w:val="14"/>
                <w:szCs w:val="14"/>
              </w:rPr>
            </w:pPr>
            <w:ins w:id="12741"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200B9336" w14:textId="77777777" w:rsidR="006A6628" w:rsidRPr="009861B1" w:rsidRDefault="006A6628" w:rsidP="009861B1">
            <w:pPr>
              <w:jc w:val="center"/>
              <w:rPr>
                <w:ins w:id="12742" w:author="Στάθης Καπ" w:date="2023-03-09T05:46:00Z"/>
                <w:sz w:val="14"/>
                <w:szCs w:val="14"/>
              </w:rPr>
            </w:pPr>
            <w:ins w:id="12743"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771B35FC" w14:textId="77777777" w:rsidR="006A6628" w:rsidRPr="009861B1" w:rsidRDefault="006A6628" w:rsidP="009861B1">
            <w:pPr>
              <w:jc w:val="center"/>
              <w:rPr>
                <w:ins w:id="12744" w:author="Στάθης Καπ" w:date="2023-03-09T05:46:00Z"/>
                <w:sz w:val="14"/>
                <w:szCs w:val="14"/>
              </w:rPr>
            </w:pPr>
            <w:ins w:id="12745"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69F30DAA" w14:textId="77777777" w:rsidR="006A6628" w:rsidRPr="009861B1" w:rsidRDefault="006A6628" w:rsidP="009861B1">
            <w:pPr>
              <w:jc w:val="center"/>
              <w:rPr>
                <w:ins w:id="12746" w:author="Στάθης Καπ" w:date="2023-03-09T05:46:00Z"/>
                <w:sz w:val="14"/>
                <w:szCs w:val="14"/>
              </w:rPr>
            </w:pPr>
            <w:ins w:id="12747" w:author="Στάθης Καπ" w:date="2023-03-09T05:46:00Z">
              <w:r w:rsidRPr="00E719CF">
                <w:rPr>
                  <w:sz w:val="14"/>
                  <w:szCs w:val="14"/>
                </w:rPr>
                <w:t>Gap (%)</w:t>
              </w:r>
            </w:ins>
          </w:p>
        </w:tc>
        <w:tc>
          <w:tcPr>
            <w:tcW w:w="453" w:type="dxa"/>
            <w:tcBorders>
              <w:bottom w:val="single" w:sz="4" w:space="0" w:color="auto"/>
            </w:tcBorders>
            <w:shd w:val="clear" w:color="auto" w:fill="E7E6E6" w:themeFill="background2"/>
          </w:tcPr>
          <w:p w14:paraId="2C601C2F" w14:textId="77777777" w:rsidR="006A6628" w:rsidRPr="009861B1" w:rsidRDefault="006A6628" w:rsidP="009861B1">
            <w:pPr>
              <w:jc w:val="center"/>
              <w:rPr>
                <w:ins w:id="12748" w:author="Στάθης Καπ" w:date="2023-03-09T05:46:00Z"/>
                <w:sz w:val="14"/>
                <w:szCs w:val="14"/>
              </w:rPr>
            </w:pPr>
            <w:ins w:id="12749"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7E26005A" w14:textId="77777777" w:rsidR="006A6628" w:rsidRPr="009861B1" w:rsidRDefault="006A6628" w:rsidP="009861B1">
            <w:pPr>
              <w:jc w:val="center"/>
              <w:rPr>
                <w:ins w:id="12750" w:author="Στάθης Καπ" w:date="2023-03-09T05:46:00Z"/>
                <w:sz w:val="14"/>
                <w:szCs w:val="14"/>
              </w:rPr>
            </w:pPr>
            <w:ins w:id="12751"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12E86F44" w14:textId="77777777" w:rsidR="006A6628" w:rsidRPr="009861B1" w:rsidRDefault="006A6628" w:rsidP="009861B1">
            <w:pPr>
              <w:jc w:val="center"/>
              <w:rPr>
                <w:ins w:id="12752" w:author="Στάθης Καπ" w:date="2023-03-09T05:46:00Z"/>
                <w:sz w:val="14"/>
                <w:szCs w:val="14"/>
              </w:rPr>
            </w:pPr>
            <w:ins w:id="12753" w:author="Στάθης Καπ" w:date="2023-03-09T05:4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7A012CD6" w14:textId="77777777" w:rsidR="006A6628" w:rsidRPr="009861B1" w:rsidRDefault="006A6628" w:rsidP="009861B1">
            <w:pPr>
              <w:jc w:val="center"/>
              <w:rPr>
                <w:ins w:id="12754" w:author="Στάθης Καπ" w:date="2023-03-09T05:46:00Z"/>
                <w:sz w:val="14"/>
                <w:szCs w:val="14"/>
              </w:rPr>
            </w:pPr>
            <w:ins w:id="12755" w:author="Στάθης Καπ" w:date="2023-03-09T05:46:00Z">
              <w:r w:rsidRPr="00E719CF">
                <w:rPr>
                  <w:sz w:val="14"/>
                  <w:szCs w:val="14"/>
                </w:rPr>
                <w:t>Gap (%)</w:t>
              </w:r>
            </w:ins>
          </w:p>
        </w:tc>
      </w:tr>
      <w:tr w:rsidR="00BD2E78" w14:paraId="331DA1F7"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756"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757" w:author="Στάθης Καπ" w:date="2023-03-09T05:46:00Z"/>
          <w:trPrChange w:id="12758" w:author="Στάθης Καπ" w:date="2023-03-09T07:04: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2759" w:author="Στάθης Καπ" w:date="2023-03-09T07:04: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25E2C115" w14:textId="77777777" w:rsidR="00BD2E78" w:rsidRPr="007E0F91" w:rsidRDefault="00BD2E78" w:rsidP="00BD2E78">
            <w:pPr>
              <w:jc w:val="center"/>
              <w:rPr>
                <w:ins w:id="12760" w:author="Στάθης Καπ" w:date="2023-03-09T05:46:00Z"/>
                <w:sz w:val="16"/>
                <w:szCs w:val="16"/>
              </w:rPr>
            </w:pPr>
            <w:ins w:id="12761" w:author="Στάθης Καπ" w:date="2023-03-09T05:46:00Z">
              <w:r w:rsidRPr="007E0F91">
                <w:rPr>
                  <w:sz w:val="16"/>
                  <w:szCs w:val="16"/>
                </w:rPr>
                <w:t>pr01</w:t>
              </w:r>
            </w:ins>
          </w:p>
        </w:tc>
        <w:tc>
          <w:tcPr>
            <w:tcW w:w="565" w:type="dxa"/>
            <w:tcBorders>
              <w:top w:val="single" w:sz="4" w:space="0" w:color="auto"/>
              <w:left w:val="single" w:sz="4" w:space="0" w:color="auto"/>
            </w:tcBorders>
            <w:vAlign w:val="center"/>
            <w:tcPrChange w:id="12762" w:author="Στάθης Καπ" w:date="2023-03-09T07:04:00Z">
              <w:tcPr>
                <w:tcW w:w="565" w:type="dxa"/>
                <w:gridSpan w:val="2"/>
                <w:tcBorders>
                  <w:top w:val="single" w:sz="4" w:space="0" w:color="auto"/>
                  <w:left w:val="single" w:sz="4" w:space="0" w:color="auto"/>
                </w:tcBorders>
              </w:tcPr>
            </w:tcPrChange>
          </w:tcPr>
          <w:p w14:paraId="07160385" w14:textId="21E05B24" w:rsidR="00BD2E78" w:rsidRPr="007E0F91" w:rsidRDefault="00BD2E78" w:rsidP="00BD2E78">
            <w:pPr>
              <w:jc w:val="center"/>
              <w:rPr>
                <w:ins w:id="12763" w:author="Στάθης Καπ" w:date="2023-03-09T05:46:00Z"/>
                <w:sz w:val="16"/>
                <w:szCs w:val="16"/>
              </w:rPr>
            </w:pPr>
            <w:ins w:id="12764" w:author="Στάθης Καπ" w:date="2023-03-09T07:04:00Z">
              <w:r>
                <w:rPr>
                  <w:rFonts w:ascii="Calibri" w:hAnsi="Calibri" w:cs="Calibri"/>
                  <w:color w:val="000000"/>
                  <w:sz w:val="16"/>
                  <w:szCs w:val="16"/>
                </w:rPr>
                <w:t>622</w:t>
              </w:r>
            </w:ins>
          </w:p>
        </w:tc>
        <w:tc>
          <w:tcPr>
            <w:tcW w:w="679" w:type="dxa"/>
            <w:tcBorders>
              <w:top w:val="single" w:sz="4" w:space="0" w:color="auto"/>
              <w:right w:val="single" w:sz="4" w:space="0" w:color="auto"/>
            </w:tcBorders>
            <w:vAlign w:val="center"/>
            <w:tcPrChange w:id="12765" w:author="Στάθης Καπ" w:date="2023-03-09T07:04:00Z">
              <w:tcPr>
                <w:tcW w:w="679" w:type="dxa"/>
                <w:gridSpan w:val="2"/>
                <w:tcBorders>
                  <w:top w:val="single" w:sz="4" w:space="0" w:color="auto"/>
                  <w:right w:val="single" w:sz="4" w:space="0" w:color="auto"/>
                </w:tcBorders>
              </w:tcPr>
            </w:tcPrChange>
          </w:tcPr>
          <w:p w14:paraId="7291C454" w14:textId="440DE811" w:rsidR="00BD2E78" w:rsidRPr="007E0F91" w:rsidRDefault="00BD2E78" w:rsidP="00BD2E78">
            <w:pPr>
              <w:jc w:val="center"/>
              <w:rPr>
                <w:ins w:id="12766" w:author="Στάθης Καπ" w:date="2023-03-09T05:46:00Z"/>
                <w:sz w:val="16"/>
                <w:szCs w:val="16"/>
              </w:rPr>
            </w:pPr>
            <w:ins w:id="12767" w:author="Στάθης Καπ" w:date="2023-03-09T07:04:00Z">
              <w:r>
                <w:rPr>
                  <w:rFonts w:ascii="Calibri" w:hAnsi="Calibri" w:cs="Calibri"/>
                  <w:color w:val="000000"/>
                  <w:sz w:val="16"/>
                  <w:szCs w:val="16"/>
                </w:rPr>
                <w:t>598</w:t>
              </w:r>
            </w:ins>
          </w:p>
        </w:tc>
        <w:tc>
          <w:tcPr>
            <w:tcW w:w="453" w:type="dxa"/>
            <w:tcBorders>
              <w:top w:val="single" w:sz="4" w:space="0" w:color="auto"/>
              <w:left w:val="single" w:sz="4" w:space="0" w:color="auto"/>
            </w:tcBorders>
            <w:vAlign w:val="center"/>
            <w:tcPrChange w:id="12768" w:author="Στάθης Καπ" w:date="2023-03-09T07:04:00Z">
              <w:tcPr>
                <w:tcW w:w="453" w:type="dxa"/>
                <w:gridSpan w:val="2"/>
                <w:tcBorders>
                  <w:top w:val="single" w:sz="4" w:space="0" w:color="auto"/>
                  <w:left w:val="single" w:sz="4" w:space="0" w:color="auto"/>
                </w:tcBorders>
                <w:vAlign w:val="bottom"/>
              </w:tcPr>
            </w:tcPrChange>
          </w:tcPr>
          <w:p w14:paraId="5D25C180" w14:textId="01843D95" w:rsidR="00BD2E78" w:rsidRPr="007E0F91" w:rsidRDefault="00BD2E78" w:rsidP="00BD2E78">
            <w:pPr>
              <w:jc w:val="center"/>
              <w:rPr>
                <w:ins w:id="12769" w:author="Στάθης Καπ" w:date="2023-03-09T05:46:00Z"/>
                <w:sz w:val="16"/>
                <w:szCs w:val="16"/>
              </w:rPr>
            </w:pPr>
            <w:ins w:id="12770" w:author="Στάθης Καπ" w:date="2023-03-09T07:04:00Z">
              <w:r>
                <w:rPr>
                  <w:rFonts w:ascii="Calibri" w:hAnsi="Calibri" w:cs="Calibri"/>
                  <w:color w:val="000000"/>
                  <w:sz w:val="16"/>
                  <w:szCs w:val="16"/>
                </w:rPr>
                <w:t>598</w:t>
              </w:r>
            </w:ins>
          </w:p>
        </w:tc>
        <w:tc>
          <w:tcPr>
            <w:tcW w:w="708" w:type="dxa"/>
            <w:tcBorders>
              <w:top w:val="single" w:sz="4" w:space="0" w:color="auto"/>
            </w:tcBorders>
            <w:vAlign w:val="center"/>
            <w:tcPrChange w:id="12771" w:author="Στάθης Καπ" w:date="2023-03-09T07:04:00Z">
              <w:tcPr>
                <w:tcW w:w="708" w:type="dxa"/>
                <w:gridSpan w:val="2"/>
                <w:tcBorders>
                  <w:top w:val="single" w:sz="4" w:space="0" w:color="auto"/>
                </w:tcBorders>
                <w:vAlign w:val="center"/>
              </w:tcPr>
            </w:tcPrChange>
          </w:tcPr>
          <w:p w14:paraId="0C7D366D" w14:textId="7C96D511" w:rsidR="00BD2E78" w:rsidRPr="007E0F91" w:rsidRDefault="00BD2E78" w:rsidP="00BD2E78">
            <w:pPr>
              <w:jc w:val="center"/>
              <w:rPr>
                <w:ins w:id="12772" w:author="Στάθης Καπ" w:date="2023-03-09T05:46:00Z"/>
                <w:sz w:val="16"/>
                <w:szCs w:val="16"/>
              </w:rPr>
            </w:pPr>
            <w:ins w:id="12773" w:author="Στάθης Καπ" w:date="2023-03-09T07:04:00Z">
              <w:r>
                <w:rPr>
                  <w:rFonts w:ascii="Calibri" w:hAnsi="Calibri" w:cs="Calibri"/>
                  <w:color w:val="000000"/>
                  <w:sz w:val="16"/>
                  <w:szCs w:val="16"/>
                </w:rPr>
                <w:t>3.86</w:t>
              </w:r>
            </w:ins>
          </w:p>
        </w:tc>
        <w:tc>
          <w:tcPr>
            <w:tcW w:w="652" w:type="dxa"/>
            <w:vMerge w:val="restart"/>
            <w:tcBorders>
              <w:top w:val="single" w:sz="4" w:space="0" w:color="auto"/>
              <w:right w:val="single" w:sz="4" w:space="0" w:color="auto"/>
            </w:tcBorders>
            <w:vAlign w:val="center"/>
            <w:tcPrChange w:id="12774" w:author="Στάθης Καπ" w:date="2023-03-09T07:04:00Z">
              <w:tcPr>
                <w:tcW w:w="652" w:type="dxa"/>
                <w:gridSpan w:val="2"/>
                <w:vMerge w:val="restart"/>
                <w:tcBorders>
                  <w:top w:val="single" w:sz="4" w:space="0" w:color="auto"/>
                  <w:right w:val="single" w:sz="4" w:space="0" w:color="auto"/>
                </w:tcBorders>
                <w:vAlign w:val="bottom"/>
              </w:tcPr>
            </w:tcPrChange>
          </w:tcPr>
          <w:p w14:paraId="23115697" w14:textId="77777777" w:rsidR="00BD2E78" w:rsidRPr="007E0F91" w:rsidRDefault="00BD2E78" w:rsidP="00BD2E78">
            <w:pPr>
              <w:jc w:val="center"/>
              <w:rPr>
                <w:ins w:id="12775" w:author="Στάθης Καπ" w:date="2023-03-09T07:04:00Z"/>
                <w:sz w:val="16"/>
                <w:szCs w:val="16"/>
              </w:rPr>
            </w:pPr>
            <w:ins w:id="12776" w:author="Στάθης Καπ" w:date="2023-03-09T07:04:00Z">
              <w:r>
                <w:rPr>
                  <w:rFonts w:ascii="Calibri" w:hAnsi="Calibri" w:cs="Calibri"/>
                  <w:color w:val="000000"/>
                  <w:sz w:val="16"/>
                  <w:szCs w:val="16"/>
                </w:rPr>
                <w:t>0.173</w:t>
              </w:r>
            </w:ins>
          </w:p>
          <w:p w14:paraId="7363F005" w14:textId="77777777" w:rsidR="00BD2E78" w:rsidRPr="007E0F91" w:rsidRDefault="00BD2E78" w:rsidP="00BD2E78">
            <w:pPr>
              <w:jc w:val="center"/>
              <w:rPr>
                <w:ins w:id="12777" w:author="Στάθης Καπ" w:date="2023-03-09T07:04:00Z"/>
                <w:sz w:val="16"/>
                <w:szCs w:val="16"/>
              </w:rPr>
            </w:pPr>
            <w:ins w:id="12778" w:author="Στάθης Καπ" w:date="2023-03-09T07:04:00Z">
              <w:r>
                <w:rPr>
                  <w:rFonts w:ascii="Calibri" w:hAnsi="Calibri" w:cs="Calibri"/>
                  <w:color w:val="000000"/>
                  <w:sz w:val="16"/>
                  <w:szCs w:val="16"/>
                </w:rPr>
                <w:t>1.467</w:t>
              </w:r>
            </w:ins>
          </w:p>
          <w:p w14:paraId="2641F0FB" w14:textId="77777777" w:rsidR="00BD2E78" w:rsidRPr="007E0F91" w:rsidRDefault="00BD2E78" w:rsidP="00BD2E78">
            <w:pPr>
              <w:jc w:val="center"/>
              <w:rPr>
                <w:ins w:id="12779" w:author="Στάθης Καπ" w:date="2023-03-09T07:04:00Z"/>
                <w:sz w:val="16"/>
                <w:szCs w:val="16"/>
              </w:rPr>
            </w:pPr>
            <w:ins w:id="12780" w:author="Στάθης Καπ" w:date="2023-03-09T07:04:00Z">
              <w:r>
                <w:rPr>
                  <w:rFonts w:ascii="Calibri" w:hAnsi="Calibri" w:cs="Calibri"/>
                  <w:color w:val="000000"/>
                  <w:sz w:val="16"/>
                  <w:szCs w:val="16"/>
                </w:rPr>
                <w:t>2.331</w:t>
              </w:r>
            </w:ins>
          </w:p>
          <w:p w14:paraId="43A5544E" w14:textId="77777777" w:rsidR="00BD2E78" w:rsidRPr="007E0F91" w:rsidRDefault="00BD2E78" w:rsidP="00BD2E78">
            <w:pPr>
              <w:jc w:val="center"/>
              <w:rPr>
                <w:ins w:id="12781" w:author="Στάθης Καπ" w:date="2023-03-09T07:04:00Z"/>
                <w:sz w:val="16"/>
                <w:szCs w:val="16"/>
              </w:rPr>
            </w:pPr>
            <w:ins w:id="12782" w:author="Στάθης Καπ" w:date="2023-03-09T07:04:00Z">
              <w:r>
                <w:rPr>
                  <w:rFonts w:ascii="Calibri" w:hAnsi="Calibri" w:cs="Calibri"/>
                  <w:color w:val="000000"/>
                  <w:sz w:val="16"/>
                  <w:szCs w:val="16"/>
                </w:rPr>
                <w:t>2.845</w:t>
              </w:r>
            </w:ins>
          </w:p>
          <w:p w14:paraId="5821631A" w14:textId="77777777" w:rsidR="00BD2E78" w:rsidRPr="007E0F91" w:rsidRDefault="00BD2E78" w:rsidP="00BD2E78">
            <w:pPr>
              <w:jc w:val="center"/>
              <w:rPr>
                <w:ins w:id="12783" w:author="Στάθης Καπ" w:date="2023-03-09T07:04:00Z"/>
                <w:sz w:val="16"/>
                <w:szCs w:val="16"/>
              </w:rPr>
            </w:pPr>
            <w:ins w:id="12784" w:author="Στάθης Καπ" w:date="2023-03-09T07:04:00Z">
              <w:r>
                <w:rPr>
                  <w:rFonts w:ascii="Calibri" w:hAnsi="Calibri" w:cs="Calibri"/>
                  <w:color w:val="000000"/>
                  <w:sz w:val="16"/>
                  <w:szCs w:val="16"/>
                </w:rPr>
                <w:t>2.917</w:t>
              </w:r>
            </w:ins>
          </w:p>
          <w:p w14:paraId="7D1D1D3F" w14:textId="77777777" w:rsidR="00BD2E78" w:rsidRPr="007E0F91" w:rsidRDefault="00BD2E78" w:rsidP="00BD2E78">
            <w:pPr>
              <w:jc w:val="center"/>
              <w:rPr>
                <w:ins w:id="12785" w:author="Στάθης Καπ" w:date="2023-03-09T07:04:00Z"/>
                <w:sz w:val="16"/>
                <w:szCs w:val="16"/>
              </w:rPr>
            </w:pPr>
            <w:ins w:id="12786" w:author="Στάθης Καπ" w:date="2023-03-09T07:04:00Z">
              <w:r>
                <w:rPr>
                  <w:rFonts w:ascii="Calibri" w:hAnsi="Calibri" w:cs="Calibri"/>
                  <w:color w:val="000000"/>
                  <w:sz w:val="16"/>
                  <w:szCs w:val="16"/>
                </w:rPr>
                <w:t>4.848</w:t>
              </w:r>
            </w:ins>
          </w:p>
          <w:p w14:paraId="231C7114" w14:textId="77777777" w:rsidR="00BD2E78" w:rsidRPr="007E0F91" w:rsidRDefault="00BD2E78" w:rsidP="00BD2E78">
            <w:pPr>
              <w:jc w:val="center"/>
              <w:rPr>
                <w:ins w:id="12787" w:author="Στάθης Καπ" w:date="2023-03-09T07:04:00Z"/>
                <w:sz w:val="16"/>
                <w:szCs w:val="16"/>
              </w:rPr>
            </w:pPr>
            <w:ins w:id="12788" w:author="Στάθης Καπ" w:date="2023-03-09T07:04:00Z">
              <w:r>
                <w:rPr>
                  <w:rFonts w:ascii="Calibri" w:hAnsi="Calibri" w:cs="Calibri"/>
                  <w:color w:val="000000"/>
                  <w:sz w:val="16"/>
                  <w:szCs w:val="16"/>
                </w:rPr>
                <w:t>0.328</w:t>
              </w:r>
            </w:ins>
          </w:p>
          <w:p w14:paraId="0C09E24E" w14:textId="77777777" w:rsidR="00BD2E78" w:rsidRPr="007E0F91" w:rsidRDefault="00BD2E78" w:rsidP="00BD2E78">
            <w:pPr>
              <w:jc w:val="center"/>
              <w:rPr>
                <w:ins w:id="12789" w:author="Στάθης Καπ" w:date="2023-03-09T07:04:00Z"/>
                <w:sz w:val="16"/>
                <w:szCs w:val="16"/>
              </w:rPr>
            </w:pPr>
            <w:ins w:id="12790" w:author="Στάθης Καπ" w:date="2023-03-09T07:04:00Z">
              <w:r>
                <w:rPr>
                  <w:rFonts w:ascii="Calibri" w:hAnsi="Calibri" w:cs="Calibri"/>
                  <w:color w:val="000000"/>
                  <w:sz w:val="16"/>
                  <w:szCs w:val="16"/>
                </w:rPr>
                <w:t>0.981</w:t>
              </w:r>
            </w:ins>
          </w:p>
          <w:p w14:paraId="1B80B36A" w14:textId="77777777" w:rsidR="00BD2E78" w:rsidRPr="007E0F91" w:rsidRDefault="00BD2E78" w:rsidP="00BD2E78">
            <w:pPr>
              <w:jc w:val="center"/>
              <w:rPr>
                <w:ins w:id="12791" w:author="Στάθης Καπ" w:date="2023-03-09T07:04:00Z"/>
                <w:sz w:val="16"/>
                <w:szCs w:val="16"/>
              </w:rPr>
            </w:pPr>
            <w:ins w:id="12792" w:author="Στάθης Καπ" w:date="2023-03-09T07:04:00Z">
              <w:r>
                <w:rPr>
                  <w:rFonts w:ascii="Calibri" w:hAnsi="Calibri" w:cs="Calibri"/>
                  <w:color w:val="000000"/>
                  <w:sz w:val="16"/>
                  <w:szCs w:val="16"/>
                </w:rPr>
                <w:t>2.568</w:t>
              </w:r>
            </w:ins>
          </w:p>
          <w:p w14:paraId="3B42A40C" w14:textId="77777777" w:rsidR="00BD2E78" w:rsidRPr="007E0F91" w:rsidRDefault="00BD2E78" w:rsidP="00BD2E78">
            <w:pPr>
              <w:jc w:val="center"/>
              <w:rPr>
                <w:ins w:id="12793" w:author="Στάθης Καπ" w:date="2023-03-09T07:04:00Z"/>
                <w:sz w:val="16"/>
                <w:szCs w:val="16"/>
              </w:rPr>
            </w:pPr>
            <w:ins w:id="12794" w:author="Στάθης Καπ" w:date="2023-03-09T07:04:00Z">
              <w:r>
                <w:rPr>
                  <w:rFonts w:ascii="Calibri" w:hAnsi="Calibri" w:cs="Calibri"/>
                  <w:color w:val="000000"/>
                  <w:sz w:val="16"/>
                  <w:szCs w:val="16"/>
                </w:rPr>
                <w:t>8.727</w:t>
              </w:r>
            </w:ins>
          </w:p>
          <w:p w14:paraId="5C39D5F9" w14:textId="77777777" w:rsidR="00BD2E78" w:rsidRPr="007E0F91" w:rsidRDefault="00BD2E78" w:rsidP="00BD2E78">
            <w:pPr>
              <w:jc w:val="center"/>
              <w:rPr>
                <w:ins w:id="12795" w:author="Στάθης Καπ" w:date="2023-03-09T07:04:00Z"/>
                <w:sz w:val="16"/>
                <w:szCs w:val="16"/>
              </w:rPr>
            </w:pPr>
            <w:ins w:id="12796" w:author="Στάθης Καπ" w:date="2023-03-09T07:04:00Z">
              <w:r>
                <w:rPr>
                  <w:rFonts w:ascii="Calibri" w:hAnsi="Calibri" w:cs="Calibri"/>
                  <w:color w:val="000000"/>
                  <w:sz w:val="16"/>
                  <w:szCs w:val="16"/>
                </w:rPr>
                <w:t>0.111</w:t>
              </w:r>
            </w:ins>
          </w:p>
          <w:p w14:paraId="29052348" w14:textId="77777777" w:rsidR="00BD2E78" w:rsidRPr="007E0F91" w:rsidRDefault="00BD2E78" w:rsidP="00BD2E78">
            <w:pPr>
              <w:jc w:val="center"/>
              <w:rPr>
                <w:ins w:id="12797" w:author="Στάθης Καπ" w:date="2023-03-09T07:04:00Z"/>
                <w:sz w:val="16"/>
                <w:szCs w:val="16"/>
              </w:rPr>
            </w:pPr>
            <w:ins w:id="12798" w:author="Στάθης Καπ" w:date="2023-03-09T07:04:00Z">
              <w:r>
                <w:rPr>
                  <w:rFonts w:ascii="Calibri" w:hAnsi="Calibri" w:cs="Calibri"/>
                  <w:color w:val="000000"/>
                  <w:sz w:val="16"/>
                  <w:szCs w:val="16"/>
                </w:rPr>
                <w:t>0.78</w:t>
              </w:r>
            </w:ins>
          </w:p>
          <w:p w14:paraId="388BC46E" w14:textId="77777777" w:rsidR="00BD2E78" w:rsidRPr="007E0F91" w:rsidRDefault="00BD2E78" w:rsidP="00BD2E78">
            <w:pPr>
              <w:jc w:val="center"/>
              <w:rPr>
                <w:ins w:id="12799" w:author="Στάθης Καπ" w:date="2023-03-09T07:04:00Z"/>
                <w:sz w:val="16"/>
                <w:szCs w:val="16"/>
              </w:rPr>
            </w:pPr>
            <w:ins w:id="12800" w:author="Στάθης Καπ" w:date="2023-03-09T07:04:00Z">
              <w:r>
                <w:rPr>
                  <w:rFonts w:ascii="Calibri" w:hAnsi="Calibri" w:cs="Calibri"/>
                  <w:color w:val="000000"/>
                  <w:sz w:val="16"/>
                  <w:szCs w:val="16"/>
                </w:rPr>
                <w:t>1.167</w:t>
              </w:r>
            </w:ins>
          </w:p>
          <w:p w14:paraId="401DB332" w14:textId="77777777" w:rsidR="00BD2E78" w:rsidRPr="007E0F91" w:rsidRDefault="00BD2E78" w:rsidP="00BD2E78">
            <w:pPr>
              <w:jc w:val="center"/>
              <w:rPr>
                <w:ins w:id="12801" w:author="Στάθης Καπ" w:date="2023-03-09T07:04:00Z"/>
                <w:sz w:val="16"/>
                <w:szCs w:val="16"/>
              </w:rPr>
            </w:pPr>
            <w:ins w:id="12802" w:author="Στάθης Καπ" w:date="2023-03-09T07:04:00Z">
              <w:r>
                <w:rPr>
                  <w:rFonts w:ascii="Calibri" w:hAnsi="Calibri" w:cs="Calibri"/>
                  <w:color w:val="000000"/>
                  <w:sz w:val="16"/>
                  <w:szCs w:val="16"/>
                </w:rPr>
                <w:t>1.838</w:t>
              </w:r>
            </w:ins>
          </w:p>
          <w:p w14:paraId="0343DB28" w14:textId="77777777" w:rsidR="00BD2E78" w:rsidRPr="007E0F91" w:rsidRDefault="00BD2E78" w:rsidP="00BD2E78">
            <w:pPr>
              <w:jc w:val="center"/>
              <w:rPr>
                <w:ins w:id="12803" w:author="Στάθης Καπ" w:date="2023-03-09T07:04:00Z"/>
                <w:sz w:val="16"/>
                <w:szCs w:val="16"/>
              </w:rPr>
            </w:pPr>
            <w:ins w:id="12804" w:author="Στάθης Καπ" w:date="2023-03-09T07:04:00Z">
              <w:r>
                <w:rPr>
                  <w:rFonts w:ascii="Calibri" w:hAnsi="Calibri" w:cs="Calibri"/>
                  <w:color w:val="000000"/>
                  <w:sz w:val="16"/>
                  <w:szCs w:val="16"/>
                </w:rPr>
                <w:t>4.203</w:t>
              </w:r>
            </w:ins>
          </w:p>
          <w:p w14:paraId="457BD6E9" w14:textId="77777777" w:rsidR="00BD2E78" w:rsidRPr="007E0F91" w:rsidRDefault="00BD2E78" w:rsidP="00BD2E78">
            <w:pPr>
              <w:jc w:val="center"/>
              <w:rPr>
                <w:ins w:id="12805" w:author="Στάθης Καπ" w:date="2023-03-09T07:04:00Z"/>
                <w:sz w:val="16"/>
                <w:szCs w:val="16"/>
              </w:rPr>
            </w:pPr>
            <w:ins w:id="12806" w:author="Στάθης Καπ" w:date="2023-03-09T07:04:00Z">
              <w:r>
                <w:rPr>
                  <w:rFonts w:ascii="Calibri" w:hAnsi="Calibri" w:cs="Calibri"/>
                  <w:color w:val="000000"/>
                  <w:sz w:val="16"/>
                  <w:szCs w:val="16"/>
                </w:rPr>
                <w:t>8.306</w:t>
              </w:r>
            </w:ins>
          </w:p>
          <w:p w14:paraId="6854EC22" w14:textId="77777777" w:rsidR="00BD2E78" w:rsidRPr="007E0F91" w:rsidRDefault="00BD2E78" w:rsidP="00BD2E78">
            <w:pPr>
              <w:jc w:val="center"/>
              <w:rPr>
                <w:ins w:id="12807" w:author="Στάθης Καπ" w:date="2023-03-09T07:04:00Z"/>
                <w:sz w:val="16"/>
                <w:szCs w:val="16"/>
              </w:rPr>
            </w:pPr>
            <w:ins w:id="12808" w:author="Στάθης Καπ" w:date="2023-03-09T07:04:00Z">
              <w:r>
                <w:rPr>
                  <w:rFonts w:ascii="Calibri" w:hAnsi="Calibri" w:cs="Calibri"/>
                  <w:color w:val="000000"/>
                  <w:sz w:val="16"/>
                  <w:szCs w:val="16"/>
                </w:rPr>
                <w:t>0.367</w:t>
              </w:r>
            </w:ins>
          </w:p>
          <w:p w14:paraId="29AF7994" w14:textId="77777777" w:rsidR="00BD2E78" w:rsidRPr="007E0F91" w:rsidRDefault="00BD2E78" w:rsidP="00BD2E78">
            <w:pPr>
              <w:jc w:val="center"/>
              <w:rPr>
                <w:ins w:id="12809" w:author="Στάθης Καπ" w:date="2023-03-09T07:04:00Z"/>
                <w:sz w:val="16"/>
                <w:szCs w:val="16"/>
              </w:rPr>
            </w:pPr>
            <w:ins w:id="12810" w:author="Στάθης Καπ" w:date="2023-03-09T07:04:00Z">
              <w:r>
                <w:rPr>
                  <w:rFonts w:ascii="Calibri" w:hAnsi="Calibri" w:cs="Calibri"/>
                  <w:color w:val="000000"/>
                  <w:sz w:val="16"/>
                  <w:szCs w:val="16"/>
                </w:rPr>
                <w:t>2.424</w:t>
              </w:r>
            </w:ins>
          </w:p>
          <w:p w14:paraId="3762DB25" w14:textId="77777777" w:rsidR="00BD2E78" w:rsidRPr="007E0F91" w:rsidRDefault="00BD2E78" w:rsidP="00BD2E78">
            <w:pPr>
              <w:jc w:val="center"/>
              <w:rPr>
                <w:ins w:id="12811" w:author="Στάθης Καπ" w:date="2023-03-09T07:04:00Z"/>
                <w:sz w:val="16"/>
                <w:szCs w:val="16"/>
              </w:rPr>
            </w:pPr>
            <w:ins w:id="12812" w:author="Στάθης Καπ" w:date="2023-03-09T07:04:00Z">
              <w:r>
                <w:rPr>
                  <w:rFonts w:ascii="Calibri" w:hAnsi="Calibri" w:cs="Calibri"/>
                  <w:color w:val="000000"/>
                  <w:sz w:val="16"/>
                  <w:szCs w:val="16"/>
                </w:rPr>
                <w:t>4.421</w:t>
              </w:r>
            </w:ins>
          </w:p>
          <w:p w14:paraId="3E5463A6" w14:textId="667DDACE" w:rsidR="00BD2E78" w:rsidRPr="007E0F91" w:rsidRDefault="00BD2E78" w:rsidP="00BD2E78">
            <w:pPr>
              <w:jc w:val="center"/>
              <w:rPr>
                <w:ins w:id="12813" w:author="Στάθης Καπ" w:date="2023-03-09T05:46:00Z"/>
                <w:sz w:val="16"/>
                <w:szCs w:val="16"/>
              </w:rPr>
            </w:pPr>
            <w:ins w:id="12814" w:author="Στάθης Καπ" w:date="2023-03-09T07:04:00Z">
              <w:r>
                <w:rPr>
                  <w:rFonts w:ascii="Calibri" w:hAnsi="Calibri" w:cs="Calibri"/>
                  <w:color w:val="000000"/>
                  <w:sz w:val="16"/>
                  <w:szCs w:val="16"/>
                </w:rPr>
                <w:t>4.669</w:t>
              </w:r>
            </w:ins>
          </w:p>
        </w:tc>
        <w:tc>
          <w:tcPr>
            <w:tcW w:w="453" w:type="dxa"/>
            <w:tcBorders>
              <w:top w:val="single" w:sz="4" w:space="0" w:color="auto"/>
              <w:left w:val="single" w:sz="4" w:space="0" w:color="auto"/>
            </w:tcBorders>
            <w:vAlign w:val="center"/>
            <w:tcPrChange w:id="12815" w:author="Στάθης Καπ" w:date="2023-03-09T07:04:00Z">
              <w:tcPr>
                <w:tcW w:w="453" w:type="dxa"/>
                <w:gridSpan w:val="2"/>
                <w:tcBorders>
                  <w:top w:val="single" w:sz="4" w:space="0" w:color="auto"/>
                  <w:left w:val="single" w:sz="4" w:space="0" w:color="auto"/>
                </w:tcBorders>
                <w:vAlign w:val="bottom"/>
              </w:tcPr>
            </w:tcPrChange>
          </w:tcPr>
          <w:p w14:paraId="467FA78E" w14:textId="4E340659" w:rsidR="00BD2E78" w:rsidRPr="007E0F91" w:rsidRDefault="00BD2E78" w:rsidP="00BD2E78">
            <w:pPr>
              <w:jc w:val="center"/>
              <w:rPr>
                <w:ins w:id="12816" w:author="Στάθης Καπ" w:date="2023-03-09T05:46:00Z"/>
                <w:sz w:val="16"/>
                <w:szCs w:val="16"/>
              </w:rPr>
            </w:pPr>
            <w:ins w:id="12817" w:author="Στάθης Καπ" w:date="2023-03-09T07:04:00Z">
              <w:r>
                <w:rPr>
                  <w:rFonts w:ascii="Calibri" w:hAnsi="Calibri" w:cs="Calibri"/>
                  <w:color w:val="000000"/>
                  <w:sz w:val="16"/>
                  <w:szCs w:val="16"/>
                </w:rPr>
                <w:t>540</w:t>
              </w:r>
            </w:ins>
          </w:p>
        </w:tc>
        <w:tc>
          <w:tcPr>
            <w:tcW w:w="454" w:type="dxa"/>
            <w:tcBorders>
              <w:top w:val="single" w:sz="4" w:space="0" w:color="auto"/>
            </w:tcBorders>
            <w:vAlign w:val="center"/>
            <w:tcPrChange w:id="12818" w:author="Στάθης Καπ" w:date="2023-03-09T07:04:00Z">
              <w:tcPr>
                <w:tcW w:w="454" w:type="dxa"/>
                <w:gridSpan w:val="2"/>
                <w:tcBorders>
                  <w:top w:val="single" w:sz="4" w:space="0" w:color="auto"/>
                </w:tcBorders>
                <w:vAlign w:val="center"/>
              </w:tcPr>
            </w:tcPrChange>
          </w:tcPr>
          <w:p w14:paraId="2A4BBAAB" w14:textId="238706EC" w:rsidR="00BD2E78" w:rsidRPr="007E0F91" w:rsidRDefault="00BD2E78" w:rsidP="00BD2E78">
            <w:pPr>
              <w:jc w:val="center"/>
              <w:rPr>
                <w:ins w:id="12819" w:author="Στάθης Καπ" w:date="2023-03-09T05:46:00Z"/>
                <w:sz w:val="16"/>
                <w:szCs w:val="16"/>
              </w:rPr>
            </w:pPr>
            <w:ins w:id="12820" w:author="Στάθης Καπ" w:date="2023-03-09T07:04:00Z">
              <w:r>
                <w:rPr>
                  <w:rFonts w:ascii="Calibri" w:hAnsi="Calibri" w:cs="Calibri"/>
                  <w:color w:val="000000"/>
                  <w:sz w:val="16"/>
                  <w:szCs w:val="16"/>
                </w:rPr>
                <w:t>9.7</w:t>
              </w:r>
            </w:ins>
          </w:p>
        </w:tc>
        <w:tc>
          <w:tcPr>
            <w:tcW w:w="454" w:type="dxa"/>
            <w:tcBorders>
              <w:top w:val="single" w:sz="4" w:space="0" w:color="auto"/>
            </w:tcBorders>
            <w:vAlign w:val="center"/>
            <w:tcPrChange w:id="12821" w:author="Στάθης Καπ" w:date="2023-03-09T07:04:00Z">
              <w:tcPr>
                <w:tcW w:w="454" w:type="dxa"/>
                <w:gridSpan w:val="2"/>
                <w:tcBorders>
                  <w:top w:val="single" w:sz="4" w:space="0" w:color="auto"/>
                </w:tcBorders>
                <w:vAlign w:val="bottom"/>
              </w:tcPr>
            </w:tcPrChange>
          </w:tcPr>
          <w:p w14:paraId="364501EC" w14:textId="2D602255" w:rsidR="00BD2E78" w:rsidRPr="007E0F91" w:rsidRDefault="00BD2E78" w:rsidP="00BD2E78">
            <w:pPr>
              <w:jc w:val="center"/>
              <w:rPr>
                <w:ins w:id="12822" w:author="Στάθης Καπ" w:date="2023-03-09T05:46:00Z"/>
                <w:sz w:val="16"/>
                <w:szCs w:val="16"/>
              </w:rPr>
            </w:pPr>
            <w:ins w:id="12823" w:author="Στάθης Καπ" w:date="2023-03-09T07:04:00Z">
              <w:r>
                <w:rPr>
                  <w:rFonts w:ascii="Calibri" w:hAnsi="Calibri" w:cs="Calibri"/>
                  <w:color w:val="000000"/>
                  <w:sz w:val="16"/>
                  <w:szCs w:val="16"/>
                </w:rPr>
                <w:t>0.122</w:t>
              </w:r>
            </w:ins>
          </w:p>
        </w:tc>
        <w:tc>
          <w:tcPr>
            <w:tcW w:w="457" w:type="dxa"/>
            <w:tcBorders>
              <w:top w:val="single" w:sz="4" w:space="0" w:color="auto"/>
              <w:right w:val="single" w:sz="4" w:space="0" w:color="auto"/>
            </w:tcBorders>
            <w:vAlign w:val="center"/>
            <w:tcPrChange w:id="12824" w:author="Στάθης Καπ" w:date="2023-03-09T07:04:00Z">
              <w:tcPr>
                <w:tcW w:w="457" w:type="dxa"/>
                <w:gridSpan w:val="2"/>
                <w:tcBorders>
                  <w:top w:val="single" w:sz="4" w:space="0" w:color="auto"/>
                  <w:right w:val="single" w:sz="4" w:space="0" w:color="auto"/>
                </w:tcBorders>
                <w:vAlign w:val="center"/>
              </w:tcPr>
            </w:tcPrChange>
          </w:tcPr>
          <w:p w14:paraId="10677F5F" w14:textId="5C11E5DA" w:rsidR="00BD2E78" w:rsidRPr="007E0F91" w:rsidRDefault="00BD2E78" w:rsidP="00BD2E78">
            <w:pPr>
              <w:jc w:val="center"/>
              <w:rPr>
                <w:ins w:id="12825" w:author="Στάθης Καπ" w:date="2023-03-09T05:46:00Z"/>
                <w:sz w:val="16"/>
                <w:szCs w:val="16"/>
              </w:rPr>
            </w:pPr>
            <w:ins w:id="12826" w:author="Στάθης Καπ" w:date="2023-03-09T07:04:00Z">
              <w:r>
                <w:rPr>
                  <w:rFonts w:ascii="Calibri" w:hAnsi="Calibri" w:cs="Calibri"/>
                  <w:color w:val="000000"/>
                  <w:sz w:val="16"/>
                  <w:szCs w:val="16"/>
                </w:rPr>
                <w:t>29.48</w:t>
              </w:r>
            </w:ins>
          </w:p>
        </w:tc>
        <w:tc>
          <w:tcPr>
            <w:tcW w:w="453" w:type="dxa"/>
            <w:tcBorders>
              <w:top w:val="single" w:sz="4" w:space="0" w:color="auto"/>
              <w:left w:val="single" w:sz="4" w:space="0" w:color="auto"/>
            </w:tcBorders>
            <w:vAlign w:val="center"/>
            <w:tcPrChange w:id="12827" w:author="Στάθης Καπ" w:date="2023-03-09T07:04:00Z">
              <w:tcPr>
                <w:tcW w:w="453" w:type="dxa"/>
                <w:gridSpan w:val="2"/>
                <w:tcBorders>
                  <w:top w:val="single" w:sz="4" w:space="0" w:color="auto"/>
                  <w:left w:val="single" w:sz="4" w:space="0" w:color="auto"/>
                </w:tcBorders>
                <w:vAlign w:val="bottom"/>
              </w:tcPr>
            </w:tcPrChange>
          </w:tcPr>
          <w:p w14:paraId="6D8E21AC" w14:textId="1A086B33" w:rsidR="00BD2E78" w:rsidRPr="007E0F91" w:rsidRDefault="00BD2E78" w:rsidP="00BD2E78">
            <w:pPr>
              <w:jc w:val="center"/>
              <w:rPr>
                <w:ins w:id="12828" w:author="Στάθης Καπ" w:date="2023-03-09T05:46:00Z"/>
                <w:sz w:val="16"/>
                <w:szCs w:val="16"/>
              </w:rPr>
            </w:pPr>
            <w:ins w:id="12829" w:author="Στάθης Καπ" w:date="2023-03-09T07:04:00Z">
              <w:r>
                <w:rPr>
                  <w:rFonts w:ascii="Calibri" w:hAnsi="Calibri" w:cs="Calibri"/>
                  <w:color w:val="000000"/>
                  <w:sz w:val="16"/>
                  <w:szCs w:val="16"/>
                </w:rPr>
                <w:t>553</w:t>
              </w:r>
            </w:ins>
          </w:p>
        </w:tc>
        <w:tc>
          <w:tcPr>
            <w:tcW w:w="454" w:type="dxa"/>
            <w:tcBorders>
              <w:top w:val="single" w:sz="4" w:space="0" w:color="auto"/>
            </w:tcBorders>
            <w:vAlign w:val="center"/>
            <w:tcPrChange w:id="12830" w:author="Στάθης Καπ" w:date="2023-03-09T07:04:00Z">
              <w:tcPr>
                <w:tcW w:w="454" w:type="dxa"/>
                <w:gridSpan w:val="2"/>
                <w:tcBorders>
                  <w:top w:val="single" w:sz="4" w:space="0" w:color="auto"/>
                </w:tcBorders>
                <w:vAlign w:val="center"/>
              </w:tcPr>
            </w:tcPrChange>
          </w:tcPr>
          <w:p w14:paraId="00AEAC3D" w14:textId="74B9E069" w:rsidR="00BD2E78" w:rsidRPr="007E0F91" w:rsidRDefault="00BD2E78" w:rsidP="00BD2E78">
            <w:pPr>
              <w:jc w:val="center"/>
              <w:rPr>
                <w:ins w:id="12831" w:author="Στάθης Καπ" w:date="2023-03-09T05:46:00Z"/>
                <w:sz w:val="16"/>
                <w:szCs w:val="16"/>
              </w:rPr>
            </w:pPr>
            <w:ins w:id="12832" w:author="Στάθης Καπ" w:date="2023-03-09T07:04:00Z">
              <w:r>
                <w:rPr>
                  <w:rFonts w:ascii="Calibri" w:hAnsi="Calibri" w:cs="Calibri"/>
                  <w:color w:val="000000"/>
                  <w:sz w:val="16"/>
                  <w:szCs w:val="16"/>
                </w:rPr>
                <w:t>7.53</w:t>
              </w:r>
            </w:ins>
          </w:p>
        </w:tc>
        <w:tc>
          <w:tcPr>
            <w:tcW w:w="454" w:type="dxa"/>
            <w:tcBorders>
              <w:top w:val="single" w:sz="4" w:space="0" w:color="auto"/>
            </w:tcBorders>
            <w:vAlign w:val="center"/>
            <w:tcPrChange w:id="12833" w:author="Στάθης Καπ" w:date="2023-03-09T07:04:00Z">
              <w:tcPr>
                <w:tcW w:w="454" w:type="dxa"/>
                <w:gridSpan w:val="2"/>
                <w:tcBorders>
                  <w:top w:val="single" w:sz="4" w:space="0" w:color="auto"/>
                </w:tcBorders>
                <w:vAlign w:val="bottom"/>
              </w:tcPr>
            </w:tcPrChange>
          </w:tcPr>
          <w:p w14:paraId="4812513D" w14:textId="360033E5" w:rsidR="00BD2E78" w:rsidRPr="007E0F91" w:rsidRDefault="00BD2E78" w:rsidP="00BD2E78">
            <w:pPr>
              <w:jc w:val="center"/>
              <w:rPr>
                <w:ins w:id="12834" w:author="Στάθης Καπ" w:date="2023-03-09T05:46:00Z"/>
                <w:sz w:val="16"/>
                <w:szCs w:val="16"/>
              </w:rPr>
            </w:pPr>
            <w:ins w:id="12835" w:author="Στάθης Καπ" w:date="2023-03-09T07:04:00Z">
              <w:r>
                <w:rPr>
                  <w:rFonts w:ascii="Calibri" w:hAnsi="Calibri" w:cs="Calibri"/>
                  <w:color w:val="000000"/>
                  <w:sz w:val="16"/>
                  <w:szCs w:val="16"/>
                </w:rPr>
                <w:t>0.085</w:t>
              </w:r>
            </w:ins>
          </w:p>
        </w:tc>
        <w:tc>
          <w:tcPr>
            <w:tcW w:w="454" w:type="dxa"/>
            <w:tcBorders>
              <w:top w:val="single" w:sz="4" w:space="0" w:color="auto"/>
              <w:right w:val="single" w:sz="4" w:space="0" w:color="auto"/>
            </w:tcBorders>
            <w:vAlign w:val="center"/>
            <w:tcPrChange w:id="12836" w:author="Στάθης Καπ" w:date="2023-03-09T07:04:00Z">
              <w:tcPr>
                <w:tcW w:w="454" w:type="dxa"/>
                <w:gridSpan w:val="2"/>
                <w:tcBorders>
                  <w:top w:val="single" w:sz="4" w:space="0" w:color="auto"/>
                  <w:right w:val="single" w:sz="4" w:space="0" w:color="auto"/>
                </w:tcBorders>
                <w:vAlign w:val="center"/>
              </w:tcPr>
            </w:tcPrChange>
          </w:tcPr>
          <w:p w14:paraId="01C36A08" w14:textId="40D3A285" w:rsidR="00BD2E78" w:rsidRPr="007E0F91" w:rsidRDefault="00BD2E78" w:rsidP="00BD2E78">
            <w:pPr>
              <w:jc w:val="center"/>
              <w:rPr>
                <w:ins w:id="12837" w:author="Στάθης Καπ" w:date="2023-03-09T05:46:00Z"/>
                <w:sz w:val="16"/>
                <w:szCs w:val="16"/>
              </w:rPr>
            </w:pPr>
            <w:ins w:id="12838" w:author="Στάθης Καπ" w:date="2023-03-09T07:04:00Z">
              <w:r>
                <w:rPr>
                  <w:rFonts w:ascii="Calibri" w:hAnsi="Calibri" w:cs="Calibri"/>
                  <w:color w:val="000000"/>
                  <w:sz w:val="16"/>
                  <w:szCs w:val="16"/>
                </w:rPr>
                <w:t>50.87</w:t>
              </w:r>
            </w:ins>
          </w:p>
        </w:tc>
        <w:tc>
          <w:tcPr>
            <w:tcW w:w="453" w:type="dxa"/>
            <w:tcBorders>
              <w:top w:val="single" w:sz="4" w:space="0" w:color="auto"/>
              <w:left w:val="single" w:sz="4" w:space="0" w:color="auto"/>
            </w:tcBorders>
            <w:vAlign w:val="center"/>
            <w:tcPrChange w:id="12839" w:author="Στάθης Καπ" w:date="2023-03-09T07:04:00Z">
              <w:tcPr>
                <w:tcW w:w="453" w:type="dxa"/>
                <w:gridSpan w:val="2"/>
                <w:tcBorders>
                  <w:top w:val="single" w:sz="4" w:space="0" w:color="auto"/>
                  <w:left w:val="single" w:sz="4" w:space="0" w:color="auto"/>
                </w:tcBorders>
                <w:vAlign w:val="bottom"/>
              </w:tcPr>
            </w:tcPrChange>
          </w:tcPr>
          <w:p w14:paraId="40C75DD1" w14:textId="57839DC9" w:rsidR="00BD2E78" w:rsidRPr="007E0F91" w:rsidRDefault="00BD2E78" w:rsidP="00BD2E78">
            <w:pPr>
              <w:jc w:val="center"/>
              <w:rPr>
                <w:ins w:id="12840" w:author="Στάθης Καπ" w:date="2023-03-09T05:46:00Z"/>
                <w:sz w:val="16"/>
                <w:szCs w:val="16"/>
              </w:rPr>
            </w:pPr>
            <w:ins w:id="12841" w:author="Στάθης Καπ" w:date="2023-03-09T07:04:00Z">
              <w:r>
                <w:rPr>
                  <w:rFonts w:ascii="Calibri" w:hAnsi="Calibri" w:cs="Calibri"/>
                  <w:color w:val="000000"/>
                  <w:sz w:val="16"/>
                  <w:szCs w:val="16"/>
                </w:rPr>
                <w:t>518</w:t>
              </w:r>
            </w:ins>
          </w:p>
        </w:tc>
        <w:tc>
          <w:tcPr>
            <w:tcW w:w="454" w:type="dxa"/>
            <w:tcBorders>
              <w:top w:val="single" w:sz="4" w:space="0" w:color="auto"/>
            </w:tcBorders>
            <w:vAlign w:val="center"/>
            <w:tcPrChange w:id="12842" w:author="Στάθης Καπ" w:date="2023-03-09T07:04:00Z">
              <w:tcPr>
                <w:tcW w:w="454" w:type="dxa"/>
                <w:gridSpan w:val="2"/>
                <w:tcBorders>
                  <w:top w:val="single" w:sz="4" w:space="0" w:color="auto"/>
                </w:tcBorders>
                <w:vAlign w:val="center"/>
              </w:tcPr>
            </w:tcPrChange>
          </w:tcPr>
          <w:p w14:paraId="3B66FB83" w14:textId="62BBB9D8" w:rsidR="00BD2E78" w:rsidRPr="007E0F91" w:rsidRDefault="00BD2E78" w:rsidP="00BD2E78">
            <w:pPr>
              <w:jc w:val="center"/>
              <w:rPr>
                <w:ins w:id="12843" w:author="Στάθης Καπ" w:date="2023-03-09T05:46:00Z"/>
                <w:sz w:val="16"/>
                <w:szCs w:val="16"/>
              </w:rPr>
            </w:pPr>
            <w:ins w:id="12844" w:author="Στάθης Καπ" w:date="2023-03-09T07:04:00Z">
              <w:r>
                <w:rPr>
                  <w:rFonts w:ascii="Calibri" w:hAnsi="Calibri" w:cs="Calibri"/>
                  <w:color w:val="000000"/>
                  <w:sz w:val="16"/>
                  <w:szCs w:val="16"/>
                </w:rPr>
                <w:t>13.38</w:t>
              </w:r>
            </w:ins>
          </w:p>
        </w:tc>
        <w:tc>
          <w:tcPr>
            <w:tcW w:w="454" w:type="dxa"/>
            <w:tcBorders>
              <w:top w:val="single" w:sz="4" w:space="0" w:color="auto"/>
            </w:tcBorders>
            <w:vAlign w:val="center"/>
            <w:tcPrChange w:id="12845" w:author="Στάθης Καπ" w:date="2023-03-09T07:04:00Z">
              <w:tcPr>
                <w:tcW w:w="454" w:type="dxa"/>
                <w:gridSpan w:val="2"/>
                <w:tcBorders>
                  <w:top w:val="single" w:sz="4" w:space="0" w:color="auto"/>
                </w:tcBorders>
                <w:vAlign w:val="bottom"/>
              </w:tcPr>
            </w:tcPrChange>
          </w:tcPr>
          <w:p w14:paraId="78CBA03C" w14:textId="59868B0E" w:rsidR="00BD2E78" w:rsidRPr="007E0F91" w:rsidRDefault="00BD2E78" w:rsidP="00BD2E78">
            <w:pPr>
              <w:jc w:val="center"/>
              <w:rPr>
                <w:ins w:id="12846" w:author="Στάθης Καπ" w:date="2023-03-09T05:46:00Z"/>
                <w:sz w:val="16"/>
                <w:szCs w:val="16"/>
              </w:rPr>
            </w:pPr>
            <w:ins w:id="12847" w:author="Στάθης Καπ" w:date="2023-03-09T07:04:00Z">
              <w:r>
                <w:rPr>
                  <w:rFonts w:ascii="Calibri" w:hAnsi="Calibri" w:cs="Calibri"/>
                  <w:color w:val="000000"/>
                  <w:sz w:val="16"/>
                  <w:szCs w:val="16"/>
                </w:rPr>
                <w:t>0.099</w:t>
              </w:r>
            </w:ins>
          </w:p>
        </w:tc>
        <w:tc>
          <w:tcPr>
            <w:tcW w:w="461" w:type="dxa"/>
            <w:tcBorders>
              <w:top w:val="single" w:sz="4" w:space="0" w:color="auto"/>
              <w:right w:val="single" w:sz="4" w:space="0" w:color="auto"/>
            </w:tcBorders>
            <w:vAlign w:val="center"/>
            <w:tcPrChange w:id="12848" w:author="Στάθης Καπ" w:date="2023-03-09T07:04:00Z">
              <w:tcPr>
                <w:tcW w:w="461" w:type="dxa"/>
                <w:gridSpan w:val="2"/>
                <w:tcBorders>
                  <w:top w:val="single" w:sz="4" w:space="0" w:color="auto"/>
                  <w:right w:val="single" w:sz="4" w:space="0" w:color="auto"/>
                </w:tcBorders>
                <w:vAlign w:val="center"/>
              </w:tcPr>
            </w:tcPrChange>
          </w:tcPr>
          <w:p w14:paraId="36CF2139" w14:textId="19916CFB" w:rsidR="00BD2E78" w:rsidRPr="007E0F91" w:rsidRDefault="00BD2E78" w:rsidP="00BD2E78">
            <w:pPr>
              <w:jc w:val="center"/>
              <w:rPr>
                <w:ins w:id="12849" w:author="Στάθης Καπ" w:date="2023-03-09T05:46:00Z"/>
                <w:sz w:val="16"/>
                <w:szCs w:val="16"/>
              </w:rPr>
            </w:pPr>
            <w:ins w:id="12850" w:author="Στάθης Καπ" w:date="2023-03-09T07:04:00Z">
              <w:r>
                <w:rPr>
                  <w:rFonts w:ascii="Calibri" w:hAnsi="Calibri" w:cs="Calibri"/>
                  <w:color w:val="000000"/>
                  <w:sz w:val="16"/>
                  <w:szCs w:val="16"/>
                </w:rPr>
                <w:t>42.77</w:t>
              </w:r>
            </w:ins>
          </w:p>
        </w:tc>
      </w:tr>
      <w:tr w:rsidR="00BD2E78" w14:paraId="393B1B2B" w14:textId="77777777" w:rsidTr="00B16494">
        <w:trPr>
          <w:trHeight w:val="170"/>
          <w:jc w:val="center"/>
          <w:ins w:id="12851"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F72A3EA" w14:textId="77777777" w:rsidR="00BD2E78" w:rsidRPr="007E0F91" w:rsidRDefault="00BD2E78" w:rsidP="00BD2E78">
            <w:pPr>
              <w:jc w:val="center"/>
              <w:rPr>
                <w:ins w:id="12852" w:author="Στάθης Καπ" w:date="2023-03-09T05:46:00Z"/>
                <w:sz w:val="16"/>
                <w:szCs w:val="16"/>
              </w:rPr>
            </w:pPr>
            <w:ins w:id="12853" w:author="Στάθης Καπ" w:date="2023-03-09T05:46:00Z">
              <w:r w:rsidRPr="007E0F91">
                <w:rPr>
                  <w:sz w:val="16"/>
                  <w:szCs w:val="16"/>
                </w:rPr>
                <w:t>pr02</w:t>
              </w:r>
            </w:ins>
          </w:p>
        </w:tc>
        <w:tc>
          <w:tcPr>
            <w:tcW w:w="565" w:type="dxa"/>
            <w:tcBorders>
              <w:left w:val="single" w:sz="4" w:space="0" w:color="auto"/>
            </w:tcBorders>
            <w:vAlign w:val="center"/>
          </w:tcPr>
          <w:p w14:paraId="5C071E19" w14:textId="7CCEAC2B" w:rsidR="00BD2E78" w:rsidRPr="007E0F91" w:rsidRDefault="00BD2E78" w:rsidP="00BD2E78">
            <w:pPr>
              <w:jc w:val="center"/>
              <w:rPr>
                <w:ins w:id="12854" w:author="Στάθης Καπ" w:date="2023-03-09T05:46:00Z"/>
                <w:sz w:val="16"/>
                <w:szCs w:val="16"/>
              </w:rPr>
            </w:pPr>
            <w:ins w:id="12855" w:author="Στάθης Καπ" w:date="2023-03-09T07:04:00Z">
              <w:r>
                <w:rPr>
                  <w:rFonts w:ascii="Calibri" w:hAnsi="Calibri" w:cs="Calibri"/>
                  <w:color w:val="000000"/>
                  <w:sz w:val="16"/>
                  <w:szCs w:val="16"/>
                </w:rPr>
                <w:t>943</w:t>
              </w:r>
            </w:ins>
          </w:p>
        </w:tc>
        <w:tc>
          <w:tcPr>
            <w:tcW w:w="679" w:type="dxa"/>
            <w:tcBorders>
              <w:right w:val="single" w:sz="4" w:space="0" w:color="auto"/>
            </w:tcBorders>
            <w:vAlign w:val="center"/>
          </w:tcPr>
          <w:p w14:paraId="181A99F9" w14:textId="3B9405C7" w:rsidR="00BD2E78" w:rsidRPr="007E0F91" w:rsidRDefault="00BD2E78" w:rsidP="00BD2E78">
            <w:pPr>
              <w:jc w:val="center"/>
              <w:rPr>
                <w:ins w:id="12856" w:author="Στάθης Καπ" w:date="2023-03-09T05:46:00Z"/>
                <w:sz w:val="16"/>
                <w:szCs w:val="16"/>
              </w:rPr>
            </w:pPr>
            <w:ins w:id="12857" w:author="Στάθης Καπ" w:date="2023-03-09T07:04:00Z">
              <w:r>
                <w:rPr>
                  <w:rFonts w:ascii="Calibri" w:hAnsi="Calibri" w:cs="Calibri"/>
                  <w:color w:val="000000"/>
                  <w:sz w:val="16"/>
                  <w:szCs w:val="16"/>
                </w:rPr>
                <w:t>899</w:t>
              </w:r>
            </w:ins>
          </w:p>
        </w:tc>
        <w:tc>
          <w:tcPr>
            <w:tcW w:w="453" w:type="dxa"/>
            <w:tcBorders>
              <w:left w:val="single" w:sz="4" w:space="0" w:color="auto"/>
            </w:tcBorders>
            <w:vAlign w:val="center"/>
          </w:tcPr>
          <w:p w14:paraId="4F91A6B8" w14:textId="19F1E84B" w:rsidR="00BD2E78" w:rsidRPr="007E0F91" w:rsidRDefault="00BD2E78" w:rsidP="00BD2E78">
            <w:pPr>
              <w:jc w:val="center"/>
              <w:rPr>
                <w:ins w:id="12858" w:author="Στάθης Καπ" w:date="2023-03-09T05:46:00Z"/>
                <w:sz w:val="16"/>
                <w:szCs w:val="16"/>
              </w:rPr>
            </w:pPr>
            <w:ins w:id="12859" w:author="Στάθης Καπ" w:date="2023-03-09T07:04:00Z">
              <w:r>
                <w:rPr>
                  <w:rFonts w:ascii="Calibri" w:hAnsi="Calibri" w:cs="Calibri"/>
                  <w:color w:val="000000"/>
                  <w:sz w:val="16"/>
                  <w:szCs w:val="16"/>
                </w:rPr>
                <w:t>858</w:t>
              </w:r>
            </w:ins>
          </w:p>
        </w:tc>
        <w:tc>
          <w:tcPr>
            <w:tcW w:w="708" w:type="dxa"/>
            <w:vAlign w:val="center"/>
          </w:tcPr>
          <w:p w14:paraId="21B5C2B4" w14:textId="101C3E19" w:rsidR="00BD2E78" w:rsidRPr="007E0F91" w:rsidRDefault="00BD2E78" w:rsidP="00BD2E78">
            <w:pPr>
              <w:jc w:val="center"/>
              <w:rPr>
                <w:ins w:id="12860" w:author="Στάθης Καπ" w:date="2023-03-09T05:46:00Z"/>
                <w:sz w:val="16"/>
                <w:szCs w:val="16"/>
              </w:rPr>
            </w:pPr>
            <w:ins w:id="12861" w:author="Στάθης Καπ" w:date="2023-03-09T07:04:00Z">
              <w:r>
                <w:rPr>
                  <w:rFonts w:ascii="Calibri" w:hAnsi="Calibri" w:cs="Calibri"/>
                  <w:color w:val="000000"/>
                  <w:sz w:val="16"/>
                  <w:szCs w:val="16"/>
                </w:rPr>
                <w:t>9.01</w:t>
              </w:r>
            </w:ins>
          </w:p>
        </w:tc>
        <w:tc>
          <w:tcPr>
            <w:tcW w:w="652" w:type="dxa"/>
            <w:vMerge/>
            <w:tcBorders>
              <w:right w:val="single" w:sz="4" w:space="0" w:color="auto"/>
            </w:tcBorders>
            <w:vAlign w:val="center"/>
          </w:tcPr>
          <w:p w14:paraId="54FB2F68" w14:textId="77777777" w:rsidR="00BD2E78" w:rsidRPr="007E0F91" w:rsidRDefault="00BD2E78" w:rsidP="00BD2E78">
            <w:pPr>
              <w:jc w:val="center"/>
              <w:rPr>
                <w:ins w:id="12862" w:author="Στάθης Καπ" w:date="2023-03-09T05:46:00Z"/>
                <w:sz w:val="16"/>
                <w:szCs w:val="16"/>
              </w:rPr>
            </w:pPr>
          </w:p>
        </w:tc>
        <w:tc>
          <w:tcPr>
            <w:tcW w:w="453" w:type="dxa"/>
            <w:tcBorders>
              <w:left w:val="single" w:sz="4" w:space="0" w:color="auto"/>
            </w:tcBorders>
            <w:vAlign w:val="center"/>
          </w:tcPr>
          <w:p w14:paraId="43569594" w14:textId="58ED7F65" w:rsidR="00BD2E78" w:rsidRPr="007E0F91" w:rsidRDefault="00BD2E78" w:rsidP="00BD2E78">
            <w:pPr>
              <w:jc w:val="center"/>
              <w:rPr>
                <w:ins w:id="12863" w:author="Στάθης Καπ" w:date="2023-03-09T05:46:00Z"/>
                <w:sz w:val="16"/>
                <w:szCs w:val="16"/>
              </w:rPr>
            </w:pPr>
            <w:ins w:id="12864" w:author="Στάθης Καπ" w:date="2023-03-09T07:04:00Z">
              <w:r>
                <w:rPr>
                  <w:rFonts w:ascii="Calibri" w:hAnsi="Calibri" w:cs="Calibri"/>
                  <w:color w:val="000000"/>
                  <w:sz w:val="16"/>
                  <w:szCs w:val="16"/>
                </w:rPr>
                <w:t>834</w:t>
              </w:r>
            </w:ins>
          </w:p>
        </w:tc>
        <w:tc>
          <w:tcPr>
            <w:tcW w:w="454" w:type="dxa"/>
            <w:vAlign w:val="center"/>
          </w:tcPr>
          <w:p w14:paraId="6BB51EB6" w14:textId="07E67F73" w:rsidR="00BD2E78" w:rsidRPr="007E0F91" w:rsidRDefault="00BD2E78" w:rsidP="00BD2E78">
            <w:pPr>
              <w:jc w:val="center"/>
              <w:rPr>
                <w:ins w:id="12865" w:author="Στάθης Καπ" w:date="2023-03-09T05:46:00Z"/>
                <w:sz w:val="16"/>
                <w:szCs w:val="16"/>
              </w:rPr>
            </w:pPr>
            <w:ins w:id="12866" w:author="Στάθης Καπ" w:date="2023-03-09T07:04:00Z">
              <w:r>
                <w:rPr>
                  <w:rFonts w:ascii="Calibri" w:hAnsi="Calibri" w:cs="Calibri"/>
                  <w:color w:val="000000"/>
                  <w:sz w:val="16"/>
                  <w:szCs w:val="16"/>
                </w:rPr>
                <w:t>2.8</w:t>
              </w:r>
            </w:ins>
          </w:p>
        </w:tc>
        <w:tc>
          <w:tcPr>
            <w:tcW w:w="454" w:type="dxa"/>
            <w:vAlign w:val="center"/>
          </w:tcPr>
          <w:p w14:paraId="1E68250E" w14:textId="0843ECBF" w:rsidR="00BD2E78" w:rsidRPr="007E0F91" w:rsidRDefault="00BD2E78" w:rsidP="00BD2E78">
            <w:pPr>
              <w:jc w:val="center"/>
              <w:rPr>
                <w:ins w:id="12867" w:author="Στάθης Καπ" w:date="2023-03-09T05:46:00Z"/>
                <w:sz w:val="16"/>
                <w:szCs w:val="16"/>
              </w:rPr>
            </w:pPr>
            <w:ins w:id="12868" w:author="Στάθης Καπ" w:date="2023-03-09T07:04:00Z">
              <w:r>
                <w:rPr>
                  <w:rFonts w:ascii="Calibri" w:hAnsi="Calibri" w:cs="Calibri"/>
                  <w:color w:val="000000"/>
                  <w:sz w:val="16"/>
                  <w:szCs w:val="16"/>
                </w:rPr>
                <w:t>0.332</w:t>
              </w:r>
            </w:ins>
          </w:p>
        </w:tc>
        <w:tc>
          <w:tcPr>
            <w:tcW w:w="457" w:type="dxa"/>
            <w:tcBorders>
              <w:right w:val="single" w:sz="4" w:space="0" w:color="auto"/>
            </w:tcBorders>
            <w:vAlign w:val="center"/>
          </w:tcPr>
          <w:p w14:paraId="1C624428" w14:textId="30DDFE4E" w:rsidR="00BD2E78" w:rsidRPr="007E0F91" w:rsidRDefault="00BD2E78" w:rsidP="00BD2E78">
            <w:pPr>
              <w:jc w:val="center"/>
              <w:rPr>
                <w:ins w:id="12869" w:author="Στάθης Καπ" w:date="2023-03-09T05:46:00Z"/>
                <w:sz w:val="16"/>
                <w:szCs w:val="16"/>
              </w:rPr>
            </w:pPr>
            <w:ins w:id="12870" w:author="Στάθης Καπ" w:date="2023-03-09T07:04:00Z">
              <w:r>
                <w:rPr>
                  <w:rFonts w:ascii="Calibri" w:hAnsi="Calibri" w:cs="Calibri"/>
                  <w:color w:val="000000"/>
                  <w:sz w:val="16"/>
                  <w:szCs w:val="16"/>
                </w:rPr>
                <w:t>77.37</w:t>
              </w:r>
            </w:ins>
          </w:p>
        </w:tc>
        <w:tc>
          <w:tcPr>
            <w:tcW w:w="453" w:type="dxa"/>
            <w:tcBorders>
              <w:left w:val="single" w:sz="4" w:space="0" w:color="auto"/>
            </w:tcBorders>
            <w:vAlign w:val="center"/>
          </w:tcPr>
          <w:p w14:paraId="00DD839C" w14:textId="5A40F78E" w:rsidR="00BD2E78" w:rsidRPr="007E0F91" w:rsidRDefault="00BD2E78" w:rsidP="00BD2E78">
            <w:pPr>
              <w:jc w:val="center"/>
              <w:rPr>
                <w:ins w:id="12871" w:author="Στάθης Καπ" w:date="2023-03-09T05:46:00Z"/>
                <w:sz w:val="16"/>
                <w:szCs w:val="16"/>
              </w:rPr>
            </w:pPr>
            <w:ins w:id="12872" w:author="Στάθης Καπ" w:date="2023-03-09T07:04:00Z">
              <w:r>
                <w:rPr>
                  <w:rFonts w:ascii="Calibri" w:hAnsi="Calibri" w:cs="Calibri"/>
                  <w:color w:val="000000"/>
                  <w:sz w:val="16"/>
                  <w:szCs w:val="16"/>
                </w:rPr>
                <w:t>808</w:t>
              </w:r>
            </w:ins>
          </w:p>
        </w:tc>
        <w:tc>
          <w:tcPr>
            <w:tcW w:w="454" w:type="dxa"/>
            <w:vAlign w:val="center"/>
          </w:tcPr>
          <w:p w14:paraId="4D0E9950" w14:textId="26DF6F94" w:rsidR="00BD2E78" w:rsidRPr="007E0F91" w:rsidRDefault="00BD2E78" w:rsidP="00BD2E78">
            <w:pPr>
              <w:jc w:val="center"/>
              <w:rPr>
                <w:ins w:id="12873" w:author="Στάθης Καπ" w:date="2023-03-09T05:46:00Z"/>
                <w:sz w:val="16"/>
                <w:szCs w:val="16"/>
              </w:rPr>
            </w:pPr>
            <w:ins w:id="12874" w:author="Στάθης Καπ" w:date="2023-03-09T07:04:00Z">
              <w:r>
                <w:rPr>
                  <w:rFonts w:ascii="Calibri" w:hAnsi="Calibri" w:cs="Calibri"/>
                  <w:color w:val="000000"/>
                  <w:sz w:val="16"/>
                  <w:szCs w:val="16"/>
                </w:rPr>
                <w:t>5.83</w:t>
              </w:r>
            </w:ins>
          </w:p>
        </w:tc>
        <w:tc>
          <w:tcPr>
            <w:tcW w:w="454" w:type="dxa"/>
            <w:vAlign w:val="center"/>
          </w:tcPr>
          <w:p w14:paraId="441C8142" w14:textId="717D29B1" w:rsidR="00BD2E78" w:rsidRPr="007E0F91" w:rsidRDefault="00BD2E78" w:rsidP="00BD2E78">
            <w:pPr>
              <w:jc w:val="center"/>
              <w:rPr>
                <w:ins w:id="12875" w:author="Στάθης Καπ" w:date="2023-03-09T05:46:00Z"/>
                <w:sz w:val="16"/>
                <w:szCs w:val="16"/>
              </w:rPr>
            </w:pPr>
            <w:ins w:id="12876" w:author="Στάθης Καπ" w:date="2023-03-09T07:04:00Z">
              <w:r>
                <w:rPr>
                  <w:rFonts w:ascii="Calibri" w:hAnsi="Calibri" w:cs="Calibri"/>
                  <w:color w:val="000000"/>
                  <w:sz w:val="16"/>
                  <w:szCs w:val="16"/>
                </w:rPr>
                <w:t>0.287</w:t>
              </w:r>
            </w:ins>
          </w:p>
        </w:tc>
        <w:tc>
          <w:tcPr>
            <w:tcW w:w="454" w:type="dxa"/>
            <w:tcBorders>
              <w:right w:val="single" w:sz="4" w:space="0" w:color="auto"/>
            </w:tcBorders>
            <w:vAlign w:val="center"/>
          </w:tcPr>
          <w:p w14:paraId="14979533" w14:textId="69B55087" w:rsidR="00BD2E78" w:rsidRPr="007E0F91" w:rsidRDefault="00BD2E78" w:rsidP="00BD2E78">
            <w:pPr>
              <w:jc w:val="center"/>
              <w:rPr>
                <w:ins w:id="12877" w:author="Στάθης Καπ" w:date="2023-03-09T05:46:00Z"/>
                <w:sz w:val="16"/>
                <w:szCs w:val="16"/>
              </w:rPr>
            </w:pPr>
            <w:ins w:id="12878" w:author="Στάθης Καπ" w:date="2023-03-09T07:04:00Z">
              <w:r>
                <w:rPr>
                  <w:rFonts w:ascii="Calibri" w:hAnsi="Calibri" w:cs="Calibri"/>
                  <w:color w:val="000000"/>
                  <w:sz w:val="16"/>
                  <w:szCs w:val="16"/>
                </w:rPr>
                <w:t>80.44</w:t>
              </w:r>
            </w:ins>
          </w:p>
        </w:tc>
        <w:tc>
          <w:tcPr>
            <w:tcW w:w="453" w:type="dxa"/>
            <w:tcBorders>
              <w:left w:val="single" w:sz="4" w:space="0" w:color="auto"/>
            </w:tcBorders>
            <w:vAlign w:val="center"/>
          </w:tcPr>
          <w:p w14:paraId="16437F4D" w14:textId="6CE12963" w:rsidR="00BD2E78" w:rsidRPr="007E0F91" w:rsidRDefault="00BD2E78" w:rsidP="00BD2E78">
            <w:pPr>
              <w:jc w:val="center"/>
              <w:rPr>
                <w:ins w:id="12879" w:author="Στάθης Καπ" w:date="2023-03-09T05:46:00Z"/>
                <w:sz w:val="16"/>
                <w:szCs w:val="16"/>
              </w:rPr>
            </w:pPr>
            <w:ins w:id="12880" w:author="Στάθης Καπ" w:date="2023-03-09T07:04:00Z">
              <w:r>
                <w:rPr>
                  <w:rFonts w:ascii="Calibri" w:hAnsi="Calibri" w:cs="Calibri"/>
                  <w:color w:val="000000"/>
                  <w:sz w:val="16"/>
                  <w:szCs w:val="16"/>
                </w:rPr>
                <w:t>764</w:t>
              </w:r>
            </w:ins>
          </w:p>
        </w:tc>
        <w:tc>
          <w:tcPr>
            <w:tcW w:w="454" w:type="dxa"/>
            <w:vAlign w:val="center"/>
          </w:tcPr>
          <w:p w14:paraId="3677622C" w14:textId="65752D31" w:rsidR="00BD2E78" w:rsidRPr="007E0F91" w:rsidRDefault="00BD2E78" w:rsidP="00BD2E78">
            <w:pPr>
              <w:jc w:val="center"/>
              <w:rPr>
                <w:ins w:id="12881" w:author="Στάθης Καπ" w:date="2023-03-09T05:46:00Z"/>
                <w:sz w:val="16"/>
                <w:szCs w:val="16"/>
              </w:rPr>
            </w:pPr>
            <w:ins w:id="12882" w:author="Στάθης Καπ" w:date="2023-03-09T07:04:00Z">
              <w:r>
                <w:rPr>
                  <w:rFonts w:ascii="Calibri" w:hAnsi="Calibri" w:cs="Calibri"/>
                  <w:color w:val="000000"/>
                  <w:sz w:val="16"/>
                  <w:szCs w:val="16"/>
                </w:rPr>
                <w:t>10.96</w:t>
              </w:r>
            </w:ins>
          </w:p>
        </w:tc>
        <w:tc>
          <w:tcPr>
            <w:tcW w:w="454" w:type="dxa"/>
            <w:vAlign w:val="center"/>
          </w:tcPr>
          <w:p w14:paraId="1CFE0A7A" w14:textId="33FF6D71" w:rsidR="00BD2E78" w:rsidRPr="007E0F91" w:rsidRDefault="00BD2E78" w:rsidP="00BD2E78">
            <w:pPr>
              <w:jc w:val="center"/>
              <w:rPr>
                <w:ins w:id="12883" w:author="Στάθης Καπ" w:date="2023-03-09T05:46:00Z"/>
                <w:sz w:val="16"/>
                <w:szCs w:val="16"/>
              </w:rPr>
            </w:pPr>
            <w:ins w:id="12884" w:author="Στάθης Καπ" w:date="2023-03-09T07:04:00Z">
              <w:r>
                <w:rPr>
                  <w:rFonts w:ascii="Calibri" w:hAnsi="Calibri" w:cs="Calibri"/>
                  <w:color w:val="000000"/>
                  <w:sz w:val="16"/>
                  <w:szCs w:val="16"/>
                </w:rPr>
                <w:t>0.292</w:t>
              </w:r>
            </w:ins>
          </w:p>
        </w:tc>
        <w:tc>
          <w:tcPr>
            <w:tcW w:w="461" w:type="dxa"/>
            <w:tcBorders>
              <w:right w:val="single" w:sz="4" w:space="0" w:color="auto"/>
            </w:tcBorders>
            <w:vAlign w:val="center"/>
          </w:tcPr>
          <w:p w14:paraId="58E4B1A7" w14:textId="691660C4" w:rsidR="00BD2E78" w:rsidRPr="007E0F91" w:rsidRDefault="00BD2E78" w:rsidP="00BD2E78">
            <w:pPr>
              <w:jc w:val="center"/>
              <w:rPr>
                <w:ins w:id="12885" w:author="Στάθης Καπ" w:date="2023-03-09T05:46:00Z"/>
                <w:sz w:val="16"/>
                <w:szCs w:val="16"/>
              </w:rPr>
            </w:pPr>
            <w:ins w:id="12886" w:author="Στάθης Καπ" w:date="2023-03-09T07:04:00Z">
              <w:r>
                <w:rPr>
                  <w:rFonts w:ascii="Calibri" w:hAnsi="Calibri" w:cs="Calibri"/>
                  <w:color w:val="000000"/>
                  <w:sz w:val="16"/>
                  <w:szCs w:val="16"/>
                </w:rPr>
                <w:t>80.1</w:t>
              </w:r>
            </w:ins>
          </w:p>
        </w:tc>
      </w:tr>
      <w:tr w:rsidR="00BD2E78" w14:paraId="5002E672" w14:textId="77777777" w:rsidTr="00B16494">
        <w:trPr>
          <w:trHeight w:val="170"/>
          <w:jc w:val="center"/>
          <w:ins w:id="12887"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7EBAB12" w14:textId="77777777" w:rsidR="00BD2E78" w:rsidRPr="007E0F91" w:rsidRDefault="00BD2E78" w:rsidP="00BD2E78">
            <w:pPr>
              <w:jc w:val="center"/>
              <w:rPr>
                <w:ins w:id="12888" w:author="Στάθης Καπ" w:date="2023-03-09T05:46:00Z"/>
                <w:sz w:val="16"/>
                <w:szCs w:val="16"/>
              </w:rPr>
            </w:pPr>
            <w:ins w:id="12889" w:author="Στάθης Καπ" w:date="2023-03-09T05:46:00Z">
              <w:r w:rsidRPr="007E0F91">
                <w:rPr>
                  <w:sz w:val="16"/>
                  <w:szCs w:val="16"/>
                </w:rPr>
                <w:t>pr03</w:t>
              </w:r>
            </w:ins>
          </w:p>
        </w:tc>
        <w:tc>
          <w:tcPr>
            <w:tcW w:w="565" w:type="dxa"/>
            <w:tcBorders>
              <w:left w:val="single" w:sz="4" w:space="0" w:color="auto"/>
            </w:tcBorders>
            <w:vAlign w:val="center"/>
          </w:tcPr>
          <w:p w14:paraId="370EB652" w14:textId="65A88887" w:rsidR="00BD2E78" w:rsidRPr="007E0F91" w:rsidRDefault="00BD2E78" w:rsidP="00BD2E78">
            <w:pPr>
              <w:jc w:val="center"/>
              <w:rPr>
                <w:ins w:id="12890" w:author="Στάθης Καπ" w:date="2023-03-09T05:46:00Z"/>
                <w:sz w:val="16"/>
                <w:szCs w:val="16"/>
              </w:rPr>
            </w:pPr>
            <w:ins w:id="12891" w:author="Στάθης Καπ" w:date="2023-03-09T07:04:00Z">
              <w:r>
                <w:rPr>
                  <w:rFonts w:ascii="Calibri" w:hAnsi="Calibri" w:cs="Calibri"/>
                  <w:color w:val="000000"/>
                  <w:sz w:val="16"/>
                  <w:szCs w:val="16"/>
                </w:rPr>
                <w:t>1010</w:t>
              </w:r>
            </w:ins>
          </w:p>
        </w:tc>
        <w:tc>
          <w:tcPr>
            <w:tcW w:w="679" w:type="dxa"/>
            <w:tcBorders>
              <w:right w:val="single" w:sz="4" w:space="0" w:color="auto"/>
            </w:tcBorders>
            <w:vAlign w:val="center"/>
          </w:tcPr>
          <w:p w14:paraId="4A752707" w14:textId="1810574E" w:rsidR="00BD2E78" w:rsidRPr="007E0F91" w:rsidRDefault="00BD2E78" w:rsidP="00BD2E78">
            <w:pPr>
              <w:jc w:val="center"/>
              <w:rPr>
                <w:ins w:id="12892" w:author="Στάθης Καπ" w:date="2023-03-09T05:46:00Z"/>
                <w:sz w:val="16"/>
                <w:szCs w:val="16"/>
              </w:rPr>
            </w:pPr>
            <w:ins w:id="12893" w:author="Στάθης Καπ" w:date="2023-03-09T07:04:00Z">
              <w:r>
                <w:rPr>
                  <w:rFonts w:ascii="Calibri" w:hAnsi="Calibri" w:cs="Calibri"/>
                  <w:color w:val="000000"/>
                  <w:sz w:val="16"/>
                  <w:szCs w:val="16"/>
                </w:rPr>
                <w:t>946</w:t>
              </w:r>
            </w:ins>
          </w:p>
        </w:tc>
        <w:tc>
          <w:tcPr>
            <w:tcW w:w="453" w:type="dxa"/>
            <w:tcBorders>
              <w:left w:val="single" w:sz="4" w:space="0" w:color="auto"/>
            </w:tcBorders>
            <w:vAlign w:val="center"/>
          </w:tcPr>
          <w:p w14:paraId="0B671D13" w14:textId="73C89531" w:rsidR="00BD2E78" w:rsidRPr="007E0F91" w:rsidRDefault="00BD2E78" w:rsidP="00BD2E78">
            <w:pPr>
              <w:jc w:val="center"/>
              <w:rPr>
                <w:ins w:id="12894" w:author="Στάθης Καπ" w:date="2023-03-09T05:46:00Z"/>
                <w:sz w:val="16"/>
                <w:szCs w:val="16"/>
              </w:rPr>
            </w:pPr>
            <w:ins w:id="12895" w:author="Στάθης Καπ" w:date="2023-03-09T07:04:00Z">
              <w:r>
                <w:rPr>
                  <w:rFonts w:ascii="Calibri" w:hAnsi="Calibri" w:cs="Calibri"/>
                  <w:color w:val="000000"/>
                  <w:sz w:val="16"/>
                  <w:szCs w:val="16"/>
                </w:rPr>
                <w:t>959</w:t>
              </w:r>
            </w:ins>
          </w:p>
        </w:tc>
        <w:tc>
          <w:tcPr>
            <w:tcW w:w="708" w:type="dxa"/>
            <w:vAlign w:val="center"/>
          </w:tcPr>
          <w:p w14:paraId="0DD31A1A" w14:textId="1E893DED" w:rsidR="00BD2E78" w:rsidRPr="007E0F91" w:rsidRDefault="00BD2E78" w:rsidP="00BD2E78">
            <w:pPr>
              <w:jc w:val="center"/>
              <w:rPr>
                <w:ins w:id="12896" w:author="Στάθης Καπ" w:date="2023-03-09T05:46:00Z"/>
                <w:sz w:val="16"/>
                <w:szCs w:val="16"/>
              </w:rPr>
            </w:pPr>
            <w:ins w:id="12897" w:author="Στάθης Καπ" w:date="2023-03-09T07:04:00Z">
              <w:r>
                <w:rPr>
                  <w:rFonts w:ascii="Calibri" w:hAnsi="Calibri" w:cs="Calibri"/>
                  <w:color w:val="000000"/>
                  <w:sz w:val="16"/>
                  <w:szCs w:val="16"/>
                </w:rPr>
                <w:t>5.05</w:t>
              </w:r>
            </w:ins>
          </w:p>
        </w:tc>
        <w:tc>
          <w:tcPr>
            <w:tcW w:w="652" w:type="dxa"/>
            <w:vMerge/>
            <w:tcBorders>
              <w:right w:val="single" w:sz="4" w:space="0" w:color="auto"/>
            </w:tcBorders>
            <w:vAlign w:val="center"/>
          </w:tcPr>
          <w:p w14:paraId="769D13C2" w14:textId="77777777" w:rsidR="00BD2E78" w:rsidRPr="007E0F91" w:rsidRDefault="00BD2E78" w:rsidP="00BD2E78">
            <w:pPr>
              <w:jc w:val="center"/>
              <w:rPr>
                <w:ins w:id="12898" w:author="Στάθης Καπ" w:date="2023-03-09T05:46:00Z"/>
                <w:sz w:val="16"/>
                <w:szCs w:val="16"/>
              </w:rPr>
            </w:pPr>
          </w:p>
        </w:tc>
        <w:tc>
          <w:tcPr>
            <w:tcW w:w="453" w:type="dxa"/>
            <w:tcBorders>
              <w:left w:val="single" w:sz="4" w:space="0" w:color="auto"/>
            </w:tcBorders>
            <w:vAlign w:val="center"/>
          </w:tcPr>
          <w:p w14:paraId="030C0226" w14:textId="10C50F6A" w:rsidR="00BD2E78" w:rsidRPr="007E0F91" w:rsidRDefault="00BD2E78" w:rsidP="00BD2E78">
            <w:pPr>
              <w:jc w:val="center"/>
              <w:rPr>
                <w:ins w:id="12899" w:author="Στάθης Καπ" w:date="2023-03-09T05:46:00Z"/>
                <w:sz w:val="16"/>
                <w:szCs w:val="16"/>
              </w:rPr>
            </w:pPr>
            <w:ins w:id="12900" w:author="Στάθης Καπ" w:date="2023-03-09T07:04:00Z">
              <w:r>
                <w:rPr>
                  <w:rFonts w:ascii="Calibri" w:hAnsi="Calibri" w:cs="Calibri"/>
                  <w:color w:val="000000"/>
                  <w:sz w:val="16"/>
                  <w:szCs w:val="16"/>
                </w:rPr>
                <w:t>884</w:t>
              </w:r>
            </w:ins>
          </w:p>
        </w:tc>
        <w:tc>
          <w:tcPr>
            <w:tcW w:w="454" w:type="dxa"/>
            <w:vAlign w:val="center"/>
          </w:tcPr>
          <w:p w14:paraId="7EBB2B44" w14:textId="0A1CC19F" w:rsidR="00BD2E78" w:rsidRPr="007E0F91" w:rsidRDefault="00BD2E78" w:rsidP="00BD2E78">
            <w:pPr>
              <w:jc w:val="center"/>
              <w:rPr>
                <w:ins w:id="12901" w:author="Στάθης Καπ" w:date="2023-03-09T05:46:00Z"/>
                <w:sz w:val="16"/>
                <w:szCs w:val="16"/>
              </w:rPr>
            </w:pPr>
            <w:ins w:id="12902" w:author="Στάθης Καπ" w:date="2023-03-09T07:04:00Z">
              <w:r>
                <w:rPr>
                  <w:rFonts w:ascii="Calibri" w:hAnsi="Calibri" w:cs="Calibri"/>
                  <w:color w:val="000000"/>
                  <w:sz w:val="16"/>
                  <w:szCs w:val="16"/>
                </w:rPr>
                <w:t>7.82</w:t>
              </w:r>
            </w:ins>
          </w:p>
        </w:tc>
        <w:tc>
          <w:tcPr>
            <w:tcW w:w="454" w:type="dxa"/>
            <w:vAlign w:val="center"/>
          </w:tcPr>
          <w:p w14:paraId="6D77CA23" w14:textId="0B64A1A2" w:rsidR="00BD2E78" w:rsidRPr="007E0F91" w:rsidRDefault="00BD2E78" w:rsidP="00BD2E78">
            <w:pPr>
              <w:jc w:val="center"/>
              <w:rPr>
                <w:ins w:id="12903" w:author="Στάθης Καπ" w:date="2023-03-09T05:46:00Z"/>
                <w:sz w:val="16"/>
                <w:szCs w:val="16"/>
              </w:rPr>
            </w:pPr>
            <w:ins w:id="12904" w:author="Στάθης Καπ" w:date="2023-03-09T07:04:00Z">
              <w:r>
                <w:rPr>
                  <w:rFonts w:ascii="Calibri" w:hAnsi="Calibri" w:cs="Calibri"/>
                  <w:color w:val="000000"/>
                  <w:sz w:val="16"/>
                  <w:szCs w:val="16"/>
                </w:rPr>
                <w:t>0.784</w:t>
              </w:r>
            </w:ins>
          </w:p>
        </w:tc>
        <w:tc>
          <w:tcPr>
            <w:tcW w:w="457" w:type="dxa"/>
            <w:tcBorders>
              <w:right w:val="single" w:sz="4" w:space="0" w:color="auto"/>
            </w:tcBorders>
            <w:vAlign w:val="center"/>
          </w:tcPr>
          <w:p w14:paraId="279289FE" w14:textId="2E996DE3" w:rsidR="00BD2E78" w:rsidRPr="007E0F91" w:rsidRDefault="00BD2E78" w:rsidP="00BD2E78">
            <w:pPr>
              <w:jc w:val="center"/>
              <w:rPr>
                <w:ins w:id="12905" w:author="Στάθης Καπ" w:date="2023-03-09T05:46:00Z"/>
                <w:sz w:val="16"/>
                <w:szCs w:val="16"/>
              </w:rPr>
            </w:pPr>
            <w:ins w:id="12906" w:author="Στάθης Καπ" w:date="2023-03-09T07:04:00Z">
              <w:r>
                <w:rPr>
                  <w:rFonts w:ascii="Calibri" w:hAnsi="Calibri" w:cs="Calibri"/>
                  <w:color w:val="000000"/>
                  <w:sz w:val="16"/>
                  <w:szCs w:val="16"/>
                </w:rPr>
                <w:t>66.37</w:t>
              </w:r>
            </w:ins>
          </w:p>
        </w:tc>
        <w:tc>
          <w:tcPr>
            <w:tcW w:w="453" w:type="dxa"/>
            <w:tcBorders>
              <w:left w:val="single" w:sz="4" w:space="0" w:color="auto"/>
            </w:tcBorders>
            <w:vAlign w:val="center"/>
          </w:tcPr>
          <w:p w14:paraId="3BC490B1" w14:textId="1E70239B" w:rsidR="00BD2E78" w:rsidRPr="007E0F91" w:rsidRDefault="00BD2E78" w:rsidP="00BD2E78">
            <w:pPr>
              <w:jc w:val="center"/>
              <w:rPr>
                <w:ins w:id="12907" w:author="Στάθης Καπ" w:date="2023-03-09T05:46:00Z"/>
                <w:sz w:val="16"/>
                <w:szCs w:val="16"/>
              </w:rPr>
            </w:pPr>
            <w:ins w:id="12908" w:author="Στάθης Καπ" w:date="2023-03-09T07:04:00Z">
              <w:r>
                <w:rPr>
                  <w:rFonts w:ascii="Calibri" w:hAnsi="Calibri" w:cs="Calibri"/>
                  <w:color w:val="000000"/>
                  <w:sz w:val="16"/>
                  <w:szCs w:val="16"/>
                </w:rPr>
                <w:t>740</w:t>
              </w:r>
            </w:ins>
          </w:p>
        </w:tc>
        <w:tc>
          <w:tcPr>
            <w:tcW w:w="454" w:type="dxa"/>
            <w:vAlign w:val="center"/>
          </w:tcPr>
          <w:p w14:paraId="7EEFB1B6" w14:textId="1BF785C9" w:rsidR="00BD2E78" w:rsidRPr="007E0F91" w:rsidRDefault="00BD2E78" w:rsidP="00BD2E78">
            <w:pPr>
              <w:jc w:val="center"/>
              <w:rPr>
                <w:ins w:id="12909" w:author="Στάθης Καπ" w:date="2023-03-09T05:46:00Z"/>
                <w:sz w:val="16"/>
                <w:szCs w:val="16"/>
              </w:rPr>
            </w:pPr>
            <w:ins w:id="12910" w:author="Στάθης Καπ" w:date="2023-03-09T07:04:00Z">
              <w:r>
                <w:rPr>
                  <w:rFonts w:ascii="Calibri" w:hAnsi="Calibri" w:cs="Calibri"/>
                  <w:color w:val="000000"/>
                  <w:sz w:val="16"/>
                  <w:szCs w:val="16"/>
                </w:rPr>
                <w:t>22.84</w:t>
              </w:r>
            </w:ins>
          </w:p>
        </w:tc>
        <w:tc>
          <w:tcPr>
            <w:tcW w:w="454" w:type="dxa"/>
            <w:vAlign w:val="center"/>
          </w:tcPr>
          <w:p w14:paraId="4C818409" w14:textId="44315BFD" w:rsidR="00BD2E78" w:rsidRPr="007E0F91" w:rsidRDefault="00BD2E78" w:rsidP="00BD2E78">
            <w:pPr>
              <w:jc w:val="center"/>
              <w:rPr>
                <w:ins w:id="12911" w:author="Στάθης Καπ" w:date="2023-03-09T05:46:00Z"/>
                <w:sz w:val="16"/>
                <w:szCs w:val="16"/>
              </w:rPr>
            </w:pPr>
            <w:ins w:id="12912" w:author="Στάθης Καπ" w:date="2023-03-09T07:04:00Z">
              <w:r>
                <w:rPr>
                  <w:rFonts w:ascii="Calibri" w:hAnsi="Calibri" w:cs="Calibri"/>
                  <w:color w:val="000000"/>
                  <w:sz w:val="16"/>
                  <w:szCs w:val="16"/>
                </w:rPr>
                <w:t>0.436</w:t>
              </w:r>
            </w:ins>
          </w:p>
        </w:tc>
        <w:tc>
          <w:tcPr>
            <w:tcW w:w="454" w:type="dxa"/>
            <w:tcBorders>
              <w:right w:val="single" w:sz="4" w:space="0" w:color="auto"/>
            </w:tcBorders>
            <w:vAlign w:val="center"/>
          </w:tcPr>
          <w:p w14:paraId="1FB31CEC" w14:textId="34A2C6FD" w:rsidR="00BD2E78" w:rsidRPr="007E0F91" w:rsidRDefault="00BD2E78" w:rsidP="00BD2E78">
            <w:pPr>
              <w:jc w:val="center"/>
              <w:rPr>
                <w:ins w:id="12913" w:author="Στάθης Καπ" w:date="2023-03-09T05:46:00Z"/>
                <w:sz w:val="16"/>
                <w:szCs w:val="16"/>
              </w:rPr>
            </w:pPr>
            <w:ins w:id="12914" w:author="Στάθης Καπ" w:date="2023-03-09T07:04:00Z">
              <w:r>
                <w:rPr>
                  <w:rFonts w:ascii="Calibri" w:hAnsi="Calibri" w:cs="Calibri"/>
                  <w:color w:val="000000"/>
                  <w:sz w:val="16"/>
                  <w:szCs w:val="16"/>
                </w:rPr>
                <w:t>81.3</w:t>
              </w:r>
            </w:ins>
          </w:p>
        </w:tc>
        <w:tc>
          <w:tcPr>
            <w:tcW w:w="453" w:type="dxa"/>
            <w:tcBorders>
              <w:left w:val="single" w:sz="4" w:space="0" w:color="auto"/>
            </w:tcBorders>
            <w:vAlign w:val="center"/>
          </w:tcPr>
          <w:p w14:paraId="3569406F" w14:textId="3EC74D16" w:rsidR="00BD2E78" w:rsidRPr="007E0F91" w:rsidRDefault="00BD2E78" w:rsidP="00BD2E78">
            <w:pPr>
              <w:jc w:val="center"/>
              <w:rPr>
                <w:ins w:id="12915" w:author="Στάθης Καπ" w:date="2023-03-09T05:46:00Z"/>
                <w:sz w:val="16"/>
                <w:szCs w:val="16"/>
              </w:rPr>
            </w:pPr>
            <w:ins w:id="12916" w:author="Στάθης Καπ" w:date="2023-03-09T07:04:00Z">
              <w:r>
                <w:rPr>
                  <w:rFonts w:ascii="Calibri" w:hAnsi="Calibri" w:cs="Calibri"/>
                  <w:color w:val="000000"/>
                  <w:sz w:val="16"/>
                  <w:szCs w:val="16"/>
                </w:rPr>
                <w:t>800</w:t>
              </w:r>
            </w:ins>
          </w:p>
        </w:tc>
        <w:tc>
          <w:tcPr>
            <w:tcW w:w="454" w:type="dxa"/>
            <w:vAlign w:val="center"/>
          </w:tcPr>
          <w:p w14:paraId="21D9ACBB" w14:textId="37EDB6C4" w:rsidR="00BD2E78" w:rsidRPr="007E0F91" w:rsidRDefault="00BD2E78" w:rsidP="00BD2E78">
            <w:pPr>
              <w:jc w:val="center"/>
              <w:rPr>
                <w:ins w:id="12917" w:author="Στάθης Καπ" w:date="2023-03-09T05:46:00Z"/>
                <w:sz w:val="16"/>
                <w:szCs w:val="16"/>
              </w:rPr>
            </w:pPr>
            <w:ins w:id="12918" w:author="Στάθης Καπ" w:date="2023-03-09T07:04:00Z">
              <w:r>
                <w:rPr>
                  <w:rFonts w:ascii="Calibri" w:hAnsi="Calibri" w:cs="Calibri"/>
                  <w:color w:val="000000"/>
                  <w:sz w:val="16"/>
                  <w:szCs w:val="16"/>
                </w:rPr>
                <w:t>16.58</w:t>
              </w:r>
            </w:ins>
          </w:p>
        </w:tc>
        <w:tc>
          <w:tcPr>
            <w:tcW w:w="454" w:type="dxa"/>
            <w:vAlign w:val="center"/>
          </w:tcPr>
          <w:p w14:paraId="36C44392" w14:textId="6FA0E0E4" w:rsidR="00BD2E78" w:rsidRPr="007E0F91" w:rsidRDefault="00BD2E78" w:rsidP="00BD2E78">
            <w:pPr>
              <w:jc w:val="center"/>
              <w:rPr>
                <w:ins w:id="12919" w:author="Στάθης Καπ" w:date="2023-03-09T05:46:00Z"/>
                <w:sz w:val="16"/>
                <w:szCs w:val="16"/>
              </w:rPr>
            </w:pPr>
            <w:ins w:id="12920" w:author="Στάθης Καπ" w:date="2023-03-09T07:04:00Z">
              <w:r>
                <w:rPr>
                  <w:rFonts w:ascii="Calibri" w:hAnsi="Calibri" w:cs="Calibri"/>
                  <w:color w:val="000000"/>
                  <w:sz w:val="16"/>
                  <w:szCs w:val="16"/>
                </w:rPr>
                <w:t>0.411</w:t>
              </w:r>
            </w:ins>
          </w:p>
        </w:tc>
        <w:tc>
          <w:tcPr>
            <w:tcW w:w="461" w:type="dxa"/>
            <w:tcBorders>
              <w:right w:val="single" w:sz="4" w:space="0" w:color="auto"/>
            </w:tcBorders>
            <w:vAlign w:val="center"/>
          </w:tcPr>
          <w:p w14:paraId="22611660" w14:textId="09E0838B" w:rsidR="00BD2E78" w:rsidRPr="007E0F91" w:rsidRDefault="00BD2E78" w:rsidP="00BD2E78">
            <w:pPr>
              <w:jc w:val="center"/>
              <w:rPr>
                <w:ins w:id="12921" w:author="Στάθης Καπ" w:date="2023-03-09T05:46:00Z"/>
                <w:sz w:val="16"/>
                <w:szCs w:val="16"/>
              </w:rPr>
            </w:pPr>
            <w:ins w:id="12922" w:author="Στάθης Καπ" w:date="2023-03-09T07:04:00Z">
              <w:r>
                <w:rPr>
                  <w:rFonts w:ascii="Calibri" w:hAnsi="Calibri" w:cs="Calibri"/>
                  <w:color w:val="000000"/>
                  <w:sz w:val="16"/>
                  <w:szCs w:val="16"/>
                </w:rPr>
                <w:t>82.37</w:t>
              </w:r>
            </w:ins>
          </w:p>
        </w:tc>
      </w:tr>
      <w:tr w:rsidR="00BD2E78" w14:paraId="7F01912B" w14:textId="77777777" w:rsidTr="00B16494">
        <w:trPr>
          <w:trHeight w:val="170"/>
          <w:jc w:val="center"/>
          <w:ins w:id="12923"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9E84FA" w14:textId="77777777" w:rsidR="00BD2E78" w:rsidRPr="007E0F91" w:rsidRDefault="00BD2E78" w:rsidP="00BD2E78">
            <w:pPr>
              <w:jc w:val="center"/>
              <w:rPr>
                <w:ins w:id="12924" w:author="Στάθης Καπ" w:date="2023-03-09T05:46:00Z"/>
                <w:sz w:val="16"/>
                <w:szCs w:val="16"/>
              </w:rPr>
            </w:pPr>
            <w:ins w:id="12925" w:author="Στάθης Καπ" w:date="2023-03-09T05:46:00Z">
              <w:r w:rsidRPr="007E0F91">
                <w:rPr>
                  <w:sz w:val="16"/>
                  <w:szCs w:val="16"/>
                </w:rPr>
                <w:t>pr04</w:t>
              </w:r>
            </w:ins>
          </w:p>
        </w:tc>
        <w:tc>
          <w:tcPr>
            <w:tcW w:w="565" w:type="dxa"/>
            <w:tcBorders>
              <w:left w:val="single" w:sz="4" w:space="0" w:color="auto"/>
            </w:tcBorders>
            <w:vAlign w:val="center"/>
          </w:tcPr>
          <w:p w14:paraId="66602929" w14:textId="2D4020F6" w:rsidR="00BD2E78" w:rsidRPr="007E0F91" w:rsidRDefault="00BD2E78" w:rsidP="00BD2E78">
            <w:pPr>
              <w:jc w:val="center"/>
              <w:rPr>
                <w:ins w:id="12926" w:author="Στάθης Καπ" w:date="2023-03-09T05:46:00Z"/>
                <w:sz w:val="16"/>
                <w:szCs w:val="16"/>
              </w:rPr>
            </w:pPr>
            <w:ins w:id="12927" w:author="Στάθης Καπ" w:date="2023-03-09T07:04:00Z">
              <w:r>
                <w:rPr>
                  <w:rFonts w:ascii="Calibri" w:hAnsi="Calibri" w:cs="Calibri"/>
                  <w:color w:val="000000"/>
                  <w:sz w:val="16"/>
                  <w:szCs w:val="16"/>
                </w:rPr>
                <w:t>1294</w:t>
              </w:r>
            </w:ins>
          </w:p>
        </w:tc>
        <w:tc>
          <w:tcPr>
            <w:tcW w:w="679" w:type="dxa"/>
            <w:tcBorders>
              <w:right w:val="single" w:sz="4" w:space="0" w:color="auto"/>
            </w:tcBorders>
            <w:vAlign w:val="center"/>
          </w:tcPr>
          <w:p w14:paraId="1217F409" w14:textId="1A0E3789" w:rsidR="00BD2E78" w:rsidRPr="007E0F91" w:rsidRDefault="00BD2E78" w:rsidP="00BD2E78">
            <w:pPr>
              <w:jc w:val="center"/>
              <w:rPr>
                <w:ins w:id="12928" w:author="Στάθης Καπ" w:date="2023-03-09T05:46:00Z"/>
                <w:sz w:val="16"/>
                <w:szCs w:val="16"/>
              </w:rPr>
            </w:pPr>
            <w:ins w:id="12929" w:author="Στάθης Καπ" w:date="2023-03-09T07:04:00Z">
              <w:r>
                <w:rPr>
                  <w:rFonts w:ascii="Calibri" w:hAnsi="Calibri" w:cs="Calibri"/>
                  <w:color w:val="000000"/>
                  <w:sz w:val="16"/>
                  <w:szCs w:val="16"/>
                </w:rPr>
                <w:t>1195</w:t>
              </w:r>
            </w:ins>
          </w:p>
        </w:tc>
        <w:tc>
          <w:tcPr>
            <w:tcW w:w="453" w:type="dxa"/>
            <w:tcBorders>
              <w:left w:val="single" w:sz="4" w:space="0" w:color="auto"/>
            </w:tcBorders>
            <w:vAlign w:val="center"/>
          </w:tcPr>
          <w:p w14:paraId="3BF9A8E1" w14:textId="632A4F7C" w:rsidR="00BD2E78" w:rsidRPr="007E0F91" w:rsidRDefault="00BD2E78" w:rsidP="00BD2E78">
            <w:pPr>
              <w:jc w:val="center"/>
              <w:rPr>
                <w:ins w:id="12930" w:author="Στάθης Καπ" w:date="2023-03-09T05:46:00Z"/>
                <w:sz w:val="16"/>
                <w:szCs w:val="16"/>
              </w:rPr>
            </w:pPr>
            <w:ins w:id="12931" w:author="Στάθης Καπ" w:date="2023-03-09T07:04:00Z">
              <w:r>
                <w:rPr>
                  <w:rFonts w:ascii="Calibri" w:hAnsi="Calibri" w:cs="Calibri"/>
                  <w:color w:val="000000"/>
                  <w:sz w:val="16"/>
                  <w:szCs w:val="16"/>
                </w:rPr>
                <w:t>1178</w:t>
              </w:r>
            </w:ins>
          </w:p>
        </w:tc>
        <w:tc>
          <w:tcPr>
            <w:tcW w:w="708" w:type="dxa"/>
            <w:vAlign w:val="center"/>
          </w:tcPr>
          <w:p w14:paraId="73D08EA3" w14:textId="2E1EDD99" w:rsidR="00BD2E78" w:rsidRPr="007E0F91" w:rsidRDefault="00BD2E78" w:rsidP="00BD2E78">
            <w:pPr>
              <w:jc w:val="center"/>
              <w:rPr>
                <w:ins w:id="12932" w:author="Στάθης Καπ" w:date="2023-03-09T05:46:00Z"/>
                <w:sz w:val="16"/>
                <w:szCs w:val="16"/>
              </w:rPr>
            </w:pPr>
            <w:ins w:id="12933" w:author="Στάθης Καπ" w:date="2023-03-09T07:04:00Z">
              <w:r>
                <w:rPr>
                  <w:rFonts w:ascii="Calibri" w:hAnsi="Calibri" w:cs="Calibri"/>
                  <w:color w:val="000000"/>
                  <w:sz w:val="16"/>
                  <w:szCs w:val="16"/>
                </w:rPr>
                <w:t>8.96</w:t>
              </w:r>
            </w:ins>
          </w:p>
        </w:tc>
        <w:tc>
          <w:tcPr>
            <w:tcW w:w="652" w:type="dxa"/>
            <w:vMerge/>
            <w:tcBorders>
              <w:right w:val="single" w:sz="4" w:space="0" w:color="auto"/>
            </w:tcBorders>
            <w:vAlign w:val="center"/>
          </w:tcPr>
          <w:p w14:paraId="22FCE752" w14:textId="77777777" w:rsidR="00BD2E78" w:rsidRPr="007E0F91" w:rsidRDefault="00BD2E78" w:rsidP="00BD2E78">
            <w:pPr>
              <w:jc w:val="center"/>
              <w:rPr>
                <w:ins w:id="12934" w:author="Στάθης Καπ" w:date="2023-03-09T05:46:00Z"/>
                <w:sz w:val="16"/>
                <w:szCs w:val="16"/>
              </w:rPr>
            </w:pPr>
          </w:p>
        </w:tc>
        <w:tc>
          <w:tcPr>
            <w:tcW w:w="453" w:type="dxa"/>
            <w:tcBorders>
              <w:left w:val="single" w:sz="4" w:space="0" w:color="auto"/>
            </w:tcBorders>
            <w:vAlign w:val="center"/>
          </w:tcPr>
          <w:p w14:paraId="5B43020A" w14:textId="74E15B23" w:rsidR="00BD2E78" w:rsidRPr="007E0F91" w:rsidRDefault="00BD2E78" w:rsidP="00BD2E78">
            <w:pPr>
              <w:jc w:val="center"/>
              <w:rPr>
                <w:ins w:id="12935" w:author="Στάθης Καπ" w:date="2023-03-09T05:46:00Z"/>
                <w:sz w:val="16"/>
                <w:szCs w:val="16"/>
              </w:rPr>
            </w:pPr>
            <w:ins w:id="12936" w:author="Στάθης Καπ" w:date="2023-03-09T07:04:00Z">
              <w:r>
                <w:rPr>
                  <w:rFonts w:ascii="Calibri" w:hAnsi="Calibri" w:cs="Calibri"/>
                  <w:color w:val="000000"/>
                  <w:sz w:val="16"/>
                  <w:szCs w:val="16"/>
                </w:rPr>
                <w:t>1163</w:t>
              </w:r>
            </w:ins>
          </w:p>
        </w:tc>
        <w:tc>
          <w:tcPr>
            <w:tcW w:w="454" w:type="dxa"/>
            <w:vAlign w:val="center"/>
          </w:tcPr>
          <w:p w14:paraId="34B21DE3" w14:textId="2F57EB3A" w:rsidR="00BD2E78" w:rsidRPr="007E0F91" w:rsidRDefault="00BD2E78" w:rsidP="00BD2E78">
            <w:pPr>
              <w:jc w:val="center"/>
              <w:rPr>
                <w:ins w:id="12937" w:author="Στάθης Καπ" w:date="2023-03-09T05:46:00Z"/>
                <w:sz w:val="16"/>
                <w:szCs w:val="16"/>
              </w:rPr>
            </w:pPr>
            <w:ins w:id="12938" w:author="Στάθης Καπ" w:date="2023-03-09T07:04:00Z">
              <w:r>
                <w:rPr>
                  <w:rFonts w:ascii="Calibri" w:hAnsi="Calibri" w:cs="Calibri"/>
                  <w:color w:val="000000"/>
                  <w:sz w:val="16"/>
                  <w:szCs w:val="16"/>
                </w:rPr>
                <w:t>1.27</w:t>
              </w:r>
            </w:ins>
          </w:p>
        </w:tc>
        <w:tc>
          <w:tcPr>
            <w:tcW w:w="454" w:type="dxa"/>
            <w:vAlign w:val="center"/>
          </w:tcPr>
          <w:p w14:paraId="303168A7" w14:textId="0BCF1ACC" w:rsidR="00BD2E78" w:rsidRPr="007E0F91" w:rsidRDefault="00BD2E78" w:rsidP="00BD2E78">
            <w:pPr>
              <w:jc w:val="center"/>
              <w:rPr>
                <w:ins w:id="12939" w:author="Στάθης Καπ" w:date="2023-03-09T05:46:00Z"/>
                <w:sz w:val="16"/>
                <w:szCs w:val="16"/>
              </w:rPr>
            </w:pPr>
            <w:ins w:id="12940" w:author="Στάθης Καπ" w:date="2023-03-09T07:04:00Z">
              <w:r>
                <w:rPr>
                  <w:rFonts w:ascii="Calibri" w:hAnsi="Calibri" w:cs="Calibri"/>
                  <w:color w:val="000000"/>
                  <w:sz w:val="16"/>
                  <w:szCs w:val="16"/>
                </w:rPr>
                <w:t>2.289</w:t>
              </w:r>
            </w:ins>
          </w:p>
        </w:tc>
        <w:tc>
          <w:tcPr>
            <w:tcW w:w="457" w:type="dxa"/>
            <w:tcBorders>
              <w:right w:val="single" w:sz="4" w:space="0" w:color="auto"/>
            </w:tcBorders>
            <w:vAlign w:val="center"/>
          </w:tcPr>
          <w:p w14:paraId="7288AAAD" w14:textId="2343BD5B" w:rsidR="00BD2E78" w:rsidRPr="007E0F91" w:rsidRDefault="00BD2E78" w:rsidP="00BD2E78">
            <w:pPr>
              <w:jc w:val="center"/>
              <w:rPr>
                <w:ins w:id="12941" w:author="Στάθης Καπ" w:date="2023-03-09T05:46:00Z"/>
                <w:sz w:val="16"/>
                <w:szCs w:val="16"/>
              </w:rPr>
            </w:pPr>
            <w:ins w:id="12942" w:author="Στάθης Καπ" w:date="2023-03-09T07:04:00Z">
              <w:r>
                <w:rPr>
                  <w:rFonts w:ascii="Calibri" w:hAnsi="Calibri" w:cs="Calibri"/>
                  <w:color w:val="000000"/>
                  <w:sz w:val="16"/>
                  <w:szCs w:val="16"/>
                </w:rPr>
                <w:t>19.54</w:t>
              </w:r>
            </w:ins>
          </w:p>
        </w:tc>
        <w:tc>
          <w:tcPr>
            <w:tcW w:w="453" w:type="dxa"/>
            <w:tcBorders>
              <w:left w:val="single" w:sz="4" w:space="0" w:color="auto"/>
            </w:tcBorders>
            <w:vAlign w:val="center"/>
          </w:tcPr>
          <w:p w14:paraId="0008B127" w14:textId="16A1493B" w:rsidR="00BD2E78" w:rsidRPr="007E0F91" w:rsidRDefault="00BD2E78" w:rsidP="00BD2E78">
            <w:pPr>
              <w:jc w:val="center"/>
              <w:rPr>
                <w:ins w:id="12943" w:author="Στάθης Καπ" w:date="2023-03-09T05:46:00Z"/>
                <w:sz w:val="16"/>
                <w:szCs w:val="16"/>
              </w:rPr>
            </w:pPr>
            <w:ins w:id="12944" w:author="Στάθης Καπ" w:date="2023-03-09T07:04:00Z">
              <w:r>
                <w:rPr>
                  <w:rFonts w:ascii="Calibri" w:hAnsi="Calibri" w:cs="Calibri"/>
                  <w:color w:val="000000"/>
                  <w:sz w:val="16"/>
                  <w:szCs w:val="16"/>
                </w:rPr>
                <w:t>1128</w:t>
              </w:r>
            </w:ins>
          </w:p>
        </w:tc>
        <w:tc>
          <w:tcPr>
            <w:tcW w:w="454" w:type="dxa"/>
            <w:vAlign w:val="center"/>
          </w:tcPr>
          <w:p w14:paraId="6880D3D9" w14:textId="75A1114F" w:rsidR="00BD2E78" w:rsidRPr="007E0F91" w:rsidRDefault="00BD2E78" w:rsidP="00BD2E78">
            <w:pPr>
              <w:jc w:val="center"/>
              <w:rPr>
                <w:ins w:id="12945" w:author="Στάθης Καπ" w:date="2023-03-09T05:46:00Z"/>
                <w:sz w:val="16"/>
                <w:szCs w:val="16"/>
              </w:rPr>
            </w:pPr>
            <w:ins w:id="12946" w:author="Στάθης Καπ" w:date="2023-03-09T07:04:00Z">
              <w:r>
                <w:rPr>
                  <w:rFonts w:ascii="Calibri" w:hAnsi="Calibri" w:cs="Calibri"/>
                  <w:color w:val="000000"/>
                  <w:sz w:val="16"/>
                  <w:szCs w:val="16"/>
                </w:rPr>
                <w:t>4.24</w:t>
              </w:r>
            </w:ins>
          </w:p>
        </w:tc>
        <w:tc>
          <w:tcPr>
            <w:tcW w:w="454" w:type="dxa"/>
            <w:vAlign w:val="center"/>
          </w:tcPr>
          <w:p w14:paraId="314C0BE5" w14:textId="175E4245" w:rsidR="00BD2E78" w:rsidRPr="007E0F91" w:rsidRDefault="00BD2E78" w:rsidP="00BD2E78">
            <w:pPr>
              <w:jc w:val="center"/>
              <w:rPr>
                <w:ins w:id="12947" w:author="Στάθης Καπ" w:date="2023-03-09T05:46:00Z"/>
                <w:sz w:val="16"/>
                <w:szCs w:val="16"/>
              </w:rPr>
            </w:pPr>
            <w:ins w:id="12948" w:author="Στάθης Καπ" w:date="2023-03-09T07:04:00Z">
              <w:r>
                <w:rPr>
                  <w:rFonts w:ascii="Calibri" w:hAnsi="Calibri" w:cs="Calibri"/>
                  <w:color w:val="000000"/>
                  <w:sz w:val="16"/>
                  <w:szCs w:val="16"/>
                </w:rPr>
                <w:t>0.79</w:t>
              </w:r>
            </w:ins>
          </w:p>
        </w:tc>
        <w:tc>
          <w:tcPr>
            <w:tcW w:w="454" w:type="dxa"/>
            <w:tcBorders>
              <w:right w:val="single" w:sz="4" w:space="0" w:color="auto"/>
            </w:tcBorders>
            <w:vAlign w:val="center"/>
          </w:tcPr>
          <w:p w14:paraId="4D710C0F" w14:textId="16211867" w:rsidR="00BD2E78" w:rsidRPr="007E0F91" w:rsidRDefault="00BD2E78" w:rsidP="00BD2E78">
            <w:pPr>
              <w:jc w:val="center"/>
              <w:rPr>
                <w:ins w:id="12949" w:author="Στάθης Καπ" w:date="2023-03-09T05:46:00Z"/>
                <w:sz w:val="16"/>
                <w:szCs w:val="16"/>
              </w:rPr>
            </w:pPr>
            <w:ins w:id="12950" w:author="Στάθης Καπ" w:date="2023-03-09T07:04:00Z">
              <w:r>
                <w:rPr>
                  <w:rFonts w:ascii="Calibri" w:hAnsi="Calibri" w:cs="Calibri"/>
                  <w:color w:val="000000"/>
                  <w:sz w:val="16"/>
                  <w:szCs w:val="16"/>
                </w:rPr>
                <w:t>72.23</w:t>
              </w:r>
            </w:ins>
          </w:p>
        </w:tc>
        <w:tc>
          <w:tcPr>
            <w:tcW w:w="453" w:type="dxa"/>
            <w:tcBorders>
              <w:left w:val="single" w:sz="4" w:space="0" w:color="auto"/>
            </w:tcBorders>
            <w:vAlign w:val="center"/>
          </w:tcPr>
          <w:p w14:paraId="04E87A50" w14:textId="57B45A09" w:rsidR="00BD2E78" w:rsidRPr="007E0F91" w:rsidRDefault="00BD2E78" w:rsidP="00BD2E78">
            <w:pPr>
              <w:jc w:val="center"/>
              <w:rPr>
                <w:ins w:id="12951" w:author="Στάθης Καπ" w:date="2023-03-09T05:46:00Z"/>
                <w:sz w:val="16"/>
                <w:szCs w:val="16"/>
              </w:rPr>
            </w:pPr>
            <w:ins w:id="12952" w:author="Στάθης Καπ" w:date="2023-03-09T07:04:00Z">
              <w:r>
                <w:rPr>
                  <w:rFonts w:ascii="Calibri" w:hAnsi="Calibri" w:cs="Calibri"/>
                  <w:color w:val="000000"/>
                  <w:sz w:val="16"/>
                  <w:szCs w:val="16"/>
                </w:rPr>
                <w:t>1148</w:t>
              </w:r>
            </w:ins>
          </w:p>
        </w:tc>
        <w:tc>
          <w:tcPr>
            <w:tcW w:w="454" w:type="dxa"/>
            <w:vAlign w:val="center"/>
          </w:tcPr>
          <w:p w14:paraId="65A900E3" w14:textId="357BE1F7" w:rsidR="00BD2E78" w:rsidRPr="007E0F91" w:rsidRDefault="00BD2E78" w:rsidP="00BD2E78">
            <w:pPr>
              <w:jc w:val="center"/>
              <w:rPr>
                <w:ins w:id="12953" w:author="Στάθης Καπ" w:date="2023-03-09T05:46:00Z"/>
                <w:sz w:val="16"/>
                <w:szCs w:val="16"/>
              </w:rPr>
            </w:pPr>
            <w:ins w:id="12954" w:author="Στάθης Καπ" w:date="2023-03-09T07:04:00Z">
              <w:r>
                <w:rPr>
                  <w:rFonts w:ascii="Calibri" w:hAnsi="Calibri" w:cs="Calibri"/>
                  <w:color w:val="000000"/>
                  <w:sz w:val="16"/>
                  <w:szCs w:val="16"/>
                </w:rPr>
                <w:t>2.55</w:t>
              </w:r>
            </w:ins>
          </w:p>
        </w:tc>
        <w:tc>
          <w:tcPr>
            <w:tcW w:w="454" w:type="dxa"/>
            <w:vAlign w:val="center"/>
          </w:tcPr>
          <w:p w14:paraId="1F93FCA7" w14:textId="316F52C1" w:rsidR="00BD2E78" w:rsidRPr="007E0F91" w:rsidRDefault="00BD2E78" w:rsidP="00BD2E78">
            <w:pPr>
              <w:jc w:val="center"/>
              <w:rPr>
                <w:ins w:id="12955" w:author="Στάθης Καπ" w:date="2023-03-09T05:46:00Z"/>
                <w:sz w:val="16"/>
                <w:szCs w:val="16"/>
              </w:rPr>
            </w:pPr>
            <w:ins w:id="12956" w:author="Στάθης Καπ" w:date="2023-03-09T07:04:00Z">
              <w:r>
                <w:rPr>
                  <w:rFonts w:ascii="Calibri" w:hAnsi="Calibri" w:cs="Calibri"/>
                  <w:color w:val="000000"/>
                  <w:sz w:val="16"/>
                  <w:szCs w:val="16"/>
                </w:rPr>
                <w:t>0.986</w:t>
              </w:r>
            </w:ins>
          </w:p>
        </w:tc>
        <w:tc>
          <w:tcPr>
            <w:tcW w:w="461" w:type="dxa"/>
            <w:tcBorders>
              <w:right w:val="single" w:sz="4" w:space="0" w:color="auto"/>
            </w:tcBorders>
            <w:vAlign w:val="center"/>
          </w:tcPr>
          <w:p w14:paraId="0B5053A2" w14:textId="16C67295" w:rsidR="00BD2E78" w:rsidRPr="007E0F91" w:rsidRDefault="00BD2E78" w:rsidP="00BD2E78">
            <w:pPr>
              <w:jc w:val="center"/>
              <w:rPr>
                <w:ins w:id="12957" w:author="Στάθης Καπ" w:date="2023-03-09T05:46:00Z"/>
                <w:sz w:val="16"/>
                <w:szCs w:val="16"/>
              </w:rPr>
            </w:pPr>
            <w:ins w:id="12958" w:author="Στάθης Καπ" w:date="2023-03-09T07:04:00Z">
              <w:r>
                <w:rPr>
                  <w:rFonts w:ascii="Calibri" w:hAnsi="Calibri" w:cs="Calibri"/>
                  <w:color w:val="000000"/>
                  <w:sz w:val="16"/>
                  <w:szCs w:val="16"/>
                </w:rPr>
                <w:t>65.34</w:t>
              </w:r>
            </w:ins>
          </w:p>
        </w:tc>
      </w:tr>
      <w:tr w:rsidR="00BD2E78" w14:paraId="2293E09A" w14:textId="77777777" w:rsidTr="00B16494">
        <w:trPr>
          <w:trHeight w:val="170"/>
          <w:jc w:val="center"/>
          <w:ins w:id="12959"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C2653F" w14:textId="77777777" w:rsidR="00BD2E78" w:rsidRPr="007E0F91" w:rsidRDefault="00BD2E78" w:rsidP="00BD2E78">
            <w:pPr>
              <w:jc w:val="center"/>
              <w:rPr>
                <w:ins w:id="12960" w:author="Στάθης Καπ" w:date="2023-03-09T05:46:00Z"/>
                <w:sz w:val="16"/>
                <w:szCs w:val="16"/>
              </w:rPr>
            </w:pPr>
            <w:ins w:id="12961" w:author="Στάθης Καπ" w:date="2023-03-09T05:46:00Z">
              <w:r w:rsidRPr="007E0F91">
                <w:rPr>
                  <w:sz w:val="16"/>
                  <w:szCs w:val="16"/>
                </w:rPr>
                <w:t>pr05</w:t>
              </w:r>
            </w:ins>
          </w:p>
        </w:tc>
        <w:tc>
          <w:tcPr>
            <w:tcW w:w="565" w:type="dxa"/>
            <w:tcBorders>
              <w:left w:val="single" w:sz="4" w:space="0" w:color="auto"/>
            </w:tcBorders>
            <w:vAlign w:val="center"/>
          </w:tcPr>
          <w:p w14:paraId="23B2E6D3" w14:textId="1F3C9250" w:rsidR="00BD2E78" w:rsidRPr="007E0F91" w:rsidRDefault="00BD2E78" w:rsidP="00BD2E78">
            <w:pPr>
              <w:jc w:val="center"/>
              <w:rPr>
                <w:ins w:id="12962" w:author="Στάθης Καπ" w:date="2023-03-09T05:46:00Z"/>
                <w:sz w:val="16"/>
                <w:szCs w:val="16"/>
              </w:rPr>
            </w:pPr>
            <w:ins w:id="12963" w:author="Στάθης Καπ" w:date="2023-03-09T07:04:00Z">
              <w:r>
                <w:rPr>
                  <w:rFonts w:ascii="Calibri" w:hAnsi="Calibri" w:cs="Calibri"/>
                  <w:color w:val="000000"/>
                  <w:sz w:val="16"/>
                  <w:szCs w:val="16"/>
                </w:rPr>
                <w:t>1482</w:t>
              </w:r>
            </w:ins>
          </w:p>
        </w:tc>
        <w:tc>
          <w:tcPr>
            <w:tcW w:w="679" w:type="dxa"/>
            <w:tcBorders>
              <w:right w:val="single" w:sz="4" w:space="0" w:color="auto"/>
            </w:tcBorders>
            <w:vAlign w:val="center"/>
          </w:tcPr>
          <w:p w14:paraId="214DE454" w14:textId="4E913841" w:rsidR="00BD2E78" w:rsidRPr="007E0F91" w:rsidRDefault="00BD2E78" w:rsidP="00BD2E78">
            <w:pPr>
              <w:jc w:val="center"/>
              <w:rPr>
                <w:ins w:id="12964" w:author="Στάθης Καπ" w:date="2023-03-09T05:46:00Z"/>
                <w:sz w:val="16"/>
                <w:szCs w:val="16"/>
              </w:rPr>
            </w:pPr>
            <w:ins w:id="12965" w:author="Στάθης Καπ" w:date="2023-03-09T07:04:00Z">
              <w:r>
                <w:rPr>
                  <w:rFonts w:ascii="Calibri" w:hAnsi="Calibri" w:cs="Calibri"/>
                  <w:color w:val="000000"/>
                  <w:sz w:val="16"/>
                  <w:szCs w:val="16"/>
                </w:rPr>
                <w:t>1356</w:t>
              </w:r>
            </w:ins>
          </w:p>
        </w:tc>
        <w:tc>
          <w:tcPr>
            <w:tcW w:w="453" w:type="dxa"/>
            <w:tcBorders>
              <w:left w:val="single" w:sz="4" w:space="0" w:color="auto"/>
            </w:tcBorders>
            <w:vAlign w:val="center"/>
          </w:tcPr>
          <w:p w14:paraId="443D1C6B" w14:textId="7C2DFA65" w:rsidR="00BD2E78" w:rsidRPr="007E0F91" w:rsidRDefault="00BD2E78" w:rsidP="00BD2E78">
            <w:pPr>
              <w:jc w:val="center"/>
              <w:rPr>
                <w:ins w:id="12966" w:author="Στάθης Καπ" w:date="2023-03-09T05:46:00Z"/>
                <w:sz w:val="16"/>
                <w:szCs w:val="16"/>
              </w:rPr>
            </w:pPr>
            <w:ins w:id="12967" w:author="Στάθης Καπ" w:date="2023-03-09T07:04:00Z">
              <w:r>
                <w:rPr>
                  <w:rFonts w:ascii="Calibri" w:hAnsi="Calibri" w:cs="Calibri"/>
                  <w:color w:val="000000"/>
                  <w:sz w:val="16"/>
                  <w:szCs w:val="16"/>
                </w:rPr>
                <w:t>1314</w:t>
              </w:r>
            </w:ins>
          </w:p>
        </w:tc>
        <w:tc>
          <w:tcPr>
            <w:tcW w:w="708" w:type="dxa"/>
            <w:vAlign w:val="center"/>
          </w:tcPr>
          <w:p w14:paraId="77780DA8" w14:textId="17419C69" w:rsidR="00BD2E78" w:rsidRPr="007E0F91" w:rsidRDefault="00BD2E78" w:rsidP="00BD2E78">
            <w:pPr>
              <w:jc w:val="center"/>
              <w:rPr>
                <w:ins w:id="12968" w:author="Στάθης Καπ" w:date="2023-03-09T05:46:00Z"/>
                <w:sz w:val="16"/>
                <w:szCs w:val="16"/>
              </w:rPr>
            </w:pPr>
            <w:ins w:id="12969" w:author="Στάθης Καπ" w:date="2023-03-09T07:04:00Z">
              <w:r>
                <w:rPr>
                  <w:rFonts w:ascii="Calibri" w:hAnsi="Calibri" w:cs="Calibri"/>
                  <w:color w:val="000000"/>
                  <w:sz w:val="16"/>
                  <w:szCs w:val="16"/>
                </w:rPr>
                <w:t>11.34</w:t>
              </w:r>
            </w:ins>
          </w:p>
        </w:tc>
        <w:tc>
          <w:tcPr>
            <w:tcW w:w="652" w:type="dxa"/>
            <w:vMerge/>
            <w:tcBorders>
              <w:right w:val="single" w:sz="4" w:space="0" w:color="auto"/>
            </w:tcBorders>
            <w:vAlign w:val="center"/>
          </w:tcPr>
          <w:p w14:paraId="53B0EF99" w14:textId="77777777" w:rsidR="00BD2E78" w:rsidRPr="007E0F91" w:rsidRDefault="00BD2E78" w:rsidP="00BD2E78">
            <w:pPr>
              <w:jc w:val="center"/>
              <w:rPr>
                <w:ins w:id="12970" w:author="Στάθης Καπ" w:date="2023-03-09T05:46:00Z"/>
                <w:sz w:val="16"/>
                <w:szCs w:val="16"/>
              </w:rPr>
            </w:pPr>
          </w:p>
        </w:tc>
        <w:tc>
          <w:tcPr>
            <w:tcW w:w="453" w:type="dxa"/>
            <w:tcBorders>
              <w:left w:val="single" w:sz="4" w:space="0" w:color="auto"/>
            </w:tcBorders>
            <w:vAlign w:val="center"/>
          </w:tcPr>
          <w:p w14:paraId="45E4AD4E" w14:textId="23C2ABE1" w:rsidR="00BD2E78" w:rsidRPr="007E0F91" w:rsidRDefault="00BD2E78" w:rsidP="00BD2E78">
            <w:pPr>
              <w:jc w:val="center"/>
              <w:rPr>
                <w:ins w:id="12971" w:author="Στάθης Καπ" w:date="2023-03-09T05:46:00Z"/>
                <w:sz w:val="16"/>
                <w:szCs w:val="16"/>
              </w:rPr>
            </w:pPr>
            <w:ins w:id="12972" w:author="Στάθης Καπ" w:date="2023-03-09T07:04:00Z">
              <w:r>
                <w:rPr>
                  <w:rFonts w:ascii="Calibri" w:hAnsi="Calibri" w:cs="Calibri"/>
                  <w:color w:val="000000"/>
                  <w:sz w:val="16"/>
                  <w:szCs w:val="16"/>
                </w:rPr>
                <w:t>1295</w:t>
              </w:r>
            </w:ins>
          </w:p>
        </w:tc>
        <w:tc>
          <w:tcPr>
            <w:tcW w:w="454" w:type="dxa"/>
            <w:vAlign w:val="center"/>
          </w:tcPr>
          <w:p w14:paraId="70D95250" w14:textId="4080AAED" w:rsidR="00BD2E78" w:rsidRPr="007E0F91" w:rsidRDefault="00BD2E78" w:rsidP="00BD2E78">
            <w:pPr>
              <w:jc w:val="center"/>
              <w:rPr>
                <w:ins w:id="12973" w:author="Στάθης Καπ" w:date="2023-03-09T05:46:00Z"/>
                <w:sz w:val="16"/>
                <w:szCs w:val="16"/>
              </w:rPr>
            </w:pPr>
            <w:ins w:id="12974" w:author="Στάθης Καπ" w:date="2023-03-09T07:04:00Z">
              <w:r>
                <w:rPr>
                  <w:rFonts w:ascii="Calibri" w:hAnsi="Calibri" w:cs="Calibri"/>
                  <w:color w:val="000000"/>
                  <w:sz w:val="16"/>
                  <w:szCs w:val="16"/>
                </w:rPr>
                <w:t>1.45</w:t>
              </w:r>
            </w:ins>
          </w:p>
        </w:tc>
        <w:tc>
          <w:tcPr>
            <w:tcW w:w="454" w:type="dxa"/>
            <w:vAlign w:val="center"/>
          </w:tcPr>
          <w:p w14:paraId="5C37C41E" w14:textId="246DF0F6" w:rsidR="00BD2E78" w:rsidRPr="007E0F91" w:rsidRDefault="00BD2E78" w:rsidP="00BD2E78">
            <w:pPr>
              <w:jc w:val="center"/>
              <w:rPr>
                <w:ins w:id="12975" w:author="Στάθης Καπ" w:date="2023-03-09T05:46:00Z"/>
                <w:sz w:val="16"/>
                <w:szCs w:val="16"/>
              </w:rPr>
            </w:pPr>
            <w:ins w:id="12976" w:author="Στάθης Καπ" w:date="2023-03-09T07:04:00Z">
              <w:r>
                <w:rPr>
                  <w:rFonts w:ascii="Calibri" w:hAnsi="Calibri" w:cs="Calibri"/>
                  <w:color w:val="000000"/>
                  <w:sz w:val="16"/>
                  <w:szCs w:val="16"/>
                </w:rPr>
                <w:t>1.39</w:t>
              </w:r>
            </w:ins>
          </w:p>
        </w:tc>
        <w:tc>
          <w:tcPr>
            <w:tcW w:w="457" w:type="dxa"/>
            <w:tcBorders>
              <w:right w:val="single" w:sz="4" w:space="0" w:color="auto"/>
            </w:tcBorders>
            <w:vAlign w:val="center"/>
          </w:tcPr>
          <w:p w14:paraId="626B92E1" w14:textId="28C1D992" w:rsidR="00BD2E78" w:rsidRPr="007E0F91" w:rsidRDefault="00BD2E78" w:rsidP="00BD2E78">
            <w:pPr>
              <w:jc w:val="center"/>
              <w:rPr>
                <w:ins w:id="12977" w:author="Στάθης Καπ" w:date="2023-03-09T05:46:00Z"/>
                <w:sz w:val="16"/>
                <w:szCs w:val="16"/>
              </w:rPr>
            </w:pPr>
            <w:ins w:id="12978" w:author="Στάθης Καπ" w:date="2023-03-09T07:04:00Z">
              <w:r>
                <w:rPr>
                  <w:rFonts w:ascii="Calibri" w:hAnsi="Calibri" w:cs="Calibri"/>
                  <w:color w:val="000000"/>
                  <w:sz w:val="16"/>
                  <w:szCs w:val="16"/>
                </w:rPr>
                <w:t>52.35</w:t>
              </w:r>
            </w:ins>
          </w:p>
        </w:tc>
        <w:tc>
          <w:tcPr>
            <w:tcW w:w="453" w:type="dxa"/>
            <w:tcBorders>
              <w:left w:val="single" w:sz="4" w:space="0" w:color="auto"/>
            </w:tcBorders>
            <w:vAlign w:val="center"/>
          </w:tcPr>
          <w:p w14:paraId="53EEB5BA" w14:textId="2140EE63" w:rsidR="00BD2E78" w:rsidRPr="007E0F91" w:rsidRDefault="00BD2E78" w:rsidP="00BD2E78">
            <w:pPr>
              <w:jc w:val="center"/>
              <w:rPr>
                <w:ins w:id="12979" w:author="Στάθης Καπ" w:date="2023-03-09T05:46:00Z"/>
                <w:sz w:val="16"/>
                <w:szCs w:val="16"/>
              </w:rPr>
            </w:pPr>
            <w:ins w:id="12980" w:author="Στάθης Καπ" w:date="2023-03-09T07:04:00Z">
              <w:r>
                <w:rPr>
                  <w:rFonts w:ascii="Calibri" w:hAnsi="Calibri" w:cs="Calibri"/>
                  <w:color w:val="000000"/>
                  <w:sz w:val="16"/>
                  <w:szCs w:val="16"/>
                </w:rPr>
                <w:t>1284</w:t>
              </w:r>
            </w:ins>
          </w:p>
        </w:tc>
        <w:tc>
          <w:tcPr>
            <w:tcW w:w="454" w:type="dxa"/>
            <w:vAlign w:val="center"/>
          </w:tcPr>
          <w:p w14:paraId="07BE814E" w14:textId="2D6F46D0" w:rsidR="00BD2E78" w:rsidRPr="007E0F91" w:rsidRDefault="00BD2E78" w:rsidP="00BD2E78">
            <w:pPr>
              <w:jc w:val="center"/>
              <w:rPr>
                <w:ins w:id="12981" w:author="Στάθης Καπ" w:date="2023-03-09T05:46:00Z"/>
                <w:sz w:val="16"/>
                <w:szCs w:val="16"/>
              </w:rPr>
            </w:pPr>
            <w:ins w:id="12982" w:author="Στάθης Καπ" w:date="2023-03-09T07:04:00Z">
              <w:r>
                <w:rPr>
                  <w:rFonts w:ascii="Calibri" w:hAnsi="Calibri" w:cs="Calibri"/>
                  <w:color w:val="000000"/>
                  <w:sz w:val="16"/>
                  <w:szCs w:val="16"/>
                </w:rPr>
                <w:t>2.28</w:t>
              </w:r>
            </w:ins>
          </w:p>
        </w:tc>
        <w:tc>
          <w:tcPr>
            <w:tcW w:w="454" w:type="dxa"/>
            <w:vAlign w:val="center"/>
          </w:tcPr>
          <w:p w14:paraId="327353EB" w14:textId="0C661050" w:rsidR="00BD2E78" w:rsidRPr="007E0F91" w:rsidRDefault="00BD2E78" w:rsidP="00BD2E78">
            <w:pPr>
              <w:jc w:val="center"/>
              <w:rPr>
                <w:ins w:id="12983" w:author="Στάθης Καπ" w:date="2023-03-09T05:46:00Z"/>
                <w:sz w:val="16"/>
                <w:szCs w:val="16"/>
              </w:rPr>
            </w:pPr>
            <w:ins w:id="12984" w:author="Στάθης Καπ" w:date="2023-03-09T07:04:00Z">
              <w:r>
                <w:rPr>
                  <w:rFonts w:ascii="Calibri" w:hAnsi="Calibri" w:cs="Calibri"/>
                  <w:color w:val="000000"/>
                  <w:sz w:val="16"/>
                  <w:szCs w:val="16"/>
                </w:rPr>
                <w:t>1.996</w:t>
              </w:r>
            </w:ins>
          </w:p>
        </w:tc>
        <w:tc>
          <w:tcPr>
            <w:tcW w:w="454" w:type="dxa"/>
            <w:tcBorders>
              <w:right w:val="single" w:sz="4" w:space="0" w:color="auto"/>
            </w:tcBorders>
            <w:vAlign w:val="center"/>
          </w:tcPr>
          <w:p w14:paraId="0D673C42" w14:textId="428C8FC0" w:rsidR="00BD2E78" w:rsidRPr="007E0F91" w:rsidRDefault="00BD2E78" w:rsidP="00BD2E78">
            <w:pPr>
              <w:jc w:val="center"/>
              <w:rPr>
                <w:ins w:id="12985" w:author="Στάθης Καπ" w:date="2023-03-09T05:46:00Z"/>
                <w:sz w:val="16"/>
                <w:szCs w:val="16"/>
              </w:rPr>
            </w:pPr>
            <w:ins w:id="12986" w:author="Στάθης Καπ" w:date="2023-03-09T07:04:00Z">
              <w:r>
                <w:rPr>
                  <w:rFonts w:ascii="Calibri" w:hAnsi="Calibri" w:cs="Calibri"/>
                  <w:color w:val="000000"/>
                  <w:sz w:val="16"/>
                  <w:szCs w:val="16"/>
                </w:rPr>
                <w:t>31.57</w:t>
              </w:r>
            </w:ins>
          </w:p>
        </w:tc>
        <w:tc>
          <w:tcPr>
            <w:tcW w:w="453" w:type="dxa"/>
            <w:tcBorders>
              <w:left w:val="single" w:sz="4" w:space="0" w:color="auto"/>
            </w:tcBorders>
            <w:vAlign w:val="center"/>
          </w:tcPr>
          <w:p w14:paraId="4C7F7A4E" w14:textId="5BD75307" w:rsidR="00BD2E78" w:rsidRPr="007E0F91" w:rsidRDefault="00BD2E78" w:rsidP="00BD2E78">
            <w:pPr>
              <w:jc w:val="center"/>
              <w:rPr>
                <w:ins w:id="12987" w:author="Στάθης Καπ" w:date="2023-03-09T05:46:00Z"/>
                <w:sz w:val="16"/>
                <w:szCs w:val="16"/>
              </w:rPr>
            </w:pPr>
            <w:ins w:id="12988" w:author="Στάθης Καπ" w:date="2023-03-09T07:04:00Z">
              <w:r>
                <w:rPr>
                  <w:rFonts w:ascii="Calibri" w:hAnsi="Calibri" w:cs="Calibri"/>
                  <w:color w:val="000000"/>
                  <w:sz w:val="16"/>
                  <w:szCs w:val="16"/>
                </w:rPr>
                <w:t>1247</w:t>
              </w:r>
            </w:ins>
          </w:p>
        </w:tc>
        <w:tc>
          <w:tcPr>
            <w:tcW w:w="454" w:type="dxa"/>
            <w:vAlign w:val="center"/>
          </w:tcPr>
          <w:p w14:paraId="5183E35E" w14:textId="048B8D46" w:rsidR="00BD2E78" w:rsidRPr="007E0F91" w:rsidRDefault="00BD2E78" w:rsidP="00BD2E78">
            <w:pPr>
              <w:jc w:val="center"/>
              <w:rPr>
                <w:ins w:id="12989" w:author="Στάθης Καπ" w:date="2023-03-09T05:46:00Z"/>
                <w:sz w:val="16"/>
                <w:szCs w:val="16"/>
              </w:rPr>
            </w:pPr>
            <w:ins w:id="12990" w:author="Στάθης Καπ" w:date="2023-03-09T07:04:00Z">
              <w:r>
                <w:rPr>
                  <w:rFonts w:ascii="Calibri" w:hAnsi="Calibri" w:cs="Calibri"/>
                  <w:color w:val="000000"/>
                  <w:sz w:val="16"/>
                  <w:szCs w:val="16"/>
                </w:rPr>
                <w:t>5.1</w:t>
              </w:r>
            </w:ins>
          </w:p>
        </w:tc>
        <w:tc>
          <w:tcPr>
            <w:tcW w:w="454" w:type="dxa"/>
            <w:vAlign w:val="center"/>
          </w:tcPr>
          <w:p w14:paraId="4BB66F9B" w14:textId="2D27D4D2" w:rsidR="00BD2E78" w:rsidRPr="007E0F91" w:rsidRDefault="00BD2E78" w:rsidP="00BD2E78">
            <w:pPr>
              <w:jc w:val="center"/>
              <w:rPr>
                <w:ins w:id="12991" w:author="Στάθης Καπ" w:date="2023-03-09T05:46:00Z"/>
                <w:sz w:val="16"/>
                <w:szCs w:val="16"/>
              </w:rPr>
            </w:pPr>
            <w:ins w:id="12992" w:author="Στάθης Καπ" w:date="2023-03-09T07:04:00Z">
              <w:r>
                <w:rPr>
                  <w:rFonts w:ascii="Calibri" w:hAnsi="Calibri" w:cs="Calibri"/>
                  <w:color w:val="000000"/>
                  <w:sz w:val="16"/>
                  <w:szCs w:val="16"/>
                </w:rPr>
                <w:t>1.333</w:t>
              </w:r>
            </w:ins>
          </w:p>
        </w:tc>
        <w:tc>
          <w:tcPr>
            <w:tcW w:w="461" w:type="dxa"/>
            <w:tcBorders>
              <w:right w:val="single" w:sz="4" w:space="0" w:color="auto"/>
            </w:tcBorders>
            <w:vAlign w:val="center"/>
          </w:tcPr>
          <w:p w14:paraId="30E45AB6" w14:textId="6C1C420C" w:rsidR="00BD2E78" w:rsidRPr="007E0F91" w:rsidRDefault="00BD2E78" w:rsidP="00BD2E78">
            <w:pPr>
              <w:jc w:val="center"/>
              <w:rPr>
                <w:ins w:id="12993" w:author="Στάθης Καπ" w:date="2023-03-09T05:46:00Z"/>
                <w:sz w:val="16"/>
                <w:szCs w:val="16"/>
              </w:rPr>
            </w:pPr>
            <w:ins w:id="12994" w:author="Στάθης Καπ" w:date="2023-03-09T07:04:00Z">
              <w:r>
                <w:rPr>
                  <w:rFonts w:ascii="Calibri" w:hAnsi="Calibri" w:cs="Calibri"/>
                  <w:color w:val="000000"/>
                  <w:sz w:val="16"/>
                  <w:szCs w:val="16"/>
                </w:rPr>
                <w:t>54.3</w:t>
              </w:r>
            </w:ins>
          </w:p>
        </w:tc>
      </w:tr>
      <w:tr w:rsidR="00BD2E78" w14:paraId="7958B2B1" w14:textId="77777777" w:rsidTr="00B16494">
        <w:trPr>
          <w:trHeight w:val="170"/>
          <w:jc w:val="center"/>
          <w:ins w:id="12995"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B01EDDD" w14:textId="77777777" w:rsidR="00BD2E78" w:rsidRPr="007E0F91" w:rsidRDefault="00BD2E78" w:rsidP="00BD2E78">
            <w:pPr>
              <w:jc w:val="center"/>
              <w:rPr>
                <w:ins w:id="12996" w:author="Στάθης Καπ" w:date="2023-03-09T05:46:00Z"/>
                <w:sz w:val="16"/>
                <w:szCs w:val="16"/>
              </w:rPr>
            </w:pPr>
            <w:ins w:id="12997" w:author="Στάθης Καπ" w:date="2023-03-09T05:46:00Z">
              <w:r w:rsidRPr="007E0F91">
                <w:rPr>
                  <w:sz w:val="16"/>
                  <w:szCs w:val="16"/>
                </w:rPr>
                <w:t>pr06</w:t>
              </w:r>
            </w:ins>
          </w:p>
        </w:tc>
        <w:tc>
          <w:tcPr>
            <w:tcW w:w="565" w:type="dxa"/>
            <w:tcBorders>
              <w:left w:val="single" w:sz="4" w:space="0" w:color="auto"/>
            </w:tcBorders>
            <w:vAlign w:val="center"/>
          </w:tcPr>
          <w:p w14:paraId="640EEDAE" w14:textId="1992AF3D" w:rsidR="00BD2E78" w:rsidRPr="007E0F91" w:rsidRDefault="00BD2E78" w:rsidP="00BD2E78">
            <w:pPr>
              <w:jc w:val="center"/>
              <w:rPr>
                <w:ins w:id="12998" w:author="Στάθης Καπ" w:date="2023-03-09T05:46:00Z"/>
                <w:sz w:val="16"/>
                <w:szCs w:val="16"/>
              </w:rPr>
            </w:pPr>
            <w:ins w:id="12999" w:author="Στάθης Καπ" w:date="2023-03-09T07:04:00Z">
              <w:r>
                <w:rPr>
                  <w:rFonts w:ascii="Calibri" w:hAnsi="Calibri" w:cs="Calibri"/>
                  <w:color w:val="000000"/>
                  <w:sz w:val="16"/>
                  <w:szCs w:val="16"/>
                </w:rPr>
                <w:t>1514</w:t>
              </w:r>
            </w:ins>
          </w:p>
        </w:tc>
        <w:tc>
          <w:tcPr>
            <w:tcW w:w="679" w:type="dxa"/>
            <w:tcBorders>
              <w:right w:val="single" w:sz="4" w:space="0" w:color="auto"/>
            </w:tcBorders>
            <w:vAlign w:val="center"/>
          </w:tcPr>
          <w:p w14:paraId="2BC12778" w14:textId="22E94388" w:rsidR="00BD2E78" w:rsidRPr="007E0F91" w:rsidRDefault="00BD2E78" w:rsidP="00BD2E78">
            <w:pPr>
              <w:jc w:val="center"/>
              <w:rPr>
                <w:ins w:id="13000" w:author="Στάθης Καπ" w:date="2023-03-09T05:46:00Z"/>
                <w:sz w:val="16"/>
                <w:szCs w:val="16"/>
              </w:rPr>
            </w:pPr>
            <w:ins w:id="13001" w:author="Στάθης Καπ" w:date="2023-03-09T07:04:00Z">
              <w:r>
                <w:rPr>
                  <w:rFonts w:ascii="Calibri" w:hAnsi="Calibri" w:cs="Calibri"/>
                  <w:color w:val="000000"/>
                  <w:sz w:val="16"/>
                  <w:szCs w:val="16"/>
                </w:rPr>
                <w:t>1376</w:t>
              </w:r>
            </w:ins>
          </w:p>
        </w:tc>
        <w:tc>
          <w:tcPr>
            <w:tcW w:w="453" w:type="dxa"/>
            <w:tcBorders>
              <w:left w:val="single" w:sz="4" w:space="0" w:color="auto"/>
            </w:tcBorders>
            <w:vAlign w:val="center"/>
          </w:tcPr>
          <w:p w14:paraId="2C13F8B7" w14:textId="7F3FC6CF" w:rsidR="00BD2E78" w:rsidRPr="007E0F91" w:rsidRDefault="00BD2E78" w:rsidP="00BD2E78">
            <w:pPr>
              <w:jc w:val="center"/>
              <w:rPr>
                <w:ins w:id="13002" w:author="Στάθης Καπ" w:date="2023-03-09T05:46:00Z"/>
                <w:sz w:val="16"/>
                <w:szCs w:val="16"/>
              </w:rPr>
            </w:pPr>
            <w:ins w:id="13003" w:author="Στάθης Καπ" w:date="2023-03-09T07:04:00Z">
              <w:r>
                <w:rPr>
                  <w:rFonts w:ascii="Calibri" w:hAnsi="Calibri" w:cs="Calibri"/>
                  <w:color w:val="000000"/>
                  <w:sz w:val="16"/>
                  <w:szCs w:val="16"/>
                </w:rPr>
                <w:t>1401</w:t>
              </w:r>
            </w:ins>
          </w:p>
        </w:tc>
        <w:tc>
          <w:tcPr>
            <w:tcW w:w="708" w:type="dxa"/>
            <w:vAlign w:val="center"/>
          </w:tcPr>
          <w:p w14:paraId="15396152" w14:textId="39EAB5D2" w:rsidR="00BD2E78" w:rsidRPr="007E0F91" w:rsidRDefault="00BD2E78" w:rsidP="00BD2E78">
            <w:pPr>
              <w:jc w:val="center"/>
              <w:rPr>
                <w:ins w:id="13004" w:author="Στάθης Καπ" w:date="2023-03-09T05:46:00Z"/>
                <w:sz w:val="16"/>
                <w:szCs w:val="16"/>
              </w:rPr>
            </w:pPr>
            <w:ins w:id="13005" w:author="Στάθης Καπ" w:date="2023-03-09T07:04:00Z">
              <w:r>
                <w:rPr>
                  <w:rFonts w:ascii="Calibri" w:hAnsi="Calibri" w:cs="Calibri"/>
                  <w:color w:val="000000"/>
                  <w:sz w:val="16"/>
                  <w:szCs w:val="16"/>
                </w:rPr>
                <w:t>7.46</w:t>
              </w:r>
            </w:ins>
          </w:p>
        </w:tc>
        <w:tc>
          <w:tcPr>
            <w:tcW w:w="652" w:type="dxa"/>
            <w:vMerge/>
            <w:tcBorders>
              <w:right w:val="single" w:sz="4" w:space="0" w:color="auto"/>
            </w:tcBorders>
            <w:vAlign w:val="center"/>
          </w:tcPr>
          <w:p w14:paraId="55573C49" w14:textId="77777777" w:rsidR="00BD2E78" w:rsidRPr="007E0F91" w:rsidRDefault="00BD2E78" w:rsidP="00BD2E78">
            <w:pPr>
              <w:jc w:val="center"/>
              <w:rPr>
                <w:ins w:id="13006" w:author="Στάθης Καπ" w:date="2023-03-09T05:46:00Z"/>
                <w:sz w:val="16"/>
                <w:szCs w:val="16"/>
              </w:rPr>
            </w:pPr>
          </w:p>
        </w:tc>
        <w:tc>
          <w:tcPr>
            <w:tcW w:w="453" w:type="dxa"/>
            <w:tcBorders>
              <w:left w:val="single" w:sz="4" w:space="0" w:color="auto"/>
            </w:tcBorders>
            <w:vAlign w:val="center"/>
          </w:tcPr>
          <w:p w14:paraId="0EB0B0E3" w14:textId="1BEB9CCB" w:rsidR="00BD2E78" w:rsidRPr="007E0F91" w:rsidRDefault="00BD2E78" w:rsidP="00BD2E78">
            <w:pPr>
              <w:jc w:val="center"/>
              <w:rPr>
                <w:ins w:id="13007" w:author="Στάθης Καπ" w:date="2023-03-09T05:46:00Z"/>
                <w:sz w:val="16"/>
                <w:szCs w:val="16"/>
              </w:rPr>
            </w:pPr>
            <w:ins w:id="13008" w:author="Στάθης Καπ" w:date="2023-03-09T07:04:00Z">
              <w:r>
                <w:rPr>
                  <w:rFonts w:ascii="Calibri" w:hAnsi="Calibri" w:cs="Calibri"/>
                  <w:color w:val="000000"/>
                  <w:sz w:val="16"/>
                  <w:szCs w:val="16"/>
                </w:rPr>
                <w:t>1340</w:t>
              </w:r>
            </w:ins>
          </w:p>
        </w:tc>
        <w:tc>
          <w:tcPr>
            <w:tcW w:w="454" w:type="dxa"/>
            <w:vAlign w:val="center"/>
          </w:tcPr>
          <w:p w14:paraId="2B7EAB50" w14:textId="2371B0A6" w:rsidR="00BD2E78" w:rsidRPr="007E0F91" w:rsidRDefault="00BD2E78" w:rsidP="00BD2E78">
            <w:pPr>
              <w:jc w:val="center"/>
              <w:rPr>
                <w:ins w:id="13009" w:author="Στάθης Καπ" w:date="2023-03-09T05:46:00Z"/>
                <w:sz w:val="16"/>
                <w:szCs w:val="16"/>
              </w:rPr>
            </w:pPr>
            <w:ins w:id="13010" w:author="Στάθης Καπ" w:date="2023-03-09T07:04:00Z">
              <w:r>
                <w:rPr>
                  <w:rFonts w:ascii="Calibri" w:hAnsi="Calibri" w:cs="Calibri"/>
                  <w:color w:val="000000"/>
                  <w:sz w:val="16"/>
                  <w:szCs w:val="16"/>
                </w:rPr>
                <w:t>4.35</w:t>
              </w:r>
            </w:ins>
          </w:p>
        </w:tc>
        <w:tc>
          <w:tcPr>
            <w:tcW w:w="454" w:type="dxa"/>
            <w:vAlign w:val="center"/>
          </w:tcPr>
          <w:p w14:paraId="357EF467" w14:textId="1F40BC8C" w:rsidR="00BD2E78" w:rsidRPr="007E0F91" w:rsidRDefault="00BD2E78" w:rsidP="00BD2E78">
            <w:pPr>
              <w:jc w:val="center"/>
              <w:rPr>
                <w:ins w:id="13011" w:author="Στάθης Καπ" w:date="2023-03-09T05:46:00Z"/>
                <w:sz w:val="16"/>
                <w:szCs w:val="16"/>
              </w:rPr>
            </w:pPr>
            <w:ins w:id="13012" w:author="Στάθης Καπ" w:date="2023-03-09T07:04:00Z">
              <w:r>
                <w:rPr>
                  <w:rFonts w:ascii="Calibri" w:hAnsi="Calibri" w:cs="Calibri"/>
                  <w:color w:val="000000"/>
                  <w:sz w:val="16"/>
                  <w:szCs w:val="16"/>
                </w:rPr>
                <w:t>2.962</w:t>
              </w:r>
            </w:ins>
          </w:p>
        </w:tc>
        <w:tc>
          <w:tcPr>
            <w:tcW w:w="457" w:type="dxa"/>
            <w:tcBorders>
              <w:right w:val="single" w:sz="4" w:space="0" w:color="auto"/>
            </w:tcBorders>
            <w:vAlign w:val="center"/>
          </w:tcPr>
          <w:p w14:paraId="6272F32D" w14:textId="118DFADD" w:rsidR="00BD2E78" w:rsidRPr="007E0F91" w:rsidRDefault="00BD2E78" w:rsidP="00BD2E78">
            <w:pPr>
              <w:jc w:val="center"/>
              <w:rPr>
                <w:ins w:id="13013" w:author="Στάθης Καπ" w:date="2023-03-09T05:46:00Z"/>
                <w:sz w:val="16"/>
                <w:szCs w:val="16"/>
              </w:rPr>
            </w:pPr>
            <w:ins w:id="13014" w:author="Στάθης Καπ" w:date="2023-03-09T07:04:00Z">
              <w:r>
                <w:rPr>
                  <w:rFonts w:ascii="Calibri" w:hAnsi="Calibri" w:cs="Calibri"/>
                  <w:color w:val="000000"/>
                  <w:sz w:val="16"/>
                  <w:szCs w:val="16"/>
                </w:rPr>
                <w:t>38.9</w:t>
              </w:r>
            </w:ins>
          </w:p>
        </w:tc>
        <w:tc>
          <w:tcPr>
            <w:tcW w:w="453" w:type="dxa"/>
            <w:tcBorders>
              <w:left w:val="single" w:sz="4" w:space="0" w:color="auto"/>
            </w:tcBorders>
            <w:vAlign w:val="center"/>
          </w:tcPr>
          <w:p w14:paraId="6EE7E46E" w14:textId="68367DA1" w:rsidR="00BD2E78" w:rsidRPr="007E0F91" w:rsidRDefault="00BD2E78" w:rsidP="00BD2E78">
            <w:pPr>
              <w:jc w:val="center"/>
              <w:rPr>
                <w:ins w:id="13015" w:author="Στάθης Καπ" w:date="2023-03-09T05:46:00Z"/>
                <w:sz w:val="16"/>
                <w:szCs w:val="16"/>
              </w:rPr>
            </w:pPr>
            <w:ins w:id="13016" w:author="Στάθης Καπ" w:date="2023-03-09T07:04:00Z">
              <w:r>
                <w:rPr>
                  <w:rFonts w:ascii="Calibri" w:hAnsi="Calibri" w:cs="Calibri"/>
                  <w:color w:val="000000"/>
                  <w:sz w:val="16"/>
                  <w:szCs w:val="16"/>
                </w:rPr>
                <w:t>1344</w:t>
              </w:r>
            </w:ins>
          </w:p>
        </w:tc>
        <w:tc>
          <w:tcPr>
            <w:tcW w:w="454" w:type="dxa"/>
            <w:vAlign w:val="center"/>
          </w:tcPr>
          <w:p w14:paraId="51333D0E" w14:textId="491C2C7E" w:rsidR="00BD2E78" w:rsidRPr="007E0F91" w:rsidRDefault="00BD2E78" w:rsidP="00BD2E78">
            <w:pPr>
              <w:jc w:val="center"/>
              <w:rPr>
                <w:ins w:id="13017" w:author="Στάθης Καπ" w:date="2023-03-09T05:46:00Z"/>
                <w:sz w:val="16"/>
                <w:szCs w:val="16"/>
              </w:rPr>
            </w:pPr>
            <w:ins w:id="13018" w:author="Στάθης Καπ" w:date="2023-03-09T07:04:00Z">
              <w:r>
                <w:rPr>
                  <w:rFonts w:ascii="Calibri" w:hAnsi="Calibri" w:cs="Calibri"/>
                  <w:color w:val="000000"/>
                  <w:sz w:val="16"/>
                  <w:szCs w:val="16"/>
                </w:rPr>
                <w:t>4.07</w:t>
              </w:r>
            </w:ins>
          </w:p>
        </w:tc>
        <w:tc>
          <w:tcPr>
            <w:tcW w:w="454" w:type="dxa"/>
            <w:vAlign w:val="center"/>
          </w:tcPr>
          <w:p w14:paraId="35BA2DE9" w14:textId="32559BBA" w:rsidR="00BD2E78" w:rsidRPr="007E0F91" w:rsidRDefault="00BD2E78" w:rsidP="00BD2E78">
            <w:pPr>
              <w:jc w:val="center"/>
              <w:rPr>
                <w:ins w:id="13019" w:author="Στάθης Καπ" w:date="2023-03-09T05:46:00Z"/>
                <w:sz w:val="16"/>
                <w:szCs w:val="16"/>
              </w:rPr>
            </w:pPr>
            <w:ins w:id="13020" w:author="Στάθης Καπ" w:date="2023-03-09T07:04:00Z">
              <w:r>
                <w:rPr>
                  <w:rFonts w:ascii="Calibri" w:hAnsi="Calibri" w:cs="Calibri"/>
                  <w:color w:val="000000"/>
                  <w:sz w:val="16"/>
                  <w:szCs w:val="16"/>
                </w:rPr>
                <w:t>1.667</w:t>
              </w:r>
            </w:ins>
          </w:p>
        </w:tc>
        <w:tc>
          <w:tcPr>
            <w:tcW w:w="454" w:type="dxa"/>
            <w:tcBorders>
              <w:right w:val="single" w:sz="4" w:space="0" w:color="auto"/>
            </w:tcBorders>
            <w:vAlign w:val="center"/>
          </w:tcPr>
          <w:p w14:paraId="428005BB" w14:textId="1943FAED" w:rsidR="00BD2E78" w:rsidRPr="007E0F91" w:rsidRDefault="00BD2E78" w:rsidP="00BD2E78">
            <w:pPr>
              <w:jc w:val="center"/>
              <w:rPr>
                <w:ins w:id="13021" w:author="Στάθης Καπ" w:date="2023-03-09T05:46:00Z"/>
                <w:sz w:val="16"/>
                <w:szCs w:val="16"/>
              </w:rPr>
            </w:pPr>
            <w:ins w:id="13022" w:author="Στάθης Καπ" w:date="2023-03-09T07:04:00Z">
              <w:r>
                <w:rPr>
                  <w:rFonts w:ascii="Calibri" w:hAnsi="Calibri" w:cs="Calibri"/>
                  <w:color w:val="000000"/>
                  <w:sz w:val="16"/>
                  <w:szCs w:val="16"/>
                </w:rPr>
                <w:t>65.61</w:t>
              </w:r>
            </w:ins>
          </w:p>
        </w:tc>
        <w:tc>
          <w:tcPr>
            <w:tcW w:w="453" w:type="dxa"/>
            <w:tcBorders>
              <w:left w:val="single" w:sz="4" w:space="0" w:color="auto"/>
            </w:tcBorders>
            <w:vAlign w:val="center"/>
          </w:tcPr>
          <w:p w14:paraId="4468B8B7" w14:textId="304937FF" w:rsidR="00BD2E78" w:rsidRPr="007E0F91" w:rsidRDefault="00BD2E78" w:rsidP="00BD2E78">
            <w:pPr>
              <w:jc w:val="center"/>
              <w:rPr>
                <w:ins w:id="13023" w:author="Στάθης Καπ" w:date="2023-03-09T05:46:00Z"/>
                <w:sz w:val="16"/>
                <w:szCs w:val="16"/>
              </w:rPr>
            </w:pPr>
            <w:ins w:id="13024" w:author="Στάθης Καπ" w:date="2023-03-09T07:04:00Z">
              <w:r>
                <w:rPr>
                  <w:rFonts w:ascii="Calibri" w:hAnsi="Calibri" w:cs="Calibri"/>
                  <w:color w:val="000000"/>
                  <w:sz w:val="16"/>
                  <w:szCs w:val="16"/>
                </w:rPr>
                <w:t>1328</w:t>
              </w:r>
            </w:ins>
          </w:p>
        </w:tc>
        <w:tc>
          <w:tcPr>
            <w:tcW w:w="454" w:type="dxa"/>
            <w:vAlign w:val="center"/>
          </w:tcPr>
          <w:p w14:paraId="00831FE6" w14:textId="10C9FD01" w:rsidR="00BD2E78" w:rsidRPr="007E0F91" w:rsidRDefault="00BD2E78" w:rsidP="00BD2E78">
            <w:pPr>
              <w:jc w:val="center"/>
              <w:rPr>
                <w:ins w:id="13025" w:author="Στάθης Καπ" w:date="2023-03-09T05:46:00Z"/>
                <w:sz w:val="16"/>
                <w:szCs w:val="16"/>
              </w:rPr>
            </w:pPr>
            <w:ins w:id="13026" w:author="Στάθης Καπ" w:date="2023-03-09T07:04:00Z">
              <w:r>
                <w:rPr>
                  <w:rFonts w:ascii="Calibri" w:hAnsi="Calibri" w:cs="Calibri"/>
                  <w:color w:val="000000"/>
                  <w:sz w:val="16"/>
                  <w:szCs w:val="16"/>
                </w:rPr>
                <w:t>5.21</w:t>
              </w:r>
            </w:ins>
          </w:p>
        </w:tc>
        <w:tc>
          <w:tcPr>
            <w:tcW w:w="454" w:type="dxa"/>
            <w:vAlign w:val="center"/>
          </w:tcPr>
          <w:p w14:paraId="416B5EBF" w14:textId="6A430EB2" w:rsidR="00BD2E78" w:rsidRPr="007E0F91" w:rsidRDefault="00BD2E78" w:rsidP="00BD2E78">
            <w:pPr>
              <w:jc w:val="center"/>
              <w:rPr>
                <w:ins w:id="13027" w:author="Στάθης Καπ" w:date="2023-03-09T05:46:00Z"/>
                <w:sz w:val="16"/>
                <w:szCs w:val="16"/>
              </w:rPr>
            </w:pPr>
            <w:ins w:id="13028" w:author="Στάθης Καπ" w:date="2023-03-09T07:04:00Z">
              <w:r>
                <w:rPr>
                  <w:rFonts w:ascii="Calibri" w:hAnsi="Calibri" w:cs="Calibri"/>
                  <w:color w:val="000000"/>
                  <w:sz w:val="16"/>
                  <w:szCs w:val="16"/>
                </w:rPr>
                <w:t>1.394</w:t>
              </w:r>
            </w:ins>
          </w:p>
        </w:tc>
        <w:tc>
          <w:tcPr>
            <w:tcW w:w="461" w:type="dxa"/>
            <w:tcBorders>
              <w:right w:val="single" w:sz="4" w:space="0" w:color="auto"/>
            </w:tcBorders>
            <w:vAlign w:val="center"/>
          </w:tcPr>
          <w:p w14:paraId="4F1E94F6" w14:textId="2997AEDD" w:rsidR="00BD2E78" w:rsidRPr="007E0F91" w:rsidRDefault="00BD2E78" w:rsidP="00BD2E78">
            <w:pPr>
              <w:jc w:val="center"/>
              <w:rPr>
                <w:ins w:id="13029" w:author="Στάθης Καπ" w:date="2023-03-09T05:46:00Z"/>
                <w:sz w:val="16"/>
                <w:szCs w:val="16"/>
              </w:rPr>
            </w:pPr>
            <w:ins w:id="13030" w:author="Στάθης Καπ" w:date="2023-03-09T07:04:00Z">
              <w:r>
                <w:rPr>
                  <w:rFonts w:ascii="Calibri" w:hAnsi="Calibri" w:cs="Calibri"/>
                  <w:color w:val="000000"/>
                  <w:sz w:val="16"/>
                  <w:szCs w:val="16"/>
                </w:rPr>
                <w:t>71.25</w:t>
              </w:r>
            </w:ins>
          </w:p>
        </w:tc>
      </w:tr>
      <w:tr w:rsidR="00BD2E78" w14:paraId="4E80D931" w14:textId="77777777" w:rsidTr="00B16494">
        <w:trPr>
          <w:trHeight w:val="170"/>
          <w:jc w:val="center"/>
          <w:ins w:id="13031"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7CBC849A" w14:textId="77777777" w:rsidR="00BD2E78" w:rsidRPr="007E0F91" w:rsidRDefault="00BD2E78" w:rsidP="00BD2E78">
            <w:pPr>
              <w:jc w:val="center"/>
              <w:rPr>
                <w:ins w:id="13032" w:author="Στάθης Καπ" w:date="2023-03-09T05:46:00Z"/>
                <w:sz w:val="16"/>
                <w:szCs w:val="16"/>
              </w:rPr>
            </w:pPr>
            <w:ins w:id="13033" w:author="Στάθης Καπ" w:date="2023-03-09T05:46:00Z">
              <w:r w:rsidRPr="007E0F91">
                <w:rPr>
                  <w:sz w:val="16"/>
                  <w:szCs w:val="16"/>
                </w:rPr>
                <w:t>pr07</w:t>
              </w:r>
            </w:ins>
          </w:p>
        </w:tc>
        <w:tc>
          <w:tcPr>
            <w:tcW w:w="565" w:type="dxa"/>
            <w:tcBorders>
              <w:left w:val="single" w:sz="4" w:space="0" w:color="auto"/>
            </w:tcBorders>
            <w:vAlign w:val="center"/>
          </w:tcPr>
          <w:p w14:paraId="67380539" w14:textId="3F0C025F" w:rsidR="00BD2E78" w:rsidRPr="007E0F91" w:rsidRDefault="00BD2E78" w:rsidP="00BD2E78">
            <w:pPr>
              <w:jc w:val="center"/>
              <w:rPr>
                <w:ins w:id="13034" w:author="Στάθης Καπ" w:date="2023-03-09T05:46:00Z"/>
                <w:sz w:val="16"/>
                <w:szCs w:val="16"/>
              </w:rPr>
            </w:pPr>
            <w:ins w:id="13035" w:author="Στάθης Καπ" w:date="2023-03-09T07:04:00Z">
              <w:r>
                <w:rPr>
                  <w:rFonts w:ascii="Calibri" w:hAnsi="Calibri" w:cs="Calibri"/>
                  <w:color w:val="000000"/>
                  <w:sz w:val="16"/>
                  <w:szCs w:val="16"/>
                </w:rPr>
                <w:t>744</w:t>
              </w:r>
            </w:ins>
          </w:p>
        </w:tc>
        <w:tc>
          <w:tcPr>
            <w:tcW w:w="679" w:type="dxa"/>
            <w:tcBorders>
              <w:right w:val="single" w:sz="4" w:space="0" w:color="auto"/>
            </w:tcBorders>
            <w:vAlign w:val="center"/>
          </w:tcPr>
          <w:p w14:paraId="6B2D5085" w14:textId="55A1186B" w:rsidR="00BD2E78" w:rsidRPr="007E0F91" w:rsidRDefault="00BD2E78" w:rsidP="00BD2E78">
            <w:pPr>
              <w:jc w:val="center"/>
              <w:rPr>
                <w:ins w:id="13036" w:author="Στάθης Καπ" w:date="2023-03-09T05:46:00Z"/>
                <w:sz w:val="16"/>
                <w:szCs w:val="16"/>
              </w:rPr>
            </w:pPr>
            <w:ins w:id="13037" w:author="Στάθης Καπ" w:date="2023-03-09T07:04:00Z">
              <w:r>
                <w:rPr>
                  <w:rFonts w:ascii="Calibri" w:hAnsi="Calibri" w:cs="Calibri"/>
                  <w:color w:val="000000"/>
                  <w:sz w:val="16"/>
                  <w:szCs w:val="16"/>
                </w:rPr>
                <w:t>713</w:t>
              </w:r>
            </w:ins>
          </w:p>
        </w:tc>
        <w:tc>
          <w:tcPr>
            <w:tcW w:w="453" w:type="dxa"/>
            <w:tcBorders>
              <w:left w:val="single" w:sz="4" w:space="0" w:color="auto"/>
            </w:tcBorders>
            <w:vAlign w:val="center"/>
          </w:tcPr>
          <w:p w14:paraId="4476DEF9" w14:textId="50AB06AF" w:rsidR="00BD2E78" w:rsidRPr="007E0F91" w:rsidRDefault="00BD2E78" w:rsidP="00BD2E78">
            <w:pPr>
              <w:jc w:val="center"/>
              <w:rPr>
                <w:ins w:id="13038" w:author="Στάθης Καπ" w:date="2023-03-09T05:46:00Z"/>
                <w:sz w:val="16"/>
                <w:szCs w:val="16"/>
              </w:rPr>
            </w:pPr>
            <w:ins w:id="13039" w:author="Στάθης Καπ" w:date="2023-03-09T07:04:00Z">
              <w:r>
                <w:rPr>
                  <w:rFonts w:ascii="Calibri" w:hAnsi="Calibri" w:cs="Calibri"/>
                  <w:color w:val="000000"/>
                  <w:sz w:val="16"/>
                  <w:szCs w:val="16"/>
                </w:rPr>
                <w:t>689</w:t>
              </w:r>
            </w:ins>
          </w:p>
        </w:tc>
        <w:tc>
          <w:tcPr>
            <w:tcW w:w="708" w:type="dxa"/>
            <w:vAlign w:val="center"/>
          </w:tcPr>
          <w:p w14:paraId="1F54DC96" w14:textId="5B31F605" w:rsidR="00BD2E78" w:rsidRPr="007E0F91" w:rsidRDefault="00BD2E78" w:rsidP="00BD2E78">
            <w:pPr>
              <w:jc w:val="center"/>
              <w:rPr>
                <w:ins w:id="13040" w:author="Στάθης Καπ" w:date="2023-03-09T05:46:00Z"/>
                <w:sz w:val="16"/>
                <w:szCs w:val="16"/>
              </w:rPr>
            </w:pPr>
            <w:ins w:id="13041" w:author="Στάθης Καπ" w:date="2023-03-09T07:04:00Z">
              <w:r>
                <w:rPr>
                  <w:rFonts w:ascii="Calibri" w:hAnsi="Calibri" w:cs="Calibri"/>
                  <w:color w:val="000000"/>
                  <w:sz w:val="16"/>
                  <w:szCs w:val="16"/>
                </w:rPr>
                <w:t>7.39</w:t>
              </w:r>
            </w:ins>
          </w:p>
        </w:tc>
        <w:tc>
          <w:tcPr>
            <w:tcW w:w="652" w:type="dxa"/>
            <w:vMerge/>
            <w:tcBorders>
              <w:right w:val="single" w:sz="4" w:space="0" w:color="auto"/>
            </w:tcBorders>
            <w:vAlign w:val="center"/>
          </w:tcPr>
          <w:p w14:paraId="159F3013" w14:textId="77777777" w:rsidR="00BD2E78" w:rsidRPr="007E0F91" w:rsidRDefault="00BD2E78" w:rsidP="00BD2E78">
            <w:pPr>
              <w:jc w:val="center"/>
              <w:rPr>
                <w:ins w:id="13042" w:author="Στάθης Καπ" w:date="2023-03-09T05:46:00Z"/>
                <w:sz w:val="16"/>
                <w:szCs w:val="16"/>
              </w:rPr>
            </w:pPr>
          </w:p>
        </w:tc>
        <w:tc>
          <w:tcPr>
            <w:tcW w:w="453" w:type="dxa"/>
            <w:tcBorders>
              <w:left w:val="single" w:sz="4" w:space="0" w:color="auto"/>
            </w:tcBorders>
            <w:vAlign w:val="center"/>
          </w:tcPr>
          <w:p w14:paraId="17040A9E" w14:textId="7C660BE7" w:rsidR="00BD2E78" w:rsidRPr="007E0F91" w:rsidRDefault="00BD2E78" w:rsidP="00BD2E78">
            <w:pPr>
              <w:jc w:val="center"/>
              <w:rPr>
                <w:ins w:id="13043" w:author="Στάθης Καπ" w:date="2023-03-09T05:46:00Z"/>
                <w:sz w:val="16"/>
                <w:szCs w:val="16"/>
              </w:rPr>
            </w:pPr>
            <w:ins w:id="13044" w:author="Στάθης Καπ" w:date="2023-03-09T07:04:00Z">
              <w:r>
                <w:rPr>
                  <w:rFonts w:ascii="Calibri" w:hAnsi="Calibri" w:cs="Calibri"/>
                  <w:color w:val="000000"/>
                  <w:sz w:val="16"/>
                  <w:szCs w:val="16"/>
                </w:rPr>
                <w:t>653</w:t>
              </w:r>
            </w:ins>
          </w:p>
        </w:tc>
        <w:tc>
          <w:tcPr>
            <w:tcW w:w="454" w:type="dxa"/>
            <w:vAlign w:val="center"/>
          </w:tcPr>
          <w:p w14:paraId="11180E57" w14:textId="406C29E9" w:rsidR="00BD2E78" w:rsidRPr="007E0F91" w:rsidRDefault="00BD2E78" w:rsidP="00BD2E78">
            <w:pPr>
              <w:jc w:val="center"/>
              <w:rPr>
                <w:ins w:id="13045" w:author="Στάθης Καπ" w:date="2023-03-09T05:46:00Z"/>
                <w:sz w:val="16"/>
                <w:szCs w:val="16"/>
              </w:rPr>
            </w:pPr>
            <w:ins w:id="13046" w:author="Στάθης Καπ" w:date="2023-03-09T07:04:00Z">
              <w:r>
                <w:rPr>
                  <w:rFonts w:ascii="Calibri" w:hAnsi="Calibri" w:cs="Calibri"/>
                  <w:color w:val="000000"/>
                  <w:sz w:val="16"/>
                  <w:szCs w:val="16"/>
                </w:rPr>
                <w:t>5.22</w:t>
              </w:r>
            </w:ins>
          </w:p>
        </w:tc>
        <w:tc>
          <w:tcPr>
            <w:tcW w:w="454" w:type="dxa"/>
            <w:vAlign w:val="center"/>
          </w:tcPr>
          <w:p w14:paraId="62EAE942" w14:textId="18A04D46" w:rsidR="00BD2E78" w:rsidRPr="007E0F91" w:rsidRDefault="00BD2E78" w:rsidP="00BD2E78">
            <w:pPr>
              <w:jc w:val="center"/>
              <w:rPr>
                <w:ins w:id="13047" w:author="Στάθης Καπ" w:date="2023-03-09T05:46:00Z"/>
                <w:sz w:val="16"/>
                <w:szCs w:val="16"/>
              </w:rPr>
            </w:pPr>
            <w:ins w:id="13048" w:author="Στάθης Καπ" w:date="2023-03-09T07:04:00Z">
              <w:r>
                <w:rPr>
                  <w:rFonts w:ascii="Calibri" w:hAnsi="Calibri" w:cs="Calibri"/>
                  <w:color w:val="000000"/>
                  <w:sz w:val="16"/>
                  <w:szCs w:val="16"/>
                </w:rPr>
                <w:t>0.204</w:t>
              </w:r>
            </w:ins>
          </w:p>
        </w:tc>
        <w:tc>
          <w:tcPr>
            <w:tcW w:w="457" w:type="dxa"/>
            <w:tcBorders>
              <w:right w:val="single" w:sz="4" w:space="0" w:color="auto"/>
            </w:tcBorders>
            <w:vAlign w:val="center"/>
          </w:tcPr>
          <w:p w14:paraId="69037805" w14:textId="58C1348B" w:rsidR="00BD2E78" w:rsidRPr="007E0F91" w:rsidRDefault="00BD2E78" w:rsidP="00BD2E78">
            <w:pPr>
              <w:jc w:val="center"/>
              <w:rPr>
                <w:ins w:id="13049" w:author="Στάθης Καπ" w:date="2023-03-09T05:46:00Z"/>
                <w:sz w:val="16"/>
                <w:szCs w:val="16"/>
              </w:rPr>
            </w:pPr>
            <w:ins w:id="13050" w:author="Στάθης Καπ" w:date="2023-03-09T07:04:00Z">
              <w:r>
                <w:rPr>
                  <w:rFonts w:ascii="Calibri" w:hAnsi="Calibri" w:cs="Calibri"/>
                  <w:color w:val="000000"/>
                  <w:sz w:val="16"/>
                  <w:szCs w:val="16"/>
                </w:rPr>
                <w:t>37.8</w:t>
              </w:r>
            </w:ins>
          </w:p>
        </w:tc>
        <w:tc>
          <w:tcPr>
            <w:tcW w:w="453" w:type="dxa"/>
            <w:tcBorders>
              <w:left w:val="single" w:sz="4" w:space="0" w:color="auto"/>
            </w:tcBorders>
            <w:vAlign w:val="center"/>
          </w:tcPr>
          <w:p w14:paraId="45203900" w14:textId="18957882" w:rsidR="00BD2E78" w:rsidRPr="007E0F91" w:rsidRDefault="00BD2E78" w:rsidP="00BD2E78">
            <w:pPr>
              <w:jc w:val="center"/>
              <w:rPr>
                <w:ins w:id="13051" w:author="Στάθης Καπ" w:date="2023-03-09T05:46:00Z"/>
                <w:sz w:val="16"/>
                <w:szCs w:val="16"/>
              </w:rPr>
            </w:pPr>
            <w:ins w:id="13052" w:author="Στάθης Καπ" w:date="2023-03-09T07:04:00Z">
              <w:r>
                <w:rPr>
                  <w:rFonts w:ascii="Calibri" w:hAnsi="Calibri" w:cs="Calibri"/>
                  <w:color w:val="000000"/>
                  <w:sz w:val="16"/>
                  <w:szCs w:val="16"/>
                </w:rPr>
                <w:t>643</w:t>
              </w:r>
            </w:ins>
          </w:p>
        </w:tc>
        <w:tc>
          <w:tcPr>
            <w:tcW w:w="454" w:type="dxa"/>
            <w:vAlign w:val="center"/>
          </w:tcPr>
          <w:p w14:paraId="00377F09" w14:textId="6C1B5380" w:rsidR="00BD2E78" w:rsidRPr="007E0F91" w:rsidRDefault="00BD2E78" w:rsidP="00BD2E78">
            <w:pPr>
              <w:jc w:val="center"/>
              <w:rPr>
                <w:ins w:id="13053" w:author="Στάθης Καπ" w:date="2023-03-09T05:46:00Z"/>
                <w:sz w:val="16"/>
                <w:szCs w:val="16"/>
              </w:rPr>
            </w:pPr>
            <w:ins w:id="13054" w:author="Στάθης Καπ" w:date="2023-03-09T07:04:00Z">
              <w:r>
                <w:rPr>
                  <w:rFonts w:ascii="Calibri" w:hAnsi="Calibri" w:cs="Calibri"/>
                  <w:color w:val="000000"/>
                  <w:sz w:val="16"/>
                  <w:szCs w:val="16"/>
                </w:rPr>
                <w:t>6.68</w:t>
              </w:r>
            </w:ins>
          </w:p>
        </w:tc>
        <w:tc>
          <w:tcPr>
            <w:tcW w:w="454" w:type="dxa"/>
            <w:vAlign w:val="center"/>
          </w:tcPr>
          <w:p w14:paraId="6C111B10" w14:textId="33C735D6" w:rsidR="00BD2E78" w:rsidRPr="007E0F91" w:rsidRDefault="00BD2E78" w:rsidP="00BD2E78">
            <w:pPr>
              <w:jc w:val="center"/>
              <w:rPr>
                <w:ins w:id="13055" w:author="Στάθης Καπ" w:date="2023-03-09T05:46:00Z"/>
                <w:sz w:val="16"/>
                <w:szCs w:val="16"/>
              </w:rPr>
            </w:pPr>
            <w:ins w:id="13056" w:author="Στάθης Καπ" w:date="2023-03-09T07:04:00Z">
              <w:r>
                <w:rPr>
                  <w:rFonts w:ascii="Calibri" w:hAnsi="Calibri" w:cs="Calibri"/>
                  <w:color w:val="000000"/>
                  <w:sz w:val="16"/>
                  <w:szCs w:val="16"/>
                </w:rPr>
                <w:t>0.166</w:t>
              </w:r>
            </w:ins>
          </w:p>
        </w:tc>
        <w:tc>
          <w:tcPr>
            <w:tcW w:w="454" w:type="dxa"/>
            <w:tcBorders>
              <w:right w:val="single" w:sz="4" w:space="0" w:color="auto"/>
            </w:tcBorders>
            <w:vAlign w:val="center"/>
          </w:tcPr>
          <w:p w14:paraId="674827C0" w14:textId="7C692097" w:rsidR="00BD2E78" w:rsidRPr="007E0F91" w:rsidRDefault="00BD2E78" w:rsidP="00BD2E78">
            <w:pPr>
              <w:jc w:val="center"/>
              <w:rPr>
                <w:ins w:id="13057" w:author="Στάθης Καπ" w:date="2023-03-09T05:46:00Z"/>
                <w:sz w:val="16"/>
                <w:szCs w:val="16"/>
              </w:rPr>
            </w:pPr>
            <w:ins w:id="13058" w:author="Στάθης Καπ" w:date="2023-03-09T07:04:00Z">
              <w:r>
                <w:rPr>
                  <w:rFonts w:ascii="Calibri" w:hAnsi="Calibri" w:cs="Calibri"/>
                  <w:color w:val="000000"/>
                  <w:sz w:val="16"/>
                  <w:szCs w:val="16"/>
                </w:rPr>
                <w:t>49.39</w:t>
              </w:r>
            </w:ins>
          </w:p>
        </w:tc>
        <w:tc>
          <w:tcPr>
            <w:tcW w:w="453" w:type="dxa"/>
            <w:tcBorders>
              <w:left w:val="single" w:sz="4" w:space="0" w:color="auto"/>
            </w:tcBorders>
            <w:vAlign w:val="center"/>
          </w:tcPr>
          <w:p w14:paraId="5629F167" w14:textId="6A7B6081" w:rsidR="00BD2E78" w:rsidRPr="007E0F91" w:rsidRDefault="00BD2E78" w:rsidP="00BD2E78">
            <w:pPr>
              <w:jc w:val="center"/>
              <w:rPr>
                <w:ins w:id="13059" w:author="Στάθης Καπ" w:date="2023-03-09T05:46:00Z"/>
                <w:sz w:val="16"/>
                <w:szCs w:val="16"/>
              </w:rPr>
            </w:pPr>
            <w:ins w:id="13060" w:author="Στάθης Καπ" w:date="2023-03-09T07:04:00Z">
              <w:r>
                <w:rPr>
                  <w:rFonts w:ascii="Calibri" w:hAnsi="Calibri" w:cs="Calibri"/>
                  <w:color w:val="000000"/>
                  <w:sz w:val="16"/>
                  <w:szCs w:val="16"/>
                </w:rPr>
                <w:t>629</w:t>
              </w:r>
            </w:ins>
          </w:p>
        </w:tc>
        <w:tc>
          <w:tcPr>
            <w:tcW w:w="454" w:type="dxa"/>
            <w:vAlign w:val="center"/>
          </w:tcPr>
          <w:p w14:paraId="221ED18A" w14:textId="1047E016" w:rsidR="00BD2E78" w:rsidRPr="007E0F91" w:rsidRDefault="00BD2E78" w:rsidP="00BD2E78">
            <w:pPr>
              <w:jc w:val="center"/>
              <w:rPr>
                <w:ins w:id="13061" w:author="Στάθης Καπ" w:date="2023-03-09T05:46:00Z"/>
                <w:sz w:val="16"/>
                <w:szCs w:val="16"/>
              </w:rPr>
            </w:pPr>
            <w:ins w:id="13062" w:author="Στάθης Καπ" w:date="2023-03-09T07:04:00Z">
              <w:r>
                <w:rPr>
                  <w:rFonts w:ascii="Calibri" w:hAnsi="Calibri" w:cs="Calibri"/>
                  <w:color w:val="000000"/>
                  <w:sz w:val="16"/>
                  <w:szCs w:val="16"/>
                </w:rPr>
                <w:t>8.71</w:t>
              </w:r>
            </w:ins>
          </w:p>
        </w:tc>
        <w:tc>
          <w:tcPr>
            <w:tcW w:w="454" w:type="dxa"/>
            <w:vAlign w:val="center"/>
          </w:tcPr>
          <w:p w14:paraId="13595BCD" w14:textId="4C0408D2" w:rsidR="00BD2E78" w:rsidRPr="007E0F91" w:rsidRDefault="00BD2E78" w:rsidP="00BD2E78">
            <w:pPr>
              <w:jc w:val="center"/>
              <w:rPr>
                <w:ins w:id="13063" w:author="Στάθης Καπ" w:date="2023-03-09T05:46:00Z"/>
                <w:sz w:val="16"/>
                <w:szCs w:val="16"/>
              </w:rPr>
            </w:pPr>
            <w:ins w:id="13064" w:author="Στάθης Καπ" w:date="2023-03-09T07:04:00Z">
              <w:r>
                <w:rPr>
                  <w:rFonts w:ascii="Calibri" w:hAnsi="Calibri" w:cs="Calibri"/>
                  <w:color w:val="000000"/>
                  <w:sz w:val="16"/>
                  <w:szCs w:val="16"/>
                </w:rPr>
                <w:t>0.284</w:t>
              </w:r>
            </w:ins>
          </w:p>
        </w:tc>
        <w:tc>
          <w:tcPr>
            <w:tcW w:w="461" w:type="dxa"/>
            <w:tcBorders>
              <w:right w:val="single" w:sz="4" w:space="0" w:color="auto"/>
            </w:tcBorders>
            <w:vAlign w:val="center"/>
          </w:tcPr>
          <w:p w14:paraId="66237195" w14:textId="51D342BE" w:rsidR="00BD2E78" w:rsidRPr="007E0F91" w:rsidRDefault="00BD2E78" w:rsidP="00BD2E78">
            <w:pPr>
              <w:jc w:val="center"/>
              <w:rPr>
                <w:ins w:id="13065" w:author="Στάθης Καπ" w:date="2023-03-09T05:46:00Z"/>
                <w:sz w:val="16"/>
                <w:szCs w:val="16"/>
              </w:rPr>
            </w:pPr>
            <w:ins w:id="13066" w:author="Στάθης Καπ" w:date="2023-03-09T07:04:00Z">
              <w:r>
                <w:rPr>
                  <w:rFonts w:ascii="Calibri" w:hAnsi="Calibri" w:cs="Calibri"/>
                  <w:color w:val="000000"/>
                  <w:sz w:val="16"/>
                  <w:szCs w:val="16"/>
                </w:rPr>
                <w:t>13.41</w:t>
              </w:r>
            </w:ins>
          </w:p>
        </w:tc>
      </w:tr>
      <w:tr w:rsidR="00BD2E78" w14:paraId="673FD6AC" w14:textId="77777777" w:rsidTr="00B16494">
        <w:trPr>
          <w:trHeight w:val="170"/>
          <w:jc w:val="center"/>
          <w:ins w:id="13067"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5B60C855" w14:textId="77777777" w:rsidR="00BD2E78" w:rsidRPr="007E0F91" w:rsidRDefault="00BD2E78" w:rsidP="00BD2E78">
            <w:pPr>
              <w:jc w:val="center"/>
              <w:rPr>
                <w:ins w:id="13068" w:author="Στάθης Καπ" w:date="2023-03-09T05:46:00Z"/>
                <w:sz w:val="16"/>
                <w:szCs w:val="16"/>
              </w:rPr>
            </w:pPr>
            <w:ins w:id="13069" w:author="Στάθης Καπ" w:date="2023-03-09T05:46:00Z">
              <w:r w:rsidRPr="007E0F91">
                <w:rPr>
                  <w:sz w:val="16"/>
                  <w:szCs w:val="16"/>
                </w:rPr>
                <w:t>pr08</w:t>
              </w:r>
            </w:ins>
          </w:p>
        </w:tc>
        <w:tc>
          <w:tcPr>
            <w:tcW w:w="565" w:type="dxa"/>
            <w:tcBorders>
              <w:left w:val="single" w:sz="4" w:space="0" w:color="auto"/>
            </w:tcBorders>
            <w:vAlign w:val="center"/>
          </w:tcPr>
          <w:p w14:paraId="2AF25101" w14:textId="13D81F37" w:rsidR="00BD2E78" w:rsidRPr="007E0F91" w:rsidRDefault="00BD2E78" w:rsidP="00BD2E78">
            <w:pPr>
              <w:jc w:val="center"/>
              <w:rPr>
                <w:ins w:id="13070" w:author="Στάθης Καπ" w:date="2023-03-09T05:46:00Z"/>
                <w:sz w:val="16"/>
                <w:szCs w:val="16"/>
              </w:rPr>
            </w:pPr>
            <w:ins w:id="13071" w:author="Στάθης Καπ" w:date="2023-03-09T07:04:00Z">
              <w:r>
                <w:rPr>
                  <w:rFonts w:ascii="Calibri" w:hAnsi="Calibri" w:cs="Calibri"/>
                  <w:color w:val="000000"/>
                  <w:sz w:val="16"/>
                  <w:szCs w:val="16"/>
                </w:rPr>
                <w:t>1139</w:t>
              </w:r>
            </w:ins>
          </w:p>
        </w:tc>
        <w:tc>
          <w:tcPr>
            <w:tcW w:w="679" w:type="dxa"/>
            <w:tcBorders>
              <w:right w:val="single" w:sz="4" w:space="0" w:color="auto"/>
            </w:tcBorders>
            <w:vAlign w:val="center"/>
          </w:tcPr>
          <w:p w14:paraId="2D1A4AF6" w14:textId="510ACA13" w:rsidR="00BD2E78" w:rsidRPr="007E0F91" w:rsidRDefault="00BD2E78" w:rsidP="00BD2E78">
            <w:pPr>
              <w:jc w:val="center"/>
              <w:rPr>
                <w:ins w:id="13072" w:author="Στάθης Καπ" w:date="2023-03-09T05:46:00Z"/>
                <w:sz w:val="16"/>
                <w:szCs w:val="16"/>
              </w:rPr>
            </w:pPr>
            <w:ins w:id="13073" w:author="Στάθης Καπ" w:date="2023-03-09T07:04:00Z">
              <w:r>
                <w:rPr>
                  <w:rFonts w:ascii="Calibri" w:hAnsi="Calibri" w:cs="Calibri"/>
                  <w:color w:val="000000"/>
                  <w:sz w:val="16"/>
                  <w:szCs w:val="16"/>
                </w:rPr>
                <w:t>1082</w:t>
              </w:r>
            </w:ins>
          </w:p>
        </w:tc>
        <w:tc>
          <w:tcPr>
            <w:tcW w:w="453" w:type="dxa"/>
            <w:tcBorders>
              <w:left w:val="single" w:sz="4" w:space="0" w:color="auto"/>
            </w:tcBorders>
            <w:vAlign w:val="center"/>
          </w:tcPr>
          <w:p w14:paraId="64BA90AA" w14:textId="1225D73C" w:rsidR="00BD2E78" w:rsidRPr="007E0F91" w:rsidRDefault="00BD2E78" w:rsidP="00BD2E78">
            <w:pPr>
              <w:jc w:val="center"/>
              <w:rPr>
                <w:ins w:id="13074" w:author="Στάθης Καπ" w:date="2023-03-09T05:46:00Z"/>
                <w:sz w:val="16"/>
                <w:szCs w:val="16"/>
              </w:rPr>
            </w:pPr>
            <w:ins w:id="13075" w:author="Στάθης Καπ" w:date="2023-03-09T07:04:00Z">
              <w:r>
                <w:rPr>
                  <w:rFonts w:ascii="Calibri" w:hAnsi="Calibri" w:cs="Calibri"/>
                  <w:color w:val="000000"/>
                  <w:sz w:val="16"/>
                  <w:szCs w:val="16"/>
                </w:rPr>
                <w:t>1047</w:t>
              </w:r>
            </w:ins>
          </w:p>
        </w:tc>
        <w:tc>
          <w:tcPr>
            <w:tcW w:w="708" w:type="dxa"/>
            <w:vAlign w:val="center"/>
          </w:tcPr>
          <w:p w14:paraId="644CA6AB" w14:textId="432265EE" w:rsidR="00BD2E78" w:rsidRPr="007E0F91" w:rsidRDefault="00BD2E78" w:rsidP="00BD2E78">
            <w:pPr>
              <w:jc w:val="center"/>
              <w:rPr>
                <w:ins w:id="13076" w:author="Στάθης Καπ" w:date="2023-03-09T05:46:00Z"/>
                <w:sz w:val="16"/>
                <w:szCs w:val="16"/>
              </w:rPr>
            </w:pPr>
            <w:ins w:id="13077" w:author="Στάθης Καπ" w:date="2023-03-09T07:04:00Z">
              <w:r>
                <w:rPr>
                  <w:rFonts w:ascii="Calibri" w:hAnsi="Calibri" w:cs="Calibri"/>
                  <w:color w:val="000000"/>
                  <w:sz w:val="16"/>
                  <w:szCs w:val="16"/>
                </w:rPr>
                <w:t>8.08</w:t>
              </w:r>
            </w:ins>
          </w:p>
        </w:tc>
        <w:tc>
          <w:tcPr>
            <w:tcW w:w="652" w:type="dxa"/>
            <w:vMerge/>
            <w:tcBorders>
              <w:right w:val="single" w:sz="4" w:space="0" w:color="auto"/>
            </w:tcBorders>
            <w:vAlign w:val="center"/>
          </w:tcPr>
          <w:p w14:paraId="6BA2D0F3" w14:textId="77777777" w:rsidR="00BD2E78" w:rsidRPr="007E0F91" w:rsidRDefault="00BD2E78" w:rsidP="00BD2E78">
            <w:pPr>
              <w:jc w:val="center"/>
              <w:rPr>
                <w:ins w:id="13078" w:author="Στάθης Καπ" w:date="2023-03-09T05:46:00Z"/>
                <w:sz w:val="16"/>
                <w:szCs w:val="16"/>
              </w:rPr>
            </w:pPr>
          </w:p>
        </w:tc>
        <w:tc>
          <w:tcPr>
            <w:tcW w:w="453" w:type="dxa"/>
            <w:tcBorders>
              <w:left w:val="single" w:sz="4" w:space="0" w:color="auto"/>
            </w:tcBorders>
            <w:vAlign w:val="center"/>
          </w:tcPr>
          <w:p w14:paraId="6036EA85" w14:textId="3809E143" w:rsidR="00BD2E78" w:rsidRPr="007E0F91" w:rsidRDefault="00BD2E78" w:rsidP="00BD2E78">
            <w:pPr>
              <w:jc w:val="center"/>
              <w:rPr>
                <w:ins w:id="13079" w:author="Στάθης Καπ" w:date="2023-03-09T05:46:00Z"/>
                <w:sz w:val="16"/>
                <w:szCs w:val="16"/>
              </w:rPr>
            </w:pPr>
            <w:ins w:id="13080" w:author="Στάθης Καπ" w:date="2023-03-09T07:04:00Z">
              <w:r>
                <w:rPr>
                  <w:rFonts w:ascii="Calibri" w:hAnsi="Calibri" w:cs="Calibri"/>
                  <w:color w:val="000000"/>
                  <w:sz w:val="16"/>
                  <w:szCs w:val="16"/>
                </w:rPr>
                <w:t>1027</w:t>
              </w:r>
            </w:ins>
          </w:p>
        </w:tc>
        <w:tc>
          <w:tcPr>
            <w:tcW w:w="454" w:type="dxa"/>
            <w:vAlign w:val="center"/>
          </w:tcPr>
          <w:p w14:paraId="35CFCE0D" w14:textId="7F3E345B" w:rsidR="00BD2E78" w:rsidRPr="007E0F91" w:rsidRDefault="00BD2E78" w:rsidP="00BD2E78">
            <w:pPr>
              <w:jc w:val="center"/>
              <w:rPr>
                <w:ins w:id="13081" w:author="Στάθης Καπ" w:date="2023-03-09T05:46:00Z"/>
                <w:sz w:val="16"/>
                <w:szCs w:val="16"/>
              </w:rPr>
            </w:pPr>
            <w:ins w:id="13082" w:author="Στάθης Καπ" w:date="2023-03-09T07:04:00Z">
              <w:r>
                <w:rPr>
                  <w:rFonts w:ascii="Calibri" w:hAnsi="Calibri" w:cs="Calibri"/>
                  <w:color w:val="000000"/>
                  <w:sz w:val="16"/>
                  <w:szCs w:val="16"/>
                </w:rPr>
                <w:t>1.91</w:t>
              </w:r>
            </w:ins>
          </w:p>
        </w:tc>
        <w:tc>
          <w:tcPr>
            <w:tcW w:w="454" w:type="dxa"/>
            <w:vAlign w:val="center"/>
          </w:tcPr>
          <w:p w14:paraId="0020AB7B" w14:textId="0A644DBE" w:rsidR="00BD2E78" w:rsidRPr="007E0F91" w:rsidRDefault="00BD2E78" w:rsidP="00BD2E78">
            <w:pPr>
              <w:jc w:val="center"/>
              <w:rPr>
                <w:ins w:id="13083" w:author="Στάθης Καπ" w:date="2023-03-09T05:46:00Z"/>
                <w:sz w:val="16"/>
                <w:szCs w:val="16"/>
              </w:rPr>
            </w:pPr>
            <w:ins w:id="13084" w:author="Στάθης Καπ" w:date="2023-03-09T07:04:00Z">
              <w:r>
                <w:rPr>
                  <w:rFonts w:ascii="Calibri" w:hAnsi="Calibri" w:cs="Calibri"/>
                  <w:color w:val="000000"/>
                  <w:sz w:val="16"/>
                  <w:szCs w:val="16"/>
                </w:rPr>
                <w:t>0.779</w:t>
              </w:r>
            </w:ins>
          </w:p>
        </w:tc>
        <w:tc>
          <w:tcPr>
            <w:tcW w:w="457" w:type="dxa"/>
            <w:tcBorders>
              <w:right w:val="single" w:sz="4" w:space="0" w:color="auto"/>
            </w:tcBorders>
            <w:vAlign w:val="center"/>
          </w:tcPr>
          <w:p w14:paraId="005F5099" w14:textId="450729EC" w:rsidR="00BD2E78" w:rsidRPr="007E0F91" w:rsidRDefault="00BD2E78" w:rsidP="00BD2E78">
            <w:pPr>
              <w:jc w:val="center"/>
              <w:rPr>
                <w:ins w:id="13085" w:author="Στάθης Καπ" w:date="2023-03-09T05:46:00Z"/>
                <w:sz w:val="16"/>
                <w:szCs w:val="16"/>
              </w:rPr>
            </w:pPr>
            <w:ins w:id="13086" w:author="Στάθης Καπ" w:date="2023-03-09T07:04:00Z">
              <w:r>
                <w:rPr>
                  <w:rFonts w:ascii="Calibri" w:hAnsi="Calibri" w:cs="Calibri"/>
                  <w:color w:val="000000"/>
                  <w:sz w:val="16"/>
                  <w:szCs w:val="16"/>
                </w:rPr>
                <w:t>20.59</w:t>
              </w:r>
            </w:ins>
          </w:p>
        </w:tc>
        <w:tc>
          <w:tcPr>
            <w:tcW w:w="453" w:type="dxa"/>
            <w:tcBorders>
              <w:left w:val="single" w:sz="4" w:space="0" w:color="auto"/>
            </w:tcBorders>
            <w:vAlign w:val="center"/>
          </w:tcPr>
          <w:p w14:paraId="63A3B8ED" w14:textId="33DAE5ED" w:rsidR="00BD2E78" w:rsidRPr="007E0F91" w:rsidRDefault="00BD2E78" w:rsidP="00BD2E78">
            <w:pPr>
              <w:jc w:val="center"/>
              <w:rPr>
                <w:ins w:id="13087" w:author="Στάθης Καπ" w:date="2023-03-09T05:46:00Z"/>
                <w:sz w:val="16"/>
                <w:szCs w:val="16"/>
              </w:rPr>
            </w:pPr>
            <w:ins w:id="13088" w:author="Στάθης Καπ" w:date="2023-03-09T07:04:00Z">
              <w:r>
                <w:rPr>
                  <w:rFonts w:ascii="Calibri" w:hAnsi="Calibri" w:cs="Calibri"/>
                  <w:color w:val="000000"/>
                  <w:sz w:val="16"/>
                  <w:szCs w:val="16"/>
                </w:rPr>
                <w:t>970</w:t>
              </w:r>
            </w:ins>
          </w:p>
        </w:tc>
        <w:tc>
          <w:tcPr>
            <w:tcW w:w="454" w:type="dxa"/>
            <w:vAlign w:val="center"/>
          </w:tcPr>
          <w:p w14:paraId="1AFA3EEB" w14:textId="52520EF8" w:rsidR="00BD2E78" w:rsidRPr="007E0F91" w:rsidRDefault="00BD2E78" w:rsidP="00BD2E78">
            <w:pPr>
              <w:jc w:val="center"/>
              <w:rPr>
                <w:ins w:id="13089" w:author="Στάθης Καπ" w:date="2023-03-09T05:46:00Z"/>
                <w:sz w:val="16"/>
                <w:szCs w:val="16"/>
              </w:rPr>
            </w:pPr>
            <w:ins w:id="13090" w:author="Στάθης Καπ" w:date="2023-03-09T07:04:00Z">
              <w:r>
                <w:rPr>
                  <w:rFonts w:ascii="Calibri" w:hAnsi="Calibri" w:cs="Calibri"/>
                  <w:color w:val="000000"/>
                  <w:sz w:val="16"/>
                  <w:szCs w:val="16"/>
                </w:rPr>
                <w:t>7.35</w:t>
              </w:r>
            </w:ins>
          </w:p>
        </w:tc>
        <w:tc>
          <w:tcPr>
            <w:tcW w:w="454" w:type="dxa"/>
            <w:vAlign w:val="center"/>
          </w:tcPr>
          <w:p w14:paraId="0D4C81A2" w14:textId="114BBA9A" w:rsidR="00BD2E78" w:rsidRPr="007E0F91" w:rsidRDefault="00BD2E78" w:rsidP="00BD2E78">
            <w:pPr>
              <w:jc w:val="center"/>
              <w:rPr>
                <w:ins w:id="13091" w:author="Στάθης Καπ" w:date="2023-03-09T05:46:00Z"/>
                <w:sz w:val="16"/>
                <w:szCs w:val="16"/>
              </w:rPr>
            </w:pPr>
            <w:ins w:id="13092" w:author="Στάθης Καπ" w:date="2023-03-09T07:04:00Z">
              <w:r>
                <w:rPr>
                  <w:rFonts w:ascii="Calibri" w:hAnsi="Calibri" w:cs="Calibri"/>
                  <w:color w:val="000000"/>
                  <w:sz w:val="16"/>
                  <w:szCs w:val="16"/>
                </w:rPr>
                <w:t>0.519</w:t>
              </w:r>
            </w:ins>
          </w:p>
        </w:tc>
        <w:tc>
          <w:tcPr>
            <w:tcW w:w="454" w:type="dxa"/>
            <w:tcBorders>
              <w:right w:val="single" w:sz="4" w:space="0" w:color="auto"/>
            </w:tcBorders>
            <w:vAlign w:val="center"/>
          </w:tcPr>
          <w:p w14:paraId="4B15E989" w14:textId="21426F27" w:rsidR="00BD2E78" w:rsidRPr="007E0F91" w:rsidRDefault="00BD2E78" w:rsidP="00BD2E78">
            <w:pPr>
              <w:jc w:val="center"/>
              <w:rPr>
                <w:ins w:id="13093" w:author="Στάθης Καπ" w:date="2023-03-09T05:46:00Z"/>
                <w:sz w:val="16"/>
                <w:szCs w:val="16"/>
              </w:rPr>
            </w:pPr>
            <w:ins w:id="13094" w:author="Στάθης Καπ" w:date="2023-03-09T07:04:00Z">
              <w:r>
                <w:rPr>
                  <w:rFonts w:ascii="Calibri" w:hAnsi="Calibri" w:cs="Calibri"/>
                  <w:color w:val="000000"/>
                  <w:sz w:val="16"/>
                  <w:szCs w:val="16"/>
                </w:rPr>
                <w:t>47.09</w:t>
              </w:r>
            </w:ins>
          </w:p>
        </w:tc>
        <w:tc>
          <w:tcPr>
            <w:tcW w:w="453" w:type="dxa"/>
            <w:tcBorders>
              <w:left w:val="single" w:sz="4" w:space="0" w:color="auto"/>
            </w:tcBorders>
            <w:vAlign w:val="center"/>
          </w:tcPr>
          <w:p w14:paraId="22AD03C3" w14:textId="2E4972F7" w:rsidR="00BD2E78" w:rsidRPr="007E0F91" w:rsidRDefault="00BD2E78" w:rsidP="00BD2E78">
            <w:pPr>
              <w:jc w:val="center"/>
              <w:rPr>
                <w:ins w:id="13095" w:author="Στάθης Καπ" w:date="2023-03-09T05:46:00Z"/>
                <w:sz w:val="16"/>
                <w:szCs w:val="16"/>
              </w:rPr>
            </w:pPr>
            <w:ins w:id="13096" w:author="Στάθης Καπ" w:date="2023-03-09T07:04:00Z">
              <w:r>
                <w:rPr>
                  <w:rFonts w:ascii="Calibri" w:hAnsi="Calibri" w:cs="Calibri"/>
                  <w:color w:val="000000"/>
                  <w:sz w:val="16"/>
                  <w:szCs w:val="16"/>
                </w:rPr>
                <w:t>937</w:t>
              </w:r>
            </w:ins>
          </w:p>
        </w:tc>
        <w:tc>
          <w:tcPr>
            <w:tcW w:w="454" w:type="dxa"/>
            <w:vAlign w:val="center"/>
          </w:tcPr>
          <w:p w14:paraId="62762542" w14:textId="7F2DBCE0" w:rsidR="00BD2E78" w:rsidRPr="007E0F91" w:rsidRDefault="00BD2E78" w:rsidP="00BD2E78">
            <w:pPr>
              <w:jc w:val="center"/>
              <w:rPr>
                <w:ins w:id="13097" w:author="Στάθης Καπ" w:date="2023-03-09T05:46:00Z"/>
                <w:sz w:val="16"/>
                <w:szCs w:val="16"/>
              </w:rPr>
            </w:pPr>
            <w:ins w:id="13098" w:author="Στάθης Καπ" w:date="2023-03-09T07:04:00Z">
              <w:r>
                <w:rPr>
                  <w:rFonts w:ascii="Calibri" w:hAnsi="Calibri" w:cs="Calibri"/>
                  <w:color w:val="000000"/>
                  <w:sz w:val="16"/>
                  <w:szCs w:val="16"/>
                </w:rPr>
                <w:t>10.51</w:t>
              </w:r>
            </w:ins>
          </w:p>
        </w:tc>
        <w:tc>
          <w:tcPr>
            <w:tcW w:w="454" w:type="dxa"/>
            <w:vAlign w:val="center"/>
          </w:tcPr>
          <w:p w14:paraId="69803183" w14:textId="46933096" w:rsidR="00BD2E78" w:rsidRPr="007E0F91" w:rsidRDefault="00BD2E78" w:rsidP="00BD2E78">
            <w:pPr>
              <w:jc w:val="center"/>
              <w:rPr>
                <w:ins w:id="13099" w:author="Στάθης Καπ" w:date="2023-03-09T05:46:00Z"/>
                <w:sz w:val="16"/>
                <w:szCs w:val="16"/>
              </w:rPr>
            </w:pPr>
            <w:ins w:id="13100" w:author="Στάθης Καπ" w:date="2023-03-09T07:04:00Z">
              <w:r>
                <w:rPr>
                  <w:rFonts w:ascii="Calibri" w:hAnsi="Calibri" w:cs="Calibri"/>
                  <w:color w:val="000000"/>
                  <w:sz w:val="16"/>
                  <w:szCs w:val="16"/>
                </w:rPr>
                <w:t>0.482</w:t>
              </w:r>
            </w:ins>
          </w:p>
        </w:tc>
        <w:tc>
          <w:tcPr>
            <w:tcW w:w="461" w:type="dxa"/>
            <w:tcBorders>
              <w:right w:val="single" w:sz="4" w:space="0" w:color="auto"/>
            </w:tcBorders>
            <w:vAlign w:val="center"/>
          </w:tcPr>
          <w:p w14:paraId="75F854F0" w14:textId="17BBBAF8" w:rsidR="00BD2E78" w:rsidRPr="007E0F91" w:rsidRDefault="00BD2E78" w:rsidP="00BD2E78">
            <w:pPr>
              <w:jc w:val="center"/>
              <w:rPr>
                <w:ins w:id="13101" w:author="Στάθης Καπ" w:date="2023-03-09T05:46:00Z"/>
                <w:sz w:val="16"/>
                <w:szCs w:val="16"/>
              </w:rPr>
            </w:pPr>
            <w:ins w:id="13102" w:author="Στάθης Καπ" w:date="2023-03-09T07:04:00Z">
              <w:r>
                <w:rPr>
                  <w:rFonts w:ascii="Calibri" w:hAnsi="Calibri" w:cs="Calibri"/>
                  <w:color w:val="000000"/>
                  <w:sz w:val="16"/>
                  <w:szCs w:val="16"/>
                </w:rPr>
                <w:t>50.87</w:t>
              </w:r>
            </w:ins>
          </w:p>
        </w:tc>
      </w:tr>
      <w:tr w:rsidR="00BD2E78" w14:paraId="70ADC600" w14:textId="77777777" w:rsidTr="00B16494">
        <w:trPr>
          <w:trHeight w:val="170"/>
          <w:jc w:val="center"/>
          <w:ins w:id="13103"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33FB50E" w14:textId="77777777" w:rsidR="00BD2E78" w:rsidRPr="007E0F91" w:rsidRDefault="00BD2E78" w:rsidP="00BD2E78">
            <w:pPr>
              <w:jc w:val="center"/>
              <w:rPr>
                <w:ins w:id="13104" w:author="Στάθης Καπ" w:date="2023-03-09T05:46:00Z"/>
                <w:sz w:val="16"/>
                <w:szCs w:val="16"/>
              </w:rPr>
            </w:pPr>
            <w:ins w:id="13105" w:author="Στάθης Καπ" w:date="2023-03-09T05:46:00Z">
              <w:r w:rsidRPr="007E0F91">
                <w:rPr>
                  <w:sz w:val="16"/>
                  <w:szCs w:val="16"/>
                </w:rPr>
                <w:t>pr09</w:t>
              </w:r>
            </w:ins>
          </w:p>
        </w:tc>
        <w:tc>
          <w:tcPr>
            <w:tcW w:w="565" w:type="dxa"/>
            <w:tcBorders>
              <w:left w:val="single" w:sz="4" w:space="0" w:color="auto"/>
            </w:tcBorders>
            <w:vAlign w:val="center"/>
          </w:tcPr>
          <w:p w14:paraId="1E11C77C" w14:textId="643DC047" w:rsidR="00BD2E78" w:rsidRPr="007E0F91" w:rsidRDefault="00BD2E78" w:rsidP="00BD2E78">
            <w:pPr>
              <w:jc w:val="center"/>
              <w:rPr>
                <w:ins w:id="13106" w:author="Στάθης Καπ" w:date="2023-03-09T05:46:00Z"/>
                <w:sz w:val="16"/>
                <w:szCs w:val="16"/>
              </w:rPr>
            </w:pPr>
            <w:ins w:id="13107"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2B1E9B04" w14:textId="7D34A1F7" w:rsidR="00BD2E78" w:rsidRPr="007E0F91" w:rsidRDefault="00BD2E78" w:rsidP="00BD2E78">
            <w:pPr>
              <w:jc w:val="center"/>
              <w:rPr>
                <w:ins w:id="13108" w:author="Στάθης Καπ" w:date="2023-03-09T05:46:00Z"/>
                <w:sz w:val="16"/>
                <w:szCs w:val="16"/>
              </w:rPr>
            </w:pPr>
            <w:ins w:id="13109" w:author="Στάθης Καπ" w:date="2023-03-09T07:04:00Z">
              <w:r>
                <w:rPr>
                  <w:rFonts w:ascii="Calibri" w:hAnsi="Calibri" w:cs="Calibri"/>
                  <w:color w:val="000000"/>
                  <w:sz w:val="16"/>
                  <w:szCs w:val="16"/>
                </w:rPr>
                <w:t>1144</w:t>
              </w:r>
            </w:ins>
          </w:p>
        </w:tc>
        <w:tc>
          <w:tcPr>
            <w:tcW w:w="453" w:type="dxa"/>
            <w:tcBorders>
              <w:left w:val="single" w:sz="4" w:space="0" w:color="auto"/>
            </w:tcBorders>
            <w:vAlign w:val="center"/>
          </w:tcPr>
          <w:p w14:paraId="502DC06B" w14:textId="2FB57151" w:rsidR="00BD2E78" w:rsidRPr="007E0F91" w:rsidRDefault="00BD2E78" w:rsidP="00BD2E78">
            <w:pPr>
              <w:jc w:val="center"/>
              <w:rPr>
                <w:ins w:id="13110" w:author="Στάθης Καπ" w:date="2023-03-09T05:46:00Z"/>
                <w:sz w:val="16"/>
                <w:szCs w:val="16"/>
              </w:rPr>
            </w:pPr>
            <w:ins w:id="13111" w:author="Στάθης Καπ" w:date="2023-03-09T07:04:00Z">
              <w:r>
                <w:rPr>
                  <w:rFonts w:ascii="Calibri" w:hAnsi="Calibri" w:cs="Calibri"/>
                  <w:color w:val="000000"/>
                  <w:sz w:val="16"/>
                  <w:szCs w:val="16"/>
                </w:rPr>
                <w:t>1138</w:t>
              </w:r>
            </w:ins>
          </w:p>
        </w:tc>
        <w:tc>
          <w:tcPr>
            <w:tcW w:w="708" w:type="dxa"/>
            <w:vAlign w:val="center"/>
          </w:tcPr>
          <w:p w14:paraId="063BAC28" w14:textId="5E402B0B" w:rsidR="00BD2E78" w:rsidRPr="007E0F91" w:rsidRDefault="00BD2E78" w:rsidP="00BD2E78">
            <w:pPr>
              <w:jc w:val="center"/>
              <w:rPr>
                <w:ins w:id="13112" w:author="Στάθης Καπ" w:date="2023-03-09T05:46:00Z"/>
                <w:sz w:val="16"/>
                <w:szCs w:val="16"/>
              </w:rPr>
            </w:pPr>
            <w:ins w:id="13113" w:author="Στάθης Καπ" w:date="2023-03-09T07:04:00Z">
              <w:r>
                <w:rPr>
                  <w:rFonts w:ascii="Calibri" w:hAnsi="Calibri" w:cs="Calibri"/>
                  <w:color w:val="000000"/>
                  <w:sz w:val="16"/>
                  <w:szCs w:val="16"/>
                </w:rPr>
                <w:t>11.23</w:t>
              </w:r>
            </w:ins>
          </w:p>
        </w:tc>
        <w:tc>
          <w:tcPr>
            <w:tcW w:w="652" w:type="dxa"/>
            <w:vMerge/>
            <w:tcBorders>
              <w:right w:val="single" w:sz="4" w:space="0" w:color="auto"/>
            </w:tcBorders>
            <w:vAlign w:val="center"/>
          </w:tcPr>
          <w:p w14:paraId="3A48217F" w14:textId="77777777" w:rsidR="00BD2E78" w:rsidRPr="007E0F91" w:rsidRDefault="00BD2E78" w:rsidP="00BD2E78">
            <w:pPr>
              <w:jc w:val="center"/>
              <w:rPr>
                <w:ins w:id="13114" w:author="Στάθης Καπ" w:date="2023-03-09T05:46:00Z"/>
                <w:sz w:val="16"/>
                <w:szCs w:val="16"/>
              </w:rPr>
            </w:pPr>
          </w:p>
        </w:tc>
        <w:tc>
          <w:tcPr>
            <w:tcW w:w="453" w:type="dxa"/>
            <w:tcBorders>
              <w:left w:val="single" w:sz="4" w:space="0" w:color="auto"/>
            </w:tcBorders>
            <w:vAlign w:val="center"/>
          </w:tcPr>
          <w:p w14:paraId="7C39C9FE" w14:textId="09E3DAC8" w:rsidR="00BD2E78" w:rsidRPr="007E0F91" w:rsidRDefault="00BD2E78" w:rsidP="00BD2E78">
            <w:pPr>
              <w:jc w:val="center"/>
              <w:rPr>
                <w:ins w:id="13115" w:author="Στάθης Καπ" w:date="2023-03-09T05:46:00Z"/>
                <w:sz w:val="16"/>
                <w:szCs w:val="16"/>
              </w:rPr>
            </w:pPr>
            <w:ins w:id="13116" w:author="Στάθης Καπ" w:date="2023-03-09T07:04:00Z">
              <w:r>
                <w:rPr>
                  <w:rFonts w:ascii="Calibri" w:hAnsi="Calibri" w:cs="Calibri"/>
                  <w:color w:val="000000"/>
                  <w:sz w:val="16"/>
                  <w:szCs w:val="16"/>
                </w:rPr>
                <w:t>1162</w:t>
              </w:r>
            </w:ins>
          </w:p>
        </w:tc>
        <w:tc>
          <w:tcPr>
            <w:tcW w:w="454" w:type="dxa"/>
            <w:vAlign w:val="center"/>
          </w:tcPr>
          <w:p w14:paraId="500712B4" w14:textId="72907D66" w:rsidR="00BD2E78" w:rsidRPr="007E0F91" w:rsidRDefault="00BD2E78" w:rsidP="00BD2E78">
            <w:pPr>
              <w:jc w:val="center"/>
              <w:rPr>
                <w:ins w:id="13117" w:author="Στάθης Καπ" w:date="2023-03-09T05:46:00Z"/>
                <w:sz w:val="16"/>
                <w:szCs w:val="16"/>
              </w:rPr>
            </w:pPr>
            <w:ins w:id="13118" w:author="Στάθης Καπ" w:date="2023-03-09T07:04:00Z">
              <w:r>
                <w:rPr>
                  <w:rFonts w:ascii="Calibri" w:hAnsi="Calibri" w:cs="Calibri"/>
                  <w:color w:val="000000"/>
                  <w:sz w:val="16"/>
                  <w:szCs w:val="16"/>
                </w:rPr>
                <w:t>-2.11</w:t>
              </w:r>
            </w:ins>
          </w:p>
        </w:tc>
        <w:tc>
          <w:tcPr>
            <w:tcW w:w="454" w:type="dxa"/>
            <w:vAlign w:val="center"/>
          </w:tcPr>
          <w:p w14:paraId="3A655FED" w14:textId="072B3F8B" w:rsidR="00BD2E78" w:rsidRPr="007E0F91" w:rsidRDefault="00BD2E78" w:rsidP="00BD2E78">
            <w:pPr>
              <w:jc w:val="center"/>
              <w:rPr>
                <w:ins w:id="13119" w:author="Στάθης Καπ" w:date="2023-03-09T05:46:00Z"/>
                <w:sz w:val="16"/>
                <w:szCs w:val="16"/>
              </w:rPr>
            </w:pPr>
            <w:ins w:id="13120" w:author="Στάθης Καπ" w:date="2023-03-09T07:04:00Z">
              <w:r>
                <w:rPr>
                  <w:rFonts w:ascii="Calibri" w:hAnsi="Calibri" w:cs="Calibri"/>
                  <w:color w:val="000000"/>
                  <w:sz w:val="16"/>
                  <w:szCs w:val="16"/>
                </w:rPr>
                <w:t>2.104</w:t>
              </w:r>
            </w:ins>
          </w:p>
        </w:tc>
        <w:tc>
          <w:tcPr>
            <w:tcW w:w="457" w:type="dxa"/>
            <w:tcBorders>
              <w:right w:val="single" w:sz="4" w:space="0" w:color="auto"/>
            </w:tcBorders>
            <w:vAlign w:val="center"/>
          </w:tcPr>
          <w:p w14:paraId="5E1DED73" w14:textId="21315B77" w:rsidR="00BD2E78" w:rsidRPr="007E0F91" w:rsidRDefault="00BD2E78" w:rsidP="00BD2E78">
            <w:pPr>
              <w:jc w:val="center"/>
              <w:rPr>
                <w:ins w:id="13121" w:author="Στάθης Καπ" w:date="2023-03-09T05:46:00Z"/>
                <w:sz w:val="16"/>
                <w:szCs w:val="16"/>
              </w:rPr>
            </w:pPr>
            <w:ins w:id="13122" w:author="Στάθης Καπ" w:date="2023-03-09T07:04:00Z">
              <w:r>
                <w:rPr>
                  <w:rFonts w:ascii="Calibri" w:hAnsi="Calibri" w:cs="Calibri"/>
                  <w:color w:val="000000"/>
                  <w:sz w:val="16"/>
                  <w:szCs w:val="16"/>
                </w:rPr>
                <w:t>18.07</w:t>
              </w:r>
            </w:ins>
          </w:p>
        </w:tc>
        <w:tc>
          <w:tcPr>
            <w:tcW w:w="453" w:type="dxa"/>
            <w:tcBorders>
              <w:left w:val="single" w:sz="4" w:space="0" w:color="auto"/>
            </w:tcBorders>
            <w:vAlign w:val="center"/>
          </w:tcPr>
          <w:p w14:paraId="3D2B3343" w14:textId="6372C002" w:rsidR="00BD2E78" w:rsidRPr="007E0F91" w:rsidRDefault="00BD2E78" w:rsidP="00BD2E78">
            <w:pPr>
              <w:jc w:val="center"/>
              <w:rPr>
                <w:ins w:id="13123" w:author="Στάθης Καπ" w:date="2023-03-09T05:46:00Z"/>
                <w:sz w:val="16"/>
                <w:szCs w:val="16"/>
              </w:rPr>
            </w:pPr>
            <w:ins w:id="13124" w:author="Στάθης Καπ" w:date="2023-03-09T07:04:00Z">
              <w:r>
                <w:rPr>
                  <w:rFonts w:ascii="Calibri" w:hAnsi="Calibri" w:cs="Calibri"/>
                  <w:color w:val="000000"/>
                  <w:sz w:val="16"/>
                  <w:szCs w:val="16"/>
                </w:rPr>
                <w:t>1025</w:t>
              </w:r>
            </w:ins>
          </w:p>
        </w:tc>
        <w:tc>
          <w:tcPr>
            <w:tcW w:w="454" w:type="dxa"/>
            <w:vAlign w:val="center"/>
          </w:tcPr>
          <w:p w14:paraId="3D5A6D0D" w14:textId="734E6D57" w:rsidR="00BD2E78" w:rsidRPr="007E0F91" w:rsidRDefault="00BD2E78" w:rsidP="00BD2E78">
            <w:pPr>
              <w:jc w:val="center"/>
              <w:rPr>
                <w:ins w:id="13125" w:author="Στάθης Καπ" w:date="2023-03-09T05:46:00Z"/>
                <w:sz w:val="16"/>
                <w:szCs w:val="16"/>
              </w:rPr>
            </w:pPr>
            <w:ins w:id="13126" w:author="Στάθης Καπ" w:date="2023-03-09T07:04:00Z">
              <w:r>
                <w:rPr>
                  <w:rFonts w:ascii="Calibri" w:hAnsi="Calibri" w:cs="Calibri"/>
                  <w:color w:val="000000"/>
                  <w:sz w:val="16"/>
                  <w:szCs w:val="16"/>
                </w:rPr>
                <w:t>9.93</w:t>
              </w:r>
            </w:ins>
          </w:p>
        </w:tc>
        <w:tc>
          <w:tcPr>
            <w:tcW w:w="454" w:type="dxa"/>
            <w:vAlign w:val="center"/>
          </w:tcPr>
          <w:p w14:paraId="51167226" w14:textId="10BF0B13" w:rsidR="00BD2E78" w:rsidRPr="007E0F91" w:rsidRDefault="00BD2E78" w:rsidP="00BD2E78">
            <w:pPr>
              <w:jc w:val="center"/>
              <w:rPr>
                <w:ins w:id="13127" w:author="Στάθης Καπ" w:date="2023-03-09T05:46:00Z"/>
                <w:sz w:val="16"/>
                <w:szCs w:val="16"/>
              </w:rPr>
            </w:pPr>
            <w:ins w:id="13128" w:author="Στάθης Καπ" w:date="2023-03-09T07:04:00Z">
              <w:r>
                <w:rPr>
                  <w:rFonts w:ascii="Calibri" w:hAnsi="Calibri" w:cs="Calibri"/>
                  <w:color w:val="000000"/>
                  <w:sz w:val="16"/>
                  <w:szCs w:val="16"/>
                </w:rPr>
                <w:t>1.188</w:t>
              </w:r>
            </w:ins>
          </w:p>
        </w:tc>
        <w:tc>
          <w:tcPr>
            <w:tcW w:w="454" w:type="dxa"/>
            <w:tcBorders>
              <w:right w:val="single" w:sz="4" w:space="0" w:color="auto"/>
            </w:tcBorders>
            <w:vAlign w:val="center"/>
          </w:tcPr>
          <w:p w14:paraId="65260141" w14:textId="0C18865D" w:rsidR="00BD2E78" w:rsidRPr="007E0F91" w:rsidRDefault="00BD2E78" w:rsidP="00BD2E78">
            <w:pPr>
              <w:jc w:val="center"/>
              <w:rPr>
                <w:ins w:id="13129" w:author="Στάθης Καπ" w:date="2023-03-09T05:46:00Z"/>
                <w:sz w:val="16"/>
                <w:szCs w:val="16"/>
              </w:rPr>
            </w:pPr>
            <w:ins w:id="13130" w:author="Στάθης Καπ" w:date="2023-03-09T07:04:00Z">
              <w:r>
                <w:rPr>
                  <w:rFonts w:ascii="Calibri" w:hAnsi="Calibri" w:cs="Calibri"/>
                  <w:color w:val="000000"/>
                  <w:sz w:val="16"/>
                  <w:szCs w:val="16"/>
                </w:rPr>
                <w:t>53.74</w:t>
              </w:r>
            </w:ins>
          </w:p>
        </w:tc>
        <w:tc>
          <w:tcPr>
            <w:tcW w:w="453" w:type="dxa"/>
            <w:tcBorders>
              <w:left w:val="single" w:sz="4" w:space="0" w:color="auto"/>
            </w:tcBorders>
            <w:vAlign w:val="center"/>
          </w:tcPr>
          <w:p w14:paraId="7E0B1890" w14:textId="79F1E25B" w:rsidR="00BD2E78" w:rsidRPr="007E0F91" w:rsidRDefault="00BD2E78" w:rsidP="00BD2E78">
            <w:pPr>
              <w:jc w:val="center"/>
              <w:rPr>
                <w:ins w:id="13131" w:author="Στάθης Καπ" w:date="2023-03-09T05:46:00Z"/>
                <w:sz w:val="16"/>
                <w:szCs w:val="16"/>
              </w:rPr>
            </w:pPr>
            <w:ins w:id="13132" w:author="Στάθης Καπ" w:date="2023-03-09T07:04:00Z">
              <w:r>
                <w:rPr>
                  <w:rFonts w:ascii="Calibri" w:hAnsi="Calibri" w:cs="Calibri"/>
                  <w:color w:val="000000"/>
                  <w:sz w:val="16"/>
                  <w:szCs w:val="16"/>
                </w:rPr>
                <w:t>1052</w:t>
              </w:r>
            </w:ins>
          </w:p>
        </w:tc>
        <w:tc>
          <w:tcPr>
            <w:tcW w:w="454" w:type="dxa"/>
            <w:vAlign w:val="center"/>
          </w:tcPr>
          <w:p w14:paraId="0ABA597B" w14:textId="58F9C23E" w:rsidR="00BD2E78" w:rsidRPr="007E0F91" w:rsidRDefault="00BD2E78" w:rsidP="00BD2E78">
            <w:pPr>
              <w:jc w:val="center"/>
              <w:rPr>
                <w:ins w:id="13133" w:author="Στάθης Καπ" w:date="2023-03-09T05:46:00Z"/>
                <w:sz w:val="16"/>
                <w:szCs w:val="16"/>
              </w:rPr>
            </w:pPr>
            <w:ins w:id="13134" w:author="Στάθης Καπ" w:date="2023-03-09T07:04:00Z">
              <w:r>
                <w:rPr>
                  <w:rFonts w:ascii="Calibri" w:hAnsi="Calibri" w:cs="Calibri"/>
                  <w:color w:val="000000"/>
                  <w:sz w:val="16"/>
                  <w:szCs w:val="16"/>
                </w:rPr>
                <w:t>7.56</w:t>
              </w:r>
            </w:ins>
          </w:p>
        </w:tc>
        <w:tc>
          <w:tcPr>
            <w:tcW w:w="454" w:type="dxa"/>
            <w:vAlign w:val="center"/>
          </w:tcPr>
          <w:p w14:paraId="2A077F41" w14:textId="38B49443" w:rsidR="00BD2E78" w:rsidRPr="007E0F91" w:rsidRDefault="00BD2E78" w:rsidP="00BD2E78">
            <w:pPr>
              <w:jc w:val="center"/>
              <w:rPr>
                <w:ins w:id="13135" w:author="Στάθης Καπ" w:date="2023-03-09T05:46:00Z"/>
                <w:sz w:val="16"/>
                <w:szCs w:val="16"/>
              </w:rPr>
            </w:pPr>
            <w:ins w:id="13136" w:author="Στάθης Καπ" w:date="2023-03-09T07:04:00Z">
              <w:r>
                <w:rPr>
                  <w:rFonts w:ascii="Calibri" w:hAnsi="Calibri" w:cs="Calibri"/>
                  <w:color w:val="000000"/>
                  <w:sz w:val="16"/>
                  <w:szCs w:val="16"/>
                </w:rPr>
                <w:t>1.006</w:t>
              </w:r>
            </w:ins>
          </w:p>
        </w:tc>
        <w:tc>
          <w:tcPr>
            <w:tcW w:w="461" w:type="dxa"/>
            <w:tcBorders>
              <w:right w:val="single" w:sz="4" w:space="0" w:color="auto"/>
            </w:tcBorders>
            <w:vAlign w:val="center"/>
          </w:tcPr>
          <w:p w14:paraId="7CA9A399" w14:textId="02A899B9" w:rsidR="00BD2E78" w:rsidRPr="007E0F91" w:rsidRDefault="00BD2E78" w:rsidP="00BD2E78">
            <w:pPr>
              <w:jc w:val="center"/>
              <w:rPr>
                <w:ins w:id="13137" w:author="Στάθης Καπ" w:date="2023-03-09T05:46:00Z"/>
                <w:sz w:val="16"/>
                <w:szCs w:val="16"/>
              </w:rPr>
            </w:pPr>
            <w:ins w:id="13138" w:author="Στάθης Καπ" w:date="2023-03-09T07:04:00Z">
              <w:r>
                <w:rPr>
                  <w:rFonts w:ascii="Calibri" w:hAnsi="Calibri" w:cs="Calibri"/>
                  <w:color w:val="000000"/>
                  <w:sz w:val="16"/>
                  <w:szCs w:val="16"/>
                </w:rPr>
                <w:t>60.83</w:t>
              </w:r>
            </w:ins>
          </w:p>
        </w:tc>
      </w:tr>
      <w:tr w:rsidR="00BD2E78" w14:paraId="6404D035" w14:textId="77777777" w:rsidTr="00B16494">
        <w:trPr>
          <w:trHeight w:val="170"/>
          <w:jc w:val="center"/>
          <w:ins w:id="13139"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4676D61" w14:textId="77777777" w:rsidR="00BD2E78" w:rsidRPr="007E0F91" w:rsidRDefault="00BD2E78" w:rsidP="00BD2E78">
            <w:pPr>
              <w:jc w:val="center"/>
              <w:rPr>
                <w:ins w:id="13140" w:author="Στάθης Καπ" w:date="2023-03-09T05:46:00Z"/>
                <w:sz w:val="16"/>
                <w:szCs w:val="16"/>
              </w:rPr>
            </w:pPr>
            <w:ins w:id="13141" w:author="Στάθης Καπ" w:date="2023-03-09T05:46:00Z">
              <w:r w:rsidRPr="007E0F91">
                <w:rPr>
                  <w:sz w:val="16"/>
                  <w:szCs w:val="16"/>
                </w:rPr>
                <w:t>pr10</w:t>
              </w:r>
            </w:ins>
          </w:p>
        </w:tc>
        <w:tc>
          <w:tcPr>
            <w:tcW w:w="565" w:type="dxa"/>
            <w:tcBorders>
              <w:left w:val="single" w:sz="4" w:space="0" w:color="auto"/>
            </w:tcBorders>
            <w:vAlign w:val="center"/>
          </w:tcPr>
          <w:p w14:paraId="0EDBD1E5" w14:textId="2F5E864F" w:rsidR="00BD2E78" w:rsidRPr="007E0F91" w:rsidRDefault="00BD2E78" w:rsidP="00BD2E78">
            <w:pPr>
              <w:jc w:val="center"/>
              <w:rPr>
                <w:ins w:id="13142" w:author="Στάθης Καπ" w:date="2023-03-09T05:46:00Z"/>
                <w:sz w:val="16"/>
                <w:szCs w:val="16"/>
              </w:rPr>
            </w:pPr>
            <w:ins w:id="13143" w:author="Στάθης Καπ" w:date="2023-03-09T07:04:00Z">
              <w:r>
                <w:rPr>
                  <w:rFonts w:ascii="Calibri" w:hAnsi="Calibri" w:cs="Calibri"/>
                  <w:color w:val="000000"/>
                  <w:sz w:val="16"/>
                  <w:szCs w:val="16"/>
                </w:rPr>
                <w:t>1573</w:t>
              </w:r>
            </w:ins>
          </w:p>
        </w:tc>
        <w:tc>
          <w:tcPr>
            <w:tcW w:w="679" w:type="dxa"/>
            <w:tcBorders>
              <w:right w:val="single" w:sz="4" w:space="0" w:color="auto"/>
            </w:tcBorders>
            <w:vAlign w:val="center"/>
          </w:tcPr>
          <w:p w14:paraId="221005C0" w14:textId="113C275C" w:rsidR="00BD2E78" w:rsidRPr="007E0F91" w:rsidRDefault="00BD2E78" w:rsidP="00BD2E78">
            <w:pPr>
              <w:jc w:val="center"/>
              <w:rPr>
                <w:ins w:id="13144" w:author="Στάθης Καπ" w:date="2023-03-09T05:46:00Z"/>
                <w:sz w:val="16"/>
                <w:szCs w:val="16"/>
              </w:rPr>
            </w:pPr>
            <w:ins w:id="13145" w:author="Στάθης Καπ" w:date="2023-03-09T07:04:00Z">
              <w:r>
                <w:rPr>
                  <w:rFonts w:ascii="Calibri" w:hAnsi="Calibri" w:cs="Calibri"/>
                  <w:color w:val="000000"/>
                  <w:sz w:val="16"/>
                  <w:szCs w:val="16"/>
                </w:rPr>
                <w:t>1473</w:t>
              </w:r>
            </w:ins>
          </w:p>
        </w:tc>
        <w:tc>
          <w:tcPr>
            <w:tcW w:w="453" w:type="dxa"/>
            <w:tcBorders>
              <w:left w:val="single" w:sz="4" w:space="0" w:color="auto"/>
            </w:tcBorders>
            <w:vAlign w:val="center"/>
          </w:tcPr>
          <w:p w14:paraId="5BB95C22" w14:textId="6DD421DC" w:rsidR="00BD2E78" w:rsidRPr="007E0F91" w:rsidRDefault="00BD2E78" w:rsidP="00BD2E78">
            <w:pPr>
              <w:jc w:val="center"/>
              <w:rPr>
                <w:ins w:id="13146" w:author="Στάθης Καπ" w:date="2023-03-09T05:46:00Z"/>
                <w:sz w:val="16"/>
                <w:szCs w:val="16"/>
              </w:rPr>
            </w:pPr>
            <w:ins w:id="13147" w:author="Στάθης Καπ" w:date="2023-03-09T07:04:00Z">
              <w:r>
                <w:rPr>
                  <w:rFonts w:ascii="Calibri" w:hAnsi="Calibri" w:cs="Calibri"/>
                  <w:color w:val="000000"/>
                  <w:sz w:val="16"/>
                  <w:szCs w:val="16"/>
                </w:rPr>
                <w:t>1495</w:t>
              </w:r>
            </w:ins>
          </w:p>
        </w:tc>
        <w:tc>
          <w:tcPr>
            <w:tcW w:w="708" w:type="dxa"/>
            <w:vAlign w:val="center"/>
          </w:tcPr>
          <w:p w14:paraId="711065D5" w14:textId="42F8AFF6" w:rsidR="00BD2E78" w:rsidRPr="007E0F91" w:rsidRDefault="00BD2E78" w:rsidP="00BD2E78">
            <w:pPr>
              <w:jc w:val="center"/>
              <w:rPr>
                <w:ins w:id="13148" w:author="Στάθης Καπ" w:date="2023-03-09T05:46:00Z"/>
                <w:sz w:val="16"/>
                <w:szCs w:val="16"/>
              </w:rPr>
            </w:pPr>
            <w:ins w:id="13149" w:author="Στάθης Καπ" w:date="2023-03-09T07:04:00Z">
              <w:r>
                <w:rPr>
                  <w:rFonts w:ascii="Calibri" w:hAnsi="Calibri" w:cs="Calibri"/>
                  <w:color w:val="000000"/>
                  <w:sz w:val="16"/>
                  <w:szCs w:val="16"/>
                </w:rPr>
                <w:t>4.96</w:t>
              </w:r>
            </w:ins>
          </w:p>
        </w:tc>
        <w:tc>
          <w:tcPr>
            <w:tcW w:w="652" w:type="dxa"/>
            <w:vMerge/>
            <w:tcBorders>
              <w:right w:val="single" w:sz="4" w:space="0" w:color="auto"/>
            </w:tcBorders>
            <w:vAlign w:val="center"/>
          </w:tcPr>
          <w:p w14:paraId="1D1F8249" w14:textId="77777777" w:rsidR="00BD2E78" w:rsidRPr="007E0F91" w:rsidRDefault="00BD2E78" w:rsidP="00BD2E78">
            <w:pPr>
              <w:jc w:val="center"/>
              <w:rPr>
                <w:ins w:id="13150" w:author="Στάθης Καπ" w:date="2023-03-09T05:46:00Z"/>
                <w:sz w:val="16"/>
                <w:szCs w:val="16"/>
              </w:rPr>
            </w:pPr>
          </w:p>
        </w:tc>
        <w:tc>
          <w:tcPr>
            <w:tcW w:w="453" w:type="dxa"/>
            <w:tcBorders>
              <w:left w:val="single" w:sz="4" w:space="0" w:color="auto"/>
            </w:tcBorders>
            <w:vAlign w:val="center"/>
          </w:tcPr>
          <w:p w14:paraId="5CD5DF31" w14:textId="7A20FDA3" w:rsidR="00BD2E78" w:rsidRPr="007E0F91" w:rsidRDefault="00BD2E78" w:rsidP="00BD2E78">
            <w:pPr>
              <w:jc w:val="center"/>
              <w:rPr>
                <w:ins w:id="13151" w:author="Στάθης Καπ" w:date="2023-03-09T05:46:00Z"/>
                <w:sz w:val="16"/>
                <w:szCs w:val="16"/>
              </w:rPr>
            </w:pPr>
            <w:ins w:id="13152" w:author="Στάθης Καπ" w:date="2023-03-09T07:04:00Z">
              <w:r>
                <w:rPr>
                  <w:rFonts w:ascii="Calibri" w:hAnsi="Calibri" w:cs="Calibri"/>
                  <w:color w:val="000000"/>
                  <w:sz w:val="16"/>
                  <w:szCs w:val="16"/>
                </w:rPr>
                <w:t>1322</w:t>
              </w:r>
            </w:ins>
          </w:p>
        </w:tc>
        <w:tc>
          <w:tcPr>
            <w:tcW w:w="454" w:type="dxa"/>
            <w:vAlign w:val="center"/>
          </w:tcPr>
          <w:p w14:paraId="13E04F3E" w14:textId="06654647" w:rsidR="00BD2E78" w:rsidRPr="007E0F91" w:rsidRDefault="00BD2E78" w:rsidP="00BD2E78">
            <w:pPr>
              <w:jc w:val="center"/>
              <w:rPr>
                <w:ins w:id="13153" w:author="Στάθης Καπ" w:date="2023-03-09T05:46:00Z"/>
                <w:sz w:val="16"/>
                <w:szCs w:val="16"/>
              </w:rPr>
            </w:pPr>
            <w:ins w:id="13154" w:author="Στάθης Καπ" w:date="2023-03-09T07:04:00Z">
              <w:r>
                <w:rPr>
                  <w:rFonts w:ascii="Calibri" w:hAnsi="Calibri" w:cs="Calibri"/>
                  <w:color w:val="000000"/>
                  <w:sz w:val="16"/>
                  <w:szCs w:val="16"/>
                </w:rPr>
                <w:t>11.57</w:t>
              </w:r>
            </w:ins>
          </w:p>
        </w:tc>
        <w:tc>
          <w:tcPr>
            <w:tcW w:w="454" w:type="dxa"/>
            <w:vAlign w:val="center"/>
          </w:tcPr>
          <w:p w14:paraId="1F4CBB57" w14:textId="6B8E722E" w:rsidR="00BD2E78" w:rsidRPr="007E0F91" w:rsidRDefault="00BD2E78" w:rsidP="00BD2E78">
            <w:pPr>
              <w:jc w:val="center"/>
              <w:rPr>
                <w:ins w:id="13155" w:author="Στάθης Καπ" w:date="2023-03-09T05:46:00Z"/>
                <w:sz w:val="16"/>
                <w:szCs w:val="16"/>
              </w:rPr>
            </w:pPr>
            <w:ins w:id="13156" w:author="Στάθης Καπ" w:date="2023-03-09T07:04:00Z">
              <w:r>
                <w:rPr>
                  <w:rFonts w:ascii="Calibri" w:hAnsi="Calibri" w:cs="Calibri"/>
                  <w:color w:val="000000"/>
                  <w:sz w:val="16"/>
                  <w:szCs w:val="16"/>
                </w:rPr>
                <w:t>1.938</w:t>
              </w:r>
            </w:ins>
          </w:p>
        </w:tc>
        <w:tc>
          <w:tcPr>
            <w:tcW w:w="457" w:type="dxa"/>
            <w:tcBorders>
              <w:right w:val="single" w:sz="4" w:space="0" w:color="auto"/>
            </w:tcBorders>
            <w:vAlign w:val="center"/>
          </w:tcPr>
          <w:p w14:paraId="5DBBCCD3" w14:textId="52BF33CA" w:rsidR="00BD2E78" w:rsidRPr="007E0F91" w:rsidRDefault="00BD2E78" w:rsidP="00BD2E78">
            <w:pPr>
              <w:jc w:val="center"/>
              <w:rPr>
                <w:ins w:id="13157" w:author="Στάθης Καπ" w:date="2023-03-09T05:46:00Z"/>
                <w:sz w:val="16"/>
                <w:szCs w:val="16"/>
              </w:rPr>
            </w:pPr>
            <w:ins w:id="13158" w:author="Στάθης Καπ" w:date="2023-03-09T07:04:00Z">
              <w:r>
                <w:rPr>
                  <w:rFonts w:ascii="Calibri" w:hAnsi="Calibri" w:cs="Calibri"/>
                  <w:color w:val="000000"/>
                  <w:sz w:val="16"/>
                  <w:szCs w:val="16"/>
                </w:rPr>
                <w:t>77.79</w:t>
              </w:r>
            </w:ins>
          </w:p>
        </w:tc>
        <w:tc>
          <w:tcPr>
            <w:tcW w:w="453" w:type="dxa"/>
            <w:tcBorders>
              <w:left w:val="single" w:sz="4" w:space="0" w:color="auto"/>
            </w:tcBorders>
            <w:vAlign w:val="center"/>
          </w:tcPr>
          <w:p w14:paraId="08AD9ACA" w14:textId="0E53680E" w:rsidR="00BD2E78" w:rsidRPr="007E0F91" w:rsidRDefault="00BD2E78" w:rsidP="00BD2E78">
            <w:pPr>
              <w:jc w:val="center"/>
              <w:rPr>
                <w:ins w:id="13159" w:author="Στάθης Καπ" w:date="2023-03-09T05:46:00Z"/>
                <w:sz w:val="16"/>
                <w:szCs w:val="16"/>
              </w:rPr>
            </w:pPr>
            <w:ins w:id="13160" w:author="Στάθης Καπ" w:date="2023-03-09T07:04:00Z">
              <w:r>
                <w:rPr>
                  <w:rFonts w:ascii="Calibri" w:hAnsi="Calibri" w:cs="Calibri"/>
                  <w:color w:val="000000"/>
                  <w:sz w:val="16"/>
                  <w:szCs w:val="16"/>
                </w:rPr>
                <w:t>1381</w:t>
              </w:r>
            </w:ins>
          </w:p>
        </w:tc>
        <w:tc>
          <w:tcPr>
            <w:tcW w:w="454" w:type="dxa"/>
            <w:vAlign w:val="center"/>
          </w:tcPr>
          <w:p w14:paraId="0717EC96" w14:textId="0D5FA65E" w:rsidR="00BD2E78" w:rsidRPr="007E0F91" w:rsidRDefault="00BD2E78" w:rsidP="00BD2E78">
            <w:pPr>
              <w:jc w:val="center"/>
              <w:rPr>
                <w:ins w:id="13161" w:author="Στάθης Καπ" w:date="2023-03-09T05:46:00Z"/>
                <w:sz w:val="16"/>
                <w:szCs w:val="16"/>
              </w:rPr>
            </w:pPr>
            <w:ins w:id="13162" w:author="Στάθης Καπ" w:date="2023-03-09T07:04:00Z">
              <w:r>
                <w:rPr>
                  <w:rFonts w:ascii="Calibri" w:hAnsi="Calibri" w:cs="Calibri"/>
                  <w:color w:val="000000"/>
                  <w:sz w:val="16"/>
                  <w:szCs w:val="16"/>
                </w:rPr>
                <w:t>7.63</w:t>
              </w:r>
            </w:ins>
          </w:p>
        </w:tc>
        <w:tc>
          <w:tcPr>
            <w:tcW w:w="454" w:type="dxa"/>
            <w:vAlign w:val="center"/>
          </w:tcPr>
          <w:p w14:paraId="3BDBE89F" w14:textId="65406817" w:rsidR="00BD2E78" w:rsidRPr="007E0F91" w:rsidRDefault="00BD2E78" w:rsidP="00BD2E78">
            <w:pPr>
              <w:jc w:val="center"/>
              <w:rPr>
                <w:ins w:id="13163" w:author="Στάθης Καπ" w:date="2023-03-09T05:46:00Z"/>
                <w:sz w:val="16"/>
                <w:szCs w:val="16"/>
              </w:rPr>
            </w:pPr>
            <w:ins w:id="13164" w:author="Στάθης Καπ" w:date="2023-03-09T07:04:00Z">
              <w:r>
                <w:rPr>
                  <w:rFonts w:ascii="Calibri" w:hAnsi="Calibri" w:cs="Calibri"/>
                  <w:color w:val="000000"/>
                  <w:sz w:val="16"/>
                  <w:szCs w:val="16"/>
                </w:rPr>
                <w:t>1.788</w:t>
              </w:r>
            </w:ins>
          </w:p>
        </w:tc>
        <w:tc>
          <w:tcPr>
            <w:tcW w:w="454" w:type="dxa"/>
            <w:tcBorders>
              <w:right w:val="single" w:sz="4" w:space="0" w:color="auto"/>
            </w:tcBorders>
            <w:vAlign w:val="center"/>
          </w:tcPr>
          <w:p w14:paraId="7E77E317" w14:textId="72E61697" w:rsidR="00BD2E78" w:rsidRPr="007E0F91" w:rsidRDefault="00BD2E78" w:rsidP="00BD2E78">
            <w:pPr>
              <w:jc w:val="center"/>
              <w:rPr>
                <w:ins w:id="13165" w:author="Στάθης Καπ" w:date="2023-03-09T05:46:00Z"/>
                <w:sz w:val="16"/>
                <w:szCs w:val="16"/>
              </w:rPr>
            </w:pPr>
            <w:ins w:id="13166" w:author="Στάθης Καπ" w:date="2023-03-09T07:04:00Z">
              <w:r>
                <w:rPr>
                  <w:rFonts w:ascii="Calibri" w:hAnsi="Calibri" w:cs="Calibri"/>
                  <w:color w:val="000000"/>
                  <w:sz w:val="16"/>
                  <w:szCs w:val="16"/>
                </w:rPr>
                <w:t>79.51</w:t>
              </w:r>
            </w:ins>
          </w:p>
        </w:tc>
        <w:tc>
          <w:tcPr>
            <w:tcW w:w="453" w:type="dxa"/>
            <w:tcBorders>
              <w:left w:val="single" w:sz="4" w:space="0" w:color="auto"/>
            </w:tcBorders>
            <w:vAlign w:val="center"/>
          </w:tcPr>
          <w:p w14:paraId="584FE68F" w14:textId="3D7E8EC9" w:rsidR="00BD2E78" w:rsidRPr="007E0F91" w:rsidRDefault="00BD2E78" w:rsidP="00BD2E78">
            <w:pPr>
              <w:jc w:val="center"/>
              <w:rPr>
                <w:ins w:id="13167" w:author="Στάθης Καπ" w:date="2023-03-09T05:46:00Z"/>
                <w:sz w:val="16"/>
                <w:szCs w:val="16"/>
              </w:rPr>
            </w:pPr>
            <w:ins w:id="13168" w:author="Στάθης Καπ" w:date="2023-03-09T07:04:00Z">
              <w:r>
                <w:rPr>
                  <w:rFonts w:ascii="Calibri" w:hAnsi="Calibri" w:cs="Calibri"/>
                  <w:color w:val="000000"/>
                  <w:sz w:val="16"/>
                  <w:szCs w:val="16"/>
                </w:rPr>
                <w:t>1284</w:t>
              </w:r>
            </w:ins>
          </w:p>
        </w:tc>
        <w:tc>
          <w:tcPr>
            <w:tcW w:w="454" w:type="dxa"/>
            <w:vAlign w:val="center"/>
          </w:tcPr>
          <w:p w14:paraId="0C4CE9DF" w14:textId="003588FB" w:rsidR="00BD2E78" w:rsidRPr="007E0F91" w:rsidRDefault="00BD2E78" w:rsidP="00BD2E78">
            <w:pPr>
              <w:jc w:val="center"/>
              <w:rPr>
                <w:ins w:id="13169" w:author="Στάθης Καπ" w:date="2023-03-09T05:46:00Z"/>
                <w:sz w:val="16"/>
                <w:szCs w:val="16"/>
              </w:rPr>
            </w:pPr>
            <w:ins w:id="13170" w:author="Στάθης Καπ" w:date="2023-03-09T07:04:00Z">
              <w:r>
                <w:rPr>
                  <w:rFonts w:ascii="Calibri" w:hAnsi="Calibri" w:cs="Calibri"/>
                  <w:color w:val="000000"/>
                  <w:sz w:val="16"/>
                  <w:szCs w:val="16"/>
                </w:rPr>
                <w:t>14.11</w:t>
              </w:r>
            </w:ins>
          </w:p>
        </w:tc>
        <w:tc>
          <w:tcPr>
            <w:tcW w:w="454" w:type="dxa"/>
            <w:vAlign w:val="center"/>
          </w:tcPr>
          <w:p w14:paraId="7DB4D564" w14:textId="1DD3A504" w:rsidR="00BD2E78" w:rsidRPr="007E0F91" w:rsidRDefault="00BD2E78" w:rsidP="00BD2E78">
            <w:pPr>
              <w:jc w:val="center"/>
              <w:rPr>
                <w:ins w:id="13171" w:author="Στάθης Καπ" w:date="2023-03-09T05:46:00Z"/>
                <w:sz w:val="16"/>
                <w:szCs w:val="16"/>
              </w:rPr>
            </w:pPr>
            <w:ins w:id="13172" w:author="Στάθης Καπ" w:date="2023-03-09T07:04:00Z">
              <w:r>
                <w:rPr>
                  <w:rFonts w:ascii="Calibri" w:hAnsi="Calibri" w:cs="Calibri"/>
                  <w:color w:val="000000"/>
                  <w:sz w:val="16"/>
                  <w:szCs w:val="16"/>
                </w:rPr>
                <w:t>1.553</w:t>
              </w:r>
            </w:ins>
          </w:p>
        </w:tc>
        <w:tc>
          <w:tcPr>
            <w:tcW w:w="461" w:type="dxa"/>
            <w:tcBorders>
              <w:right w:val="single" w:sz="4" w:space="0" w:color="auto"/>
            </w:tcBorders>
            <w:vAlign w:val="center"/>
          </w:tcPr>
          <w:p w14:paraId="1D6B652D" w14:textId="5B6E4C9D" w:rsidR="00BD2E78" w:rsidRPr="007E0F91" w:rsidRDefault="00BD2E78" w:rsidP="00BD2E78">
            <w:pPr>
              <w:jc w:val="center"/>
              <w:rPr>
                <w:ins w:id="13173" w:author="Στάθης Καπ" w:date="2023-03-09T05:46:00Z"/>
                <w:sz w:val="16"/>
                <w:szCs w:val="16"/>
              </w:rPr>
            </w:pPr>
            <w:ins w:id="13174" w:author="Στάθης Καπ" w:date="2023-03-09T07:04:00Z">
              <w:r>
                <w:rPr>
                  <w:rFonts w:ascii="Calibri" w:hAnsi="Calibri" w:cs="Calibri"/>
                  <w:color w:val="000000"/>
                  <w:sz w:val="16"/>
                  <w:szCs w:val="16"/>
                </w:rPr>
                <w:t>82.2</w:t>
              </w:r>
            </w:ins>
          </w:p>
        </w:tc>
      </w:tr>
      <w:tr w:rsidR="00BD2E78" w14:paraId="4D430AEA" w14:textId="77777777" w:rsidTr="00B16494">
        <w:trPr>
          <w:trHeight w:val="170"/>
          <w:jc w:val="center"/>
          <w:ins w:id="13175"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B77560" w14:textId="77777777" w:rsidR="00BD2E78" w:rsidRPr="007E0F91" w:rsidRDefault="00BD2E78" w:rsidP="00BD2E78">
            <w:pPr>
              <w:jc w:val="center"/>
              <w:rPr>
                <w:ins w:id="13176" w:author="Στάθης Καπ" w:date="2023-03-09T05:46:00Z"/>
                <w:sz w:val="16"/>
                <w:szCs w:val="16"/>
              </w:rPr>
            </w:pPr>
            <w:ins w:id="13177" w:author="Στάθης Καπ" w:date="2023-03-09T05:46:00Z">
              <w:r w:rsidRPr="007E0F91">
                <w:rPr>
                  <w:sz w:val="16"/>
                  <w:szCs w:val="16"/>
                </w:rPr>
                <w:t>pr11</w:t>
              </w:r>
            </w:ins>
          </w:p>
        </w:tc>
        <w:tc>
          <w:tcPr>
            <w:tcW w:w="565" w:type="dxa"/>
            <w:tcBorders>
              <w:left w:val="single" w:sz="4" w:space="0" w:color="auto"/>
            </w:tcBorders>
            <w:vAlign w:val="center"/>
          </w:tcPr>
          <w:p w14:paraId="001EADD5" w14:textId="4B96F550" w:rsidR="00BD2E78" w:rsidRPr="007E0F91" w:rsidRDefault="00BD2E78" w:rsidP="00BD2E78">
            <w:pPr>
              <w:jc w:val="center"/>
              <w:rPr>
                <w:ins w:id="13178" w:author="Στάθης Καπ" w:date="2023-03-09T05:46:00Z"/>
                <w:sz w:val="16"/>
                <w:szCs w:val="16"/>
              </w:rPr>
            </w:pPr>
            <w:ins w:id="13179" w:author="Στάθης Καπ" w:date="2023-03-09T07:04:00Z">
              <w:r>
                <w:rPr>
                  <w:rFonts w:ascii="Calibri" w:hAnsi="Calibri" w:cs="Calibri"/>
                  <w:color w:val="000000"/>
                  <w:sz w:val="16"/>
                  <w:szCs w:val="16"/>
                </w:rPr>
                <w:t>654</w:t>
              </w:r>
            </w:ins>
          </w:p>
        </w:tc>
        <w:tc>
          <w:tcPr>
            <w:tcW w:w="679" w:type="dxa"/>
            <w:tcBorders>
              <w:right w:val="single" w:sz="4" w:space="0" w:color="auto"/>
            </w:tcBorders>
            <w:vAlign w:val="center"/>
          </w:tcPr>
          <w:p w14:paraId="33FF8292" w14:textId="38248454" w:rsidR="00BD2E78" w:rsidRPr="007E0F91" w:rsidRDefault="00BD2E78" w:rsidP="00BD2E78">
            <w:pPr>
              <w:jc w:val="center"/>
              <w:rPr>
                <w:ins w:id="13180" w:author="Στάθης Καπ" w:date="2023-03-09T05:46:00Z"/>
                <w:sz w:val="16"/>
                <w:szCs w:val="16"/>
              </w:rPr>
            </w:pPr>
            <w:ins w:id="13181" w:author="Στάθης Καπ" w:date="2023-03-09T07:04:00Z">
              <w:r>
                <w:rPr>
                  <w:rFonts w:ascii="Calibri" w:hAnsi="Calibri" w:cs="Calibri"/>
                  <w:color w:val="000000"/>
                  <w:sz w:val="16"/>
                  <w:szCs w:val="16"/>
                </w:rPr>
                <w:t>632</w:t>
              </w:r>
            </w:ins>
          </w:p>
        </w:tc>
        <w:tc>
          <w:tcPr>
            <w:tcW w:w="453" w:type="dxa"/>
            <w:tcBorders>
              <w:left w:val="single" w:sz="4" w:space="0" w:color="auto"/>
            </w:tcBorders>
            <w:vAlign w:val="center"/>
          </w:tcPr>
          <w:p w14:paraId="6C40EBBC" w14:textId="3C7472A2" w:rsidR="00BD2E78" w:rsidRPr="007E0F91" w:rsidRDefault="00BD2E78" w:rsidP="00BD2E78">
            <w:pPr>
              <w:jc w:val="center"/>
              <w:rPr>
                <w:ins w:id="13182" w:author="Στάθης Καπ" w:date="2023-03-09T05:46:00Z"/>
                <w:sz w:val="16"/>
                <w:szCs w:val="16"/>
              </w:rPr>
            </w:pPr>
            <w:ins w:id="13183" w:author="Στάθης Καπ" w:date="2023-03-09T07:04:00Z">
              <w:r>
                <w:rPr>
                  <w:rFonts w:ascii="Calibri" w:hAnsi="Calibri" w:cs="Calibri"/>
                  <w:color w:val="000000"/>
                  <w:sz w:val="16"/>
                  <w:szCs w:val="16"/>
                </w:rPr>
                <w:t>630</w:t>
              </w:r>
            </w:ins>
          </w:p>
        </w:tc>
        <w:tc>
          <w:tcPr>
            <w:tcW w:w="708" w:type="dxa"/>
            <w:vAlign w:val="center"/>
          </w:tcPr>
          <w:p w14:paraId="11A08B94" w14:textId="76D0876B" w:rsidR="00BD2E78" w:rsidRPr="007E0F91" w:rsidRDefault="00BD2E78" w:rsidP="00BD2E78">
            <w:pPr>
              <w:jc w:val="center"/>
              <w:rPr>
                <w:ins w:id="13184" w:author="Στάθης Καπ" w:date="2023-03-09T05:46:00Z"/>
                <w:sz w:val="16"/>
                <w:szCs w:val="16"/>
              </w:rPr>
            </w:pPr>
            <w:ins w:id="13185" w:author="Στάθης Καπ" w:date="2023-03-09T07:04:00Z">
              <w:r>
                <w:rPr>
                  <w:rFonts w:ascii="Calibri" w:hAnsi="Calibri" w:cs="Calibri"/>
                  <w:color w:val="000000"/>
                  <w:sz w:val="16"/>
                  <w:szCs w:val="16"/>
                </w:rPr>
                <w:t>3.67</w:t>
              </w:r>
            </w:ins>
          </w:p>
        </w:tc>
        <w:tc>
          <w:tcPr>
            <w:tcW w:w="652" w:type="dxa"/>
            <w:vMerge/>
            <w:tcBorders>
              <w:right w:val="single" w:sz="4" w:space="0" w:color="auto"/>
            </w:tcBorders>
            <w:vAlign w:val="center"/>
          </w:tcPr>
          <w:p w14:paraId="57175F0B" w14:textId="77777777" w:rsidR="00BD2E78" w:rsidRPr="007E0F91" w:rsidRDefault="00BD2E78" w:rsidP="00BD2E78">
            <w:pPr>
              <w:jc w:val="center"/>
              <w:rPr>
                <w:ins w:id="13186" w:author="Στάθης Καπ" w:date="2023-03-09T05:46:00Z"/>
                <w:sz w:val="16"/>
                <w:szCs w:val="16"/>
              </w:rPr>
            </w:pPr>
          </w:p>
        </w:tc>
        <w:tc>
          <w:tcPr>
            <w:tcW w:w="453" w:type="dxa"/>
            <w:tcBorders>
              <w:left w:val="single" w:sz="4" w:space="0" w:color="auto"/>
            </w:tcBorders>
            <w:vAlign w:val="center"/>
          </w:tcPr>
          <w:p w14:paraId="36A5FE44" w14:textId="6C91A3AB" w:rsidR="00BD2E78" w:rsidRPr="007E0F91" w:rsidRDefault="00BD2E78" w:rsidP="00BD2E78">
            <w:pPr>
              <w:jc w:val="center"/>
              <w:rPr>
                <w:ins w:id="13187" w:author="Στάθης Καπ" w:date="2023-03-09T05:46:00Z"/>
                <w:sz w:val="16"/>
                <w:szCs w:val="16"/>
              </w:rPr>
            </w:pPr>
            <w:ins w:id="13188" w:author="Στάθης Καπ" w:date="2023-03-09T07:04:00Z">
              <w:r>
                <w:rPr>
                  <w:rFonts w:ascii="Calibri" w:hAnsi="Calibri" w:cs="Calibri"/>
                  <w:color w:val="000000"/>
                  <w:sz w:val="16"/>
                  <w:szCs w:val="16"/>
                </w:rPr>
                <w:t>617</w:t>
              </w:r>
            </w:ins>
          </w:p>
        </w:tc>
        <w:tc>
          <w:tcPr>
            <w:tcW w:w="454" w:type="dxa"/>
            <w:vAlign w:val="center"/>
          </w:tcPr>
          <w:p w14:paraId="1918454E" w14:textId="11B73DC0" w:rsidR="00BD2E78" w:rsidRPr="007E0F91" w:rsidRDefault="00BD2E78" w:rsidP="00BD2E78">
            <w:pPr>
              <w:jc w:val="center"/>
              <w:rPr>
                <w:ins w:id="13189" w:author="Στάθης Καπ" w:date="2023-03-09T05:46:00Z"/>
                <w:sz w:val="16"/>
                <w:szCs w:val="16"/>
              </w:rPr>
            </w:pPr>
            <w:ins w:id="13190" w:author="Στάθης Καπ" w:date="2023-03-09T07:04:00Z">
              <w:r>
                <w:rPr>
                  <w:rFonts w:ascii="Calibri" w:hAnsi="Calibri" w:cs="Calibri"/>
                  <w:color w:val="000000"/>
                  <w:sz w:val="16"/>
                  <w:szCs w:val="16"/>
                </w:rPr>
                <w:t>2.06</w:t>
              </w:r>
            </w:ins>
          </w:p>
        </w:tc>
        <w:tc>
          <w:tcPr>
            <w:tcW w:w="454" w:type="dxa"/>
            <w:vAlign w:val="center"/>
          </w:tcPr>
          <w:p w14:paraId="53278991" w14:textId="57A21E9C" w:rsidR="00BD2E78" w:rsidRPr="007E0F91" w:rsidRDefault="00BD2E78" w:rsidP="00BD2E78">
            <w:pPr>
              <w:jc w:val="center"/>
              <w:rPr>
                <w:ins w:id="13191" w:author="Στάθης Καπ" w:date="2023-03-09T05:46:00Z"/>
                <w:sz w:val="16"/>
                <w:szCs w:val="16"/>
              </w:rPr>
            </w:pPr>
            <w:ins w:id="13192" w:author="Στάθης Καπ" w:date="2023-03-09T07:04:00Z">
              <w:r>
                <w:rPr>
                  <w:rFonts w:ascii="Calibri" w:hAnsi="Calibri" w:cs="Calibri"/>
                  <w:color w:val="000000"/>
                  <w:sz w:val="16"/>
                  <w:szCs w:val="16"/>
                </w:rPr>
                <w:t>0.092</w:t>
              </w:r>
            </w:ins>
          </w:p>
        </w:tc>
        <w:tc>
          <w:tcPr>
            <w:tcW w:w="457" w:type="dxa"/>
            <w:tcBorders>
              <w:right w:val="single" w:sz="4" w:space="0" w:color="auto"/>
            </w:tcBorders>
            <w:vAlign w:val="center"/>
          </w:tcPr>
          <w:p w14:paraId="2ED55D6A" w14:textId="017D1EF1" w:rsidR="00BD2E78" w:rsidRPr="007E0F91" w:rsidRDefault="00BD2E78" w:rsidP="00BD2E78">
            <w:pPr>
              <w:jc w:val="center"/>
              <w:rPr>
                <w:ins w:id="13193" w:author="Στάθης Καπ" w:date="2023-03-09T05:46:00Z"/>
                <w:sz w:val="16"/>
                <w:szCs w:val="16"/>
              </w:rPr>
            </w:pPr>
            <w:ins w:id="13194" w:author="Στάθης Καπ" w:date="2023-03-09T07:04:00Z">
              <w:r>
                <w:rPr>
                  <w:rFonts w:ascii="Calibri" w:hAnsi="Calibri" w:cs="Calibri"/>
                  <w:color w:val="000000"/>
                  <w:sz w:val="16"/>
                  <w:szCs w:val="16"/>
                </w:rPr>
                <w:t>17.12</w:t>
              </w:r>
            </w:ins>
          </w:p>
        </w:tc>
        <w:tc>
          <w:tcPr>
            <w:tcW w:w="453" w:type="dxa"/>
            <w:tcBorders>
              <w:left w:val="single" w:sz="4" w:space="0" w:color="auto"/>
            </w:tcBorders>
            <w:vAlign w:val="center"/>
          </w:tcPr>
          <w:p w14:paraId="4A6D67E6" w14:textId="270A1B07" w:rsidR="00BD2E78" w:rsidRPr="007E0F91" w:rsidRDefault="00BD2E78" w:rsidP="00BD2E78">
            <w:pPr>
              <w:jc w:val="center"/>
              <w:rPr>
                <w:ins w:id="13195" w:author="Στάθης Καπ" w:date="2023-03-09T05:46:00Z"/>
                <w:sz w:val="16"/>
                <w:szCs w:val="16"/>
              </w:rPr>
            </w:pPr>
            <w:ins w:id="13196" w:author="Στάθης Καπ" w:date="2023-03-09T07:04:00Z">
              <w:r>
                <w:rPr>
                  <w:rFonts w:ascii="Calibri" w:hAnsi="Calibri" w:cs="Calibri"/>
                  <w:color w:val="000000"/>
                  <w:sz w:val="16"/>
                  <w:szCs w:val="16"/>
                </w:rPr>
                <w:t>580</w:t>
              </w:r>
            </w:ins>
          </w:p>
        </w:tc>
        <w:tc>
          <w:tcPr>
            <w:tcW w:w="454" w:type="dxa"/>
            <w:vAlign w:val="center"/>
          </w:tcPr>
          <w:p w14:paraId="6237CBD4" w14:textId="3FF6B01D" w:rsidR="00BD2E78" w:rsidRPr="007E0F91" w:rsidRDefault="00BD2E78" w:rsidP="00BD2E78">
            <w:pPr>
              <w:jc w:val="center"/>
              <w:rPr>
                <w:ins w:id="13197" w:author="Στάθης Καπ" w:date="2023-03-09T05:46:00Z"/>
                <w:sz w:val="16"/>
                <w:szCs w:val="16"/>
              </w:rPr>
            </w:pPr>
            <w:ins w:id="13198" w:author="Στάθης Καπ" w:date="2023-03-09T07:04:00Z">
              <w:r>
                <w:rPr>
                  <w:rFonts w:ascii="Calibri" w:hAnsi="Calibri" w:cs="Calibri"/>
                  <w:color w:val="000000"/>
                  <w:sz w:val="16"/>
                  <w:szCs w:val="16"/>
                </w:rPr>
                <w:t>7.94</w:t>
              </w:r>
            </w:ins>
          </w:p>
        </w:tc>
        <w:tc>
          <w:tcPr>
            <w:tcW w:w="454" w:type="dxa"/>
            <w:vAlign w:val="center"/>
          </w:tcPr>
          <w:p w14:paraId="119365BA" w14:textId="236CD0D2" w:rsidR="00BD2E78" w:rsidRPr="007E0F91" w:rsidRDefault="00BD2E78" w:rsidP="00BD2E78">
            <w:pPr>
              <w:jc w:val="center"/>
              <w:rPr>
                <w:ins w:id="13199" w:author="Στάθης Καπ" w:date="2023-03-09T05:46:00Z"/>
                <w:sz w:val="16"/>
                <w:szCs w:val="16"/>
              </w:rPr>
            </w:pPr>
            <w:ins w:id="13200" w:author="Στάθης Καπ" w:date="2023-03-09T07:04:00Z">
              <w:r>
                <w:rPr>
                  <w:rFonts w:ascii="Calibri" w:hAnsi="Calibri" w:cs="Calibri"/>
                  <w:color w:val="000000"/>
                  <w:sz w:val="16"/>
                  <w:szCs w:val="16"/>
                </w:rPr>
                <w:t>0.078</w:t>
              </w:r>
            </w:ins>
          </w:p>
        </w:tc>
        <w:tc>
          <w:tcPr>
            <w:tcW w:w="454" w:type="dxa"/>
            <w:tcBorders>
              <w:right w:val="single" w:sz="4" w:space="0" w:color="auto"/>
            </w:tcBorders>
            <w:vAlign w:val="center"/>
          </w:tcPr>
          <w:p w14:paraId="5EB23EA6" w14:textId="2093CD4D" w:rsidR="00BD2E78" w:rsidRPr="007E0F91" w:rsidRDefault="00BD2E78" w:rsidP="00BD2E78">
            <w:pPr>
              <w:jc w:val="center"/>
              <w:rPr>
                <w:ins w:id="13201" w:author="Στάθης Καπ" w:date="2023-03-09T05:46:00Z"/>
                <w:sz w:val="16"/>
                <w:szCs w:val="16"/>
              </w:rPr>
            </w:pPr>
            <w:ins w:id="13202" w:author="Στάθης Καπ" w:date="2023-03-09T07:04:00Z">
              <w:r>
                <w:rPr>
                  <w:rFonts w:ascii="Calibri" w:hAnsi="Calibri" w:cs="Calibri"/>
                  <w:color w:val="000000"/>
                  <w:sz w:val="16"/>
                  <w:szCs w:val="16"/>
                </w:rPr>
                <w:t>29.73</w:t>
              </w:r>
            </w:ins>
          </w:p>
        </w:tc>
        <w:tc>
          <w:tcPr>
            <w:tcW w:w="453" w:type="dxa"/>
            <w:tcBorders>
              <w:left w:val="single" w:sz="4" w:space="0" w:color="auto"/>
            </w:tcBorders>
            <w:vAlign w:val="center"/>
          </w:tcPr>
          <w:p w14:paraId="771A5B57" w14:textId="330B782E" w:rsidR="00BD2E78" w:rsidRPr="007E0F91" w:rsidRDefault="00BD2E78" w:rsidP="00BD2E78">
            <w:pPr>
              <w:jc w:val="center"/>
              <w:rPr>
                <w:ins w:id="13203" w:author="Στάθης Καπ" w:date="2023-03-09T05:46:00Z"/>
                <w:sz w:val="16"/>
                <w:szCs w:val="16"/>
              </w:rPr>
            </w:pPr>
            <w:ins w:id="13204" w:author="Στάθης Καπ" w:date="2023-03-09T07:04:00Z">
              <w:r>
                <w:rPr>
                  <w:rFonts w:ascii="Calibri" w:hAnsi="Calibri" w:cs="Calibri"/>
                  <w:color w:val="000000"/>
                  <w:sz w:val="16"/>
                  <w:szCs w:val="16"/>
                </w:rPr>
                <w:t>563</w:t>
              </w:r>
            </w:ins>
          </w:p>
        </w:tc>
        <w:tc>
          <w:tcPr>
            <w:tcW w:w="454" w:type="dxa"/>
            <w:vAlign w:val="center"/>
          </w:tcPr>
          <w:p w14:paraId="492F0E2B" w14:textId="7301520E" w:rsidR="00BD2E78" w:rsidRPr="007E0F91" w:rsidRDefault="00BD2E78" w:rsidP="00BD2E78">
            <w:pPr>
              <w:jc w:val="center"/>
              <w:rPr>
                <w:ins w:id="13205" w:author="Στάθης Καπ" w:date="2023-03-09T05:46:00Z"/>
                <w:sz w:val="16"/>
                <w:szCs w:val="16"/>
              </w:rPr>
            </w:pPr>
            <w:ins w:id="13206" w:author="Στάθης Καπ" w:date="2023-03-09T07:04:00Z">
              <w:r>
                <w:rPr>
                  <w:rFonts w:ascii="Calibri" w:hAnsi="Calibri" w:cs="Calibri"/>
                  <w:color w:val="000000"/>
                  <w:sz w:val="16"/>
                  <w:szCs w:val="16"/>
                </w:rPr>
                <w:t>10.63</w:t>
              </w:r>
            </w:ins>
          </w:p>
        </w:tc>
        <w:tc>
          <w:tcPr>
            <w:tcW w:w="454" w:type="dxa"/>
            <w:vAlign w:val="center"/>
          </w:tcPr>
          <w:p w14:paraId="2D3F6150" w14:textId="209B4288" w:rsidR="00BD2E78" w:rsidRPr="007E0F91" w:rsidRDefault="00BD2E78" w:rsidP="00BD2E78">
            <w:pPr>
              <w:jc w:val="center"/>
              <w:rPr>
                <w:ins w:id="13207" w:author="Στάθης Καπ" w:date="2023-03-09T05:46:00Z"/>
                <w:sz w:val="16"/>
                <w:szCs w:val="16"/>
              </w:rPr>
            </w:pPr>
            <w:ins w:id="13208" w:author="Στάθης Καπ" w:date="2023-03-09T07:04:00Z">
              <w:r>
                <w:rPr>
                  <w:rFonts w:ascii="Calibri" w:hAnsi="Calibri" w:cs="Calibri"/>
                  <w:color w:val="000000"/>
                  <w:sz w:val="16"/>
                  <w:szCs w:val="16"/>
                </w:rPr>
                <w:t>0.102</w:t>
              </w:r>
            </w:ins>
          </w:p>
        </w:tc>
        <w:tc>
          <w:tcPr>
            <w:tcW w:w="461" w:type="dxa"/>
            <w:tcBorders>
              <w:right w:val="single" w:sz="4" w:space="0" w:color="auto"/>
            </w:tcBorders>
            <w:vAlign w:val="center"/>
          </w:tcPr>
          <w:p w14:paraId="7384FDCB" w14:textId="7F54207D" w:rsidR="00BD2E78" w:rsidRPr="007E0F91" w:rsidRDefault="00BD2E78" w:rsidP="00BD2E78">
            <w:pPr>
              <w:jc w:val="center"/>
              <w:rPr>
                <w:ins w:id="13209" w:author="Στάθης Καπ" w:date="2023-03-09T05:46:00Z"/>
                <w:sz w:val="16"/>
                <w:szCs w:val="16"/>
              </w:rPr>
            </w:pPr>
            <w:ins w:id="13210" w:author="Στάθης Καπ" w:date="2023-03-09T07:04:00Z">
              <w:r>
                <w:rPr>
                  <w:rFonts w:ascii="Calibri" w:hAnsi="Calibri" w:cs="Calibri"/>
                  <w:color w:val="000000"/>
                  <w:sz w:val="16"/>
                  <w:szCs w:val="16"/>
                </w:rPr>
                <w:t>8.11</w:t>
              </w:r>
            </w:ins>
          </w:p>
        </w:tc>
      </w:tr>
      <w:tr w:rsidR="00BD2E78" w14:paraId="4A909C82" w14:textId="77777777" w:rsidTr="00B16494">
        <w:trPr>
          <w:trHeight w:val="170"/>
          <w:jc w:val="center"/>
          <w:ins w:id="13211"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37B294" w14:textId="77777777" w:rsidR="00BD2E78" w:rsidRPr="007E0F91" w:rsidRDefault="00BD2E78" w:rsidP="00BD2E78">
            <w:pPr>
              <w:jc w:val="center"/>
              <w:rPr>
                <w:ins w:id="13212" w:author="Στάθης Καπ" w:date="2023-03-09T05:46:00Z"/>
                <w:sz w:val="16"/>
                <w:szCs w:val="16"/>
              </w:rPr>
            </w:pPr>
            <w:ins w:id="13213" w:author="Στάθης Καπ" w:date="2023-03-09T05:46:00Z">
              <w:r w:rsidRPr="007E0F91">
                <w:rPr>
                  <w:sz w:val="16"/>
                  <w:szCs w:val="16"/>
                </w:rPr>
                <w:t>pr12</w:t>
              </w:r>
            </w:ins>
          </w:p>
        </w:tc>
        <w:tc>
          <w:tcPr>
            <w:tcW w:w="565" w:type="dxa"/>
            <w:tcBorders>
              <w:left w:val="single" w:sz="4" w:space="0" w:color="auto"/>
            </w:tcBorders>
            <w:vAlign w:val="center"/>
          </w:tcPr>
          <w:p w14:paraId="7DCA8B2A" w14:textId="1D124AB4" w:rsidR="00BD2E78" w:rsidRPr="007E0F91" w:rsidRDefault="00BD2E78" w:rsidP="00BD2E78">
            <w:pPr>
              <w:jc w:val="center"/>
              <w:rPr>
                <w:ins w:id="13214" w:author="Στάθης Καπ" w:date="2023-03-09T05:46:00Z"/>
                <w:sz w:val="16"/>
                <w:szCs w:val="16"/>
              </w:rPr>
            </w:pPr>
            <w:ins w:id="13215" w:author="Στάθης Καπ" w:date="2023-03-09T07:04:00Z">
              <w:r>
                <w:rPr>
                  <w:rFonts w:ascii="Calibri" w:hAnsi="Calibri" w:cs="Calibri"/>
                  <w:color w:val="000000"/>
                  <w:sz w:val="16"/>
                  <w:szCs w:val="16"/>
                </w:rPr>
                <w:t>1002</w:t>
              </w:r>
            </w:ins>
          </w:p>
        </w:tc>
        <w:tc>
          <w:tcPr>
            <w:tcW w:w="679" w:type="dxa"/>
            <w:tcBorders>
              <w:right w:val="single" w:sz="4" w:space="0" w:color="auto"/>
            </w:tcBorders>
            <w:vAlign w:val="center"/>
          </w:tcPr>
          <w:p w14:paraId="5E49BB53" w14:textId="671D80CF" w:rsidR="00BD2E78" w:rsidRPr="007E0F91" w:rsidRDefault="00BD2E78" w:rsidP="00BD2E78">
            <w:pPr>
              <w:jc w:val="center"/>
              <w:rPr>
                <w:ins w:id="13216" w:author="Στάθης Καπ" w:date="2023-03-09T05:46:00Z"/>
                <w:sz w:val="16"/>
                <w:szCs w:val="16"/>
              </w:rPr>
            </w:pPr>
            <w:ins w:id="13217" w:author="Στάθης Καπ" w:date="2023-03-09T07:04:00Z">
              <w:r>
                <w:rPr>
                  <w:rFonts w:ascii="Calibri" w:hAnsi="Calibri" w:cs="Calibri"/>
                  <w:color w:val="000000"/>
                  <w:sz w:val="16"/>
                  <w:szCs w:val="16"/>
                </w:rPr>
                <w:t>902</w:t>
              </w:r>
            </w:ins>
          </w:p>
        </w:tc>
        <w:tc>
          <w:tcPr>
            <w:tcW w:w="453" w:type="dxa"/>
            <w:tcBorders>
              <w:left w:val="single" w:sz="4" w:space="0" w:color="auto"/>
            </w:tcBorders>
            <w:vAlign w:val="center"/>
          </w:tcPr>
          <w:p w14:paraId="4DA43CBD" w14:textId="3D3757FC" w:rsidR="00BD2E78" w:rsidRPr="007E0F91" w:rsidRDefault="00BD2E78" w:rsidP="00BD2E78">
            <w:pPr>
              <w:jc w:val="center"/>
              <w:rPr>
                <w:ins w:id="13218" w:author="Στάθης Καπ" w:date="2023-03-09T05:46:00Z"/>
                <w:sz w:val="16"/>
                <w:szCs w:val="16"/>
              </w:rPr>
            </w:pPr>
            <w:ins w:id="13219" w:author="Στάθης Καπ" w:date="2023-03-09T07:04:00Z">
              <w:r>
                <w:rPr>
                  <w:rFonts w:ascii="Calibri" w:hAnsi="Calibri" w:cs="Calibri"/>
                  <w:color w:val="000000"/>
                  <w:sz w:val="16"/>
                  <w:szCs w:val="16"/>
                </w:rPr>
                <w:t>923</w:t>
              </w:r>
            </w:ins>
          </w:p>
        </w:tc>
        <w:tc>
          <w:tcPr>
            <w:tcW w:w="708" w:type="dxa"/>
            <w:vAlign w:val="center"/>
          </w:tcPr>
          <w:p w14:paraId="30BAF37B" w14:textId="51676312" w:rsidR="00BD2E78" w:rsidRPr="007E0F91" w:rsidRDefault="00BD2E78" w:rsidP="00BD2E78">
            <w:pPr>
              <w:jc w:val="center"/>
              <w:rPr>
                <w:ins w:id="13220" w:author="Στάθης Καπ" w:date="2023-03-09T05:46:00Z"/>
                <w:sz w:val="16"/>
                <w:szCs w:val="16"/>
              </w:rPr>
            </w:pPr>
            <w:ins w:id="13221"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0F1B80D7" w14:textId="77777777" w:rsidR="00BD2E78" w:rsidRPr="007E0F91" w:rsidRDefault="00BD2E78" w:rsidP="00BD2E78">
            <w:pPr>
              <w:jc w:val="center"/>
              <w:rPr>
                <w:ins w:id="13222" w:author="Στάθης Καπ" w:date="2023-03-09T05:46:00Z"/>
                <w:sz w:val="16"/>
                <w:szCs w:val="16"/>
              </w:rPr>
            </w:pPr>
          </w:p>
        </w:tc>
        <w:tc>
          <w:tcPr>
            <w:tcW w:w="453" w:type="dxa"/>
            <w:tcBorders>
              <w:left w:val="single" w:sz="4" w:space="0" w:color="auto"/>
            </w:tcBorders>
            <w:vAlign w:val="center"/>
          </w:tcPr>
          <w:p w14:paraId="2D2A72B3" w14:textId="79414F97" w:rsidR="00BD2E78" w:rsidRPr="007E0F91" w:rsidRDefault="00BD2E78" w:rsidP="00BD2E78">
            <w:pPr>
              <w:jc w:val="center"/>
              <w:rPr>
                <w:ins w:id="13223" w:author="Στάθης Καπ" w:date="2023-03-09T05:46:00Z"/>
                <w:sz w:val="16"/>
                <w:szCs w:val="16"/>
              </w:rPr>
            </w:pPr>
            <w:ins w:id="13224" w:author="Στάθης Καπ" w:date="2023-03-09T07:04:00Z">
              <w:r>
                <w:rPr>
                  <w:rFonts w:ascii="Calibri" w:hAnsi="Calibri" w:cs="Calibri"/>
                  <w:color w:val="000000"/>
                  <w:sz w:val="16"/>
                  <w:szCs w:val="16"/>
                </w:rPr>
                <w:t>883</w:t>
              </w:r>
            </w:ins>
          </w:p>
        </w:tc>
        <w:tc>
          <w:tcPr>
            <w:tcW w:w="454" w:type="dxa"/>
            <w:vAlign w:val="center"/>
          </w:tcPr>
          <w:p w14:paraId="507F1884" w14:textId="1B58AE07" w:rsidR="00BD2E78" w:rsidRPr="007E0F91" w:rsidRDefault="00BD2E78" w:rsidP="00BD2E78">
            <w:pPr>
              <w:jc w:val="center"/>
              <w:rPr>
                <w:ins w:id="13225" w:author="Στάθης Καπ" w:date="2023-03-09T05:46:00Z"/>
                <w:sz w:val="16"/>
                <w:szCs w:val="16"/>
              </w:rPr>
            </w:pPr>
            <w:ins w:id="13226" w:author="Στάθης Καπ" w:date="2023-03-09T07:04:00Z">
              <w:r>
                <w:rPr>
                  <w:rFonts w:ascii="Calibri" w:hAnsi="Calibri" w:cs="Calibri"/>
                  <w:color w:val="000000"/>
                  <w:sz w:val="16"/>
                  <w:szCs w:val="16"/>
                </w:rPr>
                <w:t>4.33</w:t>
              </w:r>
            </w:ins>
          </w:p>
        </w:tc>
        <w:tc>
          <w:tcPr>
            <w:tcW w:w="454" w:type="dxa"/>
            <w:vAlign w:val="center"/>
          </w:tcPr>
          <w:p w14:paraId="36DC517A" w14:textId="4134DADA" w:rsidR="00BD2E78" w:rsidRPr="007E0F91" w:rsidRDefault="00BD2E78" w:rsidP="00BD2E78">
            <w:pPr>
              <w:jc w:val="center"/>
              <w:rPr>
                <w:ins w:id="13227" w:author="Στάθης Καπ" w:date="2023-03-09T05:46:00Z"/>
                <w:sz w:val="16"/>
                <w:szCs w:val="16"/>
              </w:rPr>
            </w:pPr>
            <w:ins w:id="13228" w:author="Στάθης Καπ" w:date="2023-03-09T07:04:00Z">
              <w:r>
                <w:rPr>
                  <w:rFonts w:ascii="Calibri" w:hAnsi="Calibri" w:cs="Calibri"/>
                  <w:color w:val="000000"/>
                  <w:sz w:val="16"/>
                  <w:szCs w:val="16"/>
                </w:rPr>
                <w:t>0.31</w:t>
              </w:r>
            </w:ins>
          </w:p>
        </w:tc>
        <w:tc>
          <w:tcPr>
            <w:tcW w:w="457" w:type="dxa"/>
            <w:tcBorders>
              <w:right w:val="single" w:sz="4" w:space="0" w:color="auto"/>
            </w:tcBorders>
            <w:vAlign w:val="center"/>
          </w:tcPr>
          <w:p w14:paraId="3D2E80C6" w14:textId="23BCC14D" w:rsidR="00BD2E78" w:rsidRPr="007E0F91" w:rsidRDefault="00BD2E78" w:rsidP="00BD2E78">
            <w:pPr>
              <w:jc w:val="center"/>
              <w:rPr>
                <w:ins w:id="13229" w:author="Στάθης Καπ" w:date="2023-03-09T05:46:00Z"/>
                <w:sz w:val="16"/>
                <w:szCs w:val="16"/>
              </w:rPr>
            </w:pPr>
            <w:ins w:id="13230" w:author="Στάθης Καπ" w:date="2023-03-09T07:04:00Z">
              <w:r>
                <w:rPr>
                  <w:rFonts w:ascii="Calibri" w:hAnsi="Calibri" w:cs="Calibri"/>
                  <w:color w:val="000000"/>
                  <w:sz w:val="16"/>
                  <w:szCs w:val="16"/>
                </w:rPr>
                <w:t>60.26</w:t>
              </w:r>
            </w:ins>
          </w:p>
        </w:tc>
        <w:tc>
          <w:tcPr>
            <w:tcW w:w="453" w:type="dxa"/>
            <w:tcBorders>
              <w:left w:val="single" w:sz="4" w:space="0" w:color="auto"/>
            </w:tcBorders>
            <w:vAlign w:val="center"/>
          </w:tcPr>
          <w:p w14:paraId="3C0F0266" w14:textId="788792F5" w:rsidR="00BD2E78" w:rsidRPr="007E0F91" w:rsidRDefault="00BD2E78" w:rsidP="00BD2E78">
            <w:pPr>
              <w:jc w:val="center"/>
              <w:rPr>
                <w:ins w:id="13231" w:author="Στάθης Καπ" w:date="2023-03-09T05:46:00Z"/>
                <w:sz w:val="16"/>
                <w:szCs w:val="16"/>
              </w:rPr>
            </w:pPr>
            <w:ins w:id="13232" w:author="Στάθης Καπ" w:date="2023-03-09T07:04:00Z">
              <w:r>
                <w:rPr>
                  <w:rFonts w:ascii="Calibri" w:hAnsi="Calibri" w:cs="Calibri"/>
                  <w:color w:val="000000"/>
                  <w:sz w:val="16"/>
                  <w:szCs w:val="16"/>
                </w:rPr>
                <w:t>835</w:t>
              </w:r>
            </w:ins>
          </w:p>
        </w:tc>
        <w:tc>
          <w:tcPr>
            <w:tcW w:w="454" w:type="dxa"/>
            <w:vAlign w:val="center"/>
          </w:tcPr>
          <w:p w14:paraId="26DBCE0F" w14:textId="04BD9DAD" w:rsidR="00BD2E78" w:rsidRPr="007E0F91" w:rsidRDefault="00BD2E78" w:rsidP="00BD2E78">
            <w:pPr>
              <w:jc w:val="center"/>
              <w:rPr>
                <w:ins w:id="13233" w:author="Στάθης Καπ" w:date="2023-03-09T05:46:00Z"/>
                <w:sz w:val="16"/>
                <w:szCs w:val="16"/>
              </w:rPr>
            </w:pPr>
            <w:ins w:id="13234" w:author="Στάθης Καπ" w:date="2023-03-09T07:04:00Z">
              <w:r>
                <w:rPr>
                  <w:rFonts w:ascii="Calibri" w:hAnsi="Calibri" w:cs="Calibri"/>
                  <w:color w:val="000000"/>
                  <w:sz w:val="16"/>
                  <w:szCs w:val="16"/>
                </w:rPr>
                <w:t>9.53</w:t>
              </w:r>
            </w:ins>
          </w:p>
        </w:tc>
        <w:tc>
          <w:tcPr>
            <w:tcW w:w="454" w:type="dxa"/>
            <w:vAlign w:val="center"/>
          </w:tcPr>
          <w:p w14:paraId="597CE878" w14:textId="0E06772E" w:rsidR="00BD2E78" w:rsidRPr="007E0F91" w:rsidRDefault="00BD2E78" w:rsidP="00BD2E78">
            <w:pPr>
              <w:jc w:val="center"/>
              <w:rPr>
                <w:ins w:id="13235" w:author="Στάθης Καπ" w:date="2023-03-09T05:46:00Z"/>
                <w:sz w:val="16"/>
                <w:szCs w:val="16"/>
              </w:rPr>
            </w:pPr>
            <w:ins w:id="13236" w:author="Στάθης Καπ" w:date="2023-03-09T07:04:00Z">
              <w:r>
                <w:rPr>
                  <w:rFonts w:ascii="Calibri" w:hAnsi="Calibri" w:cs="Calibri"/>
                  <w:color w:val="000000"/>
                  <w:sz w:val="16"/>
                  <w:szCs w:val="16"/>
                </w:rPr>
                <w:t>0.327</w:t>
              </w:r>
            </w:ins>
          </w:p>
        </w:tc>
        <w:tc>
          <w:tcPr>
            <w:tcW w:w="454" w:type="dxa"/>
            <w:tcBorders>
              <w:right w:val="single" w:sz="4" w:space="0" w:color="auto"/>
            </w:tcBorders>
            <w:vAlign w:val="center"/>
          </w:tcPr>
          <w:p w14:paraId="27EF2753" w14:textId="2916D2E4" w:rsidR="00BD2E78" w:rsidRPr="007E0F91" w:rsidRDefault="00BD2E78" w:rsidP="00BD2E78">
            <w:pPr>
              <w:jc w:val="center"/>
              <w:rPr>
                <w:ins w:id="13237" w:author="Στάθης Καπ" w:date="2023-03-09T05:46:00Z"/>
                <w:sz w:val="16"/>
                <w:szCs w:val="16"/>
              </w:rPr>
            </w:pPr>
            <w:ins w:id="13238" w:author="Στάθης Καπ" w:date="2023-03-09T07:04:00Z">
              <w:r>
                <w:rPr>
                  <w:rFonts w:ascii="Calibri" w:hAnsi="Calibri" w:cs="Calibri"/>
                  <w:color w:val="000000"/>
                  <w:sz w:val="16"/>
                  <w:szCs w:val="16"/>
                </w:rPr>
                <w:t>58.08</w:t>
              </w:r>
            </w:ins>
          </w:p>
        </w:tc>
        <w:tc>
          <w:tcPr>
            <w:tcW w:w="453" w:type="dxa"/>
            <w:tcBorders>
              <w:left w:val="single" w:sz="4" w:space="0" w:color="auto"/>
            </w:tcBorders>
            <w:vAlign w:val="center"/>
          </w:tcPr>
          <w:p w14:paraId="1CC46BED" w14:textId="3A612600" w:rsidR="00BD2E78" w:rsidRPr="007E0F91" w:rsidRDefault="00BD2E78" w:rsidP="00BD2E78">
            <w:pPr>
              <w:jc w:val="center"/>
              <w:rPr>
                <w:ins w:id="13239" w:author="Στάθης Καπ" w:date="2023-03-09T05:46:00Z"/>
                <w:sz w:val="16"/>
                <w:szCs w:val="16"/>
              </w:rPr>
            </w:pPr>
            <w:ins w:id="13240" w:author="Στάθης Καπ" w:date="2023-03-09T07:04:00Z">
              <w:r>
                <w:rPr>
                  <w:rFonts w:ascii="Calibri" w:hAnsi="Calibri" w:cs="Calibri"/>
                  <w:color w:val="000000"/>
                  <w:sz w:val="16"/>
                  <w:szCs w:val="16"/>
                </w:rPr>
                <w:t>797</w:t>
              </w:r>
            </w:ins>
          </w:p>
        </w:tc>
        <w:tc>
          <w:tcPr>
            <w:tcW w:w="454" w:type="dxa"/>
            <w:vAlign w:val="center"/>
          </w:tcPr>
          <w:p w14:paraId="366D3598" w14:textId="3E6E8B48" w:rsidR="00BD2E78" w:rsidRPr="007E0F91" w:rsidRDefault="00BD2E78" w:rsidP="00BD2E78">
            <w:pPr>
              <w:jc w:val="center"/>
              <w:rPr>
                <w:ins w:id="13241" w:author="Στάθης Καπ" w:date="2023-03-09T05:46:00Z"/>
                <w:sz w:val="16"/>
                <w:szCs w:val="16"/>
              </w:rPr>
            </w:pPr>
            <w:ins w:id="13242" w:author="Στάθης Καπ" w:date="2023-03-09T07:04:00Z">
              <w:r>
                <w:rPr>
                  <w:rFonts w:ascii="Calibri" w:hAnsi="Calibri" w:cs="Calibri"/>
                  <w:color w:val="000000"/>
                  <w:sz w:val="16"/>
                  <w:szCs w:val="16"/>
                </w:rPr>
                <w:t>13.65</w:t>
              </w:r>
            </w:ins>
          </w:p>
        </w:tc>
        <w:tc>
          <w:tcPr>
            <w:tcW w:w="454" w:type="dxa"/>
            <w:vAlign w:val="center"/>
          </w:tcPr>
          <w:p w14:paraId="16ADE189" w14:textId="498DF785" w:rsidR="00BD2E78" w:rsidRPr="007E0F91" w:rsidRDefault="00BD2E78" w:rsidP="00BD2E78">
            <w:pPr>
              <w:jc w:val="center"/>
              <w:rPr>
                <w:ins w:id="13243" w:author="Στάθης Καπ" w:date="2023-03-09T05:46:00Z"/>
                <w:sz w:val="16"/>
                <w:szCs w:val="16"/>
              </w:rPr>
            </w:pPr>
            <w:ins w:id="13244" w:author="Στάθης Καπ" w:date="2023-03-09T07:04:00Z">
              <w:r>
                <w:rPr>
                  <w:rFonts w:ascii="Calibri" w:hAnsi="Calibri" w:cs="Calibri"/>
                  <w:color w:val="000000"/>
                  <w:sz w:val="16"/>
                  <w:szCs w:val="16"/>
                </w:rPr>
                <w:t>0.268</w:t>
              </w:r>
            </w:ins>
          </w:p>
        </w:tc>
        <w:tc>
          <w:tcPr>
            <w:tcW w:w="461" w:type="dxa"/>
            <w:tcBorders>
              <w:right w:val="single" w:sz="4" w:space="0" w:color="auto"/>
            </w:tcBorders>
            <w:vAlign w:val="center"/>
          </w:tcPr>
          <w:p w14:paraId="27B20C07" w14:textId="665D7405" w:rsidR="00BD2E78" w:rsidRPr="007E0F91" w:rsidRDefault="00BD2E78" w:rsidP="00BD2E78">
            <w:pPr>
              <w:jc w:val="center"/>
              <w:rPr>
                <w:ins w:id="13245" w:author="Στάθης Καπ" w:date="2023-03-09T05:46:00Z"/>
                <w:sz w:val="16"/>
                <w:szCs w:val="16"/>
              </w:rPr>
            </w:pPr>
            <w:ins w:id="13246" w:author="Στάθης Καπ" w:date="2023-03-09T07:04:00Z">
              <w:r>
                <w:rPr>
                  <w:rFonts w:ascii="Calibri" w:hAnsi="Calibri" w:cs="Calibri"/>
                  <w:color w:val="000000"/>
                  <w:sz w:val="16"/>
                  <w:szCs w:val="16"/>
                </w:rPr>
                <w:t>65.64</w:t>
              </w:r>
            </w:ins>
          </w:p>
        </w:tc>
      </w:tr>
      <w:tr w:rsidR="00BD2E78" w14:paraId="34AB2456" w14:textId="77777777" w:rsidTr="00B16494">
        <w:trPr>
          <w:trHeight w:val="170"/>
          <w:jc w:val="center"/>
          <w:ins w:id="13247"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F752C7A" w14:textId="77777777" w:rsidR="00BD2E78" w:rsidRPr="007E0F91" w:rsidRDefault="00BD2E78" w:rsidP="00BD2E78">
            <w:pPr>
              <w:jc w:val="center"/>
              <w:rPr>
                <w:ins w:id="13248" w:author="Στάθης Καπ" w:date="2023-03-09T05:46:00Z"/>
                <w:sz w:val="16"/>
                <w:szCs w:val="16"/>
              </w:rPr>
            </w:pPr>
            <w:ins w:id="13249" w:author="Στάθης Καπ" w:date="2023-03-09T05:46:00Z">
              <w:r w:rsidRPr="007E0F91">
                <w:rPr>
                  <w:sz w:val="16"/>
                  <w:szCs w:val="16"/>
                </w:rPr>
                <w:t>pr13</w:t>
              </w:r>
            </w:ins>
          </w:p>
        </w:tc>
        <w:tc>
          <w:tcPr>
            <w:tcW w:w="565" w:type="dxa"/>
            <w:tcBorders>
              <w:left w:val="single" w:sz="4" w:space="0" w:color="auto"/>
            </w:tcBorders>
            <w:vAlign w:val="center"/>
          </w:tcPr>
          <w:p w14:paraId="1D380270" w14:textId="5E5D815D" w:rsidR="00BD2E78" w:rsidRPr="007E0F91" w:rsidRDefault="00BD2E78" w:rsidP="00BD2E78">
            <w:pPr>
              <w:jc w:val="center"/>
              <w:rPr>
                <w:ins w:id="13250" w:author="Στάθης Καπ" w:date="2023-03-09T05:46:00Z"/>
                <w:sz w:val="16"/>
                <w:szCs w:val="16"/>
              </w:rPr>
            </w:pPr>
            <w:ins w:id="13251" w:author="Στάθης Καπ" w:date="2023-03-09T07:04:00Z">
              <w:r>
                <w:rPr>
                  <w:rFonts w:ascii="Calibri" w:hAnsi="Calibri" w:cs="Calibri"/>
                  <w:color w:val="000000"/>
                  <w:sz w:val="16"/>
                  <w:szCs w:val="16"/>
                </w:rPr>
                <w:t>1152</w:t>
              </w:r>
            </w:ins>
          </w:p>
        </w:tc>
        <w:tc>
          <w:tcPr>
            <w:tcW w:w="679" w:type="dxa"/>
            <w:tcBorders>
              <w:right w:val="single" w:sz="4" w:space="0" w:color="auto"/>
            </w:tcBorders>
            <w:vAlign w:val="center"/>
          </w:tcPr>
          <w:p w14:paraId="08C24C6C" w14:textId="508789D1" w:rsidR="00BD2E78" w:rsidRPr="007E0F91" w:rsidRDefault="00BD2E78" w:rsidP="00BD2E78">
            <w:pPr>
              <w:jc w:val="center"/>
              <w:rPr>
                <w:ins w:id="13252" w:author="Στάθης Καπ" w:date="2023-03-09T05:46:00Z"/>
                <w:sz w:val="16"/>
                <w:szCs w:val="16"/>
              </w:rPr>
            </w:pPr>
            <w:ins w:id="13253" w:author="Στάθης Καπ" w:date="2023-03-09T07:04:00Z">
              <w:r>
                <w:rPr>
                  <w:rFonts w:ascii="Calibri" w:hAnsi="Calibri" w:cs="Calibri"/>
                  <w:color w:val="000000"/>
                  <w:sz w:val="16"/>
                  <w:szCs w:val="16"/>
                </w:rPr>
                <w:t>1046</w:t>
              </w:r>
            </w:ins>
          </w:p>
        </w:tc>
        <w:tc>
          <w:tcPr>
            <w:tcW w:w="453" w:type="dxa"/>
            <w:tcBorders>
              <w:left w:val="single" w:sz="4" w:space="0" w:color="auto"/>
            </w:tcBorders>
            <w:vAlign w:val="center"/>
          </w:tcPr>
          <w:p w14:paraId="20FA7486" w14:textId="0AEDB7F4" w:rsidR="00BD2E78" w:rsidRPr="007E0F91" w:rsidRDefault="00BD2E78" w:rsidP="00BD2E78">
            <w:pPr>
              <w:jc w:val="center"/>
              <w:rPr>
                <w:ins w:id="13254" w:author="Στάθης Καπ" w:date="2023-03-09T05:46:00Z"/>
                <w:sz w:val="16"/>
                <w:szCs w:val="16"/>
              </w:rPr>
            </w:pPr>
            <w:ins w:id="13255" w:author="Στάθης Καπ" w:date="2023-03-09T07:04:00Z">
              <w:r>
                <w:rPr>
                  <w:rFonts w:ascii="Calibri" w:hAnsi="Calibri" w:cs="Calibri"/>
                  <w:color w:val="000000"/>
                  <w:sz w:val="16"/>
                  <w:szCs w:val="16"/>
                </w:rPr>
                <w:t>1063</w:t>
              </w:r>
            </w:ins>
          </w:p>
        </w:tc>
        <w:tc>
          <w:tcPr>
            <w:tcW w:w="708" w:type="dxa"/>
            <w:vAlign w:val="center"/>
          </w:tcPr>
          <w:p w14:paraId="4354EF61" w14:textId="6D218D4A" w:rsidR="00BD2E78" w:rsidRPr="007E0F91" w:rsidRDefault="00BD2E78" w:rsidP="00BD2E78">
            <w:pPr>
              <w:jc w:val="center"/>
              <w:rPr>
                <w:ins w:id="13256" w:author="Στάθης Καπ" w:date="2023-03-09T05:46:00Z"/>
                <w:sz w:val="16"/>
                <w:szCs w:val="16"/>
              </w:rPr>
            </w:pPr>
            <w:ins w:id="13257" w:author="Στάθης Καπ" w:date="2023-03-09T07:04:00Z">
              <w:r>
                <w:rPr>
                  <w:rFonts w:ascii="Calibri" w:hAnsi="Calibri" w:cs="Calibri"/>
                  <w:color w:val="000000"/>
                  <w:sz w:val="16"/>
                  <w:szCs w:val="16"/>
                </w:rPr>
                <w:t>7.73</w:t>
              </w:r>
            </w:ins>
          </w:p>
        </w:tc>
        <w:tc>
          <w:tcPr>
            <w:tcW w:w="652" w:type="dxa"/>
            <w:vMerge/>
            <w:tcBorders>
              <w:right w:val="single" w:sz="4" w:space="0" w:color="auto"/>
            </w:tcBorders>
            <w:vAlign w:val="center"/>
          </w:tcPr>
          <w:p w14:paraId="2C7026A5" w14:textId="77777777" w:rsidR="00BD2E78" w:rsidRPr="007E0F91" w:rsidRDefault="00BD2E78" w:rsidP="00BD2E78">
            <w:pPr>
              <w:jc w:val="center"/>
              <w:rPr>
                <w:ins w:id="13258" w:author="Στάθης Καπ" w:date="2023-03-09T05:46:00Z"/>
                <w:sz w:val="16"/>
                <w:szCs w:val="16"/>
              </w:rPr>
            </w:pPr>
          </w:p>
        </w:tc>
        <w:tc>
          <w:tcPr>
            <w:tcW w:w="453" w:type="dxa"/>
            <w:tcBorders>
              <w:left w:val="single" w:sz="4" w:space="0" w:color="auto"/>
            </w:tcBorders>
            <w:vAlign w:val="center"/>
          </w:tcPr>
          <w:p w14:paraId="65874994" w14:textId="3AD49019" w:rsidR="00BD2E78" w:rsidRPr="007E0F91" w:rsidRDefault="00BD2E78" w:rsidP="00BD2E78">
            <w:pPr>
              <w:jc w:val="center"/>
              <w:rPr>
                <w:ins w:id="13259" w:author="Στάθης Καπ" w:date="2023-03-09T05:46:00Z"/>
                <w:sz w:val="16"/>
                <w:szCs w:val="16"/>
              </w:rPr>
            </w:pPr>
            <w:ins w:id="13260" w:author="Στάθης Καπ" w:date="2023-03-09T07:04:00Z">
              <w:r>
                <w:rPr>
                  <w:rFonts w:ascii="Calibri" w:hAnsi="Calibri" w:cs="Calibri"/>
                  <w:color w:val="000000"/>
                  <w:sz w:val="16"/>
                  <w:szCs w:val="16"/>
                </w:rPr>
                <w:t>1021</w:t>
              </w:r>
            </w:ins>
          </w:p>
        </w:tc>
        <w:tc>
          <w:tcPr>
            <w:tcW w:w="454" w:type="dxa"/>
            <w:vAlign w:val="center"/>
          </w:tcPr>
          <w:p w14:paraId="121E911A" w14:textId="75783D5A" w:rsidR="00BD2E78" w:rsidRPr="007E0F91" w:rsidRDefault="00BD2E78" w:rsidP="00BD2E78">
            <w:pPr>
              <w:jc w:val="center"/>
              <w:rPr>
                <w:ins w:id="13261" w:author="Στάθης Καπ" w:date="2023-03-09T05:46:00Z"/>
                <w:sz w:val="16"/>
                <w:szCs w:val="16"/>
              </w:rPr>
            </w:pPr>
            <w:ins w:id="13262" w:author="Στάθης Καπ" w:date="2023-03-09T07:04:00Z">
              <w:r>
                <w:rPr>
                  <w:rFonts w:ascii="Calibri" w:hAnsi="Calibri" w:cs="Calibri"/>
                  <w:color w:val="000000"/>
                  <w:sz w:val="16"/>
                  <w:szCs w:val="16"/>
                </w:rPr>
                <w:t>3.95</w:t>
              </w:r>
            </w:ins>
          </w:p>
        </w:tc>
        <w:tc>
          <w:tcPr>
            <w:tcW w:w="454" w:type="dxa"/>
            <w:vAlign w:val="center"/>
          </w:tcPr>
          <w:p w14:paraId="39B16039" w14:textId="653FBEF5" w:rsidR="00BD2E78" w:rsidRPr="007E0F91" w:rsidRDefault="00BD2E78" w:rsidP="00BD2E78">
            <w:pPr>
              <w:jc w:val="center"/>
              <w:rPr>
                <w:ins w:id="13263" w:author="Στάθης Καπ" w:date="2023-03-09T05:46:00Z"/>
                <w:sz w:val="16"/>
                <w:szCs w:val="16"/>
              </w:rPr>
            </w:pPr>
            <w:ins w:id="13264" w:author="Στάθης Καπ" w:date="2023-03-09T07:04:00Z">
              <w:r>
                <w:rPr>
                  <w:rFonts w:ascii="Calibri" w:hAnsi="Calibri" w:cs="Calibri"/>
                  <w:color w:val="000000"/>
                  <w:sz w:val="16"/>
                  <w:szCs w:val="16"/>
                </w:rPr>
                <w:t>0.942</w:t>
              </w:r>
            </w:ins>
          </w:p>
        </w:tc>
        <w:tc>
          <w:tcPr>
            <w:tcW w:w="457" w:type="dxa"/>
            <w:tcBorders>
              <w:right w:val="single" w:sz="4" w:space="0" w:color="auto"/>
            </w:tcBorders>
            <w:vAlign w:val="center"/>
          </w:tcPr>
          <w:p w14:paraId="64C53303" w14:textId="598D9844" w:rsidR="00BD2E78" w:rsidRPr="007E0F91" w:rsidRDefault="00BD2E78" w:rsidP="00BD2E78">
            <w:pPr>
              <w:jc w:val="center"/>
              <w:rPr>
                <w:ins w:id="13265" w:author="Στάθης Καπ" w:date="2023-03-09T05:46:00Z"/>
                <w:sz w:val="16"/>
                <w:szCs w:val="16"/>
              </w:rPr>
            </w:pPr>
            <w:ins w:id="13266" w:author="Στάθης Καπ" w:date="2023-03-09T07:04:00Z">
              <w:r>
                <w:rPr>
                  <w:rFonts w:ascii="Calibri" w:hAnsi="Calibri" w:cs="Calibri"/>
                  <w:color w:val="000000"/>
                  <w:sz w:val="16"/>
                  <w:szCs w:val="16"/>
                </w:rPr>
                <w:t>19.28</w:t>
              </w:r>
            </w:ins>
          </w:p>
        </w:tc>
        <w:tc>
          <w:tcPr>
            <w:tcW w:w="453" w:type="dxa"/>
            <w:tcBorders>
              <w:left w:val="single" w:sz="4" w:space="0" w:color="auto"/>
            </w:tcBorders>
            <w:vAlign w:val="center"/>
          </w:tcPr>
          <w:p w14:paraId="7C42DECA" w14:textId="20BF5064" w:rsidR="00BD2E78" w:rsidRPr="007E0F91" w:rsidRDefault="00BD2E78" w:rsidP="00BD2E78">
            <w:pPr>
              <w:jc w:val="center"/>
              <w:rPr>
                <w:ins w:id="13267" w:author="Στάθης Καπ" w:date="2023-03-09T05:46:00Z"/>
                <w:sz w:val="16"/>
                <w:szCs w:val="16"/>
              </w:rPr>
            </w:pPr>
            <w:ins w:id="13268" w:author="Στάθης Καπ" w:date="2023-03-09T07:04:00Z">
              <w:r>
                <w:rPr>
                  <w:rFonts w:ascii="Calibri" w:hAnsi="Calibri" w:cs="Calibri"/>
                  <w:color w:val="000000"/>
                  <w:sz w:val="16"/>
                  <w:szCs w:val="16"/>
                </w:rPr>
                <w:t>914</w:t>
              </w:r>
            </w:ins>
          </w:p>
        </w:tc>
        <w:tc>
          <w:tcPr>
            <w:tcW w:w="454" w:type="dxa"/>
            <w:vAlign w:val="center"/>
          </w:tcPr>
          <w:p w14:paraId="2C69F062" w14:textId="398D590E" w:rsidR="00BD2E78" w:rsidRPr="007E0F91" w:rsidRDefault="00BD2E78" w:rsidP="00BD2E78">
            <w:pPr>
              <w:jc w:val="center"/>
              <w:rPr>
                <w:ins w:id="13269" w:author="Στάθης Καπ" w:date="2023-03-09T05:46:00Z"/>
                <w:sz w:val="16"/>
                <w:szCs w:val="16"/>
              </w:rPr>
            </w:pPr>
            <w:ins w:id="13270" w:author="Στάθης Καπ" w:date="2023-03-09T07:04:00Z">
              <w:r>
                <w:rPr>
                  <w:rFonts w:ascii="Calibri" w:hAnsi="Calibri" w:cs="Calibri"/>
                  <w:color w:val="000000"/>
                  <w:sz w:val="16"/>
                  <w:szCs w:val="16"/>
                </w:rPr>
                <w:t>14.02</w:t>
              </w:r>
            </w:ins>
          </w:p>
        </w:tc>
        <w:tc>
          <w:tcPr>
            <w:tcW w:w="454" w:type="dxa"/>
            <w:vAlign w:val="center"/>
          </w:tcPr>
          <w:p w14:paraId="7737A2F6" w14:textId="15F88647" w:rsidR="00BD2E78" w:rsidRPr="007E0F91" w:rsidRDefault="00BD2E78" w:rsidP="00BD2E78">
            <w:pPr>
              <w:jc w:val="center"/>
              <w:rPr>
                <w:ins w:id="13271" w:author="Στάθης Καπ" w:date="2023-03-09T05:46:00Z"/>
                <w:sz w:val="16"/>
                <w:szCs w:val="16"/>
              </w:rPr>
            </w:pPr>
            <w:ins w:id="13272" w:author="Στάθης Καπ" w:date="2023-03-09T07:04:00Z">
              <w:r>
                <w:rPr>
                  <w:rFonts w:ascii="Calibri" w:hAnsi="Calibri" w:cs="Calibri"/>
                  <w:color w:val="000000"/>
                  <w:sz w:val="16"/>
                  <w:szCs w:val="16"/>
                </w:rPr>
                <w:t>0.544</w:t>
              </w:r>
            </w:ins>
          </w:p>
        </w:tc>
        <w:tc>
          <w:tcPr>
            <w:tcW w:w="454" w:type="dxa"/>
            <w:tcBorders>
              <w:right w:val="single" w:sz="4" w:space="0" w:color="auto"/>
            </w:tcBorders>
            <w:vAlign w:val="center"/>
          </w:tcPr>
          <w:p w14:paraId="2C739C86" w14:textId="7A440AA9" w:rsidR="00BD2E78" w:rsidRPr="007E0F91" w:rsidRDefault="00BD2E78" w:rsidP="00BD2E78">
            <w:pPr>
              <w:jc w:val="center"/>
              <w:rPr>
                <w:ins w:id="13273" w:author="Στάθης Καπ" w:date="2023-03-09T05:46:00Z"/>
                <w:sz w:val="16"/>
                <w:szCs w:val="16"/>
              </w:rPr>
            </w:pPr>
            <w:ins w:id="13274" w:author="Στάθης Καπ" w:date="2023-03-09T07:04:00Z">
              <w:r>
                <w:rPr>
                  <w:rFonts w:ascii="Calibri" w:hAnsi="Calibri" w:cs="Calibri"/>
                  <w:color w:val="000000"/>
                  <w:sz w:val="16"/>
                  <w:szCs w:val="16"/>
                </w:rPr>
                <w:t>53.38</w:t>
              </w:r>
            </w:ins>
          </w:p>
        </w:tc>
        <w:tc>
          <w:tcPr>
            <w:tcW w:w="453" w:type="dxa"/>
            <w:tcBorders>
              <w:left w:val="single" w:sz="4" w:space="0" w:color="auto"/>
            </w:tcBorders>
            <w:vAlign w:val="center"/>
          </w:tcPr>
          <w:p w14:paraId="6A487C8C" w14:textId="58696953" w:rsidR="00BD2E78" w:rsidRPr="007E0F91" w:rsidRDefault="00BD2E78" w:rsidP="00BD2E78">
            <w:pPr>
              <w:jc w:val="center"/>
              <w:rPr>
                <w:ins w:id="13275" w:author="Στάθης Καπ" w:date="2023-03-09T05:46:00Z"/>
                <w:sz w:val="16"/>
                <w:szCs w:val="16"/>
              </w:rPr>
            </w:pPr>
            <w:ins w:id="13276" w:author="Στάθης Καπ" w:date="2023-03-09T07:04:00Z">
              <w:r>
                <w:rPr>
                  <w:rFonts w:ascii="Calibri" w:hAnsi="Calibri" w:cs="Calibri"/>
                  <w:color w:val="000000"/>
                  <w:sz w:val="16"/>
                  <w:szCs w:val="16"/>
                </w:rPr>
                <w:t>942</w:t>
              </w:r>
            </w:ins>
          </w:p>
        </w:tc>
        <w:tc>
          <w:tcPr>
            <w:tcW w:w="454" w:type="dxa"/>
            <w:vAlign w:val="center"/>
          </w:tcPr>
          <w:p w14:paraId="79DEE5B7" w14:textId="4CE4C561" w:rsidR="00BD2E78" w:rsidRPr="007E0F91" w:rsidRDefault="00BD2E78" w:rsidP="00BD2E78">
            <w:pPr>
              <w:jc w:val="center"/>
              <w:rPr>
                <w:ins w:id="13277" w:author="Στάθης Καπ" w:date="2023-03-09T05:46:00Z"/>
                <w:sz w:val="16"/>
                <w:szCs w:val="16"/>
              </w:rPr>
            </w:pPr>
            <w:ins w:id="13278" w:author="Στάθης Καπ" w:date="2023-03-09T07:04:00Z">
              <w:r>
                <w:rPr>
                  <w:rFonts w:ascii="Calibri" w:hAnsi="Calibri" w:cs="Calibri"/>
                  <w:color w:val="000000"/>
                  <w:sz w:val="16"/>
                  <w:szCs w:val="16"/>
                </w:rPr>
                <w:t>11.38</w:t>
              </w:r>
            </w:ins>
          </w:p>
        </w:tc>
        <w:tc>
          <w:tcPr>
            <w:tcW w:w="454" w:type="dxa"/>
            <w:vAlign w:val="center"/>
          </w:tcPr>
          <w:p w14:paraId="771F9C08" w14:textId="44B055D8" w:rsidR="00BD2E78" w:rsidRPr="007E0F91" w:rsidRDefault="00BD2E78" w:rsidP="00BD2E78">
            <w:pPr>
              <w:jc w:val="center"/>
              <w:rPr>
                <w:ins w:id="13279" w:author="Στάθης Καπ" w:date="2023-03-09T05:46:00Z"/>
                <w:sz w:val="16"/>
                <w:szCs w:val="16"/>
              </w:rPr>
            </w:pPr>
            <w:ins w:id="13280" w:author="Στάθης Καπ" w:date="2023-03-09T07:04:00Z">
              <w:r>
                <w:rPr>
                  <w:rFonts w:ascii="Calibri" w:hAnsi="Calibri" w:cs="Calibri"/>
                  <w:color w:val="000000"/>
                  <w:sz w:val="16"/>
                  <w:szCs w:val="16"/>
                </w:rPr>
                <w:t>0.57</w:t>
              </w:r>
            </w:ins>
          </w:p>
        </w:tc>
        <w:tc>
          <w:tcPr>
            <w:tcW w:w="461" w:type="dxa"/>
            <w:tcBorders>
              <w:right w:val="single" w:sz="4" w:space="0" w:color="auto"/>
            </w:tcBorders>
            <w:vAlign w:val="center"/>
          </w:tcPr>
          <w:p w14:paraId="12B1D72B" w14:textId="3BDA0F6B" w:rsidR="00BD2E78" w:rsidRPr="007E0F91" w:rsidRDefault="00BD2E78" w:rsidP="00BD2E78">
            <w:pPr>
              <w:jc w:val="center"/>
              <w:rPr>
                <w:ins w:id="13281" w:author="Στάθης Καπ" w:date="2023-03-09T05:46:00Z"/>
                <w:sz w:val="16"/>
                <w:szCs w:val="16"/>
              </w:rPr>
            </w:pPr>
            <w:ins w:id="13282" w:author="Στάθης Καπ" w:date="2023-03-09T07:04:00Z">
              <w:r>
                <w:rPr>
                  <w:rFonts w:ascii="Calibri" w:hAnsi="Calibri" w:cs="Calibri"/>
                  <w:color w:val="000000"/>
                  <w:sz w:val="16"/>
                  <w:szCs w:val="16"/>
                </w:rPr>
                <w:t>51.16</w:t>
              </w:r>
            </w:ins>
          </w:p>
        </w:tc>
      </w:tr>
      <w:tr w:rsidR="00BD2E78" w14:paraId="25D6248A" w14:textId="77777777" w:rsidTr="00B16494">
        <w:trPr>
          <w:trHeight w:val="170"/>
          <w:jc w:val="center"/>
          <w:ins w:id="13283"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DF36D52" w14:textId="77777777" w:rsidR="00BD2E78" w:rsidRPr="007E0F91" w:rsidRDefault="00BD2E78" w:rsidP="00BD2E78">
            <w:pPr>
              <w:jc w:val="center"/>
              <w:rPr>
                <w:ins w:id="13284" w:author="Στάθης Καπ" w:date="2023-03-09T05:46:00Z"/>
                <w:sz w:val="16"/>
                <w:szCs w:val="16"/>
              </w:rPr>
            </w:pPr>
            <w:ins w:id="13285" w:author="Στάθης Καπ" w:date="2023-03-09T05:46:00Z">
              <w:r w:rsidRPr="007E0F91">
                <w:rPr>
                  <w:sz w:val="16"/>
                  <w:szCs w:val="16"/>
                </w:rPr>
                <w:t>pr14</w:t>
              </w:r>
            </w:ins>
          </w:p>
        </w:tc>
        <w:tc>
          <w:tcPr>
            <w:tcW w:w="565" w:type="dxa"/>
            <w:tcBorders>
              <w:left w:val="single" w:sz="4" w:space="0" w:color="auto"/>
            </w:tcBorders>
            <w:vAlign w:val="center"/>
          </w:tcPr>
          <w:p w14:paraId="6EB5AB8B" w14:textId="69642555" w:rsidR="00BD2E78" w:rsidRPr="007E0F91" w:rsidRDefault="00BD2E78" w:rsidP="00BD2E78">
            <w:pPr>
              <w:jc w:val="center"/>
              <w:rPr>
                <w:ins w:id="13286" w:author="Στάθης Καπ" w:date="2023-03-09T05:46:00Z"/>
                <w:sz w:val="16"/>
                <w:szCs w:val="16"/>
              </w:rPr>
            </w:pPr>
            <w:ins w:id="13287" w:author="Στάθης Καπ" w:date="2023-03-09T07:04:00Z">
              <w:r>
                <w:rPr>
                  <w:rFonts w:ascii="Calibri" w:hAnsi="Calibri" w:cs="Calibri"/>
                  <w:color w:val="000000"/>
                  <w:sz w:val="16"/>
                  <w:szCs w:val="16"/>
                </w:rPr>
                <w:t>1372</w:t>
              </w:r>
            </w:ins>
          </w:p>
        </w:tc>
        <w:tc>
          <w:tcPr>
            <w:tcW w:w="679" w:type="dxa"/>
            <w:tcBorders>
              <w:right w:val="single" w:sz="4" w:space="0" w:color="auto"/>
            </w:tcBorders>
            <w:vAlign w:val="center"/>
          </w:tcPr>
          <w:p w14:paraId="4A82DBA5" w14:textId="0C02B47D" w:rsidR="00BD2E78" w:rsidRPr="007E0F91" w:rsidRDefault="00BD2E78" w:rsidP="00BD2E78">
            <w:pPr>
              <w:jc w:val="center"/>
              <w:rPr>
                <w:ins w:id="13288" w:author="Στάθης Καπ" w:date="2023-03-09T05:46:00Z"/>
                <w:sz w:val="16"/>
                <w:szCs w:val="16"/>
              </w:rPr>
            </w:pPr>
            <w:ins w:id="13289" w:author="Στάθης Καπ" w:date="2023-03-09T07:04:00Z">
              <w:r>
                <w:rPr>
                  <w:rFonts w:ascii="Calibri" w:hAnsi="Calibri" w:cs="Calibri"/>
                  <w:color w:val="000000"/>
                  <w:sz w:val="16"/>
                  <w:szCs w:val="16"/>
                </w:rPr>
                <w:t>1197</w:t>
              </w:r>
            </w:ins>
          </w:p>
        </w:tc>
        <w:tc>
          <w:tcPr>
            <w:tcW w:w="453" w:type="dxa"/>
            <w:tcBorders>
              <w:left w:val="single" w:sz="4" w:space="0" w:color="auto"/>
            </w:tcBorders>
            <w:vAlign w:val="center"/>
          </w:tcPr>
          <w:p w14:paraId="1931355E" w14:textId="5C079C92" w:rsidR="00BD2E78" w:rsidRPr="007E0F91" w:rsidRDefault="00BD2E78" w:rsidP="00BD2E78">
            <w:pPr>
              <w:jc w:val="center"/>
              <w:rPr>
                <w:ins w:id="13290" w:author="Στάθης Καπ" w:date="2023-03-09T05:46:00Z"/>
                <w:sz w:val="16"/>
                <w:szCs w:val="16"/>
              </w:rPr>
            </w:pPr>
            <w:ins w:id="13291" w:author="Στάθης Καπ" w:date="2023-03-09T07:04:00Z">
              <w:r>
                <w:rPr>
                  <w:rFonts w:ascii="Calibri" w:hAnsi="Calibri" w:cs="Calibri"/>
                  <w:color w:val="000000"/>
                  <w:sz w:val="16"/>
                  <w:szCs w:val="16"/>
                </w:rPr>
                <w:t>1247</w:t>
              </w:r>
            </w:ins>
          </w:p>
        </w:tc>
        <w:tc>
          <w:tcPr>
            <w:tcW w:w="708" w:type="dxa"/>
            <w:vAlign w:val="center"/>
          </w:tcPr>
          <w:p w14:paraId="0FD90442" w14:textId="651FD9CB" w:rsidR="00BD2E78" w:rsidRPr="007E0F91" w:rsidRDefault="00BD2E78" w:rsidP="00BD2E78">
            <w:pPr>
              <w:jc w:val="center"/>
              <w:rPr>
                <w:ins w:id="13292" w:author="Στάθης Καπ" w:date="2023-03-09T05:46:00Z"/>
                <w:sz w:val="16"/>
                <w:szCs w:val="16"/>
              </w:rPr>
            </w:pPr>
            <w:ins w:id="13293" w:author="Στάθης Καπ" w:date="2023-03-09T07:04:00Z">
              <w:r>
                <w:rPr>
                  <w:rFonts w:ascii="Calibri" w:hAnsi="Calibri" w:cs="Calibri"/>
                  <w:color w:val="000000"/>
                  <w:sz w:val="16"/>
                  <w:szCs w:val="16"/>
                </w:rPr>
                <w:t>9.11</w:t>
              </w:r>
            </w:ins>
          </w:p>
        </w:tc>
        <w:tc>
          <w:tcPr>
            <w:tcW w:w="652" w:type="dxa"/>
            <w:vMerge/>
            <w:tcBorders>
              <w:right w:val="single" w:sz="4" w:space="0" w:color="auto"/>
            </w:tcBorders>
            <w:vAlign w:val="center"/>
          </w:tcPr>
          <w:p w14:paraId="138518CB" w14:textId="77777777" w:rsidR="00BD2E78" w:rsidRPr="007E0F91" w:rsidRDefault="00BD2E78" w:rsidP="00BD2E78">
            <w:pPr>
              <w:jc w:val="center"/>
              <w:rPr>
                <w:ins w:id="13294" w:author="Στάθης Καπ" w:date="2023-03-09T05:46:00Z"/>
                <w:sz w:val="16"/>
                <w:szCs w:val="16"/>
              </w:rPr>
            </w:pPr>
          </w:p>
        </w:tc>
        <w:tc>
          <w:tcPr>
            <w:tcW w:w="453" w:type="dxa"/>
            <w:tcBorders>
              <w:left w:val="single" w:sz="4" w:space="0" w:color="auto"/>
            </w:tcBorders>
            <w:vAlign w:val="center"/>
          </w:tcPr>
          <w:p w14:paraId="7414DBCA" w14:textId="6C46C796" w:rsidR="00BD2E78" w:rsidRPr="007E0F91" w:rsidRDefault="00BD2E78" w:rsidP="00BD2E78">
            <w:pPr>
              <w:jc w:val="center"/>
              <w:rPr>
                <w:ins w:id="13295" w:author="Στάθης Καπ" w:date="2023-03-09T05:46:00Z"/>
                <w:sz w:val="16"/>
                <w:szCs w:val="16"/>
              </w:rPr>
            </w:pPr>
            <w:ins w:id="13296" w:author="Στάθης Καπ" w:date="2023-03-09T07:04:00Z">
              <w:r>
                <w:rPr>
                  <w:rFonts w:ascii="Calibri" w:hAnsi="Calibri" w:cs="Calibri"/>
                  <w:color w:val="000000"/>
                  <w:sz w:val="16"/>
                  <w:szCs w:val="16"/>
                </w:rPr>
                <w:t>1190</w:t>
              </w:r>
            </w:ins>
          </w:p>
        </w:tc>
        <w:tc>
          <w:tcPr>
            <w:tcW w:w="454" w:type="dxa"/>
            <w:vAlign w:val="center"/>
          </w:tcPr>
          <w:p w14:paraId="5F40CF7D" w14:textId="7739DFB4" w:rsidR="00BD2E78" w:rsidRPr="007E0F91" w:rsidRDefault="00BD2E78" w:rsidP="00BD2E78">
            <w:pPr>
              <w:jc w:val="center"/>
              <w:rPr>
                <w:ins w:id="13297" w:author="Στάθης Καπ" w:date="2023-03-09T05:46:00Z"/>
                <w:sz w:val="16"/>
                <w:szCs w:val="16"/>
              </w:rPr>
            </w:pPr>
            <w:ins w:id="13298" w:author="Στάθης Καπ" w:date="2023-03-09T07:04:00Z">
              <w:r>
                <w:rPr>
                  <w:rFonts w:ascii="Calibri" w:hAnsi="Calibri" w:cs="Calibri"/>
                  <w:color w:val="000000"/>
                  <w:sz w:val="16"/>
                  <w:szCs w:val="16"/>
                </w:rPr>
                <w:t>4.57</w:t>
              </w:r>
            </w:ins>
          </w:p>
        </w:tc>
        <w:tc>
          <w:tcPr>
            <w:tcW w:w="454" w:type="dxa"/>
            <w:vAlign w:val="center"/>
          </w:tcPr>
          <w:p w14:paraId="5464D908" w14:textId="1D02F85E" w:rsidR="00BD2E78" w:rsidRPr="007E0F91" w:rsidRDefault="00BD2E78" w:rsidP="00BD2E78">
            <w:pPr>
              <w:jc w:val="center"/>
              <w:rPr>
                <w:ins w:id="13299" w:author="Στάθης Καπ" w:date="2023-03-09T05:46:00Z"/>
                <w:sz w:val="16"/>
                <w:szCs w:val="16"/>
              </w:rPr>
            </w:pPr>
            <w:ins w:id="13300" w:author="Στάθης Καπ" w:date="2023-03-09T07:04:00Z">
              <w:r>
                <w:rPr>
                  <w:rFonts w:ascii="Calibri" w:hAnsi="Calibri" w:cs="Calibri"/>
                  <w:color w:val="000000"/>
                  <w:sz w:val="16"/>
                  <w:szCs w:val="16"/>
                </w:rPr>
                <w:t>0.988</w:t>
              </w:r>
            </w:ins>
          </w:p>
        </w:tc>
        <w:tc>
          <w:tcPr>
            <w:tcW w:w="457" w:type="dxa"/>
            <w:tcBorders>
              <w:right w:val="single" w:sz="4" w:space="0" w:color="auto"/>
            </w:tcBorders>
            <w:vAlign w:val="center"/>
          </w:tcPr>
          <w:p w14:paraId="3BE6F3F4" w14:textId="15FEEC7E" w:rsidR="00BD2E78" w:rsidRPr="007E0F91" w:rsidRDefault="00BD2E78" w:rsidP="00BD2E78">
            <w:pPr>
              <w:jc w:val="center"/>
              <w:rPr>
                <w:ins w:id="13301" w:author="Στάθης Καπ" w:date="2023-03-09T05:46:00Z"/>
                <w:sz w:val="16"/>
                <w:szCs w:val="16"/>
              </w:rPr>
            </w:pPr>
            <w:ins w:id="13302" w:author="Στάθης Καπ" w:date="2023-03-09T07:04:00Z">
              <w:r>
                <w:rPr>
                  <w:rFonts w:ascii="Calibri" w:hAnsi="Calibri" w:cs="Calibri"/>
                  <w:color w:val="000000"/>
                  <w:sz w:val="16"/>
                  <w:szCs w:val="16"/>
                </w:rPr>
                <w:t>46.25</w:t>
              </w:r>
            </w:ins>
          </w:p>
        </w:tc>
        <w:tc>
          <w:tcPr>
            <w:tcW w:w="453" w:type="dxa"/>
            <w:tcBorders>
              <w:left w:val="single" w:sz="4" w:space="0" w:color="auto"/>
            </w:tcBorders>
            <w:vAlign w:val="center"/>
          </w:tcPr>
          <w:p w14:paraId="2629AEA2" w14:textId="373B45F1" w:rsidR="00BD2E78" w:rsidRPr="007E0F91" w:rsidRDefault="00BD2E78" w:rsidP="00BD2E78">
            <w:pPr>
              <w:jc w:val="center"/>
              <w:rPr>
                <w:ins w:id="13303" w:author="Στάθης Καπ" w:date="2023-03-09T05:46:00Z"/>
                <w:sz w:val="16"/>
                <w:szCs w:val="16"/>
              </w:rPr>
            </w:pPr>
            <w:ins w:id="13304" w:author="Στάθης Καπ" w:date="2023-03-09T07:04:00Z">
              <w:r>
                <w:rPr>
                  <w:rFonts w:ascii="Calibri" w:hAnsi="Calibri" w:cs="Calibri"/>
                  <w:color w:val="000000"/>
                  <w:sz w:val="16"/>
                  <w:szCs w:val="16"/>
                </w:rPr>
                <w:t>1095</w:t>
              </w:r>
            </w:ins>
          </w:p>
        </w:tc>
        <w:tc>
          <w:tcPr>
            <w:tcW w:w="454" w:type="dxa"/>
            <w:vAlign w:val="center"/>
          </w:tcPr>
          <w:p w14:paraId="281D5246" w14:textId="5BD2ECF2" w:rsidR="00BD2E78" w:rsidRPr="007E0F91" w:rsidRDefault="00BD2E78" w:rsidP="00BD2E78">
            <w:pPr>
              <w:jc w:val="center"/>
              <w:rPr>
                <w:ins w:id="13305" w:author="Στάθης Καπ" w:date="2023-03-09T05:46:00Z"/>
                <w:sz w:val="16"/>
                <w:szCs w:val="16"/>
              </w:rPr>
            </w:pPr>
            <w:ins w:id="13306" w:author="Στάθης Καπ" w:date="2023-03-09T07:04:00Z">
              <w:r>
                <w:rPr>
                  <w:rFonts w:ascii="Calibri" w:hAnsi="Calibri" w:cs="Calibri"/>
                  <w:color w:val="000000"/>
                  <w:sz w:val="16"/>
                  <w:szCs w:val="16"/>
                </w:rPr>
                <w:t>12.19</w:t>
              </w:r>
            </w:ins>
          </w:p>
        </w:tc>
        <w:tc>
          <w:tcPr>
            <w:tcW w:w="454" w:type="dxa"/>
            <w:vAlign w:val="center"/>
          </w:tcPr>
          <w:p w14:paraId="07E9FD9B" w14:textId="2DD873C0" w:rsidR="00BD2E78" w:rsidRPr="007E0F91" w:rsidRDefault="00BD2E78" w:rsidP="00BD2E78">
            <w:pPr>
              <w:jc w:val="center"/>
              <w:rPr>
                <w:ins w:id="13307" w:author="Στάθης Καπ" w:date="2023-03-09T05:46:00Z"/>
                <w:sz w:val="16"/>
                <w:szCs w:val="16"/>
              </w:rPr>
            </w:pPr>
            <w:ins w:id="13308" w:author="Στάθης Καπ" w:date="2023-03-09T07:04:00Z">
              <w:r>
                <w:rPr>
                  <w:rFonts w:ascii="Calibri" w:hAnsi="Calibri" w:cs="Calibri"/>
                  <w:color w:val="000000"/>
                  <w:sz w:val="16"/>
                  <w:szCs w:val="16"/>
                </w:rPr>
                <w:t>0.71</w:t>
              </w:r>
            </w:ins>
          </w:p>
        </w:tc>
        <w:tc>
          <w:tcPr>
            <w:tcW w:w="454" w:type="dxa"/>
            <w:tcBorders>
              <w:right w:val="single" w:sz="4" w:space="0" w:color="auto"/>
            </w:tcBorders>
            <w:vAlign w:val="center"/>
          </w:tcPr>
          <w:p w14:paraId="36B2E34C" w14:textId="63DD482B" w:rsidR="00BD2E78" w:rsidRPr="007E0F91" w:rsidRDefault="00BD2E78" w:rsidP="00BD2E78">
            <w:pPr>
              <w:jc w:val="center"/>
              <w:rPr>
                <w:ins w:id="13309" w:author="Στάθης Καπ" w:date="2023-03-09T05:46:00Z"/>
                <w:sz w:val="16"/>
                <w:szCs w:val="16"/>
              </w:rPr>
            </w:pPr>
            <w:ins w:id="13310" w:author="Στάθης Καπ" w:date="2023-03-09T07:04:00Z">
              <w:r>
                <w:rPr>
                  <w:rFonts w:ascii="Calibri" w:hAnsi="Calibri" w:cs="Calibri"/>
                  <w:color w:val="000000"/>
                  <w:sz w:val="16"/>
                  <w:szCs w:val="16"/>
                </w:rPr>
                <w:t>61.37</w:t>
              </w:r>
            </w:ins>
          </w:p>
        </w:tc>
        <w:tc>
          <w:tcPr>
            <w:tcW w:w="453" w:type="dxa"/>
            <w:tcBorders>
              <w:left w:val="single" w:sz="4" w:space="0" w:color="auto"/>
            </w:tcBorders>
            <w:vAlign w:val="center"/>
          </w:tcPr>
          <w:p w14:paraId="07C6B919" w14:textId="4D64A4D3" w:rsidR="00BD2E78" w:rsidRPr="007E0F91" w:rsidRDefault="00BD2E78" w:rsidP="00BD2E78">
            <w:pPr>
              <w:jc w:val="center"/>
              <w:rPr>
                <w:ins w:id="13311" w:author="Στάθης Καπ" w:date="2023-03-09T05:46:00Z"/>
                <w:sz w:val="16"/>
                <w:szCs w:val="16"/>
              </w:rPr>
            </w:pPr>
            <w:ins w:id="13312" w:author="Στάθης Καπ" w:date="2023-03-09T07:04:00Z">
              <w:r>
                <w:rPr>
                  <w:rFonts w:ascii="Calibri" w:hAnsi="Calibri" w:cs="Calibri"/>
                  <w:color w:val="000000"/>
                  <w:sz w:val="16"/>
                  <w:szCs w:val="16"/>
                </w:rPr>
                <w:t>1131</w:t>
              </w:r>
            </w:ins>
          </w:p>
        </w:tc>
        <w:tc>
          <w:tcPr>
            <w:tcW w:w="454" w:type="dxa"/>
            <w:vAlign w:val="center"/>
          </w:tcPr>
          <w:p w14:paraId="6DB7A96E" w14:textId="7FA64129" w:rsidR="00BD2E78" w:rsidRPr="007E0F91" w:rsidRDefault="00BD2E78" w:rsidP="00BD2E78">
            <w:pPr>
              <w:jc w:val="center"/>
              <w:rPr>
                <w:ins w:id="13313" w:author="Στάθης Καπ" w:date="2023-03-09T05:46:00Z"/>
                <w:sz w:val="16"/>
                <w:szCs w:val="16"/>
              </w:rPr>
            </w:pPr>
            <w:ins w:id="13314" w:author="Στάθης Καπ" w:date="2023-03-09T07:04:00Z">
              <w:r>
                <w:rPr>
                  <w:rFonts w:ascii="Calibri" w:hAnsi="Calibri" w:cs="Calibri"/>
                  <w:color w:val="000000"/>
                  <w:sz w:val="16"/>
                  <w:szCs w:val="16"/>
                </w:rPr>
                <w:t>9.3</w:t>
              </w:r>
            </w:ins>
          </w:p>
        </w:tc>
        <w:tc>
          <w:tcPr>
            <w:tcW w:w="454" w:type="dxa"/>
            <w:vAlign w:val="center"/>
          </w:tcPr>
          <w:p w14:paraId="39EBC763" w14:textId="3D56FE48" w:rsidR="00BD2E78" w:rsidRPr="007E0F91" w:rsidRDefault="00BD2E78" w:rsidP="00BD2E78">
            <w:pPr>
              <w:jc w:val="center"/>
              <w:rPr>
                <w:ins w:id="13315" w:author="Στάθης Καπ" w:date="2023-03-09T05:46:00Z"/>
                <w:sz w:val="16"/>
                <w:szCs w:val="16"/>
              </w:rPr>
            </w:pPr>
            <w:ins w:id="13316" w:author="Στάθης Καπ" w:date="2023-03-09T07:04:00Z">
              <w:r>
                <w:rPr>
                  <w:rFonts w:ascii="Calibri" w:hAnsi="Calibri" w:cs="Calibri"/>
                  <w:color w:val="000000"/>
                  <w:sz w:val="16"/>
                  <w:szCs w:val="16"/>
                </w:rPr>
                <w:t>1.133</w:t>
              </w:r>
            </w:ins>
          </w:p>
        </w:tc>
        <w:tc>
          <w:tcPr>
            <w:tcW w:w="461" w:type="dxa"/>
            <w:tcBorders>
              <w:right w:val="single" w:sz="4" w:space="0" w:color="auto"/>
            </w:tcBorders>
            <w:vAlign w:val="center"/>
          </w:tcPr>
          <w:p w14:paraId="254D067F" w14:textId="4D65F203" w:rsidR="00BD2E78" w:rsidRPr="007E0F91" w:rsidRDefault="00BD2E78" w:rsidP="00BD2E78">
            <w:pPr>
              <w:jc w:val="center"/>
              <w:rPr>
                <w:ins w:id="13317" w:author="Στάθης Καπ" w:date="2023-03-09T05:46:00Z"/>
                <w:sz w:val="16"/>
                <w:szCs w:val="16"/>
              </w:rPr>
            </w:pPr>
            <w:ins w:id="13318" w:author="Στάθης Καπ" w:date="2023-03-09T07:04:00Z">
              <w:r>
                <w:rPr>
                  <w:rFonts w:ascii="Calibri" w:hAnsi="Calibri" w:cs="Calibri"/>
                  <w:color w:val="000000"/>
                  <w:sz w:val="16"/>
                  <w:szCs w:val="16"/>
                </w:rPr>
                <w:t>38.36</w:t>
              </w:r>
            </w:ins>
          </w:p>
        </w:tc>
      </w:tr>
      <w:tr w:rsidR="00BD2E78" w14:paraId="4C5E9670" w14:textId="77777777" w:rsidTr="00B16494">
        <w:trPr>
          <w:trHeight w:val="170"/>
          <w:jc w:val="center"/>
          <w:ins w:id="13319"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D0A158F" w14:textId="77777777" w:rsidR="00BD2E78" w:rsidRPr="007E0F91" w:rsidRDefault="00BD2E78" w:rsidP="00BD2E78">
            <w:pPr>
              <w:jc w:val="center"/>
              <w:rPr>
                <w:ins w:id="13320" w:author="Στάθης Καπ" w:date="2023-03-09T05:46:00Z"/>
                <w:sz w:val="16"/>
                <w:szCs w:val="16"/>
              </w:rPr>
            </w:pPr>
            <w:ins w:id="13321" w:author="Στάθης Καπ" w:date="2023-03-09T05:46:00Z">
              <w:r w:rsidRPr="007E0F91">
                <w:rPr>
                  <w:sz w:val="16"/>
                  <w:szCs w:val="16"/>
                </w:rPr>
                <w:t>pr15</w:t>
              </w:r>
            </w:ins>
          </w:p>
        </w:tc>
        <w:tc>
          <w:tcPr>
            <w:tcW w:w="565" w:type="dxa"/>
            <w:tcBorders>
              <w:left w:val="single" w:sz="4" w:space="0" w:color="auto"/>
            </w:tcBorders>
            <w:vAlign w:val="center"/>
          </w:tcPr>
          <w:p w14:paraId="16E9F142" w14:textId="0049CB65" w:rsidR="00BD2E78" w:rsidRPr="007E0F91" w:rsidRDefault="00BD2E78" w:rsidP="00BD2E78">
            <w:pPr>
              <w:jc w:val="center"/>
              <w:rPr>
                <w:ins w:id="13322" w:author="Στάθης Καπ" w:date="2023-03-09T05:46:00Z"/>
                <w:sz w:val="16"/>
                <w:szCs w:val="16"/>
              </w:rPr>
            </w:pPr>
            <w:ins w:id="13323" w:author="Στάθης Καπ" w:date="2023-03-09T07:04:00Z">
              <w:r>
                <w:rPr>
                  <w:rFonts w:ascii="Calibri" w:hAnsi="Calibri" w:cs="Calibri"/>
                  <w:color w:val="000000"/>
                  <w:sz w:val="16"/>
                  <w:szCs w:val="16"/>
                </w:rPr>
                <w:t>1659</w:t>
              </w:r>
            </w:ins>
          </w:p>
        </w:tc>
        <w:tc>
          <w:tcPr>
            <w:tcW w:w="679" w:type="dxa"/>
            <w:tcBorders>
              <w:right w:val="single" w:sz="4" w:space="0" w:color="auto"/>
            </w:tcBorders>
            <w:vAlign w:val="center"/>
          </w:tcPr>
          <w:p w14:paraId="27D93071" w14:textId="3E47F55E" w:rsidR="00BD2E78" w:rsidRPr="007E0F91" w:rsidRDefault="00BD2E78" w:rsidP="00BD2E78">
            <w:pPr>
              <w:jc w:val="center"/>
              <w:rPr>
                <w:ins w:id="13324" w:author="Στάθης Καπ" w:date="2023-03-09T05:46:00Z"/>
                <w:sz w:val="16"/>
                <w:szCs w:val="16"/>
              </w:rPr>
            </w:pPr>
            <w:ins w:id="13325" w:author="Στάθης Καπ" w:date="2023-03-09T07:04:00Z">
              <w:r>
                <w:rPr>
                  <w:rFonts w:ascii="Calibri" w:hAnsi="Calibri" w:cs="Calibri"/>
                  <w:color w:val="000000"/>
                  <w:sz w:val="16"/>
                  <w:szCs w:val="16"/>
                </w:rPr>
                <w:t>1488</w:t>
              </w:r>
            </w:ins>
          </w:p>
        </w:tc>
        <w:tc>
          <w:tcPr>
            <w:tcW w:w="453" w:type="dxa"/>
            <w:tcBorders>
              <w:left w:val="single" w:sz="4" w:space="0" w:color="auto"/>
            </w:tcBorders>
            <w:vAlign w:val="center"/>
          </w:tcPr>
          <w:p w14:paraId="5224331F" w14:textId="423549D8" w:rsidR="00BD2E78" w:rsidRPr="007E0F91" w:rsidRDefault="00BD2E78" w:rsidP="00BD2E78">
            <w:pPr>
              <w:jc w:val="center"/>
              <w:rPr>
                <w:ins w:id="13326" w:author="Στάθης Καπ" w:date="2023-03-09T05:46:00Z"/>
                <w:sz w:val="16"/>
                <w:szCs w:val="16"/>
              </w:rPr>
            </w:pPr>
            <w:ins w:id="13327" w:author="Στάθης Καπ" w:date="2023-03-09T07:04:00Z">
              <w:r>
                <w:rPr>
                  <w:rFonts w:ascii="Calibri" w:hAnsi="Calibri" w:cs="Calibri"/>
                  <w:color w:val="000000"/>
                  <w:sz w:val="16"/>
                  <w:szCs w:val="16"/>
                </w:rPr>
                <w:t>1534</w:t>
              </w:r>
            </w:ins>
          </w:p>
        </w:tc>
        <w:tc>
          <w:tcPr>
            <w:tcW w:w="708" w:type="dxa"/>
            <w:vAlign w:val="center"/>
          </w:tcPr>
          <w:p w14:paraId="51C9FE75" w14:textId="7B494917" w:rsidR="00BD2E78" w:rsidRPr="007E0F91" w:rsidRDefault="00BD2E78" w:rsidP="00BD2E78">
            <w:pPr>
              <w:jc w:val="center"/>
              <w:rPr>
                <w:ins w:id="13328" w:author="Στάθης Καπ" w:date="2023-03-09T05:46:00Z"/>
                <w:sz w:val="16"/>
                <w:szCs w:val="16"/>
              </w:rPr>
            </w:pPr>
            <w:ins w:id="13329" w:author="Στάθης Καπ" w:date="2023-03-09T07:04:00Z">
              <w:r>
                <w:rPr>
                  <w:rFonts w:ascii="Calibri" w:hAnsi="Calibri" w:cs="Calibri"/>
                  <w:color w:val="000000"/>
                  <w:sz w:val="16"/>
                  <w:szCs w:val="16"/>
                </w:rPr>
                <w:t>7.53</w:t>
              </w:r>
            </w:ins>
          </w:p>
        </w:tc>
        <w:tc>
          <w:tcPr>
            <w:tcW w:w="652" w:type="dxa"/>
            <w:vMerge/>
            <w:tcBorders>
              <w:right w:val="single" w:sz="4" w:space="0" w:color="auto"/>
            </w:tcBorders>
            <w:vAlign w:val="center"/>
          </w:tcPr>
          <w:p w14:paraId="4D33B24F" w14:textId="77777777" w:rsidR="00BD2E78" w:rsidRPr="007E0F91" w:rsidRDefault="00BD2E78" w:rsidP="00BD2E78">
            <w:pPr>
              <w:jc w:val="center"/>
              <w:rPr>
                <w:ins w:id="13330" w:author="Στάθης Καπ" w:date="2023-03-09T05:46:00Z"/>
                <w:sz w:val="16"/>
                <w:szCs w:val="16"/>
              </w:rPr>
            </w:pPr>
          </w:p>
        </w:tc>
        <w:tc>
          <w:tcPr>
            <w:tcW w:w="453" w:type="dxa"/>
            <w:tcBorders>
              <w:left w:val="single" w:sz="4" w:space="0" w:color="auto"/>
            </w:tcBorders>
            <w:vAlign w:val="center"/>
          </w:tcPr>
          <w:p w14:paraId="534C5870" w14:textId="6E6B0F0C" w:rsidR="00BD2E78" w:rsidRPr="007E0F91" w:rsidRDefault="00BD2E78" w:rsidP="00BD2E78">
            <w:pPr>
              <w:jc w:val="center"/>
              <w:rPr>
                <w:ins w:id="13331" w:author="Στάθης Καπ" w:date="2023-03-09T05:46:00Z"/>
                <w:sz w:val="16"/>
                <w:szCs w:val="16"/>
              </w:rPr>
            </w:pPr>
            <w:ins w:id="13332" w:author="Στάθης Καπ" w:date="2023-03-09T07:04:00Z">
              <w:r>
                <w:rPr>
                  <w:rFonts w:ascii="Calibri" w:hAnsi="Calibri" w:cs="Calibri"/>
                  <w:color w:val="000000"/>
                  <w:sz w:val="16"/>
                  <w:szCs w:val="16"/>
                </w:rPr>
                <w:t>1449</w:t>
              </w:r>
            </w:ins>
          </w:p>
        </w:tc>
        <w:tc>
          <w:tcPr>
            <w:tcW w:w="454" w:type="dxa"/>
            <w:vAlign w:val="center"/>
          </w:tcPr>
          <w:p w14:paraId="32E9B56D" w14:textId="0B713127" w:rsidR="00BD2E78" w:rsidRPr="007E0F91" w:rsidRDefault="00BD2E78" w:rsidP="00BD2E78">
            <w:pPr>
              <w:jc w:val="center"/>
              <w:rPr>
                <w:ins w:id="13333" w:author="Στάθης Καπ" w:date="2023-03-09T05:46:00Z"/>
                <w:sz w:val="16"/>
                <w:szCs w:val="16"/>
              </w:rPr>
            </w:pPr>
            <w:ins w:id="13334" w:author="Στάθης Καπ" w:date="2023-03-09T07:04:00Z">
              <w:r>
                <w:rPr>
                  <w:rFonts w:ascii="Calibri" w:hAnsi="Calibri" w:cs="Calibri"/>
                  <w:color w:val="000000"/>
                  <w:sz w:val="16"/>
                  <w:szCs w:val="16"/>
                </w:rPr>
                <w:t>5.54</w:t>
              </w:r>
            </w:ins>
          </w:p>
        </w:tc>
        <w:tc>
          <w:tcPr>
            <w:tcW w:w="454" w:type="dxa"/>
            <w:vAlign w:val="center"/>
          </w:tcPr>
          <w:p w14:paraId="4AE1F049" w14:textId="50454472" w:rsidR="00BD2E78" w:rsidRPr="007E0F91" w:rsidRDefault="00BD2E78" w:rsidP="00BD2E78">
            <w:pPr>
              <w:jc w:val="center"/>
              <w:rPr>
                <w:ins w:id="13335" w:author="Στάθης Καπ" w:date="2023-03-09T05:46:00Z"/>
                <w:sz w:val="16"/>
                <w:szCs w:val="16"/>
              </w:rPr>
            </w:pPr>
            <w:ins w:id="13336" w:author="Στάθης Καπ" w:date="2023-03-09T07:04:00Z">
              <w:r>
                <w:rPr>
                  <w:rFonts w:ascii="Calibri" w:hAnsi="Calibri" w:cs="Calibri"/>
                  <w:color w:val="000000"/>
                  <w:sz w:val="16"/>
                  <w:szCs w:val="16"/>
                </w:rPr>
                <w:t>1.606</w:t>
              </w:r>
            </w:ins>
          </w:p>
        </w:tc>
        <w:tc>
          <w:tcPr>
            <w:tcW w:w="457" w:type="dxa"/>
            <w:tcBorders>
              <w:right w:val="single" w:sz="4" w:space="0" w:color="auto"/>
            </w:tcBorders>
            <w:vAlign w:val="center"/>
          </w:tcPr>
          <w:p w14:paraId="58CC0A9E" w14:textId="0C5FA714" w:rsidR="00BD2E78" w:rsidRPr="007E0F91" w:rsidRDefault="00BD2E78" w:rsidP="00BD2E78">
            <w:pPr>
              <w:jc w:val="center"/>
              <w:rPr>
                <w:ins w:id="13337" w:author="Στάθης Καπ" w:date="2023-03-09T05:46:00Z"/>
                <w:sz w:val="16"/>
                <w:szCs w:val="16"/>
              </w:rPr>
            </w:pPr>
            <w:ins w:id="13338" w:author="Στάθης Καπ" w:date="2023-03-09T07:04:00Z">
              <w:r>
                <w:rPr>
                  <w:rFonts w:ascii="Calibri" w:hAnsi="Calibri" w:cs="Calibri"/>
                  <w:color w:val="000000"/>
                  <w:sz w:val="16"/>
                  <w:szCs w:val="16"/>
                </w:rPr>
                <w:t>61.79</w:t>
              </w:r>
            </w:ins>
          </w:p>
        </w:tc>
        <w:tc>
          <w:tcPr>
            <w:tcW w:w="453" w:type="dxa"/>
            <w:tcBorders>
              <w:left w:val="single" w:sz="4" w:space="0" w:color="auto"/>
            </w:tcBorders>
            <w:vAlign w:val="center"/>
          </w:tcPr>
          <w:p w14:paraId="26C03108" w14:textId="32F8D055" w:rsidR="00BD2E78" w:rsidRPr="007E0F91" w:rsidRDefault="00BD2E78" w:rsidP="00BD2E78">
            <w:pPr>
              <w:jc w:val="center"/>
              <w:rPr>
                <w:ins w:id="13339" w:author="Στάθης Καπ" w:date="2023-03-09T05:46:00Z"/>
                <w:sz w:val="16"/>
                <w:szCs w:val="16"/>
              </w:rPr>
            </w:pPr>
            <w:ins w:id="13340" w:author="Στάθης Καπ" w:date="2023-03-09T07:04:00Z">
              <w:r>
                <w:rPr>
                  <w:rFonts w:ascii="Calibri" w:hAnsi="Calibri" w:cs="Calibri"/>
                  <w:color w:val="000000"/>
                  <w:sz w:val="16"/>
                  <w:szCs w:val="16"/>
                </w:rPr>
                <w:t>1425</w:t>
              </w:r>
            </w:ins>
          </w:p>
        </w:tc>
        <w:tc>
          <w:tcPr>
            <w:tcW w:w="454" w:type="dxa"/>
            <w:vAlign w:val="center"/>
          </w:tcPr>
          <w:p w14:paraId="3625CD62" w14:textId="27C2A596" w:rsidR="00BD2E78" w:rsidRPr="007E0F91" w:rsidRDefault="00BD2E78" w:rsidP="00BD2E78">
            <w:pPr>
              <w:jc w:val="center"/>
              <w:rPr>
                <w:ins w:id="13341" w:author="Στάθης Καπ" w:date="2023-03-09T05:46:00Z"/>
                <w:sz w:val="16"/>
                <w:szCs w:val="16"/>
              </w:rPr>
            </w:pPr>
            <w:ins w:id="13342" w:author="Στάθης Καπ" w:date="2023-03-09T07:04:00Z">
              <w:r>
                <w:rPr>
                  <w:rFonts w:ascii="Calibri" w:hAnsi="Calibri" w:cs="Calibri"/>
                  <w:color w:val="000000"/>
                  <w:sz w:val="16"/>
                  <w:szCs w:val="16"/>
                </w:rPr>
                <w:t>7.11</w:t>
              </w:r>
            </w:ins>
          </w:p>
        </w:tc>
        <w:tc>
          <w:tcPr>
            <w:tcW w:w="454" w:type="dxa"/>
            <w:vAlign w:val="center"/>
          </w:tcPr>
          <w:p w14:paraId="6344FB65" w14:textId="37B61179" w:rsidR="00BD2E78" w:rsidRPr="007E0F91" w:rsidRDefault="00BD2E78" w:rsidP="00BD2E78">
            <w:pPr>
              <w:jc w:val="center"/>
              <w:rPr>
                <w:ins w:id="13343" w:author="Στάθης Καπ" w:date="2023-03-09T05:46:00Z"/>
                <w:sz w:val="16"/>
                <w:szCs w:val="16"/>
              </w:rPr>
            </w:pPr>
            <w:ins w:id="13344" w:author="Στάθης Καπ" w:date="2023-03-09T07:04:00Z">
              <w:r>
                <w:rPr>
                  <w:rFonts w:ascii="Calibri" w:hAnsi="Calibri" w:cs="Calibri"/>
                  <w:color w:val="000000"/>
                  <w:sz w:val="16"/>
                  <w:szCs w:val="16"/>
                </w:rPr>
                <w:t>1.297</w:t>
              </w:r>
            </w:ins>
          </w:p>
        </w:tc>
        <w:tc>
          <w:tcPr>
            <w:tcW w:w="454" w:type="dxa"/>
            <w:tcBorders>
              <w:right w:val="single" w:sz="4" w:space="0" w:color="auto"/>
            </w:tcBorders>
            <w:vAlign w:val="center"/>
          </w:tcPr>
          <w:p w14:paraId="686D46E1" w14:textId="5EC913D1" w:rsidR="00BD2E78" w:rsidRPr="007E0F91" w:rsidRDefault="00BD2E78" w:rsidP="00BD2E78">
            <w:pPr>
              <w:jc w:val="center"/>
              <w:rPr>
                <w:ins w:id="13345" w:author="Στάθης Καπ" w:date="2023-03-09T05:46:00Z"/>
                <w:sz w:val="16"/>
                <w:szCs w:val="16"/>
              </w:rPr>
            </w:pPr>
            <w:ins w:id="13346" w:author="Στάθης Καπ" w:date="2023-03-09T07:04:00Z">
              <w:r>
                <w:rPr>
                  <w:rFonts w:ascii="Calibri" w:hAnsi="Calibri" w:cs="Calibri"/>
                  <w:color w:val="000000"/>
                  <w:sz w:val="16"/>
                  <w:szCs w:val="16"/>
                </w:rPr>
                <w:t>69.14</w:t>
              </w:r>
            </w:ins>
          </w:p>
        </w:tc>
        <w:tc>
          <w:tcPr>
            <w:tcW w:w="453" w:type="dxa"/>
            <w:tcBorders>
              <w:left w:val="single" w:sz="4" w:space="0" w:color="auto"/>
            </w:tcBorders>
            <w:vAlign w:val="center"/>
          </w:tcPr>
          <w:p w14:paraId="434502E0" w14:textId="14145FAA" w:rsidR="00BD2E78" w:rsidRPr="007E0F91" w:rsidRDefault="00BD2E78" w:rsidP="00BD2E78">
            <w:pPr>
              <w:jc w:val="center"/>
              <w:rPr>
                <w:ins w:id="13347" w:author="Στάθης Καπ" w:date="2023-03-09T05:46:00Z"/>
                <w:sz w:val="16"/>
                <w:szCs w:val="16"/>
              </w:rPr>
            </w:pPr>
            <w:ins w:id="13348" w:author="Στάθης Καπ" w:date="2023-03-09T07:04:00Z">
              <w:r>
                <w:rPr>
                  <w:rFonts w:ascii="Calibri" w:hAnsi="Calibri" w:cs="Calibri"/>
                  <w:color w:val="000000"/>
                  <w:sz w:val="16"/>
                  <w:szCs w:val="16"/>
                </w:rPr>
                <w:t>1379</w:t>
              </w:r>
            </w:ins>
          </w:p>
        </w:tc>
        <w:tc>
          <w:tcPr>
            <w:tcW w:w="454" w:type="dxa"/>
            <w:vAlign w:val="center"/>
          </w:tcPr>
          <w:p w14:paraId="498C1CBF" w14:textId="518D21ED" w:rsidR="00BD2E78" w:rsidRPr="007E0F91" w:rsidRDefault="00BD2E78" w:rsidP="00BD2E78">
            <w:pPr>
              <w:jc w:val="center"/>
              <w:rPr>
                <w:ins w:id="13349" w:author="Στάθης Καπ" w:date="2023-03-09T05:46:00Z"/>
                <w:sz w:val="16"/>
                <w:szCs w:val="16"/>
              </w:rPr>
            </w:pPr>
            <w:ins w:id="13350" w:author="Στάθης Καπ" w:date="2023-03-09T07:04:00Z">
              <w:r>
                <w:rPr>
                  <w:rFonts w:ascii="Calibri" w:hAnsi="Calibri" w:cs="Calibri"/>
                  <w:color w:val="000000"/>
                  <w:sz w:val="16"/>
                  <w:szCs w:val="16"/>
                </w:rPr>
                <w:t>10.1</w:t>
              </w:r>
            </w:ins>
          </w:p>
        </w:tc>
        <w:tc>
          <w:tcPr>
            <w:tcW w:w="454" w:type="dxa"/>
            <w:vAlign w:val="center"/>
          </w:tcPr>
          <w:p w14:paraId="1F37AF45" w14:textId="01EA78CB" w:rsidR="00BD2E78" w:rsidRPr="007E0F91" w:rsidRDefault="00BD2E78" w:rsidP="00BD2E78">
            <w:pPr>
              <w:jc w:val="center"/>
              <w:rPr>
                <w:ins w:id="13351" w:author="Στάθης Καπ" w:date="2023-03-09T05:46:00Z"/>
                <w:sz w:val="16"/>
                <w:szCs w:val="16"/>
              </w:rPr>
            </w:pPr>
            <w:ins w:id="13352" w:author="Στάθης Καπ" w:date="2023-03-09T07:04:00Z">
              <w:r>
                <w:rPr>
                  <w:rFonts w:ascii="Calibri" w:hAnsi="Calibri" w:cs="Calibri"/>
                  <w:color w:val="000000"/>
                  <w:sz w:val="16"/>
                  <w:szCs w:val="16"/>
                </w:rPr>
                <w:t>1.61</w:t>
              </w:r>
            </w:ins>
          </w:p>
        </w:tc>
        <w:tc>
          <w:tcPr>
            <w:tcW w:w="461" w:type="dxa"/>
            <w:tcBorders>
              <w:right w:val="single" w:sz="4" w:space="0" w:color="auto"/>
            </w:tcBorders>
            <w:vAlign w:val="center"/>
          </w:tcPr>
          <w:p w14:paraId="364BA26A" w14:textId="1B28C191" w:rsidR="00BD2E78" w:rsidRPr="007E0F91" w:rsidRDefault="00BD2E78" w:rsidP="00BD2E78">
            <w:pPr>
              <w:jc w:val="center"/>
              <w:rPr>
                <w:ins w:id="13353" w:author="Στάθης Καπ" w:date="2023-03-09T05:46:00Z"/>
                <w:sz w:val="16"/>
                <w:szCs w:val="16"/>
              </w:rPr>
            </w:pPr>
            <w:ins w:id="13354" w:author="Στάθης Καπ" w:date="2023-03-09T07:04:00Z">
              <w:r>
                <w:rPr>
                  <w:rFonts w:ascii="Calibri" w:hAnsi="Calibri" w:cs="Calibri"/>
                  <w:color w:val="000000"/>
                  <w:sz w:val="16"/>
                  <w:szCs w:val="16"/>
                </w:rPr>
                <w:t>61.69</w:t>
              </w:r>
            </w:ins>
          </w:p>
        </w:tc>
      </w:tr>
      <w:tr w:rsidR="00BD2E78" w14:paraId="3175D03F" w14:textId="77777777" w:rsidTr="00B16494">
        <w:trPr>
          <w:trHeight w:val="170"/>
          <w:jc w:val="center"/>
          <w:ins w:id="13355"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C18C0E8" w14:textId="77777777" w:rsidR="00BD2E78" w:rsidRPr="007E0F91" w:rsidRDefault="00BD2E78" w:rsidP="00BD2E78">
            <w:pPr>
              <w:jc w:val="center"/>
              <w:rPr>
                <w:ins w:id="13356" w:author="Στάθης Καπ" w:date="2023-03-09T05:46:00Z"/>
                <w:sz w:val="16"/>
                <w:szCs w:val="16"/>
              </w:rPr>
            </w:pPr>
            <w:ins w:id="13357" w:author="Στάθης Καπ" w:date="2023-03-09T05:46:00Z">
              <w:r w:rsidRPr="007E0F91">
                <w:rPr>
                  <w:sz w:val="16"/>
                  <w:szCs w:val="16"/>
                </w:rPr>
                <w:t>pr16</w:t>
              </w:r>
            </w:ins>
          </w:p>
        </w:tc>
        <w:tc>
          <w:tcPr>
            <w:tcW w:w="565" w:type="dxa"/>
            <w:tcBorders>
              <w:left w:val="single" w:sz="4" w:space="0" w:color="auto"/>
            </w:tcBorders>
            <w:vAlign w:val="center"/>
          </w:tcPr>
          <w:p w14:paraId="2CAD447F" w14:textId="7A8DA98A" w:rsidR="00BD2E78" w:rsidRPr="007E0F91" w:rsidRDefault="00BD2E78" w:rsidP="00BD2E78">
            <w:pPr>
              <w:jc w:val="center"/>
              <w:rPr>
                <w:ins w:id="13358" w:author="Στάθης Καπ" w:date="2023-03-09T05:46:00Z"/>
                <w:sz w:val="16"/>
                <w:szCs w:val="16"/>
              </w:rPr>
            </w:pPr>
            <w:ins w:id="13359" w:author="Στάθης Καπ" w:date="2023-03-09T07:04:00Z">
              <w:r>
                <w:rPr>
                  <w:rFonts w:ascii="Calibri" w:hAnsi="Calibri" w:cs="Calibri"/>
                  <w:color w:val="000000"/>
                  <w:sz w:val="16"/>
                  <w:szCs w:val="16"/>
                </w:rPr>
                <w:t>1668</w:t>
              </w:r>
            </w:ins>
          </w:p>
        </w:tc>
        <w:tc>
          <w:tcPr>
            <w:tcW w:w="679" w:type="dxa"/>
            <w:tcBorders>
              <w:right w:val="single" w:sz="4" w:space="0" w:color="auto"/>
            </w:tcBorders>
            <w:vAlign w:val="center"/>
          </w:tcPr>
          <w:p w14:paraId="0E29892B" w14:textId="5B0EE8A9" w:rsidR="00BD2E78" w:rsidRPr="007E0F91" w:rsidRDefault="00BD2E78" w:rsidP="00BD2E78">
            <w:pPr>
              <w:jc w:val="center"/>
              <w:rPr>
                <w:ins w:id="13360" w:author="Στάθης Καπ" w:date="2023-03-09T05:46:00Z"/>
                <w:sz w:val="16"/>
                <w:szCs w:val="16"/>
              </w:rPr>
            </w:pPr>
            <w:ins w:id="13361" w:author="Στάθης Καπ" w:date="2023-03-09T07:04:00Z">
              <w:r>
                <w:rPr>
                  <w:rFonts w:ascii="Calibri" w:hAnsi="Calibri" w:cs="Calibri"/>
                  <w:color w:val="000000"/>
                  <w:sz w:val="16"/>
                  <w:szCs w:val="16"/>
                </w:rPr>
                <w:t>1478</w:t>
              </w:r>
            </w:ins>
          </w:p>
        </w:tc>
        <w:tc>
          <w:tcPr>
            <w:tcW w:w="453" w:type="dxa"/>
            <w:tcBorders>
              <w:left w:val="single" w:sz="4" w:space="0" w:color="auto"/>
            </w:tcBorders>
            <w:vAlign w:val="center"/>
          </w:tcPr>
          <w:p w14:paraId="6A7FDF9B" w14:textId="3EA0824D" w:rsidR="00BD2E78" w:rsidRPr="007E0F91" w:rsidRDefault="00BD2E78" w:rsidP="00BD2E78">
            <w:pPr>
              <w:jc w:val="center"/>
              <w:rPr>
                <w:ins w:id="13362" w:author="Στάθης Καπ" w:date="2023-03-09T05:46:00Z"/>
                <w:sz w:val="16"/>
                <w:szCs w:val="16"/>
              </w:rPr>
            </w:pPr>
            <w:ins w:id="13363" w:author="Στάθης Καπ" w:date="2023-03-09T07:04:00Z">
              <w:r>
                <w:rPr>
                  <w:rFonts w:ascii="Calibri" w:hAnsi="Calibri" w:cs="Calibri"/>
                  <w:color w:val="000000"/>
                  <w:sz w:val="16"/>
                  <w:szCs w:val="16"/>
                </w:rPr>
                <w:t>1508</w:t>
              </w:r>
            </w:ins>
          </w:p>
        </w:tc>
        <w:tc>
          <w:tcPr>
            <w:tcW w:w="708" w:type="dxa"/>
            <w:vAlign w:val="center"/>
          </w:tcPr>
          <w:p w14:paraId="46B224DC" w14:textId="39A63E29" w:rsidR="00BD2E78" w:rsidRPr="007E0F91" w:rsidRDefault="00BD2E78" w:rsidP="00BD2E78">
            <w:pPr>
              <w:jc w:val="center"/>
              <w:rPr>
                <w:ins w:id="13364" w:author="Στάθης Καπ" w:date="2023-03-09T05:46:00Z"/>
                <w:sz w:val="16"/>
                <w:szCs w:val="16"/>
              </w:rPr>
            </w:pPr>
            <w:ins w:id="13365" w:author="Στάθης Καπ" w:date="2023-03-09T07:04:00Z">
              <w:r>
                <w:rPr>
                  <w:rFonts w:ascii="Calibri" w:hAnsi="Calibri" w:cs="Calibri"/>
                  <w:color w:val="000000"/>
                  <w:sz w:val="16"/>
                  <w:szCs w:val="16"/>
                </w:rPr>
                <w:t>9.59</w:t>
              </w:r>
            </w:ins>
          </w:p>
        </w:tc>
        <w:tc>
          <w:tcPr>
            <w:tcW w:w="652" w:type="dxa"/>
            <w:vMerge/>
            <w:tcBorders>
              <w:right w:val="single" w:sz="4" w:space="0" w:color="auto"/>
            </w:tcBorders>
            <w:vAlign w:val="center"/>
          </w:tcPr>
          <w:p w14:paraId="3B3CE6CF" w14:textId="77777777" w:rsidR="00BD2E78" w:rsidRPr="007E0F91" w:rsidRDefault="00BD2E78" w:rsidP="00BD2E78">
            <w:pPr>
              <w:jc w:val="center"/>
              <w:rPr>
                <w:ins w:id="13366" w:author="Στάθης Καπ" w:date="2023-03-09T05:46:00Z"/>
                <w:sz w:val="16"/>
                <w:szCs w:val="16"/>
              </w:rPr>
            </w:pPr>
          </w:p>
        </w:tc>
        <w:tc>
          <w:tcPr>
            <w:tcW w:w="453" w:type="dxa"/>
            <w:tcBorders>
              <w:left w:val="single" w:sz="4" w:space="0" w:color="auto"/>
            </w:tcBorders>
            <w:vAlign w:val="center"/>
          </w:tcPr>
          <w:p w14:paraId="2A6F79B4" w14:textId="76A7ABFC" w:rsidR="00BD2E78" w:rsidRPr="007E0F91" w:rsidRDefault="00BD2E78" w:rsidP="00BD2E78">
            <w:pPr>
              <w:jc w:val="center"/>
              <w:rPr>
                <w:ins w:id="13367" w:author="Στάθης Καπ" w:date="2023-03-09T05:46:00Z"/>
                <w:sz w:val="16"/>
                <w:szCs w:val="16"/>
              </w:rPr>
            </w:pPr>
            <w:ins w:id="13368" w:author="Στάθης Καπ" w:date="2023-03-09T07:04:00Z">
              <w:r>
                <w:rPr>
                  <w:rFonts w:ascii="Calibri" w:hAnsi="Calibri" w:cs="Calibri"/>
                  <w:color w:val="000000"/>
                  <w:sz w:val="16"/>
                  <w:szCs w:val="16"/>
                </w:rPr>
                <w:t>1468</w:t>
              </w:r>
            </w:ins>
          </w:p>
        </w:tc>
        <w:tc>
          <w:tcPr>
            <w:tcW w:w="454" w:type="dxa"/>
            <w:vAlign w:val="center"/>
          </w:tcPr>
          <w:p w14:paraId="119CB474" w14:textId="0AC7703A" w:rsidR="00BD2E78" w:rsidRPr="007E0F91" w:rsidRDefault="00BD2E78" w:rsidP="00BD2E78">
            <w:pPr>
              <w:jc w:val="center"/>
              <w:rPr>
                <w:ins w:id="13369" w:author="Στάθης Καπ" w:date="2023-03-09T05:46:00Z"/>
                <w:sz w:val="16"/>
                <w:szCs w:val="16"/>
              </w:rPr>
            </w:pPr>
            <w:ins w:id="13370" w:author="Στάθης Καπ" w:date="2023-03-09T07:04:00Z">
              <w:r>
                <w:rPr>
                  <w:rFonts w:ascii="Calibri" w:hAnsi="Calibri" w:cs="Calibri"/>
                  <w:color w:val="000000"/>
                  <w:sz w:val="16"/>
                  <w:szCs w:val="16"/>
                </w:rPr>
                <w:t>2.65</w:t>
              </w:r>
            </w:ins>
          </w:p>
        </w:tc>
        <w:tc>
          <w:tcPr>
            <w:tcW w:w="454" w:type="dxa"/>
            <w:vAlign w:val="center"/>
          </w:tcPr>
          <w:p w14:paraId="43C3733F" w14:textId="61EF3D13" w:rsidR="00BD2E78" w:rsidRPr="007E0F91" w:rsidRDefault="00BD2E78" w:rsidP="00BD2E78">
            <w:pPr>
              <w:jc w:val="center"/>
              <w:rPr>
                <w:ins w:id="13371" w:author="Στάθης Καπ" w:date="2023-03-09T05:46:00Z"/>
                <w:sz w:val="16"/>
                <w:szCs w:val="16"/>
              </w:rPr>
            </w:pPr>
            <w:ins w:id="13372" w:author="Στάθης Καπ" w:date="2023-03-09T07:04:00Z">
              <w:r>
                <w:rPr>
                  <w:rFonts w:ascii="Calibri" w:hAnsi="Calibri" w:cs="Calibri"/>
                  <w:color w:val="000000"/>
                  <w:sz w:val="16"/>
                  <w:szCs w:val="16"/>
                </w:rPr>
                <w:t>5.722</w:t>
              </w:r>
            </w:ins>
          </w:p>
        </w:tc>
        <w:tc>
          <w:tcPr>
            <w:tcW w:w="457" w:type="dxa"/>
            <w:tcBorders>
              <w:right w:val="single" w:sz="4" w:space="0" w:color="auto"/>
            </w:tcBorders>
            <w:vAlign w:val="center"/>
          </w:tcPr>
          <w:p w14:paraId="3C291F10" w14:textId="3206EB67" w:rsidR="00BD2E78" w:rsidRPr="007E0F91" w:rsidRDefault="00BD2E78" w:rsidP="00BD2E78">
            <w:pPr>
              <w:jc w:val="center"/>
              <w:rPr>
                <w:ins w:id="13373" w:author="Στάθης Καπ" w:date="2023-03-09T05:46:00Z"/>
                <w:sz w:val="16"/>
                <w:szCs w:val="16"/>
              </w:rPr>
            </w:pPr>
            <w:ins w:id="13374" w:author="Στάθης Καπ" w:date="2023-03-09T07:04:00Z">
              <w:r>
                <w:rPr>
                  <w:rFonts w:ascii="Calibri" w:hAnsi="Calibri" w:cs="Calibri"/>
                  <w:color w:val="000000"/>
                  <w:sz w:val="16"/>
                  <w:szCs w:val="16"/>
                </w:rPr>
                <w:t>31.11</w:t>
              </w:r>
            </w:ins>
          </w:p>
        </w:tc>
        <w:tc>
          <w:tcPr>
            <w:tcW w:w="453" w:type="dxa"/>
            <w:tcBorders>
              <w:left w:val="single" w:sz="4" w:space="0" w:color="auto"/>
            </w:tcBorders>
            <w:vAlign w:val="center"/>
          </w:tcPr>
          <w:p w14:paraId="1099873A" w14:textId="5DB0CE33" w:rsidR="00BD2E78" w:rsidRPr="007E0F91" w:rsidRDefault="00BD2E78" w:rsidP="00BD2E78">
            <w:pPr>
              <w:jc w:val="center"/>
              <w:rPr>
                <w:ins w:id="13375" w:author="Στάθης Καπ" w:date="2023-03-09T05:46:00Z"/>
                <w:sz w:val="16"/>
                <w:szCs w:val="16"/>
              </w:rPr>
            </w:pPr>
            <w:ins w:id="13376" w:author="Στάθης Καπ" w:date="2023-03-09T07:04:00Z">
              <w:r>
                <w:rPr>
                  <w:rFonts w:ascii="Calibri" w:hAnsi="Calibri" w:cs="Calibri"/>
                  <w:color w:val="000000"/>
                  <w:sz w:val="16"/>
                  <w:szCs w:val="16"/>
                </w:rPr>
                <w:t>1466</w:t>
              </w:r>
            </w:ins>
          </w:p>
        </w:tc>
        <w:tc>
          <w:tcPr>
            <w:tcW w:w="454" w:type="dxa"/>
            <w:vAlign w:val="center"/>
          </w:tcPr>
          <w:p w14:paraId="6CE56A73" w14:textId="4A66FAEF" w:rsidR="00BD2E78" w:rsidRPr="007E0F91" w:rsidRDefault="00BD2E78" w:rsidP="00BD2E78">
            <w:pPr>
              <w:jc w:val="center"/>
              <w:rPr>
                <w:ins w:id="13377" w:author="Στάθης Καπ" w:date="2023-03-09T05:46:00Z"/>
                <w:sz w:val="16"/>
                <w:szCs w:val="16"/>
              </w:rPr>
            </w:pPr>
            <w:ins w:id="13378" w:author="Στάθης Καπ" w:date="2023-03-09T07:04:00Z">
              <w:r>
                <w:rPr>
                  <w:rFonts w:ascii="Calibri" w:hAnsi="Calibri" w:cs="Calibri"/>
                  <w:color w:val="000000"/>
                  <w:sz w:val="16"/>
                  <w:szCs w:val="16"/>
                </w:rPr>
                <w:t>2.79</w:t>
              </w:r>
            </w:ins>
          </w:p>
        </w:tc>
        <w:tc>
          <w:tcPr>
            <w:tcW w:w="454" w:type="dxa"/>
            <w:vAlign w:val="center"/>
          </w:tcPr>
          <w:p w14:paraId="3831A854" w14:textId="2EAFBE15" w:rsidR="00BD2E78" w:rsidRPr="007E0F91" w:rsidRDefault="00BD2E78" w:rsidP="00BD2E78">
            <w:pPr>
              <w:jc w:val="center"/>
              <w:rPr>
                <w:ins w:id="13379" w:author="Στάθης Καπ" w:date="2023-03-09T05:46:00Z"/>
                <w:sz w:val="16"/>
                <w:szCs w:val="16"/>
              </w:rPr>
            </w:pPr>
            <w:ins w:id="13380" w:author="Στάθης Καπ" w:date="2023-03-09T07:04:00Z">
              <w:r>
                <w:rPr>
                  <w:rFonts w:ascii="Calibri" w:hAnsi="Calibri" w:cs="Calibri"/>
                  <w:color w:val="000000"/>
                  <w:sz w:val="16"/>
                  <w:szCs w:val="16"/>
                </w:rPr>
                <w:t>3.028</w:t>
              </w:r>
            </w:ins>
          </w:p>
        </w:tc>
        <w:tc>
          <w:tcPr>
            <w:tcW w:w="454" w:type="dxa"/>
            <w:tcBorders>
              <w:right w:val="single" w:sz="4" w:space="0" w:color="auto"/>
            </w:tcBorders>
            <w:vAlign w:val="center"/>
          </w:tcPr>
          <w:p w14:paraId="64135D61" w14:textId="271C0312" w:rsidR="00BD2E78" w:rsidRPr="007E0F91" w:rsidRDefault="00BD2E78" w:rsidP="00BD2E78">
            <w:pPr>
              <w:jc w:val="center"/>
              <w:rPr>
                <w:ins w:id="13381" w:author="Στάθης Καπ" w:date="2023-03-09T05:46:00Z"/>
                <w:sz w:val="16"/>
                <w:szCs w:val="16"/>
              </w:rPr>
            </w:pPr>
            <w:ins w:id="13382" w:author="Στάθης Καπ" w:date="2023-03-09T07:04:00Z">
              <w:r>
                <w:rPr>
                  <w:rFonts w:ascii="Calibri" w:hAnsi="Calibri" w:cs="Calibri"/>
                  <w:color w:val="000000"/>
                  <w:sz w:val="16"/>
                  <w:szCs w:val="16"/>
                </w:rPr>
                <w:t>63.54</w:t>
              </w:r>
            </w:ins>
          </w:p>
        </w:tc>
        <w:tc>
          <w:tcPr>
            <w:tcW w:w="453" w:type="dxa"/>
            <w:tcBorders>
              <w:left w:val="single" w:sz="4" w:space="0" w:color="auto"/>
            </w:tcBorders>
            <w:vAlign w:val="center"/>
          </w:tcPr>
          <w:p w14:paraId="55F23B49" w14:textId="5E993397" w:rsidR="00BD2E78" w:rsidRPr="007E0F91" w:rsidRDefault="00BD2E78" w:rsidP="00BD2E78">
            <w:pPr>
              <w:jc w:val="center"/>
              <w:rPr>
                <w:ins w:id="13383" w:author="Στάθης Καπ" w:date="2023-03-09T05:46:00Z"/>
                <w:sz w:val="16"/>
                <w:szCs w:val="16"/>
              </w:rPr>
            </w:pPr>
            <w:ins w:id="13384" w:author="Στάθης Καπ" w:date="2023-03-09T07:04:00Z">
              <w:r>
                <w:rPr>
                  <w:rFonts w:ascii="Calibri" w:hAnsi="Calibri" w:cs="Calibri"/>
                  <w:color w:val="000000"/>
                  <w:sz w:val="16"/>
                  <w:szCs w:val="16"/>
                </w:rPr>
                <w:t>1333</w:t>
              </w:r>
            </w:ins>
          </w:p>
        </w:tc>
        <w:tc>
          <w:tcPr>
            <w:tcW w:w="454" w:type="dxa"/>
            <w:vAlign w:val="center"/>
          </w:tcPr>
          <w:p w14:paraId="48D952AF" w14:textId="2B5001BB" w:rsidR="00BD2E78" w:rsidRPr="007E0F91" w:rsidRDefault="00BD2E78" w:rsidP="00BD2E78">
            <w:pPr>
              <w:jc w:val="center"/>
              <w:rPr>
                <w:ins w:id="13385" w:author="Στάθης Καπ" w:date="2023-03-09T05:46:00Z"/>
                <w:sz w:val="16"/>
                <w:szCs w:val="16"/>
              </w:rPr>
            </w:pPr>
            <w:ins w:id="13386" w:author="Στάθης Καπ" w:date="2023-03-09T07:04:00Z">
              <w:r>
                <w:rPr>
                  <w:rFonts w:ascii="Calibri" w:hAnsi="Calibri" w:cs="Calibri"/>
                  <w:color w:val="000000"/>
                  <w:sz w:val="16"/>
                  <w:szCs w:val="16"/>
                </w:rPr>
                <w:t>11.6</w:t>
              </w:r>
            </w:ins>
          </w:p>
        </w:tc>
        <w:tc>
          <w:tcPr>
            <w:tcW w:w="454" w:type="dxa"/>
            <w:vAlign w:val="center"/>
          </w:tcPr>
          <w:p w14:paraId="5445E461" w14:textId="5A0D5C39" w:rsidR="00BD2E78" w:rsidRPr="007E0F91" w:rsidRDefault="00BD2E78" w:rsidP="00BD2E78">
            <w:pPr>
              <w:jc w:val="center"/>
              <w:rPr>
                <w:ins w:id="13387" w:author="Στάθης Καπ" w:date="2023-03-09T05:46:00Z"/>
                <w:sz w:val="16"/>
                <w:szCs w:val="16"/>
              </w:rPr>
            </w:pPr>
            <w:ins w:id="13388" w:author="Στάθης Καπ" w:date="2023-03-09T07:04:00Z">
              <w:r>
                <w:rPr>
                  <w:rFonts w:ascii="Calibri" w:hAnsi="Calibri" w:cs="Calibri"/>
                  <w:color w:val="000000"/>
                  <w:sz w:val="16"/>
                  <w:szCs w:val="16"/>
                </w:rPr>
                <w:t>1.69</w:t>
              </w:r>
            </w:ins>
          </w:p>
        </w:tc>
        <w:tc>
          <w:tcPr>
            <w:tcW w:w="461" w:type="dxa"/>
            <w:tcBorders>
              <w:right w:val="single" w:sz="4" w:space="0" w:color="auto"/>
            </w:tcBorders>
            <w:vAlign w:val="center"/>
          </w:tcPr>
          <w:p w14:paraId="18575128" w14:textId="4D97E214" w:rsidR="00BD2E78" w:rsidRPr="007E0F91" w:rsidRDefault="00BD2E78" w:rsidP="00BD2E78">
            <w:pPr>
              <w:jc w:val="center"/>
              <w:rPr>
                <w:ins w:id="13389" w:author="Στάθης Καπ" w:date="2023-03-09T05:46:00Z"/>
                <w:sz w:val="16"/>
                <w:szCs w:val="16"/>
              </w:rPr>
            </w:pPr>
            <w:ins w:id="13390" w:author="Στάθης Καπ" w:date="2023-03-09T07:04:00Z">
              <w:r>
                <w:rPr>
                  <w:rFonts w:ascii="Calibri" w:hAnsi="Calibri" w:cs="Calibri"/>
                  <w:color w:val="000000"/>
                  <w:sz w:val="16"/>
                  <w:szCs w:val="16"/>
                </w:rPr>
                <w:t>79.65</w:t>
              </w:r>
            </w:ins>
          </w:p>
        </w:tc>
      </w:tr>
      <w:tr w:rsidR="00BD2E78" w14:paraId="7D71965F" w14:textId="77777777" w:rsidTr="00B16494">
        <w:trPr>
          <w:trHeight w:val="170"/>
          <w:jc w:val="center"/>
          <w:ins w:id="13391"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399C8187" w14:textId="77777777" w:rsidR="00BD2E78" w:rsidRPr="007E0F91" w:rsidRDefault="00BD2E78" w:rsidP="00BD2E78">
            <w:pPr>
              <w:jc w:val="center"/>
              <w:rPr>
                <w:ins w:id="13392" w:author="Στάθης Καπ" w:date="2023-03-09T05:46:00Z"/>
                <w:sz w:val="16"/>
                <w:szCs w:val="16"/>
              </w:rPr>
            </w:pPr>
            <w:ins w:id="13393" w:author="Στάθης Καπ" w:date="2023-03-09T05:46:00Z">
              <w:r w:rsidRPr="007E0F91">
                <w:rPr>
                  <w:sz w:val="16"/>
                  <w:szCs w:val="16"/>
                </w:rPr>
                <w:t>pr17</w:t>
              </w:r>
            </w:ins>
          </w:p>
        </w:tc>
        <w:tc>
          <w:tcPr>
            <w:tcW w:w="565" w:type="dxa"/>
            <w:tcBorders>
              <w:left w:val="single" w:sz="4" w:space="0" w:color="auto"/>
            </w:tcBorders>
            <w:vAlign w:val="center"/>
          </w:tcPr>
          <w:p w14:paraId="4421F58E" w14:textId="77CF7135" w:rsidR="00BD2E78" w:rsidRPr="007E0F91" w:rsidRDefault="00BD2E78" w:rsidP="00BD2E78">
            <w:pPr>
              <w:jc w:val="center"/>
              <w:rPr>
                <w:ins w:id="13394" w:author="Στάθης Καπ" w:date="2023-03-09T05:46:00Z"/>
                <w:sz w:val="16"/>
                <w:szCs w:val="16"/>
              </w:rPr>
            </w:pPr>
            <w:ins w:id="13395" w:author="Στάθης Καπ" w:date="2023-03-09T07:04:00Z">
              <w:r>
                <w:rPr>
                  <w:rFonts w:ascii="Calibri" w:hAnsi="Calibri" w:cs="Calibri"/>
                  <w:color w:val="000000"/>
                  <w:sz w:val="16"/>
                  <w:szCs w:val="16"/>
                </w:rPr>
                <w:t>841</w:t>
              </w:r>
            </w:ins>
          </w:p>
        </w:tc>
        <w:tc>
          <w:tcPr>
            <w:tcW w:w="679" w:type="dxa"/>
            <w:tcBorders>
              <w:right w:val="single" w:sz="4" w:space="0" w:color="auto"/>
            </w:tcBorders>
            <w:vAlign w:val="center"/>
          </w:tcPr>
          <w:p w14:paraId="65D6166F" w14:textId="14B2C17E" w:rsidR="00BD2E78" w:rsidRPr="007E0F91" w:rsidRDefault="00BD2E78" w:rsidP="00BD2E78">
            <w:pPr>
              <w:jc w:val="center"/>
              <w:rPr>
                <w:ins w:id="13396" w:author="Στάθης Καπ" w:date="2023-03-09T05:46:00Z"/>
                <w:sz w:val="16"/>
                <w:szCs w:val="16"/>
              </w:rPr>
            </w:pPr>
            <w:ins w:id="13397" w:author="Στάθης Καπ" w:date="2023-03-09T07:04:00Z">
              <w:r>
                <w:rPr>
                  <w:rFonts w:ascii="Calibri" w:hAnsi="Calibri" w:cs="Calibri"/>
                  <w:color w:val="000000"/>
                  <w:sz w:val="16"/>
                  <w:szCs w:val="16"/>
                </w:rPr>
                <w:t>808</w:t>
              </w:r>
            </w:ins>
          </w:p>
        </w:tc>
        <w:tc>
          <w:tcPr>
            <w:tcW w:w="453" w:type="dxa"/>
            <w:tcBorders>
              <w:left w:val="single" w:sz="4" w:space="0" w:color="auto"/>
            </w:tcBorders>
            <w:vAlign w:val="center"/>
          </w:tcPr>
          <w:p w14:paraId="612795F6" w14:textId="5F5B7DB6" w:rsidR="00BD2E78" w:rsidRPr="007E0F91" w:rsidRDefault="00BD2E78" w:rsidP="00BD2E78">
            <w:pPr>
              <w:jc w:val="center"/>
              <w:rPr>
                <w:ins w:id="13398" w:author="Στάθης Καπ" w:date="2023-03-09T05:46:00Z"/>
                <w:sz w:val="16"/>
                <w:szCs w:val="16"/>
              </w:rPr>
            </w:pPr>
            <w:ins w:id="13399" w:author="Στάθης Καπ" w:date="2023-03-09T07:04:00Z">
              <w:r>
                <w:rPr>
                  <w:rFonts w:ascii="Calibri" w:hAnsi="Calibri" w:cs="Calibri"/>
                  <w:color w:val="000000"/>
                  <w:sz w:val="16"/>
                  <w:szCs w:val="16"/>
                </w:rPr>
                <w:t>792</w:t>
              </w:r>
            </w:ins>
          </w:p>
        </w:tc>
        <w:tc>
          <w:tcPr>
            <w:tcW w:w="708" w:type="dxa"/>
            <w:vAlign w:val="center"/>
          </w:tcPr>
          <w:p w14:paraId="46B0DEF3" w14:textId="1C9F181B" w:rsidR="00BD2E78" w:rsidRPr="007E0F91" w:rsidRDefault="00BD2E78" w:rsidP="00BD2E78">
            <w:pPr>
              <w:jc w:val="center"/>
              <w:rPr>
                <w:ins w:id="13400" w:author="Στάθης Καπ" w:date="2023-03-09T05:46:00Z"/>
                <w:sz w:val="16"/>
                <w:szCs w:val="16"/>
              </w:rPr>
            </w:pPr>
            <w:ins w:id="13401" w:author="Στάθης Καπ" w:date="2023-03-09T07:04:00Z">
              <w:r>
                <w:rPr>
                  <w:rFonts w:ascii="Calibri" w:hAnsi="Calibri" w:cs="Calibri"/>
                  <w:color w:val="000000"/>
                  <w:sz w:val="16"/>
                  <w:szCs w:val="16"/>
                </w:rPr>
                <w:t>5.83</w:t>
              </w:r>
            </w:ins>
          </w:p>
        </w:tc>
        <w:tc>
          <w:tcPr>
            <w:tcW w:w="652" w:type="dxa"/>
            <w:vMerge/>
            <w:tcBorders>
              <w:right w:val="single" w:sz="4" w:space="0" w:color="auto"/>
            </w:tcBorders>
            <w:vAlign w:val="center"/>
          </w:tcPr>
          <w:p w14:paraId="0A65EF4A" w14:textId="77777777" w:rsidR="00BD2E78" w:rsidRPr="007E0F91" w:rsidRDefault="00BD2E78" w:rsidP="00BD2E78">
            <w:pPr>
              <w:jc w:val="center"/>
              <w:rPr>
                <w:ins w:id="13402" w:author="Στάθης Καπ" w:date="2023-03-09T05:46:00Z"/>
                <w:sz w:val="16"/>
                <w:szCs w:val="16"/>
              </w:rPr>
            </w:pPr>
          </w:p>
        </w:tc>
        <w:tc>
          <w:tcPr>
            <w:tcW w:w="453" w:type="dxa"/>
            <w:tcBorders>
              <w:left w:val="single" w:sz="4" w:space="0" w:color="auto"/>
            </w:tcBorders>
            <w:vAlign w:val="center"/>
          </w:tcPr>
          <w:p w14:paraId="0399A9A7" w14:textId="2A791585" w:rsidR="00BD2E78" w:rsidRPr="007E0F91" w:rsidRDefault="00BD2E78" w:rsidP="00BD2E78">
            <w:pPr>
              <w:jc w:val="center"/>
              <w:rPr>
                <w:ins w:id="13403" w:author="Στάθης Καπ" w:date="2023-03-09T05:46:00Z"/>
                <w:sz w:val="16"/>
                <w:szCs w:val="16"/>
              </w:rPr>
            </w:pPr>
            <w:ins w:id="13404" w:author="Στάθης Καπ" w:date="2023-03-09T07:04:00Z">
              <w:r>
                <w:rPr>
                  <w:rFonts w:ascii="Calibri" w:hAnsi="Calibri" w:cs="Calibri"/>
                  <w:color w:val="000000"/>
                  <w:sz w:val="16"/>
                  <w:szCs w:val="16"/>
                </w:rPr>
                <w:t>787</w:t>
              </w:r>
            </w:ins>
          </w:p>
        </w:tc>
        <w:tc>
          <w:tcPr>
            <w:tcW w:w="454" w:type="dxa"/>
            <w:vAlign w:val="center"/>
          </w:tcPr>
          <w:p w14:paraId="390E0EE3" w14:textId="3A412C18" w:rsidR="00BD2E78" w:rsidRPr="007E0F91" w:rsidRDefault="00BD2E78" w:rsidP="00BD2E78">
            <w:pPr>
              <w:jc w:val="center"/>
              <w:rPr>
                <w:ins w:id="13405" w:author="Στάθης Καπ" w:date="2023-03-09T05:46:00Z"/>
                <w:sz w:val="16"/>
                <w:szCs w:val="16"/>
              </w:rPr>
            </w:pPr>
            <w:ins w:id="13406" w:author="Στάθης Καπ" w:date="2023-03-09T07:04:00Z">
              <w:r>
                <w:rPr>
                  <w:rFonts w:ascii="Calibri" w:hAnsi="Calibri" w:cs="Calibri"/>
                  <w:color w:val="000000"/>
                  <w:sz w:val="16"/>
                  <w:szCs w:val="16"/>
                </w:rPr>
                <w:t>0.63</w:t>
              </w:r>
            </w:ins>
          </w:p>
        </w:tc>
        <w:tc>
          <w:tcPr>
            <w:tcW w:w="454" w:type="dxa"/>
            <w:vAlign w:val="center"/>
          </w:tcPr>
          <w:p w14:paraId="6B5DDC2D" w14:textId="0FB22C7F" w:rsidR="00BD2E78" w:rsidRPr="007E0F91" w:rsidRDefault="00BD2E78" w:rsidP="00BD2E78">
            <w:pPr>
              <w:jc w:val="center"/>
              <w:rPr>
                <w:ins w:id="13407" w:author="Στάθης Καπ" w:date="2023-03-09T05:46:00Z"/>
                <w:sz w:val="16"/>
                <w:szCs w:val="16"/>
              </w:rPr>
            </w:pPr>
            <w:ins w:id="13408" w:author="Στάθης Καπ" w:date="2023-03-09T07:04:00Z">
              <w:r>
                <w:rPr>
                  <w:rFonts w:ascii="Calibri" w:hAnsi="Calibri" w:cs="Calibri"/>
                  <w:color w:val="000000"/>
                  <w:sz w:val="16"/>
                  <w:szCs w:val="16"/>
                </w:rPr>
                <w:t>0.237</w:t>
              </w:r>
            </w:ins>
          </w:p>
        </w:tc>
        <w:tc>
          <w:tcPr>
            <w:tcW w:w="457" w:type="dxa"/>
            <w:tcBorders>
              <w:right w:val="single" w:sz="4" w:space="0" w:color="auto"/>
            </w:tcBorders>
            <w:vAlign w:val="center"/>
          </w:tcPr>
          <w:p w14:paraId="0AD48FA7" w14:textId="4161D07D" w:rsidR="00BD2E78" w:rsidRPr="007E0F91" w:rsidRDefault="00BD2E78" w:rsidP="00BD2E78">
            <w:pPr>
              <w:jc w:val="center"/>
              <w:rPr>
                <w:ins w:id="13409" w:author="Στάθης Καπ" w:date="2023-03-09T05:46:00Z"/>
                <w:sz w:val="16"/>
                <w:szCs w:val="16"/>
              </w:rPr>
            </w:pPr>
            <w:ins w:id="13410" w:author="Στάθης Καπ" w:date="2023-03-09T07:04:00Z">
              <w:r>
                <w:rPr>
                  <w:rFonts w:ascii="Calibri" w:hAnsi="Calibri" w:cs="Calibri"/>
                  <w:color w:val="000000"/>
                  <w:sz w:val="16"/>
                  <w:szCs w:val="16"/>
                </w:rPr>
                <w:t>35.42</w:t>
              </w:r>
            </w:ins>
          </w:p>
        </w:tc>
        <w:tc>
          <w:tcPr>
            <w:tcW w:w="453" w:type="dxa"/>
            <w:tcBorders>
              <w:left w:val="single" w:sz="4" w:space="0" w:color="auto"/>
            </w:tcBorders>
            <w:vAlign w:val="center"/>
          </w:tcPr>
          <w:p w14:paraId="1797C353" w14:textId="6290F3D7" w:rsidR="00BD2E78" w:rsidRPr="007E0F91" w:rsidRDefault="00BD2E78" w:rsidP="00BD2E78">
            <w:pPr>
              <w:jc w:val="center"/>
              <w:rPr>
                <w:ins w:id="13411" w:author="Στάθης Καπ" w:date="2023-03-09T05:46:00Z"/>
                <w:sz w:val="16"/>
                <w:szCs w:val="16"/>
              </w:rPr>
            </w:pPr>
            <w:ins w:id="13412" w:author="Στάθης Καπ" w:date="2023-03-09T07:04:00Z">
              <w:r>
                <w:rPr>
                  <w:rFonts w:ascii="Calibri" w:hAnsi="Calibri" w:cs="Calibri"/>
                  <w:color w:val="000000"/>
                  <w:sz w:val="16"/>
                  <w:szCs w:val="16"/>
                </w:rPr>
                <w:t>699</w:t>
              </w:r>
            </w:ins>
          </w:p>
        </w:tc>
        <w:tc>
          <w:tcPr>
            <w:tcW w:w="454" w:type="dxa"/>
            <w:vAlign w:val="center"/>
          </w:tcPr>
          <w:p w14:paraId="342D0FD5" w14:textId="64B2AF61" w:rsidR="00BD2E78" w:rsidRPr="007E0F91" w:rsidRDefault="00BD2E78" w:rsidP="00BD2E78">
            <w:pPr>
              <w:jc w:val="center"/>
              <w:rPr>
                <w:ins w:id="13413" w:author="Στάθης Καπ" w:date="2023-03-09T05:46:00Z"/>
                <w:sz w:val="16"/>
                <w:szCs w:val="16"/>
              </w:rPr>
            </w:pPr>
            <w:ins w:id="13414" w:author="Στάθης Καπ" w:date="2023-03-09T07:04:00Z">
              <w:r>
                <w:rPr>
                  <w:rFonts w:ascii="Calibri" w:hAnsi="Calibri" w:cs="Calibri"/>
                  <w:color w:val="000000"/>
                  <w:sz w:val="16"/>
                  <w:szCs w:val="16"/>
                </w:rPr>
                <w:t>11.74</w:t>
              </w:r>
            </w:ins>
          </w:p>
        </w:tc>
        <w:tc>
          <w:tcPr>
            <w:tcW w:w="454" w:type="dxa"/>
            <w:vAlign w:val="center"/>
          </w:tcPr>
          <w:p w14:paraId="3FC53F90" w14:textId="130A99BB" w:rsidR="00BD2E78" w:rsidRPr="007E0F91" w:rsidRDefault="00BD2E78" w:rsidP="00BD2E78">
            <w:pPr>
              <w:jc w:val="center"/>
              <w:rPr>
                <w:ins w:id="13415" w:author="Στάθης Καπ" w:date="2023-03-09T05:46:00Z"/>
                <w:sz w:val="16"/>
                <w:szCs w:val="16"/>
              </w:rPr>
            </w:pPr>
            <w:ins w:id="13416" w:author="Στάθης Καπ" w:date="2023-03-09T07:04:00Z">
              <w:r>
                <w:rPr>
                  <w:rFonts w:ascii="Calibri" w:hAnsi="Calibri" w:cs="Calibri"/>
                  <w:color w:val="000000"/>
                  <w:sz w:val="16"/>
                  <w:szCs w:val="16"/>
                </w:rPr>
                <w:t>0.195</w:t>
              </w:r>
            </w:ins>
          </w:p>
        </w:tc>
        <w:tc>
          <w:tcPr>
            <w:tcW w:w="454" w:type="dxa"/>
            <w:tcBorders>
              <w:right w:val="single" w:sz="4" w:space="0" w:color="auto"/>
            </w:tcBorders>
            <w:vAlign w:val="center"/>
          </w:tcPr>
          <w:p w14:paraId="0D244158" w14:textId="18B85CA6" w:rsidR="00BD2E78" w:rsidRPr="007E0F91" w:rsidRDefault="00BD2E78" w:rsidP="00BD2E78">
            <w:pPr>
              <w:jc w:val="center"/>
              <w:rPr>
                <w:ins w:id="13417" w:author="Στάθης Καπ" w:date="2023-03-09T05:46:00Z"/>
                <w:sz w:val="16"/>
                <w:szCs w:val="16"/>
              </w:rPr>
            </w:pPr>
            <w:ins w:id="13418" w:author="Στάθης Καπ" w:date="2023-03-09T07:04:00Z">
              <w:r>
                <w:rPr>
                  <w:rFonts w:ascii="Calibri" w:hAnsi="Calibri" w:cs="Calibri"/>
                  <w:color w:val="000000"/>
                  <w:sz w:val="16"/>
                  <w:szCs w:val="16"/>
                </w:rPr>
                <w:t>46.87</w:t>
              </w:r>
            </w:ins>
          </w:p>
        </w:tc>
        <w:tc>
          <w:tcPr>
            <w:tcW w:w="453" w:type="dxa"/>
            <w:tcBorders>
              <w:left w:val="single" w:sz="4" w:space="0" w:color="auto"/>
            </w:tcBorders>
            <w:vAlign w:val="center"/>
          </w:tcPr>
          <w:p w14:paraId="42EB9221" w14:textId="3607398B" w:rsidR="00BD2E78" w:rsidRPr="007E0F91" w:rsidRDefault="00BD2E78" w:rsidP="00BD2E78">
            <w:pPr>
              <w:jc w:val="center"/>
              <w:rPr>
                <w:ins w:id="13419" w:author="Στάθης Καπ" w:date="2023-03-09T05:46:00Z"/>
                <w:sz w:val="16"/>
                <w:szCs w:val="16"/>
              </w:rPr>
            </w:pPr>
            <w:ins w:id="13420" w:author="Στάθης Καπ" w:date="2023-03-09T07:04:00Z">
              <w:r>
                <w:rPr>
                  <w:rFonts w:ascii="Calibri" w:hAnsi="Calibri" w:cs="Calibri"/>
                  <w:color w:val="000000"/>
                  <w:sz w:val="16"/>
                  <w:szCs w:val="16"/>
                </w:rPr>
                <w:t>668</w:t>
              </w:r>
            </w:ins>
          </w:p>
        </w:tc>
        <w:tc>
          <w:tcPr>
            <w:tcW w:w="454" w:type="dxa"/>
            <w:vAlign w:val="center"/>
          </w:tcPr>
          <w:p w14:paraId="6251C890" w14:textId="3B5B4967" w:rsidR="00BD2E78" w:rsidRPr="007E0F91" w:rsidRDefault="00BD2E78" w:rsidP="00BD2E78">
            <w:pPr>
              <w:jc w:val="center"/>
              <w:rPr>
                <w:ins w:id="13421" w:author="Στάθης Καπ" w:date="2023-03-09T05:46:00Z"/>
                <w:sz w:val="16"/>
                <w:szCs w:val="16"/>
              </w:rPr>
            </w:pPr>
            <w:ins w:id="13422" w:author="Στάθης Καπ" w:date="2023-03-09T07:04:00Z">
              <w:r>
                <w:rPr>
                  <w:rFonts w:ascii="Calibri" w:hAnsi="Calibri" w:cs="Calibri"/>
                  <w:color w:val="000000"/>
                  <w:sz w:val="16"/>
                  <w:szCs w:val="16"/>
                </w:rPr>
                <w:t>15.66</w:t>
              </w:r>
            </w:ins>
          </w:p>
        </w:tc>
        <w:tc>
          <w:tcPr>
            <w:tcW w:w="454" w:type="dxa"/>
            <w:vAlign w:val="center"/>
          </w:tcPr>
          <w:p w14:paraId="76882E93" w14:textId="1AC7EE0D" w:rsidR="00BD2E78" w:rsidRPr="007E0F91" w:rsidRDefault="00BD2E78" w:rsidP="00BD2E78">
            <w:pPr>
              <w:jc w:val="center"/>
              <w:rPr>
                <w:ins w:id="13423" w:author="Στάθης Καπ" w:date="2023-03-09T05:46:00Z"/>
                <w:sz w:val="16"/>
                <w:szCs w:val="16"/>
              </w:rPr>
            </w:pPr>
            <w:ins w:id="13424" w:author="Στάθης Καπ" w:date="2023-03-09T07:04:00Z">
              <w:r>
                <w:rPr>
                  <w:rFonts w:ascii="Calibri" w:hAnsi="Calibri" w:cs="Calibri"/>
                  <w:color w:val="000000"/>
                  <w:sz w:val="16"/>
                  <w:szCs w:val="16"/>
                </w:rPr>
                <w:t>0.29</w:t>
              </w:r>
            </w:ins>
          </w:p>
        </w:tc>
        <w:tc>
          <w:tcPr>
            <w:tcW w:w="461" w:type="dxa"/>
            <w:tcBorders>
              <w:right w:val="single" w:sz="4" w:space="0" w:color="auto"/>
            </w:tcBorders>
            <w:vAlign w:val="center"/>
          </w:tcPr>
          <w:p w14:paraId="616FBDAE" w14:textId="030431C8" w:rsidR="00BD2E78" w:rsidRPr="007E0F91" w:rsidRDefault="00BD2E78" w:rsidP="00BD2E78">
            <w:pPr>
              <w:jc w:val="center"/>
              <w:rPr>
                <w:ins w:id="13425" w:author="Στάθης Καπ" w:date="2023-03-09T05:46:00Z"/>
                <w:sz w:val="16"/>
                <w:szCs w:val="16"/>
              </w:rPr>
            </w:pPr>
            <w:ins w:id="13426" w:author="Στάθης Καπ" w:date="2023-03-09T07:04:00Z">
              <w:r>
                <w:rPr>
                  <w:rFonts w:ascii="Calibri" w:hAnsi="Calibri" w:cs="Calibri"/>
                  <w:color w:val="000000"/>
                  <w:sz w:val="16"/>
                  <w:szCs w:val="16"/>
                </w:rPr>
                <w:t>20.98</w:t>
              </w:r>
            </w:ins>
          </w:p>
        </w:tc>
      </w:tr>
      <w:tr w:rsidR="00BD2E78" w14:paraId="7732A26D" w14:textId="77777777" w:rsidTr="00B16494">
        <w:trPr>
          <w:trHeight w:val="170"/>
          <w:jc w:val="center"/>
          <w:ins w:id="13427"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1774477" w14:textId="77777777" w:rsidR="00BD2E78" w:rsidRPr="007E0F91" w:rsidRDefault="00BD2E78" w:rsidP="00BD2E78">
            <w:pPr>
              <w:jc w:val="center"/>
              <w:rPr>
                <w:ins w:id="13428" w:author="Στάθης Καπ" w:date="2023-03-09T05:46:00Z"/>
                <w:sz w:val="16"/>
                <w:szCs w:val="16"/>
              </w:rPr>
            </w:pPr>
            <w:ins w:id="13429" w:author="Στάθης Καπ" w:date="2023-03-09T05:46:00Z">
              <w:r w:rsidRPr="007E0F91">
                <w:rPr>
                  <w:sz w:val="16"/>
                  <w:szCs w:val="16"/>
                </w:rPr>
                <w:t>pr18</w:t>
              </w:r>
            </w:ins>
          </w:p>
        </w:tc>
        <w:tc>
          <w:tcPr>
            <w:tcW w:w="565" w:type="dxa"/>
            <w:tcBorders>
              <w:left w:val="single" w:sz="4" w:space="0" w:color="auto"/>
            </w:tcBorders>
            <w:vAlign w:val="center"/>
          </w:tcPr>
          <w:p w14:paraId="178A57D5" w14:textId="5524786E" w:rsidR="00BD2E78" w:rsidRPr="007E0F91" w:rsidRDefault="00BD2E78" w:rsidP="00BD2E78">
            <w:pPr>
              <w:jc w:val="center"/>
              <w:rPr>
                <w:ins w:id="13430" w:author="Στάθης Καπ" w:date="2023-03-09T05:46:00Z"/>
                <w:sz w:val="16"/>
                <w:szCs w:val="16"/>
              </w:rPr>
            </w:pPr>
            <w:ins w:id="13431"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31584E9C" w14:textId="1E4C9BE8" w:rsidR="00BD2E78" w:rsidRPr="007E0F91" w:rsidRDefault="00BD2E78" w:rsidP="00BD2E78">
            <w:pPr>
              <w:jc w:val="center"/>
              <w:rPr>
                <w:ins w:id="13432" w:author="Στάθης Καπ" w:date="2023-03-09T05:46:00Z"/>
                <w:sz w:val="16"/>
                <w:szCs w:val="16"/>
              </w:rPr>
            </w:pPr>
            <w:ins w:id="13433" w:author="Στάθης Καπ" w:date="2023-03-09T07:04:00Z">
              <w:r>
                <w:rPr>
                  <w:rFonts w:ascii="Calibri" w:hAnsi="Calibri" w:cs="Calibri"/>
                  <w:color w:val="000000"/>
                  <w:sz w:val="16"/>
                  <w:szCs w:val="16"/>
                </w:rPr>
                <w:t>1165</w:t>
              </w:r>
            </w:ins>
          </w:p>
        </w:tc>
        <w:tc>
          <w:tcPr>
            <w:tcW w:w="453" w:type="dxa"/>
            <w:tcBorders>
              <w:left w:val="single" w:sz="4" w:space="0" w:color="auto"/>
            </w:tcBorders>
            <w:vAlign w:val="center"/>
          </w:tcPr>
          <w:p w14:paraId="23CC9469" w14:textId="048453B4" w:rsidR="00BD2E78" w:rsidRPr="007E0F91" w:rsidRDefault="00BD2E78" w:rsidP="00BD2E78">
            <w:pPr>
              <w:jc w:val="center"/>
              <w:rPr>
                <w:ins w:id="13434" w:author="Στάθης Καπ" w:date="2023-03-09T05:46:00Z"/>
                <w:sz w:val="16"/>
                <w:szCs w:val="16"/>
              </w:rPr>
            </w:pPr>
            <w:ins w:id="13435" w:author="Στάθης Καπ" w:date="2023-03-09T07:04:00Z">
              <w:r>
                <w:rPr>
                  <w:rFonts w:ascii="Calibri" w:hAnsi="Calibri" w:cs="Calibri"/>
                  <w:color w:val="000000"/>
                  <w:sz w:val="16"/>
                  <w:szCs w:val="16"/>
                </w:rPr>
                <w:t>1181</w:t>
              </w:r>
            </w:ins>
          </w:p>
        </w:tc>
        <w:tc>
          <w:tcPr>
            <w:tcW w:w="708" w:type="dxa"/>
            <w:vAlign w:val="center"/>
          </w:tcPr>
          <w:p w14:paraId="7A663C89" w14:textId="07E9AAB3" w:rsidR="00BD2E78" w:rsidRPr="007E0F91" w:rsidRDefault="00BD2E78" w:rsidP="00BD2E78">
            <w:pPr>
              <w:jc w:val="center"/>
              <w:rPr>
                <w:ins w:id="13436" w:author="Στάθης Καπ" w:date="2023-03-09T05:46:00Z"/>
                <w:sz w:val="16"/>
                <w:szCs w:val="16"/>
              </w:rPr>
            </w:pPr>
            <w:ins w:id="13437"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3F2D3D0B" w14:textId="77777777" w:rsidR="00BD2E78" w:rsidRPr="007E0F91" w:rsidRDefault="00BD2E78" w:rsidP="00BD2E78">
            <w:pPr>
              <w:jc w:val="center"/>
              <w:rPr>
                <w:ins w:id="13438" w:author="Στάθης Καπ" w:date="2023-03-09T05:46:00Z"/>
                <w:sz w:val="16"/>
                <w:szCs w:val="16"/>
              </w:rPr>
            </w:pPr>
          </w:p>
        </w:tc>
        <w:tc>
          <w:tcPr>
            <w:tcW w:w="453" w:type="dxa"/>
            <w:tcBorders>
              <w:left w:val="single" w:sz="4" w:space="0" w:color="auto"/>
            </w:tcBorders>
            <w:vAlign w:val="center"/>
          </w:tcPr>
          <w:p w14:paraId="458BB0C7" w14:textId="36A12F2B" w:rsidR="00BD2E78" w:rsidRPr="007E0F91" w:rsidRDefault="00BD2E78" w:rsidP="00BD2E78">
            <w:pPr>
              <w:jc w:val="center"/>
              <w:rPr>
                <w:ins w:id="13439" w:author="Στάθης Καπ" w:date="2023-03-09T05:46:00Z"/>
                <w:sz w:val="16"/>
                <w:szCs w:val="16"/>
              </w:rPr>
            </w:pPr>
            <w:ins w:id="13440" w:author="Στάθης Καπ" w:date="2023-03-09T07:04:00Z">
              <w:r>
                <w:rPr>
                  <w:rFonts w:ascii="Calibri" w:hAnsi="Calibri" w:cs="Calibri"/>
                  <w:color w:val="000000"/>
                  <w:sz w:val="16"/>
                  <w:szCs w:val="16"/>
                </w:rPr>
                <w:t>1117</w:t>
              </w:r>
            </w:ins>
          </w:p>
        </w:tc>
        <w:tc>
          <w:tcPr>
            <w:tcW w:w="454" w:type="dxa"/>
            <w:vAlign w:val="center"/>
          </w:tcPr>
          <w:p w14:paraId="1B099DB5" w14:textId="422D95EE" w:rsidR="00BD2E78" w:rsidRPr="007E0F91" w:rsidRDefault="00BD2E78" w:rsidP="00BD2E78">
            <w:pPr>
              <w:jc w:val="center"/>
              <w:rPr>
                <w:ins w:id="13441" w:author="Στάθης Καπ" w:date="2023-03-09T05:46:00Z"/>
                <w:sz w:val="16"/>
                <w:szCs w:val="16"/>
              </w:rPr>
            </w:pPr>
            <w:ins w:id="13442" w:author="Στάθης Καπ" w:date="2023-03-09T07:04:00Z">
              <w:r>
                <w:rPr>
                  <w:rFonts w:ascii="Calibri" w:hAnsi="Calibri" w:cs="Calibri"/>
                  <w:color w:val="000000"/>
                  <w:sz w:val="16"/>
                  <w:szCs w:val="16"/>
                </w:rPr>
                <w:t>5.42</w:t>
              </w:r>
            </w:ins>
          </w:p>
        </w:tc>
        <w:tc>
          <w:tcPr>
            <w:tcW w:w="454" w:type="dxa"/>
            <w:vAlign w:val="center"/>
          </w:tcPr>
          <w:p w14:paraId="5AF3F34E" w14:textId="75CAFBC6" w:rsidR="00BD2E78" w:rsidRPr="007E0F91" w:rsidRDefault="00BD2E78" w:rsidP="00BD2E78">
            <w:pPr>
              <w:jc w:val="center"/>
              <w:rPr>
                <w:ins w:id="13443" w:author="Στάθης Καπ" w:date="2023-03-09T05:46:00Z"/>
                <w:sz w:val="16"/>
                <w:szCs w:val="16"/>
              </w:rPr>
            </w:pPr>
            <w:ins w:id="13444" w:author="Στάθης Καπ" w:date="2023-03-09T07:04:00Z">
              <w:r>
                <w:rPr>
                  <w:rFonts w:ascii="Calibri" w:hAnsi="Calibri" w:cs="Calibri"/>
                  <w:color w:val="000000"/>
                  <w:sz w:val="16"/>
                  <w:szCs w:val="16"/>
                </w:rPr>
                <w:t>0.835</w:t>
              </w:r>
            </w:ins>
          </w:p>
        </w:tc>
        <w:tc>
          <w:tcPr>
            <w:tcW w:w="457" w:type="dxa"/>
            <w:tcBorders>
              <w:right w:val="single" w:sz="4" w:space="0" w:color="auto"/>
            </w:tcBorders>
            <w:vAlign w:val="center"/>
          </w:tcPr>
          <w:p w14:paraId="5BC9ED46" w14:textId="0729CA21" w:rsidR="00BD2E78" w:rsidRPr="007E0F91" w:rsidRDefault="00BD2E78" w:rsidP="00BD2E78">
            <w:pPr>
              <w:jc w:val="center"/>
              <w:rPr>
                <w:ins w:id="13445" w:author="Στάθης Καπ" w:date="2023-03-09T05:46:00Z"/>
                <w:sz w:val="16"/>
                <w:szCs w:val="16"/>
              </w:rPr>
            </w:pPr>
            <w:ins w:id="13446" w:author="Στάθης Καπ" w:date="2023-03-09T07:04:00Z">
              <w:r>
                <w:rPr>
                  <w:rFonts w:ascii="Calibri" w:hAnsi="Calibri" w:cs="Calibri"/>
                  <w:color w:val="000000"/>
                  <w:sz w:val="16"/>
                  <w:szCs w:val="16"/>
                </w:rPr>
                <w:t>65.55</w:t>
              </w:r>
            </w:ins>
          </w:p>
        </w:tc>
        <w:tc>
          <w:tcPr>
            <w:tcW w:w="453" w:type="dxa"/>
            <w:tcBorders>
              <w:left w:val="single" w:sz="4" w:space="0" w:color="auto"/>
            </w:tcBorders>
            <w:vAlign w:val="center"/>
          </w:tcPr>
          <w:p w14:paraId="6CA06C85" w14:textId="3C67CF64" w:rsidR="00BD2E78" w:rsidRPr="007E0F91" w:rsidRDefault="00BD2E78" w:rsidP="00BD2E78">
            <w:pPr>
              <w:jc w:val="center"/>
              <w:rPr>
                <w:ins w:id="13447" w:author="Στάθης Καπ" w:date="2023-03-09T05:46:00Z"/>
                <w:sz w:val="16"/>
                <w:szCs w:val="16"/>
              </w:rPr>
            </w:pPr>
            <w:ins w:id="13448" w:author="Στάθης Καπ" w:date="2023-03-09T07:04:00Z">
              <w:r>
                <w:rPr>
                  <w:rFonts w:ascii="Calibri" w:hAnsi="Calibri" w:cs="Calibri"/>
                  <w:color w:val="000000"/>
                  <w:sz w:val="16"/>
                  <w:szCs w:val="16"/>
                </w:rPr>
                <w:t>1003</w:t>
              </w:r>
            </w:ins>
          </w:p>
        </w:tc>
        <w:tc>
          <w:tcPr>
            <w:tcW w:w="454" w:type="dxa"/>
            <w:vAlign w:val="center"/>
          </w:tcPr>
          <w:p w14:paraId="61701F34" w14:textId="154BEAB2" w:rsidR="00BD2E78" w:rsidRPr="007E0F91" w:rsidRDefault="00BD2E78" w:rsidP="00BD2E78">
            <w:pPr>
              <w:jc w:val="center"/>
              <w:rPr>
                <w:ins w:id="13449" w:author="Στάθης Καπ" w:date="2023-03-09T05:46:00Z"/>
                <w:sz w:val="16"/>
                <w:szCs w:val="16"/>
              </w:rPr>
            </w:pPr>
            <w:ins w:id="13450" w:author="Στάθης Καπ" w:date="2023-03-09T07:04:00Z">
              <w:r>
                <w:rPr>
                  <w:rFonts w:ascii="Calibri" w:hAnsi="Calibri" w:cs="Calibri"/>
                  <w:color w:val="000000"/>
                  <w:sz w:val="16"/>
                  <w:szCs w:val="16"/>
                </w:rPr>
                <w:t>15.07</w:t>
              </w:r>
            </w:ins>
          </w:p>
        </w:tc>
        <w:tc>
          <w:tcPr>
            <w:tcW w:w="454" w:type="dxa"/>
            <w:vAlign w:val="center"/>
          </w:tcPr>
          <w:p w14:paraId="2569F585" w14:textId="2E38AB81" w:rsidR="00BD2E78" w:rsidRPr="007E0F91" w:rsidRDefault="00BD2E78" w:rsidP="00BD2E78">
            <w:pPr>
              <w:jc w:val="center"/>
              <w:rPr>
                <w:ins w:id="13451" w:author="Στάθης Καπ" w:date="2023-03-09T05:46:00Z"/>
                <w:sz w:val="16"/>
                <w:szCs w:val="16"/>
              </w:rPr>
            </w:pPr>
            <w:ins w:id="13452" w:author="Στάθης Καπ" w:date="2023-03-09T07:04:00Z">
              <w:r>
                <w:rPr>
                  <w:rFonts w:ascii="Calibri" w:hAnsi="Calibri" w:cs="Calibri"/>
                  <w:color w:val="000000"/>
                  <w:sz w:val="16"/>
                  <w:szCs w:val="16"/>
                </w:rPr>
                <w:t>0.52</w:t>
              </w:r>
            </w:ins>
          </w:p>
        </w:tc>
        <w:tc>
          <w:tcPr>
            <w:tcW w:w="454" w:type="dxa"/>
            <w:tcBorders>
              <w:right w:val="single" w:sz="4" w:space="0" w:color="auto"/>
            </w:tcBorders>
            <w:vAlign w:val="center"/>
          </w:tcPr>
          <w:p w14:paraId="6CFCAACF" w14:textId="4F184FA6" w:rsidR="00BD2E78" w:rsidRPr="007E0F91" w:rsidRDefault="00BD2E78" w:rsidP="00BD2E78">
            <w:pPr>
              <w:jc w:val="center"/>
              <w:rPr>
                <w:ins w:id="13453" w:author="Στάθης Καπ" w:date="2023-03-09T05:46:00Z"/>
                <w:sz w:val="16"/>
                <w:szCs w:val="16"/>
              </w:rPr>
            </w:pPr>
            <w:ins w:id="13454" w:author="Στάθης Καπ" w:date="2023-03-09T07:04:00Z">
              <w:r>
                <w:rPr>
                  <w:rFonts w:ascii="Calibri" w:hAnsi="Calibri" w:cs="Calibri"/>
                  <w:color w:val="000000"/>
                  <w:sz w:val="16"/>
                  <w:szCs w:val="16"/>
                </w:rPr>
                <w:t>78.55</w:t>
              </w:r>
            </w:ins>
          </w:p>
        </w:tc>
        <w:tc>
          <w:tcPr>
            <w:tcW w:w="453" w:type="dxa"/>
            <w:tcBorders>
              <w:left w:val="single" w:sz="4" w:space="0" w:color="auto"/>
            </w:tcBorders>
            <w:vAlign w:val="center"/>
          </w:tcPr>
          <w:p w14:paraId="3431A995" w14:textId="11BA345D" w:rsidR="00BD2E78" w:rsidRPr="007E0F91" w:rsidRDefault="00BD2E78" w:rsidP="00BD2E78">
            <w:pPr>
              <w:jc w:val="center"/>
              <w:rPr>
                <w:ins w:id="13455" w:author="Στάθης Καπ" w:date="2023-03-09T05:46:00Z"/>
                <w:sz w:val="16"/>
                <w:szCs w:val="16"/>
              </w:rPr>
            </w:pPr>
            <w:ins w:id="13456" w:author="Στάθης Καπ" w:date="2023-03-09T07:04:00Z">
              <w:r>
                <w:rPr>
                  <w:rFonts w:ascii="Calibri" w:hAnsi="Calibri" w:cs="Calibri"/>
                  <w:color w:val="000000"/>
                  <w:sz w:val="16"/>
                  <w:szCs w:val="16"/>
                </w:rPr>
                <w:t>970</w:t>
              </w:r>
            </w:ins>
          </w:p>
        </w:tc>
        <w:tc>
          <w:tcPr>
            <w:tcW w:w="454" w:type="dxa"/>
            <w:vAlign w:val="center"/>
          </w:tcPr>
          <w:p w14:paraId="70437FA2" w14:textId="1747EA1E" w:rsidR="00BD2E78" w:rsidRPr="007E0F91" w:rsidRDefault="00BD2E78" w:rsidP="00BD2E78">
            <w:pPr>
              <w:jc w:val="center"/>
              <w:rPr>
                <w:ins w:id="13457" w:author="Στάθης Καπ" w:date="2023-03-09T05:46:00Z"/>
                <w:sz w:val="16"/>
                <w:szCs w:val="16"/>
              </w:rPr>
            </w:pPr>
            <w:ins w:id="13458" w:author="Στάθης Καπ" w:date="2023-03-09T07:04:00Z">
              <w:r>
                <w:rPr>
                  <w:rFonts w:ascii="Calibri" w:hAnsi="Calibri" w:cs="Calibri"/>
                  <w:color w:val="000000"/>
                  <w:sz w:val="16"/>
                  <w:szCs w:val="16"/>
                </w:rPr>
                <w:t>17.87</w:t>
              </w:r>
            </w:ins>
          </w:p>
        </w:tc>
        <w:tc>
          <w:tcPr>
            <w:tcW w:w="454" w:type="dxa"/>
            <w:vAlign w:val="center"/>
          </w:tcPr>
          <w:p w14:paraId="68846721" w14:textId="7640B30A" w:rsidR="00BD2E78" w:rsidRPr="007E0F91" w:rsidRDefault="00BD2E78" w:rsidP="00BD2E78">
            <w:pPr>
              <w:jc w:val="center"/>
              <w:rPr>
                <w:ins w:id="13459" w:author="Στάθης Καπ" w:date="2023-03-09T05:46:00Z"/>
                <w:sz w:val="16"/>
                <w:szCs w:val="16"/>
              </w:rPr>
            </w:pPr>
            <w:ins w:id="13460" w:author="Στάθης Καπ" w:date="2023-03-09T07:04:00Z">
              <w:r>
                <w:rPr>
                  <w:rFonts w:ascii="Calibri" w:hAnsi="Calibri" w:cs="Calibri"/>
                  <w:color w:val="000000"/>
                  <w:sz w:val="16"/>
                  <w:szCs w:val="16"/>
                </w:rPr>
                <w:t>0.542</w:t>
              </w:r>
            </w:ins>
          </w:p>
        </w:tc>
        <w:tc>
          <w:tcPr>
            <w:tcW w:w="461" w:type="dxa"/>
            <w:tcBorders>
              <w:right w:val="single" w:sz="4" w:space="0" w:color="auto"/>
            </w:tcBorders>
            <w:vAlign w:val="center"/>
          </w:tcPr>
          <w:p w14:paraId="3A7551CD" w14:textId="2B21808B" w:rsidR="00BD2E78" w:rsidRPr="007E0F91" w:rsidRDefault="00BD2E78" w:rsidP="00BD2E78">
            <w:pPr>
              <w:jc w:val="center"/>
              <w:rPr>
                <w:ins w:id="13461" w:author="Στάθης Καπ" w:date="2023-03-09T05:46:00Z"/>
                <w:sz w:val="16"/>
                <w:szCs w:val="16"/>
              </w:rPr>
            </w:pPr>
            <w:ins w:id="13462" w:author="Στάθης Καπ" w:date="2023-03-09T07:04:00Z">
              <w:r>
                <w:rPr>
                  <w:rFonts w:ascii="Calibri" w:hAnsi="Calibri" w:cs="Calibri"/>
                  <w:color w:val="000000"/>
                  <w:sz w:val="16"/>
                  <w:szCs w:val="16"/>
                </w:rPr>
                <w:t>77.64</w:t>
              </w:r>
            </w:ins>
          </w:p>
        </w:tc>
      </w:tr>
      <w:tr w:rsidR="00BD2E78" w14:paraId="1EFDEDBD" w14:textId="77777777" w:rsidTr="00B16494">
        <w:trPr>
          <w:trHeight w:val="170"/>
          <w:jc w:val="center"/>
          <w:ins w:id="13463"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48805F7" w14:textId="77777777" w:rsidR="00BD2E78" w:rsidRPr="007E0F91" w:rsidRDefault="00BD2E78" w:rsidP="00BD2E78">
            <w:pPr>
              <w:jc w:val="center"/>
              <w:rPr>
                <w:ins w:id="13464" w:author="Στάθης Καπ" w:date="2023-03-09T05:46:00Z"/>
                <w:sz w:val="16"/>
                <w:szCs w:val="16"/>
              </w:rPr>
            </w:pPr>
            <w:ins w:id="13465" w:author="Στάθης Καπ" w:date="2023-03-09T05:46:00Z">
              <w:r w:rsidRPr="007E0F91">
                <w:rPr>
                  <w:sz w:val="16"/>
                  <w:szCs w:val="16"/>
                </w:rPr>
                <w:t>pr19</w:t>
              </w:r>
            </w:ins>
          </w:p>
        </w:tc>
        <w:tc>
          <w:tcPr>
            <w:tcW w:w="565" w:type="dxa"/>
            <w:tcBorders>
              <w:left w:val="single" w:sz="4" w:space="0" w:color="auto"/>
            </w:tcBorders>
            <w:vAlign w:val="center"/>
          </w:tcPr>
          <w:p w14:paraId="5159B6BC" w14:textId="0C4589F5" w:rsidR="00BD2E78" w:rsidRPr="007E0F91" w:rsidRDefault="00BD2E78" w:rsidP="00BD2E78">
            <w:pPr>
              <w:jc w:val="center"/>
              <w:rPr>
                <w:ins w:id="13466" w:author="Στάθης Καπ" w:date="2023-03-09T05:46:00Z"/>
                <w:sz w:val="16"/>
                <w:szCs w:val="16"/>
              </w:rPr>
            </w:pPr>
            <w:ins w:id="13467" w:author="Στάθης Καπ" w:date="2023-03-09T07:04:00Z">
              <w:r>
                <w:rPr>
                  <w:rFonts w:ascii="Calibri" w:hAnsi="Calibri" w:cs="Calibri"/>
                  <w:color w:val="000000"/>
                  <w:sz w:val="16"/>
                  <w:szCs w:val="16"/>
                </w:rPr>
                <w:t>1417</w:t>
              </w:r>
            </w:ins>
          </w:p>
        </w:tc>
        <w:tc>
          <w:tcPr>
            <w:tcW w:w="679" w:type="dxa"/>
            <w:tcBorders>
              <w:right w:val="single" w:sz="4" w:space="0" w:color="auto"/>
            </w:tcBorders>
            <w:vAlign w:val="center"/>
          </w:tcPr>
          <w:p w14:paraId="79C43A9C" w14:textId="0039229F" w:rsidR="00BD2E78" w:rsidRPr="007E0F91" w:rsidRDefault="00BD2E78" w:rsidP="00BD2E78">
            <w:pPr>
              <w:jc w:val="center"/>
              <w:rPr>
                <w:ins w:id="13468" w:author="Στάθης Καπ" w:date="2023-03-09T05:46:00Z"/>
                <w:sz w:val="16"/>
                <w:szCs w:val="16"/>
              </w:rPr>
            </w:pPr>
            <w:ins w:id="13469" w:author="Στάθης Καπ" w:date="2023-03-09T07:04:00Z">
              <w:r>
                <w:rPr>
                  <w:rFonts w:ascii="Calibri" w:hAnsi="Calibri" w:cs="Calibri"/>
                  <w:color w:val="000000"/>
                  <w:sz w:val="16"/>
                  <w:szCs w:val="16"/>
                </w:rPr>
                <w:t>1238</w:t>
              </w:r>
            </w:ins>
          </w:p>
        </w:tc>
        <w:tc>
          <w:tcPr>
            <w:tcW w:w="453" w:type="dxa"/>
            <w:tcBorders>
              <w:left w:val="single" w:sz="4" w:space="0" w:color="auto"/>
            </w:tcBorders>
            <w:vAlign w:val="center"/>
          </w:tcPr>
          <w:p w14:paraId="78097D96" w14:textId="1A6C4915" w:rsidR="00BD2E78" w:rsidRPr="007E0F91" w:rsidRDefault="00BD2E78" w:rsidP="00BD2E78">
            <w:pPr>
              <w:jc w:val="center"/>
              <w:rPr>
                <w:ins w:id="13470" w:author="Στάθης Καπ" w:date="2023-03-09T05:46:00Z"/>
                <w:sz w:val="16"/>
                <w:szCs w:val="16"/>
              </w:rPr>
            </w:pPr>
            <w:ins w:id="13471" w:author="Στάθης Καπ" w:date="2023-03-09T07:04:00Z">
              <w:r>
                <w:rPr>
                  <w:rFonts w:ascii="Calibri" w:hAnsi="Calibri" w:cs="Calibri"/>
                  <w:color w:val="000000"/>
                  <w:sz w:val="16"/>
                  <w:szCs w:val="16"/>
                </w:rPr>
                <w:t>1292</w:t>
              </w:r>
            </w:ins>
          </w:p>
        </w:tc>
        <w:tc>
          <w:tcPr>
            <w:tcW w:w="708" w:type="dxa"/>
            <w:vAlign w:val="center"/>
          </w:tcPr>
          <w:p w14:paraId="1F23DAB5" w14:textId="71074E15" w:rsidR="00BD2E78" w:rsidRPr="007E0F91" w:rsidRDefault="00BD2E78" w:rsidP="00BD2E78">
            <w:pPr>
              <w:jc w:val="center"/>
              <w:rPr>
                <w:ins w:id="13472" w:author="Στάθης Καπ" w:date="2023-03-09T05:46:00Z"/>
                <w:sz w:val="16"/>
                <w:szCs w:val="16"/>
              </w:rPr>
            </w:pPr>
            <w:ins w:id="13473" w:author="Στάθης Καπ" w:date="2023-03-09T07:04:00Z">
              <w:r>
                <w:rPr>
                  <w:rFonts w:ascii="Calibri" w:hAnsi="Calibri" w:cs="Calibri"/>
                  <w:color w:val="000000"/>
                  <w:sz w:val="16"/>
                  <w:szCs w:val="16"/>
                </w:rPr>
                <w:t>8.82</w:t>
              </w:r>
            </w:ins>
          </w:p>
        </w:tc>
        <w:tc>
          <w:tcPr>
            <w:tcW w:w="652" w:type="dxa"/>
            <w:vMerge/>
            <w:tcBorders>
              <w:right w:val="single" w:sz="4" w:space="0" w:color="auto"/>
            </w:tcBorders>
            <w:vAlign w:val="center"/>
          </w:tcPr>
          <w:p w14:paraId="3D8A04EE" w14:textId="77777777" w:rsidR="00BD2E78" w:rsidRPr="007E0F91" w:rsidRDefault="00BD2E78" w:rsidP="00BD2E78">
            <w:pPr>
              <w:jc w:val="center"/>
              <w:rPr>
                <w:ins w:id="13474" w:author="Στάθης Καπ" w:date="2023-03-09T05:46:00Z"/>
                <w:sz w:val="16"/>
                <w:szCs w:val="16"/>
              </w:rPr>
            </w:pPr>
          </w:p>
        </w:tc>
        <w:tc>
          <w:tcPr>
            <w:tcW w:w="453" w:type="dxa"/>
            <w:tcBorders>
              <w:left w:val="single" w:sz="4" w:space="0" w:color="auto"/>
            </w:tcBorders>
            <w:vAlign w:val="center"/>
          </w:tcPr>
          <w:p w14:paraId="72EBFA9F" w14:textId="2BDBEC6C" w:rsidR="00BD2E78" w:rsidRPr="007E0F91" w:rsidRDefault="00BD2E78" w:rsidP="00BD2E78">
            <w:pPr>
              <w:jc w:val="center"/>
              <w:rPr>
                <w:ins w:id="13475" w:author="Στάθης Καπ" w:date="2023-03-09T05:46:00Z"/>
                <w:sz w:val="16"/>
                <w:szCs w:val="16"/>
              </w:rPr>
            </w:pPr>
            <w:ins w:id="13476" w:author="Στάθης Καπ" w:date="2023-03-09T07:04:00Z">
              <w:r>
                <w:rPr>
                  <w:rFonts w:ascii="Calibri" w:hAnsi="Calibri" w:cs="Calibri"/>
                  <w:color w:val="000000"/>
                  <w:sz w:val="16"/>
                  <w:szCs w:val="16"/>
                </w:rPr>
                <w:t>1254</w:t>
              </w:r>
            </w:ins>
          </w:p>
        </w:tc>
        <w:tc>
          <w:tcPr>
            <w:tcW w:w="454" w:type="dxa"/>
            <w:vAlign w:val="center"/>
          </w:tcPr>
          <w:p w14:paraId="61FA8FA2" w14:textId="217062E4" w:rsidR="00BD2E78" w:rsidRPr="007E0F91" w:rsidRDefault="00BD2E78" w:rsidP="00BD2E78">
            <w:pPr>
              <w:jc w:val="center"/>
              <w:rPr>
                <w:ins w:id="13477" w:author="Στάθης Καπ" w:date="2023-03-09T05:46:00Z"/>
                <w:sz w:val="16"/>
                <w:szCs w:val="16"/>
              </w:rPr>
            </w:pPr>
            <w:ins w:id="13478" w:author="Στάθης Καπ" w:date="2023-03-09T07:04:00Z">
              <w:r>
                <w:rPr>
                  <w:rFonts w:ascii="Calibri" w:hAnsi="Calibri" w:cs="Calibri"/>
                  <w:color w:val="000000"/>
                  <w:sz w:val="16"/>
                  <w:szCs w:val="16"/>
                </w:rPr>
                <w:t>2.94</w:t>
              </w:r>
            </w:ins>
          </w:p>
        </w:tc>
        <w:tc>
          <w:tcPr>
            <w:tcW w:w="454" w:type="dxa"/>
            <w:vAlign w:val="center"/>
          </w:tcPr>
          <w:p w14:paraId="64652D04" w14:textId="4B5EAF54" w:rsidR="00BD2E78" w:rsidRPr="007E0F91" w:rsidRDefault="00BD2E78" w:rsidP="00BD2E78">
            <w:pPr>
              <w:jc w:val="center"/>
              <w:rPr>
                <w:ins w:id="13479" w:author="Στάθης Καπ" w:date="2023-03-09T05:46:00Z"/>
                <w:sz w:val="16"/>
                <w:szCs w:val="16"/>
              </w:rPr>
            </w:pPr>
            <w:ins w:id="13480" w:author="Στάθης Καπ" w:date="2023-03-09T07:04:00Z">
              <w:r>
                <w:rPr>
                  <w:rFonts w:ascii="Calibri" w:hAnsi="Calibri" w:cs="Calibri"/>
                  <w:color w:val="000000"/>
                  <w:sz w:val="16"/>
                  <w:szCs w:val="16"/>
                </w:rPr>
                <w:t>1.948</w:t>
              </w:r>
            </w:ins>
          </w:p>
        </w:tc>
        <w:tc>
          <w:tcPr>
            <w:tcW w:w="457" w:type="dxa"/>
            <w:tcBorders>
              <w:right w:val="single" w:sz="4" w:space="0" w:color="auto"/>
            </w:tcBorders>
            <w:vAlign w:val="center"/>
          </w:tcPr>
          <w:p w14:paraId="187CD343" w14:textId="0A79180A" w:rsidR="00BD2E78" w:rsidRPr="007E0F91" w:rsidRDefault="00BD2E78" w:rsidP="00BD2E78">
            <w:pPr>
              <w:jc w:val="center"/>
              <w:rPr>
                <w:ins w:id="13481" w:author="Στάθης Καπ" w:date="2023-03-09T05:46:00Z"/>
                <w:sz w:val="16"/>
                <w:szCs w:val="16"/>
              </w:rPr>
            </w:pPr>
            <w:ins w:id="13482" w:author="Στάθης Καπ" w:date="2023-03-09T07:04:00Z">
              <w:r>
                <w:rPr>
                  <w:rFonts w:ascii="Calibri" w:hAnsi="Calibri" w:cs="Calibri"/>
                  <w:color w:val="000000"/>
                  <w:sz w:val="16"/>
                  <w:szCs w:val="16"/>
                </w:rPr>
                <w:t>55.94</w:t>
              </w:r>
            </w:ins>
          </w:p>
        </w:tc>
        <w:tc>
          <w:tcPr>
            <w:tcW w:w="453" w:type="dxa"/>
            <w:tcBorders>
              <w:left w:val="single" w:sz="4" w:space="0" w:color="auto"/>
            </w:tcBorders>
            <w:vAlign w:val="center"/>
          </w:tcPr>
          <w:p w14:paraId="07C17EE5" w14:textId="12218826" w:rsidR="00BD2E78" w:rsidRPr="007E0F91" w:rsidRDefault="00BD2E78" w:rsidP="00BD2E78">
            <w:pPr>
              <w:jc w:val="center"/>
              <w:rPr>
                <w:ins w:id="13483" w:author="Στάθης Καπ" w:date="2023-03-09T05:46:00Z"/>
                <w:sz w:val="16"/>
                <w:szCs w:val="16"/>
              </w:rPr>
            </w:pPr>
            <w:ins w:id="13484" w:author="Στάθης Καπ" w:date="2023-03-09T07:04:00Z">
              <w:r>
                <w:rPr>
                  <w:rFonts w:ascii="Calibri" w:hAnsi="Calibri" w:cs="Calibri"/>
                  <w:color w:val="000000"/>
                  <w:sz w:val="16"/>
                  <w:szCs w:val="16"/>
                </w:rPr>
                <w:t>1191</w:t>
              </w:r>
            </w:ins>
          </w:p>
        </w:tc>
        <w:tc>
          <w:tcPr>
            <w:tcW w:w="454" w:type="dxa"/>
            <w:vAlign w:val="center"/>
          </w:tcPr>
          <w:p w14:paraId="252DCA98" w14:textId="23C1DAD6" w:rsidR="00BD2E78" w:rsidRPr="007E0F91" w:rsidRDefault="00BD2E78" w:rsidP="00BD2E78">
            <w:pPr>
              <w:jc w:val="center"/>
              <w:rPr>
                <w:ins w:id="13485" w:author="Στάθης Καπ" w:date="2023-03-09T05:46:00Z"/>
                <w:sz w:val="16"/>
                <w:szCs w:val="16"/>
              </w:rPr>
            </w:pPr>
            <w:ins w:id="13486" w:author="Στάθης Καπ" w:date="2023-03-09T07:04:00Z">
              <w:r>
                <w:rPr>
                  <w:rFonts w:ascii="Calibri" w:hAnsi="Calibri" w:cs="Calibri"/>
                  <w:color w:val="000000"/>
                  <w:sz w:val="16"/>
                  <w:szCs w:val="16"/>
                </w:rPr>
                <w:t>7.82</w:t>
              </w:r>
            </w:ins>
          </w:p>
        </w:tc>
        <w:tc>
          <w:tcPr>
            <w:tcW w:w="454" w:type="dxa"/>
            <w:vAlign w:val="center"/>
          </w:tcPr>
          <w:p w14:paraId="68C1F3EC" w14:textId="790476C2" w:rsidR="00BD2E78" w:rsidRPr="007E0F91" w:rsidRDefault="00BD2E78" w:rsidP="00BD2E78">
            <w:pPr>
              <w:jc w:val="center"/>
              <w:rPr>
                <w:ins w:id="13487" w:author="Στάθης Καπ" w:date="2023-03-09T05:46:00Z"/>
                <w:sz w:val="16"/>
                <w:szCs w:val="16"/>
              </w:rPr>
            </w:pPr>
            <w:ins w:id="13488" w:author="Στάθης Καπ" w:date="2023-03-09T07:04:00Z">
              <w:r>
                <w:rPr>
                  <w:rFonts w:ascii="Calibri" w:hAnsi="Calibri" w:cs="Calibri"/>
                  <w:color w:val="000000"/>
                  <w:sz w:val="16"/>
                  <w:szCs w:val="16"/>
                </w:rPr>
                <w:t>1.328</w:t>
              </w:r>
            </w:ins>
          </w:p>
        </w:tc>
        <w:tc>
          <w:tcPr>
            <w:tcW w:w="454" w:type="dxa"/>
            <w:tcBorders>
              <w:right w:val="single" w:sz="4" w:space="0" w:color="auto"/>
            </w:tcBorders>
            <w:vAlign w:val="center"/>
          </w:tcPr>
          <w:p w14:paraId="73B7823E" w14:textId="3B4CF7A6" w:rsidR="00BD2E78" w:rsidRPr="007E0F91" w:rsidRDefault="00BD2E78" w:rsidP="00BD2E78">
            <w:pPr>
              <w:jc w:val="center"/>
              <w:rPr>
                <w:ins w:id="13489" w:author="Στάθης Καπ" w:date="2023-03-09T05:46:00Z"/>
                <w:sz w:val="16"/>
                <w:szCs w:val="16"/>
              </w:rPr>
            </w:pPr>
            <w:ins w:id="13490" w:author="Στάθης Καπ" w:date="2023-03-09T07:04:00Z">
              <w:r>
                <w:rPr>
                  <w:rFonts w:ascii="Calibri" w:hAnsi="Calibri" w:cs="Calibri"/>
                  <w:color w:val="000000"/>
                  <w:sz w:val="16"/>
                  <w:szCs w:val="16"/>
                </w:rPr>
                <w:t>69.96</w:t>
              </w:r>
            </w:ins>
          </w:p>
        </w:tc>
        <w:tc>
          <w:tcPr>
            <w:tcW w:w="453" w:type="dxa"/>
            <w:tcBorders>
              <w:left w:val="single" w:sz="4" w:space="0" w:color="auto"/>
            </w:tcBorders>
            <w:vAlign w:val="center"/>
          </w:tcPr>
          <w:p w14:paraId="620C78BC" w14:textId="3A547353" w:rsidR="00BD2E78" w:rsidRPr="007E0F91" w:rsidRDefault="00BD2E78" w:rsidP="00BD2E78">
            <w:pPr>
              <w:jc w:val="center"/>
              <w:rPr>
                <w:ins w:id="13491" w:author="Στάθης Καπ" w:date="2023-03-09T05:46:00Z"/>
                <w:sz w:val="16"/>
                <w:szCs w:val="16"/>
              </w:rPr>
            </w:pPr>
            <w:ins w:id="13492" w:author="Στάθης Καπ" w:date="2023-03-09T07:04:00Z">
              <w:r>
                <w:rPr>
                  <w:rFonts w:ascii="Calibri" w:hAnsi="Calibri" w:cs="Calibri"/>
                  <w:color w:val="000000"/>
                  <w:sz w:val="16"/>
                  <w:szCs w:val="16"/>
                </w:rPr>
                <w:t>1137</w:t>
              </w:r>
            </w:ins>
          </w:p>
        </w:tc>
        <w:tc>
          <w:tcPr>
            <w:tcW w:w="454" w:type="dxa"/>
            <w:vAlign w:val="center"/>
          </w:tcPr>
          <w:p w14:paraId="1380BA03" w14:textId="24290C12" w:rsidR="00BD2E78" w:rsidRPr="007E0F91" w:rsidRDefault="00BD2E78" w:rsidP="00BD2E78">
            <w:pPr>
              <w:jc w:val="center"/>
              <w:rPr>
                <w:ins w:id="13493" w:author="Στάθης Καπ" w:date="2023-03-09T05:46:00Z"/>
                <w:sz w:val="16"/>
                <w:szCs w:val="16"/>
              </w:rPr>
            </w:pPr>
            <w:ins w:id="13494" w:author="Στάθης Καπ" w:date="2023-03-09T07:04:00Z">
              <w:r>
                <w:rPr>
                  <w:rFonts w:ascii="Calibri" w:hAnsi="Calibri" w:cs="Calibri"/>
                  <w:color w:val="000000"/>
                  <w:sz w:val="16"/>
                  <w:szCs w:val="16"/>
                </w:rPr>
                <w:t>12</w:t>
              </w:r>
            </w:ins>
          </w:p>
        </w:tc>
        <w:tc>
          <w:tcPr>
            <w:tcW w:w="454" w:type="dxa"/>
            <w:vAlign w:val="center"/>
          </w:tcPr>
          <w:p w14:paraId="4C6CC647" w14:textId="62D3B79A" w:rsidR="00BD2E78" w:rsidRPr="007E0F91" w:rsidRDefault="00BD2E78" w:rsidP="00BD2E78">
            <w:pPr>
              <w:jc w:val="center"/>
              <w:rPr>
                <w:ins w:id="13495" w:author="Στάθης Καπ" w:date="2023-03-09T05:46:00Z"/>
                <w:sz w:val="16"/>
                <w:szCs w:val="16"/>
              </w:rPr>
            </w:pPr>
            <w:ins w:id="13496" w:author="Στάθης Καπ" w:date="2023-03-09T07:04:00Z">
              <w:r>
                <w:rPr>
                  <w:rFonts w:ascii="Calibri" w:hAnsi="Calibri" w:cs="Calibri"/>
                  <w:color w:val="000000"/>
                  <w:sz w:val="16"/>
                  <w:szCs w:val="16"/>
                </w:rPr>
                <w:t>0.947</w:t>
              </w:r>
            </w:ins>
          </w:p>
        </w:tc>
        <w:tc>
          <w:tcPr>
            <w:tcW w:w="461" w:type="dxa"/>
            <w:tcBorders>
              <w:right w:val="single" w:sz="4" w:space="0" w:color="auto"/>
            </w:tcBorders>
            <w:vAlign w:val="center"/>
          </w:tcPr>
          <w:p w14:paraId="03FF6CAF" w14:textId="6F376F86" w:rsidR="00BD2E78" w:rsidRPr="007E0F91" w:rsidRDefault="00BD2E78" w:rsidP="00BD2E78">
            <w:pPr>
              <w:jc w:val="center"/>
              <w:rPr>
                <w:ins w:id="13497" w:author="Στάθης Καπ" w:date="2023-03-09T05:46:00Z"/>
                <w:sz w:val="16"/>
                <w:szCs w:val="16"/>
              </w:rPr>
            </w:pPr>
            <w:ins w:id="13498" w:author="Στάθης Καπ" w:date="2023-03-09T07:04:00Z">
              <w:r>
                <w:rPr>
                  <w:rFonts w:ascii="Calibri" w:hAnsi="Calibri" w:cs="Calibri"/>
                  <w:color w:val="000000"/>
                  <w:sz w:val="16"/>
                  <w:szCs w:val="16"/>
                </w:rPr>
                <w:t>78.58</w:t>
              </w:r>
            </w:ins>
          </w:p>
        </w:tc>
      </w:tr>
      <w:tr w:rsidR="00BD2E78" w14:paraId="57385BBD"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499"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500" w:author="Στάθης Καπ" w:date="2023-03-09T05:46:00Z"/>
          <w:trPrChange w:id="13501" w:author="Στάθης Καπ" w:date="2023-03-09T07:04: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3502" w:author="Στάθης Καπ" w:date="2023-03-09T07:04: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B8E738B" w14:textId="77777777" w:rsidR="00BD2E78" w:rsidRPr="007E0F91" w:rsidRDefault="00BD2E78" w:rsidP="00BD2E78">
            <w:pPr>
              <w:jc w:val="center"/>
              <w:rPr>
                <w:ins w:id="13503" w:author="Στάθης Καπ" w:date="2023-03-09T05:46:00Z"/>
                <w:sz w:val="16"/>
                <w:szCs w:val="16"/>
              </w:rPr>
            </w:pPr>
            <w:ins w:id="13504" w:author="Στάθης Καπ" w:date="2023-03-09T05:46:00Z">
              <w:r w:rsidRPr="007E0F91">
                <w:rPr>
                  <w:sz w:val="16"/>
                  <w:szCs w:val="16"/>
                </w:rPr>
                <w:t>pr20</w:t>
              </w:r>
            </w:ins>
          </w:p>
        </w:tc>
        <w:tc>
          <w:tcPr>
            <w:tcW w:w="565" w:type="dxa"/>
            <w:tcBorders>
              <w:left w:val="single" w:sz="4" w:space="0" w:color="auto"/>
              <w:bottom w:val="single" w:sz="4" w:space="0" w:color="auto"/>
            </w:tcBorders>
            <w:vAlign w:val="center"/>
            <w:tcPrChange w:id="13505" w:author="Στάθης Καπ" w:date="2023-03-09T07:04:00Z">
              <w:tcPr>
                <w:tcW w:w="565" w:type="dxa"/>
                <w:gridSpan w:val="2"/>
                <w:tcBorders>
                  <w:left w:val="single" w:sz="4" w:space="0" w:color="auto"/>
                  <w:bottom w:val="single" w:sz="4" w:space="0" w:color="auto"/>
                </w:tcBorders>
              </w:tcPr>
            </w:tcPrChange>
          </w:tcPr>
          <w:p w14:paraId="72F348AD" w14:textId="706A71D9" w:rsidR="00BD2E78" w:rsidRPr="007E0F91" w:rsidRDefault="00BD2E78" w:rsidP="00BD2E78">
            <w:pPr>
              <w:jc w:val="center"/>
              <w:rPr>
                <w:ins w:id="13506" w:author="Στάθης Καπ" w:date="2023-03-09T05:46:00Z"/>
                <w:sz w:val="16"/>
                <w:szCs w:val="16"/>
              </w:rPr>
            </w:pPr>
            <w:ins w:id="13507" w:author="Στάθης Καπ" w:date="2023-03-09T07:04:00Z">
              <w:r>
                <w:rPr>
                  <w:rFonts w:ascii="Calibri" w:hAnsi="Calibri" w:cs="Calibri"/>
                  <w:color w:val="000000"/>
                  <w:sz w:val="16"/>
                  <w:szCs w:val="16"/>
                </w:rPr>
                <w:t>1690</w:t>
              </w:r>
            </w:ins>
          </w:p>
        </w:tc>
        <w:tc>
          <w:tcPr>
            <w:tcW w:w="679" w:type="dxa"/>
            <w:tcBorders>
              <w:bottom w:val="single" w:sz="4" w:space="0" w:color="auto"/>
              <w:right w:val="single" w:sz="4" w:space="0" w:color="auto"/>
            </w:tcBorders>
            <w:vAlign w:val="center"/>
            <w:tcPrChange w:id="13508" w:author="Στάθης Καπ" w:date="2023-03-09T07:04:00Z">
              <w:tcPr>
                <w:tcW w:w="679" w:type="dxa"/>
                <w:gridSpan w:val="2"/>
                <w:tcBorders>
                  <w:bottom w:val="single" w:sz="4" w:space="0" w:color="auto"/>
                  <w:right w:val="single" w:sz="4" w:space="0" w:color="auto"/>
                </w:tcBorders>
              </w:tcPr>
            </w:tcPrChange>
          </w:tcPr>
          <w:p w14:paraId="7A3802FD" w14:textId="61E57127" w:rsidR="00BD2E78" w:rsidRPr="007E0F91" w:rsidRDefault="00BD2E78" w:rsidP="00BD2E78">
            <w:pPr>
              <w:jc w:val="center"/>
              <w:rPr>
                <w:ins w:id="13509" w:author="Στάθης Καπ" w:date="2023-03-09T05:46:00Z"/>
                <w:sz w:val="16"/>
                <w:szCs w:val="16"/>
              </w:rPr>
            </w:pPr>
            <w:ins w:id="13510" w:author="Στάθης Καπ" w:date="2023-03-09T07:04:00Z">
              <w:r>
                <w:rPr>
                  <w:rFonts w:ascii="Calibri" w:hAnsi="Calibri" w:cs="Calibri"/>
                  <w:color w:val="000000"/>
                  <w:sz w:val="16"/>
                  <w:szCs w:val="16"/>
                </w:rPr>
                <w:t>1514</w:t>
              </w:r>
            </w:ins>
          </w:p>
        </w:tc>
        <w:tc>
          <w:tcPr>
            <w:tcW w:w="453" w:type="dxa"/>
            <w:tcBorders>
              <w:left w:val="single" w:sz="4" w:space="0" w:color="auto"/>
              <w:bottom w:val="single" w:sz="4" w:space="0" w:color="auto"/>
            </w:tcBorders>
            <w:vAlign w:val="center"/>
            <w:tcPrChange w:id="13511" w:author="Στάθης Καπ" w:date="2023-03-09T07:04:00Z">
              <w:tcPr>
                <w:tcW w:w="453" w:type="dxa"/>
                <w:gridSpan w:val="2"/>
                <w:tcBorders>
                  <w:left w:val="single" w:sz="4" w:space="0" w:color="auto"/>
                  <w:bottom w:val="single" w:sz="4" w:space="0" w:color="auto"/>
                </w:tcBorders>
                <w:vAlign w:val="bottom"/>
              </w:tcPr>
            </w:tcPrChange>
          </w:tcPr>
          <w:p w14:paraId="51D7A4B6" w14:textId="4BA4F58E" w:rsidR="00BD2E78" w:rsidRPr="007E0F91" w:rsidRDefault="00BD2E78" w:rsidP="00BD2E78">
            <w:pPr>
              <w:jc w:val="center"/>
              <w:rPr>
                <w:ins w:id="13512" w:author="Στάθης Καπ" w:date="2023-03-09T05:46:00Z"/>
                <w:sz w:val="16"/>
                <w:szCs w:val="16"/>
              </w:rPr>
            </w:pPr>
            <w:ins w:id="13513" w:author="Στάθης Καπ" w:date="2023-03-09T07:04:00Z">
              <w:r>
                <w:rPr>
                  <w:rFonts w:ascii="Calibri" w:hAnsi="Calibri" w:cs="Calibri"/>
                  <w:color w:val="000000"/>
                  <w:sz w:val="16"/>
                  <w:szCs w:val="16"/>
                </w:rPr>
                <w:t>1534</w:t>
              </w:r>
            </w:ins>
          </w:p>
        </w:tc>
        <w:tc>
          <w:tcPr>
            <w:tcW w:w="708" w:type="dxa"/>
            <w:tcBorders>
              <w:bottom w:val="single" w:sz="4" w:space="0" w:color="auto"/>
            </w:tcBorders>
            <w:vAlign w:val="center"/>
            <w:tcPrChange w:id="13514" w:author="Στάθης Καπ" w:date="2023-03-09T07:04:00Z">
              <w:tcPr>
                <w:tcW w:w="708" w:type="dxa"/>
                <w:gridSpan w:val="2"/>
                <w:tcBorders>
                  <w:bottom w:val="single" w:sz="4" w:space="0" w:color="auto"/>
                </w:tcBorders>
                <w:vAlign w:val="center"/>
              </w:tcPr>
            </w:tcPrChange>
          </w:tcPr>
          <w:p w14:paraId="58D6BD3F" w14:textId="0318BB62" w:rsidR="00BD2E78" w:rsidRPr="007E0F91" w:rsidRDefault="00BD2E78" w:rsidP="00BD2E78">
            <w:pPr>
              <w:jc w:val="center"/>
              <w:rPr>
                <w:ins w:id="13515" w:author="Στάθης Καπ" w:date="2023-03-09T05:46:00Z"/>
                <w:sz w:val="16"/>
                <w:szCs w:val="16"/>
              </w:rPr>
            </w:pPr>
            <w:ins w:id="13516" w:author="Στάθης Καπ" w:date="2023-03-09T07:04:00Z">
              <w:r>
                <w:rPr>
                  <w:rFonts w:ascii="Calibri" w:hAnsi="Calibri" w:cs="Calibri"/>
                  <w:color w:val="000000"/>
                  <w:sz w:val="16"/>
                  <w:szCs w:val="16"/>
                </w:rPr>
                <w:t>9.23</w:t>
              </w:r>
            </w:ins>
          </w:p>
        </w:tc>
        <w:tc>
          <w:tcPr>
            <w:tcW w:w="652" w:type="dxa"/>
            <w:vMerge/>
            <w:tcBorders>
              <w:bottom w:val="single" w:sz="4" w:space="0" w:color="auto"/>
              <w:right w:val="single" w:sz="4" w:space="0" w:color="auto"/>
            </w:tcBorders>
            <w:vAlign w:val="center"/>
            <w:tcPrChange w:id="13517" w:author="Στάθης Καπ" w:date="2023-03-09T07:04:00Z">
              <w:tcPr>
                <w:tcW w:w="652" w:type="dxa"/>
                <w:gridSpan w:val="2"/>
                <w:vMerge/>
                <w:tcBorders>
                  <w:bottom w:val="single" w:sz="4" w:space="0" w:color="auto"/>
                  <w:right w:val="single" w:sz="4" w:space="0" w:color="auto"/>
                </w:tcBorders>
                <w:vAlign w:val="bottom"/>
              </w:tcPr>
            </w:tcPrChange>
          </w:tcPr>
          <w:p w14:paraId="4126FFA4" w14:textId="77777777" w:rsidR="00BD2E78" w:rsidRPr="007E0F91" w:rsidRDefault="00BD2E78" w:rsidP="00BD2E78">
            <w:pPr>
              <w:jc w:val="center"/>
              <w:rPr>
                <w:ins w:id="13518" w:author="Στάθης Καπ" w:date="2023-03-09T05:46:00Z"/>
                <w:sz w:val="16"/>
                <w:szCs w:val="16"/>
              </w:rPr>
            </w:pPr>
          </w:p>
        </w:tc>
        <w:tc>
          <w:tcPr>
            <w:tcW w:w="453" w:type="dxa"/>
            <w:tcBorders>
              <w:left w:val="single" w:sz="4" w:space="0" w:color="auto"/>
              <w:bottom w:val="single" w:sz="4" w:space="0" w:color="auto"/>
            </w:tcBorders>
            <w:vAlign w:val="center"/>
            <w:tcPrChange w:id="13519" w:author="Στάθης Καπ" w:date="2023-03-09T07:04:00Z">
              <w:tcPr>
                <w:tcW w:w="453" w:type="dxa"/>
                <w:gridSpan w:val="2"/>
                <w:tcBorders>
                  <w:left w:val="single" w:sz="4" w:space="0" w:color="auto"/>
                  <w:bottom w:val="single" w:sz="4" w:space="0" w:color="auto"/>
                </w:tcBorders>
                <w:vAlign w:val="bottom"/>
              </w:tcPr>
            </w:tcPrChange>
          </w:tcPr>
          <w:p w14:paraId="102A03AF" w14:textId="0045DE95" w:rsidR="00BD2E78" w:rsidRPr="007E0F91" w:rsidRDefault="00BD2E78" w:rsidP="00BD2E78">
            <w:pPr>
              <w:jc w:val="center"/>
              <w:rPr>
                <w:ins w:id="13520" w:author="Στάθης Καπ" w:date="2023-03-09T05:46:00Z"/>
                <w:sz w:val="16"/>
                <w:szCs w:val="16"/>
              </w:rPr>
            </w:pPr>
            <w:ins w:id="13521" w:author="Στάθης Καπ" w:date="2023-03-09T07:04:00Z">
              <w:r>
                <w:rPr>
                  <w:rFonts w:ascii="Calibri" w:hAnsi="Calibri" w:cs="Calibri"/>
                  <w:color w:val="000000"/>
                  <w:sz w:val="16"/>
                  <w:szCs w:val="16"/>
                </w:rPr>
                <w:t>1509</w:t>
              </w:r>
            </w:ins>
          </w:p>
        </w:tc>
        <w:tc>
          <w:tcPr>
            <w:tcW w:w="454" w:type="dxa"/>
            <w:tcBorders>
              <w:bottom w:val="single" w:sz="4" w:space="0" w:color="auto"/>
            </w:tcBorders>
            <w:vAlign w:val="center"/>
            <w:tcPrChange w:id="13522" w:author="Στάθης Καπ" w:date="2023-03-09T07:04:00Z">
              <w:tcPr>
                <w:tcW w:w="454" w:type="dxa"/>
                <w:gridSpan w:val="2"/>
                <w:tcBorders>
                  <w:bottom w:val="single" w:sz="4" w:space="0" w:color="auto"/>
                </w:tcBorders>
                <w:vAlign w:val="center"/>
              </w:tcPr>
            </w:tcPrChange>
          </w:tcPr>
          <w:p w14:paraId="36DC0087" w14:textId="19D3AC06" w:rsidR="00BD2E78" w:rsidRPr="007E0F91" w:rsidRDefault="00BD2E78" w:rsidP="00BD2E78">
            <w:pPr>
              <w:jc w:val="center"/>
              <w:rPr>
                <w:ins w:id="13523" w:author="Στάθης Καπ" w:date="2023-03-09T05:46:00Z"/>
                <w:sz w:val="16"/>
                <w:szCs w:val="16"/>
              </w:rPr>
            </w:pPr>
            <w:ins w:id="13524" w:author="Στάθης Καπ" w:date="2023-03-09T07:04:00Z">
              <w:r>
                <w:rPr>
                  <w:rFonts w:ascii="Calibri" w:hAnsi="Calibri" w:cs="Calibri"/>
                  <w:color w:val="000000"/>
                  <w:sz w:val="16"/>
                  <w:szCs w:val="16"/>
                </w:rPr>
                <w:t>1.63</w:t>
              </w:r>
            </w:ins>
          </w:p>
        </w:tc>
        <w:tc>
          <w:tcPr>
            <w:tcW w:w="454" w:type="dxa"/>
            <w:tcBorders>
              <w:bottom w:val="single" w:sz="4" w:space="0" w:color="auto"/>
            </w:tcBorders>
            <w:vAlign w:val="center"/>
            <w:tcPrChange w:id="13525" w:author="Στάθης Καπ" w:date="2023-03-09T07:04:00Z">
              <w:tcPr>
                <w:tcW w:w="454" w:type="dxa"/>
                <w:gridSpan w:val="2"/>
                <w:tcBorders>
                  <w:bottom w:val="single" w:sz="4" w:space="0" w:color="auto"/>
                </w:tcBorders>
                <w:vAlign w:val="bottom"/>
              </w:tcPr>
            </w:tcPrChange>
          </w:tcPr>
          <w:p w14:paraId="310D1E79" w14:textId="589A5DF6" w:rsidR="00BD2E78" w:rsidRPr="007E0F91" w:rsidRDefault="00BD2E78" w:rsidP="00BD2E78">
            <w:pPr>
              <w:jc w:val="center"/>
              <w:rPr>
                <w:ins w:id="13526" w:author="Στάθης Καπ" w:date="2023-03-09T05:46:00Z"/>
                <w:sz w:val="16"/>
                <w:szCs w:val="16"/>
              </w:rPr>
            </w:pPr>
            <w:ins w:id="13527" w:author="Στάθης Καπ" w:date="2023-03-09T07:04:00Z">
              <w:r>
                <w:rPr>
                  <w:rFonts w:ascii="Calibri" w:hAnsi="Calibri" w:cs="Calibri"/>
                  <w:color w:val="000000"/>
                  <w:sz w:val="16"/>
                  <w:szCs w:val="16"/>
                </w:rPr>
                <w:t>2.531</w:t>
              </w:r>
            </w:ins>
          </w:p>
        </w:tc>
        <w:tc>
          <w:tcPr>
            <w:tcW w:w="457" w:type="dxa"/>
            <w:tcBorders>
              <w:bottom w:val="single" w:sz="4" w:space="0" w:color="auto"/>
              <w:right w:val="single" w:sz="4" w:space="0" w:color="auto"/>
            </w:tcBorders>
            <w:vAlign w:val="center"/>
            <w:tcPrChange w:id="13528" w:author="Στάθης Καπ" w:date="2023-03-09T07:04:00Z">
              <w:tcPr>
                <w:tcW w:w="457" w:type="dxa"/>
                <w:gridSpan w:val="2"/>
                <w:tcBorders>
                  <w:bottom w:val="single" w:sz="4" w:space="0" w:color="auto"/>
                  <w:right w:val="single" w:sz="4" w:space="0" w:color="auto"/>
                </w:tcBorders>
                <w:vAlign w:val="center"/>
              </w:tcPr>
            </w:tcPrChange>
          </w:tcPr>
          <w:p w14:paraId="5F56E338" w14:textId="35139603" w:rsidR="00BD2E78" w:rsidRPr="007E0F91" w:rsidRDefault="00BD2E78" w:rsidP="00BD2E78">
            <w:pPr>
              <w:jc w:val="center"/>
              <w:rPr>
                <w:ins w:id="13529" w:author="Στάθης Καπ" w:date="2023-03-09T05:46:00Z"/>
                <w:sz w:val="16"/>
                <w:szCs w:val="16"/>
              </w:rPr>
            </w:pPr>
            <w:ins w:id="13530" w:author="Στάθης Καπ" w:date="2023-03-09T07:04:00Z">
              <w:r>
                <w:rPr>
                  <w:rFonts w:ascii="Calibri" w:hAnsi="Calibri" w:cs="Calibri"/>
                  <w:color w:val="000000"/>
                  <w:sz w:val="16"/>
                  <w:szCs w:val="16"/>
                </w:rPr>
                <w:t>45.79</w:t>
              </w:r>
            </w:ins>
          </w:p>
        </w:tc>
        <w:tc>
          <w:tcPr>
            <w:tcW w:w="453" w:type="dxa"/>
            <w:tcBorders>
              <w:left w:val="single" w:sz="4" w:space="0" w:color="auto"/>
              <w:bottom w:val="single" w:sz="4" w:space="0" w:color="auto"/>
            </w:tcBorders>
            <w:vAlign w:val="center"/>
            <w:tcPrChange w:id="13531" w:author="Στάθης Καπ" w:date="2023-03-09T07:04:00Z">
              <w:tcPr>
                <w:tcW w:w="453" w:type="dxa"/>
                <w:gridSpan w:val="2"/>
                <w:tcBorders>
                  <w:left w:val="single" w:sz="4" w:space="0" w:color="auto"/>
                  <w:bottom w:val="single" w:sz="4" w:space="0" w:color="auto"/>
                </w:tcBorders>
                <w:vAlign w:val="bottom"/>
              </w:tcPr>
            </w:tcPrChange>
          </w:tcPr>
          <w:p w14:paraId="2357BE53" w14:textId="7260B5AB" w:rsidR="00BD2E78" w:rsidRPr="007E0F91" w:rsidRDefault="00BD2E78" w:rsidP="00BD2E78">
            <w:pPr>
              <w:jc w:val="center"/>
              <w:rPr>
                <w:ins w:id="13532" w:author="Στάθης Καπ" w:date="2023-03-09T05:46:00Z"/>
                <w:sz w:val="16"/>
                <w:szCs w:val="16"/>
              </w:rPr>
            </w:pPr>
            <w:ins w:id="13533" w:author="Στάθης Καπ" w:date="2023-03-09T07:04:00Z">
              <w:r>
                <w:rPr>
                  <w:rFonts w:ascii="Calibri" w:hAnsi="Calibri" w:cs="Calibri"/>
                  <w:color w:val="000000"/>
                  <w:sz w:val="16"/>
                  <w:szCs w:val="16"/>
                </w:rPr>
                <w:t>1454</w:t>
              </w:r>
            </w:ins>
          </w:p>
        </w:tc>
        <w:tc>
          <w:tcPr>
            <w:tcW w:w="454" w:type="dxa"/>
            <w:tcBorders>
              <w:bottom w:val="single" w:sz="4" w:space="0" w:color="auto"/>
            </w:tcBorders>
            <w:vAlign w:val="center"/>
            <w:tcPrChange w:id="13534" w:author="Στάθης Καπ" w:date="2023-03-09T07:04:00Z">
              <w:tcPr>
                <w:tcW w:w="454" w:type="dxa"/>
                <w:gridSpan w:val="2"/>
                <w:tcBorders>
                  <w:bottom w:val="single" w:sz="4" w:space="0" w:color="auto"/>
                </w:tcBorders>
                <w:vAlign w:val="center"/>
              </w:tcPr>
            </w:tcPrChange>
          </w:tcPr>
          <w:p w14:paraId="782D4DF7" w14:textId="6FCA1D6B" w:rsidR="00BD2E78" w:rsidRPr="007E0F91" w:rsidRDefault="00BD2E78" w:rsidP="00BD2E78">
            <w:pPr>
              <w:jc w:val="center"/>
              <w:rPr>
                <w:ins w:id="13535" w:author="Στάθης Καπ" w:date="2023-03-09T05:46:00Z"/>
                <w:sz w:val="16"/>
                <w:szCs w:val="16"/>
              </w:rPr>
            </w:pPr>
            <w:ins w:id="13536" w:author="Στάθης Καπ" w:date="2023-03-09T07:04:00Z">
              <w:r>
                <w:rPr>
                  <w:rFonts w:ascii="Calibri" w:hAnsi="Calibri" w:cs="Calibri"/>
                  <w:color w:val="000000"/>
                  <w:sz w:val="16"/>
                  <w:szCs w:val="16"/>
                </w:rPr>
                <w:t>5.22</w:t>
              </w:r>
            </w:ins>
          </w:p>
        </w:tc>
        <w:tc>
          <w:tcPr>
            <w:tcW w:w="454" w:type="dxa"/>
            <w:tcBorders>
              <w:bottom w:val="single" w:sz="4" w:space="0" w:color="auto"/>
            </w:tcBorders>
            <w:vAlign w:val="center"/>
            <w:tcPrChange w:id="13537" w:author="Στάθης Καπ" w:date="2023-03-09T07:04:00Z">
              <w:tcPr>
                <w:tcW w:w="454" w:type="dxa"/>
                <w:gridSpan w:val="2"/>
                <w:tcBorders>
                  <w:bottom w:val="single" w:sz="4" w:space="0" w:color="auto"/>
                </w:tcBorders>
                <w:vAlign w:val="bottom"/>
              </w:tcPr>
            </w:tcPrChange>
          </w:tcPr>
          <w:p w14:paraId="7D14F86F" w14:textId="614B8B56" w:rsidR="00BD2E78" w:rsidRPr="007E0F91" w:rsidRDefault="00BD2E78" w:rsidP="00BD2E78">
            <w:pPr>
              <w:jc w:val="center"/>
              <w:rPr>
                <w:ins w:id="13538" w:author="Στάθης Καπ" w:date="2023-03-09T05:46:00Z"/>
                <w:sz w:val="16"/>
                <w:szCs w:val="16"/>
              </w:rPr>
            </w:pPr>
            <w:ins w:id="13539" w:author="Στάθης Καπ" w:date="2023-03-09T07:04:00Z">
              <w:r>
                <w:rPr>
                  <w:rFonts w:ascii="Calibri" w:hAnsi="Calibri" w:cs="Calibri"/>
                  <w:color w:val="000000"/>
                  <w:sz w:val="16"/>
                  <w:szCs w:val="16"/>
                </w:rPr>
                <w:t>2.805</w:t>
              </w:r>
            </w:ins>
          </w:p>
        </w:tc>
        <w:tc>
          <w:tcPr>
            <w:tcW w:w="454" w:type="dxa"/>
            <w:tcBorders>
              <w:bottom w:val="single" w:sz="4" w:space="0" w:color="auto"/>
              <w:right w:val="single" w:sz="4" w:space="0" w:color="auto"/>
            </w:tcBorders>
            <w:vAlign w:val="center"/>
            <w:tcPrChange w:id="13540" w:author="Στάθης Καπ" w:date="2023-03-09T07:04:00Z">
              <w:tcPr>
                <w:tcW w:w="454" w:type="dxa"/>
                <w:gridSpan w:val="2"/>
                <w:tcBorders>
                  <w:bottom w:val="single" w:sz="4" w:space="0" w:color="auto"/>
                  <w:right w:val="single" w:sz="4" w:space="0" w:color="auto"/>
                </w:tcBorders>
                <w:vAlign w:val="center"/>
              </w:tcPr>
            </w:tcPrChange>
          </w:tcPr>
          <w:p w14:paraId="288BB655" w14:textId="2A2D45C0" w:rsidR="00BD2E78" w:rsidRPr="007E0F91" w:rsidRDefault="00BD2E78" w:rsidP="00BD2E78">
            <w:pPr>
              <w:jc w:val="center"/>
              <w:rPr>
                <w:ins w:id="13541" w:author="Στάθης Καπ" w:date="2023-03-09T05:46:00Z"/>
                <w:sz w:val="16"/>
                <w:szCs w:val="16"/>
              </w:rPr>
            </w:pPr>
            <w:ins w:id="13542" w:author="Στάθης Καπ" w:date="2023-03-09T07:04:00Z">
              <w:r>
                <w:rPr>
                  <w:rFonts w:ascii="Calibri" w:hAnsi="Calibri" w:cs="Calibri"/>
                  <w:color w:val="000000"/>
                  <w:sz w:val="16"/>
                  <w:szCs w:val="16"/>
                </w:rPr>
                <w:t>39.92</w:t>
              </w:r>
            </w:ins>
          </w:p>
        </w:tc>
        <w:tc>
          <w:tcPr>
            <w:tcW w:w="453" w:type="dxa"/>
            <w:tcBorders>
              <w:left w:val="single" w:sz="4" w:space="0" w:color="auto"/>
              <w:bottom w:val="single" w:sz="4" w:space="0" w:color="auto"/>
            </w:tcBorders>
            <w:vAlign w:val="center"/>
            <w:tcPrChange w:id="13543" w:author="Στάθης Καπ" w:date="2023-03-09T07:04:00Z">
              <w:tcPr>
                <w:tcW w:w="453" w:type="dxa"/>
                <w:gridSpan w:val="2"/>
                <w:tcBorders>
                  <w:left w:val="single" w:sz="4" w:space="0" w:color="auto"/>
                  <w:bottom w:val="single" w:sz="4" w:space="0" w:color="auto"/>
                </w:tcBorders>
                <w:vAlign w:val="bottom"/>
              </w:tcPr>
            </w:tcPrChange>
          </w:tcPr>
          <w:p w14:paraId="12DEA609" w14:textId="26DA9642" w:rsidR="00BD2E78" w:rsidRPr="007E0F91" w:rsidRDefault="00BD2E78" w:rsidP="00BD2E78">
            <w:pPr>
              <w:jc w:val="center"/>
              <w:rPr>
                <w:ins w:id="13544" w:author="Στάθης Καπ" w:date="2023-03-09T05:46:00Z"/>
                <w:sz w:val="16"/>
                <w:szCs w:val="16"/>
              </w:rPr>
            </w:pPr>
            <w:ins w:id="13545" w:author="Στάθης Καπ" w:date="2023-03-09T07:04:00Z">
              <w:r>
                <w:rPr>
                  <w:rFonts w:ascii="Calibri" w:hAnsi="Calibri" w:cs="Calibri"/>
                  <w:color w:val="000000"/>
                  <w:sz w:val="16"/>
                  <w:szCs w:val="16"/>
                </w:rPr>
                <w:t>1376</w:t>
              </w:r>
            </w:ins>
          </w:p>
        </w:tc>
        <w:tc>
          <w:tcPr>
            <w:tcW w:w="454" w:type="dxa"/>
            <w:tcBorders>
              <w:bottom w:val="single" w:sz="4" w:space="0" w:color="auto"/>
            </w:tcBorders>
            <w:vAlign w:val="center"/>
            <w:tcPrChange w:id="13546" w:author="Στάθης Καπ" w:date="2023-03-09T07:04:00Z">
              <w:tcPr>
                <w:tcW w:w="454" w:type="dxa"/>
                <w:gridSpan w:val="2"/>
                <w:tcBorders>
                  <w:bottom w:val="single" w:sz="4" w:space="0" w:color="auto"/>
                </w:tcBorders>
                <w:vAlign w:val="center"/>
              </w:tcPr>
            </w:tcPrChange>
          </w:tcPr>
          <w:p w14:paraId="029461DE" w14:textId="1E9B5572" w:rsidR="00BD2E78" w:rsidRPr="007E0F91" w:rsidRDefault="00BD2E78" w:rsidP="00BD2E78">
            <w:pPr>
              <w:jc w:val="center"/>
              <w:rPr>
                <w:ins w:id="13547" w:author="Στάθης Καπ" w:date="2023-03-09T05:46:00Z"/>
                <w:sz w:val="16"/>
                <w:szCs w:val="16"/>
              </w:rPr>
            </w:pPr>
            <w:ins w:id="13548" w:author="Στάθης Καπ" w:date="2023-03-09T07:04:00Z">
              <w:r>
                <w:rPr>
                  <w:rFonts w:ascii="Calibri" w:hAnsi="Calibri" w:cs="Calibri"/>
                  <w:color w:val="000000"/>
                  <w:sz w:val="16"/>
                  <w:szCs w:val="16"/>
                </w:rPr>
                <w:t>10.3</w:t>
              </w:r>
            </w:ins>
          </w:p>
        </w:tc>
        <w:tc>
          <w:tcPr>
            <w:tcW w:w="454" w:type="dxa"/>
            <w:tcBorders>
              <w:bottom w:val="single" w:sz="4" w:space="0" w:color="auto"/>
            </w:tcBorders>
            <w:vAlign w:val="center"/>
            <w:tcPrChange w:id="13549" w:author="Στάθης Καπ" w:date="2023-03-09T07:04:00Z">
              <w:tcPr>
                <w:tcW w:w="454" w:type="dxa"/>
                <w:gridSpan w:val="2"/>
                <w:tcBorders>
                  <w:bottom w:val="single" w:sz="4" w:space="0" w:color="auto"/>
                </w:tcBorders>
                <w:vAlign w:val="bottom"/>
              </w:tcPr>
            </w:tcPrChange>
          </w:tcPr>
          <w:p w14:paraId="117B36C7" w14:textId="036CCA3A" w:rsidR="00BD2E78" w:rsidRPr="007E0F91" w:rsidRDefault="00BD2E78" w:rsidP="00BD2E78">
            <w:pPr>
              <w:jc w:val="center"/>
              <w:rPr>
                <w:ins w:id="13550" w:author="Στάθης Καπ" w:date="2023-03-09T05:46:00Z"/>
                <w:sz w:val="16"/>
                <w:szCs w:val="16"/>
              </w:rPr>
            </w:pPr>
            <w:ins w:id="13551" w:author="Στάθης Καπ" w:date="2023-03-09T07:04:00Z">
              <w:r>
                <w:rPr>
                  <w:rFonts w:ascii="Calibri" w:hAnsi="Calibri" w:cs="Calibri"/>
                  <w:color w:val="000000"/>
                  <w:sz w:val="16"/>
                  <w:szCs w:val="16"/>
                </w:rPr>
                <w:t>1.268</w:t>
              </w:r>
            </w:ins>
          </w:p>
        </w:tc>
        <w:tc>
          <w:tcPr>
            <w:tcW w:w="461" w:type="dxa"/>
            <w:tcBorders>
              <w:bottom w:val="single" w:sz="4" w:space="0" w:color="auto"/>
              <w:right w:val="single" w:sz="4" w:space="0" w:color="auto"/>
            </w:tcBorders>
            <w:vAlign w:val="center"/>
            <w:tcPrChange w:id="13552" w:author="Στάθης Καπ" w:date="2023-03-09T07:04:00Z">
              <w:tcPr>
                <w:tcW w:w="461" w:type="dxa"/>
                <w:gridSpan w:val="2"/>
                <w:tcBorders>
                  <w:bottom w:val="single" w:sz="4" w:space="0" w:color="auto"/>
                  <w:right w:val="single" w:sz="4" w:space="0" w:color="auto"/>
                </w:tcBorders>
                <w:vAlign w:val="center"/>
              </w:tcPr>
            </w:tcPrChange>
          </w:tcPr>
          <w:p w14:paraId="3EF11B74" w14:textId="7F96B935" w:rsidR="00BD2E78" w:rsidRPr="007E0F91" w:rsidRDefault="00BD2E78" w:rsidP="00BD2E78">
            <w:pPr>
              <w:jc w:val="center"/>
              <w:rPr>
                <w:ins w:id="13553" w:author="Στάθης Καπ" w:date="2023-03-09T05:46:00Z"/>
                <w:sz w:val="16"/>
                <w:szCs w:val="16"/>
              </w:rPr>
            </w:pPr>
            <w:ins w:id="13554" w:author="Στάθης Καπ" w:date="2023-03-09T07:04:00Z">
              <w:r>
                <w:rPr>
                  <w:rFonts w:ascii="Calibri" w:hAnsi="Calibri" w:cs="Calibri"/>
                  <w:color w:val="000000"/>
                  <w:sz w:val="16"/>
                  <w:szCs w:val="16"/>
                </w:rPr>
                <w:t>72.84</w:t>
              </w:r>
            </w:ins>
          </w:p>
        </w:tc>
      </w:tr>
    </w:tbl>
    <w:p w14:paraId="25804857" w14:textId="6BD767CF" w:rsidR="00AC6F02" w:rsidRDefault="00AC6F02" w:rsidP="00AC6F02">
      <w:pPr>
        <w:rPr>
          <w:ins w:id="13555" w:author="Στάθης Καπ" w:date="2023-03-09T06:01:00Z"/>
        </w:rPr>
      </w:pPr>
    </w:p>
    <w:p w14:paraId="3FA28088" w14:textId="056DFFBE" w:rsidR="006E3D2E" w:rsidRPr="006B2DE3" w:rsidRDefault="006E3D2E" w:rsidP="000D1691">
      <w:pPr>
        <w:pStyle w:val="Caption"/>
        <w:keepNext/>
        <w:spacing w:after="0"/>
        <w:rPr>
          <w:ins w:id="13556" w:author="Στάθης Καπ" w:date="2023-03-09T06:06:00Z"/>
          <w:lang w:val="el-GR"/>
          <w:rPrChange w:id="13557" w:author="Στάθης Καπ" w:date="2023-03-09T06:23:00Z">
            <w:rPr>
              <w:ins w:id="13558" w:author="Στάθης Καπ" w:date="2023-03-09T06:06:00Z"/>
            </w:rPr>
          </w:rPrChange>
        </w:rPr>
        <w:pPrChange w:id="13559" w:author="Στάθης Καπ" w:date="2023-03-13T04:49:00Z">
          <w:pPr/>
        </w:pPrChange>
      </w:pPr>
      <w:ins w:id="13560" w:author="Στάθης Καπ" w:date="2023-03-09T06:06:00Z">
        <w:r w:rsidRPr="006B2DE3">
          <w:rPr>
            <w:lang w:val="el-GR"/>
            <w:rPrChange w:id="13561" w:author="Στάθης Καπ" w:date="2023-03-09T06:23:00Z">
              <w:rPr>
                <w:b/>
                <w:iCs/>
              </w:rPr>
            </w:rPrChange>
          </w:rPr>
          <w:t xml:space="preserve">Πίνακας </w:t>
        </w:r>
      </w:ins>
      <w:ins w:id="13562"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3563"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3564" w:author="Στάθης Καπ" w:date="2023-03-11T10:39:00Z">
        <w:r w:rsidR="00657928">
          <w:rPr>
            <w:noProof/>
            <w:lang w:val="el-GR"/>
          </w:rPr>
          <w:t>4</w:t>
        </w:r>
      </w:ins>
      <w:ins w:id="13565" w:author="Στάθης Καπ" w:date="2023-03-09T08:43:00Z">
        <w:r w:rsidR="00C148DE">
          <w:rPr>
            <w:lang w:val="el-GR"/>
          </w:rPr>
          <w:fldChar w:fldCharType="end"/>
        </w:r>
      </w:ins>
      <w:ins w:id="13566" w:author="Στάθης Καπ" w:date="2023-03-09T06:06:00Z">
        <w:r>
          <w:rPr>
            <w:lang w:val="el-GR"/>
          </w:rPr>
          <w:t xml:space="preserve">: </w:t>
        </w:r>
        <w:r w:rsidRPr="00060D2B">
          <w:rPr>
            <w:lang w:val="el-GR"/>
          </w:rPr>
          <w:t xml:space="preserve">Πειραματικά αποτελέσματα για τα στιγμιότυπα εισόδου των Cordeau, Gendreau και Laporte (m = </w:t>
        </w:r>
        <w:r>
          <w:rPr>
            <w:lang w:val="el-GR"/>
          </w:rPr>
          <w:t>4</w:t>
        </w:r>
        <w:r w:rsidRPr="00060D2B">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3567">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E3D2E" w14:paraId="25DBEEB5" w14:textId="77777777" w:rsidTr="009861B1">
        <w:trPr>
          <w:trHeight w:val="170"/>
          <w:jc w:val="center"/>
          <w:ins w:id="13568" w:author="Στάθης Καπ" w:date="2023-03-09T06:01:00Z"/>
        </w:trPr>
        <w:tc>
          <w:tcPr>
            <w:tcW w:w="453" w:type="dxa"/>
            <w:tcBorders>
              <w:top w:val="single" w:sz="4" w:space="0" w:color="auto"/>
              <w:left w:val="single" w:sz="4" w:space="0" w:color="auto"/>
              <w:bottom w:val="single" w:sz="4" w:space="0" w:color="auto"/>
            </w:tcBorders>
            <w:shd w:val="clear" w:color="auto" w:fill="E7E6E6" w:themeFill="background2"/>
          </w:tcPr>
          <w:p w14:paraId="48A8F07B" w14:textId="77777777" w:rsidR="006E3D2E" w:rsidRPr="009861B1" w:rsidRDefault="006E3D2E" w:rsidP="009861B1">
            <w:pPr>
              <w:jc w:val="center"/>
              <w:rPr>
                <w:ins w:id="13569" w:author="Στάθης Καπ" w:date="2023-03-09T06:01:00Z"/>
                <w:sz w:val="16"/>
                <w:szCs w:val="16"/>
                <w:lang w:val="el-GR"/>
              </w:rPr>
            </w:pPr>
          </w:p>
        </w:tc>
        <w:tc>
          <w:tcPr>
            <w:tcW w:w="565" w:type="dxa"/>
            <w:tcBorders>
              <w:top w:val="single" w:sz="4" w:space="0" w:color="auto"/>
              <w:bottom w:val="single" w:sz="4" w:space="0" w:color="auto"/>
            </w:tcBorders>
            <w:shd w:val="clear" w:color="auto" w:fill="E7E6E6" w:themeFill="background2"/>
          </w:tcPr>
          <w:p w14:paraId="141E7155" w14:textId="77777777" w:rsidR="006E3D2E" w:rsidRPr="009861B1" w:rsidRDefault="006E3D2E" w:rsidP="009861B1">
            <w:pPr>
              <w:jc w:val="center"/>
              <w:rPr>
                <w:ins w:id="13570" w:author="Στάθης Καπ" w:date="2023-03-09T06:01:00Z"/>
                <w:sz w:val="16"/>
                <w:szCs w:val="16"/>
              </w:rPr>
            </w:pPr>
            <w:ins w:id="13571" w:author="Στάθης Καπ" w:date="2023-03-09T06:01: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6EEE8AC4" w14:textId="77777777" w:rsidR="006E3D2E" w:rsidRPr="009861B1" w:rsidRDefault="006E3D2E" w:rsidP="009861B1">
            <w:pPr>
              <w:jc w:val="center"/>
              <w:rPr>
                <w:ins w:id="13572" w:author="Στάθης Καπ" w:date="2023-03-09T06:01:00Z"/>
                <w:sz w:val="16"/>
                <w:szCs w:val="16"/>
              </w:rPr>
            </w:pPr>
            <w:ins w:id="13573" w:author="Στάθης Καπ" w:date="2023-03-09T06:01: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04E6695" w14:textId="77777777" w:rsidR="006E3D2E" w:rsidRPr="009861B1" w:rsidRDefault="006E3D2E" w:rsidP="009861B1">
            <w:pPr>
              <w:jc w:val="center"/>
              <w:rPr>
                <w:ins w:id="13574" w:author="Στάθης Καπ" w:date="2023-03-09T06:01:00Z"/>
                <w:sz w:val="16"/>
                <w:szCs w:val="16"/>
              </w:rPr>
            </w:pPr>
            <w:ins w:id="13575" w:author="Στάθης Καπ" w:date="2023-03-09T06:01: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6AC232D3" w14:textId="77777777" w:rsidR="006E3D2E" w:rsidRPr="007E0F91" w:rsidRDefault="006E3D2E" w:rsidP="009861B1">
            <w:pPr>
              <w:jc w:val="center"/>
              <w:rPr>
                <w:ins w:id="13576" w:author="Στάθης Καπ" w:date="2023-03-09T06:01:00Z"/>
                <w:sz w:val="16"/>
                <w:szCs w:val="16"/>
              </w:rPr>
            </w:pPr>
            <w:ins w:id="13577" w:author="Στάθης Καπ" w:date="2023-03-09T06:01: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3724BA8B" w14:textId="77777777" w:rsidR="006E3D2E" w:rsidRPr="007E0F91" w:rsidRDefault="006E3D2E" w:rsidP="009861B1">
            <w:pPr>
              <w:jc w:val="center"/>
              <w:rPr>
                <w:ins w:id="13578" w:author="Στάθης Καπ" w:date="2023-03-09T06:01:00Z"/>
                <w:sz w:val="16"/>
                <w:szCs w:val="16"/>
              </w:rPr>
            </w:pPr>
            <w:ins w:id="13579" w:author="Στάθης Καπ" w:date="2023-03-09T06:01: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171543EF" w14:textId="77777777" w:rsidR="006E3D2E" w:rsidRPr="007E0F91" w:rsidRDefault="006E3D2E" w:rsidP="009861B1">
            <w:pPr>
              <w:jc w:val="center"/>
              <w:rPr>
                <w:ins w:id="13580" w:author="Στάθης Καπ" w:date="2023-03-09T06:01:00Z"/>
                <w:sz w:val="16"/>
                <w:szCs w:val="16"/>
              </w:rPr>
            </w:pPr>
            <w:ins w:id="13581" w:author="Στάθης Καπ" w:date="2023-03-09T06:01:00Z">
              <w:r w:rsidRPr="007E0F91">
                <w:rPr>
                  <w:sz w:val="16"/>
                  <w:szCs w:val="16"/>
                </w:rPr>
                <w:t>S=4</w:t>
              </w:r>
            </w:ins>
          </w:p>
        </w:tc>
      </w:tr>
      <w:tr w:rsidR="006E3D2E" w14:paraId="3100D42D" w14:textId="77777777" w:rsidTr="009861B1">
        <w:trPr>
          <w:trHeight w:val="170"/>
          <w:jc w:val="center"/>
          <w:ins w:id="13582" w:author="Στάθης Καπ" w:date="2023-03-09T06:01:00Z"/>
        </w:trPr>
        <w:tc>
          <w:tcPr>
            <w:tcW w:w="453" w:type="dxa"/>
            <w:vMerge w:val="restart"/>
            <w:tcBorders>
              <w:top w:val="single" w:sz="4" w:space="0" w:color="auto"/>
              <w:left w:val="single" w:sz="4" w:space="0" w:color="auto"/>
            </w:tcBorders>
            <w:shd w:val="clear" w:color="auto" w:fill="E7E6E6" w:themeFill="background2"/>
            <w:vAlign w:val="center"/>
          </w:tcPr>
          <w:p w14:paraId="01616927" w14:textId="77777777" w:rsidR="006E3D2E" w:rsidRPr="009861B1" w:rsidRDefault="006E3D2E" w:rsidP="009861B1">
            <w:pPr>
              <w:jc w:val="center"/>
              <w:rPr>
                <w:ins w:id="13583" w:author="Στάθης Καπ" w:date="2023-03-09T06:01:00Z"/>
                <w:sz w:val="16"/>
                <w:szCs w:val="16"/>
              </w:rPr>
            </w:pPr>
            <w:ins w:id="13584" w:author="Στάθης Καπ" w:date="2023-03-09T06:01: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10BB704" w14:textId="77777777" w:rsidR="006E3D2E" w:rsidRPr="009861B1" w:rsidRDefault="006E3D2E" w:rsidP="009861B1">
            <w:pPr>
              <w:jc w:val="center"/>
              <w:rPr>
                <w:ins w:id="13585" w:author="Στάθης Καπ" w:date="2023-03-09T06:01:00Z"/>
                <w:sz w:val="16"/>
                <w:szCs w:val="16"/>
              </w:rPr>
            </w:pPr>
            <w:ins w:id="13586" w:author="Στάθης Καπ" w:date="2023-03-09T06:01: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0978D0A0" w14:textId="77777777" w:rsidR="006E3D2E" w:rsidRPr="009861B1" w:rsidRDefault="006E3D2E" w:rsidP="009861B1">
            <w:pPr>
              <w:jc w:val="center"/>
              <w:rPr>
                <w:ins w:id="13587" w:author="Στάθης Καπ" w:date="2023-03-09T06:01:00Z"/>
                <w:sz w:val="16"/>
                <w:szCs w:val="16"/>
              </w:rPr>
            </w:pPr>
            <w:ins w:id="13588" w:author="Στάθης Καπ" w:date="2023-03-09T06:01: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7AE843A1" w14:textId="77777777" w:rsidR="006E3D2E" w:rsidRPr="009861B1" w:rsidRDefault="006E3D2E" w:rsidP="009861B1">
            <w:pPr>
              <w:jc w:val="center"/>
              <w:rPr>
                <w:ins w:id="13589" w:author="Στάθης Καπ" w:date="2023-03-09T06:01:00Z"/>
                <w:sz w:val="16"/>
                <w:szCs w:val="16"/>
              </w:rPr>
            </w:pPr>
            <w:ins w:id="13590" w:author="Στάθης Καπ" w:date="2023-03-09T06:01: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3B777435" w14:textId="77777777" w:rsidR="006E3D2E" w:rsidRPr="009861B1" w:rsidRDefault="006E3D2E" w:rsidP="009861B1">
            <w:pPr>
              <w:jc w:val="center"/>
              <w:rPr>
                <w:ins w:id="13591" w:author="Στάθης Καπ" w:date="2023-03-09T06:01:00Z"/>
                <w:sz w:val="16"/>
                <w:szCs w:val="16"/>
              </w:rPr>
            </w:pPr>
            <w:ins w:id="13592" w:author="Στάθης Καπ" w:date="2023-03-09T06:01: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B1E919" w14:textId="77777777" w:rsidR="006E3D2E" w:rsidRPr="009861B1" w:rsidRDefault="006E3D2E" w:rsidP="009861B1">
            <w:pPr>
              <w:jc w:val="center"/>
              <w:rPr>
                <w:ins w:id="13593" w:author="Στάθης Καπ" w:date="2023-03-09T06:01:00Z"/>
                <w:sz w:val="16"/>
                <w:szCs w:val="16"/>
              </w:rPr>
            </w:pPr>
            <w:ins w:id="13594" w:author="Στάθης Καπ" w:date="2023-03-09T06:01: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744847BC" w14:textId="77777777" w:rsidR="006E3D2E" w:rsidRPr="007E0F91" w:rsidRDefault="006E3D2E" w:rsidP="009861B1">
            <w:pPr>
              <w:jc w:val="center"/>
              <w:rPr>
                <w:ins w:id="13595" w:author="Στάθης Καπ" w:date="2023-03-09T06:01:00Z"/>
                <w:sz w:val="16"/>
                <w:szCs w:val="16"/>
              </w:rPr>
            </w:pPr>
            <w:ins w:id="13596"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13F4E79E" w14:textId="77777777" w:rsidR="006E3D2E" w:rsidRPr="007E0F91" w:rsidRDefault="006E3D2E" w:rsidP="009861B1">
            <w:pPr>
              <w:jc w:val="center"/>
              <w:rPr>
                <w:ins w:id="13597" w:author="Στάθης Καπ" w:date="2023-03-09T06:01:00Z"/>
                <w:sz w:val="16"/>
                <w:szCs w:val="16"/>
              </w:rPr>
            </w:pPr>
            <w:ins w:id="13598" w:author="Στάθης Καπ" w:date="2023-03-09T06:01: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56656AA" w14:textId="77777777" w:rsidR="006E3D2E" w:rsidRPr="007E0F91" w:rsidRDefault="006E3D2E" w:rsidP="009861B1">
            <w:pPr>
              <w:jc w:val="center"/>
              <w:rPr>
                <w:ins w:id="13599" w:author="Στάθης Καπ" w:date="2023-03-09T06:01:00Z"/>
                <w:sz w:val="16"/>
                <w:szCs w:val="16"/>
              </w:rPr>
            </w:pPr>
            <w:ins w:id="13600"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2178F6D" w14:textId="77777777" w:rsidR="006E3D2E" w:rsidRPr="007E0F91" w:rsidRDefault="006E3D2E" w:rsidP="009861B1">
            <w:pPr>
              <w:jc w:val="center"/>
              <w:rPr>
                <w:ins w:id="13601" w:author="Στάθης Καπ" w:date="2023-03-09T06:01:00Z"/>
                <w:sz w:val="16"/>
                <w:szCs w:val="16"/>
              </w:rPr>
            </w:pPr>
            <w:ins w:id="13602" w:author="Στάθης Καπ" w:date="2023-03-09T06:01: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CE61001" w14:textId="77777777" w:rsidR="006E3D2E" w:rsidRPr="007E0F91" w:rsidRDefault="006E3D2E" w:rsidP="009861B1">
            <w:pPr>
              <w:jc w:val="center"/>
              <w:rPr>
                <w:ins w:id="13603" w:author="Στάθης Καπ" w:date="2023-03-09T06:01:00Z"/>
                <w:sz w:val="16"/>
                <w:szCs w:val="16"/>
              </w:rPr>
            </w:pPr>
            <w:ins w:id="13604" w:author="Στάθης Καπ" w:date="2023-03-09T06:01:00Z">
              <w:r w:rsidRPr="007E0F91">
                <w:rPr>
                  <w:sz w:val="16"/>
                  <w:szCs w:val="16"/>
                </w:rPr>
                <w:t>CPU(s)</w:t>
              </w:r>
            </w:ins>
          </w:p>
        </w:tc>
      </w:tr>
      <w:tr w:rsidR="006E3D2E" w14:paraId="7D6B0B75" w14:textId="77777777" w:rsidTr="009861B1">
        <w:trPr>
          <w:trHeight w:val="170"/>
          <w:jc w:val="center"/>
          <w:ins w:id="13605" w:author="Στάθης Καπ" w:date="2023-03-09T06:01:00Z"/>
        </w:trPr>
        <w:tc>
          <w:tcPr>
            <w:tcW w:w="453" w:type="dxa"/>
            <w:vMerge/>
            <w:tcBorders>
              <w:left w:val="single" w:sz="4" w:space="0" w:color="auto"/>
              <w:bottom w:val="single" w:sz="4" w:space="0" w:color="auto"/>
            </w:tcBorders>
            <w:shd w:val="clear" w:color="auto" w:fill="E7E6E6" w:themeFill="background2"/>
          </w:tcPr>
          <w:p w14:paraId="07D885B6" w14:textId="77777777" w:rsidR="006E3D2E" w:rsidRPr="009861B1" w:rsidRDefault="006E3D2E" w:rsidP="009861B1">
            <w:pPr>
              <w:jc w:val="center"/>
              <w:rPr>
                <w:ins w:id="13606" w:author="Στάθης Καπ" w:date="2023-03-09T06:01:00Z"/>
                <w:sz w:val="14"/>
                <w:szCs w:val="14"/>
              </w:rPr>
            </w:pPr>
          </w:p>
        </w:tc>
        <w:tc>
          <w:tcPr>
            <w:tcW w:w="565" w:type="dxa"/>
            <w:vMerge/>
            <w:tcBorders>
              <w:bottom w:val="single" w:sz="4" w:space="0" w:color="auto"/>
            </w:tcBorders>
            <w:shd w:val="clear" w:color="auto" w:fill="E7E6E6" w:themeFill="background2"/>
          </w:tcPr>
          <w:p w14:paraId="188E55E9" w14:textId="77777777" w:rsidR="006E3D2E" w:rsidRPr="009861B1" w:rsidRDefault="006E3D2E" w:rsidP="009861B1">
            <w:pPr>
              <w:jc w:val="center"/>
              <w:rPr>
                <w:ins w:id="13607" w:author="Στάθης Καπ" w:date="2023-03-09T06:01:00Z"/>
                <w:sz w:val="14"/>
                <w:szCs w:val="14"/>
              </w:rPr>
            </w:pPr>
          </w:p>
        </w:tc>
        <w:tc>
          <w:tcPr>
            <w:tcW w:w="679" w:type="dxa"/>
            <w:vMerge/>
            <w:tcBorders>
              <w:bottom w:val="single" w:sz="4" w:space="0" w:color="auto"/>
            </w:tcBorders>
            <w:shd w:val="clear" w:color="auto" w:fill="E7E6E6" w:themeFill="background2"/>
          </w:tcPr>
          <w:p w14:paraId="2782875D" w14:textId="77777777" w:rsidR="006E3D2E" w:rsidRPr="009861B1" w:rsidRDefault="006E3D2E" w:rsidP="009861B1">
            <w:pPr>
              <w:jc w:val="center"/>
              <w:rPr>
                <w:ins w:id="13608" w:author="Στάθης Καπ" w:date="2023-03-09T06:01:00Z"/>
                <w:sz w:val="14"/>
                <w:szCs w:val="14"/>
              </w:rPr>
            </w:pPr>
          </w:p>
        </w:tc>
        <w:tc>
          <w:tcPr>
            <w:tcW w:w="453" w:type="dxa"/>
            <w:tcBorders>
              <w:top w:val="single" w:sz="4" w:space="0" w:color="auto"/>
              <w:bottom w:val="single" w:sz="4" w:space="0" w:color="auto"/>
            </w:tcBorders>
            <w:shd w:val="clear" w:color="auto" w:fill="E7E6E6" w:themeFill="background2"/>
          </w:tcPr>
          <w:p w14:paraId="558FCBB5" w14:textId="77777777" w:rsidR="006E3D2E" w:rsidRPr="009861B1" w:rsidRDefault="006E3D2E" w:rsidP="009861B1">
            <w:pPr>
              <w:jc w:val="center"/>
              <w:rPr>
                <w:ins w:id="13609" w:author="Στάθης Καπ" w:date="2023-03-09T06:01:00Z"/>
                <w:sz w:val="14"/>
                <w:szCs w:val="14"/>
              </w:rPr>
            </w:pPr>
            <w:ins w:id="13610" w:author="Στάθης Καπ" w:date="2023-03-09T06:01: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0886BF31" w14:textId="77777777" w:rsidR="006E3D2E" w:rsidRPr="009861B1" w:rsidRDefault="006E3D2E" w:rsidP="009861B1">
            <w:pPr>
              <w:jc w:val="center"/>
              <w:rPr>
                <w:ins w:id="13611" w:author="Στάθης Καπ" w:date="2023-03-09T06:01:00Z"/>
                <w:sz w:val="14"/>
                <w:szCs w:val="14"/>
              </w:rPr>
            </w:pPr>
            <w:ins w:id="13612" w:author="Στάθης Καπ" w:date="2023-03-09T06:01: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34616583" w14:textId="77777777" w:rsidR="006E3D2E" w:rsidRPr="009861B1" w:rsidRDefault="006E3D2E" w:rsidP="009861B1">
            <w:pPr>
              <w:jc w:val="center"/>
              <w:rPr>
                <w:ins w:id="13613" w:author="Στάθης Καπ" w:date="2023-03-09T06:01:00Z"/>
                <w:sz w:val="14"/>
                <w:szCs w:val="14"/>
              </w:rPr>
            </w:pPr>
            <w:ins w:id="13614" w:author="Στάθης Καπ" w:date="2023-03-09T06:0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801A99" w14:textId="77777777" w:rsidR="006E3D2E" w:rsidRPr="009861B1" w:rsidRDefault="006E3D2E" w:rsidP="009861B1">
            <w:pPr>
              <w:jc w:val="center"/>
              <w:rPr>
                <w:ins w:id="13615" w:author="Στάθης Καπ" w:date="2023-03-09T06:01:00Z"/>
                <w:sz w:val="14"/>
                <w:szCs w:val="14"/>
              </w:rPr>
            </w:pPr>
            <w:ins w:id="13616" w:author="Στάθης Καπ" w:date="2023-03-09T06:01: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2889286A" w14:textId="77777777" w:rsidR="006E3D2E" w:rsidRPr="009861B1" w:rsidRDefault="006E3D2E" w:rsidP="009861B1">
            <w:pPr>
              <w:jc w:val="center"/>
              <w:rPr>
                <w:ins w:id="13617" w:author="Στάθης Καπ" w:date="2023-03-09T06:01:00Z"/>
                <w:sz w:val="14"/>
                <w:szCs w:val="14"/>
              </w:rPr>
            </w:pPr>
            <w:ins w:id="13618" w:author="Στάθης Καπ" w:date="2023-03-09T06:01: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0E03344" w14:textId="77777777" w:rsidR="006E3D2E" w:rsidRPr="009861B1" w:rsidRDefault="006E3D2E" w:rsidP="009861B1">
            <w:pPr>
              <w:jc w:val="center"/>
              <w:rPr>
                <w:ins w:id="13619" w:author="Στάθης Καπ" w:date="2023-03-09T06:01:00Z"/>
                <w:sz w:val="14"/>
                <w:szCs w:val="14"/>
              </w:rPr>
            </w:pPr>
            <w:ins w:id="13620" w:author="Στάθης Καπ" w:date="2023-03-09T06:01: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241B797E" w14:textId="77777777" w:rsidR="006E3D2E" w:rsidRPr="009861B1" w:rsidRDefault="006E3D2E" w:rsidP="009861B1">
            <w:pPr>
              <w:jc w:val="center"/>
              <w:rPr>
                <w:ins w:id="13621" w:author="Στάθης Καπ" w:date="2023-03-09T06:01:00Z"/>
                <w:sz w:val="14"/>
                <w:szCs w:val="14"/>
              </w:rPr>
            </w:pPr>
            <w:ins w:id="13622" w:author="Στάθης Καπ" w:date="2023-03-09T06:01:00Z">
              <w:r w:rsidRPr="00E719CF">
                <w:rPr>
                  <w:sz w:val="14"/>
                  <w:szCs w:val="14"/>
                </w:rPr>
                <w:t>Gap (%)</w:t>
              </w:r>
            </w:ins>
          </w:p>
        </w:tc>
        <w:tc>
          <w:tcPr>
            <w:tcW w:w="453" w:type="dxa"/>
            <w:tcBorders>
              <w:left w:val="nil"/>
              <w:bottom w:val="single" w:sz="4" w:space="0" w:color="auto"/>
            </w:tcBorders>
            <w:shd w:val="clear" w:color="auto" w:fill="E7E6E6" w:themeFill="background2"/>
          </w:tcPr>
          <w:p w14:paraId="4D109CAE" w14:textId="77777777" w:rsidR="006E3D2E" w:rsidRPr="009861B1" w:rsidRDefault="006E3D2E" w:rsidP="009861B1">
            <w:pPr>
              <w:jc w:val="center"/>
              <w:rPr>
                <w:ins w:id="13623" w:author="Στάθης Καπ" w:date="2023-03-09T06:01:00Z"/>
                <w:sz w:val="14"/>
                <w:szCs w:val="14"/>
              </w:rPr>
            </w:pPr>
            <w:ins w:id="13624"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1157AB1C" w14:textId="77777777" w:rsidR="006E3D2E" w:rsidRPr="009861B1" w:rsidRDefault="006E3D2E" w:rsidP="009861B1">
            <w:pPr>
              <w:jc w:val="center"/>
              <w:rPr>
                <w:ins w:id="13625" w:author="Στάθης Καπ" w:date="2023-03-09T06:01:00Z"/>
                <w:sz w:val="14"/>
                <w:szCs w:val="14"/>
              </w:rPr>
            </w:pPr>
            <w:ins w:id="13626"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6B4C1A3A" w14:textId="77777777" w:rsidR="006E3D2E" w:rsidRPr="009861B1" w:rsidRDefault="006E3D2E" w:rsidP="009861B1">
            <w:pPr>
              <w:jc w:val="center"/>
              <w:rPr>
                <w:ins w:id="13627" w:author="Στάθης Καπ" w:date="2023-03-09T06:01:00Z"/>
                <w:sz w:val="14"/>
                <w:szCs w:val="14"/>
              </w:rPr>
            </w:pPr>
            <w:ins w:id="13628"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619700BB" w14:textId="77777777" w:rsidR="006E3D2E" w:rsidRPr="009861B1" w:rsidRDefault="006E3D2E" w:rsidP="009861B1">
            <w:pPr>
              <w:jc w:val="center"/>
              <w:rPr>
                <w:ins w:id="13629" w:author="Στάθης Καπ" w:date="2023-03-09T06:01:00Z"/>
                <w:sz w:val="14"/>
                <w:szCs w:val="14"/>
              </w:rPr>
            </w:pPr>
            <w:ins w:id="13630" w:author="Στάθης Καπ" w:date="2023-03-09T06:01:00Z">
              <w:r w:rsidRPr="00E719CF">
                <w:rPr>
                  <w:sz w:val="14"/>
                  <w:szCs w:val="14"/>
                </w:rPr>
                <w:t>Gap (%)</w:t>
              </w:r>
            </w:ins>
          </w:p>
        </w:tc>
        <w:tc>
          <w:tcPr>
            <w:tcW w:w="453" w:type="dxa"/>
            <w:tcBorders>
              <w:bottom w:val="single" w:sz="4" w:space="0" w:color="auto"/>
            </w:tcBorders>
            <w:shd w:val="clear" w:color="auto" w:fill="E7E6E6" w:themeFill="background2"/>
          </w:tcPr>
          <w:p w14:paraId="7903E1DE" w14:textId="77777777" w:rsidR="006E3D2E" w:rsidRPr="009861B1" w:rsidRDefault="006E3D2E" w:rsidP="009861B1">
            <w:pPr>
              <w:jc w:val="center"/>
              <w:rPr>
                <w:ins w:id="13631" w:author="Στάθης Καπ" w:date="2023-03-09T06:01:00Z"/>
                <w:sz w:val="14"/>
                <w:szCs w:val="14"/>
              </w:rPr>
            </w:pPr>
            <w:ins w:id="13632"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24FCFCFB" w14:textId="77777777" w:rsidR="006E3D2E" w:rsidRPr="009861B1" w:rsidRDefault="006E3D2E" w:rsidP="009861B1">
            <w:pPr>
              <w:jc w:val="center"/>
              <w:rPr>
                <w:ins w:id="13633" w:author="Στάθης Καπ" w:date="2023-03-09T06:01:00Z"/>
                <w:sz w:val="14"/>
                <w:szCs w:val="14"/>
              </w:rPr>
            </w:pPr>
            <w:ins w:id="13634"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1882026D" w14:textId="77777777" w:rsidR="006E3D2E" w:rsidRPr="009861B1" w:rsidRDefault="006E3D2E" w:rsidP="009861B1">
            <w:pPr>
              <w:jc w:val="center"/>
              <w:rPr>
                <w:ins w:id="13635" w:author="Στάθης Καπ" w:date="2023-03-09T06:01:00Z"/>
                <w:sz w:val="14"/>
                <w:szCs w:val="14"/>
              </w:rPr>
            </w:pPr>
            <w:ins w:id="13636" w:author="Στάθης Καπ" w:date="2023-03-09T06:01: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EA3CFE3" w14:textId="77777777" w:rsidR="006E3D2E" w:rsidRPr="009861B1" w:rsidRDefault="006E3D2E" w:rsidP="009861B1">
            <w:pPr>
              <w:jc w:val="center"/>
              <w:rPr>
                <w:ins w:id="13637" w:author="Στάθης Καπ" w:date="2023-03-09T06:01:00Z"/>
                <w:sz w:val="14"/>
                <w:szCs w:val="14"/>
              </w:rPr>
            </w:pPr>
            <w:ins w:id="13638" w:author="Στάθης Καπ" w:date="2023-03-09T06:01:00Z">
              <w:r w:rsidRPr="00E719CF">
                <w:rPr>
                  <w:sz w:val="14"/>
                  <w:szCs w:val="14"/>
                </w:rPr>
                <w:t>Gap (%)</w:t>
              </w:r>
            </w:ins>
          </w:p>
        </w:tc>
      </w:tr>
      <w:tr w:rsidR="00BD2E78" w14:paraId="59E9295A"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639"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640" w:author="Στάθης Καπ" w:date="2023-03-09T06:01:00Z"/>
          <w:trPrChange w:id="13641" w:author="Στάθης Καπ" w:date="2023-03-09T07:06: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3642" w:author="Στάθης Καπ" w:date="2023-03-09T07:06: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0EA37919" w14:textId="77777777" w:rsidR="00BD2E78" w:rsidRPr="007E0F91" w:rsidRDefault="00BD2E78" w:rsidP="00BD2E78">
            <w:pPr>
              <w:jc w:val="center"/>
              <w:rPr>
                <w:ins w:id="13643" w:author="Στάθης Καπ" w:date="2023-03-09T06:01:00Z"/>
                <w:sz w:val="16"/>
                <w:szCs w:val="16"/>
              </w:rPr>
            </w:pPr>
            <w:ins w:id="13644" w:author="Στάθης Καπ" w:date="2023-03-09T06:01:00Z">
              <w:r w:rsidRPr="007E0F91">
                <w:rPr>
                  <w:sz w:val="16"/>
                  <w:szCs w:val="16"/>
                </w:rPr>
                <w:t>pr01</w:t>
              </w:r>
            </w:ins>
          </w:p>
        </w:tc>
        <w:tc>
          <w:tcPr>
            <w:tcW w:w="565" w:type="dxa"/>
            <w:tcBorders>
              <w:top w:val="single" w:sz="4" w:space="0" w:color="auto"/>
              <w:left w:val="single" w:sz="4" w:space="0" w:color="auto"/>
            </w:tcBorders>
            <w:vAlign w:val="center"/>
            <w:tcPrChange w:id="13645" w:author="Στάθης Καπ" w:date="2023-03-09T07:06:00Z">
              <w:tcPr>
                <w:tcW w:w="565" w:type="dxa"/>
                <w:gridSpan w:val="2"/>
                <w:tcBorders>
                  <w:top w:val="single" w:sz="4" w:space="0" w:color="auto"/>
                  <w:left w:val="single" w:sz="4" w:space="0" w:color="auto"/>
                </w:tcBorders>
              </w:tcPr>
            </w:tcPrChange>
          </w:tcPr>
          <w:p w14:paraId="306975A5" w14:textId="40589898" w:rsidR="00BD2E78" w:rsidRPr="007E0F91" w:rsidRDefault="00BD2E78" w:rsidP="00BD2E78">
            <w:pPr>
              <w:jc w:val="center"/>
              <w:rPr>
                <w:ins w:id="13646" w:author="Στάθης Καπ" w:date="2023-03-09T06:01:00Z"/>
                <w:sz w:val="16"/>
                <w:szCs w:val="16"/>
              </w:rPr>
            </w:pPr>
            <w:ins w:id="13647" w:author="Στάθης Καπ" w:date="2023-03-09T07:06:00Z">
              <w:r>
                <w:rPr>
                  <w:rFonts w:ascii="Calibri" w:hAnsi="Calibri" w:cstheme="minorHAnsi"/>
                  <w:color w:val="000000"/>
                  <w:sz w:val="16"/>
                  <w:szCs w:val="16"/>
                </w:rPr>
                <w:t>657</w:t>
              </w:r>
            </w:ins>
          </w:p>
        </w:tc>
        <w:tc>
          <w:tcPr>
            <w:tcW w:w="679" w:type="dxa"/>
            <w:tcBorders>
              <w:top w:val="single" w:sz="4" w:space="0" w:color="auto"/>
              <w:right w:val="single" w:sz="4" w:space="0" w:color="auto"/>
            </w:tcBorders>
            <w:vAlign w:val="center"/>
            <w:tcPrChange w:id="13648" w:author="Στάθης Καπ" w:date="2023-03-09T07:06:00Z">
              <w:tcPr>
                <w:tcW w:w="679" w:type="dxa"/>
                <w:gridSpan w:val="2"/>
                <w:tcBorders>
                  <w:top w:val="single" w:sz="4" w:space="0" w:color="auto"/>
                  <w:right w:val="single" w:sz="4" w:space="0" w:color="auto"/>
                </w:tcBorders>
              </w:tcPr>
            </w:tcPrChange>
          </w:tcPr>
          <w:p w14:paraId="58D3124E" w14:textId="17FE36FE" w:rsidR="00BD2E78" w:rsidRPr="007E0F91" w:rsidRDefault="00BD2E78" w:rsidP="00BD2E78">
            <w:pPr>
              <w:jc w:val="center"/>
              <w:rPr>
                <w:ins w:id="13649" w:author="Στάθης Καπ" w:date="2023-03-09T06:01:00Z"/>
                <w:sz w:val="16"/>
                <w:szCs w:val="16"/>
              </w:rPr>
            </w:pPr>
            <w:ins w:id="13650" w:author="Στάθης Καπ" w:date="2023-03-09T07:06:00Z">
              <w:r>
                <w:rPr>
                  <w:rFonts w:ascii="Calibri" w:hAnsi="Calibri" w:cstheme="minorHAnsi"/>
                  <w:color w:val="000000"/>
                  <w:sz w:val="16"/>
                  <w:szCs w:val="16"/>
                </w:rPr>
                <w:t>644</w:t>
              </w:r>
            </w:ins>
          </w:p>
        </w:tc>
        <w:tc>
          <w:tcPr>
            <w:tcW w:w="453" w:type="dxa"/>
            <w:tcBorders>
              <w:top w:val="single" w:sz="4" w:space="0" w:color="auto"/>
              <w:left w:val="single" w:sz="4" w:space="0" w:color="auto"/>
            </w:tcBorders>
            <w:vAlign w:val="center"/>
            <w:tcPrChange w:id="13651" w:author="Στάθης Καπ" w:date="2023-03-09T07:06:00Z">
              <w:tcPr>
                <w:tcW w:w="453" w:type="dxa"/>
                <w:gridSpan w:val="2"/>
                <w:tcBorders>
                  <w:top w:val="single" w:sz="4" w:space="0" w:color="auto"/>
                  <w:left w:val="single" w:sz="4" w:space="0" w:color="auto"/>
                </w:tcBorders>
                <w:vAlign w:val="bottom"/>
              </w:tcPr>
            </w:tcPrChange>
          </w:tcPr>
          <w:p w14:paraId="34723299" w14:textId="566CD89E" w:rsidR="00BD2E78" w:rsidRPr="007E0F91" w:rsidRDefault="00BD2E78" w:rsidP="00BD2E78">
            <w:pPr>
              <w:jc w:val="center"/>
              <w:rPr>
                <w:ins w:id="13652" w:author="Στάθης Καπ" w:date="2023-03-09T06:01:00Z"/>
                <w:sz w:val="16"/>
                <w:szCs w:val="16"/>
              </w:rPr>
            </w:pPr>
            <w:ins w:id="13653" w:author="Στάθης Καπ" w:date="2023-03-09T07:06:00Z">
              <w:r>
                <w:rPr>
                  <w:rFonts w:ascii="Calibri" w:hAnsi="Calibri" w:cs="Calibri"/>
                  <w:color w:val="000000"/>
                  <w:sz w:val="16"/>
                  <w:szCs w:val="16"/>
                </w:rPr>
                <w:t>649</w:t>
              </w:r>
            </w:ins>
          </w:p>
        </w:tc>
        <w:tc>
          <w:tcPr>
            <w:tcW w:w="708" w:type="dxa"/>
            <w:tcBorders>
              <w:top w:val="single" w:sz="4" w:space="0" w:color="auto"/>
            </w:tcBorders>
            <w:vAlign w:val="center"/>
            <w:tcPrChange w:id="13654" w:author="Στάθης Καπ" w:date="2023-03-09T07:06:00Z">
              <w:tcPr>
                <w:tcW w:w="708" w:type="dxa"/>
                <w:gridSpan w:val="2"/>
                <w:tcBorders>
                  <w:top w:val="single" w:sz="4" w:space="0" w:color="auto"/>
                </w:tcBorders>
                <w:vAlign w:val="center"/>
              </w:tcPr>
            </w:tcPrChange>
          </w:tcPr>
          <w:p w14:paraId="1C0BDF84" w14:textId="41B47FF2" w:rsidR="00BD2E78" w:rsidRPr="007E0F91" w:rsidRDefault="00BD2E78" w:rsidP="00BD2E78">
            <w:pPr>
              <w:jc w:val="center"/>
              <w:rPr>
                <w:ins w:id="13655" w:author="Στάθης Καπ" w:date="2023-03-09T06:01:00Z"/>
                <w:sz w:val="16"/>
                <w:szCs w:val="16"/>
              </w:rPr>
            </w:pPr>
            <w:ins w:id="13656" w:author="Στάθης Καπ" w:date="2023-03-09T07:06:00Z">
              <w:r>
                <w:rPr>
                  <w:rFonts w:ascii="Calibri" w:hAnsi="Calibri" w:cs="Calibri"/>
                  <w:color w:val="000000"/>
                  <w:sz w:val="16"/>
                  <w:szCs w:val="16"/>
                </w:rPr>
                <w:t>1.22</w:t>
              </w:r>
            </w:ins>
          </w:p>
        </w:tc>
        <w:tc>
          <w:tcPr>
            <w:tcW w:w="652" w:type="dxa"/>
            <w:vMerge w:val="restart"/>
            <w:tcBorders>
              <w:top w:val="single" w:sz="4" w:space="0" w:color="auto"/>
              <w:right w:val="single" w:sz="4" w:space="0" w:color="auto"/>
            </w:tcBorders>
            <w:vAlign w:val="center"/>
            <w:tcPrChange w:id="13657" w:author="Στάθης Καπ" w:date="2023-03-09T07:06:00Z">
              <w:tcPr>
                <w:tcW w:w="652" w:type="dxa"/>
                <w:gridSpan w:val="2"/>
                <w:vMerge w:val="restart"/>
                <w:tcBorders>
                  <w:top w:val="single" w:sz="4" w:space="0" w:color="auto"/>
                  <w:right w:val="single" w:sz="4" w:space="0" w:color="auto"/>
                </w:tcBorders>
                <w:vAlign w:val="bottom"/>
              </w:tcPr>
            </w:tcPrChange>
          </w:tcPr>
          <w:p w14:paraId="7CD5B2D3" w14:textId="77777777" w:rsidR="00BD2E78" w:rsidRPr="007E0F91" w:rsidRDefault="00BD2E78" w:rsidP="00BD2E78">
            <w:pPr>
              <w:jc w:val="center"/>
              <w:rPr>
                <w:ins w:id="13658" w:author="Στάθης Καπ" w:date="2023-03-09T07:06:00Z"/>
                <w:sz w:val="16"/>
                <w:szCs w:val="16"/>
              </w:rPr>
            </w:pPr>
            <w:ins w:id="13659" w:author="Στάθης Καπ" w:date="2023-03-09T07:06:00Z">
              <w:r>
                <w:rPr>
                  <w:rFonts w:ascii="Calibri" w:hAnsi="Calibri" w:cs="Calibri"/>
                  <w:color w:val="000000"/>
                  <w:sz w:val="16"/>
                  <w:szCs w:val="16"/>
                </w:rPr>
                <w:t>0.184</w:t>
              </w:r>
            </w:ins>
          </w:p>
          <w:p w14:paraId="069AB9A9" w14:textId="77777777" w:rsidR="00BD2E78" w:rsidRPr="007E0F91" w:rsidRDefault="00BD2E78" w:rsidP="00BD2E78">
            <w:pPr>
              <w:jc w:val="center"/>
              <w:rPr>
                <w:ins w:id="13660" w:author="Στάθης Καπ" w:date="2023-03-09T07:06:00Z"/>
                <w:sz w:val="16"/>
                <w:szCs w:val="16"/>
              </w:rPr>
            </w:pPr>
            <w:ins w:id="13661" w:author="Στάθης Καπ" w:date="2023-03-09T07:06:00Z">
              <w:r>
                <w:rPr>
                  <w:rFonts w:ascii="Calibri" w:hAnsi="Calibri" w:cs="Calibri"/>
                  <w:color w:val="000000"/>
                  <w:sz w:val="16"/>
                  <w:szCs w:val="16"/>
                </w:rPr>
                <w:t>0.964</w:t>
              </w:r>
            </w:ins>
          </w:p>
          <w:p w14:paraId="79365FE5" w14:textId="77777777" w:rsidR="00BD2E78" w:rsidRPr="007E0F91" w:rsidRDefault="00BD2E78" w:rsidP="00BD2E78">
            <w:pPr>
              <w:jc w:val="center"/>
              <w:rPr>
                <w:ins w:id="13662" w:author="Στάθης Καπ" w:date="2023-03-09T07:06:00Z"/>
                <w:sz w:val="16"/>
                <w:szCs w:val="16"/>
              </w:rPr>
            </w:pPr>
            <w:ins w:id="13663" w:author="Στάθης Καπ" w:date="2023-03-09T07:06:00Z">
              <w:r>
                <w:rPr>
                  <w:rFonts w:ascii="Calibri" w:hAnsi="Calibri" w:cs="Calibri"/>
                  <w:color w:val="000000"/>
                  <w:sz w:val="16"/>
                  <w:szCs w:val="16"/>
                </w:rPr>
                <w:t>1.408</w:t>
              </w:r>
            </w:ins>
          </w:p>
          <w:p w14:paraId="76D5B7F9" w14:textId="77777777" w:rsidR="00BD2E78" w:rsidRPr="007E0F91" w:rsidRDefault="00BD2E78" w:rsidP="00BD2E78">
            <w:pPr>
              <w:jc w:val="center"/>
              <w:rPr>
                <w:ins w:id="13664" w:author="Στάθης Καπ" w:date="2023-03-09T07:06:00Z"/>
                <w:sz w:val="16"/>
                <w:szCs w:val="16"/>
              </w:rPr>
            </w:pPr>
            <w:ins w:id="13665" w:author="Στάθης Καπ" w:date="2023-03-09T07:06:00Z">
              <w:r>
                <w:rPr>
                  <w:rFonts w:ascii="Calibri" w:hAnsi="Calibri" w:cs="Calibri"/>
                  <w:color w:val="000000"/>
                  <w:sz w:val="16"/>
                  <w:szCs w:val="16"/>
                </w:rPr>
                <w:t>7.67</w:t>
              </w:r>
            </w:ins>
          </w:p>
          <w:p w14:paraId="0CD3AA0A" w14:textId="77777777" w:rsidR="00BD2E78" w:rsidRPr="007E0F91" w:rsidRDefault="00BD2E78" w:rsidP="00BD2E78">
            <w:pPr>
              <w:jc w:val="center"/>
              <w:rPr>
                <w:ins w:id="13666" w:author="Στάθης Καπ" w:date="2023-03-09T07:06:00Z"/>
                <w:sz w:val="16"/>
                <w:szCs w:val="16"/>
              </w:rPr>
            </w:pPr>
            <w:ins w:id="13667" w:author="Στάθης Καπ" w:date="2023-03-09T07:06:00Z">
              <w:r>
                <w:rPr>
                  <w:rFonts w:ascii="Calibri" w:hAnsi="Calibri" w:cs="Calibri"/>
                  <w:color w:val="000000"/>
                  <w:sz w:val="16"/>
                  <w:szCs w:val="16"/>
                </w:rPr>
                <w:t>4.069</w:t>
              </w:r>
            </w:ins>
          </w:p>
          <w:p w14:paraId="6D5E1CD8" w14:textId="77777777" w:rsidR="00BD2E78" w:rsidRPr="007E0F91" w:rsidRDefault="00BD2E78" w:rsidP="00BD2E78">
            <w:pPr>
              <w:jc w:val="center"/>
              <w:rPr>
                <w:ins w:id="13668" w:author="Στάθης Καπ" w:date="2023-03-09T07:06:00Z"/>
                <w:sz w:val="16"/>
                <w:szCs w:val="16"/>
              </w:rPr>
            </w:pPr>
            <w:ins w:id="13669" w:author="Στάθης Καπ" w:date="2023-03-09T07:06:00Z">
              <w:r>
                <w:rPr>
                  <w:rFonts w:ascii="Calibri" w:hAnsi="Calibri" w:cs="Calibri"/>
                  <w:color w:val="000000"/>
                  <w:sz w:val="16"/>
                  <w:szCs w:val="16"/>
                </w:rPr>
                <w:t>12.217</w:t>
              </w:r>
            </w:ins>
          </w:p>
          <w:p w14:paraId="582E19CA" w14:textId="77777777" w:rsidR="00BD2E78" w:rsidRPr="007E0F91" w:rsidRDefault="00BD2E78" w:rsidP="00BD2E78">
            <w:pPr>
              <w:jc w:val="center"/>
              <w:rPr>
                <w:ins w:id="13670" w:author="Στάθης Καπ" w:date="2023-03-09T07:06:00Z"/>
                <w:sz w:val="16"/>
                <w:szCs w:val="16"/>
              </w:rPr>
            </w:pPr>
            <w:ins w:id="13671" w:author="Στάθης Καπ" w:date="2023-03-09T07:06:00Z">
              <w:r>
                <w:rPr>
                  <w:rFonts w:ascii="Calibri" w:hAnsi="Calibri" w:cs="Calibri"/>
                  <w:color w:val="000000"/>
                  <w:sz w:val="16"/>
                  <w:szCs w:val="16"/>
                </w:rPr>
                <w:t>0.414</w:t>
              </w:r>
            </w:ins>
          </w:p>
          <w:p w14:paraId="288391FD" w14:textId="77777777" w:rsidR="00BD2E78" w:rsidRPr="007E0F91" w:rsidRDefault="00BD2E78" w:rsidP="00BD2E78">
            <w:pPr>
              <w:jc w:val="center"/>
              <w:rPr>
                <w:ins w:id="13672" w:author="Στάθης Καπ" w:date="2023-03-09T07:06:00Z"/>
                <w:sz w:val="16"/>
                <w:szCs w:val="16"/>
              </w:rPr>
            </w:pPr>
            <w:ins w:id="13673" w:author="Στάθης Καπ" w:date="2023-03-09T07:06:00Z">
              <w:r>
                <w:rPr>
                  <w:rFonts w:ascii="Calibri" w:hAnsi="Calibri" w:cs="Calibri"/>
                  <w:color w:val="000000"/>
                  <w:sz w:val="16"/>
                  <w:szCs w:val="16"/>
                </w:rPr>
                <w:t>1.585</w:t>
              </w:r>
            </w:ins>
          </w:p>
          <w:p w14:paraId="47D0B107" w14:textId="77777777" w:rsidR="00BD2E78" w:rsidRPr="007E0F91" w:rsidRDefault="00BD2E78" w:rsidP="00BD2E78">
            <w:pPr>
              <w:jc w:val="center"/>
              <w:rPr>
                <w:ins w:id="13674" w:author="Στάθης Καπ" w:date="2023-03-09T07:06:00Z"/>
                <w:sz w:val="16"/>
                <w:szCs w:val="16"/>
              </w:rPr>
            </w:pPr>
            <w:ins w:id="13675" w:author="Στάθης Καπ" w:date="2023-03-09T07:06:00Z">
              <w:r>
                <w:rPr>
                  <w:rFonts w:ascii="Calibri" w:hAnsi="Calibri" w:cs="Calibri"/>
                  <w:color w:val="000000"/>
                  <w:sz w:val="16"/>
                  <w:szCs w:val="16"/>
                </w:rPr>
                <w:t>2.929</w:t>
              </w:r>
            </w:ins>
          </w:p>
          <w:p w14:paraId="5EA495EF" w14:textId="77777777" w:rsidR="00BD2E78" w:rsidRPr="007E0F91" w:rsidRDefault="00BD2E78" w:rsidP="00BD2E78">
            <w:pPr>
              <w:jc w:val="center"/>
              <w:rPr>
                <w:ins w:id="13676" w:author="Στάθης Καπ" w:date="2023-03-09T07:06:00Z"/>
                <w:sz w:val="16"/>
                <w:szCs w:val="16"/>
              </w:rPr>
            </w:pPr>
            <w:ins w:id="13677" w:author="Στάθης Καπ" w:date="2023-03-09T07:06:00Z">
              <w:r>
                <w:rPr>
                  <w:rFonts w:ascii="Calibri" w:hAnsi="Calibri" w:cs="Calibri"/>
                  <w:color w:val="000000"/>
                  <w:sz w:val="16"/>
                  <w:szCs w:val="16"/>
                </w:rPr>
                <w:t>7.365</w:t>
              </w:r>
            </w:ins>
          </w:p>
          <w:p w14:paraId="730B1780" w14:textId="77777777" w:rsidR="00BD2E78" w:rsidRPr="007E0F91" w:rsidRDefault="00BD2E78" w:rsidP="00BD2E78">
            <w:pPr>
              <w:jc w:val="center"/>
              <w:rPr>
                <w:ins w:id="13678" w:author="Στάθης Καπ" w:date="2023-03-09T07:06:00Z"/>
                <w:sz w:val="16"/>
                <w:szCs w:val="16"/>
              </w:rPr>
            </w:pPr>
            <w:ins w:id="13679" w:author="Στάθης Καπ" w:date="2023-03-09T07:06:00Z">
              <w:r>
                <w:rPr>
                  <w:rFonts w:ascii="Calibri" w:hAnsi="Calibri" w:cs="Calibri"/>
                  <w:color w:val="000000"/>
                  <w:sz w:val="16"/>
                  <w:szCs w:val="16"/>
                </w:rPr>
                <w:t>0.087</w:t>
              </w:r>
            </w:ins>
          </w:p>
          <w:p w14:paraId="03E926FB" w14:textId="77777777" w:rsidR="00BD2E78" w:rsidRPr="007E0F91" w:rsidRDefault="00BD2E78" w:rsidP="00BD2E78">
            <w:pPr>
              <w:jc w:val="center"/>
              <w:rPr>
                <w:ins w:id="13680" w:author="Στάθης Καπ" w:date="2023-03-09T07:06:00Z"/>
                <w:sz w:val="16"/>
                <w:szCs w:val="16"/>
              </w:rPr>
            </w:pPr>
            <w:ins w:id="13681" w:author="Στάθης Καπ" w:date="2023-03-09T07:06:00Z">
              <w:r>
                <w:rPr>
                  <w:rFonts w:ascii="Calibri" w:hAnsi="Calibri" w:cs="Calibri"/>
                  <w:color w:val="000000"/>
                  <w:sz w:val="16"/>
                  <w:szCs w:val="16"/>
                </w:rPr>
                <w:t>0.664</w:t>
              </w:r>
            </w:ins>
          </w:p>
          <w:p w14:paraId="1F8D0D1A" w14:textId="77777777" w:rsidR="00BD2E78" w:rsidRPr="007E0F91" w:rsidRDefault="00BD2E78" w:rsidP="00BD2E78">
            <w:pPr>
              <w:jc w:val="center"/>
              <w:rPr>
                <w:ins w:id="13682" w:author="Στάθης Καπ" w:date="2023-03-09T07:06:00Z"/>
                <w:sz w:val="16"/>
                <w:szCs w:val="16"/>
              </w:rPr>
            </w:pPr>
            <w:ins w:id="13683" w:author="Στάθης Καπ" w:date="2023-03-09T07:06:00Z">
              <w:r>
                <w:rPr>
                  <w:rFonts w:ascii="Calibri" w:hAnsi="Calibri" w:cs="Calibri"/>
                  <w:color w:val="000000"/>
                  <w:sz w:val="16"/>
                  <w:szCs w:val="16"/>
                </w:rPr>
                <w:t>1.755</w:t>
              </w:r>
            </w:ins>
          </w:p>
          <w:p w14:paraId="2DAC69FE" w14:textId="77777777" w:rsidR="00BD2E78" w:rsidRPr="007E0F91" w:rsidRDefault="00BD2E78" w:rsidP="00BD2E78">
            <w:pPr>
              <w:jc w:val="center"/>
              <w:rPr>
                <w:ins w:id="13684" w:author="Στάθης Καπ" w:date="2023-03-09T07:06:00Z"/>
                <w:sz w:val="16"/>
                <w:szCs w:val="16"/>
              </w:rPr>
            </w:pPr>
            <w:ins w:id="13685" w:author="Στάθης Καπ" w:date="2023-03-09T07:06:00Z">
              <w:r>
                <w:rPr>
                  <w:rFonts w:ascii="Calibri" w:hAnsi="Calibri" w:cs="Calibri"/>
                  <w:color w:val="000000"/>
                  <w:sz w:val="16"/>
                  <w:szCs w:val="16"/>
                </w:rPr>
                <w:t>2.402</w:t>
              </w:r>
            </w:ins>
          </w:p>
          <w:p w14:paraId="50D11E00" w14:textId="77777777" w:rsidR="00BD2E78" w:rsidRPr="007E0F91" w:rsidRDefault="00BD2E78" w:rsidP="00BD2E78">
            <w:pPr>
              <w:jc w:val="center"/>
              <w:rPr>
                <w:ins w:id="13686" w:author="Στάθης Καπ" w:date="2023-03-09T07:06:00Z"/>
                <w:sz w:val="16"/>
                <w:szCs w:val="16"/>
              </w:rPr>
            </w:pPr>
            <w:ins w:id="13687" w:author="Στάθης Καπ" w:date="2023-03-09T07:06:00Z">
              <w:r>
                <w:rPr>
                  <w:rFonts w:ascii="Calibri" w:hAnsi="Calibri" w:cs="Calibri"/>
                  <w:color w:val="000000"/>
                  <w:sz w:val="16"/>
                  <w:szCs w:val="16"/>
                </w:rPr>
                <w:t>6.725</w:t>
              </w:r>
            </w:ins>
          </w:p>
          <w:p w14:paraId="7B2A9819" w14:textId="77777777" w:rsidR="00BD2E78" w:rsidRPr="007E0F91" w:rsidRDefault="00BD2E78" w:rsidP="00BD2E78">
            <w:pPr>
              <w:jc w:val="center"/>
              <w:rPr>
                <w:ins w:id="13688" w:author="Στάθης Καπ" w:date="2023-03-09T07:06:00Z"/>
                <w:sz w:val="16"/>
                <w:szCs w:val="16"/>
              </w:rPr>
            </w:pPr>
            <w:ins w:id="13689" w:author="Στάθης Καπ" w:date="2023-03-09T07:06:00Z">
              <w:r>
                <w:rPr>
                  <w:rFonts w:ascii="Calibri" w:hAnsi="Calibri" w:cs="Calibri"/>
                  <w:color w:val="000000"/>
                  <w:sz w:val="16"/>
                  <w:szCs w:val="16"/>
                </w:rPr>
                <w:t>8.132</w:t>
              </w:r>
            </w:ins>
          </w:p>
          <w:p w14:paraId="62E81C0A" w14:textId="77777777" w:rsidR="00BD2E78" w:rsidRPr="007E0F91" w:rsidRDefault="00BD2E78" w:rsidP="00BD2E78">
            <w:pPr>
              <w:jc w:val="center"/>
              <w:rPr>
                <w:ins w:id="13690" w:author="Στάθης Καπ" w:date="2023-03-09T07:06:00Z"/>
                <w:sz w:val="16"/>
                <w:szCs w:val="16"/>
              </w:rPr>
            </w:pPr>
            <w:ins w:id="13691" w:author="Στάθης Καπ" w:date="2023-03-09T07:06:00Z">
              <w:r>
                <w:rPr>
                  <w:rFonts w:ascii="Calibri" w:hAnsi="Calibri" w:cs="Calibri"/>
                  <w:color w:val="000000"/>
                  <w:sz w:val="16"/>
                  <w:szCs w:val="16"/>
                </w:rPr>
                <w:t>0.769</w:t>
              </w:r>
            </w:ins>
          </w:p>
          <w:p w14:paraId="3D799891" w14:textId="77777777" w:rsidR="00BD2E78" w:rsidRPr="007E0F91" w:rsidRDefault="00BD2E78" w:rsidP="00BD2E78">
            <w:pPr>
              <w:jc w:val="center"/>
              <w:rPr>
                <w:ins w:id="13692" w:author="Στάθης Καπ" w:date="2023-03-09T07:06:00Z"/>
                <w:sz w:val="16"/>
                <w:szCs w:val="16"/>
              </w:rPr>
            </w:pPr>
            <w:ins w:id="13693" w:author="Στάθης Καπ" w:date="2023-03-09T07:06:00Z">
              <w:r>
                <w:rPr>
                  <w:rFonts w:ascii="Calibri" w:hAnsi="Calibri" w:cs="Calibri"/>
                  <w:color w:val="000000"/>
                  <w:sz w:val="16"/>
                  <w:szCs w:val="16"/>
                </w:rPr>
                <w:t>2.123</w:t>
              </w:r>
            </w:ins>
          </w:p>
          <w:p w14:paraId="2C9F1A58" w14:textId="77777777" w:rsidR="00BD2E78" w:rsidRPr="007E0F91" w:rsidRDefault="00BD2E78" w:rsidP="00BD2E78">
            <w:pPr>
              <w:jc w:val="center"/>
              <w:rPr>
                <w:ins w:id="13694" w:author="Στάθης Καπ" w:date="2023-03-09T07:06:00Z"/>
                <w:sz w:val="16"/>
                <w:szCs w:val="16"/>
              </w:rPr>
            </w:pPr>
            <w:ins w:id="13695" w:author="Στάθης Καπ" w:date="2023-03-09T07:06:00Z">
              <w:r>
                <w:rPr>
                  <w:rFonts w:ascii="Calibri" w:hAnsi="Calibri" w:cs="Calibri"/>
                  <w:color w:val="000000"/>
                  <w:sz w:val="16"/>
                  <w:szCs w:val="16"/>
                </w:rPr>
                <w:t>5.337</w:t>
              </w:r>
            </w:ins>
          </w:p>
          <w:p w14:paraId="5EBFBA4C" w14:textId="6EC2609B" w:rsidR="00BD2E78" w:rsidRPr="007E0F91" w:rsidRDefault="00BD2E78" w:rsidP="00BD2E78">
            <w:pPr>
              <w:jc w:val="center"/>
              <w:rPr>
                <w:ins w:id="13696" w:author="Στάθης Καπ" w:date="2023-03-09T06:01:00Z"/>
                <w:sz w:val="16"/>
                <w:szCs w:val="16"/>
              </w:rPr>
            </w:pPr>
            <w:ins w:id="13697" w:author="Στάθης Καπ" w:date="2023-03-09T07:06:00Z">
              <w:r>
                <w:rPr>
                  <w:rFonts w:ascii="Calibri" w:hAnsi="Calibri" w:cs="Calibri"/>
                  <w:color w:val="000000"/>
                  <w:sz w:val="16"/>
                  <w:szCs w:val="16"/>
                </w:rPr>
                <w:t>9.077</w:t>
              </w:r>
            </w:ins>
          </w:p>
        </w:tc>
        <w:tc>
          <w:tcPr>
            <w:tcW w:w="453" w:type="dxa"/>
            <w:tcBorders>
              <w:top w:val="single" w:sz="4" w:space="0" w:color="auto"/>
              <w:left w:val="single" w:sz="4" w:space="0" w:color="auto"/>
            </w:tcBorders>
            <w:vAlign w:val="center"/>
            <w:tcPrChange w:id="13698" w:author="Στάθης Καπ" w:date="2023-03-09T07:06:00Z">
              <w:tcPr>
                <w:tcW w:w="453" w:type="dxa"/>
                <w:gridSpan w:val="2"/>
                <w:tcBorders>
                  <w:top w:val="single" w:sz="4" w:space="0" w:color="auto"/>
                  <w:left w:val="single" w:sz="4" w:space="0" w:color="auto"/>
                </w:tcBorders>
                <w:vAlign w:val="bottom"/>
              </w:tcPr>
            </w:tcPrChange>
          </w:tcPr>
          <w:p w14:paraId="7C5AD31E" w14:textId="3732871C" w:rsidR="00BD2E78" w:rsidRPr="007E0F91" w:rsidRDefault="00BD2E78" w:rsidP="00BD2E78">
            <w:pPr>
              <w:jc w:val="center"/>
              <w:rPr>
                <w:ins w:id="13699" w:author="Στάθης Καπ" w:date="2023-03-09T06:01:00Z"/>
                <w:sz w:val="16"/>
                <w:szCs w:val="16"/>
              </w:rPr>
            </w:pPr>
            <w:ins w:id="13700" w:author="Στάθης Καπ" w:date="2023-03-09T07:06:00Z">
              <w:r>
                <w:rPr>
                  <w:rFonts w:ascii="Calibri" w:hAnsi="Calibri" w:cs="Calibri"/>
                  <w:color w:val="000000"/>
                  <w:sz w:val="16"/>
                  <w:szCs w:val="16"/>
                </w:rPr>
                <w:t>605</w:t>
              </w:r>
            </w:ins>
          </w:p>
        </w:tc>
        <w:tc>
          <w:tcPr>
            <w:tcW w:w="454" w:type="dxa"/>
            <w:tcBorders>
              <w:top w:val="single" w:sz="4" w:space="0" w:color="auto"/>
            </w:tcBorders>
            <w:vAlign w:val="center"/>
            <w:tcPrChange w:id="13701" w:author="Στάθης Καπ" w:date="2023-03-09T07:06:00Z">
              <w:tcPr>
                <w:tcW w:w="454" w:type="dxa"/>
                <w:gridSpan w:val="2"/>
                <w:tcBorders>
                  <w:top w:val="single" w:sz="4" w:space="0" w:color="auto"/>
                </w:tcBorders>
                <w:vAlign w:val="center"/>
              </w:tcPr>
            </w:tcPrChange>
          </w:tcPr>
          <w:p w14:paraId="43621A1D" w14:textId="54AB67C7" w:rsidR="00BD2E78" w:rsidRPr="007E0F91" w:rsidRDefault="00BD2E78" w:rsidP="00BD2E78">
            <w:pPr>
              <w:jc w:val="center"/>
              <w:rPr>
                <w:ins w:id="13702" w:author="Στάθης Καπ" w:date="2023-03-09T06:01:00Z"/>
                <w:sz w:val="16"/>
                <w:szCs w:val="16"/>
              </w:rPr>
            </w:pPr>
            <w:ins w:id="13703" w:author="Στάθης Καπ" w:date="2023-03-09T07:06:00Z">
              <w:r>
                <w:rPr>
                  <w:rFonts w:ascii="Calibri" w:hAnsi="Calibri" w:cs="Calibri"/>
                  <w:color w:val="000000"/>
                  <w:sz w:val="16"/>
                  <w:szCs w:val="16"/>
                </w:rPr>
                <w:t>6.78</w:t>
              </w:r>
            </w:ins>
          </w:p>
        </w:tc>
        <w:tc>
          <w:tcPr>
            <w:tcW w:w="454" w:type="dxa"/>
            <w:tcBorders>
              <w:top w:val="single" w:sz="4" w:space="0" w:color="auto"/>
            </w:tcBorders>
            <w:vAlign w:val="center"/>
            <w:tcPrChange w:id="13704" w:author="Στάθης Καπ" w:date="2023-03-09T07:06:00Z">
              <w:tcPr>
                <w:tcW w:w="454" w:type="dxa"/>
                <w:gridSpan w:val="2"/>
                <w:tcBorders>
                  <w:top w:val="single" w:sz="4" w:space="0" w:color="auto"/>
                </w:tcBorders>
                <w:vAlign w:val="bottom"/>
              </w:tcPr>
            </w:tcPrChange>
          </w:tcPr>
          <w:p w14:paraId="259099E3" w14:textId="31739A17" w:rsidR="00BD2E78" w:rsidRPr="007E0F91" w:rsidRDefault="00BD2E78" w:rsidP="00BD2E78">
            <w:pPr>
              <w:jc w:val="center"/>
              <w:rPr>
                <w:ins w:id="13705" w:author="Στάθης Καπ" w:date="2023-03-09T06:01:00Z"/>
                <w:sz w:val="16"/>
                <w:szCs w:val="16"/>
              </w:rPr>
            </w:pPr>
            <w:ins w:id="13706" w:author="Στάθης Καπ" w:date="2023-03-09T07:06:00Z">
              <w:r>
                <w:rPr>
                  <w:rFonts w:ascii="Calibri" w:hAnsi="Calibri" w:cs="Calibri"/>
                  <w:color w:val="000000"/>
                  <w:sz w:val="16"/>
                  <w:szCs w:val="16"/>
                </w:rPr>
                <w:t>0.08</w:t>
              </w:r>
            </w:ins>
          </w:p>
        </w:tc>
        <w:tc>
          <w:tcPr>
            <w:tcW w:w="457" w:type="dxa"/>
            <w:tcBorders>
              <w:top w:val="single" w:sz="4" w:space="0" w:color="auto"/>
              <w:right w:val="single" w:sz="4" w:space="0" w:color="auto"/>
            </w:tcBorders>
            <w:vAlign w:val="center"/>
            <w:tcPrChange w:id="13707" w:author="Στάθης Καπ" w:date="2023-03-09T07:06:00Z">
              <w:tcPr>
                <w:tcW w:w="457" w:type="dxa"/>
                <w:gridSpan w:val="2"/>
                <w:tcBorders>
                  <w:top w:val="single" w:sz="4" w:space="0" w:color="auto"/>
                  <w:right w:val="single" w:sz="4" w:space="0" w:color="auto"/>
                </w:tcBorders>
                <w:vAlign w:val="center"/>
              </w:tcPr>
            </w:tcPrChange>
          </w:tcPr>
          <w:p w14:paraId="376C5AA7" w14:textId="3AEB2445" w:rsidR="00BD2E78" w:rsidRPr="007E0F91" w:rsidRDefault="00BD2E78" w:rsidP="00BD2E78">
            <w:pPr>
              <w:jc w:val="center"/>
              <w:rPr>
                <w:ins w:id="13708" w:author="Στάθης Καπ" w:date="2023-03-09T06:01:00Z"/>
                <w:sz w:val="16"/>
                <w:szCs w:val="16"/>
              </w:rPr>
            </w:pPr>
            <w:ins w:id="13709" w:author="Στάθης Καπ" w:date="2023-03-09T07:06:00Z">
              <w:r>
                <w:rPr>
                  <w:rFonts w:ascii="Calibri" w:hAnsi="Calibri" w:cs="Calibri"/>
                  <w:color w:val="000000"/>
                  <w:sz w:val="16"/>
                  <w:szCs w:val="16"/>
                </w:rPr>
                <w:t>56.52</w:t>
              </w:r>
            </w:ins>
          </w:p>
        </w:tc>
        <w:tc>
          <w:tcPr>
            <w:tcW w:w="453" w:type="dxa"/>
            <w:tcBorders>
              <w:top w:val="single" w:sz="4" w:space="0" w:color="auto"/>
              <w:left w:val="single" w:sz="4" w:space="0" w:color="auto"/>
            </w:tcBorders>
            <w:vAlign w:val="center"/>
            <w:tcPrChange w:id="13710" w:author="Στάθης Καπ" w:date="2023-03-09T07:06:00Z">
              <w:tcPr>
                <w:tcW w:w="453" w:type="dxa"/>
                <w:gridSpan w:val="2"/>
                <w:tcBorders>
                  <w:top w:val="single" w:sz="4" w:space="0" w:color="auto"/>
                  <w:left w:val="single" w:sz="4" w:space="0" w:color="auto"/>
                </w:tcBorders>
                <w:vAlign w:val="bottom"/>
              </w:tcPr>
            </w:tcPrChange>
          </w:tcPr>
          <w:p w14:paraId="52DE938E" w14:textId="1B962DF7" w:rsidR="00BD2E78" w:rsidRPr="007E0F91" w:rsidRDefault="00BD2E78" w:rsidP="00BD2E78">
            <w:pPr>
              <w:jc w:val="center"/>
              <w:rPr>
                <w:ins w:id="13711" w:author="Στάθης Καπ" w:date="2023-03-09T06:01:00Z"/>
                <w:sz w:val="16"/>
                <w:szCs w:val="16"/>
              </w:rPr>
            </w:pPr>
            <w:ins w:id="13712" w:author="Στάθης Καπ" w:date="2023-03-09T07:06:00Z">
              <w:r>
                <w:rPr>
                  <w:rFonts w:ascii="Calibri" w:hAnsi="Calibri" w:cs="Calibri"/>
                  <w:color w:val="000000"/>
                  <w:sz w:val="16"/>
                  <w:szCs w:val="16"/>
                </w:rPr>
                <w:t>610</w:t>
              </w:r>
            </w:ins>
          </w:p>
        </w:tc>
        <w:tc>
          <w:tcPr>
            <w:tcW w:w="454" w:type="dxa"/>
            <w:tcBorders>
              <w:top w:val="single" w:sz="4" w:space="0" w:color="auto"/>
            </w:tcBorders>
            <w:vAlign w:val="center"/>
            <w:tcPrChange w:id="13713" w:author="Στάθης Καπ" w:date="2023-03-09T07:06:00Z">
              <w:tcPr>
                <w:tcW w:w="454" w:type="dxa"/>
                <w:gridSpan w:val="2"/>
                <w:tcBorders>
                  <w:top w:val="single" w:sz="4" w:space="0" w:color="auto"/>
                </w:tcBorders>
                <w:vAlign w:val="center"/>
              </w:tcPr>
            </w:tcPrChange>
          </w:tcPr>
          <w:p w14:paraId="3FCF9517" w14:textId="7A451DD8" w:rsidR="00BD2E78" w:rsidRPr="007E0F91" w:rsidRDefault="00BD2E78" w:rsidP="00BD2E78">
            <w:pPr>
              <w:jc w:val="center"/>
              <w:rPr>
                <w:ins w:id="13714" w:author="Στάθης Καπ" w:date="2023-03-09T06:01:00Z"/>
                <w:sz w:val="16"/>
                <w:szCs w:val="16"/>
              </w:rPr>
            </w:pPr>
            <w:ins w:id="13715" w:author="Στάθης Καπ" w:date="2023-03-09T07:06:00Z">
              <w:r>
                <w:rPr>
                  <w:rFonts w:ascii="Calibri" w:hAnsi="Calibri" w:cs="Calibri"/>
                  <w:color w:val="000000"/>
                  <w:sz w:val="16"/>
                  <w:szCs w:val="16"/>
                </w:rPr>
                <w:t>6.01</w:t>
              </w:r>
            </w:ins>
          </w:p>
        </w:tc>
        <w:tc>
          <w:tcPr>
            <w:tcW w:w="454" w:type="dxa"/>
            <w:tcBorders>
              <w:top w:val="single" w:sz="4" w:space="0" w:color="auto"/>
            </w:tcBorders>
            <w:vAlign w:val="center"/>
            <w:tcPrChange w:id="13716" w:author="Στάθης Καπ" w:date="2023-03-09T07:06:00Z">
              <w:tcPr>
                <w:tcW w:w="454" w:type="dxa"/>
                <w:gridSpan w:val="2"/>
                <w:tcBorders>
                  <w:top w:val="single" w:sz="4" w:space="0" w:color="auto"/>
                </w:tcBorders>
                <w:vAlign w:val="bottom"/>
              </w:tcPr>
            </w:tcPrChange>
          </w:tcPr>
          <w:p w14:paraId="1997596B" w14:textId="5D45E5A1" w:rsidR="00BD2E78" w:rsidRPr="007E0F91" w:rsidRDefault="00BD2E78" w:rsidP="00BD2E78">
            <w:pPr>
              <w:jc w:val="center"/>
              <w:rPr>
                <w:ins w:id="13717" w:author="Στάθης Καπ" w:date="2023-03-09T06:01:00Z"/>
                <w:sz w:val="16"/>
                <w:szCs w:val="16"/>
              </w:rPr>
            </w:pPr>
            <w:ins w:id="13718" w:author="Στάθης Καπ" w:date="2023-03-09T07:06:00Z">
              <w:r>
                <w:rPr>
                  <w:rFonts w:ascii="Calibri" w:hAnsi="Calibri" w:cs="Calibri"/>
                  <w:color w:val="000000"/>
                  <w:sz w:val="16"/>
                  <w:szCs w:val="16"/>
                </w:rPr>
                <w:t>0.142</w:t>
              </w:r>
            </w:ins>
          </w:p>
        </w:tc>
        <w:tc>
          <w:tcPr>
            <w:tcW w:w="454" w:type="dxa"/>
            <w:tcBorders>
              <w:top w:val="single" w:sz="4" w:space="0" w:color="auto"/>
              <w:right w:val="single" w:sz="4" w:space="0" w:color="auto"/>
            </w:tcBorders>
            <w:vAlign w:val="center"/>
            <w:tcPrChange w:id="13719" w:author="Στάθης Καπ" w:date="2023-03-09T07:06:00Z">
              <w:tcPr>
                <w:tcW w:w="454" w:type="dxa"/>
                <w:gridSpan w:val="2"/>
                <w:tcBorders>
                  <w:top w:val="single" w:sz="4" w:space="0" w:color="auto"/>
                  <w:right w:val="single" w:sz="4" w:space="0" w:color="auto"/>
                </w:tcBorders>
                <w:vAlign w:val="center"/>
              </w:tcPr>
            </w:tcPrChange>
          </w:tcPr>
          <w:p w14:paraId="5E4E0AFA" w14:textId="5D8747E0" w:rsidR="00BD2E78" w:rsidRPr="007E0F91" w:rsidRDefault="00BD2E78" w:rsidP="00BD2E78">
            <w:pPr>
              <w:jc w:val="center"/>
              <w:rPr>
                <w:ins w:id="13720" w:author="Στάθης Καπ" w:date="2023-03-09T06:01:00Z"/>
                <w:sz w:val="16"/>
                <w:szCs w:val="16"/>
              </w:rPr>
            </w:pPr>
            <w:ins w:id="13721" w:author="Στάθης Καπ" w:date="2023-03-09T07:06:00Z">
              <w:r>
                <w:rPr>
                  <w:rFonts w:ascii="Calibri" w:hAnsi="Calibri" w:cs="Calibri"/>
                  <w:color w:val="000000"/>
                  <w:sz w:val="16"/>
                  <w:szCs w:val="16"/>
                </w:rPr>
                <w:t>22.83</w:t>
              </w:r>
            </w:ins>
          </w:p>
        </w:tc>
        <w:tc>
          <w:tcPr>
            <w:tcW w:w="453" w:type="dxa"/>
            <w:tcBorders>
              <w:top w:val="single" w:sz="4" w:space="0" w:color="auto"/>
              <w:left w:val="single" w:sz="4" w:space="0" w:color="auto"/>
            </w:tcBorders>
            <w:vAlign w:val="center"/>
            <w:tcPrChange w:id="13722" w:author="Στάθης Καπ" w:date="2023-03-09T07:06:00Z">
              <w:tcPr>
                <w:tcW w:w="453" w:type="dxa"/>
                <w:gridSpan w:val="2"/>
                <w:tcBorders>
                  <w:top w:val="single" w:sz="4" w:space="0" w:color="auto"/>
                  <w:left w:val="single" w:sz="4" w:space="0" w:color="auto"/>
                </w:tcBorders>
                <w:vAlign w:val="bottom"/>
              </w:tcPr>
            </w:tcPrChange>
          </w:tcPr>
          <w:p w14:paraId="7307FFFE" w14:textId="266A2E2C" w:rsidR="00BD2E78" w:rsidRPr="007E0F91" w:rsidRDefault="00BD2E78" w:rsidP="00BD2E78">
            <w:pPr>
              <w:jc w:val="center"/>
              <w:rPr>
                <w:ins w:id="13723" w:author="Στάθης Καπ" w:date="2023-03-09T06:01:00Z"/>
                <w:sz w:val="16"/>
                <w:szCs w:val="16"/>
              </w:rPr>
            </w:pPr>
            <w:ins w:id="13724" w:author="Στάθης Καπ" w:date="2023-03-09T07:06:00Z">
              <w:r>
                <w:rPr>
                  <w:rFonts w:ascii="Calibri" w:hAnsi="Calibri" w:cs="Calibri"/>
                  <w:color w:val="000000"/>
                  <w:sz w:val="16"/>
                  <w:szCs w:val="16"/>
                </w:rPr>
                <w:t>583</w:t>
              </w:r>
            </w:ins>
          </w:p>
        </w:tc>
        <w:tc>
          <w:tcPr>
            <w:tcW w:w="454" w:type="dxa"/>
            <w:tcBorders>
              <w:top w:val="single" w:sz="4" w:space="0" w:color="auto"/>
            </w:tcBorders>
            <w:vAlign w:val="center"/>
            <w:tcPrChange w:id="13725" w:author="Στάθης Καπ" w:date="2023-03-09T07:06:00Z">
              <w:tcPr>
                <w:tcW w:w="454" w:type="dxa"/>
                <w:gridSpan w:val="2"/>
                <w:tcBorders>
                  <w:top w:val="single" w:sz="4" w:space="0" w:color="auto"/>
                </w:tcBorders>
                <w:vAlign w:val="center"/>
              </w:tcPr>
            </w:tcPrChange>
          </w:tcPr>
          <w:p w14:paraId="14F4B80D" w14:textId="2FFE01DD" w:rsidR="00BD2E78" w:rsidRPr="007E0F91" w:rsidRDefault="00BD2E78" w:rsidP="00BD2E78">
            <w:pPr>
              <w:jc w:val="center"/>
              <w:rPr>
                <w:ins w:id="13726" w:author="Στάθης Καπ" w:date="2023-03-09T06:01:00Z"/>
                <w:sz w:val="16"/>
                <w:szCs w:val="16"/>
              </w:rPr>
            </w:pPr>
            <w:ins w:id="13727" w:author="Στάθης Καπ" w:date="2023-03-09T07:06:00Z">
              <w:r>
                <w:rPr>
                  <w:rFonts w:ascii="Calibri" w:hAnsi="Calibri" w:cs="Calibri"/>
                  <w:color w:val="000000"/>
                  <w:sz w:val="16"/>
                  <w:szCs w:val="16"/>
                </w:rPr>
                <w:t>10.17</w:t>
              </w:r>
            </w:ins>
          </w:p>
        </w:tc>
        <w:tc>
          <w:tcPr>
            <w:tcW w:w="454" w:type="dxa"/>
            <w:tcBorders>
              <w:top w:val="single" w:sz="4" w:space="0" w:color="auto"/>
            </w:tcBorders>
            <w:vAlign w:val="center"/>
            <w:tcPrChange w:id="13728" w:author="Στάθης Καπ" w:date="2023-03-09T07:06:00Z">
              <w:tcPr>
                <w:tcW w:w="454" w:type="dxa"/>
                <w:gridSpan w:val="2"/>
                <w:tcBorders>
                  <w:top w:val="single" w:sz="4" w:space="0" w:color="auto"/>
                </w:tcBorders>
                <w:vAlign w:val="bottom"/>
              </w:tcPr>
            </w:tcPrChange>
          </w:tcPr>
          <w:p w14:paraId="0B45791B" w14:textId="41C07E4C" w:rsidR="00BD2E78" w:rsidRPr="007E0F91" w:rsidRDefault="00BD2E78" w:rsidP="00BD2E78">
            <w:pPr>
              <w:jc w:val="center"/>
              <w:rPr>
                <w:ins w:id="13729" w:author="Στάθης Καπ" w:date="2023-03-09T06:01:00Z"/>
                <w:sz w:val="16"/>
                <w:szCs w:val="16"/>
              </w:rPr>
            </w:pPr>
            <w:ins w:id="13730" w:author="Στάθης Καπ" w:date="2023-03-09T07:06:00Z">
              <w:r>
                <w:rPr>
                  <w:rFonts w:ascii="Calibri" w:hAnsi="Calibri" w:cs="Calibri"/>
                  <w:color w:val="000000"/>
                  <w:sz w:val="16"/>
                  <w:szCs w:val="16"/>
                </w:rPr>
                <w:t>0.117</w:t>
              </w:r>
            </w:ins>
          </w:p>
        </w:tc>
        <w:tc>
          <w:tcPr>
            <w:tcW w:w="461" w:type="dxa"/>
            <w:tcBorders>
              <w:top w:val="single" w:sz="4" w:space="0" w:color="auto"/>
              <w:right w:val="single" w:sz="4" w:space="0" w:color="auto"/>
            </w:tcBorders>
            <w:vAlign w:val="center"/>
            <w:tcPrChange w:id="13731" w:author="Στάθης Καπ" w:date="2023-03-09T07:06:00Z">
              <w:tcPr>
                <w:tcW w:w="461" w:type="dxa"/>
                <w:gridSpan w:val="2"/>
                <w:tcBorders>
                  <w:top w:val="single" w:sz="4" w:space="0" w:color="auto"/>
                  <w:right w:val="single" w:sz="4" w:space="0" w:color="auto"/>
                </w:tcBorders>
                <w:vAlign w:val="center"/>
              </w:tcPr>
            </w:tcPrChange>
          </w:tcPr>
          <w:p w14:paraId="0343C4FF" w14:textId="10BA0301" w:rsidR="00BD2E78" w:rsidRPr="007E0F91" w:rsidRDefault="00BD2E78" w:rsidP="00BD2E78">
            <w:pPr>
              <w:jc w:val="center"/>
              <w:rPr>
                <w:ins w:id="13732" w:author="Στάθης Καπ" w:date="2023-03-09T06:01:00Z"/>
                <w:sz w:val="16"/>
                <w:szCs w:val="16"/>
              </w:rPr>
            </w:pPr>
            <w:ins w:id="13733" w:author="Στάθης Καπ" w:date="2023-03-09T07:06:00Z">
              <w:r>
                <w:rPr>
                  <w:rFonts w:ascii="Calibri" w:hAnsi="Calibri" w:cs="Calibri"/>
                  <w:color w:val="000000"/>
                  <w:sz w:val="16"/>
                  <w:szCs w:val="16"/>
                </w:rPr>
                <w:t>36.41</w:t>
              </w:r>
            </w:ins>
          </w:p>
        </w:tc>
      </w:tr>
      <w:tr w:rsidR="00BD2E78" w14:paraId="2C3903F5" w14:textId="77777777" w:rsidTr="001E35AD">
        <w:trPr>
          <w:trHeight w:val="170"/>
          <w:jc w:val="center"/>
          <w:ins w:id="1373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60E43CCF" w14:textId="77777777" w:rsidR="00BD2E78" w:rsidRPr="007E0F91" w:rsidRDefault="00BD2E78" w:rsidP="00BD2E78">
            <w:pPr>
              <w:jc w:val="center"/>
              <w:rPr>
                <w:ins w:id="13735" w:author="Στάθης Καπ" w:date="2023-03-09T06:01:00Z"/>
                <w:sz w:val="16"/>
                <w:szCs w:val="16"/>
              </w:rPr>
            </w:pPr>
            <w:ins w:id="13736" w:author="Στάθης Καπ" w:date="2023-03-09T06:01:00Z">
              <w:r w:rsidRPr="007E0F91">
                <w:rPr>
                  <w:sz w:val="16"/>
                  <w:szCs w:val="16"/>
                </w:rPr>
                <w:t>pr02</w:t>
              </w:r>
            </w:ins>
          </w:p>
        </w:tc>
        <w:tc>
          <w:tcPr>
            <w:tcW w:w="565" w:type="dxa"/>
            <w:tcBorders>
              <w:left w:val="single" w:sz="4" w:space="0" w:color="auto"/>
            </w:tcBorders>
            <w:vAlign w:val="center"/>
          </w:tcPr>
          <w:p w14:paraId="2EFDBD3F" w14:textId="0893ADD4" w:rsidR="00BD2E78" w:rsidRPr="007E0F91" w:rsidRDefault="00BD2E78" w:rsidP="00BD2E78">
            <w:pPr>
              <w:jc w:val="center"/>
              <w:rPr>
                <w:ins w:id="13737" w:author="Στάθης Καπ" w:date="2023-03-09T06:01:00Z"/>
                <w:sz w:val="16"/>
                <w:szCs w:val="16"/>
              </w:rPr>
            </w:pPr>
            <w:ins w:id="13738" w:author="Στάθης Καπ" w:date="2023-03-09T07:06:00Z">
              <w:r>
                <w:rPr>
                  <w:rFonts w:ascii="Calibri" w:hAnsi="Calibri" w:cstheme="minorHAnsi"/>
                  <w:color w:val="000000"/>
                  <w:sz w:val="16"/>
                  <w:szCs w:val="16"/>
                </w:rPr>
                <w:t>1079</w:t>
              </w:r>
            </w:ins>
          </w:p>
        </w:tc>
        <w:tc>
          <w:tcPr>
            <w:tcW w:w="679" w:type="dxa"/>
            <w:tcBorders>
              <w:right w:val="single" w:sz="4" w:space="0" w:color="auto"/>
            </w:tcBorders>
            <w:vAlign w:val="center"/>
          </w:tcPr>
          <w:p w14:paraId="5751F0E1" w14:textId="67AF585E" w:rsidR="00BD2E78" w:rsidRPr="007E0F91" w:rsidRDefault="00BD2E78" w:rsidP="00BD2E78">
            <w:pPr>
              <w:jc w:val="center"/>
              <w:rPr>
                <w:ins w:id="13739" w:author="Στάθης Καπ" w:date="2023-03-09T06:01:00Z"/>
                <w:sz w:val="16"/>
                <w:szCs w:val="16"/>
              </w:rPr>
            </w:pPr>
            <w:ins w:id="13740" w:author="Στάθης Καπ" w:date="2023-03-09T07:06:00Z">
              <w:r>
                <w:rPr>
                  <w:rFonts w:ascii="Calibri" w:hAnsi="Calibri" w:cstheme="minorHAnsi"/>
                  <w:color w:val="000000"/>
                  <w:sz w:val="16"/>
                  <w:szCs w:val="16"/>
                </w:rPr>
                <w:t>1014</w:t>
              </w:r>
            </w:ins>
          </w:p>
        </w:tc>
        <w:tc>
          <w:tcPr>
            <w:tcW w:w="453" w:type="dxa"/>
            <w:tcBorders>
              <w:left w:val="single" w:sz="4" w:space="0" w:color="auto"/>
            </w:tcBorders>
            <w:vAlign w:val="center"/>
          </w:tcPr>
          <w:p w14:paraId="7D92BD27" w14:textId="7D0D4D8C" w:rsidR="00BD2E78" w:rsidRPr="007E0F91" w:rsidRDefault="00BD2E78" w:rsidP="00BD2E78">
            <w:pPr>
              <w:jc w:val="center"/>
              <w:rPr>
                <w:ins w:id="13741" w:author="Στάθης Καπ" w:date="2023-03-09T06:01:00Z"/>
                <w:sz w:val="16"/>
                <w:szCs w:val="16"/>
              </w:rPr>
            </w:pPr>
            <w:ins w:id="13742" w:author="Στάθης Καπ" w:date="2023-03-09T07:06:00Z">
              <w:r>
                <w:rPr>
                  <w:rFonts w:ascii="Calibri" w:hAnsi="Calibri" w:cs="Calibri"/>
                  <w:color w:val="000000"/>
                  <w:sz w:val="16"/>
                  <w:szCs w:val="16"/>
                </w:rPr>
                <w:t>1001</w:t>
              </w:r>
            </w:ins>
          </w:p>
        </w:tc>
        <w:tc>
          <w:tcPr>
            <w:tcW w:w="708" w:type="dxa"/>
            <w:vAlign w:val="center"/>
          </w:tcPr>
          <w:p w14:paraId="016F8412" w14:textId="73BD951C" w:rsidR="00BD2E78" w:rsidRPr="007E0F91" w:rsidRDefault="00BD2E78" w:rsidP="00BD2E78">
            <w:pPr>
              <w:jc w:val="center"/>
              <w:rPr>
                <w:ins w:id="13743" w:author="Στάθης Καπ" w:date="2023-03-09T06:01:00Z"/>
                <w:sz w:val="16"/>
                <w:szCs w:val="16"/>
              </w:rPr>
            </w:pPr>
            <w:ins w:id="13744" w:author="Στάθης Καπ" w:date="2023-03-09T07:06:00Z">
              <w:r>
                <w:rPr>
                  <w:rFonts w:ascii="Calibri" w:hAnsi="Calibri" w:cs="Calibri"/>
                  <w:color w:val="000000"/>
                  <w:sz w:val="16"/>
                  <w:szCs w:val="16"/>
                </w:rPr>
                <w:t>7.23</w:t>
              </w:r>
            </w:ins>
          </w:p>
        </w:tc>
        <w:tc>
          <w:tcPr>
            <w:tcW w:w="652" w:type="dxa"/>
            <w:vMerge/>
            <w:tcBorders>
              <w:right w:val="single" w:sz="4" w:space="0" w:color="auto"/>
            </w:tcBorders>
            <w:vAlign w:val="center"/>
          </w:tcPr>
          <w:p w14:paraId="2E2A669B" w14:textId="77777777" w:rsidR="00BD2E78" w:rsidRPr="007E0F91" w:rsidRDefault="00BD2E78" w:rsidP="00BD2E78">
            <w:pPr>
              <w:jc w:val="center"/>
              <w:rPr>
                <w:ins w:id="13745" w:author="Στάθης Καπ" w:date="2023-03-09T06:01:00Z"/>
                <w:sz w:val="16"/>
                <w:szCs w:val="16"/>
              </w:rPr>
            </w:pPr>
          </w:p>
        </w:tc>
        <w:tc>
          <w:tcPr>
            <w:tcW w:w="453" w:type="dxa"/>
            <w:tcBorders>
              <w:left w:val="single" w:sz="4" w:space="0" w:color="auto"/>
            </w:tcBorders>
            <w:vAlign w:val="center"/>
          </w:tcPr>
          <w:p w14:paraId="2BAF0767" w14:textId="4BF103A5" w:rsidR="00BD2E78" w:rsidRPr="007E0F91" w:rsidRDefault="00BD2E78" w:rsidP="00BD2E78">
            <w:pPr>
              <w:jc w:val="center"/>
              <w:rPr>
                <w:ins w:id="13746" w:author="Στάθης Καπ" w:date="2023-03-09T06:01:00Z"/>
                <w:sz w:val="16"/>
                <w:szCs w:val="16"/>
              </w:rPr>
            </w:pPr>
            <w:ins w:id="13747" w:author="Στάθης Καπ" w:date="2023-03-09T07:06:00Z">
              <w:r>
                <w:rPr>
                  <w:rFonts w:ascii="Calibri" w:hAnsi="Calibri" w:cs="Calibri"/>
                  <w:color w:val="000000"/>
                  <w:sz w:val="16"/>
                  <w:szCs w:val="16"/>
                </w:rPr>
                <w:t>969</w:t>
              </w:r>
            </w:ins>
          </w:p>
        </w:tc>
        <w:tc>
          <w:tcPr>
            <w:tcW w:w="454" w:type="dxa"/>
            <w:vAlign w:val="center"/>
          </w:tcPr>
          <w:p w14:paraId="74BBB725" w14:textId="58B0C558" w:rsidR="00BD2E78" w:rsidRPr="007E0F91" w:rsidRDefault="00BD2E78" w:rsidP="00BD2E78">
            <w:pPr>
              <w:jc w:val="center"/>
              <w:rPr>
                <w:ins w:id="13748" w:author="Στάθης Καπ" w:date="2023-03-09T06:01:00Z"/>
                <w:sz w:val="16"/>
                <w:szCs w:val="16"/>
              </w:rPr>
            </w:pPr>
            <w:ins w:id="13749" w:author="Στάθης Καπ" w:date="2023-03-09T07:06:00Z">
              <w:r>
                <w:rPr>
                  <w:rFonts w:ascii="Calibri" w:hAnsi="Calibri" w:cs="Calibri"/>
                  <w:color w:val="000000"/>
                  <w:sz w:val="16"/>
                  <w:szCs w:val="16"/>
                </w:rPr>
                <w:t>3.2</w:t>
              </w:r>
            </w:ins>
          </w:p>
        </w:tc>
        <w:tc>
          <w:tcPr>
            <w:tcW w:w="454" w:type="dxa"/>
            <w:vAlign w:val="center"/>
          </w:tcPr>
          <w:p w14:paraId="606DFBE4" w14:textId="7146BC74" w:rsidR="00BD2E78" w:rsidRPr="007E0F91" w:rsidRDefault="00BD2E78" w:rsidP="00BD2E78">
            <w:pPr>
              <w:jc w:val="center"/>
              <w:rPr>
                <w:ins w:id="13750" w:author="Στάθης Καπ" w:date="2023-03-09T06:01:00Z"/>
                <w:sz w:val="16"/>
                <w:szCs w:val="16"/>
              </w:rPr>
            </w:pPr>
            <w:ins w:id="13751" w:author="Στάθης Καπ" w:date="2023-03-09T07:06:00Z">
              <w:r>
                <w:rPr>
                  <w:rFonts w:ascii="Calibri" w:hAnsi="Calibri" w:cs="Calibri"/>
                  <w:color w:val="000000"/>
                  <w:sz w:val="16"/>
                  <w:szCs w:val="16"/>
                </w:rPr>
                <w:t>0.347</w:t>
              </w:r>
            </w:ins>
          </w:p>
        </w:tc>
        <w:tc>
          <w:tcPr>
            <w:tcW w:w="457" w:type="dxa"/>
            <w:tcBorders>
              <w:right w:val="single" w:sz="4" w:space="0" w:color="auto"/>
            </w:tcBorders>
            <w:vAlign w:val="center"/>
          </w:tcPr>
          <w:p w14:paraId="76653C35" w14:textId="41B8A1E8" w:rsidR="00BD2E78" w:rsidRPr="007E0F91" w:rsidRDefault="00BD2E78" w:rsidP="00BD2E78">
            <w:pPr>
              <w:jc w:val="center"/>
              <w:rPr>
                <w:ins w:id="13752" w:author="Στάθης Καπ" w:date="2023-03-09T06:01:00Z"/>
                <w:sz w:val="16"/>
                <w:szCs w:val="16"/>
              </w:rPr>
            </w:pPr>
            <w:ins w:id="13753" w:author="Στάθης Καπ" w:date="2023-03-09T07:06:00Z">
              <w:r>
                <w:rPr>
                  <w:rFonts w:ascii="Calibri" w:hAnsi="Calibri" w:cs="Calibri"/>
                  <w:color w:val="000000"/>
                  <w:sz w:val="16"/>
                  <w:szCs w:val="16"/>
                </w:rPr>
                <w:t>64</w:t>
              </w:r>
            </w:ins>
          </w:p>
        </w:tc>
        <w:tc>
          <w:tcPr>
            <w:tcW w:w="453" w:type="dxa"/>
            <w:tcBorders>
              <w:left w:val="single" w:sz="4" w:space="0" w:color="auto"/>
            </w:tcBorders>
            <w:vAlign w:val="center"/>
          </w:tcPr>
          <w:p w14:paraId="24C3AA0D" w14:textId="128E9DFE" w:rsidR="00BD2E78" w:rsidRPr="007E0F91" w:rsidRDefault="00BD2E78" w:rsidP="00BD2E78">
            <w:pPr>
              <w:jc w:val="center"/>
              <w:rPr>
                <w:ins w:id="13754" w:author="Στάθης Καπ" w:date="2023-03-09T06:01:00Z"/>
                <w:sz w:val="16"/>
                <w:szCs w:val="16"/>
              </w:rPr>
            </w:pPr>
            <w:ins w:id="13755" w:author="Στάθης Καπ" w:date="2023-03-09T07:06:00Z">
              <w:r>
                <w:rPr>
                  <w:rFonts w:ascii="Calibri" w:hAnsi="Calibri" w:cs="Calibri"/>
                  <w:color w:val="000000"/>
                  <w:sz w:val="16"/>
                  <w:szCs w:val="16"/>
                </w:rPr>
                <w:t>947</w:t>
              </w:r>
            </w:ins>
          </w:p>
        </w:tc>
        <w:tc>
          <w:tcPr>
            <w:tcW w:w="454" w:type="dxa"/>
            <w:vAlign w:val="center"/>
          </w:tcPr>
          <w:p w14:paraId="015F84AD" w14:textId="0440B57F" w:rsidR="00BD2E78" w:rsidRPr="007E0F91" w:rsidRDefault="00BD2E78" w:rsidP="00BD2E78">
            <w:pPr>
              <w:jc w:val="center"/>
              <w:rPr>
                <w:ins w:id="13756" w:author="Στάθης Καπ" w:date="2023-03-09T06:01:00Z"/>
                <w:sz w:val="16"/>
                <w:szCs w:val="16"/>
              </w:rPr>
            </w:pPr>
            <w:ins w:id="13757" w:author="Στάθης Καπ" w:date="2023-03-09T07:06:00Z">
              <w:r>
                <w:rPr>
                  <w:rFonts w:ascii="Calibri" w:hAnsi="Calibri" w:cs="Calibri"/>
                  <w:color w:val="000000"/>
                  <w:sz w:val="16"/>
                  <w:szCs w:val="16"/>
                </w:rPr>
                <w:t>5.39</w:t>
              </w:r>
            </w:ins>
          </w:p>
        </w:tc>
        <w:tc>
          <w:tcPr>
            <w:tcW w:w="454" w:type="dxa"/>
            <w:vAlign w:val="center"/>
          </w:tcPr>
          <w:p w14:paraId="48718D0E" w14:textId="512D381B" w:rsidR="00BD2E78" w:rsidRPr="007E0F91" w:rsidRDefault="00BD2E78" w:rsidP="00BD2E78">
            <w:pPr>
              <w:jc w:val="center"/>
              <w:rPr>
                <w:ins w:id="13758" w:author="Στάθης Καπ" w:date="2023-03-09T06:01:00Z"/>
                <w:sz w:val="16"/>
                <w:szCs w:val="16"/>
              </w:rPr>
            </w:pPr>
            <w:ins w:id="13759" w:author="Στάθης Καπ" w:date="2023-03-09T07:06:00Z">
              <w:r>
                <w:rPr>
                  <w:rFonts w:ascii="Calibri" w:hAnsi="Calibri" w:cs="Calibri"/>
                  <w:color w:val="000000"/>
                  <w:sz w:val="16"/>
                  <w:szCs w:val="16"/>
                </w:rPr>
                <w:t>0.288</w:t>
              </w:r>
            </w:ins>
          </w:p>
        </w:tc>
        <w:tc>
          <w:tcPr>
            <w:tcW w:w="454" w:type="dxa"/>
            <w:tcBorders>
              <w:right w:val="single" w:sz="4" w:space="0" w:color="auto"/>
            </w:tcBorders>
            <w:vAlign w:val="center"/>
          </w:tcPr>
          <w:p w14:paraId="473D325F" w14:textId="4ECE418B" w:rsidR="00BD2E78" w:rsidRPr="007E0F91" w:rsidRDefault="00BD2E78" w:rsidP="00BD2E78">
            <w:pPr>
              <w:jc w:val="center"/>
              <w:rPr>
                <w:ins w:id="13760" w:author="Στάθης Καπ" w:date="2023-03-09T06:01:00Z"/>
                <w:sz w:val="16"/>
                <w:szCs w:val="16"/>
              </w:rPr>
            </w:pPr>
            <w:ins w:id="13761" w:author="Στάθης Καπ" w:date="2023-03-09T07:06:00Z">
              <w:r>
                <w:rPr>
                  <w:rFonts w:ascii="Calibri" w:hAnsi="Calibri" w:cs="Calibri"/>
                  <w:color w:val="000000"/>
                  <w:sz w:val="16"/>
                  <w:szCs w:val="16"/>
                </w:rPr>
                <w:t>70.12</w:t>
              </w:r>
            </w:ins>
          </w:p>
        </w:tc>
        <w:tc>
          <w:tcPr>
            <w:tcW w:w="453" w:type="dxa"/>
            <w:tcBorders>
              <w:left w:val="single" w:sz="4" w:space="0" w:color="auto"/>
            </w:tcBorders>
            <w:vAlign w:val="center"/>
          </w:tcPr>
          <w:p w14:paraId="11C2351D" w14:textId="1C6E0487" w:rsidR="00BD2E78" w:rsidRPr="007E0F91" w:rsidRDefault="00BD2E78" w:rsidP="00BD2E78">
            <w:pPr>
              <w:jc w:val="center"/>
              <w:rPr>
                <w:ins w:id="13762" w:author="Στάθης Καπ" w:date="2023-03-09T06:01:00Z"/>
                <w:sz w:val="16"/>
                <w:szCs w:val="16"/>
              </w:rPr>
            </w:pPr>
            <w:ins w:id="13763" w:author="Στάθης Καπ" w:date="2023-03-09T07:06:00Z">
              <w:r>
                <w:rPr>
                  <w:rFonts w:ascii="Calibri" w:hAnsi="Calibri" w:cs="Calibri"/>
                  <w:color w:val="000000"/>
                  <w:sz w:val="16"/>
                  <w:szCs w:val="16"/>
                </w:rPr>
                <w:t>947</w:t>
              </w:r>
            </w:ins>
          </w:p>
        </w:tc>
        <w:tc>
          <w:tcPr>
            <w:tcW w:w="454" w:type="dxa"/>
            <w:vAlign w:val="center"/>
          </w:tcPr>
          <w:p w14:paraId="627C61C4" w14:textId="61EE2C68" w:rsidR="00BD2E78" w:rsidRPr="007E0F91" w:rsidRDefault="00BD2E78" w:rsidP="00BD2E78">
            <w:pPr>
              <w:jc w:val="center"/>
              <w:rPr>
                <w:ins w:id="13764" w:author="Στάθης Καπ" w:date="2023-03-09T06:01:00Z"/>
                <w:sz w:val="16"/>
                <w:szCs w:val="16"/>
              </w:rPr>
            </w:pPr>
            <w:ins w:id="13765" w:author="Στάθης Καπ" w:date="2023-03-09T07:06:00Z">
              <w:r>
                <w:rPr>
                  <w:rFonts w:ascii="Calibri" w:hAnsi="Calibri" w:cs="Calibri"/>
                  <w:color w:val="000000"/>
                  <w:sz w:val="16"/>
                  <w:szCs w:val="16"/>
                </w:rPr>
                <w:t>5.39</w:t>
              </w:r>
            </w:ins>
          </w:p>
        </w:tc>
        <w:tc>
          <w:tcPr>
            <w:tcW w:w="454" w:type="dxa"/>
            <w:vAlign w:val="center"/>
          </w:tcPr>
          <w:p w14:paraId="58BF79F0" w14:textId="3F82F57D" w:rsidR="00BD2E78" w:rsidRPr="007E0F91" w:rsidRDefault="00BD2E78" w:rsidP="00BD2E78">
            <w:pPr>
              <w:jc w:val="center"/>
              <w:rPr>
                <w:ins w:id="13766" w:author="Στάθης Καπ" w:date="2023-03-09T06:01:00Z"/>
                <w:sz w:val="16"/>
                <w:szCs w:val="16"/>
              </w:rPr>
            </w:pPr>
            <w:ins w:id="13767" w:author="Στάθης Καπ" w:date="2023-03-09T07:06:00Z">
              <w:r>
                <w:rPr>
                  <w:rFonts w:ascii="Calibri" w:hAnsi="Calibri" w:cs="Calibri"/>
                  <w:color w:val="000000"/>
                  <w:sz w:val="16"/>
                  <w:szCs w:val="16"/>
                </w:rPr>
                <w:t>0.57</w:t>
              </w:r>
            </w:ins>
          </w:p>
        </w:tc>
        <w:tc>
          <w:tcPr>
            <w:tcW w:w="461" w:type="dxa"/>
            <w:tcBorders>
              <w:right w:val="single" w:sz="4" w:space="0" w:color="auto"/>
            </w:tcBorders>
            <w:vAlign w:val="center"/>
          </w:tcPr>
          <w:p w14:paraId="44B5CEF1" w14:textId="1E109607" w:rsidR="00BD2E78" w:rsidRPr="007E0F91" w:rsidRDefault="00BD2E78" w:rsidP="00BD2E78">
            <w:pPr>
              <w:jc w:val="center"/>
              <w:rPr>
                <w:ins w:id="13768" w:author="Στάθης Καπ" w:date="2023-03-09T06:01:00Z"/>
                <w:sz w:val="16"/>
                <w:szCs w:val="16"/>
              </w:rPr>
            </w:pPr>
            <w:ins w:id="13769" w:author="Στάθης Καπ" w:date="2023-03-09T07:06:00Z">
              <w:r>
                <w:rPr>
                  <w:rFonts w:ascii="Calibri" w:hAnsi="Calibri" w:cs="Calibri"/>
                  <w:color w:val="000000"/>
                  <w:sz w:val="16"/>
                  <w:szCs w:val="16"/>
                </w:rPr>
                <w:t>40.87</w:t>
              </w:r>
            </w:ins>
          </w:p>
        </w:tc>
      </w:tr>
      <w:tr w:rsidR="00BD2E78" w14:paraId="3D0DC7C2" w14:textId="77777777" w:rsidTr="001E35AD">
        <w:trPr>
          <w:trHeight w:val="170"/>
          <w:jc w:val="center"/>
          <w:ins w:id="1377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0B46C5C" w14:textId="77777777" w:rsidR="00BD2E78" w:rsidRPr="007E0F91" w:rsidRDefault="00BD2E78" w:rsidP="00BD2E78">
            <w:pPr>
              <w:jc w:val="center"/>
              <w:rPr>
                <w:ins w:id="13771" w:author="Στάθης Καπ" w:date="2023-03-09T06:01:00Z"/>
                <w:sz w:val="16"/>
                <w:szCs w:val="16"/>
              </w:rPr>
            </w:pPr>
            <w:ins w:id="13772" w:author="Στάθης Καπ" w:date="2023-03-09T06:01:00Z">
              <w:r w:rsidRPr="007E0F91">
                <w:rPr>
                  <w:sz w:val="16"/>
                  <w:szCs w:val="16"/>
                </w:rPr>
                <w:t>pr03</w:t>
              </w:r>
            </w:ins>
          </w:p>
        </w:tc>
        <w:tc>
          <w:tcPr>
            <w:tcW w:w="565" w:type="dxa"/>
            <w:tcBorders>
              <w:left w:val="single" w:sz="4" w:space="0" w:color="auto"/>
            </w:tcBorders>
            <w:vAlign w:val="center"/>
          </w:tcPr>
          <w:p w14:paraId="44ADD9DE" w14:textId="3EB48774" w:rsidR="00BD2E78" w:rsidRPr="007E0F91" w:rsidRDefault="00BD2E78" w:rsidP="00BD2E78">
            <w:pPr>
              <w:jc w:val="center"/>
              <w:rPr>
                <w:ins w:id="13773" w:author="Στάθης Καπ" w:date="2023-03-09T06:01:00Z"/>
                <w:sz w:val="16"/>
                <w:szCs w:val="16"/>
              </w:rPr>
            </w:pPr>
            <w:ins w:id="13774" w:author="Στάθης Καπ" w:date="2023-03-09T07:06:00Z">
              <w:r>
                <w:rPr>
                  <w:rFonts w:ascii="Calibri" w:hAnsi="Calibri" w:cstheme="minorHAnsi"/>
                  <w:color w:val="000000"/>
                  <w:sz w:val="16"/>
                  <w:szCs w:val="16"/>
                </w:rPr>
                <w:t>1246</w:t>
              </w:r>
            </w:ins>
          </w:p>
        </w:tc>
        <w:tc>
          <w:tcPr>
            <w:tcW w:w="679" w:type="dxa"/>
            <w:tcBorders>
              <w:right w:val="single" w:sz="4" w:space="0" w:color="auto"/>
            </w:tcBorders>
            <w:vAlign w:val="center"/>
          </w:tcPr>
          <w:p w14:paraId="5C8BE852" w14:textId="2C75F295" w:rsidR="00BD2E78" w:rsidRPr="007E0F91" w:rsidRDefault="00BD2E78" w:rsidP="00BD2E78">
            <w:pPr>
              <w:jc w:val="center"/>
              <w:rPr>
                <w:ins w:id="13775" w:author="Στάθης Καπ" w:date="2023-03-09T06:01:00Z"/>
                <w:sz w:val="16"/>
                <w:szCs w:val="16"/>
              </w:rPr>
            </w:pPr>
            <w:ins w:id="13776" w:author="Στάθης Καπ" w:date="2023-03-09T07:06:00Z">
              <w:r>
                <w:rPr>
                  <w:rFonts w:ascii="Calibri" w:hAnsi="Calibri" w:cstheme="minorHAnsi"/>
                  <w:color w:val="000000"/>
                  <w:sz w:val="16"/>
                  <w:szCs w:val="16"/>
                </w:rPr>
                <w:t>1162</w:t>
              </w:r>
            </w:ins>
          </w:p>
        </w:tc>
        <w:tc>
          <w:tcPr>
            <w:tcW w:w="453" w:type="dxa"/>
            <w:tcBorders>
              <w:left w:val="single" w:sz="4" w:space="0" w:color="auto"/>
            </w:tcBorders>
            <w:vAlign w:val="center"/>
          </w:tcPr>
          <w:p w14:paraId="7E5C8759" w14:textId="3A201470" w:rsidR="00BD2E78" w:rsidRPr="007E0F91" w:rsidRDefault="00BD2E78" w:rsidP="00BD2E78">
            <w:pPr>
              <w:jc w:val="center"/>
              <w:rPr>
                <w:ins w:id="13777" w:author="Στάθης Καπ" w:date="2023-03-09T06:01:00Z"/>
                <w:sz w:val="16"/>
                <w:szCs w:val="16"/>
              </w:rPr>
            </w:pPr>
            <w:ins w:id="13778" w:author="Στάθης Καπ" w:date="2023-03-09T07:06:00Z">
              <w:r>
                <w:rPr>
                  <w:rFonts w:ascii="Calibri" w:hAnsi="Calibri" w:cs="Calibri"/>
                  <w:color w:val="000000"/>
                  <w:sz w:val="16"/>
                  <w:szCs w:val="16"/>
                </w:rPr>
                <w:t>1118</w:t>
              </w:r>
            </w:ins>
          </w:p>
        </w:tc>
        <w:tc>
          <w:tcPr>
            <w:tcW w:w="708" w:type="dxa"/>
            <w:vAlign w:val="center"/>
          </w:tcPr>
          <w:p w14:paraId="3EC1614F" w14:textId="19351719" w:rsidR="00BD2E78" w:rsidRPr="007E0F91" w:rsidRDefault="00BD2E78" w:rsidP="00BD2E78">
            <w:pPr>
              <w:jc w:val="center"/>
              <w:rPr>
                <w:ins w:id="13779" w:author="Στάθης Καπ" w:date="2023-03-09T06:01:00Z"/>
                <w:sz w:val="16"/>
                <w:szCs w:val="16"/>
              </w:rPr>
            </w:pPr>
            <w:ins w:id="13780" w:author="Στάθης Καπ" w:date="2023-03-09T07:06:00Z">
              <w:r>
                <w:rPr>
                  <w:rFonts w:ascii="Calibri" w:hAnsi="Calibri" w:cs="Calibri"/>
                  <w:color w:val="000000"/>
                  <w:sz w:val="16"/>
                  <w:szCs w:val="16"/>
                </w:rPr>
                <w:t>10.27</w:t>
              </w:r>
            </w:ins>
          </w:p>
        </w:tc>
        <w:tc>
          <w:tcPr>
            <w:tcW w:w="652" w:type="dxa"/>
            <w:vMerge/>
            <w:tcBorders>
              <w:right w:val="single" w:sz="4" w:space="0" w:color="auto"/>
            </w:tcBorders>
            <w:vAlign w:val="center"/>
          </w:tcPr>
          <w:p w14:paraId="1BBEF6D5" w14:textId="77777777" w:rsidR="00BD2E78" w:rsidRPr="007E0F91" w:rsidRDefault="00BD2E78" w:rsidP="00BD2E78">
            <w:pPr>
              <w:jc w:val="center"/>
              <w:rPr>
                <w:ins w:id="13781" w:author="Στάθης Καπ" w:date="2023-03-09T06:01:00Z"/>
                <w:sz w:val="16"/>
                <w:szCs w:val="16"/>
              </w:rPr>
            </w:pPr>
          </w:p>
        </w:tc>
        <w:tc>
          <w:tcPr>
            <w:tcW w:w="453" w:type="dxa"/>
            <w:tcBorders>
              <w:left w:val="single" w:sz="4" w:space="0" w:color="auto"/>
            </w:tcBorders>
            <w:vAlign w:val="center"/>
          </w:tcPr>
          <w:p w14:paraId="081008C6" w14:textId="183CEE7F" w:rsidR="00BD2E78" w:rsidRPr="007E0F91" w:rsidRDefault="00BD2E78" w:rsidP="00BD2E78">
            <w:pPr>
              <w:jc w:val="center"/>
              <w:rPr>
                <w:ins w:id="13782" w:author="Στάθης Καπ" w:date="2023-03-09T06:01:00Z"/>
                <w:sz w:val="16"/>
                <w:szCs w:val="16"/>
              </w:rPr>
            </w:pPr>
            <w:ins w:id="13783" w:author="Στάθης Καπ" w:date="2023-03-09T07:06:00Z">
              <w:r>
                <w:rPr>
                  <w:rFonts w:ascii="Calibri" w:hAnsi="Calibri" w:cs="Calibri"/>
                  <w:color w:val="000000"/>
                  <w:sz w:val="16"/>
                  <w:szCs w:val="16"/>
                </w:rPr>
                <w:t>1062</w:t>
              </w:r>
            </w:ins>
          </w:p>
        </w:tc>
        <w:tc>
          <w:tcPr>
            <w:tcW w:w="454" w:type="dxa"/>
            <w:vAlign w:val="center"/>
          </w:tcPr>
          <w:p w14:paraId="6A2D3AAA" w14:textId="409B49FA" w:rsidR="00BD2E78" w:rsidRPr="007E0F91" w:rsidRDefault="00BD2E78" w:rsidP="00BD2E78">
            <w:pPr>
              <w:jc w:val="center"/>
              <w:rPr>
                <w:ins w:id="13784" w:author="Στάθης Καπ" w:date="2023-03-09T06:01:00Z"/>
                <w:sz w:val="16"/>
                <w:szCs w:val="16"/>
              </w:rPr>
            </w:pPr>
            <w:ins w:id="13785" w:author="Στάθης Καπ" w:date="2023-03-09T07:06:00Z">
              <w:r>
                <w:rPr>
                  <w:rFonts w:ascii="Calibri" w:hAnsi="Calibri" w:cs="Calibri"/>
                  <w:color w:val="000000"/>
                  <w:sz w:val="16"/>
                  <w:szCs w:val="16"/>
                </w:rPr>
                <w:t>5.01</w:t>
              </w:r>
            </w:ins>
          </w:p>
        </w:tc>
        <w:tc>
          <w:tcPr>
            <w:tcW w:w="454" w:type="dxa"/>
            <w:vAlign w:val="center"/>
          </w:tcPr>
          <w:p w14:paraId="64308870" w14:textId="477264D9" w:rsidR="00BD2E78" w:rsidRPr="007E0F91" w:rsidRDefault="00BD2E78" w:rsidP="00BD2E78">
            <w:pPr>
              <w:jc w:val="center"/>
              <w:rPr>
                <w:ins w:id="13786" w:author="Στάθης Καπ" w:date="2023-03-09T06:01:00Z"/>
                <w:sz w:val="16"/>
                <w:szCs w:val="16"/>
              </w:rPr>
            </w:pPr>
            <w:ins w:id="13787" w:author="Στάθης Καπ" w:date="2023-03-09T07:06:00Z">
              <w:r>
                <w:rPr>
                  <w:rFonts w:ascii="Calibri" w:hAnsi="Calibri" w:cs="Calibri"/>
                  <w:color w:val="000000"/>
                  <w:sz w:val="16"/>
                  <w:szCs w:val="16"/>
                </w:rPr>
                <w:t>1.019</w:t>
              </w:r>
            </w:ins>
          </w:p>
        </w:tc>
        <w:tc>
          <w:tcPr>
            <w:tcW w:w="457" w:type="dxa"/>
            <w:tcBorders>
              <w:right w:val="single" w:sz="4" w:space="0" w:color="auto"/>
            </w:tcBorders>
            <w:vAlign w:val="center"/>
          </w:tcPr>
          <w:p w14:paraId="34EF141E" w14:textId="0A93A197" w:rsidR="00BD2E78" w:rsidRPr="007E0F91" w:rsidRDefault="00BD2E78" w:rsidP="00BD2E78">
            <w:pPr>
              <w:jc w:val="center"/>
              <w:rPr>
                <w:ins w:id="13788" w:author="Στάθης Καπ" w:date="2023-03-09T06:01:00Z"/>
                <w:sz w:val="16"/>
                <w:szCs w:val="16"/>
              </w:rPr>
            </w:pPr>
            <w:ins w:id="13789" w:author="Στάθης Καπ" w:date="2023-03-09T07:06:00Z">
              <w:r>
                <w:rPr>
                  <w:rFonts w:ascii="Calibri" w:hAnsi="Calibri" w:cs="Calibri"/>
                  <w:color w:val="000000"/>
                  <w:sz w:val="16"/>
                  <w:szCs w:val="16"/>
                </w:rPr>
                <w:t>27.63</w:t>
              </w:r>
            </w:ins>
          </w:p>
        </w:tc>
        <w:tc>
          <w:tcPr>
            <w:tcW w:w="453" w:type="dxa"/>
            <w:tcBorders>
              <w:left w:val="single" w:sz="4" w:space="0" w:color="auto"/>
            </w:tcBorders>
            <w:vAlign w:val="center"/>
          </w:tcPr>
          <w:p w14:paraId="52E39E29" w14:textId="225282DA" w:rsidR="00BD2E78" w:rsidRPr="007E0F91" w:rsidRDefault="00BD2E78" w:rsidP="00BD2E78">
            <w:pPr>
              <w:jc w:val="center"/>
              <w:rPr>
                <w:ins w:id="13790" w:author="Στάθης Καπ" w:date="2023-03-09T06:01:00Z"/>
                <w:sz w:val="16"/>
                <w:szCs w:val="16"/>
              </w:rPr>
            </w:pPr>
            <w:ins w:id="13791" w:author="Στάθης Καπ" w:date="2023-03-09T07:06:00Z">
              <w:r>
                <w:rPr>
                  <w:rFonts w:ascii="Calibri" w:hAnsi="Calibri" w:cs="Calibri"/>
                  <w:color w:val="000000"/>
                  <w:sz w:val="16"/>
                  <w:szCs w:val="16"/>
                </w:rPr>
                <w:t>1028</w:t>
              </w:r>
            </w:ins>
          </w:p>
        </w:tc>
        <w:tc>
          <w:tcPr>
            <w:tcW w:w="454" w:type="dxa"/>
            <w:vAlign w:val="center"/>
          </w:tcPr>
          <w:p w14:paraId="01376DE1" w14:textId="140C90FE" w:rsidR="00BD2E78" w:rsidRPr="007E0F91" w:rsidRDefault="00BD2E78" w:rsidP="00BD2E78">
            <w:pPr>
              <w:jc w:val="center"/>
              <w:rPr>
                <w:ins w:id="13792" w:author="Στάθης Καπ" w:date="2023-03-09T06:01:00Z"/>
                <w:sz w:val="16"/>
                <w:szCs w:val="16"/>
              </w:rPr>
            </w:pPr>
            <w:ins w:id="13793" w:author="Στάθης Καπ" w:date="2023-03-09T07:06:00Z">
              <w:r>
                <w:rPr>
                  <w:rFonts w:ascii="Calibri" w:hAnsi="Calibri" w:cs="Calibri"/>
                  <w:color w:val="000000"/>
                  <w:sz w:val="16"/>
                  <w:szCs w:val="16"/>
                </w:rPr>
                <w:t>8.05</w:t>
              </w:r>
            </w:ins>
          </w:p>
        </w:tc>
        <w:tc>
          <w:tcPr>
            <w:tcW w:w="454" w:type="dxa"/>
            <w:vAlign w:val="center"/>
          </w:tcPr>
          <w:p w14:paraId="467F0231" w14:textId="7A4C17D3" w:rsidR="00BD2E78" w:rsidRPr="007E0F91" w:rsidRDefault="00BD2E78" w:rsidP="00BD2E78">
            <w:pPr>
              <w:jc w:val="center"/>
              <w:rPr>
                <w:ins w:id="13794" w:author="Στάθης Καπ" w:date="2023-03-09T06:01:00Z"/>
                <w:sz w:val="16"/>
                <w:szCs w:val="16"/>
              </w:rPr>
            </w:pPr>
            <w:ins w:id="13795" w:author="Στάθης Καπ" w:date="2023-03-09T07:06:00Z">
              <w:r>
                <w:rPr>
                  <w:rFonts w:ascii="Calibri" w:hAnsi="Calibri" w:cs="Calibri"/>
                  <w:color w:val="000000"/>
                  <w:sz w:val="16"/>
                  <w:szCs w:val="16"/>
                </w:rPr>
                <w:t>0.658</w:t>
              </w:r>
            </w:ins>
          </w:p>
        </w:tc>
        <w:tc>
          <w:tcPr>
            <w:tcW w:w="454" w:type="dxa"/>
            <w:tcBorders>
              <w:right w:val="single" w:sz="4" w:space="0" w:color="auto"/>
            </w:tcBorders>
            <w:vAlign w:val="center"/>
          </w:tcPr>
          <w:p w14:paraId="1183E726" w14:textId="543AE70C" w:rsidR="00BD2E78" w:rsidRPr="007E0F91" w:rsidRDefault="00BD2E78" w:rsidP="00BD2E78">
            <w:pPr>
              <w:jc w:val="center"/>
              <w:rPr>
                <w:ins w:id="13796" w:author="Στάθης Καπ" w:date="2023-03-09T06:01:00Z"/>
                <w:sz w:val="16"/>
                <w:szCs w:val="16"/>
              </w:rPr>
            </w:pPr>
            <w:ins w:id="13797" w:author="Στάθης Καπ" w:date="2023-03-09T07:06:00Z">
              <w:r>
                <w:rPr>
                  <w:rFonts w:ascii="Calibri" w:hAnsi="Calibri" w:cs="Calibri"/>
                  <w:color w:val="000000"/>
                  <w:sz w:val="16"/>
                  <w:szCs w:val="16"/>
                </w:rPr>
                <w:t>53.27</w:t>
              </w:r>
            </w:ins>
          </w:p>
        </w:tc>
        <w:tc>
          <w:tcPr>
            <w:tcW w:w="453" w:type="dxa"/>
            <w:tcBorders>
              <w:left w:val="single" w:sz="4" w:space="0" w:color="auto"/>
            </w:tcBorders>
            <w:vAlign w:val="center"/>
          </w:tcPr>
          <w:p w14:paraId="0C47577A" w14:textId="14F49645" w:rsidR="00BD2E78" w:rsidRPr="007E0F91" w:rsidRDefault="00BD2E78" w:rsidP="00BD2E78">
            <w:pPr>
              <w:jc w:val="center"/>
              <w:rPr>
                <w:ins w:id="13798" w:author="Στάθης Καπ" w:date="2023-03-09T06:01:00Z"/>
                <w:sz w:val="16"/>
                <w:szCs w:val="16"/>
              </w:rPr>
            </w:pPr>
            <w:ins w:id="13799" w:author="Στάθης Καπ" w:date="2023-03-09T07:06:00Z">
              <w:r>
                <w:rPr>
                  <w:rFonts w:ascii="Calibri" w:hAnsi="Calibri" w:cs="Calibri"/>
                  <w:color w:val="000000"/>
                  <w:sz w:val="16"/>
                  <w:szCs w:val="16"/>
                </w:rPr>
                <w:t>1030</w:t>
              </w:r>
            </w:ins>
          </w:p>
        </w:tc>
        <w:tc>
          <w:tcPr>
            <w:tcW w:w="454" w:type="dxa"/>
            <w:vAlign w:val="center"/>
          </w:tcPr>
          <w:p w14:paraId="27F39F6A" w14:textId="5033FD9D" w:rsidR="00BD2E78" w:rsidRPr="007E0F91" w:rsidRDefault="00BD2E78" w:rsidP="00BD2E78">
            <w:pPr>
              <w:jc w:val="center"/>
              <w:rPr>
                <w:ins w:id="13800" w:author="Στάθης Καπ" w:date="2023-03-09T06:01:00Z"/>
                <w:sz w:val="16"/>
                <w:szCs w:val="16"/>
              </w:rPr>
            </w:pPr>
            <w:ins w:id="13801" w:author="Στάθης Καπ" w:date="2023-03-09T07:06:00Z">
              <w:r>
                <w:rPr>
                  <w:rFonts w:ascii="Calibri" w:hAnsi="Calibri" w:cs="Calibri"/>
                  <w:color w:val="000000"/>
                  <w:sz w:val="16"/>
                  <w:szCs w:val="16"/>
                </w:rPr>
                <w:t>7.87</w:t>
              </w:r>
            </w:ins>
          </w:p>
        </w:tc>
        <w:tc>
          <w:tcPr>
            <w:tcW w:w="454" w:type="dxa"/>
            <w:vAlign w:val="center"/>
          </w:tcPr>
          <w:p w14:paraId="483772E9" w14:textId="7C9E9844" w:rsidR="00BD2E78" w:rsidRPr="007E0F91" w:rsidRDefault="00BD2E78" w:rsidP="00BD2E78">
            <w:pPr>
              <w:jc w:val="center"/>
              <w:rPr>
                <w:ins w:id="13802" w:author="Στάθης Καπ" w:date="2023-03-09T06:01:00Z"/>
                <w:sz w:val="16"/>
                <w:szCs w:val="16"/>
              </w:rPr>
            </w:pPr>
            <w:ins w:id="13803" w:author="Στάθης Καπ" w:date="2023-03-09T07:06:00Z">
              <w:r>
                <w:rPr>
                  <w:rFonts w:ascii="Calibri" w:hAnsi="Calibri" w:cs="Calibri"/>
                  <w:color w:val="000000"/>
                  <w:sz w:val="16"/>
                  <w:szCs w:val="16"/>
                </w:rPr>
                <w:t>0.972</w:t>
              </w:r>
            </w:ins>
          </w:p>
        </w:tc>
        <w:tc>
          <w:tcPr>
            <w:tcW w:w="461" w:type="dxa"/>
            <w:tcBorders>
              <w:right w:val="single" w:sz="4" w:space="0" w:color="auto"/>
            </w:tcBorders>
            <w:vAlign w:val="center"/>
          </w:tcPr>
          <w:p w14:paraId="1240207A" w14:textId="6B446468" w:rsidR="00BD2E78" w:rsidRPr="007E0F91" w:rsidRDefault="00BD2E78" w:rsidP="00BD2E78">
            <w:pPr>
              <w:jc w:val="center"/>
              <w:rPr>
                <w:ins w:id="13804" w:author="Στάθης Καπ" w:date="2023-03-09T06:01:00Z"/>
                <w:sz w:val="16"/>
                <w:szCs w:val="16"/>
              </w:rPr>
            </w:pPr>
            <w:ins w:id="13805" w:author="Στάθης Καπ" w:date="2023-03-09T07:06:00Z">
              <w:r>
                <w:rPr>
                  <w:rFonts w:ascii="Calibri" w:hAnsi="Calibri" w:cs="Calibri"/>
                  <w:color w:val="000000"/>
                  <w:sz w:val="16"/>
                  <w:szCs w:val="16"/>
                </w:rPr>
                <w:t>30.97</w:t>
              </w:r>
            </w:ins>
          </w:p>
        </w:tc>
      </w:tr>
      <w:tr w:rsidR="00BD2E78" w14:paraId="123EC7F8" w14:textId="77777777" w:rsidTr="001E35AD">
        <w:trPr>
          <w:trHeight w:val="170"/>
          <w:jc w:val="center"/>
          <w:ins w:id="1380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99F3EAF" w14:textId="77777777" w:rsidR="00BD2E78" w:rsidRPr="007E0F91" w:rsidRDefault="00BD2E78" w:rsidP="00BD2E78">
            <w:pPr>
              <w:jc w:val="center"/>
              <w:rPr>
                <w:ins w:id="13807" w:author="Στάθης Καπ" w:date="2023-03-09T06:01:00Z"/>
                <w:sz w:val="16"/>
                <w:szCs w:val="16"/>
              </w:rPr>
            </w:pPr>
            <w:ins w:id="13808" w:author="Στάθης Καπ" w:date="2023-03-09T06:01:00Z">
              <w:r w:rsidRPr="007E0F91">
                <w:rPr>
                  <w:sz w:val="16"/>
                  <w:szCs w:val="16"/>
                </w:rPr>
                <w:t>pr04</w:t>
              </w:r>
            </w:ins>
          </w:p>
        </w:tc>
        <w:tc>
          <w:tcPr>
            <w:tcW w:w="565" w:type="dxa"/>
            <w:tcBorders>
              <w:left w:val="single" w:sz="4" w:space="0" w:color="auto"/>
            </w:tcBorders>
            <w:vAlign w:val="center"/>
          </w:tcPr>
          <w:p w14:paraId="0D346E1C" w14:textId="0498418A" w:rsidR="00BD2E78" w:rsidRPr="007E0F91" w:rsidRDefault="00BD2E78" w:rsidP="00BD2E78">
            <w:pPr>
              <w:jc w:val="center"/>
              <w:rPr>
                <w:ins w:id="13809" w:author="Στάθης Καπ" w:date="2023-03-09T06:01:00Z"/>
                <w:sz w:val="16"/>
                <w:szCs w:val="16"/>
              </w:rPr>
            </w:pPr>
            <w:ins w:id="13810" w:author="Στάθης Καπ" w:date="2023-03-09T07:06:00Z">
              <w:r>
                <w:rPr>
                  <w:rFonts w:ascii="Calibri" w:hAnsi="Calibri" w:cstheme="minorHAnsi"/>
                  <w:color w:val="000000"/>
                  <w:sz w:val="16"/>
                  <w:szCs w:val="16"/>
                </w:rPr>
                <w:t>1585</w:t>
              </w:r>
            </w:ins>
          </w:p>
        </w:tc>
        <w:tc>
          <w:tcPr>
            <w:tcW w:w="679" w:type="dxa"/>
            <w:tcBorders>
              <w:right w:val="single" w:sz="4" w:space="0" w:color="auto"/>
            </w:tcBorders>
            <w:vAlign w:val="center"/>
          </w:tcPr>
          <w:p w14:paraId="2F70D3EE" w14:textId="6E438C0E" w:rsidR="00BD2E78" w:rsidRPr="007E0F91" w:rsidRDefault="00BD2E78" w:rsidP="00BD2E78">
            <w:pPr>
              <w:jc w:val="center"/>
              <w:rPr>
                <w:ins w:id="13811" w:author="Στάθης Καπ" w:date="2023-03-09T06:01:00Z"/>
                <w:sz w:val="16"/>
                <w:szCs w:val="16"/>
              </w:rPr>
            </w:pPr>
            <w:ins w:id="13812" w:author="Στάθης Καπ" w:date="2023-03-09T07:06:00Z">
              <w:r>
                <w:rPr>
                  <w:rFonts w:ascii="Calibri" w:hAnsi="Calibri" w:cstheme="minorHAnsi"/>
                  <w:color w:val="000000"/>
                  <w:sz w:val="16"/>
                  <w:szCs w:val="16"/>
                </w:rPr>
                <w:t>1452</w:t>
              </w:r>
            </w:ins>
          </w:p>
        </w:tc>
        <w:tc>
          <w:tcPr>
            <w:tcW w:w="453" w:type="dxa"/>
            <w:tcBorders>
              <w:left w:val="single" w:sz="4" w:space="0" w:color="auto"/>
            </w:tcBorders>
            <w:vAlign w:val="center"/>
          </w:tcPr>
          <w:p w14:paraId="167F2E4D" w14:textId="116FD7EA" w:rsidR="00BD2E78" w:rsidRPr="007E0F91" w:rsidRDefault="00BD2E78" w:rsidP="00BD2E78">
            <w:pPr>
              <w:jc w:val="center"/>
              <w:rPr>
                <w:ins w:id="13813" w:author="Στάθης Καπ" w:date="2023-03-09T06:01:00Z"/>
                <w:sz w:val="16"/>
                <w:szCs w:val="16"/>
              </w:rPr>
            </w:pPr>
            <w:ins w:id="13814" w:author="Στάθης Καπ" w:date="2023-03-09T07:06:00Z">
              <w:r>
                <w:rPr>
                  <w:rFonts w:ascii="Calibri" w:hAnsi="Calibri" w:cs="Calibri"/>
                  <w:color w:val="000000"/>
                  <w:sz w:val="16"/>
                  <w:szCs w:val="16"/>
                </w:rPr>
                <w:t>1483</w:t>
              </w:r>
            </w:ins>
          </w:p>
        </w:tc>
        <w:tc>
          <w:tcPr>
            <w:tcW w:w="708" w:type="dxa"/>
            <w:vAlign w:val="center"/>
          </w:tcPr>
          <w:p w14:paraId="281FF579" w14:textId="3D9B0F8A" w:rsidR="00BD2E78" w:rsidRPr="007E0F91" w:rsidRDefault="00BD2E78" w:rsidP="00BD2E78">
            <w:pPr>
              <w:jc w:val="center"/>
              <w:rPr>
                <w:ins w:id="13815" w:author="Στάθης Καπ" w:date="2023-03-09T06:01:00Z"/>
                <w:sz w:val="16"/>
                <w:szCs w:val="16"/>
              </w:rPr>
            </w:pPr>
            <w:ins w:id="13816" w:author="Στάθης Καπ" w:date="2023-03-09T07:06:00Z">
              <w:r>
                <w:rPr>
                  <w:rFonts w:ascii="Calibri" w:hAnsi="Calibri" w:cs="Calibri"/>
                  <w:color w:val="000000"/>
                  <w:sz w:val="16"/>
                  <w:szCs w:val="16"/>
                </w:rPr>
                <w:t>6.44</w:t>
              </w:r>
            </w:ins>
          </w:p>
        </w:tc>
        <w:tc>
          <w:tcPr>
            <w:tcW w:w="652" w:type="dxa"/>
            <w:vMerge/>
            <w:tcBorders>
              <w:right w:val="single" w:sz="4" w:space="0" w:color="auto"/>
            </w:tcBorders>
            <w:vAlign w:val="center"/>
          </w:tcPr>
          <w:p w14:paraId="6D18F0F4" w14:textId="77777777" w:rsidR="00BD2E78" w:rsidRPr="007E0F91" w:rsidRDefault="00BD2E78" w:rsidP="00BD2E78">
            <w:pPr>
              <w:jc w:val="center"/>
              <w:rPr>
                <w:ins w:id="13817" w:author="Στάθης Καπ" w:date="2023-03-09T06:01:00Z"/>
                <w:sz w:val="16"/>
                <w:szCs w:val="16"/>
              </w:rPr>
            </w:pPr>
          </w:p>
        </w:tc>
        <w:tc>
          <w:tcPr>
            <w:tcW w:w="453" w:type="dxa"/>
            <w:tcBorders>
              <w:left w:val="single" w:sz="4" w:space="0" w:color="auto"/>
            </w:tcBorders>
            <w:vAlign w:val="center"/>
          </w:tcPr>
          <w:p w14:paraId="70E0C436" w14:textId="5828807D" w:rsidR="00BD2E78" w:rsidRPr="007E0F91" w:rsidRDefault="00BD2E78" w:rsidP="00BD2E78">
            <w:pPr>
              <w:jc w:val="center"/>
              <w:rPr>
                <w:ins w:id="13818" w:author="Στάθης Καπ" w:date="2023-03-09T06:01:00Z"/>
                <w:sz w:val="16"/>
                <w:szCs w:val="16"/>
              </w:rPr>
            </w:pPr>
            <w:ins w:id="13819" w:author="Στάθης Καπ" w:date="2023-03-09T07:06:00Z">
              <w:r>
                <w:rPr>
                  <w:rFonts w:ascii="Calibri" w:hAnsi="Calibri" w:cs="Calibri"/>
                  <w:color w:val="000000"/>
                  <w:sz w:val="16"/>
                  <w:szCs w:val="16"/>
                </w:rPr>
                <w:t>1435</w:t>
              </w:r>
            </w:ins>
          </w:p>
        </w:tc>
        <w:tc>
          <w:tcPr>
            <w:tcW w:w="454" w:type="dxa"/>
            <w:vAlign w:val="center"/>
          </w:tcPr>
          <w:p w14:paraId="79D44A51" w14:textId="43D1CBBC" w:rsidR="00BD2E78" w:rsidRPr="007E0F91" w:rsidRDefault="00BD2E78" w:rsidP="00BD2E78">
            <w:pPr>
              <w:jc w:val="center"/>
              <w:rPr>
                <w:ins w:id="13820" w:author="Στάθης Καπ" w:date="2023-03-09T06:01:00Z"/>
                <w:sz w:val="16"/>
                <w:szCs w:val="16"/>
              </w:rPr>
            </w:pPr>
            <w:ins w:id="13821" w:author="Στάθης Καπ" w:date="2023-03-09T07:06:00Z">
              <w:r>
                <w:rPr>
                  <w:rFonts w:ascii="Calibri" w:hAnsi="Calibri" w:cs="Calibri"/>
                  <w:color w:val="000000"/>
                  <w:sz w:val="16"/>
                  <w:szCs w:val="16"/>
                </w:rPr>
                <w:t>3.24</w:t>
              </w:r>
            </w:ins>
          </w:p>
        </w:tc>
        <w:tc>
          <w:tcPr>
            <w:tcW w:w="454" w:type="dxa"/>
            <w:vAlign w:val="center"/>
          </w:tcPr>
          <w:p w14:paraId="60340B9F" w14:textId="24894303" w:rsidR="00BD2E78" w:rsidRPr="007E0F91" w:rsidRDefault="00BD2E78" w:rsidP="00BD2E78">
            <w:pPr>
              <w:jc w:val="center"/>
              <w:rPr>
                <w:ins w:id="13822" w:author="Στάθης Καπ" w:date="2023-03-09T06:01:00Z"/>
                <w:sz w:val="16"/>
                <w:szCs w:val="16"/>
              </w:rPr>
            </w:pPr>
            <w:ins w:id="13823" w:author="Στάθης Καπ" w:date="2023-03-09T07:06:00Z">
              <w:r>
                <w:rPr>
                  <w:rFonts w:ascii="Calibri" w:hAnsi="Calibri" w:cs="Calibri"/>
                  <w:color w:val="000000"/>
                  <w:sz w:val="16"/>
                  <w:szCs w:val="16"/>
                </w:rPr>
                <w:t>1.322</w:t>
              </w:r>
            </w:ins>
          </w:p>
        </w:tc>
        <w:tc>
          <w:tcPr>
            <w:tcW w:w="457" w:type="dxa"/>
            <w:tcBorders>
              <w:right w:val="single" w:sz="4" w:space="0" w:color="auto"/>
            </w:tcBorders>
            <w:vAlign w:val="center"/>
          </w:tcPr>
          <w:p w14:paraId="47AEB8E4" w14:textId="40DCA0C8" w:rsidR="00BD2E78" w:rsidRPr="007E0F91" w:rsidRDefault="00BD2E78" w:rsidP="00BD2E78">
            <w:pPr>
              <w:jc w:val="center"/>
              <w:rPr>
                <w:ins w:id="13824" w:author="Στάθης Καπ" w:date="2023-03-09T06:01:00Z"/>
                <w:sz w:val="16"/>
                <w:szCs w:val="16"/>
              </w:rPr>
            </w:pPr>
            <w:ins w:id="13825" w:author="Στάθης Καπ" w:date="2023-03-09T07:06:00Z">
              <w:r>
                <w:rPr>
                  <w:rFonts w:ascii="Calibri" w:hAnsi="Calibri" w:cs="Calibri"/>
                  <w:color w:val="000000"/>
                  <w:sz w:val="16"/>
                  <w:szCs w:val="16"/>
                </w:rPr>
                <w:t>82.76</w:t>
              </w:r>
            </w:ins>
          </w:p>
        </w:tc>
        <w:tc>
          <w:tcPr>
            <w:tcW w:w="453" w:type="dxa"/>
            <w:tcBorders>
              <w:left w:val="single" w:sz="4" w:space="0" w:color="auto"/>
            </w:tcBorders>
            <w:vAlign w:val="center"/>
          </w:tcPr>
          <w:p w14:paraId="14F7CC69" w14:textId="051C9956" w:rsidR="00BD2E78" w:rsidRPr="007E0F91" w:rsidRDefault="00BD2E78" w:rsidP="00BD2E78">
            <w:pPr>
              <w:jc w:val="center"/>
              <w:rPr>
                <w:ins w:id="13826" w:author="Στάθης Καπ" w:date="2023-03-09T06:01:00Z"/>
                <w:sz w:val="16"/>
                <w:szCs w:val="16"/>
              </w:rPr>
            </w:pPr>
            <w:ins w:id="13827" w:author="Στάθης Καπ" w:date="2023-03-09T07:06:00Z">
              <w:r>
                <w:rPr>
                  <w:rFonts w:ascii="Calibri" w:hAnsi="Calibri" w:cs="Calibri"/>
                  <w:color w:val="000000"/>
                  <w:sz w:val="16"/>
                  <w:szCs w:val="16"/>
                </w:rPr>
                <w:t>1366</w:t>
              </w:r>
            </w:ins>
          </w:p>
        </w:tc>
        <w:tc>
          <w:tcPr>
            <w:tcW w:w="454" w:type="dxa"/>
            <w:vAlign w:val="center"/>
          </w:tcPr>
          <w:p w14:paraId="016999DC" w14:textId="08CA7061" w:rsidR="00BD2E78" w:rsidRPr="007E0F91" w:rsidRDefault="00BD2E78" w:rsidP="00BD2E78">
            <w:pPr>
              <w:jc w:val="center"/>
              <w:rPr>
                <w:ins w:id="13828" w:author="Στάθης Καπ" w:date="2023-03-09T06:01:00Z"/>
                <w:sz w:val="16"/>
                <w:szCs w:val="16"/>
              </w:rPr>
            </w:pPr>
            <w:ins w:id="13829" w:author="Στάθης Καπ" w:date="2023-03-09T07:06:00Z">
              <w:r>
                <w:rPr>
                  <w:rFonts w:ascii="Calibri" w:hAnsi="Calibri" w:cs="Calibri"/>
                  <w:color w:val="000000"/>
                  <w:sz w:val="16"/>
                  <w:szCs w:val="16"/>
                </w:rPr>
                <w:t>7.89</w:t>
              </w:r>
            </w:ins>
          </w:p>
        </w:tc>
        <w:tc>
          <w:tcPr>
            <w:tcW w:w="454" w:type="dxa"/>
            <w:vAlign w:val="center"/>
          </w:tcPr>
          <w:p w14:paraId="4B404BDC" w14:textId="6B1B3433" w:rsidR="00BD2E78" w:rsidRPr="007E0F91" w:rsidRDefault="00BD2E78" w:rsidP="00BD2E78">
            <w:pPr>
              <w:jc w:val="center"/>
              <w:rPr>
                <w:ins w:id="13830" w:author="Στάθης Καπ" w:date="2023-03-09T06:01:00Z"/>
                <w:sz w:val="16"/>
                <w:szCs w:val="16"/>
              </w:rPr>
            </w:pPr>
            <w:ins w:id="13831" w:author="Στάθης Καπ" w:date="2023-03-09T07:06:00Z">
              <w:r>
                <w:rPr>
                  <w:rFonts w:ascii="Calibri" w:hAnsi="Calibri" w:cs="Calibri"/>
                  <w:color w:val="000000"/>
                  <w:sz w:val="16"/>
                  <w:szCs w:val="16"/>
                </w:rPr>
                <w:t>1.15</w:t>
              </w:r>
            </w:ins>
          </w:p>
        </w:tc>
        <w:tc>
          <w:tcPr>
            <w:tcW w:w="454" w:type="dxa"/>
            <w:tcBorders>
              <w:right w:val="single" w:sz="4" w:space="0" w:color="auto"/>
            </w:tcBorders>
            <w:vAlign w:val="center"/>
          </w:tcPr>
          <w:p w14:paraId="7CAB26F0" w14:textId="0DAE8A88" w:rsidR="00BD2E78" w:rsidRPr="007E0F91" w:rsidRDefault="00BD2E78" w:rsidP="00BD2E78">
            <w:pPr>
              <w:jc w:val="center"/>
              <w:rPr>
                <w:ins w:id="13832" w:author="Στάθης Καπ" w:date="2023-03-09T06:01:00Z"/>
                <w:sz w:val="16"/>
                <w:szCs w:val="16"/>
              </w:rPr>
            </w:pPr>
            <w:ins w:id="13833" w:author="Στάθης Καπ" w:date="2023-03-09T07:06:00Z">
              <w:r>
                <w:rPr>
                  <w:rFonts w:ascii="Calibri" w:hAnsi="Calibri" w:cs="Calibri"/>
                  <w:color w:val="000000"/>
                  <w:sz w:val="16"/>
                  <w:szCs w:val="16"/>
                </w:rPr>
                <w:t>85.01</w:t>
              </w:r>
            </w:ins>
          </w:p>
        </w:tc>
        <w:tc>
          <w:tcPr>
            <w:tcW w:w="453" w:type="dxa"/>
            <w:tcBorders>
              <w:left w:val="single" w:sz="4" w:space="0" w:color="auto"/>
            </w:tcBorders>
            <w:vAlign w:val="center"/>
          </w:tcPr>
          <w:p w14:paraId="4D01BFB2" w14:textId="6FF1C3F1" w:rsidR="00BD2E78" w:rsidRPr="007E0F91" w:rsidRDefault="00BD2E78" w:rsidP="00BD2E78">
            <w:pPr>
              <w:jc w:val="center"/>
              <w:rPr>
                <w:ins w:id="13834" w:author="Στάθης Καπ" w:date="2023-03-09T06:01:00Z"/>
                <w:sz w:val="16"/>
                <w:szCs w:val="16"/>
              </w:rPr>
            </w:pPr>
            <w:ins w:id="13835" w:author="Στάθης Καπ" w:date="2023-03-09T07:06:00Z">
              <w:r>
                <w:rPr>
                  <w:rFonts w:ascii="Calibri" w:hAnsi="Calibri" w:cs="Calibri"/>
                  <w:color w:val="000000"/>
                  <w:sz w:val="16"/>
                  <w:szCs w:val="16"/>
                </w:rPr>
                <w:t>1374</w:t>
              </w:r>
            </w:ins>
          </w:p>
        </w:tc>
        <w:tc>
          <w:tcPr>
            <w:tcW w:w="454" w:type="dxa"/>
            <w:vAlign w:val="center"/>
          </w:tcPr>
          <w:p w14:paraId="5723E8E7" w14:textId="241B6D3E" w:rsidR="00BD2E78" w:rsidRPr="007E0F91" w:rsidRDefault="00BD2E78" w:rsidP="00BD2E78">
            <w:pPr>
              <w:jc w:val="center"/>
              <w:rPr>
                <w:ins w:id="13836" w:author="Στάθης Καπ" w:date="2023-03-09T06:01:00Z"/>
                <w:sz w:val="16"/>
                <w:szCs w:val="16"/>
              </w:rPr>
            </w:pPr>
            <w:ins w:id="13837" w:author="Στάθης Καπ" w:date="2023-03-09T07:06:00Z">
              <w:r>
                <w:rPr>
                  <w:rFonts w:ascii="Calibri" w:hAnsi="Calibri" w:cs="Calibri"/>
                  <w:color w:val="000000"/>
                  <w:sz w:val="16"/>
                  <w:szCs w:val="16"/>
                </w:rPr>
                <w:t>7.35</w:t>
              </w:r>
            </w:ins>
          </w:p>
        </w:tc>
        <w:tc>
          <w:tcPr>
            <w:tcW w:w="454" w:type="dxa"/>
            <w:vAlign w:val="center"/>
          </w:tcPr>
          <w:p w14:paraId="17AACC93" w14:textId="2554A36B" w:rsidR="00BD2E78" w:rsidRPr="007E0F91" w:rsidRDefault="00BD2E78" w:rsidP="00BD2E78">
            <w:pPr>
              <w:jc w:val="center"/>
              <w:rPr>
                <w:ins w:id="13838" w:author="Στάθης Καπ" w:date="2023-03-09T06:01:00Z"/>
                <w:sz w:val="16"/>
                <w:szCs w:val="16"/>
              </w:rPr>
            </w:pPr>
            <w:ins w:id="13839" w:author="Στάθης Καπ" w:date="2023-03-09T07:06:00Z">
              <w:r>
                <w:rPr>
                  <w:rFonts w:ascii="Calibri" w:hAnsi="Calibri" w:cs="Calibri"/>
                  <w:color w:val="000000"/>
                  <w:sz w:val="16"/>
                  <w:szCs w:val="16"/>
                </w:rPr>
                <w:t>0.901</w:t>
              </w:r>
            </w:ins>
          </w:p>
        </w:tc>
        <w:tc>
          <w:tcPr>
            <w:tcW w:w="461" w:type="dxa"/>
            <w:tcBorders>
              <w:right w:val="single" w:sz="4" w:space="0" w:color="auto"/>
            </w:tcBorders>
            <w:vAlign w:val="center"/>
          </w:tcPr>
          <w:p w14:paraId="0E76D109" w14:textId="3B0E0EFF" w:rsidR="00BD2E78" w:rsidRPr="007E0F91" w:rsidRDefault="00BD2E78" w:rsidP="00BD2E78">
            <w:pPr>
              <w:jc w:val="center"/>
              <w:rPr>
                <w:ins w:id="13840" w:author="Στάθης Καπ" w:date="2023-03-09T06:01:00Z"/>
                <w:sz w:val="16"/>
                <w:szCs w:val="16"/>
              </w:rPr>
            </w:pPr>
            <w:ins w:id="13841" w:author="Στάθης Καπ" w:date="2023-03-09T07:06:00Z">
              <w:r>
                <w:rPr>
                  <w:rFonts w:ascii="Calibri" w:hAnsi="Calibri" w:cs="Calibri"/>
                  <w:color w:val="000000"/>
                  <w:sz w:val="16"/>
                  <w:szCs w:val="16"/>
                </w:rPr>
                <w:t>88.25</w:t>
              </w:r>
            </w:ins>
          </w:p>
        </w:tc>
      </w:tr>
      <w:tr w:rsidR="00BD2E78" w14:paraId="240800EA" w14:textId="77777777" w:rsidTr="001E35AD">
        <w:trPr>
          <w:trHeight w:val="170"/>
          <w:jc w:val="center"/>
          <w:ins w:id="1384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B321D11" w14:textId="77777777" w:rsidR="00BD2E78" w:rsidRPr="007E0F91" w:rsidRDefault="00BD2E78" w:rsidP="00BD2E78">
            <w:pPr>
              <w:jc w:val="center"/>
              <w:rPr>
                <w:ins w:id="13843" w:author="Στάθης Καπ" w:date="2023-03-09T06:01:00Z"/>
                <w:sz w:val="16"/>
                <w:szCs w:val="16"/>
              </w:rPr>
            </w:pPr>
            <w:ins w:id="13844" w:author="Στάθης Καπ" w:date="2023-03-09T06:01:00Z">
              <w:r w:rsidRPr="007E0F91">
                <w:rPr>
                  <w:sz w:val="16"/>
                  <w:szCs w:val="16"/>
                </w:rPr>
                <w:t>pr05</w:t>
              </w:r>
            </w:ins>
          </w:p>
        </w:tc>
        <w:tc>
          <w:tcPr>
            <w:tcW w:w="565" w:type="dxa"/>
            <w:tcBorders>
              <w:left w:val="single" w:sz="4" w:space="0" w:color="auto"/>
            </w:tcBorders>
            <w:vAlign w:val="center"/>
          </w:tcPr>
          <w:p w14:paraId="1C91C642" w14:textId="4056F468" w:rsidR="00BD2E78" w:rsidRPr="007E0F91" w:rsidRDefault="00BD2E78" w:rsidP="00BD2E78">
            <w:pPr>
              <w:jc w:val="center"/>
              <w:rPr>
                <w:ins w:id="13845" w:author="Στάθης Καπ" w:date="2023-03-09T06:01:00Z"/>
                <w:sz w:val="16"/>
                <w:szCs w:val="16"/>
              </w:rPr>
            </w:pPr>
            <w:ins w:id="13846" w:author="Στάθης Καπ" w:date="2023-03-09T07:06:00Z">
              <w:r>
                <w:rPr>
                  <w:rFonts w:ascii="Calibri" w:hAnsi="Calibri" w:cstheme="minorHAnsi"/>
                  <w:color w:val="000000"/>
                  <w:sz w:val="16"/>
                  <w:szCs w:val="16"/>
                </w:rPr>
                <w:t>1844</w:t>
              </w:r>
            </w:ins>
          </w:p>
        </w:tc>
        <w:tc>
          <w:tcPr>
            <w:tcW w:w="679" w:type="dxa"/>
            <w:tcBorders>
              <w:right w:val="single" w:sz="4" w:space="0" w:color="auto"/>
            </w:tcBorders>
            <w:vAlign w:val="center"/>
          </w:tcPr>
          <w:p w14:paraId="1F6F847B" w14:textId="71173884" w:rsidR="00BD2E78" w:rsidRPr="007E0F91" w:rsidRDefault="00BD2E78" w:rsidP="00BD2E78">
            <w:pPr>
              <w:jc w:val="center"/>
              <w:rPr>
                <w:ins w:id="13847" w:author="Στάθης Καπ" w:date="2023-03-09T06:01:00Z"/>
                <w:sz w:val="16"/>
                <w:szCs w:val="16"/>
              </w:rPr>
            </w:pPr>
            <w:ins w:id="13848" w:author="Στάθης Καπ" w:date="2023-03-09T07:06:00Z">
              <w:r>
                <w:rPr>
                  <w:rFonts w:ascii="Calibri" w:hAnsi="Calibri" w:cstheme="minorHAnsi"/>
                  <w:color w:val="000000"/>
                  <w:sz w:val="16"/>
                  <w:szCs w:val="16"/>
                </w:rPr>
                <w:t>1665</w:t>
              </w:r>
            </w:ins>
          </w:p>
        </w:tc>
        <w:tc>
          <w:tcPr>
            <w:tcW w:w="453" w:type="dxa"/>
            <w:tcBorders>
              <w:left w:val="single" w:sz="4" w:space="0" w:color="auto"/>
            </w:tcBorders>
            <w:vAlign w:val="center"/>
          </w:tcPr>
          <w:p w14:paraId="143A267F" w14:textId="080E1503" w:rsidR="00BD2E78" w:rsidRPr="007E0F91" w:rsidRDefault="00BD2E78" w:rsidP="00BD2E78">
            <w:pPr>
              <w:jc w:val="center"/>
              <w:rPr>
                <w:ins w:id="13849" w:author="Στάθης Καπ" w:date="2023-03-09T06:01:00Z"/>
                <w:sz w:val="16"/>
                <w:szCs w:val="16"/>
              </w:rPr>
            </w:pPr>
            <w:ins w:id="13850" w:author="Στάθης Καπ" w:date="2023-03-09T07:06:00Z">
              <w:r>
                <w:rPr>
                  <w:rFonts w:ascii="Calibri" w:hAnsi="Calibri" w:cs="Calibri"/>
                  <w:color w:val="000000"/>
                  <w:sz w:val="16"/>
                  <w:szCs w:val="16"/>
                </w:rPr>
                <w:t>1640</w:t>
              </w:r>
            </w:ins>
          </w:p>
        </w:tc>
        <w:tc>
          <w:tcPr>
            <w:tcW w:w="708" w:type="dxa"/>
            <w:vAlign w:val="center"/>
          </w:tcPr>
          <w:p w14:paraId="15E39860" w14:textId="44428CB0" w:rsidR="00BD2E78" w:rsidRPr="007E0F91" w:rsidRDefault="00BD2E78" w:rsidP="00BD2E78">
            <w:pPr>
              <w:jc w:val="center"/>
              <w:rPr>
                <w:ins w:id="13851" w:author="Στάθης Καπ" w:date="2023-03-09T06:01:00Z"/>
                <w:sz w:val="16"/>
                <w:szCs w:val="16"/>
              </w:rPr>
            </w:pPr>
            <w:ins w:id="13852" w:author="Στάθης Καπ" w:date="2023-03-09T07:06:00Z">
              <w:r>
                <w:rPr>
                  <w:rFonts w:ascii="Calibri" w:hAnsi="Calibri" w:cs="Calibri"/>
                  <w:color w:val="000000"/>
                  <w:sz w:val="16"/>
                  <w:szCs w:val="16"/>
                </w:rPr>
                <w:t>11.06</w:t>
              </w:r>
            </w:ins>
          </w:p>
        </w:tc>
        <w:tc>
          <w:tcPr>
            <w:tcW w:w="652" w:type="dxa"/>
            <w:vMerge/>
            <w:tcBorders>
              <w:right w:val="single" w:sz="4" w:space="0" w:color="auto"/>
            </w:tcBorders>
            <w:vAlign w:val="center"/>
          </w:tcPr>
          <w:p w14:paraId="5759643B" w14:textId="77777777" w:rsidR="00BD2E78" w:rsidRPr="007E0F91" w:rsidRDefault="00BD2E78" w:rsidP="00BD2E78">
            <w:pPr>
              <w:jc w:val="center"/>
              <w:rPr>
                <w:ins w:id="13853" w:author="Στάθης Καπ" w:date="2023-03-09T06:01:00Z"/>
                <w:sz w:val="16"/>
                <w:szCs w:val="16"/>
              </w:rPr>
            </w:pPr>
          </w:p>
        </w:tc>
        <w:tc>
          <w:tcPr>
            <w:tcW w:w="453" w:type="dxa"/>
            <w:tcBorders>
              <w:left w:val="single" w:sz="4" w:space="0" w:color="auto"/>
            </w:tcBorders>
            <w:vAlign w:val="center"/>
          </w:tcPr>
          <w:p w14:paraId="1B66FE9B" w14:textId="420F3BBD" w:rsidR="00BD2E78" w:rsidRPr="007E0F91" w:rsidRDefault="00BD2E78" w:rsidP="00BD2E78">
            <w:pPr>
              <w:jc w:val="center"/>
              <w:rPr>
                <w:ins w:id="13854" w:author="Στάθης Καπ" w:date="2023-03-09T06:01:00Z"/>
                <w:sz w:val="16"/>
                <w:szCs w:val="16"/>
              </w:rPr>
            </w:pPr>
            <w:ins w:id="13855" w:author="Στάθης Καπ" w:date="2023-03-09T07:06:00Z">
              <w:r>
                <w:rPr>
                  <w:rFonts w:ascii="Calibri" w:hAnsi="Calibri" w:cs="Calibri"/>
                  <w:color w:val="000000"/>
                  <w:sz w:val="16"/>
                  <w:szCs w:val="16"/>
                </w:rPr>
                <w:t>1627</w:t>
              </w:r>
            </w:ins>
          </w:p>
        </w:tc>
        <w:tc>
          <w:tcPr>
            <w:tcW w:w="454" w:type="dxa"/>
            <w:vAlign w:val="center"/>
          </w:tcPr>
          <w:p w14:paraId="59424B9C" w14:textId="349A8C45" w:rsidR="00BD2E78" w:rsidRPr="007E0F91" w:rsidRDefault="00BD2E78" w:rsidP="00BD2E78">
            <w:pPr>
              <w:jc w:val="center"/>
              <w:rPr>
                <w:ins w:id="13856" w:author="Στάθης Καπ" w:date="2023-03-09T06:01:00Z"/>
                <w:sz w:val="16"/>
                <w:szCs w:val="16"/>
              </w:rPr>
            </w:pPr>
            <w:ins w:id="13857" w:author="Στάθης Καπ" w:date="2023-03-09T07:06:00Z">
              <w:r>
                <w:rPr>
                  <w:rFonts w:ascii="Calibri" w:hAnsi="Calibri" w:cs="Calibri"/>
                  <w:color w:val="000000"/>
                  <w:sz w:val="16"/>
                  <w:szCs w:val="16"/>
                </w:rPr>
                <w:t>0.79</w:t>
              </w:r>
            </w:ins>
          </w:p>
        </w:tc>
        <w:tc>
          <w:tcPr>
            <w:tcW w:w="454" w:type="dxa"/>
            <w:vAlign w:val="center"/>
          </w:tcPr>
          <w:p w14:paraId="5F5B8E90" w14:textId="3F58C77A" w:rsidR="00BD2E78" w:rsidRPr="007E0F91" w:rsidRDefault="00BD2E78" w:rsidP="00BD2E78">
            <w:pPr>
              <w:jc w:val="center"/>
              <w:rPr>
                <w:ins w:id="13858" w:author="Στάθης Καπ" w:date="2023-03-09T06:01:00Z"/>
                <w:sz w:val="16"/>
                <w:szCs w:val="16"/>
              </w:rPr>
            </w:pPr>
            <w:ins w:id="13859" w:author="Στάθης Καπ" w:date="2023-03-09T07:06:00Z">
              <w:r>
                <w:rPr>
                  <w:rFonts w:ascii="Calibri" w:hAnsi="Calibri" w:cs="Calibri"/>
                  <w:color w:val="000000"/>
                  <w:sz w:val="16"/>
                  <w:szCs w:val="16"/>
                </w:rPr>
                <w:t>1.968</w:t>
              </w:r>
            </w:ins>
          </w:p>
        </w:tc>
        <w:tc>
          <w:tcPr>
            <w:tcW w:w="457" w:type="dxa"/>
            <w:tcBorders>
              <w:right w:val="single" w:sz="4" w:space="0" w:color="auto"/>
            </w:tcBorders>
            <w:vAlign w:val="center"/>
          </w:tcPr>
          <w:p w14:paraId="567923EC" w14:textId="4BE9782C" w:rsidR="00BD2E78" w:rsidRPr="007E0F91" w:rsidRDefault="00BD2E78" w:rsidP="00BD2E78">
            <w:pPr>
              <w:jc w:val="center"/>
              <w:rPr>
                <w:ins w:id="13860" w:author="Στάθης Καπ" w:date="2023-03-09T06:01:00Z"/>
                <w:sz w:val="16"/>
                <w:szCs w:val="16"/>
              </w:rPr>
            </w:pPr>
            <w:ins w:id="13861" w:author="Στάθης Καπ" w:date="2023-03-09T07:06:00Z">
              <w:r>
                <w:rPr>
                  <w:rFonts w:ascii="Calibri" w:hAnsi="Calibri" w:cs="Calibri"/>
                  <w:color w:val="000000"/>
                  <w:sz w:val="16"/>
                  <w:szCs w:val="16"/>
                </w:rPr>
                <w:t>51.63</w:t>
              </w:r>
            </w:ins>
          </w:p>
        </w:tc>
        <w:tc>
          <w:tcPr>
            <w:tcW w:w="453" w:type="dxa"/>
            <w:tcBorders>
              <w:left w:val="single" w:sz="4" w:space="0" w:color="auto"/>
            </w:tcBorders>
            <w:vAlign w:val="center"/>
          </w:tcPr>
          <w:p w14:paraId="0063E703" w14:textId="56B854FE" w:rsidR="00BD2E78" w:rsidRPr="007E0F91" w:rsidRDefault="00BD2E78" w:rsidP="00BD2E78">
            <w:pPr>
              <w:jc w:val="center"/>
              <w:rPr>
                <w:ins w:id="13862" w:author="Στάθης Καπ" w:date="2023-03-09T06:01:00Z"/>
                <w:sz w:val="16"/>
                <w:szCs w:val="16"/>
              </w:rPr>
            </w:pPr>
            <w:ins w:id="13863" w:author="Στάθης Καπ" w:date="2023-03-09T07:06:00Z">
              <w:r>
                <w:rPr>
                  <w:rFonts w:ascii="Calibri" w:hAnsi="Calibri" w:cs="Calibri"/>
                  <w:color w:val="000000"/>
                  <w:sz w:val="16"/>
                  <w:szCs w:val="16"/>
                </w:rPr>
                <w:t>1532</w:t>
              </w:r>
            </w:ins>
          </w:p>
        </w:tc>
        <w:tc>
          <w:tcPr>
            <w:tcW w:w="454" w:type="dxa"/>
            <w:vAlign w:val="center"/>
          </w:tcPr>
          <w:p w14:paraId="13A1FC24" w14:textId="64CD9769" w:rsidR="00BD2E78" w:rsidRPr="007E0F91" w:rsidRDefault="00BD2E78" w:rsidP="00BD2E78">
            <w:pPr>
              <w:jc w:val="center"/>
              <w:rPr>
                <w:ins w:id="13864" w:author="Στάθης Καπ" w:date="2023-03-09T06:01:00Z"/>
                <w:sz w:val="16"/>
                <w:szCs w:val="16"/>
              </w:rPr>
            </w:pPr>
            <w:ins w:id="13865" w:author="Στάθης Καπ" w:date="2023-03-09T07:06:00Z">
              <w:r>
                <w:rPr>
                  <w:rFonts w:ascii="Calibri" w:hAnsi="Calibri" w:cs="Calibri"/>
                  <w:color w:val="000000"/>
                  <w:sz w:val="16"/>
                  <w:szCs w:val="16"/>
                </w:rPr>
                <w:t>6.59</w:t>
              </w:r>
            </w:ins>
          </w:p>
        </w:tc>
        <w:tc>
          <w:tcPr>
            <w:tcW w:w="454" w:type="dxa"/>
            <w:vAlign w:val="center"/>
          </w:tcPr>
          <w:p w14:paraId="48529E56" w14:textId="4D8D17B2" w:rsidR="00BD2E78" w:rsidRPr="007E0F91" w:rsidRDefault="00BD2E78" w:rsidP="00BD2E78">
            <w:pPr>
              <w:jc w:val="center"/>
              <w:rPr>
                <w:ins w:id="13866" w:author="Στάθης Καπ" w:date="2023-03-09T06:01:00Z"/>
                <w:sz w:val="16"/>
                <w:szCs w:val="16"/>
              </w:rPr>
            </w:pPr>
            <w:ins w:id="13867" w:author="Στάθης Καπ" w:date="2023-03-09T07:06:00Z">
              <w:r>
                <w:rPr>
                  <w:rFonts w:ascii="Calibri" w:hAnsi="Calibri" w:cs="Calibri"/>
                  <w:color w:val="000000"/>
                  <w:sz w:val="16"/>
                  <w:szCs w:val="16"/>
                </w:rPr>
                <w:t>1.298</w:t>
              </w:r>
            </w:ins>
          </w:p>
        </w:tc>
        <w:tc>
          <w:tcPr>
            <w:tcW w:w="454" w:type="dxa"/>
            <w:tcBorders>
              <w:right w:val="single" w:sz="4" w:space="0" w:color="auto"/>
            </w:tcBorders>
            <w:vAlign w:val="center"/>
          </w:tcPr>
          <w:p w14:paraId="2491265C" w14:textId="38D2E83F" w:rsidR="00BD2E78" w:rsidRPr="007E0F91" w:rsidRDefault="00BD2E78" w:rsidP="00BD2E78">
            <w:pPr>
              <w:jc w:val="center"/>
              <w:rPr>
                <w:ins w:id="13868" w:author="Στάθης Καπ" w:date="2023-03-09T06:01:00Z"/>
                <w:sz w:val="16"/>
                <w:szCs w:val="16"/>
              </w:rPr>
            </w:pPr>
            <w:ins w:id="13869" w:author="Στάθης Καπ" w:date="2023-03-09T07:06:00Z">
              <w:r>
                <w:rPr>
                  <w:rFonts w:ascii="Calibri" w:hAnsi="Calibri" w:cs="Calibri"/>
                  <w:color w:val="000000"/>
                  <w:sz w:val="16"/>
                  <w:szCs w:val="16"/>
                </w:rPr>
                <w:t>68.1</w:t>
              </w:r>
            </w:ins>
          </w:p>
        </w:tc>
        <w:tc>
          <w:tcPr>
            <w:tcW w:w="453" w:type="dxa"/>
            <w:tcBorders>
              <w:left w:val="single" w:sz="4" w:space="0" w:color="auto"/>
            </w:tcBorders>
            <w:vAlign w:val="center"/>
          </w:tcPr>
          <w:p w14:paraId="6F7970A9" w14:textId="2CE41252" w:rsidR="00BD2E78" w:rsidRPr="007E0F91" w:rsidRDefault="00BD2E78" w:rsidP="00BD2E78">
            <w:pPr>
              <w:jc w:val="center"/>
              <w:rPr>
                <w:ins w:id="13870" w:author="Στάθης Καπ" w:date="2023-03-09T06:01:00Z"/>
                <w:sz w:val="16"/>
                <w:szCs w:val="16"/>
              </w:rPr>
            </w:pPr>
            <w:ins w:id="13871" w:author="Στάθης Καπ" w:date="2023-03-09T07:06:00Z">
              <w:r>
                <w:rPr>
                  <w:rFonts w:ascii="Calibri" w:hAnsi="Calibri" w:cs="Calibri"/>
                  <w:color w:val="000000"/>
                  <w:sz w:val="16"/>
                  <w:szCs w:val="16"/>
                </w:rPr>
                <w:t>1545</w:t>
              </w:r>
            </w:ins>
          </w:p>
        </w:tc>
        <w:tc>
          <w:tcPr>
            <w:tcW w:w="454" w:type="dxa"/>
            <w:vAlign w:val="center"/>
          </w:tcPr>
          <w:p w14:paraId="20E3EA0C" w14:textId="3A650739" w:rsidR="00BD2E78" w:rsidRPr="007E0F91" w:rsidRDefault="00BD2E78" w:rsidP="00BD2E78">
            <w:pPr>
              <w:jc w:val="center"/>
              <w:rPr>
                <w:ins w:id="13872" w:author="Στάθης Καπ" w:date="2023-03-09T06:01:00Z"/>
                <w:sz w:val="16"/>
                <w:szCs w:val="16"/>
              </w:rPr>
            </w:pPr>
            <w:ins w:id="13873" w:author="Στάθης Καπ" w:date="2023-03-09T07:06:00Z">
              <w:r>
                <w:rPr>
                  <w:rFonts w:ascii="Calibri" w:hAnsi="Calibri" w:cs="Calibri"/>
                  <w:color w:val="000000"/>
                  <w:sz w:val="16"/>
                  <w:szCs w:val="16"/>
                </w:rPr>
                <w:t>5.79</w:t>
              </w:r>
            </w:ins>
          </w:p>
        </w:tc>
        <w:tc>
          <w:tcPr>
            <w:tcW w:w="454" w:type="dxa"/>
            <w:vAlign w:val="center"/>
          </w:tcPr>
          <w:p w14:paraId="6296A281" w14:textId="48F46BBE" w:rsidR="00BD2E78" w:rsidRPr="007E0F91" w:rsidRDefault="00BD2E78" w:rsidP="00BD2E78">
            <w:pPr>
              <w:jc w:val="center"/>
              <w:rPr>
                <w:ins w:id="13874" w:author="Στάθης Καπ" w:date="2023-03-09T06:01:00Z"/>
                <w:sz w:val="16"/>
                <w:szCs w:val="16"/>
              </w:rPr>
            </w:pPr>
            <w:ins w:id="13875" w:author="Στάθης Καπ" w:date="2023-03-09T07:06:00Z">
              <w:r>
                <w:rPr>
                  <w:rFonts w:ascii="Calibri" w:hAnsi="Calibri" w:cs="Calibri"/>
                  <w:color w:val="000000"/>
                  <w:sz w:val="16"/>
                  <w:szCs w:val="16"/>
                </w:rPr>
                <w:t>1.109</w:t>
              </w:r>
            </w:ins>
          </w:p>
        </w:tc>
        <w:tc>
          <w:tcPr>
            <w:tcW w:w="461" w:type="dxa"/>
            <w:tcBorders>
              <w:right w:val="single" w:sz="4" w:space="0" w:color="auto"/>
            </w:tcBorders>
            <w:vAlign w:val="center"/>
          </w:tcPr>
          <w:p w14:paraId="47E50807" w14:textId="63D64711" w:rsidR="00BD2E78" w:rsidRPr="007E0F91" w:rsidRDefault="00BD2E78" w:rsidP="00BD2E78">
            <w:pPr>
              <w:jc w:val="center"/>
              <w:rPr>
                <w:ins w:id="13876" w:author="Στάθης Καπ" w:date="2023-03-09T06:01:00Z"/>
                <w:sz w:val="16"/>
                <w:szCs w:val="16"/>
              </w:rPr>
            </w:pPr>
            <w:ins w:id="13877" w:author="Στάθης Καπ" w:date="2023-03-09T07:06:00Z">
              <w:r>
                <w:rPr>
                  <w:rFonts w:ascii="Calibri" w:hAnsi="Calibri" w:cs="Calibri"/>
                  <w:color w:val="000000"/>
                  <w:sz w:val="16"/>
                  <w:szCs w:val="16"/>
                </w:rPr>
                <w:t>72.75</w:t>
              </w:r>
            </w:ins>
          </w:p>
        </w:tc>
      </w:tr>
      <w:tr w:rsidR="00BD2E78" w14:paraId="6804C04F" w14:textId="77777777" w:rsidTr="001E35AD">
        <w:trPr>
          <w:trHeight w:val="170"/>
          <w:jc w:val="center"/>
          <w:ins w:id="1387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1E78D31" w14:textId="77777777" w:rsidR="00BD2E78" w:rsidRPr="007E0F91" w:rsidRDefault="00BD2E78" w:rsidP="00BD2E78">
            <w:pPr>
              <w:jc w:val="center"/>
              <w:rPr>
                <w:ins w:id="13879" w:author="Στάθης Καπ" w:date="2023-03-09T06:01:00Z"/>
                <w:sz w:val="16"/>
                <w:szCs w:val="16"/>
              </w:rPr>
            </w:pPr>
            <w:ins w:id="13880" w:author="Στάθης Καπ" w:date="2023-03-09T06:01:00Z">
              <w:r w:rsidRPr="007E0F91">
                <w:rPr>
                  <w:sz w:val="16"/>
                  <w:szCs w:val="16"/>
                </w:rPr>
                <w:t>pr06</w:t>
              </w:r>
            </w:ins>
          </w:p>
        </w:tc>
        <w:tc>
          <w:tcPr>
            <w:tcW w:w="565" w:type="dxa"/>
            <w:tcBorders>
              <w:left w:val="single" w:sz="4" w:space="0" w:color="auto"/>
            </w:tcBorders>
            <w:vAlign w:val="center"/>
          </w:tcPr>
          <w:p w14:paraId="2B20354B" w14:textId="488BEB73" w:rsidR="00BD2E78" w:rsidRPr="007E0F91" w:rsidRDefault="00BD2E78" w:rsidP="00BD2E78">
            <w:pPr>
              <w:jc w:val="center"/>
              <w:rPr>
                <w:ins w:id="13881" w:author="Στάθης Καπ" w:date="2023-03-09T06:01:00Z"/>
                <w:sz w:val="16"/>
                <w:szCs w:val="16"/>
              </w:rPr>
            </w:pPr>
            <w:ins w:id="13882" w:author="Στάθης Καπ" w:date="2023-03-09T07:06:00Z">
              <w:r>
                <w:rPr>
                  <w:rFonts w:ascii="Calibri" w:hAnsi="Calibri" w:cstheme="minorHAnsi"/>
                  <w:color w:val="000000"/>
                  <w:sz w:val="16"/>
                  <w:szCs w:val="16"/>
                </w:rPr>
                <w:t>1886</w:t>
              </w:r>
            </w:ins>
          </w:p>
        </w:tc>
        <w:tc>
          <w:tcPr>
            <w:tcW w:w="679" w:type="dxa"/>
            <w:tcBorders>
              <w:right w:val="single" w:sz="4" w:space="0" w:color="auto"/>
            </w:tcBorders>
            <w:vAlign w:val="center"/>
          </w:tcPr>
          <w:p w14:paraId="0DA94356" w14:textId="0631048E" w:rsidR="00BD2E78" w:rsidRPr="007E0F91" w:rsidRDefault="00BD2E78" w:rsidP="00BD2E78">
            <w:pPr>
              <w:jc w:val="center"/>
              <w:rPr>
                <w:ins w:id="13883" w:author="Στάθης Καπ" w:date="2023-03-09T06:01:00Z"/>
                <w:sz w:val="16"/>
                <w:szCs w:val="16"/>
              </w:rPr>
            </w:pPr>
            <w:ins w:id="13884" w:author="Στάθης Καπ" w:date="2023-03-09T07:06:00Z">
              <w:r>
                <w:rPr>
                  <w:rFonts w:ascii="Calibri" w:hAnsi="Calibri" w:cstheme="minorHAnsi"/>
                  <w:color w:val="000000"/>
                  <w:sz w:val="16"/>
                  <w:szCs w:val="16"/>
                </w:rPr>
                <w:t>1696</w:t>
              </w:r>
            </w:ins>
          </w:p>
        </w:tc>
        <w:tc>
          <w:tcPr>
            <w:tcW w:w="453" w:type="dxa"/>
            <w:tcBorders>
              <w:left w:val="single" w:sz="4" w:space="0" w:color="auto"/>
            </w:tcBorders>
            <w:vAlign w:val="center"/>
          </w:tcPr>
          <w:p w14:paraId="3188F07E" w14:textId="0802E28B" w:rsidR="00BD2E78" w:rsidRPr="007E0F91" w:rsidRDefault="00BD2E78" w:rsidP="00BD2E78">
            <w:pPr>
              <w:jc w:val="center"/>
              <w:rPr>
                <w:ins w:id="13885" w:author="Στάθης Καπ" w:date="2023-03-09T06:01:00Z"/>
                <w:sz w:val="16"/>
                <w:szCs w:val="16"/>
              </w:rPr>
            </w:pPr>
            <w:ins w:id="13886" w:author="Στάθης Καπ" w:date="2023-03-09T07:06:00Z">
              <w:r>
                <w:rPr>
                  <w:rFonts w:ascii="Calibri" w:hAnsi="Calibri" w:cs="Calibri"/>
                  <w:color w:val="000000"/>
                  <w:sz w:val="16"/>
                  <w:szCs w:val="16"/>
                </w:rPr>
                <w:t>1695</w:t>
              </w:r>
            </w:ins>
          </w:p>
        </w:tc>
        <w:tc>
          <w:tcPr>
            <w:tcW w:w="708" w:type="dxa"/>
            <w:vAlign w:val="center"/>
          </w:tcPr>
          <w:p w14:paraId="6D7ED8BA" w14:textId="7959A132" w:rsidR="00BD2E78" w:rsidRPr="007E0F91" w:rsidRDefault="00BD2E78" w:rsidP="00BD2E78">
            <w:pPr>
              <w:jc w:val="center"/>
              <w:rPr>
                <w:ins w:id="13887" w:author="Στάθης Καπ" w:date="2023-03-09T06:01:00Z"/>
                <w:sz w:val="16"/>
                <w:szCs w:val="16"/>
              </w:rPr>
            </w:pPr>
            <w:ins w:id="13888" w:author="Στάθης Καπ" w:date="2023-03-09T07:06:00Z">
              <w:r>
                <w:rPr>
                  <w:rFonts w:ascii="Calibri" w:hAnsi="Calibri" w:cs="Calibri"/>
                  <w:color w:val="000000"/>
                  <w:sz w:val="16"/>
                  <w:szCs w:val="16"/>
                </w:rPr>
                <w:t>10.13</w:t>
              </w:r>
            </w:ins>
          </w:p>
        </w:tc>
        <w:tc>
          <w:tcPr>
            <w:tcW w:w="652" w:type="dxa"/>
            <w:vMerge/>
            <w:tcBorders>
              <w:right w:val="single" w:sz="4" w:space="0" w:color="auto"/>
            </w:tcBorders>
            <w:vAlign w:val="center"/>
          </w:tcPr>
          <w:p w14:paraId="364D584C" w14:textId="77777777" w:rsidR="00BD2E78" w:rsidRPr="007E0F91" w:rsidRDefault="00BD2E78" w:rsidP="00BD2E78">
            <w:pPr>
              <w:jc w:val="center"/>
              <w:rPr>
                <w:ins w:id="13889" w:author="Στάθης Καπ" w:date="2023-03-09T06:01:00Z"/>
                <w:sz w:val="16"/>
                <w:szCs w:val="16"/>
              </w:rPr>
            </w:pPr>
          </w:p>
        </w:tc>
        <w:tc>
          <w:tcPr>
            <w:tcW w:w="453" w:type="dxa"/>
            <w:tcBorders>
              <w:left w:val="single" w:sz="4" w:space="0" w:color="auto"/>
            </w:tcBorders>
            <w:vAlign w:val="center"/>
          </w:tcPr>
          <w:p w14:paraId="504137D8" w14:textId="7A738FEB" w:rsidR="00BD2E78" w:rsidRPr="007E0F91" w:rsidRDefault="00BD2E78" w:rsidP="00BD2E78">
            <w:pPr>
              <w:jc w:val="center"/>
              <w:rPr>
                <w:ins w:id="13890" w:author="Στάθης Καπ" w:date="2023-03-09T06:01:00Z"/>
                <w:sz w:val="16"/>
                <w:szCs w:val="16"/>
              </w:rPr>
            </w:pPr>
            <w:ins w:id="13891" w:author="Στάθης Καπ" w:date="2023-03-09T07:06:00Z">
              <w:r>
                <w:rPr>
                  <w:rFonts w:ascii="Calibri" w:hAnsi="Calibri" w:cs="Calibri"/>
                  <w:color w:val="000000"/>
                  <w:sz w:val="16"/>
                  <w:szCs w:val="16"/>
                </w:rPr>
                <w:t>1694</w:t>
              </w:r>
            </w:ins>
          </w:p>
        </w:tc>
        <w:tc>
          <w:tcPr>
            <w:tcW w:w="454" w:type="dxa"/>
            <w:vAlign w:val="center"/>
          </w:tcPr>
          <w:p w14:paraId="71084A4F" w14:textId="4A66F7D7" w:rsidR="00BD2E78" w:rsidRPr="007E0F91" w:rsidRDefault="00BD2E78" w:rsidP="00BD2E78">
            <w:pPr>
              <w:jc w:val="center"/>
              <w:rPr>
                <w:ins w:id="13892" w:author="Στάθης Καπ" w:date="2023-03-09T06:01:00Z"/>
                <w:sz w:val="16"/>
                <w:szCs w:val="16"/>
              </w:rPr>
            </w:pPr>
            <w:ins w:id="13893" w:author="Στάθης Καπ" w:date="2023-03-09T07:06:00Z">
              <w:r>
                <w:rPr>
                  <w:rFonts w:ascii="Calibri" w:hAnsi="Calibri" w:cs="Calibri"/>
                  <w:color w:val="000000"/>
                  <w:sz w:val="16"/>
                  <w:szCs w:val="16"/>
                </w:rPr>
                <w:t>0.06</w:t>
              </w:r>
            </w:ins>
          </w:p>
        </w:tc>
        <w:tc>
          <w:tcPr>
            <w:tcW w:w="454" w:type="dxa"/>
            <w:vAlign w:val="center"/>
          </w:tcPr>
          <w:p w14:paraId="6617A7AB" w14:textId="6506BD8A" w:rsidR="00BD2E78" w:rsidRPr="007E0F91" w:rsidRDefault="00BD2E78" w:rsidP="00BD2E78">
            <w:pPr>
              <w:jc w:val="center"/>
              <w:rPr>
                <w:ins w:id="13894" w:author="Στάθης Καπ" w:date="2023-03-09T06:01:00Z"/>
                <w:sz w:val="16"/>
                <w:szCs w:val="16"/>
              </w:rPr>
            </w:pPr>
            <w:ins w:id="13895" w:author="Στάθης Καπ" w:date="2023-03-09T07:06:00Z">
              <w:r>
                <w:rPr>
                  <w:rFonts w:ascii="Calibri" w:hAnsi="Calibri" w:cs="Calibri"/>
                  <w:color w:val="000000"/>
                  <w:sz w:val="16"/>
                  <w:szCs w:val="16"/>
                </w:rPr>
                <w:t>2.842</w:t>
              </w:r>
            </w:ins>
          </w:p>
        </w:tc>
        <w:tc>
          <w:tcPr>
            <w:tcW w:w="457" w:type="dxa"/>
            <w:tcBorders>
              <w:right w:val="single" w:sz="4" w:space="0" w:color="auto"/>
            </w:tcBorders>
            <w:vAlign w:val="center"/>
          </w:tcPr>
          <w:p w14:paraId="34882569" w14:textId="4EA23E02" w:rsidR="00BD2E78" w:rsidRPr="007E0F91" w:rsidRDefault="00BD2E78" w:rsidP="00BD2E78">
            <w:pPr>
              <w:jc w:val="center"/>
              <w:rPr>
                <w:ins w:id="13896" w:author="Στάθης Καπ" w:date="2023-03-09T06:01:00Z"/>
                <w:sz w:val="16"/>
                <w:szCs w:val="16"/>
              </w:rPr>
            </w:pPr>
            <w:ins w:id="13897" w:author="Στάθης Καπ" w:date="2023-03-09T07:06:00Z">
              <w:r>
                <w:rPr>
                  <w:rFonts w:ascii="Calibri" w:hAnsi="Calibri" w:cs="Calibri"/>
                  <w:color w:val="000000"/>
                  <w:sz w:val="16"/>
                  <w:szCs w:val="16"/>
                </w:rPr>
                <w:t>76.74</w:t>
              </w:r>
            </w:ins>
          </w:p>
        </w:tc>
        <w:tc>
          <w:tcPr>
            <w:tcW w:w="453" w:type="dxa"/>
            <w:tcBorders>
              <w:left w:val="single" w:sz="4" w:space="0" w:color="auto"/>
            </w:tcBorders>
            <w:vAlign w:val="center"/>
          </w:tcPr>
          <w:p w14:paraId="66100243" w14:textId="2BF7CE5B" w:rsidR="00BD2E78" w:rsidRPr="007E0F91" w:rsidRDefault="00BD2E78" w:rsidP="00BD2E78">
            <w:pPr>
              <w:jc w:val="center"/>
              <w:rPr>
                <w:ins w:id="13898" w:author="Στάθης Καπ" w:date="2023-03-09T06:01:00Z"/>
                <w:sz w:val="16"/>
                <w:szCs w:val="16"/>
              </w:rPr>
            </w:pPr>
            <w:ins w:id="13899" w:author="Στάθης Καπ" w:date="2023-03-09T07:06:00Z">
              <w:r>
                <w:rPr>
                  <w:rFonts w:ascii="Calibri" w:hAnsi="Calibri" w:cs="Calibri"/>
                  <w:color w:val="000000"/>
                  <w:sz w:val="16"/>
                  <w:szCs w:val="16"/>
                </w:rPr>
                <w:t>1683</w:t>
              </w:r>
            </w:ins>
          </w:p>
        </w:tc>
        <w:tc>
          <w:tcPr>
            <w:tcW w:w="454" w:type="dxa"/>
            <w:vAlign w:val="center"/>
          </w:tcPr>
          <w:p w14:paraId="0F33AB5F" w14:textId="0964DB31" w:rsidR="00BD2E78" w:rsidRPr="007E0F91" w:rsidRDefault="00BD2E78" w:rsidP="00BD2E78">
            <w:pPr>
              <w:jc w:val="center"/>
              <w:rPr>
                <w:ins w:id="13900" w:author="Στάθης Καπ" w:date="2023-03-09T06:01:00Z"/>
                <w:sz w:val="16"/>
                <w:szCs w:val="16"/>
              </w:rPr>
            </w:pPr>
            <w:ins w:id="13901" w:author="Στάθης Καπ" w:date="2023-03-09T07:06:00Z">
              <w:r>
                <w:rPr>
                  <w:rFonts w:ascii="Calibri" w:hAnsi="Calibri" w:cs="Calibri"/>
                  <w:color w:val="000000"/>
                  <w:sz w:val="16"/>
                  <w:szCs w:val="16"/>
                </w:rPr>
                <w:t>0.71</w:t>
              </w:r>
            </w:ins>
          </w:p>
        </w:tc>
        <w:tc>
          <w:tcPr>
            <w:tcW w:w="454" w:type="dxa"/>
            <w:vAlign w:val="center"/>
          </w:tcPr>
          <w:p w14:paraId="4C42059F" w14:textId="26EBBB70" w:rsidR="00BD2E78" w:rsidRPr="007E0F91" w:rsidRDefault="00BD2E78" w:rsidP="00BD2E78">
            <w:pPr>
              <w:jc w:val="center"/>
              <w:rPr>
                <w:ins w:id="13902" w:author="Στάθης Καπ" w:date="2023-03-09T06:01:00Z"/>
                <w:sz w:val="16"/>
                <w:szCs w:val="16"/>
              </w:rPr>
            </w:pPr>
            <w:ins w:id="13903" w:author="Στάθης Καπ" w:date="2023-03-09T07:06:00Z">
              <w:r>
                <w:rPr>
                  <w:rFonts w:ascii="Calibri" w:hAnsi="Calibri" w:cs="Calibri"/>
                  <w:color w:val="000000"/>
                  <w:sz w:val="16"/>
                  <w:szCs w:val="16"/>
                </w:rPr>
                <w:t>2.076</w:t>
              </w:r>
            </w:ins>
          </w:p>
        </w:tc>
        <w:tc>
          <w:tcPr>
            <w:tcW w:w="454" w:type="dxa"/>
            <w:tcBorders>
              <w:right w:val="single" w:sz="4" w:space="0" w:color="auto"/>
            </w:tcBorders>
            <w:vAlign w:val="center"/>
          </w:tcPr>
          <w:p w14:paraId="1BDE81C0" w14:textId="3C829187" w:rsidR="00BD2E78" w:rsidRPr="007E0F91" w:rsidRDefault="00BD2E78" w:rsidP="00BD2E78">
            <w:pPr>
              <w:jc w:val="center"/>
              <w:rPr>
                <w:ins w:id="13904" w:author="Στάθης Καπ" w:date="2023-03-09T06:01:00Z"/>
                <w:sz w:val="16"/>
                <w:szCs w:val="16"/>
              </w:rPr>
            </w:pPr>
            <w:ins w:id="13905" w:author="Στάθης Καπ" w:date="2023-03-09T07:06:00Z">
              <w:r>
                <w:rPr>
                  <w:rFonts w:ascii="Calibri" w:hAnsi="Calibri" w:cs="Calibri"/>
                  <w:color w:val="000000"/>
                  <w:sz w:val="16"/>
                  <w:szCs w:val="16"/>
                </w:rPr>
                <w:t>83.01</w:t>
              </w:r>
            </w:ins>
          </w:p>
        </w:tc>
        <w:tc>
          <w:tcPr>
            <w:tcW w:w="453" w:type="dxa"/>
            <w:tcBorders>
              <w:left w:val="single" w:sz="4" w:space="0" w:color="auto"/>
            </w:tcBorders>
            <w:vAlign w:val="center"/>
          </w:tcPr>
          <w:p w14:paraId="42246630" w14:textId="74827ADE" w:rsidR="00BD2E78" w:rsidRPr="007E0F91" w:rsidRDefault="00BD2E78" w:rsidP="00BD2E78">
            <w:pPr>
              <w:jc w:val="center"/>
              <w:rPr>
                <w:ins w:id="13906" w:author="Στάθης Καπ" w:date="2023-03-09T06:01:00Z"/>
                <w:sz w:val="16"/>
                <w:szCs w:val="16"/>
              </w:rPr>
            </w:pPr>
            <w:ins w:id="13907" w:author="Στάθης Καπ" w:date="2023-03-09T07:06:00Z">
              <w:r>
                <w:rPr>
                  <w:rFonts w:ascii="Calibri" w:hAnsi="Calibri" w:cs="Calibri"/>
                  <w:color w:val="000000"/>
                  <w:sz w:val="16"/>
                  <w:szCs w:val="16"/>
                </w:rPr>
                <w:t>1588</w:t>
              </w:r>
            </w:ins>
          </w:p>
        </w:tc>
        <w:tc>
          <w:tcPr>
            <w:tcW w:w="454" w:type="dxa"/>
            <w:vAlign w:val="center"/>
          </w:tcPr>
          <w:p w14:paraId="09710533" w14:textId="2BDD4EDC" w:rsidR="00BD2E78" w:rsidRPr="007E0F91" w:rsidRDefault="00BD2E78" w:rsidP="00BD2E78">
            <w:pPr>
              <w:jc w:val="center"/>
              <w:rPr>
                <w:ins w:id="13908" w:author="Στάθης Καπ" w:date="2023-03-09T06:01:00Z"/>
                <w:sz w:val="16"/>
                <w:szCs w:val="16"/>
              </w:rPr>
            </w:pPr>
            <w:ins w:id="13909" w:author="Στάθης Καπ" w:date="2023-03-09T07:06:00Z">
              <w:r>
                <w:rPr>
                  <w:rFonts w:ascii="Calibri" w:hAnsi="Calibri" w:cs="Calibri"/>
                  <w:color w:val="000000"/>
                  <w:sz w:val="16"/>
                  <w:szCs w:val="16"/>
                </w:rPr>
                <w:t>6.31</w:t>
              </w:r>
            </w:ins>
          </w:p>
        </w:tc>
        <w:tc>
          <w:tcPr>
            <w:tcW w:w="454" w:type="dxa"/>
            <w:vAlign w:val="center"/>
          </w:tcPr>
          <w:p w14:paraId="4FE12D20" w14:textId="4B86A886" w:rsidR="00BD2E78" w:rsidRPr="007E0F91" w:rsidRDefault="00BD2E78" w:rsidP="00BD2E78">
            <w:pPr>
              <w:jc w:val="center"/>
              <w:rPr>
                <w:ins w:id="13910" w:author="Στάθης Καπ" w:date="2023-03-09T06:01:00Z"/>
                <w:sz w:val="16"/>
                <w:szCs w:val="16"/>
              </w:rPr>
            </w:pPr>
            <w:ins w:id="13911" w:author="Στάθης Καπ" w:date="2023-03-09T07:06:00Z">
              <w:r>
                <w:rPr>
                  <w:rFonts w:ascii="Calibri" w:hAnsi="Calibri" w:cs="Calibri"/>
                  <w:color w:val="000000"/>
                  <w:sz w:val="16"/>
                  <w:szCs w:val="16"/>
                </w:rPr>
                <w:t>1.456</w:t>
              </w:r>
            </w:ins>
          </w:p>
        </w:tc>
        <w:tc>
          <w:tcPr>
            <w:tcW w:w="461" w:type="dxa"/>
            <w:tcBorders>
              <w:right w:val="single" w:sz="4" w:space="0" w:color="auto"/>
            </w:tcBorders>
            <w:vAlign w:val="center"/>
          </w:tcPr>
          <w:p w14:paraId="0C8CF5ED" w14:textId="07FBEE0E" w:rsidR="00BD2E78" w:rsidRPr="007E0F91" w:rsidRDefault="00BD2E78" w:rsidP="00BD2E78">
            <w:pPr>
              <w:jc w:val="center"/>
              <w:rPr>
                <w:ins w:id="13912" w:author="Στάθης Καπ" w:date="2023-03-09T06:01:00Z"/>
                <w:sz w:val="16"/>
                <w:szCs w:val="16"/>
              </w:rPr>
            </w:pPr>
            <w:ins w:id="13913" w:author="Στάθης Καπ" w:date="2023-03-09T07:06:00Z">
              <w:r>
                <w:rPr>
                  <w:rFonts w:ascii="Calibri" w:hAnsi="Calibri" w:cs="Calibri"/>
                  <w:color w:val="000000"/>
                  <w:sz w:val="16"/>
                  <w:szCs w:val="16"/>
                </w:rPr>
                <w:t>88.08</w:t>
              </w:r>
            </w:ins>
          </w:p>
        </w:tc>
      </w:tr>
      <w:tr w:rsidR="00BD2E78" w14:paraId="29999324" w14:textId="77777777" w:rsidTr="001E35AD">
        <w:trPr>
          <w:trHeight w:val="170"/>
          <w:jc w:val="center"/>
          <w:ins w:id="1391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AD40BC5" w14:textId="77777777" w:rsidR="00BD2E78" w:rsidRPr="007E0F91" w:rsidRDefault="00BD2E78" w:rsidP="00BD2E78">
            <w:pPr>
              <w:jc w:val="center"/>
              <w:rPr>
                <w:ins w:id="13915" w:author="Στάθης Καπ" w:date="2023-03-09T06:01:00Z"/>
                <w:sz w:val="16"/>
                <w:szCs w:val="16"/>
              </w:rPr>
            </w:pPr>
            <w:ins w:id="13916" w:author="Στάθης Καπ" w:date="2023-03-09T06:01:00Z">
              <w:r w:rsidRPr="007E0F91">
                <w:rPr>
                  <w:sz w:val="16"/>
                  <w:szCs w:val="16"/>
                </w:rPr>
                <w:t>pr07</w:t>
              </w:r>
            </w:ins>
          </w:p>
        </w:tc>
        <w:tc>
          <w:tcPr>
            <w:tcW w:w="565" w:type="dxa"/>
            <w:tcBorders>
              <w:left w:val="single" w:sz="4" w:space="0" w:color="auto"/>
            </w:tcBorders>
            <w:vAlign w:val="center"/>
          </w:tcPr>
          <w:p w14:paraId="13D474D0" w14:textId="78CF8EA7" w:rsidR="00BD2E78" w:rsidRPr="007E0F91" w:rsidRDefault="00BD2E78" w:rsidP="00BD2E78">
            <w:pPr>
              <w:jc w:val="center"/>
              <w:rPr>
                <w:ins w:id="13917" w:author="Στάθης Καπ" w:date="2023-03-09T06:01:00Z"/>
                <w:sz w:val="16"/>
                <w:szCs w:val="16"/>
              </w:rPr>
            </w:pPr>
            <w:ins w:id="13918" w:author="Στάθης Καπ" w:date="2023-03-09T07:06:00Z">
              <w:r>
                <w:rPr>
                  <w:rFonts w:ascii="Calibri" w:hAnsi="Calibri" w:cstheme="minorHAnsi"/>
                  <w:color w:val="000000"/>
                  <w:sz w:val="16"/>
                  <w:szCs w:val="16"/>
                </w:rPr>
                <w:t>876</w:t>
              </w:r>
            </w:ins>
          </w:p>
        </w:tc>
        <w:tc>
          <w:tcPr>
            <w:tcW w:w="679" w:type="dxa"/>
            <w:tcBorders>
              <w:right w:val="single" w:sz="4" w:space="0" w:color="auto"/>
            </w:tcBorders>
            <w:vAlign w:val="center"/>
          </w:tcPr>
          <w:p w14:paraId="589206C9" w14:textId="235903A9" w:rsidR="00BD2E78" w:rsidRPr="007E0F91" w:rsidRDefault="00BD2E78" w:rsidP="00BD2E78">
            <w:pPr>
              <w:jc w:val="center"/>
              <w:rPr>
                <w:ins w:id="13919" w:author="Στάθης Καπ" w:date="2023-03-09T06:01:00Z"/>
                <w:sz w:val="16"/>
                <w:szCs w:val="16"/>
              </w:rPr>
            </w:pPr>
            <w:ins w:id="13920" w:author="Στάθης Καπ" w:date="2023-03-09T07:06:00Z">
              <w:r>
                <w:rPr>
                  <w:rFonts w:ascii="Calibri" w:hAnsi="Calibri" w:cstheme="minorHAnsi"/>
                  <w:color w:val="000000"/>
                  <w:sz w:val="16"/>
                  <w:szCs w:val="16"/>
                </w:rPr>
                <w:t>840</w:t>
              </w:r>
            </w:ins>
          </w:p>
        </w:tc>
        <w:tc>
          <w:tcPr>
            <w:tcW w:w="453" w:type="dxa"/>
            <w:tcBorders>
              <w:left w:val="single" w:sz="4" w:space="0" w:color="auto"/>
            </w:tcBorders>
            <w:vAlign w:val="center"/>
          </w:tcPr>
          <w:p w14:paraId="751B21D6" w14:textId="54F0C3AB" w:rsidR="00BD2E78" w:rsidRPr="007E0F91" w:rsidRDefault="00BD2E78" w:rsidP="00BD2E78">
            <w:pPr>
              <w:jc w:val="center"/>
              <w:rPr>
                <w:ins w:id="13921" w:author="Στάθης Καπ" w:date="2023-03-09T06:01:00Z"/>
                <w:sz w:val="16"/>
                <w:szCs w:val="16"/>
              </w:rPr>
            </w:pPr>
            <w:ins w:id="13922" w:author="Στάθης Καπ" w:date="2023-03-09T07:06:00Z">
              <w:r>
                <w:rPr>
                  <w:rFonts w:ascii="Calibri" w:hAnsi="Calibri" w:cs="Calibri"/>
                  <w:color w:val="000000"/>
                  <w:sz w:val="16"/>
                  <w:szCs w:val="16"/>
                </w:rPr>
                <w:t>821</w:t>
              </w:r>
            </w:ins>
          </w:p>
        </w:tc>
        <w:tc>
          <w:tcPr>
            <w:tcW w:w="708" w:type="dxa"/>
            <w:vAlign w:val="center"/>
          </w:tcPr>
          <w:p w14:paraId="2CEE0043" w14:textId="205D6E49" w:rsidR="00BD2E78" w:rsidRPr="007E0F91" w:rsidRDefault="00BD2E78" w:rsidP="00BD2E78">
            <w:pPr>
              <w:jc w:val="center"/>
              <w:rPr>
                <w:ins w:id="13923" w:author="Στάθης Καπ" w:date="2023-03-09T06:01:00Z"/>
                <w:sz w:val="16"/>
                <w:szCs w:val="16"/>
              </w:rPr>
            </w:pPr>
            <w:ins w:id="13924" w:author="Στάθης Καπ" w:date="2023-03-09T07:06:00Z">
              <w:r>
                <w:rPr>
                  <w:rFonts w:ascii="Calibri" w:hAnsi="Calibri" w:cs="Calibri"/>
                  <w:color w:val="000000"/>
                  <w:sz w:val="16"/>
                  <w:szCs w:val="16"/>
                </w:rPr>
                <w:t>6.28</w:t>
              </w:r>
            </w:ins>
          </w:p>
        </w:tc>
        <w:tc>
          <w:tcPr>
            <w:tcW w:w="652" w:type="dxa"/>
            <w:vMerge/>
            <w:tcBorders>
              <w:right w:val="single" w:sz="4" w:space="0" w:color="auto"/>
            </w:tcBorders>
            <w:vAlign w:val="center"/>
          </w:tcPr>
          <w:p w14:paraId="418CC502" w14:textId="77777777" w:rsidR="00BD2E78" w:rsidRPr="007E0F91" w:rsidRDefault="00BD2E78" w:rsidP="00BD2E78">
            <w:pPr>
              <w:jc w:val="center"/>
              <w:rPr>
                <w:ins w:id="13925" w:author="Στάθης Καπ" w:date="2023-03-09T06:01:00Z"/>
                <w:sz w:val="16"/>
                <w:szCs w:val="16"/>
              </w:rPr>
            </w:pPr>
          </w:p>
        </w:tc>
        <w:tc>
          <w:tcPr>
            <w:tcW w:w="453" w:type="dxa"/>
            <w:tcBorders>
              <w:left w:val="single" w:sz="4" w:space="0" w:color="auto"/>
            </w:tcBorders>
            <w:vAlign w:val="center"/>
          </w:tcPr>
          <w:p w14:paraId="506EC02F" w14:textId="7FF6CA7F" w:rsidR="00BD2E78" w:rsidRPr="007E0F91" w:rsidRDefault="00BD2E78" w:rsidP="00BD2E78">
            <w:pPr>
              <w:jc w:val="center"/>
              <w:rPr>
                <w:ins w:id="13926" w:author="Στάθης Καπ" w:date="2023-03-09T06:01:00Z"/>
                <w:sz w:val="16"/>
                <w:szCs w:val="16"/>
              </w:rPr>
            </w:pPr>
            <w:ins w:id="13927" w:author="Στάθης Καπ" w:date="2023-03-09T07:06:00Z">
              <w:r>
                <w:rPr>
                  <w:rFonts w:ascii="Calibri" w:hAnsi="Calibri" w:cs="Calibri"/>
                  <w:color w:val="000000"/>
                  <w:sz w:val="16"/>
                  <w:szCs w:val="16"/>
                </w:rPr>
                <w:t>786</w:t>
              </w:r>
            </w:ins>
          </w:p>
        </w:tc>
        <w:tc>
          <w:tcPr>
            <w:tcW w:w="454" w:type="dxa"/>
            <w:vAlign w:val="center"/>
          </w:tcPr>
          <w:p w14:paraId="43CF987A" w14:textId="17D668BC" w:rsidR="00BD2E78" w:rsidRPr="007E0F91" w:rsidRDefault="00BD2E78" w:rsidP="00BD2E78">
            <w:pPr>
              <w:jc w:val="center"/>
              <w:rPr>
                <w:ins w:id="13928" w:author="Στάθης Καπ" w:date="2023-03-09T06:01:00Z"/>
                <w:sz w:val="16"/>
                <w:szCs w:val="16"/>
              </w:rPr>
            </w:pPr>
            <w:ins w:id="13929" w:author="Στάθης Καπ" w:date="2023-03-09T07:06:00Z">
              <w:r>
                <w:rPr>
                  <w:rFonts w:ascii="Calibri" w:hAnsi="Calibri" w:cs="Calibri"/>
                  <w:color w:val="000000"/>
                  <w:sz w:val="16"/>
                  <w:szCs w:val="16"/>
                </w:rPr>
                <w:t>4.26</w:t>
              </w:r>
            </w:ins>
          </w:p>
        </w:tc>
        <w:tc>
          <w:tcPr>
            <w:tcW w:w="454" w:type="dxa"/>
            <w:vAlign w:val="center"/>
          </w:tcPr>
          <w:p w14:paraId="0E194C27" w14:textId="27D21F59" w:rsidR="00BD2E78" w:rsidRPr="007E0F91" w:rsidRDefault="00BD2E78" w:rsidP="00BD2E78">
            <w:pPr>
              <w:jc w:val="center"/>
              <w:rPr>
                <w:ins w:id="13930" w:author="Στάθης Καπ" w:date="2023-03-09T06:01:00Z"/>
                <w:sz w:val="16"/>
                <w:szCs w:val="16"/>
              </w:rPr>
            </w:pPr>
            <w:ins w:id="13931" w:author="Στάθης Καπ" w:date="2023-03-09T07:06:00Z">
              <w:r>
                <w:rPr>
                  <w:rFonts w:ascii="Calibri" w:hAnsi="Calibri" w:cs="Calibri"/>
                  <w:color w:val="000000"/>
                  <w:sz w:val="16"/>
                  <w:szCs w:val="16"/>
                </w:rPr>
                <w:t>0.23</w:t>
              </w:r>
            </w:ins>
          </w:p>
        </w:tc>
        <w:tc>
          <w:tcPr>
            <w:tcW w:w="457" w:type="dxa"/>
            <w:tcBorders>
              <w:right w:val="single" w:sz="4" w:space="0" w:color="auto"/>
            </w:tcBorders>
            <w:vAlign w:val="center"/>
          </w:tcPr>
          <w:p w14:paraId="7B8B20BF" w14:textId="43096875" w:rsidR="00BD2E78" w:rsidRPr="007E0F91" w:rsidRDefault="00BD2E78" w:rsidP="00BD2E78">
            <w:pPr>
              <w:jc w:val="center"/>
              <w:rPr>
                <w:ins w:id="13932" w:author="Στάθης Καπ" w:date="2023-03-09T06:01:00Z"/>
                <w:sz w:val="16"/>
                <w:szCs w:val="16"/>
              </w:rPr>
            </w:pPr>
            <w:ins w:id="13933" w:author="Στάθης Καπ" w:date="2023-03-09T07:06:00Z">
              <w:r>
                <w:rPr>
                  <w:rFonts w:ascii="Calibri" w:hAnsi="Calibri" w:cs="Calibri"/>
                  <w:color w:val="000000"/>
                  <w:sz w:val="16"/>
                  <w:szCs w:val="16"/>
                </w:rPr>
                <w:t>44.44</w:t>
              </w:r>
            </w:ins>
          </w:p>
        </w:tc>
        <w:tc>
          <w:tcPr>
            <w:tcW w:w="453" w:type="dxa"/>
            <w:tcBorders>
              <w:left w:val="single" w:sz="4" w:space="0" w:color="auto"/>
            </w:tcBorders>
            <w:vAlign w:val="center"/>
          </w:tcPr>
          <w:p w14:paraId="23744283" w14:textId="22C6500F" w:rsidR="00BD2E78" w:rsidRPr="007E0F91" w:rsidRDefault="00BD2E78" w:rsidP="00BD2E78">
            <w:pPr>
              <w:jc w:val="center"/>
              <w:rPr>
                <w:ins w:id="13934" w:author="Στάθης Καπ" w:date="2023-03-09T06:01:00Z"/>
                <w:sz w:val="16"/>
                <w:szCs w:val="16"/>
              </w:rPr>
            </w:pPr>
            <w:ins w:id="13935" w:author="Στάθης Καπ" w:date="2023-03-09T07:06:00Z">
              <w:r>
                <w:rPr>
                  <w:rFonts w:ascii="Calibri" w:hAnsi="Calibri" w:cs="Calibri"/>
                  <w:color w:val="000000"/>
                  <w:sz w:val="16"/>
                  <w:szCs w:val="16"/>
                </w:rPr>
                <w:t>760</w:t>
              </w:r>
            </w:ins>
          </w:p>
        </w:tc>
        <w:tc>
          <w:tcPr>
            <w:tcW w:w="454" w:type="dxa"/>
            <w:vAlign w:val="center"/>
          </w:tcPr>
          <w:p w14:paraId="3E2870A2" w14:textId="1009BBDB" w:rsidR="00BD2E78" w:rsidRPr="007E0F91" w:rsidRDefault="00BD2E78" w:rsidP="00BD2E78">
            <w:pPr>
              <w:jc w:val="center"/>
              <w:rPr>
                <w:ins w:id="13936" w:author="Στάθης Καπ" w:date="2023-03-09T06:01:00Z"/>
                <w:sz w:val="16"/>
                <w:szCs w:val="16"/>
              </w:rPr>
            </w:pPr>
            <w:ins w:id="13937" w:author="Στάθης Καπ" w:date="2023-03-09T07:06:00Z">
              <w:r>
                <w:rPr>
                  <w:rFonts w:ascii="Calibri" w:hAnsi="Calibri" w:cs="Calibri"/>
                  <w:color w:val="000000"/>
                  <w:sz w:val="16"/>
                  <w:szCs w:val="16"/>
                </w:rPr>
                <w:t>7.43</w:t>
              </w:r>
            </w:ins>
          </w:p>
        </w:tc>
        <w:tc>
          <w:tcPr>
            <w:tcW w:w="454" w:type="dxa"/>
            <w:vAlign w:val="center"/>
          </w:tcPr>
          <w:p w14:paraId="3075D6E9" w14:textId="0A97B175" w:rsidR="00BD2E78" w:rsidRPr="007E0F91" w:rsidRDefault="00BD2E78" w:rsidP="00BD2E78">
            <w:pPr>
              <w:jc w:val="center"/>
              <w:rPr>
                <w:ins w:id="13938" w:author="Στάθης Καπ" w:date="2023-03-09T06:01:00Z"/>
                <w:sz w:val="16"/>
                <w:szCs w:val="16"/>
              </w:rPr>
            </w:pPr>
            <w:ins w:id="13939" w:author="Στάθης Καπ" w:date="2023-03-09T07:06:00Z">
              <w:r>
                <w:rPr>
                  <w:rFonts w:ascii="Calibri" w:hAnsi="Calibri" w:cs="Calibri"/>
                  <w:color w:val="000000"/>
                  <w:sz w:val="16"/>
                  <w:szCs w:val="16"/>
                </w:rPr>
                <w:t>0.181</w:t>
              </w:r>
            </w:ins>
          </w:p>
        </w:tc>
        <w:tc>
          <w:tcPr>
            <w:tcW w:w="454" w:type="dxa"/>
            <w:tcBorders>
              <w:right w:val="single" w:sz="4" w:space="0" w:color="auto"/>
            </w:tcBorders>
            <w:vAlign w:val="center"/>
          </w:tcPr>
          <w:p w14:paraId="33C27D3D" w14:textId="787F9C02" w:rsidR="00BD2E78" w:rsidRPr="007E0F91" w:rsidRDefault="00BD2E78" w:rsidP="00BD2E78">
            <w:pPr>
              <w:jc w:val="center"/>
              <w:rPr>
                <w:ins w:id="13940" w:author="Στάθης Καπ" w:date="2023-03-09T06:01:00Z"/>
                <w:sz w:val="16"/>
                <w:szCs w:val="16"/>
              </w:rPr>
            </w:pPr>
            <w:ins w:id="13941" w:author="Στάθης Καπ" w:date="2023-03-09T07:06:00Z">
              <w:r>
                <w:rPr>
                  <w:rFonts w:ascii="Calibri" w:hAnsi="Calibri" w:cs="Calibri"/>
                  <w:color w:val="000000"/>
                  <w:sz w:val="16"/>
                  <w:szCs w:val="16"/>
                </w:rPr>
                <w:t>56.28</w:t>
              </w:r>
            </w:ins>
          </w:p>
        </w:tc>
        <w:tc>
          <w:tcPr>
            <w:tcW w:w="453" w:type="dxa"/>
            <w:tcBorders>
              <w:left w:val="single" w:sz="4" w:space="0" w:color="auto"/>
            </w:tcBorders>
            <w:vAlign w:val="center"/>
          </w:tcPr>
          <w:p w14:paraId="474B69C5" w14:textId="1E3A792E" w:rsidR="00BD2E78" w:rsidRPr="007E0F91" w:rsidRDefault="00BD2E78" w:rsidP="00BD2E78">
            <w:pPr>
              <w:jc w:val="center"/>
              <w:rPr>
                <w:ins w:id="13942" w:author="Στάθης Καπ" w:date="2023-03-09T06:01:00Z"/>
                <w:sz w:val="16"/>
                <w:szCs w:val="16"/>
              </w:rPr>
            </w:pPr>
            <w:ins w:id="13943" w:author="Στάθης Καπ" w:date="2023-03-09T07:06:00Z">
              <w:r>
                <w:rPr>
                  <w:rFonts w:ascii="Calibri" w:hAnsi="Calibri" w:cs="Calibri"/>
                  <w:color w:val="000000"/>
                  <w:sz w:val="16"/>
                  <w:szCs w:val="16"/>
                </w:rPr>
                <w:t>712</w:t>
              </w:r>
            </w:ins>
          </w:p>
        </w:tc>
        <w:tc>
          <w:tcPr>
            <w:tcW w:w="454" w:type="dxa"/>
            <w:vAlign w:val="center"/>
          </w:tcPr>
          <w:p w14:paraId="332597E3" w14:textId="0905D058" w:rsidR="00BD2E78" w:rsidRPr="007E0F91" w:rsidRDefault="00BD2E78" w:rsidP="00BD2E78">
            <w:pPr>
              <w:jc w:val="center"/>
              <w:rPr>
                <w:ins w:id="13944" w:author="Στάθης Καπ" w:date="2023-03-09T06:01:00Z"/>
                <w:sz w:val="16"/>
                <w:szCs w:val="16"/>
              </w:rPr>
            </w:pPr>
            <w:ins w:id="13945" w:author="Στάθης Καπ" w:date="2023-03-09T07:06:00Z">
              <w:r>
                <w:rPr>
                  <w:rFonts w:ascii="Calibri" w:hAnsi="Calibri" w:cs="Calibri"/>
                  <w:color w:val="000000"/>
                  <w:sz w:val="16"/>
                  <w:szCs w:val="16"/>
                </w:rPr>
                <w:t>13.28</w:t>
              </w:r>
            </w:ins>
          </w:p>
        </w:tc>
        <w:tc>
          <w:tcPr>
            <w:tcW w:w="454" w:type="dxa"/>
            <w:vAlign w:val="center"/>
          </w:tcPr>
          <w:p w14:paraId="4440B9D4" w14:textId="5C90FFFD" w:rsidR="00BD2E78" w:rsidRPr="007E0F91" w:rsidRDefault="00BD2E78" w:rsidP="00BD2E78">
            <w:pPr>
              <w:jc w:val="center"/>
              <w:rPr>
                <w:ins w:id="13946" w:author="Στάθης Καπ" w:date="2023-03-09T06:01:00Z"/>
                <w:sz w:val="16"/>
                <w:szCs w:val="16"/>
              </w:rPr>
            </w:pPr>
            <w:ins w:id="13947" w:author="Στάθης Καπ" w:date="2023-03-09T07:06:00Z">
              <w:r>
                <w:rPr>
                  <w:rFonts w:ascii="Calibri" w:hAnsi="Calibri" w:cs="Calibri"/>
                  <w:color w:val="000000"/>
                  <w:sz w:val="16"/>
                  <w:szCs w:val="16"/>
                </w:rPr>
                <w:t>0.263</w:t>
              </w:r>
            </w:ins>
          </w:p>
        </w:tc>
        <w:tc>
          <w:tcPr>
            <w:tcW w:w="461" w:type="dxa"/>
            <w:tcBorders>
              <w:right w:val="single" w:sz="4" w:space="0" w:color="auto"/>
            </w:tcBorders>
            <w:vAlign w:val="center"/>
          </w:tcPr>
          <w:p w14:paraId="0225D61B" w14:textId="41B97177" w:rsidR="00BD2E78" w:rsidRPr="007E0F91" w:rsidRDefault="00BD2E78" w:rsidP="00BD2E78">
            <w:pPr>
              <w:jc w:val="center"/>
              <w:rPr>
                <w:ins w:id="13948" w:author="Στάθης Καπ" w:date="2023-03-09T06:01:00Z"/>
                <w:sz w:val="16"/>
                <w:szCs w:val="16"/>
              </w:rPr>
            </w:pPr>
            <w:ins w:id="13949" w:author="Στάθης Καπ" w:date="2023-03-09T07:06:00Z">
              <w:r>
                <w:rPr>
                  <w:rFonts w:ascii="Calibri" w:hAnsi="Calibri" w:cs="Calibri"/>
                  <w:color w:val="000000"/>
                  <w:sz w:val="16"/>
                  <w:szCs w:val="16"/>
                </w:rPr>
                <w:t>36.47</w:t>
              </w:r>
            </w:ins>
          </w:p>
        </w:tc>
      </w:tr>
      <w:tr w:rsidR="00BD2E78" w14:paraId="691DD1CE" w14:textId="77777777" w:rsidTr="001E35AD">
        <w:trPr>
          <w:trHeight w:val="170"/>
          <w:jc w:val="center"/>
          <w:ins w:id="1395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3695FB8C" w14:textId="77777777" w:rsidR="00BD2E78" w:rsidRPr="007E0F91" w:rsidRDefault="00BD2E78" w:rsidP="00BD2E78">
            <w:pPr>
              <w:jc w:val="center"/>
              <w:rPr>
                <w:ins w:id="13951" w:author="Στάθης Καπ" w:date="2023-03-09T06:01:00Z"/>
                <w:sz w:val="16"/>
                <w:szCs w:val="16"/>
              </w:rPr>
            </w:pPr>
            <w:ins w:id="13952" w:author="Στάθης Καπ" w:date="2023-03-09T06:01:00Z">
              <w:r w:rsidRPr="007E0F91">
                <w:rPr>
                  <w:sz w:val="16"/>
                  <w:szCs w:val="16"/>
                </w:rPr>
                <w:t>pr08</w:t>
              </w:r>
            </w:ins>
          </w:p>
        </w:tc>
        <w:tc>
          <w:tcPr>
            <w:tcW w:w="565" w:type="dxa"/>
            <w:tcBorders>
              <w:left w:val="single" w:sz="4" w:space="0" w:color="auto"/>
            </w:tcBorders>
            <w:vAlign w:val="center"/>
          </w:tcPr>
          <w:p w14:paraId="32DFF3F5" w14:textId="53D71FFD" w:rsidR="00BD2E78" w:rsidRPr="007E0F91" w:rsidRDefault="00BD2E78" w:rsidP="00BD2E78">
            <w:pPr>
              <w:jc w:val="center"/>
              <w:rPr>
                <w:ins w:id="13953" w:author="Στάθης Καπ" w:date="2023-03-09T06:01:00Z"/>
                <w:sz w:val="16"/>
                <w:szCs w:val="16"/>
              </w:rPr>
            </w:pPr>
            <w:ins w:id="13954" w:author="Στάθης Καπ" w:date="2023-03-09T07:06:00Z">
              <w:r>
                <w:rPr>
                  <w:rFonts w:ascii="Calibri" w:hAnsi="Calibri" w:cstheme="minorHAnsi"/>
                  <w:color w:val="000000"/>
                  <w:sz w:val="16"/>
                  <w:szCs w:val="16"/>
                </w:rPr>
                <w:t>1385</w:t>
              </w:r>
            </w:ins>
          </w:p>
        </w:tc>
        <w:tc>
          <w:tcPr>
            <w:tcW w:w="679" w:type="dxa"/>
            <w:tcBorders>
              <w:right w:val="single" w:sz="4" w:space="0" w:color="auto"/>
            </w:tcBorders>
            <w:vAlign w:val="center"/>
          </w:tcPr>
          <w:p w14:paraId="549EDD63" w14:textId="4CE0D637" w:rsidR="00BD2E78" w:rsidRPr="007E0F91" w:rsidRDefault="00BD2E78" w:rsidP="00BD2E78">
            <w:pPr>
              <w:jc w:val="center"/>
              <w:rPr>
                <w:ins w:id="13955" w:author="Στάθης Καπ" w:date="2023-03-09T06:01:00Z"/>
                <w:sz w:val="16"/>
                <w:szCs w:val="16"/>
              </w:rPr>
            </w:pPr>
            <w:ins w:id="13956" w:author="Στάθης Καπ" w:date="2023-03-09T07:06:00Z">
              <w:r>
                <w:rPr>
                  <w:rFonts w:ascii="Calibri" w:hAnsi="Calibri" w:cstheme="minorHAnsi"/>
                  <w:color w:val="000000"/>
                  <w:sz w:val="16"/>
                  <w:szCs w:val="16"/>
                </w:rPr>
                <w:t>1267</w:t>
              </w:r>
            </w:ins>
          </w:p>
        </w:tc>
        <w:tc>
          <w:tcPr>
            <w:tcW w:w="453" w:type="dxa"/>
            <w:tcBorders>
              <w:left w:val="single" w:sz="4" w:space="0" w:color="auto"/>
            </w:tcBorders>
            <w:vAlign w:val="center"/>
          </w:tcPr>
          <w:p w14:paraId="6DA00191" w14:textId="1B354364" w:rsidR="00BD2E78" w:rsidRPr="007E0F91" w:rsidRDefault="00BD2E78" w:rsidP="00BD2E78">
            <w:pPr>
              <w:jc w:val="center"/>
              <w:rPr>
                <w:ins w:id="13957" w:author="Στάθης Καπ" w:date="2023-03-09T06:01:00Z"/>
                <w:sz w:val="16"/>
                <w:szCs w:val="16"/>
              </w:rPr>
            </w:pPr>
            <w:ins w:id="13958" w:author="Στάθης Καπ" w:date="2023-03-09T07:06:00Z">
              <w:r>
                <w:rPr>
                  <w:rFonts w:ascii="Calibri" w:hAnsi="Calibri" w:cs="Calibri"/>
                  <w:color w:val="000000"/>
                  <w:sz w:val="16"/>
                  <w:szCs w:val="16"/>
                </w:rPr>
                <w:t>1286</w:t>
              </w:r>
            </w:ins>
          </w:p>
        </w:tc>
        <w:tc>
          <w:tcPr>
            <w:tcW w:w="708" w:type="dxa"/>
            <w:vAlign w:val="center"/>
          </w:tcPr>
          <w:p w14:paraId="2E691961" w14:textId="3D2956C0" w:rsidR="00BD2E78" w:rsidRPr="007E0F91" w:rsidRDefault="00BD2E78" w:rsidP="00BD2E78">
            <w:pPr>
              <w:jc w:val="center"/>
              <w:rPr>
                <w:ins w:id="13959" w:author="Στάθης Καπ" w:date="2023-03-09T06:01:00Z"/>
                <w:sz w:val="16"/>
                <w:szCs w:val="16"/>
              </w:rPr>
            </w:pPr>
            <w:ins w:id="13960" w:author="Στάθης Καπ" w:date="2023-03-09T07:06:00Z">
              <w:r>
                <w:rPr>
                  <w:rFonts w:ascii="Calibri" w:hAnsi="Calibri" w:cs="Calibri"/>
                  <w:color w:val="000000"/>
                  <w:sz w:val="16"/>
                  <w:szCs w:val="16"/>
                </w:rPr>
                <w:t>7.15</w:t>
              </w:r>
            </w:ins>
          </w:p>
        </w:tc>
        <w:tc>
          <w:tcPr>
            <w:tcW w:w="652" w:type="dxa"/>
            <w:vMerge/>
            <w:tcBorders>
              <w:right w:val="single" w:sz="4" w:space="0" w:color="auto"/>
            </w:tcBorders>
            <w:vAlign w:val="center"/>
          </w:tcPr>
          <w:p w14:paraId="10FF61E7" w14:textId="77777777" w:rsidR="00BD2E78" w:rsidRPr="007E0F91" w:rsidRDefault="00BD2E78" w:rsidP="00BD2E78">
            <w:pPr>
              <w:jc w:val="center"/>
              <w:rPr>
                <w:ins w:id="13961" w:author="Στάθης Καπ" w:date="2023-03-09T06:01:00Z"/>
                <w:sz w:val="16"/>
                <w:szCs w:val="16"/>
              </w:rPr>
            </w:pPr>
          </w:p>
        </w:tc>
        <w:tc>
          <w:tcPr>
            <w:tcW w:w="453" w:type="dxa"/>
            <w:tcBorders>
              <w:left w:val="single" w:sz="4" w:space="0" w:color="auto"/>
            </w:tcBorders>
            <w:vAlign w:val="center"/>
          </w:tcPr>
          <w:p w14:paraId="305B8F38" w14:textId="524D1BC7" w:rsidR="00BD2E78" w:rsidRPr="007E0F91" w:rsidRDefault="00BD2E78" w:rsidP="00BD2E78">
            <w:pPr>
              <w:jc w:val="center"/>
              <w:rPr>
                <w:ins w:id="13962" w:author="Στάθης Καπ" w:date="2023-03-09T06:01:00Z"/>
                <w:sz w:val="16"/>
                <w:szCs w:val="16"/>
              </w:rPr>
            </w:pPr>
            <w:ins w:id="13963" w:author="Στάθης Καπ" w:date="2023-03-09T07:06:00Z">
              <w:r>
                <w:rPr>
                  <w:rFonts w:ascii="Calibri" w:hAnsi="Calibri" w:cs="Calibri"/>
                  <w:color w:val="000000"/>
                  <w:sz w:val="16"/>
                  <w:szCs w:val="16"/>
                </w:rPr>
                <w:t>1205</w:t>
              </w:r>
            </w:ins>
          </w:p>
        </w:tc>
        <w:tc>
          <w:tcPr>
            <w:tcW w:w="454" w:type="dxa"/>
            <w:vAlign w:val="center"/>
          </w:tcPr>
          <w:p w14:paraId="439228F1" w14:textId="03848BA2" w:rsidR="00BD2E78" w:rsidRPr="007E0F91" w:rsidRDefault="00BD2E78" w:rsidP="00BD2E78">
            <w:pPr>
              <w:jc w:val="center"/>
              <w:rPr>
                <w:ins w:id="13964" w:author="Στάθης Καπ" w:date="2023-03-09T06:01:00Z"/>
                <w:sz w:val="16"/>
                <w:szCs w:val="16"/>
              </w:rPr>
            </w:pPr>
            <w:ins w:id="13965" w:author="Στάθης Καπ" w:date="2023-03-09T07:06:00Z">
              <w:r>
                <w:rPr>
                  <w:rFonts w:ascii="Calibri" w:hAnsi="Calibri" w:cs="Calibri"/>
                  <w:color w:val="000000"/>
                  <w:sz w:val="16"/>
                  <w:szCs w:val="16"/>
                </w:rPr>
                <w:t>6.3</w:t>
              </w:r>
            </w:ins>
          </w:p>
        </w:tc>
        <w:tc>
          <w:tcPr>
            <w:tcW w:w="454" w:type="dxa"/>
            <w:vAlign w:val="center"/>
          </w:tcPr>
          <w:p w14:paraId="593977F8" w14:textId="48F80A4E" w:rsidR="00BD2E78" w:rsidRPr="007E0F91" w:rsidRDefault="00BD2E78" w:rsidP="00BD2E78">
            <w:pPr>
              <w:jc w:val="center"/>
              <w:rPr>
                <w:ins w:id="13966" w:author="Στάθης Καπ" w:date="2023-03-09T06:01:00Z"/>
                <w:sz w:val="16"/>
                <w:szCs w:val="16"/>
              </w:rPr>
            </w:pPr>
            <w:ins w:id="13967" w:author="Στάθης Καπ" w:date="2023-03-09T07:06:00Z">
              <w:r>
                <w:rPr>
                  <w:rFonts w:ascii="Calibri" w:hAnsi="Calibri" w:cs="Calibri"/>
                  <w:color w:val="000000"/>
                  <w:sz w:val="16"/>
                  <w:szCs w:val="16"/>
                </w:rPr>
                <w:t>0.663</w:t>
              </w:r>
            </w:ins>
          </w:p>
        </w:tc>
        <w:tc>
          <w:tcPr>
            <w:tcW w:w="457" w:type="dxa"/>
            <w:tcBorders>
              <w:right w:val="single" w:sz="4" w:space="0" w:color="auto"/>
            </w:tcBorders>
            <w:vAlign w:val="center"/>
          </w:tcPr>
          <w:p w14:paraId="0CBC5DCF" w14:textId="6EB037DC" w:rsidR="00BD2E78" w:rsidRPr="007E0F91" w:rsidRDefault="00BD2E78" w:rsidP="00BD2E78">
            <w:pPr>
              <w:jc w:val="center"/>
              <w:rPr>
                <w:ins w:id="13968" w:author="Στάθης Καπ" w:date="2023-03-09T06:01:00Z"/>
                <w:sz w:val="16"/>
                <w:szCs w:val="16"/>
              </w:rPr>
            </w:pPr>
            <w:ins w:id="13969" w:author="Στάθης Καπ" w:date="2023-03-09T07:06:00Z">
              <w:r>
                <w:rPr>
                  <w:rFonts w:ascii="Calibri" w:hAnsi="Calibri" w:cs="Calibri"/>
                  <w:color w:val="000000"/>
                  <w:sz w:val="16"/>
                  <w:szCs w:val="16"/>
                </w:rPr>
                <w:t>58.17</w:t>
              </w:r>
            </w:ins>
          </w:p>
        </w:tc>
        <w:tc>
          <w:tcPr>
            <w:tcW w:w="453" w:type="dxa"/>
            <w:tcBorders>
              <w:left w:val="single" w:sz="4" w:space="0" w:color="auto"/>
            </w:tcBorders>
            <w:vAlign w:val="center"/>
          </w:tcPr>
          <w:p w14:paraId="31677337" w14:textId="583FFC4C" w:rsidR="00BD2E78" w:rsidRPr="007E0F91" w:rsidRDefault="00BD2E78" w:rsidP="00BD2E78">
            <w:pPr>
              <w:jc w:val="center"/>
              <w:rPr>
                <w:ins w:id="13970" w:author="Στάθης Καπ" w:date="2023-03-09T06:01:00Z"/>
                <w:sz w:val="16"/>
                <w:szCs w:val="16"/>
              </w:rPr>
            </w:pPr>
            <w:ins w:id="13971" w:author="Στάθης Καπ" w:date="2023-03-09T07:06:00Z">
              <w:r>
                <w:rPr>
                  <w:rFonts w:ascii="Calibri" w:hAnsi="Calibri" w:cs="Calibri"/>
                  <w:color w:val="000000"/>
                  <w:sz w:val="16"/>
                  <w:szCs w:val="16"/>
                </w:rPr>
                <w:t>1154</w:t>
              </w:r>
            </w:ins>
          </w:p>
        </w:tc>
        <w:tc>
          <w:tcPr>
            <w:tcW w:w="454" w:type="dxa"/>
            <w:vAlign w:val="center"/>
          </w:tcPr>
          <w:p w14:paraId="68BBD47A" w14:textId="1AA16BA7" w:rsidR="00BD2E78" w:rsidRPr="007E0F91" w:rsidRDefault="00BD2E78" w:rsidP="00BD2E78">
            <w:pPr>
              <w:jc w:val="center"/>
              <w:rPr>
                <w:ins w:id="13972" w:author="Στάθης Καπ" w:date="2023-03-09T06:01:00Z"/>
                <w:sz w:val="16"/>
                <w:szCs w:val="16"/>
              </w:rPr>
            </w:pPr>
            <w:ins w:id="13973" w:author="Στάθης Καπ" w:date="2023-03-09T07:06:00Z">
              <w:r>
                <w:rPr>
                  <w:rFonts w:ascii="Calibri" w:hAnsi="Calibri" w:cs="Calibri"/>
                  <w:color w:val="000000"/>
                  <w:sz w:val="16"/>
                  <w:szCs w:val="16"/>
                </w:rPr>
                <w:t>10.26</w:t>
              </w:r>
            </w:ins>
          </w:p>
        </w:tc>
        <w:tc>
          <w:tcPr>
            <w:tcW w:w="454" w:type="dxa"/>
            <w:vAlign w:val="center"/>
          </w:tcPr>
          <w:p w14:paraId="08D341D0" w14:textId="7F7FFFAC" w:rsidR="00BD2E78" w:rsidRPr="007E0F91" w:rsidRDefault="00BD2E78" w:rsidP="00BD2E78">
            <w:pPr>
              <w:jc w:val="center"/>
              <w:rPr>
                <w:ins w:id="13974" w:author="Στάθης Καπ" w:date="2023-03-09T06:01:00Z"/>
                <w:sz w:val="16"/>
                <w:szCs w:val="16"/>
              </w:rPr>
            </w:pPr>
            <w:ins w:id="13975" w:author="Στάθης Καπ" w:date="2023-03-09T07:06:00Z">
              <w:r>
                <w:rPr>
                  <w:rFonts w:ascii="Calibri" w:hAnsi="Calibri" w:cs="Calibri"/>
                  <w:color w:val="000000"/>
                  <w:sz w:val="16"/>
                  <w:szCs w:val="16"/>
                </w:rPr>
                <w:t>0.56</w:t>
              </w:r>
            </w:ins>
          </w:p>
        </w:tc>
        <w:tc>
          <w:tcPr>
            <w:tcW w:w="454" w:type="dxa"/>
            <w:tcBorders>
              <w:right w:val="single" w:sz="4" w:space="0" w:color="auto"/>
            </w:tcBorders>
            <w:vAlign w:val="center"/>
          </w:tcPr>
          <w:p w14:paraId="2B9074D9" w14:textId="6C806D48" w:rsidR="00BD2E78" w:rsidRPr="007E0F91" w:rsidRDefault="00BD2E78" w:rsidP="00BD2E78">
            <w:pPr>
              <w:jc w:val="center"/>
              <w:rPr>
                <w:ins w:id="13976" w:author="Στάθης Καπ" w:date="2023-03-09T06:01:00Z"/>
                <w:sz w:val="16"/>
                <w:szCs w:val="16"/>
              </w:rPr>
            </w:pPr>
            <w:ins w:id="13977" w:author="Στάθης Καπ" w:date="2023-03-09T07:06:00Z">
              <w:r>
                <w:rPr>
                  <w:rFonts w:ascii="Calibri" w:hAnsi="Calibri" w:cs="Calibri"/>
                  <w:color w:val="000000"/>
                  <w:sz w:val="16"/>
                  <w:szCs w:val="16"/>
                </w:rPr>
                <w:t>64.67</w:t>
              </w:r>
            </w:ins>
          </w:p>
        </w:tc>
        <w:tc>
          <w:tcPr>
            <w:tcW w:w="453" w:type="dxa"/>
            <w:tcBorders>
              <w:left w:val="single" w:sz="4" w:space="0" w:color="auto"/>
            </w:tcBorders>
            <w:vAlign w:val="center"/>
          </w:tcPr>
          <w:p w14:paraId="5FDF69B8" w14:textId="4C3532C2" w:rsidR="00BD2E78" w:rsidRPr="007E0F91" w:rsidRDefault="00BD2E78" w:rsidP="00BD2E78">
            <w:pPr>
              <w:jc w:val="center"/>
              <w:rPr>
                <w:ins w:id="13978" w:author="Στάθης Καπ" w:date="2023-03-09T06:01:00Z"/>
                <w:sz w:val="16"/>
                <w:szCs w:val="16"/>
              </w:rPr>
            </w:pPr>
            <w:ins w:id="13979" w:author="Στάθης Καπ" w:date="2023-03-09T07:06:00Z">
              <w:r>
                <w:rPr>
                  <w:rFonts w:ascii="Calibri" w:hAnsi="Calibri" w:cs="Calibri"/>
                  <w:color w:val="000000"/>
                  <w:sz w:val="16"/>
                  <w:szCs w:val="16"/>
                </w:rPr>
                <w:t>1126</w:t>
              </w:r>
            </w:ins>
          </w:p>
        </w:tc>
        <w:tc>
          <w:tcPr>
            <w:tcW w:w="454" w:type="dxa"/>
            <w:vAlign w:val="center"/>
          </w:tcPr>
          <w:p w14:paraId="18E79D39" w14:textId="1D6B8331" w:rsidR="00BD2E78" w:rsidRPr="007E0F91" w:rsidRDefault="00BD2E78" w:rsidP="00BD2E78">
            <w:pPr>
              <w:jc w:val="center"/>
              <w:rPr>
                <w:ins w:id="13980" w:author="Στάθης Καπ" w:date="2023-03-09T06:01:00Z"/>
                <w:sz w:val="16"/>
                <w:szCs w:val="16"/>
              </w:rPr>
            </w:pPr>
            <w:ins w:id="13981" w:author="Στάθης Καπ" w:date="2023-03-09T07:06:00Z">
              <w:r>
                <w:rPr>
                  <w:rFonts w:ascii="Calibri" w:hAnsi="Calibri" w:cs="Calibri"/>
                  <w:color w:val="000000"/>
                  <w:sz w:val="16"/>
                  <w:szCs w:val="16"/>
                </w:rPr>
                <w:t>12.44</w:t>
              </w:r>
            </w:ins>
          </w:p>
        </w:tc>
        <w:tc>
          <w:tcPr>
            <w:tcW w:w="454" w:type="dxa"/>
            <w:vAlign w:val="center"/>
          </w:tcPr>
          <w:p w14:paraId="08876455" w14:textId="25977C20" w:rsidR="00BD2E78" w:rsidRPr="007E0F91" w:rsidRDefault="00BD2E78" w:rsidP="00BD2E78">
            <w:pPr>
              <w:jc w:val="center"/>
              <w:rPr>
                <w:ins w:id="13982" w:author="Στάθης Καπ" w:date="2023-03-09T06:01:00Z"/>
                <w:sz w:val="16"/>
                <w:szCs w:val="16"/>
              </w:rPr>
            </w:pPr>
            <w:ins w:id="13983" w:author="Στάθης Καπ" w:date="2023-03-09T07:06:00Z">
              <w:r>
                <w:rPr>
                  <w:rFonts w:ascii="Calibri" w:hAnsi="Calibri" w:cs="Calibri"/>
                  <w:color w:val="000000"/>
                  <w:sz w:val="16"/>
                  <w:szCs w:val="16"/>
                </w:rPr>
                <w:t>0.498</w:t>
              </w:r>
            </w:ins>
          </w:p>
        </w:tc>
        <w:tc>
          <w:tcPr>
            <w:tcW w:w="461" w:type="dxa"/>
            <w:tcBorders>
              <w:right w:val="single" w:sz="4" w:space="0" w:color="auto"/>
            </w:tcBorders>
            <w:vAlign w:val="center"/>
          </w:tcPr>
          <w:p w14:paraId="4D20D570" w14:textId="3F819837" w:rsidR="00BD2E78" w:rsidRPr="007E0F91" w:rsidRDefault="00BD2E78" w:rsidP="00BD2E78">
            <w:pPr>
              <w:jc w:val="center"/>
              <w:rPr>
                <w:ins w:id="13984" w:author="Στάθης Καπ" w:date="2023-03-09T06:01:00Z"/>
                <w:sz w:val="16"/>
                <w:szCs w:val="16"/>
              </w:rPr>
            </w:pPr>
            <w:ins w:id="13985" w:author="Στάθης Καπ" w:date="2023-03-09T07:06:00Z">
              <w:r>
                <w:rPr>
                  <w:rFonts w:ascii="Calibri" w:hAnsi="Calibri" w:cs="Calibri"/>
                  <w:color w:val="000000"/>
                  <w:sz w:val="16"/>
                  <w:szCs w:val="16"/>
                </w:rPr>
                <w:t>68.58</w:t>
              </w:r>
            </w:ins>
          </w:p>
        </w:tc>
      </w:tr>
      <w:tr w:rsidR="00BD2E78" w14:paraId="1A21919E" w14:textId="77777777" w:rsidTr="001E35AD">
        <w:trPr>
          <w:trHeight w:val="170"/>
          <w:jc w:val="center"/>
          <w:ins w:id="1398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3213666" w14:textId="77777777" w:rsidR="00BD2E78" w:rsidRPr="007E0F91" w:rsidRDefault="00BD2E78" w:rsidP="00BD2E78">
            <w:pPr>
              <w:jc w:val="center"/>
              <w:rPr>
                <w:ins w:id="13987" w:author="Στάθης Καπ" w:date="2023-03-09T06:01:00Z"/>
                <w:sz w:val="16"/>
                <w:szCs w:val="16"/>
              </w:rPr>
            </w:pPr>
            <w:ins w:id="13988" w:author="Στάθης Καπ" w:date="2023-03-09T06:01:00Z">
              <w:r w:rsidRPr="007E0F91">
                <w:rPr>
                  <w:sz w:val="16"/>
                  <w:szCs w:val="16"/>
                </w:rPr>
                <w:t>pr09</w:t>
              </w:r>
            </w:ins>
          </w:p>
        </w:tc>
        <w:tc>
          <w:tcPr>
            <w:tcW w:w="565" w:type="dxa"/>
            <w:tcBorders>
              <w:left w:val="single" w:sz="4" w:space="0" w:color="auto"/>
            </w:tcBorders>
            <w:vAlign w:val="center"/>
          </w:tcPr>
          <w:p w14:paraId="7C3097AE" w14:textId="02C55928" w:rsidR="00BD2E78" w:rsidRPr="007E0F91" w:rsidRDefault="00BD2E78" w:rsidP="00BD2E78">
            <w:pPr>
              <w:jc w:val="center"/>
              <w:rPr>
                <w:ins w:id="13989" w:author="Στάθης Καπ" w:date="2023-03-09T06:01:00Z"/>
                <w:sz w:val="16"/>
                <w:szCs w:val="16"/>
              </w:rPr>
            </w:pPr>
            <w:ins w:id="13990" w:author="Στάθης Καπ" w:date="2023-03-09T07:06:00Z">
              <w:r>
                <w:rPr>
                  <w:rFonts w:ascii="Calibri" w:hAnsi="Calibri" w:cstheme="minorHAnsi"/>
                  <w:color w:val="000000"/>
                  <w:sz w:val="16"/>
                  <w:szCs w:val="16"/>
                </w:rPr>
                <w:t>1619</w:t>
              </w:r>
            </w:ins>
          </w:p>
        </w:tc>
        <w:tc>
          <w:tcPr>
            <w:tcW w:w="679" w:type="dxa"/>
            <w:tcBorders>
              <w:right w:val="single" w:sz="4" w:space="0" w:color="auto"/>
            </w:tcBorders>
            <w:vAlign w:val="center"/>
          </w:tcPr>
          <w:p w14:paraId="6F37E9FD" w14:textId="00418E81" w:rsidR="00BD2E78" w:rsidRPr="007E0F91" w:rsidRDefault="00BD2E78" w:rsidP="00BD2E78">
            <w:pPr>
              <w:jc w:val="center"/>
              <w:rPr>
                <w:ins w:id="13991" w:author="Στάθης Καπ" w:date="2023-03-09T06:01:00Z"/>
                <w:sz w:val="16"/>
                <w:szCs w:val="16"/>
              </w:rPr>
            </w:pPr>
            <w:ins w:id="13992" w:author="Στάθης Καπ" w:date="2023-03-09T07:06:00Z">
              <w:r>
                <w:rPr>
                  <w:rFonts w:ascii="Calibri" w:hAnsi="Calibri" w:cstheme="minorHAnsi"/>
                  <w:color w:val="000000"/>
                  <w:sz w:val="16"/>
                  <w:szCs w:val="16"/>
                </w:rPr>
                <w:t>1460</w:t>
              </w:r>
            </w:ins>
          </w:p>
        </w:tc>
        <w:tc>
          <w:tcPr>
            <w:tcW w:w="453" w:type="dxa"/>
            <w:tcBorders>
              <w:left w:val="single" w:sz="4" w:space="0" w:color="auto"/>
            </w:tcBorders>
            <w:vAlign w:val="center"/>
          </w:tcPr>
          <w:p w14:paraId="4F1891CF" w14:textId="43A2911D" w:rsidR="00BD2E78" w:rsidRPr="007E0F91" w:rsidRDefault="00BD2E78" w:rsidP="00BD2E78">
            <w:pPr>
              <w:jc w:val="center"/>
              <w:rPr>
                <w:ins w:id="13993" w:author="Στάθης Καπ" w:date="2023-03-09T06:01:00Z"/>
                <w:sz w:val="16"/>
                <w:szCs w:val="16"/>
              </w:rPr>
            </w:pPr>
            <w:ins w:id="13994" w:author="Στάθης Καπ" w:date="2023-03-09T07:06:00Z">
              <w:r>
                <w:rPr>
                  <w:rFonts w:ascii="Calibri" w:hAnsi="Calibri" w:cs="Calibri"/>
                  <w:color w:val="000000"/>
                  <w:sz w:val="16"/>
                  <w:szCs w:val="16"/>
                </w:rPr>
                <w:t>1417</w:t>
              </w:r>
            </w:ins>
          </w:p>
        </w:tc>
        <w:tc>
          <w:tcPr>
            <w:tcW w:w="708" w:type="dxa"/>
            <w:vAlign w:val="center"/>
          </w:tcPr>
          <w:p w14:paraId="7C9E989F" w14:textId="4C1B3BAF" w:rsidR="00BD2E78" w:rsidRPr="007E0F91" w:rsidRDefault="00BD2E78" w:rsidP="00BD2E78">
            <w:pPr>
              <w:jc w:val="center"/>
              <w:rPr>
                <w:ins w:id="13995" w:author="Στάθης Καπ" w:date="2023-03-09T06:01:00Z"/>
                <w:sz w:val="16"/>
                <w:szCs w:val="16"/>
              </w:rPr>
            </w:pPr>
            <w:ins w:id="13996" w:author="Στάθης Καπ" w:date="2023-03-09T07:06:00Z">
              <w:r>
                <w:rPr>
                  <w:rFonts w:ascii="Calibri" w:hAnsi="Calibri" w:cs="Calibri"/>
                  <w:color w:val="000000"/>
                  <w:sz w:val="16"/>
                  <w:szCs w:val="16"/>
                </w:rPr>
                <w:t>12.48</w:t>
              </w:r>
            </w:ins>
          </w:p>
        </w:tc>
        <w:tc>
          <w:tcPr>
            <w:tcW w:w="652" w:type="dxa"/>
            <w:vMerge/>
            <w:tcBorders>
              <w:right w:val="single" w:sz="4" w:space="0" w:color="auto"/>
            </w:tcBorders>
            <w:vAlign w:val="center"/>
          </w:tcPr>
          <w:p w14:paraId="6B521793" w14:textId="77777777" w:rsidR="00BD2E78" w:rsidRPr="007E0F91" w:rsidRDefault="00BD2E78" w:rsidP="00BD2E78">
            <w:pPr>
              <w:jc w:val="center"/>
              <w:rPr>
                <w:ins w:id="13997" w:author="Στάθης Καπ" w:date="2023-03-09T06:01:00Z"/>
                <w:sz w:val="16"/>
                <w:szCs w:val="16"/>
              </w:rPr>
            </w:pPr>
          </w:p>
        </w:tc>
        <w:tc>
          <w:tcPr>
            <w:tcW w:w="453" w:type="dxa"/>
            <w:tcBorders>
              <w:left w:val="single" w:sz="4" w:space="0" w:color="auto"/>
            </w:tcBorders>
            <w:vAlign w:val="center"/>
          </w:tcPr>
          <w:p w14:paraId="475F6082" w14:textId="49CBD3AD" w:rsidR="00BD2E78" w:rsidRPr="007E0F91" w:rsidRDefault="00BD2E78" w:rsidP="00BD2E78">
            <w:pPr>
              <w:jc w:val="center"/>
              <w:rPr>
                <w:ins w:id="13998" w:author="Στάθης Καπ" w:date="2023-03-09T06:01:00Z"/>
                <w:sz w:val="16"/>
                <w:szCs w:val="16"/>
              </w:rPr>
            </w:pPr>
            <w:ins w:id="13999" w:author="Στάθης Καπ" w:date="2023-03-09T07:06:00Z">
              <w:r>
                <w:rPr>
                  <w:rFonts w:ascii="Calibri" w:hAnsi="Calibri" w:cs="Calibri"/>
                  <w:color w:val="000000"/>
                  <w:sz w:val="16"/>
                  <w:szCs w:val="16"/>
                </w:rPr>
                <w:t>1394</w:t>
              </w:r>
            </w:ins>
          </w:p>
        </w:tc>
        <w:tc>
          <w:tcPr>
            <w:tcW w:w="454" w:type="dxa"/>
            <w:vAlign w:val="center"/>
          </w:tcPr>
          <w:p w14:paraId="310629AD" w14:textId="15988646" w:rsidR="00BD2E78" w:rsidRPr="007E0F91" w:rsidRDefault="00BD2E78" w:rsidP="00BD2E78">
            <w:pPr>
              <w:jc w:val="center"/>
              <w:rPr>
                <w:ins w:id="14000" w:author="Στάθης Καπ" w:date="2023-03-09T06:01:00Z"/>
                <w:sz w:val="16"/>
                <w:szCs w:val="16"/>
              </w:rPr>
            </w:pPr>
            <w:ins w:id="14001" w:author="Στάθης Καπ" w:date="2023-03-09T07:06:00Z">
              <w:r>
                <w:rPr>
                  <w:rFonts w:ascii="Calibri" w:hAnsi="Calibri" w:cs="Calibri"/>
                  <w:color w:val="000000"/>
                  <w:sz w:val="16"/>
                  <w:szCs w:val="16"/>
                </w:rPr>
                <w:t>1.62</w:t>
              </w:r>
            </w:ins>
          </w:p>
        </w:tc>
        <w:tc>
          <w:tcPr>
            <w:tcW w:w="454" w:type="dxa"/>
            <w:vAlign w:val="center"/>
          </w:tcPr>
          <w:p w14:paraId="5479B281" w14:textId="6C48E903" w:rsidR="00BD2E78" w:rsidRPr="007E0F91" w:rsidRDefault="00BD2E78" w:rsidP="00BD2E78">
            <w:pPr>
              <w:jc w:val="center"/>
              <w:rPr>
                <w:ins w:id="14002" w:author="Στάθης Καπ" w:date="2023-03-09T06:01:00Z"/>
                <w:sz w:val="16"/>
                <w:szCs w:val="16"/>
              </w:rPr>
            </w:pPr>
            <w:ins w:id="14003" w:author="Στάθης Καπ" w:date="2023-03-09T07:06:00Z">
              <w:r>
                <w:rPr>
                  <w:rFonts w:ascii="Calibri" w:hAnsi="Calibri" w:cs="Calibri"/>
                  <w:color w:val="000000"/>
                  <w:sz w:val="16"/>
                  <w:szCs w:val="16"/>
                </w:rPr>
                <w:t>1.447</w:t>
              </w:r>
            </w:ins>
          </w:p>
        </w:tc>
        <w:tc>
          <w:tcPr>
            <w:tcW w:w="457" w:type="dxa"/>
            <w:tcBorders>
              <w:right w:val="single" w:sz="4" w:space="0" w:color="auto"/>
            </w:tcBorders>
            <w:vAlign w:val="center"/>
          </w:tcPr>
          <w:p w14:paraId="5BC1E4D7" w14:textId="44201213" w:rsidR="00BD2E78" w:rsidRPr="007E0F91" w:rsidRDefault="00BD2E78" w:rsidP="00BD2E78">
            <w:pPr>
              <w:jc w:val="center"/>
              <w:rPr>
                <w:ins w:id="14004" w:author="Στάθης Καπ" w:date="2023-03-09T06:01:00Z"/>
                <w:sz w:val="16"/>
                <w:szCs w:val="16"/>
              </w:rPr>
            </w:pPr>
            <w:ins w:id="14005" w:author="Στάθης Καπ" w:date="2023-03-09T07:06:00Z">
              <w:r>
                <w:rPr>
                  <w:rFonts w:ascii="Calibri" w:hAnsi="Calibri" w:cs="Calibri"/>
                  <w:color w:val="000000"/>
                  <w:sz w:val="16"/>
                  <w:szCs w:val="16"/>
                </w:rPr>
                <w:t>50.6</w:t>
              </w:r>
            </w:ins>
          </w:p>
        </w:tc>
        <w:tc>
          <w:tcPr>
            <w:tcW w:w="453" w:type="dxa"/>
            <w:tcBorders>
              <w:left w:val="single" w:sz="4" w:space="0" w:color="auto"/>
            </w:tcBorders>
            <w:vAlign w:val="center"/>
          </w:tcPr>
          <w:p w14:paraId="3874EE1D" w14:textId="5B17A9D6" w:rsidR="00BD2E78" w:rsidRPr="007E0F91" w:rsidRDefault="00BD2E78" w:rsidP="00BD2E78">
            <w:pPr>
              <w:jc w:val="center"/>
              <w:rPr>
                <w:ins w:id="14006" w:author="Στάθης Καπ" w:date="2023-03-09T06:01:00Z"/>
                <w:sz w:val="16"/>
                <w:szCs w:val="16"/>
              </w:rPr>
            </w:pPr>
            <w:ins w:id="14007" w:author="Στάθης Καπ" w:date="2023-03-09T07:06:00Z">
              <w:r>
                <w:rPr>
                  <w:rFonts w:ascii="Calibri" w:hAnsi="Calibri" w:cs="Calibri"/>
                  <w:color w:val="000000"/>
                  <w:sz w:val="16"/>
                  <w:szCs w:val="16"/>
                </w:rPr>
                <w:t>1393</w:t>
              </w:r>
            </w:ins>
          </w:p>
        </w:tc>
        <w:tc>
          <w:tcPr>
            <w:tcW w:w="454" w:type="dxa"/>
            <w:vAlign w:val="center"/>
          </w:tcPr>
          <w:p w14:paraId="78DF987C" w14:textId="39087D4D" w:rsidR="00BD2E78" w:rsidRPr="007E0F91" w:rsidRDefault="00BD2E78" w:rsidP="00BD2E78">
            <w:pPr>
              <w:jc w:val="center"/>
              <w:rPr>
                <w:ins w:id="14008" w:author="Στάθης Καπ" w:date="2023-03-09T06:01:00Z"/>
                <w:sz w:val="16"/>
                <w:szCs w:val="16"/>
              </w:rPr>
            </w:pPr>
            <w:ins w:id="14009" w:author="Στάθης Καπ" w:date="2023-03-09T07:06:00Z">
              <w:r>
                <w:rPr>
                  <w:rFonts w:ascii="Calibri" w:hAnsi="Calibri" w:cs="Calibri"/>
                  <w:color w:val="000000"/>
                  <w:sz w:val="16"/>
                  <w:szCs w:val="16"/>
                </w:rPr>
                <w:t>1.69</w:t>
              </w:r>
            </w:ins>
          </w:p>
        </w:tc>
        <w:tc>
          <w:tcPr>
            <w:tcW w:w="454" w:type="dxa"/>
            <w:vAlign w:val="center"/>
          </w:tcPr>
          <w:p w14:paraId="34E9D7F7" w14:textId="61EF0AC0" w:rsidR="00BD2E78" w:rsidRPr="007E0F91" w:rsidRDefault="00BD2E78" w:rsidP="00BD2E78">
            <w:pPr>
              <w:jc w:val="center"/>
              <w:rPr>
                <w:ins w:id="14010" w:author="Στάθης Καπ" w:date="2023-03-09T06:01:00Z"/>
                <w:sz w:val="16"/>
                <w:szCs w:val="16"/>
              </w:rPr>
            </w:pPr>
            <w:ins w:id="14011" w:author="Στάθης Καπ" w:date="2023-03-09T07:06:00Z">
              <w:r>
                <w:rPr>
                  <w:rFonts w:ascii="Calibri" w:hAnsi="Calibri" w:cs="Calibri"/>
                  <w:color w:val="000000"/>
                  <w:sz w:val="16"/>
                  <w:szCs w:val="16"/>
                </w:rPr>
                <w:t>1.7</w:t>
              </w:r>
            </w:ins>
          </w:p>
        </w:tc>
        <w:tc>
          <w:tcPr>
            <w:tcW w:w="454" w:type="dxa"/>
            <w:tcBorders>
              <w:right w:val="single" w:sz="4" w:space="0" w:color="auto"/>
            </w:tcBorders>
            <w:vAlign w:val="center"/>
          </w:tcPr>
          <w:p w14:paraId="0A0EEF95" w14:textId="2A7C3FF1" w:rsidR="00BD2E78" w:rsidRPr="007E0F91" w:rsidRDefault="00BD2E78" w:rsidP="00BD2E78">
            <w:pPr>
              <w:jc w:val="center"/>
              <w:rPr>
                <w:ins w:id="14012" w:author="Στάθης Καπ" w:date="2023-03-09T06:01:00Z"/>
                <w:sz w:val="16"/>
                <w:szCs w:val="16"/>
              </w:rPr>
            </w:pPr>
            <w:ins w:id="14013" w:author="Στάθης Καπ" w:date="2023-03-09T07:06:00Z">
              <w:r>
                <w:rPr>
                  <w:rFonts w:ascii="Calibri" w:hAnsi="Calibri" w:cs="Calibri"/>
                  <w:color w:val="000000"/>
                  <w:sz w:val="16"/>
                  <w:szCs w:val="16"/>
                </w:rPr>
                <w:t>41.96</w:t>
              </w:r>
            </w:ins>
          </w:p>
        </w:tc>
        <w:tc>
          <w:tcPr>
            <w:tcW w:w="453" w:type="dxa"/>
            <w:tcBorders>
              <w:left w:val="single" w:sz="4" w:space="0" w:color="auto"/>
            </w:tcBorders>
            <w:vAlign w:val="center"/>
          </w:tcPr>
          <w:p w14:paraId="7A09DA3A" w14:textId="566C6DD6" w:rsidR="00BD2E78" w:rsidRPr="007E0F91" w:rsidRDefault="00BD2E78" w:rsidP="00BD2E78">
            <w:pPr>
              <w:jc w:val="center"/>
              <w:rPr>
                <w:ins w:id="14014" w:author="Στάθης Καπ" w:date="2023-03-09T06:01:00Z"/>
                <w:sz w:val="16"/>
                <w:szCs w:val="16"/>
              </w:rPr>
            </w:pPr>
            <w:ins w:id="14015" w:author="Στάθης Καπ" w:date="2023-03-09T07:06:00Z">
              <w:r>
                <w:rPr>
                  <w:rFonts w:ascii="Calibri" w:hAnsi="Calibri" w:cs="Calibri"/>
                  <w:color w:val="000000"/>
                  <w:sz w:val="16"/>
                  <w:szCs w:val="16"/>
                </w:rPr>
                <w:t>1408</w:t>
              </w:r>
            </w:ins>
          </w:p>
        </w:tc>
        <w:tc>
          <w:tcPr>
            <w:tcW w:w="454" w:type="dxa"/>
            <w:vAlign w:val="center"/>
          </w:tcPr>
          <w:p w14:paraId="6705DEA0" w14:textId="62B9F9BA" w:rsidR="00BD2E78" w:rsidRPr="007E0F91" w:rsidRDefault="00BD2E78" w:rsidP="00BD2E78">
            <w:pPr>
              <w:jc w:val="center"/>
              <w:rPr>
                <w:ins w:id="14016" w:author="Στάθης Καπ" w:date="2023-03-09T06:01:00Z"/>
                <w:sz w:val="16"/>
                <w:szCs w:val="16"/>
              </w:rPr>
            </w:pPr>
            <w:ins w:id="14017" w:author="Στάθης Καπ" w:date="2023-03-09T07:06:00Z">
              <w:r>
                <w:rPr>
                  <w:rFonts w:ascii="Calibri" w:hAnsi="Calibri" w:cs="Calibri"/>
                  <w:color w:val="000000"/>
                  <w:sz w:val="16"/>
                  <w:szCs w:val="16"/>
                </w:rPr>
                <w:t>0.64</w:t>
              </w:r>
            </w:ins>
          </w:p>
        </w:tc>
        <w:tc>
          <w:tcPr>
            <w:tcW w:w="454" w:type="dxa"/>
            <w:vAlign w:val="center"/>
          </w:tcPr>
          <w:p w14:paraId="673A8E31" w14:textId="1E36ECCC" w:rsidR="00BD2E78" w:rsidRPr="007E0F91" w:rsidRDefault="00BD2E78" w:rsidP="00BD2E78">
            <w:pPr>
              <w:jc w:val="center"/>
              <w:rPr>
                <w:ins w:id="14018" w:author="Στάθης Καπ" w:date="2023-03-09T06:01:00Z"/>
                <w:sz w:val="16"/>
                <w:szCs w:val="16"/>
              </w:rPr>
            </w:pPr>
            <w:ins w:id="14019" w:author="Στάθης Καπ" w:date="2023-03-09T07:06:00Z">
              <w:r>
                <w:rPr>
                  <w:rFonts w:ascii="Calibri" w:hAnsi="Calibri" w:cs="Calibri"/>
                  <w:color w:val="000000"/>
                  <w:sz w:val="16"/>
                  <w:szCs w:val="16"/>
                </w:rPr>
                <w:t>1.233</w:t>
              </w:r>
            </w:ins>
          </w:p>
        </w:tc>
        <w:tc>
          <w:tcPr>
            <w:tcW w:w="461" w:type="dxa"/>
            <w:tcBorders>
              <w:right w:val="single" w:sz="4" w:space="0" w:color="auto"/>
            </w:tcBorders>
            <w:vAlign w:val="center"/>
          </w:tcPr>
          <w:p w14:paraId="4C6DE77C" w14:textId="3C2722DB" w:rsidR="00BD2E78" w:rsidRPr="007E0F91" w:rsidRDefault="00BD2E78" w:rsidP="00BD2E78">
            <w:pPr>
              <w:jc w:val="center"/>
              <w:rPr>
                <w:ins w:id="14020" w:author="Στάθης Καπ" w:date="2023-03-09T06:01:00Z"/>
                <w:sz w:val="16"/>
                <w:szCs w:val="16"/>
              </w:rPr>
            </w:pPr>
            <w:ins w:id="14021" w:author="Στάθης Καπ" w:date="2023-03-09T07:06:00Z">
              <w:r>
                <w:rPr>
                  <w:rFonts w:ascii="Calibri" w:hAnsi="Calibri" w:cs="Calibri"/>
                  <w:color w:val="000000"/>
                  <w:sz w:val="16"/>
                  <w:szCs w:val="16"/>
                </w:rPr>
                <w:t>57.9</w:t>
              </w:r>
            </w:ins>
          </w:p>
        </w:tc>
      </w:tr>
      <w:tr w:rsidR="00BD2E78" w14:paraId="45F97261" w14:textId="77777777" w:rsidTr="001E35AD">
        <w:trPr>
          <w:trHeight w:val="170"/>
          <w:jc w:val="center"/>
          <w:ins w:id="1402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EAC2C2C" w14:textId="77777777" w:rsidR="00BD2E78" w:rsidRPr="007E0F91" w:rsidRDefault="00BD2E78" w:rsidP="00BD2E78">
            <w:pPr>
              <w:jc w:val="center"/>
              <w:rPr>
                <w:ins w:id="14023" w:author="Στάθης Καπ" w:date="2023-03-09T06:01:00Z"/>
                <w:sz w:val="16"/>
                <w:szCs w:val="16"/>
              </w:rPr>
            </w:pPr>
            <w:ins w:id="14024" w:author="Στάθης Καπ" w:date="2023-03-09T06:01:00Z">
              <w:r w:rsidRPr="007E0F91">
                <w:rPr>
                  <w:sz w:val="16"/>
                  <w:szCs w:val="16"/>
                </w:rPr>
                <w:t>pr10</w:t>
              </w:r>
            </w:ins>
          </w:p>
        </w:tc>
        <w:tc>
          <w:tcPr>
            <w:tcW w:w="565" w:type="dxa"/>
            <w:tcBorders>
              <w:left w:val="single" w:sz="4" w:space="0" w:color="auto"/>
            </w:tcBorders>
            <w:vAlign w:val="center"/>
          </w:tcPr>
          <w:p w14:paraId="4E2767FA" w14:textId="3BAA311A" w:rsidR="00BD2E78" w:rsidRPr="007E0F91" w:rsidRDefault="00BD2E78" w:rsidP="00BD2E78">
            <w:pPr>
              <w:jc w:val="center"/>
              <w:rPr>
                <w:ins w:id="14025" w:author="Στάθης Καπ" w:date="2023-03-09T06:01:00Z"/>
                <w:sz w:val="16"/>
                <w:szCs w:val="16"/>
              </w:rPr>
            </w:pPr>
            <w:ins w:id="14026" w:author="Στάθης Καπ" w:date="2023-03-09T07:06:00Z">
              <w:r>
                <w:rPr>
                  <w:rFonts w:ascii="Calibri" w:hAnsi="Calibri" w:cstheme="minorHAnsi"/>
                  <w:color w:val="000000"/>
                  <w:sz w:val="16"/>
                  <w:szCs w:val="16"/>
                </w:rPr>
                <w:t>1943</w:t>
              </w:r>
            </w:ins>
          </w:p>
        </w:tc>
        <w:tc>
          <w:tcPr>
            <w:tcW w:w="679" w:type="dxa"/>
            <w:tcBorders>
              <w:right w:val="single" w:sz="4" w:space="0" w:color="auto"/>
            </w:tcBorders>
            <w:vAlign w:val="center"/>
          </w:tcPr>
          <w:p w14:paraId="58CCD369" w14:textId="7A857BFD" w:rsidR="00BD2E78" w:rsidRPr="007E0F91" w:rsidRDefault="00BD2E78" w:rsidP="00BD2E78">
            <w:pPr>
              <w:jc w:val="center"/>
              <w:rPr>
                <w:ins w:id="14027" w:author="Στάθης Καπ" w:date="2023-03-09T06:01:00Z"/>
                <w:sz w:val="16"/>
                <w:szCs w:val="16"/>
              </w:rPr>
            </w:pPr>
            <w:ins w:id="14028" w:author="Στάθης Καπ" w:date="2023-03-09T07:06:00Z">
              <w:r>
                <w:rPr>
                  <w:rFonts w:ascii="Calibri" w:hAnsi="Calibri" w:cstheme="minorHAnsi"/>
                  <w:color w:val="000000"/>
                  <w:sz w:val="16"/>
                  <w:szCs w:val="16"/>
                </w:rPr>
                <w:t>1782</w:t>
              </w:r>
            </w:ins>
          </w:p>
        </w:tc>
        <w:tc>
          <w:tcPr>
            <w:tcW w:w="453" w:type="dxa"/>
            <w:tcBorders>
              <w:left w:val="single" w:sz="4" w:space="0" w:color="auto"/>
            </w:tcBorders>
            <w:vAlign w:val="center"/>
          </w:tcPr>
          <w:p w14:paraId="44D74B12" w14:textId="0FD754A0" w:rsidR="00BD2E78" w:rsidRPr="007E0F91" w:rsidRDefault="00BD2E78" w:rsidP="00BD2E78">
            <w:pPr>
              <w:jc w:val="center"/>
              <w:rPr>
                <w:ins w:id="14029" w:author="Στάθης Καπ" w:date="2023-03-09T06:01:00Z"/>
                <w:sz w:val="16"/>
                <w:szCs w:val="16"/>
              </w:rPr>
            </w:pPr>
            <w:ins w:id="14030" w:author="Στάθης Καπ" w:date="2023-03-09T07:06:00Z">
              <w:r>
                <w:rPr>
                  <w:rFonts w:ascii="Calibri" w:hAnsi="Calibri" w:cs="Calibri"/>
                  <w:color w:val="000000"/>
                  <w:sz w:val="16"/>
                  <w:szCs w:val="16"/>
                </w:rPr>
                <w:t>1784</w:t>
              </w:r>
            </w:ins>
          </w:p>
        </w:tc>
        <w:tc>
          <w:tcPr>
            <w:tcW w:w="708" w:type="dxa"/>
            <w:vAlign w:val="center"/>
          </w:tcPr>
          <w:p w14:paraId="1267C8E9" w14:textId="00BD95A7" w:rsidR="00BD2E78" w:rsidRPr="007E0F91" w:rsidRDefault="00BD2E78" w:rsidP="00BD2E78">
            <w:pPr>
              <w:jc w:val="center"/>
              <w:rPr>
                <w:ins w:id="14031" w:author="Στάθης Καπ" w:date="2023-03-09T06:01:00Z"/>
                <w:sz w:val="16"/>
                <w:szCs w:val="16"/>
              </w:rPr>
            </w:pPr>
            <w:ins w:id="14032" w:author="Στάθης Καπ" w:date="2023-03-09T07:06:00Z">
              <w:r>
                <w:rPr>
                  <w:rFonts w:ascii="Calibri" w:hAnsi="Calibri" w:cs="Calibri"/>
                  <w:color w:val="000000"/>
                  <w:sz w:val="16"/>
                  <w:szCs w:val="16"/>
                </w:rPr>
                <w:t>8.18</w:t>
              </w:r>
            </w:ins>
          </w:p>
        </w:tc>
        <w:tc>
          <w:tcPr>
            <w:tcW w:w="652" w:type="dxa"/>
            <w:vMerge/>
            <w:tcBorders>
              <w:right w:val="single" w:sz="4" w:space="0" w:color="auto"/>
            </w:tcBorders>
            <w:vAlign w:val="center"/>
          </w:tcPr>
          <w:p w14:paraId="32933E2E" w14:textId="77777777" w:rsidR="00BD2E78" w:rsidRPr="007E0F91" w:rsidRDefault="00BD2E78" w:rsidP="00BD2E78">
            <w:pPr>
              <w:jc w:val="center"/>
              <w:rPr>
                <w:ins w:id="14033" w:author="Στάθης Καπ" w:date="2023-03-09T06:01:00Z"/>
                <w:sz w:val="16"/>
                <w:szCs w:val="16"/>
              </w:rPr>
            </w:pPr>
          </w:p>
        </w:tc>
        <w:tc>
          <w:tcPr>
            <w:tcW w:w="453" w:type="dxa"/>
            <w:tcBorders>
              <w:left w:val="single" w:sz="4" w:space="0" w:color="auto"/>
            </w:tcBorders>
            <w:vAlign w:val="center"/>
          </w:tcPr>
          <w:p w14:paraId="55C532A4" w14:textId="128A2072" w:rsidR="00BD2E78" w:rsidRPr="007E0F91" w:rsidRDefault="00BD2E78" w:rsidP="00BD2E78">
            <w:pPr>
              <w:jc w:val="center"/>
              <w:rPr>
                <w:ins w:id="14034" w:author="Στάθης Καπ" w:date="2023-03-09T06:01:00Z"/>
                <w:sz w:val="16"/>
                <w:szCs w:val="16"/>
              </w:rPr>
            </w:pPr>
            <w:ins w:id="14035" w:author="Στάθης Καπ" w:date="2023-03-09T07:06:00Z">
              <w:r>
                <w:rPr>
                  <w:rFonts w:ascii="Calibri" w:hAnsi="Calibri" w:cs="Calibri"/>
                  <w:color w:val="000000"/>
                  <w:sz w:val="16"/>
                  <w:szCs w:val="16"/>
                </w:rPr>
                <w:t>1729</w:t>
              </w:r>
            </w:ins>
          </w:p>
        </w:tc>
        <w:tc>
          <w:tcPr>
            <w:tcW w:w="454" w:type="dxa"/>
            <w:vAlign w:val="center"/>
          </w:tcPr>
          <w:p w14:paraId="0934A5CF" w14:textId="487BE7BC" w:rsidR="00BD2E78" w:rsidRPr="007E0F91" w:rsidRDefault="00BD2E78" w:rsidP="00BD2E78">
            <w:pPr>
              <w:jc w:val="center"/>
              <w:rPr>
                <w:ins w:id="14036" w:author="Στάθης Καπ" w:date="2023-03-09T06:01:00Z"/>
                <w:sz w:val="16"/>
                <w:szCs w:val="16"/>
              </w:rPr>
            </w:pPr>
            <w:ins w:id="14037" w:author="Στάθης Καπ" w:date="2023-03-09T07:06:00Z">
              <w:r>
                <w:rPr>
                  <w:rFonts w:ascii="Calibri" w:hAnsi="Calibri" w:cs="Calibri"/>
                  <w:color w:val="000000"/>
                  <w:sz w:val="16"/>
                  <w:szCs w:val="16"/>
                </w:rPr>
                <w:t>3.08</w:t>
              </w:r>
            </w:ins>
          </w:p>
        </w:tc>
        <w:tc>
          <w:tcPr>
            <w:tcW w:w="454" w:type="dxa"/>
            <w:vAlign w:val="center"/>
          </w:tcPr>
          <w:p w14:paraId="43C99CB6" w14:textId="49D092FC" w:rsidR="00BD2E78" w:rsidRPr="007E0F91" w:rsidRDefault="00BD2E78" w:rsidP="00BD2E78">
            <w:pPr>
              <w:jc w:val="center"/>
              <w:rPr>
                <w:ins w:id="14038" w:author="Στάθης Καπ" w:date="2023-03-09T06:01:00Z"/>
                <w:sz w:val="16"/>
                <w:szCs w:val="16"/>
              </w:rPr>
            </w:pPr>
            <w:ins w:id="14039" w:author="Στάθης Καπ" w:date="2023-03-09T07:06:00Z">
              <w:r>
                <w:rPr>
                  <w:rFonts w:ascii="Calibri" w:hAnsi="Calibri" w:cs="Calibri"/>
                  <w:color w:val="000000"/>
                  <w:sz w:val="16"/>
                  <w:szCs w:val="16"/>
                </w:rPr>
                <w:t>2.834</w:t>
              </w:r>
            </w:ins>
          </w:p>
        </w:tc>
        <w:tc>
          <w:tcPr>
            <w:tcW w:w="457" w:type="dxa"/>
            <w:tcBorders>
              <w:right w:val="single" w:sz="4" w:space="0" w:color="auto"/>
            </w:tcBorders>
            <w:vAlign w:val="center"/>
          </w:tcPr>
          <w:p w14:paraId="288DD9E5" w14:textId="61A3A49D" w:rsidR="00BD2E78" w:rsidRPr="007E0F91" w:rsidRDefault="00BD2E78" w:rsidP="00BD2E78">
            <w:pPr>
              <w:jc w:val="center"/>
              <w:rPr>
                <w:ins w:id="14040" w:author="Στάθης Καπ" w:date="2023-03-09T06:01:00Z"/>
                <w:sz w:val="16"/>
                <w:szCs w:val="16"/>
              </w:rPr>
            </w:pPr>
            <w:ins w:id="14041" w:author="Στάθης Καπ" w:date="2023-03-09T07:06:00Z">
              <w:r>
                <w:rPr>
                  <w:rFonts w:ascii="Calibri" w:hAnsi="Calibri" w:cs="Calibri"/>
                  <w:color w:val="000000"/>
                  <w:sz w:val="16"/>
                  <w:szCs w:val="16"/>
                </w:rPr>
                <w:t>61.52</w:t>
              </w:r>
            </w:ins>
          </w:p>
        </w:tc>
        <w:tc>
          <w:tcPr>
            <w:tcW w:w="453" w:type="dxa"/>
            <w:tcBorders>
              <w:left w:val="single" w:sz="4" w:space="0" w:color="auto"/>
            </w:tcBorders>
            <w:vAlign w:val="center"/>
          </w:tcPr>
          <w:p w14:paraId="64ECEF9F" w14:textId="3396C2A7" w:rsidR="00BD2E78" w:rsidRPr="007E0F91" w:rsidRDefault="00BD2E78" w:rsidP="00BD2E78">
            <w:pPr>
              <w:jc w:val="center"/>
              <w:rPr>
                <w:ins w:id="14042" w:author="Στάθης Καπ" w:date="2023-03-09T06:01:00Z"/>
                <w:sz w:val="16"/>
                <w:szCs w:val="16"/>
              </w:rPr>
            </w:pPr>
            <w:ins w:id="14043" w:author="Στάθης Καπ" w:date="2023-03-09T07:06:00Z">
              <w:r>
                <w:rPr>
                  <w:rFonts w:ascii="Calibri" w:hAnsi="Calibri" w:cs="Calibri"/>
                  <w:color w:val="000000"/>
                  <w:sz w:val="16"/>
                  <w:szCs w:val="16"/>
                </w:rPr>
                <w:t>1690</w:t>
              </w:r>
            </w:ins>
          </w:p>
        </w:tc>
        <w:tc>
          <w:tcPr>
            <w:tcW w:w="454" w:type="dxa"/>
            <w:vAlign w:val="center"/>
          </w:tcPr>
          <w:p w14:paraId="70B180E6" w14:textId="1FE9AADF" w:rsidR="00BD2E78" w:rsidRPr="007E0F91" w:rsidRDefault="00BD2E78" w:rsidP="00BD2E78">
            <w:pPr>
              <w:jc w:val="center"/>
              <w:rPr>
                <w:ins w:id="14044" w:author="Στάθης Καπ" w:date="2023-03-09T06:01:00Z"/>
                <w:sz w:val="16"/>
                <w:szCs w:val="16"/>
              </w:rPr>
            </w:pPr>
            <w:ins w:id="14045" w:author="Στάθης Καπ" w:date="2023-03-09T07:06:00Z">
              <w:r>
                <w:rPr>
                  <w:rFonts w:ascii="Calibri" w:hAnsi="Calibri" w:cs="Calibri"/>
                  <w:color w:val="000000"/>
                  <w:sz w:val="16"/>
                  <w:szCs w:val="16"/>
                </w:rPr>
                <w:t>5.27</w:t>
              </w:r>
            </w:ins>
          </w:p>
        </w:tc>
        <w:tc>
          <w:tcPr>
            <w:tcW w:w="454" w:type="dxa"/>
            <w:vAlign w:val="center"/>
          </w:tcPr>
          <w:p w14:paraId="64AAE519" w14:textId="3D3E0B33" w:rsidR="00BD2E78" w:rsidRPr="007E0F91" w:rsidRDefault="00BD2E78" w:rsidP="00BD2E78">
            <w:pPr>
              <w:jc w:val="center"/>
              <w:rPr>
                <w:ins w:id="14046" w:author="Στάθης Καπ" w:date="2023-03-09T06:01:00Z"/>
                <w:sz w:val="16"/>
                <w:szCs w:val="16"/>
              </w:rPr>
            </w:pPr>
            <w:ins w:id="14047" w:author="Στάθης Καπ" w:date="2023-03-09T07:06:00Z">
              <w:r>
                <w:rPr>
                  <w:rFonts w:ascii="Calibri" w:hAnsi="Calibri" w:cs="Calibri"/>
                  <w:color w:val="000000"/>
                  <w:sz w:val="16"/>
                  <w:szCs w:val="16"/>
                </w:rPr>
                <w:t>1.948</w:t>
              </w:r>
            </w:ins>
          </w:p>
        </w:tc>
        <w:tc>
          <w:tcPr>
            <w:tcW w:w="454" w:type="dxa"/>
            <w:tcBorders>
              <w:right w:val="single" w:sz="4" w:space="0" w:color="auto"/>
            </w:tcBorders>
            <w:vAlign w:val="center"/>
          </w:tcPr>
          <w:p w14:paraId="0B23DF81" w14:textId="10407760" w:rsidR="00BD2E78" w:rsidRPr="007E0F91" w:rsidRDefault="00BD2E78" w:rsidP="00BD2E78">
            <w:pPr>
              <w:jc w:val="center"/>
              <w:rPr>
                <w:ins w:id="14048" w:author="Στάθης Καπ" w:date="2023-03-09T06:01:00Z"/>
                <w:sz w:val="16"/>
                <w:szCs w:val="16"/>
              </w:rPr>
            </w:pPr>
            <w:ins w:id="14049" w:author="Στάθης Καπ" w:date="2023-03-09T07:06:00Z">
              <w:r>
                <w:rPr>
                  <w:rFonts w:ascii="Calibri" w:hAnsi="Calibri" w:cs="Calibri"/>
                  <w:color w:val="000000"/>
                  <w:sz w:val="16"/>
                  <w:szCs w:val="16"/>
                </w:rPr>
                <w:t>73.55</w:t>
              </w:r>
            </w:ins>
          </w:p>
        </w:tc>
        <w:tc>
          <w:tcPr>
            <w:tcW w:w="453" w:type="dxa"/>
            <w:tcBorders>
              <w:left w:val="single" w:sz="4" w:space="0" w:color="auto"/>
            </w:tcBorders>
            <w:vAlign w:val="center"/>
          </w:tcPr>
          <w:p w14:paraId="7A420F28" w14:textId="1E264A6E" w:rsidR="00BD2E78" w:rsidRPr="007E0F91" w:rsidRDefault="00BD2E78" w:rsidP="00BD2E78">
            <w:pPr>
              <w:jc w:val="center"/>
              <w:rPr>
                <w:ins w:id="14050" w:author="Στάθης Καπ" w:date="2023-03-09T06:01:00Z"/>
                <w:sz w:val="16"/>
                <w:szCs w:val="16"/>
              </w:rPr>
            </w:pPr>
            <w:ins w:id="14051" w:author="Στάθης Καπ" w:date="2023-03-09T07:06:00Z">
              <w:r>
                <w:rPr>
                  <w:rFonts w:ascii="Calibri" w:hAnsi="Calibri" w:cs="Calibri"/>
                  <w:color w:val="000000"/>
                  <w:sz w:val="16"/>
                  <w:szCs w:val="16"/>
                </w:rPr>
                <w:t>1623</w:t>
              </w:r>
            </w:ins>
          </w:p>
        </w:tc>
        <w:tc>
          <w:tcPr>
            <w:tcW w:w="454" w:type="dxa"/>
            <w:vAlign w:val="center"/>
          </w:tcPr>
          <w:p w14:paraId="534C73AE" w14:textId="6FE82CEB" w:rsidR="00BD2E78" w:rsidRPr="007E0F91" w:rsidRDefault="00BD2E78" w:rsidP="00BD2E78">
            <w:pPr>
              <w:jc w:val="center"/>
              <w:rPr>
                <w:ins w:id="14052" w:author="Στάθης Καπ" w:date="2023-03-09T06:01:00Z"/>
                <w:sz w:val="16"/>
                <w:szCs w:val="16"/>
              </w:rPr>
            </w:pPr>
            <w:ins w:id="14053" w:author="Στάθης Καπ" w:date="2023-03-09T07:06:00Z">
              <w:r>
                <w:rPr>
                  <w:rFonts w:ascii="Calibri" w:hAnsi="Calibri" w:cs="Calibri"/>
                  <w:color w:val="000000"/>
                  <w:sz w:val="16"/>
                  <w:szCs w:val="16"/>
                </w:rPr>
                <w:t>9.02</w:t>
              </w:r>
            </w:ins>
          </w:p>
        </w:tc>
        <w:tc>
          <w:tcPr>
            <w:tcW w:w="454" w:type="dxa"/>
            <w:vAlign w:val="center"/>
          </w:tcPr>
          <w:p w14:paraId="36FEC7AF" w14:textId="3B559A38" w:rsidR="00BD2E78" w:rsidRPr="007E0F91" w:rsidRDefault="00BD2E78" w:rsidP="00BD2E78">
            <w:pPr>
              <w:jc w:val="center"/>
              <w:rPr>
                <w:ins w:id="14054" w:author="Στάθης Καπ" w:date="2023-03-09T06:01:00Z"/>
                <w:sz w:val="16"/>
                <w:szCs w:val="16"/>
              </w:rPr>
            </w:pPr>
            <w:ins w:id="14055" w:author="Στάθης Καπ" w:date="2023-03-09T07:06:00Z">
              <w:r>
                <w:rPr>
                  <w:rFonts w:ascii="Calibri" w:hAnsi="Calibri" w:cs="Calibri"/>
                  <w:color w:val="000000"/>
                  <w:sz w:val="16"/>
                  <w:szCs w:val="16"/>
                </w:rPr>
                <w:t>2.987</w:t>
              </w:r>
            </w:ins>
          </w:p>
        </w:tc>
        <w:tc>
          <w:tcPr>
            <w:tcW w:w="461" w:type="dxa"/>
            <w:tcBorders>
              <w:right w:val="single" w:sz="4" w:space="0" w:color="auto"/>
            </w:tcBorders>
            <w:vAlign w:val="center"/>
          </w:tcPr>
          <w:p w14:paraId="673F4682" w14:textId="5E0A2E02" w:rsidR="00BD2E78" w:rsidRPr="007E0F91" w:rsidRDefault="00BD2E78" w:rsidP="00BD2E78">
            <w:pPr>
              <w:jc w:val="center"/>
              <w:rPr>
                <w:ins w:id="14056" w:author="Στάθης Καπ" w:date="2023-03-09T06:01:00Z"/>
                <w:sz w:val="16"/>
                <w:szCs w:val="16"/>
              </w:rPr>
            </w:pPr>
            <w:ins w:id="14057" w:author="Στάθης Καπ" w:date="2023-03-09T07:06:00Z">
              <w:r>
                <w:rPr>
                  <w:rFonts w:ascii="Calibri" w:hAnsi="Calibri" w:cs="Calibri"/>
                  <w:color w:val="000000"/>
                  <w:sz w:val="16"/>
                  <w:szCs w:val="16"/>
                </w:rPr>
                <w:t>59.44</w:t>
              </w:r>
            </w:ins>
          </w:p>
        </w:tc>
      </w:tr>
      <w:tr w:rsidR="00BD2E78" w14:paraId="434A7B76" w14:textId="77777777" w:rsidTr="001E35AD">
        <w:trPr>
          <w:trHeight w:val="170"/>
          <w:jc w:val="center"/>
          <w:ins w:id="1405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8A1FCFB" w14:textId="77777777" w:rsidR="00BD2E78" w:rsidRPr="007E0F91" w:rsidRDefault="00BD2E78" w:rsidP="00BD2E78">
            <w:pPr>
              <w:jc w:val="center"/>
              <w:rPr>
                <w:ins w:id="14059" w:author="Στάθης Καπ" w:date="2023-03-09T06:01:00Z"/>
                <w:sz w:val="16"/>
                <w:szCs w:val="16"/>
              </w:rPr>
            </w:pPr>
            <w:ins w:id="14060" w:author="Στάθης Καπ" w:date="2023-03-09T06:01:00Z">
              <w:r w:rsidRPr="007E0F91">
                <w:rPr>
                  <w:sz w:val="16"/>
                  <w:szCs w:val="16"/>
                </w:rPr>
                <w:t>pr11</w:t>
              </w:r>
            </w:ins>
          </w:p>
        </w:tc>
        <w:tc>
          <w:tcPr>
            <w:tcW w:w="565" w:type="dxa"/>
            <w:tcBorders>
              <w:left w:val="single" w:sz="4" w:space="0" w:color="auto"/>
            </w:tcBorders>
            <w:vAlign w:val="center"/>
          </w:tcPr>
          <w:p w14:paraId="0972F2FE" w14:textId="117E15F3" w:rsidR="00BD2E78" w:rsidRPr="007E0F91" w:rsidRDefault="00BD2E78" w:rsidP="00BD2E78">
            <w:pPr>
              <w:jc w:val="center"/>
              <w:rPr>
                <w:ins w:id="14061" w:author="Στάθης Καπ" w:date="2023-03-09T06:01:00Z"/>
                <w:sz w:val="16"/>
                <w:szCs w:val="16"/>
              </w:rPr>
            </w:pPr>
            <w:ins w:id="14062" w:author="Στάθης Καπ" w:date="2023-03-09T07:06:00Z">
              <w:r>
                <w:rPr>
                  <w:rFonts w:ascii="Calibri" w:hAnsi="Calibri" w:cstheme="minorHAnsi"/>
                  <w:color w:val="000000"/>
                  <w:sz w:val="16"/>
                  <w:szCs w:val="16"/>
                </w:rPr>
                <w:t>657</w:t>
              </w:r>
            </w:ins>
          </w:p>
        </w:tc>
        <w:tc>
          <w:tcPr>
            <w:tcW w:w="679" w:type="dxa"/>
            <w:tcBorders>
              <w:right w:val="single" w:sz="4" w:space="0" w:color="auto"/>
            </w:tcBorders>
            <w:vAlign w:val="center"/>
          </w:tcPr>
          <w:p w14:paraId="19E0B5FE" w14:textId="4530285E" w:rsidR="00BD2E78" w:rsidRPr="007E0F91" w:rsidRDefault="00BD2E78" w:rsidP="00BD2E78">
            <w:pPr>
              <w:jc w:val="center"/>
              <w:rPr>
                <w:ins w:id="14063" w:author="Στάθης Καπ" w:date="2023-03-09T06:01:00Z"/>
                <w:sz w:val="16"/>
                <w:szCs w:val="16"/>
              </w:rPr>
            </w:pPr>
            <w:ins w:id="14064" w:author="Στάθης Καπ" w:date="2023-03-09T07:06:00Z">
              <w:r>
                <w:rPr>
                  <w:rFonts w:ascii="Calibri" w:hAnsi="Calibri" w:cstheme="minorHAnsi"/>
                  <w:color w:val="000000"/>
                  <w:sz w:val="16"/>
                  <w:szCs w:val="16"/>
                </w:rPr>
                <w:t>654</w:t>
              </w:r>
            </w:ins>
          </w:p>
        </w:tc>
        <w:tc>
          <w:tcPr>
            <w:tcW w:w="453" w:type="dxa"/>
            <w:tcBorders>
              <w:left w:val="single" w:sz="4" w:space="0" w:color="auto"/>
            </w:tcBorders>
            <w:vAlign w:val="center"/>
          </w:tcPr>
          <w:p w14:paraId="5CB2A232" w14:textId="2D09285C" w:rsidR="00BD2E78" w:rsidRPr="007E0F91" w:rsidRDefault="00BD2E78" w:rsidP="00BD2E78">
            <w:pPr>
              <w:jc w:val="center"/>
              <w:rPr>
                <w:ins w:id="14065" w:author="Στάθης Καπ" w:date="2023-03-09T06:01:00Z"/>
                <w:sz w:val="16"/>
                <w:szCs w:val="16"/>
              </w:rPr>
            </w:pPr>
            <w:ins w:id="14066" w:author="Στάθης Καπ" w:date="2023-03-09T07:06:00Z">
              <w:r>
                <w:rPr>
                  <w:rFonts w:ascii="Calibri" w:hAnsi="Calibri" w:cs="Calibri"/>
                  <w:color w:val="000000"/>
                  <w:sz w:val="16"/>
                  <w:szCs w:val="16"/>
                </w:rPr>
                <w:t>654</w:t>
              </w:r>
            </w:ins>
          </w:p>
        </w:tc>
        <w:tc>
          <w:tcPr>
            <w:tcW w:w="708" w:type="dxa"/>
            <w:vAlign w:val="center"/>
          </w:tcPr>
          <w:p w14:paraId="4C053899" w14:textId="59EBB1D8" w:rsidR="00BD2E78" w:rsidRPr="007E0F91" w:rsidRDefault="00BD2E78" w:rsidP="00BD2E78">
            <w:pPr>
              <w:jc w:val="center"/>
              <w:rPr>
                <w:ins w:id="14067" w:author="Στάθης Καπ" w:date="2023-03-09T06:01:00Z"/>
                <w:sz w:val="16"/>
                <w:szCs w:val="16"/>
              </w:rPr>
            </w:pPr>
            <w:ins w:id="14068" w:author="Στάθης Καπ" w:date="2023-03-09T07:06:00Z">
              <w:r>
                <w:rPr>
                  <w:rFonts w:ascii="Calibri" w:hAnsi="Calibri" w:cs="Calibri"/>
                  <w:color w:val="000000"/>
                  <w:sz w:val="16"/>
                  <w:szCs w:val="16"/>
                </w:rPr>
                <w:t>0.46</w:t>
              </w:r>
            </w:ins>
          </w:p>
        </w:tc>
        <w:tc>
          <w:tcPr>
            <w:tcW w:w="652" w:type="dxa"/>
            <w:vMerge/>
            <w:tcBorders>
              <w:right w:val="single" w:sz="4" w:space="0" w:color="auto"/>
            </w:tcBorders>
            <w:vAlign w:val="center"/>
          </w:tcPr>
          <w:p w14:paraId="7F5916A7" w14:textId="77777777" w:rsidR="00BD2E78" w:rsidRPr="007E0F91" w:rsidRDefault="00BD2E78" w:rsidP="00BD2E78">
            <w:pPr>
              <w:jc w:val="center"/>
              <w:rPr>
                <w:ins w:id="14069" w:author="Στάθης Καπ" w:date="2023-03-09T06:01:00Z"/>
                <w:sz w:val="16"/>
                <w:szCs w:val="16"/>
              </w:rPr>
            </w:pPr>
          </w:p>
        </w:tc>
        <w:tc>
          <w:tcPr>
            <w:tcW w:w="453" w:type="dxa"/>
            <w:tcBorders>
              <w:left w:val="single" w:sz="4" w:space="0" w:color="auto"/>
            </w:tcBorders>
            <w:vAlign w:val="center"/>
          </w:tcPr>
          <w:p w14:paraId="17C6F30A" w14:textId="569C7073" w:rsidR="00BD2E78" w:rsidRPr="007E0F91" w:rsidRDefault="00BD2E78" w:rsidP="00BD2E78">
            <w:pPr>
              <w:jc w:val="center"/>
              <w:rPr>
                <w:ins w:id="14070" w:author="Στάθης Καπ" w:date="2023-03-09T06:01:00Z"/>
                <w:sz w:val="16"/>
                <w:szCs w:val="16"/>
              </w:rPr>
            </w:pPr>
            <w:ins w:id="14071" w:author="Στάθης Καπ" w:date="2023-03-09T07:06:00Z">
              <w:r>
                <w:rPr>
                  <w:rFonts w:ascii="Calibri" w:hAnsi="Calibri" w:cs="Calibri"/>
                  <w:color w:val="000000"/>
                  <w:sz w:val="16"/>
                  <w:szCs w:val="16"/>
                </w:rPr>
                <w:t>654</w:t>
              </w:r>
            </w:ins>
          </w:p>
        </w:tc>
        <w:tc>
          <w:tcPr>
            <w:tcW w:w="454" w:type="dxa"/>
            <w:vAlign w:val="center"/>
          </w:tcPr>
          <w:p w14:paraId="46668F8A" w14:textId="7ABFBB0F" w:rsidR="00BD2E78" w:rsidRPr="007E0F91" w:rsidRDefault="00BD2E78" w:rsidP="00BD2E78">
            <w:pPr>
              <w:jc w:val="center"/>
              <w:rPr>
                <w:ins w:id="14072" w:author="Στάθης Καπ" w:date="2023-03-09T06:01:00Z"/>
                <w:sz w:val="16"/>
                <w:szCs w:val="16"/>
              </w:rPr>
            </w:pPr>
            <w:ins w:id="14073" w:author="Στάθης Καπ" w:date="2023-03-09T07:06:00Z">
              <w:r>
                <w:rPr>
                  <w:rFonts w:ascii="Calibri" w:hAnsi="Calibri" w:cs="Calibri"/>
                  <w:color w:val="000000"/>
                  <w:sz w:val="16"/>
                  <w:szCs w:val="16"/>
                </w:rPr>
                <w:t>0</w:t>
              </w:r>
            </w:ins>
          </w:p>
        </w:tc>
        <w:tc>
          <w:tcPr>
            <w:tcW w:w="454" w:type="dxa"/>
            <w:vAlign w:val="center"/>
          </w:tcPr>
          <w:p w14:paraId="679D70DB" w14:textId="2651E674" w:rsidR="00BD2E78" w:rsidRPr="007E0F91" w:rsidRDefault="00BD2E78" w:rsidP="00BD2E78">
            <w:pPr>
              <w:jc w:val="center"/>
              <w:rPr>
                <w:ins w:id="14074" w:author="Στάθης Καπ" w:date="2023-03-09T06:01:00Z"/>
                <w:sz w:val="16"/>
                <w:szCs w:val="16"/>
              </w:rPr>
            </w:pPr>
            <w:ins w:id="14075" w:author="Στάθης Καπ" w:date="2023-03-09T07:06:00Z">
              <w:r>
                <w:rPr>
                  <w:rFonts w:ascii="Calibri" w:hAnsi="Calibri" w:cs="Calibri"/>
                  <w:color w:val="000000"/>
                  <w:sz w:val="16"/>
                  <w:szCs w:val="16"/>
                </w:rPr>
                <w:t>0.106</w:t>
              </w:r>
            </w:ins>
          </w:p>
        </w:tc>
        <w:tc>
          <w:tcPr>
            <w:tcW w:w="457" w:type="dxa"/>
            <w:tcBorders>
              <w:right w:val="single" w:sz="4" w:space="0" w:color="auto"/>
            </w:tcBorders>
            <w:vAlign w:val="center"/>
          </w:tcPr>
          <w:p w14:paraId="1DFF6597" w14:textId="2F02B454" w:rsidR="00BD2E78" w:rsidRPr="007E0F91" w:rsidRDefault="00BD2E78" w:rsidP="00BD2E78">
            <w:pPr>
              <w:jc w:val="center"/>
              <w:rPr>
                <w:ins w:id="14076" w:author="Στάθης Καπ" w:date="2023-03-09T06:01:00Z"/>
                <w:sz w:val="16"/>
                <w:szCs w:val="16"/>
              </w:rPr>
            </w:pPr>
            <w:ins w:id="14077" w:author="Στάθης Καπ" w:date="2023-03-09T07:06:00Z">
              <w:r>
                <w:rPr>
                  <w:rFonts w:ascii="Calibri" w:hAnsi="Calibri" w:cs="Calibri"/>
                  <w:color w:val="000000"/>
                  <w:sz w:val="16"/>
                  <w:szCs w:val="16"/>
                </w:rPr>
                <w:t>-21.84</w:t>
              </w:r>
            </w:ins>
          </w:p>
        </w:tc>
        <w:tc>
          <w:tcPr>
            <w:tcW w:w="453" w:type="dxa"/>
            <w:tcBorders>
              <w:left w:val="single" w:sz="4" w:space="0" w:color="auto"/>
            </w:tcBorders>
            <w:vAlign w:val="center"/>
          </w:tcPr>
          <w:p w14:paraId="69E91823" w14:textId="69EAE78B" w:rsidR="00BD2E78" w:rsidRPr="007E0F91" w:rsidRDefault="00BD2E78" w:rsidP="00BD2E78">
            <w:pPr>
              <w:jc w:val="center"/>
              <w:rPr>
                <w:ins w:id="14078" w:author="Στάθης Καπ" w:date="2023-03-09T06:01:00Z"/>
                <w:sz w:val="16"/>
                <w:szCs w:val="16"/>
              </w:rPr>
            </w:pPr>
            <w:ins w:id="14079" w:author="Στάθης Καπ" w:date="2023-03-09T07:06:00Z">
              <w:r>
                <w:rPr>
                  <w:rFonts w:ascii="Calibri" w:hAnsi="Calibri" w:cs="Calibri"/>
                  <w:color w:val="000000"/>
                  <w:sz w:val="16"/>
                  <w:szCs w:val="16"/>
                </w:rPr>
                <w:t>640</w:t>
              </w:r>
            </w:ins>
          </w:p>
        </w:tc>
        <w:tc>
          <w:tcPr>
            <w:tcW w:w="454" w:type="dxa"/>
            <w:vAlign w:val="center"/>
          </w:tcPr>
          <w:p w14:paraId="2E4FDF17" w14:textId="6A2C0FF9" w:rsidR="00BD2E78" w:rsidRPr="007E0F91" w:rsidRDefault="00BD2E78" w:rsidP="00BD2E78">
            <w:pPr>
              <w:jc w:val="center"/>
              <w:rPr>
                <w:ins w:id="14080" w:author="Στάθης Καπ" w:date="2023-03-09T06:01:00Z"/>
                <w:sz w:val="16"/>
                <w:szCs w:val="16"/>
              </w:rPr>
            </w:pPr>
            <w:ins w:id="14081" w:author="Στάθης Καπ" w:date="2023-03-09T07:06:00Z">
              <w:r>
                <w:rPr>
                  <w:rFonts w:ascii="Calibri" w:hAnsi="Calibri" w:cs="Calibri"/>
                  <w:color w:val="000000"/>
                  <w:sz w:val="16"/>
                  <w:szCs w:val="16"/>
                </w:rPr>
                <w:t>2.14</w:t>
              </w:r>
            </w:ins>
          </w:p>
        </w:tc>
        <w:tc>
          <w:tcPr>
            <w:tcW w:w="454" w:type="dxa"/>
            <w:vAlign w:val="center"/>
          </w:tcPr>
          <w:p w14:paraId="492E502B" w14:textId="083484DD" w:rsidR="00BD2E78" w:rsidRPr="007E0F91" w:rsidRDefault="00BD2E78" w:rsidP="00BD2E78">
            <w:pPr>
              <w:jc w:val="center"/>
              <w:rPr>
                <w:ins w:id="14082" w:author="Στάθης Καπ" w:date="2023-03-09T06:01:00Z"/>
                <w:sz w:val="16"/>
                <w:szCs w:val="16"/>
              </w:rPr>
            </w:pPr>
            <w:ins w:id="14083" w:author="Στάθης Καπ" w:date="2023-03-09T07:06:00Z">
              <w:r>
                <w:rPr>
                  <w:rFonts w:ascii="Calibri" w:hAnsi="Calibri" w:cs="Calibri"/>
                  <w:color w:val="000000"/>
                  <w:sz w:val="16"/>
                  <w:szCs w:val="16"/>
                </w:rPr>
                <w:t>0.094</w:t>
              </w:r>
            </w:ins>
          </w:p>
        </w:tc>
        <w:tc>
          <w:tcPr>
            <w:tcW w:w="454" w:type="dxa"/>
            <w:tcBorders>
              <w:right w:val="single" w:sz="4" w:space="0" w:color="auto"/>
            </w:tcBorders>
            <w:vAlign w:val="center"/>
          </w:tcPr>
          <w:p w14:paraId="10C66128" w14:textId="61D9D100" w:rsidR="00BD2E78" w:rsidRPr="007E0F91" w:rsidRDefault="00BD2E78" w:rsidP="00BD2E78">
            <w:pPr>
              <w:jc w:val="center"/>
              <w:rPr>
                <w:ins w:id="14084" w:author="Στάθης Καπ" w:date="2023-03-09T06:01:00Z"/>
                <w:sz w:val="16"/>
                <w:szCs w:val="16"/>
              </w:rPr>
            </w:pPr>
            <w:ins w:id="14085" w:author="Στάθης Καπ" w:date="2023-03-09T07:06:00Z">
              <w:r>
                <w:rPr>
                  <w:rFonts w:ascii="Calibri" w:hAnsi="Calibri" w:cs="Calibri"/>
                  <w:color w:val="000000"/>
                  <w:sz w:val="16"/>
                  <w:szCs w:val="16"/>
                </w:rPr>
                <w:t>-8.05</w:t>
              </w:r>
            </w:ins>
          </w:p>
        </w:tc>
        <w:tc>
          <w:tcPr>
            <w:tcW w:w="453" w:type="dxa"/>
            <w:tcBorders>
              <w:left w:val="single" w:sz="4" w:space="0" w:color="auto"/>
            </w:tcBorders>
            <w:vAlign w:val="center"/>
          </w:tcPr>
          <w:p w14:paraId="258A05B6" w14:textId="6990D594" w:rsidR="00BD2E78" w:rsidRPr="007E0F91" w:rsidRDefault="00BD2E78" w:rsidP="00BD2E78">
            <w:pPr>
              <w:jc w:val="center"/>
              <w:rPr>
                <w:ins w:id="14086" w:author="Στάθης Καπ" w:date="2023-03-09T06:01:00Z"/>
                <w:sz w:val="16"/>
                <w:szCs w:val="16"/>
              </w:rPr>
            </w:pPr>
            <w:ins w:id="14087" w:author="Στάθης Καπ" w:date="2023-03-09T07:06:00Z">
              <w:r>
                <w:rPr>
                  <w:rFonts w:ascii="Calibri" w:hAnsi="Calibri" w:cs="Calibri"/>
                  <w:color w:val="000000"/>
                  <w:sz w:val="16"/>
                  <w:szCs w:val="16"/>
                </w:rPr>
                <w:t>618</w:t>
              </w:r>
            </w:ins>
          </w:p>
        </w:tc>
        <w:tc>
          <w:tcPr>
            <w:tcW w:w="454" w:type="dxa"/>
            <w:vAlign w:val="center"/>
          </w:tcPr>
          <w:p w14:paraId="3B09EA37" w14:textId="65D1491D" w:rsidR="00BD2E78" w:rsidRPr="007E0F91" w:rsidRDefault="00BD2E78" w:rsidP="00BD2E78">
            <w:pPr>
              <w:jc w:val="center"/>
              <w:rPr>
                <w:ins w:id="14088" w:author="Στάθης Καπ" w:date="2023-03-09T06:01:00Z"/>
                <w:sz w:val="16"/>
                <w:szCs w:val="16"/>
              </w:rPr>
            </w:pPr>
            <w:ins w:id="14089" w:author="Στάθης Καπ" w:date="2023-03-09T07:06:00Z">
              <w:r>
                <w:rPr>
                  <w:rFonts w:ascii="Calibri" w:hAnsi="Calibri" w:cs="Calibri"/>
                  <w:color w:val="000000"/>
                  <w:sz w:val="16"/>
                  <w:szCs w:val="16"/>
                </w:rPr>
                <w:t>5.5</w:t>
              </w:r>
            </w:ins>
          </w:p>
        </w:tc>
        <w:tc>
          <w:tcPr>
            <w:tcW w:w="454" w:type="dxa"/>
            <w:vAlign w:val="center"/>
          </w:tcPr>
          <w:p w14:paraId="066B0452" w14:textId="6E8F6F66" w:rsidR="00BD2E78" w:rsidRPr="007E0F91" w:rsidRDefault="00BD2E78" w:rsidP="00BD2E78">
            <w:pPr>
              <w:jc w:val="center"/>
              <w:rPr>
                <w:ins w:id="14090" w:author="Στάθης Καπ" w:date="2023-03-09T06:01:00Z"/>
                <w:sz w:val="16"/>
                <w:szCs w:val="16"/>
              </w:rPr>
            </w:pPr>
            <w:ins w:id="14091" w:author="Στάθης Καπ" w:date="2023-03-09T07:06:00Z">
              <w:r>
                <w:rPr>
                  <w:rFonts w:ascii="Calibri" w:hAnsi="Calibri" w:cs="Calibri"/>
                  <w:color w:val="000000"/>
                  <w:sz w:val="16"/>
                  <w:szCs w:val="16"/>
                </w:rPr>
                <w:t>0.164</w:t>
              </w:r>
            </w:ins>
          </w:p>
        </w:tc>
        <w:tc>
          <w:tcPr>
            <w:tcW w:w="461" w:type="dxa"/>
            <w:tcBorders>
              <w:right w:val="single" w:sz="4" w:space="0" w:color="auto"/>
            </w:tcBorders>
            <w:vAlign w:val="center"/>
          </w:tcPr>
          <w:p w14:paraId="52916414" w14:textId="0FB19105" w:rsidR="00BD2E78" w:rsidRPr="007E0F91" w:rsidRDefault="00BD2E78" w:rsidP="00BD2E78">
            <w:pPr>
              <w:jc w:val="center"/>
              <w:rPr>
                <w:ins w:id="14092" w:author="Στάθης Καπ" w:date="2023-03-09T06:01:00Z"/>
                <w:sz w:val="16"/>
                <w:szCs w:val="16"/>
              </w:rPr>
            </w:pPr>
            <w:ins w:id="14093" w:author="Στάθης Καπ" w:date="2023-03-09T07:06:00Z">
              <w:r>
                <w:rPr>
                  <w:rFonts w:ascii="Calibri" w:hAnsi="Calibri" w:cs="Calibri"/>
                  <w:color w:val="000000"/>
                  <w:sz w:val="16"/>
                  <w:szCs w:val="16"/>
                </w:rPr>
                <w:t>-88.51</w:t>
              </w:r>
            </w:ins>
          </w:p>
        </w:tc>
      </w:tr>
      <w:tr w:rsidR="00BD2E78" w14:paraId="5C6843BF" w14:textId="77777777" w:rsidTr="001E35AD">
        <w:trPr>
          <w:trHeight w:val="170"/>
          <w:jc w:val="center"/>
          <w:ins w:id="1409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F8E283" w14:textId="77777777" w:rsidR="00BD2E78" w:rsidRPr="007E0F91" w:rsidRDefault="00BD2E78" w:rsidP="00BD2E78">
            <w:pPr>
              <w:jc w:val="center"/>
              <w:rPr>
                <w:ins w:id="14095" w:author="Στάθης Καπ" w:date="2023-03-09T06:01:00Z"/>
                <w:sz w:val="16"/>
                <w:szCs w:val="16"/>
              </w:rPr>
            </w:pPr>
            <w:ins w:id="14096" w:author="Στάθης Καπ" w:date="2023-03-09T06:01:00Z">
              <w:r w:rsidRPr="007E0F91">
                <w:rPr>
                  <w:sz w:val="16"/>
                  <w:szCs w:val="16"/>
                </w:rPr>
                <w:t>pr12</w:t>
              </w:r>
            </w:ins>
          </w:p>
        </w:tc>
        <w:tc>
          <w:tcPr>
            <w:tcW w:w="565" w:type="dxa"/>
            <w:tcBorders>
              <w:left w:val="single" w:sz="4" w:space="0" w:color="auto"/>
            </w:tcBorders>
            <w:vAlign w:val="center"/>
          </w:tcPr>
          <w:p w14:paraId="5A166E3D" w14:textId="0AA3CAF8" w:rsidR="00BD2E78" w:rsidRPr="007E0F91" w:rsidRDefault="00BD2E78" w:rsidP="00BD2E78">
            <w:pPr>
              <w:jc w:val="center"/>
              <w:rPr>
                <w:ins w:id="14097" w:author="Στάθης Καπ" w:date="2023-03-09T06:01:00Z"/>
                <w:sz w:val="16"/>
                <w:szCs w:val="16"/>
              </w:rPr>
            </w:pPr>
            <w:ins w:id="14098" w:author="Στάθης Καπ" w:date="2023-03-09T07:06:00Z">
              <w:r>
                <w:rPr>
                  <w:rFonts w:ascii="Calibri" w:hAnsi="Calibri" w:cstheme="minorHAnsi"/>
                  <w:color w:val="000000"/>
                  <w:sz w:val="16"/>
                  <w:szCs w:val="16"/>
                </w:rPr>
                <w:t>1132</w:t>
              </w:r>
            </w:ins>
          </w:p>
        </w:tc>
        <w:tc>
          <w:tcPr>
            <w:tcW w:w="679" w:type="dxa"/>
            <w:tcBorders>
              <w:right w:val="single" w:sz="4" w:space="0" w:color="auto"/>
            </w:tcBorders>
            <w:vAlign w:val="center"/>
          </w:tcPr>
          <w:p w14:paraId="29901246" w14:textId="60818D6F" w:rsidR="00BD2E78" w:rsidRPr="007E0F91" w:rsidRDefault="00BD2E78" w:rsidP="00BD2E78">
            <w:pPr>
              <w:jc w:val="center"/>
              <w:rPr>
                <w:ins w:id="14099" w:author="Στάθης Καπ" w:date="2023-03-09T06:01:00Z"/>
                <w:sz w:val="16"/>
                <w:szCs w:val="16"/>
              </w:rPr>
            </w:pPr>
            <w:ins w:id="14100" w:author="Στάθης Καπ" w:date="2023-03-09T07:06:00Z">
              <w:r>
                <w:rPr>
                  <w:rFonts w:ascii="Calibri" w:hAnsi="Calibri" w:cstheme="minorHAnsi"/>
                  <w:color w:val="000000"/>
                  <w:sz w:val="16"/>
                  <w:szCs w:val="16"/>
                </w:rPr>
                <w:t>1041</w:t>
              </w:r>
            </w:ins>
          </w:p>
        </w:tc>
        <w:tc>
          <w:tcPr>
            <w:tcW w:w="453" w:type="dxa"/>
            <w:tcBorders>
              <w:left w:val="single" w:sz="4" w:space="0" w:color="auto"/>
            </w:tcBorders>
            <w:vAlign w:val="center"/>
          </w:tcPr>
          <w:p w14:paraId="1719C16D" w14:textId="73A8966D" w:rsidR="00BD2E78" w:rsidRPr="007E0F91" w:rsidRDefault="00BD2E78" w:rsidP="00BD2E78">
            <w:pPr>
              <w:jc w:val="center"/>
              <w:rPr>
                <w:ins w:id="14101" w:author="Στάθης Καπ" w:date="2023-03-09T06:01:00Z"/>
                <w:sz w:val="16"/>
                <w:szCs w:val="16"/>
              </w:rPr>
            </w:pPr>
            <w:ins w:id="14102" w:author="Στάθης Καπ" w:date="2023-03-09T07:06:00Z">
              <w:r>
                <w:rPr>
                  <w:rFonts w:ascii="Calibri" w:hAnsi="Calibri" w:cs="Calibri"/>
                  <w:color w:val="000000"/>
                  <w:sz w:val="16"/>
                  <w:szCs w:val="16"/>
                </w:rPr>
                <w:t>1067</w:t>
              </w:r>
            </w:ins>
          </w:p>
        </w:tc>
        <w:tc>
          <w:tcPr>
            <w:tcW w:w="708" w:type="dxa"/>
            <w:vAlign w:val="center"/>
          </w:tcPr>
          <w:p w14:paraId="521E3CB3" w14:textId="7E28C141" w:rsidR="00BD2E78" w:rsidRPr="007E0F91" w:rsidRDefault="00BD2E78" w:rsidP="00BD2E78">
            <w:pPr>
              <w:jc w:val="center"/>
              <w:rPr>
                <w:ins w:id="14103" w:author="Στάθης Καπ" w:date="2023-03-09T06:01:00Z"/>
                <w:sz w:val="16"/>
                <w:szCs w:val="16"/>
              </w:rPr>
            </w:pPr>
            <w:ins w:id="14104" w:author="Στάθης Καπ" w:date="2023-03-09T07:06:00Z">
              <w:r>
                <w:rPr>
                  <w:rFonts w:ascii="Calibri" w:hAnsi="Calibri" w:cs="Calibri"/>
                  <w:color w:val="000000"/>
                  <w:sz w:val="16"/>
                  <w:szCs w:val="16"/>
                </w:rPr>
                <w:t>5.74</w:t>
              </w:r>
            </w:ins>
          </w:p>
        </w:tc>
        <w:tc>
          <w:tcPr>
            <w:tcW w:w="652" w:type="dxa"/>
            <w:vMerge/>
            <w:tcBorders>
              <w:right w:val="single" w:sz="4" w:space="0" w:color="auto"/>
            </w:tcBorders>
            <w:vAlign w:val="center"/>
          </w:tcPr>
          <w:p w14:paraId="6D0B9184" w14:textId="77777777" w:rsidR="00BD2E78" w:rsidRPr="007E0F91" w:rsidRDefault="00BD2E78" w:rsidP="00BD2E78">
            <w:pPr>
              <w:jc w:val="center"/>
              <w:rPr>
                <w:ins w:id="14105" w:author="Στάθης Καπ" w:date="2023-03-09T06:01:00Z"/>
                <w:sz w:val="16"/>
                <w:szCs w:val="16"/>
              </w:rPr>
            </w:pPr>
          </w:p>
        </w:tc>
        <w:tc>
          <w:tcPr>
            <w:tcW w:w="453" w:type="dxa"/>
            <w:tcBorders>
              <w:left w:val="single" w:sz="4" w:space="0" w:color="auto"/>
            </w:tcBorders>
            <w:vAlign w:val="center"/>
          </w:tcPr>
          <w:p w14:paraId="6FDA63C5" w14:textId="39416130" w:rsidR="00BD2E78" w:rsidRPr="007E0F91" w:rsidRDefault="00BD2E78" w:rsidP="00BD2E78">
            <w:pPr>
              <w:jc w:val="center"/>
              <w:rPr>
                <w:ins w:id="14106" w:author="Στάθης Καπ" w:date="2023-03-09T06:01:00Z"/>
                <w:sz w:val="16"/>
                <w:szCs w:val="16"/>
              </w:rPr>
            </w:pPr>
            <w:ins w:id="14107" w:author="Στάθης Καπ" w:date="2023-03-09T07:06:00Z">
              <w:r>
                <w:rPr>
                  <w:rFonts w:ascii="Calibri" w:hAnsi="Calibri" w:cs="Calibri"/>
                  <w:color w:val="000000"/>
                  <w:sz w:val="16"/>
                  <w:szCs w:val="16"/>
                </w:rPr>
                <w:t>1025</w:t>
              </w:r>
            </w:ins>
          </w:p>
        </w:tc>
        <w:tc>
          <w:tcPr>
            <w:tcW w:w="454" w:type="dxa"/>
            <w:vAlign w:val="center"/>
          </w:tcPr>
          <w:p w14:paraId="28326F49" w14:textId="0052FBBB" w:rsidR="00BD2E78" w:rsidRPr="007E0F91" w:rsidRDefault="00BD2E78" w:rsidP="00BD2E78">
            <w:pPr>
              <w:jc w:val="center"/>
              <w:rPr>
                <w:ins w:id="14108" w:author="Στάθης Καπ" w:date="2023-03-09T06:01:00Z"/>
                <w:sz w:val="16"/>
                <w:szCs w:val="16"/>
              </w:rPr>
            </w:pPr>
            <w:ins w:id="14109" w:author="Στάθης Καπ" w:date="2023-03-09T07:06:00Z">
              <w:r>
                <w:rPr>
                  <w:rFonts w:ascii="Calibri" w:hAnsi="Calibri" w:cs="Calibri"/>
                  <w:color w:val="000000"/>
                  <w:sz w:val="16"/>
                  <w:szCs w:val="16"/>
                </w:rPr>
                <w:t>3.94</w:t>
              </w:r>
            </w:ins>
          </w:p>
        </w:tc>
        <w:tc>
          <w:tcPr>
            <w:tcW w:w="454" w:type="dxa"/>
            <w:vAlign w:val="center"/>
          </w:tcPr>
          <w:p w14:paraId="31E3FA98" w14:textId="4E8BCD8A" w:rsidR="00BD2E78" w:rsidRPr="007E0F91" w:rsidRDefault="00BD2E78" w:rsidP="00BD2E78">
            <w:pPr>
              <w:jc w:val="center"/>
              <w:rPr>
                <w:ins w:id="14110" w:author="Στάθης Καπ" w:date="2023-03-09T06:01:00Z"/>
                <w:sz w:val="16"/>
                <w:szCs w:val="16"/>
              </w:rPr>
            </w:pPr>
            <w:ins w:id="14111" w:author="Στάθης Καπ" w:date="2023-03-09T07:06:00Z">
              <w:r>
                <w:rPr>
                  <w:rFonts w:ascii="Calibri" w:hAnsi="Calibri" w:cs="Calibri"/>
                  <w:color w:val="000000"/>
                  <w:sz w:val="16"/>
                  <w:szCs w:val="16"/>
                </w:rPr>
                <w:t>0.682</w:t>
              </w:r>
            </w:ins>
          </w:p>
        </w:tc>
        <w:tc>
          <w:tcPr>
            <w:tcW w:w="457" w:type="dxa"/>
            <w:tcBorders>
              <w:right w:val="single" w:sz="4" w:space="0" w:color="auto"/>
            </w:tcBorders>
            <w:vAlign w:val="center"/>
          </w:tcPr>
          <w:p w14:paraId="1211601B" w14:textId="645913B1" w:rsidR="00BD2E78" w:rsidRPr="007E0F91" w:rsidRDefault="00BD2E78" w:rsidP="00BD2E78">
            <w:pPr>
              <w:jc w:val="center"/>
              <w:rPr>
                <w:ins w:id="14112" w:author="Στάθης Καπ" w:date="2023-03-09T06:01:00Z"/>
                <w:sz w:val="16"/>
                <w:szCs w:val="16"/>
              </w:rPr>
            </w:pPr>
            <w:ins w:id="14113" w:author="Στάθης Καπ" w:date="2023-03-09T07:06:00Z">
              <w:r>
                <w:rPr>
                  <w:rFonts w:ascii="Calibri" w:hAnsi="Calibri" w:cs="Calibri"/>
                  <w:color w:val="000000"/>
                  <w:sz w:val="16"/>
                  <w:szCs w:val="16"/>
                </w:rPr>
                <w:t>-2.71</w:t>
              </w:r>
            </w:ins>
          </w:p>
        </w:tc>
        <w:tc>
          <w:tcPr>
            <w:tcW w:w="453" w:type="dxa"/>
            <w:tcBorders>
              <w:left w:val="single" w:sz="4" w:space="0" w:color="auto"/>
            </w:tcBorders>
            <w:vAlign w:val="center"/>
          </w:tcPr>
          <w:p w14:paraId="3FA098D7" w14:textId="0F2EACDC" w:rsidR="00BD2E78" w:rsidRPr="007E0F91" w:rsidRDefault="00BD2E78" w:rsidP="00BD2E78">
            <w:pPr>
              <w:jc w:val="center"/>
              <w:rPr>
                <w:ins w:id="14114" w:author="Στάθης Καπ" w:date="2023-03-09T06:01:00Z"/>
                <w:sz w:val="16"/>
                <w:szCs w:val="16"/>
              </w:rPr>
            </w:pPr>
            <w:ins w:id="14115" w:author="Στάθης Καπ" w:date="2023-03-09T07:06:00Z">
              <w:r>
                <w:rPr>
                  <w:rFonts w:ascii="Calibri" w:hAnsi="Calibri" w:cs="Calibri"/>
                  <w:color w:val="000000"/>
                  <w:sz w:val="16"/>
                  <w:szCs w:val="16"/>
                </w:rPr>
                <w:t>989</w:t>
              </w:r>
            </w:ins>
          </w:p>
        </w:tc>
        <w:tc>
          <w:tcPr>
            <w:tcW w:w="454" w:type="dxa"/>
            <w:vAlign w:val="center"/>
          </w:tcPr>
          <w:p w14:paraId="0F145051" w14:textId="7703E23B" w:rsidR="00BD2E78" w:rsidRPr="007E0F91" w:rsidRDefault="00BD2E78" w:rsidP="00BD2E78">
            <w:pPr>
              <w:jc w:val="center"/>
              <w:rPr>
                <w:ins w:id="14116" w:author="Στάθης Καπ" w:date="2023-03-09T06:01:00Z"/>
                <w:sz w:val="16"/>
                <w:szCs w:val="16"/>
              </w:rPr>
            </w:pPr>
            <w:ins w:id="14117" w:author="Στάθης Καπ" w:date="2023-03-09T07:06:00Z">
              <w:r>
                <w:rPr>
                  <w:rFonts w:ascii="Calibri" w:hAnsi="Calibri" w:cs="Calibri"/>
                  <w:color w:val="000000"/>
                  <w:sz w:val="16"/>
                  <w:szCs w:val="16"/>
                </w:rPr>
                <w:t>7.31</w:t>
              </w:r>
            </w:ins>
          </w:p>
        </w:tc>
        <w:tc>
          <w:tcPr>
            <w:tcW w:w="454" w:type="dxa"/>
            <w:vAlign w:val="center"/>
          </w:tcPr>
          <w:p w14:paraId="1959EF99" w14:textId="1E662612" w:rsidR="00BD2E78" w:rsidRPr="007E0F91" w:rsidRDefault="00BD2E78" w:rsidP="00BD2E78">
            <w:pPr>
              <w:jc w:val="center"/>
              <w:rPr>
                <w:ins w:id="14118" w:author="Στάθης Καπ" w:date="2023-03-09T06:01:00Z"/>
                <w:sz w:val="16"/>
                <w:szCs w:val="16"/>
              </w:rPr>
            </w:pPr>
            <w:ins w:id="14119" w:author="Στάθης Καπ" w:date="2023-03-09T07:06:00Z">
              <w:r>
                <w:rPr>
                  <w:rFonts w:ascii="Calibri" w:hAnsi="Calibri" w:cs="Calibri"/>
                  <w:color w:val="000000"/>
                  <w:sz w:val="16"/>
                  <w:szCs w:val="16"/>
                </w:rPr>
                <w:t>0.324</w:t>
              </w:r>
            </w:ins>
          </w:p>
        </w:tc>
        <w:tc>
          <w:tcPr>
            <w:tcW w:w="454" w:type="dxa"/>
            <w:tcBorders>
              <w:right w:val="single" w:sz="4" w:space="0" w:color="auto"/>
            </w:tcBorders>
            <w:vAlign w:val="center"/>
          </w:tcPr>
          <w:p w14:paraId="2A496E97" w14:textId="4FCF3A02" w:rsidR="00BD2E78" w:rsidRPr="007E0F91" w:rsidRDefault="00BD2E78" w:rsidP="00BD2E78">
            <w:pPr>
              <w:jc w:val="center"/>
              <w:rPr>
                <w:ins w:id="14120" w:author="Στάθης Καπ" w:date="2023-03-09T06:01:00Z"/>
                <w:sz w:val="16"/>
                <w:szCs w:val="16"/>
              </w:rPr>
            </w:pPr>
            <w:ins w:id="14121" w:author="Στάθης Καπ" w:date="2023-03-09T07:06:00Z">
              <w:r>
                <w:rPr>
                  <w:rFonts w:ascii="Calibri" w:hAnsi="Calibri" w:cs="Calibri"/>
                  <w:color w:val="000000"/>
                  <w:sz w:val="16"/>
                  <w:szCs w:val="16"/>
                </w:rPr>
                <w:t>51.2</w:t>
              </w:r>
            </w:ins>
          </w:p>
        </w:tc>
        <w:tc>
          <w:tcPr>
            <w:tcW w:w="453" w:type="dxa"/>
            <w:tcBorders>
              <w:left w:val="single" w:sz="4" w:space="0" w:color="auto"/>
            </w:tcBorders>
            <w:vAlign w:val="center"/>
          </w:tcPr>
          <w:p w14:paraId="5E245E8F" w14:textId="51E86F44" w:rsidR="00BD2E78" w:rsidRPr="007E0F91" w:rsidRDefault="00BD2E78" w:rsidP="00BD2E78">
            <w:pPr>
              <w:jc w:val="center"/>
              <w:rPr>
                <w:ins w:id="14122" w:author="Στάθης Καπ" w:date="2023-03-09T06:01:00Z"/>
                <w:sz w:val="16"/>
                <w:szCs w:val="16"/>
              </w:rPr>
            </w:pPr>
            <w:ins w:id="14123" w:author="Στάθης Καπ" w:date="2023-03-09T07:06:00Z">
              <w:r>
                <w:rPr>
                  <w:rFonts w:ascii="Calibri" w:hAnsi="Calibri" w:cs="Calibri"/>
                  <w:color w:val="000000"/>
                  <w:sz w:val="16"/>
                  <w:szCs w:val="16"/>
                </w:rPr>
                <w:t>940</w:t>
              </w:r>
            </w:ins>
          </w:p>
        </w:tc>
        <w:tc>
          <w:tcPr>
            <w:tcW w:w="454" w:type="dxa"/>
            <w:vAlign w:val="center"/>
          </w:tcPr>
          <w:p w14:paraId="344C8DA2" w14:textId="1B2EAF7C" w:rsidR="00BD2E78" w:rsidRPr="007E0F91" w:rsidRDefault="00BD2E78" w:rsidP="00BD2E78">
            <w:pPr>
              <w:jc w:val="center"/>
              <w:rPr>
                <w:ins w:id="14124" w:author="Στάθης Καπ" w:date="2023-03-09T06:01:00Z"/>
                <w:sz w:val="16"/>
                <w:szCs w:val="16"/>
              </w:rPr>
            </w:pPr>
            <w:ins w:id="14125" w:author="Στάθης Καπ" w:date="2023-03-09T07:06:00Z">
              <w:r>
                <w:rPr>
                  <w:rFonts w:ascii="Calibri" w:hAnsi="Calibri" w:cs="Calibri"/>
                  <w:color w:val="000000"/>
                  <w:sz w:val="16"/>
                  <w:szCs w:val="16"/>
                </w:rPr>
                <w:t>11.9</w:t>
              </w:r>
            </w:ins>
          </w:p>
        </w:tc>
        <w:tc>
          <w:tcPr>
            <w:tcW w:w="454" w:type="dxa"/>
            <w:vAlign w:val="center"/>
          </w:tcPr>
          <w:p w14:paraId="77E25917" w14:textId="7DE268FD" w:rsidR="00BD2E78" w:rsidRPr="007E0F91" w:rsidRDefault="00BD2E78" w:rsidP="00BD2E78">
            <w:pPr>
              <w:jc w:val="center"/>
              <w:rPr>
                <w:ins w:id="14126" w:author="Στάθης Καπ" w:date="2023-03-09T06:01:00Z"/>
                <w:sz w:val="16"/>
                <w:szCs w:val="16"/>
              </w:rPr>
            </w:pPr>
            <w:ins w:id="14127" w:author="Στάθης Καπ" w:date="2023-03-09T07:06:00Z">
              <w:r>
                <w:rPr>
                  <w:rFonts w:ascii="Calibri" w:hAnsi="Calibri" w:cs="Calibri"/>
                  <w:color w:val="000000"/>
                  <w:sz w:val="16"/>
                  <w:szCs w:val="16"/>
                </w:rPr>
                <w:t>0.317</w:t>
              </w:r>
            </w:ins>
          </w:p>
        </w:tc>
        <w:tc>
          <w:tcPr>
            <w:tcW w:w="461" w:type="dxa"/>
            <w:tcBorders>
              <w:right w:val="single" w:sz="4" w:space="0" w:color="auto"/>
            </w:tcBorders>
            <w:vAlign w:val="center"/>
          </w:tcPr>
          <w:p w14:paraId="4180AE02" w14:textId="71E2B794" w:rsidR="00BD2E78" w:rsidRPr="007E0F91" w:rsidRDefault="00BD2E78" w:rsidP="00BD2E78">
            <w:pPr>
              <w:jc w:val="center"/>
              <w:rPr>
                <w:ins w:id="14128" w:author="Στάθης Καπ" w:date="2023-03-09T06:01:00Z"/>
                <w:sz w:val="16"/>
                <w:szCs w:val="16"/>
              </w:rPr>
            </w:pPr>
            <w:ins w:id="14129" w:author="Στάθης Καπ" w:date="2023-03-09T07:06:00Z">
              <w:r>
                <w:rPr>
                  <w:rFonts w:ascii="Calibri" w:hAnsi="Calibri" w:cs="Calibri"/>
                  <w:color w:val="000000"/>
                  <w:sz w:val="16"/>
                  <w:szCs w:val="16"/>
                </w:rPr>
                <w:t>52.26</w:t>
              </w:r>
            </w:ins>
          </w:p>
        </w:tc>
      </w:tr>
      <w:tr w:rsidR="00BD2E78" w14:paraId="3F0953B5" w14:textId="77777777" w:rsidTr="001E35AD">
        <w:trPr>
          <w:trHeight w:val="170"/>
          <w:jc w:val="center"/>
          <w:ins w:id="1413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231822E" w14:textId="77777777" w:rsidR="00BD2E78" w:rsidRPr="007E0F91" w:rsidRDefault="00BD2E78" w:rsidP="00BD2E78">
            <w:pPr>
              <w:jc w:val="center"/>
              <w:rPr>
                <w:ins w:id="14131" w:author="Στάθης Καπ" w:date="2023-03-09T06:01:00Z"/>
                <w:sz w:val="16"/>
                <w:szCs w:val="16"/>
              </w:rPr>
            </w:pPr>
            <w:ins w:id="14132" w:author="Στάθης Καπ" w:date="2023-03-09T06:01:00Z">
              <w:r w:rsidRPr="007E0F91">
                <w:rPr>
                  <w:sz w:val="16"/>
                  <w:szCs w:val="16"/>
                </w:rPr>
                <w:t>pr13</w:t>
              </w:r>
            </w:ins>
          </w:p>
        </w:tc>
        <w:tc>
          <w:tcPr>
            <w:tcW w:w="565" w:type="dxa"/>
            <w:tcBorders>
              <w:left w:val="single" w:sz="4" w:space="0" w:color="auto"/>
            </w:tcBorders>
            <w:vAlign w:val="center"/>
          </w:tcPr>
          <w:p w14:paraId="605BD808" w14:textId="050900BE" w:rsidR="00BD2E78" w:rsidRPr="007E0F91" w:rsidRDefault="00BD2E78" w:rsidP="00BD2E78">
            <w:pPr>
              <w:jc w:val="center"/>
              <w:rPr>
                <w:ins w:id="14133" w:author="Στάθης Καπ" w:date="2023-03-09T06:01:00Z"/>
                <w:sz w:val="16"/>
                <w:szCs w:val="16"/>
              </w:rPr>
            </w:pPr>
            <w:ins w:id="14134" w:author="Στάθης Καπ" w:date="2023-03-09T07:06:00Z">
              <w:r>
                <w:rPr>
                  <w:rFonts w:ascii="Calibri" w:hAnsi="Calibri" w:cstheme="minorHAnsi"/>
                  <w:color w:val="000000"/>
                  <w:sz w:val="16"/>
                  <w:szCs w:val="16"/>
                </w:rPr>
                <w:t>1386</w:t>
              </w:r>
            </w:ins>
          </w:p>
        </w:tc>
        <w:tc>
          <w:tcPr>
            <w:tcW w:w="679" w:type="dxa"/>
            <w:tcBorders>
              <w:right w:val="single" w:sz="4" w:space="0" w:color="auto"/>
            </w:tcBorders>
            <w:vAlign w:val="center"/>
          </w:tcPr>
          <w:p w14:paraId="3E7B8E86" w14:textId="2C553734" w:rsidR="00BD2E78" w:rsidRPr="007E0F91" w:rsidRDefault="00BD2E78" w:rsidP="00BD2E78">
            <w:pPr>
              <w:jc w:val="center"/>
              <w:rPr>
                <w:ins w:id="14135" w:author="Στάθης Καπ" w:date="2023-03-09T06:01:00Z"/>
                <w:sz w:val="16"/>
                <w:szCs w:val="16"/>
              </w:rPr>
            </w:pPr>
            <w:ins w:id="14136" w:author="Στάθης Καπ" w:date="2023-03-09T07:06:00Z">
              <w:r>
                <w:rPr>
                  <w:rFonts w:ascii="Calibri" w:hAnsi="Calibri" w:cstheme="minorHAnsi"/>
                  <w:color w:val="000000"/>
                  <w:sz w:val="16"/>
                  <w:szCs w:val="16"/>
                </w:rPr>
                <w:t>1263</w:t>
              </w:r>
            </w:ins>
          </w:p>
        </w:tc>
        <w:tc>
          <w:tcPr>
            <w:tcW w:w="453" w:type="dxa"/>
            <w:tcBorders>
              <w:left w:val="single" w:sz="4" w:space="0" w:color="auto"/>
            </w:tcBorders>
            <w:vAlign w:val="center"/>
          </w:tcPr>
          <w:p w14:paraId="25178425" w14:textId="404A9FB9" w:rsidR="00BD2E78" w:rsidRPr="007E0F91" w:rsidRDefault="00BD2E78" w:rsidP="00BD2E78">
            <w:pPr>
              <w:jc w:val="center"/>
              <w:rPr>
                <w:ins w:id="14137" w:author="Στάθης Καπ" w:date="2023-03-09T06:01:00Z"/>
                <w:sz w:val="16"/>
                <w:szCs w:val="16"/>
              </w:rPr>
            </w:pPr>
            <w:ins w:id="14138" w:author="Στάθης Καπ" w:date="2023-03-09T07:06:00Z">
              <w:r>
                <w:rPr>
                  <w:rFonts w:ascii="Calibri" w:hAnsi="Calibri" w:cs="Calibri"/>
                  <w:color w:val="000000"/>
                  <w:sz w:val="16"/>
                  <w:szCs w:val="16"/>
                </w:rPr>
                <w:t>1269</w:t>
              </w:r>
            </w:ins>
          </w:p>
        </w:tc>
        <w:tc>
          <w:tcPr>
            <w:tcW w:w="708" w:type="dxa"/>
            <w:vAlign w:val="center"/>
          </w:tcPr>
          <w:p w14:paraId="123554A3" w14:textId="308C880F" w:rsidR="00BD2E78" w:rsidRPr="007E0F91" w:rsidRDefault="00BD2E78" w:rsidP="00BD2E78">
            <w:pPr>
              <w:jc w:val="center"/>
              <w:rPr>
                <w:ins w:id="14139" w:author="Στάθης Καπ" w:date="2023-03-09T06:01:00Z"/>
                <w:sz w:val="16"/>
                <w:szCs w:val="16"/>
              </w:rPr>
            </w:pPr>
            <w:ins w:id="14140" w:author="Στάθης Καπ" w:date="2023-03-09T07:06:00Z">
              <w:r>
                <w:rPr>
                  <w:rFonts w:ascii="Calibri" w:hAnsi="Calibri" w:cs="Calibri"/>
                  <w:color w:val="000000"/>
                  <w:sz w:val="16"/>
                  <w:szCs w:val="16"/>
                </w:rPr>
                <w:t>8.44</w:t>
              </w:r>
            </w:ins>
          </w:p>
        </w:tc>
        <w:tc>
          <w:tcPr>
            <w:tcW w:w="652" w:type="dxa"/>
            <w:vMerge/>
            <w:tcBorders>
              <w:right w:val="single" w:sz="4" w:space="0" w:color="auto"/>
            </w:tcBorders>
            <w:vAlign w:val="center"/>
          </w:tcPr>
          <w:p w14:paraId="22FCB8D9" w14:textId="77777777" w:rsidR="00BD2E78" w:rsidRPr="007E0F91" w:rsidRDefault="00BD2E78" w:rsidP="00BD2E78">
            <w:pPr>
              <w:jc w:val="center"/>
              <w:rPr>
                <w:ins w:id="14141" w:author="Στάθης Καπ" w:date="2023-03-09T06:01:00Z"/>
                <w:sz w:val="16"/>
                <w:szCs w:val="16"/>
              </w:rPr>
            </w:pPr>
          </w:p>
        </w:tc>
        <w:tc>
          <w:tcPr>
            <w:tcW w:w="453" w:type="dxa"/>
            <w:tcBorders>
              <w:left w:val="single" w:sz="4" w:space="0" w:color="auto"/>
            </w:tcBorders>
            <w:vAlign w:val="center"/>
          </w:tcPr>
          <w:p w14:paraId="544C292F" w14:textId="5625610D" w:rsidR="00BD2E78" w:rsidRPr="007E0F91" w:rsidRDefault="00BD2E78" w:rsidP="00BD2E78">
            <w:pPr>
              <w:jc w:val="center"/>
              <w:rPr>
                <w:ins w:id="14142" w:author="Στάθης Καπ" w:date="2023-03-09T06:01:00Z"/>
                <w:sz w:val="16"/>
                <w:szCs w:val="16"/>
              </w:rPr>
            </w:pPr>
            <w:ins w:id="14143" w:author="Στάθης Καπ" w:date="2023-03-09T07:06:00Z">
              <w:r>
                <w:rPr>
                  <w:rFonts w:ascii="Calibri" w:hAnsi="Calibri" w:cs="Calibri"/>
                  <w:color w:val="000000"/>
                  <w:sz w:val="16"/>
                  <w:szCs w:val="16"/>
                </w:rPr>
                <w:t>1238</w:t>
              </w:r>
            </w:ins>
          </w:p>
        </w:tc>
        <w:tc>
          <w:tcPr>
            <w:tcW w:w="454" w:type="dxa"/>
            <w:vAlign w:val="center"/>
          </w:tcPr>
          <w:p w14:paraId="08D4CD70" w14:textId="3FE59DC7" w:rsidR="00BD2E78" w:rsidRPr="007E0F91" w:rsidRDefault="00BD2E78" w:rsidP="00BD2E78">
            <w:pPr>
              <w:jc w:val="center"/>
              <w:rPr>
                <w:ins w:id="14144" w:author="Στάθης Καπ" w:date="2023-03-09T06:01:00Z"/>
                <w:sz w:val="16"/>
                <w:szCs w:val="16"/>
              </w:rPr>
            </w:pPr>
            <w:ins w:id="14145" w:author="Στάθης Καπ" w:date="2023-03-09T07:06:00Z">
              <w:r>
                <w:rPr>
                  <w:rFonts w:ascii="Calibri" w:hAnsi="Calibri" w:cs="Calibri"/>
                  <w:color w:val="000000"/>
                  <w:sz w:val="16"/>
                  <w:szCs w:val="16"/>
                </w:rPr>
                <w:t>2.44</w:t>
              </w:r>
            </w:ins>
          </w:p>
        </w:tc>
        <w:tc>
          <w:tcPr>
            <w:tcW w:w="454" w:type="dxa"/>
            <w:vAlign w:val="center"/>
          </w:tcPr>
          <w:p w14:paraId="66DA0199" w14:textId="206E807E" w:rsidR="00BD2E78" w:rsidRPr="007E0F91" w:rsidRDefault="00BD2E78" w:rsidP="00BD2E78">
            <w:pPr>
              <w:jc w:val="center"/>
              <w:rPr>
                <w:ins w:id="14146" w:author="Στάθης Καπ" w:date="2023-03-09T06:01:00Z"/>
                <w:sz w:val="16"/>
                <w:szCs w:val="16"/>
              </w:rPr>
            </w:pPr>
            <w:ins w:id="14147" w:author="Στάθης Καπ" w:date="2023-03-09T07:06:00Z">
              <w:r>
                <w:rPr>
                  <w:rFonts w:ascii="Calibri" w:hAnsi="Calibri" w:cs="Calibri"/>
                  <w:color w:val="000000"/>
                  <w:sz w:val="16"/>
                  <w:szCs w:val="16"/>
                </w:rPr>
                <w:t>1.092</w:t>
              </w:r>
            </w:ins>
          </w:p>
        </w:tc>
        <w:tc>
          <w:tcPr>
            <w:tcW w:w="457" w:type="dxa"/>
            <w:tcBorders>
              <w:right w:val="single" w:sz="4" w:space="0" w:color="auto"/>
            </w:tcBorders>
            <w:vAlign w:val="center"/>
          </w:tcPr>
          <w:p w14:paraId="547C4876" w14:textId="4A4434B8" w:rsidR="00BD2E78" w:rsidRPr="007E0F91" w:rsidRDefault="00BD2E78" w:rsidP="00BD2E78">
            <w:pPr>
              <w:jc w:val="center"/>
              <w:rPr>
                <w:ins w:id="14148" w:author="Στάθης Καπ" w:date="2023-03-09T06:01:00Z"/>
                <w:sz w:val="16"/>
                <w:szCs w:val="16"/>
              </w:rPr>
            </w:pPr>
            <w:ins w:id="14149" w:author="Στάθης Καπ" w:date="2023-03-09T07:06:00Z">
              <w:r>
                <w:rPr>
                  <w:rFonts w:ascii="Calibri" w:hAnsi="Calibri" w:cs="Calibri"/>
                  <w:color w:val="000000"/>
                  <w:sz w:val="16"/>
                  <w:szCs w:val="16"/>
                </w:rPr>
                <w:t>37.78</w:t>
              </w:r>
            </w:ins>
          </w:p>
        </w:tc>
        <w:tc>
          <w:tcPr>
            <w:tcW w:w="453" w:type="dxa"/>
            <w:tcBorders>
              <w:left w:val="single" w:sz="4" w:space="0" w:color="auto"/>
            </w:tcBorders>
            <w:vAlign w:val="center"/>
          </w:tcPr>
          <w:p w14:paraId="3EF4B6B3" w14:textId="6F3F3633" w:rsidR="00BD2E78" w:rsidRPr="007E0F91" w:rsidRDefault="00BD2E78" w:rsidP="00BD2E78">
            <w:pPr>
              <w:jc w:val="center"/>
              <w:rPr>
                <w:ins w:id="14150" w:author="Στάθης Καπ" w:date="2023-03-09T06:01:00Z"/>
                <w:sz w:val="16"/>
                <w:szCs w:val="16"/>
              </w:rPr>
            </w:pPr>
            <w:ins w:id="14151" w:author="Στάθης Καπ" w:date="2023-03-09T07:06:00Z">
              <w:r>
                <w:rPr>
                  <w:rFonts w:ascii="Calibri" w:hAnsi="Calibri" w:cs="Calibri"/>
                  <w:color w:val="000000"/>
                  <w:sz w:val="16"/>
                  <w:szCs w:val="16"/>
                </w:rPr>
                <w:t>1176</w:t>
              </w:r>
            </w:ins>
          </w:p>
        </w:tc>
        <w:tc>
          <w:tcPr>
            <w:tcW w:w="454" w:type="dxa"/>
            <w:vAlign w:val="center"/>
          </w:tcPr>
          <w:p w14:paraId="4D11D714" w14:textId="4E57BEED" w:rsidR="00BD2E78" w:rsidRPr="007E0F91" w:rsidRDefault="00BD2E78" w:rsidP="00BD2E78">
            <w:pPr>
              <w:jc w:val="center"/>
              <w:rPr>
                <w:ins w:id="14152" w:author="Στάθης Καπ" w:date="2023-03-09T06:01:00Z"/>
                <w:sz w:val="16"/>
                <w:szCs w:val="16"/>
              </w:rPr>
            </w:pPr>
            <w:ins w:id="14153" w:author="Στάθης Καπ" w:date="2023-03-09T07:06:00Z">
              <w:r>
                <w:rPr>
                  <w:rFonts w:ascii="Calibri" w:hAnsi="Calibri" w:cs="Calibri"/>
                  <w:color w:val="000000"/>
                  <w:sz w:val="16"/>
                  <w:szCs w:val="16"/>
                </w:rPr>
                <w:t>7.33</w:t>
              </w:r>
            </w:ins>
          </w:p>
        </w:tc>
        <w:tc>
          <w:tcPr>
            <w:tcW w:w="454" w:type="dxa"/>
            <w:vAlign w:val="center"/>
          </w:tcPr>
          <w:p w14:paraId="4075033E" w14:textId="36085C5E" w:rsidR="00BD2E78" w:rsidRPr="007E0F91" w:rsidRDefault="00BD2E78" w:rsidP="00BD2E78">
            <w:pPr>
              <w:jc w:val="center"/>
              <w:rPr>
                <w:ins w:id="14154" w:author="Στάθης Καπ" w:date="2023-03-09T06:01:00Z"/>
                <w:sz w:val="16"/>
                <w:szCs w:val="16"/>
              </w:rPr>
            </w:pPr>
            <w:ins w:id="14155" w:author="Στάθης Καπ" w:date="2023-03-09T07:06:00Z">
              <w:r>
                <w:rPr>
                  <w:rFonts w:ascii="Calibri" w:hAnsi="Calibri" w:cs="Calibri"/>
                  <w:color w:val="000000"/>
                  <w:sz w:val="16"/>
                  <w:szCs w:val="16"/>
                </w:rPr>
                <w:t>0.66</w:t>
              </w:r>
            </w:ins>
          </w:p>
        </w:tc>
        <w:tc>
          <w:tcPr>
            <w:tcW w:w="454" w:type="dxa"/>
            <w:tcBorders>
              <w:right w:val="single" w:sz="4" w:space="0" w:color="auto"/>
            </w:tcBorders>
            <w:vAlign w:val="center"/>
          </w:tcPr>
          <w:p w14:paraId="640A275B" w14:textId="79CC5F5B" w:rsidR="00BD2E78" w:rsidRPr="007E0F91" w:rsidRDefault="00BD2E78" w:rsidP="00BD2E78">
            <w:pPr>
              <w:jc w:val="center"/>
              <w:rPr>
                <w:ins w:id="14156" w:author="Στάθης Καπ" w:date="2023-03-09T06:01:00Z"/>
                <w:sz w:val="16"/>
                <w:szCs w:val="16"/>
              </w:rPr>
            </w:pPr>
            <w:ins w:id="14157" w:author="Στάθης Καπ" w:date="2023-03-09T07:06:00Z">
              <w:r>
                <w:rPr>
                  <w:rFonts w:ascii="Calibri" w:hAnsi="Calibri" w:cs="Calibri"/>
                  <w:color w:val="000000"/>
                  <w:sz w:val="16"/>
                  <w:szCs w:val="16"/>
                </w:rPr>
                <w:t>62.39</w:t>
              </w:r>
            </w:ins>
          </w:p>
        </w:tc>
        <w:tc>
          <w:tcPr>
            <w:tcW w:w="453" w:type="dxa"/>
            <w:tcBorders>
              <w:left w:val="single" w:sz="4" w:space="0" w:color="auto"/>
            </w:tcBorders>
            <w:vAlign w:val="center"/>
          </w:tcPr>
          <w:p w14:paraId="7494B2FC" w14:textId="4C562CAC" w:rsidR="00BD2E78" w:rsidRPr="007E0F91" w:rsidRDefault="00BD2E78" w:rsidP="00BD2E78">
            <w:pPr>
              <w:jc w:val="center"/>
              <w:rPr>
                <w:ins w:id="14158" w:author="Στάθης Καπ" w:date="2023-03-09T06:01:00Z"/>
                <w:sz w:val="16"/>
                <w:szCs w:val="16"/>
              </w:rPr>
            </w:pPr>
            <w:ins w:id="14159" w:author="Στάθης Καπ" w:date="2023-03-09T07:06:00Z">
              <w:r>
                <w:rPr>
                  <w:rFonts w:ascii="Calibri" w:hAnsi="Calibri" w:cs="Calibri"/>
                  <w:color w:val="000000"/>
                  <w:sz w:val="16"/>
                  <w:szCs w:val="16"/>
                </w:rPr>
                <w:t>1117</w:t>
              </w:r>
            </w:ins>
          </w:p>
        </w:tc>
        <w:tc>
          <w:tcPr>
            <w:tcW w:w="454" w:type="dxa"/>
            <w:vAlign w:val="center"/>
          </w:tcPr>
          <w:p w14:paraId="07A36117" w14:textId="17DA78BF" w:rsidR="00BD2E78" w:rsidRPr="007E0F91" w:rsidRDefault="00BD2E78" w:rsidP="00BD2E78">
            <w:pPr>
              <w:jc w:val="center"/>
              <w:rPr>
                <w:ins w:id="14160" w:author="Στάθης Καπ" w:date="2023-03-09T06:01:00Z"/>
                <w:sz w:val="16"/>
                <w:szCs w:val="16"/>
              </w:rPr>
            </w:pPr>
            <w:ins w:id="14161" w:author="Στάθης Καπ" w:date="2023-03-09T07:06:00Z">
              <w:r>
                <w:rPr>
                  <w:rFonts w:ascii="Calibri" w:hAnsi="Calibri" w:cs="Calibri"/>
                  <w:color w:val="000000"/>
                  <w:sz w:val="16"/>
                  <w:szCs w:val="16"/>
                </w:rPr>
                <w:t>11.98</w:t>
              </w:r>
            </w:ins>
          </w:p>
        </w:tc>
        <w:tc>
          <w:tcPr>
            <w:tcW w:w="454" w:type="dxa"/>
            <w:vAlign w:val="center"/>
          </w:tcPr>
          <w:p w14:paraId="21D0666E" w14:textId="2B3D3246" w:rsidR="00BD2E78" w:rsidRPr="007E0F91" w:rsidRDefault="00BD2E78" w:rsidP="00BD2E78">
            <w:pPr>
              <w:jc w:val="center"/>
              <w:rPr>
                <w:ins w:id="14162" w:author="Στάθης Καπ" w:date="2023-03-09T06:01:00Z"/>
                <w:sz w:val="16"/>
                <w:szCs w:val="16"/>
              </w:rPr>
            </w:pPr>
            <w:ins w:id="14163" w:author="Στάθης Καπ" w:date="2023-03-09T07:06:00Z">
              <w:r>
                <w:rPr>
                  <w:rFonts w:ascii="Calibri" w:hAnsi="Calibri" w:cs="Calibri"/>
                  <w:color w:val="000000"/>
                  <w:sz w:val="16"/>
                  <w:szCs w:val="16"/>
                </w:rPr>
                <w:t>0.449</w:t>
              </w:r>
            </w:ins>
          </w:p>
        </w:tc>
        <w:tc>
          <w:tcPr>
            <w:tcW w:w="461" w:type="dxa"/>
            <w:tcBorders>
              <w:right w:val="single" w:sz="4" w:space="0" w:color="auto"/>
            </w:tcBorders>
            <w:vAlign w:val="center"/>
          </w:tcPr>
          <w:p w14:paraId="52F650D8" w14:textId="65BE749B" w:rsidR="00BD2E78" w:rsidRPr="007E0F91" w:rsidRDefault="00BD2E78" w:rsidP="00BD2E78">
            <w:pPr>
              <w:jc w:val="center"/>
              <w:rPr>
                <w:ins w:id="14164" w:author="Στάθης Καπ" w:date="2023-03-09T06:01:00Z"/>
                <w:sz w:val="16"/>
                <w:szCs w:val="16"/>
              </w:rPr>
            </w:pPr>
            <w:ins w:id="14165" w:author="Στάθης Καπ" w:date="2023-03-09T07:06:00Z">
              <w:r>
                <w:rPr>
                  <w:rFonts w:ascii="Calibri" w:hAnsi="Calibri" w:cs="Calibri"/>
                  <w:color w:val="000000"/>
                  <w:sz w:val="16"/>
                  <w:szCs w:val="16"/>
                </w:rPr>
                <w:t>74.42</w:t>
              </w:r>
            </w:ins>
          </w:p>
        </w:tc>
      </w:tr>
      <w:tr w:rsidR="00BD2E78" w14:paraId="00349CC4" w14:textId="77777777" w:rsidTr="001E35AD">
        <w:trPr>
          <w:trHeight w:val="170"/>
          <w:jc w:val="center"/>
          <w:ins w:id="1416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C539B7E" w14:textId="77777777" w:rsidR="00BD2E78" w:rsidRPr="007E0F91" w:rsidRDefault="00BD2E78" w:rsidP="00BD2E78">
            <w:pPr>
              <w:jc w:val="center"/>
              <w:rPr>
                <w:ins w:id="14167" w:author="Στάθης Καπ" w:date="2023-03-09T06:01:00Z"/>
                <w:sz w:val="16"/>
                <w:szCs w:val="16"/>
              </w:rPr>
            </w:pPr>
            <w:ins w:id="14168" w:author="Στάθης Καπ" w:date="2023-03-09T06:01:00Z">
              <w:r w:rsidRPr="007E0F91">
                <w:rPr>
                  <w:sz w:val="16"/>
                  <w:szCs w:val="16"/>
                </w:rPr>
                <w:t>pr14</w:t>
              </w:r>
            </w:ins>
          </w:p>
        </w:tc>
        <w:tc>
          <w:tcPr>
            <w:tcW w:w="565" w:type="dxa"/>
            <w:tcBorders>
              <w:left w:val="single" w:sz="4" w:space="0" w:color="auto"/>
            </w:tcBorders>
            <w:vAlign w:val="center"/>
          </w:tcPr>
          <w:p w14:paraId="0E81134F" w14:textId="5CD71587" w:rsidR="00BD2E78" w:rsidRPr="007E0F91" w:rsidRDefault="00BD2E78" w:rsidP="00BD2E78">
            <w:pPr>
              <w:jc w:val="center"/>
              <w:rPr>
                <w:ins w:id="14169" w:author="Στάθης Καπ" w:date="2023-03-09T06:01:00Z"/>
                <w:sz w:val="16"/>
                <w:szCs w:val="16"/>
              </w:rPr>
            </w:pPr>
            <w:ins w:id="14170" w:author="Στάθης Καπ" w:date="2023-03-09T07:06:00Z">
              <w:r>
                <w:rPr>
                  <w:rFonts w:ascii="Calibri" w:hAnsi="Calibri" w:cstheme="minorHAnsi"/>
                  <w:color w:val="000000"/>
                  <w:sz w:val="16"/>
                  <w:szCs w:val="16"/>
                </w:rPr>
                <w:t>1674</w:t>
              </w:r>
            </w:ins>
          </w:p>
        </w:tc>
        <w:tc>
          <w:tcPr>
            <w:tcW w:w="679" w:type="dxa"/>
            <w:tcBorders>
              <w:right w:val="single" w:sz="4" w:space="0" w:color="auto"/>
            </w:tcBorders>
            <w:vAlign w:val="center"/>
          </w:tcPr>
          <w:p w14:paraId="08CE6BB5" w14:textId="39D06DAC" w:rsidR="00BD2E78" w:rsidRPr="007E0F91" w:rsidRDefault="00BD2E78" w:rsidP="00BD2E78">
            <w:pPr>
              <w:jc w:val="center"/>
              <w:rPr>
                <w:ins w:id="14171" w:author="Στάθης Καπ" w:date="2023-03-09T06:01:00Z"/>
                <w:sz w:val="16"/>
                <w:szCs w:val="16"/>
              </w:rPr>
            </w:pPr>
            <w:ins w:id="14172" w:author="Στάθης Καπ" w:date="2023-03-09T07:06:00Z">
              <w:r>
                <w:rPr>
                  <w:rFonts w:ascii="Calibri" w:hAnsi="Calibri" w:cstheme="minorHAnsi"/>
                  <w:color w:val="000000"/>
                  <w:sz w:val="16"/>
                  <w:szCs w:val="16"/>
                </w:rPr>
                <w:t>1528</w:t>
              </w:r>
            </w:ins>
          </w:p>
        </w:tc>
        <w:tc>
          <w:tcPr>
            <w:tcW w:w="453" w:type="dxa"/>
            <w:tcBorders>
              <w:left w:val="single" w:sz="4" w:space="0" w:color="auto"/>
            </w:tcBorders>
            <w:vAlign w:val="center"/>
          </w:tcPr>
          <w:p w14:paraId="7206C675" w14:textId="489BDDE1" w:rsidR="00BD2E78" w:rsidRPr="007E0F91" w:rsidRDefault="00BD2E78" w:rsidP="00BD2E78">
            <w:pPr>
              <w:jc w:val="center"/>
              <w:rPr>
                <w:ins w:id="14173" w:author="Στάθης Καπ" w:date="2023-03-09T06:01:00Z"/>
                <w:sz w:val="16"/>
                <w:szCs w:val="16"/>
              </w:rPr>
            </w:pPr>
            <w:ins w:id="14174" w:author="Στάθης Καπ" w:date="2023-03-09T07:06:00Z">
              <w:r>
                <w:rPr>
                  <w:rFonts w:ascii="Calibri" w:hAnsi="Calibri" w:cs="Calibri"/>
                  <w:color w:val="000000"/>
                  <w:sz w:val="16"/>
                  <w:szCs w:val="16"/>
                </w:rPr>
                <w:t>1529</w:t>
              </w:r>
            </w:ins>
          </w:p>
        </w:tc>
        <w:tc>
          <w:tcPr>
            <w:tcW w:w="708" w:type="dxa"/>
            <w:vAlign w:val="center"/>
          </w:tcPr>
          <w:p w14:paraId="08F87031" w14:textId="5E9594FC" w:rsidR="00BD2E78" w:rsidRPr="007E0F91" w:rsidRDefault="00BD2E78" w:rsidP="00BD2E78">
            <w:pPr>
              <w:jc w:val="center"/>
              <w:rPr>
                <w:ins w:id="14175" w:author="Στάθης Καπ" w:date="2023-03-09T06:01:00Z"/>
                <w:sz w:val="16"/>
                <w:szCs w:val="16"/>
              </w:rPr>
            </w:pPr>
            <w:ins w:id="14176" w:author="Στάθης Καπ" w:date="2023-03-09T07:06:00Z">
              <w:r>
                <w:rPr>
                  <w:rFonts w:ascii="Calibri" w:hAnsi="Calibri" w:cs="Calibri"/>
                  <w:color w:val="000000"/>
                  <w:sz w:val="16"/>
                  <w:szCs w:val="16"/>
                </w:rPr>
                <w:t>8.66</w:t>
              </w:r>
            </w:ins>
          </w:p>
        </w:tc>
        <w:tc>
          <w:tcPr>
            <w:tcW w:w="652" w:type="dxa"/>
            <w:vMerge/>
            <w:tcBorders>
              <w:right w:val="single" w:sz="4" w:space="0" w:color="auto"/>
            </w:tcBorders>
            <w:vAlign w:val="center"/>
          </w:tcPr>
          <w:p w14:paraId="3DF4BAAD" w14:textId="77777777" w:rsidR="00BD2E78" w:rsidRPr="007E0F91" w:rsidRDefault="00BD2E78" w:rsidP="00BD2E78">
            <w:pPr>
              <w:jc w:val="center"/>
              <w:rPr>
                <w:ins w:id="14177" w:author="Στάθης Καπ" w:date="2023-03-09T06:01:00Z"/>
                <w:sz w:val="16"/>
                <w:szCs w:val="16"/>
              </w:rPr>
            </w:pPr>
          </w:p>
        </w:tc>
        <w:tc>
          <w:tcPr>
            <w:tcW w:w="453" w:type="dxa"/>
            <w:tcBorders>
              <w:left w:val="single" w:sz="4" w:space="0" w:color="auto"/>
            </w:tcBorders>
            <w:vAlign w:val="center"/>
          </w:tcPr>
          <w:p w14:paraId="70AA657F" w14:textId="0F5CC2AF" w:rsidR="00BD2E78" w:rsidRPr="007E0F91" w:rsidRDefault="00BD2E78" w:rsidP="00BD2E78">
            <w:pPr>
              <w:jc w:val="center"/>
              <w:rPr>
                <w:ins w:id="14178" w:author="Στάθης Καπ" w:date="2023-03-09T06:01:00Z"/>
                <w:sz w:val="16"/>
                <w:szCs w:val="16"/>
              </w:rPr>
            </w:pPr>
            <w:ins w:id="14179" w:author="Στάθης Καπ" w:date="2023-03-09T07:06:00Z">
              <w:r>
                <w:rPr>
                  <w:rFonts w:ascii="Calibri" w:hAnsi="Calibri" w:cs="Calibri"/>
                  <w:color w:val="000000"/>
                  <w:sz w:val="16"/>
                  <w:szCs w:val="16"/>
                </w:rPr>
                <w:t>1501</w:t>
              </w:r>
            </w:ins>
          </w:p>
        </w:tc>
        <w:tc>
          <w:tcPr>
            <w:tcW w:w="454" w:type="dxa"/>
            <w:vAlign w:val="center"/>
          </w:tcPr>
          <w:p w14:paraId="5404B37E" w14:textId="097EA531" w:rsidR="00BD2E78" w:rsidRPr="007E0F91" w:rsidRDefault="00BD2E78" w:rsidP="00BD2E78">
            <w:pPr>
              <w:jc w:val="center"/>
              <w:rPr>
                <w:ins w:id="14180" w:author="Στάθης Καπ" w:date="2023-03-09T06:01:00Z"/>
                <w:sz w:val="16"/>
                <w:szCs w:val="16"/>
              </w:rPr>
            </w:pPr>
            <w:ins w:id="14181" w:author="Στάθης Καπ" w:date="2023-03-09T07:06:00Z">
              <w:r>
                <w:rPr>
                  <w:rFonts w:ascii="Calibri" w:hAnsi="Calibri" w:cs="Calibri"/>
                  <w:color w:val="000000"/>
                  <w:sz w:val="16"/>
                  <w:szCs w:val="16"/>
                </w:rPr>
                <w:t>1.83</w:t>
              </w:r>
            </w:ins>
          </w:p>
        </w:tc>
        <w:tc>
          <w:tcPr>
            <w:tcW w:w="454" w:type="dxa"/>
            <w:vAlign w:val="center"/>
          </w:tcPr>
          <w:p w14:paraId="5366DA70" w14:textId="77FD5B96" w:rsidR="00BD2E78" w:rsidRPr="007E0F91" w:rsidRDefault="00BD2E78" w:rsidP="00BD2E78">
            <w:pPr>
              <w:jc w:val="center"/>
              <w:rPr>
                <w:ins w:id="14182" w:author="Στάθης Καπ" w:date="2023-03-09T06:01:00Z"/>
                <w:sz w:val="16"/>
                <w:szCs w:val="16"/>
              </w:rPr>
            </w:pPr>
            <w:ins w:id="14183" w:author="Στάθης Καπ" w:date="2023-03-09T07:06:00Z">
              <w:r>
                <w:rPr>
                  <w:rFonts w:ascii="Calibri" w:hAnsi="Calibri" w:cs="Calibri"/>
                  <w:color w:val="000000"/>
                  <w:sz w:val="16"/>
                  <w:szCs w:val="16"/>
                </w:rPr>
                <w:t>2.487</w:t>
              </w:r>
            </w:ins>
          </w:p>
        </w:tc>
        <w:tc>
          <w:tcPr>
            <w:tcW w:w="457" w:type="dxa"/>
            <w:tcBorders>
              <w:right w:val="single" w:sz="4" w:space="0" w:color="auto"/>
            </w:tcBorders>
            <w:vAlign w:val="center"/>
          </w:tcPr>
          <w:p w14:paraId="2BD6E995" w14:textId="4DAF7DB5" w:rsidR="00BD2E78" w:rsidRPr="007E0F91" w:rsidRDefault="00BD2E78" w:rsidP="00BD2E78">
            <w:pPr>
              <w:jc w:val="center"/>
              <w:rPr>
                <w:ins w:id="14184" w:author="Στάθης Καπ" w:date="2023-03-09T06:01:00Z"/>
                <w:sz w:val="16"/>
                <w:szCs w:val="16"/>
              </w:rPr>
            </w:pPr>
            <w:ins w:id="14185" w:author="Στάθης Καπ" w:date="2023-03-09T07:06:00Z">
              <w:r>
                <w:rPr>
                  <w:rFonts w:ascii="Calibri" w:hAnsi="Calibri" w:cs="Calibri"/>
                  <w:color w:val="000000"/>
                  <w:sz w:val="16"/>
                  <w:szCs w:val="16"/>
                </w:rPr>
                <w:t>-3.54</w:t>
              </w:r>
            </w:ins>
          </w:p>
        </w:tc>
        <w:tc>
          <w:tcPr>
            <w:tcW w:w="453" w:type="dxa"/>
            <w:tcBorders>
              <w:left w:val="single" w:sz="4" w:space="0" w:color="auto"/>
            </w:tcBorders>
            <w:vAlign w:val="center"/>
          </w:tcPr>
          <w:p w14:paraId="6ECBCC5F" w14:textId="371EC4FF" w:rsidR="00BD2E78" w:rsidRPr="007E0F91" w:rsidRDefault="00BD2E78" w:rsidP="00BD2E78">
            <w:pPr>
              <w:jc w:val="center"/>
              <w:rPr>
                <w:ins w:id="14186" w:author="Στάθης Καπ" w:date="2023-03-09T06:01:00Z"/>
                <w:sz w:val="16"/>
                <w:szCs w:val="16"/>
              </w:rPr>
            </w:pPr>
            <w:ins w:id="14187" w:author="Στάθης Καπ" w:date="2023-03-09T07:06:00Z">
              <w:r>
                <w:rPr>
                  <w:rFonts w:ascii="Calibri" w:hAnsi="Calibri" w:cs="Calibri"/>
                  <w:color w:val="000000"/>
                  <w:sz w:val="16"/>
                  <w:szCs w:val="16"/>
                </w:rPr>
                <w:t>1399</w:t>
              </w:r>
            </w:ins>
          </w:p>
        </w:tc>
        <w:tc>
          <w:tcPr>
            <w:tcW w:w="454" w:type="dxa"/>
            <w:vAlign w:val="center"/>
          </w:tcPr>
          <w:p w14:paraId="1B6C5126" w14:textId="4B100C2E" w:rsidR="00BD2E78" w:rsidRPr="007E0F91" w:rsidRDefault="00BD2E78" w:rsidP="00BD2E78">
            <w:pPr>
              <w:jc w:val="center"/>
              <w:rPr>
                <w:ins w:id="14188" w:author="Στάθης Καπ" w:date="2023-03-09T06:01:00Z"/>
                <w:sz w:val="16"/>
                <w:szCs w:val="16"/>
              </w:rPr>
            </w:pPr>
            <w:ins w:id="14189" w:author="Στάθης Καπ" w:date="2023-03-09T07:06:00Z">
              <w:r>
                <w:rPr>
                  <w:rFonts w:ascii="Calibri" w:hAnsi="Calibri" w:cs="Calibri"/>
                  <w:color w:val="000000"/>
                  <w:sz w:val="16"/>
                  <w:szCs w:val="16"/>
                </w:rPr>
                <w:t>8.5</w:t>
              </w:r>
            </w:ins>
          </w:p>
        </w:tc>
        <w:tc>
          <w:tcPr>
            <w:tcW w:w="454" w:type="dxa"/>
            <w:vAlign w:val="center"/>
          </w:tcPr>
          <w:p w14:paraId="2571E35E" w14:textId="1EC044D3" w:rsidR="00BD2E78" w:rsidRPr="007E0F91" w:rsidRDefault="00BD2E78" w:rsidP="00BD2E78">
            <w:pPr>
              <w:jc w:val="center"/>
              <w:rPr>
                <w:ins w:id="14190" w:author="Στάθης Καπ" w:date="2023-03-09T06:01:00Z"/>
                <w:sz w:val="16"/>
                <w:szCs w:val="16"/>
              </w:rPr>
            </w:pPr>
            <w:ins w:id="14191" w:author="Στάθης Καπ" w:date="2023-03-09T07:06:00Z">
              <w:r>
                <w:rPr>
                  <w:rFonts w:ascii="Calibri" w:hAnsi="Calibri" w:cs="Calibri"/>
                  <w:color w:val="000000"/>
                  <w:sz w:val="16"/>
                  <w:szCs w:val="16"/>
                </w:rPr>
                <w:t>1.158</w:t>
              </w:r>
            </w:ins>
          </w:p>
        </w:tc>
        <w:tc>
          <w:tcPr>
            <w:tcW w:w="454" w:type="dxa"/>
            <w:tcBorders>
              <w:right w:val="single" w:sz="4" w:space="0" w:color="auto"/>
            </w:tcBorders>
            <w:vAlign w:val="center"/>
          </w:tcPr>
          <w:p w14:paraId="1D2C4858" w14:textId="511D1377" w:rsidR="00BD2E78" w:rsidRPr="007E0F91" w:rsidRDefault="00BD2E78" w:rsidP="00BD2E78">
            <w:pPr>
              <w:jc w:val="center"/>
              <w:rPr>
                <w:ins w:id="14192" w:author="Στάθης Καπ" w:date="2023-03-09T06:01:00Z"/>
                <w:sz w:val="16"/>
                <w:szCs w:val="16"/>
              </w:rPr>
            </w:pPr>
            <w:ins w:id="14193" w:author="Στάθης Καπ" w:date="2023-03-09T07:06:00Z">
              <w:r>
                <w:rPr>
                  <w:rFonts w:ascii="Calibri" w:hAnsi="Calibri" w:cs="Calibri"/>
                  <w:color w:val="000000"/>
                  <w:sz w:val="16"/>
                  <w:szCs w:val="16"/>
                </w:rPr>
                <w:t>51.79</w:t>
              </w:r>
            </w:ins>
          </w:p>
        </w:tc>
        <w:tc>
          <w:tcPr>
            <w:tcW w:w="453" w:type="dxa"/>
            <w:tcBorders>
              <w:left w:val="single" w:sz="4" w:space="0" w:color="auto"/>
            </w:tcBorders>
            <w:vAlign w:val="center"/>
          </w:tcPr>
          <w:p w14:paraId="46E01E7A" w14:textId="57B95A52" w:rsidR="00BD2E78" w:rsidRPr="007E0F91" w:rsidRDefault="00BD2E78" w:rsidP="00BD2E78">
            <w:pPr>
              <w:jc w:val="center"/>
              <w:rPr>
                <w:ins w:id="14194" w:author="Στάθης Καπ" w:date="2023-03-09T06:01:00Z"/>
                <w:sz w:val="16"/>
                <w:szCs w:val="16"/>
              </w:rPr>
            </w:pPr>
            <w:ins w:id="14195" w:author="Στάθης Καπ" w:date="2023-03-09T07:06:00Z">
              <w:r>
                <w:rPr>
                  <w:rFonts w:ascii="Calibri" w:hAnsi="Calibri" w:cs="Calibri"/>
                  <w:color w:val="000000"/>
                  <w:sz w:val="16"/>
                  <w:szCs w:val="16"/>
                </w:rPr>
                <w:t>1427</w:t>
              </w:r>
            </w:ins>
          </w:p>
        </w:tc>
        <w:tc>
          <w:tcPr>
            <w:tcW w:w="454" w:type="dxa"/>
            <w:vAlign w:val="center"/>
          </w:tcPr>
          <w:p w14:paraId="1EFE053D" w14:textId="0EF35653" w:rsidR="00BD2E78" w:rsidRPr="007E0F91" w:rsidRDefault="00BD2E78" w:rsidP="00BD2E78">
            <w:pPr>
              <w:jc w:val="center"/>
              <w:rPr>
                <w:ins w:id="14196" w:author="Στάθης Καπ" w:date="2023-03-09T06:01:00Z"/>
                <w:sz w:val="16"/>
                <w:szCs w:val="16"/>
              </w:rPr>
            </w:pPr>
            <w:ins w:id="14197" w:author="Στάθης Καπ" w:date="2023-03-09T07:06:00Z">
              <w:r>
                <w:rPr>
                  <w:rFonts w:ascii="Calibri" w:hAnsi="Calibri" w:cs="Calibri"/>
                  <w:color w:val="000000"/>
                  <w:sz w:val="16"/>
                  <w:szCs w:val="16"/>
                </w:rPr>
                <w:t>6.67</w:t>
              </w:r>
            </w:ins>
          </w:p>
        </w:tc>
        <w:tc>
          <w:tcPr>
            <w:tcW w:w="454" w:type="dxa"/>
            <w:vAlign w:val="center"/>
          </w:tcPr>
          <w:p w14:paraId="121BC39D" w14:textId="3C38ECD5" w:rsidR="00BD2E78" w:rsidRPr="007E0F91" w:rsidRDefault="00BD2E78" w:rsidP="00BD2E78">
            <w:pPr>
              <w:jc w:val="center"/>
              <w:rPr>
                <w:ins w:id="14198" w:author="Στάθης Καπ" w:date="2023-03-09T06:01:00Z"/>
                <w:sz w:val="16"/>
                <w:szCs w:val="16"/>
              </w:rPr>
            </w:pPr>
            <w:ins w:id="14199" w:author="Στάθης Καπ" w:date="2023-03-09T07:06:00Z">
              <w:r>
                <w:rPr>
                  <w:rFonts w:ascii="Calibri" w:hAnsi="Calibri" w:cs="Calibri"/>
                  <w:color w:val="000000"/>
                  <w:sz w:val="16"/>
                  <w:szCs w:val="16"/>
                </w:rPr>
                <w:t>1.409</w:t>
              </w:r>
            </w:ins>
          </w:p>
        </w:tc>
        <w:tc>
          <w:tcPr>
            <w:tcW w:w="461" w:type="dxa"/>
            <w:tcBorders>
              <w:right w:val="single" w:sz="4" w:space="0" w:color="auto"/>
            </w:tcBorders>
            <w:vAlign w:val="center"/>
          </w:tcPr>
          <w:p w14:paraId="4E2C1854" w14:textId="6EE28350" w:rsidR="00BD2E78" w:rsidRPr="007E0F91" w:rsidRDefault="00BD2E78" w:rsidP="00BD2E78">
            <w:pPr>
              <w:jc w:val="center"/>
              <w:rPr>
                <w:ins w:id="14200" w:author="Στάθης Καπ" w:date="2023-03-09T06:01:00Z"/>
                <w:sz w:val="16"/>
                <w:szCs w:val="16"/>
              </w:rPr>
            </w:pPr>
            <w:ins w:id="14201" w:author="Στάθης Καπ" w:date="2023-03-09T07:06:00Z">
              <w:r>
                <w:rPr>
                  <w:rFonts w:ascii="Calibri" w:hAnsi="Calibri" w:cs="Calibri"/>
                  <w:color w:val="000000"/>
                  <w:sz w:val="16"/>
                  <w:szCs w:val="16"/>
                </w:rPr>
                <w:t>41.34</w:t>
              </w:r>
            </w:ins>
          </w:p>
        </w:tc>
      </w:tr>
      <w:tr w:rsidR="00BD2E78" w14:paraId="45EE3358" w14:textId="77777777" w:rsidTr="001E35AD">
        <w:trPr>
          <w:trHeight w:val="170"/>
          <w:jc w:val="center"/>
          <w:ins w:id="1420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220A7C8" w14:textId="77777777" w:rsidR="00BD2E78" w:rsidRPr="007E0F91" w:rsidRDefault="00BD2E78" w:rsidP="00BD2E78">
            <w:pPr>
              <w:jc w:val="center"/>
              <w:rPr>
                <w:ins w:id="14203" w:author="Στάθης Καπ" w:date="2023-03-09T06:01:00Z"/>
                <w:sz w:val="16"/>
                <w:szCs w:val="16"/>
              </w:rPr>
            </w:pPr>
            <w:ins w:id="14204" w:author="Στάθης Καπ" w:date="2023-03-09T06:01:00Z">
              <w:r w:rsidRPr="007E0F91">
                <w:rPr>
                  <w:sz w:val="16"/>
                  <w:szCs w:val="16"/>
                </w:rPr>
                <w:t>pr15</w:t>
              </w:r>
            </w:ins>
          </w:p>
        </w:tc>
        <w:tc>
          <w:tcPr>
            <w:tcW w:w="565" w:type="dxa"/>
            <w:tcBorders>
              <w:left w:val="single" w:sz="4" w:space="0" w:color="auto"/>
            </w:tcBorders>
            <w:vAlign w:val="center"/>
          </w:tcPr>
          <w:p w14:paraId="09D16D9D" w14:textId="2F8DEEEF" w:rsidR="00BD2E78" w:rsidRPr="007E0F91" w:rsidRDefault="00BD2E78" w:rsidP="00BD2E78">
            <w:pPr>
              <w:jc w:val="center"/>
              <w:rPr>
                <w:ins w:id="14205" w:author="Στάθης Καπ" w:date="2023-03-09T06:01:00Z"/>
                <w:sz w:val="16"/>
                <w:szCs w:val="16"/>
              </w:rPr>
            </w:pPr>
            <w:ins w:id="14206"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4266DE3A" w14:textId="6261CE88" w:rsidR="00BD2E78" w:rsidRPr="007E0F91" w:rsidRDefault="00BD2E78" w:rsidP="00BD2E78">
            <w:pPr>
              <w:jc w:val="center"/>
              <w:rPr>
                <w:ins w:id="14207" w:author="Στάθης Καπ" w:date="2023-03-09T06:01:00Z"/>
                <w:sz w:val="16"/>
                <w:szCs w:val="16"/>
              </w:rPr>
            </w:pPr>
            <w:ins w:id="14208" w:author="Στάθης Καπ" w:date="2023-03-09T07:06:00Z">
              <w:r>
                <w:rPr>
                  <w:rFonts w:ascii="Calibri" w:hAnsi="Calibri" w:cstheme="minorHAnsi"/>
                  <w:color w:val="000000"/>
                  <w:sz w:val="16"/>
                  <w:szCs w:val="16"/>
                </w:rPr>
                <w:t>1818</w:t>
              </w:r>
            </w:ins>
          </w:p>
        </w:tc>
        <w:tc>
          <w:tcPr>
            <w:tcW w:w="453" w:type="dxa"/>
            <w:tcBorders>
              <w:left w:val="single" w:sz="4" w:space="0" w:color="auto"/>
            </w:tcBorders>
            <w:vAlign w:val="center"/>
          </w:tcPr>
          <w:p w14:paraId="7F6827C4" w14:textId="0CFED637" w:rsidR="00BD2E78" w:rsidRPr="007E0F91" w:rsidRDefault="00BD2E78" w:rsidP="00BD2E78">
            <w:pPr>
              <w:jc w:val="center"/>
              <w:rPr>
                <w:ins w:id="14209" w:author="Στάθης Καπ" w:date="2023-03-09T06:01:00Z"/>
                <w:sz w:val="16"/>
                <w:szCs w:val="16"/>
              </w:rPr>
            </w:pPr>
            <w:ins w:id="14210" w:author="Στάθης Καπ" w:date="2023-03-09T07:06:00Z">
              <w:r>
                <w:rPr>
                  <w:rFonts w:ascii="Calibri" w:hAnsi="Calibri" w:cs="Calibri"/>
                  <w:color w:val="000000"/>
                  <w:sz w:val="16"/>
                  <w:szCs w:val="16"/>
                </w:rPr>
                <w:t>1824</w:t>
              </w:r>
            </w:ins>
          </w:p>
        </w:tc>
        <w:tc>
          <w:tcPr>
            <w:tcW w:w="708" w:type="dxa"/>
            <w:vAlign w:val="center"/>
          </w:tcPr>
          <w:p w14:paraId="59CA7C18" w14:textId="0F323193" w:rsidR="00BD2E78" w:rsidRPr="007E0F91" w:rsidRDefault="00BD2E78" w:rsidP="00BD2E78">
            <w:pPr>
              <w:jc w:val="center"/>
              <w:rPr>
                <w:ins w:id="14211" w:author="Στάθης Καπ" w:date="2023-03-09T06:01:00Z"/>
                <w:sz w:val="16"/>
                <w:szCs w:val="16"/>
              </w:rPr>
            </w:pPr>
            <w:ins w:id="14212" w:author="Στάθης Καπ" w:date="2023-03-09T07:06:00Z">
              <w:r>
                <w:rPr>
                  <w:rFonts w:ascii="Calibri" w:hAnsi="Calibri" w:cs="Calibri"/>
                  <w:color w:val="000000"/>
                  <w:sz w:val="16"/>
                  <w:szCs w:val="16"/>
                </w:rPr>
                <w:t>11.67</w:t>
              </w:r>
            </w:ins>
          </w:p>
        </w:tc>
        <w:tc>
          <w:tcPr>
            <w:tcW w:w="652" w:type="dxa"/>
            <w:vMerge/>
            <w:tcBorders>
              <w:right w:val="single" w:sz="4" w:space="0" w:color="auto"/>
            </w:tcBorders>
            <w:vAlign w:val="center"/>
          </w:tcPr>
          <w:p w14:paraId="48078227" w14:textId="77777777" w:rsidR="00BD2E78" w:rsidRPr="007E0F91" w:rsidRDefault="00BD2E78" w:rsidP="00BD2E78">
            <w:pPr>
              <w:jc w:val="center"/>
              <w:rPr>
                <w:ins w:id="14213" w:author="Στάθης Καπ" w:date="2023-03-09T06:01:00Z"/>
                <w:sz w:val="16"/>
                <w:szCs w:val="16"/>
              </w:rPr>
            </w:pPr>
          </w:p>
        </w:tc>
        <w:tc>
          <w:tcPr>
            <w:tcW w:w="453" w:type="dxa"/>
            <w:tcBorders>
              <w:left w:val="single" w:sz="4" w:space="0" w:color="auto"/>
            </w:tcBorders>
            <w:vAlign w:val="center"/>
          </w:tcPr>
          <w:p w14:paraId="6318FF69" w14:textId="5F06B56B" w:rsidR="00BD2E78" w:rsidRPr="007E0F91" w:rsidRDefault="00BD2E78" w:rsidP="00BD2E78">
            <w:pPr>
              <w:jc w:val="center"/>
              <w:rPr>
                <w:ins w:id="14214" w:author="Στάθης Καπ" w:date="2023-03-09T06:01:00Z"/>
                <w:sz w:val="16"/>
                <w:szCs w:val="16"/>
              </w:rPr>
            </w:pPr>
            <w:ins w:id="14215" w:author="Στάθης Καπ" w:date="2023-03-09T07:06:00Z">
              <w:r>
                <w:rPr>
                  <w:rFonts w:ascii="Calibri" w:hAnsi="Calibri" w:cs="Calibri"/>
                  <w:color w:val="000000"/>
                  <w:sz w:val="16"/>
                  <w:szCs w:val="16"/>
                </w:rPr>
                <w:t>1815</w:t>
              </w:r>
            </w:ins>
          </w:p>
        </w:tc>
        <w:tc>
          <w:tcPr>
            <w:tcW w:w="454" w:type="dxa"/>
            <w:vAlign w:val="center"/>
          </w:tcPr>
          <w:p w14:paraId="510B58E7" w14:textId="5BC64FE1" w:rsidR="00BD2E78" w:rsidRPr="007E0F91" w:rsidRDefault="00BD2E78" w:rsidP="00BD2E78">
            <w:pPr>
              <w:jc w:val="center"/>
              <w:rPr>
                <w:ins w:id="14216" w:author="Στάθης Καπ" w:date="2023-03-09T06:01:00Z"/>
                <w:sz w:val="16"/>
                <w:szCs w:val="16"/>
              </w:rPr>
            </w:pPr>
            <w:ins w:id="14217" w:author="Στάθης Καπ" w:date="2023-03-09T07:06:00Z">
              <w:r>
                <w:rPr>
                  <w:rFonts w:ascii="Calibri" w:hAnsi="Calibri" w:cs="Calibri"/>
                  <w:color w:val="000000"/>
                  <w:sz w:val="16"/>
                  <w:szCs w:val="16"/>
                </w:rPr>
                <w:t>0.49</w:t>
              </w:r>
            </w:ins>
          </w:p>
        </w:tc>
        <w:tc>
          <w:tcPr>
            <w:tcW w:w="454" w:type="dxa"/>
            <w:vAlign w:val="center"/>
          </w:tcPr>
          <w:p w14:paraId="3B5E7620" w14:textId="4E697E9E" w:rsidR="00BD2E78" w:rsidRPr="007E0F91" w:rsidRDefault="00BD2E78" w:rsidP="00BD2E78">
            <w:pPr>
              <w:jc w:val="center"/>
              <w:rPr>
                <w:ins w:id="14218" w:author="Στάθης Καπ" w:date="2023-03-09T06:01:00Z"/>
                <w:sz w:val="16"/>
                <w:szCs w:val="16"/>
              </w:rPr>
            </w:pPr>
            <w:ins w:id="14219" w:author="Στάθης Καπ" w:date="2023-03-09T07:06:00Z">
              <w:r>
                <w:rPr>
                  <w:rFonts w:ascii="Calibri" w:hAnsi="Calibri" w:cs="Calibri"/>
                  <w:color w:val="000000"/>
                  <w:sz w:val="16"/>
                  <w:szCs w:val="16"/>
                </w:rPr>
                <w:t>5.457</w:t>
              </w:r>
            </w:ins>
          </w:p>
        </w:tc>
        <w:tc>
          <w:tcPr>
            <w:tcW w:w="457" w:type="dxa"/>
            <w:tcBorders>
              <w:right w:val="single" w:sz="4" w:space="0" w:color="auto"/>
            </w:tcBorders>
            <w:vAlign w:val="center"/>
          </w:tcPr>
          <w:p w14:paraId="31E68C28" w14:textId="402B4179" w:rsidR="00BD2E78" w:rsidRPr="007E0F91" w:rsidRDefault="00BD2E78" w:rsidP="00BD2E78">
            <w:pPr>
              <w:jc w:val="center"/>
              <w:rPr>
                <w:ins w:id="14220" w:author="Στάθης Καπ" w:date="2023-03-09T06:01:00Z"/>
                <w:sz w:val="16"/>
                <w:szCs w:val="16"/>
              </w:rPr>
            </w:pPr>
            <w:ins w:id="14221" w:author="Στάθης Καπ" w:date="2023-03-09T07:06:00Z">
              <w:r>
                <w:rPr>
                  <w:rFonts w:ascii="Calibri" w:hAnsi="Calibri" w:cs="Calibri"/>
                  <w:color w:val="000000"/>
                  <w:sz w:val="16"/>
                  <w:szCs w:val="16"/>
                </w:rPr>
                <w:t>18.86</w:t>
              </w:r>
            </w:ins>
          </w:p>
        </w:tc>
        <w:tc>
          <w:tcPr>
            <w:tcW w:w="453" w:type="dxa"/>
            <w:tcBorders>
              <w:left w:val="single" w:sz="4" w:space="0" w:color="auto"/>
            </w:tcBorders>
            <w:vAlign w:val="center"/>
          </w:tcPr>
          <w:p w14:paraId="749BAEE6" w14:textId="602E49EF" w:rsidR="00BD2E78" w:rsidRPr="007E0F91" w:rsidRDefault="00BD2E78" w:rsidP="00BD2E78">
            <w:pPr>
              <w:jc w:val="center"/>
              <w:rPr>
                <w:ins w:id="14222" w:author="Στάθης Καπ" w:date="2023-03-09T06:01:00Z"/>
                <w:sz w:val="16"/>
                <w:szCs w:val="16"/>
              </w:rPr>
            </w:pPr>
            <w:ins w:id="14223" w:author="Στάθης Καπ" w:date="2023-03-09T07:06:00Z">
              <w:r>
                <w:rPr>
                  <w:rFonts w:ascii="Calibri" w:hAnsi="Calibri" w:cs="Calibri"/>
                  <w:color w:val="000000"/>
                  <w:sz w:val="16"/>
                  <w:szCs w:val="16"/>
                </w:rPr>
                <w:t>1746</w:t>
              </w:r>
            </w:ins>
          </w:p>
        </w:tc>
        <w:tc>
          <w:tcPr>
            <w:tcW w:w="454" w:type="dxa"/>
            <w:vAlign w:val="center"/>
          </w:tcPr>
          <w:p w14:paraId="13919BA1" w14:textId="5D3DD391" w:rsidR="00BD2E78" w:rsidRPr="007E0F91" w:rsidRDefault="00BD2E78" w:rsidP="00BD2E78">
            <w:pPr>
              <w:jc w:val="center"/>
              <w:rPr>
                <w:ins w:id="14224" w:author="Στάθης Καπ" w:date="2023-03-09T06:01:00Z"/>
                <w:sz w:val="16"/>
                <w:szCs w:val="16"/>
              </w:rPr>
            </w:pPr>
            <w:ins w:id="14225" w:author="Στάθης Καπ" w:date="2023-03-09T07:06:00Z">
              <w:r>
                <w:rPr>
                  <w:rFonts w:ascii="Calibri" w:hAnsi="Calibri" w:cs="Calibri"/>
                  <w:color w:val="000000"/>
                  <w:sz w:val="16"/>
                  <w:szCs w:val="16"/>
                </w:rPr>
                <w:t>4.28</w:t>
              </w:r>
            </w:ins>
          </w:p>
        </w:tc>
        <w:tc>
          <w:tcPr>
            <w:tcW w:w="454" w:type="dxa"/>
            <w:vAlign w:val="center"/>
          </w:tcPr>
          <w:p w14:paraId="540C1C85" w14:textId="5FCC0AB1" w:rsidR="00BD2E78" w:rsidRPr="007E0F91" w:rsidRDefault="00BD2E78" w:rsidP="00BD2E78">
            <w:pPr>
              <w:jc w:val="center"/>
              <w:rPr>
                <w:ins w:id="14226" w:author="Στάθης Καπ" w:date="2023-03-09T06:01:00Z"/>
                <w:sz w:val="16"/>
                <w:szCs w:val="16"/>
              </w:rPr>
            </w:pPr>
            <w:ins w:id="14227" w:author="Στάθης Καπ" w:date="2023-03-09T07:06:00Z">
              <w:r>
                <w:rPr>
                  <w:rFonts w:ascii="Calibri" w:hAnsi="Calibri" w:cs="Calibri"/>
                  <w:color w:val="000000"/>
                  <w:sz w:val="16"/>
                  <w:szCs w:val="16"/>
                </w:rPr>
                <w:t>1.685</w:t>
              </w:r>
            </w:ins>
          </w:p>
        </w:tc>
        <w:tc>
          <w:tcPr>
            <w:tcW w:w="454" w:type="dxa"/>
            <w:tcBorders>
              <w:right w:val="single" w:sz="4" w:space="0" w:color="auto"/>
            </w:tcBorders>
            <w:vAlign w:val="center"/>
          </w:tcPr>
          <w:p w14:paraId="6FAEFA86" w14:textId="31C31D44" w:rsidR="00BD2E78" w:rsidRPr="007E0F91" w:rsidRDefault="00BD2E78" w:rsidP="00BD2E78">
            <w:pPr>
              <w:jc w:val="center"/>
              <w:rPr>
                <w:ins w:id="14228" w:author="Στάθης Καπ" w:date="2023-03-09T06:01:00Z"/>
                <w:sz w:val="16"/>
                <w:szCs w:val="16"/>
              </w:rPr>
            </w:pPr>
            <w:ins w:id="14229" w:author="Στάθης Καπ" w:date="2023-03-09T07:06:00Z">
              <w:r>
                <w:rPr>
                  <w:rFonts w:ascii="Calibri" w:hAnsi="Calibri" w:cs="Calibri"/>
                  <w:color w:val="000000"/>
                  <w:sz w:val="16"/>
                  <w:szCs w:val="16"/>
                </w:rPr>
                <w:t>74.94</w:t>
              </w:r>
            </w:ins>
          </w:p>
        </w:tc>
        <w:tc>
          <w:tcPr>
            <w:tcW w:w="453" w:type="dxa"/>
            <w:tcBorders>
              <w:left w:val="single" w:sz="4" w:space="0" w:color="auto"/>
            </w:tcBorders>
            <w:vAlign w:val="center"/>
          </w:tcPr>
          <w:p w14:paraId="26CDC936" w14:textId="1CF38B90" w:rsidR="00BD2E78" w:rsidRPr="007E0F91" w:rsidRDefault="00BD2E78" w:rsidP="00BD2E78">
            <w:pPr>
              <w:jc w:val="center"/>
              <w:rPr>
                <w:ins w:id="14230" w:author="Στάθης Καπ" w:date="2023-03-09T06:01:00Z"/>
                <w:sz w:val="16"/>
                <w:szCs w:val="16"/>
              </w:rPr>
            </w:pPr>
            <w:ins w:id="14231" w:author="Στάθης Καπ" w:date="2023-03-09T07:06:00Z">
              <w:r>
                <w:rPr>
                  <w:rFonts w:ascii="Calibri" w:hAnsi="Calibri" w:cs="Calibri"/>
                  <w:color w:val="000000"/>
                  <w:sz w:val="16"/>
                  <w:szCs w:val="16"/>
                </w:rPr>
                <w:t>1606</w:t>
              </w:r>
            </w:ins>
          </w:p>
        </w:tc>
        <w:tc>
          <w:tcPr>
            <w:tcW w:w="454" w:type="dxa"/>
            <w:vAlign w:val="center"/>
          </w:tcPr>
          <w:p w14:paraId="3FACF110" w14:textId="4C5615AA" w:rsidR="00BD2E78" w:rsidRPr="007E0F91" w:rsidRDefault="00BD2E78" w:rsidP="00BD2E78">
            <w:pPr>
              <w:jc w:val="center"/>
              <w:rPr>
                <w:ins w:id="14232" w:author="Στάθης Καπ" w:date="2023-03-09T06:01:00Z"/>
                <w:sz w:val="16"/>
                <w:szCs w:val="16"/>
              </w:rPr>
            </w:pPr>
            <w:ins w:id="14233" w:author="Στάθης Καπ" w:date="2023-03-09T07:06:00Z">
              <w:r>
                <w:rPr>
                  <w:rFonts w:ascii="Calibri" w:hAnsi="Calibri" w:cs="Calibri"/>
                  <w:color w:val="000000"/>
                  <w:sz w:val="16"/>
                  <w:szCs w:val="16"/>
                </w:rPr>
                <w:t>11.95</w:t>
              </w:r>
            </w:ins>
          </w:p>
        </w:tc>
        <w:tc>
          <w:tcPr>
            <w:tcW w:w="454" w:type="dxa"/>
            <w:vAlign w:val="center"/>
          </w:tcPr>
          <w:p w14:paraId="68A8C17C" w14:textId="51A735AD" w:rsidR="00BD2E78" w:rsidRPr="007E0F91" w:rsidRDefault="00BD2E78" w:rsidP="00BD2E78">
            <w:pPr>
              <w:jc w:val="center"/>
              <w:rPr>
                <w:ins w:id="14234" w:author="Στάθης Καπ" w:date="2023-03-09T06:01:00Z"/>
                <w:sz w:val="16"/>
                <w:szCs w:val="16"/>
              </w:rPr>
            </w:pPr>
            <w:ins w:id="14235" w:author="Στάθης Καπ" w:date="2023-03-09T07:06:00Z">
              <w:r>
                <w:rPr>
                  <w:rFonts w:ascii="Calibri" w:hAnsi="Calibri" w:cs="Calibri"/>
                  <w:color w:val="000000"/>
                  <w:sz w:val="16"/>
                  <w:szCs w:val="16"/>
                </w:rPr>
                <w:t>1.215</w:t>
              </w:r>
            </w:ins>
          </w:p>
        </w:tc>
        <w:tc>
          <w:tcPr>
            <w:tcW w:w="461" w:type="dxa"/>
            <w:tcBorders>
              <w:right w:val="single" w:sz="4" w:space="0" w:color="auto"/>
            </w:tcBorders>
            <w:vAlign w:val="center"/>
          </w:tcPr>
          <w:p w14:paraId="2D13A79C" w14:textId="16C2FC86" w:rsidR="00BD2E78" w:rsidRPr="007E0F91" w:rsidRDefault="00BD2E78" w:rsidP="00BD2E78">
            <w:pPr>
              <w:jc w:val="center"/>
              <w:rPr>
                <w:ins w:id="14236" w:author="Στάθης Καπ" w:date="2023-03-09T06:01:00Z"/>
                <w:sz w:val="16"/>
                <w:szCs w:val="16"/>
              </w:rPr>
            </w:pPr>
            <w:ins w:id="14237" w:author="Στάθης Καπ" w:date="2023-03-09T07:06:00Z">
              <w:r>
                <w:rPr>
                  <w:rFonts w:ascii="Calibri" w:hAnsi="Calibri" w:cs="Calibri"/>
                  <w:color w:val="000000"/>
                  <w:sz w:val="16"/>
                  <w:szCs w:val="16"/>
                </w:rPr>
                <w:t>81.93</w:t>
              </w:r>
            </w:ins>
          </w:p>
        </w:tc>
      </w:tr>
      <w:tr w:rsidR="00BD2E78" w14:paraId="67965967" w14:textId="77777777" w:rsidTr="001E35AD">
        <w:trPr>
          <w:trHeight w:val="170"/>
          <w:jc w:val="center"/>
          <w:ins w:id="1423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79604A6" w14:textId="77777777" w:rsidR="00BD2E78" w:rsidRPr="007E0F91" w:rsidRDefault="00BD2E78" w:rsidP="00BD2E78">
            <w:pPr>
              <w:jc w:val="center"/>
              <w:rPr>
                <w:ins w:id="14239" w:author="Στάθης Καπ" w:date="2023-03-09T06:01:00Z"/>
                <w:sz w:val="16"/>
                <w:szCs w:val="16"/>
              </w:rPr>
            </w:pPr>
            <w:ins w:id="14240" w:author="Στάθης Καπ" w:date="2023-03-09T06:01:00Z">
              <w:r w:rsidRPr="007E0F91">
                <w:rPr>
                  <w:sz w:val="16"/>
                  <w:szCs w:val="16"/>
                </w:rPr>
                <w:t>pr16</w:t>
              </w:r>
            </w:ins>
          </w:p>
        </w:tc>
        <w:tc>
          <w:tcPr>
            <w:tcW w:w="565" w:type="dxa"/>
            <w:tcBorders>
              <w:left w:val="single" w:sz="4" w:space="0" w:color="auto"/>
            </w:tcBorders>
            <w:vAlign w:val="center"/>
          </w:tcPr>
          <w:p w14:paraId="313D3A0F" w14:textId="2EF6E45B" w:rsidR="00BD2E78" w:rsidRPr="007E0F91" w:rsidRDefault="00BD2E78" w:rsidP="00BD2E78">
            <w:pPr>
              <w:jc w:val="center"/>
              <w:rPr>
                <w:ins w:id="14241" w:author="Στάθης Καπ" w:date="2023-03-09T06:01:00Z"/>
                <w:sz w:val="16"/>
                <w:szCs w:val="16"/>
              </w:rPr>
            </w:pPr>
            <w:ins w:id="14242"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14E91E8E" w14:textId="20080B68" w:rsidR="00BD2E78" w:rsidRPr="007E0F91" w:rsidRDefault="00BD2E78" w:rsidP="00BD2E78">
            <w:pPr>
              <w:jc w:val="center"/>
              <w:rPr>
                <w:ins w:id="14243" w:author="Στάθης Καπ" w:date="2023-03-09T06:01:00Z"/>
                <w:sz w:val="16"/>
                <w:szCs w:val="16"/>
              </w:rPr>
            </w:pPr>
            <w:ins w:id="14244" w:author="Στάθης Καπ" w:date="2023-03-09T07:06:00Z">
              <w:r>
                <w:rPr>
                  <w:rFonts w:ascii="Calibri" w:hAnsi="Calibri" w:cstheme="minorHAnsi"/>
                  <w:color w:val="000000"/>
                  <w:sz w:val="16"/>
                  <w:szCs w:val="16"/>
                </w:rPr>
                <w:t>1889</w:t>
              </w:r>
            </w:ins>
          </w:p>
        </w:tc>
        <w:tc>
          <w:tcPr>
            <w:tcW w:w="453" w:type="dxa"/>
            <w:tcBorders>
              <w:left w:val="single" w:sz="4" w:space="0" w:color="auto"/>
            </w:tcBorders>
            <w:vAlign w:val="center"/>
          </w:tcPr>
          <w:p w14:paraId="4E45DD8A" w14:textId="7679F16A" w:rsidR="00BD2E78" w:rsidRPr="007E0F91" w:rsidRDefault="00BD2E78" w:rsidP="00BD2E78">
            <w:pPr>
              <w:jc w:val="center"/>
              <w:rPr>
                <w:ins w:id="14245" w:author="Στάθης Καπ" w:date="2023-03-09T06:01:00Z"/>
                <w:sz w:val="16"/>
                <w:szCs w:val="16"/>
              </w:rPr>
            </w:pPr>
            <w:ins w:id="14246" w:author="Στάθης Καπ" w:date="2023-03-09T07:06:00Z">
              <w:r>
                <w:rPr>
                  <w:rFonts w:ascii="Calibri" w:hAnsi="Calibri" w:cs="Calibri"/>
                  <w:color w:val="000000"/>
                  <w:sz w:val="16"/>
                  <w:szCs w:val="16"/>
                </w:rPr>
                <w:t>1861</w:t>
              </w:r>
            </w:ins>
          </w:p>
        </w:tc>
        <w:tc>
          <w:tcPr>
            <w:tcW w:w="708" w:type="dxa"/>
            <w:vAlign w:val="center"/>
          </w:tcPr>
          <w:p w14:paraId="6950DA8F" w14:textId="1B4D5A50" w:rsidR="00BD2E78" w:rsidRPr="007E0F91" w:rsidRDefault="00BD2E78" w:rsidP="00BD2E78">
            <w:pPr>
              <w:jc w:val="center"/>
              <w:rPr>
                <w:ins w:id="14247" w:author="Στάθης Καπ" w:date="2023-03-09T06:01:00Z"/>
                <w:sz w:val="16"/>
                <w:szCs w:val="16"/>
              </w:rPr>
            </w:pPr>
            <w:ins w:id="14248" w:author="Στάθης Καπ" w:date="2023-03-09T07:06:00Z">
              <w:r>
                <w:rPr>
                  <w:rFonts w:ascii="Calibri" w:hAnsi="Calibri" w:cs="Calibri"/>
                  <w:color w:val="000000"/>
                  <w:sz w:val="16"/>
                  <w:szCs w:val="16"/>
                </w:rPr>
                <w:t>9.88</w:t>
              </w:r>
            </w:ins>
          </w:p>
        </w:tc>
        <w:tc>
          <w:tcPr>
            <w:tcW w:w="652" w:type="dxa"/>
            <w:vMerge/>
            <w:tcBorders>
              <w:right w:val="single" w:sz="4" w:space="0" w:color="auto"/>
            </w:tcBorders>
            <w:vAlign w:val="center"/>
          </w:tcPr>
          <w:p w14:paraId="5DDDA193" w14:textId="77777777" w:rsidR="00BD2E78" w:rsidRPr="007E0F91" w:rsidRDefault="00BD2E78" w:rsidP="00BD2E78">
            <w:pPr>
              <w:jc w:val="center"/>
              <w:rPr>
                <w:ins w:id="14249" w:author="Στάθης Καπ" w:date="2023-03-09T06:01:00Z"/>
                <w:sz w:val="16"/>
                <w:szCs w:val="16"/>
              </w:rPr>
            </w:pPr>
          </w:p>
        </w:tc>
        <w:tc>
          <w:tcPr>
            <w:tcW w:w="453" w:type="dxa"/>
            <w:tcBorders>
              <w:left w:val="single" w:sz="4" w:space="0" w:color="auto"/>
            </w:tcBorders>
            <w:vAlign w:val="center"/>
          </w:tcPr>
          <w:p w14:paraId="1A8C6763" w14:textId="4844F3E9" w:rsidR="00BD2E78" w:rsidRPr="007E0F91" w:rsidRDefault="00BD2E78" w:rsidP="00BD2E78">
            <w:pPr>
              <w:jc w:val="center"/>
              <w:rPr>
                <w:ins w:id="14250" w:author="Στάθης Καπ" w:date="2023-03-09T06:01:00Z"/>
                <w:sz w:val="16"/>
                <w:szCs w:val="16"/>
              </w:rPr>
            </w:pPr>
            <w:ins w:id="14251" w:author="Στάθης Καπ" w:date="2023-03-09T07:06:00Z">
              <w:r>
                <w:rPr>
                  <w:rFonts w:ascii="Calibri" w:hAnsi="Calibri" w:cs="Calibri"/>
                  <w:color w:val="000000"/>
                  <w:sz w:val="16"/>
                  <w:szCs w:val="16"/>
                </w:rPr>
                <w:t>1829</w:t>
              </w:r>
            </w:ins>
          </w:p>
        </w:tc>
        <w:tc>
          <w:tcPr>
            <w:tcW w:w="454" w:type="dxa"/>
            <w:vAlign w:val="center"/>
          </w:tcPr>
          <w:p w14:paraId="1766F26C" w14:textId="053F5412" w:rsidR="00BD2E78" w:rsidRPr="007E0F91" w:rsidRDefault="00BD2E78" w:rsidP="00BD2E78">
            <w:pPr>
              <w:jc w:val="center"/>
              <w:rPr>
                <w:ins w:id="14252" w:author="Στάθης Καπ" w:date="2023-03-09T06:01:00Z"/>
                <w:sz w:val="16"/>
                <w:szCs w:val="16"/>
              </w:rPr>
            </w:pPr>
            <w:ins w:id="14253" w:author="Στάθης Καπ" w:date="2023-03-09T07:06:00Z">
              <w:r>
                <w:rPr>
                  <w:rFonts w:ascii="Calibri" w:hAnsi="Calibri" w:cs="Calibri"/>
                  <w:color w:val="000000"/>
                  <w:sz w:val="16"/>
                  <w:szCs w:val="16"/>
                </w:rPr>
                <w:t>1.72</w:t>
              </w:r>
            </w:ins>
          </w:p>
        </w:tc>
        <w:tc>
          <w:tcPr>
            <w:tcW w:w="454" w:type="dxa"/>
            <w:vAlign w:val="center"/>
          </w:tcPr>
          <w:p w14:paraId="636EC836" w14:textId="41F70A9D" w:rsidR="00BD2E78" w:rsidRPr="007E0F91" w:rsidRDefault="00BD2E78" w:rsidP="00BD2E78">
            <w:pPr>
              <w:jc w:val="center"/>
              <w:rPr>
                <w:ins w:id="14254" w:author="Στάθης Καπ" w:date="2023-03-09T06:01:00Z"/>
                <w:sz w:val="16"/>
                <w:szCs w:val="16"/>
              </w:rPr>
            </w:pPr>
            <w:ins w:id="14255" w:author="Στάθης Καπ" w:date="2023-03-09T07:06:00Z">
              <w:r>
                <w:rPr>
                  <w:rFonts w:ascii="Calibri" w:hAnsi="Calibri" w:cs="Calibri"/>
                  <w:color w:val="000000"/>
                  <w:sz w:val="16"/>
                  <w:szCs w:val="16"/>
                </w:rPr>
                <w:t>4.968</w:t>
              </w:r>
            </w:ins>
          </w:p>
        </w:tc>
        <w:tc>
          <w:tcPr>
            <w:tcW w:w="457" w:type="dxa"/>
            <w:tcBorders>
              <w:right w:val="single" w:sz="4" w:space="0" w:color="auto"/>
            </w:tcBorders>
            <w:vAlign w:val="center"/>
          </w:tcPr>
          <w:p w14:paraId="2C03BB8D" w14:textId="3D5EEEF2" w:rsidR="00BD2E78" w:rsidRPr="007E0F91" w:rsidRDefault="00BD2E78" w:rsidP="00BD2E78">
            <w:pPr>
              <w:jc w:val="center"/>
              <w:rPr>
                <w:ins w:id="14256" w:author="Στάθης Καπ" w:date="2023-03-09T06:01:00Z"/>
                <w:sz w:val="16"/>
                <w:szCs w:val="16"/>
              </w:rPr>
            </w:pPr>
            <w:ins w:id="14257" w:author="Στάθης Καπ" w:date="2023-03-09T07:06:00Z">
              <w:r>
                <w:rPr>
                  <w:rFonts w:ascii="Calibri" w:hAnsi="Calibri" w:cs="Calibri"/>
                  <w:color w:val="000000"/>
                  <w:sz w:val="16"/>
                  <w:szCs w:val="16"/>
                </w:rPr>
                <w:t>38.91</w:t>
              </w:r>
            </w:ins>
          </w:p>
        </w:tc>
        <w:tc>
          <w:tcPr>
            <w:tcW w:w="453" w:type="dxa"/>
            <w:tcBorders>
              <w:left w:val="single" w:sz="4" w:space="0" w:color="auto"/>
            </w:tcBorders>
            <w:vAlign w:val="center"/>
          </w:tcPr>
          <w:p w14:paraId="263ED456" w14:textId="1A8327D6" w:rsidR="00BD2E78" w:rsidRPr="007E0F91" w:rsidRDefault="00BD2E78" w:rsidP="00BD2E78">
            <w:pPr>
              <w:jc w:val="center"/>
              <w:rPr>
                <w:ins w:id="14258" w:author="Στάθης Καπ" w:date="2023-03-09T06:01:00Z"/>
                <w:sz w:val="16"/>
                <w:szCs w:val="16"/>
              </w:rPr>
            </w:pPr>
            <w:ins w:id="14259" w:author="Στάθης Καπ" w:date="2023-03-09T07:06:00Z">
              <w:r>
                <w:rPr>
                  <w:rFonts w:ascii="Calibri" w:hAnsi="Calibri" w:cs="Calibri"/>
                  <w:color w:val="000000"/>
                  <w:sz w:val="16"/>
                  <w:szCs w:val="16"/>
                </w:rPr>
                <w:t>1718</w:t>
              </w:r>
            </w:ins>
          </w:p>
        </w:tc>
        <w:tc>
          <w:tcPr>
            <w:tcW w:w="454" w:type="dxa"/>
            <w:vAlign w:val="center"/>
          </w:tcPr>
          <w:p w14:paraId="53649EFD" w14:textId="5DF0DF4A" w:rsidR="00BD2E78" w:rsidRPr="007E0F91" w:rsidRDefault="00BD2E78" w:rsidP="00BD2E78">
            <w:pPr>
              <w:jc w:val="center"/>
              <w:rPr>
                <w:ins w:id="14260" w:author="Στάθης Καπ" w:date="2023-03-09T06:01:00Z"/>
                <w:sz w:val="16"/>
                <w:szCs w:val="16"/>
              </w:rPr>
            </w:pPr>
            <w:ins w:id="14261" w:author="Στάθης Καπ" w:date="2023-03-09T07:06:00Z">
              <w:r>
                <w:rPr>
                  <w:rFonts w:ascii="Calibri" w:hAnsi="Calibri" w:cs="Calibri"/>
                  <w:color w:val="000000"/>
                  <w:sz w:val="16"/>
                  <w:szCs w:val="16"/>
                </w:rPr>
                <w:t>7.68</w:t>
              </w:r>
            </w:ins>
          </w:p>
        </w:tc>
        <w:tc>
          <w:tcPr>
            <w:tcW w:w="454" w:type="dxa"/>
            <w:vAlign w:val="center"/>
          </w:tcPr>
          <w:p w14:paraId="56342F25" w14:textId="7A8CF73C" w:rsidR="00BD2E78" w:rsidRPr="007E0F91" w:rsidRDefault="00BD2E78" w:rsidP="00BD2E78">
            <w:pPr>
              <w:jc w:val="center"/>
              <w:rPr>
                <w:ins w:id="14262" w:author="Στάθης Καπ" w:date="2023-03-09T06:01:00Z"/>
                <w:sz w:val="16"/>
                <w:szCs w:val="16"/>
              </w:rPr>
            </w:pPr>
            <w:ins w:id="14263" w:author="Στάθης Καπ" w:date="2023-03-09T07:06:00Z">
              <w:r>
                <w:rPr>
                  <w:rFonts w:ascii="Calibri" w:hAnsi="Calibri" w:cs="Calibri"/>
                  <w:color w:val="000000"/>
                  <w:sz w:val="16"/>
                  <w:szCs w:val="16"/>
                </w:rPr>
                <w:t>2.979</w:t>
              </w:r>
            </w:ins>
          </w:p>
        </w:tc>
        <w:tc>
          <w:tcPr>
            <w:tcW w:w="454" w:type="dxa"/>
            <w:tcBorders>
              <w:right w:val="single" w:sz="4" w:space="0" w:color="auto"/>
            </w:tcBorders>
            <w:vAlign w:val="center"/>
          </w:tcPr>
          <w:p w14:paraId="2B01731D" w14:textId="0CF5B39C" w:rsidR="00BD2E78" w:rsidRPr="007E0F91" w:rsidRDefault="00BD2E78" w:rsidP="00BD2E78">
            <w:pPr>
              <w:jc w:val="center"/>
              <w:rPr>
                <w:ins w:id="14264" w:author="Στάθης Καπ" w:date="2023-03-09T06:01:00Z"/>
                <w:sz w:val="16"/>
                <w:szCs w:val="16"/>
              </w:rPr>
            </w:pPr>
            <w:ins w:id="14265" w:author="Στάθης Καπ" w:date="2023-03-09T07:06:00Z">
              <w:r>
                <w:rPr>
                  <w:rFonts w:ascii="Calibri" w:hAnsi="Calibri" w:cs="Calibri"/>
                  <w:color w:val="000000"/>
                  <w:sz w:val="16"/>
                  <w:szCs w:val="16"/>
                </w:rPr>
                <w:t>63.37</w:t>
              </w:r>
            </w:ins>
          </w:p>
        </w:tc>
        <w:tc>
          <w:tcPr>
            <w:tcW w:w="453" w:type="dxa"/>
            <w:tcBorders>
              <w:left w:val="single" w:sz="4" w:space="0" w:color="auto"/>
            </w:tcBorders>
            <w:vAlign w:val="center"/>
          </w:tcPr>
          <w:p w14:paraId="71A9DCC0" w14:textId="6F8CE59D" w:rsidR="00BD2E78" w:rsidRPr="007E0F91" w:rsidRDefault="00BD2E78" w:rsidP="00BD2E78">
            <w:pPr>
              <w:jc w:val="center"/>
              <w:rPr>
                <w:ins w:id="14266" w:author="Στάθης Καπ" w:date="2023-03-09T06:01:00Z"/>
                <w:sz w:val="16"/>
                <w:szCs w:val="16"/>
              </w:rPr>
            </w:pPr>
            <w:ins w:id="14267" w:author="Στάθης Καπ" w:date="2023-03-09T07:06:00Z">
              <w:r>
                <w:rPr>
                  <w:rFonts w:ascii="Calibri" w:hAnsi="Calibri" w:cs="Calibri"/>
                  <w:color w:val="000000"/>
                  <w:sz w:val="16"/>
                  <w:szCs w:val="16"/>
                </w:rPr>
                <w:t>1645</w:t>
              </w:r>
            </w:ins>
          </w:p>
        </w:tc>
        <w:tc>
          <w:tcPr>
            <w:tcW w:w="454" w:type="dxa"/>
            <w:vAlign w:val="center"/>
          </w:tcPr>
          <w:p w14:paraId="1C869AF4" w14:textId="586F1568" w:rsidR="00BD2E78" w:rsidRPr="007E0F91" w:rsidRDefault="00BD2E78" w:rsidP="00BD2E78">
            <w:pPr>
              <w:jc w:val="center"/>
              <w:rPr>
                <w:ins w:id="14268" w:author="Στάθης Καπ" w:date="2023-03-09T06:01:00Z"/>
                <w:sz w:val="16"/>
                <w:szCs w:val="16"/>
              </w:rPr>
            </w:pPr>
            <w:ins w:id="14269" w:author="Στάθης Καπ" w:date="2023-03-09T07:06:00Z">
              <w:r>
                <w:rPr>
                  <w:rFonts w:ascii="Calibri" w:hAnsi="Calibri" w:cs="Calibri"/>
                  <w:color w:val="000000"/>
                  <w:sz w:val="16"/>
                  <w:szCs w:val="16"/>
                </w:rPr>
                <w:t>11.61</w:t>
              </w:r>
            </w:ins>
          </w:p>
        </w:tc>
        <w:tc>
          <w:tcPr>
            <w:tcW w:w="454" w:type="dxa"/>
            <w:vAlign w:val="center"/>
          </w:tcPr>
          <w:p w14:paraId="72F33703" w14:textId="4BF8BAEC" w:rsidR="00BD2E78" w:rsidRPr="007E0F91" w:rsidRDefault="00BD2E78" w:rsidP="00BD2E78">
            <w:pPr>
              <w:jc w:val="center"/>
              <w:rPr>
                <w:ins w:id="14270" w:author="Στάθης Καπ" w:date="2023-03-09T06:01:00Z"/>
                <w:sz w:val="16"/>
                <w:szCs w:val="16"/>
              </w:rPr>
            </w:pPr>
            <w:ins w:id="14271" w:author="Στάθης Καπ" w:date="2023-03-09T07:06:00Z">
              <w:r>
                <w:rPr>
                  <w:rFonts w:ascii="Calibri" w:hAnsi="Calibri" w:cs="Calibri"/>
                  <w:color w:val="000000"/>
                  <w:sz w:val="16"/>
                  <w:szCs w:val="16"/>
                </w:rPr>
                <w:t>2.97</w:t>
              </w:r>
            </w:ins>
          </w:p>
        </w:tc>
        <w:tc>
          <w:tcPr>
            <w:tcW w:w="461" w:type="dxa"/>
            <w:tcBorders>
              <w:right w:val="single" w:sz="4" w:space="0" w:color="auto"/>
            </w:tcBorders>
            <w:vAlign w:val="center"/>
          </w:tcPr>
          <w:p w14:paraId="77926D04" w14:textId="2027C84D" w:rsidR="00BD2E78" w:rsidRPr="007E0F91" w:rsidRDefault="00BD2E78" w:rsidP="00BD2E78">
            <w:pPr>
              <w:jc w:val="center"/>
              <w:rPr>
                <w:ins w:id="14272" w:author="Στάθης Καπ" w:date="2023-03-09T06:01:00Z"/>
                <w:sz w:val="16"/>
                <w:szCs w:val="16"/>
              </w:rPr>
            </w:pPr>
            <w:ins w:id="14273" w:author="Στάθης Καπ" w:date="2023-03-09T07:06:00Z">
              <w:r>
                <w:rPr>
                  <w:rFonts w:ascii="Calibri" w:hAnsi="Calibri" w:cs="Calibri"/>
                  <w:color w:val="000000"/>
                  <w:sz w:val="16"/>
                  <w:szCs w:val="16"/>
                </w:rPr>
                <w:t>63.48</w:t>
              </w:r>
            </w:ins>
          </w:p>
        </w:tc>
      </w:tr>
      <w:tr w:rsidR="00BD2E78" w14:paraId="45A0BC58" w14:textId="77777777" w:rsidTr="001E35AD">
        <w:trPr>
          <w:trHeight w:val="170"/>
          <w:jc w:val="center"/>
          <w:ins w:id="1427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1883C70" w14:textId="77777777" w:rsidR="00BD2E78" w:rsidRPr="007E0F91" w:rsidRDefault="00BD2E78" w:rsidP="00BD2E78">
            <w:pPr>
              <w:jc w:val="center"/>
              <w:rPr>
                <w:ins w:id="14275" w:author="Στάθης Καπ" w:date="2023-03-09T06:01:00Z"/>
                <w:sz w:val="16"/>
                <w:szCs w:val="16"/>
              </w:rPr>
            </w:pPr>
            <w:ins w:id="14276" w:author="Στάθης Καπ" w:date="2023-03-09T06:01:00Z">
              <w:r w:rsidRPr="007E0F91">
                <w:rPr>
                  <w:sz w:val="16"/>
                  <w:szCs w:val="16"/>
                </w:rPr>
                <w:t>pr17</w:t>
              </w:r>
            </w:ins>
          </w:p>
        </w:tc>
        <w:tc>
          <w:tcPr>
            <w:tcW w:w="565" w:type="dxa"/>
            <w:tcBorders>
              <w:left w:val="single" w:sz="4" w:space="0" w:color="auto"/>
            </w:tcBorders>
            <w:vAlign w:val="center"/>
          </w:tcPr>
          <w:p w14:paraId="22835B46" w14:textId="65E35026" w:rsidR="00BD2E78" w:rsidRPr="007E0F91" w:rsidRDefault="00BD2E78" w:rsidP="00BD2E78">
            <w:pPr>
              <w:jc w:val="center"/>
              <w:rPr>
                <w:ins w:id="14277" w:author="Στάθης Καπ" w:date="2023-03-09T06:01:00Z"/>
                <w:sz w:val="16"/>
                <w:szCs w:val="16"/>
              </w:rPr>
            </w:pPr>
            <w:ins w:id="14278" w:author="Στάθης Καπ" w:date="2023-03-09T07:06:00Z">
              <w:r>
                <w:rPr>
                  <w:rFonts w:ascii="Calibri" w:hAnsi="Calibri" w:cstheme="minorHAnsi"/>
                  <w:color w:val="000000"/>
                  <w:sz w:val="16"/>
                  <w:szCs w:val="16"/>
                </w:rPr>
                <w:t>934</w:t>
              </w:r>
            </w:ins>
          </w:p>
        </w:tc>
        <w:tc>
          <w:tcPr>
            <w:tcW w:w="679" w:type="dxa"/>
            <w:tcBorders>
              <w:right w:val="single" w:sz="4" w:space="0" w:color="auto"/>
            </w:tcBorders>
            <w:vAlign w:val="center"/>
          </w:tcPr>
          <w:p w14:paraId="245143F4" w14:textId="361BB770" w:rsidR="00BD2E78" w:rsidRPr="007E0F91" w:rsidRDefault="00BD2E78" w:rsidP="00BD2E78">
            <w:pPr>
              <w:jc w:val="center"/>
              <w:rPr>
                <w:ins w:id="14279" w:author="Στάθης Καπ" w:date="2023-03-09T06:01:00Z"/>
                <w:sz w:val="16"/>
                <w:szCs w:val="16"/>
              </w:rPr>
            </w:pPr>
            <w:ins w:id="14280" w:author="Στάθης Καπ" w:date="2023-03-09T07:06:00Z">
              <w:r>
                <w:rPr>
                  <w:rFonts w:ascii="Calibri" w:hAnsi="Calibri" w:cstheme="minorHAnsi"/>
                  <w:color w:val="000000"/>
                  <w:sz w:val="16"/>
                  <w:szCs w:val="16"/>
                </w:rPr>
                <w:t>889</w:t>
              </w:r>
            </w:ins>
          </w:p>
        </w:tc>
        <w:tc>
          <w:tcPr>
            <w:tcW w:w="453" w:type="dxa"/>
            <w:tcBorders>
              <w:left w:val="single" w:sz="4" w:space="0" w:color="auto"/>
            </w:tcBorders>
            <w:vAlign w:val="center"/>
          </w:tcPr>
          <w:p w14:paraId="5CA8B1F8" w14:textId="547B64F9" w:rsidR="00BD2E78" w:rsidRPr="007E0F91" w:rsidRDefault="00BD2E78" w:rsidP="00BD2E78">
            <w:pPr>
              <w:jc w:val="center"/>
              <w:rPr>
                <w:ins w:id="14281" w:author="Στάθης Καπ" w:date="2023-03-09T06:01:00Z"/>
                <w:sz w:val="16"/>
                <w:szCs w:val="16"/>
              </w:rPr>
            </w:pPr>
            <w:ins w:id="14282" w:author="Στάθης Καπ" w:date="2023-03-09T07:06:00Z">
              <w:r>
                <w:rPr>
                  <w:rFonts w:ascii="Calibri" w:hAnsi="Calibri" w:cs="Calibri"/>
                  <w:color w:val="000000"/>
                  <w:sz w:val="16"/>
                  <w:szCs w:val="16"/>
                </w:rPr>
                <w:t>894</w:t>
              </w:r>
            </w:ins>
          </w:p>
        </w:tc>
        <w:tc>
          <w:tcPr>
            <w:tcW w:w="708" w:type="dxa"/>
            <w:vAlign w:val="center"/>
          </w:tcPr>
          <w:p w14:paraId="4EC05820" w14:textId="7C144F4F" w:rsidR="00BD2E78" w:rsidRPr="007E0F91" w:rsidRDefault="00BD2E78" w:rsidP="00BD2E78">
            <w:pPr>
              <w:jc w:val="center"/>
              <w:rPr>
                <w:ins w:id="14283" w:author="Στάθης Καπ" w:date="2023-03-09T06:01:00Z"/>
                <w:sz w:val="16"/>
                <w:szCs w:val="16"/>
              </w:rPr>
            </w:pPr>
            <w:ins w:id="14284" w:author="Στάθης Καπ" w:date="2023-03-09T07:06:00Z">
              <w:r>
                <w:rPr>
                  <w:rFonts w:ascii="Calibri" w:hAnsi="Calibri" w:cs="Calibri"/>
                  <w:color w:val="000000"/>
                  <w:sz w:val="16"/>
                  <w:szCs w:val="16"/>
                </w:rPr>
                <w:t>4.28</w:t>
              </w:r>
            </w:ins>
          </w:p>
        </w:tc>
        <w:tc>
          <w:tcPr>
            <w:tcW w:w="652" w:type="dxa"/>
            <w:vMerge/>
            <w:tcBorders>
              <w:right w:val="single" w:sz="4" w:space="0" w:color="auto"/>
            </w:tcBorders>
            <w:vAlign w:val="center"/>
          </w:tcPr>
          <w:p w14:paraId="4401A615" w14:textId="77777777" w:rsidR="00BD2E78" w:rsidRPr="007E0F91" w:rsidRDefault="00BD2E78" w:rsidP="00BD2E78">
            <w:pPr>
              <w:jc w:val="center"/>
              <w:rPr>
                <w:ins w:id="14285" w:author="Στάθης Καπ" w:date="2023-03-09T06:01:00Z"/>
                <w:sz w:val="16"/>
                <w:szCs w:val="16"/>
              </w:rPr>
            </w:pPr>
          </w:p>
        </w:tc>
        <w:tc>
          <w:tcPr>
            <w:tcW w:w="453" w:type="dxa"/>
            <w:tcBorders>
              <w:left w:val="single" w:sz="4" w:space="0" w:color="auto"/>
            </w:tcBorders>
            <w:vAlign w:val="center"/>
          </w:tcPr>
          <w:p w14:paraId="0E4D4108" w14:textId="1C69A263" w:rsidR="00BD2E78" w:rsidRPr="007E0F91" w:rsidRDefault="00BD2E78" w:rsidP="00BD2E78">
            <w:pPr>
              <w:jc w:val="center"/>
              <w:rPr>
                <w:ins w:id="14286" w:author="Στάθης Καπ" w:date="2023-03-09T06:01:00Z"/>
                <w:sz w:val="16"/>
                <w:szCs w:val="16"/>
              </w:rPr>
            </w:pPr>
            <w:ins w:id="14287" w:author="Στάθης Καπ" w:date="2023-03-09T07:06:00Z">
              <w:r>
                <w:rPr>
                  <w:rFonts w:ascii="Calibri" w:hAnsi="Calibri" w:cs="Calibri"/>
                  <w:color w:val="000000"/>
                  <w:sz w:val="16"/>
                  <w:szCs w:val="16"/>
                </w:rPr>
                <w:t>868</w:t>
              </w:r>
            </w:ins>
          </w:p>
        </w:tc>
        <w:tc>
          <w:tcPr>
            <w:tcW w:w="454" w:type="dxa"/>
            <w:vAlign w:val="center"/>
          </w:tcPr>
          <w:p w14:paraId="44C49BBC" w14:textId="38208822" w:rsidR="00BD2E78" w:rsidRPr="007E0F91" w:rsidRDefault="00BD2E78" w:rsidP="00BD2E78">
            <w:pPr>
              <w:jc w:val="center"/>
              <w:rPr>
                <w:ins w:id="14288" w:author="Στάθης Καπ" w:date="2023-03-09T06:01:00Z"/>
                <w:sz w:val="16"/>
                <w:szCs w:val="16"/>
              </w:rPr>
            </w:pPr>
            <w:ins w:id="14289" w:author="Στάθης Καπ" w:date="2023-03-09T07:06:00Z">
              <w:r>
                <w:rPr>
                  <w:rFonts w:ascii="Calibri" w:hAnsi="Calibri" w:cs="Calibri"/>
                  <w:color w:val="000000"/>
                  <w:sz w:val="16"/>
                  <w:szCs w:val="16"/>
                </w:rPr>
                <w:t>2.91</w:t>
              </w:r>
            </w:ins>
          </w:p>
        </w:tc>
        <w:tc>
          <w:tcPr>
            <w:tcW w:w="454" w:type="dxa"/>
            <w:vAlign w:val="center"/>
          </w:tcPr>
          <w:p w14:paraId="45974E3E" w14:textId="2558BF6D" w:rsidR="00BD2E78" w:rsidRPr="007E0F91" w:rsidRDefault="00BD2E78" w:rsidP="00BD2E78">
            <w:pPr>
              <w:jc w:val="center"/>
              <w:rPr>
                <w:ins w:id="14290" w:author="Στάθης Καπ" w:date="2023-03-09T06:01:00Z"/>
                <w:sz w:val="16"/>
                <w:szCs w:val="16"/>
              </w:rPr>
            </w:pPr>
            <w:ins w:id="14291" w:author="Στάθης Καπ" w:date="2023-03-09T07:06:00Z">
              <w:r>
                <w:rPr>
                  <w:rFonts w:ascii="Calibri" w:hAnsi="Calibri" w:cs="Calibri"/>
                  <w:color w:val="000000"/>
                  <w:sz w:val="16"/>
                  <w:szCs w:val="16"/>
                </w:rPr>
                <w:t>0.186</w:t>
              </w:r>
            </w:ins>
          </w:p>
        </w:tc>
        <w:tc>
          <w:tcPr>
            <w:tcW w:w="457" w:type="dxa"/>
            <w:tcBorders>
              <w:right w:val="single" w:sz="4" w:space="0" w:color="auto"/>
            </w:tcBorders>
            <w:vAlign w:val="center"/>
          </w:tcPr>
          <w:p w14:paraId="58A17D49" w14:textId="58B48CBE" w:rsidR="00BD2E78" w:rsidRPr="007E0F91" w:rsidRDefault="00BD2E78" w:rsidP="00BD2E78">
            <w:pPr>
              <w:jc w:val="center"/>
              <w:rPr>
                <w:ins w:id="14292" w:author="Στάθης Καπ" w:date="2023-03-09T06:01:00Z"/>
                <w:sz w:val="16"/>
                <w:szCs w:val="16"/>
              </w:rPr>
            </w:pPr>
            <w:ins w:id="14293" w:author="Στάθης Καπ" w:date="2023-03-09T07:06:00Z">
              <w:r>
                <w:rPr>
                  <w:rFonts w:ascii="Calibri" w:hAnsi="Calibri" w:cs="Calibri"/>
                  <w:color w:val="000000"/>
                  <w:sz w:val="16"/>
                  <w:szCs w:val="16"/>
                </w:rPr>
                <w:t>75.81</w:t>
              </w:r>
            </w:ins>
          </w:p>
        </w:tc>
        <w:tc>
          <w:tcPr>
            <w:tcW w:w="453" w:type="dxa"/>
            <w:tcBorders>
              <w:left w:val="single" w:sz="4" w:space="0" w:color="auto"/>
            </w:tcBorders>
            <w:vAlign w:val="center"/>
          </w:tcPr>
          <w:p w14:paraId="46502E6A" w14:textId="0060C720" w:rsidR="00BD2E78" w:rsidRPr="007E0F91" w:rsidRDefault="00BD2E78" w:rsidP="00BD2E78">
            <w:pPr>
              <w:jc w:val="center"/>
              <w:rPr>
                <w:ins w:id="14294" w:author="Στάθης Καπ" w:date="2023-03-09T06:01:00Z"/>
                <w:sz w:val="16"/>
                <w:szCs w:val="16"/>
              </w:rPr>
            </w:pPr>
            <w:ins w:id="14295" w:author="Στάθης Καπ" w:date="2023-03-09T07:06:00Z">
              <w:r>
                <w:rPr>
                  <w:rFonts w:ascii="Calibri" w:hAnsi="Calibri" w:cs="Calibri"/>
                  <w:color w:val="000000"/>
                  <w:sz w:val="16"/>
                  <w:szCs w:val="16"/>
                </w:rPr>
                <w:t>799</w:t>
              </w:r>
            </w:ins>
          </w:p>
        </w:tc>
        <w:tc>
          <w:tcPr>
            <w:tcW w:w="454" w:type="dxa"/>
            <w:vAlign w:val="center"/>
          </w:tcPr>
          <w:p w14:paraId="0D116AA2" w14:textId="40EAFC18" w:rsidR="00BD2E78" w:rsidRPr="007E0F91" w:rsidRDefault="00BD2E78" w:rsidP="00BD2E78">
            <w:pPr>
              <w:jc w:val="center"/>
              <w:rPr>
                <w:ins w:id="14296" w:author="Στάθης Καπ" w:date="2023-03-09T06:01:00Z"/>
                <w:sz w:val="16"/>
                <w:szCs w:val="16"/>
              </w:rPr>
            </w:pPr>
            <w:ins w:id="14297" w:author="Στάθης Καπ" w:date="2023-03-09T07:06:00Z">
              <w:r>
                <w:rPr>
                  <w:rFonts w:ascii="Calibri" w:hAnsi="Calibri" w:cs="Calibri"/>
                  <w:color w:val="000000"/>
                  <w:sz w:val="16"/>
                  <w:szCs w:val="16"/>
                </w:rPr>
                <w:t>10.63</w:t>
              </w:r>
            </w:ins>
          </w:p>
        </w:tc>
        <w:tc>
          <w:tcPr>
            <w:tcW w:w="454" w:type="dxa"/>
            <w:vAlign w:val="center"/>
          </w:tcPr>
          <w:p w14:paraId="70347F52" w14:textId="589F309D" w:rsidR="00BD2E78" w:rsidRPr="007E0F91" w:rsidRDefault="00BD2E78" w:rsidP="00BD2E78">
            <w:pPr>
              <w:jc w:val="center"/>
              <w:rPr>
                <w:ins w:id="14298" w:author="Στάθης Καπ" w:date="2023-03-09T06:01:00Z"/>
                <w:sz w:val="16"/>
                <w:szCs w:val="16"/>
              </w:rPr>
            </w:pPr>
            <w:ins w:id="14299" w:author="Στάθης Καπ" w:date="2023-03-09T07:06:00Z">
              <w:r>
                <w:rPr>
                  <w:rFonts w:ascii="Calibri" w:hAnsi="Calibri" w:cs="Calibri"/>
                  <w:color w:val="000000"/>
                  <w:sz w:val="16"/>
                  <w:szCs w:val="16"/>
                </w:rPr>
                <w:t>0.315</w:t>
              </w:r>
            </w:ins>
          </w:p>
        </w:tc>
        <w:tc>
          <w:tcPr>
            <w:tcW w:w="454" w:type="dxa"/>
            <w:tcBorders>
              <w:right w:val="single" w:sz="4" w:space="0" w:color="auto"/>
            </w:tcBorders>
            <w:vAlign w:val="center"/>
          </w:tcPr>
          <w:p w14:paraId="29056F04" w14:textId="6E18D571" w:rsidR="00BD2E78" w:rsidRPr="007E0F91" w:rsidRDefault="00BD2E78" w:rsidP="00BD2E78">
            <w:pPr>
              <w:jc w:val="center"/>
              <w:rPr>
                <w:ins w:id="14300" w:author="Στάθης Καπ" w:date="2023-03-09T06:01:00Z"/>
                <w:sz w:val="16"/>
                <w:szCs w:val="16"/>
              </w:rPr>
            </w:pPr>
            <w:ins w:id="14301" w:author="Στάθης Καπ" w:date="2023-03-09T07:06:00Z">
              <w:r>
                <w:rPr>
                  <w:rFonts w:ascii="Calibri" w:hAnsi="Calibri" w:cs="Calibri"/>
                  <w:color w:val="000000"/>
                  <w:sz w:val="16"/>
                  <w:szCs w:val="16"/>
                </w:rPr>
                <w:t>59.04</w:t>
              </w:r>
            </w:ins>
          </w:p>
        </w:tc>
        <w:tc>
          <w:tcPr>
            <w:tcW w:w="453" w:type="dxa"/>
            <w:tcBorders>
              <w:left w:val="single" w:sz="4" w:space="0" w:color="auto"/>
            </w:tcBorders>
            <w:vAlign w:val="center"/>
          </w:tcPr>
          <w:p w14:paraId="5080BA9A" w14:textId="176D2828" w:rsidR="00BD2E78" w:rsidRPr="007E0F91" w:rsidRDefault="00BD2E78" w:rsidP="00BD2E78">
            <w:pPr>
              <w:jc w:val="center"/>
              <w:rPr>
                <w:ins w:id="14302" w:author="Στάθης Καπ" w:date="2023-03-09T06:01:00Z"/>
                <w:sz w:val="16"/>
                <w:szCs w:val="16"/>
              </w:rPr>
            </w:pPr>
            <w:ins w:id="14303" w:author="Στάθης Καπ" w:date="2023-03-09T07:06:00Z">
              <w:r>
                <w:rPr>
                  <w:rFonts w:ascii="Calibri" w:hAnsi="Calibri" w:cs="Calibri"/>
                  <w:color w:val="000000"/>
                  <w:sz w:val="16"/>
                  <w:szCs w:val="16"/>
                </w:rPr>
                <w:t>800</w:t>
              </w:r>
            </w:ins>
          </w:p>
        </w:tc>
        <w:tc>
          <w:tcPr>
            <w:tcW w:w="454" w:type="dxa"/>
            <w:vAlign w:val="center"/>
          </w:tcPr>
          <w:p w14:paraId="75839117" w14:textId="0D3AB0FA" w:rsidR="00BD2E78" w:rsidRPr="007E0F91" w:rsidRDefault="00BD2E78" w:rsidP="00BD2E78">
            <w:pPr>
              <w:jc w:val="center"/>
              <w:rPr>
                <w:ins w:id="14304" w:author="Στάθης Καπ" w:date="2023-03-09T06:01:00Z"/>
                <w:sz w:val="16"/>
                <w:szCs w:val="16"/>
              </w:rPr>
            </w:pPr>
            <w:ins w:id="14305" w:author="Στάθης Καπ" w:date="2023-03-09T07:06:00Z">
              <w:r>
                <w:rPr>
                  <w:rFonts w:ascii="Calibri" w:hAnsi="Calibri" w:cs="Calibri"/>
                  <w:color w:val="000000"/>
                  <w:sz w:val="16"/>
                  <w:szCs w:val="16"/>
                </w:rPr>
                <w:t>10.51</w:t>
              </w:r>
            </w:ins>
          </w:p>
        </w:tc>
        <w:tc>
          <w:tcPr>
            <w:tcW w:w="454" w:type="dxa"/>
            <w:vAlign w:val="center"/>
          </w:tcPr>
          <w:p w14:paraId="536215D1" w14:textId="74E80EE9" w:rsidR="00BD2E78" w:rsidRPr="007E0F91" w:rsidRDefault="00BD2E78" w:rsidP="00BD2E78">
            <w:pPr>
              <w:jc w:val="center"/>
              <w:rPr>
                <w:ins w:id="14306" w:author="Στάθης Καπ" w:date="2023-03-09T06:01:00Z"/>
                <w:sz w:val="16"/>
                <w:szCs w:val="16"/>
              </w:rPr>
            </w:pPr>
            <w:ins w:id="14307" w:author="Στάθης Καπ" w:date="2023-03-09T07:06:00Z">
              <w:r>
                <w:rPr>
                  <w:rFonts w:ascii="Calibri" w:hAnsi="Calibri" w:cs="Calibri"/>
                  <w:color w:val="000000"/>
                  <w:sz w:val="16"/>
                  <w:szCs w:val="16"/>
                </w:rPr>
                <w:t>0.322</w:t>
              </w:r>
            </w:ins>
          </w:p>
        </w:tc>
        <w:tc>
          <w:tcPr>
            <w:tcW w:w="461" w:type="dxa"/>
            <w:tcBorders>
              <w:right w:val="single" w:sz="4" w:space="0" w:color="auto"/>
            </w:tcBorders>
            <w:vAlign w:val="center"/>
          </w:tcPr>
          <w:p w14:paraId="74EBD381" w14:textId="0590E700" w:rsidR="00BD2E78" w:rsidRPr="007E0F91" w:rsidRDefault="00BD2E78" w:rsidP="00BD2E78">
            <w:pPr>
              <w:jc w:val="center"/>
              <w:rPr>
                <w:ins w:id="14308" w:author="Στάθης Καπ" w:date="2023-03-09T06:01:00Z"/>
                <w:sz w:val="16"/>
                <w:szCs w:val="16"/>
              </w:rPr>
            </w:pPr>
            <w:ins w:id="14309" w:author="Στάθης Καπ" w:date="2023-03-09T07:06:00Z">
              <w:r>
                <w:rPr>
                  <w:rFonts w:ascii="Calibri" w:hAnsi="Calibri" w:cs="Calibri"/>
                  <w:color w:val="000000"/>
                  <w:sz w:val="16"/>
                  <w:szCs w:val="16"/>
                </w:rPr>
                <w:t>58.13</w:t>
              </w:r>
            </w:ins>
          </w:p>
        </w:tc>
      </w:tr>
      <w:tr w:rsidR="00BD2E78" w14:paraId="18AC3356" w14:textId="77777777" w:rsidTr="001E35AD">
        <w:trPr>
          <w:trHeight w:val="170"/>
          <w:jc w:val="center"/>
          <w:ins w:id="1431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82240ED" w14:textId="77777777" w:rsidR="00BD2E78" w:rsidRPr="007E0F91" w:rsidRDefault="00BD2E78" w:rsidP="00BD2E78">
            <w:pPr>
              <w:jc w:val="center"/>
              <w:rPr>
                <w:ins w:id="14311" w:author="Στάθης Καπ" w:date="2023-03-09T06:01:00Z"/>
                <w:sz w:val="16"/>
                <w:szCs w:val="16"/>
              </w:rPr>
            </w:pPr>
            <w:ins w:id="14312" w:author="Στάθης Καπ" w:date="2023-03-09T06:01:00Z">
              <w:r w:rsidRPr="007E0F91">
                <w:rPr>
                  <w:sz w:val="16"/>
                  <w:szCs w:val="16"/>
                </w:rPr>
                <w:t>pr18</w:t>
              </w:r>
            </w:ins>
          </w:p>
        </w:tc>
        <w:tc>
          <w:tcPr>
            <w:tcW w:w="565" w:type="dxa"/>
            <w:tcBorders>
              <w:left w:val="single" w:sz="4" w:space="0" w:color="auto"/>
            </w:tcBorders>
            <w:vAlign w:val="center"/>
          </w:tcPr>
          <w:p w14:paraId="75218DAD" w14:textId="045677B8" w:rsidR="00BD2E78" w:rsidRPr="007E0F91" w:rsidRDefault="00BD2E78" w:rsidP="00BD2E78">
            <w:pPr>
              <w:jc w:val="center"/>
              <w:rPr>
                <w:ins w:id="14313" w:author="Στάθης Καπ" w:date="2023-03-09T06:01:00Z"/>
                <w:sz w:val="16"/>
                <w:szCs w:val="16"/>
              </w:rPr>
            </w:pPr>
            <w:ins w:id="14314" w:author="Στάθης Καπ" w:date="2023-03-09T07:06:00Z">
              <w:r>
                <w:rPr>
                  <w:rFonts w:ascii="Calibri" w:hAnsi="Calibri" w:cstheme="minorHAnsi"/>
                  <w:color w:val="000000"/>
                  <w:sz w:val="16"/>
                  <w:szCs w:val="16"/>
                </w:rPr>
                <w:t>1539</w:t>
              </w:r>
            </w:ins>
          </w:p>
        </w:tc>
        <w:tc>
          <w:tcPr>
            <w:tcW w:w="679" w:type="dxa"/>
            <w:tcBorders>
              <w:right w:val="single" w:sz="4" w:space="0" w:color="auto"/>
            </w:tcBorders>
            <w:vAlign w:val="center"/>
          </w:tcPr>
          <w:p w14:paraId="23450DED" w14:textId="7A83B0F5" w:rsidR="00BD2E78" w:rsidRPr="007E0F91" w:rsidRDefault="00BD2E78" w:rsidP="00BD2E78">
            <w:pPr>
              <w:jc w:val="center"/>
              <w:rPr>
                <w:ins w:id="14315" w:author="Στάθης Καπ" w:date="2023-03-09T06:01:00Z"/>
                <w:sz w:val="16"/>
                <w:szCs w:val="16"/>
              </w:rPr>
            </w:pPr>
            <w:ins w:id="14316" w:author="Στάθης Καπ" w:date="2023-03-09T07:06:00Z">
              <w:r>
                <w:rPr>
                  <w:rFonts w:ascii="Calibri" w:hAnsi="Calibri" w:cstheme="minorHAnsi"/>
                  <w:color w:val="000000"/>
                  <w:sz w:val="16"/>
                  <w:szCs w:val="16"/>
                </w:rPr>
                <w:t>1352</w:t>
              </w:r>
            </w:ins>
          </w:p>
        </w:tc>
        <w:tc>
          <w:tcPr>
            <w:tcW w:w="453" w:type="dxa"/>
            <w:tcBorders>
              <w:left w:val="single" w:sz="4" w:space="0" w:color="auto"/>
            </w:tcBorders>
            <w:vAlign w:val="center"/>
          </w:tcPr>
          <w:p w14:paraId="2B33FC1D" w14:textId="163EFE0A" w:rsidR="00BD2E78" w:rsidRPr="007E0F91" w:rsidRDefault="00BD2E78" w:rsidP="00BD2E78">
            <w:pPr>
              <w:jc w:val="center"/>
              <w:rPr>
                <w:ins w:id="14317" w:author="Στάθης Καπ" w:date="2023-03-09T06:01:00Z"/>
                <w:sz w:val="16"/>
                <w:szCs w:val="16"/>
              </w:rPr>
            </w:pPr>
            <w:ins w:id="14318" w:author="Στάθης Καπ" w:date="2023-03-09T07:06:00Z">
              <w:r>
                <w:rPr>
                  <w:rFonts w:ascii="Calibri" w:hAnsi="Calibri" w:cs="Calibri"/>
                  <w:color w:val="000000"/>
                  <w:sz w:val="16"/>
                  <w:szCs w:val="16"/>
                </w:rPr>
                <w:t>1425</w:t>
              </w:r>
            </w:ins>
          </w:p>
        </w:tc>
        <w:tc>
          <w:tcPr>
            <w:tcW w:w="708" w:type="dxa"/>
            <w:vAlign w:val="center"/>
          </w:tcPr>
          <w:p w14:paraId="045BB529" w14:textId="08987863" w:rsidR="00BD2E78" w:rsidRPr="007E0F91" w:rsidRDefault="00BD2E78" w:rsidP="00BD2E78">
            <w:pPr>
              <w:jc w:val="center"/>
              <w:rPr>
                <w:ins w:id="14319" w:author="Στάθης Καπ" w:date="2023-03-09T06:01:00Z"/>
                <w:sz w:val="16"/>
                <w:szCs w:val="16"/>
              </w:rPr>
            </w:pPr>
            <w:ins w:id="14320" w:author="Στάθης Καπ" w:date="2023-03-09T07:06:00Z">
              <w:r>
                <w:rPr>
                  <w:rFonts w:ascii="Calibri" w:hAnsi="Calibri" w:cs="Calibri"/>
                  <w:color w:val="000000"/>
                  <w:sz w:val="16"/>
                  <w:szCs w:val="16"/>
                </w:rPr>
                <w:t>7.41</w:t>
              </w:r>
            </w:ins>
          </w:p>
        </w:tc>
        <w:tc>
          <w:tcPr>
            <w:tcW w:w="652" w:type="dxa"/>
            <w:vMerge/>
            <w:tcBorders>
              <w:right w:val="single" w:sz="4" w:space="0" w:color="auto"/>
            </w:tcBorders>
            <w:vAlign w:val="center"/>
          </w:tcPr>
          <w:p w14:paraId="4D41AA74" w14:textId="77777777" w:rsidR="00BD2E78" w:rsidRPr="007E0F91" w:rsidRDefault="00BD2E78" w:rsidP="00BD2E78">
            <w:pPr>
              <w:jc w:val="center"/>
              <w:rPr>
                <w:ins w:id="14321" w:author="Στάθης Καπ" w:date="2023-03-09T06:01:00Z"/>
                <w:sz w:val="16"/>
                <w:szCs w:val="16"/>
              </w:rPr>
            </w:pPr>
          </w:p>
        </w:tc>
        <w:tc>
          <w:tcPr>
            <w:tcW w:w="453" w:type="dxa"/>
            <w:tcBorders>
              <w:left w:val="single" w:sz="4" w:space="0" w:color="auto"/>
            </w:tcBorders>
            <w:vAlign w:val="center"/>
          </w:tcPr>
          <w:p w14:paraId="6B3505B2" w14:textId="282E02D3" w:rsidR="00BD2E78" w:rsidRPr="007E0F91" w:rsidRDefault="00BD2E78" w:rsidP="00BD2E78">
            <w:pPr>
              <w:jc w:val="center"/>
              <w:rPr>
                <w:ins w:id="14322" w:author="Στάθης Καπ" w:date="2023-03-09T06:01:00Z"/>
                <w:sz w:val="16"/>
                <w:szCs w:val="16"/>
              </w:rPr>
            </w:pPr>
            <w:ins w:id="14323" w:author="Στάθης Καπ" w:date="2023-03-09T07:06:00Z">
              <w:r>
                <w:rPr>
                  <w:rFonts w:ascii="Calibri" w:hAnsi="Calibri" w:cs="Calibri"/>
                  <w:color w:val="000000"/>
                  <w:sz w:val="16"/>
                  <w:szCs w:val="16"/>
                </w:rPr>
                <w:t>1372</w:t>
              </w:r>
            </w:ins>
          </w:p>
        </w:tc>
        <w:tc>
          <w:tcPr>
            <w:tcW w:w="454" w:type="dxa"/>
            <w:vAlign w:val="center"/>
          </w:tcPr>
          <w:p w14:paraId="6C286A88" w14:textId="14C5280E" w:rsidR="00BD2E78" w:rsidRPr="007E0F91" w:rsidRDefault="00BD2E78" w:rsidP="00BD2E78">
            <w:pPr>
              <w:jc w:val="center"/>
              <w:rPr>
                <w:ins w:id="14324" w:author="Στάθης Καπ" w:date="2023-03-09T06:01:00Z"/>
                <w:sz w:val="16"/>
                <w:szCs w:val="16"/>
              </w:rPr>
            </w:pPr>
            <w:ins w:id="14325" w:author="Στάθης Καπ" w:date="2023-03-09T07:06:00Z">
              <w:r>
                <w:rPr>
                  <w:rFonts w:ascii="Calibri" w:hAnsi="Calibri" w:cs="Calibri"/>
                  <w:color w:val="000000"/>
                  <w:sz w:val="16"/>
                  <w:szCs w:val="16"/>
                </w:rPr>
                <w:t>3.72</w:t>
              </w:r>
            </w:ins>
          </w:p>
        </w:tc>
        <w:tc>
          <w:tcPr>
            <w:tcW w:w="454" w:type="dxa"/>
            <w:vAlign w:val="center"/>
          </w:tcPr>
          <w:p w14:paraId="658BE0C2" w14:textId="55F3F76F" w:rsidR="00BD2E78" w:rsidRPr="007E0F91" w:rsidRDefault="00BD2E78" w:rsidP="00BD2E78">
            <w:pPr>
              <w:jc w:val="center"/>
              <w:rPr>
                <w:ins w:id="14326" w:author="Στάθης Καπ" w:date="2023-03-09T06:01:00Z"/>
                <w:sz w:val="16"/>
                <w:szCs w:val="16"/>
              </w:rPr>
            </w:pPr>
            <w:ins w:id="14327" w:author="Στάθης Καπ" w:date="2023-03-09T07:06:00Z">
              <w:r>
                <w:rPr>
                  <w:rFonts w:ascii="Calibri" w:hAnsi="Calibri" w:cs="Calibri"/>
                  <w:color w:val="000000"/>
                  <w:sz w:val="16"/>
                  <w:szCs w:val="16"/>
                </w:rPr>
                <w:t>1.211</w:t>
              </w:r>
            </w:ins>
          </w:p>
        </w:tc>
        <w:tc>
          <w:tcPr>
            <w:tcW w:w="457" w:type="dxa"/>
            <w:tcBorders>
              <w:right w:val="single" w:sz="4" w:space="0" w:color="auto"/>
            </w:tcBorders>
            <w:vAlign w:val="center"/>
          </w:tcPr>
          <w:p w14:paraId="423A6E55" w14:textId="0B683D50" w:rsidR="00BD2E78" w:rsidRPr="007E0F91" w:rsidRDefault="00BD2E78" w:rsidP="00BD2E78">
            <w:pPr>
              <w:jc w:val="center"/>
              <w:rPr>
                <w:ins w:id="14328" w:author="Στάθης Καπ" w:date="2023-03-09T06:01:00Z"/>
                <w:sz w:val="16"/>
                <w:szCs w:val="16"/>
              </w:rPr>
            </w:pPr>
            <w:ins w:id="14329" w:author="Στάθης Καπ" w:date="2023-03-09T07:06:00Z">
              <w:r>
                <w:rPr>
                  <w:rFonts w:ascii="Calibri" w:hAnsi="Calibri" w:cs="Calibri"/>
                  <w:color w:val="000000"/>
                  <w:sz w:val="16"/>
                  <w:szCs w:val="16"/>
                </w:rPr>
                <w:t>42.96</w:t>
              </w:r>
            </w:ins>
          </w:p>
        </w:tc>
        <w:tc>
          <w:tcPr>
            <w:tcW w:w="453" w:type="dxa"/>
            <w:tcBorders>
              <w:left w:val="single" w:sz="4" w:space="0" w:color="auto"/>
            </w:tcBorders>
            <w:vAlign w:val="center"/>
          </w:tcPr>
          <w:p w14:paraId="56A79662" w14:textId="0845C9E3" w:rsidR="00BD2E78" w:rsidRPr="007E0F91" w:rsidRDefault="00BD2E78" w:rsidP="00BD2E78">
            <w:pPr>
              <w:jc w:val="center"/>
              <w:rPr>
                <w:ins w:id="14330" w:author="Στάθης Καπ" w:date="2023-03-09T06:01:00Z"/>
                <w:sz w:val="16"/>
                <w:szCs w:val="16"/>
              </w:rPr>
            </w:pPr>
            <w:ins w:id="14331" w:author="Στάθης Καπ" w:date="2023-03-09T07:06:00Z">
              <w:r>
                <w:rPr>
                  <w:rFonts w:ascii="Calibri" w:hAnsi="Calibri" w:cs="Calibri"/>
                  <w:color w:val="000000"/>
                  <w:sz w:val="16"/>
                  <w:szCs w:val="16"/>
                </w:rPr>
                <w:t>1266</w:t>
              </w:r>
            </w:ins>
          </w:p>
        </w:tc>
        <w:tc>
          <w:tcPr>
            <w:tcW w:w="454" w:type="dxa"/>
            <w:vAlign w:val="center"/>
          </w:tcPr>
          <w:p w14:paraId="76410FD4" w14:textId="68603A3E" w:rsidR="00BD2E78" w:rsidRPr="007E0F91" w:rsidRDefault="00BD2E78" w:rsidP="00BD2E78">
            <w:pPr>
              <w:jc w:val="center"/>
              <w:rPr>
                <w:ins w:id="14332" w:author="Στάθης Καπ" w:date="2023-03-09T06:01:00Z"/>
                <w:sz w:val="16"/>
                <w:szCs w:val="16"/>
              </w:rPr>
            </w:pPr>
            <w:ins w:id="14333" w:author="Στάθης Καπ" w:date="2023-03-09T07:06:00Z">
              <w:r>
                <w:rPr>
                  <w:rFonts w:ascii="Calibri" w:hAnsi="Calibri" w:cs="Calibri"/>
                  <w:color w:val="000000"/>
                  <w:sz w:val="16"/>
                  <w:szCs w:val="16"/>
                </w:rPr>
                <w:t>11.16</w:t>
              </w:r>
            </w:ins>
          </w:p>
        </w:tc>
        <w:tc>
          <w:tcPr>
            <w:tcW w:w="454" w:type="dxa"/>
            <w:vAlign w:val="center"/>
          </w:tcPr>
          <w:p w14:paraId="39093D3D" w14:textId="034CF7E3" w:rsidR="00BD2E78" w:rsidRPr="007E0F91" w:rsidRDefault="00BD2E78" w:rsidP="00BD2E78">
            <w:pPr>
              <w:jc w:val="center"/>
              <w:rPr>
                <w:ins w:id="14334" w:author="Στάθης Καπ" w:date="2023-03-09T06:01:00Z"/>
                <w:sz w:val="16"/>
                <w:szCs w:val="16"/>
              </w:rPr>
            </w:pPr>
            <w:ins w:id="14335" w:author="Στάθης Καπ" w:date="2023-03-09T07:06:00Z">
              <w:r>
                <w:rPr>
                  <w:rFonts w:ascii="Calibri" w:hAnsi="Calibri" w:cs="Calibri"/>
                  <w:color w:val="000000"/>
                  <w:sz w:val="16"/>
                  <w:szCs w:val="16"/>
                </w:rPr>
                <w:t>1.033</w:t>
              </w:r>
            </w:ins>
          </w:p>
        </w:tc>
        <w:tc>
          <w:tcPr>
            <w:tcW w:w="454" w:type="dxa"/>
            <w:tcBorders>
              <w:right w:val="single" w:sz="4" w:space="0" w:color="auto"/>
            </w:tcBorders>
            <w:vAlign w:val="center"/>
          </w:tcPr>
          <w:p w14:paraId="327F2580" w14:textId="3ACE7770" w:rsidR="00BD2E78" w:rsidRPr="007E0F91" w:rsidRDefault="00BD2E78" w:rsidP="00BD2E78">
            <w:pPr>
              <w:jc w:val="center"/>
              <w:rPr>
                <w:ins w:id="14336" w:author="Στάθης Καπ" w:date="2023-03-09T06:01:00Z"/>
                <w:sz w:val="16"/>
                <w:szCs w:val="16"/>
              </w:rPr>
            </w:pPr>
            <w:ins w:id="14337" w:author="Στάθης Καπ" w:date="2023-03-09T07:06:00Z">
              <w:r>
                <w:rPr>
                  <w:rFonts w:ascii="Calibri" w:hAnsi="Calibri" w:cs="Calibri"/>
                  <w:color w:val="000000"/>
                  <w:sz w:val="16"/>
                  <w:szCs w:val="16"/>
                </w:rPr>
                <w:t>51.34</w:t>
              </w:r>
            </w:ins>
          </w:p>
        </w:tc>
        <w:tc>
          <w:tcPr>
            <w:tcW w:w="453" w:type="dxa"/>
            <w:tcBorders>
              <w:left w:val="single" w:sz="4" w:space="0" w:color="auto"/>
            </w:tcBorders>
            <w:vAlign w:val="center"/>
          </w:tcPr>
          <w:p w14:paraId="52CE7F42" w14:textId="3C18A18A" w:rsidR="00BD2E78" w:rsidRPr="007E0F91" w:rsidRDefault="00BD2E78" w:rsidP="00BD2E78">
            <w:pPr>
              <w:jc w:val="center"/>
              <w:rPr>
                <w:ins w:id="14338" w:author="Στάθης Καπ" w:date="2023-03-09T06:01:00Z"/>
                <w:sz w:val="16"/>
                <w:szCs w:val="16"/>
              </w:rPr>
            </w:pPr>
            <w:ins w:id="14339" w:author="Στάθης Καπ" w:date="2023-03-09T07:06:00Z">
              <w:r>
                <w:rPr>
                  <w:rFonts w:ascii="Calibri" w:hAnsi="Calibri" w:cs="Calibri"/>
                  <w:color w:val="000000"/>
                  <w:sz w:val="16"/>
                  <w:szCs w:val="16"/>
                </w:rPr>
                <w:t>1245</w:t>
              </w:r>
            </w:ins>
          </w:p>
        </w:tc>
        <w:tc>
          <w:tcPr>
            <w:tcW w:w="454" w:type="dxa"/>
            <w:vAlign w:val="center"/>
          </w:tcPr>
          <w:p w14:paraId="56F4E60F" w14:textId="6DE29306" w:rsidR="00BD2E78" w:rsidRPr="007E0F91" w:rsidRDefault="00BD2E78" w:rsidP="00BD2E78">
            <w:pPr>
              <w:jc w:val="center"/>
              <w:rPr>
                <w:ins w:id="14340" w:author="Στάθης Καπ" w:date="2023-03-09T06:01:00Z"/>
                <w:sz w:val="16"/>
                <w:szCs w:val="16"/>
              </w:rPr>
            </w:pPr>
            <w:ins w:id="14341" w:author="Στάθης Καπ" w:date="2023-03-09T07:06:00Z">
              <w:r>
                <w:rPr>
                  <w:rFonts w:ascii="Calibri" w:hAnsi="Calibri" w:cs="Calibri"/>
                  <w:color w:val="000000"/>
                  <w:sz w:val="16"/>
                  <w:szCs w:val="16"/>
                </w:rPr>
                <w:t>12.63</w:t>
              </w:r>
            </w:ins>
          </w:p>
        </w:tc>
        <w:tc>
          <w:tcPr>
            <w:tcW w:w="454" w:type="dxa"/>
            <w:vAlign w:val="center"/>
          </w:tcPr>
          <w:p w14:paraId="0C2ABA8C" w14:textId="36546168" w:rsidR="00BD2E78" w:rsidRPr="007E0F91" w:rsidRDefault="00BD2E78" w:rsidP="00BD2E78">
            <w:pPr>
              <w:jc w:val="center"/>
              <w:rPr>
                <w:ins w:id="14342" w:author="Στάθης Καπ" w:date="2023-03-09T06:01:00Z"/>
                <w:sz w:val="16"/>
                <w:szCs w:val="16"/>
              </w:rPr>
            </w:pPr>
            <w:ins w:id="14343" w:author="Στάθης Καπ" w:date="2023-03-09T07:06:00Z">
              <w:r>
                <w:rPr>
                  <w:rFonts w:ascii="Calibri" w:hAnsi="Calibri" w:cs="Calibri"/>
                  <w:color w:val="000000"/>
                  <w:sz w:val="16"/>
                  <w:szCs w:val="16"/>
                </w:rPr>
                <w:t>1.339</w:t>
              </w:r>
            </w:ins>
          </w:p>
        </w:tc>
        <w:tc>
          <w:tcPr>
            <w:tcW w:w="461" w:type="dxa"/>
            <w:tcBorders>
              <w:right w:val="single" w:sz="4" w:space="0" w:color="auto"/>
            </w:tcBorders>
            <w:vAlign w:val="center"/>
          </w:tcPr>
          <w:p w14:paraId="5E435251" w14:textId="5E299DB5" w:rsidR="00BD2E78" w:rsidRPr="007E0F91" w:rsidRDefault="00BD2E78" w:rsidP="00BD2E78">
            <w:pPr>
              <w:jc w:val="center"/>
              <w:rPr>
                <w:ins w:id="14344" w:author="Στάθης Καπ" w:date="2023-03-09T06:01:00Z"/>
                <w:sz w:val="16"/>
                <w:szCs w:val="16"/>
              </w:rPr>
            </w:pPr>
            <w:ins w:id="14345" w:author="Στάθης Καπ" w:date="2023-03-09T07:06:00Z">
              <w:r>
                <w:rPr>
                  <w:rFonts w:ascii="Calibri" w:hAnsi="Calibri" w:cs="Calibri"/>
                  <w:color w:val="000000"/>
                  <w:sz w:val="16"/>
                  <w:szCs w:val="16"/>
                </w:rPr>
                <w:t>36.93</w:t>
              </w:r>
            </w:ins>
          </w:p>
        </w:tc>
      </w:tr>
      <w:tr w:rsidR="00BD2E78" w14:paraId="742A728E" w14:textId="77777777" w:rsidTr="001E35AD">
        <w:trPr>
          <w:trHeight w:val="170"/>
          <w:jc w:val="center"/>
          <w:ins w:id="1434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4ED429" w14:textId="77777777" w:rsidR="00BD2E78" w:rsidRPr="007E0F91" w:rsidRDefault="00BD2E78" w:rsidP="00BD2E78">
            <w:pPr>
              <w:jc w:val="center"/>
              <w:rPr>
                <w:ins w:id="14347" w:author="Στάθης Καπ" w:date="2023-03-09T06:01:00Z"/>
                <w:sz w:val="16"/>
                <w:szCs w:val="16"/>
              </w:rPr>
            </w:pPr>
            <w:ins w:id="14348" w:author="Στάθης Καπ" w:date="2023-03-09T06:01:00Z">
              <w:r w:rsidRPr="007E0F91">
                <w:rPr>
                  <w:sz w:val="16"/>
                  <w:szCs w:val="16"/>
                </w:rPr>
                <w:t>pr19</w:t>
              </w:r>
            </w:ins>
          </w:p>
        </w:tc>
        <w:tc>
          <w:tcPr>
            <w:tcW w:w="565" w:type="dxa"/>
            <w:tcBorders>
              <w:left w:val="single" w:sz="4" w:space="0" w:color="auto"/>
            </w:tcBorders>
            <w:vAlign w:val="center"/>
          </w:tcPr>
          <w:p w14:paraId="5E2DDDF1" w14:textId="35E32879" w:rsidR="00BD2E78" w:rsidRPr="007E0F91" w:rsidRDefault="00BD2E78" w:rsidP="00BD2E78">
            <w:pPr>
              <w:jc w:val="center"/>
              <w:rPr>
                <w:ins w:id="14349" w:author="Στάθης Καπ" w:date="2023-03-09T06:01:00Z"/>
                <w:sz w:val="16"/>
                <w:szCs w:val="16"/>
              </w:rPr>
            </w:pPr>
            <w:ins w:id="14350" w:author="Στάθης Καπ" w:date="2023-03-09T07:06:00Z">
              <w:r>
                <w:rPr>
                  <w:rFonts w:ascii="Calibri" w:hAnsi="Calibri" w:cstheme="minorHAnsi"/>
                  <w:color w:val="000000"/>
                  <w:sz w:val="16"/>
                  <w:szCs w:val="16"/>
                </w:rPr>
                <w:t>1760</w:t>
              </w:r>
            </w:ins>
          </w:p>
        </w:tc>
        <w:tc>
          <w:tcPr>
            <w:tcW w:w="679" w:type="dxa"/>
            <w:tcBorders>
              <w:right w:val="single" w:sz="4" w:space="0" w:color="auto"/>
            </w:tcBorders>
            <w:vAlign w:val="center"/>
          </w:tcPr>
          <w:p w14:paraId="20A85778" w14:textId="692C8AD1" w:rsidR="00BD2E78" w:rsidRPr="007E0F91" w:rsidRDefault="00BD2E78" w:rsidP="00BD2E78">
            <w:pPr>
              <w:jc w:val="center"/>
              <w:rPr>
                <w:ins w:id="14351" w:author="Στάθης Καπ" w:date="2023-03-09T06:01:00Z"/>
                <w:sz w:val="16"/>
                <w:szCs w:val="16"/>
              </w:rPr>
            </w:pPr>
            <w:ins w:id="14352" w:author="Στάθης Καπ" w:date="2023-03-09T07:06:00Z">
              <w:r>
                <w:rPr>
                  <w:rFonts w:ascii="Calibri" w:hAnsi="Calibri" w:cstheme="minorHAnsi"/>
                  <w:color w:val="000000"/>
                  <w:sz w:val="16"/>
                  <w:szCs w:val="16"/>
                </w:rPr>
                <w:t>1560</w:t>
              </w:r>
            </w:ins>
          </w:p>
        </w:tc>
        <w:tc>
          <w:tcPr>
            <w:tcW w:w="453" w:type="dxa"/>
            <w:tcBorders>
              <w:left w:val="single" w:sz="4" w:space="0" w:color="auto"/>
            </w:tcBorders>
            <w:vAlign w:val="center"/>
          </w:tcPr>
          <w:p w14:paraId="7530662A" w14:textId="76385570" w:rsidR="00BD2E78" w:rsidRPr="007E0F91" w:rsidRDefault="00BD2E78" w:rsidP="00BD2E78">
            <w:pPr>
              <w:jc w:val="center"/>
              <w:rPr>
                <w:ins w:id="14353" w:author="Στάθης Καπ" w:date="2023-03-09T06:01:00Z"/>
                <w:sz w:val="16"/>
                <w:szCs w:val="16"/>
              </w:rPr>
            </w:pPr>
            <w:ins w:id="14354" w:author="Στάθης Καπ" w:date="2023-03-09T07:06:00Z">
              <w:r>
                <w:rPr>
                  <w:rFonts w:ascii="Calibri" w:hAnsi="Calibri" w:cs="Calibri"/>
                  <w:color w:val="000000"/>
                  <w:sz w:val="16"/>
                  <w:szCs w:val="16"/>
                </w:rPr>
                <w:t>1613</w:t>
              </w:r>
            </w:ins>
          </w:p>
        </w:tc>
        <w:tc>
          <w:tcPr>
            <w:tcW w:w="708" w:type="dxa"/>
            <w:vAlign w:val="center"/>
          </w:tcPr>
          <w:p w14:paraId="5CCC55B6" w14:textId="34C3608B" w:rsidR="00BD2E78" w:rsidRPr="007E0F91" w:rsidRDefault="00BD2E78" w:rsidP="00BD2E78">
            <w:pPr>
              <w:jc w:val="center"/>
              <w:rPr>
                <w:ins w:id="14355" w:author="Στάθης Καπ" w:date="2023-03-09T06:01:00Z"/>
                <w:sz w:val="16"/>
                <w:szCs w:val="16"/>
              </w:rPr>
            </w:pPr>
            <w:ins w:id="14356" w:author="Στάθης Καπ" w:date="2023-03-09T07:06:00Z">
              <w:r>
                <w:rPr>
                  <w:rFonts w:ascii="Calibri" w:hAnsi="Calibri" w:cs="Calibri"/>
                  <w:color w:val="000000"/>
                  <w:sz w:val="16"/>
                  <w:szCs w:val="16"/>
                </w:rPr>
                <w:t>8.35</w:t>
              </w:r>
            </w:ins>
          </w:p>
        </w:tc>
        <w:tc>
          <w:tcPr>
            <w:tcW w:w="652" w:type="dxa"/>
            <w:vMerge/>
            <w:tcBorders>
              <w:right w:val="single" w:sz="4" w:space="0" w:color="auto"/>
            </w:tcBorders>
            <w:vAlign w:val="center"/>
          </w:tcPr>
          <w:p w14:paraId="26011C15" w14:textId="77777777" w:rsidR="00BD2E78" w:rsidRPr="007E0F91" w:rsidRDefault="00BD2E78" w:rsidP="00BD2E78">
            <w:pPr>
              <w:jc w:val="center"/>
              <w:rPr>
                <w:ins w:id="14357" w:author="Στάθης Καπ" w:date="2023-03-09T06:01:00Z"/>
                <w:sz w:val="16"/>
                <w:szCs w:val="16"/>
              </w:rPr>
            </w:pPr>
          </w:p>
        </w:tc>
        <w:tc>
          <w:tcPr>
            <w:tcW w:w="453" w:type="dxa"/>
            <w:tcBorders>
              <w:left w:val="single" w:sz="4" w:space="0" w:color="auto"/>
            </w:tcBorders>
            <w:vAlign w:val="center"/>
          </w:tcPr>
          <w:p w14:paraId="139F19DD" w14:textId="494F23BA" w:rsidR="00BD2E78" w:rsidRPr="007E0F91" w:rsidRDefault="00BD2E78" w:rsidP="00BD2E78">
            <w:pPr>
              <w:jc w:val="center"/>
              <w:rPr>
                <w:ins w:id="14358" w:author="Στάθης Καπ" w:date="2023-03-09T06:01:00Z"/>
                <w:sz w:val="16"/>
                <w:szCs w:val="16"/>
              </w:rPr>
            </w:pPr>
            <w:ins w:id="14359" w:author="Στάθης Καπ" w:date="2023-03-09T07:06:00Z">
              <w:r>
                <w:rPr>
                  <w:rFonts w:ascii="Calibri" w:hAnsi="Calibri" w:cs="Calibri"/>
                  <w:color w:val="000000"/>
                  <w:sz w:val="16"/>
                  <w:szCs w:val="16"/>
                </w:rPr>
                <w:t>1534</w:t>
              </w:r>
            </w:ins>
          </w:p>
        </w:tc>
        <w:tc>
          <w:tcPr>
            <w:tcW w:w="454" w:type="dxa"/>
            <w:vAlign w:val="center"/>
          </w:tcPr>
          <w:p w14:paraId="59AFEAA8" w14:textId="1FC14203" w:rsidR="00BD2E78" w:rsidRPr="007E0F91" w:rsidRDefault="00BD2E78" w:rsidP="00BD2E78">
            <w:pPr>
              <w:jc w:val="center"/>
              <w:rPr>
                <w:ins w:id="14360" w:author="Στάθης Καπ" w:date="2023-03-09T06:01:00Z"/>
                <w:sz w:val="16"/>
                <w:szCs w:val="16"/>
              </w:rPr>
            </w:pPr>
            <w:ins w:id="14361" w:author="Στάθης Καπ" w:date="2023-03-09T07:06:00Z">
              <w:r>
                <w:rPr>
                  <w:rFonts w:ascii="Calibri" w:hAnsi="Calibri" w:cs="Calibri"/>
                  <w:color w:val="000000"/>
                  <w:sz w:val="16"/>
                  <w:szCs w:val="16"/>
                </w:rPr>
                <w:t>4.9</w:t>
              </w:r>
            </w:ins>
          </w:p>
        </w:tc>
        <w:tc>
          <w:tcPr>
            <w:tcW w:w="454" w:type="dxa"/>
            <w:vAlign w:val="center"/>
          </w:tcPr>
          <w:p w14:paraId="4CCA11C9" w14:textId="4228B11E" w:rsidR="00BD2E78" w:rsidRPr="007E0F91" w:rsidRDefault="00BD2E78" w:rsidP="00BD2E78">
            <w:pPr>
              <w:jc w:val="center"/>
              <w:rPr>
                <w:ins w:id="14362" w:author="Στάθης Καπ" w:date="2023-03-09T06:01:00Z"/>
                <w:sz w:val="16"/>
                <w:szCs w:val="16"/>
              </w:rPr>
            </w:pPr>
            <w:ins w:id="14363" w:author="Στάθης Καπ" w:date="2023-03-09T07:06:00Z">
              <w:r>
                <w:rPr>
                  <w:rFonts w:ascii="Calibri" w:hAnsi="Calibri" w:cs="Calibri"/>
                  <w:color w:val="000000"/>
                  <w:sz w:val="16"/>
                  <w:szCs w:val="16"/>
                </w:rPr>
                <w:t>3.632</w:t>
              </w:r>
            </w:ins>
          </w:p>
        </w:tc>
        <w:tc>
          <w:tcPr>
            <w:tcW w:w="457" w:type="dxa"/>
            <w:tcBorders>
              <w:right w:val="single" w:sz="4" w:space="0" w:color="auto"/>
            </w:tcBorders>
            <w:vAlign w:val="center"/>
          </w:tcPr>
          <w:p w14:paraId="7F19354A" w14:textId="2E1F9DA6" w:rsidR="00BD2E78" w:rsidRPr="007E0F91" w:rsidRDefault="00BD2E78" w:rsidP="00BD2E78">
            <w:pPr>
              <w:jc w:val="center"/>
              <w:rPr>
                <w:ins w:id="14364" w:author="Στάθης Καπ" w:date="2023-03-09T06:01:00Z"/>
                <w:sz w:val="16"/>
                <w:szCs w:val="16"/>
              </w:rPr>
            </w:pPr>
            <w:ins w:id="14365" w:author="Στάθης Καπ" w:date="2023-03-09T07:06:00Z">
              <w:r>
                <w:rPr>
                  <w:rFonts w:ascii="Calibri" w:hAnsi="Calibri" w:cs="Calibri"/>
                  <w:color w:val="000000"/>
                  <w:sz w:val="16"/>
                  <w:szCs w:val="16"/>
                </w:rPr>
                <w:t>31.95</w:t>
              </w:r>
            </w:ins>
          </w:p>
        </w:tc>
        <w:tc>
          <w:tcPr>
            <w:tcW w:w="453" w:type="dxa"/>
            <w:tcBorders>
              <w:left w:val="single" w:sz="4" w:space="0" w:color="auto"/>
            </w:tcBorders>
            <w:vAlign w:val="center"/>
          </w:tcPr>
          <w:p w14:paraId="051E5FF5" w14:textId="3D588B14" w:rsidR="00BD2E78" w:rsidRPr="007E0F91" w:rsidRDefault="00BD2E78" w:rsidP="00BD2E78">
            <w:pPr>
              <w:jc w:val="center"/>
              <w:rPr>
                <w:ins w:id="14366" w:author="Στάθης Καπ" w:date="2023-03-09T06:01:00Z"/>
                <w:sz w:val="16"/>
                <w:szCs w:val="16"/>
              </w:rPr>
            </w:pPr>
            <w:ins w:id="14367" w:author="Στάθης Καπ" w:date="2023-03-09T07:06:00Z">
              <w:r>
                <w:rPr>
                  <w:rFonts w:ascii="Calibri" w:hAnsi="Calibri" w:cs="Calibri"/>
                  <w:color w:val="000000"/>
                  <w:sz w:val="16"/>
                  <w:szCs w:val="16"/>
                </w:rPr>
                <w:t>1490</w:t>
              </w:r>
            </w:ins>
          </w:p>
        </w:tc>
        <w:tc>
          <w:tcPr>
            <w:tcW w:w="454" w:type="dxa"/>
            <w:vAlign w:val="center"/>
          </w:tcPr>
          <w:p w14:paraId="7953E815" w14:textId="061ECD27" w:rsidR="00BD2E78" w:rsidRPr="007E0F91" w:rsidRDefault="00BD2E78" w:rsidP="00BD2E78">
            <w:pPr>
              <w:jc w:val="center"/>
              <w:rPr>
                <w:ins w:id="14368" w:author="Στάθης Καπ" w:date="2023-03-09T06:01:00Z"/>
                <w:sz w:val="16"/>
                <w:szCs w:val="16"/>
              </w:rPr>
            </w:pPr>
            <w:ins w:id="14369" w:author="Στάθης Καπ" w:date="2023-03-09T07:06:00Z">
              <w:r>
                <w:rPr>
                  <w:rFonts w:ascii="Calibri" w:hAnsi="Calibri" w:cs="Calibri"/>
                  <w:color w:val="000000"/>
                  <w:sz w:val="16"/>
                  <w:szCs w:val="16"/>
                </w:rPr>
                <w:t>7.63</w:t>
              </w:r>
            </w:ins>
          </w:p>
        </w:tc>
        <w:tc>
          <w:tcPr>
            <w:tcW w:w="454" w:type="dxa"/>
            <w:vAlign w:val="center"/>
          </w:tcPr>
          <w:p w14:paraId="22FB62AB" w14:textId="2E03B706" w:rsidR="00BD2E78" w:rsidRPr="007E0F91" w:rsidRDefault="00BD2E78" w:rsidP="00BD2E78">
            <w:pPr>
              <w:jc w:val="center"/>
              <w:rPr>
                <w:ins w:id="14370" w:author="Στάθης Καπ" w:date="2023-03-09T06:01:00Z"/>
                <w:sz w:val="16"/>
                <w:szCs w:val="16"/>
              </w:rPr>
            </w:pPr>
            <w:ins w:id="14371" w:author="Στάθης Καπ" w:date="2023-03-09T07:06:00Z">
              <w:r>
                <w:rPr>
                  <w:rFonts w:ascii="Calibri" w:hAnsi="Calibri" w:cs="Calibri"/>
                  <w:color w:val="000000"/>
                  <w:sz w:val="16"/>
                  <w:szCs w:val="16"/>
                </w:rPr>
                <w:t>1.708</w:t>
              </w:r>
            </w:ins>
          </w:p>
        </w:tc>
        <w:tc>
          <w:tcPr>
            <w:tcW w:w="454" w:type="dxa"/>
            <w:tcBorders>
              <w:right w:val="single" w:sz="4" w:space="0" w:color="auto"/>
            </w:tcBorders>
            <w:vAlign w:val="center"/>
          </w:tcPr>
          <w:p w14:paraId="21050979" w14:textId="5F912537" w:rsidR="00BD2E78" w:rsidRPr="007E0F91" w:rsidRDefault="00BD2E78" w:rsidP="00BD2E78">
            <w:pPr>
              <w:jc w:val="center"/>
              <w:rPr>
                <w:ins w:id="14372" w:author="Στάθης Καπ" w:date="2023-03-09T06:01:00Z"/>
                <w:sz w:val="16"/>
                <w:szCs w:val="16"/>
              </w:rPr>
            </w:pPr>
            <w:ins w:id="14373" w:author="Στάθης Καπ" w:date="2023-03-09T07:06:00Z">
              <w:r>
                <w:rPr>
                  <w:rFonts w:ascii="Calibri" w:hAnsi="Calibri" w:cs="Calibri"/>
                  <w:color w:val="000000"/>
                  <w:sz w:val="16"/>
                  <w:szCs w:val="16"/>
                </w:rPr>
                <w:t>68</w:t>
              </w:r>
            </w:ins>
          </w:p>
        </w:tc>
        <w:tc>
          <w:tcPr>
            <w:tcW w:w="453" w:type="dxa"/>
            <w:tcBorders>
              <w:left w:val="single" w:sz="4" w:space="0" w:color="auto"/>
            </w:tcBorders>
            <w:vAlign w:val="center"/>
          </w:tcPr>
          <w:p w14:paraId="59492825" w14:textId="5F1F369D" w:rsidR="00BD2E78" w:rsidRPr="007E0F91" w:rsidRDefault="00BD2E78" w:rsidP="00BD2E78">
            <w:pPr>
              <w:jc w:val="center"/>
              <w:rPr>
                <w:ins w:id="14374" w:author="Στάθης Καπ" w:date="2023-03-09T06:01:00Z"/>
                <w:sz w:val="16"/>
                <w:szCs w:val="16"/>
              </w:rPr>
            </w:pPr>
            <w:ins w:id="14375" w:author="Στάθης Καπ" w:date="2023-03-09T07:06:00Z">
              <w:r>
                <w:rPr>
                  <w:rFonts w:ascii="Calibri" w:hAnsi="Calibri" w:cs="Calibri"/>
                  <w:color w:val="000000"/>
                  <w:sz w:val="16"/>
                  <w:szCs w:val="16"/>
                </w:rPr>
                <w:t>1449</w:t>
              </w:r>
            </w:ins>
          </w:p>
        </w:tc>
        <w:tc>
          <w:tcPr>
            <w:tcW w:w="454" w:type="dxa"/>
            <w:vAlign w:val="center"/>
          </w:tcPr>
          <w:p w14:paraId="6695EE54" w14:textId="66EFB066" w:rsidR="00BD2E78" w:rsidRPr="007E0F91" w:rsidRDefault="00BD2E78" w:rsidP="00BD2E78">
            <w:pPr>
              <w:jc w:val="center"/>
              <w:rPr>
                <w:ins w:id="14376" w:author="Στάθης Καπ" w:date="2023-03-09T06:01:00Z"/>
                <w:sz w:val="16"/>
                <w:szCs w:val="16"/>
              </w:rPr>
            </w:pPr>
            <w:ins w:id="14377" w:author="Στάθης Καπ" w:date="2023-03-09T07:06:00Z">
              <w:r>
                <w:rPr>
                  <w:rFonts w:ascii="Calibri" w:hAnsi="Calibri" w:cs="Calibri"/>
                  <w:color w:val="000000"/>
                  <w:sz w:val="16"/>
                  <w:szCs w:val="16"/>
                </w:rPr>
                <w:t>10.17</w:t>
              </w:r>
            </w:ins>
          </w:p>
        </w:tc>
        <w:tc>
          <w:tcPr>
            <w:tcW w:w="454" w:type="dxa"/>
            <w:vAlign w:val="center"/>
          </w:tcPr>
          <w:p w14:paraId="20E4F305" w14:textId="3DF86ECA" w:rsidR="00BD2E78" w:rsidRPr="007E0F91" w:rsidRDefault="00BD2E78" w:rsidP="00BD2E78">
            <w:pPr>
              <w:jc w:val="center"/>
              <w:rPr>
                <w:ins w:id="14378" w:author="Στάθης Καπ" w:date="2023-03-09T06:01:00Z"/>
                <w:sz w:val="16"/>
                <w:szCs w:val="16"/>
              </w:rPr>
            </w:pPr>
            <w:ins w:id="14379" w:author="Στάθης Καπ" w:date="2023-03-09T07:06:00Z">
              <w:r>
                <w:rPr>
                  <w:rFonts w:ascii="Calibri" w:hAnsi="Calibri" w:cs="Calibri"/>
                  <w:color w:val="000000"/>
                  <w:sz w:val="16"/>
                  <w:szCs w:val="16"/>
                </w:rPr>
                <w:t>0.975</w:t>
              </w:r>
            </w:ins>
          </w:p>
        </w:tc>
        <w:tc>
          <w:tcPr>
            <w:tcW w:w="461" w:type="dxa"/>
            <w:tcBorders>
              <w:right w:val="single" w:sz="4" w:space="0" w:color="auto"/>
            </w:tcBorders>
            <w:vAlign w:val="center"/>
          </w:tcPr>
          <w:p w14:paraId="0A4BCCE1" w14:textId="7EBEFF30" w:rsidR="00BD2E78" w:rsidRPr="007E0F91" w:rsidRDefault="00BD2E78" w:rsidP="00BD2E78">
            <w:pPr>
              <w:jc w:val="center"/>
              <w:rPr>
                <w:ins w:id="14380" w:author="Στάθης Καπ" w:date="2023-03-09T06:01:00Z"/>
                <w:sz w:val="16"/>
                <w:szCs w:val="16"/>
              </w:rPr>
            </w:pPr>
            <w:ins w:id="14381" w:author="Στάθης Καπ" w:date="2023-03-09T07:06:00Z">
              <w:r>
                <w:rPr>
                  <w:rFonts w:ascii="Calibri" w:hAnsi="Calibri" w:cs="Calibri"/>
                  <w:color w:val="000000"/>
                  <w:sz w:val="16"/>
                  <w:szCs w:val="16"/>
                </w:rPr>
                <w:t>81.73</w:t>
              </w:r>
            </w:ins>
          </w:p>
        </w:tc>
      </w:tr>
      <w:tr w:rsidR="00BD2E78" w14:paraId="77D7C3EE"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382"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383" w:author="Στάθης Καπ" w:date="2023-03-09T06:01:00Z"/>
          <w:trPrChange w:id="14384" w:author="Στάθης Καπ" w:date="2023-03-09T07:06: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4385" w:author="Στάθης Καπ" w:date="2023-03-09T07:06: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1CFEC5A6" w14:textId="77777777" w:rsidR="00BD2E78" w:rsidRPr="007E0F91" w:rsidRDefault="00BD2E78" w:rsidP="00BD2E78">
            <w:pPr>
              <w:jc w:val="center"/>
              <w:rPr>
                <w:ins w:id="14386" w:author="Στάθης Καπ" w:date="2023-03-09T06:01:00Z"/>
                <w:sz w:val="16"/>
                <w:szCs w:val="16"/>
              </w:rPr>
            </w:pPr>
            <w:ins w:id="14387" w:author="Στάθης Καπ" w:date="2023-03-09T06:01:00Z">
              <w:r w:rsidRPr="007E0F91">
                <w:rPr>
                  <w:sz w:val="16"/>
                  <w:szCs w:val="16"/>
                </w:rPr>
                <w:t>pr20</w:t>
              </w:r>
            </w:ins>
          </w:p>
        </w:tc>
        <w:tc>
          <w:tcPr>
            <w:tcW w:w="565" w:type="dxa"/>
            <w:tcBorders>
              <w:left w:val="single" w:sz="4" w:space="0" w:color="auto"/>
              <w:bottom w:val="single" w:sz="4" w:space="0" w:color="auto"/>
            </w:tcBorders>
            <w:vAlign w:val="center"/>
            <w:tcPrChange w:id="14388" w:author="Στάθης Καπ" w:date="2023-03-09T07:06:00Z">
              <w:tcPr>
                <w:tcW w:w="565" w:type="dxa"/>
                <w:gridSpan w:val="2"/>
                <w:tcBorders>
                  <w:left w:val="single" w:sz="4" w:space="0" w:color="auto"/>
                  <w:bottom w:val="single" w:sz="4" w:space="0" w:color="auto"/>
                </w:tcBorders>
              </w:tcPr>
            </w:tcPrChange>
          </w:tcPr>
          <w:p w14:paraId="74F12959" w14:textId="3A30AFC6" w:rsidR="00BD2E78" w:rsidRPr="007E0F91" w:rsidRDefault="00BD2E78" w:rsidP="00BD2E78">
            <w:pPr>
              <w:jc w:val="center"/>
              <w:rPr>
                <w:ins w:id="14389" w:author="Στάθης Καπ" w:date="2023-03-09T06:01:00Z"/>
                <w:sz w:val="16"/>
                <w:szCs w:val="16"/>
              </w:rPr>
            </w:pPr>
            <w:ins w:id="14390" w:author="Στάθης Καπ" w:date="2023-03-09T07:06:00Z">
              <w:r>
                <w:rPr>
                  <w:rFonts w:ascii="Calibri" w:hAnsi="Calibri" w:cstheme="minorHAnsi"/>
                  <w:color w:val="000000"/>
                  <w:sz w:val="16"/>
                  <w:szCs w:val="16"/>
                </w:rPr>
                <w:t>2062</w:t>
              </w:r>
            </w:ins>
          </w:p>
        </w:tc>
        <w:tc>
          <w:tcPr>
            <w:tcW w:w="679" w:type="dxa"/>
            <w:tcBorders>
              <w:bottom w:val="single" w:sz="4" w:space="0" w:color="auto"/>
              <w:right w:val="single" w:sz="4" w:space="0" w:color="auto"/>
            </w:tcBorders>
            <w:vAlign w:val="center"/>
            <w:tcPrChange w:id="14391" w:author="Στάθης Καπ" w:date="2023-03-09T07:06:00Z">
              <w:tcPr>
                <w:tcW w:w="679" w:type="dxa"/>
                <w:gridSpan w:val="2"/>
                <w:tcBorders>
                  <w:bottom w:val="single" w:sz="4" w:space="0" w:color="auto"/>
                  <w:right w:val="single" w:sz="4" w:space="0" w:color="auto"/>
                </w:tcBorders>
              </w:tcPr>
            </w:tcPrChange>
          </w:tcPr>
          <w:p w14:paraId="62CC3670" w14:textId="7AC74922" w:rsidR="00BD2E78" w:rsidRPr="007E0F91" w:rsidRDefault="00BD2E78" w:rsidP="00BD2E78">
            <w:pPr>
              <w:jc w:val="center"/>
              <w:rPr>
                <w:ins w:id="14392" w:author="Στάθης Καπ" w:date="2023-03-09T06:01:00Z"/>
                <w:sz w:val="16"/>
                <w:szCs w:val="16"/>
              </w:rPr>
            </w:pPr>
            <w:ins w:id="14393" w:author="Στάθης Καπ" w:date="2023-03-09T07:06:00Z">
              <w:r>
                <w:rPr>
                  <w:rFonts w:ascii="Calibri" w:hAnsi="Calibri" w:cstheme="minorHAnsi"/>
                  <w:color w:val="000000"/>
                  <w:sz w:val="16"/>
                  <w:szCs w:val="16"/>
                </w:rPr>
                <w:t>1846</w:t>
              </w:r>
            </w:ins>
          </w:p>
        </w:tc>
        <w:tc>
          <w:tcPr>
            <w:tcW w:w="453" w:type="dxa"/>
            <w:tcBorders>
              <w:left w:val="single" w:sz="4" w:space="0" w:color="auto"/>
              <w:bottom w:val="single" w:sz="4" w:space="0" w:color="auto"/>
            </w:tcBorders>
            <w:vAlign w:val="center"/>
            <w:tcPrChange w:id="14394" w:author="Στάθης Καπ" w:date="2023-03-09T07:06:00Z">
              <w:tcPr>
                <w:tcW w:w="453" w:type="dxa"/>
                <w:gridSpan w:val="2"/>
                <w:tcBorders>
                  <w:left w:val="single" w:sz="4" w:space="0" w:color="auto"/>
                  <w:bottom w:val="single" w:sz="4" w:space="0" w:color="auto"/>
                </w:tcBorders>
                <w:vAlign w:val="bottom"/>
              </w:tcPr>
            </w:tcPrChange>
          </w:tcPr>
          <w:p w14:paraId="4F51514F" w14:textId="1B55085B" w:rsidR="00BD2E78" w:rsidRPr="007E0F91" w:rsidRDefault="00BD2E78" w:rsidP="00BD2E78">
            <w:pPr>
              <w:jc w:val="center"/>
              <w:rPr>
                <w:ins w:id="14395" w:author="Στάθης Καπ" w:date="2023-03-09T06:01:00Z"/>
                <w:sz w:val="16"/>
                <w:szCs w:val="16"/>
              </w:rPr>
            </w:pPr>
            <w:ins w:id="14396" w:author="Στάθης Καπ" w:date="2023-03-09T07:06:00Z">
              <w:r>
                <w:rPr>
                  <w:rFonts w:ascii="Calibri" w:hAnsi="Calibri" w:cs="Calibri"/>
                  <w:color w:val="000000"/>
                  <w:sz w:val="16"/>
                  <w:szCs w:val="16"/>
                </w:rPr>
                <w:t>1979</w:t>
              </w:r>
            </w:ins>
          </w:p>
        </w:tc>
        <w:tc>
          <w:tcPr>
            <w:tcW w:w="708" w:type="dxa"/>
            <w:tcBorders>
              <w:bottom w:val="single" w:sz="4" w:space="0" w:color="auto"/>
            </w:tcBorders>
            <w:vAlign w:val="center"/>
            <w:tcPrChange w:id="14397" w:author="Στάθης Καπ" w:date="2023-03-09T07:06:00Z">
              <w:tcPr>
                <w:tcW w:w="708" w:type="dxa"/>
                <w:gridSpan w:val="2"/>
                <w:tcBorders>
                  <w:bottom w:val="single" w:sz="4" w:space="0" w:color="auto"/>
                </w:tcBorders>
                <w:vAlign w:val="center"/>
              </w:tcPr>
            </w:tcPrChange>
          </w:tcPr>
          <w:p w14:paraId="7DA92FBE" w14:textId="15748DA7" w:rsidR="00BD2E78" w:rsidRPr="007E0F91" w:rsidRDefault="00BD2E78" w:rsidP="00BD2E78">
            <w:pPr>
              <w:jc w:val="center"/>
              <w:rPr>
                <w:ins w:id="14398" w:author="Στάθης Καπ" w:date="2023-03-09T06:01:00Z"/>
                <w:sz w:val="16"/>
                <w:szCs w:val="16"/>
              </w:rPr>
            </w:pPr>
            <w:ins w:id="14399" w:author="Στάθης Καπ" w:date="2023-03-09T07:06:00Z">
              <w:r>
                <w:rPr>
                  <w:rFonts w:ascii="Calibri" w:hAnsi="Calibri" w:cs="Calibri"/>
                  <w:color w:val="000000"/>
                  <w:sz w:val="16"/>
                  <w:szCs w:val="16"/>
                </w:rPr>
                <w:t>4.03</w:t>
              </w:r>
            </w:ins>
          </w:p>
        </w:tc>
        <w:tc>
          <w:tcPr>
            <w:tcW w:w="652" w:type="dxa"/>
            <w:vMerge/>
            <w:tcBorders>
              <w:bottom w:val="single" w:sz="4" w:space="0" w:color="auto"/>
              <w:right w:val="single" w:sz="4" w:space="0" w:color="auto"/>
            </w:tcBorders>
            <w:vAlign w:val="center"/>
            <w:tcPrChange w:id="14400" w:author="Στάθης Καπ" w:date="2023-03-09T07:06:00Z">
              <w:tcPr>
                <w:tcW w:w="652" w:type="dxa"/>
                <w:gridSpan w:val="2"/>
                <w:vMerge/>
                <w:tcBorders>
                  <w:bottom w:val="single" w:sz="4" w:space="0" w:color="auto"/>
                  <w:right w:val="single" w:sz="4" w:space="0" w:color="auto"/>
                </w:tcBorders>
                <w:vAlign w:val="bottom"/>
              </w:tcPr>
            </w:tcPrChange>
          </w:tcPr>
          <w:p w14:paraId="5E998960" w14:textId="77777777" w:rsidR="00BD2E78" w:rsidRPr="007E0F91" w:rsidRDefault="00BD2E78" w:rsidP="00BD2E78">
            <w:pPr>
              <w:jc w:val="center"/>
              <w:rPr>
                <w:ins w:id="14401" w:author="Στάθης Καπ" w:date="2023-03-09T06:01:00Z"/>
                <w:sz w:val="16"/>
                <w:szCs w:val="16"/>
              </w:rPr>
            </w:pPr>
          </w:p>
        </w:tc>
        <w:tc>
          <w:tcPr>
            <w:tcW w:w="453" w:type="dxa"/>
            <w:tcBorders>
              <w:left w:val="single" w:sz="4" w:space="0" w:color="auto"/>
              <w:bottom w:val="single" w:sz="4" w:space="0" w:color="auto"/>
            </w:tcBorders>
            <w:vAlign w:val="center"/>
            <w:tcPrChange w:id="14402" w:author="Στάθης Καπ" w:date="2023-03-09T07:06:00Z">
              <w:tcPr>
                <w:tcW w:w="453" w:type="dxa"/>
                <w:gridSpan w:val="2"/>
                <w:tcBorders>
                  <w:left w:val="single" w:sz="4" w:space="0" w:color="auto"/>
                  <w:bottom w:val="single" w:sz="4" w:space="0" w:color="auto"/>
                </w:tcBorders>
                <w:vAlign w:val="bottom"/>
              </w:tcPr>
            </w:tcPrChange>
          </w:tcPr>
          <w:p w14:paraId="433823BB" w14:textId="6E886F2A" w:rsidR="00BD2E78" w:rsidRPr="007E0F91" w:rsidRDefault="00BD2E78" w:rsidP="00BD2E78">
            <w:pPr>
              <w:jc w:val="center"/>
              <w:rPr>
                <w:ins w:id="14403" w:author="Στάθης Καπ" w:date="2023-03-09T06:01:00Z"/>
                <w:sz w:val="16"/>
                <w:szCs w:val="16"/>
              </w:rPr>
            </w:pPr>
            <w:ins w:id="14404" w:author="Στάθης Καπ" w:date="2023-03-09T07:06:00Z">
              <w:r>
                <w:rPr>
                  <w:rFonts w:ascii="Calibri" w:hAnsi="Calibri" w:cs="Calibri"/>
                  <w:color w:val="000000"/>
                  <w:sz w:val="16"/>
                  <w:szCs w:val="16"/>
                </w:rPr>
                <w:t>1873</w:t>
              </w:r>
            </w:ins>
          </w:p>
        </w:tc>
        <w:tc>
          <w:tcPr>
            <w:tcW w:w="454" w:type="dxa"/>
            <w:tcBorders>
              <w:bottom w:val="single" w:sz="4" w:space="0" w:color="auto"/>
            </w:tcBorders>
            <w:vAlign w:val="center"/>
            <w:tcPrChange w:id="14405" w:author="Στάθης Καπ" w:date="2023-03-09T07:06:00Z">
              <w:tcPr>
                <w:tcW w:w="454" w:type="dxa"/>
                <w:gridSpan w:val="2"/>
                <w:tcBorders>
                  <w:bottom w:val="single" w:sz="4" w:space="0" w:color="auto"/>
                </w:tcBorders>
                <w:vAlign w:val="center"/>
              </w:tcPr>
            </w:tcPrChange>
          </w:tcPr>
          <w:p w14:paraId="5BBFA070" w14:textId="1E80B2CB" w:rsidR="00BD2E78" w:rsidRPr="007E0F91" w:rsidRDefault="00BD2E78" w:rsidP="00BD2E78">
            <w:pPr>
              <w:jc w:val="center"/>
              <w:rPr>
                <w:ins w:id="14406" w:author="Στάθης Καπ" w:date="2023-03-09T06:01:00Z"/>
                <w:sz w:val="16"/>
                <w:szCs w:val="16"/>
              </w:rPr>
            </w:pPr>
            <w:ins w:id="14407" w:author="Στάθης Καπ" w:date="2023-03-09T07:06:00Z">
              <w:r>
                <w:rPr>
                  <w:rFonts w:ascii="Calibri" w:hAnsi="Calibri" w:cs="Calibri"/>
                  <w:color w:val="000000"/>
                  <w:sz w:val="16"/>
                  <w:szCs w:val="16"/>
                </w:rPr>
                <w:t>5.36</w:t>
              </w:r>
            </w:ins>
          </w:p>
        </w:tc>
        <w:tc>
          <w:tcPr>
            <w:tcW w:w="454" w:type="dxa"/>
            <w:tcBorders>
              <w:bottom w:val="single" w:sz="4" w:space="0" w:color="auto"/>
            </w:tcBorders>
            <w:vAlign w:val="center"/>
            <w:tcPrChange w:id="14408" w:author="Στάθης Καπ" w:date="2023-03-09T07:06:00Z">
              <w:tcPr>
                <w:tcW w:w="454" w:type="dxa"/>
                <w:gridSpan w:val="2"/>
                <w:tcBorders>
                  <w:bottom w:val="single" w:sz="4" w:space="0" w:color="auto"/>
                </w:tcBorders>
                <w:vAlign w:val="bottom"/>
              </w:tcPr>
            </w:tcPrChange>
          </w:tcPr>
          <w:p w14:paraId="617ACAEB" w14:textId="24B5998C" w:rsidR="00BD2E78" w:rsidRPr="007E0F91" w:rsidRDefault="00BD2E78" w:rsidP="00BD2E78">
            <w:pPr>
              <w:jc w:val="center"/>
              <w:rPr>
                <w:ins w:id="14409" w:author="Στάθης Καπ" w:date="2023-03-09T06:01:00Z"/>
                <w:sz w:val="16"/>
                <w:szCs w:val="16"/>
              </w:rPr>
            </w:pPr>
            <w:ins w:id="14410" w:author="Στάθης Καπ" w:date="2023-03-09T07:06:00Z">
              <w:r>
                <w:rPr>
                  <w:rFonts w:ascii="Calibri" w:hAnsi="Calibri" w:cs="Calibri"/>
                  <w:color w:val="000000"/>
                  <w:sz w:val="16"/>
                  <w:szCs w:val="16"/>
                </w:rPr>
                <w:t>3.908</w:t>
              </w:r>
            </w:ins>
          </w:p>
        </w:tc>
        <w:tc>
          <w:tcPr>
            <w:tcW w:w="457" w:type="dxa"/>
            <w:tcBorders>
              <w:bottom w:val="single" w:sz="4" w:space="0" w:color="auto"/>
              <w:right w:val="single" w:sz="4" w:space="0" w:color="auto"/>
            </w:tcBorders>
            <w:vAlign w:val="center"/>
            <w:tcPrChange w:id="14411" w:author="Στάθης Καπ" w:date="2023-03-09T07:06:00Z">
              <w:tcPr>
                <w:tcW w:w="457" w:type="dxa"/>
                <w:gridSpan w:val="2"/>
                <w:tcBorders>
                  <w:bottom w:val="single" w:sz="4" w:space="0" w:color="auto"/>
                  <w:right w:val="single" w:sz="4" w:space="0" w:color="auto"/>
                </w:tcBorders>
                <w:vAlign w:val="center"/>
              </w:tcPr>
            </w:tcPrChange>
          </w:tcPr>
          <w:p w14:paraId="3EC7783B" w14:textId="65D05EE8" w:rsidR="00BD2E78" w:rsidRPr="007E0F91" w:rsidRDefault="00BD2E78" w:rsidP="00BD2E78">
            <w:pPr>
              <w:jc w:val="center"/>
              <w:rPr>
                <w:ins w:id="14412" w:author="Στάθης Καπ" w:date="2023-03-09T06:01:00Z"/>
                <w:sz w:val="16"/>
                <w:szCs w:val="16"/>
              </w:rPr>
            </w:pPr>
            <w:ins w:id="14413" w:author="Στάθης Καπ" w:date="2023-03-09T07:06:00Z">
              <w:r>
                <w:rPr>
                  <w:rFonts w:ascii="Calibri" w:hAnsi="Calibri" w:cs="Calibri"/>
                  <w:color w:val="000000"/>
                  <w:sz w:val="16"/>
                  <w:szCs w:val="16"/>
                </w:rPr>
                <w:t>56.95</w:t>
              </w:r>
            </w:ins>
          </w:p>
        </w:tc>
        <w:tc>
          <w:tcPr>
            <w:tcW w:w="453" w:type="dxa"/>
            <w:tcBorders>
              <w:left w:val="single" w:sz="4" w:space="0" w:color="auto"/>
              <w:bottom w:val="single" w:sz="4" w:space="0" w:color="auto"/>
            </w:tcBorders>
            <w:vAlign w:val="center"/>
            <w:tcPrChange w:id="14414" w:author="Στάθης Καπ" w:date="2023-03-09T07:06:00Z">
              <w:tcPr>
                <w:tcW w:w="453" w:type="dxa"/>
                <w:gridSpan w:val="2"/>
                <w:tcBorders>
                  <w:left w:val="single" w:sz="4" w:space="0" w:color="auto"/>
                  <w:bottom w:val="single" w:sz="4" w:space="0" w:color="auto"/>
                </w:tcBorders>
                <w:vAlign w:val="bottom"/>
              </w:tcPr>
            </w:tcPrChange>
          </w:tcPr>
          <w:p w14:paraId="055C47A1" w14:textId="78722128" w:rsidR="00BD2E78" w:rsidRPr="007E0F91" w:rsidRDefault="00BD2E78" w:rsidP="00BD2E78">
            <w:pPr>
              <w:jc w:val="center"/>
              <w:rPr>
                <w:ins w:id="14415" w:author="Στάθης Καπ" w:date="2023-03-09T06:01:00Z"/>
                <w:sz w:val="16"/>
                <w:szCs w:val="16"/>
              </w:rPr>
            </w:pPr>
            <w:ins w:id="14416" w:author="Στάθης Καπ" w:date="2023-03-09T07:06:00Z">
              <w:r>
                <w:rPr>
                  <w:rFonts w:ascii="Calibri" w:hAnsi="Calibri" w:cs="Calibri"/>
                  <w:color w:val="000000"/>
                  <w:sz w:val="16"/>
                  <w:szCs w:val="16"/>
                </w:rPr>
                <w:t>1792</w:t>
              </w:r>
            </w:ins>
          </w:p>
        </w:tc>
        <w:tc>
          <w:tcPr>
            <w:tcW w:w="454" w:type="dxa"/>
            <w:tcBorders>
              <w:bottom w:val="single" w:sz="4" w:space="0" w:color="auto"/>
            </w:tcBorders>
            <w:vAlign w:val="center"/>
            <w:tcPrChange w:id="14417" w:author="Στάθης Καπ" w:date="2023-03-09T07:06:00Z">
              <w:tcPr>
                <w:tcW w:w="454" w:type="dxa"/>
                <w:gridSpan w:val="2"/>
                <w:tcBorders>
                  <w:bottom w:val="single" w:sz="4" w:space="0" w:color="auto"/>
                </w:tcBorders>
                <w:vAlign w:val="center"/>
              </w:tcPr>
            </w:tcPrChange>
          </w:tcPr>
          <w:p w14:paraId="403496F2" w14:textId="376879B3" w:rsidR="00BD2E78" w:rsidRPr="007E0F91" w:rsidRDefault="00BD2E78" w:rsidP="00BD2E78">
            <w:pPr>
              <w:jc w:val="center"/>
              <w:rPr>
                <w:ins w:id="14418" w:author="Στάθης Καπ" w:date="2023-03-09T06:01:00Z"/>
                <w:sz w:val="16"/>
                <w:szCs w:val="16"/>
              </w:rPr>
            </w:pPr>
            <w:ins w:id="14419" w:author="Στάθης Καπ" w:date="2023-03-09T07:06:00Z">
              <w:r>
                <w:rPr>
                  <w:rFonts w:ascii="Calibri" w:hAnsi="Calibri" w:cs="Calibri"/>
                  <w:color w:val="000000"/>
                  <w:sz w:val="16"/>
                  <w:szCs w:val="16"/>
                </w:rPr>
                <w:t>9.45</w:t>
              </w:r>
            </w:ins>
          </w:p>
        </w:tc>
        <w:tc>
          <w:tcPr>
            <w:tcW w:w="454" w:type="dxa"/>
            <w:tcBorders>
              <w:bottom w:val="single" w:sz="4" w:space="0" w:color="auto"/>
            </w:tcBorders>
            <w:vAlign w:val="center"/>
            <w:tcPrChange w:id="14420" w:author="Στάθης Καπ" w:date="2023-03-09T07:06:00Z">
              <w:tcPr>
                <w:tcW w:w="454" w:type="dxa"/>
                <w:gridSpan w:val="2"/>
                <w:tcBorders>
                  <w:bottom w:val="single" w:sz="4" w:space="0" w:color="auto"/>
                </w:tcBorders>
                <w:vAlign w:val="bottom"/>
              </w:tcPr>
            </w:tcPrChange>
          </w:tcPr>
          <w:p w14:paraId="3C8FA93E" w14:textId="4561B47C" w:rsidR="00BD2E78" w:rsidRPr="007E0F91" w:rsidRDefault="00BD2E78" w:rsidP="00BD2E78">
            <w:pPr>
              <w:jc w:val="center"/>
              <w:rPr>
                <w:ins w:id="14421" w:author="Στάθης Καπ" w:date="2023-03-09T06:01:00Z"/>
                <w:sz w:val="16"/>
                <w:szCs w:val="16"/>
              </w:rPr>
            </w:pPr>
            <w:ins w:id="14422" w:author="Στάθης Καπ" w:date="2023-03-09T07:06:00Z">
              <w:r>
                <w:rPr>
                  <w:rFonts w:ascii="Calibri" w:hAnsi="Calibri" w:cs="Calibri"/>
                  <w:color w:val="000000"/>
                  <w:sz w:val="16"/>
                  <w:szCs w:val="16"/>
                </w:rPr>
                <w:t>1.966</w:t>
              </w:r>
            </w:ins>
          </w:p>
        </w:tc>
        <w:tc>
          <w:tcPr>
            <w:tcW w:w="454" w:type="dxa"/>
            <w:tcBorders>
              <w:bottom w:val="single" w:sz="4" w:space="0" w:color="auto"/>
              <w:right w:val="single" w:sz="4" w:space="0" w:color="auto"/>
            </w:tcBorders>
            <w:vAlign w:val="center"/>
            <w:tcPrChange w:id="14423" w:author="Στάθης Καπ" w:date="2023-03-09T07:06:00Z">
              <w:tcPr>
                <w:tcW w:w="454" w:type="dxa"/>
                <w:gridSpan w:val="2"/>
                <w:tcBorders>
                  <w:bottom w:val="single" w:sz="4" w:space="0" w:color="auto"/>
                  <w:right w:val="single" w:sz="4" w:space="0" w:color="auto"/>
                </w:tcBorders>
                <w:vAlign w:val="center"/>
              </w:tcPr>
            </w:tcPrChange>
          </w:tcPr>
          <w:p w14:paraId="6E5C7581" w14:textId="5055D129" w:rsidR="00BD2E78" w:rsidRPr="007E0F91" w:rsidRDefault="00BD2E78" w:rsidP="00BD2E78">
            <w:pPr>
              <w:jc w:val="center"/>
              <w:rPr>
                <w:ins w:id="14424" w:author="Στάθης Καπ" w:date="2023-03-09T06:01:00Z"/>
                <w:sz w:val="16"/>
                <w:szCs w:val="16"/>
              </w:rPr>
            </w:pPr>
            <w:ins w:id="14425" w:author="Στάθης Καπ" w:date="2023-03-09T07:06:00Z">
              <w:r>
                <w:rPr>
                  <w:rFonts w:ascii="Calibri" w:hAnsi="Calibri" w:cs="Calibri"/>
                  <w:color w:val="000000"/>
                  <w:sz w:val="16"/>
                  <w:szCs w:val="16"/>
                </w:rPr>
                <w:t>78.34</w:t>
              </w:r>
            </w:ins>
          </w:p>
        </w:tc>
        <w:tc>
          <w:tcPr>
            <w:tcW w:w="453" w:type="dxa"/>
            <w:tcBorders>
              <w:left w:val="single" w:sz="4" w:space="0" w:color="auto"/>
              <w:bottom w:val="single" w:sz="4" w:space="0" w:color="auto"/>
            </w:tcBorders>
            <w:vAlign w:val="center"/>
            <w:tcPrChange w:id="14426" w:author="Στάθης Καπ" w:date="2023-03-09T07:06:00Z">
              <w:tcPr>
                <w:tcW w:w="453" w:type="dxa"/>
                <w:gridSpan w:val="2"/>
                <w:tcBorders>
                  <w:left w:val="single" w:sz="4" w:space="0" w:color="auto"/>
                  <w:bottom w:val="single" w:sz="4" w:space="0" w:color="auto"/>
                </w:tcBorders>
                <w:vAlign w:val="bottom"/>
              </w:tcPr>
            </w:tcPrChange>
          </w:tcPr>
          <w:p w14:paraId="6C14C8BA" w14:textId="23F2349F" w:rsidR="00BD2E78" w:rsidRPr="007E0F91" w:rsidRDefault="00BD2E78" w:rsidP="00BD2E78">
            <w:pPr>
              <w:jc w:val="center"/>
              <w:rPr>
                <w:ins w:id="14427" w:author="Στάθης Καπ" w:date="2023-03-09T06:01:00Z"/>
                <w:sz w:val="16"/>
                <w:szCs w:val="16"/>
              </w:rPr>
            </w:pPr>
            <w:ins w:id="14428" w:author="Στάθης Καπ" w:date="2023-03-09T07:06:00Z">
              <w:r>
                <w:rPr>
                  <w:rFonts w:ascii="Calibri" w:hAnsi="Calibri" w:cs="Calibri"/>
                  <w:color w:val="000000"/>
                  <w:sz w:val="16"/>
                  <w:szCs w:val="16"/>
                </w:rPr>
                <w:t>1720</w:t>
              </w:r>
            </w:ins>
          </w:p>
        </w:tc>
        <w:tc>
          <w:tcPr>
            <w:tcW w:w="454" w:type="dxa"/>
            <w:tcBorders>
              <w:bottom w:val="single" w:sz="4" w:space="0" w:color="auto"/>
            </w:tcBorders>
            <w:vAlign w:val="center"/>
            <w:tcPrChange w:id="14429" w:author="Στάθης Καπ" w:date="2023-03-09T07:06:00Z">
              <w:tcPr>
                <w:tcW w:w="454" w:type="dxa"/>
                <w:gridSpan w:val="2"/>
                <w:tcBorders>
                  <w:bottom w:val="single" w:sz="4" w:space="0" w:color="auto"/>
                </w:tcBorders>
                <w:vAlign w:val="center"/>
              </w:tcPr>
            </w:tcPrChange>
          </w:tcPr>
          <w:p w14:paraId="746572F1" w14:textId="3BAB7589" w:rsidR="00BD2E78" w:rsidRPr="007E0F91" w:rsidRDefault="00BD2E78" w:rsidP="00BD2E78">
            <w:pPr>
              <w:jc w:val="center"/>
              <w:rPr>
                <w:ins w:id="14430" w:author="Στάθης Καπ" w:date="2023-03-09T06:01:00Z"/>
                <w:sz w:val="16"/>
                <w:szCs w:val="16"/>
              </w:rPr>
            </w:pPr>
            <w:ins w:id="14431" w:author="Στάθης Καπ" w:date="2023-03-09T07:06:00Z">
              <w:r>
                <w:rPr>
                  <w:rFonts w:ascii="Calibri" w:hAnsi="Calibri" w:cs="Calibri"/>
                  <w:color w:val="000000"/>
                  <w:sz w:val="16"/>
                  <w:szCs w:val="16"/>
                </w:rPr>
                <w:t>13.09</w:t>
              </w:r>
            </w:ins>
          </w:p>
        </w:tc>
        <w:tc>
          <w:tcPr>
            <w:tcW w:w="454" w:type="dxa"/>
            <w:tcBorders>
              <w:bottom w:val="single" w:sz="4" w:space="0" w:color="auto"/>
            </w:tcBorders>
            <w:vAlign w:val="center"/>
            <w:tcPrChange w:id="14432" w:author="Στάθης Καπ" w:date="2023-03-09T07:06:00Z">
              <w:tcPr>
                <w:tcW w:w="454" w:type="dxa"/>
                <w:gridSpan w:val="2"/>
                <w:tcBorders>
                  <w:bottom w:val="single" w:sz="4" w:space="0" w:color="auto"/>
                </w:tcBorders>
                <w:vAlign w:val="bottom"/>
              </w:tcPr>
            </w:tcPrChange>
          </w:tcPr>
          <w:p w14:paraId="72F76CA0" w14:textId="249ECCDD" w:rsidR="00BD2E78" w:rsidRPr="007E0F91" w:rsidRDefault="00BD2E78" w:rsidP="00BD2E78">
            <w:pPr>
              <w:jc w:val="center"/>
              <w:rPr>
                <w:ins w:id="14433" w:author="Στάθης Καπ" w:date="2023-03-09T06:01:00Z"/>
                <w:sz w:val="16"/>
                <w:szCs w:val="16"/>
              </w:rPr>
            </w:pPr>
            <w:ins w:id="14434" w:author="Στάθης Καπ" w:date="2023-03-09T07:06:00Z">
              <w:r>
                <w:rPr>
                  <w:rFonts w:ascii="Calibri" w:hAnsi="Calibri" w:cs="Calibri"/>
                  <w:color w:val="000000"/>
                  <w:sz w:val="16"/>
                  <w:szCs w:val="16"/>
                </w:rPr>
                <w:t>2.129</w:t>
              </w:r>
            </w:ins>
          </w:p>
        </w:tc>
        <w:tc>
          <w:tcPr>
            <w:tcW w:w="461" w:type="dxa"/>
            <w:tcBorders>
              <w:bottom w:val="single" w:sz="4" w:space="0" w:color="auto"/>
              <w:right w:val="single" w:sz="4" w:space="0" w:color="auto"/>
            </w:tcBorders>
            <w:vAlign w:val="center"/>
            <w:tcPrChange w:id="14435" w:author="Στάθης Καπ" w:date="2023-03-09T07:06:00Z">
              <w:tcPr>
                <w:tcW w:w="461" w:type="dxa"/>
                <w:gridSpan w:val="2"/>
                <w:tcBorders>
                  <w:bottom w:val="single" w:sz="4" w:space="0" w:color="auto"/>
                  <w:right w:val="single" w:sz="4" w:space="0" w:color="auto"/>
                </w:tcBorders>
                <w:vAlign w:val="center"/>
              </w:tcPr>
            </w:tcPrChange>
          </w:tcPr>
          <w:p w14:paraId="190F37AE" w14:textId="7B25FDCB" w:rsidR="00BD2E78" w:rsidRPr="007E0F91" w:rsidRDefault="00BD2E78" w:rsidP="00BD2E78">
            <w:pPr>
              <w:jc w:val="center"/>
              <w:rPr>
                <w:ins w:id="14436" w:author="Στάθης Καπ" w:date="2023-03-09T06:01:00Z"/>
                <w:sz w:val="16"/>
                <w:szCs w:val="16"/>
              </w:rPr>
            </w:pPr>
            <w:ins w:id="14437" w:author="Στάθης Καπ" w:date="2023-03-09T07:06:00Z">
              <w:r>
                <w:rPr>
                  <w:rFonts w:ascii="Calibri" w:hAnsi="Calibri" w:cs="Calibri"/>
                  <w:color w:val="000000"/>
                  <w:sz w:val="16"/>
                  <w:szCs w:val="16"/>
                </w:rPr>
                <w:t>76.55</w:t>
              </w:r>
            </w:ins>
          </w:p>
        </w:tc>
      </w:tr>
    </w:tbl>
    <w:p w14:paraId="1E68F43D" w14:textId="24FEF145" w:rsidR="00F665AE" w:rsidRDefault="00F665AE" w:rsidP="00AC6F02">
      <w:pPr>
        <w:rPr>
          <w:ins w:id="14438" w:author="Στάθης Καπ" w:date="2023-03-09T06:08:00Z"/>
        </w:rPr>
      </w:pPr>
    </w:p>
    <w:p w14:paraId="358F7280" w14:textId="59B1E000" w:rsidR="006B2DE3" w:rsidRPr="00494D04" w:rsidRDefault="006B2DE3" w:rsidP="000D1691">
      <w:pPr>
        <w:pStyle w:val="Caption"/>
        <w:keepNext/>
        <w:spacing w:after="0"/>
        <w:rPr>
          <w:ins w:id="14439" w:author="Στάθης Καπ" w:date="2023-03-09T06:23:00Z"/>
          <w:lang w:val="el-GR"/>
          <w:rPrChange w:id="14440" w:author="Στάθης Καπ" w:date="2023-03-09T07:18:00Z">
            <w:rPr>
              <w:ins w:id="14441" w:author="Στάθης Καπ" w:date="2023-03-09T06:23:00Z"/>
            </w:rPr>
          </w:rPrChange>
        </w:rPr>
        <w:pPrChange w:id="14442" w:author="Στάθης Καπ" w:date="2023-03-13T04:49:00Z">
          <w:pPr/>
        </w:pPrChange>
      </w:pPr>
      <w:ins w:id="14443" w:author="Στάθης Καπ" w:date="2023-03-09T06:23:00Z">
        <w:r w:rsidRPr="00494D04">
          <w:rPr>
            <w:lang w:val="el-GR"/>
            <w:rPrChange w:id="14444" w:author="Στάθης Καπ" w:date="2023-03-09T07:18:00Z">
              <w:rPr>
                <w:b/>
                <w:iCs/>
              </w:rPr>
            </w:rPrChange>
          </w:rPr>
          <w:t xml:space="preserve">Πίνακας </w:t>
        </w:r>
      </w:ins>
      <w:ins w:id="14445"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4446"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4447" w:author="Στάθης Καπ" w:date="2023-03-11T10:39:00Z">
        <w:r w:rsidR="00657928">
          <w:rPr>
            <w:noProof/>
            <w:lang w:val="el-GR"/>
          </w:rPr>
          <w:t>5</w:t>
        </w:r>
      </w:ins>
      <w:ins w:id="14448" w:author="Στάθης Καπ" w:date="2023-03-09T08:43:00Z">
        <w:r w:rsidR="00C148DE">
          <w:rPr>
            <w:lang w:val="el-GR"/>
          </w:rPr>
          <w:fldChar w:fldCharType="end"/>
        </w:r>
      </w:ins>
      <w:ins w:id="14449" w:author="Στάθης Καπ" w:date="2023-03-09T06:23:00Z">
        <w:r>
          <w:rPr>
            <w:lang w:val="el-GR"/>
          </w:rPr>
          <w:t xml:space="preserve">: </w:t>
        </w:r>
        <w:r w:rsidRPr="00985DA0">
          <w:rPr>
            <w:lang w:val="el-GR"/>
          </w:rPr>
          <w:t xml:space="preserve">Πειραματικά αποτελέσματα για τα στιγμιότυπα εισόδου των </w:t>
        </w:r>
        <w:r>
          <w:t>Solomon</w:t>
        </w:r>
        <w:r w:rsidRPr="00494D04">
          <w:rPr>
            <w:lang w:val="el-GR"/>
            <w:rPrChange w:id="14450" w:author="Στάθης Καπ" w:date="2023-03-09T07:18:00Z">
              <w:rPr>
                <w:b/>
                <w:iCs/>
              </w:rPr>
            </w:rPrChange>
          </w:rPr>
          <w:t xml:space="preserve"> (</w:t>
        </w:r>
        <w:r>
          <w:t>m</w:t>
        </w:r>
        <w:r w:rsidRPr="00494D04">
          <w:rPr>
            <w:lang w:val="el-GR"/>
            <w:rPrChange w:id="14451" w:author="Στάθης Καπ" w:date="2023-03-09T07:18:00Z">
              <w:rPr>
                <w:b/>
                <w:iCs/>
              </w:rPr>
            </w:rPrChange>
          </w:rPr>
          <w:t>=1)</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4452">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E3D2E" w14:paraId="3F61C26D" w14:textId="77777777" w:rsidTr="009861B1">
        <w:trPr>
          <w:trHeight w:val="170"/>
          <w:jc w:val="center"/>
          <w:ins w:id="14453" w:author="Στάθης Καπ" w:date="2023-03-09T06:08:00Z"/>
        </w:trPr>
        <w:tc>
          <w:tcPr>
            <w:tcW w:w="453" w:type="dxa"/>
            <w:tcBorders>
              <w:top w:val="single" w:sz="4" w:space="0" w:color="auto"/>
              <w:left w:val="single" w:sz="4" w:space="0" w:color="auto"/>
              <w:bottom w:val="single" w:sz="4" w:space="0" w:color="auto"/>
            </w:tcBorders>
            <w:shd w:val="clear" w:color="auto" w:fill="E7E6E6" w:themeFill="background2"/>
          </w:tcPr>
          <w:p w14:paraId="5B54A5B9" w14:textId="77777777" w:rsidR="006E3D2E" w:rsidRPr="009861B1" w:rsidRDefault="006E3D2E" w:rsidP="009861B1">
            <w:pPr>
              <w:jc w:val="center"/>
              <w:rPr>
                <w:ins w:id="14454" w:author="Στάθης Καπ" w:date="2023-03-09T06:08:00Z"/>
                <w:sz w:val="16"/>
                <w:szCs w:val="16"/>
                <w:lang w:val="el-GR"/>
              </w:rPr>
            </w:pPr>
          </w:p>
        </w:tc>
        <w:tc>
          <w:tcPr>
            <w:tcW w:w="565" w:type="dxa"/>
            <w:tcBorders>
              <w:top w:val="single" w:sz="4" w:space="0" w:color="auto"/>
              <w:bottom w:val="single" w:sz="4" w:space="0" w:color="auto"/>
            </w:tcBorders>
            <w:shd w:val="clear" w:color="auto" w:fill="E7E6E6" w:themeFill="background2"/>
          </w:tcPr>
          <w:p w14:paraId="59668E3C" w14:textId="77777777" w:rsidR="006E3D2E" w:rsidRPr="009861B1" w:rsidRDefault="006E3D2E" w:rsidP="009861B1">
            <w:pPr>
              <w:jc w:val="center"/>
              <w:rPr>
                <w:ins w:id="14455" w:author="Στάθης Καπ" w:date="2023-03-09T06:08:00Z"/>
                <w:sz w:val="16"/>
                <w:szCs w:val="16"/>
              </w:rPr>
            </w:pPr>
            <w:ins w:id="14456" w:author="Στάθης Καπ" w:date="2023-03-09T06:08: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E6B8071" w14:textId="77777777" w:rsidR="006E3D2E" w:rsidRPr="009861B1" w:rsidRDefault="006E3D2E" w:rsidP="009861B1">
            <w:pPr>
              <w:jc w:val="center"/>
              <w:rPr>
                <w:ins w:id="14457" w:author="Στάθης Καπ" w:date="2023-03-09T06:08:00Z"/>
                <w:sz w:val="16"/>
                <w:szCs w:val="16"/>
              </w:rPr>
            </w:pPr>
            <w:ins w:id="14458" w:author="Στάθης Καπ" w:date="2023-03-09T06: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0D2B576E" w14:textId="77777777" w:rsidR="006E3D2E" w:rsidRPr="009861B1" w:rsidRDefault="006E3D2E" w:rsidP="009861B1">
            <w:pPr>
              <w:jc w:val="center"/>
              <w:rPr>
                <w:ins w:id="14459" w:author="Στάθης Καπ" w:date="2023-03-09T06:08:00Z"/>
                <w:sz w:val="16"/>
                <w:szCs w:val="16"/>
              </w:rPr>
            </w:pPr>
            <w:ins w:id="14460" w:author="Στάθης Καπ" w:date="2023-03-09T06:08: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2C5CB69" w14:textId="77777777" w:rsidR="006E3D2E" w:rsidRPr="007E0F91" w:rsidRDefault="006E3D2E" w:rsidP="009861B1">
            <w:pPr>
              <w:jc w:val="center"/>
              <w:rPr>
                <w:ins w:id="14461" w:author="Στάθης Καπ" w:date="2023-03-09T06:08:00Z"/>
                <w:sz w:val="16"/>
                <w:szCs w:val="16"/>
              </w:rPr>
            </w:pPr>
            <w:ins w:id="14462" w:author="Στάθης Καπ" w:date="2023-03-09T06:08: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09195AAF" w14:textId="77777777" w:rsidR="006E3D2E" w:rsidRPr="007E0F91" w:rsidRDefault="006E3D2E" w:rsidP="009861B1">
            <w:pPr>
              <w:jc w:val="center"/>
              <w:rPr>
                <w:ins w:id="14463" w:author="Στάθης Καπ" w:date="2023-03-09T06:08:00Z"/>
                <w:sz w:val="16"/>
                <w:szCs w:val="16"/>
              </w:rPr>
            </w:pPr>
            <w:ins w:id="14464" w:author="Στάθης Καπ" w:date="2023-03-09T06:08: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2CB88F64" w14:textId="77777777" w:rsidR="006E3D2E" w:rsidRPr="007E0F91" w:rsidRDefault="006E3D2E" w:rsidP="009861B1">
            <w:pPr>
              <w:jc w:val="center"/>
              <w:rPr>
                <w:ins w:id="14465" w:author="Στάθης Καπ" w:date="2023-03-09T06:08:00Z"/>
                <w:sz w:val="16"/>
                <w:szCs w:val="16"/>
              </w:rPr>
            </w:pPr>
            <w:ins w:id="14466" w:author="Στάθης Καπ" w:date="2023-03-09T06:08:00Z">
              <w:r w:rsidRPr="007E0F91">
                <w:rPr>
                  <w:sz w:val="16"/>
                  <w:szCs w:val="16"/>
                </w:rPr>
                <w:t>S=4</w:t>
              </w:r>
            </w:ins>
          </w:p>
        </w:tc>
      </w:tr>
      <w:tr w:rsidR="006E3D2E" w14:paraId="69EC55DB" w14:textId="77777777" w:rsidTr="009861B1">
        <w:trPr>
          <w:trHeight w:val="170"/>
          <w:jc w:val="center"/>
          <w:ins w:id="14467" w:author="Στάθης Καπ" w:date="2023-03-09T06:08:00Z"/>
        </w:trPr>
        <w:tc>
          <w:tcPr>
            <w:tcW w:w="453" w:type="dxa"/>
            <w:vMerge w:val="restart"/>
            <w:tcBorders>
              <w:top w:val="single" w:sz="4" w:space="0" w:color="auto"/>
              <w:left w:val="single" w:sz="4" w:space="0" w:color="auto"/>
            </w:tcBorders>
            <w:shd w:val="clear" w:color="auto" w:fill="E7E6E6" w:themeFill="background2"/>
            <w:vAlign w:val="center"/>
          </w:tcPr>
          <w:p w14:paraId="246C93EF" w14:textId="77777777" w:rsidR="006E3D2E" w:rsidRPr="009861B1" w:rsidRDefault="006E3D2E" w:rsidP="009861B1">
            <w:pPr>
              <w:jc w:val="center"/>
              <w:rPr>
                <w:ins w:id="14468" w:author="Στάθης Καπ" w:date="2023-03-09T06:08:00Z"/>
                <w:sz w:val="16"/>
                <w:szCs w:val="16"/>
              </w:rPr>
            </w:pPr>
            <w:ins w:id="14469" w:author="Στάθης Καπ" w:date="2023-03-09T06:08: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740479" w14:textId="77777777" w:rsidR="006E3D2E" w:rsidRPr="009861B1" w:rsidRDefault="006E3D2E" w:rsidP="009861B1">
            <w:pPr>
              <w:jc w:val="center"/>
              <w:rPr>
                <w:ins w:id="14470" w:author="Στάθης Καπ" w:date="2023-03-09T06:08:00Z"/>
                <w:sz w:val="16"/>
                <w:szCs w:val="16"/>
              </w:rPr>
            </w:pPr>
            <w:ins w:id="14471" w:author="Στάθης Καπ" w:date="2023-03-09T06:08: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1DC8F31" w14:textId="77777777" w:rsidR="006E3D2E" w:rsidRPr="009861B1" w:rsidRDefault="006E3D2E" w:rsidP="009861B1">
            <w:pPr>
              <w:jc w:val="center"/>
              <w:rPr>
                <w:ins w:id="14472" w:author="Στάθης Καπ" w:date="2023-03-09T06:08:00Z"/>
                <w:sz w:val="16"/>
                <w:szCs w:val="16"/>
              </w:rPr>
            </w:pPr>
            <w:ins w:id="14473" w:author="Στάθης Καπ" w:date="2023-03-09T06:08: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6E20BF" w14:textId="77777777" w:rsidR="006E3D2E" w:rsidRPr="009861B1" w:rsidRDefault="006E3D2E" w:rsidP="009861B1">
            <w:pPr>
              <w:jc w:val="center"/>
              <w:rPr>
                <w:ins w:id="14474" w:author="Στάθης Καπ" w:date="2023-03-09T06:08:00Z"/>
                <w:sz w:val="16"/>
                <w:szCs w:val="16"/>
              </w:rPr>
            </w:pPr>
            <w:ins w:id="14475" w:author="Στάθης Καπ" w:date="2023-03-09T06:08: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CEAFFFA" w14:textId="77777777" w:rsidR="006E3D2E" w:rsidRPr="009861B1" w:rsidRDefault="006E3D2E" w:rsidP="009861B1">
            <w:pPr>
              <w:jc w:val="center"/>
              <w:rPr>
                <w:ins w:id="14476" w:author="Στάθης Καπ" w:date="2023-03-09T06:08:00Z"/>
                <w:sz w:val="16"/>
                <w:szCs w:val="16"/>
              </w:rPr>
            </w:pPr>
            <w:ins w:id="14477" w:author="Στάθης Καπ" w:date="2023-03-09T06:08: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E6AE354" w14:textId="77777777" w:rsidR="006E3D2E" w:rsidRPr="009861B1" w:rsidRDefault="006E3D2E" w:rsidP="009861B1">
            <w:pPr>
              <w:jc w:val="center"/>
              <w:rPr>
                <w:ins w:id="14478" w:author="Στάθης Καπ" w:date="2023-03-09T06:08:00Z"/>
                <w:sz w:val="16"/>
                <w:szCs w:val="16"/>
              </w:rPr>
            </w:pPr>
            <w:ins w:id="14479" w:author="Στάθης Καπ" w:date="2023-03-09T06:08: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59FC842" w14:textId="77777777" w:rsidR="006E3D2E" w:rsidRPr="007E0F91" w:rsidRDefault="006E3D2E" w:rsidP="009861B1">
            <w:pPr>
              <w:jc w:val="center"/>
              <w:rPr>
                <w:ins w:id="14480" w:author="Στάθης Καπ" w:date="2023-03-09T06:08:00Z"/>
                <w:sz w:val="16"/>
                <w:szCs w:val="16"/>
              </w:rPr>
            </w:pPr>
            <w:ins w:id="14481"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DD27566" w14:textId="77777777" w:rsidR="006E3D2E" w:rsidRPr="007E0F91" w:rsidRDefault="006E3D2E" w:rsidP="009861B1">
            <w:pPr>
              <w:jc w:val="center"/>
              <w:rPr>
                <w:ins w:id="14482" w:author="Στάθης Καπ" w:date="2023-03-09T06:08:00Z"/>
                <w:sz w:val="16"/>
                <w:szCs w:val="16"/>
              </w:rPr>
            </w:pPr>
            <w:ins w:id="14483" w:author="Στάθης Καπ" w:date="2023-03-09T06:08: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DEEB9B3" w14:textId="77777777" w:rsidR="006E3D2E" w:rsidRPr="007E0F91" w:rsidRDefault="006E3D2E" w:rsidP="009861B1">
            <w:pPr>
              <w:jc w:val="center"/>
              <w:rPr>
                <w:ins w:id="14484" w:author="Στάθης Καπ" w:date="2023-03-09T06:08:00Z"/>
                <w:sz w:val="16"/>
                <w:szCs w:val="16"/>
              </w:rPr>
            </w:pPr>
            <w:ins w:id="14485"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A56D462" w14:textId="77777777" w:rsidR="006E3D2E" w:rsidRPr="007E0F91" w:rsidRDefault="006E3D2E" w:rsidP="009861B1">
            <w:pPr>
              <w:jc w:val="center"/>
              <w:rPr>
                <w:ins w:id="14486" w:author="Στάθης Καπ" w:date="2023-03-09T06:08:00Z"/>
                <w:sz w:val="16"/>
                <w:szCs w:val="16"/>
              </w:rPr>
            </w:pPr>
            <w:ins w:id="14487" w:author="Στάθης Καπ" w:date="2023-03-09T06:08: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01E6A99" w14:textId="77777777" w:rsidR="006E3D2E" w:rsidRPr="007E0F91" w:rsidRDefault="006E3D2E" w:rsidP="009861B1">
            <w:pPr>
              <w:jc w:val="center"/>
              <w:rPr>
                <w:ins w:id="14488" w:author="Στάθης Καπ" w:date="2023-03-09T06:08:00Z"/>
                <w:sz w:val="16"/>
                <w:szCs w:val="16"/>
              </w:rPr>
            </w:pPr>
            <w:ins w:id="14489" w:author="Στάθης Καπ" w:date="2023-03-09T06:08:00Z">
              <w:r w:rsidRPr="007E0F91">
                <w:rPr>
                  <w:sz w:val="16"/>
                  <w:szCs w:val="16"/>
                </w:rPr>
                <w:t>CPU(s)</w:t>
              </w:r>
            </w:ins>
          </w:p>
        </w:tc>
      </w:tr>
      <w:tr w:rsidR="006E3D2E" w14:paraId="654A9B47" w14:textId="77777777" w:rsidTr="009861B1">
        <w:trPr>
          <w:trHeight w:val="170"/>
          <w:jc w:val="center"/>
          <w:ins w:id="14490" w:author="Στάθης Καπ" w:date="2023-03-09T06:08:00Z"/>
        </w:trPr>
        <w:tc>
          <w:tcPr>
            <w:tcW w:w="453" w:type="dxa"/>
            <w:vMerge/>
            <w:tcBorders>
              <w:left w:val="single" w:sz="4" w:space="0" w:color="auto"/>
              <w:bottom w:val="single" w:sz="4" w:space="0" w:color="auto"/>
            </w:tcBorders>
            <w:shd w:val="clear" w:color="auto" w:fill="E7E6E6" w:themeFill="background2"/>
          </w:tcPr>
          <w:p w14:paraId="2AA6B071" w14:textId="77777777" w:rsidR="006E3D2E" w:rsidRPr="009861B1" w:rsidRDefault="006E3D2E" w:rsidP="009861B1">
            <w:pPr>
              <w:jc w:val="center"/>
              <w:rPr>
                <w:ins w:id="14491" w:author="Στάθης Καπ" w:date="2023-03-09T06:08:00Z"/>
                <w:sz w:val="14"/>
                <w:szCs w:val="14"/>
              </w:rPr>
            </w:pPr>
          </w:p>
        </w:tc>
        <w:tc>
          <w:tcPr>
            <w:tcW w:w="565" w:type="dxa"/>
            <w:vMerge/>
            <w:tcBorders>
              <w:bottom w:val="single" w:sz="4" w:space="0" w:color="auto"/>
            </w:tcBorders>
            <w:shd w:val="clear" w:color="auto" w:fill="E7E6E6" w:themeFill="background2"/>
          </w:tcPr>
          <w:p w14:paraId="57CB9885" w14:textId="77777777" w:rsidR="006E3D2E" w:rsidRPr="009861B1" w:rsidRDefault="006E3D2E" w:rsidP="009861B1">
            <w:pPr>
              <w:jc w:val="center"/>
              <w:rPr>
                <w:ins w:id="14492" w:author="Στάθης Καπ" w:date="2023-03-09T06:08:00Z"/>
                <w:sz w:val="14"/>
                <w:szCs w:val="14"/>
              </w:rPr>
            </w:pPr>
          </w:p>
        </w:tc>
        <w:tc>
          <w:tcPr>
            <w:tcW w:w="679" w:type="dxa"/>
            <w:vMerge/>
            <w:tcBorders>
              <w:bottom w:val="single" w:sz="4" w:space="0" w:color="auto"/>
            </w:tcBorders>
            <w:shd w:val="clear" w:color="auto" w:fill="E7E6E6" w:themeFill="background2"/>
          </w:tcPr>
          <w:p w14:paraId="38A70C5F" w14:textId="77777777" w:rsidR="006E3D2E" w:rsidRPr="009861B1" w:rsidRDefault="006E3D2E" w:rsidP="009861B1">
            <w:pPr>
              <w:jc w:val="center"/>
              <w:rPr>
                <w:ins w:id="14493" w:author="Στάθης Καπ" w:date="2023-03-09T06:08:00Z"/>
                <w:sz w:val="14"/>
                <w:szCs w:val="14"/>
              </w:rPr>
            </w:pPr>
          </w:p>
        </w:tc>
        <w:tc>
          <w:tcPr>
            <w:tcW w:w="453" w:type="dxa"/>
            <w:tcBorders>
              <w:top w:val="single" w:sz="4" w:space="0" w:color="auto"/>
              <w:bottom w:val="single" w:sz="4" w:space="0" w:color="auto"/>
            </w:tcBorders>
            <w:shd w:val="clear" w:color="auto" w:fill="E7E6E6" w:themeFill="background2"/>
          </w:tcPr>
          <w:p w14:paraId="7B925B1F" w14:textId="77777777" w:rsidR="006E3D2E" w:rsidRPr="009861B1" w:rsidRDefault="006E3D2E" w:rsidP="009861B1">
            <w:pPr>
              <w:jc w:val="center"/>
              <w:rPr>
                <w:ins w:id="14494" w:author="Στάθης Καπ" w:date="2023-03-09T06:08:00Z"/>
                <w:sz w:val="14"/>
                <w:szCs w:val="14"/>
              </w:rPr>
            </w:pPr>
            <w:ins w:id="14495" w:author="Στάθης Καπ" w:date="2023-03-09T06:08: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38BEA075" w14:textId="77777777" w:rsidR="006E3D2E" w:rsidRPr="009861B1" w:rsidRDefault="006E3D2E" w:rsidP="009861B1">
            <w:pPr>
              <w:jc w:val="center"/>
              <w:rPr>
                <w:ins w:id="14496" w:author="Στάθης Καπ" w:date="2023-03-09T06:08:00Z"/>
                <w:sz w:val="14"/>
                <w:szCs w:val="14"/>
              </w:rPr>
            </w:pPr>
            <w:ins w:id="14497" w:author="Στάθης Καπ" w:date="2023-03-09T06:08: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41E8D70" w14:textId="77777777" w:rsidR="006E3D2E" w:rsidRPr="009861B1" w:rsidRDefault="006E3D2E" w:rsidP="009861B1">
            <w:pPr>
              <w:jc w:val="center"/>
              <w:rPr>
                <w:ins w:id="14498" w:author="Στάθης Καπ" w:date="2023-03-09T06:08:00Z"/>
                <w:sz w:val="14"/>
                <w:szCs w:val="14"/>
              </w:rPr>
            </w:pPr>
            <w:ins w:id="14499" w:author="Στάθης Καπ" w:date="2023-03-09T06:08: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2324A881" w14:textId="77777777" w:rsidR="006E3D2E" w:rsidRPr="009861B1" w:rsidRDefault="006E3D2E" w:rsidP="009861B1">
            <w:pPr>
              <w:jc w:val="center"/>
              <w:rPr>
                <w:ins w:id="14500" w:author="Στάθης Καπ" w:date="2023-03-09T06:08:00Z"/>
                <w:sz w:val="14"/>
                <w:szCs w:val="14"/>
              </w:rPr>
            </w:pPr>
            <w:ins w:id="14501" w:author="Στάθης Καπ" w:date="2023-03-09T06:08: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06113C9" w14:textId="77777777" w:rsidR="006E3D2E" w:rsidRPr="009861B1" w:rsidRDefault="006E3D2E" w:rsidP="009861B1">
            <w:pPr>
              <w:jc w:val="center"/>
              <w:rPr>
                <w:ins w:id="14502" w:author="Στάθης Καπ" w:date="2023-03-09T06:08:00Z"/>
                <w:sz w:val="14"/>
                <w:szCs w:val="14"/>
              </w:rPr>
            </w:pPr>
            <w:ins w:id="14503" w:author="Στάθης Καπ" w:date="2023-03-09T06:08: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740E554" w14:textId="77777777" w:rsidR="006E3D2E" w:rsidRPr="009861B1" w:rsidRDefault="006E3D2E" w:rsidP="009861B1">
            <w:pPr>
              <w:jc w:val="center"/>
              <w:rPr>
                <w:ins w:id="14504" w:author="Στάθης Καπ" w:date="2023-03-09T06:08:00Z"/>
                <w:sz w:val="14"/>
                <w:szCs w:val="14"/>
              </w:rPr>
            </w:pPr>
            <w:ins w:id="14505" w:author="Στάθης Καπ" w:date="2023-03-09T06:08: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4FAAA327" w14:textId="77777777" w:rsidR="006E3D2E" w:rsidRPr="009861B1" w:rsidRDefault="006E3D2E" w:rsidP="009861B1">
            <w:pPr>
              <w:jc w:val="center"/>
              <w:rPr>
                <w:ins w:id="14506" w:author="Στάθης Καπ" w:date="2023-03-09T06:08:00Z"/>
                <w:sz w:val="14"/>
                <w:szCs w:val="14"/>
              </w:rPr>
            </w:pPr>
            <w:ins w:id="14507" w:author="Στάθης Καπ" w:date="2023-03-09T06:08:00Z">
              <w:r w:rsidRPr="00E719CF">
                <w:rPr>
                  <w:sz w:val="14"/>
                  <w:szCs w:val="14"/>
                </w:rPr>
                <w:t>Gap (%)</w:t>
              </w:r>
            </w:ins>
          </w:p>
        </w:tc>
        <w:tc>
          <w:tcPr>
            <w:tcW w:w="453" w:type="dxa"/>
            <w:tcBorders>
              <w:left w:val="nil"/>
              <w:bottom w:val="single" w:sz="4" w:space="0" w:color="auto"/>
            </w:tcBorders>
            <w:shd w:val="clear" w:color="auto" w:fill="E7E6E6" w:themeFill="background2"/>
          </w:tcPr>
          <w:p w14:paraId="6041EEA0" w14:textId="77777777" w:rsidR="006E3D2E" w:rsidRPr="009861B1" w:rsidRDefault="006E3D2E" w:rsidP="009861B1">
            <w:pPr>
              <w:jc w:val="center"/>
              <w:rPr>
                <w:ins w:id="14508" w:author="Στάθης Καπ" w:date="2023-03-09T06:08:00Z"/>
                <w:sz w:val="14"/>
                <w:szCs w:val="14"/>
              </w:rPr>
            </w:pPr>
            <w:ins w:id="14509"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C6C59B3" w14:textId="77777777" w:rsidR="006E3D2E" w:rsidRPr="009861B1" w:rsidRDefault="006E3D2E" w:rsidP="009861B1">
            <w:pPr>
              <w:jc w:val="center"/>
              <w:rPr>
                <w:ins w:id="14510" w:author="Στάθης Καπ" w:date="2023-03-09T06:08:00Z"/>
                <w:sz w:val="14"/>
                <w:szCs w:val="14"/>
              </w:rPr>
            </w:pPr>
            <w:ins w:id="14511"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43B9FF3E" w14:textId="77777777" w:rsidR="006E3D2E" w:rsidRPr="009861B1" w:rsidRDefault="006E3D2E" w:rsidP="009861B1">
            <w:pPr>
              <w:jc w:val="center"/>
              <w:rPr>
                <w:ins w:id="14512" w:author="Στάθης Καπ" w:date="2023-03-09T06:08:00Z"/>
                <w:sz w:val="14"/>
                <w:szCs w:val="14"/>
              </w:rPr>
            </w:pPr>
            <w:ins w:id="14513"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181D7D9" w14:textId="77777777" w:rsidR="006E3D2E" w:rsidRPr="009861B1" w:rsidRDefault="006E3D2E" w:rsidP="009861B1">
            <w:pPr>
              <w:jc w:val="center"/>
              <w:rPr>
                <w:ins w:id="14514" w:author="Στάθης Καπ" w:date="2023-03-09T06:08:00Z"/>
                <w:sz w:val="14"/>
                <w:szCs w:val="14"/>
              </w:rPr>
            </w:pPr>
            <w:ins w:id="14515" w:author="Στάθης Καπ" w:date="2023-03-09T06:08:00Z">
              <w:r w:rsidRPr="00E719CF">
                <w:rPr>
                  <w:sz w:val="14"/>
                  <w:szCs w:val="14"/>
                </w:rPr>
                <w:t>Gap (%)</w:t>
              </w:r>
            </w:ins>
          </w:p>
        </w:tc>
        <w:tc>
          <w:tcPr>
            <w:tcW w:w="453" w:type="dxa"/>
            <w:tcBorders>
              <w:bottom w:val="single" w:sz="4" w:space="0" w:color="auto"/>
            </w:tcBorders>
            <w:shd w:val="clear" w:color="auto" w:fill="E7E6E6" w:themeFill="background2"/>
          </w:tcPr>
          <w:p w14:paraId="7D427000" w14:textId="77777777" w:rsidR="006E3D2E" w:rsidRPr="009861B1" w:rsidRDefault="006E3D2E" w:rsidP="009861B1">
            <w:pPr>
              <w:jc w:val="center"/>
              <w:rPr>
                <w:ins w:id="14516" w:author="Στάθης Καπ" w:date="2023-03-09T06:08:00Z"/>
                <w:sz w:val="14"/>
                <w:szCs w:val="14"/>
              </w:rPr>
            </w:pPr>
            <w:ins w:id="14517"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78CFBDD6" w14:textId="77777777" w:rsidR="006E3D2E" w:rsidRPr="009861B1" w:rsidRDefault="006E3D2E" w:rsidP="009861B1">
            <w:pPr>
              <w:jc w:val="center"/>
              <w:rPr>
                <w:ins w:id="14518" w:author="Στάθης Καπ" w:date="2023-03-09T06:08:00Z"/>
                <w:sz w:val="14"/>
                <w:szCs w:val="14"/>
              </w:rPr>
            </w:pPr>
            <w:ins w:id="14519"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54B2B519" w14:textId="77777777" w:rsidR="006E3D2E" w:rsidRPr="009861B1" w:rsidRDefault="006E3D2E" w:rsidP="009861B1">
            <w:pPr>
              <w:jc w:val="center"/>
              <w:rPr>
                <w:ins w:id="14520" w:author="Στάθης Καπ" w:date="2023-03-09T06:08:00Z"/>
                <w:sz w:val="14"/>
                <w:szCs w:val="14"/>
              </w:rPr>
            </w:pPr>
            <w:ins w:id="14521" w:author="Στάθης Καπ" w:date="2023-03-09T06:08: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6DA71BF" w14:textId="77777777" w:rsidR="006E3D2E" w:rsidRPr="009861B1" w:rsidRDefault="006E3D2E" w:rsidP="009861B1">
            <w:pPr>
              <w:jc w:val="center"/>
              <w:rPr>
                <w:ins w:id="14522" w:author="Στάθης Καπ" w:date="2023-03-09T06:08:00Z"/>
                <w:sz w:val="14"/>
                <w:szCs w:val="14"/>
              </w:rPr>
            </w:pPr>
            <w:ins w:id="14523" w:author="Στάθης Καπ" w:date="2023-03-09T06:08:00Z">
              <w:r w:rsidRPr="00E719CF">
                <w:rPr>
                  <w:sz w:val="14"/>
                  <w:szCs w:val="14"/>
                </w:rPr>
                <w:t>Gap (%)</w:t>
              </w:r>
            </w:ins>
          </w:p>
        </w:tc>
      </w:tr>
      <w:tr w:rsidR="00494D04" w14:paraId="718FDBD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52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525" w:author="Στάθης Καπ" w:date="2023-03-09T06:08:00Z"/>
          <w:trPrChange w:id="14526" w:author="Στάθης Καπ" w:date="2023-03-09T07:09: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4527" w:author="Στάθης Καπ" w:date="2023-03-09T07:09: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7A33EC66" w14:textId="63F49D6E" w:rsidR="00494D04" w:rsidRPr="007E0F91" w:rsidRDefault="00494D04" w:rsidP="00494D04">
            <w:pPr>
              <w:jc w:val="center"/>
              <w:rPr>
                <w:ins w:id="14528" w:author="Στάθης Καπ" w:date="2023-03-09T06:08:00Z"/>
                <w:sz w:val="16"/>
                <w:szCs w:val="16"/>
              </w:rPr>
            </w:pPr>
            <w:ins w:id="14529" w:author="Στάθης Καπ" w:date="2023-03-09T06:09: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4530" w:author="Στάθης Καπ" w:date="2023-03-09T07:09:00Z">
              <w:tcPr>
                <w:tcW w:w="565" w:type="dxa"/>
                <w:gridSpan w:val="2"/>
                <w:tcBorders>
                  <w:top w:val="single" w:sz="4" w:space="0" w:color="auto"/>
                  <w:left w:val="single" w:sz="4" w:space="0" w:color="auto"/>
                </w:tcBorders>
              </w:tcPr>
            </w:tcPrChange>
          </w:tcPr>
          <w:p w14:paraId="3500FDB1" w14:textId="3FE64C64" w:rsidR="00494D04" w:rsidRPr="007E0F91" w:rsidRDefault="00494D04" w:rsidP="00494D04">
            <w:pPr>
              <w:jc w:val="center"/>
              <w:rPr>
                <w:ins w:id="14531" w:author="Στάθης Καπ" w:date="2023-03-09T06:08:00Z"/>
                <w:sz w:val="16"/>
                <w:szCs w:val="16"/>
              </w:rPr>
            </w:pPr>
            <w:ins w:id="14532" w:author="Στάθης Καπ" w:date="2023-03-09T07:09:00Z">
              <w:r>
                <w:rPr>
                  <w:rFonts w:ascii="Calibri" w:hAnsi="Calibri" w:cs="Calibri"/>
                  <w:color w:val="000000"/>
                  <w:sz w:val="16"/>
                  <w:szCs w:val="16"/>
                </w:rPr>
                <w:t>360</w:t>
              </w:r>
            </w:ins>
          </w:p>
        </w:tc>
        <w:tc>
          <w:tcPr>
            <w:tcW w:w="679" w:type="dxa"/>
            <w:tcBorders>
              <w:top w:val="single" w:sz="4" w:space="0" w:color="auto"/>
              <w:right w:val="single" w:sz="4" w:space="0" w:color="auto"/>
            </w:tcBorders>
            <w:vAlign w:val="center"/>
            <w:tcPrChange w:id="14533" w:author="Στάθης Καπ" w:date="2023-03-09T07:09:00Z">
              <w:tcPr>
                <w:tcW w:w="679" w:type="dxa"/>
                <w:gridSpan w:val="2"/>
                <w:tcBorders>
                  <w:top w:val="single" w:sz="4" w:space="0" w:color="auto"/>
                  <w:right w:val="single" w:sz="4" w:space="0" w:color="auto"/>
                </w:tcBorders>
              </w:tcPr>
            </w:tcPrChange>
          </w:tcPr>
          <w:p w14:paraId="021133DD" w14:textId="7CC1E334" w:rsidR="00494D04" w:rsidRPr="007E0F91" w:rsidRDefault="00494D04" w:rsidP="00494D04">
            <w:pPr>
              <w:jc w:val="center"/>
              <w:rPr>
                <w:ins w:id="14534" w:author="Στάθης Καπ" w:date="2023-03-09T06:08:00Z"/>
                <w:sz w:val="16"/>
                <w:szCs w:val="16"/>
              </w:rPr>
            </w:pPr>
            <w:ins w:id="14535" w:author="Στάθης Καπ" w:date="2023-03-09T07:09:00Z">
              <w:r>
                <w:rPr>
                  <w:rFonts w:ascii="Calibri" w:hAnsi="Calibri" w:cs="Calibri"/>
                  <w:color w:val="000000"/>
                  <w:sz w:val="16"/>
                  <w:szCs w:val="16"/>
                </w:rPr>
                <w:t>360</w:t>
              </w:r>
            </w:ins>
          </w:p>
        </w:tc>
        <w:tc>
          <w:tcPr>
            <w:tcW w:w="453" w:type="dxa"/>
            <w:tcBorders>
              <w:top w:val="single" w:sz="4" w:space="0" w:color="auto"/>
              <w:left w:val="single" w:sz="4" w:space="0" w:color="auto"/>
            </w:tcBorders>
            <w:vAlign w:val="center"/>
            <w:tcPrChange w:id="14536" w:author="Στάθης Καπ" w:date="2023-03-09T07:09:00Z">
              <w:tcPr>
                <w:tcW w:w="453" w:type="dxa"/>
                <w:gridSpan w:val="2"/>
                <w:tcBorders>
                  <w:top w:val="single" w:sz="4" w:space="0" w:color="auto"/>
                  <w:left w:val="single" w:sz="4" w:space="0" w:color="auto"/>
                </w:tcBorders>
                <w:vAlign w:val="bottom"/>
              </w:tcPr>
            </w:tcPrChange>
          </w:tcPr>
          <w:p w14:paraId="68FF607A" w14:textId="7B5389DE" w:rsidR="00494D04" w:rsidRPr="007E0F91" w:rsidRDefault="00494D04" w:rsidP="00494D04">
            <w:pPr>
              <w:jc w:val="center"/>
              <w:rPr>
                <w:ins w:id="14537" w:author="Στάθης Καπ" w:date="2023-03-09T06:08:00Z"/>
                <w:sz w:val="16"/>
                <w:szCs w:val="16"/>
              </w:rPr>
            </w:pPr>
            <w:ins w:id="14538" w:author="Στάθης Καπ" w:date="2023-03-09T07:09:00Z">
              <w:r>
                <w:rPr>
                  <w:rFonts w:ascii="Calibri" w:hAnsi="Calibri" w:cs="Calibri"/>
                  <w:color w:val="000000"/>
                  <w:sz w:val="16"/>
                  <w:szCs w:val="16"/>
                </w:rPr>
                <w:t>230</w:t>
              </w:r>
            </w:ins>
          </w:p>
        </w:tc>
        <w:tc>
          <w:tcPr>
            <w:tcW w:w="708" w:type="dxa"/>
            <w:tcBorders>
              <w:top w:val="single" w:sz="4" w:space="0" w:color="auto"/>
            </w:tcBorders>
            <w:vAlign w:val="center"/>
            <w:tcPrChange w:id="14539" w:author="Στάθης Καπ" w:date="2023-03-09T07:09:00Z">
              <w:tcPr>
                <w:tcW w:w="708" w:type="dxa"/>
                <w:gridSpan w:val="2"/>
                <w:tcBorders>
                  <w:top w:val="single" w:sz="4" w:space="0" w:color="auto"/>
                </w:tcBorders>
                <w:vAlign w:val="center"/>
              </w:tcPr>
            </w:tcPrChange>
          </w:tcPr>
          <w:p w14:paraId="28251532" w14:textId="0EAABA92" w:rsidR="00494D04" w:rsidRPr="007E0F91" w:rsidRDefault="00494D04" w:rsidP="00494D04">
            <w:pPr>
              <w:jc w:val="center"/>
              <w:rPr>
                <w:ins w:id="14540" w:author="Στάθης Καπ" w:date="2023-03-09T06:08:00Z"/>
                <w:sz w:val="16"/>
                <w:szCs w:val="16"/>
              </w:rPr>
            </w:pPr>
            <w:ins w:id="14541" w:author="Στάθης Καπ" w:date="2023-03-09T07:09:00Z">
              <w:r>
                <w:rPr>
                  <w:rFonts w:ascii="Calibri" w:hAnsi="Calibri" w:cs="Calibri"/>
                  <w:color w:val="000000"/>
                  <w:sz w:val="16"/>
                  <w:szCs w:val="16"/>
                </w:rPr>
                <w:t>36.11</w:t>
              </w:r>
            </w:ins>
          </w:p>
        </w:tc>
        <w:tc>
          <w:tcPr>
            <w:tcW w:w="652" w:type="dxa"/>
            <w:vMerge w:val="restart"/>
            <w:tcBorders>
              <w:top w:val="single" w:sz="4" w:space="0" w:color="auto"/>
              <w:right w:val="single" w:sz="4" w:space="0" w:color="auto"/>
            </w:tcBorders>
            <w:vAlign w:val="center"/>
            <w:tcPrChange w:id="14542" w:author="Στάθης Καπ" w:date="2023-03-09T07:09:00Z">
              <w:tcPr>
                <w:tcW w:w="652" w:type="dxa"/>
                <w:gridSpan w:val="2"/>
                <w:vMerge w:val="restart"/>
                <w:tcBorders>
                  <w:top w:val="single" w:sz="4" w:space="0" w:color="auto"/>
                  <w:right w:val="single" w:sz="4" w:space="0" w:color="auto"/>
                </w:tcBorders>
                <w:vAlign w:val="bottom"/>
              </w:tcPr>
            </w:tcPrChange>
          </w:tcPr>
          <w:p w14:paraId="0E766A0B" w14:textId="77777777" w:rsidR="00494D04" w:rsidRPr="007E0F91" w:rsidRDefault="00494D04" w:rsidP="00494D04">
            <w:pPr>
              <w:jc w:val="center"/>
              <w:rPr>
                <w:ins w:id="14543" w:author="Στάθης Καπ" w:date="2023-03-09T07:09:00Z"/>
                <w:sz w:val="16"/>
                <w:szCs w:val="16"/>
              </w:rPr>
            </w:pPr>
            <w:ins w:id="14544" w:author="Στάθης Καπ" w:date="2023-03-09T07:09:00Z">
              <w:r>
                <w:rPr>
                  <w:rFonts w:ascii="Calibri" w:hAnsi="Calibri" w:cs="Calibri"/>
                  <w:color w:val="000000"/>
                  <w:sz w:val="16"/>
                  <w:szCs w:val="16"/>
                </w:rPr>
                <w:t>0.188</w:t>
              </w:r>
            </w:ins>
          </w:p>
          <w:p w14:paraId="07127904" w14:textId="77777777" w:rsidR="00494D04" w:rsidRPr="007E0F91" w:rsidRDefault="00494D04" w:rsidP="00494D04">
            <w:pPr>
              <w:jc w:val="center"/>
              <w:rPr>
                <w:ins w:id="14545" w:author="Στάθης Καπ" w:date="2023-03-09T07:09:00Z"/>
                <w:sz w:val="16"/>
                <w:szCs w:val="16"/>
              </w:rPr>
            </w:pPr>
            <w:ins w:id="14546" w:author="Στάθης Καπ" w:date="2023-03-09T07:09:00Z">
              <w:r>
                <w:rPr>
                  <w:rFonts w:ascii="Calibri" w:hAnsi="Calibri" w:cs="Calibri"/>
                  <w:color w:val="000000"/>
                  <w:sz w:val="16"/>
                  <w:szCs w:val="16"/>
                </w:rPr>
                <w:t>0.221</w:t>
              </w:r>
            </w:ins>
          </w:p>
          <w:p w14:paraId="1AF32ECF" w14:textId="77777777" w:rsidR="00494D04" w:rsidRPr="007E0F91" w:rsidRDefault="00494D04" w:rsidP="00494D04">
            <w:pPr>
              <w:jc w:val="center"/>
              <w:rPr>
                <w:ins w:id="14547" w:author="Στάθης Καπ" w:date="2023-03-09T07:09:00Z"/>
                <w:sz w:val="16"/>
                <w:szCs w:val="16"/>
              </w:rPr>
            </w:pPr>
            <w:ins w:id="14548" w:author="Στάθης Καπ" w:date="2023-03-09T07:09:00Z">
              <w:r>
                <w:rPr>
                  <w:rFonts w:ascii="Calibri" w:hAnsi="Calibri" w:cs="Calibri"/>
                  <w:color w:val="000000"/>
                  <w:sz w:val="16"/>
                  <w:szCs w:val="16"/>
                </w:rPr>
                <w:t>0.194</w:t>
              </w:r>
            </w:ins>
          </w:p>
          <w:p w14:paraId="1BFDED5F" w14:textId="77777777" w:rsidR="00494D04" w:rsidRPr="007E0F91" w:rsidRDefault="00494D04" w:rsidP="00494D04">
            <w:pPr>
              <w:jc w:val="center"/>
              <w:rPr>
                <w:ins w:id="14549" w:author="Στάθης Καπ" w:date="2023-03-09T07:09:00Z"/>
                <w:sz w:val="16"/>
                <w:szCs w:val="16"/>
              </w:rPr>
            </w:pPr>
            <w:ins w:id="14550" w:author="Στάθης Καπ" w:date="2023-03-09T07:09:00Z">
              <w:r>
                <w:rPr>
                  <w:rFonts w:ascii="Calibri" w:hAnsi="Calibri" w:cs="Calibri"/>
                  <w:color w:val="000000"/>
                  <w:sz w:val="16"/>
                  <w:szCs w:val="16"/>
                </w:rPr>
                <w:t>0.173</w:t>
              </w:r>
            </w:ins>
          </w:p>
          <w:p w14:paraId="2CDC508D" w14:textId="77777777" w:rsidR="00494D04" w:rsidRPr="007E0F91" w:rsidRDefault="00494D04" w:rsidP="00494D04">
            <w:pPr>
              <w:jc w:val="center"/>
              <w:rPr>
                <w:ins w:id="14551" w:author="Στάθης Καπ" w:date="2023-03-09T07:09:00Z"/>
                <w:sz w:val="16"/>
                <w:szCs w:val="16"/>
              </w:rPr>
            </w:pPr>
            <w:ins w:id="14552" w:author="Στάθης Καπ" w:date="2023-03-09T07:09:00Z">
              <w:r>
                <w:rPr>
                  <w:rFonts w:ascii="Calibri" w:hAnsi="Calibri" w:cs="Calibri"/>
                  <w:color w:val="000000"/>
                  <w:sz w:val="16"/>
                  <w:szCs w:val="16"/>
                </w:rPr>
                <w:t>0.181</w:t>
              </w:r>
            </w:ins>
          </w:p>
          <w:p w14:paraId="4D7A14E4" w14:textId="77777777" w:rsidR="00494D04" w:rsidRPr="007E0F91" w:rsidRDefault="00494D04" w:rsidP="00494D04">
            <w:pPr>
              <w:jc w:val="center"/>
              <w:rPr>
                <w:ins w:id="14553" w:author="Στάθης Καπ" w:date="2023-03-09T07:09:00Z"/>
                <w:sz w:val="16"/>
                <w:szCs w:val="16"/>
              </w:rPr>
            </w:pPr>
            <w:ins w:id="14554" w:author="Στάθης Καπ" w:date="2023-03-09T07:09:00Z">
              <w:r>
                <w:rPr>
                  <w:rFonts w:ascii="Calibri" w:hAnsi="Calibri" w:cs="Calibri"/>
                  <w:color w:val="000000"/>
                  <w:sz w:val="16"/>
                  <w:szCs w:val="16"/>
                </w:rPr>
                <w:t>0.18</w:t>
              </w:r>
            </w:ins>
          </w:p>
          <w:p w14:paraId="413B5CEF" w14:textId="77777777" w:rsidR="00494D04" w:rsidRPr="007E0F91" w:rsidRDefault="00494D04" w:rsidP="00494D04">
            <w:pPr>
              <w:jc w:val="center"/>
              <w:rPr>
                <w:ins w:id="14555" w:author="Στάθης Καπ" w:date="2023-03-09T07:09:00Z"/>
                <w:sz w:val="16"/>
                <w:szCs w:val="16"/>
              </w:rPr>
            </w:pPr>
            <w:ins w:id="14556" w:author="Στάθης Καπ" w:date="2023-03-09T07:09:00Z">
              <w:r>
                <w:rPr>
                  <w:rFonts w:ascii="Calibri" w:hAnsi="Calibri" w:cs="Calibri"/>
                  <w:color w:val="000000"/>
                  <w:sz w:val="16"/>
                  <w:szCs w:val="16"/>
                </w:rPr>
                <w:t>0.197</w:t>
              </w:r>
            </w:ins>
          </w:p>
          <w:p w14:paraId="0F5FA5E2" w14:textId="77777777" w:rsidR="00494D04" w:rsidRPr="007E0F91" w:rsidRDefault="00494D04" w:rsidP="00494D04">
            <w:pPr>
              <w:jc w:val="center"/>
              <w:rPr>
                <w:ins w:id="14557" w:author="Στάθης Καπ" w:date="2023-03-09T07:09:00Z"/>
                <w:sz w:val="16"/>
                <w:szCs w:val="16"/>
              </w:rPr>
            </w:pPr>
            <w:ins w:id="14558" w:author="Στάθης Καπ" w:date="2023-03-09T07:09:00Z">
              <w:r>
                <w:rPr>
                  <w:rFonts w:ascii="Calibri" w:hAnsi="Calibri" w:cs="Calibri"/>
                  <w:color w:val="000000"/>
                  <w:sz w:val="16"/>
                  <w:szCs w:val="16"/>
                </w:rPr>
                <w:t>0.19</w:t>
              </w:r>
            </w:ins>
          </w:p>
          <w:p w14:paraId="39CCDD8B" w14:textId="77777777" w:rsidR="00494D04" w:rsidRPr="007E0F91" w:rsidRDefault="00494D04" w:rsidP="00494D04">
            <w:pPr>
              <w:jc w:val="center"/>
              <w:rPr>
                <w:ins w:id="14559" w:author="Στάθης Καπ" w:date="2023-03-09T07:09:00Z"/>
                <w:sz w:val="16"/>
                <w:szCs w:val="16"/>
              </w:rPr>
            </w:pPr>
            <w:ins w:id="14560" w:author="Στάθης Καπ" w:date="2023-03-09T07:09:00Z">
              <w:r>
                <w:rPr>
                  <w:rFonts w:ascii="Calibri" w:hAnsi="Calibri" w:cs="Calibri"/>
                  <w:color w:val="000000"/>
                  <w:sz w:val="16"/>
                  <w:szCs w:val="16"/>
                </w:rPr>
                <w:t>0.253</w:t>
              </w:r>
            </w:ins>
          </w:p>
          <w:p w14:paraId="31478EB4" w14:textId="77777777" w:rsidR="00494D04" w:rsidRPr="007E0F91" w:rsidRDefault="00494D04" w:rsidP="00494D04">
            <w:pPr>
              <w:jc w:val="center"/>
              <w:rPr>
                <w:ins w:id="14561" w:author="Στάθης Καπ" w:date="2023-03-09T07:09:00Z"/>
                <w:sz w:val="16"/>
                <w:szCs w:val="16"/>
              </w:rPr>
            </w:pPr>
            <w:ins w:id="14562" w:author="Στάθης Καπ" w:date="2023-03-09T07:09:00Z">
              <w:r>
                <w:rPr>
                  <w:rFonts w:ascii="Calibri" w:hAnsi="Calibri" w:cs="Calibri"/>
                  <w:color w:val="000000"/>
                  <w:sz w:val="16"/>
                  <w:szCs w:val="16"/>
                </w:rPr>
                <w:t>0.28</w:t>
              </w:r>
            </w:ins>
          </w:p>
          <w:p w14:paraId="1054C823" w14:textId="77777777" w:rsidR="00494D04" w:rsidRPr="007E0F91" w:rsidRDefault="00494D04" w:rsidP="00494D04">
            <w:pPr>
              <w:jc w:val="center"/>
              <w:rPr>
                <w:ins w:id="14563" w:author="Στάθης Καπ" w:date="2023-03-09T07:09:00Z"/>
                <w:sz w:val="16"/>
                <w:szCs w:val="16"/>
              </w:rPr>
            </w:pPr>
            <w:ins w:id="14564" w:author="Στάθης Καπ" w:date="2023-03-09T07:09:00Z">
              <w:r>
                <w:rPr>
                  <w:rFonts w:ascii="Calibri" w:hAnsi="Calibri" w:cs="Calibri"/>
                  <w:color w:val="000000"/>
                  <w:sz w:val="16"/>
                  <w:szCs w:val="16"/>
                </w:rPr>
                <w:t>0.268</w:t>
              </w:r>
            </w:ins>
          </w:p>
          <w:p w14:paraId="6783BF71" w14:textId="77777777" w:rsidR="00494D04" w:rsidRPr="007E0F91" w:rsidRDefault="00494D04" w:rsidP="00494D04">
            <w:pPr>
              <w:jc w:val="center"/>
              <w:rPr>
                <w:ins w:id="14565" w:author="Στάθης Καπ" w:date="2023-03-09T07:09:00Z"/>
                <w:sz w:val="16"/>
                <w:szCs w:val="16"/>
              </w:rPr>
            </w:pPr>
            <w:ins w:id="14566" w:author="Στάθης Καπ" w:date="2023-03-09T07:09:00Z">
              <w:r>
                <w:rPr>
                  <w:rFonts w:ascii="Calibri" w:hAnsi="Calibri" w:cs="Calibri"/>
                  <w:color w:val="000000"/>
                  <w:sz w:val="16"/>
                  <w:szCs w:val="16"/>
                </w:rPr>
                <w:t>0.275</w:t>
              </w:r>
            </w:ins>
          </w:p>
          <w:p w14:paraId="3BB7FBD0" w14:textId="77777777" w:rsidR="00494D04" w:rsidRPr="007E0F91" w:rsidRDefault="00494D04" w:rsidP="00494D04">
            <w:pPr>
              <w:jc w:val="center"/>
              <w:rPr>
                <w:ins w:id="14567" w:author="Στάθης Καπ" w:date="2023-03-09T07:09:00Z"/>
                <w:sz w:val="16"/>
                <w:szCs w:val="16"/>
              </w:rPr>
            </w:pPr>
            <w:ins w:id="14568" w:author="Στάθης Καπ" w:date="2023-03-09T07:09:00Z">
              <w:r>
                <w:rPr>
                  <w:rFonts w:ascii="Calibri" w:hAnsi="Calibri" w:cs="Calibri"/>
                  <w:color w:val="000000"/>
                  <w:sz w:val="16"/>
                  <w:szCs w:val="16"/>
                </w:rPr>
                <w:t>0.247</w:t>
              </w:r>
            </w:ins>
          </w:p>
          <w:p w14:paraId="28C6411C" w14:textId="77777777" w:rsidR="00494D04" w:rsidRPr="007E0F91" w:rsidRDefault="00494D04" w:rsidP="00494D04">
            <w:pPr>
              <w:jc w:val="center"/>
              <w:rPr>
                <w:ins w:id="14569" w:author="Στάθης Καπ" w:date="2023-03-09T07:09:00Z"/>
                <w:sz w:val="16"/>
                <w:szCs w:val="16"/>
              </w:rPr>
            </w:pPr>
            <w:ins w:id="14570" w:author="Στάθης Καπ" w:date="2023-03-09T07:09:00Z">
              <w:r>
                <w:rPr>
                  <w:rFonts w:ascii="Calibri" w:hAnsi="Calibri" w:cs="Calibri"/>
                  <w:color w:val="000000"/>
                  <w:sz w:val="16"/>
                  <w:szCs w:val="16"/>
                </w:rPr>
                <w:t>0.299</w:t>
              </w:r>
            </w:ins>
          </w:p>
          <w:p w14:paraId="5FA71D05" w14:textId="77777777" w:rsidR="00494D04" w:rsidRPr="007E0F91" w:rsidRDefault="00494D04" w:rsidP="00494D04">
            <w:pPr>
              <w:jc w:val="center"/>
              <w:rPr>
                <w:ins w:id="14571" w:author="Στάθης Καπ" w:date="2023-03-09T07:09:00Z"/>
                <w:sz w:val="16"/>
                <w:szCs w:val="16"/>
              </w:rPr>
            </w:pPr>
            <w:ins w:id="14572" w:author="Στάθης Καπ" w:date="2023-03-09T07:09:00Z">
              <w:r>
                <w:rPr>
                  <w:rFonts w:ascii="Calibri" w:hAnsi="Calibri" w:cs="Calibri"/>
                  <w:color w:val="000000"/>
                  <w:sz w:val="16"/>
                  <w:szCs w:val="16"/>
                </w:rPr>
                <w:t>0.285</w:t>
              </w:r>
            </w:ins>
          </w:p>
          <w:p w14:paraId="4A8A81F4" w14:textId="77777777" w:rsidR="00494D04" w:rsidRPr="007E0F91" w:rsidRDefault="00494D04" w:rsidP="00494D04">
            <w:pPr>
              <w:jc w:val="center"/>
              <w:rPr>
                <w:ins w:id="14573" w:author="Στάθης Καπ" w:date="2023-03-09T07:09:00Z"/>
                <w:sz w:val="16"/>
                <w:szCs w:val="16"/>
              </w:rPr>
            </w:pPr>
            <w:ins w:id="14574" w:author="Στάθης Καπ" w:date="2023-03-09T07:09:00Z">
              <w:r>
                <w:rPr>
                  <w:rFonts w:ascii="Calibri" w:hAnsi="Calibri" w:cs="Calibri"/>
                  <w:color w:val="000000"/>
                  <w:sz w:val="16"/>
                  <w:szCs w:val="16"/>
                </w:rPr>
                <w:t>0.277</w:t>
              </w:r>
            </w:ins>
          </w:p>
          <w:p w14:paraId="0B7F1D7F" w14:textId="77777777" w:rsidR="00494D04" w:rsidRPr="007E0F91" w:rsidRDefault="00494D04" w:rsidP="00494D04">
            <w:pPr>
              <w:jc w:val="center"/>
              <w:rPr>
                <w:ins w:id="14575" w:author="Στάθης Καπ" w:date="2023-03-09T07:09:00Z"/>
                <w:sz w:val="16"/>
                <w:szCs w:val="16"/>
              </w:rPr>
            </w:pPr>
            <w:ins w:id="14576" w:author="Στάθης Καπ" w:date="2023-03-09T07:09:00Z">
              <w:r>
                <w:rPr>
                  <w:rFonts w:ascii="Calibri" w:hAnsi="Calibri" w:cs="Calibri"/>
                  <w:color w:val="000000"/>
                  <w:sz w:val="16"/>
                  <w:szCs w:val="16"/>
                </w:rPr>
                <w:t>0.153</w:t>
              </w:r>
            </w:ins>
          </w:p>
          <w:p w14:paraId="3DDEE064" w14:textId="77777777" w:rsidR="00494D04" w:rsidRPr="007E0F91" w:rsidRDefault="00494D04" w:rsidP="00494D04">
            <w:pPr>
              <w:jc w:val="center"/>
              <w:rPr>
                <w:ins w:id="14577" w:author="Στάθης Καπ" w:date="2023-03-09T07:09:00Z"/>
                <w:sz w:val="16"/>
                <w:szCs w:val="16"/>
              </w:rPr>
            </w:pPr>
            <w:ins w:id="14578" w:author="Στάθης Καπ" w:date="2023-03-09T07:09:00Z">
              <w:r>
                <w:rPr>
                  <w:rFonts w:ascii="Calibri" w:hAnsi="Calibri" w:cs="Calibri"/>
                  <w:color w:val="000000"/>
                  <w:sz w:val="16"/>
                  <w:szCs w:val="16"/>
                </w:rPr>
                <w:t>0.175</w:t>
              </w:r>
            </w:ins>
          </w:p>
          <w:p w14:paraId="622DB035" w14:textId="77777777" w:rsidR="00494D04" w:rsidRPr="007E0F91" w:rsidRDefault="00494D04" w:rsidP="00494D04">
            <w:pPr>
              <w:jc w:val="center"/>
              <w:rPr>
                <w:ins w:id="14579" w:author="Στάθης Καπ" w:date="2023-03-09T07:09:00Z"/>
                <w:sz w:val="16"/>
                <w:szCs w:val="16"/>
              </w:rPr>
            </w:pPr>
            <w:ins w:id="14580" w:author="Στάθης Καπ" w:date="2023-03-09T07:09:00Z">
              <w:r>
                <w:rPr>
                  <w:rFonts w:ascii="Calibri" w:hAnsi="Calibri" w:cs="Calibri"/>
                  <w:color w:val="000000"/>
                  <w:sz w:val="16"/>
                  <w:szCs w:val="16"/>
                </w:rPr>
                <w:t>0.182</w:t>
              </w:r>
            </w:ins>
          </w:p>
          <w:p w14:paraId="2D44E368" w14:textId="0DCDD911" w:rsidR="00494D04" w:rsidRPr="007E0F91" w:rsidRDefault="00494D04" w:rsidP="00494D04">
            <w:pPr>
              <w:jc w:val="center"/>
              <w:rPr>
                <w:ins w:id="14581" w:author="Στάθης Καπ" w:date="2023-03-09T06:08:00Z"/>
                <w:sz w:val="16"/>
                <w:szCs w:val="16"/>
              </w:rPr>
            </w:pPr>
            <w:ins w:id="14582" w:author="Στάθης Καπ" w:date="2023-03-09T07:09:00Z">
              <w:r>
                <w:rPr>
                  <w:rFonts w:ascii="Calibri" w:hAnsi="Calibri" w:cs="Calibri"/>
                  <w:color w:val="000000"/>
                  <w:sz w:val="16"/>
                  <w:szCs w:val="16"/>
                </w:rPr>
                <w:t>0.182</w:t>
              </w:r>
            </w:ins>
          </w:p>
        </w:tc>
        <w:tc>
          <w:tcPr>
            <w:tcW w:w="453" w:type="dxa"/>
            <w:tcBorders>
              <w:top w:val="single" w:sz="4" w:space="0" w:color="auto"/>
              <w:left w:val="single" w:sz="4" w:space="0" w:color="auto"/>
            </w:tcBorders>
            <w:vAlign w:val="center"/>
            <w:tcPrChange w:id="14583" w:author="Στάθης Καπ" w:date="2023-03-09T07:09:00Z">
              <w:tcPr>
                <w:tcW w:w="453" w:type="dxa"/>
                <w:gridSpan w:val="2"/>
                <w:tcBorders>
                  <w:top w:val="single" w:sz="4" w:space="0" w:color="auto"/>
                  <w:left w:val="single" w:sz="4" w:space="0" w:color="auto"/>
                </w:tcBorders>
                <w:vAlign w:val="bottom"/>
              </w:tcPr>
            </w:tcPrChange>
          </w:tcPr>
          <w:p w14:paraId="46D4D9BC" w14:textId="48006094" w:rsidR="00494D04" w:rsidRPr="007E0F91" w:rsidRDefault="00494D04" w:rsidP="00494D04">
            <w:pPr>
              <w:jc w:val="center"/>
              <w:rPr>
                <w:ins w:id="14584" w:author="Στάθης Καπ" w:date="2023-03-09T06:08:00Z"/>
                <w:sz w:val="16"/>
                <w:szCs w:val="16"/>
              </w:rPr>
            </w:pPr>
            <w:ins w:id="14585" w:author="Στάθης Καπ" w:date="2023-03-09T07:09:00Z">
              <w:r>
                <w:rPr>
                  <w:rFonts w:ascii="Calibri" w:hAnsi="Calibri" w:cs="Calibri"/>
                  <w:color w:val="000000"/>
                  <w:sz w:val="16"/>
                  <w:szCs w:val="16"/>
                </w:rPr>
                <w:t>220</w:t>
              </w:r>
            </w:ins>
          </w:p>
        </w:tc>
        <w:tc>
          <w:tcPr>
            <w:tcW w:w="454" w:type="dxa"/>
            <w:tcBorders>
              <w:top w:val="single" w:sz="4" w:space="0" w:color="auto"/>
            </w:tcBorders>
            <w:vAlign w:val="center"/>
            <w:tcPrChange w:id="14586" w:author="Στάθης Καπ" w:date="2023-03-09T07:09:00Z">
              <w:tcPr>
                <w:tcW w:w="454" w:type="dxa"/>
                <w:gridSpan w:val="2"/>
                <w:tcBorders>
                  <w:top w:val="single" w:sz="4" w:space="0" w:color="auto"/>
                </w:tcBorders>
                <w:vAlign w:val="center"/>
              </w:tcPr>
            </w:tcPrChange>
          </w:tcPr>
          <w:p w14:paraId="6EB1C9AD" w14:textId="1963735D" w:rsidR="00494D04" w:rsidRPr="007E0F91" w:rsidRDefault="00494D04" w:rsidP="00494D04">
            <w:pPr>
              <w:jc w:val="center"/>
              <w:rPr>
                <w:ins w:id="14587" w:author="Στάθης Καπ" w:date="2023-03-09T06:08:00Z"/>
                <w:sz w:val="16"/>
                <w:szCs w:val="16"/>
              </w:rPr>
            </w:pPr>
            <w:ins w:id="14588" w:author="Στάθης Καπ" w:date="2023-03-09T07:09:00Z">
              <w:r>
                <w:rPr>
                  <w:rFonts w:ascii="Calibri" w:hAnsi="Calibri" w:cs="Calibri"/>
                  <w:color w:val="000000"/>
                  <w:sz w:val="16"/>
                  <w:szCs w:val="16"/>
                </w:rPr>
                <w:t>4.35</w:t>
              </w:r>
            </w:ins>
          </w:p>
        </w:tc>
        <w:tc>
          <w:tcPr>
            <w:tcW w:w="454" w:type="dxa"/>
            <w:tcBorders>
              <w:top w:val="single" w:sz="4" w:space="0" w:color="auto"/>
            </w:tcBorders>
            <w:vAlign w:val="center"/>
            <w:tcPrChange w:id="14589" w:author="Στάθης Καπ" w:date="2023-03-09T07:09:00Z">
              <w:tcPr>
                <w:tcW w:w="454" w:type="dxa"/>
                <w:gridSpan w:val="2"/>
                <w:tcBorders>
                  <w:top w:val="single" w:sz="4" w:space="0" w:color="auto"/>
                </w:tcBorders>
                <w:vAlign w:val="bottom"/>
              </w:tcPr>
            </w:tcPrChange>
          </w:tcPr>
          <w:p w14:paraId="3592DD85" w14:textId="0FD59F4F" w:rsidR="00494D04" w:rsidRPr="007E0F91" w:rsidRDefault="00494D04" w:rsidP="00494D04">
            <w:pPr>
              <w:jc w:val="center"/>
              <w:rPr>
                <w:ins w:id="14590" w:author="Στάθης Καπ" w:date="2023-03-09T06:08:00Z"/>
                <w:sz w:val="16"/>
                <w:szCs w:val="16"/>
              </w:rPr>
            </w:pPr>
            <w:ins w:id="14591" w:author="Στάθης Καπ" w:date="2023-03-09T07:09:00Z">
              <w:r>
                <w:rPr>
                  <w:rFonts w:ascii="Calibri" w:hAnsi="Calibri" w:cs="Calibri"/>
                  <w:color w:val="000000"/>
                  <w:sz w:val="16"/>
                  <w:szCs w:val="16"/>
                </w:rPr>
                <w:t>0.165</w:t>
              </w:r>
            </w:ins>
          </w:p>
        </w:tc>
        <w:tc>
          <w:tcPr>
            <w:tcW w:w="457" w:type="dxa"/>
            <w:tcBorders>
              <w:top w:val="single" w:sz="4" w:space="0" w:color="auto"/>
              <w:right w:val="single" w:sz="4" w:space="0" w:color="auto"/>
            </w:tcBorders>
            <w:vAlign w:val="center"/>
            <w:tcPrChange w:id="14592" w:author="Στάθης Καπ" w:date="2023-03-09T07:09:00Z">
              <w:tcPr>
                <w:tcW w:w="457" w:type="dxa"/>
                <w:gridSpan w:val="2"/>
                <w:tcBorders>
                  <w:top w:val="single" w:sz="4" w:space="0" w:color="auto"/>
                  <w:right w:val="single" w:sz="4" w:space="0" w:color="auto"/>
                </w:tcBorders>
                <w:vAlign w:val="center"/>
              </w:tcPr>
            </w:tcPrChange>
          </w:tcPr>
          <w:p w14:paraId="5E4911E7" w14:textId="114D4F93" w:rsidR="00494D04" w:rsidRPr="007E0F91" w:rsidRDefault="00494D04" w:rsidP="00494D04">
            <w:pPr>
              <w:jc w:val="center"/>
              <w:rPr>
                <w:ins w:id="14593" w:author="Στάθης Καπ" w:date="2023-03-09T06:08:00Z"/>
                <w:sz w:val="16"/>
                <w:szCs w:val="16"/>
              </w:rPr>
            </w:pPr>
            <w:ins w:id="14594"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4595" w:author="Στάθης Καπ" w:date="2023-03-09T07:09:00Z">
              <w:tcPr>
                <w:tcW w:w="453" w:type="dxa"/>
                <w:gridSpan w:val="2"/>
                <w:tcBorders>
                  <w:top w:val="single" w:sz="4" w:space="0" w:color="auto"/>
                  <w:left w:val="single" w:sz="4" w:space="0" w:color="auto"/>
                </w:tcBorders>
                <w:vAlign w:val="bottom"/>
              </w:tcPr>
            </w:tcPrChange>
          </w:tcPr>
          <w:p w14:paraId="3440BBE9" w14:textId="3BE09AB5" w:rsidR="00494D04" w:rsidRPr="007E0F91" w:rsidRDefault="00494D04" w:rsidP="00494D04">
            <w:pPr>
              <w:jc w:val="center"/>
              <w:rPr>
                <w:ins w:id="14596" w:author="Στάθης Καπ" w:date="2023-03-09T06:08:00Z"/>
                <w:sz w:val="16"/>
                <w:szCs w:val="16"/>
              </w:rPr>
            </w:pPr>
            <w:ins w:id="14597" w:author="Στάθης Καπ" w:date="2023-03-09T07:09:00Z">
              <w:r>
                <w:rPr>
                  <w:rFonts w:ascii="Calibri" w:hAnsi="Calibri" w:cs="Calibri"/>
                  <w:color w:val="000000"/>
                  <w:sz w:val="16"/>
                  <w:szCs w:val="16"/>
                </w:rPr>
                <w:t>210</w:t>
              </w:r>
            </w:ins>
          </w:p>
        </w:tc>
        <w:tc>
          <w:tcPr>
            <w:tcW w:w="454" w:type="dxa"/>
            <w:tcBorders>
              <w:top w:val="single" w:sz="4" w:space="0" w:color="auto"/>
            </w:tcBorders>
            <w:vAlign w:val="center"/>
            <w:tcPrChange w:id="14598" w:author="Στάθης Καπ" w:date="2023-03-09T07:09:00Z">
              <w:tcPr>
                <w:tcW w:w="454" w:type="dxa"/>
                <w:gridSpan w:val="2"/>
                <w:tcBorders>
                  <w:top w:val="single" w:sz="4" w:space="0" w:color="auto"/>
                </w:tcBorders>
                <w:vAlign w:val="center"/>
              </w:tcPr>
            </w:tcPrChange>
          </w:tcPr>
          <w:p w14:paraId="3275B030" w14:textId="22B8573F" w:rsidR="00494D04" w:rsidRPr="007E0F91" w:rsidRDefault="00494D04" w:rsidP="00494D04">
            <w:pPr>
              <w:jc w:val="center"/>
              <w:rPr>
                <w:ins w:id="14599" w:author="Στάθης Καπ" w:date="2023-03-09T06:08:00Z"/>
                <w:sz w:val="16"/>
                <w:szCs w:val="16"/>
              </w:rPr>
            </w:pPr>
            <w:ins w:id="14600" w:author="Στάθης Καπ" w:date="2023-03-09T07:09:00Z">
              <w:r>
                <w:rPr>
                  <w:rFonts w:ascii="Calibri" w:hAnsi="Calibri" w:cs="Calibri"/>
                  <w:color w:val="000000"/>
                  <w:sz w:val="16"/>
                  <w:szCs w:val="16"/>
                </w:rPr>
                <w:t>8.7</w:t>
              </w:r>
            </w:ins>
          </w:p>
        </w:tc>
        <w:tc>
          <w:tcPr>
            <w:tcW w:w="454" w:type="dxa"/>
            <w:tcBorders>
              <w:top w:val="single" w:sz="4" w:space="0" w:color="auto"/>
            </w:tcBorders>
            <w:vAlign w:val="center"/>
            <w:tcPrChange w:id="14601" w:author="Στάθης Καπ" w:date="2023-03-09T07:09:00Z">
              <w:tcPr>
                <w:tcW w:w="454" w:type="dxa"/>
                <w:gridSpan w:val="2"/>
                <w:tcBorders>
                  <w:top w:val="single" w:sz="4" w:space="0" w:color="auto"/>
                </w:tcBorders>
                <w:vAlign w:val="bottom"/>
              </w:tcPr>
            </w:tcPrChange>
          </w:tcPr>
          <w:p w14:paraId="67F4F368" w14:textId="020D2696" w:rsidR="00494D04" w:rsidRPr="007E0F91" w:rsidRDefault="00494D04" w:rsidP="00494D04">
            <w:pPr>
              <w:jc w:val="center"/>
              <w:rPr>
                <w:ins w:id="14602" w:author="Στάθης Καπ" w:date="2023-03-09T06:08:00Z"/>
                <w:sz w:val="16"/>
                <w:szCs w:val="16"/>
              </w:rPr>
            </w:pPr>
            <w:ins w:id="14603" w:author="Στάθης Καπ" w:date="2023-03-09T07:09:00Z">
              <w:r>
                <w:rPr>
                  <w:rFonts w:ascii="Calibri" w:hAnsi="Calibri" w:cs="Calibri"/>
                  <w:color w:val="000000"/>
                  <w:sz w:val="16"/>
                  <w:szCs w:val="16"/>
                </w:rPr>
                <w:t>0.165</w:t>
              </w:r>
            </w:ins>
          </w:p>
        </w:tc>
        <w:tc>
          <w:tcPr>
            <w:tcW w:w="454" w:type="dxa"/>
            <w:tcBorders>
              <w:top w:val="single" w:sz="4" w:space="0" w:color="auto"/>
              <w:right w:val="single" w:sz="4" w:space="0" w:color="auto"/>
            </w:tcBorders>
            <w:vAlign w:val="center"/>
            <w:tcPrChange w:id="14604" w:author="Στάθης Καπ" w:date="2023-03-09T07:09:00Z">
              <w:tcPr>
                <w:tcW w:w="454" w:type="dxa"/>
                <w:gridSpan w:val="2"/>
                <w:tcBorders>
                  <w:top w:val="single" w:sz="4" w:space="0" w:color="auto"/>
                  <w:right w:val="single" w:sz="4" w:space="0" w:color="auto"/>
                </w:tcBorders>
                <w:vAlign w:val="center"/>
              </w:tcPr>
            </w:tcPrChange>
          </w:tcPr>
          <w:p w14:paraId="3B2AD20B" w14:textId="4D8E02A3" w:rsidR="00494D04" w:rsidRPr="007E0F91" w:rsidRDefault="00494D04" w:rsidP="00494D04">
            <w:pPr>
              <w:jc w:val="center"/>
              <w:rPr>
                <w:ins w:id="14605" w:author="Στάθης Καπ" w:date="2023-03-09T06:08:00Z"/>
                <w:sz w:val="16"/>
                <w:szCs w:val="16"/>
              </w:rPr>
            </w:pPr>
            <w:ins w:id="14606"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4607" w:author="Στάθης Καπ" w:date="2023-03-09T07:09:00Z">
              <w:tcPr>
                <w:tcW w:w="453" w:type="dxa"/>
                <w:gridSpan w:val="2"/>
                <w:tcBorders>
                  <w:top w:val="single" w:sz="4" w:space="0" w:color="auto"/>
                  <w:left w:val="single" w:sz="4" w:space="0" w:color="auto"/>
                </w:tcBorders>
                <w:vAlign w:val="bottom"/>
              </w:tcPr>
            </w:tcPrChange>
          </w:tcPr>
          <w:p w14:paraId="74C8D419" w14:textId="39D861DE" w:rsidR="00494D04" w:rsidRPr="007E0F91" w:rsidRDefault="00494D04" w:rsidP="00494D04">
            <w:pPr>
              <w:jc w:val="center"/>
              <w:rPr>
                <w:ins w:id="14608" w:author="Στάθης Καπ" w:date="2023-03-09T06:08:00Z"/>
                <w:sz w:val="16"/>
                <w:szCs w:val="16"/>
              </w:rPr>
            </w:pPr>
            <w:ins w:id="14609" w:author="Στάθης Καπ" w:date="2023-03-09T07:09:00Z">
              <w:r>
                <w:rPr>
                  <w:rFonts w:ascii="Calibri" w:hAnsi="Calibri" w:cs="Calibri"/>
                  <w:color w:val="000000"/>
                  <w:sz w:val="16"/>
                  <w:szCs w:val="16"/>
                </w:rPr>
                <w:t>200</w:t>
              </w:r>
            </w:ins>
          </w:p>
        </w:tc>
        <w:tc>
          <w:tcPr>
            <w:tcW w:w="454" w:type="dxa"/>
            <w:tcBorders>
              <w:top w:val="single" w:sz="4" w:space="0" w:color="auto"/>
            </w:tcBorders>
            <w:vAlign w:val="center"/>
            <w:tcPrChange w:id="14610" w:author="Στάθης Καπ" w:date="2023-03-09T07:09:00Z">
              <w:tcPr>
                <w:tcW w:w="454" w:type="dxa"/>
                <w:gridSpan w:val="2"/>
                <w:tcBorders>
                  <w:top w:val="single" w:sz="4" w:space="0" w:color="auto"/>
                </w:tcBorders>
                <w:vAlign w:val="center"/>
              </w:tcPr>
            </w:tcPrChange>
          </w:tcPr>
          <w:p w14:paraId="577DB6B2" w14:textId="58FBA871" w:rsidR="00494D04" w:rsidRPr="007E0F91" w:rsidRDefault="00494D04" w:rsidP="00494D04">
            <w:pPr>
              <w:jc w:val="center"/>
              <w:rPr>
                <w:ins w:id="14611" w:author="Στάθης Καπ" w:date="2023-03-09T06:08:00Z"/>
                <w:sz w:val="16"/>
                <w:szCs w:val="16"/>
              </w:rPr>
            </w:pPr>
            <w:ins w:id="14612" w:author="Στάθης Καπ" w:date="2023-03-09T07:09:00Z">
              <w:r>
                <w:rPr>
                  <w:rFonts w:ascii="Calibri" w:hAnsi="Calibri" w:cs="Calibri"/>
                  <w:color w:val="000000"/>
                  <w:sz w:val="16"/>
                  <w:szCs w:val="16"/>
                </w:rPr>
                <w:t>13.04</w:t>
              </w:r>
            </w:ins>
          </w:p>
        </w:tc>
        <w:tc>
          <w:tcPr>
            <w:tcW w:w="454" w:type="dxa"/>
            <w:tcBorders>
              <w:top w:val="single" w:sz="4" w:space="0" w:color="auto"/>
            </w:tcBorders>
            <w:vAlign w:val="center"/>
            <w:tcPrChange w:id="14613" w:author="Στάθης Καπ" w:date="2023-03-09T07:09:00Z">
              <w:tcPr>
                <w:tcW w:w="454" w:type="dxa"/>
                <w:gridSpan w:val="2"/>
                <w:tcBorders>
                  <w:top w:val="single" w:sz="4" w:space="0" w:color="auto"/>
                </w:tcBorders>
                <w:vAlign w:val="bottom"/>
              </w:tcPr>
            </w:tcPrChange>
          </w:tcPr>
          <w:p w14:paraId="0CD6AEFF" w14:textId="605B377E" w:rsidR="00494D04" w:rsidRPr="007E0F91" w:rsidRDefault="00494D04" w:rsidP="00494D04">
            <w:pPr>
              <w:jc w:val="center"/>
              <w:rPr>
                <w:ins w:id="14614" w:author="Στάθης Καπ" w:date="2023-03-09T06:08:00Z"/>
                <w:sz w:val="16"/>
                <w:szCs w:val="16"/>
              </w:rPr>
            </w:pPr>
            <w:ins w:id="14615" w:author="Στάθης Καπ" w:date="2023-03-09T07:09:00Z">
              <w:r>
                <w:rPr>
                  <w:rFonts w:ascii="Calibri" w:hAnsi="Calibri" w:cs="Calibri"/>
                  <w:color w:val="000000"/>
                  <w:sz w:val="16"/>
                  <w:szCs w:val="16"/>
                </w:rPr>
                <w:t>0.183</w:t>
              </w:r>
            </w:ins>
          </w:p>
        </w:tc>
        <w:tc>
          <w:tcPr>
            <w:tcW w:w="461" w:type="dxa"/>
            <w:tcBorders>
              <w:top w:val="single" w:sz="4" w:space="0" w:color="auto"/>
              <w:right w:val="single" w:sz="4" w:space="0" w:color="auto"/>
            </w:tcBorders>
            <w:vAlign w:val="center"/>
            <w:tcPrChange w:id="14616" w:author="Στάθης Καπ" w:date="2023-03-09T07:09:00Z">
              <w:tcPr>
                <w:tcW w:w="461" w:type="dxa"/>
                <w:gridSpan w:val="2"/>
                <w:tcBorders>
                  <w:top w:val="single" w:sz="4" w:space="0" w:color="auto"/>
                  <w:right w:val="single" w:sz="4" w:space="0" w:color="auto"/>
                </w:tcBorders>
                <w:vAlign w:val="center"/>
              </w:tcPr>
            </w:tcPrChange>
          </w:tcPr>
          <w:p w14:paraId="2304286E" w14:textId="266CBB2F" w:rsidR="00494D04" w:rsidRPr="007E0F91" w:rsidRDefault="00494D04" w:rsidP="00494D04">
            <w:pPr>
              <w:jc w:val="center"/>
              <w:rPr>
                <w:ins w:id="14617" w:author="Στάθης Καπ" w:date="2023-03-09T06:08:00Z"/>
                <w:sz w:val="16"/>
                <w:szCs w:val="16"/>
              </w:rPr>
            </w:pPr>
            <w:ins w:id="14618" w:author="Στάθης Καπ" w:date="2023-03-09T07:09:00Z">
              <w:r>
                <w:rPr>
                  <w:rFonts w:ascii="Calibri" w:hAnsi="Calibri" w:cs="Calibri"/>
                  <w:color w:val="000000"/>
                  <w:sz w:val="16"/>
                  <w:szCs w:val="16"/>
                </w:rPr>
                <w:t>2.66</w:t>
              </w:r>
            </w:ins>
          </w:p>
        </w:tc>
      </w:tr>
      <w:tr w:rsidR="00494D04" w14:paraId="264B0460" w14:textId="77777777" w:rsidTr="009A40F4">
        <w:trPr>
          <w:trHeight w:val="170"/>
          <w:jc w:val="center"/>
          <w:ins w:id="14619"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6F21682" w14:textId="3A487521" w:rsidR="00494D04" w:rsidRPr="007E0F91" w:rsidRDefault="00494D04" w:rsidP="00494D04">
            <w:pPr>
              <w:jc w:val="center"/>
              <w:rPr>
                <w:ins w:id="14620" w:author="Στάθης Καπ" w:date="2023-03-09T06:08:00Z"/>
                <w:sz w:val="16"/>
                <w:szCs w:val="16"/>
              </w:rPr>
            </w:pPr>
            <w:ins w:id="14621" w:author="Στάθης Καπ" w:date="2023-03-09T06:09:00Z">
              <w:r w:rsidRPr="009861B1">
                <w:rPr>
                  <w:rFonts w:ascii="Calibri" w:hAnsi="Calibri" w:cs="Calibri"/>
                  <w:color w:val="000000"/>
                  <w:sz w:val="16"/>
                  <w:szCs w:val="16"/>
                </w:rPr>
                <w:t>c103</w:t>
              </w:r>
            </w:ins>
          </w:p>
        </w:tc>
        <w:tc>
          <w:tcPr>
            <w:tcW w:w="565" w:type="dxa"/>
            <w:tcBorders>
              <w:left w:val="single" w:sz="4" w:space="0" w:color="auto"/>
            </w:tcBorders>
            <w:vAlign w:val="center"/>
          </w:tcPr>
          <w:p w14:paraId="00564AAE" w14:textId="5AEC1279" w:rsidR="00494D04" w:rsidRPr="007E0F91" w:rsidRDefault="00494D04" w:rsidP="00494D04">
            <w:pPr>
              <w:jc w:val="center"/>
              <w:rPr>
                <w:ins w:id="14622" w:author="Στάθης Καπ" w:date="2023-03-09T06:08:00Z"/>
                <w:sz w:val="16"/>
                <w:szCs w:val="16"/>
              </w:rPr>
            </w:pPr>
            <w:ins w:id="14623" w:author="Στάθης Καπ" w:date="2023-03-09T07:09:00Z">
              <w:r>
                <w:rPr>
                  <w:rFonts w:ascii="Calibri" w:hAnsi="Calibri" w:cs="Calibri"/>
                  <w:color w:val="000000"/>
                  <w:sz w:val="16"/>
                  <w:szCs w:val="16"/>
                </w:rPr>
                <w:t>400</w:t>
              </w:r>
            </w:ins>
          </w:p>
        </w:tc>
        <w:tc>
          <w:tcPr>
            <w:tcW w:w="679" w:type="dxa"/>
            <w:tcBorders>
              <w:right w:val="single" w:sz="4" w:space="0" w:color="auto"/>
            </w:tcBorders>
            <w:vAlign w:val="center"/>
          </w:tcPr>
          <w:p w14:paraId="097B9356" w14:textId="2B01E162" w:rsidR="00494D04" w:rsidRPr="007E0F91" w:rsidRDefault="00494D04" w:rsidP="00494D04">
            <w:pPr>
              <w:jc w:val="center"/>
              <w:rPr>
                <w:ins w:id="14624" w:author="Στάθης Καπ" w:date="2023-03-09T06:08:00Z"/>
                <w:sz w:val="16"/>
                <w:szCs w:val="16"/>
              </w:rPr>
            </w:pPr>
            <w:ins w:id="14625" w:author="Στάθης Καπ" w:date="2023-03-09T07:09:00Z">
              <w:r>
                <w:rPr>
                  <w:rFonts w:ascii="Calibri" w:hAnsi="Calibri" w:cs="Calibri"/>
                  <w:color w:val="000000"/>
                  <w:sz w:val="16"/>
                  <w:szCs w:val="16"/>
                </w:rPr>
                <w:t>390</w:t>
              </w:r>
            </w:ins>
          </w:p>
        </w:tc>
        <w:tc>
          <w:tcPr>
            <w:tcW w:w="453" w:type="dxa"/>
            <w:tcBorders>
              <w:left w:val="single" w:sz="4" w:space="0" w:color="auto"/>
            </w:tcBorders>
            <w:vAlign w:val="center"/>
          </w:tcPr>
          <w:p w14:paraId="64CFFE77" w14:textId="10533701" w:rsidR="00494D04" w:rsidRPr="007E0F91" w:rsidRDefault="00494D04" w:rsidP="00494D04">
            <w:pPr>
              <w:jc w:val="center"/>
              <w:rPr>
                <w:ins w:id="14626" w:author="Στάθης Καπ" w:date="2023-03-09T06:08:00Z"/>
                <w:sz w:val="16"/>
                <w:szCs w:val="16"/>
              </w:rPr>
            </w:pPr>
            <w:ins w:id="14627" w:author="Στάθης Καπ" w:date="2023-03-09T07:09:00Z">
              <w:r>
                <w:rPr>
                  <w:rFonts w:ascii="Calibri" w:hAnsi="Calibri" w:cs="Calibri"/>
                  <w:color w:val="000000"/>
                  <w:sz w:val="16"/>
                  <w:szCs w:val="16"/>
                </w:rPr>
                <w:t>350</w:t>
              </w:r>
            </w:ins>
          </w:p>
        </w:tc>
        <w:tc>
          <w:tcPr>
            <w:tcW w:w="708" w:type="dxa"/>
            <w:vAlign w:val="center"/>
          </w:tcPr>
          <w:p w14:paraId="1A621A9A" w14:textId="2035EDD6" w:rsidR="00494D04" w:rsidRPr="007E0F91" w:rsidRDefault="00494D04" w:rsidP="00494D04">
            <w:pPr>
              <w:jc w:val="center"/>
              <w:rPr>
                <w:ins w:id="14628" w:author="Στάθης Καπ" w:date="2023-03-09T06:08:00Z"/>
                <w:sz w:val="16"/>
                <w:szCs w:val="16"/>
              </w:rPr>
            </w:pPr>
            <w:ins w:id="14629" w:author="Στάθης Καπ" w:date="2023-03-09T07:09:00Z">
              <w:r>
                <w:rPr>
                  <w:rFonts w:ascii="Calibri" w:hAnsi="Calibri" w:cs="Calibri"/>
                  <w:color w:val="000000"/>
                  <w:sz w:val="16"/>
                  <w:szCs w:val="16"/>
                </w:rPr>
                <w:t>12.5</w:t>
              </w:r>
            </w:ins>
          </w:p>
        </w:tc>
        <w:tc>
          <w:tcPr>
            <w:tcW w:w="652" w:type="dxa"/>
            <w:vMerge/>
            <w:tcBorders>
              <w:right w:val="single" w:sz="4" w:space="0" w:color="auto"/>
            </w:tcBorders>
            <w:vAlign w:val="center"/>
          </w:tcPr>
          <w:p w14:paraId="40A34868" w14:textId="77777777" w:rsidR="00494D04" w:rsidRPr="007E0F91" w:rsidRDefault="00494D04" w:rsidP="00494D04">
            <w:pPr>
              <w:jc w:val="center"/>
              <w:rPr>
                <w:ins w:id="14630" w:author="Στάθης Καπ" w:date="2023-03-09T06:08:00Z"/>
                <w:sz w:val="16"/>
                <w:szCs w:val="16"/>
              </w:rPr>
            </w:pPr>
          </w:p>
        </w:tc>
        <w:tc>
          <w:tcPr>
            <w:tcW w:w="453" w:type="dxa"/>
            <w:tcBorders>
              <w:left w:val="single" w:sz="4" w:space="0" w:color="auto"/>
            </w:tcBorders>
            <w:vAlign w:val="center"/>
          </w:tcPr>
          <w:p w14:paraId="531D9C0A" w14:textId="718832C7" w:rsidR="00494D04" w:rsidRPr="007E0F91" w:rsidRDefault="00494D04" w:rsidP="00494D04">
            <w:pPr>
              <w:jc w:val="center"/>
              <w:rPr>
                <w:ins w:id="14631" w:author="Στάθης Καπ" w:date="2023-03-09T06:08:00Z"/>
                <w:sz w:val="16"/>
                <w:szCs w:val="16"/>
              </w:rPr>
            </w:pPr>
            <w:ins w:id="14632" w:author="Στάθης Καπ" w:date="2023-03-09T07:09:00Z">
              <w:r>
                <w:rPr>
                  <w:rFonts w:ascii="Calibri" w:hAnsi="Calibri" w:cs="Calibri"/>
                  <w:color w:val="000000"/>
                  <w:sz w:val="16"/>
                  <w:szCs w:val="16"/>
                </w:rPr>
                <w:t>310</w:t>
              </w:r>
            </w:ins>
          </w:p>
        </w:tc>
        <w:tc>
          <w:tcPr>
            <w:tcW w:w="454" w:type="dxa"/>
            <w:vAlign w:val="center"/>
          </w:tcPr>
          <w:p w14:paraId="31F818CE" w14:textId="54A4DB05" w:rsidR="00494D04" w:rsidRPr="007E0F91" w:rsidRDefault="00494D04" w:rsidP="00494D04">
            <w:pPr>
              <w:jc w:val="center"/>
              <w:rPr>
                <w:ins w:id="14633" w:author="Στάθης Καπ" w:date="2023-03-09T06:08:00Z"/>
                <w:sz w:val="16"/>
                <w:szCs w:val="16"/>
              </w:rPr>
            </w:pPr>
            <w:ins w:id="14634" w:author="Στάθης Καπ" w:date="2023-03-09T07:09:00Z">
              <w:r>
                <w:rPr>
                  <w:rFonts w:ascii="Calibri" w:hAnsi="Calibri" w:cs="Calibri"/>
                  <w:color w:val="000000"/>
                  <w:sz w:val="16"/>
                  <w:szCs w:val="16"/>
                </w:rPr>
                <w:t>11.43</w:t>
              </w:r>
            </w:ins>
          </w:p>
        </w:tc>
        <w:tc>
          <w:tcPr>
            <w:tcW w:w="454" w:type="dxa"/>
            <w:vAlign w:val="center"/>
          </w:tcPr>
          <w:p w14:paraId="15DC6344" w14:textId="04C31D02" w:rsidR="00494D04" w:rsidRPr="007E0F91" w:rsidRDefault="00494D04" w:rsidP="00494D04">
            <w:pPr>
              <w:jc w:val="center"/>
              <w:rPr>
                <w:ins w:id="14635" w:author="Στάθης Καπ" w:date="2023-03-09T06:08:00Z"/>
                <w:sz w:val="16"/>
                <w:szCs w:val="16"/>
              </w:rPr>
            </w:pPr>
            <w:ins w:id="14636"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
          <w:p w14:paraId="42D8E5AB" w14:textId="4C3C8694" w:rsidR="00494D04" w:rsidRPr="007E0F91" w:rsidRDefault="00494D04" w:rsidP="00494D04">
            <w:pPr>
              <w:jc w:val="center"/>
              <w:rPr>
                <w:ins w:id="14637" w:author="Στάθης Καπ" w:date="2023-03-09T06:08:00Z"/>
                <w:sz w:val="16"/>
                <w:szCs w:val="16"/>
              </w:rPr>
            </w:pPr>
            <w:ins w:id="14638" w:author="Στάθης Καπ" w:date="2023-03-09T07:09:00Z">
              <w:r>
                <w:rPr>
                  <w:rFonts w:ascii="Calibri" w:hAnsi="Calibri" w:cs="Calibri"/>
                  <w:color w:val="000000"/>
                  <w:sz w:val="16"/>
                  <w:szCs w:val="16"/>
                </w:rPr>
                <w:t>23.53</w:t>
              </w:r>
            </w:ins>
          </w:p>
        </w:tc>
        <w:tc>
          <w:tcPr>
            <w:tcW w:w="453" w:type="dxa"/>
            <w:tcBorders>
              <w:left w:val="single" w:sz="4" w:space="0" w:color="auto"/>
            </w:tcBorders>
            <w:vAlign w:val="center"/>
          </w:tcPr>
          <w:p w14:paraId="15EFB348" w14:textId="30D33088" w:rsidR="00494D04" w:rsidRPr="007E0F91" w:rsidRDefault="00494D04" w:rsidP="00494D04">
            <w:pPr>
              <w:jc w:val="center"/>
              <w:rPr>
                <w:ins w:id="14639" w:author="Στάθης Καπ" w:date="2023-03-09T06:08:00Z"/>
                <w:sz w:val="16"/>
                <w:szCs w:val="16"/>
              </w:rPr>
            </w:pPr>
            <w:ins w:id="14640" w:author="Στάθης Καπ" w:date="2023-03-09T07:09:00Z">
              <w:r>
                <w:rPr>
                  <w:rFonts w:ascii="Calibri" w:hAnsi="Calibri" w:cs="Calibri"/>
                  <w:color w:val="000000"/>
                  <w:sz w:val="16"/>
                  <w:szCs w:val="16"/>
                </w:rPr>
                <w:t>300</w:t>
              </w:r>
            </w:ins>
          </w:p>
        </w:tc>
        <w:tc>
          <w:tcPr>
            <w:tcW w:w="454" w:type="dxa"/>
            <w:vAlign w:val="center"/>
          </w:tcPr>
          <w:p w14:paraId="27BD82B0" w14:textId="7176CC3C" w:rsidR="00494D04" w:rsidRPr="007E0F91" w:rsidRDefault="00494D04" w:rsidP="00494D04">
            <w:pPr>
              <w:jc w:val="center"/>
              <w:rPr>
                <w:ins w:id="14641" w:author="Στάθης Καπ" w:date="2023-03-09T06:08:00Z"/>
                <w:sz w:val="16"/>
                <w:szCs w:val="16"/>
              </w:rPr>
            </w:pPr>
            <w:ins w:id="14642" w:author="Στάθης Καπ" w:date="2023-03-09T07:09:00Z">
              <w:r>
                <w:rPr>
                  <w:rFonts w:ascii="Calibri" w:hAnsi="Calibri" w:cs="Calibri"/>
                  <w:color w:val="000000"/>
                  <w:sz w:val="16"/>
                  <w:szCs w:val="16"/>
                </w:rPr>
                <w:t>14.29</w:t>
              </w:r>
            </w:ins>
          </w:p>
        </w:tc>
        <w:tc>
          <w:tcPr>
            <w:tcW w:w="454" w:type="dxa"/>
            <w:vAlign w:val="center"/>
          </w:tcPr>
          <w:p w14:paraId="2C4B4FE3" w14:textId="316468FE" w:rsidR="00494D04" w:rsidRPr="007E0F91" w:rsidRDefault="00494D04" w:rsidP="00494D04">
            <w:pPr>
              <w:jc w:val="center"/>
              <w:rPr>
                <w:ins w:id="14643" w:author="Στάθης Καπ" w:date="2023-03-09T06:08:00Z"/>
                <w:sz w:val="16"/>
                <w:szCs w:val="16"/>
              </w:rPr>
            </w:pPr>
            <w:ins w:id="14644"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604488E9" w14:textId="741CB64E" w:rsidR="00494D04" w:rsidRPr="007E0F91" w:rsidRDefault="00494D04" w:rsidP="00494D04">
            <w:pPr>
              <w:jc w:val="center"/>
              <w:rPr>
                <w:ins w:id="14645" w:author="Στάθης Καπ" w:date="2023-03-09T06:08:00Z"/>
                <w:sz w:val="16"/>
                <w:szCs w:val="16"/>
              </w:rPr>
            </w:pPr>
            <w:ins w:id="14646" w:author="Στάθης Καπ" w:date="2023-03-09T07:09:00Z">
              <w:r>
                <w:rPr>
                  <w:rFonts w:ascii="Calibri" w:hAnsi="Calibri" w:cs="Calibri"/>
                  <w:color w:val="000000"/>
                  <w:sz w:val="16"/>
                  <w:szCs w:val="16"/>
                </w:rPr>
                <w:t>20.36</w:t>
              </w:r>
            </w:ins>
          </w:p>
        </w:tc>
        <w:tc>
          <w:tcPr>
            <w:tcW w:w="453" w:type="dxa"/>
            <w:tcBorders>
              <w:left w:val="single" w:sz="4" w:space="0" w:color="auto"/>
            </w:tcBorders>
            <w:vAlign w:val="center"/>
          </w:tcPr>
          <w:p w14:paraId="40453D7E" w14:textId="43E5F8AC" w:rsidR="00494D04" w:rsidRPr="007E0F91" w:rsidRDefault="00494D04" w:rsidP="00494D04">
            <w:pPr>
              <w:jc w:val="center"/>
              <w:rPr>
                <w:ins w:id="14647" w:author="Στάθης Καπ" w:date="2023-03-09T06:08:00Z"/>
                <w:sz w:val="16"/>
                <w:szCs w:val="16"/>
              </w:rPr>
            </w:pPr>
            <w:ins w:id="14648" w:author="Στάθης Καπ" w:date="2023-03-09T07:09:00Z">
              <w:r>
                <w:rPr>
                  <w:rFonts w:ascii="Calibri" w:hAnsi="Calibri" w:cs="Calibri"/>
                  <w:color w:val="000000"/>
                  <w:sz w:val="16"/>
                  <w:szCs w:val="16"/>
                </w:rPr>
                <w:t>260</w:t>
              </w:r>
            </w:ins>
          </w:p>
        </w:tc>
        <w:tc>
          <w:tcPr>
            <w:tcW w:w="454" w:type="dxa"/>
            <w:vAlign w:val="center"/>
          </w:tcPr>
          <w:p w14:paraId="3B54E55D" w14:textId="514753D1" w:rsidR="00494D04" w:rsidRPr="007E0F91" w:rsidRDefault="00494D04" w:rsidP="00494D04">
            <w:pPr>
              <w:jc w:val="center"/>
              <w:rPr>
                <w:ins w:id="14649" w:author="Στάθης Καπ" w:date="2023-03-09T06:08:00Z"/>
                <w:sz w:val="16"/>
                <w:szCs w:val="16"/>
              </w:rPr>
            </w:pPr>
            <w:ins w:id="14650" w:author="Στάθης Καπ" w:date="2023-03-09T07:09:00Z">
              <w:r>
                <w:rPr>
                  <w:rFonts w:ascii="Calibri" w:hAnsi="Calibri" w:cs="Calibri"/>
                  <w:color w:val="000000"/>
                  <w:sz w:val="16"/>
                  <w:szCs w:val="16"/>
                </w:rPr>
                <w:t>25.71</w:t>
              </w:r>
            </w:ins>
          </w:p>
        </w:tc>
        <w:tc>
          <w:tcPr>
            <w:tcW w:w="454" w:type="dxa"/>
            <w:vAlign w:val="center"/>
          </w:tcPr>
          <w:p w14:paraId="42EFEB6A" w14:textId="7234B476" w:rsidR="00494D04" w:rsidRPr="007E0F91" w:rsidRDefault="00494D04" w:rsidP="00494D04">
            <w:pPr>
              <w:jc w:val="center"/>
              <w:rPr>
                <w:ins w:id="14651" w:author="Στάθης Καπ" w:date="2023-03-09T06:08:00Z"/>
                <w:sz w:val="16"/>
                <w:szCs w:val="16"/>
              </w:rPr>
            </w:pPr>
            <w:ins w:id="14652"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
          <w:p w14:paraId="0927180E" w14:textId="6AFC164A" w:rsidR="00494D04" w:rsidRPr="007E0F91" w:rsidRDefault="00494D04" w:rsidP="00494D04">
            <w:pPr>
              <w:jc w:val="center"/>
              <w:rPr>
                <w:ins w:id="14653" w:author="Στάθης Καπ" w:date="2023-03-09T06:08:00Z"/>
                <w:sz w:val="16"/>
                <w:szCs w:val="16"/>
              </w:rPr>
            </w:pPr>
            <w:ins w:id="14654" w:author="Στάθης Καπ" w:date="2023-03-09T07:09:00Z">
              <w:r>
                <w:rPr>
                  <w:rFonts w:ascii="Calibri" w:hAnsi="Calibri" w:cs="Calibri"/>
                  <w:color w:val="000000"/>
                  <w:sz w:val="16"/>
                  <w:szCs w:val="16"/>
                </w:rPr>
                <w:t>18.55</w:t>
              </w:r>
            </w:ins>
          </w:p>
        </w:tc>
      </w:tr>
      <w:tr w:rsidR="00494D04" w14:paraId="0EA3DA55" w14:textId="77777777" w:rsidTr="009A40F4">
        <w:trPr>
          <w:trHeight w:val="170"/>
          <w:jc w:val="center"/>
          <w:ins w:id="14655"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5068791" w14:textId="08C2499C" w:rsidR="00494D04" w:rsidRPr="007E0F91" w:rsidRDefault="00494D04" w:rsidP="00494D04">
            <w:pPr>
              <w:jc w:val="center"/>
              <w:rPr>
                <w:ins w:id="14656" w:author="Στάθης Καπ" w:date="2023-03-09T06:08:00Z"/>
                <w:sz w:val="16"/>
                <w:szCs w:val="16"/>
              </w:rPr>
            </w:pPr>
            <w:ins w:id="14657" w:author="Στάθης Καπ" w:date="2023-03-09T06:09:00Z">
              <w:r w:rsidRPr="009861B1">
                <w:rPr>
                  <w:rFonts w:ascii="Calibri" w:hAnsi="Calibri" w:cs="Calibri"/>
                  <w:color w:val="000000"/>
                  <w:sz w:val="16"/>
                  <w:szCs w:val="16"/>
                </w:rPr>
                <w:t>c104</w:t>
              </w:r>
            </w:ins>
          </w:p>
        </w:tc>
        <w:tc>
          <w:tcPr>
            <w:tcW w:w="565" w:type="dxa"/>
            <w:tcBorders>
              <w:left w:val="single" w:sz="4" w:space="0" w:color="auto"/>
            </w:tcBorders>
            <w:vAlign w:val="center"/>
          </w:tcPr>
          <w:p w14:paraId="368B836B" w14:textId="0A1B5920" w:rsidR="00494D04" w:rsidRPr="007E0F91" w:rsidRDefault="00494D04" w:rsidP="00494D04">
            <w:pPr>
              <w:jc w:val="center"/>
              <w:rPr>
                <w:ins w:id="14658" w:author="Στάθης Καπ" w:date="2023-03-09T06:08:00Z"/>
                <w:sz w:val="16"/>
                <w:szCs w:val="16"/>
              </w:rPr>
            </w:pPr>
            <w:ins w:id="14659" w:author="Στάθης Καπ" w:date="2023-03-09T07:09:00Z">
              <w:r>
                <w:rPr>
                  <w:rFonts w:ascii="Calibri" w:hAnsi="Calibri" w:cs="Calibri"/>
                  <w:color w:val="000000"/>
                  <w:sz w:val="16"/>
                  <w:szCs w:val="16"/>
                </w:rPr>
                <w:t>420</w:t>
              </w:r>
            </w:ins>
          </w:p>
        </w:tc>
        <w:tc>
          <w:tcPr>
            <w:tcW w:w="679" w:type="dxa"/>
            <w:tcBorders>
              <w:right w:val="single" w:sz="4" w:space="0" w:color="auto"/>
            </w:tcBorders>
            <w:vAlign w:val="center"/>
          </w:tcPr>
          <w:p w14:paraId="213D6D20" w14:textId="10EF558F" w:rsidR="00494D04" w:rsidRPr="007E0F91" w:rsidRDefault="00494D04" w:rsidP="00494D04">
            <w:pPr>
              <w:jc w:val="center"/>
              <w:rPr>
                <w:ins w:id="14660" w:author="Στάθης Καπ" w:date="2023-03-09T06:08:00Z"/>
                <w:sz w:val="16"/>
                <w:szCs w:val="16"/>
              </w:rPr>
            </w:pPr>
            <w:ins w:id="14661" w:author="Στάθης Καπ" w:date="2023-03-09T07:09:00Z">
              <w:r>
                <w:rPr>
                  <w:rFonts w:ascii="Calibri" w:hAnsi="Calibri" w:cs="Calibri"/>
                  <w:color w:val="000000"/>
                  <w:sz w:val="16"/>
                  <w:szCs w:val="16"/>
                </w:rPr>
                <w:t>400</w:t>
              </w:r>
            </w:ins>
          </w:p>
        </w:tc>
        <w:tc>
          <w:tcPr>
            <w:tcW w:w="453" w:type="dxa"/>
            <w:tcBorders>
              <w:left w:val="single" w:sz="4" w:space="0" w:color="auto"/>
            </w:tcBorders>
            <w:vAlign w:val="center"/>
          </w:tcPr>
          <w:p w14:paraId="4C902284" w14:textId="723328D3" w:rsidR="00494D04" w:rsidRPr="007E0F91" w:rsidRDefault="00494D04" w:rsidP="00494D04">
            <w:pPr>
              <w:jc w:val="center"/>
              <w:rPr>
                <w:ins w:id="14662" w:author="Στάθης Καπ" w:date="2023-03-09T06:08:00Z"/>
                <w:sz w:val="16"/>
                <w:szCs w:val="16"/>
              </w:rPr>
            </w:pPr>
            <w:ins w:id="14663" w:author="Στάθης Καπ" w:date="2023-03-09T07:09:00Z">
              <w:r>
                <w:rPr>
                  <w:rFonts w:ascii="Calibri" w:hAnsi="Calibri" w:cs="Calibri"/>
                  <w:color w:val="000000"/>
                  <w:sz w:val="16"/>
                  <w:szCs w:val="16"/>
                </w:rPr>
                <w:t>370</w:t>
              </w:r>
            </w:ins>
          </w:p>
        </w:tc>
        <w:tc>
          <w:tcPr>
            <w:tcW w:w="708" w:type="dxa"/>
            <w:vAlign w:val="center"/>
          </w:tcPr>
          <w:p w14:paraId="5088FD24" w14:textId="5EBAA633" w:rsidR="00494D04" w:rsidRPr="007E0F91" w:rsidRDefault="00494D04" w:rsidP="00494D04">
            <w:pPr>
              <w:jc w:val="center"/>
              <w:rPr>
                <w:ins w:id="14664" w:author="Στάθης Καπ" w:date="2023-03-09T06:08:00Z"/>
                <w:sz w:val="16"/>
                <w:szCs w:val="16"/>
              </w:rPr>
            </w:pPr>
            <w:ins w:id="14665" w:author="Στάθης Καπ" w:date="2023-03-09T07:09:00Z">
              <w:r>
                <w:rPr>
                  <w:rFonts w:ascii="Calibri" w:hAnsi="Calibri" w:cs="Calibri"/>
                  <w:color w:val="000000"/>
                  <w:sz w:val="16"/>
                  <w:szCs w:val="16"/>
                </w:rPr>
                <w:t>11.9</w:t>
              </w:r>
            </w:ins>
          </w:p>
        </w:tc>
        <w:tc>
          <w:tcPr>
            <w:tcW w:w="652" w:type="dxa"/>
            <w:vMerge/>
            <w:tcBorders>
              <w:right w:val="single" w:sz="4" w:space="0" w:color="auto"/>
            </w:tcBorders>
            <w:vAlign w:val="center"/>
          </w:tcPr>
          <w:p w14:paraId="32642A17" w14:textId="77777777" w:rsidR="00494D04" w:rsidRPr="007E0F91" w:rsidRDefault="00494D04" w:rsidP="00494D04">
            <w:pPr>
              <w:jc w:val="center"/>
              <w:rPr>
                <w:ins w:id="14666" w:author="Στάθης Καπ" w:date="2023-03-09T06:08:00Z"/>
                <w:sz w:val="16"/>
                <w:szCs w:val="16"/>
              </w:rPr>
            </w:pPr>
          </w:p>
        </w:tc>
        <w:tc>
          <w:tcPr>
            <w:tcW w:w="453" w:type="dxa"/>
            <w:tcBorders>
              <w:left w:val="single" w:sz="4" w:space="0" w:color="auto"/>
            </w:tcBorders>
            <w:vAlign w:val="center"/>
          </w:tcPr>
          <w:p w14:paraId="47AF904B" w14:textId="70517093" w:rsidR="00494D04" w:rsidRPr="007E0F91" w:rsidRDefault="00494D04" w:rsidP="00494D04">
            <w:pPr>
              <w:jc w:val="center"/>
              <w:rPr>
                <w:ins w:id="14667" w:author="Στάθης Καπ" w:date="2023-03-09T06:08:00Z"/>
                <w:sz w:val="16"/>
                <w:szCs w:val="16"/>
              </w:rPr>
            </w:pPr>
            <w:ins w:id="14668" w:author="Στάθης Καπ" w:date="2023-03-09T07:09:00Z">
              <w:r>
                <w:rPr>
                  <w:rFonts w:ascii="Calibri" w:hAnsi="Calibri" w:cs="Calibri"/>
                  <w:color w:val="000000"/>
                  <w:sz w:val="16"/>
                  <w:szCs w:val="16"/>
                </w:rPr>
                <w:t>310</w:t>
              </w:r>
            </w:ins>
          </w:p>
        </w:tc>
        <w:tc>
          <w:tcPr>
            <w:tcW w:w="454" w:type="dxa"/>
            <w:vAlign w:val="center"/>
          </w:tcPr>
          <w:p w14:paraId="353F6237" w14:textId="08B3D0A1" w:rsidR="00494D04" w:rsidRPr="007E0F91" w:rsidRDefault="00494D04" w:rsidP="00494D04">
            <w:pPr>
              <w:jc w:val="center"/>
              <w:rPr>
                <w:ins w:id="14669" w:author="Στάθης Καπ" w:date="2023-03-09T06:08:00Z"/>
                <w:sz w:val="16"/>
                <w:szCs w:val="16"/>
              </w:rPr>
            </w:pPr>
            <w:ins w:id="14670" w:author="Στάθης Καπ" w:date="2023-03-09T07:09:00Z">
              <w:r>
                <w:rPr>
                  <w:rFonts w:ascii="Calibri" w:hAnsi="Calibri" w:cs="Calibri"/>
                  <w:color w:val="000000"/>
                  <w:sz w:val="16"/>
                  <w:szCs w:val="16"/>
                </w:rPr>
                <w:t>16.22</w:t>
              </w:r>
            </w:ins>
          </w:p>
        </w:tc>
        <w:tc>
          <w:tcPr>
            <w:tcW w:w="454" w:type="dxa"/>
            <w:vAlign w:val="center"/>
          </w:tcPr>
          <w:p w14:paraId="5BA7B112" w14:textId="35550463" w:rsidR="00494D04" w:rsidRPr="007E0F91" w:rsidRDefault="00494D04" w:rsidP="00494D04">
            <w:pPr>
              <w:jc w:val="center"/>
              <w:rPr>
                <w:ins w:id="14671" w:author="Στάθης Καπ" w:date="2023-03-09T06:08:00Z"/>
                <w:sz w:val="16"/>
                <w:szCs w:val="16"/>
              </w:rPr>
            </w:pPr>
            <w:ins w:id="14672"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4B40D841" w14:textId="19960A08" w:rsidR="00494D04" w:rsidRPr="007E0F91" w:rsidRDefault="00494D04" w:rsidP="00494D04">
            <w:pPr>
              <w:jc w:val="center"/>
              <w:rPr>
                <w:ins w:id="14673" w:author="Στάθης Καπ" w:date="2023-03-09T06:08:00Z"/>
                <w:sz w:val="16"/>
                <w:szCs w:val="16"/>
              </w:rPr>
            </w:pPr>
            <w:ins w:id="14674" w:author="Στάθης Καπ" w:date="2023-03-09T07:09:00Z">
              <w:r>
                <w:rPr>
                  <w:rFonts w:ascii="Calibri" w:hAnsi="Calibri" w:cs="Calibri"/>
                  <w:color w:val="000000"/>
                  <w:sz w:val="16"/>
                  <w:szCs w:val="16"/>
                </w:rPr>
                <w:t>11.34</w:t>
              </w:r>
            </w:ins>
          </w:p>
        </w:tc>
        <w:tc>
          <w:tcPr>
            <w:tcW w:w="453" w:type="dxa"/>
            <w:tcBorders>
              <w:left w:val="single" w:sz="4" w:space="0" w:color="auto"/>
            </w:tcBorders>
            <w:vAlign w:val="center"/>
          </w:tcPr>
          <w:p w14:paraId="11B511DA" w14:textId="5339753A" w:rsidR="00494D04" w:rsidRPr="007E0F91" w:rsidRDefault="00494D04" w:rsidP="00494D04">
            <w:pPr>
              <w:jc w:val="center"/>
              <w:rPr>
                <w:ins w:id="14675" w:author="Στάθης Καπ" w:date="2023-03-09T06:08:00Z"/>
                <w:sz w:val="16"/>
                <w:szCs w:val="16"/>
              </w:rPr>
            </w:pPr>
            <w:ins w:id="14676" w:author="Στάθης Καπ" w:date="2023-03-09T07:09:00Z">
              <w:r>
                <w:rPr>
                  <w:rFonts w:ascii="Calibri" w:hAnsi="Calibri" w:cs="Calibri"/>
                  <w:color w:val="000000"/>
                  <w:sz w:val="16"/>
                  <w:szCs w:val="16"/>
                </w:rPr>
                <w:t>340</w:t>
              </w:r>
            </w:ins>
          </w:p>
        </w:tc>
        <w:tc>
          <w:tcPr>
            <w:tcW w:w="454" w:type="dxa"/>
            <w:vAlign w:val="center"/>
          </w:tcPr>
          <w:p w14:paraId="6A7AA2AC" w14:textId="34EE04F2" w:rsidR="00494D04" w:rsidRPr="007E0F91" w:rsidRDefault="00494D04" w:rsidP="00494D04">
            <w:pPr>
              <w:jc w:val="center"/>
              <w:rPr>
                <w:ins w:id="14677" w:author="Στάθης Καπ" w:date="2023-03-09T06:08:00Z"/>
                <w:sz w:val="16"/>
                <w:szCs w:val="16"/>
              </w:rPr>
            </w:pPr>
            <w:ins w:id="14678" w:author="Στάθης Καπ" w:date="2023-03-09T07:09:00Z">
              <w:r>
                <w:rPr>
                  <w:rFonts w:ascii="Calibri" w:hAnsi="Calibri" w:cs="Calibri"/>
                  <w:color w:val="000000"/>
                  <w:sz w:val="16"/>
                  <w:szCs w:val="16"/>
                </w:rPr>
                <w:t>8.11</w:t>
              </w:r>
            </w:ins>
          </w:p>
        </w:tc>
        <w:tc>
          <w:tcPr>
            <w:tcW w:w="454" w:type="dxa"/>
            <w:vAlign w:val="center"/>
          </w:tcPr>
          <w:p w14:paraId="7DBF8F73" w14:textId="06B7B23C" w:rsidR="00494D04" w:rsidRPr="007E0F91" w:rsidRDefault="00494D04" w:rsidP="00494D04">
            <w:pPr>
              <w:jc w:val="center"/>
              <w:rPr>
                <w:ins w:id="14679" w:author="Στάθης Καπ" w:date="2023-03-09T06:08:00Z"/>
                <w:sz w:val="16"/>
                <w:szCs w:val="16"/>
              </w:rPr>
            </w:pPr>
            <w:ins w:id="14680" w:author="Στάθης Καπ" w:date="2023-03-09T07:09:00Z">
              <w:r>
                <w:rPr>
                  <w:rFonts w:ascii="Calibri" w:hAnsi="Calibri" w:cs="Calibri"/>
                  <w:color w:val="000000"/>
                  <w:sz w:val="16"/>
                  <w:szCs w:val="16"/>
                </w:rPr>
                <w:t>0.199</w:t>
              </w:r>
            </w:ins>
          </w:p>
        </w:tc>
        <w:tc>
          <w:tcPr>
            <w:tcW w:w="454" w:type="dxa"/>
            <w:tcBorders>
              <w:right w:val="single" w:sz="4" w:space="0" w:color="auto"/>
            </w:tcBorders>
            <w:vAlign w:val="center"/>
          </w:tcPr>
          <w:p w14:paraId="38EF2F5B" w14:textId="503D51C2" w:rsidR="00494D04" w:rsidRPr="007E0F91" w:rsidRDefault="00494D04" w:rsidP="00494D04">
            <w:pPr>
              <w:jc w:val="center"/>
              <w:rPr>
                <w:ins w:id="14681" w:author="Στάθης Καπ" w:date="2023-03-09T06:08:00Z"/>
                <w:sz w:val="16"/>
                <w:szCs w:val="16"/>
              </w:rPr>
            </w:pPr>
            <w:ins w:id="14682" w:author="Στάθης Καπ" w:date="2023-03-09T07:09:00Z">
              <w:r>
                <w:rPr>
                  <w:rFonts w:ascii="Calibri" w:hAnsi="Calibri" w:cs="Calibri"/>
                  <w:color w:val="000000"/>
                  <w:sz w:val="16"/>
                  <w:szCs w:val="16"/>
                </w:rPr>
                <w:t>-2.58</w:t>
              </w:r>
            </w:ins>
          </w:p>
        </w:tc>
        <w:tc>
          <w:tcPr>
            <w:tcW w:w="453" w:type="dxa"/>
            <w:tcBorders>
              <w:left w:val="single" w:sz="4" w:space="0" w:color="auto"/>
            </w:tcBorders>
            <w:vAlign w:val="center"/>
          </w:tcPr>
          <w:p w14:paraId="4AF88435" w14:textId="64AF5CB8" w:rsidR="00494D04" w:rsidRPr="007E0F91" w:rsidRDefault="00494D04" w:rsidP="00494D04">
            <w:pPr>
              <w:jc w:val="center"/>
              <w:rPr>
                <w:ins w:id="14683" w:author="Στάθης Καπ" w:date="2023-03-09T06:08:00Z"/>
                <w:sz w:val="16"/>
                <w:szCs w:val="16"/>
              </w:rPr>
            </w:pPr>
            <w:ins w:id="14684" w:author="Στάθης Καπ" w:date="2023-03-09T07:09:00Z">
              <w:r>
                <w:rPr>
                  <w:rFonts w:ascii="Calibri" w:hAnsi="Calibri" w:cs="Calibri"/>
                  <w:color w:val="000000"/>
                  <w:sz w:val="16"/>
                  <w:szCs w:val="16"/>
                </w:rPr>
                <w:t>310</w:t>
              </w:r>
            </w:ins>
          </w:p>
        </w:tc>
        <w:tc>
          <w:tcPr>
            <w:tcW w:w="454" w:type="dxa"/>
            <w:vAlign w:val="center"/>
          </w:tcPr>
          <w:p w14:paraId="3AF4D067" w14:textId="241A24FC" w:rsidR="00494D04" w:rsidRPr="007E0F91" w:rsidRDefault="00494D04" w:rsidP="00494D04">
            <w:pPr>
              <w:jc w:val="center"/>
              <w:rPr>
                <w:ins w:id="14685" w:author="Στάθης Καπ" w:date="2023-03-09T06:08:00Z"/>
                <w:sz w:val="16"/>
                <w:szCs w:val="16"/>
              </w:rPr>
            </w:pPr>
            <w:ins w:id="14686" w:author="Στάθης Καπ" w:date="2023-03-09T07:09:00Z">
              <w:r>
                <w:rPr>
                  <w:rFonts w:ascii="Calibri" w:hAnsi="Calibri" w:cs="Calibri"/>
                  <w:color w:val="000000"/>
                  <w:sz w:val="16"/>
                  <w:szCs w:val="16"/>
                </w:rPr>
                <w:t>16.22</w:t>
              </w:r>
            </w:ins>
          </w:p>
        </w:tc>
        <w:tc>
          <w:tcPr>
            <w:tcW w:w="454" w:type="dxa"/>
            <w:vAlign w:val="center"/>
          </w:tcPr>
          <w:p w14:paraId="5CEBCF84" w14:textId="000C7E78" w:rsidR="00494D04" w:rsidRPr="007E0F91" w:rsidRDefault="00494D04" w:rsidP="00494D04">
            <w:pPr>
              <w:jc w:val="center"/>
              <w:rPr>
                <w:ins w:id="14687" w:author="Στάθης Καπ" w:date="2023-03-09T06:08:00Z"/>
                <w:sz w:val="16"/>
                <w:szCs w:val="16"/>
              </w:rPr>
            </w:pPr>
            <w:ins w:id="14688" w:author="Στάθης Καπ" w:date="2023-03-09T07:09:00Z">
              <w:r>
                <w:rPr>
                  <w:rFonts w:ascii="Calibri" w:hAnsi="Calibri" w:cs="Calibri"/>
                  <w:color w:val="000000"/>
                  <w:sz w:val="16"/>
                  <w:szCs w:val="16"/>
                </w:rPr>
                <w:t>0.192</w:t>
              </w:r>
            </w:ins>
          </w:p>
        </w:tc>
        <w:tc>
          <w:tcPr>
            <w:tcW w:w="461" w:type="dxa"/>
            <w:tcBorders>
              <w:right w:val="single" w:sz="4" w:space="0" w:color="auto"/>
            </w:tcBorders>
            <w:vAlign w:val="center"/>
          </w:tcPr>
          <w:p w14:paraId="5D84DB76" w14:textId="7A5C7AE9" w:rsidR="00494D04" w:rsidRPr="007E0F91" w:rsidRDefault="00494D04" w:rsidP="00494D04">
            <w:pPr>
              <w:jc w:val="center"/>
              <w:rPr>
                <w:ins w:id="14689" w:author="Στάθης Καπ" w:date="2023-03-09T06:08:00Z"/>
                <w:sz w:val="16"/>
                <w:szCs w:val="16"/>
              </w:rPr>
            </w:pPr>
            <w:ins w:id="14690" w:author="Στάθης Καπ" w:date="2023-03-09T07:09:00Z">
              <w:r>
                <w:rPr>
                  <w:rFonts w:ascii="Calibri" w:hAnsi="Calibri" w:cs="Calibri"/>
                  <w:color w:val="000000"/>
                  <w:sz w:val="16"/>
                  <w:szCs w:val="16"/>
                </w:rPr>
                <w:t>1.03</w:t>
              </w:r>
            </w:ins>
          </w:p>
        </w:tc>
      </w:tr>
      <w:tr w:rsidR="00494D04" w14:paraId="79F522EE" w14:textId="77777777" w:rsidTr="009A40F4">
        <w:trPr>
          <w:trHeight w:val="170"/>
          <w:jc w:val="center"/>
          <w:ins w:id="14691"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5294F87" w14:textId="208E9840" w:rsidR="00494D04" w:rsidRPr="007E0F91" w:rsidRDefault="00494D04" w:rsidP="00494D04">
            <w:pPr>
              <w:jc w:val="center"/>
              <w:rPr>
                <w:ins w:id="14692" w:author="Στάθης Καπ" w:date="2023-03-09T06:08:00Z"/>
                <w:sz w:val="16"/>
                <w:szCs w:val="16"/>
              </w:rPr>
            </w:pPr>
            <w:ins w:id="14693" w:author="Στάθης Καπ" w:date="2023-03-09T06:09:00Z">
              <w:r w:rsidRPr="009861B1">
                <w:rPr>
                  <w:rFonts w:ascii="Calibri" w:hAnsi="Calibri" w:cs="Calibri"/>
                  <w:color w:val="000000"/>
                  <w:sz w:val="16"/>
                  <w:szCs w:val="16"/>
                </w:rPr>
                <w:t>c105</w:t>
              </w:r>
            </w:ins>
          </w:p>
        </w:tc>
        <w:tc>
          <w:tcPr>
            <w:tcW w:w="565" w:type="dxa"/>
            <w:tcBorders>
              <w:left w:val="single" w:sz="4" w:space="0" w:color="auto"/>
            </w:tcBorders>
            <w:vAlign w:val="center"/>
          </w:tcPr>
          <w:p w14:paraId="7CDCDD9C" w14:textId="76BD1343" w:rsidR="00494D04" w:rsidRPr="007E0F91" w:rsidRDefault="00494D04" w:rsidP="00494D04">
            <w:pPr>
              <w:jc w:val="center"/>
              <w:rPr>
                <w:ins w:id="14694" w:author="Στάθης Καπ" w:date="2023-03-09T06:08:00Z"/>
                <w:sz w:val="16"/>
                <w:szCs w:val="16"/>
              </w:rPr>
            </w:pPr>
            <w:ins w:id="14695"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2E9545" w14:textId="5BC7DB35" w:rsidR="00494D04" w:rsidRPr="007E0F91" w:rsidRDefault="00494D04" w:rsidP="00494D04">
            <w:pPr>
              <w:jc w:val="center"/>
              <w:rPr>
                <w:ins w:id="14696" w:author="Στάθης Καπ" w:date="2023-03-09T06:08:00Z"/>
                <w:sz w:val="16"/>
                <w:szCs w:val="16"/>
              </w:rPr>
            </w:pPr>
            <w:ins w:id="14697"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56214B9C" w14:textId="08CD42BB" w:rsidR="00494D04" w:rsidRPr="007E0F91" w:rsidRDefault="00494D04" w:rsidP="00494D04">
            <w:pPr>
              <w:jc w:val="center"/>
              <w:rPr>
                <w:ins w:id="14698" w:author="Στάθης Καπ" w:date="2023-03-09T06:08:00Z"/>
                <w:sz w:val="16"/>
                <w:szCs w:val="16"/>
              </w:rPr>
            </w:pPr>
            <w:ins w:id="14699" w:author="Στάθης Καπ" w:date="2023-03-09T07:09:00Z">
              <w:r>
                <w:rPr>
                  <w:rFonts w:ascii="Calibri" w:hAnsi="Calibri" w:cs="Calibri"/>
                  <w:color w:val="000000"/>
                  <w:sz w:val="16"/>
                  <w:szCs w:val="16"/>
                </w:rPr>
                <w:t>260</w:t>
              </w:r>
            </w:ins>
          </w:p>
        </w:tc>
        <w:tc>
          <w:tcPr>
            <w:tcW w:w="708" w:type="dxa"/>
            <w:vAlign w:val="center"/>
          </w:tcPr>
          <w:p w14:paraId="565E8DD1" w14:textId="36B36422" w:rsidR="00494D04" w:rsidRPr="007E0F91" w:rsidRDefault="00494D04" w:rsidP="00494D04">
            <w:pPr>
              <w:jc w:val="center"/>
              <w:rPr>
                <w:ins w:id="14700" w:author="Στάθης Καπ" w:date="2023-03-09T06:08:00Z"/>
                <w:sz w:val="16"/>
                <w:szCs w:val="16"/>
              </w:rPr>
            </w:pPr>
            <w:ins w:id="14701" w:author="Στάθης Καπ" w:date="2023-03-09T07:09:00Z">
              <w:r>
                <w:rPr>
                  <w:rFonts w:ascii="Calibri" w:hAnsi="Calibri" w:cs="Calibri"/>
                  <w:color w:val="000000"/>
                  <w:sz w:val="16"/>
                  <w:szCs w:val="16"/>
                </w:rPr>
                <w:t>23.53</w:t>
              </w:r>
            </w:ins>
          </w:p>
        </w:tc>
        <w:tc>
          <w:tcPr>
            <w:tcW w:w="652" w:type="dxa"/>
            <w:vMerge/>
            <w:tcBorders>
              <w:right w:val="single" w:sz="4" w:space="0" w:color="auto"/>
            </w:tcBorders>
            <w:vAlign w:val="center"/>
          </w:tcPr>
          <w:p w14:paraId="04736538" w14:textId="77777777" w:rsidR="00494D04" w:rsidRPr="007E0F91" w:rsidRDefault="00494D04" w:rsidP="00494D04">
            <w:pPr>
              <w:jc w:val="center"/>
              <w:rPr>
                <w:ins w:id="14702" w:author="Στάθης Καπ" w:date="2023-03-09T06:08:00Z"/>
                <w:sz w:val="16"/>
                <w:szCs w:val="16"/>
              </w:rPr>
            </w:pPr>
          </w:p>
        </w:tc>
        <w:tc>
          <w:tcPr>
            <w:tcW w:w="453" w:type="dxa"/>
            <w:tcBorders>
              <w:left w:val="single" w:sz="4" w:space="0" w:color="auto"/>
            </w:tcBorders>
            <w:vAlign w:val="center"/>
          </w:tcPr>
          <w:p w14:paraId="59FEC419" w14:textId="7EA8B17F" w:rsidR="00494D04" w:rsidRPr="007E0F91" w:rsidRDefault="00494D04" w:rsidP="00494D04">
            <w:pPr>
              <w:jc w:val="center"/>
              <w:rPr>
                <w:ins w:id="14703" w:author="Στάθης Καπ" w:date="2023-03-09T06:08:00Z"/>
                <w:sz w:val="16"/>
                <w:szCs w:val="16"/>
              </w:rPr>
            </w:pPr>
            <w:ins w:id="14704" w:author="Στάθης Καπ" w:date="2023-03-09T07:09:00Z">
              <w:r>
                <w:rPr>
                  <w:rFonts w:ascii="Calibri" w:hAnsi="Calibri" w:cs="Calibri"/>
                  <w:color w:val="000000"/>
                  <w:sz w:val="16"/>
                  <w:szCs w:val="16"/>
                </w:rPr>
                <w:t>280</w:t>
              </w:r>
            </w:ins>
          </w:p>
        </w:tc>
        <w:tc>
          <w:tcPr>
            <w:tcW w:w="454" w:type="dxa"/>
            <w:vAlign w:val="center"/>
          </w:tcPr>
          <w:p w14:paraId="1DB5DA1C" w14:textId="421B4737" w:rsidR="00494D04" w:rsidRPr="007E0F91" w:rsidRDefault="00494D04" w:rsidP="00494D04">
            <w:pPr>
              <w:jc w:val="center"/>
              <w:rPr>
                <w:ins w:id="14705" w:author="Στάθης Καπ" w:date="2023-03-09T06:08:00Z"/>
                <w:sz w:val="16"/>
                <w:szCs w:val="16"/>
              </w:rPr>
            </w:pPr>
            <w:ins w:id="14706" w:author="Στάθης Καπ" w:date="2023-03-09T07:09:00Z">
              <w:r>
                <w:rPr>
                  <w:rFonts w:ascii="Calibri" w:hAnsi="Calibri" w:cs="Calibri"/>
                  <w:color w:val="000000"/>
                  <w:sz w:val="16"/>
                  <w:szCs w:val="16"/>
                </w:rPr>
                <w:t>-7.69</w:t>
              </w:r>
            </w:ins>
          </w:p>
        </w:tc>
        <w:tc>
          <w:tcPr>
            <w:tcW w:w="454" w:type="dxa"/>
            <w:vAlign w:val="center"/>
          </w:tcPr>
          <w:p w14:paraId="647D34A5" w14:textId="1831F729" w:rsidR="00494D04" w:rsidRPr="007E0F91" w:rsidRDefault="00494D04" w:rsidP="00494D04">
            <w:pPr>
              <w:jc w:val="center"/>
              <w:rPr>
                <w:ins w:id="14707" w:author="Στάθης Καπ" w:date="2023-03-09T06:08:00Z"/>
                <w:sz w:val="16"/>
                <w:szCs w:val="16"/>
              </w:rPr>
            </w:pPr>
            <w:ins w:id="14708" w:author="Στάθης Καπ" w:date="2023-03-09T07:09:00Z">
              <w:r>
                <w:rPr>
                  <w:rFonts w:ascii="Calibri" w:hAnsi="Calibri" w:cs="Calibri"/>
                  <w:color w:val="000000"/>
                  <w:sz w:val="16"/>
                  <w:szCs w:val="16"/>
                </w:rPr>
                <w:t>0.177</w:t>
              </w:r>
            </w:ins>
          </w:p>
        </w:tc>
        <w:tc>
          <w:tcPr>
            <w:tcW w:w="457" w:type="dxa"/>
            <w:tcBorders>
              <w:right w:val="single" w:sz="4" w:space="0" w:color="auto"/>
            </w:tcBorders>
            <w:vAlign w:val="center"/>
          </w:tcPr>
          <w:p w14:paraId="32597AEE" w14:textId="4FE3A0EF" w:rsidR="00494D04" w:rsidRPr="007E0F91" w:rsidRDefault="00494D04" w:rsidP="00494D04">
            <w:pPr>
              <w:jc w:val="center"/>
              <w:rPr>
                <w:ins w:id="14709" w:author="Στάθης Καπ" w:date="2023-03-09T06:08:00Z"/>
                <w:sz w:val="16"/>
                <w:szCs w:val="16"/>
              </w:rPr>
            </w:pPr>
            <w:ins w:id="14710" w:author="Στάθης Καπ" w:date="2023-03-09T07:09:00Z">
              <w:r>
                <w:rPr>
                  <w:rFonts w:ascii="Calibri" w:hAnsi="Calibri" w:cs="Calibri"/>
                  <w:color w:val="000000"/>
                  <w:sz w:val="16"/>
                  <w:szCs w:val="16"/>
                </w:rPr>
                <w:t>-2.31</w:t>
              </w:r>
            </w:ins>
          </w:p>
        </w:tc>
        <w:tc>
          <w:tcPr>
            <w:tcW w:w="453" w:type="dxa"/>
            <w:tcBorders>
              <w:left w:val="single" w:sz="4" w:space="0" w:color="auto"/>
            </w:tcBorders>
            <w:vAlign w:val="center"/>
          </w:tcPr>
          <w:p w14:paraId="2DCDBFE6" w14:textId="59FA43AC" w:rsidR="00494D04" w:rsidRPr="007E0F91" w:rsidRDefault="00494D04" w:rsidP="00494D04">
            <w:pPr>
              <w:jc w:val="center"/>
              <w:rPr>
                <w:ins w:id="14711" w:author="Στάθης Καπ" w:date="2023-03-09T06:08:00Z"/>
                <w:sz w:val="16"/>
                <w:szCs w:val="16"/>
              </w:rPr>
            </w:pPr>
            <w:ins w:id="14712" w:author="Στάθης Καπ" w:date="2023-03-09T07:09:00Z">
              <w:r>
                <w:rPr>
                  <w:rFonts w:ascii="Calibri" w:hAnsi="Calibri" w:cs="Calibri"/>
                  <w:color w:val="000000"/>
                  <w:sz w:val="16"/>
                  <w:szCs w:val="16"/>
                </w:rPr>
                <w:t>260</w:t>
              </w:r>
            </w:ins>
          </w:p>
        </w:tc>
        <w:tc>
          <w:tcPr>
            <w:tcW w:w="454" w:type="dxa"/>
            <w:vAlign w:val="center"/>
          </w:tcPr>
          <w:p w14:paraId="4947A050" w14:textId="1C831E0C" w:rsidR="00494D04" w:rsidRPr="007E0F91" w:rsidRDefault="00494D04" w:rsidP="00494D04">
            <w:pPr>
              <w:jc w:val="center"/>
              <w:rPr>
                <w:ins w:id="14713" w:author="Στάθης Καπ" w:date="2023-03-09T06:08:00Z"/>
                <w:sz w:val="16"/>
                <w:szCs w:val="16"/>
              </w:rPr>
            </w:pPr>
            <w:ins w:id="14714" w:author="Στάθης Καπ" w:date="2023-03-09T07:09:00Z">
              <w:r>
                <w:rPr>
                  <w:rFonts w:ascii="Calibri" w:hAnsi="Calibri" w:cs="Calibri"/>
                  <w:color w:val="000000"/>
                  <w:sz w:val="16"/>
                  <w:szCs w:val="16"/>
                </w:rPr>
                <w:t>0</w:t>
              </w:r>
            </w:ins>
          </w:p>
        </w:tc>
        <w:tc>
          <w:tcPr>
            <w:tcW w:w="454" w:type="dxa"/>
            <w:vAlign w:val="center"/>
          </w:tcPr>
          <w:p w14:paraId="5BDDFB05" w14:textId="2AD0787B" w:rsidR="00494D04" w:rsidRPr="007E0F91" w:rsidRDefault="00494D04" w:rsidP="00494D04">
            <w:pPr>
              <w:jc w:val="center"/>
              <w:rPr>
                <w:ins w:id="14715" w:author="Στάθης Καπ" w:date="2023-03-09T06:08:00Z"/>
                <w:sz w:val="16"/>
                <w:szCs w:val="16"/>
              </w:rPr>
            </w:pPr>
            <w:ins w:id="14716" w:author="Στάθης Καπ" w:date="2023-03-09T07:09:00Z">
              <w:r>
                <w:rPr>
                  <w:rFonts w:ascii="Calibri" w:hAnsi="Calibri" w:cs="Calibri"/>
                  <w:color w:val="000000"/>
                  <w:sz w:val="16"/>
                  <w:szCs w:val="16"/>
                </w:rPr>
                <w:t>0.179</w:t>
              </w:r>
            </w:ins>
          </w:p>
        </w:tc>
        <w:tc>
          <w:tcPr>
            <w:tcW w:w="454" w:type="dxa"/>
            <w:tcBorders>
              <w:right w:val="single" w:sz="4" w:space="0" w:color="auto"/>
            </w:tcBorders>
            <w:vAlign w:val="center"/>
          </w:tcPr>
          <w:p w14:paraId="6DF3E679" w14:textId="1AAAD86F" w:rsidR="00494D04" w:rsidRPr="007E0F91" w:rsidRDefault="00494D04" w:rsidP="00494D04">
            <w:pPr>
              <w:jc w:val="center"/>
              <w:rPr>
                <w:ins w:id="14717" w:author="Στάθης Καπ" w:date="2023-03-09T06:08:00Z"/>
                <w:sz w:val="16"/>
                <w:szCs w:val="16"/>
              </w:rPr>
            </w:pPr>
            <w:ins w:id="14718" w:author="Στάθης Καπ" w:date="2023-03-09T07:09:00Z">
              <w:r>
                <w:rPr>
                  <w:rFonts w:ascii="Calibri" w:hAnsi="Calibri" w:cs="Calibri"/>
                  <w:color w:val="000000"/>
                  <w:sz w:val="16"/>
                  <w:szCs w:val="16"/>
                </w:rPr>
                <w:t>-3.47</w:t>
              </w:r>
            </w:ins>
          </w:p>
        </w:tc>
        <w:tc>
          <w:tcPr>
            <w:tcW w:w="453" w:type="dxa"/>
            <w:tcBorders>
              <w:left w:val="single" w:sz="4" w:space="0" w:color="auto"/>
            </w:tcBorders>
            <w:vAlign w:val="center"/>
          </w:tcPr>
          <w:p w14:paraId="40DDB33B" w14:textId="0A0717E6" w:rsidR="00494D04" w:rsidRPr="007E0F91" w:rsidRDefault="00494D04" w:rsidP="00494D04">
            <w:pPr>
              <w:jc w:val="center"/>
              <w:rPr>
                <w:ins w:id="14719" w:author="Στάθης Καπ" w:date="2023-03-09T06:08:00Z"/>
                <w:sz w:val="16"/>
                <w:szCs w:val="16"/>
              </w:rPr>
            </w:pPr>
            <w:ins w:id="14720" w:author="Στάθης Καπ" w:date="2023-03-09T07:09:00Z">
              <w:r>
                <w:rPr>
                  <w:rFonts w:ascii="Calibri" w:hAnsi="Calibri" w:cs="Calibri"/>
                  <w:color w:val="000000"/>
                  <w:sz w:val="16"/>
                  <w:szCs w:val="16"/>
                </w:rPr>
                <w:t>250</w:t>
              </w:r>
            </w:ins>
          </w:p>
        </w:tc>
        <w:tc>
          <w:tcPr>
            <w:tcW w:w="454" w:type="dxa"/>
            <w:vAlign w:val="center"/>
          </w:tcPr>
          <w:p w14:paraId="1431C144" w14:textId="3E10AA3F" w:rsidR="00494D04" w:rsidRPr="007E0F91" w:rsidRDefault="00494D04" w:rsidP="00494D04">
            <w:pPr>
              <w:jc w:val="center"/>
              <w:rPr>
                <w:ins w:id="14721" w:author="Στάθης Καπ" w:date="2023-03-09T06:08:00Z"/>
                <w:sz w:val="16"/>
                <w:szCs w:val="16"/>
              </w:rPr>
            </w:pPr>
            <w:ins w:id="14722" w:author="Στάθης Καπ" w:date="2023-03-09T07:09:00Z">
              <w:r>
                <w:rPr>
                  <w:rFonts w:ascii="Calibri" w:hAnsi="Calibri" w:cs="Calibri"/>
                  <w:color w:val="000000"/>
                  <w:sz w:val="16"/>
                  <w:szCs w:val="16"/>
                </w:rPr>
                <w:t>3.85</w:t>
              </w:r>
            </w:ins>
          </w:p>
        </w:tc>
        <w:tc>
          <w:tcPr>
            <w:tcW w:w="454" w:type="dxa"/>
            <w:vAlign w:val="center"/>
          </w:tcPr>
          <w:p w14:paraId="53D01795" w14:textId="1DCCC4A7" w:rsidR="00494D04" w:rsidRPr="007E0F91" w:rsidRDefault="00494D04" w:rsidP="00494D04">
            <w:pPr>
              <w:jc w:val="center"/>
              <w:rPr>
                <w:ins w:id="14723" w:author="Στάθης Καπ" w:date="2023-03-09T06:08:00Z"/>
                <w:sz w:val="16"/>
                <w:szCs w:val="16"/>
              </w:rPr>
            </w:pPr>
            <w:ins w:id="14724"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1258CB6" w14:textId="53A0FEB4" w:rsidR="00494D04" w:rsidRPr="007E0F91" w:rsidRDefault="00494D04" w:rsidP="00494D04">
            <w:pPr>
              <w:jc w:val="center"/>
              <w:rPr>
                <w:ins w:id="14725" w:author="Στάθης Καπ" w:date="2023-03-09T06:08:00Z"/>
                <w:sz w:val="16"/>
                <w:szCs w:val="16"/>
              </w:rPr>
            </w:pPr>
            <w:ins w:id="14726" w:author="Στάθης Καπ" w:date="2023-03-09T07:09:00Z">
              <w:r>
                <w:rPr>
                  <w:rFonts w:ascii="Calibri" w:hAnsi="Calibri" w:cs="Calibri"/>
                  <w:color w:val="000000"/>
                  <w:sz w:val="16"/>
                  <w:szCs w:val="16"/>
                </w:rPr>
                <w:t>-6.36</w:t>
              </w:r>
            </w:ins>
          </w:p>
        </w:tc>
      </w:tr>
      <w:tr w:rsidR="00494D04" w14:paraId="51BF49EB" w14:textId="77777777" w:rsidTr="009A40F4">
        <w:trPr>
          <w:trHeight w:val="170"/>
          <w:jc w:val="center"/>
          <w:ins w:id="14727"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7534DE1F" w14:textId="19739A08" w:rsidR="00494D04" w:rsidRPr="007E0F91" w:rsidRDefault="00494D04" w:rsidP="00494D04">
            <w:pPr>
              <w:jc w:val="center"/>
              <w:rPr>
                <w:ins w:id="14728" w:author="Στάθης Καπ" w:date="2023-03-09T06:08:00Z"/>
                <w:sz w:val="16"/>
                <w:szCs w:val="16"/>
              </w:rPr>
            </w:pPr>
            <w:ins w:id="14729" w:author="Στάθης Καπ" w:date="2023-03-09T06:09:00Z">
              <w:r w:rsidRPr="009861B1">
                <w:rPr>
                  <w:rFonts w:ascii="Calibri" w:hAnsi="Calibri" w:cs="Calibri"/>
                  <w:color w:val="000000"/>
                  <w:sz w:val="16"/>
                  <w:szCs w:val="16"/>
                </w:rPr>
                <w:t>c106</w:t>
              </w:r>
            </w:ins>
          </w:p>
        </w:tc>
        <w:tc>
          <w:tcPr>
            <w:tcW w:w="565" w:type="dxa"/>
            <w:tcBorders>
              <w:left w:val="single" w:sz="4" w:space="0" w:color="auto"/>
            </w:tcBorders>
            <w:vAlign w:val="center"/>
          </w:tcPr>
          <w:p w14:paraId="083A5296" w14:textId="686542C2" w:rsidR="00494D04" w:rsidRPr="007E0F91" w:rsidRDefault="00494D04" w:rsidP="00494D04">
            <w:pPr>
              <w:jc w:val="center"/>
              <w:rPr>
                <w:ins w:id="14730" w:author="Στάθης Καπ" w:date="2023-03-09T06:08:00Z"/>
                <w:sz w:val="16"/>
                <w:szCs w:val="16"/>
              </w:rPr>
            </w:pPr>
            <w:ins w:id="14731"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7EF9C4" w14:textId="2E818A74" w:rsidR="00494D04" w:rsidRPr="007E0F91" w:rsidRDefault="00494D04" w:rsidP="00494D04">
            <w:pPr>
              <w:jc w:val="center"/>
              <w:rPr>
                <w:ins w:id="14732" w:author="Στάθης Καπ" w:date="2023-03-09T06:08:00Z"/>
                <w:sz w:val="16"/>
                <w:szCs w:val="16"/>
              </w:rPr>
            </w:pPr>
            <w:ins w:id="14733"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6240B3A9" w14:textId="0E2B3BFF" w:rsidR="00494D04" w:rsidRPr="007E0F91" w:rsidRDefault="00494D04" w:rsidP="00494D04">
            <w:pPr>
              <w:jc w:val="center"/>
              <w:rPr>
                <w:ins w:id="14734" w:author="Στάθης Καπ" w:date="2023-03-09T06:08:00Z"/>
                <w:sz w:val="16"/>
                <w:szCs w:val="16"/>
              </w:rPr>
            </w:pPr>
            <w:ins w:id="14735" w:author="Στάθης Καπ" w:date="2023-03-09T07:09:00Z">
              <w:r>
                <w:rPr>
                  <w:rFonts w:ascii="Calibri" w:hAnsi="Calibri" w:cs="Calibri"/>
                  <w:color w:val="000000"/>
                  <w:sz w:val="16"/>
                  <w:szCs w:val="16"/>
                </w:rPr>
                <w:t>290</w:t>
              </w:r>
            </w:ins>
          </w:p>
        </w:tc>
        <w:tc>
          <w:tcPr>
            <w:tcW w:w="708" w:type="dxa"/>
            <w:vAlign w:val="center"/>
          </w:tcPr>
          <w:p w14:paraId="673943F7" w14:textId="1D3F2304" w:rsidR="00494D04" w:rsidRPr="007E0F91" w:rsidRDefault="00494D04" w:rsidP="00494D04">
            <w:pPr>
              <w:jc w:val="center"/>
              <w:rPr>
                <w:ins w:id="14736" w:author="Στάθης Καπ" w:date="2023-03-09T06:08:00Z"/>
                <w:sz w:val="16"/>
                <w:szCs w:val="16"/>
              </w:rPr>
            </w:pPr>
            <w:ins w:id="14737" w:author="Στάθης Καπ" w:date="2023-03-09T07:09:00Z">
              <w:r>
                <w:rPr>
                  <w:rFonts w:ascii="Calibri" w:hAnsi="Calibri" w:cs="Calibri"/>
                  <w:color w:val="000000"/>
                  <w:sz w:val="16"/>
                  <w:szCs w:val="16"/>
                </w:rPr>
                <w:t>14.71</w:t>
              </w:r>
            </w:ins>
          </w:p>
        </w:tc>
        <w:tc>
          <w:tcPr>
            <w:tcW w:w="652" w:type="dxa"/>
            <w:vMerge/>
            <w:tcBorders>
              <w:right w:val="single" w:sz="4" w:space="0" w:color="auto"/>
            </w:tcBorders>
            <w:vAlign w:val="center"/>
          </w:tcPr>
          <w:p w14:paraId="1AF15850" w14:textId="77777777" w:rsidR="00494D04" w:rsidRPr="007E0F91" w:rsidRDefault="00494D04" w:rsidP="00494D04">
            <w:pPr>
              <w:jc w:val="center"/>
              <w:rPr>
                <w:ins w:id="14738" w:author="Στάθης Καπ" w:date="2023-03-09T06:08:00Z"/>
                <w:sz w:val="16"/>
                <w:szCs w:val="16"/>
              </w:rPr>
            </w:pPr>
          </w:p>
        </w:tc>
        <w:tc>
          <w:tcPr>
            <w:tcW w:w="453" w:type="dxa"/>
            <w:tcBorders>
              <w:left w:val="single" w:sz="4" w:space="0" w:color="auto"/>
            </w:tcBorders>
            <w:vAlign w:val="center"/>
          </w:tcPr>
          <w:p w14:paraId="37D5B906" w14:textId="3F80EDC0" w:rsidR="00494D04" w:rsidRPr="007E0F91" w:rsidRDefault="00494D04" w:rsidP="00494D04">
            <w:pPr>
              <w:jc w:val="center"/>
              <w:rPr>
                <w:ins w:id="14739" w:author="Στάθης Καπ" w:date="2023-03-09T06:08:00Z"/>
                <w:sz w:val="16"/>
                <w:szCs w:val="16"/>
              </w:rPr>
            </w:pPr>
            <w:ins w:id="14740" w:author="Στάθης Καπ" w:date="2023-03-09T07:09:00Z">
              <w:r>
                <w:rPr>
                  <w:rFonts w:ascii="Calibri" w:hAnsi="Calibri" w:cs="Calibri"/>
                  <w:color w:val="000000"/>
                  <w:sz w:val="16"/>
                  <w:szCs w:val="16"/>
                </w:rPr>
                <w:t>280</w:t>
              </w:r>
            </w:ins>
          </w:p>
        </w:tc>
        <w:tc>
          <w:tcPr>
            <w:tcW w:w="454" w:type="dxa"/>
            <w:vAlign w:val="center"/>
          </w:tcPr>
          <w:p w14:paraId="1D27EB5B" w14:textId="03ECF798" w:rsidR="00494D04" w:rsidRPr="007E0F91" w:rsidRDefault="00494D04" w:rsidP="00494D04">
            <w:pPr>
              <w:jc w:val="center"/>
              <w:rPr>
                <w:ins w:id="14741" w:author="Στάθης Καπ" w:date="2023-03-09T06:08:00Z"/>
                <w:sz w:val="16"/>
                <w:szCs w:val="16"/>
              </w:rPr>
            </w:pPr>
            <w:ins w:id="14742" w:author="Στάθης Καπ" w:date="2023-03-09T07:09:00Z">
              <w:r>
                <w:rPr>
                  <w:rFonts w:ascii="Calibri" w:hAnsi="Calibri" w:cs="Calibri"/>
                  <w:color w:val="000000"/>
                  <w:sz w:val="16"/>
                  <w:szCs w:val="16"/>
                </w:rPr>
                <w:t>3.45</w:t>
              </w:r>
            </w:ins>
          </w:p>
        </w:tc>
        <w:tc>
          <w:tcPr>
            <w:tcW w:w="454" w:type="dxa"/>
            <w:vAlign w:val="center"/>
          </w:tcPr>
          <w:p w14:paraId="1F7CC32C" w14:textId="0AA12A13" w:rsidR="00494D04" w:rsidRPr="007E0F91" w:rsidRDefault="00494D04" w:rsidP="00494D04">
            <w:pPr>
              <w:jc w:val="center"/>
              <w:rPr>
                <w:ins w:id="14743" w:author="Στάθης Καπ" w:date="2023-03-09T06:08:00Z"/>
                <w:sz w:val="16"/>
                <w:szCs w:val="16"/>
              </w:rPr>
            </w:pPr>
            <w:ins w:id="14744"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
          <w:p w14:paraId="105842E8" w14:textId="63D7CAB4" w:rsidR="00494D04" w:rsidRPr="007E0F91" w:rsidRDefault="00494D04" w:rsidP="00494D04">
            <w:pPr>
              <w:jc w:val="center"/>
              <w:rPr>
                <w:ins w:id="14745" w:author="Στάθης Καπ" w:date="2023-03-09T06:08:00Z"/>
                <w:sz w:val="16"/>
                <w:szCs w:val="16"/>
              </w:rPr>
            </w:pPr>
            <w:ins w:id="14746" w:author="Στάθης Καπ" w:date="2023-03-09T07:09:00Z">
              <w:r>
                <w:rPr>
                  <w:rFonts w:ascii="Calibri" w:hAnsi="Calibri" w:cs="Calibri"/>
                  <w:color w:val="000000"/>
                  <w:sz w:val="16"/>
                  <w:szCs w:val="16"/>
                </w:rPr>
                <w:t>8.84</w:t>
              </w:r>
            </w:ins>
          </w:p>
        </w:tc>
        <w:tc>
          <w:tcPr>
            <w:tcW w:w="453" w:type="dxa"/>
            <w:tcBorders>
              <w:left w:val="single" w:sz="4" w:space="0" w:color="auto"/>
            </w:tcBorders>
            <w:vAlign w:val="center"/>
          </w:tcPr>
          <w:p w14:paraId="250B828B" w14:textId="5187EF64" w:rsidR="00494D04" w:rsidRPr="007E0F91" w:rsidRDefault="00494D04" w:rsidP="00494D04">
            <w:pPr>
              <w:jc w:val="center"/>
              <w:rPr>
                <w:ins w:id="14747" w:author="Στάθης Καπ" w:date="2023-03-09T06:08:00Z"/>
                <w:sz w:val="16"/>
                <w:szCs w:val="16"/>
              </w:rPr>
            </w:pPr>
            <w:ins w:id="14748" w:author="Στάθης Καπ" w:date="2023-03-09T07:09:00Z">
              <w:r>
                <w:rPr>
                  <w:rFonts w:ascii="Calibri" w:hAnsi="Calibri" w:cs="Calibri"/>
                  <w:color w:val="000000"/>
                  <w:sz w:val="16"/>
                  <w:szCs w:val="16"/>
                </w:rPr>
                <w:t>270</w:t>
              </w:r>
            </w:ins>
          </w:p>
        </w:tc>
        <w:tc>
          <w:tcPr>
            <w:tcW w:w="454" w:type="dxa"/>
            <w:vAlign w:val="center"/>
          </w:tcPr>
          <w:p w14:paraId="459BD42E" w14:textId="476399CF" w:rsidR="00494D04" w:rsidRPr="007E0F91" w:rsidRDefault="00494D04" w:rsidP="00494D04">
            <w:pPr>
              <w:jc w:val="center"/>
              <w:rPr>
                <w:ins w:id="14749" w:author="Στάθης Καπ" w:date="2023-03-09T06:08:00Z"/>
                <w:sz w:val="16"/>
                <w:szCs w:val="16"/>
              </w:rPr>
            </w:pPr>
            <w:ins w:id="14750" w:author="Στάθης Καπ" w:date="2023-03-09T07:09:00Z">
              <w:r>
                <w:rPr>
                  <w:rFonts w:ascii="Calibri" w:hAnsi="Calibri" w:cs="Calibri"/>
                  <w:color w:val="000000"/>
                  <w:sz w:val="16"/>
                  <w:szCs w:val="16"/>
                </w:rPr>
                <w:t>6.9</w:t>
              </w:r>
            </w:ins>
          </w:p>
        </w:tc>
        <w:tc>
          <w:tcPr>
            <w:tcW w:w="454" w:type="dxa"/>
            <w:vAlign w:val="center"/>
          </w:tcPr>
          <w:p w14:paraId="0627BFB5" w14:textId="39013827" w:rsidR="00494D04" w:rsidRPr="007E0F91" w:rsidRDefault="00494D04" w:rsidP="00494D04">
            <w:pPr>
              <w:jc w:val="center"/>
              <w:rPr>
                <w:ins w:id="14751" w:author="Στάθης Καπ" w:date="2023-03-09T06:08:00Z"/>
                <w:sz w:val="16"/>
                <w:szCs w:val="16"/>
              </w:rPr>
            </w:pPr>
            <w:ins w:id="14752" w:author="Στάθης Καπ" w:date="2023-03-09T07:09:00Z">
              <w:r>
                <w:rPr>
                  <w:rFonts w:ascii="Calibri" w:hAnsi="Calibri" w:cs="Calibri"/>
                  <w:color w:val="000000"/>
                  <w:sz w:val="16"/>
                  <w:szCs w:val="16"/>
                </w:rPr>
                <w:t>0.175</w:t>
              </w:r>
            </w:ins>
          </w:p>
        </w:tc>
        <w:tc>
          <w:tcPr>
            <w:tcW w:w="454" w:type="dxa"/>
            <w:tcBorders>
              <w:right w:val="single" w:sz="4" w:space="0" w:color="auto"/>
            </w:tcBorders>
            <w:vAlign w:val="center"/>
          </w:tcPr>
          <w:p w14:paraId="3DF231CF" w14:textId="7ED3F121" w:rsidR="00494D04" w:rsidRPr="007E0F91" w:rsidRDefault="00494D04" w:rsidP="00494D04">
            <w:pPr>
              <w:jc w:val="center"/>
              <w:rPr>
                <w:ins w:id="14753" w:author="Στάθης Καπ" w:date="2023-03-09T06:08:00Z"/>
                <w:sz w:val="16"/>
                <w:szCs w:val="16"/>
              </w:rPr>
            </w:pPr>
            <w:ins w:id="14754" w:author="Στάθης Καπ" w:date="2023-03-09T07:09:00Z">
              <w:r>
                <w:rPr>
                  <w:rFonts w:ascii="Calibri" w:hAnsi="Calibri" w:cs="Calibri"/>
                  <w:color w:val="000000"/>
                  <w:sz w:val="16"/>
                  <w:szCs w:val="16"/>
                </w:rPr>
                <w:t>3.31</w:t>
              </w:r>
            </w:ins>
          </w:p>
        </w:tc>
        <w:tc>
          <w:tcPr>
            <w:tcW w:w="453" w:type="dxa"/>
            <w:tcBorders>
              <w:left w:val="single" w:sz="4" w:space="0" w:color="auto"/>
            </w:tcBorders>
            <w:vAlign w:val="center"/>
          </w:tcPr>
          <w:p w14:paraId="0F6DAEBD" w14:textId="73E08EE4" w:rsidR="00494D04" w:rsidRPr="007E0F91" w:rsidRDefault="00494D04" w:rsidP="00494D04">
            <w:pPr>
              <w:jc w:val="center"/>
              <w:rPr>
                <w:ins w:id="14755" w:author="Στάθης Καπ" w:date="2023-03-09T06:08:00Z"/>
                <w:sz w:val="16"/>
                <w:szCs w:val="16"/>
              </w:rPr>
            </w:pPr>
            <w:ins w:id="14756" w:author="Στάθης Καπ" w:date="2023-03-09T07:09:00Z">
              <w:r>
                <w:rPr>
                  <w:rFonts w:ascii="Calibri" w:hAnsi="Calibri" w:cs="Calibri"/>
                  <w:color w:val="000000"/>
                  <w:sz w:val="16"/>
                  <w:szCs w:val="16"/>
                </w:rPr>
                <w:t>240</w:t>
              </w:r>
            </w:ins>
          </w:p>
        </w:tc>
        <w:tc>
          <w:tcPr>
            <w:tcW w:w="454" w:type="dxa"/>
            <w:vAlign w:val="center"/>
          </w:tcPr>
          <w:p w14:paraId="7DD548A5" w14:textId="30ACCDC2" w:rsidR="00494D04" w:rsidRPr="007E0F91" w:rsidRDefault="00494D04" w:rsidP="00494D04">
            <w:pPr>
              <w:jc w:val="center"/>
              <w:rPr>
                <w:ins w:id="14757" w:author="Στάθης Καπ" w:date="2023-03-09T06:08:00Z"/>
                <w:sz w:val="16"/>
                <w:szCs w:val="16"/>
              </w:rPr>
            </w:pPr>
            <w:ins w:id="14758" w:author="Στάθης Καπ" w:date="2023-03-09T07:09:00Z">
              <w:r>
                <w:rPr>
                  <w:rFonts w:ascii="Calibri" w:hAnsi="Calibri" w:cs="Calibri"/>
                  <w:color w:val="000000"/>
                  <w:sz w:val="16"/>
                  <w:szCs w:val="16"/>
                </w:rPr>
                <w:t>17.24</w:t>
              </w:r>
            </w:ins>
          </w:p>
        </w:tc>
        <w:tc>
          <w:tcPr>
            <w:tcW w:w="454" w:type="dxa"/>
            <w:vAlign w:val="center"/>
          </w:tcPr>
          <w:p w14:paraId="7A50E6C9" w14:textId="6C98F1AE" w:rsidR="00494D04" w:rsidRPr="007E0F91" w:rsidRDefault="00494D04" w:rsidP="00494D04">
            <w:pPr>
              <w:jc w:val="center"/>
              <w:rPr>
                <w:ins w:id="14759" w:author="Στάθης Καπ" w:date="2023-03-09T06:08:00Z"/>
                <w:sz w:val="16"/>
                <w:szCs w:val="16"/>
              </w:rPr>
            </w:pPr>
            <w:ins w:id="14760" w:author="Στάθης Καπ" w:date="2023-03-09T07:09:00Z">
              <w:r>
                <w:rPr>
                  <w:rFonts w:ascii="Calibri" w:hAnsi="Calibri" w:cs="Calibri"/>
                  <w:color w:val="000000"/>
                  <w:sz w:val="16"/>
                  <w:szCs w:val="16"/>
                </w:rPr>
                <w:t>0.177</w:t>
              </w:r>
            </w:ins>
          </w:p>
        </w:tc>
        <w:tc>
          <w:tcPr>
            <w:tcW w:w="461" w:type="dxa"/>
            <w:tcBorders>
              <w:right w:val="single" w:sz="4" w:space="0" w:color="auto"/>
            </w:tcBorders>
            <w:vAlign w:val="center"/>
          </w:tcPr>
          <w:p w14:paraId="0CB2AF2C" w14:textId="427C8165" w:rsidR="00494D04" w:rsidRPr="007E0F91" w:rsidRDefault="00494D04" w:rsidP="00494D04">
            <w:pPr>
              <w:jc w:val="center"/>
              <w:rPr>
                <w:ins w:id="14761" w:author="Στάθης Καπ" w:date="2023-03-09T06:08:00Z"/>
                <w:sz w:val="16"/>
                <w:szCs w:val="16"/>
              </w:rPr>
            </w:pPr>
            <w:ins w:id="14762" w:author="Στάθης Καπ" w:date="2023-03-09T07:09:00Z">
              <w:r>
                <w:rPr>
                  <w:rFonts w:ascii="Calibri" w:hAnsi="Calibri" w:cs="Calibri"/>
                  <w:color w:val="000000"/>
                  <w:sz w:val="16"/>
                  <w:szCs w:val="16"/>
                </w:rPr>
                <w:t>2.21</w:t>
              </w:r>
            </w:ins>
          </w:p>
        </w:tc>
      </w:tr>
      <w:tr w:rsidR="00494D04" w14:paraId="4B3E0BD0" w14:textId="77777777" w:rsidTr="009A40F4">
        <w:trPr>
          <w:trHeight w:val="170"/>
          <w:jc w:val="center"/>
          <w:ins w:id="14763"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5B244A8" w14:textId="02E8E307" w:rsidR="00494D04" w:rsidRPr="007E0F91" w:rsidRDefault="00494D04" w:rsidP="00494D04">
            <w:pPr>
              <w:jc w:val="center"/>
              <w:rPr>
                <w:ins w:id="14764" w:author="Στάθης Καπ" w:date="2023-03-09T06:08:00Z"/>
                <w:sz w:val="16"/>
                <w:szCs w:val="16"/>
              </w:rPr>
            </w:pPr>
            <w:ins w:id="14765" w:author="Στάθης Καπ" w:date="2023-03-09T06:09:00Z">
              <w:r w:rsidRPr="009861B1">
                <w:rPr>
                  <w:rFonts w:ascii="Calibri" w:hAnsi="Calibri" w:cs="Calibri"/>
                  <w:color w:val="000000"/>
                  <w:sz w:val="16"/>
                  <w:szCs w:val="16"/>
                </w:rPr>
                <w:t>c107</w:t>
              </w:r>
            </w:ins>
          </w:p>
        </w:tc>
        <w:tc>
          <w:tcPr>
            <w:tcW w:w="565" w:type="dxa"/>
            <w:tcBorders>
              <w:left w:val="single" w:sz="4" w:space="0" w:color="auto"/>
            </w:tcBorders>
            <w:vAlign w:val="center"/>
          </w:tcPr>
          <w:p w14:paraId="6300B4E0" w14:textId="7756633C" w:rsidR="00494D04" w:rsidRPr="007E0F91" w:rsidRDefault="00494D04" w:rsidP="00494D04">
            <w:pPr>
              <w:jc w:val="center"/>
              <w:rPr>
                <w:ins w:id="14766" w:author="Στάθης Καπ" w:date="2023-03-09T06:08:00Z"/>
                <w:sz w:val="16"/>
                <w:szCs w:val="16"/>
              </w:rPr>
            </w:pPr>
            <w:ins w:id="14767"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2D27D908" w14:textId="0A0DF0C1" w:rsidR="00494D04" w:rsidRPr="007E0F91" w:rsidRDefault="00494D04" w:rsidP="00494D04">
            <w:pPr>
              <w:jc w:val="center"/>
              <w:rPr>
                <w:ins w:id="14768" w:author="Στάθης Καπ" w:date="2023-03-09T06:08:00Z"/>
                <w:sz w:val="16"/>
                <w:szCs w:val="16"/>
              </w:rPr>
            </w:pPr>
            <w:ins w:id="14769" w:author="Στάθης Καπ" w:date="2023-03-09T07:09:00Z">
              <w:r>
                <w:rPr>
                  <w:rFonts w:ascii="Calibri" w:hAnsi="Calibri" w:cs="Calibri"/>
                  <w:color w:val="000000"/>
                  <w:sz w:val="16"/>
                  <w:szCs w:val="16"/>
                </w:rPr>
                <w:t>360</w:t>
              </w:r>
            </w:ins>
          </w:p>
        </w:tc>
        <w:tc>
          <w:tcPr>
            <w:tcW w:w="453" w:type="dxa"/>
            <w:tcBorders>
              <w:left w:val="single" w:sz="4" w:space="0" w:color="auto"/>
            </w:tcBorders>
            <w:vAlign w:val="center"/>
          </w:tcPr>
          <w:p w14:paraId="6CBDD1B5" w14:textId="6684BF72" w:rsidR="00494D04" w:rsidRPr="007E0F91" w:rsidRDefault="00494D04" w:rsidP="00494D04">
            <w:pPr>
              <w:jc w:val="center"/>
              <w:rPr>
                <w:ins w:id="14770" w:author="Στάθης Καπ" w:date="2023-03-09T06:08:00Z"/>
                <w:sz w:val="16"/>
                <w:szCs w:val="16"/>
              </w:rPr>
            </w:pPr>
            <w:ins w:id="14771" w:author="Στάθης Καπ" w:date="2023-03-09T07:09:00Z">
              <w:r>
                <w:rPr>
                  <w:rFonts w:ascii="Calibri" w:hAnsi="Calibri" w:cs="Calibri"/>
                  <w:color w:val="000000"/>
                  <w:sz w:val="16"/>
                  <w:szCs w:val="16"/>
                </w:rPr>
                <w:t>310</w:t>
              </w:r>
            </w:ins>
          </w:p>
        </w:tc>
        <w:tc>
          <w:tcPr>
            <w:tcW w:w="708" w:type="dxa"/>
            <w:vAlign w:val="center"/>
          </w:tcPr>
          <w:p w14:paraId="492309BC" w14:textId="6C13FB14" w:rsidR="00494D04" w:rsidRPr="007E0F91" w:rsidRDefault="00494D04" w:rsidP="00494D04">
            <w:pPr>
              <w:jc w:val="center"/>
              <w:rPr>
                <w:ins w:id="14772" w:author="Στάθης Καπ" w:date="2023-03-09T06:08:00Z"/>
                <w:sz w:val="16"/>
                <w:szCs w:val="16"/>
              </w:rPr>
            </w:pPr>
            <w:ins w:id="14773" w:author="Στάθης Καπ" w:date="2023-03-09T07:09:00Z">
              <w:r>
                <w:rPr>
                  <w:rFonts w:ascii="Calibri" w:hAnsi="Calibri" w:cs="Calibri"/>
                  <w:color w:val="000000"/>
                  <w:sz w:val="16"/>
                  <w:szCs w:val="16"/>
                </w:rPr>
                <w:t>16.22</w:t>
              </w:r>
            </w:ins>
          </w:p>
        </w:tc>
        <w:tc>
          <w:tcPr>
            <w:tcW w:w="652" w:type="dxa"/>
            <w:vMerge/>
            <w:tcBorders>
              <w:right w:val="single" w:sz="4" w:space="0" w:color="auto"/>
            </w:tcBorders>
            <w:vAlign w:val="center"/>
          </w:tcPr>
          <w:p w14:paraId="60394A3C" w14:textId="77777777" w:rsidR="00494D04" w:rsidRPr="007E0F91" w:rsidRDefault="00494D04" w:rsidP="00494D04">
            <w:pPr>
              <w:jc w:val="center"/>
              <w:rPr>
                <w:ins w:id="14774" w:author="Στάθης Καπ" w:date="2023-03-09T06:08:00Z"/>
                <w:sz w:val="16"/>
                <w:szCs w:val="16"/>
              </w:rPr>
            </w:pPr>
          </w:p>
        </w:tc>
        <w:tc>
          <w:tcPr>
            <w:tcW w:w="453" w:type="dxa"/>
            <w:tcBorders>
              <w:left w:val="single" w:sz="4" w:space="0" w:color="auto"/>
            </w:tcBorders>
            <w:vAlign w:val="center"/>
          </w:tcPr>
          <w:p w14:paraId="10E1D0F1" w14:textId="65538B4A" w:rsidR="00494D04" w:rsidRPr="007E0F91" w:rsidRDefault="00494D04" w:rsidP="00494D04">
            <w:pPr>
              <w:jc w:val="center"/>
              <w:rPr>
                <w:ins w:id="14775" w:author="Στάθης Καπ" w:date="2023-03-09T06:08:00Z"/>
                <w:sz w:val="16"/>
                <w:szCs w:val="16"/>
              </w:rPr>
            </w:pPr>
            <w:ins w:id="14776" w:author="Στάθης Καπ" w:date="2023-03-09T07:09:00Z">
              <w:r>
                <w:rPr>
                  <w:rFonts w:ascii="Calibri" w:hAnsi="Calibri" w:cs="Calibri"/>
                  <w:color w:val="000000"/>
                  <w:sz w:val="16"/>
                  <w:szCs w:val="16"/>
                </w:rPr>
                <w:t>290</w:t>
              </w:r>
            </w:ins>
          </w:p>
        </w:tc>
        <w:tc>
          <w:tcPr>
            <w:tcW w:w="454" w:type="dxa"/>
            <w:vAlign w:val="center"/>
          </w:tcPr>
          <w:p w14:paraId="42196BAB" w14:textId="76E7A1DE" w:rsidR="00494D04" w:rsidRPr="007E0F91" w:rsidRDefault="00494D04" w:rsidP="00494D04">
            <w:pPr>
              <w:jc w:val="center"/>
              <w:rPr>
                <w:ins w:id="14777" w:author="Στάθης Καπ" w:date="2023-03-09T06:08:00Z"/>
                <w:sz w:val="16"/>
                <w:szCs w:val="16"/>
              </w:rPr>
            </w:pPr>
            <w:ins w:id="14778" w:author="Στάθης Καπ" w:date="2023-03-09T07:09:00Z">
              <w:r>
                <w:rPr>
                  <w:rFonts w:ascii="Calibri" w:hAnsi="Calibri" w:cs="Calibri"/>
                  <w:color w:val="000000"/>
                  <w:sz w:val="16"/>
                  <w:szCs w:val="16"/>
                </w:rPr>
                <w:t>6.45</w:t>
              </w:r>
            </w:ins>
          </w:p>
        </w:tc>
        <w:tc>
          <w:tcPr>
            <w:tcW w:w="454" w:type="dxa"/>
            <w:vAlign w:val="center"/>
          </w:tcPr>
          <w:p w14:paraId="644448D9" w14:textId="56A3505F" w:rsidR="00494D04" w:rsidRPr="007E0F91" w:rsidRDefault="00494D04" w:rsidP="00494D04">
            <w:pPr>
              <w:jc w:val="center"/>
              <w:rPr>
                <w:ins w:id="14779" w:author="Στάθης Καπ" w:date="2023-03-09T06:08:00Z"/>
                <w:sz w:val="16"/>
                <w:szCs w:val="16"/>
              </w:rPr>
            </w:pPr>
            <w:ins w:id="14780" w:author="Στάθης Καπ" w:date="2023-03-09T07:09:00Z">
              <w:r>
                <w:rPr>
                  <w:rFonts w:ascii="Calibri" w:hAnsi="Calibri" w:cs="Calibri"/>
                  <w:color w:val="000000"/>
                  <w:sz w:val="16"/>
                  <w:szCs w:val="16"/>
                </w:rPr>
                <w:t>0.162</w:t>
              </w:r>
            </w:ins>
          </w:p>
        </w:tc>
        <w:tc>
          <w:tcPr>
            <w:tcW w:w="457" w:type="dxa"/>
            <w:tcBorders>
              <w:right w:val="single" w:sz="4" w:space="0" w:color="auto"/>
            </w:tcBorders>
            <w:vAlign w:val="center"/>
          </w:tcPr>
          <w:p w14:paraId="2AABA2D9" w14:textId="524F2ED1" w:rsidR="00494D04" w:rsidRPr="007E0F91" w:rsidRDefault="00494D04" w:rsidP="00494D04">
            <w:pPr>
              <w:jc w:val="center"/>
              <w:rPr>
                <w:ins w:id="14781" w:author="Στάθης Καπ" w:date="2023-03-09T06:08:00Z"/>
                <w:sz w:val="16"/>
                <w:szCs w:val="16"/>
              </w:rPr>
            </w:pPr>
            <w:ins w:id="14782"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
          <w:p w14:paraId="15931588" w14:textId="7184D92E" w:rsidR="00494D04" w:rsidRPr="007E0F91" w:rsidRDefault="00494D04" w:rsidP="00494D04">
            <w:pPr>
              <w:jc w:val="center"/>
              <w:rPr>
                <w:ins w:id="14783" w:author="Στάθης Καπ" w:date="2023-03-09T06:08:00Z"/>
                <w:sz w:val="16"/>
                <w:szCs w:val="16"/>
              </w:rPr>
            </w:pPr>
            <w:ins w:id="14784" w:author="Στάθης Καπ" w:date="2023-03-09T07:09:00Z">
              <w:r>
                <w:rPr>
                  <w:rFonts w:ascii="Calibri" w:hAnsi="Calibri" w:cs="Calibri"/>
                  <w:color w:val="000000"/>
                  <w:sz w:val="16"/>
                  <w:szCs w:val="16"/>
                </w:rPr>
                <w:t>280</w:t>
              </w:r>
            </w:ins>
          </w:p>
        </w:tc>
        <w:tc>
          <w:tcPr>
            <w:tcW w:w="454" w:type="dxa"/>
            <w:vAlign w:val="center"/>
          </w:tcPr>
          <w:p w14:paraId="46ADCCCF" w14:textId="009FE4F3" w:rsidR="00494D04" w:rsidRPr="007E0F91" w:rsidRDefault="00494D04" w:rsidP="00494D04">
            <w:pPr>
              <w:jc w:val="center"/>
              <w:rPr>
                <w:ins w:id="14785" w:author="Στάθης Καπ" w:date="2023-03-09T06:08:00Z"/>
                <w:sz w:val="16"/>
                <w:szCs w:val="16"/>
              </w:rPr>
            </w:pPr>
            <w:ins w:id="14786" w:author="Στάθης Καπ" w:date="2023-03-09T07:09:00Z">
              <w:r>
                <w:rPr>
                  <w:rFonts w:ascii="Calibri" w:hAnsi="Calibri" w:cs="Calibri"/>
                  <w:color w:val="000000"/>
                  <w:sz w:val="16"/>
                  <w:szCs w:val="16"/>
                </w:rPr>
                <w:t>9.68</w:t>
              </w:r>
            </w:ins>
          </w:p>
        </w:tc>
        <w:tc>
          <w:tcPr>
            <w:tcW w:w="454" w:type="dxa"/>
            <w:vAlign w:val="center"/>
          </w:tcPr>
          <w:p w14:paraId="14970934" w14:textId="6BE82261" w:rsidR="00494D04" w:rsidRPr="007E0F91" w:rsidRDefault="00494D04" w:rsidP="00494D04">
            <w:pPr>
              <w:jc w:val="center"/>
              <w:rPr>
                <w:ins w:id="14787" w:author="Στάθης Καπ" w:date="2023-03-09T06:08:00Z"/>
                <w:sz w:val="16"/>
                <w:szCs w:val="16"/>
              </w:rPr>
            </w:pPr>
            <w:ins w:id="14788" w:author="Στάθης Καπ" w:date="2023-03-09T07:09:00Z">
              <w:r>
                <w:rPr>
                  <w:rFonts w:ascii="Calibri" w:hAnsi="Calibri" w:cs="Calibri"/>
                  <w:color w:val="000000"/>
                  <w:sz w:val="16"/>
                  <w:szCs w:val="16"/>
                </w:rPr>
                <w:t>0.172</w:t>
              </w:r>
            </w:ins>
          </w:p>
        </w:tc>
        <w:tc>
          <w:tcPr>
            <w:tcW w:w="454" w:type="dxa"/>
            <w:tcBorders>
              <w:right w:val="single" w:sz="4" w:space="0" w:color="auto"/>
            </w:tcBorders>
            <w:vAlign w:val="center"/>
          </w:tcPr>
          <w:p w14:paraId="0148C7DE" w14:textId="437BC8CE" w:rsidR="00494D04" w:rsidRPr="007E0F91" w:rsidRDefault="00494D04" w:rsidP="00494D04">
            <w:pPr>
              <w:jc w:val="center"/>
              <w:rPr>
                <w:ins w:id="14789" w:author="Στάθης Καπ" w:date="2023-03-09T06:08:00Z"/>
                <w:sz w:val="16"/>
                <w:szCs w:val="16"/>
              </w:rPr>
            </w:pPr>
            <w:ins w:id="14790" w:author="Στάθης Καπ" w:date="2023-03-09T07:09:00Z">
              <w:r>
                <w:rPr>
                  <w:rFonts w:ascii="Calibri" w:hAnsi="Calibri" w:cs="Calibri"/>
                  <w:color w:val="000000"/>
                  <w:sz w:val="16"/>
                  <w:szCs w:val="16"/>
                </w:rPr>
                <w:t>4.44</w:t>
              </w:r>
            </w:ins>
          </w:p>
        </w:tc>
        <w:tc>
          <w:tcPr>
            <w:tcW w:w="453" w:type="dxa"/>
            <w:tcBorders>
              <w:left w:val="single" w:sz="4" w:space="0" w:color="auto"/>
            </w:tcBorders>
            <w:vAlign w:val="center"/>
          </w:tcPr>
          <w:p w14:paraId="6028370F" w14:textId="0C8CF168" w:rsidR="00494D04" w:rsidRPr="007E0F91" w:rsidRDefault="00494D04" w:rsidP="00494D04">
            <w:pPr>
              <w:jc w:val="center"/>
              <w:rPr>
                <w:ins w:id="14791" w:author="Στάθης Καπ" w:date="2023-03-09T06:08:00Z"/>
                <w:sz w:val="16"/>
                <w:szCs w:val="16"/>
              </w:rPr>
            </w:pPr>
            <w:ins w:id="14792" w:author="Στάθης Καπ" w:date="2023-03-09T07:09:00Z">
              <w:r>
                <w:rPr>
                  <w:rFonts w:ascii="Calibri" w:hAnsi="Calibri" w:cs="Calibri"/>
                  <w:color w:val="000000"/>
                  <w:sz w:val="16"/>
                  <w:szCs w:val="16"/>
                </w:rPr>
                <w:t>280</w:t>
              </w:r>
            </w:ins>
          </w:p>
        </w:tc>
        <w:tc>
          <w:tcPr>
            <w:tcW w:w="454" w:type="dxa"/>
            <w:vAlign w:val="center"/>
          </w:tcPr>
          <w:p w14:paraId="01D52920" w14:textId="5CE68960" w:rsidR="00494D04" w:rsidRPr="007E0F91" w:rsidRDefault="00494D04" w:rsidP="00494D04">
            <w:pPr>
              <w:jc w:val="center"/>
              <w:rPr>
                <w:ins w:id="14793" w:author="Στάθης Καπ" w:date="2023-03-09T06:08:00Z"/>
                <w:sz w:val="16"/>
                <w:szCs w:val="16"/>
              </w:rPr>
            </w:pPr>
            <w:ins w:id="14794" w:author="Στάθης Καπ" w:date="2023-03-09T07:09:00Z">
              <w:r>
                <w:rPr>
                  <w:rFonts w:ascii="Calibri" w:hAnsi="Calibri" w:cs="Calibri"/>
                  <w:color w:val="000000"/>
                  <w:sz w:val="16"/>
                  <w:szCs w:val="16"/>
                </w:rPr>
                <w:t>9.68</w:t>
              </w:r>
            </w:ins>
          </w:p>
        </w:tc>
        <w:tc>
          <w:tcPr>
            <w:tcW w:w="454" w:type="dxa"/>
            <w:vAlign w:val="center"/>
          </w:tcPr>
          <w:p w14:paraId="69975410" w14:textId="5A4F58D3" w:rsidR="00494D04" w:rsidRPr="007E0F91" w:rsidRDefault="00494D04" w:rsidP="00494D04">
            <w:pPr>
              <w:jc w:val="center"/>
              <w:rPr>
                <w:ins w:id="14795" w:author="Στάθης Καπ" w:date="2023-03-09T06:08:00Z"/>
                <w:sz w:val="16"/>
                <w:szCs w:val="16"/>
              </w:rPr>
            </w:pPr>
            <w:ins w:id="14796"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6D80E6CB" w14:textId="310F7297" w:rsidR="00494D04" w:rsidRPr="007E0F91" w:rsidRDefault="00494D04" w:rsidP="00494D04">
            <w:pPr>
              <w:jc w:val="center"/>
              <w:rPr>
                <w:ins w:id="14797" w:author="Στάθης Καπ" w:date="2023-03-09T06:08:00Z"/>
                <w:sz w:val="16"/>
                <w:szCs w:val="16"/>
              </w:rPr>
            </w:pPr>
            <w:ins w:id="14798" w:author="Στάθης Καπ" w:date="2023-03-09T07:09:00Z">
              <w:r>
                <w:rPr>
                  <w:rFonts w:ascii="Calibri" w:hAnsi="Calibri" w:cs="Calibri"/>
                  <w:color w:val="000000"/>
                  <w:sz w:val="16"/>
                  <w:szCs w:val="16"/>
                </w:rPr>
                <w:t>0.56</w:t>
              </w:r>
            </w:ins>
          </w:p>
        </w:tc>
      </w:tr>
      <w:tr w:rsidR="00494D04" w14:paraId="7461FB51" w14:textId="77777777" w:rsidTr="009A40F4">
        <w:trPr>
          <w:trHeight w:val="170"/>
          <w:jc w:val="center"/>
          <w:ins w:id="14799"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76BED2A" w14:textId="3B5A26E9" w:rsidR="00494D04" w:rsidRPr="007E0F91" w:rsidRDefault="00494D04" w:rsidP="00494D04">
            <w:pPr>
              <w:jc w:val="center"/>
              <w:rPr>
                <w:ins w:id="14800" w:author="Στάθης Καπ" w:date="2023-03-09T06:08:00Z"/>
                <w:sz w:val="16"/>
                <w:szCs w:val="16"/>
              </w:rPr>
            </w:pPr>
            <w:ins w:id="14801" w:author="Στάθης Καπ" w:date="2023-03-09T06:09:00Z">
              <w:r w:rsidRPr="009861B1">
                <w:rPr>
                  <w:rFonts w:ascii="Calibri" w:hAnsi="Calibri" w:cs="Calibri"/>
                  <w:color w:val="000000"/>
                  <w:sz w:val="16"/>
                  <w:szCs w:val="16"/>
                </w:rPr>
                <w:t>c108</w:t>
              </w:r>
            </w:ins>
          </w:p>
        </w:tc>
        <w:tc>
          <w:tcPr>
            <w:tcW w:w="565" w:type="dxa"/>
            <w:tcBorders>
              <w:left w:val="single" w:sz="4" w:space="0" w:color="auto"/>
            </w:tcBorders>
            <w:vAlign w:val="center"/>
          </w:tcPr>
          <w:p w14:paraId="72763122" w14:textId="34B67ABE" w:rsidR="00494D04" w:rsidRPr="007E0F91" w:rsidRDefault="00494D04" w:rsidP="00494D04">
            <w:pPr>
              <w:jc w:val="center"/>
              <w:rPr>
                <w:ins w:id="14802" w:author="Στάθης Καπ" w:date="2023-03-09T06:08:00Z"/>
                <w:sz w:val="16"/>
                <w:szCs w:val="16"/>
              </w:rPr>
            </w:pPr>
            <w:ins w:id="14803"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3B47CD21" w14:textId="3C8965E6" w:rsidR="00494D04" w:rsidRPr="007E0F91" w:rsidRDefault="00494D04" w:rsidP="00494D04">
            <w:pPr>
              <w:jc w:val="center"/>
              <w:rPr>
                <w:ins w:id="14804" w:author="Στάθης Καπ" w:date="2023-03-09T06:08:00Z"/>
                <w:sz w:val="16"/>
                <w:szCs w:val="16"/>
              </w:rPr>
            </w:pPr>
            <w:ins w:id="14805" w:author="Στάθης Καπ" w:date="2023-03-09T07:09:00Z">
              <w:r>
                <w:rPr>
                  <w:rFonts w:ascii="Calibri" w:hAnsi="Calibri" w:cs="Calibri"/>
                  <w:color w:val="000000"/>
                  <w:sz w:val="16"/>
                  <w:szCs w:val="16"/>
                </w:rPr>
                <w:t>370</w:t>
              </w:r>
            </w:ins>
          </w:p>
        </w:tc>
        <w:tc>
          <w:tcPr>
            <w:tcW w:w="453" w:type="dxa"/>
            <w:tcBorders>
              <w:left w:val="single" w:sz="4" w:space="0" w:color="auto"/>
            </w:tcBorders>
            <w:vAlign w:val="center"/>
          </w:tcPr>
          <w:p w14:paraId="4C95347E" w14:textId="517668E0" w:rsidR="00494D04" w:rsidRPr="007E0F91" w:rsidRDefault="00494D04" w:rsidP="00494D04">
            <w:pPr>
              <w:jc w:val="center"/>
              <w:rPr>
                <w:ins w:id="14806" w:author="Στάθης Καπ" w:date="2023-03-09T06:08:00Z"/>
                <w:sz w:val="16"/>
                <w:szCs w:val="16"/>
              </w:rPr>
            </w:pPr>
            <w:ins w:id="14807" w:author="Στάθης Καπ" w:date="2023-03-09T07:09:00Z">
              <w:r>
                <w:rPr>
                  <w:rFonts w:ascii="Calibri" w:hAnsi="Calibri" w:cs="Calibri"/>
                  <w:color w:val="000000"/>
                  <w:sz w:val="16"/>
                  <w:szCs w:val="16"/>
                </w:rPr>
                <w:t>330</w:t>
              </w:r>
            </w:ins>
          </w:p>
        </w:tc>
        <w:tc>
          <w:tcPr>
            <w:tcW w:w="708" w:type="dxa"/>
            <w:vAlign w:val="center"/>
          </w:tcPr>
          <w:p w14:paraId="130BA6E2" w14:textId="57A4D5E0" w:rsidR="00494D04" w:rsidRPr="007E0F91" w:rsidRDefault="00494D04" w:rsidP="00494D04">
            <w:pPr>
              <w:jc w:val="center"/>
              <w:rPr>
                <w:ins w:id="14808" w:author="Στάθης Καπ" w:date="2023-03-09T06:08:00Z"/>
                <w:sz w:val="16"/>
                <w:szCs w:val="16"/>
              </w:rPr>
            </w:pPr>
            <w:ins w:id="14809" w:author="Στάθης Καπ" w:date="2023-03-09T07:09:00Z">
              <w:r>
                <w:rPr>
                  <w:rFonts w:ascii="Calibri" w:hAnsi="Calibri" w:cs="Calibri"/>
                  <w:color w:val="000000"/>
                  <w:sz w:val="16"/>
                  <w:szCs w:val="16"/>
                </w:rPr>
                <w:t>10.81</w:t>
              </w:r>
            </w:ins>
          </w:p>
        </w:tc>
        <w:tc>
          <w:tcPr>
            <w:tcW w:w="652" w:type="dxa"/>
            <w:vMerge/>
            <w:tcBorders>
              <w:right w:val="single" w:sz="4" w:space="0" w:color="auto"/>
            </w:tcBorders>
            <w:vAlign w:val="center"/>
          </w:tcPr>
          <w:p w14:paraId="410DEF2A" w14:textId="77777777" w:rsidR="00494D04" w:rsidRPr="007E0F91" w:rsidRDefault="00494D04" w:rsidP="00494D04">
            <w:pPr>
              <w:jc w:val="center"/>
              <w:rPr>
                <w:ins w:id="14810" w:author="Στάθης Καπ" w:date="2023-03-09T06:08:00Z"/>
                <w:sz w:val="16"/>
                <w:szCs w:val="16"/>
              </w:rPr>
            </w:pPr>
          </w:p>
        </w:tc>
        <w:tc>
          <w:tcPr>
            <w:tcW w:w="453" w:type="dxa"/>
            <w:tcBorders>
              <w:left w:val="single" w:sz="4" w:space="0" w:color="auto"/>
            </w:tcBorders>
            <w:vAlign w:val="center"/>
          </w:tcPr>
          <w:p w14:paraId="4E9CE78A" w14:textId="2D56398B" w:rsidR="00494D04" w:rsidRPr="007E0F91" w:rsidRDefault="00494D04" w:rsidP="00494D04">
            <w:pPr>
              <w:jc w:val="center"/>
              <w:rPr>
                <w:ins w:id="14811" w:author="Στάθης Καπ" w:date="2023-03-09T06:08:00Z"/>
                <w:sz w:val="16"/>
                <w:szCs w:val="16"/>
              </w:rPr>
            </w:pPr>
            <w:ins w:id="14812" w:author="Στάθης Καπ" w:date="2023-03-09T07:09:00Z">
              <w:r>
                <w:rPr>
                  <w:rFonts w:ascii="Calibri" w:hAnsi="Calibri" w:cs="Calibri"/>
                  <w:color w:val="000000"/>
                  <w:sz w:val="16"/>
                  <w:szCs w:val="16"/>
                </w:rPr>
                <w:t>310</w:t>
              </w:r>
            </w:ins>
          </w:p>
        </w:tc>
        <w:tc>
          <w:tcPr>
            <w:tcW w:w="454" w:type="dxa"/>
            <w:vAlign w:val="center"/>
          </w:tcPr>
          <w:p w14:paraId="746B6555" w14:textId="3E8FC4CD" w:rsidR="00494D04" w:rsidRPr="007E0F91" w:rsidRDefault="00494D04" w:rsidP="00494D04">
            <w:pPr>
              <w:jc w:val="center"/>
              <w:rPr>
                <w:ins w:id="14813" w:author="Στάθης Καπ" w:date="2023-03-09T06:08:00Z"/>
                <w:sz w:val="16"/>
                <w:szCs w:val="16"/>
              </w:rPr>
            </w:pPr>
            <w:ins w:id="14814" w:author="Στάθης Καπ" w:date="2023-03-09T07:09:00Z">
              <w:r>
                <w:rPr>
                  <w:rFonts w:ascii="Calibri" w:hAnsi="Calibri" w:cs="Calibri"/>
                  <w:color w:val="000000"/>
                  <w:sz w:val="16"/>
                  <w:szCs w:val="16"/>
                </w:rPr>
                <w:t>6.06</w:t>
              </w:r>
            </w:ins>
          </w:p>
        </w:tc>
        <w:tc>
          <w:tcPr>
            <w:tcW w:w="454" w:type="dxa"/>
            <w:vAlign w:val="center"/>
          </w:tcPr>
          <w:p w14:paraId="571B63AA" w14:textId="70A3976E" w:rsidR="00494D04" w:rsidRPr="007E0F91" w:rsidRDefault="00494D04" w:rsidP="00494D04">
            <w:pPr>
              <w:jc w:val="center"/>
              <w:rPr>
                <w:ins w:id="14815" w:author="Στάθης Καπ" w:date="2023-03-09T06:08:00Z"/>
                <w:sz w:val="16"/>
                <w:szCs w:val="16"/>
              </w:rPr>
            </w:pPr>
            <w:ins w:id="14816"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
          <w:p w14:paraId="50CB5F47" w14:textId="4EF54734" w:rsidR="00494D04" w:rsidRPr="007E0F91" w:rsidRDefault="00494D04" w:rsidP="00494D04">
            <w:pPr>
              <w:jc w:val="center"/>
              <w:rPr>
                <w:ins w:id="14817" w:author="Στάθης Καπ" w:date="2023-03-09T06:08:00Z"/>
                <w:sz w:val="16"/>
                <w:szCs w:val="16"/>
              </w:rPr>
            </w:pPr>
            <w:ins w:id="14818" w:author="Στάθης Καπ" w:date="2023-03-09T07:09:00Z">
              <w:r>
                <w:rPr>
                  <w:rFonts w:ascii="Calibri" w:hAnsi="Calibri" w:cs="Calibri"/>
                  <w:color w:val="000000"/>
                  <w:sz w:val="16"/>
                  <w:szCs w:val="16"/>
                </w:rPr>
                <w:t>10.66</w:t>
              </w:r>
            </w:ins>
          </w:p>
        </w:tc>
        <w:tc>
          <w:tcPr>
            <w:tcW w:w="453" w:type="dxa"/>
            <w:tcBorders>
              <w:left w:val="single" w:sz="4" w:space="0" w:color="auto"/>
            </w:tcBorders>
            <w:vAlign w:val="center"/>
          </w:tcPr>
          <w:p w14:paraId="2512FD90" w14:textId="0F95A3E2" w:rsidR="00494D04" w:rsidRPr="007E0F91" w:rsidRDefault="00494D04" w:rsidP="00494D04">
            <w:pPr>
              <w:jc w:val="center"/>
              <w:rPr>
                <w:ins w:id="14819" w:author="Στάθης Καπ" w:date="2023-03-09T06:08:00Z"/>
                <w:sz w:val="16"/>
                <w:szCs w:val="16"/>
              </w:rPr>
            </w:pPr>
            <w:ins w:id="14820" w:author="Στάθης Καπ" w:date="2023-03-09T07:09:00Z">
              <w:r>
                <w:rPr>
                  <w:rFonts w:ascii="Calibri" w:hAnsi="Calibri" w:cs="Calibri"/>
                  <w:color w:val="000000"/>
                  <w:sz w:val="16"/>
                  <w:szCs w:val="16"/>
                </w:rPr>
                <w:t>290</w:t>
              </w:r>
            </w:ins>
          </w:p>
        </w:tc>
        <w:tc>
          <w:tcPr>
            <w:tcW w:w="454" w:type="dxa"/>
            <w:vAlign w:val="center"/>
          </w:tcPr>
          <w:p w14:paraId="64963DD3" w14:textId="39B7CCCC" w:rsidR="00494D04" w:rsidRPr="007E0F91" w:rsidRDefault="00494D04" w:rsidP="00494D04">
            <w:pPr>
              <w:jc w:val="center"/>
              <w:rPr>
                <w:ins w:id="14821" w:author="Στάθης Καπ" w:date="2023-03-09T06:08:00Z"/>
                <w:sz w:val="16"/>
                <w:szCs w:val="16"/>
              </w:rPr>
            </w:pPr>
            <w:ins w:id="14822" w:author="Στάθης Καπ" w:date="2023-03-09T07:09:00Z">
              <w:r>
                <w:rPr>
                  <w:rFonts w:ascii="Calibri" w:hAnsi="Calibri" w:cs="Calibri"/>
                  <w:color w:val="000000"/>
                  <w:sz w:val="16"/>
                  <w:szCs w:val="16"/>
                </w:rPr>
                <w:t>12.12</w:t>
              </w:r>
            </w:ins>
          </w:p>
        </w:tc>
        <w:tc>
          <w:tcPr>
            <w:tcW w:w="454" w:type="dxa"/>
            <w:vAlign w:val="center"/>
          </w:tcPr>
          <w:p w14:paraId="72CEB08D" w14:textId="21F55043" w:rsidR="00494D04" w:rsidRPr="007E0F91" w:rsidRDefault="00494D04" w:rsidP="00494D04">
            <w:pPr>
              <w:jc w:val="center"/>
              <w:rPr>
                <w:ins w:id="14823" w:author="Στάθης Καπ" w:date="2023-03-09T06:08:00Z"/>
                <w:sz w:val="16"/>
                <w:szCs w:val="16"/>
              </w:rPr>
            </w:pPr>
            <w:ins w:id="14824" w:author="Στάθης Καπ" w:date="2023-03-09T07:09:00Z">
              <w:r>
                <w:rPr>
                  <w:rFonts w:ascii="Calibri" w:hAnsi="Calibri" w:cs="Calibri"/>
                  <w:color w:val="000000"/>
                  <w:sz w:val="16"/>
                  <w:szCs w:val="16"/>
                </w:rPr>
                <w:t>0.169</w:t>
              </w:r>
            </w:ins>
          </w:p>
        </w:tc>
        <w:tc>
          <w:tcPr>
            <w:tcW w:w="454" w:type="dxa"/>
            <w:tcBorders>
              <w:right w:val="single" w:sz="4" w:space="0" w:color="auto"/>
            </w:tcBorders>
            <w:vAlign w:val="center"/>
          </w:tcPr>
          <w:p w14:paraId="7E57F673" w14:textId="5B14E98A" w:rsidR="00494D04" w:rsidRPr="007E0F91" w:rsidRDefault="00494D04" w:rsidP="00494D04">
            <w:pPr>
              <w:jc w:val="center"/>
              <w:rPr>
                <w:ins w:id="14825" w:author="Στάθης Καπ" w:date="2023-03-09T06:08:00Z"/>
                <w:sz w:val="16"/>
                <w:szCs w:val="16"/>
              </w:rPr>
            </w:pPr>
            <w:ins w:id="14826" w:author="Στάθης Καπ" w:date="2023-03-09T07:09:00Z">
              <w:r>
                <w:rPr>
                  <w:rFonts w:ascii="Calibri" w:hAnsi="Calibri" w:cs="Calibri"/>
                  <w:color w:val="000000"/>
                  <w:sz w:val="16"/>
                  <w:szCs w:val="16"/>
                </w:rPr>
                <w:t>14.21</w:t>
              </w:r>
            </w:ins>
          </w:p>
        </w:tc>
        <w:tc>
          <w:tcPr>
            <w:tcW w:w="453" w:type="dxa"/>
            <w:tcBorders>
              <w:left w:val="single" w:sz="4" w:space="0" w:color="auto"/>
            </w:tcBorders>
            <w:vAlign w:val="center"/>
          </w:tcPr>
          <w:p w14:paraId="0F9682E8" w14:textId="3AD17E84" w:rsidR="00494D04" w:rsidRPr="007E0F91" w:rsidRDefault="00494D04" w:rsidP="00494D04">
            <w:pPr>
              <w:jc w:val="center"/>
              <w:rPr>
                <w:ins w:id="14827" w:author="Στάθης Καπ" w:date="2023-03-09T06:08:00Z"/>
                <w:sz w:val="16"/>
                <w:szCs w:val="16"/>
              </w:rPr>
            </w:pPr>
            <w:ins w:id="14828" w:author="Στάθης Καπ" w:date="2023-03-09T07:09:00Z">
              <w:r>
                <w:rPr>
                  <w:rFonts w:ascii="Calibri" w:hAnsi="Calibri" w:cs="Calibri"/>
                  <w:color w:val="000000"/>
                  <w:sz w:val="16"/>
                  <w:szCs w:val="16"/>
                </w:rPr>
                <w:t>290</w:t>
              </w:r>
            </w:ins>
          </w:p>
        </w:tc>
        <w:tc>
          <w:tcPr>
            <w:tcW w:w="454" w:type="dxa"/>
            <w:vAlign w:val="center"/>
          </w:tcPr>
          <w:p w14:paraId="1C28ABC4" w14:textId="2A36B3DB" w:rsidR="00494D04" w:rsidRPr="007E0F91" w:rsidRDefault="00494D04" w:rsidP="00494D04">
            <w:pPr>
              <w:jc w:val="center"/>
              <w:rPr>
                <w:ins w:id="14829" w:author="Στάθης Καπ" w:date="2023-03-09T06:08:00Z"/>
                <w:sz w:val="16"/>
                <w:szCs w:val="16"/>
              </w:rPr>
            </w:pPr>
            <w:ins w:id="14830" w:author="Στάθης Καπ" w:date="2023-03-09T07:09:00Z">
              <w:r>
                <w:rPr>
                  <w:rFonts w:ascii="Calibri" w:hAnsi="Calibri" w:cs="Calibri"/>
                  <w:color w:val="000000"/>
                  <w:sz w:val="16"/>
                  <w:szCs w:val="16"/>
                </w:rPr>
                <w:t>12.12</w:t>
              </w:r>
            </w:ins>
          </w:p>
        </w:tc>
        <w:tc>
          <w:tcPr>
            <w:tcW w:w="454" w:type="dxa"/>
            <w:vAlign w:val="center"/>
          </w:tcPr>
          <w:p w14:paraId="5F523B7E" w14:textId="55A7AACE" w:rsidR="00494D04" w:rsidRPr="007E0F91" w:rsidRDefault="00494D04" w:rsidP="00494D04">
            <w:pPr>
              <w:jc w:val="center"/>
              <w:rPr>
                <w:ins w:id="14831" w:author="Στάθης Καπ" w:date="2023-03-09T06:08:00Z"/>
                <w:sz w:val="16"/>
                <w:szCs w:val="16"/>
              </w:rPr>
            </w:pPr>
            <w:ins w:id="14832"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0C140F0" w14:textId="1C507C1A" w:rsidR="00494D04" w:rsidRPr="007E0F91" w:rsidRDefault="00494D04" w:rsidP="00494D04">
            <w:pPr>
              <w:jc w:val="center"/>
              <w:rPr>
                <w:ins w:id="14833" w:author="Στάθης Καπ" w:date="2023-03-09T06:08:00Z"/>
                <w:sz w:val="16"/>
                <w:szCs w:val="16"/>
              </w:rPr>
            </w:pPr>
            <w:ins w:id="14834" w:author="Στάθης Καπ" w:date="2023-03-09T07:09:00Z">
              <w:r>
                <w:rPr>
                  <w:rFonts w:ascii="Calibri" w:hAnsi="Calibri" w:cs="Calibri"/>
                  <w:color w:val="000000"/>
                  <w:sz w:val="16"/>
                  <w:szCs w:val="16"/>
                </w:rPr>
                <w:t>6.6</w:t>
              </w:r>
            </w:ins>
          </w:p>
        </w:tc>
      </w:tr>
      <w:tr w:rsidR="00494D04" w14:paraId="79D85251" w14:textId="77777777" w:rsidTr="009A40F4">
        <w:trPr>
          <w:trHeight w:val="170"/>
          <w:jc w:val="center"/>
          <w:ins w:id="14835"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F2E90" w14:textId="0C93884D" w:rsidR="00494D04" w:rsidRPr="007E0F91" w:rsidRDefault="00494D04" w:rsidP="00494D04">
            <w:pPr>
              <w:jc w:val="center"/>
              <w:rPr>
                <w:ins w:id="14836" w:author="Στάθης Καπ" w:date="2023-03-09T06:08:00Z"/>
                <w:sz w:val="16"/>
                <w:szCs w:val="16"/>
              </w:rPr>
            </w:pPr>
            <w:ins w:id="14837" w:author="Στάθης Καπ" w:date="2023-03-09T06:09:00Z">
              <w:r w:rsidRPr="009861B1">
                <w:rPr>
                  <w:rFonts w:ascii="Calibri" w:hAnsi="Calibri" w:cs="Calibri"/>
                  <w:color w:val="000000"/>
                  <w:sz w:val="16"/>
                  <w:szCs w:val="16"/>
                </w:rPr>
                <w:t>c109</w:t>
              </w:r>
            </w:ins>
          </w:p>
        </w:tc>
        <w:tc>
          <w:tcPr>
            <w:tcW w:w="565" w:type="dxa"/>
            <w:tcBorders>
              <w:left w:val="single" w:sz="4" w:space="0" w:color="auto"/>
            </w:tcBorders>
            <w:vAlign w:val="center"/>
          </w:tcPr>
          <w:p w14:paraId="457A1517" w14:textId="12E373A2" w:rsidR="00494D04" w:rsidRPr="007E0F91" w:rsidRDefault="00494D04" w:rsidP="00494D04">
            <w:pPr>
              <w:jc w:val="center"/>
              <w:rPr>
                <w:ins w:id="14838" w:author="Στάθης Καπ" w:date="2023-03-09T06:08:00Z"/>
                <w:sz w:val="16"/>
                <w:szCs w:val="16"/>
              </w:rPr>
            </w:pPr>
            <w:ins w:id="14839" w:author="Στάθης Καπ" w:date="2023-03-09T07:09:00Z">
              <w:r>
                <w:rPr>
                  <w:rFonts w:ascii="Calibri" w:hAnsi="Calibri" w:cs="Calibri"/>
                  <w:color w:val="000000"/>
                  <w:sz w:val="16"/>
                  <w:szCs w:val="16"/>
                </w:rPr>
                <w:t>380</w:t>
              </w:r>
            </w:ins>
          </w:p>
        </w:tc>
        <w:tc>
          <w:tcPr>
            <w:tcW w:w="679" w:type="dxa"/>
            <w:tcBorders>
              <w:right w:val="single" w:sz="4" w:space="0" w:color="auto"/>
            </w:tcBorders>
            <w:vAlign w:val="center"/>
          </w:tcPr>
          <w:p w14:paraId="7787F7D5" w14:textId="01740CF3" w:rsidR="00494D04" w:rsidRPr="007E0F91" w:rsidRDefault="00494D04" w:rsidP="00494D04">
            <w:pPr>
              <w:jc w:val="center"/>
              <w:rPr>
                <w:ins w:id="14840" w:author="Στάθης Καπ" w:date="2023-03-09T06:08:00Z"/>
                <w:sz w:val="16"/>
                <w:szCs w:val="16"/>
              </w:rPr>
            </w:pPr>
            <w:ins w:id="14841" w:author="Στάθης Καπ" w:date="2023-03-09T07:09:00Z">
              <w:r>
                <w:rPr>
                  <w:rFonts w:ascii="Calibri" w:hAnsi="Calibri" w:cs="Calibri"/>
                  <w:color w:val="000000"/>
                  <w:sz w:val="16"/>
                  <w:szCs w:val="16"/>
                </w:rPr>
                <w:t>380</w:t>
              </w:r>
            </w:ins>
          </w:p>
        </w:tc>
        <w:tc>
          <w:tcPr>
            <w:tcW w:w="453" w:type="dxa"/>
            <w:tcBorders>
              <w:left w:val="single" w:sz="4" w:space="0" w:color="auto"/>
            </w:tcBorders>
            <w:vAlign w:val="center"/>
          </w:tcPr>
          <w:p w14:paraId="363B9679" w14:textId="0DC6D614" w:rsidR="00494D04" w:rsidRPr="007E0F91" w:rsidRDefault="00494D04" w:rsidP="00494D04">
            <w:pPr>
              <w:jc w:val="center"/>
              <w:rPr>
                <w:ins w:id="14842" w:author="Στάθης Καπ" w:date="2023-03-09T06:08:00Z"/>
                <w:sz w:val="16"/>
                <w:szCs w:val="16"/>
              </w:rPr>
            </w:pPr>
            <w:ins w:id="14843" w:author="Στάθης Καπ" w:date="2023-03-09T07:09:00Z">
              <w:r>
                <w:rPr>
                  <w:rFonts w:ascii="Calibri" w:hAnsi="Calibri" w:cs="Calibri"/>
                  <w:color w:val="000000"/>
                  <w:sz w:val="16"/>
                  <w:szCs w:val="16"/>
                </w:rPr>
                <w:t>350</w:t>
              </w:r>
            </w:ins>
          </w:p>
        </w:tc>
        <w:tc>
          <w:tcPr>
            <w:tcW w:w="708" w:type="dxa"/>
            <w:vAlign w:val="center"/>
          </w:tcPr>
          <w:p w14:paraId="27086F9C" w14:textId="0DEBBD9A" w:rsidR="00494D04" w:rsidRPr="007E0F91" w:rsidRDefault="00494D04" w:rsidP="00494D04">
            <w:pPr>
              <w:jc w:val="center"/>
              <w:rPr>
                <w:ins w:id="14844" w:author="Στάθης Καπ" w:date="2023-03-09T06:08:00Z"/>
                <w:sz w:val="16"/>
                <w:szCs w:val="16"/>
              </w:rPr>
            </w:pPr>
            <w:ins w:id="14845" w:author="Στάθης Καπ" w:date="2023-03-09T07:09:00Z">
              <w:r>
                <w:rPr>
                  <w:rFonts w:ascii="Calibri" w:hAnsi="Calibri" w:cs="Calibri"/>
                  <w:color w:val="000000"/>
                  <w:sz w:val="16"/>
                  <w:szCs w:val="16"/>
                </w:rPr>
                <w:t>7.89</w:t>
              </w:r>
            </w:ins>
          </w:p>
        </w:tc>
        <w:tc>
          <w:tcPr>
            <w:tcW w:w="652" w:type="dxa"/>
            <w:vMerge/>
            <w:tcBorders>
              <w:right w:val="single" w:sz="4" w:space="0" w:color="auto"/>
            </w:tcBorders>
            <w:vAlign w:val="center"/>
          </w:tcPr>
          <w:p w14:paraId="09AE6A60" w14:textId="77777777" w:rsidR="00494D04" w:rsidRPr="007E0F91" w:rsidRDefault="00494D04" w:rsidP="00494D04">
            <w:pPr>
              <w:jc w:val="center"/>
              <w:rPr>
                <w:ins w:id="14846" w:author="Στάθης Καπ" w:date="2023-03-09T06:08:00Z"/>
                <w:sz w:val="16"/>
                <w:szCs w:val="16"/>
              </w:rPr>
            </w:pPr>
          </w:p>
        </w:tc>
        <w:tc>
          <w:tcPr>
            <w:tcW w:w="453" w:type="dxa"/>
            <w:tcBorders>
              <w:left w:val="single" w:sz="4" w:space="0" w:color="auto"/>
            </w:tcBorders>
            <w:vAlign w:val="center"/>
          </w:tcPr>
          <w:p w14:paraId="033388EB" w14:textId="00E24D8F" w:rsidR="00494D04" w:rsidRPr="007E0F91" w:rsidRDefault="00494D04" w:rsidP="00494D04">
            <w:pPr>
              <w:jc w:val="center"/>
              <w:rPr>
                <w:ins w:id="14847" w:author="Στάθης Καπ" w:date="2023-03-09T06:08:00Z"/>
                <w:sz w:val="16"/>
                <w:szCs w:val="16"/>
              </w:rPr>
            </w:pPr>
            <w:ins w:id="14848" w:author="Στάθης Καπ" w:date="2023-03-09T07:09:00Z">
              <w:r>
                <w:rPr>
                  <w:rFonts w:ascii="Calibri" w:hAnsi="Calibri" w:cs="Calibri"/>
                  <w:color w:val="000000"/>
                  <w:sz w:val="16"/>
                  <w:szCs w:val="16"/>
                </w:rPr>
                <w:t>340</w:t>
              </w:r>
            </w:ins>
          </w:p>
        </w:tc>
        <w:tc>
          <w:tcPr>
            <w:tcW w:w="454" w:type="dxa"/>
            <w:vAlign w:val="center"/>
          </w:tcPr>
          <w:p w14:paraId="6B186102" w14:textId="3C94F46E" w:rsidR="00494D04" w:rsidRPr="007E0F91" w:rsidRDefault="00494D04" w:rsidP="00494D04">
            <w:pPr>
              <w:jc w:val="center"/>
              <w:rPr>
                <w:ins w:id="14849" w:author="Στάθης Καπ" w:date="2023-03-09T06:08:00Z"/>
                <w:sz w:val="16"/>
                <w:szCs w:val="16"/>
              </w:rPr>
            </w:pPr>
            <w:ins w:id="14850" w:author="Στάθης Καπ" w:date="2023-03-09T07:09:00Z">
              <w:r>
                <w:rPr>
                  <w:rFonts w:ascii="Calibri" w:hAnsi="Calibri" w:cs="Calibri"/>
                  <w:color w:val="000000"/>
                  <w:sz w:val="16"/>
                  <w:szCs w:val="16"/>
                </w:rPr>
                <w:t>2.86</w:t>
              </w:r>
            </w:ins>
          </w:p>
        </w:tc>
        <w:tc>
          <w:tcPr>
            <w:tcW w:w="454" w:type="dxa"/>
            <w:vAlign w:val="center"/>
          </w:tcPr>
          <w:p w14:paraId="214E6811" w14:textId="63A72B54" w:rsidR="00494D04" w:rsidRPr="007E0F91" w:rsidRDefault="00494D04" w:rsidP="00494D04">
            <w:pPr>
              <w:jc w:val="center"/>
              <w:rPr>
                <w:ins w:id="14851" w:author="Στάθης Καπ" w:date="2023-03-09T06:08:00Z"/>
                <w:sz w:val="16"/>
                <w:szCs w:val="16"/>
              </w:rPr>
            </w:pPr>
            <w:ins w:id="14852"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57FB1297" w14:textId="1F360EC2" w:rsidR="00494D04" w:rsidRPr="007E0F91" w:rsidRDefault="00494D04" w:rsidP="00494D04">
            <w:pPr>
              <w:jc w:val="center"/>
              <w:rPr>
                <w:ins w:id="14853" w:author="Στάθης Καπ" w:date="2023-03-09T06:08:00Z"/>
                <w:sz w:val="16"/>
                <w:szCs w:val="16"/>
              </w:rPr>
            </w:pPr>
            <w:ins w:id="14854" w:author="Στάθης Καπ" w:date="2023-03-09T07:09:00Z">
              <w:r>
                <w:rPr>
                  <w:rFonts w:ascii="Calibri" w:hAnsi="Calibri" w:cs="Calibri"/>
                  <w:color w:val="000000"/>
                  <w:sz w:val="16"/>
                  <w:szCs w:val="16"/>
                </w:rPr>
                <w:t>9.47</w:t>
              </w:r>
            </w:ins>
          </w:p>
        </w:tc>
        <w:tc>
          <w:tcPr>
            <w:tcW w:w="453" w:type="dxa"/>
            <w:tcBorders>
              <w:left w:val="single" w:sz="4" w:space="0" w:color="auto"/>
            </w:tcBorders>
            <w:vAlign w:val="center"/>
          </w:tcPr>
          <w:p w14:paraId="56051075" w14:textId="0A4E7B34" w:rsidR="00494D04" w:rsidRPr="007E0F91" w:rsidRDefault="00494D04" w:rsidP="00494D04">
            <w:pPr>
              <w:jc w:val="center"/>
              <w:rPr>
                <w:ins w:id="14855" w:author="Στάθης Καπ" w:date="2023-03-09T06:08:00Z"/>
                <w:sz w:val="16"/>
                <w:szCs w:val="16"/>
              </w:rPr>
            </w:pPr>
            <w:ins w:id="14856" w:author="Στάθης Καπ" w:date="2023-03-09T07:09:00Z">
              <w:r>
                <w:rPr>
                  <w:rFonts w:ascii="Calibri" w:hAnsi="Calibri" w:cs="Calibri"/>
                  <w:color w:val="000000"/>
                  <w:sz w:val="16"/>
                  <w:szCs w:val="16"/>
                </w:rPr>
                <w:t>300</w:t>
              </w:r>
            </w:ins>
          </w:p>
        </w:tc>
        <w:tc>
          <w:tcPr>
            <w:tcW w:w="454" w:type="dxa"/>
            <w:vAlign w:val="center"/>
          </w:tcPr>
          <w:p w14:paraId="1B553E09" w14:textId="478099E9" w:rsidR="00494D04" w:rsidRPr="007E0F91" w:rsidRDefault="00494D04" w:rsidP="00494D04">
            <w:pPr>
              <w:jc w:val="center"/>
              <w:rPr>
                <w:ins w:id="14857" w:author="Στάθης Καπ" w:date="2023-03-09T06:08:00Z"/>
                <w:sz w:val="16"/>
                <w:szCs w:val="16"/>
              </w:rPr>
            </w:pPr>
            <w:ins w:id="14858" w:author="Στάθης Καπ" w:date="2023-03-09T07:09:00Z">
              <w:r>
                <w:rPr>
                  <w:rFonts w:ascii="Calibri" w:hAnsi="Calibri" w:cs="Calibri"/>
                  <w:color w:val="000000"/>
                  <w:sz w:val="16"/>
                  <w:szCs w:val="16"/>
                </w:rPr>
                <w:t>14.29</w:t>
              </w:r>
            </w:ins>
          </w:p>
        </w:tc>
        <w:tc>
          <w:tcPr>
            <w:tcW w:w="454" w:type="dxa"/>
            <w:vAlign w:val="center"/>
          </w:tcPr>
          <w:p w14:paraId="30399778" w14:textId="4D81C719" w:rsidR="00494D04" w:rsidRPr="007E0F91" w:rsidRDefault="00494D04" w:rsidP="00494D04">
            <w:pPr>
              <w:jc w:val="center"/>
              <w:rPr>
                <w:ins w:id="14859" w:author="Στάθης Καπ" w:date="2023-03-09T06:08:00Z"/>
                <w:sz w:val="16"/>
                <w:szCs w:val="16"/>
              </w:rPr>
            </w:pPr>
            <w:ins w:id="14860"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2C7492EA" w14:textId="06BFF4DC" w:rsidR="00494D04" w:rsidRPr="007E0F91" w:rsidRDefault="00494D04" w:rsidP="00494D04">
            <w:pPr>
              <w:jc w:val="center"/>
              <w:rPr>
                <w:ins w:id="14861" w:author="Στάθης Καπ" w:date="2023-03-09T06:08:00Z"/>
                <w:sz w:val="16"/>
                <w:szCs w:val="16"/>
              </w:rPr>
            </w:pPr>
            <w:ins w:id="14862"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
          <w:p w14:paraId="0F34D6F4" w14:textId="51013876" w:rsidR="00494D04" w:rsidRPr="007E0F91" w:rsidRDefault="00494D04" w:rsidP="00494D04">
            <w:pPr>
              <w:jc w:val="center"/>
              <w:rPr>
                <w:ins w:id="14863" w:author="Στάθης Καπ" w:date="2023-03-09T06:08:00Z"/>
                <w:sz w:val="16"/>
                <w:szCs w:val="16"/>
              </w:rPr>
            </w:pPr>
            <w:ins w:id="14864" w:author="Στάθης Καπ" w:date="2023-03-09T07:09:00Z">
              <w:r>
                <w:rPr>
                  <w:rFonts w:ascii="Calibri" w:hAnsi="Calibri" w:cs="Calibri"/>
                  <w:color w:val="000000"/>
                  <w:sz w:val="16"/>
                  <w:szCs w:val="16"/>
                </w:rPr>
                <w:t>290</w:t>
              </w:r>
            </w:ins>
          </w:p>
        </w:tc>
        <w:tc>
          <w:tcPr>
            <w:tcW w:w="454" w:type="dxa"/>
            <w:vAlign w:val="center"/>
          </w:tcPr>
          <w:p w14:paraId="79270E1A" w14:textId="452F77C3" w:rsidR="00494D04" w:rsidRPr="007E0F91" w:rsidRDefault="00494D04" w:rsidP="00494D04">
            <w:pPr>
              <w:jc w:val="center"/>
              <w:rPr>
                <w:ins w:id="14865" w:author="Στάθης Καπ" w:date="2023-03-09T06:08:00Z"/>
                <w:sz w:val="16"/>
                <w:szCs w:val="16"/>
              </w:rPr>
            </w:pPr>
            <w:ins w:id="14866" w:author="Στάθης Καπ" w:date="2023-03-09T07:09:00Z">
              <w:r>
                <w:rPr>
                  <w:rFonts w:ascii="Calibri" w:hAnsi="Calibri" w:cs="Calibri"/>
                  <w:color w:val="000000"/>
                  <w:sz w:val="16"/>
                  <w:szCs w:val="16"/>
                </w:rPr>
                <w:t>17.14</w:t>
              </w:r>
            </w:ins>
          </w:p>
        </w:tc>
        <w:tc>
          <w:tcPr>
            <w:tcW w:w="454" w:type="dxa"/>
            <w:vAlign w:val="center"/>
          </w:tcPr>
          <w:p w14:paraId="6A54F5E0" w14:textId="5FADAD33" w:rsidR="00494D04" w:rsidRPr="007E0F91" w:rsidRDefault="00494D04" w:rsidP="00494D04">
            <w:pPr>
              <w:jc w:val="center"/>
              <w:rPr>
                <w:ins w:id="14867" w:author="Στάθης Καπ" w:date="2023-03-09T06:08:00Z"/>
                <w:sz w:val="16"/>
                <w:szCs w:val="16"/>
              </w:rPr>
            </w:pPr>
            <w:ins w:id="14868"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58698B15" w14:textId="24DA5C63" w:rsidR="00494D04" w:rsidRPr="007E0F91" w:rsidRDefault="00494D04" w:rsidP="00494D04">
            <w:pPr>
              <w:jc w:val="center"/>
              <w:rPr>
                <w:ins w:id="14869" w:author="Στάθης Καπ" w:date="2023-03-09T06:08:00Z"/>
                <w:sz w:val="16"/>
                <w:szCs w:val="16"/>
              </w:rPr>
            </w:pPr>
            <w:ins w:id="14870" w:author="Στάθης Καπ" w:date="2023-03-09T07:09:00Z">
              <w:r>
                <w:rPr>
                  <w:rFonts w:ascii="Calibri" w:hAnsi="Calibri" w:cs="Calibri"/>
                  <w:color w:val="000000"/>
                  <w:sz w:val="16"/>
                  <w:szCs w:val="16"/>
                </w:rPr>
                <w:t>2.63</w:t>
              </w:r>
            </w:ins>
          </w:p>
        </w:tc>
      </w:tr>
      <w:tr w:rsidR="00494D04" w14:paraId="69A9ABCD" w14:textId="77777777" w:rsidTr="009A40F4">
        <w:trPr>
          <w:trHeight w:val="170"/>
          <w:jc w:val="center"/>
          <w:ins w:id="14871"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EDA8A02" w14:textId="12E09950" w:rsidR="00494D04" w:rsidRPr="007E0F91" w:rsidRDefault="00494D04" w:rsidP="00494D04">
            <w:pPr>
              <w:jc w:val="center"/>
              <w:rPr>
                <w:ins w:id="14872" w:author="Στάθης Καπ" w:date="2023-03-09T06:08:00Z"/>
                <w:sz w:val="16"/>
                <w:szCs w:val="16"/>
              </w:rPr>
            </w:pPr>
            <w:ins w:id="14873" w:author="Στάθης Καπ" w:date="2023-03-09T06:09:00Z">
              <w:r w:rsidRPr="009861B1">
                <w:rPr>
                  <w:rFonts w:ascii="Calibri" w:hAnsi="Calibri" w:cs="Calibri"/>
                  <w:color w:val="000000"/>
                  <w:sz w:val="16"/>
                  <w:szCs w:val="16"/>
                </w:rPr>
                <w:t>c201</w:t>
              </w:r>
            </w:ins>
          </w:p>
        </w:tc>
        <w:tc>
          <w:tcPr>
            <w:tcW w:w="565" w:type="dxa"/>
            <w:tcBorders>
              <w:left w:val="single" w:sz="4" w:space="0" w:color="auto"/>
            </w:tcBorders>
            <w:vAlign w:val="center"/>
          </w:tcPr>
          <w:p w14:paraId="00ED6438" w14:textId="5953425A" w:rsidR="00494D04" w:rsidRPr="007E0F91" w:rsidRDefault="00494D04" w:rsidP="00494D04">
            <w:pPr>
              <w:jc w:val="center"/>
              <w:rPr>
                <w:ins w:id="14874" w:author="Στάθης Καπ" w:date="2023-03-09T06:08:00Z"/>
                <w:sz w:val="16"/>
                <w:szCs w:val="16"/>
              </w:rPr>
            </w:pPr>
            <w:ins w:id="14875" w:author="Στάθης Καπ" w:date="2023-03-09T07:09:00Z">
              <w:r>
                <w:rPr>
                  <w:rFonts w:ascii="Calibri" w:hAnsi="Calibri" w:cs="Calibri"/>
                  <w:color w:val="000000"/>
                  <w:sz w:val="16"/>
                  <w:szCs w:val="16"/>
                </w:rPr>
                <w:t>870</w:t>
              </w:r>
            </w:ins>
          </w:p>
        </w:tc>
        <w:tc>
          <w:tcPr>
            <w:tcW w:w="679" w:type="dxa"/>
            <w:tcBorders>
              <w:right w:val="single" w:sz="4" w:space="0" w:color="auto"/>
            </w:tcBorders>
            <w:vAlign w:val="center"/>
          </w:tcPr>
          <w:p w14:paraId="2E2A64A1" w14:textId="3694D22A" w:rsidR="00494D04" w:rsidRPr="007E0F91" w:rsidRDefault="00494D04" w:rsidP="00494D04">
            <w:pPr>
              <w:jc w:val="center"/>
              <w:rPr>
                <w:ins w:id="14876" w:author="Στάθης Καπ" w:date="2023-03-09T06:08:00Z"/>
                <w:sz w:val="16"/>
                <w:szCs w:val="16"/>
              </w:rPr>
            </w:pPr>
            <w:ins w:id="14877"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
          <w:p w14:paraId="2B633561" w14:textId="2E663AC6" w:rsidR="00494D04" w:rsidRPr="007E0F91" w:rsidRDefault="00494D04" w:rsidP="00494D04">
            <w:pPr>
              <w:jc w:val="center"/>
              <w:rPr>
                <w:ins w:id="14878" w:author="Στάθης Καπ" w:date="2023-03-09T06:08:00Z"/>
                <w:sz w:val="16"/>
                <w:szCs w:val="16"/>
              </w:rPr>
            </w:pPr>
            <w:ins w:id="14879" w:author="Στάθης Καπ" w:date="2023-03-09T07:09:00Z">
              <w:r>
                <w:rPr>
                  <w:rFonts w:ascii="Calibri" w:hAnsi="Calibri" w:cs="Calibri"/>
                  <w:color w:val="000000"/>
                  <w:sz w:val="16"/>
                  <w:szCs w:val="16"/>
                </w:rPr>
                <w:t>770</w:t>
              </w:r>
            </w:ins>
          </w:p>
        </w:tc>
        <w:tc>
          <w:tcPr>
            <w:tcW w:w="708" w:type="dxa"/>
            <w:vAlign w:val="center"/>
          </w:tcPr>
          <w:p w14:paraId="180394C2" w14:textId="77112AFE" w:rsidR="00494D04" w:rsidRPr="007E0F91" w:rsidRDefault="00494D04" w:rsidP="00494D04">
            <w:pPr>
              <w:jc w:val="center"/>
              <w:rPr>
                <w:ins w:id="14880" w:author="Στάθης Καπ" w:date="2023-03-09T06:08:00Z"/>
                <w:sz w:val="16"/>
                <w:szCs w:val="16"/>
              </w:rPr>
            </w:pPr>
            <w:ins w:id="14881" w:author="Στάθης Καπ" w:date="2023-03-09T07:09:00Z">
              <w:r>
                <w:rPr>
                  <w:rFonts w:ascii="Calibri" w:hAnsi="Calibri" w:cs="Calibri"/>
                  <w:color w:val="000000"/>
                  <w:sz w:val="16"/>
                  <w:szCs w:val="16"/>
                </w:rPr>
                <w:t>11.49</w:t>
              </w:r>
            </w:ins>
          </w:p>
        </w:tc>
        <w:tc>
          <w:tcPr>
            <w:tcW w:w="652" w:type="dxa"/>
            <w:vMerge/>
            <w:tcBorders>
              <w:right w:val="single" w:sz="4" w:space="0" w:color="auto"/>
            </w:tcBorders>
            <w:vAlign w:val="center"/>
          </w:tcPr>
          <w:p w14:paraId="5C6E8F62" w14:textId="77777777" w:rsidR="00494D04" w:rsidRPr="007E0F91" w:rsidRDefault="00494D04" w:rsidP="00494D04">
            <w:pPr>
              <w:jc w:val="center"/>
              <w:rPr>
                <w:ins w:id="14882" w:author="Στάθης Καπ" w:date="2023-03-09T06:08:00Z"/>
                <w:sz w:val="16"/>
                <w:szCs w:val="16"/>
              </w:rPr>
            </w:pPr>
          </w:p>
        </w:tc>
        <w:tc>
          <w:tcPr>
            <w:tcW w:w="453" w:type="dxa"/>
            <w:tcBorders>
              <w:left w:val="single" w:sz="4" w:space="0" w:color="auto"/>
            </w:tcBorders>
            <w:vAlign w:val="center"/>
          </w:tcPr>
          <w:p w14:paraId="187F8DF0" w14:textId="25224357" w:rsidR="00494D04" w:rsidRPr="007E0F91" w:rsidRDefault="00494D04" w:rsidP="00494D04">
            <w:pPr>
              <w:jc w:val="center"/>
              <w:rPr>
                <w:ins w:id="14883" w:author="Στάθης Καπ" w:date="2023-03-09T06:08:00Z"/>
                <w:sz w:val="16"/>
                <w:szCs w:val="16"/>
              </w:rPr>
            </w:pPr>
            <w:ins w:id="14884" w:author="Στάθης Καπ" w:date="2023-03-09T07:09:00Z">
              <w:r>
                <w:rPr>
                  <w:rFonts w:ascii="Calibri" w:hAnsi="Calibri" w:cs="Calibri"/>
                  <w:color w:val="000000"/>
                  <w:sz w:val="16"/>
                  <w:szCs w:val="16"/>
                </w:rPr>
                <w:t>770</w:t>
              </w:r>
            </w:ins>
          </w:p>
        </w:tc>
        <w:tc>
          <w:tcPr>
            <w:tcW w:w="454" w:type="dxa"/>
            <w:vAlign w:val="center"/>
          </w:tcPr>
          <w:p w14:paraId="7074FE8F" w14:textId="3636F6E8" w:rsidR="00494D04" w:rsidRPr="007E0F91" w:rsidRDefault="00494D04" w:rsidP="00494D04">
            <w:pPr>
              <w:jc w:val="center"/>
              <w:rPr>
                <w:ins w:id="14885" w:author="Στάθης Καπ" w:date="2023-03-09T06:08:00Z"/>
                <w:sz w:val="16"/>
                <w:szCs w:val="16"/>
              </w:rPr>
            </w:pPr>
            <w:ins w:id="14886" w:author="Στάθης Καπ" w:date="2023-03-09T07:09:00Z">
              <w:r>
                <w:rPr>
                  <w:rFonts w:ascii="Calibri" w:hAnsi="Calibri" w:cs="Calibri"/>
                  <w:color w:val="000000"/>
                  <w:sz w:val="16"/>
                  <w:szCs w:val="16"/>
                </w:rPr>
                <w:t>0</w:t>
              </w:r>
            </w:ins>
          </w:p>
        </w:tc>
        <w:tc>
          <w:tcPr>
            <w:tcW w:w="454" w:type="dxa"/>
            <w:vAlign w:val="center"/>
          </w:tcPr>
          <w:p w14:paraId="5356B400" w14:textId="37C5AEE8" w:rsidR="00494D04" w:rsidRPr="007E0F91" w:rsidRDefault="00494D04" w:rsidP="00494D04">
            <w:pPr>
              <w:jc w:val="center"/>
              <w:rPr>
                <w:ins w:id="14887" w:author="Στάθης Καπ" w:date="2023-03-09T06:08:00Z"/>
                <w:sz w:val="16"/>
                <w:szCs w:val="16"/>
              </w:rPr>
            </w:pPr>
            <w:ins w:id="14888"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40444E2C" w14:textId="35D3C18A" w:rsidR="00494D04" w:rsidRPr="007E0F91" w:rsidRDefault="00494D04" w:rsidP="00494D04">
            <w:pPr>
              <w:jc w:val="center"/>
              <w:rPr>
                <w:ins w:id="14889" w:author="Στάθης Καπ" w:date="2023-03-09T06:08:00Z"/>
                <w:sz w:val="16"/>
                <w:szCs w:val="16"/>
              </w:rPr>
            </w:pPr>
            <w:ins w:id="14890" w:author="Στάθης Καπ" w:date="2023-03-09T07:09:00Z">
              <w:r>
                <w:rPr>
                  <w:rFonts w:ascii="Calibri" w:hAnsi="Calibri" w:cs="Calibri"/>
                  <w:color w:val="000000"/>
                  <w:sz w:val="16"/>
                  <w:szCs w:val="16"/>
                </w:rPr>
                <w:t>25.3</w:t>
              </w:r>
            </w:ins>
          </w:p>
        </w:tc>
        <w:tc>
          <w:tcPr>
            <w:tcW w:w="453" w:type="dxa"/>
            <w:tcBorders>
              <w:left w:val="single" w:sz="4" w:space="0" w:color="auto"/>
            </w:tcBorders>
            <w:vAlign w:val="center"/>
          </w:tcPr>
          <w:p w14:paraId="1777D696" w14:textId="06AB6755" w:rsidR="00494D04" w:rsidRPr="007E0F91" w:rsidRDefault="00494D04" w:rsidP="00494D04">
            <w:pPr>
              <w:jc w:val="center"/>
              <w:rPr>
                <w:ins w:id="14891" w:author="Στάθης Καπ" w:date="2023-03-09T06:08:00Z"/>
                <w:sz w:val="16"/>
                <w:szCs w:val="16"/>
              </w:rPr>
            </w:pPr>
            <w:ins w:id="14892" w:author="Στάθης Καπ" w:date="2023-03-09T07:09:00Z">
              <w:r>
                <w:rPr>
                  <w:rFonts w:ascii="Calibri" w:hAnsi="Calibri" w:cs="Calibri"/>
                  <w:color w:val="000000"/>
                  <w:sz w:val="16"/>
                  <w:szCs w:val="16"/>
                </w:rPr>
                <w:t>770</w:t>
              </w:r>
            </w:ins>
          </w:p>
        </w:tc>
        <w:tc>
          <w:tcPr>
            <w:tcW w:w="454" w:type="dxa"/>
            <w:vAlign w:val="center"/>
          </w:tcPr>
          <w:p w14:paraId="6B7001D8" w14:textId="5C2C517E" w:rsidR="00494D04" w:rsidRPr="007E0F91" w:rsidRDefault="00494D04" w:rsidP="00494D04">
            <w:pPr>
              <w:jc w:val="center"/>
              <w:rPr>
                <w:ins w:id="14893" w:author="Στάθης Καπ" w:date="2023-03-09T06:08:00Z"/>
                <w:sz w:val="16"/>
                <w:szCs w:val="16"/>
              </w:rPr>
            </w:pPr>
            <w:ins w:id="14894" w:author="Στάθης Καπ" w:date="2023-03-09T07:09:00Z">
              <w:r>
                <w:rPr>
                  <w:rFonts w:ascii="Calibri" w:hAnsi="Calibri" w:cs="Calibri"/>
                  <w:color w:val="000000"/>
                  <w:sz w:val="16"/>
                  <w:szCs w:val="16"/>
                </w:rPr>
                <w:t>0</w:t>
              </w:r>
            </w:ins>
          </w:p>
        </w:tc>
        <w:tc>
          <w:tcPr>
            <w:tcW w:w="454" w:type="dxa"/>
            <w:vAlign w:val="center"/>
          </w:tcPr>
          <w:p w14:paraId="4303B501" w14:textId="35DFA8D7" w:rsidR="00494D04" w:rsidRPr="007E0F91" w:rsidRDefault="00494D04" w:rsidP="00494D04">
            <w:pPr>
              <w:jc w:val="center"/>
              <w:rPr>
                <w:ins w:id="14895" w:author="Στάθης Καπ" w:date="2023-03-09T06:08:00Z"/>
                <w:sz w:val="16"/>
                <w:szCs w:val="16"/>
              </w:rPr>
            </w:pPr>
            <w:ins w:id="14896"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
          <w:p w14:paraId="0043B2D2" w14:textId="605D09E8" w:rsidR="00494D04" w:rsidRPr="007E0F91" w:rsidRDefault="00494D04" w:rsidP="00494D04">
            <w:pPr>
              <w:jc w:val="center"/>
              <w:rPr>
                <w:ins w:id="14897" w:author="Στάθης Καπ" w:date="2023-03-09T06:08:00Z"/>
                <w:sz w:val="16"/>
                <w:szCs w:val="16"/>
              </w:rPr>
            </w:pPr>
            <w:ins w:id="14898" w:author="Στάθης Καπ" w:date="2023-03-09T07:09:00Z">
              <w:r>
                <w:rPr>
                  <w:rFonts w:ascii="Calibri" w:hAnsi="Calibri" w:cs="Calibri"/>
                  <w:color w:val="000000"/>
                  <w:sz w:val="16"/>
                  <w:szCs w:val="16"/>
                </w:rPr>
                <w:t>22.13</w:t>
              </w:r>
            </w:ins>
          </w:p>
        </w:tc>
        <w:tc>
          <w:tcPr>
            <w:tcW w:w="453" w:type="dxa"/>
            <w:tcBorders>
              <w:left w:val="single" w:sz="4" w:space="0" w:color="auto"/>
            </w:tcBorders>
            <w:vAlign w:val="center"/>
          </w:tcPr>
          <w:p w14:paraId="402FD265" w14:textId="21C71148" w:rsidR="00494D04" w:rsidRPr="007E0F91" w:rsidRDefault="00494D04" w:rsidP="00494D04">
            <w:pPr>
              <w:jc w:val="center"/>
              <w:rPr>
                <w:ins w:id="14899" w:author="Στάθης Καπ" w:date="2023-03-09T06:08:00Z"/>
                <w:sz w:val="16"/>
                <w:szCs w:val="16"/>
              </w:rPr>
            </w:pPr>
            <w:ins w:id="14900" w:author="Στάθης Καπ" w:date="2023-03-09T07:09:00Z">
              <w:r>
                <w:rPr>
                  <w:rFonts w:ascii="Calibri" w:hAnsi="Calibri" w:cs="Calibri"/>
                  <w:color w:val="000000"/>
                  <w:sz w:val="16"/>
                  <w:szCs w:val="16"/>
                </w:rPr>
                <w:t>780</w:t>
              </w:r>
            </w:ins>
          </w:p>
        </w:tc>
        <w:tc>
          <w:tcPr>
            <w:tcW w:w="454" w:type="dxa"/>
            <w:vAlign w:val="center"/>
          </w:tcPr>
          <w:p w14:paraId="05A737B3" w14:textId="1E95B22D" w:rsidR="00494D04" w:rsidRPr="007E0F91" w:rsidRDefault="00494D04" w:rsidP="00494D04">
            <w:pPr>
              <w:jc w:val="center"/>
              <w:rPr>
                <w:ins w:id="14901" w:author="Στάθης Καπ" w:date="2023-03-09T06:08:00Z"/>
                <w:sz w:val="16"/>
                <w:szCs w:val="16"/>
              </w:rPr>
            </w:pPr>
            <w:ins w:id="14902" w:author="Στάθης Καπ" w:date="2023-03-09T07:09:00Z">
              <w:r>
                <w:rPr>
                  <w:rFonts w:ascii="Calibri" w:hAnsi="Calibri" w:cs="Calibri"/>
                  <w:color w:val="000000"/>
                  <w:sz w:val="16"/>
                  <w:szCs w:val="16"/>
                </w:rPr>
                <w:t>-1.3</w:t>
              </w:r>
            </w:ins>
          </w:p>
        </w:tc>
        <w:tc>
          <w:tcPr>
            <w:tcW w:w="454" w:type="dxa"/>
            <w:vAlign w:val="center"/>
          </w:tcPr>
          <w:p w14:paraId="7B108911" w14:textId="2CB29FC5" w:rsidR="00494D04" w:rsidRPr="007E0F91" w:rsidRDefault="00494D04" w:rsidP="00494D04">
            <w:pPr>
              <w:jc w:val="center"/>
              <w:rPr>
                <w:ins w:id="14903" w:author="Στάθης Καπ" w:date="2023-03-09T06:08:00Z"/>
                <w:sz w:val="16"/>
                <w:szCs w:val="16"/>
              </w:rPr>
            </w:pPr>
            <w:ins w:id="14904"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44675679" w14:textId="5BA81A03" w:rsidR="00494D04" w:rsidRPr="007E0F91" w:rsidRDefault="00494D04" w:rsidP="00494D04">
            <w:pPr>
              <w:jc w:val="center"/>
              <w:rPr>
                <w:ins w:id="14905" w:author="Στάθης Καπ" w:date="2023-03-09T06:08:00Z"/>
                <w:sz w:val="16"/>
                <w:szCs w:val="16"/>
              </w:rPr>
            </w:pPr>
            <w:ins w:id="14906" w:author="Στάθης Καπ" w:date="2023-03-09T07:09:00Z">
              <w:r>
                <w:rPr>
                  <w:rFonts w:ascii="Calibri" w:hAnsi="Calibri" w:cs="Calibri"/>
                  <w:color w:val="000000"/>
                  <w:sz w:val="16"/>
                  <w:szCs w:val="16"/>
                </w:rPr>
                <w:t>27.27</w:t>
              </w:r>
            </w:ins>
          </w:p>
        </w:tc>
      </w:tr>
      <w:tr w:rsidR="00494D04" w14:paraId="529D9C80" w14:textId="77777777" w:rsidTr="009A40F4">
        <w:trPr>
          <w:trHeight w:val="170"/>
          <w:jc w:val="center"/>
          <w:ins w:id="14907"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91E0F78" w14:textId="4D665366" w:rsidR="00494D04" w:rsidRPr="007E0F91" w:rsidRDefault="00494D04" w:rsidP="00494D04">
            <w:pPr>
              <w:jc w:val="center"/>
              <w:rPr>
                <w:ins w:id="14908" w:author="Στάθης Καπ" w:date="2023-03-09T06:08:00Z"/>
                <w:sz w:val="16"/>
                <w:szCs w:val="16"/>
              </w:rPr>
            </w:pPr>
            <w:ins w:id="14909" w:author="Στάθης Καπ" w:date="2023-03-09T06:09:00Z">
              <w:r w:rsidRPr="009861B1">
                <w:rPr>
                  <w:rFonts w:ascii="Calibri" w:hAnsi="Calibri" w:cs="Calibri"/>
                  <w:color w:val="000000"/>
                  <w:sz w:val="16"/>
                  <w:szCs w:val="16"/>
                </w:rPr>
                <w:t>c202</w:t>
              </w:r>
            </w:ins>
          </w:p>
        </w:tc>
        <w:tc>
          <w:tcPr>
            <w:tcW w:w="565" w:type="dxa"/>
            <w:tcBorders>
              <w:left w:val="single" w:sz="4" w:space="0" w:color="auto"/>
            </w:tcBorders>
            <w:vAlign w:val="center"/>
          </w:tcPr>
          <w:p w14:paraId="5144522C" w14:textId="630804C6" w:rsidR="00494D04" w:rsidRPr="007E0F91" w:rsidRDefault="00494D04" w:rsidP="00494D04">
            <w:pPr>
              <w:jc w:val="center"/>
              <w:rPr>
                <w:ins w:id="14910" w:author="Στάθης Καπ" w:date="2023-03-09T06:08:00Z"/>
                <w:sz w:val="16"/>
                <w:szCs w:val="16"/>
              </w:rPr>
            </w:pPr>
            <w:ins w:id="14911"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45114B2F" w14:textId="75120446" w:rsidR="00494D04" w:rsidRPr="007E0F91" w:rsidRDefault="00494D04" w:rsidP="00494D04">
            <w:pPr>
              <w:jc w:val="center"/>
              <w:rPr>
                <w:ins w:id="14912" w:author="Στάθης Καπ" w:date="2023-03-09T06:08:00Z"/>
                <w:sz w:val="16"/>
                <w:szCs w:val="16"/>
              </w:rPr>
            </w:pPr>
            <w:ins w:id="14913"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437E24D0" w14:textId="2226D341" w:rsidR="00494D04" w:rsidRPr="007E0F91" w:rsidRDefault="00494D04" w:rsidP="00494D04">
            <w:pPr>
              <w:jc w:val="center"/>
              <w:rPr>
                <w:ins w:id="14914" w:author="Στάθης Καπ" w:date="2023-03-09T06:08:00Z"/>
                <w:sz w:val="16"/>
                <w:szCs w:val="16"/>
              </w:rPr>
            </w:pPr>
            <w:ins w:id="14915" w:author="Στάθης Καπ" w:date="2023-03-09T07:09:00Z">
              <w:r>
                <w:rPr>
                  <w:rFonts w:ascii="Calibri" w:hAnsi="Calibri" w:cs="Calibri"/>
                  <w:color w:val="000000"/>
                  <w:sz w:val="16"/>
                  <w:szCs w:val="16"/>
                </w:rPr>
                <w:t>830</w:t>
              </w:r>
            </w:ins>
          </w:p>
        </w:tc>
        <w:tc>
          <w:tcPr>
            <w:tcW w:w="708" w:type="dxa"/>
            <w:vAlign w:val="center"/>
          </w:tcPr>
          <w:p w14:paraId="59571820" w14:textId="31E07242" w:rsidR="00494D04" w:rsidRPr="007E0F91" w:rsidRDefault="00494D04" w:rsidP="00494D04">
            <w:pPr>
              <w:jc w:val="center"/>
              <w:rPr>
                <w:ins w:id="14916" w:author="Στάθης Καπ" w:date="2023-03-09T06:08:00Z"/>
                <w:sz w:val="16"/>
                <w:szCs w:val="16"/>
              </w:rPr>
            </w:pPr>
            <w:ins w:id="14917" w:author="Στάθης Καπ" w:date="2023-03-09T07:09:00Z">
              <w:r>
                <w:rPr>
                  <w:rFonts w:ascii="Calibri" w:hAnsi="Calibri" w:cs="Calibri"/>
                  <w:color w:val="000000"/>
                  <w:sz w:val="16"/>
                  <w:szCs w:val="16"/>
                </w:rPr>
                <w:t>10.75</w:t>
              </w:r>
            </w:ins>
          </w:p>
        </w:tc>
        <w:tc>
          <w:tcPr>
            <w:tcW w:w="652" w:type="dxa"/>
            <w:vMerge/>
            <w:tcBorders>
              <w:right w:val="single" w:sz="4" w:space="0" w:color="auto"/>
            </w:tcBorders>
            <w:vAlign w:val="center"/>
          </w:tcPr>
          <w:p w14:paraId="7D457849" w14:textId="77777777" w:rsidR="00494D04" w:rsidRPr="007E0F91" w:rsidRDefault="00494D04" w:rsidP="00494D04">
            <w:pPr>
              <w:jc w:val="center"/>
              <w:rPr>
                <w:ins w:id="14918" w:author="Στάθης Καπ" w:date="2023-03-09T06:08:00Z"/>
                <w:sz w:val="16"/>
                <w:szCs w:val="16"/>
              </w:rPr>
            </w:pPr>
          </w:p>
        </w:tc>
        <w:tc>
          <w:tcPr>
            <w:tcW w:w="453" w:type="dxa"/>
            <w:tcBorders>
              <w:left w:val="single" w:sz="4" w:space="0" w:color="auto"/>
            </w:tcBorders>
            <w:vAlign w:val="center"/>
          </w:tcPr>
          <w:p w14:paraId="6D24819A" w14:textId="35548462" w:rsidR="00494D04" w:rsidRPr="007E0F91" w:rsidRDefault="00494D04" w:rsidP="00494D04">
            <w:pPr>
              <w:jc w:val="center"/>
              <w:rPr>
                <w:ins w:id="14919" w:author="Στάθης Καπ" w:date="2023-03-09T06:08:00Z"/>
                <w:sz w:val="16"/>
                <w:szCs w:val="16"/>
              </w:rPr>
            </w:pPr>
            <w:ins w:id="14920" w:author="Στάθης Καπ" w:date="2023-03-09T07:09:00Z">
              <w:r>
                <w:rPr>
                  <w:rFonts w:ascii="Calibri" w:hAnsi="Calibri" w:cs="Calibri"/>
                  <w:color w:val="000000"/>
                  <w:sz w:val="16"/>
                  <w:szCs w:val="16"/>
                </w:rPr>
                <w:t>830</w:t>
              </w:r>
            </w:ins>
          </w:p>
        </w:tc>
        <w:tc>
          <w:tcPr>
            <w:tcW w:w="454" w:type="dxa"/>
            <w:vAlign w:val="center"/>
          </w:tcPr>
          <w:p w14:paraId="2C8CDF2B" w14:textId="49054396" w:rsidR="00494D04" w:rsidRPr="007E0F91" w:rsidRDefault="00494D04" w:rsidP="00494D04">
            <w:pPr>
              <w:jc w:val="center"/>
              <w:rPr>
                <w:ins w:id="14921" w:author="Στάθης Καπ" w:date="2023-03-09T06:08:00Z"/>
                <w:sz w:val="16"/>
                <w:szCs w:val="16"/>
              </w:rPr>
            </w:pPr>
            <w:ins w:id="14922" w:author="Στάθης Καπ" w:date="2023-03-09T07:09:00Z">
              <w:r>
                <w:rPr>
                  <w:rFonts w:ascii="Calibri" w:hAnsi="Calibri" w:cs="Calibri"/>
                  <w:color w:val="000000"/>
                  <w:sz w:val="16"/>
                  <w:szCs w:val="16"/>
                </w:rPr>
                <w:t>0</w:t>
              </w:r>
            </w:ins>
          </w:p>
        </w:tc>
        <w:tc>
          <w:tcPr>
            <w:tcW w:w="454" w:type="dxa"/>
            <w:vAlign w:val="center"/>
          </w:tcPr>
          <w:p w14:paraId="335A2F97" w14:textId="6CB74E40" w:rsidR="00494D04" w:rsidRPr="007E0F91" w:rsidRDefault="00494D04" w:rsidP="00494D04">
            <w:pPr>
              <w:jc w:val="center"/>
              <w:rPr>
                <w:ins w:id="14923" w:author="Στάθης Καπ" w:date="2023-03-09T06:08:00Z"/>
                <w:sz w:val="16"/>
                <w:szCs w:val="16"/>
              </w:rPr>
            </w:pPr>
            <w:ins w:id="14924" w:author="Στάθης Καπ" w:date="2023-03-09T07:09:00Z">
              <w:r>
                <w:rPr>
                  <w:rFonts w:ascii="Calibri" w:hAnsi="Calibri" w:cs="Calibri"/>
                  <w:color w:val="000000"/>
                  <w:sz w:val="16"/>
                  <w:szCs w:val="16"/>
                </w:rPr>
                <w:t>0.21</w:t>
              </w:r>
            </w:ins>
          </w:p>
        </w:tc>
        <w:tc>
          <w:tcPr>
            <w:tcW w:w="457" w:type="dxa"/>
            <w:tcBorders>
              <w:right w:val="single" w:sz="4" w:space="0" w:color="auto"/>
            </w:tcBorders>
            <w:vAlign w:val="center"/>
          </w:tcPr>
          <w:p w14:paraId="25E08BD3" w14:textId="4F41ED27" w:rsidR="00494D04" w:rsidRPr="007E0F91" w:rsidRDefault="00494D04" w:rsidP="00494D04">
            <w:pPr>
              <w:jc w:val="center"/>
              <w:rPr>
                <w:ins w:id="14925" w:author="Στάθης Καπ" w:date="2023-03-09T06:08:00Z"/>
                <w:sz w:val="16"/>
                <w:szCs w:val="16"/>
              </w:rPr>
            </w:pPr>
            <w:ins w:id="14926" w:author="Στάθης Καπ" w:date="2023-03-09T07:09:00Z">
              <w:r>
                <w:rPr>
                  <w:rFonts w:ascii="Calibri" w:hAnsi="Calibri" w:cs="Calibri"/>
                  <w:color w:val="000000"/>
                  <w:sz w:val="16"/>
                  <w:szCs w:val="16"/>
                </w:rPr>
                <w:t>25</w:t>
              </w:r>
            </w:ins>
          </w:p>
        </w:tc>
        <w:tc>
          <w:tcPr>
            <w:tcW w:w="453" w:type="dxa"/>
            <w:tcBorders>
              <w:left w:val="single" w:sz="4" w:space="0" w:color="auto"/>
            </w:tcBorders>
            <w:vAlign w:val="center"/>
          </w:tcPr>
          <w:p w14:paraId="3260DA92" w14:textId="715BD942" w:rsidR="00494D04" w:rsidRPr="007E0F91" w:rsidRDefault="00494D04" w:rsidP="00494D04">
            <w:pPr>
              <w:jc w:val="center"/>
              <w:rPr>
                <w:ins w:id="14927" w:author="Στάθης Καπ" w:date="2023-03-09T06:08:00Z"/>
                <w:sz w:val="16"/>
                <w:szCs w:val="16"/>
              </w:rPr>
            </w:pPr>
            <w:ins w:id="14928" w:author="Στάθης Καπ" w:date="2023-03-09T07:09:00Z">
              <w:r>
                <w:rPr>
                  <w:rFonts w:ascii="Calibri" w:hAnsi="Calibri" w:cs="Calibri"/>
                  <w:color w:val="000000"/>
                  <w:sz w:val="16"/>
                  <w:szCs w:val="16"/>
                </w:rPr>
                <w:t>840</w:t>
              </w:r>
            </w:ins>
          </w:p>
        </w:tc>
        <w:tc>
          <w:tcPr>
            <w:tcW w:w="454" w:type="dxa"/>
            <w:vAlign w:val="center"/>
          </w:tcPr>
          <w:p w14:paraId="48ADE05D" w14:textId="0CF9C935" w:rsidR="00494D04" w:rsidRPr="007E0F91" w:rsidRDefault="00494D04" w:rsidP="00494D04">
            <w:pPr>
              <w:jc w:val="center"/>
              <w:rPr>
                <w:ins w:id="14929" w:author="Στάθης Καπ" w:date="2023-03-09T06:08:00Z"/>
                <w:sz w:val="16"/>
                <w:szCs w:val="16"/>
              </w:rPr>
            </w:pPr>
            <w:ins w:id="14930" w:author="Στάθης Καπ" w:date="2023-03-09T07:09:00Z">
              <w:r>
                <w:rPr>
                  <w:rFonts w:ascii="Calibri" w:hAnsi="Calibri" w:cs="Calibri"/>
                  <w:color w:val="000000"/>
                  <w:sz w:val="16"/>
                  <w:szCs w:val="16"/>
                </w:rPr>
                <w:t>-1.2</w:t>
              </w:r>
            </w:ins>
          </w:p>
        </w:tc>
        <w:tc>
          <w:tcPr>
            <w:tcW w:w="454" w:type="dxa"/>
            <w:vAlign w:val="center"/>
          </w:tcPr>
          <w:p w14:paraId="51853B02" w14:textId="11D204A0" w:rsidR="00494D04" w:rsidRPr="007E0F91" w:rsidRDefault="00494D04" w:rsidP="00494D04">
            <w:pPr>
              <w:jc w:val="center"/>
              <w:rPr>
                <w:ins w:id="14931" w:author="Στάθης Καπ" w:date="2023-03-09T06:08:00Z"/>
                <w:sz w:val="16"/>
                <w:szCs w:val="16"/>
              </w:rPr>
            </w:pPr>
            <w:ins w:id="14932" w:author="Στάθης Καπ" w:date="2023-03-09T07:09:00Z">
              <w:r>
                <w:rPr>
                  <w:rFonts w:ascii="Calibri" w:hAnsi="Calibri" w:cs="Calibri"/>
                  <w:color w:val="000000"/>
                  <w:sz w:val="16"/>
                  <w:szCs w:val="16"/>
                </w:rPr>
                <w:t>0.209</w:t>
              </w:r>
            </w:ins>
          </w:p>
        </w:tc>
        <w:tc>
          <w:tcPr>
            <w:tcW w:w="454" w:type="dxa"/>
            <w:tcBorders>
              <w:right w:val="single" w:sz="4" w:space="0" w:color="auto"/>
            </w:tcBorders>
            <w:vAlign w:val="center"/>
          </w:tcPr>
          <w:p w14:paraId="7F3592CA" w14:textId="41083A7A" w:rsidR="00494D04" w:rsidRPr="007E0F91" w:rsidRDefault="00494D04" w:rsidP="00494D04">
            <w:pPr>
              <w:jc w:val="center"/>
              <w:rPr>
                <w:ins w:id="14933" w:author="Στάθης Καπ" w:date="2023-03-09T06:08:00Z"/>
                <w:sz w:val="16"/>
                <w:szCs w:val="16"/>
              </w:rPr>
            </w:pPr>
            <w:ins w:id="14934" w:author="Στάθης Καπ" w:date="2023-03-09T07:09:00Z">
              <w:r>
                <w:rPr>
                  <w:rFonts w:ascii="Calibri" w:hAnsi="Calibri" w:cs="Calibri"/>
                  <w:color w:val="000000"/>
                  <w:sz w:val="16"/>
                  <w:szCs w:val="16"/>
                </w:rPr>
                <w:t>25.36</w:t>
              </w:r>
            </w:ins>
          </w:p>
        </w:tc>
        <w:tc>
          <w:tcPr>
            <w:tcW w:w="453" w:type="dxa"/>
            <w:tcBorders>
              <w:left w:val="single" w:sz="4" w:space="0" w:color="auto"/>
            </w:tcBorders>
            <w:vAlign w:val="center"/>
          </w:tcPr>
          <w:p w14:paraId="454D5222" w14:textId="7D3CF47C" w:rsidR="00494D04" w:rsidRPr="007E0F91" w:rsidRDefault="00494D04" w:rsidP="00494D04">
            <w:pPr>
              <w:jc w:val="center"/>
              <w:rPr>
                <w:ins w:id="14935" w:author="Στάθης Καπ" w:date="2023-03-09T06:08:00Z"/>
                <w:sz w:val="16"/>
                <w:szCs w:val="16"/>
              </w:rPr>
            </w:pPr>
            <w:ins w:id="14936" w:author="Στάθης Καπ" w:date="2023-03-09T07:09:00Z">
              <w:r>
                <w:rPr>
                  <w:rFonts w:ascii="Calibri" w:hAnsi="Calibri" w:cs="Calibri"/>
                  <w:color w:val="000000"/>
                  <w:sz w:val="16"/>
                  <w:szCs w:val="16"/>
                </w:rPr>
                <w:t>810</w:t>
              </w:r>
            </w:ins>
          </w:p>
        </w:tc>
        <w:tc>
          <w:tcPr>
            <w:tcW w:w="454" w:type="dxa"/>
            <w:vAlign w:val="center"/>
          </w:tcPr>
          <w:p w14:paraId="4254BAD8" w14:textId="0656E1E1" w:rsidR="00494D04" w:rsidRPr="007E0F91" w:rsidRDefault="00494D04" w:rsidP="00494D04">
            <w:pPr>
              <w:jc w:val="center"/>
              <w:rPr>
                <w:ins w:id="14937" w:author="Στάθης Καπ" w:date="2023-03-09T06:08:00Z"/>
                <w:sz w:val="16"/>
                <w:szCs w:val="16"/>
              </w:rPr>
            </w:pPr>
            <w:ins w:id="14938" w:author="Στάθης Καπ" w:date="2023-03-09T07:09:00Z">
              <w:r>
                <w:rPr>
                  <w:rFonts w:ascii="Calibri" w:hAnsi="Calibri" w:cs="Calibri"/>
                  <w:color w:val="000000"/>
                  <w:sz w:val="16"/>
                  <w:szCs w:val="16"/>
                </w:rPr>
                <w:t>2.41</w:t>
              </w:r>
            </w:ins>
          </w:p>
        </w:tc>
        <w:tc>
          <w:tcPr>
            <w:tcW w:w="454" w:type="dxa"/>
            <w:vAlign w:val="center"/>
          </w:tcPr>
          <w:p w14:paraId="4790B7CD" w14:textId="5E695DA8" w:rsidR="00494D04" w:rsidRPr="007E0F91" w:rsidRDefault="00494D04" w:rsidP="00494D04">
            <w:pPr>
              <w:jc w:val="center"/>
              <w:rPr>
                <w:ins w:id="14939" w:author="Στάθης Καπ" w:date="2023-03-09T06:08:00Z"/>
                <w:sz w:val="16"/>
                <w:szCs w:val="16"/>
              </w:rPr>
            </w:pPr>
            <w:ins w:id="14940" w:author="Στάθης Καπ" w:date="2023-03-09T07:09:00Z">
              <w:r>
                <w:rPr>
                  <w:rFonts w:ascii="Calibri" w:hAnsi="Calibri" w:cs="Calibri"/>
                  <w:color w:val="000000"/>
                  <w:sz w:val="16"/>
                  <w:szCs w:val="16"/>
                </w:rPr>
                <w:t>0.242</w:t>
              </w:r>
            </w:ins>
          </w:p>
        </w:tc>
        <w:tc>
          <w:tcPr>
            <w:tcW w:w="461" w:type="dxa"/>
            <w:tcBorders>
              <w:right w:val="single" w:sz="4" w:space="0" w:color="auto"/>
            </w:tcBorders>
            <w:vAlign w:val="center"/>
          </w:tcPr>
          <w:p w14:paraId="15E80A51" w14:textId="0B3ADF16" w:rsidR="00494D04" w:rsidRPr="007E0F91" w:rsidRDefault="00494D04" w:rsidP="00494D04">
            <w:pPr>
              <w:jc w:val="center"/>
              <w:rPr>
                <w:ins w:id="14941" w:author="Στάθης Καπ" w:date="2023-03-09T06:08:00Z"/>
                <w:sz w:val="16"/>
                <w:szCs w:val="16"/>
              </w:rPr>
            </w:pPr>
            <w:ins w:id="14942" w:author="Στάθης Καπ" w:date="2023-03-09T07:09:00Z">
              <w:r>
                <w:rPr>
                  <w:rFonts w:ascii="Calibri" w:hAnsi="Calibri" w:cs="Calibri"/>
                  <w:color w:val="000000"/>
                  <w:sz w:val="16"/>
                  <w:szCs w:val="16"/>
                </w:rPr>
                <w:t>13.57</w:t>
              </w:r>
            </w:ins>
          </w:p>
        </w:tc>
      </w:tr>
      <w:tr w:rsidR="00494D04" w14:paraId="088C59B0" w14:textId="77777777" w:rsidTr="009A40F4">
        <w:trPr>
          <w:trHeight w:val="170"/>
          <w:jc w:val="center"/>
          <w:ins w:id="14943"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E8A8510" w14:textId="699A58E1" w:rsidR="00494D04" w:rsidRPr="007E0F91" w:rsidRDefault="00494D04" w:rsidP="00494D04">
            <w:pPr>
              <w:jc w:val="center"/>
              <w:rPr>
                <w:ins w:id="14944" w:author="Στάθης Καπ" w:date="2023-03-09T06:08:00Z"/>
                <w:sz w:val="16"/>
                <w:szCs w:val="16"/>
              </w:rPr>
            </w:pPr>
            <w:ins w:id="14945" w:author="Στάθης Καπ" w:date="2023-03-09T06:09:00Z">
              <w:r w:rsidRPr="009861B1">
                <w:rPr>
                  <w:rFonts w:ascii="Calibri" w:hAnsi="Calibri" w:cs="Calibri"/>
                  <w:color w:val="000000"/>
                  <w:sz w:val="16"/>
                  <w:szCs w:val="16"/>
                </w:rPr>
                <w:t>c203</w:t>
              </w:r>
            </w:ins>
          </w:p>
        </w:tc>
        <w:tc>
          <w:tcPr>
            <w:tcW w:w="565" w:type="dxa"/>
            <w:tcBorders>
              <w:left w:val="single" w:sz="4" w:space="0" w:color="auto"/>
            </w:tcBorders>
            <w:vAlign w:val="center"/>
          </w:tcPr>
          <w:p w14:paraId="431F760E" w14:textId="76B05DC4" w:rsidR="00494D04" w:rsidRPr="007E0F91" w:rsidRDefault="00494D04" w:rsidP="00494D04">
            <w:pPr>
              <w:jc w:val="center"/>
              <w:rPr>
                <w:ins w:id="14946" w:author="Στάθης Καπ" w:date="2023-03-09T06:08:00Z"/>
                <w:sz w:val="16"/>
                <w:szCs w:val="16"/>
              </w:rPr>
            </w:pPr>
            <w:ins w:id="14947" w:author="Στάθης Καπ" w:date="2023-03-09T07:09:00Z">
              <w:r>
                <w:rPr>
                  <w:rFonts w:ascii="Calibri" w:hAnsi="Calibri" w:cs="Calibri"/>
                  <w:color w:val="000000"/>
                  <w:sz w:val="16"/>
                  <w:szCs w:val="16"/>
                </w:rPr>
                <w:t>960</w:t>
              </w:r>
            </w:ins>
          </w:p>
        </w:tc>
        <w:tc>
          <w:tcPr>
            <w:tcW w:w="679" w:type="dxa"/>
            <w:tcBorders>
              <w:right w:val="single" w:sz="4" w:space="0" w:color="auto"/>
            </w:tcBorders>
            <w:vAlign w:val="center"/>
          </w:tcPr>
          <w:p w14:paraId="2900CD41" w14:textId="09E584BE" w:rsidR="00494D04" w:rsidRPr="007E0F91" w:rsidRDefault="00494D04" w:rsidP="00494D04">
            <w:pPr>
              <w:jc w:val="center"/>
              <w:rPr>
                <w:ins w:id="14948" w:author="Στάθης Καπ" w:date="2023-03-09T06:08:00Z"/>
                <w:sz w:val="16"/>
                <w:szCs w:val="16"/>
              </w:rPr>
            </w:pPr>
            <w:ins w:id="14949" w:author="Στάθης Καπ" w:date="2023-03-09T07:09:00Z">
              <w:r>
                <w:rPr>
                  <w:rFonts w:ascii="Calibri" w:hAnsi="Calibri" w:cs="Calibri"/>
                  <w:color w:val="000000"/>
                  <w:sz w:val="16"/>
                  <w:szCs w:val="16"/>
                </w:rPr>
                <w:t>940</w:t>
              </w:r>
            </w:ins>
          </w:p>
        </w:tc>
        <w:tc>
          <w:tcPr>
            <w:tcW w:w="453" w:type="dxa"/>
            <w:tcBorders>
              <w:left w:val="single" w:sz="4" w:space="0" w:color="auto"/>
            </w:tcBorders>
            <w:vAlign w:val="center"/>
          </w:tcPr>
          <w:p w14:paraId="1ECF0C1C" w14:textId="480C4E45" w:rsidR="00494D04" w:rsidRPr="007E0F91" w:rsidRDefault="00494D04" w:rsidP="00494D04">
            <w:pPr>
              <w:jc w:val="center"/>
              <w:rPr>
                <w:ins w:id="14950" w:author="Στάθης Καπ" w:date="2023-03-09T06:08:00Z"/>
                <w:sz w:val="16"/>
                <w:szCs w:val="16"/>
              </w:rPr>
            </w:pPr>
            <w:ins w:id="14951" w:author="Στάθης Καπ" w:date="2023-03-09T07:09:00Z">
              <w:r>
                <w:rPr>
                  <w:rFonts w:ascii="Calibri" w:hAnsi="Calibri" w:cs="Calibri"/>
                  <w:color w:val="000000"/>
                  <w:sz w:val="16"/>
                  <w:szCs w:val="16"/>
                </w:rPr>
                <w:t>890</w:t>
              </w:r>
            </w:ins>
          </w:p>
        </w:tc>
        <w:tc>
          <w:tcPr>
            <w:tcW w:w="708" w:type="dxa"/>
            <w:vAlign w:val="center"/>
          </w:tcPr>
          <w:p w14:paraId="08104B51" w14:textId="3B3DB800" w:rsidR="00494D04" w:rsidRPr="007E0F91" w:rsidRDefault="00494D04" w:rsidP="00494D04">
            <w:pPr>
              <w:jc w:val="center"/>
              <w:rPr>
                <w:ins w:id="14952" w:author="Στάθης Καπ" w:date="2023-03-09T06:08:00Z"/>
                <w:sz w:val="16"/>
                <w:szCs w:val="16"/>
              </w:rPr>
            </w:pPr>
            <w:ins w:id="14953" w:author="Στάθης Καπ" w:date="2023-03-09T07:09:00Z">
              <w:r>
                <w:rPr>
                  <w:rFonts w:ascii="Calibri" w:hAnsi="Calibri" w:cs="Calibri"/>
                  <w:color w:val="000000"/>
                  <w:sz w:val="16"/>
                  <w:szCs w:val="16"/>
                </w:rPr>
                <w:t>7.29</w:t>
              </w:r>
            </w:ins>
          </w:p>
        </w:tc>
        <w:tc>
          <w:tcPr>
            <w:tcW w:w="652" w:type="dxa"/>
            <w:vMerge/>
            <w:tcBorders>
              <w:right w:val="single" w:sz="4" w:space="0" w:color="auto"/>
            </w:tcBorders>
            <w:vAlign w:val="center"/>
          </w:tcPr>
          <w:p w14:paraId="74261E4A" w14:textId="77777777" w:rsidR="00494D04" w:rsidRPr="007E0F91" w:rsidRDefault="00494D04" w:rsidP="00494D04">
            <w:pPr>
              <w:jc w:val="center"/>
              <w:rPr>
                <w:ins w:id="14954" w:author="Στάθης Καπ" w:date="2023-03-09T06:08:00Z"/>
                <w:sz w:val="16"/>
                <w:szCs w:val="16"/>
              </w:rPr>
            </w:pPr>
          </w:p>
        </w:tc>
        <w:tc>
          <w:tcPr>
            <w:tcW w:w="453" w:type="dxa"/>
            <w:tcBorders>
              <w:left w:val="single" w:sz="4" w:space="0" w:color="auto"/>
            </w:tcBorders>
            <w:vAlign w:val="center"/>
          </w:tcPr>
          <w:p w14:paraId="7565021A" w14:textId="20DF5CF7" w:rsidR="00494D04" w:rsidRPr="007E0F91" w:rsidRDefault="00494D04" w:rsidP="00494D04">
            <w:pPr>
              <w:jc w:val="center"/>
              <w:rPr>
                <w:ins w:id="14955" w:author="Στάθης Καπ" w:date="2023-03-09T06:08:00Z"/>
                <w:sz w:val="16"/>
                <w:szCs w:val="16"/>
              </w:rPr>
            </w:pPr>
            <w:ins w:id="14956" w:author="Στάθης Καπ" w:date="2023-03-09T07:09:00Z">
              <w:r>
                <w:rPr>
                  <w:rFonts w:ascii="Calibri" w:hAnsi="Calibri" w:cs="Calibri"/>
                  <w:color w:val="000000"/>
                  <w:sz w:val="16"/>
                  <w:szCs w:val="16"/>
                </w:rPr>
                <w:t>880</w:t>
              </w:r>
            </w:ins>
          </w:p>
        </w:tc>
        <w:tc>
          <w:tcPr>
            <w:tcW w:w="454" w:type="dxa"/>
            <w:vAlign w:val="center"/>
          </w:tcPr>
          <w:p w14:paraId="3F0E9E26" w14:textId="379F39AB" w:rsidR="00494D04" w:rsidRPr="007E0F91" w:rsidRDefault="00494D04" w:rsidP="00494D04">
            <w:pPr>
              <w:jc w:val="center"/>
              <w:rPr>
                <w:ins w:id="14957" w:author="Στάθης Καπ" w:date="2023-03-09T06:08:00Z"/>
                <w:sz w:val="16"/>
                <w:szCs w:val="16"/>
              </w:rPr>
            </w:pPr>
            <w:ins w:id="14958" w:author="Στάθης Καπ" w:date="2023-03-09T07:09:00Z">
              <w:r>
                <w:rPr>
                  <w:rFonts w:ascii="Calibri" w:hAnsi="Calibri" w:cs="Calibri"/>
                  <w:color w:val="000000"/>
                  <w:sz w:val="16"/>
                  <w:szCs w:val="16"/>
                </w:rPr>
                <w:t>1.12</w:t>
              </w:r>
            </w:ins>
          </w:p>
        </w:tc>
        <w:tc>
          <w:tcPr>
            <w:tcW w:w="454" w:type="dxa"/>
            <w:vAlign w:val="center"/>
          </w:tcPr>
          <w:p w14:paraId="2ED5F7A4" w14:textId="6CECF40A" w:rsidR="00494D04" w:rsidRPr="007E0F91" w:rsidRDefault="00494D04" w:rsidP="00494D04">
            <w:pPr>
              <w:jc w:val="center"/>
              <w:rPr>
                <w:ins w:id="14959" w:author="Στάθης Καπ" w:date="2023-03-09T06:08:00Z"/>
                <w:sz w:val="16"/>
                <w:szCs w:val="16"/>
              </w:rPr>
            </w:pPr>
            <w:ins w:id="14960" w:author="Στάθης Καπ" w:date="2023-03-09T07:09:00Z">
              <w:r>
                <w:rPr>
                  <w:rFonts w:ascii="Calibri" w:hAnsi="Calibri" w:cs="Calibri"/>
                  <w:color w:val="000000"/>
                  <w:sz w:val="16"/>
                  <w:szCs w:val="16"/>
                </w:rPr>
                <w:t>0.249</w:t>
              </w:r>
            </w:ins>
          </w:p>
        </w:tc>
        <w:tc>
          <w:tcPr>
            <w:tcW w:w="457" w:type="dxa"/>
            <w:tcBorders>
              <w:right w:val="single" w:sz="4" w:space="0" w:color="auto"/>
            </w:tcBorders>
            <w:vAlign w:val="center"/>
          </w:tcPr>
          <w:p w14:paraId="618A0E44" w14:textId="595B0EDB" w:rsidR="00494D04" w:rsidRPr="007E0F91" w:rsidRDefault="00494D04" w:rsidP="00494D04">
            <w:pPr>
              <w:jc w:val="center"/>
              <w:rPr>
                <w:ins w:id="14961" w:author="Στάθης Καπ" w:date="2023-03-09T06:08:00Z"/>
                <w:sz w:val="16"/>
                <w:szCs w:val="16"/>
              </w:rPr>
            </w:pPr>
            <w:ins w:id="14962" w:author="Στάθης Καπ" w:date="2023-03-09T07:09:00Z">
              <w:r>
                <w:rPr>
                  <w:rFonts w:ascii="Calibri" w:hAnsi="Calibri" w:cs="Calibri"/>
                  <w:color w:val="000000"/>
                  <w:sz w:val="16"/>
                  <w:szCs w:val="16"/>
                </w:rPr>
                <w:t>7.09</w:t>
              </w:r>
            </w:ins>
          </w:p>
        </w:tc>
        <w:tc>
          <w:tcPr>
            <w:tcW w:w="453" w:type="dxa"/>
            <w:tcBorders>
              <w:left w:val="single" w:sz="4" w:space="0" w:color="auto"/>
            </w:tcBorders>
            <w:vAlign w:val="center"/>
          </w:tcPr>
          <w:p w14:paraId="08522FAE" w14:textId="1581BC63" w:rsidR="00494D04" w:rsidRPr="007E0F91" w:rsidRDefault="00494D04" w:rsidP="00494D04">
            <w:pPr>
              <w:jc w:val="center"/>
              <w:rPr>
                <w:ins w:id="14963" w:author="Στάθης Καπ" w:date="2023-03-09T06:08:00Z"/>
                <w:sz w:val="16"/>
                <w:szCs w:val="16"/>
              </w:rPr>
            </w:pPr>
            <w:ins w:id="14964" w:author="Στάθης Καπ" w:date="2023-03-09T07:09:00Z">
              <w:r>
                <w:rPr>
                  <w:rFonts w:ascii="Calibri" w:hAnsi="Calibri" w:cs="Calibri"/>
                  <w:color w:val="000000"/>
                  <w:sz w:val="16"/>
                  <w:szCs w:val="16"/>
                </w:rPr>
                <w:t>900</w:t>
              </w:r>
            </w:ins>
          </w:p>
        </w:tc>
        <w:tc>
          <w:tcPr>
            <w:tcW w:w="454" w:type="dxa"/>
            <w:vAlign w:val="center"/>
          </w:tcPr>
          <w:p w14:paraId="53FBEC0B" w14:textId="78486B4A" w:rsidR="00494D04" w:rsidRPr="007E0F91" w:rsidRDefault="00494D04" w:rsidP="00494D04">
            <w:pPr>
              <w:jc w:val="center"/>
              <w:rPr>
                <w:ins w:id="14965" w:author="Στάθης Καπ" w:date="2023-03-09T06:08:00Z"/>
                <w:sz w:val="16"/>
                <w:szCs w:val="16"/>
              </w:rPr>
            </w:pPr>
            <w:ins w:id="14966" w:author="Στάθης Καπ" w:date="2023-03-09T07:09:00Z">
              <w:r>
                <w:rPr>
                  <w:rFonts w:ascii="Calibri" w:hAnsi="Calibri" w:cs="Calibri"/>
                  <w:color w:val="000000"/>
                  <w:sz w:val="16"/>
                  <w:szCs w:val="16"/>
                </w:rPr>
                <w:t>-1.12</w:t>
              </w:r>
            </w:ins>
          </w:p>
        </w:tc>
        <w:tc>
          <w:tcPr>
            <w:tcW w:w="454" w:type="dxa"/>
            <w:vAlign w:val="center"/>
          </w:tcPr>
          <w:p w14:paraId="029B46EE" w14:textId="42B97FE1" w:rsidR="00494D04" w:rsidRPr="007E0F91" w:rsidRDefault="00494D04" w:rsidP="00494D04">
            <w:pPr>
              <w:jc w:val="center"/>
              <w:rPr>
                <w:ins w:id="14967" w:author="Στάθης Καπ" w:date="2023-03-09T06:08:00Z"/>
                <w:sz w:val="16"/>
                <w:szCs w:val="16"/>
              </w:rPr>
            </w:pPr>
            <w:ins w:id="14968"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
          <w:p w14:paraId="19FCBF47" w14:textId="616BA584" w:rsidR="00494D04" w:rsidRPr="007E0F91" w:rsidRDefault="00494D04" w:rsidP="00494D04">
            <w:pPr>
              <w:jc w:val="center"/>
              <w:rPr>
                <w:ins w:id="14969" w:author="Στάθης Καπ" w:date="2023-03-09T06:08:00Z"/>
                <w:sz w:val="16"/>
                <w:szCs w:val="16"/>
              </w:rPr>
            </w:pPr>
            <w:ins w:id="14970" w:author="Στάθης Καπ" w:date="2023-03-09T07:09:00Z">
              <w:r>
                <w:rPr>
                  <w:rFonts w:ascii="Calibri" w:hAnsi="Calibri" w:cs="Calibri"/>
                  <w:color w:val="000000"/>
                  <w:sz w:val="16"/>
                  <w:szCs w:val="16"/>
                </w:rPr>
                <w:t>16.42</w:t>
              </w:r>
            </w:ins>
          </w:p>
        </w:tc>
        <w:tc>
          <w:tcPr>
            <w:tcW w:w="453" w:type="dxa"/>
            <w:tcBorders>
              <w:left w:val="single" w:sz="4" w:space="0" w:color="auto"/>
            </w:tcBorders>
            <w:vAlign w:val="center"/>
          </w:tcPr>
          <w:p w14:paraId="1042BDB9" w14:textId="60D9750D" w:rsidR="00494D04" w:rsidRPr="007E0F91" w:rsidRDefault="00494D04" w:rsidP="00494D04">
            <w:pPr>
              <w:jc w:val="center"/>
              <w:rPr>
                <w:ins w:id="14971" w:author="Στάθης Καπ" w:date="2023-03-09T06:08:00Z"/>
                <w:sz w:val="16"/>
                <w:szCs w:val="16"/>
              </w:rPr>
            </w:pPr>
            <w:ins w:id="14972" w:author="Στάθης Καπ" w:date="2023-03-09T07:09:00Z">
              <w:r>
                <w:rPr>
                  <w:rFonts w:ascii="Calibri" w:hAnsi="Calibri" w:cs="Calibri"/>
                  <w:color w:val="000000"/>
                  <w:sz w:val="16"/>
                  <w:szCs w:val="16"/>
                </w:rPr>
                <w:t>910</w:t>
              </w:r>
            </w:ins>
          </w:p>
        </w:tc>
        <w:tc>
          <w:tcPr>
            <w:tcW w:w="454" w:type="dxa"/>
            <w:vAlign w:val="center"/>
          </w:tcPr>
          <w:p w14:paraId="6B750BCA" w14:textId="07212E5D" w:rsidR="00494D04" w:rsidRPr="007E0F91" w:rsidRDefault="00494D04" w:rsidP="00494D04">
            <w:pPr>
              <w:jc w:val="center"/>
              <w:rPr>
                <w:ins w:id="14973" w:author="Στάθης Καπ" w:date="2023-03-09T06:08:00Z"/>
                <w:sz w:val="16"/>
                <w:szCs w:val="16"/>
              </w:rPr>
            </w:pPr>
            <w:ins w:id="14974" w:author="Στάθης Καπ" w:date="2023-03-09T07:09:00Z">
              <w:r>
                <w:rPr>
                  <w:rFonts w:ascii="Calibri" w:hAnsi="Calibri" w:cs="Calibri"/>
                  <w:color w:val="000000"/>
                  <w:sz w:val="16"/>
                  <w:szCs w:val="16"/>
                </w:rPr>
                <w:t>-2.25</w:t>
              </w:r>
            </w:ins>
          </w:p>
        </w:tc>
        <w:tc>
          <w:tcPr>
            <w:tcW w:w="454" w:type="dxa"/>
            <w:vAlign w:val="center"/>
          </w:tcPr>
          <w:p w14:paraId="04523D52" w14:textId="4FA90BA7" w:rsidR="00494D04" w:rsidRPr="007E0F91" w:rsidRDefault="00494D04" w:rsidP="00494D04">
            <w:pPr>
              <w:jc w:val="center"/>
              <w:rPr>
                <w:ins w:id="14975" w:author="Στάθης Καπ" w:date="2023-03-09T06:08:00Z"/>
                <w:sz w:val="16"/>
                <w:szCs w:val="16"/>
              </w:rPr>
            </w:pPr>
            <w:ins w:id="14976" w:author="Στάθης Καπ" w:date="2023-03-09T07:09:00Z">
              <w:r>
                <w:rPr>
                  <w:rFonts w:ascii="Calibri" w:hAnsi="Calibri" w:cs="Calibri"/>
                  <w:color w:val="000000"/>
                  <w:sz w:val="16"/>
                  <w:szCs w:val="16"/>
                </w:rPr>
                <w:t>0.194</w:t>
              </w:r>
            </w:ins>
          </w:p>
        </w:tc>
        <w:tc>
          <w:tcPr>
            <w:tcW w:w="461" w:type="dxa"/>
            <w:tcBorders>
              <w:right w:val="single" w:sz="4" w:space="0" w:color="auto"/>
            </w:tcBorders>
            <w:vAlign w:val="center"/>
          </w:tcPr>
          <w:p w14:paraId="62072CDB" w14:textId="2330E401" w:rsidR="00494D04" w:rsidRPr="007E0F91" w:rsidRDefault="00494D04" w:rsidP="00494D04">
            <w:pPr>
              <w:jc w:val="center"/>
              <w:rPr>
                <w:ins w:id="14977" w:author="Στάθης Καπ" w:date="2023-03-09T06:08:00Z"/>
                <w:sz w:val="16"/>
                <w:szCs w:val="16"/>
              </w:rPr>
            </w:pPr>
            <w:ins w:id="14978" w:author="Στάθης Καπ" w:date="2023-03-09T07:09:00Z">
              <w:r>
                <w:rPr>
                  <w:rFonts w:ascii="Calibri" w:hAnsi="Calibri" w:cs="Calibri"/>
                  <w:color w:val="000000"/>
                  <w:sz w:val="16"/>
                  <w:szCs w:val="16"/>
                </w:rPr>
                <w:t>27.61</w:t>
              </w:r>
            </w:ins>
          </w:p>
        </w:tc>
      </w:tr>
      <w:tr w:rsidR="00494D04" w14:paraId="4DF33882" w14:textId="77777777" w:rsidTr="009A40F4">
        <w:trPr>
          <w:trHeight w:val="170"/>
          <w:jc w:val="center"/>
          <w:ins w:id="14979"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DA232A4" w14:textId="61508DFF" w:rsidR="00494D04" w:rsidRPr="007E0F91" w:rsidRDefault="00494D04" w:rsidP="00494D04">
            <w:pPr>
              <w:jc w:val="center"/>
              <w:rPr>
                <w:ins w:id="14980" w:author="Στάθης Καπ" w:date="2023-03-09T06:08:00Z"/>
                <w:sz w:val="16"/>
                <w:szCs w:val="16"/>
              </w:rPr>
            </w:pPr>
            <w:ins w:id="14981" w:author="Στάθης Καπ" w:date="2023-03-09T06:09:00Z">
              <w:r w:rsidRPr="009861B1">
                <w:rPr>
                  <w:rFonts w:ascii="Calibri" w:hAnsi="Calibri" w:cs="Calibri"/>
                  <w:color w:val="000000"/>
                  <w:sz w:val="16"/>
                  <w:szCs w:val="16"/>
                </w:rPr>
                <w:t>c204</w:t>
              </w:r>
            </w:ins>
          </w:p>
        </w:tc>
        <w:tc>
          <w:tcPr>
            <w:tcW w:w="565" w:type="dxa"/>
            <w:tcBorders>
              <w:left w:val="single" w:sz="4" w:space="0" w:color="auto"/>
            </w:tcBorders>
            <w:vAlign w:val="center"/>
          </w:tcPr>
          <w:p w14:paraId="327DACC6" w14:textId="30B5D563" w:rsidR="00494D04" w:rsidRPr="007E0F91" w:rsidRDefault="00494D04" w:rsidP="00494D04">
            <w:pPr>
              <w:jc w:val="center"/>
              <w:rPr>
                <w:ins w:id="14982" w:author="Στάθης Καπ" w:date="2023-03-09T06:08:00Z"/>
                <w:sz w:val="16"/>
                <w:szCs w:val="16"/>
              </w:rPr>
            </w:pPr>
            <w:ins w:id="14983" w:author="Στάθης Καπ" w:date="2023-03-09T07:09:00Z">
              <w:r>
                <w:rPr>
                  <w:rFonts w:ascii="Calibri" w:hAnsi="Calibri" w:cs="Calibri"/>
                  <w:color w:val="000000"/>
                  <w:sz w:val="16"/>
                  <w:szCs w:val="16"/>
                </w:rPr>
                <w:t>980</w:t>
              </w:r>
            </w:ins>
          </w:p>
        </w:tc>
        <w:tc>
          <w:tcPr>
            <w:tcW w:w="679" w:type="dxa"/>
            <w:tcBorders>
              <w:right w:val="single" w:sz="4" w:space="0" w:color="auto"/>
            </w:tcBorders>
            <w:vAlign w:val="center"/>
          </w:tcPr>
          <w:p w14:paraId="1A59F0B0" w14:textId="741A8FF8" w:rsidR="00494D04" w:rsidRPr="007E0F91" w:rsidRDefault="00494D04" w:rsidP="00494D04">
            <w:pPr>
              <w:jc w:val="center"/>
              <w:rPr>
                <w:ins w:id="14984" w:author="Στάθης Καπ" w:date="2023-03-09T06:08:00Z"/>
                <w:sz w:val="16"/>
                <w:szCs w:val="16"/>
              </w:rPr>
            </w:pPr>
            <w:ins w:id="14985" w:author="Στάθης Καπ" w:date="2023-03-09T07:09:00Z">
              <w:r>
                <w:rPr>
                  <w:rFonts w:ascii="Calibri" w:hAnsi="Calibri" w:cs="Calibri"/>
                  <w:color w:val="000000"/>
                  <w:sz w:val="16"/>
                  <w:szCs w:val="16"/>
                </w:rPr>
                <w:t>950</w:t>
              </w:r>
            </w:ins>
          </w:p>
        </w:tc>
        <w:tc>
          <w:tcPr>
            <w:tcW w:w="453" w:type="dxa"/>
            <w:tcBorders>
              <w:left w:val="single" w:sz="4" w:space="0" w:color="auto"/>
            </w:tcBorders>
            <w:vAlign w:val="center"/>
          </w:tcPr>
          <w:p w14:paraId="077351BA" w14:textId="6099855B" w:rsidR="00494D04" w:rsidRPr="007E0F91" w:rsidRDefault="00494D04" w:rsidP="00494D04">
            <w:pPr>
              <w:jc w:val="center"/>
              <w:rPr>
                <w:ins w:id="14986" w:author="Στάθης Καπ" w:date="2023-03-09T06:08:00Z"/>
                <w:sz w:val="16"/>
                <w:szCs w:val="16"/>
              </w:rPr>
            </w:pPr>
            <w:ins w:id="14987" w:author="Στάθης Καπ" w:date="2023-03-09T07:09:00Z">
              <w:r>
                <w:rPr>
                  <w:rFonts w:ascii="Calibri" w:hAnsi="Calibri" w:cs="Calibri"/>
                  <w:color w:val="000000"/>
                  <w:sz w:val="16"/>
                  <w:szCs w:val="16"/>
                </w:rPr>
                <w:t>920</w:t>
              </w:r>
            </w:ins>
          </w:p>
        </w:tc>
        <w:tc>
          <w:tcPr>
            <w:tcW w:w="708" w:type="dxa"/>
            <w:vAlign w:val="center"/>
          </w:tcPr>
          <w:p w14:paraId="6E13127A" w14:textId="50E1B4D5" w:rsidR="00494D04" w:rsidRPr="007E0F91" w:rsidRDefault="00494D04" w:rsidP="00494D04">
            <w:pPr>
              <w:jc w:val="center"/>
              <w:rPr>
                <w:ins w:id="14988" w:author="Στάθης Καπ" w:date="2023-03-09T06:08:00Z"/>
                <w:sz w:val="16"/>
                <w:szCs w:val="16"/>
              </w:rPr>
            </w:pPr>
            <w:ins w:id="14989" w:author="Στάθης Καπ" w:date="2023-03-09T07:09:00Z">
              <w:r>
                <w:rPr>
                  <w:rFonts w:ascii="Calibri" w:hAnsi="Calibri" w:cs="Calibri"/>
                  <w:color w:val="000000"/>
                  <w:sz w:val="16"/>
                  <w:szCs w:val="16"/>
                </w:rPr>
                <w:t>6.12</w:t>
              </w:r>
            </w:ins>
          </w:p>
        </w:tc>
        <w:tc>
          <w:tcPr>
            <w:tcW w:w="652" w:type="dxa"/>
            <w:vMerge/>
            <w:tcBorders>
              <w:right w:val="single" w:sz="4" w:space="0" w:color="auto"/>
            </w:tcBorders>
            <w:vAlign w:val="center"/>
          </w:tcPr>
          <w:p w14:paraId="6CB8BE37" w14:textId="77777777" w:rsidR="00494D04" w:rsidRPr="007E0F91" w:rsidRDefault="00494D04" w:rsidP="00494D04">
            <w:pPr>
              <w:jc w:val="center"/>
              <w:rPr>
                <w:ins w:id="14990" w:author="Στάθης Καπ" w:date="2023-03-09T06:08:00Z"/>
                <w:sz w:val="16"/>
                <w:szCs w:val="16"/>
              </w:rPr>
            </w:pPr>
          </w:p>
        </w:tc>
        <w:tc>
          <w:tcPr>
            <w:tcW w:w="453" w:type="dxa"/>
            <w:tcBorders>
              <w:left w:val="single" w:sz="4" w:space="0" w:color="auto"/>
            </w:tcBorders>
            <w:vAlign w:val="center"/>
          </w:tcPr>
          <w:p w14:paraId="06663367" w14:textId="1719514B" w:rsidR="00494D04" w:rsidRPr="007E0F91" w:rsidRDefault="00494D04" w:rsidP="00494D04">
            <w:pPr>
              <w:jc w:val="center"/>
              <w:rPr>
                <w:ins w:id="14991" w:author="Στάθης Καπ" w:date="2023-03-09T06:08:00Z"/>
                <w:sz w:val="16"/>
                <w:szCs w:val="16"/>
              </w:rPr>
            </w:pPr>
            <w:ins w:id="14992" w:author="Στάθης Καπ" w:date="2023-03-09T07:09:00Z">
              <w:r>
                <w:rPr>
                  <w:rFonts w:ascii="Calibri" w:hAnsi="Calibri" w:cs="Calibri"/>
                  <w:color w:val="000000"/>
                  <w:sz w:val="16"/>
                  <w:szCs w:val="16"/>
                </w:rPr>
                <w:t>910</w:t>
              </w:r>
            </w:ins>
          </w:p>
        </w:tc>
        <w:tc>
          <w:tcPr>
            <w:tcW w:w="454" w:type="dxa"/>
            <w:vAlign w:val="center"/>
          </w:tcPr>
          <w:p w14:paraId="19CEADCB" w14:textId="446D2544" w:rsidR="00494D04" w:rsidRPr="007E0F91" w:rsidRDefault="00494D04" w:rsidP="00494D04">
            <w:pPr>
              <w:jc w:val="center"/>
              <w:rPr>
                <w:ins w:id="14993" w:author="Στάθης Καπ" w:date="2023-03-09T06:08:00Z"/>
                <w:sz w:val="16"/>
                <w:szCs w:val="16"/>
              </w:rPr>
            </w:pPr>
            <w:ins w:id="14994" w:author="Στάθης Καπ" w:date="2023-03-09T07:09:00Z">
              <w:r>
                <w:rPr>
                  <w:rFonts w:ascii="Calibri" w:hAnsi="Calibri" w:cs="Calibri"/>
                  <w:color w:val="000000"/>
                  <w:sz w:val="16"/>
                  <w:szCs w:val="16"/>
                </w:rPr>
                <w:t>1.09</w:t>
              </w:r>
            </w:ins>
          </w:p>
        </w:tc>
        <w:tc>
          <w:tcPr>
            <w:tcW w:w="454" w:type="dxa"/>
            <w:vAlign w:val="center"/>
          </w:tcPr>
          <w:p w14:paraId="28EE0124" w14:textId="4621FF20" w:rsidR="00494D04" w:rsidRPr="007E0F91" w:rsidRDefault="00494D04" w:rsidP="00494D04">
            <w:pPr>
              <w:jc w:val="center"/>
              <w:rPr>
                <w:ins w:id="14995" w:author="Στάθης Καπ" w:date="2023-03-09T06:08:00Z"/>
                <w:sz w:val="16"/>
                <w:szCs w:val="16"/>
              </w:rPr>
            </w:pPr>
            <w:ins w:id="14996" w:author="Στάθης Καπ" w:date="2023-03-09T07:09:00Z">
              <w:r>
                <w:rPr>
                  <w:rFonts w:ascii="Calibri" w:hAnsi="Calibri" w:cs="Calibri"/>
                  <w:color w:val="000000"/>
                  <w:sz w:val="16"/>
                  <w:szCs w:val="16"/>
                </w:rPr>
                <w:t>0.214</w:t>
              </w:r>
            </w:ins>
          </w:p>
        </w:tc>
        <w:tc>
          <w:tcPr>
            <w:tcW w:w="457" w:type="dxa"/>
            <w:tcBorders>
              <w:right w:val="single" w:sz="4" w:space="0" w:color="auto"/>
            </w:tcBorders>
            <w:vAlign w:val="center"/>
          </w:tcPr>
          <w:p w14:paraId="4DAE84FD" w14:textId="2145526F" w:rsidR="00494D04" w:rsidRPr="007E0F91" w:rsidRDefault="00494D04" w:rsidP="00494D04">
            <w:pPr>
              <w:jc w:val="center"/>
              <w:rPr>
                <w:ins w:id="14997" w:author="Στάθης Καπ" w:date="2023-03-09T06:08:00Z"/>
                <w:sz w:val="16"/>
                <w:szCs w:val="16"/>
              </w:rPr>
            </w:pPr>
            <w:ins w:id="14998" w:author="Στάθης Καπ" w:date="2023-03-09T07:09:00Z">
              <w:r>
                <w:rPr>
                  <w:rFonts w:ascii="Calibri" w:hAnsi="Calibri" w:cs="Calibri"/>
                  <w:color w:val="000000"/>
                  <w:sz w:val="16"/>
                  <w:szCs w:val="16"/>
                </w:rPr>
                <w:t>22.18</w:t>
              </w:r>
            </w:ins>
          </w:p>
        </w:tc>
        <w:tc>
          <w:tcPr>
            <w:tcW w:w="453" w:type="dxa"/>
            <w:tcBorders>
              <w:left w:val="single" w:sz="4" w:space="0" w:color="auto"/>
            </w:tcBorders>
            <w:vAlign w:val="center"/>
          </w:tcPr>
          <w:p w14:paraId="3B30BF9E" w14:textId="4A1850C4" w:rsidR="00494D04" w:rsidRPr="007E0F91" w:rsidRDefault="00494D04" w:rsidP="00494D04">
            <w:pPr>
              <w:jc w:val="center"/>
              <w:rPr>
                <w:ins w:id="14999" w:author="Στάθης Καπ" w:date="2023-03-09T06:08:00Z"/>
                <w:sz w:val="16"/>
                <w:szCs w:val="16"/>
              </w:rPr>
            </w:pPr>
            <w:ins w:id="15000" w:author="Στάθης Καπ" w:date="2023-03-09T07:09:00Z">
              <w:r>
                <w:rPr>
                  <w:rFonts w:ascii="Calibri" w:hAnsi="Calibri" w:cs="Calibri"/>
                  <w:color w:val="000000"/>
                  <w:sz w:val="16"/>
                  <w:szCs w:val="16"/>
                </w:rPr>
                <w:t>880</w:t>
              </w:r>
            </w:ins>
          </w:p>
        </w:tc>
        <w:tc>
          <w:tcPr>
            <w:tcW w:w="454" w:type="dxa"/>
            <w:vAlign w:val="center"/>
          </w:tcPr>
          <w:p w14:paraId="5833E4D7" w14:textId="0E01FCAC" w:rsidR="00494D04" w:rsidRPr="007E0F91" w:rsidRDefault="00494D04" w:rsidP="00494D04">
            <w:pPr>
              <w:jc w:val="center"/>
              <w:rPr>
                <w:ins w:id="15001" w:author="Στάθης Καπ" w:date="2023-03-09T06:08:00Z"/>
                <w:sz w:val="16"/>
                <w:szCs w:val="16"/>
              </w:rPr>
            </w:pPr>
            <w:ins w:id="15002" w:author="Στάθης Καπ" w:date="2023-03-09T07:09:00Z">
              <w:r>
                <w:rPr>
                  <w:rFonts w:ascii="Calibri" w:hAnsi="Calibri" w:cs="Calibri"/>
                  <w:color w:val="000000"/>
                  <w:sz w:val="16"/>
                  <w:szCs w:val="16"/>
                </w:rPr>
                <w:t>4.35</w:t>
              </w:r>
            </w:ins>
          </w:p>
        </w:tc>
        <w:tc>
          <w:tcPr>
            <w:tcW w:w="454" w:type="dxa"/>
            <w:vAlign w:val="center"/>
          </w:tcPr>
          <w:p w14:paraId="59DF0124" w14:textId="28AB40D1" w:rsidR="00494D04" w:rsidRPr="007E0F91" w:rsidRDefault="00494D04" w:rsidP="00494D04">
            <w:pPr>
              <w:jc w:val="center"/>
              <w:rPr>
                <w:ins w:id="15003" w:author="Στάθης Καπ" w:date="2023-03-09T06:08:00Z"/>
                <w:sz w:val="16"/>
                <w:szCs w:val="16"/>
              </w:rPr>
            </w:pPr>
            <w:ins w:id="15004" w:author="Στάθης Καπ" w:date="2023-03-09T07:09:00Z">
              <w:r>
                <w:rPr>
                  <w:rFonts w:ascii="Calibri" w:hAnsi="Calibri" w:cs="Calibri"/>
                  <w:color w:val="000000"/>
                  <w:sz w:val="16"/>
                  <w:szCs w:val="16"/>
                </w:rPr>
                <w:t>0.227</w:t>
              </w:r>
            </w:ins>
          </w:p>
        </w:tc>
        <w:tc>
          <w:tcPr>
            <w:tcW w:w="454" w:type="dxa"/>
            <w:tcBorders>
              <w:right w:val="single" w:sz="4" w:space="0" w:color="auto"/>
            </w:tcBorders>
            <w:vAlign w:val="center"/>
          </w:tcPr>
          <w:p w14:paraId="5B3BB7A4" w14:textId="4CE25DAE" w:rsidR="00494D04" w:rsidRPr="007E0F91" w:rsidRDefault="00494D04" w:rsidP="00494D04">
            <w:pPr>
              <w:jc w:val="center"/>
              <w:rPr>
                <w:ins w:id="15005" w:author="Στάθης Καπ" w:date="2023-03-09T06:08:00Z"/>
                <w:sz w:val="16"/>
                <w:szCs w:val="16"/>
              </w:rPr>
            </w:pPr>
            <w:ins w:id="15006" w:author="Στάθης Καπ" w:date="2023-03-09T07:09:00Z">
              <w:r>
                <w:rPr>
                  <w:rFonts w:ascii="Calibri" w:hAnsi="Calibri" w:cs="Calibri"/>
                  <w:color w:val="000000"/>
                  <w:sz w:val="16"/>
                  <w:szCs w:val="16"/>
                </w:rPr>
                <w:t>17.45</w:t>
              </w:r>
            </w:ins>
          </w:p>
        </w:tc>
        <w:tc>
          <w:tcPr>
            <w:tcW w:w="453" w:type="dxa"/>
            <w:tcBorders>
              <w:left w:val="single" w:sz="4" w:space="0" w:color="auto"/>
            </w:tcBorders>
            <w:vAlign w:val="center"/>
          </w:tcPr>
          <w:p w14:paraId="1D00E832" w14:textId="1CB11A52" w:rsidR="00494D04" w:rsidRPr="007E0F91" w:rsidRDefault="00494D04" w:rsidP="00494D04">
            <w:pPr>
              <w:jc w:val="center"/>
              <w:rPr>
                <w:ins w:id="15007" w:author="Στάθης Καπ" w:date="2023-03-09T06:08:00Z"/>
                <w:sz w:val="16"/>
                <w:szCs w:val="16"/>
              </w:rPr>
            </w:pPr>
            <w:ins w:id="15008" w:author="Στάθης Καπ" w:date="2023-03-09T07:09:00Z">
              <w:r>
                <w:rPr>
                  <w:rFonts w:ascii="Calibri" w:hAnsi="Calibri" w:cs="Calibri"/>
                  <w:color w:val="000000"/>
                  <w:sz w:val="16"/>
                  <w:szCs w:val="16"/>
                </w:rPr>
                <w:t>870</w:t>
              </w:r>
            </w:ins>
          </w:p>
        </w:tc>
        <w:tc>
          <w:tcPr>
            <w:tcW w:w="454" w:type="dxa"/>
            <w:vAlign w:val="center"/>
          </w:tcPr>
          <w:p w14:paraId="46D882EE" w14:textId="5AEBFC57" w:rsidR="00494D04" w:rsidRPr="007E0F91" w:rsidRDefault="00494D04" w:rsidP="00494D04">
            <w:pPr>
              <w:jc w:val="center"/>
              <w:rPr>
                <w:ins w:id="15009" w:author="Στάθης Καπ" w:date="2023-03-09T06:08:00Z"/>
                <w:sz w:val="16"/>
                <w:szCs w:val="16"/>
              </w:rPr>
            </w:pPr>
            <w:ins w:id="15010" w:author="Στάθης Καπ" w:date="2023-03-09T07:09:00Z">
              <w:r>
                <w:rPr>
                  <w:rFonts w:ascii="Calibri" w:hAnsi="Calibri" w:cs="Calibri"/>
                  <w:color w:val="000000"/>
                  <w:sz w:val="16"/>
                  <w:szCs w:val="16"/>
                </w:rPr>
                <w:t>5.43</w:t>
              </w:r>
            </w:ins>
          </w:p>
        </w:tc>
        <w:tc>
          <w:tcPr>
            <w:tcW w:w="454" w:type="dxa"/>
            <w:vAlign w:val="center"/>
          </w:tcPr>
          <w:p w14:paraId="7B23CA36" w14:textId="6F15B159" w:rsidR="00494D04" w:rsidRPr="007E0F91" w:rsidRDefault="00494D04" w:rsidP="00494D04">
            <w:pPr>
              <w:jc w:val="center"/>
              <w:rPr>
                <w:ins w:id="15011" w:author="Στάθης Καπ" w:date="2023-03-09T06:08:00Z"/>
                <w:sz w:val="16"/>
                <w:szCs w:val="16"/>
              </w:rPr>
            </w:pPr>
            <w:ins w:id="15012" w:author="Στάθης Καπ" w:date="2023-03-09T07:09:00Z">
              <w:r>
                <w:rPr>
                  <w:rFonts w:ascii="Calibri" w:hAnsi="Calibri" w:cs="Calibri"/>
                  <w:color w:val="000000"/>
                  <w:sz w:val="16"/>
                  <w:szCs w:val="16"/>
                </w:rPr>
                <w:t>0.2</w:t>
              </w:r>
            </w:ins>
          </w:p>
        </w:tc>
        <w:tc>
          <w:tcPr>
            <w:tcW w:w="461" w:type="dxa"/>
            <w:tcBorders>
              <w:right w:val="single" w:sz="4" w:space="0" w:color="auto"/>
            </w:tcBorders>
            <w:vAlign w:val="center"/>
          </w:tcPr>
          <w:p w14:paraId="27116D15" w14:textId="2E4182F1" w:rsidR="00494D04" w:rsidRPr="007E0F91" w:rsidRDefault="00494D04" w:rsidP="00494D04">
            <w:pPr>
              <w:jc w:val="center"/>
              <w:rPr>
                <w:ins w:id="15013" w:author="Στάθης Καπ" w:date="2023-03-09T06:08:00Z"/>
                <w:sz w:val="16"/>
                <w:szCs w:val="16"/>
              </w:rPr>
            </w:pPr>
            <w:ins w:id="15014" w:author="Στάθης Καπ" w:date="2023-03-09T07:09:00Z">
              <w:r>
                <w:rPr>
                  <w:rFonts w:ascii="Calibri" w:hAnsi="Calibri" w:cs="Calibri"/>
                  <w:color w:val="000000"/>
                  <w:sz w:val="16"/>
                  <w:szCs w:val="16"/>
                </w:rPr>
                <w:t>27.27</w:t>
              </w:r>
            </w:ins>
          </w:p>
        </w:tc>
      </w:tr>
      <w:tr w:rsidR="00494D04" w14:paraId="41D233BB" w14:textId="77777777" w:rsidTr="009A40F4">
        <w:trPr>
          <w:trHeight w:val="170"/>
          <w:jc w:val="center"/>
          <w:ins w:id="15015"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C6BCB37" w14:textId="6A645CCE" w:rsidR="00494D04" w:rsidRPr="007E0F91" w:rsidRDefault="00494D04" w:rsidP="00494D04">
            <w:pPr>
              <w:jc w:val="center"/>
              <w:rPr>
                <w:ins w:id="15016" w:author="Στάθης Καπ" w:date="2023-03-09T06:08:00Z"/>
                <w:sz w:val="16"/>
                <w:szCs w:val="16"/>
              </w:rPr>
            </w:pPr>
            <w:ins w:id="15017" w:author="Στάθης Καπ" w:date="2023-03-09T06:09:00Z">
              <w:r w:rsidRPr="009861B1">
                <w:rPr>
                  <w:rFonts w:ascii="Calibri" w:hAnsi="Calibri" w:cs="Calibri"/>
                  <w:color w:val="000000"/>
                  <w:sz w:val="16"/>
                  <w:szCs w:val="16"/>
                </w:rPr>
                <w:t>c205</w:t>
              </w:r>
            </w:ins>
          </w:p>
        </w:tc>
        <w:tc>
          <w:tcPr>
            <w:tcW w:w="565" w:type="dxa"/>
            <w:tcBorders>
              <w:left w:val="single" w:sz="4" w:space="0" w:color="auto"/>
            </w:tcBorders>
            <w:vAlign w:val="center"/>
          </w:tcPr>
          <w:p w14:paraId="3E5FD41F" w14:textId="6BAB2A00" w:rsidR="00494D04" w:rsidRPr="007E0F91" w:rsidRDefault="00494D04" w:rsidP="00494D04">
            <w:pPr>
              <w:jc w:val="center"/>
              <w:rPr>
                <w:ins w:id="15018" w:author="Στάθης Καπ" w:date="2023-03-09T06:08:00Z"/>
                <w:sz w:val="16"/>
                <w:szCs w:val="16"/>
              </w:rPr>
            </w:pPr>
            <w:ins w:id="15019" w:author="Στάθης Καπ" w:date="2023-03-09T07:09:00Z">
              <w:r>
                <w:rPr>
                  <w:rFonts w:ascii="Calibri" w:hAnsi="Calibri" w:cs="Calibri"/>
                  <w:color w:val="000000"/>
                  <w:sz w:val="16"/>
                  <w:szCs w:val="16"/>
                </w:rPr>
                <w:t>910</w:t>
              </w:r>
            </w:ins>
          </w:p>
        </w:tc>
        <w:tc>
          <w:tcPr>
            <w:tcW w:w="679" w:type="dxa"/>
            <w:tcBorders>
              <w:right w:val="single" w:sz="4" w:space="0" w:color="auto"/>
            </w:tcBorders>
            <w:vAlign w:val="center"/>
          </w:tcPr>
          <w:p w14:paraId="7D598C9D" w14:textId="1708FB1C" w:rsidR="00494D04" w:rsidRPr="007E0F91" w:rsidRDefault="00494D04" w:rsidP="00494D04">
            <w:pPr>
              <w:jc w:val="center"/>
              <w:rPr>
                <w:ins w:id="15020" w:author="Στάθης Καπ" w:date="2023-03-09T06:08:00Z"/>
                <w:sz w:val="16"/>
                <w:szCs w:val="16"/>
              </w:rPr>
            </w:pPr>
            <w:ins w:id="15021" w:author="Στάθης Καπ" w:date="2023-03-09T07:09:00Z">
              <w:r>
                <w:rPr>
                  <w:rFonts w:ascii="Calibri" w:hAnsi="Calibri" w:cs="Calibri"/>
                  <w:color w:val="000000"/>
                  <w:sz w:val="16"/>
                  <w:szCs w:val="16"/>
                </w:rPr>
                <w:t>900</w:t>
              </w:r>
            </w:ins>
          </w:p>
        </w:tc>
        <w:tc>
          <w:tcPr>
            <w:tcW w:w="453" w:type="dxa"/>
            <w:tcBorders>
              <w:left w:val="single" w:sz="4" w:space="0" w:color="auto"/>
            </w:tcBorders>
            <w:vAlign w:val="center"/>
          </w:tcPr>
          <w:p w14:paraId="6F745DB1" w14:textId="714C3753" w:rsidR="00494D04" w:rsidRPr="007E0F91" w:rsidRDefault="00494D04" w:rsidP="00494D04">
            <w:pPr>
              <w:jc w:val="center"/>
              <w:rPr>
                <w:ins w:id="15022" w:author="Στάθης Καπ" w:date="2023-03-09T06:08:00Z"/>
                <w:sz w:val="16"/>
                <w:szCs w:val="16"/>
              </w:rPr>
            </w:pPr>
            <w:ins w:id="15023" w:author="Στάθης Καπ" w:date="2023-03-09T07:09:00Z">
              <w:r>
                <w:rPr>
                  <w:rFonts w:ascii="Calibri" w:hAnsi="Calibri" w:cs="Calibri"/>
                  <w:color w:val="000000"/>
                  <w:sz w:val="16"/>
                  <w:szCs w:val="16"/>
                </w:rPr>
                <w:t>820</w:t>
              </w:r>
            </w:ins>
          </w:p>
        </w:tc>
        <w:tc>
          <w:tcPr>
            <w:tcW w:w="708" w:type="dxa"/>
            <w:vAlign w:val="center"/>
          </w:tcPr>
          <w:p w14:paraId="5E3B367A" w14:textId="79B5930B" w:rsidR="00494D04" w:rsidRPr="007E0F91" w:rsidRDefault="00494D04" w:rsidP="00494D04">
            <w:pPr>
              <w:jc w:val="center"/>
              <w:rPr>
                <w:ins w:id="15024" w:author="Στάθης Καπ" w:date="2023-03-09T06:08:00Z"/>
                <w:sz w:val="16"/>
                <w:szCs w:val="16"/>
              </w:rPr>
            </w:pPr>
            <w:ins w:id="15025" w:author="Στάθης Καπ" w:date="2023-03-09T07:09:00Z">
              <w:r>
                <w:rPr>
                  <w:rFonts w:ascii="Calibri" w:hAnsi="Calibri" w:cs="Calibri"/>
                  <w:color w:val="000000"/>
                  <w:sz w:val="16"/>
                  <w:szCs w:val="16"/>
                </w:rPr>
                <w:t>9.89</w:t>
              </w:r>
            </w:ins>
          </w:p>
        </w:tc>
        <w:tc>
          <w:tcPr>
            <w:tcW w:w="652" w:type="dxa"/>
            <w:vMerge/>
            <w:tcBorders>
              <w:right w:val="single" w:sz="4" w:space="0" w:color="auto"/>
            </w:tcBorders>
            <w:vAlign w:val="center"/>
          </w:tcPr>
          <w:p w14:paraId="20A5C4CF" w14:textId="77777777" w:rsidR="00494D04" w:rsidRPr="007E0F91" w:rsidRDefault="00494D04" w:rsidP="00494D04">
            <w:pPr>
              <w:jc w:val="center"/>
              <w:rPr>
                <w:ins w:id="15026" w:author="Στάθης Καπ" w:date="2023-03-09T06:08:00Z"/>
                <w:sz w:val="16"/>
                <w:szCs w:val="16"/>
              </w:rPr>
            </w:pPr>
          </w:p>
        </w:tc>
        <w:tc>
          <w:tcPr>
            <w:tcW w:w="453" w:type="dxa"/>
            <w:tcBorders>
              <w:left w:val="single" w:sz="4" w:space="0" w:color="auto"/>
            </w:tcBorders>
            <w:vAlign w:val="center"/>
          </w:tcPr>
          <w:p w14:paraId="127BEE8D" w14:textId="68F5B520" w:rsidR="00494D04" w:rsidRPr="007E0F91" w:rsidRDefault="00494D04" w:rsidP="00494D04">
            <w:pPr>
              <w:jc w:val="center"/>
              <w:rPr>
                <w:ins w:id="15027" w:author="Στάθης Καπ" w:date="2023-03-09T06:08:00Z"/>
                <w:sz w:val="16"/>
                <w:szCs w:val="16"/>
              </w:rPr>
            </w:pPr>
            <w:ins w:id="15028" w:author="Στάθης Καπ" w:date="2023-03-09T07:09:00Z">
              <w:r>
                <w:rPr>
                  <w:rFonts w:ascii="Calibri" w:hAnsi="Calibri" w:cs="Calibri"/>
                  <w:color w:val="000000"/>
                  <w:sz w:val="16"/>
                  <w:szCs w:val="16"/>
                </w:rPr>
                <w:t>830</w:t>
              </w:r>
            </w:ins>
          </w:p>
        </w:tc>
        <w:tc>
          <w:tcPr>
            <w:tcW w:w="454" w:type="dxa"/>
            <w:vAlign w:val="center"/>
          </w:tcPr>
          <w:p w14:paraId="377B574A" w14:textId="6BD09B09" w:rsidR="00494D04" w:rsidRPr="007E0F91" w:rsidRDefault="00494D04" w:rsidP="00494D04">
            <w:pPr>
              <w:jc w:val="center"/>
              <w:rPr>
                <w:ins w:id="15029" w:author="Στάθης Καπ" w:date="2023-03-09T06:08:00Z"/>
                <w:sz w:val="16"/>
                <w:szCs w:val="16"/>
              </w:rPr>
            </w:pPr>
            <w:ins w:id="15030" w:author="Στάθης Καπ" w:date="2023-03-09T07:09:00Z">
              <w:r>
                <w:rPr>
                  <w:rFonts w:ascii="Calibri" w:hAnsi="Calibri" w:cs="Calibri"/>
                  <w:color w:val="000000"/>
                  <w:sz w:val="16"/>
                  <w:szCs w:val="16"/>
                </w:rPr>
                <w:t>-1.22</w:t>
              </w:r>
            </w:ins>
          </w:p>
        </w:tc>
        <w:tc>
          <w:tcPr>
            <w:tcW w:w="454" w:type="dxa"/>
            <w:vAlign w:val="center"/>
          </w:tcPr>
          <w:p w14:paraId="11D070FA" w14:textId="5BE9DC8D" w:rsidR="00494D04" w:rsidRPr="007E0F91" w:rsidRDefault="00494D04" w:rsidP="00494D04">
            <w:pPr>
              <w:jc w:val="center"/>
              <w:rPr>
                <w:ins w:id="15031" w:author="Στάθης Καπ" w:date="2023-03-09T06:08:00Z"/>
                <w:sz w:val="16"/>
                <w:szCs w:val="16"/>
              </w:rPr>
            </w:pPr>
            <w:ins w:id="15032"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048AD80D" w14:textId="35BEF885" w:rsidR="00494D04" w:rsidRPr="007E0F91" w:rsidRDefault="00494D04" w:rsidP="00494D04">
            <w:pPr>
              <w:jc w:val="center"/>
              <w:rPr>
                <w:ins w:id="15033" w:author="Στάθης Καπ" w:date="2023-03-09T06:08:00Z"/>
                <w:sz w:val="16"/>
                <w:szCs w:val="16"/>
              </w:rPr>
            </w:pPr>
            <w:ins w:id="15034" w:author="Στάθης Καπ" w:date="2023-03-09T07:09:00Z">
              <w:r>
                <w:rPr>
                  <w:rFonts w:ascii="Calibri" w:hAnsi="Calibri" w:cs="Calibri"/>
                  <w:color w:val="000000"/>
                  <w:sz w:val="16"/>
                  <w:szCs w:val="16"/>
                </w:rPr>
                <w:t>23.48</w:t>
              </w:r>
            </w:ins>
          </w:p>
        </w:tc>
        <w:tc>
          <w:tcPr>
            <w:tcW w:w="453" w:type="dxa"/>
            <w:tcBorders>
              <w:left w:val="single" w:sz="4" w:space="0" w:color="auto"/>
            </w:tcBorders>
            <w:vAlign w:val="center"/>
          </w:tcPr>
          <w:p w14:paraId="5D8F2B29" w14:textId="0C5528F7" w:rsidR="00494D04" w:rsidRPr="007E0F91" w:rsidRDefault="00494D04" w:rsidP="00494D04">
            <w:pPr>
              <w:jc w:val="center"/>
              <w:rPr>
                <w:ins w:id="15035" w:author="Στάθης Καπ" w:date="2023-03-09T06:08:00Z"/>
                <w:sz w:val="16"/>
                <w:szCs w:val="16"/>
              </w:rPr>
            </w:pPr>
            <w:ins w:id="15036" w:author="Στάθης Καπ" w:date="2023-03-09T07:09:00Z">
              <w:r>
                <w:rPr>
                  <w:rFonts w:ascii="Calibri" w:hAnsi="Calibri" w:cs="Calibri"/>
                  <w:color w:val="000000"/>
                  <w:sz w:val="16"/>
                  <w:szCs w:val="16"/>
                </w:rPr>
                <w:t>840</w:t>
              </w:r>
            </w:ins>
          </w:p>
        </w:tc>
        <w:tc>
          <w:tcPr>
            <w:tcW w:w="454" w:type="dxa"/>
            <w:vAlign w:val="center"/>
          </w:tcPr>
          <w:p w14:paraId="5877A5D3" w14:textId="4290277A" w:rsidR="00494D04" w:rsidRPr="007E0F91" w:rsidRDefault="00494D04" w:rsidP="00494D04">
            <w:pPr>
              <w:jc w:val="center"/>
              <w:rPr>
                <w:ins w:id="15037" w:author="Στάθης Καπ" w:date="2023-03-09T06:08:00Z"/>
                <w:sz w:val="16"/>
                <w:szCs w:val="16"/>
              </w:rPr>
            </w:pPr>
            <w:ins w:id="15038" w:author="Στάθης Καπ" w:date="2023-03-09T07:09:00Z">
              <w:r>
                <w:rPr>
                  <w:rFonts w:ascii="Calibri" w:hAnsi="Calibri" w:cs="Calibri"/>
                  <w:color w:val="000000"/>
                  <w:sz w:val="16"/>
                  <w:szCs w:val="16"/>
                </w:rPr>
                <w:t>-2.44</w:t>
              </w:r>
            </w:ins>
          </w:p>
        </w:tc>
        <w:tc>
          <w:tcPr>
            <w:tcW w:w="454" w:type="dxa"/>
            <w:vAlign w:val="center"/>
          </w:tcPr>
          <w:p w14:paraId="01217901" w14:textId="5F001D33" w:rsidR="00494D04" w:rsidRPr="007E0F91" w:rsidRDefault="00494D04" w:rsidP="00494D04">
            <w:pPr>
              <w:jc w:val="center"/>
              <w:rPr>
                <w:ins w:id="15039" w:author="Στάθης Καπ" w:date="2023-03-09T06:08:00Z"/>
                <w:sz w:val="16"/>
                <w:szCs w:val="16"/>
              </w:rPr>
            </w:pPr>
            <w:ins w:id="15040" w:author="Στάθης Καπ" w:date="2023-03-09T07:09:00Z">
              <w:r>
                <w:rPr>
                  <w:rFonts w:ascii="Calibri" w:hAnsi="Calibri" w:cs="Calibri"/>
                  <w:color w:val="000000"/>
                  <w:sz w:val="16"/>
                  <w:szCs w:val="16"/>
                </w:rPr>
                <w:t>0.2</w:t>
              </w:r>
            </w:ins>
          </w:p>
        </w:tc>
        <w:tc>
          <w:tcPr>
            <w:tcW w:w="454" w:type="dxa"/>
            <w:tcBorders>
              <w:right w:val="single" w:sz="4" w:space="0" w:color="auto"/>
            </w:tcBorders>
            <w:vAlign w:val="center"/>
          </w:tcPr>
          <w:p w14:paraId="7C2BDDAC" w14:textId="226D238B" w:rsidR="00494D04" w:rsidRPr="007E0F91" w:rsidRDefault="00494D04" w:rsidP="00494D04">
            <w:pPr>
              <w:jc w:val="center"/>
              <w:rPr>
                <w:ins w:id="15041" w:author="Στάθης Καπ" w:date="2023-03-09T06:08:00Z"/>
                <w:sz w:val="16"/>
                <w:szCs w:val="16"/>
              </w:rPr>
            </w:pPr>
            <w:ins w:id="15042" w:author="Στάθης Καπ" w:date="2023-03-09T07:09:00Z">
              <w:r>
                <w:rPr>
                  <w:rFonts w:ascii="Calibri" w:hAnsi="Calibri" w:cs="Calibri"/>
                  <w:color w:val="000000"/>
                  <w:sz w:val="16"/>
                  <w:szCs w:val="16"/>
                </w:rPr>
                <w:t>19.03</w:t>
              </w:r>
            </w:ins>
          </w:p>
        </w:tc>
        <w:tc>
          <w:tcPr>
            <w:tcW w:w="453" w:type="dxa"/>
            <w:tcBorders>
              <w:left w:val="single" w:sz="4" w:space="0" w:color="auto"/>
            </w:tcBorders>
            <w:vAlign w:val="center"/>
          </w:tcPr>
          <w:p w14:paraId="39E4062C" w14:textId="286D4292" w:rsidR="00494D04" w:rsidRPr="007E0F91" w:rsidRDefault="00494D04" w:rsidP="00494D04">
            <w:pPr>
              <w:jc w:val="center"/>
              <w:rPr>
                <w:ins w:id="15043" w:author="Στάθης Καπ" w:date="2023-03-09T06:08:00Z"/>
                <w:sz w:val="16"/>
                <w:szCs w:val="16"/>
              </w:rPr>
            </w:pPr>
            <w:ins w:id="15044" w:author="Στάθης Καπ" w:date="2023-03-09T07:09:00Z">
              <w:r>
                <w:rPr>
                  <w:rFonts w:ascii="Calibri" w:hAnsi="Calibri" w:cs="Calibri"/>
                  <w:color w:val="000000"/>
                  <w:sz w:val="16"/>
                  <w:szCs w:val="16"/>
                </w:rPr>
                <w:t>850</w:t>
              </w:r>
            </w:ins>
          </w:p>
        </w:tc>
        <w:tc>
          <w:tcPr>
            <w:tcW w:w="454" w:type="dxa"/>
            <w:vAlign w:val="center"/>
          </w:tcPr>
          <w:p w14:paraId="7BCDA092" w14:textId="404A772F" w:rsidR="00494D04" w:rsidRPr="007E0F91" w:rsidRDefault="00494D04" w:rsidP="00494D04">
            <w:pPr>
              <w:jc w:val="center"/>
              <w:rPr>
                <w:ins w:id="15045" w:author="Στάθης Καπ" w:date="2023-03-09T06:08:00Z"/>
                <w:sz w:val="16"/>
                <w:szCs w:val="16"/>
              </w:rPr>
            </w:pPr>
            <w:ins w:id="15046" w:author="Στάθης Καπ" w:date="2023-03-09T07:09:00Z">
              <w:r>
                <w:rPr>
                  <w:rFonts w:ascii="Calibri" w:hAnsi="Calibri" w:cs="Calibri"/>
                  <w:color w:val="000000"/>
                  <w:sz w:val="16"/>
                  <w:szCs w:val="16"/>
                </w:rPr>
                <w:t>-3.66</w:t>
              </w:r>
            </w:ins>
          </w:p>
        </w:tc>
        <w:tc>
          <w:tcPr>
            <w:tcW w:w="454" w:type="dxa"/>
            <w:vAlign w:val="center"/>
          </w:tcPr>
          <w:p w14:paraId="1A95F209" w14:textId="20C57182" w:rsidR="00494D04" w:rsidRPr="007E0F91" w:rsidRDefault="00494D04" w:rsidP="00494D04">
            <w:pPr>
              <w:jc w:val="center"/>
              <w:rPr>
                <w:ins w:id="15047" w:author="Στάθης Καπ" w:date="2023-03-09T06:08:00Z"/>
                <w:sz w:val="16"/>
                <w:szCs w:val="16"/>
              </w:rPr>
            </w:pPr>
            <w:ins w:id="15048"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0572F374" w14:textId="51A03D80" w:rsidR="00494D04" w:rsidRPr="007E0F91" w:rsidRDefault="00494D04" w:rsidP="00494D04">
            <w:pPr>
              <w:jc w:val="center"/>
              <w:rPr>
                <w:ins w:id="15049" w:author="Στάθης Καπ" w:date="2023-03-09T06:08:00Z"/>
                <w:sz w:val="16"/>
                <w:szCs w:val="16"/>
              </w:rPr>
            </w:pPr>
            <w:ins w:id="15050" w:author="Στάθης Καπ" w:date="2023-03-09T07:09:00Z">
              <w:r>
                <w:rPr>
                  <w:rFonts w:ascii="Calibri" w:hAnsi="Calibri" w:cs="Calibri"/>
                  <w:color w:val="000000"/>
                  <w:sz w:val="16"/>
                  <w:szCs w:val="16"/>
                </w:rPr>
                <w:t>27.53</w:t>
              </w:r>
            </w:ins>
          </w:p>
        </w:tc>
      </w:tr>
      <w:tr w:rsidR="00494D04" w14:paraId="2C578107" w14:textId="77777777" w:rsidTr="009A40F4">
        <w:trPr>
          <w:trHeight w:val="170"/>
          <w:jc w:val="center"/>
          <w:ins w:id="15051"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CAA18A6" w14:textId="27493DA1" w:rsidR="00494D04" w:rsidRPr="007E0F91" w:rsidRDefault="00494D04" w:rsidP="00494D04">
            <w:pPr>
              <w:jc w:val="center"/>
              <w:rPr>
                <w:ins w:id="15052" w:author="Στάθης Καπ" w:date="2023-03-09T06:08:00Z"/>
                <w:sz w:val="16"/>
                <w:szCs w:val="16"/>
              </w:rPr>
            </w:pPr>
            <w:ins w:id="15053" w:author="Στάθης Καπ" w:date="2023-03-09T06:09:00Z">
              <w:r w:rsidRPr="009861B1">
                <w:rPr>
                  <w:rFonts w:ascii="Calibri" w:hAnsi="Calibri" w:cs="Calibri"/>
                  <w:color w:val="000000"/>
                  <w:sz w:val="16"/>
                  <w:szCs w:val="16"/>
                </w:rPr>
                <w:t>c206</w:t>
              </w:r>
            </w:ins>
          </w:p>
        </w:tc>
        <w:tc>
          <w:tcPr>
            <w:tcW w:w="565" w:type="dxa"/>
            <w:tcBorders>
              <w:left w:val="single" w:sz="4" w:space="0" w:color="auto"/>
            </w:tcBorders>
            <w:vAlign w:val="center"/>
          </w:tcPr>
          <w:p w14:paraId="04807C6A" w14:textId="1E9D3E95" w:rsidR="00494D04" w:rsidRPr="007E0F91" w:rsidRDefault="00494D04" w:rsidP="00494D04">
            <w:pPr>
              <w:jc w:val="center"/>
              <w:rPr>
                <w:ins w:id="15054" w:author="Στάθης Καπ" w:date="2023-03-09T06:08:00Z"/>
                <w:sz w:val="16"/>
                <w:szCs w:val="16"/>
              </w:rPr>
            </w:pPr>
            <w:ins w:id="15055"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50319565" w14:textId="0BBEA983" w:rsidR="00494D04" w:rsidRPr="007E0F91" w:rsidRDefault="00494D04" w:rsidP="00494D04">
            <w:pPr>
              <w:jc w:val="center"/>
              <w:rPr>
                <w:ins w:id="15056" w:author="Στάθης Καπ" w:date="2023-03-09T06:08:00Z"/>
                <w:sz w:val="16"/>
                <w:szCs w:val="16"/>
              </w:rPr>
            </w:pPr>
            <w:ins w:id="15057"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93D27F3" w14:textId="53712088" w:rsidR="00494D04" w:rsidRPr="007E0F91" w:rsidRDefault="00494D04" w:rsidP="00494D04">
            <w:pPr>
              <w:jc w:val="center"/>
              <w:rPr>
                <w:ins w:id="15058" w:author="Στάθης Καπ" w:date="2023-03-09T06:08:00Z"/>
                <w:sz w:val="16"/>
                <w:szCs w:val="16"/>
              </w:rPr>
            </w:pPr>
            <w:ins w:id="15059" w:author="Στάθης Καπ" w:date="2023-03-09T07:09:00Z">
              <w:r>
                <w:rPr>
                  <w:rFonts w:ascii="Calibri" w:hAnsi="Calibri" w:cs="Calibri"/>
                  <w:color w:val="000000"/>
                  <w:sz w:val="16"/>
                  <w:szCs w:val="16"/>
                </w:rPr>
                <w:t>880</w:t>
              </w:r>
            </w:ins>
          </w:p>
        </w:tc>
        <w:tc>
          <w:tcPr>
            <w:tcW w:w="708" w:type="dxa"/>
            <w:vAlign w:val="center"/>
          </w:tcPr>
          <w:p w14:paraId="5A324A1A" w14:textId="4C79BBC6" w:rsidR="00494D04" w:rsidRPr="007E0F91" w:rsidRDefault="00494D04" w:rsidP="00494D04">
            <w:pPr>
              <w:jc w:val="center"/>
              <w:rPr>
                <w:ins w:id="15060" w:author="Στάθης Καπ" w:date="2023-03-09T06:08:00Z"/>
                <w:sz w:val="16"/>
                <w:szCs w:val="16"/>
              </w:rPr>
            </w:pPr>
            <w:ins w:id="15061" w:author="Στάθης Καπ" w:date="2023-03-09T07:09:00Z">
              <w:r>
                <w:rPr>
                  <w:rFonts w:ascii="Calibri" w:hAnsi="Calibri" w:cs="Calibri"/>
                  <w:color w:val="000000"/>
                  <w:sz w:val="16"/>
                  <w:szCs w:val="16"/>
                </w:rPr>
                <w:t>5.38</w:t>
              </w:r>
            </w:ins>
          </w:p>
        </w:tc>
        <w:tc>
          <w:tcPr>
            <w:tcW w:w="652" w:type="dxa"/>
            <w:vMerge/>
            <w:tcBorders>
              <w:right w:val="single" w:sz="4" w:space="0" w:color="auto"/>
            </w:tcBorders>
            <w:vAlign w:val="center"/>
          </w:tcPr>
          <w:p w14:paraId="5651A375" w14:textId="77777777" w:rsidR="00494D04" w:rsidRPr="007E0F91" w:rsidRDefault="00494D04" w:rsidP="00494D04">
            <w:pPr>
              <w:jc w:val="center"/>
              <w:rPr>
                <w:ins w:id="15062" w:author="Στάθης Καπ" w:date="2023-03-09T06:08:00Z"/>
                <w:sz w:val="16"/>
                <w:szCs w:val="16"/>
              </w:rPr>
            </w:pPr>
          </w:p>
        </w:tc>
        <w:tc>
          <w:tcPr>
            <w:tcW w:w="453" w:type="dxa"/>
            <w:tcBorders>
              <w:left w:val="single" w:sz="4" w:space="0" w:color="auto"/>
            </w:tcBorders>
            <w:vAlign w:val="center"/>
          </w:tcPr>
          <w:p w14:paraId="14F89B72" w14:textId="01F6BF17" w:rsidR="00494D04" w:rsidRPr="007E0F91" w:rsidRDefault="00494D04" w:rsidP="00494D04">
            <w:pPr>
              <w:jc w:val="center"/>
              <w:rPr>
                <w:ins w:id="15063" w:author="Στάθης Καπ" w:date="2023-03-09T06:08:00Z"/>
                <w:sz w:val="16"/>
                <w:szCs w:val="16"/>
              </w:rPr>
            </w:pPr>
            <w:ins w:id="15064" w:author="Στάθης Καπ" w:date="2023-03-09T07:09:00Z">
              <w:r>
                <w:rPr>
                  <w:rFonts w:ascii="Calibri" w:hAnsi="Calibri" w:cs="Calibri"/>
                  <w:color w:val="000000"/>
                  <w:sz w:val="16"/>
                  <w:szCs w:val="16"/>
                </w:rPr>
                <w:t>880</w:t>
              </w:r>
            </w:ins>
          </w:p>
        </w:tc>
        <w:tc>
          <w:tcPr>
            <w:tcW w:w="454" w:type="dxa"/>
            <w:vAlign w:val="center"/>
          </w:tcPr>
          <w:p w14:paraId="20701306" w14:textId="0D0A9C43" w:rsidR="00494D04" w:rsidRPr="007E0F91" w:rsidRDefault="00494D04" w:rsidP="00494D04">
            <w:pPr>
              <w:jc w:val="center"/>
              <w:rPr>
                <w:ins w:id="15065" w:author="Στάθης Καπ" w:date="2023-03-09T06:08:00Z"/>
                <w:sz w:val="16"/>
                <w:szCs w:val="16"/>
              </w:rPr>
            </w:pPr>
            <w:ins w:id="15066" w:author="Στάθης Καπ" w:date="2023-03-09T07:09:00Z">
              <w:r>
                <w:rPr>
                  <w:rFonts w:ascii="Calibri" w:hAnsi="Calibri" w:cs="Calibri"/>
                  <w:color w:val="000000"/>
                  <w:sz w:val="16"/>
                  <w:szCs w:val="16"/>
                </w:rPr>
                <w:t>0</w:t>
              </w:r>
            </w:ins>
          </w:p>
        </w:tc>
        <w:tc>
          <w:tcPr>
            <w:tcW w:w="454" w:type="dxa"/>
            <w:vAlign w:val="center"/>
          </w:tcPr>
          <w:p w14:paraId="06967FE9" w14:textId="4AA0F5B7" w:rsidR="00494D04" w:rsidRPr="007E0F91" w:rsidRDefault="00494D04" w:rsidP="00494D04">
            <w:pPr>
              <w:jc w:val="center"/>
              <w:rPr>
                <w:ins w:id="15067" w:author="Στάθης Καπ" w:date="2023-03-09T06:08:00Z"/>
                <w:sz w:val="16"/>
                <w:szCs w:val="16"/>
              </w:rPr>
            </w:pPr>
            <w:ins w:id="15068" w:author="Στάθης Καπ" w:date="2023-03-09T07:09:00Z">
              <w:r>
                <w:rPr>
                  <w:rFonts w:ascii="Calibri" w:hAnsi="Calibri" w:cs="Calibri"/>
                  <w:color w:val="000000"/>
                  <w:sz w:val="16"/>
                  <w:szCs w:val="16"/>
                </w:rPr>
                <w:t>0.203</w:t>
              </w:r>
            </w:ins>
          </w:p>
        </w:tc>
        <w:tc>
          <w:tcPr>
            <w:tcW w:w="457" w:type="dxa"/>
            <w:tcBorders>
              <w:right w:val="single" w:sz="4" w:space="0" w:color="auto"/>
            </w:tcBorders>
            <w:vAlign w:val="center"/>
          </w:tcPr>
          <w:p w14:paraId="56B5BFFF" w14:textId="1BFF5303" w:rsidR="00494D04" w:rsidRPr="007E0F91" w:rsidRDefault="00494D04" w:rsidP="00494D04">
            <w:pPr>
              <w:jc w:val="center"/>
              <w:rPr>
                <w:ins w:id="15069" w:author="Στάθης Καπ" w:date="2023-03-09T06:08:00Z"/>
                <w:sz w:val="16"/>
                <w:szCs w:val="16"/>
              </w:rPr>
            </w:pPr>
            <w:ins w:id="15070" w:author="Στάθης Καπ" w:date="2023-03-09T07:09:00Z">
              <w:r>
                <w:rPr>
                  <w:rFonts w:ascii="Calibri" w:hAnsi="Calibri" w:cs="Calibri"/>
                  <w:color w:val="000000"/>
                  <w:sz w:val="16"/>
                  <w:szCs w:val="16"/>
                </w:rPr>
                <w:t>32.11</w:t>
              </w:r>
            </w:ins>
          </w:p>
        </w:tc>
        <w:tc>
          <w:tcPr>
            <w:tcW w:w="453" w:type="dxa"/>
            <w:tcBorders>
              <w:left w:val="single" w:sz="4" w:space="0" w:color="auto"/>
            </w:tcBorders>
            <w:vAlign w:val="center"/>
          </w:tcPr>
          <w:p w14:paraId="159375E0" w14:textId="4C019D33" w:rsidR="00494D04" w:rsidRPr="007E0F91" w:rsidRDefault="00494D04" w:rsidP="00494D04">
            <w:pPr>
              <w:jc w:val="center"/>
              <w:rPr>
                <w:ins w:id="15071" w:author="Στάθης Καπ" w:date="2023-03-09T06:08:00Z"/>
                <w:sz w:val="16"/>
                <w:szCs w:val="16"/>
              </w:rPr>
            </w:pPr>
            <w:ins w:id="15072" w:author="Στάθης Καπ" w:date="2023-03-09T07:09:00Z">
              <w:r>
                <w:rPr>
                  <w:rFonts w:ascii="Calibri" w:hAnsi="Calibri" w:cs="Calibri"/>
                  <w:color w:val="000000"/>
                  <w:sz w:val="16"/>
                  <w:szCs w:val="16"/>
                </w:rPr>
                <w:t>860</w:t>
              </w:r>
            </w:ins>
          </w:p>
        </w:tc>
        <w:tc>
          <w:tcPr>
            <w:tcW w:w="454" w:type="dxa"/>
            <w:vAlign w:val="center"/>
          </w:tcPr>
          <w:p w14:paraId="551DDCDA" w14:textId="7EB2C434" w:rsidR="00494D04" w:rsidRPr="007E0F91" w:rsidRDefault="00494D04" w:rsidP="00494D04">
            <w:pPr>
              <w:jc w:val="center"/>
              <w:rPr>
                <w:ins w:id="15073" w:author="Στάθης Καπ" w:date="2023-03-09T06:08:00Z"/>
                <w:sz w:val="16"/>
                <w:szCs w:val="16"/>
              </w:rPr>
            </w:pPr>
            <w:ins w:id="15074" w:author="Στάθης Καπ" w:date="2023-03-09T07:09:00Z">
              <w:r>
                <w:rPr>
                  <w:rFonts w:ascii="Calibri" w:hAnsi="Calibri" w:cs="Calibri"/>
                  <w:color w:val="000000"/>
                  <w:sz w:val="16"/>
                  <w:szCs w:val="16"/>
                </w:rPr>
                <w:t>2.27</w:t>
              </w:r>
            </w:ins>
          </w:p>
        </w:tc>
        <w:tc>
          <w:tcPr>
            <w:tcW w:w="454" w:type="dxa"/>
            <w:vAlign w:val="center"/>
          </w:tcPr>
          <w:p w14:paraId="75AE8629" w14:textId="37F5974C" w:rsidR="00494D04" w:rsidRPr="007E0F91" w:rsidRDefault="00494D04" w:rsidP="00494D04">
            <w:pPr>
              <w:jc w:val="center"/>
              <w:rPr>
                <w:ins w:id="15075" w:author="Στάθης Καπ" w:date="2023-03-09T06:08:00Z"/>
                <w:sz w:val="16"/>
                <w:szCs w:val="16"/>
              </w:rPr>
            </w:pPr>
            <w:ins w:id="15076" w:author="Στάθης Καπ" w:date="2023-03-09T07:09:00Z">
              <w:r>
                <w:rPr>
                  <w:rFonts w:ascii="Calibri" w:hAnsi="Calibri" w:cs="Calibri"/>
                  <w:color w:val="000000"/>
                  <w:sz w:val="16"/>
                  <w:szCs w:val="16"/>
                </w:rPr>
                <w:t>0.193</w:t>
              </w:r>
            </w:ins>
          </w:p>
        </w:tc>
        <w:tc>
          <w:tcPr>
            <w:tcW w:w="454" w:type="dxa"/>
            <w:tcBorders>
              <w:right w:val="single" w:sz="4" w:space="0" w:color="auto"/>
            </w:tcBorders>
            <w:vAlign w:val="center"/>
          </w:tcPr>
          <w:p w14:paraId="435DD379" w14:textId="63B9FEE5" w:rsidR="00494D04" w:rsidRPr="007E0F91" w:rsidRDefault="00494D04" w:rsidP="00494D04">
            <w:pPr>
              <w:jc w:val="center"/>
              <w:rPr>
                <w:ins w:id="15077" w:author="Στάθης Καπ" w:date="2023-03-09T06:08:00Z"/>
                <w:sz w:val="16"/>
                <w:szCs w:val="16"/>
              </w:rPr>
            </w:pPr>
            <w:ins w:id="15078" w:author="Στάθης Καπ" w:date="2023-03-09T07:09:00Z">
              <w:r>
                <w:rPr>
                  <w:rFonts w:ascii="Calibri" w:hAnsi="Calibri" w:cs="Calibri"/>
                  <w:color w:val="000000"/>
                  <w:sz w:val="16"/>
                  <w:szCs w:val="16"/>
                </w:rPr>
                <w:t>35.45</w:t>
              </w:r>
            </w:ins>
          </w:p>
        </w:tc>
        <w:tc>
          <w:tcPr>
            <w:tcW w:w="453" w:type="dxa"/>
            <w:tcBorders>
              <w:left w:val="single" w:sz="4" w:space="0" w:color="auto"/>
            </w:tcBorders>
            <w:vAlign w:val="center"/>
          </w:tcPr>
          <w:p w14:paraId="0186971D" w14:textId="20009974" w:rsidR="00494D04" w:rsidRPr="007E0F91" w:rsidRDefault="00494D04" w:rsidP="00494D04">
            <w:pPr>
              <w:jc w:val="center"/>
              <w:rPr>
                <w:ins w:id="15079" w:author="Στάθης Καπ" w:date="2023-03-09T06:08:00Z"/>
                <w:sz w:val="16"/>
                <w:szCs w:val="16"/>
              </w:rPr>
            </w:pPr>
            <w:ins w:id="15080" w:author="Στάθης Καπ" w:date="2023-03-09T07:09:00Z">
              <w:r>
                <w:rPr>
                  <w:rFonts w:ascii="Calibri" w:hAnsi="Calibri" w:cs="Calibri"/>
                  <w:color w:val="000000"/>
                  <w:sz w:val="16"/>
                  <w:szCs w:val="16"/>
                </w:rPr>
                <w:t>870</w:t>
              </w:r>
            </w:ins>
          </w:p>
        </w:tc>
        <w:tc>
          <w:tcPr>
            <w:tcW w:w="454" w:type="dxa"/>
            <w:vAlign w:val="center"/>
          </w:tcPr>
          <w:p w14:paraId="235FD1F5" w14:textId="26B9A8C2" w:rsidR="00494D04" w:rsidRPr="007E0F91" w:rsidRDefault="00494D04" w:rsidP="00494D04">
            <w:pPr>
              <w:jc w:val="center"/>
              <w:rPr>
                <w:ins w:id="15081" w:author="Στάθης Καπ" w:date="2023-03-09T06:08:00Z"/>
                <w:sz w:val="16"/>
                <w:szCs w:val="16"/>
              </w:rPr>
            </w:pPr>
            <w:ins w:id="15082" w:author="Στάθης Καπ" w:date="2023-03-09T07:09:00Z">
              <w:r>
                <w:rPr>
                  <w:rFonts w:ascii="Calibri" w:hAnsi="Calibri" w:cs="Calibri"/>
                  <w:color w:val="000000"/>
                  <w:sz w:val="16"/>
                  <w:szCs w:val="16"/>
                </w:rPr>
                <w:t>1.14</w:t>
              </w:r>
            </w:ins>
          </w:p>
        </w:tc>
        <w:tc>
          <w:tcPr>
            <w:tcW w:w="454" w:type="dxa"/>
            <w:vAlign w:val="center"/>
          </w:tcPr>
          <w:p w14:paraId="2E06741B" w14:textId="01F7E6CF" w:rsidR="00494D04" w:rsidRPr="007E0F91" w:rsidRDefault="00494D04" w:rsidP="00494D04">
            <w:pPr>
              <w:jc w:val="center"/>
              <w:rPr>
                <w:ins w:id="15083" w:author="Στάθης Καπ" w:date="2023-03-09T06:08:00Z"/>
                <w:sz w:val="16"/>
                <w:szCs w:val="16"/>
              </w:rPr>
            </w:pPr>
            <w:ins w:id="15084" w:author="Στάθης Καπ" w:date="2023-03-09T07:09:00Z">
              <w:r>
                <w:rPr>
                  <w:rFonts w:ascii="Calibri" w:hAnsi="Calibri" w:cs="Calibri"/>
                  <w:color w:val="000000"/>
                  <w:sz w:val="16"/>
                  <w:szCs w:val="16"/>
                </w:rPr>
                <w:t>0.285</w:t>
              </w:r>
            </w:ins>
          </w:p>
        </w:tc>
        <w:tc>
          <w:tcPr>
            <w:tcW w:w="461" w:type="dxa"/>
            <w:tcBorders>
              <w:right w:val="single" w:sz="4" w:space="0" w:color="auto"/>
            </w:tcBorders>
            <w:vAlign w:val="center"/>
          </w:tcPr>
          <w:p w14:paraId="48A0F574" w14:textId="1E5E5510" w:rsidR="00494D04" w:rsidRPr="007E0F91" w:rsidRDefault="00494D04" w:rsidP="00494D04">
            <w:pPr>
              <w:jc w:val="center"/>
              <w:rPr>
                <w:ins w:id="15085" w:author="Στάθης Καπ" w:date="2023-03-09T06:08:00Z"/>
                <w:sz w:val="16"/>
                <w:szCs w:val="16"/>
              </w:rPr>
            </w:pPr>
            <w:ins w:id="15086" w:author="Στάθης Καπ" w:date="2023-03-09T07:09:00Z">
              <w:r>
                <w:rPr>
                  <w:rFonts w:ascii="Calibri" w:hAnsi="Calibri" w:cs="Calibri"/>
                  <w:color w:val="000000"/>
                  <w:sz w:val="16"/>
                  <w:szCs w:val="16"/>
                </w:rPr>
                <w:t>4.68</w:t>
              </w:r>
            </w:ins>
          </w:p>
        </w:tc>
      </w:tr>
      <w:tr w:rsidR="00494D04" w14:paraId="4516A338" w14:textId="77777777" w:rsidTr="009A40F4">
        <w:trPr>
          <w:trHeight w:val="170"/>
          <w:jc w:val="center"/>
          <w:ins w:id="15087"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A1E34B7" w14:textId="3FCE0774" w:rsidR="00494D04" w:rsidRPr="007E0F91" w:rsidRDefault="00494D04" w:rsidP="00494D04">
            <w:pPr>
              <w:jc w:val="center"/>
              <w:rPr>
                <w:ins w:id="15088" w:author="Στάθης Καπ" w:date="2023-03-09T06:08:00Z"/>
                <w:sz w:val="16"/>
                <w:szCs w:val="16"/>
              </w:rPr>
            </w:pPr>
            <w:ins w:id="15089" w:author="Στάθης Καπ" w:date="2023-03-09T06:09:00Z">
              <w:r w:rsidRPr="009861B1">
                <w:rPr>
                  <w:rFonts w:ascii="Calibri" w:hAnsi="Calibri" w:cs="Calibri"/>
                  <w:color w:val="000000"/>
                  <w:sz w:val="16"/>
                  <w:szCs w:val="16"/>
                </w:rPr>
                <w:t>c207</w:t>
              </w:r>
            </w:ins>
          </w:p>
        </w:tc>
        <w:tc>
          <w:tcPr>
            <w:tcW w:w="565" w:type="dxa"/>
            <w:tcBorders>
              <w:left w:val="single" w:sz="4" w:space="0" w:color="auto"/>
            </w:tcBorders>
            <w:vAlign w:val="center"/>
          </w:tcPr>
          <w:p w14:paraId="13D91D23" w14:textId="18EA45B8" w:rsidR="00494D04" w:rsidRPr="007E0F91" w:rsidRDefault="00494D04" w:rsidP="00494D04">
            <w:pPr>
              <w:jc w:val="center"/>
              <w:rPr>
                <w:ins w:id="15090" w:author="Στάθης Καπ" w:date="2023-03-09T06:08:00Z"/>
                <w:sz w:val="16"/>
                <w:szCs w:val="16"/>
              </w:rPr>
            </w:pPr>
            <w:ins w:id="15091"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0B3F743A" w14:textId="74EE2037" w:rsidR="00494D04" w:rsidRPr="007E0F91" w:rsidRDefault="00494D04" w:rsidP="00494D04">
            <w:pPr>
              <w:jc w:val="center"/>
              <w:rPr>
                <w:ins w:id="15092" w:author="Στάθης Καπ" w:date="2023-03-09T06:08:00Z"/>
                <w:sz w:val="16"/>
                <w:szCs w:val="16"/>
              </w:rPr>
            </w:pPr>
            <w:ins w:id="15093"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C5A8481" w14:textId="12CDA2E6" w:rsidR="00494D04" w:rsidRPr="007E0F91" w:rsidRDefault="00494D04" w:rsidP="00494D04">
            <w:pPr>
              <w:jc w:val="center"/>
              <w:rPr>
                <w:ins w:id="15094" w:author="Στάθης Καπ" w:date="2023-03-09T06:08:00Z"/>
                <w:sz w:val="16"/>
                <w:szCs w:val="16"/>
              </w:rPr>
            </w:pPr>
            <w:ins w:id="15095" w:author="Στάθης Καπ" w:date="2023-03-09T07:09:00Z">
              <w:r>
                <w:rPr>
                  <w:rFonts w:ascii="Calibri" w:hAnsi="Calibri" w:cs="Calibri"/>
                  <w:color w:val="000000"/>
                  <w:sz w:val="16"/>
                  <w:szCs w:val="16"/>
                </w:rPr>
                <w:t>860</w:t>
              </w:r>
            </w:ins>
          </w:p>
        </w:tc>
        <w:tc>
          <w:tcPr>
            <w:tcW w:w="708" w:type="dxa"/>
            <w:vAlign w:val="center"/>
          </w:tcPr>
          <w:p w14:paraId="5799FB84" w14:textId="6C8CE1FE" w:rsidR="00494D04" w:rsidRPr="007E0F91" w:rsidRDefault="00494D04" w:rsidP="00494D04">
            <w:pPr>
              <w:jc w:val="center"/>
              <w:rPr>
                <w:ins w:id="15096" w:author="Στάθης Καπ" w:date="2023-03-09T06:08:00Z"/>
                <w:sz w:val="16"/>
                <w:szCs w:val="16"/>
              </w:rPr>
            </w:pPr>
            <w:ins w:id="15097" w:author="Στάθης Καπ" w:date="2023-03-09T07:09:00Z">
              <w:r>
                <w:rPr>
                  <w:rFonts w:ascii="Calibri" w:hAnsi="Calibri" w:cs="Calibri"/>
                  <w:color w:val="000000"/>
                  <w:sz w:val="16"/>
                  <w:szCs w:val="16"/>
                </w:rPr>
                <w:t>7.53</w:t>
              </w:r>
            </w:ins>
          </w:p>
        </w:tc>
        <w:tc>
          <w:tcPr>
            <w:tcW w:w="652" w:type="dxa"/>
            <w:vMerge/>
            <w:tcBorders>
              <w:right w:val="single" w:sz="4" w:space="0" w:color="auto"/>
            </w:tcBorders>
            <w:vAlign w:val="center"/>
          </w:tcPr>
          <w:p w14:paraId="4952C8B3" w14:textId="77777777" w:rsidR="00494D04" w:rsidRPr="007E0F91" w:rsidRDefault="00494D04" w:rsidP="00494D04">
            <w:pPr>
              <w:jc w:val="center"/>
              <w:rPr>
                <w:ins w:id="15098" w:author="Στάθης Καπ" w:date="2023-03-09T06:08:00Z"/>
                <w:sz w:val="16"/>
                <w:szCs w:val="16"/>
              </w:rPr>
            </w:pPr>
          </w:p>
        </w:tc>
        <w:tc>
          <w:tcPr>
            <w:tcW w:w="453" w:type="dxa"/>
            <w:tcBorders>
              <w:left w:val="single" w:sz="4" w:space="0" w:color="auto"/>
            </w:tcBorders>
            <w:vAlign w:val="center"/>
          </w:tcPr>
          <w:p w14:paraId="07EA5B64" w14:textId="38756008" w:rsidR="00494D04" w:rsidRPr="007E0F91" w:rsidRDefault="00494D04" w:rsidP="00494D04">
            <w:pPr>
              <w:jc w:val="center"/>
              <w:rPr>
                <w:ins w:id="15099" w:author="Στάθης Καπ" w:date="2023-03-09T06:08:00Z"/>
                <w:sz w:val="16"/>
                <w:szCs w:val="16"/>
              </w:rPr>
            </w:pPr>
            <w:ins w:id="15100" w:author="Στάθης Καπ" w:date="2023-03-09T07:09:00Z">
              <w:r>
                <w:rPr>
                  <w:rFonts w:ascii="Calibri" w:hAnsi="Calibri" w:cs="Calibri"/>
                  <w:color w:val="000000"/>
                  <w:sz w:val="16"/>
                  <w:szCs w:val="16"/>
                </w:rPr>
                <w:t>870</w:t>
              </w:r>
            </w:ins>
          </w:p>
        </w:tc>
        <w:tc>
          <w:tcPr>
            <w:tcW w:w="454" w:type="dxa"/>
            <w:vAlign w:val="center"/>
          </w:tcPr>
          <w:p w14:paraId="44C0AF12" w14:textId="1FBE1C73" w:rsidR="00494D04" w:rsidRPr="007E0F91" w:rsidRDefault="00494D04" w:rsidP="00494D04">
            <w:pPr>
              <w:jc w:val="center"/>
              <w:rPr>
                <w:ins w:id="15101" w:author="Στάθης Καπ" w:date="2023-03-09T06:08:00Z"/>
                <w:sz w:val="16"/>
                <w:szCs w:val="16"/>
              </w:rPr>
            </w:pPr>
            <w:ins w:id="15102" w:author="Στάθης Καπ" w:date="2023-03-09T07:09:00Z">
              <w:r>
                <w:rPr>
                  <w:rFonts w:ascii="Calibri" w:hAnsi="Calibri" w:cs="Calibri"/>
                  <w:color w:val="000000"/>
                  <w:sz w:val="16"/>
                  <w:szCs w:val="16"/>
                </w:rPr>
                <w:t>-1.16</w:t>
              </w:r>
            </w:ins>
          </w:p>
        </w:tc>
        <w:tc>
          <w:tcPr>
            <w:tcW w:w="454" w:type="dxa"/>
            <w:vAlign w:val="center"/>
          </w:tcPr>
          <w:p w14:paraId="2F0911AB" w14:textId="15CFCB34" w:rsidR="00494D04" w:rsidRPr="007E0F91" w:rsidRDefault="00494D04" w:rsidP="00494D04">
            <w:pPr>
              <w:jc w:val="center"/>
              <w:rPr>
                <w:ins w:id="15103" w:author="Στάθης Καπ" w:date="2023-03-09T06:08:00Z"/>
                <w:sz w:val="16"/>
                <w:szCs w:val="16"/>
              </w:rPr>
            </w:pPr>
            <w:ins w:id="15104"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
          <w:p w14:paraId="09F79595" w14:textId="5FB352B8" w:rsidR="00494D04" w:rsidRPr="007E0F91" w:rsidRDefault="00494D04" w:rsidP="00494D04">
            <w:pPr>
              <w:jc w:val="center"/>
              <w:rPr>
                <w:ins w:id="15105" w:author="Στάθης Καπ" w:date="2023-03-09T06:08:00Z"/>
                <w:sz w:val="16"/>
                <w:szCs w:val="16"/>
              </w:rPr>
            </w:pPr>
            <w:ins w:id="15106" w:author="Στάθης Καπ" w:date="2023-03-09T07:09:00Z">
              <w:r>
                <w:rPr>
                  <w:rFonts w:ascii="Calibri" w:hAnsi="Calibri" w:cs="Calibri"/>
                  <w:color w:val="000000"/>
                  <w:sz w:val="16"/>
                  <w:szCs w:val="16"/>
                </w:rPr>
                <w:t>20.7</w:t>
              </w:r>
            </w:ins>
          </w:p>
        </w:tc>
        <w:tc>
          <w:tcPr>
            <w:tcW w:w="453" w:type="dxa"/>
            <w:tcBorders>
              <w:left w:val="single" w:sz="4" w:space="0" w:color="auto"/>
            </w:tcBorders>
            <w:vAlign w:val="center"/>
          </w:tcPr>
          <w:p w14:paraId="7A321B0A" w14:textId="31640485" w:rsidR="00494D04" w:rsidRPr="007E0F91" w:rsidRDefault="00494D04" w:rsidP="00494D04">
            <w:pPr>
              <w:jc w:val="center"/>
              <w:rPr>
                <w:ins w:id="15107" w:author="Στάθης Καπ" w:date="2023-03-09T06:08:00Z"/>
                <w:sz w:val="16"/>
                <w:szCs w:val="16"/>
              </w:rPr>
            </w:pPr>
            <w:ins w:id="15108" w:author="Στάθης Καπ" w:date="2023-03-09T07:09:00Z">
              <w:r>
                <w:rPr>
                  <w:rFonts w:ascii="Calibri" w:hAnsi="Calibri" w:cs="Calibri"/>
                  <w:color w:val="000000"/>
                  <w:sz w:val="16"/>
                  <w:szCs w:val="16"/>
                </w:rPr>
                <w:t>850</w:t>
              </w:r>
            </w:ins>
          </w:p>
        </w:tc>
        <w:tc>
          <w:tcPr>
            <w:tcW w:w="454" w:type="dxa"/>
            <w:vAlign w:val="center"/>
          </w:tcPr>
          <w:p w14:paraId="6F444B63" w14:textId="6B2FBE58" w:rsidR="00494D04" w:rsidRPr="007E0F91" w:rsidRDefault="00494D04" w:rsidP="00494D04">
            <w:pPr>
              <w:jc w:val="center"/>
              <w:rPr>
                <w:ins w:id="15109" w:author="Στάθης Καπ" w:date="2023-03-09T06:08:00Z"/>
                <w:sz w:val="16"/>
                <w:szCs w:val="16"/>
              </w:rPr>
            </w:pPr>
            <w:ins w:id="15110" w:author="Στάθης Καπ" w:date="2023-03-09T07:09:00Z">
              <w:r>
                <w:rPr>
                  <w:rFonts w:ascii="Calibri" w:hAnsi="Calibri" w:cs="Calibri"/>
                  <w:color w:val="000000"/>
                  <w:sz w:val="16"/>
                  <w:szCs w:val="16"/>
                </w:rPr>
                <w:t>1.16</w:t>
              </w:r>
            </w:ins>
          </w:p>
        </w:tc>
        <w:tc>
          <w:tcPr>
            <w:tcW w:w="454" w:type="dxa"/>
            <w:vAlign w:val="center"/>
          </w:tcPr>
          <w:p w14:paraId="2A0CFF71" w14:textId="7CB8F2EC" w:rsidR="00494D04" w:rsidRPr="007E0F91" w:rsidRDefault="00494D04" w:rsidP="00494D04">
            <w:pPr>
              <w:jc w:val="center"/>
              <w:rPr>
                <w:ins w:id="15111" w:author="Στάθης Καπ" w:date="2023-03-09T06:08:00Z"/>
                <w:sz w:val="16"/>
                <w:szCs w:val="16"/>
              </w:rPr>
            </w:pPr>
            <w:ins w:id="15112"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
          <w:p w14:paraId="4FB049DF" w14:textId="5E4C49CF" w:rsidR="00494D04" w:rsidRPr="007E0F91" w:rsidRDefault="00494D04" w:rsidP="00494D04">
            <w:pPr>
              <w:jc w:val="center"/>
              <w:rPr>
                <w:ins w:id="15113" w:author="Στάθης Καπ" w:date="2023-03-09T06:08:00Z"/>
                <w:sz w:val="16"/>
                <w:szCs w:val="16"/>
              </w:rPr>
            </w:pPr>
            <w:ins w:id="15114" w:author="Στάθης Καπ" w:date="2023-03-09T07:09:00Z">
              <w:r>
                <w:rPr>
                  <w:rFonts w:ascii="Calibri" w:hAnsi="Calibri" w:cs="Calibri"/>
                  <w:color w:val="000000"/>
                  <w:sz w:val="16"/>
                  <w:szCs w:val="16"/>
                </w:rPr>
                <w:t>36.49</w:t>
              </w:r>
            </w:ins>
          </w:p>
        </w:tc>
        <w:tc>
          <w:tcPr>
            <w:tcW w:w="453" w:type="dxa"/>
            <w:tcBorders>
              <w:left w:val="single" w:sz="4" w:space="0" w:color="auto"/>
            </w:tcBorders>
            <w:vAlign w:val="center"/>
          </w:tcPr>
          <w:p w14:paraId="390ED637" w14:textId="51C58F94" w:rsidR="00494D04" w:rsidRPr="007E0F91" w:rsidRDefault="00494D04" w:rsidP="00494D04">
            <w:pPr>
              <w:jc w:val="center"/>
              <w:rPr>
                <w:ins w:id="15115" w:author="Στάθης Καπ" w:date="2023-03-09T06:08:00Z"/>
                <w:sz w:val="16"/>
                <w:szCs w:val="16"/>
              </w:rPr>
            </w:pPr>
            <w:ins w:id="15116" w:author="Στάθης Καπ" w:date="2023-03-09T07:09:00Z">
              <w:r>
                <w:rPr>
                  <w:rFonts w:ascii="Calibri" w:hAnsi="Calibri" w:cs="Calibri"/>
                  <w:color w:val="000000"/>
                  <w:sz w:val="16"/>
                  <w:szCs w:val="16"/>
                </w:rPr>
                <w:t>850</w:t>
              </w:r>
            </w:ins>
          </w:p>
        </w:tc>
        <w:tc>
          <w:tcPr>
            <w:tcW w:w="454" w:type="dxa"/>
            <w:vAlign w:val="center"/>
          </w:tcPr>
          <w:p w14:paraId="093CCC88" w14:textId="6941A1DC" w:rsidR="00494D04" w:rsidRPr="007E0F91" w:rsidRDefault="00494D04" w:rsidP="00494D04">
            <w:pPr>
              <w:jc w:val="center"/>
              <w:rPr>
                <w:ins w:id="15117" w:author="Στάθης Καπ" w:date="2023-03-09T06:08:00Z"/>
                <w:sz w:val="16"/>
                <w:szCs w:val="16"/>
              </w:rPr>
            </w:pPr>
            <w:ins w:id="15118" w:author="Στάθης Καπ" w:date="2023-03-09T07:09:00Z">
              <w:r>
                <w:rPr>
                  <w:rFonts w:ascii="Calibri" w:hAnsi="Calibri" w:cs="Calibri"/>
                  <w:color w:val="000000"/>
                  <w:sz w:val="16"/>
                  <w:szCs w:val="16"/>
                </w:rPr>
                <w:t>1.16</w:t>
              </w:r>
            </w:ins>
          </w:p>
        </w:tc>
        <w:tc>
          <w:tcPr>
            <w:tcW w:w="454" w:type="dxa"/>
            <w:vAlign w:val="center"/>
          </w:tcPr>
          <w:p w14:paraId="7C7F3AFE" w14:textId="006FD28C" w:rsidR="00494D04" w:rsidRPr="007E0F91" w:rsidRDefault="00494D04" w:rsidP="00494D04">
            <w:pPr>
              <w:jc w:val="center"/>
              <w:rPr>
                <w:ins w:id="15119" w:author="Στάθης Καπ" w:date="2023-03-09T06:08:00Z"/>
                <w:sz w:val="16"/>
                <w:szCs w:val="16"/>
              </w:rPr>
            </w:pPr>
            <w:ins w:id="15120" w:author="Στάθης Καπ" w:date="2023-03-09T07:09:00Z">
              <w:r>
                <w:rPr>
                  <w:rFonts w:ascii="Calibri" w:hAnsi="Calibri" w:cs="Calibri"/>
                  <w:color w:val="000000"/>
                  <w:sz w:val="16"/>
                  <w:szCs w:val="16"/>
                </w:rPr>
                <w:t>0.186</w:t>
              </w:r>
            </w:ins>
          </w:p>
        </w:tc>
        <w:tc>
          <w:tcPr>
            <w:tcW w:w="461" w:type="dxa"/>
            <w:tcBorders>
              <w:right w:val="single" w:sz="4" w:space="0" w:color="auto"/>
            </w:tcBorders>
            <w:vAlign w:val="center"/>
          </w:tcPr>
          <w:p w14:paraId="38072E51" w14:textId="5CED072B" w:rsidR="00494D04" w:rsidRPr="007E0F91" w:rsidRDefault="00494D04" w:rsidP="00494D04">
            <w:pPr>
              <w:jc w:val="center"/>
              <w:rPr>
                <w:ins w:id="15121" w:author="Στάθης Καπ" w:date="2023-03-09T06:08:00Z"/>
                <w:sz w:val="16"/>
                <w:szCs w:val="16"/>
              </w:rPr>
            </w:pPr>
            <w:ins w:id="15122" w:author="Στάθης Καπ" w:date="2023-03-09T07:09:00Z">
              <w:r>
                <w:rPr>
                  <w:rFonts w:ascii="Calibri" w:hAnsi="Calibri" w:cs="Calibri"/>
                  <w:color w:val="000000"/>
                  <w:sz w:val="16"/>
                  <w:szCs w:val="16"/>
                </w:rPr>
                <w:t>34.74</w:t>
              </w:r>
            </w:ins>
          </w:p>
        </w:tc>
      </w:tr>
      <w:tr w:rsidR="00494D04" w14:paraId="0D9DF101" w14:textId="77777777" w:rsidTr="009A40F4">
        <w:trPr>
          <w:trHeight w:val="170"/>
          <w:jc w:val="center"/>
          <w:ins w:id="15123"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260EB42" w14:textId="5E00CF4C" w:rsidR="00494D04" w:rsidRPr="007E0F91" w:rsidRDefault="00494D04" w:rsidP="00494D04">
            <w:pPr>
              <w:jc w:val="center"/>
              <w:rPr>
                <w:ins w:id="15124" w:author="Στάθης Καπ" w:date="2023-03-09T06:08:00Z"/>
                <w:sz w:val="16"/>
                <w:szCs w:val="16"/>
              </w:rPr>
            </w:pPr>
            <w:ins w:id="15125" w:author="Στάθης Καπ" w:date="2023-03-09T06:09:00Z">
              <w:r w:rsidRPr="009861B1">
                <w:rPr>
                  <w:rFonts w:ascii="Calibri" w:hAnsi="Calibri" w:cs="Calibri"/>
                  <w:color w:val="000000"/>
                  <w:sz w:val="16"/>
                  <w:szCs w:val="16"/>
                </w:rPr>
                <w:t>c208</w:t>
              </w:r>
            </w:ins>
          </w:p>
        </w:tc>
        <w:tc>
          <w:tcPr>
            <w:tcW w:w="565" w:type="dxa"/>
            <w:tcBorders>
              <w:left w:val="single" w:sz="4" w:space="0" w:color="auto"/>
            </w:tcBorders>
            <w:vAlign w:val="center"/>
          </w:tcPr>
          <w:p w14:paraId="1B2E21EA" w14:textId="7FDAF836" w:rsidR="00494D04" w:rsidRPr="007E0F91" w:rsidRDefault="00494D04" w:rsidP="00494D04">
            <w:pPr>
              <w:jc w:val="center"/>
              <w:rPr>
                <w:ins w:id="15126" w:author="Στάθης Καπ" w:date="2023-03-09T06:08:00Z"/>
                <w:sz w:val="16"/>
                <w:szCs w:val="16"/>
              </w:rPr>
            </w:pPr>
            <w:ins w:id="15127" w:author="Στάθης Καπ" w:date="2023-03-09T07:09:00Z">
              <w:r>
                <w:rPr>
                  <w:rFonts w:ascii="Calibri" w:hAnsi="Calibri" w:cs="Calibri"/>
                  <w:color w:val="000000"/>
                  <w:sz w:val="16"/>
                  <w:szCs w:val="16"/>
                </w:rPr>
                <w:t>950</w:t>
              </w:r>
            </w:ins>
          </w:p>
        </w:tc>
        <w:tc>
          <w:tcPr>
            <w:tcW w:w="679" w:type="dxa"/>
            <w:tcBorders>
              <w:right w:val="single" w:sz="4" w:space="0" w:color="auto"/>
            </w:tcBorders>
            <w:vAlign w:val="center"/>
          </w:tcPr>
          <w:p w14:paraId="53D7C6CD" w14:textId="23F18351" w:rsidR="00494D04" w:rsidRPr="007E0F91" w:rsidRDefault="00494D04" w:rsidP="00494D04">
            <w:pPr>
              <w:jc w:val="center"/>
              <w:rPr>
                <w:ins w:id="15128" w:author="Στάθης Καπ" w:date="2023-03-09T06:08:00Z"/>
                <w:sz w:val="16"/>
                <w:szCs w:val="16"/>
              </w:rPr>
            </w:pPr>
            <w:ins w:id="15129" w:author="Στάθης Καπ" w:date="2023-03-09T07:09:00Z">
              <w:r>
                <w:rPr>
                  <w:rFonts w:ascii="Calibri" w:hAnsi="Calibri" w:cs="Calibri"/>
                  <w:color w:val="000000"/>
                  <w:sz w:val="16"/>
                  <w:szCs w:val="16"/>
                </w:rPr>
                <w:t>930</w:t>
              </w:r>
            </w:ins>
          </w:p>
        </w:tc>
        <w:tc>
          <w:tcPr>
            <w:tcW w:w="453" w:type="dxa"/>
            <w:tcBorders>
              <w:left w:val="single" w:sz="4" w:space="0" w:color="auto"/>
            </w:tcBorders>
            <w:vAlign w:val="center"/>
          </w:tcPr>
          <w:p w14:paraId="17F29A8A" w14:textId="6BDEE892" w:rsidR="00494D04" w:rsidRPr="007E0F91" w:rsidRDefault="00494D04" w:rsidP="00494D04">
            <w:pPr>
              <w:jc w:val="center"/>
              <w:rPr>
                <w:ins w:id="15130" w:author="Στάθης Καπ" w:date="2023-03-09T06:08:00Z"/>
                <w:sz w:val="16"/>
                <w:szCs w:val="16"/>
              </w:rPr>
            </w:pPr>
            <w:ins w:id="15131" w:author="Στάθης Καπ" w:date="2023-03-09T07:09:00Z">
              <w:r>
                <w:rPr>
                  <w:rFonts w:ascii="Calibri" w:hAnsi="Calibri" w:cs="Calibri"/>
                  <w:color w:val="000000"/>
                  <w:sz w:val="16"/>
                  <w:szCs w:val="16"/>
                </w:rPr>
                <w:t>910</w:t>
              </w:r>
            </w:ins>
          </w:p>
        </w:tc>
        <w:tc>
          <w:tcPr>
            <w:tcW w:w="708" w:type="dxa"/>
            <w:vAlign w:val="center"/>
          </w:tcPr>
          <w:p w14:paraId="511F6178" w14:textId="7E63048E" w:rsidR="00494D04" w:rsidRPr="007E0F91" w:rsidRDefault="00494D04" w:rsidP="00494D04">
            <w:pPr>
              <w:jc w:val="center"/>
              <w:rPr>
                <w:ins w:id="15132" w:author="Στάθης Καπ" w:date="2023-03-09T06:08:00Z"/>
                <w:sz w:val="16"/>
                <w:szCs w:val="16"/>
              </w:rPr>
            </w:pPr>
            <w:ins w:id="15133" w:author="Στάθης Καπ" w:date="2023-03-09T07:09:00Z">
              <w:r>
                <w:rPr>
                  <w:rFonts w:ascii="Calibri" w:hAnsi="Calibri" w:cs="Calibri"/>
                  <w:color w:val="000000"/>
                  <w:sz w:val="16"/>
                  <w:szCs w:val="16"/>
                </w:rPr>
                <w:t>4.21</w:t>
              </w:r>
            </w:ins>
          </w:p>
        </w:tc>
        <w:tc>
          <w:tcPr>
            <w:tcW w:w="652" w:type="dxa"/>
            <w:vMerge/>
            <w:tcBorders>
              <w:right w:val="single" w:sz="4" w:space="0" w:color="auto"/>
            </w:tcBorders>
            <w:vAlign w:val="center"/>
          </w:tcPr>
          <w:p w14:paraId="3BEB216B" w14:textId="77777777" w:rsidR="00494D04" w:rsidRPr="007E0F91" w:rsidRDefault="00494D04" w:rsidP="00494D04">
            <w:pPr>
              <w:jc w:val="center"/>
              <w:rPr>
                <w:ins w:id="15134" w:author="Στάθης Καπ" w:date="2023-03-09T06:08:00Z"/>
                <w:sz w:val="16"/>
                <w:szCs w:val="16"/>
              </w:rPr>
            </w:pPr>
          </w:p>
        </w:tc>
        <w:tc>
          <w:tcPr>
            <w:tcW w:w="453" w:type="dxa"/>
            <w:tcBorders>
              <w:left w:val="single" w:sz="4" w:space="0" w:color="auto"/>
            </w:tcBorders>
            <w:vAlign w:val="center"/>
          </w:tcPr>
          <w:p w14:paraId="466DE421" w14:textId="2E424038" w:rsidR="00494D04" w:rsidRPr="007E0F91" w:rsidRDefault="00494D04" w:rsidP="00494D04">
            <w:pPr>
              <w:jc w:val="center"/>
              <w:rPr>
                <w:ins w:id="15135" w:author="Στάθης Καπ" w:date="2023-03-09T06:08:00Z"/>
                <w:sz w:val="16"/>
                <w:szCs w:val="16"/>
              </w:rPr>
            </w:pPr>
            <w:ins w:id="15136" w:author="Στάθης Καπ" w:date="2023-03-09T07:09:00Z">
              <w:r>
                <w:rPr>
                  <w:rFonts w:ascii="Calibri" w:hAnsi="Calibri" w:cs="Calibri"/>
                  <w:color w:val="000000"/>
                  <w:sz w:val="16"/>
                  <w:szCs w:val="16"/>
                </w:rPr>
                <w:t>900</w:t>
              </w:r>
            </w:ins>
          </w:p>
        </w:tc>
        <w:tc>
          <w:tcPr>
            <w:tcW w:w="454" w:type="dxa"/>
            <w:vAlign w:val="center"/>
          </w:tcPr>
          <w:p w14:paraId="00D5B32A" w14:textId="105B4FC1" w:rsidR="00494D04" w:rsidRPr="007E0F91" w:rsidRDefault="00494D04" w:rsidP="00494D04">
            <w:pPr>
              <w:jc w:val="center"/>
              <w:rPr>
                <w:ins w:id="15137" w:author="Στάθης Καπ" w:date="2023-03-09T06:08:00Z"/>
                <w:sz w:val="16"/>
                <w:szCs w:val="16"/>
              </w:rPr>
            </w:pPr>
            <w:ins w:id="15138" w:author="Στάθης Καπ" w:date="2023-03-09T07:09:00Z">
              <w:r>
                <w:rPr>
                  <w:rFonts w:ascii="Calibri" w:hAnsi="Calibri" w:cs="Calibri"/>
                  <w:color w:val="000000"/>
                  <w:sz w:val="16"/>
                  <w:szCs w:val="16"/>
                </w:rPr>
                <w:t>1.1</w:t>
              </w:r>
            </w:ins>
          </w:p>
        </w:tc>
        <w:tc>
          <w:tcPr>
            <w:tcW w:w="454" w:type="dxa"/>
            <w:vAlign w:val="center"/>
          </w:tcPr>
          <w:p w14:paraId="2146F853" w14:textId="5B0263F4" w:rsidR="00494D04" w:rsidRPr="007E0F91" w:rsidRDefault="00494D04" w:rsidP="00494D04">
            <w:pPr>
              <w:jc w:val="center"/>
              <w:rPr>
                <w:ins w:id="15139" w:author="Στάθης Καπ" w:date="2023-03-09T06:08:00Z"/>
                <w:sz w:val="16"/>
                <w:szCs w:val="16"/>
              </w:rPr>
            </w:pPr>
            <w:ins w:id="15140" w:author="Στάθης Καπ" w:date="2023-03-09T07:09:00Z">
              <w:r>
                <w:rPr>
                  <w:rFonts w:ascii="Calibri" w:hAnsi="Calibri" w:cs="Calibri"/>
                  <w:color w:val="000000"/>
                  <w:sz w:val="16"/>
                  <w:szCs w:val="16"/>
                </w:rPr>
                <w:t>0.198</w:t>
              </w:r>
            </w:ins>
          </w:p>
        </w:tc>
        <w:tc>
          <w:tcPr>
            <w:tcW w:w="457" w:type="dxa"/>
            <w:tcBorders>
              <w:right w:val="single" w:sz="4" w:space="0" w:color="auto"/>
            </w:tcBorders>
            <w:vAlign w:val="center"/>
          </w:tcPr>
          <w:p w14:paraId="3AB1461F" w14:textId="05C177AA" w:rsidR="00494D04" w:rsidRPr="007E0F91" w:rsidRDefault="00494D04" w:rsidP="00494D04">
            <w:pPr>
              <w:jc w:val="center"/>
              <w:rPr>
                <w:ins w:id="15141" w:author="Στάθης Καπ" w:date="2023-03-09T06:08:00Z"/>
                <w:sz w:val="16"/>
                <w:szCs w:val="16"/>
              </w:rPr>
            </w:pPr>
            <w:ins w:id="15142" w:author="Στάθης Καπ" w:date="2023-03-09T07:09:00Z">
              <w:r>
                <w:rPr>
                  <w:rFonts w:ascii="Calibri" w:hAnsi="Calibri" w:cs="Calibri"/>
                  <w:color w:val="000000"/>
                  <w:sz w:val="16"/>
                  <w:szCs w:val="16"/>
                </w:rPr>
                <w:t>28.52</w:t>
              </w:r>
            </w:ins>
          </w:p>
        </w:tc>
        <w:tc>
          <w:tcPr>
            <w:tcW w:w="453" w:type="dxa"/>
            <w:tcBorders>
              <w:left w:val="single" w:sz="4" w:space="0" w:color="auto"/>
            </w:tcBorders>
            <w:vAlign w:val="center"/>
          </w:tcPr>
          <w:p w14:paraId="3DDBDA8E" w14:textId="42D15516" w:rsidR="00494D04" w:rsidRPr="007E0F91" w:rsidRDefault="00494D04" w:rsidP="00494D04">
            <w:pPr>
              <w:jc w:val="center"/>
              <w:rPr>
                <w:ins w:id="15143" w:author="Στάθης Καπ" w:date="2023-03-09T06:08:00Z"/>
                <w:sz w:val="16"/>
                <w:szCs w:val="16"/>
              </w:rPr>
            </w:pPr>
            <w:ins w:id="15144" w:author="Στάθης Καπ" w:date="2023-03-09T07:09:00Z">
              <w:r>
                <w:rPr>
                  <w:rFonts w:ascii="Calibri" w:hAnsi="Calibri" w:cs="Calibri"/>
                  <w:color w:val="000000"/>
                  <w:sz w:val="16"/>
                  <w:szCs w:val="16"/>
                </w:rPr>
                <w:t>870</w:t>
              </w:r>
            </w:ins>
          </w:p>
        </w:tc>
        <w:tc>
          <w:tcPr>
            <w:tcW w:w="454" w:type="dxa"/>
            <w:vAlign w:val="center"/>
          </w:tcPr>
          <w:p w14:paraId="365C6017" w14:textId="40466657" w:rsidR="00494D04" w:rsidRPr="007E0F91" w:rsidRDefault="00494D04" w:rsidP="00494D04">
            <w:pPr>
              <w:jc w:val="center"/>
              <w:rPr>
                <w:ins w:id="15145" w:author="Στάθης Καπ" w:date="2023-03-09T06:08:00Z"/>
                <w:sz w:val="16"/>
                <w:szCs w:val="16"/>
              </w:rPr>
            </w:pPr>
            <w:ins w:id="15146" w:author="Στάθης Καπ" w:date="2023-03-09T07:09:00Z">
              <w:r>
                <w:rPr>
                  <w:rFonts w:ascii="Calibri" w:hAnsi="Calibri" w:cs="Calibri"/>
                  <w:color w:val="000000"/>
                  <w:sz w:val="16"/>
                  <w:szCs w:val="16"/>
                </w:rPr>
                <w:t>4.4</w:t>
              </w:r>
            </w:ins>
          </w:p>
        </w:tc>
        <w:tc>
          <w:tcPr>
            <w:tcW w:w="454" w:type="dxa"/>
            <w:vAlign w:val="center"/>
          </w:tcPr>
          <w:p w14:paraId="10DF186B" w14:textId="53D18AD9" w:rsidR="00494D04" w:rsidRPr="007E0F91" w:rsidRDefault="00494D04" w:rsidP="00494D04">
            <w:pPr>
              <w:jc w:val="center"/>
              <w:rPr>
                <w:ins w:id="15147" w:author="Στάθης Καπ" w:date="2023-03-09T06:08:00Z"/>
                <w:sz w:val="16"/>
                <w:szCs w:val="16"/>
              </w:rPr>
            </w:pPr>
            <w:ins w:id="15148" w:author="Στάθης Καπ" w:date="2023-03-09T07:09:00Z">
              <w:r>
                <w:rPr>
                  <w:rFonts w:ascii="Calibri" w:hAnsi="Calibri" w:cs="Calibri"/>
                  <w:color w:val="000000"/>
                  <w:sz w:val="16"/>
                  <w:szCs w:val="16"/>
                </w:rPr>
                <w:t>0.191</w:t>
              </w:r>
            </w:ins>
          </w:p>
        </w:tc>
        <w:tc>
          <w:tcPr>
            <w:tcW w:w="454" w:type="dxa"/>
            <w:tcBorders>
              <w:right w:val="single" w:sz="4" w:space="0" w:color="auto"/>
            </w:tcBorders>
            <w:vAlign w:val="center"/>
          </w:tcPr>
          <w:p w14:paraId="59B86DFA" w14:textId="28C87CA0" w:rsidR="00494D04" w:rsidRPr="007E0F91" w:rsidRDefault="00494D04" w:rsidP="00494D04">
            <w:pPr>
              <w:jc w:val="center"/>
              <w:rPr>
                <w:ins w:id="15149" w:author="Στάθης Καπ" w:date="2023-03-09T06:08:00Z"/>
                <w:sz w:val="16"/>
                <w:szCs w:val="16"/>
              </w:rPr>
            </w:pPr>
            <w:ins w:id="15150" w:author="Στάθης Καπ" w:date="2023-03-09T07:09:00Z">
              <w:r>
                <w:rPr>
                  <w:rFonts w:ascii="Calibri" w:hAnsi="Calibri" w:cs="Calibri"/>
                  <w:color w:val="000000"/>
                  <w:sz w:val="16"/>
                  <w:szCs w:val="16"/>
                </w:rPr>
                <w:t>31.05</w:t>
              </w:r>
            </w:ins>
          </w:p>
        </w:tc>
        <w:tc>
          <w:tcPr>
            <w:tcW w:w="453" w:type="dxa"/>
            <w:tcBorders>
              <w:left w:val="single" w:sz="4" w:space="0" w:color="auto"/>
            </w:tcBorders>
            <w:vAlign w:val="center"/>
          </w:tcPr>
          <w:p w14:paraId="135FF700" w14:textId="7BBA39D2" w:rsidR="00494D04" w:rsidRPr="007E0F91" w:rsidRDefault="00494D04" w:rsidP="00494D04">
            <w:pPr>
              <w:jc w:val="center"/>
              <w:rPr>
                <w:ins w:id="15151" w:author="Στάθης Καπ" w:date="2023-03-09T06:08:00Z"/>
                <w:sz w:val="16"/>
                <w:szCs w:val="16"/>
              </w:rPr>
            </w:pPr>
            <w:ins w:id="15152" w:author="Στάθης Καπ" w:date="2023-03-09T07:09:00Z">
              <w:r>
                <w:rPr>
                  <w:rFonts w:ascii="Calibri" w:hAnsi="Calibri" w:cs="Calibri"/>
                  <w:color w:val="000000"/>
                  <w:sz w:val="16"/>
                  <w:szCs w:val="16"/>
                </w:rPr>
                <w:t>880</w:t>
              </w:r>
            </w:ins>
          </w:p>
        </w:tc>
        <w:tc>
          <w:tcPr>
            <w:tcW w:w="454" w:type="dxa"/>
            <w:vAlign w:val="center"/>
          </w:tcPr>
          <w:p w14:paraId="6393730B" w14:textId="3D5D2158" w:rsidR="00494D04" w:rsidRPr="007E0F91" w:rsidRDefault="00494D04" w:rsidP="00494D04">
            <w:pPr>
              <w:jc w:val="center"/>
              <w:rPr>
                <w:ins w:id="15153" w:author="Στάθης Καπ" w:date="2023-03-09T06:08:00Z"/>
                <w:sz w:val="16"/>
                <w:szCs w:val="16"/>
              </w:rPr>
            </w:pPr>
            <w:ins w:id="15154" w:author="Στάθης Καπ" w:date="2023-03-09T07:09:00Z">
              <w:r>
                <w:rPr>
                  <w:rFonts w:ascii="Calibri" w:hAnsi="Calibri" w:cs="Calibri"/>
                  <w:color w:val="000000"/>
                  <w:sz w:val="16"/>
                  <w:szCs w:val="16"/>
                </w:rPr>
                <w:t>3.3</w:t>
              </w:r>
            </w:ins>
          </w:p>
        </w:tc>
        <w:tc>
          <w:tcPr>
            <w:tcW w:w="454" w:type="dxa"/>
            <w:vAlign w:val="center"/>
          </w:tcPr>
          <w:p w14:paraId="2AB1681B" w14:textId="5F7BA47B" w:rsidR="00494D04" w:rsidRPr="007E0F91" w:rsidRDefault="00494D04" w:rsidP="00494D04">
            <w:pPr>
              <w:jc w:val="center"/>
              <w:rPr>
                <w:ins w:id="15155" w:author="Στάθης Καπ" w:date="2023-03-09T06:08:00Z"/>
                <w:sz w:val="16"/>
                <w:szCs w:val="16"/>
              </w:rPr>
            </w:pPr>
            <w:ins w:id="15156" w:author="Στάθης Καπ" w:date="2023-03-09T07:09:00Z">
              <w:r>
                <w:rPr>
                  <w:rFonts w:ascii="Calibri" w:hAnsi="Calibri" w:cs="Calibri"/>
                  <w:color w:val="000000"/>
                  <w:sz w:val="16"/>
                  <w:szCs w:val="16"/>
                </w:rPr>
                <w:t>0.227</w:t>
              </w:r>
            </w:ins>
          </w:p>
        </w:tc>
        <w:tc>
          <w:tcPr>
            <w:tcW w:w="461" w:type="dxa"/>
            <w:tcBorders>
              <w:right w:val="single" w:sz="4" w:space="0" w:color="auto"/>
            </w:tcBorders>
            <w:vAlign w:val="center"/>
          </w:tcPr>
          <w:p w14:paraId="72F397FE" w14:textId="2561F613" w:rsidR="00494D04" w:rsidRPr="007E0F91" w:rsidRDefault="00494D04" w:rsidP="00494D04">
            <w:pPr>
              <w:jc w:val="center"/>
              <w:rPr>
                <w:ins w:id="15157" w:author="Στάθης Καπ" w:date="2023-03-09T06:08:00Z"/>
                <w:sz w:val="16"/>
                <w:szCs w:val="16"/>
              </w:rPr>
            </w:pPr>
            <w:ins w:id="15158" w:author="Στάθης Καπ" w:date="2023-03-09T07:09:00Z">
              <w:r>
                <w:rPr>
                  <w:rFonts w:ascii="Calibri" w:hAnsi="Calibri" w:cs="Calibri"/>
                  <w:color w:val="000000"/>
                  <w:sz w:val="16"/>
                  <w:szCs w:val="16"/>
                </w:rPr>
                <w:t>18.05</w:t>
              </w:r>
            </w:ins>
          </w:p>
        </w:tc>
      </w:tr>
      <w:tr w:rsidR="00494D04" w14:paraId="20C3DE05" w14:textId="77777777" w:rsidTr="009A40F4">
        <w:trPr>
          <w:trHeight w:val="170"/>
          <w:jc w:val="center"/>
          <w:ins w:id="15159"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DB7E7E2" w14:textId="601D6E80" w:rsidR="00494D04" w:rsidRPr="007E0F91" w:rsidRDefault="00494D04" w:rsidP="00494D04">
            <w:pPr>
              <w:jc w:val="center"/>
              <w:rPr>
                <w:ins w:id="15160" w:author="Στάθης Καπ" w:date="2023-03-09T06:08:00Z"/>
                <w:sz w:val="16"/>
                <w:szCs w:val="16"/>
              </w:rPr>
            </w:pPr>
            <w:ins w:id="15161" w:author="Στάθης Καπ" w:date="2023-03-09T06:09:00Z">
              <w:r w:rsidRPr="009861B1">
                <w:rPr>
                  <w:rFonts w:ascii="Calibri" w:hAnsi="Calibri" w:cs="Calibri"/>
                  <w:color w:val="000000"/>
                  <w:sz w:val="16"/>
                  <w:szCs w:val="16"/>
                </w:rPr>
                <w:t>r101</w:t>
              </w:r>
            </w:ins>
          </w:p>
        </w:tc>
        <w:tc>
          <w:tcPr>
            <w:tcW w:w="565" w:type="dxa"/>
            <w:tcBorders>
              <w:left w:val="single" w:sz="4" w:space="0" w:color="auto"/>
            </w:tcBorders>
            <w:vAlign w:val="center"/>
          </w:tcPr>
          <w:p w14:paraId="2347A51E" w14:textId="793EACCC" w:rsidR="00494D04" w:rsidRPr="007E0F91" w:rsidRDefault="00494D04" w:rsidP="00494D04">
            <w:pPr>
              <w:jc w:val="center"/>
              <w:rPr>
                <w:ins w:id="15162" w:author="Στάθης Καπ" w:date="2023-03-09T06:08:00Z"/>
                <w:sz w:val="16"/>
                <w:szCs w:val="16"/>
              </w:rPr>
            </w:pPr>
            <w:ins w:id="15163" w:author="Στάθης Καπ" w:date="2023-03-09T07:09:00Z">
              <w:r>
                <w:rPr>
                  <w:rFonts w:ascii="Calibri" w:hAnsi="Calibri" w:cs="Calibri"/>
                  <w:color w:val="000000"/>
                  <w:sz w:val="16"/>
                  <w:szCs w:val="16"/>
                </w:rPr>
                <w:t>198</w:t>
              </w:r>
            </w:ins>
          </w:p>
        </w:tc>
        <w:tc>
          <w:tcPr>
            <w:tcW w:w="679" w:type="dxa"/>
            <w:tcBorders>
              <w:right w:val="single" w:sz="4" w:space="0" w:color="auto"/>
            </w:tcBorders>
            <w:vAlign w:val="center"/>
          </w:tcPr>
          <w:p w14:paraId="0E96257A" w14:textId="3CF22300" w:rsidR="00494D04" w:rsidRPr="007E0F91" w:rsidRDefault="00494D04" w:rsidP="00494D04">
            <w:pPr>
              <w:jc w:val="center"/>
              <w:rPr>
                <w:ins w:id="15164" w:author="Στάθης Καπ" w:date="2023-03-09T06:08:00Z"/>
                <w:sz w:val="16"/>
                <w:szCs w:val="16"/>
              </w:rPr>
            </w:pPr>
            <w:ins w:id="15165" w:author="Στάθης Καπ" w:date="2023-03-09T07:09:00Z">
              <w:r>
                <w:rPr>
                  <w:rFonts w:ascii="Calibri" w:hAnsi="Calibri" w:cs="Calibri"/>
                  <w:color w:val="000000"/>
                  <w:sz w:val="16"/>
                  <w:szCs w:val="16"/>
                </w:rPr>
                <w:t>182</w:t>
              </w:r>
            </w:ins>
          </w:p>
        </w:tc>
        <w:tc>
          <w:tcPr>
            <w:tcW w:w="453" w:type="dxa"/>
            <w:tcBorders>
              <w:left w:val="single" w:sz="4" w:space="0" w:color="auto"/>
            </w:tcBorders>
            <w:vAlign w:val="center"/>
          </w:tcPr>
          <w:p w14:paraId="312867ED" w14:textId="1019AFC4" w:rsidR="00494D04" w:rsidRPr="007E0F91" w:rsidRDefault="00494D04" w:rsidP="00494D04">
            <w:pPr>
              <w:jc w:val="center"/>
              <w:rPr>
                <w:ins w:id="15166" w:author="Στάθης Καπ" w:date="2023-03-09T06:08:00Z"/>
                <w:sz w:val="16"/>
                <w:szCs w:val="16"/>
              </w:rPr>
            </w:pPr>
            <w:ins w:id="15167" w:author="Στάθης Καπ" w:date="2023-03-09T07:09:00Z">
              <w:r>
                <w:rPr>
                  <w:rFonts w:ascii="Calibri" w:hAnsi="Calibri" w:cs="Calibri"/>
                  <w:color w:val="000000"/>
                  <w:sz w:val="16"/>
                  <w:szCs w:val="16"/>
                </w:rPr>
                <w:t>143</w:t>
              </w:r>
            </w:ins>
          </w:p>
        </w:tc>
        <w:tc>
          <w:tcPr>
            <w:tcW w:w="708" w:type="dxa"/>
            <w:vAlign w:val="center"/>
          </w:tcPr>
          <w:p w14:paraId="7627C82F" w14:textId="64E8C554" w:rsidR="00494D04" w:rsidRPr="007E0F91" w:rsidRDefault="00494D04" w:rsidP="00494D04">
            <w:pPr>
              <w:jc w:val="center"/>
              <w:rPr>
                <w:ins w:id="15168" w:author="Στάθης Καπ" w:date="2023-03-09T06:08:00Z"/>
                <w:sz w:val="16"/>
                <w:szCs w:val="16"/>
              </w:rPr>
            </w:pPr>
            <w:ins w:id="15169" w:author="Στάθης Καπ" w:date="2023-03-09T07:09:00Z">
              <w:r>
                <w:rPr>
                  <w:rFonts w:ascii="Calibri" w:hAnsi="Calibri" w:cs="Calibri"/>
                  <w:color w:val="000000"/>
                  <w:sz w:val="16"/>
                  <w:szCs w:val="16"/>
                </w:rPr>
                <w:t>27.78</w:t>
              </w:r>
            </w:ins>
          </w:p>
        </w:tc>
        <w:tc>
          <w:tcPr>
            <w:tcW w:w="652" w:type="dxa"/>
            <w:vMerge/>
            <w:tcBorders>
              <w:right w:val="single" w:sz="4" w:space="0" w:color="auto"/>
            </w:tcBorders>
            <w:vAlign w:val="center"/>
          </w:tcPr>
          <w:p w14:paraId="6F37B226" w14:textId="77777777" w:rsidR="00494D04" w:rsidRPr="007E0F91" w:rsidRDefault="00494D04" w:rsidP="00494D04">
            <w:pPr>
              <w:jc w:val="center"/>
              <w:rPr>
                <w:ins w:id="15170" w:author="Στάθης Καπ" w:date="2023-03-09T06:08:00Z"/>
                <w:sz w:val="16"/>
                <w:szCs w:val="16"/>
              </w:rPr>
            </w:pPr>
          </w:p>
        </w:tc>
        <w:tc>
          <w:tcPr>
            <w:tcW w:w="453" w:type="dxa"/>
            <w:tcBorders>
              <w:left w:val="single" w:sz="4" w:space="0" w:color="auto"/>
            </w:tcBorders>
            <w:vAlign w:val="center"/>
          </w:tcPr>
          <w:p w14:paraId="46BA5E68" w14:textId="27FEAA03" w:rsidR="00494D04" w:rsidRPr="007E0F91" w:rsidRDefault="00494D04" w:rsidP="00494D04">
            <w:pPr>
              <w:jc w:val="center"/>
              <w:rPr>
                <w:ins w:id="15171" w:author="Στάθης Καπ" w:date="2023-03-09T06:08:00Z"/>
                <w:sz w:val="16"/>
                <w:szCs w:val="16"/>
              </w:rPr>
            </w:pPr>
            <w:ins w:id="15172" w:author="Στάθης Καπ" w:date="2023-03-09T07:09:00Z">
              <w:r>
                <w:rPr>
                  <w:rFonts w:ascii="Calibri" w:hAnsi="Calibri" w:cs="Calibri"/>
                  <w:color w:val="000000"/>
                  <w:sz w:val="16"/>
                  <w:szCs w:val="16"/>
                </w:rPr>
                <w:t>103</w:t>
              </w:r>
            </w:ins>
          </w:p>
        </w:tc>
        <w:tc>
          <w:tcPr>
            <w:tcW w:w="454" w:type="dxa"/>
            <w:vAlign w:val="center"/>
          </w:tcPr>
          <w:p w14:paraId="76C48655" w14:textId="23A6ACFA" w:rsidR="00494D04" w:rsidRPr="007E0F91" w:rsidRDefault="00494D04" w:rsidP="00494D04">
            <w:pPr>
              <w:jc w:val="center"/>
              <w:rPr>
                <w:ins w:id="15173" w:author="Στάθης Καπ" w:date="2023-03-09T06:08:00Z"/>
                <w:sz w:val="16"/>
                <w:szCs w:val="16"/>
              </w:rPr>
            </w:pPr>
            <w:ins w:id="15174" w:author="Στάθης Καπ" w:date="2023-03-09T07:09:00Z">
              <w:r>
                <w:rPr>
                  <w:rFonts w:ascii="Calibri" w:hAnsi="Calibri" w:cs="Calibri"/>
                  <w:color w:val="000000"/>
                  <w:sz w:val="16"/>
                  <w:szCs w:val="16"/>
                </w:rPr>
                <w:t>27.97</w:t>
              </w:r>
            </w:ins>
          </w:p>
        </w:tc>
        <w:tc>
          <w:tcPr>
            <w:tcW w:w="454" w:type="dxa"/>
            <w:vAlign w:val="center"/>
          </w:tcPr>
          <w:p w14:paraId="6C6260D0" w14:textId="5262C9DC" w:rsidR="00494D04" w:rsidRPr="007E0F91" w:rsidRDefault="00494D04" w:rsidP="00494D04">
            <w:pPr>
              <w:jc w:val="center"/>
              <w:rPr>
                <w:ins w:id="15175" w:author="Στάθης Καπ" w:date="2023-03-09T06:08:00Z"/>
                <w:sz w:val="16"/>
                <w:szCs w:val="16"/>
              </w:rPr>
            </w:pPr>
            <w:ins w:id="15176" w:author="Στάθης Καπ" w:date="2023-03-09T07:09:00Z">
              <w:r>
                <w:rPr>
                  <w:rFonts w:ascii="Calibri" w:hAnsi="Calibri" w:cs="Calibri"/>
                  <w:color w:val="000000"/>
                  <w:sz w:val="16"/>
                  <w:szCs w:val="16"/>
                </w:rPr>
                <w:t>0.152</w:t>
              </w:r>
            </w:ins>
          </w:p>
        </w:tc>
        <w:tc>
          <w:tcPr>
            <w:tcW w:w="457" w:type="dxa"/>
            <w:tcBorders>
              <w:right w:val="single" w:sz="4" w:space="0" w:color="auto"/>
            </w:tcBorders>
            <w:vAlign w:val="center"/>
          </w:tcPr>
          <w:p w14:paraId="1529082C" w14:textId="32E6E200" w:rsidR="00494D04" w:rsidRPr="007E0F91" w:rsidRDefault="00494D04" w:rsidP="00494D04">
            <w:pPr>
              <w:jc w:val="center"/>
              <w:rPr>
                <w:ins w:id="15177" w:author="Στάθης Καπ" w:date="2023-03-09T06:08:00Z"/>
                <w:sz w:val="16"/>
                <w:szCs w:val="16"/>
              </w:rPr>
            </w:pPr>
            <w:ins w:id="15178" w:author="Στάθης Καπ" w:date="2023-03-09T07:09:00Z">
              <w:r>
                <w:rPr>
                  <w:rFonts w:ascii="Calibri" w:hAnsi="Calibri" w:cs="Calibri"/>
                  <w:color w:val="000000"/>
                  <w:sz w:val="16"/>
                  <w:szCs w:val="16"/>
                </w:rPr>
                <w:t>0.65</w:t>
              </w:r>
            </w:ins>
          </w:p>
        </w:tc>
        <w:tc>
          <w:tcPr>
            <w:tcW w:w="453" w:type="dxa"/>
            <w:tcBorders>
              <w:left w:val="single" w:sz="4" w:space="0" w:color="auto"/>
            </w:tcBorders>
            <w:vAlign w:val="center"/>
          </w:tcPr>
          <w:p w14:paraId="622B3628" w14:textId="61602E94" w:rsidR="00494D04" w:rsidRPr="007E0F91" w:rsidRDefault="00494D04" w:rsidP="00494D04">
            <w:pPr>
              <w:jc w:val="center"/>
              <w:rPr>
                <w:ins w:id="15179" w:author="Στάθης Καπ" w:date="2023-03-09T06:08:00Z"/>
                <w:sz w:val="16"/>
                <w:szCs w:val="16"/>
              </w:rPr>
            </w:pPr>
            <w:ins w:id="15180" w:author="Στάθης Καπ" w:date="2023-03-09T07:09:00Z">
              <w:r>
                <w:rPr>
                  <w:rFonts w:ascii="Calibri" w:hAnsi="Calibri" w:cs="Calibri"/>
                  <w:color w:val="000000"/>
                  <w:sz w:val="16"/>
                  <w:szCs w:val="16"/>
                </w:rPr>
                <w:t>126</w:t>
              </w:r>
            </w:ins>
          </w:p>
        </w:tc>
        <w:tc>
          <w:tcPr>
            <w:tcW w:w="454" w:type="dxa"/>
            <w:vAlign w:val="center"/>
          </w:tcPr>
          <w:p w14:paraId="2EC982E2" w14:textId="73504A3E" w:rsidR="00494D04" w:rsidRPr="007E0F91" w:rsidRDefault="00494D04" w:rsidP="00494D04">
            <w:pPr>
              <w:jc w:val="center"/>
              <w:rPr>
                <w:ins w:id="15181" w:author="Στάθης Καπ" w:date="2023-03-09T06:08:00Z"/>
                <w:sz w:val="16"/>
                <w:szCs w:val="16"/>
              </w:rPr>
            </w:pPr>
            <w:ins w:id="15182" w:author="Στάθης Καπ" w:date="2023-03-09T07:09:00Z">
              <w:r>
                <w:rPr>
                  <w:rFonts w:ascii="Calibri" w:hAnsi="Calibri" w:cs="Calibri"/>
                  <w:color w:val="000000"/>
                  <w:sz w:val="16"/>
                  <w:szCs w:val="16"/>
                </w:rPr>
                <w:t>11.89</w:t>
              </w:r>
            </w:ins>
          </w:p>
        </w:tc>
        <w:tc>
          <w:tcPr>
            <w:tcW w:w="454" w:type="dxa"/>
            <w:vAlign w:val="center"/>
          </w:tcPr>
          <w:p w14:paraId="03AEF697" w14:textId="48540875" w:rsidR="00494D04" w:rsidRPr="007E0F91" w:rsidRDefault="00494D04" w:rsidP="00494D04">
            <w:pPr>
              <w:jc w:val="center"/>
              <w:rPr>
                <w:ins w:id="15183" w:author="Στάθης Καπ" w:date="2023-03-09T06:08:00Z"/>
                <w:sz w:val="16"/>
                <w:szCs w:val="16"/>
              </w:rPr>
            </w:pPr>
            <w:ins w:id="15184" w:author="Στάθης Καπ" w:date="2023-03-09T07:09:00Z">
              <w:r>
                <w:rPr>
                  <w:rFonts w:ascii="Calibri" w:hAnsi="Calibri" w:cs="Calibri"/>
                  <w:color w:val="000000"/>
                  <w:sz w:val="16"/>
                  <w:szCs w:val="16"/>
                </w:rPr>
                <w:t>0.162</w:t>
              </w:r>
            </w:ins>
          </w:p>
        </w:tc>
        <w:tc>
          <w:tcPr>
            <w:tcW w:w="454" w:type="dxa"/>
            <w:tcBorders>
              <w:right w:val="single" w:sz="4" w:space="0" w:color="auto"/>
            </w:tcBorders>
            <w:vAlign w:val="center"/>
          </w:tcPr>
          <w:p w14:paraId="6A36B434" w14:textId="5AD54ADE" w:rsidR="00494D04" w:rsidRPr="007E0F91" w:rsidRDefault="00494D04" w:rsidP="00494D04">
            <w:pPr>
              <w:jc w:val="center"/>
              <w:rPr>
                <w:ins w:id="15185" w:author="Στάθης Καπ" w:date="2023-03-09T06:08:00Z"/>
                <w:sz w:val="16"/>
                <w:szCs w:val="16"/>
              </w:rPr>
            </w:pPr>
            <w:ins w:id="15186" w:author="Στάθης Καπ" w:date="2023-03-09T07:09:00Z">
              <w:r>
                <w:rPr>
                  <w:rFonts w:ascii="Calibri" w:hAnsi="Calibri" w:cs="Calibri"/>
                  <w:color w:val="000000"/>
                  <w:sz w:val="16"/>
                  <w:szCs w:val="16"/>
                </w:rPr>
                <w:t>-5.88</w:t>
              </w:r>
            </w:ins>
          </w:p>
        </w:tc>
        <w:tc>
          <w:tcPr>
            <w:tcW w:w="453" w:type="dxa"/>
            <w:tcBorders>
              <w:left w:val="single" w:sz="4" w:space="0" w:color="auto"/>
            </w:tcBorders>
            <w:vAlign w:val="center"/>
          </w:tcPr>
          <w:p w14:paraId="4FAC1551" w14:textId="52C3C934" w:rsidR="00494D04" w:rsidRPr="007E0F91" w:rsidRDefault="00494D04" w:rsidP="00494D04">
            <w:pPr>
              <w:jc w:val="center"/>
              <w:rPr>
                <w:ins w:id="15187" w:author="Στάθης Καπ" w:date="2023-03-09T06:08:00Z"/>
                <w:sz w:val="16"/>
                <w:szCs w:val="16"/>
              </w:rPr>
            </w:pPr>
            <w:ins w:id="15188" w:author="Στάθης Καπ" w:date="2023-03-09T07:09:00Z">
              <w:r>
                <w:rPr>
                  <w:rFonts w:ascii="Calibri" w:hAnsi="Calibri" w:cs="Calibri"/>
                  <w:color w:val="000000"/>
                  <w:sz w:val="16"/>
                  <w:szCs w:val="16"/>
                </w:rPr>
                <w:t>112</w:t>
              </w:r>
            </w:ins>
          </w:p>
        </w:tc>
        <w:tc>
          <w:tcPr>
            <w:tcW w:w="454" w:type="dxa"/>
            <w:vAlign w:val="center"/>
          </w:tcPr>
          <w:p w14:paraId="17BAA9E2" w14:textId="7EC54C1F" w:rsidR="00494D04" w:rsidRPr="007E0F91" w:rsidRDefault="00494D04" w:rsidP="00494D04">
            <w:pPr>
              <w:jc w:val="center"/>
              <w:rPr>
                <w:ins w:id="15189" w:author="Στάθης Καπ" w:date="2023-03-09T06:08:00Z"/>
                <w:sz w:val="16"/>
                <w:szCs w:val="16"/>
              </w:rPr>
            </w:pPr>
            <w:ins w:id="15190" w:author="Στάθης Καπ" w:date="2023-03-09T07:09:00Z">
              <w:r>
                <w:rPr>
                  <w:rFonts w:ascii="Calibri" w:hAnsi="Calibri" w:cs="Calibri"/>
                  <w:color w:val="000000"/>
                  <w:sz w:val="16"/>
                  <w:szCs w:val="16"/>
                </w:rPr>
                <w:t>21.68</w:t>
              </w:r>
            </w:ins>
          </w:p>
        </w:tc>
        <w:tc>
          <w:tcPr>
            <w:tcW w:w="454" w:type="dxa"/>
            <w:vAlign w:val="center"/>
          </w:tcPr>
          <w:p w14:paraId="6F13F454" w14:textId="74580BFE" w:rsidR="00494D04" w:rsidRPr="007E0F91" w:rsidRDefault="00494D04" w:rsidP="00494D04">
            <w:pPr>
              <w:jc w:val="center"/>
              <w:rPr>
                <w:ins w:id="15191" w:author="Στάθης Καπ" w:date="2023-03-09T06:08:00Z"/>
                <w:sz w:val="16"/>
                <w:szCs w:val="16"/>
              </w:rPr>
            </w:pPr>
            <w:ins w:id="15192" w:author="Στάθης Καπ" w:date="2023-03-09T07:09:00Z">
              <w:r>
                <w:rPr>
                  <w:rFonts w:ascii="Calibri" w:hAnsi="Calibri" w:cs="Calibri"/>
                  <w:color w:val="000000"/>
                  <w:sz w:val="16"/>
                  <w:szCs w:val="16"/>
                </w:rPr>
                <w:t>0.167</w:t>
              </w:r>
            </w:ins>
          </w:p>
        </w:tc>
        <w:tc>
          <w:tcPr>
            <w:tcW w:w="461" w:type="dxa"/>
            <w:tcBorders>
              <w:right w:val="single" w:sz="4" w:space="0" w:color="auto"/>
            </w:tcBorders>
            <w:vAlign w:val="center"/>
          </w:tcPr>
          <w:p w14:paraId="6B912151" w14:textId="70D10907" w:rsidR="00494D04" w:rsidRPr="007E0F91" w:rsidRDefault="00494D04" w:rsidP="00494D04">
            <w:pPr>
              <w:jc w:val="center"/>
              <w:rPr>
                <w:ins w:id="15193" w:author="Στάθης Καπ" w:date="2023-03-09T06:08:00Z"/>
                <w:sz w:val="16"/>
                <w:szCs w:val="16"/>
              </w:rPr>
            </w:pPr>
            <w:ins w:id="15194" w:author="Στάθης Καπ" w:date="2023-03-09T07:09:00Z">
              <w:r>
                <w:rPr>
                  <w:rFonts w:ascii="Calibri" w:hAnsi="Calibri" w:cs="Calibri"/>
                  <w:color w:val="000000"/>
                  <w:sz w:val="16"/>
                  <w:szCs w:val="16"/>
                </w:rPr>
                <w:t>-9.15</w:t>
              </w:r>
            </w:ins>
          </w:p>
        </w:tc>
      </w:tr>
      <w:tr w:rsidR="00494D04" w14:paraId="6C8A1DE0" w14:textId="77777777" w:rsidTr="009A40F4">
        <w:trPr>
          <w:trHeight w:val="170"/>
          <w:jc w:val="center"/>
          <w:ins w:id="15195"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33F467B" w14:textId="642500CF" w:rsidR="00494D04" w:rsidRPr="007E0F91" w:rsidRDefault="00494D04" w:rsidP="00494D04">
            <w:pPr>
              <w:jc w:val="center"/>
              <w:rPr>
                <w:ins w:id="15196" w:author="Στάθης Καπ" w:date="2023-03-09T06:08:00Z"/>
                <w:sz w:val="16"/>
                <w:szCs w:val="16"/>
              </w:rPr>
            </w:pPr>
            <w:ins w:id="15197" w:author="Στάθης Καπ" w:date="2023-03-09T06:09:00Z">
              <w:r w:rsidRPr="009861B1">
                <w:rPr>
                  <w:rFonts w:ascii="Calibri" w:hAnsi="Calibri" w:cs="Calibri"/>
                  <w:color w:val="000000"/>
                  <w:sz w:val="16"/>
                  <w:szCs w:val="16"/>
                </w:rPr>
                <w:t>r102</w:t>
              </w:r>
            </w:ins>
          </w:p>
        </w:tc>
        <w:tc>
          <w:tcPr>
            <w:tcW w:w="565" w:type="dxa"/>
            <w:tcBorders>
              <w:left w:val="single" w:sz="4" w:space="0" w:color="auto"/>
            </w:tcBorders>
            <w:vAlign w:val="center"/>
          </w:tcPr>
          <w:p w14:paraId="0D7FCC55" w14:textId="24C81303" w:rsidR="00494D04" w:rsidRPr="007E0F91" w:rsidRDefault="00494D04" w:rsidP="00494D04">
            <w:pPr>
              <w:jc w:val="center"/>
              <w:rPr>
                <w:ins w:id="15198" w:author="Στάθης Καπ" w:date="2023-03-09T06:08:00Z"/>
                <w:sz w:val="16"/>
                <w:szCs w:val="16"/>
              </w:rPr>
            </w:pPr>
            <w:ins w:id="15199" w:author="Στάθης Καπ" w:date="2023-03-09T07:09:00Z">
              <w:r>
                <w:rPr>
                  <w:rFonts w:ascii="Calibri" w:hAnsi="Calibri" w:cs="Calibri"/>
                  <w:color w:val="000000"/>
                  <w:sz w:val="16"/>
                  <w:szCs w:val="16"/>
                </w:rPr>
                <w:t>286</w:t>
              </w:r>
            </w:ins>
          </w:p>
        </w:tc>
        <w:tc>
          <w:tcPr>
            <w:tcW w:w="679" w:type="dxa"/>
            <w:tcBorders>
              <w:right w:val="single" w:sz="4" w:space="0" w:color="auto"/>
            </w:tcBorders>
            <w:vAlign w:val="center"/>
          </w:tcPr>
          <w:p w14:paraId="7ACE7EB7" w14:textId="2C0667A9" w:rsidR="00494D04" w:rsidRPr="007E0F91" w:rsidRDefault="00494D04" w:rsidP="00494D04">
            <w:pPr>
              <w:jc w:val="center"/>
              <w:rPr>
                <w:ins w:id="15200" w:author="Στάθης Καπ" w:date="2023-03-09T06:08:00Z"/>
                <w:sz w:val="16"/>
                <w:szCs w:val="16"/>
              </w:rPr>
            </w:pPr>
            <w:ins w:id="15201"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5EE02844" w14:textId="45413827" w:rsidR="00494D04" w:rsidRPr="007E0F91" w:rsidRDefault="00494D04" w:rsidP="00494D04">
            <w:pPr>
              <w:jc w:val="center"/>
              <w:rPr>
                <w:ins w:id="15202" w:author="Στάθης Καπ" w:date="2023-03-09T06:08:00Z"/>
                <w:sz w:val="16"/>
                <w:szCs w:val="16"/>
              </w:rPr>
            </w:pPr>
            <w:ins w:id="15203" w:author="Στάθης Καπ" w:date="2023-03-09T07:09:00Z">
              <w:r>
                <w:rPr>
                  <w:rFonts w:ascii="Calibri" w:hAnsi="Calibri" w:cs="Calibri"/>
                  <w:color w:val="000000"/>
                  <w:sz w:val="16"/>
                  <w:szCs w:val="16"/>
                </w:rPr>
                <w:t>213</w:t>
              </w:r>
            </w:ins>
          </w:p>
        </w:tc>
        <w:tc>
          <w:tcPr>
            <w:tcW w:w="708" w:type="dxa"/>
            <w:vAlign w:val="center"/>
          </w:tcPr>
          <w:p w14:paraId="5875A739" w14:textId="04EDAA9E" w:rsidR="00494D04" w:rsidRPr="007E0F91" w:rsidRDefault="00494D04" w:rsidP="00494D04">
            <w:pPr>
              <w:jc w:val="center"/>
              <w:rPr>
                <w:ins w:id="15204" w:author="Στάθης Καπ" w:date="2023-03-09T06:08:00Z"/>
                <w:sz w:val="16"/>
                <w:szCs w:val="16"/>
              </w:rPr>
            </w:pPr>
            <w:ins w:id="15205" w:author="Στάθης Καπ" w:date="2023-03-09T07:09:00Z">
              <w:r>
                <w:rPr>
                  <w:rFonts w:ascii="Calibri" w:hAnsi="Calibri" w:cs="Calibri"/>
                  <w:color w:val="000000"/>
                  <w:sz w:val="16"/>
                  <w:szCs w:val="16"/>
                </w:rPr>
                <w:t>25.52</w:t>
              </w:r>
            </w:ins>
          </w:p>
        </w:tc>
        <w:tc>
          <w:tcPr>
            <w:tcW w:w="652" w:type="dxa"/>
            <w:vMerge/>
            <w:tcBorders>
              <w:right w:val="single" w:sz="4" w:space="0" w:color="auto"/>
            </w:tcBorders>
            <w:vAlign w:val="center"/>
          </w:tcPr>
          <w:p w14:paraId="349D0C7A" w14:textId="77777777" w:rsidR="00494D04" w:rsidRPr="007E0F91" w:rsidRDefault="00494D04" w:rsidP="00494D04">
            <w:pPr>
              <w:jc w:val="center"/>
              <w:rPr>
                <w:ins w:id="15206" w:author="Στάθης Καπ" w:date="2023-03-09T06:08:00Z"/>
                <w:sz w:val="16"/>
                <w:szCs w:val="16"/>
              </w:rPr>
            </w:pPr>
          </w:p>
        </w:tc>
        <w:tc>
          <w:tcPr>
            <w:tcW w:w="453" w:type="dxa"/>
            <w:tcBorders>
              <w:left w:val="single" w:sz="4" w:space="0" w:color="auto"/>
            </w:tcBorders>
            <w:vAlign w:val="center"/>
          </w:tcPr>
          <w:p w14:paraId="07F464D6" w14:textId="6E2D2D9B" w:rsidR="00494D04" w:rsidRPr="007E0F91" w:rsidRDefault="00494D04" w:rsidP="00494D04">
            <w:pPr>
              <w:jc w:val="center"/>
              <w:rPr>
                <w:ins w:id="15207" w:author="Στάθης Καπ" w:date="2023-03-09T06:08:00Z"/>
                <w:sz w:val="16"/>
                <w:szCs w:val="16"/>
              </w:rPr>
            </w:pPr>
            <w:ins w:id="15208" w:author="Στάθης Καπ" w:date="2023-03-09T07:09:00Z">
              <w:r>
                <w:rPr>
                  <w:rFonts w:ascii="Calibri" w:hAnsi="Calibri" w:cs="Calibri"/>
                  <w:color w:val="000000"/>
                  <w:sz w:val="16"/>
                  <w:szCs w:val="16"/>
                </w:rPr>
                <w:t>239</w:t>
              </w:r>
            </w:ins>
          </w:p>
        </w:tc>
        <w:tc>
          <w:tcPr>
            <w:tcW w:w="454" w:type="dxa"/>
            <w:vAlign w:val="center"/>
          </w:tcPr>
          <w:p w14:paraId="45CD2847" w14:textId="443295F5" w:rsidR="00494D04" w:rsidRPr="007E0F91" w:rsidRDefault="00494D04" w:rsidP="00494D04">
            <w:pPr>
              <w:jc w:val="center"/>
              <w:rPr>
                <w:ins w:id="15209" w:author="Στάθης Καπ" w:date="2023-03-09T06:08:00Z"/>
                <w:sz w:val="16"/>
                <w:szCs w:val="16"/>
              </w:rPr>
            </w:pPr>
            <w:ins w:id="15210" w:author="Στάθης Καπ" w:date="2023-03-09T07:09:00Z">
              <w:r>
                <w:rPr>
                  <w:rFonts w:ascii="Calibri" w:hAnsi="Calibri" w:cs="Calibri"/>
                  <w:color w:val="000000"/>
                  <w:sz w:val="16"/>
                  <w:szCs w:val="16"/>
                </w:rPr>
                <w:t>-12.21</w:t>
              </w:r>
            </w:ins>
          </w:p>
        </w:tc>
        <w:tc>
          <w:tcPr>
            <w:tcW w:w="454" w:type="dxa"/>
            <w:vAlign w:val="center"/>
          </w:tcPr>
          <w:p w14:paraId="6A8F1105" w14:textId="679C8DC0" w:rsidR="00494D04" w:rsidRPr="007E0F91" w:rsidRDefault="00494D04" w:rsidP="00494D04">
            <w:pPr>
              <w:jc w:val="center"/>
              <w:rPr>
                <w:ins w:id="15211" w:author="Στάθης Καπ" w:date="2023-03-09T06:08:00Z"/>
                <w:sz w:val="16"/>
                <w:szCs w:val="16"/>
              </w:rPr>
            </w:pPr>
            <w:ins w:id="15212" w:author="Στάθης Καπ" w:date="2023-03-09T07:09:00Z">
              <w:r>
                <w:rPr>
                  <w:rFonts w:ascii="Calibri" w:hAnsi="Calibri" w:cs="Calibri"/>
                  <w:color w:val="000000"/>
                  <w:sz w:val="16"/>
                  <w:szCs w:val="16"/>
                </w:rPr>
                <w:t>0.164</w:t>
              </w:r>
            </w:ins>
          </w:p>
        </w:tc>
        <w:tc>
          <w:tcPr>
            <w:tcW w:w="457" w:type="dxa"/>
            <w:tcBorders>
              <w:right w:val="single" w:sz="4" w:space="0" w:color="auto"/>
            </w:tcBorders>
            <w:vAlign w:val="center"/>
          </w:tcPr>
          <w:p w14:paraId="0D8CD5DF" w14:textId="7BF6E074" w:rsidR="00494D04" w:rsidRPr="007E0F91" w:rsidRDefault="00494D04" w:rsidP="00494D04">
            <w:pPr>
              <w:jc w:val="center"/>
              <w:rPr>
                <w:ins w:id="15213" w:author="Στάθης Καπ" w:date="2023-03-09T06:08:00Z"/>
                <w:sz w:val="16"/>
                <w:szCs w:val="16"/>
              </w:rPr>
            </w:pPr>
            <w:ins w:id="15214" w:author="Στάθης Καπ" w:date="2023-03-09T07:09:00Z">
              <w:r>
                <w:rPr>
                  <w:rFonts w:ascii="Calibri" w:hAnsi="Calibri" w:cs="Calibri"/>
                  <w:color w:val="000000"/>
                  <w:sz w:val="16"/>
                  <w:szCs w:val="16"/>
                </w:rPr>
                <w:t>6.29</w:t>
              </w:r>
            </w:ins>
          </w:p>
        </w:tc>
        <w:tc>
          <w:tcPr>
            <w:tcW w:w="453" w:type="dxa"/>
            <w:tcBorders>
              <w:left w:val="single" w:sz="4" w:space="0" w:color="auto"/>
            </w:tcBorders>
            <w:vAlign w:val="center"/>
          </w:tcPr>
          <w:p w14:paraId="6EF57273" w14:textId="2F168507" w:rsidR="00494D04" w:rsidRPr="007E0F91" w:rsidRDefault="00494D04" w:rsidP="00494D04">
            <w:pPr>
              <w:jc w:val="center"/>
              <w:rPr>
                <w:ins w:id="15215" w:author="Στάθης Καπ" w:date="2023-03-09T06:08:00Z"/>
                <w:sz w:val="16"/>
                <w:szCs w:val="16"/>
              </w:rPr>
            </w:pPr>
            <w:ins w:id="15216" w:author="Στάθης Καπ" w:date="2023-03-09T07:09:00Z">
              <w:r>
                <w:rPr>
                  <w:rFonts w:ascii="Calibri" w:hAnsi="Calibri" w:cs="Calibri"/>
                  <w:color w:val="000000"/>
                  <w:sz w:val="16"/>
                  <w:szCs w:val="16"/>
                </w:rPr>
                <w:t>221</w:t>
              </w:r>
            </w:ins>
          </w:p>
        </w:tc>
        <w:tc>
          <w:tcPr>
            <w:tcW w:w="454" w:type="dxa"/>
            <w:vAlign w:val="center"/>
          </w:tcPr>
          <w:p w14:paraId="59348695" w14:textId="529EA29C" w:rsidR="00494D04" w:rsidRPr="007E0F91" w:rsidRDefault="00494D04" w:rsidP="00494D04">
            <w:pPr>
              <w:jc w:val="center"/>
              <w:rPr>
                <w:ins w:id="15217" w:author="Στάθης Καπ" w:date="2023-03-09T06:08:00Z"/>
                <w:sz w:val="16"/>
                <w:szCs w:val="16"/>
              </w:rPr>
            </w:pPr>
            <w:ins w:id="15218" w:author="Στάθης Καπ" w:date="2023-03-09T07:09:00Z">
              <w:r>
                <w:rPr>
                  <w:rFonts w:ascii="Calibri" w:hAnsi="Calibri" w:cs="Calibri"/>
                  <w:color w:val="000000"/>
                  <w:sz w:val="16"/>
                  <w:szCs w:val="16"/>
                </w:rPr>
                <w:t>-3.76</w:t>
              </w:r>
            </w:ins>
          </w:p>
        </w:tc>
        <w:tc>
          <w:tcPr>
            <w:tcW w:w="454" w:type="dxa"/>
            <w:vAlign w:val="center"/>
          </w:tcPr>
          <w:p w14:paraId="4F1BF60B" w14:textId="337F8694" w:rsidR="00494D04" w:rsidRPr="007E0F91" w:rsidRDefault="00494D04" w:rsidP="00494D04">
            <w:pPr>
              <w:jc w:val="center"/>
              <w:rPr>
                <w:ins w:id="15219" w:author="Στάθης Καπ" w:date="2023-03-09T06:08:00Z"/>
                <w:sz w:val="16"/>
                <w:szCs w:val="16"/>
              </w:rPr>
            </w:pPr>
            <w:ins w:id="15220" w:author="Στάθης Καπ" w:date="2023-03-09T07:09:00Z">
              <w:r>
                <w:rPr>
                  <w:rFonts w:ascii="Calibri" w:hAnsi="Calibri" w:cs="Calibri"/>
                  <w:color w:val="000000"/>
                  <w:sz w:val="16"/>
                  <w:szCs w:val="16"/>
                </w:rPr>
                <w:t>0.178</w:t>
              </w:r>
            </w:ins>
          </w:p>
        </w:tc>
        <w:tc>
          <w:tcPr>
            <w:tcW w:w="454" w:type="dxa"/>
            <w:tcBorders>
              <w:right w:val="single" w:sz="4" w:space="0" w:color="auto"/>
            </w:tcBorders>
            <w:vAlign w:val="center"/>
          </w:tcPr>
          <w:p w14:paraId="7EBADDC2" w14:textId="3E5ABAA0" w:rsidR="00494D04" w:rsidRPr="007E0F91" w:rsidRDefault="00494D04" w:rsidP="00494D04">
            <w:pPr>
              <w:jc w:val="center"/>
              <w:rPr>
                <w:ins w:id="15221" w:author="Στάθης Καπ" w:date="2023-03-09T06:08:00Z"/>
                <w:sz w:val="16"/>
                <w:szCs w:val="16"/>
              </w:rPr>
            </w:pPr>
            <w:ins w:id="15222" w:author="Στάθης Καπ" w:date="2023-03-09T07:09:00Z">
              <w:r>
                <w:rPr>
                  <w:rFonts w:ascii="Calibri" w:hAnsi="Calibri" w:cs="Calibri"/>
                  <w:color w:val="000000"/>
                  <w:sz w:val="16"/>
                  <w:szCs w:val="16"/>
                </w:rPr>
                <w:t>-1.71</w:t>
              </w:r>
            </w:ins>
          </w:p>
        </w:tc>
        <w:tc>
          <w:tcPr>
            <w:tcW w:w="453" w:type="dxa"/>
            <w:tcBorders>
              <w:left w:val="single" w:sz="4" w:space="0" w:color="auto"/>
            </w:tcBorders>
            <w:vAlign w:val="center"/>
          </w:tcPr>
          <w:p w14:paraId="61DA4C8B" w14:textId="25334940" w:rsidR="00494D04" w:rsidRPr="007E0F91" w:rsidRDefault="00494D04" w:rsidP="00494D04">
            <w:pPr>
              <w:jc w:val="center"/>
              <w:rPr>
                <w:ins w:id="15223" w:author="Στάθης Καπ" w:date="2023-03-09T06:08:00Z"/>
                <w:sz w:val="16"/>
                <w:szCs w:val="16"/>
              </w:rPr>
            </w:pPr>
            <w:ins w:id="15224" w:author="Στάθης Καπ" w:date="2023-03-09T07:09:00Z">
              <w:r>
                <w:rPr>
                  <w:rFonts w:ascii="Calibri" w:hAnsi="Calibri" w:cs="Calibri"/>
                  <w:color w:val="000000"/>
                  <w:sz w:val="16"/>
                  <w:szCs w:val="16"/>
                </w:rPr>
                <w:t>230</w:t>
              </w:r>
            </w:ins>
          </w:p>
        </w:tc>
        <w:tc>
          <w:tcPr>
            <w:tcW w:w="454" w:type="dxa"/>
            <w:vAlign w:val="center"/>
          </w:tcPr>
          <w:p w14:paraId="0EB74E16" w14:textId="4C6C4CF7" w:rsidR="00494D04" w:rsidRPr="007E0F91" w:rsidRDefault="00494D04" w:rsidP="00494D04">
            <w:pPr>
              <w:jc w:val="center"/>
              <w:rPr>
                <w:ins w:id="15225" w:author="Στάθης Καπ" w:date="2023-03-09T06:08:00Z"/>
                <w:sz w:val="16"/>
                <w:szCs w:val="16"/>
              </w:rPr>
            </w:pPr>
            <w:ins w:id="15226" w:author="Στάθης Καπ" w:date="2023-03-09T07:09:00Z">
              <w:r>
                <w:rPr>
                  <w:rFonts w:ascii="Calibri" w:hAnsi="Calibri" w:cs="Calibri"/>
                  <w:color w:val="000000"/>
                  <w:sz w:val="16"/>
                  <w:szCs w:val="16"/>
                </w:rPr>
                <w:t>-7.98</w:t>
              </w:r>
            </w:ins>
          </w:p>
        </w:tc>
        <w:tc>
          <w:tcPr>
            <w:tcW w:w="454" w:type="dxa"/>
            <w:vAlign w:val="center"/>
          </w:tcPr>
          <w:p w14:paraId="293B5073" w14:textId="0A31FEBC" w:rsidR="00494D04" w:rsidRPr="007E0F91" w:rsidRDefault="00494D04" w:rsidP="00494D04">
            <w:pPr>
              <w:jc w:val="center"/>
              <w:rPr>
                <w:ins w:id="15227" w:author="Στάθης Καπ" w:date="2023-03-09T06:08:00Z"/>
                <w:sz w:val="16"/>
                <w:szCs w:val="16"/>
              </w:rPr>
            </w:pPr>
            <w:ins w:id="15228" w:author="Στάθης Καπ" w:date="2023-03-09T07:09:00Z">
              <w:r>
                <w:rPr>
                  <w:rFonts w:ascii="Calibri" w:hAnsi="Calibri" w:cs="Calibri"/>
                  <w:color w:val="000000"/>
                  <w:sz w:val="16"/>
                  <w:szCs w:val="16"/>
                </w:rPr>
                <w:t>0.197</w:t>
              </w:r>
            </w:ins>
          </w:p>
        </w:tc>
        <w:tc>
          <w:tcPr>
            <w:tcW w:w="461" w:type="dxa"/>
            <w:tcBorders>
              <w:right w:val="single" w:sz="4" w:space="0" w:color="auto"/>
            </w:tcBorders>
            <w:vAlign w:val="center"/>
          </w:tcPr>
          <w:p w14:paraId="638A16EE" w14:textId="3B0629F8" w:rsidR="00494D04" w:rsidRPr="007E0F91" w:rsidRDefault="00494D04" w:rsidP="00494D04">
            <w:pPr>
              <w:jc w:val="center"/>
              <w:rPr>
                <w:ins w:id="15229" w:author="Στάθης Καπ" w:date="2023-03-09T06:08:00Z"/>
                <w:sz w:val="16"/>
                <w:szCs w:val="16"/>
              </w:rPr>
            </w:pPr>
            <w:ins w:id="15230" w:author="Στάθης Καπ" w:date="2023-03-09T07:09:00Z">
              <w:r>
                <w:rPr>
                  <w:rFonts w:ascii="Calibri" w:hAnsi="Calibri" w:cs="Calibri"/>
                  <w:color w:val="000000"/>
                  <w:sz w:val="16"/>
                  <w:szCs w:val="16"/>
                </w:rPr>
                <w:t>-12.57</w:t>
              </w:r>
            </w:ins>
          </w:p>
        </w:tc>
      </w:tr>
      <w:tr w:rsidR="00494D04" w14:paraId="5B43B960" w14:textId="77777777" w:rsidTr="009A40F4">
        <w:trPr>
          <w:trHeight w:val="170"/>
          <w:jc w:val="center"/>
          <w:ins w:id="15231"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AA95C" w14:textId="7A9CFD02" w:rsidR="00494D04" w:rsidRPr="007E0F91" w:rsidRDefault="00494D04" w:rsidP="00494D04">
            <w:pPr>
              <w:jc w:val="center"/>
              <w:rPr>
                <w:ins w:id="15232" w:author="Στάθης Καπ" w:date="2023-03-09T06:08:00Z"/>
                <w:sz w:val="16"/>
                <w:szCs w:val="16"/>
              </w:rPr>
            </w:pPr>
            <w:ins w:id="15233" w:author="Στάθης Καπ" w:date="2023-03-09T06:09:00Z">
              <w:r w:rsidRPr="009861B1">
                <w:rPr>
                  <w:rFonts w:ascii="Calibri" w:hAnsi="Calibri" w:cs="Calibri"/>
                  <w:color w:val="000000"/>
                  <w:sz w:val="16"/>
                  <w:szCs w:val="16"/>
                </w:rPr>
                <w:t>r103</w:t>
              </w:r>
            </w:ins>
          </w:p>
        </w:tc>
        <w:tc>
          <w:tcPr>
            <w:tcW w:w="565" w:type="dxa"/>
            <w:tcBorders>
              <w:left w:val="single" w:sz="4" w:space="0" w:color="auto"/>
            </w:tcBorders>
            <w:vAlign w:val="center"/>
          </w:tcPr>
          <w:p w14:paraId="180FFFF2" w14:textId="63AC8D36" w:rsidR="00494D04" w:rsidRPr="007E0F91" w:rsidRDefault="00494D04" w:rsidP="00494D04">
            <w:pPr>
              <w:jc w:val="center"/>
              <w:rPr>
                <w:ins w:id="15234" w:author="Στάθης Καπ" w:date="2023-03-09T06:08:00Z"/>
                <w:sz w:val="16"/>
                <w:szCs w:val="16"/>
              </w:rPr>
            </w:pPr>
            <w:ins w:id="15235"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
          <w:p w14:paraId="38DAB25E" w14:textId="687DCBE1" w:rsidR="00494D04" w:rsidRPr="007E0F91" w:rsidRDefault="00494D04" w:rsidP="00494D04">
            <w:pPr>
              <w:jc w:val="center"/>
              <w:rPr>
                <w:ins w:id="15236" w:author="Στάθης Καπ" w:date="2023-03-09T06:08:00Z"/>
                <w:sz w:val="16"/>
                <w:szCs w:val="16"/>
              </w:rPr>
            </w:pPr>
            <w:ins w:id="15237"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38F9969E" w14:textId="45D1F16F" w:rsidR="00494D04" w:rsidRPr="007E0F91" w:rsidRDefault="00494D04" w:rsidP="00494D04">
            <w:pPr>
              <w:jc w:val="center"/>
              <w:rPr>
                <w:ins w:id="15238" w:author="Στάθης Καπ" w:date="2023-03-09T06:08:00Z"/>
                <w:sz w:val="16"/>
                <w:szCs w:val="16"/>
              </w:rPr>
            </w:pPr>
            <w:ins w:id="15239" w:author="Στάθης Καπ" w:date="2023-03-09T07:09:00Z">
              <w:r>
                <w:rPr>
                  <w:rFonts w:ascii="Calibri" w:hAnsi="Calibri" w:cs="Calibri"/>
                  <w:color w:val="000000"/>
                  <w:sz w:val="16"/>
                  <w:szCs w:val="16"/>
                </w:rPr>
                <w:t>248</w:t>
              </w:r>
            </w:ins>
          </w:p>
        </w:tc>
        <w:tc>
          <w:tcPr>
            <w:tcW w:w="708" w:type="dxa"/>
            <w:vAlign w:val="center"/>
          </w:tcPr>
          <w:p w14:paraId="5A13F667" w14:textId="75561D88" w:rsidR="00494D04" w:rsidRPr="007E0F91" w:rsidRDefault="00494D04" w:rsidP="00494D04">
            <w:pPr>
              <w:jc w:val="center"/>
              <w:rPr>
                <w:ins w:id="15240" w:author="Στάθης Καπ" w:date="2023-03-09T06:08:00Z"/>
                <w:sz w:val="16"/>
                <w:szCs w:val="16"/>
              </w:rPr>
            </w:pPr>
            <w:ins w:id="15241" w:author="Στάθης Καπ" w:date="2023-03-09T07:09:00Z">
              <w:r>
                <w:rPr>
                  <w:rFonts w:ascii="Calibri" w:hAnsi="Calibri" w:cs="Calibri"/>
                  <w:color w:val="000000"/>
                  <w:sz w:val="16"/>
                  <w:szCs w:val="16"/>
                </w:rPr>
                <w:t>15.36</w:t>
              </w:r>
            </w:ins>
          </w:p>
        </w:tc>
        <w:tc>
          <w:tcPr>
            <w:tcW w:w="652" w:type="dxa"/>
            <w:vMerge/>
            <w:tcBorders>
              <w:right w:val="single" w:sz="4" w:space="0" w:color="auto"/>
            </w:tcBorders>
            <w:vAlign w:val="center"/>
          </w:tcPr>
          <w:p w14:paraId="4AE0A070" w14:textId="77777777" w:rsidR="00494D04" w:rsidRPr="007E0F91" w:rsidRDefault="00494D04" w:rsidP="00494D04">
            <w:pPr>
              <w:jc w:val="center"/>
              <w:rPr>
                <w:ins w:id="15242" w:author="Στάθης Καπ" w:date="2023-03-09T06:08:00Z"/>
                <w:sz w:val="16"/>
                <w:szCs w:val="16"/>
              </w:rPr>
            </w:pPr>
          </w:p>
        </w:tc>
        <w:tc>
          <w:tcPr>
            <w:tcW w:w="453" w:type="dxa"/>
            <w:tcBorders>
              <w:left w:val="single" w:sz="4" w:space="0" w:color="auto"/>
            </w:tcBorders>
            <w:vAlign w:val="center"/>
          </w:tcPr>
          <w:p w14:paraId="2677CC6B" w14:textId="200DE2CE" w:rsidR="00494D04" w:rsidRPr="007E0F91" w:rsidRDefault="00494D04" w:rsidP="00494D04">
            <w:pPr>
              <w:jc w:val="center"/>
              <w:rPr>
                <w:ins w:id="15243" w:author="Στάθης Καπ" w:date="2023-03-09T06:08:00Z"/>
                <w:sz w:val="16"/>
                <w:szCs w:val="16"/>
              </w:rPr>
            </w:pPr>
            <w:ins w:id="15244" w:author="Στάθης Καπ" w:date="2023-03-09T07:09:00Z">
              <w:r>
                <w:rPr>
                  <w:rFonts w:ascii="Calibri" w:hAnsi="Calibri" w:cs="Calibri"/>
                  <w:color w:val="000000"/>
                  <w:sz w:val="16"/>
                  <w:szCs w:val="16"/>
                </w:rPr>
                <w:t>262</w:t>
              </w:r>
            </w:ins>
          </w:p>
        </w:tc>
        <w:tc>
          <w:tcPr>
            <w:tcW w:w="454" w:type="dxa"/>
            <w:vAlign w:val="center"/>
          </w:tcPr>
          <w:p w14:paraId="5CE9F5A4" w14:textId="7B4ABFDE" w:rsidR="00494D04" w:rsidRPr="007E0F91" w:rsidRDefault="00494D04" w:rsidP="00494D04">
            <w:pPr>
              <w:jc w:val="center"/>
              <w:rPr>
                <w:ins w:id="15245" w:author="Στάθης Καπ" w:date="2023-03-09T06:08:00Z"/>
                <w:sz w:val="16"/>
                <w:szCs w:val="16"/>
              </w:rPr>
            </w:pPr>
            <w:ins w:id="15246" w:author="Στάθης Καπ" w:date="2023-03-09T07:09:00Z">
              <w:r>
                <w:rPr>
                  <w:rFonts w:ascii="Calibri" w:hAnsi="Calibri" w:cs="Calibri"/>
                  <w:color w:val="000000"/>
                  <w:sz w:val="16"/>
                  <w:szCs w:val="16"/>
                </w:rPr>
                <w:t>-5.65</w:t>
              </w:r>
            </w:ins>
          </w:p>
        </w:tc>
        <w:tc>
          <w:tcPr>
            <w:tcW w:w="454" w:type="dxa"/>
            <w:vAlign w:val="center"/>
          </w:tcPr>
          <w:p w14:paraId="16818D71" w14:textId="56936A45" w:rsidR="00494D04" w:rsidRPr="007E0F91" w:rsidRDefault="00494D04" w:rsidP="00494D04">
            <w:pPr>
              <w:jc w:val="center"/>
              <w:rPr>
                <w:ins w:id="15247" w:author="Στάθης Καπ" w:date="2023-03-09T06:08:00Z"/>
                <w:sz w:val="16"/>
                <w:szCs w:val="16"/>
              </w:rPr>
            </w:pPr>
            <w:ins w:id="15248"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
          <w:p w14:paraId="031BDB02" w14:textId="7060B6F3" w:rsidR="00494D04" w:rsidRPr="007E0F91" w:rsidRDefault="00494D04" w:rsidP="00494D04">
            <w:pPr>
              <w:jc w:val="center"/>
              <w:rPr>
                <w:ins w:id="15249" w:author="Στάθης Καπ" w:date="2023-03-09T06:08:00Z"/>
                <w:sz w:val="16"/>
                <w:szCs w:val="16"/>
              </w:rPr>
            </w:pPr>
            <w:ins w:id="15250"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
          <w:p w14:paraId="5EAD7C9E" w14:textId="3BC8A320" w:rsidR="00494D04" w:rsidRPr="007E0F91" w:rsidRDefault="00494D04" w:rsidP="00494D04">
            <w:pPr>
              <w:jc w:val="center"/>
              <w:rPr>
                <w:ins w:id="15251" w:author="Στάθης Καπ" w:date="2023-03-09T06:08:00Z"/>
                <w:sz w:val="16"/>
                <w:szCs w:val="16"/>
              </w:rPr>
            </w:pPr>
            <w:ins w:id="15252" w:author="Στάθης Καπ" w:date="2023-03-09T07:09:00Z">
              <w:r>
                <w:rPr>
                  <w:rFonts w:ascii="Calibri" w:hAnsi="Calibri" w:cs="Calibri"/>
                  <w:color w:val="000000"/>
                  <w:sz w:val="16"/>
                  <w:szCs w:val="16"/>
                </w:rPr>
                <w:t>231</w:t>
              </w:r>
            </w:ins>
          </w:p>
        </w:tc>
        <w:tc>
          <w:tcPr>
            <w:tcW w:w="454" w:type="dxa"/>
            <w:vAlign w:val="center"/>
          </w:tcPr>
          <w:p w14:paraId="4092AFA3" w14:textId="3E2F2408" w:rsidR="00494D04" w:rsidRPr="007E0F91" w:rsidRDefault="00494D04" w:rsidP="00494D04">
            <w:pPr>
              <w:jc w:val="center"/>
              <w:rPr>
                <w:ins w:id="15253" w:author="Στάθης Καπ" w:date="2023-03-09T06:08:00Z"/>
                <w:sz w:val="16"/>
                <w:szCs w:val="16"/>
              </w:rPr>
            </w:pPr>
            <w:ins w:id="15254" w:author="Στάθης Καπ" w:date="2023-03-09T07:09:00Z">
              <w:r>
                <w:rPr>
                  <w:rFonts w:ascii="Calibri" w:hAnsi="Calibri" w:cs="Calibri"/>
                  <w:color w:val="000000"/>
                  <w:sz w:val="16"/>
                  <w:szCs w:val="16"/>
                </w:rPr>
                <w:t>6.85</w:t>
              </w:r>
            </w:ins>
          </w:p>
        </w:tc>
        <w:tc>
          <w:tcPr>
            <w:tcW w:w="454" w:type="dxa"/>
            <w:vAlign w:val="center"/>
          </w:tcPr>
          <w:p w14:paraId="5668E2D2" w14:textId="7F89893D" w:rsidR="00494D04" w:rsidRPr="007E0F91" w:rsidRDefault="00494D04" w:rsidP="00494D04">
            <w:pPr>
              <w:jc w:val="center"/>
              <w:rPr>
                <w:ins w:id="15255" w:author="Στάθης Καπ" w:date="2023-03-09T06:08:00Z"/>
                <w:sz w:val="16"/>
                <w:szCs w:val="16"/>
              </w:rPr>
            </w:pPr>
            <w:ins w:id="15256" w:author="Στάθης Καπ" w:date="2023-03-09T07:09:00Z">
              <w:r>
                <w:rPr>
                  <w:rFonts w:ascii="Calibri" w:hAnsi="Calibri" w:cs="Calibri"/>
                  <w:color w:val="000000"/>
                  <w:sz w:val="16"/>
                  <w:szCs w:val="16"/>
                </w:rPr>
                <w:t>0.177</w:t>
              </w:r>
            </w:ins>
          </w:p>
        </w:tc>
        <w:tc>
          <w:tcPr>
            <w:tcW w:w="454" w:type="dxa"/>
            <w:tcBorders>
              <w:right w:val="single" w:sz="4" w:space="0" w:color="auto"/>
            </w:tcBorders>
            <w:vAlign w:val="center"/>
          </w:tcPr>
          <w:p w14:paraId="10D26DA1" w14:textId="5A62EC49" w:rsidR="00494D04" w:rsidRPr="007E0F91" w:rsidRDefault="00494D04" w:rsidP="00494D04">
            <w:pPr>
              <w:jc w:val="center"/>
              <w:rPr>
                <w:ins w:id="15257" w:author="Στάθης Καπ" w:date="2023-03-09T06:08:00Z"/>
                <w:sz w:val="16"/>
                <w:szCs w:val="16"/>
              </w:rPr>
            </w:pPr>
            <w:ins w:id="15258" w:author="Στάθης Καπ" w:date="2023-03-09T07:09:00Z">
              <w:r>
                <w:rPr>
                  <w:rFonts w:ascii="Calibri" w:hAnsi="Calibri" w:cs="Calibri"/>
                  <w:color w:val="000000"/>
                  <w:sz w:val="16"/>
                  <w:szCs w:val="16"/>
                </w:rPr>
                <w:t>2.75</w:t>
              </w:r>
            </w:ins>
          </w:p>
        </w:tc>
        <w:tc>
          <w:tcPr>
            <w:tcW w:w="453" w:type="dxa"/>
            <w:tcBorders>
              <w:left w:val="single" w:sz="4" w:space="0" w:color="auto"/>
            </w:tcBorders>
            <w:vAlign w:val="center"/>
          </w:tcPr>
          <w:p w14:paraId="73C47D12" w14:textId="0DEA5160" w:rsidR="00494D04" w:rsidRPr="007E0F91" w:rsidRDefault="00494D04" w:rsidP="00494D04">
            <w:pPr>
              <w:jc w:val="center"/>
              <w:rPr>
                <w:ins w:id="15259" w:author="Στάθης Καπ" w:date="2023-03-09T06:08:00Z"/>
                <w:sz w:val="16"/>
                <w:szCs w:val="16"/>
              </w:rPr>
            </w:pPr>
            <w:ins w:id="15260" w:author="Στάθης Καπ" w:date="2023-03-09T07:09:00Z">
              <w:r>
                <w:rPr>
                  <w:rFonts w:ascii="Calibri" w:hAnsi="Calibri" w:cs="Calibri"/>
                  <w:color w:val="000000"/>
                  <w:sz w:val="16"/>
                  <w:szCs w:val="16"/>
                </w:rPr>
                <w:t>241</w:t>
              </w:r>
            </w:ins>
          </w:p>
        </w:tc>
        <w:tc>
          <w:tcPr>
            <w:tcW w:w="454" w:type="dxa"/>
            <w:vAlign w:val="center"/>
          </w:tcPr>
          <w:p w14:paraId="53FF1599" w14:textId="5232AE6B" w:rsidR="00494D04" w:rsidRPr="007E0F91" w:rsidRDefault="00494D04" w:rsidP="00494D04">
            <w:pPr>
              <w:jc w:val="center"/>
              <w:rPr>
                <w:ins w:id="15261" w:author="Στάθης Καπ" w:date="2023-03-09T06:08:00Z"/>
                <w:sz w:val="16"/>
                <w:szCs w:val="16"/>
              </w:rPr>
            </w:pPr>
            <w:ins w:id="15262" w:author="Στάθης Καπ" w:date="2023-03-09T07:09:00Z">
              <w:r>
                <w:rPr>
                  <w:rFonts w:ascii="Calibri" w:hAnsi="Calibri" w:cs="Calibri"/>
                  <w:color w:val="000000"/>
                  <w:sz w:val="16"/>
                  <w:szCs w:val="16"/>
                </w:rPr>
                <w:t>2.82</w:t>
              </w:r>
            </w:ins>
          </w:p>
        </w:tc>
        <w:tc>
          <w:tcPr>
            <w:tcW w:w="454" w:type="dxa"/>
            <w:vAlign w:val="center"/>
          </w:tcPr>
          <w:p w14:paraId="7BEC645F" w14:textId="075E2E2B" w:rsidR="00494D04" w:rsidRPr="007E0F91" w:rsidRDefault="00494D04" w:rsidP="00494D04">
            <w:pPr>
              <w:jc w:val="center"/>
              <w:rPr>
                <w:ins w:id="15263" w:author="Στάθης Καπ" w:date="2023-03-09T06:08:00Z"/>
                <w:sz w:val="16"/>
                <w:szCs w:val="16"/>
              </w:rPr>
            </w:pPr>
            <w:ins w:id="15264"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36D38FE4" w14:textId="431DDD7F" w:rsidR="00494D04" w:rsidRPr="007E0F91" w:rsidRDefault="00494D04" w:rsidP="00494D04">
            <w:pPr>
              <w:jc w:val="center"/>
              <w:rPr>
                <w:ins w:id="15265" w:author="Στάθης Καπ" w:date="2023-03-09T06:08:00Z"/>
                <w:sz w:val="16"/>
                <w:szCs w:val="16"/>
              </w:rPr>
            </w:pPr>
            <w:ins w:id="15266" w:author="Στάθης Καπ" w:date="2023-03-09T07:09:00Z">
              <w:r>
                <w:rPr>
                  <w:rFonts w:ascii="Calibri" w:hAnsi="Calibri" w:cs="Calibri"/>
                  <w:color w:val="000000"/>
                  <w:sz w:val="16"/>
                  <w:szCs w:val="16"/>
                </w:rPr>
                <w:t>-1.65</w:t>
              </w:r>
            </w:ins>
          </w:p>
        </w:tc>
      </w:tr>
      <w:tr w:rsidR="00494D04" w14:paraId="21154AB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26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268" w:author="Στάθης Καπ" w:date="2023-03-09T06:08:00Z"/>
          <w:trPrChange w:id="1526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270" w:author="Στάθης Καπ" w:date="2023-03-09T07:09:00Z">
              <w:tcPr>
                <w:tcW w:w="453" w:type="dxa"/>
                <w:gridSpan w:val="2"/>
                <w:tcBorders>
                  <w:left w:val="single" w:sz="4" w:space="0" w:color="auto"/>
                  <w:right w:val="single" w:sz="4" w:space="0" w:color="auto"/>
                </w:tcBorders>
                <w:shd w:val="clear" w:color="auto" w:fill="E7E6E6" w:themeFill="background2"/>
                <w:vAlign w:val="bottom"/>
              </w:tcPr>
            </w:tcPrChange>
          </w:tcPr>
          <w:p w14:paraId="624ABAC2" w14:textId="73A32092" w:rsidR="00494D04" w:rsidRPr="007E0F91" w:rsidRDefault="00494D04" w:rsidP="00494D04">
            <w:pPr>
              <w:jc w:val="center"/>
              <w:rPr>
                <w:ins w:id="15271" w:author="Στάθης Καπ" w:date="2023-03-09T06:08:00Z"/>
                <w:sz w:val="16"/>
                <w:szCs w:val="16"/>
              </w:rPr>
            </w:pPr>
            <w:ins w:id="15272" w:author="Στάθης Καπ" w:date="2023-03-09T06:09:00Z">
              <w:r w:rsidRPr="009861B1">
                <w:rPr>
                  <w:rFonts w:ascii="Calibri" w:hAnsi="Calibri" w:cs="Calibri"/>
                  <w:color w:val="000000"/>
                  <w:sz w:val="16"/>
                  <w:szCs w:val="16"/>
                </w:rPr>
                <w:t>r104</w:t>
              </w:r>
            </w:ins>
          </w:p>
        </w:tc>
        <w:tc>
          <w:tcPr>
            <w:tcW w:w="565" w:type="dxa"/>
            <w:tcBorders>
              <w:left w:val="single" w:sz="4" w:space="0" w:color="auto"/>
            </w:tcBorders>
            <w:vAlign w:val="center"/>
            <w:tcPrChange w:id="15273" w:author="Στάθης Καπ" w:date="2023-03-09T07:09:00Z">
              <w:tcPr>
                <w:tcW w:w="565" w:type="dxa"/>
                <w:gridSpan w:val="2"/>
                <w:tcBorders>
                  <w:left w:val="single" w:sz="4" w:space="0" w:color="auto"/>
                </w:tcBorders>
              </w:tcPr>
            </w:tcPrChange>
          </w:tcPr>
          <w:p w14:paraId="67EB9517" w14:textId="507B4501" w:rsidR="00494D04" w:rsidRPr="007E0F91" w:rsidRDefault="00494D04" w:rsidP="00494D04">
            <w:pPr>
              <w:jc w:val="center"/>
              <w:rPr>
                <w:ins w:id="15274" w:author="Στάθης Καπ" w:date="2023-03-09T06:08:00Z"/>
                <w:sz w:val="16"/>
                <w:szCs w:val="16"/>
              </w:rPr>
            </w:pPr>
            <w:ins w:id="15275" w:author="Στάθης Καπ" w:date="2023-03-09T07:09:00Z">
              <w:r>
                <w:rPr>
                  <w:rFonts w:ascii="Calibri" w:hAnsi="Calibri" w:cs="Calibri"/>
                  <w:color w:val="000000"/>
                  <w:sz w:val="16"/>
                  <w:szCs w:val="16"/>
                </w:rPr>
                <w:t>303</w:t>
              </w:r>
            </w:ins>
          </w:p>
        </w:tc>
        <w:tc>
          <w:tcPr>
            <w:tcW w:w="679" w:type="dxa"/>
            <w:tcBorders>
              <w:right w:val="single" w:sz="4" w:space="0" w:color="auto"/>
            </w:tcBorders>
            <w:vAlign w:val="center"/>
            <w:tcPrChange w:id="15276" w:author="Στάθης Καπ" w:date="2023-03-09T07:09:00Z">
              <w:tcPr>
                <w:tcW w:w="679" w:type="dxa"/>
                <w:gridSpan w:val="2"/>
                <w:tcBorders>
                  <w:right w:val="single" w:sz="4" w:space="0" w:color="auto"/>
                </w:tcBorders>
              </w:tcPr>
            </w:tcPrChange>
          </w:tcPr>
          <w:p w14:paraId="53C393C8" w14:textId="0A9908CA" w:rsidR="00494D04" w:rsidRPr="007E0F91" w:rsidRDefault="00494D04" w:rsidP="00494D04">
            <w:pPr>
              <w:jc w:val="center"/>
              <w:rPr>
                <w:ins w:id="15277" w:author="Στάθης Καπ" w:date="2023-03-09T06:08:00Z"/>
                <w:sz w:val="16"/>
                <w:szCs w:val="16"/>
              </w:rPr>
            </w:pPr>
            <w:ins w:id="15278"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5279" w:author="Στάθης Καπ" w:date="2023-03-09T07:09:00Z">
              <w:tcPr>
                <w:tcW w:w="453" w:type="dxa"/>
                <w:gridSpan w:val="2"/>
                <w:tcBorders>
                  <w:left w:val="single" w:sz="4" w:space="0" w:color="auto"/>
                </w:tcBorders>
                <w:vAlign w:val="bottom"/>
              </w:tcPr>
            </w:tcPrChange>
          </w:tcPr>
          <w:p w14:paraId="1109463C" w14:textId="21A312D6" w:rsidR="00494D04" w:rsidRPr="007E0F91" w:rsidRDefault="00494D04" w:rsidP="00494D04">
            <w:pPr>
              <w:jc w:val="center"/>
              <w:rPr>
                <w:ins w:id="15280" w:author="Στάθης Καπ" w:date="2023-03-09T06:08:00Z"/>
                <w:sz w:val="16"/>
                <w:szCs w:val="16"/>
              </w:rPr>
            </w:pPr>
            <w:ins w:id="15281" w:author="Στάθης Καπ" w:date="2023-03-09T07:09:00Z">
              <w:r>
                <w:rPr>
                  <w:rFonts w:ascii="Calibri" w:hAnsi="Calibri" w:cs="Calibri"/>
                  <w:color w:val="000000"/>
                  <w:sz w:val="16"/>
                  <w:szCs w:val="16"/>
                </w:rPr>
                <w:t>254</w:t>
              </w:r>
            </w:ins>
          </w:p>
        </w:tc>
        <w:tc>
          <w:tcPr>
            <w:tcW w:w="708" w:type="dxa"/>
            <w:vAlign w:val="center"/>
            <w:tcPrChange w:id="15282" w:author="Στάθης Καπ" w:date="2023-03-09T07:09:00Z">
              <w:tcPr>
                <w:tcW w:w="708" w:type="dxa"/>
                <w:gridSpan w:val="2"/>
                <w:vAlign w:val="center"/>
              </w:tcPr>
            </w:tcPrChange>
          </w:tcPr>
          <w:p w14:paraId="2BD838D3" w14:textId="5B62A395" w:rsidR="00494D04" w:rsidRPr="007E0F91" w:rsidRDefault="00494D04" w:rsidP="00494D04">
            <w:pPr>
              <w:jc w:val="center"/>
              <w:rPr>
                <w:ins w:id="15283" w:author="Στάθης Καπ" w:date="2023-03-09T06:08:00Z"/>
                <w:sz w:val="16"/>
                <w:szCs w:val="16"/>
              </w:rPr>
            </w:pPr>
            <w:ins w:id="15284" w:author="Στάθης Καπ" w:date="2023-03-09T07:09:00Z">
              <w:r>
                <w:rPr>
                  <w:rFonts w:ascii="Calibri" w:hAnsi="Calibri" w:cs="Calibri"/>
                  <w:color w:val="000000"/>
                  <w:sz w:val="16"/>
                  <w:szCs w:val="16"/>
                </w:rPr>
                <w:t>16.17</w:t>
              </w:r>
            </w:ins>
          </w:p>
        </w:tc>
        <w:tc>
          <w:tcPr>
            <w:tcW w:w="652" w:type="dxa"/>
            <w:vMerge/>
            <w:tcBorders>
              <w:right w:val="single" w:sz="4" w:space="0" w:color="auto"/>
            </w:tcBorders>
            <w:vAlign w:val="center"/>
            <w:tcPrChange w:id="15285" w:author="Στάθης Καπ" w:date="2023-03-09T07:09:00Z">
              <w:tcPr>
                <w:tcW w:w="652" w:type="dxa"/>
                <w:gridSpan w:val="2"/>
                <w:vMerge/>
                <w:tcBorders>
                  <w:right w:val="single" w:sz="4" w:space="0" w:color="auto"/>
                </w:tcBorders>
                <w:vAlign w:val="bottom"/>
              </w:tcPr>
            </w:tcPrChange>
          </w:tcPr>
          <w:p w14:paraId="2108C601" w14:textId="77777777" w:rsidR="00494D04" w:rsidRPr="007E0F91" w:rsidRDefault="00494D04" w:rsidP="00494D04">
            <w:pPr>
              <w:jc w:val="center"/>
              <w:rPr>
                <w:ins w:id="15286" w:author="Στάθης Καπ" w:date="2023-03-09T06:08:00Z"/>
                <w:sz w:val="16"/>
                <w:szCs w:val="16"/>
              </w:rPr>
            </w:pPr>
          </w:p>
        </w:tc>
        <w:tc>
          <w:tcPr>
            <w:tcW w:w="453" w:type="dxa"/>
            <w:tcBorders>
              <w:left w:val="single" w:sz="4" w:space="0" w:color="auto"/>
            </w:tcBorders>
            <w:vAlign w:val="center"/>
            <w:tcPrChange w:id="15287" w:author="Στάθης Καπ" w:date="2023-03-09T07:09:00Z">
              <w:tcPr>
                <w:tcW w:w="453" w:type="dxa"/>
                <w:gridSpan w:val="2"/>
                <w:tcBorders>
                  <w:left w:val="single" w:sz="4" w:space="0" w:color="auto"/>
                </w:tcBorders>
                <w:vAlign w:val="bottom"/>
              </w:tcPr>
            </w:tcPrChange>
          </w:tcPr>
          <w:p w14:paraId="68A0D58C" w14:textId="6C6A9EFB" w:rsidR="00494D04" w:rsidRPr="007E0F91" w:rsidRDefault="00494D04" w:rsidP="00494D04">
            <w:pPr>
              <w:jc w:val="center"/>
              <w:rPr>
                <w:ins w:id="15288" w:author="Στάθης Καπ" w:date="2023-03-09T06:08:00Z"/>
                <w:sz w:val="16"/>
                <w:szCs w:val="16"/>
              </w:rPr>
            </w:pPr>
            <w:ins w:id="15289" w:author="Στάθης Καπ" w:date="2023-03-09T07:09:00Z">
              <w:r>
                <w:rPr>
                  <w:rFonts w:ascii="Calibri" w:hAnsi="Calibri" w:cs="Calibri"/>
                  <w:color w:val="000000"/>
                  <w:sz w:val="16"/>
                  <w:szCs w:val="16"/>
                </w:rPr>
                <w:t>282</w:t>
              </w:r>
            </w:ins>
          </w:p>
        </w:tc>
        <w:tc>
          <w:tcPr>
            <w:tcW w:w="454" w:type="dxa"/>
            <w:vAlign w:val="center"/>
            <w:tcPrChange w:id="15290" w:author="Στάθης Καπ" w:date="2023-03-09T07:09:00Z">
              <w:tcPr>
                <w:tcW w:w="454" w:type="dxa"/>
                <w:gridSpan w:val="2"/>
                <w:vAlign w:val="center"/>
              </w:tcPr>
            </w:tcPrChange>
          </w:tcPr>
          <w:p w14:paraId="7D2D5D1B" w14:textId="35E138E4" w:rsidR="00494D04" w:rsidRPr="007E0F91" w:rsidRDefault="00494D04" w:rsidP="00494D04">
            <w:pPr>
              <w:jc w:val="center"/>
              <w:rPr>
                <w:ins w:id="15291" w:author="Στάθης Καπ" w:date="2023-03-09T06:08:00Z"/>
                <w:sz w:val="16"/>
                <w:szCs w:val="16"/>
              </w:rPr>
            </w:pPr>
            <w:ins w:id="15292" w:author="Στάθης Καπ" w:date="2023-03-09T07:09:00Z">
              <w:r>
                <w:rPr>
                  <w:rFonts w:ascii="Calibri" w:hAnsi="Calibri" w:cs="Calibri"/>
                  <w:color w:val="000000"/>
                  <w:sz w:val="16"/>
                  <w:szCs w:val="16"/>
                </w:rPr>
                <w:t>-11.02</w:t>
              </w:r>
            </w:ins>
          </w:p>
        </w:tc>
        <w:tc>
          <w:tcPr>
            <w:tcW w:w="454" w:type="dxa"/>
            <w:vAlign w:val="center"/>
            <w:tcPrChange w:id="15293" w:author="Στάθης Καπ" w:date="2023-03-09T07:09:00Z">
              <w:tcPr>
                <w:tcW w:w="454" w:type="dxa"/>
                <w:gridSpan w:val="2"/>
                <w:vAlign w:val="bottom"/>
              </w:tcPr>
            </w:tcPrChange>
          </w:tcPr>
          <w:p w14:paraId="5059E1AC" w14:textId="50D20B5F" w:rsidR="00494D04" w:rsidRPr="007E0F91" w:rsidRDefault="00494D04" w:rsidP="00494D04">
            <w:pPr>
              <w:jc w:val="center"/>
              <w:rPr>
                <w:ins w:id="15294" w:author="Στάθης Καπ" w:date="2023-03-09T06:08:00Z"/>
                <w:sz w:val="16"/>
                <w:szCs w:val="16"/>
              </w:rPr>
            </w:pPr>
            <w:ins w:id="15295" w:author="Στάθης Καπ" w:date="2023-03-09T07:09:00Z">
              <w:r>
                <w:rPr>
                  <w:rFonts w:ascii="Calibri" w:hAnsi="Calibri" w:cs="Calibri"/>
                  <w:color w:val="000000"/>
                  <w:sz w:val="16"/>
                  <w:szCs w:val="16"/>
                </w:rPr>
                <w:t>0.232</w:t>
              </w:r>
            </w:ins>
          </w:p>
        </w:tc>
        <w:tc>
          <w:tcPr>
            <w:tcW w:w="457" w:type="dxa"/>
            <w:tcBorders>
              <w:right w:val="single" w:sz="4" w:space="0" w:color="auto"/>
            </w:tcBorders>
            <w:vAlign w:val="center"/>
            <w:tcPrChange w:id="15296" w:author="Στάθης Καπ" w:date="2023-03-09T07:09:00Z">
              <w:tcPr>
                <w:tcW w:w="457" w:type="dxa"/>
                <w:gridSpan w:val="2"/>
                <w:tcBorders>
                  <w:right w:val="single" w:sz="4" w:space="0" w:color="auto"/>
                </w:tcBorders>
                <w:vAlign w:val="center"/>
              </w:tcPr>
            </w:tcPrChange>
          </w:tcPr>
          <w:p w14:paraId="23336FE8" w14:textId="250B1F9E" w:rsidR="00494D04" w:rsidRPr="007E0F91" w:rsidRDefault="00494D04" w:rsidP="00494D04">
            <w:pPr>
              <w:jc w:val="center"/>
              <w:rPr>
                <w:ins w:id="15297" w:author="Στάθης Καπ" w:date="2023-03-09T06:08:00Z"/>
                <w:sz w:val="16"/>
                <w:szCs w:val="16"/>
              </w:rPr>
            </w:pPr>
            <w:ins w:id="15298" w:author="Στάθης Καπ" w:date="2023-03-09T07:09:00Z">
              <w:r>
                <w:rPr>
                  <w:rFonts w:ascii="Calibri" w:hAnsi="Calibri" w:cs="Calibri"/>
                  <w:color w:val="000000"/>
                  <w:sz w:val="16"/>
                  <w:szCs w:val="16"/>
                </w:rPr>
                <w:t>-27.47</w:t>
              </w:r>
            </w:ins>
          </w:p>
        </w:tc>
        <w:tc>
          <w:tcPr>
            <w:tcW w:w="453" w:type="dxa"/>
            <w:tcBorders>
              <w:left w:val="single" w:sz="4" w:space="0" w:color="auto"/>
            </w:tcBorders>
            <w:vAlign w:val="center"/>
            <w:tcPrChange w:id="15299" w:author="Στάθης Καπ" w:date="2023-03-09T07:09:00Z">
              <w:tcPr>
                <w:tcW w:w="453" w:type="dxa"/>
                <w:gridSpan w:val="2"/>
                <w:tcBorders>
                  <w:left w:val="single" w:sz="4" w:space="0" w:color="auto"/>
                </w:tcBorders>
                <w:vAlign w:val="bottom"/>
              </w:tcPr>
            </w:tcPrChange>
          </w:tcPr>
          <w:p w14:paraId="0758EAC1" w14:textId="4E206D8F" w:rsidR="00494D04" w:rsidRPr="007E0F91" w:rsidRDefault="00494D04" w:rsidP="00494D04">
            <w:pPr>
              <w:jc w:val="center"/>
              <w:rPr>
                <w:ins w:id="15300" w:author="Στάθης Καπ" w:date="2023-03-09T06:08:00Z"/>
                <w:sz w:val="16"/>
                <w:szCs w:val="16"/>
              </w:rPr>
            </w:pPr>
            <w:ins w:id="15301" w:author="Στάθης Καπ" w:date="2023-03-09T07:09:00Z">
              <w:r>
                <w:rPr>
                  <w:rFonts w:ascii="Calibri" w:hAnsi="Calibri" w:cs="Calibri"/>
                  <w:color w:val="000000"/>
                  <w:sz w:val="16"/>
                  <w:szCs w:val="16"/>
                </w:rPr>
                <w:t>252</w:t>
              </w:r>
            </w:ins>
          </w:p>
        </w:tc>
        <w:tc>
          <w:tcPr>
            <w:tcW w:w="454" w:type="dxa"/>
            <w:vAlign w:val="center"/>
            <w:tcPrChange w:id="15302" w:author="Στάθης Καπ" w:date="2023-03-09T07:09:00Z">
              <w:tcPr>
                <w:tcW w:w="454" w:type="dxa"/>
                <w:gridSpan w:val="2"/>
                <w:vAlign w:val="center"/>
              </w:tcPr>
            </w:tcPrChange>
          </w:tcPr>
          <w:p w14:paraId="7932AEEC" w14:textId="284B34BB" w:rsidR="00494D04" w:rsidRPr="007E0F91" w:rsidRDefault="00494D04" w:rsidP="00494D04">
            <w:pPr>
              <w:jc w:val="center"/>
              <w:rPr>
                <w:ins w:id="15303" w:author="Στάθης Καπ" w:date="2023-03-09T06:08:00Z"/>
                <w:sz w:val="16"/>
                <w:szCs w:val="16"/>
              </w:rPr>
            </w:pPr>
            <w:ins w:id="15304" w:author="Στάθης Καπ" w:date="2023-03-09T07:09:00Z">
              <w:r>
                <w:rPr>
                  <w:rFonts w:ascii="Calibri" w:hAnsi="Calibri" w:cs="Calibri"/>
                  <w:color w:val="000000"/>
                  <w:sz w:val="16"/>
                  <w:szCs w:val="16"/>
                </w:rPr>
                <w:t>0.79</w:t>
              </w:r>
            </w:ins>
          </w:p>
        </w:tc>
        <w:tc>
          <w:tcPr>
            <w:tcW w:w="454" w:type="dxa"/>
            <w:vAlign w:val="center"/>
            <w:tcPrChange w:id="15305" w:author="Στάθης Καπ" w:date="2023-03-09T07:09:00Z">
              <w:tcPr>
                <w:tcW w:w="454" w:type="dxa"/>
                <w:gridSpan w:val="2"/>
                <w:vAlign w:val="bottom"/>
              </w:tcPr>
            </w:tcPrChange>
          </w:tcPr>
          <w:p w14:paraId="286D9882" w14:textId="791E1331" w:rsidR="00494D04" w:rsidRPr="007E0F91" w:rsidRDefault="00494D04" w:rsidP="00494D04">
            <w:pPr>
              <w:jc w:val="center"/>
              <w:rPr>
                <w:ins w:id="15306" w:author="Στάθης Καπ" w:date="2023-03-09T06:08:00Z"/>
                <w:sz w:val="16"/>
                <w:szCs w:val="16"/>
              </w:rPr>
            </w:pPr>
            <w:ins w:id="15307" w:author="Στάθης Καπ" w:date="2023-03-09T07:09:00Z">
              <w:r>
                <w:rPr>
                  <w:rFonts w:ascii="Calibri" w:hAnsi="Calibri" w:cs="Calibri"/>
                  <w:color w:val="000000"/>
                  <w:sz w:val="16"/>
                  <w:szCs w:val="16"/>
                </w:rPr>
                <w:t>0.242</w:t>
              </w:r>
            </w:ins>
          </w:p>
        </w:tc>
        <w:tc>
          <w:tcPr>
            <w:tcW w:w="454" w:type="dxa"/>
            <w:tcBorders>
              <w:right w:val="single" w:sz="4" w:space="0" w:color="auto"/>
            </w:tcBorders>
            <w:vAlign w:val="center"/>
            <w:tcPrChange w:id="15308" w:author="Στάθης Καπ" w:date="2023-03-09T07:09:00Z">
              <w:tcPr>
                <w:tcW w:w="454" w:type="dxa"/>
                <w:gridSpan w:val="2"/>
                <w:tcBorders>
                  <w:right w:val="single" w:sz="4" w:space="0" w:color="auto"/>
                </w:tcBorders>
                <w:vAlign w:val="center"/>
              </w:tcPr>
            </w:tcPrChange>
          </w:tcPr>
          <w:p w14:paraId="0F8087F9" w14:textId="11D33E42" w:rsidR="00494D04" w:rsidRPr="007E0F91" w:rsidRDefault="00494D04" w:rsidP="00494D04">
            <w:pPr>
              <w:jc w:val="center"/>
              <w:rPr>
                <w:ins w:id="15309" w:author="Στάθης Καπ" w:date="2023-03-09T06:08:00Z"/>
                <w:sz w:val="16"/>
                <w:szCs w:val="16"/>
              </w:rPr>
            </w:pPr>
            <w:ins w:id="15310" w:author="Στάθης Καπ" w:date="2023-03-09T07:09:00Z">
              <w:r>
                <w:rPr>
                  <w:rFonts w:ascii="Calibri" w:hAnsi="Calibri" w:cs="Calibri"/>
                  <w:color w:val="000000"/>
                  <w:sz w:val="16"/>
                  <w:szCs w:val="16"/>
                </w:rPr>
                <w:t>-32.97</w:t>
              </w:r>
            </w:ins>
          </w:p>
        </w:tc>
        <w:tc>
          <w:tcPr>
            <w:tcW w:w="453" w:type="dxa"/>
            <w:tcBorders>
              <w:left w:val="single" w:sz="4" w:space="0" w:color="auto"/>
            </w:tcBorders>
            <w:vAlign w:val="center"/>
            <w:tcPrChange w:id="15311" w:author="Στάθης Καπ" w:date="2023-03-09T07:09:00Z">
              <w:tcPr>
                <w:tcW w:w="453" w:type="dxa"/>
                <w:gridSpan w:val="2"/>
                <w:tcBorders>
                  <w:left w:val="single" w:sz="4" w:space="0" w:color="auto"/>
                </w:tcBorders>
                <w:vAlign w:val="bottom"/>
              </w:tcPr>
            </w:tcPrChange>
          </w:tcPr>
          <w:p w14:paraId="50ED1FA4" w14:textId="02367EA1" w:rsidR="00494D04" w:rsidRPr="007E0F91" w:rsidRDefault="00494D04" w:rsidP="00494D04">
            <w:pPr>
              <w:jc w:val="center"/>
              <w:rPr>
                <w:ins w:id="15312" w:author="Στάθης Καπ" w:date="2023-03-09T06:08:00Z"/>
                <w:sz w:val="16"/>
                <w:szCs w:val="16"/>
              </w:rPr>
            </w:pPr>
            <w:ins w:id="15313" w:author="Στάθης Καπ" w:date="2023-03-09T07:09:00Z">
              <w:r>
                <w:rPr>
                  <w:rFonts w:ascii="Calibri" w:hAnsi="Calibri" w:cs="Calibri"/>
                  <w:color w:val="000000"/>
                  <w:sz w:val="16"/>
                  <w:szCs w:val="16"/>
                </w:rPr>
                <w:t>214</w:t>
              </w:r>
            </w:ins>
          </w:p>
        </w:tc>
        <w:tc>
          <w:tcPr>
            <w:tcW w:w="454" w:type="dxa"/>
            <w:vAlign w:val="center"/>
            <w:tcPrChange w:id="15314" w:author="Στάθης Καπ" w:date="2023-03-09T07:09:00Z">
              <w:tcPr>
                <w:tcW w:w="454" w:type="dxa"/>
                <w:gridSpan w:val="2"/>
                <w:vAlign w:val="center"/>
              </w:tcPr>
            </w:tcPrChange>
          </w:tcPr>
          <w:p w14:paraId="33E3BBA8" w14:textId="65C80C07" w:rsidR="00494D04" w:rsidRPr="007E0F91" w:rsidRDefault="00494D04" w:rsidP="00494D04">
            <w:pPr>
              <w:jc w:val="center"/>
              <w:rPr>
                <w:ins w:id="15315" w:author="Στάθης Καπ" w:date="2023-03-09T06:08:00Z"/>
                <w:sz w:val="16"/>
                <w:szCs w:val="16"/>
              </w:rPr>
            </w:pPr>
            <w:ins w:id="15316" w:author="Στάθης Καπ" w:date="2023-03-09T07:09:00Z">
              <w:r>
                <w:rPr>
                  <w:rFonts w:ascii="Calibri" w:hAnsi="Calibri" w:cs="Calibri"/>
                  <w:color w:val="000000"/>
                  <w:sz w:val="16"/>
                  <w:szCs w:val="16"/>
                </w:rPr>
                <w:t>15.75</w:t>
              </w:r>
            </w:ins>
          </w:p>
        </w:tc>
        <w:tc>
          <w:tcPr>
            <w:tcW w:w="454" w:type="dxa"/>
            <w:vAlign w:val="center"/>
            <w:tcPrChange w:id="15317" w:author="Στάθης Καπ" w:date="2023-03-09T07:09:00Z">
              <w:tcPr>
                <w:tcW w:w="454" w:type="dxa"/>
                <w:gridSpan w:val="2"/>
                <w:vAlign w:val="bottom"/>
              </w:tcPr>
            </w:tcPrChange>
          </w:tcPr>
          <w:p w14:paraId="42A2F725" w14:textId="113618E0" w:rsidR="00494D04" w:rsidRPr="007E0F91" w:rsidRDefault="00494D04" w:rsidP="00494D04">
            <w:pPr>
              <w:jc w:val="center"/>
              <w:rPr>
                <w:ins w:id="15318" w:author="Στάθης Καπ" w:date="2023-03-09T06:08:00Z"/>
                <w:sz w:val="16"/>
                <w:szCs w:val="16"/>
              </w:rPr>
            </w:pPr>
            <w:ins w:id="15319" w:author="Στάθης Καπ" w:date="2023-03-09T07:09:00Z">
              <w:r>
                <w:rPr>
                  <w:rFonts w:ascii="Calibri" w:hAnsi="Calibri" w:cs="Calibri"/>
                  <w:color w:val="000000"/>
                  <w:sz w:val="16"/>
                  <w:szCs w:val="16"/>
                </w:rPr>
                <w:t>0.193</w:t>
              </w:r>
            </w:ins>
          </w:p>
        </w:tc>
        <w:tc>
          <w:tcPr>
            <w:tcW w:w="461" w:type="dxa"/>
            <w:tcBorders>
              <w:right w:val="single" w:sz="4" w:space="0" w:color="auto"/>
            </w:tcBorders>
            <w:vAlign w:val="center"/>
            <w:tcPrChange w:id="15320" w:author="Στάθης Καπ" w:date="2023-03-09T07:09:00Z">
              <w:tcPr>
                <w:tcW w:w="461" w:type="dxa"/>
                <w:gridSpan w:val="2"/>
                <w:tcBorders>
                  <w:right w:val="single" w:sz="4" w:space="0" w:color="auto"/>
                </w:tcBorders>
                <w:vAlign w:val="center"/>
              </w:tcPr>
            </w:tcPrChange>
          </w:tcPr>
          <w:p w14:paraId="00F01B7D" w14:textId="63650CBC" w:rsidR="00494D04" w:rsidRPr="007E0F91" w:rsidRDefault="00494D04" w:rsidP="00494D04">
            <w:pPr>
              <w:jc w:val="center"/>
              <w:rPr>
                <w:ins w:id="15321" w:author="Στάθης Καπ" w:date="2023-03-09T06:08:00Z"/>
                <w:sz w:val="16"/>
                <w:szCs w:val="16"/>
              </w:rPr>
            </w:pPr>
            <w:ins w:id="15322" w:author="Στάθης Καπ" w:date="2023-03-09T07:09:00Z">
              <w:r>
                <w:rPr>
                  <w:rFonts w:ascii="Calibri" w:hAnsi="Calibri" w:cs="Calibri"/>
                  <w:color w:val="000000"/>
                  <w:sz w:val="16"/>
                  <w:szCs w:val="16"/>
                </w:rPr>
                <w:t>-6.04</w:t>
              </w:r>
            </w:ins>
          </w:p>
        </w:tc>
      </w:tr>
      <w:tr w:rsidR="00494D04" w14:paraId="1AA3379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32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324" w:author="Στάθης Καπ" w:date="2023-03-09T06:08:00Z"/>
          <w:trPrChange w:id="1532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32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40A8AB5" w14:textId="54258224" w:rsidR="00494D04" w:rsidRPr="007E0F91" w:rsidRDefault="00494D04" w:rsidP="00494D04">
            <w:pPr>
              <w:jc w:val="center"/>
              <w:rPr>
                <w:ins w:id="15327" w:author="Στάθης Καπ" w:date="2023-03-09T06:08:00Z"/>
                <w:sz w:val="16"/>
                <w:szCs w:val="16"/>
              </w:rPr>
            </w:pPr>
            <w:ins w:id="15328" w:author="Στάθης Καπ" w:date="2023-03-09T06:09:00Z">
              <w:r w:rsidRPr="009861B1">
                <w:rPr>
                  <w:rFonts w:ascii="Calibri" w:hAnsi="Calibri" w:cs="Calibri"/>
                  <w:color w:val="000000"/>
                  <w:sz w:val="16"/>
                  <w:szCs w:val="16"/>
                </w:rPr>
                <w:t>r105</w:t>
              </w:r>
            </w:ins>
          </w:p>
        </w:tc>
        <w:tc>
          <w:tcPr>
            <w:tcW w:w="565" w:type="dxa"/>
            <w:tcBorders>
              <w:left w:val="single" w:sz="4" w:space="0" w:color="auto"/>
            </w:tcBorders>
            <w:vAlign w:val="center"/>
            <w:tcPrChange w:id="15329" w:author="Στάθης Καπ" w:date="2023-03-09T07:09:00Z">
              <w:tcPr>
                <w:tcW w:w="565" w:type="dxa"/>
                <w:gridSpan w:val="2"/>
                <w:tcBorders>
                  <w:left w:val="single" w:sz="4" w:space="0" w:color="auto"/>
                  <w:bottom w:val="single" w:sz="4" w:space="0" w:color="auto"/>
                </w:tcBorders>
              </w:tcPr>
            </w:tcPrChange>
          </w:tcPr>
          <w:p w14:paraId="03782556" w14:textId="29C1B6DC" w:rsidR="00494D04" w:rsidRPr="007E0F91" w:rsidRDefault="00494D04" w:rsidP="00494D04">
            <w:pPr>
              <w:jc w:val="center"/>
              <w:rPr>
                <w:ins w:id="15330" w:author="Στάθης Καπ" w:date="2023-03-09T06:08:00Z"/>
                <w:sz w:val="16"/>
                <w:szCs w:val="16"/>
              </w:rPr>
            </w:pPr>
            <w:ins w:id="15331" w:author="Στάθης Καπ" w:date="2023-03-09T07:09:00Z">
              <w:r>
                <w:rPr>
                  <w:rFonts w:ascii="Calibri" w:hAnsi="Calibri" w:cs="Calibri"/>
                  <w:color w:val="000000"/>
                  <w:sz w:val="16"/>
                  <w:szCs w:val="16"/>
                </w:rPr>
                <w:t>247</w:t>
              </w:r>
            </w:ins>
          </w:p>
        </w:tc>
        <w:tc>
          <w:tcPr>
            <w:tcW w:w="679" w:type="dxa"/>
            <w:tcBorders>
              <w:right w:val="single" w:sz="4" w:space="0" w:color="auto"/>
            </w:tcBorders>
            <w:vAlign w:val="center"/>
            <w:tcPrChange w:id="15332" w:author="Στάθης Καπ" w:date="2023-03-09T07:09:00Z">
              <w:tcPr>
                <w:tcW w:w="679" w:type="dxa"/>
                <w:gridSpan w:val="2"/>
                <w:tcBorders>
                  <w:bottom w:val="single" w:sz="4" w:space="0" w:color="auto"/>
                  <w:right w:val="single" w:sz="4" w:space="0" w:color="auto"/>
                </w:tcBorders>
              </w:tcPr>
            </w:tcPrChange>
          </w:tcPr>
          <w:p w14:paraId="333D1714" w14:textId="5CF4CCE6" w:rsidR="00494D04" w:rsidRPr="007E0F91" w:rsidRDefault="00494D04" w:rsidP="00494D04">
            <w:pPr>
              <w:jc w:val="center"/>
              <w:rPr>
                <w:ins w:id="15333" w:author="Στάθης Καπ" w:date="2023-03-09T06:08:00Z"/>
                <w:sz w:val="16"/>
                <w:szCs w:val="16"/>
              </w:rPr>
            </w:pPr>
            <w:ins w:id="15334" w:author="Στάθης Καπ" w:date="2023-03-09T07:09:00Z">
              <w:r>
                <w:rPr>
                  <w:rFonts w:ascii="Calibri" w:hAnsi="Calibri" w:cs="Calibri"/>
                  <w:color w:val="000000"/>
                  <w:sz w:val="16"/>
                  <w:szCs w:val="16"/>
                </w:rPr>
                <w:t>247</w:t>
              </w:r>
            </w:ins>
          </w:p>
        </w:tc>
        <w:tc>
          <w:tcPr>
            <w:tcW w:w="453" w:type="dxa"/>
            <w:tcBorders>
              <w:left w:val="single" w:sz="4" w:space="0" w:color="auto"/>
            </w:tcBorders>
            <w:vAlign w:val="center"/>
            <w:tcPrChange w:id="15335" w:author="Στάθης Καπ" w:date="2023-03-09T07:09:00Z">
              <w:tcPr>
                <w:tcW w:w="453" w:type="dxa"/>
                <w:gridSpan w:val="2"/>
                <w:tcBorders>
                  <w:left w:val="single" w:sz="4" w:space="0" w:color="auto"/>
                  <w:bottom w:val="single" w:sz="4" w:space="0" w:color="auto"/>
                </w:tcBorders>
                <w:vAlign w:val="bottom"/>
              </w:tcPr>
            </w:tcPrChange>
          </w:tcPr>
          <w:p w14:paraId="49AB3501" w14:textId="7091FA47" w:rsidR="00494D04" w:rsidRPr="007E0F91" w:rsidRDefault="00494D04" w:rsidP="00494D04">
            <w:pPr>
              <w:jc w:val="center"/>
              <w:rPr>
                <w:ins w:id="15336" w:author="Στάθης Καπ" w:date="2023-03-09T06:08:00Z"/>
                <w:sz w:val="16"/>
                <w:szCs w:val="16"/>
              </w:rPr>
            </w:pPr>
            <w:ins w:id="15337" w:author="Στάθης Καπ" w:date="2023-03-09T07:09:00Z">
              <w:r>
                <w:rPr>
                  <w:rFonts w:ascii="Calibri" w:hAnsi="Calibri" w:cs="Calibri"/>
                  <w:color w:val="000000"/>
                  <w:sz w:val="16"/>
                  <w:szCs w:val="16"/>
                </w:rPr>
                <w:t>195</w:t>
              </w:r>
            </w:ins>
          </w:p>
        </w:tc>
        <w:tc>
          <w:tcPr>
            <w:tcW w:w="708" w:type="dxa"/>
            <w:vAlign w:val="center"/>
            <w:tcPrChange w:id="15338" w:author="Στάθης Καπ" w:date="2023-03-09T07:09:00Z">
              <w:tcPr>
                <w:tcW w:w="708" w:type="dxa"/>
                <w:gridSpan w:val="2"/>
                <w:tcBorders>
                  <w:bottom w:val="single" w:sz="4" w:space="0" w:color="auto"/>
                </w:tcBorders>
                <w:vAlign w:val="center"/>
              </w:tcPr>
            </w:tcPrChange>
          </w:tcPr>
          <w:p w14:paraId="481D3FEE" w14:textId="209E06AB" w:rsidR="00494D04" w:rsidRPr="007E0F91" w:rsidRDefault="00494D04" w:rsidP="00494D04">
            <w:pPr>
              <w:jc w:val="center"/>
              <w:rPr>
                <w:ins w:id="15339" w:author="Στάθης Καπ" w:date="2023-03-09T06:08:00Z"/>
                <w:sz w:val="16"/>
                <w:szCs w:val="16"/>
              </w:rPr>
            </w:pPr>
            <w:ins w:id="15340" w:author="Στάθης Καπ" w:date="2023-03-09T07:09:00Z">
              <w:r>
                <w:rPr>
                  <w:rFonts w:ascii="Calibri" w:hAnsi="Calibri" w:cs="Calibri"/>
                  <w:color w:val="000000"/>
                  <w:sz w:val="16"/>
                  <w:szCs w:val="16"/>
                </w:rPr>
                <w:t>21.05</w:t>
              </w:r>
            </w:ins>
          </w:p>
        </w:tc>
        <w:tc>
          <w:tcPr>
            <w:tcW w:w="652" w:type="dxa"/>
            <w:tcBorders>
              <w:right w:val="single" w:sz="4" w:space="0" w:color="auto"/>
            </w:tcBorders>
            <w:vAlign w:val="center"/>
            <w:tcPrChange w:id="15341" w:author="Στάθης Καπ" w:date="2023-03-09T07:09:00Z">
              <w:tcPr>
                <w:tcW w:w="652" w:type="dxa"/>
                <w:gridSpan w:val="2"/>
                <w:tcBorders>
                  <w:bottom w:val="single" w:sz="4" w:space="0" w:color="auto"/>
                  <w:right w:val="single" w:sz="4" w:space="0" w:color="auto"/>
                </w:tcBorders>
                <w:vAlign w:val="bottom"/>
              </w:tcPr>
            </w:tcPrChange>
          </w:tcPr>
          <w:p w14:paraId="252A5BC3" w14:textId="6B07A38D" w:rsidR="00494D04" w:rsidRPr="007E0F91" w:rsidRDefault="00494D04" w:rsidP="00494D04">
            <w:pPr>
              <w:jc w:val="center"/>
              <w:rPr>
                <w:ins w:id="15342" w:author="Στάθης Καπ" w:date="2023-03-09T06:08:00Z"/>
                <w:sz w:val="16"/>
                <w:szCs w:val="16"/>
              </w:rPr>
            </w:pPr>
            <w:ins w:id="15343"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5344" w:author="Στάθης Καπ" w:date="2023-03-09T07:09:00Z">
              <w:tcPr>
                <w:tcW w:w="453" w:type="dxa"/>
                <w:gridSpan w:val="2"/>
                <w:tcBorders>
                  <w:left w:val="single" w:sz="4" w:space="0" w:color="auto"/>
                  <w:bottom w:val="single" w:sz="4" w:space="0" w:color="auto"/>
                </w:tcBorders>
                <w:vAlign w:val="bottom"/>
              </w:tcPr>
            </w:tcPrChange>
          </w:tcPr>
          <w:p w14:paraId="650F1A8F" w14:textId="4DB42251" w:rsidR="00494D04" w:rsidRPr="007E0F91" w:rsidRDefault="00494D04" w:rsidP="00494D04">
            <w:pPr>
              <w:jc w:val="center"/>
              <w:rPr>
                <w:ins w:id="15345" w:author="Στάθης Καπ" w:date="2023-03-09T06:08:00Z"/>
                <w:sz w:val="16"/>
                <w:szCs w:val="16"/>
              </w:rPr>
            </w:pPr>
            <w:ins w:id="15346" w:author="Στάθης Καπ" w:date="2023-03-09T07:09:00Z">
              <w:r>
                <w:rPr>
                  <w:rFonts w:ascii="Calibri" w:hAnsi="Calibri" w:cs="Calibri"/>
                  <w:color w:val="000000"/>
                  <w:sz w:val="16"/>
                  <w:szCs w:val="16"/>
                </w:rPr>
                <w:t>195</w:t>
              </w:r>
            </w:ins>
          </w:p>
        </w:tc>
        <w:tc>
          <w:tcPr>
            <w:tcW w:w="454" w:type="dxa"/>
            <w:vAlign w:val="center"/>
            <w:tcPrChange w:id="15347" w:author="Στάθης Καπ" w:date="2023-03-09T07:09:00Z">
              <w:tcPr>
                <w:tcW w:w="454" w:type="dxa"/>
                <w:gridSpan w:val="2"/>
                <w:tcBorders>
                  <w:bottom w:val="single" w:sz="4" w:space="0" w:color="auto"/>
                </w:tcBorders>
                <w:vAlign w:val="center"/>
              </w:tcPr>
            </w:tcPrChange>
          </w:tcPr>
          <w:p w14:paraId="0F7ACE2C" w14:textId="06D436C8" w:rsidR="00494D04" w:rsidRPr="007E0F91" w:rsidRDefault="00494D04" w:rsidP="00494D04">
            <w:pPr>
              <w:jc w:val="center"/>
              <w:rPr>
                <w:ins w:id="15348" w:author="Στάθης Καπ" w:date="2023-03-09T06:08:00Z"/>
                <w:sz w:val="16"/>
                <w:szCs w:val="16"/>
              </w:rPr>
            </w:pPr>
            <w:ins w:id="15349" w:author="Στάθης Καπ" w:date="2023-03-09T07:09:00Z">
              <w:r>
                <w:rPr>
                  <w:rFonts w:ascii="Calibri" w:hAnsi="Calibri" w:cs="Calibri"/>
                  <w:color w:val="000000"/>
                  <w:sz w:val="16"/>
                  <w:szCs w:val="16"/>
                </w:rPr>
                <w:t>0</w:t>
              </w:r>
            </w:ins>
          </w:p>
        </w:tc>
        <w:tc>
          <w:tcPr>
            <w:tcW w:w="454" w:type="dxa"/>
            <w:vAlign w:val="center"/>
            <w:tcPrChange w:id="15350" w:author="Στάθης Καπ" w:date="2023-03-09T07:09:00Z">
              <w:tcPr>
                <w:tcW w:w="454" w:type="dxa"/>
                <w:gridSpan w:val="2"/>
                <w:tcBorders>
                  <w:bottom w:val="single" w:sz="4" w:space="0" w:color="auto"/>
                </w:tcBorders>
                <w:vAlign w:val="bottom"/>
              </w:tcPr>
            </w:tcPrChange>
          </w:tcPr>
          <w:p w14:paraId="754428E0" w14:textId="24850A45" w:rsidR="00494D04" w:rsidRPr="007E0F91" w:rsidRDefault="00494D04" w:rsidP="00494D04">
            <w:pPr>
              <w:jc w:val="center"/>
              <w:rPr>
                <w:ins w:id="15351" w:author="Στάθης Καπ" w:date="2023-03-09T06:08:00Z"/>
                <w:sz w:val="16"/>
                <w:szCs w:val="16"/>
              </w:rPr>
            </w:pPr>
            <w:ins w:id="15352" w:author="Στάθης Καπ" w:date="2023-03-09T07:09:00Z">
              <w:r>
                <w:rPr>
                  <w:rFonts w:ascii="Calibri" w:hAnsi="Calibri" w:cs="Calibri"/>
                  <w:color w:val="000000"/>
                  <w:sz w:val="16"/>
                  <w:szCs w:val="16"/>
                </w:rPr>
                <w:t>0.175</w:t>
              </w:r>
            </w:ins>
          </w:p>
        </w:tc>
        <w:tc>
          <w:tcPr>
            <w:tcW w:w="457" w:type="dxa"/>
            <w:tcBorders>
              <w:right w:val="single" w:sz="4" w:space="0" w:color="auto"/>
            </w:tcBorders>
            <w:vAlign w:val="center"/>
            <w:tcPrChange w:id="15353" w:author="Στάθης Καπ" w:date="2023-03-09T07:09:00Z">
              <w:tcPr>
                <w:tcW w:w="457" w:type="dxa"/>
                <w:gridSpan w:val="2"/>
                <w:tcBorders>
                  <w:bottom w:val="single" w:sz="4" w:space="0" w:color="auto"/>
                  <w:right w:val="single" w:sz="4" w:space="0" w:color="auto"/>
                </w:tcBorders>
                <w:vAlign w:val="center"/>
              </w:tcPr>
            </w:tcPrChange>
          </w:tcPr>
          <w:p w14:paraId="52E110BC" w14:textId="1EE7D109" w:rsidR="00494D04" w:rsidRPr="007E0F91" w:rsidRDefault="00494D04" w:rsidP="00494D04">
            <w:pPr>
              <w:jc w:val="center"/>
              <w:rPr>
                <w:ins w:id="15354" w:author="Στάθης Καπ" w:date="2023-03-09T06:08:00Z"/>
                <w:sz w:val="16"/>
                <w:szCs w:val="16"/>
              </w:rPr>
            </w:pPr>
            <w:ins w:id="15355" w:author="Στάθης Καπ" w:date="2023-03-09T07:09:00Z">
              <w:r>
                <w:rPr>
                  <w:rFonts w:ascii="Calibri" w:hAnsi="Calibri" w:cs="Calibri"/>
                  <w:color w:val="000000"/>
                  <w:sz w:val="16"/>
                  <w:szCs w:val="16"/>
                </w:rPr>
                <w:t>-2.34</w:t>
              </w:r>
            </w:ins>
          </w:p>
        </w:tc>
        <w:tc>
          <w:tcPr>
            <w:tcW w:w="453" w:type="dxa"/>
            <w:tcBorders>
              <w:left w:val="single" w:sz="4" w:space="0" w:color="auto"/>
            </w:tcBorders>
            <w:vAlign w:val="center"/>
            <w:tcPrChange w:id="15356" w:author="Στάθης Καπ" w:date="2023-03-09T07:09:00Z">
              <w:tcPr>
                <w:tcW w:w="453" w:type="dxa"/>
                <w:gridSpan w:val="2"/>
                <w:tcBorders>
                  <w:left w:val="single" w:sz="4" w:space="0" w:color="auto"/>
                  <w:bottom w:val="single" w:sz="4" w:space="0" w:color="auto"/>
                </w:tcBorders>
                <w:vAlign w:val="bottom"/>
              </w:tcPr>
            </w:tcPrChange>
          </w:tcPr>
          <w:p w14:paraId="1F4BE3C6" w14:textId="5EC615C3" w:rsidR="00494D04" w:rsidRPr="007E0F91" w:rsidRDefault="00494D04" w:rsidP="00494D04">
            <w:pPr>
              <w:jc w:val="center"/>
              <w:rPr>
                <w:ins w:id="15357" w:author="Στάθης Καπ" w:date="2023-03-09T06:08:00Z"/>
                <w:sz w:val="16"/>
                <w:szCs w:val="16"/>
              </w:rPr>
            </w:pPr>
            <w:ins w:id="15358" w:author="Στάθης Καπ" w:date="2023-03-09T07:09:00Z">
              <w:r>
                <w:rPr>
                  <w:rFonts w:ascii="Calibri" w:hAnsi="Calibri" w:cs="Calibri"/>
                  <w:color w:val="000000"/>
                  <w:sz w:val="16"/>
                  <w:szCs w:val="16"/>
                </w:rPr>
                <w:t>175</w:t>
              </w:r>
            </w:ins>
          </w:p>
        </w:tc>
        <w:tc>
          <w:tcPr>
            <w:tcW w:w="454" w:type="dxa"/>
            <w:vAlign w:val="center"/>
            <w:tcPrChange w:id="15359" w:author="Στάθης Καπ" w:date="2023-03-09T07:09:00Z">
              <w:tcPr>
                <w:tcW w:w="454" w:type="dxa"/>
                <w:gridSpan w:val="2"/>
                <w:tcBorders>
                  <w:bottom w:val="single" w:sz="4" w:space="0" w:color="auto"/>
                </w:tcBorders>
                <w:vAlign w:val="center"/>
              </w:tcPr>
            </w:tcPrChange>
          </w:tcPr>
          <w:p w14:paraId="3D6DF6DA" w14:textId="0CBDCDE2" w:rsidR="00494D04" w:rsidRPr="007E0F91" w:rsidRDefault="00494D04" w:rsidP="00494D04">
            <w:pPr>
              <w:jc w:val="center"/>
              <w:rPr>
                <w:ins w:id="15360" w:author="Στάθης Καπ" w:date="2023-03-09T06:08:00Z"/>
                <w:sz w:val="16"/>
                <w:szCs w:val="16"/>
              </w:rPr>
            </w:pPr>
            <w:ins w:id="15361" w:author="Στάθης Καπ" w:date="2023-03-09T07:09:00Z">
              <w:r>
                <w:rPr>
                  <w:rFonts w:ascii="Calibri" w:hAnsi="Calibri" w:cs="Calibri"/>
                  <w:color w:val="000000"/>
                  <w:sz w:val="16"/>
                  <w:szCs w:val="16"/>
                </w:rPr>
                <w:t>10.26</w:t>
              </w:r>
            </w:ins>
          </w:p>
        </w:tc>
        <w:tc>
          <w:tcPr>
            <w:tcW w:w="454" w:type="dxa"/>
            <w:vAlign w:val="center"/>
            <w:tcPrChange w:id="15362" w:author="Στάθης Καπ" w:date="2023-03-09T07:09:00Z">
              <w:tcPr>
                <w:tcW w:w="454" w:type="dxa"/>
                <w:gridSpan w:val="2"/>
                <w:tcBorders>
                  <w:bottom w:val="single" w:sz="4" w:space="0" w:color="auto"/>
                </w:tcBorders>
                <w:vAlign w:val="bottom"/>
              </w:tcPr>
            </w:tcPrChange>
          </w:tcPr>
          <w:p w14:paraId="3EA3CD75" w14:textId="795A1CC7" w:rsidR="00494D04" w:rsidRPr="007E0F91" w:rsidRDefault="00494D04" w:rsidP="00494D04">
            <w:pPr>
              <w:jc w:val="center"/>
              <w:rPr>
                <w:ins w:id="15363" w:author="Στάθης Καπ" w:date="2023-03-09T06:08:00Z"/>
                <w:sz w:val="16"/>
                <w:szCs w:val="16"/>
              </w:rPr>
            </w:pPr>
            <w:ins w:id="15364" w:author="Στάθης Καπ" w:date="2023-03-09T07:09:00Z">
              <w:r>
                <w:rPr>
                  <w:rFonts w:ascii="Calibri" w:hAnsi="Calibri" w:cs="Calibri"/>
                  <w:color w:val="000000"/>
                  <w:sz w:val="16"/>
                  <w:szCs w:val="16"/>
                </w:rPr>
                <w:t>0.168</w:t>
              </w:r>
            </w:ins>
          </w:p>
        </w:tc>
        <w:tc>
          <w:tcPr>
            <w:tcW w:w="454" w:type="dxa"/>
            <w:tcBorders>
              <w:right w:val="single" w:sz="4" w:space="0" w:color="auto"/>
            </w:tcBorders>
            <w:vAlign w:val="center"/>
            <w:tcPrChange w:id="15365" w:author="Στάθης Καπ" w:date="2023-03-09T07:09:00Z">
              <w:tcPr>
                <w:tcW w:w="454" w:type="dxa"/>
                <w:gridSpan w:val="2"/>
                <w:tcBorders>
                  <w:bottom w:val="single" w:sz="4" w:space="0" w:color="auto"/>
                  <w:right w:val="single" w:sz="4" w:space="0" w:color="auto"/>
                </w:tcBorders>
                <w:vAlign w:val="center"/>
              </w:tcPr>
            </w:tcPrChange>
          </w:tcPr>
          <w:p w14:paraId="2D0DC730" w14:textId="110F0325" w:rsidR="00494D04" w:rsidRPr="007E0F91" w:rsidRDefault="00494D04" w:rsidP="00494D04">
            <w:pPr>
              <w:jc w:val="center"/>
              <w:rPr>
                <w:ins w:id="15366" w:author="Στάθης Καπ" w:date="2023-03-09T06:08:00Z"/>
                <w:sz w:val="16"/>
                <w:szCs w:val="16"/>
              </w:rPr>
            </w:pPr>
            <w:ins w:id="15367" w:author="Στάθης Καπ" w:date="2023-03-09T07:09:00Z">
              <w:r>
                <w:rPr>
                  <w:rFonts w:ascii="Calibri" w:hAnsi="Calibri" w:cs="Calibri"/>
                  <w:color w:val="000000"/>
                  <w:sz w:val="16"/>
                  <w:szCs w:val="16"/>
                </w:rPr>
                <w:t>1.75</w:t>
              </w:r>
            </w:ins>
          </w:p>
        </w:tc>
        <w:tc>
          <w:tcPr>
            <w:tcW w:w="453" w:type="dxa"/>
            <w:tcBorders>
              <w:left w:val="single" w:sz="4" w:space="0" w:color="auto"/>
            </w:tcBorders>
            <w:vAlign w:val="center"/>
            <w:tcPrChange w:id="15368" w:author="Στάθης Καπ" w:date="2023-03-09T07:09:00Z">
              <w:tcPr>
                <w:tcW w:w="453" w:type="dxa"/>
                <w:gridSpan w:val="2"/>
                <w:tcBorders>
                  <w:left w:val="single" w:sz="4" w:space="0" w:color="auto"/>
                  <w:bottom w:val="single" w:sz="4" w:space="0" w:color="auto"/>
                </w:tcBorders>
                <w:vAlign w:val="bottom"/>
              </w:tcPr>
            </w:tcPrChange>
          </w:tcPr>
          <w:p w14:paraId="049F536F" w14:textId="5D4FA6AE" w:rsidR="00494D04" w:rsidRPr="007E0F91" w:rsidRDefault="00494D04" w:rsidP="00494D04">
            <w:pPr>
              <w:jc w:val="center"/>
              <w:rPr>
                <w:ins w:id="15369" w:author="Στάθης Καπ" w:date="2023-03-09T06:08:00Z"/>
                <w:sz w:val="16"/>
                <w:szCs w:val="16"/>
              </w:rPr>
            </w:pPr>
            <w:ins w:id="15370" w:author="Στάθης Καπ" w:date="2023-03-09T07:09:00Z">
              <w:r>
                <w:rPr>
                  <w:rFonts w:ascii="Calibri" w:hAnsi="Calibri" w:cs="Calibri"/>
                  <w:color w:val="000000"/>
                  <w:sz w:val="16"/>
                  <w:szCs w:val="16"/>
                </w:rPr>
                <w:t>163</w:t>
              </w:r>
            </w:ins>
          </w:p>
        </w:tc>
        <w:tc>
          <w:tcPr>
            <w:tcW w:w="454" w:type="dxa"/>
            <w:vAlign w:val="center"/>
            <w:tcPrChange w:id="15371" w:author="Στάθης Καπ" w:date="2023-03-09T07:09:00Z">
              <w:tcPr>
                <w:tcW w:w="454" w:type="dxa"/>
                <w:gridSpan w:val="2"/>
                <w:tcBorders>
                  <w:bottom w:val="single" w:sz="4" w:space="0" w:color="auto"/>
                </w:tcBorders>
                <w:vAlign w:val="center"/>
              </w:tcPr>
            </w:tcPrChange>
          </w:tcPr>
          <w:p w14:paraId="6F507860" w14:textId="2B97A677" w:rsidR="00494D04" w:rsidRPr="007E0F91" w:rsidRDefault="00494D04" w:rsidP="00494D04">
            <w:pPr>
              <w:jc w:val="center"/>
              <w:rPr>
                <w:ins w:id="15372" w:author="Στάθης Καπ" w:date="2023-03-09T06:08:00Z"/>
                <w:sz w:val="16"/>
                <w:szCs w:val="16"/>
              </w:rPr>
            </w:pPr>
            <w:ins w:id="15373" w:author="Στάθης Καπ" w:date="2023-03-09T07:09:00Z">
              <w:r>
                <w:rPr>
                  <w:rFonts w:ascii="Calibri" w:hAnsi="Calibri" w:cs="Calibri"/>
                  <w:color w:val="000000"/>
                  <w:sz w:val="16"/>
                  <w:szCs w:val="16"/>
                </w:rPr>
                <w:t>16.41</w:t>
              </w:r>
            </w:ins>
          </w:p>
        </w:tc>
        <w:tc>
          <w:tcPr>
            <w:tcW w:w="454" w:type="dxa"/>
            <w:vAlign w:val="center"/>
            <w:tcPrChange w:id="15374" w:author="Στάθης Καπ" w:date="2023-03-09T07:09:00Z">
              <w:tcPr>
                <w:tcW w:w="454" w:type="dxa"/>
                <w:gridSpan w:val="2"/>
                <w:tcBorders>
                  <w:bottom w:val="single" w:sz="4" w:space="0" w:color="auto"/>
                </w:tcBorders>
                <w:vAlign w:val="bottom"/>
              </w:tcPr>
            </w:tcPrChange>
          </w:tcPr>
          <w:p w14:paraId="7D26FDC5" w14:textId="0878DF22" w:rsidR="00494D04" w:rsidRPr="007E0F91" w:rsidRDefault="00494D04" w:rsidP="00494D04">
            <w:pPr>
              <w:jc w:val="center"/>
              <w:rPr>
                <w:ins w:id="15375" w:author="Στάθης Καπ" w:date="2023-03-09T06:08:00Z"/>
                <w:sz w:val="16"/>
                <w:szCs w:val="16"/>
              </w:rPr>
            </w:pPr>
            <w:ins w:id="15376" w:author="Στάθης Καπ" w:date="2023-03-09T07:09:00Z">
              <w:r>
                <w:rPr>
                  <w:rFonts w:ascii="Calibri" w:hAnsi="Calibri" w:cs="Calibri"/>
                  <w:color w:val="000000"/>
                  <w:sz w:val="16"/>
                  <w:szCs w:val="16"/>
                </w:rPr>
                <w:t>0.171</w:t>
              </w:r>
            </w:ins>
          </w:p>
        </w:tc>
        <w:tc>
          <w:tcPr>
            <w:tcW w:w="461" w:type="dxa"/>
            <w:tcBorders>
              <w:right w:val="single" w:sz="4" w:space="0" w:color="auto"/>
            </w:tcBorders>
            <w:vAlign w:val="center"/>
            <w:tcPrChange w:id="15377" w:author="Στάθης Καπ" w:date="2023-03-09T07:09:00Z">
              <w:tcPr>
                <w:tcW w:w="461" w:type="dxa"/>
                <w:gridSpan w:val="2"/>
                <w:tcBorders>
                  <w:bottom w:val="single" w:sz="4" w:space="0" w:color="auto"/>
                  <w:right w:val="single" w:sz="4" w:space="0" w:color="auto"/>
                </w:tcBorders>
                <w:vAlign w:val="center"/>
              </w:tcPr>
            </w:tcPrChange>
          </w:tcPr>
          <w:p w14:paraId="5BE27B5B" w14:textId="2014E037" w:rsidR="00494D04" w:rsidRPr="007E0F91" w:rsidRDefault="00494D04" w:rsidP="00494D04">
            <w:pPr>
              <w:jc w:val="center"/>
              <w:rPr>
                <w:ins w:id="15378" w:author="Στάθης Καπ" w:date="2023-03-09T06:08:00Z"/>
                <w:sz w:val="16"/>
                <w:szCs w:val="16"/>
              </w:rPr>
            </w:pPr>
            <w:ins w:id="15379" w:author="Στάθης Καπ" w:date="2023-03-09T07:09:00Z">
              <w:r>
                <w:rPr>
                  <w:rFonts w:ascii="Calibri" w:hAnsi="Calibri" w:cs="Calibri"/>
                  <w:color w:val="000000"/>
                  <w:sz w:val="16"/>
                  <w:szCs w:val="16"/>
                </w:rPr>
                <w:t>0</w:t>
              </w:r>
            </w:ins>
          </w:p>
        </w:tc>
      </w:tr>
      <w:tr w:rsidR="00494D04" w14:paraId="1D6AA4D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38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381" w:author="Στάθης Καπ" w:date="2023-03-09T06:08:00Z"/>
          <w:trPrChange w:id="1538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38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DCC1CFF" w14:textId="3DFE77B8" w:rsidR="00494D04" w:rsidRPr="007E0F91" w:rsidRDefault="00494D04" w:rsidP="00494D04">
            <w:pPr>
              <w:jc w:val="center"/>
              <w:rPr>
                <w:ins w:id="15384" w:author="Στάθης Καπ" w:date="2023-03-09T06:08:00Z"/>
                <w:sz w:val="16"/>
                <w:szCs w:val="16"/>
              </w:rPr>
            </w:pPr>
            <w:ins w:id="15385" w:author="Στάθης Καπ" w:date="2023-03-09T06:09:00Z">
              <w:r w:rsidRPr="009861B1">
                <w:rPr>
                  <w:rFonts w:ascii="Calibri" w:hAnsi="Calibri" w:cs="Calibri"/>
                  <w:color w:val="000000"/>
                  <w:sz w:val="16"/>
                  <w:szCs w:val="16"/>
                </w:rPr>
                <w:t>r106</w:t>
              </w:r>
            </w:ins>
          </w:p>
        </w:tc>
        <w:tc>
          <w:tcPr>
            <w:tcW w:w="565" w:type="dxa"/>
            <w:tcBorders>
              <w:left w:val="single" w:sz="4" w:space="0" w:color="auto"/>
            </w:tcBorders>
            <w:vAlign w:val="center"/>
            <w:tcPrChange w:id="15386" w:author="Στάθης Καπ" w:date="2023-03-09T07:09:00Z">
              <w:tcPr>
                <w:tcW w:w="565" w:type="dxa"/>
                <w:gridSpan w:val="2"/>
                <w:tcBorders>
                  <w:left w:val="single" w:sz="4" w:space="0" w:color="auto"/>
                  <w:bottom w:val="single" w:sz="4" w:space="0" w:color="auto"/>
                </w:tcBorders>
              </w:tcPr>
            </w:tcPrChange>
          </w:tcPr>
          <w:p w14:paraId="2A813835" w14:textId="46D96BF6" w:rsidR="00494D04" w:rsidRPr="007E0F91" w:rsidRDefault="00494D04" w:rsidP="00494D04">
            <w:pPr>
              <w:jc w:val="center"/>
              <w:rPr>
                <w:ins w:id="15387" w:author="Στάθης Καπ" w:date="2023-03-09T06:08:00Z"/>
                <w:sz w:val="16"/>
                <w:szCs w:val="16"/>
              </w:rPr>
            </w:pPr>
            <w:ins w:id="15388"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Change w:id="15389" w:author="Στάθης Καπ" w:date="2023-03-09T07:09:00Z">
              <w:tcPr>
                <w:tcW w:w="679" w:type="dxa"/>
                <w:gridSpan w:val="2"/>
                <w:tcBorders>
                  <w:bottom w:val="single" w:sz="4" w:space="0" w:color="auto"/>
                  <w:right w:val="single" w:sz="4" w:space="0" w:color="auto"/>
                </w:tcBorders>
              </w:tcPr>
            </w:tcPrChange>
          </w:tcPr>
          <w:p w14:paraId="3A560D5D" w14:textId="56CBA362" w:rsidR="00494D04" w:rsidRPr="007E0F91" w:rsidRDefault="00494D04" w:rsidP="00494D04">
            <w:pPr>
              <w:jc w:val="center"/>
              <w:rPr>
                <w:ins w:id="15390" w:author="Στάθης Καπ" w:date="2023-03-09T06:08:00Z"/>
                <w:sz w:val="16"/>
                <w:szCs w:val="16"/>
              </w:rPr>
            </w:pPr>
            <w:ins w:id="15391" w:author="Στάθης Καπ" w:date="2023-03-09T07:09:00Z">
              <w:r>
                <w:rPr>
                  <w:rFonts w:ascii="Calibri" w:hAnsi="Calibri" w:cs="Calibri"/>
                  <w:color w:val="000000"/>
                  <w:sz w:val="16"/>
                  <w:szCs w:val="16"/>
                </w:rPr>
                <w:t>293</w:t>
              </w:r>
            </w:ins>
          </w:p>
        </w:tc>
        <w:tc>
          <w:tcPr>
            <w:tcW w:w="453" w:type="dxa"/>
            <w:tcBorders>
              <w:left w:val="single" w:sz="4" w:space="0" w:color="auto"/>
            </w:tcBorders>
            <w:vAlign w:val="center"/>
            <w:tcPrChange w:id="15392" w:author="Στάθης Καπ" w:date="2023-03-09T07:09:00Z">
              <w:tcPr>
                <w:tcW w:w="453" w:type="dxa"/>
                <w:gridSpan w:val="2"/>
                <w:tcBorders>
                  <w:left w:val="single" w:sz="4" w:space="0" w:color="auto"/>
                  <w:bottom w:val="single" w:sz="4" w:space="0" w:color="auto"/>
                </w:tcBorders>
                <w:vAlign w:val="bottom"/>
              </w:tcPr>
            </w:tcPrChange>
          </w:tcPr>
          <w:p w14:paraId="124B86E6" w14:textId="24D99EC9" w:rsidR="00494D04" w:rsidRPr="007E0F91" w:rsidRDefault="00494D04" w:rsidP="00494D04">
            <w:pPr>
              <w:jc w:val="center"/>
              <w:rPr>
                <w:ins w:id="15393" w:author="Στάθης Καπ" w:date="2023-03-09T06:08:00Z"/>
                <w:sz w:val="16"/>
                <w:szCs w:val="16"/>
              </w:rPr>
            </w:pPr>
            <w:ins w:id="15394" w:author="Στάθης Καπ" w:date="2023-03-09T07:09:00Z">
              <w:r>
                <w:rPr>
                  <w:rFonts w:ascii="Calibri" w:hAnsi="Calibri" w:cs="Calibri"/>
                  <w:color w:val="000000"/>
                  <w:sz w:val="16"/>
                  <w:szCs w:val="16"/>
                </w:rPr>
                <w:t>265</w:t>
              </w:r>
            </w:ins>
          </w:p>
        </w:tc>
        <w:tc>
          <w:tcPr>
            <w:tcW w:w="708" w:type="dxa"/>
            <w:vAlign w:val="center"/>
            <w:tcPrChange w:id="15395" w:author="Στάθης Καπ" w:date="2023-03-09T07:09:00Z">
              <w:tcPr>
                <w:tcW w:w="708" w:type="dxa"/>
                <w:gridSpan w:val="2"/>
                <w:tcBorders>
                  <w:bottom w:val="single" w:sz="4" w:space="0" w:color="auto"/>
                </w:tcBorders>
                <w:vAlign w:val="center"/>
              </w:tcPr>
            </w:tcPrChange>
          </w:tcPr>
          <w:p w14:paraId="7682DE6C" w14:textId="5187F8D9" w:rsidR="00494D04" w:rsidRPr="007E0F91" w:rsidRDefault="00494D04" w:rsidP="00494D04">
            <w:pPr>
              <w:jc w:val="center"/>
              <w:rPr>
                <w:ins w:id="15396" w:author="Στάθης Καπ" w:date="2023-03-09T06:08:00Z"/>
                <w:sz w:val="16"/>
                <w:szCs w:val="16"/>
              </w:rPr>
            </w:pPr>
            <w:ins w:id="15397" w:author="Στάθης Καπ" w:date="2023-03-09T07:09:00Z">
              <w:r>
                <w:rPr>
                  <w:rFonts w:ascii="Calibri" w:hAnsi="Calibri" w:cs="Calibri"/>
                  <w:color w:val="000000"/>
                  <w:sz w:val="16"/>
                  <w:szCs w:val="16"/>
                </w:rPr>
                <w:t>9.56</w:t>
              </w:r>
            </w:ins>
          </w:p>
        </w:tc>
        <w:tc>
          <w:tcPr>
            <w:tcW w:w="652" w:type="dxa"/>
            <w:tcBorders>
              <w:right w:val="single" w:sz="4" w:space="0" w:color="auto"/>
            </w:tcBorders>
            <w:vAlign w:val="center"/>
            <w:tcPrChange w:id="15398" w:author="Στάθης Καπ" w:date="2023-03-09T07:09:00Z">
              <w:tcPr>
                <w:tcW w:w="652" w:type="dxa"/>
                <w:gridSpan w:val="2"/>
                <w:tcBorders>
                  <w:bottom w:val="single" w:sz="4" w:space="0" w:color="auto"/>
                  <w:right w:val="single" w:sz="4" w:space="0" w:color="auto"/>
                </w:tcBorders>
                <w:vAlign w:val="bottom"/>
              </w:tcPr>
            </w:tcPrChange>
          </w:tcPr>
          <w:p w14:paraId="159BD045" w14:textId="25E80537" w:rsidR="00494D04" w:rsidRPr="007E0F91" w:rsidRDefault="00494D04" w:rsidP="00494D04">
            <w:pPr>
              <w:jc w:val="center"/>
              <w:rPr>
                <w:ins w:id="15399" w:author="Στάθης Καπ" w:date="2023-03-09T06:08:00Z"/>
                <w:sz w:val="16"/>
                <w:szCs w:val="16"/>
              </w:rPr>
            </w:pPr>
            <w:ins w:id="15400" w:author="Στάθης Καπ" w:date="2023-03-09T07:09:00Z">
              <w:r>
                <w:rPr>
                  <w:rFonts w:ascii="Calibri" w:hAnsi="Calibri" w:cs="Calibri"/>
                  <w:color w:val="000000"/>
                  <w:sz w:val="16"/>
                  <w:szCs w:val="16"/>
                </w:rPr>
                <w:t>0.202</w:t>
              </w:r>
            </w:ins>
          </w:p>
        </w:tc>
        <w:tc>
          <w:tcPr>
            <w:tcW w:w="453" w:type="dxa"/>
            <w:tcBorders>
              <w:left w:val="single" w:sz="4" w:space="0" w:color="auto"/>
            </w:tcBorders>
            <w:vAlign w:val="center"/>
            <w:tcPrChange w:id="15401" w:author="Στάθης Καπ" w:date="2023-03-09T07:09:00Z">
              <w:tcPr>
                <w:tcW w:w="453" w:type="dxa"/>
                <w:gridSpan w:val="2"/>
                <w:tcBorders>
                  <w:left w:val="single" w:sz="4" w:space="0" w:color="auto"/>
                  <w:bottom w:val="single" w:sz="4" w:space="0" w:color="auto"/>
                </w:tcBorders>
                <w:vAlign w:val="bottom"/>
              </w:tcPr>
            </w:tcPrChange>
          </w:tcPr>
          <w:p w14:paraId="1591A470" w14:textId="5CA0F785" w:rsidR="00494D04" w:rsidRPr="007E0F91" w:rsidRDefault="00494D04" w:rsidP="00494D04">
            <w:pPr>
              <w:jc w:val="center"/>
              <w:rPr>
                <w:ins w:id="15402" w:author="Στάθης Καπ" w:date="2023-03-09T06:08:00Z"/>
                <w:sz w:val="16"/>
                <w:szCs w:val="16"/>
              </w:rPr>
            </w:pPr>
            <w:ins w:id="15403" w:author="Στάθης Καπ" w:date="2023-03-09T07:09:00Z">
              <w:r>
                <w:rPr>
                  <w:rFonts w:ascii="Calibri" w:hAnsi="Calibri" w:cs="Calibri"/>
                  <w:color w:val="000000"/>
                  <w:sz w:val="16"/>
                  <w:szCs w:val="16"/>
                </w:rPr>
                <w:t>251</w:t>
              </w:r>
            </w:ins>
          </w:p>
        </w:tc>
        <w:tc>
          <w:tcPr>
            <w:tcW w:w="454" w:type="dxa"/>
            <w:vAlign w:val="center"/>
            <w:tcPrChange w:id="15404" w:author="Στάθης Καπ" w:date="2023-03-09T07:09:00Z">
              <w:tcPr>
                <w:tcW w:w="454" w:type="dxa"/>
                <w:gridSpan w:val="2"/>
                <w:tcBorders>
                  <w:bottom w:val="single" w:sz="4" w:space="0" w:color="auto"/>
                </w:tcBorders>
                <w:vAlign w:val="center"/>
              </w:tcPr>
            </w:tcPrChange>
          </w:tcPr>
          <w:p w14:paraId="0F5E071A" w14:textId="30E65EFC" w:rsidR="00494D04" w:rsidRPr="007E0F91" w:rsidRDefault="00494D04" w:rsidP="00494D04">
            <w:pPr>
              <w:jc w:val="center"/>
              <w:rPr>
                <w:ins w:id="15405" w:author="Στάθης Καπ" w:date="2023-03-09T06:08:00Z"/>
                <w:sz w:val="16"/>
                <w:szCs w:val="16"/>
              </w:rPr>
            </w:pPr>
            <w:ins w:id="15406" w:author="Στάθης Καπ" w:date="2023-03-09T07:09:00Z">
              <w:r>
                <w:rPr>
                  <w:rFonts w:ascii="Calibri" w:hAnsi="Calibri" w:cs="Calibri"/>
                  <w:color w:val="000000"/>
                  <w:sz w:val="16"/>
                  <w:szCs w:val="16"/>
                </w:rPr>
                <w:t>5.28</w:t>
              </w:r>
            </w:ins>
          </w:p>
        </w:tc>
        <w:tc>
          <w:tcPr>
            <w:tcW w:w="454" w:type="dxa"/>
            <w:vAlign w:val="center"/>
            <w:tcPrChange w:id="15407" w:author="Στάθης Καπ" w:date="2023-03-09T07:09:00Z">
              <w:tcPr>
                <w:tcW w:w="454" w:type="dxa"/>
                <w:gridSpan w:val="2"/>
                <w:tcBorders>
                  <w:bottom w:val="single" w:sz="4" w:space="0" w:color="auto"/>
                </w:tcBorders>
                <w:vAlign w:val="bottom"/>
              </w:tcPr>
            </w:tcPrChange>
          </w:tcPr>
          <w:p w14:paraId="25431C94" w14:textId="17A87A72" w:rsidR="00494D04" w:rsidRPr="007E0F91" w:rsidRDefault="00494D04" w:rsidP="00494D04">
            <w:pPr>
              <w:jc w:val="center"/>
              <w:rPr>
                <w:ins w:id="15408" w:author="Στάθης Καπ" w:date="2023-03-09T06:08:00Z"/>
                <w:sz w:val="16"/>
                <w:szCs w:val="16"/>
              </w:rPr>
            </w:pPr>
            <w:ins w:id="15409"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Change w:id="15410" w:author="Στάθης Καπ" w:date="2023-03-09T07:09:00Z">
              <w:tcPr>
                <w:tcW w:w="457" w:type="dxa"/>
                <w:gridSpan w:val="2"/>
                <w:tcBorders>
                  <w:bottom w:val="single" w:sz="4" w:space="0" w:color="auto"/>
                  <w:right w:val="single" w:sz="4" w:space="0" w:color="auto"/>
                </w:tcBorders>
                <w:vAlign w:val="center"/>
              </w:tcPr>
            </w:tcPrChange>
          </w:tcPr>
          <w:p w14:paraId="1AAC3315" w14:textId="356E1E1D" w:rsidR="00494D04" w:rsidRPr="007E0F91" w:rsidRDefault="00494D04" w:rsidP="00494D04">
            <w:pPr>
              <w:jc w:val="center"/>
              <w:rPr>
                <w:ins w:id="15411" w:author="Στάθης Καπ" w:date="2023-03-09T06:08:00Z"/>
                <w:sz w:val="16"/>
                <w:szCs w:val="16"/>
              </w:rPr>
            </w:pPr>
            <w:ins w:id="15412" w:author="Στάθης Καπ" w:date="2023-03-09T07:09:00Z">
              <w:r>
                <w:rPr>
                  <w:rFonts w:ascii="Calibri" w:hAnsi="Calibri" w:cs="Calibri"/>
                  <w:color w:val="000000"/>
                  <w:sz w:val="16"/>
                  <w:szCs w:val="16"/>
                </w:rPr>
                <w:t>9.9</w:t>
              </w:r>
            </w:ins>
          </w:p>
        </w:tc>
        <w:tc>
          <w:tcPr>
            <w:tcW w:w="453" w:type="dxa"/>
            <w:tcBorders>
              <w:left w:val="single" w:sz="4" w:space="0" w:color="auto"/>
            </w:tcBorders>
            <w:vAlign w:val="center"/>
            <w:tcPrChange w:id="15413" w:author="Στάθης Καπ" w:date="2023-03-09T07:09:00Z">
              <w:tcPr>
                <w:tcW w:w="453" w:type="dxa"/>
                <w:gridSpan w:val="2"/>
                <w:tcBorders>
                  <w:left w:val="single" w:sz="4" w:space="0" w:color="auto"/>
                  <w:bottom w:val="single" w:sz="4" w:space="0" w:color="auto"/>
                </w:tcBorders>
                <w:vAlign w:val="bottom"/>
              </w:tcPr>
            </w:tcPrChange>
          </w:tcPr>
          <w:p w14:paraId="5B3073E2" w14:textId="1D11C731" w:rsidR="00494D04" w:rsidRPr="007E0F91" w:rsidRDefault="00494D04" w:rsidP="00494D04">
            <w:pPr>
              <w:jc w:val="center"/>
              <w:rPr>
                <w:ins w:id="15414" w:author="Στάθης Καπ" w:date="2023-03-09T06:08:00Z"/>
                <w:sz w:val="16"/>
                <w:szCs w:val="16"/>
              </w:rPr>
            </w:pPr>
            <w:ins w:id="15415" w:author="Στάθης Καπ" w:date="2023-03-09T07:09:00Z">
              <w:r>
                <w:rPr>
                  <w:rFonts w:ascii="Calibri" w:hAnsi="Calibri" w:cs="Calibri"/>
                  <w:color w:val="000000"/>
                  <w:sz w:val="16"/>
                  <w:szCs w:val="16"/>
                </w:rPr>
                <w:t>254</w:t>
              </w:r>
            </w:ins>
          </w:p>
        </w:tc>
        <w:tc>
          <w:tcPr>
            <w:tcW w:w="454" w:type="dxa"/>
            <w:vAlign w:val="center"/>
            <w:tcPrChange w:id="15416" w:author="Στάθης Καπ" w:date="2023-03-09T07:09:00Z">
              <w:tcPr>
                <w:tcW w:w="454" w:type="dxa"/>
                <w:gridSpan w:val="2"/>
                <w:tcBorders>
                  <w:bottom w:val="single" w:sz="4" w:space="0" w:color="auto"/>
                </w:tcBorders>
                <w:vAlign w:val="center"/>
              </w:tcPr>
            </w:tcPrChange>
          </w:tcPr>
          <w:p w14:paraId="6CDA9B56" w14:textId="578E2BB4" w:rsidR="00494D04" w:rsidRPr="007E0F91" w:rsidRDefault="00494D04" w:rsidP="00494D04">
            <w:pPr>
              <w:jc w:val="center"/>
              <w:rPr>
                <w:ins w:id="15417" w:author="Στάθης Καπ" w:date="2023-03-09T06:08:00Z"/>
                <w:sz w:val="16"/>
                <w:szCs w:val="16"/>
              </w:rPr>
            </w:pPr>
            <w:ins w:id="15418" w:author="Στάθης Καπ" w:date="2023-03-09T07:09:00Z">
              <w:r>
                <w:rPr>
                  <w:rFonts w:ascii="Calibri" w:hAnsi="Calibri" w:cs="Calibri"/>
                  <w:color w:val="000000"/>
                  <w:sz w:val="16"/>
                  <w:szCs w:val="16"/>
                </w:rPr>
                <w:t>4.15</w:t>
              </w:r>
            </w:ins>
          </w:p>
        </w:tc>
        <w:tc>
          <w:tcPr>
            <w:tcW w:w="454" w:type="dxa"/>
            <w:vAlign w:val="center"/>
            <w:tcPrChange w:id="15419" w:author="Στάθης Καπ" w:date="2023-03-09T07:09:00Z">
              <w:tcPr>
                <w:tcW w:w="454" w:type="dxa"/>
                <w:gridSpan w:val="2"/>
                <w:tcBorders>
                  <w:bottom w:val="single" w:sz="4" w:space="0" w:color="auto"/>
                </w:tcBorders>
                <w:vAlign w:val="bottom"/>
              </w:tcPr>
            </w:tcPrChange>
          </w:tcPr>
          <w:p w14:paraId="19862436" w14:textId="2E5D2F27" w:rsidR="00494D04" w:rsidRPr="007E0F91" w:rsidRDefault="00494D04" w:rsidP="00494D04">
            <w:pPr>
              <w:jc w:val="center"/>
              <w:rPr>
                <w:ins w:id="15420" w:author="Στάθης Καπ" w:date="2023-03-09T06:08:00Z"/>
                <w:sz w:val="16"/>
                <w:szCs w:val="16"/>
              </w:rPr>
            </w:pPr>
            <w:ins w:id="15421" w:author="Στάθης Καπ" w:date="2023-03-09T07:09:00Z">
              <w:r>
                <w:rPr>
                  <w:rFonts w:ascii="Calibri" w:hAnsi="Calibri" w:cs="Calibri"/>
                  <w:color w:val="000000"/>
                  <w:sz w:val="16"/>
                  <w:szCs w:val="16"/>
                </w:rPr>
                <w:t>0.229</w:t>
              </w:r>
            </w:ins>
          </w:p>
        </w:tc>
        <w:tc>
          <w:tcPr>
            <w:tcW w:w="454" w:type="dxa"/>
            <w:tcBorders>
              <w:right w:val="single" w:sz="4" w:space="0" w:color="auto"/>
            </w:tcBorders>
            <w:vAlign w:val="center"/>
            <w:tcPrChange w:id="15422" w:author="Στάθης Καπ" w:date="2023-03-09T07:09:00Z">
              <w:tcPr>
                <w:tcW w:w="454" w:type="dxa"/>
                <w:gridSpan w:val="2"/>
                <w:tcBorders>
                  <w:bottom w:val="single" w:sz="4" w:space="0" w:color="auto"/>
                  <w:right w:val="single" w:sz="4" w:space="0" w:color="auto"/>
                </w:tcBorders>
                <w:vAlign w:val="center"/>
              </w:tcPr>
            </w:tcPrChange>
          </w:tcPr>
          <w:p w14:paraId="4A27E9BC" w14:textId="47E6C9CD" w:rsidR="00494D04" w:rsidRPr="007E0F91" w:rsidRDefault="00494D04" w:rsidP="00494D04">
            <w:pPr>
              <w:jc w:val="center"/>
              <w:rPr>
                <w:ins w:id="15423" w:author="Στάθης Καπ" w:date="2023-03-09T06:08:00Z"/>
                <w:sz w:val="16"/>
                <w:szCs w:val="16"/>
              </w:rPr>
            </w:pPr>
            <w:ins w:id="15424" w:author="Στάθης Καπ" w:date="2023-03-09T07:09:00Z">
              <w:r>
                <w:rPr>
                  <w:rFonts w:ascii="Calibri" w:hAnsi="Calibri" w:cs="Calibri"/>
                  <w:color w:val="000000"/>
                  <w:sz w:val="16"/>
                  <w:szCs w:val="16"/>
                </w:rPr>
                <w:t>-13.37</w:t>
              </w:r>
            </w:ins>
          </w:p>
        </w:tc>
        <w:tc>
          <w:tcPr>
            <w:tcW w:w="453" w:type="dxa"/>
            <w:tcBorders>
              <w:left w:val="single" w:sz="4" w:space="0" w:color="auto"/>
            </w:tcBorders>
            <w:vAlign w:val="center"/>
            <w:tcPrChange w:id="15425" w:author="Στάθης Καπ" w:date="2023-03-09T07:09:00Z">
              <w:tcPr>
                <w:tcW w:w="453" w:type="dxa"/>
                <w:gridSpan w:val="2"/>
                <w:tcBorders>
                  <w:left w:val="single" w:sz="4" w:space="0" w:color="auto"/>
                  <w:bottom w:val="single" w:sz="4" w:space="0" w:color="auto"/>
                </w:tcBorders>
                <w:vAlign w:val="bottom"/>
              </w:tcPr>
            </w:tcPrChange>
          </w:tcPr>
          <w:p w14:paraId="783E9B06" w14:textId="41902E72" w:rsidR="00494D04" w:rsidRPr="007E0F91" w:rsidRDefault="00494D04" w:rsidP="00494D04">
            <w:pPr>
              <w:jc w:val="center"/>
              <w:rPr>
                <w:ins w:id="15426" w:author="Στάθης Καπ" w:date="2023-03-09T06:08:00Z"/>
                <w:sz w:val="16"/>
                <w:szCs w:val="16"/>
              </w:rPr>
            </w:pPr>
            <w:ins w:id="15427" w:author="Στάθης Καπ" w:date="2023-03-09T07:09:00Z">
              <w:r>
                <w:rPr>
                  <w:rFonts w:ascii="Calibri" w:hAnsi="Calibri" w:cs="Calibri"/>
                  <w:color w:val="000000"/>
                  <w:sz w:val="16"/>
                  <w:szCs w:val="16"/>
                </w:rPr>
                <w:t>257</w:t>
              </w:r>
            </w:ins>
          </w:p>
        </w:tc>
        <w:tc>
          <w:tcPr>
            <w:tcW w:w="454" w:type="dxa"/>
            <w:vAlign w:val="center"/>
            <w:tcPrChange w:id="15428" w:author="Στάθης Καπ" w:date="2023-03-09T07:09:00Z">
              <w:tcPr>
                <w:tcW w:w="454" w:type="dxa"/>
                <w:gridSpan w:val="2"/>
                <w:tcBorders>
                  <w:bottom w:val="single" w:sz="4" w:space="0" w:color="auto"/>
                </w:tcBorders>
                <w:vAlign w:val="center"/>
              </w:tcPr>
            </w:tcPrChange>
          </w:tcPr>
          <w:p w14:paraId="14CE2B32" w14:textId="2677AAD2" w:rsidR="00494D04" w:rsidRPr="007E0F91" w:rsidRDefault="00494D04" w:rsidP="00494D04">
            <w:pPr>
              <w:jc w:val="center"/>
              <w:rPr>
                <w:ins w:id="15429" w:author="Στάθης Καπ" w:date="2023-03-09T06:08:00Z"/>
                <w:sz w:val="16"/>
                <w:szCs w:val="16"/>
              </w:rPr>
            </w:pPr>
            <w:ins w:id="15430" w:author="Στάθης Καπ" w:date="2023-03-09T07:09:00Z">
              <w:r>
                <w:rPr>
                  <w:rFonts w:ascii="Calibri" w:hAnsi="Calibri" w:cs="Calibri"/>
                  <w:color w:val="000000"/>
                  <w:sz w:val="16"/>
                  <w:szCs w:val="16"/>
                </w:rPr>
                <w:t>3.02</w:t>
              </w:r>
            </w:ins>
          </w:p>
        </w:tc>
        <w:tc>
          <w:tcPr>
            <w:tcW w:w="454" w:type="dxa"/>
            <w:vAlign w:val="center"/>
            <w:tcPrChange w:id="15431" w:author="Στάθης Καπ" w:date="2023-03-09T07:09:00Z">
              <w:tcPr>
                <w:tcW w:w="454" w:type="dxa"/>
                <w:gridSpan w:val="2"/>
                <w:tcBorders>
                  <w:bottom w:val="single" w:sz="4" w:space="0" w:color="auto"/>
                </w:tcBorders>
                <w:vAlign w:val="bottom"/>
              </w:tcPr>
            </w:tcPrChange>
          </w:tcPr>
          <w:p w14:paraId="445BD3F0" w14:textId="6BF43F87" w:rsidR="00494D04" w:rsidRPr="007E0F91" w:rsidRDefault="00494D04" w:rsidP="00494D04">
            <w:pPr>
              <w:jc w:val="center"/>
              <w:rPr>
                <w:ins w:id="15432" w:author="Στάθης Καπ" w:date="2023-03-09T06:08:00Z"/>
                <w:sz w:val="16"/>
                <w:szCs w:val="16"/>
              </w:rPr>
            </w:pPr>
            <w:ins w:id="15433" w:author="Στάθης Καπ" w:date="2023-03-09T07:09:00Z">
              <w:r>
                <w:rPr>
                  <w:rFonts w:ascii="Calibri" w:hAnsi="Calibri" w:cs="Calibri"/>
                  <w:color w:val="000000"/>
                  <w:sz w:val="16"/>
                  <w:szCs w:val="16"/>
                </w:rPr>
                <w:t>0.198</w:t>
              </w:r>
            </w:ins>
          </w:p>
        </w:tc>
        <w:tc>
          <w:tcPr>
            <w:tcW w:w="461" w:type="dxa"/>
            <w:tcBorders>
              <w:right w:val="single" w:sz="4" w:space="0" w:color="auto"/>
            </w:tcBorders>
            <w:vAlign w:val="center"/>
            <w:tcPrChange w:id="15434" w:author="Στάθης Καπ" w:date="2023-03-09T07:09:00Z">
              <w:tcPr>
                <w:tcW w:w="461" w:type="dxa"/>
                <w:gridSpan w:val="2"/>
                <w:tcBorders>
                  <w:bottom w:val="single" w:sz="4" w:space="0" w:color="auto"/>
                  <w:right w:val="single" w:sz="4" w:space="0" w:color="auto"/>
                </w:tcBorders>
                <w:vAlign w:val="center"/>
              </w:tcPr>
            </w:tcPrChange>
          </w:tcPr>
          <w:p w14:paraId="11DE6F90" w14:textId="14360705" w:rsidR="00494D04" w:rsidRPr="007E0F91" w:rsidRDefault="00494D04" w:rsidP="00494D04">
            <w:pPr>
              <w:jc w:val="center"/>
              <w:rPr>
                <w:ins w:id="15435" w:author="Στάθης Καπ" w:date="2023-03-09T06:08:00Z"/>
                <w:sz w:val="16"/>
                <w:szCs w:val="16"/>
              </w:rPr>
            </w:pPr>
            <w:ins w:id="15436" w:author="Στάθης Καπ" w:date="2023-03-09T07:09:00Z">
              <w:r>
                <w:rPr>
                  <w:rFonts w:ascii="Calibri" w:hAnsi="Calibri" w:cs="Calibri"/>
                  <w:color w:val="000000"/>
                  <w:sz w:val="16"/>
                  <w:szCs w:val="16"/>
                </w:rPr>
                <w:t>1.98</w:t>
              </w:r>
            </w:ins>
          </w:p>
        </w:tc>
      </w:tr>
      <w:tr w:rsidR="00494D04" w14:paraId="2235790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3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38" w:author="Στάθης Καπ" w:date="2023-03-09T06:09:00Z"/>
          <w:trPrChange w:id="1543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44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C890176" w14:textId="6643A31C" w:rsidR="00494D04" w:rsidRPr="007E0F91" w:rsidRDefault="00494D04" w:rsidP="00494D04">
            <w:pPr>
              <w:jc w:val="center"/>
              <w:rPr>
                <w:ins w:id="15441" w:author="Στάθης Καπ" w:date="2023-03-09T06:09:00Z"/>
                <w:sz w:val="16"/>
                <w:szCs w:val="16"/>
              </w:rPr>
            </w:pPr>
            <w:ins w:id="15442" w:author="Στάθης Καπ" w:date="2023-03-09T06:09:00Z">
              <w:r w:rsidRPr="009861B1">
                <w:rPr>
                  <w:rFonts w:ascii="Calibri" w:hAnsi="Calibri" w:cs="Calibri"/>
                  <w:color w:val="000000"/>
                  <w:sz w:val="16"/>
                  <w:szCs w:val="16"/>
                </w:rPr>
                <w:t>r107</w:t>
              </w:r>
            </w:ins>
          </w:p>
        </w:tc>
        <w:tc>
          <w:tcPr>
            <w:tcW w:w="565" w:type="dxa"/>
            <w:tcBorders>
              <w:left w:val="single" w:sz="4" w:space="0" w:color="auto"/>
            </w:tcBorders>
            <w:vAlign w:val="center"/>
            <w:tcPrChange w:id="15443" w:author="Στάθης Καπ" w:date="2023-03-09T07:09:00Z">
              <w:tcPr>
                <w:tcW w:w="565" w:type="dxa"/>
                <w:gridSpan w:val="2"/>
                <w:tcBorders>
                  <w:left w:val="single" w:sz="4" w:space="0" w:color="auto"/>
                  <w:bottom w:val="single" w:sz="4" w:space="0" w:color="auto"/>
                </w:tcBorders>
              </w:tcPr>
            </w:tcPrChange>
          </w:tcPr>
          <w:p w14:paraId="7F09C52F" w14:textId="6B66751A" w:rsidR="00494D04" w:rsidRPr="007E0F91" w:rsidRDefault="00494D04" w:rsidP="00494D04">
            <w:pPr>
              <w:jc w:val="center"/>
              <w:rPr>
                <w:ins w:id="15444" w:author="Στάθης Καπ" w:date="2023-03-09T06:09:00Z"/>
                <w:sz w:val="16"/>
                <w:szCs w:val="16"/>
              </w:rPr>
            </w:pPr>
            <w:ins w:id="15445" w:author="Στάθης Καπ" w:date="2023-03-09T07:09:00Z">
              <w:r>
                <w:rPr>
                  <w:rFonts w:ascii="Calibri" w:hAnsi="Calibri" w:cs="Calibri"/>
                  <w:color w:val="000000"/>
                  <w:sz w:val="16"/>
                  <w:szCs w:val="16"/>
                </w:rPr>
                <w:t>299</w:t>
              </w:r>
            </w:ins>
          </w:p>
        </w:tc>
        <w:tc>
          <w:tcPr>
            <w:tcW w:w="679" w:type="dxa"/>
            <w:tcBorders>
              <w:right w:val="single" w:sz="4" w:space="0" w:color="auto"/>
            </w:tcBorders>
            <w:vAlign w:val="center"/>
            <w:tcPrChange w:id="15446" w:author="Στάθης Καπ" w:date="2023-03-09T07:09:00Z">
              <w:tcPr>
                <w:tcW w:w="679" w:type="dxa"/>
                <w:gridSpan w:val="2"/>
                <w:tcBorders>
                  <w:bottom w:val="single" w:sz="4" w:space="0" w:color="auto"/>
                  <w:right w:val="single" w:sz="4" w:space="0" w:color="auto"/>
                </w:tcBorders>
              </w:tcPr>
            </w:tcPrChange>
          </w:tcPr>
          <w:p w14:paraId="34DE9A8E" w14:textId="3295DD06" w:rsidR="00494D04" w:rsidRPr="007E0F91" w:rsidRDefault="00494D04" w:rsidP="00494D04">
            <w:pPr>
              <w:jc w:val="center"/>
              <w:rPr>
                <w:ins w:id="15447" w:author="Στάθης Καπ" w:date="2023-03-09T06:09:00Z"/>
                <w:sz w:val="16"/>
                <w:szCs w:val="16"/>
              </w:rPr>
            </w:pPr>
            <w:ins w:id="15448"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5449" w:author="Στάθης Καπ" w:date="2023-03-09T07:09:00Z">
              <w:tcPr>
                <w:tcW w:w="453" w:type="dxa"/>
                <w:gridSpan w:val="2"/>
                <w:tcBorders>
                  <w:left w:val="single" w:sz="4" w:space="0" w:color="auto"/>
                  <w:bottom w:val="single" w:sz="4" w:space="0" w:color="auto"/>
                </w:tcBorders>
                <w:vAlign w:val="bottom"/>
              </w:tcPr>
            </w:tcPrChange>
          </w:tcPr>
          <w:p w14:paraId="5ADC0470" w14:textId="33F62950" w:rsidR="00494D04" w:rsidRPr="007E0F91" w:rsidRDefault="00494D04" w:rsidP="00494D04">
            <w:pPr>
              <w:jc w:val="center"/>
              <w:rPr>
                <w:ins w:id="15450" w:author="Στάθης Καπ" w:date="2023-03-09T06:09:00Z"/>
                <w:sz w:val="16"/>
                <w:szCs w:val="16"/>
              </w:rPr>
            </w:pPr>
            <w:ins w:id="15451" w:author="Στάθης Καπ" w:date="2023-03-09T07:09:00Z">
              <w:r>
                <w:rPr>
                  <w:rFonts w:ascii="Calibri" w:hAnsi="Calibri" w:cs="Calibri"/>
                  <w:color w:val="000000"/>
                  <w:sz w:val="16"/>
                  <w:szCs w:val="16"/>
                </w:rPr>
                <w:t>275</w:t>
              </w:r>
            </w:ins>
          </w:p>
        </w:tc>
        <w:tc>
          <w:tcPr>
            <w:tcW w:w="708" w:type="dxa"/>
            <w:vAlign w:val="center"/>
            <w:tcPrChange w:id="15452" w:author="Στάθης Καπ" w:date="2023-03-09T07:09:00Z">
              <w:tcPr>
                <w:tcW w:w="708" w:type="dxa"/>
                <w:gridSpan w:val="2"/>
                <w:tcBorders>
                  <w:bottom w:val="single" w:sz="4" w:space="0" w:color="auto"/>
                </w:tcBorders>
                <w:vAlign w:val="center"/>
              </w:tcPr>
            </w:tcPrChange>
          </w:tcPr>
          <w:p w14:paraId="45A32822" w14:textId="43B23103" w:rsidR="00494D04" w:rsidRPr="007E0F91" w:rsidRDefault="00494D04" w:rsidP="00494D04">
            <w:pPr>
              <w:jc w:val="center"/>
              <w:rPr>
                <w:ins w:id="15453" w:author="Στάθης Καπ" w:date="2023-03-09T06:09:00Z"/>
                <w:sz w:val="16"/>
                <w:szCs w:val="16"/>
              </w:rPr>
            </w:pPr>
            <w:ins w:id="15454" w:author="Στάθης Καπ" w:date="2023-03-09T07:09:00Z">
              <w:r>
                <w:rPr>
                  <w:rFonts w:ascii="Calibri" w:hAnsi="Calibri" w:cs="Calibri"/>
                  <w:color w:val="000000"/>
                  <w:sz w:val="16"/>
                  <w:szCs w:val="16"/>
                </w:rPr>
                <w:t>8.03</w:t>
              </w:r>
            </w:ins>
          </w:p>
        </w:tc>
        <w:tc>
          <w:tcPr>
            <w:tcW w:w="652" w:type="dxa"/>
            <w:tcBorders>
              <w:right w:val="single" w:sz="4" w:space="0" w:color="auto"/>
            </w:tcBorders>
            <w:vAlign w:val="center"/>
            <w:tcPrChange w:id="15455" w:author="Στάθης Καπ" w:date="2023-03-09T07:09:00Z">
              <w:tcPr>
                <w:tcW w:w="652" w:type="dxa"/>
                <w:gridSpan w:val="2"/>
                <w:tcBorders>
                  <w:bottom w:val="single" w:sz="4" w:space="0" w:color="auto"/>
                  <w:right w:val="single" w:sz="4" w:space="0" w:color="auto"/>
                </w:tcBorders>
                <w:vAlign w:val="bottom"/>
              </w:tcPr>
            </w:tcPrChange>
          </w:tcPr>
          <w:p w14:paraId="1F478C53" w14:textId="2AB64467" w:rsidR="00494D04" w:rsidRPr="007E0F91" w:rsidRDefault="00494D04" w:rsidP="00494D04">
            <w:pPr>
              <w:jc w:val="center"/>
              <w:rPr>
                <w:ins w:id="15456" w:author="Στάθης Καπ" w:date="2023-03-09T06:09:00Z"/>
                <w:sz w:val="16"/>
                <w:szCs w:val="16"/>
              </w:rPr>
            </w:pPr>
            <w:ins w:id="15457" w:author="Στάθης Καπ" w:date="2023-03-09T07:09:00Z">
              <w:r>
                <w:rPr>
                  <w:rFonts w:ascii="Calibri" w:hAnsi="Calibri" w:cs="Calibri"/>
                  <w:color w:val="000000"/>
                  <w:sz w:val="16"/>
                  <w:szCs w:val="16"/>
                </w:rPr>
                <w:t>0.192</w:t>
              </w:r>
            </w:ins>
          </w:p>
        </w:tc>
        <w:tc>
          <w:tcPr>
            <w:tcW w:w="453" w:type="dxa"/>
            <w:tcBorders>
              <w:left w:val="single" w:sz="4" w:space="0" w:color="auto"/>
            </w:tcBorders>
            <w:vAlign w:val="center"/>
            <w:tcPrChange w:id="15458" w:author="Στάθης Καπ" w:date="2023-03-09T07:09:00Z">
              <w:tcPr>
                <w:tcW w:w="453" w:type="dxa"/>
                <w:gridSpan w:val="2"/>
                <w:tcBorders>
                  <w:left w:val="single" w:sz="4" w:space="0" w:color="auto"/>
                  <w:bottom w:val="single" w:sz="4" w:space="0" w:color="auto"/>
                </w:tcBorders>
                <w:vAlign w:val="bottom"/>
              </w:tcPr>
            </w:tcPrChange>
          </w:tcPr>
          <w:p w14:paraId="16DF1C2E" w14:textId="7C79FF08" w:rsidR="00494D04" w:rsidRPr="007E0F91" w:rsidRDefault="00494D04" w:rsidP="00494D04">
            <w:pPr>
              <w:jc w:val="center"/>
              <w:rPr>
                <w:ins w:id="15459" w:author="Στάθης Καπ" w:date="2023-03-09T06:09:00Z"/>
                <w:sz w:val="16"/>
                <w:szCs w:val="16"/>
              </w:rPr>
            </w:pPr>
            <w:ins w:id="15460" w:author="Στάθης Καπ" w:date="2023-03-09T07:09:00Z">
              <w:r>
                <w:rPr>
                  <w:rFonts w:ascii="Calibri" w:hAnsi="Calibri" w:cs="Calibri"/>
                  <w:color w:val="000000"/>
                  <w:sz w:val="16"/>
                  <w:szCs w:val="16"/>
                </w:rPr>
                <w:t>265</w:t>
              </w:r>
            </w:ins>
          </w:p>
        </w:tc>
        <w:tc>
          <w:tcPr>
            <w:tcW w:w="454" w:type="dxa"/>
            <w:vAlign w:val="center"/>
            <w:tcPrChange w:id="15461" w:author="Στάθης Καπ" w:date="2023-03-09T07:09:00Z">
              <w:tcPr>
                <w:tcW w:w="454" w:type="dxa"/>
                <w:gridSpan w:val="2"/>
                <w:tcBorders>
                  <w:bottom w:val="single" w:sz="4" w:space="0" w:color="auto"/>
                </w:tcBorders>
                <w:vAlign w:val="center"/>
              </w:tcPr>
            </w:tcPrChange>
          </w:tcPr>
          <w:p w14:paraId="0848C3E4" w14:textId="1AA0CD6F" w:rsidR="00494D04" w:rsidRPr="007E0F91" w:rsidRDefault="00494D04" w:rsidP="00494D04">
            <w:pPr>
              <w:jc w:val="center"/>
              <w:rPr>
                <w:ins w:id="15462" w:author="Στάθης Καπ" w:date="2023-03-09T06:09:00Z"/>
                <w:sz w:val="16"/>
                <w:szCs w:val="16"/>
              </w:rPr>
            </w:pPr>
            <w:ins w:id="15463" w:author="Στάθης Καπ" w:date="2023-03-09T07:09:00Z">
              <w:r>
                <w:rPr>
                  <w:rFonts w:ascii="Calibri" w:hAnsi="Calibri" w:cs="Calibri"/>
                  <w:color w:val="000000"/>
                  <w:sz w:val="16"/>
                  <w:szCs w:val="16"/>
                </w:rPr>
                <w:t>3.64</w:t>
              </w:r>
            </w:ins>
          </w:p>
        </w:tc>
        <w:tc>
          <w:tcPr>
            <w:tcW w:w="454" w:type="dxa"/>
            <w:vAlign w:val="center"/>
            <w:tcPrChange w:id="15464" w:author="Στάθης Καπ" w:date="2023-03-09T07:09:00Z">
              <w:tcPr>
                <w:tcW w:w="454" w:type="dxa"/>
                <w:gridSpan w:val="2"/>
                <w:tcBorders>
                  <w:bottom w:val="single" w:sz="4" w:space="0" w:color="auto"/>
                </w:tcBorders>
                <w:vAlign w:val="bottom"/>
              </w:tcPr>
            </w:tcPrChange>
          </w:tcPr>
          <w:p w14:paraId="6A8FB7A0" w14:textId="639DCE09" w:rsidR="00494D04" w:rsidRPr="007E0F91" w:rsidRDefault="00494D04" w:rsidP="00494D04">
            <w:pPr>
              <w:jc w:val="center"/>
              <w:rPr>
                <w:ins w:id="15465" w:author="Στάθης Καπ" w:date="2023-03-09T06:09:00Z"/>
                <w:sz w:val="16"/>
                <w:szCs w:val="16"/>
              </w:rPr>
            </w:pPr>
            <w:ins w:id="15466" w:author="Στάθης Καπ" w:date="2023-03-09T07:09:00Z">
              <w:r>
                <w:rPr>
                  <w:rFonts w:ascii="Calibri" w:hAnsi="Calibri" w:cs="Calibri"/>
                  <w:color w:val="000000"/>
                  <w:sz w:val="16"/>
                  <w:szCs w:val="16"/>
                </w:rPr>
                <w:t>0.191</w:t>
              </w:r>
            </w:ins>
          </w:p>
        </w:tc>
        <w:tc>
          <w:tcPr>
            <w:tcW w:w="457" w:type="dxa"/>
            <w:tcBorders>
              <w:right w:val="single" w:sz="4" w:space="0" w:color="auto"/>
            </w:tcBorders>
            <w:vAlign w:val="center"/>
            <w:tcPrChange w:id="15467" w:author="Στάθης Καπ" w:date="2023-03-09T07:09:00Z">
              <w:tcPr>
                <w:tcW w:w="457" w:type="dxa"/>
                <w:gridSpan w:val="2"/>
                <w:tcBorders>
                  <w:bottom w:val="single" w:sz="4" w:space="0" w:color="auto"/>
                  <w:right w:val="single" w:sz="4" w:space="0" w:color="auto"/>
                </w:tcBorders>
                <w:vAlign w:val="center"/>
              </w:tcPr>
            </w:tcPrChange>
          </w:tcPr>
          <w:p w14:paraId="26845F00" w14:textId="37F62D86" w:rsidR="00494D04" w:rsidRPr="007E0F91" w:rsidRDefault="00494D04" w:rsidP="00494D04">
            <w:pPr>
              <w:jc w:val="center"/>
              <w:rPr>
                <w:ins w:id="15468" w:author="Στάθης Καπ" w:date="2023-03-09T06:09:00Z"/>
                <w:sz w:val="16"/>
                <w:szCs w:val="16"/>
              </w:rPr>
            </w:pPr>
            <w:ins w:id="15469"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5470" w:author="Στάθης Καπ" w:date="2023-03-09T07:09:00Z">
              <w:tcPr>
                <w:tcW w:w="453" w:type="dxa"/>
                <w:gridSpan w:val="2"/>
                <w:tcBorders>
                  <w:left w:val="single" w:sz="4" w:space="0" w:color="auto"/>
                  <w:bottom w:val="single" w:sz="4" w:space="0" w:color="auto"/>
                </w:tcBorders>
                <w:vAlign w:val="bottom"/>
              </w:tcPr>
            </w:tcPrChange>
          </w:tcPr>
          <w:p w14:paraId="3F3D4FBA" w14:textId="1C4C66B9" w:rsidR="00494D04" w:rsidRPr="007E0F91" w:rsidRDefault="00494D04" w:rsidP="00494D04">
            <w:pPr>
              <w:jc w:val="center"/>
              <w:rPr>
                <w:ins w:id="15471" w:author="Στάθης Καπ" w:date="2023-03-09T06:09:00Z"/>
                <w:sz w:val="16"/>
                <w:szCs w:val="16"/>
              </w:rPr>
            </w:pPr>
            <w:ins w:id="15472" w:author="Στάθης Καπ" w:date="2023-03-09T07:09:00Z">
              <w:r>
                <w:rPr>
                  <w:rFonts w:ascii="Calibri" w:hAnsi="Calibri" w:cs="Calibri"/>
                  <w:color w:val="000000"/>
                  <w:sz w:val="16"/>
                  <w:szCs w:val="16"/>
                </w:rPr>
                <w:t>235</w:t>
              </w:r>
            </w:ins>
          </w:p>
        </w:tc>
        <w:tc>
          <w:tcPr>
            <w:tcW w:w="454" w:type="dxa"/>
            <w:vAlign w:val="center"/>
            <w:tcPrChange w:id="15473" w:author="Στάθης Καπ" w:date="2023-03-09T07:09:00Z">
              <w:tcPr>
                <w:tcW w:w="454" w:type="dxa"/>
                <w:gridSpan w:val="2"/>
                <w:tcBorders>
                  <w:bottom w:val="single" w:sz="4" w:space="0" w:color="auto"/>
                </w:tcBorders>
                <w:vAlign w:val="center"/>
              </w:tcPr>
            </w:tcPrChange>
          </w:tcPr>
          <w:p w14:paraId="2E286C69" w14:textId="34B7BFC3" w:rsidR="00494D04" w:rsidRPr="007E0F91" w:rsidRDefault="00494D04" w:rsidP="00494D04">
            <w:pPr>
              <w:jc w:val="center"/>
              <w:rPr>
                <w:ins w:id="15474" w:author="Στάθης Καπ" w:date="2023-03-09T06:09:00Z"/>
                <w:sz w:val="16"/>
                <w:szCs w:val="16"/>
              </w:rPr>
            </w:pPr>
            <w:ins w:id="15475" w:author="Στάθης Καπ" w:date="2023-03-09T07:09:00Z">
              <w:r>
                <w:rPr>
                  <w:rFonts w:ascii="Calibri" w:hAnsi="Calibri" w:cs="Calibri"/>
                  <w:color w:val="000000"/>
                  <w:sz w:val="16"/>
                  <w:szCs w:val="16"/>
                </w:rPr>
                <w:t>14.55</w:t>
              </w:r>
            </w:ins>
          </w:p>
        </w:tc>
        <w:tc>
          <w:tcPr>
            <w:tcW w:w="454" w:type="dxa"/>
            <w:vAlign w:val="center"/>
            <w:tcPrChange w:id="15476" w:author="Στάθης Καπ" w:date="2023-03-09T07:09:00Z">
              <w:tcPr>
                <w:tcW w:w="454" w:type="dxa"/>
                <w:gridSpan w:val="2"/>
                <w:tcBorders>
                  <w:bottom w:val="single" w:sz="4" w:space="0" w:color="auto"/>
                </w:tcBorders>
                <w:vAlign w:val="bottom"/>
              </w:tcPr>
            </w:tcPrChange>
          </w:tcPr>
          <w:p w14:paraId="5FD3C9D1" w14:textId="427DC740" w:rsidR="00494D04" w:rsidRPr="007E0F91" w:rsidRDefault="00494D04" w:rsidP="00494D04">
            <w:pPr>
              <w:jc w:val="center"/>
              <w:rPr>
                <w:ins w:id="15477" w:author="Στάθης Καπ" w:date="2023-03-09T06:09:00Z"/>
                <w:sz w:val="16"/>
                <w:szCs w:val="16"/>
              </w:rPr>
            </w:pPr>
            <w:ins w:id="15478" w:author="Στάθης Καπ" w:date="2023-03-09T07:09:00Z">
              <w:r>
                <w:rPr>
                  <w:rFonts w:ascii="Calibri" w:hAnsi="Calibri" w:cs="Calibri"/>
                  <w:color w:val="000000"/>
                  <w:sz w:val="16"/>
                  <w:szCs w:val="16"/>
                </w:rPr>
                <w:t>0.18</w:t>
              </w:r>
            </w:ins>
          </w:p>
        </w:tc>
        <w:tc>
          <w:tcPr>
            <w:tcW w:w="454" w:type="dxa"/>
            <w:tcBorders>
              <w:right w:val="single" w:sz="4" w:space="0" w:color="auto"/>
            </w:tcBorders>
            <w:vAlign w:val="center"/>
            <w:tcPrChange w:id="15479" w:author="Στάθης Καπ" w:date="2023-03-09T07:09:00Z">
              <w:tcPr>
                <w:tcW w:w="454" w:type="dxa"/>
                <w:gridSpan w:val="2"/>
                <w:tcBorders>
                  <w:bottom w:val="single" w:sz="4" w:space="0" w:color="auto"/>
                  <w:right w:val="single" w:sz="4" w:space="0" w:color="auto"/>
                </w:tcBorders>
                <w:vAlign w:val="center"/>
              </w:tcPr>
            </w:tcPrChange>
          </w:tcPr>
          <w:p w14:paraId="5AF23050" w14:textId="6E51B0B3" w:rsidR="00494D04" w:rsidRPr="007E0F91" w:rsidRDefault="00494D04" w:rsidP="00494D04">
            <w:pPr>
              <w:jc w:val="center"/>
              <w:rPr>
                <w:ins w:id="15480" w:author="Στάθης Καπ" w:date="2023-03-09T06:09:00Z"/>
                <w:sz w:val="16"/>
                <w:szCs w:val="16"/>
              </w:rPr>
            </w:pPr>
            <w:ins w:id="15481" w:author="Στάθης Καπ" w:date="2023-03-09T07:09:00Z">
              <w:r>
                <w:rPr>
                  <w:rFonts w:ascii="Calibri" w:hAnsi="Calibri" w:cs="Calibri"/>
                  <w:color w:val="000000"/>
                  <w:sz w:val="16"/>
                  <w:szCs w:val="16"/>
                </w:rPr>
                <w:t>6.25</w:t>
              </w:r>
            </w:ins>
          </w:p>
        </w:tc>
        <w:tc>
          <w:tcPr>
            <w:tcW w:w="453" w:type="dxa"/>
            <w:tcBorders>
              <w:left w:val="single" w:sz="4" w:space="0" w:color="auto"/>
            </w:tcBorders>
            <w:vAlign w:val="center"/>
            <w:tcPrChange w:id="15482" w:author="Στάθης Καπ" w:date="2023-03-09T07:09:00Z">
              <w:tcPr>
                <w:tcW w:w="453" w:type="dxa"/>
                <w:gridSpan w:val="2"/>
                <w:tcBorders>
                  <w:left w:val="single" w:sz="4" w:space="0" w:color="auto"/>
                  <w:bottom w:val="single" w:sz="4" w:space="0" w:color="auto"/>
                </w:tcBorders>
                <w:vAlign w:val="bottom"/>
              </w:tcPr>
            </w:tcPrChange>
          </w:tcPr>
          <w:p w14:paraId="183461A7" w14:textId="1A3856B4" w:rsidR="00494D04" w:rsidRPr="007E0F91" w:rsidRDefault="00494D04" w:rsidP="00494D04">
            <w:pPr>
              <w:jc w:val="center"/>
              <w:rPr>
                <w:ins w:id="15483" w:author="Στάθης Καπ" w:date="2023-03-09T06:09:00Z"/>
                <w:sz w:val="16"/>
                <w:szCs w:val="16"/>
              </w:rPr>
            </w:pPr>
            <w:ins w:id="15484" w:author="Στάθης Καπ" w:date="2023-03-09T07:09:00Z">
              <w:r>
                <w:rPr>
                  <w:rFonts w:ascii="Calibri" w:hAnsi="Calibri" w:cs="Calibri"/>
                  <w:color w:val="000000"/>
                  <w:sz w:val="16"/>
                  <w:szCs w:val="16"/>
                </w:rPr>
                <w:t>214</w:t>
              </w:r>
            </w:ins>
          </w:p>
        </w:tc>
        <w:tc>
          <w:tcPr>
            <w:tcW w:w="454" w:type="dxa"/>
            <w:vAlign w:val="center"/>
            <w:tcPrChange w:id="15485" w:author="Στάθης Καπ" w:date="2023-03-09T07:09:00Z">
              <w:tcPr>
                <w:tcW w:w="454" w:type="dxa"/>
                <w:gridSpan w:val="2"/>
                <w:tcBorders>
                  <w:bottom w:val="single" w:sz="4" w:space="0" w:color="auto"/>
                </w:tcBorders>
                <w:vAlign w:val="center"/>
              </w:tcPr>
            </w:tcPrChange>
          </w:tcPr>
          <w:p w14:paraId="2C930F6C" w14:textId="3729122C" w:rsidR="00494D04" w:rsidRPr="007E0F91" w:rsidRDefault="00494D04" w:rsidP="00494D04">
            <w:pPr>
              <w:jc w:val="center"/>
              <w:rPr>
                <w:ins w:id="15486" w:author="Στάθης Καπ" w:date="2023-03-09T06:09:00Z"/>
                <w:sz w:val="16"/>
                <w:szCs w:val="16"/>
              </w:rPr>
            </w:pPr>
            <w:ins w:id="15487" w:author="Στάθης Καπ" w:date="2023-03-09T07:09:00Z">
              <w:r>
                <w:rPr>
                  <w:rFonts w:ascii="Calibri" w:hAnsi="Calibri" w:cs="Calibri"/>
                  <w:color w:val="000000"/>
                  <w:sz w:val="16"/>
                  <w:szCs w:val="16"/>
                </w:rPr>
                <w:t>22.18</w:t>
              </w:r>
            </w:ins>
          </w:p>
        </w:tc>
        <w:tc>
          <w:tcPr>
            <w:tcW w:w="454" w:type="dxa"/>
            <w:vAlign w:val="center"/>
            <w:tcPrChange w:id="15488" w:author="Στάθης Καπ" w:date="2023-03-09T07:09:00Z">
              <w:tcPr>
                <w:tcW w:w="454" w:type="dxa"/>
                <w:gridSpan w:val="2"/>
                <w:tcBorders>
                  <w:bottom w:val="single" w:sz="4" w:space="0" w:color="auto"/>
                </w:tcBorders>
                <w:vAlign w:val="bottom"/>
              </w:tcPr>
            </w:tcPrChange>
          </w:tcPr>
          <w:p w14:paraId="20C36E37" w14:textId="5F868D9F" w:rsidR="00494D04" w:rsidRPr="007E0F91" w:rsidRDefault="00494D04" w:rsidP="00494D04">
            <w:pPr>
              <w:jc w:val="center"/>
              <w:rPr>
                <w:ins w:id="15489" w:author="Στάθης Καπ" w:date="2023-03-09T06:09:00Z"/>
                <w:sz w:val="16"/>
                <w:szCs w:val="16"/>
              </w:rPr>
            </w:pPr>
            <w:ins w:id="15490"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5491" w:author="Στάθης Καπ" w:date="2023-03-09T07:09:00Z">
              <w:tcPr>
                <w:tcW w:w="461" w:type="dxa"/>
                <w:gridSpan w:val="2"/>
                <w:tcBorders>
                  <w:bottom w:val="single" w:sz="4" w:space="0" w:color="auto"/>
                  <w:right w:val="single" w:sz="4" w:space="0" w:color="auto"/>
                </w:tcBorders>
                <w:vAlign w:val="center"/>
              </w:tcPr>
            </w:tcPrChange>
          </w:tcPr>
          <w:p w14:paraId="0467EE81" w14:textId="47F3F7AF" w:rsidR="00494D04" w:rsidRPr="007E0F91" w:rsidRDefault="00494D04" w:rsidP="00494D04">
            <w:pPr>
              <w:jc w:val="center"/>
              <w:rPr>
                <w:ins w:id="15492" w:author="Στάθης Καπ" w:date="2023-03-09T06:09:00Z"/>
                <w:sz w:val="16"/>
                <w:szCs w:val="16"/>
              </w:rPr>
            </w:pPr>
            <w:ins w:id="15493" w:author="Στάθης Καπ" w:date="2023-03-09T07:09:00Z">
              <w:r>
                <w:rPr>
                  <w:rFonts w:ascii="Calibri" w:hAnsi="Calibri" w:cs="Calibri"/>
                  <w:color w:val="000000"/>
                  <w:sz w:val="16"/>
                  <w:szCs w:val="16"/>
                </w:rPr>
                <w:t>6.25</w:t>
              </w:r>
            </w:ins>
          </w:p>
        </w:tc>
      </w:tr>
      <w:tr w:rsidR="00494D04" w14:paraId="6034B21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9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95" w:author="Στάθης Καπ" w:date="2023-03-09T06:09:00Z"/>
          <w:trPrChange w:id="1549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49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3896891" w14:textId="4BD55E22" w:rsidR="00494D04" w:rsidRPr="007E0F91" w:rsidRDefault="00494D04" w:rsidP="00494D04">
            <w:pPr>
              <w:jc w:val="center"/>
              <w:rPr>
                <w:ins w:id="15498" w:author="Στάθης Καπ" w:date="2023-03-09T06:09:00Z"/>
                <w:sz w:val="16"/>
                <w:szCs w:val="16"/>
              </w:rPr>
            </w:pPr>
            <w:ins w:id="15499" w:author="Στάθης Καπ" w:date="2023-03-09T06:09:00Z">
              <w:r w:rsidRPr="009861B1">
                <w:rPr>
                  <w:rFonts w:ascii="Calibri" w:hAnsi="Calibri" w:cs="Calibri"/>
                  <w:color w:val="000000"/>
                  <w:sz w:val="16"/>
                  <w:szCs w:val="16"/>
                </w:rPr>
                <w:t>r108</w:t>
              </w:r>
            </w:ins>
          </w:p>
        </w:tc>
        <w:tc>
          <w:tcPr>
            <w:tcW w:w="565" w:type="dxa"/>
            <w:tcBorders>
              <w:left w:val="single" w:sz="4" w:space="0" w:color="auto"/>
            </w:tcBorders>
            <w:vAlign w:val="center"/>
            <w:tcPrChange w:id="15500" w:author="Στάθης Καπ" w:date="2023-03-09T07:09:00Z">
              <w:tcPr>
                <w:tcW w:w="565" w:type="dxa"/>
                <w:gridSpan w:val="2"/>
                <w:tcBorders>
                  <w:left w:val="single" w:sz="4" w:space="0" w:color="auto"/>
                  <w:bottom w:val="single" w:sz="4" w:space="0" w:color="auto"/>
                </w:tcBorders>
              </w:tcPr>
            </w:tcPrChange>
          </w:tcPr>
          <w:p w14:paraId="297D6402" w14:textId="2B309CDC" w:rsidR="00494D04" w:rsidRPr="007E0F91" w:rsidRDefault="00494D04" w:rsidP="00494D04">
            <w:pPr>
              <w:jc w:val="center"/>
              <w:rPr>
                <w:ins w:id="15501" w:author="Στάθης Καπ" w:date="2023-03-09T06:09:00Z"/>
                <w:sz w:val="16"/>
                <w:szCs w:val="16"/>
              </w:rPr>
            </w:pPr>
            <w:ins w:id="15502" w:author="Στάθης Καπ" w:date="2023-03-09T07:09:00Z">
              <w:r>
                <w:rPr>
                  <w:rFonts w:ascii="Calibri" w:hAnsi="Calibri" w:cs="Calibri"/>
                  <w:color w:val="000000"/>
                  <w:sz w:val="16"/>
                  <w:szCs w:val="16"/>
                </w:rPr>
                <w:t>308</w:t>
              </w:r>
            </w:ins>
          </w:p>
        </w:tc>
        <w:tc>
          <w:tcPr>
            <w:tcW w:w="679" w:type="dxa"/>
            <w:tcBorders>
              <w:right w:val="single" w:sz="4" w:space="0" w:color="auto"/>
            </w:tcBorders>
            <w:vAlign w:val="center"/>
            <w:tcPrChange w:id="15503" w:author="Στάθης Καπ" w:date="2023-03-09T07:09:00Z">
              <w:tcPr>
                <w:tcW w:w="679" w:type="dxa"/>
                <w:gridSpan w:val="2"/>
                <w:tcBorders>
                  <w:bottom w:val="single" w:sz="4" w:space="0" w:color="auto"/>
                  <w:right w:val="single" w:sz="4" w:space="0" w:color="auto"/>
                </w:tcBorders>
              </w:tcPr>
            </w:tcPrChange>
          </w:tcPr>
          <w:p w14:paraId="4A7278B1" w14:textId="77BE386C" w:rsidR="00494D04" w:rsidRPr="007E0F91" w:rsidRDefault="00494D04" w:rsidP="00494D04">
            <w:pPr>
              <w:jc w:val="center"/>
              <w:rPr>
                <w:ins w:id="15504" w:author="Στάθης Καπ" w:date="2023-03-09T06:09:00Z"/>
                <w:sz w:val="16"/>
                <w:szCs w:val="16"/>
              </w:rPr>
            </w:pPr>
            <w:ins w:id="15505"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5506" w:author="Στάθης Καπ" w:date="2023-03-09T07:09:00Z">
              <w:tcPr>
                <w:tcW w:w="453" w:type="dxa"/>
                <w:gridSpan w:val="2"/>
                <w:tcBorders>
                  <w:left w:val="single" w:sz="4" w:space="0" w:color="auto"/>
                  <w:bottom w:val="single" w:sz="4" w:space="0" w:color="auto"/>
                </w:tcBorders>
                <w:vAlign w:val="bottom"/>
              </w:tcPr>
            </w:tcPrChange>
          </w:tcPr>
          <w:p w14:paraId="248D0195" w14:textId="05CB37B6" w:rsidR="00494D04" w:rsidRPr="007E0F91" w:rsidRDefault="00494D04" w:rsidP="00494D04">
            <w:pPr>
              <w:jc w:val="center"/>
              <w:rPr>
                <w:ins w:id="15507" w:author="Στάθης Καπ" w:date="2023-03-09T06:09:00Z"/>
                <w:sz w:val="16"/>
                <w:szCs w:val="16"/>
              </w:rPr>
            </w:pPr>
            <w:ins w:id="15508" w:author="Στάθης Καπ" w:date="2023-03-09T07:09:00Z">
              <w:r>
                <w:rPr>
                  <w:rFonts w:ascii="Calibri" w:hAnsi="Calibri" w:cs="Calibri"/>
                  <w:color w:val="000000"/>
                  <w:sz w:val="16"/>
                  <w:szCs w:val="16"/>
                </w:rPr>
                <w:t>254</w:t>
              </w:r>
            </w:ins>
          </w:p>
        </w:tc>
        <w:tc>
          <w:tcPr>
            <w:tcW w:w="708" w:type="dxa"/>
            <w:vAlign w:val="center"/>
            <w:tcPrChange w:id="15509" w:author="Στάθης Καπ" w:date="2023-03-09T07:09:00Z">
              <w:tcPr>
                <w:tcW w:w="708" w:type="dxa"/>
                <w:gridSpan w:val="2"/>
                <w:tcBorders>
                  <w:bottom w:val="single" w:sz="4" w:space="0" w:color="auto"/>
                </w:tcBorders>
                <w:vAlign w:val="center"/>
              </w:tcPr>
            </w:tcPrChange>
          </w:tcPr>
          <w:p w14:paraId="50827E74" w14:textId="041EA486" w:rsidR="00494D04" w:rsidRPr="007E0F91" w:rsidRDefault="00494D04" w:rsidP="00494D04">
            <w:pPr>
              <w:jc w:val="center"/>
              <w:rPr>
                <w:ins w:id="15510" w:author="Στάθης Καπ" w:date="2023-03-09T06:09:00Z"/>
                <w:sz w:val="16"/>
                <w:szCs w:val="16"/>
              </w:rPr>
            </w:pPr>
            <w:ins w:id="15511" w:author="Στάθης Καπ" w:date="2023-03-09T07:09:00Z">
              <w:r>
                <w:rPr>
                  <w:rFonts w:ascii="Calibri" w:hAnsi="Calibri" w:cs="Calibri"/>
                  <w:color w:val="000000"/>
                  <w:sz w:val="16"/>
                  <w:szCs w:val="16"/>
                </w:rPr>
                <w:t>17.53</w:t>
              </w:r>
            </w:ins>
          </w:p>
        </w:tc>
        <w:tc>
          <w:tcPr>
            <w:tcW w:w="652" w:type="dxa"/>
            <w:tcBorders>
              <w:right w:val="single" w:sz="4" w:space="0" w:color="auto"/>
            </w:tcBorders>
            <w:vAlign w:val="center"/>
            <w:tcPrChange w:id="15512" w:author="Στάθης Καπ" w:date="2023-03-09T07:09:00Z">
              <w:tcPr>
                <w:tcW w:w="652" w:type="dxa"/>
                <w:gridSpan w:val="2"/>
                <w:tcBorders>
                  <w:bottom w:val="single" w:sz="4" w:space="0" w:color="auto"/>
                  <w:right w:val="single" w:sz="4" w:space="0" w:color="auto"/>
                </w:tcBorders>
                <w:vAlign w:val="bottom"/>
              </w:tcPr>
            </w:tcPrChange>
          </w:tcPr>
          <w:p w14:paraId="393A135D" w14:textId="0CAE469C" w:rsidR="00494D04" w:rsidRPr="007E0F91" w:rsidRDefault="00494D04" w:rsidP="00494D04">
            <w:pPr>
              <w:jc w:val="center"/>
              <w:rPr>
                <w:ins w:id="15513" w:author="Στάθης Καπ" w:date="2023-03-09T06:09:00Z"/>
                <w:sz w:val="16"/>
                <w:szCs w:val="16"/>
              </w:rPr>
            </w:pPr>
            <w:ins w:id="15514"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5515" w:author="Στάθης Καπ" w:date="2023-03-09T07:09:00Z">
              <w:tcPr>
                <w:tcW w:w="453" w:type="dxa"/>
                <w:gridSpan w:val="2"/>
                <w:tcBorders>
                  <w:left w:val="single" w:sz="4" w:space="0" w:color="auto"/>
                  <w:bottom w:val="single" w:sz="4" w:space="0" w:color="auto"/>
                </w:tcBorders>
                <w:vAlign w:val="bottom"/>
              </w:tcPr>
            </w:tcPrChange>
          </w:tcPr>
          <w:p w14:paraId="0405ADDB" w14:textId="2AF09A3F" w:rsidR="00494D04" w:rsidRPr="007E0F91" w:rsidRDefault="00494D04" w:rsidP="00494D04">
            <w:pPr>
              <w:jc w:val="center"/>
              <w:rPr>
                <w:ins w:id="15516" w:author="Στάθης Καπ" w:date="2023-03-09T06:09:00Z"/>
                <w:sz w:val="16"/>
                <w:szCs w:val="16"/>
              </w:rPr>
            </w:pPr>
            <w:ins w:id="15517" w:author="Στάθης Καπ" w:date="2023-03-09T07:09:00Z">
              <w:r>
                <w:rPr>
                  <w:rFonts w:ascii="Calibri" w:hAnsi="Calibri" w:cs="Calibri"/>
                  <w:color w:val="000000"/>
                  <w:sz w:val="16"/>
                  <w:szCs w:val="16"/>
                </w:rPr>
                <w:t>281</w:t>
              </w:r>
            </w:ins>
          </w:p>
        </w:tc>
        <w:tc>
          <w:tcPr>
            <w:tcW w:w="454" w:type="dxa"/>
            <w:vAlign w:val="center"/>
            <w:tcPrChange w:id="15518" w:author="Στάθης Καπ" w:date="2023-03-09T07:09:00Z">
              <w:tcPr>
                <w:tcW w:w="454" w:type="dxa"/>
                <w:gridSpan w:val="2"/>
                <w:tcBorders>
                  <w:bottom w:val="single" w:sz="4" w:space="0" w:color="auto"/>
                </w:tcBorders>
                <w:vAlign w:val="center"/>
              </w:tcPr>
            </w:tcPrChange>
          </w:tcPr>
          <w:p w14:paraId="68EB6094" w14:textId="7BD64B68" w:rsidR="00494D04" w:rsidRPr="007E0F91" w:rsidRDefault="00494D04" w:rsidP="00494D04">
            <w:pPr>
              <w:jc w:val="center"/>
              <w:rPr>
                <w:ins w:id="15519" w:author="Στάθης Καπ" w:date="2023-03-09T06:09:00Z"/>
                <w:sz w:val="16"/>
                <w:szCs w:val="16"/>
              </w:rPr>
            </w:pPr>
            <w:ins w:id="15520" w:author="Στάθης Καπ" w:date="2023-03-09T07:09:00Z">
              <w:r>
                <w:rPr>
                  <w:rFonts w:ascii="Calibri" w:hAnsi="Calibri" w:cs="Calibri"/>
                  <w:color w:val="000000"/>
                  <w:sz w:val="16"/>
                  <w:szCs w:val="16"/>
                </w:rPr>
                <w:t>-10.63</w:t>
              </w:r>
            </w:ins>
          </w:p>
        </w:tc>
        <w:tc>
          <w:tcPr>
            <w:tcW w:w="454" w:type="dxa"/>
            <w:vAlign w:val="center"/>
            <w:tcPrChange w:id="15521" w:author="Στάθης Καπ" w:date="2023-03-09T07:09:00Z">
              <w:tcPr>
                <w:tcW w:w="454" w:type="dxa"/>
                <w:gridSpan w:val="2"/>
                <w:tcBorders>
                  <w:bottom w:val="single" w:sz="4" w:space="0" w:color="auto"/>
                </w:tcBorders>
                <w:vAlign w:val="bottom"/>
              </w:tcPr>
            </w:tcPrChange>
          </w:tcPr>
          <w:p w14:paraId="28E50C8C" w14:textId="1A46C2CB" w:rsidR="00494D04" w:rsidRPr="007E0F91" w:rsidRDefault="00494D04" w:rsidP="00494D04">
            <w:pPr>
              <w:jc w:val="center"/>
              <w:rPr>
                <w:ins w:id="15522" w:author="Στάθης Καπ" w:date="2023-03-09T06:09:00Z"/>
                <w:sz w:val="16"/>
                <w:szCs w:val="16"/>
              </w:rPr>
            </w:pPr>
            <w:ins w:id="15523" w:author="Στάθης Καπ" w:date="2023-03-09T07:09:00Z">
              <w:r>
                <w:rPr>
                  <w:rFonts w:ascii="Calibri" w:hAnsi="Calibri" w:cs="Calibri"/>
                  <w:color w:val="000000"/>
                  <w:sz w:val="16"/>
                  <w:szCs w:val="16"/>
                </w:rPr>
                <w:t>0.19</w:t>
              </w:r>
            </w:ins>
          </w:p>
        </w:tc>
        <w:tc>
          <w:tcPr>
            <w:tcW w:w="457" w:type="dxa"/>
            <w:tcBorders>
              <w:right w:val="single" w:sz="4" w:space="0" w:color="auto"/>
            </w:tcBorders>
            <w:vAlign w:val="center"/>
            <w:tcPrChange w:id="15524" w:author="Στάθης Καπ" w:date="2023-03-09T07:09:00Z">
              <w:tcPr>
                <w:tcW w:w="457" w:type="dxa"/>
                <w:gridSpan w:val="2"/>
                <w:tcBorders>
                  <w:bottom w:val="single" w:sz="4" w:space="0" w:color="auto"/>
                  <w:right w:val="single" w:sz="4" w:space="0" w:color="auto"/>
                </w:tcBorders>
                <w:vAlign w:val="center"/>
              </w:tcPr>
            </w:tcPrChange>
          </w:tcPr>
          <w:p w14:paraId="761F1738" w14:textId="27ABAB95" w:rsidR="00494D04" w:rsidRPr="007E0F91" w:rsidRDefault="00494D04" w:rsidP="00494D04">
            <w:pPr>
              <w:jc w:val="center"/>
              <w:rPr>
                <w:ins w:id="15525" w:author="Στάθης Καπ" w:date="2023-03-09T06:09:00Z"/>
                <w:sz w:val="16"/>
                <w:szCs w:val="16"/>
              </w:rPr>
            </w:pPr>
            <w:ins w:id="15526" w:author="Στάθης Καπ" w:date="2023-03-09T07:09:00Z">
              <w:r>
                <w:rPr>
                  <w:rFonts w:ascii="Calibri" w:hAnsi="Calibri" w:cs="Calibri"/>
                  <w:color w:val="000000"/>
                  <w:sz w:val="16"/>
                  <w:szCs w:val="16"/>
                </w:rPr>
                <w:t>-4.4</w:t>
              </w:r>
            </w:ins>
          </w:p>
        </w:tc>
        <w:tc>
          <w:tcPr>
            <w:tcW w:w="453" w:type="dxa"/>
            <w:tcBorders>
              <w:left w:val="single" w:sz="4" w:space="0" w:color="auto"/>
            </w:tcBorders>
            <w:vAlign w:val="center"/>
            <w:tcPrChange w:id="15527" w:author="Στάθης Καπ" w:date="2023-03-09T07:09:00Z">
              <w:tcPr>
                <w:tcW w:w="453" w:type="dxa"/>
                <w:gridSpan w:val="2"/>
                <w:tcBorders>
                  <w:left w:val="single" w:sz="4" w:space="0" w:color="auto"/>
                  <w:bottom w:val="single" w:sz="4" w:space="0" w:color="auto"/>
                </w:tcBorders>
                <w:vAlign w:val="bottom"/>
              </w:tcPr>
            </w:tcPrChange>
          </w:tcPr>
          <w:p w14:paraId="21CAC0AC" w14:textId="239946D8" w:rsidR="00494D04" w:rsidRPr="007E0F91" w:rsidRDefault="00494D04" w:rsidP="00494D04">
            <w:pPr>
              <w:jc w:val="center"/>
              <w:rPr>
                <w:ins w:id="15528" w:author="Στάθης Καπ" w:date="2023-03-09T06:09:00Z"/>
                <w:sz w:val="16"/>
                <w:szCs w:val="16"/>
              </w:rPr>
            </w:pPr>
            <w:ins w:id="15529" w:author="Στάθης Καπ" w:date="2023-03-09T07:09:00Z">
              <w:r>
                <w:rPr>
                  <w:rFonts w:ascii="Calibri" w:hAnsi="Calibri" w:cs="Calibri"/>
                  <w:color w:val="000000"/>
                  <w:sz w:val="16"/>
                  <w:szCs w:val="16"/>
                </w:rPr>
                <w:t>249</w:t>
              </w:r>
            </w:ins>
          </w:p>
        </w:tc>
        <w:tc>
          <w:tcPr>
            <w:tcW w:w="454" w:type="dxa"/>
            <w:vAlign w:val="center"/>
            <w:tcPrChange w:id="15530" w:author="Στάθης Καπ" w:date="2023-03-09T07:09:00Z">
              <w:tcPr>
                <w:tcW w:w="454" w:type="dxa"/>
                <w:gridSpan w:val="2"/>
                <w:tcBorders>
                  <w:bottom w:val="single" w:sz="4" w:space="0" w:color="auto"/>
                </w:tcBorders>
                <w:vAlign w:val="center"/>
              </w:tcPr>
            </w:tcPrChange>
          </w:tcPr>
          <w:p w14:paraId="7A4E4DBD" w14:textId="01A63262" w:rsidR="00494D04" w:rsidRPr="007E0F91" w:rsidRDefault="00494D04" w:rsidP="00494D04">
            <w:pPr>
              <w:jc w:val="center"/>
              <w:rPr>
                <w:ins w:id="15531" w:author="Στάθης Καπ" w:date="2023-03-09T06:09:00Z"/>
                <w:sz w:val="16"/>
                <w:szCs w:val="16"/>
              </w:rPr>
            </w:pPr>
            <w:ins w:id="15532" w:author="Στάθης Καπ" w:date="2023-03-09T07:09:00Z">
              <w:r>
                <w:rPr>
                  <w:rFonts w:ascii="Calibri" w:hAnsi="Calibri" w:cs="Calibri"/>
                  <w:color w:val="000000"/>
                  <w:sz w:val="16"/>
                  <w:szCs w:val="16"/>
                </w:rPr>
                <w:t>1.97</w:t>
              </w:r>
            </w:ins>
          </w:p>
        </w:tc>
        <w:tc>
          <w:tcPr>
            <w:tcW w:w="454" w:type="dxa"/>
            <w:vAlign w:val="center"/>
            <w:tcPrChange w:id="15533" w:author="Στάθης Καπ" w:date="2023-03-09T07:09:00Z">
              <w:tcPr>
                <w:tcW w:w="454" w:type="dxa"/>
                <w:gridSpan w:val="2"/>
                <w:tcBorders>
                  <w:bottom w:val="single" w:sz="4" w:space="0" w:color="auto"/>
                </w:tcBorders>
                <w:vAlign w:val="bottom"/>
              </w:tcPr>
            </w:tcPrChange>
          </w:tcPr>
          <w:p w14:paraId="290941E6" w14:textId="5024D50F" w:rsidR="00494D04" w:rsidRPr="007E0F91" w:rsidRDefault="00494D04" w:rsidP="00494D04">
            <w:pPr>
              <w:jc w:val="center"/>
              <w:rPr>
                <w:ins w:id="15534" w:author="Στάθης Καπ" w:date="2023-03-09T06:09:00Z"/>
                <w:sz w:val="16"/>
                <w:szCs w:val="16"/>
              </w:rPr>
            </w:pPr>
            <w:ins w:id="15535" w:author="Στάθης Καπ" w:date="2023-03-09T07:09:00Z">
              <w:r>
                <w:rPr>
                  <w:rFonts w:ascii="Calibri" w:hAnsi="Calibri" w:cs="Calibri"/>
                  <w:color w:val="000000"/>
                  <w:sz w:val="16"/>
                  <w:szCs w:val="16"/>
                </w:rPr>
                <w:t>0.311</w:t>
              </w:r>
            </w:ins>
          </w:p>
        </w:tc>
        <w:tc>
          <w:tcPr>
            <w:tcW w:w="454" w:type="dxa"/>
            <w:tcBorders>
              <w:right w:val="single" w:sz="4" w:space="0" w:color="auto"/>
            </w:tcBorders>
            <w:vAlign w:val="center"/>
            <w:tcPrChange w:id="15536" w:author="Στάθης Καπ" w:date="2023-03-09T07:09:00Z">
              <w:tcPr>
                <w:tcW w:w="454" w:type="dxa"/>
                <w:gridSpan w:val="2"/>
                <w:tcBorders>
                  <w:bottom w:val="single" w:sz="4" w:space="0" w:color="auto"/>
                  <w:right w:val="single" w:sz="4" w:space="0" w:color="auto"/>
                </w:tcBorders>
                <w:vAlign w:val="center"/>
              </w:tcPr>
            </w:tcPrChange>
          </w:tcPr>
          <w:p w14:paraId="6331E04E" w14:textId="300E8E72" w:rsidR="00494D04" w:rsidRPr="007E0F91" w:rsidRDefault="00494D04" w:rsidP="00494D04">
            <w:pPr>
              <w:jc w:val="center"/>
              <w:rPr>
                <w:ins w:id="15537" w:author="Στάθης Καπ" w:date="2023-03-09T06:09:00Z"/>
                <w:sz w:val="16"/>
                <w:szCs w:val="16"/>
              </w:rPr>
            </w:pPr>
            <w:ins w:id="15538" w:author="Στάθης Καπ" w:date="2023-03-09T07:09:00Z">
              <w:r>
                <w:rPr>
                  <w:rFonts w:ascii="Calibri" w:hAnsi="Calibri" w:cs="Calibri"/>
                  <w:color w:val="000000"/>
                  <w:sz w:val="16"/>
                  <w:szCs w:val="16"/>
                </w:rPr>
                <w:t>-70.88</w:t>
              </w:r>
            </w:ins>
          </w:p>
        </w:tc>
        <w:tc>
          <w:tcPr>
            <w:tcW w:w="453" w:type="dxa"/>
            <w:tcBorders>
              <w:left w:val="single" w:sz="4" w:space="0" w:color="auto"/>
            </w:tcBorders>
            <w:vAlign w:val="center"/>
            <w:tcPrChange w:id="15539" w:author="Στάθης Καπ" w:date="2023-03-09T07:09:00Z">
              <w:tcPr>
                <w:tcW w:w="453" w:type="dxa"/>
                <w:gridSpan w:val="2"/>
                <w:tcBorders>
                  <w:left w:val="single" w:sz="4" w:space="0" w:color="auto"/>
                  <w:bottom w:val="single" w:sz="4" w:space="0" w:color="auto"/>
                </w:tcBorders>
                <w:vAlign w:val="bottom"/>
              </w:tcPr>
            </w:tcPrChange>
          </w:tcPr>
          <w:p w14:paraId="0B7702AE" w14:textId="50AE7790" w:rsidR="00494D04" w:rsidRPr="007E0F91" w:rsidRDefault="00494D04" w:rsidP="00494D04">
            <w:pPr>
              <w:jc w:val="center"/>
              <w:rPr>
                <w:ins w:id="15540" w:author="Στάθης Καπ" w:date="2023-03-09T06:09:00Z"/>
                <w:sz w:val="16"/>
                <w:szCs w:val="16"/>
              </w:rPr>
            </w:pPr>
            <w:ins w:id="15541" w:author="Στάθης Καπ" w:date="2023-03-09T07:09:00Z">
              <w:r>
                <w:rPr>
                  <w:rFonts w:ascii="Calibri" w:hAnsi="Calibri" w:cs="Calibri"/>
                  <w:color w:val="000000"/>
                  <w:sz w:val="16"/>
                  <w:szCs w:val="16"/>
                </w:rPr>
                <w:t>254</w:t>
              </w:r>
            </w:ins>
          </w:p>
        </w:tc>
        <w:tc>
          <w:tcPr>
            <w:tcW w:w="454" w:type="dxa"/>
            <w:vAlign w:val="center"/>
            <w:tcPrChange w:id="15542" w:author="Στάθης Καπ" w:date="2023-03-09T07:09:00Z">
              <w:tcPr>
                <w:tcW w:w="454" w:type="dxa"/>
                <w:gridSpan w:val="2"/>
                <w:tcBorders>
                  <w:bottom w:val="single" w:sz="4" w:space="0" w:color="auto"/>
                </w:tcBorders>
                <w:vAlign w:val="center"/>
              </w:tcPr>
            </w:tcPrChange>
          </w:tcPr>
          <w:p w14:paraId="6FAE87BA" w14:textId="049C3960" w:rsidR="00494D04" w:rsidRPr="007E0F91" w:rsidRDefault="00494D04" w:rsidP="00494D04">
            <w:pPr>
              <w:jc w:val="center"/>
              <w:rPr>
                <w:ins w:id="15543" w:author="Στάθης Καπ" w:date="2023-03-09T06:09:00Z"/>
                <w:sz w:val="16"/>
                <w:szCs w:val="16"/>
              </w:rPr>
            </w:pPr>
            <w:ins w:id="15544" w:author="Στάθης Καπ" w:date="2023-03-09T07:09:00Z">
              <w:r>
                <w:rPr>
                  <w:rFonts w:ascii="Calibri" w:hAnsi="Calibri" w:cs="Calibri"/>
                  <w:color w:val="000000"/>
                  <w:sz w:val="16"/>
                  <w:szCs w:val="16"/>
                </w:rPr>
                <w:t>0</w:t>
              </w:r>
            </w:ins>
          </w:p>
        </w:tc>
        <w:tc>
          <w:tcPr>
            <w:tcW w:w="454" w:type="dxa"/>
            <w:vAlign w:val="center"/>
            <w:tcPrChange w:id="15545" w:author="Στάθης Καπ" w:date="2023-03-09T07:09:00Z">
              <w:tcPr>
                <w:tcW w:w="454" w:type="dxa"/>
                <w:gridSpan w:val="2"/>
                <w:tcBorders>
                  <w:bottom w:val="single" w:sz="4" w:space="0" w:color="auto"/>
                </w:tcBorders>
                <w:vAlign w:val="bottom"/>
              </w:tcPr>
            </w:tcPrChange>
          </w:tcPr>
          <w:p w14:paraId="1599E575" w14:textId="75D90305" w:rsidR="00494D04" w:rsidRPr="007E0F91" w:rsidRDefault="00494D04" w:rsidP="00494D04">
            <w:pPr>
              <w:jc w:val="center"/>
              <w:rPr>
                <w:ins w:id="15546" w:author="Στάθης Καπ" w:date="2023-03-09T06:09:00Z"/>
                <w:sz w:val="16"/>
                <w:szCs w:val="16"/>
              </w:rPr>
            </w:pPr>
            <w:ins w:id="15547" w:author="Στάθης Καπ" w:date="2023-03-09T07:09:00Z">
              <w:r>
                <w:rPr>
                  <w:rFonts w:ascii="Calibri" w:hAnsi="Calibri" w:cs="Calibri"/>
                  <w:color w:val="000000"/>
                  <w:sz w:val="16"/>
                  <w:szCs w:val="16"/>
                </w:rPr>
                <w:t>0.293</w:t>
              </w:r>
            </w:ins>
          </w:p>
        </w:tc>
        <w:tc>
          <w:tcPr>
            <w:tcW w:w="461" w:type="dxa"/>
            <w:tcBorders>
              <w:right w:val="single" w:sz="4" w:space="0" w:color="auto"/>
            </w:tcBorders>
            <w:vAlign w:val="center"/>
            <w:tcPrChange w:id="15548" w:author="Στάθης Καπ" w:date="2023-03-09T07:09:00Z">
              <w:tcPr>
                <w:tcW w:w="461" w:type="dxa"/>
                <w:gridSpan w:val="2"/>
                <w:tcBorders>
                  <w:bottom w:val="single" w:sz="4" w:space="0" w:color="auto"/>
                  <w:right w:val="single" w:sz="4" w:space="0" w:color="auto"/>
                </w:tcBorders>
                <w:vAlign w:val="center"/>
              </w:tcPr>
            </w:tcPrChange>
          </w:tcPr>
          <w:p w14:paraId="4C0468C9" w14:textId="2155BFF1" w:rsidR="00494D04" w:rsidRPr="007E0F91" w:rsidRDefault="00494D04" w:rsidP="00494D04">
            <w:pPr>
              <w:jc w:val="center"/>
              <w:rPr>
                <w:ins w:id="15549" w:author="Στάθης Καπ" w:date="2023-03-09T06:09:00Z"/>
                <w:sz w:val="16"/>
                <w:szCs w:val="16"/>
              </w:rPr>
            </w:pPr>
            <w:ins w:id="15550" w:author="Στάθης Καπ" w:date="2023-03-09T07:09:00Z">
              <w:r>
                <w:rPr>
                  <w:rFonts w:ascii="Calibri" w:hAnsi="Calibri" w:cs="Calibri"/>
                  <w:color w:val="000000"/>
                  <w:sz w:val="16"/>
                  <w:szCs w:val="16"/>
                </w:rPr>
                <w:t>-60.99</w:t>
              </w:r>
            </w:ins>
          </w:p>
        </w:tc>
      </w:tr>
      <w:tr w:rsidR="00494D04" w14:paraId="358B897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55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552" w:author="Στάθης Καπ" w:date="2023-03-09T06:09:00Z"/>
          <w:trPrChange w:id="1555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55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51AAD89" w14:textId="53892CF2" w:rsidR="00494D04" w:rsidRPr="007E0F91" w:rsidRDefault="00494D04" w:rsidP="00494D04">
            <w:pPr>
              <w:jc w:val="center"/>
              <w:rPr>
                <w:ins w:id="15555" w:author="Στάθης Καπ" w:date="2023-03-09T06:09:00Z"/>
                <w:sz w:val="16"/>
                <w:szCs w:val="16"/>
              </w:rPr>
            </w:pPr>
            <w:ins w:id="15556" w:author="Στάθης Καπ" w:date="2023-03-09T06:09:00Z">
              <w:r w:rsidRPr="009861B1">
                <w:rPr>
                  <w:rFonts w:ascii="Calibri" w:hAnsi="Calibri" w:cs="Calibri"/>
                  <w:color w:val="000000"/>
                  <w:sz w:val="16"/>
                  <w:szCs w:val="16"/>
                </w:rPr>
                <w:t>r109</w:t>
              </w:r>
            </w:ins>
          </w:p>
        </w:tc>
        <w:tc>
          <w:tcPr>
            <w:tcW w:w="565" w:type="dxa"/>
            <w:tcBorders>
              <w:left w:val="single" w:sz="4" w:space="0" w:color="auto"/>
            </w:tcBorders>
            <w:vAlign w:val="center"/>
            <w:tcPrChange w:id="15557" w:author="Στάθης Καπ" w:date="2023-03-09T07:09:00Z">
              <w:tcPr>
                <w:tcW w:w="565" w:type="dxa"/>
                <w:gridSpan w:val="2"/>
                <w:tcBorders>
                  <w:left w:val="single" w:sz="4" w:space="0" w:color="auto"/>
                  <w:bottom w:val="single" w:sz="4" w:space="0" w:color="auto"/>
                </w:tcBorders>
              </w:tcPr>
            </w:tcPrChange>
          </w:tcPr>
          <w:p w14:paraId="5B80434D" w14:textId="3AFF8A59" w:rsidR="00494D04" w:rsidRPr="007E0F91" w:rsidRDefault="00494D04" w:rsidP="00494D04">
            <w:pPr>
              <w:jc w:val="center"/>
              <w:rPr>
                <w:ins w:id="15558" w:author="Στάθης Καπ" w:date="2023-03-09T06:09:00Z"/>
                <w:sz w:val="16"/>
                <w:szCs w:val="16"/>
              </w:rPr>
            </w:pPr>
            <w:ins w:id="15559"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5560" w:author="Στάθης Καπ" w:date="2023-03-09T07:09:00Z">
              <w:tcPr>
                <w:tcW w:w="679" w:type="dxa"/>
                <w:gridSpan w:val="2"/>
                <w:tcBorders>
                  <w:bottom w:val="single" w:sz="4" w:space="0" w:color="auto"/>
                  <w:right w:val="single" w:sz="4" w:space="0" w:color="auto"/>
                </w:tcBorders>
              </w:tcPr>
            </w:tcPrChange>
          </w:tcPr>
          <w:p w14:paraId="62A2B557" w14:textId="45DACF13" w:rsidR="00494D04" w:rsidRPr="007E0F91" w:rsidRDefault="00494D04" w:rsidP="00494D04">
            <w:pPr>
              <w:jc w:val="center"/>
              <w:rPr>
                <w:ins w:id="15561" w:author="Στάθης Καπ" w:date="2023-03-09T06:09:00Z"/>
                <w:sz w:val="16"/>
                <w:szCs w:val="16"/>
              </w:rPr>
            </w:pPr>
            <w:ins w:id="15562" w:author="Στάθης Καπ" w:date="2023-03-09T07:09:00Z">
              <w:r>
                <w:rPr>
                  <w:rFonts w:ascii="Calibri" w:hAnsi="Calibri" w:cs="Calibri"/>
                  <w:color w:val="000000"/>
                  <w:sz w:val="16"/>
                  <w:szCs w:val="16"/>
                </w:rPr>
                <w:t>276</w:t>
              </w:r>
            </w:ins>
          </w:p>
        </w:tc>
        <w:tc>
          <w:tcPr>
            <w:tcW w:w="453" w:type="dxa"/>
            <w:tcBorders>
              <w:left w:val="single" w:sz="4" w:space="0" w:color="auto"/>
            </w:tcBorders>
            <w:vAlign w:val="center"/>
            <w:tcPrChange w:id="15563" w:author="Στάθης Καπ" w:date="2023-03-09T07:09:00Z">
              <w:tcPr>
                <w:tcW w:w="453" w:type="dxa"/>
                <w:gridSpan w:val="2"/>
                <w:tcBorders>
                  <w:left w:val="single" w:sz="4" w:space="0" w:color="auto"/>
                  <w:bottom w:val="single" w:sz="4" w:space="0" w:color="auto"/>
                </w:tcBorders>
                <w:vAlign w:val="bottom"/>
              </w:tcPr>
            </w:tcPrChange>
          </w:tcPr>
          <w:p w14:paraId="1713B8AE" w14:textId="178F8B38" w:rsidR="00494D04" w:rsidRPr="007E0F91" w:rsidRDefault="00494D04" w:rsidP="00494D04">
            <w:pPr>
              <w:jc w:val="center"/>
              <w:rPr>
                <w:ins w:id="15564" w:author="Στάθης Καπ" w:date="2023-03-09T06:09:00Z"/>
                <w:sz w:val="16"/>
                <w:szCs w:val="16"/>
              </w:rPr>
            </w:pPr>
            <w:ins w:id="15565" w:author="Στάθης Καπ" w:date="2023-03-09T07:09:00Z">
              <w:r>
                <w:rPr>
                  <w:rFonts w:ascii="Calibri" w:hAnsi="Calibri" w:cs="Calibri"/>
                  <w:color w:val="000000"/>
                  <w:sz w:val="16"/>
                  <w:szCs w:val="16"/>
                </w:rPr>
                <w:t>239</w:t>
              </w:r>
            </w:ins>
          </w:p>
        </w:tc>
        <w:tc>
          <w:tcPr>
            <w:tcW w:w="708" w:type="dxa"/>
            <w:vAlign w:val="center"/>
            <w:tcPrChange w:id="15566" w:author="Στάθης Καπ" w:date="2023-03-09T07:09:00Z">
              <w:tcPr>
                <w:tcW w:w="708" w:type="dxa"/>
                <w:gridSpan w:val="2"/>
                <w:tcBorders>
                  <w:bottom w:val="single" w:sz="4" w:space="0" w:color="auto"/>
                </w:tcBorders>
                <w:vAlign w:val="center"/>
              </w:tcPr>
            </w:tcPrChange>
          </w:tcPr>
          <w:p w14:paraId="6AA0982A" w14:textId="40E64FB9" w:rsidR="00494D04" w:rsidRPr="007E0F91" w:rsidRDefault="00494D04" w:rsidP="00494D04">
            <w:pPr>
              <w:jc w:val="center"/>
              <w:rPr>
                <w:ins w:id="15567" w:author="Στάθης Καπ" w:date="2023-03-09T06:09:00Z"/>
                <w:sz w:val="16"/>
                <w:szCs w:val="16"/>
              </w:rPr>
            </w:pPr>
            <w:ins w:id="15568" w:author="Στάθης Καπ" w:date="2023-03-09T07:09:00Z">
              <w:r>
                <w:rPr>
                  <w:rFonts w:ascii="Calibri" w:hAnsi="Calibri" w:cs="Calibri"/>
                  <w:color w:val="000000"/>
                  <w:sz w:val="16"/>
                  <w:szCs w:val="16"/>
                </w:rPr>
                <w:t>13.72</w:t>
              </w:r>
            </w:ins>
          </w:p>
        </w:tc>
        <w:tc>
          <w:tcPr>
            <w:tcW w:w="652" w:type="dxa"/>
            <w:tcBorders>
              <w:right w:val="single" w:sz="4" w:space="0" w:color="auto"/>
            </w:tcBorders>
            <w:vAlign w:val="center"/>
            <w:tcPrChange w:id="15569" w:author="Στάθης Καπ" w:date="2023-03-09T07:09:00Z">
              <w:tcPr>
                <w:tcW w:w="652" w:type="dxa"/>
                <w:gridSpan w:val="2"/>
                <w:tcBorders>
                  <w:bottom w:val="single" w:sz="4" w:space="0" w:color="auto"/>
                  <w:right w:val="single" w:sz="4" w:space="0" w:color="auto"/>
                </w:tcBorders>
                <w:vAlign w:val="bottom"/>
              </w:tcPr>
            </w:tcPrChange>
          </w:tcPr>
          <w:p w14:paraId="2DFA82DD" w14:textId="69893146" w:rsidR="00494D04" w:rsidRPr="007E0F91" w:rsidRDefault="00494D04" w:rsidP="00494D04">
            <w:pPr>
              <w:jc w:val="center"/>
              <w:rPr>
                <w:ins w:id="15570" w:author="Στάθης Καπ" w:date="2023-03-09T06:09:00Z"/>
                <w:sz w:val="16"/>
                <w:szCs w:val="16"/>
              </w:rPr>
            </w:pPr>
            <w:ins w:id="15571"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5572" w:author="Στάθης Καπ" w:date="2023-03-09T07:09:00Z">
              <w:tcPr>
                <w:tcW w:w="453" w:type="dxa"/>
                <w:gridSpan w:val="2"/>
                <w:tcBorders>
                  <w:left w:val="single" w:sz="4" w:space="0" w:color="auto"/>
                  <w:bottom w:val="single" w:sz="4" w:space="0" w:color="auto"/>
                </w:tcBorders>
                <w:vAlign w:val="bottom"/>
              </w:tcPr>
            </w:tcPrChange>
          </w:tcPr>
          <w:p w14:paraId="7E7B1892" w14:textId="23B2BF71" w:rsidR="00494D04" w:rsidRPr="007E0F91" w:rsidRDefault="00494D04" w:rsidP="00494D04">
            <w:pPr>
              <w:jc w:val="center"/>
              <w:rPr>
                <w:ins w:id="15573" w:author="Στάθης Καπ" w:date="2023-03-09T06:09:00Z"/>
                <w:sz w:val="16"/>
                <w:szCs w:val="16"/>
              </w:rPr>
            </w:pPr>
            <w:ins w:id="15574" w:author="Στάθης Καπ" w:date="2023-03-09T07:09:00Z">
              <w:r>
                <w:rPr>
                  <w:rFonts w:ascii="Calibri" w:hAnsi="Calibri" w:cs="Calibri"/>
                  <w:color w:val="000000"/>
                  <w:sz w:val="16"/>
                  <w:szCs w:val="16"/>
                </w:rPr>
                <w:t>251</w:t>
              </w:r>
            </w:ins>
          </w:p>
        </w:tc>
        <w:tc>
          <w:tcPr>
            <w:tcW w:w="454" w:type="dxa"/>
            <w:vAlign w:val="center"/>
            <w:tcPrChange w:id="15575" w:author="Στάθης Καπ" w:date="2023-03-09T07:09:00Z">
              <w:tcPr>
                <w:tcW w:w="454" w:type="dxa"/>
                <w:gridSpan w:val="2"/>
                <w:tcBorders>
                  <w:bottom w:val="single" w:sz="4" w:space="0" w:color="auto"/>
                </w:tcBorders>
                <w:vAlign w:val="center"/>
              </w:tcPr>
            </w:tcPrChange>
          </w:tcPr>
          <w:p w14:paraId="536A9365" w14:textId="5AB3590F" w:rsidR="00494D04" w:rsidRPr="007E0F91" w:rsidRDefault="00494D04" w:rsidP="00494D04">
            <w:pPr>
              <w:jc w:val="center"/>
              <w:rPr>
                <w:ins w:id="15576" w:author="Στάθης Καπ" w:date="2023-03-09T06:09:00Z"/>
                <w:sz w:val="16"/>
                <w:szCs w:val="16"/>
              </w:rPr>
            </w:pPr>
            <w:ins w:id="15577" w:author="Στάθης Καπ" w:date="2023-03-09T07:09:00Z">
              <w:r>
                <w:rPr>
                  <w:rFonts w:ascii="Calibri" w:hAnsi="Calibri" w:cs="Calibri"/>
                  <w:color w:val="000000"/>
                  <w:sz w:val="16"/>
                  <w:szCs w:val="16"/>
                </w:rPr>
                <w:t>-5.02</w:t>
              </w:r>
            </w:ins>
          </w:p>
        </w:tc>
        <w:tc>
          <w:tcPr>
            <w:tcW w:w="454" w:type="dxa"/>
            <w:vAlign w:val="center"/>
            <w:tcPrChange w:id="15578" w:author="Στάθης Καπ" w:date="2023-03-09T07:09:00Z">
              <w:tcPr>
                <w:tcW w:w="454" w:type="dxa"/>
                <w:gridSpan w:val="2"/>
                <w:tcBorders>
                  <w:bottom w:val="single" w:sz="4" w:space="0" w:color="auto"/>
                </w:tcBorders>
                <w:vAlign w:val="bottom"/>
              </w:tcPr>
            </w:tcPrChange>
          </w:tcPr>
          <w:p w14:paraId="3AA57B5C" w14:textId="3482168A" w:rsidR="00494D04" w:rsidRPr="007E0F91" w:rsidRDefault="00494D04" w:rsidP="00494D04">
            <w:pPr>
              <w:jc w:val="center"/>
              <w:rPr>
                <w:ins w:id="15579" w:author="Στάθης Καπ" w:date="2023-03-09T06:09:00Z"/>
                <w:sz w:val="16"/>
                <w:szCs w:val="16"/>
              </w:rPr>
            </w:pPr>
            <w:ins w:id="15580" w:author="Στάθης Καπ" w:date="2023-03-09T07:09:00Z">
              <w:r>
                <w:rPr>
                  <w:rFonts w:ascii="Calibri" w:hAnsi="Calibri" w:cs="Calibri"/>
                  <w:color w:val="000000"/>
                  <w:sz w:val="16"/>
                  <w:szCs w:val="16"/>
                </w:rPr>
                <w:t>0.283</w:t>
              </w:r>
            </w:ins>
          </w:p>
        </w:tc>
        <w:tc>
          <w:tcPr>
            <w:tcW w:w="457" w:type="dxa"/>
            <w:tcBorders>
              <w:right w:val="single" w:sz="4" w:space="0" w:color="auto"/>
            </w:tcBorders>
            <w:vAlign w:val="center"/>
            <w:tcPrChange w:id="15581" w:author="Στάθης Καπ" w:date="2023-03-09T07:09:00Z">
              <w:tcPr>
                <w:tcW w:w="457" w:type="dxa"/>
                <w:gridSpan w:val="2"/>
                <w:tcBorders>
                  <w:bottom w:val="single" w:sz="4" w:space="0" w:color="auto"/>
                  <w:right w:val="single" w:sz="4" w:space="0" w:color="auto"/>
                </w:tcBorders>
                <w:vAlign w:val="center"/>
              </w:tcPr>
            </w:tcPrChange>
          </w:tcPr>
          <w:p w14:paraId="797A40F3" w14:textId="7DA76C31" w:rsidR="00494D04" w:rsidRPr="007E0F91" w:rsidRDefault="00494D04" w:rsidP="00494D04">
            <w:pPr>
              <w:jc w:val="center"/>
              <w:rPr>
                <w:ins w:id="15582" w:author="Στάθης Καπ" w:date="2023-03-09T06:09:00Z"/>
                <w:sz w:val="16"/>
                <w:szCs w:val="16"/>
              </w:rPr>
            </w:pPr>
            <w:ins w:id="15583" w:author="Στάθης Καπ" w:date="2023-03-09T07:09:00Z">
              <w:r>
                <w:rPr>
                  <w:rFonts w:ascii="Calibri" w:hAnsi="Calibri" w:cs="Calibri"/>
                  <w:color w:val="000000"/>
                  <w:sz w:val="16"/>
                  <w:szCs w:val="16"/>
                </w:rPr>
                <w:t>-55.49</w:t>
              </w:r>
            </w:ins>
          </w:p>
        </w:tc>
        <w:tc>
          <w:tcPr>
            <w:tcW w:w="453" w:type="dxa"/>
            <w:tcBorders>
              <w:left w:val="single" w:sz="4" w:space="0" w:color="auto"/>
            </w:tcBorders>
            <w:vAlign w:val="center"/>
            <w:tcPrChange w:id="15584" w:author="Στάθης Καπ" w:date="2023-03-09T07:09:00Z">
              <w:tcPr>
                <w:tcW w:w="453" w:type="dxa"/>
                <w:gridSpan w:val="2"/>
                <w:tcBorders>
                  <w:left w:val="single" w:sz="4" w:space="0" w:color="auto"/>
                  <w:bottom w:val="single" w:sz="4" w:space="0" w:color="auto"/>
                </w:tcBorders>
                <w:vAlign w:val="bottom"/>
              </w:tcPr>
            </w:tcPrChange>
          </w:tcPr>
          <w:p w14:paraId="621AA3E2" w14:textId="4F6E4824" w:rsidR="00494D04" w:rsidRPr="007E0F91" w:rsidRDefault="00494D04" w:rsidP="00494D04">
            <w:pPr>
              <w:jc w:val="center"/>
              <w:rPr>
                <w:ins w:id="15585" w:author="Στάθης Καπ" w:date="2023-03-09T06:09:00Z"/>
                <w:sz w:val="16"/>
                <w:szCs w:val="16"/>
              </w:rPr>
            </w:pPr>
            <w:ins w:id="15586" w:author="Στάθης Καπ" w:date="2023-03-09T07:09:00Z">
              <w:r>
                <w:rPr>
                  <w:rFonts w:ascii="Calibri" w:hAnsi="Calibri" w:cs="Calibri"/>
                  <w:color w:val="000000"/>
                  <w:sz w:val="16"/>
                  <w:szCs w:val="16"/>
                </w:rPr>
                <w:t>246</w:t>
              </w:r>
            </w:ins>
          </w:p>
        </w:tc>
        <w:tc>
          <w:tcPr>
            <w:tcW w:w="454" w:type="dxa"/>
            <w:vAlign w:val="center"/>
            <w:tcPrChange w:id="15587" w:author="Στάθης Καπ" w:date="2023-03-09T07:09:00Z">
              <w:tcPr>
                <w:tcW w:w="454" w:type="dxa"/>
                <w:gridSpan w:val="2"/>
                <w:tcBorders>
                  <w:bottom w:val="single" w:sz="4" w:space="0" w:color="auto"/>
                </w:tcBorders>
                <w:vAlign w:val="center"/>
              </w:tcPr>
            </w:tcPrChange>
          </w:tcPr>
          <w:p w14:paraId="330E0DD0" w14:textId="250B4AD5" w:rsidR="00494D04" w:rsidRPr="007E0F91" w:rsidRDefault="00494D04" w:rsidP="00494D04">
            <w:pPr>
              <w:jc w:val="center"/>
              <w:rPr>
                <w:ins w:id="15588" w:author="Στάθης Καπ" w:date="2023-03-09T06:09:00Z"/>
                <w:sz w:val="16"/>
                <w:szCs w:val="16"/>
              </w:rPr>
            </w:pPr>
            <w:ins w:id="15589" w:author="Στάθης Καπ" w:date="2023-03-09T07:09:00Z">
              <w:r>
                <w:rPr>
                  <w:rFonts w:ascii="Calibri" w:hAnsi="Calibri" w:cs="Calibri"/>
                  <w:color w:val="000000"/>
                  <w:sz w:val="16"/>
                  <w:szCs w:val="16"/>
                </w:rPr>
                <w:t>-2.93</w:t>
              </w:r>
            </w:ins>
          </w:p>
        </w:tc>
        <w:tc>
          <w:tcPr>
            <w:tcW w:w="454" w:type="dxa"/>
            <w:vAlign w:val="center"/>
            <w:tcPrChange w:id="15590" w:author="Στάθης Καπ" w:date="2023-03-09T07:09:00Z">
              <w:tcPr>
                <w:tcW w:w="454" w:type="dxa"/>
                <w:gridSpan w:val="2"/>
                <w:tcBorders>
                  <w:bottom w:val="single" w:sz="4" w:space="0" w:color="auto"/>
                </w:tcBorders>
                <w:vAlign w:val="bottom"/>
              </w:tcPr>
            </w:tcPrChange>
          </w:tcPr>
          <w:p w14:paraId="3D34AFF1" w14:textId="3DC5E72B" w:rsidR="00494D04" w:rsidRPr="007E0F91" w:rsidRDefault="00494D04" w:rsidP="00494D04">
            <w:pPr>
              <w:jc w:val="center"/>
              <w:rPr>
                <w:ins w:id="15591" w:author="Στάθης Καπ" w:date="2023-03-09T06:09:00Z"/>
                <w:sz w:val="16"/>
                <w:szCs w:val="16"/>
              </w:rPr>
            </w:pPr>
            <w:ins w:id="15592" w:author="Στάθης Καπ" w:date="2023-03-09T07:09:00Z">
              <w:r>
                <w:rPr>
                  <w:rFonts w:ascii="Calibri" w:hAnsi="Calibri" w:cs="Calibri"/>
                  <w:color w:val="000000"/>
                  <w:sz w:val="16"/>
                  <w:szCs w:val="16"/>
                </w:rPr>
                <w:t>0.409</w:t>
              </w:r>
            </w:ins>
          </w:p>
        </w:tc>
        <w:tc>
          <w:tcPr>
            <w:tcW w:w="454" w:type="dxa"/>
            <w:tcBorders>
              <w:right w:val="single" w:sz="4" w:space="0" w:color="auto"/>
            </w:tcBorders>
            <w:vAlign w:val="center"/>
            <w:tcPrChange w:id="15593" w:author="Στάθης Καπ" w:date="2023-03-09T07:09:00Z">
              <w:tcPr>
                <w:tcW w:w="454" w:type="dxa"/>
                <w:gridSpan w:val="2"/>
                <w:tcBorders>
                  <w:bottom w:val="single" w:sz="4" w:space="0" w:color="auto"/>
                  <w:right w:val="single" w:sz="4" w:space="0" w:color="auto"/>
                </w:tcBorders>
                <w:vAlign w:val="center"/>
              </w:tcPr>
            </w:tcPrChange>
          </w:tcPr>
          <w:p w14:paraId="294E800D" w14:textId="6C422A18" w:rsidR="00494D04" w:rsidRPr="007E0F91" w:rsidRDefault="00494D04" w:rsidP="00494D04">
            <w:pPr>
              <w:jc w:val="center"/>
              <w:rPr>
                <w:ins w:id="15594" w:author="Στάθης Καπ" w:date="2023-03-09T06:09:00Z"/>
                <w:sz w:val="16"/>
                <w:szCs w:val="16"/>
              </w:rPr>
            </w:pPr>
            <w:ins w:id="15595" w:author="Στάθης Καπ" w:date="2023-03-09T07:09:00Z">
              <w:r>
                <w:rPr>
                  <w:rFonts w:ascii="Calibri" w:hAnsi="Calibri" w:cs="Calibri"/>
                  <w:color w:val="000000"/>
                  <w:sz w:val="16"/>
                  <w:szCs w:val="16"/>
                </w:rPr>
                <w:t>-124.73</w:t>
              </w:r>
            </w:ins>
          </w:p>
        </w:tc>
        <w:tc>
          <w:tcPr>
            <w:tcW w:w="453" w:type="dxa"/>
            <w:tcBorders>
              <w:left w:val="single" w:sz="4" w:space="0" w:color="auto"/>
            </w:tcBorders>
            <w:vAlign w:val="center"/>
            <w:tcPrChange w:id="15596" w:author="Στάθης Καπ" w:date="2023-03-09T07:09:00Z">
              <w:tcPr>
                <w:tcW w:w="453" w:type="dxa"/>
                <w:gridSpan w:val="2"/>
                <w:tcBorders>
                  <w:left w:val="single" w:sz="4" w:space="0" w:color="auto"/>
                  <w:bottom w:val="single" w:sz="4" w:space="0" w:color="auto"/>
                </w:tcBorders>
                <w:vAlign w:val="bottom"/>
              </w:tcPr>
            </w:tcPrChange>
          </w:tcPr>
          <w:p w14:paraId="439341D9" w14:textId="14AE2DA4" w:rsidR="00494D04" w:rsidRPr="007E0F91" w:rsidRDefault="00494D04" w:rsidP="00494D04">
            <w:pPr>
              <w:jc w:val="center"/>
              <w:rPr>
                <w:ins w:id="15597" w:author="Στάθης Καπ" w:date="2023-03-09T06:09:00Z"/>
                <w:sz w:val="16"/>
                <w:szCs w:val="16"/>
              </w:rPr>
            </w:pPr>
            <w:ins w:id="15598" w:author="Στάθης Καπ" w:date="2023-03-09T07:09:00Z">
              <w:r>
                <w:rPr>
                  <w:rFonts w:ascii="Calibri" w:hAnsi="Calibri" w:cs="Calibri"/>
                  <w:color w:val="000000"/>
                  <w:sz w:val="16"/>
                  <w:szCs w:val="16"/>
                </w:rPr>
                <w:t>216</w:t>
              </w:r>
            </w:ins>
          </w:p>
        </w:tc>
        <w:tc>
          <w:tcPr>
            <w:tcW w:w="454" w:type="dxa"/>
            <w:vAlign w:val="center"/>
            <w:tcPrChange w:id="15599" w:author="Στάθης Καπ" w:date="2023-03-09T07:09:00Z">
              <w:tcPr>
                <w:tcW w:w="454" w:type="dxa"/>
                <w:gridSpan w:val="2"/>
                <w:tcBorders>
                  <w:bottom w:val="single" w:sz="4" w:space="0" w:color="auto"/>
                </w:tcBorders>
                <w:vAlign w:val="center"/>
              </w:tcPr>
            </w:tcPrChange>
          </w:tcPr>
          <w:p w14:paraId="0351F47B" w14:textId="68A7D90A" w:rsidR="00494D04" w:rsidRPr="007E0F91" w:rsidRDefault="00494D04" w:rsidP="00494D04">
            <w:pPr>
              <w:jc w:val="center"/>
              <w:rPr>
                <w:ins w:id="15600" w:author="Στάθης Καπ" w:date="2023-03-09T06:09:00Z"/>
                <w:sz w:val="16"/>
                <w:szCs w:val="16"/>
              </w:rPr>
            </w:pPr>
            <w:ins w:id="15601" w:author="Στάθης Καπ" w:date="2023-03-09T07:09:00Z">
              <w:r>
                <w:rPr>
                  <w:rFonts w:ascii="Calibri" w:hAnsi="Calibri" w:cs="Calibri"/>
                  <w:color w:val="000000"/>
                  <w:sz w:val="16"/>
                  <w:szCs w:val="16"/>
                </w:rPr>
                <w:t>9.62</w:t>
              </w:r>
            </w:ins>
          </w:p>
        </w:tc>
        <w:tc>
          <w:tcPr>
            <w:tcW w:w="454" w:type="dxa"/>
            <w:vAlign w:val="center"/>
            <w:tcPrChange w:id="15602" w:author="Στάθης Καπ" w:date="2023-03-09T07:09:00Z">
              <w:tcPr>
                <w:tcW w:w="454" w:type="dxa"/>
                <w:gridSpan w:val="2"/>
                <w:tcBorders>
                  <w:bottom w:val="single" w:sz="4" w:space="0" w:color="auto"/>
                </w:tcBorders>
                <w:vAlign w:val="bottom"/>
              </w:tcPr>
            </w:tcPrChange>
          </w:tcPr>
          <w:p w14:paraId="7A1CD391" w14:textId="101C1787" w:rsidR="00494D04" w:rsidRPr="007E0F91" w:rsidRDefault="00494D04" w:rsidP="00494D04">
            <w:pPr>
              <w:jc w:val="center"/>
              <w:rPr>
                <w:ins w:id="15603" w:author="Στάθης Καπ" w:date="2023-03-09T06:09:00Z"/>
                <w:sz w:val="16"/>
                <w:szCs w:val="16"/>
              </w:rPr>
            </w:pPr>
            <w:ins w:id="15604"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5605" w:author="Στάθης Καπ" w:date="2023-03-09T07:09:00Z">
              <w:tcPr>
                <w:tcW w:w="461" w:type="dxa"/>
                <w:gridSpan w:val="2"/>
                <w:tcBorders>
                  <w:bottom w:val="single" w:sz="4" w:space="0" w:color="auto"/>
                  <w:right w:val="single" w:sz="4" w:space="0" w:color="auto"/>
                </w:tcBorders>
                <w:vAlign w:val="center"/>
              </w:tcPr>
            </w:tcPrChange>
          </w:tcPr>
          <w:p w14:paraId="3EED6D6B" w14:textId="20BF4793" w:rsidR="00494D04" w:rsidRPr="007E0F91" w:rsidRDefault="00494D04" w:rsidP="00494D04">
            <w:pPr>
              <w:jc w:val="center"/>
              <w:rPr>
                <w:ins w:id="15606" w:author="Στάθης Καπ" w:date="2023-03-09T06:09:00Z"/>
                <w:sz w:val="16"/>
                <w:szCs w:val="16"/>
              </w:rPr>
            </w:pPr>
            <w:ins w:id="15607" w:author="Στάθης Καπ" w:date="2023-03-09T07:09:00Z">
              <w:r>
                <w:rPr>
                  <w:rFonts w:ascii="Calibri" w:hAnsi="Calibri" w:cs="Calibri"/>
                  <w:color w:val="000000"/>
                  <w:sz w:val="16"/>
                  <w:szCs w:val="16"/>
                </w:rPr>
                <w:t>0.55</w:t>
              </w:r>
            </w:ins>
          </w:p>
        </w:tc>
      </w:tr>
      <w:tr w:rsidR="00494D04" w14:paraId="7FBCFCF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60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609" w:author="Στάθης Καπ" w:date="2023-03-09T06:09:00Z"/>
          <w:trPrChange w:id="1561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61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F4E88A4" w14:textId="508E1DA6" w:rsidR="00494D04" w:rsidRPr="007E0F91" w:rsidRDefault="00494D04" w:rsidP="00494D04">
            <w:pPr>
              <w:jc w:val="center"/>
              <w:rPr>
                <w:ins w:id="15612" w:author="Στάθης Καπ" w:date="2023-03-09T06:09:00Z"/>
                <w:sz w:val="16"/>
                <w:szCs w:val="16"/>
              </w:rPr>
            </w:pPr>
            <w:ins w:id="15613" w:author="Στάθης Καπ" w:date="2023-03-09T06:09:00Z">
              <w:r w:rsidRPr="009861B1">
                <w:rPr>
                  <w:rFonts w:ascii="Calibri" w:hAnsi="Calibri" w:cs="Calibri"/>
                  <w:color w:val="000000"/>
                  <w:sz w:val="16"/>
                  <w:szCs w:val="16"/>
                </w:rPr>
                <w:t>r110</w:t>
              </w:r>
            </w:ins>
          </w:p>
        </w:tc>
        <w:tc>
          <w:tcPr>
            <w:tcW w:w="565" w:type="dxa"/>
            <w:tcBorders>
              <w:left w:val="single" w:sz="4" w:space="0" w:color="auto"/>
            </w:tcBorders>
            <w:vAlign w:val="center"/>
            <w:tcPrChange w:id="15614" w:author="Στάθης Καπ" w:date="2023-03-09T07:09:00Z">
              <w:tcPr>
                <w:tcW w:w="565" w:type="dxa"/>
                <w:gridSpan w:val="2"/>
                <w:tcBorders>
                  <w:left w:val="single" w:sz="4" w:space="0" w:color="auto"/>
                  <w:bottom w:val="single" w:sz="4" w:space="0" w:color="auto"/>
                </w:tcBorders>
              </w:tcPr>
            </w:tcPrChange>
          </w:tcPr>
          <w:p w14:paraId="12DCD8F1" w14:textId="0560B625" w:rsidR="00494D04" w:rsidRPr="007E0F91" w:rsidRDefault="00494D04" w:rsidP="00494D04">
            <w:pPr>
              <w:jc w:val="center"/>
              <w:rPr>
                <w:ins w:id="15615" w:author="Στάθης Καπ" w:date="2023-03-09T06:09:00Z"/>
                <w:sz w:val="16"/>
                <w:szCs w:val="16"/>
              </w:rPr>
            </w:pPr>
            <w:ins w:id="15616" w:author="Στάθης Καπ" w:date="2023-03-09T07:09:00Z">
              <w:r>
                <w:rPr>
                  <w:rFonts w:ascii="Calibri" w:hAnsi="Calibri" w:cs="Calibri"/>
                  <w:color w:val="000000"/>
                  <w:sz w:val="16"/>
                  <w:szCs w:val="16"/>
                </w:rPr>
                <w:t>284</w:t>
              </w:r>
            </w:ins>
          </w:p>
        </w:tc>
        <w:tc>
          <w:tcPr>
            <w:tcW w:w="679" w:type="dxa"/>
            <w:tcBorders>
              <w:right w:val="single" w:sz="4" w:space="0" w:color="auto"/>
            </w:tcBorders>
            <w:vAlign w:val="center"/>
            <w:tcPrChange w:id="15617" w:author="Στάθης Καπ" w:date="2023-03-09T07:09:00Z">
              <w:tcPr>
                <w:tcW w:w="679" w:type="dxa"/>
                <w:gridSpan w:val="2"/>
                <w:tcBorders>
                  <w:bottom w:val="single" w:sz="4" w:space="0" w:color="auto"/>
                  <w:right w:val="single" w:sz="4" w:space="0" w:color="auto"/>
                </w:tcBorders>
              </w:tcPr>
            </w:tcPrChange>
          </w:tcPr>
          <w:p w14:paraId="3D7B5577" w14:textId="11DDF7B0" w:rsidR="00494D04" w:rsidRPr="007E0F91" w:rsidRDefault="00494D04" w:rsidP="00494D04">
            <w:pPr>
              <w:jc w:val="center"/>
              <w:rPr>
                <w:ins w:id="15618" w:author="Στάθης Καπ" w:date="2023-03-09T06:09:00Z"/>
                <w:sz w:val="16"/>
                <w:szCs w:val="16"/>
              </w:rPr>
            </w:pPr>
            <w:ins w:id="15619" w:author="Στάθης Καπ" w:date="2023-03-09T07:09:00Z">
              <w:r>
                <w:rPr>
                  <w:rFonts w:ascii="Calibri" w:hAnsi="Calibri" w:cs="Calibri"/>
                  <w:color w:val="000000"/>
                  <w:sz w:val="16"/>
                  <w:szCs w:val="16"/>
                </w:rPr>
                <w:t>281</w:t>
              </w:r>
            </w:ins>
          </w:p>
        </w:tc>
        <w:tc>
          <w:tcPr>
            <w:tcW w:w="453" w:type="dxa"/>
            <w:tcBorders>
              <w:left w:val="single" w:sz="4" w:space="0" w:color="auto"/>
            </w:tcBorders>
            <w:vAlign w:val="center"/>
            <w:tcPrChange w:id="15620" w:author="Στάθης Καπ" w:date="2023-03-09T07:09:00Z">
              <w:tcPr>
                <w:tcW w:w="453" w:type="dxa"/>
                <w:gridSpan w:val="2"/>
                <w:tcBorders>
                  <w:left w:val="single" w:sz="4" w:space="0" w:color="auto"/>
                  <w:bottom w:val="single" w:sz="4" w:space="0" w:color="auto"/>
                </w:tcBorders>
                <w:vAlign w:val="bottom"/>
              </w:tcPr>
            </w:tcPrChange>
          </w:tcPr>
          <w:p w14:paraId="3F8A8DBF" w14:textId="783AC237" w:rsidR="00494D04" w:rsidRPr="007E0F91" w:rsidRDefault="00494D04" w:rsidP="00494D04">
            <w:pPr>
              <w:jc w:val="center"/>
              <w:rPr>
                <w:ins w:id="15621" w:author="Στάθης Καπ" w:date="2023-03-09T06:09:00Z"/>
                <w:sz w:val="16"/>
                <w:szCs w:val="16"/>
              </w:rPr>
            </w:pPr>
            <w:ins w:id="15622" w:author="Στάθης Καπ" w:date="2023-03-09T07:09:00Z">
              <w:r>
                <w:rPr>
                  <w:rFonts w:ascii="Calibri" w:hAnsi="Calibri" w:cs="Calibri"/>
                  <w:color w:val="000000"/>
                  <w:sz w:val="16"/>
                  <w:szCs w:val="16"/>
                </w:rPr>
                <w:t>255</w:t>
              </w:r>
            </w:ins>
          </w:p>
        </w:tc>
        <w:tc>
          <w:tcPr>
            <w:tcW w:w="708" w:type="dxa"/>
            <w:vAlign w:val="center"/>
            <w:tcPrChange w:id="15623" w:author="Στάθης Καπ" w:date="2023-03-09T07:09:00Z">
              <w:tcPr>
                <w:tcW w:w="708" w:type="dxa"/>
                <w:gridSpan w:val="2"/>
                <w:tcBorders>
                  <w:bottom w:val="single" w:sz="4" w:space="0" w:color="auto"/>
                </w:tcBorders>
                <w:vAlign w:val="center"/>
              </w:tcPr>
            </w:tcPrChange>
          </w:tcPr>
          <w:p w14:paraId="416CB838" w14:textId="1D2DE27A" w:rsidR="00494D04" w:rsidRPr="007E0F91" w:rsidRDefault="00494D04" w:rsidP="00494D04">
            <w:pPr>
              <w:jc w:val="center"/>
              <w:rPr>
                <w:ins w:id="15624" w:author="Στάθης Καπ" w:date="2023-03-09T06:09:00Z"/>
                <w:sz w:val="16"/>
                <w:szCs w:val="16"/>
              </w:rPr>
            </w:pPr>
            <w:ins w:id="15625" w:author="Στάθης Καπ" w:date="2023-03-09T07:09:00Z">
              <w:r>
                <w:rPr>
                  <w:rFonts w:ascii="Calibri" w:hAnsi="Calibri" w:cs="Calibri"/>
                  <w:color w:val="000000"/>
                  <w:sz w:val="16"/>
                  <w:szCs w:val="16"/>
                </w:rPr>
                <w:t>10.21</w:t>
              </w:r>
            </w:ins>
          </w:p>
        </w:tc>
        <w:tc>
          <w:tcPr>
            <w:tcW w:w="652" w:type="dxa"/>
            <w:tcBorders>
              <w:right w:val="single" w:sz="4" w:space="0" w:color="auto"/>
            </w:tcBorders>
            <w:vAlign w:val="center"/>
            <w:tcPrChange w:id="15626" w:author="Στάθης Καπ" w:date="2023-03-09T07:09:00Z">
              <w:tcPr>
                <w:tcW w:w="652" w:type="dxa"/>
                <w:gridSpan w:val="2"/>
                <w:tcBorders>
                  <w:bottom w:val="single" w:sz="4" w:space="0" w:color="auto"/>
                  <w:right w:val="single" w:sz="4" w:space="0" w:color="auto"/>
                </w:tcBorders>
                <w:vAlign w:val="bottom"/>
              </w:tcPr>
            </w:tcPrChange>
          </w:tcPr>
          <w:p w14:paraId="02E42266" w14:textId="792F8682" w:rsidR="00494D04" w:rsidRPr="007E0F91" w:rsidRDefault="00494D04" w:rsidP="00494D04">
            <w:pPr>
              <w:jc w:val="center"/>
              <w:rPr>
                <w:ins w:id="15627" w:author="Στάθης Καπ" w:date="2023-03-09T06:09:00Z"/>
                <w:sz w:val="16"/>
                <w:szCs w:val="16"/>
              </w:rPr>
            </w:pPr>
            <w:ins w:id="15628" w:author="Στάθης Καπ" w:date="2023-03-09T07:09:00Z">
              <w:r>
                <w:rPr>
                  <w:rFonts w:ascii="Calibri" w:hAnsi="Calibri" w:cs="Calibri"/>
                  <w:color w:val="000000"/>
                  <w:sz w:val="16"/>
                  <w:szCs w:val="16"/>
                </w:rPr>
                <w:t>0.197</w:t>
              </w:r>
            </w:ins>
          </w:p>
        </w:tc>
        <w:tc>
          <w:tcPr>
            <w:tcW w:w="453" w:type="dxa"/>
            <w:tcBorders>
              <w:left w:val="single" w:sz="4" w:space="0" w:color="auto"/>
            </w:tcBorders>
            <w:vAlign w:val="center"/>
            <w:tcPrChange w:id="15629" w:author="Στάθης Καπ" w:date="2023-03-09T07:09:00Z">
              <w:tcPr>
                <w:tcW w:w="453" w:type="dxa"/>
                <w:gridSpan w:val="2"/>
                <w:tcBorders>
                  <w:left w:val="single" w:sz="4" w:space="0" w:color="auto"/>
                  <w:bottom w:val="single" w:sz="4" w:space="0" w:color="auto"/>
                </w:tcBorders>
                <w:vAlign w:val="bottom"/>
              </w:tcPr>
            </w:tcPrChange>
          </w:tcPr>
          <w:p w14:paraId="050865AB" w14:textId="7C88B854" w:rsidR="00494D04" w:rsidRPr="007E0F91" w:rsidRDefault="00494D04" w:rsidP="00494D04">
            <w:pPr>
              <w:jc w:val="center"/>
              <w:rPr>
                <w:ins w:id="15630" w:author="Στάθης Καπ" w:date="2023-03-09T06:09:00Z"/>
                <w:sz w:val="16"/>
                <w:szCs w:val="16"/>
              </w:rPr>
            </w:pPr>
            <w:ins w:id="15631" w:author="Στάθης Καπ" w:date="2023-03-09T07:09:00Z">
              <w:r>
                <w:rPr>
                  <w:rFonts w:ascii="Calibri" w:hAnsi="Calibri" w:cs="Calibri"/>
                  <w:color w:val="000000"/>
                  <w:sz w:val="16"/>
                  <w:szCs w:val="16"/>
                </w:rPr>
                <w:t>256</w:t>
              </w:r>
            </w:ins>
          </w:p>
        </w:tc>
        <w:tc>
          <w:tcPr>
            <w:tcW w:w="454" w:type="dxa"/>
            <w:vAlign w:val="center"/>
            <w:tcPrChange w:id="15632" w:author="Στάθης Καπ" w:date="2023-03-09T07:09:00Z">
              <w:tcPr>
                <w:tcW w:w="454" w:type="dxa"/>
                <w:gridSpan w:val="2"/>
                <w:tcBorders>
                  <w:bottom w:val="single" w:sz="4" w:space="0" w:color="auto"/>
                </w:tcBorders>
                <w:vAlign w:val="center"/>
              </w:tcPr>
            </w:tcPrChange>
          </w:tcPr>
          <w:p w14:paraId="2E3116F5" w14:textId="3F52B5BB" w:rsidR="00494D04" w:rsidRPr="007E0F91" w:rsidRDefault="00494D04" w:rsidP="00494D04">
            <w:pPr>
              <w:jc w:val="center"/>
              <w:rPr>
                <w:ins w:id="15633" w:author="Στάθης Καπ" w:date="2023-03-09T06:09:00Z"/>
                <w:sz w:val="16"/>
                <w:szCs w:val="16"/>
              </w:rPr>
            </w:pPr>
            <w:ins w:id="15634" w:author="Στάθης Καπ" w:date="2023-03-09T07:09:00Z">
              <w:r>
                <w:rPr>
                  <w:rFonts w:ascii="Calibri" w:hAnsi="Calibri" w:cs="Calibri"/>
                  <w:color w:val="000000"/>
                  <w:sz w:val="16"/>
                  <w:szCs w:val="16"/>
                </w:rPr>
                <w:t>-0.39</w:t>
              </w:r>
            </w:ins>
          </w:p>
        </w:tc>
        <w:tc>
          <w:tcPr>
            <w:tcW w:w="454" w:type="dxa"/>
            <w:vAlign w:val="center"/>
            <w:tcPrChange w:id="15635" w:author="Στάθης Καπ" w:date="2023-03-09T07:09:00Z">
              <w:tcPr>
                <w:tcW w:w="454" w:type="dxa"/>
                <w:gridSpan w:val="2"/>
                <w:tcBorders>
                  <w:bottom w:val="single" w:sz="4" w:space="0" w:color="auto"/>
                </w:tcBorders>
                <w:vAlign w:val="bottom"/>
              </w:tcPr>
            </w:tcPrChange>
          </w:tcPr>
          <w:p w14:paraId="2C4A8A90" w14:textId="5CC2BCB2" w:rsidR="00494D04" w:rsidRPr="007E0F91" w:rsidRDefault="00494D04" w:rsidP="00494D04">
            <w:pPr>
              <w:jc w:val="center"/>
              <w:rPr>
                <w:ins w:id="15636" w:author="Στάθης Καπ" w:date="2023-03-09T06:09:00Z"/>
                <w:sz w:val="16"/>
                <w:szCs w:val="16"/>
              </w:rPr>
            </w:pPr>
            <w:ins w:id="15637" w:author="Στάθης Καπ" w:date="2023-03-09T07:09:00Z">
              <w:r>
                <w:rPr>
                  <w:rFonts w:ascii="Calibri" w:hAnsi="Calibri" w:cs="Calibri"/>
                  <w:color w:val="000000"/>
                  <w:sz w:val="16"/>
                  <w:szCs w:val="16"/>
                </w:rPr>
                <w:t>0.185</w:t>
              </w:r>
            </w:ins>
          </w:p>
        </w:tc>
        <w:tc>
          <w:tcPr>
            <w:tcW w:w="457" w:type="dxa"/>
            <w:tcBorders>
              <w:right w:val="single" w:sz="4" w:space="0" w:color="auto"/>
            </w:tcBorders>
            <w:vAlign w:val="center"/>
            <w:tcPrChange w:id="15638" w:author="Στάθης Καπ" w:date="2023-03-09T07:09:00Z">
              <w:tcPr>
                <w:tcW w:w="457" w:type="dxa"/>
                <w:gridSpan w:val="2"/>
                <w:tcBorders>
                  <w:bottom w:val="single" w:sz="4" w:space="0" w:color="auto"/>
                  <w:right w:val="single" w:sz="4" w:space="0" w:color="auto"/>
                </w:tcBorders>
                <w:vAlign w:val="center"/>
              </w:tcPr>
            </w:tcPrChange>
          </w:tcPr>
          <w:p w14:paraId="42B2918A" w14:textId="35CDDB92" w:rsidR="00494D04" w:rsidRPr="007E0F91" w:rsidRDefault="00494D04" w:rsidP="00494D04">
            <w:pPr>
              <w:jc w:val="center"/>
              <w:rPr>
                <w:ins w:id="15639" w:author="Στάθης Καπ" w:date="2023-03-09T06:09:00Z"/>
                <w:sz w:val="16"/>
                <w:szCs w:val="16"/>
              </w:rPr>
            </w:pPr>
            <w:ins w:id="15640" w:author="Στάθης Καπ" w:date="2023-03-09T07:09:00Z">
              <w:r>
                <w:rPr>
                  <w:rFonts w:ascii="Calibri" w:hAnsi="Calibri" w:cs="Calibri"/>
                  <w:color w:val="000000"/>
                  <w:sz w:val="16"/>
                  <w:szCs w:val="16"/>
                </w:rPr>
                <w:t>6.09</w:t>
              </w:r>
            </w:ins>
          </w:p>
        </w:tc>
        <w:tc>
          <w:tcPr>
            <w:tcW w:w="453" w:type="dxa"/>
            <w:tcBorders>
              <w:left w:val="single" w:sz="4" w:space="0" w:color="auto"/>
            </w:tcBorders>
            <w:vAlign w:val="center"/>
            <w:tcPrChange w:id="15641" w:author="Στάθης Καπ" w:date="2023-03-09T07:09:00Z">
              <w:tcPr>
                <w:tcW w:w="453" w:type="dxa"/>
                <w:gridSpan w:val="2"/>
                <w:tcBorders>
                  <w:left w:val="single" w:sz="4" w:space="0" w:color="auto"/>
                  <w:bottom w:val="single" w:sz="4" w:space="0" w:color="auto"/>
                </w:tcBorders>
                <w:vAlign w:val="bottom"/>
              </w:tcPr>
            </w:tcPrChange>
          </w:tcPr>
          <w:p w14:paraId="57862772" w14:textId="3B5F1DEE" w:rsidR="00494D04" w:rsidRPr="007E0F91" w:rsidRDefault="00494D04" w:rsidP="00494D04">
            <w:pPr>
              <w:jc w:val="center"/>
              <w:rPr>
                <w:ins w:id="15642" w:author="Στάθης Καπ" w:date="2023-03-09T06:09:00Z"/>
                <w:sz w:val="16"/>
                <w:szCs w:val="16"/>
              </w:rPr>
            </w:pPr>
            <w:ins w:id="15643" w:author="Στάθης Καπ" w:date="2023-03-09T07:09:00Z">
              <w:r>
                <w:rPr>
                  <w:rFonts w:ascii="Calibri" w:hAnsi="Calibri" w:cs="Calibri"/>
                  <w:color w:val="000000"/>
                  <w:sz w:val="16"/>
                  <w:szCs w:val="16"/>
                </w:rPr>
                <w:t>225</w:t>
              </w:r>
            </w:ins>
          </w:p>
        </w:tc>
        <w:tc>
          <w:tcPr>
            <w:tcW w:w="454" w:type="dxa"/>
            <w:vAlign w:val="center"/>
            <w:tcPrChange w:id="15644" w:author="Στάθης Καπ" w:date="2023-03-09T07:09:00Z">
              <w:tcPr>
                <w:tcW w:w="454" w:type="dxa"/>
                <w:gridSpan w:val="2"/>
                <w:tcBorders>
                  <w:bottom w:val="single" w:sz="4" w:space="0" w:color="auto"/>
                </w:tcBorders>
                <w:vAlign w:val="center"/>
              </w:tcPr>
            </w:tcPrChange>
          </w:tcPr>
          <w:p w14:paraId="50A42D82" w14:textId="27B4DCAA" w:rsidR="00494D04" w:rsidRPr="007E0F91" w:rsidRDefault="00494D04" w:rsidP="00494D04">
            <w:pPr>
              <w:jc w:val="center"/>
              <w:rPr>
                <w:ins w:id="15645" w:author="Στάθης Καπ" w:date="2023-03-09T06:09:00Z"/>
                <w:sz w:val="16"/>
                <w:szCs w:val="16"/>
              </w:rPr>
            </w:pPr>
            <w:ins w:id="15646" w:author="Στάθης Καπ" w:date="2023-03-09T07:09:00Z">
              <w:r>
                <w:rPr>
                  <w:rFonts w:ascii="Calibri" w:hAnsi="Calibri" w:cs="Calibri"/>
                  <w:color w:val="000000"/>
                  <w:sz w:val="16"/>
                  <w:szCs w:val="16"/>
                </w:rPr>
                <w:t>11.76</w:t>
              </w:r>
            </w:ins>
          </w:p>
        </w:tc>
        <w:tc>
          <w:tcPr>
            <w:tcW w:w="454" w:type="dxa"/>
            <w:vAlign w:val="center"/>
            <w:tcPrChange w:id="15647" w:author="Στάθης Καπ" w:date="2023-03-09T07:09:00Z">
              <w:tcPr>
                <w:tcW w:w="454" w:type="dxa"/>
                <w:gridSpan w:val="2"/>
                <w:tcBorders>
                  <w:bottom w:val="single" w:sz="4" w:space="0" w:color="auto"/>
                </w:tcBorders>
                <w:vAlign w:val="bottom"/>
              </w:tcPr>
            </w:tcPrChange>
          </w:tcPr>
          <w:p w14:paraId="4572C00C" w14:textId="7DC93987" w:rsidR="00494D04" w:rsidRPr="007E0F91" w:rsidRDefault="00494D04" w:rsidP="00494D04">
            <w:pPr>
              <w:jc w:val="center"/>
              <w:rPr>
                <w:ins w:id="15648" w:author="Στάθης Καπ" w:date="2023-03-09T06:09:00Z"/>
                <w:sz w:val="16"/>
                <w:szCs w:val="16"/>
              </w:rPr>
            </w:pPr>
            <w:ins w:id="15649"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5650" w:author="Στάθης Καπ" w:date="2023-03-09T07:09:00Z">
              <w:tcPr>
                <w:tcW w:w="454" w:type="dxa"/>
                <w:gridSpan w:val="2"/>
                <w:tcBorders>
                  <w:bottom w:val="single" w:sz="4" w:space="0" w:color="auto"/>
                  <w:right w:val="single" w:sz="4" w:space="0" w:color="auto"/>
                </w:tcBorders>
                <w:vAlign w:val="center"/>
              </w:tcPr>
            </w:tcPrChange>
          </w:tcPr>
          <w:p w14:paraId="5E3E74CF" w14:textId="2BB0FCAF" w:rsidR="00494D04" w:rsidRPr="007E0F91" w:rsidRDefault="00494D04" w:rsidP="00494D04">
            <w:pPr>
              <w:jc w:val="center"/>
              <w:rPr>
                <w:ins w:id="15651" w:author="Στάθης Καπ" w:date="2023-03-09T06:09:00Z"/>
                <w:sz w:val="16"/>
                <w:szCs w:val="16"/>
              </w:rPr>
            </w:pPr>
            <w:ins w:id="15652" w:author="Στάθης Καπ" w:date="2023-03-09T07:09:00Z">
              <w:r>
                <w:rPr>
                  <w:rFonts w:ascii="Calibri" w:hAnsi="Calibri" w:cs="Calibri"/>
                  <w:color w:val="000000"/>
                  <w:sz w:val="16"/>
                  <w:szCs w:val="16"/>
                </w:rPr>
                <w:t>13.71</w:t>
              </w:r>
            </w:ins>
          </w:p>
        </w:tc>
        <w:tc>
          <w:tcPr>
            <w:tcW w:w="453" w:type="dxa"/>
            <w:tcBorders>
              <w:left w:val="single" w:sz="4" w:space="0" w:color="auto"/>
            </w:tcBorders>
            <w:vAlign w:val="center"/>
            <w:tcPrChange w:id="15653" w:author="Στάθης Καπ" w:date="2023-03-09T07:09:00Z">
              <w:tcPr>
                <w:tcW w:w="453" w:type="dxa"/>
                <w:gridSpan w:val="2"/>
                <w:tcBorders>
                  <w:left w:val="single" w:sz="4" w:space="0" w:color="auto"/>
                  <w:bottom w:val="single" w:sz="4" w:space="0" w:color="auto"/>
                </w:tcBorders>
                <w:vAlign w:val="bottom"/>
              </w:tcPr>
            </w:tcPrChange>
          </w:tcPr>
          <w:p w14:paraId="1D140AFC" w14:textId="40CC3B0F" w:rsidR="00494D04" w:rsidRPr="007E0F91" w:rsidRDefault="00494D04" w:rsidP="00494D04">
            <w:pPr>
              <w:jc w:val="center"/>
              <w:rPr>
                <w:ins w:id="15654" w:author="Στάθης Καπ" w:date="2023-03-09T06:09:00Z"/>
                <w:sz w:val="16"/>
                <w:szCs w:val="16"/>
              </w:rPr>
            </w:pPr>
            <w:ins w:id="15655" w:author="Στάθης Καπ" w:date="2023-03-09T07:09:00Z">
              <w:r>
                <w:rPr>
                  <w:rFonts w:ascii="Calibri" w:hAnsi="Calibri" w:cs="Calibri"/>
                  <w:color w:val="000000"/>
                  <w:sz w:val="16"/>
                  <w:szCs w:val="16"/>
                </w:rPr>
                <w:t>223</w:t>
              </w:r>
            </w:ins>
          </w:p>
        </w:tc>
        <w:tc>
          <w:tcPr>
            <w:tcW w:w="454" w:type="dxa"/>
            <w:vAlign w:val="center"/>
            <w:tcPrChange w:id="15656" w:author="Στάθης Καπ" w:date="2023-03-09T07:09:00Z">
              <w:tcPr>
                <w:tcW w:w="454" w:type="dxa"/>
                <w:gridSpan w:val="2"/>
                <w:tcBorders>
                  <w:bottom w:val="single" w:sz="4" w:space="0" w:color="auto"/>
                </w:tcBorders>
                <w:vAlign w:val="center"/>
              </w:tcPr>
            </w:tcPrChange>
          </w:tcPr>
          <w:p w14:paraId="24F61A99" w14:textId="5B69C296" w:rsidR="00494D04" w:rsidRPr="007E0F91" w:rsidRDefault="00494D04" w:rsidP="00494D04">
            <w:pPr>
              <w:jc w:val="center"/>
              <w:rPr>
                <w:ins w:id="15657" w:author="Στάθης Καπ" w:date="2023-03-09T06:09:00Z"/>
                <w:sz w:val="16"/>
                <w:szCs w:val="16"/>
              </w:rPr>
            </w:pPr>
            <w:ins w:id="15658" w:author="Στάθης Καπ" w:date="2023-03-09T07:09:00Z">
              <w:r>
                <w:rPr>
                  <w:rFonts w:ascii="Calibri" w:hAnsi="Calibri" w:cs="Calibri"/>
                  <w:color w:val="000000"/>
                  <w:sz w:val="16"/>
                  <w:szCs w:val="16"/>
                </w:rPr>
                <w:t>12.55</w:t>
              </w:r>
            </w:ins>
          </w:p>
        </w:tc>
        <w:tc>
          <w:tcPr>
            <w:tcW w:w="454" w:type="dxa"/>
            <w:vAlign w:val="center"/>
            <w:tcPrChange w:id="15659" w:author="Στάθης Καπ" w:date="2023-03-09T07:09:00Z">
              <w:tcPr>
                <w:tcW w:w="454" w:type="dxa"/>
                <w:gridSpan w:val="2"/>
                <w:tcBorders>
                  <w:bottom w:val="single" w:sz="4" w:space="0" w:color="auto"/>
                </w:tcBorders>
                <w:vAlign w:val="bottom"/>
              </w:tcPr>
            </w:tcPrChange>
          </w:tcPr>
          <w:p w14:paraId="10672A24" w14:textId="4FE94AAF" w:rsidR="00494D04" w:rsidRPr="007E0F91" w:rsidRDefault="00494D04" w:rsidP="00494D04">
            <w:pPr>
              <w:jc w:val="center"/>
              <w:rPr>
                <w:ins w:id="15660" w:author="Στάθης Καπ" w:date="2023-03-09T06:09:00Z"/>
                <w:sz w:val="16"/>
                <w:szCs w:val="16"/>
              </w:rPr>
            </w:pPr>
            <w:ins w:id="15661"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5662" w:author="Στάθης Καπ" w:date="2023-03-09T07:09:00Z">
              <w:tcPr>
                <w:tcW w:w="461" w:type="dxa"/>
                <w:gridSpan w:val="2"/>
                <w:tcBorders>
                  <w:bottom w:val="single" w:sz="4" w:space="0" w:color="auto"/>
                  <w:right w:val="single" w:sz="4" w:space="0" w:color="auto"/>
                </w:tcBorders>
                <w:vAlign w:val="center"/>
              </w:tcPr>
            </w:tcPrChange>
          </w:tcPr>
          <w:p w14:paraId="60C85049" w14:textId="43E308BF" w:rsidR="00494D04" w:rsidRPr="007E0F91" w:rsidRDefault="00494D04" w:rsidP="00494D04">
            <w:pPr>
              <w:jc w:val="center"/>
              <w:rPr>
                <w:ins w:id="15663" w:author="Στάθης Καπ" w:date="2023-03-09T06:09:00Z"/>
                <w:sz w:val="16"/>
                <w:szCs w:val="16"/>
              </w:rPr>
            </w:pPr>
            <w:ins w:id="15664" w:author="Στάθης Καπ" w:date="2023-03-09T07:09:00Z">
              <w:r>
                <w:rPr>
                  <w:rFonts w:ascii="Calibri" w:hAnsi="Calibri" w:cs="Calibri"/>
                  <w:color w:val="000000"/>
                  <w:sz w:val="16"/>
                  <w:szCs w:val="16"/>
                </w:rPr>
                <w:t>9.64</w:t>
              </w:r>
            </w:ins>
          </w:p>
        </w:tc>
      </w:tr>
      <w:tr w:rsidR="00494D04" w14:paraId="3FBA669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66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666" w:author="Στάθης Καπ" w:date="2023-03-09T06:09:00Z"/>
          <w:trPrChange w:id="1566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66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E689B38" w14:textId="77144C0F" w:rsidR="00494D04" w:rsidRPr="007E0F91" w:rsidRDefault="00494D04" w:rsidP="00494D04">
            <w:pPr>
              <w:jc w:val="center"/>
              <w:rPr>
                <w:ins w:id="15669" w:author="Στάθης Καπ" w:date="2023-03-09T06:09:00Z"/>
                <w:sz w:val="16"/>
                <w:szCs w:val="16"/>
              </w:rPr>
            </w:pPr>
            <w:ins w:id="15670" w:author="Στάθης Καπ" w:date="2023-03-09T06:09:00Z">
              <w:r w:rsidRPr="009861B1">
                <w:rPr>
                  <w:rFonts w:ascii="Calibri" w:hAnsi="Calibri" w:cs="Calibri"/>
                  <w:color w:val="000000"/>
                  <w:sz w:val="16"/>
                  <w:szCs w:val="16"/>
                </w:rPr>
                <w:t>r111</w:t>
              </w:r>
            </w:ins>
          </w:p>
        </w:tc>
        <w:tc>
          <w:tcPr>
            <w:tcW w:w="565" w:type="dxa"/>
            <w:tcBorders>
              <w:left w:val="single" w:sz="4" w:space="0" w:color="auto"/>
            </w:tcBorders>
            <w:vAlign w:val="center"/>
            <w:tcPrChange w:id="15671" w:author="Στάθης Καπ" w:date="2023-03-09T07:09:00Z">
              <w:tcPr>
                <w:tcW w:w="565" w:type="dxa"/>
                <w:gridSpan w:val="2"/>
                <w:tcBorders>
                  <w:left w:val="single" w:sz="4" w:space="0" w:color="auto"/>
                  <w:bottom w:val="single" w:sz="4" w:space="0" w:color="auto"/>
                </w:tcBorders>
              </w:tcPr>
            </w:tcPrChange>
          </w:tcPr>
          <w:p w14:paraId="5E176864" w14:textId="014336E5" w:rsidR="00494D04" w:rsidRPr="007E0F91" w:rsidRDefault="00494D04" w:rsidP="00494D04">
            <w:pPr>
              <w:jc w:val="center"/>
              <w:rPr>
                <w:ins w:id="15672" w:author="Στάθης Καπ" w:date="2023-03-09T06:09:00Z"/>
                <w:sz w:val="16"/>
                <w:szCs w:val="16"/>
              </w:rPr>
            </w:pPr>
            <w:ins w:id="15673" w:author="Στάθης Καπ" w:date="2023-03-09T07:09:00Z">
              <w:r>
                <w:rPr>
                  <w:rFonts w:ascii="Calibri" w:hAnsi="Calibri" w:cs="Calibri"/>
                  <w:color w:val="000000"/>
                  <w:sz w:val="16"/>
                  <w:szCs w:val="16"/>
                </w:rPr>
                <w:t>297</w:t>
              </w:r>
            </w:ins>
          </w:p>
        </w:tc>
        <w:tc>
          <w:tcPr>
            <w:tcW w:w="679" w:type="dxa"/>
            <w:tcBorders>
              <w:right w:val="single" w:sz="4" w:space="0" w:color="auto"/>
            </w:tcBorders>
            <w:vAlign w:val="center"/>
            <w:tcPrChange w:id="15674" w:author="Στάθης Καπ" w:date="2023-03-09T07:09:00Z">
              <w:tcPr>
                <w:tcW w:w="679" w:type="dxa"/>
                <w:gridSpan w:val="2"/>
                <w:tcBorders>
                  <w:bottom w:val="single" w:sz="4" w:space="0" w:color="auto"/>
                  <w:right w:val="single" w:sz="4" w:space="0" w:color="auto"/>
                </w:tcBorders>
              </w:tcPr>
            </w:tcPrChange>
          </w:tcPr>
          <w:p w14:paraId="430CB53F" w14:textId="5DB83D4F" w:rsidR="00494D04" w:rsidRPr="007E0F91" w:rsidRDefault="00494D04" w:rsidP="00494D04">
            <w:pPr>
              <w:jc w:val="center"/>
              <w:rPr>
                <w:ins w:id="15675" w:author="Στάθης Καπ" w:date="2023-03-09T06:09:00Z"/>
                <w:sz w:val="16"/>
                <w:szCs w:val="16"/>
              </w:rPr>
            </w:pPr>
            <w:ins w:id="15676"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5677" w:author="Στάθης Καπ" w:date="2023-03-09T07:09:00Z">
              <w:tcPr>
                <w:tcW w:w="453" w:type="dxa"/>
                <w:gridSpan w:val="2"/>
                <w:tcBorders>
                  <w:left w:val="single" w:sz="4" w:space="0" w:color="auto"/>
                  <w:bottom w:val="single" w:sz="4" w:space="0" w:color="auto"/>
                </w:tcBorders>
                <w:vAlign w:val="bottom"/>
              </w:tcPr>
            </w:tcPrChange>
          </w:tcPr>
          <w:p w14:paraId="59920176" w14:textId="3C6453D6" w:rsidR="00494D04" w:rsidRPr="007E0F91" w:rsidRDefault="00494D04" w:rsidP="00494D04">
            <w:pPr>
              <w:jc w:val="center"/>
              <w:rPr>
                <w:ins w:id="15678" w:author="Στάθης Καπ" w:date="2023-03-09T06:09:00Z"/>
                <w:sz w:val="16"/>
                <w:szCs w:val="16"/>
              </w:rPr>
            </w:pPr>
            <w:ins w:id="15679" w:author="Στάθης Καπ" w:date="2023-03-09T07:09:00Z">
              <w:r>
                <w:rPr>
                  <w:rFonts w:ascii="Calibri" w:hAnsi="Calibri" w:cs="Calibri"/>
                  <w:color w:val="000000"/>
                  <w:sz w:val="16"/>
                  <w:szCs w:val="16"/>
                </w:rPr>
                <w:t>259</w:t>
              </w:r>
            </w:ins>
          </w:p>
        </w:tc>
        <w:tc>
          <w:tcPr>
            <w:tcW w:w="708" w:type="dxa"/>
            <w:vAlign w:val="center"/>
            <w:tcPrChange w:id="15680" w:author="Στάθης Καπ" w:date="2023-03-09T07:09:00Z">
              <w:tcPr>
                <w:tcW w:w="708" w:type="dxa"/>
                <w:gridSpan w:val="2"/>
                <w:tcBorders>
                  <w:bottom w:val="single" w:sz="4" w:space="0" w:color="auto"/>
                </w:tcBorders>
                <w:vAlign w:val="center"/>
              </w:tcPr>
            </w:tcPrChange>
          </w:tcPr>
          <w:p w14:paraId="514EE1F6" w14:textId="0E1DC08B" w:rsidR="00494D04" w:rsidRPr="007E0F91" w:rsidRDefault="00494D04" w:rsidP="00494D04">
            <w:pPr>
              <w:jc w:val="center"/>
              <w:rPr>
                <w:ins w:id="15681" w:author="Στάθης Καπ" w:date="2023-03-09T06:09:00Z"/>
                <w:sz w:val="16"/>
                <w:szCs w:val="16"/>
              </w:rPr>
            </w:pPr>
            <w:ins w:id="15682" w:author="Στάθης Καπ" w:date="2023-03-09T07:09:00Z">
              <w:r>
                <w:rPr>
                  <w:rFonts w:ascii="Calibri" w:hAnsi="Calibri" w:cs="Calibri"/>
                  <w:color w:val="000000"/>
                  <w:sz w:val="16"/>
                  <w:szCs w:val="16"/>
                </w:rPr>
                <w:t>12.79</w:t>
              </w:r>
            </w:ins>
          </w:p>
        </w:tc>
        <w:tc>
          <w:tcPr>
            <w:tcW w:w="652" w:type="dxa"/>
            <w:tcBorders>
              <w:right w:val="single" w:sz="4" w:space="0" w:color="auto"/>
            </w:tcBorders>
            <w:vAlign w:val="center"/>
            <w:tcPrChange w:id="15683" w:author="Στάθης Καπ" w:date="2023-03-09T07:09:00Z">
              <w:tcPr>
                <w:tcW w:w="652" w:type="dxa"/>
                <w:gridSpan w:val="2"/>
                <w:tcBorders>
                  <w:bottom w:val="single" w:sz="4" w:space="0" w:color="auto"/>
                  <w:right w:val="single" w:sz="4" w:space="0" w:color="auto"/>
                </w:tcBorders>
                <w:vAlign w:val="bottom"/>
              </w:tcPr>
            </w:tcPrChange>
          </w:tcPr>
          <w:p w14:paraId="5A3F68E4" w14:textId="401DC3BF" w:rsidR="00494D04" w:rsidRPr="007E0F91" w:rsidRDefault="00494D04" w:rsidP="00494D04">
            <w:pPr>
              <w:jc w:val="center"/>
              <w:rPr>
                <w:ins w:id="15684" w:author="Στάθης Καπ" w:date="2023-03-09T06:09:00Z"/>
                <w:sz w:val="16"/>
                <w:szCs w:val="16"/>
              </w:rPr>
            </w:pPr>
            <w:ins w:id="15685" w:author="Στάθης Καπ" w:date="2023-03-09T07:09:00Z">
              <w:r>
                <w:rPr>
                  <w:rFonts w:ascii="Calibri" w:hAnsi="Calibri" w:cs="Calibri"/>
                  <w:color w:val="000000"/>
                  <w:sz w:val="16"/>
                  <w:szCs w:val="16"/>
                </w:rPr>
                <w:t>0.193</w:t>
              </w:r>
            </w:ins>
          </w:p>
        </w:tc>
        <w:tc>
          <w:tcPr>
            <w:tcW w:w="453" w:type="dxa"/>
            <w:tcBorders>
              <w:left w:val="single" w:sz="4" w:space="0" w:color="auto"/>
            </w:tcBorders>
            <w:vAlign w:val="center"/>
            <w:tcPrChange w:id="15686" w:author="Στάθης Καπ" w:date="2023-03-09T07:09:00Z">
              <w:tcPr>
                <w:tcW w:w="453" w:type="dxa"/>
                <w:gridSpan w:val="2"/>
                <w:tcBorders>
                  <w:left w:val="single" w:sz="4" w:space="0" w:color="auto"/>
                  <w:bottom w:val="single" w:sz="4" w:space="0" w:color="auto"/>
                </w:tcBorders>
                <w:vAlign w:val="bottom"/>
              </w:tcPr>
            </w:tcPrChange>
          </w:tcPr>
          <w:p w14:paraId="4DA7DA74" w14:textId="6C386C59" w:rsidR="00494D04" w:rsidRPr="007E0F91" w:rsidRDefault="00494D04" w:rsidP="00494D04">
            <w:pPr>
              <w:jc w:val="center"/>
              <w:rPr>
                <w:ins w:id="15687" w:author="Στάθης Καπ" w:date="2023-03-09T06:09:00Z"/>
                <w:sz w:val="16"/>
                <w:szCs w:val="16"/>
              </w:rPr>
            </w:pPr>
            <w:ins w:id="15688" w:author="Στάθης Καπ" w:date="2023-03-09T07:09:00Z">
              <w:r>
                <w:rPr>
                  <w:rFonts w:ascii="Calibri" w:hAnsi="Calibri" w:cs="Calibri"/>
                  <w:color w:val="000000"/>
                  <w:sz w:val="16"/>
                  <w:szCs w:val="16"/>
                </w:rPr>
                <w:t>260</w:t>
              </w:r>
            </w:ins>
          </w:p>
        </w:tc>
        <w:tc>
          <w:tcPr>
            <w:tcW w:w="454" w:type="dxa"/>
            <w:vAlign w:val="center"/>
            <w:tcPrChange w:id="15689" w:author="Στάθης Καπ" w:date="2023-03-09T07:09:00Z">
              <w:tcPr>
                <w:tcW w:w="454" w:type="dxa"/>
                <w:gridSpan w:val="2"/>
                <w:tcBorders>
                  <w:bottom w:val="single" w:sz="4" w:space="0" w:color="auto"/>
                </w:tcBorders>
                <w:vAlign w:val="center"/>
              </w:tcPr>
            </w:tcPrChange>
          </w:tcPr>
          <w:p w14:paraId="3B7475FF" w14:textId="0C3B14AA" w:rsidR="00494D04" w:rsidRPr="007E0F91" w:rsidRDefault="00494D04" w:rsidP="00494D04">
            <w:pPr>
              <w:jc w:val="center"/>
              <w:rPr>
                <w:ins w:id="15690" w:author="Στάθης Καπ" w:date="2023-03-09T06:09:00Z"/>
                <w:sz w:val="16"/>
                <w:szCs w:val="16"/>
              </w:rPr>
            </w:pPr>
            <w:ins w:id="15691" w:author="Στάθης Καπ" w:date="2023-03-09T07:09:00Z">
              <w:r>
                <w:rPr>
                  <w:rFonts w:ascii="Calibri" w:hAnsi="Calibri" w:cs="Calibri"/>
                  <w:color w:val="000000"/>
                  <w:sz w:val="16"/>
                  <w:szCs w:val="16"/>
                </w:rPr>
                <w:t>-0.39</w:t>
              </w:r>
            </w:ins>
          </w:p>
        </w:tc>
        <w:tc>
          <w:tcPr>
            <w:tcW w:w="454" w:type="dxa"/>
            <w:vAlign w:val="center"/>
            <w:tcPrChange w:id="15692" w:author="Στάθης Καπ" w:date="2023-03-09T07:09:00Z">
              <w:tcPr>
                <w:tcW w:w="454" w:type="dxa"/>
                <w:gridSpan w:val="2"/>
                <w:tcBorders>
                  <w:bottom w:val="single" w:sz="4" w:space="0" w:color="auto"/>
                </w:tcBorders>
                <w:vAlign w:val="bottom"/>
              </w:tcPr>
            </w:tcPrChange>
          </w:tcPr>
          <w:p w14:paraId="7DDF9A04" w14:textId="46BA7D1E" w:rsidR="00494D04" w:rsidRPr="007E0F91" w:rsidRDefault="00494D04" w:rsidP="00494D04">
            <w:pPr>
              <w:jc w:val="center"/>
              <w:rPr>
                <w:ins w:id="15693" w:author="Στάθης Καπ" w:date="2023-03-09T06:09:00Z"/>
                <w:sz w:val="16"/>
                <w:szCs w:val="16"/>
              </w:rPr>
            </w:pPr>
            <w:ins w:id="15694" w:author="Στάθης Καπ" w:date="2023-03-09T07:09:00Z">
              <w:r>
                <w:rPr>
                  <w:rFonts w:ascii="Calibri" w:hAnsi="Calibri" w:cs="Calibri"/>
                  <w:color w:val="000000"/>
                  <w:sz w:val="16"/>
                  <w:szCs w:val="16"/>
                </w:rPr>
                <w:t>0.178</w:t>
              </w:r>
            </w:ins>
          </w:p>
        </w:tc>
        <w:tc>
          <w:tcPr>
            <w:tcW w:w="457" w:type="dxa"/>
            <w:tcBorders>
              <w:right w:val="single" w:sz="4" w:space="0" w:color="auto"/>
            </w:tcBorders>
            <w:vAlign w:val="center"/>
            <w:tcPrChange w:id="15695" w:author="Στάθης Καπ" w:date="2023-03-09T07:09:00Z">
              <w:tcPr>
                <w:tcW w:w="457" w:type="dxa"/>
                <w:gridSpan w:val="2"/>
                <w:tcBorders>
                  <w:bottom w:val="single" w:sz="4" w:space="0" w:color="auto"/>
                  <w:right w:val="single" w:sz="4" w:space="0" w:color="auto"/>
                </w:tcBorders>
                <w:vAlign w:val="center"/>
              </w:tcPr>
            </w:tcPrChange>
          </w:tcPr>
          <w:p w14:paraId="06247841" w14:textId="7B5EAF87" w:rsidR="00494D04" w:rsidRPr="007E0F91" w:rsidRDefault="00494D04" w:rsidP="00494D04">
            <w:pPr>
              <w:jc w:val="center"/>
              <w:rPr>
                <w:ins w:id="15696" w:author="Στάθης Καπ" w:date="2023-03-09T06:09:00Z"/>
                <w:sz w:val="16"/>
                <w:szCs w:val="16"/>
              </w:rPr>
            </w:pPr>
            <w:ins w:id="15697" w:author="Στάθης Καπ" w:date="2023-03-09T07:09:00Z">
              <w:r>
                <w:rPr>
                  <w:rFonts w:ascii="Calibri" w:hAnsi="Calibri" w:cs="Calibri"/>
                  <w:color w:val="000000"/>
                  <w:sz w:val="16"/>
                  <w:szCs w:val="16"/>
                </w:rPr>
                <w:t>7.77</w:t>
              </w:r>
            </w:ins>
          </w:p>
        </w:tc>
        <w:tc>
          <w:tcPr>
            <w:tcW w:w="453" w:type="dxa"/>
            <w:tcBorders>
              <w:left w:val="single" w:sz="4" w:space="0" w:color="auto"/>
            </w:tcBorders>
            <w:vAlign w:val="center"/>
            <w:tcPrChange w:id="15698" w:author="Στάθης Καπ" w:date="2023-03-09T07:09:00Z">
              <w:tcPr>
                <w:tcW w:w="453" w:type="dxa"/>
                <w:gridSpan w:val="2"/>
                <w:tcBorders>
                  <w:left w:val="single" w:sz="4" w:space="0" w:color="auto"/>
                  <w:bottom w:val="single" w:sz="4" w:space="0" w:color="auto"/>
                </w:tcBorders>
                <w:vAlign w:val="bottom"/>
              </w:tcPr>
            </w:tcPrChange>
          </w:tcPr>
          <w:p w14:paraId="4025FF33" w14:textId="386FAFEA" w:rsidR="00494D04" w:rsidRPr="007E0F91" w:rsidRDefault="00494D04" w:rsidP="00494D04">
            <w:pPr>
              <w:jc w:val="center"/>
              <w:rPr>
                <w:ins w:id="15699" w:author="Στάθης Καπ" w:date="2023-03-09T06:09:00Z"/>
                <w:sz w:val="16"/>
                <w:szCs w:val="16"/>
              </w:rPr>
            </w:pPr>
            <w:ins w:id="15700" w:author="Στάθης Καπ" w:date="2023-03-09T07:09:00Z">
              <w:r>
                <w:rPr>
                  <w:rFonts w:ascii="Calibri" w:hAnsi="Calibri" w:cs="Calibri"/>
                  <w:color w:val="000000"/>
                  <w:sz w:val="16"/>
                  <w:szCs w:val="16"/>
                </w:rPr>
                <w:t>235</w:t>
              </w:r>
            </w:ins>
          </w:p>
        </w:tc>
        <w:tc>
          <w:tcPr>
            <w:tcW w:w="454" w:type="dxa"/>
            <w:vAlign w:val="center"/>
            <w:tcPrChange w:id="15701" w:author="Στάθης Καπ" w:date="2023-03-09T07:09:00Z">
              <w:tcPr>
                <w:tcW w:w="454" w:type="dxa"/>
                <w:gridSpan w:val="2"/>
                <w:tcBorders>
                  <w:bottom w:val="single" w:sz="4" w:space="0" w:color="auto"/>
                </w:tcBorders>
                <w:vAlign w:val="center"/>
              </w:tcPr>
            </w:tcPrChange>
          </w:tcPr>
          <w:p w14:paraId="0CBC1A1A" w14:textId="6A606017" w:rsidR="00494D04" w:rsidRPr="007E0F91" w:rsidRDefault="00494D04" w:rsidP="00494D04">
            <w:pPr>
              <w:jc w:val="center"/>
              <w:rPr>
                <w:ins w:id="15702" w:author="Στάθης Καπ" w:date="2023-03-09T06:09:00Z"/>
                <w:sz w:val="16"/>
                <w:szCs w:val="16"/>
              </w:rPr>
            </w:pPr>
            <w:ins w:id="15703" w:author="Στάθης Καπ" w:date="2023-03-09T07:09:00Z">
              <w:r>
                <w:rPr>
                  <w:rFonts w:ascii="Calibri" w:hAnsi="Calibri" w:cs="Calibri"/>
                  <w:color w:val="000000"/>
                  <w:sz w:val="16"/>
                  <w:szCs w:val="16"/>
                </w:rPr>
                <w:t>9.27</w:t>
              </w:r>
            </w:ins>
          </w:p>
        </w:tc>
        <w:tc>
          <w:tcPr>
            <w:tcW w:w="454" w:type="dxa"/>
            <w:vAlign w:val="center"/>
            <w:tcPrChange w:id="15704" w:author="Στάθης Καπ" w:date="2023-03-09T07:09:00Z">
              <w:tcPr>
                <w:tcW w:w="454" w:type="dxa"/>
                <w:gridSpan w:val="2"/>
                <w:tcBorders>
                  <w:bottom w:val="single" w:sz="4" w:space="0" w:color="auto"/>
                </w:tcBorders>
                <w:vAlign w:val="bottom"/>
              </w:tcPr>
            </w:tcPrChange>
          </w:tcPr>
          <w:p w14:paraId="2742115E" w14:textId="2DE945BE" w:rsidR="00494D04" w:rsidRPr="007E0F91" w:rsidRDefault="00494D04" w:rsidP="00494D04">
            <w:pPr>
              <w:jc w:val="center"/>
              <w:rPr>
                <w:ins w:id="15705" w:author="Στάθης Καπ" w:date="2023-03-09T06:09:00Z"/>
                <w:sz w:val="16"/>
                <w:szCs w:val="16"/>
              </w:rPr>
            </w:pPr>
            <w:ins w:id="15706" w:author="Στάθης Καπ" w:date="2023-03-09T07:09:00Z">
              <w:r>
                <w:rPr>
                  <w:rFonts w:ascii="Calibri" w:hAnsi="Calibri" w:cs="Calibri"/>
                  <w:color w:val="000000"/>
                  <w:sz w:val="16"/>
                  <w:szCs w:val="16"/>
                </w:rPr>
                <w:t>0.167</w:t>
              </w:r>
            </w:ins>
          </w:p>
        </w:tc>
        <w:tc>
          <w:tcPr>
            <w:tcW w:w="454" w:type="dxa"/>
            <w:tcBorders>
              <w:right w:val="single" w:sz="4" w:space="0" w:color="auto"/>
            </w:tcBorders>
            <w:vAlign w:val="center"/>
            <w:tcPrChange w:id="15707" w:author="Στάθης Καπ" w:date="2023-03-09T07:09:00Z">
              <w:tcPr>
                <w:tcW w:w="454" w:type="dxa"/>
                <w:gridSpan w:val="2"/>
                <w:tcBorders>
                  <w:bottom w:val="single" w:sz="4" w:space="0" w:color="auto"/>
                  <w:right w:val="single" w:sz="4" w:space="0" w:color="auto"/>
                </w:tcBorders>
                <w:vAlign w:val="center"/>
              </w:tcPr>
            </w:tcPrChange>
          </w:tcPr>
          <w:p w14:paraId="2CA10649" w14:textId="69255ADE" w:rsidR="00494D04" w:rsidRPr="007E0F91" w:rsidRDefault="00494D04" w:rsidP="00494D04">
            <w:pPr>
              <w:jc w:val="center"/>
              <w:rPr>
                <w:ins w:id="15708" w:author="Στάθης Καπ" w:date="2023-03-09T06:09:00Z"/>
                <w:sz w:val="16"/>
                <w:szCs w:val="16"/>
              </w:rPr>
            </w:pPr>
            <w:ins w:id="15709" w:author="Στάθης Καπ" w:date="2023-03-09T07:09:00Z">
              <w:r>
                <w:rPr>
                  <w:rFonts w:ascii="Calibri" w:hAnsi="Calibri" w:cs="Calibri"/>
                  <w:color w:val="000000"/>
                  <w:sz w:val="16"/>
                  <w:szCs w:val="16"/>
                </w:rPr>
                <w:t>13.47</w:t>
              </w:r>
            </w:ins>
          </w:p>
        </w:tc>
        <w:tc>
          <w:tcPr>
            <w:tcW w:w="453" w:type="dxa"/>
            <w:tcBorders>
              <w:left w:val="single" w:sz="4" w:space="0" w:color="auto"/>
            </w:tcBorders>
            <w:vAlign w:val="center"/>
            <w:tcPrChange w:id="15710" w:author="Στάθης Καπ" w:date="2023-03-09T07:09:00Z">
              <w:tcPr>
                <w:tcW w:w="453" w:type="dxa"/>
                <w:gridSpan w:val="2"/>
                <w:tcBorders>
                  <w:left w:val="single" w:sz="4" w:space="0" w:color="auto"/>
                  <w:bottom w:val="single" w:sz="4" w:space="0" w:color="auto"/>
                </w:tcBorders>
                <w:vAlign w:val="bottom"/>
              </w:tcPr>
            </w:tcPrChange>
          </w:tcPr>
          <w:p w14:paraId="387AEEC5" w14:textId="20CB7B84" w:rsidR="00494D04" w:rsidRPr="007E0F91" w:rsidRDefault="00494D04" w:rsidP="00494D04">
            <w:pPr>
              <w:jc w:val="center"/>
              <w:rPr>
                <w:ins w:id="15711" w:author="Στάθης Καπ" w:date="2023-03-09T06:09:00Z"/>
                <w:sz w:val="16"/>
                <w:szCs w:val="16"/>
              </w:rPr>
            </w:pPr>
            <w:ins w:id="15712" w:author="Στάθης Καπ" w:date="2023-03-09T07:09:00Z">
              <w:r>
                <w:rPr>
                  <w:rFonts w:ascii="Calibri" w:hAnsi="Calibri" w:cs="Calibri"/>
                  <w:color w:val="000000"/>
                  <w:sz w:val="16"/>
                  <w:szCs w:val="16"/>
                </w:rPr>
                <w:t>200</w:t>
              </w:r>
            </w:ins>
          </w:p>
        </w:tc>
        <w:tc>
          <w:tcPr>
            <w:tcW w:w="454" w:type="dxa"/>
            <w:vAlign w:val="center"/>
            <w:tcPrChange w:id="15713" w:author="Στάθης Καπ" w:date="2023-03-09T07:09:00Z">
              <w:tcPr>
                <w:tcW w:w="454" w:type="dxa"/>
                <w:gridSpan w:val="2"/>
                <w:tcBorders>
                  <w:bottom w:val="single" w:sz="4" w:space="0" w:color="auto"/>
                </w:tcBorders>
                <w:vAlign w:val="center"/>
              </w:tcPr>
            </w:tcPrChange>
          </w:tcPr>
          <w:p w14:paraId="5F26C3A5" w14:textId="09C3CCD9" w:rsidR="00494D04" w:rsidRPr="007E0F91" w:rsidRDefault="00494D04" w:rsidP="00494D04">
            <w:pPr>
              <w:jc w:val="center"/>
              <w:rPr>
                <w:ins w:id="15714" w:author="Στάθης Καπ" w:date="2023-03-09T06:09:00Z"/>
                <w:sz w:val="16"/>
                <w:szCs w:val="16"/>
              </w:rPr>
            </w:pPr>
            <w:ins w:id="15715" w:author="Στάθης Καπ" w:date="2023-03-09T07:09:00Z">
              <w:r>
                <w:rPr>
                  <w:rFonts w:ascii="Calibri" w:hAnsi="Calibri" w:cs="Calibri"/>
                  <w:color w:val="000000"/>
                  <w:sz w:val="16"/>
                  <w:szCs w:val="16"/>
                </w:rPr>
                <w:t>22.78</w:t>
              </w:r>
            </w:ins>
          </w:p>
        </w:tc>
        <w:tc>
          <w:tcPr>
            <w:tcW w:w="454" w:type="dxa"/>
            <w:vAlign w:val="center"/>
            <w:tcPrChange w:id="15716" w:author="Στάθης Καπ" w:date="2023-03-09T07:09:00Z">
              <w:tcPr>
                <w:tcW w:w="454" w:type="dxa"/>
                <w:gridSpan w:val="2"/>
                <w:tcBorders>
                  <w:bottom w:val="single" w:sz="4" w:space="0" w:color="auto"/>
                </w:tcBorders>
                <w:vAlign w:val="bottom"/>
              </w:tcPr>
            </w:tcPrChange>
          </w:tcPr>
          <w:p w14:paraId="6D2C871A" w14:textId="1DB4464C" w:rsidR="00494D04" w:rsidRPr="007E0F91" w:rsidRDefault="00494D04" w:rsidP="00494D04">
            <w:pPr>
              <w:jc w:val="center"/>
              <w:rPr>
                <w:ins w:id="15717" w:author="Στάθης Καπ" w:date="2023-03-09T06:09:00Z"/>
                <w:sz w:val="16"/>
                <w:szCs w:val="16"/>
              </w:rPr>
            </w:pPr>
            <w:ins w:id="15718" w:author="Στάθης Καπ" w:date="2023-03-09T07:09:00Z">
              <w:r>
                <w:rPr>
                  <w:rFonts w:ascii="Calibri" w:hAnsi="Calibri" w:cs="Calibri"/>
                  <w:color w:val="000000"/>
                  <w:sz w:val="16"/>
                  <w:szCs w:val="16"/>
                </w:rPr>
                <w:t>0.345</w:t>
              </w:r>
            </w:ins>
          </w:p>
        </w:tc>
        <w:tc>
          <w:tcPr>
            <w:tcW w:w="461" w:type="dxa"/>
            <w:tcBorders>
              <w:right w:val="single" w:sz="4" w:space="0" w:color="auto"/>
            </w:tcBorders>
            <w:vAlign w:val="center"/>
            <w:tcPrChange w:id="15719" w:author="Στάθης Καπ" w:date="2023-03-09T07:09:00Z">
              <w:tcPr>
                <w:tcW w:w="461" w:type="dxa"/>
                <w:gridSpan w:val="2"/>
                <w:tcBorders>
                  <w:bottom w:val="single" w:sz="4" w:space="0" w:color="auto"/>
                  <w:right w:val="single" w:sz="4" w:space="0" w:color="auto"/>
                </w:tcBorders>
                <w:vAlign w:val="center"/>
              </w:tcPr>
            </w:tcPrChange>
          </w:tcPr>
          <w:p w14:paraId="6047DB71" w14:textId="27F982C4" w:rsidR="00494D04" w:rsidRPr="007E0F91" w:rsidRDefault="00494D04" w:rsidP="00494D04">
            <w:pPr>
              <w:jc w:val="center"/>
              <w:rPr>
                <w:ins w:id="15720" w:author="Στάθης Καπ" w:date="2023-03-09T06:09:00Z"/>
                <w:sz w:val="16"/>
                <w:szCs w:val="16"/>
              </w:rPr>
            </w:pPr>
            <w:ins w:id="15721" w:author="Στάθης Καπ" w:date="2023-03-09T07:09:00Z">
              <w:r>
                <w:rPr>
                  <w:rFonts w:ascii="Calibri" w:hAnsi="Calibri" w:cs="Calibri"/>
                  <w:color w:val="000000"/>
                  <w:sz w:val="16"/>
                  <w:szCs w:val="16"/>
                </w:rPr>
                <w:t>-78.76</w:t>
              </w:r>
            </w:ins>
          </w:p>
        </w:tc>
      </w:tr>
      <w:tr w:rsidR="00494D04" w14:paraId="228625F4"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72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723" w:author="Στάθης Καπ" w:date="2023-03-09T06:09:00Z"/>
          <w:trPrChange w:id="1572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72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10EC139" w14:textId="60B6C4B9" w:rsidR="00494D04" w:rsidRPr="007E0F91" w:rsidRDefault="00494D04" w:rsidP="00494D04">
            <w:pPr>
              <w:jc w:val="center"/>
              <w:rPr>
                <w:ins w:id="15726" w:author="Στάθης Καπ" w:date="2023-03-09T06:09:00Z"/>
                <w:sz w:val="16"/>
                <w:szCs w:val="16"/>
              </w:rPr>
            </w:pPr>
            <w:ins w:id="15727" w:author="Στάθης Καπ" w:date="2023-03-09T06:09:00Z">
              <w:r w:rsidRPr="009861B1">
                <w:rPr>
                  <w:rFonts w:ascii="Calibri" w:hAnsi="Calibri" w:cs="Calibri"/>
                  <w:color w:val="000000"/>
                  <w:sz w:val="16"/>
                  <w:szCs w:val="16"/>
                </w:rPr>
                <w:t>r112</w:t>
              </w:r>
            </w:ins>
          </w:p>
        </w:tc>
        <w:tc>
          <w:tcPr>
            <w:tcW w:w="565" w:type="dxa"/>
            <w:tcBorders>
              <w:left w:val="single" w:sz="4" w:space="0" w:color="auto"/>
            </w:tcBorders>
            <w:vAlign w:val="center"/>
            <w:tcPrChange w:id="15728" w:author="Στάθης Καπ" w:date="2023-03-09T07:09:00Z">
              <w:tcPr>
                <w:tcW w:w="565" w:type="dxa"/>
                <w:gridSpan w:val="2"/>
                <w:tcBorders>
                  <w:left w:val="single" w:sz="4" w:space="0" w:color="auto"/>
                  <w:bottom w:val="single" w:sz="4" w:space="0" w:color="auto"/>
                </w:tcBorders>
              </w:tcPr>
            </w:tcPrChange>
          </w:tcPr>
          <w:p w14:paraId="3E1785E4" w14:textId="4EE27689" w:rsidR="00494D04" w:rsidRPr="007E0F91" w:rsidRDefault="00494D04" w:rsidP="00494D04">
            <w:pPr>
              <w:jc w:val="center"/>
              <w:rPr>
                <w:ins w:id="15729" w:author="Στάθης Καπ" w:date="2023-03-09T06:09:00Z"/>
                <w:sz w:val="16"/>
                <w:szCs w:val="16"/>
              </w:rPr>
            </w:pPr>
            <w:ins w:id="15730"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5731" w:author="Στάθης Καπ" w:date="2023-03-09T07:09:00Z">
              <w:tcPr>
                <w:tcW w:w="679" w:type="dxa"/>
                <w:gridSpan w:val="2"/>
                <w:tcBorders>
                  <w:bottom w:val="single" w:sz="4" w:space="0" w:color="auto"/>
                  <w:right w:val="single" w:sz="4" w:space="0" w:color="auto"/>
                </w:tcBorders>
              </w:tcPr>
            </w:tcPrChange>
          </w:tcPr>
          <w:p w14:paraId="27786208" w14:textId="17DBBB39" w:rsidR="00494D04" w:rsidRPr="007E0F91" w:rsidRDefault="00494D04" w:rsidP="00494D04">
            <w:pPr>
              <w:jc w:val="center"/>
              <w:rPr>
                <w:ins w:id="15732" w:author="Στάθης Καπ" w:date="2023-03-09T06:09:00Z"/>
                <w:sz w:val="16"/>
                <w:szCs w:val="16"/>
              </w:rPr>
            </w:pPr>
            <w:ins w:id="15733"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5734" w:author="Στάθης Καπ" w:date="2023-03-09T07:09:00Z">
              <w:tcPr>
                <w:tcW w:w="453" w:type="dxa"/>
                <w:gridSpan w:val="2"/>
                <w:tcBorders>
                  <w:left w:val="single" w:sz="4" w:space="0" w:color="auto"/>
                  <w:bottom w:val="single" w:sz="4" w:space="0" w:color="auto"/>
                </w:tcBorders>
                <w:vAlign w:val="bottom"/>
              </w:tcPr>
            </w:tcPrChange>
          </w:tcPr>
          <w:p w14:paraId="50559D74" w14:textId="143DA29C" w:rsidR="00494D04" w:rsidRPr="007E0F91" w:rsidRDefault="00494D04" w:rsidP="00494D04">
            <w:pPr>
              <w:jc w:val="center"/>
              <w:rPr>
                <w:ins w:id="15735" w:author="Στάθης Καπ" w:date="2023-03-09T06:09:00Z"/>
                <w:sz w:val="16"/>
                <w:szCs w:val="16"/>
              </w:rPr>
            </w:pPr>
            <w:ins w:id="15736" w:author="Στάθης Καπ" w:date="2023-03-09T07:09:00Z">
              <w:r>
                <w:rPr>
                  <w:rFonts w:ascii="Calibri" w:hAnsi="Calibri" w:cs="Calibri"/>
                  <w:color w:val="000000"/>
                  <w:sz w:val="16"/>
                  <w:szCs w:val="16"/>
                </w:rPr>
                <w:t>274</w:t>
              </w:r>
            </w:ins>
          </w:p>
        </w:tc>
        <w:tc>
          <w:tcPr>
            <w:tcW w:w="708" w:type="dxa"/>
            <w:vAlign w:val="center"/>
            <w:tcPrChange w:id="15737" w:author="Στάθης Καπ" w:date="2023-03-09T07:09:00Z">
              <w:tcPr>
                <w:tcW w:w="708" w:type="dxa"/>
                <w:gridSpan w:val="2"/>
                <w:tcBorders>
                  <w:bottom w:val="single" w:sz="4" w:space="0" w:color="auto"/>
                </w:tcBorders>
                <w:vAlign w:val="center"/>
              </w:tcPr>
            </w:tcPrChange>
          </w:tcPr>
          <w:p w14:paraId="7F864F17" w14:textId="15A83388" w:rsidR="00494D04" w:rsidRPr="007E0F91" w:rsidRDefault="00494D04" w:rsidP="00494D04">
            <w:pPr>
              <w:jc w:val="center"/>
              <w:rPr>
                <w:ins w:id="15738" w:author="Στάθης Καπ" w:date="2023-03-09T06:09:00Z"/>
                <w:sz w:val="16"/>
                <w:szCs w:val="16"/>
              </w:rPr>
            </w:pPr>
            <w:ins w:id="15739" w:author="Στάθης Καπ" w:date="2023-03-09T07:09:00Z">
              <w:r>
                <w:rPr>
                  <w:rFonts w:ascii="Calibri" w:hAnsi="Calibri" w:cs="Calibri"/>
                  <w:color w:val="000000"/>
                  <w:sz w:val="16"/>
                  <w:szCs w:val="16"/>
                </w:rPr>
                <w:t>8.05</w:t>
              </w:r>
            </w:ins>
          </w:p>
        </w:tc>
        <w:tc>
          <w:tcPr>
            <w:tcW w:w="652" w:type="dxa"/>
            <w:tcBorders>
              <w:right w:val="single" w:sz="4" w:space="0" w:color="auto"/>
            </w:tcBorders>
            <w:vAlign w:val="center"/>
            <w:tcPrChange w:id="15740" w:author="Στάθης Καπ" w:date="2023-03-09T07:09:00Z">
              <w:tcPr>
                <w:tcW w:w="652" w:type="dxa"/>
                <w:gridSpan w:val="2"/>
                <w:tcBorders>
                  <w:bottom w:val="single" w:sz="4" w:space="0" w:color="auto"/>
                  <w:right w:val="single" w:sz="4" w:space="0" w:color="auto"/>
                </w:tcBorders>
                <w:vAlign w:val="bottom"/>
              </w:tcPr>
            </w:tcPrChange>
          </w:tcPr>
          <w:p w14:paraId="5E953165" w14:textId="1B26FBAC" w:rsidR="00494D04" w:rsidRPr="007E0F91" w:rsidRDefault="00494D04" w:rsidP="00494D04">
            <w:pPr>
              <w:jc w:val="center"/>
              <w:rPr>
                <w:ins w:id="15741" w:author="Στάθης Καπ" w:date="2023-03-09T06:09:00Z"/>
                <w:sz w:val="16"/>
                <w:szCs w:val="16"/>
              </w:rPr>
            </w:pPr>
            <w:ins w:id="15742" w:author="Στάθης Καπ" w:date="2023-03-09T07:09:00Z">
              <w:r>
                <w:rPr>
                  <w:rFonts w:ascii="Calibri" w:hAnsi="Calibri" w:cs="Calibri"/>
                  <w:color w:val="000000"/>
                  <w:sz w:val="16"/>
                  <w:szCs w:val="16"/>
                </w:rPr>
                <w:t>0.212</w:t>
              </w:r>
            </w:ins>
          </w:p>
        </w:tc>
        <w:tc>
          <w:tcPr>
            <w:tcW w:w="453" w:type="dxa"/>
            <w:tcBorders>
              <w:left w:val="single" w:sz="4" w:space="0" w:color="auto"/>
            </w:tcBorders>
            <w:vAlign w:val="center"/>
            <w:tcPrChange w:id="15743" w:author="Στάθης Καπ" w:date="2023-03-09T07:09:00Z">
              <w:tcPr>
                <w:tcW w:w="453" w:type="dxa"/>
                <w:gridSpan w:val="2"/>
                <w:tcBorders>
                  <w:left w:val="single" w:sz="4" w:space="0" w:color="auto"/>
                  <w:bottom w:val="single" w:sz="4" w:space="0" w:color="auto"/>
                </w:tcBorders>
                <w:vAlign w:val="bottom"/>
              </w:tcPr>
            </w:tcPrChange>
          </w:tcPr>
          <w:p w14:paraId="1C94DC44" w14:textId="0E6D1BA0" w:rsidR="00494D04" w:rsidRPr="007E0F91" w:rsidRDefault="00494D04" w:rsidP="00494D04">
            <w:pPr>
              <w:jc w:val="center"/>
              <w:rPr>
                <w:ins w:id="15744" w:author="Στάθης Καπ" w:date="2023-03-09T06:09:00Z"/>
                <w:sz w:val="16"/>
                <w:szCs w:val="16"/>
              </w:rPr>
            </w:pPr>
            <w:ins w:id="15745" w:author="Στάθης Καπ" w:date="2023-03-09T07:09:00Z">
              <w:r>
                <w:rPr>
                  <w:rFonts w:ascii="Calibri" w:hAnsi="Calibri" w:cs="Calibri"/>
                  <w:color w:val="000000"/>
                  <w:sz w:val="16"/>
                  <w:szCs w:val="16"/>
                </w:rPr>
                <w:t>269</w:t>
              </w:r>
            </w:ins>
          </w:p>
        </w:tc>
        <w:tc>
          <w:tcPr>
            <w:tcW w:w="454" w:type="dxa"/>
            <w:vAlign w:val="center"/>
            <w:tcPrChange w:id="15746" w:author="Στάθης Καπ" w:date="2023-03-09T07:09:00Z">
              <w:tcPr>
                <w:tcW w:w="454" w:type="dxa"/>
                <w:gridSpan w:val="2"/>
                <w:tcBorders>
                  <w:bottom w:val="single" w:sz="4" w:space="0" w:color="auto"/>
                </w:tcBorders>
                <w:vAlign w:val="center"/>
              </w:tcPr>
            </w:tcPrChange>
          </w:tcPr>
          <w:p w14:paraId="15D2D7C0" w14:textId="6FFA2364" w:rsidR="00494D04" w:rsidRPr="007E0F91" w:rsidRDefault="00494D04" w:rsidP="00494D04">
            <w:pPr>
              <w:jc w:val="center"/>
              <w:rPr>
                <w:ins w:id="15747" w:author="Στάθης Καπ" w:date="2023-03-09T06:09:00Z"/>
                <w:sz w:val="16"/>
                <w:szCs w:val="16"/>
              </w:rPr>
            </w:pPr>
            <w:ins w:id="15748" w:author="Στάθης Καπ" w:date="2023-03-09T07:09:00Z">
              <w:r>
                <w:rPr>
                  <w:rFonts w:ascii="Calibri" w:hAnsi="Calibri" w:cs="Calibri"/>
                  <w:color w:val="000000"/>
                  <w:sz w:val="16"/>
                  <w:szCs w:val="16"/>
                </w:rPr>
                <w:t>1.82</w:t>
              </w:r>
            </w:ins>
          </w:p>
        </w:tc>
        <w:tc>
          <w:tcPr>
            <w:tcW w:w="454" w:type="dxa"/>
            <w:vAlign w:val="center"/>
            <w:tcPrChange w:id="15749" w:author="Στάθης Καπ" w:date="2023-03-09T07:09:00Z">
              <w:tcPr>
                <w:tcW w:w="454" w:type="dxa"/>
                <w:gridSpan w:val="2"/>
                <w:tcBorders>
                  <w:bottom w:val="single" w:sz="4" w:space="0" w:color="auto"/>
                </w:tcBorders>
                <w:vAlign w:val="bottom"/>
              </w:tcPr>
            </w:tcPrChange>
          </w:tcPr>
          <w:p w14:paraId="54AB9952" w14:textId="4B2D70FD" w:rsidR="00494D04" w:rsidRPr="007E0F91" w:rsidRDefault="00494D04" w:rsidP="00494D04">
            <w:pPr>
              <w:jc w:val="center"/>
              <w:rPr>
                <w:ins w:id="15750" w:author="Στάθης Καπ" w:date="2023-03-09T06:09:00Z"/>
                <w:sz w:val="16"/>
                <w:szCs w:val="16"/>
              </w:rPr>
            </w:pPr>
            <w:ins w:id="15751" w:author="Στάθης Καπ" w:date="2023-03-09T07:09:00Z">
              <w:r>
                <w:rPr>
                  <w:rFonts w:ascii="Calibri" w:hAnsi="Calibri" w:cs="Calibri"/>
                  <w:color w:val="000000"/>
                  <w:sz w:val="16"/>
                  <w:szCs w:val="16"/>
                </w:rPr>
                <w:t>0.163</w:t>
              </w:r>
            </w:ins>
          </w:p>
        </w:tc>
        <w:tc>
          <w:tcPr>
            <w:tcW w:w="457" w:type="dxa"/>
            <w:tcBorders>
              <w:right w:val="single" w:sz="4" w:space="0" w:color="auto"/>
            </w:tcBorders>
            <w:vAlign w:val="center"/>
            <w:tcPrChange w:id="15752" w:author="Στάθης Καπ" w:date="2023-03-09T07:09:00Z">
              <w:tcPr>
                <w:tcW w:w="457" w:type="dxa"/>
                <w:gridSpan w:val="2"/>
                <w:tcBorders>
                  <w:bottom w:val="single" w:sz="4" w:space="0" w:color="auto"/>
                  <w:right w:val="single" w:sz="4" w:space="0" w:color="auto"/>
                </w:tcBorders>
                <w:vAlign w:val="center"/>
              </w:tcPr>
            </w:tcPrChange>
          </w:tcPr>
          <w:p w14:paraId="5625BDF2" w14:textId="295468E3" w:rsidR="00494D04" w:rsidRPr="007E0F91" w:rsidRDefault="00494D04" w:rsidP="00494D04">
            <w:pPr>
              <w:jc w:val="center"/>
              <w:rPr>
                <w:ins w:id="15753" w:author="Στάθης Καπ" w:date="2023-03-09T06:09:00Z"/>
                <w:sz w:val="16"/>
                <w:szCs w:val="16"/>
              </w:rPr>
            </w:pPr>
            <w:ins w:id="15754" w:author="Στάθης Καπ" w:date="2023-03-09T07:09:00Z">
              <w:r>
                <w:rPr>
                  <w:rFonts w:ascii="Calibri" w:hAnsi="Calibri" w:cs="Calibri"/>
                  <w:color w:val="000000"/>
                  <w:sz w:val="16"/>
                  <w:szCs w:val="16"/>
                </w:rPr>
                <w:t>23.11</w:t>
              </w:r>
            </w:ins>
          </w:p>
        </w:tc>
        <w:tc>
          <w:tcPr>
            <w:tcW w:w="453" w:type="dxa"/>
            <w:tcBorders>
              <w:left w:val="single" w:sz="4" w:space="0" w:color="auto"/>
            </w:tcBorders>
            <w:vAlign w:val="center"/>
            <w:tcPrChange w:id="15755" w:author="Στάθης Καπ" w:date="2023-03-09T07:09:00Z">
              <w:tcPr>
                <w:tcW w:w="453" w:type="dxa"/>
                <w:gridSpan w:val="2"/>
                <w:tcBorders>
                  <w:left w:val="single" w:sz="4" w:space="0" w:color="auto"/>
                  <w:bottom w:val="single" w:sz="4" w:space="0" w:color="auto"/>
                </w:tcBorders>
                <w:vAlign w:val="bottom"/>
              </w:tcPr>
            </w:tcPrChange>
          </w:tcPr>
          <w:p w14:paraId="00F4E0FB" w14:textId="48F6347A" w:rsidR="00494D04" w:rsidRPr="007E0F91" w:rsidRDefault="00494D04" w:rsidP="00494D04">
            <w:pPr>
              <w:jc w:val="center"/>
              <w:rPr>
                <w:ins w:id="15756" w:author="Στάθης Καπ" w:date="2023-03-09T06:09:00Z"/>
                <w:sz w:val="16"/>
                <w:szCs w:val="16"/>
              </w:rPr>
            </w:pPr>
            <w:ins w:id="15757" w:author="Στάθης Καπ" w:date="2023-03-09T07:09:00Z">
              <w:r>
                <w:rPr>
                  <w:rFonts w:ascii="Calibri" w:hAnsi="Calibri" w:cs="Calibri"/>
                  <w:color w:val="000000"/>
                  <w:sz w:val="16"/>
                  <w:szCs w:val="16"/>
                </w:rPr>
                <w:t>244</w:t>
              </w:r>
            </w:ins>
          </w:p>
        </w:tc>
        <w:tc>
          <w:tcPr>
            <w:tcW w:w="454" w:type="dxa"/>
            <w:vAlign w:val="center"/>
            <w:tcPrChange w:id="15758" w:author="Στάθης Καπ" w:date="2023-03-09T07:09:00Z">
              <w:tcPr>
                <w:tcW w:w="454" w:type="dxa"/>
                <w:gridSpan w:val="2"/>
                <w:tcBorders>
                  <w:bottom w:val="single" w:sz="4" w:space="0" w:color="auto"/>
                </w:tcBorders>
                <w:vAlign w:val="center"/>
              </w:tcPr>
            </w:tcPrChange>
          </w:tcPr>
          <w:p w14:paraId="4D67BE85" w14:textId="6FBF11F1" w:rsidR="00494D04" w:rsidRPr="007E0F91" w:rsidRDefault="00494D04" w:rsidP="00494D04">
            <w:pPr>
              <w:jc w:val="center"/>
              <w:rPr>
                <w:ins w:id="15759" w:author="Στάθης Καπ" w:date="2023-03-09T06:09:00Z"/>
                <w:sz w:val="16"/>
                <w:szCs w:val="16"/>
              </w:rPr>
            </w:pPr>
            <w:ins w:id="15760" w:author="Στάθης Καπ" w:date="2023-03-09T07:09:00Z">
              <w:r>
                <w:rPr>
                  <w:rFonts w:ascii="Calibri" w:hAnsi="Calibri" w:cs="Calibri"/>
                  <w:color w:val="000000"/>
                  <w:sz w:val="16"/>
                  <w:szCs w:val="16"/>
                </w:rPr>
                <w:t>10.95</w:t>
              </w:r>
            </w:ins>
          </w:p>
        </w:tc>
        <w:tc>
          <w:tcPr>
            <w:tcW w:w="454" w:type="dxa"/>
            <w:vAlign w:val="center"/>
            <w:tcPrChange w:id="15761" w:author="Στάθης Καπ" w:date="2023-03-09T07:09:00Z">
              <w:tcPr>
                <w:tcW w:w="454" w:type="dxa"/>
                <w:gridSpan w:val="2"/>
                <w:tcBorders>
                  <w:bottom w:val="single" w:sz="4" w:space="0" w:color="auto"/>
                </w:tcBorders>
                <w:vAlign w:val="bottom"/>
              </w:tcPr>
            </w:tcPrChange>
          </w:tcPr>
          <w:p w14:paraId="2004DD25" w14:textId="3F1D7FAD" w:rsidR="00494D04" w:rsidRPr="007E0F91" w:rsidRDefault="00494D04" w:rsidP="00494D04">
            <w:pPr>
              <w:jc w:val="center"/>
              <w:rPr>
                <w:ins w:id="15762" w:author="Στάθης Καπ" w:date="2023-03-09T06:09:00Z"/>
                <w:sz w:val="16"/>
                <w:szCs w:val="16"/>
              </w:rPr>
            </w:pPr>
            <w:ins w:id="15763" w:author="Στάθης Καπ" w:date="2023-03-09T07:09:00Z">
              <w:r>
                <w:rPr>
                  <w:rFonts w:ascii="Calibri" w:hAnsi="Calibri" w:cs="Calibri"/>
                  <w:color w:val="000000"/>
                  <w:sz w:val="16"/>
                  <w:szCs w:val="16"/>
                </w:rPr>
                <w:t>0.192</w:t>
              </w:r>
            </w:ins>
          </w:p>
        </w:tc>
        <w:tc>
          <w:tcPr>
            <w:tcW w:w="454" w:type="dxa"/>
            <w:tcBorders>
              <w:right w:val="single" w:sz="4" w:space="0" w:color="auto"/>
            </w:tcBorders>
            <w:vAlign w:val="center"/>
            <w:tcPrChange w:id="15764" w:author="Στάθης Καπ" w:date="2023-03-09T07:09:00Z">
              <w:tcPr>
                <w:tcW w:w="454" w:type="dxa"/>
                <w:gridSpan w:val="2"/>
                <w:tcBorders>
                  <w:bottom w:val="single" w:sz="4" w:space="0" w:color="auto"/>
                  <w:right w:val="single" w:sz="4" w:space="0" w:color="auto"/>
                </w:tcBorders>
                <w:vAlign w:val="center"/>
              </w:tcPr>
            </w:tcPrChange>
          </w:tcPr>
          <w:p w14:paraId="75A497CD" w14:textId="69B7DA2D" w:rsidR="00494D04" w:rsidRPr="007E0F91" w:rsidRDefault="00494D04" w:rsidP="00494D04">
            <w:pPr>
              <w:jc w:val="center"/>
              <w:rPr>
                <w:ins w:id="15765" w:author="Στάθης Καπ" w:date="2023-03-09T06:09:00Z"/>
                <w:sz w:val="16"/>
                <w:szCs w:val="16"/>
              </w:rPr>
            </w:pPr>
            <w:ins w:id="15766" w:author="Στάθης Καπ" w:date="2023-03-09T07:09:00Z">
              <w:r>
                <w:rPr>
                  <w:rFonts w:ascii="Calibri" w:hAnsi="Calibri" w:cs="Calibri"/>
                  <w:color w:val="000000"/>
                  <w:sz w:val="16"/>
                  <w:szCs w:val="16"/>
                </w:rPr>
                <w:t>9.43</w:t>
              </w:r>
            </w:ins>
          </w:p>
        </w:tc>
        <w:tc>
          <w:tcPr>
            <w:tcW w:w="453" w:type="dxa"/>
            <w:tcBorders>
              <w:left w:val="single" w:sz="4" w:space="0" w:color="auto"/>
            </w:tcBorders>
            <w:vAlign w:val="center"/>
            <w:tcPrChange w:id="15767" w:author="Στάθης Καπ" w:date="2023-03-09T07:09:00Z">
              <w:tcPr>
                <w:tcW w:w="453" w:type="dxa"/>
                <w:gridSpan w:val="2"/>
                <w:tcBorders>
                  <w:left w:val="single" w:sz="4" w:space="0" w:color="auto"/>
                  <w:bottom w:val="single" w:sz="4" w:space="0" w:color="auto"/>
                </w:tcBorders>
                <w:vAlign w:val="bottom"/>
              </w:tcPr>
            </w:tcPrChange>
          </w:tcPr>
          <w:p w14:paraId="466078A0" w14:textId="3E2258B2" w:rsidR="00494D04" w:rsidRPr="007E0F91" w:rsidRDefault="00494D04" w:rsidP="00494D04">
            <w:pPr>
              <w:jc w:val="center"/>
              <w:rPr>
                <w:ins w:id="15768" w:author="Στάθης Καπ" w:date="2023-03-09T06:09:00Z"/>
                <w:sz w:val="16"/>
                <w:szCs w:val="16"/>
              </w:rPr>
            </w:pPr>
            <w:ins w:id="15769" w:author="Στάθης Καπ" w:date="2023-03-09T07:09:00Z">
              <w:r>
                <w:rPr>
                  <w:rFonts w:ascii="Calibri" w:hAnsi="Calibri" w:cs="Calibri"/>
                  <w:color w:val="000000"/>
                  <w:sz w:val="16"/>
                  <w:szCs w:val="16"/>
                </w:rPr>
                <w:t>243</w:t>
              </w:r>
            </w:ins>
          </w:p>
        </w:tc>
        <w:tc>
          <w:tcPr>
            <w:tcW w:w="454" w:type="dxa"/>
            <w:vAlign w:val="center"/>
            <w:tcPrChange w:id="15770" w:author="Στάθης Καπ" w:date="2023-03-09T07:09:00Z">
              <w:tcPr>
                <w:tcW w:w="454" w:type="dxa"/>
                <w:gridSpan w:val="2"/>
                <w:tcBorders>
                  <w:bottom w:val="single" w:sz="4" w:space="0" w:color="auto"/>
                </w:tcBorders>
                <w:vAlign w:val="center"/>
              </w:tcPr>
            </w:tcPrChange>
          </w:tcPr>
          <w:p w14:paraId="7E00745A" w14:textId="2071C201" w:rsidR="00494D04" w:rsidRPr="007E0F91" w:rsidRDefault="00494D04" w:rsidP="00494D04">
            <w:pPr>
              <w:jc w:val="center"/>
              <w:rPr>
                <w:ins w:id="15771" w:author="Στάθης Καπ" w:date="2023-03-09T06:09:00Z"/>
                <w:sz w:val="16"/>
                <w:szCs w:val="16"/>
              </w:rPr>
            </w:pPr>
            <w:ins w:id="15772" w:author="Στάθης Καπ" w:date="2023-03-09T07:09:00Z">
              <w:r>
                <w:rPr>
                  <w:rFonts w:ascii="Calibri" w:hAnsi="Calibri" w:cs="Calibri"/>
                  <w:color w:val="000000"/>
                  <w:sz w:val="16"/>
                  <w:szCs w:val="16"/>
                </w:rPr>
                <w:t>11.31</w:t>
              </w:r>
            </w:ins>
          </w:p>
        </w:tc>
        <w:tc>
          <w:tcPr>
            <w:tcW w:w="454" w:type="dxa"/>
            <w:vAlign w:val="center"/>
            <w:tcPrChange w:id="15773" w:author="Στάθης Καπ" w:date="2023-03-09T07:09:00Z">
              <w:tcPr>
                <w:tcW w:w="454" w:type="dxa"/>
                <w:gridSpan w:val="2"/>
                <w:tcBorders>
                  <w:bottom w:val="single" w:sz="4" w:space="0" w:color="auto"/>
                </w:tcBorders>
                <w:vAlign w:val="bottom"/>
              </w:tcPr>
            </w:tcPrChange>
          </w:tcPr>
          <w:p w14:paraId="727CA5EA" w14:textId="0F507A77" w:rsidR="00494D04" w:rsidRPr="007E0F91" w:rsidRDefault="00494D04" w:rsidP="00494D04">
            <w:pPr>
              <w:jc w:val="center"/>
              <w:rPr>
                <w:ins w:id="15774" w:author="Στάθης Καπ" w:date="2023-03-09T06:09:00Z"/>
                <w:sz w:val="16"/>
                <w:szCs w:val="16"/>
              </w:rPr>
            </w:pPr>
            <w:ins w:id="15775"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5776" w:author="Στάθης Καπ" w:date="2023-03-09T07:09:00Z">
              <w:tcPr>
                <w:tcW w:w="461" w:type="dxa"/>
                <w:gridSpan w:val="2"/>
                <w:tcBorders>
                  <w:bottom w:val="single" w:sz="4" w:space="0" w:color="auto"/>
                  <w:right w:val="single" w:sz="4" w:space="0" w:color="auto"/>
                </w:tcBorders>
                <w:vAlign w:val="center"/>
              </w:tcPr>
            </w:tcPrChange>
          </w:tcPr>
          <w:p w14:paraId="32F600B6" w14:textId="1D76D5C3" w:rsidR="00494D04" w:rsidRPr="007E0F91" w:rsidRDefault="00494D04" w:rsidP="00494D04">
            <w:pPr>
              <w:jc w:val="center"/>
              <w:rPr>
                <w:ins w:id="15777" w:author="Στάθης Καπ" w:date="2023-03-09T06:09:00Z"/>
                <w:sz w:val="16"/>
                <w:szCs w:val="16"/>
              </w:rPr>
            </w:pPr>
            <w:ins w:id="15778" w:author="Στάθης Καπ" w:date="2023-03-09T07:09:00Z">
              <w:r>
                <w:rPr>
                  <w:rFonts w:ascii="Calibri" w:hAnsi="Calibri" w:cs="Calibri"/>
                  <w:color w:val="000000"/>
                  <w:sz w:val="16"/>
                  <w:szCs w:val="16"/>
                </w:rPr>
                <w:t>16.04</w:t>
              </w:r>
            </w:ins>
          </w:p>
        </w:tc>
      </w:tr>
      <w:tr w:rsidR="00494D04" w14:paraId="012E10A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77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780" w:author="Στάθης Καπ" w:date="2023-03-09T06:09:00Z"/>
          <w:trPrChange w:id="1578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78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E9F144E" w14:textId="5EA5CEFD" w:rsidR="00494D04" w:rsidRPr="007E0F91" w:rsidRDefault="00494D04" w:rsidP="00494D04">
            <w:pPr>
              <w:jc w:val="center"/>
              <w:rPr>
                <w:ins w:id="15783" w:author="Στάθης Καπ" w:date="2023-03-09T06:09:00Z"/>
                <w:sz w:val="16"/>
                <w:szCs w:val="16"/>
              </w:rPr>
            </w:pPr>
            <w:ins w:id="15784" w:author="Στάθης Καπ" w:date="2023-03-09T06:09:00Z">
              <w:r w:rsidRPr="009861B1">
                <w:rPr>
                  <w:rFonts w:ascii="Calibri" w:hAnsi="Calibri" w:cs="Calibri"/>
                  <w:color w:val="000000"/>
                  <w:sz w:val="16"/>
                  <w:szCs w:val="16"/>
                </w:rPr>
                <w:t>r201</w:t>
              </w:r>
            </w:ins>
          </w:p>
        </w:tc>
        <w:tc>
          <w:tcPr>
            <w:tcW w:w="565" w:type="dxa"/>
            <w:tcBorders>
              <w:left w:val="single" w:sz="4" w:space="0" w:color="auto"/>
            </w:tcBorders>
            <w:vAlign w:val="center"/>
            <w:tcPrChange w:id="15785" w:author="Στάθης Καπ" w:date="2023-03-09T07:09:00Z">
              <w:tcPr>
                <w:tcW w:w="565" w:type="dxa"/>
                <w:gridSpan w:val="2"/>
                <w:tcBorders>
                  <w:left w:val="single" w:sz="4" w:space="0" w:color="auto"/>
                  <w:bottom w:val="single" w:sz="4" w:space="0" w:color="auto"/>
                </w:tcBorders>
              </w:tcPr>
            </w:tcPrChange>
          </w:tcPr>
          <w:p w14:paraId="67DAE780" w14:textId="7F819933" w:rsidR="00494D04" w:rsidRPr="007E0F91" w:rsidRDefault="00494D04" w:rsidP="00494D04">
            <w:pPr>
              <w:jc w:val="center"/>
              <w:rPr>
                <w:ins w:id="15786" w:author="Στάθης Καπ" w:date="2023-03-09T06:09:00Z"/>
                <w:sz w:val="16"/>
                <w:szCs w:val="16"/>
              </w:rPr>
            </w:pPr>
            <w:ins w:id="15787" w:author="Στάθης Καπ" w:date="2023-03-09T07:09:00Z">
              <w:r>
                <w:rPr>
                  <w:rFonts w:ascii="Calibri" w:hAnsi="Calibri" w:cs="Calibri"/>
                  <w:color w:val="000000"/>
                  <w:sz w:val="16"/>
                  <w:szCs w:val="16"/>
                </w:rPr>
                <w:t>797</w:t>
              </w:r>
            </w:ins>
          </w:p>
        </w:tc>
        <w:tc>
          <w:tcPr>
            <w:tcW w:w="679" w:type="dxa"/>
            <w:tcBorders>
              <w:right w:val="single" w:sz="4" w:space="0" w:color="auto"/>
            </w:tcBorders>
            <w:vAlign w:val="center"/>
            <w:tcPrChange w:id="15788" w:author="Στάθης Καπ" w:date="2023-03-09T07:09:00Z">
              <w:tcPr>
                <w:tcW w:w="679" w:type="dxa"/>
                <w:gridSpan w:val="2"/>
                <w:tcBorders>
                  <w:bottom w:val="single" w:sz="4" w:space="0" w:color="auto"/>
                  <w:right w:val="single" w:sz="4" w:space="0" w:color="auto"/>
                </w:tcBorders>
              </w:tcPr>
            </w:tcPrChange>
          </w:tcPr>
          <w:p w14:paraId="53EFFA62" w14:textId="7407090E" w:rsidR="00494D04" w:rsidRPr="007E0F91" w:rsidRDefault="00494D04" w:rsidP="00494D04">
            <w:pPr>
              <w:jc w:val="center"/>
              <w:rPr>
                <w:ins w:id="15789" w:author="Στάθης Καπ" w:date="2023-03-09T06:09:00Z"/>
                <w:sz w:val="16"/>
                <w:szCs w:val="16"/>
              </w:rPr>
            </w:pPr>
            <w:ins w:id="15790" w:author="Στάθης Καπ" w:date="2023-03-09T07:09:00Z">
              <w:r>
                <w:rPr>
                  <w:rFonts w:ascii="Calibri" w:hAnsi="Calibri" w:cs="Calibri"/>
                  <w:color w:val="000000"/>
                  <w:sz w:val="16"/>
                  <w:szCs w:val="16"/>
                </w:rPr>
                <w:t>788</w:t>
              </w:r>
            </w:ins>
          </w:p>
        </w:tc>
        <w:tc>
          <w:tcPr>
            <w:tcW w:w="453" w:type="dxa"/>
            <w:tcBorders>
              <w:left w:val="single" w:sz="4" w:space="0" w:color="auto"/>
            </w:tcBorders>
            <w:vAlign w:val="center"/>
            <w:tcPrChange w:id="15791" w:author="Στάθης Καπ" w:date="2023-03-09T07:09:00Z">
              <w:tcPr>
                <w:tcW w:w="453" w:type="dxa"/>
                <w:gridSpan w:val="2"/>
                <w:tcBorders>
                  <w:left w:val="single" w:sz="4" w:space="0" w:color="auto"/>
                  <w:bottom w:val="single" w:sz="4" w:space="0" w:color="auto"/>
                </w:tcBorders>
                <w:vAlign w:val="bottom"/>
              </w:tcPr>
            </w:tcPrChange>
          </w:tcPr>
          <w:p w14:paraId="3865561F" w14:textId="3063A3F9" w:rsidR="00494D04" w:rsidRPr="007E0F91" w:rsidRDefault="00494D04" w:rsidP="00494D04">
            <w:pPr>
              <w:jc w:val="center"/>
              <w:rPr>
                <w:ins w:id="15792" w:author="Στάθης Καπ" w:date="2023-03-09T06:09:00Z"/>
                <w:sz w:val="16"/>
                <w:szCs w:val="16"/>
              </w:rPr>
            </w:pPr>
            <w:ins w:id="15793" w:author="Στάθης Καπ" w:date="2023-03-09T07:09:00Z">
              <w:r>
                <w:rPr>
                  <w:rFonts w:ascii="Calibri" w:hAnsi="Calibri" w:cs="Calibri"/>
                  <w:color w:val="000000"/>
                  <w:sz w:val="16"/>
                  <w:szCs w:val="16"/>
                </w:rPr>
                <w:t>765</w:t>
              </w:r>
            </w:ins>
          </w:p>
        </w:tc>
        <w:tc>
          <w:tcPr>
            <w:tcW w:w="708" w:type="dxa"/>
            <w:vAlign w:val="center"/>
            <w:tcPrChange w:id="15794" w:author="Στάθης Καπ" w:date="2023-03-09T07:09:00Z">
              <w:tcPr>
                <w:tcW w:w="708" w:type="dxa"/>
                <w:gridSpan w:val="2"/>
                <w:tcBorders>
                  <w:bottom w:val="single" w:sz="4" w:space="0" w:color="auto"/>
                </w:tcBorders>
                <w:vAlign w:val="center"/>
              </w:tcPr>
            </w:tcPrChange>
          </w:tcPr>
          <w:p w14:paraId="22A5B8E8" w14:textId="15E0B7A9" w:rsidR="00494D04" w:rsidRPr="007E0F91" w:rsidRDefault="00494D04" w:rsidP="00494D04">
            <w:pPr>
              <w:jc w:val="center"/>
              <w:rPr>
                <w:ins w:id="15795" w:author="Στάθης Καπ" w:date="2023-03-09T06:09:00Z"/>
                <w:sz w:val="16"/>
                <w:szCs w:val="16"/>
              </w:rPr>
            </w:pPr>
            <w:ins w:id="15796" w:author="Στάθης Καπ" w:date="2023-03-09T07:09:00Z">
              <w:r>
                <w:rPr>
                  <w:rFonts w:ascii="Calibri" w:hAnsi="Calibri" w:cs="Calibri"/>
                  <w:color w:val="000000"/>
                  <w:sz w:val="16"/>
                  <w:szCs w:val="16"/>
                </w:rPr>
                <w:t>4.02</w:t>
              </w:r>
            </w:ins>
          </w:p>
        </w:tc>
        <w:tc>
          <w:tcPr>
            <w:tcW w:w="652" w:type="dxa"/>
            <w:tcBorders>
              <w:right w:val="single" w:sz="4" w:space="0" w:color="auto"/>
            </w:tcBorders>
            <w:vAlign w:val="center"/>
            <w:tcPrChange w:id="15797" w:author="Στάθης Καπ" w:date="2023-03-09T07:09:00Z">
              <w:tcPr>
                <w:tcW w:w="652" w:type="dxa"/>
                <w:gridSpan w:val="2"/>
                <w:tcBorders>
                  <w:bottom w:val="single" w:sz="4" w:space="0" w:color="auto"/>
                  <w:right w:val="single" w:sz="4" w:space="0" w:color="auto"/>
                </w:tcBorders>
                <w:vAlign w:val="bottom"/>
              </w:tcPr>
            </w:tcPrChange>
          </w:tcPr>
          <w:p w14:paraId="4AB3675C" w14:textId="3AA0D75B" w:rsidR="00494D04" w:rsidRPr="007E0F91" w:rsidRDefault="00494D04" w:rsidP="00494D04">
            <w:pPr>
              <w:jc w:val="center"/>
              <w:rPr>
                <w:ins w:id="15798" w:author="Στάθης Καπ" w:date="2023-03-09T06:09:00Z"/>
                <w:sz w:val="16"/>
                <w:szCs w:val="16"/>
              </w:rPr>
            </w:pPr>
            <w:ins w:id="15799" w:author="Στάθης Καπ" w:date="2023-03-09T07:09:00Z">
              <w:r>
                <w:rPr>
                  <w:rFonts w:ascii="Calibri" w:hAnsi="Calibri" w:cs="Calibri"/>
                  <w:color w:val="000000"/>
                  <w:sz w:val="16"/>
                  <w:szCs w:val="16"/>
                </w:rPr>
                <w:t>0.355</w:t>
              </w:r>
            </w:ins>
          </w:p>
        </w:tc>
        <w:tc>
          <w:tcPr>
            <w:tcW w:w="453" w:type="dxa"/>
            <w:tcBorders>
              <w:left w:val="single" w:sz="4" w:space="0" w:color="auto"/>
            </w:tcBorders>
            <w:vAlign w:val="center"/>
            <w:tcPrChange w:id="15800" w:author="Στάθης Καπ" w:date="2023-03-09T07:09:00Z">
              <w:tcPr>
                <w:tcW w:w="453" w:type="dxa"/>
                <w:gridSpan w:val="2"/>
                <w:tcBorders>
                  <w:left w:val="single" w:sz="4" w:space="0" w:color="auto"/>
                  <w:bottom w:val="single" w:sz="4" w:space="0" w:color="auto"/>
                </w:tcBorders>
                <w:vAlign w:val="bottom"/>
              </w:tcPr>
            </w:tcPrChange>
          </w:tcPr>
          <w:p w14:paraId="5F910E69" w14:textId="128AA09C" w:rsidR="00494D04" w:rsidRPr="007E0F91" w:rsidRDefault="00494D04" w:rsidP="00494D04">
            <w:pPr>
              <w:jc w:val="center"/>
              <w:rPr>
                <w:ins w:id="15801" w:author="Στάθης Καπ" w:date="2023-03-09T06:09:00Z"/>
                <w:sz w:val="16"/>
                <w:szCs w:val="16"/>
              </w:rPr>
            </w:pPr>
            <w:ins w:id="15802" w:author="Στάθης Καπ" w:date="2023-03-09T07:09:00Z">
              <w:r>
                <w:rPr>
                  <w:rFonts w:ascii="Calibri" w:hAnsi="Calibri" w:cs="Calibri"/>
                  <w:color w:val="000000"/>
                  <w:sz w:val="16"/>
                  <w:szCs w:val="16"/>
                </w:rPr>
                <w:t>736</w:t>
              </w:r>
            </w:ins>
          </w:p>
        </w:tc>
        <w:tc>
          <w:tcPr>
            <w:tcW w:w="454" w:type="dxa"/>
            <w:vAlign w:val="center"/>
            <w:tcPrChange w:id="15803" w:author="Στάθης Καπ" w:date="2023-03-09T07:09:00Z">
              <w:tcPr>
                <w:tcW w:w="454" w:type="dxa"/>
                <w:gridSpan w:val="2"/>
                <w:tcBorders>
                  <w:bottom w:val="single" w:sz="4" w:space="0" w:color="auto"/>
                </w:tcBorders>
                <w:vAlign w:val="center"/>
              </w:tcPr>
            </w:tcPrChange>
          </w:tcPr>
          <w:p w14:paraId="5AE2B1C0" w14:textId="1900A8C6" w:rsidR="00494D04" w:rsidRPr="007E0F91" w:rsidRDefault="00494D04" w:rsidP="00494D04">
            <w:pPr>
              <w:jc w:val="center"/>
              <w:rPr>
                <w:ins w:id="15804" w:author="Στάθης Καπ" w:date="2023-03-09T06:09:00Z"/>
                <w:sz w:val="16"/>
                <w:szCs w:val="16"/>
              </w:rPr>
            </w:pPr>
            <w:ins w:id="15805" w:author="Στάθης Καπ" w:date="2023-03-09T07:09:00Z">
              <w:r>
                <w:rPr>
                  <w:rFonts w:ascii="Calibri" w:hAnsi="Calibri" w:cs="Calibri"/>
                  <w:color w:val="000000"/>
                  <w:sz w:val="16"/>
                  <w:szCs w:val="16"/>
                </w:rPr>
                <w:t>3.79</w:t>
              </w:r>
            </w:ins>
          </w:p>
        </w:tc>
        <w:tc>
          <w:tcPr>
            <w:tcW w:w="454" w:type="dxa"/>
            <w:vAlign w:val="center"/>
            <w:tcPrChange w:id="15806" w:author="Στάθης Καπ" w:date="2023-03-09T07:09:00Z">
              <w:tcPr>
                <w:tcW w:w="454" w:type="dxa"/>
                <w:gridSpan w:val="2"/>
                <w:tcBorders>
                  <w:bottom w:val="single" w:sz="4" w:space="0" w:color="auto"/>
                </w:tcBorders>
                <w:vAlign w:val="bottom"/>
              </w:tcPr>
            </w:tcPrChange>
          </w:tcPr>
          <w:p w14:paraId="45CA0A43" w14:textId="3982CE51" w:rsidR="00494D04" w:rsidRPr="007E0F91" w:rsidRDefault="00494D04" w:rsidP="00494D04">
            <w:pPr>
              <w:jc w:val="center"/>
              <w:rPr>
                <w:ins w:id="15807" w:author="Στάθης Καπ" w:date="2023-03-09T06:09:00Z"/>
                <w:sz w:val="16"/>
                <w:szCs w:val="16"/>
              </w:rPr>
            </w:pPr>
            <w:ins w:id="15808" w:author="Στάθης Καπ" w:date="2023-03-09T07:09:00Z">
              <w:r>
                <w:rPr>
                  <w:rFonts w:ascii="Calibri" w:hAnsi="Calibri" w:cs="Calibri"/>
                  <w:color w:val="000000"/>
                  <w:sz w:val="16"/>
                  <w:szCs w:val="16"/>
                </w:rPr>
                <w:t>0.199</w:t>
              </w:r>
            </w:ins>
          </w:p>
        </w:tc>
        <w:tc>
          <w:tcPr>
            <w:tcW w:w="457" w:type="dxa"/>
            <w:tcBorders>
              <w:right w:val="single" w:sz="4" w:space="0" w:color="auto"/>
            </w:tcBorders>
            <w:vAlign w:val="center"/>
            <w:tcPrChange w:id="15809" w:author="Στάθης Καπ" w:date="2023-03-09T07:09:00Z">
              <w:tcPr>
                <w:tcW w:w="457" w:type="dxa"/>
                <w:gridSpan w:val="2"/>
                <w:tcBorders>
                  <w:bottom w:val="single" w:sz="4" w:space="0" w:color="auto"/>
                  <w:right w:val="single" w:sz="4" w:space="0" w:color="auto"/>
                </w:tcBorders>
                <w:vAlign w:val="center"/>
              </w:tcPr>
            </w:tcPrChange>
          </w:tcPr>
          <w:p w14:paraId="72F87B50" w14:textId="6A31C207" w:rsidR="00494D04" w:rsidRPr="007E0F91" w:rsidRDefault="00494D04" w:rsidP="00494D04">
            <w:pPr>
              <w:jc w:val="center"/>
              <w:rPr>
                <w:ins w:id="15810" w:author="Στάθης Καπ" w:date="2023-03-09T06:09:00Z"/>
                <w:sz w:val="16"/>
                <w:szCs w:val="16"/>
              </w:rPr>
            </w:pPr>
            <w:ins w:id="15811" w:author="Στάθης Καπ" w:date="2023-03-09T07:09:00Z">
              <w:r>
                <w:rPr>
                  <w:rFonts w:ascii="Calibri" w:hAnsi="Calibri" w:cs="Calibri"/>
                  <w:color w:val="000000"/>
                  <w:sz w:val="16"/>
                  <w:szCs w:val="16"/>
                </w:rPr>
                <w:t>43.94</w:t>
              </w:r>
            </w:ins>
          </w:p>
        </w:tc>
        <w:tc>
          <w:tcPr>
            <w:tcW w:w="453" w:type="dxa"/>
            <w:tcBorders>
              <w:left w:val="single" w:sz="4" w:space="0" w:color="auto"/>
            </w:tcBorders>
            <w:vAlign w:val="center"/>
            <w:tcPrChange w:id="15812" w:author="Στάθης Καπ" w:date="2023-03-09T07:09:00Z">
              <w:tcPr>
                <w:tcW w:w="453" w:type="dxa"/>
                <w:gridSpan w:val="2"/>
                <w:tcBorders>
                  <w:left w:val="single" w:sz="4" w:space="0" w:color="auto"/>
                  <w:bottom w:val="single" w:sz="4" w:space="0" w:color="auto"/>
                </w:tcBorders>
                <w:vAlign w:val="bottom"/>
              </w:tcPr>
            </w:tcPrChange>
          </w:tcPr>
          <w:p w14:paraId="419F9723" w14:textId="60657E69" w:rsidR="00494D04" w:rsidRPr="007E0F91" w:rsidRDefault="00494D04" w:rsidP="00494D04">
            <w:pPr>
              <w:jc w:val="center"/>
              <w:rPr>
                <w:ins w:id="15813" w:author="Στάθης Καπ" w:date="2023-03-09T06:09:00Z"/>
                <w:sz w:val="16"/>
                <w:szCs w:val="16"/>
              </w:rPr>
            </w:pPr>
            <w:ins w:id="15814" w:author="Στάθης Καπ" w:date="2023-03-09T07:09:00Z">
              <w:r>
                <w:rPr>
                  <w:rFonts w:ascii="Calibri" w:hAnsi="Calibri" w:cs="Calibri"/>
                  <w:color w:val="000000"/>
                  <w:sz w:val="16"/>
                  <w:szCs w:val="16"/>
                </w:rPr>
                <w:t>757</w:t>
              </w:r>
            </w:ins>
          </w:p>
        </w:tc>
        <w:tc>
          <w:tcPr>
            <w:tcW w:w="454" w:type="dxa"/>
            <w:vAlign w:val="center"/>
            <w:tcPrChange w:id="15815" w:author="Στάθης Καπ" w:date="2023-03-09T07:09:00Z">
              <w:tcPr>
                <w:tcW w:w="454" w:type="dxa"/>
                <w:gridSpan w:val="2"/>
                <w:tcBorders>
                  <w:bottom w:val="single" w:sz="4" w:space="0" w:color="auto"/>
                </w:tcBorders>
                <w:vAlign w:val="center"/>
              </w:tcPr>
            </w:tcPrChange>
          </w:tcPr>
          <w:p w14:paraId="2275E2EC" w14:textId="5500A658" w:rsidR="00494D04" w:rsidRPr="007E0F91" w:rsidRDefault="00494D04" w:rsidP="00494D04">
            <w:pPr>
              <w:jc w:val="center"/>
              <w:rPr>
                <w:ins w:id="15816" w:author="Στάθης Καπ" w:date="2023-03-09T06:09:00Z"/>
                <w:sz w:val="16"/>
                <w:szCs w:val="16"/>
              </w:rPr>
            </w:pPr>
            <w:ins w:id="15817" w:author="Στάθης Καπ" w:date="2023-03-09T07:09:00Z">
              <w:r>
                <w:rPr>
                  <w:rFonts w:ascii="Calibri" w:hAnsi="Calibri" w:cs="Calibri"/>
                  <w:color w:val="000000"/>
                  <w:sz w:val="16"/>
                  <w:szCs w:val="16"/>
                </w:rPr>
                <w:t>1.05</w:t>
              </w:r>
            </w:ins>
          </w:p>
        </w:tc>
        <w:tc>
          <w:tcPr>
            <w:tcW w:w="454" w:type="dxa"/>
            <w:vAlign w:val="center"/>
            <w:tcPrChange w:id="15818" w:author="Στάθης Καπ" w:date="2023-03-09T07:09:00Z">
              <w:tcPr>
                <w:tcW w:w="454" w:type="dxa"/>
                <w:gridSpan w:val="2"/>
                <w:tcBorders>
                  <w:bottom w:val="single" w:sz="4" w:space="0" w:color="auto"/>
                </w:tcBorders>
                <w:vAlign w:val="bottom"/>
              </w:tcPr>
            </w:tcPrChange>
          </w:tcPr>
          <w:p w14:paraId="1F8F3CF8" w14:textId="6407465C" w:rsidR="00494D04" w:rsidRPr="007E0F91" w:rsidRDefault="00494D04" w:rsidP="00494D04">
            <w:pPr>
              <w:jc w:val="center"/>
              <w:rPr>
                <w:ins w:id="15819" w:author="Στάθης Καπ" w:date="2023-03-09T06:09:00Z"/>
                <w:sz w:val="16"/>
                <w:szCs w:val="16"/>
              </w:rPr>
            </w:pPr>
            <w:ins w:id="15820" w:author="Στάθης Καπ" w:date="2023-03-09T07:09:00Z">
              <w:r>
                <w:rPr>
                  <w:rFonts w:ascii="Calibri" w:hAnsi="Calibri" w:cs="Calibri"/>
                  <w:color w:val="000000"/>
                  <w:sz w:val="16"/>
                  <w:szCs w:val="16"/>
                </w:rPr>
                <w:t>0.225</w:t>
              </w:r>
            </w:ins>
          </w:p>
        </w:tc>
        <w:tc>
          <w:tcPr>
            <w:tcW w:w="454" w:type="dxa"/>
            <w:tcBorders>
              <w:right w:val="single" w:sz="4" w:space="0" w:color="auto"/>
            </w:tcBorders>
            <w:vAlign w:val="center"/>
            <w:tcPrChange w:id="15821" w:author="Στάθης Καπ" w:date="2023-03-09T07:09:00Z">
              <w:tcPr>
                <w:tcW w:w="454" w:type="dxa"/>
                <w:gridSpan w:val="2"/>
                <w:tcBorders>
                  <w:bottom w:val="single" w:sz="4" w:space="0" w:color="auto"/>
                  <w:right w:val="single" w:sz="4" w:space="0" w:color="auto"/>
                </w:tcBorders>
                <w:vAlign w:val="center"/>
              </w:tcPr>
            </w:tcPrChange>
          </w:tcPr>
          <w:p w14:paraId="5522C9A3" w14:textId="062321AD" w:rsidR="00494D04" w:rsidRPr="007E0F91" w:rsidRDefault="00494D04" w:rsidP="00494D04">
            <w:pPr>
              <w:jc w:val="center"/>
              <w:rPr>
                <w:ins w:id="15822" w:author="Στάθης Καπ" w:date="2023-03-09T06:09:00Z"/>
                <w:sz w:val="16"/>
                <w:szCs w:val="16"/>
              </w:rPr>
            </w:pPr>
            <w:ins w:id="15823" w:author="Στάθης Καπ" w:date="2023-03-09T07:09:00Z">
              <w:r>
                <w:rPr>
                  <w:rFonts w:ascii="Calibri" w:hAnsi="Calibri" w:cs="Calibri"/>
                  <w:color w:val="000000"/>
                  <w:sz w:val="16"/>
                  <w:szCs w:val="16"/>
                </w:rPr>
                <w:t>36.62</w:t>
              </w:r>
            </w:ins>
          </w:p>
        </w:tc>
        <w:tc>
          <w:tcPr>
            <w:tcW w:w="453" w:type="dxa"/>
            <w:tcBorders>
              <w:left w:val="single" w:sz="4" w:space="0" w:color="auto"/>
            </w:tcBorders>
            <w:vAlign w:val="center"/>
            <w:tcPrChange w:id="15824" w:author="Στάθης Καπ" w:date="2023-03-09T07:09:00Z">
              <w:tcPr>
                <w:tcW w:w="453" w:type="dxa"/>
                <w:gridSpan w:val="2"/>
                <w:tcBorders>
                  <w:left w:val="single" w:sz="4" w:space="0" w:color="auto"/>
                  <w:bottom w:val="single" w:sz="4" w:space="0" w:color="auto"/>
                </w:tcBorders>
                <w:vAlign w:val="bottom"/>
              </w:tcPr>
            </w:tcPrChange>
          </w:tcPr>
          <w:p w14:paraId="329E605C" w14:textId="1155278A" w:rsidR="00494D04" w:rsidRPr="007E0F91" w:rsidRDefault="00494D04" w:rsidP="00494D04">
            <w:pPr>
              <w:jc w:val="center"/>
              <w:rPr>
                <w:ins w:id="15825" w:author="Στάθης Καπ" w:date="2023-03-09T06:09:00Z"/>
                <w:sz w:val="16"/>
                <w:szCs w:val="16"/>
              </w:rPr>
            </w:pPr>
            <w:ins w:id="15826" w:author="Στάθης Καπ" w:date="2023-03-09T07:09:00Z">
              <w:r>
                <w:rPr>
                  <w:rFonts w:ascii="Calibri" w:hAnsi="Calibri" w:cs="Calibri"/>
                  <w:color w:val="000000"/>
                  <w:sz w:val="16"/>
                  <w:szCs w:val="16"/>
                </w:rPr>
                <w:t>715</w:t>
              </w:r>
            </w:ins>
          </w:p>
        </w:tc>
        <w:tc>
          <w:tcPr>
            <w:tcW w:w="454" w:type="dxa"/>
            <w:vAlign w:val="center"/>
            <w:tcPrChange w:id="15827" w:author="Στάθης Καπ" w:date="2023-03-09T07:09:00Z">
              <w:tcPr>
                <w:tcW w:w="454" w:type="dxa"/>
                <w:gridSpan w:val="2"/>
                <w:tcBorders>
                  <w:bottom w:val="single" w:sz="4" w:space="0" w:color="auto"/>
                </w:tcBorders>
                <w:vAlign w:val="center"/>
              </w:tcPr>
            </w:tcPrChange>
          </w:tcPr>
          <w:p w14:paraId="00E383B7" w14:textId="7C5F9934" w:rsidR="00494D04" w:rsidRPr="007E0F91" w:rsidRDefault="00494D04" w:rsidP="00494D04">
            <w:pPr>
              <w:jc w:val="center"/>
              <w:rPr>
                <w:ins w:id="15828" w:author="Στάθης Καπ" w:date="2023-03-09T06:09:00Z"/>
                <w:sz w:val="16"/>
                <w:szCs w:val="16"/>
              </w:rPr>
            </w:pPr>
            <w:ins w:id="15829" w:author="Στάθης Καπ" w:date="2023-03-09T07:09:00Z">
              <w:r>
                <w:rPr>
                  <w:rFonts w:ascii="Calibri" w:hAnsi="Calibri" w:cs="Calibri"/>
                  <w:color w:val="000000"/>
                  <w:sz w:val="16"/>
                  <w:szCs w:val="16"/>
                </w:rPr>
                <w:t>6.54</w:t>
              </w:r>
            </w:ins>
          </w:p>
        </w:tc>
        <w:tc>
          <w:tcPr>
            <w:tcW w:w="454" w:type="dxa"/>
            <w:vAlign w:val="center"/>
            <w:tcPrChange w:id="15830" w:author="Στάθης Καπ" w:date="2023-03-09T07:09:00Z">
              <w:tcPr>
                <w:tcW w:w="454" w:type="dxa"/>
                <w:gridSpan w:val="2"/>
                <w:tcBorders>
                  <w:bottom w:val="single" w:sz="4" w:space="0" w:color="auto"/>
                </w:tcBorders>
                <w:vAlign w:val="bottom"/>
              </w:tcPr>
            </w:tcPrChange>
          </w:tcPr>
          <w:p w14:paraId="3340B23D" w14:textId="69D589B0" w:rsidR="00494D04" w:rsidRPr="007E0F91" w:rsidRDefault="00494D04" w:rsidP="00494D04">
            <w:pPr>
              <w:jc w:val="center"/>
              <w:rPr>
                <w:ins w:id="15831" w:author="Στάθης Καπ" w:date="2023-03-09T06:09:00Z"/>
                <w:sz w:val="16"/>
                <w:szCs w:val="16"/>
              </w:rPr>
            </w:pPr>
            <w:ins w:id="15832" w:author="Στάθης Καπ" w:date="2023-03-09T07:09:00Z">
              <w:r>
                <w:rPr>
                  <w:rFonts w:ascii="Calibri" w:hAnsi="Calibri" w:cs="Calibri"/>
                  <w:color w:val="000000"/>
                  <w:sz w:val="16"/>
                  <w:szCs w:val="16"/>
                </w:rPr>
                <w:t>0.226</w:t>
              </w:r>
            </w:ins>
          </w:p>
        </w:tc>
        <w:tc>
          <w:tcPr>
            <w:tcW w:w="461" w:type="dxa"/>
            <w:tcBorders>
              <w:right w:val="single" w:sz="4" w:space="0" w:color="auto"/>
            </w:tcBorders>
            <w:vAlign w:val="center"/>
            <w:tcPrChange w:id="15833" w:author="Στάθης Καπ" w:date="2023-03-09T07:09:00Z">
              <w:tcPr>
                <w:tcW w:w="461" w:type="dxa"/>
                <w:gridSpan w:val="2"/>
                <w:tcBorders>
                  <w:bottom w:val="single" w:sz="4" w:space="0" w:color="auto"/>
                  <w:right w:val="single" w:sz="4" w:space="0" w:color="auto"/>
                </w:tcBorders>
                <w:vAlign w:val="center"/>
              </w:tcPr>
            </w:tcPrChange>
          </w:tcPr>
          <w:p w14:paraId="54028ED3" w14:textId="40101302" w:rsidR="00494D04" w:rsidRPr="007E0F91" w:rsidRDefault="00494D04" w:rsidP="00494D04">
            <w:pPr>
              <w:jc w:val="center"/>
              <w:rPr>
                <w:ins w:id="15834" w:author="Στάθης Καπ" w:date="2023-03-09T06:09:00Z"/>
                <w:sz w:val="16"/>
                <w:szCs w:val="16"/>
              </w:rPr>
            </w:pPr>
            <w:ins w:id="15835" w:author="Στάθης Καπ" w:date="2023-03-09T07:09:00Z">
              <w:r>
                <w:rPr>
                  <w:rFonts w:ascii="Calibri" w:hAnsi="Calibri" w:cs="Calibri"/>
                  <w:color w:val="000000"/>
                  <w:sz w:val="16"/>
                  <w:szCs w:val="16"/>
                </w:rPr>
                <w:t>36.34</w:t>
              </w:r>
            </w:ins>
          </w:p>
        </w:tc>
      </w:tr>
      <w:tr w:rsidR="00494D04" w14:paraId="10CFB35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83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837" w:author="Στάθης Καπ" w:date="2023-03-09T06:09:00Z"/>
          <w:trPrChange w:id="1583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83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E37EE6C" w14:textId="1A029B53" w:rsidR="00494D04" w:rsidRPr="007E0F91" w:rsidRDefault="00494D04" w:rsidP="00494D04">
            <w:pPr>
              <w:jc w:val="center"/>
              <w:rPr>
                <w:ins w:id="15840" w:author="Στάθης Καπ" w:date="2023-03-09T06:09:00Z"/>
                <w:sz w:val="16"/>
                <w:szCs w:val="16"/>
              </w:rPr>
            </w:pPr>
            <w:ins w:id="15841" w:author="Στάθης Καπ" w:date="2023-03-09T06:09:00Z">
              <w:r w:rsidRPr="009861B1">
                <w:rPr>
                  <w:rFonts w:ascii="Calibri" w:hAnsi="Calibri" w:cs="Calibri"/>
                  <w:color w:val="000000"/>
                  <w:sz w:val="16"/>
                  <w:szCs w:val="16"/>
                </w:rPr>
                <w:t>r202</w:t>
              </w:r>
            </w:ins>
          </w:p>
        </w:tc>
        <w:tc>
          <w:tcPr>
            <w:tcW w:w="565" w:type="dxa"/>
            <w:tcBorders>
              <w:left w:val="single" w:sz="4" w:space="0" w:color="auto"/>
            </w:tcBorders>
            <w:vAlign w:val="center"/>
            <w:tcPrChange w:id="15842" w:author="Στάθης Καπ" w:date="2023-03-09T07:09:00Z">
              <w:tcPr>
                <w:tcW w:w="565" w:type="dxa"/>
                <w:gridSpan w:val="2"/>
                <w:tcBorders>
                  <w:left w:val="single" w:sz="4" w:space="0" w:color="auto"/>
                  <w:bottom w:val="single" w:sz="4" w:space="0" w:color="auto"/>
                </w:tcBorders>
              </w:tcPr>
            </w:tcPrChange>
          </w:tcPr>
          <w:p w14:paraId="12C251D2" w14:textId="3939309A" w:rsidR="00494D04" w:rsidRPr="007E0F91" w:rsidRDefault="00494D04" w:rsidP="00494D04">
            <w:pPr>
              <w:jc w:val="center"/>
              <w:rPr>
                <w:ins w:id="15843" w:author="Στάθης Καπ" w:date="2023-03-09T06:09:00Z"/>
                <w:sz w:val="16"/>
                <w:szCs w:val="16"/>
              </w:rPr>
            </w:pPr>
            <w:ins w:id="15844"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Change w:id="15845" w:author="Στάθης Καπ" w:date="2023-03-09T07:09:00Z">
              <w:tcPr>
                <w:tcW w:w="679" w:type="dxa"/>
                <w:gridSpan w:val="2"/>
                <w:tcBorders>
                  <w:bottom w:val="single" w:sz="4" w:space="0" w:color="auto"/>
                  <w:right w:val="single" w:sz="4" w:space="0" w:color="auto"/>
                </w:tcBorders>
              </w:tcPr>
            </w:tcPrChange>
          </w:tcPr>
          <w:p w14:paraId="43C99BB0" w14:textId="3EE885CB" w:rsidR="00494D04" w:rsidRPr="007E0F91" w:rsidRDefault="00494D04" w:rsidP="00494D04">
            <w:pPr>
              <w:jc w:val="center"/>
              <w:rPr>
                <w:ins w:id="15846" w:author="Στάθης Καπ" w:date="2023-03-09T06:09:00Z"/>
                <w:sz w:val="16"/>
                <w:szCs w:val="16"/>
              </w:rPr>
            </w:pPr>
            <w:ins w:id="15847" w:author="Στάθης Καπ" w:date="2023-03-09T07:09:00Z">
              <w:r>
                <w:rPr>
                  <w:rFonts w:ascii="Calibri" w:hAnsi="Calibri" w:cs="Calibri"/>
                  <w:color w:val="000000"/>
                  <w:sz w:val="16"/>
                  <w:szCs w:val="16"/>
                </w:rPr>
                <w:t>880</w:t>
              </w:r>
            </w:ins>
          </w:p>
        </w:tc>
        <w:tc>
          <w:tcPr>
            <w:tcW w:w="453" w:type="dxa"/>
            <w:tcBorders>
              <w:left w:val="single" w:sz="4" w:space="0" w:color="auto"/>
            </w:tcBorders>
            <w:vAlign w:val="center"/>
            <w:tcPrChange w:id="15848" w:author="Στάθης Καπ" w:date="2023-03-09T07:09:00Z">
              <w:tcPr>
                <w:tcW w:w="453" w:type="dxa"/>
                <w:gridSpan w:val="2"/>
                <w:tcBorders>
                  <w:left w:val="single" w:sz="4" w:space="0" w:color="auto"/>
                  <w:bottom w:val="single" w:sz="4" w:space="0" w:color="auto"/>
                </w:tcBorders>
                <w:vAlign w:val="bottom"/>
              </w:tcPr>
            </w:tcPrChange>
          </w:tcPr>
          <w:p w14:paraId="286683D5" w14:textId="2DAA4362" w:rsidR="00494D04" w:rsidRPr="007E0F91" w:rsidRDefault="00494D04" w:rsidP="00494D04">
            <w:pPr>
              <w:jc w:val="center"/>
              <w:rPr>
                <w:ins w:id="15849" w:author="Στάθης Καπ" w:date="2023-03-09T06:09:00Z"/>
                <w:sz w:val="16"/>
                <w:szCs w:val="16"/>
              </w:rPr>
            </w:pPr>
            <w:ins w:id="15850" w:author="Στάθης Καπ" w:date="2023-03-09T07:09:00Z">
              <w:r>
                <w:rPr>
                  <w:rFonts w:ascii="Calibri" w:hAnsi="Calibri" w:cs="Calibri"/>
                  <w:color w:val="000000"/>
                  <w:sz w:val="16"/>
                  <w:szCs w:val="16"/>
                </w:rPr>
                <w:t>855</w:t>
              </w:r>
            </w:ins>
          </w:p>
        </w:tc>
        <w:tc>
          <w:tcPr>
            <w:tcW w:w="708" w:type="dxa"/>
            <w:vAlign w:val="center"/>
            <w:tcPrChange w:id="15851" w:author="Στάθης Καπ" w:date="2023-03-09T07:09:00Z">
              <w:tcPr>
                <w:tcW w:w="708" w:type="dxa"/>
                <w:gridSpan w:val="2"/>
                <w:tcBorders>
                  <w:bottom w:val="single" w:sz="4" w:space="0" w:color="auto"/>
                </w:tcBorders>
                <w:vAlign w:val="center"/>
              </w:tcPr>
            </w:tcPrChange>
          </w:tcPr>
          <w:p w14:paraId="7FDC547F" w14:textId="153E24DD" w:rsidR="00494D04" w:rsidRPr="007E0F91" w:rsidRDefault="00494D04" w:rsidP="00494D04">
            <w:pPr>
              <w:jc w:val="center"/>
              <w:rPr>
                <w:ins w:id="15852" w:author="Στάθης Καπ" w:date="2023-03-09T06:09:00Z"/>
                <w:sz w:val="16"/>
                <w:szCs w:val="16"/>
              </w:rPr>
            </w:pPr>
            <w:ins w:id="15853" w:author="Στάθης Καπ" w:date="2023-03-09T07:09:00Z">
              <w:r>
                <w:rPr>
                  <w:rFonts w:ascii="Calibri" w:hAnsi="Calibri" w:cs="Calibri"/>
                  <w:color w:val="000000"/>
                  <w:sz w:val="16"/>
                  <w:szCs w:val="16"/>
                </w:rPr>
                <w:t>8.06</w:t>
              </w:r>
            </w:ins>
          </w:p>
        </w:tc>
        <w:tc>
          <w:tcPr>
            <w:tcW w:w="652" w:type="dxa"/>
            <w:tcBorders>
              <w:right w:val="single" w:sz="4" w:space="0" w:color="auto"/>
            </w:tcBorders>
            <w:vAlign w:val="center"/>
            <w:tcPrChange w:id="15854" w:author="Στάθης Καπ" w:date="2023-03-09T07:09:00Z">
              <w:tcPr>
                <w:tcW w:w="652" w:type="dxa"/>
                <w:gridSpan w:val="2"/>
                <w:tcBorders>
                  <w:bottom w:val="single" w:sz="4" w:space="0" w:color="auto"/>
                  <w:right w:val="single" w:sz="4" w:space="0" w:color="auto"/>
                </w:tcBorders>
                <w:vAlign w:val="bottom"/>
              </w:tcPr>
            </w:tcPrChange>
          </w:tcPr>
          <w:p w14:paraId="42A28F56" w14:textId="34AB9F10" w:rsidR="00494D04" w:rsidRPr="007E0F91" w:rsidRDefault="00494D04" w:rsidP="00494D04">
            <w:pPr>
              <w:jc w:val="center"/>
              <w:rPr>
                <w:ins w:id="15855" w:author="Στάθης Καπ" w:date="2023-03-09T06:09:00Z"/>
                <w:sz w:val="16"/>
                <w:szCs w:val="16"/>
              </w:rPr>
            </w:pPr>
            <w:ins w:id="15856" w:author="Στάθης Καπ" w:date="2023-03-09T07:09:00Z">
              <w:r>
                <w:rPr>
                  <w:rFonts w:ascii="Calibri" w:hAnsi="Calibri" w:cs="Calibri"/>
                  <w:color w:val="000000"/>
                  <w:sz w:val="16"/>
                  <w:szCs w:val="16"/>
                </w:rPr>
                <w:t>0.546</w:t>
              </w:r>
            </w:ins>
          </w:p>
        </w:tc>
        <w:tc>
          <w:tcPr>
            <w:tcW w:w="453" w:type="dxa"/>
            <w:tcBorders>
              <w:left w:val="single" w:sz="4" w:space="0" w:color="auto"/>
            </w:tcBorders>
            <w:vAlign w:val="center"/>
            <w:tcPrChange w:id="15857" w:author="Στάθης Καπ" w:date="2023-03-09T07:09:00Z">
              <w:tcPr>
                <w:tcW w:w="453" w:type="dxa"/>
                <w:gridSpan w:val="2"/>
                <w:tcBorders>
                  <w:left w:val="single" w:sz="4" w:space="0" w:color="auto"/>
                  <w:bottom w:val="single" w:sz="4" w:space="0" w:color="auto"/>
                </w:tcBorders>
                <w:vAlign w:val="bottom"/>
              </w:tcPr>
            </w:tcPrChange>
          </w:tcPr>
          <w:p w14:paraId="7161B22D" w14:textId="5F77FD04" w:rsidR="00494D04" w:rsidRPr="007E0F91" w:rsidRDefault="00494D04" w:rsidP="00494D04">
            <w:pPr>
              <w:jc w:val="center"/>
              <w:rPr>
                <w:ins w:id="15858" w:author="Στάθης Καπ" w:date="2023-03-09T06:09:00Z"/>
                <w:sz w:val="16"/>
                <w:szCs w:val="16"/>
              </w:rPr>
            </w:pPr>
            <w:ins w:id="15859" w:author="Στάθης Καπ" w:date="2023-03-09T07:09:00Z">
              <w:r>
                <w:rPr>
                  <w:rFonts w:ascii="Calibri" w:hAnsi="Calibri" w:cs="Calibri"/>
                  <w:color w:val="000000"/>
                  <w:sz w:val="16"/>
                  <w:szCs w:val="16"/>
                </w:rPr>
                <w:t>877</w:t>
              </w:r>
            </w:ins>
          </w:p>
        </w:tc>
        <w:tc>
          <w:tcPr>
            <w:tcW w:w="454" w:type="dxa"/>
            <w:vAlign w:val="center"/>
            <w:tcPrChange w:id="15860" w:author="Στάθης Καπ" w:date="2023-03-09T07:09:00Z">
              <w:tcPr>
                <w:tcW w:w="454" w:type="dxa"/>
                <w:gridSpan w:val="2"/>
                <w:tcBorders>
                  <w:bottom w:val="single" w:sz="4" w:space="0" w:color="auto"/>
                </w:tcBorders>
                <w:vAlign w:val="center"/>
              </w:tcPr>
            </w:tcPrChange>
          </w:tcPr>
          <w:p w14:paraId="4BFD63AE" w14:textId="3E8F5DF3" w:rsidR="00494D04" w:rsidRPr="007E0F91" w:rsidRDefault="00494D04" w:rsidP="00494D04">
            <w:pPr>
              <w:jc w:val="center"/>
              <w:rPr>
                <w:ins w:id="15861" w:author="Στάθης Καπ" w:date="2023-03-09T06:09:00Z"/>
                <w:sz w:val="16"/>
                <w:szCs w:val="16"/>
              </w:rPr>
            </w:pPr>
            <w:ins w:id="15862" w:author="Στάθης Καπ" w:date="2023-03-09T07:09:00Z">
              <w:r>
                <w:rPr>
                  <w:rFonts w:ascii="Calibri" w:hAnsi="Calibri" w:cs="Calibri"/>
                  <w:color w:val="000000"/>
                  <w:sz w:val="16"/>
                  <w:szCs w:val="16"/>
                </w:rPr>
                <w:t>-2.57</w:t>
              </w:r>
            </w:ins>
          </w:p>
        </w:tc>
        <w:tc>
          <w:tcPr>
            <w:tcW w:w="454" w:type="dxa"/>
            <w:vAlign w:val="center"/>
            <w:tcPrChange w:id="15863" w:author="Στάθης Καπ" w:date="2023-03-09T07:09:00Z">
              <w:tcPr>
                <w:tcW w:w="454" w:type="dxa"/>
                <w:gridSpan w:val="2"/>
                <w:tcBorders>
                  <w:bottom w:val="single" w:sz="4" w:space="0" w:color="auto"/>
                </w:tcBorders>
                <w:vAlign w:val="bottom"/>
              </w:tcPr>
            </w:tcPrChange>
          </w:tcPr>
          <w:p w14:paraId="52E5E373" w14:textId="24DACE7D" w:rsidR="00494D04" w:rsidRPr="007E0F91" w:rsidRDefault="00494D04" w:rsidP="00494D04">
            <w:pPr>
              <w:jc w:val="center"/>
              <w:rPr>
                <w:ins w:id="15864" w:author="Στάθης Καπ" w:date="2023-03-09T06:09:00Z"/>
                <w:sz w:val="16"/>
                <w:szCs w:val="16"/>
              </w:rPr>
            </w:pPr>
            <w:ins w:id="15865" w:author="Στάθης Καπ" w:date="2023-03-09T07:09:00Z">
              <w:r>
                <w:rPr>
                  <w:rFonts w:ascii="Calibri" w:hAnsi="Calibri" w:cs="Calibri"/>
                  <w:color w:val="000000"/>
                  <w:sz w:val="16"/>
                  <w:szCs w:val="16"/>
                </w:rPr>
                <w:t>0.465</w:t>
              </w:r>
            </w:ins>
          </w:p>
        </w:tc>
        <w:tc>
          <w:tcPr>
            <w:tcW w:w="457" w:type="dxa"/>
            <w:tcBorders>
              <w:right w:val="single" w:sz="4" w:space="0" w:color="auto"/>
            </w:tcBorders>
            <w:vAlign w:val="center"/>
            <w:tcPrChange w:id="15866" w:author="Στάθης Καπ" w:date="2023-03-09T07:09:00Z">
              <w:tcPr>
                <w:tcW w:w="457" w:type="dxa"/>
                <w:gridSpan w:val="2"/>
                <w:tcBorders>
                  <w:bottom w:val="single" w:sz="4" w:space="0" w:color="auto"/>
                  <w:right w:val="single" w:sz="4" w:space="0" w:color="auto"/>
                </w:tcBorders>
                <w:vAlign w:val="center"/>
              </w:tcPr>
            </w:tcPrChange>
          </w:tcPr>
          <w:p w14:paraId="5853996E" w14:textId="79304795" w:rsidR="00494D04" w:rsidRPr="007E0F91" w:rsidRDefault="00494D04" w:rsidP="00494D04">
            <w:pPr>
              <w:jc w:val="center"/>
              <w:rPr>
                <w:ins w:id="15867" w:author="Στάθης Καπ" w:date="2023-03-09T06:09:00Z"/>
                <w:sz w:val="16"/>
                <w:szCs w:val="16"/>
              </w:rPr>
            </w:pPr>
            <w:ins w:id="15868" w:author="Στάθης Καπ" w:date="2023-03-09T07:09:00Z">
              <w:r>
                <w:rPr>
                  <w:rFonts w:ascii="Calibri" w:hAnsi="Calibri" w:cs="Calibri"/>
                  <w:color w:val="000000"/>
                  <w:sz w:val="16"/>
                  <w:szCs w:val="16"/>
                </w:rPr>
                <w:t>14.84</w:t>
              </w:r>
            </w:ins>
          </w:p>
        </w:tc>
        <w:tc>
          <w:tcPr>
            <w:tcW w:w="453" w:type="dxa"/>
            <w:tcBorders>
              <w:left w:val="single" w:sz="4" w:space="0" w:color="auto"/>
            </w:tcBorders>
            <w:vAlign w:val="center"/>
            <w:tcPrChange w:id="15869" w:author="Στάθης Καπ" w:date="2023-03-09T07:09:00Z">
              <w:tcPr>
                <w:tcW w:w="453" w:type="dxa"/>
                <w:gridSpan w:val="2"/>
                <w:tcBorders>
                  <w:left w:val="single" w:sz="4" w:space="0" w:color="auto"/>
                  <w:bottom w:val="single" w:sz="4" w:space="0" w:color="auto"/>
                </w:tcBorders>
                <w:vAlign w:val="bottom"/>
              </w:tcPr>
            </w:tcPrChange>
          </w:tcPr>
          <w:p w14:paraId="1A31E4F5" w14:textId="75DA1E51" w:rsidR="00494D04" w:rsidRPr="007E0F91" w:rsidRDefault="00494D04" w:rsidP="00494D04">
            <w:pPr>
              <w:jc w:val="center"/>
              <w:rPr>
                <w:ins w:id="15870" w:author="Στάθης Καπ" w:date="2023-03-09T06:09:00Z"/>
                <w:sz w:val="16"/>
                <w:szCs w:val="16"/>
              </w:rPr>
            </w:pPr>
            <w:ins w:id="15871" w:author="Στάθης Καπ" w:date="2023-03-09T07:09:00Z">
              <w:r>
                <w:rPr>
                  <w:rFonts w:ascii="Calibri" w:hAnsi="Calibri" w:cs="Calibri"/>
                  <w:color w:val="000000"/>
                  <w:sz w:val="16"/>
                  <w:szCs w:val="16"/>
                </w:rPr>
                <w:t>792</w:t>
              </w:r>
            </w:ins>
          </w:p>
        </w:tc>
        <w:tc>
          <w:tcPr>
            <w:tcW w:w="454" w:type="dxa"/>
            <w:vAlign w:val="center"/>
            <w:tcPrChange w:id="15872" w:author="Στάθης Καπ" w:date="2023-03-09T07:09:00Z">
              <w:tcPr>
                <w:tcW w:w="454" w:type="dxa"/>
                <w:gridSpan w:val="2"/>
                <w:tcBorders>
                  <w:bottom w:val="single" w:sz="4" w:space="0" w:color="auto"/>
                </w:tcBorders>
                <w:vAlign w:val="center"/>
              </w:tcPr>
            </w:tcPrChange>
          </w:tcPr>
          <w:p w14:paraId="0729563C" w14:textId="1D7EFE3D" w:rsidR="00494D04" w:rsidRPr="007E0F91" w:rsidRDefault="00494D04" w:rsidP="00494D04">
            <w:pPr>
              <w:jc w:val="center"/>
              <w:rPr>
                <w:ins w:id="15873" w:author="Στάθης Καπ" w:date="2023-03-09T06:09:00Z"/>
                <w:sz w:val="16"/>
                <w:szCs w:val="16"/>
              </w:rPr>
            </w:pPr>
            <w:ins w:id="15874" w:author="Στάθης Καπ" w:date="2023-03-09T07:09:00Z">
              <w:r>
                <w:rPr>
                  <w:rFonts w:ascii="Calibri" w:hAnsi="Calibri" w:cs="Calibri"/>
                  <w:color w:val="000000"/>
                  <w:sz w:val="16"/>
                  <w:szCs w:val="16"/>
                </w:rPr>
                <w:t>7.37</w:t>
              </w:r>
            </w:ins>
          </w:p>
        </w:tc>
        <w:tc>
          <w:tcPr>
            <w:tcW w:w="454" w:type="dxa"/>
            <w:vAlign w:val="center"/>
            <w:tcPrChange w:id="15875" w:author="Στάθης Καπ" w:date="2023-03-09T07:09:00Z">
              <w:tcPr>
                <w:tcW w:w="454" w:type="dxa"/>
                <w:gridSpan w:val="2"/>
                <w:tcBorders>
                  <w:bottom w:val="single" w:sz="4" w:space="0" w:color="auto"/>
                </w:tcBorders>
                <w:vAlign w:val="bottom"/>
              </w:tcPr>
            </w:tcPrChange>
          </w:tcPr>
          <w:p w14:paraId="57DDFD5C" w14:textId="202ABA7F" w:rsidR="00494D04" w:rsidRPr="007E0F91" w:rsidRDefault="00494D04" w:rsidP="00494D04">
            <w:pPr>
              <w:jc w:val="center"/>
              <w:rPr>
                <w:ins w:id="15876" w:author="Στάθης Καπ" w:date="2023-03-09T06:09:00Z"/>
                <w:sz w:val="16"/>
                <w:szCs w:val="16"/>
              </w:rPr>
            </w:pPr>
            <w:ins w:id="15877" w:author="Στάθης Καπ" w:date="2023-03-09T07:09:00Z">
              <w:r>
                <w:rPr>
                  <w:rFonts w:ascii="Calibri" w:hAnsi="Calibri" w:cs="Calibri"/>
                  <w:color w:val="000000"/>
                  <w:sz w:val="16"/>
                  <w:szCs w:val="16"/>
                </w:rPr>
                <w:t>0.216</w:t>
              </w:r>
            </w:ins>
          </w:p>
        </w:tc>
        <w:tc>
          <w:tcPr>
            <w:tcW w:w="454" w:type="dxa"/>
            <w:tcBorders>
              <w:right w:val="single" w:sz="4" w:space="0" w:color="auto"/>
            </w:tcBorders>
            <w:vAlign w:val="center"/>
            <w:tcPrChange w:id="15878" w:author="Στάθης Καπ" w:date="2023-03-09T07:09:00Z">
              <w:tcPr>
                <w:tcW w:w="454" w:type="dxa"/>
                <w:gridSpan w:val="2"/>
                <w:tcBorders>
                  <w:bottom w:val="single" w:sz="4" w:space="0" w:color="auto"/>
                  <w:right w:val="single" w:sz="4" w:space="0" w:color="auto"/>
                </w:tcBorders>
                <w:vAlign w:val="center"/>
              </w:tcPr>
            </w:tcPrChange>
          </w:tcPr>
          <w:p w14:paraId="7A4D89C9" w14:textId="2241587B" w:rsidR="00494D04" w:rsidRPr="007E0F91" w:rsidRDefault="00494D04" w:rsidP="00494D04">
            <w:pPr>
              <w:jc w:val="center"/>
              <w:rPr>
                <w:ins w:id="15879" w:author="Στάθης Καπ" w:date="2023-03-09T06:09:00Z"/>
                <w:sz w:val="16"/>
                <w:szCs w:val="16"/>
              </w:rPr>
            </w:pPr>
            <w:ins w:id="15880" w:author="Στάθης Καπ" w:date="2023-03-09T07:09:00Z">
              <w:r>
                <w:rPr>
                  <w:rFonts w:ascii="Calibri" w:hAnsi="Calibri" w:cs="Calibri"/>
                  <w:color w:val="000000"/>
                  <w:sz w:val="16"/>
                  <w:szCs w:val="16"/>
                </w:rPr>
                <w:t>60.44</w:t>
              </w:r>
            </w:ins>
          </w:p>
        </w:tc>
        <w:tc>
          <w:tcPr>
            <w:tcW w:w="453" w:type="dxa"/>
            <w:tcBorders>
              <w:left w:val="single" w:sz="4" w:space="0" w:color="auto"/>
            </w:tcBorders>
            <w:vAlign w:val="center"/>
            <w:tcPrChange w:id="15881" w:author="Στάθης Καπ" w:date="2023-03-09T07:09:00Z">
              <w:tcPr>
                <w:tcW w:w="453" w:type="dxa"/>
                <w:gridSpan w:val="2"/>
                <w:tcBorders>
                  <w:left w:val="single" w:sz="4" w:space="0" w:color="auto"/>
                  <w:bottom w:val="single" w:sz="4" w:space="0" w:color="auto"/>
                </w:tcBorders>
                <w:vAlign w:val="bottom"/>
              </w:tcPr>
            </w:tcPrChange>
          </w:tcPr>
          <w:p w14:paraId="0BABDC48" w14:textId="606C604A" w:rsidR="00494D04" w:rsidRPr="007E0F91" w:rsidRDefault="00494D04" w:rsidP="00494D04">
            <w:pPr>
              <w:jc w:val="center"/>
              <w:rPr>
                <w:ins w:id="15882" w:author="Στάθης Καπ" w:date="2023-03-09T06:09:00Z"/>
                <w:sz w:val="16"/>
                <w:szCs w:val="16"/>
              </w:rPr>
            </w:pPr>
            <w:ins w:id="15883" w:author="Στάθης Καπ" w:date="2023-03-09T07:09:00Z">
              <w:r>
                <w:rPr>
                  <w:rFonts w:ascii="Calibri" w:hAnsi="Calibri" w:cs="Calibri"/>
                  <w:color w:val="000000"/>
                  <w:sz w:val="16"/>
                  <w:szCs w:val="16"/>
                </w:rPr>
                <w:t>844</w:t>
              </w:r>
            </w:ins>
          </w:p>
        </w:tc>
        <w:tc>
          <w:tcPr>
            <w:tcW w:w="454" w:type="dxa"/>
            <w:vAlign w:val="center"/>
            <w:tcPrChange w:id="15884" w:author="Στάθης Καπ" w:date="2023-03-09T07:09:00Z">
              <w:tcPr>
                <w:tcW w:w="454" w:type="dxa"/>
                <w:gridSpan w:val="2"/>
                <w:tcBorders>
                  <w:bottom w:val="single" w:sz="4" w:space="0" w:color="auto"/>
                </w:tcBorders>
                <w:vAlign w:val="center"/>
              </w:tcPr>
            </w:tcPrChange>
          </w:tcPr>
          <w:p w14:paraId="5B2E7E29" w14:textId="5918D360" w:rsidR="00494D04" w:rsidRPr="007E0F91" w:rsidRDefault="00494D04" w:rsidP="00494D04">
            <w:pPr>
              <w:jc w:val="center"/>
              <w:rPr>
                <w:ins w:id="15885" w:author="Στάθης Καπ" w:date="2023-03-09T06:09:00Z"/>
                <w:sz w:val="16"/>
                <w:szCs w:val="16"/>
              </w:rPr>
            </w:pPr>
            <w:ins w:id="15886" w:author="Στάθης Καπ" w:date="2023-03-09T07:09:00Z">
              <w:r>
                <w:rPr>
                  <w:rFonts w:ascii="Calibri" w:hAnsi="Calibri" w:cs="Calibri"/>
                  <w:color w:val="000000"/>
                  <w:sz w:val="16"/>
                  <w:szCs w:val="16"/>
                </w:rPr>
                <w:t>1.29</w:t>
              </w:r>
            </w:ins>
          </w:p>
        </w:tc>
        <w:tc>
          <w:tcPr>
            <w:tcW w:w="454" w:type="dxa"/>
            <w:vAlign w:val="center"/>
            <w:tcPrChange w:id="15887" w:author="Στάθης Καπ" w:date="2023-03-09T07:09:00Z">
              <w:tcPr>
                <w:tcW w:w="454" w:type="dxa"/>
                <w:gridSpan w:val="2"/>
                <w:tcBorders>
                  <w:bottom w:val="single" w:sz="4" w:space="0" w:color="auto"/>
                </w:tcBorders>
                <w:vAlign w:val="bottom"/>
              </w:tcPr>
            </w:tcPrChange>
          </w:tcPr>
          <w:p w14:paraId="21AADA17" w14:textId="389502FA" w:rsidR="00494D04" w:rsidRPr="007E0F91" w:rsidRDefault="00494D04" w:rsidP="00494D04">
            <w:pPr>
              <w:jc w:val="center"/>
              <w:rPr>
                <w:ins w:id="15888" w:author="Στάθης Καπ" w:date="2023-03-09T06:09:00Z"/>
                <w:sz w:val="16"/>
                <w:szCs w:val="16"/>
              </w:rPr>
            </w:pPr>
            <w:ins w:id="15889" w:author="Στάθης Καπ" w:date="2023-03-09T07:09:00Z">
              <w:r>
                <w:rPr>
                  <w:rFonts w:ascii="Calibri" w:hAnsi="Calibri" w:cs="Calibri"/>
                  <w:color w:val="000000"/>
                  <w:sz w:val="16"/>
                  <w:szCs w:val="16"/>
                </w:rPr>
                <w:t>0.204</w:t>
              </w:r>
            </w:ins>
          </w:p>
        </w:tc>
        <w:tc>
          <w:tcPr>
            <w:tcW w:w="461" w:type="dxa"/>
            <w:tcBorders>
              <w:right w:val="single" w:sz="4" w:space="0" w:color="auto"/>
            </w:tcBorders>
            <w:vAlign w:val="center"/>
            <w:tcPrChange w:id="15890" w:author="Στάθης Καπ" w:date="2023-03-09T07:09:00Z">
              <w:tcPr>
                <w:tcW w:w="461" w:type="dxa"/>
                <w:gridSpan w:val="2"/>
                <w:tcBorders>
                  <w:bottom w:val="single" w:sz="4" w:space="0" w:color="auto"/>
                  <w:right w:val="single" w:sz="4" w:space="0" w:color="auto"/>
                </w:tcBorders>
                <w:vAlign w:val="center"/>
              </w:tcPr>
            </w:tcPrChange>
          </w:tcPr>
          <w:p w14:paraId="327D6D1D" w14:textId="479FF022" w:rsidR="00494D04" w:rsidRPr="007E0F91" w:rsidRDefault="00494D04" w:rsidP="00494D04">
            <w:pPr>
              <w:jc w:val="center"/>
              <w:rPr>
                <w:ins w:id="15891" w:author="Στάθης Καπ" w:date="2023-03-09T06:09:00Z"/>
                <w:sz w:val="16"/>
                <w:szCs w:val="16"/>
              </w:rPr>
            </w:pPr>
            <w:ins w:id="15892" w:author="Στάθης Καπ" w:date="2023-03-09T07:09:00Z">
              <w:r>
                <w:rPr>
                  <w:rFonts w:ascii="Calibri" w:hAnsi="Calibri" w:cs="Calibri"/>
                  <w:color w:val="000000"/>
                  <w:sz w:val="16"/>
                  <w:szCs w:val="16"/>
                </w:rPr>
                <w:t>62.64</w:t>
              </w:r>
            </w:ins>
          </w:p>
        </w:tc>
      </w:tr>
      <w:tr w:rsidR="00494D04" w14:paraId="5F5454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89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894" w:author="Στάθης Καπ" w:date="2023-03-09T06:09:00Z"/>
          <w:trPrChange w:id="1589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89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774B0EF" w14:textId="710D89B4" w:rsidR="00494D04" w:rsidRPr="007E0F91" w:rsidRDefault="00494D04" w:rsidP="00494D04">
            <w:pPr>
              <w:jc w:val="center"/>
              <w:rPr>
                <w:ins w:id="15897" w:author="Στάθης Καπ" w:date="2023-03-09T06:09:00Z"/>
                <w:sz w:val="16"/>
                <w:szCs w:val="16"/>
              </w:rPr>
            </w:pPr>
            <w:ins w:id="15898" w:author="Στάθης Καπ" w:date="2023-03-09T06:09:00Z">
              <w:r w:rsidRPr="009861B1">
                <w:rPr>
                  <w:rFonts w:ascii="Calibri" w:hAnsi="Calibri" w:cs="Calibri"/>
                  <w:color w:val="000000"/>
                  <w:sz w:val="16"/>
                  <w:szCs w:val="16"/>
                </w:rPr>
                <w:t>r203</w:t>
              </w:r>
            </w:ins>
          </w:p>
        </w:tc>
        <w:tc>
          <w:tcPr>
            <w:tcW w:w="565" w:type="dxa"/>
            <w:tcBorders>
              <w:left w:val="single" w:sz="4" w:space="0" w:color="auto"/>
            </w:tcBorders>
            <w:vAlign w:val="center"/>
            <w:tcPrChange w:id="15899" w:author="Στάθης Καπ" w:date="2023-03-09T07:09:00Z">
              <w:tcPr>
                <w:tcW w:w="565" w:type="dxa"/>
                <w:gridSpan w:val="2"/>
                <w:tcBorders>
                  <w:left w:val="single" w:sz="4" w:space="0" w:color="auto"/>
                  <w:bottom w:val="single" w:sz="4" w:space="0" w:color="auto"/>
                </w:tcBorders>
              </w:tcPr>
            </w:tcPrChange>
          </w:tcPr>
          <w:p w14:paraId="62B495DE" w14:textId="7E144344" w:rsidR="00494D04" w:rsidRPr="007E0F91" w:rsidRDefault="00494D04" w:rsidP="00494D04">
            <w:pPr>
              <w:jc w:val="center"/>
              <w:rPr>
                <w:ins w:id="15900" w:author="Στάθης Καπ" w:date="2023-03-09T06:09:00Z"/>
                <w:sz w:val="16"/>
                <w:szCs w:val="16"/>
              </w:rPr>
            </w:pPr>
            <w:ins w:id="15901" w:author="Στάθης Καπ" w:date="2023-03-09T07:09:00Z">
              <w:r>
                <w:rPr>
                  <w:rFonts w:ascii="Calibri" w:hAnsi="Calibri" w:cs="Calibri"/>
                  <w:color w:val="000000"/>
                  <w:sz w:val="16"/>
                  <w:szCs w:val="16"/>
                </w:rPr>
                <w:t>1028</w:t>
              </w:r>
            </w:ins>
          </w:p>
        </w:tc>
        <w:tc>
          <w:tcPr>
            <w:tcW w:w="679" w:type="dxa"/>
            <w:tcBorders>
              <w:right w:val="single" w:sz="4" w:space="0" w:color="auto"/>
            </w:tcBorders>
            <w:vAlign w:val="center"/>
            <w:tcPrChange w:id="15902" w:author="Στάθης Καπ" w:date="2023-03-09T07:09:00Z">
              <w:tcPr>
                <w:tcW w:w="679" w:type="dxa"/>
                <w:gridSpan w:val="2"/>
                <w:tcBorders>
                  <w:bottom w:val="single" w:sz="4" w:space="0" w:color="auto"/>
                  <w:right w:val="single" w:sz="4" w:space="0" w:color="auto"/>
                </w:tcBorders>
              </w:tcPr>
            </w:tcPrChange>
          </w:tcPr>
          <w:p w14:paraId="44E645B5" w14:textId="557D3132" w:rsidR="00494D04" w:rsidRPr="007E0F91" w:rsidRDefault="00494D04" w:rsidP="00494D04">
            <w:pPr>
              <w:jc w:val="center"/>
              <w:rPr>
                <w:ins w:id="15903" w:author="Στάθης Καπ" w:date="2023-03-09T06:09:00Z"/>
                <w:sz w:val="16"/>
                <w:szCs w:val="16"/>
              </w:rPr>
            </w:pPr>
            <w:ins w:id="15904" w:author="Στάθης Καπ" w:date="2023-03-09T07:09:00Z">
              <w:r>
                <w:rPr>
                  <w:rFonts w:ascii="Calibri" w:hAnsi="Calibri" w:cs="Calibri"/>
                  <w:color w:val="000000"/>
                  <w:sz w:val="16"/>
                  <w:szCs w:val="16"/>
                </w:rPr>
                <w:t>980</w:t>
              </w:r>
            </w:ins>
          </w:p>
        </w:tc>
        <w:tc>
          <w:tcPr>
            <w:tcW w:w="453" w:type="dxa"/>
            <w:tcBorders>
              <w:left w:val="single" w:sz="4" w:space="0" w:color="auto"/>
            </w:tcBorders>
            <w:vAlign w:val="center"/>
            <w:tcPrChange w:id="15905" w:author="Στάθης Καπ" w:date="2023-03-09T07:09:00Z">
              <w:tcPr>
                <w:tcW w:w="453" w:type="dxa"/>
                <w:gridSpan w:val="2"/>
                <w:tcBorders>
                  <w:left w:val="single" w:sz="4" w:space="0" w:color="auto"/>
                  <w:bottom w:val="single" w:sz="4" w:space="0" w:color="auto"/>
                </w:tcBorders>
                <w:vAlign w:val="bottom"/>
              </w:tcPr>
            </w:tcPrChange>
          </w:tcPr>
          <w:p w14:paraId="510D0559" w14:textId="12C57FDB" w:rsidR="00494D04" w:rsidRPr="007E0F91" w:rsidRDefault="00494D04" w:rsidP="00494D04">
            <w:pPr>
              <w:jc w:val="center"/>
              <w:rPr>
                <w:ins w:id="15906" w:author="Στάθης Καπ" w:date="2023-03-09T06:09:00Z"/>
                <w:sz w:val="16"/>
                <w:szCs w:val="16"/>
              </w:rPr>
            </w:pPr>
            <w:ins w:id="15907" w:author="Στάθης Καπ" w:date="2023-03-09T07:09:00Z">
              <w:r>
                <w:rPr>
                  <w:rFonts w:ascii="Calibri" w:hAnsi="Calibri" w:cs="Calibri"/>
                  <w:color w:val="000000"/>
                  <w:sz w:val="16"/>
                  <w:szCs w:val="16"/>
                </w:rPr>
                <w:t>986</w:t>
              </w:r>
            </w:ins>
          </w:p>
        </w:tc>
        <w:tc>
          <w:tcPr>
            <w:tcW w:w="708" w:type="dxa"/>
            <w:vAlign w:val="center"/>
            <w:tcPrChange w:id="15908" w:author="Στάθης Καπ" w:date="2023-03-09T07:09:00Z">
              <w:tcPr>
                <w:tcW w:w="708" w:type="dxa"/>
                <w:gridSpan w:val="2"/>
                <w:tcBorders>
                  <w:bottom w:val="single" w:sz="4" w:space="0" w:color="auto"/>
                </w:tcBorders>
                <w:vAlign w:val="center"/>
              </w:tcPr>
            </w:tcPrChange>
          </w:tcPr>
          <w:p w14:paraId="7B9303F1" w14:textId="0B3CFB05" w:rsidR="00494D04" w:rsidRPr="007E0F91" w:rsidRDefault="00494D04" w:rsidP="00494D04">
            <w:pPr>
              <w:jc w:val="center"/>
              <w:rPr>
                <w:ins w:id="15909" w:author="Στάθης Καπ" w:date="2023-03-09T06:09:00Z"/>
                <w:sz w:val="16"/>
                <w:szCs w:val="16"/>
              </w:rPr>
            </w:pPr>
            <w:ins w:id="15910" w:author="Στάθης Καπ" w:date="2023-03-09T07:09:00Z">
              <w:r>
                <w:rPr>
                  <w:rFonts w:ascii="Calibri" w:hAnsi="Calibri" w:cs="Calibri"/>
                  <w:color w:val="000000"/>
                  <w:sz w:val="16"/>
                  <w:szCs w:val="16"/>
                </w:rPr>
                <w:t>4.09</w:t>
              </w:r>
            </w:ins>
          </w:p>
        </w:tc>
        <w:tc>
          <w:tcPr>
            <w:tcW w:w="652" w:type="dxa"/>
            <w:tcBorders>
              <w:right w:val="single" w:sz="4" w:space="0" w:color="auto"/>
            </w:tcBorders>
            <w:vAlign w:val="center"/>
            <w:tcPrChange w:id="15911" w:author="Στάθης Καπ" w:date="2023-03-09T07:09:00Z">
              <w:tcPr>
                <w:tcW w:w="652" w:type="dxa"/>
                <w:gridSpan w:val="2"/>
                <w:tcBorders>
                  <w:bottom w:val="single" w:sz="4" w:space="0" w:color="auto"/>
                  <w:right w:val="single" w:sz="4" w:space="0" w:color="auto"/>
                </w:tcBorders>
                <w:vAlign w:val="bottom"/>
              </w:tcPr>
            </w:tcPrChange>
          </w:tcPr>
          <w:p w14:paraId="520B21DF" w14:textId="0BE6814B" w:rsidR="00494D04" w:rsidRPr="007E0F91" w:rsidRDefault="00494D04" w:rsidP="00494D04">
            <w:pPr>
              <w:jc w:val="center"/>
              <w:rPr>
                <w:ins w:id="15912" w:author="Στάθης Καπ" w:date="2023-03-09T06:09:00Z"/>
                <w:sz w:val="16"/>
                <w:szCs w:val="16"/>
              </w:rPr>
            </w:pPr>
            <w:ins w:id="15913" w:author="Στάθης Καπ" w:date="2023-03-09T07:09:00Z">
              <w:r>
                <w:rPr>
                  <w:rFonts w:ascii="Calibri" w:hAnsi="Calibri" w:cs="Calibri"/>
                  <w:color w:val="000000"/>
                  <w:sz w:val="16"/>
                  <w:szCs w:val="16"/>
                </w:rPr>
                <w:t>0.747</w:t>
              </w:r>
            </w:ins>
          </w:p>
        </w:tc>
        <w:tc>
          <w:tcPr>
            <w:tcW w:w="453" w:type="dxa"/>
            <w:tcBorders>
              <w:left w:val="single" w:sz="4" w:space="0" w:color="auto"/>
            </w:tcBorders>
            <w:vAlign w:val="center"/>
            <w:tcPrChange w:id="15914" w:author="Στάθης Καπ" w:date="2023-03-09T07:09:00Z">
              <w:tcPr>
                <w:tcW w:w="453" w:type="dxa"/>
                <w:gridSpan w:val="2"/>
                <w:tcBorders>
                  <w:left w:val="single" w:sz="4" w:space="0" w:color="auto"/>
                  <w:bottom w:val="single" w:sz="4" w:space="0" w:color="auto"/>
                </w:tcBorders>
                <w:vAlign w:val="bottom"/>
              </w:tcPr>
            </w:tcPrChange>
          </w:tcPr>
          <w:p w14:paraId="101F4274" w14:textId="42B07B07" w:rsidR="00494D04" w:rsidRPr="007E0F91" w:rsidRDefault="00494D04" w:rsidP="00494D04">
            <w:pPr>
              <w:jc w:val="center"/>
              <w:rPr>
                <w:ins w:id="15915" w:author="Στάθης Καπ" w:date="2023-03-09T06:09:00Z"/>
                <w:sz w:val="16"/>
                <w:szCs w:val="16"/>
              </w:rPr>
            </w:pPr>
            <w:ins w:id="15916" w:author="Στάθης Καπ" w:date="2023-03-09T07:09:00Z">
              <w:r>
                <w:rPr>
                  <w:rFonts w:ascii="Calibri" w:hAnsi="Calibri" w:cs="Calibri"/>
                  <w:color w:val="000000"/>
                  <w:sz w:val="16"/>
                  <w:szCs w:val="16"/>
                </w:rPr>
                <w:t>926</w:t>
              </w:r>
            </w:ins>
          </w:p>
        </w:tc>
        <w:tc>
          <w:tcPr>
            <w:tcW w:w="454" w:type="dxa"/>
            <w:vAlign w:val="center"/>
            <w:tcPrChange w:id="15917" w:author="Στάθης Καπ" w:date="2023-03-09T07:09:00Z">
              <w:tcPr>
                <w:tcW w:w="454" w:type="dxa"/>
                <w:gridSpan w:val="2"/>
                <w:tcBorders>
                  <w:bottom w:val="single" w:sz="4" w:space="0" w:color="auto"/>
                </w:tcBorders>
                <w:vAlign w:val="center"/>
              </w:tcPr>
            </w:tcPrChange>
          </w:tcPr>
          <w:p w14:paraId="1A4518D6" w14:textId="6CEAB3EA" w:rsidR="00494D04" w:rsidRPr="007E0F91" w:rsidRDefault="00494D04" w:rsidP="00494D04">
            <w:pPr>
              <w:jc w:val="center"/>
              <w:rPr>
                <w:ins w:id="15918" w:author="Στάθης Καπ" w:date="2023-03-09T06:09:00Z"/>
                <w:sz w:val="16"/>
                <w:szCs w:val="16"/>
              </w:rPr>
            </w:pPr>
            <w:ins w:id="15919" w:author="Στάθης Καπ" w:date="2023-03-09T07:09:00Z">
              <w:r>
                <w:rPr>
                  <w:rFonts w:ascii="Calibri" w:hAnsi="Calibri" w:cs="Calibri"/>
                  <w:color w:val="000000"/>
                  <w:sz w:val="16"/>
                  <w:szCs w:val="16"/>
                </w:rPr>
                <w:t>6.09</w:t>
              </w:r>
            </w:ins>
          </w:p>
        </w:tc>
        <w:tc>
          <w:tcPr>
            <w:tcW w:w="454" w:type="dxa"/>
            <w:vAlign w:val="center"/>
            <w:tcPrChange w:id="15920" w:author="Στάθης Καπ" w:date="2023-03-09T07:09:00Z">
              <w:tcPr>
                <w:tcW w:w="454" w:type="dxa"/>
                <w:gridSpan w:val="2"/>
                <w:tcBorders>
                  <w:bottom w:val="single" w:sz="4" w:space="0" w:color="auto"/>
                </w:tcBorders>
                <w:vAlign w:val="bottom"/>
              </w:tcPr>
            </w:tcPrChange>
          </w:tcPr>
          <w:p w14:paraId="67D68229" w14:textId="75DD7D05" w:rsidR="00494D04" w:rsidRPr="007E0F91" w:rsidRDefault="00494D04" w:rsidP="00494D04">
            <w:pPr>
              <w:jc w:val="center"/>
              <w:rPr>
                <w:ins w:id="15921" w:author="Στάθης Καπ" w:date="2023-03-09T06:09:00Z"/>
                <w:sz w:val="16"/>
                <w:szCs w:val="16"/>
              </w:rPr>
            </w:pPr>
            <w:ins w:id="15922" w:author="Στάθης Καπ" w:date="2023-03-09T07:09:00Z">
              <w:r>
                <w:rPr>
                  <w:rFonts w:ascii="Calibri" w:hAnsi="Calibri" w:cs="Calibri"/>
                  <w:color w:val="000000"/>
                  <w:sz w:val="16"/>
                  <w:szCs w:val="16"/>
                </w:rPr>
                <w:t>0.286</w:t>
              </w:r>
            </w:ins>
          </w:p>
        </w:tc>
        <w:tc>
          <w:tcPr>
            <w:tcW w:w="457" w:type="dxa"/>
            <w:tcBorders>
              <w:right w:val="single" w:sz="4" w:space="0" w:color="auto"/>
            </w:tcBorders>
            <w:vAlign w:val="center"/>
            <w:tcPrChange w:id="15923" w:author="Στάθης Καπ" w:date="2023-03-09T07:09:00Z">
              <w:tcPr>
                <w:tcW w:w="457" w:type="dxa"/>
                <w:gridSpan w:val="2"/>
                <w:tcBorders>
                  <w:bottom w:val="single" w:sz="4" w:space="0" w:color="auto"/>
                  <w:right w:val="single" w:sz="4" w:space="0" w:color="auto"/>
                </w:tcBorders>
                <w:vAlign w:val="center"/>
              </w:tcPr>
            </w:tcPrChange>
          </w:tcPr>
          <w:p w14:paraId="2B4C567B" w14:textId="4D1213AB" w:rsidR="00494D04" w:rsidRPr="007E0F91" w:rsidRDefault="00494D04" w:rsidP="00494D04">
            <w:pPr>
              <w:jc w:val="center"/>
              <w:rPr>
                <w:ins w:id="15924" w:author="Στάθης Καπ" w:date="2023-03-09T06:09:00Z"/>
                <w:sz w:val="16"/>
                <w:szCs w:val="16"/>
              </w:rPr>
            </w:pPr>
            <w:ins w:id="15925" w:author="Στάθης Καπ" w:date="2023-03-09T07:09:00Z">
              <w:r>
                <w:rPr>
                  <w:rFonts w:ascii="Calibri" w:hAnsi="Calibri" w:cs="Calibri"/>
                  <w:color w:val="000000"/>
                  <w:sz w:val="16"/>
                  <w:szCs w:val="16"/>
                </w:rPr>
                <w:t>61.71</w:t>
              </w:r>
            </w:ins>
          </w:p>
        </w:tc>
        <w:tc>
          <w:tcPr>
            <w:tcW w:w="453" w:type="dxa"/>
            <w:tcBorders>
              <w:left w:val="single" w:sz="4" w:space="0" w:color="auto"/>
            </w:tcBorders>
            <w:vAlign w:val="center"/>
            <w:tcPrChange w:id="15926" w:author="Στάθης Καπ" w:date="2023-03-09T07:09:00Z">
              <w:tcPr>
                <w:tcW w:w="453" w:type="dxa"/>
                <w:gridSpan w:val="2"/>
                <w:tcBorders>
                  <w:left w:val="single" w:sz="4" w:space="0" w:color="auto"/>
                  <w:bottom w:val="single" w:sz="4" w:space="0" w:color="auto"/>
                </w:tcBorders>
                <w:vAlign w:val="bottom"/>
              </w:tcPr>
            </w:tcPrChange>
          </w:tcPr>
          <w:p w14:paraId="2A9E82A1" w14:textId="342BE821" w:rsidR="00494D04" w:rsidRPr="007E0F91" w:rsidRDefault="00494D04" w:rsidP="00494D04">
            <w:pPr>
              <w:jc w:val="center"/>
              <w:rPr>
                <w:ins w:id="15927" w:author="Στάθης Καπ" w:date="2023-03-09T06:09:00Z"/>
                <w:sz w:val="16"/>
                <w:szCs w:val="16"/>
              </w:rPr>
            </w:pPr>
            <w:ins w:id="15928" w:author="Στάθης Καπ" w:date="2023-03-09T07:09:00Z">
              <w:r>
                <w:rPr>
                  <w:rFonts w:ascii="Calibri" w:hAnsi="Calibri" w:cs="Calibri"/>
                  <w:color w:val="000000"/>
                  <w:sz w:val="16"/>
                  <w:szCs w:val="16"/>
                </w:rPr>
                <w:t>919</w:t>
              </w:r>
            </w:ins>
          </w:p>
        </w:tc>
        <w:tc>
          <w:tcPr>
            <w:tcW w:w="454" w:type="dxa"/>
            <w:vAlign w:val="center"/>
            <w:tcPrChange w:id="15929" w:author="Στάθης Καπ" w:date="2023-03-09T07:09:00Z">
              <w:tcPr>
                <w:tcW w:w="454" w:type="dxa"/>
                <w:gridSpan w:val="2"/>
                <w:tcBorders>
                  <w:bottom w:val="single" w:sz="4" w:space="0" w:color="auto"/>
                </w:tcBorders>
                <w:vAlign w:val="center"/>
              </w:tcPr>
            </w:tcPrChange>
          </w:tcPr>
          <w:p w14:paraId="1E061B14" w14:textId="0C898912" w:rsidR="00494D04" w:rsidRPr="007E0F91" w:rsidRDefault="00494D04" w:rsidP="00494D04">
            <w:pPr>
              <w:jc w:val="center"/>
              <w:rPr>
                <w:ins w:id="15930" w:author="Στάθης Καπ" w:date="2023-03-09T06:09:00Z"/>
                <w:sz w:val="16"/>
                <w:szCs w:val="16"/>
              </w:rPr>
            </w:pPr>
            <w:ins w:id="15931" w:author="Στάθης Καπ" w:date="2023-03-09T07:09:00Z">
              <w:r>
                <w:rPr>
                  <w:rFonts w:ascii="Calibri" w:hAnsi="Calibri" w:cs="Calibri"/>
                  <w:color w:val="000000"/>
                  <w:sz w:val="16"/>
                  <w:szCs w:val="16"/>
                </w:rPr>
                <w:t>6.8</w:t>
              </w:r>
            </w:ins>
          </w:p>
        </w:tc>
        <w:tc>
          <w:tcPr>
            <w:tcW w:w="454" w:type="dxa"/>
            <w:vAlign w:val="center"/>
            <w:tcPrChange w:id="15932" w:author="Στάθης Καπ" w:date="2023-03-09T07:09:00Z">
              <w:tcPr>
                <w:tcW w:w="454" w:type="dxa"/>
                <w:gridSpan w:val="2"/>
                <w:tcBorders>
                  <w:bottom w:val="single" w:sz="4" w:space="0" w:color="auto"/>
                </w:tcBorders>
                <w:vAlign w:val="bottom"/>
              </w:tcPr>
            </w:tcPrChange>
          </w:tcPr>
          <w:p w14:paraId="6B4997C5" w14:textId="5474ACE5" w:rsidR="00494D04" w:rsidRPr="007E0F91" w:rsidRDefault="00494D04" w:rsidP="00494D04">
            <w:pPr>
              <w:jc w:val="center"/>
              <w:rPr>
                <w:ins w:id="15933" w:author="Στάθης Καπ" w:date="2023-03-09T06:09:00Z"/>
                <w:sz w:val="16"/>
                <w:szCs w:val="16"/>
              </w:rPr>
            </w:pPr>
            <w:ins w:id="15934" w:author="Στάθης Καπ" w:date="2023-03-09T07:09:00Z">
              <w:r>
                <w:rPr>
                  <w:rFonts w:ascii="Calibri" w:hAnsi="Calibri" w:cs="Calibri"/>
                  <w:color w:val="000000"/>
                  <w:sz w:val="16"/>
                  <w:szCs w:val="16"/>
                </w:rPr>
                <w:t>0.539</w:t>
              </w:r>
            </w:ins>
          </w:p>
        </w:tc>
        <w:tc>
          <w:tcPr>
            <w:tcW w:w="454" w:type="dxa"/>
            <w:tcBorders>
              <w:right w:val="single" w:sz="4" w:space="0" w:color="auto"/>
            </w:tcBorders>
            <w:vAlign w:val="center"/>
            <w:tcPrChange w:id="15935" w:author="Στάθης Καπ" w:date="2023-03-09T07:09:00Z">
              <w:tcPr>
                <w:tcW w:w="454" w:type="dxa"/>
                <w:gridSpan w:val="2"/>
                <w:tcBorders>
                  <w:bottom w:val="single" w:sz="4" w:space="0" w:color="auto"/>
                  <w:right w:val="single" w:sz="4" w:space="0" w:color="auto"/>
                </w:tcBorders>
                <w:vAlign w:val="center"/>
              </w:tcPr>
            </w:tcPrChange>
          </w:tcPr>
          <w:p w14:paraId="015041AD" w14:textId="1B19C24F" w:rsidR="00494D04" w:rsidRPr="007E0F91" w:rsidRDefault="00494D04" w:rsidP="00494D04">
            <w:pPr>
              <w:jc w:val="center"/>
              <w:rPr>
                <w:ins w:id="15936" w:author="Στάθης Καπ" w:date="2023-03-09T06:09:00Z"/>
                <w:sz w:val="16"/>
                <w:szCs w:val="16"/>
              </w:rPr>
            </w:pPr>
            <w:ins w:id="15937" w:author="Στάθης Καπ" w:date="2023-03-09T07:09:00Z">
              <w:r>
                <w:rPr>
                  <w:rFonts w:ascii="Calibri" w:hAnsi="Calibri" w:cs="Calibri"/>
                  <w:color w:val="000000"/>
                  <w:sz w:val="16"/>
                  <w:szCs w:val="16"/>
                </w:rPr>
                <w:t>27.84</w:t>
              </w:r>
            </w:ins>
          </w:p>
        </w:tc>
        <w:tc>
          <w:tcPr>
            <w:tcW w:w="453" w:type="dxa"/>
            <w:tcBorders>
              <w:left w:val="single" w:sz="4" w:space="0" w:color="auto"/>
            </w:tcBorders>
            <w:vAlign w:val="center"/>
            <w:tcPrChange w:id="15938" w:author="Στάθης Καπ" w:date="2023-03-09T07:09:00Z">
              <w:tcPr>
                <w:tcW w:w="453" w:type="dxa"/>
                <w:gridSpan w:val="2"/>
                <w:tcBorders>
                  <w:left w:val="single" w:sz="4" w:space="0" w:color="auto"/>
                  <w:bottom w:val="single" w:sz="4" w:space="0" w:color="auto"/>
                </w:tcBorders>
                <w:vAlign w:val="bottom"/>
              </w:tcPr>
            </w:tcPrChange>
          </w:tcPr>
          <w:p w14:paraId="7EF44CE8" w14:textId="20602A5C" w:rsidR="00494D04" w:rsidRPr="007E0F91" w:rsidRDefault="00494D04" w:rsidP="00494D04">
            <w:pPr>
              <w:jc w:val="center"/>
              <w:rPr>
                <w:ins w:id="15939" w:author="Στάθης Καπ" w:date="2023-03-09T06:09:00Z"/>
                <w:sz w:val="16"/>
                <w:szCs w:val="16"/>
              </w:rPr>
            </w:pPr>
            <w:ins w:id="15940" w:author="Στάθης Καπ" w:date="2023-03-09T07:09:00Z">
              <w:r>
                <w:rPr>
                  <w:rFonts w:ascii="Calibri" w:hAnsi="Calibri" w:cs="Calibri"/>
                  <w:color w:val="000000"/>
                  <w:sz w:val="16"/>
                  <w:szCs w:val="16"/>
                </w:rPr>
                <w:t>925</w:t>
              </w:r>
            </w:ins>
          </w:p>
        </w:tc>
        <w:tc>
          <w:tcPr>
            <w:tcW w:w="454" w:type="dxa"/>
            <w:vAlign w:val="center"/>
            <w:tcPrChange w:id="15941" w:author="Στάθης Καπ" w:date="2023-03-09T07:09:00Z">
              <w:tcPr>
                <w:tcW w:w="454" w:type="dxa"/>
                <w:gridSpan w:val="2"/>
                <w:tcBorders>
                  <w:bottom w:val="single" w:sz="4" w:space="0" w:color="auto"/>
                </w:tcBorders>
                <w:vAlign w:val="center"/>
              </w:tcPr>
            </w:tcPrChange>
          </w:tcPr>
          <w:p w14:paraId="7D374FEC" w14:textId="242C1E8C" w:rsidR="00494D04" w:rsidRPr="007E0F91" w:rsidRDefault="00494D04" w:rsidP="00494D04">
            <w:pPr>
              <w:jc w:val="center"/>
              <w:rPr>
                <w:ins w:id="15942" w:author="Στάθης Καπ" w:date="2023-03-09T06:09:00Z"/>
                <w:sz w:val="16"/>
                <w:szCs w:val="16"/>
              </w:rPr>
            </w:pPr>
            <w:ins w:id="15943" w:author="Στάθης Καπ" w:date="2023-03-09T07:09:00Z">
              <w:r>
                <w:rPr>
                  <w:rFonts w:ascii="Calibri" w:hAnsi="Calibri" w:cs="Calibri"/>
                  <w:color w:val="000000"/>
                  <w:sz w:val="16"/>
                  <w:szCs w:val="16"/>
                </w:rPr>
                <w:t>6.19</w:t>
              </w:r>
            </w:ins>
          </w:p>
        </w:tc>
        <w:tc>
          <w:tcPr>
            <w:tcW w:w="454" w:type="dxa"/>
            <w:vAlign w:val="center"/>
            <w:tcPrChange w:id="15944" w:author="Στάθης Καπ" w:date="2023-03-09T07:09:00Z">
              <w:tcPr>
                <w:tcW w:w="454" w:type="dxa"/>
                <w:gridSpan w:val="2"/>
                <w:tcBorders>
                  <w:bottom w:val="single" w:sz="4" w:space="0" w:color="auto"/>
                </w:tcBorders>
                <w:vAlign w:val="bottom"/>
              </w:tcPr>
            </w:tcPrChange>
          </w:tcPr>
          <w:p w14:paraId="4E020ED7" w14:textId="51B41040" w:rsidR="00494D04" w:rsidRPr="007E0F91" w:rsidRDefault="00494D04" w:rsidP="00494D04">
            <w:pPr>
              <w:jc w:val="center"/>
              <w:rPr>
                <w:ins w:id="15945" w:author="Στάθης Καπ" w:date="2023-03-09T06:09:00Z"/>
                <w:sz w:val="16"/>
                <w:szCs w:val="16"/>
              </w:rPr>
            </w:pPr>
            <w:ins w:id="15946" w:author="Στάθης Καπ" w:date="2023-03-09T07:09:00Z">
              <w:r>
                <w:rPr>
                  <w:rFonts w:ascii="Calibri" w:hAnsi="Calibri" w:cs="Calibri"/>
                  <w:color w:val="000000"/>
                  <w:sz w:val="16"/>
                  <w:szCs w:val="16"/>
                </w:rPr>
                <w:t>0.305</w:t>
              </w:r>
            </w:ins>
          </w:p>
        </w:tc>
        <w:tc>
          <w:tcPr>
            <w:tcW w:w="461" w:type="dxa"/>
            <w:tcBorders>
              <w:right w:val="single" w:sz="4" w:space="0" w:color="auto"/>
            </w:tcBorders>
            <w:vAlign w:val="center"/>
            <w:tcPrChange w:id="15947" w:author="Στάθης Καπ" w:date="2023-03-09T07:09:00Z">
              <w:tcPr>
                <w:tcW w:w="461" w:type="dxa"/>
                <w:gridSpan w:val="2"/>
                <w:tcBorders>
                  <w:bottom w:val="single" w:sz="4" w:space="0" w:color="auto"/>
                  <w:right w:val="single" w:sz="4" w:space="0" w:color="auto"/>
                </w:tcBorders>
                <w:vAlign w:val="center"/>
              </w:tcPr>
            </w:tcPrChange>
          </w:tcPr>
          <w:p w14:paraId="40001C8E" w14:textId="03E03913" w:rsidR="00494D04" w:rsidRPr="007E0F91" w:rsidRDefault="00494D04" w:rsidP="00494D04">
            <w:pPr>
              <w:jc w:val="center"/>
              <w:rPr>
                <w:ins w:id="15948" w:author="Στάθης Καπ" w:date="2023-03-09T06:09:00Z"/>
                <w:sz w:val="16"/>
                <w:szCs w:val="16"/>
              </w:rPr>
            </w:pPr>
            <w:ins w:id="15949" w:author="Στάθης Καπ" w:date="2023-03-09T07:09:00Z">
              <w:r>
                <w:rPr>
                  <w:rFonts w:ascii="Calibri" w:hAnsi="Calibri" w:cs="Calibri"/>
                  <w:color w:val="000000"/>
                  <w:sz w:val="16"/>
                  <w:szCs w:val="16"/>
                </w:rPr>
                <w:t>59.17</w:t>
              </w:r>
            </w:ins>
          </w:p>
        </w:tc>
      </w:tr>
      <w:tr w:rsidR="00494D04" w14:paraId="44AA045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95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951" w:author="Στάθης Καπ" w:date="2023-03-09T06:09:00Z"/>
          <w:trPrChange w:id="1595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95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5A2D4E2" w14:textId="2F68B454" w:rsidR="00494D04" w:rsidRPr="007E0F91" w:rsidRDefault="00494D04" w:rsidP="00494D04">
            <w:pPr>
              <w:jc w:val="center"/>
              <w:rPr>
                <w:ins w:id="15954" w:author="Στάθης Καπ" w:date="2023-03-09T06:09:00Z"/>
                <w:sz w:val="16"/>
                <w:szCs w:val="16"/>
              </w:rPr>
            </w:pPr>
            <w:ins w:id="15955" w:author="Στάθης Καπ" w:date="2023-03-09T06:09:00Z">
              <w:r w:rsidRPr="009861B1">
                <w:rPr>
                  <w:rFonts w:ascii="Calibri" w:hAnsi="Calibri" w:cs="Calibri"/>
                  <w:color w:val="000000"/>
                  <w:sz w:val="16"/>
                  <w:szCs w:val="16"/>
                </w:rPr>
                <w:t>r204</w:t>
              </w:r>
            </w:ins>
          </w:p>
        </w:tc>
        <w:tc>
          <w:tcPr>
            <w:tcW w:w="565" w:type="dxa"/>
            <w:tcBorders>
              <w:left w:val="single" w:sz="4" w:space="0" w:color="auto"/>
            </w:tcBorders>
            <w:vAlign w:val="center"/>
            <w:tcPrChange w:id="15956" w:author="Στάθης Καπ" w:date="2023-03-09T07:09:00Z">
              <w:tcPr>
                <w:tcW w:w="565" w:type="dxa"/>
                <w:gridSpan w:val="2"/>
                <w:tcBorders>
                  <w:left w:val="single" w:sz="4" w:space="0" w:color="auto"/>
                  <w:bottom w:val="single" w:sz="4" w:space="0" w:color="auto"/>
                </w:tcBorders>
              </w:tcPr>
            </w:tcPrChange>
          </w:tcPr>
          <w:p w14:paraId="42CDB978" w14:textId="5CB060A1" w:rsidR="00494D04" w:rsidRPr="007E0F91" w:rsidRDefault="00494D04" w:rsidP="00494D04">
            <w:pPr>
              <w:jc w:val="center"/>
              <w:rPr>
                <w:ins w:id="15957" w:author="Στάθης Καπ" w:date="2023-03-09T06:09:00Z"/>
                <w:sz w:val="16"/>
                <w:szCs w:val="16"/>
              </w:rPr>
            </w:pPr>
            <w:ins w:id="15958" w:author="Στάθης Καπ" w:date="2023-03-09T07:09:00Z">
              <w:r>
                <w:rPr>
                  <w:rFonts w:ascii="Calibri" w:hAnsi="Calibri" w:cs="Calibri"/>
                  <w:color w:val="000000"/>
                  <w:sz w:val="16"/>
                  <w:szCs w:val="16"/>
                </w:rPr>
                <w:t>1093</w:t>
              </w:r>
            </w:ins>
          </w:p>
        </w:tc>
        <w:tc>
          <w:tcPr>
            <w:tcW w:w="679" w:type="dxa"/>
            <w:tcBorders>
              <w:right w:val="single" w:sz="4" w:space="0" w:color="auto"/>
            </w:tcBorders>
            <w:vAlign w:val="center"/>
            <w:tcPrChange w:id="15959" w:author="Στάθης Καπ" w:date="2023-03-09T07:09:00Z">
              <w:tcPr>
                <w:tcW w:w="679" w:type="dxa"/>
                <w:gridSpan w:val="2"/>
                <w:tcBorders>
                  <w:bottom w:val="single" w:sz="4" w:space="0" w:color="auto"/>
                  <w:right w:val="single" w:sz="4" w:space="0" w:color="auto"/>
                </w:tcBorders>
              </w:tcPr>
            </w:tcPrChange>
          </w:tcPr>
          <w:p w14:paraId="6951027D" w14:textId="15BFAEFF" w:rsidR="00494D04" w:rsidRPr="007E0F91" w:rsidRDefault="00494D04" w:rsidP="00494D04">
            <w:pPr>
              <w:jc w:val="center"/>
              <w:rPr>
                <w:ins w:id="15960" w:author="Στάθης Καπ" w:date="2023-03-09T06:09:00Z"/>
                <w:sz w:val="16"/>
                <w:szCs w:val="16"/>
              </w:rPr>
            </w:pPr>
            <w:ins w:id="15961" w:author="Στάθης Καπ" w:date="2023-03-09T07:09:00Z">
              <w:r>
                <w:rPr>
                  <w:rFonts w:ascii="Calibri" w:hAnsi="Calibri" w:cs="Calibri"/>
                  <w:color w:val="000000"/>
                  <w:sz w:val="16"/>
                  <w:szCs w:val="16"/>
                </w:rPr>
                <w:t>1073</w:t>
              </w:r>
            </w:ins>
          </w:p>
        </w:tc>
        <w:tc>
          <w:tcPr>
            <w:tcW w:w="453" w:type="dxa"/>
            <w:tcBorders>
              <w:left w:val="single" w:sz="4" w:space="0" w:color="auto"/>
            </w:tcBorders>
            <w:vAlign w:val="center"/>
            <w:tcPrChange w:id="15962" w:author="Στάθης Καπ" w:date="2023-03-09T07:09:00Z">
              <w:tcPr>
                <w:tcW w:w="453" w:type="dxa"/>
                <w:gridSpan w:val="2"/>
                <w:tcBorders>
                  <w:left w:val="single" w:sz="4" w:space="0" w:color="auto"/>
                  <w:bottom w:val="single" w:sz="4" w:space="0" w:color="auto"/>
                </w:tcBorders>
                <w:vAlign w:val="bottom"/>
              </w:tcPr>
            </w:tcPrChange>
          </w:tcPr>
          <w:p w14:paraId="63D963B4" w14:textId="74E2C2F6" w:rsidR="00494D04" w:rsidRPr="007E0F91" w:rsidRDefault="00494D04" w:rsidP="00494D04">
            <w:pPr>
              <w:jc w:val="center"/>
              <w:rPr>
                <w:ins w:id="15963" w:author="Στάθης Καπ" w:date="2023-03-09T06:09:00Z"/>
                <w:sz w:val="16"/>
                <w:szCs w:val="16"/>
              </w:rPr>
            </w:pPr>
            <w:ins w:id="15964" w:author="Στάθης Καπ" w:date="2023-03-09T07:09:00Z">
              <w:r>
                <w:rPr>
                  <w:rFonts w:ascii="Calibri" w:hAnsi="Calibri" w:cs="Calibri"/>
                  <w:color w:val="000000"/>
                  <w:sz w:val="16"/>
                  <w:szCs w:val="16"/>
                </w:rPr>
                <w:t>1055</w:t>
              </w:r>
            </w:ins>
          </w:p>
        </w:tc>
        <w:tc>
          <w:tcPr>
            <w:tcW w:w="708" w:type="dxa"/>
            <w:vAlign w:val="center"/>
            <w:tcPrChange w:id="15965" w:author="Στάθης Καπ" w:date="2023-03-09T07:09:00Z">
              <w:tcPr>
                <w:tcW w:w="708" w:type="dxa"/>
                <w:gridSpan w:val="2"/>
                <w:tcBorders>
                  <w:bottom w:val="single" w:sz="4" w:space="0" w:color="auto"/>
                </w:tcBorders>
                <w:vAlign w:val="center"/>
              </w:tcPr>
            </w:tcPrChange>
          </w:tcPr>
          <w:p w14:paraId="25D2D89E" w14:textId="502FCF56" w:rsidR="00494D04" w:rsidRPr="007E0F91" w:rsidRDefault="00494D04" w:rsidP="00494D04">
            <w:pPr>
              <w:jc w:val="center"/>
              <w:rPr>
                <w:ins w:id="15966" w:author="Στάθης Καπ" w:date="2023-03-09T06:09:00Z"/>
                <w:sz w:val="16"/>
                <w:szCs w:val="16"/>
              </w:rPr>
            </w:pPr>
            <w:ins w:id="15967" w:author="Στάθης Καπ" w:date="2023-03-09T07:09:00Z">
              <w:r>
                <w:rPr>
                  <w:rFonts w:ascii="Calibri" w:hAnsi="Calibri" w:cs="Calibri"/>
                  <w:color w:val="000000"/>
                  <w:sz w:val="16"/>
                  <w:szCs w:val="16"/>
                </w:rPr>
                <w:t>3.48</w:t>
              </w:r>
            </w:ins>
          </w:p>
        </w:tc>
        <w:tc>
          <w:tcPr>
            <w:tcW w:w="652" w:type="dxa"/>
            <w:tcBorders>
              <w:right w:val="single" w:sz="4" w:space="0" w:color="auto"/>
            </w:tcBorders>
            <w:vAlign w:val="center"/>
            <w:tcPrChange w:id="15968" w:author="Στάθης Καπ" w:date="2023-03-09T07:09:00Z">
              <w:tcPr>
                <w:tcW w:w="652" w:type="dxa"/>
                <w:gridSpan w:val="2"/>
                <w:tcBorders>
                  <w:bottom w:val="single" w:sz="4" w:space="0" w:color="auto"/>
                  <w:right w:val="single" w:sz="4" w:space="0" w:color="auto"/>
                </w:tcBorders>
                <w:vAlign w:val="bottom"/>
              </w:tcPr>
            </w:tcPrChange>
          </w:tcPr>
          <w:p w14:paraId="24CCF247" w14:textId="7A77A8E8" w:rsidR="00494D04" w:rsidRPr="007E0F91" w:rsidRDefault="00494D04" w:rsidP="00494D04">
            <w:pPr>
              <w:jc w:val="center"/>
              <w:rPr>
                <w:ins w:id="15969" w:author="Στάθης Καπ" w:date="2023-03-09T06:09:00Z"/>
                <w:sz w:val="16"/>
                <w:szCs w:val="16"/>
              </w:rPr>
            </w:pPr>
            <w:ins w:id="15970" w:author="Στάθης Καπ" w:date="2023-03-09T07:09:00Z">
              <w:r>
                <w:rPr>
                  <w:rFonts w:ascii="Calibri" w:hAnsi="Calibri" w:cs="Calibri"/>
                  <w:color w:val="000000"/>
                  <w:sz w:val="16"/>
                  <w:szCs w:val="16"/>
                </w:rPr>
                <w:t>0.562</w:t>
              </w:r>
            </w:ins>
          </w:p>
        </w:tc>
        <w:tc>
          <w:tcPr>
            <w:tcW w:w="453" w:type="dxa"/>
            <w:tcBorders>
              <w:left w:val="single" w:sz="4" w:space="0" w:color="auto"/>
            </w:tcBorders>
            <w:vAlign w:val="center"/>
            <w:tcPrChange w:id="15971" w:author="Στάθης Καπ" w:date="2023-03-09T07:09:00Z">
              <w:tcPr>
                <w:tcW w:w="453" w:type="dxa"/>
                <w:gridSpan w:val="2"/>
                <w:tcBorders>
                  <w:left w:val="single" w:sz="4" w:space="0" w:color="auto"/>
                  <w:bottom w:val="single" w:sz="4" w:space="0" w:color="auto"/>
                </w:tcBorders>
                <w:vAlign w:val="bottom"/>
              </w:tcPr>
            </w:tcPrChange>
          </w:tcPr>
          <w:p w14:paraId="65774F34" w14:textId="6813F3A9" w:rsidR="00494D04" w:rsidRPr="007E0F91" w:rsidRDefault="00494D04" w:rsidP="00494D04">
            <w:pPr>
              <w:jc w:val="center"/>
              <w:rPr>
                <w:ins w:id="15972" w:author="Στάθης Καπ" w:date="2023-03-09T06:09:00Z"/>
                <w:sz w:val="16"/>
                <w:szCs w:val="16"/>
              </w:rPr>
            </w:pPr>
            <w:ins w:id="15973" w:author="Στάθης Καπ" w:date="2023-03-09T07:09:00Z">
              <w:r>
                <w:rPr>
                  <w:rFonts w:ascii="Calibri" w:hAnsi="Calibri" w:cs="Calibri"/>
                  <w:color w:val="000000"/>
                  <w:sz w:val="16"/>
                  <w:szCs w:val="16"/>
                </w:rPr>
                <w:t>980</w:t>
              </w:r>
            </w:ins>
          </w:p>
        </w:tc>
        <w:tc>
          <w:tcPr>
            <w:tcW w:w="454" w:type="dxa"/>
            <w:vAlign w:val="center"/>
            <w:tcPrChange w:id="15974" w:author="Στάθης Καπ" w:date="2023-03-09T07:09:00Z">
              <w:tcPr>
                <w:tcW w:w="454" w:type="dxa"/>
                <w:gridSpan w:val="2"/>
                <w:tcBorders>
                  <w:bottom w:val="single" w:sz="4" w:space="0" w:color="auto"/>
                </w:tcBorders>
                <w:vAlign w:val="center"/>
              </w:tcPr>
            </w:tcPrChange>
          </w:tcPr>
          <w:p w14:paraId="2D266DAF" w14:textId="620C0F75" w:rsidR="00494D04" w:rsidRPr="007E0F91" w:rsidRDefault="00494D04" w:rsidP="00494D04">
            <w:pPr>
              <w:jc w:val="center"/>
              <w:rPr>
                <w:ins w:id="15975" w:author="Στάθης Καπ" w:date="2023-03-09T06:09:00Z"/>
                <w:sz w:val="16"/>
                <w:szCs w:val="16"/>
              </w:rPr>
            </w:pPr>
            <w:ins w:id="15976" w:author="Στάθης Καπ" w:date="2023-03-09T07:09:00Z">
              <w:r>
                <w:rPr>
                  <w:rFonts w:ascii="Calibri" w:hAnsi="Calibri" w:cs="Calibri"/>
                  <w:color w:val="000000"/>
                  <w:sz w:val="16"/>
                  <w:szCs w:val="16"/>
                </w:rPr>
                <w:t>7.11</w:t>
              </w:r>
            </w:ins>
          </w:p>
        </w:tc>
        <w:tc>
          <w:tcPr>
            <w:tcW w:w="454" w:type="dxa"/>
            <w:vAlign w:val="center"/>
            <w:tcPrChange w:id="15977" w:author="Στάθης Καπ" w:date="2023-03-09T07:09:00Z">
              <w:tcPr>
                <w:tcW w:w="454" w:type="dxa"/>
                <w:gridSpan w:val="2"/>
                <w:tcBorders>
                  <w:bottom w:val="single" w:sz="4" w:space="0" w:color="auto"/>
                </w:tcBorders>
                <w:vAlign w:val="bottom"/>
              </w:tcPr>
            </w:tcPrChange>
          </w:tcPr>
          <w:p w14:paraId="364AACB7" w14:textId="0F031710" w:rsidR="00494D04" w:rsidRPr="007E0F91" w:rsidRDefault="00494D04" w:rsidP="00494D04">
            <w:pPr>
              <w:jc w:val="center"/>
              <w:rPr>
                <w:ins w:id="15978" w:author="Στάθης Καπ" w:date="2023-03-09T06:09:00Z"/>
                <w:sz w:val="16"/>
                <w:szCs w:val="16"/>
              </w:rPr>
            </w:pPr>
            <w:ins w:id="15979" w:author="Στάθης Καπ" w:date="2023-03-09T07:09:00Z">
              <w:r>
                <w:rPr>
                  <w:rFonts w:ascii="Calibri" w:hAnsi="Calibri" w:cs="Calibri"/>
                  <w:color w:val="000000"/>
                  <w:sz w:val="16"/>
                  <w:szCs w:val="16"/>
                </w:rPr>
                <w:t>0.253</w:t>
              </w:r>
            </w:ins>
          </w:p>
        </w:tc>
        <w:tc>
          <w:tcPr>
            <w:tcW w:w="457" w:type="dxa"/>
            <w:tcBorders>
              <w:right w:val="single" w:sz="4" w:space="0" w:color="auto"/>
            </w:tcBorders>
            <w:vAlign w:val="center"/>
            <w:tcPrChange w:id="15980" w:author="Στάθης Καπ" w:date="2023-03-09T07:09:00Z">
              <w:tcPr>
                <w:tcW w:w="457" w:type="dxa"/>
                <w:gridSpan w:val="2"/>
                <w:tcBorders>
                  <w:bottom w:val="single" w:sz="4" w:space="0" w:color="auto"/>
                  <w:right w:val="single" w:sz="4" w:space="0" w:color="auto"/>
                </w:tcBorders>
                <w:vAlign w:val="center"/>
              </w:tcPr>
            </w:tcPrChange>
          </w:tcPr>
          <w:p w14:paraId="69D0AFA9" w14:textId="04986C20" w:rsidR="00494D04" w:rsidRPr="007E0F91" w:rsidRDefault="00494D04" w:rsidP="00494D04">
            <w:pPr>
              <w:jc w:val="center"/>
              <w:rPr>
                <w:ins w:id="15981" w:author="Στάθης Καπ" w:date="2023-03-09T06:09:00Z"/>
                <w:sz w:val="16"/>
                <w:szCs w:val="16"/>
              </w:rPr>
            </w:pPr>
            <w:ins w:id="15982" w:author="Στάθης Καπ" w:date="2023-03-09T07:09:00Z">
              <w:r>
                <w:rPr>
                  <w:rFonts w:ascii="Calibri" w:hAnsi="Calibri" w:cs="Calibri"/>
                  <w:color w:val="000000"/>
                  <w:sz w:val="16"/>
                  <w:szCs w:val="16"/>
                </w:rPr>
                <w:t>54.98</w:t>
              </w:r>
            </w:ins>
          </w:p>
        </w:tc>
        <w:tc>
          <w:tcPr>
            <w:tcW w:w="453" w:type="dxa"/>
            <w:tcBorders>
              <w:left w:val="single" w:sz="4" w:space="0" w:color="auto"/>
            </w:tcBorders>
            <w:vAlign w:val="center"/>
            <w:tcPrChange w:id="15983" w:author="Στάθης Καπ" w:date="2023-03-09T07:09:00Z">
              <w:tcPr>
                <w:tcW w:w="453" w:type="dxa"/>
                <w:gridSpan w:val="2"/>
                <w:tcBorders>
                  <w:left w:val="single" w:sz="4" w:space="0" w:color="auto"/>
                  <w:bottom w:val="single" w:sz="4" w:space="0" w:color="auto"/>
                </w:tcBorders>
                <w:vAlign w:val="bottom"/>
              </w:tcPr>
            </w:tcPrChange>
          </w:tcPr>
          <w:p w14:paraId="05EFD5AB" w14:textId="409D66E5" w:rsidR="00494D04" w:rsidRPr="007E0F91" w:rsidRDefault="00494D04" w:rsidP="00494D04">
            <w:pPr>
              <w:jc w:val="center"/>
              <w:rPr>
                <w:ins w:id="15984" w:author="Στάθης Καπ" w:date="2023-03-09T06:09:00Z"/>
                <w:sz w:val="16"/>
                <w:szCs w:val="16"/>
              </w:rPr>
            </w:pPr>
            <w:ins w:id="15985" w:author="Στάθης Καπ" w:date="2023-03-09T07:09:00Z">
              <w:r>
                <w:rPr>
                  <w:rFonts w:ascii="Calibri" w:hAnsi="Calibri" w:cs="Calibri"/>
                  <w:color w:val="000000"/>
                  <w:sz w:val="16"/>
                  <w:szCs w:val="16"/>
                </w:rPr>
                <w:t>983</w:t>
              </w:r>
            </w:ins>
          </w:p>
        </w:tc>
        <w:tc>
          <w:tcPr>
            <w:tcW w:w="454" w:type="dxa"/>
            <w:vAlign w:val="center"/>
            <w:tcPrChange w:id="15986" w:author="Στάθης Καπ" w:date="2023-03-09T07:09:00Z">
              <w:tcPr>
                <w:tcW w:w="454" w:type="dxa"/>
                <w:gridSpan w:val="2"/>
                <w:tcBorders>
                  <w:bottom w:val="single" w:sz="4" w:space="0" w:color="auto"/>
                </w:tcBorders>
                <w:vAlign w:val="center"/>
              </w:tcPr>
            </w:tcPrChange>
          </w:tcPr>
          <w:p w14:paraId="5CE4AA7B" w14:textId="035951E5" w:rsidR="00494D04" w:rsidRPr="007E0F91" w:rsidRDefault="00494D04" w:rsidP="00494D04">
            <w:pPr>
              <w:jc w:val="center"/>
              <w:rPr>
                <w:ins w:id="15987" w:author="Στάθης Καπ" w:date="2023-03-09T06:09:00Z"/>
                <w:sz w:val="16"/>
                <w:szCs w:val="16"/>
              </w:rPr>
            </w:pPr>
            <w:ins w:id="15988" w:author="Στάθης Καπ" w:date="2023-03-09T07:09:00Z">
              <w:r>
                <w:rPr>
                  <w:rFonts w:ascii="Calibri" w:hAnsi="Calibri" w:cs="Calibri"/>
                  <w:color w:val="000000"/>
                  <w:sz w:val="16"/>
                  <w:szCs w:val="16"/>
                </w:rPr>
                <w:t>6.82</w:t>
              </w:r>
            </w:ins>
          </w:p>
        </w:tc>
        <w:tc>
          <w:tcPr>
            <w:tcW w:w="454" w:type="dxa"/>
            <w:vAlign w:val="center"/>
            <w:tcPrChange w:id="15989" w:author="Στάθης Καπ" w:date="2023-03-09T07:09:00Z">
              <w:tcPr>
                <w:tcW w:w="454" w:type="dxa"/>
                <w:gridSpan w:val="2"/>
                <w:tcBorders>
                  <w:bottom w:val="single" w:sz="4" w:space="0" w:color="auto"/>
                </w:tcBorders>
                <w:vAlign w:val="bottom"/>
              </w:tcPr>
            </w:tcPrChange>
          </w:tcPr>
          <w:p w14:paraId="4B6D14B6" w14:textId="77D47260" w:rsidR="00494D04" w:rsidRPr="007E0F91" w:rsidRDefault="00494D04" w:rsidP="00494D04">
            <w:pPr>
              <w:jc w:val="center"/>
              <w:rPr>
                <w:ins w:id="15990" w:author="Στάθης Καπ" w:date="2023-03-09T06:09:00Z"/>
                <w:sz w:val="16"/>
                <w:szCs w:val="16"/>
              </w:rPr>
            </w:pPr>
            <w:ins w:id="15991" w:author="Στάθης Καπ" w:date="2023-03-09T07:09:00Z">
              <w:r>
                <w:rPr>
                  <w:rFonts w:ascii="Calibri" w:hAnsi="Calibri" w:cs="Calibri"/>
                  <w:color w:val="000000"/>
                  <w:sz w:val="16"/>
                  <w:szCs w:val="16"/>
                </w:rPr>
                <w:t>0.264</w:t>
              </w:r>
            </w:ins>
          </w:p>
        </w:tc>
        <w:tc>
          <w:tcPr>
            <w:tcW w:w="454" w:type="dxa"/>
            <w:tcBorders>
              <w:right w:val="single" w:sz="4" w:space="0" w:color="auto"/>
            </w:tcBorders>
            <w:vAlign w:val="center"/>
            <w:tcPrChange w:id="15992" w:author="Στάθης Καπ" w:date="2023-03-09T07:09:00Z">
              <w:tcPr>
                <w:tcW w:w="454" w:type="dxa"/>
                <w:gridSpan w:val="2"/>
                <w:tcBorders>
                  <w:bottom w:val="single" w:sz="4" w:space="0" w:color="auto"/>
                  <w:right w:val="single" w:sz="4" w:space="0" w:color="auto"/>
                </w:tcBorders>
                <w:vAlign w:val="center"/>
              </w:tcPr>
            </w:tcPrChange>
          </w:tcPr>
          <w:p w14:paraId="32C076C4" w14:textId="2C34C0A4" w:rsidR="00494D04" w:rsidRPr="007E0F91" w:rsidRDefault="00494D04" w:rsidP="00494D04">
            <w:pPr>
              <w:jc w:val="center"/>
              <w:rPr>
                <w:ins w:id="15993" w:author="Στάθης Καπ" w:date="2023-03-09T06:09:00Z"/>
                <w:sz w:val="16"/>
                <w:szCs w:val="16"/>
              </w:rPr>
            </w:pPr>
            <w:ins w:id="15994" w:author="Στάθης Καπ" w:date="2023-03-09T07:09:00Z">
              <w:r>
                <w:rPr>
                  <w:rFonts w:ascii="Calibri" w:hAnsi="Calibri" w:cs="Calibri"/>
                  <w:color w:val="000000"/>
                  <w:sz w:val="16"/>
                  <w:szCs w:val="16"/>
                </w:rPr>
                <w:t>53.02</w:t>
              </w:r>
            </w:ins>
          </w:p>
        </w:tc>
        <w:tc>
          <w:tcPr>
            <w:tcW w:w="453" w:type="dxa"/>
            <w:tcBorders>
              <w:left w:val="single" w:sz="4" w:space="0" w:color="auto"/>
            </w:tcBorders>
            <w:vAlign w:val="center"/>
            <w:tcPrChange w:id="15995" w:author="Στάθης Καπ" w:date="2023-03-09T07:09:00Z">
              <w:tcPr>
                <w:tcW w:w="453" w:type="dxa"/>
                <w:gridSpan w:val="2"/>
                <w:tcBorders>
                  <w:left w:val="single" w:sz="4" w:space="0" w:color="auto"/>
                  <w:bottom w:val="single" w:sz="4" w:space="0" w:color="auto"/>
                </w:tcBorders>
                <w:vAlign w:val="bottom"/>
              </w:tcPr>
            </w:tcPrChange>
          </w:tcPr>
          <w:p w14:paraId="1C98FF38" w14:textId="6AF78B98" w:rsidR="00494D04" w:rsidRPr="007E0F91" w:rsidRDefault="00494D04" w:rsidP="00494D04">
            <w:pPr>
              <w:jc w:val="center"/>
              <w:rPr>
                <w:ins w:id="15996" w:author="Στάθης Καπ" w:date="2023-03-09T06:09:00Z"/>
                <w:sz w:val="16"/>
                <w:szCs w:val="16"/>
              </w:rPr>
            </w:pPr>
            <w:ins w:id="15997" w:author="Στάθης Καπ" w:date="2023-03-09T07:09:00Z">
              <w:r>
                <w:rPr>
                  <w:rFonts w:ascii="Calibri" w:hAnsi="Calibri" w:cs="Calibri"/>
                  <w:color w:val="000000"/>
                  <w:sz w:val="16"/>
                  <w:szCs w:val="16"/>
                </w:rPr>
                <w:t>981</w:t>
              </w:r>
            </w:ins>
          </w:p>
        </w:tc>
        <w:tc>
          <w:tcPr>
            <w:tcW w:w="454" w:type="dxa"/>
            <w:vAlign w:val="center"/>
            <w:tcPrChange w:id="15998" w:author="Στάθης Καπ" w:date="2023-03-09T07:09:00Z">
              <w:tcPr>
                <w:tcW w:w="454" w:type="dxa"/>
                <w:gridSpan w:val="2"/>
                <w:tcBorders>
                  <w:bottom w:val="single" w:sz="4" w:space="0" w:color="auto"/>
                </w:tcBorders>
                <w:vAlign w:val="center"/>
              </w:tcPr>
            </w:tcPrChange>
          </w:tcPr>
          <w:p w14:paraId="3483BBCB" w14:textId="3973710D" w:rsidR="00494D04" w:rsidRPr="007E0F91" w:rsidRDefault="00494D04" w:rsidP="00494D04">
            <w:pPr>
              <w:jc w:val="center"/>
              <w:rPr>
                <w:ins w:id="15999" w:author="Στάθης Καπ" w:date="2023-03-09T06:09:00Z"/>
                <w:sz w:val="16"/>
                <w:szCs w:val="16"/>
              </w:rPr>
            </w:pPr>
            <w:ins w:id="16000" w:author="Στάθης Καπ" w:date="2023-03-09T07:09:00Z">
              <w:r>
                <w:rPr>
                  <w:rFonts w:ascii="Calibri" w:hAnsi="Calibri" w:cs="Calibri"/>
                  <w:color w:val="000000"/>
                  <w:sz w:val="16"/>
                  <w:szCs w:val="16"/>
                </w:rPr>
                <w:t>7.01</w:t>
              </w:r>
            </w:ins>
          </w:p>
        </w:tc>
        <w:tc>
          <w:tcPr>
            <w:tcW w:w="454" w:type="dxa"/>
            <w:vAlign w:val="center"/>
            <w:tcPrChange w:id="16001" w:author="Στάθης Καπ" w:date="2023-03-09T07:09:00Z">
              <w:tcPr>
                <w:tcW w:w="454" w:type="dxa"/>
                <w:gridSpan w:val="2"/>
                <w:tcBorders>
                  <w:bottom w:val="single" w:sz="4" w:space="0" w:color="auto"/>
                </w:tcBorders>
                <w:vAlign w:val="bottom"/>
              </w:tcPr>
            </w:tcPrChange>
          </w:tcPr>
          <w:p w14:paraId="3CC83A48" w14:textId="4637625B" w:rsidR="00494D04" w:rsidRPr="007E0F91" w:rsidRDefault="00494D04" w:rsidP="00494D04">
            <w:pPr>
              <w:jc w:val="center"/>
              <w:rPr>
                <w:ins w:id="16002" w:author="Στάθης Καπ" w:date="2023-03-09T06:09:00Z"/>
                <w:sz w:val="16"/>
                <w:szCs w:val="16"/>
              </w:rPr>
            </w:pPr>
            <w:ins w:id="16003" w:author="Στάθης Καπ" w:date="2023-03-09T07:09:00Z">
              <w:r>
                <w:rPr>
                  <w:rFonts w:ascii="Calibri" w:hAnsi="Calibri" w:cs="Calibri"/>
                  <w:color w:val="000000"/>
                  <w:sz w:val="16"/>
                  <w:szCs w:val="16"/>
                </w:rPr>
                <w:t>0.234</w:t>
              </w:r>
            </w:ins>
          </w:p>
        </w:tc>
        <w:tc>
          <w:tcPr>
            <w:tcW w:w="461" w:type="dxa"/>
            <w:tcBorders>
              <w:right w:val="single" w:sz="4" w:space="0" w:color="auto"/>
            </w:tcBorders>
            <w:vAlign w:val="center"/>
            <w:tcPrChange w:id="16004" w:author="Στάθης Καπ" w:date="2023-03-09T07:09:00Z">
              <w:tcPr>
                <w:tcW w:w="461" w:type="dxa"/>
                <w:gridSpan w:val="2"/>
                <w:tcBorders>
                  <w:bottom w:val="single" w:sz="4" w:space="0" w:color="auto"/>
                  <w:right w:val="single" w:sz="4" w:space="0" w:color="auto"/>
                </w:tcBorders>
                <w:vAlign w:val="center"/>
              </w:tcPr>
            </w:tcPrChange>
          </w:tcPr>
          <w:p w14:paraId="6870A655" w14:textId="55C51B2B" w:rsidR="00494D04" w:rsidRPr="007E0F91" w:rsidRDefault="00494D04" w:rsidP="00494D04">
            <w:pPr>
              <w:jc w:val="center"/>
              <w:rPr>
                <w:ins w:id="16005" w:author="Στάθης Καπ" w:date="2023-03-09T06:09:00Z"/>
                <w:sz w:val="16"/>
                <w:szCs w:val="16"/>
              </w:rPr>
            </w:pPr>
            <w:ins w:id="16006" w:author="Στάθης Καπ" w:date="2023-03-09T07:09:00Z">
              <w:r>
                <w:rPr>
                  <w:rFonts w:ascii="Calibri" w:hAnsi="Calibri" w:cs="Calibri"/>
                  <w:color w:val="000000"/>
                  <w:sz w:val="16"/>
                  <w:szCs w:val="16"/>
                </w:rPr>
                <w:t>58.36</w:t>
              </w:r>
            </w:ins>
          </w:p>
        </w:tc>
      </w:tr>
      <w:tr w:rsidR="00494D04" w14:paraId="7E620C8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00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008" w:author="Στάθης Καπ" w:date="2023-03-09T06:09:00Z"/>
          <w:trPrChange w:id="1600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01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19AFEE3E" w14:textId="5EDAD0C2" w:rsidR="00494D04" w:rsidRPr="007E0F91" w:rsidRDefault="00494D04" w:rsidP="00494D04">
            <w:pPr>
              <w:jc w:val="center"/>
              <w:rPr>
                <w:ins w:id="16011" w:author="Στάθης Καπ" w:date="2023-03-09T06:09:00Z"/>
                <w:sz w:val="16"/>
                <w:szCs w:val="16"/>
              </w:rPr>
            </w:pPr>
            <w:ins w:id="16012" w:author="Στάθης Καπ" w:date="2023-03-09T06:09:00Z">
              <w:r w:rsidRPr="009861B1">
                <w:rPr>
                  <w:rFonts w:ascii="Calibri" w:hAnsi="Calibri" w:cs="Calibri"/>
                  <w:color w:val="000000"/>
                  <w:sz w:val="16"/>
                  <w:szCs w:val="16"/>
                </w:rPr>
                <w:t>r205</w:t>
              </w:r>
            </w:ins>
          </w:p>
        </w:tc>
        <w:tc>
          <w:tcPr>
            <w:tcW w:w="565" w:type="dxa"/>
            <w:tcBorders>
              <w:left w:val="single" w:sz="4" w:space="0" w:color="auto"/>
            </w:tcBorders>
            <w:vAlign w:val="center"/>
            <w:tcPrChange w:id="16013" w:author="Στάθης Καπ" w:date="2023-03-09T07:09:00Z">
              <w:tcPr>
                <w:tcW w:w="565" w:type="dxa"/>
                <w:gridSpan w:val="2"/>
                <w:tcBorders>
                  <w:left w:val="single" w:sz="4" w:space="0" w:color="auto"/>
                  <w:bottom w:val="single" w:sz="4" w:space="0" w:color="auto"/>
                </w:tcBorders>
              </w:tcPr>
            </w:tcPrChange>
          </w:tcPr>
          <w:p w14:paraId="0D537CFE" w14:textId="50C2E93A" w:rsidR="00494D04" w:rsidRPr="007E0F91" w:rsidRDefault="00494D04" w:rsidP="00494D04">
            <w:pPr>
              <w:jc w:val="center"/>
              <w:rPr>
                <w:ins w:id="16014" w:author="Στάθης Καπ" w:date="2023-03-09T06:09:00Z"/>
                <w:sz w:val="16"/>
                <w:szCs w:val="16"/>
              </w:rPr>
            </w:pPr>
            <w:ins w:id="16015" w:author="Στάθης Καπ" w:date="2023-03-09T07:09:00Z">
              <w:r>
                <w:rPr>
                  <w:rFonts w:ascii="Calibri" w:hAnsi="Calibri" w:cs="Calibri"/>
                  <w:color w:val="000000"/>
                  <w:sz w:val="16"/>
                  <w:szCs w:val="16"/>
                </w:rPr>
                <w:t>953</w:t>
              </w:r>
            </w:ins>
          </w:p>
        </w:tc>
        <w:tc>
          <w:tcPr>
            <w:tcW w:w="679" w:type="dxa"/>
            <w:tcBorders>
              <w:right w:val="single" w:sz="4" w:space="0" w:color="auto"/>
            </w:tcBorders>
            <w:vAlign w:val="center"/>
            <w:tcPrChange w:id="16016" w:author="Στάθης Καπ" w:date="2023-03-09T07:09:00Z">
              <w:tcPr>
                <w:tcW w:w="679" w:type="dxa"/>
                <w:gridSpan w:val="2"/>
                <w:tcBorders>
                  <w:bottom w:val="single" w:sz="4" w:space="0" w:color="auto"/>
                  <w:right w:val="single" w:sz="4" w:space="0" w:color="auto"/>
                </w:tcBorders>
              </w:tcPr>
            </w:tcPrChange>
          </w:tcPr>
          <w:p w14:paraId="56EEE627" w14:textId="4C027E81" w:rsidR="00494D04" w:rsidRPr="007E0F91" w:rsidRDefault="00494D04" w:rsidP="00494D04">
            <w:pPr>
              <w:jc w:val="center"/>
              <w:rPr>
                <w:ins w:id="16017" w:author="Στάθης Καπ" w:date="2023-03-09T06:09:00Z"/>
                <w:sz w:val="16"/>
                <w:szCs w:val="16"/>
              </w:rPr>
            </w:pPr>
            <w:ins w:id="16018" w:author="Στάθης Καπ" w:date="2023-03-09T07:09:00Z">
              <w:r>
                <w:rPr>
                  <w:rFonts w:ascii="Calibri" w:hAnsi="Calibri" w:cs="Calibri"/>
                  <w:color w:val="000000"/>
                  <w:sz w:val="16"/>
                  <w:szCs w:val="16"/>
                </w:rPr>
                <w:t>931</w:t>
              </w:r>
            </w:ins>
          </w:p>
        </w:tc>
        <w:tc>
          <w:tcPr>
            <w:tcW w:w="453" w:type="dxa"/>
            <w:tcBorders>
              <w:left w:val="single" w:sz="4" w:space="0" w:color="auto"/>
            </w:tcBorders>
            <w:vAlign w:val="center"/>
            <w:tcPrChange w:id="16019" w:author="Στάθης Καπ" w:date="2023-03-09T07:09:00Z">
              <w:tcPr>
                <w:tcW w:w="453" w:type="dxa"/>
                <w:gridSpan w:val="2"/>
                <w:tcBorders>
                  <w:left w:val="single" w:sz="4" w:space="0" w:color="auto"/>
                  <w:bottom w:val="single" w:sz="4" w:space="0" w:color="auto"/>
                </w:tcBorders>
                <w:vAlign w:val="bottom"/>
              </w:tcPr>
            </w:tcPrChange>
          </w:tcPr>
          <w:p w14:paraId="260043C1" w14:textId="43C9ED83" w:rsidR="00494D04" w:rsidRPr="007E0F91" w:rsidRDefault="00494D04" w:rsidP="00494D04">
            <w:pPr>
              <w:jc w:val="center"/>
              <w:rPr>
                <w:ins w:id="16020" w:author="Στάθης Καπ" w:date="2023-03-09T06:09:00Z"/>
                <w:sz w:val="16"/>
                <w:szCs w:val="16"/>
              </w:rPr>
            </w:pPr>
            <w:ins w:id="16021" w:author="Στάθης Καπ" w:date="2023-03-09T07:09:00Z">
              <w:r>
                <w:rPr>
                  <w:rFonts w:ascii="Calibri" w:hAnsi="Calibri" w:cs="Calibri"/>
                  <w:color w:val="000000"/>
                  <w:sz w:val="16"/>
                  <w:szCs w:val="16"/>
                </w:rPr>
                <w:t>885</w:t>
              </w:r>
            </w:ins>
          </w:p>
        </w:tc>
        <w:tc>
          <w:tcPr>
            <w:tcW w:w="708" w:type="dxa"/>
            <w:vAlign w:val="center"/>
            <w:tcPrChange w:id="16022" w:author="Στάθης Καπ" w:date="2023-03-09T07:09:00Z">
              <w:tcPr>
                <w:tcW w:w="708" w:type="dxa"/>
                <w:gridSpan w:val="2"/>
                <w:tcBorders>
                  <w:bottom w:val="single" w:sz="4" w:space="0" w:color="auto"/>
                </w:tcBorders>
                <w:vAlign w:val="center"/>
              </w:tcPr>
            </w:tcPrChange>
          </w:tcPr>
          <w:p w14:paraId="733417EE" w14:textId="66F5658C" w:rsidR="00494D04" w:rsidRPr="007E0F91" w:rsidRDefault="00494D04" w:rsidP="00494D04">
            <w:pPr>
              <w:jc w:val="center"/>
              <w:rPr>
                <w:ins w:id="16023" w:author="Στάθης Καπ" w:date="2023-03-09T06:09:00Z"/>
                <w:sz w:val="16"/>
                <w:szCs w:val="16"/>
              </w:rPr>
            </w:pPr>
            <w:ins w:id="16024" w:author="Στάθης Καπ" w:date="2023-03-09T07:09:00Z">
              <w:r>
                <w:rPr>
                  <w:rFonts w:ascii="Calibri" w:hAnsi="Calibri" w:cs="Calibri"/>
                  <w:color w:val="000000"/>
                  <w:sz w:val="16"/>
                  <w:szCs w:val="16"/>
                </w:rPr>
                <w:t>7.14</w:t>
              </w:r>
            </w:ins>
          </w:p>
        </w:tc>
        <w:tc>
          <w:tcPr>
            <w:tcW w:w="652" w:type="dxa"/>
            <w:tcBorders>
              <w:right w:val="single" w:sz="4" w:space="0" w:color="auto"/>
            </w:tcBorders>
            <w:vAlign w:val="center"/>
            <w:tcPrChange w:id="16025" w:author="Στάθης Καπ" w:date="2023-03-09T07:09:00Z">
              <w:tcPr>
                <w:tcW w:w="652" w:type="dxa"/>
                <w:gridSpan w:val="2"/>
                <w:tcBorders>
                  <w:bottom w:val="single" w:sz="4" w:space="0" w:color="auto"/>
                  <w:right w:val="single" w:sz="4" w:space="0" w:color="auto"/>
                </w:tcBorders>
                <w:vAlign w:val="bottom"/>
              </w:tcPr>
            </w:tcPrChange>
          </w:tcPr>
          <w:p w14:paraId="3086F6FB" w14:textId="5C34D285" w:rsidR="00494D04" w:rsidRPr="007E0F91" w:rsidRDefault="00494D04" w:rsidP="00494D04">
            <w:pPr>
              <w:jc w:val="center"/>
              <w:rPr>
                <w:ins w:id="16026" w:author="Στάθης Καπ" w:date="2023-03-09T06:09:00Z"/>
                <w:sz w:val="16"/>
                <w:szCs w:val="16"/>
              </w:rPr>
            </w:pPr>
            <w:ins w:id="16027" w:author="Στάθης Καπ" w:date="2023-03-09T07:09:00Z">
              <w:r>
                <w:rPr>
                  <w:rFonts w:ascii="Calibri" w:hAnsi="Calibri" w:cs="Calibri"/>
                  <w:color w:val="000000"/>
                  <w:sz w:val="16"/>
                  <w:szCs w:val="16"/>
                </w:rPr>
                <w:t>0.319</w:t>
              </w:r>
            </w:ins>
          </w:p>
        </w:tc>
        <w:tc>
          <w:tcPr>
            <w:tcW w:w="453" w:type="dxa"/>
            <w:tcBorders>
              <w:left w:val="single" w:sz="4" w:space="0" w:color="auto"/>
            </w:tcBorders>
            <w:vAlign w:val="center"/>
            <w:tcPrChange w:id="16028" w:author="Στάθης Καπ" w:date="2023-03-09T07:09:00Z">
              <w:tcPr>
                <w:tcW w:w="453" w:type="dxa"/>
                <w:gridSpan w:val="2"/>
                <w:tcBorders>
                  <w:left w:val="single" w:sz="4" w:space="0" w:color="auto"/>
                  <w:bottom w:val="single" w:sz="4" w:space="0" w:color="auto"/>
                </w:tcBorders>
                <w:vAlign w:val="bottom"/>
              </w:tcPr>
            </w:tcPrChange>
          </w:tcPr>
          <w:p w14:paraId="44BDB5DA" w14:textId="6AA0A6FD" w:rsidR="00494D04" w:rsidRPr="007E0F91" w:rsidRDefault="00494D04" w:rsidP="00494D04">
            <w:pPr>
              <w:jc w:val="center"/>
              <w:rPr>
                <w:ins w:id="16029" w:author="Στάθης Καπ" w:date="2023-03-09T06:09:00Z"/>
                <w:sz w:val="16"/>
                <w:szCs w:val="16"/>
              </w:rPr>
            </w:pPr>
            <w:ins w:id="16030" w:author="Στάθης Καπ" w:date="2023-03-09T07:09:00Z">
              <w:r>
                <w:rPr>
                  <w:rFonts w:ascii="Calibri" w:hAnsi="Calibri" w:cs="Calibri"/>
                  <w:color w:val="000000"/>
                  <w:sz w:val="16"/>
                  <w:szCs w:val="16"/>
                </w:rPr>
                <w:t>906</w:t>
              </w:r>
            </w:ins>
          </w:p>
        </w:tc>
        <w:tc>
          <w:tcPr>
            <w:tcW w:w="454" w:type="dxa"/>
            <w:vAlign w:val="center"/>
            <w:tcPrChange w:id="16031" w:author="Στάθης Καπ" w:date="2023-03-09T07:09:00Z">
              <w:tcPr>
                <w:tcW w:w="454" w:type="dxa"/>
                <w:gridSpan w:val="2"/>
                <w:tcBorders>
                  <w:bottom w:val="single" w:sz="4" w:space="0" w:color="auto"/>
                </w:tcBorders>
                <w:vAlign w:val="center"/>
              </w:tcPr>
            </w:tcPrChange>
          </w:tcPr>
          <w:p w14:paraId="3CF64EA7" w14:textId="34D7A66B" w:rsidR="00494D04" w:rsidRPr="007E0F91" w:rsidRDefault="00494D04" w:rsidP="00494D04">
            <w:pPr>
              <w:jc w:val="center"/>
              <w:rPr>
                <w:ins w:id="16032" w:author="Στάθης Καπ" w:date="2023-03-09T06:09:00Z"/>
                <w:sz w:val="16"/>
                <w:szCs w:val="16"/>
              </w:rPr>
            </w:pPr>
            <w:ins w:id="16033" w:author="Στάθης Καπ" w:date="2023-03-09T07:09:00Z">
              <w:r>
                <w:rPr>
                  <w:rFonts w:ascii="Calibri" w:hAnsi="Calibri" w:cs="Calibri"/>
                  <w:color w:val="000000"/>
                  <w:sz w:val="16"/>
                  <w:szCs w:val="16"/>
                </w:rPr>
                <w:t>-2.37</w:t>
              </w:r>
            </w:ins>
          </w:p>
        </w:tc>
        <w:tc>
          <w:tcPr>
            <w:tcW w:w="454" w:type="dxa"/>
            <w:vAlign w:val="center"/>
            <w:tcPrChange w:id="16034" w:author="Στάθης Καπ" w:date="2023-03-09T07:09:00Z">
              <w:tcPr>
                <w:tcW w:w="454" w:type="dxa"/>
                <w:gridSpan w:val="2"/>
                <w:tcBorders>
                  <w:bottom w:val="single" w:sz="4" w:space="0" w:color="auto"/>
                </w:tcBorders>
                <w:vAlign w:val="bottom"/>
              </w:tcPr>
            </w:tcPrChange>
          </w:tcPr>
          <w:p w14:paraId="50342A11" w14:textId="4B734364" w:rsidR="00494D04" w:rsidRPr="007E0F91" w:rsidRDefault="00494D04" w:rsidP="00494D04">
            <w:pPr>
              <w:jc w:val="center"/>
              <w:rPr>
                <w:ins w:id="16035" w:author="Στάθης Καπ" w:date="2023-03-09T06:09:00Z"/>
                <w:sz w:val="16"/>
                <w:szCs w:val="16"/>
              </w:rPr>
            </w:pPr>
            <w:ins w:id="16036" w:author="Στάθης Καπ" w:date="2023-03-09T07:09:00Z">
              <w:r>
                <w:rPr>
                  <w:rFonts w:ascii="Calibri" w:hAnsi="Calibri" w:cs="Calibri"/>
                  <w:color w:val="000000"/>
                  <w:sz w:val="16"/>
                  <w:szCs w:val="16"/>
                </w:rPr>
                <w:t>0.222</w:t>
              </w:r>
            </w:ins>
          </w:p>
        </w:tc>
        <w:tc>
          <w:tcPr>
            <w:tcW w:w="457" w:type="dxa"/>
            <w:tcBorders>
              <w:right w:val="single" w:sz="4" w:space="0" w:color="auto"/>
            </w:tcBorders>
            <w:vAlign w:val="center"/>
            <w:tcPrChange w:id="16037" w:author="Στάθης Καπ" w:date="2023-03-09T07:09:00Z">
              <w:tcPr>
                <w:tcW w:w="457" w:type="dxa"/>
                <w:gridSpan w:val="2"/>
                <w:tcBorders>
                  <w:bottom w:val="single" w:sz="4" w:space="0" w:color="auto"/>
                  <w:right w:val="single" w:sz="4" w:space="0" w:color="auto"/>
                </w:tcBorders>
                <w:vAlign w:val="center"/>
              </w:tcPr>
            </w:tcPrChange>
          </w:tcPr>
          <w:p w14:paraId="7C3EC05D" w14:textId="1FED3A0F" w:rsidR="00494D04" w:rsidRPr="007E0F91" w:rsidRDefault="00494D04" w:rsidP="00494D04">
            <w:pPr>
              <w:jc w:val="center"/>
              <w:rPr>
                <w:ins w:id="16038" w:author="Στάθης Καπ" w:date="2023-03-09T06:09:00Z"/>
                <w:sz w:val="16"/>
                <w:szCs w:val="16"/>
              </w:rPr>
            </w:pPr>
            <w:ins w:id="16039" w:author="Στάθης Καπ" w:date="2023-03-09T07:09:00Z">
              <w:r>
                <w:rPr>
                  <w:rFonts w:ascii="Calibri" w:hAnsi="Calibri" w:cs="Calibri"/>
                  <w:color w:val="000000"/>
                  <w:sz w:val="16"/>
                  <w:szCs w:val="16"/>
                </w:rPr>
                <w:t>30.41</w:t>
              </w:r>
            </w:ins>
          </w:p>
        </w:tc>
        <w:tc>
          <w:tcPr>
            <w:tcW w:w="453" w:type="dxa"/>
            <w:tcBorders>
              <w:left w:val="single" w:sz="4" w:space="0" w:color="auto"/>
            </w:tcBorders>
            <w:vAlign w:val="center"/>
            <w:tcPrChange w:id="16040" w:author="Στάθης Καπ" w:date="2023-03-09T07:09:00Z">
              <w:tcPr>
                <w:tcW w:w="453" w:type="dxa"/>
                <w:gridSpan w:val="2"/>
                <w:tcBorders>
                  <w:left w:val="single" w:sz="4" w:space="0" w:color="auto"/>
                  <w:bottom w:val="single" w:sz="4" w:space="0" w:color="auto"/>
                </w:tcBorders>
                <w:vAlign w:val="bottom"/>
              </w:tcPr>
            </w:tcPrChange>
          </w:tcPr>
          <w:p w14:paraId="0E66A919" w14:textId="22C9E7D5" w:rsidR="00494D04" w:rsidRPr="007E0F91" w:rsidRDefault="00494D04" w:rsidP="00494D04">
            <w:pPr>
              <w:jc w:val="center"/>
              <w:rPr>
                <w:ins w:id="16041" w:author="Στάθης Καπ" w:date="2023-03-09T06:09:00Z"/>
                <w:sz w:val="16"/>
                <w:szCs w:val="16"/>
              </w:rPr>
            </w:pPr>
            <w:ins w:id="16042" w:author="Στάθης Καπ" w:date="2023-03-09T07:09:00Z">
              <w:r>
                <w:rPr>
                  <w:rFonts w:ascii="Calibri" w:hAnsi="Calibri" w:cs="Calibri"/>
                  <w:color w:val="000000"/>
                  <w:sz w:val="16"/>
                  <w:szCs w:val="16"/>
                </w:rPr>
                <w:t>856</w:t>
              </w:r>
            </w:ins>
          </w:p>
        </w:tc>
        <w:tc>
          <w:tcPr>
            <w:tcW w:w="454" w:type="dxa"/>
            <w:vAlign w:val="center"/>
            <w:tcPrChange w:id="16043" w:author="Στάθης Καπ" w:date="2023-03-09T07:09:00Z">
              <w:tcPr>
                <w:tcW w:w="454" w:type="dxa"/>
                <w:gridSpan w:val="2"/>
                <w:tcBorders>
                  <w:bottom w:val="single" w:sz="4" w:space="0" w:color="auto"/>
                </w:tcBorders>
                <w:vAlign w:val="center"/>
              </w:tcPr>
            </w:tcPrChange>
          </w:tcPr>
          <w:p w14:paraId="1371DA8F" w14:textId="55160F24" w:rsidR="00494D04" w:rsidRPr="007E0F91" w:rsidRDefault="00494D04" w:rsidP="00494D04">
            <w:pPr>
              <w:jc w:val="center"/>
              <w:rPr>
                <w:ins w:id="16044" w:author="Στάθης Καπ" w:date="2023-03-09T06:09:00Z"/>
                <w:sz w:val="16"/>
                <w:szCs w:val="16"/>
              </w:rPr>
            </w:pPr>
            <w:ins w:id="16045" w:author="Στάθης Καπ" w:date="2023-03-09T07:09:00Z">
              <w:r>
                <w:rPr>
                  <w:rFonts w:ascii="Calibri" w:hAnsi="Calibri" w:cs="Calibri"/>
                  <w:color w:val="000000"/>
                  <w:sz w:val="16"/>
                  <w:szCs w:val="16"/>
                </w:rPr>
                <w:t>3.28</w:t>
              </w:r>
            </w:ins>
          </w:p>
        </w:tc>
        <w:tc>
          <w:tcPr>
            <w:tcW w:w="454" w:type="dxa"/>
            <w:vAlign w:val="center"/>
            <w:tcPrChange w:id="16046" w:author="Στάθης Καπ" w:date="2023-03-09T07:09:00Z">
              <w:tcPr>
                <w:tcW w:w="454" w:type="dxa"/>
                <w:gridSpan w:val="2"/>
                <w:tcBorders>
                  <w:bottom w:val="single" w:sz="4" w:space="0" w:color="auto"/>
                </w:tcBorders>
                <w:vAlign w:val="bottom"/>
              </w:tcPr>
            </w:tcPrChange>
          </w:tcPr>
          <w:p w14:paraId="11DA5573" w14:textId="6F43CC36" w:rsidR="00494D04" w:rsidRPr="007E0F91" w:rsidRDefault="00494D04" w:rsidP="00494D04">
            <w:pPr>
              <w:jc w:val="center"/>
              <w:rPr>
                <w:ins w:id="16047" w:author="Στάθης Καπ" w:date="2023-03-09T06:09:00Z"/>
                <w:sz w:val="16"/>
                <w:szCs w:val="16"/>
              </w:rPr>
            </w:pPr>
            <w:ins w:id="16048" w:author="Στάθης Καπ" w:date="2023-03-09T07:09:00Z">
              <w:r>
                <w:rPr>
                  <w:rFonts w:ascii="Calibri" w:hAnsi="Calibri" w:cs="Calibri"/>
                  <w:color w:val="000000"/>
                  <w:sz w:val="16"/>
                  <w:szCs w:val="16"/>
                </w:rPr>
                <w:t>0.259</w:t>
              </w:r>
            </w:ins>
          </w:p>
        </w:tc>
        <w:tc>
          <w:tcPr>
            <w:tcW w:w="454" w:type="dxa"/>
            <w:tcBorders>
              <w:right w:val="single" w:sz="4" w:space="0" w:color="auto"/>
            </w:tcBorders>
            <w:vAlign w:val="center"/>
            <w:tcPrChange w:id="16049" w:author="Στάθης Καπ" w:date="2023-03-09T07:09:00Z">
              <w:tcPr>
                <w:tcW w:w="454" w:type="dxa"/>
                <w:gridSpan w:val="2"/>
                <w:tcBorders>
                  <w:bottom w:val="single" w:sz="4" w:space="0" w:color="auto"/>
                  <w:right w:val="single" w:sz="4" w:space="0" w:color="auto"/>
                </w:tcBorders>
                <w:vAlign w:val="center"/>
              </w:tcPr>
            </w:tcPrChange>
          </w:tcPr>
          <w:p w14:paraId="000CEAC8" w14:textId="16FE2D14" w:rsidR="00494D04" w:rsidRPr="007E0F91" w:rsidRDefault="00494D04" w:rsidP="00494D04">
            <w:pPr>
              <w:jc w:val="center"/>
              <w:rPr>
                <w:ins w:id="16050" w:author="Στάθης Καπ" w:date="2023-03-09T06:09:00Z"/>
                <w:sz w:val="16"/>
                <w:szCs w:val="16"/>
              </w:rPr>
            </w:pPr>
            <w:ins w:id="16051" w:author="Στάθης Καπ" w:date="2023-03-09T07:09:00Z">
              <w:r>
                <w:rPr>
                  <w:rFonts w:ascii="Calibri" w:hAnsi="Calibri" w:cs="Calibri"/>
                  <w:color w:val="000000"/>
                  <w:sz w:val="16"/>
                  <w:szCs w:val="16"/>
                </w:rPr>
                <w:t>18.81</w:t>
              </w:r>
            </w:ins>
          </w:p>
        </w:tc>
        <w:tc>
          <w:tcPr>
            <w:tcW w:w="453" w:type="dxa"/>
            <w:tcBorders>
              <w:left w:val="single" w:sz="4" w:space="0" w:color="auto"/>
            </w:tcBorders>
            <w:vAlign w:val="center"/>
            <w:tcPrChange w:id="16052" w:author="Στάθης Καπ" w:date="2023-03-09T07:09:00Z">
              <w:tcPr>
                <w:tcW w:w="453" w:type="dxa"/>
                <w:gridSpan w:val="2"/>
                <w:tcBorders>
                  <w:left w:val="single" w:sz="4" w:space="0" w:color="auto"/>
                  <w:bottom w:val="single" w:sz="4" w:space="0" w:color="auto"/>
                </w:tcBorders>
                <w:vAlign w:val="bottom"/>
              </w:tcPr>
            </w:tcPrChange>
          </w:tcPr>
          <w:p w14:paraId="0A97B182" w14:textId="0E9CEC79" w:rsidR="00494D04" w:rsidRPr="007E0F91" w:rsidRDefault="00494D04" w:rsidP="00494D04">
            <w:pPr>
              <w:jc w:val="center"/>
              <w:rPr>
                <w:ins w:id="16053" w:author="Στάθης Καπ" w:date="2023-03-09T06:09:00Z"/>
                <w:sz w:val="16"/>
                <w:szCs w:val="16"/>
              </w:rPr>
            </w:pPr>
            <w:ins w:id="16054" w:author="Στάθης Καπ" w:date="2023-03-09T07:09:00Z">
              <w:r>
                <w:rPr>
                  <w:rFonts w:ascii="Calibri" w:hAnsi="Calibri" w:cs="Calibri"/>
                  <w:color w:val="000000"/>
                  <w:sz w:val="16"/>
                  <w:szCs w:val="16"/>
                </w:rPr>
                <w:t>862</w:t>
              </w:r>
            </w:ins>
          </w:p>
        </w:tc>
        <w:tc>
          <w:tcPr>
            <w:tcW w:w="454" w:type="dxa"/>
            <w:vAlign w:val="center"/>
            <w:tcPrChange w:id="16055" w:author="Στάθης Καπ" w:date="2023-03-09T07:09:00Z">
              <w:tcPr>
                <w:tcW w:w="454" w:type="dxa"/>
                <w:gridSpan w:val="2"/>
                <w:tcBorders>
                  <w:bottom w:val="single" w:sz="4" w:space="0" w:color="auto"/>
                </w:tcBorders>
                <w:vAlign w:val="center"/>
              </w:tcPr>
            </w:tcPrChange>
          </w:tcPr>
          <w:p w14:paraId="78817A34" w14:textId="6EB6B422" w:rsidR="00494D04" w:rsidRPr="007E0F91" w:rsidRDefault="00494D04" w:rsidP="00494D04">
            <w:pPr>
              <w:jc w:val="center"/>
              <w:rPr>
                <w:ins w:id="16056" w:author="Στάθης Καπ" w:date="2023-03-09T06:09:00Z"/>
                <w:sz w:val="16"/>
                <w:szCs w:val="16"/>
              </w:rPr>
            </w:pPr>
            <w:ins w:id="16057" w:author="Στάθης Καπ" w:date="2023-03-09T07:09:00Z">
              <w:r>
                <w:rPr>
                  <w:rFonts w:ascii="Calibri" w:hAnsi="Calibri" w:cs="Calibri"/>
                  <w:color w:val="000000"/>
                  <w:sz w:val="16"/>
                  <w:szCs w:val="16"/>
                </w:rPr>
                <w:t>2.6</w:t>
              </w:r>
            </w:ins>
          </w:p>
        </w:tc>
        <w:tc>
          <w:tcPr>
            <w:tcW w:w="454" w:type="dxa"/>
            <w:vAlign w:val="center"/>
            <w:tcPrChange w:id="16058" w:author="Στάθης Καπ" w:date="2023-03-09T07:09:00Z">
              <w:tcPr>
                <w:tcW w:w="454" w:type="dxa"/>
                <w:gridSpan w:val="2"/>
                <w:tcBorders>
                  <w:bottom w:val="single" w:sz="4" w:space="0" w:color="auto"/>
                </w:tcBorders>
                <w:vAlign w:val="bottom"/>
              </w:tcPr>
            </w:tcPrChange>
          </w:tcPr>
          <w:p w14:paraId="1A3A0A4F" w14:textId="3BF56CD6" w:rsidR="00494D04" w:rsidRPr="007E0F91" w:rsidRDefault="00494D04" w:rsidP="00494D04">
            <w:pPr>
              <w:jc w:val="center"/>
              <w:rPr>
                <w:ins w:id="16059" w:author="Στάθης Καπ" w:date="2023-03-09T06:09:00Z"/>
                <w:sz w:val="16"/>
                <w:szCs w:val="16"/>
              </w:rPr>
            </w:pPr>
            <w:ins w:id="16060" w:author="Στάθης Καπ" w:date="2023-03-09T07:09:00Z">
              <w:r>
                <w:rPr>
                  <w:rFonts w:ascii="Calibri" w:hAnsi="Calibri" w:cs="Calibri"/>
                  <w:color w:val="000000"/>
                  <w:sz w:val="16"/>
                  <w:szCs w:val="16"/>
                </w:rPr>
                <w:t>0.238</w:t>
              </w:r>
            </w:ins>
          </w:p>
        </w:tc>
        <w:tc>
          <w:tcPr>
            <w:tcW w:w="461" w:type="dxa"/>
            <w:tcBorders>
              <w:right w:val="single" w:sz="4" w:space="0" w:color="auto"/>
            </w:tcBorders>
            <w:vAlign w:val="center"/>
            <w:tcPrChange w:id="16061" w:author="Στάθης Καπ" w:date="2023-03-09T07:09:00Z">
              <w:tcPr>
                <w:tcW w:w="461" w:type="dxa"/>
                <w:gridSpan w:val="2"/>
                <w:tcBorders>
                  <w:bottom w:val="single" w:sz="4" w:space="0" w:color="auto"/>
                  <w:right w:val="single" w:sz="4" w:space="0" w:color="auto"/>
                </w:tcBorders>
                <w:vAlign w:val="center"/>
              </w:tcPr>
            </w:tcPrChange>
          </w:tcPr>
          <w:p w14:paraId="3FAA2BE0" w14:textId="515D10A7" w:rsidR="00494D04" w:rsidRPr="007E0F91" w:rsidRDefault="00494D04" w:rsidP="00494D04">
            <w:pPr>
              <w:jc w:val="center"/>
              <w:rPr>
                <w:ins w:id="16062" w:author="Στάθης Καπ" w:date="2023-03-09T06:09:00Z"/>
                <w:sz w:val="16"/>
                <w:szCs w:val="16"/>
              </w:rPr>
            </w:pPr>
            <w:ins w:id="16063" w:author="Στάθης Καπ" w:date="2023-03-09T07:09:00Z">
              <w:r>
                <w:rPr>
                  <w:rFonts w:ascii="Calibri" w:hAnsi="Calibri" w:cs="Calibri"/>
                  <w:color w:val="000000"/>
                  <w:sz w:val="16"/>
                  <w:szCs w:val="16"/>
                </w:rPr>
                <w:t>25.39</w:t>
              </w:r>
            </w:ins>
          </w:p>
        </w:tc>
      </w:tr>
      <w:tr w:rsidR="00494D04" w14:paraId="28C3DD2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06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065" w:author="Στάθης Καπ" w:date="2023-03-09T06:09:00Z"/>
          <w:trPrChange w:id="1606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06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5B3F101" w14:textId="0B877EF1" w:rsidR="00494D04" w:rsidRPr="007E0F91" w:rsidRDefault="00494D04" w:rsidP="00494D04">
            <w:pPr>
              <w:jc w:val="center"/>
              <w:rPr>
                <w:ins w:id="16068" w:author="Στάθης Καπ" w:date="2023-03-09T06:09:00Z"/>
                <w:sz w:val="16"/>
                <w:szCs w:val="16"/>
              </w:rPr>
            </w:pPr>
            <w:ins w:id="16069" w:author="Στάθης Καπ" w:date="2023-03-09T06:09:00Z">
              <w:r w:rsidRPr="009861B1">
                <w:rPr>
                  <w:rFonts w:ascii="Calibri" w:hAnsi="Calibri" w:cs="Calibri"/>
                  <w:color w:val="000000"/>
                  <w:sz w:val="16"/>
                  <w:szCs w:val="16"/>
                </w:rPr>
                <w:t>r206</w:t>
              </w:r>
            </w:ins>
          </w:p>
        </w:tc>
        <w:tc>
          <w:tcPr>
            <w:tcW w:w="565" w:type="dxa"/>
            <w:tcBorders>
              <w:left w:val="single" w:sz="4" w:space="0" w:color="auto"/>
            </w:tcBorders>
            <w:vAlign w:val="center"/>
            <w:tcPrChange w:id="16070" w:author="Στάθης Καπ" w:date="2023-03-09T07:09:00Z">
              <w:tcPr>
                <w:tcW w:w="565" w:type="dxa"/>
                <w:gridSpan w:val="2"/>
                <w:tcBorders>
                  <w:left w:val="single" w:sz="4" w:space="0" w:color="auto"/>
                  <w:bottom w:val="single" w:sz="4" w:space="0" w:color="auto"/>
                </w:tcBorders>
              </w:tcPr>
            </w:tcPrChange>
          </w:tcPr>
          <w:p w14:paraId="433196DE" w14:textId="1F320F52" w:rsidR="00494D04" w:rsidRPr="007E0F91" w:rsidRDefault="00494D04" w:rsidP="00494D04">
            <w:pPr>
              <w:jc w:val="center"/>
              <w:rPr>
                <w:ins w:id="16071" w:author="Στάθης Καπ" w:date="2023-03-09T06:09:00Z"/>
                <w:sz w:val="16"/>
                <w:szCs w:val="16"/>
              </w:rPr>
            </w:pPr>
            <w:ins w:id="16072" w:author="Στάθης Καπ" w:date="2023-03-09T07:09:00Z">
              <w:r>
                <w:rPr>
                  <w:rFonts w:ascii="Calibri" w:hAnsi="Calibri" w:cs="Calibri"/>
                  <w:color w:val="000000"/>
                  <w:sz w:val="16"/>
                  <w:szCs w:val="16"/>
                </w:rPr>
                <w:t>1032</w:t>
              </w:r>
            </w:ins>
          </w:p>
        </w:tc>
        <w:tc>
          <w:tcPr>
            <w:tcW w:w="679" w:type="dxa"/>
            <w:tcBorders>
              <w:right w:val="single" w:sz="4" w:space="0" w:color="auto"/>
            </w:tcBorders>
            <w:vAlign w:val="center"/>
            <w:tcPrChange w:id="16073" w:author="Στάθης Καπ" w:date="2023-03-09T07:09:00Z">
              <w:tcPr>
                <w:tcW w:w="679" w:type="dxa"/>
                <w:gridSpan w:val="2"/>
                <w:tcBorders>
                  <w:bottom w:val="single" w:sz="4" w:space="0" w:color="auto"/>
                  <w:right w:val="single" w:sz="4" w:space="0" w:color="auto"/>
                </w:tcBorders>
              </w:tcPr>
            </w:tcPrChange>
          </w:tcPr>
          <w:p w14:paraId="6075A4E1" w14:textId="5130034D" w:rsidR="00494D04" w:rsidRPr="007E0F91" w:rsidRDefault="00494D04" w:rsidP="00494D04">
            <w:pPr>
              <w:jc w:val="center"/>
              <w:rPr>
                <w:ins w:id="16074" w:author="Στάθης Καπ" w:date="2023-03-09T06:09:00Z"/>
                <w:sz w:val="16"/>
                <w:szCs w:val="16"/>
              </w:rPr>
            </w:pPr>
            <w:ins w:id="16075" w:author="Στάθης Καπ" w:date="2023-03-09T07:09:00Z">
              <w:r>
                <w:rPr>
                  <w:rFonts w:ascii="Calibri" w:hAnsi="Calibri" w:cs="Calibri"/>
                  <w:color w:val="000000"/>
                  <w:sz w:val="16"/>
                  <w:szCs w:val="16"/>
                </w:rPr>
                <w:t>996</w:t>
              </w:r>
            </w:ins>
          </w:p>
        </w:tc>
        <w:tc>
          <w:tcPr>
            <w:tcW w:w="453" w:type="dxa"/>
            <w:tcBorders>
              <w:left w:val="single" w:sz="4" w:space="0" w:color="auto"/>
            </w:tcBorders>
            <w:vAlign w:val="center"/>
            <w:tcPrChange w:id="16076" w:author="Στάθης Καπ" w:date="2023-03-09T07:09:00Z">
              <w:tcPr>
                <w:tcW w:w="453" w:type="dxa"/>
                <w:gridSpan w:val="2"/>
                <w:tcBorders>
                  <w:left w:val="single" w:sz="4" w:space="0" w:color="auto"/>
                  <w:bottom w:val="single" w:sz="4" w:space="0" w:color="auto"/>
                </w:tcBorders>
                <w:vAlign w:val="bottom"/>
              </w:tcPr>
            </w:tcPrChange>
          </w:tcPr>
          <w:p w14:paraId="1C432A9A" w14:textId="7EFC96BB" w:rsidR="00494D04" w:rsidRPr="007E0F91" w:rsidRDefault="00494D04" w:rsidP="00494D04">
            <w:pPr>
              <w:jc w:val="center"/>
              <w:rPr>
                <w:ins w:id="16077" w:author="Στάθης Καπ" w:date="2023-03-09T06:09:00Z"/>
                <w:sz w:val="16"/>
                <w:szCs w:val="16"/>
              </w:rPr>
            </w:pPr>
            <w:ins w:id="16078" w:author="Στάθης Καπ" w:date="2023-03-09T07:09:00Z">
              <w:r>
                <w:rPr>
                  <w:rFonts w:ascii="Calibri" w:hAnsi="Calibri" w:cs="Calibri"/>
                  <w:color w:val="000000"/>
                  <w:sz w:val="16"/>
                  <w:szCs w:val="16"/>
                </w:rPr>
                <w:t>961</w:t>
              </w:r>
            </w:ins>
          </w:p>
        </w:tc>
        <w:tc>
          <w:tcPr>
            <w:tcW w:w="708" w:type="dxa"/>
            <w:vAlign w:val="center"/>
            <w:tcPrChange w:id="16079" w:author="Στάθης Καπ" w:date="2023-03-09T07:09:00Z">
              <w:tcPr>
                <w:tcW w:w="708" w:type="dxa"/>
                <w:gridSpan w:val="2"/>
                <w:tcBorders>
                  <w:bottom w:val="single" w:sz="4" w:space="0" w:color="auto"/>
                </w:tcBorders>
                <w:vAlign w:val="center"/>
              </w:tcPr>
            </w:tcPrChange>
          </w:tcPr>
          <w:p w14:paraId="57C607C6" w14:textId="2A2EF5FB" w:rsidR="00494D04" w:rsidRPr="007E0F91" w:rsidRDefault="00494D04" w:rsidP="00494D04">
            <w:pPr>
              <w:jc w:val="center"/>
              <w:rPr>
                <w:ins w:id="16080" w:author="Στάθης Καπ" w:date="2023-03-09T06:09:00Z"/>
                <w:sz w:val="16"/>
                <w:szCs w:val="16"/>
              </w:rPr>
            </w:pPr>
            <w:ins w:id="16081" w:author="Στάθης Καπ" w:date="2023-03-09T07:09:00Z">
              <w:r>
                <w:rPr>
                  <w:rFonts w:ascii="Calibri" w:hAnsi="Calibri" w:cs="Calibri"/>
                  <w:color w:val="000000"/>
                  <w:sz w:val="16"/>
                  <w:szCs w:val="16"/>
                </w:rPr>
                <w:t>6.88</w:t>
              </w:r>
            </w:ins>
          </w:p>
        </w:tc>
        <w:tc>
          <w:tcPr>
            <w:tcW w:w="652" w:type="dxa"/>
            <w:tcBorders>
              <w:right w:val="single" w:sz="4" w:space="0" w:color="auto"/>
            </w:tcBorders>
            <w:vAlign w:val="center"/>
            <w:tcPrChange w:id="16082" w:author="Στάθης Καπ" w:date="2023-03-09T07:09:00Z">
              <w:tcPr>
                <w:tcW w:w="652" w:type="dxa"/>
                <w:gridSpan w:val="2"/>
                <w:tcBorders>
                  <w:bottom w:val="single" w:sz="4" w:space="0" w:color="auto"/>
                  <w:right w:val="single" w:sz="4" w:space="0" w:color="auto"/>
                </w:tcBorders>
                <w:vAlign w:val="bottom"/>
              </w:tcPr>
            </w:tcPrChange>
          </w:tcPr>
          <w:p w14:paraId="632508C0" w14:textId="09D8A8E3" w:rsidR="00494D04" w:rsidRPr="007E0F91" w:rsidRDefault="00494D04" w:rsidP="00494D04">
            <w:pPr>
              <w:jc w:val="center"/>
              <w:rPr>
                <w:ins w:id="16083" w:author="Στάθης Καπ" w:date="2023-03-09T06:09:00Z"/>
                <w:sz w:val="16"/>
                <w:szCs w:val="16"/>
              </w:rPr>
            </w:pPr>
            <w:ins w:id="16084" w:author="Στάθης Καπ" w:date="2023-03-09T07:09:00Z">
              <w:r>
                <w:rPr>
                  <w:rFonts w:ascii="Calibri" w:hAnsi="Calibri" w:cs="Calibri"/>
                  <w:color w:val="000000"/>
                  <w:sz w:val="16"/>
                  <w:szCs w:val="16"/>
                </w:rPr>
                <w:t>0.5</w:t>
              </w:r>
            </w:ins>
          </w:p>
        </w:tc>
        <w:tc>
          <w:tcPr>
            <w:tcW w:w="453" w:type="dxa"/>
            <w:tcBorders>
              <w:left w:val="single" w:sz="4" w:space="0" w:color="auto"/>
            </w:tcBorders>
            <w:vAlign w:val="center"/>
            <w:tcPrChange w:id="16085" w:author="Στάθης Καπ" w:date="2023-03-09T07:09:00Z">
              <w:tcPr>
                <w:tcW w:w="453" w:type="dxa"/>
                <w:gridSpan w:val="2"/>
                <w:tcBorders>
                  <w:left w:val="single" w:sz="4" w:space="0" w:color="auto"/>
                  <w:bottom w:val="single" w:sz="4" w:space="0" w:color="auto"/>
                </w:tcBorders>
                <w:vAlign w:val="bottom"/>
              </w:tcPr>
            </w:tcPrChange>
          </w:tcPr>
          <w:p w14:paraId="1ECD9514" w14:textId="738B1A4B" w:rsidR="00494D04" w:rsidRPr="007E0F91" w:rsidRDefault="00494D04" w:rsidP="00494D04">
            <w:pPr>
              <w:jc w:val="center"/>
              <w:rPr>
                <w:ins w:id="16086" w:author="Στάθης Καπ" w:date="2023-03-09T06:09:00Z"/>
                <w:sz w:val="16"/>
                <w:szCs w:val="16"/>
              </w:rPr>
            </w:pPr>
            <w:ins w:id="16087" w:author="Στάθης Καπ" w:date="2023-03-09T07:09:00Z">
              <w:r>
                <w:rPr>
                  <w:rFonts w:ascii="Calibri" w:hAnsi="Calibri" w:cs="Calibri"/>
                  <w:color w:val="000000"/>
                  <w:sz w:val="16"/>
                  <w:szCs w:val="16"/>
                </w:rPr>
                <w:t>964</w:t>
              </w:r>
            </w:ins>
          </w:p>
        </w:tc>
        <w:tc>
          <w:tcPr>
            <w:tcW w:w="454" w:type="dxa"/>
            <w:vAlign w:val="center"/>
            <w:tcPrChange w:id="16088" w:author="Στάθης Καπ" w:date="2023-03-09T07:09:00Z">
              <w:tcPr>
                <w:tcW w:w="454" w:type="dxa"/>
                <w:gridSpan w:val="2"/>
                <w:tcBorders>
                  <w:bottom w:val="single" w:sz="4" w:space="0" w:color="auto"/>
                </w:tcBorders>
                <w:vAlign w:val="center"/>
              </w:tcPr>
            </w:tcPrChange>
          </w:tcPr>
          <w:p w14:paraId="4FDCE63F" w14:textId="5D0D38F8" w:rsidR="00494D04" w:rsidRPr="007E0F91" w:rsidRDefault="00494D04" w:rsidP="00494D04">
            <w:pPr>
              <w:jc w:val="center"/>
              <w:rPr>
                <w:ins w:id="16089" w:author="Στάθης Καπ" w:date="2023-03-09T06:09:00Z"/>
                <w:sz w:val="16"/>
                <w:szCs w:val="16"/>
              </w:rPr>
            </w:pPr>
            <w:ins w:id="16090" w:author="Στάθης Καπ" w:date="2023-03-09T07:09:00Z">
              <w:r>
                <w:rPr>
                  <w:rFonts w:ascii="Calibri" w:hAnsi="Calibri" w:cs="Calibri"/>
                  <w:color w:val="000000"/>
                  <w:sz w:val="16"/>
                  <w:szCs w:val="16"/>
                </w:rPr>
                <w:t>-0.31</w:t>
              </w:r>
            </w:ins>
          </w:p>
        </w:tc>
        <w:tc>
          <w:tcPr>
            <w:tcW w:w="454" w:type="dxa"/>
            <w:vAlign w:val="center"/>
            <w:tcPrChange w:id="16091" w:author="Στάθης Καπ" w:date="2023-03-09T07:09:00Z">
              <w:tcPr>
                <w:tcW w:w="454" w:type="dxa"/>
                <w:gridSpan w:val="2"/>
                <w:tcBorders>
                  <w:bottom w:val="single" w:sz="4" w:space="0" w:color="auto"/>
                </w:tcBorders>
                <w:vAlign w:val="bottom"/>
              </w:tcPr>
            </w:tcPrChange>
          </w:tcPr>
          <w:p w14:paraId="6879F1C0" w14:textId="029AD098" w:rsidR="00494D04" w:rsidRPr="007E0F91" w:rsidRDefault="00494D04" w:rsidP="00494D04">
            <w:pPr>
              <w:jc w:val="center"/>
              <w:rPr>
                <w:ins w:id="16092" w:author="Στάθης Καπ" w:date="2023-03-09T06:09:00Z"/>
                <w:sz w:val="16"/>
                <w:szCs w:val="16"/>
              </w:rPr>
            </w:pPr>
            <w:ins w:id="16093"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6094" w:author="Στάθης Καπ" w:date="2023-03-09T07:09:00Z">
              <w:tcPr>
                <w:tcW w:w="457" w:type="dxa"/>
                <w:gridSpan w:val="2"/>
                <w:tcBorders>
                  <w:bottom w:val="single" w:sz="4" w:space="0" w:color="auto"/>
                  <w:right w:val="single" w:sz="4" w:space="0" w:color="auto"/>
                </w:tcBorders>
                <w:vAlign w:val="center"/>
              </w:tcPr>
            </w:tcPrChange>
          </w:tcPr>
          <w:p w14:paraId="293C3E0D" w14:textId="084113C4" w:rsidR="00494D04" w:rsidRPr="007E0F91" w:rsidRDefault="00494D04" w:rsidP="00494D04">
            <w:pPr>
              <w:jc w:val="center"/>
              <w:rPr>
                <w:ins w:id="16095" w:author="Στάθης Καπ" w:date="2023-03-09T06:09:00Z"/>
                <w:sz w:val="16"/>
                <w:szCs w:val="16"/>
              </w:rPr>
            </w:pPr>
            <w:ins w:id="16096" w:author="Στάθης Καπ" w:date="2023-03-09T07:09:00Z">
              <w:r>
                <w:rPr>
                  <w:rFonts w:ascii="Calibri" w:hAnsi="Calibri" w:cs="Calibri"/>
                  <w:color w:val="000000"/>
                  <w:sz w:val="16"/>
                  <w:szCs w:val="16"/>
                </w:rPr>
                <w:t>25.2</w:t>
              </w:r>
            </w:ins>
          </w:p>
        </w:tc>
        <w:tc>
          <w:tcPr>
            <w:tcW w:w="453" w:type="dxa"/>
            <w:tcBorders>
              <w:left w:val="single" w:sz="4" w:space="0" w:color="auto"/>
            </w:tcBorders>
            <w:vAlign w:val="center"/>
            <w:tcPrChange w:id="16097" w:author="Στάθης Καπ" w:date="2023-03-09T07:09:00Z">
              <w:tcPr>
                <w:tcW w:w="453" w:type="dxa"/>
                <w:gridSpan w:val="2"/>
                <w:tcBorders>
                  <w:left w:val="single" w:sz="4" w:space="0" w:color="auto"/>
                  <w:bottom w:val="single" w:sz="4" w:space="0" w:color="auto"/>
                </w:tcBorders>
                <w:vAlign w:val="bottom"/>
              </w:tcPr>
            </w:tcPrChange>
          </w:tcPr>
          <w:p w14:paraId="07253066" w14:textId="69E18065" w:rsidR="00494D04" w:rsidRPr="007E0F91" w:rsidRDefault="00494D04" w:rsidP="00494D04">
            <w:pPr>
              <w:jc w:val="center"/>
              <w:rPr>
                <w:ins w:id="16098" w:author="Στάθης Καπ" w:date="2023-03-09T06:09:00Z"/>
                <w:sz w:val="16"/>
                <w:szCs w:val="16"/>
              </w:rPr>
            </w:pPr>
            <w:ins w:id="16099" w:author="Στάθης Καπ" w:date="2023-03-09T07:09:00Z">
              <w:r>
                <w:rPr>
                  <w:rFonts w:ascii="Calibri" w:hAnsi="Calibri" w:cs="Calibri"/>
                  <w:color w:val="000000"/>
                  <w:sz w:val="16"/>
                  <w:szCs w:val="16"/>
                </w:rPr>
                <w:t>958</w:t>
              </w:r>
            </w:ins>
          </w:p>
        </w:tc>
        <w:tc>
          <w:tcPr>
            <w:tcW w:w="454" w:type="dxa"/>
            <w:vAlign w:val="center"/>
            <w:tcPrChange w:id="16100" w:author="Στάθης Καπ" w:date="2023-03-09T07:09:00Z">
              <w:tcPr>
                <w:tcW w:w="454" w:type="dxa"/>
                <w:gridSpan w:val="2"/>
                <w:tcBorders>
                  <w:bottom w:val="single" w:sz="4" w:space="0" w:color="auto"/>
                </w:tcBorders>
                <w:vAlign w:val="center"/>
              </w:tcPr>
            </w:tcPrChange>
          </w:tcPr>
          <w:p w14:paraId="38BE6AF5" w14:textId="3AA88EEA" w:rsidR="00494D04" w:rsidRPr="007E0F91" w:rsidRDefault="00494D04" w:rsidP="00494D04">
            <w:pPr>
              <w:jc w:val="center"/>
              <w:rPr>
                <w:ins w:id="16101" w:author="Στάθης Καπ" w:date="2023-03-09T06:09:00Z"/>
                <w:sz w:val="16"/>
                <w:szCs w:val="16"/>
              </w:rPr>
            </w:pPr>
            <w:ins w:id="16102" w:author="Στάθης Καπ" w:date="2023-03-09T07:09:00Z">
              <w:r>
                <w:rPr>
                  <w:rFonts w:ascii="Calibri" w:hAnsi="Calibri" w:cs="Calibri"/>
                  <w:color w:val="000000"/>
                  <w:sz w:val="16"/>
                  <w:szCs w:val="16"/>
                </w:rPr>
                <w:t>0.31</w:t>
              </w:r>
            </w:ins>
          </w:p>
        </w:tc>
        <w:tc>
          <w:tcPr>
            <w:tcW w:w="454" w:type="dxa"/>
            <w:vAlign w:val="center"/>
            <w:tcPrChange w:id="16103" w:author="Στάθης Καπ" w:date="2023-03-09T07:09:00Z">
              <w:tcPr>
                <w:tcW w:w="454" w:type="dxa"/>
                <w:gridSpan w:val="2"/>
                <w:tcBorders>
                  <w:bottom w:val="single" w:sz="4" w:space="0" w:color="auto"/>
                </w:tcBorders>
                <w:vAlign w:val="bottom"/>
              </w:tcPr>
            </w:tcPrChange>
          </w:tcPr>
          <w:p w14:paraId="7C1A11CA" w14:textId="06F8139B" w:rsidR="00494D04" w:rsidRPr="007E0F91" w:rsidRDefault="00494D04" w:rsidP="00494D04">
            <w:pPr>
              <w:jc w:val="center"/>
              <w:rPr>
                <w:ins w:id="16104" w:author="Στάθης Καπ" w:date="2023-03-09T06:09:00Z"/>
                <w:sz w:val="16"/>
                <w:szCs w:val="16"/>
              </w:rPr>
            </w:pPr>
            <w:ins w:id="16105" w:author="Στάθης Καπ" w:date="2023-03-09T07:09:00Z">
              <w:r>
                <w:rPr>
                  <w:rFonts w:ascii="Calibri" w:hAnsi="Calibri" w:cs="Calibri"/>
                  <w:color w:val="000000"/>
                  <w:sz w:val="16"/>
                  <w:szCs w:val="16"/>
                </w:rPr>
                <w:t>0.676</w:t>
              </w:r>
            </w:ins>
          </w:p>
        </w:tc>
        <w:tc>
          <w:tcPr>
            <w:tcW w:w="454" w:type="dxa"/>
            <w:tcBorders>
              <w:right w:val="single" w:sz="4" w:space="0" w:color="auto"/>
            </w:tcBorders>
            <w:vAlign w:val="center"/>
            <w:tcPrChange w:id="16106" w:author="Στάθης Καπ" w:date="2023-03-09T07:09:00Z">
              <w:tcPr>
                <w:tcW w:w="454" w:type="dxa"/>
                <w:gridSpan w:val="2"/>
                <w:tcBorders>
                  <w:bottom w:val="single" w:sz="4" w:space="0" w:color="auto"/>
                  <w:right w:val="single" w:sz="4" w:space="0" w:color="auto"/>
                </w:tcBorders>
                <w:vAlign w:val="center"/>
              </w:tcPr>
            </w:tcPrChange>
          </w:tcPr>
          <w:p w14:paraId="0F297BF4" w14:textId="7614DAED" w:rsidR="00494D04" w:rsidRPr="007E0F91" w:rsidRDefault="00494D04" w:rsidP="00494D04">
            <w:pPr>
              <w:jc w:val="center"/>
              <w:rPr>
                <w:ins w:id="16107" w:author="Στάθης Καπ" w:date="2023-03-09T06:09:00Z"/>
                <w:sz w:val="16"/>
                <w:szCs w:val="16"/>
              </w:rPr>
            </w:pPr>
            <w:ins w:id="16108" w:author="Στάθης Καπ" w:date="2023-03-09T07:09:00Z">
              <w:r>
                <w:rPr>
                  <w:rFonts w:ascii="Calibri" w:hAnsi="Calibri" w:cs="Calibri"/>
                  <w:color w:val="000000"/>
                  <w:sz w:val="16"/>
                  <w:szCs w:val="16"/>
                </w:rPr>
                <w:t>-35.2</w:t>
              </w:r>
            </w:ins>
          </w:p>
        </w:tc>
        <w:tc>
          <w:tcPr>
            <w:tcW w:w="453" w:type="dxa"/>
            <w:tcBorders>
              <w:left w:val="single" w:sz="4" w:space="0" w:color="auto"/>
            </w:tcBorders>
            <w:vAlign w:val="center"/>
            <w:tcPrChange w:id="16109" w:author="Στάθης Καπ" w:date="2023-03-09T07:09:00Z">
              <w:tcPr>
                <w:tcW w:w="453" w:type="dxa"/>
                <w:gridSpan w:val="2"/>
                <w:tcBorders>
                  <w:left w:val="single" w:sz="4" w:space="0" w:color="auto"/>
                  <w:bottom w:val="single" w:sz="4" w:space="0" w:color="auto"/>
                </w:tcBorders>
                <w:vAlign w:val="bottom"/>
              </w:tcPr>
            </w:tcPrChange>
          </w:tcPr>
          <w:p w14:paraId="45850600" w14:textId="6ECCEEB9" w:rsidR="00494D04" w:rsidRPr="007E0F91" w:rsidRDefault="00494D04" w:rsidP="00494D04">
            <w:pPr>
              <w:jc w:val="center"/>
              <w:rPr>
                <w:ins w:id="16110" w:author="Στάθης Καπ" w:date="2023-03-09T06:09:00Z"/>
                <w:sz w:val="16"/>
                <w:szCs w:val="16"/>
              </w:rPr>
            </w:pPr>
            <w:ins w:id="16111" w:author="Στάθης Καπ" w:date="2023-03-09T07:09:00Z">
              <w:r>
                <w:rPr>
                  <w:rFonts w:ascii="Calibri" w:hAnsi="Calibri" w:cs="Calibri"/>
                  <w:color w:val="000000"/>
                  <w:sz w:val="16"/>
                  <w:szCs w:val="16"/>
                </w:rPr>
                <w:t>917</w:t>
              </w:r>
            </w:ins>
          </w:p>
        </w:tc>
        <w:tc>
          <w:tcPr>
            <w:tcW w:w="454" w:type="dxa"/>
            <w:vAlign w:val="center"/>
            <w:tcPrChange w:id="16112" w:author="Στάθης Καπ" w:date="2023-03-09T07:09:00Z">
              <w:tcPr>
                <w:tcW w:w="454" w:type="dxa"/>
                <w:gridSpan w:val="2"/>
                <w:tcBorders>
                  <w:bottom w:val="single" w:sz="4" w:space="0" w:color="auto"/>
                </w:tcBorders>
                <w:vAlign w:val="center"/>
              </w:tcPr>
            </w:tcPrChange>
          </w:tcPr>
          <w:p w14:paraId="1B43F6FC" w14:textId="5E17E234" w:rsidR="00494D04" w:rsidRPr="007E0F91" w:rsidRDefault="00494D04" w:rsidP="00494D04">
            <w:pPr>
              <w:jc w:val="center"/>
              <w:rPr>
                <w:ins w:id="16113" w:author="Στάθης Καπ" w:date="2023-03-09T06:09:00Z"/>
                <w:sz w:val="16"/>
                <w:szCs w:val="16"/>
              </w:rPr>
            </w:pPr>
            <w:ins w:id="16114" w:author="Στάθης Καπ" w:date="2023-03-09T07:09:00Z">
              <w:r>
                <w:rPr>
                  <w:rFonts w:ascii="Calibri" w:hAnsi="Calibri" w:cs="Calibri"/>
                  <w:color w:val="000000"/>
                  <w:sz w:val="16"/>
                  <w:szCs w:val="16"/>
                </w:rPr>
                <w:t>4.58</w:t>
              </w:r>
            </w:ins>
          </w:p>
        </w:tc>
        <w:tc>
          <w:tcPr>
            <w:tcW w:w="454" w:type="dxa"/>
            <w:vAlign w:val="center"/>
            <w:tcPrChange w:id="16115" w:author="Στάθης Καπ" w:date="2023-03-09T07:09:00Z">
              <w:tcPr>
                <w:tcW w:w="454" w:type="dxa"/>
                <w:gridSpan w:val="2"/>
                <w:tcBorders>
                  <w:bottom w:val="single" w:sz="4" w:space="0" w:color="auto"/>
                </w:tcBorders>
                <w:vAlign w:val="bottom"/>
              </w:tcPr>
            </w:tcPrChange>
          </w:tcPr>
          <w:p w14:paraId="1966D1E1" w14:textId="225E8053" w:rsidR="00494D04" w:rsidRPr="007E0F91" w:rsidRDefault="00494D04" w:rsidP="00494D04">
            <w:pPr>
              <w:jc w:val="center"/>
              <w:rPr>
                <w:ins w:id="16116" w:author="Στάθης Καπ" w:date="2023-03-09T06:09:00Z"/>
                <w:sz w:val="16"/>
                <w:szCs w:val="16"/>
              </w:rPr>
            </w:pPr>
            <w:ins w:id="16117" w:author="Στάθης Καπ" w:date="2023-03-09T07:09:00Z">
              <w:r>
                <w:rPr>
                  <w:rFonts w:ascii="Calibri" w:hAnsi="Calibri" w:cs="Calibri"/>
                  <w:color w:val="000000"/>
                  <w:sz w:val="16"/>
                  <w:szCs w:val="16"/>
                </w:rPr>
                <w:t>0.209</w:t>
              </w:r>
            </w:ins>
          </w:p>
        </w:tc>
        <w:tc>
          <w:tcPr>
            <w:tcW w:w="461" w:type="dxa"/>
            <w:tcBorders>
              <w:right w:val="single" w:sz="4" w:space="0" w:color="auto"/>
            </w:tcBorders>
            <w:vAlign w:val="center"/>
            <w:tcPrChange w:id="16118" w:author="Στάθης Καπ" w:date="2023-03-09T07:09:00Z">
              <w:tcPr>
                <w:tcW w:w="461" w:type="dxa"/>
                <w:gridSpan w:val="2"/>
                <w:tcBorders>
                  <w:bottom w:val="single" w:sz="4" w:space="0" w:color="auto"/>
                  <w:right w:val="single" w:sz="4" w:space="0" w:color="auto"/>
                </w:tcBorders>
                <w:vAlign w:val="center"/>
              </w:tcPr>
            </w:tcPrChange>
          </w:tcPr>
          <w:p w14:paraId="188E5E49" w14:textId="1E6DACFF" w:rsidR="00494D04" w:rsidRPr="007E0F91" w:rsidRDefault="00494D04" w:rsidP="00494D04">
            <w:pPr>
              <w:jc w:val="center"/>
              <w:rPr>
                <w:ins w:id="16119" w:author="Στάθης Καπ" w:date="2023-03-09T06:09:00Z"/>
                <w:sz w:val="16"/>
                <w:szCs w:val="16"/>
              </w:rPr>
            </w:pPr>
            <w:ins w:id="16120" w:author="Στάθης Καπ" w:date="2023-03-09T07:09:00Z">
              <w:r>
                <w:rPr>
                  <w:rFonts w:ascii="Calibri" w:hAnsi="Calibri" w:cs="Calibri"/>
                  <w:color w:val="000000"/>
                  <w:sz w:val="16"/>
                  <w:szCs w:val="16"/>
                </w:rPr>
                <w:t>58.2</w:t>
              </w:r>
            </w:ins>
          </w:p>
        </w:tc>
      </w:tr>
      <w:tr w:rsidR="00494D04" w14:paraId="39163C8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12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122" w:author="Στάθης Καπ" w:date="2023-03-09T06:09:00Z"/>
          <w:trPrChange w:id="1612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12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0B3E9C4" w14:textId="681D9C92" w:rsidR="00494D04" w:rsidRPr="007E0F91" w:rsidRDefault="00494D04" w:rsidP="00494D04">
            <w:pPr>
              <w:jc w:val="center"/>
              <w:rPr>
                <w:ins w:id="16125" w:author="Στάθης Καπ" w:date="2023-03-09T06:09:00Z"/>
                <w:sz w:val="16"/>
                <w:szCs w:val="16"/>
              </w:rPr>
            </w:pPr>
            <w:ins w:id="16126" w:author="Στάθης Καπ" w:date="2023-03-09T06:09:00Z">
              <w:r w:rsidRPr="009861B1">
                <w:rPr>
                  <w:rFonts w:ascii="Calibri" w:hAnsi="Calibri" w:cs="Calibri"/>
                  <w:color w:val="000000"/>
                  <w:sz w:val="16"/>
                  <w:szCs w:val="16"/>
                </w:rPr>
                <w:t>r207</w:t>
              </w:r>
            </w:ins>
          </w:p>
        </w:tc>
        <w:tc>
          <w:tcPr>
            <w:tcW w:w="565" w:type="dxa"/>
            <w:tcBorders>
              <w:left w:val="single" w:sz="4" w:space="0" w:color="auto"/>
            </w:tcBorders>
            <w:vAlign w:val="center"/>
            <w:tcPrChange w:id="16127" w:author="Στάθης Καπ" w:date="2023-03-09T07:09:00Z">
              <w:tcPr>
                <w:tcW w:w="565" w:type="dxa"/>
                <w:gridSpan w:val="2"/>
                <w:tcBorders>
                  <w:left w:val="single" w:sz="4" w:space="0" w:color="auto"/>
                  <w:bottom w:val="single" w:sz="4" w:space="0" w:color="auto"/>
                </w:tcBorders>
              </w:tcPr>
            </w:tcPrChange>
          </w:tcPr>
          <w:p w14:paraId="711BED8D" w14:textId="3E38979E" w:rsidR="00494D04" w:rsidRPr="007E0F91" w:rsidRDefault="00494D04" w:rsidP="00494D04">
            <w:pPr>
              <w:jc w:val="center"/>
              <w:rPr>
                <w:ins w:id="16128" w:author="Στάθης Καπ" w:date="2023-03-09T06:09:00Z"/>
                <w:sz w:val="16"/>
                <w:szCs w:val="16"/>
              </w:rPr>
            </w:pPr>
            <w:ins w:id="16129" w:author="Στάθης Καπ" w:date="2023-03-09T07:09:00Z">
              <w:r>
                <w:rPr>
                  <w:rFonts w:ascii="Calibri" w:hAnsi="Calibri" w:cs="Calibri"/>
                  <w:color w:val="000000"/>
                  <w:sz w:val="16"/>
                  <w:szCs w:val="16"/>
                </w:rPr>
                <w:t>1077</w:t>
              </w:r>
            </w:ins>
          </w:p>
        </w:tc>
        <w:tc>
          <w:tcPr>
            <w:tcW w:w="679" w:type="dxa"/>
            <w:tcBorders>
              <w:right w:val="single" w:sz="4" w:space="0" w:color="auto"/>
            </w:tcBorders>
            <w:vAlign w:val="center"/>
            <w:tcPrChange w:id="16130" w:author="Στάθης Καπ" w:date="2023-03-09T07:09:00Z">
              <w:tcPr>
                <w:tcW w:w="679" w:type="dxa"/>
                <w:gridSpan w:val="2"/>
                <w:tcBorders>
                  <w:bottom w:val="single" w:sz="4" w:space="0" w:color="auto"/>
                  <w:right w:val="single" w:sz="4" w:space="0" w:color="auto"/>
                </w:tcBorders>
              </w:tcPr>
            </w:tcPrChange>
          </w:tcPr>
          <w:p w14:paraId="577522E5" w14:textId="2DDB9502" w:rsidR="00494D04" w:rsidRPr="007E0F91" w:rsidRDefault="00494D04" w:rsidP="00494D04">
            <w:pPr>
              <w:jc w:val="center"/>
              <w:rPr>
                <w:ins w:id="16131" w:author="Στάθης Καπ" w:date="2023-03-09T06:09:00Z"/>
                <w:sz w:val="16"/>
                <w:szCs w:val="16"/>
              </w:rPr>
            </w:pPr>
            <w:ins w:id="16132" w:author="Στάθης Καπ" w:date="2023-03-09T07:09:00Z">
              <w:r>
                <w:rPr>
                  <w:rFonts w:ascii="Calibri" w:hAnsi="Calibri" w:cs="Calibri"/>
                  <w:color w:val="000000"/>
                  <w:sz w:val="16"/>
                  <w:szCs w:val="16"/>
                </w:rPr>
                <w:t>1038</w:t>
              </w:r>
            </w:ins>
          </w:p>
        </w:tc>
        <w:tc>
          <w:tcPr>
            <w:tcW w:w="453" w:type="dxa"/>
            <w:tcBorders>
              <w:left w:val="single" w:sz="4" w:space="0" w:color="auto"/>
            </w:tcBorders>
            <w:vAlign w:val="center"/>
            <w:tcPrChange w:id="16133" w:author="Στάθης Καπ" w:date="2023-03-09T07:09:00Z">
              <w:tcPr>
                <w:tcW w:w="453" w:type="dxa"/>
                <w:gridSpan w:val="2"/>
                <w:tcBorders>
                  <w:left w:val="single" w:sz="4" w:space="0" w:color="auto"/>
                  <w:bottom w:val="single" w:sz="4" w:space="0" w:color="auto"/>
                </w:tcBorders>
                <w:vAlign w:val="bottom"/>
              </w:tcPr>
            </w:tcPrChange>
          </w:tcPr>
          <w:p w14:paraId="43C8A1F4" w14:textId="27DA46AF" w:rsidR="00494D04" w:rsidRPr="007E0F91" w:rsidRDefault="00494D04" w:rsidP="00494D04">
            <w:pPr>
              <w:jc w:val="center"/>
              <w:rPr>
                <w:ins w:id="16134" w:author="Στάθης Καπ" w:date="2023-03-09T06:09:00Z"/>
                <w:sz w:val="16"/>
                <w:szCs w:val="16"/>
              </w:rPr>
            </w:pPr>
            <w:ins w:id="16135" w:author="Στάθης Καπ" w:date="2023-03-09T07:09:00Z">
              <w:r>
                <w:rPr>
                  <w:rFonts w:ascii="Calibri" w:hAnsi="Calibri" w:cs="Calibri"/>
                  <w:color w:val="000000"/>
                  <w:sz w:val="16"/>
                  <w:szCs w:val="16"/>
                </w:rPr>
                <w:t>1032</w:t>
              </w:r>
            </w:ins>
          </w:p>
        </w:tc>
        <w:tc>
          <w:tcPr>
            <w:tcW w:w="708" w:type="dxa"/>
            <w:vAlign w:val="center"/>
            <w:tcPrChange w:id="16136" w:author="Στάθης Καπ" w:date="2023-03-09T07:09:00Z">
              <w:tcPr>
                <w:tcW w:w="708" w:type="dxa"/>
                <w:gridSpan w:val="2"/>
                <w:tcBorders>
                  <w:bottom w:val="single" w:sz="4" w:space="0" w:color="auto"/>
                </w:tcBorders>
                <w:vAlign w:val="center"/>
              </w:tcPr>
            </w:tcPrChange>
          </w:tcPr>
          <w:p w14:paraId="02F9E3AA" w14:textId="6B303F38" w:rsidR="00494D04" w:rsidRPr="007E0F91" w:rsidRDefault="00494D04" w:rsidP="00494D04">
            <w:pPr>
              <w:jc w:val="center"/>
              <w:rPr>
                <w:ins w:id="16137" w:author="Στάθης Καπ" w:date="2023-03-09T06:09:00Z"/>
                <w:sz w:val="16"/>
                <w:szCs w:val="16"/>
              </w:rPr>
            </w:pPr>
            <w:ins w:id="16138" w:author="Στάθης Καπ" w:date="2023-03-09T07:09:00Z">
              <w:r>
                <w:rPr>
                  <w:rFonts w:ascii="Calibri" w:hAnsi="Calibri" w:cs="Calibri"/>
                  <w:color w:val="000000"/>
                  <w:sz w:val="16"/>
                  <w:szCs w:val="16"/>
                </w:rPr>
                <w:t>4.18</w:t>
              </w:r>
            </w:ins>
          </w:p>
        </w:tc>
        <w:tc>
          <w:tcPr>
            <w:tcW w:w="652" w:type="dxa"/>
            <w:tcBorders>
              <w:right w:val="single" w:sz="4" w:space="0" w:color="auto"/>
            </w:tcBorders>
            <w:vAlign w:val="center"/>
            <w:tcPrChange w:id="16139" w:author="Στάθης Καπ" w:date="2023-03-09T07:09:00Z">
              <w:tcPr>
                <w:tcW w:w="652" w:type="dxa"/>
                <w:gridSpan w:val="2"/>
                <w:tcBorders>
                  <w:bottom w:val="single" w:sz="4" w:space="0" w:color="auto"/>
                  <w:right w:val="single" w:sz="4" w:space="0" w:color="auto"/>
                </w:tcBorders>
                <w:vAlign w:val="bottom"/>
              </w:tcPr>
            </w:tcPrChange>
          </w:tcPr>
          <w:p w14:paraId="479F91F3" w14:textId="62BCCA4D" w:rsidR="00494D04" w:rsidRPr="007E0F91" w:rsidRDefault="00494D04" w:rsidP="00494D04">
            <w:pPr>
              <w:jc w:val="center"/>
              <w:rPr>
                <w:ins w:id="16140" w:author="Στάθης Καπ" w:date="2023-03-09T06:09:00Z"/>
                <w:sz w:val="16"/>
                <w:szCs w:val="16"/>
              </w:rPr>
            </w:pPr>
            <w:ins w:id="16141" w:author="Στάθης Καπ" w:date="2023-03-09T07:09:00Z">
              <w:r>
                <w:rPr>
                  <w:rFonts w:ascii="Calibri" w:hAnsi="Calibri" w:cs="Calibri"/>
                  <w:color w:val="000000"/>
                  <w:sz w:val="16"/>
                  <w:szCs w:val="16"/>
                </w:rPr>
                <w:t>0.736</w:t>
              </w:r>
            </w:ins>
          </w:p>
        </w:tc>
        <w:tc>
          <w:tcPr>
            <w:tcW w:w="453" w:type="dxa"/>
            <w:tcBorders>
              <w:left w:val="single" w:sz="4" w:space="0" w:color="auto"/>
            </w:tcBorders>
            <w:vAlign w:val="center"/>
            <w:tcPrChange w:id="16142" w:author="Στάθης Καπ" w:date="2023-03-09T07:09:00Z">
              <w:tcPr>
                <w:tcW w:w="453" w:type="dxa"/>
                <w:gridSpan w:val="2"/>
                <w:tcBorders>
                  <w:left w:val="single" w:sz="4" w:space="0" w:color="auto"/>
                  <w:bottom w:val="single" w:sz="4" w:space="0" w:color="auto"/>
                </w:tcBorders>
                <w:vAlign w:val="bottom"/>
              </w:tcPr>
            </w:tcPrChange>
          </w:tcPr>
          <w:p w14:paraId="4FAF0307" w14:textId="30B19BBE" w:rsidR="00494D04" w:rsidRPr="007E0F91" w:rsidRDefault="00494D04" w:rsidP="00494D04">
            <w:pPr>
              <w:jc w:val="center"/>
              <w:rPr>
                <w:ins w:id="16143" w:author="Στάθης Καπ" w:date="2023-03-09T06:09:00Z"/>
                <w:sz w:val="16"/>
                <w:szCs w:val="16"/>
              </w:rPr>
            </w:pPr>
            <w:ins w:id="16144" w:author="Στάθης Καπ" w:date="2023-03-09T07:09:00Z">
              <w:r>
                <w:rPr>
                  <w:rFonts w:ascii="Calibri" w:hAnsi="Calibri" w:cs="Calibri"/>
                  <w:color w:val="000000"/>
                  <w:sz w:val="16"/>
                  <w:szCs w:val="16"/>
                </w:rPr>
                <w:t>998</w:t>
              </w:r>
            </w:ins>
          </w:p>
        </w:tc>
        <w:tc>
          <w:tcPr>
            <w:tcW w:w="454" w:type="dxa"/>
            <w:vAlign w:val="center"/>
            <w:tcPrChange w:id="16145" w:author="Στάθης Καπ" w:date="2023-03-09T07:09:00Z">
              <w:tcPr>
                <w:tcW w:w="454" w:type="dxa"/>
                <w:gridSpan w:val="2"/>
                <w:tcBorders>
                  <w:bottom w:val="single" w:sz="4" w:space="0" w:color="auto"/>
                </w:tcBorders>
                <w:vAlign w:val="center"/>
              </w:tcPr>
            </w:tcPrChange>
          </w:tcPr>
          <w:p w14:paraId="0813F5AB" w14:textId="191C4588" w:rsidR="00494D04" w:rsidRPr="007E0F91" w:rsidRDefault="00494D04" w:rsidP="00494D04">
            <w:pPr>
              <w:jc w:val="center"/>
              <w:rPr>
                <w:ins w:id="16146" w:author="Στάθης Καπ" w:date="2023-03-09T06:09:00Z"/>
                <w:sz w:val="16"/>
                <w:szCs w:val="16"/>
              </w:rPr>
            </w:pPr>
            <w:ins w:id="16147" w:author="Στάθης Καπ" w:date="2023-03-09T07:09:00Z">
              <w:r>
                <w:rPr>
                  <w:rFonts w:ascii="Calibri" w:hAnsi="Calibri" w:cs="Calibri"/>
                  <w:color w:val="000000"/>
                  <w:sz w:val="16"/>
                  <w:szCs w:val="16"/>
                </w:rPr>
                <w:t>3.29</w:t>
              </w:r>
            </w:ins>
          </w:p>
        </w:tc>
        <w:tc>
          <w:tcPr>
            <w:tcW w:w="454" w:type="dxa"/>
            <w:vAlign w:val="center"/>
            <w:tcPrChange w:id="16148" w:author="Στάθης Καπ" w:date="2023-03-09T07:09:00Z">
              <w:tcPr>
                <w:tcW w:w="454" w:type="dxa"/>
                <w:gridSpan w:val="2"/>
                <w:tcBorders>
                  <w:bottom w:val="single" w:sz="4" w:space="0" w:color="auto"/>
                </w:tcBorders>
                <w:vAlign w:val="bottom"/>
              </w:tcPr>
            </w:tcPrChange>
          </w:tcPr>
          <w:p w14:paraId="00C45799" w14:textId="72988663" w:rsidR="00494D04" w:rsidRPr="007E0F91" w:rsidRDefault="00494D04" w:rsidP="00494D04">
            <w:pPr>
              <w:jc w:val="center"/>
              <w:rPr>
                <w:ins w:id="16149" w:author="Στάθης Καπ" w:date="2023-03-09T06:09:00Z"/>
                <w:sz w:val="16"/>
                <w:szCs w:val="16"/>
              </w:rPr>
            </w:pPr>
            <w:ins w:id="16150"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Change w:id="16151" w:author="Στάθης Καπ" w:date="2023-03-09T07:09:00Z">
              <w:tcPr>
                <w:tcW w:w="457" w:type="dxa"/>
                <w:gridSpan w:val="2"/>
                <w:tcBorders>
                  <w:bottom w:val="single" w:sz="4" w:space="0" w:color="auto"/>
                  <w:right w:val="single" w:sz="4" w:space="0" w:color="auto"/>
                </w:tcBorders>
                <w:vAlign w:val="center"/>
              </w:tcPr>
            </w:tcPrChange>
          </w:tcPr>
          <w:p w14:paraId="07613E16" w14:textId="6068872A" w:rsidR="00494D04" w:rsidRPr="007E0F91" w:rsidRDefault="00494D04" w:rsidP="00494D04">
            <w:pPr>
              <w:jc w:val="center"/>
              <w:rPr>
                <w:ins w:id="16152" w:author="Στάθης Καπ" w:date="2023-03-09T06:09:00Z"/>
                <w:sz w:val="16"/>
                <w:szCs w:val="16"/>
              </w:rPr>
            </w:pPr>
            <w:ins w:id="16153" w:author="Στάθης Καπ" w:date="2023-03-09T07:09:00Z">
              <w:r>
                <w:rPr>
                  <w:rFonts w:ascii="Calibri" w:hAnsi="Calibri" w:cs="Calibri"/>
                  <w:color w:val="000000"/>
                  <w:sz w:val="16"/>
                  <w:szCs w:val="16"/>
                </w:rPr>
                <w:t>69.29</w:t>
              </w:r>
            </w:ins>
          </w:p>
        </w:tc>
        <w:tc>
          <w:tcPr>
            <w:tcW w:w="453" w:type="dxa"/>
            <w:tcBorders>
              <w:left w:val="single" w:sz="4" w:space="0" w:color="auto"/>
            </w:tcBorders>
            <w:vAlign w:val="center"/>
            <w:tcPrChange w:id="16154" w:author="Στάθης Καπ" w:date="2023-03-09T07:09:00Z">
              <w:tcPr>
                <w:tcW w:w="453" w:type="dxa"/>
                <w:gridSpan w:val="2"/>
                <w:tcBorders>
                  <w:left w:val="single" w:sz="4" w:space="0" w:color="auto"/>
                  <w:bottom w:val="single" w:sz="4" w:space="0" w:color="auto"/>
                </w:tcBorders>
                <w:vAlign w:val="bottom"/>
              </w:tcPr>
            </w:tcPrChange>
          </w:tcPr>
          <w:p w14:paraId="389779A2" w14:textId="5F907D22" w:rsidR="00494D04" w:rsidRPr="007E0F91" w:rsidRDefault="00494D04" w:rsidP="00494D04">
            <w:pPr>
              <w:jc w:val="center"/>
              <w:rPr>
                <w:ins w:id="16155" w:author="Στάθης Καπ" w:date="2023-03-09T06:09:00Z"/>
                <w:sz w:val="16"/>
                <w:szCs w:val="16"/>
              </w:rPr>
            </w:pPr>
            <w:ins w:id="16156" w:author="Στάθης Καπ" w:date="2023-03-09T07:09:00Z">
              <w:r>
                <w:rPr>
                  <w:rFonts w:ascii="Calibri" w:hAnsi="Calibri" w:cs="Calibri"/>
                  <w:color w:val="000000"/>
                  <w:sz w:val="16"/>
                  <w:szCs w:val="16"/>
                </w:rPr>
                <w:t>995</w:t>
              </w:r>
            </w:ins>
          </w:p>
        </w:tc>
        <w:tc>
          <w:tcPr>
            <w:tcW w:w="454" w:type="dxa"/>
            <w:vAlign w:val="center"/>
            <w:tcPrChange w:id="16157" w:author="Στάθης Καπ" w:date="2023-03-09T07:09:00Z">
              <w:tcPr>
                <w:tcW w:w="454" w:type="dxa"/>
                <w:gridSpan w:val="2"/>
                <w:tcBorders>
                  <w:bottom w:val="single" w:sz="4" w:space="0" w:color="auto"/>
                </w:tcBorders>
                <w:vAlign w:val="center"/>
              </w:tcPr>
            </w:tcPrChange>
          </w:tcPr>
          <w:p w14:paraId="2621FE34" w14:textId="122379C5" w:rsidR="00494D04" w:rsidRPr="007E0F91" w:rsidRDefault="00494D04" w:rsidP="00494D04">
            <w:pPr>
              <w:jc w:val="center"/>
              <w:rPr>
                <w:ins w:id="16158" w:author="Στάθης Καπ" w:date="2023-03-09T06:09:00Z"/>
                <w:sz w:val="16"/>
                <w:szCs w:val="16"/>
              </w:rPr>
            </w:pPr>
            <w:ins w:id="16159" w:author="Στάθης Καπ" w:date="2023-03-09T07:09:00Z">
              <w:r>
                <w:rPr>
                  <w:rFonts w:ascii="Calibri" w:hAnsi="Calibri" w:cs="Calibri"/>
                  <w:color w:val="000000"/>
                  <w:sz w:val="16"/>
                  <w:szCs w:val="16"/>
                </w:rPr>
                <w:t>3.59</w:t>
              </w:r>
            </w:ins>
          </w:p>
        </w:tc>
        <w:tc>
          <w:tcPr>
            <w:tcW w:w="454" w:type="dxa"/>
            <w:vAlign w:val="center"/>
            <w:tcPrChange w:id="16160" w:author="Στάθης Καπ" w:date="2023-03-09T07:09:00Z">
              <w:tcPr>
                <w:tcW w:w="454" w:type="dxa"/>
                <w:gridSpan w:val="2"/>
                <w:tcBorders>
                  <w:bottom w:val="single" w:sz="4" w:space="0" w:color="auto"/>
                </w:tcBorders>
                <w:vAlign w:val="bottom"/>
              </w:tcPr>
            </w:tcPrChange>
          </w:tcPr>
          <w:p w14:paraId="0121D17C" w14:textId="73662987" w:rsidR="00494D04" w:rsidRPr="007E0F91" w:rsidRDefault="00494D04" w:rsidP="00494D04">
            <w:pPr>
              <w:jc w:val="center"/>
              <w:rPr>
                <w:ins w:id="16161" w:author="Στάθης Καπ" w:date="2023-03-09T06:09:00Z"/>
                <w:sz w:val="16"/>
                <w:szCs w:val="16"/>
              </w:rPr>
            </w:pPr>
            <w:ins w:id="16162" w:author="Στάθης Καπ" w:date="2023-03-09T07:09:00Z">
              <w:r>
                <w:rPr>
                  <w:rFonts w:ascii="Calibri" w:hAnsi="Calibri" w:cs="Calibri"/>
                  <w:color w:val="000000"/>
                  <w:sz w:val="16"/>
                  <w:szCs w:val="16"/>
                </w:rPr>
                <w:t>0.408</w:t>
              </w:r>
            </w:ins>
          </w:p>
        </w:tc>
        <w:tc>
          <w:tcPr>
            <w:tcW w:w="454" w:type="dxa"/>
            <w:tcBorders>
              <w:right w:val="single" w:sz="4" w:space="0" w:color="auto"/>
            </w:tcBorders>
            <w:vAlign w:val="center"/>
            <w:tcPrChange w:id="16163" w:author="Στάθης Καπ" w:date="2023-03-09T07:09:00Z">
              <w:tcPr>
                <w:tcW w:w="454" w:type="dxa"/>
                <w:gridSpan w:val="2"/>
                <w:tcBorders>
                  <w:bottom w:val="single" w:sz="4" w:space="0" w:color="auto"/>
                  <w:right w:val="single" w:sz="4" w:space="0" w:color="auto"/>
                </w:tcBorders>
                <w:vAlign w:val="center"/>
              </w:tcPr>
            </w:tcPrChange>
          </w:tcPr>
          <w:p w14:paraId="096E2531" w14:textId="31540F2A" w:rsidR="00494D04" w:rsidRPr="007E0F91" w:rsidRDefault="00494D04" w:rsidP="00494D04">
            <w:pPr>
              <w:jc w:val="center"/>
              <w:rPr>
                <w:ins w:id="16164" w:author="Στάθης Καπ" w:date="2023-03-09T06:09:00Z"/>
                <w:sz w:val="16"/>
                <w:szCs w:val="16"/>
              </w:rPr>
            </w:pPr>
            <w:ins w:id="16165" w:author="Στάθης Καπ" w:date="2023-03-09T07:09:00Z">
              <w:r>
                <w:rPr>
                  <w:rFonts w:ascii="Calibri" w:hAnsi="Calibri" w:cs="Calibri"/>
                  <w:color w:val="000000"/>
                  <w:sz w:val="16"/>
                  <w:szCs w:val="16"/>
                </w:rPr>
                <w:t>44.57</w:t>
              </w:r>
            </w:ins>
          </w:p>
        </w:tc>
        <w:tc>
          <w:tcPr>
            <w:tcW w:w="453" w:type="dxa"/>
            <w:tcBorders>
              <w:left w:val="single" w:sz="4" w:space="0" w:color="auto"/>
            </w:tcBorders>
            <w:vAlign w:val="center"/>
            <w:tcPrChange w:id="16166" w:author="Στάθης Καπ" w:date="2023-03-09T07:09:00Z">
              <w:tcPr>
                <w:tcW w:w="453" w:type="dxa"/>
                <w:gridSpan w:val="2"/>
                <w:tcBorders>
                  <w:left w:val="single" w:sz="4" w:space="0" w:color="auto"/>
                  <w:bottom w:val="single" w:sz="4" w:space="0" w:color="auto"/>
                </w:tcBorders>
                <w:vAlign w:val="bottom"/>
              </w:tcPr>
            </w:tcPrChange>
          </w:tcPr>
          <w:p w14:paraId="6195838B" w14:textId="3FFDF223" w:rsidR="00494D04" w:rsidRPr="007E0F91" w:rsidRDefault="00494D04" w:rsidP="00494D04">
            <w:pPr>
              <w:jc w:val="center"/>
              <w:rPr>
                <w:ins w:id="16167" w:author="Στάθης Καπ" w:date="2023-03-09T06:09:00Z"/>
                <w:sz w:val="16"/>
                <w:szCs w:val="16"/>
              </w:rPr>
            </w:pPr>
            <w:ins w:id="16168" w:author="Στάθης Καπ" w:date="2023-03-09T07:09:00Z">
              <w:r>
                <w:rPr>
                  <w:rFonts w:ascii="Calibri" w:hAnsi="Calibri" w:cs="Calibri"/>
                  <w:color w:val="000000"/>
                  <w:sz w:val="16"/>
                  <w:szCs w:val="16"/>
                </w:rPr>
                <w:t>944</w:t>
              </w:r>
            </w:ins>
          </w:p>
        </w:tc>
        <w:tc>
          <w:tcPr>
            <w:tcW w:w="454" w:type="dxa"/>
            <w:vAlign w:val="center"/>
            <w:tcPrChange w:id="16169" w:author="Στάθης Καπ" w:date="2023-03-09T07:09:00Z">
              <w:tcPr>
                <w:tcW w:w="454" w:type="dxa"/>
                <w:gridSpan w:val="2"/>
                <w:tcBorders>
                  <w:bottom w:val="single" w:sz="4" w:space="0" w:color="auto"/>
                </w:tcBorders>
                <w:vAlign w:val="center"/>
              </w:tcPr>
            </w:tcPrChange>
          </w:tcPr>
          <w:p w14:paraId="3FE4606C" w14:textId="6A6886AA" w:rsidR="00494D04" w:rsidRPr="007E0F91" w:rsidRDefault="00494D04" w:rsidP="00494D04">
            <w:pPr>
              <w:jc w:val="center"/>
              <w:rPr>
                <w:ins w:id="16170" w:author="Στάθης Καπ" w:date="2023-03-09T06:09:00Z"/>
                <w:sz w:val="16"/>
                <w:szCs w:val="16"/>
              </w:rPr>
            </w:pPr>
            <w:ins w:id="16171" w:author="Στάθης Καπ" w:date="2023-03-09T07:09:00Z">
              <w:r>
                <w:rPr>
                  <w:rFonts w:ascii="Calibri" w:hAnsi="Calibri" w:cs="Calibri"/>
                  <w:color w:val="000000"/>
                  <w:sz w:val="16"/>
                  <w:szCs w:val="16"/>
                </w:rPr>
                <w:t>8.53</w:t>
              </w:r>
            </w:ins>
          </w:p>
        </w:tc>
        <w:tc>
          <w:tcPr>
            <w:tcW w:w="454" w:type="dxa"/>
            <w:vAlign w:val="center"/>
            <w:tcPrChange w:id="16172" w:author="Στάθης Καπ" w:date="2023-03-09T07:09:00Z">
              <w:tcPr>
                <w:tcW w:w="454" w:type="dxa"/>
                <w:gridSpan w:val="2"/>
                <w:tcBorders>
                  <w:bottom w:val="single" w:sz="4" w:space="0" w:color="auto"/>
                </w:tcBorders>
                <w:vAlign w:val="bottom"/>
              </w:tcPr>
            </w:tcPrChange>
          </w:tcPr>
          <w:p w14:paraId="3753E733" w14:textId="5DF8C75C" w:rsidR="00494D04" w:rsidRPr="007E0F91" w:rsidRDefault="00494D04" w:rsidP="00494D04">
            <w:pPr>
              <w:jc w:val="center"/>
              <w:rPr>
                <w:ins w:id="16173" w:author="Στάθης Καπ" w:date="2023-03-09T06:09:00Z"/>
                <w:sz w:val="16"/>
                <w:szCs w:val="16"/>
              </w:rPr>
            </w:pPr>
            <w:ins w:id="16174" w:author="Στάθης Καπ" w:date="2023-03-09T07:09:00Z">
              <w:r>
                <w:rPr>
                  <w:rFonts w:ascii="Calibri" w:hAnsi="Calibri" w:cs="Calibri"/>
                  <w:color w:val="000000"/>
                  <w:sz w:val="16"/>
                  <w:szCs w:val="16"/>
                </w:rPr>
                <w:t>0.361</w:t>
              </w:r>
            </w:ins>
          </w:p>
        </w:tc>
        <w:tc>
          <w:tcPr>
            <w:tcW w:w="461" w:type="dxa"/>
            <w:tcBorders>
              <w:right w:val="single" w:sz="4" w:space="0" w:color="auto"/>
            </w:tcBorders>
            <w:vAlign w:val="center"/>
            <w:tcPrChange w:id="16175" w:author="Στάθης Καπ" w:date="2023-03-09T07:09:00Z">
              <w:tcPr>
                <w:tcW w:w="461" w:type="dxa"/>
                <w:gridSpan w:val="2"/>
                <w:tcBorders>
                  <w:bottom w:val="single" w:sz="4" w:space="0" w:color="auto"/>
                  <w:right w:val="single" w:sz="4" w:space="0" w:color="auto"/>
                </w:tcBorders>
                <w:vAlign w:val="center"/>
              </w:tcPr>
            </w:tcPrChange>
          </w:tcPr>
          <w:p w14:paraId="28D972CF" w14:textId="2C04F049" w:rsidR="00494D04" w:rsidRPr="007E0F91" w:rsidRDefault="00494D04" w:rsidP="00494D04">
            <w:pPr>
              <w:jc w:val="center"/>
              <w:rPr>
                <w:ins w:id="16176" w:author="Στάθης Καπ" w:date="2023-03-09T06:09:00Z"/>
                <w:sz w:val="16"/>
                <w:szCs w:val="16"/>
              </w:rPr>
            </w:pPr>
            <w:ins w:id="16177" w:author="Στάθης Καπ" w:date="2023-03-09T07:09:00Z">
              <w:r>
                <w:rPr>
                  <w:rFonts w:ascii="Calibri" w:hAnsi="Calibri" w:cs="Calibri"/>
                  <w:color w:val="000000"/>
                  <w:sz w:val="16"/>
                  <w:szCs w:val="16"/>
                </w:rPr>
                <w:t>50.95</w:t>
              </w:r>
            </w:ins>
          </w:p>
        </w:tc>
      </w:tr>
      <w:tr w:rsidR="00494D04" w14:paraId="21E73811"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17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179" w:author="Στάθης Καπ" w:date="2023-03-09T06:09:00Z"/>
          <w:trPrChange w:id="1618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18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DD7050E" w14:textId="530C6FA5" w:rsidR="00494D04" w:rsidRPr="007E0F91" w:rsidRDefault="00494D04" w:rsidP="00494D04">
            <w:pPr>
              <w:jc w:val="center"/>
              <w:rPr>
                <w:ins w:id="16182" w:author="Στάθης Καπ" w:date="2023-03-09T06:09:00Z"/>
                <w:sz w:val="16"/>
                <w:szCs w:val="16"/>
              </w:rPr>
            </w:pPr>
            <w:ins w:id="16183" w:author="Στάθης Καπ" w:date="2023-03-09T06:09:00Z">
              <w:r w:rsidRPr="009861B1">
                <w:rPr>
                  <w:rFonts w:ascii="Calibri" w:hAnsi="Calibri" w:cs="Calibri"/>
                  <w:color w:val="000000"/>
                  <w:sz w:val="16"/>
                  <w:szCs w:val="16"/>
                </w:rPr>
                <w:t>r208</w:t>
              </w:r>
            </w:ins>
          </w:p>
        </w:tc>
        <w:tc>
          <w:tcPr>
            <w:tcW w:w="565" w:type="dxa"/>
            <w:tcBorders>
              <w:left w:val="single" w:sz="4" w:space="0" w:color="auto"/>
            </w:tcBorders>
            <w:vAlign w:val="center"/>
            <w:tcPrChange w:id="16184" w:author="Στάθης Καπ" w:date="2023-03-09T07:09:00Z">
              <w:tcPr>
                <w:tcW w:w="565" w:type="dxa"/>
                <w:gridSpan w:val="2"/>
                <w:tcBorders>
                  <w:left w:val="single" w:sz="4" w:space="0" w:color="auto"/>
                  <w:bottom w:val="single" w:sz="4" w:space="0" w:color="auto"/>
                </w:tcBorders>
              </w:tcPr>
            </w:tcPrChange>
          </w:tcPr>
          <w:p w14:paraId="6CE9DD53" w14:textId="3E054187" w:rsidR="00494D04" w:rsidRPr="007E0F91" w:rsidRDefault="00494D04" w:rsidP="00494D04">
            <w:pPr>
              <w:jc w:val="center"/>
              <w:rPr>
                <w:ins w:id="16185" w:author="Στάθης Καπ" w:date="2023-03-09T06:09:00Z"/>
                <w:sz w:val="16"/>
                <w:szCs w:val="16"/>
              </w:rPr>
            </w:pPr>
            <w:ins w:id="16186" w:author="Στάθης Καπ" w:date="2023-03-09T07:09:00Z">
              <w:r>
                <w:rPr>
                  <w:rFonts w:ascii="Calibri" w:hAnsi="Calibri" w:cs="Calibri"/>
                  <w:color w:val="000000"/>
                  <w:sz w:val="16"/>
                  <w:szCs w:val="16"/>
                </w:rPr>
                <w:t>1118</w:t>
              </w:r>
            </w:ins>
          </w:p>
        </w:tc>
        <w:tc>
          <w:tcPr>
            <w:tcW w:w="679" w:type="dxa"/>
            <w:tcBorders>
              <w:right w:val="single" w:sz="4" w:space="0" w:color="auto"/>
            </w:tcBorders>
            <w:vAlign w:val="center"/>
            <w:tcPrChange w:id="16187" w:author="Στάθης Καπ" w:date="2023-03-09T07:09:00Z">
              <w:tcPr>
                <w:tcW w:w="679" w:type="dxa"/>
                <w:gridSpan w:val="2"/>
                <w:tcBorders>
                  <w:bottom w:val="single" w:sz="4" w:space="0" w:color="auto"/>
                  <w:right w:val="single" w:sz="4" w:space="0" w:color="auto"/>
                </w:tcBorders>
              </w:tcPr>
            </w:tcPrChange>
          </w:tcPr>
          <w:p w14:paraId="62DCA113" w14:textId="710E7F5B" w:rsidR="00494D04" w:rsidRPr="007E0F91" w:rsidRDefault="00494D04" w:rsidP="00494D04">
            <w:pPr>
              <w:jc w:val="center"/>
              <w:rPr>
                <w:ins w:id="16188" w:author="Στάθης Καπ" w:date="2023-03-09T06:09:00Z"/>
                <w:sz w:val="16"/>
                <w:szCs w:val="16"/>
              </w:rPr>
            </w:pPr>
            <w:ins w:id="16189" w:author="Στάθης Καπ" w:date="2023-03-09T07:09:00Z">
              <w:r>
                <w:rPr>
                  <w:rFonts w:ascii="Calibri" w:hAnsi="Calibri" w:cs="Calibri"/>
                  <w:color w:val="000000"/>
                  <w:sz w:val="16"/>
                  <w:szCs w:val="16"/>
                </w:rPr>
                <w:t>1069</w:t>
              </w:r>
            </w:ins>
          </w:p>
        </w:tc>
        <w:tc>
          <w:tcPr>
            <w:tcW w:w="453" w:type="dxa"/>
            <w:tcBorders>
              <w:left w:val="single" w:sz="4" w:space="0" w:color="auto"/>
            </w:tcBorders>
            <w:vAlign w:val="center"/>
            <w:tcPrChange w:id="16190" w:author="Στάθης Καπ" w:date="2023-03-09T07:09:00Z">
              <w:tcPr>
                <w:tcW w:w="453" w:type="dxa"/>
                <w:gridSpan w:val="2"/>
                <w:tcBorders>
                  <w:left w:val="single" w:sz="4" w:space="0" w:color="auto"/>
                  <w:bottom w:val="single" w:sz="4" w:space="0" w:color="auto"/>
                </w:tcBorders>
                <w:vAlign w:val="bottom"/>
              </w:tcPr>
            </w:tcPrChange>
          </w:tcPr>
          <w:p w14:paraId="451C53B5" w14:textId="21E40109" w:rsidR="00494D04" w:rsidRPr="007E0F91" w:rsidRDefault="00494D04" w:rsidP="00494D04">
            <w:pPr>
              <w:jc w:val="center"/>
              <w:rPr>
                <w:ins w:id="16191" w:author="Στάθης Καπ" w:date="2023-03-09T06:09:00Z"/>
                <w:sz w:val="16"/>
                <w:szCs w:val="16"/>
              </w:rPr>
            </w:pPr>
            <w:ins w:id="16192" w:author="Στάθης Καπ" w:date="2023-03-09T07:09:00Z">
              <w:r>
                <w:rPr>
                  <w:rFonts w:ascii="Calibri" w:hAnsi="Calibri" w:cs="Calibri"/>
                  <w:color w:val="000000"/>
                  <w:sz w:val="16"/>
                  <w:szCs w:val="16"/>
                </w:rPr>
                <w:t>1080</w:t>
              </w:r>
            </w:ins>
          </w:p>
        </w:tc>
        <w:tc>
          <w:tcPr>
            <w:tcW w:w="708" w:type="dxa"/>
            <w:vAlign w:val="center"/>
            <w:tcPrChange w:id="16193" w:author="Στάθης Καπ" w:date="2023-03-09T07:09:00Z">
              <w:tcPr>
                <w:tcW w:w="708" w:type="dxa"/>
                <w:gridSpan w:val="2"/>
                <w:tcBorders>
                  <w:bottom w:val="single" w:sz="4" w:space="0" w:color="auto"/>
                </w:tcBorders>
                <w:vAlign w:val="center"/>
              </w:tcPr>
            </w:tcPrChange>
          </w:tcPr>
          <w:p w14:paraId="6AC41F9E" w14:textId="388ACAFE" w:rsidR="00494D04" w:rsidRPr="007E0F91" w:rsidRDefault="00494D04" w:rsidP="00494D04">
            <w:pPr>
              <w:jc w:val="center"/>
              <w:rPr>
                <w:ins w:id="16194" w:author="Στάθης Καπ" w:date="2023-03-09T06:09:00Z"/>
                <w:sz w:val="16"/>
                <w:szCs w:val="16"/>
              </w:rPr>
            </w:pPr>
            <w:ins w:id="16195" w:author="Στάθης Καπ" w:date="2023-03-09T07:09:00Z">
              <w:r>
                <w:rPr>
                  <w:rFonts w:ascii="Calibri" w:hAnsi="Calibri" w:cs="Calibri"/>
                  <w:color w:val="000000"/>
                  <w:sz w:val="16"/>
                  <w:szCs w:val="16"/>
                </w:rPr>
                <w:t>3.4</w:t>
              </w:r>
            </w:ins>
          </w:p>
        </w:tc>
        <w:tc>
          <w:tcPr>
            <w:tcW w:w="652" w:type="dxa"/>
            <w:tcBorders>
              <w:right w:val="single" w:sz="4" w:space="0" w:color="auto"/>
            </w:tcBorders>
            <w:vAlign w:val="center"/>
            <w:tcPrChange w:id="16196" w:author="Στάθης Καπ" w:date="2023-03-09T07:09:00Z">
              <w:tcPr>
                <w:tcW w:w="652" w:type="dxa"/>
                <w:gridSpan w:val="2"/>
                <w:tcBorders>
                  <w:bottom w:val="single" w:sz="4" w:space="0" w:color="auto"/>
                  <w:right w:val="single" w:sz="4" w:space="0" w:color="auto"/>
                </w:tcBorders>
                <w:vAlign w:val="bottom"/>
              </w:tcPr>
            </w:tcPrChange>
          </w:tcPr>
          <w:p w14:paraId="00FDDA93" w14:textId="1EA5D7DB" w:rsidR="00494D04" w:rsidRPr="007E0F91" w:rsidRDefault="00494D04" w:rsidP="00494D04">
            <w:pPr>
              <w:jc w:val="center"/>
              <w:rPr>
                <w:ins w:id="16197" w:author="Στάθης Καπ" w:date="2023-03-09T06:09:00Z"/>
                <w:sz w:val="16"/>
                <w:szCs w:val="16"/>
              </w:rPr>
            </w:pPr>
            <w:ins w:id="16198" w:author="Στάθης Καπ" w:date="2023-03-09T07:09:00Z">
              <w:r>
                <w:rPr>
                  <w:rFonts w:ascii="Calibri" w:hAnsi="Calibri" w:cs="Calibri"/>
                  <w:color w:val="000000"/>
                  <w:sz w:val="16"/>
                  <w:szCs w:val="16"/>
                </w:rPr>
                <w:t>0.645</w:t>
              </w:r>
            </w:ins>
          </w:p>
        </w:tc>
        <w:tc>
          <w:tcPr>
            <w:tcW w:w="453" w:type="dxa"/>
            <w:tcBorders>
              <w:left w:val="single" w:sz="4" w:space="0" w:color="auto"/>
            </w:tcBorders>
            <w:vAlign w:val="center"/>
            <w:tcPrChange w:id="16199" w:author="Στάθης Καπ" w:date="2023-03-09T07:09:00Z">
              <w:tcPr>
                <w:tcW w:w="453" w:type="dxa"/>
                <w:gridSpan w:val="2"/>
                <w:tcBorders>
                  <w:left w:val="single" w:sz="4" w:space="0" w:color="auto"/>
                  <w:bottom w:val="single" w:sz="4" w:space="0" w:color="auto"/>
                </w:tcBorders>
                <w:vAlign w:val="bottom"/>
              </w:tcPr>
            </w:tcPrChange>
          </w:tcPr>
          <w:p w14:paraId="25B6FBB7" w14:textId="25A526AD" w:rsidR="00494D04" w:rsidRPr="007E0F91" w:rsidRDefault="00494D04" w:rsidP="00494D04">
            <w:pPr>
              <w:jc w:val="center"/>
              <w:rPr>
                <w:ins w:id="16200" w:author="Στάθης Καπ" w:date="2023-03-09T06:09:00Z"/>
                <w:sz w:val="16"/>
                <w:szCs w:val="16"/>
              </w:rPr>
            </w:pPr>
            <w:ins w:id="16201" w:author="Στάθης Καπ" w:date="2023-03-09T07:09:00Z">
              <w:r>
                <w:rPr>
                  <w:rFonts w:ascii="Calibri" w:hAnsi="Calibri" w:cs="Calibri"/>
                  <w:color w:val="000000"/>
                  <w:sz w:val="16"/>
                  <w:szCs w:val="16"/>
                </w:rPr>
                <w:t>1018</w:t>
              </w:r>
            </w:ins>
          </w:p>
        </w:tc>
        <w:tc>
          <w:tcPr>
            <w:tcW w:w="454" w:type="dxa"/>
            <w:vAlign w:val="center"/>
            <w:tcPrChange w:id="16202" w:author="Στάθης Καπ" w:date="2023-03-09T07:09:00Z">
              <w:tcPr>
                <w:tcW w:w="454" w:type="dxa"/>
                <w:gridSpan w:val="2"/>
                <w:tcBorders>
                  <w:bottom w:val="single" w:sz="4" w:space="0" w:color="auto"/>
                </w:tcBorders>
                <w:vAlign w:val="center"/>
              </w:tcPr>
            </w:tcPrChange>
          </w:tcPr>
          <w:p w14:paraId="77E36BCD" w14:textId="0C26BA78" w:rsidR="00494D04" w:rsidRPr="007E0F91" w:rsidRDefault="00494D04" w:rsidP="00494D04">
            <w:pPr>
              <w:jc w:val="center"/>
              <w:rPr>
                <w:ins w:id="16203" w:author="Στάθης Καπ" w:date="2023-03-09T06:09:00Z"/>
                <w:sz w:val="16"/>
                <w:szCs w:val="16"/>
              </w:rPr>
            </w:pPr>
            <w:ins w:id="16204" w:author="Στάθης Καπ" w:date="2023-03-09T07:09:00Z">
              <w:r>
                <w:rPr>
                  <w:rFonts w:ascii="Calibri" w:hAnsi="Calibri" w:cs="Calibri"/>
                  <w:color w:val="000000"/>
                  <w:sz w:val="16"/>
                  <w:szCs w:val="16"/>
                </w:rPr>
                <w:t>5.74</w:t>
              </w:r>
            </w:ins>
          </w:p>
        </w:tc>
        <w:tc>
          <w:tcPr>
            <w:tcW w:w="454" w:type="dxa"/>
            <w:vAlign w:val="center"/>
            <w:tcPrChange w:id="16205" w:author="Στάθης Καπ" w:date="2023-03-09T07:09:00Z">
              <w:tcPr>
                <w:tcW w:w="454" w:type="dxa"/>
                <w:gridSpan w:val="2"/>
                <w:tcBorders>
                  <w:bottom w:val="single" w:sz="4" w:space="0" w:color="auto"/>
                </w:tcBorders>
                <w:vAlign w:val="bottom"/>
              </w:tcPr>
            </w:tcPrChange>
          </w:tcPr>
          <w:p w14:paraId="6AAB9862" w14:textId="6E61593F" w:rsidR="00494D04" w:rsidRPr="007E0F91" w:rsidRDefault="00494D04" w:rsidP="00494D04">
            <w:pPr>
              <w:jc w:val="center"/>
              <w:rPr>
                <w:ins w:id="16206" w:author="Στάθης Καπ" w:date="2023-03-09T06:09:00Z"/>
                <w:sz w:val="16"/>
                <w:szCs w:val="16"/>
              </w:rPr>
            </w:pPr>
            <w:ins w:id="16207" w:author="Στάθης Καπ" w:date="2023-03-09T07:09:00Z">
              <w:r>
                <w:rPr>
                  <w:rFonts w:ascii="Calibri" w:hAnsi="Calibri" w:cs="Calibri"/>
                  <w:color w:val="000000"/>
                  <w:sz w:val="16"/>
                  <w:szCs w:val="16"/>
                </w:rPr>
                <w:t>0.311</w:t>
              </w:r>
            </w:ins>
          </w:p>
        </w:tc>
        <w:tc>
          <w:tcPr>
            <w:tcW w:w="457" w:type="dxa"/>
            <w:tcBorders>
              <w:right w:val="single" w:sz="4" w:space="0" w:color="auto"/>
            </w:tcBorders>
            <w:vAlign w:val="center"/>
            <w:tcPrChange w:id="16208" w:author="Στάθης Καπ" w:date="2023-03-09T07:09:00Z">
              <w:tcPr>
                <w:tcW w:w="457" w:type="dxa"/>
                <w:gridSpan w:val="2"/>
                <w:tcBorders>
                  <w:bottom w:val="single" w:sz="4" w:space="0" w:color="auto"/>
                  <w:right w:val="single" w:sz="4" w:space="0" w:color="auto"/>
                </w:tcBorders>
                <w:vAlign w:val="center"/>
              </w:tcPr>
            </w:tcPrChange>
          </w:tcPr>
          <w:p w14:paraId="5401E867" w14:textId="27A9BE39" w:rsidR="00494D04" w:rsidRPr="007E0F91" w:rsidRDefault="00494D04" w:rsidP="00494D04">
            <w:pPr>
              <w:jc w:val="center"/>
              <w:rPr>
                <w:ins w:id="16209" w:author="Στάθης Καπ" w:date="2023-03-09T06:09:00Z"/>
                <w:sz w:val="16"/>
                <w:szCs w:val="16"/>
              </w:rPr>
            </w:pPr>
            <w:ins w:id="16210" w:author="Στάθης Καπ" w:date="2023-03-09T07:09:00Z">
              <w:r>
                <w:rPr>
                  <w:rFonts w:ascii="Calibri" w:hAnsi="Calibri" w:cs="Calibri"/>
                  <w:color w:val="000000"/>
                  <w:sz w:val="16"/>
                  <w:szCs w:val="16"/>
                </w:rPr>
                <w:t>51.78</w:t>
              </w:r>
            </w:ins>
          </w:p>
        </w:tc>
        <w:tc>
          <w:tcPr>
            <w:tcW w:w="453" w:type="dxa"/>
            <w:tcBorders>
              <w:left w:val="single" w:sz="4" w:space="0" w:color="auto"/>
            </w:tcBorders>
            <w:vAlign w:val="center"/>
            <w:tcPrChange w:id="16211" w:author="Στάθης Καπ" w:date="2023-03-09T07:09:00Z">
              <w:tcPr>
                <w:tcW w:w="453" w:type="dxa"/>
                <w:gridSpan w:val="2"/>
                <w:tcBorders>
                  <w:left w:val="single" w:sz="4" w:space="0" w:color="auto"/>
                  <w:bottom w:val="single" w:sz="4" w:space="0" w:color="auto"/>
                </w:tcBorders>
                <w:vAlign w:val="bottom"/>
              </w:tcPr>
            </w:tcPrChange>
          </w:tcPr>
          <w:p w14:paraId="683D9A79" w14:textId="54AD6127" w:rsidR="00494D04" w:rsidRPr="007E0F91" w:rsidRDefault="00494D04" w:rsidP="00494D04">
            <w:pPr>
              <w:jc w:val="center"/>
              <w:rPr>
                <w:ins w:id="16212" w:author="Στάθης Καπ" w:date="2023-03-09T06:09:00Z"/>
                <w:sz w:val="16"/>
                <w:szCs w:val="16"/>
              </w:rPr>
            </w:pPr>
            <w:ins w:id="16213" w:author="Στάθης Καπ" w:date="2023-03-09T07:09:00Z">
              <w:r>
                <w:rPr>
                  <w:rFonts w:ascii="Calibri" w:hAnsi="Calibri" w:cs="Calibri"/>
                  <w:color w:val="000000"/>
                  <w:sz w:val="16"/>
                  <w:szCs w:val="16"/>
                </w:rPr>
                <w:t>1027</w:t>
              </w:r>
            </w:ins>
          </w:p>
        </w:tc>
        <w:tc>
          <w:tcPr>
            <w:tcW w:w="454" w:type="dxa"/>
            <w:vAlign w:val="center"/>
            <w:tcPrChange w:id="16214" w:author="Στάθης Καπ" w:date="2023-03-09T07:09:00Z">
              <w:tcPr>
                <w:tcW w:w="454" w:type="dxa"/>
                <w:gridSpan w:val="2"/>
                <w:tcBorders>
                  <w:bottom w:val="single" w:sz="4" w:space="0" w:color="auto"/>
                </w:tcBorders>
                <w:vAlign w:val="center"/>
              </w:tcPr>
            </w:tcPrChange>
          </w:tcPr>
          <w:p w14:paraId="1E5BF2BE" w14:textId="15A29324" w:rsidR="00494D04" w:rsidRPr="007E0F91" w:rsidRDefault="00494D04" w:rsidP="00494D04">
            <w:pPr>
              <w:jc w:val="center"/>
              <w:rPr>
                <w:ins w:id="16215" w:author="Στάθης Καπ" w:date="2023-03-09T06:09:00Z"/>
                <w:sz w:val="16"/>
                <w:szCs w:val="16"/>
              </w:rPr>
            </w:pPr>
            <w:ins w:id="16216" w:author="Στάθης Καπ" w:date="2023-03-09T07:09:00Z">
              <w:r>
                <w:rPr>
                  <w:rFonts w:ascii="Calibri" w:hAnsi="Calibri" w:cs="Calibri"/>
                  <w:color w:val="000000"/>
                  <w:sz w:val="16"/>
                  <w:szCs w:val="16"/>
                </w:rPr>
                <w:t>4.91</w:t>
              </w:r>
            </w:ins>
          </w:p>
        </w:tc>
        <w:tc>
          <w:tcPr>
            <w:tcW w:w="454" w:type="dxa"/>
            <w:vAlign w:val="center"/>
            <w:tcPrChange w:id="16217" w:author="Στάθης Καπ" w:date="2023-03-09T07:09:00Z">
              <w:tcPr>
                <w:tcW w:w="454" w:type="dxa"/>
                <w:gridSpan w:val="2"/>
                <w:tcBorders>
                  <w:bottom w:val="single" w:sz="4" w:space="0" w:color="auto"/>
                </w:tcBorders>
                <w:vAlign w:val="bottom"/>
              </w:tcPr>
            </w:tcPrChange>
          </w:tcPr>
          <w:p w14:paraId="487C343F" w14:textId="4F96C616" w:rsidR="00494D04" w:rsidRPr="007E0F91" w:rsidRDefault="00494D04" w:rsidP="00494D04">
            <w:pPr>
              <w:jc w:val="center"/>
              <w:rPr>
                <w:ins w:id="16218" w:author="Στάθης Καπ" w:date="2023-03-09T06:09:00Z"/>
                <w:sz w:val="16"/>
                <w:szCs w:val="16"/>
              </w:rPr>
            </w:pPr>
            <w:ins w:id="16219" w:author="Στάθης Καπ" w:date="2023-03-09T07:09:00Z">
              <w:r>
                <w:rPr>
                  <w:rFonts w:ascii="Calibri" w:hAnsi="Calibri" w:cs="Calibri"/>
                  <w:color w:val="000000"/>
                  <w:sz w:val="16"/>
                  <w:szCs w:val="16"/>
                </w:rPr>
                <w:t>0.245</w:t>
              </w:r>
            </w:ins>
          </w:p>
        </w:tc>
        <w:tc>
          <w:tcPr>
            <w:tcW w:w="454" w:type="dxa"/>
            <w:tcBorders>
              <w:right w:val="single" w:sz="4" w:space="0" w:color="auto"/>
            </w:tcBorders>
            <w:vAlign w:val="center"/>
            <w:tcPrChange w:id="16220" w:author="Στάθης Καπ" w:date="2023-03-09T07:09:00Z">
              <w:tcPr>
                <w:tcW w:w="454" w:type="dxa"/>
                <w:gridSpan w:val="2"/>
                <w:tcBorders>
                  <w:bottom w:val="single" w:sz="4" w:space="0" w:color="auto"/>
                  <w:right w:val="single" w:sz="4" w:space="0" w:color="auto"/>
                </w:tcBorders>
                <w:vAlign w:val="center"/>
              </w:tcPr>
            </w:tcPrChange>
          </w:tcPr>
          <w:p w14:paraId="5FED2AD4" w14:textId="663A19AC" w:rsidR="00494D04" w:rsidRPr="007E0F91" w:rsidRDefault="00494D04" w:rsidP="00494D04">
            <w:pPr>
              <w:jc w:val="center"/>
              <w:rPr>
                <w:ins w:id="16221" w:author="Στάθης Καπ" w:date="2023-03-09T06:09:00Z"/>
                <w:sz w:val="16"/>
                <w:szCs w:val="16"/>
              </w:rPr>
            </w:pPr>
            <w:ins w:id="16222" w:author="Στάθης Καπ" w:date="2023-03-09T07:09:00Z">
              <w:r>
                <w:rPr>
                  <w:rFonts w:ascii="Calibri" w:hAnsi="Calibri" w:cs="Calibri"/>
                  <w:color w:val="000000"/>
                  <w:sz w:val="16"/>
                  <w:szCs w:val="16"/>
                </w:rPr>
                <w:t>62.02</w:t>
              </w:r>
            </w:ins>
          </w:p>
        </w:tc>
        <w:tc>
          <w:tcPr>
            <w:tcW w:w="453" w:type="dxa"/>
            <w:tcBorders>
              <w:left w:val="single" w:sz="4" w:space="0" w:color="auto"/>
            </w:tcBorders>
            <w:vAlign w:val="center"/>
            <w:tcPrChange w:id="16223" w:author="Στάθης Καπ" w:date="2023-03-09T07:09:00Z">
              <w:tcPr>
                <w:tcW w:w="453" w:type="dxa"/>
                <w:gridSpan w:val="2"/>
                <w:tcBorders>
                  <w:left w:val="single" w:sz="4" w:space="0" w:color="auto"/>
                  <w:bottom w:val="single" w:sz="4" w:space="0" w:color="auto"/>
                </w:tcBorders>
                <w:vAlign w:val="bottom"/>
              </w:tcPr>
            </w:tcPrChange>
          </w:tcPr>
          <w:p w14:paraId="2890EDF8" w14:textId="0871A396" w:rsidR="00494D04" w:rsidRPr="007E0F91" w:rsidRDefault="00494D04" w:rsidP="00494D04">
            <w:pPr>
              <w:jc w:val="center"/>
              <w:rPr>
                <w:ins w:id="16224" w:author="Στάθης Καπ" w:date="2023-03-09T06:09:00Z"/>
                <w:sz w:val="16"/>
                <w:szCs w:val="16"/>
              </w:rPr>
            </w:pPr>
            <w:ins w:id="16225" w:author="Στάθης Καπ" w:date="2023-03-09T07:09:00Z">
              <w:r>
                <w:rPr>
                  <w:rFonts w:ascii="Calibri" w:hAnsi="Calibri" w:cs="Calibri"/>
                  <w:color w:val="000000"/>
                  <w:sz w:val="16"/>
                  <w:szCs w:val="16"/>
                </w:rPr>
                <w:t>1036</w:t>
              </w:r>
            </w:ins>
          </w:p>
        </w:tc>
        <w:tc>
          <w:tcPr>
            <w:tcW w:w="454" w:type="dxa"/>
            <w:vAlign w:val="center"/>
            <w:tcPrChange w:id="16226" w:author="Στάθης Καπ" w:date="2023-03-09T07:09:00Z">
              <w:tcPr>
                <w:tcW w:w="454" w:type="dxa"/>
                <w:gridSpan w:val="2"/>
                <w:tcBorders>
                  <w:bottom w:val="single" w:sz="4" w:space="0" w:color="auto"/>
                </w:tcBorders>
                <w:vAlign w:val="center"/>
              </w:tcPr>
            </w:tcPrChange>
          </w:tcPr>
          <w:p w14:paraId="5B060C99" w14:textId="55DAD15F" w:rsidR="00494D04" w:rsidRPr="007E0F91" w:rsidRDefault="00494D04" w:rsidP="00494D04">
            <w:pPr>
              <w:jc w:val="center"/>
              <w:rPr>
                <w:ins w:id="16227" w:author="Στάθης Καπ" w:date="2023-03-09T06:09:00Z"/>
                <w:sz w:val="16"/>
                <w:szCs w:val="16"/>
              </w:rPr>
            </w:pPr>
            <w:ins w:id="16228" w:author="Στάθης Καπ" w:date="2023-03-09T07:09:00Z">
              <w:r>
                <w:rPr>
                  <w:rFonts w:ascii="Calibri" w:hAnsi="Calibri" w:cs="Calibri"/>
                  <w:color w:val="000000"/>
                  <w:sz w:val="16"/>
                  <w:szCs w:val="16"/>
                </w:rPr>
                <w:t>4.07</w:t>
              </w:r>
            </w:ins>
          </w:p>
        </w:tc>
        <w:tc>
          <w:tcPr>
            <w:tcW w:w="454" w:type="dxa"/>
            <w:vAlign w:val="center"/>
            <w:tcPrChange w:id="16229" w:author="Στάθης Καπ" w:date="2023-03-09T07:09:00Z">
              <w:tcPr>
                <w:tcW w:w="454" w:type="dxa"/>
                <w:gridSpan w:val="2"/>
                <w:tcBorders>
                  <w:bottom w:val="single" w:sz="4" w:space="0" w:color="auto"/>
                </w:tcBorders>
                <w:vAlign w:val="bottom"/>
              </w:tcPr>
            </w:tcPrChange>
          </w:tcPr>
          <w:p w14:paraId="121E2AB1" w14:textId="61979418" w:rsidR="00494D04" w:rsidRPr="007E0F91" w:rsidRDefault="00494D04" w:rsidP="00494D04">
            <w:pPr>
              <w:jc w:val="center"/>
              <w:rPr>
                <w:ins w:id="16230" w:author="Στάθης Καπ" w:date="2023-03-09T06:09:00Z"/>
                <w:sz w:val="16"/>
                <w:szCs w:val="16"/>
              </w:rPr>
            </w:pPr>
            <w:ins w:id="16231" w:author="Στάθης Καπ" w:date="2023-03-09T07:09:00Z">
              <w:r>
                <w:rPr>
                  <w:rFonts w:ascii="Calibri" w:hAnsi="Calibri" w:cs="Calibri"/>
                  <w:color w:val="000000"/>
                  <w:sz w:val="16"/>
                  <w:szCs w:val="16"/>
                </w:rPr>
                <w:t>0.393</w:t>
              </w:r>
            </w:ins>
          </w:p>
        </w:tc>
        <w:tc>
          <w:tcPr>
            <w:tcW w:w="461" w:type="dxa"/>
            <w:tcBorders>
              <w:right w:val="single" w:sz="4" w:space="0" w:color="auto"/>
            </w:tcBorders>
            <w:vAlign w:val="center"/>
            <w:tcPrChange w:id="16232" w:author="Στάθης Καπ" w:date="2023-03-09T07:09:00Z">
              <w:tcPr>
                <w:tcW w:w="461" w:type="dxa"/>
                <w:gridSpan w:val="2"/>
                <w:tcBorders>
                  <w:bottom w:val="single" w:sz="4" w:space="0" w:color="auto"/>
                  <w:right w:val="single" w:sz="4" w:space="0" w:color="auto"/>
                </w:tcBorders>
                <w:vAlign w:val="center"/>
              </w:tcPr>
            </w:tcPrChange>
          </w:tcPr>
          <w:p w14:paraId="2A588B5D" w14:textId="0F1938E2" w:rsidR="00494D04" w:rsidRPr="007E0F91" w:rsidRDefault="00494D04" w:rsidP="00494D04">
            <w:pPr>
              <w:jc w:val="center"/>
              <w:rPr>
                <w:ins w:id="16233" w:author="Στάθης Καπ" w:date="2023-03-09T06:09:00Z"/>
                <w:sz w:val="16"/>
                <w:szCs w:val="16"/>
              </w:rPr>
            </w:pPr>
            <w:ins w:id="16234" w:author="Στάθης Καπ" w:date="2023-03-09T07:09:00Z">
              <w:r>
                <w:rPr>
                  <w:rFonts w:ascii="Calibri" w:hAnsi="Calibri" w:cs="Calibri"/>
                  <w:color w:val="000000"/>
                  <w:sz w:val="16"/>
                  <w:szCs w:val="16"/>
                </w:rPr>
                <w:t>39.07</w:t>
              </w:r>
            </w:ins>
          </w:p>
        </w:tc>
      </w:tr>
      <w:tr w:rsidR="00494D04" w14:paraId="1C8EE46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3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36" w:author="Στάθης Καπ" w:date="2023-03-09T06:09:00Z"/>
          <w:trPrChange w:id="1623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3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A237DBC" w14:textId="1F23E848" w:rsidR="00494D04" w:rsidRPr="007E0F91" w:rsidRDefault="00494D04" w:rsidP="00494D04">
            <w:pPr>
              <w:jc w:val="center"/>
              <w:rPr>
                <w:ins w:id="16239" w:author="Στάθης Καπ" w:date="2023-03-09T06:09:00Z"/>
                <w:sz w:val="16"/>
                <w:szCs w:val="16"/>
              </w:rPr>
            </w:pPr>
            <w:ins w:id="16240" w:author="Στάθης Καπ" w:date="2023-03-09T06:09:00Z">
              <w:r w:rsidRPr="009861B1">
                <w:rPr>
                  <w:rFonts w:ascii="Calibri" w:hAnsi="Calibri" w:cs="Calibri"/>
                  <w:color w:val="000000"/>
                  <w:sz w:val="16"/>
                  <w:szCs w:val="16"/>
                </w:rPr>
                <w:t>r209</w:t>
              </w:r>
            </w:ins>
          </w:p>
        </w:tc>
        <w:tc>
          <w:tcPr>
            <w:tcW w:w="565" w:type="dxa"/>
            <w:tcBorders>
              <w:left w:val="single" w:sz="4" w:space="0" w:color="auto"/>
            </w:tcBorders>
            <w:vAlign w:val="center"/>
            <w:tcPrChange w:id="16241" w:author="Στάθης Καπ" w:date="2023-03-09T07:09:00Z">
              <w:tcPr>
                <w:tcW w:w="565" w:type="dxa"/>
                <w:gridSpan w:val="2"/>
                <w:tcBorders>
                  <w:left w:val="single" w:sz="4" w:space="0" w:color="auto"/>
                  <w:bottom w:val="single" w:sz="4" w:space="0" w:color="auto"/>
                </w:tcBorders>
              </w:tcPr>
            </w:tcPrChange>
          </w:tcPr>
          <w:p w14:paraId="3E9B883D" w14:textId="281FC8C3" w:rsidR="00494D04" w:rsidRPr="007E0F91" w:rsidRDefault="00494D04" w:rsidP="00494D04">
            <w:pPr>
              <w:jc w:val="center"/>
              <w:rPr>
                <w:ins w:id="16242" w:author="Στάθης Καπ" w:date="2023-03-09T06:09:00Z"/>
                <w:sz w:val="16"/>
                <w:szCs w:val="16"/>
              </w:rPr>
            </w:pPr>
            <w:ins w:id="16243" w:author="Στάθης Καπ" w:date="2023-03-09T07:09:00Z">
              <w:r>
                <w:rPr>
                  <w:rFonts w:ascii="Calibri" w:hAnsi="Calibri" w:cs="Calibri"/>
                  <w:color w:val="000000"/>
                  <w:sz w:val="16"/>
                  <w:szCs w:val="16"/>
                </w:rPr>
                <w:t>961</w:t>
              </w:r>
            </w:ins>
          </w:p>
        </w:tc>
        <w:tc>
          <w:tcPr>
            <w:tcW w:w="679" w:type="dxa"/>
            <w:tcBorders>
              <w:right w:val="single" w:sz="4" w:space="0" w:color="auto"/>
            </w:tcBorders>
            <w:vAlign w:val="center"/>
            <w:tcPrChange w:id="16244" w:author="Στάθης Καπ" w:date="2023-03-09T07:09:00Z">
              <w:tcPr>
                <w:tcW w:w="679" w:type="dxa"/>
                <w:gridSpan w:val="2"/>
                <w:tcBorders>
                  <w:bottom w:val="single" w:sz="4" w:space="0" w:color="auto"/>
                  <w:right w:val="single" w:sz="4" w:space="0" w:color="auto"/>
                </w:tcBorders>
              </w:tcPr>
            </w:tcPrChange>
          </w:tcPr>
          <w:p w14:paraId="6FC65836" w14:textId="67B776E1" w:rsidR="00494D04" w:rsidRPr="007E0F91" w:rsidRDefault="00494D04" w:rsidP="00494D04">
            <w:pPr>
              <w:jc w:val="center"/>
              <w:rPr>
                <w:ins w:id="16245" w:author="Στάθης Καπ" w:date="2023-03-09T06:09:00Z"/>
                <w:sz w:val="16"/>
                <w:szCs w:val="16"/>
              </w:rPr>
            </w:pPr>
            <w:ins w:id="16246"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6247" w:author="Στάθης Καπ" w:date="2023-03-09T07:09:00Z">
              <w:tcPr>
                <w:tcW w:w="453" w:type="dxa"/>
                <w:gridSpan w:val="2"/>
                <w:tcBorders>
                  <w:left w:val="single" w:sz="4" w:space="0" w:color="auto"/>
                  <w:bottom w:val="single" w:sz="4" w:space="0" w:color="auto"/>
                </w:tcBorders>
                <w:vAlign w:val="bottom"/>
              </w:tcPr>
            </w:tcPrChange>
          </w:tcPr>
          <w:p w14:paraId="2732F778" w14:textId="556BD0FF" w:rsidR="00494D04" w:rsidRPr="007E0F91" w:rsidRDefault="00494D04" w:rsidP="00494D04">
            <w:pPr>
              <w:jc w:val="center"/>
              <w:rPr>
                <w:ins w:id="16248" w:author="Στάθης Καπ" w:date="2023-03-09T06:09:00Z"/>
                <w:sz w:val="16"/>
                <w:szCs w:val="16"/>
              </w:rPr>
            </w:pPr>
            <w:ins w:id="16249" w:author="Στάθης Καπ" w:date="2023-03-09T07:09:00Z">
              <w:r>
                <w:rPr>
                  <w:rFonts w:ascii="Calibri" w:hAnsi="Calibri" w:cs="Calibri"/>
                  <w:color w:val="000000"/>
                  <w:sz w:val="16"/>
                  <w:szCs w:val="16"/>
                </w:rPr>
                <w:t>907</w:t>
              </w:r>
            </w:ins>
          </w:p>
        </w:tc>
        <w:tc>
          <w:tcPr>
            <w:tcW w:w="708" w:type="dxa"/>
            <w:vAlign w:val="center"/>
            <w:tcPrChange w:id="16250" w:author="Στάθης Καπ" w:date="2023-03-09T07:09:00Z">
              <w:tcPr>
                <w:tcW w:w="708" w:type="dxa"/>
                <w:gridSpan w:val="2"/>
                <w:tcBorders>
                  <w:bottom w:val="single" w:sz="4" w:space="0" w:color="auto"/>
                </w:tcBorders>
                <w:vAlign w:val="center"/>
              </w:tcPr>
            </w:tcPrChange>
          </w:tcPr>
          <w:p w14:paraId="694C8724" w14:textId="6EE59017" w:rsidR="00494D04" w:rsidRPr="007E0F91" w:rsidRDefault="00494D04" w:rsidP="00494D04">
            <w:pPr>
              <w:jc w:val="center"/>
              <w:rPr>
                <w:ins w:id="16251" w:author="Στάθης Καπ" w:date="2023-03-09T06:09:00Z"/>
                <w:sz w:val="16"/>
                <w:szCs w:val="16"/>
              </w:rPr>
            </w:pPr>
            <w:ins w:id="16252" w:author="Στάθης Καπ" w:date="2023-03-09T07:09:00Z">
              <w:r>
                <w:rPr>
                  <w:rFonts w:ascii="Calibri" w:hAnsi="Calibri" w:cs="Calibri"/>
                  <w:color w:val="000000"/>
                  <w:sz w:val="16"/>
                  <w:szCs w:val="16"/>
                </w:rPr>
                <w:t>5.62</w:t>
              </w:r>
            </w:ins>
          </w:p>
        </w:tc>
        <w:tc>
          <w:tcPr>
            <w:tcW w:w="652" w:type="dxa"/>
            <w:tcBorders>
              <w:right w:val="single" w:sz="4" w:space="0" w:color="auto"/>
            </w:tcBorders>
            <w:vAlign w:val="center"/>
            <w:tcPrChange w:id="16253" w:author="Στάθης Καπ" w:date="2023-03-09T07:09:00Z">
              <w:tcPr>
                <w:tcW w:w="652" w:type="dxa"/>
                <w:gridSpan w:val="2"/>
                <w:tcBorders>
                  <w:bottom w:val="single" w:sz="4" w:space="0" w:color="auto"/>
                  <w:right w:val="single" w:sz="4" w:space="0" w:color="auto"/>
                </w:tcBorders>
                <w:vAlign w:val="bottom"/>
              </w:tcPr>
            </w:tcPrChange>
          </w:tcPr>
          <w:p w14:paraId="37E95409" w14:textId="59E42FC1" w:rsidR="00494D04" w:rsidRPr="007E0F91" w:rsidRDefault="00494D04" w:rsidP="00494D04">
            <w:pPr>
              <w:jc w:val="center"/>
              <w:rPr>
                <w:ins w:id="16254" w:author="Στάθης Καπ" w:date="2023-03-09T06:09:00Z"/>
                <w:sz w:val="16"/>
                <w:szCs w:val="16"/>
              </w:rPr>
            </w:pPr>
            <w:ins w:id="16255" w:author="Στάθης Καπ" w:date="2023-03-09T07:09:00Z">
              <w:r>
                <w:rPr>
                  <w:rFonts w:ascii="Calibri" w:hAnsi="Calibri" w:cs="Calibri"/>
                  <w:color w:val="000000"/>
                  <w:sz w:val="16"/>
                  <w:szCs w:val="16"/>
                </w:rPr>
                <w:t>0.522</w:t>
              </w:r>
            </w:ins>
          </w:p>
        </w:tc>
        <w:tc>
          <w:tcPr>
            <w:tcW w:w="453" w:type="dxa"/>
            <w:tcBorders>
              <w:left w:val="single" w:sz="4" w:space="0" w:color="auto"/>
            </w:tcBorders>
            <w:vAlign w:val="center"/>
            <w:tcPrChange w:id="16256" w:author="Στάθης Καπ" w:date="2023-03-09T07:09:00Z">
              <w:tcPr>
                <w:tcW w:w="453" w:type="dxa"/>
                <w:gridSpan w:val="2"/>
                <w:tcBorders>
                  <w:left w:val="single" w:sz="4" w:space="0" w:color="auto"/>
                  <w:bottom w:val="single" w:sz="4" w:space="0" w:color="auto"/>
                </w:tcBorders>
                <w:vAlign w:val="bottom"/>
              </w:tcPr>
            </w:tcPrChange>
          </w:tcPr>
          <w:p w14:paraId="0D499C96" w14:textId="48E51566" w:rsidR="00494D04" w:rsidRPr="007E0F91" w:rsidRDefault="00494D04" w:rsidP="00494D04">
            <w:pPr>
              <w:jc w:val="center"/>
              <w:rPr>
                <w:ins w:id="16257" w:author="Στάθης Καπ" w:date="2023-03-09T06:09:00Z"/>
                <w:sz w:val="16"/>
                <w:szCs w:val="16"/>
              </w:rPr>
            </w:pPr>
            <w:ins w:id="16258" w:author="Στάθης Καπ" w:date="2023-03-09T07:09:00Z">
              <w:r>
                <w:rPr>
                  <w:rFonts w:ascii="Calibri" w:hAnsi="Calibri" w:cs="Calibri"/>
                  <w:color w:val="000000"/>
                  <w:sz w:val="16"/>
                  <w:szCs w:val="16"/>
                </w:rPr>
                <w:t>910</w:t>
              </w:r>
            </w:ins>
          </w:p>
        </w:tc>
        <w:tc>
          <w:tcPr>
            <w:tcW w:w="454" w:type="dxa"/>
            <w:vAlign w:val="center"/>
            <w:tcPrChange w:id="16259" w:author="Στάθης Καπ" w:date="2023-03-09T07:09:00Z">
              <w:tcPr>
                <w:tcW w:w="454" w:type="dxa"/>
                <w:gridSpan w:val="2"/>
                <w:tcBorders>
                  <w:bottom w:val="single" w:sz="4" w:space="0" w:color="auto"/>
                </w:tcBorders>
                <w:vAlign w:val="center"/>
              </w:tcPr>
            </w:tcPrChange>
          </w:tcPr>
          <w:p w14:paraId="5C08ECA0" w14:textId="28480013" w:rsidR="00494D04" w:rsidRPr="007E0F91" w:rsidRDefault="00494D04" w:rsidP="00494D04">
            <w:pPr>
              <w:jc w:val="center"/>
              <w:rPr>
                <w:ins w:id="16260" w:author="Στάθης Καπ" w:date="2023-03-09T06:09:00Z"/>
                <w:sz w:val="16"/>
                <w:szCs w:val="16"/>
              </w:rPr>
            </w:pPr>
            <w:ins w:id="16261" w:author="Στάθης Καπ" w:date="2023-03-09T07:09:00Z">
              <w:r>
                <w:rPr>
                  <w:rFonts w:ascii="Calibri" w:hAnsi="Calibri" w:cs="Calibri"/>
                  <w:color w:val="000000"/>
                  <w:sz w:val="16"/>
                  <w:szCs w:val="16"/>
                </w:rPr>
                <w:t>-0.33</w:t>
              </w:r>
            </w:ins>
          </w:p>
        </w:tc>
        <w:tc>
          <w:tcPr>
            <w:tcW w:w="454" w:type="dxa"/>
            <w:vAlign w:val="center"/>
            <w:tcPrChange w:id="16262" w:author="Στάθης Καπ" w:date="2023-03-09T07:09:00Z">
              <w:tcPr>
                <w:tcW w:w="454" w:type="dxa"/>
                <w:gridSpan w:val="2"/>
                <w:tcBorders>
                  <w:bottom w:val="single" w:sz="4" w:space="0" w:color="auto"/>
                </w:tcBorders>
                <w:vAlign w:val="bottom"/>
              </w:tcPr>
            </w:tcPrChange>
          </w:tcPr>
          <w:p w14:paraId="5D6A9090" w14:textId="07E5ED58" w:rsidR="00494D04" w:rsidRPr="007E0F91" w:rsidRDefault="00494D04" w:rsidP="00494D04">
            <w:pPr>
              <w:jc w:val="center"/>
              <w:rPr>
                <w:ins w:id="16263" w:author="Στάθης Καπ" w:date="2023-03-09T06:09:00Z"/>
                <w:sz w:val="16"/>
                <w:szCs w:val="16"/>
              </w:rPr>
            </w:pPr>
            <w:ins w:id="16264" w:author="Στάθης Καπ" w:date="2023-03-09T07:09:00Z">
              <w:r>
                <w:rPr>
                  <w:rFonts w:ascii="Calibri" w:hAnsi="Calibri" w:cs="Calibri"/>
                  <w:color w:val="000000"/>
                  <w:sz w:val="16"/>
                  <w:szCs w:val="16"/>
                </w:rPr>
                <w:t>0.31</w:t>
              </w:r>
            </w:ins>
          </w:p>
        </w:tc>
        <w:tc>
          <w:tcPr>
            <w:tcW w:w="457" w:type="dxa"/>
            <w:tcBorders>
              <w:right w:val="single" w:sz="4" w:space="0" w:color="auto"/>
            </w:tcBorders>
            <w:vAlign w:val="center"/>
            <w:tcPrChange w:id="16265" w:author="Στάθης Καπ" w:date="2023-03-09T07:09:00Z">
              <w:tcPr>
                <w:tcW w:w="457" w:type="dxa"/>
                <w:gridSpan w:val="2"/>
                <w:tcBorders>
                  <w:bottom w:val="single" w:sz="4" w:space="0" w:color="auto"/>
                  <w:right w:val="single" w:sz="4" w:space="0" w:color="auto"/>
                </w:tcBorders>
                <w:vAlign w:val="center"/>
              </w:tcPr>
            </w:tcPrChange>
          </w:tcPr>
          <w:p w14:paraId="5C38C75E" w14:textId="1ACEFDF2" w:rsidR="00494D04" w:rsidRPr="007E0F91" w:rsidRDefault="00494D04" w:rsidP="00494D04">
            <w:pPr>
              <w:jc w:val="center"/>
              <w:rPr>
                <w:ins w:id="16266" w:author="Στάθης Καπ" w:date="2023-03-09T06:09:00Z"/>
                <w:sz w:val="16"/>
                <w:szCs w:val="16"/>
              </w:rPr>
            </w:pPr>
            <w:ins w:id="16267" w:author="Στάθης Καπ" w:date="2023-03-09T07:09:00Z">
              <w:r>
                <w:rPr>
                  <w:rFonts w:ascii="Calibri" w:hAnsi="Calibri" w:cs="Calibri"/>
                  <w:color w:val="000000"/>
                  <w:sz w:val="16"/>
                  <w:szCs w:val="16"/>
                </w:rPr>
                <w:t>40.61</w:t>
              </w:r>
            </w:ins>
          </w:p>
        </w:tc>
        <w:tc>
          <w:tcPr>
            <w:tcW w:w="453" w:type="dxa"/>
            <w:tcBorders>
              <w:left w:val="single" w:sz="4" w:space="0" w:color="auto"/>
            </w:tcBorders>
            <w:vAlign w:val="center"/>
            <w:tcPrChange w:id="16268" w:author="Στάθης Καπ" w:date="2023-03-09T07:09:00Z">
              <w:tcPr>
                <w:tcW w:w="453" w:type="dxa"/>
                <w:gridSpan w:val="2"/>
                <w:tcBorders>
                  <w:left w:val="single" w:sz="4" w:space="0" w:color="auto"/>
                  <w:bottom w:val="single" w:sz="4" w:space="0" w:color="auto"/>
                </w:tcBorders>
                <w:vAlign w:val="bottom"/>
              </w:tcPr>
            </w:tcPrChange>
          </w:tcPr>
          <w:p w14:paraId="09453FF0" w14:textId="63473231" w:rsidR="00494D04" w:rsidRPr="007E0F91" w:rsidRDefault="00494D04" w:rsidP="00494D04">
            <w:pPr>
              <w:jc w:val="center"/>
              <w:rPr>
                <w:ins w:id="16269" w:author="Στάθης Καπ" w:date="2023-03-09T06:09:00Z"/>
                <w:sz w:val="16"/>
                <w:szCs w:val="16"/>
              </w:rPr>
            </w:pPr>
            <w:ins w:id="16270" w:author="Στάθης Καπ" w:date="2023-03-09T07:09:00Z">
              <w:r>
                <w:rPr>
                  <w:rFonts w:ascii="Calibri" w:hAnsi="Calibri" w:cs="Calibri"/>
                  <w:color w:val="000000"/>
                  <w:sz w:val="16"/>
                  <w:szCs w:val="16"/>
                </w:rPr>
                <w:t>870</w:t>
              </w:r>
            </w:ins>
          </w:p>
        </w:tc>
        <w:tc>
          <w:tcPr>
            <w:tcW w:w="454" w:type="dxa"/>
            <w:vAlign w:val="center"/>
            <w:tcPrChange w:id="16271" w:author="Στάθης Καπ" w:date="2023-03-09T07:09:00Z">
              <w:tcPr>
                <w:tcW w:w="454" w:type="dxa"/>
                <w:gridSpan w:val="2"/>
                <w:tcBorders>
                  <w:bottom w:val="single" w:sz="4" w:space="0" w:color="auto"/>
                </w:tcBorders>
                <w:vAlign w:val="center"/>
              </w:tcPr>
            </w:tcPrChange>
          </w:tcPr>
          <w:p w14:paraId="40B2850C" w14:textId="46B31926" w:rsidR="00494D04" w:rsidRPr="007E0F91" w:rsidRDefault="00494D04" w:rsidP="00494D04">
            <w:pPr>
              <w:jc w:val="center"/>
              <w:rPr>
                <w:ins w:id="16272" w:author="Στάθης Καπ" w:date="2023-03-09T06:09:00Z"/>
                <w:sz w:val="16"/>
                <w:szCs w:val="16"/>
              </w:rPr>
            </w:pPr>
            <w:ins w:id="16273" w:author="Στάθης Καπ" w:date="2023-03-09T07:09:00Z">
              <w:r>
                <w:rPr>
                  <w:rFonts w:ascii="Calibri" w:hAnsi="Calibri" w:cs="Calibri"/>
                  <w:color w:val="000000"/>
                  <w:sz w:val="16"/>
                  <w:szCs w:val="16"/>
                </w:rPr>
                <w:t>4.08</w:t>
              </w:r>
            </w:ins>
          </w:p>
        </w:tc>
        <w:tc>
          <w:tcPr>
            <w:tcW w:w="454" w:type="dxa"/>
            <w:vAlign w:val="center"/>
            <w:tcPrChange w:id="16274" w:author="Στάθης Καπ" w:date="2023-03-09T07:09:00Z">
              <w:tcPr>
                <w:tcW w:w="454" w:type="dxa"/>
                <w:gridSpan w:val="2"/>
                <w:tcBorders>
                  <w:bottom w:val="single" w:sz="4" w:space="0" w:color="auto"/>
                </w:tcBorders>
                <w:vAlign w:val="bottom"/>
              </w:tcPr>
            </w:tcPrChange>
          </w:tcPr>
          <w:p w14:paraId="1BA6F34E" w14:textId="13FF5278" w:rsidR="00494D04" w:rsidRPr="007E0F91" w:rsidRDefault="00494D04" w:rsidP="00494D04">
            <w:pPr>
              <w:jc w:val="center"/>
              <w:rPr>
                <w:ins w:id="16275" w:author="Στάθης Καπ" w:date="2023-03-09T06:09:00Z"/>
                <w:sz w:val="16"/>
                <w:szCs w:val="16"/>
              </w:rPr>
            </w:pPr>
            <w:ins w:id="16276" w:author="Στάθης Καπ" w:date="2023-03-09T07:09:00Z">
              <w:r>
                <w:rPr>
                  <w:rFonts w:ascii="Calibri" w:hAnsi="Calibri" w:cs="Calibri"/>
                  <w:color w:val="000000"/>
                  <w:sz w:val="16"/>
                  <w:szCs w:val="16"/>
                </w:rPr>
                <w:t>0.237</w:t>
              </w:r>
            </w:ins>
          </w:p>
        </w:tc>
        <w:tc>
          <w:tcPr>
            <w:tcW w:w="454" w:type="dxa"/>
            <w:tcBorders>
              <w:right w:val="single" w:sz="4" w:space="0" w:color="auto"/>
            </w:tcBorders>
            <w:vAlign w:val="center"/>
            <w:tcPrChange w:id="16277" w:author="Στάθης Καπ" w:date="2023-03-09T07:09:00Z">
              <w:tcPr>
                <w:tcW w:w="454" w:type="dxa"/>
                <w:gridSpan w:val="2"/>
                <w:tcBorders>
                  <w:bottom w:val="single" w:sz="4" w:space="0" w:color="auto"/>
                  <w:right w:val="single" w:sz="4" w:space="0" w:color="auto"/>
                </w:tcBorders>
                <w:vAlign w:val="center"/>
              </w:tcPr>
            </w:tcPrChange>
          </w:tcPr>
          <w:p w14:paraId="6ED0B7EC" w14:textId="450B9338" w:rsidR="00494D04" w:rsidRPr="007E0F91" w:rsidRDefault="00494D04" w:rsidP="00494D04">
            <w:pPr>
              <w:jc w:val="center"/>
              <w:rPr>
                <w:ins w:id="16278" w:author="Στάθης Καπ" w:date="2023-03-09T06:09:00Z"/>
                <w:sz w:val="16"/>
                <w:szCs w:val="16"/>
              </w:rPr>
            </w:pPr>
            <w:ins w:id="16279" w:author="Στάθης Καπ" w:date="2023-03-09T07:09:00Z">
              <w:r>
                <w:rPr>
                  <w:rFonts w:ascii="Calibri" w:hAnsi="Calibri" w:cs="Calibri"/>
                  <w:color w:val="000000"/>
                  <w:sz w:val="16"/>
                  <w:szCs w:val="16"/>
                </w:rPr>
                <w:t>54.6</w:t>
              </w:r>
            </w:ins>
          </w:p>
        </w:tc>
        <w:tc>
          <w:tcPr>
            <w:tcW w:w="453" w:type="dxa"/>
            <w:tcBorders>
              <w:left w:val="single" w:sz="4" w:space="0" w:color="auto"/>
            </w:tcBorders>
            <w:vAlign w:val="center"/>
            <w:tcPrChange w:id="16280" w:author="Στάθης Καπ" w:date="2023-03-09T07:09:00Z">
              <w:tcPr>
                <w:tcW w:w="453" w:type="dxa"/>
                <w:gridSpan w:val="2"/>
                <w:tcBorders>
                  <w:left w:val="single" w:sz="4" w:space="0" w:color="auto"/>
                  <w:bottom w:val="single" w:sz="4" w:space="0" w:color="auto"/>
                </w:tcBorders>
                <w:vAlign w:val="bottom"/>
              </w:tcPr>
            </w:tcPrChange>
          </w:tcPr>
          <w:p w14:paraId="582CC89A" w14:textId="08A541DA" w:rsidR="00494D04" w:rsidRPr="007E0F91" w:rsidRDefault="00494D04" w:rsidP="00494D04">
            <w:pPr>
              <w:jc w:val="center"/>
              <w:rPr>
                <w:ins w:id="16281" w:author="Στάθης Καπ" w:date="2023-03-09T06:09:00Z"/>
                <w:sz w:val="16"/>
                <w:szCs w:val="16"/>
              </w:rPr>
            </w:pPr>
            <w:ins w:id="16282" w:author="Στάθης Καπ" w:date="2023-03-09T07:09:00Z">
              <w:r>
                <w:rPr>
                  <w:rFonts w:ascii="Calibri" w:hAnsi="Calibri" w:cs="Calibri"/>
                  <w:color w:val="000000"/>
                  <w:sz w:val="16"/>
                  <w:szCs w:val="16"/>
                </w:rPr>
                <w:t>878</w:t>
              </w:r>
            </w:ins>
          </w:p>
        </w:tc>
        <w:tc>
          <w:tcPr>
            <w:tcW w:w="454" w:type="dxa"/>
            <w:vAlign w:val="center"/>
            <w:tcPrChange w:id="16283" w:author="Στάθης Καπ" w:date="2023-03-09T07:09:00Z">
              <w:tcPr>
                <w:tcW w:w="454" w:type="dxa"/>
                <w:gridSpan w:val="2"/>
                <w:tcBorders>
                  <w:bottom w:val="single" w:sz="4" w:space="0" w:color="auto"/>
                </w:tcBorders>
                <w:vAlign w:val="center"/>
              </w:tcPr>
            </w:tcPrChange>
          </w:tcPr>
          <w:p w14:paraId="49189D21" w14:textId="00EE002D" w:rsidR="00494D04" w:rsidRPr="007E0F91" w:rsidRDefault="00494D04" w:rsidP="00494D04">
            <w:pPr>
              <w:jc w:val="center"/>
              <w:rPr>
                <w:ins w:id="16284" w:author="Στάθης Καπ" w:date="2023-03-09T06:09:00Z"/>
                <w:sz w:val="16"/>
                <w:szCs w:val="16"/>
              </w:rPr>
            </w:pPr>
            <w:ins w:id="16285" w:author="Στάθης Καπ" w:date="2023-03-09T07:09:00Z">
              <w:r>
                <w:rPr>
                  <w:rFonts w:ascii="Calibri" w:hAnsi="Calibri" w:cs="Calibri"/>
                  <w:color w:val="000000"/>
                  <w:sz w:val="16"/>
                  <w:szCs w:val="16"/>
                </w:rPr>
                <w:t>3.2</w:t>
              </w:r>
            </w:ins>
          </w:p>
        </w:tc>
        <w:tc>
          <w:tcPr>
            <w:tcW w:w="454" w:type="dxa"/>
            <w:vAlign w:val="center"/>
            <w:tcPrChange w:id="16286" w:author="Στάθης Καπ" w:date="2023-03-09T07:09:00Z">
              <w:tcPr>
                <w:tcW w:w="454" w:type="dxa"/>
                <w:gridSpan w:val="2"/>
                <w:tcBorders>
                  <w:bottom w:val="single" w:sz="4" w:space="0" w:color="auto"/>
                </w:tcBorders>
                <w:vAlign w:val="bottom"/>
              </w:tcPr>
            </w:tcPrChange>
          </w:tcPr>
          <w:p w14:paraId="5050C504" w14:textId="45F470E9" w:rsidR="00494D04" w:rsidRPr="007E0F91" w:rsidRDefault="00494D04" w:rsidP="00494D04">
            <w:pPr>
              <w:jc w:val="center"/>
              <w:rPr>
                <w:ins w:id="16287" w:author="Στάθης Καπ" w:date="2023-03-09T06:09:00Z"/>
                <w:sz w:val="16"/>
                <w:szCs w:val="16"/>
              </w:rPr>
            </w:pPr>
            <w:ins w:id="16288" w:author="Στάθης Καπ" w:date="2023-03-09T07:09:00Z">
              <w:r>
                <w:rPr>
                  <w:rFonts w:ascii="Calibri" w:hAnsi="Calibri" w:cs="Calibri"/>
                  <w:color w:val="000000"/>
                  <w:sz w:val="16"/>
                  <w:szCs w:val="16"/>
                </w:rPr>
                <w:t>0.208</w:t>
              </w:r>
            </w:ins>
          </w:p>
        </w:tc>
        <w:tc>
          <w:tcPr>
            <w:tcW w:w="461" w:type="dxa"/>
            <w:tcBorders>
              <w:right w:val="single" w:sz="4" w:space="0" w:color="auto"/>
            </w:tcBorders>
            <w:vAlign w:val="center"/>
            <w:tcPrChange w:id="16289" w:author="Στάθης Καπ" w:date="2023-03-09T07:09:00Z">
              <w:tcPr>
                <w:tcW w:w="461" w:type="dxa"/>
                <w:gridSpan w:val="2"/>
                <w:tcBorders>
                  <w:bottom w:val="single" w:sz="4" w:space="0" w:color="auto"/>
                  <w:right w:val="single" w:sz="4" w:space="0" w:color="auto"/>
                </w:tcBorders>
                <w:vAlign w:val="center"/>
              </w:tcPr>
            </w:tcPrChange>
          </w:tcPr>
          <w:p w14:paraId="45A315FA" w14:textId="4D9C7382" w:rsidR="00494D04" w:rsidRPr="007E0F91" w:rsidRDefault="00494D04" w:rsidP="00494D04">
            <w:pPr>
              <w:jc w:val="center"/>
              <w:rPr>
                <w:ins w:id="16290" w:author="Στάθης Καπ" w:date="2023-03-09T06:09:00Z"/>
                <w:sz w:val="16"/>
                <w:szCs w:val="16"/>
              </w:rPr>
            </w:pPr>
            <w:ins w:id="16291" w:author="Στάθης Καπ" w:date="2023-03-09T07:09:00Z">
              <w:r>
                <w:rPr>
                  <w:rFonts w:ascii="Calibri" w:hAnsi="Calibri" w:cs="Calibri"/>
                  <w:color w:val="000000"/>
                  <w:sz w:val="16"/>
                  <w:szCs w:val="16"/>
                </w:rPr>
                <w:t>60.15</w:t>
              </w:r>
            </w:ins>
          </w:p>
        </w:tc>
      </w:tr>
      <w:tr w:rsidR="00494D04" w14:paraId="3C19DB1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9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93" w:author="Στάθης Καπ" w:date="2023-03-09T06:09:00Z"/>
          <w:trPrChange w:id="1629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9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A988AD9" w14:textId="3F92D5BE" w:rsidR="00494D04" w:rsidRPr="007E0F91" w:rsidRDefault="00494D04" w:rsidP="00494D04">
            <w:pPr>
              <w:jc w:val="center"/>
              <w:rPr>
                <w:ins w:id="16296" w:author="Στάθης Καπ" w:date="2023-03-09T06:09:00Z"/>
                <w:sz w:val="16"/>
                <w:szCs w:val="16"/>
              </w:rPr>
            </w:pPr>
            <w:ins w:id="16297" w:author="Στάθης Καπ" w:date="2023-03-09T06:09:00Z">
              <w:r w:rsidRPr="009861B1">
                <w:rPr>
                  <w:rFonts w:ascii="Calibri" w:hAnsi="Calibri" w:cs="Calibri"/>
                  <w:color w:val="000000"/>
                  <w:sz w:val="16"/>
                  <w:szCs w:val="16"/>
                </w:rPr>
                <w:t>r210</w:t>
              </w:r>
            </w:ins>
          </w:p>
        </w:tc>
        <w:tc>
          <w:tcPr>
            <w:tcW w:w="565" w:type="dxa"/>
            <w:tcBorders>
              <w:left w:val="single" w:sz="4" w:space="0" w:color="auto"/>
            </w:tcBorders>
            <w:vAlign w:val="center"/>
            <w:tcPrChange w:id="16298" w:author="Στάθης Καπ" w:date="2023-03-09T07:09:00Z">
              <w:tcPr>
                <w:tcW w:w="565" w:type="dxa"/>
                <w:gridSpan w:val="2"/>
                <w:tcBorders>
                  <w:left w:val="single" w:sz="4" w:space="0" w:color="auto"/>
                  <w:bottom w:val="single" w:sz="4" w:space="0" w:color="auto"/>
                </w:tcBorders>
              </w:tcPr>
            </w:tcPrChange>
          </w:tcPr>
          <w:p w14:paraId="4913A65C" w14:textId="029C2DA9" w:rsidR="00494D04" w:rsidRPr="007E0F91" w:rsidRDefault="00494D04" w:rsidP="00494D04">
            <w:pPr>
              <w:jc w:val="center"/>
              <w:rPr>
                <w:ins w:id="16299" w:author="Στάθης Καπ" w:date="2023-03-09T06:09:00Z"/>
                <w:sz w:val="16"/>
                <w:szCs w:val="16"/>
              </w:rPr>
            </w:pPr>
            <w:ins w:id="16300" w:author="Στάθης Καπ" w:date="2023-03-09T07:09:00Z">
              <w:r>
                <w:rPr>
                  <w:rFonts w:ascii="Calibri" w:hAnsi="Calibri" w:cs="Calibri"/>
                  <w:color w:val="000000"/>
                  <w:sz w:val="16"/>
                  <w:szCs w:val="16"/>
                </w:rPr>
                <w:t>1000</w:t>
              </w:r>
            </w:ins>
          </w:p>
        </w:tc>
        <w:tc>
          <w:tcPr>
            <w:tcW w:w="679" w:type="dxa"/>
            <w:tcBorders>
              <w:right w:val="single" w:sz="4" w:space="0" w:color="auto"/>
            </w:tcBorders>
            <w:vAlign w:val="center"/>
            <w:tcPrChange w:id="16301" w:author="Στάθης Καπ" w:date="2023-03-09T07:09:00Z">
              <w:tcPr>
                <w:tcW w:w="679" w:type="dxa"/>
                <w:gridSpan w:val="2"/>
                <w:tcBorders>
                  <w:bottom w:val="single" w:sz="4" w:space="0" w:color="auto"/>
                  <w:right w:val="single" w:sz="4" w:space="0" w:color="auto"/>
                </w:tcBorders>
              </w:tcPr>
            </w:tcPrChange>
          </w:tcPr>
          <w:p w14:paraId="11E1F742" w14:textId="07425C24" w:rsidR="00494D04" w:rsidRPr="007E0F91" w:rsidRDefault="00494D04" w:rsidP="00494D04">
            <w:pPr>
              <w:jc w:val="center"/>
              <w:rPr>
                <w:ins w:id="16302" w:author="Στάθης Καπ" w:date="2023-03-09T06:09:00Z"/>
                <w:sz w:val="16"/>
                <w:szCs w:val="16"/>
              </w:rPr>
            </w:pPr>
            <w:ins w:id="16303" w:author="Στάθης Καπ" w:date="2023-03-09T07:09:00Z">
              <w:r>
                <w:rPr>
                  <w:rFonts w:ascii="Calibri" w:hAnsi="Calibri" w:cs="Calibri"/>
                  <w:color w:val="000000"/>
                  <w:sz w:val="16"/>
                  <w:szCs w:val="16"/>
                </w:rPr>
                <w:t>958</w:t>
              </w:r>
            </w:ins>
          </w:p>
        </w:tc>
        <w:tc>
          <w:tcPr>
            <w:tcW w:w="453" w:type="dxa"/>
            <w:tcBorders>
              <w:left w:val="single" w:sz="4" w:space="0" w:color="auto"/>
            </w:tcBorders>
            <w:vAlign w:val="center"/>
            <w:tcPrChange w:id="16304" w:author="Στάθης Καπ" w:date="2023-03-09T07:09:00Z">
              <w:tcPr>
                <w:tcW w:w="453" w:type="dxa"/>
                <w:gridSpan w:val="2"/>
                <w:tcBorders>
                  <w:left w:val="single" w:sz="4" w:space="0" w:color="auto"/>
                  <w:bottom w:val="single" w:sz="4" w:space="0" w:color="auto"/>
                </w:tcBorders>
                <w:vAlign w:val="bottom"/>
              </w:tcPr>
            </w:tcPrChange>
          </w:tcPr>
          <w:p w14:paraId="24D75EAB" w14:textId="768FDEA4" w:rsidR="00494D04" w:rsidRPr="007E0F91" w:rsidRDefault="00494D04" w:rsidP="00494D04">
            <w:pPr>
              <w:jc w:val="center"/>
              <w:rPr>
                <w:ins w:id="16305" w:author="Στάθης Καπ" w:date="2023-03-09T06:09:00Z"/>
                <w:sz w:val="16"/>
                <w:szCs w:val="16"/>
              </w:rPr>
            </w:pPr>
            <w:ins w:id="16306" w:author="Στάθης Καπ" w:date="2023-03-09T07:09:00Z">
              <w:r>
                <w:rPr>
                  <w:rFonts w:ascii="Calibri" w:hAnsi="Calibri" w:cs="Calibri"/>
                  <w:color w:val="000000"/>
                  <w:sz w:val="16"/>
                  <w:szCs w:val="16"/>
                </w:rPr>
                <w:t>913</w:t>
              </w:r>
            </w:ins>
          </w:p>
        </w:tc>
        <w:tc>
          <w:tcPr>
            <w:tcW w:w="708" w:type="dxa"/>
            <w:vAlign w:val="center"/>
            <w:tcPrChange w:id="16307" w:author="Στάθης Καπ" w:date="2023-03-09T07:09:00Z">
              <w:tcPr>
                <w:tcW w:w="708" w:type="dxa"/>
                <w:gridSpan w:val="2"/>
                <w:tcBorders>
                  <w:bottom w:val="single" w:sz="4" w:space="0" w:color="auto"/>
                </w:tcBorders>
                <w:vAlign w:val="center"/>
              </w:tcPr>
            </w:tcPrChange>
          </w:tcPr>
          <w:p w14:paraId="755788BB" w14:textId="7AA1296F" w:rsidR="00494D04" w:rsidRPr="007E0F91" w:rsidRDefault="00494D04" w:rsidP="00494D04">
            <w:pPr>
              <w:jc w:val="center"/>
              <w:rPr>
                <w:ins w:id="16308" w:author="Στάθης Καπ" w:date="2023-03-09T06:09:00Z"/>
                <w:sz w:val="16"/>
                <w:szCs w:val="16"/>
              </w:rPr>
            </w:pPr>
            <w:ins w:id="16309" w:author="Στάθης Καπ" w:date="2023-03-09T07:09:00Z">
              <w:r>
                <w:rPr>
                  <w:rFonts w:ascii="Calibri" w:hAnsi="Calibri" w:cs="Calibri"/>
                  <w:color w:val="000000"/>
                  <w:sz w:val="16"/>
                  <w:szCs w:val="16"/>
                </w:rPr>
                <w:t>8.7</w:t>
              </w:r>
            </w:ins>
          </w:p>
        </w:tc>
        <w:tc>
          <w:tcPr>
            <w:tcW w:w="652" w:type="dxa"/>
            <w:tcBorders>
              <w:right w:val="single" w:sz="4" w:space="0" w:color="auto"/>
            </w:tcBorders>
            <w:vAlign w:val="center"/>
            <w:tcPrChange w:id="16310" w:author="Στάθης Καπ" w:date="2023-03-09T07:09:00Z">
              <w:tcPr>
                <w:tcW w:w="652" w:type="dxa"/>
                <w:gridSpan w:val="2"/>
                <w:tcBorders>
                  <w:bottom w:val="single" w:sz="4" w:space="0" w:color="auto"/>
                  <w:right w:val="single" w:sz="4" w:space="0" w:color="auto"/>
                </w:tcBorders>
                <w:vAlign w:val="bottom"/>
              </w:tcPr>
            </w:tcPrChange>
          </w:tcPr>
          <w:p w14:paraId="3A255A21" w14:textId="339450D3" w:rsidR="00494D04" w:rsidRPr="007E0F91" w:rsidRDefault="00494D04" w:rsidP="00494D04">
            <w:pPr>
              <w:jc w:val="center"/>
              <w:rPr>
                <w:ins w:id="16311" w:author="Στάθης Καπ" w:date="2023-03-09T06:09:00Z"/>
                <w:sz w:val="16"/>
                <w:szCs w:val="16"/>
              </w:rPr>
            </w:pPr>
            <w:ins w:id="16312" w:author="Στάθης Καπ" w:date="2023-03-09T07:09:00Z">
              <w:r>
                <w:rPr>
                  <w:rFonts w:ascii="Calibri" w:hAnsi="Calibri" w:cs="Calibri"/>
                  <w:color w:val="000000"/>
                  <w:sz w:val="16"/>
                  <w:szCs w:val="16"/>
                </w:rPr>
                <w:t>0.347</w:t>
              </w:r>
            </w:ins>
          </w:p>
        </w:tc>
        <w:tc>
          <w:tcPr>
            <w:tcW w:w="453" w:type="dxa"/>
            <w:tcBorders>
              <w:left w:val="single" w:sz="4" w:space="0" w:color="auto"/>
            </w:tcBorders>
            <w:vAlign w:val="center"/>
            <w:tcPrChange w:id="16313" w:author="Στάθης Καπ" w:date="2023-03-09T07:09:00Z">
              <w:tcPr>
                <w:tcW w:w="453" w:type="dxa"/>
                <w:gridSpan w:val="2"/>
                <w:tcBorders>
                  <w:left w:val="single" w:sz="4" w:space="0" w:color="auto"/>
                  <w:bottom w:val="single" w:sz="4" w:space="0" w:color="auto"/>
                </w:tcBorders>
                <w:vAlign w:val="bottom"/>
              </w:tcPr>
            </w:tcPrChange>
          </w:tcPr>
          <w:p w14:paraId="45FF88EB" w14:textId="4315B5E2" w:rsidR="00494D04" w:rsidRPr="007E0F91" w:rsidRDefault="00494D04" w:rsidP="00494D04">
            <w:pPr>
              <w:jc w:val="center"/>
              <w:rPr>
                <w:ins w:id="16314" w:author="Στάθης Καπ" w:date="2023-03-09T06:09:00Z"/>
                <w:sz w:val="16"/>
                <w:szCs w:val="16"/>
              </w:rPr>
            </w:pPr>
            <w:ins w:id="16315" w:author="Στάθης Καπ" w:date="2023-03-09T07:09:00Z">
              <w:r>
                <w:rPr>
                  <w:rFonts w:ascii="Calibri" w:hAnsi="Calibri" w:cs="Calibri"/>
                  <w:color w:val="000000"/>
                  <w:sz w:val="16"/>
                  <w:szCs w:val="16"/>
                </w:rPr>
                <w:t>931</w:t>
              </w:r>
            </w:ins>
          </w:p>
        </w:tc>
        <w:tc>
          <w:tcPr>
            <w:tcW w:w="454" w:type="dxa"/>
            <w:vAlign w:val="center"/>
            <w:tcPrChange w:id="16316" w:author="Στάθης Καπ" w:date="2023-03-09T07:09:00Z">
              <w:tcPr>
                <w:tcW w:w="454" w:type="dxa"/>
                <w:gridSpan w:val="2"/>
                <w:tcBorders>
                  <w:bottom w:val="single" w:sz="4" w:space="0" w:color="auto"/>
                </w:tcBorders>
                <w:vAlign w:val="center"/>
              </w:tcPr>
            </w:tcPrChange>
          </w:tcPr>
          <w:p w14:paraId="77346C8B" w14:textId="2A1ECEC8" w:rsidR="00494D04" w:rsidRPr="007E0F91" w:rsidRDefault="00494D04" w:rsidP="00494D04">
            <w:pPr>
              <w:jc w:val="center"/>
              <w:rPr>
                <w:ins w:id="16317" w:author="Στάθης Καπ" w:date="2023-03-09T06:09:00Z"/>
                <w:sz w:val="16"/>
                <w:szCs w:val="16"/>
              </w:rPr>
            </w:pPr>
            <w:ins w:id="16318" w:author="Στάθης Καπ" w:date="2023-03-09T07:09:00Z">
              <w:r>
                <w:rPr>
                  <w:rFonts w:ascii="Calibri" w:hAnsi="Calibri" w:cs="Calibri"/>
                  <w:color w:val="000000"/>
                  <w:sz w:val="16"/>
                  <w:szCs w:val="16"/>
                </w:rPr>
                <w:t>-1.97</w:t>
              </w:r>
            </w:ins>
          </w:p>
        </w:tc>
        <w:tc>
          <w:tcPr>
            <w:tcW w:w="454" w:type="dxa"/>
            <w:vAlign w:val="center"/>
            <w:tcPrChange w:id="16319" w:author="Στάθης Καπ" w:date="2023-03-09T07:09:00Z">
              <w:tcPr>
                <w:tcW w:w="454" w:type="dxa"/>
                <w:gridSpan w:val="2"/>
                <w:tcBorders>
                  <w:bottom w:val="single" w:sz="4" w:space="0" w:color="auto"/>
                </w:tcBorders>
                <w:vAlign w:val="bottom"/>
              </w:tcPr>
            </w:tcPrChange>
          </w:tcPr>
          <w:p w14:paraId="31351425" w14:textId="555116A1" w:rsidR="00494D04" w:rsidRPr="007E0F91" w:rsidRDefault="00494D04" w:rsidP="00494D04">
            <w:pPr>
              <w:jc w:val="center"/>
              <w:rPr>
                <w:ins w:id="16320" w:author="Στάθης Καπ" w:date="2023-03-09T06:09:00Z"/>
                <w:sz w:val="16"/>
                <w:szCs w:val="16"/>
              </w:rPr>
            </w:pPr>
            <w:ins w:id="16321" w:author="Στάθης Καπ" w:date="2023-03-09T07:09:00Z">
              <w:r>
                <w:rPr>
                  <w:rFonts w:ascii="Calibri" w:hAnsi="Calibri" w:cs="Calibri"/>
                  <w:color w:val="000000"/>
                  <w:sz w:val="16"/>
                  <w:szCs w:val="16"/>
                </w:rPr>
                <w:t>0.332</w:t>
              </w:r>
            </w:ins>
          </w:p>
        </w:tc>
        <w:tc>
          <w:tcPr>
            <w:tcW w:w="457" w:type="dxa"/>
            <w:tcBorders>
              <w:right w:val="single" w:sz="4" w:space="0" w:color="auto"/>
            </w:tcBorders>
            <w:vAlign w:val="center"/>
            <w:tcPrChange w:id="16322" w:author="Στάθης Καπ" w:date="2023-03-09T07:09:00Z">
              <w:tcPr>
                <w:tcW w:w="457" w:type="dxa"/>
                <w:gridSpan w:val="2"/>
                <w:tcBorders>
                  <w:bottom w:val="single" w:sz="4" w:space="0" w:color="auto"/>
                  <w:right w:val="single" w:sz="4" w:space="0" w:color="auto"/>
                </w:tcBorders>
                <w:vAlign w:val="center"/>
              </w:tcPr>
            </w:tcPrChange>
          </w:tcPr>
          <w:p w14:paraId="5C52AED3" w14:textId="22DE0345" w:rsidR="00494D04" w:rsidRPr="007E0F91" w:rsidRDefault="00494D04" w:rsidP="00494D04">
            <w:pPr>
              <w:jc w:val="center"/>
              <w:rPr>
                <w:ins w:id="16323" w:author="Στάθης Καπ" w:date="2023-03-09T06:09:00Z"/>
                <w:sz w:val="16"/>
                <w:szCs w:val="16"/>
              </w:rPr>
            </w:pPr>
            <w:ins w:id="16324" w:author="Στάθης Καπ" w:date="2023-03-09T07:09:00Z">
              <w:r>
                <w:rPr>
                  <w:rFonts w:ascii="Calibri" w:hAnsi="Calibri" w:cs="Calibri"/>
                  <w:color w:val="000000"/>
                  <w:sz w:val="16"/>
                  <w:szCs w:val="16"/>
                </w:rPr>
                <w:t>4.32</w:t>
              </w:r>
            </w:ins>
          </w:p>
        </w:tc>
        <w:tc>
          <w:tcPr>
            <w:tcW w:w="453" w:type="dxa"/>
            <w:tcBorders>
              <w:left w:val="single" w:sz="4" w:space="0" w:color="auto"/>
            </w:tcBorders>
            <w:vAlign w:val="center"/>
            <w:tcPrChange w:id="16325" w:author="Στάθης Καπ" w:date="2023-03-09T07:09:00Z">
              <w:tcPr>
                <w:tcW w:w="453" w:type="dxa"/>
                <w:gridSpan w:val="2"/>
                <w:tcBorders>
                  <w:left w:val="single" w:sz="4" w:space="0" w:color="auto"/>
                  <w:bottom w:val="single" w:sz="4" w:space="0" w:color="auto"/>
                </w:tcBorders>
                <w:vAlign w:val="bottom"/>
              </w:tcPr>
            </w:tcPrChange>
          </w:tcPr>
          <w:p w14:paraId="6B09B741" w14:textId="6546EEDD" w:rsidR="00494D04" w:rsidRPr="007E0F91" w:rsidRDefault="00494D04" w:rsidP="00494D04">
            <w:pPr>
              <w:jc w:val="center"/>
              <w:rPr>
                <w:ins w:id="16326" w:author="Στάθης Καπ" w:date="2023-03-09T06:09:00Z"/>
                <w:sz w:val="16"/>
                <w:szCs w:val="16"/>
              </w:rPr>
            </w:pPr>
            <w:ins w:id="16327" w:author="Στάθης Καπ" w:date="2023-03-09T07:09:00Z">
              <w:r>
                <w:rPr>
                  <w:rFonts w:ascii="Calibri" w:hAnsi="Calibri" w:cs="Calibri"/>
                  <w:color w:val="000000"/>
                  <w:sz w:val="16"/>
                  <w:szCs w:val="16"/>
                </w:rPr>
                <w:t>897</w:t>
              </w:r>
            </w:ins>
          </w:p>
        </w:tc>
        <w:tc>
          <w:tcPr>
            <w:tcW w:w="454" w:type="dxa"/>
            <w:vAlign w:val="center"/>
            <w:tcPrChange w:id="16328" w:author="Στάθης Καπ" w:date="2023-03-09T07:09:00Z">
              <w:tcPr>
                <w:tcW w:w="454" w:type="dxa"/>
                <w:gridSpan w:val="2"/>
                <w:tcBorders>
                  <w:bottom w:val="single" w:sz="4" w:space="0" w:color="auto"/>
                </w:tcBorders>
                <w:vAlign w:val="center"/>
              </w:tcPr>
            </w:tcPrChange>
          </w:tcPr>
          <w:p w14:paraId="6EC83A50" w14:textId="42B0AB26" w:rsidR="00494D04" w:rsidRPr="007E0F91" w:rsidRDefault="00494D04" w:rsidP="00494D04">
            <w:pPr>
              <w:jc w:val="center"/>
              <w:rPr>
                <w:ins w:id="16329" w:author="Στάθης Καπ" w:date="2023-03-09T06:09:00Z"/>
                <w:sz w:val="16"/>
                <w:szCs w:val="16"/>
              </w:rPr>
            </w:pPr>
            <w:ins w:id="16330" w:author="Στάθης Καπ" w:date="2023-03-09T07:09:00Z">
              <w:r>
                <w:rPr>
                  <w:rFonts w:ascii="Calibri" w:hAnsi="Calibri" w:cs="Calibri"/>
                  <w:color w:val="000000"/>
                  <w:sz w:val="16"/>
                  <w:szCs w:val="16"/>
                </w:rPr>
                <w:t>1.75</w:t>
              </w:r>
            </w:ins>
          </w:p>
        </w:tc>
        <w:tc>
          <w:tcPr>
            <w:tcW w:w="454" w:type="dxa"/>
            <w:vAlign w:val="center"/>
            <w:tcPrChange w:id="16331" w:author="Στάθης Καπ" w:date="2023-03-09T07:09:00Z">
              <w:tcPr>
                <w:tcW w:w="454" w:type="dxa"/>
                <w:gridSpan w:val="2"/>
                <w:tcBorders>
                  <w:bottom w:val="single" w:sz="4" w:space="0" w:color="auto"/>
                </w:tcBorders>
                <w:vAlign w:val="bottom"/>
              </w:tcPr>
            </w:tcPrChange>
          </w:tcPr>
          <w:p w14:paraId="1271F917" w14:textId="12C0FEE0" w:rsidR="00494D04" w:rsidRPr="007E0F91" w:rsidRDefault="00494D04" w:rsidP="00494D04">
            <w:pPr>
              <w:jc w:val="center"/>
              <w:rPr>
                <w:ins w:id="16332" w:author="Στάθης Καπ" w:date="2023-03-09T06:09:00Z"/>
                <w:sz w:val="16"/>
                <w:szCs w:val="16"/>
              </w:rPr>
            </w:pPr>
            <w:ins w:id="16333" w:author="Στάθης Καπ" w:date="2023-03-09T07:09:00Z">
              <w:r>
                <w:rPr>
                  <w:rFonts w:ascii="Calibri" w:hAnsi="Calibri" w:cs="Calibri"/>
                  <w:color w:val="000000"/>
                  <w:sz w:val="16"/>
                  <w:szCs w:val="16"/>
                </w:rPr>
                <w:t>0.274</w:t>
              </w:r>
            </w:ins>
          </w:p>
        </w:tc>
        <w:tc>
          <w:tcPr>
            <w:tcW w:w="454" w:type="dxa"/>
            <w:tcBorders>
              <w:right w:val="single" w:sz="4" w:space="0" w:color="auto"/>
            </w:tcBorders>
            <w:vAlign w:val="center"/>
            <w:tcPrChange w:id="16334" w:author="Στάθης Καπ" w:date="2023-03-09T07:09:00Z">
              <w:tcPr>
                <w:tcW w:w="454" w:type="dxa"/>
                <w:gridSpan w:val="2"/>
                <w:tcBorders>
                  <w:bottom w:val="single" w:sz="4" w:space="0" w:color="auto"/>
                  <w:right w:val="single" w:sz="4" w:space="0" w:color="auto"/>
                </w:tcBorders>
                <w:vAlign w:val="center"/>
              </w:tcPr>
            </w:tcPrChange>
          </w:tcPr>
          <w:p w14:paraId="396D9BBB" w14:textId="10FE80F7" w:rsidR="00494D04" w:rsidRPr="007E0F91" w:rsidRDefault="00494D04" w:rsidP="00494D04">
            <w:pPr>
              <w:jc w:val="center"/>
              <w:rPr>
                <w:ins w:id="16335" w:author="Στάθης Καπ" w:date="2023-03-09T06:09:00Z"/>
                <w:sz w:val="16"/>
                <w:szCs w:val="16"/>
              </w:rPr>
            </w:pPr>
            <w:ins w:id="16336" w:author="Στάθης Καπ" w:date="2023-03-09T07:09:00Z">
              <w:r>
                <w:rPr>
                  <w:rFonts w:ascii="Calibri" w:hAnsi="Calibri" w:cs="Calibri"/>
                  <w:color w:val="000000"/>
                  <w:sz w:val="16"/>
                  <w:szCs w:val="16"/>
                </w:rPr>
                <w:t>21.04</w:t>
              </w:r>
            </w:ins>
          </w:p>
        </w:tc>
        <w:tc>
          <w:tcPr>
            <w:tcW w:w="453" w:type="dxa"/>
            <w:tcBorders>
              <w:left w:val="single" w:sz="4" w:space="0" w:color="auto"/>
            </w:tcBorders>
            <w:vAlign w:val="center"/>
            <w:tcPrChange w:id="16337" w:author="Στάθης Καπ" w:date="2023-03-09T07:09:00Z">
              <w:tcPr>
                <w:tcW w:w="453" w:type="dxa"/>
                <w:gridSpan w:val="2"/>
                <w:tcBorders>
                  <w:left w:val="single" w:sz="4" w:space="0" w:color="auto"/>
                  <w:bottom w:val="single" w:sz="4" w:space="0" w:color="auto"/>
                </w:tcBorders>
                <w:vAlign w:val="bottom"/>
              </w:tcPr>
            </w:tcPrChange>
          </w:tcPr>
          <w:p w14:paraId="3CFC2D80" w14:textId="1889EA79" w:rsidR="00494D04" w:rsidRPr="007E0F91" w:rsidRDefault="00494D04" w:rsidP="00494D04">
            <w:pPr>
              <w:jc w:val="center"/>
              <w:rPr>
                <w:ins w:id="16338" w:author="Στάθης Καπ" w:date="2023-03-09T06:09:00Z"/>
                <w:sz w:val="16"/>
                <w:szCs w:val="16"/>
              </w:rPr>
            </w:pPr>
            <w:ins w:id="16339" w:author="Στάθης Καπ" w:date="2023-03-09T07:09:00Z">
              <w:r>
                <w:rPr>
                  <w:rFonts w:ascii="Calibri" w:hAnsi="Calibri" w:cs="Calibri"/>
                  <w:color w:val="000000"/>
                  <w:sz w:val="16"/>
                  <w:szCs w:val="16"/>
                </w:rPr>
                <w:t>897</w:t>
              </w:r>
            </w:ins>
          </w:p>
        </w:tc>
        <w:tc>
          <w:tcPr>
            <w:tcW w:w="454" w:type="dxa"/>
            <w:vAlign w:val="center"/>
            <w:tcPrChange w:id="16340" w:author="Στάθης Καπ" w:date="2023-03-09T07:09:00Z">
              <w:tcPr>
                <w:tcW w:w="454" w:type="dxa"/>
                <w:gridSpan w:val="2"/>
                <w:tcBorders>
                  <w:bottom w:val="single" w:sz="4" w:space="0" w:color="auto"/>
                </w:tcBorders>
                <w:vAlign w:val="center"/>
              </w:tcPr>
            </w:tcPrChange>
          </w:tcPr>
          <w:p w14:paraId="316A55CD" w14:textId="375253F8" w:rsidR="00494D04" w:rsidRPr="007E0F91" w:rsidRDefault="00494D04" w:rsidP="00494D04">
            <w:pPr>
              <w:jc w:val="center"/>
              <w:rPr>
                <w:ins w:id="16341" w:author="Στάθης Καπ" w:date="2023-03-09T06:09:00Z"/>
                <w:sz w:val="16"/>
                <w:szCs w:val="16"/>
              </w:rPr>
            </w:pPr>
            <w:ins w:id="16342" w:author="Στάθης Καπ" w:date="2023-03-09T07:09:00Z">
              <w:r>
                <w:rPr>
                  <w:rFonts w:ascii="Calibri" w:hAnsi="Calibri" w:cs="Calibri"/>
                  <w:color w:val="000000"/>
                  <w:sz w:val="16"/>
                  <w:szCs w:val="16"/>
                </w:rPr>
                <w:t>1.75</w:t>
              </w:r>
            </w:ins>
          </w:p>
        </w:tc>
        <w:tc>
          <w:tcPr>
            <w:tcW w:w="454" w:type="dxa"/>
            <w:vAlign w:val="center"/>
            <w:tcPrChange w:id="16343" w:author="Στάθης Καπ" w:date="2023-03-09T07:09:00Z">
              <w:tcPr>
                <w:tcW w:w="454" w:type="dxa"/>
                <w:gridSpan w:val="2"/>
                <w:tcBorders>
                  <w:bottom w:val="single" w:sz="4" w:space="0" w:color="auto"/>
                </w:tcBorders>
                <w:vAlign w:val="bottom"/>
              </w:tcPr>
            </w:tcPrChange>
          </w:tcPr>
          <w:p w14:paraId="576A6C31" w14:textId="0A118305" w:rsidR="00494D04" w:rsidRPr="007E0F91" w:rsidRDefault="00494D04" w:rsidP="00494D04">
            <w:pPr>
              <w:jc w:val="center"/>
              <w:rPr>
                <w:ins w:id="16344" w:author="Στάθης Καπ" w:date="2023-03-09T06:09:00Z"/>
                <w:sz w:val="16"/>
                <w:szCs w:val="16"/>
              </w:rPr>
            </w:pPr>
            <w:ins w:id="16345" w:author="Στάθης Καπ" w:date="2023-03-09T07:09:00Z">
              <w:r>
                <w:rPr>
                  <w:rFonts w:ascii="Calibri" w:hAnsi="Calibri" w:cs="Calibri"/>
                  <w:color w:val="000000"/>
                  <w:sz w:val="16"/>
                  <w:szCs w:val="16"/>
                </w:rPr>
                <w:t>0.217</w:t>
              </w:r>
            </w:ins>
          </w:p>
        </w:tc>
        <w:tc>
          <w:tcPr>
            <w:tcW w:w="461" w:type="dxa"/>
            <w:tcBorders>
              <w:right w:val="single" w:sz="4" w:space="0" w:color="auto"/>
            </w:tcBorders>
            <w:vAlign w:val="center"/>
            <w:tcPrChange w:id="16346" w:author="Στάθης Καπ" w:date="2023-03-09T07:09:00Z">
              <w:tcPr>
                <w:tcW w:w="461" w:type="dxa"/>
                <w:gridSpan w:val="2"/>
                <w:tcBorders>
                  <w:bottom w:val="single" w:sz="4" w:space="0" w:color="auto"/>
                  <w:right w:val="single" w:sz="4" w:space="0" w:color="auto"/>
                </w:tcBorders>
                <w:vAlign w:val="center"/>
              </w:tcPr>
            </w:tcPrChange>
          </w:tcPr>
          <w:p w14:paraId="28C58206" w14:textId="5CDC177A" w:rsidR="00494D04" w:rsidRPr="007E0F91" w:rsidRDefault="00494D04" w:rsidP="00494D04">
            <w:pPr>
              <w:jc w:val="center"/>
              <w:rPr>
                <w:ins w:id="16347" w:author="Στάθης Καπ" w:date="2023-03-09T06:09:00Z"/>
                <w:sz w:val="16"/>
                <w:szCs w:val="16"/>
              </w:rPr>
            </w:pPr>
            <w:ins w:id="16348" w:author="Στάθης Καπ" w:date="2023-03-09T07:09:00Z">
              <w:r>
                <w:rPr>
                  <w:rFonts w:ascii="Calibri" w:hAnsi="Calibri" w:cs="Calibri"/>
                  <w:color w:val="000000"/>
                  <w:sz w:val="16"/>
                  <w:szCs w:val="16"/>
                </w:rPr>
                <w:t>37.46</w:t>
              </w:r>
            </w:ins>
          </w:p>
        </w:tc>
      </w:tr>
      <w:tr w:rsidR="00494D04" w14:paraId="57E2C8B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34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350" w:author="Στάθης Καπ" w:date="2023-03-09T06:09:00Z"/>
          <w:trPrChange w:id="1635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35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0D231A8" w14:textId="7F1EADB7" w:rsidR="00494D04" w:rsidRPr="007E0F91" w:rsidRDefault="00494D04" w:rsidP="00494D04">
            <w:pPr>
              <w:jc w:val="center"/>
              <w:rPr>
                <w:ins w:id="16353" w:author="Στάθης Καπ" w:date="2023-03-09T06:09:00Z"/>
                <w:sz w:val="16"/>
                <w:szCs w:val="16"/>
              </w:rPr>
            </w:pPr>
            <w:ins w:id="16354" w:author="Στάθης Καπ" w:date="2023-03-09T06:09:00Z">
              <w:r w:rsidRPr="009861B1">
                <w:rPr>
                  <w:rFonts w:ascii="Calibri" w:hAnsi="Calibri" w:cs="Calibri"/>
                  <w:color w:val="000000"/>
                  <w:sz w:val="16"/>
                  <w:szCs w:val="16"/>
                </w:rPr>
                <w:t>r211</w:t>
              </w:r>
            </w:ins>
          </w:p>
        </w:tc>
        <w:tc>
          <w:tcPr>
            <w:tcW w:w="565" w:type="dxa"/>
            <w:tcBorders>
              <w:left w:val="single" w:sz="4" w:space="0" w:color="auto"/>
            </w:tcBorders>
            <w:vAlign w:val="center"/>
            <w:tcPrChange w:id="16355" w:author="Στάθης Καπ" w:date="2023-03-09T07:09:00Z">
              <w:tcPr>
                <w:tcW w:w="565" w:type="dxa"/>
                <w:gridSpan w:val="2"/>
                <w:tcBorders>
                  <w:left w:val="single" w:sz="4" w:space="0" w:color="auto"/>
                  <w:bottom w:val="single" w:sz="4" w:space="0" w:color="auto"/>
                </w:tcBorders>
              </w:tcPr>
            </w:tcPrChange>
          </w:tcPr>
          <w:p w14:paraId="4AC7ED7F" w14:textId="278FCD85" w:rsidR="00494D04" w:rsidRPr="007E0F91" w:rsidRDefault="00494D04" w:rsidP="00494D04">
            <w:pPr>
              <w:jc w:val="center"/>
              <w:rPr>
                <w:ins w:id="16356" w:author="Στάθης Καπ" w:date="2023-03-09T06:09:00Z"/>
                <w:sz w:val="16"/>
                <w:szCs w:val="16"/>
              </w:rPr>
            </w:pPr>
            <w:ins w:id="16357" w:author="Στάθης Καπ" w:date="2023-03-09T07:09:00Z">
              <w:r>
                <w:rPr>
                  <w:rFonts w:ascii="Calibri" w:hAnsi="Calibri" w:cs="Calibri"/>
                  <w:color w:val="000000"/>
                  <w:sz w:val="16"/>
                  <w:szCs w:val="16"/>
                </w:rPr>
                <w:t>1051</w:t>
              </w:r>
            </w:ins>
          </w:p>
        </w:tc>
        <w:tc>
          <w:tcPr>
            <w:tcW w:w="679" w:type="dxa"/>
            <w:tcBorders>
              <w:right w:val="single" w:sz="4" w:space="0" w:color="auto"/>
            </w:tcBorders>
            <w:vAlign w:val="center"/>
            <w:tcPrChange w:id="16358" w:author="Στάθης Καπ" w:date="2023-03-09T07:09:00Z">
              <w:tcPr>
                <w:tcW w:w="679" w:type="dxa"/>
                <w:gridSpan w:val="2"/>
                <w:tcBorders>
                  <w:bottom w:val="single" w:sz="4" w:space="0" w:color="auto"/>
                  <w:right w:val="single" w:sz="4" w:space="0" w:color="auto"/>
                </w:tcBorders>
              </w:tcPr>
            </w:tcPrChange>
          </w:tcPr>
          <w:p w14:paraId="72EEF787" w14:textId="7D910ADF" w:rsidR="00494D04" w:rsidRPr="007E0F91" w:rsidRDefault="00494D04" w:rsidP="00494D04">
            <w:pPr>
              <w:jc w:val="center"/>
              <w:rPr>
                <w:ins w:id="16359" w:author="Στάθης Καπ" w:date="2023-03-09T06:09:00Z"/>
                <w:sz w:val="16"/>
                <w:szCs w:val="16"/>
              </w:rPr>
            </w:pPr>
            <w:ins w:id="16360" w:author="Στάθης Καπ" w:date="2023-03-09T07:09:00Z">
              <w:r>
                <w:rPr>
                  <w:rFonts w:ascii="Calibri" w:hAnsi="Calibri" w:cs="Calibri"/>
                  <w:color w:val="000000"/>
                  <w:sz w:val="16"/>
                  <w:szCs w:val="16"/>
                </w:rPr>
                <w:t>1023</w:t>
              </w:r>
            </w:ins>
          </w:p>
        </w:tc>
        <w:tc>
          <w:tcPr>
            <w:tcW w:w="453" w:type="dxa"/>
            <w:tcBorders>
              <w:left w:val="single" w:sz="4" w:space="0" w:color="auto"/>
            </w:tcBorders>
            <w:vAlign w:val="center"/>
            <w:tcPrChange w:id="16361" w:author="Στάθης Καπ" w:date="2023-03-09T07:09:00Z">
              <w:tcPr>
                <w:tcW w:w="453" w:type="dxa"/>
                <w:gridSpan w:val="2"/>
                <w:tcBorders>
                  <w:left w:val="single" w:sz="4" w:space="0" w:color="auto"/>
                  <w:bottom w:val="single" w:sz="4" w:space="0" w:color="auto"/>
                </w:tcBorders>
                <w:vAlign w:val="bottom"/>
              </w:tcPr>
            </w:tcPrChange>
          </w:tcPr>
          <w:p w14:paraId="549AE071" w14:textId="7F591142" w:rsidR="00494D04" w:rsidRPr="007E0F91" w:rsidRDefault="00494D04" w:rsidP="00494D04">
            <w:pPr>
              <w:jc w:val="center"/>
              <w:rPr>
                <w:ins w:id="16362" w:author="Στάθης Καπ" w:date="2023-03-09T06:09:00Z"/>
                <w:sz w:val="16"/>
                <w:szCs w:val="16"/>
              </w:rPr>
            </w:pPr>
            <w:ins w:id="16363" w:author="Στάθης Καπ" w:date="2023-03-09T07:09:00Z">
              <w:r>
                <w:rPr>
                  <w:rFonts w:ascii="Calibri" w:hAnsi="Calibri" w:cs="Calibri"/>
                  <w:color w:val="000000"/>
                  <w:sz w:val="16"/>
                  <w:szCs w:val="16"/>
                </w:rPr>
                <w:t>1001</w:t>
              </w:r>
            </w:ins>
          </w:p>
        </w:tc>
        <w:tc>
          <w:tcPr>
            <w:tcW w:w="708" w:type="dxa"/>
            <w:vAlign w:val="center"/>
            <w:tcPrChange w:id="16364" w:author="Στάθης Καπ" w:date="2023-03-09T07:09:00Z">
              <w:tcPr>
                <w:tcW w:w="708" w:type="dxa"/>
                <w:gridSpan w:val="2"/>
                <w:tcBorders>
                  <w:bottom w:val="single" w:sz="4" w:space="0" w:color="auto"/>
                </w:tcBorders>
                <w:vAlign w:val="center"/>
              </w:tcPr>
            </w:tcPrChange>
          </w:tcPr>
          <w:p w14:paraId="54A12631" w14:textId="4736322F" w:rsidR="00494D04" w:rsidRPr="007E0F91" w:rsidRDefault="00494D04" w:rsidP="00494D04">
            <w:pPr>
              <w:jc w:val="center"/>
              <w:rPr>
                <w:ins w:id="16365" w:author="Στάθης Καπ" w:date="2023-03-09T06:09:00Z"/>
                <w:sz w:val="16"/>
                <w:szCs w:val="16"/>
              </w:rPr>
            </w:pPr>
            <w:ins w:id="16366" w:author="Στάθης Καπ" w:date="2023-03-09T07:09:00Z">
              <w:r>
                <w:rPr>
                  <w:rFonts w:ascii="Calibri" w:hAnsi="Calibri" w:cs="Calibri"/>
                  <w:color w:val="000000"/>
                  <w:sz w:val="16"/>
                  <w:szCs w:val="16"/>
                </w:rPr>
                <w:t>4.76</w:t>
              </w:r>
            </w:ins>
          </w:p>
        </w:tc>
        <w:tc>
          <w:tcPr>
            <w:tcW w:w="652" w:type="dxa"/>
            <w:tcBorders>
              <w:right w:val="single" w:sz="4" w:space="0" w:color="auto"/>
            </w:tcBorders>
            <w:vAlign w:val="center"/>
            <w:tcPrChange w:id="16367" w:author="Στάθης Καπ" w:date="2023-03-09T07:09:00Z">
              <w:tcPr>
                <w:tcW w:w="652" w:type="dxa"/>
                <w:gridSpan w:val="2"/>
                <w:tcBorders>
                  <w:bottom w:val="single" w:sz="4" w:space="0" w:color="auto"/>
                  <w:right w:val="single" w:sz="4" w:space="0" w:color="auto"/>
                </w:tcBorders>
                <w:vAlign w:val="bottom"/>
              </w:tcPr>
            </w:tcPrChange>
          </w:tcPr>
          <w:p w14:paraId="45430928" w14:textId="1E012C78" w:rsidR="00494D04" w:rsidRPr="007E0F91" w:rsidRDefault="00494D04" w:rsidP="00494D04">
            <w:pPr>
              <w:jc w:val="center"/>
              <w:rPr>
                <w:ins w:id="16368" w:author="Στάθης Καπ" w:date="2023-03-09T06:09:00Z"/>
                <w:sz w:val="16"/>
                <w:szCs w:val="16"/>
              </w:rPr>
            </w:pPr>
            <w:ins w:id="16369" w:author="Στάθης Καπ" w:date="2023-03-09T07:09:00Z">
              <w:r>
                <w:rPr>
                  <w:rFonts w:ascii="Calibri" w:hAnsi="Calibri" w:cs="Calibri"/>
                  <w:color w:val="000000"/>
                  <w:sz w:val="16"/>
                  <w:szCs w:val="16"/>
                </w:rPr>
                <w:t>0.409</w:t>
              </w:r>
            </w:ins>
          </w:p>
        </w:tc>
        <w:tc>
          <w:tcPr>
            <w:tcW w:w="453" w:type="dxa"/>
            <w:tcBorders>
              <w:left w:val="single" w:sz="4" w:space="0" w:color="auto"/>
            </w:tcBorders>
            <w:vAlign w:val="center"/>
            <w:tcPrChange w:id="16370" w:author="Στάθης Καπ" w:date="2023-03-09T07:09:00Z">
              <w:tcPr>
                <w:tcW w:w="453" w:type="dxa"/>
                <w:gridSpan w:val="2"/>
                <w:tcBorders>
                  <w:left w:val="single" w:sz="4" w:space="0" w:color="auto"/>
                  <w:bottom w:val="single" w:sz="4" w:space="0" w:color="auto"/>
                </w:tcBorders>
                <w:vAlign w:val="bottom"/>
              </w:tcPr>
            </w:tcPrChange>
          </w:tcPr>
          <w:p w14:paraId="37C317D4" w14:textId="46066726" w:rsidR="00494D04" w:rsidRPr="007E0F91" w:rsidRDefault="00494D04" w:rsidP="00494D04">
            <w:pPr>
              <w:jc w:val="center"/>
              <w:rPr>
                <w:ins w:id="16371" w:author="Στάθης Καπ" w:date="2023-03-09T06:09:00Z"/>
                <w:sz w:val="16"/>
                <w:szCs w:val="16"/>
              </w:rPr>
            </w:pPr>
            <w:ins w:id="16372" w:author="Στάθης Καπ" w:date="2023-03-09T07:09:00Z">
              <w:r>
                <w:rPr>
                  <w:rFonts w:ascii="Calibri" w:hAnsi="Calibri" w:cs="Calibri"/>
                  <w:color w:val="000000"/>
                  <w:sz w:val="16"/>
                  <w:szCs w:val="16"/>
                </w:rPr>
                <w:t>962</w:t>
              </w:r>
            </w:ins>
          </w:p>
        </w:tc>
        <w:tc>
          <w:tcPr>
            <w:tcW w:w="454" w:type="dxa"/>
            <w:vAlign w:val="center"/>
            <w:tcPrChange w:id="16373" w:author="Στάθης Καπ" w:date="2023-03-09T07:09:00Z">
              <w:tcPr>
                <w:tcW w:w="454" w:type="dxa"/>
                <w:gridSpan w:val="2"/>
                <w:tcBorders>
                  <w:bottom w:val="single" w:sz="4" w:space="0" w:color="auto"/>
                </w:tcBorders>
                <w:vAlign w:val="center"/>
              </w:tcPr>
            </w:tcPrChange>
          </w:tcPr>
          <w:p w14:paraId="5275E0C1" w14:textId="3DBB9EF4" w:rsidR="00494D04" w:rsidRPr="007E0F91" w:rsidRDefault="00494D04" w:rsidP="00494D04">
            <w:pPr>
              <w:jc w:val="center"/>
              <w:rPr>
                <w:ins w:id="16374" w:author="Στάθης Καπ" w:date="2023-03-09T06:09:00Z"/>
                <w:sz w:val="16"/>
                <w:szCs w:val="16"/>
              </w:rPr>
            </w:pPr>
            <w:ins w:id="16375" w:author="Στάθης Καπ" w:date="2023-03-09T07:09:00Z">
              <w:r>
                <w:rPr>
                  <w:rFonts w:ascii="Calibri" w:hAnsi="Calibri" w:cs="Calibri"/>
                  <w:color w:val="000000"/>
                  <w:sz w:val="16"/>
                  <w:szCs w:val="16"/>
                </w:rPr>
                <w:t>3.9</w:t>
              </w:r>
            </w:ins>
          </w:p>
        </w:tc>
        <w:tc>
          <w:tcPr>
            <w:tcW w:w="454" w:type="dxa"/>
            <w:vAlign w:val="center"/>
            <w:tcPrChange w:id="16376" w:author="Στάθης Καπ" w:date="2023-03-09T07:09:00Z">
              <w:tcPr>
                <w:tcW w:w="454" w:type="dxa"/>
                <w:gridSpan w:val="2"/>
                <w:tcBorders>
                  <w:bottom w:val="single" w:sz="4" w:space="0" w:color="auto"/>
                </w:tcBorders>
                <w:vAlign w:val="bottom"/>
              </w:tcPr>
            </w:tcPrChange>
          </w:tcPr>
          <w:p w14:paraId="0F3C238F" w14:textId="2E20233D" w:rsidR="00494D04" w:rsidRPr="007E0F91" w:rsidRDefault="00494D04" w:rsidP="00494D04">
            <w:pPr>
              <w:jc w:val="center"/>
              <w:rPr>
                <w:ins w:id="16377" w:author="Στάθης Καπ" w:date="2023-03-09T06:09:00Z"/>
                <w:sz w:val="16"/>
                <w:szCs w:val="16"/>
              </w:rPr>
            </w:pPr>
            <w:ins w:id="16378" w:author="Στάθης Καπ" w:date="2023-03-09T07:09:00Z">
              <w:r>
                <w:rPr>
                  <w:rFonts w:ascii="Calibri" w:hAnsi="Calibri" w:cs="Calibri"/>
                  <w:color w:val="000000"/>
                  <w:sz w:val="16"/>
                  <w:szCs w:val="16"/>
                </w:rPr>
                <w:t>0.278</w:t>
              </w:r>
            </w:ins>
          </w:p>
        </w:tc>
        <w:tc>
          <w:tcPr>
            <w:tcW w:w="457" w:type="dxa"/>
            <w:tcBorders>
              <w:right w:val="single" w:sz="4" w:space="0" w:color="auto"/>
            </w:tcBorders>
            <w:vAlign w:val="center"/>
            <w:tcPrChange w:id="16379" w:author="Στάθης Καπ" w:date="2023-03-09T07:09:00Z">
              <w:tcPr>
                <w:tcW w:w="457" w:type="dxa"/>
                <w:gridSpan w:val="2"/>
                <w:tcBorders>
                  <w:bottom w:val="single" w:sz="4" w:space="0" w:color="auto"/>
                  <w:right w:val="single" w:sz="4" w:space="0" w:color="auto"/>
                </w:tcBorders>
                <w:vAlign w:val="center"/>
              </w:tcPr>
            </w:tcPrChange>
          </w:tcPr>
          <w:p w14:paraId="112CD774" w14:textId="21F4A86A" w:rsidR="00494D04" w:rsidRPr="007E0F91" w:rsidRDefault="00494D04" w:rsidP="00494D04">
            <w:pPr>
              <w:jc w:val="center"/>
              <w:rPr>
                <w:ins w:id="16380" w:author="Στάθης Καπ" w:date="2023-03-09T06:09:00Z"/>
                <w:sz w:val="16"/>
                <w:szCs w:val="16"/>
              </w:rPr>
            </w:pPr>
            <w:ins w:id="16381" w:author="Στάθης Καπ" w:date="2023-03-09T07:09:00Z">
              <w:r>
                <w:rPr>
                  <w:rFonts w:ascii="Calibri" w:hAnsi="Calibri" w:cs="Calibri"/>
                  <w:color w:val="000000"/>
                  <w:sz w:val="16"/>
                  <w:szCs w:val="16"/>
                </w:rPr>
                <w:t>32.03</w:t>
              </w:r>
            </w:ins>
          </w:p>
        </w:tc>
        <w:tc>
          <w:tcPr>
            <w:tcW w:w="453" w:type="dxa"/>
            <w:tcBorders>
              <w:left w:val="single" w:sz="4" w:space="0" w:color="auto"/>
            </w:tcBorders>
            <w:vAlign w:val="center"/>
            <w:tcPrChange w:id="16382" w:author="Στάθης Καπ" w:date="2023-03-09T07:09:00Z">
              <w:tcPr>
                <w:tcW w:w="453" w:type="dxa"/>
                <w:gridSpan w:val="2"/>
                <w:tcBorders>
                  <w:left w:val="single" w:sz="4" w:space="0" w:color="auto"/>
                  <w:bottom w:val="single" w:sz="4" w:space="0" w:color="auto"/>
                </w:tcBorders>
                <w:vAlign w:val="bottom"/>
              </w:tcPr>
            </w:tcPrChange>
          </w:tcPr>
          <w:p w14:paraId="005240F4" w14:textId="55622C3E" w:rsidR="00494D04" w:rsidRPr="007E0F91" w:rsidRDefault="00494D04" w:rsidP="00494D04">
            <w:pPr>
              <w:jc w:val="center"/>
              <w:rPr>
                <w:ins w:id="16383" w:author="Στάθης Καπ" w:date="2023-03-09T06:09:00Z"/>
                <w:sz w:val="16"/>
                <w:szCs w:val="16"/>
              </w:rPr>
            </w:pPr>
            <w:ins w:id="16384" w:author="Στάθης Καπ" w:date="2023-03-09T07:09:00Z">
              <w:r>
                <w:rPr>
                  <w:rFonts w:ascii="Calibri" w:hAnsi="Calibri" w:cs="Calibri"/>
                  <w:color w:val="000000"/>
                  <w:sz w:val="16"/>
                  <w:szCs w:val="16"/>
                </w:rPr>
                <w:t>960</w:t>
              </w:r>
            </w:ins>
          </w:p>
        </w:tc>
        <w:tc>
          <w:tcPr>
            <w:tcW w:w="454" w:type="dxa"/>
            <w:vAlign w:val="center"/>
            <w:tcPrChange w:id="16385" w:author="Στάθης Καπ" w:date="2023-03-09T07:09:00Z">
              <w:tcPr>
                <w:tcW w:w="454" w:type="dxa"/>
                <w:gridSpan w:val="2"/>
                <w:tcBorders>
                  <w:bottom w:val="single" w:sz="4" w:space="0" w:color="auto"/>
                </w:tcBorders>
                <w:vAlign w:val="center"/>
              </w:tcPr>
            </w:tcPrChange>
          </w:tcPr>
          <w:p w14:paraId="6E9292E0" w14:textId="1461BDB6" w:rsidR="00494D04" w:rsidRPr="007E0F91" w:rsidRDefault="00494D04" w:rsidP="00494D04">
            <w:pPr>
              <w:jc w:val="center"/>
              <w:rPr>
                <w:ins w:id="16386" w:author="Στάθης Καπ" w:date="2023-03-09T06:09:00Z"/>
                <w:sz w:val="16"/>
                <w:szCs w:val="16"/>
              </w:rPr>
            </w:pPr>
            <w:ins w:id="16387" w:author="Στάθης Καπ" w:date="2023-03-09T07:09:00Z">
              <w:r>
                <w:rPr>
                  <w:rFonts w:ascii="Calibri" w:hAnsi="Calibri" w:cs="Calibri"/>
                  <w:color w:val="000000"/>
                  <w:sz w:val="16"/>
                  <w:szCs w:val="16"/>
                </w:rPr>
                <w:t>4.1</w:t>
              </w:r>
            </w:ins>
          </w:p>
        </w:tc>
        <w:tc>
          <w:tcPr>
            <w:tcW w:w="454" w:type="dxa"/>
            <w:vAlign w:val="center"/>
            <w:tcPrChange w:id="16388" w:author="Στάθης Καπ" w:date="2023-03-09T07:09:00Z">
              <w:tcPr>
                <w:tcW w:w="454" w:type="dxa"/>
                <w:gridSpan w:val="2"/>
                <w:tcBorders>
                  <w:bottom w:val="single" w:sz="4" w:space="0" w:color="auto"/>
                </w:tcBorders>
                <w:vAlign w:val="bottom"/>
              </w:tcPr>
            </w:tcPrChange>
          </w:tcPr>
          <w:p w14:paraId="08198B19" w14:textId="132A9B4D" w:rsidR="00494D04" w:rsidRPr="007E0F91" w:rsidRDefault="00494D04" w:rsidP="00494D04">
            <w:pPr>
              <w:jc w:val="center"/>
              <w:rPr>
                <w:ins w:id="16389" w:author="Στάθης Καπ" w:date="2023-03-09T06:09:00Z"/>
                <w:sz w:val="16"/>
                <w:szCs w:val="16"/>
              </w:rPr>
            </w:pPr>
            <w:ins w:id="16390" w:author="Στάθης Καπ" w:date="2023-03-09T07:09:00Z">
              <w:r>
                <w:rPr>
                  <w:rFonts w:ascii="Calibri" w:hAnsi="Calibri" w:cs="Calibri"/>
                  <w:color w:val="000000"/>
                  <w:sz w:val="16"/>
                  <w:szCs w:val="16"/>
                </w:rPr>
                <w:t>0.295</w:t>
              </w:r>
            </w:ins>
          </w:p>
        </w:tc>
        <w:tc>
          <w:tcPr>
            <w:tcW w:w="454" w:type="dxa"/>
            <w:tcBorders>
              <w:right w:val="single" w:sz="4" w:space="0" w:color="auto"/>
            </w:tcBorders>
            <w:vAlign w:val="center"/>
            <w:tcPrChange w:id="16391" w:author="Στάθης Καπ" w:date="2023-03-09T07:09:00Z">
              <w:tcPr>
                <w:tcW w:w="454" w:type="dxa"/>
                <w:gridSpan w:val="2"/>
                <w:tcBorders>
                  <w:bottom w:val="single" w:sz="4" w:space="0" w:color="auto"/>
                  <w:right w:val="single" w:sz="4" w:space="0" w:color="auto"/>
                </w:tcBorders>
                <w:vAlign w:val="center"/>
              </w:tcPr>
            </w:tcPrChange>
          </w:tcPr>
          <w:p w14:paraId="56F9F959" w14:textId="64948B53" w:rsidR="00494D04" w:rsidRPr="007E0F91" w:rsidRDefault="00494D04" w:rsidP="00494D04">
            <w:pPr>
              <w:jc w:val="center"/>
              <w:rPr>
                <w:ins w:id="16392" w:author="Στάθης Καπ" w:date="2023-03-09T06:09:00Z"/>
                <w:sz w:val="16"/>
                <w:szCs w:val="16"/>
              </w:rPr>
            </w:pPr>
            <w:ins w:id="16393" w:author="Στάθης Καπ" w:date="2023-03-09T07:09:00Z">
              <w:r>
                <w:rPr>
                  <w:rFonts w:ascii="Calibri" w:hAnsi="Calibri" w:cs="Calibri"/>
                  <w:color w:val="000000"/>
                  <w:sz w:val="16"/>
                  <w:szCs w:val="16"/>
                </w:rPr>
                <w:t>27.87</w:t>
              </w:r>
            </w:ins>
          </w:p>
        </w:tc>
        <w:tc>
          <w:tcPr>
            <w:tcW w:w="453" w:type="dxa"/>
            <w:tcBorders>
              <w:left w:val="single" w:sz="4" w:space="0" w:color="auto"/>
            </w:tcBorders>
            <w:vAlign w:val="center"/>
            <w:tcPrChange w:id="16394" w:author="Στάθης Καπ" w:date="2023-03-09T07:09:00Z">
              <w:tcPr>
                <w:tcW w:w="453" w:type="dxa"/>
                <w:gridSpan w:val="2"/>
                <w:tcBorders>
                  <w:left w:val="single" w:sz="4" w:space="0" w:color="auto"/>
                  <w:bottom w:val="single" w:sz="4" w:space="0" w:color="auto"/>
                </w:tcBorders>
                <w:vAlign w:val="bottom"/>
              </w:tcPr>
            </w:tcPrChange>
          </w:tcPr>
          <w:p w14:paraId="4EDFBF2C" w14:textId="0CD485CF" w:rsidR="00494D04" w:rsidRPr="007E0F91" w:rsidRDefault="00494D04" w:rsidP="00494D04">
            <w:pPr>
              <w:jc w:val="center"/>
              <w:rPr>
                <w:ins w:id="16395" w:author="Στάθης Καπ" w:date="2023-03-09T06:09:00Z"/>
                <w:sz w:val="16"/>
                <w:szCs w:val="16"/>
              </w:rPr>
            </w:pPr>
            <w:ins w:id="16396" w:author="Στάθης Καπ" w:date="2023-03-09T07:09:00Z">
              <w:r>
                <w:rPr>
                  <w:rFonts w:ascii="Calibri" w:hAnsi="Calibri" w:cs="Calibri"/>
                  <w:color w:val="000000"/>
                  <w:sz w:val="16"/>
                  <w:szCs w:val="16"/>
                </w:rPr>
                <w:t>985</w:t>
              </w:r>
            </w:ins>
          </w:p>
        </w:tc>
        <w:tc>
          <w:tcPr>
            <w:tcW w:w="454" w:type="dxa"/>
            <w:vAlign w:val="center"/>
            <w:tcPrChange w:id="16397" w:author="Στάθης Καπ" w:date="2023-03-09T07:09:00Z">
              <w:tcPr>
                <w:tcW w:w="454" w:type="dxa"/>
                <w:gridSpan w:val="2"/>
                <w:tcBorders>
                  <w:bottom w:val="single" w:sz="4" w:space="0" w:color="auto"/>
                </w:tcBorders>
                <w:vAlign w:val="center"/>
              </w:tcPr>
            </w:tcPrChange>
          </w:tcPr>
          <w:p w14:paraId="78B5CDC7" w14:textId="2E909F0D" w:rsidR="00494D04" w:rsidRPr="007E0F91" w:rsidRDefault="00494D04" w:rsidP="00494D04">
            <w:pPr>
              <w:jc w:val="center"/>
              <w:rPr>
                <w:ins w:id="16398" w:author="Στάθης Καπ" w:date="2023-03-09T06:09:00Z"/>
                <w:sz w:val="16"/>
                <w:szCs w:val="16"/>
              </w:rPr>
            </w:pPr>
            <w:ins w:id="16399" w:author="Στάθης Καπ" w:date="2023-03-09T07:09:00Z">
              <w:r>
                <w:rPr>
                  <w:rFonts w:ascii="Calibri" w:hAnsi="Calibri" w:cs="Calibri"/>
                  <w:color w:val="000000"/>
                  <w:sz w:val="16"/>
                  <w:szCs w:val="16"/>
                </w:rPr>
                <w:t>1.6</w:t>
              </w:r>
            </w:ins>
          </w:p>
        </w:tc>
        <w:tc>
          <w:tcPr>
            <w:tcW w:w="454" w:type="dxa"/>
            <w:vAlign w:val="center"/>
            <w:tcPrChange w:id="16400" w:author="Στάθης Καπ" w:date="2023-03-09T07:09:00Z">
              <w:tcPr>
                <w:tcW w:w="454" w:type="dxa"/>
                <w:gridSpan w:val="2"/>
                <w:tcBorders>
                  <w:bottom w:val="single" w:sz="4" w:space="0" w:color="auto"/>
                </w:tcBorders>
                <w:vAlign w:val="bottom"/>
              </w:tcPr>
            </w:tcPrChange>
          </w:tcPr>
          <w:p w14:paraId="71A4407A" w14:textId="15F9ED29" w:rsidR="00494D04" w:rsidRPr="007E0F91" w:rsidRDefault="00494D04" w:rsidP="00494D04">
            <w:pPr>
              <w:jc w:val="center"/>
              <w:rPr>
                <w:ins w:id="16401" w:author="Στάθης Καπ" w:date="2023-03-09T06:09:00Z"/>
                <w:sz w:val="16"/>
                <w:szCs w:val="16"/>
              </w:rPr>
            </w:pPr>
            <w:ins w:id="16402"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6403" w:author="Στάθης Καπ" w:date="2023-03-09T07:09:00Z">
              <w:tcPr>
                <w:tcW w:w="461" w:type="dxa"/>
                <w:gridSpan w:val="2"/>
                <w:tcBorders>
                  <w:bottom w:val="single" w:sz="4" w:space="0" w:color="auto"/>
                  <w:right w:val="single" w:sz="4" w:space="0" w:color="auto"/>
                </w:tcBorders>
                <w:vAlign w:val="center"/>
              </w:tcPr>
            </w:tcPrChange>
          </w:tcPr>
          <w:p w14:paraId="454A8BD2" w14:textId="300C0E25" w:rsidR="00494D04" w:rsidRPr="007E0F91" w:rsidRDefault="00494D04" w:rsidP="00494D04">
            <w:pPr>
              <w:jc w:val="center"/>
              <w:rPr>
                <w:ins w:id="16404" w:author="Στάθης Καπ" w:date="2023-03-09T06:09:00Z"/>
                <w:sz w:val="16"/>
                <w:szCs w:val="16"/>
              </w:rPr>
            </w:pPr>
            <w:ins w:id="16405" w:author="Στάθης Καπ" w:date="2023-03-09T07:09:00Z">
              <w:r>
                <w:rPr>
                  <w:rFonts w:ascii="Calibri" w:hAnsi="Calibri" w:cs="Calibri"/>
                  <w:color w:val="000000"/>
                  <w:sz w:val="16"/>
                  <w:szCs w:val="16"/>
                </w:rPr>
                <w:t>50.86</w:t>
              </w:r>
            </w:ins>
          </w:p>
        </w:tc>
      </w:tr>
      <w:tr w:rsidR="00494D04" w14:paraId="4D422C4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0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07" w:author="Στάθης Καπ" w:date="2023-03-09T06:09:00Z"/>
          <w:trPrChange w:id="1640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0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AFB590B" w14:textId="56FB4190" w:rsidR="00494D04" w:rsidRPr="007E0F91" w:rsidRDefault="00494D04" w:rsidP="00494D04">
            <w:pPr>
              <w:jc w:val="center"/>
              <w:rPr>
                <w:ins w:id="16410" w:author="Στάθης Καπ" w:date="2023-03-09T06:09:00Z"/>
                <w:sz w:val="16"/>
                <w:szCs w:val="16"/>
              </w:rPr>
            </w:pPr>
            <w:ins w:id="16411" w:author="Στάθης Καπ" w:date="2023-03-09T06:09:00Z">
              <w:r w:rsidRPr="009861B1">
                <w:rPr>
                  <w:rFonts w:ascii="Calibri" w:hAnsi="Calibri" w:cs="Calibri"/>
                  <w:color w:val="000000"/>
                  <w:sz w:val="16"/>
                  <w:szCs w:val="16"/>
                </w:rPr>
                <w:t>rc101</w:t>
              </w:r>
            </w:ins>
          </w:p>
        </w:tc>
        <w:tc>
          <w:tcPr>
            <w:tcW w:w="565" w:type="dxa"/>
            <w:tcBorders>
              <w:left w:val="single" w:sz="4" w:space="0" w:color="auto"/>
            </w:tcBorders>
            <w:vAlign w:val="center"/>
            <w:tcPrChange w:id="16412" w:author="Στάθης Καπ" w:date="2023-03-09T07:09:00Z">
              <w:tcPr>
                <w:tcW w:w="565" w:type="dxa"/>
                <w:gridSpan w:val="2"/>
                <w:tcBorders>
                  <w:left w:val="single" w:sz="4" w:space="0" w:color="auto"/>
                  <w:bottom w:val="single" w:sz="4" w:space="0" w:color="auto"/>
                </w:tcBorders>
              </w:tcPr>
            </w:tcPrChange>
          </w:tcPr>
          <w:p w14:paraId="2793C7E0" w14:textId="3AE8097B" w:rsidR="00494D04" w:rsidRPr="007E0F91" w:rsidRDefault="00494D04" w:rsidP="00494D04">
            <w:pPr>
              <w:jc w:val="center"/>
              <w:rPr>
                <w:ins w:id="16413" w:author="Στάθης Καπ" w:date="2023-03-09T06:09:00Z"/>
                <w:sz w:val="16"/>
                <w:szCs w:val="16"/>
              </w:rPr>
            </w:pPr>
            <w:ins w:id="16414" w:author="Στάθης Καπ" w:date="2023-03-09T07:09:00Z">
              <w:r>
                <w:rPr>
                  <w:rFonts w:ascii="Calibri" w:hAnsi="Calibri" w:cs="Calibri"/>
                  <w:color w:val="000000"/>
                  <w:sz w:val="16"/>
                  <w:szCs w:val="16"/>
                </w:rPr>
                <w:t>219</w:t>
              </w:r>
            </w:ins>
          </w:p>
        </w:tc>
        <w:tc>
          <w:tcPr>
            <w:tcW w:w="679" w:type="dxa"/>
            <w:tcBorders>
              <w:right w:val="single" w:sz="4" w:space="0" w:color="auto"/>
            </w:tcBorders>
            <w:vAlign w:val="center"/>
            <w:tcPrChange w:id="16415" w:author="Στάθης Καπ" w:date="2023-03-09T07:09:00Z">
              <w:tcPr>
                <w:tcW w:w="679" w:type="dxa"/>
                <w:gridSpan w:val="2"/>
                <w:tcBorders>
                  <w:bottom w:val="single" w:sz="4" w:space="0" w:color="auto"/>
                  <w:right w:val="single" w:sz="4" w:space="0" w:color="auto"/>
                </w:tcBorders>
              </w:tcPr>
            </w:tcPrChange>
          </w:tcPr>
          <w:p w14:paraId="6B679DC9" w14:textId="5CD4A3F3" w:rsidR="00494D04" w:rsidRPr="007E0F91" w:rsidRDefault="00494D04" w:rsidP="00494D04">
            <w:pPr>
              <w:jc w:val="center"/>
              <w:rPr>
                <w:ins w:id="16416" w:author="Στάθης Καπ" w:date="2023-03-09T06:09:00Z"/>
                <w:sz w:val="16"/>
                <w:szCs w:val="16"/>
              </w:rPr>
            </w:pPr>
            <w:ins w:id="16417" w:author="Στάθης Καπ" w:date="2023-03-09T07:09:00Z">
              <w:r>
                <w:rPr>
                  <w:rFonts w:ascii="Calibri" w:hAnsi="Calibri" w:cs="Calibri"/>
                  <w:color w:val="000000"/>
                  <w:sz w:val="16"/>
                  <w:szCs w:val="16"/>
                </w:rPr>
                <w:t>219</w:t>
              </w:r>
            </w:ins>
          </w:p>
        </w:tc>
        <w:tc>
          <w:tcPr>
            <w:tcW w:w="453" w:type="dxa"/>
            <w:tcBorders>
              <w:left w:val="single" w:sz="4" w:space="0" w:color="auto"/>
            </w:tcBorders>
            <w:vAlign w:val="center"/>
            <w:tcPrChange w:id="16418" w:author="Στάθης Καπ" w:date="2023-03-09T07:09:00Z">
              <w:tcPr>
                <w:tcW w:w="453" w:type="dxa"/>
                <w:gridSpan w:val="2"/>
                <w:tcBorders>
                  <w:left w:val="single" w:sz="4" w:space="0" w:color="auto"/>
                  <w:bottom w:val="single" w:sz="4" w:space="0" w:color="auto"/>
                </w:tcBorders>
                <w:vAlign w:val="bottom"/>
              </w:tcPr>
            </w:tcPrChange>
          </w:tcPr>
          <w:p w14:paraId="011D17D1" w14:textId="4A98E5B4" w:rsidR="00494D04" w:rsidRPr="007E0F91" w:rsidRDefault="00494D04" w:rsidP="00494D04">
            <w:pPr>
              <w:jc w:val="center"/>
              <w:rPr>
                <w:ins w:id="16419" w:author="Στάθης Καπ" w:date="2023-03-09T06:09:00Z"/>
                <w:sz w:val="16"/>
                <w:szCs w:val="16"/>
              </w:rPr>
            </w:pPr>
            <w:ins w:id="16420" w:author="Στάθης Καπ" w:date="2023-03-09T07:09:00Z">
              <w:r>
                <w:rPr>
                  <w:rFonts w:ascii="Calibri" w:hAnsi="Calibri" w:cs="Calibri"/>
                  <w:color w:val="000000"/>
                  <w:sz w:val="16"/>
                  <w:szCs w:val="16"/>
                </w:rPr>
                <w:t>193</w:t>
              </w:r>
            </w:ins>
          </w:p>
        </w:tc>
        <w:tc>
          <w:tcPr>
            <w:tcW w:w="708" w:type="dxa"/>
            <w:vAlign w:val="center"/>
            <w:tcPrChange w:id="16421" w:author="Στάθης Καπ" w:date="2023-03-09T07:09:00Z">
              <w:tcPr>
                <w:tcW w:w="708" w:type="dxa"/>
                <w:gridSpan w:val="2"/>
                <w:tcBorders>
                  <w:bottom w:val="single" w:sz="4" w:space="0" w:color="auto"/>
                </w:tcBorders>
                <w:vAlign w:val="center"/>
              </w:tcPr>
            </w:tcPrChange>
          </w:tcPr>
          <w:p w14:paraId="542760B3" w14:textId="32E1BBBE" w:rsidR="00494D04" w:rsidRPr="007E0F91" w:rsidRDefault="00494D04" w:rsidP="00494D04">
            <w:pPr>
              <w:jc w:val="center"/>
              <w:rPr>
                <w:ins w:id="16422" w:author="Στάθης Καπ" w:date="2023-03-09T06:09:00Z"/>
                <w:sz w:val="16"/>
                <w:szCs w:val="16"/>
              </w:rPr>
            </w:pPr>
            <w:ins w:id="16423" w:author="Στάθης Καπ" w:date="2023-03-09T07:09:00Z">
              <w:r>
                <w:rPr>
                  <w:rFonts w:ascii="Calibri" w:hAnsi="Calibri" w:cs="Calibri"/>
                  <w:color w:val="000000"/>
                  <w:sz w:val="16"/>
                  <w:szCs w:val="16"/>
                </w:rPr>
                <w:t>11.87</w:t>
              </w:r>
            </w:ins>
          </w:p>
        </w:tc>
        <w:tc>
          <w:tcPr>
            <w:tcW w:w="652" w:type="dxa"/>
            <w:tcBorders>
              <w:right w:val="single" w:sz="4" w:space="0" w:color="auto"/>
            </w:tcBorders>
            <w:vAlign w:val="center"/>
            <w:tcPrChange w:id="16424" w:author="Στάθης Καπ" w:date="2023-03-09T07:09:00Z">
              <w:tcPr>
                <w:tcW w:w="652" w:type="dxa"/>
                <w:gridSpan w:val="2"/>
                <w:tcBorders>
                  <w:bottom w:val="single" w:sz="4" w:space="0" w:color="auto"/>
                  <w:right w:val="single" w:sz="4" w:space="0" w:color="auto"/>
                </w:tcBorders>
                <w:vAlign w:val="bottom"/>
              </w:tcPr>
            </w:tcPrChange>
          </w:tcPr>
          <w:p w14:paraId="05B5A094" w14:textId="367A3D11" w:rsidR="00494D04" w:rsidRPr="007E0F91" w:rsidRDefault="00494D04" w:rsidP="00494D04">
            <w:pPr>
              <w:jc w:val="center"/>
              <w:rPr>
                <w:ins w:id="16425" w:author="Στάθης Καπ" w:date="2023-03-09T06:09:00Z"/>
                <w:sz w:val="16"/>
                <w:szCs w:val="16"/>
              </w:rPr>
            </w:pPr>
            <w:ins w:id="16426"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6427" w:author="Στάθης Καπ" w:date="2023-03-09T07:09:00Z">
              <w:tcPr>
                <w:tcW w:w="453" w:type="dxa"/>
                <w:gridSpan w:val="2"/>
                <w:tcBorders>
                  <w:left w:val="single" w:sz="4" w:space="0" w:color="auto"/>
                  <w:bottom w:val="single" w:sz="4" w:space="0" w:color="auto"/>
                </w:tcBorders>
                <w:vAlign w:val="bottom"/>
              </w:tcPr>
            </w:tcPrChange>
          </w:tcPr>
          <w:p w14:paraId="23DDFBC6" w14:textId="4081A17D" w:rsidR="00494D04" w:rsidRPr="007E0F91" w:rsidRDefault="00494D04" w:rsidP="00494D04">
            <w:pPr>
              <w:jc w:val="center"/>
              <w:rPr>
                <w:ins w:id="16428" w:author="Στάθης Καπ" w:date="2023-03-09T06:09:00Z"/>
                <w:sz w:val="16"/>
                <w:szCs w:val="16"/>
              </w:rPr>
            </w:pPr>
            <w:ins w:id="16429" w:author="Στάθης Καπ" w:date="2023-03-09T07:09:00Z">
              <w:r>
                <w:rPr>
                  <w:rFonts w:ascii="Calibri" w:hAnsi="Calibri" w:cs="Calibri"/>
                  <w:color w:val="000000"/>
                  <w:sz w:val="16"/>
                  <w:szCs w:val="16"/>
                </w:rPr>
                <w:t>176</w:t>
              </w:r>
            </w:ins>
          </w:p>
        </w:tc>
        <w:tc>
          <w:tcPr>
            <w:tcW w:w="454" w:type="dxa"/>
            <w:vAlign w:val="center"/>
            <w:tcPrChange w:id="16430" w:author="Στάθης Καπ" w:date="2023-03-09T07:09:00Z">
              <w:tcPr>
                <w:tcW w:w="454" w:type="dxa"/>
                <w:gridSpan w:val="2"/>
                <w:tcBorders>
                  <w:bottom w:val="single" w:sz="4" w:space="0" w:color="auto"/>
                </w:tcBorders>
                <w:vAlign w:val="center"/>
              </w:tcPr>
            </w:tcPrChange>
          </w:tcPr>
          <w:p w14:paraId="1610A2A4" w14:textId="1D100169" w:rsidR="00494D04" w:rsidRPr="007E0F91" w:rsidRDefault="00494D04" w:rsidP="00494D04">
            <w:pPr>
              <w:jc w:val="center"/>
              <w:rPr>
                <w:ins w:id="16431" w:author="Στάθης Καπ" w:date="2023-03-09T06:09:00Z"/>
                <w:sz w:val="16"/>
                <w:szCs w:val="16"/>
              </w:rPr>
            </w:pPr>
            <w:ins w:id="16432" w:author="Στάθης Καπ" w:date="2023-03-09T07:09:00Z">
              <w:r>
                <w:rPr>
                  <w:rFonts w:ascii="Calibri" w:hAnsi="Calibri" w:cs="Calibri"/>
                  <w:color w:val="000000"/>
                  <w:sz w:val="16"/>
                  <w:szCs w:val="16"/>
                </w:rPr>
                <w:t>8.81</w:t>
              </w:r>
            </w:ins>
          </w:p>
        </w:tc>
        <w:tc>
          <w:tcPr>
            <w:tcW w:w="454" w:type="dxa"/>
            <w:vAlign w:val="center"/>
            <w:tcPrChange w:id="16433" w:author="Στάθης Καπ" w:date="2023-03-09T07:09:00Z">
              <w:tcPr>
                <w:tcW w:w="454" w:type="dxa"/>
                <w:gridSpan w:val="2"/>
                <w:tcBorders>
                  <w:bottom w:val="single" w:sz="4" w:space="0" w:color="auto"/>
                </w:tcBorders>
                <w:vAlign w:val="bottom"/>
              </w:tcPr>
            </w:tcPrChange>
          </w:tcPr>
          <w:p w14:paraId="173C1A8A" w14:textId="0E5D8025" w:rsidR="00494D04" w:rsidRPr="007E0F91" w:rsidRDefault="00494D04" w:rsidP="00494D04">
            <w:pPr>
              <w:jc w:val="center"/>
              <w:rPr>
                <w:ins w:id="16434" w:author="Στάθης Καπ" w:date="2023-03-09T06:09:00Z"/>
                <w:sz w:val="16"/>
                <w:szCs w:val="16"/>
              </w:rPr>
            </w:pPr>
            <w:ins w:id="16435"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Change w:id="16436" w:author="Στάθης Καπ" w:date="2023-03-09T07:09:00Z">
              <w:tcPr>
                <w:tcW w:w="457" w:type="dxa"/>
                <w:gridSpan w:val="2"/>
                <w:tcBorders>
                  <w:bottom w:val="single" w:sz="4" w:space="0" w:color="auto"/>
                  <w:right w:val="single" w:sz="4" w:space="0" w:color="auto"/>
                </w:tcBorders>
                <w:vAlign w:val="center"/>
              </w:tcPr>
            </w:tcPrChange>
          </w:tcPr>
          <w:p w14:paraId="77D2D302" w14:textId="3409BB9F" w:rsidR="00494D04" w:rsidRPr="007E0F91" w:rsidRDefault="00494D04" w:rsidP="00494D04">
            <w:pPr>
              <w:jc w:val="center"/>
              <w:rPr>
                <w:ins w:id="16437" w:author="Στάθης Καπ" w:date="2023-03-09T06:09:00Z"/>
                <w:sz w:val="16"/>
                <w:szCs w:val="16"/>
              </w:rPr>
            </w:pPr>
            <w:ins w:id="16438" w:author="Στάθης Καπ" w:date="2023-03-09T07:09:00Z">
              <w:r>
                <w:rPr>
                  <w:rFonts w:ascii="Calibri" w:hAnsi="Calibri" w:cs="Calibri"/>
                  <w:color w:val="000000"/>
                  <w:sz w:val="16"/>
                  <w:szCs w:val="16"/>
                </w:rPr>
                <w:t>-2.92</w:t>
              </w:r>
            </w:ins>
          </w:p>
        </w:tc>
        <w:tc>
          <w:tcPr>
            <w:tcW w:w="453" w:type="dxa"/>
            <w:tcBorders>
              <w:left w:val="single" w:sz="4" w:space="0" w:color="auto"/>
            </w:tcBorders>
            <w:vAlign w:val="center"/>
            <w:tcPrChange w:id="16439" w:author="Στάθης Καπ" w:date="2023-03-09T07:09:00Z">
              <w:tcPr>
                <w:tcW w:w="453" w:type="dxa"/>
                <w:gridSpan w:val="2"/>
                <w:tcBorders>
                  <w:left w:val="single" w:sz="4" w:space="0" w:color="auto"/>
                  <w:bottom w:val="single" w:sz="4" w:space="0" w:color="auto"/>
                </w:tcBorders>
                <w:vAlign w:val="bottom"/>
              </w:tcPr>
            </w:tcPrChange>
          </w:tcPr>
          <w:p w14:paraId="6DF5DA60" w14:textId="77A9BF31" w:rsidR="00494D04" w:rsidRPr="007E0F91" w:rsidRDefault="00494D04" w:rsidP="00494D04">
            <w:pPr>
              <w:jc w:val="center"/>
              <w:rPr>
                <w:ins w:id="16440" w:author="Στάθης Καπ" w:date="2023-03-09T06:09:00Z"/>
                <w:sz w:val="16"/>
                <w:szCs w:val="16"/>
              </w:rPr>
            </w:pPr>
            <w:ins w:id="16441" w:author="Στάθης Καπ" w:date="2023-03-09T07:09:00Z">
              <w:r>
                <w:rPr>
                  <w:rFonts w:ascii="Calibri" w:hAnsi="Calibri" w:cs="Calibri"/>
                  <w:color w:val="000000"/>
                  <w:sz w:val="16"/>
                  <w:szCs w:val="16"/>
                </w:rPr>
                <w:t>173</w:t>
              </w:r>
            </w:ins>
          </w:p>
        </w:tc>
        <w:tc>
          <w:tcPr>
            <w:tcW w:w="454" w:type="dxa"/>
            <w:vAlign w:val="center"/>
            <w:tcPrChange w:id="16442" w:author="Στάθης Καπ" w:date="2023-03-09T07:09:00Z">
              <w:tcPr>
                <w:tcW w:w="454" w:type="dxa"/>
                <w:gridSpan w:val="2"/>
                <w:tcBorders>
                  <w:bottom w:val="single" w:sz="4" w:space="0" w:color="auto"/>
                </w:tcBorders>
                <w:vAlign w:val="center"/>
              </w:tcPr>
            </w:tcPrChange>
          </w:tcPr>
          <w:p w14:paraId="0BC78F63" w14:textId="3F579543" w:rsidR="00494D04" w:rsidRPr="007E0F91" w:rsidRDefault="00494D04" w:rsidP="00494D04">
            <w:pPr>
              <w:jc w:val="center"/>
              <w:rPr>
                <w:ins w:id="16443" w:author="Στάθης Καπ" w:date="2023-03-09T06:09:00Z"/>
                <w:sz w:val="16"/>
                <w:szCs w:val="16"/>
              </w:rPr>
            </w:pPr>
            <w:ins w:id="16444" w:author="Στάθης Καπ" w:date="2023-03-09T07:09:00Z">
              <w:r>
                <w:rPr>
                  <w:rFonts w:ascii="Calibri" w:hAnsi="Calibri" w:cs="Calibri"/>
                  <w:color w:val="000000"/>
                  <w:sz w:val="16"/>
                  <w:szCs w:val="16"/>
                </w:rPr>
                <w:t>10.36</w:t>
              </w:r>
            </w:ins>
          </w:p>
        </w:tc>
        <w:tc>
          <w:tcPr>
            <w:tcW w:w="454" w:type="dxa"/>
            <w:vAlign w:val="center"/>
            <w:tcPrChange w:id="16445" w:author="Στάθης Καπ" w:date="2023-03-09T07:09:00Z">
              <w:tcPr>
                <w:tcW w:w="454" w:type="dxa"/>
                <w:gridSpan w:val="2"/>
                <w:tcBorders>
                  <w:bottom w:val="single" w:sz="4" w:space="0" w:color="auto"/>
                </w:tcBorders>
                <w:vAlign w:val="bottom"/>
              </w:tcPr>
            </w:tcPrChange>
          </w:tcPr>
          <w:p w14:paraId="01D47BD8" w14:textId="69FE507D" w:rsidR="00494D04" w:rsidRPr="007E0F91" w:rsidRDefault="00494D04" w:rsidP="00494D04">
            <w:pPr>
              <w:jc w:val="center"/>
              <w:rPr>
                <w:ins w:id="16446" w:author="Στάθης Καπ" w:date="2023-03-09T06:09:00Z"/>
                <w:sz w:val="16"/>
                <w:szCs w:val="16"/>
              </w:rPr>
            </w:pPr>
            <w:ins w:id="16447"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6448" w:author="Στάθης Καπ" w:date="2023-03-09T07:09:00Z">
              <w:tcPr>
                <w:tcW w:w="454" w:type="dxa"/>
                <w:gridSpan w:val="2"/>
                <w:tcBorders>
                  <w:bottom w:val="single" w:sz="4" w:space="0" w:color="auto"/>
                  <w:right w:val="single" w:sz="4" w:space="0" w:color="auto"/>
                </w:tcBorders>
                <w:vAlign w:val="center"/>
              </w:tcPr>
            </w:tcPrChange>
          </w:tcPr>
          <w:p w14:paraId="4F9FCDC2" w14:textId="5C62CAA3" w:rsidR="00494D04" w:rsidRPr="007E0F91" w:rsidRDefault="00494D04" w:rsidP="00494D04">
            <w:pPr>
              <w:jc w:val="center"/>
              <w:rPr>
                <w:ins w:id="16449" w:author="Στάθης Καπ" w:date="2023-03-09T06:09:00Z"/>
                <w:sz w:val="16"/>
                <w:szCs w:val="16"/>
              </w:rPr>
            </w:pPr>
            <w:ins w:id="16450" w:author="Στάθης Καπ" w:date="2023-03-09T07:09:00Z">
              <w:r>
                <w:rPr>
                  <w:rFonts w:ascii="Calibri" w:hAnsi="Calibri" w:cs="Calibri"/>
                  <w:color w:val="000000"/>
                  <w:sz w:val="16"/>
                  <w:szCs w:val="16"/>
                </w:rPr>
                <w:t>0.58</w:t>
              </w:r>
            </w:ins>
          </w:p>
        </w:tc>
        <w:tc>
          <w:tcPr>
            <w:tcW w:w="453" w:type="dxa"/>
            <w:tcBorders>
              <w:left w:val="single" w:sz="4" w:space="0" w:color="auto"/>
            </w:tcBorders>
            <w:vAlign w:val="center"/>
            <w:tcPrChange w:id="16451" w:author="Στάθης Καπ" w:date="2023-03-09T07:09:00Z">
              <w:tcPr>
                <w:tcW w:w="453" w:type="dxa"/>
                <w:gridSpan w:val="2"/>
                <w:tcBorders>
                  <w:left w:val="single" w:sz="4" w:space="0" w:color="auto"/>
                  <w:bottom w:val="single" w:sz="4" w:space="0" w:color="auto"/>
                </w:tcBorders>
                <w:vAlign w:val="bottom"/>
              </w:tcPr>
            </w:tcPrChange>
          </w:tcPr>
          <w:p w14:paraId="40A55F79" w14:textId="3148F391" w:rsidR="00494D04" w:rsidRPr="007E0F91" w:rsidRDefault="00494D04" w:rsidP="00494D04">
            <w:pPr>
              <w:jc w:val="center"/>
              <w:rPr>
                <w:ins w:id="16452" w:author="Στάθης Καπ" w:date="2023-03-09T06:09:00Z"/>
                <w:sz w:val="16"/>
                <w:szCs w:val="16"/>
              </w:rPr>
            </w:pPr>
            <w:ins w:id="16453" w:author="Στάθης Καπ" w:date="2023-03-09T07:09:00Z">
              <w:r>
                <w:rPr>
                  <w:rFonts w:ascii="Calibri" w:hAnsi="Calibri" w:cs="Calibri"/>
                  <w:color w:val="000000"/>
                  <w:sz w:val="16"/>
                  <w:szCs w:val="16"/>
                </w:rPr>
                <w:t>163</w:t>
              </w:r>
            </w:ins>
          </w:p>
        </w:tc>
        <w:tc>
          <w:tcPr>
            <w:tcW w:w="454" w:type="dxa"/>
            <w:vAlign w:val="center"/>
            <w:tcPrChange w:id="16454" w:author="Στάθης Καπ" w:date="2023-03-09T07:09:00Z">
              <w:tcPr>
                <w:tcW w:w="454" w:type="dxa"/>
                <w:gridSpan w:val="2"/>
                <w:tcBorders>
                  <w:bottom w:val="single" w:sz="4" w:space="0" w:color="auto"/>
                </w:tcBorders>
                <w:vAlign w:val="center"/>
              </w:tcPr>
            </w:tcPrChange>
          </w:tcPr>
          <w:p w14:paraId="234C8731" w14:textId="70DDC513" w:rsidR="00494D04" w:rsidRPr="007E0F91" w:rsidRDefault="00494D04" w:rsidP="00494D04">
            <w:pPr>
              <w:jc w:val="center"/>
              <w:rPr>
                <w:ins w:id="16455" w:author="Στάθης Καπ" w:date="2023-03-09T06:09:00Z"/>
                <w:sz w:val="16"/>
                <w:szCs w:val="16"/>
              </w:rPr>
            </w:pPr>
            <w:ins w:id="16456" w:author="Στάθης Καπ" w:date="2023-03-09T07:09:00Z">
              <w:r>
                <w:rPr>
                  <w:rFonts w:ascii="Calibri" w:hAnsi="Calibri" w:cs="Calibri"/>
                  <w:color w:val="000000"/>
                  <w:sz w:val="16"/>
                  <w:szCs w:val="16"/>
                </w:rPr>
                <w:t>15.54</w:t>
              </w:r>
            </w:ins>
          </w:p>
        </w:tc>
        <w:tc>
          <w:tcPr>
            <w:tcW w:w="454" w:type="dxa"/>
            <w:vAlign w:val="center"/>
            <w:tcPrChange w:id="16457" w:author="Στάθης Καπ" w:date="2023-03-09T07:09:00Z">
              <w:tcPr>
                <w:tcW w:w="454" w:type="dxa"/>
                <w:gridSpan w:val="2"/>
                <w:tcBorders>
                  <w:bottom w:val="single" w:sz="4" w:space="0" w:color="auto"/>
                </w:tcBorders>
                <w:vAlign w:val="bottom"/>
              </w:tcPr>
            </w:tcPrChange>
          </w:tcPr>
          <w:p w14:paraId="49EB1B4C" w14:textId="1B6BB8A6" w:rsidR="00494D04" w:rsidRPr="007E0F91" w:rsidRDefault="00494D04" w:rsidP="00494D04">
            <w:pPr>
              <w:jc w:val="center"/>
              <w:rPr>
                <w:ins w:id="16458" w:author="Στάθης Καπ" w:date="2023-03-09T06:09:00Z"/>
                <w:sz w:val="16"/>
                <w:szCs w:val="16"/>
              </w:rPr>
            </w:pPr>
            <w:ins w:id="16459"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6460" w:author="Στάθης Καπ" w:date="2023-03-09T07:09:00Z">
              <w:tcPr>
                <w:tcW w:w="461" w:type="dxa"/>
                <w:gridSpan w:val="2"/>
                <w:tcBorders>
                  <w:bottom w:val="single" w:sz="4" w:space="0" w:color="auto"/>
                  <w:right w:val="single" w:sz="4" w:space="0" w:color="auto"/>
                </w:tcBorders>
                <w:vAlign w:val="center"/>
              </w:tcPr>
            </w:tcPrChange>
          </w:tcPr>
          <w:p w14:paraId="5B830ACC" w14:textId="0E976C29" w:rsidR="00494D04" w:rsidRPr="007E0F91" w:rsidRDefault="00494D04" w:rsidP="00494D04">
            <w:pPr>
              <w:jc w:val="center"/>
              <w:rPr>
                <w:ins w:id="16461" w:author="Στάθης Καπ" w:date="2023-03-09T06:09:00Z"/>
                <w:sz w:val="16"/>
                <w:szCs w:val="16"/>
              </w:rPr>
            </w:pPr>
            <w:ins w:id="16462" w:author="Στάθης Καπ" w:date="2023-03-09T07:09:00Z">
              <w:r>
                <w:rPr>
                  <w:rFonts w:ascii="Calibri" w:hAnsi="Calibri" w:cs="Calibri"/>
                  <w:color w:val="000000"/>
                  <w:sz w:val="16"/>
                  <w:szCs w:val="16"/>
                </w:rPr>
                <w:t>-4.09</w:t>
              </w:r>
            </w:ins>
          </w:p>
        </w:tc>
      </w:tr>
      <w:tr w:rsidR="00494D04" w14:paraId="22EE6B0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6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64" w:author="Στάθης Καπ" w:date="2023-03-09T06:09:00Z"/>
          <w:trPrChange w:id="1646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6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80ADD65" w14:textId="000F035D" w:rsidR="00494D04" w:rsidRPr="007E0F91" w:rsidRDefault="00494D04" w:rsidP="00494D04">
            <w:pPr>
              <w:jc w:val="center"/>
              <w:rPr>
                <w:ins w:id="16467" w:author="Στάθης Καπ" w:date="2023-03-09T06:09:00Z"/>
                <w:sz w:val="16"/>
                <w:szCs w:val="16"/>
              </w:rPr>
            </w:pPr>
            <w:ins w:id="16468" w:author="Στάθης Καπ" w:date="2023-03-09T06:09:00Z">
              <w:r w:rsidRPr="009861B1">
                <w:rPr>
                  <w:rFonts w:ascii="Calibri" w:hAnsi="Calibri" w:cs="Calibri"/>
                  <w:color w:val="000000"/>
                  <w:sz w:val="16"/>
                  <w:szCs w:val="16"/>
                </w:rPr>
                <w:t>rc102</w:t>
              </w:r>
            </w:ins>
          </w:p>
        </w:tc>
        <w:tc>
          <w:tcPr>
            <w:tcW w:w="565" w:type="dxa"/>
            <w:tcBorders>
              <w:left w:val="single" w:sz="4" w:space="0" w:color="auto"/>
            </w:tcBorders>
            <w:vAlign w:val="center"/>
            <w:tcPrChange w:id="16469" w:author="Στάθης Καπ" w:date="2023-03-09T07:09:00Z">
              <w:tcPr>
                <w:tcW w:w="565" w:type="dxa"/>
                <w:gridSpan w:val="2"/>
                <w:tcBorders>
                  <w:left w:val="single" w:sz="4" w:space="0" w:color="auto"/>
                  <w:bottom w:val="single" w:sz="4" w:space="0" w:color="auto"/>
                </w:tcBorders>
              </w:tcPr>
            </w:tcPrChange>
          </w:tcPr>
          <w:p w14:paraId="13DC4070" w14:textId="0EE2E65D" w:rsidR="00494D04" w:rsidRPr="007E0F91" w:rsidRDefault="00494D04" w:rsidP="00494D04">
            <w:pPr>
              <w:jc w:val="center"/>
              <w:rPr>
                <w:ins w:id="16470" w:author="Στάθης Καπ" w:date="2023-03-09T06:09:00Z"/>
                <w:sz w:val="16"/>
                <w:szCs w:val="16"/>
              </w:rPr>
            </w:pPr>
            <w:ins w:id="16471"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6472" w:author="Στάθης Καπ" w:date="2023-03-09T07:09:00Z">
              <w:tcPr>
                <w:tcW w:w="679" w:type="dxa"/>
                <w:gridSpan w:val="2"/>
                <w:tcBorders>
                  <w:bottom w:val="single" w:sz="4" w:space="0" w:color="auto"/>
                  <w:right w:val="single" w:sz="4" w:space="0" w:color="auto"/>
                </w:tcBorders>
              </w:tcPr>
            </w:tcPrChange>
          </w:tcPr>
          <w:p w14:paraId="03A0CCE0" w14:textId="3474F9D3" w:rsidR="00494D04" w:rsidRPr="007E0F91" w:rsidRDefault="00494D04" w:rsidP="00494D04">
            <w:pPr>
              <w:jc w:val="center"/>
              <w:rPr>
                <w:ins w:id="16473" w:author="Στάθης Καπ" w:date="2023-03-09T06:09:00Z"/>
                <w:sz w:val="16"/>
                <w:szCs w:val="16"/>
              </w:rPr>
            </w:pPr>
            <w:ins w:id="16474" w:author="Στάθης Καπ" w:date="2023-03-09T07:09:00Z">
              <w:r>
                <w:rPr>
                  <w:rFonts w:ascii="Calibri" w:hAnsi="Calibri" w:cs="Calibri"/>
                  <w:color w:val="000000"/>
                  <w:sz w:val="16"/>
                  <w:szCs w:val="16"/>
                </w:rPr>
                <w:t>259</w:t>
              </w:r>
            </w:ins>
          </w:p>
        </w:tc>
        <w:tc>
          <w:tcPr>
            <w:tcW w:w="453" w:type="dxa"/>
            <w:tcBorders>
              <w:left w:val="single" w:sz="4" w:space="0" w:color="auto"/>
            </w:tcBorders>
            <w:vAlign w:val="center"/>
            <w:tcPrChange w:id="16475" w:author="Στάθης Καπ" w:date="2023-03-09T07:09:00Z">
              <w:tcPr>
                <w:tcW w:w="453" w:type="dxa"/>
                <w:gridSpan w:val="2"/>
                <w:tcBorders>
                  <w:left w:val="single" w:sz="4" w:space="0" w:color="auto"/>
                  <w:bottom w:val="single" w:sz="4" w:space="0" w:color="auto"/>
                </w:tcBorders>
                <w:vAlign w:val="bottom"/>
              </w:tcPr>
            </w:tcPrChange>
          </w:tcPr>
          <w:p w14:paraId="4AE06C17" w14:textId="667ECF8C" w:rsidR="00494D04" w:rsidRPr="007E0F91" w:rsidRDefault="00494D04" w:rsidP="00494D04">
            <w:pPr>
              <w:jc w:val="center"/>
              <w:rPr>
                <w:ins w:id="16476" w:author="Στάθης Καπ" w:date="2023-03-09T06:09:00Z"/>
                <w:sz w:val="16"/>
                <w:szCs w:val="16"/>
              </w:rPr>
            </w:pPr>
            <w:ins w:id="16477" w:author="Στάθης Καπ" w:date="2023-03-09T07:09:00Z">
              <w:r>
                <w:rPr>
                  <w:rFonts w:ascii="Calibri" w:hAnsi="Calibri" w:cs="Calibri"/>
                  <w:color w:val="000000"/>
                  <w:sz w:val="16"/>
                  <w:szCs w:val="16"/>
                </w:rPr>
                <w:t>236</w:t>
              </w:r>
            </w:ins>
          </w:p>
        </w:tc>
        <w:tc>
          <w:tcPr>
            <w:tcW w:w="708" w:type="dxa"/>
            <w:vAlign w:val="center"/>
            <w:tcPrChange w:id="16478" w:author="Στάθης Καπ" w:date="2023-03-09T07:09:00Z">
              <w:tcPr>
                <w:tcW w:w="708" w:type="dxa"/>
                <w:gridSpan w:val="2"/>
                <w:tcBorders>
                  <w:bottom w:val="single" w:sz="4" w:space="0" w:color="auto"/>
                </w:tcBorders>
                <w:vAlign w:val="center"/>
              </w:tcPr>
            </w:tcPrChange>
          </w:tcPr>
          <w:p w14:paraId="1E9F8978" w14:textId="088ECA33" w:rsidR="00494D04" w:rsidRPr="007E0F91" w:rsidRDefault="00494D04" w:rsidP="00494D04">
            <w:pPr>
              <w:jc w:val="center"/>
              <w:rPr>
                <w:ins w:id="16479" w:author="Στάθης Καπ" w:date="2023-03-09T06:09:00Z"/>
                <w:sz w:val="16"/>
                <w:szCs w:val="16"/>
              </w:rPr>
            </w:pPr>
            <w:ins w:id="16480" w:author="Στάθης Καπ" w:date="2023-03-09T07:09:00Z">
              <w:r>
                <w:rPr>
                  <w:rFonts w:ascii="Calibri" w:hAnsi="Calibri" w:cs="Calibri"/>
                  <w:color w:val="000000"/>
                  <w:sz w:val="16"/>
                  <w:szCs w:val="16"/>
                </w:rPr>
                <w:t>11.28</w:t>
              </w:r>
            </w:ins>
          </w:p>
        </w:tc>
        <w:tc>
          <w:tcPr>
            <w:tcW w:w="652" w:type="dxa"/>
            <w:tcBorders>
              <w:right w:val="single" w:sz="4" w:space="0" w:color="auto"/>
            </w:tcBorders>
            <w:vAlign w:val="center"/>
            <w:tcPrChange w:id="16481" w:author="Στάθης Καπ" w:date="2023-03-09T07:09:00Z">
              <w:tcPr>
                <w:tcW w:w="652" w:type="dxa"/>
                <w:gridSpan w:val="2"/>
                <w:tcBorders>
                  <w:bottom w:val="single" w:sz="4" w:space="0" w:color="auto"/>
                  <w:right w:val="single" w:sz="4" w:space="0" w:color="auto"/>
                </w:tcBorders>
                <w:vAlign w:val="bottom"/>
              </w:tcPr>
            </w:tcPrChange>
          </w:tcPr>
          <w:p w14:paraId="696995A3" w14:textId="4ECE14E6" w:rsidR="00494D04" w:rsidRPr="007E0F91" w:rsidRDefault="00494D04" w:rsidP="00494D04">
            <w:pPr>
              <w:jc w:val="center"/>
              <w:rPr>
                <w:ins w:id="16482" w:author="Στάθης Καπ" w:date="2023-03-09T06:09:00Z"/>
                <w:sz w:val="16"/>
                <w:szCs w:val="16"/>
              </w:rPr>
            </w:pPr>
            <w:ins w:id="16483" w:author="Στάθης Καπ" w:date="2023-03-09T07:09:00Z">
              <w:r>
                <w:rPr>
                  <w:rFonts w:ascii="Calibri" w:hAnsi="Calibri" w:cs="Calibri"/>
                  <w:color w:val="000000"/>
                  <w:sz w:val="16"/>
                  <w:szCs w:val="16"/>
                </w:rPr>
                <w:t>0.177</w:t>
              </w:r>
            </w:ins>
          </w:p>
        </w:tc>
        <w:tc>
          <w:tcPr>
            <w:tcW w:w="453" w:type="dxa"/>
            <w:tcBorders>
              <w:left w:val="single" w:sz="4" w:space="0" w:color="auto"/>
            </w:tcBorders>
            <w:vAlign w:val="center"/>
            <w:tcPrChange w:id="16484" w:author="Στάθης Καπ" w:date="2023-03-09T07:09:00Z">
              <w:tcPr>
                <w:tcW w:w="453" w:type="dxa"/>
                <w:gridSpan w:val="2"/>
                <w:tcBorders>
                  <w:left w:val="single" w:sz="4" w:space="0" w:color="auto"/>
                  <w:bottom w:val="single" w:sz="4" w:space="0" w:color="auto"/>
                </w:tcBorders>
                <w:vAlign w:val="bottom"/>
              </w:tcPr>
            </w:tcPrChange>
          </w:tcPr>
          <w:p w14:paraId="129E6E47" w14:textId="71F55496" w:rsidR="00494D04" w:rsidRPr="007E0F91" w:rsidRDefault="00494D04" w:rsidP="00494D04">
            <w:pPr>
              <w:jc w:val="center"/>
              <w:rPr>
                <w:ins w:id="16485" w:author="Στάθης Καπ" w:date="2023-03-09T06:09:00Z"/>
                <w:sz w:val="16"/>
                <w:szCs w:val="16"/>
              </w:rPr>
            </w:pPr>
            <w:ins w:id="16486" w:author="Στάθης Καπ" w:date="2023-03-09T07:09:00Z">
              <w:r>
                <w:rPr>
                  <w:rFonts w:ascii="Calibri" w:hAnsi="Calibri" w:cs="Calibri"/>
                  <w:color w:val="000000"/>
                  <w:sz w:val="16"/>
                  <w:szCs w:val="16"/>
                </w:rPr>
                <w:t>205</w:t>
              </w:r>
            </w:ins>
          </w:p>
        </w:tc>
        <w:tc>
          <w:tcPr>
            <w:tcW w:w="454" w:type="dxa"/>
            <w:vAlign w:val="center"/>
            <w:tcPrChange w:id="16487" w:author="Στάθης Καπ" w:date="2023-03-09T07:09:00Z">
              <w:tcPr>
                <w:tcW w:w="454" w:type="dxa"/>
                <w:gridSpan w:val="2"/>
                <w:tcBorders>
                  <w:bottom w:val="single" w:sz="4" w:space="0" w:color="auto"/>
                </w:tcBorders>
                <w:vAlign w:val="center"/>
              </w:tcPr>
            </w:tcPrChange>
          </w:tcPr>
          <w:p w14:paraId="62F94806" w14:textId="7C03EFDC" w:rsidR="00494D04" w:rsidRPr="007E0F91" w:rsidRDefault="00494D04" w:rsidP="00494D04">
            <w:pPr>
              <w:jc w:val="center"/>
              <w:rPr>
                <w:ins w:id="16488" w:author="Στάθης Καπ" w:date="2023-03-09T06:09:00Z"/>
                <w:sz w:val="16"/>
                <w:szCs w:val="16"/>
              </w:rPr>
            </w:pPr>
            <w:ins w:id="16489" w:author="Στάθης Καπ" w:date="2023-03-09T07:09:00Z">
              <w:r>
                <w:rPr>
                  <w:rFonts w:ascii="Calibri" w:hAnsi="Calibri" w:cs="Calibri"/>
                  <w:color w:val="000000"/>
                  <w:sz w:val="16"/>
                  <w:szCs w:val="16"/>
                </w:rPr>
                <w:t>13.14</w:t>
              </w:r>
            </w:ins>
          </w:p>
        </w:tc>
        <w:tc>
          <w:tcPr>
            <w:tcW w:w="454" w:type="dxa"/>
            <w:vAlign w:val="center"/>
            <w:tcPrChange w:id="16490" w:author="Στάθης Καπ" w:date="2023-03-09T07:09:00Z">
              <w:tcPr>
                <w:tcW w:w="454" w:type="dxa"/>
                <w:gridSpan w:val="2"/>
                <w:tcBorders>
                  <w:bottom w:val="single" w:sz="4" w:space="0" w:color="auto"/>
                </w:tcBorders>
                <w:vAlign w:val="bottom"/>
              </w:tcPr>
            </w:tcPrChange>
          </w:tcPr>
          <w:p w14:paraId="104CEACB" w14:textId="66A54AC8" w:rsidR="00494D04" w:rsidRPr="007E0F91" w:rsidRDefault="00494D04" w:rsidP="00494D04">
            <w:pPr>
              <w:jc w:val="center"/>
              <w:rPr>
                <w:ins w:id="16491" w:author="Στάθης Καπ" w:date="2023-03-09T06:09:00Z"/>
                <w:sz w:val="16"/>
                <w:szCs w:val="16"/>
              </w:rPr>
            </w:pPr>
            <w:ins w:id="16492" w:author="Στάθης Καπ" w:date="2023-03-09T07:09:00Z">
              <w:r>
                <w:rPr>
                  <w:rFonts w:ascii="Calibri" w:hAnsi="Calibri" w:cs="Calibri"/>
                  <w:color w:val="000000"/>
                  <w:sz w:val="16"/>
                  <w:szCs w:val="16"/>
                </w:rPr>
                <w:t>0.166</w:t>
              </w:r>
            </w:ins>
          </w:p>
        </w:tc>
        <w:tc>
          <w:tcPr>
            <w:tcW w:w="457" w:type="dxa"/>
            <w:tcBorders>
              <w:right w:val="single" w:sz="4" w:space="0" w:color="auto"/>
            </w:tcBorders>
            <w:vAlign w:val="center"/>
            <w:tcPrChange w:id="16493" w:author="Στάθης Καπ" w:date="2023-03-09T07:09:00Z">
              <w:tcPr>
                <w:tcW w:w="457" w:type="dxa"/>
                <w:gridSpan w:val="2"/>
                <w:tcBorders>
                  <w:bottom w:val="single" w:sz="4" w:space="0" w:color="auto"/>
                  <w:right w:val="single" w:sz="4" w:space="0" w:color="auto"/>
                </w:tcBorders>
                <w:vAlign w:val="center"/>
              </w:tcPr>
            </w:tcPrChange>
          </w:tcPr>
          <w:p w14:paraId="71D834B3" w14:textId="6E32C9FF" w:rsidR="00494D04" w:rsidRPr="007E0F91" w:rsidRDefault="00494D04" w:rsidP="00494D04">
            <w:pPr>
              <w:jc w:val="center"/>
              <w:rPr>
                <w:ins w:id="16494" w:author="Στάθης Καπ" w:date="2023-03-09T06:09:00Z"/>
                <w:sz w:val="16"/>
                <w:szCs w:val="16"/>
              </w:rPr>
            </w:pPr>
            <w:ins w:id="16495" w:author="Στάθης Καπ" w:date="2023-03-09T07:09:00Z">
              <w:r>
                <w:rPr>
                  <w:rFonts w:ascii="Calibri" w:hAnsi="Calibri" w:cs="Calibri"/>
                  <w:color w:val="000000"/>
                  <w:sz w:val="16"/>
                  <w:szCs w:val="16"/>
                </w:rPr>
                <w:t>6.21</w:t>
              </w:r>
            </w:ins>
          </w:p>
        </w:tc>
        <w:tc>
          <w:tcPr>
            <w:tcW w:w="453" w:type="dxa"/>
            <w:tcBorders>
              <w:left w:val="single" w:sz="4" w:space="0" w:color="auto"/>
            </w:tcBorders>
            <w:vAlign w:val="center"/>
            <w:tcPrChange w:id="16496" w:author="Στάθης Καπ" w:date="2023-03-09T07:09:00Z">
              <w:tcPr>
                <w:tcW w:w="453" w:type="dxa"/>
                <w:gridSpan w:val="2"/>
                <w:tcBorders>
                  <w:left w:val="single" w:sz="4" w:space="0" w:color="auto"/>
                  <w:bottom w:val="single" w:sz="4" w:space="0" w:color="auto"/>
                </w:tcBorders>
                <w:vAlign w:val="bottom"/>
              </w:tcPr>
            </w:tcPrChange>
          </w:tcPr>
          <w:p w14:paraId="0E6AB7C2" w14:textId="1197BE49" w:rsidR="00494D04" w:rsidRPr="007E0F91" w:rsidRDefault="00494D04" w:rsidP="00494D04">
            <w:pPr>
              <w:jc w:val="center"/>
              <w:rPr>
                <w:ins w:id="16497" w:author="Στάθης Καπ" w:date="2023-03-09T06:09:00Z"/>
                <w:sz w:val="16"/>
                <w:szCs w:val="16"/>
              </w:rPr>
            </w:pPr>
            <w:ins w:id="16498" w:author="Στάθης Καπ" w:date="2023-03-09T07:09:00Z">
              <w:r>
                <w:rPr>
                  <w:rFonts w:ascii="Calibri" w:hAnsi="Calibri" w:cs="Calibri"/>
                  <w:color w:val="000000"/>
                  <w:sz w:val="16"/>
                  <w:szCs w:val="16"/>
                </w:rPr>
                <w:t>196</w:t>
              </w:r>
            </w:ins>
          </w:p>
        </w:tc>
        <w:tc>
          <w:tcPr>
            <w:tcW w:w="454" w:type="dxa"/>
            <w:vAlign w:val="center"/>
            <w:tcPrChange w:id="16499" w:author="Στάθης Καπ" w:date="2023-03-09T07:09:00Z">
              <w:tcPr>
                <w:tcW w:w="454" w:type="dxa"/>
                <w:gridSpan w:val="2"/>
                <w:tcBorders>
                  <w:bottom w:val="single" w:sz="4" w:space="0" w:color="auto"/>
                </w:tcBorders>
                <w:vAlign w:val="center"/>
              </w:tcPr>
            </w:tcPrChange>
          </w:tcPr>
          <w:p w14:paraId="2F18435A" w14:textId="1250A02D" w:rsidR="00494D04" w:rsidRPr="007E0F91" w:rsidRDefault="00494D04" w:rsidP="00494D04">
            <w:pPr>
              <w:jc w:val="center"/>
              <w:rPr>
                <w:ins w:id="16500" w:author="Στάθης Καπ" w:date="2023-03-09T06:09:00Z"/>
                <w:sz w:val="16"/>
                <w:szCs w:val="16"/>
              </w:rPr>
            </w:pPr>
            <w:ins w:id="16501" w:author="Στάθης Καπ" w:date="2023-03-09T07:09:00Z">
              <w:r>
                <w:rPr>
                  <w:rFonts w:ascii="Calibri" w:hAnsi="Calibri" w:cs="Calibri"/>
                  <w:color w:val="000000"/>
                  <w:sz w:val="16"/>
                  <w:szCs w:val="16"/>
                </w:rPr>
                <w:t>16.95</w:t>
              </w:r>
            </w:ins>
          </w:p>
        </w:tc>
        <w:tc>
          <w:tcPr>
            <w:tcW w:w="454" w:type="dxa"/>
            <w:vAlign w:val="center"/>
            <w:tcPrChange w:id="16502" w:author="Στάθης Καπ" w:date="2023-03-09T07:09:00Z">
              <w:tcPr>
                <w:tcW w:w="454" w:type="dxa"/>
                <w:gridSpan w:val="2"/>
                <w:tcBorders>
                  <w:bottom w:val="single" w:sz="4" w:space="0" w:color="auto"/>
                </w:tcBorders>
                <w:vAlign w:val="bottom"/>
              </w:tcPr>
            </w:tcPrChange>
          </w:tcPr>
          <w:p w14:paraId="50DC9E2C" w14:textId="1E4D1C59" w:rsidR="00494D04" w:rsidRPr="007E0F91" w:rsidRDefault="00494D04" w:rsidP="00494D04">
            <w:pPr>
              <w:jc w:val="center"/>
              <w:rPr>
                <w:ins w:id="16503" w:author="Στάθης Καπ" w:date="2023-03-09T06:09:00Z"/>
                <w:sz w:val="16"/>
                <w:szCs w:val="16"/>
              </w:rPr>
            </w:pPr>
            <w:ins w:id="16504"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Change w:id="16505" w:author="Στάθης Καπ" w:date="2023-03-09T07:09:00Z">
              <w:tcPr>
                <w:tcW w:w="454" w:type="dxa"/>
                <w:gridSpan w:val="2"/>
                <w:tcBorders>
                  <w:bottom w:val="single" w:sz="4" w:space="0" w:color="auto"/>
                  <w:right w:val="single" w:sz="4" w:space="0" w:color="auto"/>
                </w:tcBorders>
                <w:vAlign w:val="center"/>
              </w:tcPr>
            </w:tcPrChange>
          </w:tcPr>
          <w:p w14:paraId="3AACECF4" w14:textId="0F454CAA" w:rsidR="00494D04" w:rsidRPr="007E0F91" w:rsidRDefault="00494D04" w:rsidP="00494D04">
            <w:pPr>
              <w:jc w:val="center"/>
              <w:rPr>
                <w:ins w:id="16506" w:author="Στάθης Καπ" w:date="2023-03-09T06:09:00Z"/>
                <w:sz w:val="16"/>
                <w:szCs w:val="16"/>
              </w:rPr>
            </w:pPr>
            <w:ins w:id="16507" w:author="Στάθης Καπ" w:date="2023-03-09T07:09:00Z">
              <w:r>
                <w:rPr>
                  <w:rFonts w:ascii="Calibri" w:hAnsi="Calibri" w:cs="Calibri"/>
                  <w:color w:val="000000"/>
                  <w:sz w:val="16"/>
                  <w:szCs w:val="16"/>
                </w:rPr>
                <w:t>-2.26</w:t>
              </w:r>
            </w:ins>
          </w:p>
        </w:tc>
        <w:tc>
          <w:tcPr>
            <w:tcW w:w="453" w:type="dxa"/>
            <w:tcBorders>
              <w:left w:val="single" w:sz="4" w:space="0" w:color="auto"/>
            </w:tcBorders>
            <w:vAlign w:val="center"/>
            <w:tcPrChange w:id="16508" w:author="Στάθης Καπ" w:date="2023-03-09T07:09:00Z">
              <w:tcPr>
                <w:tcW w:w="453" w:type="dxa"/>
                <w:gridSpan w:val="2"/>
                <w:tcBorders>
                  <w:left w:val="single" w:sz="4" w:space="0" w:color="auto"/>
                  <w:bottom w:val="single" w:sz="4" w:space="0" w:color="auto"/>
                </w:tcBorders>
                <w:vAlign w:val="bottom"/>
              </w:tcPr>
            </w:tcPrChange>
          </w:tcPr>
          <w:p w14:paraId="170B26DB" w14:textId="7E3AC80D" w:rsidR="00494D04" w:rsidRPr="007E0F91" w:rsidRDefault="00494D04" w:rsidP="00494D04">
            <w:pPr>
              <w:jc w:val="center"/>
              <w:rPr>
                <w:ins w:id="16509" w:author="Στάθης Καπ" w:date="2023-03-09T06:09:00Z"/>
                <w:sz w:val="16"/>
                <w:szCs w:val="16"/>
              </w:rPr>
            </w:pPr>
            <w:ins w:id="16510" w:author="Στάθης Καπ" w:date="2023-03-09T07:09:00Z">
              <w:r>
                <w:rPr>
                  <w:rFonts w:ascii="Calibri" w:hAnsi="Calibri" w:cs="Calibri"/>
                  <w:color w:val="000000"/>
                  <w:sz w:val="16"/>
                  <w:szCs w:val="16"/>
                </w:rPr>
                <w:t>213</w:t>
              </w:r>
            </w:ins>
          </w:p>
        </w:tc>
        <w:tc>
          <w:tcPr>
            <w:tcW w:w="454" w:type="dxa"/>
            <w:vAlign w:val="center"/>
            <w:tcPrChange w:id="16511" w:author="Στάθης Καπ" w:date="2023-03-09T07:09:00Z">
              <w:tcPr>
                <w:tcW w:w="454" w:type="dxa"/>
                <w:gridSpan w:val="2"/>
                <w:tcBorders>
                  <w:bottom w:val="single" w:sz="4" w:space="0" w:color="auto"/>
                </w:tcBorders>
                <w:vAlign w:val="center"/>
              </w:tcPr>
            </w:tcPrChange>
          </w:tcPr>
          <w:p w14:paraId="21DE6DB6" w14:textId="5F81DD0D" w:rsidR="00494D04" w:rsidRPr="007E0F91" w:rsidRDefault="00494D04" w:rsidP="00494D04">
            <w:pPr>
              <w:jc w:val="center"/>
              <w:rPr>
                <w:ins w:id="16512" w:author="Στάθης Καπ" w:date="2023-03-09T06:09:00Z"/>
                <w:sz w:val="16"/>
                <w:szCs w:val="16"/>
              </w:rPr>
            </w:pPr>
            <w:ins w:id="16513" w:author="Στάθης Καπ" w:date="2023-03-09T07:09:00Z">
              <w:r>
                <w:rPr>
                  <w:rFonts w:ascii="Calibri" w:hAnsi="Calibri" w:cs="Calibri"/>
                  <w:color w:val="000000"/>
                  <w:sz w:val="16"/>
                  <w:szCs w:val="16"/>
                </w:rPr>
                <w:t>9.75</w:t>
              </w:r>
            </w:ins>
          </w:p>
        </w:tc>
        <w:tc>
          <w:tcPr>
            <w:tcW w:w="454" w:type="dxa"/>
            <w:vAlign w:val="center"/>
            <w:tcPrChange w:id="16514" w:author="Στάθης Καπ" w:date="2023-03-09T07:09:00Z">
              <w:tcPr>
                <w:tcW w:w="454" w:type="dxa"/>
                <w:gridSpan w:val="2"/>
                <w:tcBorders>
                  <w:bottom w:val="single" w:sz="4" w:space="0" w:color="auto"/>
                </w:tcBorders>
                <w:vAlign w:val="bottom"/>
              </w:tcPr>
            </w:tcPrChange>
          </w:tcPr>
          <w:p w14:paraId="6D23A3E6" w14:textId="667072DD" w:rsidR="00494D04" w:rsidRPr="007E0F91" w:rsidRDefault="00494D04" w:rsidP="00494D04">
            <w:pPr>
              <w:jc w:val="center"/>
              <w:rPr>
                <w:ins w:id="16515" w:author="Στάθης Καπ" w:date="2023-03-09T06:09:00Z"/>
                <w:sz w:val="16"/>
                <w:szCs w:val="16"/>
              </w:rPr>
            </w:pPr>
            <w:ins w:id="16516"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6517" w:author="Στάθης Καπ" w:date="2023-03-09T07:09:00Z">
              <w:tcPr>
                <w:tcW w:w="461" w:type="dxa"/>
                <w:gridSpan w:val="2"/>
                <w:tcBorders>
                  <w:bottom w:val="single" w:sz="4" w:space="0" w:color="auto"/>
                  <w:right w:val="single" w:sz="4" w:space="0" w:color="auto"/>
                </w:tcBorders>
                <w:vAlign w:val="center"/>
              </w:tcPr>
            </w:tcPrChange>
          </w:tcPr>
          <w:p w14:paraId="0B53A505" w14:textId="02F37CE1" w:rsidR="00494D04" w:rsidRPr="007E0F91" w:rsidRDefault="00494D04" w:rsidP="00494D04">
            <w:pPr>
              <w:jc w:val="center"/>
              <w:rPr>
                <w:ins w:id="16518" w:author="Στάθης Καπ" w:date="2023-03-09T06:09:00Z"/>
                <w:sz w:val="16"/>
                <w:szCs w:val="16"/>
              </w:rPr>
            </w:pPr>
            <w:ins w:id="16519" w:author="Στάθης Καπ" w:date="2023-03-09T07:09:00Z">
              <w:r>
                <w:rPr>
                  <w:rFonts w:ascii="Calibri" w:hAnsi="Calibri" w:cs="Calibri"/>
                  <w:color w:val="000000"/>
                  <w:sz w:val="16"/>
                  <w:szCs w:val="16"/>
                </w:rPr>
                <w:t>-2.26</w:t>
              </w:r>
            </w:ins>
          </w:p>
        </w:tc>
      </w:tr>
      <w:tr w:rsidR="00494D04" w14:paraId="2B7C4E6D"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2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521" w:author="Στάθης Καπ" w:date="2023-03-09T06:09:00Z"/>
          <w:trPrChange w:id="1652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52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3DD1E91" w14:textId="5B00B64A" w:rsidR="00494D04" w:rsidRPr="007E0F91" w:rsidRDefault="00494D04" w:rsidP="00494D04">
            <w:pPr>
              <w:jc w:val="center"/>
              <w:rPr>
                <w:ins w:id="16524" w:author="Στάθης Καπ" w:date="2023-03-09T06:09:00Z"/>
                <w:sz w:val="16"/>
                <w:szCs w:val="16"/>
              </w:rPr>
            </w:pPr>
            <w:ins w:id="16525" w:author="Στάθης Καπ" w:date="2023-03-09T06:09:00Z">
              <w:r w:rsidRPr="009861B1">
                <w:rPr>
                  <w:rFonts w:ascii="Calibri" w:hAnsi="Calibri" w:cs="Calibri"/>
                  <w:color w:val="000000"/>
                  <w:sz w:val="16"/>
                  <w:szCs w:val="16"/>
                </w:rPr>
                <w:t>rc103</w:t>
              </w:r>
            </w:ins>
          </w:p>
        </w:tc>
        <w:tc>
          <w:tcPr>
            <w:tcW w:w="565" w:type="dxa"/>
            <w:tcBorders>
              <w:left w:val="single" w:sz="4" w:space="0" w:color="auto"/>
            </w:tcBorders>
            <w:vAlign w:val="center"/>
            <w:tcPrChange w:id="16526" w:author="Στάθης Καπ" w:date="2023-03-09T07:09:00Z">
              <w:tcPr>
                <w:tcW w:w="565" w:type="dxa"/>
                <w:gridSpan w:val="2"/>
                <w:tcBorders>
                  <w:left w:val="single" w:sz="4" w:space="0" w:color="auto"/>
                  <w:bottom w:val="single" w:sz="4" w:space="0" w:color="auto"/>
                </w:tcBorders>
              </w:tcPr>
            </w:tcPrChange>
          </w:tcPr>
          <w:p w14:paraId="14EA8096" w14:textId="746FE2F7" w:rsidR="00494D04" w:rsidRPr="007E0F91" w:rsidRDefault="00494D04" w:rsidP="00494D04">
            <w:pPr>
              <w:jc w:val="center"/>
              <w:rPr>
                <w:ins w:id="16527" w:author="Στάθης Καπ" w:date="2023-03-09T06:09:00Z"/>
                <w:sz w:val="16"/>
                <w:szCs w:val="16"/>
              </w:rPr>
            </w:pPr>
            <w:ins w:id="16528"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6529" w:author="Στάθης Καπ" w:date="2023-03-09T07:09:00Z">
              <w:tcPr>
                <w:tcW w:w="679" w:type="dxa"/>
                <w:gridSpan w:val="2"/>
                <w:tcBorders>
                  <w:bottom w:val="single" w:sz="4" w:space="0" w:color="auto"/>
                  <w:right w:val="single" w:sz="4" w:space="0" w:color="auto"/>
                </w:tcBorders>
              </w:tcPr>
            </w:tcPrChange>
          </w:tcPr>
          <w:p w14:paraId="0353C127" w14:textId="0B4119DB" w:rsidR="00494D04" w:rsidRPr="007E0F91" w:rsidRDefault="00494D04" w:rsidP="00494D04">
            <w:pPr>
              <w:jc w:val="center"/>
              <w:rPr>
                <w:ins w:id="16530" w:author="Στάθης Καπ" w:date="2023-03-09T06:09:00Z"/>
                <w:sz w:val="16"/>
                <w:szCs w:val="16"/>
              </w:rPr>
            </w:pPr>
            <w:ins w:id="16531" w:author="Στάθης Καπ" w:date="2023-03-09T07:09:00Z">
              <w:r>
                <w:rPr>
                  <w:rFonts w:ascii="Calibri" w:hAnsi="Calibri" w:cs="Calibri"/>
                  <w:color w:val="000000"/>
                  <w:sz w:val="16"/>
                  <w:szCs w:val="16"/>
                </w:rPr>
                <w:t>265</w:t>
              </w:r>
            </w:ins>
          </w:p>
        </w:tc>
        <w:tc>
          <w:tcPr>
            <w:tcW w:w="453" w:type="dxa"/>
            <w:tcBorders>
              <w:left w:val="single" w:sz="4" w:space="0" w:color="auto"/>
            </w:tcBorders>
            <w:vAlign w:val="center"/>
            <w:tcPrChange w:id="16532" w:author="Στάθης Καπ" w:date="2023-03-09T07:09:00Z">
              <w:tcPr>
                <w:tcW w:w="453" w:type="dxa"/>
                <w:gridSpan w:val="2"/>
                <w:tcBorders>
                  <w:left w:val="single" w:sz="4" w:space="0" w:color="auto"/>
                  <w:bottom w:val="single" w:sz="4" w:space="0" w:color="auto"/>
                </w:tcBorders>
                <w:vAlign w:val="bottom"/>
              </w:tcPr>
            </w:tcPrChange>
          </w:tcPr>
          <w:p w14:paraId="3F25B3A9" w14:textId="4865C2C3" w:rsidR="00494D04" w:rsidRPr="007E0F91" w:rsidRDefault="00494D04" w:rsidP="00494D04">
            <w:pPr>
              <w:jc w:val="center"/>
              <w:rPr>
                <w:ins w:id="16533" w:author="Στάθης Καπ" w:date="2023-03-09T06:09:00Z"/>
                <w:sz w:val="16"/>
                <w:szCs w:val="16"/>
              </w:rPr>
            </w:pPr>
            <w:ins w:id="16534" w:author="Στάθης Καπ" w:date="2023-03-09T07:09:00Z">
              <w:r>
                <w:rPr>
                  <w:rFonts w:ascii="Calibri" w:hAnsi="Calibri" w:cs="Calibri"/>
                  <w:color w:val="000000"/>
                  <w:sz w:val="16"/>
                  <w:szCs w:val="16"/>
                </w:rPr>
                <w:t>226</w:t>
              </w:r>
            </w:ins>
          </w:p>
        </w:tc>
        <w:tc>
          <w:tcPr>
            <w:tcW w:w="708" w:type="dxa"/>
            <w:vAlign w:val="center"/>
            <w:tcPrChange w:id="16535" w:author="Στάθης Καπ" w:date="2023-03-09T07:09:00Z">
              <w:tcPr>
                <w:tcW w:w="708" w:type="dxa"/>
                <w:gridSpan w:val="2"/>
                <w:tcBorders>
                  <w:bottom w:val="single" w:sz="4" w:space="0" w:color="auto"/>
                </w:tcBorders>
                <w:vAlign w:val="center"/>
              </w:tcPr>
            </w:tcPrChange>
          </w:tcPr>
          <w:p w14:paraId="246A209B" w14:textId="6D352CA6" w:rsidR="00494D04" w:rsidRPr="007E0F91" w:rsidRDefault="00494D04" w:rsidP="00494D04">
            <w:pPr>
              <w:jc w:val="center"/>
              <w:rPr>
                <w:ins w:id="16536" w:author="Στάθης Καπ" w:date="2023-03-09T06:09:00Z"/>
                <w:sz w:val="16"/>
                <w:szCs w:val="16"/>
              </w:rPr>
            </w:pPr>
            <w:ins w:id="16537" w:author="Στάθης Καπ" w:date="2023-03-09T07:09:00Z">
              <w:r>
                <w:rPr>
                  <w:rFonts w:ascii="Calibri" w:hAnsi="Calibri" w:cs="Calibri"/>
                  <w:color w:val="000000"/>
                  <w:sz w:val="16"/>
                  <w:szCs w:val="16"/>
                </w:rPr>
                <w:t>15.04</w:t>
              </w:r>
            </w:ins>
          </w:p>
        </w:tc>
        <w:tc>
          <w:tcPr>
            <w:tcW w:w="652" w:type="dxa"/>
            <w:tcBorders>
              <w:right w:val="single" w:sz="4" w:space="0" w:color="auto"/>
            </w:tcBorders>
            <w:vAlign w:val="center"/>
            <w:tcPrChange w:id="16538" w:author="Στάθης Καπ" w:date="2023-03-09T07:09:00Z">
              <w:tcPr>
                <w:tcW w:w="652" w:type="dxa"/>
                <w:gridSpan w:val="2"/>
                <w:tcBorders>
                  <w:bottom w:val="single" w:sz="4" w:space="0" w:color="auto"/>
                  <w:right w:val="single" w:sz="4" w:space="0" w:color="auto"/>
                </w:tcBorders>
                <w:vAlign w:val="bottom"/>
              </w:tcPr>
            </w:tcPrChange>
          </w:tcPr>
          <w:p w14:paraId="1671AC5C" w14:textId="6A027F9F" w:rsidR="00494D04" w:rsidRPr="007E0F91" w:rsidRDefault="00494D04" w:rsidP="00494D04">
            <w:pPr>
              <w:jc w:val="center"/>
              <w:rPr>
                <w:ins w:id="16539" w:author="Στάθης Καπ" w:date="2023-03-09T06:09:00Z"/>
                <w:sz w:val="16"/>
                <w:szCs w:val="16"/>
              </w:rPr>
            </w:pPr>
            <w:ins w:id="16540" w:author="Στάθης Καπ" w:date="2023-03-09T07:09:00Z">
              <w:r>
                <w:rPr>
                  <w:rFonts w:ascii="Calibri" w:hAnsi="Calibri" w:cs="Calibri"/>
                  <w:color w:val="000000"/>
                  <w:sz w:val="16"/>
                  <w:szCs w:val="16"/>
                </w:rPr>
                <w:t>0.206</w:t>
              </w:r>
            </w:ins>
          </w:p>
        </w:tc>
        <w:tc>
          <w:tcPr>
            <w:tcW w:w="453" w:type="dxa"/>
            <w:tcBorders>
              <w:left w:val="single" w:sz="4" w:space="0" w:color="auto"/>
            </w:tcBorders>
            <w:vAlign w:val="center"/>
            <w:tcPrChange w:id="16541" w:author="Στάθης Καπ" w:date="2023-03-09T07:09:00Z">
              <w:tcPr>
                <w:tcW w:w="453" w:type="dxa"/>
                <w:gridSpan w:val="2"/>
                <w:tcBorders>
                  <w:left w:val="single" w:sz="4" w:space="0" w:color="auto"/>
                  <w:bottom w:val="single" w:sz="4" w:space="0" w:color="auto"/>
                </w:tcBorders>
                <w:vAlign w:val="bottom"/>
              </w:tcPr>
            </w:tcPrChange>
          </w:tcPr>
          <w:p w14:paraId="21EDF4EE" w14:textId="433897EE" w:rsidR="00494D04" w:rsidRPr="007E0F91" w:rsidRDefault="00494D04" w:rsidP="00494D04">
            <w:pPr>
              <w:jc w:val="center"/>
              <w:rPr>
                <w:ins w:id="16542" w:author="Στάθης Καπ" w:date="2023-03-09T06:09:00Z"/>
                <w:sz w:val="16"/>
                <w:szCs w:val="16"/>
              </w:rPr>
            </w:pPr>
            <w:ins w:id="16543" w:author="Στάθης Καπ" w:date="2023-03-09T07:09:00Z">
              <w:r>
                <w:rPr>
                  <w:rFonts w:ascii="Calibri" w:hAnsi="Calibri" w:cs="Calibri"/>
                  <w:color w:val="000000"/>
                  <w:sz w:val="16"/>
                  <w:szCs w:val="16"/>
                </w:rPr>
                <w:t>221</w:t>
              </w:r>
            </w:ins>
          </w:p>
        </w:tc>
        <w:tc>
          <w:tcPr>
            <w:tcW w:w="454" w:type="dxa"/>
            <w:vAlign w:val="center"/>
            <w:tcPrChange w:id="16544" w:author="Στάθης Καπ" w:date="2023-03-09T07:09:00Z">
              <w:tcPr>
                <w:tcW w:w="454" w:type="dxa"/>
                <w:gridSpan w:val="2"/>
                <w:tcBorders>
                  <w:bottom w:val="single" w:sz="4" w:space="0" w:color="auto"/>
                </w:tcBorders>
                <w:vAlign w:val="center"/>
              </w:tcPr>
            </w:tcPrChange>
          </w:tcPr>
          <w:p w14:paraId="40DA0815" w14:textId="65C9EF32" w:rsidR="00494D04" w:rsidRPr="007E0F91" w:rsidRDefault="00494D04" w:rsidP="00494D04">
            <w:pPr>
              <w:jc w:val="center"/>
              <w:rPr>
                <w:ins w:id="16545" w:author="Στάθης Καπ" w:date="2023-03-09T06:09:00Z"/>
                <w:sz w:val="16"/>
                <w:szCs w:val="16"/>
              </w:rPr>
            </w:pPr>
            <w:ins w:id="16546" w:author="Στάθης Καπ" w:date="2023-03-09T07:09:00Z">
              <w:r>
                <w:rPr>
                  <w:rFonts w:ascii="Calibri" w:hAnsi="Calibri" w:cs="Calibri"/>
                  <w:color w:val="000000"/>
                  <w:sz w:val="16"/>
                  <w:szCs w:val="16"/>
                </w:rPr>
                <w:t>2.21</w:t>
              </w:r>
            </w:ins>
          </w:p>
        </w:tc>
        <w:tc>
          <w:tcPr>
            <w:tcW w:w="454" w:type="dxa"/>
            <w:vAlign w:val="center"/>
            <w:tcPrChange w:id="16547" w:author="Στάθης Καπ" w:date="2023-03-09T07:09:00Z">
              <w:tcPr>
                <w:tcW w:w="454" w:type="dxa"/>
                <w:gridSpan w:val="2"/>
                <w:tcBorders>
                  <w:bottom w:val="single" w:sz="4" w:space="0" w:color="auto"/>
                </w:tcBorders>
                <w:vAlign w:val="bottom"/>
              </w:tcPr>
            </w:tcPrChange>
          </w:tcPr>
          <w:p w14:paraId="0774DB42" w14:textId="4CC4E5E4" w:rsidR="00494D04" w:rsidRPr="007E0F91" w:rsidRDefault="00494D04" w:rsidP="00494D04">
            <w:pPr>
              <w:jc w:val="center"/>
              <w:rPr>
                <w:ins w:id="16548" w:author="Στάθης Καπ" w:date="2023-03-09T06:09:00Z"/>
                <w:sz w:val="16"/>
                <w:szCs w:val="16"/>
              </w:rPr>
            </w:pPr>
            <w:ins w:id="16549" w:author="Στάθης Καπ" w:date="2023-03-09T07:09:00Z">
              <w:r>
                <w:rPr>
                  <w:rFonts w:ascii="Calibri" w:hAnsi="Calibri" w:cs="Calibri"/>
                  <w:color w:val="000000"/>
                  <w:sz w:val="16"/>
                  <w:szCs w:val="16"/>
                </w:rPr>
                <w:t>0.184</w:t>
              </w:r>
            </w:ins>
          </w:p>
        </w:tc>
        <w:tc>
          <w:tcPr>
            <w:tcW w:w="457" w:type="dxa"/>
            <w:tcBorders>
              <w:right w:val="single" w:sz="4" w:space="0" w:color="auto"/>
            </w:tcBorders>
            <w:vAlign w:val="center"/>
            <w:tcPrChange w:id="16550" w:author="Στάθης Καπ" w:date="2023-03-09T07:09:00Z">
              <w:tcPr>
                <w:tcW w:w="457" w:type="dxa"/>
                <w:gridSpan w:val="2"/>
                <w:tcBorders>
                  <w:bottom w:val="single" w:sz="4" w:space="0" w:color="auto"/>
                  <w:right w:val="single" w:sz="4" w:space="0" w:color="auto"/>
                </w:tcBorders>
                <w:vAlign w:val="center"/>
              </w:tcPr>
            </w:tcPrChange>
          </w:tcPr>
          <w:p w14:paraId="290C2D59" w14:textId="38B43C1D" w:rsidR="00494D04" w:rsidRPr="007E0F91" w:rsidRDefault="00494D04" w:rsidP="00494D04">
            <w:pPr>
              <w:jc w:val="center"/>
              <w:rPr>
                <w:ins w:id="16551" w:author="Στάθης Καπ" w:date="2023-03-09T06:09:00Z"/>
                <w:sz w:val="16"/>
                <w:szCs w:val="16"/>
              </w:rPr>
            </w:pPr>
            <w:ins w:id="16552" w:author="Στάθης Καπ" w:date="2023-03-09T07:09:00Z">
              <w:r>
                <w:rPr>
                  <w:rFonts w:ascii="Calibri" w:hAnsi="Calibri" w:cs="Calibri"/>
                  <w:color w:val="000000"/>
                  <w:sz w:val="16"/>
                  <w:szCs w:val="16"/>
                </w:rPr>
                <w:t>10.68</w:t>
              </w:r>
            </w:ins>
          </w:p>
        </w:tc>
        <w:tc>
          <w:tcPr>
            <w:tcW w:w="453" w:type="dxa"/>
            <w:tcBorders>
              <w:left w:val="single" w:sz="4" w:space="0" w:color="auto"/>
            </w:tcBorders>
            <w:vAlign w:val="center"/>
            <w:tcPrChange w:id="16553" w:author="Στάθης Καπ" w:date="2023-03-09T07:09:00Z">
              <w:tcPr>
                <w:tcW w:w="453" w:type="dxa"/>
                <w:gridSpan w:val="2"/>
                <w:tcBorders>
                  <w:left w:val="single" w:sz="4" w:space="0" w:color="auto"/>
                  <w:bottom w:val="single" w:sz="4" w:space="0" w:color="auto"/>
                </w:tcBorders>
                <w:vAlign w:val="bottom"/>
              </w:tcPr>
            </w:tcPrChange>
          </w:tcPr>
          <w:p w14:paraId="533475EA" w14:textId="542E81BB" w:rsidR="00494D04" w:rsidRPr="007E0F91" w:rsidRDefault="00494D04" w:rsidP="00494D04">
            <w:pPr>
              <w:jc w:val="center"/>
              <w:rPr>
                <w:ins w:id="16554" w:author="Στάθης Καπ" w:date="2023-03-09T06:09:00Z"/>
                <w:sz w:val="16"/>
                <w:szCs w:val="16"/>
              </w:rPr>
            </w:pPr>
            <w:ins w:id="16555" w:author="Στάθης Καπ" w:date="2023-03-09T07:09:00Z">
              <w:r>
                <w:rPr>
                  <w:rFonts w:ascii="Calibri" w:hAnsi="Calibri" w:cs="Calibri"/>
                  <w:color w:val="000000"/>
                  <w:sz w:val="16"/>
                  <w:szCs w:val="16"/>
                </w:rPr>
                <w:t>217</w:t>
              </w:r>
            </w:ins>
          </w:p>
        </w:tc>
        <w:tc>
          <w:tcPr>
            <w:tcW w:w="454" w:type="dxa"/>
            <w:vAlign w:val="center"/>
            <w:tcPrChange w:id="16556" w:author="Στάθης Καπ" w:date="2023-03-09T07:09:00Z">
              <w:tcPr>
                <w:tcW w:w="454" w:type="dxa"/>
                <w:gridSpan w:val="2"/>
                <w:tcBorders>
                  <w:bottom w:val="single" w:sz="4" w:space="0" w:color="auto"/>
                </w:tcBorders>
                <w:vAlign w:val="center"/>
              </w:tcPr>
            </w:tcPrChange>
          </w:tcPr>
          <w:p w14:paraId="1E9C6FE5" w14:textId="39F725E9" w:rsidR="00494D04" w:rsidRPr="007E0F91" w:rsidRDefault="00494D04" w:rsidP="00494D04">
            <w:pPr>
              <w:jc w:val="center"/>
              <w:rPr>
                <w:ins w:id="16557" w:author="Στάθης Καπ" w:date="2023-03-09T06:09:00Z"/>
                <w:sz w:val="16"/>
                <w:szCs w:val="16"/>
              </w:rPr>
            </w:pPr>
            <w:ins w:id="16558" w:author="Στάθης Καπ" w:date="2023-03-09T07:09:00Z">
              <w:r>
                <w:rPr>
                  <w:rFonts w:ascii="Calibri" w:hAnsi="Calibri" w:cs="Calibri"/>
                  <w:color w:val="000000"/>
                  <w:sz w:val="16"/>
                  <w:szCs w:val="16"/>
                </w:rPr>
                <w:t>3.98</w:t>
              </w:r>
            </w:ins>
          </w:p>
        </w:tc>
        <w:tc>
          <w:tcPr>
            <w:tcW w:w="454" w:type="dxa"/>
            <w:vAlign w:val="center"/>
            <w:tcPrChange w:id="16559" w:author="Στάθης Καπ" w:date="2023-03-09T07:09:00Z">
              <w:tcPr>
                <w:tcW w:w="454" w:type="dxa"/>
                <w:gridSpan w:val="2"/>
                <w:tcBorders>
                  <w:bottom w:val="single" w:sz="4" w:space="0" w:color="auto"/>
                </w:tcBorders>
                <w:vAlign w:val="bottom"/>
              </w:tcPr>
            </w:tcPrChange>
          </w:tcPr>
          <w:p w14:paraId="727D6E84" w14:textId="2323136F" w:rsidR="00494D04" w:rsidRPr="007E0F91" w:rsidRDefault="00494D04" w:rsidP="00494D04">
            <w:pPr>
              <w:jc w:val="center"/>
              <w:rPr>
                <w:ins w:id="16560" w:author="Στάθης Καπ" w:date="2023-03-09T06:09:00Z"/>
                <w:sz w:val="16"/>
                <w:szCs w:val="16"/>
              </w:rPr>
            </w:pPr>
            <w:ins w:id="16561" w:author="Στάθης Καπ" w:date="2023-03-09T07:09:00Z">
              <w:r>
                <w:rPr>
                  <w:rFonts w:ascii="Calibri" w:hAnsi="Calibri" w:cs="Calibri"/>
                  <w:color w:val="000000"/>
                  <w:sz w:val="16"/>
                  <w:szCs w:val="16"/>
                </w:rPr>
                <w:t>0.173</w:t>
              </w:r>
            </w:ins>
          </w:p>
        </w:tc>
        <w:tc>
          <w:tcPr>
            <w:tcW w:w="454" w:type="dxa"/>
            <w:tcBorders>
              <w:right w:val="single" w:sz="4" w:space="0" w:color="auto"/>
            </w:tcBorders>
            <w:vAlign w:val="center"/>
            <w:tcPrChange w:id="16562" w:author="Στάθης Καπ" w:date="2023-03-09T07:09:00Z">
              <w:tcPr>
                <w:tcW w:w="454" w:type="dxa"/>
                <w:gridSpan w:val="2"/>
                <w:tcBorders>
                  <w:bottom w:val="single" w:sz="4" w:space="0" w:color="auto"/>
                  <w:right w:val="single" w:sz="4" w:space="0" w:color="auto"/>
                </w:tcBorders>
                <w:vAlign w:val="center"/>
              </w:tcPr>
            </w:tcPrChange>
          </w:tcPr>
          <w:p w14:paraId="5105C559" w14:textId="13AD4831" w:rsidR="00494D04" w:rsidRPr="007E0F91" w:rsidRDefault="00494D04" w:rsidP="00494D04">
            <w:pPr>
              <w:jc w:val="center"/>
              <w:rPr>
                <w:ins w:id="16563" w:author="Στάθης Καπ" w:date="2023-03-09T06:09:00Z"/>
                <w:sz w:val="16"/>
                <w:szCs w:val="16"/>
              </w:rPr>
            </w:pPr>
            <w:ins w:id="16564" w:author="Στάθης Καπ" w:date="2023-03-09T07:09:00Z">
              <w:r>
                <w:rPr>
                  <w:rFonts w:ascii="Calibri" w:hAnsi="Calibri" w:cs="Calibri"/>
                  <w:color w:val="000000"/>
                  <w:sz w:val="16"/>
                  <w:szCs w:val="16"/>
                </w:rPr>
                <w:t>16.02</w:t>
              </w:r>
            </w:ins>
          </w:p>
        </w:tc>
        <w:tc>
          <w:tcPr>
            <w:tcW w:w="453" w:type="dxa"/>
            <w:tcBorders>
              <w:left w:val="single" w:sz="4" w:space="0" w:color="auto"/>
            </w:tcBorders>
            <w:vAlign w:val="center"/>
            <w:tcPrChange w:id="16565" w:author="Στάθης Καπ" w:date="2023-03-09T07:09:00Z">
              <w:tcPr>
                <w:tcW w:w="453" w:type="dxa"/>
                <w:gridSpan w:val="2"/>
                <w:tcBorders>
                  <w:left w:val="single" w:sz="4" w:space="0" w:color="auto"/>
                  <w:bottom w:val="single" w:sz="4" w:space="0" w:color="auto"/>
                </w:tcBorders>
                <w:vAlign w:val="bottom"/>
              </w:tcPr>
            </w:tcPrChange>
          </w:tcPr>
          <w:p w14:paraId="6570C9DC" w14:textId="067E8237" w:rsidR="00494D04" w:rsidRPr="007E0F91" w:rsidRDefault="00494D04" w:rsidP="00494D04">
            <w:pPr>
              <w:jc w:val="center"/>
              <w:rPr>
                <w:ins w:id="16566" w:author="Στάθης Καπ" w:date="2023-03-09T06:09:00Z"/>
                <w:sz w:val="16"/>
                <w:szCs w:val="16"/>
              </w:rPr>
            </w:pPr>
            <w:ins w:id="16567" w:author="Στάθης Καπ" w:date="2023-03-09T07:09:00Z">
              <w:r>
                <w:rPr>
                  <w:rFonts w:ascii="Calibri" w:hAnsi="Calibri" w:cs="Calibri"/>
                  <w:color w:val="000000"/>
                  <w:sz w:val="16"/>
                  <w:szCs w:val="16"/>
                </w:rPr>
                <w:t>165</w:t>
              </w:r>
            </w:ins>
          </w:p>
        </w:tc>
        <w:tc>
          <w:tcPr>
            <w:tcW w:w="454" w:type="dxa"/>
            <w:vAlign w:val="center"/>
            <w:tcPrChange w:id="16568" w:author="Στάθης Καπ" w:date="2023-03-09T07:09:00Z">
              <w:tcPr>
                <w:tcW w:w="454" w:type="dxa"/>
                <w:gridSpan w:val="2"/>
                <w:tcBorders>
                  <w:bottom w:val="single" w:sz="4" w:space="0" w:color="auto"/>
                </w:tcBorders>
                <w:vAlign w:val="center"/>
              </w:tcPr>
            </w:tcPrChange>
          </w:tcPr>
          <w:p w14:paraId="32FCF7A8" w14:textId="0BDC2D06" w:rsidR="00494D04" w:rsidRPr="007E0F91" w:rsidRDefault="00494D04" w:rsidP="00494D04">
            <w:pPr>
              <w:jc w:val="center"/>
              <w:rPr>
                <w:ins w:id="16569" w:author="Στάθης Καπ" w:date="2023-03-09T06:09:00Z"/>
                <w:sz w:val="16"/>
                <w:szCs w:val="16"/>
              </w:rPr>
            </w:pPr>
            <w:ins w:id="16570" w:author="Στάθης Καπ" w:date="2023-03-09T07:09:00Z">
              <w:r>
                <w:rPr>
                  <w:rFonts w:ascii="Calibri" w:hAnsi="Calibri" w:cs="Calibri"/>
                  <w:color w:val="000000"/>
                  <w:sz w:val="16"/>
                  <w:szCs w:val="16"/>
                </w:rPr>
                <w:t>26.99</w:t>
              </w:r>
            </w:ins>
          </w:p>
        </w:tc>
        <w:tc>
          <w:tcPr>
            <w:tcW w:w="454" w:type="dxa"/>
            <w:vAlign w:val="center"/>
            <w:tcPrChange w:id="16571" w:author="Στάθης Καπ" w:date="2023-03-09T07:09:00Z">
              <w:tcPr>
                <w:tcW w:w="454" w:type="dxa"/>
                <w:gridSpan w:val="2"/>
                <w:tcBorders>
                  <w:bottom w:val="single" w:sz="4" w:space="0" w:color="auto"/>
                </w:tcBorders>
                <w:vAlign w:val="bottom"/>
              </w:tcPr>
            </w:tcPrChange>
          </w:tcPr>
          <w:p w14:paraId="2DB5AFBD" w14:textId="6343EFF2" w:rsidR="00494D04" w:rsidRPr="007E0F91" w:rsidRDefault="00494D04" w:rsidP="00494D04">
            <w:pPr>
              <w:jc w:val="center"/>
              <w:rPr>
                <w:ins w:id="16572" w:author="Στάθης Καπ" w:date="2023-03-09T06:09:00Z"/>
                <w:sz w:val="16"/>
                <w:szCs w:val="16"/>
              </w:rPr>
            </w:pPr>
            <w:ins w:id="16573"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6574" w:author="Στάθης Καπ" w:date="2023-03-09T07:09:00Z">
              <w:tcPr>
                <w:tcW w:w="461" w:type="dxa"/>
                <w:gridSpan w:val="2"/>
                <w:tcBorders>
                  <w:bottom w:val="single" w:sz="4" w:space="0" w:color="auto"/>
                  <w:right w:val="single" w:sz="4" w:space="0" w:color="auto"/>
                </w:tcBorders>
                <w:vAlign w:val="center"/>
              </w:tcPr>
            </w:tcPrChange>
          </w:tcPr>
          <w:p w14:paraId="2E23B8FB" w14:textId="4058F0E7" w:rsidR="00494D04" w:rsidRPr="007E0F91" w:rsidRDefault="00494D04" w:rsidP="00494D04">
            <w:pPr>
              <w:jc w:val="center"/>
              <w:rPr>
                <w:ins w:id="16575" w:author="Στάθης Καπ" w:date="2023-03-09T06:09:00Z"/>
                <w:sz w:val="16"/>
                <w:szCs w:val="16"/>
              </w:rPr>
            </w:pPr>
            <w:ins w:id="16576" w:author="Στάθης Καπ" w:date="2023-03-09T07:09:00Z">
              <w:r>
                <w:rPr>
                  <w:rFonts w:ascii="Calibri" w:hAnsi="Calibri" w:cs="Calibri"/>
                  <w:color w:val="000000"/>
                  <w:sz w:val="16"/>
                  <w:szCs w:val="16"/>
                </w:rPr>
                <w:t>12.62</w:t>
              </w:r>
            </w:ins>
          </w:p>
        </w:tc>
      </w:tr>
      <w:tr w:rsidR="00494D04" w14:paraId="50A2883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7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578" w:author="Στάθης Καπ" w:date="2023-03-09T06:09:00Z"/>
          <w:trPrChange w:id="1657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58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BF79BE8" w14:textId="455E14DE" w:rsidR="00494D04" w:rsidRPr="007E0F91" w:rsidRDefault="00494D04" w:rsidP="00494D04">
            <w:pPr>
              <w:jc w:val="center"/>
              <w:rPr>
                <w:ins w:id="16581" w:author="Στάθης Καπ" w:date="2023-03-09T06:09:00Z"/>
                <w:sz w:val="16"/>
                <w:szCs w:val="16"/>
              </w:rPr>
            </w:pPr>
            <w:ins w:id="16582" w:author="Στάθης Καπ" w:date="2023-03-09T06:09:00Z">
              <w:r w:rsidRPr="009861B1">
                <w:rPr>
                  <w:rFonts w:ascii="Calibri" w:hAnsi="Calibri" w:cs="Calibri"/>
                  <w:color w:val="000000"/>
                  <w:sz w:val="16"/>
                  <w:szCs w:val="16"/>
                </w:rPr>
                <w:t>rc104</w:t>
              </w:r>
            </w:ins>
          </w:p>
        </w:tc>
        <w:tc>
          <w:tcPr>
            <w:tcW w:w="565" w:type="dxa"/>
            <w:tcBorders>
              <w:left w:val="single" w:sz="4" w:space="0" w:color="auto"/>
            </w:tcBorders>
            <w:vAlign w:val="center"/>
            <w:tcPrChange w:id="16583" w:author="Στάθης Καπ" w:date="2023-03-09T07:09:00Z">
              <w:tcPr>
                <w:tcW w:w="565" w:type="dxa"/>
                <w:gridSpan w:val="2"/>
                <w:tcBorders>
                  <w:left w:val="single" w:sz="4" w:space="0" w:color="auto"/>
                  <w:bottom w:val="single" w:sz="4" w:space="0" w:color="auto"/>
                </w:tcBorders>
              </w:tcPr>
            </w:tcPrChange>
          </w:tcPr>
          <w:p w14:paraId="2524EA93" w14:textId="46F3E531" w:rsidR="00494D04" w:rsidRPr="007E0F91" w:rsidRDefault="00494D04" w:rsidP="00494D04">
            <w:pPr>
              <w:jc w:val="center"/>
              <w:rPr>
                <w:ins w:id="16584" w:author="Στάθης Καπ" w:date="2023-03-09T06:09:00Z"/>
                <w:sz w:val="16"/>
                <w:szCs w:val="16"/>
              </w:rPr>
            </w:pPr>
            <w:ins w:id="16585" w:author="Στάθης Καπ" w:date="2023-03-09T07:09:00Z">
              <w:r>
                <w:rPr>
                  <w:rFonts w:ascii="Calibri" w:hAnsi="Calibri" w:cs="Calibri"/>
                  <w:color w:val="000000"/>
                  <w:sz w:val="16"/>
                  <w:szCs w:val="16"/>
                </w:rPr>
                <w:t>301</w:t>
              </w:r>
            </w:ins>
          </w:p>
        </w:tc>
        <w:tc>
          <w:tcPr>
            <w:tcW w:w="679" w:type="dxa"/>
            <w:tcBorders>
              <w:right w:val="single" w:sz="4" w:space="0" w:color="auto"/>
            </w:tcBorders>
            <w:vAlign w:val="center"/>
            <w:tcPrChange w:id="16586" w:author="Στάθης Καπ" w:date="2023-03-09T07:09:00Z">
              <w:tcPr>
                <w:tcW w:w="679" w:type="dxa"/>
                <w:gridSpan w:val="2"/>
                <w:tcBorders>
                  <w:bottom w:val="single" w:sz="4" w:space="0" w:color="auto"/>
                  <w:right w:val="single" w:sz="4" w:space="0" w:color="auto"/>
                </w:tcBorders>
              </w:tcPr>
            </w:tcPrChange>
          </w:tcPr>
          <w:p w14:paraId="1447D455" w14:textId="0FB03201" w:rsidR="00494D04" w:rsidRPr="007E0F91" w:rsidRDefault="00494D04" w:rsidP="00494D04">
            <w:pPr>
              <w:jc w:val="center"/>
              <w:rPr>
                <w:ins w:id="16587" w:author="Στάθης Καπ" w:date="2023-03-09T06:09:00Z"/>
                <w:sz w:val="16"/>
                <w:szCs w:val="16"/>
              </w:rPr>
            </w:pPr>
            <w:ins w:id="16588"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6589" w:author="Στάθης Καπ" w:date="2023-03-09T07:09:00Z">
              <w:tcPr>
                <w:tcW w:w="453" w:type="dxa"/>
                <w:gridSpan w:val="2"/>
                <w:tcBorders>
                  <w:left w:val="single" w:sz="4" w:space="0" w:color="auto"/>
                  <w:bottom w:val="single" w:sz="4" w:space="0" w:color="auto"/>
                </w:tcBorders>
                <w:vAlign w:val="bottom"/>
              </w:tcPr>
            </w:tcPrChange>
          </w:tcPr>
          <w:p w14:paraId="22A98CEF" w14:textId="0E8DDB68" w:rsidR="00494D04" w:rsidRPr="007E0F91" w:rsidRDefault="00494D04" w:rsidP="00494D04">
            <w:pPr>
              <w:jc w:val="center"/>
              <w:rPr>
                <w:ins w:id="16590" w:author="Στάθης Καπ" w:date="2023-03-09T06:09:00Z"/>
                <w:sz w:val="16"/>
                <w:szCs w:val="16"/>
              </w:rPr>
            </w:pPr>
            <w:ins w:id="16591" w:author="Στάθης Καπ" w:date="2023-03-09T07:09:00Z">
              <w:r>
                <w:rPr>
                  <w:rFonts w:ascii="Calibri" w:hAnsi="Calibri" w:cs="Calibri"/>
                  <w:color w:val="000000"/>
                  <w:sz w:val="16"/>
                  <w:szCs w:val="16"/>
                </w:rPr>
                <w:t>241</w:t>
              </w:r>
            </w:ins>
          </w:p>
        </w:tc>
        <w:tc>
          <w:tcPr>
            <w:tcW w:w="708" w:type="dxa"/>
            <w:vAlign w:val="center"/>
            <w:tcPrChange w:id="16592" w:author="Στάθης Καπ" w:date="2023-03-09T07:09:00Z">
              <w:tcPr>
                <w:tcW w:w="708" w:type="dxa"/>
                <w:gridSpan w:val="2"/>
                <w:tcBorders>
                  <w:bottom w:val="single" w:sz="4" w:space="0" w:color="auto"/>
                </w:tcBorders>
                <w:vAlign w:val="center"/>
              </w:tcPr>
            </w:tcPrChange>
          </w:tcPr>
          <w:p w14:paraId="5D906E4F" w14:textId="33F2B145" w:rsidR="00494D04" w:rsidRPr="007E0F91" w:rsidRDefault="00494D04" w:rsidP="00494D04">
            <w:pPr>
              <w:jc w:val="center"/>
              <w:rPr>
                <w:ins w:id="16593" w:author="Στάθης Καπ" w:date="2023-03-09T06:09:00Z"/>
                <w:sz w:val="16"/>
                <w:szCs w:val="16"/>
              </w:rPr>
            </w:pPr>
            <w:ins w:id="16594" w:author="Στάθης Καπ" w:date="2023-03-09T07:09:00Z">
              <w:r>
                <w:rPr>
                  <w:rFonts w:ascii="Calibri" w:hAnsi="Calibri" w:cs="Calibri"/>
                  <w:color w:val="000000"/>
                  <w:sz w:val="16"/>
                  <w:szCs w:val="16"/>
                </w:rPr>
                <w:t>19.93</w:t>
              </w:r>
            </w:ins>
          </w:p>
        </w:tc>
        <w:tc>
          <w:tcPr>
            <w:tcW w:w="652" w:type="dxa"/>
            <w:tcBorders>
              <w:right w:val="single" w:sz="4" w:space="0" w:color="auto"/>
            </w:tcBorders>
            <w:vAlign w:val="center"/>
            <w:tcPrChange w:id="16595" w:author="Στάθης Καπ" w:date="2023-03-09T07:09:00Z">
              <w:tcPr>
                <w:tcW w:w="652" w:type="dxa"/>
                <w:gridSpan w:val="2"/>
                <w:tcBorders>
                  <w:bottom w:val="single" w:sz="4" w:space="0" w:color="auto"/>
                  <w:right w:val="single" w:sz="4" w:space="0" w:color="auto"/>
                </w:tcBorders>
                <w:vAlign w:val="bottom"/>
              </w:tcPr>
            </w:tcPrChange>
          </w:tcPr>
          <w:p w14:paraId="08E4C377" w14:textId="68F5FEF3" w:rsidR="00494D04" w:rsidRPr="007E0F91" w:rsidRDefault="00494D04" w:rsidP="00494D04">
            <w:pPr>
              <w:jc w:val="center"/>
              <w:rPr>
                <w:ins w:id="16596" w:author="Στάθης Καπ" w:date="2023-03-09T06:09:00Z"/>
                <w:sz w:val="16"/>
                <w:szCs w:val="16"/>
              </w:rPr>
            </w:pPr>
            <w:ins w:id="16597" w:author="Στάθης Καπ" w:date="2023-03-09T07:09:00Z">
              <w:r>
                <w:rPr>
                  <w:rFonts w:ascii="Calibri" w:hAnsi="Calibri" w:cs="Calibri"/>
                  <w:color w:val="000000"/>
                  <w:sz w:val="16"/>
                  <w:szCs w:val="16"/>
                </w:rPr>
                <w:t>0.18</w:t>
              </w:r>
            </w:ins>
          </w:p>
        </w:tc>
        <w:tc>
          <w:tcPr>
            <w:tcW w:w="453" w:type="dxa"/>
            <w:tcBorders>
              <w:left w:val="single" w:sz="4" w:space="0" w:color="auto"/>
            </w:tcBorders>
            <w:vAlign w:val="center"/>
            <w:tcPrChange w:id="16598" w:author="Στάθης Καπ" w:date="2023-03-09T07:09:00Z">
              <w:tcPr>
                <w:tcW w:w="453" w:type="dxa"/>
                <w:gridSpan w:val="2"/>
                <w:tcBorders>
                  <w:left w:val="single" w:sz="4" w:space="0" w:color="auto"/>
                  <w:bottom w:val="single" w:sz="4" w:space="0" w:color="auto"/>
                </w:tcBorders>
                <w:vAlign w:val="bottom"/>
              </w:tcPr>
            </w:tcPrChange>
          </w:tcPr>
          <w:p w14:paraId="4B2B5BE2" w14:textId="5967FC98" w:rsidR="00494D04" w:rsidRPr="007E0F91" w:rsidRDefault="00494D04" w:rsidP="00494D04">
            <w:pPr>
              <w:jc w:val="center"/>
              <w:rPr>
                <w:ins w:id="16599" w:author="Στάθης Καπ" w:date="2023-03-09T06:09:00Z"/>
                <w:sz w:val="16"/>
                <w:szCs w:val="16"/>
              </w:rPr>
            </w:pPr>
            <w:ins w:id="16600" w:author="Στάθης Καπ" w:date="2023-03-09T07:09:00Z">
              <w:r>
                <w:rPr>
                  <w:rFonts w:ascii="Calibri" w:hAnsi="Calibri" w:cs="Calibri"/>
                  <w:color w:val="000000"/>
                  <w:sz w:val="16"/>
                  <w:szCs w:val="16"/>
                </w:rPr>
                <w:t>234</w:t>
              </w:r>
            </w:ins>
          </w:p>
        </w:tc>
        <w:tc>
          <w:tcPr>
            <w:tcW w:w="454" w:type="dxa"/>
            <w:vAlign w:val="center"/>
            <w:tcPrChange w:id="16601" w:author="Στάθης Καπ" w:date="2023-03-09T07:09:00Z">
              <w:tcPr>
                <w:tcW w:w="454" w:type="dxa"/>
                <w:gridSpan w:val="2"/>
                <w:tcBorders>
                  <w:bottom w:val="single" w:sz="4" w:space="0" w:color="auto"/>
                </w:tcBorders>
                <w:vAlign w:val="center"/>
              </w:tcPr>
            </w:tcPrChange>
          </w:tcPr>
          <w:p w14:paraId="5970DB05" w14:textId="3F072E0F" w:rsidR="00494D04" w:rsidRPr="007E0F91" w:rsidRDefault="00494D04" w:rsidP="00494D04">
            <w:pPr>
              <w:jc w:val="center"/>
              <w:rPr>
                <w:ins w:id="16602" w:author="Στάθης Καπ" w:date="2023-03-09T06:09:00Z"/>
                <w:sz w:val="16"/>
                <w:szCs w:val="16"/>
              </w:rPr>
            </w:pPr>
            <w:ins w:id="16603" w:author="Στάθης Καπ" w:date="2023-03-09T07:09:00Z">
              <w:r>
                <w:rPr>
                  <w:rFonts w:ascii="Calibri" w:hAnsi="Calibri" w:cs="Calibri"/>
                  <w:color w:val="000000"/>
                  <w:sz w:val="16"/>
                  <w:szCs w:val="16"/>
                </w:rPr>
                <w:t>2.9</w:t>
              </w:r>
            </w:ins>
          </w:p>
        </w:tc>
        <w:tc>
          <w:tcPr>
            <w:tcW w:w="454" w:type="dxa"/>
            <w:vAlign w:val="center"/>
            <w:tcPrChange w:id="16604" w:author="Στάθης Καπ" w:date="2023-03-09T07:09:00Z">
              <w:tcPr>
                <w:tcW w:w="454" w:type="dxa"/>
                <w:gridSpan w:val="2"/>
                <w:tcBorders>
                  <w:bottom w:val="single" w:sz="4" w:space="0" w:color="auto"/>
                </w:tcBorders>
                <w:vAlign w:val="bottom"/>
              </w:tcPr>
            </w:tcPrChange>
          </w:tcPr>
          <w:p w14:paraId="598F3A90" w14:textId="4708D0E5" w:rsidR="00494D04" w:rsidRPr="007E0F91" w:rsidRDefault="00494D04" w:rsidP="00494D04">
            <w:pPr>
              <w:jc w:val="center"/>
              <w:rPr>
                <w:ins w:id="16605" w:author="Στάθης Καπ" w:date="2023-03-09T06:09:00Z"/>
                <w:sz w:val="16"/>
                <w:szCs w:val="16"/>
              </w:rPr>
            </w:pPr>
            <w:ins w:id="16606"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Change w:id="16607" w:author="Στάθης Καπ" w:date="2023-03-09T07:09:00Z">
              <w:tcPr>
                <w:tcW w:w="457" w:type="dxa"/>
                <w:gridSpan w:val="2"/>
                <w:tcBorders>
                  <w:bottom w:val="single" w:sz="4" w:space="0" w:color="auto"/>
                  <w:right w:val="single" w:sz="4" w:space="0" w:color="auto"/>
                </w:tcBorders>
                <w:vAlign w:val="center"/>
              </w:tcPr>
            </w:tcPrChange>
          </w:tcPr>
          <w:p w14:paraId="66C687CB" w14:textId="3842B004" w:rsidR="00494D04" w:rsidRPr="007E0F91" w:rsidRDefault="00494D04" w:rsidP="00494D04">
            <w:pPr>
              <w:jc w:val="center"/>
              <w:rPr>
                <w:ins w:id="16608" w:author="Στάθης Καπ" w:date="2023-03-09T06:09:00Z"/>
                <w:sz w:val="16"/>
                <w:szCs w:val="16"/>
              </w:rPr>
            </w:pPr>
            <w:ins w:id="16609" w:author="Στάθης Καπ" w:date="2023-03-09T07:09:00Z">
              <w:r>
                <w:rPr>
                  <w:rFonts w:ascii="Calibri" w:hAnsi="Calibri" w:cs="Calibri"/>
                  <w:color w:val="000000"/>
                  <w:sz w:val="16"/>
                  <w:szCs w:val="16"/>
                </w:rPr>
                <w:t>6.11</w:t>
              </w:r>
            </w:ins>
          </w:p>
        </w:tc>
        <w:tc>
          <w:tcPr>
            <w:tcW w:w="453" w:type="dxa"/>
            <w:tcBorders>
              <w:left w:val="single" w:sz="4" w:space="0" w:color="auto"/>
            </w:tcBorders>
            <w:vAlign w:val="center"/>
            <w:tcPrChange w:id="16610" w:author="Στάθης Καπ" w:date="2023-03-09T07:09:00Z">
              <w:tcPr>
                <w:tcW w:w="453" w:type="dxa"/>
                <w:gridSpan w:val="2"/>
                <w:tcBorders>
                  <w:left w:val="single" w:sz="4" w:space="0" w:color="auto"/>
                  <w:bottom w:val="single" w:sz="4" w:space="0" w:color="auto"/>
                </w:tcBorders>
                <w:vAlign w:val="bottom"/>
              </w:tcPr>
            </w:tcPrChange>
          </w:tcPr>
          <w:p w14:paraId="69545CA5" w14:textId="26D7803B" w:rsidR="00494D04" w:rsidRPr="007E0F91" w:rsidRDefault="00494D04" w:rsidP="00494D04">
            <w:pPr>
              <w:jc w:val="center"/>
              <w:rPr>
                <w:ins w:id="16611" w:author="Στάθης Καπ" w:date="2023-03-09T06:09:00Z"/>
                <w:sz w:val="16"/>
                <w:szCs w:val="16"/>
              </w:rPr>
            </w:pPr>
            <w:ins w:id="16612" w:author="Στάθης Καπ" w:date="2023-03-09T07:09:00Z">
              <w:r>
                <w:rPr>
                  <w:rFonts w:ascii="Calibri" w:hAnsi="Calibri" w:cs="Calibri"/>
                  <w:color w:val="000000"/>
                  <w:sz w:val="16"/>
                  <w:szCs w:val="16"/>
                </w:rPr>
                <w:t>211</w:t>
              </w:r>
            </w:ins>
          </w:p>
        </w:tc>
        <w:tc>
          <w:tcPr>
            <w:tcW w:w="454" w:type="dxa"/>
            <w:vAlign w:val="center"/>
            <w:tcPrChange w:id="16613" w:author="Στάθης Καπ" w:date="2023-03-09T07:09:00Z">
              <w:tcPr>
                <w:tcW w:w="454" w:type="dxa"/>
                <w:gridSpan w:val="2"/>
                <w:tcBorders>
                  <w:bottom w:val="single" w:sz="4" w:space="0" w:color="auto"/>
                </w:tcBorders>
                <w:vAlign w:val="center"/>
              </w:tcPr>
            </w:tcPrChange>
          </w:tcPr>
          <w:p w14:paraId="64732757" w14:textId="3EB94CBA" w:rsidR="00494D04" w:rsidRPr="007E0F91" w:rsidRDefault="00494D04" w:rsidP="00494D04">
            <w:pPr>
              <w:jc w:val="center"/>
              <w:rPr>
                <w:ins w:id="16614" w:author="Στάθης Καπ" w:date="2023-03-09T06:09:00Z"/>
                <w:sz w:val="16"/>
                <w:szCs w:val="16"/>
              </w:rPr>
            </w:pPr>
            <w:ins w:id="16615" w:author="Στάθης Καπ" w:date="2023-03-09T07:09:00Z">
              <w:r>
                <w:rPr>
                  <w:rFonts w:ascii="Calibri" w:hAnsi="Calibri" w:cs="Calibri"/>
                  <w:color w:val="000000"/>
                  <w:sz w:val="16"/>
                  <w:szCs w:val="16"/>
                </w:rPr>
                <w:t>12.45</w:t>
              </w:r>
            </w:ins>
          </w:p>
        </w:tc>
        <w:tc>
          <w:tcPr>
            <w:tcW w:w="454" w:type="dxa"/>
            <w:vAlign w:val="center"/>
            <w:tcPrChange w:id="16616" w:author="Στάθης Καπ" w:date="2023-03-09T07:09:00Z">
              <w:tcPr>
                <w:tcW w:w="454" w:type="dxa"/>
                <w:gridSpan w:val="2"/>
                <w:tcBorders>
                  <w:bottom w:val="single" w:sz="4" w:space="0" w:color="auto"/>
                </w:tcBorders>
                <w:vAlign w:val="bottom"/>
              </w:tcPr>
            </w:tcPrChange>
          </w:tcPr>
          <w:p w14:paraId="30B9290C" w14:textId="472415BA" w:rsidR="00494D04" w:rsidRPr="007E0F91" w:rsidRDefault="00494D04" w:rsidP="00494D04">
            <w:pPr>
              <w:jc w:val="center"/>
              <w:rPr>
                <w:ins w:id="16617" w:author="Στάθης Καπ" w:date="2023-03-09T06:09:00Z"/>
                <w:sz w:val="16"/>
                <w:szCs w:val="16"/>
              </w:rPr>
            </w:pPr>
            <w:ins w:id="16618"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6619" w:author="Στάθης Καπ" w:date="2023-03-09T07:09:00Z">
              <w:tcPr>
                <w:tcW w:w="454" w:type="dxa"/>
                <w:gridSpan w:val="2"/>
                <w:tcBorders>
                  <w:bottom w:val="single" w:sz="4" w:space="0" w:color="auto"/>
                  <w:right w:val="single" w:sz="4" w:space="0" w:color="auto"/>
                </w:tcBorders>
                <w:vAlign w:val="center"/>
              </w:tcPr>
            </w:tcPrChange>
          </w:tcPr>
          <w:p w14:paraId="4A686F2D" w14:textId="4E62601A" w:rsidR="00494D04" w:rsidRPr="007E0F91" w:rsidRDefault="00494D04" w:rsidP="00494D04">
            <w:pPr>
              <w:jc w:val="center"/>
              <w:rPr>
                <w:ins w:id="16620" w:author="Στάθης Καπ" w:date="2023-03-09T06:09:00Z"/>
                <w:sz w:val="16"/>
                <w:szCs w:val="16"/>
              </w:rPr>
            </w:pPr>
            <w:ins w:id="16621" w:author="Στάθης Καπ" w:date="2023-03-09T07:09:00Z">
              <w:r>
                <w:rPr>
                  <w:rFonts w:ascii="Calibri" w:hAnsi="Calibri" w:cs="Calibri"/>
                  <w:color w:val="000000"/>
                  <w:sz w:val="16"/>
                  <w:szCs w:val="16"/>
                </w:rPr>
                <w:t>5.56</w:t>
              </w:r>
            </w:ins>
          </w:p>
        </w:tc>
        <w:tc>
          <w:tcPr>
            <w:tcW w:w="453" w:type="dxa"/>
            <w:tcBorders>
              <w:left w:val="single" w:sz="4" w:space="0" w:color="auto"/>
            </w:tcBorders>
            <w:vAlign w:val="center"/>
            <w:tcPrChange w:id="16622" w:author="Στάθης Καπ" w:date="2023-03-09T07:09:00Z">
              <w:tcPr>
                <w:tcW w:w="453" w:type="dxa"/>
                <w:gridSpan w:val="2"/>
                <w:tcBorders>
                  <w:left w:val="single" w:sz="4" w:space="0" w:color="auto"/>
                  <w:bottom w:val="single" w:sz="4" w:space="0" w:color="auto"/>
                </w:tcBorders>
                <w:vAlign w:val="bottom"/>
              </w:tcPr>
            </w:tcPrChange>
          </w:tcPr>
          <w:p w14:paraId="237DE592" w14:textId="3C0B7E02" w:rsidR="00494D04" w:rsidRPr="007E0F91" w:rsidRDefault="00494D04" w:rsidP="00494D04">
            <w:pPr>
              <w:jc w:val="center"/>
              <w:rPr>
                <w:ins w:id="16623" w:author="Στάθης Καπ" w:date="2023-03-09T06:09:00Z"/>
                <w:sz w:val="16"/>
                <w:szCs w:val="16"/>
              </w:rPr>
            </w:pPr>
            <w:ins w:id="16624" w:author="Στάθης Καπ" w:date="2023-03-09T07:09:00Z">
              <w:r>
                <w:rPr>
                  <w:rFonts w:ascii="Calibri" w:hAnsi="Calibri" w:cs="Calibri"/>
                  <w:color w:val="000000"/>
                  <w:sz w:val="16"/>
                  <w:szCs w:val="16"/>
                </w:rPr>
                <w:t>217</w:t>
              </w:r>
            </w:ins>
          </w:p>
        </w:tc>
        <w:tc>
          <w:tcPr>
            <w:tcW w:w="454" w:type="dxa"/>
            <w:vAlign w:val="center"/>
            <w:tcPrChange w:id="16625" w:author="Στάθης Καπ" w:date="2023-03-09T07:09:00Z">
              <w:tcPr>
                <w:tcW w:w="454" w:type="dxa"/>
                <w:gridSpan w:val="2"/>
                <w:tcBorders>
                  <w:bottom w:val="single" w:sz="4" w:space="0" w:color="auto"/>
                </w:tcBorders>
                <w:vAlign w:val="center"/>
              </w:tcPr>
            </w:tcPrChange>
          </w:tcPr>
          <w:p w14:paraId="2FDCCBCF" w14:textId="02604D78" w:rsidR="00494D04" w:rsidRPr="007E0F91" w:rsidRDefault="00494D04" w:rsidP="00494D04">
            <w:pPr>
              <w:jc w:val="center"/>
              <w:rPr>
                <w:ins w:id="16626" w:author="Στάθης Καπ" w:date="2023-03-09T06:09:00Z"/>
                <w:sz w:val="16"/>
                <w:szCs w:val="16"/>
              </w:rPr>
            </w:pPr>
            <w:ins w:id="16627" w:author="Στάθης Καπ" w:date="2023-03-09T07:09:00Z">
              <w:r>
                <w:rPr>
                  <w:rFonts w:ascii="Calibri" w:hAnsi="Calibri" w:cs="Calibri"/>
                  <w:color w:val="000000"/>
                  <w:sz w:val="16"/>
                  <w:szCs w:val="16"/>
                </w:rPr>
                <w:t>9.96</w:t>
              </w:r>
            </w:ins>
          </w:p>
        </w:tc>
        <w:tc>
          <w:tcPr>
            <w:tcW w:w="454" w:type="dxa"/>
            <w:vAlign w:val="center"/>
            <w:tcPrChange w:id="16628" w:author="Στάθης Καπ" w:date="2023-03-09T07:09:00Z">
              <w:tcPr>
                <w:tcW w:w="454" w:type="dxa"/>
                <w:gridSpan w:val="2"/>
                <w:tcBorders>
                  <w:bottom w:val="single" w:sz="4" w:space="0" w:color="auto"/>
                </w:tcBorders>
                <w:vAlign w:val="bottom"/>
              </w:tcPr>
            </w:tcPrChange>
          </w:tcPr>
          <w:p w14:paraId="44839FC3" w14:textId="6B99383D" w:rsidR="00494D04" w:rsidRPr="007E0F91" w:rsidRDefault="00494D04" w:rsidP="00494D04">
            <w:pPr>
              <w:jc w:val="center"/>
              <w:rPr>
                <w:ins w:id="16629" w:author="Στάθης Καπ" w:date="2023-03-09T06:09:00Z"/>
                <w:sz w:val="16"/>
                <w:szCs w:val="16"/>
              </w:rPr>
            </w:pPr>
            <w:ins w:id="16630" w:author="Στάθης Καπ" w:date="2023-03-09T07:09:00Z">
              <w:r>
                <w:rPr>
                  <w:rFonts w:ascii="Calibri" w:hAnsi="Calibri" w:cs="Calibri"/>
                  <w:color w:val="000000"/>
                  <w:sz w:val="16"/>
                  <w:szCs w:val="16"/>
                </w:rPr>
                <w:t>0.195</w:t>
              </w:r>
            </w:ins>
          </w:p>
        </w:tc>
        <w:tc>
          <w:tcPr>
            <w:tcW w:w="461" w:type="dxa"/>
            <w:tcBorders>
              <w:right w:val="single" w:sz="4" w:space="0" w:color="auto"/>
            </w:tcBorders>
            <w:vAlign w:val="center"/>
            <w:tcPrChange w:id="16631" w:author="Στάθης Καπ" w:date="2023-03-09T07:09:00Z">
              <w:tcPr>
                <w:tcW w:w="461" w:type="dxa"/>
                <w:gridSpan w:val="2"/>
                <w:tcBorders>
                  <w:bottom w:val="single" w:sz="4" w:space="0" w:color="auto"/>
                  <w:right w:val="single" w:sz="4" w:space="0" w:color="auto"/>
                </w:tcBorders>
                <w:vAlign w:val="center"/>
              </w:tcPr>
            </w:tcPrChange>
          </w:tcPr>
          <w:p w14:paraId="0894D455" w14:textId="700F6C2D" w:rsidR="00494D04" w:rsidRPr="007E0F91" w:rsidRDefault="00494D04" w:rsidP="00494D04">
            <w:pPr>
              <w:jc w:val="center"/>
              <w:rPr>
                <w:ins w:id="16632" w:author="Στάθης Καπ" w:date="2023-03-09T06:09:00Z"/>
                <w:sz w:val="16"/>
                <w:szCs w:val="16"/>
              </w:rPr>
            </w:pPr>
            <w:ins w:id="16633" w:author="Στάθης Καπ" w:date="2023-03-09T07:09:00Z">
              <w:r>
                <w:rPr>
                  <w:rFonts w:ascii="Calibri" w:hAnsi="Calibri" w:cs="Calibri"/>
                  <w:color w:val="000000"/>
                  <w:sz w:val="16"/>
                  <w:szCs w:val="16"/>
                </w:rPr>
                <w:t>-8.33</w:t>
              </w:r>
            </w:ins>
          </w:p>
        </w:tc>
      </w:tr>
      <w:tr w:rsidR="00494D04" w14:paraId="2269ECB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3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35" w:author="Στάθης Καπ" w:date="2023-03-09T06:09:00Z"/>
          <w:trPrChange w:id="1663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3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2B70ADAE" w14:textId="455363E9" w:rsidR="00494D04" w:rsidRPr="007E0F91" w:rsidRDefault="00494D04" w:rsidP="00494D04">
            <w:pPr>
              <w:jc w:val="center"/>
              <w:rPr>
                <w:ins w:id="16638" w:author="Στάθης Καπ" w:date="2023-03-09T06:09:00Z"/>
                <w:sz w:val="16"/>
                <w:szCs w:val="16"/>
              </w:rPr>
            </w:pPr>
            <w:ins w:id="16639" w:author="Στάθης Καπ" w:date="2023-03-09T06:09:00Z">
              <w:r w:rsidRPr="009861B1">
                <w:rPr>
                  <w:rFonts w:ascii="Calibri" w:hAnsi="Calibri" w:cs="Calibri"/>
                  <w:color w:val="000000"/>
                  <w:sz w:val="16"/>
                  <w:szCs w:val="16"/>
                </w:rPr>
                <w:t>rc105</w:t>
              </w:r>
            </w:ins>
          </w:p>
        </w:tc>
        <w:tc>
          <w:tcPr>
            <w:tcW w:w="565" w:type="dxa"/>
            <w:tcBorders>
              <w:left w:val="single" w:sz="4" w:space="0" w:color="auto"/>
            </w:tcBorders>
            <w:vAlign w:val="center"/>
            <w:tcPrChange w:id="16640" w:author="Στάθης Καπ" w:date="2023-03-09T07:09:00Z">
              <w:tcPr>
                <w:tcW w:w="565" w:type="dxa"/>
                <w:gridSpan w:val="2"/>
                <w:tcBorders>
                  <w:left w:val="single" w:sz="4" w:space="0" w:color="auto"/>
                  <w:bottom w:val="single" w:sz="4" w:space="0" w:color="auto"/>
                </w:tcBorders>
              </w:tcPr>
            </w:tcPrChange>
          </w:tcPr>
          <w:p w14:paraId="1CC3A562" w14:textId="4FCA6275" w:rsidR="00494D04" w:rsidRPr="007E0F91" w:rsidRDefault="00494D04" w:rsidP="00494D04">
            <w:pPr>
              <w:jc w:val="center"/>
              <w:rPr>
                <w:ins w:id="16641" w:author="Στάθης Καπ" w:date="2023-03-09T06:09:00Z"/>
                <w:sz w:val="16"/>
                <w:szCs w:val="16"/>
              </w:rPr>
            </w:pPr>
            <w:ins w:id="16642" w:author="Στάθης Καπ" w:date="2023-03-09T07:09:00Z">
              <w:r>
                <w:rPr>
                  <w:rFonts w:ascii="Calibri" w:hAnsi="Calibri" w:cs="Calibri"/>
                  <w:color w:val="000000"/>
                  <w:sz w:val="16"/>
                  <w:szCs w:val="16"/>
                </w:rPr>
                <w:t>244</w:t>
              </w:r>
            </w:ins>
          </w:p>
        </w:tc>
        <w:tc>
          <w:tcPr>
            <w:tcW w:w="679" w:type="dxa"/>
            <w:tcBorders>
              <w:right w:val="single" w:sz="4" w:space="0" w:color="auto"/>
            </w:tcBorders>
            <w:vAlign w:val="center"/>
            <w:tcPrChange w:id="16643" w:author="Στάθης Καπ" w:date="2023-03-09T07:09:00Z">
              <w:tcPr>
                <w:tcW w:w="679" w:type="dxa"/>
                <w:gridSpan w:val="2"/>
                <w:tcBorders>
                  <w:bottom w:val="single" w:sz="4" w:space="0" w:color="auto"/>
                  <w:right w:val="single" w:sz="4" w:space="0" w:color="auto"/>
                </w:tcBorders>
              </w:tcPr>
            </w:tcPrChange>
          </w:tcPr>
          <w:p w14:paraId="18AC6AC9" w14:textId="23FF4404" w:rsidR="00494D04" w:rsidRPr="007E0F91" w:rsidRDefault="00494D04" w:rsidP="00494D04">
            <w:pPr>
              <w:jc w:val="center"/>
              <w:rPr>
                <w:ins w:id="16644" w:author="Στάθης Καπ" w:date="2023-03-09T06:09:00Z"/>
                <w:sz w:val="16"/>
                <w:szCs w:val="16"/>
              </w:rPr>
            </w:pPr>
            <w:ins w:id="16645" w:author="Στάθης Καπ" w:date="2023-03-09T07:09:00Z">
              <w:r>
                <w:rPr>
                  <w:rFonts w:ascii="Calibri" w:hAnsi="Calibri" w:cs="Calibri"/>
                  <w:color w:val="000000"/>
                  <w:sz w:val="16"/>
                  <w:szCs w:val="16"/>
                </w:rPr>
                <w:t>221</w:t>
              </w:r>
            </w:ins>
          </w:p>
        </w:tc>
        <w:tc>
          <w:tcPr>
            <w:tcW w:w="453" w:type="dxa"/>
            <w:tcBorders>
              <w:left w:val="single" w:sz="4" w:space="0" w:color="auto"/>
            </w:tcBorders>
            <w:vAlign w:val="center"/>
            <w:tcPrChange w:id="16646" w:author="Στάθης Καπ" w:date="2023-03-09T07:09:00Z">
              <w:tcPr>
                <w:tcW w:w="453" w:type="dxa"/>
                <w:gridSpan w:val="2"/>
                <w:tcBorders>
                  <w:left w:val="single" w:sz="4" w:space="0" w:color="auto"/>
                  <w:bottom w:val="single" w:sz="4" w:space="0" w:color="auto"/>
                </w:tcBorders>
                <w:vAlign w:val="bottom"/>
              </w:tcPr>
            </w:tcPrChange>
          </w:tcPr>
          <w:p w14:paraId="29894DC1" w14:textId="6037B63D" w:rsidR="00494D04" w:rsidRPr="007E0F91" w:rsidRDefault="00494D04" w:rsidP="00494D04">
            <w:pPr>
              <w:jc w:val="center"/>
              <w:rPr>
                <w:ins w:id="16647" w:author="Στάθης Καπ" w:date="2023-03-09T06:09:00Z"/>
                <w:sz w:val="16"/>
                <w:szCs w:val="16"/>
              </w:rPr>
            </w:pPr>
            <w:ins w:id="16648" w:author="Στάθης Καπ" w:date="2023-03-09T07:09:00Z">
              <w:r>
                <w:rPr>
                  <w:rFonts w:ascii="Calibri" w:hAnsi="Calibri" w:cs="Calibri"/>
                  <w:color w:val="000000"/>
                  <w:sz w:val="16"/>
                  <w:szCs w:val="16"/>
                </w:rPr>
                <w:t>203</w:t>
              </w:r>
            </w:ins>
          </w:p>
        </w:tc>
        <w:tc>
          <w:tcPr>
            <w:tcW w:w="708" w:type="dxa"/>
            <w:vAlign w:val="center"/>
            <w:tcPrChange w:id="16649" w:author="Στάθης Καπ" w:date="2023-03-09T07:09:00Z">
              <w:tcPr>
                <w:tcW w:w="708" w:type="dxa"/>
                <w:gridSpan w:val="2"/>
                <w:tcBorders>
                  <w:bottom w:val="single" w:sz="4" w:space="0" w:color="auto"/>
                </w:tcBorders>
                <w:vAlign w:val="center"/>
              </w:tcPr>
            </w:tcPrChange>
          </w:tcPr>
          <w:p w14:paraId="1378A973" w14:textId="2FCDFBA9" w:rsidR="00494D04" w:rsidRPr="007E0F91" w:rsidRDefault="00494D04" w:rsidP="00494D04">
            <w:pPr>
              <w:jc w:val="center"/>
              <w:rPr>
                <w:ins w:id="16650" w:author="Στάθης Καπ" w:date="2023-03-09T06:09:00Z"/>
                <w:sz w:val="16"/>
                <w:szCs w:val="16"/>
              </w:rPr>
            </w:pPr>
            <w:ins w:id="16651" w:author="Στάθης Καπ" w:date="2023-03-09T07:09:00Z">
              <w:r>
                <w:rPr>
                  <w:rFonts w:ascii="Calibri" w:hAnsi="Calibri" w:cs="Calibri"/>
                  <w:color w:val="000000"/>
                  <w:sz w:val="16"/>
                  <w:szCs w:val="16"/>
                </w:rPr>
                <w:t>16.8</w:t>
              </w:r>
            </w:ins>
          </w:p>
        </w:tc>
        <w:tc>
          <w:tcPr>
            <w:tcW w:w="652" w:type="dxa"/>
            <w:tcBorders>
              <w:right w:val="single" w:sz="4" w:space="0" w:color="auto"/>
            </w:tcBorders>
            <w:vAlign w:val="center"/>
            <w:tcPrChange w:id="16652" w:author="Στάθης Καπ" w:date="2023-03-09T07:09:00Z">
              <w:tcPr>
                <w:tcW w:w="652" w:type="dxa"/>
                <w:gridSpan w:val="2"/>
                <w:tcBorders>
                  <w:bottom w:val="single" w:sz="4" w:space="0" w:color="auto"/>
                  <w:right w:val="single" w:sz="4" w:space="0" w:color="auto"/>
                </w:tcBorders>
                <w:vAlign w:val="bottom"/>
              </w:tcPr>
            </w:tcPrChange>
          </w:tcPr>
          <w:p w14:paraId="17096D6F" w14:textId="01272CEF" w:rsidR="00494D04" w:rsidRPr="007E0F91" w:rsidRDefault="00494D04" w:rsidP="00494D04">
            <w:pPr>
              <w:jc w:val="center"/>
              <w:rPr>
                <w:ins w:id="16653" w:author="Στάθης Καπ" w:date="2023-03-09T06:09:00Z"/>
                <w:sz w:val="16"/>
                <w:szCs w:val="16"/>
              </w:rPr>
            </w:pPr>
            <w:ins w:id="16654" w:author="Στάθης Καπ" w:date="2023-03-09T07:09:00Z">
              <w:r>
                <w:rPr>
                  <w:rFonts w:ascii="Calibri" w:hAnsi="Calibri" w:cs="Calibri"/>
                  <w:color w:val="000000"/>
                  <w:sz w:val="16"/>
                  <w:szCs w:val="16"/>
                </w:rPr>
                <w:t>0.172</w:t>
              </w:r>
            </w:ins>
          </w:p>
        </w:tc>
        <w:tc>
          <w:tcPr>
            <w:tcW w:w="453" w:type="dxa"/>
            <w:tcBorders>
              <w:left w:val="single" w:sz="4" w:space="0" w:color="auto"/>
            </w:tcBorders>
            <w:vAlign w:val="center"/>
            <w:tcPrChange w:id="16655" w:author="Στάθης Καπ" w:date="2023-03-09T07:09:00Z">
              <w:tcPr>
                <w:tcW w:w="453" w:type="dxa"/>
                <w:gridSpan w:val="2"/>
                <w:tcBorders>
                  <w:left w:val="single" w:sz="4" w:space="0" w:color="auto"/>
                  <w:bottom w:val="single" w:sz="4" w:space="0" w:color="auto"/>
                </w:tcBorders>
                <w:vAlign w:val="bottom"/>
              </w:tcPr>
            </w:tcPrChange>
          </w:tcPr>
          <w:p w14:paraId="5FB7E7D4" w14:textId="539F9D66" w:rsidR="00494D04" w:rsidRPr="007E0F91" w:rsidRDefault="00494D04" w:rsidP="00494D04">
            <w:pPr>
              <w:jc w:val="center"/>
              <w:rPr>
                <w:ins w:id="16656" w:author="Στάθης Καπ" w:date="2023-03-09T06:09:00Z"/>
                <w:sz w:val="16"/>
                <w:szCs w:val="16"/>
              </w:rPr>
            </w:pPr>
            <w:ins w:id="16657" w:author="Στάθης Καπ" w:date="2023-03-09T07:09:00Z">
              <w:r>
                <w:rPr>
                  <w:rFonts w:ascii="Calibri" w:hAnsi="Calibri" w:cs="Calibri"/>
                  <w:color w:val="000000"/>
                  <w:sz w:val="16"/>
                  <w:szCs w:val="16"/>
                </w:rPr>
                <w:t>165</w:t>
              </w:r>
            </w:ins>
          </w:p>
        </w:tc>
        <w:tc>
          <w:tcPr>
            <w:tcW w:w="454" w:type="dxa"/>
            <w:vAlign w:val="center"/>
            <w:tcPrChange w:id="16658" w:author="Στάθης Καπ" w:date="2023-03-09T07:09:00Z">
              <w:tcPr>
                <w:tcW w:w="454" w:type="dxa"/>
                <w:gridSpan w:val="2"/>
                <w:tcBorders>
                  <w:bottom w:val="single" w:sz="4" w:space="0" w:color="auto"/>
                </w:tcBorders>
                <w:vAlign w:val="center"/>
              </w:tcPr>
            </w:tcPrChange>
          </w:tcPr>
          <w:p w14:paraId="2D45AC2C" w14:textId="458BEC65" w:rsidR="00494D04" w:rsidRPr="007E0F91" w:rsidRDefault="00494D04" w:rsidP="00494D04">
            <w:pPr>
              <w:jc w:val="center"/>
              <w:rPr>
                <w:ins w:id="16659" w:author="Στάθης Καπ" w:date="2023-03-09T06:09:00Z"/>
                <w:sz w:val="16"/>
                <w:szCs w:val="16"/>
              </w:rPr>
            </w:pPr>
            <w:ins w:id="16660" w:author="Στάθης Καπ" w:date="2023-03-09T07:09:00Z">
              <w:r>
                <w:rPr>
                  <w:rFonts w:ascii="Calibri" w:hAnsi="Calibri" w:cs="Calibri"/>
                  <w:color w:val="000000"/>
                  <w:sz w:val="16"/>
                  <w:szCs w:val="16"/>
                </w:rPr>
                <w:t>18.72</w:t>
              </w:r>
            </w:ins>
          </w:p>
        </w:tc>
        <w:tc>
          <w:tcPr>
            <w:tcW w:w="454" w:type="dxa"/>
            <w:vAlign w:val="center"/>
            <w:tcPrChange w:id="16661" w:author="Στάθης Καπ" w:date="2023-03-09T07:09:00Z">
              <w:tcPr>
                <w:tcW w:w="454" w:type="dxa"/>
                <w:gridSpan w:val="2"/>
                <w:tcBorders>
                  <w:bottom w:val="single" w:sz="4" w:space="0" w:color="auto"/>
                </w:tcBorders>
                <w:vAlign w:val="bottom"/>
              </w:tcPr>
            </w:tcPrChange>
          </w:tcPr>
          <w:p w14:paraId="64EAECFF" w14:textId="18B200BC" w:rsidR="00494D04" w:rsidRPr="007E0F91" w:rsidRDefault="00494D04" w:rsidP="00494D04">
            <w:pPr>
              <w:jc w:val="center"/>
              <w:rPr>
                <w:ins w:id="16662" w:author="Στάθης Καπ" w:date="2023-03-09T06:09:00Z"/>
                <w:sz w:val="16"/>
                <w:szCs w:val="16"/>
              </w:rPr>
            </w:pPr>
            <w:ins w:id="16663"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Change w:id="16664" w:author="Στάθης Καπ" w:date="2023-03-09T07:09:00Z">
              <w:tcPr>
                <w:tcW w:w="457" w:type="dxa"/>
                <w:gridSpan w:val="2"/>
                <w:tcBorders>
                  <w:bottom w:val="single" w:sz="4" w:space="0" w:color="auto"/>
                  <w:right w:val="single" w:sz="4" w:space="0" w:color="auto"/>
                </w:tcBorders>
                <w:vAlign w:val="center"/>
              </w:tcPr>
            </w:tcPrChange>
          </w:tcPr>
          <w:p w14:paraId="2392EAC0" w14:textId="7FD2EEE8" w:rsidR="00494D04" w:rsidRPr="007E0F91" w:rsidRDefault="00494D04" w:rsidP="00494D04">
            <w:pPr>
              <w:jc w:val="center"/>
              <w:rPr>
                <w:ins w:id="16665" w:author="Στάθης Καπ" w:date="2023-03-09T06:09:00Z"/>
                <w:sz w:val="16"/>
                <w:szCs w:val="16"/>
              </w:rPr>
            </w:pPr>
            <w:ins w:id="16666"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Change w:id="16667" w:author="Στάθης Καπ" w:date="2023-03-09T07:09:00Z">
              <w:tcPr>
                <w:tcW w:w="453" w:type="dxa"/>
                <w:gridSpan w:val="2"/>
                <w:tcBorders>
                  <w:left w:val="single" w:sz="4" w:space="0" w:color="auto"/>
                  <w:bottom w:val="single" w:sz="4" w:space="0" w:color="auto"/>
                </w:tcBorders>
                <w:vAlign w:val="bottom"/>
              </w:tcPr>
            </w:tcPrChange>
          </w:tcPr>
          <w:p w14:paraId="564481BE" w14:textId="37E4FB40" w:rsidR="00494D04" w:rsidRPr="007E0F91" w:rsidRDefault="00494D04" w:rsidP="00494D04">
            <w:pPr>
              <w:jc w:val="center"/>
              <w:rPr>
                <w:ins w:id="16668" w:author="Στάθης Καπ" w:date="2023-03-09T06:09:00Z"/>
                <w:sz w:val="16"/>
                <w:szCs w:val="16"/>
              </w:rPr>
            </w:pPr>
            <w:ins w:id="16669" w:author="Στάθης Καπ" w:date="2023-03-09T07:09:00Z">
              <w:r>
                <w:rPr>
                  <w:rFonts w:ascii="Calibri" w:hAnsi="Calibri" w:cs="Calibri"/>
                  <w:color w:val="000000"/>
                  <w:sz w:val="16"/>
                  <w:szCs w:val="16"/>
                </w:rPr>
                <w:t>202</w:t>
              </w:r>
            </w:ins>
          </w:p>
        </w:tc>
        <w:tc>
          <w:tcPr>
            <w:tcW w:w="454" w:type="dxa"/>
            <w:vAlign w:val="center"/>
            <w:tcPrChange w:id="16670" w:author="Στάθης Καπ" w:date="2023-03-09T07:09:00Z">
              <w:tcPr>
                <w:tcW w:w="454" w:type="dxa"/>
                <w:gridSpan w:val="2"/>
                <w:tcBorders>
                  <w:bottom w:val="single" w:sz="4" w:space="0" w:color="auto"/>
                </w:tcBorders>
                <w:vAlign w:val="center"/>
              </w:tcPr>
            </w:tcPrChange>
          </w:tcPr>
          <w:p w14:paraId="1D32467E" w14:textId="7A2F99E1" w:rsidR="00494D04" w:rsidRPr="007E0F91" w:rsidRDefault="00494D04" w:rsidP="00494D04">
            <w:pPr>
              <w:jc w:val="center"/>
              <w:rPr>
                <w:ins w:id="16671" w:author="Στάθης Καπ" w:date="2023-03-09T06:09:00Z"/>
                <w:sz w:val="16"/>
                <w:szCs w:val="16"/>
              </w:rPr>
            </w:pPr>
            <w:ins w:id="16672" w:author="Στάθης Καπ" w:date="2023-03-09T07:09:00Z">
              <w:r>
                <w:rPr>
                  <w:rFonts w:ascii="Calibri" w:hAnsi="Calibri" w:cs="Calibri"/>
                  <w:color w:val="000000"/>
                  <w:sz w:val="16"/>
                  <w:szCs w:val="16"/>
                </w:rPr>
                <w:t>0.49</w:t>
              </w:r>
            </w:ins>
          </w:p>
        </w:tc>
        <w:tc>
          <w:tcPr>
            <w:tcW w:w="454" w:type="dxa"/>
            <w:vAlign w:val="center"/>
            <w:tcPrChange w:id="16673" w:author="Στάθης Καπ" w:date="2023-03-09T07:09:00Z">
              <w:tcPr>
                <w:tcW w:w="454" w:type="dxa"/>
                <w:gridSpan w:val="2"/>
                <w:tcBorders>
                  <w:bottom w:val="single" w:sz="4" w:space="0" w:color="auto"/>
                </w:tcBorders>
                <w:vAlign w:val="bottom"/>
              </w:tcPr>
            </w:tcPrChange>
          </w:tcPr>
          <w:p w14:paraId="2CC71BE7" w14:textId="257961C9" w:rsidR="00494D04" w:rsidRPr="007E0F91" w:rsidRDefault="00494D04" w:rsidP="00494D04">
            <w:pPr>
              <w:jc w:val="center"/>
              <w:rPr>
                <w:ins w:id="16674" w:author="Στάθης Καπ" w:date="2023-03-09T06:09:00Z"/>
                <w:sz w:val="16"/>
                <w:szCs w:val="16"/>
              </w:rPr>
            </w:pPr>
            <w:ins w:id="16675"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6676" w:author="Στάθης Καπ" w:date="2023-03-09T07:09:00Z">
              <w:tcPr>
                <w:tcW w:w="454" w:type="dxa"/>
                <w:gridSpan w:val="2"/>
                <w:tcBorders>
                  <w:bottom w:val="single" w:sz="4" w:space="0" w:color="auto"/>
                  <w:right w:val="single" w:sz="4" w:space="0" w:color="auto"/>
                </w:tcBorders>
                <w:vAlign w:val="center"/>
              </w:tcPr>
            </w:tcPrChange>
          </w:tcPr>
          <w:p w14:paraId="6D86355F" w14:textId="3CA9151E" w:rsidR="00494D04" w:rsidRPr="007E0F91" w:rsidRDefault="00494D04" w:rsidP="00494D04">
            <w:pPr>
              <w:jc w:val="center"/>
              <w:rPr>
                <w:ins w:id="16677" w:author="Στάθης Καπ" w:date="2023-03-09T06:09:00Z"/>
                <w:sz w:val="16"/>
                <w:szCs w:val="16"/>
              </w:rPr>
            </w:pPr>
            <w:ins w:id="16678" w:author="Στάθης Καπ" w:date="2023-03-09T07:09:00Z">
              <w:r>
                <w:rPr>
                  <w:rFonts w:ascii="Calibri" w:hAnsi="Calibri" w:cs="Calibri"/>
                  <w:color w:val="000000"/>
                  <w:sz w:val="16"/>
                  <w:szCs w:val="16"/>
                </w:rPr>
                <w:t>1.16</w:t>
              </w:r>
            </w:ins>
          </w:p>
        </w:tc>
        <w:tc>
          <w:tcPr>
            <w:tcW w:w="453" w:type="dxa"/>
            <w:tcBorders>
              <w:left w:val="single" w:sz="4" w:space="0" w:color="auto"/>
            </w:tcBorders>
            <w:vAlign w:val="center"/>
            <w:tcPrChange w:id="16679" w:author="Στάθης Καπ" w:date="2023-03-09T07:09:00Z">
              <w:tcPr>
                <w:tcW w:w="453" w:type="dxa"/>
                <w:gridSpan w:val="2"/>
                <w:tcBorders>
                  <w:left w:val="single" w:sz="4" w:space="0" w:color="auto"/>
                  <w:bottom w:val="single" w:sz="4" w:space="0" w:color="auto"/>
                </w:tcBorders>
                <w:vAlign w:val="bottom"/>
              </w:tcPr>
            </w:tcPrChange>
          </w:tcPr>
          <w:p w14:paraId="50BA7027" w14:textId="20648064" w:rsidR="00494D04" w:rsidRPr="007E0F91" w:rsidRDefault="00494D04" w:rsidP="00494D04">
            <w:pPr>
              <w:jc w:val="center"/>
              <w:rPr>
                <w:ins w:id="16680" w:author="Στάθης Καπ" w:date="2023-03-09T06:09:00Z"/>
                <w:sz w:val="16"/>
                <w:szCs w:val="16"/>
              </w:rPr>
            </w:pPr>
            <w:ins w:id="16681" w:author="Στάθης Καπ" w:date="2023-03-09T07:09:00Z">
              <w:r>
                <w:rPr>
                  <w:rFonts w:ascii="Calibri" w:hAnsi="Calibri" w:cs="Calibri"/>
                  <w:color w:val="000000"/>
                  <w:sz w:val="16"/>
                  <w:szCs w:val="16"/>
                </w:rPr>
                <w:t>187</w:t>
              </w:r>
            </w:ins>
          </w:p>
        </w:tc>
        <w:tc>
          <w:tcPr>
            <w:tcW w:w="454" w:type="dxa"/>
            <w:vAlign w:val="center"/>
            <w:tcPrChange w:id="16682" w:author="Στάθης Καπ" w:date="2023-03-09T07:09:00Z">
              <w:tcPr>
                <w:tcW w:w="454" w:type="dxa"/>
                <w:gridSpan w:val="2"/>
                <w:tcBorders>
                  <w:bottom w:val="single" w:sz="4" w:space="0" w:color="auto"/>
                </w:tcBorders>
                <w:vAlign w:val="center"/>
              </w:tcPr>
            </w:tcPrChange>
          </w:tcPr>
          <w:p w14:paraId="1B6D5EB6" w14:textId="3415270F" w:rsidR="00494D04" w:rsidRPr="007E0F91" w:rsidRDefault="00494D04" w:rsidP="00494D04">
            <w:pPr>
              <w:jc w:val="center"/>
              <w:rPr>
                <w:ins w:id="16683" w:author="Στάθης Καπ" w:date="2023-03-09T06:09:00Z"/>
                <w:sz w:val="16"/>
                <w:szCs w:val="16"/>
              </w:rPr>
            </w:pPr>
            <w:ins w:id="16684" w:author="Στάθης Καπ" w:date="2023-03-09T07:09:00Z">
              <w:r>
                <w:rPr>
                  <w:rFonts w:ascii="Calibri" w:hAnsi="Calibri" w:cs="Calibri"/>
                  <w:color w:val="000000"/>
                  <w:sz w:val="16"/>
                  <w:szCs w:val="16"/>
                </w:rPr>
                <w:t>7.88</w:t>
              </w:r>
            </w:ins>
          </w:p>
        </w:tc>
        <w:tc>
          <w:tcPr>
            <w:tcW w:w="454" w:type="dxa"/>
            <w:vAlign w:val="center"/>
            <w:tcPrChange w:id="16685" w:author="Στάθης Καπ" w:date="2023-03-09T07:09:00Z">
              <w:tcPr>
                <w:tcW w:w="454" w:type="dxa"/>
                <w:gridSpan w:val="2"/>
                <w:tcBorders>
                  <w:bottom w:val="single" w:sz="4" w:space="0" w:color="auto"/>
                </w:tcBorders>
                <w:vAlign w:val="bottom"/>
              </w:tcPr>
            </w:tcPrChange>
          </w:tcPr>
          <w:p w14:paraId="4DD73E17" w14:textId="44FC073B" w:rsidR="00494D04" w:rsidRPr="007E0F91" w:rsidRDefault="00494D04" w:rsidP="00494D04">
            <w:pPr>
              <w:jc w:val="center"/>
              <w:rPr>
                <w:ins w:id="16686" w:author="Στάθης Καπ" w:date="2023-03-09T06:09:00Z"/>
                <w:sz w:val="16"/>
                <w:szCs w:val="16"/>
              </w:rPr>
            </w:pPr>
            <w:ins w:id="16687" w:author="Στάθης Καπ" w:date="2023-03-09T07:09:00Z">
              <w:r>
                <w:rPr>
                  <w:rFonts w:ascii="Calibri" w:hAnsi="Calibri" w:cs="Calibri"/>
                  <w:color w:val="000000"/>
                  <w:sz w:val="16"/>
                  <w:szCs w:val="16"/>
                </w:rPr>
                <w:t>0.19</w:t>
              </w:r>
            </w:ins>
          </w:p>
        </w:tc>
        <w:tc>
          <w:tcPr>
            <w:tcW w:w="461" w:type="dxa"/>
            <w:tcBorders>
              <w:right w:val="single" w:sz="4" w:space="0" w:color="auto"/>
            </w:tcBorders>
            <w:vAlign w:val="center"/>
            <w:tcPrChange w:id="16688" w:author="Στάθης Καπ" w:date="2023-03-09T07:09:00Z">
              <w:tcPr>
                <w:tcW w:w="461" w:type="dxa"/>
                <w:gridSpan w:val="2"/>
                <w:tcBorders>
                  <w:bottom w:val="single" w:sz="4" w:space="0" w:color="auto"/>
                  <w:right w:val="single" w:sz="4" w:space="0" w:color="auto"/>
                </w:tcBorders>
                <w:vAlign w:val="center"/>
              </w:tcPr>
            </w:tcPrChange>
          </w:tcPr>
          <w:p w14:paraId="5575C741" w14:textId="13AE4D0F" w:rsidR="00494D04" w:rsidRPr="007E0F91" w:rsidRDefault="00494D04" w:rsidP="00494D04">
            <w:pPr>
              <w:jc w:val="center"/>
              <w:rPr>
                <w:ins w:id="16689" w:author="Στάθης Καπ" w:date="2023-03-09T06:09:00Z"/>
                <w:sz w:val="16"/>
                <w:szCs w:val="16"/>
              </w:rPr>
            </w:pPr>
            <w:ins w:id="16690" w:author="Στάθης Καπ" w:date="2023-03-09T07:09:00Z">
              <w:r>
                <w:rPr>
                  <w:rFonts w:ascii="Calibri" w:hAnsi="Calibri" w:cs="Calibri"/>
                  <w:color w:val="000000"/>
                  <w:sz w:val="16"/>
                  <w:szCs w:val="16"/>
                </w:rPr>
                <w:t>-10.47</w:t>
              </w:r>
            </w:ins>
          </w:p>
        </w:tc>
      </w:tr>
      <w:tr w:rsidR="00494D04" w14:paraId="7804D10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9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92" w:author="Στάθης Καπ" w:date="2023-03-09T06:09:00Z"/>
          <w:trPrChange w:id="1669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9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C3214F5" w14:textId="2B2CC4A0" w:rsidR="00494D04" w:rsidRPr="007E0F91" w:rsidRDefault="00494D04" w:rsidP="00494D04">
            <w:pPr>
              <w:jc w:val="center"/>
              <w:rPr>
                <w:ins w:id="16695" w:author="Στάθης Καπ" w:date="2023-03-09T06:09:00Z"/>
                <w:sz w:val="16"/>
                <w:szCs w:val="16"/>
              </w:rPr>
            </w:pPr>
            <w:ins w:id="16696" w:author="Στάθης Καπ" w:date="2023-03-09T06:09:00Z">
              <w:r w:rsidRPr="009861B1">
                <w:rPr>
                  <w:rFonts w:ascii="Calibri" w:hAnsi="Calibri" w:cs="Calibri"/>
                  <w:color w:val="000000"/>
                  <w:sz w:val="16"/>
                  <w:szCs w:val="16"/>
                </w:rPr>
                <w:t>rc106</w:t>
              </w:r>
            </w:ins>
          </w:p>
        </w:tc>
        <w:tc>
          <w:tcPr>
            <w:tcW w:w="565" w:type="dxa"/>
            <w:tcBorders>
              <w:left w:val="single" w:sz="4" w:space="0" w:color="auto"/>
            </w:tcBorders>
            <w:vAlign w:val="center"/>
            <w:tcPrChange w:id="16697" w:author="Στάθης Καπ" w:date="2023-03-09T07:09:00Z">
              <w:tcPr>
                <w:tcW w:w="565" w:type="dxa"/>
                <w:gridSpan w:val="2"/>
                <w:tcBorders>
                  <w:left w:val="single" w:sz="4" w:space="0" w:color="auto"/>
                  <w:bottom w:val="single" w:sz="4" w:space="0" w:color="auto"/>
                </w:tcBorders>
              </w:tcPr>
            </w:tcPrChange>
          </w:tcPr>
          <w:p w14:paraId="585AF955" w14:textId="3FF83558" w:rsidR="00494D04" w:rsidRPr="007E0F91" w:rsidRDefault="00494D04" w:rsidP="00494D04">
            <w:pPr>
              <w:jc w:val="center"/>
              <w:rPr>
                <w:ins w:id="16698" w:author="Στάθης Καπ" w:date="2023-03-09T06:09:00Z"/>
                <w:sz w:val="16"/>
                <w:szCs w:val="16"/>
              </w:rPr>
            </w:pPr>
            <w:ins w:id="16699" w:author="Στάθης Καπ" w:date="2023-03-09T07:09:00Z">
              <w:r>
                <w:rPr>
                  <w:rFonts w:ascii="Calibri" w:hAnsi="Calibri" w:cs="Calibri"/>
                  <w:color w:val="000000"/>
                  <w:sz w:val="16"/>
                  <w:szCs w:val="16"/>
                </w:rPr>
                <w:t>252</w:t>
              </w:r>
            </w:ins>
          </w:p>
        </w:tc>
        <w:tc>
          <w:tcPr>
            <w:tcW w:w="679" w:type="dxa"/>
            <w:tcBorders>
              <w:right w:val="single" w:sz="4" w:space="0" w:color="auto"/>
            </w:tcBorders>
            <w:vAlign w:val="center"/>
            <w:tcPrChange w:id="16700" w:author="Στάθης Καπ" w:date="2023-03-09T07:09:00Z">
              <w:tcPr>
                <w:tcW w:w="679" w:type="dxa"/>
                <w:gridSpan w:val="2"/>
                <w:tcBorders>
                  <w:bottom w:val="single" w:sz="4" w:space="0" w:color="auto"/>
                  <w:right w:val="single" w:sz="4" w:space="0" w:color="auto"/>
                </w:tcBorders>
              </w:tcPr>
            </w:tcPrChange>
          </w:tcPr>
          <w:p w14:paraId="351C154F" w14:textId="54502080" w:rsidR="00494D04" w:rsidRPr="007E0F91" w:rsidRDefault="00494D04" w:rsidP="00494D04">
            <w:pPr>
              <w:jc w:val="center"/>
              <w:rPr>
                <w:ins w:id="16701" w:author="Στάθης Καπ" w:date="2023-03-09T06:09:00Z"/>
                <w:sz w:val="16"/>
                <w:szCs w:val="16"/>
              </w:rPr>
            </w:pPr>
            <w:ins w:id="16702" w:author="Στάθης Καπ" w:date="2023-03-09T07:09:00Z">
              <w:r>
                <w:rPr>
                  <w:rFonts w:ascii="Calibri" w:hAnsi="Calibri" w:cs="Calibri"/>
                  <w:color w:val="000000"/>
                  <w:sz w:val="16"/>
                  <w:szCs w:val="16"/>
                </w:rPr>
                <w:t>239</w:t>
              </w:r>
            </w:ins>
          </w:p>
        </w:tc>
        <w:tc>
          <w:tcPr>
            <w:tcW w:w="453" w:type="dxa"/>
            <w:tcBorders>
              <w:left w:val="single" w:sz="4" w:space="0" w:color="auto"/>
            </w:tcBorders>
            <w:vAlign w:val="center"/>
            <w:tcPrChange w:id="16703" w:author="Στάθης Καπ" w:date="2023-03-09T07:09:00Z">
              <w:tcPr>
                <w:tcW w:w="453" w:type="dxa"/>
                <w:gridSpan w:val="2"/>
                <w:tcBorders>
                  <w:left w:val="single" w:sz="4" w:space="0" w:color="auto"/>
                  <w:bottom w:val="single" w:sz="4" w:space="0" w:color="auto"/>
                </w:tcBorders>
                <w:vAlign w:val="bottom"/>
              </w:tcPr>
            </w:tcPrChange>
          </w:tcPr>
          <w:p w14:paraId="116A52F7" w14:textId="7355EDAD" w:rsidR="00494D04" w:rsidRPr="007E0F91" w:rsidRDefault="00494D04" w:rsidP="00494D04">
            <w:pPr>
              <w:jc w:val="center"/>
              <w:rPr>
                <w:ins w:id="16704" w:author="Στάθης Καπ" w:date="2023-03-09T06:09:00Z"/>
                <w:sz w:val="16"/>
                <w:szCs w:val="16"/>
              </w:rPr>
            </w:pPr>
            <w:ins w:id="16705" w:author="Στάθης Καπ" w:date="2023-03-09T07:09:00Z">
              <w:r>
                <w:rPr>
                  <w:rFonts w:ascii="Calibri" w:hAnsi="Calibri" w:cs="Calibri"/>
                  <w:color w:val="000000"/>
                  <w:sz w:val="16"/>
                  <w:szCs w:val="16"/>
                </w:rPr>
                <w:t>225</w:t>
              </w:r>
            </w:ins>
          </w:p>
        </w:tc>
        <w:tc>
          <w:tcPr>
            <w:tcW w:w="708" w:type="dxa"/>
            <w:vAlign w:val="center"/>
            <w:tcPrChange w:id="16706" w:author="Στάθης Καπ" w:date="2023-03-09T07:09:00Z">
              <w:tcPr>
                <w:tcW w:w="708" w:type="dxa"/>
                <w:gridSpan w:val="2"/>
                <w:tcBorders>
                  <w:bottom w:val="single" w:sz="4" w:space="0" w:color="auto"/>
                </w:tcBorders>
                <w:vAlign w:val="center"/>
              </w:tcPr>
            </w:tcPrChange>
          </w:tcPr>
          <w:p w14:paraId="36FD8A59" w14:textId="1118CF2A" w:rsidR="00494D04" w:rsidRPr="007E0F91" w:rsidRDefault="00494D04" w:rsidP="00494D04">
            <w:pPr>
              <w:jc w:val="center"/>
              <w:rPr>
                <w:ins w:id="16707" w:author="Στάθης Καπ" w:date="2023-03-09T06:09:00Z"/>
                <w:sz w:val="16"/>
                <w:szCs w:val="16"/>
              </w:rPr>
            </w:pPr>
            <w:ins w:id="16708" w:author="Στάθης Καπ" w:date="2023-03-09T07:09:00Z">
              <w:r>
                <w:rPr>
                  <w:rFonts w:ascii="Calibri" w:hAnsi="Calibri" w:cs="Calibri"/>
                  <w:color w:val="000000"/>
                  <w:sz w:val="16"/>
                  <w:szCs w:val="16"/>
                </w:rPr>
                <w:t>10.71</w:t>
              </w:r>
            </w:ins>
          </w:p>
        </w:tc>
        <w:tc>
          <w:tcPr>
            <w:tcW w:w="652" w:type="dxa"/>
            <w:tcBorders>
              <w:right w:val="single" w:sz="4" w:space="0" w:color="auto"/>
            </w:tcBorders>
            <w:vAlign w:val="center"/>
            <w:tcPrChange w:id="16709" w:author="Στάθης Καπ" w:date="2023-03-09T07:09:00Z">
              <w:tcPr>
                <w:tcW w:w="652" w:type="dxa"/>
                <w:gridSpan w:val="2"/>
                <w:tcBorders>
                  <w:bottom w:val="single" w:sz="4" w:space="0" w:color="auto"/>
                  <w:right w:val="single" w:sz="4" w:space="0" w:color="auto"/>
                </w:tcBorders>
                <w:vAlign w:val="bottom"/>
              </w:tcPr>
            </w:tcPrChange>
          </w:tcPr>
          <w:p w14:paraId="37B15026" w14:textId="72CE56EC" w:rsidR="00494D04" w:rsidRPr="007E0F91" w:rsidRDefault="00494D04" w:rsidP="00494D04">
            <w:pPr>
              <w:jc w:val="center"/>
              <w:rPr>
                <w:ins w:id="16710" w:author="Στάθης Καπ" w:date="2023-03-09T06:09:00Z"/>
                <w:sz w:val="16"/>
                <w:szCs w:val="16"/>
              </w:rPr>
            </w:pPr>
            <w:ins w:id="16711"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6712" w:author="Στάθης Καπ" w:date="2023-03-09T07:09:00Z">
              <w:tcPr>
                <w:tcW w:w="453" w:type="dxa"/>
                <w:gridSpan w:val="2"/>
                <w:tcBorders>
                  <w:left w:val="single" w:sz="4" w:space="0" w:color="auto"/>
                  <w:bottom w:val="single" w:sz="4" w:space="0" w:color="auto"/>
                </w:tcBorders>
                <w:vAlign w:val="bottom"/>
              </w:tcPr>
            </w:tcPrChange>
          </w:tcPr>
          <w:p w14:paraId="285C9726" w14:textId="494483A5" w:rsidR="00494D04" w:rsidRPr="007E0F91" w:rsidRDefault="00494D04" w:rsidP="00494D04">
            <w:pPr>
              <w:jc w:val="center"/>
              <w:rPr>
                <w:ins w:id="16713" w:author="Στάθης Καπ" w:date="2023-03-09T06:09:00Z"/>
                <w:sz w:val="16"/>
                <w:szCs w:val="16"/>
              </w:rPr>
            </w:pPr>
            <w:ins w:id="16714" w:author="Στάθης Καπ" w:date="2023-03-09T07:09:00Z">
              <w:r>
                <w:rPr>
                  <w:rFonts w:ascii="Calibri" w:hAnsi="Calibri" w:cs="Calibri"/>
                  <w:color w:val="000000"/>
                  <w:sz w:val="16"/>
                  <w:szCs w:val="16"/>
                </w:rPr>
                <w:t>197</w:t>
              </w:r>
            </w:ins>
          </w:p>
        </w:tc>
        <w:tc>
          <w:tcPr>
            <w:tcW w:w="454" w:type="dxa"/>
            <w:vAlign w:val="center"/>
            <w:tcPrChange w:id="16715" w:author="Στάθης Καπ" w:date="2023-03-09T07:09:00Z">
              <w:tcPr>
                <w:tcW w:w="454" w:type="dxa"/>
                <w:gridSpan w:val="2"/>
                <w:tcBorders>
                  <w:bottom w:val="single" w:sz="4" w:space="0" w:color="auto"/>
                </w:tcBorders>
                <w:vAlign w:val="center"/>
              </w:tcPr>
            </w:tcPrChange>
          </w:tcPr>
          <w:p w14:paraId="031F6260" w14:textId="66E82C83" w:rsidR="00494D04" w:rsidRPr="007E0F91" w:rsidRDefault="00494D04" w:rsidP="00494D04">
            <w:pPr>
              <w:jc w:val="center"/>
              <w:rPr>
                <w:ins w:id="16716" w:author="Στάθης Καπ" w:date="2023-03-09T06:09:00Z"/>
                <w:sz w:val="16"/>
                <w:szCs w:val="16"/>
              </w:rPr>
            </w:pPr>
            <w:ins w:id="16717" w:author="Στάθης Καπ" w:date="2023-03-09T07:09:00Z">
              <w:r>
                <w:rPr>
                  <w:rFonts w:ascii="Calibri" w:hAnsi="Calibri" w:cs="Calibri"/>
                  <w:color w:val="000000"/>
                  <w:sz w:val="16"/>
                  <w:szCs w:val="16"/>
                </w:rPr>
                <w:t>12.44</w:t>
              </w:r>
            </w:ins>
          </w:p>
        </w:tc>
        <w:tc>
          <w:tcPr>
            <w:tcW w:w="454" w:type="dxa"/>
            <w:vAlign w:val="center"/>
            <w:tcPrChange w:id="16718" w:author="Στάθης Καπ" w:date="2023-03-09T07:09:00Z">
              <w:tcPr>
                <w:tcW w:w="454" w:type="dxa"/>
                <w:gridSpan w:val="2"/>
                <w:tcBorders>
                  <w:bottom w:val="single" w:sz="4" w:space="0" w:color="auto"/>
                </w:tcBorders>
                <w:vAlign w:val="bottom"/>
              </w:tcPr>
            </w:tcPrChange>
          </w:tcPr>
          <w:p w14:paraId="660DC0FC" w14:textId="542E6363" w:rsidR="00494D04" w:rsidRPr="007E0F91" w:rsidRDefault="00494D04" w:rsidP="00494D04">
            <w:pPr>
              <w:jc w:val="center"/>
              <w:rPr>
                <w:ins w:id="16719" w:author="Στάθης Καπ" w:date="2023-03-09T06:09:00Z"/>
                <w:sz w:val="16"/>
                <w:szCs w:val="16"/>
              </w:rPr>
            </w:pPr>
            <w:ins w:id="16720"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Change w:id="16721" w:author="Στάθης Καπ" w:date="2023-03-09T07:09:00Z">
              <w:tcPr>
                <w:tcW w:w="457" w:type="dxa"/>
                <w:gridSpan w:val="2"/>
                <w:tcBorders>
                  <w:bottom w:val="single" w:sz="4" w:space="0" w:color="auto"/>
                  <w:right w:val="single" w:sz="4" w:space="0" w:color="auto"/>
                </w:tcBorders>
                <w:vAlign w:val="center"/>
              </w:tcPr>
            </w:tcPrChange>
          </w:tcPr>
          <w:p w14:paraId="38B161A9" w14:textId="12A7A8E8" w:rsidR="00494D04" w:rsidRPr="007E0F91" w:rsidRDefault="00494D04" w:rsidP="00494D04">
            <w:pPr>
              <w:jc w:val="center"/>
              <w:rPr>
                <w:ins w:id="16722" w:author="Στάθης Καπ" w:date="2023-03-09T06:09:00Z"/>
                <w:sz w:val="16"/>
                <w:szCs w:val="16"/>
              </w:rPr>
            </w:pPr>
            <w:ins w:id="16723" w:author="Στάθης Καπ" w:date="2023-03-09T07:09:00Z">
              <w:r>
                <w:rPr>
                  <w:rFonts w:ascii="Calibri" w:hAnsi="Calibri" w:cs="Calibri"/>
                  <w:color w:val="000000"/>
                  <w:sz w:val="16"/>
                  <w:szCs w:val="16"/>
                </w:rPr>
                <w:t>13.16</w:t>
              </w:r>
            </w:ins>
          </w:p>
        </w:tc>
        <w:tc>
          <w:tcPr>
            <w:tcW w:w="453" w:type="dxa"/>
            <w:tcBorders>
              <w:left w:val="single" w:sz="4" w:space="0" w:color="auto"/>
            </w:tcBorders>
            <w:vAlign w:val="center"/>
            <w:tcPrChange w:id="16724" w:author="Στάθης Καπ" w:date="2023-03-09T07:09:00Z">
              <w:tcPr>
                <w:tcW w:w="453" w:type="dxa"/>
                <w:gridSpan w:val="2"/>
                <w:tcBorders>
                  <w:left w:val="single" w:sz="4" w:space="0" w:color="auto"/>
                  <w:bottom w:val="single" w:sz="4" w:space="0" w:color="auto"/>
                </w:tcBorders>
                <w:vAlign w:val="bottom"/>
              </w:tcPr>
            </w:tcPrChange>
          </w:tcPr>
          <w:p w14:paraId="07FC6046" w14:textId="4B022F8E" w:rsidR="00494D04" w:rsidRPr="007E0F91" w:rsidRDefault="00494D04" w:rsidP="00494D04">
            <w:pPr>
              <w:jc w:val="center"/>
              <w:rPr>
                <w:ins w:id="16725" w:author="Στάθης Καπ" w:date="2023-03-09T06:09:00Z"/>
                <w:sz w:val="16"/>
                <w:szCs w:val="16"/>
              </w:rPr>
            </w:pPr>
            <w:ins w:id="16726" w:author="Στάθης Καπ" w:date="2023-03-09T07:09:00Z">
              <w:r>
                <w:rPr>
                  <w:rFonts w:ascii="Calibri" w:hAnsi="Calibri" w:cs="Calibri"/>
                  <w:color w:val="000000"/>
                  <w:sz w:val="16"/>
                  <w:szCs w:val="16"/>
                </w:rPr>
                <w:t>210</w:t>
              </w:r>
            </w:ins>
          </w:p>
        </w:tc>
        <w:tc>
          <w:tcPr>
            <w:tcW w:w="454" w:type="dxa"/>
            <w:vAlign w:val="center"/>
            <w:tcPrChange w:id="16727" w:author="Στάθης Καπ" w:date="2023-03-09T07:09:00Z">
              <w:tcPr>
                <w:tcW w:w="454" w:type="dxa"/>
                <w:gridSpan w:val="2"/>
                <w:tcBorders>
                  <w:bottom w:val="single" w:sz="4" w:space="0" w:color="auto"/>
                </w:tcBorders>
                <w:vAlign w:val="center"/>
              </w:tcPr>
            </w:tcPrChange>
          </w:tcPr>
          <w:p w14:paraId="780602AA" w14:textId="19A7ED36" w:rsidR="00494D04" w:rsidRPr="007E0F91" w:rsidRDefault="00494D04" w:rsidP="00494D04">
            <w:pPr>
              <w:jc w:val="center"/>
              <w:rPr>
                <w:ins w:id="16728" w:author="Στάθης Καπ" w:date="2023-03-09T06:09:00Z"/>
                <w:sz w:val="16"/>
                <w:szCs w:val="16"/>
              </w:rPr>
            </w:pPr>
            <w:ins w:id="16729" w:author="Στάθης Καπ" w:date="2023-03-09T07:09:00Z">
              <w:r>
                <w:rPr>
                  <w:rFonts w:ascii="Calibri" w:hAnsi="Calibri" w:cs="Calibri"/>
                  <w:color w:val="000000"/>
                  <w:sz w:val="16"/>
                  <w:szCs w:val="16"/>
                </w:rPr>
                <w:t>6.67</w:t>
              </w:r>
            </w:ins>
          </w:p>
        </w:tc>
        <w:tc>
          <w:tcPr>
            <w:tcW w:w="454" w:type="dxa"/>
            <w:vAlign w:val="center"/>
            <w:tcPrChange w:id="16730" w:author="Στάθης Καπ" w:date="2023-03-09T07:09:00Z">
              <w:tcPr>
                <w:tcW w:w="454" w:type="dxa"/>
                <w:gridSpan w:val="2"/>
                <w:tcBorders>
                  <w:bottom w:val="single" w:sz="4" w:space="0" w:color="auto"/>
                </w:tcBorders>
                <w:vAlign w:val="bottom"/>
              </w:tcPr>
            </w:tcPrChange>
          </w:tcPr>
          <w:p w14:paraId="19A13E87" w14:textId="7D04B6AF" w:rsidR="00494D04" w:rsidRPr="007E0F91" w:rsidRDefault="00494D04" w:rsidP="00494D04">
            <w:pPr>
              <w:jc w:val="center"/>
              <w:rPr>
                <w:ins w:id="16731" w:author="Στάθης Καπ" w:date="2023-03-09T06:09:00Z"/>
                <w:sz w:val="16"/>
                <w:szCs w:val="16"/>
              </w:rPr>
            </w:pPr>
            <w:ins w:id="16732" w:author="Στάθης Καπ" w:date="2023-03-09T07:09:00Z">
              <w:r>
                <w:rPr>
                  <w:rFonts w:ascii="Calibri" w:hAnsi="Calibri" w:cs="Calibri"/>
                  <w:color w:val="000000"/>
                  <w:sz w:val="16"/>
                  <w:szCs w:val="16"/>
                </w:rPr>
                <w:t>0.204</w:t>
              </w:r>
            </w:ins>
          </w:p>
        </w:tc>
        <w:tc>
          <w:tcPr>
            <w:tcW w:w="454" w:type="dxa"/>
            <w:tcBorders>
              <w:right w:val="single" w:sz="4" w:space="0" w:color="auto"/>
            </w:tcBorders>
            <w:vAlign w:val="center"/>
            <w:tcPrChange w:id="16733" w:author="Στάθης Καπ" w:date="2023-03-09T07:09:00Z">
              <w:tcPr>
                <w:tcW w:w="454" w:type="dxa"/>
                <w:gridSpan w:val="2"/>
                <w:tcBorders>
                  <w:bottom w:val="single" w:sz="4" w:space="0" w:color="auto"/>
                  <w:right w:val="single" w:sz="4" w:space="0" w:color="auto"/>
                </w:tcBorders>
                <w:vAlign w:val="center"/>
              </w:tcPr>
            </w:tcPrChange>
          </w:tcPr>
          <w:p w14:paraId="59E883CE" w14:textId="38E15827" w:rsidR="00494D04" w:rsidRPr="007E0F91" w:rsidRDefault="00494D04" w:rsidP="00494D04">
            <w:pPr>
              <w:jc w:val="center"/>
              <w:rPr>
                <w:ins w:id="16734" w:author="Στάθης Καπ" w:date="2023-03-09T06:09:00Z"/>
                <w:sz w:val="16"/>
                <w:szCs w:val="16"/>
              </w:rPr>
            </w:pPr>
            <w:ins w:id="16735"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Change w:id="16736" w:author="Στάθης Καπ" w:date="2023-03-09T07:09:00Z">
              <w:tcPr>
                <w:tcW w:w="453" w:type="dxa"/>
                <w:gridSpan w:val="2"/>
                <w:tcBorders>
                  <w:left w:val="single" w:sz="4" w:space="0" w:color="auto"/>
                  <w:bottom w:val="single" w:sz="4" w:space="0" w:color="auto"/>
                </w:tcBorders>
                <w:vAlign w:val="bottom"/>
              </w:tcPr>
            </w:tcPrChange>
          </w:tcPr>
          <w:p w14:paraId="4815499B" w14:textId="64697492" w:rsidR="00494D04" w:rsidRPr="007E0F91" w:rsidRDefault="00494D04" w:rsidP="00494D04">
            <w:pPr>
              <w:jc w:val="center"/>
              <w:rPr>
                <w:ins w:id="16737" w:author="Στάθης Καπ" w:date="2023-03-09T06:09:00Z"/>
                <w:sz w:val="16"/>
                <w:szCs w:val="16"/>
              </w:rPr>
            </w:pPr>
            <w:ins w:id="16738" w:author="Στάθης Καπ" w:date="2023-03-09T07:09:00Z">
              <w:r>
                <w:rPr>
                  <w:rFonts w:ascii="Calibri" w:hAnsi="Calibri" w:cs="Calibri"/>
                  <w:color w:val="000000"/>
                  <w:sz w:val="16"/>
                  <w:szCs w:val="16"/>
                </w:rPr>
                <w:t>184</w:t>
              </w:r>
            </w:ins>
          </w:p>
        </w:tc>
        <w:tc>
          <w:tcPr>
            <w:tcW w:w="454" w:type="dxa"/>
            <w:vAlign w:val="center"/>
            <w:tcPrChange w:id="16739" w:author="Στάθης Καπ" w:date="2023-03-09T07:09:00Z">
              <w:tcPr>
                <w:tcW w:w="454" w:type="dxa"/>
                <w:gridSpan w:val="2"/>
                <w:tcBorders>
                  <w:bottom w:val="single" w:sz="4" w:space="0" w:color="auto"/>
                </w:tcBorders>
                <w:vAlign w:val="center"/>
              </w:tcPr>
            </w:tcPrChange>
          </w:tcPr>
          <w:p w14:paraId="73B59BFE" w14:textId="60223E02" w:rsidR="00494D04" w:rsidRPr="007E0F91" w:rsidRDefault="00494D04" w:rsidP="00494D04">
            <w:pPr>
              <w:jc w:val="center"/>
              <w:rPr>
                <w:ins w:id="16740" w:author="Στάθης Καπ" w:date="2023-03-09T06:09:00Z"/>
                <w:sz w:val="16"/>
                <w:szCs w:val="16"/>
              </w:rPr>
            </w:pPr>
            <w:ins w:id="16741" w:author="Στάθης Καπ" w:date="2023-03-09T07:09:00Z">
              <w:r>
                <w:rPr>
                  <w:rFonts w:ascii="Calibri" w:hAnsi="Calibri" w:cs="Calibri"/>
                  <w:color w:val="000000"/>
                  <w:sz w:val="16"/>
                  <w:szCs w:val="16"/>
                </w:rPr>
                <w:t>18.22</w:t>
              </w:r>
            </w:ins>
          </w:p>
        </w:tc>
        <w:tc>
          <w:tcPr>
            <w:tcW w:w="454" w:type="dxa"/>
            <w:vAlign w:val="center"/>
            <w:tcPrChange w:id="16742" w:author="Στάθης Καπ" w:date="2023-03-09T07:09:00Z">
              <w:tcPr>
                <w:tcW w:w="454" w:type="dxa"/>
                <w:gridSpan w:val="2"/>
                <w:tcBorders>
                  <w:bottom w:val="single" w:sz="4" w:space="0" w:color="auto"/>
                </w:tcBorders>
                <w:vAlign w:val="bottom"/>
              </w:tcPr>
            </w:tcPrChange>
          </w:tcPr>
          <w:p w14:paraId="192E5391" w14:textId="66F10B73" w:rsidR="00494D04" w:rsidRPr="007E0F91" w:rsidRDefault="00494D04" w:rsidP="00494D04">
            <w:pPr>
              <w:jc w:val="center"/>
              <w:rPr>
                <w:ins w:id="16743" w:author="Στάθης Καπ" w:date="2023-03-09T06:09:00Z"/>
                <w:sz w:val="16"/>
                <w:szCs w:val="16"/>
              </w:rPr>
            </w:pPr>
            <w:ins w:id="16744" w:author="Στάθης Καπ" w:date="2023-03-09T07:09:00Z">
              <w:r>
                <w:rPr>
                  <w:rFonts w:ascii="Calibri" w:hAnsi="Calibri" w:cs="Calibri"/>
                  <w:color w:val="000000"/>
                  <w:sz w:val="16"/>
                  <w:szCs w:val="16"/>
                </w:rPr>
                <w:t>0.172</w:t>
              </w:r>
            </w:ins>
          </w:p>
        </w:tc>
        <w:tc>
          <w:tcPr>
            <w:tcW w:w="461" w:type="dxa"/>
            <w:tcBorders>
              <w:right w:val="single" w:sz="4" w:space="0" w:color="auto"/>
            </w:tcBorders>
            <w:vAlign w:val="center"/>
            <w:tcPrChange w:id="16745" w:author="Στάθης Καπ" w:date="2023-03-09T07:09:00Z">
              <w:tcPr>
                <w:tcW w:w="461" w:type="dxa"/>
                <w:gridSpan w:val="2"/>
                <w:tcBorders>
                  <w:bottom w:val="single" w:sz="4" w:space="0" w:color="auto"/>
                  <w:right w:val="single" w:sz="4" w:space="0" w:color="auto"/>
                </w:tcBorders>
                <w:vAlign w:val="center"/>
              </w:tcPr>
            </w:tcPrChange>
          </w:tcPr>
          <w:p w14:paraId="2148918F" w14:textId="48512A58" w:rsidR="00494D04" w:rsidRPr="007E0F91" w:rsidRDefault="00494D04" w:rsidP="00494D04">
            <w:pPr>
              <w:jc w:val="center"/>
              <w:rPr>
                <w:ins w:id="16746" w:author="Στάθης Καπ" w:date="2023-03-09T06:09:00Z"/>
                <w:sz w:val="16"/>
                <w:szCs w:val="16"/>
              </w:rPr>
            </w:pPr>
            <w:ins w:id="16747" w:author="Στάθης Καπ" w:date="2023-03-09T07:09:00Z">
              <w:r>
                <w:rPr>
                  <w:rFonts w:ascii="Calibri" w:hAnsi="Calibri" w:cs="Calibri"/>
                  <w:color w:val="000000"/>
                  <w:sz w:val="16"/>
                  <w:szCs w:val="16"/>
                </w:rPr>
                <w:t>9.47</w:t>
              </w:r>
            </w:ins>
          </w:p>
        </w:tc>
      </w:tr>
      <w:tr w:rsidR="00494D04" w14:paraId="71A2A3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74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749" w:author="Στάθης Καπ" w:date="2023-03-09T06:09:00Z"/>
          <w:trPrChange w:id="1675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75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73DA9CA" w14:textId="6F8005F0" w:rsidR="00494D04" w:rsidRPr="007E0F91" w:rsidRDefault="00494D04" w:rsidP="00494D04">
            <w:pPr>
              <w:jc w:val="center"/>
              <w:rPr>
                <w:ins w:id="16752" w:author="Στάθης Καπ" w:date="2023-03-09T06:09:00Z"/>
                <w:sz w:val="16"/>
                <w:szCs w:val="16"/>
              </w:rPr>
            </w:pPr>
            <w:ins w:id="16753" w:author="Στάθης Καπ" w:date="2023-03-09T06:09:00Z">
              <w:r w:rsidRPr="009861B1">
                <w:rPr>
                  <w:rFonts w:ascii="Calibri" w:hAnsi="Calibri" w:cs="Calibri"/>
                  <w:color w:val="000000"/>
                  <w:sz w:val="16"/>
                  <w:szCs w:val="16"/>
                </w:rPr>
                <w:t>rc107</w:t>
              </w:r>
            </w:ins>
          </w:p>
        </w:tc>
        <w:tc>
          <w:tcPr>
            <w:tcW w:w="565" w:type="dxa"/>
            <w:tcBorders>
              <w:left w:val="single" w:sz="4" w:space="0" w:color="auto"/>
            </w:tcBorders>
            <w:vAlign w:val="center"/>
            <w:tcPrChange w:id="16754" w:author="Στάθης Καπ" w:date="2023-03-09T07:09:00Z">
              <w:tcPr>
                <w:tcW w:w="565" w:type="dxa"/>
                <w:gridSpan w:val="2"/>
                <w:tcBorders>
                  <w:left w:val="single" w:sz="4" w:space="0" w:color="auto"/>
                  <w:bottom w:val="single" w:sz="4" w:space="0" w:color="auto"/>
                </w:tcBorders>
              </w:tcPr>
            </w:tcPrChange>
          </w:tcPr>
          <w:p w14:paraId="73A78066" w14:textId="5D5C5738" w:rsidR="00494D04" w:rsidRPr="007E0F91" w:rsidRDefault="00494D04" w:rsidP="00494D04">
            <w:pPr>
              <w:jc w:val="center"/>
              <w:rPr>
                <w:ins w:id="16755" w:author="Στάθης Καπ" w:date="2023-03-09T06:09:00Z"/>
                <w:sz w:val="16"/>
                <w:szCs w:val="16"/>
              </w:rPr>
            </w:pPr>
            <w:ins w:id="16756"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6757" w:author="Στάθης Καπ" w:date="2023-03-09T07:09:00Z">
              <w:tcPr>
                <w:tcW w:w="679" w:type="dxa"/>
                <w:gridSpan w:val="2"/>
                <w:tcBorders>
                  <w:bottom w:val="single" w:sz="4" w:space="0" w:color="auto"/>
                  <w:right w:val="single" w:sz="4" w:space="0" w:color="auto"/>
                </w:tcBorders>
              </w:tcPr>
            </w:tcPrChange>
          </w:tcPr>
          <w:p w14:paraId="7BF5B6F9" w14:textId="7EC88E91" w:rsidR="00494D04" w:rsidRPr="007E0F91" w:rsidRDefault="00494D04" w:rsidP="00494D04">
            <w:pPr>
              <w:jc w:val="center"/>
              <w:rPr>
                <w:ins w:id="16758" w:author="Στάθης Καπ" w:date="2023-03-09T06:09:00Z"/>
                <w:sz w:val="16"/>
                <w:szCs w:val="16"/>
              </w:rPr>
            </w:pPr>
            <w:ins w:id="16759" w:author="Στάθης Καπ" w:date="2023-03-09T07:09:00Z">
              <w:r>
                <w:rPr>
                  <w:rFonts w:ascii="Calibri" w:hAnsi="Calibri" w:cs="Calibri"/>
                  <w:color w:val="000000"/>
                  <w:sz w:val="16"/>
                  <w:szCs w:val="16"/>
                </w:rPr>
                <w:t>274</w:t>
              </w:r>
            </w:ins>
          </w:p>
        </w:tc>
        <w:tc>
          <w:tcPr>
            <w:tcW w:w="453" w:type="dxa"/>
            <w:tcBorders>
              <w:left w:val="single" w:sz="4" w:space="0" w:color="auto"/>
            </w:tcBorders>
            <w:vAlign w:val="center"/>
            <w:tcPrChange w:id="16760" w:author="Στάθης Καπ" w:date="2023-03-09T07:09:00Z">
              <w:tcPr>
                <w:tcW w:w="453" w:type="dxa"/>
                <w:gridSpan w:val="2"/>
                <w:tcBorders>
                  <w:left w:val="single" w:sz="4" w:space="0" w:color="auto"/>
                  <w:bottom w:val="single" w:sz="4" w:space="0" w:color="auto"/>
                </w:tcBorders>
                <w:vAlign w:val="bottom"/>
              </w:tcPr>
            </w:tcPrChange>
          </w:tcPr>
          <w:p w14:paraId="1C795A48" w14:textId="2B6268BF" w:rsidR="00494D04" w:rsidRPr="007E0F91" w:rsidRDefault="00494D04" w:rsidP="00494D04">
            <w:pPr>
              <w:jc w:val="center"/>
              <w:rPr>
                <w:ins w:id="16761" w:author="Στάθης Καπ" w:date="2023-03-09T06:09:00Z"/>
                <w:sz w:val="16"/>
                <w:szCs w:val="16"/>
              </w:rPr>
            </w:pPr>
            <w:ins w:id="16762" w:author="Στάθης Καπ" w:date="2023-03-09T07:09:00Z">
              <w:r>
                <w:rPr>
                  <w:rFonts w:ascii="Calibri" w:hAnsi="Calibri" w:cs="Calibri"/>
                  <w:color w:val="000000"/>
                  <w:sz w:val="16"/>
                  <w:szCs w:val="16"/>
                </w:rPr>
                <w:t>257</w:t>
              </w:r>
            </w:ins>
          </w:p>
        </w:tc>
        <w:tc>
          <w:tcPr>
            <w:tcW w:w="708" w:type="dxa"/>
            <w:vAlign w:val="center"/>
            <w:tcPrChange w:id="16763" w:author="Στάθης Καπ" w:date="2023-03-09T07:09:00Z">
              <w:tcPr>
                <w:tcW w:w="708" w:type="dxa"/>
                <w:gridSpan w:val="2"/>
                <w:tcBorders>
                  <w:bottom w:val="single" w:sz="4" w:space="0" w:color="auto"/>
                </w:tcBorders>
                <w:vAlign w:val="center"/>
              </w:tcPr>
            </w:tcPrChange>
          </w:tcPr>
          <w:p w14:paraId="76893E51" w14:textId="6F47E9D4" w:rsidR="00494D04" w:rsidRPr="007E0F91" w:rsidRDefault="00494D04" w:rsidP="00494D04">
            <w:pPr>
              <w:jc w:val="center"/>
              <w:rPr>
                <w:ins w:id="16764" w:author="Στάθης Καπ" w:date="2023-03-09T06:09:00Z"/>
                <w:sz w:val="16"/>
                <w:szCs w:val="16"/>
              </w:rPr>
            </w:pPr>
            <w:ins w:id="16765" w:author="Στάθης Καπ" w:date="2023-03-09T07:09:00Z">
              <w:r>
                <w:rPr>
                  <w:rFonts w:ascii="Calibri" w:hAnsi="Calibri" w:cs="Calibri"/>
                  <w:color w:val="000000"/>
                  <w:sz w:val="16"/>
                  <w:szCs w:val="16"/>
                </w:rPr>
                <w:t>7.22</w:t>
              </w:r>
            </w:ins>
          </w:p>
        </w:tc>
        <w:tc>
          <w:tcPr>
            <w:tcW w:w="652" w:type="dxa"/>
            <w:tcBorders>
              <w:right w:val="single" w:sz="4" w:space="0" w:color="auto"/>
            </w:tcBorders>
            <w:vAlign w:val="center"/>
            <w:tcPrChange w:id="16766" w:author="Στάθης Καπ" w:date="2023-03-09T07:09:00Z">
              <w:tcPr>
                <w:tcW w:w="652" w:type="dxa"/>
                <w:gridSpan w:val="2"/>
                <w:tcBorders>
                  <w:bottom w:val="single" w:sz="4" w:space="0" w:color="auto"/>
                  <w:right w:val="single" w:sz="4" w:space="0" w:color="auto"/>
                </w:tcBorders>
                <w:vAlign w:val="bottom"/>
              </w:tcPr>
            </w:tcPrChange>
          </w:tcPr>
          <w:p w14:paraId="0A28922E" w14:textId="696E61FD" w:rsidR="00494D04" w:rsidRPr="007E0F91" w:rsidRDefault="00494D04" w:rsidP="00494D04">
            <w:pPr>
              <w:jc w:val="center"/>
              <w:rPr>
                <w:ins w:id="16767" w:author="Στάθης Καπ" w:date="2023-03-09T06:09:00Z"/>
                <w:sz w:val="16"/>
                <w:szCs w:val="16"/>
              </w:rPr>
            </w:pPr>
            <w:ins w:id="16768"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6769" w:author="Στάθης Καπ" w:date="2023-03-09T07:09:00Z">
              <w:tcPr>
                <w:tcW w:w="453" w:type="dxa"/>
                <w:gridSpan w:val="2"/>
                <w:tcBorders>
                  <w:left w:val="single" w:sz="4" w:space="0" w:color="auto"/>
                  <w:bottom w:val="single" w:sz="4" w:space="0" w:color="auto"/>
                </w:tcBorders>
                <w:vAlign w:val="bottom"/>
              </w:tcPr>
            </w:tcPrChange>
          </w:tcPr>
          <w:p w14:paraId="517C9FCA" w14:textId="2F6DF6E4" w:rsidR="00494D04" w:rsidRPr="007E0F91" w:rsidRDefault="00494D04" w:rsidP="00494D04">
            <w:pPr>
              <w:jc w:val="center"/>
              <w:rPr>
                <w:ins w:id="16770" w:author="Στάθης Καπ" w:date="2023-03-09T06:09:00Z"/>
                <w:sz w:val="16"/>
                <w:szCs w:val="16"/>
              </w:rPr>
            </w:pPr>
            <w:ins w:id="16771" w:author="Στάθης Καπ" w:date="2023-03-09T07:09:00Z">
              <w:r>
                <w:rPr>
                  <w:rFonts w:ascii="Calibri" w:hAnsi="Calibri" w:cs="Calibri"/>
                  <w:color w:val="000000"/>
                  <w:sz w:val="16"/>
                  <w:szCs w:val="16"/>
                </w:rPr>
                <w:t>240</w:t>
              </w:r>
            </w:ins>
          </w:p>
        </w:tc>
        <w:tc>
          <w:tcPr>
            <w:tcW w:w="454" w:type="dxa"/>
            <w:vAlign w:val="center"/>
            <w:tcPrChange w:id="16772" w:author="Στάθης Καπ" w:date="2023-03-09T07:09:00Z">
              <w:tcPr>
                <w:tcW w:w="454" w:type="dxa"/>
                <w:gridSpan w:val="2"/>
                <w:tcBorders>
                  <w:bottom w:val="single" w:sz="4" w:space="0" w:color="auto"/>
                </w:tcBorders>
                <w:vAlign w:val="center"/>
              </w:tcPr>
            </w:tcPrChange>
          </w:tcPr>
          <w:p w14:paraId="350AE140" w14:textId="683D9487" w:rsidR="00494D04" w:rsidRPr="007E0F91" w:rsidRDefault="00494D04" w:rsidP="00494D04">
            <w:pPr>
              <w:jc w:val="center"/>
              <w:rPr>
                <w:ins w:id="16773" w:author="Στάθης Καπ" w:date="2023-03-09T06:09:00Z"/>
                <w:sz w:val="16"/>
                <w:szCs w:val="16"/>
              </w:rPr>
            </w:pPr>
            <w:ins w:id="16774" w:author="Στάθης Καπ" w:date="2023-03-09T07:09:00Z">
              <w:r>
                <w:rPr>
                  <w:rFonts w:ascii="Calibri" w:hAnsi="Calibri" w:cs="Calibri"/>
                  <w:color w:val="000000"/>
                  <w:sz w:val="16"/>
                  <w:szCs w:val="16"/>
                </w:rPr>
                <w:t>6.61</w:t>
              </w:r>
            </w:ins>
          </w:p>
        </w:tc>
        <w:tc>
          <w:tcPr>
            <w:tcW w:w="454" w:type="dxa"/>
            <w:vAlign w:val="center"/>
            <w:tcPrChange w:id="16775" w:author="Στάθης Καπ" w:date="2023-03-09T07:09:00Z">
              <w:tcPr>
                <w:tcW w:w="454" w:type="dxa"/>
                <w:gridSpan w:val="2"/>
                <w:tcBorders>
                  <w:bottom w:val="single" w:sz="4" w:space="0" w:color="auto"/>
                </w:tcBorders>
                <w:vAlign w:val="bottom"/>
              </w:tcPr>
            </w:tcPrChange>
          </w:tcPr>
          <w:p w14:paraId="7D70180F" w14:textId="1E881112" w:rsidR="00494D04" w:rsidRPr="007E0F91" w:rsidRDefault="00494D04" w:rsidP="00494D04">
            <w:pPr>
              <w:jc w:val="center"/>
              <w:rPr>
                <w:ins w:id="16776" w:author="Στάθης Καπ" w:date="2023-03-09T06:09:00Z"/>
                <w:sz w:val="16"/>
                <w:szCs w:val="16"/>
              </w:rPr>
            </w:pPr>
            <w:ins w:id="16777" w:author="Στάθης Καπ" w:date="2023-03-09T07:09:00Z">
              <w:r>
                <w:rPr>
                  <w:rFonts w:ascii="Calibri" w:hAnsi="Calibri" w:cs="Calibri"/>
                  <w:color w:val="000000"/>
                  <w:sz w:val="16"/>
                  <w:szCs w:val="16"/>
                </w:rPr>
                <w:t>0.171</w:t>
              </w:r>
            </w:ins>
          </w:p>
        </w:tc>
        <w:tc>
          <w:tcPr>
            <w:tcW w:w="457" w:type="dxa"/>
            <w:tcBorders>
              <w:right w:val="single" w:sz="4" w:space="0" w:color="auto"/>
            </w:tcBorders>
            <w:vAlign w:val="center"/>
            <w:tcPrChange w:id="16778" w:author="Στάθης Καπ" w:date="2023-03-09T07:09:00Z">
              <w:tcPr>
                <w:tcW w:w="457" w:type="dxa"/>
                <w:gridSpan w:val="2"/>
                <w:tcBorders>
                  <w:bottom w:val="single" w:sz="4" w:space="0" w:color="auto"/>
                  <w:right w:val="single" w:sz="4" w:space="0" w:color="auto"/>
                </w:tcBorders>
                <w:vAlign w:val="center"/>
              </w:tcPr>
            </w:tcPrChange>
          </w:tcPr>
          <w:p w14:paraId="5057E00C" w14:textId="6503A811" w:rsidR="00494D04" w:rsidRPr="007E0F91" w:rsidRDefault="00494D04" w:rsidP="00494D04">
            <w:pPr>
              <w:jc w:val="center"/>
              <w:rPr>
                <w:ins w:id="16779" w:author="Στάθης Καπ" w:date="2023-03-09T06:09:00Z"/>
                <w:sz w:val="16"/>
                <w:szCs w:val="16"/>
              </w:rPr>
            </w:pPr>
            <w:ins w:id="16780"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Change w:id="16781" w:author="Στάθης Καπ" w:date="2023-03-09T07:09:00Z">
              <w:tcPr>
                <w:tcW w:w="453" w:type="dxa"/>
                <w:gridSpan w:val="2"/>
                <w:tcBorders>
                  <w:left w:val="single" w:sz="4" w:space="0" w:color="auto"/>
                  <w:bottom w:val="single" w:sz="4" w:space="0" w:color="auto"/>
                </w:tcBorders>
                <w:vAlign w:val="bottom"/>
              </w:tcPr>
            </w:tcPrChange>
          </w:tcPr>
          <w:p w14:paraId="563B1C14" w14:textId="18732A4B" w:rsidR="00494D04" w:rsidRPr="007E0F91" w:rsidRDefault="00494D04" w:rsidP="00494D04">
            <w:pPr>
              <w:jc w:val="center"/>
              <w:rPr>
                <w:ins w:id="16782" w:author="Στάθης Καπ" w:date="2023-03-09T06:09:00Z"/>
                <w:sz w:val="16"/>
                <w:szCs w:val="16"/>
              </w:rPr>
            </w:pPr>
            <w:ins w:id="16783" w:author="Στάθης Καπ" w:date="2023-03-09T07:09:00Z">
              <w:r>
                <w:rPr>
                  <w:rFonts w:ascii="Calibri" w:hAnsi="Calibri" w:cs="Calibri"/>
                  <w:color w:val="000000"/>
                  <w:sz w:val="16"/>
                  <w:szCs w:val="16"/>
                </w:rPr>
                <w:t>216</w:t>
              </w:r>
            </w:ins>
          </w:p>
        </w:tc>
        <w:tc>
          <w:tcPr>
            <w:tcW w:w="454" w:type="dxa"/>
            <w:vAlign w:val="center"/>
            <w:tcPrChange w:id="16784" w:author="Στάθης Καπ" w:date="2023-03-09T07:09:00Z">
              <w:tcPr>
                <w:tcW w:w="454" w:type="dxa"/>
                <w:gridSpan w:val="2"/>
                <w:tcBorders>
                  <w:bottom w:val="single" w:sz="4" w:space="0" w:color="auto"/>
                </w:tcBorders>
                <w:vAlign w:val="center"/>
              </w:tcPr>
            </w:tcPrChange>
          </w:tcPr>
          <w:p w14:paraId="34B0FE70" w14:textId="117257A8" w:rsidR="00494D04" w:rsidRPr="007E0F91" w:rsidRDefault="00494D04" w:rsidP="00494D04">
            <w:pPr>
              <w:jc w:val="center"/>
              <w:rPr>
                <w:ins w:id="16785" w:author="Στάθης Καπ" w:date="2023-03-09T06:09:00Z"/>
                <w:sz w:val="16"/>
                <w:szCs w:val="16"/>
              </w:rPr>
            </w:pPr>
            <w:ins w:id="16786" w:author="Στάθης Καπ" w:date="2023-03-09T07:09:00Z">
              <w:r>
                <w:rPr>
                  <w:rFonts w:ascii="Calibri" w:hAnsi="Calibri" w:cs="Calibri"/>
                  <w:color w:val="000000"/>
                  <w:sz w:val="16"/>
                  <w:szCs w:val="16"/>
                </w:rPr>
                <w:t>15.95</w:t>
              </w:r>
            </w:ins>
          </w:p>
        </w:tc>
        <w:tc>
          <w:tcPr>
            <w:tcW w:w="454" w:type="dxa"/>
            <w:vAlign w:val="center"/>
            <w:tcPrChange w:id="16787" w:author="Στάθης Καπ" w:date="2023-03-09T07:09:00Z">
              <w:tcPr>
                <w:tcW w:w="454" w:type="dxa"/>
                <w:gridSpan w:val="2"/>
                <w:tcBorders>
                  <w:bottom w:val="single" w:sz="4" w:space="0" w:color="auto"/>
                </w:tcBorders>
                <w:vAlign w:val="bottom"/>
              </w:tcPr>
            </w:tcPrChange>
          </w:tcPr>
          <w:p w14:paraId="051DD9FF" w14:textId="1B7A8F0B" w:rsidR="00494D04" w:rsidRPr="007E0F91" w:rsidRDefault="00494D04" w:rsidP="00494D04">
            <w:pPr>
              <w:jc w:val="center"/>
              <w:rPr>
                <w:ins w:id="16788" w:author="Στάθης Καπ" w:date="2023-03-09T06:09:00Z"/>
                <w:sz w:val="16"/>
                <w:szCs w:val="16"/>
              </w:rPr>
            </w:pPr>
            <w:ins w:id="16789" w:author="Στάθης Καπ" w:date="2023-03-09T07:09:00Z">
              <w:r>
                <w:rPr>
                  <w:rFonts w:ascii="Calibri" w:hAnsi="Calibri" w:cs="Calibri"/>
                  <w:color w:val="000000"/>
                  <w:sz w:val="16"/>
                  <w:szCs w:val="16"/>
                </w:rPr>
                <w:t>0.164</w:t>
              </w:r>
            </w:ins>
          </w:p>
        </w:tc>
        <w:tc>
          <w:tcPr>
            <w:tcW w:w="454" w:type="dxa"/>
            <w:tcBorders>
              <w:right w:val="single" w:sz="4" w:space="0" w:color="auto"/>
            </w:tcBorders>
            <w:vAlign w:val="center"/>
            <w:tcPrChange w:id="16790" w:author="Στάθης Καπ" w:date="2023-03-09T07:09:00Z">
              <w:tcPr>
                <w:tcW w:w="454" w:type="dxa"/>
                <w:gridSpan w:val="2"/>
                <w:tcBorders>
                  <w:bottom w:val="single" w:sz="4" w:space="0" w:color="auto"/>
                  <w:right w:val="single" w:sz="4" w:space="0" w:color="auto"/>
                </w:tcBorders>
                <w:vAlign w:val="center"/>
              </w:tcPr>
            </w:tcPrChange>
          </w:tcPr>
          <w:p w14:paraId="6540ADCD" w14:textId="47CE4820" w:rsidR="00494D04" w:rsidRPr="007E0F91" w:rsidRDefault="00494D04" w:rsidP="00494D04">
            <w:pPr>
              <w:jc w:val="center"/>
              <w:rPr>
                <w:ins w:id="16791" w:author="Στάθης Καπ" w:date="2023-03-09T06:09:00Z"/>
                <w:sz w:val="16"/>
                <w:szCs w:val="16"/>
              </w:rPr>
            </w:pPr>
            <w:ins w:id="16792" w:author="Στάθης Καπ" w:date="2023-03-09T07:09:00Z">
              <w:r>
                <w:rPr>
                  <w:rFonts w:ascii="Calibri" w:hAnsi="Calibri" w:cs="Calibri"/>
                  <w:color w:val="000000"/>
                  <w:sz w:val="16"/>
                  <w:szCs w:val="16"/>
                </w:rPr>
                <w:t>13.68</w:t>
              </w:r>
            </w:ins>
          </w:p>
        </w:tc>
        <w:tc>
          <w:tcPr>
            <w:tcW w:w="453" w:type="dxa"/>
            <w:tcBorders>
              <w:left w:val="single" w:sz="4" w:space="0" w:color="auto"/>
            </w:tcBorders>
            <w:vAlign w:val="center"/>
            <w:tcPrChange w:id="16793" w:author="Στάθης Καπ" w:date="2023-03-09T07:09:00Z">
              <w:tcPr>
                <w:tcW w:w="453" w:type="dxa"/>
                <w:gridSpan w:val="2"/>
                <w:tcBorders>
                  <w:left w:val="single" w:sz="4" w:space="0" w:color="auto"/>
                  <w:bottom w:val="single" w:sz="4" w:space="0" w:color="auto"/>
                </w:tcBorders>
                <w:vAlign w:val="bottom"/>
              </w:tcPr>
            </w:tcPrChange>
          </w:tcPr>
          <w:p w14:paraId="7D588B14" w14:textId="7496EF37" w:rsidR="00494D04" w:rsidRPr="007E0F91" w:rsidRDefault="00494D04" w:rsidP="00494D04">
            <w:pPr>
              <w:jc w:val="center"/>
              <w:rPr>
                <w:ins w:id="16794" w:author="Στάθης Καπ" w:date="2023-03-09T06:09:00Z"/>
                <w:sz w:val="16"/>
                <w:szCs w:val="16"/>
              </w:rPr>
            </w:pPr>
            <w:ins w:id="16795" w:author="Στάθης Καπ" w:date="2023-03-09T07:09:00Z">
              <w:r>
                <w:rPr>
                  <w:rFonts w:ascii="Calibri" w:hAnsi="Calibri" w:cs="Calibri"/>
                  <w:color w:val="000000"/>
                  <w:sz w:val="16"/>
                  <w:szCs w:val="16"/>
                </w:rPr>
                <w:t>197</w:t>
              </w:r>
            </w:ins>
          </w:p>
        </w:tc>
        <w:tc>
          <w:tcPr>
            <w:tcW w:w="454" w:type="dxa"/>
            <w:vAlign w:val="center"/>
            <w:tcPrChange w:id="16796" w:author="Στάθης Καπ" w:date="2023-03-09T07:09:00Z">
              <w:tcPr>
                <w:tcW w:w="454" w:type="dxa"/>
                <w:gridSpan w:val="2"/>
                <w:tcBorders>
                  <w:bottom w:val="single" w:sz="4" w:space="0" w:color="auto"/>
                </w:tcBorders>
                <w:vAlign w:val="center"/>
              </w:tcPr>
            </w:tcPrChange>
          </w:tcPr>
          <w:p w14:paraId="48DC76E6" w14:textId="63B4A13B" w:rsidR="00494D04" w:rsidRPr="007E0F91" w:rsidRDefault="00494D04" w:rsidP="00494D04">
            <w:pPr>
              <w:jc w:val="center"/>
              <w:rPr>
                <w:ins w:id="16797" w:author="Στάθης Καπ" w:date="2023-03-09T06:09:00Z"/>
                <w:sz w:val="16"/>
                <w:szCs w:val="16"/>
              </w:rPr>
            </w:pPr>
            <w:ins w:id="16798" w:author="Στάθης Καπ" w:date="2023-03-09T07:09:00Z">
              <w:r>
                <w:rPr>
                  <w:rFonts w:ascii="Calibri" w:hAnsi="Calibri" w:cs="Calibri"/>
                  <w:color w:val="000000"/>
                  <w:sz w:val="16"/>
                  <w:szCs w:val="16"/>
                </w:rPr>
                <w:t>23.35</w:t>
              </w:r>
            </w:ins>
          </w:p>
        </w:tc>
        <w:tc>
          <w:tcPr>
            <w:tcW w:w="454" w:type="dxa"/>
            <w:vAlign w:val="center"/>
            <w:tcPrChange w:id="16799" w:author="Στάθης Καπ" w:date="2023-03-09T07:09:00Z">
              <w:tcPr>
                <w:tcW w:w="454" w:type="dxa"/>
                <w:gridSpan w:val="2"/>
                <w:tcBorders>
                  <w:bottom w:val="single" w:sz="4" w:space="0" w:color="auto"/>
                </w:tcBorders>
                <w:vAlign w:val="bottom"/>
              </w:tcPr>
            </w:tcPrChange>
          </w:tcPr>
          <w:p w14:paraId="4CCA407A" w14:textId="6DD11AE2" w:rsidR="00494D04" w:rsidRPr="007E0F91" w:rsidRDefault="00494D04" w:rsidP="00494D04">
            <w:pPr>
              <w:jc w:val="center"/>
              <w:rPr>
                <w:ins w:id="16800" w:author="Στάθης Καπ" w:date="2023-03-09T06:09:00Z"/>
                <w:sz w:val="16"/>
                <w:szCs w:val="16"/>
              </w:rPr>
            </w:pPr>
            <w:ins w:id="16801"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6802" w:author="Στάθης Καπ" w:date="2023-03-09T07:09:00Z">
              <w:tcPr>
                <w:tcW w:w="461" w:type="dxa"/>
                <w:gridSpan w:val="2"/>
                <w:tcBorders>
                  <w:bottom w:val="single" w:sz="4" w:space="0" w:color="auto"/>
                  <w:right w:val="single" w:sz="4" w:space="0" w:color="auto"/>
                </w:tcBorders>
                <w:vAlign w:val="center"/>
              </w:tcPr>
            </w:tcPrChange>
          </w:tcPr>
          <w:p w14:paraId="061869E1" w14:textId="0A013D33" w:rsidR="00494D04" w:rsidRPr="007E0F91" w:rsidRDefault="00494D04" w:rsidP="00494D04">
            <w:pPr>
              <w:jc w:val="center"/>
              <w:rPr>
                <w:ins w:id="16803" w:author="Στάθης Καπ" w:date="2023-03-09T06:09:00Z"/>
                <w:sz w:val="16"/>
                <w:szCs w:val="16"/>
              </w:rPr>
            </w:pPr>
            <w:ins w:id="16804" w:author="Στάθης Καπ" w:date="2023-03-09T07:09:00Z">
              <w:r>
                <w:rPr>
                  <w:rFonts w:ascii="Calibri" w:hAnsi="Calibri" w:cs="Calibri"/>
                  <w:color w:val="000000"/>
                  <w:sz w:val="16"/>
                  <w:szCs w:val="16"/>
                </w:rPr>
                <w:t>4.74</w:t>
              </w:r>
            </w:ins>
          </w:p>
        </w:tc>
      </w:tr>
      <w:tr w:rsidR="00494D04" w14:paraId="2570E79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0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06" w:author="Στάθης Καπ" w:date="2023-03-09T06:09:00Z"/>
          <w:trPrChange w:id="1680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0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03BA26C" w14:textId="1D70C3E6" w:rsidR="00494D04" w:rsidRPr="007E0F91" w:rsidRDefault="00494D04" w:rsidP="00494D04">
            <w:pPr>
              <w:jc w:val="center"/>
              <w:rPr>
                <w:ins w:id="16809" w:author="Στάθης Καπ" w:date="2023-03-09T06:09:00Z"/>
                <w:sz w:val="16"/>
                <w:szCs w:val="16"/>
              </w:rPr>
            </w:pPr>
            <w:ins w:id="16810" w:author="Στάθης Καπ" w:date="2023-03-09T06:09:00Z">
              <w:r w:rsidRPr="009861B1">
                <w:rPr>
                  <w:rFonts w:ascii="Calibri" w:hAnsi="Calibri" w:cs="Calibri"/>
                  <w:color w:val="000000"/>
                  <w:sz w:val="16"/>
                  <w:szCs w:val="16"/>
                </w:rPr>
                <w:t>rc108</w:t>
              </w:r>
            </w:ins>
          </w:p>
        </w:tc>
        <w:tc>
          <w:tcPr>
            <w:tcW w:w="565" w:type="dxa"/>
            <w:tcBorders>
              <w:left w:val="single" w:sz="4" w:space="0" w:color="auto"/>
            </w:tcBorders>
            <w:vAlign w:val="center"/>
            <w:tcPrChange w:id="16811" w:author="Στάθης Καπ" w:date="2023-03-09T07:09:00Z">
              <w:tcPr>
                <w:tcW w:w="565" w:type="dxa"/>
                <w:gridSpan w:val="2"/>
                <w:tcBorders>
                  <w:left w:val="single" w:sz="4" w:space="0" w:color="auto"/>
                  <w:bottom w:val="single" w:sz="4" w:space="0" w:color="auto"/>
                </w:tcBorders>
              </w:tcPr>
            </w:tcPrChange>
          </w:tcPr>
          <w:p w14:paraId="0AD2B6DF" w14:textId="4134B5FF" w:rsidR="00494D04" w:rsidRPr="007E0F91" w:rsidRDefault="00494D04" w:rsidP="00494D04">
            <w:pPr>
              <w:jc w:val="center"/>
              <w:rPr>
                <w:ins w:id="16812" w:author="Στάθης Καπ" w:date="2023-03-09T06:09:00Z"/>
                <w:sz w:val="16"/>
                <w:szCs w:val="16"/>
              </w:rPr>
            </w:pPr>
            <w:ins w:id="16813"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6814" w:author="Στάθης Καπ" w:date="2023-03-09T07:09:00Z">
              <w:tcPr>
                <w:tcW w:w="679" w:type="dxa"/>
                <w:gridSpan w:val="2"/>
                <w:tcBorders>
                  <w:bottom w:val="single" w:sz="4" w:space="0" w:color="auto"/>
                  <w:right w:val="single" w:sz="4" w:space="0" w:color="auto"/>
                </w:tcBorders>
              </w:tcPr>
            </w:tcPrChange>
          </w:tcPr>
          <w:p w14:paraId="50BE2DE1" w14:textId="39457907" w:rsidR="00494D04" w:rsidRPr="007E0F91" w:rsidRDefault="00494D04" w:rsidP="00494D04">
            <w:pPr>
              <w:jc w:val="center"/>
              <w:rPr>
                <w:ins w:id="16815" w:author="Στάθης Καπ" w:date="2023-03-09T06:09:00Z"/>
                <w:sz w:val="16"/>
                <w:szCs w:val="16"/>
              </w:rPr>
            </w:pPr>
            <w:ins w:id="16816"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6817" w:author="Στάθης Καπ" w:date="2023-03-09T07:09:00Z">
              <w:tcPr>
                <w:tcW w:w="453" w:type="dxa"/>
                <w:gridSpan w:val="2"/>
                <w:tcBorders>
                  <w:left w:val="single" w:sz="4" w:space="0" w:color="auto"/>
                  <w:bottom w:val="single" w:sz="4" w:space="0" w:color="auto"/>
                </w:tcBorders>
                <w:vAlign w:val="bottom"/>
              </w:tcPr>
            </w:tcPrChange>
          </w:tcPr>
          <w:p w14:paraId="2AF2E0AE" w14:textId="04A678E3" w:rsidR="00494D04" w:rsidRPr="007E0F91" w:rsidRDefault="00494D04" w:rsidP="00494D04">
            <w:pPr>
              <w:jc w:val="center"/>
              <w:rPr>
                <w:ins w:id="16818" w:author="Στάθης Καπ" w:date="2023-03-09T06:09:00Z"/>
                <w:sz w:val="16"/>
                <w:szCs w:val="16"/>
              </w:rPr>
            </w:pPr>
            <w:ins w:id="16819" w:author="Στάθης Καπ" w:date="2023-03-09T07:09:00Z">
              <w:r>
                <w:rPr>
                  <w:rFonts w:ascii="Calibri" w:hAnsi="Calibri" w:cs="Calibri"/>
                  <w:color w:val="000000"/>
                  <w:sz w:val="16"/>
                  <w:szCs w:val="16"/>
                </w:rPr>
                <w:t>278</w:t>
              </w:r>
            </w:ins>
          </w:p>
        </w:tc>
        <w:tc>
          <w:tcPr>
            <w:tcW w:w="708" w:type="dxa"/>
            <w:vAlign w:val="center"/>
            <w:tcPrChange w:id="16820" w:author="Στάθης Καπ" w:date="2023-03-09T07:09:00Z">
              <w:tcPr>
                <w:tcW w:w="708" w:type="dxa"/>
                <w:gridSpan w:val="2"/>
                <w:tcBorders>
                  <w:bottom w:val="single" w:sz="4" w:space="0" w:color="auto"/>
                </w:tcBorders>
                <w:vAlign w:val="center"/>
              </w:tcPr>
            </w:tcPrChange>
          </w:tcPr>
          <w:p w14:paraId="42A2367F" w14:textId="7E01B4D8" w:rsidR="00494D04" w:rsidRPr="007E0F91" w:rsidRDefault="00494D04" w:rsidP="00494D04">
            <w:pPr>
              <w:jc w:val="center"/>
              <w:rPr>
                <w:ins w:id="16821" w:author="Στάθης Καπ" w:date="2023-03-09T06:09:00Z"/>
                <w:sz w:val="16"/>
                <w:szCs w:val="16"/>
              </w:rPr>
            </w:pPr>
            <w:ins w:id="16822" w:author="Στάθης Καπ" w:date="2023-03-09T07:09:00Z">
              <w:r>
                <w:rPr>
                  <w:rFonts w:ascii="Calibri" w:hAnsi="Calibri" w:cs="Calibri"/>
                  <w:color w:val="000000"/>
                  <w:sz w:val="16"/>
                  <w:szCs w:val="16"/>
                </w:rPr>
                <w:t>6.71</w:t>
              </w:r>
            </w:ins>
          </w:p>
        </w:tc>
        <w:tc>
          <w:tcPr>
            <w:tcW w:w="652" w:type="dxa"/>
            <w:tcBorders>
              <w:right w:val="single" w:sz="4" w:space="0" w:color="auto"/>
            </w:tcBorders>
            <w:vAlign w:val="center"/>
            <w:tcPrChange w:id="16823" w:author="Στάθης Καπ" w:date="2023-03-09T07:09:00Z">
              <w:tcPr>
                <w:tcW w:w="652" w:type="dxa"/>
                <w:gridSpan w:val="2"/>
                <w:tcBorders>
                  <w:bottom w:val="single" w:sz="4" w:space="0" w:color="auto"/>
                  <w:right w:val="single" w:sz="4" w:space="0" w:color="auto"/>
                </w:tcBorders>
                <w:vAlign w:val="bottom"/>
              </w:tcPr>
            </w:tcPrChange>
          </w:tcPr>
          <w:p w14:paraId="64118452" w14:textId="30B101B9" w:rsidR="00494D04" w:rsidRPr="007E0F91" w:rsidRDefault="00494D04" w:rsidP="00494D04">
            <w:pPr>
              <w:jc w:val="center"/>
              <w:rPr>
                <w:ins w:id="16824" w:author="Στάθης Καπ" w:date="2023-03-09T06:09:00Z"/>
                <w:sz w:val="16"/>
                <w:szCs w:val="16"/>
              </w:rPr>
            </w:pPr>
            <w:ins w:id="16825" w:author="Στάθης Καπ" w:date="2023-03-09T07:09:00Z">
              <w:r>
                <w:rPr>
                  <w:rFonts w:ascii="Calibri" w:hAnsi="Calibri" w:cs="Calibri"/>
                  <w:color w:val="000000"/>
                  <w:sz w:val="16"/>
                  <w:szCs w:val="16"/>
                </w:rPr>
                <w:t>0.194</w:t>
              </w:r>
            </w:ins>
          </w:p>
        </w:tc>
        <w:tc>
          <w:tcPr>
            <w:tcW w:w="453" w:type="dxa"/>
            <w:tcBorders>
              <w:left w:val="single" w:sz="4" w:space="0" w:color="auto"/>
            </w:tcBorders>
            <w:vAlign w:val="center"/>
            <w:tcPrChange w:id="16826" w:author="Στάθης Καπ" w:date="2023-03-09T07:09:00Z">
              <w:tcPr>
                <w:tcW w:w="453" w:type="dxa"/>
                <w:gridSpan w:val="2"/>
                <w:tcBorders>
                  <w:left w:val="single" w:sz="4" w:space="0" w:color="auto"/>
                  <w:bottom w:val="single" w:sz="4" w:space="0" w:color="auto"/>
                </w:tcBorders>
                <w:vAlign w:val="bottom"/>
              </w:tcPr>
            </w:tcPrChange>
          </w:tcPr>
          <w:p w14:paraId="0F0E23FF" w14:textId="265D6DA5" w:rsidR="00494D04" w:rsidRPr="007E0F91" w:rsidRDefault="00494D04" w:rsidP="00494D04">
            <w:pPr>
              <w:jc w:val="center"/>
              <w:rPr>
                <w:ins w:id="16827" w:author="Στάθης Καπ" w:date="2023-03-09T06:09:00Z"/>
                <w:sz w:val="16"/>
                <w:szCs w:val="16"/>
              </w:rPr>
            </w:pPr>
            <w:ins w:id="16828" w:author="Στάθης Καπ" w:date="2023-03-09T07:09:00Z">
              <w:r>
                <w:rPr>
                  <w:rFonts w:ascii="Calibri" w:hAnsi="Calibri" w:cs="Calibri"/>
                  <w:color w:val="000000"/>
                  <w:sz w:val="16"/>
                  <w:szCs w:val="16"/>
                </w:rPr>
                <w:t>256</w:t>
              </w:r>
            </w:ins>
          </w:p>
        </w:tc>
        <w:tc>
          <w:tcPr>
            <w:tcW w:w="454" w:type="dxa"/>
            <w:vAlign w:val="center"/>
            <w:tcPrChange w:id="16829" w:author="Στάθης Καπ" w:date="2023-03-09T07:09:00Z">
              <w:tcPr>
                <w:tcW w:w="454" w:type="dxa"/>
                <w:gridSpan w:val="2"/>
                <w:tcBorders>
                  <w:bottom w:val="single" w:sz="4" w:space="0" w:color="auto"/>
                </w:tcBorders>
                <w:vAlign w:val="center"/>
              </w:tcPr>
            </w:tcPrChange>
          </w:tcPr>
          <w:p w14:paraId="2C8797D3" w14:textId="758B3C71" w:rsidR="00494D04" w:rsidRPr="007E0F91" w:rsidRDefault="00494D04" w:rsidP="00494D04">
            <w:pPr>
              <w:jc w:val="center"/>
              <w:rPr>
                <w:ins w:id="16830" w:author="Στάθης Καπ" w:date="2023-03-09T06:09:00Z"/>
                <w:sz w:val="16"/>
                <w:szCs w:val="16"/>
              </w:rPr>
            </w:pPr>
            <w:ins w:id="16831" w:author="Στάθης Καπ" w:date="2023-03-09T07:09:00Z">
              <w:r>
                <w:rPr>
                  <w:rFonts w:ascii="Calibri" w:hAnsi="Calibri" w:cs="Calibri"/>
                  <w:color w:val="000000"/>
                  <w:sz w:val="16"/>
                  <w:szCs w:val="16"/>
                </w:rPr>
                <w:t>7.91</w:t>
              </w:r>
            </w:ins>
          </w:p>
        </w:tc>
        <w:tc>
          <w:tcPr>
            <w:tcW w:w="454" w:type="dxa"/>
            <w:vAlign w:val="center"/>
            <w:tcPrChange w:id="16832" w:author="Στάθης Καπ" w:date="2023-03-09T07:09:00Z">
              <w:tcPr>
                <w:tcW w:w="454" w:type="dxa"/>
                <w:gridSpan w:val="2"/>
                <w:tcBorders>
                  <w:bottom w:val="single" w:sz="4" w:space="0" w:color="auto"/>
                </w:tcBorders>
                <w:vAlign w:val="bottom"/>
              </w:tcPr>
            </w:tcPrChange>
          </w:tcPr>
          <w:p w14:paraId="68D8373E" w14:textId="3C5CC8FC" w:rsidR="00494D04" w:rsidRPr="007E0F91" w:rsidRDefault="00494D04" w:rsidP="00494D04">
            <w:pPr>
              <w:jc w:val="center"/>
              <w:rPr>
                <w:ins w:id="16833" w:author="Στάθης Καπ" w:date="2023-03-09T06:09:00Z"/>
                <w:sz w:val="16"/>
                <w:szCs w:val="16"/>
              </w:rPr>
            </w:pPr>
            <w:ins w:id="16834" w:author="Στάθης Καπ" w:date="2023-03-09T07:09:00Z">
              <w:r>
                <w:rPr>
                  <w:rFonts w:ascii="Calibri" w:hAnsi="Calibri" w:cs="Calibri"/>
                  <w:color w:val="000000"/>
                  <w:sz w:val="16"/>
                  <w:szCs w:val="16"/>
                </w:rPr>
                <w:t>0.193</w:t>
              </w:r>
            </w:ins>
          </w:p>
        </w:tc>
        <w:tc>
          <w:tcPr>
            <w:tcW w:w="457" w:type="dxa"/>
            <w:tcBorders>
              <w:right w:val="single" w:sz="4" w:space="0" w:color="auto"/>
            </w:tcBorders>
            <w:vAlign w:val="center"/>
            <w:tcPrChange w:id="16835" w:author="Στάθης Καπ" w:date="2023-03-09T07:09:00Z">
              <w:tcPr>
                <w:tcW w:w="457" w:type="dxa"/>
                <w:gridSpan w:val="2"/>
                <w:tcBorders>
                  <w:bottom w:val="single" w:sz="4" w:space="0" w:color="auto"/>
                  <w:right w:val="single" w:sz="4" w:space="0" w:color="auto"/>
                </w:tcBorders>
                <w:vAlign w:val="center"/>
              </w:tcPr>
            </w:tcPrChange>
          </w:tcPr>
          <w:p w14:paraId="49CC2B33" w14:textId="4E9739B2" w:rsidR="00494D04" w:rsidRPr="007E0F91" w:rsidRDefault="00494D04" w:rsidP="00494D04">
            <w:pPr>
              <w:jc w:val="center"/>
              <w:rPr>
                <w:ins w:id="16836" w:author="Στάθης Καπ" w:date="2023-03-09T06:09:00Z"/>
                <w:sz w:val="16"/>
                <w:szCs w:val="16"/>
              </w:rPr>
            </w:pPr>
            <w:ins w:id="16837"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6838" w:author="Στάθης Καπ" w:date="2023-03-09T07:09:00Z">
              <w:tcPr>
                <w:tcW w:w="453" w:type="dxa"/>
                <w:gridSpan w:val="2"/>
                <w:tcBorders>
                  <w:left w:val="single" w:sz="4" w:space="0" w:color="auto"/>
                  <w:bottom w:val="single" w:sz="4" w:space="0" w:color="auto"/>
                </w:tcBorders>
                <w:vAlign w:val="bottom"/>
              </w:tcPr>
            </w:tcPrChange>
          </w:tcPr>
          <w:p w14:paraId="38A23006" w14:textId="39C897A9" w:rsidR="00494D04" w:rsidRPr="007E0F91" w:rsidRDefault="00494D04" w:rsidP="00494D04">
            <w:pPr>
              <w:jc w:val="center"/>
              <w:rPr>
                <w:ins w:id="16839" w:author="Στάθης Καπ" w:date="2023-03-09T06:09:00Z"/>
                <w:sz w:val="16"/>
                <w:szCs w:val="16"/>
              </w:rPr>
            </w:pPr>
            <w:ins w:id="16840" w:author="Στάθης Καπ" w:date="2023-03-09T07:09:00Z">
              <w:r>
                <w:rPr>
                  <w:rFonts w:ascii="Calibri" w:hAnsi="Calibri" w:cs="Calibri"/>
                  <w:color w:val="000000"/>
                  <w:sz w:val="16"/>
                  <w:szCs w:val="16"/>
                </w:rPr>
                <w:t>223</w:t>
              </w:r>
            </w:ins>
          </w:p>
        </w:tc>
        <w:tc>
          <w:tcPr>
            <w:tcW w:w="454" w:type="dxa"/>
            <w:vAlign w:val="center"/>
            <w:tcPrChange w:id="16841" w:author="Στάθης Καπ" w:date="2023-03-09T07:09:00Z">
              <w:tcPr>
                <w:tcW w:w="454" w:type="dxa"/>
                <w:gridSpan w:val="2"/>
                <w:tcBorders>
                  <w:bottom w:val="single" w:sz="4" w:space="0" w:color="auto"/>
                </w:tcBorders>
                <w:vAlign w:val="center"/>
              </w:tcPr>
            </w:tcPrChange>
          </w:tcPr>
          <w:p w14:paraId="4119309E" w14:textId="429B8BF5" w:rsidR="00494D04" w:rsidRPr="007E0F91" w:rsidRDefault="00494D04" w:rsidP="00494D04">
            <w:pPr>
              <w:jc w:val="center"/>
              <w:rPr>
                <w:ins w:id="16842" w:author="Στάθης Καπ" w:date="2023-03-09T06:09:00Z"/>
                <w:sz w:val="16"/>
                <w:szCs w:val="16"/>
              </w:rPr>
            </w:pPr>
            <w:ins w:id="16843" w:author="Στάθης Καπ" w:date="2023-03-09T07:09:00Z">
              <w:r>
                <w:rPr>
                  <w:rFonts w:ascii="Calibri" w:hAnsi="Calibri" w:cs="Calibri"/>
                  <w:color w:val="000000"/>
                  <w:sz w:val="16"/>
                  <w:szCs w:val="16"/>
                </w:rPr>
                <w:t>19.78</w:t>
              </w:r>
            </w:ins>
          </w:p>
        </w:tc>
        <w:tc>
          <w:tcPr>
            <w:tcW w:w="454" w:type="dxa"/>
            <w:vAlign w:val="center"/>
            <w:tcPrChange w:id="16844" w:author="Στάθης Καπ" w:date="2023-03-09T07:09:00Z">
              <w:tcPr>
                <w:tcW w:w="454" w:type="dxa"/>
                <w:gridSpan w:val="2"/>
                <w:tcBorders>
                  <w:bottom w:val="single" w:sz="4" w:space="0" w:color="auto"/>
                </w:tcBorders>
                <w:vAlign w:val="bottom"/>
              </w:tcPr>
            </w:tcPrChange>
          </w:tcPr>
          <w:p w14:paraId="7E6B0073" w14:textId="30C326D2" w:rsidR="00494D04" w:rsidRPr="007E0F91" w:rsidRDefault="00494D04" w:rsidP="00494D04">
            <w:pPr>
              <w:jc w:val="center"/>
              <w:rPr>
                <w:ins w:id="16845" w:author="Στάθης Καπ" w:date="2023-03-09T06:09:00Z"/>
                <w:sz w:val="16"/>
                <w:szCs w:val="16"/>
              </w:rPr>
            </w:pPr>
            <w:ins w:id="16846" w:author="Στάθης Καπ" w:date="2023-03-09T07:09:00Z">
              <w:r>
                <w:rPr>
                  <w:rFonts w:ascii="Calibri" w:hAnsi="Calibri" w:cs="Calibri"/>
                  <w:color w:val="000000"/>
                  <w:sz w:val="16"/>
                  <w:szCs w:val="16"/>
                </w:rPr>
                <w:t>0.31</w:t>
              </w:r>
            </w:ins>
          </w:p>
        </w:tc>
        <w:tc>
          <w:tcPr>
            <w:tcW w:w="454" w:type="dxa"/>
            <w:tcBorders>
              <w:right w:val="single" w:sz="4" w:space="0" w:color="auto"/>
            </w:tcBorders>
            <w:vAlign w:val="center"/>
            <w:tcPrChange w:id="16847" w:author="Στάθης Καπ" w:date="2023-03-09T07:09:00Z">
              <w:tcPr>
                <w:tcW w:w="454" w:type="dxa"/>
                <w:gridSpan w:val="2"/>
                <w:tcBorders>
                  <w:bottom w:val="single" w:sz="4" w:space="0" w:color="auto"/>
                  <w:right w:val="single" w:sz="4" w:space="0" w:color="auto"/>
                </w:tcBorders>
                <w:vAlign w:val="center"/>
              </w:tcPr>
            </w:tcPrChange>
          </w:tcPr>
          <w:p w14:paraId="69FD40EC" w14:textId="49B50B86" w:rsidR="00494D04" w:rsidRPr="007E0F91" w:rsidRDefault="00494D04" w:rsidP="00494D04">
            <w:pPr>
              <w:jc w:val="center"/>
              <w:rPr>
                <w:ins w:id="16848" w:author="Στάθης Καπ" w:date="2023-03-09T06:09:00Z"/>
                <w:sz w:val="16"/>
                <w:szCs w:val="16"/>
              </w:rPr>
            </w:pPr>
            <w:ins w:id="16849" w:author="Στάθης Καπ" w:date="2023-03-09T07:09:00Z">
              <w:r>
                <w:rPr>
                  <w:rFonts w:ascii="Calibri" w:hAnsi="Calibri" w:cs="Calibri"/>
                  <w:color w:val="000000"/>
                  <w:sz w:val="16"/>
                  <w:szCs w:val="16"/>
                </w:rPr>
                <w:t>-59.79</w:t>
              </w:r>
            </w:ins>
          </w:p>
        </w:tc>
        <w:tc>
          <w:tcPr>
            <w:tcW w:w="453" w:type="dxa"/>
            <w:tcBorders>
              <w:left w:val="single" w:sz="4" w:space="0" w:color="auto"/>
            </w:tcBorders>
            <w:vAlign w:val="center"/>
            <w:tcPrChange w:id="16850" w:author="Στάθης Καπ" w:date="2023-03-09T07:09:00Z">
              <w:tcPr>
                <w:tcW w:w="453" w:type="dxa"/>
                <w:gridSpan w:val="2"/>
                <w:tcBorders>
                  <w:left w:val="single" w:sz="4" w:space="0" w:color="auto"/>
                  <w:bottom w:val="single" w:sz="4" w:space="0" w:color="auto"/>
                </w:tcBorders>
                <w:vAlign w:val="bottom"/>
              </w:tcPr>
            </w:tcPrChange>
          </w:tcPr>
          <w:p w14:paraId="33B09565" w14:textId="15BE63DB" w:rsidR="00494D04" w:rsidRPr="007E0F91" w:rsidRDefault="00494D04" w:rsidP="00494D04">
            <w:pPr>
              <w:jc w:val="center"/>
              <w:rPr>
                <w:ins w:id="16851" w:author="Στάθης Καπ" w:date="2023-03-09T06:09:00Z"/>
                <w:sz w:val="16"/>
                <w:szCs w:val="16"/>
              </w:rPr>
            </w:pPr>
            <w:ins w:id="16852" w:author="Στάθης Καπ" w:date="2023-03-09T07:09:00Z">
              <w:r>
                <w:rPr>
                  <w:rFonts w:ascii="Calibri" w:hAnsi="Calibri" w:cs="Calibri"/>
                  <w:color w:val="000000"/>
                  <w:sz w:val="16"/>
                  <w:szCs w:val="16"/>
                </w:rPr>
                <w:t>211</w:t>
              </w:r>
            </w:ins>
          </w:p>
        </w:tc>
        <w:tc>
          <w:tcPr>
            <w:tcW w:w="454" w:type="dxa"/>
            <w:vAlign w:val="center"/>
            <w:tcPrChange w:id="16853" w:author="Στάθης Καπ" w:date="2023-03-09T07:09:00Z">
              <w:tcPr>
                <w:tcW w:w="454" w:type="dxa"/>
                <w:gridSpan w:val="2"/>
                <w:tcBorders>
                  <w:bottom w:val="single" w:sz="4" w:space="0" w:color="auto"/>
                </w:tcBorders>
                <w:vAlign w:val="center"/>
              </w:tcPr>
            </w:tcPrChange>
          </w:tcPr>
          <w:p w14:paraId="1860209B" w14:textId="3AF9762B" w:rsidR="00494D04" w:rsidRPr="007E0F91" w:rsidRDefault="00494D04" w:rsidP="00494D04">
            <w:pPr>
              <w:jc w:val="center"/>
              <w:rPr>
                <w:ins w:id="16854" w:author="Στάθης Καπ" w:date="2023-03-09T06:09:00Z"/>
                <w:sz w:val="16"/>
                <w:szCs w:val="16"/>
              </w:rPr>
            </w:pPr>
            <w:ins w:id="16855" w:author="Στάθης Καπ" w:date="2023-03-09T07:09:00Z">
              <w:r>
                <w:rPr>
                  <w:rFonts w:ascii="Calibri" w:hAnsi="Calibri" w:cs="Calibri"/>
                  <w:color w:val="000000"/>
                  <w:sz w:val="16"/>
                  <w:szCs w:val="16"/>
                </w:rPr>
                <w:t>24.1</w:t>
              </w:r>
            </w:ins>
          </w:p>
        </w:tc>
        <w:tc>
          <w:tcPr>
            <w:tcW w:w="454" w:type="dxa"/>
            <w:vAlign w:val="center"/>
            <w:tcPrChange w:id="16856" w:author="Στάθης Καπ" w:date="2023-03-09T07:09:00Z">
              <w:tcPr>
                <w:tcW w:w="454" w:type="dxa"/>
                <w:gridSpan w:val="2"/>
                <w:tcBorders>
                  <w:bottom w:val="single" w:sz="4" w:space="0" w:color="auto"/>
                </w:tcBorders>
                <w:vAlign w:val="bottom"/>
              </w:tcPr>
            </w:tcPrChange>
          </w:tcPr>
          <w:p w14:paraId="3ACF96C7" w14:textId="4E7890FE" w:rsidR="00494D04" w:rsidRPr="007E0F91" w:rsidRDefault="00494D04" w:rsidP="00494D04">
            <w:pPr>
              <w:jc w:val="center"/>
              <w:rPr>
                <w:ins w:id="16857" w:author="Στάθης Καπ" w:date="2023-03-09T06:09:00Z"/>
                <w:sz w:val="16"/>
                <w:szCs w:val="16"/>
              </w:rPr>
            </w:pPr>
            <w:ins w:id="16858" w:author="Στάθης Καπ" w:date="2023-03-09T07:09:00Z">
              <w:r>
                <w:rPr>
                  <w:rFonts w:ascii="Calibri" w:hAnsi="Calibri" w:cs="Calibri"/>
                  <w:color w:val="000000"/>
                  <w:sz w:val="16"/>
                  <w:szCs w:val="16"/>
                </w:rPr>
                <w:t>0.187</w:t>
              </w:r>
            </w:ins>
          </w:p>
        </w:tc>
        <w:tc>
          <w:tcPr>
            <w:tcW w:w="461" w:type="dxa"/>
            <w:tcBorders>
              <w:right w:val="single" w:sz="4" w:space="0" w:color="auto"/>
            </w:tcBorders>
            <w:vAlign w:val="center"/>
            <w:tcPrChange w:id="16859" w:author="Στάθης Καπ" w:date="2023-03-09T07:09:00Z">
              <w:tcPr>
                <w:tcW w:w="461" w:type="dxa"/>
                <w:gridSpan w:val="2"/>
                <w:tcBorders>
                  <w:bottom w:val="single" w:sz="4" w:space="0" w:color="auto"/>
                  <w:right w:val="single" w:sz="4" w:space="0" w:color="auto"/>
                </w:tcBorders>
                <w:vAlign w:val="center"/>
              </w:tcPr>
            </w:tcPrChange>
          </w:tcPr>
          <w:p w14:paraId="48D81A2C" w14:textId="025F3D43" w:rsidR="00494D04" w:rsidRPr="007E0F91" w:rsidRDefault="00494D04" w:rsidP="00494D04">
            <w:pPr>
              <w:jc w:val="center"/>
              <w:rPr>
                <w:ins w:id="16860" w:author="Στάθης Καπ" w:date="2023-03-09T06:09:00Z"/>
                <w:sz w:val="16"/>
                <w:szCs w:val="16"/>
              </w:rPr>
            </w:pPr>
            <w:ins w:id="16861" w:author="Στάθης Καπ" w:date="2023-03-09T07:09:00Z">
              <w:r>
                <w:rPr>
                  <w:rFonts w:ascii="Calibri" w:hAnsi="Calibri" w:cs="Calibri"/>
                  <w:color w:val="000000"/>
                  <w:sz w:val="16"/>
                  <w:szCs w:val="16"/>
                </w:rPr>
                <w:t>3.61</w:t>
              </w:r>
            </w:ins>
          </w:p>
        </w:tc>
      </w:tr>
      <w:tr w:rsidR="00494D04" w14:paraId="60D8B36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6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63" w:author="Στάθης Καπ" w:date="2023-03-09T06:09:00Z"/>
          <w:trPrChange w:id="1686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6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20015204" w14:textId="0A17FDD7" w:rsidR="00494D04" w:rsidRPr="007E0F91" w:rsidRDefault="00494D04" w:rsidP="00494D04">
            <w:pPr>
              <w:jc w:val="center"/>
              <w:rPr>
                <w:ins w:id="16866" w:author="Στάθης Καπ" w:date="2023-03-09T06:09:00Z"/>
                <w:sz w:val="16"/>
                <w:szCs w:val="16"/>
              </w:rPr>
            </w:pPr>
            <w:ins w:id="16867" w:author="Στάθης Καπ" w:date="2023-03-09T06:09:00Z">
              <w:r w:rsidRPr="009861B1">
                <w:rPr>
                  <w:rFonts w:ascii="Calibri" w:hAnsi="Calibri" w:cs="Calibri"/>
                  <w:color w:val="000000"/>
                  <w:sz w:val="16"/>
                  <w:szCs w:val="16"/>
                </w:rPr>
                <w:t>rc201</w:t>
              </w:r>
            </w:ins>
          </w:p>
        </w:tc>
        <w:tc>
          <w:tcPr>
            <w:tcW w:w="565" w:type="dxa"/>
            <w:tcBorders>
              <w:left w:val="single" w:sz="4" w:space="0" w:color="auto"/>
            </w:tcBorders>
            <w:vAlign w:val="center"/>
            <w:tcPrChange w:id="16868" w:author="Στάθης Καπ" w:date="2023-03-09T07:09:00Z">
              <w:tcPr>
                <w:tcW w:w="565" w:type="dxa"/>
                <w:gridSpan w:val="2"/>
                <w:tcBorders>
                  <w:left w:val="single" w:sz="4" w:space="0" w:color="auto"/>
                  <w:bottom w:val="single" w:sz="4" w:space="0" w:color="auto"/>
                </w:tcBorders>
              </w:tcPr>
            </w:tcPrChange>
          </w:tcPr>
          <w:p w14:paraId="6DB42C81" w14:textId="04B0F60F" w:rsidR="00494D04" w:rsidRPr="007E0F91" w:rsidRDefault="00494D04" w:rsidP="00494D04">
            <w:pPr>
              <w:jc w:val="center"/>
              <w:rPr>
                <w:ins w:id="16869" w:author="Στάθης Καπ" w:date="2023-03-09T06:09:00Z"/>
                <w:sz w:val="16"/>
                <w:szCs w:val="16"/>
              </w:rPr>
            </w:pPr>
            <w:ins w:id="16870" w:author="Στάθης Καπ" w:date="2023-03-09T07:09:00Z">
              <w:r>
                <w:rPr>
                  <w:rFonts w:ascii="Calibri" w:hAnsi="Calibri" w:cs="Calibri"/>
                  <w:color w:val="000000"/>
                  <w:sz w:val="16"/>
                  <w:szCs w:val="16"/>
                </w:rPr>
                <w:t>795</w:t>
              </w:r>
            </w:ins>
          </w:p>
        </w:tc>
        <w:tc>
          <w:tcPr>
            <w:tcW w:w="679" w:type="dxa"/>
            <w:tcBorders>
              <w:right w:val="single" w:sz="4" w:space="0" w:color="auto"/>
            </w:tcBorders>
            <w:vAlign w:val="center"/>
            <w:tcPrChange w:id="16871" w:author="Στάθης Καπ" w:date="2023-03-09T07:09:00Z">
              <w:tcPr>
                <w:tcW w:w="679" w:type="dxa"/>
                <w:gridSpan w:val="2"/>
                <w:tcBorders>
                  <w:bottom w:val="single" w:sz="4" w:space="0" w:color="auto"/>
                  <w:right w:val="single" w:sz="4" w:space="0" w:color="auto"/>
                </w:tcBorders>
              </w:tcPr>
            </w:tcPrChange>
          </w:tcPr>
          <w:p w14:paraId="341C54E3" w14:textId="046A392C" w:rsidR="00494D04" w:rsidRPr="007E0F91" w:rsidRDefault="00494D04" w:rsidP="00494D04">
            <w:pPr>
              <w:jc w:val="center"/>
              <w:rPr>
                <w:ins w:id="16872" w:author="Στάθης Καπ" w:date="2023-03-09T06:09:00Z"/>
                <w:sz w:val="16"/>
                <w:szCs w:val="16"/>
              </w:rPr>
            </w:pPr>
            <w:ins w:id="16873" w:author="Στάθης Καπ" w:date="2023-03-09T07:09:00Z">
              <w:r>
                <w:rPr>
                  <w:rFonts w:ascii="Calibri" w:hAnsi="Calibri" w:cs="Calibri"/>
                  <w:color w:val="000000"/>
                  <w:sz w:val="16"/>
                  <w:szCs w:val="16"/>
                </w:rPr>
                <w:t>780</w:t>
              </w:r>
            </w:ins>
          </w:p>
        </w:tc>
        <w:tc>
          <w:tcPr>
            <w:tcW w:w="453" w:type="dxa"/>
            <w:tcBorders>
              <w:left w:val="single" w:sz="4" w:space="0" w:color="auto"/>
            </w:tcBorders>
            <w:vAlign w:val="center"/>
            <w:tcPrChange w:id="16874" w:author="Στάθης Καπ" w:date="2023-03-09T07:09:00Z">
              <w:tcPr>
                <w:tcW w:w="453" w:type="dxa"/>
                <w:gridSpan w:val="2"/>
                <w:tcBorders>
                  <w:left w:val="single" w:sz="4" w:space="0" w:color="auto"/>
                  <w:bottom w:val="single" w:sz="4" w:space="0" w:color="auto"/>
                </w:tcBorders>
                <w:vAlign w:val="bottom"/>
              </w:tcPr>
            </w:tcPrChange>
          </w:tcPr>
          <w:p w14:paraId="3DF16467" w14:textId="3953F9D1" w:rsidR="00494D04" w:rsidRPr="007E0F91" w:rsidRDefault="00494D04" w:rsidP="00494D04">
            <w:pPr>
              <w:jc w:val="center"/>
              <w:rPr>
                <w:ins w:id="16875" w:author="Στάθης Καπ" w:date="2023-03-09T06:09:00Z"/>
                <w:sz w:val="16"/>
                <w:szCs w:val="16"/>
              </w:rPr>
            </w:pPr>
            <w:ins w:id="16876" w:author="Στάθης Καπ" w:date="2023-03-09T07:09:00Z">
              <w:r>
                <w:rPr>
                  <w:rFonts w:ascii="Calibri" w:hAnsi="Calibri" w:cs="Calibri"/>
                  <w:color w:val="000000"/>
                  <w:sz w:val="16"/>
                  <w:szCs w:val="16"/>
                </w:rPr>
                <w:t>771</w:t>
              </w:r>
            </w:ins>
          </w:p>
        </w:tc>
        <w:tc>
          <w:tcPr>
            <w:tcW w:w="708" w:type="dxa"/>
            <w:vAlign w:val="center"/>
            <w:tcPrChange w:id="16877" w:author="Στάθης Καπ" w:date="2023-03-09T07:09:00Z">
              <w:tcPr>
                <w:tcW w:w="708" w:type="dxa"/>
                <w:gridSpan w:val="2"/>
                <w:tcBorders>
                  <w:bottom w:val="single" w:sz="4" w:space="0" w:color="auto"/>
                </w:tcBorders>
                <w:vAlign w:val="center"/>
              </w:tcPr>
            </w:tcPrChange>
          </w:tcPr>
          <w:p w14:paraId="70A59862" w14:textId="4DF17831" w:rsidR="00494D04" w:rsidRPr="007E0F91" w:rsidRDefault="00494D04" w:rsidP="00494D04">
            <w:pPr>
              <w:jc w:val="center"/>
              <w:rPr>
                <w:ins w:id="16878" w:author="Στάθης Καπ" w:date="2023-03-09T06:09:00Z"/>
                <w:sz w:val="16"/>
                <w:szCs w:val="16"/>
              </w:rPr>
            </w:pPr>
            <w:ins w:id="16879" w:author="Στάθης Καπ" w:date="2023-03-09T07:09:00Z">
              <w:r>
                <w:rPr>
                  <w:rFonts w:ascii="Calibri" w:hAnsi="Calibri" w:cs="Calibri"/>
                  <w:color w:val="000000"/>
                  <w:sz w:val="16"/>
                  <w:szCs w:val="16"/>
                </w:rPr>
                <w:t>3.02</w:t>
              </w:r>
            </w:ins>
          </w:p>
        </w:tc>
        <w:tc>
          <w:tcPr>
            <w:tcW w:w="652" w:type="dxa"/>
            <w:tcBorders>
              <w:right w:val="single" w:sz="4" w:space="0" w:color="auto"/>
            </w:tcBorders>
            <w:vAlign w:val="center"/>
            <w:tcPrChange w:id="16880" w:author="Στάθης Καπ" w:date="2023-03-09T07:09:00Z">
              <w:tcPr>
                <w:tcW w:w="652" w:type="dxa"/>
                <w:gridSpan w:val="2"/>
                <w:tcBorders>
                  <w:bottom w:val="single" w:sz="4" w:space="0" w:color="auto"/>
                  <w:right w:val="single" w:sz="4" w:space="0" w:color="auto"/>
                </w:tcBorders>
                <w:vAlign w:val="bottom"/>
              </w:tcPr>
            </w:tcPrChange>
          </w:tcPr>
          <w:p w14:paraId="1BD3E70F" w14:textId="6EE541C9" w:rsidR="00494D04" w:rsidRPr="007E0F91" w:rsidRDefault="00494D04" w:rsidP="00494D04">
            <w:pPr>
              <w:jc w:val="center"/>
              <w:rPr>
                <w:ins w:id="16881" w:author="Στάθης Καπ" w:date="2023-03-09T06:09:00Z"/>
                <w:sz w:val="16"/>
                <w:szCs w:val="16"/>
              </w:rPr>
            </w:pPr>
            <w:ins w:id="16882" w:author="Στάθης Καπ" w:date="2023-03-09T07:09:00Z">
              <w:r>
                <w:rPr>
                  <w:rFonts w:ascii="Calibri" w:hAnsi="Calibri" w:cs="Calibri"/>
                  <w:color w:val="000000"/>
                  <w:sz w:val="16"/>
                  <w:szCs w:val="16"/>
                </w:rPr>
                <w:t>0.303</w:t>
              </w:r>
            </w:ins>
          </w:p>
        </w:tc>
        <w:tc>
          <w:tcPr>
            <w:tcW w:w="453" w:type="dxa"/>
            <w:tcBorders>
              <w:left w:val="single" w:sz="4" w:space="0" w:color="auto"/>
            </w:tcBorders>
            <w:vAlign w:val="center"/>
            <w:tcPrChange w:id="16883" w:author="Στάθης Καπ" w:date="2023-03-09T07:09:00Z">
              <w:tcPr>
                <w:tcW w:w="453" w:type="dxa"/>
                <w:gridSpan w:val="2"/>
                <w:tcBorders>
                  <w:left w:val="single" w:sz="4" w:space="0" w:color="auto"/>
                  <w:bottom w:val="single" w:sz="4" w:space="0" w:color="auto"/>
                </w:tcBorders>
                <w:vAlign w:val="bottom"/>
              </w:tcPr>
            </w:tcPrChange>
          </w:tcPr>
          <w:p w14:paraId="2B53DCE1" w14:textId="2FB046FA" w:rsidR="00494D04" w:rsidRPr="007E0F91" w:rsidRDefault="00494D04" w:rsidP="00494D04">
            <w:pPr>
              <w:jc w:val="center"/>
              <w:rPr>
                <w:ins w:id="16884" w:author="Στάθης Καπ" w:date="2023-03-09T06:09:00Z"/>
                <w:sz w:val="16"/>
                <w:szCs w:val="16"/>
              </w:rPr>
            </w:pPr>
            <w:ins w:id="16885" w:author="Στάθης Καπ" w:date="2023-03-09T07:09:00Z">
              <w:r>
                <w:rPr>
                  <w:rFonts w:ascii="Calibri" w:hAnsi="Calibri" w:cs="Calibri"/>
                  <w:color w:val="000000"/>
                  <w:sz w:val="16"/>
                  <w:szCs w:val="16"/>
                </w:rPr>
                <w:t>762</w:t>
              </w:r>
            </w:ins>
          </w:p>
        </w:tc>
        <w:tc>
          <w:tcPr>
            <w:tcW w:w="454" w:type="dxa"/>
            <w:vAlign w:val="center"/>
            <w:tcPrChange w:id="16886" w:author="Στάθης Καπ" w:date="2023-03-09T07:09:00Z">
              <w:tcPr>
                <w:tcW w:w="454" w:type="dxa"/>
                <w:gridSpan w:val="2"/>
                <w:tcBorders>
                  <w:bottom w:val="single" w:sz="4" w:space="0" w:color="auto"/>
                </w:tcBorders>
                <w:vAlign w:val="center"/>
              </w:tcPr>
            </w:tcPrChange>
          </w:tcPr>
          <w:p w14:paraId="4B4D6094" w14:textId="40A4CA9F" w:rsidR="00494D04" w:rsidRPr="007E0F91" w:rsidRDefault="00494D04" w:rsidP="00494D04">
            <w:pPr>
              <w:jc w:val="center"/>
              <w:rPr>
                <w:ins w:id="16887" w:author="Στάθης Καπ" w:date="2023-03-09T06:09:00Z"/>
                <w:sz w:val="16"/>
                <w:szCs w:val="16"/>
              </w:rPr>
            </w:pPr>
            <w:ins w:id="16888" w:author="Στάθης Καπ" w:date="2023-03-09T07:09:00Z">
              <w:r>
                <w:rPr>
                  <w:rFonts w:ascii="Calibri" w:hAnsi="Calibri" w:cs="Calibri"/>
                  <w:color w:val="000000"/>
                  <w:sz w:val="16"/>
                  <w:szCs w:val="16"/>
                </w:rPr>
                <w:t>1.17</w:t>
              </w:r>
            </w:ins>
          </w:p>
        </w:tc>
        <w:tc>
          <w:tcPr>
            <w:tcW w:w="454" w:type="dxa"/>
            <w:vAlign w:val="center"/>
            <w:tcPrChange w:id="16889" w:author="Στάθης Καπ" w:date="2023-03-09T07:09:00Z">
              <w:tcPr>
                <w:tcW w:w="454" w:type="dxa"/>
                <w:gridSpan w:val="2"/>
                <w:tcBorders>
                  <w:bottom w:val="single" w:sz="4" w:space="0" w:color="auto"/>
                </w:tcBorders>
                <w:vAlign w:val="bottom"/>
              </w:tcPr>
            </w:tcPrChange>
          </w:tcPr>
          <w:p w14:paraId="727EFA7C" w14:textId="0ACE8B6E" w:rsidR="00494D04" w:rsidRPr="007E0F91" w:rsidRDefault="00494D04" w:rsidP="00494D04">
            <w:pPr>
              <w:jc w:val="center"/>
              <w:rPr>
                <w:ins w:id="16890" w:author="Στάθης Καπ" w:date="2023-03-09T06:09:00Z"/>
                <w:sz w:val="16"/>
                <w:szCs w:val="16"/>
              </w:rPr>
            </w:pPr>
            <w:ins w:id="16891" w:author="Στάθης Καπ" w:date="2023-03-09T07:09:00Z">
              <w:r>
                <w:rPr>
                  <w:rFonts w:ascii="Calibri" w:hAnsi="Calibri" w:cs="Calibri"/>
                  <w:color w:val="000000"/>
                  <w:sz w:val="16"/>
                  <w:szCs w:val="16"/>
                </w:rPr>
                <w:t>0.355</w:t>
              </w:r>
            </w:ins>
          </w:p>
        </w:tc>
        <w:tc>
          <w:tcPr>
            <w:tcW w:w="457" w:type="dxa"/>
            <w:tcBorders>
              <w:right w:val="single" w:sz="4" w:space="0" w:color="auto"/>
            </w:tcBorders>
            <w:vAlign w:val="center"/>
            <w:tcPrChange w:id="16892" w:author="Στάθης Καπ" w:date="2023-03-09T07:09:00Z">
              <w:tcPr>
                <w:tcW w:w="457" w:type="dxa"/>
                <w:gridSpan w:val="2"/>
                <w:tcBorders>
                  <w:bottom w:val="single" w:sz="4" w:space="0" w:color="auto"/>
                  <w:right w:val="single" w:sz="4" w:space="0" w:color="auto"/>
                </w:tcBorders>
                <w:vAlign w:val="center"/>
              </w:tcPr>
            </w:tcPrChange>
          </w:tcPr>
          <w:p w14:paraId="0C5C5665" w14:textId="30C7AFA3" w:rsidR="00494D04" w:rsidRPr="007E0F91" w:rsidRDefault="00494D04" w:rsidP="00494D04">
            <w:pPr>
              <w:jc w:val="center"/>
              <w:rPr>
                <w:ins w:id="16893" w:author="Στάθης Καπ" w:date="2023-03-09T06:09:00Z"/>
                <w:sz w:val="16"/>
                <w:szCs w:val="16"/>
              </w:rPr>
            </w:pPr>
            <w:ins w:id="16894" w:author="Στάθης Καπ" w:date="2023-03-09T07:09:00Z">
              <w:r>
                <w:rPr>
                  <w:rFonts w:ascii="Calibri" w:hAnsi="Calibri" w:cs="Calibri"/>
                  <w:color w:val="000000"/>
                  <w:sz w:val="16"/>
                  <w:szCs w:val="16"/>
                </w:rPr>
                <w:t>-17.16</w:t>
              </w:r>
            </w:ins>
          </w:p>
        </w:tc>
        <w:tc>
          <w:tcPr>
            <w:tcW w:w="453" w:type="dxa"/>
            <w:tcBorders>
              <w:left w:val="single" w:sz="4" w:space="0" w:color="auto"/>
            </w:tcBorders>
            <w:vAlign w:val="center"/>
            <w:tcPrChange w:id="16895" w:author="Στάθης Καπ" w:date="2023-03-09T07:09:00Z">
              <w:tcPr>
                <w:tcW w:w="453" w:type="dxa"/>
                <w:gridSpan w:val="2"/>
                <w:tcBorders>
                  <w:left w:val="single" w:sz="4" w:space="0" w:color="auto"/>
                  <w:bottom w:val="single" w:sz="4" w:space="0" w:color="auto"/>
                </w:tcBorders>
                <w:vAlign w:val="bottom"/>
              </w:tcPr>
            </w:tcPrChange>
          </w:tcPr>
          <w:p w14:paraId="4D6B112B" w14:textId="485BD110" w:rsidR="00494D04" w:rsidRPr="007E0F91" w:rsidRDefault="00494D04" w:rsidP="00494D04">
            <w:pPr>
              <w:jc w:val="center"/>
              <w:rPr>
                <w:ins w:id="16896" w:author="Στάθης Καπ" w:date="2023-03-09T06:09:00Z"/>
                <w:sz w:val="16"/>
                <w:szCs w:val="16"/>
              </w:rPr>
            </w:pPr>
            <w:ins w:id="16897" w:author="Στάθης Καπ" w:date="2023-03-09T07:09:00Z">
              <w:r>
                <w:rPr>
                  <w:rFonts w:ascii="Calibri" w:hAnsi="Calibri" w:cs="Calibri"/>
                  <w:color w:val="000000"/>
                  <w:sz w:val="16"/>
                  <w:szCs w:val="16"/>
                </w:rPr>
                <w:t>756</w:t>
              </w:r>
            </w:ins>
          </w:p>
        </w:tc>
        <w:tc>
          <w:tcPr>
            <w:tcW w:w="454" w:type="dxa"/>
            <w:vAlign w:val="center"/>
            <w:tcPrChange w:id="16898" w:author="Στάθης Καπ" w:date="2023-03-09T07:09:00Z">
              <w:tcPr>
                <w:tcW w:w="454" w:type="dxa"/>
                <w:gridSpan w:val="2"/>
                <w:tcBorders>
                  <w:bottom w:val="single" w:sz="4" w:space="0" w:color="auto"/>
                </w:tcBorders>
                <w:vAlign w:val="center"/>
              </w:tcPr>
            </w:tcPrChange>
          </w:tcPr>
          <w:p w14:paraId="1F7E8C78" w14:textId="3A991DE9" w:rsidR="00494D04" w:rsidRPr="007E0F91" w:rsidRDefault="00494D04" w:rsidP="00494D04">
            <w:pPr>
              <w:jc w:val="center"/>
              <w:rPr>
                <w:ins w:id="16899" w:author="Στάθης Καπ" w:date="2023-03-09T06:09:00Z"/>
                <w:sz w:val="16"/>
                <w:szCs w:val="16"/>
              </w:rPr>
            </w:pPr>
            <w:ins w:id="16900" w:author="Στάθης Καπ" w:date="2023-03-09T07:09:00Z">
              <w:r>
                <w:rPr>
                  <w:rFonts w:ascii="Calibri" w:hAnsi="Calibri" w:cs="Calibri"/>
                  <w:color w:val="000000"/>
                  <w:sz w:val="16"/>
                  <w:szCs w:val="16"/>
                </w:rPr>
                <w:t>1.95</w:t>
              </w:r>
            </w:ins>
          </w:p>
        </w:tc>
        <w:tc>
          <w:tcPr>
            <w:tcW w:w="454" w:type="dxa"/>
            <w:vAlign w:val="center"/>
            <w:tcPrChange w:id="16901" w:author="Στάθης Καπ" w:date="2023-03-09T07:09:00Z">
              <w:tcPr>
                <w:tcW w:w="454" w:type="dxa"/>
                <w:gridSpan w:val="2"/>
                <w:tcBorders>
                  <w:bottom w:val="single" w:sz="4" w:space="0" w:color="auto"/>
                </w:tcBorders>
                <w:vAlign w:val="bottom"/>
              </w:tcPr>
            </w:tcPrChange>
          </w:tcPr>
          <w:p w14:paraId="54DF9602" w14:textId="41D663DB" w:rsidR="00494D04" w:rsidRPr="007E0F91" w:rsidRDefault="00494D04" w:rsidP="00494D04">
            <w:pPr>
              <w:jc w:val="center"/>
              <w:rPr>
                <w:ins w:id="16902" w:author="Στάθης Καπ" w:date="2023-03-09T06:09:00Z"/>
                <w:sz w:val="16"/>
                <w:szCs w:val="16"/>
              </w:rPr>
            </w:pPr>
            <w:ins w:id="16903"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Change w:id="16904" w:author="Στάθης Καπ" w:date="2023-03-09T07:09:00Z">
              <w:tcPr>
                <w:tcW w:w="454" w:type="dxa"/>
                <w:gridSpan w:val="2"/>
                <w:tcBorders>
                  <w:bottom w:val="single" w:sz="4" w:space="0" w:color="auto"/>
                  <w:right w:val="single" w:sz="4" w:space="0" w:color="auto"/>
                </w:tcBorders>
                <w:vAlign w:val="center"/>
              </w:tcPr>
            </w:tcPrChange>
          </w:tcPr>
          <w:p w14:paraId="208AB055" w14:textId="58C1B2BB" w:rsidR="00494D04" w:rsidRPr="007E0F91" w:rsidRDefault="00494D04" w:rsidP="00494D04">
            <w:pPr>
              <w:jc w:val="center"/>
              <w:rPr>
                <w:ins w:id="16905" w:author="Στάθης Καπ" w:date="2023-03-09T06:09:00Z"/>
                <w:sz w:val="16"/>
                <w:szCs w:val="16"/>
              </w:rPr>
            </w:pPr>
            <w:ins w:id="16906" w:author="Στάθης Καπ" w:date="2023-03-09T07:09:00Z">
              <w:r>
                <w:rPr>
                  <w:rFonts w:ascii="Calibri" w:hAnsi="Calibri" w:cs="Calibri"/>
                  <w:color w:val="000000"/>
                  <w:sz w:val="16"/>
                  <w:szCs w:val="16"/>
                </w:rPr>
                <w:t>34.98</w:t>
              </w:r>
            </w:ins>
          </w:p>
        </w:tc>
        <w:tc>
          <w:tcPr>
            <w:tcW w:w="453" w:type="dxa"/>
            <w:tcBorders>
              <w:left w:val="single" w:sz="4" w:space="0" w:color="auto"/>
            </w:tcBorders>
            <w:vAlign w:val="center"/>
            <w:tcPrChange w:id="16907" w:author="Στάθης Καπ" w:date="2023-03-09T07:09:00Z">
              <w:tcPr>
                <w:tcW w:w="453" w:type="dxa"/>
                <w:gridSpan w:val="2"/>
                <w:tcBorders>
                  <w:left w:val="single" w:sz="4" w:space="0" w:color="auto"/>
                  <w:bottom w:val="single" w:sz="4" w:space="0" w:color="auto"/>
                </w:tcBorders>
                <w:vAlign w:val="bottom"/>
              </w:tcPr>
            </w:tcPrChange>
          </w:tcPr>
          <w:p w14:paraId="039B6C0C" w14:textId="0AD28921" w:rsidR="00494D04" w:rsidRPr="007E0F91" w:rsidRDefault="00494D04" w:rsidP="00494D04">
            <w:pPr>
              <w:jc w:val="center"/>
              <w:rPr>
                <w:ins w:id="16908" w:author="Στάθης Καπ" w:date="2023-03-09T06:09:00Z"/>
                <w:sz w:val="16"/>
                <w:szCs w:val="16"/>
              </w:rPr>
            </w:pPr>
            <w:ins w:id="16909" w:author="Στάθης Καπ" w:date="2023-03-09T07:09:00Z">
              <w:r>
                <w:rPr>
                  <w:rFonts w:ascii="Calibri" w:hAnsi="Calibri" w:cs="Calibri"/>
                  <w:color w:val="000000"/>
                  <w:sz w:val="16"/>
                  <w:szCs w:val="16"/>
                </w:rPr>
                <w:t>665</w:t>
              </w:r>
            </w:ins>
          </w:p>
        </w:tc>
        <w:tc>
          <w:tcPr>
            <w:tcW w:w="454" w:type="dxa"/>
            <w:vAlign w:val="center"/>
            <w:tcPrChange w:id="16910" w:author="Στάθης Καπ" w:date="2023-03-09T07:09:00Z">
              <w:tcPr>
                <w:tcW w:w="454" w:type="dxa"/>
                <w:gridSpan w:val="2"/>
                <w:tcBorders>
                  <w:bottom w:val="single" w:sz="4" w:space="0" w:color="auto"/>
                </w:tcBorders>
                <w:vAlign w:val="center"/>
              </w:tcPr>
            </w:tcPrChange>
          </w:tcPr>
          <w:p w14:paraId="7C8CC08D" w14:textId="3378546A" w:rsidR="00494D04" w:rsidRPr="007E0F91" w:rsidRDefault="00494D04" w:rsidP="00494D04">
            <w:pPr>
              <w:jc w:val="center"/>
              <w:rPr>
                <w:ins w:id="16911" w:author="Στάθης Καπ" w:date="2023-03-09T06:09:00Z"/>
                <w:sz w:val="16"/>
                <w:szCs w:val="16"/>
              </w:rPr>
            </w:pPr>
            <w:ins w:id="16912" w:author="Στάθης Καπ" w:date="2023-03-09T07:09:00Z">
              <w:r>
                <w:rPr>
                  <w:rFonts w:ascii="Calibri" w:hAnsi="Calibri" w:cs="Calibri"/>
                  <w:color w:val="000000"/>
                  <w:sz w:val="16"/>
                  <w:szCs w:val="16"/>
                </w:rPr>
                <w:t>13.75</w:t>
              </w:r>
            </w:ins>
          </w:p>
        </w:tc>
        <w:tc>
          <w:tcPr>
            <w:tcW w:w="454" w:type="dxa"/>
            <w:vAlign w:val="center"/>
            <w:tcPrChange w:id="16913" w:author="Στάθης Καπ" w:date="2023-03-09T07:09:00Z">
              <w:tcPr>
                <w:tcW w:w="454" w:type="dxa"/>
                <w:gridSpan w:val="2"/>
                <w:tcBorders>
                  <w:bottom w:val="single" w:sz="4" w:space="0" w:color="auto"/>
                </w:tcBorders>
                <w:vAlign w:val="bottom"/>
              </w:tcPr>
            </w:tcPrChange>
          </w:tcPr>
          <w:p w14:paraId="3EC3EA44" w14:textId="215865E1" w:rsidR="00494D04" w:rsidRPr="007E0F91" w:rsidRDefault="00494D04" w:rsidP="00494D04">
            <w:pPr>
              <w:jc w:val="center"/>
              <w:rPr>
                <w:ins w:id="16914" w:author="Στάθης Καπ" w:date="2023-03-09T06:09:00Z"/>
                <w:sz w:val="16"/>
                <w:szCs w:val="16"/>
              </w:rPr>
            </w:pPr>
            <w:ins w:id="16915"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Change w:id="16916" w:author="Στάθης Καπ" w:date="2023-03-09T07:09:00Z">
              <w:tcPr>
                <w:tcW w:w="461" w:type="dxa"/>
                <w:gridSpan w:val="2"/>
                <w:tcBorders>
                  <w:bottom w:val="single" w:sz="4" w:space="0" w:color="auto"/>
                  <w:right w:val="single" w:sz="4" w:space="0" w:color="auto"/>
                </w:tcBorders>
                <w:vAlign w:val="center"/>
              </w:tcPr>
            </w:tcPrChange>
          </w:tcPr>
          <w:p w14:paraId="7CFF1515" w14:textId="57493B02" w:rsidR="00494D04" w:rsidRPr="007E0F91" w:rsidRDefault="00494D04" w:rsidP="00494D04">
            <w:pPr>
              <w:jc w:val="center"/>
              <w:rPr>
                <w:ins w:id="16917" w:author="Στάθης Καπ" w:date="2023-03-09T06:09:00Z"/>
                <w:sz w:val="16"/>
                <w:szCs w:val="16"/>
              </w:rPr>
            </w:pPr>
            <w:ins w:id="16918" w:author="Στάθης Καπ" w:date="2023-03-09T07:09:00Z">
              <w:r>
                <w:rPr>
                  <w:rFonts w:ascii="Calibri" w:hAnsi="Calibri" w:cs="Calibri"/>
                  <w:color w:val="000000"/>
                  <w:sz w:val="16"/>
                  <w:szCs w:val="16"/>
                </w:rPr>
                <w:t>39.27</w:t>
              </w:r>
            </w:ins>
          </w:p>
        </w:tc>
      </w:tr>
      <w:tr w:rsidR="00494D04" w14:paraId="52574BE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1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20" w:author="Στάθης Καπ" w:date="2023-03-09T06:09:00Z"/>
          <w:trPrChange w:id="1692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92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C19FC23" w14:textId="5571C5D2" w:rsidR="00494D04" w:rsidRPr="007E0F91" w:rsidRDefault="00494D04" w:rsidP="00494D04">
            <w:pPr>
              <w:jc w:val="center"/>
              <w:rPr>
                <w:ins w:id="16923" w:author="Στάθης Καπ" w:date="2023-03-09T06:09:00Z"/>
                <w:sz w:val="16"/>
                <w:szCs w:val="16"/>
              </w:rPr>
            </w:pPr>
            <w:ins w:id="16924" w:author="Στάθης Καπ" w:date="2023-03-09T06:09:00Z">
              <w:r w:rsidRPr="009861B1">
                <w:rPr>
                  <w:rFonts w:ascii="Calibri" w:hAnsi="Calibri" w:cs="Calibri"/>
                  <w:color w:val="000000"/>
                  <w:sz w:val="16"/>
                  <w:szCs w:val="16"/>
                </w:rPr>
                <w:t>rc202</w:t>
              </w:r>
            </w:ins>
          </w:p>
        </w:tc>
        <w:tc>
          <w:tcPr>
            <w:tcW w:w="565" w:type="dxa"/>
            <w:tcBorders>
              <w:left w:val="single" w:sz="4" w:space="0" w:color="auto"/>
            </w:tcBorders>
            <w:vAlign w:val="center"/>
            <w:tcPrChange w:id="16925" w:author="Στάθης Καπ" w:date="2023-03-09T07:09:00Z">
              <w:tcPr>
                <w:tcW w:w="565" w:type="dxa"/>
                <w:gridSpan w:val="2"/>
                <w:tcBorders>
                  <w:left w:val="single" w:sz="4" w:space="0" w:color="auto"/>
                  <w:bottom w:val="single" w:sz="4" w:space="0" w:color="auto"/>
                </w:tcBorders>
              </w:tcPr>
            </w:tcPrChange>
          </w:tcPr>
          <w:p w14:paraId="3BEABCE8" w14:textId="03255020" w:rsidR="00494D04" w:rsidRPr="007E0F91" w:rsidRDefault="00494D04" w:rsidP="00494D04">
            <w:pPr>
              <w:jc w:val="center"/>
              <w:rPr>
                <w:ins w:id="16926" w:author="Στάθης Καπ" w:date="2023-03-09T06:09:00Z"/>
                <w:sz w:val="16"/>
                <w:szCs w:val="16"/>
              </w:rPr>
            </w:pPr>
            <w:ins w:id="16927" w:author="Στάθης Καπ" w:date="2023-03-09T07:09:00Z">
              <w:r>
                <w:rPr>
                  <w:rFonts w:ascii="Calibri" w:hAnsi="Calibri" w:cs="Calibri"/>
                  <w:color w:val="000000"/>
                  <w:sz w:val="16"/>
                  <w:szCs w:val="16"/>
                </w:rPr>
                <w:t>938</w:t>
              </w:r>
            </w:ins>
          </w:p>
        </w:tc>
        <w:tc>
          <w:tcPr>
            <w:tcW w:w="679" w:type="dxa"/>
            <w:tcBorders>
              <w:right w:val="single" w:sz="4" w:space="0" w:color="auto"/>
            </w:tcBorders>
            <w:vAlign w:val="center"/>
            <w:tcPrChange w:id="16928" w:author="Στάθης Καπ" w:date="2023-03-09T07:09:00Z">
              <w:tcPr>
                <w:tcW w:w="679" w:type="dxa"/>
                <w:gridSpan w:val="2"/>
                <w:tcBorders>
                  <w:bottom w:val="single" w:sz="4" w:space="0" w:color="auto"/>
                  <w:right w:val="single" w:sz="4" w:space="0" w:color="auto"/>
                </w:tcBorders>
              </w:tcPr>
            </w:tcPrChange>
          </w:tcPr>
          <w:p w14:paraId="375DE33A" w14:textId="3BF83D43" w:rsidR="00494D04" w:rsidRPr="007E0F91" w:rsidRDefault="00494D04" w:rsidP="00494D04">
            <w:pPr>
              <w:jc w:val="center"/>
              <w:rPr>
                <w:ins w:id="16929" w:author="Στάθης Καπ" w:date="2023-03-09T06:09:00Z"/>
                <w:sz w:val="16"/>
                <w:szCs w:val="16"/>
              </w:rPr>
            </w:pPr>
            <w:ins w:id="16930" w:author="Στάθης Καπ" w:date="2023-03-09T07:09:00Z">
              <w:r>
                <w:rPr>
                  <w:rFonts w:ascii="Calibri" w:hAnsi="Calibri" w:cs="Calibri"/>
                  <w:color w:val="000000"/>
                  <w:sz w:val="16"/>
                  <w:szCs w:val="16"/>
                </w:rPr>
                <w:t>882</w:t>
              </w:r>
            </w:ins>
          </w:p>
        </w:tc>
        <w:tc>
          <w:tcPr>
            <w:tcW w:w="453" w:type="dxa"/>
            <w:tcBorders>
              <w:left w:val="single" w:sz="4" w:space="0" w:color="auto"/>
            </w:tcBorders>
            <w:vAlign w:val="center"/>
            <w:tcPrChange w:id="16931" w:author="Στάθης Καπ" w:date="2023-03-09T07:09:00Z">
              <w:tcPr>
                <w:tcW w:w="453" w:type="dxa"/>
                <w:gridSpan w:val="2"/>
                <w:tcBorders>
                  <w:left w:val="single" w:sz="4" w:space="0" w:color="auto"/>
                  <w:bottom w:val="single" w:sz="4" w:space="0" w:color="auto"/>
                </w:tcBorders>
                <w:vAlign w:val="bottom"/>
              </w:tcPr>
            </w:tcPrChange>
          </w:tcPr>
          <w:p w14:paraId="27E304D5" w14:textId="33397166" w:rsidR="00494D04" w:rsidRPr="007E0F91" w:rsidRDefault="00494D04" w:rsidP="00494D04">
            <w:pPr>
              <w:jc w:val="center"/>
              <w:rPr>
                <w:ins w:id="16932" w:author="Στάθης Καπ" w:date="2023-03-09T06:09:00Z"/>
                <w:sz w:val="16"/>
                <w:szCs w:val="16"/>
              </w:rPr>
            </w:pPr>
            <w:ins w:id="16933" w:author="Στάθης Καπ" w:date="2023-03-09T07:09:00Z">
              <w:r>
                <w:rPr>
                  <w:rFonts w:ascii="Calibri" w:hAnsi="Calibri" w:cs="Calibri"/>
                  <w:color w:val="000000"/>
                  <w:sz w:val="16"/>
                  <w:szCs w:val="16"/>
                </w:rPr>
                <w:t>856</w:t>
              </w:r>
            </w:ins>
          </w:p>
        </w:tc>
        <w:tc>
          <w:tcPr>
            <w:tcW w:w="708" w:type="dxa"/>
            <w:vAlign w:val="center"/>
            <w:tcPrChange w:id="16934" w:author="Στάθης Καπ" w:date="2023-03-09T07:09:00Z">
              <w:tcPr>
                <w:tcW w:w="708" w:type="dxa"/>
                <w:gridSpan w:val="2"/>
                <w:tcBorders>
                  <w:bottom w:val="single" w:sz="4" w:space="0" w:color="auto"/>
                </w:tcBorders>
                <w:vAlign w:val="center"/>
              </w:tcPr>
            </w:tcPrChange>
          </w:tcPr>
          <w:p w14:paraId="4B3D3446" w14:textId="0C9C082D" w:rsidR="00494D04" w:rsidRPr="007E0F91" w:rsidRDefault="00494D04" w:rsidP="00494D04">
            <w:pPr>
              <w:jc w:val="center"/>
              <w:rPr>
                <w:ins w:id="16935" w:author="Στάθης Καπ" w:date="2023-03-09T06:09:00Z"/>
                <w:sz w:val="16"/>
                <w:szCs w:val="16"/>
              </w:rPr>
            </w:pPr>
            <w:ins w:id="16936" w:author="Στάθης Καπ" w:date="2023-03-09T07:09:00Z">
              <w:r>
                <w:rPr>
                  <w:rFonts w:ascii="Calibri" w:hAnsi="Calibri" w:cs="Calibri"/>
                  <w:color w:val="000000"/>
                  <w:sz w:val="16"/>
                  <w:szCs w:val="16"/>
                </w:rPr>
                <w:t>8.74</w:t>
              </w:r>
            </w:ins>
          </w:p>
        </w:tc>
        <w:tc>
          <w:tcPr>
            <w:tcW w:w="652" w:type="dxa"/>
            <w:tcBorders>
              <w:right w:val="single" w:sz="4" w:space="0" w:color="auto"/>
            </w:tcBorders>
            <w:vAlign w:val="center"/>
            <w:tcPrChange w:id="16937" w:author="Στάθης Καπ" w:date="2023-03-09T07:09:00Z">
              <w:tcPr>
                <w:tcW w:w="652" w:type="dxa"/>
                <w:gridSpan w:val="2"/>
                <w:tcBorders>
                  <w:bottom w:val="single" w:sz="4" w:space="0" w:color="auto"/>
                  <w:right w:val="single" w:sz="4" w:space="0" w:color="auto"/>
                </w:tcBorders>
                <w:vAlign w:val="bottom"/>
              </w:tcPr>
            </w:tcPrChange>
          </w:tcPr>
          <w:p w14:paraId="060B338E" w14:textId="63223432" w:rsidR="00494D04" w:rsidRPr="007E0F91" w:rsidRDefault="00494D04" w:rsidP="00494D04">
            <w:pPr>
              <w:jc w:val="center"/>
              <w:rPr>
                <w:ins w:id="16938" w:author="Στάθης Καπ" w:date="2023-03-09T06:09:00Z"/>
                <w:sz w:val="16"/>
                <w:szCs w:val="16"/>
              </w:rPr>
            </w:pPr>
            <w:ins w:id="16939" w:author="Στάθης Καπ" w:date="2023-03-09T07:09:00Z">
              <w:r>
                <w:rPr>
                  <w:rFonts w:ascii="Calibri" w:hAnsi="Calibri" w:cs="Calibri"/>
                  <w:color w:val="000000"/>
                  <w:sz w:val="16"/>
                  <w:szCs w:val="16"/>
                </w:rPr>
                <w:t>0.445</w:t>
              </w:r>
            </w:ins>
          </w:p>
        </w:tc>
        <w:tc>
          <w:tcPr>
            <w:tcW w:w="453" w:type="dxa"/>
            <w:tcBorders>
              <w:left w:val="single" w:sz="4" w:space="0" w:color="auto"/>
            </w:tcBorders>
            <w:vAlign w:val="center"/>
            <w:tcPrChange w:id="16940" w:author="Στάθης Καπ" w:date="2023-03-09T07:09:00Z">
              <w:tcPr>
                <w:tcW w:w="453" w:type="dxa"/>
                <w:gridSpan w:val="2"/>
                <w:tcBorders>
                  <w:left w:val="single" w:sz="4" w:space="0" w:color="auto"/>
                  <w:bottom w:val="single" w:sz="4" w:space="0" w:color="auto"/>
                </w:tcBorders>
                <w:vAlign w:val="bottom"/>
              </w:tcPr>
            </w:tcPrChange>
          </w:tcPr>
          <w:p w14:paraId="76C5850E" w14:textId="5AB6CD67" w:rsidR="00494D04" w:rsidRPr="007E0F91" w:rsidRDefault="00494D04" w:rsidP="00494D04">
            <w:pPr>
              <w:jc w:val="center"/>
              <w:rPr>
                <w:ins w:id="16941" w:author="Στάθης Καπ" w:date="2023-03-09T06:09:00Z"/>
                <w:sz w:val="16"/>
                <w:szCs w:val="16"/>
              </w:rPr>
            </w:pPr>
            <w:ins w:id="16942" w:author="Στάθης Καπ" w:date="2023-03-09T07:09:00Z">
              <w:r>
                <w:rPr>
                  <w:rFonts w:ascii="Calibri" w:hAnsi="Calibri" w:cs="Calibri"/>
                  <w:color w:val="000000"/>
                  <w:sz w:val="16"/>
                  <w:szCs w:val="16"/>
                </w:rPr>
                <w:t>857</w:t>
              </w:r>
            </w:ins>
          </w:p>
        </w:tc>
        <w:tc>
          <w:tcPr>
            <w:tcW w:w="454" w:type="dxa"/>
            <w:vAlign w:val="center"/>
            <w:tcPrChange w:id="16943" w:author="Στάθης Καπ" w:date="2023-03-09T07:09:00Z">
              <w:tcPr>
                <w:tcW w:w="454" w:type="dxa"/>
                <w:gridSpan w:val="2"/>
                <w:tcBorders>
                  <w:bottom w:val="single" w:sz="4" w:space="0" w:color="auto"/>
                </w:tcBorders>
                <w:vAlign w:val="center"/>
              </w:tcPr>
            </w:tcPrChange>
          </w:tcPr>
          <w:p w14:paraId="128E6C50" w14:textId="4A2A031A" w:rsidR="00494D04" w:rsidRPr="007E0F91" w:rsidRDefault="00494D04" w:rsidP="00494D04">
            <w:pPr>
              <w:jc w:val="center"/>
              <w:rPr>
                <w:ins w:id="16944" w:author="Στάθης Καπ" w:date="2023-03-09T06:09:00Z"/>
                <w:sz w:val="16"/>
                <w:szCs w:val="16"/>
              </w:rPr>
            </w:pPr>
            <w:ins w:id="16945" w:author="Στάθης Καπ" w:date="2023-03-09T07:09:00Z">
              <w:r>
                <w:rPr>
                  <w:rFonts w:ascii="Calibri" w:hAnsi="Calibri" w:cs="Calibri"/>
                  <w:color w:val="000000"/>
                  <w:sz w:val="16"/>
                  <w:szCs w:val="16"/>
                </w:rPr>
                <w:t>-0.12</w:t>
              </w:r>
            </w:ins>
          </w:p>
        </w:tc>
        <w:tc>
          <w:tcPr>
            <w:tcW w:w="454" w:type="dxa"/>
            <w:vAlign w:val="center"/>
            <w:tcPrChange w:id="16946" w:author="Στάθης Καπ" w:date="2023-03-09T07:09:00Z">
              <w:tcPr>
                <w:tcW w:w="454" w:type="dxa"/>
                <w:gridSpan w:val="2"/>
                <w:tcBorders>
                  <w:bottom w:val="single" w:sz="4" w:space="0" w:color="auto"/>
                </w:tcBorders>
                <w:vAlign w:val="bottom"/>
              </w:tcPr>
            </w:tcPrChange>
          </w:tcPr>
          <w:p w14:paraId="7CDE0736" w14:textId="6BFEFA8E" w:rsidR="00494D04" w:rsidRPr="007E0F91" w:rsidRDefault="00494D04" w:rsidP="00494D04">
            <w:pPr>
              <w:jc w:val="center"/>
              <w:rPr>
                <w:ins w:id="16947" w:author="Στάθης Καπ" w:date="2023-03-09T06:09:00Z"/>
                <w:sz w:val="16"/>
                <w:szCs w:val="16"/>
              </w:rPr>
            </w:pPr>
            <w:ins w:id="16948" w:author="Στάθης Καπ" w:date="2023-03-09T07:09:00Z">
              <w:r>
                <w:rPr>
                  <w:rFonts w:ascii="Calibri" w:hAnsi="Calibri" w:cs="Calibri"/>
                  <w:color w:val="000000"/>
                  <w:sz w:val="16"/>
                  <w:szCs w:val="16"/>
                </w:rPr>
                <w:t>0.277</w:t>
              </w:r>
            </w:ins>
          </w:p>
        </w:tc>
        <w:tc>
          <w:tcPr>
            <w:tcW w:w="457" w:type="dxa"/>
            <w:tcBorders>
              <w:right w:val="single" w:sz="4" w:space="0" w:color="auto"/>
            </w:tcBorders>
            <w:vAlign w:val="center"/>
            <w:tcPrChange w:id="16949" w:author="Στάθης Καπ" w:date="2023-03-09T07:09:00Z">
              <w:tcPr>
                <w:tcW w:w="457" w:type="dxa"/>
                <w:gridSpan w:val="2"/>
                <w:tcBorders>
                  <w:bottom w:val="single" w:sz="4" w:space="0" w:color="auto"/>
                  <w:right w:val="single" w:sz="4" w:space="0" w:color="auto"/>
                </w:tcBorders>
                <w:vAlign w:val="center"/>
              </w:tcPr>
            </w:tcPrChange>
          </w:tcPr>
          <w:p w14:paraId="6CC78DC3" w14:textId="2FDF0F60" w:rsidR="00494D04" w:rsidRPr="007E0F91" w:rsidRDefault="00494D04" w:rsidP="00494D04">
            <w:pPr>
              <w:jc w:val="center"/>
              <w:rPr>
                <w:ins w:id="16950" w:author="Στάθης Καπ" w:date="2023-03-09T06:09:00Z"/>
                <w:sz w:val="16"/>
                <w:szCs w:val="16"/>
              </w:rPr>
            </w:pPr>
            <w:ins w:id="16951" w:author="Στάθης Καπ" w:date="2023-03-09T07:09:00Z">
              <w:r>
                <w:rPr>
                  <w:rFonts w:ascii="Calibri" w:hAnsi="Calibri" w:cs="Calibri"/>
                  <w:color w:val="000000"/>
                  <w:sz w:val="16"/>
                  <w:szCs w:val="16"/>
                </w:rPr>
                <w:t>37.75</w:t>
              </w:r>
            </w:ins>
          </w:p>
        </w:tc>
        <w:tc>
          <w:tcPr>
            <w:tcW w:w="453" w:type="dxa"/>
            <w:tcBorders>
              <w:left w:val="single" w:sz="4" w:space="0" w:color="auto"/>
            </w:tcBorders>
            <w:vAlign w:val="center"/>
            <w:tcPrChange w:id="16952" w:author="Στάθης Καπ" w:date="2023-03-09T07:09:00Z">
              <w:tcPr>
                <w:tcW w:w="453" w:type="dxa"/>
                <w:gridSpan w:val="2"/>
                <w:tcBorders>
                  <w:left w:val="single" w:sz="4" w:space="0" w:color="auto"/>
                  <w:bottom w:val="single" w:sz="4" w:space="0" w:color="auto"/>
                </w:tcBorders>
                <w:vAlign w:val="bottom"/>
              </w:tcPr>
            </w:tcPrChange>
          </w:tcPr>
          <w:p w14:paraId="3E966874" w14:textId="71846FAC" w:rsidR="00494D04" w:rsidRPr="007E0F91" w:rsidRDefault="00494D04" w:rsidP="00494D04">
            <w:pPr>
              <w:jc w:val="center"/>
              <w:rPr>
                <w:ins w:id="16953" w:author="Στάθης Καπ" w:date="2023-03-09T06:09:00Z"/>
                <w:sz w:val="16"/>
                <w:szCs w:val="16"/>
              </w:rPr>
            </w:pPr>
            <w:ins w:id="16954" w:author="Στάθης Καπ" w:date="2023-03-09T07:09:00Z">
              <w:r>
                <w:rPr>
                  <w:rFonts w:ascii="Calibri" w:hAnsi="Calibri" w:cs="Calibri"/>
                  <w:color w:val="000000"/>
                  <w:sz w:val="16"/>
                  <w:szCs w:val="16"/>
                </w:rPr>
                <w:t>792</w:t>
              </w:r>
            </w:ins>
          </w:p>
        </w:tc>
        <w:tc>
          <w:tcPr>
            <w:tcW w:w="454" w:type="dxa"/>
            <w:vAlign w:val="center"/>
            <w:tcPrChange w:id="16955" w:author="Στάθης Καπ" w:date="2023-03-09T07:09:00Z">
              <w:tcPr>
                <w:tcW w:w="454" w:type="dxa"/>
                <w:gridSpan w:val="2"/>
                <w:tcBorders>
                  <w:bottom w:val="single" w:sz="4" w:space="0" w:color="auto"/>
                </w:tcBorders>
                <w:vAlign w:val="center"/>
              </w:tcPr>
            </w:tcPrChange>
          </w:tcPr>
          <w:p w14:paraId="2B31F24C" w14:textId="6DC3B265" w:rsidR="00494D04" w:rsidRPr="007E0F91" w:rsidRDefault="00494D04" w:rsidP="00494D04">
            <w:pPr>
              <w:jc w:val="center"/>
              <w:rPr>
                <w:ins w:id="16956" w:author="Στάθης Καπ" w:date="2023-03-09T06:09:00Z"/>
                <w:sz w:val="16"/>
                <w:szCs w:val="16"/>
              </w:rPr>
            </w:pPr>
            <w:ins w:id="16957" w:author="Στάθης Καπ" w:date="2023-03-09T07:09:00Z">
              <w:r>
                <w:rPr>
                  <w:rFonts w:ascii="Calibri" w:hAnsi="Calibri" w:cs="Calibri"/>
                  <w:color w:val="000000"/>
                  <w:sz w:val="16"/>
                  <w:szCs w:val="16"/>
                </w:rPr>
                <w:t>7.48</w:t>
              </w:r>
            </w:ins>
          </w:p>
        </w:tc>
        <w:tc>
          <w:tcPr>
            <w:tcW w:w="454" w:type="dxa"/>
            <w:vAlign w:val="center"/>
            <w:tcPrChange w:id="16958" w:author="Στάθης Καπ" w:date="2023-03-09T07:09:00Z">
              <w:tcPr>
                <w:tcW w:w="454" w:type="dxa"/>
                <w:gridSpan w:val="2"/>
                <w:tcBorders>
                  <w:bottom w:val="single" w:sz="4" w:space="0" w:color="auto"/>
                </w:tcBorders>
                <w:vAlign w:val="bottom"/>
              </w:tcPr>
            </w:tcPrChange>
          </w:tcPr>
          <w:p w14:paraId="36292461" w14:textId="1584CCEF" w:rsidR="00494D04" w:rsidRPr="007E0F91" w:rsidRDefault="00494D04" w:rsidP="00494D04">
            <w:pPr>
              <w:jc w:val="center"/>
              <w:rPr>
                <w:ins w:id="16959" w:author="Στάθης Καπ" w:date="2023-03-09T06:09:00Z"/>
                <w:sz w:val="16"/>
                <w:szCs w:val="16"/>
              </w:rPr>
            </w:pPr>
            <w:ins w:id="16960" w:author="Στάθης Καπ" w:date="2023-03-09T07:09:00Z">
              <w:r>
                <w:rPr>
                  <w:rFonts w:ascii="Calibri" w:hAnsi="Calibri" w:cs="Calibri"/>
                  <w:color w:val="000000"/>
                  <w:sz w:val="16"/>
                  <w:szCs w:val="16"/>
                </w:rPr>
                <w:t>0.266</w:t>
              </w:r>
            </w:ins>
          </w:p>
        </w:tc>
        <w:tc>
          <w:tcPr>
            <w:tcW w:w="454" w:type="dxa"/>
            <w:tcBorders>
              <w:right w:val="single" w:sz="4" w:space="0" w:color="auto"/>
            </w:tcBorders>
            <w:vAlign w:val="center"/>
            <w:tcPrChange w:id="16961" w:author="Στάθης Καπ" w:date="2023-03-09T07:09:00Z">
              <w:tcPr>
                <w:tcW w:w="454" w:type="dxa"/>
                <w:gridSpan w:val="2"/>
                <w:tcBorders>
                  <w:bottom w:val="single" w:sz="4" w:space="0" w:color="auto"/>
                  <w:right w:val="single" w:sz="4" w:space="0" w:color="auto"/>
                </w:tcBorders>
                <w:vAlign w:val="center"/>
              </w:tcPr>
            </w:tcPrChange>
          </w:tcPr>
          <w:p w14:paraId="63655DC0" w14:textId="22B6B8F4" w:rsidR="00494D04" w:rsidRPr="007E0F91" w:rsidRDefault="00494D04" w:rsidP="00494D04">
            <w:pPr>
              <w:jc w:val="center"/>
              <w:rPr>
                <w:ins w:id="16962" w:author="Στάθης Καπ" w:date="2023-03-09T06:09:00Z"/>
                <w:sz w:val="16"/>
                <w:szCs w:val="16"/>
              </w:rPr>
            </w:pPr>
            <w:ins w:id="16963" w:author="Στάθης Καπ" w:date="2023-03-09T07:09:00Z">
              <w:r>
                <w:rPr>
                  <w:rFonts w:ascii="Calibri" w:hAnsi="Calibri" w:cs="Calibri"/>
                  <w:color w:val="000000"/>
                  <w:sz w:val="16"/>
                  <w:szCs w:val="16"/>
                </w:rPr>
                <w:t>40.22</w:t>
              </w:r>
            </w:ins>
          </w:p>
        </w:tc>
        <w:tc>
          <w:tcPr>
            <w:tcW w:w="453" w:type="dxa"/>
            <w:tcBorders>
              <w:left w:val="single" w:sz="4" w:space="0" w:color="auto"/>
            </w:tcBorders>
            <w:vAlign w:val="center"/>
            <w:tcPrChange w:id="16964" w:author="Στάθης Καπ" w:date="2023-03-09T07:09:00Z">
              <w:tcPr>
                <w:tcW w:w="453" w:type="dxa"/>
                <w:gridSpan w:val="2"/>
                <w:tcBorders>
                  <w:left w:val="single" w:sz="4" w:space="0" w:color="auto"/>
                  <w:bottom w:val="single" w:sz="4" w:space="0" w:color="auto"/>
                </w:tcBorders>
                <w:vAlign w:val="bottom"/>
              </w:tcPr>
            </w:tcPrChange>
          </w:tcPr>
          <w:p w14:paraId="42CA77A6" w14:textId="3E82585C" w:rsidR="00494D04" w:rsidRPr="007E0F91" w:rsidRDefault="00494D04" w:rsidP="00494D04">
            <w:pPr>
              <w:jc w:val="center"/>
              <w:rPr>
                <w:ins w:id="16965" w:author="Στάθης Καπ" w:date="2023-03-09T06:09:00Z"/>
                <w:sz w:val="16"/>
                <w:szCs w:val="16"/>
              </w:rPr>
            </w:pPr>
            <w:ins w:id="16966" w:author="Στάθης Καπ" w:date="2023-03-09T07:09:00Z">
              <w:r>
                <w:rPr>
                  <w:rFonts w:ascii="Calibri" w:hAnsi="Calibri" w:cs="Calibri"/>
                  <w:color w:val="000000"/>
                  <w:sz w:val="16"/>
                  <w:szCs w:val="16"/>
                </w:rPr>
                <w:t>872</w:t>
              </w:r>
            </w:ins>
          </w:p>
        </w:tc>
        <w:tc>
          <w:tcPr>
            <w:tcW w:w="454" w:type="dxa"/>
            <w:vAlign w:val="center"/>
            <w:tcPrChange w:id="16967" w:author="Στάθης Καπ" w:date="2023-03-09T07:09:00Z">
              <w:tcPr>
                <w:tcW w:w="454" w:type="dxa"/>
                <w:gridSpan w:val="2"/>
                <w:tcBorders>
                  <w:bottom w:val="single" w:sz="4" w:space="0" w:color="auto"/>
                </w:tcBorders>
                <w:vAlign w:val="center"/>
              </w:tcPr>
            </w:tcPrChange>
          </w:tcPr>
          <w:p w14:paraId="6C5D0088" w14:textId="5EC0F0F6" w:rsidR="00494D04" w:rsidRPr="007E0F91" w:rsidRDefault="00494D04" w:rsidP="00494D04">
            <w:pPr>
              <w:jc w:val="center"/>
              <w:rPr>
                <w:ins w:id="16968" w:author="Στάθης Καπ" w:date="2023-03-09T06:09:00Z"/>
                <w:sz w:val="16"/>
                <w:szCs w:val="16"/>
              </w:rPr>
            </w:pPr>
            <w:ins w:id="16969" w:author="Στάθης Καπ" w:date="2023-03-09T07:09:00Z">
              <w:r>
                <w:rPr>
                  <w:rFonts w:ascii="Calibri" w:hAnsi="Calibri" w:cs="Calibri"/>
                  <w:color w:val="000000"/>
                  <w:sz w:val="16"/>
                  <w:szCs w:val="16"/>
                </w:rPr>
                <w:t>-1.87</w:t>
              </w:r>
            </w:ins>
          </w:p>
        </w:tc>
        <w:tc>
          <w:tcPr>
            <w:tcW w:w="454" w:type="dxa"/>
            <w:vAlign w:val="center"/>
            <w:tcPrChange w:id="16970" w:author="Στάθης Καπ" w:date="2023-03-09T07:09:00Z">
              <w:tcPr>
                <w:tcW w:w="454" w:type="dxa"/>
                <w:gridSpan w:val="2"/>
                <w:tcBorders>
                  <w:bottom w:val="single" w:sz="4" w:space="0" w:color="auto"/>
                </w:tcBorders>
                <w:vAlign w:val="bottom"/>
              </w:tcPr>
            </w:tcPrChange>
          </w:tcPr>
          <w:p w14:paraId="46EA4A75" w14:textId="43933295" w:rsidR="00494D04" w:rsidRPr="007E0F91" w:rsidRDefault="00494D04" w:rsidP="00494D04">
            <w:pPr>
              <w:jc w:val="center"/>
              <w:rPr>
                <w:ins w:id="16971" w:author="Στάθης Καπ" w:date="2023-03-09T06:09:00Z"/>
                <w:sz w:val="16"/>
                <w:szCs w:val="16"/>
              </w:rPr>
            </w:pPr>
            <w:ins w:id="16972" w:author="Στάθης Καπ" w:date="2023-03-09T07:09:00Z">
              <w:r>
                <w:rPr>
                  <w:rFonts w:ascii="Calibri" w:hAnsi="Calibri" w:cs="Calibri"/>
                  <w:color w:val="000000"/>
                  <w:sz w:val="16"/>
                  <w:szCs w:val="16"/>
                </w:rPr>
                <w:t>0.326</w:t>
              </w:r>
            </w:ins>
          </w:p>
        </w:tc>
        <w:tc>
          <w:tcPr>
            <w:tcW w:w="461" w:type="dxa"/>
            <w:tcBorders>
              <w:right w:val="single" w:sz="4" w:space="0" w:color="auto"/>
            </w:tcBorders>
            <w:vAlign w:val="center"/>
            <w:tcPrChange w:id="16973" w:author="Στάθης Καπ" w:date="2023-03-09T07:09:00Z">
              <w:tcPr>
                <w:tcW w:w="461" w:type="dxa"/>
                <w:gridSpan w:val="2"/>
                <w:tcBorders>
                  <w:bottom w:val="single" w:sz="4" w:space="0" w:color="auto"/>
                  <w:right w:val="single" w:sz="4" w:space="0" w:color="auto"/>
                </w:tcBorders>
                <w:vAlign w:val="center"/>
              </w:tcPr>
            </w:tcPrChange>
          </w:tcPr>
          <w:p w14:paraId="25373775" w14:textId="0108526D" w:rsidR="00494D04" w:rsidRPr="007E0F91" w:rsidRDefault="00494D04" w:rsidP="00494D04">
            <w:pPr>
              <w:jc w:val="center"/>
              <w:rPr>
                <w:ins w:id="16974" w:author="Στάθης Καπ" w:date="2023-03-09T06:09:00Z"/>
                <w:sz w:val="16"/>
                <w:szCs w:val="16"/>
              </w:rPr>
            </w:pPr>
            <w:ins w:id="16975" w:author="Στάθης Καπ" w:date="2023-03-09T07:09:00Z">
              <w:r>
                <w:rPr>
                  <w:rFonts w:ascii="Calibri" w:hAnsi="Calibri" w:cs="Calibri"/>
                  <w:color w:val="000000"/>
                  <w:sz w:val="16"/>
                  <w:szCs w:val="16"/>
                </w:rPr>
                <w:t>26.74</w:t>
              </w:r>
            </w:ins>
          </w:p>
        </w:tc>
      </w:tr>
      <w:tr w:rsidR="00494D04" w14:paraId="3784D83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7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77" w:author="Στάθης Καπ" w:date="2023-03-09T06:09:00Z"/>
          <w:trPrChange w:id="1697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97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2431F46" w14:textId="08BEE348" w:rsidR="00494D04" w:rsidRPr="007E0F91" w:rsidRDefault="00494D04" w:rsidP="00494D04">
            <w:pPr>
              <w:jc w:val="center"/>
              <w:rPr>
                <w:ins w:id="16980" w:author="Στάθης Καπ" w:date="2023-03-09T06:09:00Z"/>
                <w:sz w:val="16"/>
                <w:szCs w:val="16"/>
              </w:rPr>
            </w:pPr>
            <w:ins w:id="16981" w:author="Στάθης Καπ" w:date="2023-03-09T06:09:00Z">
              <w:r w:rsidRPr="009861B1">
                <w:rPr>
                  <w:rFonts w:ascii="Calibri" w:hAnsi="Calibri" w:cs="Calibri"/>
                  <w:color w:val="000000"/>
                  <w:sz w:val="16"/>
                  <w:szCs w:val="16"/>
                </w:rPr>
                <w:t>rc203</w:t>
              </w:r>
            </w:ins>
          </w:p>
        </w:tc>
        <w:tc>
          <w:tcPr>
            <w:tcW w:w="565" w:type="dxa"/>
            <w:tcBorders>
              <w:left w:val="single" w:sz="4" w:space="0" w:color="auto"/>
            </w:tcBorders>
            <w:vAlign w:val="center"/>
            <w:tcPrChange w:id="16982" w:author="Στάθης Καπ" w:date="2023-03-09T07:09:00Z">
              <w:tcPr>
                <w:tcW w:w="565" w:type="dxa"/>
                <w:gridSpan w:val="2"/>
                <w:tcBorders>
                  <w:left w:val="single" w:sz="4" w:space="0" w:color="auto"/>
                  <w:bottom w:val="single" w:sz="4" w:space="0" w:color="auto"/>
                </w:tcBorders>
              </w:tcPr>
            </w:tcPrChange>
          </w:tcPr>
          <w:p w14:paraId="7413A881" w14:textId="68011AAF" w:rsidR="00494D04" w:rsidRPr="007E0F91" w:rsidRDefault="00494D04" w:rsidP="00494D04">
            <w:pPr>
              <w:jc w:val="center"/>
              <w:rPr>
                <w:ins w:id="16983" w:author="Στάθης Καπ" w:date="2023-03-09T06:09:00Z"/>
                <w:sz w:val="16"/>
                <w:szCs w:val="16"/>
              </w:rPr>
            </w:pPr>
            <w:ins w:id="16984" w:author="Στάθης Καπ" w:date="2023-03-09T07:09:00Z">
              <w:r>
                <w:rPr>
                  <w:rFonts w:ascii="Calibri" w:hAnsi="Calibri" w:cs="Calibri"/>
                  <w:color w:val="000000"/>
                  <w:sz w:val="16"/>
                  <w:szCs w:val="16"/>
                </w:rPr>
                <w:t>1003</w:t>
              </w:r>
            </w:ins>
          </w:p>
        </w:tc>
        <w:tc>
          <w:tcPr>
            <w:tcW w:w="679" w:type="dxa"/>
            <w:tcBorders>
              <w:right w:val="single" w:sz="4" w:space="0" w:color="auto"/>
            </w:tcBorders>
            <w:vAlign w:val="center"/>
            <w:tcPrChange w:id="16985" w:author="Στάθης Καπ" w:date="2023-03-09T07:09:00Z">
              <w:tcPr>
                <w:tcW w:w="679" w:type="dxa"/>
                <w:gridSpan w:val="2"/>
                <w:tcBorders>
                  <w:bottom w:val="single" w:sz="4" w:space="0" w:color="auto"/>
                  <w:right w:val="single" w:sz="4" w:space="0" w:color="auto"/>
                </w:tcBorders>
              </w:tcPr>
            </w:tcPrChange>
          </w:tcPr>
          <w:p w14:paraId="3134422B" w14:textId="25C27313" w:rsidR="00494D04" w:rsidRPr="007E0F91" w:rsidRDefault="00494D04" w:rsidP="00494D04">
            <w:pPr>
              <w:jc w:val="center"/>
              <w:rPr>
                <w:ins w:id="16986" w:author="Στάθης Καπ" w:date="2023-03-09T06:09:00Z"/>
                <w:sz w:val="16"/>
                <w:szCs w:val="16"/>
              </w:rPr>
            </w:pPr>
            <w:ins w:id="16987" w:author="Στάθης Καπ" w:date="2023-03-09T07:09:00Z">
              <w:r>
                <w:rPr>
                  <w:rFonts w:ascii="Calibri" w:hAnsi="Calibri" w:cs="Calibri"/>
                  <w:color w:val="000000"/>
                  <w:sz w:val="16"/>
                  <w:szCs w:val="16"/>
                </w:rPr>
                <w:t>960</w:t>
              </w:r>
            </w:ins>
          </w:p>
        </w:tc>
        <w:tc>
          <w:tcPr>
            <w:tcW w:w="453" w:type="dxa"/>
            <w:tcBorders>
              <w:left w:val="single" w:sz="4" w:space="0" w:color="auto"/>
            </w:tcBorders>
            <w:vAlign w:val="center"/>
            <w:tcPrChange w:id="16988" w:author="Στάθης Καπ" w:date="2023-03-09T07:09:00Z">
              <w:tcPr>
                <w:tcW w:w="453" w:type="dxa"/>
                <w:gridSpan w:val="2"/>
                <w:tcBorders>
                  <w:left w:val="single" w:sz="4" w:space="0" w:color="auto"/>
                  <w:bottom w:val="single" w:sz="4" w:space="0" w:color="auto"/>
                </w:tcBorders>
                <w:vAlign w:val="bottom"/>
              </w:tcPr>
            </w:tcPrChange>
          </w:tcPr>
          <w:p w14:paraId="3CDB3547" w14:textId="4591830F" w:rsidR="00494D04" w:rsidRPr="007E0F91" w:rsidRDefault="00494D04" w:rsidP="00494D04">
            <w:pPr>
              <w:jc w:val="center"/>
              <w:rPr>
                <w:ins w:id="16989" w:author="Στάθης Καπ" w:date="2023-03-09T06:09:00Z"/>
                <w:sz w:val="16"/>
                <w:szCs w:val="16"/>
              </w:rPr>
            </w:pPr>
            <w:ins w:id="16990" w:author="Στάθης Καπ" w:date="2023-03-09T07:09:00Z">
              <w:r>
                <w:rPr>
                  <w:rFonts w:ascii="Calibri" w:hAnsi="Calibri" w:cs="Calibri"/>
                  <w:color w:val="000000"/>
                  <w:sz w:val="16"/>
                  <w:szCs w:val="16"/>
                </w:rPr>
                <w:t>946</w:t>
              </w:r>
            </w:ins>
          </w:p>
        </w:tc>
        <w:tc>
          <w:tcPr>
            <w:tcW w:w="708" w:type="dxa"/>
            <w:vAlign w:val="center"/>
            <w:tcPrChange w:id="16991" w:author="Στάθης Καπ" w:date="2023-03-09T07:09:00Z">
              <w:tcPr>
                <w:tcW w:w="708" w:type="dxa"/>
                <w:gridSpan w:val="2"/>
                <w:tcBorders>
                  <w:bottom w:val="single" w:sz="4" w:space="0" w:color="auto"/>
                </w:tcBorders>
                <w:vAlign w:val="center"/>
              </w:tcPr>
            </w:tcPrChange>
          </w:tcPr>
          <w:p w14:paraId="4097AD79" w14:textId="75FEE709" w:rsidR="00494D04" w:rsidRPr="007E0F91" w:rsidRDefault="00494D04" w:rsidP="00494D04">
            <w:pPr>
              <w:jc w:val="center"/>
              <w:rPr>
                <w:ins w:id="16992" w:author="Στάθης Καπ" w:date="2023-03-09T06:09:00Z"/>
                <w:sz w:val="16"/>
                <w:szCs w:val="16"/>
              </w:rPr>
            </w:pPr>
            <w:ins w:id="16993" w:author="Στάθης Καπ" w:date="2023-03-09T07:09:00Z">
              <w:r>
                <w:rPr>
                  <w:rFonts w:ascii="Calibri" w:hAnsi="Calibri" w:cs="Calibri"/>
                  <w:color w:val="000000"/>
                  <w:sz w:val="16"/>
                  <w:szCs w:val="16"/>
                </w:rPr>
                <w:t>5.68</w:t>
              </w:r>
            </w:ins>
          </w:p>
        </w:tc>
        <w:tc>
          <w:tcPr>
            <w:tcW w:w="652" w:type="dxa"/>
            <w:tcBorders>
              <w:right w:val="single" w:sz="4" w:space="0" w:color="auto"/>
            </w:tcBorders>
            <w:vAlign w:val="center"/>
            <w:tcPrChange w:id="16994" w:author="Στάθης Καπ" w:date="2023-03-09T07:09:00Z">
              <w:tcPr>
                <w:tcW w:w="652" w:type="dxa"/>
                <w:gridSpan w:val="2"/>
                <w:tcBorders>
                  <w:bottom w:val="single" w:sz="4" w:space="0" w:color="auto"/>
                  <w:right w:val="single" w:sz="4" w:space="0" w:color="auto"/>
                </w:tcBorders>
                <w:vAlign w:val="bottom"/>
              </w:tcPr>
            </w:tcPrChange>
          </w:tcPr>
          <w:p w14:paraId="15E6DC24" w14:textId="3F5C2627" w:rsidR="00494D04" w:rsidRPr="007E0F91" w:rsidRDefault="00494D04" w:rsidP="00494D04">
            <w:pPr>
              <w:jc w:val="center"/>
              <w:rPr>
                <w:ins w:id="16995" w:author="Στάθης Καπ" w:date="2023-03-09T06:09:00Z"/>
                <w:sz w:val="16"/>
                <w:szCs w:val="16"/>
              </w:rPr>
            </w:pPr>
            <w:ins w:id="16996" w:author="Στάθης Καπ" w:date="2023-03-09T07:09:00Z">
              <w:r>
                <w:rPr>
                  <w:rFonts w:ascii="Calibri" w:hAnsi="Calibri" w:cs="Calibri"/>
                  <w:color w:val="000000"/>
                  <w:sz w:val="16"/>
                  <w:szCs w:val="16"/>
                </w:rPr>
                <w:t>0.458</w:t>
              </w:r>
            </w:ins>
          </w:p>
        </w:tc>
        <w:tc>
          <w:tcPr>
            <w:tcW w:w="453" w:type="dxa"/>
            <w:tcBorders>
              <w:left w:val="single" w:sz="4" w:space="0" w:color="auto"/>
            </w:tcBorders>
            <w:vAlign w:val="center"/>
            <w:tcPrChange w:id="16997" w:author="Στάθης Καπ" w:date="2023-03-09T07:09:00Z">
              <w:tcPr>
                <w:tcW w:w="453" w:type="dxa"/>
                <w:gridSpan w:val="2"/>
                <w:tcBorders>
                  <w:left w:val="single" w:sz="4" w:space="0" w:color="auto"/>
                  <w:bottom w:val="single" w:sz="4" w:space="0" w:color="auto"/>
                </w:tcBorders>
                <w:vAlign w:val="bottom"/>
              </w:tcPr>
            </w:tcPrChange>
          </w:tcPr>
          <w:p w14:paraId="54981B1B" w14:textId="57FC4649" w:rsidR="00494D04" w:rsidRPr="007E0F91" w:rsidRDefault="00494D04" w:rsidP="00494D04">
            <w:pPr>
              <w:jc w:val="center"/>
              <w:rPr>
                <w:ins w:id="16998" w:author="Στάθης Καπ" w:date="2023-03-09T06:09:00Z"/>
                <w:sz w:val="16"/>
                <w:szCs w:val="16"/>
              </w:rPr>
            </w:pPr>
            <w:ins w:id="16999" w:author="Στάθης Καπ" w:date="2023-03-09T07:09:00Z">
              <w:r>
                <w:rPr>
                  <w:rFonts w:ascii="Calibri" w:hAnsi="Calibri" w:cs="Calibri"/>
                  <w:color w:val="000000"/>
                  <w:sz w:val="16"/>
                  <w:szCs w:val="16"/>
                </w:rPr>
                <w:t>915</w:t>
              </w:r>
            </w:ins>
          </w:p>
        </w:tc>
        <w:tc>
          <w:tcPr>
            <w:tcW w:w="454" w:type="dxa"/>
            <w:vAlign w:val="center"/>
            <w:tcPrChange w:id="17000" w:author="Στάθης Καπ" w:date="2023-03-09T07:09:00Z">
              <w:tcPr>
                <w:tcW w:w="454" w:type="dxa"/>
                <w:gridSpan w:val="2"/>
                <w:tcBorders>
                  <w:bottom w:val="single" w:sz="4" w:space="0" w:color="auto"/>
                </w:tcBorders>
                <w:vAlign w:val="center"/>
              </w:tcPr>
            </w:tcPrChange>
          </w:tcPr>
          <w:p w14:paraId="6A54C654" w14:textId="0C982F46" w:rsidR="00494D04" w:rsidRPr="007E0F91" w:rsidRDefault="00494D04" w:rsidP="00494D04">
            <w:pPr>
              <w:jc w:val="center"/>
              <w:rPr>
                <w:ins w:id="17001" w:author="Στάθης Καπ" w:date="2023-03-09T06:09:00Z"/>
                <w:sz w:val="16"/>
                <w:szCs w:val="16"/>
              </w:rPr>
            </w:pPr>
            <w:ins w:id="17002" w:author="Στάθης Καπ" w:date="2023-03-09T07:09:00Z">
              <w:r>
                <w:rPr>
                  <w:rFonts w:ascii="Calibri" w:hAnsi="Calibri" w:cs="Calibri"/>
                  <w:color w:val="000000"/>
                  <w:sz w:val="16"/>
                  <w:szCs w:val="16"/>
                </w:rPr>
                <w:t>3.28</w:t>
              </w:r>
            </w:ins>
          </w:p>
        </w:tc>
        <w:tc>
          <w:tcPr>
            <w:tcW w:w="454" w:type="dxa"/>
            <w:vAlign w:val="center"/>
            <w:tcPrChange w:id="17003" w:author="Στάθης Καπ" w:date="2023-03-09T07:09:00Z">
              <w:tcPr>
                <w:tcW w:w="454" w:type="dxa"/>
                <w:gridSpan w:val="2"/>
                <w:tcBorders>
                  <w:bottom w:val="single" w:sz="4" w:space="0" w:color="auto"/>
                </w:tcBorders>
                <w:vAlign w:val="bottom"/>
              </w:tcPr>
            </w:tcPrChange>
          </w:tcPr>
          <w:p w14:paraId="51497774" w14:textId="3441FD90" w:rsidR="00494D04" w:rsidRPr="007E0F91" w:rsidRDefault="00494D04" w:rsidP="00494D04">
            <w:pPr>
              <w:jc w:val="center"/>
              <w:rPr>
                <w:ins w:id="17004" w:author="Στάθης Καπ" w:date="2023-03-09T06:09:00Z"/>
                <w:sz w:val="16"/>
                <w:szCs w:val="16"/>
              </w:rPr>
            </w:pPr>
            <w:ins w:id="17005"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7006" w:author="Στάθης Καπ" w:date="2023-03-09T07:09:00Z">
              <w:tcPr>
                <w:tcW w:w="457" w:type="dxa"/>
                <w:gridSpan w:val="2"/>
                <w:tcBorders>
                  <w:bottom w:val="single" w:sz="4" w:space="0" w:color="auto"/>
                  <w:right w:val="single" w:sz="4" w:space="0" w:color="auto"/>
                </w:tcBorders>
                <w:vAlign w:val="center"/>
              </w:tcPr>
            </w:tcPrChange>
          </w:tcPr>
          <w:p w14:paraId="0A788F69" w14:textId="62A95F04" w:rsidR="00494D04" w:rsidRPr="007E0F91" w:rsidRDefault="00494D04" w:rsidP="00494D04">
            <w:pPr>
              <w:jc w:val="center"/>
              <w:rPr>
                <w:ins w:id="17007" w:author="Στάθης Καπ" w:date="2023-03-09T06:09:00Z"/>
                <w:sz w:val="16"/>
                <w:szCs w:val="16"/>
              </w:rPr>
            </w:pPr>
            <w:ins w:id="17008" w:author="Στάθης Καπ" w:date="2023-03-09T07:09:00Z">
              <w:r>
                <w:rPr>
                  <w:rFonts w:ascii="Calibri" w:hAnsi="Calibri" w:cs="Calibri"/>
                  <w:color w:val="000000"/>
                  <w:sz w:val="16"/>
                  <w:szCs w:val="16"/>
                </w:rPr>
                <w:t>18.34</w:t>
              </w:r>
            </w:ins>
          </w:p>
        </w:tc>
        <w:tc>
          <w:tcPr>
            <w:tcW w:w="453" w:type="dxa"/>
            <w:tcBorders>
              <w:left w:val="single" w:sz="4" w:space="0" w:color="auto"/>
            </w:tcBorders>
            <w:vAlign w:val="center"/>
            <w:tcPrChange w:id="17009" w:author="Στάθης Καπ" w:date="2023-03-09T07:09:00Z">
              <w:tcPr>
                <w:tcW w:w="453" w:type="dxa"/>
                <w:gridSpan w:val="2"/>
                <w:tcBorders>
                  <w:left w:val="single" w:sz="4" w:space="0" w:color="auto"/>
                  <w:bottom w:val="single" w:sz="4" w:space="0" w:color="auto"/>
                </w:tcBorders>
                <w:vAlign w:val="bottom"/>
              </w:tcPr>
            </w:tcPrChange>
          </w:tcPr>
          <w:p w14:paraId="4E2262B2" w14:textId="561C3403" w:rsidR="00494D04" w:rsidRPr="007E0F91" w:rsidRDefault="00494D04" w:rsidP="00494D04">
            <w:pPr>
              <w:jc w:val="center"/>
              <w:rPr>
                <w:ins w:id="17010" w:author="Στάθης Καπ" w:date="2023-03-09T06:09:00Z"/>
                <w:sz w:val="16"/>
                <w:szCs w:val="16"/>
              </w:rPr>
            </w:pPr>
            <w:ins w:id="17011" w:author="Στάθης Καπ" w:date="2023-03-09T07:09:00Z">
              <w:r>
                <w:rPr>
                  <w:rFonts w:ascii="Calibri" w:hAnsi="Calibri" w:cs="Calibri"/>
                  <w:color w:val="000000"/>
                  <w:sz w:val="16"/>
                  <w:szCs w:val="16"/>
                </w:rPr>
                <w:t>903</w:t>
              </w:r>
            </w:ins>
          </w:p>
        </w:tc>
        <w:tc>
          <w:tcPr>
            <w:tcW w:w="454" w:type="dxa"/>
            <w:vAlign w:val="center"/>
            <w:tcPrChange w:id="17012" w:author="Στάθης Καπ" w:date="2023-03-09T07:09:00Z">
              <w:tcPr>
                <w:tcW w:w="454" w:type="dxa"/>
                <w:gridSpan w:val="2"/>
                <w:tcBorders>
                  <w:bottom w:val="single" w:sz="4" w:space="0" w:color="auto"/>
                </w:tcBorders>
                <w:vAlign w:val="center"/>
              </w:tcPr>
            </w:tcPrChange>
          </w:tcPr>
          <w:p w14:paraId="18311F4F" w14:textId="26FD7C49" w:rsidR="00494D04" w:rsidRPr="007E0F91" w:rsidRDefault="00494D04" w:rsidP="00494D04">
            <w:pPr>
              <w:jc w:val="center"/>
              <w:rPr>
                <w:ins w:id="17013" w:author="Στάθης Καπ" w:date="2023-03-09T06:09:00Z"/>
                <w:sz w:val="16"/>
                <w:szCs w:val="16"/>
              </w:rPr>
            </w:pPr>
            <w:ins w:id="17014" w:author="Στάθης Καπ" w:date="2023-03-09T07:09:00Z">
              <w:r>
                <w:rPr>
                  <w:rFonts w:ascii="Calibri" w:hAnsi="Calibri" w:cs="Calibri"/>
                  <w:color w:val="000000"/>
                  <w:sz w:val="16"/>
                  <w:szCs w:val="16"/>
                </w:rPr>
                <w:t>4.55</w:t>
              </w:r>
            </w:ins>
          </w:p>
        </w:tc>
        <w:tc>
          <w:tcPr>
            <w:tcW w:w="454" w:type="dxa"/>
            <w:vAlign w:val="center"/>
            <w:tcPrChange w:id="17015" w:author="Στάθης Καπ" w:date="2023-03-09T07:09:00Z">
              <w:tcPr>
                <w:tcW w:w="454" w:type="dxa"/>
                <w:gridSpan w:val="2"/>
                <w:tcBorders>
                  <w:bottom w:val="single" w:sz="4" w:space="0" w:color="auto"/>
                </w:tcBorders>
                <w:vAlign w:val="bottom"/>
              </w:tcPr>
            </w:tcPrChange>
          </w:tcPr>
          <w:p w14:paraId="2F8AC89B" w14:textId="3BF20B46" w:rsidR="00494D04" w:rsidRPr="007E0F91" w:rsidRDefault="00494D04" w:rsidP="00494D04">
            <w:pPr>
              <w:jc w:val="center"/>
              <w:rPr>
                <w:ins w:id="17016" w:author="Στάθης Καπ" w:date="2023-03-09T06:09:00Z"/>
                <w:sz w:val="16"/>
                <w:szCs w:val="16"/>
              </w:rPr>
            </w:pPr>
            <w:ins w:id="17017" w:author="Στάθης Καπ" w:date="2023-03-09T07:09:00Z">
              <w:r>
                <w:rPr>
                  <w:rFonts w:ascii="Calibri" w:hAnsi="Calibri" w:cs="Calibri"/>
                  <w:color w:val="000000"/>
                  <w:sz w:val="16"/>
                  <w:szCs w:val="16"/>
                </w:rPr>
                <w:t>0.241</w:t>
              </w:r>
            </w:ins>
          </w:p>
        </w:tc>
        <w:tc>
          <w:tcPr>
            <w:tcW w:w="454" w:type="dxa"/>
            <w:tcBorders>
              <w:right w:val="single" w:sz="4" w:space="0" w:color="auto"/>
            </w:tcBorders>
            <w:vAlign w:val="center"/>
            <w:tcPrChange w:id="17018" w:author="Στάθης Καπ" w:date="2023-03-09T07:09:00Z">
              <w:tcPr>
                <w:tcW w:w="454" w:type="dxa"/>
                <w:gridSpan w:val="2"/>
                <w:tcBorders>
                  <w:bottom w:val="single" w:sz="4" w:space="0" w:color="auto"/>
                  <w:right w:val="single" w:sz="4" w:space="0" w:color="auto"/>
                </w:tcBorders>
                <w:vAlign w:val="center"/>
              </w:tcPr>
            </w:tcPrChange>
          </w:tcPr>
          <w:p w14:paraId="7A3EB0E8" w14:textId="4FA74988" w:rsidR="00494D04" w:rsidRPr="007E0F91" w:rsidRDefault="00494D04" w:rsidP="00494D04">
            <w:pPr>
              <w:jc w:val="center"/>
              <w:rPr>
                <w:ins w:id="17019" w:author="Στάθης Καπ" w:date="2023-03-09T06:09:00Z"/>
                <w:sz w:val="16"/>
                <w:szCs w:val="16"/>
              </w:rPr>
            </w:pPr>
            <w:ins w:id="17020" w:author="Στάθης Καπ" w:date="2023-03-09T07:09:00Z">
              <w:r>
                <w:rPr>
                  <w:rFonts w:ascii="Calibri" w:hAnsi="Calibri" w:cs="Calibri"/>
                  <w:color w:val="000000"/>
                  <w:sz w:val="16"/>
                  <w:szCs w:val="16"/>
                </w:rPr>
                <w:t>47.38</w:t>
              </w:r>
            </w:ins>
          </w:p>
        </w:tc>
        <w:tc>
          <w:tcPr>
            <w:tcW w:w="453" w:type="dxa"/>
            <w:tcBorders>
              <w:left w:val="single" w:sz="4" w:space="0" w:color="auto"/>
            </w:tcBorders>
            <w:vAlign w:val="center"/>
            <w:tcPrChange w:id="17021" w:author="Στάθης Καπ" w:date="2023-03-09T07:09:00Z">
              <w:tcPr>
                <w:tcW w:w="453" w:type="dxa"/>
                <w:gridSpan w:val="2"/>
                <w:tcBorders>
                  <w:left w:val="single" w:sz="4" w:space="0" w:color="auto"/>
                  <w:bottom w:val="single" w:sz="4" w:space="0" w:color="auto"/>
                </w:tcBorders>
                <w:vAlign w:val="bottom"/>
              </w:tcPr>
            </w:tcPrChange>
          </w:tcPr>
          <w:p w14:paraId="5215A2E0" w14:textId="66A0E8A3" w:rsidR="00494D04" w:rsidRPr="007E0F91" w:rsidRDefault="00494D04" w:rsidP="00494D04">
            <w:pPr>
              <w:jc w:val="center"/>
              <w:rPr>
                <w:ins w:id="17022" w:author="Στάθης Καπ" w:date="2023-03-09T06:09:00Z"/>
                <w:sz w:val="16"/>
                <w:szCs w:val="16"/>
              </w:rPr>
            </w:pPr>
            <w:ins w:id="17023" w:author="Στάθης Καπ" w:date="2023-03-09T07:09:00Z">
              <w:r>
                <w:rPr>
                  <w:rFonts w:ascii="Calibri" w:hAnsi="Calibri" w:cs="Calibri"/>
                  <w:color w:val="000000"/>
                  <w:sz w:val="16"/>
                  <w:szCs w:val="16"/>
                </w:rPr>
                <w:t>892</w:t>
              </w:r>
            </w:ins>
          </w:p>
        </w:tc>
        <w:tc>
          <w:tcPr>
            <w:tcW w:w="454" w:type="dxa"/>
            <w:vAlign w:val="center"/>
            <w:tcPrChange w:id="17024" w:author="Στάθης Καπ" w:date="2023-03-09T07:09:00Z">
              <w:tcPr>
                <w:tcW w:w="454" w:type="dxa"/>
                <w:gridSpan w:val="2"/>
                <w:tcBorders>
                  <w:bottom w:val="single" w:sz="4" w:space="0" w:color="auto"/>
                </w:tcBorders>
                <w:vAlign w:val="center"/>
              </w:tcPr>
            </w:tcPrChange>
          </w:tcPr>
          <w:p w14:paraId="2316491D" w14:textId="77F87B4C" w:rsidR="00494D04" w:rsidRPr="007E0F91" w:rsidRDefault="00494D04" w:rsidP="00494D04">
            <w:pPr>
              <w:jc w:val="center"/>
              <w:rPr>
                <w:ins w:id="17025" w:author="Στάθης Καπ" w:date="2023-03-09T06:09:00Z"/>
                <w:sz w:val="16"/>
                <w:szCs w:val="16"/>
              </w:rPr>
            </w:pPr>
            <w:ins w:id="17026" w:author="Στάθης Καπ" w:date="2023-03-09T07:09:00Z">
              <w:r>
                <w:rPr>
                  <w:rFonts w:ascii="Calibri" w:hAnsi="Calibri" w:cs="Calibri"/>
                  <w:color w:val="000000"/>
                  <w:sz w:val="16"/>
                  <w:szCs w:val="16"/>
                </w:rPr>
                <w:t>5.71</w:t>
              </w:r>
            </w:ins>
          </w:p>
        </w:tc>
        <w:tc>
          <w:tcPr>
            <w:tcW w:w="454" w:type="dxa"/>
            <w:vAlign w:val="center"/>
            <w:tcPrChange w:id="17027" w:author="Στάθης Καπ" w:date="2023-03-09T07:09:00Z">
              <w:tcPr>
                <w:tcW w:w="454" w:type="dxa"/>
                <w:gridSpan w:val="2"/>
                <w:tcBorders>
                  <w:bottom w:val="single" w:sz="4" w:space="0" w:color="auto"/>
                </w:tcBorders>
                <w:vAlign w:val="bottom"/>
              </w:tcPr>
            </w:tcPrChange>
          </w:tcPr>
          <w:p w14:paraId="28FF99EE" w14:textId="7B53EAB9" w:rsidR="00494D04" w:rsidRPr="007E0F91" w:rsidRDefault="00494D04" w:rsidP="00494D04">
            <w:pPr>
              <w:jc w:val="center"/>
              <w:rPr>
                <w:ins w:id="17028" w:author="Στάθης Καπ" w:date="2023-03-09T06:09:00Z"/>
                <w:sz w:val="16"/>
                <w:szCs w:val="16"/>
              </w:rPr>
            </w:pPr>
            <w:ins w:id="17029" w:author="Στάθης Καπ" w:date="2023-03-09T07:09:00Z">
              <w:r>
                <w:rPr>
                  <w:rFonts w:ascii="Calibri" w:hAnsi="Calibri" w:cs="Calibri"/>
                  <w:color w:val="000000"/>
                  <w:sz w:val="16"/>
                  <w:szCs w:val="16"/>
                </w:rPr>
                <w:t>0.341</w:t>
              </w:r>
            </w:ins>
          </w:p>
        </w:tc>
        <w:tc>
          <w:tcPr>
            <w:tcW w:w="461" w:type="dxa"/>
            <w:tcBorders>
              <w:right w:val="single" w:sz="4" w:space="0" w:color="auto"/>
            </w:tcBorders>
            <w:vAlign w:val="center"/>
            <w:tcPrChange w:id="17030" w:author="Στάθης Καπ" w:date="2023-03-09T07:09:00Z">
              <w:tcPr>
                <w:tcW w:w="461" w:type="dxa"/>
                <w:gridSpan w:val="2"/>
                <w:tcBorders>
                  <w:bottom w:val="single" w:sz="4" w:space="0" w:color="auto"/>
                  <w:right w:val="single" w:sz="4" w:space="0" w:color="auto"/>
                </w:tcBorders>
                <w:vAlign w:val="center"/>
              </w:tcPr>
            </w:tcPrChange>
          </w:tcPr>
          <w:p w14:paraId="70C1025F" w14:textId="5D60B723" w:rsidR="00494D04" w:rsidRPr="007E0F91" w:rsidRDefault="00494D04" w:rsidP="00494D04">
            <w:pPr>
              <w:jc w:val="center"/>
              <w:rPr>
                <w:ins w:id="17031" w:author="Στάθης Καπ" w:date="2023-03-09T06:09:00Z"/>
                <w:sz w:val="16"/>
                <w:szCs w:val="16"/>
              </w:rPr>
            </w:pPr>
            <w:ins w:id="17032" w:author="Στάθης Καπ" w:date="2023-03-09T07:09:00Z">
              <w:r>
                <w:rPr>
                  <w:rFonts w:ascii="Calibri" w:hAnsi="Calibri" w:cs="Calibri"/>
                  <w:color w:val="000000"/>
                  <w:sz w:val="16"/>
                  <w:szCs w:val="16"/>
                </w:rPr>
                <w:t>25.55</w:t>
              </w:r>
            </w:ins>
          </w:p>
        </w:tc>
      </w:tr>
      <w:tr w:rsidR="00494D04" w14:paraId="15255D3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3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34" w:author="Στάθης Καπ" w:date="2023-03-09T06:10:00Z"/>
          <w:trPrChange w:id="1703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3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685BBD22" w14:textId="378A8B37" w:rsidR="00494D04" w:rsidRPr="009861B1" w:rsidRDefault="00494D04" w:rsidP="00494D04">
            <w:pPr>
              <w:jc w:val="center"/>
              <w:rPr>
                <w:ins w:id="17037" w:author="Στάθης Καπ" w:date="2023-03-09T06:10:00Z"/>
                <w:rFonts w:ascii="Calibri" w:hAnsi="Calibri" w:cs="Calibri"/>
                <w:color w:val="000000"/>
                <w:sz w:val="16"/>
                <w:szCs w:val="16"/>
              </w:rPr>
            </w:pPr>
            <w:ins w:id="17038" w:author="Στάθης Καπ" w:date="2023-03-09T06:10:00Z">
              <w:r w:rsidRPr="009861B1">
                <w:rPr>
                  <w:rFonts w:ascii="Calibri" w:hAnsi="Calibri" w:cs="Calibri"/>
                  <w:color w:val="000000"/>
                  <w:sz w:val="16"/>
                  <w:szCs w:val="16"/>
                </w:rPr>
                <w:t>rc204</w:t>
              </w:r>
            </w:ins>
          </w:p>
        </w:tc>
        <w:tc>
          <w:tcPr>
            <w:tcW w:w="565" w:type="dxa"/>
            <w:tcBorders>
              <w:left w:val="single" w:sz="4" w:space="0" w:color="auto"/>
            </w:tcBorders>
            <w:vAlign w:val="center"/>
            <w:tcPrChange w:id="17039" w:author="Στάθης Καπ" w:date="2023-03-09T07:09:00Z">
              <w:tcPr>
                <w:tcW w:w="565" w:type="dxa"/>
                <w:gridSpan w:val="2"/>
                <w:tcBorders>
                  <w:left w:val="single" w:sz="4" w:space="0" w:color="auto"/>
                  <w:bottom w:val="single" w:sz="4" w:space="0" w:color="auto"/>
                </w:tcBorders>
              </w:tcPr>
            </w:tcPrChange>
          </w:tcPr>
          <w:p w14:paraId="2273AA67" w14:textId="63D36349" w:rsidR="00494D04" w:rsidRPr="007E0F91" w:rsidRDefault="00494D04" w:rsidP="00494D04">
            <w:pPr>
              <w:jc w:val="center"/>
              <w:rPr>
                <w:ins w:id="17040" w:author="Στάθης Καπ" w:date="2023-03-09T06:10:00Z"/>
                <w:sz w:val="16"/>
                <w:szCs w:val="16"/>
              </w:rPr>
            </w:pPr>
            <w:ins w:id="17041" w:author="Στάθης Καπ" w:date="2023-03-09T07:09:00Z">
              <w:r>
                <w:rPr>
                  <w:rFonts w:ascii="Calibri" w:hAnsi="Calibri" w:cs="Calibri"/>
                  <w:color w:val="000000"/>
                  <w:sz w:val="16"/>
                  <w:szCs w:val="16"/>
                </w:rPr>
                <w:t>1140</w:t>
              </w:r>
            </w:ins>
          </w:p>
        </w:tc>
        <w:tc>
          <w:tcPr>
            <w:tcW w:w="679" w:type="dxa"/>
            <w:tcBorders>
              <w:right w:val="single" w:sz="4" w:space="0" w:color="auto"/>
            </w:tcBorders>
            <w:vAlign w:val="center"/>
            <w:tcPrChange w:id="17042" w:author="Στάθης Καπ" w:date="2023-03-09T07:09:00Z">
              <w:tcPr>
                <w:tcW w:w="679" w:type="dxa"/>
                <w:gridSpan w:val="2"/>
                <w:tcBorders>
                  <w:bottom w:val="single" w:sz="4" w:space="0" w:color="auto"/>
                  <w:right w:val="single" w:sz="4" w:space="0" w:color="auto"/>
                </w:tcBorders>
              </w:tcPr>
            </w:tcPrChange>
          </w:tcPr>
          <w:p w14:paraId="4A5CFE38" w14:textId="4E1D3ACB" w:rsidR="00494D04" w:rsidRPr="007E0F91" w:rsidRDefault="00494D04" w:rsidP="00494D04">
            <w:pPr>
              <w:jc w:val="center"/>
              <w:rPr>
                <w:ins w:id="17043" w:author="Στάθης Καπ" w:date="2023-03-09T06:10:00Z"/>
                <w:sz w:val="16"/>
                <w:szCs w:val="16"/>
              </w:rPr>
            </w:pPr>
            <w:ins w:id="17044" w:author="Στάθης Καπ" w:date="2023-03-09T07:09:00Z">
              <w:r>
                <w:rPr>
                  <w:rFonts w:ascii="Calibri" w:hAnsi="Calibri" w:cs="Calibri"/>
                  <w:color w:val="000000"/>
                  <w:sz w:val="16"/>
                  <w:szCs w:val="16"/>
                </w:rPr>
                <w:t>1117</w:t>
              </w:r>
            </w:ins>
          </w:p>
        </w:tc>
        <w:tc>
          <w:tcPr>
            <w:tcW w:w="453" w:type="dxa"/>
            <w:tcBorders>
              <w:left w:val="single" w:sz="4" w:space="0" w:color="auto"/>
            </w:tcBorders>
            <w:vAlign w:val="center"/>
            <w:tcPrChange w:id="17045" w:author="Στάθης Καπ" w:date="2023-03-09T07:09:00Z">
              <w:tcPr>
                <w:tcW w:w="453" w:type="dxa"/>
                <w:gridSpan w:val="2"/>
                <w:tcBorders>
                  <w:left w:val="single" w:sz="4" w:space="0" w:color="auto"/>
                  <w:bottom w:val="single" w:sz="4" w:space="0" w:color="auto"/>
                </w:tcBorders>
                <w:vAlign w:val="bottom"/>
              </w:tcPr>
            </w:tcPrChange>
          </w:tcPr>
          <w:p w14:paraId="6C918B26" w14:textId="15456283" w:rsidR="00494D04" w:rsidRPr="007E0F91" w:rsidRDefault="00494D04" w:rsidP="00494D04">
            <w:pPr>
              <w:jc w:val="center"/>
              <w:rPr>
                <w:ins w:id="17046" w:author="Στάθης Καπ" w:date="2023-03-09T06:10:00Z"/>
                <w:sz w:val="16"/>
                <w:szCs w:val="16"/>
              </w:rPr>
            </w:pPr>
            <w:ins w:id="17047" w:author="Στάθης Καπ" w:date="2023-03-09T07:09:00Z">
              <w:r>
                <w:rPr>
                  <w:rFonts w:ascii="Calibri" w:hAnsi="Calibri" w:cs="Calibri"/>
                  <w:color w:val="000000"/>
                  <w:sz w:val="16"/>
                  <w:szCs w:val="16"/>
                </w:rPr>
                <w:t>1099</w:t>
              </w:r>
            </w:ins>
          </w:p>
        </w:tc>
        <w:tc>
          <w:tcPr>
            <w:tcW w:w="708" w:type="dxa"/>
            <w:vAlign w:val="center"/>
            <w:tcPrChange w:id="17048" w:author="Στάθης Καπ" w:date="2023-03-09T07:09:00Z">
              <w:tcPr>
                <w:tcW w:w="708" w:type="dxa"/>
                <w:gridSpan w:val="2"/>
                <w:tcBorders>
                  <w:bottom w:val="single" w:sz="4" w:space="0" w:color="auto"/>
                </w:tcBorders>
                <w:vAlign w:val="center"/>
              </w:tcPr>
            </w:tcPrChange>
          </w:tcPr>
          <w:p w14:paraId="269424B8" w14:textId="4DF268D4" w:rsidR="00494D04" w:rsidRPr="007E0F91" w:rsidRDefault="00494D04" w:rsidP="00494D04">
            <w:pPr>
              <w:jc w:val="center"/>
              <w:rPr>
                <w:ins w:id="17049" w:author="Στάθης Καπ" w:date="2023-03-09T06:10:00Z"/>
                <w:sz w:val="16"/>
                <w:szCs w:val="16"/>
              </w:rPr>
            </w:pPr>
            <w:ins w:id="17050" w:author="Στάθης Καπ" w:date="2023-03-09T07:09:00Z">
              <w:r>
                <w:rPr>
                  <w:rFonts w:ascii="Calibri" w:hAnsi="Calibri" w:cs="Calibri"/>
                  <w:color w:val="000000"/>
                  <w:sz w:val="16"/>
                  <w:szCs w:val="16"/>
                </w:rPr>
                <w:t>3.6</w:t>
              </w:r>
            </w:ins>
          </w:p>
        </w:tc>
        <w:tc>
          <w:tcPr>
            <w:tcW w:w="652" w:type="dxa"/>
            <w:tcBorders>
              <w:right w:val="single" w:sz="4" w:space="0" w:color="auto"/>
            </w:tcBorders>
            <w:vAlign w:val="center"/>
            <w:tcPrChange w:id="17051" w:author="Στάθης Καπ" w:date="2023-03-09T07:09:00Z">
              <w:tcPr>
                <w:tcW w:w="652" w:type="dxa"/>
                <w:gridSpan w:val="2"/>
                <w:tcBorders>
                  <w:bottom w:val="single" w:sz="4" w:space="0" w:color="auto"/>
                  <w:right w:val="single" w:sz="4" w:space="0" w:color="auto"/>
                </w:tcBorders>
                <w:vAlign w:val="bottom"/>
              </w:tcPr>
            </w:tcPrChange>
          </w:tcPr>
          <w:p w14:paraId="1C5180AF" w14:textId="5DD59B81" w:rsidR="00494D04" w:rsidRPr="007E0F91" w:rsidRDefault="00494D04" w:rsidP="00494D04">
            <w:pPr>
              <w:jc w:val="center"/>
              <w:rPr>
                <w:ins w:id="17052" w:author="Στάθης Καπ" w:date="2023-03-09T06:10:00Z"/>
                <w:sz w:val="16"/>
                <w:szCs w:val="16"/>
              </w:rPr>
            </w:pPr>
            <w:ins w:id="17053" w:author="Στάθης Καπ" w:date="2023-03-09T07:09:00Z">
              <w:r>
                <w:rPr>
                  <w:rFonts w:ascii="Calibri" w:hAnsi="Calibri" w:cs="Calibri"/>
                  <w:color w:val="000000"/>
                  <w:sz w:val="16"/>
                  <w:szCs w:val="16"/>
                </w:rPr>
                <w:t>0.357</w:t>
              </w:r>
            </w:ins>
          </w:p>
        </w:tc>
        <w:tc>
          <w:tcPr>
            <w:tcW w:w="453" w:type="dxa"/>
            <w:tcBorders>
              <w:left w:val="single" w:sz="4" w:space="0" w:color="auto"/>
            </w:tcBorders>
            <w:vAlign w:val="center"/>
            <w:tcPrChange w:id="17054" w:author="Στάθης Καπ" w:date="2023-03-09T07:09:00Z">
              <w:tcPr>
                <w:tcW w:w="453" w:type="dxa"/>
                <w:gridSpan w:val="2"/>
                <w:tcBorders>
                  <w:left w:val="single" w:sz="4" w:space="0" w:color="auto"/>
                  <w:bottom w:val="single" w:sz="4" w:space="0" w:color="auto"/>
                </w:tcBorders>
                <w:vAlign w:val="bottom"/>
              </w:tcPr>
            </w:tcPrChange>
          </w:tcPr>
          <w:p w14:paraId="7DC28B3E" w14:textId="417BF7F1" w:rsidR="00494D04" w:rsidRPr="007E0F91" w:rsidRDefault="00494D04" w:rsidP="00494D04">
            <w:pPr>
              <w:jc w:val="center"/>
              <w:rPr>
                <w:ins w:id="17055" w:author="Στάθης Καπ" w:date="2023-03-09T06:10:00Z"/>
                <w:sz w:val="16"/>
                <w:szCs w:val="16"/>
              </w:rPr>
            </w:pPr>
            <w:ins w:id="17056" w:author="Στάθης Καπ" w:date="2023-03-09T07:09:00Z">
              <w:r>
                <w:rPr>
                  <w:rFonts w:ascii="Calibri" w:hAnsi="Calibri" w:cs="Calibri"/>
                  <w:color w:val="000000"/>
                  <w:sz w:val="16"/>
                  <w:szCs w:val="16"/>
                </w:rPr>
                <w:t>1009</w:t>
              </w:r>
            </w:ins>
          </w:p>
        </w:tc>
        <w:tc>
          <w:tcPr>
            <w:tcW w:w="454" w:type="dxa"/>
            <w:vAlign w:val="center"/>
            <w:tcPrChange w:id="17057" w:author="Στάθης Καπ" w:date="2023-03-09T07:09:00Z">
              <w:tcPr>
                <w:tcW w:w="454" w:type="dxa"/>
                <w:gridSpan w:val="2"/>
                <w:tcBorders>
                  <w:bottom w:val="single" w:sz="4" w:space="0" w:color="auto"/>
                </w:tcBorders>
                <w:vAlign w:val="center"/>
              </w:tcPr>
            </w:tcPrChange>
          </w:tcPr>
          <w:p w14:paraId="2B64C947" w14:textId="7A75EA08" w:rsidR="00494D04" w:rsidRPr="007E0F91" w:rsidRDefault="00494D04" w:rsidP="00494D04">
            <w:pPr>
              <w:jc w:val="center"/>
              <w:rPr>
                <w:ins w:id="17058" w:author="Στάθης Καπ" w:date="2023-03-09T06:10:00Z"/>
                <w:sz w:val="16"/>
                <w:szCs w:val="16"/>
              </w:rPr>
            </w:pPr>
            <w:ins w:id="17059" w:author="Στάθης Καπ" w:date="2023-03-09T07:09:00Z">
              <w:r>
                <w:rPr>
                  <w:rFonts w:ascii="Calibri" w:hAnsi="Calibri" w:cs="Calibri"/>
                  <w:color w:val="000000"/>
                  <w:sz w:val="16"/>
                  <w:szCs w:val="16"/>
                </w:rPr>
                <w:t>8.19</w:t>
              </w:r>
            </w:ins>
          </w:p>
        </w:tc>
        <w:tc>
          <w:tcPr>
            <w:tcW w:w="454" w:type="dxa"/>
            <w:vAlign w:val="center"/>
            <w:tcPrChange w:id="17060" w:author="Στάθης Καπ" w:date="2023-03-09T07:09:00Z">
              <w:tcPr>
                <w:tcW w:w="454" w:type="dxa"/>
                <w:gridSpan w:val="2"/>
                <w:tcBorders>
                  <w:bottom w:val="single" w:sz="4" w:space="0" w:color="auto"/>
                </w:tcBorders>
                <w:vAlign w:val="bottom"/>
              </w:tcPr>
            </w:tcPrChange>
          </w:tcPr>
          <w:p w14:paraId="548A7718" w14:textId="519BAD87" w:rsidR="00494D04" w:rsidRPr="007E0F91" w:rsidRDefault="00494D04" w:rsidP="00494D04">
            <w:pPr>
              <w:jc w:val="center"/>
              <w:rPr>
                <w:ins w:id="17061" w:author="Στάθης Καπ" w:date="2023-03-09T06:10:00Z"/>
                <w:sz w:val="16"/>
                <w:szCs w:val="16"/>
              </w:rPr>
            </w:pPr>
            <w:ins w:id="17062" w:author="Στάθης Καπ" w:date="2023-03-09T07:09:00Z">
              <w:r>
                <w:rPr>
                  <w:rFonts w:ascii="Calibri" w:hAnsi="Calibri" w:cs="Calibri"/>
                  <w:color w:val="000000"/>
                  <w:sz w:val="16"/>
                  <w:szCs w:val="16"/>
                </w:rPr>
                <w:t>0.32</w:t>
              </w:r>
            </w:ins>
          </w:p>
        </w:tc>
        <w:tc>
          <w:tcPr>
            <w:tcW w:w="457" w:type="dxa"/>
            <w:tcBorders>
              <w:right w:val="single" w:sz="4" w:space="0" w:color="auto"/>
            </w:tcBorders>
            <w:vAlign w:val="center"/>
            <w:tcPrChange w:id="17063" w:author="Στάθης Καπ" w:date="2023-03-09T07:09:00Z">
              <w:tcPr>
                <w:tcW w:w="457" w:type="dxa"/>
                <w:gridSpan w:val="2"/>
                <w:tcBorders>
                  <w:bottom w:val="single" w:sz="4" w:space="0" w:color="auto"/>
                  <w:right w:val="single" w:sz="4" w:space="0" w:color="auto"/>
                </w:tcBorders>
                <w:vAlign w:val="center"/>
              </w:tcPr>
            </w:tcPrChange>
          </w:tcPr>
          <w:p w14:paraId="5F07A670" w14:textId="5C5CEA0F" w:rsidR="00494D04" w:rsidRPr="007E0F91" w:rsidRDefault="00494D04" w:rsidP="00494D04">
            <w:pPr>
              <w:jc w:val="center"/>
              <w:rPr>
                <w:ins w:id="17064" w:author="Στάθης Καπ" w:date="2023-03-09T06:10:00Z"/>
                <w:sz w:val="16"/>
                <w:szCs w:val="16"/>
              </w:rPr>
            </w:pPr>
            <w:ins w:id="17065" w:author="Στάθης Καπ" w:date="2023-03-09T07:09:00Z">
              <w:r>
                <w:rPr>
                  <w:rFonts w:ascii="Calibri" w:hAnsi="Calibri" w:cs="Calibri"/>
                  <w:color w:val="000000"/>
                  <w:sz w:val="16"/>
                  <w:szCs w:val="16"/>
                </w:rPr>
                <w:t>10.36</w:t>
              </w:r>
            </w:ins>
          </w:p>
        </w:tc>
        <w:tc>
          <w:tcPr>
            <w:tcW w:w="453" w:type="dxa"/>
            <w:tcBorders>
              <w:left w:val="single" w:sz="4" w:space="0" w:color="auto"/>
            </w:tcBorders>
            <w:vAlign w:val="center"/>
            <w:tcPrChange w:id="17066" w:author="Στάθης Καπ" w:date="2023-03-09T07:09:00Z">
              <w:tcPr>
                <w:tcW w:w="453" w:type="dxa"/>
                <w:gridSpan w:val="2"/>
                <w:tcBorders>
                  <w:left w:val="single" w:sz="4" w:space="0" w:color="auto"/>
                  <w:bottom w:val="single" w:sz="4" w:space="0" w:color="auto"/>
                </w:tcBorders>
                <w:vAlign w:val="bottom"/>
              </w:tcPr>
            </w:tcPrChange>
          </w:tcPr>
          <w:p w14:paraId="438904E8" w14:textId="640214E5" w:rsidR="00494D04" w:rsidRPr="007E0F91" w:rsidRDefault="00494D04" w:rsidP="00494D04">
            <w:pPr>
              <w:jc w:val="center"/>
              <w:rPr>
                <w:ins w:id="17067" w:author="Στάθης Καπ" w:date="2023-03-09T06:10:00Z"/>
                <w:sz w:val="16"/>
                <w:szCs w:val="16"/>
              </w:rPr>
            </w:pPr>
            <w:ins w:id="17068" w:author="Στάθης Καπ" w:date="2023-03-09T07:09:00Z">
              <w:r>
                <w:rPr>
                  <w:rFonts w:ascii="Calibri" w:hAnsi="Calibri" w:cs="Calibri"/>
                  <w:color w:val="000000"/>
                  <w:sz w:val="16"/>
                  <w:szCs w:val="16"/>
                </w:rPr>
                <w:t>1023</w:t>
              </w:r>
            </w:ins>
          </w:p>
        </w:tc>
        <w:tc>
          <w:tcPr>
            <w:tcW w:w="454" w:type="dxa"/>
            <w:vAlign w:val="center"/>
            <w:tcPrChange w:id="17069" w:author="Στάθης Καπ" w:date="2023-03-09T07:09:00Z">
              <w:tcPr>
                <w:tcW w:w="454" w:type="dxa"/>
                <w:gridSpan w:val="2"/>
                <w:tcBorders>
                  <w:bottom w:val="single" w:sz="4" w:space="0" w:color="auto"/>
                </w:tcBorders>
                <w:vAlign w:val="center"/>
              </w:tcPr>
            </w:tcPrChange>
          </w:tcPr>
          <w:p w14:paraId="7A8E1989" w14:textId="77234A20" w:rsidR="00494D04" w:rsidRPr="007E0F91" w:rsidRDefault="00494D04" w:rsidP="00494D04">
            <w:pPr>
              <w:jc w:val="center"/>
              <w:rPr>
                <w:ins w:id="17070" w:author="Στάθης Καπ" w:date="2023-03-09T06:10:00Z"/>
                <w:sz w:val="16"/>
                <w:szCs w:val="16"/>
              </w:rPr>
            </w:pPr>
            <w:ins w:id="17071" w:author="Στάθης Καπ" w:date="2023-03-09T07:09:00Z">
              <w:r>
                <w:rPr>
                  <w:rFonts w:ascii="Calibri" w:hAnsi="Calibri" w:cs="Calibri"/>
                  <w:color w:val="000000"/>
                  <w:sz w:val="16"/>
                  <w:szCs w:val="16"/>
                </w:rPr>
                <w:t>6.92</w:t>
              </w:r>
            </w:ins>
          </w:p>
        </w:tc>
        <w:tc>
          <w:tcPr>
            <w:tcW w:w="454" w:type="dxa"/>
            <w:vAlign w:val="center"/>
            <w:tcPrChange w:id="17072" w:author="Στάθης Καπ" w:date="2023-03-09T07:09:00Z">
              <w:tcPr>
                <w:tcW w:w="454" w:type="dxa"/>
                <w:gridSpan w:val="2"/>
                <w:tcBorders>
                  <w:bottom w:val="single" w:sz="4" w:space="0" w:color="auto"/>
                </w:tcBorders>
                <w:vAlign w:val="bottom"/>
              </w:tcPr>
            </w:tcPrChange>
          </w:tcPr>
          <w:p w14:paraId="38769422" w14:textId="620E3BEB" w:rsidR="00494D04" w:rsidRPr="007E0F91" w:rsidRDefault="00494D04" w:rsidP="00494D04">
            <w:pPr>
              <w:jc w:val="center"/>
              <w:rPr>
                <w:ins w:id="17073" w:author="Στάθης Καπ" w:date="2023-03-09T06:10:00Z"/>
                <w:sz w:val="16"/>
                <w:szCs w:val="16"/>
              </w:rPr>
            </w:pPr>
            <w:ins w:id="17074" w:author="Στάθης Καπ" w:date="2023-03-09T07:09:00Z">
              <w:r>
                <w:rPr>
                  <w:rFonts w:ascii="Calibri" w:hAnsi="Calibri" w:cs="Calibri"/>
                  <w:color w:val="000000"/>
                  <w:sz w:val="16"/>
                  <w:szCs w:val="16"/>
                </w:rPr>
                <w:t>0.381</w:t>
              </w:r>
            </w:ins>
          </w:p>
        </w:tc>
        <w:tc>
          <w:tcPr>
            <w:tcW w:w="454" w:type="dxa"/>
            <w:tcBorders>
              <w:right w:val="single" w:sz="4" w:space="0" w:color="auto"/>
            </w:tcBorders>
            <w:vAlign w:val="center"/>
            <w:tcPrChange w:id="17075" w:author="Στάθης Καπ" w:date="2023-03-09T07:09:00Z">
              <w:tcPr>
                <w:tcW w:w="454" w:type="dxa"/>
                <w:gridSpan w:val="2"/>
                <w:tcBorders>
                  <w:bottom w:val="single" w:sz="4" w:space="0" w:color="auto"/>
                  <w:right w:val="single" w:sz="4" w:space="0" w:color="auto"/>
                </w:tcBorders>
                <w:vAlign w:val="center"/>
              </w:tcPr>
            </w:tcPrChange>
          </w:tcPr>
          <w:p w14:paraId="381D9D77" w14:textId="571D8A79" w:rsidR="00494D04" w:rsidRPr="007E0F91" w:rsidRDefault="00494D04" w:rsidP="00494D04">
            <w:pPr>
              <w:jc w:val="center"/>
              <w:rPr>
                <w:ins w:id="17076" w:author="Στάθης Καπ" w:date="2023-03-09T06:10:00Z"/>
                <w:sz w:val="16"/>
                <w:szCs w:val="16"/>
              </w:rPr>
            </w:pPr>
            <w:ins w:id="17077" w:author="Στάθης Καπ" w:date="2023-03-09T07:09:00Z">
              <w:r>
                <w:rPr>
                  <w:rFonts w:ascii="Calibri" w:hAnsi="Calibri" w:cs="Calibri"/>
                  <w:color w:val="000000"/>
                  <w:sz w:val="16"/>
                  <w:szCs w:val="16"/>
                </w:rPr>
                <w:t>-6.72</w:t>
              </w:r>
            </w:ins>
          </w:p>
        </w:tc>
        <w:tc>
          <w:tcPr>
            <w:tcW w:w="453" w:type="dxa"/>
            <w:tcBorders>
              <w:left w:val="single" w:sz="4" w:space="0" w:color="auto"/>
            </w:tcBorders>
            <w:vAlign w:val="center"/>
            <w:tcPrChange w:id="17078" w:author="Στάθης Καπ" w:date="2023-03-09T07:09:00Z">
              <w:tcPr>
                <w:tcW w:w="453" w:type="dxa"/>
                <w:gridSpan w:val="2"/>
                <w:tcBorders>
                  <w:left w:val="single" w:sz="4" w:space="0" w:color="auto"/>
                  <w:bottom w:val="single" w:sz="4" w:space="0" w:color="auto"/>
                </w:tcBorders>
                <w:vAlign w:val="bottom"/>
              </w:tcPr>
            </w:tcPrChange>
          </w:tcPr>
          <w:p w14:paraId="632EB226" w14:textId="3D9EC04B" w:rsidR="00494D04" w:rsidRPr="007E0F91" w:rsidRDefault="00494D04" w:rsidP="00494D04">
            <w:pPr>
              <w:jc w:val="center"/>
              <w:rPr>
                <w:ins w:id="17079" w:author="Στάθης Καπ" w:date="2023-03-09T06:10:00Z"/>
                <w:sz w:val="16"/>
                <w:szCs w:val="16"/>
              </w:rPr>
            </w:pPr>
            <w:ins w:id="17080" w:author="Στάθης Καπ" w:date="2023-03-09T07:09:00Z">
              <w:r>
                <w:rPr>
                  <w:rFonts w:ascii="Calibri" w:hAnsi="Calibri" w:cs="Calibri"/>
                  <w:color w:val="000000"/>
                  <w:sz w:val="16"/>
                  <w:szCs w:val="16"/>
                </w:rPr>
                <w:t>982</w:t>
              </w:r>
            </w:ins>
          </w:p>
        </w:tc>
        <w:tc>
          <w:tcPr>
            <w:tcW w:w="454" w:type="dxa"/>
            <w:vAlign w:val="center"/>
            <w:tcPrChange w:id="17081" w:author="Στάθης Καπ" w:date="2023-03-09T07:09:00Z">
              <w:tcPr>
                <w:tcW w:w="454" w:type="dxa"/>
                <w:gridSpan w:val="2"/>
                <w:tcBorders>
                  <w:bottom w:val="single" w:sz="4" w:space="0" w:color="auto"/>
                </w:tcBorders>
                <w:vAlign w:val="center"/>
              </w:tcPr>
            </w:tcPrChange>
          </w:tcPr>
          <w:p w14:paraId="1175466E" w14:textId="5BD2F656" w:rsidR="00494D04" w:rsidRPr="007E0F91" w:rsidRDefault="00494D04" w:rsidP="00494D04">
            <w:pPr>
              <w:jc w:val="center"/>
              <w:rPr>
                <w:ins w:id="17082" w:author="Στάθης Καπ" w:date="2023-03-09T06:10:00Z"/>
                <w:sz w:val="16"/>
                <w:szCs w:val="16"/>
              </w:rPr>
            </w:pPr>
            <w:ins w:id="17083" w:author="Στάθης Καπ" w:date="2023-03-09T07:09:00Z">
              <w:r>
                <w:rPr>
                  <w:rFonts w:ascii="Calibri" w:hAnsi="Calibri" w:cs="Calibri"/>
                  <w:color w:val="000000"/>
                  <w:sz w:val="16"/>
                  <w:szCs w:val="16"/>
                </w:rPr>
                <w:t>10.65</w:t>
              </w:r>
            </w:ins>
          </w:p>
        </w:tc>
        <w:tc>
          <w:tcPr>
            <w:tcW w:w="454" w:type="dxa"/>
            <w:vAlign w:val="center"/>
            <w:tcPrChange w:id="17084" w:author="Στάθης Καπ" w:date="2023-03-09T07:09:00Z">
              <w:tcPr>
                <w:tcW w:w="454" w:type="dxa"/>
                <w:gridSpan w:val="2"/>
                <w:tcBorders>
                  <w:bottom w:val="single" w:sz="4" w:space="0" w:color="auto"/>
                </w:tcBorders>
                <w:vAlign w:val="bottom"/>
              </w:tcPr>
            </w:tcPrChange>
          </w:tcPr>
          <w:p w14:paraId="5B1BAFA5" w14:textId="280942AE" w:rsidR="00494D04" w:rsidRPr="007E0F91" w:rsidRDefault="00494D04" w:rsidP="00494D04">
            <w:pPr>
              <w:jc w:val="center"/>
              <w:rPr>
                <w:ins w:id="17085" w:author="Στάθης Καπ" w:date="2023-03-09T06:10:00Z"/>
                <w:sz w:val="16"/>
                <w:szCs w:val="16"/>
              </w:rPr>
            </w:pPr>
            <w:ins w:id="17086" w:author="Στάθης Καπ" w:date="2023-03-09T07:09:00Z">
              <w:r>
                <w:rPr>
                  <w:rFonts w:ascii="Calibri" w:hAnsi="Calibri" w:cs="Calibri"/>
                  <w:color w:val="000000"/>
                  <w:sz w:val="16"/>
                  <w:szCs w:val="16"/>
                </w:rPr>
                <w:t>0.245</w:t>
              </w:r>
            </w:ins>
          </w:p>
        </w:tc>
        <w:tc>
          <w:tcPr>
            <w:tcW w:w="461" w:type="dxa"/>
            <w:tcBorders>
              <w:right w:val="single" w:sz="4" w:space="0" w:color="auto"/>
            </w:tcBorders>
            <w:vAlign w:val="center"/>
            <w:tcPrChange w:id="17087" w:author="Στάθης Καπ" w:date="2023-03-09T07:09:00Z">
              <w:tcPr>
                <w:tcW w:w="461" w:type="dxa"/>
                <w:gridSpan w:val="2"/>
                <w:tcBorders>
                  <w:bottom w:val="single" w:sz="4" w:space="0" w:color="auto"/>
                  <w:right w:val="single" w:sz="4" w:space="0" w:color="auto"/>
                </w:tcBorders>
                <w:vAlign w:val="center"/>
              </w:tcPr>
            </w:tcPrChange>
          </w:tcPr>
          <w:p w14:paraId="502E23EF" w14:textId="064FE64E" w:rsidR="00494D04" w:rsidRPr="007E0F91" w:rsidRDefault="00494D04" w:rsidP="00494D04">
            <w:pPr>
              <w:jc w:val="center"/>
              <w:rPr>
                <w:ins w:id="17088" w:author="Στάθης Καπ" w:date="2023-03-09T06:10:00Z"/>
                <w:sz w:val="16"/>
                <w:szCs w:val="16"/>
              </w:rPr>
            </w:pPr>
            <w:ins w:id="17089" w:author="Στάθης Καπ" w:date="2023-03-09T07:09:00Z">
              <w:r>
                <w:rPr>
                  <w:rFonts w:ascii="Calibri" w:hAnsi="Calibri" w:cs="Calibri"/>
                  <w:color w:val="000000"/>
                  <w:sz w:val="16"/>
                  <w:szCs w:val="16"/>
                </w:rPr>
                <w:t>31.37</w:t>
              </w:r>
            </w:ins>
          </w:p>
        </w:tc>
      </w:tr>
      <w:tr w:rsidR="00494D04" w14:paraId="6A3A779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9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91" w:author="Στάθης Καπ" w:date="2023-03-09T06:10:00Z"/>
          <w:trPrChange w:id="1709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9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14196BD7" w14:textId="590B856F" w:rsidR="00494D04" w:rsidRPr="009861B1" w:rsidRDefault="00494D04" w:rsidP="00494D04">
            <w:pPr>
              <w:jc w:val="center"/>
              <w:rPr>
                <w:ins w:id="17094" w:author="Στάθης Καπ" w:date="2023-03-09T06:10:00Z"/>
                <w:rFonts w:ascii="Calibri" w:hAnsi="Calibri" w:cs="Calibri"/>
                <w:color w:val="000000"/>
                <w:sz w:val="16"/>
                <w:szCs w:val="16"/>
              </w:rPr>
            </w:pPr>
            <w:ins w:id="17095" w:author="Στάθης Καπ" w:date="2023-03-09T06:10:00Z">
              <w:r w:rsidRPr="009861B1">
                <w:rPr>
                  <w:rFonts w:ascii="Calibri" w:hAnsi="Calibri" w:cs="Calibri"/>
                  <w:color w:val="000000"/>
                  <w:sz w:val="16"/>
                  <w:szCs w:val="16"/>
                </w:rPr>
                <w:t>rc205</w:t>
              </w:r>
            </w:ins>
          </w:p>
        </w:tc>
        <w:tc>
          <w:tcPr>
            <w:tcW w:w="565" w:type="dxa"/>
            <w:tcBorders>
              <w:left w:val="single" w:sz="4" w:space="0" w:color="auto"/>
            </w:tcBorders>
            <w:vAlign w:val="center"/>
            <w:tcPrChange w:id="17096" w:author="Στάθης Καπ" w:date="2023-03-09T07:09:00Z">
              <w:tcPr>
                <w:tcW w:w="565" w:type="dxa"/>
                <w:gridSpan w:val="2"/>
                <w:tcBorders>
                  <w:left w:val="single" w:sz="4" w:space="0" w:color="auto"/>
                  <w:bottom w:val="single" w:sz="4" w:space="0" w:color="auto"/>
                </w:tcBorders>
              </w:tcPr>
            </w:tcPrChange>
          </w:tcPr>
          <w:p w14:paraId="2E4AE5EE" w14:textId="1D186C2D" w:rsidR="00494D04" w:rsidRPr="007E0F91" w:rsidRDefault="00494D04" w:rsidP="00494D04">
            <w:pPr>
              <w:jc w:val="center"/>
              <w:rPr>
                <w:ins w:id="17097" w:author="Στάθης Καπ" w:date="2023-03-09T06:10:00Z"/>
                <w:sz w:val="16"/>
                <w:szCs w:val="16"/>
              </w:rPr>
            </w:pPr>
            <w:ins w:id="17098" w:author="Στάθης Καπ" w:date="2023-03-09T07:09:00Z">
              <w:r>
                <w:rPr>
                  <w:rFonts w:ascii="Calibri" w:hAnsi="Calibri" w:cs="Calibri"/>
                  <w:color w:val="000000"/>
                  <w:sz w:val="16"/>
                  <w:szCs w:val="16"/>
                </w:rPr>
                <w:t>859</w:t>
              </w:r>
            </w:ins>
          </w:p>
        </w:tc>
        <w:tc>
          <w:tcPr>
            <w:tcW w:w="679" w:type="dxa"/>
            <w:tcBorders>
              <w:right w:val="single" w:sz="4" w:space="0" w:color="auto"/>
            </w:tcBorders>
            <w:vAlign w:val="center"/>
            <w:tcPrChange w:id="17099" w:author="Στάθης Καπ" w:date="2023-03-09T07:09:00Z">
              <w:tcPr>
                <w:tcW w:w="679" w:type="dxa"/>
                <w:gridSpan w:val="2"/>
                <w:tcBorders>
                  <w:bottom w:val="single" w:sz="4" w:space="0" w:color="auto"/>
                  <w:right w:val="single" w:sz="4" w:space="0" w:color="auto"/>
                </w:tcBorders>
              </w:tcPr>
            </w:tcPrChange>
          </w:tcPr>
          <w:p w14:paraId="0A63B89A" w14:textId="4B5DC19F" w:rsidR="00494D04" w:rsidRPr="007E0F91" w:rsidRDefault="00494D04" w:rsidP="00494D04">
            <w:pPr>
              <w:jc w:val="center"/>
              <w:rPr>
                <w:ins w:id="17100" w:author="Στάθης Καπ" w:date="2023-03-09T06:10:00Z"/>
                <w:sz w:val="16"/>
                <w:szCs w:val="16"/>
              </w:rPr>
            </w:pPr>
            <w:ins w:id="17101"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Change w:id="17102" w:author="Στάθης Καπ" w:date="2023-03-09T07:09:00Z">
              <w:tcPr>
                <w:tcW w:w="453" w:type="dxa"/>
                <w:gridSpan w:val="2"/>
                <w:tcBorders>
                  <w:left w:val="single" w:sz="4" w:space="0" w:color="auto"/>
                  <w:bottom w:val="single" w:sz="4" w:space="0" w:color="auto"/>
                </w:tcBorders>
                <w:vAlign w:val="bottom"/>
              </w:tcPr>
            </w:tcPrChange>
          </w:tcPr>
          <w:p w14:paraId="2EAD96F5" w14:textId="4C4CA6F8" w:rsidR="00494D04" w:rsidRPr="007E0F91" w:rsidRDefault="00494D04" w:rsidP="00494D04">
            <w:pPr>
              <w:jc w:val="center"/>
              <w:rPr>
                <w:ins w:id="17103" w:author="Στάθης Καπ" w:date="2023-03-09T06:10:00Z"/>
                <w:sz w:val="16"/>
                <w:szCs w:val="16"/>
              </w:rPr>
            </w:pPr>
            <w:ins w:id="17104" w:author="Στάθης Καπ" w:date="2023-03-09T07:09:00Z">
              <w:r>
                <w:rPr>
                  <w:rFonts w:ascii="Calibri" w:hAnsi="Calibri" w:cs="Calibri"/>
                  <w:color w:val="000000"/>
                  <w:sz w:val="16"/>
                  <w:szCs w:val="16"/>
                </w:rPr>
                <w:t>819</w:t>
              </w:r>
            </w:ins>
          </w:p>
        </w:tc>
        <w:tc>
          <w:tcPr>
            <w:tcW w:w="708" w:type="dxa"/>
            <w:vAlign w:val="center"/>
            <w:tcPrChange w:id="17105" w:author="Στάθης Καπ" w:date="2023-03-09T07:09:00Z">
              <w:tcPr>
                <w:tcW w:w="708" w:type="dxa"/>
                <w:gridSpan w:val="2"/>
                <w:tcBorders>
                  <w:bottom w:val="single" w:sz="4" w:space="0" w:color="auto"/>
                </w:tcBorders>
                <w:vAlign w:val="center"/>
              </w:tcPr>
            </w:tcPrChange>
          </w:tcPr>
          <w:p w14:paraId="5484F285" w14:textId="4422119F" w:rsidR="00494D04" w:rsidRPr="007E0F91" w:rsidRDefault="00494D04" w:rsidP="00494D04">
            <w:pPr>
              <w:jc w:val="center"/>
              <w:rPr>
                <w:ins w:id="17106" w:author="Στάθης Καπ" w:date="2023-03-09T06:10:00Z"/>
                <w:sz w:val="16"/>
                <w:szCs w:val="16"/>
              </w:rPr>
            </w:pPr>
            <w:ins w:id="17107" w:author="Στάθης Καπ" w:date="2023-03-09T07:09:00Z">
              <w:r>
                <w:rPr>
                  <w:rFonts w:ascii="Calibri" w:hAnsi="Calibri" w:cs="Calibri"/>
                  <w:color w:val="000000"/>
                  <w:sz w:val="16"/>
                  <w:szCs w:val="16"/>
                </w:rPr>
                <w:t>4.66</w:t>
              </w:r>
            </w:ins>
          </w:p>
        </w:tc>
        <w:tc>
          <w:tcPr>
            <w:tcW w:w="652" w:type="dxa"/>
            <w:tcBorders>
              <w:right w:val="single" w:sz="4" w:space="0" w:color="auto"/>
            </w:tcBorders>
            <w:vAlign w:val="center"/>
            <w:tcPrChange w:id="17108" w:author="Στάθης Καπ" w:date="2023-03-09T07:09:00Z">
              <w:tcPr>
                <w:tcW w:w="652" w:type="dxa"/>
                <w:gridSpan w:val="2"/>
                <w:tcBorders>
                  <w:bottom w:val="single" w:sz="4" w:space="0" w:color="auto"/>
                  <w:right w:val="single" w:sz="4" w:space="0" w:color="auto"/>
                </w:tcBorders>
                <w:vAlign w:val="bottom"/>
              </w:tcPr>
            </w:tcPrChange>
          </w:tcPr>
          <w:p w14:paraId="0B58B708" w14:textId="3E70EC1C" w:rsidR="00494D04" w:rsidRPr="007E0F91" w:rsidRDefault="00494D04" w:rsidP="00494D04">
            <w:pPr>
              <w:jc w:val="center"/>
              <w:rPr>
                <w:ins w:id="17109" w:author="Στάθης Καπ" w:date="2023-03-09T06:10:00Z"/>
                <w:sz w:val="16"/>
                <w:szCs w:val="16"/>
              </w:rPr>
            </w:pPr>
            <w:ins w:id="17110" w:author="Στάθης Καπ" w:date="2023-03-09T07:09:00Z">
              <w:r>
                <w:rPr>
                  <w:rFonts w:ascii="Calibri" w:hAnsi="Calibri" w:cs="Calibri"/>
                  <w:color w:val="000000"/>
                  <w:sz w:val="16"/>
                  <w:szCs w:val="16"/>
                </w:rPr>
                <w:t>0.377</w:t>
              </w:r>
            </w:ins>
          </w:p>
        </w:tc>
        <w:tc>
          <w:tcPr>
            <w:tcW w:w="453" w:type="dxa"/>
            <w:tcBorders>
              <w:left w:val="single" w:sz="4" w:space="0" w:color="auto"/>
            </w:tcBorders>
            <w:vAlign w:val="center"/>
            <w:tcPrChange w:id="17111" w:author="Στάθης Καπ" w:date="2023-03-09T07:09:00Z">
              <w:tcPr>
                <w:tcW w:w="453" w:type="dxa"/>
                <w:gridSpan w:val="2"/>
                <w:tcBorders>
                  <w:left w:val="single" w:sz="4" w:space="0" w:color="auto"/>
                  <w:bottom w:val="single" w:sz="4" w:space="0" w:color="auto"/>
                </w:tcBorders>
                <w:vAlign w:val="bottom"/>
              </w:tcPr>
            </w:tcPrChange>
          </w:tcPr>
          <w:p w14:paraId="657251CC" w14:textId="6DA1B2A7" w:rsidR="00494D04" w:rsidRPr="007E0F91" w:rsidRDefault="00494D04" w:rsidP="00494D04">
            <w:pPr>
              <w:jc w:val="center"/>
              <w:rPr>
                <w:ins w:id="17112" w:author="Στάθης Καπ" w:date="2023-03-09T06:10:00Z"/>
                <w:sz w:val="16"/>
                <w:szCs w:val="16"/>
              </w:rPr>
            </w:pPr>
            <w:ins w:id="17113" w:author="Στάθης Καπ" w:date="2023-03-09T07:09:00Z">
              <w:r>
                <w:rPr>
                  <w:rFonts w:ascii="Calibri" w:hAnsi="Calibri" w:cs="Calibri"/>
                  <w:color w:val="000000"/>
                  <w:sz w:val="16"/>
                  <w:szCs w:val="16"/>
                </w:rPr>
                <w:t>813</w:t>
              </w:r>
            </w:ins>
          </w:p>
        </w:tc>
        <w:tc>
          <w:tcPr>
            <w:tcW w:w="454" w:type="dxa"/>
            <w:vAlign w:val="center"/>
            <w:tcPrChange w:id="17114" w:author="Στάθης Καπ" w:date="2023-03-09T07:09:00Z">
              <w:tcPr>
                <w:tcW w:w="454" w:type="dxa"/>
                <w:gridSpan w:val="2"/>
                <w:tcBorders>
                  <w:bottom w:val="single" w:sz="4" w:space="0" w:color="auto"/>
                </w:tcBorders>
                <w:vAlign w:val="center"/>
              </w:tcPr>
            </w:tcPrChange>
          </w:tcPr>
          <w:p w14:paraId="6DB8D92C" w14:textId="5C2AB03F" w:rsidR="00494D04" w:rsidRPr="007E0F91" w:rsidRDefault="00494D04" w:rsidP="00494D04">
            <w:pPr>
              <w:jc w:val="center"/>
              <w:rPr>
                <w:ins w:id="17115" w:author="Στάθης Καπ" w:date="2023-03-09T06:10:00Z"/>
                <w:sz w:val="16"/>
                <w:szCs w:val="16"/>
              </w:rPr>
            </w:pPr>
            <w:ins w:id="17116" w:author="Στάθης Καπ" w:date="2023-03-09T07:09:00Z">
              <w:r>
                <w:rPr>
                  <w:rFonts w:ascii="Calibri" w:hAnsi="Calibri" w:cs="Calibri"/>
                  <w:color w:val="000000"/>
                  <w:sz w:val="16"/>
                  <w:szCs w:val="16"/>
                </w:rPr>
                <w:t>0.73</w:t>
              </w:r>
            </w:ins>
          </w:p>
        </w:tc>
        <w:tc>
          <w:tcPr>
            <w:tcW w:w="454" w:type="dxa"/>
            <w:vAlign w:val="center"/>
            <w:tcPrChange w:id="17117" w:author="Στάθης Καπ" w:date="2023-03-09T07:09:00Z">
              <w:tcPr>
                <w:tcW w:w="454" w:type="dxa"/>
                <w:gridSpan w:val="2"/>
                <w:tcBorders>
                  <w:bottom w:val="single" w:sz="4" w:space="0" w:color="auto"/>
                </w:tcBorders>
                <w:vAlign w:val="bottom"/>
              </w:tcPr>
            </w:tcPrChange>
          </w:tcPr>
          <w:p w14:paraId="6770538F" w14:textId="75BFA010" w:rsidR="00494D04" w:rsidRPr="007E0F91" w:rsidRDefault="00494D04" w:rsidP="00494D04">
            <w:pPr>
              <w:jc w:val="center"/>
              <w:rPr>
                <w:ins w:id="17118" w:author="Στάθης Καπ" w:date="2023-03-09T06:10:00Z"/>
                <w:sz w:val="16"/>
                <w:szCs w:val="16"/>
              </w:rPr>
            </w:pPr>
            <w:ins w:id="17119" w:author="Στάθης Καπ" w:date="2023-03-09T07:09:00Z">
              <w:r>
                <w:rPr>
                  <w:rFonts w:ascii="Calibri" w:hAnsi="Calibri" w:cs="Calibri"/>
                  <w:color w:val="000000"/>
                  <w:sz w:val="16"/>
                  <w:szCs w:val="16"/>
                </w:rPr>
                <w:t>0.251</w:t>
              </w:r>
            </w:ins>
          </w:p>
        </w:tc>
        <w:tc>
          <w:tcPr>
            <w:tcW w:w="457" w:type="dxa"/>
            <w:tcBorders>
              <w:right w:val="single" w:sz="4" w:space="0" w:color="auto"/>
            </w:tcBorders>
            <w:vAlign w:val="center"/>
            <w:tcPrChange w:id="17120" w:author="Στάθης Καπ" w:date="2023-03-09T07:09:00Z">
              <w:tcPr>
                <w:tcW w:w="457" w:type="dxa"/>
                <w:gridSpan w:val="2"/>
                <w:tcBorders>
                  <w:bottom w:val="single" w:sz="4" w:space="0" w:color="auto"/>
                  <w:right w:val="single" w:sz="4" w:space="0" w:color="auto"/>
                </w:tcBorders>
                <w:vAlign w:val="center"/>
              </w:tcPr>
            </w:tcPrChange>
          </w:tcPr>
          <w:p w14:paraId="5B42886A" w14:textId="536C7D53" w:rsidR="00494D04" w:rsidRPr="007E0F91" w:rsidRDefault="00494D04" w:rsidP="00494D04">
            <w:pPr>
              <w:jc w:val="center"/>
              <w:rPr>
                <w:ins w:id="17121" w:author="Στάθης Καπ" w:date="2023-03-09T06:10:00Z"/>
                <w:sz w:val="16"/>
                <w:szCs w:val="16"/>
              </w:rPr>
            </w:pPr>
            <w:ins w:id="17122" w:author="Στάθης Καπ" w:date="2023-03-09T07:09:00Z">
              <w:r>
                <w:rPr>
                  <w:rFonts w:ascii="Calibri" w:hAnsi="Calibri" w:cs="Calibri"/>
                  <w:color w:val="000000"/>
                  <w:sz w:val="16"/>
                  <w:szCs w:val="16"/>
                </w:rPr>
                <w:t>33.42</w:t>
              </w:r>
            </w:ins>
          </w:p>
        </w:tc>
        <w:tc>
          <w:tcPr>
            <w:tcW w:w="453" w:type="dxa"/>
            <w:tcBorders>
              <w:left w:val="single" w:sz="4" w:space="0" w:color="auto"/>
            </w:tcBorders>
            <w:vAlign w:val="center"/>
            <w:tcPrChange w:id="17123" w:author="Στάθης Καπ" w:date="2023-03-09T07:09:00Z">
              <w:tcPr>
                <w:tcW w:w="453" w:type="dxa"/>
                <w:gridSpan w:val="2"/>
                <w:tcBorders>
                  <w:left w:val="single" w:sz="4" w:space="0" w:color="auto"/>
                  <w:bottom w:val="single" w:sz="4" w:space="0" w:color="auto"/>
                </w:tcBorders>
                <w:vAlign w:val="bottom"/>
              </w:tcPr>
            </w:tcPrChange>
          </w:tcPr>
          <w:p w14:paraId="227820D4" w14:textId="0E119E92" w:rsidR="00494D04" w:rsidRPr="007E0F91" w:rsidRDefault="00494D04" w:rsidP="00494D04">
            <w:pPr>
              <w:jc w:val="center"/>
              <w:rPr>
                <w:ins w:id="17124" w:author="Στάθης Καπ" w:date="2023-03-09T06:10:00Z"/>
                <w:sz w:val="16"/>
                <w:szCs w:val="16"/>
              </w:rPr>
            </w:pPr>
            <w:ins w:id="17125" w:author="Στάθης Καπ" w:date="2023-03-09T07:09:00Z">
              <w:r>
                <w:rPr>
                  <w:rFonts w:ascii="Calibri" w:hAnsi="Calibri" w:cs="Calibri"/>
                  <w:color w:val="000000"/>
                  <w:sz w:val="16"/>
                  <w:szCs w:val="16"/>
                </w:rPr>
                <w:t>796</w:t>
              </w:r>
            </w:ins>
          </w:p>
        </w:tc>
        <w:tc>
          <w:tcPr>
            <w:tcW w:w="454" w:type="dxa"/>
            <w:vAlign w:val="center"/>
            <w:tcPrChange w:id="17126" w:author="Στάθης Καπ" w:date="2023-03-09T07:09:00Z">
              <w:tcPr>
                <w:tcW w:w="454" w:type="dxa"/>
                <w:gridSpan w:val="2"/>
                <w:tcBorders>
                  <w:bottom w:val="single" w:sz="4" w:space="0" w:color="auto"/>
                </w:tcBorders>
                <w:vAlign w:val="center"/>
              </w:tcPr>
            </w:tcPrChange>
          </w:tcPr>
          <w:p w14:paraId="75902214" w14:textId="0AC40D5E" w:rsidR="00494D04" w:rsidRPr="007E0F91" w:rsidRDefault="00494D04" w:rsidP="00494D04">
            <w:pPr>
              <w:jc w:val="center"/>
              <w:rPr>
                <w:ins w:id="17127" w:author="Στάθης Καπ" w:date="2023-03-09T06:10:00Z"/>
                <w:sz w:val="16"/>
                <w:szCs w:val="16"/>
              </w:rPr>
            </w:pPr>
            <w:ins w:id="17128" w:author="Στάθης Καπ" w:date="2023-03-09T07:09:00Z">
              <w:r>
                <w:rPr>
                  <w:rFonts w:ascii="Calibri" w:hAnsi="Calibri" w:cs="Calibri"/>
                  <w:color w:val="000000"/>
                  <w:sz w:val="16"/>
                  <w:szCs w:val="16"/>
                </w:rPr>
                <w:t>2.81</w:t>
              </w:r>
            </w:ins>
          </w:p>
        </w:tc>
        <w:tc>
          <w:tcPr>
            <w:tcW w:w="454" w:type="dxa"/>
            <w:vAlign w:val="center"/>
            <w:tcPrChange w:id="17129" w:author="Στάθης Καπ" w:date="2023-03-09T07:09:00Z">
              <w:tcPr>
                <w:tcW w:w="454" w:type="dxa"/>
                <w:gridSpan w:val="2"/>
                <w:tcBorders>
                  <w:bottom w:val="single" w:sz="4" w:space="0" w:color="auto"/>
                </w:tcBorders>
                <w:vAlign w:val="bottom"/>
              </w:tcPr>
            </w:tcPrChange>
          </w:tcPr>
          <w:p w14:paraId="35785AE4" w14:textId="51628FA0" w:rsidR="00494D04" w:rsidRPr="007E0F91" w:rsidRDefault="00494D04" w:rsidP="00494D04">
            <w:pPr>
              <w:jc w:val="center"/>
              <w:rPr>
                <w:ins w:id="17130" w:author="Στάθης Καπ" w:date="2023-03-09T06:10:00Z"/>
                <w:sz w:val="16"/>
                <w:szCs w:val="16"/>
              </w:rPr>
            </w:pPr>
            <w:ins w:id="17131" w:author="Στάθης Καπ" w:date="2023-03-09T07:09:00Z">
              <w:r>
                <w:rPr>
                  <w:rFonts w:ascii="Calibri" w:hAnsi="Calibri" w:cs="Calibri"/>
                  <w:color w:val="000000"/>
                  <w:sz w:val="16"/>
                  <w:szCs w:val="16"/>
                </w:rPr>
                <w:t>0.24</w:t>
              </w:r>
            </w:ins>
          </w:p>
        </w:tc>
        <w:tc>
          <w:tcPr>
            <w:tcW w:w="454" w:type="dxa"/>
            <w:tcBorders>
              <w:right w:val="single" w:sz="4" w:space="0" w:color="auto"/>
            </w:tcBorders>
            <w:vAlign w:val="center"/>
            <w:tcPrChange w:id="17132" w:author="Στάθης Καπ" w:date="2023-03-09T07:09:00Z">
              <w:tcPr>
                <w:tcW w:w="454" w:type="dxa"/>
                <w:gridSpan w:val="2"/>
                <w:tcBorders>
                  <w:bottom w:val="single" w:sz="4" w:space="0" w:color="auto"/>
                  <w:right w:val="single" w:sz="4" w:space="0" w:color="auto"/>
                </w:tcBorders>
                <w:vAlign w:val="center"/>
              </w:tcPr>
            </w:tcPrChange>
          </w:tcPr>
          <w:p w14:paraId="6543BFF5" w14:textId="4D2CCCCF" w:rsidR="00494D04" w:rsidRPr="007E0F91" w:rsidRDefault="00494D04" w:rsidP="00494D04">
            <w:pPr>
              <w:jc w:val="center"/>
              <w:rPr>
                <w:ins w:id="17133" w:author="Στάθης Καπ" w:date="2023-03-09T06:10:00Z"/>
                <w:sz w:val="16"/>
                <w:szCs w:val="16"/>
              </w:rPr>
            </w:pPr>
            <w:ins w:id="17134" w:author="Στάθης Καπ" w:date="2023-03-09T07:09:00Z">
              <w:r>
                <w:rPr>
                  <w:rFonts w:ascii="Calibri" w:hAnsi="Calibri" w:cs="Calibri"/>
                  <w:color w:val="000000"/>
                  <w:sz w:val="16"/>
                  <w:szCs w:val="16"/>
                </w:rPr>
                <w:t>36.34</w:t>
              </w:r>
            </w:ins>
          </w:p>
        </w:tc>
        <w:tc>
          <w:tcPr>
            <w:tcW w:w="453" w:type="dxa"/>
            <w:tcBorders>
              <w:left w:val="single" w:sz="4" w:space="0" w:color="auto"/>
            </w:tcBorders>
            <w:vAlign w:val="center"/>
            <w:tcPrChange w:id="17135" w:author="Στάθης Καπ" w:date="2023-03-09T07:09:00Z">
              <w:tcPr>
                <w:tcW w:w="453" w:type="dxa"/>
                <w:gridSpan w:val="2"/>
                <w:tcBorders>
                  <w:left w:val="single" w:sz="4" w:space="0" w:color="auto"/>
                  <w:bottom w:val="single" w:sz="4" w:space="0" w:color="auto"/>
                </w:tcBorders>
                <w:vAlign w:val="bottom"/>
              </w:tcPr>
            </w:tcPrChange>
          </w:tcPr>
          <w:p w14:paraId="7327FFC1" w14:textId="5B9E6347" w:rsidR="00494D04" w:rsidRPr="007E0F91" w:rsidRDefault="00494D04" w:rsidP="00494D04">
            <w:pPr>
              <w:jc w:val="center"/>
              <w:rPr>
                <w:ins w:id="17136" w:author="Στάθης Καπ" w:date="2023-03-09T06:10:00Z"/>
                <w:sz w:val="16"/>
                <w:szCs w:val="16"/>
              </w:rPr>
            </w:pPr>
            <w:ins w:id="17137" w:author="Στάθης Καπ" w:date="2023-03-09T07:09:00Z">
              <w:r>
                <w:rPr>
                  <w:rFonts w:ascii="Calibri" w:hAnsi="Calibri" w:cs="Calibri"/>
                  <w:color w:val="000000"/>
                  <w:sz w:val="16"/>
                  <w:szCs w:val="16"/>
                </w:rPr>
                <w:t>716</w:t>
              </w:r>
            </w:ins>
          </w:p>
        </w:tc>
        <w:tc>
          <w:tcPr>
            <w:tcW w:w="454" w:type="dxa"/>
            <w:vAlign w:val="center"/>
            <w:tcPrChange w:id="17138" w:author="Στάθης Καπ" w:date="2023-03-09T07:09:00Z">
              <w:tcPr>
                <w:tcW w:w="454" w:type="dxa"/>
                <w:gridSpan w:val="2"/>
                <w:tcBorders>
                  <w:bottom w:val="single" w:sz="4" w:space="0" w:color="auto"/>
                </w:tcBorders>
                <w:vAlign w:val="center"/>
              </w:tcPr>
            </w:tcPrChange>
          </w:tcPr>
          <w:p w14:paraId="608B8293" w14:textId="2D51BE22" w:rsidR="00494D04" w:rsidRPr="007E0F91" w:rsidRDefault="00494D04" w:rsidP="00494D04">
            <w:pPr>
              <w:jc w:val="center"/>
              <w:rPr>
                <w:ins w:id="17139" w:author="Στάθης Καπ" w:date="2023-03-09T06:10:00Z"/>
                <w:sz w:val="16"/>
                <w:szCs w:val="16"/>
              </w:rPr>
            </w:pPr>
            <w:ins w:id="17140" w:author="Στάθης Καπ" w:date="2023-03-09T07:09:00Z">
              <w:r>
                <w:rPr>
                  <w:rFonts w:ascii="Calibri" w:hAnsi="Calibri" w:cs="Calibri"/>
                  <w:color w:val="000000"/>
                  <w:sz w:val="16"/>
                  <w:szCs w:val="16"/>
                </w:rPr>
                <w:t>12.58</w:t>
              </w:r>
            </w:ins>
          </w:p>
        </w:tc>
        <w:tc>
          <w:tcPr>
            <w:tcW w:w="454" w:type="dxa"/>
            <w:vAlign w:val="center"/>
            <w:tcPrChange w:id="17141" w:author="Στάθης Καπ" w:date="2023-03-09T07:09:00Z">
              <w:tcPr>
                <w:tcW w:w="454" w:type="dxa"/>
                <w:gridSpan w:val="2"/>
                <w:tcBorders>
                  <w:bottom w:val="single" w:sz="4" w:space="0" w:color="auto"/>
                </w:tcBorders>
                <w:vAlign w:val="bottom"/>
              </w:tcPr>
            </w:tcPrChange>
          </w:tcPr>
          <w:p w14:paraId="631D3E28" w14:textId="4980B26A" w:rsidR="00494D04" w:rsidRPr="007E0F91" w:rsidRDefault="00494D04" w:rsidP="00494D04">
            <w:pPr>
              <w:jc w:val="center"/>
              <w:rPr>
                <w:ins w:id="17142" w:author="Στάθης Καπ" w:date="2023-03-09T06:10:00Z"/>
                <w:sz w:val="16"/>
                <w:szCs w:val="16"/>
              </w:rPr>
            </w:pPr>
            <w:ins w:id="17143"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7144" w:author="Στάθης Καπ" w:date="2023-03-09T07:09:00Z">
              <w:tcPr>
                <w:tcW w:w="461" w:type="dxa"/>
                <w:gridSpan w:val="2"/>
                <w:tcBorders>
                  <w:bottom w:val="single" w:sz="4" w:space="0" w:color="auto"/>
                  <w:right w:val="single" w:sz="4" w:space="0" w:color="auto"/>
                </w:tcBorders>
                <w:vAlign w:val="center"/>
              </w:tcPr>
            </w:tcPrChange>
          </w:tcPr>
          <w:p w14:paraId="73E66EED" w14:textId="694968AB" w:rsidR="00494D04" w:rsidRPr="007E0F91" w:rsidRDefault="00494D04" w:rsidP="00494D04">
            <w:pPr>
              <w:jc w:val="center"/>
              <w:rPr>
                <w:ins w:id="17145" w:author="Στάθης Καπ" w:date="2023-03-09T06:10:00Z"/>
                <w:sz w:val="16"/>
                <w:szCs w:val="16"/>
              </w:rPr>
            </w:pPr>
            <w:ins w:id="17146" w:author="Στάθης Καπ" w:date="2023-03-09T07:09:00Z">
              <w:r>
                <w:rPr>
                  <w:rFonts w:ascii="Calibri" w:hAnsi="Calibri" w:cs="Calibri"/>
                  <w:color w:val="000000"/>
                  <w:sz w:val="16"/>
                  <w:szCs w:val="16"/>
                </w:rPr>
                <w:t>46.68</w:t>
              </w:r>
            </w:ins>
          </w:p>
        </w:tc>
      </w:tr>
      <w:tr w:rsidR="00494D04" w14:paraId="3E0F38F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14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148" w:author="Στάθης Καπ" w:date="2023-03-09T06:10:00Z"/>
          <w:trPrChange w:id="1714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15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2FCCB277" w14:textId="2A0AE5F7" w:rsidR="00494D04" w:rsidRPr="009861B1" w:rsidRDefault="00494D04" w:rsidP="00494D04">
            <w:pPr>
              <w:jc w:val="center"/>
              <w:rPr>
                <w:ins w:id="17151" w:author="Στάθης Καπ" w:date="2023-03-09T06:10:00Z"/>
                <w:rFonts w:ascii="Calibri" w:hAnsi="Calibri" w:cs="Calibri"/>
                <w:color w:val="000000"/>
                <w:sz w:val="16"/>
                <w:szCs w:val="16"/>
              </w:rPr>
            </w:pPr>
            <w:ins w:id="17152" w:author="Στάθης Καπ" w:date="2023-03-09T06:10:00Z">
              <w:r w:rsidRPr="009861B1">
                <w:rPr>
                  <w:rFonts w:ascii="Calibri" w:hAnsi="Calibri" w:cs="Calibri"/>
                  <w:color w:val="000000"/>
                  <w:sz w:val="16"/>
                  <w:szCs w:val="16"/>
                </w:rPr>
                <w:t>rc206</w:t>
              </w:r>
            </w:ins>
          </w:p>
        </w:tc>
        <w:tc>
          <w:tcPr>
            <w:tcW w:w="565" w:type="dxa"/>
            <w:tcBorders>
              <w:left w:val="single" w:sz="4" w:space="0" w:color="auto"/>
            </w:tcBorders>
            <w:vAlign w:val="center"/>
            <w:tcPrChange w:id="17153" w:author="Στάθης Καπ" w:date="2023-03-09T07:09:00Z">
              <w:tcPr>
                <w:tcW w:w="565" w:type="dxa"/>
                <w:gridSpan w:val="2"/>
                <w:tcBorders>
                  <w:left w:val="single" w:sz="4" w:space="0" w:color="auto"/>
                  <w:bottom w:val="single" w:sz="4" w:space="0" w:color="auto"/>
                </w:tcBorders>
              </w:tcPr>
            </w:tcPrChange>
          </w:tcPr>
          <w:p w14:paraId="5AE73EB2" w14:textId="24F3705E" w:rsidR="00494D04" w:rsidRPr="007E0F91" w:rsidRDefault="00494D04" w:rsidP="00494D04">
            <w:pPr>
              <w:jc w:val="center"/>
              <w:rPr>
                <w:ins w:id="17154" w:author="Στάθης Καπ" w:date="2023-03-09T06:10:00Z"/>
                <w:sz w:val="16"/>
                <w:szCs w:val="16"/>
              </w:rPr>
            </w:pPr>
            <w:ins w:id="17155" w:author="Στάθης Καπ" w:date="2023-03-09T07:09:00Z">
              <w:r>
                <w:rPr>
                  <w:rFonts w:ascii="Calibri" w:hAnsi="Calibri" w:cs="Calibri"/>
                  <w:color w:val="000000"/>
                  <w:sz w:val="16"/>
                  <w:szCs w:val="16"/>
                </w:rPr>
                <w:t>899</w:t>
              </w:r>
            </w:ins>
          </w:p>
        </w:tc>
        <w:tc>
          <w:tcPr>
            <w:tcW w:w="679" w:type="dxa"/>
            <w:tcBorders>
              <w:right w:val="single" w:sz="4" w:space="0" w:color="auto"/>
            </w:tcBorders>
            <w:vAlign w:val="center"/>
            <w:tcPrChange w:id="17156" w:author="Στάθης Καπ" w:date="2023-03-09T07:09:00Z">
              <w:tcPr>
                <w:tcW w:w="679" w:type="dxa"/>
                <w:gridSpan w:val="2"/>
                <w:tcBorders>
                  <w:bottom w:val="single" w:sz="4" w:space="0" w:color="auto"/>
                  <w:right w:val="single" w:sz="4" w:space="0" w:color="auto"/>
                </w:tcBorders>
              </w:tcPr>
            </w:tcPrChange>
          </w:tcPr>
          <w:p w14:paraId="745D06BB" w14:textId="3A88C0CC" w:rsidR="00494D04" w:rsidRPr="007E0F91" w:rsidRDefault="00494D04" w:rsidP="00494D04">
            <w:pPr>
              <w:jc w:val="center"/>
              <w:rPr>
                <w:ins w:id="17157" w:author="Στάθης Καπ" w:date="2023-03-09T06:10:00Z"/>
                <w:sz w:val="16"/>
                <w:szCs w:val="16"/>
              </w:rPr>
            </w:pPr>
            <w:ins w:id="17158" w:author="Στάθης Καπ" w:date="2023-03-09T07:09:00Z">
              <w:r>
                <w:rPr>
                  <w:rFonts w:ascii="Calibri" w:hAnsi="Calibri" w:cs="Calibri"/>
                  <w:color w:val="000000"/>
                  <w:sz w:val="16"/>
                  <w:szCs w:val="16"/>
                </w:rPr>
                <w:t>860</w:t>
              </w:r>
            </w:ins>
          </w:p>
        </w:tc>
        <w:tc>
          <w:tcPr>
            <w:tcW w:w="453" w:type="dxa"/>
            <w:tcBorders>
              <w:left w:val="single" w:sz="4" w:space="0" w:color="auto"/>
            </w:tcBorders>
            <w:vAlign w:val="center"/>
            <w:tcPrChange w:id="17159" w:author="Στάθης Καπ" w:date="2023-03-09T07:09:00Z">
              <w:tcPr>
                <w:tcW w:w="453" w:type="dxa"/>
                <w:gridSpan w:val="2"/>
                <w:tcBorders>
                  <w:left w:val="single" w:sz="4" w:space="0" w:color="auto"/>
                  <w:bottom w:val="single" w:sz="4" w:space="0" w:color="auto"/>
                </w:tcBorders>
                <w:vAlign w:val="bottom"/>
              </w:tcPr>
            </w:tcPrChange>
          </w:tcPr>
          <w:p w14:paraId="2FD82C7F" w14:textId="16E69BBA" w:rsidR="00494D04" w:rsidRPr="007E0F91" w:rsidRDefault="00494D04" w:rsidP="00494D04">
            <w:pPr>
              <w:jc w:val="center"/>
              <w:rPr>
                <w:ins w:id="17160" w:author="Στάθης Καπ" w:date="2023-03-09T06:10:00Z"/>
                <w:sz w:val="16"/>
                <w:szCs w:val="16"/>
              </w:rPr>
            </w:pPr>
            <w:ins w:id="17161" w:author="Στάθης Καπ" w:date="2023-03-09T07:09:00Z">
              <w:r>
                <w:rPr>
                  <w:rFonts w:ascii="Calibri" w:hAnsi="Calibri" w:cs="Calibri"/>
                  <w:color w:val="000000"/>
                  <w:sz w:val="16"/>
                  <w:szCs w:val="16"/>
                </w:rPr>
                <w:t>841</w:t>
              </w:r>
            </w:ins>
          </w:p>
        </w:tc>
        <w:tc>
          <w:tcPr>
            <w:tcW w:w="708" w:type="dxa"/>
            <w:vAlign w:val="center"/>
            <w:tcPrChange w:id="17162" w:author="Στάθης Καπ" w:date="2023-03-09T07:09:00Z">
              <w:tcPr>
                <w:tcW w:w="708" w:type="dxa"/>
                <w:gridSpan w:val="2"/>
                <w:tcBorders>
                  <w:bottom w:val="single" w:sz="4" w:space="0" w:color="auto"/>
                </w:tcBorders>
                <w:vAlign w:val="center"/>
              </w:tcPr>
            </w:tcPrChange>
          </w:tcPr>
          <w:p w14:paraId="132FC1A8" w14:textId="62C00E21" w:rsidR="00494D04" w:rsidRPr="007E0F91" w:rsidRDefault="00494D04" w:rsidP="00494D04">
            <w:pPr>
              <w:jc w:val="center"/>
              <w:rPr>
                <w:ins w:id="17163" w:author="Στάθης Καπ" w:date="2023-03-09T06:10:00Z"/>
                <w:sz w:val="16"/>
                <w:szCs w:val="16"/>
              </w:rPr>
            </w:pPr>
            <w:ins w:id="17164" w:author="Στάθης Καπ" w:date="2023-03-09T07:09:00Z">
              <w:r>
                <w:rPr>
                  <w:rFonts w:ascii="Calibri" w:hAnsi="Calibri" w:cs="Calibri"/>
                  <w:color w:val="000000"/>
                  <w:sz w:val="16"/>
                  <w:szCs w:val="16"/>
                </w:rPr>
                <w:t>6.45</w:t>
              </w:r>
            </w:ins>
          </w:p>
        </w:tc>
        <w:tc>
          <w:tcPr>
            <w:tcW w:w="652" w:type="dxa"/>
            <w:tcBorders>
              <w:right w:val="single" w:sz="4" w:space="0" w:color="auto"/>
            </w:tcBorders>
            <w:vAlign w:val="center"/>
            <w:tcPrChange w:id="17165" w:author="Στάθης Καπ" w:date="2023-03-09T07:09:00Z">
              <w:tcPr>
                <w:tcW w:w="652" w:type="dxa"/>
                <w:gridSpan w:val="2"/>
                <w:tcBorders>
                  <w:bottom w:val="single" w:sz="4" w:space="0" w:color="auto"/>
                  <w:right w:val="single" w:sz="4" w:space="0" w:color="auto"/>
                </w:tcBorders>
                <w:vAlign w:val="bottom"/>
              </w:tcPr>
            </w:tcPrChange>
          </w:tcPr>
          <w:p w14:paraId="2A250261" w14:textId="5AF48788" w:rsidR="00494D04" w:rsidRPr="007E0F91" w:rsidRDefault="00494D04" w:rsidP="00494D04">
            <w:pPr>
              <w:jc w:val="center"/>
              <w:rPr>
                <w:ins w:id="17166" w:author="Στάθης Καπ" w:date="2023-03-09T06:10:00Z"/>
                <w:sz w:val="16"/>
                <w:szCs w:val="16"/>
              </w:rPr>
            </w:pPr>
            <w:ins w:id="17167" w:author="Στάθης Καπ" w:date="2023-03-09T07:09:00Z">
              <w:r>
                <w:rPr>
                  <w:rFonts w:ascii="Calibri" w:hAnsi="Calibri" w:cs="Calibri"/>
                  <w:color w:val="000000"/>
                  <w:sz w:val="16"/>
                  <w:szCs w:val="16"/>
                </w:rPr>
                <w:t>0.369</w:t>
              </w:r>
            </w:ins>
          </w:p>
        </w:tc>
        <w:tc>
          <w:tcPr>
            <w:tcW w:w="453" w:type="dxa"/>
            <w:tcBorders>
              <w:left w:val="single" w:sz="4" w:space="0" w:color="auto"/>
            </w:tcBorders>
            <w:vAlign w:val="center"/>
            <w:tcPrChange w:id="17168" w:author="Στάθης Καπ" w:date="2023-03-09T07:09:00Z">
              <w:tcPr>
                <w:tcW w:w="453" w:type="dxa"/>
                <w:gridSpan w:val="2"/>
                <w:tcBorders>
                  <w:left w:val="single" w:sz="4" w:space="0" w:color="auto"/>
                  <w:bottom w:val="single" w:sz="4" w:space="0" w:color="auto"/>
                </w:tcBorders>
                <w:vAlign w:val="bottom"/>
              </w:tcPr>
            </w:tcPrChange>
          </w:tcPr>
          <w:p w14:paraId="68D90D7D" w14:textId="0EF2B7CE" w:rsidR="00494D04" w:rsidRPr="007E0F91" w:rsidRDefault="00494D04" w:rsidP="00494D04">
            <w:pPr>
              <w:jc w:val="center"/>
              <w:rPr>
                <w:ins w:id="17169" w:author="Στάθης Καπ" w:date="2023-03-09T06:10:00Z"/>
                <w:sz w:val="16"/>
                <w:szCs w:val="16"/>
              </w:rPr>
            </w:pPr>
            <w:ins w:id="17170" w:author="Στάθης Καπ" w:date="2023-03-09T07:09:00Z">
              <w:r>
                <w:rPr>
                  <w:rFonts w:ascii="Calibri" w:hAnsi="Calibri" w:cs="Calibri"/>
                  <w:color w:val="000000"/>
                  <w:sz w:val="16"/>
                  <w:szCs w:val="16"/>
                </w:rPr>
                <w:t>832</w:t>
              </w:r>
            </w:ins>
          </w:p>
        </w:tc>
        <w:tc>
          <w:tcPr>
            <w:tcW w:w="454" w:type="dxa"/>
            <w:vAlign w:val="center"/>
            <w:tcPrChange w:id="17171" w:author="Στάθης Καπ" w:date="2023-03-09T07:09:00Z">
              <w:tcPr>
                <w:tcW w:w="454" w:type="dxa"/>
                <w:gridSpan w:val="2"/>
                <w:tcBorders>
                  <w:bottom w:val="single" w:sz="4" w:space="0" w:color="auto"/>
                </w:tcBorders>
                <w:vAlign w:val="center"/>
              </w:tcPr>
            </w:tcPrChange>
          </w:tcPr>
          <w:p w14:paraId="69E774D6" w14:textId="68510737" w:rsidR="00494D04" w:rsidRPr="007E0F91" w:rsidRDefault="00494D04" w:rsidP="00494D04">
            <w:pPr>
              <w:jc w:val="center"/>
              <w:rPr>
                <w:ins w:id="17172" w:author="Στάθης Καπ" w:date="2023-03-09T06:10:00Z"/>
                <w:sz w:val="16"/>
                <w:szCs w:val="16"/>
              </w:rPr>
            </w:pPr>
            <w:ins w:id="17173" w:author="Στάθης Καπ" w:date="2023-03-09T07:09:00Z">
              <w:r>
                <w:rPr>
                  <w:rFonts w:ascii="Calibri" w:hAnsi="Calibri" w:cs="Calibri"/>
                  <w:color w:val="000000"/>
                  <w:sz w:val="16"/>
                  <w:szCs w:val="16"/>
                </w:rPr>
                <w:t>1.07</w:t>
              </w:r>
            </w:ins>
          </w:p>
        </w:tc>
        <w:tc>
          <w:tcPr>
            <w:tcW w:w="454" w:type="dxa"/>
            <w:vAlign w:val="center"/>
            <w:tcPrChange w:id="17174" w:author="Στάθης Καπ" w:date="2023-03-09T07:09:00Z">
              <w:tcPr>
                <w:tcW w:w="454" w:type="dxa"/>
                <w:gridSpan w:val="2"/>
                <w:tcBorders>
                  <w:bottom w:val="single" w:sz="4" w:space="0" w:color="auto"/>
                </w:tcBorders>
                <w:vAlign w:val="bottom"/>
              </w:tcPr>
            </w:tcPrChange>
          </w:tcPr>
          <w:p w14:paraId="6F7A1C51" w14:textId="093F3EFA" w:rsidR="00494D04" w:rsidRPr="007E0F91" w:rsidRDefault="00494D04" w:rsidP="00494D04">
            <w:pPr>
              <w:jc w:val="center"/>
              <w:rPr>
                <w:ins w:id="17175" w:author="Στάθης Καπ" w:date="2023-03-09T06:10:00Z"/>
                <w:sz w:val="16"/>
                <w:szCs w:val="16"/>
              </w:rPr>
            </w:pPr>
            <w:ins w:id="17176" w:author="Στάθης Καπ" w:date="2023-03-09T07:09:00Z">
              <w:r>
                <w:rPr>
                  <w:rFonts w:ascii="Calibri" w:hAnsi="Calibri" w:cs="Calibri"/>
                  <w:color w:val="000000"/>
                  <w:sz w:val="16"/>
                  <w:szCs w:val="16"/>
                </w:rPr>
                <w:t>0.227</w:t>
              </w:r>
            </w:ins>
          </w:p>
        </w:tc>
        <w:tc>
          <w:tcPr>
            <w:tcW w:w="457" w:type="dxa"/>
            <w:tcBorders>
              <w:right w:val="single" w:sz="4" w:space="0" w:color="auto"/>
            </w:tcBorders>
            <w:vAlign w:val="center"/>
            <w:tcPrChange w:id="17177" w:author="Στάθης Καπ" w:date="2023-03-09T07:09:00Z">
              <w:tcPr>
                <w:tcW w:w="457" w:type="dxa"/>
                <w:gridSpan w:val="2"/>
                <w:tcBorders>
                  <w:bottom w:val="single" w:sz="4" w:space="0" w:color="auto"/>
                  <w:right w:val="single" w:sz="4" w:space="0" w:color="auto"/>
                </w:tcBorders>
                <w:vAlign w:val="center"/>
              </w:tcPr>
            </w:tcPrChange>
          </w:tcPr>
          <w:p w14:paraId="3A9D42D1" w14:textId="5A5FBA7C" w:rsidR="00494D04" w:rsidRPr="007E0F91" w:rsidRDefault="00494D04" w:rsidP="00494D04">
            <w:pPr>
              <w:jc w:val="center"/>
              <w:rPr>
                <w:ins w:id="17178" w:author="Στάθης Καπ" w:date="2023-03-09T06:10:00Z"/>
                <w:sz w:val="16"/>
                <w:szCs w:val="16"/>
              </w:rPr>
            </w:pPr>
            <w:ins w:id="17179" w:author="Στάθης Καπ" w:date="2023-03-09T07:09:00Z">
              <w:r>
                <w:rPr>
                  <w:rFonts w:ascii="Calibri" w:hAnsi="Calibri" w:cs="Calibri"/>
                  <w:color w:val="000000"/>
                  <w:sz w:val="16"/>
                  <w:szCs w:val="16"/>
                </w:rPr>
                <w:t>38.48</w:t>
              </w:r>
            </w:ins>
          </w:p>
        </w:tc>
        <w:tc>
          <w:tcPr>
            <w:tcW w:w="453" w:type="dxa"/>
            <w:tcBorders>
              <w:left w:val="single" w:sz="4" w:space="0" w:color="auto"/>
            </w:tcBorders>
            <w:vAlign w:val="center"/>
            <w:tcPrChange w:id="17180" w:author="Στάθης Καπ" w:date="2023-03-09T07:09:00Z">
              <w:tcPr>
                <w:tcW w:w="453" w:type="dxa"/>
                <w:gridSpan w:val="2"/>
                <w:tcBorders>
                  <w:left w:val="single" w:sz="4" w:space="0" w:color="auto"/>
                  <w:bottom w:val="single" w:sz="4" w:space="0" w:color="auto"/>
                </w:tcBorders>
                <w:vAlign w:val="bottom"/>
              </w:tcPr>
            </w:tcPrChange>
          </w:tcPr>
          <w:p w14:paraId="3E191B46" w14:textId="0A3A55AE" w:rsidR="00494D04" w:rsidRPr="007E0F91" w:rsidRDefault="00494D04" w:rsidP="00494D04">
            <w:pPr>
              <w:jc w:val="center"/>
              <w:rPr>
                <w:ins w:id="17181" w:author="Στάθης Καπ" w:date="2023-03-09T06:10:00Z"/>
                <w:sz w:val="16"/>
                <w:szCs w:val="16"/>
              </w:rPr>
            </w:pPr>
            <w:ins w:id="17182" w:author="Στάθης Καπ" w:date="2023-03-09T07:09:00Z">
              <w:r>
                <w:rPr>
                  <w:rFonts w:ascii="Calibri" w:hAnsi="Calibri" w:cs="Calibri"/>
                  <w:color w:val="000000"/>
                  <w:sz w:val="16"/>
                  <w:szCs w:val="16"/>
                </w:rPr>
                <w:t>828</w:t>
              </w:r>
            </w:ins>
          </w:p>
        </w:tc>
        <w:tc>
          <w:tcPr>
            <w:tcW w:w="454" w:type="dxa"/>
            <w:vAlign w:val="center"/>
            <w:tcPrChange w:id="17183" w:author="Στάθης Καπ" w:date="2023-03-09T07:09:00Z">
              <w:tcPr>
                <w:tcW w:w="454" w:type="dxa"/>
                <w:gridSpan w:val="2"/>
                <w:tcBorders>
                  <w:bottom w:val="single" w:sz="4" w:space="0" w:color="auto"/>
                </w:tcBorders>
                <w:vAlign w:val="center"/>
              </w:tcPr>
            </w:tcPrChange>
          </w:tcPr>
          <w:p w14:paraId="643833FB" w14:textId="3D543AEE" w:rsidR="00494D04" w:rsidRPr="007E0F91" w:rsidRDefault="00494D04" w:rsidP="00494D04">
            <w:pPr>
              <w:jc w:val="center"/>
              <w:rPr>
                <w:ins w:id="17184" w:author="Στάθης Καπ" w:date="2023-03-09T06:10:00Z"/>
                <w:sz w:val="16"/>
                <w:szCs w:val="16"/>
              </w:rPr>
            </w:pPr>
            <w:ins w:id="17185" w:author="Στάθης Καπ" w:date="2023-03-09T07:09:00Z">
              <w:r>
                <w:rPr>
                  <w:rFonts w:ascii="Calibri" w:hAnsi="Calibri" w:cs="Calibri"/>
                  <w:color w:val="000000"/>
                  <w:sz w:val="16"/>
                  <w:szCs w:val="16"/>
                </w:rPr>
                <w:t>1.55</w:t>
              </w:r>
            </w:ins>
          </w:p>
        </w:tc>
        <w:tc>
          <w:tcPr>
            <w:tcW w:w="454" w:type="dxa"/>
            <w:vAlign w:val="center"/>
            <w:tcPrChange w:id="17186" w:author="Στάθης Καπ" w:date="2023-03-09T07:09:00Z">
              <w:tcPr>
                <w:tcW w:w="454" w:type="dxa"/>
                <w:gridSpan w:val="2"/>
                <w:tcBorders>
                  <w:bottom w:val="single" w:sz="4" w:space="0" w:color="auto"/>
                </w:tcBorders>
                <w:vAlign w:val="bottom"/>
              </w:tcPr>
            </w:tcPrChange>
          </w:tcPr>
          <w:p w14:paraId="5B2EFF12" w14:textId="48EDF48B" w:rsidR="00494D04" w:rsidRPr="007E0F91" w:rsidRDefault="00494D04" w:rsidP="00494D04">
            <w:pPr>
              <w:jc w:val="center"/>
              <w:rPr>
                <w:ins w:id="17187" w:author="Στάθης Καπ" w:date="2023-03-09T06:10:00Z"/>
                <w:sz w:val="16"/>
                <w:szCs w:val="16"/>
              </w:rPr>
            </w:pPr>
            <w:ins w:id="17188"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Change w:id="17189" w:author="Στάθης Καπ" w:date="2023-03-09T07:09:00Z">
              <w:tcPr>
                <w:tcW w:w="454" w:type="dxa"/>
                <w:gridSpan w:val="2"/>
                <w:tcBorders>
                  <w:bottom w:val="single" w:sz="4" w:space="0" w:color="auto"/>
                  <w:right w:val="single" w:sz="4" w:space="0" w:color="auto"/>
                </w:tcBorders>
                <w:vAlign w:val="center"/>
              </w:tcPr>
            </w:tcPrChange>
          </w:tcPr>
          <w:p w14:paraId="34FC3C0B" w14:textId="6BCB5F12" w:rsidR="00494D04" w:rsidRPr="007E0F91" w:rsidRDefault="00494D04" w:rsidP="00494D04">
            <w:pPr>
              <w:jc w:val="center"/>
              <w:rPr>
                <w:ins w:id="17190" w:author="Στάθης Καπ" w:date="2023-03-09T06:10:00Z"/>
                <w:sz w:val="16"/>
                <w:szCs w:val="16"/>
              </w:rPr>
            </w:pPr>
            <w:ins w:id="17191" w:author="Στάθης Καπ" w:date="2023-03-09T07:09:00Z">
              <w:r>
                <w:rPr>
                  <w:rFonts w:ascii="Calibri" w:hAnsi="Calibri" w:cs="Calibri"/>
                  <w:color w:val="000000"/>
                  <w:sz w:val="16"/>
                  <w:szCs w:val="16"/>
                </w:rPr>
                <w:t>39.3</w:t>
              </w:r>
            </w:ins>
          </w:p>
        </w:tc>
        <w:tc>
          <w:tcPr>
            <w:tcW w:w="453" w:type="dxa"/>
            <w:tcBorders>
              <w:left w:val="single" w:sz="4" w:space="0" w:color="auto"/>
            </w:tcBorders>
            <w:vAlign w:val="center"/>
            <w:tcPrChange w:id="17192" w:author="Στάθης Καπ" w:date="2023-03-09T07:09:00Z">
              <w:tcPr>
                <w:tcW w:w="453" w:type="dxa"/>
                <w:gridSpan w:val="2"/>
                <w:tcBorders>
                  <w:left w:val="single" w:sz="4" w:space="0" w:color="auto"/>
                  <w:bottom w:val="single" w:sz="4" w:space="0" w:color="auto"/>
                </w:tcBorders>
                <w:vAlign w:val="bottom"/>
              </w:tcPr>
            </w:tcPrChange>
          </w:tcPr>
          <w:p w14:paraId="4B98380E" w14:textId="6B2E01CF" w:rsidR="00494D04" w:rsidRPr="007E0F91" w:rsidRDefault="00494D04" w:rsidP="00494D04">
            <w:pPr>
              <w:jc w:val="center"/>
              <w:rPr>
                <w:ins w:id="17193" w:author="Στάθης Καπ" w:date="2023-03-09T06:10:00Z"/>
                <w:sz w:val="16"/>
                <w:szCs w:val="16"/>
              </w:rPr>
            </w:pPr>
            <w:ins w:id="17194" w:author="Στάθης Καπ" w:date="2023-03-09T07:09:00Z">
              <w:r>
                <w:rPr>
                  <w:rFonts w:ascii="Calibri" w:hAnsi="Calibri" w:cs="Calibri"/>
                  <w:color w:val="000000"/>
                  <w:sz w:val="16"/>
                  <w:szCs w:val="16"/>
                </w:rPr>
                <w:t>813</w:t>
              </w:r>
            </w:ins>
          </w:p>
        </w:tc>
        <w:tc>
          <w:tcPr>
            <w:tcW w:w="454" w:type="dxa"/>
            <w:vAlign w:val="center"/>
            <w:tcPrChange w:id="17195" w:author="Στάθης Καπ" w:date="2023-03-09T07:09:00Z">
              <w:tcPr>
                <w:tcW w:w="454" w:type="dxa"/>
                <w:gridSpan w:val="2"/>
                <w:tcBorders>
                  <w:bottom w:val="single" w:sz="4" w:space="0" w:color="auto"/>
                </w:tcBorders>
                <w:vAlign w:val="center"/>
              </w:tcPr>
            </w:tcPrChange>
          </w:tcPr>
          <w:p w14:paraId="29AB448F" w14:textId="5C050595" w:rsidR="00494D04" w:rsidRPr="007E0F91" w:rsidRDefault="00494D04" w:rsidP="00494D04">
            <w:pPr>
              <w:jc w:val="center"/>
              <w:rPr>
                <w:ins w:id="17196" w:author="Στάθης Καπ" w:date="2023-03-09T06:10:00Z"/>
                <w:sz w:val="16"/>
                <w:szCs w:val="16"/>
              </w:rPr>
            </w:pPr>
            <w:ins w:id="17197" w:author="Στάθης Καπ" w:date="2023-03-09T07:09:00Z">
              <w:r>
                <w:rPr>
                  <w:rFonts w:ascii="Calibri" w:hAnsi="Calibri" w:cs="Calibri"/>
                  <w:color w:val="000000"/>
                  <w:sz w:val="16"/>
                  <w:szCs w:val="16"/>
                </w:rPr>
                <w:t>3.33</w:t>
              </w:r>
            </w:ins>
          </w:p>
        </w:tc>
        <w:tc>
          <w:tcPr>
            <w:tcW w:w="454" w:type="dxa"/>
            <w:vAlign w:val="center"/>
            <w:tcPrChange w:id="17198" w:author="Στάθης Καπ" w:date="2023-03-09T07:09:00Z">
              <w:tcPr>
                <w:tcW w:w="454" w:type="dxa"/>
                <w:gridSpan w:val="2"/>
                <w:tcBorders>
                  <w:bottom w:val="single" w:sz="4" w:space="0" w:color="auto"/>
                </w:tcBorders>
                <w:vAlign w:val="bottom"/>
              </w:tcPr>
            </w:tcPrChange>
          </w:tcPr>
          <w:p w14:paraId="2A71E2C4" w14:textId="619C46FE" w:rsidR="00494D04" w:rsidRPr="007E0F91" w:rsidRDefault="00494D04" w:rsidP="00494D04">
            <w:pPr>
              <w:jc w:val="center"/>
              <w:rPr>
                <w:ins w:id="17199" w:author="Στάθης Καπ" w:date="2023-03-09T06:10:00Z"/>
                <w:sz w:val="16"/>
                <w:szCs w:val="16"/>
              </w:rPr>
            </w:pPr>
            <w:ins w:id="17200" w:author="Στάθης Καπ" w:date="2023-03-09T07:09:00Z">
              <w:r>
                <w:rPr>
                  <w:rFonts w:ascii="Calibri" w:hAnsi="Calibri" w:cs="Calibri"/>
                  <w:color w:val="000000"/>
                  <w:sz w:val="16"/>
                  <w:szCs w:val="16"/>
                </w:rPr>
                <w:t>0.225</w:t>
              </w:r>
            </w:ins>
          </w:p>
        </w:tc>
        <w:tc>
          <w:tcPr>
            <w:tcW w:w="461" w:type="dxa"/>
            <w:tcBorders>
              <w:right w:val="single" w:sz="4" w:space="0" w:color="auto"/>
            </w:tcBorders>
            <w:vAlign w:val="center"/>
            <w:tcPrChange w:id="17201" w:author="Στάθης Καπ" w:date="2023-03-09T07:09:00Z">
              <w:tcPr>
                <w:tcW w:w="461" w:type="dxa"/>
                <w:gridSpan w:val="2"/>
                <w:tcBorders>
                  <w:bottom w:val="single" w:sz="4" w:space="0" w:color="auto"/>
                  <w:right w:val="single" w:sz="4" w:space="0" w:color="auto"/>
                </w:tcBorders>
                <w:vAlign w:val="center"/>
              </w:tcPr>
            </w:tcPrChange>
          </w:tcPr>
          <w:p w14:paraId="6E15313F" w14:textId="435C74F6" w:rsidR="00494D04" w:rsidRPr="007E0F91" w:rsidRDefault="00494D04" w:rsidP="00494D04">
            <w:pPr>
              <w:jc w:val="center"/>
              <w:rPr>
                <w:ins w:id="17202" w:author="Στάθης Καπ" w:date="2023-03-09T06:10:00Z"/>
                <w:sz w:val="16"/>
                <w:szCs w:val="16"/>
              </w:rPr>
            </w:pPr>
            <w:ins w:id="17203" w:author="Στάθης Καπ" w:date="2023-03-09T07:09:00Z">
              <w:r>
                <w:rPr>
                  <w:rFonts w:ascii="Calibri" w:hAnsi="Calibri" w:cs="Calibri"/>
                  <w:color w:val="000000"/>
                  <w:sz w:val="16"/>
                  <w:szCs w:val="16"/>
                </w:rPr>
                <w:t>39.02</w:t>
              </w:r>
            </w:ins>
          </w:p>
        </w:tc>
      </w:tr>
      <w:tr w:rsidR="00494D04" w14:paraId="2D987E0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20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205" w:author="Στάθης Καπ" w:date="2023-03-09T06:10:00Z"/>
          <w:trPrChange w:id="1720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20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268DABC1" w14:textId="7F250B1F" w:rsidR="00494D04" w:rsidRPr="009861B1" w:rsidRDefault="00494D04" w:rsidP="00494D04">
            <w:pPr>
              <w:jc w:val="center"/>
              <w:rPr>
                <w:ins w:id="17208" w:author="Στάθης Καπ" w:date="2023-03-09T06:10:00Z"/>
                <w:rFonts w:ascii="Calibri" w:hAnsi="Calibri" w:cs="Calibri"/>
                <w:color w:val="000000"/>
                <w:sz w:val="16"/>
                <w:szCs w:val="16"/>
              </w:rPr>
            </w:pPr>
            <w:ins w:id="17209" w:author="Στάθης Καπ" w:date="2023-03-09T06:10:00Z">
              <w:r w:rsidRPr="009861B1">
                <w:rPr>
                  <w:rFonts w:ascii="Calibri" w:hAnsi="Calibri" w:cs="Calibri"/>
                  <w:color w:val="000000"/>
                  <w:sz w:val="16"/>
                  <w:szCs w:val="16"/>
                </w:rPr>
                <w:t>rc207</w:t>
              </w:r>
            </w:ins>
          </w:p>
        </w:tc>
        <w:tc>
          <w:tcPr>
            <w:tcW w:w="565" w:type="dxa"/>
            <w:tcBorders>
              <w:left w:val="single" w:sz="4" w:space="0" w:color="auto"/>
            </w:tcBorders>
            <w:vAlign w:val="center"/>
            <w:tcPrChange w:id="17210" w:author="Στάθης Καπ" w:date="2023-03-09T07:09:00Z">
              <w:tcPr>
                <w:tcW w:w="565" w:type="dxa"/>
                <w:gridSpan w:val="2"/>
                <w:tcBorders>
                  <w:left w:val="single" w:sz="4" w:space="0" w:color="auto"/>
                  <w:bottom w:val="single" w:sz="4" w:space="0" w:color="auto"/>
                </w:tcBorders>
              </w:tcPr>
            </w:tcPrChange>
          </w:tcPr>
          <w:p w14:paraId="2402D525" w14:textId="0CEB648D" w:rsidR="00494D04" w:rsidRPr="007E0F91" w:rsidRDefault="00494D04" w:rsidP="00494D04">
            <w:pPr>
              <w:jc w:val="center"/>
              <w:rPr>
                <w:ins w:id="17211" w:author="Στάθης Καπ" w:date="2023-03-09T06:10:00Z"/>
                <w:sz w:val="16"/>
                <w:szCs w:val="16"/>
              </w:rPr>
            </w:pPr>
            <w:ins w:id="17212" w:author="Στάθης Καπ" w:date="2023-03-09T07:09:00Z">
              <w:r>
                <w:rPr>
                  <w:rFonts w:ascii="Calibri" w:hAnsi="Calibri" w:cs="Calibri"/>
                  <w:color w:val="000000"/>
                  <w:sz w:val="16"/>
                  <w:szCs w:val="16"/>
                </w:rPr>
                <w:t>983</w:t>
              </w:r>
            </w:ins>
          </w:p>
        </w:tc>
        <w:tc>
          <w:tcPr>
            <w:tcW w:w="679" w:type="dxa"/>
            <w:tcBorders>
              <w:right w:val="single" w:sz="4" w:space="0" w:color="auto"/>
            </w:tcBorders>
            <w:vAlign w:val="center"/>
            <w:tcPrChange w:id="17213" w:author="Στάθης Καπ" w:date="2023-03-09T07:09:00Z">
              <w:tcPr>
                <w:tcW w:w="679" w:type="dxa"/>
                <w:gridSpan w:val="2"/>
                <w:tcBorders>
                  <w:bottom w:val="single" w:sz="4" w:space="0" w:color="auto"/>
                  <w:right w:val="single" w:sz="4" w:space="0" w:color="auto"/>
                </w:tcBorders>
              </w:tcPr>
            </w:tcPrChange>
          </w:tcPr>
          <w:p w14:paraId="1BB7B19A" w14:textId="082FCE71" w:rsidR="00494D04" w:rsidRPr="007E0F91" w:rsidRDefault="00494D04" w:rsidP="00494D04">
            <w:pPr>
              <w:jc w:val="center"/>
              <w:rPr>
                <w:ins w:id="17214" w:author="Στάθης Καπ" w:date="2023-03-09T06:10:00Z"/>
                <w:sz w:val="16"/>
                <w:szCs w:val="16"/>
              </w:rPr>
            </w:pPr>
            <w:ins w:id="17215"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7216" w:author="Στάθης Καπ" w:date="2023-03-09T07:09:00Z">
              <w:tcPr>
                <w:tcW w:w="453" w:type="dxa"/>
                <w:gridSpan w:val="2"/>
                <w:tcBorders>
                  <w:left w:val="single" w:sz="4" w:space="0" w:color="auto"/>
                  <w:bottom w:val="single" w:sz="4" w:space="0" w:color="auto"/>
                </w:tcBorders>
                <w:vAlign w:val="bottom"/>
              </w:tcPr>
            </w:tcPrChange>
          </w:tcPr>
          <w:p w14:paraId="71252D85" w14:textId="44B52E8B" w:rsidR="00494D04" w:rsidRPr="007E0F91" w:rsidRDefault="00494D04" w:rsidP="00494D04">
            <w:pPr>
              <w:jc w:val="center"/>
              <w:rPr>
                <w:ins w:id="17217" w:author="Στάθης Καπ" w:date="2023-03-09T06:10:00Z"/>
                <w:sz w:val="16"/>
                <w:szCs w:val="16"/>
              </w:rPr>
            </w:pPr>
            <w:ins w:id="17218" w:author="Στάθης Καπ" w:date="2023-03-09T07:09:00Z">
              <w:r>
                <w:rPr>
                  <w:rFonts w:ascii="Calibri" w:hAnsi="Calibri" w:cs="Calibri"/>
                  <w:color w:val="000000"/>
                  <w:sz w:val="16"/>
                  <w:szCs w:val="16"/>
                </w:rPr>
                <w:t>903</w:t>
              </w:r>
            </w:ins>
          </w:p>
        </w:tc>
        <w:tc>
          <w:tcPr>
            <w:tcW w:w="708" w:type="dxa"/>
            <w:vAlign w:val="center"/>
            <w:tcPrChange w:id="17219" w:author="Στάθης Καπ" w:date="2023-03-09T07:09:00Z">
              <w:tcPr>
                <w:tcW w:w="708" w:type="dxa"/>
                <w:gridSpan w:val="2"/>
                <w:tcBorders>
                  <w:bottom w:val="single" w:sz="4" w:space="0" w:color="auto"/>
                </w:tcBorders>
                <w:vAlign w:val="center"/>
              </w:tcPr>
            </w:tcPrChange>
          </w:tcPr>
          <w:p w14:paraId="3A503995" w14:textId="7E413ED3" w:rsidR="00494D04" w:rsidRPr="007E0F91" w:rsidRDefault="00494D04" w:rsidP="00494D04">
            <w:pPr>
              <w:jc w:val="center"/>
              <w:rPr>
                <w:ins w:id="17220" w:author="Στάθης Καπ" w:date="2023-03-09T06:10:00Z"/>
                <w:sz w:val="16"/>
                <w:szCs w:val="16"/>
              </w:rPr>
            </w:pPr>
            <w:ins w:id="17221" w:author="Στάθης Καπ" w:date="2023-03-09T07:09:00Z">
              <w:r>
                <w:rPr>
                  <w:rFonts w:ascii="Calibri" w:hAnsi="Calibri" w:cs="Calibri"/>
                  <w:color w:val="000000"/>
                  <w:sz w:val="16"/>
                  <w:szCs w:val="16"/>
                </w:rPr>
                <w:t>8.14</w:t>
              </w:r>
            </w:ins>
          </w:p>
        </w:tc>
        <w:tc>
          <w:tcPr>
            <w:tcW w:w="652" w:type="dxa"/>
            <w:tcBorders>
              <w:right w:val="single" w:sz="4" w:space="0" w:color="auto"/>
            </w:tcBorders>
            <w:vAlign w:val="center"/>
            <w:tcPrChange w:id="17222" w:author="Στάθης Καπ" w:date="2023-03-09T07:09:00Z">
              <w:tcPr>
                <w:tcW w:w="652" w:type="dxa"/>
                <w:gridSpan w:val="2"/>
                <w:tcBorders>
                  <w:bottom w:val="single" w:sz="4" w:space="0" w:color="auto"/>
                  <w:right w:val="single" w:sz="4" w:space="0" w:color="auto"/>
                </w:tcBorders>
                <w:vAlign w:val="bottom"/>
              </w:tcPr>
            </w:tcPrChange>
          </w:tcPr>
          <w:p w14:paraId="32BDE31E" w14:textId="2597D12C" w:rsidR="00494D04" w:rsidRPr="007E0F91" w:rsidRDefault="00494D04" w:rsidP="00494D04">
            <w:pPr>
              <w:jc w:val="center"/>
              <w:rPr>
                <w:ins w:id="17223" w:author="Στάθης Καπ" w:date="2023-03-09T06:10:00Z"/>
                <w:sz w:val="16"/>
                <w:szCs w:val="16"/>
              </w:rPr>
            </w:pPr>
            <w:ins w:id="17224" w:author="Στάθης Καπ" w:date="2023-03-09T07:09:00Z">
              <w:r>
                <w:rPr>
                  <w:rFonts w:ascii="Calibri" w:hAnsi="Calibri" w:cs="Calibri"/>
                  <w:color w:val="000000"/>
                  <w:sz w:val="16"/>
                  <w:szCs w:val="16"/>
                </w:rPr>
                <w:t>0.331</w:t>
              </w:r>
            </w:ins>
          </w:p>
        </w:tc>
        <w:tc>
          <w:tcPr>
            <w:tcW w:w="453" w:type="dxa"/>
            <w:tcBorders>
              <w:left w:val="single" w:sz="4" w:space="0" w:color="auto"/>
            </w:tcBorders>
            <w:vAlign w:val="center"/>
            <w:tcPrChange w:id="17225" w:author="Στάθης Καπ" w:date="2023-03-09T07:09:00Z">
              <w:tcPr>
                <w:tcW w:w="453" w:type="dxa"/>
                <w:gridSpan w:val="2"/>
                <w:tcBorders>
                  <w:left w:val="single" w:sz="4" w:space="0" w:color="auto"/>
                  <w:bottom w:val="single" w:sz="4" w:space="0" w:color="auto"/>
                </w:tcBorders>
                <w:vAlign w:val="bottom"/>
              </w:tcPr>
            </w:tcPrChange>
          </w:tcPr>
          <w:p w14:paraId="39BED582" w14:textId="5A85CD37" w:rsidR="00494D04" w:rsidRPr="007E0F91" w:rsidRDefault="00494D04" w:rsidP="00494D04">
            <w:pPr>
              <w:jc w:val="center"/>
              <w:rPr>
                <w:ins w:id="17226" w:author="Στάθης Καπ" w:date="2023-03-09T06:10:00Z"/>
                <w:sz w:val="16"/>
                <w:szCs w:val="16"/>
              </w:rPr>
            </w:pPr>
            <w:ins w:id="17227" w:author="Στάθης Καπ" w:date="2023-03-09T07:09:00Z">
              <w:r>
                <w:rPr>
                  <w:rFonts w:ascii="Calibri" w:hAnsi="Calibri" w:cs="Calibri"/>
                  <w:color w:val="000000"/>
                  <w:sz w:val="16"/>
                  <w:szCs w:val="16"/>
                </w:rPr>
                <w:t>889</w:t>
              </w:r>
            </w:ins>
          </w:p>
        </w:tc>
        <w:tc>
          <w:tcPr>
            <w:tcW w:w="454" w:type="dxa"/>
            <w:vAlign w:val="center"/>
            <w:tcPrChange w:id="17228" w:author="Στάθης Καπ" w:date="2023-03-09T07:09:00Z">
              <w:tcPr>
                <w:tcW w:w="454" w:type="dxa"/>
                <w:gridSpan w:val="2"/>
                <w:tcBorders>
                  <w:bottom w:val="single" w:sz="4" w:space="0" w:color="auto"/>
                </w:tcBorders>
                <w:vAlign w:val="center"/>
              </w:tcPr>
            </w:tcPrChange>
          </w:tcPr>
          <w:p w14:paraId="6911AD5F" w14:textId="61A979D4" w:rsidR="00494D04" w:rsidRPr="007E0F91" w:rsidRDefault="00494D04" w:rsidP="00494D04">
            <w:pPr>
              <w:jc w:val="center"/>
              <w:rPr>
                <w:ins w:id="17229" w:author="Στάθης Καπ" w:date="2023-03-09T06:10:00Z"/>
                <w:sz w:val="16"/>
                <w:szCs w:val="16"/>
              </w:rPr>
            </w:pPr>
            <w:ins w:id="17230" w:author="Στάθης Καπ" w:date="2023-03-09T07:09:00Z">
              <w:r>
                <w:rPr>
                  <w:rFonts w:ascii="Calibri" w:hAnsi="Calibri" w:cs="Calibri"/>
                  <w:color w:val="000000"/>
                  <w:sz w:val="16"/>
                  <w:szCs w:val="16"/>
                </w:rPr>
                <w:t>1.55</w:t>
              </w:r>
            </w:ins>
          </w:p>
        </w:tc>
        <w:tc>
          <w:tcPr>
            <w:tcW w:w="454" w:type="dxa"/>
            <w:vAlign w:val="center"/>
            <w:tcPrChange w:id="17231" w:author="Στάθης Καπ" w:date="2023-03-09T07:09:00Z">
              <w:tcPr>
                <w:tcW w:w="454" w:type="dxa"/>
                <w:gridSpan w:val="2"/>
                <w:tcBorders>
                  <w:bottom w:val="single" w:sz="4" w:space="0" w:color="auto"/>
                </w:tcBorders>
                <w:vAlign w:val="bottom"/>
              </w:tcPr>
            </w:tcPrChange>
          </w:tcPr>
          <w:p w14:paraId="66350AD9" w14:textId="324C6FE8" w:rsidR="00494D04" w:rsidRPr="007E0F91" w:rsidRDefault="00494D04" w:rsidP="00494D04">
            <w:pPr>
              <w:jc w:val="center"/>
              <w:rPr>
                <w:ins w:id="17232" w:author="Στάθης Καπ" w:date="2023-03-09T06:10:00Z"/>
                <w:sz w:val="16"/>
                <w:szCs w:val="16"/>
              </w:rPr>
            </w:pPr>
            <w:ins w:id="17233" w:author="Στάθης Καπ" w:date="2023-03-09T07:09:00Z">
              <w:r>
                <w:rPr>
                  <w:rFonts w:ascii="Calibri" w:hAnsi="Calibri" w:cs="Calibri"/>
                  <w:color w:val="000000"/>
                  <w:sz w:val="16"/>
                  <w:szCs w:val="16"/>
                </w:rPr>
                <w:t>0.228</w:t>
              </w:r>
            </w:ins>
          </w:p>
        </w:tc>
        <w:tc>
          <w:tcPr>
            <w:tcW w:w="457" w:type="dxa"/>
            <w:tcBorders>
              <w:right w:val="single" w:sz="4" w:space="0" w:color="auto"/>
            </w:tcBorders>
            <w:vAlign w:val="center"/>
            <w:tcPrChange w:id="17234" w:author="Στάθης Καπ" w:date="2023-03-09T07:09:00Z">
              <w:tcPr>
                <w:tcW w:w="457" w:type="dxa"/>
                <w:gridSpan w:val="2"/>
                <w:tcBorders>
                  <w:bottom w:val="single" w:sz="4" w:space="0" w:color="auto"/>
                  <w:right w:val="single" w:sz="4" w:space="0" w:color="auto"/>
                </w:tcBorders>
                <w:vAlign w:val="center"/>
              </w:tcPr>
            </w:tcPrChange>
          </w:tcPr>
          <w:p w14:paraId="1BEE11E8" w14:textId="396DDF83" w:rsidR="00494D04" w:rsidRPr="007E0F91" w:rsidRDefault="00494D04" w:rsidP="00494D04">
            <w:pPr>
              <w:jc w:val="center"/>
              <w:rPr>
                <w:ins w:id="17235" w:author="Στάθης Καπ" w:date="2023-03-09T06:10:00Z"/>
                <w:sz w:val="16"/>
                <w:szCs w:val="16"/>
              </w:rPr>
            </w:pPr>
            <w:ins w:id="17236" w:author="Στάθης Καπ" w:date="2023-03-09T07:09:00Z">
              <w:r>
                <w:rPr>
                  <w:rFonts w:ascii="Calibri" w:hAnsi="Calibri" w:cs="Calibri"/>
                  <w:color w:val="000000"/>
                  <w:sz w:val="16"/>
                  <w:szCs w:val="16"/>
                </w:rPr>
                <w:t>31.12</w:t>
              </w:r>
            </w:ins>
          </w:p>
        </w:tc>
        <w:tc>
          <w:tcPr>
            <w:tcW w:w="453" w:type="dxa"/>
            <w:tcBorders>
              <w:left w:val="single" w:sz="4" w:space="0" w:color="auto"/>
            </w:tcBorders>
            <w:vAlign w:val="center"/>
            <w:tcPrChange w:id="17237" w:author="Στάθης Καπ" w:date="2023-03-09T07:09:00Z">
              <w:tcPr>
                <w:tcW w:w="453" w:type="dxa"/>
                <w:gridSpan w:val="2"/>
                <w:tcBorders>
                  <w:left w:val="single" w:sz="4" w:space="0" w:color="auto"/>
                  <w:bottom w:val="single" w:sz="4" w:space="0" w:color="auto"/>
                </w:tcBorders>
                <w:vAlign w:val="bottom"/>
              </w:tcPr>
            </w:tcPrChange>
          </w:tcPr>
          <w:p w14:paraId="1731BA6A" w14:textId="5EA88CE8" w:rsidR="00494D04" w:rsidRPr="007E0F91" w:rsidRDefault="00494D04" w:rsidP="00494D04">
            <w:pPr>
              <w:jc w:val="center"/>
              <w:rPr>
                <w:ins w:id="17238" w:author="Στάθης Καπ" w:date="2023-03-09T06:10:00Z"/>
                <w:sz w:val="16"/>
                <w:szCs w:val="16"/>
              </w:rPr>
            </w:pPr>
            <w:ins w:id="17239" w:author="Στάθης Καπ" w:date="2023-03-09T07:09:00Z">
              <w:r>
                <w:rPr>
                  <w:rFonts w:ascii="Calibri" w:hAnsi="Calibri" w:cs="Calibri"/>
                  <w:color w:val="000000"/>
                  <w:sz w:val="16"/>
                  <w:szCs w:val="16"/>
                </w:rPr>
                <w:t>900</w:t>
              </w:r>
            </w:ins>
          </w:p>
        </w:tc>
        <w:tc>
          <w:tcPr>
            <w:tcW w:w="454" w:type="dxa"/>
            <w:vAlign w:val="center"/>
            <w:tcPrChange w:id="17240" w:author="Στάθης Καπ" w:date="2023-03-09T07:09:00Z">
              <w:tcPr>
                <w:tcW w:w="454" w:type="dxa"/>
                <w:gridSpan w:val="2"/>
                <w:tcBorders>
                  <w:bottom w:val="single" w:sz="4" w:space="0" w:color="auto"/>
                </w:tcBorders>
                <w:vAlign w:val="center"/>
              </w:tcPr>
            </w:tcPrChange>
          </w:tcPr>
          <w:p w14:paraId="69C932C5" w14:textId="44D3EE4B" w:rsidR="00494D04" w:rsidRPr="007E0F91" w:rsidRDefault="00494D04" w:rsidP="00494D04">
            <w:pPr>
              <w:jc w:val="center"/>
              <w:rPr>
                <w:ins w:id="17241" w:author="Στάθης Καπ" w:date="2023-03-09T06:10:00Z"/>
                <w:sz w:val="16"/>
                <w:szCs w:val="16"/>
              </w:rPr>
            </w:pPr>
            <w:ins w:id="17242" w:author="Στάθης Καπ" w:date="2023-03-09T07:09:00Z">
              <w:r>
                <w:rPr>
                  <w:rFonts w:ascii="Calibri" w:hAnsi="Calibri" w:cs="Calibri"/>
                  <w:color w:val="000000"/>
                  <w:sz w:val="16"/>
                  <w:szCs w:val="16"/>
                </w:rPr>
                <w:t>0.33</w:t>
              </w:r>
            </w:ins>
          </w:p>
        </w:tc>
        <w:tc>
          <w:tcPr>
            <w:tcW w:w="454" w:type="dxa"/>
            <w:vAlign w:val="center"/>
            <w:tcPrChange w:id="17243" w:author="Στάθης Καπ" w:date="2023-03-09T07:09:00Z">
              <w:tcPr>
                <w:tcW w:w="454" w:type="dxa"/>
                <w:gridSpan w:val="2"/>
                <w:tcBorders>
                  <w:bottom w:val="single" w:sz="4" w:space="0" w:color="auto"/>
                </w:tcBorders>
                <w:vAlign w:val="bottom"/>
              </w:tcPr>
            </w:tcPrChange>
          </w:tcPr>
          <w:p w14:paraId="66ADAD98" w14:textId="188776FB" w:rsidR="00494D04" w:rsidRPr="007E0F91" w:rsidRDefault="00494D04" w:rsidP="00494D04">
            <w:pPr>
              <w:jc w:val="center"/>
              <w:rPr>
                <w:ins w:id="17244" w:author="Στάθης Καπ" w:date="2023-03-09T06:10:00Z"/>
                <w:sz w:val="16"/>
                <w:szCs w:val="16"/>
              </w:rPr>
            </w:pPr>
            <w:ins w:id="17245" w:author="Στάθης Καπ" w:date="2023-03-09T07:09:00Z">
              <w:r>
                <w:rPr>
                  <w:rFonts w:ascii="Calibri" w:hAnsi="Calibri" w:cs="Calibri"/>
                  <w:color w:val="000000"/>
                  <w:sz w:val="16"/>
                  <w:szCs w:val="16"/>
                </w:rPr>
                <w:t>0.402</w:t>
              </w:r>
            </w:ins>
          </w:p>
        </w:tc>
        <w:tc>
          <w:tcPr>
            <w:tcW w:w="454" w:type="dxa"/>
            <w:tcBorders>
              <w:right w:val="single" w:sz="4" w:space="0" w:color="auto"/>
            </w:tcBorders>
            <w:vAlign w:val="center"/>
            <w:tcPrChange w:id="17246" w:author="Στάθης Καπ" w:date="2023-03-09T07:09:00Z">
              <w:tcPr>
                <w:tcW w:w="454" w:type="dxa"/>
                <w:gridSpan w:val="2"/>
                <w:tcBorders>
                  <w:bottom w:val="single" w:sz="4" w:space="0" w:color="auto"/>
                  <w:right w:val="single" w:sz="4" w:space="0" w:color="auto"/>
                </w:tcBorders>
                <w:vAlign w:val="center"/>
              </w:tcPr>
            </w:tcPrChange>
          </w:tcPr>
          <w:p w14:paraId="2FE98DFD" w14:textId="1FEC4152" w:rsidR="00494D04" w:rsidRPr="007E0F91" w:rsidRDefault="00494D04" w:rsidP="00494D04">
            <w:pPr>
              <w:jc w:val="center"/>
              <w:rPr>
                <w:ins w:id="17247" w:author="Στάθης Καπ" w:date="2023-03-09T06:10:00Z"/>
                <w:sz w:val="16"/>
                <w:szCs w:val="16"/>
              </w:rPr>
            </w:pPr>
            <w:ins w:id="17248" w:author="Στάθης Καπ" w:date="2023-03-09T07:09:00Z">
              <w:r>
                <w:rPr>
                  <w:rFonts w:ascii="Calibri" w:hAnsi="Calibri" w:cs="Calibri"/>
                  <w:color w:val="000000"/>
                  <w:sz w:val="16"/>
                  <w:szCs w:val="16"/>
                </w:rPr>
                <w:t>-21.45</w:t>
              </w:r>
            </w:ins>
          </w:p>
        </w:tc>
        <w:tc>
          <w:tcPr>
            <w:tcW w:w="453" w:type="dxa"/>
            <w:tcBorders>
              <w:left w:val="single" w:sz="4" w:space="0" w:color="auto"/>
            </w:tcBorders>
            <w:vAlign w:val="center"/>
            <w:tcPrChange w:id="17249" w:author="Στάθης Καπ" w:date="2023-03-09T07:09:00Z">
              <w:tcPr>
                <w:tcW w:w="453" w:type="dxa"/>
                <w:gridSpan w:val="2"/>
                <w:tcBorders>
                  <w:left w:val="single" w:sz="4" w:space="0" w:color="auto"/>
                  <w:bottom w:val="single" w:sz="4" w:space="0" w:color="auto"/>
                </w:tcBorders>
                <w:vAlign w:val="bottom"/>
              </w:tcPr>
            </w:tcPrChange>
          </w:tcPr>
          <w:p w14:paraId="2DF900B9" w14:textId="244BF358" w:rsidR="00494D04" w:rsidRPr="007E0F91" w:rsidRDefault="00494D04" w:rsidP="00494D04">
            <w:pPr>
              <w:jc w:val="center"/>
              <w:rPr>
                <w:ins w:id="17250" w:author="Στάθης Καπ" w:date="2023-03-09T06:10:00Z"/>
                <w:sz w:val="16"/>
                <w:szCs w:val="16"/>
              </w:rPr>
            </w:pPr>
            <w:ins w:id="17251" w:author="Στάθης Καπ" w:date="2023-03-09T07:09:00Z">
              <w:r>
                <w:rPr>
                  <w:rFonts w:ascii="Calibri" w:hAnsi="Calibri" w:cs="Calibri"/>
                  <w:color w:val="000000"/>
                  <w:sz w:val="16"/>
                  <w:szCs w:val="16"/>
                </w:rPr>
                <w:t>839</w:t>
              </w:r>
            </w:ins>
          </w:p>
        </w:tc>
        <w:tc>
          <w:tcPr>
            <w:tcW w:w="454" w:type="dxa"/>
            <w:vAlign w:val="center"/>
            <w:tcPrChange w:id="17252" w:author="Στάθης Καπ" w:date="2023-03-09T07:09:00Z">
              <w:tcPr>
                <w:tcW w:w="454" w:type="dxa"/>
                <w:gridSpan w:val="2"/>
                <w:tcBorders>
                  <w:bottom w:val="single" w:sz="4" w:space="0" w:color="auto"/>
                </w:tcBorders>
                <w:vAlign w:val="center"/>
              </w:tcPr>
            </w:tcPrChange>
          </w:tcPr>
          <w:p w14:paraId="449D7C91" w14:textId="2AFDE08D" w:rsidR="00494D04" w:rsidRPr="007E0F91" w:rsidRDefault="00494D04" w:rsidP="00494D04">
            <w:pPr>
              <w:jc w:val="center"/>
              <w:rPr>
                <w:ins w:id="17253" w:author="Στάθης Καπ" w:date="2023-03-09T06:10:00Z"/>
                <w:sz w:val="16"/>
                <w:szCs w:val="16"/>
              </w:rPr>
            </w:pPr>
            <w:ins w:id="17254" w:author="Στάθης Καπ" w:date="2023-03-09T07:09:00Z">
              <w:r>
                <w:rPr>
                  <w:rFonts w:ascii="Calibri" w:hAnsi="Calibri" w:cs="Calibri"/>
                  <w:color w:val="000000"/>
                  <w:sz w:val="16"/>
                  <w:szCs w:val="16"/>
                </w:rPr>
                <w:t>7.09</w:t>
              </w:r>
            </w:ins>
          </w:p>
        </w:tc>
        <w:tc>
          <w:tcPr>
            <w:tcW w:w="454" w:type="dxa"/>
            <w:vAlign w:val="center"/>
            <w:tcPrChange w:id="17255" w:author="Στάθης Καπ" w:date="2023-03-09T07:09:00Z">
              <w:tcPr>
                <w:tcW w:w="454" w:type="dxa"/>
                <w:gridSpan w:val="2"/>
                <w:tcBorders>
                  <w:bottom w:val="single" w:sz="4" w:space="0" w:color="auto"/>
                </w:tcBorders>
                <w:vAlign w:val="bottom"/>
              </w:tcPr>
            </w:tcPrChange>
          </w:tcPr>
          <w:p w14:paraId="68C0ABD4" w14:textId="50C8CD35" w:rsidR="00494D04" w:rsidRPr="007E0F91" w:rsidRDefault="00494D04" w:rsidP="00494D04">
            <w:pPr>
              <w:jc w:val="center"/>
              <w:rPr>
                <w:ins w:id="17256" w:author="Στάθης Καπ" w:date="2023-03-09T06:10:00Z"/>
                <w:sz w:val="16"/>
                <w:szCs w:val="16"/>
              </w:rPr>
            </w:pPr>
            <w:ins w:id="17257" w:author="Στάθης Καπ" w:date="2023-03-09T07:09:00Z">
              <w:r>
                <w:rPr>
                  <w:rFonts w:ascii="Calibri" w:hAnsi="Calibri" w:cs="Calibri"/>
                  <w:color w:val="000000"/>
                  <w:sz w:val="16"/>
                  <w:szCs w:val="16"/>
                </w:rPr>
                <w:t>0.3</w:t>
              </w:r>
            </w:ins>
          </w:p>
        </w:tc>
        <w:tc>
          <w:tcPr>
            <w:tcW w:w="461" w:type="dxa"/>
            <w:tcBorders>
              <w:right w:val="single" w:sz="4" w:space="0" w:color="auto"/>
            </w:tcBorders>
            <w:vAlign w:val="center"/>
            <w:tcPrChange w:id="17258" w:author="Στάθης Καπ" w:date="2023-03-09T07:09:00Z">
              <w:tcPr>
                <w:tcW w:w="461" w:type="dxa"/>
                <w:gridSpan w:val="2"/>
                <w:tcBorders>
                  <w:bottom w:val="single" w:sz="4" w:space="0" w:color="auto"/>
                  <w:right w:val="single" w:sz="4" w:space="0" w:color="auto"/>
                </w:tcBorders>
                <w:vAlign w:val="center"/>
              </w:tcPr>
            </w:tcPrChange>
          </w:tcPr>
          <w:p w14:paraId="428CC619" w14:textId="42755A1F" w:rsidR="00494D04" w:rsidRPr="007E0F91" w:rsidRDefault="00494D04" w:rsidP="00494D04">
            <w:pPr>
              <w:jc w:val="center"/>
              <w:rPr>
                <w:ins w:id="17259" w:author="Στάθης Καπ" w:date="2023-03-09T06:10:00Z"/>
                <w:sz w:val="16"/>
                <w:szCs w:val="16"/>
              </w:rPr>
            </w:pPr>
            <w:ins w:id="17260" w:author="Στάθης Καπ" w:date="2023-03-09T07:09:00Z">
              <w:r>
                <w:rPr>
                  <w:rFonts w:ascii="Calibri" w:hAnsi="Calibri" w:cs="Calibri"/>
                  <w:color w:val="000000"/>
                  <w:sz w:val="16"/>
                  <w:szCs w:val="16"/>
                </w:rPr>
                <w:t>9.37</w:t>
              </w:r>
            </w:ins>
          </w:p>
        </w:tc>
      </w:tr>
      <w:tr w:rsidR="00494D04" w14:paraId="3F55BF6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26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262" w:author="Στάθης Καπ" w:date="2023-03-09T06:10:00Z"/>
          <w:trPrChange w:id="17263" w:author="Στάθης Καπ" w:date="2023-03-09T07:09: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1726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6CA53EB0" w14:textId="4B288EA9" w:rsidR="00494D04" w:rsidRPr="009861B1" w:rsidRDefault="00494D04" w:rsidP="00494D04">
            <w:pPr>
              <w:jc w:val="center"/>
              <w:rPr>
                <w:ins w:id="17265" w:author="Στάθης Καπ" w:date="2023-03-09T06:10:00Z"/>
                <w:rFonts w:ascii="Calibri" w:hAnsi="Calibri" w:cs="Calibri"/>
                <w:color w:val="000000"/>
                <w:sz w:val="16"/>
                <w:szCs w:val="16"/>
              </w:rPr>
            </w:pPr>
            <w:ins w:id="17266" w:author="Στάθης Καπ" w:date="2023-03-09T06:10: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17267" w:author="Στάθης Καπ" w:date="2023-03-09T07:09:00Z">
              <w:tcPr>
                <w:tcW w:w="565" w:type="dxa"/>
                <w:gridSpan w:val="2"/>
                <w:tcBorders>
                  <w:left w:val="single" w:sz="4" w:space="0" w:color="auto"/>
                  <w:bottom w:val="single" w:sz="4" w:space="0" w:color="auto"/>
                </w:tcBorders>
              </w:tcPr>
            </w:tcPrChange>
          </w:tcPr>
          <w:p w14:paraId="1A62D1C3" w14:textId="01F25794" w:rsidR="00494D04" w:rsidRPr="007E0F91" w:rsidRDefault="00494D04" w:rsidP="00494D04">
            <w:pPr>
              <w:jc w:val="center"/>
              <w:rPr>
                <w:ins w:id="17268" w:author="Στάθης Καπ" w:date="2023-03-09T06:10:00Z"/>
                <w:sz w:val="16"/>
                <w:szCs w:val="16"/>
              </w:rPr>
            </w:pPr>
            <w:ins w:id="17269" w:author="Στάθης Καπ" w:date="2023-03-09T07:09:00Z">
              <w:r>
                <w:rPr>
                  <w:rFonts w:ascii="Calibri" w:hAnsi="Calibri" w:cs="Calibri"/>
                  <w:color w:val="000000"/>
                  <w:sz w:val="16"/>
                  <w:szCs w:val="16"/>
                </w:rPr>
                <w:t>1057</w:t>
              </w:r>
            </w:ins>
          </w:p>
        </w:tc>
        <w:tc>
          <w:tcPr>
            <w:tcW w:w="679" w:type="dxa"/>
            <w:tcBorders>
              <w:bottom w:val="single" w:sz="4" w:space="0" w:color="auto"/>
              <w:right w:val="single" w:sz="4" w:space="0" w:color="auto"/>
            </w:tcBorders>
            <w:vAlign w:val="center"/>
            <w:tcPrChange w:id="17270" w:author="Στάθης Καπ" w:date="2023-03-09T07:09:00Z">
              <w:tcPr>
                <w:tcW w:w="679" w:type="dxa"/>
                <w:gridSpan w:val="2"/>
                <w:tcBorders>
                  <w:bottom w:val="single" w:sz="4" w:space="0" w:color="auto"/>
                  <w:right w:val="single" w:sz="4" w:space="0" w:color="auto"/>
                </w:tcBorders>
              </w:tcPr>
            </w:tcPrChange>
          </w:tcPr>
          <w:p w14:paraId="5C15E800" w14:textId="7C2DE4C6" w:rsidR="00494D04" w:rsidRPr="007E0F91" w:rsidRDefault="00494D04" w:rsidP="00494D04">
            <w:pPr>
              <w:jc w:val="center"/>
              <w:rPr>
                <w:ins w:id="17271" w:author="Στάθης Καπ" w:date="2023-03-09T06:10:00Z"/>
                <w:sz w:val="16"/>
                <w:szCs w:val="16"/>
              </w:rPr>
            </w:pPr>
            <w:ins w:id="17272" w:author="Στάθης Καπ" w:date="2023-03-09T07:09:00Z">
              <w:r>
                <w:rPr>
                  <w:rFonts w:ascii="Calibri" w:hAnsi="Calibri" w:cs="Calibri"/>
                  <w:color w:val="000000"/>
                  <w:sz w:val="16"/>
                  <w:szCs w:val="16"/>
                </w:rPr>
                <w:t>1037</w:t>
              </w:r>
            </w:ins>
          </w:p>
        </w:tc>
        <w:tc>
          <w:tcPr>
            <w:tcW w:w="453" w:type="dxa"/>
            <w:tcBorders>
              <w:left w:val="single" w:sz="4" w:space="0" w:color="auto"/>
              <w:bottom w:val="single" w:sz="4" w:space="0" w:color="auto"/>
            </w:tcBorders>
            <w:vAlign w:val="center"/>
            <w:tcPrChange w:id="17273" w:author="Στάθης Καπ" w:date="2023-03-09T07:09:00Z">
              <w:tcPr>
                <w:tcW w:w="453" w:type="dxa"/>
                <w:gridSpan w:val="2"/>
                <w:tcBorders>
                  <w:left w:val="single" w:sz="4" w:space="0" w:color="auto"/>
                  <w:bottom w:val="single" w:sz="4" w:space="0" w:color="auto"/>
                </w:tcBorders>
                <w:vAlign w:val="bottom"/>
              </w:tcPr>
            </w:tcPrChange>
          </w:tcPr>
          <w:p w14:paraId="4F7230C0" w14:textId="4E59545F" w:rsidR="00494D04" w:rsidRPr="007E0F91" w:rsidRDefault="00494D04" w:rsidP="00494D04">
            <w:pPr>
              <w:jc w:val="center"/>
              <w:rPr>
                <w:ins w:id="17274" w:author="Στάθης Καπ" w:date="2023-03-09T06:10:00Z"/>
                <w:sz w:val="16"/>
                <w:szCs w:val="16"/>
              </w:rPr>
            </w:pPr>
            <w:ins w:id="17275" w:author="Στάθης Καπ" w:date="2023-03-09T07:09:00Z">
              <w:r>
                <w:rPr>
                  <w:rFonts w:ascii="Calibri" w:hAnsi="Calibri" w:cs="Calibri"/>
                  <w:color w:val="000000"/>
                  <w:sz w:val="16"/>
                  <w:szCs w:val="16"/>
                </w:rPr>
                <w:t>973</w:t>
              </w:r>
            </w:ins>
          </w:p>
        </w:tc>
        <w:tc>
          <w:tcPr>
            <w:tcW w:w="708" w:type="dxa"/>
            <w:tcBorders>
              <w:bottom w:val="single" w:sz="4" w:space="0" w:color="auto"/>
            </w:tcBorders>
            <w:vAlign w:val="center"/>
            <w:tcPrChange w:id="17276" w:author="Στάθης Καπ" w:date="2023-03-09T07:09:00Z">
              <w:tcPr>
                <w:tcW w:w="708" w:type="dxa"/>
                <w:gridSpan w:val="2"/>
                <w:tcBorders>
                  <w:bottom w:val="single" w:sz="4" w:space="0" w:color="auto"/>
                </w:tcBorders>
                <w:vAlign w:val="center"/>
              </w:tcPr>
            </w:tcPrChange>
          </w:tcPr>
          <w:p w14:paraId="6AC50D0A" w14:textId="1D115839" w:rsidR="00494D04" w:rsidRPr="007E0F91" w:rsidRDefault="00494D04" w:rsidP="00494D04">
            <w:pPr>
              <w:jc w:val="center"/>
              <w:rPr>
                <w:ins w:id="17277" w:author="Στάθης Καπ" w:date="2023-03-09T06:10:00Z"/>
                <w:sz w:val="16"/>
                <w:szCs w:val="16"/>
              </w:rPr>
            </w:pPr>
            <w:ins w:id="17278" w:author="Στάθης Καπ" w:date="2023-03-09T07:09:00Z">
              <w:r>
                <w:rPr>
                  <w:rFonts w:ascii="Calibri" w:hAnsi="Calibri" w:cs="Calibri"/>
                  <w:color w:val="000000"/>
                  <w:sz w:val="16"/>
                  <w:szCs w:val="16"/>
                </w:rPr>
                <w:t>7.95</w:t>
              </w:r>
            </w:ins>
          </w:p>
        </w:tc>
        <w:tc>
          <w:tcPr>
            <w:tcW w:w="652" w:type="dxa"/>
            <w:tcBorders>
              <w:bottom w:val="single" w:sz="4" w:space="0" w:color="auto"/>
              <w:right w:val="single" w:sz="4" w:space="0" w:color="auto"/>
            </w:tcBorders>
            <w:vAlign w:val="center"/>
            <w:tcPrChange w:id="17279" w:author="Στάθης Καπ" w:date="2023-03-09T07:09:00Z">
              <w:tcPr>
                <w:tcW w:w="652" w:type="dxa"/>
                <w:gridSpan w:val="2"/>
                <w:tcBorders>
                  <w:bottom w:val="single" w:sz="4" w:space="0" w:color="auto"/>
                  <w:right w:val="single" w:sz="4" w:space="0" w:color="auto"/>
                </w:tcBorders>
                <w:vAlign w:val="bottom"/>
              </w:tcPr>
            </w:tcPrChange>
          </w:tcPr>
          <w:p w14:paraId="249229ED" w14:textId="62DA4C21" w:rsidR="00494D04" w:rsidRPr="007E0F91" w:rsidRDefault="00494D04" w:rsidP="00494D04">
            <w:pPr>
              <w:jc w:val="center"/>
              <w:rPr>
                <w:ins w:id="17280" w:author="Στάθης Καπ" w:date="2023-03-09T06:10:00Z"/>
                <w:sz w:val="16"/>
                <w:szCs w:val="16"/>
              </w:rPr>
            </w:pPr>
            <w:ins w:id="17281" w:author="Στάθης Καπ" w:date="2023-03-09T07:09:00Z">
              <w:r>
                <w:rPr>
                  <w:rFonts w:ascii="Calibri" w:hAnsi="Calibri" w:cs="Calibri"/>
                  <w:color w:val="000000"/>
                  <w:sz w:val="16"/>
                  <w:szCs w:val="16"/>
                </w:rPr>
                <w:t>0.429</w:t>
              </w:r>
            </w:ins>
          </w:p>
        </w:tc>
        <w:tc>
          <w:tcPr>
            <w:tcW w:w="453" w:type="dxa"/>
            <w:tcBorders>
              <w:left w:val="single" w:sz="4" w:space="0" w:color="auto"/>
              <w:bottom w:val="single" w:sz="4" w:space="0" w:color="auto"/>
            </w:tcBorders>
            <w:vAlign w:val="center"/>
            <w:tcPrChange w:id="17282" w:author="Στάθης Καπ" w:date="2023-03-09T07:09:00Z">
              <w:tcPr>
                <w:tcW w:w="453" w:type="dxa"/>
                <w:gridSpan w:val="2"/>
                <w:tcBorders>
                  <w:left w:val="single" w:sz="4" w:space="0" w:color="auto"/>
                  <w:bottom w:val="single" w:sz="4" w:space="0" w:color="auto"/>
                </w:tcBorders>
                <w:vAlign w:val="bottom"/>
              </w:tcPr>
            </w:tcPrChange>
          </w:tcPr>
          <w:p w14:paraId="165F3527" w14:textId="1529696F" w:rsidR="00494D04" w:rsidRPr="007E0F91" w:rsidRDefault="00494D04" w:rsidP="00494D04">
            <w:pPr>
              <w:jc w:val="center"/>
              <w:rPr>
                <w:ins w:id="17283" w:author="Στάθης Καπ" w:date="2023-03-09T06:10:00Z"/>
                <w:sz w:val="16"/>
                <w:szCs w:val="16"/>
              </w:rPr>
            </w:pPr>
            <w:ins w:id="17284" w:author="Στάθης Καπ" w:date="2023-03-09T07:09:00Z">
              <w:r>
                <w:rPr>
                  <w:rFonts w:ascii="Calibri" w:hAnsi="Calibri" w:cs="Calibri"/>
                  <w:color w:val="000000"/>
                  <w:sz w:val="16"/>
                  <w:szCs w:val="16"/>
                </w:rPr>
                <w:t>941</w:t>
              </w:r>
            </w:ins>
          </w:p>
        </w:tc>
        <w:tc>
          <w:tcPr>
            <w:tcW w:w="454" w:type="dxa"/>
            <w:tcBorders>
              <w:bottom w:val="single" w:sz="4" w:space="0" w:color="auto"/>
            </w:tcBorders>
            <w:vAlign w:val="center"/>
            <w:tcPrChange w:id="17285" w:author="Στάθης Καπ" w:date="2023-03-09T07:09:00Z">
              <w:tcPr>
                <w:tcW w:w="454" w:type="dxa"/>
                <w:gridSpan w:val="2"/>
                <w:tcBorders>
                  <w:bottom w:val="single" w:sz="4" w:space="0" w:color="auto"/>
                </w:tcBorders>
                <w:vAlign w:val="center"/>
              </w:tcPr>
            </w:tcPrChange>
          </w:tcPr>
          <w:p w14:paraId="5D86DAA7" w14:textId="57FB0AD0" w:rsidR="00494D04" w:rsidRPr="007E0F91" w:rsidRDefault="00494D04" w:rsidP="00494D04">
            <w:pPr>
              <w:jc w:val="center"/>
              <w:rPr>
                <w:ins w:id="17286" w:author="Στάθης Καπ" w:date="2023-03-09T06:10:00Z"/>
                <w:sz w:val="16"/>
                <w:szCs w:val="16"/>
              </w:rPr>
            </w:pPr>
            <w:ins w:id="17287" w:author="Στάθης Καπ" w:date="2023-03-09T07:09:00Z">
              <w:r>
                <w:rPr>
                  <w:rFonts w:ascii="Calibri" w:hAnsi="Calibri" w:cs="Calibri"/>
                  <w:color w:val="000000"/>
                  <w:sz w:val="16"/>
                  <w:szCs w:val="16"/>
                </w:rPr>
                <w:t>3.29</w:t>
              </w:r>
            </w:ins>
          </w:p>
        </w:tc>
        <w:tc>
          <w:tcPr>
            <w:tcW w:w="454" w:type="dxa"/>
            <w:tcBorders>
              <w:bottom w:val="single" w:sz="4" w:space="0" w:color="auto"/>
            </w:tcBorders>
            <w:vAlign w:val="center"/>
            <w:tcPrChange w:id="17288" w:author="Στάθης Καπ" w:date="2023-03-09T07:09:00Z">
              <w:tcPr>
                <w:tcW w:w="454" w:type="dxa"/>
                <w:gridSpan w:val="2"/>
                <w:tcBorders>
                  <w:bottom w:val="single" w:sz="4" w:space="0" w:color="auto"/>
                </w:tcBorders>
                <w:vAlign w:val="bottom"/>
              </w:tcPr>
            </w:tcPrChange>
          </w:tcPr>
          <w:p w14:paraId="197F2F6F" w14:textId="66BEC4C6" w:rsidR="00494D04" w:rsidRPr="007E0F91" w:rsidRDefault="00494D04" w:rsidP="00494D04">
            <w:pPr>
              <w:jc w:val="center"/>
              <w:rPr>
                <w:ins w:id="17289" w:author="Στάθης Καπ" w:date="2023-03-09T06:10:00Z"/>
                <w:sz w:val="16"/>
                <w:szCs w:val="16"/>
              </w:rPr>
            </w:pPr>
            <w:ins w:id="17290" w:author="Στάθης Καπ" w:date="2023-03-09T07:09:00Z">
              <w:r>
                <w:rPr>
                  <w:rFonts w:ascii="Calibri" w:hAnsi="Calibri" w:cs="Calibri"/>
                  <w:color w:val="000000"/>
                  <w:sz w:val="16"/>
                  <w:szCs w:val="16"/>
                </w:rPr>
                <w:t>0.23</w:t>
              </w:r>
            </w:ins>
          </w:p>
        </w:tc>
        <w:tc>
          <w:tcPr>
            <w:tcW w:w="457" w:type="dxa"/>
            <w:tcBorders>
              <w:bottom w:val="single" w:sz="4" w:space="0" w:color="auto"/>
              <w:right w:val="single" w:sz="4" w:space="0" w:color="auto"/>
            </w:tcBorders>
            <w:vAlign w:val="center"/>
            <w:tcPrChange w:id="17291" w:author="Στάθης Καπ" w:date="2023-03-09T07:09:00Z">
              <w:tcPr>
                <w:tcW w:w="457" w:type="dxa"/>
                <w:gridSpan w:val="2"/>
                <w:tcBorders>
                  <w:bottom w:val="single" w:sz="4" w:space="0" w:color="auto"/>
                  <w:right w:val="single" w:sz="4" w:space="0" w:color="auto"/>
                </w:tcBorders>
                <w:vAlign w:val="center"/>
              </w:tcPr>
            </w:tcPrChange>
          </w:tcPr>
          <w:p w14:paraId="3F4B64FB" w14:textId="3F8FC682" w:rsidR="00494D04" w:rsidRPr="007E0F91" w:rsidRDefault="00494D04" w:rsidP="00494D04">
            <w:pPr>
              <w:jc w:val="center"/>
              <w:rPr>
                <w:ins w:id="17292" w:author="Στάθης Καπ" w:date="2023-03-09T06:10:00Z"/>
                <w:sz w:val="16"/>
                <w:szCs w:val="16"/>
              </w:rPr>
            </w:pPr>
            <w:ins w:id="17293" w:author="Στάθης Καπ" w:date="2023-03-09T07:09:00Z">
              <w:r>
                <w:rPr>
                  <w:rFonts w:ascii="Calibri" w:hAnsi="Calibri" w:cs="Calibri"/>
                  <w:color w:val="000000"/>
                  <w:sz w:val="16"/>
                  <w:szCs w:val="16"/>
                </w:rPr>
                <w:t>46.39</w:t>
              </w:r>
            </w:ins>
          </w:p>
        </w:tc>
        <w:tc>
          <w:tcPr>
            <w:tcW w:w="453" w:type="dxa"/>
            <w:tcBorders>
              <w:left w:val="single" w:sz="4" w:space="0" w:color="auto"/>
              <w:bottom w:val="single" w:sz="4" w:space="0" w:color="auto"/>
            </w:tcBorders>
            <w:vAlign w:val="center"/>
            <w:tcPrChange w:id="17294" w:author="Στάθης Καπ" w:date="2023-03-09T07:09:00Z">
              <w:tcPr>
                <w:tcW w:w="453" w:type="dxa"/>
                <w:gridSpan w:val="2"/>
                <w:tcBorders>
                  <w:left w:val="single" w:sz="4" w:space="0" w:color="auto"/>
                  <w:bottom w:val="single" w:sz="4" w:space="0" w:color="auto"/>
                </w:tcBorders>
                <w:vAlign w:val="bottom"/>
              </w:tcPr>
            </w:tcPrChange>
          </w:tcPr>
          <w:p w14:paraId="4A6DB8BD" w14:textId="07912AF7" w:rsidR="00494D04" w:rsidRPr="007E0F91" w:rsidRDefault="00494D04" w:rsidP="00494D04">
            <w:pPr>
              <w:jc w:val="center"/>
              <w:rPr>
                <w:ins w:id="17295" w:author="Στάθης Καπ" w:date="2023-03-09T06:10:00Z"/>
                <w:sz w:val="16"/>
                <w:szCs w:val="16"/>
              </w:rPr>
            </w:pPr>
            <w:ins w:id="17296" w:author="Στάθης Καπ" w:date="2023-03-09T07:09:00Z">
              <w:r>
                <w:rPr>
                  <w:rFonts w:ascii="Calibri" w:hAnsi="Calibri" w:cs="Calibri"/>
                  <w:color w:val="000000"/>
                  <w:sz w:val="16"/>
                  <w:szCs w:val="16"/>
                </w:rPr>
                <w:t>986</w:t>
              </w:r>
            </w:ins>
          </w:p>
        </w:tc>
        <w:tc>
          <w:tcPr>
            <w:tcW w:w="454" w:type="dxa"/>
            <w:tcBorders>
              <w:bottom w:val="single" w:sz="4" w:space="0" w:color="auto"/>
            </w:tcBorders>
            <w:vAlign w:val="center"/>
            <w:tcPrChange w:id="17297" w:author="Στάθης Καπ" w:date="2023-03-09T07:09:00Z">
              <w:tcPr>
                <w:tcW w:w="454" w:type="dxa"/>
                <w:gridSpan w:val="2"/>
                <w:tcBorders>
                  <w:bottom w:val="single" w:sz="4" w:space="0" w:color="auto"/>
                </w:tcBorders>
                <w:vAlign w:val="center"/>
              </w:tcPr>
            </w:tcPrChange>
          </w:tcPr>
          <w:p w14:paraId="6E551668" w14:textId="52584042" w:rsidR="00494D04" w:rsidRPr="007E0F91" w:rsidRDefault="00494D04" w:rsidP="00494D04">
            <w:pPr>
              <w:jc w:val="center"/>
              <w:rPr>
                <w:ins w:id="17298" w:author="Στάθης Καπ" w:date="2023-03-09T06:10:00Z"/>
                <w:sz w:val="16"/>
                <w:szCs w:val="16"/>
              </w:rPr>
            </w:pPr>
            <w:ins w:id="17299" w:author="Στάθης Καπ" w:date="2023-03-09T07:09:00Z">
              <w:r>
                <w:rPr>
                  <w:rFonts w:ascii="Calibri" w:hAnsi="Calibri" w:cs="Calibri"/>
                  <w:color w:val="000000"/>
                  <w:sz w:val="16"/>
                  <w:szCs w:val="16"/>
                </w:rPr>
                <w:t>-1.34</w:t>
              </w:r>
            </w:ins>
          </w:p>
        </w:tc>
        <w:tc>
          <w:tcPr>
            <w:tcW w:w="454" w:type="dxa"/>
            <w:tcBorders>
              <w:bottom w:val="single" w:sz="4" w:space="0" w:color="auto"/>
            </w:tcBorders>
            <w:vAlign w:val="center"/>
            <w:tcPrChange w:id="17300" w:author="Στάθης Καπ" w:date="2023-03-09T07:09:00Z">
              <w:tcPr>
                <w:tcW w:w="454" w:type="dxa"/>
                <w:gridSpan w:val="2"/>
                <w:tcBorders>
                  <w:bottom w:val="single" w:sz="4" w:space="0" w:color="auto"/>
                </w:tcBorders>
                <w:vAlign w:val="bottom"/>
              </w:tcPr>
            </w:tcPrChange>
          </w:tcPr>
          <w:p w14:paraId="51497543" w14:textId="62ECD6BD" w:rsidR="00494D04" w:rsidRPr="007E0F91" w:rsidRDefault="00494D04" w:rsidP="00494D04">
            <w:pPr>
              <w:jc w:val="center"/>
              <w:rPr>
                <w:ins w:id="17301" w:author="Στάθης Καπ" w:date="2023-03-09T06:10:00Z"/>
                <w:sz w:val="16"/>
                <w:szCs w:val="16"/>
              </w:rPr>
            </w:pPr>
            <w:ins w:id="17302" w:author="Στάθης Καπ" w:date="2023-03-09T07:09:00Z">
              <w:r>
                <w:rPr>
                  <w:rFonts w:ascii="Calibri" w:hAnsi="Calibri" w:cs="Calibri"/>
                  <w:color w:val="000000"/>
                  <w:sz w:val="16"/>
                  <w:szCs w:val="16"/>
                </w:rPr>
                <w:t>0.258</w:t>
              </w:r>
            </w:ins>
          </w:p>
        </w:tc>
        <w:tc>
          <w:tcPr>
            <w:tcW w:w="454" w:type="dxa"/>
            <w:tcBorders>
              <w:bottom w:val="single" w:sz="4" w:space="0" w:color="auto"/>
              <w:right w:val="single" w:sz="4" w:space="0" w:color="auto"/>
            </w:tcBorders>
            <w:vAlign w:val="center"/>
            <w:tcPrChange w:id="17303" w:author="Στάθης Καπ" w:date="2023-03-09T07:09:00Z">
              <w:tcPr>
                <w:tcW w:w="454" w:type="dxa"/>
                <w:gridSpan w:val="2"/>
                <w:tcBorders>
                  <w:bottom w:val="single" w:sz="4" w:space="0" w:color="auto"/>
                  <w:right w:val="single" w:sz="4" w:space="0" w:color="auto"/>
                </w:tcBorders>
                <w:vAlign w:val="center"/>
              </w:tcPr>
            </w:tcPrChange>
          </w:tcPr>
          <w:p w14:paraId="0A247152" w14:textId="32F70A7F" w:rsidR="00494D04" w:rsidRPr="007E0F91" w:rsidRDefault="00494D04" w:rsidP="00494D04">
            <w:pPr>
              <w:jc w:val="center"/>
              <w:rPr>
                <w:ins w:id="17304" w:author="Στάθης Καπ" w:date="2023-03-09T06:10:00Z"/>
                <w:sz w:val="16"/>
                <w:szCs w:val="16"/>
              </w:rPr>
            </w:pPr>
            <w:ins w:id="17305" w:author="Στάθης Καπ" w:date="2023-03-09T07:09:00Z">
              <w:r>
                <w:rPr>
                  <w:rFonts w:ascii="Calibri" w:hAnsi="Calibri" w:cs="Calibri"/>
                  <w:color w:val="000000"/>
                  <w:sz w:val="16"/>
                  <w:szCs w:val="16"/>
                </w:rPr>
                <w:t>39.86</w:t>
              </w:r>
            </w:ins>
          </w:p>
        </w:tc>
        <w:tc>
          <w:tcPr>
            <w:tcW w:w="453" w:type="dxa"/>
            <w:tcBorders>
              <w:left w:val="single" w:sz="4" w:space="0" w:color="auto"/>
              <w:bottom w:val="single" w:sz="4" w:space="0" w:color="auto"/>
            </w:tcBorders>
            <w:vAlign w:val="center"/>
            <w:tcPrChange w:id="17306" w:author="Στάθης Καπ" w:date="2023-03-09T07:09:00Z">
              <w:tcPr>
                <w:tcW w:w="453" w:type="dxa"/>
                <w:gridSpan w:val="2"/>
                <w:tcBorders>
                  <w:left w:val="single" w:sz="4" w:space="0" w:color="auto"/>
                  <w:bottom w:val="single" w:sz="4" w:space="0" w:color="auto"/>
                </w:tcBorders>
                <w:vAlign w:val="bottom"/>
              </w:tcPr>
            </w:tcPrChange>
          </w:tcPr>
          <w:p w14:paraId="331C126F" w14:textId="09C5CAB1" w:rsidR="00494D04" w:rsidRPr="007E0F91" w:rsidRDefault="00494D04" w:rsidP="00494D04">
            <w:pPr>
              <w:jc w:val="center"/>
              <w:rPr>
                <w:ins w:id="17307" w:author="Στάθης Καπ" w:date="2023-03-09T06:10:00Z"/>
                <w:sz w:val="16"/>
                <w:szCs w:val="16"/>
              </w:rPr>
            </w:pPr>
            <w:ins w:id="17308" w:author="Στάθης Καπ" w:date="2023-03-09T07:09:00Z">
              <w:r>
                <w:rPr>
                  <w:rFonts w:ascii="Calibri" w:hAnsi="Calibri" w:cs="Calibri"/>
                  <w:color w:val="000000"/>
                  <w:sz w:val="16"/>
                  <w:szCs w:val="16"/>
                </w:rPr>
                <w:t>911</w:t>
              </w:r>
            </w:ins>
          </w:p>
        </w:tc>
        <w:tc>
          <w:tcPr>
            <w:tcW w:w="454" w:type="dxa"/>
            <w:tcBorders>
              <w:bottom w:val="single" w:sz="4" w:space="0" w:color="auto"/>
            </w:tcBorders>
            <w:vAlign w:val="center"/>
            <w:tcPrChange w:id="17309" w:author="Στάθης Καπ" w:date="2023-03-09T07:09:00Z">
              <w:tcPr>
                <w:tcW w:w="454" w:type="dxa"/>
                <w:gridSpan w:val="2"/>
                <w:tcBorders>
                  <w:bottom w:val="single" w:sz="4" w:space="0" w:color="auto"/>
                </w:tcBorders>
                <w:vAlign w:val="center"/>
              </w:tcPr>
            </w:tcPrChange>
          </w:tcPr>
          <w:p w14:paraId="56FBF647" w14:textId="328A7BC3" w:rsidR="00494D04" w:rsidRPr="007E0F91" w:rsidRDefault="00494D04" w:rsidP="00494D04">
            <w:pPr>
              <w:jc w:val="center"/>
              <w:rPr>
                <w:ins w:id="17310" w:author="Στάθης Καπ" w:date="2023-03-09T06:10:00Z"/>
                <w:sz w:val="16"/>
                <w:szCs w:val="16"/>
              </w:rPr>
            </w:pPr>
            <w:ins w:id="17311" w:author="Στάθης Καπ" w:date="2023-03-09T07:09:00Z">
              <w:r>
                <w:rPr>
                  <w:rFonts w:ascii="Calibri" w:hAnsi="Calibri" w:cs="Calibri"/>
                  <w:color w:val="000000"/>
                  <w:sz w:val="16"/>
                  <w:szCs w:val="16"/>
                </w:rPr>
                <w:t>6.37</w:t>
              </w:r>
            </w:ins>
          </w:p>
        </w:tc>
        <w:tc>
          <w:tcPr>
            <w:tcW w:w="454" w:type="dxa"/>
            <w:tcBorders>
              <w:bottom w:val="single" w:sz="4" w:space="0" w:color="auto"/>
            </w:tcBorders>
            <w:vAlign w:val="center"/>
            <w:tcPrChange w:id="17312" w:author="Στάθης Καπ" w:date="2023-03-09T07:09:00Z">
              <w:tcPr>
                <w:tcW w:w="454" w:type="dxa"/>
                <w:gridSpan w:val="2"/>
                <w:tcBorders>
                  <w:bottom w:val="single" w:sz="4" w:space="0" w:color="auto"/>
                </w:tcBorders>
                <w:vAlign w:val="bottom"/>
              </w:tcPr>
            </w:tcPrChange>
          </w:tcPr>
          <w:p w14:paraId="1B23E659" w14:textId="649470B2" w:rsidR="00494D04" w:rsidRPr="007E0F91" w:rsidRDefault="00494D04" w:rsidP="00494D04">
            <w:pPr>
              <w:jc w:val="center"/>
              <w:rPr>
                <w:ins w:id="17313" w:author="Στάθης Καπ" w:date="2023-03-09T06:10:00Z"/>
                <w:sz w:val="16"/>
                <w:szCs w:val="16"/>
              </w:rPr>
            </w:pPr>
            <w:ins w:id="17314" w:author="Στάθης Καπ" w:date="2023-03-09T07:09:00Z">
              <w:r>
                <w:rPr>
                  <w:rFonts w:ascii="Calibri" w:hAnsi="Calibri" w:cs="Calibri"/>
                  <w:color w:val="000000"/>
                  <w:sz w:val="16"/>
                  <w:szCs w:val="16"/>
                </w:rPr>
                <w:t>0.21</w:t>
              </w:r>
            </w:ins>
          </w:p>
        </w:tc>
        <w:tc>
          <w:tcPr>
            <w:tcW w:w="461" w:type="dxa"/>
            <w:tcBorders>
              <w:bottom w:val="single" w:sz="4" w:space="0" w:color="auto"/>
              <w:right w:val="single" w:sz="4" w:space="0" w:color="auto"/>
            </w:tcBorders>
            <w:vAlign w:val="center"/>
            <w:tcPrChange w:id="17315" w:author="Στάθης Καπ" w:date="2023-03-09T07:09:00Z">
              <w:tcPr>
                <w:tcW w:w="461" w:type="dxa"/>
                <w:gridSpan w:val="2"/>
                <w:tcBorders>
                  <w:bottom w:val="single" w:sz="4" w:space="0" w:color="auto"/>
                  <w:right w:val="single" w:sz="4" w:space="0" w:color="auto"/>
                </w:tcBorders>
                <w:vAlign w:val="center"/>
              </w:tcPr>
            </w:tcPrChange>
          </w:tcPr>
          <w:p w14:paraId="4B48B508" w14:textId="2DB45813" w:rsidR="00494D04" w:rsidRPr="007E0F91" w:rsidRDefault="00494D04" w:rsidP="00494D04">
            <w:pPr>
              <w:jc w:val="center"/>
              <w:rPr>
                <w:ins w:id="17316" w:author="Στάθης Καπ" w:date="2023-03-09T06:10:00Z"/>
                <w:sz w:val="16"/>
                <w:szCs w:val="16"/>
              </w:rPr>
            </w:pPr>
            <w:ins w:id="17317" w:author="Στάθης Καπ" w:date="2023-03-09T07:09:00Z">
              <w:r>
                <w:rPr>
                  <w:rFonts w:ascii="Calibri" w:hAnsi="Calibri" w:cs="Calibri"/>
                  <w:color w:val="000000"/>
                  <w:sz w:val="16"/>
                  <w:szCs w:val="16"/>
                </w:rPr>
                <w:t>51.05</w:t>
              </w:r>
            </w:ins>
          </w:p>
        </w:tc>
      </w:tr>
    </w:tbl>
    <w:p w14:paraId="61706D0C" w14:textId="26BE07CE" w:rsidR="00F665AE" w:rsidRDefault="00F665AE" w:rsidP="00AC6F02">
      <w:pPr>
        <w:rPr>
          <w:ins w:id="17318" w:author="Στάθης Καπ" w:date="2023-03-09T06:25:00Z"/>
        </w:rPr>
      </w:pPr>
    </w:p>
    <w:p w14:paraId="161D5575" w14:textId="6A063BD9" w:rsidR="001C06FA" w:rsidRPr="001C06FA" w:rsidRDefault="001C06FA" w:rsidP="000D1691">
      <w:pPr>
        <w:pStyle w:val="Caption"/>
        <w:keepNext/>
        <w:spacing w:after="0"/>
        <w:rPr>
          <w:ins w:id="17319" w:author="Στάθης Καπ" w:date="2023-03-09T06:31:00Z"/>
          <w:lang w:val="el-GR"/>
          <w:rPrChange w:id="17320" w:author="Στάθης Καπ" w:date="2023-03-09T06:32:00Z">
            <w:rPr>
              <w:ins w:id="17321" w:author="Στάθης Καπ" w:date="2023-03-09T06:31:00Z"/>
            </w:rPr>
          </w:rPrChange>
        </w:rPr>
        <w:pPrChange w:id="17322" w:author="Στάθης Καπ" w:date="2023-03-13T04:50:00Z">
          <w:pPr/>
        </w:pPrChange>
      </w:pPr>
      <w:ins w:id="17323" w:author="Στάθης Καπ" w:date="2023-03-09T06:31:00Z">
        <w:r w:rsidRPr="001C06FA">
          <w:rPr>
            <w:lang w:val="el-GR"/>
            <w:rPrChange w:id="17324" w:author="Στάθης Καπ" w:date="2023-03-09T06:32:00Z">
              <w:rPr>
                <w:b/>
                <w:iCs/>
              </w:rPr>
            </w:rPrChange>
          </w:rPr>
          <w:t xml:space="preserve">Πίνακας </w:t>
        </w:r>
      </w:ins>
      <w:ins w:id="17325"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7326"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7327" w:author="Στάθης Καπ" w:date="2023-03-11T10:39:00Z">
        <w:r w:rsidR="00657928">
          <w:rPr>
            <w:noProof/>
            <w:lang w:val="el-GR"/>
          </w:rPr>
          <w:t>6</w:t>
        </w:r>
      </w:ins>
      <w:ins w:id="17328" w:author="Στάθης Καπ" w:date="2023-03-09T08:43:00Z">
        <w:r w:rsidR="00C148DE">
          <w:rPr>
            <w:lang w:val="el-GR"/>
          </w:rPr>
          <w:fldChar w:fldCharType="end"/>
        </w:r>
      </w:ins>
      <w:ins w:id="17329" w:author="Στάθης Καπ" w:date="2023-03-09T06:31:00Z">
        <w:r w:rsidRPr="001C06FA">
          <w:rPr>
            <w:lang w:val="el-GR"/>
            <w:rPrChange w:id="17330" w:author="Στάθης Καπ" w:date="2023-03-09T06:32:00Z">
              <w:rPr>
                <w:b/>
                <w:iCs/>
              </w:rPr>
            </w:rPrChange>
          </w:rPr>
          <w:t xml:space="preserve">: Πειραματικά αποτελέσματα για τα στιγμιότυπα εισόδου των </w:t>
        </w:r>
        <w:r w:rsidRPr="00FB26B7">
          <w:t>Solomon</w:t>
        </w:r>
        <w:r w:rsidRPr="001C06FA">
          <w:rPr>
            <w:lang w:val="el-GR"/>
            <w:rPrChange w:id="17331" w:author="Στάθης Καπ" w:date="2023-03-09T06:32:00Z">
              <w:rPr>
                <w:b/>
                <w:iCs/>
              </w:rPr>
            </w:rPrChange>
          </w:rPr>
          <w:t xml:space="preserve"> (</w:t>
        </w:r>
        <w:r w:rsidRPr="00FB26B7">
          <w:t>m</w:t>
        </w:r>
        <w:r w:rsidRPr="001C06FA">
          <w:rPr>
            <w:lang w:val="el-GR"/>
            <w:rPrChange w:id="17332" w:author="Στάθης Καπ" w:date="2023-03-09T06:32:00Z">
              <w:rPr>
                <w:b/>
                <w:iCs/>
              </w:rPr>
            </w:rPrChange>
          </w:rPr>
          <w:t>=2)</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7333">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B2DE3" w14:paraId="4E2AA733" w14:textId="77777777" w:rsidTr="009861B1">
        <w:trPr>
          <w:trHeight w:val="170"/>
          <w:jc w:val="center"/>
          <w:ins w:id="17334" w:author="Στάθης Καπ" w:date="2023-03-09T06:25:00Z"/>
        </w:trPr>
        <w:tc>
          <w:tcPr>
            <w:tcW w:w="453" w:type="dxa"/>
            <w:tcBorders>
              <w:top w:val="single" w:sz="4" w:space="0" w:color="auto"/>
              <w:left w:val="single" w:sz="4" w:space="0" w:color="auto"/>
              <w:bottom w:val="single" w:sz="4" w:space="0" w:color="auto"/>
            </w:tcBorders>
            <w:shd w:val="clear" w:color="auto" w:fill="E7E6E6" w:themeFill="background2"/>
          </w:tcPr>
          <w:p w14:paraId="3EE9FB29" w14:textId="77777777" w:rsidR="006B2DE3" w:rsidRPr="009861B1" w:rsidRDefault="006B2DE3" w:rsidP="009861B1">
            <w:pPr>
              <w:jc w:val="center"/>
              <w:rPr>
                <w:ins w:id="17335" w:author="Στάθης Καπ" w:date="2023-03-09T06:25:00Z"/>
                <w:sz w:val="16"/>
                <w:szCs w:val="16"/>
                <w:lang w:val="el-GR"/>
              </w:rPr>
            </w:pPr>
          </w:p>
        </w:tc>
        <w:tc>
          <w:tcPr>
            <w:tcW w:w="565" w:type="dxa"/>
            <w:tcBorders>
              <w:top w:val="single" w:sz="4" w:space="0" w:color="auto"/>
              <w:bottom w:val="single" w:sz="4" w:space="0" w:color="auto"/>
            </w:tcBorders>
            <w:shd w:val="clear" w:color="auto" w:fill="E7E6E6" w:themeFill="background2"/>
          </w:tcPr>
          <w:p w14:paraId="315521E5" w14:textId="77777777" w:rsidR="006B2DE3" w:rsidRPr="009861B1" w:rsidRDefault="006B2DE3" w:rsidP="009861B1">
            <w:pPr>
              <w:jc w:val="center"/>
              <w:rPr>
                <w:ins w:id="17336" w:author="Στάθης Καπ" w:date="2023-03-09T06:25:00Z"/>
                <w:sz w:val="16"/>
                <w:szCs w:val="16"/>
              </w:rPr>
            </w:pPr>
            <w:ins w:id="17337" w:author="Στάθης Καπ" w:date="2023-03-09T06:25: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A022B67" w14:textId="77777777" w:rsidR="006B2DE3" w:rsidRPr="009861B1" w:rsidRDefault="006B2DE3" w:rsidP="009861B1">
            <w:pPr>
              <w:jc w:val="center"/>
              <w:rPr>
                <w:ins w:id="17338" w:author="Στάθης Καπ" w:date="2023-03-09T06:25:00Z"/>
                <w:sz w:val="16"/>
                <w:szCs w:val="16"/>
              </w:rPr>
            </w:pPr>
            <w:ins w:id="17339" w:author="Στάθης Καπ" w:date="2023-03-09T06:25: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047E6C2" w14:textId="77777777" w:rsidR="006B2DE3" w:rsidRPr="009861B1" w:rsidRDefault="006B2DE3" w:rsidP="009861B1">
            <w:pPr>
              <w:jc w:val="center"/>
              <w:rPr>
                <w:ins w:id="17340" w:author="Στάθης Καπ" w:date="2023-03-09T06:25:00Z"/>
                <w:sz w:val="16"/>
                <w:szCs w:val="16"/>
              </w:rPr>
            </w:pPr>
            <w:ins w:id="17341" w:author="Στάθης Καπ" w:date="2023-03-09T06:25: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16C803C" w14:textId="77777777" w:rsidR="006B2DE3" w:rsidRPr="007E0F91" w:rsidRDefault="006B2DE3" w:rsidP="009861B1">
            <w:pPr>
              <w:jc w:val="center"/>
              <w:rPr>
                <w:ins w:id="17342" w:author="Στάθης Καπ" w:date="2023-03-09T06:25:00Z"/>
                <w:sz w:val="16"/>
                <w:szCs w:val="16"/>
              </w:rPr>
            </w:pPr>
            <w:ins w:id="17343" w:author="Στάθης Καπ" w:date="2023-03-09T06:25: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A805CE1" w14:textId="77777777" w:rsidR="006B2DE3" w:rsidRPr="007E0F91" w:rsidRDefault="006B2DE3" w:rsidP="009861B1">
            <w:pPr>
              <w:jc w:val="center"/>
              <w:rPr>
                <w:ins w:id="17344" w:author="Στάθης Καπ" w:date="2023-03-09T06:25:00Z"/>
                <w:sz w:val="16"/>
                <w:szCs w:val="16"/>
              </w:rPr>
            </w:pPr>
            <w:ins w:id="17345" w:author="Στάθης Καπ" w:date="2023-03-09T06:25: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97810D6" w14:textId="77777777" w:rsidR="006B2DE3" w:rsidRPr="007E0F91" w:rsidRDefault="006B2DE3" w:rsidP="009861B1">
            <w:pPr>
              <w:jc w:val="center"/>
              <w:rPr>
                <w:ins w:id="17346" w:author="Στάθης Καπ" w:date="2023-03-09T06:25:00Z"/>
                <w:sz w:val="16"/>
                <w:szCs w:val="16"/>
              </w:rPr>
            </w:pPr>
            <w:ins w:id="17347" w:author="Στάθης Καπ" w:date="2023-03-09T06:25:00Z">
              <w:r w:rsidRPr="007E0F91">
                <w:rPr>
                  <w:sz w:val="16"/>
                  <w:szCs w:val="16"/>
                </w:rPr>
                <w:t>S=4</w:t>
              </w:r>
            </w:ins>
          </w:p>
        </w:tc>
      </w:tr>
      <w:tr w:rsidR="006B2DE3" w14:paraId="618F98CD" w14:textId="77777777" w:rsidTr="009861B1">
        <w:trPr>
          <w:trHeight w:val="170"/>
          <w:jc w:val="center"/>
          <w:ins w:id="17348" w:author="Στάθης Καπ" w:date="2023-03-09T06:25:00Z"/>
        </w:trPr>
        <w:tc>
          <w:tcPr>
            <w:tcW w:w="453" w:type="dxa"/>
            <w:vMerge w:val="restart"/>
            <w:tcBorders>
              <w:top w:val="single" w:sz="4" w:space="0" w:color="auto"/>
              <w:left w:val="single" w:sz="4" w:space="0" w:color="auto"/>
            </w:tcBorders>
            <w:shd w:val="clear" w:color="auto" w:fill="E7E6E6" w:themeFill="background2"/>
            <w:vAlign w:val="center"/>
          </w:tcPr>
          <w:p w14:paraId="555D37FA" w14:textId="77777777" w:rsidR="006B2DE3" w:rsidRPr="009861B1" w:rsidRDefault="006B2DE3" w:rsidP="009861B1">
            <w:pPr>
              <w:jc w:val="center"/>
              <w:rPr>
                <w:ins w:id="17349" w:author="Στάθης Καπ" w:date="2023-03-09T06:25:00Z"/>
                <w:sz w:val="16"/>
                <w:szCs w:val="16"/>
              </w:rPr>
            </w:pPr>
            <w:ins w:id="17350" w:author="Στάθης Καπ" w:date="2023-03-09T06:25: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395399" w14:textId="77777777" w:rsidR="006B2DE3" w:rsidRPr="009861B1" w:rsidRDefault="006B2DE3" w:rsidP="009861B1">
            <w:pPr>
              <w:jc w:val="center"/>
              <w:rPr>
                <w:ins w:id="17351" w:author="Στάθης Καπ" w:date="2023-03-09T06:25:00Z"/>
                <w:sz w:val="16"/>
                <w:szCs w:val="16"/>
              </w:rPr>
            </w:pPr>
            <w:ins w:id="17352" w:author="Στάθης Καπ" w:date="2023-03-09T06:25: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649165B" w14:textId="77777777" w:rsidR="006B2DE3" w:rsidRPr="009861B1" w:rsidRDefault="006B2DE3" w:rsidP="009861B1">
            <w:pPr>
              <w:jc w:val="center"/>
              <w:rPr>
                <w:ins w:id="17353" w:author="Στάθης Καπ" w:date="2023-03-09T06:25:00Z"/>
                <w:sz w:val="16"/>
                <w:szCs w:val="16"/>
              </w:rPr>
            </w:pPr>
            <w:ins w:id="17354" w:author="Στάθης Καπ" w:date="2023-03-09T06:25: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4CEB91FA" w14:textId="77777777" w:rsidR="006B2DE3" w:rsidRPr="009861B1" w:rsidRDefault="006B2DE3" w:rsidP="009861B1">
            <w:pPr>
              <w:jc w:val="center"/>
              <w:rPr>
                <w:ins w:id="17355" w:author="Στάθης Καπ" w:date="2023-03-09T06:25:00Z"/>
                <w:sz w:val="16"/>
                <w:szCs w:val="16"/>
              </w:rPr>
            </w:pPr>
            <w:ins w:id="17356" w:author="Στάθης Καπ" w:date="2023-03-09T06:25: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44BF366" w14:textId="77777777" w:rsidR="006B2DE3" w:rsidRPr="009861B1" w:rsidRDefault="006B2DE3" w:rsidP="009861B1">
            <w:pPr>
              <w:jc w:val="center"/>
              <w:rPr>
                <w:ins w:id="17357" w:author="Στάθης Καπ" w:date="2023-03-09T06:25:00Z"/>
                <w:sz w:val="16"/>
                <w:szCs w:val="16"/>
              </w:rPr>
            </w:pPr>
            <w:ins w:id="17358" w:author="Στάθης Καπ" w:date="2023-03-09T06:25: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C53FC8" w14:textId="77777777" w:rsidR="006B2DE3" w:rsidRPr="009861B1" w:rsidRDefault="006B2DE3" w:rsidP="009861B1">
            <w:pPr>
              <w:jc w:val="center"/>
              <w:rPr>
                <w:ins w:id="17359" w:author="Στάθης Καπ" w:date="2023-03-09T06:25:00Z"/>
                <w:sz w:val="16"/>
                <w:szCs w:val="16"/>
              </w:rPr>
            </w:pPr>
            <w:ins w:id="17360" w:author="Στάθης Καπ" w:date="2023-03-09T06:25: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A2CD08B" w14:textId="77777777" w:rsidR="006B2DE3" w:rsidRPr="007E0F91" w:rsidRDefault="006B2DE3" w:rsidP="009861B1">
            <w:pPr>
              <w:jc w:val="center"/>
              <w:rPr>
                <w:ins w:id="17361" w:author="Στάθης Καπ" w:date="2023-03-09T06:25:00Z"/>
                <w:sz w:val="16"/>
                <w:szCs w:val="16"/>
              </w:rPr>
            </w:pPr>
            <w:ins w:id="17362"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4494C20" w14:textId="77777777" w:rsidR="006B2DE3" w:rsidRPr="007E0F91" w:rsidRDefault="006B2DE3" w:rsidP="009861B1">
            <w:pPr>
              <w:jc w:val="center"/>
              <w:rPr>
                <w:ins w:id="17363" w:author="Στάθης Καπ" w:date="2023-03-09T06:25:00Z"/>
                <w:sz w:val="16"/>
                <w:szCs w:val="16"/>
              </w:rPr>
            </w:pPr>
            <w:ins w:id="17364" w:author="Στάθης Καπ" w:date="2023-03-09T06:25: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0AFA231F" w14:textId="77777777" w:rsidR="006B2DE3" w:rsidRPr="007E0F91" w:rsidRDefault="006B2DE3" w:rsidP="009861B1">
            <w:pPr>
              <w:jc w:val="center"/>
              <w:rPr>
                <w:ins w:id="17365" w:author="Στάθης Καπ" w:date="2023-03-09T06:25:00Z"/>
                <w:sz w:val="16"/>
                <w:szCs w:val="16"/>
              </w:rPr>
            </w:pPr>
            <w:ins w:id="17366"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9221848" w14:textId="77777777" w:rsidR="006B2DE3" w:rsidRPr="007E0F91" w:rsidRDefault="006B2DE3" w:rsidP="009861B1">
            <w:pPr>
              <w:jc w:val="center"/>
              <w:rPr>
                <w:ins w:id="17367" w:author="Στάθης Καπ" w:date="2023-03-09T06:25:00Z"/>
                <w:sz w:val="16"/>
                <w:szCs w:val="16"/>
              </w:rPr>
            </w:pPr>
            <w:ins w:id="17368" w:author="Στάθης Καπ" w:date="2023-03-09T06:25: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C0A4896" w14:textId="77777777" w:rsidR="006B2DE3" w:rsidRPr="007E0F91" w:rsidRDefault="006B2DE3" w:rsidP="009861B1">
            <w:pPr>
              <w:jc w:val="center"/>
              <w:rPr>
                <w:ins w:id="17369" w:author="Στάθης Καπ" w:date="2023-03-09T06:25:00Z"/>
                <w:sz w:val="16"/>
                <w:szCs w:val="16"/>
              </w:rPr>
            </w:pPr>
            <w:ins w:id="17370" w:author="Στάθης Καπ" w:date="2023-03-09T06:25:00Z">
              <w:r w:rsidRPr="007E0F91">
                <w:rPr>
                  <w:sz w:val="16"/>
                  <w:szCs w:val="16"/>
                </w:rPr>
                <w:t>CPU(s)</w:t>
              </w:r>
            </w:ins>
          </w:p>
        </w:tc>
      </w:tr>
      <w:tr w:rsidR="006B2DE3" w14:paraId="0D32D941" w14:textId="77777777" w:rsidTr="009861B1">
        <w:trPr>
          <w:trHeight w:val="170"/>
          <w:jc w:val="center"/>
          <w:ins w:id="17371" w:author="Στάθης Καπ" w:date="2023-03-09T06:25:00Z"/>
        </w:trPr>
        <w:tc>
          <w:tcPr>
            <w:tcW w:w="453" w:type="dxa"/>
            <w:vMerge/>
            <w:tcBorders>
              <w:left w:val="single" w:sz="4" w:space="0" w:color="auto"/>
              <w:bottom w:val="single" w:sz="4" w:space="0" w:color="auto"/>
            </w:tcBorders>
            <w:shd w:val="clear" w:color="auto" w:fill="E7E6E6" w:themeFill="background2"/>
          </w:tcPr>
          <w:p w14:paraId="5CE5E97B" w14:textId="77777777" w:rsidR="006B2DE3" w:rsidRPr="009861B1" w:rsidRDefault="006B2DE3" w:rsidP="009861B1">
            <w:pPr>
              <w:jc w:val="center"/>
              <w:rPr>
                <w:ins w:id="17372" w:author="Στάθης Καπ" w:date="2023-03-09T06:25:00Z"/>
                <w:sz w:val="14"/>
                <w:szCs w:val="14"/>
              </w:rPr>
            </w:pPr>
          </w:p>
        </w:tc>
        <w:tc>
          <w:tcPr>
            <w:tcW w:w="565" w:type="dxa"/>
            <w:vMerge/>
            <w:tcBorders>
              <w:bottom w:val="single" w:sz="4" w:space="0" w:color="auto"/>
            </w:tcBorders>
            <w:shd w:val="clear" w:color="auto" w:fill="E7E6E6" w:themeFill="background2"/>
          </w:tcPr>
          <w:p w14:paraId="7B3AFAEE" w14:textId="77777777" w:rsidR="006B2DE3" w:rsidRPr="009861B1" w:rsidRDefault="006B2DE3" w:rsidP="009861B1">
            <w:pPr>
              <w:jc w:val="center"/>
              <w:rPr>
                <w:ins w:id="17373" w:author="Στάθης Καπ" w:date="2023-03-09T06:25:00Z"/>
                <w:sz w:val="14"/>
                <w:szCs w:val="14"/>
              </w:rPr>
            </w:pPr>
          </w:p>
        </w:tc>
        <w:tc>
          <w:tcPr>
            <w:tcW w:w="679" w:type="dxa"/>
            <w:vMerge/>
            <w:tcBorders>
              <w:bottom w:val="single" w:sz="4" w:space="0" w:color="auto"/>
            </w:tcBorders>
            <w:shd w:val="clear" w:color="auto" w:fill="E7E6E6" w:themeFill="background2"/>
          </w:tcPr>
          <w:p w14:paraId="20B98834" w14:textId="77777777" w:rsidR="006B2DE3" w:rsidRPr="009861B1" w:rsidRDefault="006B2DE3" w:rsidP="009861B1">
            <w:pPr>
              <w:jc w:val="center"/>
              <w:rPr>
                <w:ins w:id="17374" w:author="Στάθης Καπ" w:date="2023-03-09T06:25:00Z"/>
                <w:sz w:val="14"/>
                <w:szCs w:val="14"/>
              </w:rPr>
            </w:pPr>
          </w:p>
        </w:tc>
        <w:tc>
          <w:tcPr>
            <w:tcW w:w="453" w:type="dxa"/>
            <w:tcBorders>
              <w:top w:val="single" w:sz="4" w:space="0" w:color="auto"/>
              <w:bottom w:val="single" w:sz="4" w:space="0" w:color="auto"/>
            </w:tcBorders>
            <w:shd w:val="clear" w:color="auto" w:fill="E7E6E6" w:themeFill="background2"/>
          </w:tcPr>
          <w:p w14:paraId="08AB0398" w14:textId="77777777" w:rsidR="006B2DE3" w:rsidRPr="009861B1" w:rsidRDefault="006B2DE3" w:rsidP="009861B1">
            <w:pPr>
              <w:jc w:val="center"/>
              <w:rPr>
                <w:ins w:id="17375" w:author="Στάθης Καπ" w:date="2023-03-09T06:25:00Z"/>
                <w:sz w:val="14"/>
                <w:szCs w:val="14"/>
              </w:rPr>
            </w:pPr>
            <w:ins w:id="17376" w:author="Στάθης Καπ" w:date="2023-03-09T06:25: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3B58363" w14:textId="77777777" w:rsidR="006B2DE3" w:rsidRPr="009861B1" w:rsidRDefault="006B2DE3" w:rsidP="009861B1">
            <w:pPr>
              <w:jc w:val="center"/>
              <w:rPr>
                <w:ins w:id="17377" w:author="Στάθης Καπ" w:date="2023-03-09T06:25:00Z"/>
                <w:sz w:val="14"/>
                <w:szCs w:val="14"/>
              </w:rPr>
            </w:pPr>
            <w:ins w:id="17378" w:author="Στάθης Καπ" w:date="2023-03-09T06:25: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57E240B" w14:textId="77777777" w:rsidR="006B2DE3" w:rsidRPr="009861B1" w:rsidRDefault="006B2DE3" w:rsidP="009861B1">
            <w:pPr>
              <w:jc w:val="center"/>
              <w:rPr>
                <w:ins w:id="17379" w:author="Στάθης Καπ" w:date="2023-03-09T06:25:00Z"/>
                <w:sz w:val="14"/>
                <w:szCs w:val="14"/>
              </w:rPr>
            </w:pPr>
            <w:ins w:id="17380" w:author="Στάθης Καπ" w:date="2023-03-09T06:25: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53395A84" w14:textId="77777777" w:rsidR="006B2DE3" w:rsidRPr="009861B1" w:rsidRDefault="006B2DE3" w:rsidP="009861B1">
            <w:pPr>
              <w:jc w:val="center"/>
              <w:rPr>
                <w:ins w:id="17381" w:author="Στάθης Καπ" w:date="2023-03-09T06:25:00Z"/>
                <w:sz w:val="14"/>
                <w:szCs w:val="14"/>
              </w:rPr>
            </w:pPr>
            <w:ins w:id="17382" w:author="Στάθης Καπ" w:date="2023-03-09T06:25: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A524D59" w14:textId="77777777" w:rsidR="006B2DE3" w:rsidRPr="009861B1" w:rsidRDefault="006B2DE3" w:rsidP="009861B1">
            <w:pPr>
              <w:jc w:val="center"/>
              <w:rPr>
                <w:ins w:id="17383" w:author="Στάθης Καπ" w:date="2023-03-09T06:25:00Z"/>
                <w:sz w:val="14"/>
                <w:szCs w:val="14"/>
              </w:rPr>
            </w:pPr>
            <w:ins w:id="17384" w:author="Στάθης Καπ" w:date="2023-03-09T06:25: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26E2F8B" w14:textId="77777777" w:rsidR="006B2DE3" w:rsidRPr="009861B1" w:rsidRDefault="006B2DE3" w:rsidP="009861B1">
            <w:pPr>
              <w:jc w:val="center"/>
              <w:rPr>
                <w:ins w:id="17385" w:author="Στάθης Καπ" w:date="2023-03-09T06:25:00Z"/>
                <w:sz w:val="14"/>
                <w:szCs w:val="14"/>
              </w:rPr>
            </w:pPr>
            <w:ins w:id="17386" w:author="Στάθης Καπ" w:date="2023-03-09T06:25: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7822A3A9" w14:textId="77777777" w:rsidR="006B2DE3" w:rsidRPr="009861B1" w:rsidRDefault="006B2DE3" w:rsidP="009861B1">
            <w:pPr>
              <w:jc w:val="center"/>
              <w:rPr>
                <w:ins w:id="17387" w:author="Στάθης Καπ" w:date="2023-03-09T06:25:00Z"/>
                <w:sz w:val="14"/>
                <w:szCs w:val="14"/>
              </w:rPr>
            </w:pPr>
            <w:ins w:id="17388" w:author="Στάθης Καπ" w:date="2023-03-09T06:25:00Z">
              <w:r w:rsidRPr="00E719CF">
                <w:rPr>
                  <w:sz w:val="14"/>
                  <w:szCs w:val="14"/>
                </w:rPr>
                <w:t>Gap (%)</w:t>
              </w:r>
            </w:ins>
          </w:p>
        </w:tc>
        <w:tc>
          <w:tcPr>
            <w:tcW w:w="453" w:type="dxa"/>
            <w:tcBorders>
              <w:left w:val="nil"/>
              <w:bottom w:val="single" w:sz="4" w:space="0" w:color="auto"/>
            </w:tcBorders>
            <w:shd w:val="clear" w:color="auto" w:fill="E7E6E6" w:themeFill="background2"/>
          </w:tcPr>
          <w:p w14:paraId="63ED8520" w14:textId="77777777" w:rsidR="006B2DE3" w:rsidRPr="009861B1" w:rsidRDefault="006B2DE3" w:rsidP="009861B1">
            <w:pPr>
              <w:jc w:val="center"/>
              <w:rPr>
                <w:ins w:id="17389" w:author="Στάθης Καπ" w:date="2023-03-09T06:25:00Z"/>
                <w:sz w:val="14"/>
                <w:szCs w:val="14"/>
              </w:rPr>
            </w:pPr>
            <w:ins w:id="17390"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2A190AD9" w14:textId="77777777" w:rsidR="006B2DE3" w:rsidRPr="009861B1" w:rsidRDefault="006B2DE3" w:rsidP="009861B1">
            <w:pPr>
              <w:jc w:val="center"/>
              <w:rPr>
                <w:ins w:id="17391" w:author="Στάθης Καπ" w:date="2023-03-09T06:25:00Z"/>
                <w:sz w:val="14"/>
                <w:szCs w:val="14"/>
              </w:rPr>
            </w:pPr>
            <w:ins w:id="17392"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1DC1E1BA" w14:textId="77777777" w:rsidR="006B2DE3" w:rsidRPr="009861B1" w:rsidRDefault="006B2DE3" w:rsidP="009861B1">
            <w:pPr>
              <w:jc w:val="center"/>
              <w:rPr>
                <w:ins w:id="17393" w:author="Στάθης Καπ" w:date="2023-03-09T06:25:00Z"/>
                <w:sz w:val="14"/>
                <w:szCs w:val="14"/>
              </w:rPr>
            </w:pPr>
            <w:ins w:id="17394"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31FD6D92" w14:textId="77777777" w:rsidR="006B2DE3" w:rsidRPr="009861B1" w:rsidRDefault="006B2DE3" w:rsidP="009861B1">
            <w:pPr>
              <w:jc w:val="center"/>
              <w:rPr>
                <w:ins w:id="17395" w:author="Στάθης Καπ" w:date="2023-03-09T06:25:00Z"/>
                <w:sz w:val="14"/>
                <w:szCs w:val="14"/>
              </w:rPr>
            </w:pPr>
            <w:ins w:id="17396" w:author="Στάθης Καπ" w:date="2023-03-09T06:25:00Z">
              <w:r w:rsidRPr="00E719CF">
                <w:rPr>
                  <w:sz w:val="14"/>
                  <w:szCs w:val="14"/>
                </w:rPr>
                <w:t>Gap (%)</w:t>
              </w:r>
            </w:ins>
          </w:p>
        </w:tc>
        <w:tc>
          <w:tcPr>
            <w:tcW w:w="453" w:type="dxa"/>
            <w:tcBorders>
              <w:bottom w:val="single" w:sz="4" w:space="0" w:color="auto"/>
            </w:tcBorders>
            <w:shd w:val="clear" w:color="auto" w:fill="E7E6E6" w:themeFill="background2"/>
          </w:tcPr>
          <w:p w14:paraId="62613B13" w14:textId="77777777" w:rsidR="006B2DE3" w:rsidRPr="009861B1" w:rsidRDefault="006B2DE3" w:rsidP="009861B1">
            <w:pPr>
              <w:jc w:val="center"/>
              <w:rPr>
                <w:ins w:id="17397" w:author="Στάθης Καπ" w:date="2023-03-09T06:25:00Z"/>
                <w:sz w:val="14"/>
                <w:szCs w:val="14"/>
              </w:rPr>
            </w:pPr>
            <w:ins w:id="17398"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47243B38" w14:textId="77777777" w:rsidR="006B2DE3" w:rsidRPr="009861B1" w:rsidRDefault="006B2DE3" w:rsidP="009861B1">
            <w:pPr>
              <w:jc w:val="center"/>
              <w:rPr>
                <w:ins w:id="17399" w:author="Στάθης Καπ" w:date="2023-03-09T06:25:00Z"/>
                <w:sz w:val="14"/>
                <w:szCs w:val="14"/>
              </w:rPr>
            </w:pPr>
            <w:ins w:id="17400"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54009BB9" w14:textId="77777777" w:rsidR="006B2DE3" w:rsidRPr="009861B1" w:rsidRDefault="006B2DE3" w:rsidP="009861B1">
            <w:pPr>
              <w:jc w:val="center"/>
              <w:rPr>
                <w:ins w:id="17401" w:author="Στάθης Καπ" w:date="2023-03-09T06:25:00Z"/>
                <w:sz w:val="14"/>
                <w:szCs w:val="14"/>
              </w:rPr>
            </w:pPr>
            <w:ins w:id="17402" w:author="Στάθης Καπ" w:date="2023-03-09T06:25: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3662F3E1" w14:textId="77777777" w:rsidR="006B2DE3" w:rsidRPr="009861B1" w:rsidRDefault="006B2DE3" w:rsidP="009861B1">
            <w:pPr>
              <w:jc w:val="center"/>
              <w:rPr>
                <w:ins w:id="17403" w:author="Στάθης Καπ" w:date="2023-03-09T06:25:00Z"/>
                <w:sz w:val="14"/>
                <w:szCs w:val="14"/>
              </w:rPr>
            </w:pPr>
            <w:ins w:id="17404" w:author="Στάθης Καπ" w:date="2023-03-09T06:25:00Z">
              <w:r w:rsidRPr="00E719CF">
                <w:rPr>
                  <w:sz w:val="14"/>
                  <w:szCs w:val="14"/>
                </w:rPr>
                <w:t>Gap (%)</w:t>
              </w:r>
            </w:ins>
          </w:p>
        </w:tc>
      </w:tr>
      <w:tr w:rsidR="00494D04" w14:paraId="46E447C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40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406" w:author="Στάθης Καπ" w:date="2023-03-09T06:25:00Z"/>
          <w:trPrChange w:id="17407" w:author="Στάθης Καπ" w:date="2023-03-09T06:29: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7408" w:author="Στάθης Καπ" w:date="2023-03-09T06:29:00Z">
              <w:tcPr>
                <w:tcW w:w="453" w:type="dxa"/>
                <w:gridSpan w:val="2"/>
                <w:tcBorders>
                  <w:top w:val="single" w:sz="4" w:space="0" w:color="auto"/>
                  <w:left w:val="single" w:sz="4" w:space="0" w:color="auto"/>
                  <w:right w:val="single" w:sz="4" w:space="0" w:color="auto"/>
                </w:tcBorders>
                <w:shd w:val="clear" w:color="auto" w:fill="E7E6E6" w:themeFill="background2"/>
                <w:vAlign w:val="bottom"/>
              </w:tcPr>
            </w:tcPrChange>
          </w:tcPr>
          <w:p w14:paraId="72C55645" w14:textId="77777777" w:rsidR="00494D04" w:rsidRPr="007E0F91" w:rsidRDefault="00494D04" w:rsidP="00494D04">
            <w:pPr>
              <w:jc w:val="center"/>
              <w:rPr>
                <w:ins w:id="17409" w:author="Στάθης Καπ" w:date="2023-03-09T06:25:00Z"/>
                <w:sz w:val="16"/>
                <w:szCs w:val="16"/>
              </w:rPr>
            </w:pPr>
            <w:ins w:id="17410" w:author="Στάθης Καπ" w:date="2023-03-09T06:25: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7411" w:author="Στάθης Καπ" w:date="2023-03-09T06:29:00Z">
              <w:tcPr>
                <w:tcW w:w="565" w:type="dxa"/>
                <w:gridSpan w:val="2"/>
                <w:tcBorders>
                  <w:top w:val="single" w:sz="4" w:space="0" w:color="auto"/>
                  <w:left w:val="single" w:sz="4" w:space="0" w:color="auto"/>
                </w:tcBorders>
              </w:tcPr>
            </w:tcPrChange>
          </w:tcPr>
          <w:p w14:paraId="178B9619" w14:textId="77B84648" w:rsidR="00494D04" w:rsidRPr="007E0F91" w:rsidRDefault="00494D04" w:rsidP="00494D04">
            <w:pPr>
              <w:jc w:val="center"/>
              <w:rPr>
                <w:ins w:id="17412" w:author="Στάθης Καπ" w:date="2023-03-09T06:25:00Z"/>
                <w:sz w:val="16"/>
                <w:szCs w:val="16"/>
              </w:rPr>
            </w:pPr>
            <w:ins w:id="17413" w:author="Στάθης Καπ" w:date="2023-03-09T07:11:00Z">
              <w:r>
                <w:rPr>
                  <w:rFonts w:ascii="Calibri" w:hAnsi="Calibri" w:cs="Calibri"/>
                  <w:color w:val="000000"/>
                  <w:sz w:val="16"/>
                  <w:szCs w:val="16"/>
                </w:rPr>
                <w:t>660</w:t>
              </w:r>
            </w:ins>
          </w:p>
        </w:tc>
        <w:tc>
          <w:tcPr>
            <w:tcW w:w="679" w:type="dxa"/>
            <w:tcBorders>
              <w:top w:val="single" w:sz="4" w:space="0" w:color="auto"/>
              <w:right w:val="single" w:sz="4" w:space="0" w:color="auto"/>
            </w:tcBorders>
            <w:vAlign w:val="center"/>
            <w:tcPrChange w:id="17414" w:author="Στάθης Καπ" w:date="2023-03-09T06:29:00Z">
              <w:tcPr>
                <w:tcW w:w="679" w:type="dxa"/>
                <w:gridSpan w:val="2"/>
                <w:tcBorders>
                  <w:top w:val="single" w:sz="4" w:space="0" w:color="auto"/>
                  <w:right w:val="single" w:sz="4" w:space="0" w:color="auto"/>
                </w:tcBorders>
              </w:tcPr>
            </w:tcPrChange>
          </w:tcPr>
          <w:p w14:paraId="6109E877" w14:textId="3EBF02B0" w:rsidR="00494D04" w:rsidRPr="007E0F91" w:rsidRDefault="00494D04" w:rsidP="00494D04">
            <w:pPr>
              <w:jc w:val="center"/>
              <w:rPr>
                <w:ins w:id="17415" w:author="Στάθης Καπ" w:date="2023-03-09T06:25:00Z"/>
                <w:sz w:val="16"/>
                <w:szCs w:val="16"/>
              </w:rPr>
            </w:pPr>
            <w:ins w:id="17416" w:author="Στάθης Καπ" w:date="2023-03-09T07:11:00Z">
              <w:r>
                <w:rPr>
                  <w:rFonts w:ascii="Calibri" w:hAnsi="Calibri" w:cs="Calibri"/>
                  <w:color w:val="000000"/>
                  <w:sz w:val="16"/>
                  <w:szCs w:val="16"/>
                </w:rPr>
                <w:t>650</w:t>
              </w:r>
            </w:ins>
          </w:p>
        </w:tc>
        <w:tc>
          <w:tcPr>
            <w:tcW w:w="453" w:type="dxa"/>
            <w:tcBorders>
              <w:top w:val="single" w:sz="4" w:space="0" w:color="auto"/>
              <w:left w:val="single" w:sz="4" w:space="0" w:color="auto"/>
            </w:tcBorders>
            <w:vAlign w:val="center"/>
            <w:tcPrChange w:id="17417" w:author="Στάθης Καπ" w:date="2023-03-09T06:29:00Z">
              <w:tcPr>
                <w:tcW w:w="453" w:type="dxa"/>
                <w:gridSpan w:val="2"/>
                <w:tcBorders>
                  <w:top w:val="single" w:sz="4" w:space="0" w:color="auto"/>
                  <w:left w:val="single" w:sz="4" w:space="0" w:color="auto"/>
                </w:tcBorders>
                <w:vAlign w:val="bottom"/>
              </w:tcPr>
            </w:tcPrChange>
          </w:tcPr>
          <w:p w14:paraId="5427FD96" w14:textId="11AEE6D4" w:rsidR="00494D04" w:rsidRPr="007E0F91" w:rsidRDefault="00494D04" w:rsidP="00494D04">
            <w:pPr>
              <w:jc w:val="center"/>
              <w:rPr>
                <w:ins w:id="17418" w:author="Στάθης Καπ" w:date="2023-03-09T06:25:00Z"/>
                <w:sz w:val="16"/>
                <w:szCs w:val="16"/>
              </w:rPr>
            </w:pPr>
            <w:ins w:id="17419" w:author="Στάθης Καπ" w:date="2023-03-09T07:11:00Z">
              <w:r>
                <w:rPr>
                  <w:rFonts w:ascii="Calibri" w:hAnsi="Calibri" w:cs="Calibri"/>
                  <w:color w:val="000000"/>
                  <w:sz w:val="16"/>
                  <w:szCs w:val="16"/>
                </w:rPr>
                <w:t>360</w:t>
              </w:r>
            </w:ins>
          </w:p>
        </w:tc>
        <w:tc>
          <w:tcPr>
            <w:tcW w:w="708" w:type="dxa"/>
            <w:tcBorders>
              <w:top w:val="single" w:sz="4" w:space="0" w:color="auto"/>
            </w:tcBorders>
            <w:vAlign w:val="center"/>
            <w:tcPrChange w:id="17420" w:author="Στάθης Καπ" w:date="2023-03-09T06:29:00Z">
              <w:tcPr>
                <w:tcW w:w="708" w:type="dxa"/>
                <w:gridSpan w:val="2"/>
                <w:tcBorders>
                  <w:top w:val="single" w:sz="4" w:space="0" w:color="auto"/>
                </w:tcBorders>
                <w:vAlign w:val="center"/>
              </w:tcPr>
            </w:tcPrChange>
          </w:tcPr>
          <w:p w14:paraId="1D3853F6" w14:textId="33627CFA" w:rsidR="00494D04" w:rsidRPr="007E0F91" w:rsidRDefault="00494D04" w:rsidP="00494D04">
            <w:pPr>
              <w:jc w:val="center"/>
              <w:rPr>
                <w:ins w:id="17421" w:author="Στάθης Καπ" w:date="2023-03-09T06:25:00Z"/>
                <w:sz w:val="16"/>
                <w:szCs w:val="16"/>
              </w:rPr>
            </w:pPr>
            <w:ins w:id="17422" w:author="Στάθης Καπ" w:date="2023-03-09T07:11:00Z">
              <w:r>
                <w:rPr>
                  <w:rFonts w:ascii="Calibri" w:hAnsi="Calibri" w:cs="Calibri"/>
                  <w:color w:val="000000"/>
                  <w:sz w:val="16"/>
                  <w:szCs w:val="16"/>
                </w:rPr>
                <w:t>45.45</w:t>
              </w:r>
            </w:ins>
          </w:p>
        </w:tc>
        <w:tc>
          <w:tcPr>
            <w:tcW w:w="652" w:type="dxa"/>
            <w:vMerge w:val="restart"/>
            <w:tcBorders>
              <w:top w:val="single" w:sz="4" w:space="0" w:color="auto"/>
              <w:right w:val="single" w:sz="4" w:space="0" w:color="auto"/>
            </w:tcBorders>
            <w:vAlign w:val="center"/>
            <w:tcPrChange w:id="17423" w:author="Στάθης Καπ" w:date="2023-03-09T06:29:00Z">
              <w:tcPr>
                <w:tcW w:w="652" w:type="dxa"/>
                <w:gridSpan w:val="2"/>
                <w:vMerge w:val="restart"/>
                <w:tcBorders>
                  <w:top w:val="single" w:sz="4" w:space="0" w:color="auto"/>
                  <w:right w:val="single" w:sz="4" w:space="0" w:color="auto"/>
                </w:tcBorders>
                <w:vAlign w:val="bottom"/>
              </w:tcPr>
            </w:tcPrChange>
          </w:tcPr>
          <w:p w14:paraId="6A149ABB" w14:textId="77777777" w:rsidR="00494D04" w:rsidRPr="007E0F91" w:rsidRDefault="00494D04" w:rsidP="00494D04">
            <w:pPr>
              <w:jc w:val="center"/>
              <w:rPr>
                <w:ins w:id="17424" w:author="Στάθης Καπ" w:date="2023-03-09T07:11:00Z"/>
                <w:sz w:val="16"/>
                <w:szCs w:val="16"/>
              </w:rPr>
            </w:pPr>
            <w:ins w:id="17425" w:author="Στάθης Καπ" w:date="2023-03-09T07:11:00Z">
              <w:r>
                <w:rPr>
                  <w:rFonts w:ascii="Calibri" w:hAnsi="Calibri" w:cs="Calibri"/>
                  <w:color w:val="000000"/>
                  <w:sz w:val="16"/>
                  <w:szCs w:val="16"/>
                </w:rPr>
                <w:t>0.299</w:t>
              </w:r>
            </w:ins>
          </w:p>
          <w:p w14:paraId="5B99BE9D" w14:textId="77777777" w:rsidR="00494D04" w:rsidRPr="007E0F91" w:rsidRDefault="00494D04" w:rsidP="00494D04">
            <w:pPr>
              <w:jc w:val="center"/>
              <w:rPr>
                <w:ins w:id="17426" w:author="Στάθης Καπ" w:date="2023-03-09T07:11:00Z"/>
                <w:sz w:val="16"/>
                <w:szCs w:val="16"/>
              </w:rPr>
            </w:pPr>
            <w:ins w:id="17427" w:author="Στάθης Καπ" w:date="2023-03-09T07:11:00Z">
              <w:r>
                <w:rPr>
                  <w:rFonts w:ascii="Calibri" w:hAnsi="Calibri" w:cs="Calibri"/>
                  <w:color w:val="000000"/>
                  <w:sz w:val="16"/>
                  <w:szCs w:val="16"/>
                </w:rPr>
                <w:t>0.57</w:t>
              </w:r>
            </w:ins>
          </w:p>
          <w:p w14:paraId="636C22CE" w14:textId="77777777" w:rsidR="00494D04" w:rsidRPr="007E0F91" w:rsidRDefault="00494D04" w:rsidP="00494D04">
            <w:pPr>
              <w:jc w:val="center"/>
              <w:rPr>
                <w:ins w:id="17428" w:author="Στάθης Καπ" w:date="2023-03-09T07:11:00Z"/>
                <w:sz w:val="16"/>
                <w:szCs w:val="16"/>
              </w:rPr>
            </w:pPr>
            <w:ins w:id="17429" w:author="Στάθης Καπ" w:date="2023-03-09T07:11:00Z">
              <w:r>
                <w:rPr>
                  <w:rFonts w:ascii="Calibri" w:hAnsi="Calibri" w:cs="Calibri"/>
                  <w:color w:val="000000"/>
                  <w:sz w:val="16"/>
                  <w:szCs w:val="16"/>
                </w:rPr>
                <w:t>0.402</w:t>
              </w:r>
            </w:ins>
          </w:p>
          <w:p w14:paraId="4ADA2ED3" w14:textId="77777777" w:rsidR="00494D04" w:rsidRPr="007E0F91" w:rsidRDefault="00494D04" w:rsidP="00494D04">
            <w:pPr>
              <w:jc w:val="center"/>
              <w:rPr>
                <w:ins w:id="17430" w:author="Στάθης Καπ" w:date="2023-03-09T07:11:00Z"/>
                <w:sz w:val="16"/>
                <w:szCs w:val="16"/>
              </w:rPr>
            </w:pPr>
            <w:ins w:id="17431" w:author="Στάθης Καπ" w:date="2023-03-09T07:11:00Z">
              <w:r>
                <w:rPr>
                  <w:rFonts w:ascii="Calibri" w:hAnsi="Calibri" w:cs="Calibri"/>
                  <w:color w:val="000000"/>
                  <w:sz w:val="16"/>
                  <w:szCs w:val="16"/>
                </w:rPr>
                <w:t>0.257</w:t>
              </w:r>
            </w:ins>
          </w:p>
          <w:p w14:paraId="7FFF6491" w14:textId="77777777" w:rsidR="00494D04" w:rsidRPr="007E0F91" w:rsidRDefault="00494D04" w:rsidP="00494D04">
            <w:pPr>
              <w:jc w:val="center"/>
              <w:rPr>
                <w:ins w:id="17432" w:author="Στάθης Καπ" w:date="2023-03-09T07:11:00Z"/>
                <w:sz w:val="16"/>
                <w:szCs w:val="16"/>
              </w:rPr>
            </w:pPr>
            <w:ins w:id="17433" w:author="Στάθης Καπ" w:date="2023-03-09T07:11:00Z">
              <w:r>
                <w:rPr>
                  <w:rFonts w:ascii="Calibri" w:hAnsi="Calibri" w:cs="Calibri"/>
                  <w:color w:val="000000"/>
                  <w:sz w:val="16"/>
                  <w:szCs w:val="16"/>
                </w:rPr>
                <w:t>0.27</w:t>
              </w:r>
            </w:ins>
          </w:p>
          <w:p w14:paraId="4B7455E1" w14:textId="77777777" w:rsidR="00494D04" w:rsidRPr="007E0F91" w:rsidRDefault="00494D04" w:rsidP="00494D04">
            <w:pPr>
              <w:jc w:val="center"/>
              <w:rPr>
                <w:ins w:id="17434" w:author="Στάθης Καπ" w:date="2023-03-09T07:11:00Z"/>
                <w:sz w:val="16"/>
                <w:szCs w:val="16"/>
              </w:rPr>
            </w:pPr>
            <w:ins w:id="17435" w:author="Στάθης Καπ" w:date="2023-03-09T07:11:00Z">
              <w:r>
                <w:rPr>
                  <w:rFonts w:ascii="Calibri" w:hAnsi="Calibri" w:cs="Calibri"/>
                  <w:color w:val="000000"/>
                  <w:sz w:val="16"/>
                  <w:szCs w:val="16"/>
                </w:rPr>
                <w:t>0.279</w:t>
              </w:r>
            </w:ins>
          </w:p>
          <w:p w14:paraId="0B03951A" w14:textId="77777777" w:rsidR="00494D04" w:rsidRPr="007E0F91" w:rsidRDefault="00494D04" w:rsidP="00494D04">
            <w:pPr>
              <w:jc w:val="center"/>
              <w:rPr>
                <w:ins w:id="17436" w:author="Στάθης Καπ" w:date="2023-03-09T07:11:00Z"/>
                <w:sz w:val="16"/>
                <w:szCs w:val="16"/>
              </w:rPr>
            </w:pPr>
            <w:ins w:id="17437" w:author="Στάθης Καπ" w:date="2023-03-09T07:11:00Z">
              <w:r>
                <w:rPr>
                  <w:rFonts w:ascii="Calibri" w:hAnsi="Calibri" w:cs="Calibri"/>
                  <w:color w:val="000000"/>
                  <w:sz w:val="16"/>
                  <w:szCs w:val="16"/>
                </w:rPr>
                <w:t>0.309</w:t>
              </w:r>
            </w:ins>
          </w:p>
          <w:p w14:paraId="65805E47" w14:textId="77777777" w:rsidR="00494D04" w:rsidRPr="007E0F91" w:rsidRDefault="00494D04" w:rsidP="00494D04">
            <w:pPr>
              <w:jc w:val="center"/>
              <w:rPr>
                <w:ins w:id="17438" w:author="Στάθης Καπ" w:date="2023-03-09T07:11:00Z"/>
                <w:sz w:val="16"/>
                <w:szCs w:val="16"/>
              </w:rPr>
            </w:pPr>
            <w:ins w:id="17439" w:author="Στάθης Καπ" w:date="2023-03-09T07:11:00Z">
              <w:r>
                <w:rPr>
                  <w:rFonts w:ascii="Calibri" w:hAnsi="Calibri" w:cs="Calibri"/>
                  <w:color w:val="000000"/>
                  <w:sz w:val="16"/>
                  <w:szCs w:val="16"/>
                </w:rPr>
                <w:t>0.326</w:t>
              </w:r>
            </w:ins>
          </w:p>
          <w:p w14:paraId="7A491975" w14:textId="77777777" w:rsidR="00494D04" w:rsidRPr="007E0F91" w:rsidRDefault="00494D04" w:rsidP="00494D04">
            <w:pPr>
              <w:jc w:val="center"/>
              <w:rPr>
                <w:ins w:id="17440" w:author="Στάθης Καπ" w:date="2023-03-09T07:11:00Z"/>
                <w:sz w:val="16"/>
                <w:szCs w:val="16"/>
              </w:rPr>
            </w:pPr>
            <w:ins w:id="17441" w:author="Στάθης Καπ" w:date="2023-03-09T07:11:00Z">
              <w:r>
                <w:rPr>
                  <w:rFonts w:ascii="Calibri" w:hAnsi="Calibri" w:cs="Calibri"/>
                  <w:color w:val="000000"/>
                  <w:sz w:val="16"/>
                  <w:szCs w:val="16"/>
                </w:rPr>
                <w:t>0.427</w:t>
              </w:r>
            </w:ins>
          </w:p>
          <w:p w14:paraId="4D038D51" w14:textId="77777777" w:rsidR="00494D04" w:rsidRPr="007E0F91" w:rsidRDefault="00494D04" w:rsidP="00494D04">
            <w:pPr>
              <w:jc w:val="center"/>
              <w:rPr>
                <w:ins w:id="17442" w:author="Στάθης Καπ" w:date="2023-03-09T07:11:00Z"/>
                <w:sz w:val="16"/>
                <w:szCs w:val="16"/>
              </w:rPr>
            </w:pPr>
            <w:ins w:id="17443" w:author="Στάθης Καπ" w:date="2023-03-09T07:11:00Z">
              <w:r>
                <w:rPr>
                  <w:rFonts w:ascii="Calibri" w:hAnsi="Calibri" w:cs="Calibri"/>
                  <w:color w:val="000000"/>
                  <w:sz w:val="16"/>
                  <w:szCs w:val="16"/>
                </w:rPr>
                <w:t>0.525</w:t>
              </w:r>
            </w:ins>
          </w:p>
          <w:p w14:paraId="68531D24" w14:textId="77777777" w:rsidR="00494D04" w:rsidRPr="007E0F91" w:rsidRDefault="00494D04" w:rsidP="00494D04">
            <w:pPr>
              <w:jc w:val="center"/>
              <w:rPr>
                <w:ins w:id="17444" w:author="Στάθης Καπ" w:date="2023-03-09T07:11:00Z"/>
                <w:sz w:val="16"/>
                <w:szCs w:val="16"/>
              </w:rPr>
            </w:pPr>
            <w:ins w:id="17445" w:author="Στάθης Καπ" w:date="2023-03-09T07:11:00Z">
              <w:r>
                <w:rPr>
                  <w:rFonts w:ascii="Calibri" w:hAnsi="Calibri" w:cs="Calibri"/>
                  <w:color w:val="000000"/>
                  <w:sz w:val="16"/>
                  <w:szCs w:val="16"/>
                </w:rPr>
                <w:t>0.563</w:t>
              </w:r>
            </w:ins>
          </w:p>
          <w:p w14:paraId="60F5892E" w14:textId="77777777" w:rsidR="00494D04" w:rsidRPr="007E0F91" w:rsidRDefault="00494D04" w:rsidP="00494D04">
            <w:pPr>
              <w:jc w:val="center"/>
              <w:rPr>
                <w:ins w:id="17446" w:author="Στάθης Καπ" w:date="2023-03-09T07:11:00Z"/>
                <w:sz w:val="16"/>
                <w:szCs w:val="16"/>
              </w:rPr>
            </w:pPr>
            <w:ins w:id="17447" w:author="Στάθης Καπ" w:date="2023-03-09T07:11:00Z">
              <w:r>
                <w:rPr>
                  <w:rFonts w:ascii="Calibri" w:hAnsi="Calibri" w:cs="Calibri"/>
                  <w:color w:val="000000"/>
                  <w:sz w:val="16"/>
                  <w:szCs w:val="16"/>
                </w:rPr>
                <w:t>0.814</w:t>
              </w:r>
            </w:ins>
          </w:p>
          <w:p w14:paraId="55513DBC" w14:textId="77777777" w:rsidR="00494D04" w:rsidRPr="007E0F91" w:rsidRDefault="00494D04" w:rsidP="00494D04">
            <w:pPr>
              <w:jc w:val="center"/>
              <w:rPr>
                <w:ins w:id="17448" w:author="Στάθης Καπ" w:date="2023-03-09T07:11:00Z"/>
                <w:sz w:val="16"/>
                <w:szCs w:val="16"/>
              </w:rPr>
            </w:pPr>
            <w:ins w:id="17449" w:author="Στάθης Καπ" w:date="2023-03-09T07:11:00Z">
              <w:r>
                <w:rPr>
                  <w:rFonts w:ascii="Calibri" w:hAnsi="Calibri" w:cs="Calibri"/>
                  <w:color w:val="000000"/>
                  <w:sz w:val="16"/>
                  <w:szCs w:val="16"/>
                </w:rPr>
                <w:t>0.482</w:t>
              </w:r>
            </w:ins>
          </w:p>
          <w:p w14:paraId="3B4FFFEE" w14:textId="77777777" w:rsidR="00494D04" w:rsidRPr="007E0F91" w:rsidRDefault="00494D04" w:rsidP="00494D04">
            <w:pPr>
              <w:jc w:val="center"/>
              <w:rPr>
                <w:ins w:id="17450" w:author="Στάθης Καπ" w:date="2023-03-09T07:11:00Z"/>
                <w:sz w:val="16"/>
                <w:szCs w:val="16"/>
              </w:rPr>
            </w:pPr>
            <w:ins w:id="17451" w:author="Στάθης Καπ" w:date="2023-03-09T07:11:00Z">
              <w:r>
                <w:rPr>
                  <w:rFonts w:ascii="Calibri" w:hAnsi="Calibri" w:cs="Calibri"/>
                  <w:color w:val="000000"/>
                  <w:sz w:val="16"/>
                  <w:szCs w:val="16"/>
                </w:rPr>
                <w:t>0.543</w:t>
              </w:r>
            </w:ins>
          </w:p>
          <w:p w14:paraId="6CA75511" w14:textId="77777777" w:rsidR="00494D04" w:rsidRPr="007E0F91" w:rsidRDefault="00494D04" w:rsidP="00494D04">
            <w:pPr>
              <w:jc w:val="center"/>
              <w:rPr>
                <w:ins w:id="17452" w:author="Στάθης Καπ" w:date="2023-03-09T07:11:00Z"/>
                <w:sz w:val="16"/>
                <w:szCs w:val="16"/>
              </w:rPr>
            </w:pPr>
            <w:ins w:id="17453" w:author="Στάθης Καπ" w:date="2023-03-09T07:11:00Z">
              <w:r>
                <w:rPr>
                  <w:rFonts w:ascii="Calibri" w:hAnsi="Calibri" w:cs="Calibri"/>
                  <w:color w:val="000000"/>
                  <w:sz w:val="16"/>
                  <w:szCs w:val="16"/>
                </w:rPr>
                <w:t>0.838</w:t>
              </w:r>
            </w:ins>
          </w:p>
          <w:p w14:paraId="4A452E42" w14:textId="77777777" w:rsidR="00494D04" w:rsidRPr="007E0F91" w:rsidRDefault="00494D04" w:rsidP="00494D04">
            <w:pPr>
              <w:jc w:val="center"/>
              <w:rPr>
                <w:ins w:id="17454" w:author="Στάθης Καπ" w:date="2023-03-09T07:11:00Z"/>
                <w:sz w:val="16"/>
                <w:szCs w:val="16"/>
              </w:rPr>
            </w:pPr>
            <w:ins w:id="17455" w:author="Στάθης Καπ" w:date="2023-03-09T07:11:00Z">
              <w:r>
                <w:rPr>
                  <w:rFonts w:ascii="Calibri" w:hAnsi="Calibri" w:cs="Calibri"/>
                  <w:color w:val="000000"/>
                  <w:sz w:val="16"/>
                  <w:szCs w:val="16"/>
                </w:rPr>
                <w:t>0.763</w:t>
              </w:r>
            </w:ins>
          </w:p>
          <w:p w14:paraId="70722913" w14:textId="77777777" w:rsidR="00494D04" w:rsidRPr="007E0F91" w:rsidRDefault="00494D04" w:rsidP="00494D04">
            <w:pPr>
              <w:jc w:val="center"/>
              <w:rPr>
                <w:ins w:id="17456" w:author="Στάθης Καπ" w:date="2023-03-09T07:11:00Z"/>
                <w:sz w:val="16"/>
                <w:szCs w:val="16"/>
              </w:rPr>
            </w:pPr>
            <w:ins w:id="17457" w:author="Στάθης Καπ" w:date="2023-03-09T07:11:00Z">
              <w:r>
                <w:rPr>
                  <w:rFonts w:ascii="Calibri" w:hAnsi="Calibri" w:cs="Calibri"/>
                  <w:color w:val="000000"/>
                  <w:sz w:val="16"/>
                  <w:szCs w:val="16"/>
                </w:rPr>
                <w:t>0.204</w:t>
              </w:r>
            </w:ins>
          </w:p>
          <w:p w14:paraId="7772CA06" w14:textId="77777777" w:rsidR="00494D04" w:rsidRPr="007E0F91" w:rsidRDefault="00494D04" w:rsidP="00494D04">
            <w:pPr>
              <w:jc w:val="center"/>
              <w:rPr>
                <w:ins w:id="17458" w:author="Στάθης Καπ" w:date="2023-03-09T07:11:00Z"/>
                <w:sz w:val="16"/>
                <w:szCs w:val="16"/>
              </w:rPr>
            </w:pPr>
            <w:ins w:id="17459" w:author="Στάθης Καπ" w:date="2023-03-09T07:11:00Z">
              <w:r>
                <w:rPr>
                  <w:rFonts w:ascii="Calibri" w:hAnsi="Calibri" w:cs="Calibri"/>
                  <w:color w:val="000000"/>
                  <w:sz w:val="16"/>
                  <w:szCs w:val="16"/>
                </w:rPr>
                <w:t>0.358</w:t>
              </w:r>
            </w:ins>
          </w:p>
          <w:p w14:paraId="536C0964" w14:textId="77777777" w:rsidR="00494D04" w:rsidRPr="007E0F91" w:rsidRDefault="00494D04" w:rsidP="00494D04">
            <w:pPr>
              <w:jc w:val="center"/>
              <w:rPr>
                <w:ins w:id="17460" w:author="Στάθης Καπ" w:date="2023-03-09T07:11:00Z"/>
                <w:sz w:val="16"/>
                <w:szCs w:val="16"/>
              </w:rPr>
            </w:pPr>
            <w:ins w:id="17461" w:author="Στάθης Καπ" w:date="2023-03-09T07:11:00Z">
              <w:r>
                <w:rPr>
                  <w:rFonts w:ascii="Calibri" w:hAnsi="Calibri" w:cs="Calibri"/>
                  <w:color w:val="000000"/>
                  <w:sz w:val="16"/>
                  <w:szCs w:val="16"/>
                </w:rPr>
                <w:t>0.358</w:t>
              </w:r>
            </w:ins>
          </w:p>
          <w:p w14:paraId="2A741709" w14:textId="72B12DAC" w:rsidR="00494D04" w:rsidRPr="007E0F91" w:rsidRDefault="00494D04" w:rsidP="00494D04">
            <w:pPr>
              <w:jc w:val="center"/>
              <w:rPr>
                <w:ins w:id="17462" w:author="Στάθης Καπ" w:date="2023-03-09T06:25:00Z"/>
                <w:sz w:val="16"/>
                <w:szCs w:val="16"/>
              </w:rPr>
            </w:pPr>
            <w:ins w:id="17463" w:author="Στάθης Καπ" w:date="2023-03-09T07:11:00Z">
              <w:r>
                <w:rPr>
                  <w:rFonts w:ascii="Calibri" w:hAnsi="Calibri" w:cs="Calibri"/>
                  <w:color w:val="000000"/>
                  <w:sz w:val="16"/>
                  <w:szCs w:val="16"/>
                </w:rPr>
                <w:t>0.32</w:t>
              </w:r>
            </w:ins>
          </w:p>
        </w:tc>
        <w:tc>
          <w:tcPr>
            <w:tcW w:w="453" w:type="dxa"/>
            <w:tcBorders>
              <w:top w:val="single" w:sz="4" w:space="0" w:color="auto"/>
              <w:left w:val="single" w:sz="4" w:space="0" w:color="auto"/>
            </w:tcBorders>
            <w:vAlign w:val="center"/>
            <w:tcPrChange w:id="17464" w:author="Στάθης Καπ" w:date="2023-03-09T06:29:00Z">
              <w:tcPr>
                <w:tcW w:w="453" w:type="dxa"/>
                <w:gridSpan w:val="2"/>
                <w:tcBorders>
                  <w:top w:val="single" w:sz="4" w:space="0" w:color="auto"/>
                  <w:left w:val="single" w:sz="4" w:space="0" w:color="auto"/>
                </w:tcBorders>
                <w:vAlign w:val="bottom"/>
              </w:tcPr>
            </w:tcPrChange>
          </w:tcPr>
          <w:p w14:paraId="42A49082" w14:textId="348E60C3" w:rsidR="00494D04" w:rsidRPr="007E0F91" w:rsidRDefault="00494D04" w:rsidP="00494D04">
            <w:pPr>
              <w:jc w:val="center"/>
              <w:rPr>
                <w:ins w:id="17465" w:author="Στάθης Καπ" w:date="2023-03-09T06:25:00Z"/>
                <w:sz w:val="16"/>
                <w:szCs w:val="16"/>
              </w:rPr>
            </w:pPr>
            <w:ins w:id="17466" w:author="Στάθης Καπ" w:date="2023-03-09T07:11:00Z">
              <w:r>
                <w:rPr>
                  <w:rFonts w:ascii="Calibri" w:hAnsi="Calibri" w:cs="Calibri"/>
                  <w:color w:val="000000"/>
                  <w:sz w:val="16"/>
                  <w:szCs w:val="16"/>
                </w:rPr>
                <w:t>360</w:t>
              </w:r>
            </w:ins>
          </w:p>
        </w:tc>
        <w:tc>
          <w:tcPr>
            <w:tcW w:w="454" w:type="dxa"/>
            <w:tcBorders>
              <w:top w:val="single" w:sz="4" w:space="0" w:color="auto"/>
            </w:tcBorders>
            <w:vAlign w:val="center"/>
            <w:tcPrChange w:id="17467" w:author="Στάθης Καπ" w:date="2023-03-09T06:29:00Z">
              <w:tcPr>
                <w:tcW w:w="454" w:type="dxa"/>
                <w:gridSpan w:val="2"/>
                <w:tcBorders>
                  <w:top w:val="single" w:sz="4" w:space="0" w:color="auto"/>
                </w:tcBorders>
                <w:vAlign w:val="center"/>
              </w:tcPr>
            </w:tcPrChange>
          </w:tcPr>
          <w:p w14:paraId="3E4895B5" w14:textId="3601C5B3" w:rsidR="00494D04" w:rsidRPr="007E0F91" w:rsidRDefault="00494D04" w:rsidP="00494D04">
            <w:pPr>
              <w:jc w:val="center"/>
              <w:rPr>
                <w:ins w:id="17468" w:author="Στάθης Καπ" w:date="2023-03-09T06:25:00Z"/>
                <w:sz w:val="16"/>
                <w:szCs w:val="16"/>
              </w:rPr>
            </w:pPr>
            <w:ins w:id="17469" w:author="Στάθης Καπ" w:date="2023-03-09T07:11:00Z">
              <w:r>
                <w:rPr>
                  <w:rFonts w:ascii="Calibri" w:hAnsi="Calibri" w:cs="Calibri"/>
                  <w:color w:val="000000"/>
                  <w:sz w:val="16"/>
                  <w:szCs w:val="16"/>
                </w:rPr>
                <w:t>0</w:t>
              </w:r>
            </w:ins>
          </w:p>
        </w:tc>
        <w:tc>
          <w:tcPr>
            <w:tcW w:w="454" w:type="dxa"/>
            <w:tcBorders>
              <w:top w:val="single" w:sz="4" w:space="0" w:color="auto"/>
            </w:tcBorders>
            <w:vAlign w:val="center"/>
            <w:tcPrChange w:id="17470" w:author="Στάθης Καπ" w:date="2023-03-09T06:29:00Z">
              <w:tcPr>
                <w:tcW w:w="454" w:type="dxa"/>
                <w:gridSpan w:val="2"/>
                <w:tcBorders>
                  <w:top w:val="single" w:sz="4" w:space="0" w:color="auto"/>
                </w:tcBorders>
                <w:vAlign w:val="bottom"/>
              </w:tcPr>
            </w:tcPrChange>
          </w:tcPr>
          <w:p w14:paraId="01A4095D" w14:textId="0DF9D38E" w:rsidR="00494D04" w:rsidRPr="007E0F91" w:rsidRDefault="00494D04" w:rsidP="00494D04">
            <w:pPr>
              <w:jc w:val="center"/>
              <w:rPr>
                <w:ins w:id="17471" w:author="Στάθης Καπ" w:date="2023-03-09T06:25:00Z"/>
                <w:sz w:val="16"/>
                <w:szCs w:val="16"/>
              </w:rPr>
            </w:pPr>
            <w:ins w:id="17472" w:author="Στάθης Καπ" w:date="2023-03-09T07:11:00Z">
              <w:r>
                <w:rPr>
                  <w:rFonts w:ascii="Calibri" w:hAnsi="Calibri" w:cs="Calibri"/>
                  <w:color w:val="000000"/>
                  <w:sz w:val="16"/>
                  <w:szCs w:val="16"/>
                </w:rPr>
                <w:t>0.21</w:t>
              </w:r>
            </w:ins>
          </w:p>
        </w:tc>
        <w:tc>
          <w:tcPr>
            <w:tcW w:w="457" w:type="dxa"/>
            <w:tcBorders>
              <w:top w:val="single" w:sz="4" w:space="0" w:color="auto"/>
              <w:right w:val="single" w:sz="4" w:space="0" w:color="auto"/>
            </w:tcBorders>
            <w:vAlign w:val="center"/>
            <w:tcPrChange w:id="17473" w:author="Στάθης Καπ" w:date="2023-03-09T06:29:00Z">
              <w:tcPr>
                <w:tcW w:w="457" w:type="dxa"/>
                <w:gridSpan w:val="2"/>
                <w:tcBorders>
                  <w:top w:val="single" w:sz="4" w:space="0" w:color="auto"/>
                  <w:right w:val="single" w:sz="4" w:space="0" w:color="auto"/>
                </w:tcBorders>
                <w:vAlign w:val="center"/>
              </w:tcPr>
            </w:tcPrChange>
          </w:tcPr>
          <w:p w14:paraId="0D07E8A4" w14:textId="4435AA4E" w:rsidR="00494D04" w:rsidRPr="007E0F91" w:rsidRDefault="00494D04" w:rsidP="00494D04">
            <w:pPr>
              <w:jc w:val="center"/>
              <w:rPr>
                <w:ins w:id="17474" w:author="Στάθης Καπ" w:date="2023-03-09T06:25:00Z"/>
                <w:sz w:val="16"/>
                <w:szCs w:val="16"/>
              </w:rPr>
            </w:pPr>
            <w:ins w:id="17475" w:author="Στάθης Καπ" w:date="2023-03-09T07:11:00Z">
              <w:r>
                <w:rPr>
                  <w:rFonts w:ascii="Calibri" w:hAnsi="Calibri" w:cs="Calibri"/>
                  <w:color w:val="000000"/>
                  <w:sz w:val="16"/>
                  <w:szCs w:val="16"/>
                </w:rPr>
                <w:t>29.77</w:t>
              </w:r>
            </w:ins>
          </w:p>
        </w:tc>
        <w:tc>
          <w:tcPr>
            <w:tcW w:w="453" w:type="dxa"/>
            <w:tcBorders>
              <w:top w:val="single" w:sz="4" w:space="0" w:color="auto"/>
              <w:left w:val="single" w:sz="4" w:space="0" w:color="auto"/>
            </w:tcBorders>
            <w:vAlign w:val="center"/>
            <w:tcPrChange w:id="17476" w:author="Στάθης Καπ" w:date="2023-03-09T06:29:00Z">
              <w:tcPr>
                <w:tcW w:w="453" w:type="dxa"/>
                <w:gridSpan w:val="2"/>
                <w:tcBorders>
                  <w:top w:val="single" w:sz="4" w:space="0" w:color="auto"/>
                  <w:left w:val="single" w:sz="4" w:space="0" w:color="auto"/>
                </w:tcBorders>
                <w:vAlign w:val="bottom"/>
              </w:tcPr>
            </w:tcPrChange>
          </w:tcPr>
          <w:p w14:paraId="0374835F" w14:textId="18C81B69" w:rsidR="00494D04" w:rsidRPr="007E0F91" w:rsidRDefault="00494D04" w:rsidP="00494D04">
            <w:pPr>
              <w:jc w:val="center"/>
              <w:rPr>
                <w:ins w:id="17477" w:author="Στάθης Καπ" w:date="2023-03-09T06:25:00Z"/>
                <w:sz w:val="16"/>
                <w:szCs w:val="16"/>
              </w:rPr>
            </w:pPr>
            <w:ins w:id="17478" w:author="Στάθης Καπ" w:date="2023-03-09T07:11:00Z">
              <w:r>
                <w:rPr>
                  <w:rFonts w:ascii="Calibri" w:hAnsi="Calibri" w:cs="Calibri"/>
                  <w:color w:val="000000"/>
                  <w:sz w:val="16"/>
                  <w:szCs w:val="16"/>
                </w:rPr>
                <w:t>330</w:t>
              </w:r>
            </w:ins>
          </w:p>
        </w:tc>
        <w:tc>
          <w:tcPr>
            <w:tcW w:w="454" w:type="dxa"/>
            <w:tcBorders>
              <w:top w:val="single" w:sz="4" w:space="0" w:color="auto"/>
            </w:tcBorders>
            <w:vAlign w:val="center"/>
            <w:tcPrChange w:id="17479" w:author="Στάθης Καπ" w:date="2023-03-09T06:29:00Z">
              <w:tcPr>
                <w:tcW w:w="454" w:type="dxa"/>
                <w:gridSpan w:val="2"/>
                <w:tcBorders>
                  <w:top w:val="single" w:sz="4" w:space="0" w:color="auto"/>
                </w:tcBorders>
                <w:vAlign w:val="center"/>
              </w:tcPr>
            </w:tcPrChange>
          </w:tcPr>
          <w:p w14:paraId="27E07D70" w14:textId="076E985B" w:rsidR="00494D04" w:rsidRPr="007E0F91" w:rsidRDefault="00494D04" w:rsidP="00494D04">
            <w:pPr>
              <w:jc w:val="center"/>
              <w:rPr>
                <w:ins w:id="17480" w:author="Στάθης Καπ" w:date="2023-03-09T06:25:00Z"/>
                <w:sz w:val="16"/>
                <w:szCs w:val="16"/>
              </w:rPr>
            </w:pPr>
            <w:ins w:id="17481" w:author="Στάθης Καπ" w:date="2023-03-09T07:11:00Z">
              <w:r>
                <w:rPr>
                  <w:rFonts w:ascii="Calibri" w:hAnsi="Calibri" w:cs="Calibri"/>
                  <w:color w:val="000000"/>
                  <w:sz w:val="16"/>
                  <w:szCs w:val="16"/>
                </w:rPr>
                <w:t>8.33</w:t>
              </w:r>
            </w:ins>
          </w:p>
        </w:tc>
        <w:tc>
          <w:tcPr>
            <w:tcW w:w="454" w:type="dxa"/>
            <w:tcBorders>
              <w:top w:val="single" w:sz="4" w:space="0" w:color="auto"/>
            </w:tcBorders>
            <w:vAlign w:val="center"/>
            <w:tcPrChange w:id="17482" w:author="Στάθης Καπ" w:date="2023-03-09T06:29:00Z">
              <w:tcPr>
                <w:tcW w:w="454" w:type="dxa"/>
                <w:gridSpan w:val="2"/>
                <w:tcBorders>
                  <w:top w:val="single" w:sz="4" w:space="0" w:color="auto"/>
                </w:tcBorders>
                <w:vAlign w:val="bottom"/>
              </w:tcPr>
            </w:tcPrChange>
          </w:tcPr>
          <w:p w14:paraId="6A38EA12" w14:textId="3DF76CCC" w:rsidR="00494D04" w:rsidRPr="007E0F91" w:rsidRDefault="00494D04" w:rsidP="00494D04">
            <w:pPr>
              <w:jc w:val="center"/>
              <w:rPr>
                <w:ins w:id="17483" w:author="Στάθης Καπ" w:date="2023-03-09T06:25:00Z"/>
                <w:sz w:val="16"/>
                <w:szCs w:val="16"/>
              </w:rPr>
            </w:pPr>
            <w:ins w:id="17484" w:author="Στάθης Καπ" w:date="2023-03-09T07:11:00Z">
              <w:r>
                <w:rPr>
                  <w:rFonts w:ascii="Calibri" w:hAnsi="Calibri" w:cs="Calibri"/>
                  <w:color w:val="000000"/>
                  <w:sz w:val="16"/>
                  <w:szCs w:val="16"/>
                </w:rPr>
                <w:t>0.203</w:t>
              </w:r>
            </w:ins>
          </w:p>
        </w:tc>
        <w:tc>
          <w:tcPr>
            <w:tcW w:w="454" w:type="dxa"/>
            <w:tcBorders>
              <w:top w:val="single" w:sz="4" w:space="0" w:color="auto"/>
              <w:right w:val="single" w:sz="4" w:space="0" w:color="auto"/>
            </w:tcBorders>
            <w:vAlign w:val="center"/>
            <w:tcPrChange w:id="17485" w:author="Στάθης Καπ" w:date="2023-03-09T06:29:00Z">
              <w:tcPr>
                <w:tcW w:w="454" w:type="dxa"/>
                <w:gridSpan w:val="2"/>
                <w:tcBorders>
                  <w:top w:val="single" w:sz="4" w:space="0" w:color="auto"/>
                  <w:right w:val="single" w:sz="4" w:space="0" w:color="auto"/>
                </w:tcBorders>
                <w:vAlign w:val="center"/>
              </w:tcPr>
            </w:tcPrChange>
          </w:tcPr>
          <w:p w14:paraId="24789576" w14:textId="5815B642" w:rsidR="00494D04" w:rsidRPr="007E0F91" w:rsidRDefault="00494D04" w:rsidP="00494D04">
            <w:pPr>
              <w:jc w:val="center"/>
              <w:rPr>
                <w:ins w:id="17486" w:author="Στάθης Καπ" w:date="2023-03-09T06:25:00Z"/>
                <w:sz w:val="16"/>
                <w:szCs w:val="16"/>
              </w:rPr>
            </w:pPr>
            <w:ins w:id="17487" w:author="Στάθης Καπ" w:date="2023-03-09T07:11:00Z">
              <w:r>
                <w:rPr>
                  <w:rFonts w:ascii="Calibri" w:hAnsi="Calibri" w:cs="Calibri"/>
                  <w:color w:val="000000"/>
                  <w:sz w:val="16"/>
                  <w:szCs w:val="16"/>
                </w:rPr>
                <w:t>32.11</w:t>
              </w:r>
            </w:ins>
          </w:p>
        </w:tc>
        <w:tc>
          <w:tcPr>
            <w:tcW w:w="453" w:type="dxa"/>
            <w:tcBorders>
              <w:top w:val="single" w:sz="4" w:space="0" w:color="auto"/>
              <w:left w:val="single" w:sz="4" w:space="0" w:color="auto"/>
            </w:tcBorders>
            <w:vAlign w:val="center"/>
            <w:tcPrChange w:id="17488" w:author="Στάθης Καπ" w:date="2023-03-09T06:29:00Z">
              <w:tcPr>
                <w:tcW w:w="453" w:type="dxa"/>
                <w:gridSpan w:val="2"/>
                <w:tcBorders>
                  <w:top w:val="single" w:sz="4" w:space="0" w:color="auto"/>
                  <w:left w:val="single" w:sz="4" w:space="0" w:color="auto"/>
                </w:tcBorders>
                <w:vAlign w:val="bottom"/>
              </w:tcPr>
            </w:tcPrChange>
          </w:tcPr>
          <w:p w14:paraId="410A94A7" w14:textId="4FA9D2C8" w:rsidR="00494D04" w:rsidRPr="007E0F91" w:rsidRDefault="00494D04" w:rsidP="00494D04">
            <w:pPr>
              <w:jc w:val="center"/>
              <w:rPr>
                <w:ins w:id="17489" w:author="Στάθης Καπ" w:date="2023-03-09T06:25:00Z"/>
                <w:sz w:val="16"/>
                <w:szCs w:val="16"/>
              </w:rPr>
            </w:pPr>
            <w:ins w:id="17490" w:author="Στάθης Καπ" w:date="2023-03-09T07:11:00Z">
              <w:r>
                <w:rPr>
                  <w:rFonts w:ascii="Calibri" w:hAnsi="Calibri" w:cs="Calibri"/>
                  <w:color w:val="000000"/>
                  <w:sz w:val="16"/>
                  <w:szCs w:val="16"/>
                </w:rPr>
                <w:t>320</w:t>
              </w:r>
            </w:ins>
          </w:p>
        </w:tc>
        <w:tc>
          <w:tcPr>
            <w:tcW w:w="454" w:type="dxa"/>
            <w:tcBorders>
              <w:top w:val="single" w:sz="4" w:space="0" w:color="auto"/>
            </w:tcBorders>
            <w:vAlign w:val="center"/>
            <w:tcPrChange w:id="17491" w:author="Στάθης Καπ" w:date="2023-03-09T06:29:00Z">
              <w:tcPr>
                <w:tcW w:w="454" w:type="dxa"/>
                <w:gridSpan w:val="2"/>
                <w:tcBorders>
                  <w:top w:val="single" w:sz="4" w:space="0" w:color="auto"/>
                </w:tcBorders>
                <w:vAlign w:val="center"/>
              </w:tcPr>
            </w:tcPrChange>
          </w:tcPr>
          <w:p w14:paraId="4DF59AC4" w14:textId="7275E08F" w:rsidR="00494D04" w:rsidRPr="007E0F91" w:rsidRDefault="00494D04" w:rsidP="00494D04">
            <w:pPr>
              <w:jc w:val="center"/>
              <w:rPr>
                <w:ins w:id="17492" w:author="Στάθης Καπ" w:date="2023-03-09T06:25:00Z"/>
                <w:sz w:val="16"/>
                <w:szCs w:val="16"/>
              </w:rPr>
            </w:pPr>
            <w:ins w:id="17493" w:author="Στάθης Καπ" w:date="2023-03-09T07:11:00Z">
              <w:r>
                <w:rPr>
                  <w:rFonts w:ascii="Calibri" w:hAnsi="Calibri" w:cs="Calibri"/>
                  <w:color w:val="000000"/>
                  <w:sz w:val="16"/>
                  <w:szCs w:val="16"/>
                </w:rPr>
                <w:t>11.11</w:t>
              </w:r>
            </w:ins>
          </w:p>
        </w:tc>
        <w:tc>
          <w:tcPr>
            <w:tcW w:w="454" w:type="dxa"/>
            <w:tcBorders>
              <w:top w:val="single" w:sz="4" w:space="0" w:color="auto"/>
            </w:tcBorders>
            <w:vAlign w:val="center"/>
            <w:tcPrChange w:id="17494" w:author="Στάθης Καπ" w:date="2023-03-09T06:29:00Z">
              <w:tcPr>
                <w:tcW w:w="454" w:type="dxa"/>
                <w:gridSpan w:val="2"/>
                <w:tcBorders>
                  <w:top w:val="single" w:sz="4" w:space="0" w:color="auto"/>
                </w:tcBorders>
                <w:vAlign w:val="bottom"/>
              </w:tcPr>
            </w:tcPrChange>
          </w:tcPr>
          <w:p w14:paraId="623F31B6" w14:textId="18203C8E" w:rsidR="00494D04" w:rsidRPr="007E0F91" w:rsidRDefault="00494D04" w:rsidP="00494D04">
            <w:pPr>
              <w:jc w:val="center"/>
              <w:rPr>
                <w:ins w:id="17495" w:author="Στάθης Καπ" w:date="2023-03-09T06:25:00Z"/>
                <w:sz w:val="16"/>
                <w:szCs w:val="16"/>
              </w:rPr>
            </w:pPr>
            <w:ins w:id="17496" w:author="Στάθης Καπ" w:date="2023-03-09T07:11:00Z">
              <w:r>
                <w:rPr>
                  <w:rFonts w:ascii="Calibri" w:hAnsi="Calibri" w:cs="Calibri"/>
                  <w:color w:val="000000"/>
                  <w:sz w:val="16"/>
                  <w:szCs w:val="16"/>
                </w:rPr>
                <w:t>0.222</w:t>
              </w:r>
            </w:ins>
          </w:p>
        </w:tc>
        <w:tc>
          <w:tcPr>
            <w:tcW w:w="461" w:type="dxa"/>
            <w:tcBorders>
              <w:top w:val="single" w:sz="4" w:space="0" w:color="auto"/>
              <w:right w:val="single" w:sz="4" w:space="0" w:color="auto"/>
            </w:tcBorders>
            <w:vAlign w:val="center"/>
            <w:tcPrChange w:id="17497" w:author="Στάθης Καπ" w:date="2023-03-09T06:29:00Z">
              <w:tcPr>
                <w:tcW w:w="461" w:type="dxa"/>
                <w:gridSpan w:val="2"/>
                <w:tcBorders>
                  <w:top w:val="single" w:sz="4" w:space="0" w:color="auto"/>
                  <w:right w:val="single" w:sz="4" w:space="0" w:color="auto"/>
                </w:tcBorders>
                <w:vAlign w:val="center"/>
              </w:tcPr>
            </w:tcPrChange>
          </w:tcPr>
          <w:p w14:paraId="2D62EB29" w14:textId="27BFD586" w:rsidR="00494D04" w:rsidRPr="007E0F91" w:rsidRDefault="00494D04" w:rsidP="00494D04">
            <w:pPr>
              <w:jc w:val="center"/>
              <w:rPr>
                <w:ins w:id="17498" w:author="Στάθης Καπ" w:date="2023-03-09T06:25:00Z"/>
                <w:sz w:val="16"/>
                <w:szCs w:val="16"/>
              </w:rPr>
            </w:pPr>
            <w:ins w:id="17499" w:author="Στάθης Καπ" w:date="2023-03-09T07:11:00Z">
              <w:r>
                <w:rPr>
                  <w:rFonts w:ascii="Calibri" w:hAnsi="Calibri" w:cs="Calibri"/>
                  <w:color w:val="000000"/>
                  <w:sz w:val="16"/>
                  <w:szCs w:val="16"/>
                </w:rPr>
                <w:t>25.75</w:t>
              </w:r>
            </w:ins>
          </w:p>
        </w:tc>
      </w:tr>
      <w:tr w:rsidR="00494D04" w14:paraId="3B8AB0C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0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01" w:author="Στάθης Καπ" w:date="2023-03-09T06:25:00Z"/>
          <w:trPrChange w:id="1750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50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EA28CDD" w14:textId="77777777" w:rsidR="00494D04" w:rsidRPr="007E0F91" w:rsidRDefault="00494D04" w:rsidP="00494D04">
            <w:pPr>
              <w:jc w:val="center"/>
              <w:rPr>
                <w:ins w:id="17504" w:author="Στάθης Καπ" w:date="2023-03-09T06:25:00Z"/>
                <w:sz w:val="16"/>
                <w:szCs w:val="16"/>
              </w:rPr>
            </w:pPr>
            <w:ins w:id="17505" w:author="Στάθης Καπ" w:date="2023-03-09T06:25:00Z">
              <w:r w:rsidRPr="009861B1">
                <w:rPr>
                  <w:rFonts w:ascii="Calibri" w:hAnsi="Calibri" w:cs="Calibri"/>
                  <w:color w:val="000000"/>
                  <w:sz w:val="16"/>
                  <w:szCs w:val="16"/>
                </w:rPr>
                <w:t>c103</w:t>
              </w:r>
            </w:ins>
          </w:p>
        </w:tc>
        <w:tc>
          <w:tcPr>
            <w:tcW w:w="565" w:type="dxa"/>
            <w:tcBorders>
              <w:left w:val="single" w:sz="4" w:space="0" w:color="auto"/>
            </w:tcBorders>
            <w:vAlign w:val="center"/>
            <w:tcPrChange w:id="17506" w:author="Στάθης Καπ" w:date="2023-03-09T06:29:00Z">
              <w:tcPr>
                <w:tcW w:w="565" w:type="dxa"/>
                <w:gridSpan w:val="2"/>
                <w:tcBorders>
                  <w:left w:val="single" w:sz="4" w:space="0" w:color="auto"/>
                </w:tcBorders>
              </w:tcPr>
            </w:tcPrChange>
          </w:tcPr>
          <w:p w14:paraId="7D02BF84" w14:textId="19647D56" w:rsidR="00494D04" w:rsidRPr="007E0F91" w:rsidRDefault="00494D04" w:rsidP="00494D04">
            <w:pPr>
              <w:jc w:val="center"/>
              <w:rPr>
                <w:ins w:id="17507" w:author="Στάθης Καπ" w:date="2023-03-09T06:25:00Z"/>
                <w:sz w:val="16"/>
                <w:szCs w:val="16"/>
              </w:rPr>
            </w:pPr>
            <w:ins w:id="17508"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7509" w:author="Στάθης Καπ" w:date="2023-03-09T06:29:00Z">
              <w:tcPr>
                <w:tcW w:w="679" w:type="dxa"/>
                <w:gridSpan w:val="2"/>
                <w:tcBorders>
                  <w:right w:val="single" w:sz="4" w:space="0" w:color="auto"/>
                </w:tcBorders>
              </w:tcPr>
            </w:tcPrChange>
          </w:tcPr>
          <w:p w14:paraId="6D7A24DC" w14:textId="263FA0FA" w:rsidR="00494D04" w:rsidRPr="007E0F91" w:rsidRDefault="00494D04" w:rsidP="00494D04">
            <w:pPr>
              <w:jc w:val="center"/>
              <w:rPr>
                <w:ins w:id="17510" w:author="Στάθης Καπ" w:date="2023-03-09T06:25:00Z"/>
                <w:sz w:val="16"/>
                <w:szCs w:val="16"/>
              </w:rPr>
            </w:pPr>
            <w:ins w:id="17511"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7512" w:author="Στάθης Καπ" w:date="2023-03-09T06:29:00Z">
              <w:tcPr>
                <w:tcW w:w="453" w:type="dxa"/>
                <w:gridSpan w:val="2"/>
                <w:tcBorders>
                  <w:left w:val="single" w:sz="4" w:space="0" w:color="auto"/>
                </w:tcBorders>
                <w:vAlign w:val="bottom"/>
              </w:tcPr>
            </w:tcPrChange>
          </w:tcPr>
          <w:p w14:paraId="01E4FA25" w14:textId="553F569E" w:rsidR="00494D04" w:rsidRPr="007E0F91" w:rsidRDefault="00494D04" w:rsidP="00494D04">
            <w:pPr>
              <w:jc w:val="center"/>
              <w:rPr>
                <w:ins w:id="17513" w:author="Στάθης Καπ" w:date="2023-03-09T06:25:00Z"/>
                <w:sz w:val="16"/>
                <w:szCs w:val="16"/>
              </w:rPr>
            </w:pPr>
            <w:ins w:id="17514" w:author="Στάθης Καπ" w:date="2023-03-09T07:11:00Z">
              <w:r>
                <w:rPr>
                  <w:rFonts w:ascii="Calibri" w:hAnsi="Calibri" w:cs="Calibri"/>
                  <w:color w:val="000000"/>
                  <w:sz w:val="16"/>
                  <w:szCs w:val="16"/>
                </w:rPr>
                <w:t>580</w:t>
              </w:r>
            </w:ins>
          </w:p>
        </w:tc>
        <w:tc>
          <w:tcPr>
            <w:tcW w:w="708" w:type="dxa"/>
            <w:vAlign w:val="center"/>
            <w:tcPrChange w:id="17515" w:author="Στάθης Καπ" w:date="2023-03-09T06:29:00Z">
              <w:tcPr>
                <w:tcW w:w="708" w:type="dxa"/>
                <w:gridSpan w:val="2"/>
                <w:vAlign w:val="center"/>
              </w:tcPr>
            </w:tcPrChange>
          </w:tcPr>
          <w:p w14:paraId="485D1869" w14:textId="403B7436" w:rsidR="00494D04" w:rsidRPr="007E0F91" w:rsidRDefault="00494D04" w:rsidP="00494D04">
            <w:pPr>
              <w:jc w:val="center"/>
              <w:rPr>
                <w:ins w:id="17516" w:author="Στάθης Καπ" w:date="2023-03-09T06:25:00Z"/>
                <w:sz w:val="16"/>
                <w:szCs w:val="16"/>
              </w:rPr>
            </w:pPr>
            <w:ins w:id="17517" w:author="Στάθης Καπ" w:date="2023-03-09T07:11:00Z">
              <w:r>
                <w:rPr>
                  <w:rFonts w:ascii="Calibri" w:hAnsi="Calibri" w:cs="Calibri"/>
                  <w:color w:val="000000"/>
                  <w:sz w:val="16"/>
                  <w:szCs w:val="16"/>
                </w:rPr>
                <w:t>19.44</w:t>
              </w:r>
            </w:ins>
          </w:p>
        </w:tc>
        <w:tc>
          <w:tcPr>
            <w:tcW w:w="652" w:type="dxa"/>
            <w:vMerge/>
            <w:tcBorders>
              <w:right w:val="single" w:sz="4" w:space="0" w:color="auto"/>
            </w:tcBorders>
            <w:vAlign w:val="center"/>
            <w:tcPrChange w:id="17518" w:author="Στάθης Καπ" w:date="2023-03-09T06:29:00Z">
              <w:tcPr>
                <w:tcW w:w="652" w:type="dxa"/>
                <w:gridSpan w:val="2"/>
                <w:vMerge/>
                <w:tcBorders>
                  <w:right w:val="single" w:sz="4" w:space="0" w:color="auto"/>
                </w:tcBorders>
                <w:vAlign w:val="bottom"/>
              </w:tcPr>
            </w:tcPrChange>
          </w:tcPr>
          <w:p w14:paraId="367E4C1D" w14:textId="77777777" w:rsidR="00494D04" w:rsidRPr="007E0F91" w:rsidRDefault="00494D04" w:rsidP="00494D04">
            <w:pPr>
              <w:jc w:val="center"/>
              <w:rPr>
                <w:ins w:id="17519" w:author="Στάθης Καπ" w:date="2023-03-09T06:25:00Z"/>
                <w:sz w:val="16"/>
                <w:szCs w:val="16"/>
              </w:rPr>
            </w:pPr>
          </w:p>
        </w:tc>
        <w:tc>
          <w:tcPr>
            <w:tcW w:w="453" w:type="dxa"/>
            <w:tcBorders>
              <w:left w:val="single" w:sz="4" w:space="0" w:color="auto"/>
            </w:tcBorders>
            <w:vAlign w:val="center"/>
            <w:tcPrChange w:id="17520" w:author="Στάθης Καπ" w:date="2023-03-09T06:29:00Z">
              <w:tcPr>
                <w:tcW w:w="453" w:type="dxa"/>
                <w:gridSpan w:val="2"/>
                <w:tcBorders>
                  <w:left w:val="single" w:sz="4" w:space="0" w:color="auto"/>
                </w:tcBorders>
                <w:vAlign w:val="bottom"/>
              </w:tcPr>
            </w:tcPrChange>
          </w:tcPr>
          <w:p w14:paraId="263AC875" w14:textId="31A0A02F" w:rsidR="00494D04" w:rsidRPr="007E0F91" w:rsidRDefault="00494D04" w:rsidP="00494D04">
            <w:pPr>
              <w:jc w:val="center"/>
              <w:rPr>
                <w:ins w:id="17521" w:author="Στάθης Καπ" w:date="2023-03-09T06:25:00Z"/>
                <w:sz w:val="16"/>
                <w:szCs w:val="16"/>
              </w:rPr>
            </w:pPr>
            <w:ins w:id="17522" w:author="Στάθης Καπ" w:date="2023-03-09T07:11:00Z">
              <w:r>
                <w:rPr>
                  <w:rFonts w:ascii="Calibri" w:hAnsi="Calibri" w:cs="Calibri"/>
                  <w:color w:val="000000"/>
                  <w:sz w:val="16"/>
                  <w:szCs w:val="16"/>
                </w:rPr>
                <w:t>530</w:t>
              </w:r>
            </w:ins>
          </w:p>
        </w:tc>
        <w:tc>
          <w:tcPr>
            <w:tcW w:w="454" w:type="dxa"/>
            <w:vAlign w:val="center"/>
            <w:tcPrChange w:id="17523" w:author="Στάθης Καπ" w:date="2023-03-09T06:29:00Z">
              <w:tcPr>
                <w:tcW w:w="454" w:type="dxa"/>
                <w:gridSpan w:val="2"/>
                <w:vAlign w:val="center"/>
              </w:tcPr>
            </w:tcPrChange>
          </w:tcPr>
          <w:p w14:paraId="3828F4C4" w14:textId="50BEEADB" w:rsidR="00494D04" w:rsidRPr="007E0F91" w:rsidRDefault="00494D04" w:rsidP="00494D04">
            <w:pPr>
              <w:jc w:val="center"/>
              <w:rPr>
                <w:ins w:id="17524" w:author="Στάθης Καπ" w:date="2023-03-09T06:25:00Z"/>
                <w:sz w:val="16"/>
                <w:szCs w:val="16"/>
              </w:rPr>
            </w:pPr>
            <w:ins w:id="17525" w:author="Στάθης Καπ" w:date="2023-03-09T07:11:00Z">
              <w:r>
                <w:rPr>
                  <w:rFonts w:ascii="Calibri" w:hAnsi="Calibri" w:cs="Calibri"/>
                  <w:color w:val="000000"/>
                  <w:sz w:val="16"/>
                  <w:szCs w:val="16"/>
                </w:rPr>
                <w:t>8.62</w:t>
              </w:r>
            </w:ins>
          </w:p>
        </w:tc>
        <w:tc>
          <w:tcPr>
            <w:tcW w:w="454" w:type="dxa"/>
            <w:vAlign w:val="center"/>
            <w:tcPrChange w:id="17526" w:author="Στάθης Καπ" w:date="2023-03-09T06:29:00Z">
              <w:tcPr>
                <w:tcW w:w="454" w:type="dxa"/>
                <w:gridSpan w:val="2"/>
                <w:vAlign w:val="bottom"/>
              </w:tcPr>
            </w:tcPrChange>
          </w:tcPr>
          <w:p w14:paraId="1642C8E4" w14:textId="2F4D0448" w:rsidR="00494D04" w:rsidRPr="007E0F91" w:rsidRDefault="00494D04" w:rsidP="00494D04">
            <w:pPr>
              <w:jc w:val="center"/>
              <w:rPr>
                <w:ins w:id="17527" w:author="Στάθης Καπ" w:date="2023-03-09T06:25:00Z"/>
                <w:sz w:val="16"/>
                <w:szCs w:val="16"/>
              </w:rPr>
            </w:pPr>
            <w:ins w:id="17528"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7529" w:author="Στάθης Καπ" w:date="2023-03-09T06:29:00Z">
              <w:tcPr>
                <w:tcW w:w="457" w:type="dxa"/>
                <w:gridSpan w:val="2"/>
                <w:tcBorders>
                  <w:right w:val="single" w:sz="4" w:space="0" w:color="auto"/>
                </w:tcBorders>
                <w:vAlign w:val="center"/>
              </w:tcPr>
            </w:tcPrChange>
          </w:tcPr>
          <w:p w14:paraId="1B218376" w14:textId="38AA0DF5" w:rsidR="00494D04" w:rsidRPr="007E0F91" w:rsidRDefault="00494D04" w:rsidP="00494D04">
            <w:pPr>
              <w:jc w:val="center"/>
              <w:rPr>
                <w:ins w:id="17530" w:author="Στάθης Καπ" w:date="2023-03-09T06:25:00Z"/>
                <w:sz w:val="16"/>
                <w:szCs w:val="16"/>
              </w:rPr>
            </w:pPr>
            <w:ins w:id="17531" w:author="Στάθης Καπ" w:date="2023-03-09T07:11:00Z">
              <w:r>
                <w:rPr>
                  <w:rFonts w:ascii="Calibri" w:hAnsi="Calibri" w:cs="Calibri"/>
                  <w:color w:val="000000"/>
                  <w:sz w:val="16"/>
                  <w:szCs w:val="16"/>
                </w:rPr>
                <w:t>60.88</w:t>
              </w:r>
            </w:ins>
          </w:p>
        </w:tc>
        <w:tc>
          <w:tcPr>
            <w:tcW w:w="453" w:type="dxa"/>
            <w:tcBorders>
              <w:left w:val="single" w:sz="4" w:space="0" w:color="auto"/>
            </w:tcBorders>
            <w:vAlign w:val="center"/>
            <w:tcPrChange w:id="17532" w:author="Στάθης Καπ" w:date="2023-03-09T06:29:00Z">
              <w:tcPr>
                <w:tcW w:w="453" w:type="dxa"/>
                <w:gridSpan w:val="2"/>
                <w:tcBorders>
                  <w:left w:val="single" w:sz="4" w:space="0" w:color="auto"/>
                </w:tcBorders>
                <w:vAlign w:val="bottom"/>
              </w:tcPr>
            </w:tcPrChange>
          </w:tcPr>
          <w:p w14:paraId="6FBCF4EB" w14:textId="107E39BE" w:rsidR="00494D04" w:rsidRPr="007E0F91" w:rsidRDefault="00494D04" w:rsidP="00494D04">
            <w:pPr>
              <w:jc w:val="center"/>
              <w:rPr>
                <w:ins w:id="17533" w:author="Στάθης Καπ" w:date="2023-03-09T06:25:00Z"/>
                <w:sz w:val="16"/>
                <w:szCs w:val="16"/>
              </w:rPr>
            </w:pPr>
            <w:ins w:id="17534" w:author="Στάθης Καπ" w:date="2023-03-09T07:11:00Z">
              <w:r>
                <w:rPr>
                  <w:rFonts w:ascii="Calibri" w:hAnsi="Calibri" w:cs="Calibri"/>
                  <w:color w:val="000000"/>
                  <w:sz w:val="16"/>
                  <w:szCs w:val="16"/>
                </w:rPr>
                <w:t>520</w:t>
              </w:r>
            </w:ins>
          </w:p>
        </w:tc>
        <w:tc>
          <w:tcPr>
            <w:tcW w:w="454" w:type="dxa"/>
            <w:vAlign w:val="center"/>
            <w:tcPrChange w:id="17535" w:author="Στάθης Καπ" w:date="2023-03-09T06:29:00Z">
              <w:tcPr>
                <w:tcW w:w="454" w:type="dxa"/>
                <w:gridSpan w:val="2"/>
                <w:vAlign w:val="center"/>
              </w:tcPr>
            </w:tcPrChange>
          </w:tcPr>
          <w:p w14:paraId="3F0CDE45" w14:textId="420BA34F" w:rsidR="00494D04" w:rsidRPr="007E0F91" w:rsidRDefault="00494D04" w:rsidP="00494D04">
            <w:pPr>
              <w:jc w:val="center"/>
              <w:rPr>
                <w:ins w:id="17536" w:author="Στάθης Καπ" w:date="2023-03-09T06:25:00Z"/>
                <w:sz w:val="16"/>
                <w:szCs w:val="16"/>
              </w:rPr>
            </w:pPr>
            <w:ins w:id="17537" w:author="Στάθης Καπ" w:date="2023-03-09T07:11:00Z">
              <w:r>
                <w:rPr>
                  <w:rFonts w:ascii="Calibri" w:hAnsi="Calibri" w:cs="Calibri"/>
                  <w:color w:val="000000"/>
                  <w:sz w:val="16"/>
                  <w:szCs w:val="16"/>
                </w:rPr>
                <w:t>10.34</w:t>
              </w:r>
            </w:ins>
          </w:p>
        </w:tc>
        <w:tc>
          <w:tcPr>
            <w:tcW w:w="454" w:type="dxa"/>
            <w:vAlign w:val="center"/>
            <w:tcPrChange w:id="17538" w:author="Στάθης Καπ" w:date="2023-03-09T06:29:00Z">
              <w:tcPr>
                <w:tcW w:w="454" w:type="dxa"/>
                <w:gridSpan w:val="2"/>
                <w:vAlign w:val="bottom"/>
              </w:tcPr>
            </w:tcPrChange>
          </w:tcPr>
          <w:p w14:paraId="6BB7E37E" w14:textId="29D94BA8" w:rsidR="00494D04" w:rsidRPr="007E0F91" w:rsidRDefault="00494D04" w:rsidP="00494D04">
            <w:pPr>
              <w:jc w:val="center"/>
              <w:rPr>
                <w:ins w:id="17539" w:author="Στάθης Καπ" w:date="2023-03-09T06:25:00Z"/>
                <w:sz w:val="16"/>
                <w:szCs w:val="16"/>
              </w:rPr>
            </w:pPr>
            <w:ins w:id="17540" w:author="Στάθης Καπ" w:date="2023-03-09T07:11:00Z">
              <w:r>
                <w:rPr>
                  <w:rFonts w:ascii="Calibri" w:hAnsi="Calibri" w:cs="Calibri"/>
                  <w:color w:val="000000"/>
                  <w:sz w:val="16"/>
                  <w:szCs w:val="16"/>
                </w:rPr>
                <w:t>0.226</w:t>
              </w:r>
            </w:ins>
          </w:p>
        </w:tc>
        <w:tc>
          <w:tcPr>
            <w:tcW w:w="454" w:type="dxa"/>
            <w:tcBorders>
              <w:right w:val="single" w:sz="4" w:space="0" w:color="auto"/>
            </w:tcBorders>
            <w:vAlign w:val="center"/>
            <w:tcPrChange w:id="17541" w:author="Στάθης Καπ" w:date="2023-03-09T06:29:00Z">
              <w:tcPr>
                <w:tcW w:w="454" w:type="dxa"/>
                <w:gridSpan w:val="2"/>
                <w:tcBorders>
                  <w:right w:val="single" w:sz="4" w:space="0" w:color="auto"/>
                </w:tcBorders>
                <w:vAlign w:val="center"/>
              </w:tcPr>
            </w:tcPrChange>
          </w:tcPr>
          <w:p w14:paraId="089F3E3B" w14:textId="10382A00" w:rsidR="00494D04" w:rsidRPr="007E0F91" w:rsidRDefault="00494D04" w:rsidP="00494D04">
            <w:pPr>
              <w:jc w:val="center"/>
              <w:rPr>
                <w:ins w:id="17542" w:author="Στάθης Καπ" w:date="2023-03-09T06:25:00Z"/>
                <w:sz w:val="16"/>
                <w:szCs w:val="16"/>
              </w:rPr>
            </w:pPr>
            <w:ins w:id="17543" w:author="Στάθης Καπ" w:date="2023-03-09T07:11:00Z">
              <w:r>
                <w:rPr>
                  <w:rFonts w:ascii="Calibri" w:hAnsi="Calibri" w:cs="Calibri"/>
                  <w:color w:val="000000"/>
                  <w:sz w:val="16"/>
                  <w:szCs w:val="16"/>
                </w:rPr>
                <w:t>60.35</w:t>
              </w:r>
            </w:ins>
          </w:p>
        </w:tc>
        <w:tc>
          <w:tcPr>
            <w:tcW w:w="453" w:type="dxa"/>
            <w:tcBorders>
              <w:left w:val="single" w:sz="4" w:space="0" w:color="auto"/>
            </w:tcBorders>
            <w:vAlign w:val="center"/>
            <w:tcPrChange w:id="17544" w:author="Στάθης Καπ" w:date="2023-03-09T06:29:00Z">
              <w:tcPr>
                <w:tcW w:w="453" w:type="dxa"/>
                <w:gridSpan w:val="2"/>
                <w:tcBorders>
                  <w:left w:val="single" w:sz="4" w:space="0" w:color="auto"/>
                </w:tcBorders>
                <w:vAlign w:val="bottom"/>
              </w:tcPr>
            </w:tcPrChange>
          </w:tcPr>
          <w:p w14:paraId="60230ECF" w14:textId="5BA82CA3" w:rsidR="00494D04" w:rsidRPr="007E0F91" w:rsidRDefault="00494D04" w:rsidP="00494D04">
            <w:pPr>
              <w:jc w:val="center"/>
              <w:rPr>
                <w:ins w:id="17545" w:author="Στάθης Καπ" w:date="2023-03-09T06:25:00Z"/>
                <w:sz w:val="16"/>
                <w:szCs w:val="16"/>
              </w:rPr>
            </w:pPr>
            <w:ins w:id="17546" w:author="Στάθης Καπ" w:date="2023-03-09T07:11:00Z">
              <w:r>
                <w:rPr>
                  <w:rFonts w:ascii="Calibri" w:hAnsi="Calibri" w:cs="Calibri"/>
                  <w:color w:val="000000"/>
                  <w:sz w:val="16"/>
                  <w:szCs w:val="16"/>
                </w:rPr>
                <w:t>460</w:t>
              </w:r>
            </w:ins>
          </w:p>
        </w:tc>
        <w:tc>
          <w:tcPr>
            <w:tcW w:w="454" w:type="dxa"/>
            <w:vAlign w:val="center"/>
            <w:tcPrChange w:id="17547" w:author="Στάθης Καπ" w:date="2023-03-09T06:29:00Z">
              <w:tcPr>
                <w:tcW w:w="454" w:type="dxa"/>
                <w:gridSpan w:val="2"/>
                <w:vAlign w:val="center"/>
              </w:tcPr>
            </w:tcPrChange>
          </w:tcPr>
          <w:p w14:paraId="3BFC0FF0" w14:textId="74091D7D" w:rsidR="00494D04" w:rsidRPr="007E0F91" w:rsidRDefault="00494D04" w:rsidP="00494D04">
            <w:pPr>
              <w:jc w:val="center"/>
              <w:rPr>
                <w:ins w:id="17548" w:author="Στάθης Καπ" w:date="2023-03-09T06:25:00Z"/>
                <w:sz w:val="16"/>
                <w:szCs w:val="16"/>
              </w:rPr>
            </w:pPr>
            <w:ins w:id="17549" w:author="Στάθης Καπ" w:date="2023-03-09T07:11:00Z">
              <w:r>
                <w:rPr>
                  <w:rFonts w:ascii="Calibri" w:hAnsi="Calibri" w:cs="Calibri"/>
                  <w:color w:val="000000"/>
                  <w:sz w:val="16"/>
                  <w:szCs w:val="16"/>
                </w:rPr>
                <w:t>20.69</w:t>
              </w:r>
            </w:ins>
          </w:p>
        </w:tc>
        <w:tc>
          <w:tcPr>
            <w:tcW w:w="454" w:type="dxa"/>
            <w:vAlign w:val="center"/>
            <w:tcPrChange w:id="17550" w:author="Στάθης Καπ" w:date="2023-03-09T06:29:00Z">
              <w:tcPr>
                <w:tcW w:w="454" w:type="dxa"/>
                <w:gridSpan w:val="2"/>
                <w:vAlign w:val="bottom"/>
              </w:tcPr>
            </w:tcPrChange>
          </w:tcPr>
          <w:p w14:paraId="4FFC43E0" w14:textId="20CAD1B8" w:rsidR="00494D04" w:rsidRPr="007E0F91" w:rsidRDefault="00494D04" w:rsidP="00494D04">
            <w:pPr>
              <w:jc w:val="center"/>
              <w:rPr>
                <w:ins w:id="17551" w:author="Στάθης Καπ" w:date="2023-03-09T06:25:00Z"/>
                <w:sz w:val="16"/>
                <w:szCs w:val="16"/>
              </w:rPr>
            </w:pPr>
            <w:ins w:id="17552" w:author="Στάθης Καπ" w:date="2023-03-09T07:11:00Z">
              <w:r>
                <w:rPr>
                  <w:rFonts w:ascii="Calibri" w:hAnsi="Calibri" w:cs="Calibri"/>
                  <w:color w:val="000000"/>
                  <w:sz w:val="16"/>
                  <w:szCs w:val="16"/>
                </w:rPr>
                <w:t>0.248</w:t>
              </w:r>
            </w:ins>
          </w:p>
        </w:tc>
        <w:tc>
          <w:tcPr>
            <w:tcW w:w="461" w:type="dxa"/>
            <w:tcBorders>
              <w:right w:val="single" w:sz="4" w:space="0" w:color="auto"/>
            </w:tcBorders>
            <w:vAlign w:val="center"/>
            <w:tcPrChange w:id="17553" w:author="Στάθης Καπ" w:date="2023-03-09T06:29:00Z">
              <w:tcPr>
                <w:tcW w:w="461" w:type="dxa"/>
                <w:gridSpan w:val="2"/>
                <w:tcBorders>
                  <w:right w:val="single" w:sz="4" w:space="0" w:color="auto"/>
                </w:tcBorders>
                <w:vAlign w:val="center"/>
              </w:tcPr>
            </w:tcPrChange>
          </w:tcPr>
          <w:p w14:paraId="1BC4D27A" w14:textId="1FDC320C" w:rsidR="00494D04" w:rsidRPr="007E0F91" w:rsidRDefault="00494D04" w:rsidP="00494D04">
            <w:pPr>
              <w:jc w:val="center"/>
              <w:rPr>
                <w:ins w:id="17554" w:author="Στάθης Καπ" w:date="2023-03-09T06:25:00Z"/>
                <w:sz w:val="16"/>
                <w:szCs w:val="16"/>
              </w:rPr>
            </w:pPr>
            <w:ins w:id="17555" w:author="Στάθης Καπ" w:date="2023-03-09T07:11:00Z">
              <w:r>
                <w:rPr>
                  <w:rFonts w:ascii="Calibri" w:hAnsi="Calibri" w:cs="Calibri"/>
                  <w:color w:val="000000"/>
                  <w:sz w:val="16"/>
                  <w:szCs w:val="16"/>
                </w:rPr>
                <w:t>56.49</w:t>
              </w:r>
            </w:ins>
          </w:p>
        </w:tc>
      </w:tr>
      <w:tr w:rsidR="00494D04" w14:paraId="6A1CDC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5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57" w:author="Στάθης Καπ" w:date="2023-03-09T06:25:00Z"/>
          <w:trPrChange w:id="1755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55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A6C6754" w14:textId="77777777" w:rsidR="00494D04" w:rsidRPr="007E0F91" w:rsidRDefault="00494D04" w:rsidP="00494D04">
            <w:pPr>
              <w:jc w:val="center"/>
              <w:rPr>
                <w:ins w:id="17560" w:author="Στάθης Καπ" w:date="2023-03-09T06:25:00Z"/>
                <w:sz w:val="16"/>
                <w:szCs w:val="16"/>
              </w:rPr>
            </w:pPr>
            <w:ins w:id="17561" w:author="Στάθης Καπ" w:date="2023-03-09T06:25:00Z">
              <w:r w:rsidRPr="009861B1">
                <w:rPr>
                  <w:rFonts w:ascii="Calibri" w:hAnsi="Calibri" w:cs="Calibri"/>
                  <w:color w:val="000000"/>
                  <w:sz w:val="16"/>
                  <w:szCs w:val="16"/>
                </w:rPr>
                <w:t>c104</w:t>
              </w:r>
            </w:ins>
          </w:p>
        </w:tc>
        <w:tc>
          <w:tcPr>
            <w:tcW w:w="565" w:type="dxa"/>
            <w:tcBorders>
              <w:left w:val="single" w:sz="4" w:space="0" w:color="auto"/>
            </w:tcBorders>
            <w:vAlign w:val="center"/>
            <w:tcPrChange w:id="17562" w:author="Στάθης Καπ" w:date="2023-03-09T06:29:00Z">
              <w:tcPr>
                <w:tcW w:w="565" w:type="dxa"/>
                <w:gridSpan w:val="2"/>
                <w:tcBorders>
                  <w:left w:val="single" w:sz="4" w:space="0" w:color="auto"/>
                </w:tcBorders>
              </w:tcPr>
            </w:tcPrChange>
          </w:tcPr>
          <w:p w14:paraId="0BC4FAAE" w14:textId="7D1D5A1D" w:rsidR="00494D04" w:rsidRPr="007E0F91" w:rsidRDefault="00494D04" w:rsidP="00494D04">
            <w:pPr>
              <w:jc w:val="center"/>
              <w:rPr>
                <w:ins w:id="17563" w:author="Στάθης Καπ" w:date="2023-03-09T06:25:00Z"/>
                <w:sz w:val="16"/>
                <w:szCs w:val="16"/>
              </w:rPr>
            </w:pPr>
            <w:ins w:id="17564"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7565" w:author="Στάθης Καπ" w:date="2023-03-09T06:29:00Z">
              <w:tcPr>
                <w:tcW w:w="679" w:type="dxa"/>
                <w:gridSpan w:val="2"/>
                <w:tcBorders>
                  <w:right w:val="single" w:sz="4" w:space="0" w:color="auto"/>
                </w:tcBorders>
              </w:tcPr>
            </w:tcPrChange>
          </w:tcPr>
          <w:p w14:paraId="1ED18DAD" w14:textId="0E51E573" w:rsidR="00494D04" w:rsidRPr="007E0F91" w:rsidRDefault="00494D04" w:rsidP="00494D04">
            <w:pPr>
              <w:jc w:val="center"/>
              <w:rPr>
                <w:ins w:id="17566" w:author="Στάθης Καπ" w:date="2023-03-09T06:25:00Z"/>
                <w:sz w:val="16"/>
                <w:szCs w:val="16"/>
              </w:rPr>
            </w:pPr>
            <w:ins w:id="17567"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7568" w:author="Στάθης Καπ" w:date="2023-03-09T06:29:00Z">
              <w:tcPr>
                <w:tcW w:w="453" w:type="dxa"/>
                <w:gridSpan w:val="2"/>
                <w:tcBorders>
                  <w:left w:val="single" w:sz="4" w:space="0" w:color="auto"/>
                </w:tcBorders>
                <w:vAlign w:val="bottom"/>
              </w:tcPr>
            </w:tcPrChange>
          </w:tcPr>
          <w:p w14:paraId="6834DC9E" w14:textId="75865284" w:rsidR="00494D04" w:rsidRPr="007E0F91" w:rsidRDefault="00494D04" w:rsidP="00494D04">
            <w:pPr>
              <w:jc w:val="center"/>
              <w:rPr>
                <w:ins w:id="17569" w:author="Στάθης Καπ" w:date="2023-03-09T06:25:00Z"/>
                <w:sz w:val="16"/>
                <w:szCs w:val="16"/>
              </w:rPr>
            </w:pPr>
            <w:ins w:id="17570" w:author="Στάθης Καπ" w:date="2023-03-09T07:11:00Z">
              <w:r>
                <w:rPr>
                  <w:rFonts w:ascii="Calibri" w:hAnsi="Calibri" w:cs="Calibri"/>
                  <w:color w:val="000000"/>
                  <w:sz w:val="16"/>
                  <w:szCs w:val="16"/>
                </w:rPr>
                <w:t>640</w:t>
              </w:r>
            </w:ins>
          </w:p>
        </w:tc>
        <w:tc>
          <w:tcPr>
            <w:tcW w:w="708" w:type="dxa"/>
            <w:vAlign w:val="center"/>
            <w:tcPrChange w:id="17571" w:author="Στάθης Καπ" w:date="2023-03-09T06:29:00Z">
              <w:tcPr>
                <w:tcW w:w="708" w:type="dxa"/>
                <w:gridSpan w:val="2"/>
                <w:vAlign w:val="center"/>
              </w:tcPr>
            </w:tcPrChange>
          </w:tcPr>
          <w:p w14:paraId="4F009122" w14:textId="70CEAFBE" w:rsidR="00494D04" w:rsidRPr="007E0F91" w:rsidRDefault="00494D04" w:rsidP="00494D04">
            <w:pPr>
              <w:jc w:val="center"/>
              <w:rPr>
                <w:ins w:id="17572" w:author="Στάθης Καπ" w:date="2023-03-09T06:25:00Z"/>
                <w:sz w:val="16"/>
                <w:szCs w:val="16"/>
              </w:rPr>
            </w:pPr>
            <w:ins w:id="17573" w:author="Στάθης Καπ" w:date="2023-03-09T07:11:00Z">
              <w:r>
                <w:rPr>
                  <w:rFonts w:ascii="Calibri" w:hAnsi="Calibri" w:cs="Calibri"/>
                  <w:color w:val="000000"/>
                  <w:sz w:val="16"/>
                  <w:szCs w:val="16"/>
                </w:rPr>
                <w:t>15.79</w:t>
              </w:r>
            </w:ins>
          </w:p>
        </w:tc>
        <w:tc>
          <w:tcPr>
            <w:tcW w:w="652" w:type="dxa"/>
            <w:vMerge/>
            <w:tcBorders>
              <w:right w:val="single" w:sz="4" w:space="0" w:color="auto"/>
            </w:tcBorders>
            <w:vAlign w:val="center"/>
            <w:tcPrChange w:id="17574" w:author="Στάθης Καπ" w:date="2023-03-09T06:29:00Z">
              <w:tcPr>
                <w:tcW w:w="652" w:type="dxa"/>
                <w:gridSpan w:val="2"/>
                <w:vMerge/>
                <w:tcBorders>
                  <w:right w:val="single" w:sz="4" w:space="0" w:color="auto"/>
                </w:tcBorders>
                <w:vAlign w:val="bottom"/>
              </w:tcPr>
            </w:tcPrChange>
          </w:tcPr>
          <w:p w14:paraId="63CCA93B" w14:textId="77777777" w:rsidR="00494D04" w:rsidRPr="007E0F91" w:rsidRDefault="00494D04" w:rsidP="00494D04">
            <w:pPr>
              <w:jc w:val="center"/>
              <w:rPr>
                <w:ins w:id="17575" w:author="Στάθης Καπ" w:date="2023-03-09T06:25:00Z"/>
                <w:sz w:val="16"/>
                <w:szCs w:val="16"/>
              </w:rPr>
            </w:pPr>
          </w:p>
        </w:tc>
        <w:tc>
          <w:tcPr>
            <w:tcW w:w="453" w:type="dxa"/>
            <w:tcBorders>
              <w:left w:val="single" w:sz="4" w:space="0" w:color="auto"/>
            </w:tcBorders>
            <w:vAlign w:val="center"/>
            <w:tcPrChange w:id="17576" w:author="Στάθης Καπ" w:date="2023-03-09T06:29:00Z">
              <w:tcPr>
                <w:tcW w:w="453" w:type="dxa"/>
                <w:gridSpan w:val="2"/>
                <w:tcBorders>
                  <w:left w:val="single" w:sz="4" w:space="0" w:color="auto"/>
                </w:tcBorders>
                <w:vAlign w:val="bottom"/>
              </w:tcPr>
            </w:tcPrChange>
          </w:tcPr>
          <w:p w14:paraId="3D851B25" w14:textId="61B3776B" w:rsidR="00494D04" w:rsidRPr="007E0F91" w:rsidRDefault="00494D04" w:rsidP="00494D04">
            <w:pPr>
              <w:jc w:val="center"/>
              <w:rPr>
                <w:ins w:id="17577" w:author="Στάθης Καπ" w:date="2023-03-09T06:25:00Z"/>
                <w:sz w:val="16"/>
                <w:szCs w:val="16"/>
              </w:rPr>
            </w:pPr>
            <w:ins w:id="17578" w:author="Στάθης Καπ" w:date="2023-03-09T07:11:00Z">
              <w:r>
                <w:rPr>
                  <w:rFonts w:ascii="Calibri" w:hAnsi="Calibri" w:cs="Calibri"/>
                  <w:color w:val="000000"/>
                  <w:sz w:val="16"/>
                  <w:szCs w:val="16"/>
                </w:rPr>
                <w:t>610</w:t>
              </w:r>
            </w:ins>
          </w:p>
        </w:tc>
        <w:tc>
          <w:tcPr>
            <w:tcW w:w="454" w:type="dxa"/>
            <w:vAlign w:val="center"/>
            <w:tcPrChange w:id="17579" w:author="Στάθης Καπ" w:date="2023-03-09T06:29:00Z">
              <w:tcPr>
                <w:tcW w:w="454" w:type="dxa"/>
                <w:gridSpan w:val="2"/>
                <w:vAlign w:val="center"/>
              </w:tcPr>
            </w:tcPrChange>
          </w:tcPr>
          <w:p w14:paraId="366F24B2" w14:textId="3C8B1A11" w:rsidR="00494D04" w:rsidRPr="007E0F91" w:rsidRDefault="00494D04" w:rsidP="00494D04">
            <w:pPr>
              <w:jc w:val="center"/>
              <w:rPr>
                <w:ins w:id="17580" w:author="Στάθης Καπ" w:date="2023-03-09T06:25:00Z"/>
                <w:sz w:val="16"/>
                <w:szCs w:val="16"/>
              </w:rPr>
            </w:pPr>
            <w:ins w:id="17581" w:author="Στάθης Καπ" w:date="2023-03-09T07:11:00Z">
              <w:r>
                <w:rPr>
                  <w:rFonts w:ascii="Calibri" w:hAnsi="Calibri" w:cs="Calibri"/>
                  <w:color w:val="000000"/>
                  <w:sz w:val="16"/>
                  <w:szCs w:val="16"/>
                </w:rPr>
                <w:t>4.69</w:t>
              </w:r>
            </w:ins>
          </w:p>
        </w:tc>
        <w:tc>
          <w:tcPr>
            <w:tcW w:w="454" w:type="dxa"/>
            <w:vAlign w:val="center"/>
            <w:tcPrChange w:id="17582" w:author="Στάθης Καπ" w:date="2023-03-09T06:29:00Z">
              <w:tcPr>
                <w:tcW w:w="454" w:type="dxa"/>
                <w:gridSpan w:val="2"/>
                <w:vAlign w:val="bottom"/>
              </w:tcPr>
            </w:tcPrChange>
          </w:tcPr>
          <w:p w14:paraId="60DF9ABA" w14:textId="56C34AB3" w:rsidR="00494D04" w:rsidRPr="007E0F91" w:rsidRDefault="00494D04" w:rsidP="00494D04">
            <w:pPr>
              <w:jc w:val="center"/>
              <w:rPr>
                <w:ins w:id="17583" w:author="Στάθης Καπ" w:date="2023-03-09T06:25:00Z"/>
                <w:sz w:val="16"/>
                <w:szCs w:val="16"/>
              </w:rPr>
            </w:pPr>
            <w:ins w:id="17584"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7585" w:author="Στάθης Καπ" w:date="2023-03-09T06:29:00Z">
              <w:tcPr>
                <w:tcW w:w="457" w:type="dxa"/>
                <w:gridSpan w:val="2"/>
                <w:tcBorders>
                  <w:right w:val="single" w:sz="4" w:space="0" w:color="auto"/>
                </w:tcBorders>
                <w:vAlign w:val="center"/>
              </w:tcPr>
            </w:tcPrChange>
          </w:tcPr>
          <w:p w14:paraId="7D3FB825" w14:textId="1D158979" w:rsidR="00494D04" w:rsidRPr="007E0F91" w:rsidRDefault="00494D04" w:rsidP="00494D04">
            <w:pPr>
              <w:jc w:val="center"/>
              <w:rPr>
                <w:ins w:id="17586" w:author="Στάθης Καπ" w:date="2023-03-09T06:25:00Z"/>
                <w:sz w:val="16"/>
                <w:szCs w:val="16"/>
              </w:rPr>
            </w:pPr>
            <w:ins w:id="17587" w:author="Στάθης Καπ" w:date="2023-03-09T07:11:00Z">
              <w:r>
                <w:rPr>
                  <w:rFonts w:ascii="Calibri" w:hAnsi="Calibri" w:cs="Calibri"/>
                  <w:color w:val="000000"/>
                  <w:sz w:val="16"/>
                  <w:szCs w:val="16"/>
                </w:rPr>
                <w:t>38.31</w:t>
              </w:r>
            </w:ins>
          </w:p>
        </w:tc>
        <w:tc>
          <w:tcPr>
            <w:tcW w:w="453" w:type="dxa"/>
            <w:tcBorders>
              <w:left w:val="single" w:sz="4" w:space="0" w:color="auto"/>
            </w:tcBorders>
            <w:vAlign w:val="center"/>
            <w:tcPrChange w:id="17588" w:author="Στάθης Καπ" w:date="2023-03-09T06:29:00Z">
              <w:tcPr>
                <w:tcW w:w="453" w:type="dxa"/>
                <w:gridSpan w:val="2"/>
                <w:tcBorders>
                  <w:left w:val="single" w:sz="4" w:space="0" w:color="auto"/>
                </w:tcBorders>
                <w:vAlign w:val="bottom"/>
              </w:tcPr>
            </w:tcPrChange>
          </w:tcPr>
          <w:p w14:paraId="108856D6" w14:textId="000FD70E" w:rsidR="00494D04" w:rsidRPr="007E0F91" w:rsidRDefault="00494D04" w:rsidP="00494D04">
            <w:pPr>
              <w:jc w:val="center"/>
              <w:rPr>
                <w:ins w:id="17589" w:author="Στάθης Καπ" w:date="2023-03-09T06:25:00Z"/>
                <w:sz w:val="16"/>
                <w:szCs w:val="16"/>
              </w:rPr>
            </w:pPr>
            <w:ins w:id="17590" w:author="Στάθης Καπ" w:date="2023-03-09T07:11:00Z">
              <w:r>
                <w:rPr>
                  <w:rFonts w:ascii="Calibri" w:hAnsi="Calibri" w:cs="Calibri"/>
                  <w:color w:val="000000"/>
                  <w:sz w:val="16"/>
                  <w:szCs w:val="16"/>
                </w:rPr>
                <w:t>580</w:t>
              </w:r>
            </w:ins>
          </w:p>
        </w:tc>
        <w:tc>
          <w:tcPr>
            <w:tcW w:w="454" w:type="dxa"/>
            <w:vAlign w:val="center"/>
            <w:tcPrChange w:id="17591" w:author="Στάθης Καπ" w:date="2023-03-09T06:29:00Z">
              <w:tcPr>
                <w:tcW w:w="454" w:type="dxa"/>
                <w:gridSpan w:val="2"/>
                <w:vAlign w:val="center"/>
              </w:tcPr>
            </w:tcPrChange>
          </w:tcPr>
          <w:p w14:paraId="5977F8BA" w14:textId="48ECB160" w:rsidR="00494D04" w:rsidRPr="007E0F91" w:rsidRDefault="00494D04" w:rsidP="00494D04">
            <w:pPr>
              <w:jc w:val="center"/>
              <w:rPr>
                <w:ins w:id="17592" w:author="Στάθης Καπ" w:date="2023-03-09T06:25:00Z"/>
                <w:sz w:val="16"/>
                <w:szCs w:val="16"/>
              </w:rPr>
            </w:pPr>
            <w:ins w:id="17593" w:author="Στάθης Καπ" w:date="2023-03-09T07:11:00Z">
              <w:r>
                <w:rPr>
                  <w:rFonts w:ascii="Calibri" w:hAnsi="Calibri" w:cs="Calibri"/>
                  <w:color w:val="000000"/>
                  <w:sz w:val="16"/>
                  <w:szCs w:val="16"/>
                </w:rPr>
                <w:t>9.38</w:t>
              </w:r>
            </w:ins>
          </w:p>
        </w:tc>
        <w:tc>
          <w:tcPr>
            <w:tcW w:w="454" w:type="dxa"/>
            <w:vAlign w:val="center"/>
            <w:tcPrChange w:id="17594" w:author="Στάθης Καπ" w:date="2023-03-09T06:29:00Z">
              <w:tcPr>
                <w:tcW w:w="454" w:type="dxa"/>
                <w:gridSpan w:val="2"/>
                <w:vAlign w:val="bottom"/>
              </w:tcPr>
            </w:tcPrChange>
          </w:tcPr>
          <w:p w14:paraId="6A8DDF1E" w14:textId="0C905924" w:rsidR="00494D04" w:rsidRPr="007E0F91" w:rsidRDefault="00494D04" w:rsidP="00494D04">
            <w:pPr>
              <w:jc w:val="center"/>
              <w:rPr>
                <w:ins w:id="17595" w:author="Στάθης Καπ" w:date="2023-03-09T06:25:00Z"/>
                <w:sz w:val="16"/>
                <w:szCs w:val="16"/>
              </w:rPr>
            </w:pPr>
            <w:ins w:id="17596" w:author="Στάθης Καπ" w:date="2023-03-09T07:11:00Z">
              <w:r>
                <w:rPr>
                  <w:rFonts w:ascii="Calibri" w:hAnsi="Calibri" w:cs="Calibri"/>
                  <w:color w:val="000000"/>
                  <w:sz w:val="16"/>
                  <w:szCs w:val="16"/>
                </w:rPr>
                <w:t>0.243</w:t>
              </w:r>
            </w:ins>
          </w:p>
        </w:tc>
        <w:tc>
          <w:tcPr>
            <w:tcW w:w="454" w:type="dxa"/>
            <w:tcBorders>
              <w:right w:val="single" w:sz="4" w:space="0" w:color="auto"/>
            </w:tcBorders>
            <w:vAlign w:val="center"/>
            <w:tcPrChange w:id="17597" w:author="Στάθης Καπ" w:date="2023-03-09T06:29:00Z">
              <w:tcPr>
                <w:tcW w:w="454" w:type="dxa"/>
                <w:gridSpan w:val="2"/>
                <w:tcBorders>
                  <w:right w:val="single" w:sz="4" w:space="0" w:color="auto"/>
                </w:tcBorders>
                <w:vAlign w:val="center"/>
              </w:tcPr>
            </w:tcPrChange>
          </w:tcPr>
          <w:p w14:paraId="5FB58326" w14:textId="18B87726" w:rsidR="00494D04" w:rsidRPr="007E0F91" w:rsidRDefault="00494D04" w:rsidP="00494D04">
            <w:pPr>
              <w:jc w:val="center"/>
              <w:rPr>
                <w:ins w:id="17598" w:author="Στάθης Καπ" w:date="2023-03-09T06:25:00Z"/>
                <w:sz w:val="16"/>
                <w:szCs w:val="16"/>
              </w:rPr>
            </w:pPr>
            <w:ins w:id="17599" w:author="Στάθης Καπ" w:date="2023-03-09T07:11:00Z">
              <w:r>
                <w:rPr>
                  <w:rFonts w:ascii="Calibri" w:hAnsi="Calibri" w:cs="Calibri"/>
                  <w:color w:val="000000"/>
                  <w:sz w:val="16"/>
                  <w:szCs w:val="16"/>
                </w:rPr>
                <w:t>39.55</w:t>
              </w:r>
            </w:ins>
          </w:p>
        </w:tc>
        <w:tc>
          <w:tcPr>
            <w:tcW w:w="453" w:type="dxa"/>
            <w:tcBorders>
              <w:left w:val="single" w:sz="4" w:space="0" w:color="auto"/>
            </w:tcBorders>
            <w:vAlign w:val="center"/>
            <w:tcPrChange w:id="17600" w:author="Στάθης Καπ" w:date="2023-03-09T06:29:00Z">
              <w:tcPr>
                <w:tcW w:w="453" w:type="dxa"/>
                <w:gridSpan w:val="2"/>
                <w:tcBorders>
                  <w:left w:val="single" w:sz="4" w:space="0" w:color="auto"/>
                </w:tcBorders>
                <w:vAlign w:val="bottom"/>
              </w:tcPr>
            </w:tcPrChange>
          </w:tcPr>
          <w:p w14:paraId="51752F4E" w14:textId="0DAB5960" w:rsidR="00494D04" w:rsidRPr="007E0F91" w:rsidRDefault="00494D04" w:rsidP="00494D04">
            <w:pPr>
              <w:jc w:val="center"/>
              <w:rPr>
                <w:ins w:id="17601" w:author="Στάθης Καπ" w:date="2023-03-09T06:25:00Z"/>
                <w:sz w:val="16"/>
                <w:szCs w:val="16"/>
              </w:rPr>
            </w:pPr>
            <w:ins w:id="17602" w:author="Στάθης Καπ" w:date="2023-03-09T07:11:00Z">
              <w:r>
                <w:rPr>
                  <w:rFonts w:ascii="Calibri" w:hAnsi="Calibri" w:cs="Calibri"/>
                  <w:color w:val="000000"/>
                  <w:sz w:val="16"/>
                  <w:szCs w:val="16"/>
                </w:rPr>
                <w:t>550</w:t>
              </w:r>
            </w:ins>
          </w:p>
        </w:tc>
        <w:tc>
          <w:tcPr>
            <w:tcW w:w="454" w:type="dxa"/>
            <w:vAlign w:val="center"/>
            <w:tcPrChange w:id="17603" w:author="Στάθης Καπ" w:date="2023-03-09T06:29:00Z">
              <w:tcPr>
                <w:tcW w:w="454" w:type="dxa"/>
                <w:gridSpan w:val="2"/>
                <w:vAlign w:val="center"/>
              </w:tcPr>
            </w:tcPrChange>
          </w:tcPr>
          <w:p w14:paraId="17A4AFC3" w14:textId="1C2870BB" w:rsidR="00494D04" w:rsidRPr="007E0F91" w:rsidRDefault="00494D04" w:rsidP="00494D04">
            <w:pPr>
              <w:jc w:val="center"/>
              <w:rPr>
                <w:ins w:id="17604" w:author="Στάθης Καπ" w:date="2023-03-09T06:25:00Z"/>
                <w:sz w:val="16"/>
                <w:szCs w:val="16"/>
              </w:rPr>
            </w:pPr>
            <w:ins w:id="17605" w:author="Στάθης Καπ" w:date="2023-03-09T07:11:00Z">
              <w:r>
                <w:rPr>
                  <w:rFonts w:ascii="Calibri" w:hAnsi="Calibri" w:cs="Calibri"/>
                  <w:color w:val="000000"/>
                  <w:sz w:val="16"/>
                  <w:szCs w:val="16"/>
                </w:rPr>
                <w:t>14.06</w:t>
              </w:r>
            </w:ins>
          </w:p>
        </w:tc>
        <w:tc>
          <w:tcPr>
            <w:tcW w:w="454" w:type="dxa"/>
            <w:vAlign w:val="center"/>
            <w:tcPrChange w:id="17606" w:author="Στάθης Καπ" w:date="2023-03-09T06:29:00Z">
              <w:tcPr>
                <w:tcW w:w="454" w:type="dxa"/>
                <w:gridSpan w:val="2"/>
                <w:vAlign w:val="bottom"/>
              </w:tcPr>
            </w:tcPrChange>
          </w:tcPr>
          <w:p w14:paraId="23F778F3" w14:textId="0F4B8A97" w:rsidR="00494D04" w:rsidRPr="007E0F91" w:rsidRDefault="00494D04" w:rsidP="00494D04">
            <w:pPr>
              <w:jc w:val="center"/>
              <w:rPr>
                <w:ins w:id="17607" w:author="Στάθης Καπ" w:date="2023-03-09T06:25:00Z"/>
                <w:sz w:val="16"/>
                <w:szCs w:val="16"/>
              </w:rPr>
            </w:pPr>
            <w:ins w:id="17608" w:author="Στάθης Καπ" w:date="2023-03-09T07:11:00Z">
              <w:r>
                <w:rPr>
                  <w:rFonts w:ascii="Calibri" w:hAnsi="Calibri" w:cs="Calibri"/>
                  <w:color w:val="000000"/>
                  <w:sz w:val="16"/>
                  <w:szCs w:val="16"/>
                </w:rPr>
                <w:t>0.267</w:t>
              </w:r>
            </w:ins>
          </w:p>
        </w:tc>
        <w:tc>
          <w:tcPr>
            <w:tcW w:w="461" w:type="dxa"/>
            <w:tcBorders>
              <w:right w:val="single" w:sz="4" w:space="0" w:color="auto"/>
            </w:tcBorders>
            <w:vAlign w:val="center"/>
            <w:tcPrChange w:id="17609" w:author="Στάθης Καπ" w:date="2023-03-09T06:29:00Z">
              <w:tcPr>
                <w:tcW w:w="461" w:type="dxa"/>
                <w:gridSpan w:val="2"/>
                <w:tcBorders>
                  <w:right w:val="single" w:sz="4" w:space="0" w:color="auto"/>
                </w:tcBorders>
                <w:vAlign w:val="center"/>
              </w:tcPr>
            </w:tcPrChange>
          </w:tcPr>
          <w:p w14:paraId="67E7C317" w14:textId="601085B1" w:rsidR="00494D04" w:rsidRPr="007E0F91" w:rsidRDefault="00494D04" w:rsidP="00494D04">
            <w:pPr>
              <w:jc w:val="center"/>
              <w:rPr>
                <w:ins w:id="17610" w:author="Στάθης Καπ" w:date="2023-03-09T06:25:00Z"/>
                <w:sz w:val="16"/>
                <w:szCs w:val="16"/>
              </w:rPr>
            </w:pPr>
            <w:ins w:id="17611" w:author="Στάθης Καπ" w:date="2023-03-09T07:11:00Z">
              <w:r>
                <w:rPr>
                  <w:rFonts w:ascii="Calibri" w:hAnsi="Calibri" w:cs="Calibri"/>
                  <w:color w:val="000000"/>
                  <w:sz w:val="16"/>
                  <w:szCs w:val="16"/>
                </w:rPr>
                <w:t>33.58</w:t>
              </w:r>
            </w:ins>
          </w:p>
        </w:tc>
      </w:tr>
      <w:tr w:rsidR="00494D04" w14:paraId="0FF9892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1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13" w:author="Στάθης Καπ" w:date="2023-03-09T06:25:00Z"/>
          <w:trPrChange w:id="1761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61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8E65EF3" w14:textId="77777777" w:rsidR="00494D04" w:rsidRPr="007E0F91" w:rsidRDefault="00494D04" w:rsidP="00494D04">
            <w:pPr>
              <w:jc w:val="center"/>
              <w:rPr>
                <w:ins w:id="17616" w:author="Στάθης Καπ" w:date="2023-03-09T06:25:00Z"/>
                <w:sz w:val="16"/>
                <w:szCs w:val="16"/>
              </w:rPr>
            </w:pPr>
            <w:ins w:id="17617" w:author="Στάθης Καπ" w:date="2023-03-09T06:25:00Z">
              <w:r w:rsidRPr="009861B1">
                <w:rPr>
                  <w:rFonts w:ascii="Calibri" w:hAnsi="Calibri" w:cs="Calibri"/>
                  <w:color w:val="000000"/>
                  <w:sz w:val="16"/>
                  <w:szCs w:val="16"/>
                </w:rPr>
                <w:t>c105</w:t>
              </w:r>
            </w:ins>
          </w:p>
        </w:tc>
        <w:tc>
          <w:tcPr>
            <w:tcW w:w="565" w:type="dxa"/>
            <w:tcBorders>
              <w:left w:val="single" w:sz="4" w:space="0" w:color="auto"/>
            </w:tcBorders>
            <w:vAlign w:val="center"/>
            <w:tcPrChange w:id="17618" w:author="Στάθης Καπ" w:date="2023-03-09T06:29:00Z">
              <w:tcPr>
                <w:tcW w:w="565" w:type="dxa"/>
                <w:gridSpan w:val="2"/>
                <w:tcBorders>
                  <w:left w:val="single" w:sz="4" w:space="0" w:color="auto"/>
                </w:tcBorders>
              </w:tcPr>
            </w:tcPrChange>
          </w:tcPr>
          <w:p w14:paraId="08D55477" w14:textId="2AEC0233" w:rsidR="00494D04" w:rsidRPr="007E0F91" w:rsidRDefault="00494D04" w:rsidP="00494D04">
            <w:pPr>
              <w:jc w:val="center"/>
              <w:rPr>
                <w:ins w:id="17619" w:author="Στάθης Καπ" w:date="2023-03-09T06:25:00Z"/>
                <w:sz w:val="16"/>
                <w:szCs w:val="16"/>
              </w:rPr>
            </w:pPr>
            <w:ins w:id="17620"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7621" w:author="Στάθης Καπ" w:date="2023-03-09T06:29:00Z">
              <w:tcPr>
                <w:tcW w:w="679" w:type="dxa"/>
                <w:gridSpan w:val="2"/>
                <w:tcBorders>
                  <w:right w:val="single" w:sz="4" w:space="0" w:color="auto"/>
                </w:tcBorders>
              </w:tcPr>
            </w:tcPrChange>
          </w:tcPr>
          <w:p w14:paraId="7B1617F1" w14:textId="6953537A" w:rsidR="00494D04" w:rsidRPr="007E0F91" w:rsidRDefault="00494D04" w:rsidP="00494D04">
            <w:pPr>
              <w:jc w:val="center"/>
              <w:rPr>
                <w:ins w:id="17622" w:author="Στάθης Καπ" w:date="2023-03-09T06:25:00Z"/>
                <w:sz w:val="16"/>
                <w:szCs w:val="16"/>
              </w:rPr>
            </w:pPr>
            <w:ins w:id="17623"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7624" w:author="Στάθης Καπ" w:date="2023-03-09T06:29:00Z">
              <w:tcPr>
                <w:tcW w:w="453" w:type="dxa"/>
                <w:gridSpan w:val="2"/>
                <w:tcBorders>
                  <w:left w:val="single" w:sz="4" w:space="0" w:color="auto"/>
                </w:tcBorders>
                <w:vAlign w:val="bottom"/>
              </w:tcPr>
            </w:tcPrChange>
          </w:tcPr>
          <w:p w14:paraId="19A17A08" w14:textId="39F3269E" w:rsidR="00494D04" w:rsidRPr="007E0F91" w:rsidRDefault="00494D04" w:rsidP="00494D04">
            <w:pPr>
              <w:jc w:val="center"/>
              <w:rPr>
                <w:ins w:id="17625" w:author="Στάθης Καπ" w:date="2023-03-09T06:25:00Z"/>
                <w:sz w:val="16"/>
                <w:szCs w:val="16"/>
              </w:rPr>
            </w:pPr>
            <w:ins w:id="17626" w:author="Στάθης Καπ" w:date="2023-03-09T07:11:00Z">
              <w:r>
                <w:rPr>
                  <w:rFonts w:ascii="Calibri" w:hAnsi="Calibri" w:cs="Calibri"/>
                  <w:color w:val="000000"/>
                  <w:sz w:val="16"/>
                  <w:szCs w:val="16"/>
                </w:rPr>
                <w:t>470</w:t>
              </w:r>
            </w:ins>
          </w:p>
        </w:tc>
        <w:tc>
          <w:tcPr>
            <w:tcW w:w="708" w:type="dxa"/>
            <w:vAlign w:val="center"/>
            <w:tcPrChange w:id="17627" w:author="Στάθης Καπ" w:date="2023-03-09T06:29:00Z">
              <w:tcPr>
                <w:tcW w:w="708" w:type="dxa"/>
                <w:gridSpan w:val="2"/>
                <w:vAlign w:val="center"/>
              </w:tcPr>
            </w:tcPrChange>
          </w:tcPr>
          <w:p w14:paraId="62D33396" w14:textId="3DFA7240" w:rsidR="00494D04" w:rsidRPr="007E0F91" w:rsidRDefault="00494D04" w:rsidP="00494D04">
            <w:pPr>
              <w:jc w:val="center"/>
              <w:rPr>
                <w:ins w:id="17628" w:author="Στάθης Καπ" w:date="2023-03-09T06:25:00Z"/>
                <w:sz w:val="16"/>
                <w:szCs w:val="16"/>
              </w:rPr>
            </w:pPr>
            <w:ins w:id="17629" w:author="Στάθης Καπ" w:date="2023-03-09T07:11:00Z">
              <w:r>
                <w:rPr>
                  <w:rFonts w:ascii="Calibri" w:hAnsi="Calibri" w:cs="Calibri"/>
                  <w:color w:val="000000"/>
                  <w:sz w:val="16"/>
                  <w:szCs w:val="16"/>
                </w:rPr>
                <w:t>26.56</w:t>
              </w:r>
            </w:ins>
          </w:p>
        </w:tc>
        <w:tc>
          <w:tcPr>
            <w:tcW w:w="652" w:type="dxa"/>
            <w:vMerge/>
            <w:tcBorders>
              <w:right w:val="single" w:sz="4" w:space="0" w:color="auto"/>
            </w:tcBorders>
            <w:vAlign w:val="center"/>
            <w:tcPrChange w:id="17630" w:author="Στάθης Καπ" w:date="2023-03-09T06:29:00Z">
              <w:tcPr>
                <w:tcW w:w="652" w:type="dxa"/>
                <w:gridSpan w:val="2"/>
                <w:vMerge/>
                <w:tcBorders>
                  <w:right w:val="single" w:sz="4" w:space="0" w:color="auto"/>
                </w:tcBorders>
                <w:vAlign w:val="bottom"/>
              </w:tcPr>
            </w:tcPrChange>
          </w:tcPr>
          <w:p w14:paraId="5B6EE18D" w14:textId="77777777" w:rsidR="00494D04" w:rsidRPr="007E0F91" w:rsidRDefault="00494D04" w:rsidP="00494D04">
            <w:pPr>
              <w:jc w:val="center"/>
              <w:rPr>
                <w:ins w:id="17631" w:author="Στάθης Καπ" w:date="2023-03-09T06:25:00Z"/>
                <w:sz w:val="16"/>
                <w:szCs w:val="16"/>
              </w:rPr>
            </w:pPr>
          </w:p>
        </w:tc>
        <w:tc>
          <w:tcPr>
            <w:tcW w:w="453" w:type="dxa"/>
            <w:tcBorders>
              <w:left w:val="single" w:sz="4" w:space="0" w:color="auto"/>
            </w:tcBorders>
            <w:vAlign w:val="center"/>
            <w:tcPrChange w:id="17632" w:author="Στάθης Καπ" w:date="2023-03-09T06:29:00Z">
              <w:tcPr>
                <w:tcW w:w="453" w:type="dxa"/>
                <w:gridSpan w:val="2"/>
                <w:tcBorders>
                  <w:left w:val="single" w:sz="4" w:space="0" w:color="auto"/>
                </w:tcBorders>
                <w:vAlign w:val="bottom"/>
              </w:tcPr>
            </w:tcPrChange>
          </w:tcPr>
          <w:p w14:paraId="47CFB2D1" w14:textId="3B73CA75" w:rsidR="00494D04" w:rsidRPr="007E0F91" w:rsidRDefault="00494D04" w:rsidP="00494D04">
            <w:pPr>
              <w:jc w:val="center"/>
              <w:rPr>
                <w:ins w:id="17633" w:author="Στάθης Καπ" w:date="2023-03-09T06:25:00Z"/>
                <w:sz w:val="16"/>
                <w:szCs w:val="16"/>
              </w:rPr>
            </w:pPr>
            <w:ins w:id="17634" w:author="Στάθης Καπ" w:date="2023-03-09T07:11:00Z">
              <w:r>
                <w:rPr>
                  <w:rFonts w:ascii="Calibri" w:hAnsi="Calibri" w:cs="Calibri"/>
                  <w:color w:val="000000"/>
                  <w:sz w:val="16"/>
                  <w:szCs w:val="16"/>
                </w:rPr>
                <w:t>490</w:t>
              </w:r>
            </w:ins>
          </w:p>
        </w:tc>
        <w:tc>
          <w:tcPr>
            <w:tcW w:w="454" w:type="dxa"/>
            <w:vAlign w:val="center"/>
            <w:tcPrChange w:id="17635" w:author="Στάθης Καπ" w:date="2023-03-09T06:29:00Z">
              <w:tcPr>
                <w:tcW w:w="454" w:type="dxa"/>
                <w:gridSpan w:val="2"/>
                <w:vAlign w:val="center"/>
              </w:tcPr>
            </w:tcPrChange>
          </w:tcPr>
          <w:p w14:paraId="060BD88A" w14:textId="58AF8AA6" w:rsidR="00494D04" w:rsidRPr="007E0F91" w:rsidRDefault="00494D04" w:rsidP="00494D04">
            <w:pPr>
              <w:jc w:val="center"/>
              <w:rPr>
                <w:ins w:id="17636" w:author="Στάθης Καπ" w:date="2023-03-09T06:25:00Z"/>
                <w:sz w:val="16"/>
                <w:szCs w:val="16"/>
              </w:rPr>
            </w:pPr>
            <w:ins w:id="17637" w:author="Στάθης Καπ" w:date="2023-03-09T07:11:00Z">
              <w:r>
                <w:rPr>
                  <w:rFonts w:ascii="Calibri" w:hAnsi="Calibri" w:cs="Calibri"/>
                  <w:color w:val="000000"/>
                  <w:sz w:val="16"/>
                  <w:szCs w:val="16"/>
                </w:rPr>
                <w:t>-4.26</w:t>
              </w:r>
            </w:ins>
          </w:p>
        </w:tc>
        <w:tc>
          <w:tcPr>
            <w:tcW w:w="454" w:type="dxa"/>
            <w:vAlign w:val="center"/>
            <w:tcPrChange w:id="17638" w:author="Στάθης Καπ" w:date="2023-03-09T06:29:00Z">
              <w:tcPr>
                <w:tcW w:w="454" w:type="dxa"/>
                <w:gridSpan w:val="2"/>
                <w:vAlign w:val="bottom"/>
              </w:tcPr>
            </w:tcPrChange>
          </w:tcPr>
          <w:p w14:paraId="0F7EED18" w14:textId="4146728E" w:rsidR="00494D04" w:rsidRPr="007E0F91" w:rsidRDefault="00494D04" w:rsidP="00494D04">
            <w:pPr>
              <w:jc w:val="center"/>
              <w:rPr>
                <w:ins w:id="17639" w:author="Στάθης Καπ" w:date="2023-03-09T06:25:00Z"/>
                <w:sz w:val="16"/>
                <w:szCs w:val="16"/>
              </w:rPr>
            </w:pPr>
            <w:ins w:id="17640" w:author="Στάθης Καπ" w:date="2023-03-09T07:11:00Z">
              <w:r>
                <w:rPr>
                  <w:rFonts w:ascii="Calibri" w:hAnsi="Calibri" w:cs="Calibri"/>
                  <w:color w:val="000000"/>
                  <w:sz w:val="16"/>
                  <w:szCs w:val="16"/>
                </w:rPr>
                <w:t>0.221</w:t>
              </w:r>
            </w:ins>
          </w:p>
        </w:tc>
        <w:tc>
          <w:tcPr>
            <w:tcW w:w="457" w:type="dxa"/>
            <w:tcBorders>
              <w:right w:val="single" w:sz="4" w:space="0" w:color="auto"/>
            </w:tcBorders>
            <w:vAlign w:val="center"/>
            <w:tcPrChange w:id="17641" w:author="Στάθης Καπ" w:date="2023-03-09T06:29:00Z">
              <w:tcPr>
                <w:tcW w:w="457" w:type="dxa"/>
                <w:gridSpan w:val="2"/>
                <w:tcBorders>
                  <w:right w:val="single" w:sz="4" w:space="0" w:color="auto"/>
                </w:tcBorders>
                <w:vAlign w:val="center"/>
              </w:tcPr>
            </w:tcPrChange>
          </w:tcPr>
          <w:p w14:paraId="135A65B9" w14:textId="46A584E8" w:rsidR="00494D04" w:rsidRPr="007E0F91" w:rsidRDefault="00494D04" w:rsidP="00494D04">
            <w:pPr>
              <w:jc w:val="center"/>
              <w:rPr>
                <w:ins w:id="17642" w:author="Στάθης Καπ" w:date="2023-03-09T06:25:00Z"/>
                <w:sz w:val="16"/>
                <w:szCs w:val="16"/>
              </w:rPr>
            </w:pPr>
            <w:ins w:id="17643"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7644" w:author="Στάθης Καπ" w:date="2023-03-09T06:29:00Z">
              <w:tcPr>
                <w:tcW w:w="453" w:type="dxa"/>
                <w:gridSpan w:val="2"/>
                <w:tcBorders>
                  <w:left w:val="single" w:sz="4" w:space="0" w:color="auto"/>
                </w:tcBorders>
                <w:vAlign w:val="bottom"/>
              </w:tcPr>
            </w:tcPrChange>
          </w:tcPr>
          <w:p w14:paraId="0DFD1FEF" w14:textId="332381F8" w:rsidR="00494D04" w:rsidRPr="007E0F91" w:rsidRDefault="00494D04" w:rsidP="00494D04">
            <w:pPr>
              <w:jc w:val="center"/>
              <w:rPr>
                <w:ins w:id="17645" w:author="Στάθης Καπ" w:date="2023-03-09T06:25:00Z"/>
                <w:sz w:val="16"/>
                <w:szCs w:val="16"/>
              </w:rPr>
            </w:pPr>
            <w:ins w:id="17646" w:author="Στάθης Καπ" w:date="2023-03-09T07:11:00Z">
              <w:r>
                <w:rPr>
                  <w:rFonts w:ascii="Calibri" w:hAnsi="Calibri" w:cs="Calibri"/>
                  <w:color w:val="000000"/>
                  <w:sz w:val="16"/>
                  <w:szCs w:val="16"/>
                </w:rPr>
                <w:t>450</w:t>
              </w:r>
            </w:ins>
          </w:p>
        </w:tc>
        <w:tc>
          <w:tcPr>
            <w:tcW w:w="454" w:type="dxa"/>
            <w:vAlign w:val="center"/>
            <w:tcPrChange w:id="17647" w:author="Στάθης Καπ" w:date="2023-03-09T06:29:00Z">
              <w:tcPr>
                <w:tcW w:w="454" w:type="dxa"/>
                <w:gridSpan w:val="2"/>
                <w:vAlign w:val="center"/>
              </w:tcPr>
            </w:tcPrChange>
          </w:tcPr>
          <w:p w14:paraId="42BED05E" w14:textId="040ACC96" w:rsidR="00494D04" w:rsidRPr="007E0F91" w:rsidRDefault="00494D04" w:rsidP="00494D04">
            <w:pPr>
              <w:jc w:val="center"/>
              <w:rPr>
                <w:ins w:id="17648" w:author="Στάθης Καπ" w:date="2023-03-09T06:25:00Z"/>
                <w:sz w:val="16"/>
                <w:szCs w:val="16"/>
              </w:rPr>
            </w:pPr>
            <w:ins w:id="17649" w:author="Στάθης Καπ" w:date="2023-03-09T07:11:00Z">
              <w:r>
                <w:rPr>
                  <w:rFonts w:ascii="Calibri" w:hAnsi="Calibri" w:cs="Calibri"/>
                  <w:color w:val="000000"/>
                  <w:sz w:val="16"/>
                  <w:szCs w:val="16"/>
                </w:rPr>
                <w:t>4.26</w:t>
              </w:r>
            </w:ins>
          </w:p>
        </w:tc>
        <w:tc>
          <w:tcPr>
            <w:tcW w:w="454" w:type="dxa"/>
            <w:vAlign w:val="center"/>
            <w:tcPrChange w:id="17650" w:author="Στάθης Καπ" w:date="2023-03-09T06:29:00Z">
              <w:tcPr>
                <w:tcW w:w="454" w:type="dxa"/>
                <w:gridSpan w:val="2"/>
                <w:vAlign w:val="bottom"/>
              </w:tcPr>
            </w:tcPrChange>
          </w:tcPr>
          <w:p w14:paraId="2D4C76FF" w14:textId="0AD9E875" w:rsidR="00494D04" w:rsidRPr="007E0F91" w:rsidRDefault="00494D04" w:rsidP="00494D04">
            <w:pPr>
              <w:jc w:val="center"/>
              <w:rPr>
                <w:ins w:id="17651" w:author="Στάθης Καπ" w:date="2023-03-09T06:25:00Z"/>
                <w:sz w:val="16"/>
                <w:szCs w:val="16"/>
              </w:rPr>
            </w:pPr>
            <w:ins w:id="17652" w:author="Στάθης Καπ" w:date="2023-03-09T07:11:00Z">
              <w:r>
                <w:rPr>
                  <w:rFonts w:ascii="Calibri" w:hAnsi="Calibri" w:cs="Calibri"/>
                  <w:color w:val="000000"/>
                  <w:sz w:val="16"/>
                  <w:szCs w:val="16"/>
                </w:rPr>
                <w:t>0.224</w:t>
              </w:r>
            </w:ins>
          </w:p>
        </w:tc>
        <w:tc>
          <w:tcPr>
            <w:tcW w:w="454" w:type="dxa"/>
            <w:tcBorders>
              <w:right w:val="single" w:sz="4" w:space="0" w:color="auto"/>
            </w:tcBorders>
            <w:vAlign w:val="center"/>
            <w:tcPrChange w:id="17653" w:author="Στάθης Καπ" w:date="2023-03-09T06:29:00Z">
              <w:tcPr>
                <w:tcW w:w="454" w:type="dxa"/>
                <w:gridSpan w:val="2"/>
                <w:tcBorders>
                  <w:right w:val="single" w:sz="4" w:space="0" w:color="auto"/>
                </w:tcBorders>
                <w:vAlign w:val="center"/>
              </w:tcPr>
            </w:tcPrChange>
          </w:tcPr>
          <w:p w14:paraId="697DEE19" w14:textId="64B77C09" w:rsidR="00494D04" w:rsidRPr="007E0F91" w:rsidRDefault="00494D04" w:rsidP="00494D04">
            <w:pPr>
              <w:jc w:val="center"/>
              <w:rPr>
                <w:ins w:id="17654" w:author="Στάθης Καπ" w:date="2023-03-09T06:25:00Z"/>
                <w:sz w:val="16"/>
                <w:szCs w:val="16"/>
              </w:rPr>
            </w:pPr>
            <w:ins w:id="17655" w:author="Στάθης Καπ" w:date="2023-03-09T07:11:00Z">
              <w:r>
                <w:rPr>
                  <w:rFonts w:ascii="Calibri" w:hAnsi="Calibri" w:cs="Calibri"/>
                  <w:color w:val="000000"/>
                  <w:sz w:val="16"/>
                  <w:szCs w:val="16"/>
                </w:rPr>
                <w:t>12.84</w:t>
              </w:r>
            </w:ins>
          </w:p>
        </w:tc>
        <w:tc>
          <w:tcPr>
            <w:tcW w:w="453" w:type="dxa"/>
            <w:tcBorders>
              <w:left w:val="single" w:sz="4" w:space="0" w:color="auto"/>
            </w:tcBorders>
            <w:vAlign w:val="center"/>
            <w:tcPrChange w:id="17656" w:author="Στάθης Καπ" w:date="2023-03-09T06:29:00Z">
              <w:tcPr>
                <w:tcW w:w="453" w:type="dxa"/>
                <w:gridSpan w:val="2"/>
                <w:tcBorders>
                  <w:left w:val="single" w:sz="4" w:space="0" w:color="auto"/>
                </w:tcBorders>
                <w:vAlign w:val="bottom"/>
              </w:tcPr>
            </w:tcPrChange>
          </w:tcPr>
          <w:p w14:paraId="1F2430A4" w14:textId="1C78A38A" w:rsidR="00494D04" w:rsidRPr="007E0F91" w:rsidRDefault="00494D04" w:rsidP="00494D04">
            <w:pPr>
              <w:jc w:val="center"/>
              <w:rPr>
                <w:ins w:id="17657" w:author="Στάθης Καπ" w:date="2023-03-09T06:25:00Z"/>
                <w:sz w:val="16"/>
                <w:szCs w:val="16"/>
              </w:rPr>
            </w:pPr>
            <w:ins w:id="17658" w:author="Στάθης Καπ" w:date="2023-03-09T07:11:00Z">
              <w:r>
                <w:rPr>
                  <w:rFonts w:ascii="Calibri" w:hAnsi="Calibri" w:cs="Calibri"/>
                  <w:color w:val="000000"/>
                  <w:sz w:val="16"/>
                  <w:szCs w:val="16"/>
                </w:rPr>
                <w:t>420</w:t>
              </w:r>
            </w:ins>
          </w:p>
        </w:tc>
        <w:tc>
          <w:tcPr>
            <w:tcW w:w="454" w:type="dxa"/>
            <w:vAlign w:val="center"/>
            <w:tcPrChange w:id="17659" w:author="Στάθης Καπ" w:date="2023-03-09T06:29:00Z">
              <w:tcPr>
                <w:tcW w:w="454" w:type="dxa"/>
                <w:gridSpan w:val="2"/>
                <w:vAlign w:val="center"/>
              </w:tcPr>
            </w:tcPrChange>
          </w:tcPr>
          <w:p w14:paraId="4A6ACB36" w14:textId="768ABE5F" w:rsidR="00494D04" w:rsidRPr="007E0F91" w:rsidRDefault="00494D04" w:rsidP="00494D04">
            <w:pPr>
              <w:jc w:val="center"/>
              <w:rPr>
                <w:ins w:id="17660" w:author="Στάθης Καπ" w:date="2023-03-09T06:25:00Z"/>
                <w:sz w:val="16"/>
                <w:szCs w:val="16"/>
              </w:rPr>
            </w:pPr>
            <w:ins w:id="17661" w:author="Στάθης Καπ" w:date="2023-03-09T07:11:00Z">
              <w:r>
                <w:rPr>
                  <w:rFonts w:ascii="Calibri" w:hAnsi="Calibri" w:cs="Calibri"/>
                  <w:color w:val="000000"/>
                  <w:sz w:val="16"/>
                  <w:szCs w:val="16"/>
                </w:rPr>
                <w:t>10.64</w:t>
              </w:r>
            </w:ins>
          </w:p>
        </w:tc>
        <w:tc>
          <w:tcPr>
            <w:tcW w:w="454" w:type="dxa"/>
            <w:vAlign w:val="center"/>
            <w:tcPrChange w:id="17662" w:author="Στάθης Καπ" w:date="2023-03-09T06:29:00Z">
              <w:tcPr>
                <w:tcW w:w="454" w:type="dxa"/>
                <w:gridSpan w:val="2"/>
                <w:vAlign w:val="bottom"/>
              </w:tcPr>
            </w:tcPrChange>
          </w:tcPr>
          <w:p w14:paraId="7E02A2F7" w14:textId="3F169BAA" w:rsidR="00494D04" w:rsidRPr="007E0F91" w:rsidRDefault="00494D04" w:rsidP="00494D04">
            <w:pPr>
              <w:jc w:val="center"/>
              <w:rPr>
                <w:ins w:id="17663" w:author="Στάθης Καπ" w:date="2023-03-09T06:25:00Z"/>
                <w:sz w:val="16"/>
                <w:szCs w:val="16"/>
              </w:rPr>
            </w:pPr>
            <w:ins w:id="17664"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17665" w:author="Στάθης Καπ" w:date="2023-03-09T06:29:00Z">
              <w:tcPr>
                <w:tcW w:w="461" w:type="dxa"/>
                <w:gridSpan w:val="2"/>
                <w:tcBorders>
                  <w:right w:val="single" w:sz="4" w:space="0" w:color="auto"/>
                </w:tcBorders>
                <w:vAlign w:val="center"/>
              </w:tcPr>
            </w:tcPrChange>
          </w:tcPr>
          <w:p w14:paraId="4632E174" w14:textId="615E9362" w:rsidR="00494D04" w:rsidRPr="007E0F91" w:rsidRDefault="00494D04" w:rsidP="00494D04">
            <w:pPr>
              <w:jc w:val="center"/>
              <w:rPr>
                <w:ins w:id="17666" w:author="Στάθης Καπ" w:date="2023-03-09T06:25:00Z"/>
                <w:sz w:val="16"/>
                <w:szCs w:val="16"/>
              </w:rPr>
            </w:pPr>
            <w:ins w:id="17667" w:author="Στάθης Καπ" w:date="2023-03-09T07:11:00Z">
              <w:r>
                <w:rPr>
                  <w:rFonts w:ascii="Calibri" w:hAnsi="Calibri" w:cs="Calibri"/>
                  <w:color w:val="000000"/>
                  <w:sz w:val="16"/>
                  <w:szCs w:val="16"/>
                </w:rPr>
                <w:t>10.89</w:t>
              </w:r>
            </w:ins>
          </w:p>
        </w:tc>
      </w:tr>
      <w:tr w:rsidR="00494D04" w14:paraId="7C767E5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6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69" w:author="Στάθης Καπ" w:date="2023-03-09T06:25:00Z"/>
          <w:trPrChange w:id="1767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67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0E27122" w14:textId="77777777" w:rsidR="00494D04" w:rsidRPr="007E0F91" w:rsidRDefault="00494D04" w:rsidP="00494D04">
            <w:pPr>
              <w:jc w:val="center"/>
              <w:rPr>
                <w:ins w:id="17672" w:author="Στάθης Καπ" w:date="2023-03-09T06:25:00Z"/>
                <w:sz w:val="16"/>
                <w:szCs w:val="16"/>
              </w:rPr>
            </w:pPr>
            <w:ins w:id="17673" w:author="Στάθης Καπ" w:date="2023-03-09T06:25:00Z">
              <w:r w:rsidRPr="009861B1">
                <w:rPr>
                  <w:rFonts w:ascii="Calibri" w:hAnsi="Calibri" w:cs="Calibri"/>
                  <w:color w:val="000000"/>
                  <w:sz w:val="16"/>
                  <w:szCs w:val="16"/>
                </w:rPr>
                <w:t>c106</w:t>
              </w:r>
            </w:ins>
          </w:p>
        </w:tc>
        <w:tc>
          <w:tcPr>
            <w:tcW w:w="565" w:type="dxa"/>
            <w:tcBorders>
              <w:left w:val="single" w:sz="4" w:space="0" w:color="auto"/>
            </w:tcBorders>
            <w:vAlign w:val="center"/>
            <w:tcPrChange w:id="17674" w:author="Στάθης Καπ" w:date="2023-03-09T06:29:00Z">
              <w:tcPr>
                <w:tcW w:w="565" w:type="dxa"/>
                <w:gridSpan w:val="2"/>
                <w:tcBorders>
                  <w:left w:val="single" w:sz="4" w:space="0" w:color="auto"/>
                </w:tcBorders>
              </w:tcPr>
            </w:tcPrChange>
          </w:tcPr>
          <w:p w14:paraId="0A1AD695" w14:textId="027E3434" w:rsidR="00494D04" w:rsidRPr="007E0F91" w:rsidRDefault="00494D04" w:rsidP="00494D04">
            <w:pPr>
              <w:jc w:val="center"/>
              <w:rPr>
                <w:ins w:id="17675" w:author="Στάθης Καπ" w:date="2023-03-09T06:25:00Z"/>
                <w:sz w:val="16"/>
                <w:szCs w:val="16"/>
              </w:rPr>
            </w:pPr>
            <w:ins w:id="17676"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7677" w:author="Στάθης Καπ" w:date="2023-03-09T06:29:00Z">
              <w:tcPr>
                <w:tcW w:w="679" w:type="dxa"/>
                <w:gridSpan w:val="2"/>
                <w:tcBorders>
                  <w:right w:val="single" w:sz="4" w:space="0" w:color="auto"/>
                </w:tcBorders>
              </w:tcPr>
            </w:tcPrChange>
          </w:tcPr>
          <w:p w14:paraId="42A6D292" w14:textId="6817D4B4" w:rsidR="00494D04" w:rsidRPr="007E0F91" w:rsidRDefault="00494D04" w:rsidP="00494D04">
            <w:pPr>
              <w:jc w:val="center"/>
              <w:rPr>
                <w:ins w:id="17678" w:author="Στάθης Καπ" w:date="2023-03-09T06:25:00Z"/>
                <w:sz w:val="16"/>
                <w:szCs w:val="16"/>
              </w:rPr>
            </w:pPr>
            <w:ins w:id="17679"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7680" w:author="Στάθης Καπ" w:date="2023-03-09T06:29:00Z">
              <w:tcPr>
                <w:tcW w:w="453" w:type="dxa"/>
                <w:gridSpan w:val="2"/>
                <w:tcBorders>
                  <w:left w:val="single" w:sz="4" w:space="0" w:color="auto"/>
                </w:tcBorders>
                <w:vAlign w:val="bottom"/>
              </w:tcPr>
            </w:tcPrChange>
          </w:tcPr>
          <w:p w14:paraId="14E8F21D" w14:textId="61A85221" w:rsidR="00494D04" w:rsidRPr="007E0F91" w:rsidRDefault="00494D04" w:rsidP="00494D04">
            <w:pPr>
              <w:jc w:val="center"/>
              <w:rPr>
                <w:ins w:id="17681" w:author="Στάθης Καπ" w:date="2023-03-09T06:25:00Z"/>
                <w:sz w:val="16"/>
                <w:szCs w:val="16"/>
              </w:rPr>
            </w:pPr>
            <w:ins w:id="17682" w:author="Στάθης Καπ" w:date="2023-03-09T07:11:00Z">
              <w:r>
                <w:rPr>
                  <w:rFonts w:ascii="Calibri" w:hAnsi="Calibri" w:cs="Calibri"/>
                  <w:color w:val="000000"/>
                  <w:sz w:val="16"/>
                  <w:szCs w:val="16"/>
                </w:rPr>
                <w:t>500</w:t>
              </w:r>
            </w:ins>
          </w:p>
        </w:tc>
        <w:tc>
          <w:tcPr>
            <w:tcW w:w="708" w:type="dxa"/>
            <w:vAlign w:val="center"/>
            <w:tcPrChange w:id="17683" w:author="Στάθης Καπ" w:date="2023-03-09T06:29:00Z">
              <w:tcPr>
                <w:tcW w:w="708" w:type="dxa"/>
                <w:gridSpan w:val="2"/>
                <w:vAlign w:val="center"/>
              </w:tcPr>
            </w:tcPrChange>
          </w:tcPr>
          <w:p w14:paraId="479CEDD8" w14:textId="34CDF3CF" w:rsidR="00494D04" w:rsidRPr="007E0F91" w:rsidRDefault="00494D04" w:rsidP="00494D04">
            <w:pPr>
              <w:jc w:val="center"/>
              <w:rPr>
                <w:ins w:id="17684" w:author="Στάθης Καπ" w:date="2023-03-09T06:25:00Z"/>
                <w:sz w:val="16"/>
                <w:szCs w:val="16"/>
              </w:rPr>
            </w:pPr>
            <w:ins w:id="17685" w:author="Στάθης Καπ" w:date="2023-03-09T07:11:00Z">
              <w:r>
                <w:rPr>
                  <w:rFonts w:ascii="Calibri" w:hAnsi="Calibri" w:cs="Calibri"/>
                  <w:color w:val="000000"/>
                  <w:sz w:val="16"/>
                  <w:szCs w:val="16"/>
                </w:rPr>
                <w:t>19.35</w:t>
              </w:r>
            </w:ins>
          </w:p>
        </w:tc>
        <w:tc>
          <w:tcPr>
            <w:tcW w:w="652" w:type="dxa"/>
            <w:vMerge/>
            <w:tcBorders>
              <w:right w:val="single" w:sz="4" w:space="0" w:color="auto"/>
            </w:tcBorders>
            <w:vAlign w:val="center"/>
            <w:tcPrChange w:id="17686" w:author="Στάθης Καπ" w:date="2023-03-09T06:29:00Z">
              <w:tcPr>
                <w:tcW w:w="652" w:type="dxa"/>
                <w:gridSpan w:val="2"/>
                <w:vMerge/>
                <w:tcBorders>
                  <w:right w:val="single" w:sz="4" w:space="0" w:color="auto"/>
                </w:tcBorders>
                <w:vAlign w:val="bottom"/>
              </w:tcPr>
            </w:tcPrChange>
          </w:tcPr>
          <w:p w14:paraId="6A5D50DB" w14:textId="77777777" w:rsidR="00494D04" w:rsidRPr="007E0F91" w:rsidRDefault="00494D04" w:rsidP="00494D04">
            <w:pPr>
              <w:jc w:val="center"/>
              <w:rPr>
                <w:ins w:id="17687" w:author="Στάθης Καπ" w:date="2023-03-09T06:25:00Z"/>
                <w:sz w:val="16"/>
                <w:szCs w:val="16"/>
              </w:rPr>
            </w:pPr>
          </w:p>
        </w:tc>
        <w:tc>
          <w:tcPr>
            <w:tcW w:w="453" w:type="dxa"/>
            <w:tcBorders>
              <w:left w:val="single" w:sz="4" w:space="0" w:color="auto"/>
            </w:tcBorders>
            <w:vAlign w:val="center"/>
            <w:tcPrChange w:id="17688" w:author="Στάθης Καπ" w:date="2023-03-09T06:29:00Z">
              <w:tcPr>
                <w:tcW w:w="453" w:type="dxa"/>
                <w:gridSpan w:val="2"/>
                <w:tcBorders>
                  <w:left w:val="single" w:sz="4" w:space="0" w:color="auto"/>
                </w:tcBorders>
                <w:vAlign w:val="bottom"/>
              </w:tcPr>
            </w:tcPrChange>
          </w:tcPr>
          <w:p w14:paraId="18F3D626" w14:textId="7BDB6E94" w:rsidR="00494D04" w:rsidRPr="007E0F91" w:rsidRDefault="00494D04" w:rsidP="00494D04">
            <w:pPr>
              <w:jc w:val="center"/>
              <w:rPr>
                <w:ins w:id="17689" w:author="Στάθης Καπ" w:date="2023-03-09T06:25:00Z"/>
                <w:sz w:val="16"/>
                <w:szCs w:val="16"/>
              </w:rPr>
            </w:pPr>
            <w:ins w:id="17690" w:author="Στάθης Καπ" w:date="2023-03-09T07:11:00Z">
              <w:r>
                <w:rPr>
                  <w:rFonts w:ascii="Calibri" w:hAnsi="Calibri" w:cs="Calibri"/>
                  <w:color w:val="000000"/>
                  <w:sz w:val="16"/>
                  <w:szCs w:val="16"/>
                </w:rPr>
                <w:t>480</w:t>
              </w:r>
            </w:ins>
          </w:p>
        </w:tc>
        <w:tc>
          <w:tcPr>
            <w:tcW w:w="454" w:type="dxa"/>
            <w:vAlign w:val="center"/>
            <w:tcPrChange w:id="17691" w:author="Στάθης Καπ" w:date="2023-03-09T06:29:00Z">
              <w:tcPr>
                <w:tcW w:w="454" w:type="dxa"/>
                <w:gridSpan w:val="2"/>
                <w:vAlign w:val="center"/>
              </w:tcPr>
            </w:tcPrChange>
          </w:tcPr>
          <w:p w14:paraId="5D6B3B8E" w14:textId="01ADCCD7" w:rsidR="00494D04" w:rsidRPr="007E0F91" w:rsidRDefault="00494D04" w:rsidP="00494D04">
            <w:pPr>
              <w:jc w:val="center"/>
              <w:rPr>
                <w:ins w:id="17692" w:author="Στάθης Καπ" w:date="2023-03-09T06:25:00Z"/>
                <w:sz w:val="16"/>
                <w:szCs w:val="16"/>
              </w:rPr>
            </w:pPr>
            <w:ins w:id="17693" w:author="Στάθης Καπ" w:date="2023-03-09T07:11:00Z">
              <w:r>
                <w:rPr>
                  <w:rFonts w:ascii="Calibri" w:hAnsi="Calibri" w:cs="Calibri"/>
                  <w:color w:val="000000"/>
                  <w:sz w:val="16"/>
                  <w:szCs w:val="16"/>
                </w:rPr>
                <w:t>4</w:t>
              </w:r>
            </w:ins>
          </w:p>
        </w:tc>
        <w:tc>
          <w:tcPr>
            <w:tcW w:w="454" w:type="dxa"/>
            <w:vAlign w:val="center"/>
            <w:tcPrChange w:id="17694" w:author="Στάθης Καπ" w:date="2023-03-09T06:29:00Z">
              <w:tcPr>
                <w:tcW w:w="454" w:type="dxa"/>
                <w:gridSpan w:val="2"/>
                <w:vAlign w:val="bottom"/>
              </w:tcPr>
            </w:tcPrChange>
          </w:tcPr>
          <w:p w14:paraId="75D8A8EC" w14:textId="7C253CC1" w:rsidR="00494D04" w:rsidRPr="007E0F91" w:rsidRDefault="00494D04" w:rsidP="00494D04">
            <w:pPr>
              <w:jc w:val="center"/>
              <w:rPr>
                <w:ins w:id="17695" w:author="Στάθης Καπ" w:date="2023-03-09T06:25:00Z"/>
                <w:sz w:val="16"/>
                <w:szCs w:val="16"/>
              </w:rPr>
            </w:pPr>
            <w:ins w:id="17696" w:author="Στάθης Καπ" w:date="2023-03-09T07:11:00Z">
              <w:r>
                <w:rPr>
                  <w:rFonts w:ascii="Calibri" w:hAnsi="Calibri" w:cs="Calibri"/>
                  <w:color w:val="000000"/>
                  <w:sz w:val="16"/>
                  <w:szCs w:val="16"/>
                </w:rPr>
                <w:t>0.21</w:t>
              </w:r>
            </w:ins>
          </w:p>
        </w:tc>
        <w:tc>
          <w:tcPr>
            <w:tcW w:w="457" w:type="dxa"/>
            <w:tcBorders>
              <w:right w:val="single" w:sz="4" w:space="0" w:color="auto"/>
            </w:tcBorders>
            <w:vAlign w:val="center"/>
            <w:tcPrChange w:id="17697" w:author="Στάθης Καπ" w:date="2023-03-09T06:29:00Z">
              <w:tcPr>
                <w:tcW w:w="457" w:type="dxa"/>
                <w:gridSpan w:val="2"/>
                <w:tcBorders>
                  <w:right w:val="single" w:sz="4" w:space="0" w:color="auto"/>
                </w:tcBorders>
                <w:vAlign w:val="center"/>
              </w:tcPr>
            </w:tcPrChange>
          </w:tcPr>
          <w:p w14:paraId="13D56CFC" w14:textId="3B98B5E9" w:rsidR="00494D04" w:rsidRPr="007E0F91" w:rsidRDefault="00494D04" w:rsidP="00494D04">
            <w:pPr>
              <w:jc w:val="center"/>
              <w:rPr>
                <w:ins w:id="17698" w:author="Στάθης Καπ" w:date="2023-03-09T06:25:00Z"/>
                <w:sz w:val="16"/>
                <w:szCs w:val="16"/>
              </w:rPr>
            </w:pPr>
            <w:ins w:id="17699" w:author="Στάθης Καπ" w:date="2023-03-09T07:11:00Z">
              <w:r>
                <w:rPr>
                  <w:rFonts w:ascii="Calibri" w:hAnsi="Calibri" w:cs="Calibri"/>
                  <w:color w:val="000000"/>
                  <w:sz w:val="16"/>
                  <w:szCs w:val="16"/>
                </w:rPr>
                <w:t>22.22</w:t>
              </w:r>
            </w:ins>
          </w:p>
        </w:tc>
        <w:tc>
          <w:tcPr>
            <w:tcW w:w="453" w:type="dxa"/>
            <w:tcBorders>
              <w:left w:val="single" w:sz="4" w:space="0" w:color="auto"/>
            </w:tcBorders>
            <w:vAlign w:val="center"/>
            <w:tcPrChange w:id="17700" w:author="Στάθης Καπ" w:date="2023-03-09T06:29:00Z">
              <w:tcPr>
                <w:tcW w:w="453" w:type="dxa"/>
                <w:gridSpan w:val="2"/>
                <w:tcBorders>
                  <w:left w:val="single" w:sz="4" w:space="0" w:color="auto"/>
                </w:tcBorders>
                <w:vAlign w:val="bottom"/>
              </w:tcPr>
            </w:tcPrChange>
          </w:tcPr>
          <w:p w14:paraId="7DC2ADC6" w14:textId="23ABD3A8" w:rsidR="00494D04" w:rsidRPr="007E0F91" w:rsidRDefault="00494D04" w:rsidP="00494D04">
            <w:pPr>
              <w:jc w:val="center"/>
              <w:rPr>
                <w:ins w:id="17701" w:author="Στάθης Καπ" w:date="2023-03-09T06:25:00Z"/>
                <w:sz w:val="16"/>
                <w:szCs w:val="16"/>
              </w:rPr>
            </w:pPr>
            <w:ins w:id="17702" w:author="Στάθης Καπ" w:date="2023-03-09T07:11:00Z">
              <w:r>
                <w:rPr>
                  <w:rFonts w:ascii="Calibri" w:hAnsi="Calibri" w:cs="Calibri"/>
                  <w:color w:val="000000"/>
                  <w:sz w:val="16"/>
                  <w:szCs w:val="16"/>
                </w:rPr>
                <w:t>470</w:t>
              </w:r>
            </w:ins>
          </w:p>
        </w:tc>
        <w:tc>
          <w:tcPr>
            <w:tcW w:w="454" w:type="dxa"/>
            <w:vAlign w:val="center"/>
            <w:tcPrChange w:id="17703" w:author="Στάθης Καπ" w:date="2023-03-09T06:29:00Z">
              <w:tcPr>
                <w:tcW w:w="454" w:type="dxa"/>
                <w:gridSpan w:val="2"/>
                <w:vAlign w:val="center"/>
              </w:tcPr>
            </w:tcPrChange>
          </w:tcPr>
          <w:p w14:paraId="309187E8" w14:textId="61F1CAF7" w:rsidR="00494D04" w:rsidRPr="007E0F91" w:rsidRDefault="00494D04" w:rsidP="00494D04">
            <w:pPr>
              <w:jc w:val="center"/>
              <w:rPr>
                <w:ins w:id="17704" w:author="Στάθης Καπ" w:date="2023-03-09T06:25:00Z"/>
                <w:sz w:val="16"/>
                <w:szCs w:val="16"/>
              </w:rPr>
            </w:pPr>
            <w:ins w:id="17705" w:author="Στάθης Καπ" w:date="2023-03-09T07:11:00Z">
              <w:r>
                <w:rPr>
                  <w:rFonts w:ascii="Calibri" w:hAnsi="Calibri" w:cs="Calibri"/>
                  <w:color w:val="000000"/>
                  <w:sz w:val="16"/>
                  <w:szCs w:val="16"/>
                </w:rPr>
                <w:t>6</w:t>
              </w:r>
            </w:ins>
          </w:p>
        </w:tc>
        <w:tc>
          <w:tcPr>
            <w:tcW w:w="454" w:type="dxa"/>
            <w:vAlign w:val="center"/>
            <w:tcPrChange w:id="17706" w:author="Στάθης Καπ" w:date="2023-03-09T06:29:00Z">
              <w:tcPr>
                <w:tcW w:w="454" w:type="dxa"/>
                <w:gridSpan w:val="2"/>
                <w:vAlign w:val="bottom"/>
              </w:tcPr>
            </w:tcPrChange>
          </w:tcPr>
          <w:p w14:paraId="5A17963D" w14:textId="0371C56B" w:rsidR="00494D04" w:rsidRPr="007E0F91" w:rsidRDefault="00494D04" w:rsidP="00494D04">
            <w:pPr>
              <w:jc w:val="center"/>
              <w:rPr>
                <w:ins w:id="17707" w:author="Στάθης Καπ" w:date="2023-03-09T06:25:00Z"/>
                <w:sz w:val="16"/>
                <w:szCs w:val="16"/>
              </w:rPr>
            </w:pPr>
            <w:ins w:id="17708"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7709" w:author="Στάθης Καπ" w:date="2023-03-09T06:29:00Z">
              <w:tcPr>
                <w:tcW w:w="454" w:type="dxa"/>
                <w:gridSpan w:val="2"/>
                <w:tcBorders>
                  <w:right w:val="single" w:sz="4" w:space="0" w:color="auto"/>
                </w:tcBorders>
                <w:vAlign w:val="center"/>
              </w:tcPr>
            </w:tcPrChange>
          </w:tcPr>
          <w:p w14:paraId="55EB7C86" w14:textId="3EAF5EBB" w:rsidR="00494D04" w:rsidRPr="007E0F91" w:rsidRDefault="00494D04" w:rsidP="00494D04">
            <w:pPr>
              <w:jc w:val="center"/>
              <w:rPr>
                <w:ins w:id="17710" w:author="Στάθης Καπ" w:date="2023-03-09T06:25:00Z"/>
                <w:sz w:val="16"/>
                <w:szCs w:val="16"/>
              </w:rPr>
            </w:pPr>
            <w:ins w:id="17711" w:author="Στάθης Καπ" w:date="2023-03-09T07:11:00Z">
              <w:r>
                <w:rPr>
                  <w:rFonts w:ascii="Calibri" w:hAnsi="Calibri" w:cs="Calibri"/>
                  <w:color w:val="000000"/>
                  <w:sz w:val="16"/>
                  <w:szCs w:val="16"/>
                </w:rPr>
                <w:t>18.15</w:t>
              </w:r>
            </w:ins>
          </w:p>
        </w:tc>
        <w:tc>
          <w:tcPr>
            <w:tcW w:w="453" w:type="dxa"/>
            <w:tcBorders>
              <w:left w:val="single" w:sz="4" w:space="0" w:color="auto"/>
            </w:tcBorders>
            <w:vAlign w:val="center"/>
            <w:tcPrChange w:id="17712" w:author="Στάθης Καπ" w:date="2023-03-09T06:29:00Z">
              <w:tcPr>
                <w:tcW w:w="453" w:type="dxa"/>
                <w:gridSpan w:val="2"/>
                <w:tcBorders>
                  <w:left w:val="single" w:sz="4" w:space="0" w:color="auto"/>
                </w:tcBorders>
                <w:vAlign w:val="bottom"/>
              </w:tcPr>
            </w:tcPrChange>
          </w:tcPr>
          <w:p w14:paraId="4614FCC4" w14:textId="5BC9F363" w:rsidR="00494D04" w:rsidRPr="007E0F91" w:rsidRDefault="00494D04" w:rsidP="00494D04">
            <w:pPr>
              <w:jc w:val="center"/>
              <w:rPr>
                <w:ins w:id="17713" w:author="Στάθης Καπ" w:date="2023-03-09T06:25:00Z"/>
                <w:sz w:val="16"/>
                <w:szCs w:val="16"/>
              </w:rPr>
            </w:pPr>
            <w:ins w:id="17714" w:author="Στάθης Καπ" w:date="2023-03-09T07:11:00Z">
              <w:r>
                <w:rPr>
                  <w:rFonts w:ascii="Calibri" w:hAnsi="Calibri" w:cs="Calibri"/>
                  <w:color w:val="000000"/>
                  <w:sz w:val="16"/>
                  <w:szCs w:val="16"/>
                </w:rPr>
                <w:t>400</w:t>
              </w:r>
            </w:ins>
          </w:p>
        </w:tc>
        <w:tc>
          <w:tcPr>
            <w:tcW w:w="454" w:type="dxa"/>
            <w:vAlign w:val="center"/>
            <w:tcPrChange w:id="17715" w:author="Στάθης Καπ" w:date="2023-03-09T06:29:00Z">
              <w:tcPr>
                <w:tcW w:w="454" w:type="dxa"/>
                <w:gridSpan w:val="2"/>
                <w:vAlign w:val="center"/>
              </w:tcPr>
            </w:tcPrChange>
          </w:tcPr>
          <w:p w14:paraId="2E31CE1C" w14:textId="06F470F8" w:rsidR="00494D04" w:rsidRPr="007E0F91" w:rsidRDefault="00494D04" w:rsidP="00494D04">
            <w:pPr>
              <w:jc w:val="center"/>
              <w:rPr>
                <w:ins w:id="17716" w:author="Στάθης Καπ" w:date="2023-03-09T06:25:00Z"/>
                <w:sz w:val="16"/>
                <w:szCs w:val="16"/>
              </w:rPr>
            </w:pPr>
            <w:ins w:id="17717" w:author="Στάθης Καπ" w:date="2023-03-09T07:11:00Z">
              <w:r>
                <w:rPr>
                  <w:rFonts w:ascii="Calibri" w:hAnsi="Calibri" w:cs="Calibri"/>
                  <w:color w:val="000000"/>
                  <w:sz w:val="16"/>
                  <w:szCs w:val="16"/>
                </w:rPr>
                <w:t>20</w:t>
              </w:r>
            </w:ins>
          </w:p>
        </w:tc>
        <w:tc>
          <w:tcPr>
            <w:tcW w:w="454" w:type="dxa"/>
            <w:vAlign w:val="center"/>
            <w:tcPrChange w:id="17718" w:author="Στάθης Καπ" w:date="2023-03-09T06:29:00Z">
              <w:tcPr>
                <w:tcW w:w="454" w:type="dxa"/>
                <w:gridSpan w:val="2"/>
                <w:vAlign w:val="bottom"/>
              </w:tcPr>
            </w:tcPrChange>
          </w:tcPr>
          <w:p w14:paraId="47BCD905" w14:textId="5FD7E9A4" w:rsidR="00494D04" w:rsidRPr="007E0F91" w:rsidRDefault="00494D04" w:rsidP="00494D04">
            <w:pPr>
              <w:jc w:val="center"/>
              <w:rPr>
                <w:ins w:id="17719" w:author="Στάθης Καπ" w:date="2023-03-09T06:25:00Z"/>
                <w:sz w:val="16"/>
                <w:szCs w:val="16"/>
              </w:rPr>
            </w:pPr>
            <w:ins w:id="17720"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7721" w:author="Στάθης Καπ" w:date="2023-03-09T06:29:00Z">
              <w:tcPr>
                <w:tcW w:w="461" w:type="dxa"/>
                <w:gridSpan w:val="2"/>
                <w:tcBorders>
                  <w:right w:val="single" w:sz="4" w:space="0" w:color="auto"/>
                </w:tcBorders>
                <w:vAlign w:val="center"/>
              </w:tcPr>
            </w:tcPrChange>
          </w:tcPr>
          <w:p w14:paraId="32DE6E48" w14:textId="792B1CC1" w:rsidR="00494D04" w:rsidRPr="007E0F91" w:rsidRDefault="00494D04" w:rsidP="00494D04">
            <w:pPr>
              <w:jc w:val="center"/>
              <w:rPr>
                <w:ins w:id="17722" w:author="Στάθης Καπ" w:date="2023-03-09T06:25:00Z"/>
                <w:sz w:val="16"/>
                <w:szCs w:val="16"/>
              </w:rPr>
            </w:pPr>
            <w:ins w:id="17723" w:author="Στάθης Καπ" w:date="2023-03-09T07:11:00Z">
              <w:r>
                <w:rPr>
                  <w:rFonts w:ascii="Calibri" w:hAnsi="Calibri" w:cs="Calibri"/>
                  <w:color w:val="000000"/>
                  <w:sz w:val="16"/>
                  <w:szCs w:val="16"/>
                </w:rPr>
                <w:t>17.78</w:t>
              </w:r>
            </w:ins>
          </w:p>
        </w:tc>
      </w:tr>
      <w:tr w:rsidR="00494D04" w14:paraId="79DE600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72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725" w:author="Στάθης Καπ" w:date="2023-03-09T06:25:00Z"/>
          <w:trPrChange w:id="1772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2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E236554" w14:textId="77777777" w:rsidR="00494D04" w:rsidRPr="007E0F91" w:rsidRDefault="00494D04" w:rsidP="00494D04">
            <w:pPr>
              <w:jc w:val="center"/>
              <w:rPr>
                <w:ins w:id="17728" w:author="Στάθης Καπ" w:date="2023-03-09T06:25:00Z"/>
                <w:sz w:val="16"/>
                <w:szCs w:val="16"/>
              </w:rPr>
            </w:pPr>
            <w:ins w:id="17729" w:author="Στάθης Καπ" w:date="2023-03-09T06:25:00Z">
              <w:r w:rsidRPr="009861B1">
                <w:rPr>
                  <w:rFonts w:ascii="Calibri" w:hAnsi="Calibri" w:cs="Calibri"/>
                  <w:color w:val="000000"/>
                  <w:sz w:val="16"/>
                  <w:szCs w:val="16"/>
                </w:rPr>
                <w:t>c107</w:t>
              </w:r>
            </w:ins>
          </w:p>
        </w:tc>
        <w:tc>
          <w:tcPr>
            <w:tcW w:w="565" w:type="dxa"/>
            <w:tcBorders>
              <w:left w:val="single" w:sz="4" w:space="0" w:color="auto"/>
            </w:tcBorders>
            <w:vAlign w:val="center"/>
            <w:tcPrChange w:id="17730" w:author="Στάθης Καπ" w:date="2023-03-09T06:29:00Z">
              <w:tcPr>
                <w:tcW w:w="565" w:type="dxa"/>
                <w:gridSpan w:val="2"/>
                <w:tcBorders>
                  <w:left w:val="single" w:sz="4" w:space="0" w:color="auto"/>
                </w:tcBorders>
              </w:tcPr>
            </w:tcPrChange>
          </w:tcPr>
          <w:p w14:paraId="1EF313DF" w14:textId="0C0916CD" w:rsidR="00494D04" w:rsidRPr="007E0F91" w:rsidRDefault="00494D04" w:rsidP="00494D04">
            <w:pPr>
              <w:jc w:val="center"/>
              <w:rPr>
                <w:ins w:id="17731" w:author="Στάθης Καπ" w:date="2023-03-09T06:25:00Z"/>
                <w:sz w:val="16"/>
                <w:szCs w:val="16"/>
              </w:rPr>
            </w:pPr>
            <w:ins w:id="17732"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7733" w:author="Στάθης Καπ" w:date="2023-03-09T06:29:00Z">
              <w:tcPr>
                <w:tcW w:w="679" w:type="dxa"/>
                <w:gridSpan w:val="2"/>
                <w:tcBorders>
                  <w:right w:val="single" w:sz="4" w:space="0" w:color="auto"/>
                </w:tcBorders>
              </w:tcPr>
            </w:tcPrChange>
          </w:tcPr>
          <w:p w14:paraId="6E4E0902" w14:textId="7E7B7DF9" w:rsidR="00494D04" w:rsidRPr="007E0F91" w:rsidRDefault="00494D04" w:rsidP="00494D04">
            <w:pPr>
              <w:jc w:val="center"/>
              <w:rPr>
                <w:ins w:id="17734" w:author="Στάθης Καπ" w:date="2023-03-09T06:25:00Z"/>
                <w:sz w:val="16"/>
                <w:szCs w:val="16"/>
              </w:rPr>
            </w:pPr>
            <w:ins w:id="17735"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7736" w:author="Στάθης Καπ" w:date="2023-03-09T06:29:00Z">
              <w:tcPr>
                <w:tcW w:w="453" w:type="dxa"/>
                <w:gridSpan w:val="2"/>
                <w:tcBorders>
                  <w:left w:val="single" w:sz="4" w:space="0" w:color="auto"/>
                </w:tcBorders>
                <w:vAlign w:val="bottom"/>
              </w:tcPr>
            </w:tcPrChange>
          </w:tcPr>
          <w:p w14:paraId="42BC7801" w14:textId="2EC55A03" w:rsidR="00494D04" w:rsidRPr="007E0F91" w:rsidRDefault="00494D04" w:rsidP="00494D04">
            <w:pPr>
              <w:jc w:val="center"/>
              <w:rPr>
                <w:ins w:id="17737" w:author="Στάθης Καπ" w:date="2023-03-09T06:25:00Z"/>
                <w:sz w:val="16"/>
                <w:szCs w:val="16"/>
              </w:rPr>
            </w:pPr>
            <w:ins w:id="17738" w:author="Στάθης Καπ" w:date="2023-03-09T07:11:00Z">
              <w:r>
                <w:rPr>
                  <w:rFonts w:ascii="Calibri" w:hAnsi="Calibri" w:cs="Calibri"/>
                  <w:color w:val="000000"/>
                  <w:sz w:val="16"/>
                  <w:szCs w:val="16"/>
                </w:rPr>
                <w:t>560</w:t>
              </w:r>
            </w:ins>
          </w:p>
        </w:tc>
        <w:tc>
          <w:tcPr>
            <w:tcW w:w="708" w:type="dxa"/>
            <w:vAlign w:val="center"/>
            <w:tcPrChange w:id="17739" w:author="Στάθης Καπ" w:date="2023-03-09T06:29:00Z">
              <w:tcPr>
                <w:tcW w:w="708" w:type="dxa"/>
                <w:gridSpan w:val="2"/>
                <w:vAlign w:val="center"/>
              </w:tcPr>
            </w:tcPrChange>
          </w:tcPr>
          <w:p w14:paraId="535495F4" w14:textId="77F281D1" w:rsidR="00494D04" w:rsidRPr="007E0F91" w:rsidRDefault="00494D04" w:rsidP="00494D04">
            <w:pPr>
              <w:jc w:val="center"/>
              <w:rPr>
                <w:ins w:id="17740" w:author="Στάθης Καπ" w:date="2023-03-09T06:25:00Z"/>
                <w:sz w:val="16"/>
                <w:szCs w:val="16"/>
              </w:rPr>
            </w:pPr>
            <w:ins w:id="17741" w:author="Στάθης Καπ" w:date="2023-03-09T07:11:00Z">
              <w:r>
                <w:rPr>
                  <w:rFonts w:ascii="Calibri" w:hAnsi="Calibri" w:cs="Calibri"/>
                  <w:color w:val="000000"/>
                  <w:sz w:val="16"/>
                  <w:szCs w:val="16"/>
                </w:rPr>
                <w:t>16.42</w:t>
              </w:r>
            </w:ins>
          </w:p>
        </w:tc>
        <w:tc>
          <w:tcPr>
            <w:tcW w:w="652" w:type="dxa"/>
            <w:vMerge/>
            <w:tcBorders>
              <w:right w:val="single" w:sz="4" w:space="0" w:color="auto"/>
            </w:tcBorders>
            <w:vAlign w:val="center"/>
            <w:tcPrChange w:id="17742" w:author="Στάθης Καπ" w:date="2023-03-09T06:29:00Z">
              <w:tcPr>
                <w:tcW w:w="652" w:type="dxa"/>
                <w:gridSpan w:val="2"/>
                <w:vMerge/>
                <w:tcBorders>
                  <w:right w:val="single" w:sz="4" w:space="0" w:color="auto"/>
                </w:tcBorders>
                <w:vAlign w:val="bottom"/>
              </w:tcPr>
            </w:tcPrChange>
          </w:tcPr>
          <w:p w14:paraId="6F099871" w14:textId="77777777" w:rsidR="00494D04" w:rsidRPr="007E0F91" w:rsidRDefault="00494D04" w:rsidP="00494D04">
            <w:pPr>
              <w:jc w:val="center"/>
              <w:rPr>
                <w:ins w:id="17743" w:author="Στάθης Καπ" w:date="2023-03-09T06:25:00Z"/>
                <w:sz w:val="16"/>
                <w:szCs w:val="16"/>
              </w:rPr>
            </w:pPr>
          </w:p>
        </w:tc>
        <w:tc>
          <w:tcPr>
            <w:tcW w:w="453" w:type="dxa"/>
            <w:tcBorders>
              <w:left w:val="single" w:sz="4" w:space="0" w:color="auto"/>
            </w:tcBorders>
            <w:vAlign w:val="center"/>
            <w:tcPrChange w:id="17744" w:author="Στάθης Καπ" w:date="2023-03-09T06:29:00Z">
              <w:tcPr>
                <w:tcW w:w="453" w:type="dxa"/>
                <w:gridSpan w:val="2"/>
                <w:tcBorders>
                  <w:left w:val="single" w:sz="4" w:space="0" w:color="auto"/>
                </w:tcBorders>
                <w:vAlign w:val="bottom"/>
              </w:tcPr>
            </w:tcPrChange>
          </w:tcPr>
          <w:p w14:paraId="5E2A08FB" w14:textId="30672763" w:rsidR="00494D04" w:rsidRPr="007E0F91" w:rsidRDefault="00494D04" w:rsidP="00494D04">
            <w:pPr>
              <w:jc w:val="center"/>
              <w:rPr>
                <w:ins w:id="17745" w:author="Στάθης Καπ" w:date="2023-03-09T06:25:00Z"/>
                <w:sz w:val="16"/>
                <w:szCs w:val="16"/>
              </w:rPr>
            </w:pPr>
            <w:ins w:id="17746" w:author="Στάθης Καπ" w:date="2023-03-09T07:11:00Z">
              <w:r>
                <w:rPr>
                  <w:rFonts w:ascii="Calibri" w:hAnsi="Calibri" w:cs="Calibri"/>
                  <w:color w:val="000000"/>
                  <w:sz w:val="16"/>
                  <w:szCs w:val="16"/>
                </w:rPr>
                <w:t>550</w:t>
              </w:r>
            </w:ins>
          </w:p>
        </w:tc>
        <w:tc>
          <w:tcPr>
            <w:tcW w:w="454" w:type="dxa"/>
            <w:vAlign w:val="center"/>
            <w:tcPrChange w:id="17747" w:author="Στάθης Καπ" w:date="2023-03-09T06:29:00Z">
              <w:tcPr>
                <w:tcW w:w="454" w:type="dxa"/>
                <w:gridSpan w:val="2"/>
                <w:vAlign w:val="center"/>
              </w:tcPr>
            </w:tcPrChange>
          </w:tcPr>
          <w:p w14:paraId="0DA76E9C" w14:textId="528C9C0A" w:rsidR="00494D04" w:rsidRPr="007E0F91" w:rsidRDefault="00494D04" w:rsidP="00494D04">
            <w:pPr>
              <w:jc w:val="center"/>
              <w:rPr>
                <w:ins w:id="17748" w:author="Στάθης Καπ" w:date="2023-03-09T06:25:00Z"/>
                <w:sz w:val="16"/>
                <w:szCs w:val="16"/>
              </w:rPr>
            </w:pPr>
            <w:ins w:id="17749" w:author="Στάθης Καπ" w:date="2023-03-09T07:11:00Z">
              <w:r>
                <w:rPr>
                  <w:rFonts w:ascii="Calibri" w:hAnsi="Calibri" w:cs="Calibri"/>
                  <w:color w:val="000000"/>
                  <w:sz w:val="16"/>
                  <w:szCs w:val="16"/>
                </w:rPr>
                <w:t>1.79</w:t>
              </w:r>
            </w:ins>
          </w:p>
        </w:tc>
        <w:tc>
          <w:tcPr>
            <w:tcW w:w="454" w:type="dxa"/>
            <w:vAlign w:val="center"/>
            <w:tcPrChange w:id="17750" w:author="Στάθης Καπ" w:date="2023-03-09T06:29:00Z">
              <w:tcPr>
                <w:tcW w:w="454" w:type="dxa"/>
                <w:gridSpan w:val="2"/>
                <w:vAlign w:val="bottom"/>
              </w:tcPr>
            </w:tcPrChange>
          </w:tcPr>
          <w:p w14:paraId="6B4B1FF3" w14:textId="17AA2A27" w:rsidR="00494D04" w:rsidRPr="007E0F91" w:rsidRDefault="00494D04" w:rsidP="00494D04">
            <w:pPr>
              <w:jc w:val="center"/>
              <w:rPr>
                <w:ins w:id="17751" w:author="Στάθης Καπ" w:date="2023-03-09T06:25:00Z"/>
                <w:sz w:val="16"/>
                <w:szCs w:val="16"/>
              </w:rPr>
            </w:pPr>
            <w:ins w:id="17752" w:author="Στάθης Καπ" w:date="2023-03-09T07:11:00Z">
              <w:r>
                <w:rPr>
                  <w:rFonts w:ascii="Calibri" w:hAnsi="Calibri" w:cs="Calibri"/>
                  <w:color w:val="000000"/>
                  <w:sz w:val="16"/>
                  <w:szCs w:val="16"/>
                </w:rPr>
                <w:t>0.211</w:t>
              </w:r>
            </w:ins>
          </w:p>
        </w:tc>
        <w:tc>
          <w:tcPr>
            <w:tcW w:w="457" w:type="dxa"/>
            <w:tcBorders>
              <w:right w:val="single" w:sz="4" w:space="0" w:color="auto"/>
            </w:tcBorders>
            <w:vAlign w:val="center"/>
            <w:tcPrChange w:id="17753" w:author="Στάθης Καπ" w:date="2023-03-09T06:29:00Z">
              <w:tcPr>
                <w:tcW w:w="457" w:type="dxa"/>
                <w:gridSpan w:val="2"/>
                <w:tcBorders>
                  <w:right w:val="single" w:sz="4" w:space="0" w:color="auto"/>
                </w:tcBorders>
                <w:vAlign w:val="center"/>
              </w:tcPr>
            </w:tcPrChange>
          </w:tcPr>
          <w:p w14:paraId="3C159FD8" w14:textId="761FCAA5" w:rsidR="00494D04" w:rsidRPr="007E0F91" w:rsidRDefault="00494D04" w:rsidP="00494D04">
            <w:pPr>
              <w:jc w:val="center"/>
              <w:rPr>
                <w:ins w:id="17754" w:author="Στάθης Καπ" w:date="2023-03-09T06:25:00Z"/>
                <w:sz w:val="16"/>
                <w:szCs w:val="16"/>
              </w:rPr>
            </w:pPr>
            <w:ins w:id="17755" w:author="Στάθης Καπ" w:date="2023-03-09T07:11:00Z">
              <w:r>
                <w:rPr>
                  <w:rFonts w:ascii="Calibri" w:hAnsi="Calibri" w:cs="Calibri"/>
                  <w:color w:val="000000"/>
                  <w:sz w:val="16"/>
                  <w:szCs w:val="16"/>
                </w:rPr>
                <w:t>24.37</w:t>
              </w:r>
            </w:ins>
          </w:p>
        </w:tc>
        <w:tc>
          <w:tcPr>
            <w:tcW w:w="453" w:type="dxa"/>
            <w:tcBorders>
              <w:left w:val="single" w:sz="4" w:space="0" w:color="auto"/>
            </w:tcBorders>
            <w:vAlign w:val="center"/>
            <w:tcPrChange w:id="17756" w:author="Στάθης Καπ" w:date="2023-03-09T06:29:00Z">
              <w:tcPr>
                <w:tcW w:w="453" w:type="dxa"/>
                <w:gridSpan w:val="2"/>
                <w:tcBorders>
                  <w:left w:val="single" w:sz="4" w:space="0" w:color="auto"/>
                </w:tcBorders>
                <w:vAlign w:val="bottom"/>
              </w:tcPr>
            </w:tcPrChange>
          </w:tcPr>
          <w:p w14:paraId="24A1F0F8" w14:textId="7BBA48F2" w:rsidR="00494D04" w:rsidRPr="007E0F91" w:rsidRDefault="00494D04" w:rsidP="00494D04">
            <w:pPr>
              <w:jc w:val="center"/>
              <w:rPr>
                <w:ins w:id="17757" w:author="Στάθης Καπ" w:date="2023-03-09T06:25:00Z"/>
                <w:sz w:val="16"/>
                <w:szCs w:val="16"/>
              </w:rPr>
            </w:pPr>
            <w:ins w:id="17758" w:author="Στάθης Καπ" w:date="2023-03-09T07:11:00Z">
              <w:r>
                <w:rPr>
                  <w:rFonts w:ascii="Calibri" w:hAnsi="Calibri" w:cs="Calibri"/>
                  <w:color w:val="000000"/>
                  <w:sz w:val="16"/>
                  <w:szCs w:val="16"/>
                </w:rPr>
                <w:t>510</w:t>
              </w:r>
            </w:ins>
          </w:p>
        </w:tc>
        <w:tc>
          <w:tcPr>
            <w:tcW w:w="454" w:type="dxa"/>
            <w:vAlign w:val="center"/>
            <w:tcPrChange w:id="17759" w:author="Στάθης Καπ" w:date="2023-03-09T06:29:00Z">
              <w:tcPr>
                <w:tcW w:w="454" w:type="dxa"/>
                <w:gridSpan w:val="2"/>
                <w:vAlign w:val="center"/>
              </w:tcPr>
            </w:tcPrChange>
          </w:tcPr>
          <w:p w14:paraId="73A62937" w14:textId="2E93C294" w:rsidR="00494D04" w:rsidRPr="007E0F91" w:rsidRDefault="00494D04" w:rsidP="00494D04">
            <w:pPr>
              <w:jc w:val="center"/>
              <w:rPr>
                <w:ins w:id="17760" w:author="Στάθης Καπ" w:date="2023-03-09T06:25:00Z"/>
                <w:sz w:val="16"/>
                <w:szCs w:val="16"/>
              </w:rPr>
            </w:pPr>
            <w:ins w:id="17761" w:author="Στάθης Καπ" w:date="2023-03-09T07:11:00Z">
              <w:r>
                <w:rPr>
                  <w:rFonts w:ascii="Calibri" w:hAnsi="Calibri" w:cs="Calibri"/>
                  <w:color w:val="000000"/>
                  <w:sz w:val="16"/>
                  <w:szCs w:val="16"/>
                </w:rPr>
                <w:t>8.93</w:t>
              </w:r>
            </w:ins>
          </w:p>
        </w:tc>
        <w:tc>
          <w:tcPr>
            <w:tcW w:w="454" w:type="dxa"/>
            <w:vAlign w:val="center"/>
            <w:tcPrChange w:id="17762" w:author="Στάθης Καπ" w:date="2023-03-09T06:29:00Z">
              <w:tcPr>
                <w:tcW w:w="454" w:type="dxa"/>
                <w:gridSpan w:val="2"/>
                <w:vAlign w:val="bottom"/>
              </w:tcPr>
            </w:tcPrChange>
          </w:tcPr>
          <w:p w14:paraId="48881BFD" w14:textId="0D4DA9B4" w:rsidR="00494D04" w:rsidRPr="007E0F91" w:rsidRDefault="00494D04" w:rsidP="00494D04">
            <w:pPr>
              <w:jc w:val="center"/>
              <w:rPr>
                <w:ins w:id="17763" w:author="Στάθης Καπ" w:date="2023-03-09T06:25:00Z"/>
                <w:sz w:val="16"/>
                <w:szCs w:val="16"/>
              </w:rPr>
            </w:pPr>
            <w:ins w:id="17764"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7765" w:author="Στάθης Καπ" w:date="2023-03-09T06:29:00Z">
              <w:tcPr>
                <w:tcW w:w="454" w:type="dxa"/>
                <w:gridSpan w:val="2"/>
                <w:tcBorders>
                  <w:right w:val="single" w:sz="4" w:space="0" w:color="auto"/>
                </w:tcBorders>
                <w:vAlign w:val="center"/>
              </w:tcPr>
            </w:tcPrChange>
          </w:tcPr>
          <w:p w14:paraId="28A6A03D" w14:textId="7774184F" w:rsidR="00494D04" w:rsidRPr="007E0F91" w:rsidRDefault="00494D04" w:rsidP="00494D04">
            <w:pPr>
              <w:jc w:val="center"/>
              <w:rPr>
                <w:ins w:id="17766" w:author="Στάθης Καπ" w:date="2023-03-09T06:25:00Z"/>
                <w:sz w:val="16"/>
                <w:szCs w:val="16"/>
              </w:rPr>
            </w:pPr>
            <w:ins w:id="17767" w:author="Στάθης Καπ" w:date="2023-03-09T07:11:00Z">
              <w:r>
                <w:rPr>
                  <w:rFonts w:ascii="Calibri" w:hAnsi="Calibri" w:cs="Calibri"/>
                  <w:color w:val="000000"/>
                  <w:sz w:val="16"/>
                  <w:szCs w:val="16"/>
                </w:rPr>
                <w:t>21.86</w:t>
              </w:r>
            </w:ins>
          </w:p>
        </w:tc>
        <w:tc>
          <w:tcPr>
            <w:tcW w:w="453" w:type="dxa"/>
            <w:tcBorders>
              <w:left w:val="single" w:sz="4" w:space="0" w:color="auto"/>
            </w:tcBorders>
            <w:vAlign w:val="center"/>
            <w:tcPrChange w:id="17768" w:author="Στάθης Καπ" w:date="2023-03-09T06:29:00Z">
              <w:tcPr>
                <w:tcW w:w="453" w:type="dxa"/>
                <w:gridSpan w:val="2"/>
                <w:tcBorders>
                  <w:left w:val="single" w:sz="4" w:space="0" w:color="auto"/>
                </w:tcBorders>
                <w:vAlign w:val="bottom"/>
              </w:tcPr>
            </w:tcPrChange>
          </w:tcPr>
          <w:p w14:paraId="1B5E0A25" w14:textId="07710CC8" w:rsidR="00494D04" w:rsidRPr="007E0F91" w:rsidRDefault="00494D04" w:rsidP="00494D04">
            <w:pPr>
              <w:jc w:val="center"/>
              <w:rPr>
                <w:ins w:id="17769" w:author="Στάθης Καπ" w:date="2023-03-09T06:25:00Z"/>
                <w:sz w:val="16"/>
                <w:szCs w:val="16"/>
              </w:rPr>
            </w:pPr>
            <w:ins w:id="17770" w:author="Στάθης Καπ" w:date="2023-03-09T07:11:00Z">
              <w:r>
                <w:rPr>
                  <w:rFonts w:ascii="Calibri" w:hAnsi="Calibri" w:cs="Calibri"/>
                  <w:color w:val="000000"/>
                  <w:sz w:val="16"/>
                  <w:szCs w:val="16"/>
                </w:rPr>
                <w:t>490</w:t>
              </w:r>
            </w:ins>
          </w:p>
        </w:tc>
        <w:tc>
          <w:tcPr>
            <w:tcW w:w="454" w:type="dxa"/>
            <w:vAlign w:val="center"/>
            <w:tcPrChange w:id="17771" w:author="Στάθης Καπ" w:date="2023-03-09T06:29:00Z">
              <w:tcPr>
                <w:tcW w:w="454" w:type="dxa"/>
                <w:gridSpan w:val="2"/>
                <w:vAlign w:val="center"/>
              </w:tcPr>
            </w:tcPrChange>
          </w:tcPr>
          <w:p w14:paraId="01B7F9F3" w14:textId="0E0F90AD" w:rsidR="00494D04" w:rsidRPr="007E0F91" w:rsidRDefault="00494D04" w:rsidP="00494D04">
            <w:pPr>
              <w:jc w:val="center"/>
              <w:rPr>
                <w:ins w:id="17772" w:author="Στάθης Καπ" w:date="2023-03-09T06:25:00Z"/>
                <w:sz w:val="16"/>
                <w:szCs w:val="16"/>
              </w:rPr>
            </w:pPr>
            <w:ins w:id="17773" w:author="Στάθης Καπ" w:date="2023-03-09T07:11:00Z">
              <w:r>
                <w:rPr>
                  <w:rFonts w:ascii="Calibri" w:hAnsi="Calibri" w:cs="Calibri"/>
                  <w:color w:val="000000"/>
                  <w:sz w:val="16"/>
                  <w:szCs w:val="16"/>
                </w:rPr>
                <w:t>12.5</w:t>
              </w:r>
            </w:ins>
          </w:p>
        </w:tc>
        <w:tc>
          <w:tcPr>
            <w:tcW w:w="454" w:type="dxa"/>
            <w:vAlign w:val="center"/>
            <w:tcPrChange w:id="17774" w:author="Στάθης Καπ" w:date="2023-03-09T06:29:00Z">
              <w:tcPr>
                <w:tcW w:w="454" w:type="dxa"/>
                <w:gridSpan w:val="2"/>
                <w:vAlign w:val="bottom"/>
              </w:tcPr>
            </w:tcPrChange>
          </w:tcPr>
          <w:p w14:paraId="09FC7DDA" w14:textId="2DFBB436" w:rsidR="00494D04" w:rsidRPr="007E0F91" w:rsidRDefault="00494D04" w:rsidP="00494D04">
            <w:pPr>
              <w:jc w:val="center"/>
              <w:rPr>
                <w:ins w:id="17775" w:author="Στάθης Καπ" w:date="2023-03-09T06:25:00Z"/>
                <w:sz w:val="16"/>
                <w:szCs w:val="16"/>
              </w:rPr>
            </w:pPr>
            <w:ins w:id="17776"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7777" w:author="Στάθης Καπ" w:date="2023-03-09T06:29:00Z">
              <w:tcPr>
                <w:tcW w:w="461" w:type="dxa"/>
                <w:gridSpan w:val="2"/>
                <w:tcBorders>
                  <w:right w:val="single" w:sz="4" w:space="0" w:color="auto"/>
                </w:tcBorders>
                <w:vAlign w:val="center"/>
              </w:tcPr>
            </w:tcPrChange>
          </w:tcPr>
          <w:p w14:paraId="3674CBDF" w14:textId="2C3D3E01" w:rsidR="00494D04" w:rsidRPr="007E0F91" w:rsidRDefault="00494D04" w:rsidP="00494D04">
            <w:pPr>
              <w:jc w:val="center"/>
              <w:rPr>
                <w:ins w:id="17778" w:author="Στάθης Καπ" w:date="2023-03-09T06:25:00Z"/>
                <w:sz w:val="16"/>
                <w:szCs w:val="16"/>
              </w:rPr>
            </w:pPr>
            <w:ins w:id="17779" w:author="Στάθης Καπ" w:date="2023-03-09T07:11:00Z">
              <w:r>
                <w:rPr>
                  <w:rFonts w:ascii="Calibri" w:hAnsi="Calibri" w:cs="Calibri"/>
                  <w:color w:val="000000"/>
                  <w:sz w:val="16"/>
                  <w:szCs w:val="16"/>
                </w:rPr>
                <w:t>19.71</w:t>
              </w:r>
            </w:ins>
          </w:p>
        </w:tc>
      </w:tr>
      <w:tr w:rsidR="00494D04" w14:paraId="00C6764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78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781" w:author="Στάθης Καπ" w:date="2023-03-09T06:25:00Z"/>
          <w:trPrChange w:id="1778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8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71C9515" w14:textId="77777777" w:rsidR="00494D04" w:rsidRPr="007E0F91" w:rsidRDefault="00494D04" w:rsidP="00494D04">
            <w:pPr>
              <w:jc w:val="center"/>
              <w:rPr>
                <w:ins w:id="17784" w:author="Στάθης Καπ" w:date="2023-03-09T06:25:00Z"/>
                <w:sz w:val="16"/>
                <w:szCs w:val="16"/>
              </w:rPr>
            </w:pPr>
            <w:ins w:id="17785" w:author="Στάθης Καπ" w:date="2023-03-09T06:25:00Z">
              <w:r w:rsidRPr="009861B1">
                <w:rPr>
                  <w:rFonts w:ascii="Calibri" w:hAnsi="Calibri" w:cs="Calibri"/>
                  <w:color w:val="000000"/>
                  <w:sz w:val="16"/>
                  <w:szCs w:val="16"/>
                </w:rPr>
                <w:t>c108</w:t>
              </w:r>
            </w:ins>
          </w:p>
        </w:tc>
        <w:tc>
          <w:tcPr>
            <w:tcW w:w="565" w:type="dxa"/>
            <w:tcBorders>
              <w:left w:val="single" w:sz="4" w:space="0" w:color="auto"/>
            </w:tcBorders>
            <w:vAlign w:val="center"/>
            <w:tcPrChange w:id="17786" w:author="Στάθης Καπ" w:date="2023-03-09T06:29:00Z">
              <w:tcPr>
                <w:tcW w:w="565" w:type="dxa"/>
                <w:gridSpan w:val="2"/>
                <w:tcBorders>
                  <w:left w:val="single" w:sz="4" w:space="0" w:color="auto"/>
                </w:tcBorders>
              </w:tcPr>
            </w:tcPrChange>
          </w:tcPr>
          <w:p w14:paraId="2E902890" w14:textId="11478EF6" w:rsidR="00494D04" w:rsidRPr="007E0F91" w:rsidRDefault="00494D04" w:rsidP="00494D04">
            <w:pPr>
              <w:jc w:val="center"/>
              <w:rPr>
                <w:ins w:id="17787" w:author="Στάθης Καπ" w:date="2023-03-09T06:25:00Z"/>
                <w:sz w:val="16"/>
                <w:szCs w:val="16"/>
              </w:rPr>
            </w:pPr>
            <w:ins w:id="17788"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17789" w:author="Στάθης Καπ" w:date="2023-03-09T06:29:00Z">
              <w:tcPr>
                <w:tcW w:w="679" w:type="dxa"/>
                <w:gridSpan w:val="2"/>
                <w:tcBorders>
                  <w:right w:val="single" w:sz="4" w:space="0" w:color="auto"/>
                </w:tcBorders>
              </w:tcPr>
            </w:tcPrChange>
          </w:tcPr>
          <w:p w14:paraId="6B70DF4C" w14:textId="3241D3B9" w:rsidR="00494D04" w:rsidRPr="007E0F91" w:rsidRDefault="00494D04" w:rsidP="00494D04">
            <w:pPr>
              <w:jc w:val="center"/>
              <w:rPr>
                <w:ins w:id="17790" w:author="Στάθης Καπ" w:date="2023-03-09T06:25:00Z"/>
                <w:sz w:val="16"/>
                <w:szCs w:val="16"/>
              </w:rPr>
            </w:pPr>
            <w:ins w:id="17791"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7792" w:author="Στάθης Καπ" w:date="2023-03-09T06:29:00Z">
              <w:tcPr>
                <w:tcW w:w="453" w:type="dxa"/>
                <w:gridSpan w:val="2"/>
                <w:tcBorders>
                  <w:left w:val="single" w:sz="4" w:space="0" w:color="auto"/>
                </w:tcBorders>
                <w:vAlign w:val="bottom"/>
              </w:tcPr>
            </w:tcPrChange>
          </w:tcPr>
          <w:p w14:paraId="64334F48" w14:textId="78A98BD3" w:rsidR="00494D04" w:rsidRPr="007E0F91" w:rsidRDefault="00494D04" w:rsidP="00494D04">
            <w:pPr>
              <w:jc w:val="center"/>
              <w:rPr>
                <w:ins w:id="17793" w:author="Στάθης Καπ" w:date="2023-03-09T06:25:00Z"/>
                <w:sz w:val="16"/>
                <w:szCs w:val="16"/>
              </w:rPr>
            </w:pPr>
            <w:ins w:id="17794" w:author="Στάθης Καπ" w:date="2023-03-09T07:11:00Z">
              <w:r>
                <w:rPr>
                  <w:rFonts w:ascii="Calibri" w:hAnsi="Calibri" w:cs="Calibri"/>
                  <w:color w:val="000000"/>
                  <w:sz w:val="16"/>
                  <w:szCs w:val="16"/>
                </w:rPr>
                <w:t>590</w:t>
              </w:r>
            </w:ins>
          </w:p>
        </w:tc>
        <w:tc>
          <w:tcPr>
            <w:tcW w:w="708" w:type="dxa"/>
            <w:vAlign w:val="center"/>
            <w:tcPrChange w:id="17795" w:author="Στάθης Καπ" w:date="2023-03-09T06:29:00Z">
              <w:tcPr>
                <w:tcW w:w="708" w:type="dxa"/>
                <w:gridSpan w:val="2"/>
                <w:vAlign w:val="center"/>
              </w:tcPr>
            </w:tcPrChange>
          </w:tcPr>
          <w:p w14:paraId="1F7573EB" w14:textId="3708C29E" w:rsidR="00494D04" w:rsidRPr="007E0F91" w:rsidRDefault="00494D04" w:rsidP="00494D04">
            <w:pPr>
              <w:jc w:val="center"/>
              <w:rPr>
                <w:ins w:id="17796" w:author="Στάθης Καπ" w:date="2023-03-09T06:25:00Z"/>
                <w:sz w:val="16"/>
                <w:szCs w:val="16"/>
              </w:rPr>
            </w:pPr>
            <w:ins w:id="17797" w:author="Στάθης Καπ" w:date="2023-03-09T07:11:00Z">
              <w:r>
                <w:rPr>
                  <w:rFonts w:ascii="Calibri" w:hAnsi="Calibri" w:cs="Calibri"/>
                  <w:color w:val="000000"/>
                  <w:sz w:val="16"/>
                  <w:szCs w:val="16"/>
                </w:rPr>
                <w:t>13.24</w:t>
              </w:r>
            </w:ins>
          </w:p>
        </w:tc>
        <w:tc>
          <w:tcPr>
            <w:tcW w:w="652" w:type="dxa"/>
            <w:vMerge/>
            <w:tcBorders>
              <w:right w:val="single" w:sz="4" w:space="0" w:color="auto"/>
            </w:tcBorders>
            <w:vAlign w:val="center"/>
            <w:tcPrChange w:id="17798" w:author="Στάθης Καπ" w:date="2023-03-09T06:29:00Z">
              <w:tcPr>
                <w:tcW w:w="652" w:type="dxa"/>
                <w:gridSpan w:val="2"/>
                <w:vMerge/>
                <w:tcBorders>
                  <w:right w:val="single" w:sz="4" w:space="0" w:color="auto"/>
                </w:tcBorders>
                <w:vAlign w:val="bottom"/>
              </w:tcPr>
            </w:tcPrChange>
          </w:tcPr>
          <w:p w14:paraId="77ECD463" w14:textId="77777777" w:rsidR="00494D04" w:rsidRPr="007E0F91" w:rsidRDefault="00494D04" w:rsidP="00494D04">
            <w:pPr>
              <w:jc w:val="center"/>
              <w:rPr>
                <w:ins w:id="17799" w:author="Στάθης Καπ" w:date="2023-03-09T06:25:00Z"/>
                <w:sz w:val="16"/>
                <w:szCs w:val="16"/>
              </w:rPr>
            </w:pPr>
          </w:p>
        </w:tc>
        <w:tc>
          <w:tcPr>
            <w:tcW w:w="453" w:type="dxa"/>
            <w:tcBorders>
              <w:left w:val="single" w:sz="4" w:space="0" w:color="auto"/>
            </w:tcBorders>
            <w:vAlign w:val="center"/>
            <w:tcPrChange w:id="17800" w:author="Στάθης Καπ" w:date="2023-03-09T06:29:00Z">
              <w:tcPr>
                <w:tcW w:w="453" w:type="dxa"/>
                <w:gridSpan w:val="2"/>
                <w:tcBorders>
                  <w:left w:val="single" w:sz="4" w:space="0" w:color="auto"/>
                </w:tcBorders>
                <w:vAlign w:val="bottom"/>
              </w:tcPr>
            </w:tcPrChange>
          </w:tcPr>
          <w:p w14:paraId="539CC7E2" w14:textId="72FFDF7F" w:rsidR="00494D04" w:rsidRPr="007E0F91" w:rsidRDefault="00494D04" w:rsidP="00494D04">
            <w:pPr>
              <w:jc w:val="center"/>
              <w:rPr>
                <w:ins w:id="17801" w:author="Στάθης Καπ" w:date="2023-03-09T06:25:00Z"/>
                <w:sz w:val="16"/>
                <w:szCs w:val="16"/>
              </w:rPr>
            </w:pPr>
            <w:ins w:id="17802" w:author="Στάθης Καπ" w:date="2023-03-09T07:11:00Z">
              <w:r>
                <w:rPr>
                  <w:rFonts w:ascii="Calibri" w:hAnsi="Calibri" w:cs="Calibri"/>
                  <w:color w:val="000000"/>
                  <w:sz w:val="16"/>
                  <w:szCs w:val="16"/>
                </w:rPr>
                <w:t>580</w:t>
              </w:r>
            </w:ins>
          </w:p>
        </w:tc>
        <w:tc>
          <w:tcPr>
            <w:tcW w:w="454" w:type="dxa"/>
            <w:vAlign w:val="center"/>
            <w:tcPrChange w:id="17803" w:author="Στάθης Καπ" w:date="2023-03-09T06:29:00Z">
              <w:tcPr>
                <w:tcW w:w="454" w:type="dxa"/>
                <w:gridSpan w:val="2"/>
                <w:vAlign w:val="center"/>
              </w:tcPr>
            </w:tcPrChange>
          </w:tcPr>
          <w:p w14:paraId="40AD14EC" w14:textId="4B954D6B" w:rsidR="00494D04" w:rsidRPr="007E0F91" w:rsidRDefault="00494D04" w:rsidP="00494D04">
            <w:pPr>
              <w:jc w:val="center"/>
              <w:rPr>
                <w:ins w:id="17804" w:author="Στάθης Καπ" w:date="2023-03-09T06:25:00Z"/>
                <w:sz w:val="16"/>
                <w:szCs w:val="16"/>
              </w:rPr>
            </w:pPr>
            <w:ins w:id="17805" w:author="Στάθης Καπ" w:date="2023-03-09T07:11:00Z">
              <w:r>
                <w:rPr>
                  <w:rFonts w:ascii="Calibri" w:hAnsi="Calibri" w:cs="Calibri"/>
                  <w:color w:val="000000"/>
                  <w:sz w:val="16"/>
                  <w:szCs w:val="16"/>
                </w:rPr>
                <w:t>1.69</w:t>
              </w:r>
            </w:ins>
          </w:p>
        </w:tc>
        <w:tc>
          <w:tcPr>
            <w:tcW w:w="454" w:type="dxa"/>
            <w:vAlign w:val="center"/>
            <w:tcPrChange w:id="17806" w:author="Στάθης Καπ" w:date="2023-03-09T06:29:00Z">
              <w:tcPr>
                <w:tcW w:w="454" w:type="dxa"/>
                <w:gridSpan w:val="2"/>
                <w:vAlign w:val="bottom"/>
              </w:tcPr>
            </w:tcPrChange>
          </w:tcPr>
          <w:p w14:paraId="4B088A2F" w14:textId="45BA2A77" w:rsidR="00494D04" w:rsidRPr="007E0F91" w:rsidRDefault="00494D04" w:rsidP="00494D04">
            <w:pPr>
              <w:jc w:val="center"/>
              <w:rPr>
                <w:ins w:id="17807" w:author="Στάθης Καπ" w:date="2023-03-09T06:25:00Z"/>
                <w:sz w:val="16"/>
                <w:szCs w:val="16"/>
              </w:rPr>
            </w:pPr>
            <w:ins w:id="17808"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7809" w:author="Στάθης Καπ" w:date="2023-03-09T06:29:00Z">
              <w:tcPr>
                <w:tcW w:w="457" w:type="dxa"/>
                <w:gridSpan w:val="2"/>
                <w:tcBorders>
                  <w:right w:val="single" w:sz="4" w:space="0" w:color="auto"/>
                </w:tcBorders>
                <w:vAlign w:val="center"/>
              </w:tcPr>
            </w:tcPrChange>
          </w:tcPr>
          <w:p w14:paraId="21AA0EDC" w14:textId="11FC02D5" w:rsidR="00494D04" w:rsidRPr="007E0F91" w:rsidRDefault="00494D04" w:rsidP="00494D04">
            <w:pPr>
              <w:jc w:val="center"/>
              <w:rPr>
                <w:ins w:id="17810" w:author="Στάθης Καπ" w:date="2023-03-09T06:25:00Z"/>
                <w:sz w:val="16"/>
                <w:szCs w:val="16"/>
              </w:rPr>
            </w:pPr>
            <w:ins w:id="17811" w:author="Στάθης Καπ" w:date="2023-03-09T07:11:00Z">
              <w:r>
                <w:rPr>
                  <w:rFonts w:ascii="Calibri" w:hAnsi="Calibri" w:cs="Calibri"/>
                  <w:color w:val="000000"/>
                  <w:sz w:val="16"/>
                  <w:szCs w:val="16"/>
                </w:rPr>
                <w:t>26.21</w:t>
              </w:r>
            </w:ins>
          </w:p>
        </w:tc>
        <w:tc>
          <w:tcPr>
            <w:tcW w:w="453" w:type="dxa"/>
            <w:tcBorders>
              <w:left w:val="single" w:sz="4" w:space="0" w:color="auto"/>
            </w:tcBorders>
            <w:vAlign w:val="center"/>
            <w:tcPrChange w:id="17812" w:author="Στάθης Καπ" w:date="2023-03-09T06:29:00Z">
              <w:tcPr>
                <w:tcW w:w="453" w:type="dxa"/>
                <w:gridSpan w:val="2"/>
                <w:tcBorders>
                  <w:left w:val="single" w:sz="4" w:space="0" w:color="auto"/>
                </w:tcBorders>
                <w:vAlign w:val="bottom"/>
              </w:tcPr>
            </w:tcPrChange>
          </w:tcPr>
          <w:p w14:paraId="1408C2F9" w14:textId="433D2618" w:rsidR="00494D04" w:rsidRPr="007E0F91" w:rsidRDefault="00494D04" w:rsidP="00494D04">
            <w:pPr>
              <w:jc w:val="center"/>
              <w:rPr>
                <w:ins w:id="17813" w:author="Στάθης Καπ" w:date="2023-03-09T06:25:00Z"/>
                <w:sz w:val="16"/>
                <w:szCs w:val="16"/>
              </w:rPr>
            </w:pPr>
            <w:ins w:id="17814" w:author="Στάθης Καπ" w:date="2023-03-09T07:11:00Z">
              <w:r>
                <w:rPr>
                  <w:rFonts w:ascii="Calibri" w:hAnsi="Calibri" w:cs="Calibri"/>
                  <w:color w:val="000000"/>
                  <w:sz w:val="16"/>
                  <w:szCs w:val="16"/>
                </w:rPr>
                <w:t>540</w:t>
              </w:r>
            </w:ins>
          </w:p>
        </w:tc>
        <w:tc>
          <w:tcPr>
            <w:tcW w:w="454" w:type="dxa"/>
            <w:vAlign w:val="center"/>
            <w:tcPrChange w:id="17815" w:author="Στάθης Καπ" w:date="2023-03-09T06:29:00Z">
              <w:tcPr>
                <w:tcW w:w="454" w:type="dxa"/>
                <w:gridSpan w:val="2"/>
                <w:vAlign w:val="center"/>
              </w:tcPr>
            </w:tcPrChange>
          </w:tcPr>
          <w:p w14:paraId="2F2C9503" w14:textId="2B29BED9" w:rsidR="00494D04" w:rsidRPr="007E0F91" w:rsidRDefault="00494D04" w:rsidP="00494D04">
            <w:pPr>
              <w:jc w:val="center"/>
              <w:rPr>
                <w:ins w:id="17816" w:author="Στάθης Καπ" w:date="2023-03-09T06:25:00Z"/>
                <w:sz w:val="16"/>
                <w:szCs w:val="16"/>
              </w:rPr>
            </w:pPr>
            <w:ins w:id="17817" w:author="Στάθης Καπ" w:date="2023-03-09T07:11:00Z">
              <w:r>
                <w:rPr>
                  <w:rFonts w:ascii="Calibri" w:hAnsi="Calibri" w:cs="Calibri"/>
                  <w:color w:val="000000"/>
                  <w:sz w:val="16"/>
                  <w:szCs w:val="16"/>
                </w:rPr>
                <w:t>8.47</w:t>
              </w:r>
            </w:ins>
          </w:p>
        </w:tc>
        <w:tc>
          <w:tcPr>
            <w:tcW w:w="454" w:type="dxa"/>
            <w:vAlign w:val="center"/>
            <w:tcPrChange w:id="17818" w:author="Στάθης Καπ" w:date="2023-03-09T06:29:00Z">
              <w:tcPr>
                <w:tcW w:w="454" w:type="dxa"/>
                <w:gridSpan w:val="2"/>
                <w:vAlign w:val="bottom"/>
              </w:tcPr>
            </w:tcPrChange>
          </w:tcPr>
          <w:p w14:paraId="5C5D63AA" w14:textId="29DC179D" w:rsidR="00494D04" w:rsidRPr="007E0F91" w:rsidRDefault="00494D04" w:rsidP="00494D04">
            <w:pPr>
              <w:jc w:val="center"/>
              <w:rPr>
                <w:ins w:id="17819" w:author="Στάθης Καπ" w:date="2023-03-09T06:25:00Z"/>
                <w:sz w:val="16"/>
                <w:szCs w:val="16"/>
              </w:rPr>
            </w:pPr>
            <w:ins w:id="17820"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7821" w:author="Στάθης Καπ" w:date="2023-03-09T06:29:00Z">
              <w:tcPr>
                <w:tcW w:w="454" w:type="dxa"/>
                <w:gridSpan w:val="2"/>
                <w:tcBorders>
                  <w:right w:val="single" w:sz="4" w:space="0" w:color="auto"/>
                </w:tcBorders>
                <w:vAlign w:val="center"/>
              </w:tcPr>
            </w:tcPrChange>
          </w:tcPr>
          <w:p w14:paraId="05C546DB" w14:textId="7B8298CE" w:rsidR="00494D04" w:rsidRPr="007E0F91" w:rsidRDefault="00494D04" w:rsidP="00494D04">
            <w:pPr>
              <w:jc w:val="center"/>
              <w:rPr>
                <w:ins w:id="17822" w:author="Στάθης Καπ" w:date="2023-03-09T06:25:00Z"/>
                <w:sz w:val="16"/>
                <w:szCs w:val="16"/>
              </w:rPr>
            </w:pPr>
            <w:ins w:id="17823" w:author="Στάθης Καπ" w:date="2023-03-09T07:11:00Z">
              <w:r>
                <w:rPr>
                  <w:rFonts w:ascii="Calibri" w:hAnsi="Calibri" w:cs="Calibri"/>
                  <w:color w:val="000000"/>
                  <w:sz w:val="16"/>
                  <w:szCs w:val="16"/>
                </w:rPr>
                <w:t>29.77</w:t>
              </w:r>
            </w:ins>
          </w:p>
        </w:tc>
        <w:tc>
          <w:tcPr>
            <w:tcW w:w="453" w:type="dxa"/>
            <w:tcBorders>
              <w:left w:val="single" w:sz="4" w:space="0" w:color="auto"/>
            </w:tcBorders>
            <w:vAlign w:val="center"/>
            <w:tcPrChange w:id="17824" w:author="Στάθης Καπ" w:date="2023-03-09T06:29:00Z">
              <w:tcPr>
                <w:tcW w:w="453" w:type="dxa"/>
                <w:gridSpan w:val="2"/>
                <w:tcBorders>
                  <w:left w:val="single" w:sz="4" w:space="0" w:color="auto"/>
                </w:tcBorders>
                <w:vAlign w:val="bottom"/>
              </w:tcPr>
            </w:tcPrChange>
          </w:tcPr>
          <w:p w14:paraId="7C3BE7B8" w14:textId="4794DB11" w:rsidR="00494D04" w:rsidRPr="007E0F91" w:rsidRDefault="00494D04" w:rsidP="00494D04">
            <w:pPr>
              <w:jc w:val="center"/>
              <w:rPr>
                <w:ins w:id="17825" w:author="Στάθης Καπ" w:date="2023-03-09T06:25:00Z"/>
                <w:sz w:val="16"/>
                <w:szCs w:val="16"/>
              </w:rPr>
            </w:pPr>
            <w:ins w:id="17826" w:author="Στάθης Καπ" w:date="2023-03-09T07:11:00Z">
              <w:r>
                <w:rPr>
                  <w:rFonts w:ascii="Calibri" w:hAnsi="Calibri" w:cs="Calibri"/>
                  <w:color w:val="000000"/>
                  <w:sz w:val="16"/>
                  <w:szCs w:val="16"/>
                </w:rPr>
                <w:t>500</w:t>
              </w:r>
            </w:ins>
          </w:p>
        </w:tc>
        <w:tc>
          <w:tcPr>
            <w:tcW w:w="454" w:type="dxa"/>
            <w:vAlign w:val="center"/>
            <w:tcPrChange w:id="17827" w:author="Στάθης Καπ" w:date="2023-03-09T06:29:00Z">
              <w:tcPr>
                <w:tcW w:w="454" w:type="dxa"/>
                <w:gridSpan w:val="2"/>
                <w:vAlign w:val="center"/>
              </w:tcPr>
            </w:tcPrChange>
          </w:tcPr>
          <w:p w14:paraId="21356579" w14:textId="3A29EBAA" w:rsidR="00494D04" w:rsidRPr="007E0F91" w:rsidRDefault="00494D04" w:rsidP="00494D04">
            <w:pPr>
              <w:jc w:val="center"/>
              <w:rPr>
                <w:ins w:id="17828" w:author="Στάθης Καπ" w:date="2023-03-09T06:25:00Z"/>
                <w:sz w:val="16"/>
                <w:szCs w:val="16"/>
              </w:rPr>
            </w:pPr>
            <w:ins w:id="17829" w:author="Στάθης Καπ" w:date="2023-03-09T07:11:00Z">
              <w:r>
                <w:rPr>
                  <w:rFonts w:ascii="Calibri" w:hAnsi="Calibri" w:cs="Calibri"/>
                  <w:color w:val="000000"/>
                  <w:sz w:val="16"/>
                  <w:szCs w:val="16"/>
                </w:rPr>
                <w:t>15.25</w:t>
              </w:r>
            </w:ins>
          </w:p>
        </w:tc>
        <w:tc>
          <w:tcPr>
            <w:tcW w:w="454" w:type="dxa"/>
            <w:vAlign w:val="center"/>
            <w:tcPrChange w:id="17830" w:author="Στάθης Καπ" w:date="2023-03-09T06:29:00Z">
              <w:tcPr>
                <w:tcW w:w="454" w:type="dxa"/>
                <w:gridSpan w:val="2"/>
                <w:vAlign w:val="bottom"/>
              </w:tcPr>
            </w:tcPrChange>
          </w:tcPr>
          <w:p w14:paraId="18828E87" w14:textId="1AEFC793" w:rsidR="00494D04" w:rsidRPr="007E0F91" w:rsidRDefault="00494D04" w:rsidP="00494D04">
            <w:pPr>
              <w:jc w:val="center"/>
              <w:rPr>
                <w:ins w:id="17831" w:author="Στάθης Καπ" w:date="2023-03-09T06:25:00Z"/>
                <w:sz w:val="16"/>
                <w:szCs w:val="16"/>
              </w:rPr>
            </w:pPr>
            <w:ins w:id="17832" w:author="Στάθης Καπ" w:date="2023-03-09T07:11:00Z">
              <w:r>
                <w:rPr>
                  <w:rFonts w:ascii="Calibri" w:hAnsi="Calibri" w:cs="Calibri"/>
                  <w:color w:val="000000"/>
                  <w:sz w:val="16"/>
                  <w:szCs w:val="16"/>
                </w:rPr>
                <w:t>0.235</w:t>
              </w:r>
            </w:ins>
          </w:p>
        </w:tc>
        <w:tc>
          <w:tcPr>
            <w:tcW w:w="461" w:type="dxa"/>
            <w:tcBorders>
              <w:right w:val="single" w:sz="4" w:space="0" w:color="auto"/>
            </w:tcBorders>
            <w:vAlign w:val="center"/>
            <w:tcPrChange w:id="17833" w:author="Στάθης Καπ" w:date="2023-03-09T06:29:00Z">
              <w:tcPr>
                <w:tcW w:w="461" w:type="dxa"/>
                <w:gridSpan w:val="2"/>
                <w:tcBorders>
                  <w:right w:val="single" w:sz="4" w:space="0" w:color="auto"/>
                </w:tcBorders>
                <w:vAlign w:val="center"/>
              </w:tcPr>
            </w:tcPrChange>
          </w:tcPr>
          <w:p w14:paraId="63A29407" w14:textId="7BC81CA7" w:rsidR="00494D04" w:rsidRPr="007E0F91" w:rsidRDefault="00494D04" w:rsidP="00494D04">
            <w:pPr>
              <w:jc w:val="center"/>
              <w:rPr>
                <w:ins w:id="17834" w:author="Στάθης Καπ" w:date="2023-03-09T06:25:00Z"/>
                <w:sz w:val="16"/>
                <w:szCs w:val="16"/>
              </w:rPr>
            </w:pPr>
            <w:ins w:id="17835" w:author="Στάθης Καπ" w:date="2023-03-09T07:11:00Z">
              <w:r>
                <w:rPr>
                  <w:rFonts w:ascii="Calibri" w:hAnsi="Calibri" w:cs="Calibri"/>
                  <w:color w:val="000000"/>
                  <w:sz w:val="16"/>
                  <w:szCs w:val="16"/>
                </w:rPr>
                <w:t>23.95</w:t>
              </w:r>
            </w:ins>
          </w:p>
        </w:tc>
      </w:tr>
      <w:tr w:rsidR="00494D04" w14:paraId="2E365F5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3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37" w:author="Στάθης Καπ" w:date="2023-03-09T06:25:00Z"/>
          <w:trPrChange w:id="1783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3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F6F69AB" w14:textId="77777777" w:rsidR="00494D04" w:rsidRPr="007E0F91" w:rsidRDefault="00494D04" w:rsidP="00494D04">
            <w:pPr>
              <w:jc w:val="center"/>
              <w:rPr>
                <w:ins w:id="17840" w:author="Στάθης Καπ" w:date="2023-03-09T06:25:00Z"/>
                <w:sz w:val="16"/>
                <w:szCs w:val="16"/>
              </w:rPr>
            </w:pPr>
            <w:ins w:id="17841" w:author="Στάθης Καπ" w:date="2023-03-09T06:25:00Z">
              <w:r w:rsidRPr="009861B1">
                <w:rPr>
                  <w:rFonts w:ascii="Calibri" w:hAnsi="Calibri" w:cs="Calibri"/>
                  <w:color w:val="000000"/>
                  <w:sz w:val="16"/>
                  <w:szCs w:val="16"/>
                </w:rPr>
                <w:t>c109</w:t>
              </w:r>
            </w:ins>
          </w:p>
        </w:tc>
        <w:tc>
          <w:tcPr>
            <w:tcW w:w="565" w:type="dxa"/>
            <w:tcBorders>
              <w:left w:val="single" w:sz="4" w:space="0" w:color="auto"/>
            </w:tcBorders>
            <w:vAlign w:val="center"/>
            <w:tcPrChange w:id="17842" w:author="Στάθης Καπ" w:date="2023-03-09T06:29:00Z">
              <w:tcPr>
                <w:tcW w:w="565" w:type="dxa"/>
                <w:gridSpan w:val="2"/>
                <w:tcBorders>
                  <w:left w:val="single" w:sz="4" w:space="0" w:color="auto"/>
                </w:tcBorders>
              </w:tcPr>
            </w:tcPrChange>
          </w:tcPr>
          <w:p w14:paraId="6035942B" w14:textId="6DB50671" w:rsidR="00494D04" w:rsidRPr="007E0F91" w:rsidRDefault="00494D04" w:rsidP="00494D04">
            <w:pPr>
              <w:jc w:val="center"/>
              <w:rPr>
                <w:ins w:id="17843" w:author="Στάθης Καπ" w:date="2023-03-09T06:25:00Z"/>
                <w:sz w:val="16"/>
                <w:szCs w:val="16"/>
              </w:rPr>
            </w:pPr>
            <w:ins w:id="17844"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7845" w:author="Στάθης Καπ" w:date="2023-03-09T06:29:00Z">
              <w:tcPr>
                <w:tcW w:w="679" w:type="dxa"/>
                <w:gridSpan w:val="2"/>
                <w:tcBorders>
                  <w:right w:val="single" w:sz="4" w:space="0" w:color="auto"/>
                </w:tcBorders>
              </w:tcPr>
            </w:tcPrChange>
          </w:tcPr>
          <w:p w14:paraId="028227AB" w14:textId="292B367F" w:rsidR="00494D04" w:rsidRPr="007E0F91" w:rsidRDefault="00494D04" w:rsidP="00494D04">
            <w:pPr>
              <w:jc w:val="center"/>
              <w:rPr>
                <w:ins w:id="17846" w:author="Στάθης Καπ" w:date="2023-03-09T06:25:00Z"/>
                <w:sz w:val="16"/>
                <w:szCs w:val="16"/>
              </w:rPr>
            </w:pPr>
            <w:ins w:id="17847"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17848" w:author="Στάθης Καπ" w:date="2023-03-09T06:29:00Z">
              <w:tcPr>
                <w:tcW w:w="453" w:type="dxa"/>
                <w:gridSpan w:val="2"/>
                <w:tcBorders>
                  <w:left w:val="single" w:sz="4" w:space="0" w:color="auto"/>
                </w:tcBorders>
                <w:vAlign w:val="bottom"/>
              </w:tcPr>
            </w:tcPrChange>
          </w:tcPr>
          <w:p w14:paraId="563869C4" w14:textId="337A1CB2" w:rsidR="00494D04" w:rsidRPr="007E0F91" w:rsidRDefault="00494D04" w:rsidP="00494D04">
            <w:pPr>
              <w:jc w:val="center"/>
              <w:rPr>
                <w:ins w:id="17849" w:author="Στάθης Καπ" w:date="2023-03-09T06:25:00Z"/>
                <w:sz w:val="16"/>
                <w:szCs w:val="16"/>
              </w:rPr>
            </w:pPr>
            <w:ins w:id="17850" w:author="Στάθης Καπ" w:date="2023-03-09T07:11:00Z">
              <w:r>
                <w:rPr>
                  <w:rFonts w:ascii="Calibri" w:hAnsi="Calibri" w:cs="Calibri"/>
                  <w:color w:val="000000"/>
                  <w:sz w:val="16"/>
                  <w:szCs w:val="16"/>
                </w:rPr>
                <w:t>640</w:t>
              </w:r>
            </w:ins>
          </w:p>
        </w:tc>
        <w:tc>
          <w:tcPr>
            <w:tcW w:w="708" w:type="dxa"/>
            <w:vAlign w:val="center"/>
            <w:tcPrChange w:id="17851" w:author="Στάθης Καπ" w:date="2023-03-09T06:29:00Z">
              <w:tcPr>
                <w:tcW w:w="708" w:type="dxa"/>
                <w:gridSpan w:val="2"/>
                <w:vAlign w:val="center"/>
              </w:tcPr>
            </w:tcPrChange>
          </w:tcPr>
          <w:p w14:paraId="4D3E6935" w14:textId="47C44063" w:rsidR="00494D04" w:rsidRPr="007E0F91" w:rsidRDefault="00494D04" w:rsidP="00494D04">
            <w:pPr>
              <w:jc w:val="center"/>
              <w:rPr>
                <w:ins w:id="17852" w:author="Στάθης Καπ" w:date="2023-03-09T06:25:00Z"/>
                <w:sz w:val="16"/>
                <w:szCs w:val="16"/>
              </w:rPr>
            </w:pPr>
            <w:ins w:id="17853" w:author="Στάθης Καπ" w:date="2023-03-09T07:11:00Z">
              <w:r>
                <w:rPr>
                  <w:rFonts w:ascii="Calibri" w:hAnsi="Calibri" w:cs="Calibri"/>
                  <w:color w:val="000000"/>
                  <w:sz w:val="16"/>
                  <w:szCs w:val="16"/>
                </w:rPr>
                <w:t>11.11</w:t>
              </w:r>
            </w:ins>
          </w:p>
        </w:tc>
        <w:tc>
          <w:tcPr>
            <w:tcW w:w="652" w:type="dxa"/>
            <w:vMerge/>
            <w:tcBorders>
              <w:right w:val="single" w:sz="4" w:space="0" w:color="auto"/>
            </w:tcBorders>
            <w:vAlign w:val="center"/>
            <w:tcPrChange w:id="17854" w:author="Στάθης Καπ" w:date="2023-03-09T06:29:00Z">
              <w:tcPr>
                <w:tcW w:w="652" w:type="dxa"/>
                <w:gridSpan w:val="2"/>
                <w:vMerge/>
                <w:tcBorders>
                  <w:right w:val="single" w:sz="4" w:space="0" w:color="auto"/>
                </w:tcBorders>
                <w:vAlign w:val="bottom"/>
              </w:tcPr>
            </w:tcPrChange>
          </w:tcPr>
          <w:p w14:paraId="6E570166" w14:textId="77777777" w:rsidR="00494D04" w:rsidRPr="007E0F91" w:rsidRDefault="00494D04" w:rsidP="00494D04">
            <w:pPr>
              <w:jc w:val="center"/>
              <w:rPr>
                <w:ins w:id="17855" w:author="Στάθης Καπ" w:date="2023-03-09T06:25:00Z"/>
                <w:sz w:val="16"/>
                <w:szCs w:val="16"/>
              </w:rPr>
            </w:pPr>
          </w:p>
        </w:tc>
        <w:tc>
          <w:tcPr>
            <w:tcW w:w="453" w:type="dxa"/>
            <w:tcBorders>
              <w:left w:val="single" w:sz="4" w:space="0" w:color="auto"/>
            </w:tcBorders>
            <w:vAlign w:val="center"/>
            <w:tcPrChange w:id="17856" w:author="Στάθης Καπ" w:date="2023-03-09T06:29:00Z">
              <w:tcPr>
                <w:tcW w:w="453" w:type="dxa"/>
                <w:gridSpan w:val="2"/>
                <w:tcBorders>
                  <w:left w:val="single" w:sz="4" w:space="0" w:color="auto"/>
                </w:tcBorders>
                <w:vAlign w:val="bottom"/>
              </w:tcPr>
            </w:tcPrChange>
          </w:tcPr>
          <w:p w14:paraId="1ADD9C85" w14:textId="20A78DB2" w:rsidR="00494D04" w:rsidRPr="007E0F91" w:rsidRDefault="00494D04" w:rsidP="00494D04">
            <w:pPr>
              <w:jc w:val="center"/>
              <w:rPr>
                <w:ins w:id="17857" w:author="Στάθης Καπ" w:date="2023-03-09T06:25:00Z"/>
                <w:sz w:val="16"/>
                <w:szCs w:val="16"/>
              </w:rPr>
            </w:pPr>
            <w:ins w:id="17858" w:author="Στάθης Καπ" w:date="2023-03-09T07:11:00Z">
              <w:r>
                <w:rPr>
                  <w:rFonts w:ascii="Calibri" w:hAnsi="Calibri" w:cs="Calibri"/>
                  <w:color w:val="000000"/>
                  <w:sz w:val="16"/>
                  <w:szCs w:val="16"/>
                </w:rPr>
                <w:t>610</w:t>
              </w:r>
            </w:ins>
          </w:p>
        </w:tc>
        <w:tc>
          <w:tcPr>
            <w:tcW w:w="454" w:type="dxa"/>
            <w:vAlign w:val="center"/>
            <w:tcPrChange w:id="17859" w:author="Στάθης Καπ" w:date="2023-03-09T06:29:00Z">
              <w:tcPr>
                <w:tcW w:w="454" w:type="dxa"/>
                <w:gridSpan w:val="2"/>
                <w:vAlign w:val="center"/>
              </w:tcPr>
            </w:tcPrChange>
          </w:tcPr>
          <w:p w14:paraId="42CA5489" w14:textId="5E37BE5B" w:rsidR="00494D04" w:rsidRPr="007E0F91" w:rsidRDefault="00494D04" w:rsidP="00494D04">
            <w:pPr>
              <w:jc w:val="center"/>
              <w:rPr>
                <w:ins w:id="17860" w:author="Στάθης Καπ" w:date="2023-03-09T06:25:00Z"/>
                <w:sz w:val="16"/>
                <w:szCs w:val="16"/>
              </w:rPr>
            </w:pPr>
            <w:ins w:id="17861" w:author="Στάθης Καπ" w:date="2023-03-09T07:11:00Z">
              <w:r>
                <w:rPr>
                  <w:rFonts w:ascii="Calibri" w:hAnsi="Calibri" w:cs="Calibri"/>
                  <w:color w:val="000000"/>
                  <w:sz w:val="16"/>
                  <w:szCs w:val="16"/>
                </w:rPr>
                <w:t>4.69</w:t>
              </w:r>
            </w:ins>
          </w:p>
        </w:tc>
        <w:tc>
          <w:tcPr>
            <w:tcW w:w="454" w:type="dxa"/>
            <w:vAlign w:val="center"/>
            <w:tcPrChange w:id="17862" w:author="Στάθης Καπ" w:date="2023-03-09T06:29:00Z">
              <w:tcPr>
                <w:tcW w:w="454" w:type="dxa"/>
                <w:gridSpan w:val="2"/>
                <w:vAlign w:val="bottom"/>
              </w:tcPr>
            </w:tcPrChange>
          </w:tcPr>
          <w:p w14:paraId="6719EAC7" w14:textId="46E15079" w:rsidR="00494D04" w:rsidRPr="007E0F91" w:rsidRDefault="00494D04" w:rsidP="00494D04">
            <w:pPr>
              <w:jc w:val="center"/>
              <w:rPr>
                <w:ins w:id="17863" w:author="Στάθης Καπ" w:date="2023-03-09T06:25:00Z"/>
                <w:sz w:val="16"/>
                <w:szCs w:val="16"/>
              </w:rPr>
            </w:pPr>
            <w:ins w:id="17864"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7865" w:author="Στάθης Καπ" w:date="2023-03-09T06:29:00Z">
              <w:tcPr>
                <w:tcW w:w="457" w:type="dxa"/>
                <w:gridSpan w:val="2"/>
                <w:tcBorders>
                  <w:right w:val="single" w:sz="4" w:space="0" w:color="auto"/>
                </w:tcBorders>
                <w:vAlign w:val="center"/>
              </w:tcPr>
            </w:tcPrChange>
          </w:tcPr>
          <w:p w14:paraId="6850BA6B" w14:textId="4CD91B9B" w:rsidR="00494D04" w:rsidRPr="007E0F91" w:rsidRDefault="00494D04" w:rsidP="00494D04">
            <w:pPr>
              <w:jc w:val="center"/>
              <w:rPr>
                <w:ins w:id="17866" w:author="Στάθης Καπ" w:date="2023-03-09T06:25:00Z"/>
                <w:sz w:val="16"/>
                <w:szCs w:val="16"/>
              </w:rPr>
            </w:pPr>
            <w:ins w:id="17867" w:author="Στάθης Καπ" w:date="2023-03-09T07:11:00Z">
              <w:r>
                <w:rPr>
                  <w:rFonts w:ascii="Calibri" w:hAnsi="Calibri" w:cs="Calibri"/>
                  <w:color w:val="000000"/>
                  <w:sz w:val="16"/>
                  <w:szCs w:val="16"/>
                </w:rPr>
                <w:t>34.05</w:t>
              </w:r>
            </w:ins>
          </w:p>
        </w:tc>
        <w:tc>
          <w:tcPr>
            <w:tcW w:w="453" w:type="dxa"/>
            <w:tcBorders>
              <w:left w:val="single" w:sz="4" w:space="0" w:color="auto"/>
            </w:tcBorders>
            <w:vAlign w:val="center"/>
            <w:tcPrChange w:id="17868" w:author="Στάθης Καπ" w:date="2023-03-09T06:29:00Z">
              <w:tcPr>
                <w:tcW w:w="453" w:type="dxa"/>
                <w:gridSpan w:val="2"/>
                <w:tcBorders>
                  <w:left w:val="single" w:sz="4" w:space="0" w:color="auto"/>
                </w:tcBorders>
                <w:vAlign w:val="bottom"/>
              </w:tcPr>
            </w:tcPrChange>
          </w:tcPr>
          <w:p w14:paraId="7C0C8AD0" w14:textId="1731B2FA" w:rsidR="00494D04" w:rsidRPr="007E0F91" w:rsidRDefault="00494D04" w:rsidP="00494D04">
            <w:pPr>
              <w:jc w:val="center"/>
              <w:rPr>
                <w:ins w:id="17869" w:author="Στάθης Καπ" w:date="2023-03-09T06:25:00Z"/>
                <w:sz w:val="16"/>
                <w:szCs w:val="16"/>
              </w:rPr>
            </w:pPr>
            <w:ins w:id="17870" w:author="Στάθης Καπ" w:date="2023-03-09T07:11:00Z">
              <w:r>
                <w:rPr>
                  <w:rFonts w:ascii="Calibri" w:hAnsi="Calibri" w:cs="Calibri"/>
                  <w:color w:val="000000"/>
                  <w:sz w:val="16"/>
                  <w:szCs w:val="16"/>
                </w:rPr>
                <w:t>560</w:t>
              </w:r>
            </w:ins>
          </w:p>
        </w:tc>
        <w:tc>
          <w:tcPr>
            <w:tcW w:w="454" w:type="dxa"/>
            <w:vAlign w:val="center"/>
            <w:tcPrChange w:id="17871" w:author="Στάθης Καπ" w:date="2023-03-09T06:29:00Z">
              <w:tcPr>
                <w:tcW w:w="454" w:type="dxa"/>
                <w:gridSpan w:val="2"/>
                <w:vAlign w:val="center"/>
              </w:tcPr>
            </w:tcPrChange>
          </w:tcPr>
          <w:p w14:paraId="083635A4" w14:textId="2757871B" w:rsidR="00494D04" w:rsidRPr="007E0F91" w:rsidRDefault="00494D04" w:rsidP="00494D04">
            <w:pPr>
              <w:jc w:val="center"/>
              <w:rPr>
                <w:ins w:id="17872" w:author="Στάθης Καπ" w:date="2023-03-09T06:25:00Z"/>
                <w:sz w:val="16"/>
                <w:szCs w:val="16"/>
              </w:rPr>
            </w:pPr>
            <w:ins w:id="17873" w:author="Στάθης Καπ" w:date="2023-03-09T07:11:00Z">
              <w:r>
                <w:rPr>
                  <w:rFonts w:ascii="Calibri" w:hAnsi="Calibri" w:cs="Calibri"/>
                  <w:color w:val="000000"/>
                  <w:sz w:val="16"/>
                  <w:szCs w:val="16"/>
                </w:rPr>
                <w:t>12.5</w:t>
              </w:r>
            </w:ins>
          </w:p>
        </w:tc>
        <w:tc>
          <w:tcPr>
            <w:tcW w:w="454" w:type="dxa"/>
            <w:vAlign w:val="center"/>
            <w:tcPrChange w:id="17874" w:author="Στάθης Καπ" w:date="2023-03-09T06:29:00Z">
              <w:tcPr>
                <w:tcW w:w="454" w:type="dxa"/>
                <w:gridSpan w:val="2"/>
                <w:vAlign w:val="bottom"/>
              </w:tcPr>
            </w:tcPrChange>
          </w:tcPr>
          <w:p w14:paraId="22B49398" w14:textId="29B14FC2" w:rsidR="00494D04" w:rsidRPr="007E0F91" w:rsidRDefault="00494D04" w:rsidP="00494D04">
            <w:pPr>
              <w:jc w:val="center"/>
              <w:rPr>
                <w:ins w:id="17875" w:author="Στάθης Καπ" w:date="2023-03-09T06:25:00Z"/>
                <w:sz w:val="16"/>
                <w:szCs w:val="16"/>
              </w:rPr>
            </w:pPr>
            <w:ins w:id="17876" w:author="Στάθης Καπ" w:date="2023-03-09T07:11:00Z">
              <w:r>
                <w:rPr>
                  <w:rFonts w:ascii="Calibri" w:hAnsi="Calibri" w:cs="Calibri"/>
                  <w:color w:val="000000"/>
                  <w:sz w:val="16"/>
                  <w:szCs w:val="16"/>
                </w:rPr>
                <w:t>0.245</w:t>
              </w:r>
            </w:ins>
          </w:p>
        </w:tc>
        <w:tc>
          <w:tcPr>
            <w:tcW w:w="454" w:type="dxa"/>
            <w:tcBorders>
              <w:right w:val="single" w:sz="4" w:space="0" w:color="auto"/>
            </w:tcBorders>
            <w:vAlign w:val="center"/>
            <w:tcPrChange w:id="17877" w:author="Στάθης Καπ" w:date="2023-03-09T06:29:00Z">
              <w:tcPr>
                <w:tcW w:w="454" w:type="dxa"/>
                <w:gridSpan w:val="2"/>
                <w:tcBorders>
                  <w:right w:val="single" w:sz="4" w:space="0" w:color="auto"/>
                </w:tcBorders>
                <w:vAlign w:val="center"/>
              </w:tcPr>
            </w:tcPrChange>
          </w:tcPr>
          <w:p w14:paraId="048EFED8" w14:textId="124D9FEB" w:rsidR="00494D04" w:rsidRPr="007E0F91" w:rsidRDefault="00494D04" w:rsidP="00494D04">
            <w:pPr>
              <w:jc w:val="center"/>
              <w:rPr>
                <w:ins w:id="17878" w:author="Στάθης Καπ" w:date="2023-03-09T06:25:00Z"/>
                <w:sz w:val="16"/>
                <w:szCs w:val="16"/>
              </w:rPr>
            </w:pPr>
            <w:ins w:id="17879" w:author="Στάθης Καπ" w:date="2023-03-09T07:11:00Z">
              <w:r>
                <w:rPr>
                  <w:rFonts w:ascii="Calibri" w:hAnsi="Calibri" w:cs="Calibri"/>
                  <w:color w:val="000000"/>
                  <w:sz w:val="16"/>
                  <w:szCs w:val="16"/>
                </w:rPr>
                <w:t>24.85</w:t>
              </w:r>
            </w:ins>
          </w:p>
        </w:tc>
        <w:tc>
          <w:tcPr>
            <w:tcW w:w="453" w:type="dxa"/>
            <w:tcBorders>
              <w:left w:val="single" w:sz="4" w:space="0" w:color="auto"/>
            </w:tcBorders>
            <w:vAlign w:val="center"/>
            <w:tcPrChange w:id="17880" w:author="Στάθης Καπ" w:date="2023-03-09T06:29:00Z">
              <w:tcPr>
                <w:tcW w:w="453" w:type="dxa"/>
                <w:gridSpan w:val="2"/>
                <w:tcBorders>
                  <w:left w:val="single" w:sz="4" w:space="0" w:color="auto"/>
                </w:tcBorders>
                <w:vAlign w:val="bottom"/>
              </w:tcPr>
            </w:tcPrChange>
          </w:tcPr>
          <w:p w14:paraId="7CD36906" w14:textId="6807BF98" w:rsidR="00494D04" w:rsidRPr="007E0F91" w:rsidRDefault="00494D04" w:rsidP="00494D04">
            <w:pPr>
              <w:jc w:val="center"/>
              <w:rPr>
                <w:ins w:id="17881" w:author="Στάθης Καπ" w:date="2023-03-09T06:25:00Z"/>
                <w:sz w:val="16"/>
                <w:szCs w:val="16"/>
              </w:rPr>
            </w:pPr>
            <w:ins w:id="17882" w:author="Στάθης Καπ" w:date="2023-03-09T07:11:00Z">
              <w:r>
                <w:rPr>
                  <w:rFonts w:ascii="Calibri" w:hAnsi="Calibri" w:cs="Calibri"/>
                  <w:color w:val="000000"/>
                  <w:sz w:val="16"/>
                  <w:szCs w:val="16"/>
                </w:rPr>
                <w:t>500</w:t>
              </w:r>
            </w:ins>
          </w:p>
        </w:tc>
        <w:tc>
          <w:tcPr>
            <w:tcW w:w="454" w:type="dxa"/>
            <w:vAlign w:val="center"/>
            <w:tcPrChange w:id="17883" w:author="Στάθης Καπ" w:date="2023-03-09T06:29:00Z">
              <w:tcPr>
                <w:tcW w:w="454" w:type="dxa"/>
                <w:gridSpan w:val="2"/>
                <w:vAlign w:val="center"/>
              </w:tcPr>
            </w:tcPrChange>
          </w:tcPr>
          <w:p w14:paraId="55711319" w14:textId="2C73B1C8" w:rsidR="00494D04" w:rsidRPr="007E0F91" w:rsidRDefault="00494D04" w:rsidP="00494D04">
            <w:pPr>
              <w:jc w:val="center"/>
              <w:rPr>
                <w:ins w:id="17884" w:author="Στάθης Καπ" w:date="2023-03-09T06:25:00Z"/>
                <w:sz w:val="16"/>
                <w:szCs w:val="16"/>
              </w:rPr>
            </w:pPr>
            <w:ins w:id="17885" w:author="Στάθης Καπ" w:date="2023-03-09T07:11:00Z">
              <w:r>
                <w:rPr>
                  <w:rFonts w:ascii="Calibri" w:hAnsi="Calibri" w:cs="Calibri"/>
                  <w:color w:val="000000"/>
                  <w:sz w:val="16"/>
                  <w:szCs w:val="16"/>
                </w:rPr>
                <w:t>21.88</w:t>
              </w:r>
            </w:ins>
          </w:p>
        </w:tc>
        <w:tc>
          <w:tcPr>
            <w:tcW w:w="454" w:type="dxa"/>
            <w:vAlign w:val="center"/>
            <w:tcPrChange w:id="17886" w:author="Στάθης Καπ" w:date="2023-03-09T06:29:00Z">
              <w:tcPr>
                <w:tcW w:w="454" w:type="dxa"/>
                <w:gridSpan w:val="2"/>
                <w:vAlign w:val="bottom"/>
              </w:tcPr>
            </w:tcPrChange>
          </w:tcPr>
          <w:p w14:paraId="6DF6931A" w14:textId="30946865" w:rsidR="00494D04" w:rsidRPr="007E0F91" w:rsidRDefault="00494D04" w:rsidP="00494D04">
            <w:pPr>
              <w:jc w:val="center"/>
              <w:rPr>
                <w:ins w:id="17887" w:author="Στάθης Καπ" w:date="2023-03-09T06:25:00Z"/>
                <w:sz w:val="16"/>
                <w:szCs w:val="16"/>
              </w:rPr>
            </w:pPr>
            <w:ins w:id="17888" w:author="Στάθης Καπ" w:date="2023-03-09T07:11:00Z">
              <w:r>
                <w:rPr>
                  <w:rFonts w:ascii="Calibri" w:hAnsi="Calibri" w:cs="Calibri"/>
                  <w:color w:val="000000"/>
                  <w:sz w:val="16"/>
                  <w:szCs w:val="16"/>
                </w:rPr>
                <w:t>0.228</w:t>
              </w:r>
            </w:ins>
          </w:p>
        </w:tc>
        <w:tc>
          <w:tcPr>
            <w:tcW w:w="461" w:type="dxa"/>
            <w:tcBorders>
              <w:right w:val="single" w:sz="4" w:space="0" w:color="auto"/>
            </w:tcBorders>
            <w:vAlign w:val="center"/>
            <w:tcPrChange w:id="17889" w:author="Στάθης Καπ" w:date="2023-03-09T06:29:00Z">
              <w:tcPr>
                <w:tcW w:w="461" w:type="dxa"/>
                <w:gridSpan w:val="2"/>
                <w:tcBorders>
                  <w:right w:val="single" w:sz="4" w:space="0" w:color="auto"/>
                </w:tcBorders>
                <w:vAlign w:val="center"/>
              </w:tcPr>
            </w:tcPrChange>
          </w:tcPr>
          <w:p w14:paraId="2776314D" w14:textId="4875A583" w:rsidR="00494D04" w:rsidRPr="007E0F91" w:rsidRDefault="00494D04" w:rsidP="00494D04">
            <w:pPr>
              <w:jc w:val="center"/>
              <w:rPr>
                <w:ins w:id="17890" w:author="Στάθης Καπ" w:date="2023-03-09T06:25:00Z"/>
                <w:sz w:val="16"/>
                <w:szCs w:val="16"/>
              </w:rPr>
            </w:pPr>
            <w:ins w:id="17891" w:author="Στάθης Καπ" w:date="2023-03-09T07:11:00Z">
              <w:r>
                <w:rPr>
                  <w:rFonts w:ascii="Calibri" w:hAnsi="Calibri" w:cs="Calibri"/>
                  <w:color w:val="000000"/>
                  <w:sz w:val="16"/>
                  <w:szCs w:val="16"/>
                </w:rPr>
                <w:t>30.06</w:t>
              </w:r>
            </w:ins>
          </w:p>
        </w:tc>
      </w:tr>
      <w:tr w:rsidR="00494D04" w14:paraId="3EFB6DD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9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93" w:author="Στάθης Καπ" w:date="2023-03-09T06:25:00Z"/>
          <w:trPrChange w:id="1789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9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BC80EDC" w14:textId="77777777" w:rsidR="00494D04" w:rsidRPr="007E0F91" w:rsidRDefault="00494D04" w:rsidP="00494D04">
            <w:pPr>
              <w:jc w:val="center"/>
              <w:rPr>
                <w:ins w:id="17896" w:author="Στάθης Καπ" w:date="2023-03-09T06:25:00Z"/>
                <w:sz w:val="16"/>
                <w:szCs w:val="16"/>
              </w:rPr>
            </w:pPr>
            <w:ins w:id="17897" w:author="Στάθης Καπ" w:date="2023-03-09T06:25:00Z">
              <w:r w:rsidRPr="009861B1">
                <w:rPr>
                  <w:rFonts w:ascii="Calibri" w:hAnsi="Calibri" w:cs="Calibri"/>
                  <w:color w:val="000000"/>
                  <w:sz w:val="16"/>
                  <w:szCs w:val="16"/>
                </w:rPr>
                <w:t>c201</w:t>
              </w:r>
            </w:ins>
          </w:p>
        </w:tc>
        <w:tc>
          <w:tcPr>
            <w:tcW w:w="565" w:type="dxa"/>
            <w:tcBorders>
              <w:left w:val="single" w:sz="4" w:space="0" w:color="auto"/>
            </w:tcBorders>
            <w:vAlign w:val="center"/>
            <w:tcPrChange w:id="17898" w:author="Στάθης Καπ" w:date="2023-03-09T06:29:00Z">
              <w:tcPr>
                <w:tcW w:w="565" w:type="dxa"/>
                <w:gridSpan w:val="2"/>
                <w:tcBorders>
                  <w:left w:val="single" w:sz="4" w:space="0" w:color="auto"/>
                </w:tcBorders>
              </w:tcPr>
            </w:tcPrChange>
          </w:tcPr>
          <w:p w14:paraId="24EEE4C4" w14:textId="1FFD04EC" w:rsidR="00494D04" w:rsidRPr="007E0F91" w:rsidRDefault="00494D04" w:rsidP="00494D04">
            <w:pPr>
              <w:jc w:val="center"/>
              <w:rPr>
                <w:ins w:id="17899" w:author="Στάθης Καπ" w:date="2023-03-09T06:25:00Z"/>
                <w:sz w:val="16"/>
                <w:szCs w:val="16"/>
              </w:rPr>
            </w:pPr>
            <w:ins w:id="17900"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17901" w:author="Στάθης Καπ" w:date="2023-03-09T06:29:00Z">
              <w:tcPr>
                <w:tcW w:w="679" w:type="dxa"/>
                <w:gridSpan w:val="2"/>
                <w:tcBorders>
                  <w:right w:val="single" w:sz="4" w:space="0" w:color="auto"/>
                </w:tcBorders>
              </w:tcPr>
            </w:tcPrChange>
          </w:tcPr>
          <w:p w14:paraId="7BCAFAAE" w14:textId="07702EF8" w:rsidR="00494D04" w:rsidRPr="007E0F91" w:rsidRDefault="00494D04" w:rsidP="00494D04">
            <w:pPr>
              <w:jc w:val="center"/>
              <w:rPr>
                <w:ins w:id="17902" w:author="Στάθης Καπ" w:date="2023-03-09T06:25:00Z"/>
                <w:sz w:val="16"/>
                <w:szCs w:val="16"/>
              </w:rPr>
            </w:pPr>
            <w:ins w:id="17903"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17904" w:author="Στάθης Καπ" w:date="2023-03-09T06:29:00Z">
              <w:tcPr>
                <w:tcW w:w="453" w:type="dxa"/>
                <w:gridSpan w:val="2"/>
                <w:tcBorders>
                  <w:left w:val="single" w:sz="4" w:space="0" w:color="auto"/>
                </w:tcBorders>
                <w:vAlign w:val="bottom"/>
              </w:tcPr>
            </w:tcPrChange>
          </w:tcPr>
          <w:p w14:paraId="34FFF05B" w14:textId="5E1AF994" w:rsidR="00494D04" w:rsidRPr="007E0F91" w:rsidRDefault="00494D04" w:rsidP="00494D04">
            <w:pPr>
              <w:jc w:val="center"/>
              <w:rPr>
                <w:ins w:id="17905" w:author="Στάθης Καπ" w:date="2023-03-09T06:25:00Z"/>
                <w:sz w:val="16"/>
                <w:szCs w:val="16"/>
              </w:rPr>
            </w:pPr>
            <w:ins w:id="17906" w:author="Στάθης Καπ" w:date="2023-03-09T07:11:00Z">
              <w:r>
                <w:rPr>
                  <w:rFonts w:ascii="Calibri" w:hAnsi="Calibri" w:cs="Calibri"/>
                  <w:color w:val="000000"/>
                  <w:sz w:val="16"/>
                  <w:szCs w:val="16"/>
                </w:rPr>
                <w:t>1290</w:t>
              </w:r>
            </w:ins>
          </w:p>
        </w:tc>
        <w:tc>
          <w:tcPr>
            <w:tcW w:w="708" w:type="dxa"/>
            <w:vAlign w:val="center"/>
            <w:tcPrChange w:id="17907" w:author="Στάθης Καπ" w:date="2023-03-09T06:29:00Z">
              <w:tcPr>
                <w:tcW w:w="708" w:type="dxa"/>
                <w:gridSpan w:val="2"/>
                <w:vAlign w:val="center"/>
              </w:tcPr>
            </w:tcPrChange>
          </w:tcPr>
          <w:p w14:paraId="59B4925F" w14:textId="42FD5D86" w:rsidR="00494D04" w:rsidRPr="007E0F91" w:rsidRDefault="00494D04" w:rsidP="00494D04">
            <w:pPr>
              <w:jc w:val="center"/>
              <w:rPr>
                <w:ins w:id="17908" w:author="Στάθης Καπ" w:date="2023-03-09T06:25:00Z"/>
                <w:sz w:val="16"/>
                <w:szCs w:val="16"/>
              </w:rPr>
            </w:pPr>
            <w:ins w:id="17909" w:author="Στάθης Καπ" w:date="2023-03-09T07:11:00Z">
              <w:r>
                <w:rPr>
                  <w:rFonts w:ascii="Calibri" w:hAnsi="Calibri" w:cs="Calibri"/>
                  <w:color w:val="000000"/>
                  <w:sz w:val="16"/>
                  <w:szCs w:val="16"/>
                </w:rPr>
                <w:t>11.64</w:t>
              </w:r>
            </w:ins>
          </w:p>
        </w:tc>
        <w:tc>
          <w:tcPr>
            <w:tcW w:w="652" w:type="dxa"/>
            <w:vMerge/>
            <w:tcBorders>
              <w:right w:val="single" w:sz="4" w:space="0" w:color="auto"/>
            </w:tcBorders>
            <w:vAlign w:val="center"/>
            <w:tcPrChange w:id="17910" w:author="Στάθης Καπ" w:date="2023-03-09T06:29:00Z">
              <w:tcPr>
                <w:tcW w:w="652" w:type="dxa"/>
                <w:gridSpan w:val="2"/>
                <w:vMerge/>
                <w:tcBorders>
                  <w:right w:val="single" w:sz="4" w:space="0" w:color="auto"/>
                </w:tcBorders>
                <w:vAlign w:val="bottom"/>
              </w:tcPr>
            </w:tcPrChange>
          </w:tcPr>
          <w:p w14:paraId="7F603301" w14:textId="77777777" w:rsidR="00494D04" w:rsidRPr="007E0F91" w:rsidRDefault="00494D04" w:rsidP="00494D04">
            <w:pPr>
              <w:jc w:val="center"/>
              <w:rPr>
                <w:ins w:id="17911" w:author="Στάθης Καπ" w:date="2023-03-09T06:25:00Z"/>
                <w:sz w:val="16"/>
                <w:szCs w:val="16"/>
              </w:rPr>
            </w:pPr>
          </w:p>
        </w:tc>
        <w:tc>
          <w:tcPr>
            <w:tcW w:w="453" w:type="dxa"/>
            <w:tcBorders>
              <w:left w:val="single" w:sz="4" w:space="0" w:color="auto"/>
            </w:tcBorders>
            <w:vAlign w:val="center"/>
            <w:tcPrChange w:id="17912" w:author="Στάθης Καπ" w:date="2023-03-09T06:29:00Z">
              <w:tcPr>
                <w:tcW w:w="453" w:type="dxa"/>
                <w:gridSpan w:val="2"/>
                <w:tcBorders>
                  <w:left w:val="single" w:sz="4" w:space="0" w:color="auto"/>
                </w:tcBorders>
                <w:vAlign w:val="bottom"/>
              </w:tcPr>
            </w:tcPrChange>
          </w:tcPr>
          <w:p w14:paraId="2891AE2B" w14:textId="1BA46933" w:rsidR="00494D04" w:rsidRPr="007E0F91" w:rsidRDefault="00494D04" w:rsidP="00494D04">
            <w:pPr>
              <w:jc w:val="center"/>
              <w:rPr>
                <w:ins w:id="17913" w:author="Στάθης Καπ" w:date="2023-03-09T06:25:00Z"/>
                <w:sz w:val="16"/>
                <w:szCs w:val="16"/>
              </w:rPr>
            </w:pPr>
            <w:ins w:id="17914" w:author="Στάθης Καπ" w:date="2023-03-09T07:11:00Z">
              <w:r>
                <w:rPr>
                  <w:rFonts w:ascii="Calibri" w:hAnsi="Calibri" w:cs="Calibri"/>
                  <w:color w:val="000000"/>
                  <w:sz w:val="16"/>
                  <w:szCs w:val="16"/>
                </w:rPr>
                <w:t>1280</w:t>
              </w:r>
            </w:ins>
          </w:p>
        </w:tc>
        <w:tc>
          <w:tcPr>
            <w:tcW w:w="454" w:type="dxa"/>
            <w:vAlign w:val="center"/>
            <w:tcPrChange w:id="17915" w:author="Στάθης Καπ" w:date="2023-03-09T06:29:00Z">
              <w:tcPr>
                <w:tcW w:w="454" w:type="dxa"/>
                <w:gridSpan w:val="2"/>
                <w:vAlign w:val="center"/>
              </w:tcPr>
            </w:tcPrChange>
          </w:tcPr>
          <w:p w14:paraId="77D36463" w14:textId="6569A685" w:rsidR="00494D04" w:rsidRPr="007E0F91" w:rsidRDefault="00494D04" w:rsidP="00494D04">
            <w:pPr>
              <w:jc w:val="center"/>
              <w:rPr>
                <w:ins w:id="17916" w:author="Στάθης Καπ" w:date="2023-03-09T06:25:00Z"/>
                <w:sz w:val="16"/>
                <w:szCs w:val="16"/>
              </w:rPr>
            </w:pPr>
            <w:ins w:id="17917" w:author="Στάθης Καπ" w:date="2023-03-09T07:11:00Z">
              <w:r>
                <w:rPr>
                  <w:rFonts w:ascii="Calibri" w:hAnsi="Calibri" w:cs="Calibri"/>
                  <w:color w:val="000000"/>
                  <w:sz w:val="16"/>
                  <w:szCs w:val="16"/>
                </w:rPr>
                <w:t>0.78</w:t>
              </w:r>
            </w:ins>
          </w:p>
        </w:tc>
        <w:tc>
          <w:tcPr>
            <w:tcW w:w="454" w:type="dxa"/>
            <w:vAlign w:val="center"/>
            <w:tcPrChange w:id="17918" w:author="Στάθης Καπ" w:date="2023-03-09T06:29:00Z">
              <w:tcPr>
                <w:tcW w:w="454" w:type="dxa"/>
                <w:gridSpan w:val="2"/>
                <w:vAlign w:val="bottom"/>
              </w:tcPr>
            </w:tcPrChange>
          </w:tcPr>
          <w:p w14:paraId="03BF0FB9" w14:textId="52BBAE30" w:rsidR="00494D04" w:rsidRPr="007E0F91" w:rsidRDefault="00494D04" w:rsidP="00494D04">
            <w:pPr>
              <w:jc w:val="center"/>
              <w:rPr>
                <w:ins w:id="17919" w:author="Στάθης Καπ" w:date="2023-03-09T06:25:00Z"/>
                <w:sz w:val="16"/>
                <w:szCs w:val="16"/>
              </w:rPr>
            </w:pPr>
            <w:ins w:id="17920"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7921" w:author="Στάθης Καπ" w:date="2023-03-09T06:29:00Z">
              <w:tcPr>
                <w:tcW w:w="457" w:type="dxa"/>
                <w:gridSpan w:val="2"/>
                <w:tcBorders>
                  <w:right w:val="single" w:sz="4" w:space="0" w:color="auto"/>
                </w:tcBorders>
                <w:vAlign w:val="center"/>
              </w:tcPr>
            </w:tcPrChange>
          </w:tcPr>
          <w:p w14:paraId="53CAD318" w14:textId="05163A2A" w:rsidR="00494D04" w:rsidRPr="007E0F91" w:rsidRDefault="00494D04" w:rsidP="00494D04">
            <w:pPr>
              <w:jc w:val="center"/>
              <w:rPr>
                <w:ins w:id="17922" w:author="Στάθης Καπ" w:date="2023-03-09T06:25:00Z"/>
                <w:sz w:val="16"/>
                <w:szCs w:val="16"/>
              </w:rPr>
            </w:pPr>
            <w:ins w:id="17923" w:author="Στάθης Καπ" w:date="2023-03-09T07:11:00Z">
              <w:r>
                <w:rPr>
                  <w:rFonts w:ascii="Calibri" w:hAnsi="Calibri" w:cs="Calibri"/>
                  <w:color w:val="000000"/>
                  <w:sz w:val="16"/>
                  <w:szCs w:val="16"/>
                </w:rPr>
                <w:t>41.92</w:t>
              </w:r>
            </w:ins>
          </w:p>
        </w:tc>
        <w:tc>
          <w:tcPr>
            <w:tcW w:w="453" w:type="dxa"/>
            <w:tcBorders>
              <w:left w:val="single" w:sz="4" w:space="0" w:color="auto"/>
            </w:tcBorders>
            <w:vAlign w:val="center"/>
            <w:tcPrChange w:id="17924" w:author="Στάθης Καπ" w:date="2023-03-09T06:29:00Z">
              <w:tcPr>
                <w:tcW w:w="453" w:type="dxa"/>
                <w:gridSpan w:val="2"/>
                <w:tcBorders>
                  <w:left w:val="single" w:sz="4" w:space="0" w:color="auto"/>
                </w:tcBorders>
                <w:vAlign w:val="bottom"/>
              </w:tcPr>
            </w:tcPrChange>
          </w:tcPr>
          <w:p w14:paraId="271123FA" w14:textId="6D56ED01" w:rsidR="00494D04" w:rsidRPr="007E0F91" w:rsidRDefault="00494D04" w:rsidP="00494D04">
            <w:pPr>
              <w:jc w:val="center"/>
              <w:rPr>
                <w:ins w:id="17925" w:author="Στάθης Καπ" w:date="2023-03-09T06:25:00Z"/>
                <w:sz w:val="16"/>
                <w:szCs w:val="16"/>
              </w:rPr>
            </w:pPr>
            <w:ins w:id="17926" w:author="Στάθης Καπ" w:date="2023-03-09T07:11:00Z">
              <w:r>
                <w:rPr>
                  <w:rFonts w:ascii="Calibri" w:hAnsi="Calibri" w:cs="Calibri"/>
                  <w:color w:val="000000"/>
                  <w:sz w:val="16"/>
                  <w:szCs w:val="16"/>
                </w:rPr>
                <w:t>1310</w:t>
              </w:r>
            </w:ins>
          </w:p>
        </w:tc>
        <w:tc>
          <w:tcPr>
            <w:tcW w:w="454" w:type="dxa"/>
            <w:vAlign w:val="center"/>
            <w:tcPrChange w:id="17927" w:author="Στάθης Καπ" w:date="2023-03-09T06:29:00Z">
              <w:tcPr>
                <w:tcW w:w="454" w:type="dxa"/>
                <w:gridSpan w:val="2"/>
                <w:vAlign w:val="center"/>
              </w:tcPr>
            </w:tcPrChange>
          </w:tcPr>
          <w:p w14:paraId="579DE2A5" w14:textId="3A733EAF" w:rsidR="00494D04" w:rsidRPr="007E0F91" w:rsidRDefault="00494D04" w:rsidP="00494D04">
            <w:pPr>
              <w:jc w:val="center"/>
              <w:rPr>
                <w:ins w:id="17928" w:author="Στάθης Καπ" w:date="2023-03-09T06:25:00Z"/>
                <w:sz w:val="16"/>
                <w:szCs w:val="16"/>
              </w:rPr>
            </w:pPr>
            <w:ins w:id="17929" w:author="Στάθης Καπ" w:date="2023-03-09T07:11:00Z">
              <w:r>
                <w:rPr>
                  <w:rFonts w:ascii="Calibri" w:hAnsi="Calibri" w:cs="Calibri"/>
                  <w:color w:val="000000"/>
                  <w:sz w:val="16"/>
                  <w:szCs w:val="16"/>
                </w:rPr>
                <w:t>-1.55</w:t>
              </w:r>
            </w:ins>
          </w:p>
        </w:tc>
        <w:tc>
          <w:tcPr>
            <w:tcW w:w="454" w:type="dxa"/>
            <w:vAlign w:val="center"/>
            <w:tcPrChange w:id="17930" w:author="Στάθης Καπ" w:date="2023-03-09T06:29:00Z">
              <w:tcPr>
                <w:tcW w:w="454" w:type="dxa"/>
                <w:gridSpan w:val="2"/>
                <w:vAlign w:val="bottom"/>
              </w:tcPr>
            </w:tcPrChange>
          </w:tcPr>
          <w:p w14:paraId="5F0CAFF4" w14:textId="7F7F3365" w:rsidR="00494D04" w:rsidRPr="007E0F91" w:rsidRDefault="00494D04" w:rsidP="00494D04">
            <w:pPr>
              <w:jc w:val="center"/>
              <w:rPr>
                <w:ins w:id="17931" w:author="Στάθης Καπ" w:date="2023-03-09T06:25:00Z"/>
                <w:sz w:val="16"/>
                <w:szCs w:val="16"/>
              </w:rPr>
            </w:pPr>
            <w:ins w:id="17932" w:author="Στάθης Καπ" w:date="2023-03-09T07:11:00Z">
              <w:r>
                <w:rPr>
                  <w:rFonts w:ascii="Calibri" w:hAnsi="Calibri" w:cs="Calibri"/>
                  <w:color w:val="000000"/>
                  <w:sz w:val="16"/>
                  <w:szCs w:val="16"/>
                </w:rPr>
                <w:t>0.249</w:t>
              </w:r>
            </w:ins>
          </w:p>
        </w:tc>
        <w:tc>
          <w:tcPr>
            <w:tcW w:w="454" w:type="dxa"/>
            <w:tcBorders>
              <w:right w:val="single" w:sz="4" w:space="0" w:color="auto"/>
            </w:tcBorders>
            <w:vAlign w:val="center"/>
            <w:tcPrChange w:id="17933" w:author="Στάθης Καπ" w:date="2023-03-09T06:29:00Z">
              <w:tcPr>
                <w:tcW w:w="454" w:type="dxa"/>
                <w:gridSpan w:val="2"/>
                <w:tcBorders>
                  <w:right w:val="single" w:sz="4" w:space="0" w:color="auto"/>
                </w:tcBorders>
                <w:vAlign w:val="center"/>
              </w:tcPr>
            </w:tcPrChange>
          </w:tcPr>
          <w:p w14:paraId="04C6FF95" w14:textId="4DE395D0" w:rsidR="00494D04" w:rsidRPr="007E0F91" w:rsidRDefault="00494D04" w:rsidP="00494D04">
            <w:pPr>
              <w:jc w:val="center"/>
              <w:rPr>
                <w:ins w:id="17934" w:author="Στάθης Καπ" w:date="2023-03-09T06:25:00Z"/>
                <w:sz w:val="16"/>
                <w:szCs w:val="16"/>
              </w:rPr>
            </w:pPr>
            <w:ins w:id="17935" w:author="Στάθης Καπ" w:date="2023-03-09T07:11:00Z">
              <w:r>
                <w:rPr>
                  <w:rFonts w:ascii="Calibri" w:hAnsi="Calibri" w:cs="Calibri"/>
                  <w:color w:val="000000"/>
                  <w:sz w:val="16"/>
                  <w:szCs w:val="16"/>
                </w:rPr>
                <w:t>41.69</w:t>
              </w:r>
            </w:ins>
          </w:p>
        </w:tc>
        <w:tc>
          <w:tcPr>
            <w:tcW w:w="453" w:type="dxa"/>
            <w:tcBorders>
              <w:left w:val="single" w:sz="4" w:space="0" w:color="auto"/>
            </w:tcBorders>
            <w:vAlign w:val="center"/>
            <w:tcPrChange w:id="17936" w:author="Στάθης Καπ" w:date="2023-03-09T06:29:00Z">
              <w:tcPr>
                <w:tcW w:w="453" w:type="dxa"/>
                <w:gridSpan w:val="2"/>
                <w:tcBorders>
                  <w:left w:val="single" w:sz="4" w:space="0" w:color="auto"/>
                </w:tcBorders>
                <w:vAlign w:val="bottom"/>
              </w:tcPr>
            </w:tcPrChange>
          </w:tcPr>
          <w:p w14:paraId="6147A5BC" w14:textId="5B2A07D9" w:rsidR="00494D04" w:rsidRPr="007E0F91" w:rsidRDefault="00494D04" w:rsidP="00494D04">
            <w:pPr>
              <w:jc w:val="center"/>
              <w:rPr>
                <w:ins w:id="17937" w:author="Στάθης Καπ" w:date="2023-03-09T06:25:00Z"/>
                <w:sz w:val="16"/>
                <w:szCs w:val="16"/>
              </w:rPr>
            </w:pPr>
            <w:ins w:id="17938" w:author="Στάθης Καπ" w:date="2023-03-09T07:11:00Z">
              <w:r>
                <w:rPr>
                  <w:rFonts w:ascii="Calibri" w:hAnsi="Calibri" w:cs="Calibri"/>
                  <w:color w:val="000000"/>
                  <w:sz w:val="16"/>
                  <w:szCs w:val="16"/>
                </w:rPr>
                <w:t>1330</w:t>
              </w:r>
            </w:ins>
          </w:p>
        </w:tc>
        <w:tc>
          <w:tcPr>
            <w:tcW w:w="454" w:type="dxa"/>
            <w:vAlign w:val="center"/>
            <w:tcPrChange w:id="17939" w:author="Στάθης Καπ" w:date="2023-03-09T06:29:00Z">
              <w:tcPr>
                <w:tcW w:w="454" w:type="dxa"/>
                <w:gridSpan w:val="2"/>
                <w:vAlign w:val="center"/>
              </w:tcPr>
            </w:tcPrChange>
          </w:tcPr>
          <w:p w14:paraId="14ADF664" w14:textId="0A97FEF8" w:rsidR="00494D04" w:rsidRPr="007E0F91" w:rsidRDefault="00494D04" w:rsidP="00494D04">
            <w:pPr>
              <w:jc w:val="center"/>
              <w:rPr>
                <w:ins w:id="17940" w:author="Στάθης Καπ" w:date="2023-03-09T06:25:00Z"/>
                <w:sz w:val="16"/>
                <w:szCs w:val="16"/>
              </w:rPr>
            </w:pPr>
            <w:ins w:id="17941" w:author="Στάθης Καπ" w:date="2023-03-09T07:11:00Z">
              <w:r>
                <w:rPr>
                  <w:rFonts w:ascii="Calibri" w:hAnsi="Calibri" w:cs="Calibri"/>
                  <w:color w:val="000000"/>
                  <w:sz w:val="16"/>
                  <w:szCs w:val="16"/>
                </w:rPr>
                <w:t>-3.1</w:t>
              </w:r>
            </w:ins>
          </w:p>
        </w:tc>
        <w:tc>
          <w:tcPr>
            <w:tcW w:w="454" w:type="dxa"/>
            <w:vAlign w:val="center"/>
            <w:tcPrChange w:id="17942" w:author="Στάθης Καπ" w:date="2023-03-09T06:29:00Z">
              <w:tcPr>
                <w:tcW w:w="454" w:type="dxa"/>
                <w:gridSpan w:val="2"/>
                <w:vAlign w:val="bottom"/>
              </w:tcPr>
            </w:tcPrChange>
          </w:tcPr>
          <w:p w14:paraId="70D20CAD" w14:textId="6FBEC91E" w:rsidR="00494D04" w:rsidRPr="007E0F91" w:rsidRDefault="00494D04" w:rsidP="00494D04">
            <w:pPr>
              <w:jc w:val="center"/>
              <w:rPr>
                <w:ins w:id="17943" w:author="Στάθης Καπ" w:date="2023-03-09T06:25:00Z"/>
                <w:sz w:val="16"/>
                <w:szCs w:val="16"/>
              </w:rPr>
            </w:pPr>
            <w:ins w:id="17944" w:author="Στάθης Καπ" w:date="2023-03-09T07:11:00Z">
              <w:r>
                <w:rPr>
                  <w:rFonts w:ascii="Calibri" w:hAnsi="Calibri" w:cs="Calibri"/>
                  <w:color w:val="000000"/>
                  <w:sz w:val="16"/>
                  <w:szCs w:val="16"/>
                </w:rPr>
                <w:t>0.219</w:t>
              </w:r>
            </w:ins>
          </w:p>
        </w:tc>
        <w:tc>
          <w:tcPr>
            <w:tcW w:w="461" w:type="dxa"/>
            <w:tcBorders>
              <w:right w:val="single" w:sz="4" w:space="0" w:color="auto"/>
            </w:tcBorders>
            <w:vAlign w:val="center"/>
            <w:tcPrChange w:id="17945" w:author="Στάθης Καπ" w:date="2023-03-09T06:29:00Z">
              <w:tcPr>
                <w:tcW w:w="461" w:type="dxa"/>
                <w:gridSpan w:val="2"/>
                <w:tcBorders>
                  <w:right w:val="single" w:sz="4" w:space="0" w:color="auto"/>
                </w:tcBorders>
                <w:vAlign w:val="center"/>
              </w:tcPr>
            </w:tcPrChange>
          </w:tcPr>
          <w:p w14:paraId="453D4B73" w14:textId="053680F5" w:rsidR="00494D04" w:rsidRPr="007E0F91" w:rsidRDefault="00494D04" w:rsidP="00494D04">
            <w:pPr>
              <w:jc w:val="center"/>
              <w:rPr>
                <w:ins w:id="17946" w:author="Στάθης Καπ" w:date="2023-03-09T06:25:00Z"/>
                <w:sz w:val="16"/>
                <w:szCs w:val="16"/>
              </w:rPr>
            </w:pPr>
            <w:ins w:id="17947" w:author="Στάθης Καπ" w:date="2023-03-09T07:11:00Z">
              <w:r>
                <w:rPr>
                  <w:rFonts w:ascii="Calibri" w:hAnsi="Calibri" w:cs="Calibri"/>
                  <w:color w:val="000000"/>
                  <w:sz w:val="16"/>
                  <w:szCs w:val="16"/>
                </w:rPr>
                <w:t>48.71</w:t>
              </w:r>
            </w:ins>
          </w:p>
        </w:tc>
      </w:tr>
      <w:tr w:rsidR="00494D04" w14:paraId="3DC5CBC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94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949" w:author="Στάθης Καπ" w:date="2023-03-09T06:25:00Z"/>
          <w:trPrChange w:id="1795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95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649D73" w14:textId="77777777" w:rsidR="00494D04" w:rsidRPr="007E0F91" w:rsidRDefault="00494D04" w:rsidP="00494D04">
            <w:pPr>
              <w:jc w:val="center"/>
              <w:rPr>
                <w:ins w:id="17952" w:author="Στάθης Καπ" w:date="2023-03-09T06:25:00Z"/>
                <w:sz w:val="16"/>
                <w:szCs w:val="16"/>
              </w:rPr>
            </w:pPr>
            <w:ins w:id="17953" w:author="Στάθης Καπ" w:date="2023-03-09T06:25:00Z">
              <w:r w:rsidRPr="009861B1">
                <w:rPr>
                  <w:rFonts w:ascii="Calibri" w:hAnsi="Calibri" w:cs="Calibri"/>
                  <w:color w:val="000000"/>
                  <w:sz w:val="16"/>
                  <w:szCs w:val="16"/>
                </w:rPr>
                <w:t>c202</w:t>
              </w:r>
            </w:ins>
          </w:p>
        </w:tc>
        <w:tc>
          <w:tcPr>
            <w:tcW w:w="565" w:type="dxa"/>
            <w:tcBorders>
              <w:left w:val="single" w:sz="4" w:space="0" w:color="auto"/>
            </w:tcBorders>
            <w:vAlign w:val="center"/>
            <w:tcPrChange w:id="17954" w:author="Στάθης Καπ" w:date="2023-03-09T06:29:00Z">
              <w:tcPr>
                <w:tcW w:w="565" w:type="dxa"/>
                <w:gridSpan w:val="2"/>
                <w:tcBorders>
                  <w:left w:val="single" w:sz="4" w:space="0" w:color="auto"/>
                </w:tcBorders>
              </w:tcPr>
            </w:tcPrChange>
          </w:tcPr>
          <w:p w14:paraId="3AF9413C" w14:textId="2704F7C1" w:rsidR="00494D04" w:rsidRPr="007E0F91" w:rsidRDefault="00494D04" w:rsidP="00494D04">
            <w:pPr>
              <w:jc w:val="center"/>
              <w:rPr>
                <w:ins w:id="17955" w:author="Στάθης Καπ" w:date="2023-03-09T06:25:00Z"/>
                <w:sz w:val="16"/>
                <w:szCs w:val="16"/>
              </w:rPr>
            </w:pPr>
            <w:ins w:id="17956"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7957" w:author="Στάθης Καπ" w:date="2023-03-09T06:29:00Z">
              <w:tcPr>
                <w:tcW w:w="679" w:type="dxa"/>
                <w:gridSpan w:val="2"/>
                <w:tcBorders>
                  <w:right w:val="single" w:sz="4" w:space="0" w:color="auto"/>
                </w:tcBorders>
              </w:tcPr>
            </w:tcPrChange>
          </w:tcPr>
          <w:p w14:paraId="07486967" w14:textId="3E2598A1" w:rsidR="00494D04" w:rsidRPr="007E0F91" w:rsidRDefault="00494D04" w:rsidP="00494D04">
            <w:pPr>
              <w:jc w:val="center"/>
              <w:rPr>
                <w:ins w:id="17958" w:author="Στάθης Καπ" w:date="2023-03-09T06:25:00Z"/>
                <w:sz w:val="16"/>
                <w:szCs w:val="16"/>
              </w:rPr>
            </w:pPr>
            <w:ins w:id="17959"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7960" w:author="Στάθης Καπ" w:date="2023-03-09T06:29:00Z">
              <w:tcPr>
                <w:tcW w:w="453" w:type="dxa"/>
                <w:gridSpan w:val="2"/>
                <w:tcBorders>
                  <w:left w:val="single" w:sz="4" w:space="0" w:color="auto"/>
                </w:tcBorders>
                <w:vAlign w:val="bottom"/>
              </w:tcPr>
            </w:tcPrChange>
          </w:tcPr>
          <w:p w14:paraId="0000364A" w14:textId="69FBCB34" w:rsidR="00494D04" w:rsidRPr="007E0F91" w:rsidRDefault="00494D04" w:rsidP="00494D04">
            <w:pPr>
              <w:jc w:val="center"/>
              <w:rPr>
                <w:ins w:id="17961" w:author="Στάθης Καπ" w:date="2023-03-09T06:25:00Z"/>
                <w:sz w:val="16"/>
                <w:szCs w:val="16"/>
              </w:rPr>
            </w:pPr>
            <w:ins w:id="17962" w:author="Στάθης Καπ" w:date="2023-03-09T07:11:00Z">
              <w:r>
                <w:rPr>
                  <w:rFonts w:ascii="Calibri" w:hAnsi="Calibri" w:cs="Calibri"/>
                  <w:color w:val="000000"/>
                  <w:sz w:val="16"/>
                  <w:szCs w:val="16"/>
                </w:rPr>
                <w:t>1370</w:t>
              </w:r>
            </w:ins>
          </w:p>
        </w:tc>
        <w:tc>
          <w:tcPr>
            <w:tcW w:w="708" w:type="dxa"/>
            <w:vAlign w:val="center"/>
            <w:tcPrChange w:id="17963" w:author="Στάθης Καπ" w:date="2023-03-09T06:29:00Z">
              <w:tcPr>
                <w:tcW w:w="708" w:type="dxa"/>
                <w:gridSpan w:val="2"/>
                <w:vAlign w:val="center"/>
              </w:tcPr>
            </w:tcPrChange>
          </w:tcPr>
          <w:p w14:paraId="232F6C42" w14:textId="13A5C231" w:rsidR="00494D04" w:rsidRPr="007E0F91" w:rsidRDefault="00494D04" w:rsidP="00494D04">
            <w:pPr>
              <w:jc w:val="center"/>
              <w:rPr>
                <w:ins w:id="17964" w:author="Στάθης Καπ" w:date="2023-03-09T06:25:00Z"/>
                <w:sz w:val="16"/>
                <w:szCs w:val="16"/>
              </w:rPr>
            </w:pPr>
            <w:ins w:id="17965" w:author="Στάθης Καπ" w:date="2023-03-09T07:11:00Z">
              <w:r>
                <w:rPr>
                  <w:rFonts w:ascii="Calibri" w:hAnsi="Calibri" w:cs="Calibri"/>
                  <w:color w:val="000000"/>
                  <w:sz w:val="16"/>
                  <w:szCs w:val="16"/>
                </w:rPr>
                <w:t>6.8</w:t>
              </w:r>
            </w:ins>
          </w:p>
        </w:tc>
        <w:tc>
          <w:tcPr>
            <w:tcW w:w="652" w:type="dxa"/>
            <w:vMerge/>
            <w:tcBorders>
              <w:right w:val="single" w:sz="4" w:space="0" w:color="auto"/>
            </w:tcBorders>
            <w:vAlign w:val="center"/>
            <w:tcPrChange w:id="17966" w:author="Στάθης Καπ" w:date="2023-03-09T06:29:00Z">
              <w:tcPr>
                <w:tcW w:w="652" w:type="dxa"/>
                <w:gridSpan w:val="2"/>
                <w:vMerge/>
                <w:tcBorders>
                  <w:right w:val="single" w:sz="4" w:space="0" w:color="auto"/>
                </w:tcBorders>
                <w:vAlign w:val="bottom"/>
              </w:tcPr>
            </w:tcPrChange>
          </w:tcPr>
          <w:p w14:paraId="6D58DC5E" w14:textId="77777777" w:rsidR="00494D04" w:rsidRPr="007E0F91" w:rsidRDefault="00494D04" w:rsidP="00494D04">
            <w:pPr>
              <w:jc w:val="center"/>
              <w:rPr>
                <w:ins w:id="17967" w:author="Στάθης Καπ" w:date="2023-03-09T06:25:00Z"/>
                <w:sz w:val="16"/>
                <w:szCs w:val="16"/>
              </w:rPr>
            </w:pPr>
          </w:p>
        </w:tc>
        <w:tc>
          <w:tcPr>
            <w:tcW w:w="453" w:type="dxa"/>
            <w:tcBorders>
              <w:left w:val="single" w:sz="4" w:space="0" w:color="auto"/>
            </w:tcBorders>
            <w:vAlign w:val="center"/>
            <w:tcPrChange w:id="17968" w:author="Στάθης Καπ" w:date="2023-03-09T06:29:00Z">
              <w:tcPr>
                <w:tcW w:w="453" w:type="dxa"/>
                <w:gridSpan w:val="2"/>
                <w:tcBorders>
                  <w:left w:val="single" w:sz="4" w:space="0" w:color="auto"/>
                </w:tcBorders>
                <w:vAlign w:val="bottom"/>
              </w:tcPr>
            </w:tcPrChange>
          </w:tcPr>
          <w:p w14:paraId="050AF937" w14:textId="4A2F52F2" w:rsidR="00494D04" w:rsidRPr="007E0F91" w:rsidRDefault="00494D04" w:rsidP="00494D04">
            <w:pPr>
              <w:jc w:val="center"/>
              <w:rPr>
                <w:ins w:id="17969" w:author="Στάθης Καπ" w:date="2023-03-09T06:25:00Z"/>
                <w:sz w:val="16"/>
                <w:szCs w:val="16"/>
              </w:rPr>
            </w:pPr>
            <w:ins w:id="17970" w:author="Στάθης Καπ" w:date="2023-03-09T07:11:00Z">
              <w:r>
                <w:rPr>
                  <w:rFonts w:ascii="Calibri" w:hAnsi="Calibri" w:cs="Calibri"/>
                  <w:color w:val="000000"/>
                  <w:sz w:val="16"/>
                  <w:szCs w:val="16"/>
                </w:rPr>
                <w:t>1350</w:t>
              </w:r>
            </w:ins>
          </w:p>
        </w:tc>
        <w:tc>
          <w:tcPr>
            <w:tcW w:w="454" w:type="dxa"/>
            <w:vAlign w:val="center"/>
            <w:tcPrChange w:id="17971" w:author="Στάθης Καπ" w:date="2023-03-09T06:29:00Z">
              <w:tcPr>
                <w:tcW w:w="454" w:type="dxa"/>
                <w:gridSpan w:val="2"/>
                <w:vAlign w:val="center"/>
              </w:tcPr>
            </w:tcPrChange>
          </w:tcPr>
          <w:p w14:paraId="11075839" w14:textId="20CD4223" w:rsidR="00494D04" w:rsidRPr="007E0F91" w:rsidRDefault="00494D04" w:rsidP="00494D04">
            <w:pPr>
              <w:jc w:val="center"/>
              <w:rPr>
                <w:ins w:id="17972" w:author="Στάθης Καπ" w:date="2023-03-09T06:25:00Z"/>
                <w:sz w:val="16"/>
                <w:szCs w:val="16"/>
              </w:rPr>
            </w:pPr>
            <w:ins w:id="17973" w:author="Στάθης Καπ" w:date="2023-03-09T07:11:00Z">
              <w:r>
                <w:rPr>
                  <w:rFonts w:ascii="Calibri" w:hAnsi="Calibri" w:cs="Calibri"/>
                  <w:color w:val="000000"/>
                  <w:sz w:val="16"/>
                  <w:szCs w:val="16"/>
                </w:rPr>
                <w:t>1.46</w:t>
              </w:r>
            </w:ins>
          </w:p>
        </w:tc>
        <w:tc>
          <w:tcPr>
            <w:tcW w:w="454" w:type="dxa"/>
            <w:vAlign w:val="center"/>
            <w:tcPrChange w:id="17974" w:author="Στάθης Καπ" w:date="2023-03-09T06:29:00Z">
              <w:tcPr>
                <w:tcW w:w="454" w:type="dxa"/>
                <w:gridSpan w:val="2"/>
                <w:vAlign w:val="bottom"/>
              </w:tcPr>
            </w:tcPrChange>
          </w:tcPr>
          <w:p w14:paraId="61D040BF" w14:textId="23A722A1" w:rsidR="00494D04" w:rsidRPr="007E0F91" w:rsidRDefault="00494D04" w:rsidP="00494D04">
            <w:pPr>
              <w:jc w:val="center"/>
              <w:rPr>
                <w:ins w:id="17975" w:author="Στάθης Καπ" w:date="2023-03-09T06:25:00Z"/>
                <w:sz w:val="16"/>
                <w:szCs w:val="16"/>
              </w:rPr>
            </w:pPr>
            <w:ins w:id="17976" w:author="Στάθης Καπ" w:date="2023-03-09T07:11:00Z">
              <w:r>
                <w:rPr>
                  <w:rFonts w:ascii="Calibri" w:hAnsi="Calibri" w:cs="Calibri"/>
                  <w:color w:val="000000"/>
                  <w:sz w:val="16"/>
                  <w:szCs w:val="16"/>
                </w:rPr>
                <w:t>0.442</w:t>
              </w:r>
            </w:ins>
          </w:p>
        </w:tc>
        <w:tc>
          <w:tcPr>
            <w:tcW w:w="457" w:type="dxa"/>
            <w:tcBorders>
              <w:right w:val="single" w:sz="4" w:space="0" w:color="auto"/>
            </w:tcBorders>
            <w:vAlign w:val="center"/>
            <w:tcPrChange w:id="17977" w:author="Στάθης Καπ" w:date="2023-03-09T06:29:00Z">
              <w:tcPr>
                <w:tcW w:w="457" w:type="dxa"/>
                <w:gridSpan w:val="2"/>
                <w:tcBorders>
                  <w:right w:val="single" w:sz="4" w:space="0" w:color="auto"/>
                </w:tcBorders>
                <w:vAlign w:val="center"/>
              </w:tcPr>
            </w:tcPrChange>
          </w:tcPr>
          <w:p w14:paraId="0D50C884" w14:textId="5DE845F1" w:rsidR="00494D04" w:rsidRPr="007E0F91" w:rsidRDefault="00494D04" w:rsidP="00494D04">
            <w:pPr>
              <w:jc w:val="center"/>
              <w:rPr>
                <w:ins w:id="17978" w:author="Στάθης Καπ" w:date="2023-03-09T06:25:00Z"/>
                <w:sz w:val="16"/>
                <w:szCs w:val="16"/>
              </w:rPr>
            </w:pPr>
            <w:ins w:id="17979" w:author="Στάθης Καπ" w:date="2023-03-09T07:11:00Z">
              <w:r>
                <w:rPr>
                  <w:rFonts w:ascii="Calibri" w:hAnsi="Calibri" w:cs="Calibri"/>
                  <w:color w:val="000000"/>
                  <w:sz w:val="16"/>
                  <w:szCs w:val="16"/>
                </w:rPr>
                <w:t>15.81</w:t>
              </w:r>
            </w:ins>
          </w:p>
        </w:tc>
        <w:tc>
          <w:tcPr>
            <w:tcW w:w="453" w:type="dxa"/>
            <w:tcBorders>
              <w:left w:val="single" w:sz="4" w:space="0" w:color="auto"/>
            </w:tcBorders>
            <w:vAlign w:val="center"/>
            <w:tcPrChange w:id="17980" w:author="Στάθης Καπ" w:date="2023-03-09T06:29:00Z">
              <w:tcPr>
                <w:tcW w:w="453" w:type="dxa"/>
                <w:gridSpan w:val="2"/>
                <w:tcBorders>
                  <w:left w:val="single" w:sz="4" w:space="0" w:color="auto"/>
                </w:tcBorders>
                <w:vAlign w:val="bottom"/>
              </w:tcPr>
            </w:tcPrChange>
          </w:tcPr>
          <w:p w14:paraId="6F291D5B" w14:textId="715D5BD1" w:rsidR="00494D04" w:rsidRPr="007E0F91" w:rsidRDefault="00494D04" w:rsidP="00494D04">
            <w:pPr>
              <w:jc w:val="center"/>
              <w:rPr>
                <w:ins w:id="17981" w:author="Στάθης Καπ" w:date="2023-03-09T06:25:00Z"/>
                <w:sz w:val="16"/>
                <w:szCs w:val="16"/>
              </w:rPr>
            </w:pPr>
            <w:ins w:id="17982" w:author="Στάθης Καπ" w:date="2023-03-09T07:11:00Z">
              <w:r>
                <w:rPr>
                  <w:rFonts w:ascii="Calibri" w:hAnsi="Calibri" w:cs="Calibri"/>
                  <w:color w:val="000000"/>
                  <w:sz w:val="16"/>
                  <w:szCs w:val="16"/>
                </w:rPr>
                <w:t>1360</w:t>
              </w:r>
            </w:ins>
          </w:p>
        </w:tc>
        <w:tc>
          <w:tcPr>
            <w:tcW w:w="454" w:type="dxa"/>
            <w:vAlign w:val="center"/>
            <w:tcPrChange w:id="17983" w:author="Στάθης Καπ" w:date="2023-03-09T06:29:00Z">
              <w:tcPr>
                <w:tcW w:w="454" w:type="dxa"/>
                <w:gridSpan w:val="2"/>
                <w:vAlign w:val="center"/>
              </w:tcPr>
            </w:tcPrChange>
          </w:tcPr>
          <w:p w14:paraId="17582F1C" w14:textId="60CD6C6D" w:rsidR="00494D04" w:rsidRPr="007E0F91" w:rsidRDefault="00494D04" w:rsidP="00494D04">
            <w:pPr>
              <w:jc w:val="center"/>
              <w:rPr>
                <w:ins w:id="17984" w:author="Στάθης Καπ" w:date="2023-03-09T06:25:00Z"/>
                <w:sz w:val="16"/>
                <w:szCs w:val="16"/>
              </w:rPr>
            </w:pPr>
            <w:ins w:id="17985" w:author="Στάθης Καπ" w:date="2023-03-09T07:11:00Z">
              <w:r>
                <w:rPr>
                  <w:rFonts w:ascii="Calibri" w:hAnsi="Calibri" w:cs="Calibri"/>
                  <w:color w:val="000000"/>
                  <w:sz w:val="16"/>
                  <w:szCs w:val="16"/>
                </w:rPr>
                <w:t>0.73</w:t>
              </w:r>
            </w:ins>
          </w:p>
        </w:tc>
        <w:tc>
          <w:tcPr>
            <w:tcW w:w="454" w:type="dxa"/>
            <w:vAlign w:val="center"/>
            <w:tcPrChange w:id="17986" w:author="Στάθης Καπ" w:date="2023-03-09T06:29:00Z">
              <w:tcPr>
                <w:tcW w:w="454" w:type="dxa"/>
                <w:gridSpan w:val="2"/>
                <w:vAlign w:val="bottom"/>
              </w:tcPr>
            </w:tcPrChange>
          </w:tcPr>
          <w:p w14:paraId="2D14132C" w14:textId="0C1B66CC" w:rsidR="00494D04" w:rsidRPr="007E0F91" w:rsidRDefault="00494D04" w:rsidP="00494D04">
            <w:pPr>
              <w:jc w:val="center"/>
              <w:rPr>
                <w:ins w:id="17987" w:author="Στάθης Καπ" w:date="2023-03-09T06:25:00Z"/>
                <w:sz w:val="16"/>
                <w:szCs w:val="16"/>
              </w:rPr>
            </w:pPr>
            <w:ins w:id="17988" w:author="Στάθης Καπ" w:date="2023-03-09T07:11:00Z">
              <w:r>
                <w:rPr>
                  <w:rFonts w:ascii="Calibri" w:hAnsi="Calibri" w:cs="Calibri"/>
                  <w:color w:val="000000"/>
                  <w:sz w:val="16"/>
                  <w:szCs w:val="16"/>
                </w:rPr>
                <w:t>0.391</w:t>
              </w:r>
            </w:ins>
          </w:p>
        </w:tc>
        <w:tc>
          <w:tcPr>
            <w:tcW w:w="454" w:type="dxa"/>
            <w:tcBorders>
              <w:right w:val="single" w:sz="4" w:space="0" w:color="auto"/>
            </w:tcBorders>
            <w:vAlign w:val="center"/>
            <w:tcPrChange w:id="17989" w:author="Στάθης Καπ" w:date="2023-03-09T06:29:00Z">
              <w:tcPr>
                <w:tcW w:w="454" w:type="dxa"/>
                <w:gridSpan w:val="2"/>
                <w:tcBorders>
                  <w:right w:val="single" w:sz="4" w:space="0" w:color="auto"/>
                </w:tcBorders>
                <w:vAlign w:val="center"/>
              </w:tcPr>
            </w:tcPrChange>
          </w:tcPr>
          <w:p w14:paraId="76305C31" w14:textId="12435310" w:rsidR="00494D04" w:rsidRPr="007E0F91" w:rsidRDefault="00494D04" w:rsidP="00494D04">
            <w:pPr>
              <w:jc w:val="center"/>
              <w:rPr>
                <w:ins w:id="17990" w:author="Στάθης Καπ" w:date="2023-03-09T06:25:00Z"/>
                <w:sz w:val="16"/>
                <w:szCs w:val="16"/>
              </w:rPr>
            </w:pPr>
            <w:ins w:id="17991" w:author="Στάθης Καπ" w:date="2023-03-09T07:11:00Z">
              <w:r>
                <w:rPr>
                  <w:rFonts w:ascii="Calibri" w:hAnsi="Calibri" w:cs="Calibri"/>
                  <w:color w:val="000000"/>
                  <w:sz w:val="16"/>
                  <w:szCs w:val="16"/>
                </w:rPr>
                <w:t>25.52</w:t>
              </w:r>
            </w:ins>
          </w:p>
        </w:tc>
        <w:tc>
          <w:tcPr>
            <w:tcW w:w="453" w:type="dxa"/>
            <w:tcBorders>
              <w:left w:val="single" w:sz="4" w:space="0" w:color="auto"/>
            </w:tcBorders>
            <w:vAlign w:val="center"/>
            <w:tcPrChange w:id="17992" w:author="Στάθης Καπ" w:date="2023-03-09T06:29:00Z">
              <w:tcPr>
                <w:tcW w:w="453" w:type="dxa"/>
                <w:gridSpan w:val="2"/>
                <w:tcBorders>
                  <w:left w:val="single" w:sz="4" w:space="0" w:color="auto"/>
                </w:tcBorders>
                <w:vAlign w:val="bottom"/>
              </w:tcPr>
            </w:tcPrChange>
          </w:tcPr>
          <w:p w14:paraId="384DC281" w14:textId="2864066A" w:rsidR="00494D04" w:rsidRPr="007E0F91" w:rsidRDefault="00494D04" w:rsidP="00494D04">
            <w:pPr>
              <w:jc w:val="center"/>
              <w:rPr>
                <w:ins w:id="17993" w:author="Στάθης Καπ" w:date="2023-03-09T06:25:00Z"/>
                <w:sz w:val="16"/>
                <w:szCs w:val="16"/>
              </w:rPr>
            </w:pPr>
            <w:ins w:id="17994" w:author="Στάθης Καπ" w:date="2023-03-09T07:11:00Z">
              <w:r>
                <w:rPr>
                  <w:rFonts w:ascii="Calibri" w:hAnsi="Calibri" w:cs="Calibri"/>
                  <w:color w:val="000000"/>
                  <w:sz w:val="16"/>
                  <w:szCs w:val="16"/>
                </w:rPr>
                <w:t>1300</w:t>
              </w:r>
            </w:ins>
          </w:p>
        </w:tc>
        <w:tc>
          <w:tcPr>
            <w:tcW w:w="454" w:type="dxa"/>
            <w:vAlign w:val="center"/>
            <w:tcPrChange w:id="17995" w:author="Στάθης Καπ" w:date="2023-03-09T06:29:00Z">
              <w:tcPr>
                <w:tcW w:w="454" w:type="dxa"/>
                <w:gridSpan w:val="2"/>
                <w:vAlign w:val="center"/>
              </w:tcPr>
            </w:tcPrChange>
          </w:tcPr>
          <w:p w14:paraId="1A2BAEB3" w14:textId="3F470293" w:rsidR="00494D04" w:rsidRPr="007E0F91" w:rsidRDefault="00494D04" w:rsidP="00494D04">
            <w:pPr>
              <w:jc w:val="center"/>
              <w:rPr>
                <w:ins w:id="17996" w:author="Στάθης Καπ" w:date="2023-03-09T06:25:00Z"/>
                <w:sz w:val="16"/>
                <w:szCs w:val="16"/>
              </w:rPr>
            </w:pPr>
            <w:ins w:id="17997" w:author="Στάθης Καπ" w:date="2023-03-09T07:11:00Z">
              <w:r>
                <w:rPr>
                  <w:rFonts w:ascii="Calibri" w:hAnsi="Calibri" w:cs="Calibri"/>
                  <w:color w:val="000000"/>
                  <w:sz w:val="16"/>
                  <w:szCs w:val="16"/>
                </w:rPr>
                <w:t>5.11</w:t>
              </w:r>
            </w:ins>
          </w:p>
        </w:tc>
        <w:tc>
          <w:tcPr>
            <w:tcW w:w="454" w:type="dxa"/>
            <w:vAlign w:val="center"/>
            <w:tcPrChange w:id="17998" w:author="Στάθης Καπ" w:date="2023-03-09T06:29:00Z">
              <w:tcPr>
                <w:tcW w:w="454" w:type="dxa"/>
                <w:gridSpan w:val="2"/>
                <w:vAlign w:val="bottom"/>
              </w:tcPr>
            </w:tcPrChange>
          </w:tcPr>
          <w:p w14:paraId="18D9C8B8" w14:textId="3FACD0D0" w:rsidR="00494D04" w:rsidRPr="007E0F91" w:rsidRDefault="00494D04" w:rsidP="00494D04">
            <w:pPr>
              <w:jc w:val="center"/>
              <w:rPr>
                <w:ins w:id="17999" w:author="Στάθης Καπ" w:date="2023-03-09T06:25:00Z"/>
                <w:sz w:val="16"/>
                <w:szCs w:val="16"/>
              </w:rPr>
            </w:pPr>
            <w:ins w:id="18000" w:author="Στάθης Καπ" w:date="2023-03-09T07:11:00Z">
              <w:r>
                <w:rPr>
                  <w:rFonts w:ascii="Calibri" w:hAnsi="Calibri" w:cs="Calibri"/>
                  <w:color w:val="000000"/>
                  <w:sz w:val="16"/>
                  <w:szCs w:val="16"/>
                </w:rPr>
                <w:t>0.328</w:t>
              </w:r>
            </w:ins>
          </w:p>
        </w:tc>
        <w:tc>
          <w:tcPr>
            <w:tcW w:w="461" w:type="dxa"/>
            <w:tcBorders>
              <w:right w:val="single" w:sz="4" w:space="0" w:color="auto"/>
            </w:tcBorders>
            <w:vAlign w:val="center"/>
            <w:tcPrChange w:id="18001" w:author="Στάθης Καπ" w:date="2023-03-09T06:29:00Z">
              <w:tcPr>
                <w:tcW w:w="461" w:type="dxa"/>
                <w:gridSpan w:val="2"/>
                <w:tcBorders>
                  <w:right w:val="single" w:sz="4" w:space="0" w:color="auto"/>
                </w:tcBorders>
                <w:vAlign w:val="center"/>
              </w:tcPr>
            </w:tcPrChange>
          </w:tcPr>
          <w:p w14:paraId="75F5FD74" w14:textId="63D3983F" w:rsidR="00494D04" w:rsidRPr="007E0F91" w:rsidRDefault="00494D04" w:rsidP="00494D04">
            <w:pPr>
              <w:jc w:val="center"/>
              <w:rPr>
                <w:ins w:id="18002" w:author="Στάθης Καπ" w:date="2023-03-09T06:25:00Z"/>
                <w:sz w:val="16"/>
                <w:szCs w:val="16"/>
              </w:rPr>
            </w:pPr>
            <w:ins w:id="18003" w:author="Στάθης Καπ" w:date="2023-03-09T07:11:00Z">
              <w:r>
                <w:rPr>
                  <w:rFonts w:ascii="Calibri" w:hAnsi="Calibri" w:cs="Calibri"/>
                  <w:color w:val="000000"/>
                  <w:sz w:val="16"/>
                  <w:szCs w:val="16"/>
                </w:rPr>
                <w:t>37.52</w:t>
              </w:r>
            </w:ins>
          </w:p>
        </w:tc>
      </w:tr>
      <w:tr w:rsidR="00494D04" w14:paraId="36C2F4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0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05" w:author="Στάθης Καπ" w:date="2023-03-09T06:25:00Z"/>
          <w:trPrChange w:id="1800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0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19CC32B" w14:textId="77777777" w:rsidR="00494D04" w:rsidRPr="007E0F91" w:rsidRDefault="00494D04" w:rsidP="00494D04">
            <w:pPr>
              <w:jc w:val="center"/>
              <w:rPr>
                <w:ins w:id="18008" w:author="Στάθης Καπ" w:date="2023-03-09T06:25:00Z"/>
                <w:sz w:val="16"/>
                <w:szCs w:val="16"/>
              </w:rPr>
            </w:pPr>
            <w:ins w:id="18009" w:author="Στάθης Καπ" w:date="2023-03-09T06:25:00Z">
              <w:r w:rsidRPr="009861B1">
                <w:rPr>
                  <w:rFonts w:ascii="Calibri" w:hAnsi="Calibri" w:cs="Calibri"/>
                  <w:color w:val="000000"/>
                  <w:sz w:val="16"/>
                  <w:szCs w:val="16"/>
                </w:rPr>
                <w:t>c203</w:t>
              </w:r>
            </w:ins>
          </w:p>
        </w:tc>
        <w:tc>
          <w:tcPr>
            <w:tcW w:w="565" w:type="dxa"/>
            <w:tcBorders>
              <w:left w:val="single" w:sz="4" w:space="0" w:color="auto"/>
            </w:tcBorders>
            <w:vAlign w:val="center"/>
            <w:tcPrChange w:id="18010" w:author="Στάθης Καπ" w:date="2023-03-09T06:29:00Z">
              <w:tcPr>
                <w:tcW w:w="565" w:type="dxa"/>
                <w:gridSpan w:val="2"/>
                <w:tcBorders>
                  <w:left w:val="single" w:sz="4" w:space="0" w:color="auto"/>
                </w:tcBorders>
              </w:tcPr>
            </w:tcPrChange>
          </w:tcPr>
          <w:p w14:paraId="25F83C3D" w14:textId="458E9D97" w:rsidR="00494D04" w:rsidRPr="007E0F91" w:rsidRDefault="00494D04" w:rsidP="00494D04">
            <w:pPr>
              <w:jc w:val="center"/>
              <w:rPr>
                <w:ins w:id="18011" w:author="Στάθης Καπ" w:date="2023-03-09T06:25:00Z"/>
                <w:sz w:val="16"/>
                <w:szCs w:val="16"/>
              </w:rPr>
            </w:pPr>
            <w:ins w:id="18012"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8013" w:author="Στάθης Καπ" w:date="2023-03-09T06:29:00Z">
              <w:tcPr>
                <w:tcW w:w="679" w:type="dxa"/>
                <w:gridSpan w:val="2"/>
                <w:tcBorders>
                  <w:right w:val="single" w:sz="4" w:space="0" w:color="auto"/>
                </w:tcBorders>
              </w:tcPr>
            </w:tcPrChange>
          </w:tcPr>
          <w:p w14:paraId="3F2BAE20" w14:textId="456DB0CF" w:rsidR="00494D04" w:rsidRPr="007E0F91" w:rsidRDefault="00494D04" w:rsidP="00494D04">
            <w:pPr>
              <w:jc w:val="center"/>
              <w:rPr>
                <w:ins w:id="18014" w:author="Στάθης Καπ" w:date="2023-03-09T06:25:00Z"/>
                <w:sz w:val="16"/>
                <w:szCs w:val="16"/>
              </w:rPr>
            </w:pPr>
            <w:ins w:id="18015"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8016" w:author="Στάθης Καπ" w:date="2023-03-09T06:29:00Z">
              <w:tcPr>
                <w:tcW w:w="453" w:type="dxa"/>
                <w:gridSpan w:val="2"/>
                <w:tcBorders>
                  <w:left w:val="single" w:sz="4" w:space="0" w:color="auto"/>
                </w:tcBorders>
                <w:vAlign w:val="bottom"/>
              </w:tcPr>
            </w:tcPrChange>
          </w:tcPr>
          <w:p w14:paraId="09C3E3C9" w14:textId="4C77D52C" w:rsidR="00494D04" w:rsidRPr="007E0F91" w:rsidRDefault="00494D04" w:rsidP="00494D04">
            <w:pPr>
              <w:jc w:val="center"/>
              <w:rPr>
                <w:ins w:id="18017" w:author="Στάθης Καπ" w:date="2023-03-09T06:25:00Z"/>
                <w:sz w:val="16"/>
                <w:szCs w:val="16"/>
              </w:rPr>
            </w:pPr>
            <w:ins w:id="18018" w:author="Στάθης Καπ" w:date="2023-03-09T07:11:00Z">
              <w:r>
                <w:rPr>
                  <w:rFonts w:ascii="Calibri" w:hAnsi="Calibri" w:cs="Calibri"/>
                  <w:color w:val="000000"/>
                  <w:sz w:val="16"/>
                  <w:szCs w:val="16"/>
                </w:rPr>
                <w:t>1410</w:t>
              </w:r>
            </w:ins>
          </w:p>
        </w:tc>
        <w:tc>
          <w:tcPr>
            <w:tcW w:w="708" w:type="dxa"/>
            <w:vAlign w:val="center"/>
            <w:tcPrChange w:id="18019" w:author="Στάθης Καπ" w:date="2023-03-09T06:29:00Z">
              <w:tcPr>
                <w:tcW w:w="708" w:type="dxa"/>
                <w:gridSpan w:val="2"/>
                <w:vAlign w:val="center"/>
              </w:tcPr>
            </w:tcPrChange>
          </w:tcPr>
          <w:p w14:paraId="3B06478C" w14:textId="43C3BE85" w:rsidR="00494D04" w:rsidRPr="007E0F91" w:rsidRDefault="00494D04" w:rsidP="00494D04">
            <w:pPr>
              <w:jc w:val="center"/>
              <w:rPr>
                <w:ins w:id="18020" w:author="Στάθης Καπ" w:date="2023-03-09T06:25:00Z"/>
                <w:sz w:val="16"/>
                <w:szCs w:val="16"/>
              </w:rPr>
            </w:pPr>
            <w:ins w:id="18021" w:author="Στάθης Καπ" w:date="2023-03-09T07:11:00Z">
              <w:r>
                <w:rPr>
                  <w:rFonts w:ascii="Calibri" w:hAnsi="Calibri" w:cs="Calibri"/>
                  <w:color w:val="000000"/>
                  <w:sz w:val="16"/>
                  <w:szCs w:val="16"/>
                </w:rPr>
                <w:t>4.73</w:t>
              </w:r>
            </w:ins>
          </w:p>
        </w:tc>
        <w:tc>
          <w:tcPr>
            <w:tcW w:w="652" w:type="dxa"/>
            <w:vMerge/>
            <w:tcBorders>
              <w:right w:val="single" w:sz="4" w:space="0" w:color="auto"/>
            </w:tcBorders>
            <w:vAlign w:val="center"/>
            <w:tcPrChange w:id="18022" w:author="Στάθης Καπ" w:date="2023-03-09T06:29:00Z">
              <w:tcPr>
                <w:tcW w:w="652" w:type="dxa"/>
                <w:gridSpan w:val="2"/>
                <w:vMerge/>
                <w:tcBorders>
                  <w:right w:val="single" w:sz="4" w:space="0" w:color="auto"/>
                </w:tcBorders>
                <w:vAlign w:val="bottom"/>
              </w:tcPr>
            </w:tcPrChange>
          </w:tcPr>
          <w:p w14:paraId="7AF3A22B" w14:textId="77777777" w:rsidR="00494D04" w:rsidRPr="007E0F91" w:rsidRDefault="00494D04" w:rsidP="00494D04">
            <w:pPr>
              <w:jc w:val="center"/>
              <w:rPr>
                <w:ins w:id="18023" w:author="Στάθης Καπ" w:date="2023-03-09T06:25:00Z"/>
                <w:sz w:val="16"/>
                <w:szCs w:val="16"/>
              </w:rPr>
            </w:pPr>
          </w:p>
        </w:tc>
        <w:tc>
          <w:tcPr>
            <w:tcW w:w="453" w:type="dxa"/>
            <w:tcBorders>
              <w:left w:val="single" w:sz="4" w:space="0" w:color="auto"/>
            </w:tcBorders>
            <w:vAlign w:val="center"/>
            <w:tcPrChange w:id="18024" w:author="Στάθης Καπ" w:date="2023-03-09T06:29:00Z">
              <w:tcPr>
                <w:tcW w:w="453" w:type="dxa"/>
                <w:gridSpan w:val="2"/>
                <w:tcBorders>
                  <w:left w:val="single" w:sz="4" w:space="0" w:color="auto"/>
                </w:tcBorders>
                <w:vAlign w:val="bottom"/>
              </w:tcPr>
            </w:tcPrChange>
          </w:tcPr>
          <w:p w14:paraId="6FA1436E" w14:textId="02D07010" w:rsidR="00494D04" w:rsidRPr="007E0F91" w:rsidRDefault="00494D04" w:rsidP="00494D04">
            <w:pPr>
              <w:jc w:val="center"/>
              <w:rPr>
                <w:ins w:id="18025" w:author="Στάθης Καπ" w:date="2023-03-09T06:25:00Z"/>
                <w:sz w:val="16"/>
                <w:szCs w:val="16"/>
              </w:rPr>
            </w:pPr>
            <w:ins w:id="18026" w:author="Στάθης Καπ" w:date="2023-03-09T07:11:00Z">
              <w:r>
                <w:rPr>
                  <w:rFonts w:ascii="Calibri" w:hAnsi="Calibri" w:cs="Calibri"/>
                  <w:color w:val="000000"/>
                  <w:sz w:val="16"/>
                  <w:szCs w:val="16"/>
                </w:rPr>
                <w:t>1360</w:t>
              </w:r>
            </w:ins>
          </w:p>
        </w:tc>
        <w:tc>
          <w:tcPr>
            <w:tcW w:w="454" w:type="dxa"/>
            <w:vAlign w:val="center"/>
            <w:tcPrChange w:id="18027" w:author="Στάθης Καπ" w:date="2023-03-09T06:29:00Z">
              <w:tcPr>
                <w:tcW w:w="454" w:type="dxa"/>
                <w:gridSpan w:val="2"/>
                <w:vAlign w:val="center"/>
              </w:tcPr>
            </w:tcPrChange>
          </w:tcPr>
          <w:p w14:paraId="18A4BDE3" w14:textId="56AA61A8" w:rsidR="00494D04" w:rsidRPr="007E0F91" w:rsidRDefault="00494D04" w:rsidP="00494D04">
            <w:pPr>
              <w:jc w:val="center"/>
              <w:rPr>
                <w:ins w:id="18028" w:author="Στάθης Καπ" w:date="2023-03-09T06:25:00Z"/>
                <w:sz w:val="16"/>
                <w:szCs w:val="16"/>
              </w:rPr>
            </w:pPr>
            <w:ins w:id="18029" w:author="Στάθης Καπ" w:date="2023-03-09T07:11:00Z">
              <w:r>
                <w:rPr>
                  <w:rFonts w:ascii="Calibri" w:hAnsi="Calibri" w:cs="Calibri"/>
                  <w:color w:val="000000"/>
                  <w:sz w:val="16"/>
                  <w:szCs w:val="16"/>
                </w:rPr>
                <w:t>3.55</w:t>
              </w:r>
            </w:ins>
          </w:p>
        </w:tc>
        <w:tc>
          <w:tcPr>
            <w:tcW w:w="454" w:type="dxa"/>
            <w:vAlign w:val="center"/>
            <w:tcPrChange w:id="18030" w:author="Στάθης Καπ" w:date="2023-03-09T06:29:00Z">
              <w:tcPr>
                <w:tcW w:w="454" w:type="dxa"/>
                <w:gridSpan w:val="2"/>
                <w:vAlign w:val="bottom"/>
              </w:tcPr>
            </w:tcPrChange>
          </w:tcPr>
          <w:p w14:paraId="031568BD" w14:textId="555344FF" w:rsidR="00494D04" w:rsidRPr="007E0F91" w:rsidRDefault="00494D04" w:rsidP="00494D04">
            <w:pPr>
              <w:jc w:val="center"/>
              <w:rPr>
                <w:ins w:id="18031" w:author="Στάθης Καπ" w:date="2023-03-09T06:25:00Z"/>
                <w:sz w:val="16"/>
                <w:szCs w:val="16"/>
              </w:rPr>
            </w:pPr>
            <w:ins w:id="18032"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8033" w:author="Στάθης Καπ" w:date="2023-03-09T06:29:00Z">
              <w:tcPr>
                <w:tcW w:w="457" w:type="dxa"/>
                <w:gridSpan w:val="2"/>
                <w:tcBorders>
                  <w:right w:val="single" w:sz="4" w:space="0" w:color="auto"/>
                </w:tcBorders>
                <w:vAlign w:val="center"/>
              </w:tcPr>
            </w:tcPrChange>
          </w:tcPr>
          <w:p w14:paraId="675FC1C5" w14:textId="768ACC7D" w:rsidR="00494D04" w:rsidRPr="007E0F91" w:rsidRDefault="00494D04" w:rsidP="00494D04">
            <w:pPr>
              <w:jc w:val="center"/>
              <w:rPr>
                <w:ins w:id="18034" w:author="Στάθης Καπ" w:date="2023-03-09T06:25:00Z"/>
                <w:sz w:val="16"/>
                <w:szCs w:val="16"/>
              </w:rPr>
            </w:pPr>
            <w:ins w:id="18035" w:author="Στάθης Καπ" w:date="2023-03-09T07:11:00Z">
              <w:r>
                <w:rPr>
                  <w:rFonts w:ascii="Calibri" w:hAnsi="Calibri" w:cs="Calibri"/>
                  <w:color w:val="000000"/>
                  <w:sz w:val="16"/>
                  <w:szCs w:val="16"/>
                </w:rPr>
                <w:t>39.25</w:t>
              </w:r>
            </w:ins>
          </w:p>
        </w:tc>
        <w:tc>
          <w:tcPr>
            <w:tcW w:w="453" w:type="dxa"/>
            <w:tcBorders>
              <w:left w:val="single" w:sz="4" w:space="0" w:color="auto"/>
            </w:tcBorders>
            <w:vAlign w:val="center"/>
            <w:tcPrChange w:id="18036" w:author="Στάθης Καπ" w:date="2023-03-09T06:29:00Z">
              <w:tcPr>
                <w:tcW w:w="453" w:type="dxa"/>
                <w:gridSpan w:val="2"/>
                <w:tcBorders>
                  <w:left w:val="single" w:sz="4" w:space="0" w:color="auto"/>
                </w:tcBorders>
                <w:vAlign w:val="bottom"/>
              </w:tcPr>
            </w:tcPrChange>
          </w:tcPr>
          <w:p w14:paraId="5F999BBA" w14:textId="6C4B2509" w:rsidR="00494D04" w:rsidRPr="007E0F91" w:rsidRDefault="00494D04" w:rsidP="00494D04">
            <w:pPr>
              <w:jc w:val="center"/>
              <w:rPr>
                <w:ins w:id="18037" w:author="Στάθης Καπ" w:date="2023-03-09T06:25:00Z"/>
                <w:sz w:val="16"/>
                <w:szCs w:val="16"/>
              </w:rPr>
            </w:pPr>
            <w:ins w:id="18038" w:author="Στάθης Καπ" w:date="2023-03-09T07:11:00Z">
              <w:r>
                <w:rPr>
                  <w:rFonts w:ascii="Calibri" w:hAnsi="Calibri" w:cs="Calibri"/>
                  <w:color w:val="000000"/>
                  <w:sz w:val="16"/>
                  <w:szCs w:val="16"/>
                </w:rPr>
                <w:t>1400</w:t>
              </w:r>
            </w:ins>
          </w:p>
        </w:tc>
        <w:tc>
          <w:tcPr>
            <w:tcW w:w="454" w:type="dxa"/>
            <w:vAlign w:val="center"/>
            <w:tcPrChange w:id="18039" w:author="Στάθης Καπ" w:date="2023-03-09T06:29:00Z">
              <w:tcPr>
                <w:tcW w:w="454" w:type="dxa"/>
                <w:gridSpan w:val="2"/>
                <w:vAlign w:val="center"/>
              </w:tcPr>
            </w:tcPrChange>
          </w:tcPr>
          <w:p w14:paraId="22F81466" w14:textId="2C6C3AAD" w:rsidR="00494D04" w:rsidRPr="007E0F91" w:rsidRDefault="00494D04" w:rsidP="00494D04">
            <w:pPr>
              <w:jc w:val="center"/>
              <w:rPr>
                <w:ins w:id="18040" w:author="Στάθης Καπ" w:date="2023-03-09T06:25:00Z"/>
                <w:sz w:val="16"/>
                <w:szCs w:val="16"/>
              </w:rPr>
            </w:pPr>
            <w:ins w:id="18041" w:author="Στάθης Καπ" w:date="2023-03-09T07:11:00Z">
              <w:r>
                <w:rPr>
                  <w:rFonts w:ascii="Calibri" w:hAnsi="Calibri" w:cs="Calibri"/>
                  <w:color w:val="000000"/>
                  <w:sz w:val="16"/>
                  <w:szCs w:val="16"/>
                </w:rPr>
                <w:t>0.71</w:t>
              </w:r>
            </w:ins>
          </w:p>
        </w:tc>
        <w:tc>
          <w:tcPr>
            <w:tcW w:w="454" w:type="dxa"/>
            <w:vAlign w:val="center"/>
            <w:tcPrChange w:id="18042" w:author="Στάθης Καπ" w:date="2023-03-09T06:29:00Z">
              <w:tcPr>
                <w:tcW w:w="454" w:type="dxa"/>
                <w:gridSpan w:val="2"/>
                <w:vAlign w:val="bottom"/>
              </w:tcPr>
            </w:tcPrChange>
          </w:tcPr>
          <w:p w14:paraId="22336120" w14:textId="42B2800E" w:rsidR="00494D04" w:rsidRPr="007E0F91" w:rsidRDefault="00494D04" w:rsidP="00494D04">
            <w:pPr>
              <w:jc w:val="center"/>
              <w:rPr>
                <w:ins w:id="18043" w:author="Στάθης Καπ" w:date="2023-03-09T06:25:00Z"/>
                <w:sz w:val="16"/>
                <w:szCs w:val="16"/>
              </w:rPr>
            </w:pPr>
            <w:ins w:id="18044" w:author="Στάθης Καπ" w:date="2023-03-09T07:11:00Z">
              <w:r>
                <w:rPr>
                  <w:rFonts w:ascii="Calibri" w:hAnsi="Calibri" w:cs="Calibri"/>
                  <w:color w:val="000000"/>
                  <w:sz w:val="16"/>
                  <w:szCs w:val="16"/>
                </w:rPr>
                <w:t>0.329</w:t>
              </w:r>
            </w:ins>
          </w:p>
        </w:tc>
        <w:tc>
          <w:tcPr>
            <w:tcW w:w="454" w:type="dxa"/>
            <w:tcBorders>
              <w:right w:val="single" w:sz="4" w:space="0" w:color="auto"/>
            </w:tcBorders>
            <w:vAlign w:val="center"/>
            <w:tcPrChange w:id="18045" w:author="Στάθης Καπ" w:date="2023-03-09T06:29:00Z">
              <w:tcPr>
                <w:tcW w:w="454" w:type="dxa"/>
                <w:gridSpan w:val="2"/>
                <w:tcBorders>
                  <w:right w:val="single" w:sz="4" w:space="0" w:color="auto"/>
                </w:tcBorders>
                <w:vAlign w:val="center"/>
              </w:tcPr>
            </w:tcPrChange>
          </w:tcPr>
          <w:p w14:paraId="2821DAD3" w14:textId="54E77B17" w:rsidR="00494D04" w:rsidRPr="007E0F91" w:rsidRDefault="00494D04" w:rsidP="00494D04">
            <w:pPr>
              <w:jc w:val="center"/>
              <w:rPr>
                <w:ins w:id="18046" w:author="Στάθης Καπ" w:date="2023-03-09T06:25:00Z"/>
                <w:sz w:val="16"/>
                <w:szCs w:val="16"/>
              </w:rPr>
            </w:pPr>
            <w:ins w:id="18047" w:author="Στάθης Καπ" w:date="2023-03-09T07:11:00Z">
              <w:r>
                <w:rPr>
                  <w:rFonts w:ascii="Calibri" w:hAnsi="Calibri" w:cs="Calibri"/>
                  <w:color w:val="000000"/>
                  <w:sz w:val="16"/>
                  <w:szCs w:val="16"/>
                </w:rPr>
                <w:t>41.56</w:t>
              </w:r>
            </w:ins>
          </w:p>
        </w:tc>
        <w:tc>
          <w:tcPr>
            <w:tcW w:w="453" w:type="dxa"/>
            <w:tcBorders>
              <w:left w:val="single" w:sz="4" w:space="0" w:color="auto"/>
            </w:tcBorders>
            <w:vAlign w:val="center"/>
            <w:tcPrChange w:id="18048" w:author="Στάθης Καπ" w:date="2023-03-09T06:29:00Z">
              <w:tcPr>
                <w:tcW w:w="453" w:type="dxa"/>
                <w:gridSpan w:val="2"/>
                <w:tcBorders>
                  <w:left w:val="single" w:sz="4" w:space="0" w:color="auto"/>
                </w:tcBorders>
                <w:vAlign w:val="bottom"/>
              </w:tcPr>
            </w:tcPrChange>
          </w:tcPr>
          <w:p w14:paraId="35D48E18" w14:textId="3334D80A" w:rsidR="00494D04" w:rsidRPr="007E0F91" w:rsidRDefault="00494D04" w:rsidP="00494D04">
            <w:pPr>
              <w:jc w:val="center"/>
              <w:rPr>
                <w:ins w:id="18049" w:author="Στάθης Καπ" w:date="2023-03-09T06:25:00Z"/>
                <w:sz w:val="16"/>
                <w:szCs w:val="16"/>
              </w:rPr>
            </w:pPr>
            <w:ins w:id="18050" w:author="Στάθης Καπ" w:date="2023-03-09T07:11:00Z">
              <w:r>
                <w:rPr>
                  <w:rFonts w:ascii="Calibri" w:hAnsi="Calibri" w:cs="Calibri"/>
                  <w:color w:val="000000"/>
                  <w:sz w:val="16"/>
                  <w:szCs w:val="16"/>
                </w:rPr>
                <w:t>1360</w:t>
              </w:r>
            </w:ins>
          </w:p>
        </w:tc>
        <w:tc>
          <w:tcPr>
            <w:tcW w:w="454" w:type="dxa"/>
            <w:vAlign w:val="center"/>
            <w:tcPrChange w:id="18051" w:author="Στάθης Καπ" w:date="2023-03-09T06:29:00Z">
              <w:tcPr>
                <w:tcW w:w="454" w:type="dxa"/>
                <w:gridSpan w:val="2"/>
                <w:vAlign w:val="center"/>
              </w:tcPr>
            </w:tcPrChange>
          </w:tcPr>
          <w:p w14:paraId="365C0676" w14:textId="6F223067" w:rsidR="00494D04" w:rsidRPr="007E0F91" w:rsidRDefault="00494D04" w:rsidP="00494D04">
            <w:pPr>
              <w:jc w:val="center"/>
              <w:rPr>
                <w:ins w:id="18052" w:author="Στάθης Καπ" w:date="2023-03-09T06:25:00Z"/>
                <w:sz w:val="16"/>
                <w:szCs w:val="16"/>
              </w:rPr>
            </w:pPr>
            <w:ins w:id="18053" w:author="Στάθης Καπ" w:date="2023-03-09T07:11:00Z">
              <w:r>
                <w:rPr>
                  <w:rFonts w:ascii="Calibri" w:hAnsi="Calibri" w:cs="Calibri"/>
                  <w:color w:val="000000"/>
                  <w:sz w:val="16"/>
                  <w:szCs w:val="16"/>
                </w:rPr>
                <w:t>3.55</w:t>
              </w:r>
            </w:ins>
          </w:p>
        </w:tc>
        <w:tc>
          <w:tcPr>
            <w:tcW w:w="454" w:type="dxa"/>
            <w:vAlign w:val="center"/>
            <w:tcPrChange w:id="18054" w:author="Στάθης Καπ" w:date="2023-03-09T06:29:00Z">
              <w:tcPr>
                <w:tcW w:w="454" w:type="dxa"/>
                <w:gridSpan w:val="2"/>
                <w:vAlign w:val="bottom"/>
              </w:tcPr>
            </w:tcPrChange>
          </w:tcPr>
          <w:p w14:paraId="0370AB3F" w14:textId="7CC4A24C" w:rsidR="00494D04" w:rsidRPr="007E0F91" w:rsidRDefault="00494D04" w:rsidP="00494D04">
            <w:pPr>
              <w:jc w:val="center"/>
              <w:rPr>
                <w:ins w:id="18055" w:author="Στάθης Καπ" w:date="2023-03-09T06:25:00Z"/>
                <w:sz w:val="16"/>
                <w:szCs w:val="16"/>
              </w:rPr>
            </w:pPr>
            <w:ins w:id="18056" w:author="Στάθης Καπ" w:date="2023-03-09T07:11:00Z">
              <w:r>
                <w:rPr>
                  <w:rFonts w:ascii="Calibri" w:hAnsi="Calibri" w:cs="Calibri"/>
                  <w:color w:val="000000"/>
                  <w:sz w:val="16"/>
                  <w:szCs w:val="16"/>
                </w:rPr>
                <w:t>0.251</w:t>
              </w:r>
            </w:ins>
          </w:p>
        </w:tc>
        <w:tc>
          <w:tcPr>
            <w:tcW w:w="461" w:type="dxa"/>
            <w:tcBorders>
              <w:right w:val="single" w:sz="4" w:space="0" w:color="auto"/>
            </w:tcBorders>
            <w:vAlign w:val="center"/>
            <w:tcPrChange w:id="18057" w:author="Στάθης Καπ" w:date="2023-03-09T06:29:00Z">
              <w:tcPr>
                <w:tcW w:w="461" w:type="dxa"/>
                <w:gridSpan w:val="2"/>
                <w:tcBorders>
                  <w:right w:val="single" w:sz="4" w:space="0" w:color="auto"/>
                </w:tcBorders>
                <w:vAlign w:val="center"/>
              </w:tcPr>
            </w:tcPrChange>
          </w:tcPr>
          <w:p w14:paraId="14664337" w14:textId="1E933E57" w:rsidR="00494D04" w:rsidRPr="007E0F91" w:rsidRDefault="00494D04" w:rsidP="00494D04">
            <w:pPr>
              <w:jc w:val="center"/>
              <w:rPr>
                <w:ins w:id="18058" w:author="Στάθης Καπ" w:date="2023-03-09T06:25:00Z"/>
                <w:sz w:val="16"/>
                <w:szCs w:val="16"/>
              </w:rPr>
            </w:pPr>
            <w:ins w:id="18059" w:author="Στάθης Καπ" w:date="2023-03-09T07:11:00Z">
              <w:r>
                <w:rPr>
                  <w:rFonts w:ascii="Calibri" w:hAnsi="Calibri" w:cs="Calibri"/>
                  <w:color w:val="000000"/>
                  <w:sz w:val="16"/>
                  <w:szCs w:val="16"/>
                </w:rPr>
                <w:t>55.42</w:t>
              </w:r>
            </w:ins>
          </w:p>
        </w:tc>
      </w:tr>
      <w:tr w:rsidR="00494D04" w14:paraId="66D030E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6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61" w:author="Στάθης Καπ" w:date="2023-03-09T06:25:00Z"/>
          <w:trPrChange w:id="1806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6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0B1461E" w14:textId="77777777" w:rsidR="00494D04" w:rsidRPr="007E0F91" w:rsidRDefault="00494D04" w:rsidP="00494D04">
            <w:pPr>
              <w:jc w:val="center"/>
              <w:rPr>
                <w:ins w:id="18064" w:author="Στάθης Καπ" w:date="2023-03-09T06:25:00Z"/>
                <w:sz w:val="16"/>
                <w:szCs w:val="16"/>
              </w:rPr>
            </w:pPr>
            <w:ins w:id="18065" w:author="Στάθης Καπ" w:date="2023-03-09T06:25:00Z">
              <w:r w:rsidRPr="009861B1">
                <w:rPr>
                  <w:rFonts w:ascii="Calibri" w:hAnsi="Calibri" w:cs="Calibri"/>
                  <w:color w:val="000000"/>
                  <w:sz w:val="16"/>
                  <w:szCs w:val="16"/>
                </w:rPr>
                <w:t>c204</w:t>
              </w:r>
            </w:ins>
          </w:p>
        </w:tc>
        <w:tc>
          <w:tcPr>
            <w:tcW w:w="565" w:type="dxa"/>
            <w:tcBorders>
              <w:left w:val="single" w:sz="4" w:space="0" w:color="auto"/>
            </w:tcBorders>
            <w:vAlign w:val="center"/>
            <w:tcPrChange w:id="18066" w:author="Στάθης Καπ" w:date="2023-03-09T06:29:00Z">
              <w:tcPr>
                <w:tcW w:w="565" w:type="dxa"/>
                <w:gridSpan w:val="2"/>
                <w:tcBorders>
                  <w:left w:val="single" w:sz="4" w:space="0" w:color="auto"/>
                </w:tcBorders>
              </w:tcPr>
            </w:tcPrChange>
          </w:tcPr>
          <w:p w14:paraId="7BDB9402" w14:textId="3E354A2A" w:rsidR="00494D04" w:rsidRPr="007E0F91" w:rsidRDefault="00494D04" w:rsidP="00494D04">
            <w:pPr>
              <w:jc w:val="center"/>
              <w:rPr>
                <w:ins w:id="18067" w:author="Στάθης Καπ" w:date="2023-03-09T06:25:00Z"/>
                <w:sz w:val="16"/>
                <w:szCs w:val="16"/>
              </w:rPr>
            </w:pPr>
            <w:ins w:id="18068"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8069" w:author="Στάθης Καπ" w:date="2023-03-09T06:29:00Z">
              <w:tcPr>
                <w:tcW w:w="679" w:type="dxa"/>
                <w:gridSpan w:val="2"/>
                <w:tcBorders>
                  <w:right w:val="single" w:sz="4" w:space="0" w:color="auto"/>
                </w:tcBorders>
              </w:tcPr>
            </w:tcPrChange>
          </w:tcPr>
          <w:p w14:paraId="31CA09E3" w14:textId="2B66F980" w:rsidR="00494D04" w:rsidRPr="007E0F91" w:rsidRDefault="00494D04" w:rsidP="00494D04">
            <w:pPr>
              <w:jc w:val="center"/>
              <w:rPr>
                <w:ins w:id="18070" w:author="Στάθης Καπ" w:date="2023-03-09T06:25:00Z"/>
                <w:sz w:val="16"/>
                <w:szCs w:val="16"/>
              </w:rPr>
            </w:pPr>
            <w:ins w:id="18071"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8072" w:author="Στάθης Καπ" w:date="2023-03-09T06:29:00Z">
              <w:tcPr>
                <w:tcW w:w="453" w:type="dxa"/>
                <w:gridSpan w:val="2"/>
                <w:tcBorders>
                  <w:left w:val="single" w:sz="4" w:space="0" w:color="auto"/>
                </w:tcBorders>
                <w:vAlign w:val="bottom"/>
              </w:tcPr>
            </w:tcPrChange>
          </w:tcPr>
          <w:p w14:paraId="2EEA185E" w14:textId="15DAD874" w:rsidR="00494D04" w:rsidRPr="007E0F91" w:rsidRDefault="00494D04" w:rsidP="00494D04">
            <w:pPr>
              <w:jc w:val="center"/>
              <w:rPr>
                <w:ins w:id="18073" w:author="Στάθης Καπ" w:date="2023-03-09T06:25:00Z"/>
                <w:sz w:val="16"/>
                <w:szCs w:val="16"/>
              </w:rPr>
            </w:pPr>
            <w:ins w:id="18074" w:author="Στάθης Καπ" w:date="2023-03-09T07:11:00Z">
              <w:r>
                <w:rPr>
                  <w:rFonts w:ascii="Calibri" w:hAnsi="Calibri" w:cs="Calibri"/>
                  <w:color w:val="000000"/>
                  <w:sz w:val="16"/>
                  <w:szCs w:val="16"/>
                </w:rPr>
                <w:t>1420</w:t>
              </w:r>
            </w:ins>
          </w:p>
        </w:tc>
        <w:tc>
          <w:tcPr>
            <w:tcW w:w="708" w:type="dxa"/>
            <w:vAlign w:val="center"/>
            <w:tcPrChange w:id="18075" w:author="Στάθης Καπ" w:date="2023-03-09T06:29:00Z">
              <w:tcPr>
                <w:tcW w:w="708" w:type="dxa"/>
                <w:gridSpan w:val="2"/>
                <w:vAlign w:val="center"/>
              </w:tcPr>
            </w:tcPrChange>
          </w:tcPr>
          <w:p w14:paraId="65B58BE3" w14:textId="52C5C6AB" w:rsidR="00494D04" w:rsidRPr="007E0F91" w:rsidRDefault="00494D04" w:rsidP="00494D04">
            <w:pPr>
              <w:jc w:val="center"/>
              <w:rPr>
                <w:ins w:id="18076" w:author="Στάθης Καπ" w:date="2023-03-09T06:25:00Z"/>
                <w:sz w:val="16"/>
                <w:szCs w:val="16"/>
              </w:rPr>
            </w:pPr>
            <w:ins w:id="18077" w:author="Στάθης Καπ" w:date="2023-03-09T07:11:00Z">
              <w:r>
                <w:rPr>
                  <w:rFonts w:ascii="Calibri" w:hAnsi="Calibri" w:cs="Calibri"/>
                  <w:color w:val="000000"/>
                  <w:sz w:val="16"/>
                  <w:szCs w:val="16"/>
                </w:rPr>
                <w:t>4.7</w:t>
              </w:r>
            </w:ins>
          </w:p>
        </w:tc>
        <w:tc>
          <w:tcPr>
            <w:tcW w:w="652" w:type="dxa"/>
            <w:vMerge/>
            <w:tcBorders>
              <w:right w:val="single" w:sz="4" w:space="0" w:color="auto"/>
            </w:tcBorders>
            <w:vAlign w:val="center"/>
            <w:tcPrChange w:id="18078" w:author="Στάθης Καπ" w:date="2023-03-09T06:29:00Z">
              <w:tcPr>
                <w:tcW w:w="652" w:type="dxa"/>
                <w:gridSpan w:val="2"/>
                <w:vMerge/>
                <w:tcBorders>
                  <w:right w:val="single" w:sz="4" w:space="0" w:color="auto"/>
                </w:tcBorders>
                <w:vAlign w:val="bottom"/>
              </w:tcPr>
            </w:tcPrChange>
          </w:tcPr>
          <w:p w14:paraId="00C47715" w14:textId="77777777" w:rsidR="00494D04" w:rsidRPr="007E0F91" w:rsidRDefault="00494D04" w:rsidP="00494D04">
            <w:pPr>
              <w:jc w:val="center"/>
              <w:rPr>
                <w:ins w:id="18079" w:author="Στάθης Καπ" w:date="2023-03-09T06:25:00Z"/>
                <w:sz w:val="16"/>
                <w:szCs w:val="16"/>
              </w:rPr>
            </w:pPr>
          </w:p>
        </w:tc>
        <w:tc>
          <w:tcPr>
            <w:tcW w:w="453" w:type="dxa"/>
            <w:tcBorders>
              <w:left w:val="single" w:sz="4" w:space="0" w:color="auto"/>
            </w:tcBorders>
            <w:vAlign w:val="center"/>
            <w:tcPrChange w:id="18080" w:author="Στάθης Καπ" w:date="2023-03-09T06:29:00Z">
              <w:tcPr>
                <w:tcW w:w="453" w:type="dxa"/>
                <w:gridSpan w:val="2"/>
                <w:tcBorders>
                  <w:left w:val="single" w:sz="4" w:space="0" w:color="auto"/>
                </w:tcBorders>
                <w:vAlign w:val="bottom"/>
              </w:tcPr>
            </w:tcPrChange>
          </w:tcPr>
          <w:p w14:paraId="0C191E86" w14:textId="62FBF7AD" w:rsidR="00494D04" w:rsidRPr="007E0F91" w:rsidRDefault="00494D04" w:rsidP="00494D04">
            <w:pPr>
              <w:jc w:val="center"/>
              <w:rPr>
                <w:ins w:id="18081" w:author="Στάθης Καπ" w:date="2023-03-09T06:25:00Z"/>
                <w:sz w:val="16"/>
                <w:szCs w:val="16"/>
              </w:rPr>
            </w:pPr>
            <w:ins w:id="18082" w:author="Στάθης Καπ" w:date="2023-03-09T07:11:00Z">
              <w:r>
                <w:rPr>
                  <w:rFonts w:ascii="Calibri" w:hAnsi="Calibri" w:cs="Calibri"/>
                  <w:color w:val="000000"/>
                  <w:sz w:val="16"/>
                  <w:szCs w:val="16"/>
                </w:rPr>
                <w:t>1410</w:t>
              </w:r>
            </w:ins>
          </w:p>
        </w:tc>
        <w:tc>
          <w:tcPr>
            <w:tcW w:w="454" w:type="dxa"/>
            <w:vAlign w:val="center"/>
            <w:tcPrChange w:id="18083" w:author="Στάθης Καπ" w:date="2023-03-09T06:29:00Z">
              <w:tcPr>
                <w:tcW w:w="454" w:type="dxa"/>
                <w:gridSpan w:val="2"/>
                <w:vAlign w:val="center"/>
              </w:tcPr>
            </w:tcPrChange>
          </w:tcPr>
          <w:p w14:paraId="3AB4AF82" w14:textId="42DC0B90" w:rsidR="00494D04" w:rsidRPr="007E0F91" w:rsidRDefault="00494D04" w:rsidP="00494D04">
            <w:pPr>
              <w:jc w:val="center"/>
              <w:rPr>
                <w:ins w:id="18084" w:author="Στάθης Καπ" w:date="2023-03-09T06:25:00Z"/>
                <w:sz w:val="16"/>
                <w:szCs w:val="16"/>
              </w:rPr>
            </w:pPr>
            <w:ins w:id="18085" w:author="Στάθης Καπ" w:date="2023-03-09T07:11:00Z">
              <w:r>
                <w:rPr>
                  <w:rFonts w:ascii="Calibri" w:hAnsi="Calibri" w:cs="Calibri"/>
                  <w:color w:val="000000"/>
                  <w:sz w:val="16"/>
                  <w:szCs w:val="16"/>
                </w:rPr>
                <w:t>0.7</w:t>
              </w:r>
            </w:ins>
          </w:p>
        </w:tc>
        <w:tc>
          <w:tcPr>
            <w:tcW w:w="454" w:type="dxa"/>
            <w:vAlign w:val="center"/>
            <w:tcPrChange w:id="18086" w:author="Στάθης Καπ" w:date="2023-03-09T06:29:00Z">
              <w:tcPr>
                <w:tcW w:w="454" w:type="dxa"/>
                <w:gridSpan w:val="2"/>
                <w:vAlign w:val="bottom"/>
              </w:tcPr>
            </w:tcPrChange>
          </w:tcPr>
          <w:p w14:paraId="40BDCF61" w14:textId="3A1A0ADC" w:rsidR="00494D04" w:rsidRPr="007E0F91" w:rsidRDefault="00494D04" w:rsidP="00494D04">
            <w:pPr>
              <w:jc w:val="center"/>
              <w:rPr>
                <w:ins w:id="18087" w:author="Στάθης Καπ" w:date="2023-03-09T06:25:00Z"/>
                <w:sz w:val="16"/>
                <w:szCs w:val="16"/>
              </w:rPr>
            </w:pPr>
            <w:ins w:id="18088" w:author="Στάθης Καπ" w:date="2023-03-09T07:11:00Z">
              <w:r>
                <w:rPr>
                  <w:rFonts w:ascii="Calibri" w:hAnsi="Calibri" w:cs="Calibri"/>
                  <w:color w:val="000000"/>
                  <w:sz w:val="16"/>
                  <w:szCs w:val="16"/>
                </w:rPr>
                <w:t>0.438</w:t>
              </w:r>
            </w:ins>
          </w:p>
        </w:tc>
        <w:tc>
          <w:tcPr>
            <w:tcW w:w="457" w:type="dxa"/>
            <w:tcBorders>
              <w:right w:val="single" w:sz="4" w:space="0" w:color="auto"/>
            </w:tcBorders>
            <w:vAlign w:val="center"/>
            <w:tcPrChange w:id="18089" w:author="Στάθης Καπ" w:date="2023-03-09T06:29:00Z">
              <w:tcPr>
                <w:tcW w:w="457" w:type="dxa"/>
                <w:gridSpan w:val="2"/>
                <w:tcBorders>
                  <w:right w:val="single" w:sz="4" w:space="0" w:color="auto"/>
                </w:tcBorders>
                <w:vAlign w:val="center"/>
              </w:tcPr>
            </w:tcPrChange>
          </w:tcPr>
          <w:p w14:paraId="4CC9806C" w14:textId="141F6647" w:rsidR="00494D04" w:rsidRPr="007E0F91" w:rsidRDefault="00494D04" w:rsidP="00494D04">
            <w:pPr>
              <w:jc w:val="center"/>
              <w:rPr>
                <w:ins w:id="18090" w:author="Στάθης Καπ" w:date="2023-03-09T06:25:00Z"/>
                <w:sz w:val="16"/>
                <w:szCs w:val="16"/>
              </w:rPr>
            </w:pPr>
            <w:ins w:id="18091" w:author="Στάθης Καπ" w:date="2023-03-09T07:11:00Z">
              <w:r>
                <w:rPr>
                  <w:rFonts w:ascii="Calibri" w:hAnsi="Calibri" w:cs="Calibri"/>
                  <w:color w:val="000000"/>
                  <w:sz w:val="16"/>
                  <w:szCs w:val="16"/>
                </w:rPr>
                <w:t>46.19</w:t>
              </w:r>
            </w:ins>
          </w:p>
        </w:tc>
        <w:tc>
          <w:tcPr>
            <w:tcW w:w="453" w:type="dxa"/>
            <w:tcBorders>
              <w:left w:val="single" w:sz="4" w:space="0" w:color="auto"/>
            </w:tcBorders>
            <w:vAlign w:val="center"/>
            <w:tcPrChange w:id="18092" w:author="Στάθης Καπ" w:date="2023-03-09T06:29:00Z">
              <w:tcPr>
                <w:tcW w:w="453" w:type="dxa"/>
                <w:gridSpan w:val="2"/>
                <w:tcBorders>
                  <w:left w:val="single" w:sz="4" w:space="0" w:color="auto"/>
                </w:tcBorders>
                <w:vAlign w:val="bottom"/>
              </w:tcPr>
            </w:tcPrChange>
          </w:tcPr>
          <w:p w14:paraId="6950944F" w14:textId="7EF7F3A8" w:rsidR="00494D04" w:rsidRPr="007E0F91" w:rsidRDefault="00494D04" w:rsidP="00494D04">
            <w:pPr>
              <w:jc w:val="center"/>
              <w:rPr>
                <w:ins w:id="18093" w:author="Στάθης Καπ" w:date="2023-03-09T06:25:00Z"/>
                <w:sz w:val="16"/>
                <w:szCs w:val="16"/>
              </w:rPr>
            </w:pPr>
            <w:ins w:id="18094" w:author="Στάθης Καπ" w:date="2023-03-09T07:11:00Z">
              <w:r>
                <w:rPr>
                  <w:rFonts w:ascii="Calibri" w:hAnsi="Calibri" w:cs="Calibri"/>
                  <w:color w:val="000000"/>
                  <w:sz w:val="16"/>
                  <w:szCs w:val="16"/>
                </w:rPr>
                <w:t>1370</w:t>
              </w:r>
            </w:ins>
          </w:p>
        </w:tc>
        <w:tc>
          <w:tcPr>
            <w:tcW w:w="454" w:type="dxa"/>
            <w:vAlign w:val="center"/>
            <w:tcPrChange w:id="18095" w:author="Στάθης Καπ" w:date="2023-03-09T06:29:00Z">
              <w:tcPr>
                <w:tcW w:w="454" w:type="dxa"/>
                <w:gridSpan w:val="2"/>
                <w:vAlign w:val="center"/>
              </w:tcPr>
            </w:tcPrChange>
          </w:tcPr>
          <w:p w14:paraId="53569C2D" w14:textId="2E5DD77B" w:rsidR="00494D04" w:rsidRPr="007E0F91" w:rsidRDefault="00494D04" w:rsidP="00494D04">
            <w:pPr>
              <w:jc w:val="center"/>
              <w:rPr>
                <w:ins w:id="18096" w:author="Στάθης Καπ" w:date="2023-03-09T06:25:00Z"/>
                <w:sz w:val="16"/>
                <w:szCs w:val="16"/>
              </w:rPr>
            </w:pPr>
            <w:ins w:id="18097" w:author="Στάθης Καπ" w:date="2023-03-09T07:11:00Z">
              <w:r>
                <w:rPr>
                  <w:rFonts w:ascii="Calibri" w:hAnsi="Calibri" w:cs="Calibri"/>
                  <w:color w:val="000000"/>
                  <w:sz w:val="16"/>
                  <w:szCs w:val="16"/>
                </w:rPr>
                <w:t>3.52</w:t>
              </w:r>
            </w:ins>
          </w:p>
        </w:tc>
        <w:tc>
          <w:tcPr>
            <w:tcW w:w="454" w:type="dxa"/>
            <w:vAlign w:val="center"/>
            <w:tcPrChange w:id="18098" w:author="Στάθης Καπ" w:date="2023-03-09T06:29:00Z">
              <w:tcPr>
                <w:tcW w:w="454" w:type="dxa"/>
                <w:gridSpan w:val="2"/>
                <w:vAlign w:val="bottom"/>
              </w:tcPr>
            </w:tcPrChange>
          </w:tcPr>
          <w:p w14:paraId="3CB23F64" w14:textId="2EABAA7D" w:rsidR="00494D04" w:rsidRPr="007E0F91" w:rsidRDefault="00494D04" w:rsidP="00494D04">
            <w:pPr>
              <w:jc w:val="center"/>
              <w:rPr>
                <w:ins w:id="18099" w:author="Στάθης Καπ" w:date="2023-03-09T06:25:00Z"/>
                <w:sz w:val="16"/>
                <w:szCs w:val="16"/>
              </w:rPr>
            </w:pPr>
            <w:ins w:id="18100" w:author="Στάθης Καπ" w:date="2023-03-09T07:11:00Z">
              <w:r>
                <w:rPr>
                  <w:rFonts w:ascii="Calibri" w:hAnsi="Calibri" w:cs="Calibri"/>
                  <w:color w:val="000000"/>
                  <w:sz w:val="16"/>
                  <w:szCs w:val="16"/>
                </w:rPr>
                <w:t>0.439</w:t>
              </w:r>
            </w:ins>
          </w:p>
        </w:tc>
        <w:tc>
          <w:tcPr>
            <w:tcW w:w="454" w:type="dxa"/>
            <w:tcBorders>
              <w:right w:val="single" w:sz="4" w:space="0" w:color="auto"/>
            </w:tcBorders>
            <w:vAlign w:val="center"/>
            <w:tcPrChange w:id="18101" w:author="Στάθης Καπ" w:date="2023-03-09T06:29:00Z">
              <w:tcPr>
                <w:tcW w:w="454" w:type="dxa"/>
                <w:gridSpan w:val="2"/>
                <w:tcBorders>
                  <w:right w:val="single" w:sz="4" w:space="0" w:color="auto"/>
                </w:tcBorders>
                <w:vAlign w:val="center"/>
              </w:tcPr>
            </w:tcPrChange>
          </w:tcPr>
          <w:p w14:paraId="1D36BF63" w14:textId="0AB8433F" w:rsidR="00494D04" w:rsidRPr="007E0F91" w:rsidRDefault="00494D04" w:rsidP="00494D04">
            <w:pPr>
              <w:jc w:val="center"/>
              <w:rPr>
                <w:ins w:id="18102" w:author="Στάθης Καπ" w:date="2023-03-09T06:25:00Z"/>
                <w:sz w:val="16"/>
                <w:szCs w:val="16"/>
              </w:rPr>
            </w:pPr>
            <w:ins w:id="18103" w:author="Στάθης Καπ" w:date="2023-03-09T07:11:00Z">
              <w:r>
                <w:rPr>
                  <w:rFonts w:ascii="Calibri" w:hAnsi="Calibri" w:cs="Calibri"/>
                  <w:color w:val="000000"/>
                  <w:sz w:val="16"/>
                  <w:szCs w:val="16"/>
                </w:rPr>
                <w:t>46.07</w:t>
              </w:r>
            </w:ins>
          </w:p>
        </w:tc>
        <w:tc>
          <w:tcPr>
            <w:tcW w:w="453" w:type="dxa"/>
            <w:tcBorders>
              <w:left w:val="single" w:sz="4" w:space="0" w:color="auto"/>
            </w:tcBorders>
            <w:vAlign w:val="center"/>
            <w:tcPrChange w:id="18104" w:author="Στάθης Καπ" w:date="2023-03-09T06:29:00Z">
              <w:tcPr>
                <w:tcW w:w="453" w:type="dxa"/>
                <w:gridSpan w:val="2"/>
                <w:tcBorders>
                  <w:left w:val="single" w:sz="4" w:space="0" w:color="auto"/>
                </w:tcBorders>
                <w:vAlign w:val="bottom"/>
              </w:tcPr>
            </w:tcPrChange>
          </w:tcPr>
          <w:p w14:paraId="58590D8F" w14:textId="2E4ADD51" w:rsidR="00494D04" w:rsidRPr="007E0F91" w:rsidRDefault="00494D04" w:rsidP="00494D04">
            <w:pPr>
              <w:jc w:val="center"/>
              <w:rPr>
                <w:ins w:id="18105" w:author="Στάθης Καπ" w:date="2023-03-09T06:25:00Z"/>
                <w:sz w:val="16"/>
                <w:szCs w:val="16"/>
              </w:rPr>
            </w:pPr>
            <w:ins w:id="18106" w:author="Στάθης Καπ" w:date="2023-03-09T07:11:00Z">
              <w:r>
                <w:rPr>
                  <w:rFonts w:ascii="Calibri" w:hAnsi="Calibri" w:cs="Calibri"/>
                  <w:color w:val="000000"/>
                  <w:sz w:val="16"/>
                  <w:szCs w:val="16"/>
                </w:rPr>
                <w:t>1370</w:t>
              </w:r>
            </w:ins>
          </w:p>
        </w:tc>
        <w:tc>
          <w:tcPr>
            <w:tcW w:w="454" w:type="dxa"/>
            <w:vAlign w:val="center"/>
            <w:tcPrChange w:id="18107" w:author="Στάθης Καπ" w:date="2023-03-09T06:29:00Z">
              <w:tcPr>
                <w:tcW w:w="454" w:type="dxa"/>
                <w:gridSpan w:val="2"/>
                <w:vAlign w:val="center"/>
              </w:tcPr>
            </w:tcPrChange>
          </w:tcPr>
          <w:p w14:paraId="6B6A038F" w14:textId="2A2DAA6D" w:rsidR="00494D04" w:rsidRPr="007E0F91" w:rsidRDefault="00494D04" w:rsidP="00494D04">
            <w:pPr>
              <w:jc w:val="center"/>
              <w:rPr>
                <w:ins w:id="18108" w:author="Στάθης Καπ" w:date="2023-03-09T06:25:00Z"/>
                <w:sz w:val="16"/>
                <w:szCs w:val="16"/>
              </w:rPr>
            </w:pPr>
            <w:ins w:id="18109" w:author="Στάθης Καπ" w:date="2023-03-09T07:11:00Z">
              <w:r>
                <w:rPr>
                  <w:rFonts w:ascii="Calibri" w:hAnsi="Calibri" w:cs="Calibri"/>
                  <w:color w:val="000000"/>
                  <w:sz w:val="16"/>
                  <w:szCs w:val="16"/>
                </w:rPr>
                <w:t>3.52</w:t>
              </w:r>
            </w:ins>
          </w:p>
        </w:tc>
        <w:tc>
          <w:tcPr>
            <w:tcW w:w="454" w:type="dxa"/>
            <w:vAlign w:val="center"/>
            <w:tcPrChange w:id="18110" w:author="Στάθης Καπ" w:date="2023-03-09T06:29:00Z">
              <w:tcPr>
                <w:tcW w:w="454" w:type="dxa"/>
                <w:gridSpan w:val="2"/>
                <w:vAlign w:val="bottom"/>
              </w:tcPr>
            </w:tcPrChange>
          </w:tcPr>
          <w:p w14:paraId="5D177245" w14:textId="74532441" w:rsidR="00494D04" w:rsidRPr="007E0F91" w:rsidRDefault="00494D04" w:rsidP="00494D04">
            <w:pPr>
              <w:jc w:val="center"/>
              <w:rPr>
                <w:ins w:id="18111" w:author="Στάθης Καπ" w:date="2023-03-09T06:25:00Z"/>
                <w:sz w:val="16"/>
                <w:szCs w:val="16"/>
              </w:rPr>
            </w:pPr>
            <w:ins w:id="18112"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8113" w:author="Στάθης Καπ" w:date="2023-03-09T06:29:00Z">
              <w:tcPr>
                <w:tcW w:w="461" w:type="dxa"/>
                <w:gridSpan w:val="2"/>
                <w:tcBorders>
                  <w:right w:val="single" w:sz="4" w:space="0" w:color="auto"/>
                </w:tcBorders>
                <w:vAlign w:val="center"/>
              </w:tcPr>
            </w:tcPrChange>
          </w:tcPr>
          <w:p w14:paraId="67879B81" w14:textId="34A2BB30" w:rsidR="00494D04" w:rsidRPr="007E0F91" w:rsidRDefault="00494D04" w:rsidP="00494D04">
            <w:pPr>
              <w:jc w:val="center"/>
              <w:rPr>
                <w:ins w:id="18114" w:author="Στάθης Καπ" w:date="2023-03-09T06:25:00Z"/>
                <w:sz w:val="16"/>
                <w:szCs w:val="16"/>
              </w:rPr>
            </w:pPr>
            <w:ins w:id="18115" w:author="Στάθης Καπ" w:date="2023-03-09T07:11:00Z">
              <w:r>
                <w:rPr>
                  <w:rFonts w:ascii="Calibri" w:hAnsi="Calibri" w:cs="Calibri"/>
                  <w:color w:val="000000"/>
                  <w:sz w:val="16"/>
                  <w:szCs w:val="16"/>
                </w:rPr>
                <w:t>72.97</w:t>
              </w:r>
            </w:ins>
          </w:p>
        </w:tc>
      </w:tr>
      <w:tr w:rsidR="00494D04" w14:paraId="35FA1F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11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117" w:author="Στάθης Καπ" w:date="2023-03-09T06:25:00Z"/>
          <w:trPrChange w:id="1811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11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9F5C428" w14:textId="77777777" w:rsidR="00494D04" w:rsidRPr="007E0F91" w:rsidRDefault="00494D04" w:rsidP="00494D04">
            <w:pPr>
              <w:jc w:val="center"/>
              <w:rPr>
                <w:ins w:id="18120" w:author="Στάθης Καπ" w:date="2023-03-09T06:25:00Z"/>
                <w:sz w:val="16"/>
                <w:szCs w:val="16"/>
              </w:rPr>
            </w:pPr>
            <w:ins w:id="18121" w:author="Στάθης Καπ" w:date="2023-03-09T06:25:00Z">
              <w:r w:rsidRPr="009861B1">
                <w:rPr>
                  <w:rFonts w:ascii="Calibri" w:hAnsi="Calibri" w:cs="Calibri"/>
                  <w:color w:val="000000"/>
                  <w:sz w:val="16"/>
                  <w:szCs w:val="16"/>
                </w:rPr>
                <w:t>c205</w:t>
              </w:r>
            </w:ins>
          </w:p>
        </w:tc>
        <w:tc>
          <w:tcPr>
            <w:tcW w:w="565" w:type="dxa"/>
            <w:tcBorders>
              <w:left w:val="single" w:sz="4" w:space="0" w:color="auto"/>
            </w:tcBorders>
            <w:vAlign w:val="center"/>
            <w:tcPrChange w:id="18122" w:author="Στάθης Καπ" w:date="2023-03-09T06:29:00Z">
              <w:tcPr>
                <w:tcW w:w="565" w:type="dxa"/>
                <w:gridSpan w:val="2"/>
                <w:tcBorders>
                  <w:left w:val="single" w:sz="4" w:space="0" w:color="auto"/>
                </w:tcBorders>
              </w:tcPr>
            </w:tcPrChange>
          </w:tcPr>
          <w:p w14:paraId="747303C0" w14:textId="67738BDC" w:rsidR="00494D04" w:rsidRPr="007E0F91" w:rsidRDefault="00494D04" w:rsidP="00494D04">
            <w:pPr>
              <w:jc w:val="center"/>
              <w:rPr>
                <w:ins w:id="18123" w:author="Στάθης Καπ" w:date="2023-03-09T06:25:00Z"/>
                <w:sz w:val="16"/>
                <w:szCs w:val="16"/>
              </w:rPr>
            </w:pPr>
            <w:ins w:id="18124"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8125" w:author="Στάθης Καπ" w:date="2023-03-09T06:29:00Z">
              <w:tcPr>
                <w:tcW w:w="679" w:type="dxa"/>
                <w:gridSpan w:val="2"/>
                <w:tcBorders>
                  <w:right w:val="single" w:sz="4" w:space="0" w:color="auto"/>
                </w:tcBorders>
              </w:tcPr>
            </w:tcPrChange>
          </w:tcPr>
          <w:p w14:paraId="7B63D90E" w14:textId="07DAF019" w:rsidR="00494D04" w:rsidRPr="007E0F91" w:rsidRDefault="00494D04" w:rsidP="00494D04">
            <w:pPr>
              <w:jc w:val="center"/>
              <w:rPr>
                <w:ins w:id="18126" w:author="Στάθης Καπ" w:date="2023-03-09T06:25:00Z"/>
                <w:sz w:val="16"/>
                <w:szCs w:val="16"/>
              </w:rPr>
            </w:pPr>
            <w:ins w:id="18127"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8128" w:author="Στάθης Καπ" w:date="2023-03-09T06:29:00Z">
              <w:tcPr>
                <w:tcW w:w="453" w:type="dxa"/>
                <w:gridSpan w:val="2"/>
                <w:tcBorders>
                  <w:left w:val="single" w:sz="4" w:space="0" w:color="auto"/>
                </w:tcBorders>
                <w:vAlign w:val="bottom"/>
              </w:tcPr>
            </w:tcPrChange>
          </w:tcPr>
          <w:p w14:paraId="408AD51D" w14:textId="3DB3E9EB" w:rsidR="00494D04" w:rsidRPr="007E0F91" w:rsidRDefault="00494D04" w:rsidP="00494D04">
            <w:pPr>
              <w:jc w:val="center"/>
              <w:rPr>
                <w:ins w:id="18129" w:author="Στάθης Καπ" w:date="2023-03-09T06:25:00Z"/>
                <w:sz w:val="16"/>
                <w:szCs w:val="16"/>
              </w:rPr>
            </w:pPr>
            <w:ins w:id="18130" w:author="Στάθης Καπ" w:date="2023-03-09T07:11:00Z">
              <w:r>
                <w:rPr>
                  <w:rFonts w:ascii="Calibri" w:hAnsi="Calibri" w:cs="Calibri"/>
                  <w:color w:val="000000"/>
                  <w:sz w:val="16"/>
                  <w:szCs w:val="16"/>
                </w:rPr>
                <w:t>1410</w:t>
              </w:r>
            </w:ins>
          </w:p>
        </w:tc>
        <w:tc>
          <w:tcPr>
            <w:tcW w:w="708" w:type="dxa"/>
            <w:vAlign w:val="center"/>
            <w:tcPrChange w:id="18131" w:author="Στάθης Καπ" w:date="2023-03-09T06:29:00Z">
              <w:tcPr>
                <w:tcW w:w="708" w:type="dxa"/>
                <w:gridSpan w:val="2"/>
                <w:vAlign w:val="center"/>
              </w:tcPr>
            </w:tcPrChange>
          </w:tcPr>
          <w:p w14:paraId="291E8A16" w14:textId="379AA6D8" w:rsidR="00494D04" w:rsidRPr="007E0F91" w:rsidRDefault="00494D04" w:rsidP="00494D04">
            <w:pPr>
              <w:jc w:val="center"/>
              <w:rPr>
                <w:ins w:id="18132" w:author="Στάθης Καπ" w:date="2023-03-09T06:25:00Z"/>
                <w:sz w:val="16"/>
                <w:szCs w:val="16"/>
              </w:rPr>
            </w:pPr>
            <w:ins w:id="18133" w:author="Στάθης Καπ" w:date="2023-03-09T07:11:00Z">
              <w:r>
                <w:rPr>
                  <w:rFonts w:ascii="Calibri" w:hAnsi="Calibri" w:cs="Calibri"/>
                  <w:color w:val="000000"/>
                  <w:sz w:val="16"/>
                  <w:szCs w:val="16"/>
                </w:rPr>
                <w:t>4.08</w:t>
              </w:r>
            </w:ins>
          </w:p>
        </w:tc>
        <w:tc>
          <w:tcPr>
            <w:tcW w:w="652" w:type="dxa"/>
            <w:vMerge/>
            <w:tcBorders>
              <w:right w:val="single" w:sz="4" w:space="0" w:color="auto"/>
            </w:tcBorders>
            <w:vAlign w:val="center"/>
            <w:tcPrChange w:id="18134" w:author="Στάθης Καπ" w:date="2023-03-09T06:29:00Z">
              <w:tcPr>
                <w:tcW w:w="652" w:type="dxa"/>
                <w:gridSpan w:val="2"/>
                <w:vMerge/>
                <w:tcBorders>
                  <w:right w:val="single" w:sz="4" w:space="0" w:color="auto"/>
                </w:tcBorders>
                <w:vAlign w:val="bottom"/>
              </w:tcPr>
            </w:tcPrChange>
          </w:tcPr>
          <w:p w14:paraId="13A42B96" w14:textId="77777777" w:rsidR="00494D04" w:rsidRPr="007E0F91" w:rsidRDefault="00494D04" w:rsidP="00494D04">
            <w:pPr>
              <w:jc w:val="center"/>
              <w:rPr>
                <w:ins w:id="18135" w:author="Στάθης Καπ" w:date="2023-03-09T06:25:00Z"/>
                <w:sz w:val="16"/>
                <w:szCs w:val="16"/>
              </w:rPr>
            </w:pPr>
          </w:p>
        </w:tc>
        <w:tc>
          <w:tcPr>
            <w:tcW w:w="453" w:type="dxa"/>
            <w:tcBorders>
              <w:left w:val="single" w:sz="4" w:space="0" w:color="auto"/>
            </w:tcBorders>
            <w:vAlign w:val="center"/>
            <w:tcPrChange w:id="18136" w:author="Στάθης Καπ" w:date="2023-03-09T06:29:00Z">
              <w:tcPr>
                <w:tcW w:w="453" w:type="dxa"/>
                <w:gridSpan w:val="2"/>
                <w:tcBorders>
                  <w:left w:val="single" w:sz="4" w:space="0" w:color="auto"/>
                </w:tcBorders>
                <w:vAlign w:val="bottom"/>
              </w:tcPr>
            </w:tcPrChange>
          </w:tcPr>
          <w:p w14:paraId="1C28D8CF" w14:textId="1F708DD5" w:rsidR="00494D04" w:rsidRPr="007E0F91" w:rsidRDefault="00494D04" w:rsidP="00494D04">
            <w:pPr>
              <w:jc w:val="center"/>
              <w:rPr>
                <w:ins w:id="18137" w:author="Στάθης Καπ" w:date="2023-03-09T06:25:00Z"/>
                <w:sz w:val="16"/>
                <w:szCs w:val="16"/>
              </w:rPr>
            </w:pPr>
            <w:ins w:id="18138" w:author="Στάθης Καπ" w:date="2023-03-09T07:11:00Z">
              <w:r>
                <w:rPr>
                  <w:rFonts w:ascii="Calibri" w:hAnsi="Calibri" w:cs="Calibri"/>
                  <w:color w:val="000000"/>
                  <w:sz w:val="16"/>
                  <w:szCs w:val="16"/>
                </w:rPr>
                <w:t>1430</w:t>
              </w:r>
            </w:ins>
          </w:p>
        </w:tc>
        <w:tc>
          <w:tcPr>
            <w:tcW w:w="454" w:type="dxa"/>
            <w:vAlign w:val="center"/>
            <w:tcPrChange w:id="18139" w:author="Στάθης Καπ" w:date="2023-03-09T06:29:00Z">
              <w:tcPr>
                <w:tcW w:w="454" w:type="dxa"/>
                <w:gridSpan w:val="2"/>
                <w:vAlign w:val="center"/>
              </w:tcPr>
            </w:tcPrChange>
          </w:tcPr>
          <w:p w14:paraId="66124355" w14:textId="1939C597" w:rsidR="00494D04" w:rsidRPr="007E0F91" w:rsidRDefault="00494D04" w:rsidP="00494D04">
            <w:pPr>
              <w:jc w:val="center"/>
              <w:rPr>
                <w:ins w:id="18140" w:author="Στάθης Καπ" w:date="2023-03-09T06:25:00Z"/>
                <w:sz w:val="16"/>
                <w:szCs w:val="16"/>
              </w:rPr>
            </w:pPr>
            <w:ins w:id="18141" w:author="Στάθης Καπ" w:date="2023-03-09T07:11:00Z">
              <w:r>
                <w:rPr>
                  <w:rFonts w:ascii="Calibri" w:hAnsi="Calibri" w:cs="Calibri"/>
                  <w:color w:val="000000"/>
                  <w:sz w:val="16"/>
                  <w:szCs w:val="16"/>
                </w:rPr>
                <w:t>-1.42</w:t>
              </w:r>
            </w:ins>
          </w:p>
        </w:tc>
        <w:tc>
          <w:tcPr>
            <w:tcW w:w="454" w:type="dxa"/>
            <w:vAlign w:val="center"/>
            <w:tcPrChange w:id="18142" w:author="Στάθης Καπ" w:date="2023-03-09T06:29:00Z">
              <w:tcPr>
                <w:tcW w:w="454" w:type="dxa"/>
                <w:gridSpan w:val="2"/>
                <w:vAlign w:val="bottom"/>
              </w:tcPr>
            </w:tcPrChange>
          </w:tcPr>
          <w:p w14:paraId="65ADEE51" w14:textId="24D7C3B1" w:rsidR="00494D04" w:rsidRPr="007E0F91" w:rsidRDefault="00494D04" w:rsidP="00494D04">
            <w:pPr>
              <w:jc w:val="center"/>
              <w:rPr>
                <w:ins w:id="18143" w:author="Στάθης Καπ" w:date="2023-03-09T06:25:00Z"/>
                <w:sz w:val="16"/>
                <w:szCs w:val="16"/>
              </w:rPr>
            </w:pPr>
            <w:ins w:id="18144" w:author="Στάθης Καπ" w:date="2023-03-09T07:11:00Z">
              <w:r>
                <w:rPr>
                  <w:rFonts w:ascii="Calibri" w:hAnsi="Calibri" w:cs="Calibri"/>
                  <w:color w:val="000000"/>
                  <w:sz w:val="16"/>
                  <w:szCs w:val="16"/>
                </w:rPr>
                <w:t>0.378</w:t>
              </w:r>
            </w:ins>
          </w:p>
        </w:tc>
        <w:tc>
          <w:tcPr>
            <w:tcW w:w="457" w:type="dxa"/>
            <w:tcBorders>
              <w:right w:val="single" w:sz="4" w:space="0" w:color="auto"/>
            </w:tcBorders>
            <w:vAlign w:val="center"/>
            <w:tcPrChange w:id="18145" w:author="Στάθης Καπ" w:date="2023-03-09T06:29:00Z">
              <w:tcPr>
                <w:tcW w:w="457" w:type="dxa"/>
                <w:gridSpan w:val="2"/>
                <w:tcBorders>
                  <w:right w:val="single" w:sz="4" w:space="0" w:color="auto"/>
                </w:tcBorders>
                <w:vAlign w:val="center"/>
              </w:tcPr>
            </w:tcPrChange>
          </w:tcPr>
          <w:p w14:paraId="5C9C7C7B" w14:textId="047B211D" w:rsidR="00494D04" w:rsidRPr="007E0F91" w:rsidRDefault="00494D04" w:rsidP="00494D04">
            <w:pPr>
              <w:jc w:val="center"/>
              <w:rPr>
                <w:ins w:id="18146" w:author="Στάθης Καπ" w:date="2023-03-09T06:25:00Z"/>
                <w:sz w:val="16"/>
                <w:szCs w:val="16"/>
              </w:rPr>
            </w:pPr>
            <w:ins w:id="18147" w:author="Στάθης Καπ" w:date="2023-03-09T07:11:00Z">
              <w:r>
                <w:rPr>
                  <w:rFonts w:ascii="Calibri" w:hAnsi="Calibri" w:cs="Calibri"/>
                  <w:color w:val="000000"/>
                  <w:sz w:val="16"/>
                  <w:szCs w:val="16"/>
                </w:rPr>
                <w:t>21.58</w:t>
              </w:r>
            </w:ins>
          </w:p>
        </w:tc>
        <w:tc>
          <w:tcPr>
            <w:tcW w:w="453" w:type="dxa"/>
            <w:tcBorders>
              <w:left w:val="single" w:sz="4" w:space="0" w:color="auto"/>
            </w:tcBorders>
            <w:vAlign w:val="center"/>
            <w:tcPrChange w:id="18148" w:author="Στάθης Καπ" w:date="2023-03-09T06:29:00Z">
              <w:tcPr>
                <w:tcW w:w="453" w:type="dxa"/>
                <w:gridSpan w:val="2"/>
                <w:tcBorders>
                  <w:left w:val="single" w:sz="4" w:space="0" w:color="auto"/>
                </w:tcBorders>
                <w:vAlign w:val="bottom"/>
              </w:tcPr>
            </w:tcPrChange>
          </w:tcPr>
          <w:p w14:paraId="7A605977" w14:textId="0546D04A" w:rsidR="00494D04" w:rsidRPr="007E0F91" w:rsidRDefault="00494D04" w:rsidP="00494D04">
            <w:pPr>
              <w:jc w:val="center"/>
              <w:rPr>
                <w:ins w:id="18149" w:author="Στάθης Καπ" w:date="2023-03-09T06:25:00Z"/>
                <w:sz w:val="16"/>
                <w:szCs w:val="16"/>
              </w:rPr>
            </w:pPr>
            <w:ins w:id="18150" w:author="Στάθης Καπ" w:date="2023-03-09T07:11:00Z">
              <w:r>
                <w:rPr>
                  <w:rFonts w:ascii="Calibri" w:hAnsi="Calibri" w:cs="Calibri"/>
                  <w:color w:val="000000"/>
                  <w:sz w:val="16"/>
                  <w:szCs w:val="16"/>
                </w:rPr>
                <w:t>1400</w:t>
              </w:r>
            </w:ins>
          </w:p>
        </w:tc>
        <w:tc>
          <w:tcPr>
            <w:tcW w:w="454" w:type="dxa"/>
            <w:vAlign w:val="center"/>
            <w:tcPrChange w:id="18151" w:author="Στάθης Καπ" w:date="2023-03-09T06:29:00Z">
              <w:tcPr>
                <w:tcW w:w="454" w:type="dxa"/>
                <w:gridSpan w:val="2"/>
                <w:vAlign w:val="center"/>
              </w:tcPr>
            </w:tcPrChange>
          </w:tcPr>
          <w:p w14:paraId="5D5521D1" w14:textId="15E48F9A" w:rsidR="00494D04" w:rsidRPr="007E0F91" w:rsidRDefault="00494D04" w:rsidP="00494D04">
            <w:pPr>
              <w:jc w:val="center"/>
              <w:rPr>
                <w:ins w:id="18152" w:author="Στάθης Καπ" w:date="2023-03-09T06:25:00Z"/>
                <w:sz w:val="16"/>
                <w:szCs w:val="16"/>
              </w:rPr>
            </w:pPr>
            <w:ins w:id="18153" w:author="Στάθης Καπ" w:date="2023-03-09T07:11:00Z">
              <w:r>
                <w:rPr>
                  <w:rFonts w:ascii="Calibri" w:hAnsi="Calibri" w:cs="Calibri"/>
                  <w:color w:val="000000"/>
                  <w:sz w:val="16"/>
                  <w:szCs w:val="16"/>
                </w:rPr>
                <w:t>0.71</w:t>
              </w:r>
            </w:ins>
          </w:p>
        </w:tc>
        <w:tc>
          <w:tcPr>
            <w:tcW w:w="454" w:type="dxa"/>
            <w:vAlign w:val="center"/>
            <w:tcPrChange w:id="18154" w:author="Στάθης Καπ" w:date="2023-03-09T06:29:00Z">
              <w:tcPr>
                <w:tcW w:w="454" w:type="dxa"/>
                <w:gridSpan w:val="2"/>
                <w:vAlign w:val="bottom"/>
              </w:tcPr>
            </w:tcPrChange>
          </w:tcPr>
          <w:p w14:paraId="25FF24DF" w14:textId="65302C8E" w:rsidR="00494D04" w:rsidRPr="007E0F91" w:rsidRDefault="00494D04" w:rsidP="00494D04">
            <w:pPr>
              <w:jc w:val="center"/>
              <w:rPr>
                <w:ins w:id="18155" w:author="Στάθης Καπ" w:date="2023-03-09T06:25:00Z"/>
                <w:sz w:val="16"/>
                <w:szCs w:val="16"/>
              </w:rPr>
            </w:pPr>
            <w:ins w:id="18156"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8157" w:author="Στάθης Καπ" w:date="2023-03-09T06:29:00Z">
              <w:tcPr>
                <w:tcW w:w="454" w:type="dxa"/>
                <w:gridSpan w:val="2"/>
                <w:tcBorders>
                  <w:right w:val="single" w:sz="4" w:space="0" w:color="auto"/>
                </w:tcBorders>
                <w:vAlign w:val="center"/>
              </w:tcPr>
            </w:tcPrChange>
          </w:tcPr>
          <w:p w14:paraId="48363F9A" w14:textId="042A3841" w:rsidR="00494D04" w:rsidRPr="007E0F91" w:rsidRDefault="00494D04" w:rsidP="00494D04">
            <w:pPr>
              <w:jc w:val="center"/>
              <w:rPr>
                <w:ins w:id="18158" w:author="Στάθης Καπ" w:date="2023-03-09T06:25:00Z"/>
                <w:sz w:val="16"/>
                <w:szCs w:val="16"/>
              </w:rPr>
            </w:pPr>
            <w:ins w:id="18159" w:author="Στάθης Καπ" w:date="2023-03-09T07:11:00Z">
              <w:r>
                <w:rPr>
                  <w:rFonts w:ascii="Calibri" w:hAnsi="Calibri" w:cs="Calibri"/>
                  <w:color w:val="000000"/>
                  <w:sz w:val="16"/>
                  <w:szCs w:val="16"/>
                </w:rPr>
                <w:t>51.45</w:t>
              </w:r>
            </w:ins>
          </w:p>
        </w:tc>
        <w:tc>
          <w:tcPr>
            <w:tcW w:w="453" w:type="dxa"/>
            <w:tcBorders>
              <w:left w:val="single" w:sz="4" w:space="0" w:color="auto"/>
            </w:tcBorders>
            <w:vAlign w:val="center"/>
            <w:tcPrChange w:id="18160" w:author="Στάθης Καπ" w:date="2023-03-09T06:29:00Z">
              <w:tcPr>
                <w:tcW w:w="453" w:type="dxa"/>
                <w:gridSpan w:val="2"/>
                <w:tcBorders>
                  <w:left w:val="single" w:sz="4" w:space="0" w:color="auto"/>
                </w:tcBorders>
                <w:vAlign w:val="bottom"/>
              </w:tcPr>
            </w:tcPrChange>
          </w:tcPr>
          <w:p w14:paraId="6432C073" w14:textId="7E6A354F" w:rsidR="00494D04" w:rsidRPr="007E0F91" w:rsidRDefault="00494D04" w:rsidP="00494D04">
            <w:pPr>
              <w:jc w:val="center"/>
              <w:rPr>
                <w:ins w:id="18161" w:author="Στάθης Καπ" w:date="2023-03-09T06:25:00Z"/>
                <w:sz w:val="16"/>
                <w:szCs w:val="16"/>
              </w:rPr>
            </w:pPr>
            <w:ins w:id="18162" w:author="Στάθης Καπ" w:date="2023-03-09T07:11:00Z">
              <w:r>
                <w:rPr>
                  <w:rFonts w:ascii="Calibri" w:hAnsi="Calibri" w:cs="Calibri"/>
                  <w:color w:val="000000"/>
                  <w:sz w:val="16"/>
                  <w:szCs w:val="16"/>
                </w:rPr>
                <w:t>1380</w:t>
              </w:r>
            </w:ins>
          </w:p>
        </w:tc>
        <w:tc>
          <w:tcPr>
            <w:tcW w:w="454" w:type="dxa"/>
            <w:vAlign w:val="center"/>
            <w:tcPrChange w:id="18163" w:author="Στάθης Καπ" w:date="2023-03-09T06:29:00Z">
              <w:tcPr>
                <w:tcW w:w="454" w:type="dxa"/>
                <w:gridSpan w:val="2"/>
                <w:vAlign w:val="center"/>
              </w:tcPr>
            </w:tcPrChange>
          </w:tcPr>
          <w:p w14:paraId="0A0DDCE3" w14:textId="599A5DEF" w:rsidR="00494D04" w:rsidRPr="007E0F91" w:rsidRDefault="00494D04" w:rsidP="00494D04">
            <w:pPr>
              <w:jc w:val="center"/>
              <w:rPr>
                <w:ins w:id="18164" w:author="Στάθης Καπ" w:date="2023-03-09T06:25:00Z"/>
                <w:sz w:val="16"/>
                <w:szCs w:val="16"/>
              </w:rPr>
            </w:pPr>
            <w:ins w:id="18165" w:author="Στάθης Καπ" w:date="2023-03-09T07:11:00Z">
              <w:r>
                <w:rPr>
                  <w:rFonts w:ascii="Calibri" w:hAnsi="Calibri" w:cs="Calibri"/>
                  <w:color w:val="000000"/>
                  <w:sz w:val="16"/>
                  <w:szCs w:val="16"/>
                </w:rPr>
                <w:t>2.13</w:t>
              </w:r>
            </w:ins>
          </w:p>
        </w:tc>
        <w:tc>
          <w:tcPr>
            <w:tcW w:w="454" w:type="dxa"/>
            <w:vAlign w:val="center"/>
            <w:tcPrChange w:id="18166" w:author="Στάθης Καπ" w:date="2023-03-09T06:29:00Z">
              <w:tcPr>
                <w:tcW w:w="454" w:type="dxa"/>
                <w:gridSpan w:val="2"/>
                <w:vAlign w:val="bottom"/>
              </w:tcPr>
            </w:tcPrChange>
          </w:tcPr>
          <w:p w14:paraId="50DFB386" w14:textId="6D0B02F7" w:rsidR="00494D04" w:rsidRPr="007E0F91" w:rsidRDefault="00494D04" w:rsidP="00494D04">
            <w:pPr>
              <w:jc w:val="center"/>
              <w:rPr>
                <w:ins w:id="18167" w:author="Στάθης Καπ" w:date="2023-03-09T06:25:00Z"/>
                <w:sz w:val="16"/>
                <w:szCs w:val="16"/>
              </w:rPr>
            </w:pPr>
            <w:ins w:id="18168"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8169" w:author="Στάθης Καπ" w:date="2023-03-09T06:29:00Z">
              <w:tcPr>
                <w:tcW w:w="461" w:type="dxa"/>
                <w:gridSpan w:val="2"/>
                <w:tcBorders>
                  <w:right w:val="single" w:sz="4" w:space="0" w:color="auto"/>
                </w:tcBorders>
                <w:vAlign w:val="center"/>
              </w:tcPr>
            </w:tcPrChange>
          </w:tcPr>
          <w:p w14:paraId="30F70B53" w14:textId="5A7DAD39" w:rsidR="00494D04" w:rsidRPr="007E0F91" w:rsidRDefault="00494D04" w:rsidP="00494D04">
            <w:pPr>
              <w:jc w:val="center"/>
              <w:rPr>
                <w:ins w:id="18170" w:author="Στάθης Καπ" w:date="2023-03-09T06:25:00Z"/>
                <w:sz w:val="16"/>
                <w:szCs w:val="16"/>
              </w:rPr>
            </w:pPr>
            <w:ins w:id="18171" w:author="Στάθης Καπ" w:date="2023-03-09T07:11:00Z">
              <w:r>
                <w:rPr>
                  <w:rFonts w:ascii="Calibri" w:hAnsi="Calibri" w:cs="Calibri"/>
                  <w:color w:val="000000"/>
                  <w:sz w:val="16"/>
                  <w:szCs w:val="16"/>
                </w:rPr>
                <w:t>51.04</w:t>
              </w:r>
            </w:ins>
          </w:p>
        </w:tc>
      </w:tr>
      <w:tr w:rsidR="00494D04" w14:paraId="7244C0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17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173" w:author="Στάθης Καπ" w:date="2023-03-09T06:25:00Z"/>
          <w:trPrChange w:id="1817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17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C43E17C" w14:textId="77777777" w:rsidR="00494D04" w:rsidRPr="007E0F91" w:rsidRDefault="00494D04" w:rsidP="00494D04">
            <w:pPr>
              <w:jc w:val="center"/>
              <w:rPr>
                <w:ins w:id="18176" w:author="Στάθης Καπ" w:date="2023-03-09T06:25:00Z"/>
                <w:sz w:val="16"/>
                <w:szCs w:val="16"/>
              </w:rPr>
            </w:pPr>
            <w:ins w:id="18177" w:author="Στάθης Καπ" w:date="2023-03-09T06:25:00Z">
              <w:r w:rsidRPr="009861B1">
                <w:rPr>
                  <w:rFonts w:ascii="Calibri" w:hAnsi="Calibri" w:cs="Calibri"/>
                  <w:color w:val="000000"/>
                  <w:sz w:val="16"/>
                  <w:szCs w:val="16"/>
                </w:rPr>
                <w:t>c206</w:t>
              </w:r>
            </w:ins>
          </w:p>
        </w:tc>
        <w:tc>
          <w:tcPr>
            <w:tcW w:w="565" w:type="dxa"/>
            <w:tcBorders>
              <w:left w:val="single" w:sz="4" w:space="0" w:color="auto"/>
            </w:tcBorders>
            <w:vAlign w:val="center"/>
            <w:tcPrChange w:id="18178" w:author="Στάθης Καπ" w:date="2023-03-09T06:29:00Z">
              <w:tcPr>
                <w:tcW w:w="565" w:type="dxa"/>
                <w:gridSpan w:val="2"/>
                <w:tcBorders>
                  <w:left w:val="single" w:sz="4" w:space="0" w:color="auto"/>
                </w:tcBorders>
              </w:tcPr>
            </w:tcPrChange>
          </w:tcPr>
          <w:p w14:paraId="132E1A35" w14:textId="08C2E2E9" w:rsidR="00494D04" w:rsidRPr="007E0F91" w:rsidRDefault="00494D04" w:rsidP="00494D04">
            <w:pPr>
              <w:jc w:val="center"/>
              <w:rPr>
                <w:ins w:id="18179" w:author="Στάθης Καπ" w:date="2023-03-09T06:25:00Z"/>
                <w:sz w:val="16"/>
                <w:szCs w:val="16"/>
              </w:rPr>
            </w:pPr>
            <w:ins w:id="18180"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8181" w:author="Στάθης Καπ" w:date="2023-03-09T06:29:00Z">
              <w:tcPr>
                <w:tcW w:w="679" w:type="dxa"/>
                <w:gridSpan w:val="2"/>
                <w:tcBorders>
                  <w:right w:val="single" w:sz="4" w:space="0" w:color="auto"/>
                </w:tcBorders>
              </w:tcPr>
            </w:tcPrChange>
          </w:tcPr>
          <w:p w14:paraId="6AB013A8" w14:textId="6FABEC88" w:rsidR="00494D04" w:rsidRPr="007E0F91" w:rsidRDefault="00494D04" w:rsidP="00494D04">
            <w:pPr>
              <w:jc w:val="center"/>
              <w:rPr>
                <w:ins w:id="18182" w:author="Στάθης Καπ" w:date="2023-03-09T06:25:00Z"/>
                <w:sz w:val="16"/>
                <w:szCs w:val="16"/>
              </w:rPr>
            </w:pPr>
            <w:ins w:id="18183"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8184" w:author="Στάθης Καπ" w:date="2023-03-09T06:29:00Z">
              <w:tcPr>
                <w:tcW w:w="453" w:type="dxa"/>
                <w:gridSpan w:val="2"/>
                <w:tcBorders>
                  <w:left w:val="single" w:sz="4" w:space="0" w:color="auto"/>
                </w:tcBorders>
                <w:vAlign w:val="bottom"/>
              </w:tcPr>
            </w:tcPrChange>
          </w:tcPr>
          <w:p w14:paraId="7FEEFAE7" w14:textId="16846238" w:rsidR="00494D04" w:rsidRPr="007E0F91" w:rsidRDefault="00494D04" w:rsidP="00494D04">
            <w:pPr>
              <w:jc w:val="center"/>
              <w:rPr>
                <w:ins w:id="18185" w:author="Στάθης Καπ" w:date="2023-03-09T06:25:00Z"/>
                <w:sz w:val="16"/>
                <w:szCs w:val="16"/>
              </w:rPr>
            </w:pPr>
            <w:ins w:id="18186" w:author="Στάθης Καπ" w:date="2023-03-09T07:11:00Z">
              <w:r>
                <w:rPr>
                  <w:rFonts w:ascii="Calibri" w:hAnsi="Calibri" w:cs="Calibri"/>
                  <w:color w:val="000000"/>
                  <w:sz w:val="16"/>
                  <w:szCs w:val="16"/>
                </w:rPr>
                <w:t>1440</w:t>
              </w:r>
            </w:ins>
          </w:p>
        </w:tc>
        <w:tc>
          <w:tcPr>
            <w:tcW w:w="708" w:type="dxa"/>
            <w:vAlign w:val="center"/>
            <w:tcPrChange w:id="18187" w:author="Στάθης Καπ" w:date="2023-03-09T06:29:00Z">
              <w:tcPr>
                <w:tcW w:w="708" w:type="dxa"/>
                <w:gridSpan w:val="2"/>
                <w:vAlign w:val="center"/>
              </w:tcPr>
            </w:tcPrChange>
          </w:tcPr>
          <w:p w14:paraId="0E1C7F2F" w14:textId="1DD21CB6" w:rsidR="00494D04" w:rsidRPr="007E0F91" w:rsidRDefault="00494D04" w:rsidP="00494D04">
            <w:pPr>
              <w:jc w:val="center"/>
              <w:rPr>
                <w:ins w:id="18188" w:author="Στάθης Καπ" w:date="2023-03-09T06:25:00Z"/>
                <w:sz w:val="16"/>
                <w:szCs w:val="16"/>
              </w:rPr>
            </w:pPr>
            <w:ins w:id="18189" w:author="Στάθης Καπ" w:date="2023-03-09T07:11:00Z">
              <w:r>
                <w:rPr>
                  <w:rFonts w:ascii="Calibri" w:hAnsi="Calibri" w:cs="Calibri"/>
                  <w:color w:val="000000"/>
                  <w:sz w:val="16"/>
                  <w:szCs w:val="16"/>
                </w:rPr>
                <w:t>2.7</w:t>
              </w:r>
            </w:ins>
          </w:p>
        </w:tc>
        <w:tc>
          <w:tcPr>
            <w:tcW w:w="652" w:type="dxa"/>
            <w:vMerge/>
            <w:tcBorders>
              <w:right w:val="single" w:sz="4" w:space="0" w:color="auto"/>
            </w:tcBorders>
            <w:vAlign w:val="center"/>
            <w:tcPrChange w:id="18190" w:author="Στάθης Καπ" w:date="2023-03-09T06:29:00Z">
              <w:tcPr>
                <w:tcW w:w="652" w:type="dxa"/>
                <w:gridSpan w:val="2"/>
                <w:vMerge/>
                <w:tcBorders>
                  <w:right w:val="single" w:sz="4" w:space="0" w:color="auto"/>
                </w:tcBorders>
                <w:vAlign w:val="bottom"/>
              </w:tcPr>
            </w:tcPrChange>
          </w:tcPr>
          <w:p w14:paraId="7647ECF0" w14:textId="77777777" w:rsidR="00494D04" w:rsidRPr="007E0F91" w:rsidRDefault="00494D04" w:rsidP="00494D04">
            <w:pPr>
              <w:jc w:val="center"/>
              <w:rPr>
                <w:ins w:id="18191" w:author="Στάθης Καπ" w:date="2023-03-09T06:25:00Z"/>
                <w:sz w:val="16"/>
                <w:szCs w:val="16"/>
              </w:rPr>
            </w:pPr>
          </w:p>
        </w:tc>
        <w:tc>
          <w:tcPr>
            <w:tcW w:w="453" w:type="dxa"/>
            <w:tcBorders>
              <w:left w:val="single" w:sz="4" w:space="0" w:color="auto"/>
            </w:tcBorders>
            <w:vAlign w:val="center"/>
            <w:tcPrChange w:id="18192" w:author="Στάθης Καπ" w:date="2023-03-09T06:29:00Z">
              <w:tcPr>
                <w:tcW w:w="453" w:type="dxa"/>
                <w:gridSpan w:val="2"/>
                <w:tcBorders>
                  <w:left w:val="single" w:sz="4" w:space="0" w:color="auto"/>
                </w:tcBorders>
                <w:vAlign w:val="bottom"/>
              </w:tcPr>
            </w:tcPrChange>
          </w:tcPr>
          <w:p w14:paraId="40599C3D" w14:textId="7F863C79" w:rsidR="00494D04" w:rsidRPr="007E0F91" w:rsidRDefault="00494D04" w:rsidP="00494D04">
            <w:pPr>
              <w:jc w:val="center"/>
              <w:rPr>
                <w:ins w:id="18193" w:author="Στάθης Καπ" w:date="2023-03-09T06:25:00Z"/>
                <w:sz w:val="16"/>
                <w:szCs w:val="16"/>
              </w:rPr>
            </w:pPr>
            <w:ins w:id="18194" w:author="Στάθης Καπ" w:date="2023-03-09T07:11:00Z">
              <w:r>
                <w:rPr>
                  <w:rFonts w:ascii="Calibri" w:hAnsi="Calibri" w:cs="Calibri"/>
                  <w:color w:val="000000"/>
                  <w:sz w:val="16"/>
                  <w:szCs w:val="16"/>
                </w:rPr>
                <w:t>1430</w:t>
              </w:r>
            </w:ins>
          </w:p>
        </w:tc>
        <w:tc>
          <w:tcPr>
            <w:tcW w:w="454" w:type="dxa"/>
            <w:vAlign w:val="center"/>
            <w:tcPrChange w:id="18195" w:author="Στάθης Καπ" w:date="2023-03-09T06:29:00Z">
              <w:tcPr>
                <w:tcW w:w="454" w:type="dxa"/>
                <w:gridSpan w:val="2"/>
                <w:vAlign w:val="center"/>
              </w:tcPr>
            </w:tcPrChange>
          </w:tcPr>
          <w:p w14:paraId="48CB9D1C" w14:textId="13FCC29C" w:rsidR="00494D04" w:rsidRPr="007E0F91" w:rsidRDefault="00494D04" w:rsidP="00494D04">
            <w:pPr>
              <w:jc w:val="center"/>
              <w:rPr>
                <w:ins w:id="18196" w:author="Στάθης Καπ" w:date="2023-03-09T06:25:00Z"/>
                <w:sz w:val="16"/>
                <w:szCs w:val="16"/>
              </w:rPr>
            </w:pPr>
            <w:ins w:id="18197" w:author="Στάθης Καπ" w:date="2023-03-09T07:11:00Z">
              <w:r>
                <w:rPr>
                  <w:rFonts w:ascii="Calibri" w:hAnsi="Calibri" w:cs="Calibri"/>
                  <w:color w:val="000000"/>
                  <w:sz w:val="16"/>
                  <w:szCs w:val="16"/>
                </w:rPr>
                <w:t>0.69</w:t>
              </w:r>
            </w:ins>
          </w:p>
        </w:tc>
        <w:tc>
          <w:tcPr>
            <w:tcW w:w="454" w:type="dxa"/>
            <w:vAlign w:val="center"/>
            <w:tcPrChange w:id="18198" w:author="Στάθης Καπ" w:date="2023-03-09T06:29:00Z">
              <w:tcPr>
                <w:tcW w:w="454" w:type="dxa"/>
                <w:gridSpan w:val="2"/>
                <w:vAlign w:val="bottom"/>
              </w:tcPr>
            </w:tcPrChange>
          </w:tcPr>
          <w:p w14:paraId="465729EA" w14:textId="60F30A03" w:rsidR="00494D04" w:rsidRPr="007E0F91" w:rsidRDefault="00494D04" w:rsidP="00494D04">
            <w:pPr>
              <w:jc w:val="center"/>
              <w:rPr>
                <w:ins w:id="18199" w:author="Στάθης Καπ" w:date="2023-03-09T06:25:00Z"/>
                <w:sz w:val="16"/>
                <w:szCs w:val="16"/>
              </w:rPr>
            </w:pPr>
            <w:ins w:id="18200"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8201" w:author="Στάθης Καπ" w:date="2023-03-09T06:29:00Z">
              <w:tcPr>
                <w:tcW w:w="457" w:type="dxa"/>
                <w:gridSpan w:val="2"/>
                <w:tcBorders>
                  <w:right w:val="single" w:sz="4" w:space="0" w:color="auto"/>
                </w:tcBorders>
                <w:vAlign w:val="center"/>
              </w:tcPr>
            </w:tcPrChange>
          </w:tcPr>
          <w:p w14:paraId="18EFE1AF" w14:textId="66D40495" w:rsidR="00494D04" w:rsidRPr="007E0F91" w:rsidRDefault="00494D04" w:rsidP="00494D04">
            <w:pPr>
              <w:jc w:val="center"/>
              <w:rPr>
                <w:ins w:id="18202" w:author="Στάθης Καπ" w:date="2023-03-09T06:25:00Z"/>
                <w:sz w:val="16"/>
                <w:szCs w:val="16"/>
              </w:rPr>
            </w:pPr>
            <w:ins w:id="18203" w:author="Στάθης Καπ" w:date="2023-03-09T07:11:00Z">
              <w:r>
                <w:rPr>
                  <w:rFonts w:ascii="Calibri" w:hAnsi="Calibri" w:cs="Calibri"/>
                  <w:color w:val="000000"/>
                  <w:sz w:val="16"/>
                  <w:szCs w:val="16"/>
                </w:rPr>
                <w:t>37.02</w:t>
              </w:r>
            </w:ins>
          </w:p>
        </w:tc>
        <w:tc>
          <w:tcPr>
            <w:tcW w:w="453" w:type="dxa"/>
            <w:tcBorders>
              <w:left w:val="single" w:sz="4" w:space="0" w:color="auto"/>
            </w:tcBorders>
            <w:vAlign w:val="center"/>
            <w:tcPrChange w:id="18204" w:author="Στάθης Καπ" w:date="2023-03-09T06:29:00Z">
              <w:tcPr>
                <w:tcW w:w="453" w:type="dxa"/>
                <w:gridSpan w:val="2"/>
                <w:tcBorders>
                  <w:left w:val="single" w:sz="4" w:space="0" w:color="auto"/>
                </w:tcBorders>
                <w:vAlign w:val="bottom"/>
              </w:tcPr>
            </w:tcPrChange>
          </w:tcPr>
          <w:p w14:paraId="45B1AAB9" w14:textId="70B06624" w:rsidR="00494D04" w:rsidRPr="007E0F91" w:rsidRDefault="00494D04" w:rsidP="00494D04">
            <w:pPr>
              <w:jc w:val="center"/>
              <w:rPr>
                <w:ins w:id="18205" w:author="Στάθης Καπ" w:date="2023-03-09T06:25:00Z"/>
                <w:sz w:val="16"/>
                <w:szCs w:val="16"/>
              </w:rPr>
            </w:pPr>
            <w:ins w:id="18206" w:author="Στάθης Καπ" w:date="2023-03-09T07:11:00Z">
              <w:r>
                <w:rPr>
                  <w:rFonts w:ascii="Calibri" w:hAnsi="Calibri" w:cs="Calibri"/>
                  <w:color w:val="000000"/>
                  <w:sz w:val="16"/>
                  <w:szCs w:val="16"/>
                </w:rPr>
                <w:t>1410</w:t>
              </w:r>
            </w:ins>
          </w:p>
        </w:tc>
        <w:tc>
          <w:tcPr>
            <w:tcW w:w="454" w:type="dxa"/>
            <w:vAlign w:val="center"/>
            <w:tcPrChange w:id="18207" w:author="Στάθης Καπ" w:date="2023-03-09T06:29:00Z">
              <w:tcPr>
                <w:tcW w:w="454" w:type="dxa"/>
                <w:gridSpan w:val="2"/>
                <w:vAlign w:val="center"/>
              </w:tcPr>
            </w:tcPrChange>
          </w:tcPr>
          <w:p w14:paraId="4BEF653B" w14:textId="78D50275" w:rsidR="00494D04" w:rsidRPr="007E0F91" w:rsidRDefault="00494D04" w:rsidP="00494D04">
            <w:pPr>
              <w:jc w:val="center"/>
              <w:rPr>
                <w:ins w:id="18208" w:author="Στάθης Καπ" w:date="2023-03-09T06:25:00Z"/>
                <w:sz w:val="16"/>
                <w:szCs w:val="16"/>
              </w:rPr>
            </w:pPr>
            <w:ins w:id="18209" w:author="Στάθης Καπ" w:date="2023-03-09T07:11:00Z">
              <w:r>
                <w:rPr>
                  <w:rFonts w:ascii="Calibri" w:hAnsi="Calibri" w:cs="Calibri"/>
                  <w:color w:val="000000"/>
                  <w:sz w:val="16"/>
                  <w:szCs w:val="16"/>
                </w:rPr>
                <w:t>2.08</w:t>
              </w:r>
            </w:ins>
          </w:p>
        </w:tc>
        <w:tc>
          <w:tcPr>
            <w:tcW w:w="454" w:type="dxa"/>
            <w:vAlign w:val="center"/>
            <w:tcPrChange w:id="18210" w:author="Στάθης Καπ" w:date="2023-03-09T06:29:00Z">
              <w:tcPr>
                <w:tcW w:w="454" w:type="dxa"/>
                <w:gridSpan w:val="2"/>
                <w:vAlign w:val="bottom"/>
              </w:tcPr>
            </w:tcPrChange>
          </w:tcPr>
          <w:p w14:paraId="3A0B6319" w14:textId="1998B493" w:rsidR="00494D04" w:rsidRPr="007E0F91" w:rsidRDefault="00494D04" w:rsidP="00494D04">
            <w:pPr>
              <w:jc w:val="center"/>
              <w:rPr>
                <w:ins w:id="18211" w:author="Στάθης Καπ" w:date="2023-03-09T06:25:00Z"/>
                <w:sz w:val="16"/>
                <w:szCs w:val="16"/>
              </w:rPr>
            </w:pPr>
            <w:ins w:id="18212"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8213" w:author="Στάθης Καπ" w:date="2023-03-09T06:29:00Z">
              <w:tcPr>
                <w:tcW w:w="454" w:type="dxa"/>
                <w:gridSpan w:val="2"/>
                <w:tcBorders>
                  <w:right w:val="single" w:sz="4" w:space="0" w:color="auto"/>
                </w:tcBorders>
                <w:vAlign w:val="center"/>
              </w:tcPr>
            </w:tcPrChange>
          </w:tcPr>
          <w:p w14:paraId="61E587AD" w14:textId="12542E64" w:rsidR="00494D04" w:rsidRPr="007E0F91" w:rsidRDefault="00494D04" w:rsidP="00494D04">
            <w:pPr>
              <w:jc w:val="center"/>
              <w:rPr>
                <w:ins w:id="18214" w:author="Στάθης Καπ" w:date="2023-03-09T06:25:00Z"/>
                <w:sz w:val="16"/>
                <w:szCs w:val="16"/>
              </w:rPr>
            </w:pPr>
            <w:ins w:id="18215" w:author="Στάθης Καπ" w:date="2023-03-09T07:11:00Z">
              <w:r>
                <w:rPr>
                  <w:rFonts w:ascii="Calibri" w:hAnsi="Calibri" w:cs="Calibri"/>
                  <w:color w:val="000000"/>
                  <w:sz w:val="16"/>
                  <w:szCs w:val="16"/>
                </w:rPr>
                <w:t>57.64</w:t>
              </w:r>
            </w:ins>
          </w:p>
        </w:tc>
        <w:tc>
          <w:tcPr>
            <w:tcW w:w="453" w:type="dxa"/>
            <w:tcBorders>
              <w:left w:val="single" w:sz="4" w:space="0" w:color="auto"/>
            </w:tcBorders>
            <w:vAlign w:val="center"/>
            <w:tcPrChange w:id="18216" w:author="Στάθης Καπ" w:date="2023-03-09T06:29:00Z">
              <w:tcPr>
                <w:tcW w:w="453" w:type="dxa"/>
                <w:gridSpan w:val="2"/>
                <w:tcBorders>
                  <w:left w:val="single" w:sz="4" w:space="0" w:color="auto"/>
                </w:tcBorders>
                <w:vAlign w:val="bottom"/>
              </w:tcPr>
            </w:tcPrChange>
          </w:tcPr>
          <w:p w14:paraId="3D92F0A2" w14:textId="6E7B87E6" w:rsidR="00494D04" w:rsidRPr="007E0F91" w:rsidRDefault="00494D04" w:rsidP="00494D04">
            <w:pPr>
              <w:jc w:val="center"/>
              <w:rPr>
                <w:ins w:id="18217" w:author="Στάθης Καπ" w:date="2023-03-09T06:25:00Z"/>
                <w:sz w:val="16"/>
                <w:szCs w:val="16"/>
              </w:rPr>
            </w:pPr>
            <w:ins w:id="18218" w:author="Στάθης Καπ" w:date="2023-03-09T07:11:00Z">
              <w:r>
                <w:rPr>
                  <w:rFonts w:ascii="Calibri" w:hAnsi="Calibri" w:cs="Calibri"/>
                  <w:color w:val="000000"/>
                  <w:sz w:val="16"/>
                  <w:szCs w:val="16"/>
                </w:rPr>
                <w:t>1390</w:t>
              </w:r>
            </w:ins>
          </w:p>
        </w:tc>
        <w:tc>
          <w:tcPr>
            <w:tcW w:w="454" w:type="dxa"/>
            <w:vAlign w:val="center"/>
            <w:tcPrChange w:id="18219" w:author="Στάθης Καπ" w:date="2023-03-09T06:29:00Z">
              <w:tcPr>
                <w:tcW w:w="454" w:type="dxa"/>
                <w:gridSpan w:val="2"/>
                <w:vAlign w:val="center"/>
              </w:tcPr>
            </w:tcPrChange>
          </w:tcPr>
          <w:p w14:paraId="49264933" w14:textId="301C30D9" w:rsidR="00494D04" w:rsidRPr="007E0F91" w:rsidRDefault="00494D04" w:rsidP="00494D04">
            <w:pPr>
              <w:jc w:val="center"/>
              <w:rPr>
                <w:ins w:id="18220" w:author="Στάθης Καπ" w:date="2023-03-09T06:25:00Z"/>
                <w:sz w:val="16"/>
                <w:szCs w:val="16"/>
              </w:rPr>
            </w:pPr>
            <w:ins w:id="18221" w:author="Στάθης Καπ" w:date="2023-03-09T07:11:00Z">
              <w:r>
                <w:rPr>
                  <w:rFonts w:ascii="Calibri" w:hAnsi="Calibri" w:cs="Calibri"/>
                  <w:color w:val="000000"/>
                  <w:sz w:val="16"/>
                  <w:szCs w:val="16"/>
                </w:rPr>
                <w:t>3.47</w:t>
              </w:r>
            </w:ins>
          </w:p>
        </w:tc>
        <w:tc>
          <w:tcPr>
            <w:tcW w:w="454" w:type="dxa"/>
            <w:vAlign w:val="center"/>
            <w:tcPrChange w:id="18222" w:author="Στάθης Καπ" w:date="2023-03-09T06:29:00Z">
              <w:tcPr>
                <w:tcW w:w="454" w:type="dxa"/>
                <w:gridSpan w:val="2"/>
                <w:vAlign w:val="bottom"/>
              </w:tcPr>
            </w:tcPrChange>
          </w:tcPr>
          <w:p w14:paraId="5CD2F4E7" w14:textId="1A13A616" w:rsidR="00494D04" w:rsidRPr="007E0F91" w:rsidRDefault="00494D04" w:rsidP="00494D04">
            <w:pPr>
              <w:jc w:val="center"/>
              <w:rPr>
                <w:ins w:id="18223" w:author="Στάθης Καπ" w:date="2023-03-09T06:25:00Z"/>
                <w:sz w:val="16"/>
                <w:szCs w:val="16"/>
              </w:rPr>
            </w:pPr>
            <w:ins w:id="18224" w:author="Στάθης Καπ" w:date="2023-03-09T07:11:00Z">
              <w:r>
                <w:rPr>
                  <w:rFonts w:ascii="Calibri" w:hAnsi="Calibri" w:cs="Calibri"/>
                  <w:color w:val="000000"/>
                  <w:sz w:val="16"/>
                  <w:szCs w:val="16"/>
                </w:rPr>
                <w:t>0.211</w:t>
              </w:r>
            </w:ins>
          </w:p>
        </w:tc>
        <w:tc>
          <w:tcPr>
            <w:tcW w:w="461" w:type="dxa"/>
            <w:tcBorders>
              <w:right w:val="single" w:sz="4" w:space="0" w:color="auto"/>
            </w:tcBorders>
            <w:vAlign w:val="center"/>
            <w:tcPrChange w:id="18225" w:author="Στάθης Καπ" w:date="2023-03-09T06:29:00Z">
              <w:tcPr>
                <w:tcW w:w="461" w:type="dxa"/>
                <w:gridSpan w:val="2"/>
                <w:tcBorders>
                  <w:right w:val="single" w:sz="4" w:space="0" w:color="auto"/>
                </w:tcBorders>
                <w:vAlign w:val="center"/>
              </w:tcPr>
            </w:tcPrChange>
          </w:tcPr>
          <w:p w14:paraId="240A37C8" w14:textId="7ED74825" w:rsidR="00494D04" w:rsidRPr="007E0F91" w:rsidRDefault="00494D04" w:rsidP="00494D04">
            <w:pPr>
              <w:jc w:val="center"/>
              <w:rPr>
                <w:ins w:id="18226" w:author="Στάθης Καπ" w:date="2023-03-09T06:25:00Z"/>
                <w:sz w:val="16"/>
                <w:szCs w:val="16"/>
              </w:rPr>
            </w:pPr>
            <w:ins w:id="18227" w:author="Στάθης Καπ" w:date="2023-03-09T07:11:00Z">
              <w:r>
                <w:rPr>
                  <w:rFonts w:ascii="Calibri" w:hAnsi="Calibri" w:cs="Calibri"/>
                  <w:color w:val="000000"/>
                  <w:sz w:val="16"/>
                  <w:szCs w:val="16"/>
                </w:rPr>
                <w:t>61.14</w:t>
              </w:r>
            </w:ins>
          </w:p>
        </w:tc>
      </w:tr>
      <w:tr w:rsidR="00494D04" w14:paraId="7A99F7B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22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229" w:author="Στάθης Καπ" w:date="2023-03-09T06:25:00Z"/>
          <w:trPrChange w:id="1823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23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2DF454E" w14:textId="77777777" w:rsidR="00494D04" w:rsidRPr="007E0F91" w:rsidRDefault="00494D04" w:rsidP="00494D04">
            <w:pPr>
              <w:jc w:val="center"/>
              <w:rPr>
                <w:ins w:id="18232" w:author="Στάθης Καπ" w:date="2023-03-09T06:25:00Z"/>
                <w:sz w:val="16"/>
                <w:szCs w:val="16"/>
              </w:rPr>
            </w:pPr>
            <w:ins w:id="18233" w:author="Στάθης Καπ" w:date="2023-03-09T06:25:00Z">
              <w:r w:rsidRPr="009861B1">
                <w:rPr>
                  <w:rFonts w:ascii="Calibri" w:hAnsi="Calibri" w:cs="Calibri"/>
                  <w:color w:val="000000"/>
                  <w:sz w:val="16"/>
                  <w:szCs w:val="16"/>
                </w:rPr>
                <w:t>c207</w:t>
              </w:r>
            </w:ins>
          </w:p>
        </w:tc>
        <w:tc>
          <w:tcPr>
            <w:tcW w:w="565" w:type="dxa"/>
            <w:tcBorders>
              <w:left w:val="single" w:sz="4" w:space="0" w:color="auto"/>
            </w:tcBorders>
            <w:vAlign w:val="center"/>
            <w:tcPrChange w:id="18234" w:author="Στάθης Καπ" w:date="2023-03-09T06:29:00Z">
              <w:tcPr>
                <w:tcW w:w="565" w:type="dxa"/>
                <w:gridSpan w:val="2"/>
                <w:tcBorders>
                  <w:left w:val="single" w:sz="4" w:space="0" w:color="auto"/>
                </w:tcBorders>
              </w:tcPr>
            </w:tcPrChange>
          </w:tcPr>
          <w:p w14:paraId="3A728239" w14:textId="701299EE" w:rsidR="00494D04" w:rsidRPr="007E0F91" w:rsidRDefault="00494D04" w:rsidP="00494D04">
            <w:pPr>
              <w:jc w:val="center"/>
              <w:rPr>
                <w:ins w:id="18235" w:author="Στάθης Καπ" w:date="2023-03-09T06:25:00Z"/>
                <w:sz w:val="16"/>
                <w:szCs w:val="16"/>
              </w:rPr>
            </w:pPr>
            <w:ins w:id="18236"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8237" w:author="Στάθης Καπ" w:date="2023-03-09T06:29:00Z">
              <w:tcPr>
                <w:tcW w:w="679" w:type="dxa"/>
                <w:gridSpan w:val="2"/>
                <w:tcBorders>
                  <w:right w:val="single" w:sz="4" w:space="0" w:color="auto"/>
                </w:tcBorders>
              </w:tcPr>
            </w:tcPrChange>
          </w:tcPr>
          <w:p w14:paraId="55FAAA16" w14:textId="10F08483" w:rsidR="00494D04" w:rsidRPr="007E0F91" w:rsidRDefault="00494D04" w:rsidP="00494D04">
            <w:pPr>
              <w:jc w:val="center"/>
              <w:rPr>
                <w:ins w:id="18238" w:author="Στάθης Καπ" w:date="2023-03-09T06:25:00Z"/>
                <w:sz w:val="16"/>
                <w:szCs w:val="16"/>
              </w:rPr>
            </w:pPr>
            <w:ins w:id="18239"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8240" w:author="Στάθης Καπ" w:date="2023-03-09T06:29:00Z">
              <w:tcPr>
                <w:tcW w:w="453" w:type="dxa"/>
                <w:gridSpan w:val="2"/>
                <w:tcBorders>
                  <w:left w:val="single" w:sz="4" w:space="0" w:color="auto"/>
                </w:tcBorders>
                <w:vAlign w:val="bottom"/>
              </w:tcPr>
            </w:tcPrChange>
          </w:tcPr>
          <w:p w14:paraId="0C5BDE9E" w14:textId="1D8F7927" w:rsidR="00494D04" w:rsidRPr="007E0F91" w:rsidRDefault="00494D04" w:rsidP="00494D04">
            <w:pPr>
              <w:jc w:val="center"/>
              <w:rPr>
                <w:ins w:id="18241" w:author="Στάθης Καπ" w:date="2023-03-09T06:25:00Z"/>
                <w:sz w:val="16"/>
                <w:szCs w:val="16"/>
              </w:rPr>
            </w:pPr>
            <w:ins w:id="18242" w:author="Στάθης Καπ" w:date="2023-03-09T07:11:00Z">
              <w:r>
                <w:rPr>
                  <w:rFonts w:ascii="Calibri" w:hAnsi="Calibri" w:cs="Calibri"/>
                  <w:color w:val="000000"/>
                  <w:sz w:val="16"/>
                  <w:szCs w:val="16"/>
                </w:rPr>
                <w:t>1430</w:t>
              </w:r>
            </w:ins>
          </w:p>
        </w:tc>
        <w:tc>
          <w:tcPr>
            <w:tcW w:w="708" w:type="dxa"/>
            <w:vAlign w:val="center"/>
            <w:tcPrChange w:id="18243" w:author="Στάθης Καπ" w:date="2023-03-09T06:29:00Z">
              <w:tcPr>
                <w:tcW w:w="708" w:type="dxa"/>
                <w:gridSpan w:val="2"/>
                <w:vAlign w:val="center"/>
              </w:tcPr>
            </w:tcPrChange>
          </w:tcPr>
          <w:p w14:paraId="3B7817F5" w14:textId="1A1D5003" w:rsidR="00494D04" w:rsidRPr="007E0F91" w:rsidRDefault="00494D04" w:rsidP="00494D04">
            <w:pPr>
              <w:jc w:val="center"/>
              <w:rPr>
                <w:ins w:id="18244" w:author="Στάθης Καπ" w:date="2023-03-09T06:25:00Z"/>
                <w:sz w:val="16"/>
                <w:szCs w:val="16"/>
              </w:rPr>
            </w:pPr>
            <w:ins w:id="18245" w:author="Στάθης Καπ" w:date="2023-03-09T07:11:00Z">
              <w:r>
                <w:rPr>
                  <w:rFonts w:ascii="Calibri" w:hAnsi="Calibri" w:cs="Calibri"/>
                  <w:color w:val="000000"/>
                  <w:sz w:val="16"/>
                  <w:szCs w:val="16"/>
                </w:rPr>
                <w:t>4.03</w:t>
              </w:r>
            </w:ins>
          </w:p>
        </w:tc>
        <w:tc>
          <w:tcPr>
            <w:tcW w:w="652" w:type="dxa"/>
            <w:vMerge/>
            <w:tcBorders>
              <w:right w:val="single" w:sz="4" w:space="0" w:color="auto"/>
            </w:tcBorders>
            <w:vAlign w:val="center"/>
            <w:tcPrChange w:id="18246" w:author="Στάθης Καπ" w:date="2023-03-09T06:29:00Z">
              <w:tcPr>
                <w:tcW w:w="652" w:type="dxa"/>
                <w:gridSpan w:val="2"/>
                <w:vMerge/>
                <w:tcBorders>
                  <w:right w:val="single" w:sz="4" w:space="0" w:color="auto"/>
                </w:tcBorders>
                <w:vAlign w:val="bottom"/>
              </w:tcPr>
            </w:tcPrChange>
          </w:tcPr>
          <w:p w14:paraId="093BF390" w14:textId="77777777" w:rsidR="00494D04" w:rsidRPr="007E0F91" w:rsidRDefault="00494D04" w:rsidP="00494D04">
            <w:pPr>
              <w:jc w:val="center"/>
              <w:rPr>
                <w:ins w:id="18247" w:author="Στάθης Καπ" w:date="2023-03-09T06:25:00Z"/>
                <w:sz w:val="16"/>
                <w:szCs w:val="16"/>
              </w:rPr>
            </w:pPr>
          </w:p>
        </w:tc>
        <w:tc>
          <w:tcPr>
            <w:tcW w:w="453" w:type="dxa"/>
            <w:tcBorders>
              <w:left w:val="single" w:sz="4" w:space="0" w:color="auto"/>
            </w:tcBorders>
            <w:vAlign w:val="center"/>
            <w:tcPrChange w:id="18248" w:author="Στάθης Καπ" w:date="2023-03-09T06:29:00Z">
              <w:tcPr>
                <w:tcW w:w="453" w:type="dxa"/>
                <w:gridSpan w:val="2"/>
                <w:tcBorders>
                  <w:left w:val="single" w:sz="4" w:space="0" w:color="auto"/>
                </w:tcBorders>
                <w:vAlign w:val="bottom"/>
              </w:tcPr>
            </w:tcPrChange>
          </w:tcPr>
          <w:p w14:paraId="5BFBA1D2" w14:textId="21B8F6E4" w:rsidR="00494D04" w:rsidRPr="007E0F91" w:rsidRDefault="00494D04" w:rsidP="00494D04">
            <w:pPr>
              <w:jc w:val="center"/>
              <w:rPr>
                <w:ins w:id="18249" w:author="Στάθης Καπ" w:date="2023-03-09T06:25:00Z"/>
                <w:sz w:val="16"/>
                <w:szCs w:val="16"/>
              </w:rPr>
            </w:pPr>
            <w:ins w:id="18250" w:author="Στάθης Καπ" w:date="2023-03-09T07:11:00Z">
              <w:r>
                <w:rPr>
                  <w:rFonts w:ascii="Calibri" w:hAnsi="Calibri" w:cs="Calibri"/>
                  <w:color w:val="000000"/>
                  <w:sz w:val="16"/>
                  <w:szCs w:val="16"/>
                </w:rPr>
                <w:t>1440</w:t>
              </w:r>
            </w:ins>
          </w:p>
        </w:tc>
        <w:tc>
          <w:tcPr>
            <w:tcW w:w="454" w:type="dxa"/>
            <w:vAlign w:val="center"/>
            <w:tcPrChange w:id="18251" w:author="Στάθης Καπ" w:date="2023-03-09T06:29:00Z">
              <w:tcPr>
                <w:tcW w:w="454" w:type="dxa"/>
                <w:gridSpan w:val="2"/>
                <w:vAlign w:val="center"/>
              </w:tcPr>
            </w:tcPrChange>
          </w:tcPr>
          <w:p w14:paraId="5F7BCC34" w14:textId="04B60DCF" w:rsidR="00494D04" w:rsidRPr="007E0F91" w:rsidRDefault="00494D04" w:rsidP="00494D04">
            <w:pPr>
              <w:jc w:val="center"/>
              <w:rPr>
                <w:ins w:id="18252" w:author="Στάθης Καπ" w:date="2023-03-09T06:25:00Z"/>
                <w:sz w:val="16"/>
                <w:szCs w:val="16"/>
              </w:rPr>
            </w:pPr>
            <w:ins w:id="18253" w:author="Στάθης Καπ" w:date="2023-03-09T07:11:00Z">
              <w:r>
                <w:rPr>
                  <w:rFonts w:ascii="Calibri" w:hAnsi="Calibri" w:cs="Calibri"/>
                  <w:color w:val="000000"/>
                  <w:sz w:val="16"/>
                  <w:szCs w:val="16"/>
                </w:rPr>
                <w:t>-0.7</w:t>
              </w:r>
            </w:ins>
          </w:p>
        </w:tc>
        <w:tc>
          <w:tcPr>
            <w:tcW w:w="454" w:type="dxa"/>
            <w:vAlign w:val="center"/>
            <w:tcPrChange w:id="18254" w:author="Στάθης Καπ" w:date="2023-03-09T06:29:00Z">
              <w:tcPr>
                <w:tcW w:w="454" w:type="dxa"/>
                <w:gridSpan w:val="2"/>
                <w:vAlign w:val="bottom"/>
              </w:tcPr>
            </w:tcPrChange>
          </w:tcPr>
          <w:p w14:paraId="2B55DBB5" w14:textId="46435B9D" w:rsidR="00494D04" w:rsidRPr="007E0F91" w:rsidRDefault="00494D04" w:rsidP="00494D04">
            <w:pPr>
              <w:jc w:val="center"/>
              <w:rPr>
                <w:ins w:id="18255" w:author="Στάθης Καπ" w:date="2023-03-09T06:25:00Z"/>
                <w:sz w:val="16"/>
                <w:szCs w:val="16"/>
              </w:rPr>
            </w:pPr>
            <w:ins w:id="18256" w:author="Στάθης Καπ" w:date="2023-03-09T07:11:00Z">
              <w:r>
                <w:rPr>
                  <w:rFonts w:ascii="Calibri" w:hAnsi="Calibri" w:cs="Calibri"/>
                  <w:color w:val="000000"/>
                  <w:sz w:val="16"/>
                  <w:szCs w:val="16"/>
                </w:rPr>
                <w:t>0.403</w:t>
              </w:r>
            </w:ins>
          </w:p>
        </w:tc>
        <w:tc>
          <w:tcPr>
            <w:tcW w:w="457" w:type="dxa"/>
            <w:tcBorders>
              <w:right w:val="single" w:sz="4" w:space="0" w:color="auto"/>
            </w:tcBorders>
            <w:vAlign w:val="center"/>
            <w:tcPrChange w:id="18257" w:author="Στάθης Καπ" w:date="2023-03-09T06:29:00Z">
              <w:tcPr>
                <w:tcW w:w="457" w:type="dxa"/>
                <w:gridSpan w:val="2"/>
                <w:tcBorders>
                  <w:right w:val="single" w:sz="4" w:space="0" w:color="auto"/>
                </w:tcBorders>
                <w:vAlign w:val="center"/>
              </w:tcPr>
            </w:tcPrChange>
          </w:tcPr>
          <w:p w14:paraId="17DA690D" w14:textId="211E6742" w:rsidR="00494D04" w:rsidRPr="007E0F91" w:rsidRDefault="00494D04" w:rsidP="00494D04">
            <w:pPr>
              <w:jc w:val="center"/>
              <w:rPr>
                <w:ins w:id="18258" w:author="Στάθης Καπ" w:date="2023-03-09T06:25:00Z"/>
                <w:sz w:val="16"/>
                <w:szCs w:val="16"/>
              </w:rPr>
            </w:pPr>
            <w:ins w:id="18259" w:author="Στάθης Καπ" w:date="2023-03-09T07:11:00Z">
              <w:r>
                <w:rPr>
                  <w:rFonts w:ascii="Calibri" w:hAnsi="Calibri" w:cs="Calibri"/>
                  <w:color w:val="000000"/>
                  <w:sz w:val="16"/>
                  <w:szCs w:val="16"/>
                </w:rPr>
                <w:t>51.91</w:t>
              </w:r>
            </w:ins>
          </w:p>
        </w:tc>
        <w:tc>
          <w:tcPr>
            <w:tcW w:w="453" w:type="dxa"/>
            <w:tcBorders>
              <w:left w:val="single" w:sz="4" w:space="0" w:color="auto"/>
            </w:tcBorders>
            <w:vAlign w:val="center"/>
            <w:tcPrChange w:id="18260" w:author="Στάθης Καπ" w:date="2023-03-09T06:29:00Z">
              <w:tcPr>
                <w:tcW w:w="453" w:type="dxa"/>
                <w:gridSpan w:val="2"/>
                <w:tcBorders>
                  <w:left w:val="single" w:sz="4" w:space="0" w:color="auto"/>
                </w:tcBorders>
                <w:vAlign w:val="bottom"/>
              </w:tcPr>
            </w:tcPrChange>
          </w:tcPr>
          <w:p w14:paraId="30FCD757" w14:textId="1DD13253" w:rsidR="00494D04" w:rsidRPr="007E0F91" w:rsidRDefault="00494D04" w:rsidP="00494D04">
            <w:pPr>
              <w:jc w:val="center"/>
              <w:rPr>
                <w:ins w:id="18261" w:author="Στάθης Καπ" w:date="2023-03-09T06:25:00Z"/>
                <w:sz w:val="16"/>
                <w:szCs w:val="16"/>
              </w:rPr>
            </w:pPr>
            <w:ins w:id="18262" w:author="Στάθης Καπ" w:date="2023-03-09T07:11:00Z">
              <w:r>
                <w:rPr>
                  <w:rFonts w:ascii="Calibri" w:hAnsi="Calibri" w:cs="Calibri"/>
                  <w:color w:val="000000"/>
                  <w:sz w:val="16"/>
                  <w:szCs w:val="16"/>
                </w:rPr>
                <w:t>1420</w:t>
              </w:r>
            </w:ins>
          </w:p>
        </w:tc>
        <w:tc>
          <w:tcPr>
            <w:tcW w:w="454" w:type="dxa"/>
            <w:vAlign w:val="center"/>
            <w:tcPrChange w:id="18263" w:author="Στάθης Καπ" w:date="2023-03-09T06:29:00Z">
              <w:tcPr>
                <w:tcW w:w="454" w:type="dxa"/>
                <w:gridSpan w:val="2"/>
                <w:vAlign w:val="center"/>
              </w:tcPr>
            </w:tcPrChange>
          </w:tcPr>
          <w:p w14:paraId="6EDDE03F" w14:textId="5AF00523" w:rsidR="00494D04" w:rsidRPr="007E0F91" w:rsidRDefault="00494D04" w:rsidP="00494D04">
            <w:pPr>
              <w:jc w:val="center"/>
              <w:rPr>
                <w:ins w:id="18264" w:author="Στάθης Καπ" w:date="2023-03-09T06:25:00Z"/>
                <w:sz w:val="16"/>
                <w:szCs w:val="16"/>
              </w:rPr>
            </w:pPr>
            <w:ins w:id="18265" w:author="Στάθης Καπ" w:date="2023-03-09T07:11:00Z">
              <w:r>
                <w:rPr>
                  <w:rFonts w:ascii="Calibri" w:hAnsi="Calibri" w:cs="Calibri"/>
                  <w:color w:val="000000"/>
                  <w:sz w:val="16"/>
                  <w:szCs w:val="16"/>
                </w:rPr>
                <w:t>0.7</w:t>
              </w:r>
            </w:ins>
          </w:p>
        </w:tc>
        <w:tc>
          <w:tcPr>
            <w:tcW w:w="454" w:type="dxa"/>
            <w:vAlign w:val="center"/>
            <w:tcPrChange w:id="18266" w:author="Στάθης Καπ" w:date="2023-03-09T06:29:00Z">
              <w:tcPr>
                <w:tcW w:w="454" w:type="dxa"/>
                <w:gridSpan w:val="2"/>
                <w:vAlign w:val="bottom"/>
              </w:tcPr>
            </w:tcPrChange>
          </w:tcPr>
          <w:p w14:paraId="50F0C134" w14:textId="77BFA35B" w:rsidR="00494D04" w:rsidRPr="007E0F91" w:rsidRDefault="00494D04" w:rsidP="00494D04">
            <w:pPr>
              <w:jc w:val="center"/>
              <w:rPr>
                <w:ins w:id="18267" w:author="Στάθης Καπ" w:date="2023-03-09T06:25:00Z"/>
                <w:sz w:val="16"/>
                <w:szCs w:val="16"/>
              </w:rPr>
            </w:pPr>
            <w:ins w:id="18268"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8269" w:author="Στάθης Καπ" w:date="2023-03-09T06:29:00Z">
              <w:tcPr>
                <w:tcW w:w="454" w:type="dxa"/>
                <w:gridSpan w:val="2"/>
                <w:tcBorders>
                  <w:right w:val="single" w:sz="4" w:space="0" w:color="auto"/>
                </w:tcBorders>
                <w:vAlign w:val="center"/>
              </w:tcPr>
            </w:tcPrChange>
          </w:tcPr>
          <w:p w14:paraId="3F30CC85" w14:textId="0DEACCA1" w:rsidR="00494D04" w:rsidRPr="007E0F91" w:rsidRDefault="00494D04" w:rsidP="00494D04">
            <w:pPr>
              <w:jc w:val="center"/>
              <w:rPr>
                <w:ins w:id="18270" w:author="Στάθης Καπ" w:date="2023-03-09T06:25:00Z"/>
                <w:sz w:val="16"/>
                <w:szCs w:val="16"/>
              </w:rPr>
            </w:pPr>
            <w:ins w:id="18271" w:author="Στάθης Καπ" w:date="2023-03-09T07:11:00Z">
              <w:r>
                <w:rPr>
                  <w:rFonts w:ascii="Calibri" w:hAnsi="Calibri" w:cs="Calibri"/>
                  <w:color w:val="000000"/>
                  <w:sz w:val="16"/>
                  <w:szCs w:val="16"/>
                </w:rPr>
                <w:t>69.57</w:t>
              </w:r>
            </w:ins>
          </w:p>
        </w:tc>
        <w:tc>
          <w:tcPr>
            <w:tcW w:w="453" w:type="dxa"/>
            <w:tcBorders>
              <w:left w:val="single" w:sz="4" w:space="0" w:color="auto"/>
            </w:tcBorders>
            <w:vAlign w:val="center"/>
            <w:tcPrChange w:id="18272" w:author="Στάθης Καπ" w:date="2023-03-09T06:29:00Z">
              <w:tcPr>
                <w:tcW w:w="453" w:type="dxa"/>
                <w:gridSpan w:val="2"/>
                <w:tcBorders>
                  <w:left w:val="single" w:sz="4" w:space="0" w:color="auto"/>
                </w:tcBorders>
                <w:vAlign w:val="bottom"/>
              </w:tcPr>
            </w:tcPrChange>
          </w:tcPr>
          <w:p w14:paraId="4E22E1FB" w14:textId="674DFA3F" w:rsidR="00494D04" w:rsidRPr="007E0F91" w:rsidRDefault="00494D04" w:rsidP="00494D04">
            <w:pPr>
              <w:jc w:val="center"/>
              <w:rPr>
                <w:ins w:id="18273" w:author="Στάθης Καπ" w:date="2023-03-09T06:25:00Z"/>
                <w:sz w:val="16"/>
                <w:szCs w:val="16"/>
              </w:rPr>
            </w:pPr>
            <w:ins w:id="18274" w:author="Στάθης Καπ" w:date="2023-03-09T07:11:00Z">
              <w:r>
                <w:rPr>
                  <w:rFonts w:ascii="Calibri" w:hAnsi="Calibri" w:cs="Calibri"/>
                  <w:color w:val="000000"/>
                  <w:sz w:val="16"/>
                  <w:szCs w:val="16"/>
                </w:rPr>
                <w:t>1390</w:t>
              </w:r>
            </w:ins>
          </w:p>
        </w:tc>
        <w:tc>
          <w:tcPr>
            <w:tcW w:w="454" w:type="dxa"/>
            <w:vAlign w:val="center"/>
            <w:tcPrChange w:id="18275" w:author="Στάθης Καπ" w:date="2023-03-09T06:29:00Z">
              <w:tcPr>
                <w:tcW w:w="454" w:type="dxa"/>
                <w:gridSpan w:val="2"/>
                <w:vAlign w:val="center"/>
              </w:tcPr>
            </w:tcPrChange>
          </w:tcPr>
          <w:p w14:paraId="2B4447F5" w14:textId="79B4A770" w:rsidR="00494D04" w:rsidRPr="007E0F91" w:rsidRDefault="00494D04" w:rsidP="00494D04">
            <w:pPr>
              <w:jc w:val="center"/>
              <w:rPr>
                <w:ins w:id="18276" w:author="Στάθης Καπ" w:date="2023-03-09T06:25:00Z"/>
                <w:sz w:val="16"/>
                <w:szCs w:val="16"/>
              </w:rPr>
            </w:pPr>
            <w:ins w:id="18277" w:author="Στάθης Καπ" w:date="2023-03-09T07:11:00Z">
              <w:r>
                <w:rPr>
                  <w:rFonts w:ascii="Calibri" w:hAnsi="Calibri" w:cs="Calibri"/>
                  <w:color w:val="000000"/>
                  <w:sz w:val="16"/>
                  <w:szCs w:val="16"/>
                </w:rPr>
                <w:t>2.8</w:t>
              </w:r>
            </w:ins>
          </w:p>
        </w:tc>
        <w:tc>
          <w:tcPr>
            <w:tcW w:w="454" w:type="dxa"/>
            <w:vAlign w:val="center"/>
            <w:tcPrChange w:id="18278" w:author="Στάθης Καπ" w:date="2023-03-09T06:29:00Z">
              <w:tcPr>
                <w:tcW w:w="454" w:type="dxa"/>
                <w:gridSpan w:val="2"/>
                <w:vAlign w:val="bottom"/>
              </w:tcPr>
            </w:tcPrChange>
          </w:tcPr>
          <w:p w14:paraId="75893973" w14:textId="698D6FA8" w:rsidR="00494D04" w:rsidRPr="007E0F91" w:rsidRDefault="00494D04" w:rsidP="00494D04">
            <w:pPr>
              <w:jc w:val="center"/>
              <w:rPr>
                <w:ins w:id="18279" w:author="Στάθης Καπ" w:date="2023-03-09T06:25:00Z"/>
                <w:sz w:val="16"/>
                <w:szCs w:val="16"/>
              </w:rPr>
            </w:pPr>
            <w:ins w:id="18280"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8281" w:author="Στάθης Καπ" w:date="2023-03-09T06:29:00Z">
              <w:tcPr>
                <w:tcW w:w="461" w:type="dxa"/>
                <w:gridSpan w:val="2"/>
                <w:tcBorders>
                  <w:right w:val="single" w:sz="4" w:space="0" w:color="auto"/>
                </w:tcBorders>
                <w:vAlign w:val="center"/>
              </w:tcPr>
            </w:tcPrChange>
          </w:tcPr>
          <w:p w14:paraId="2C6DDA81" w14:textId="720171EB" w:rsidR="00494D04" w:rsidRPr="007E0F91" w:rsidRDefault="00494D04" w:rsidP="00494D04">
            <w:pPr>
              <w:jc w:val="center"/>
              <w:rPr>
                <w:ins w:id="18282" w:author="Στάθης Καπ" w:date="2023-03-09T06:25:00Z"/>
                <w:sz w:val="16"/>
                <w:szCs w:val="16"/>
              </w:rPr>
            </w:pPr>
            <w:ins w:id="18283" w:author="Στάθης Καπ" w:date="2023-03-09T07:11:00Z">
              <w:r>
                <w:rPr>
                  <w:rFonts w:ascii="Calibri" w:hAnsi="Calibri" w:cs="Calibri"/>
                  <w:color w:val="000000"/>
                  <w:sz w:val="16"/>
                  <w:szCs w:val="16"/>
                </w:rPr>
                <w:t>74.11</w:t>
              </w:r>
            </w:ins>
          </w:p>
        </w:tc>
      </w:tr>
      <w:tr w:rsidR="00494D04" w14:paraId="1FEC7EC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28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285" w:author="Στάθης Καπ" w:date="2023-03-09T06:25:00Z"/>
          <w:trPrChange w:id="1828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28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AD3D99E" w14:textId="77777777" w:rsidR="00494D04" w:rsidRPr="007E0F91" w:rsidRDefault="00494D04" w:rsidP="00494D04">
            <w:pPr>
              <w:jc w:val="center"/>
              <w:rPr>
                <w:ins w:id="18288" w:author="Στάθης Καπ" w:date="2023-03-09T06:25:00Z"/>
                <w:sz w:val="16"/>
                <w:szCs w:val="16"/>
              </w:rPr>
            </w:pPr>
            <w:ins w:id="18289" w:author="Στάθης Καπ" w:date="2023-03-09T06:25:00Z">
              <w:r w:rsidRPr="009861B1">
                <w:rPr>
                  <w:rFonts w:ascii="Calibri" w:hAnsi="Calibri" w:cs="Calibri"/>
                  <w:color w:val="000000"/>
                  <w:sz w:val="16"/>
                  <w:szCs w:val="16"/>
                </w:rPr>
                <w:t>c208</w:t>
              </w:r>
            </w:ins>
          </w:p>
        </w:tc>
        <w:tc>
          <w:tcPr>
            <w:tcW w:w="565" w:type="dxa"/>
            <w:tcBorders>
              <w:left w:val="single" w:sz="4" w:space="0" w:color="auto"/>
            </w:tcBorders>
            <w:vAlign w:val="center"/>
            <w:tcPrChange w:id="18290" w:author="Στάθης Καπ" w:date="2023-03-09T06:29:00Z">
              <w:tcPr>
                <w:tcW w:w="565" w:type="dxa"/>
                <w:gridSpan w:val="2"/>
                <w:tcBorders>
                  <w:left w:val="single" w:sz="4" w:space="0" w:color="auto"/>
                </w:tcBorders>
              </w:tcPr>
            </w:tcPrChange>
          </w:tcPr>
          <w:p w14:paraId="0C507591" w14:textId="06E986F2" w:rsidR="00494D04" w:rsidRPr="007E0F91" w:rsidRDefault="00494D04" w:rsidP="00494D04">
            <w:pPr>
              <w:jc w:val="center"/>
              <w:rPr>
                <w:ins w:id="18291" w:author="Στάθης Καπ" w:date="2023-03-09T06:25:00Z"/>
                <w:sz w:val="16"/>
                <w:szCs w:val="16"/>
              </w:rPr>
            </w:pPr>
            <w:ins w:id="18292"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8293" w:author="Στάθης Καπ" w:date="2023-03-09T06:29:00Z">
              <w:tcPr>
                <w:tcW w:w="679" w:type="dxa"/>
                <w:gridSpan w:val="2"/>
                <w:tcBorders>
                  <w:right w:val="single" w:sz="4" w:space="0" w:color="auto"/>
                </w:tcBorders>
              </w:tcPr>
            </w:tcPrChange>
          </w:tcPr>
          <w:p w14:paraId="05BAF620" w14:textId="0FEBDE19" w:rsidR="00494D04" w:rsidRPr="007E0F91" w:rsidRDefault="00494D04" w:rsidP="00494D04">
            <w:pPr>
              <w:jc w:val="center"/>
              <w:rPr>
                <w:ins w:id="18294" w:author="Στάθης Καπ" w:date="2023-03-09T06:25:00Z"/>
                <w:sz w:val="16"/>
                <w:szCs w:val="16"/>
              </w:rPr>
            </w:pPr>
            <w:ins w:id="18295"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8296" w:author="Στάθης Καπ" w:date="2023-03-09T06:29:00Z">
              <w:tcPr>
                <w:tcW w:w="453" w:type="dxa"/>
                <w:gridSpan w:val="2"/>
                <w:tcBorders>
                  <w:left w:val="single" w:sz="4" w:space="0" w:color="auto"/>
                </w:tcBorders>
                <w:vAlign w:val="bottom"/>
              </w:tcPr>
            </w:tcPrChange>
          </w:tcPr>
          <w:p w14:paraId="7080D0CF" w14:textId="277AC7F9" w:rsidR="00494D04" w:rsidRPr="007E0F91" w:rsidRDefault="00494D04" w:rsidP="00494D04">
            <w:pPr>
              <w:jc w:val="center"/>
              <w:rPr>
                <w:ins w:id="18297" w:author="Στάθης Καπ" w:date="2023-03-09T06:25:00Z"/>
                <w:sz w:val="16"/>
                <w:szCs w:val="16"/>
              </w:rPr>
            </w:pPr>
            <w:ins w:id="18298" w:author="Στάθης Καπ" w:date="2023-03-09T07:11:00Z">
              <w:r>
                <w:rPr>
                  <w:rFonts w:ascii="Calibri" w:hAnsi="Calibri" w:cs="Calibri"/>
                  <w:color w:val="000000"/>
                  <w:sz w:val="16"/>
                  <w:szCs w:val="16"/>
                </w:rPr>
                <w:t>1460</w:t>
              </w:r>
            </w:ins>
          </w:p>
        </w:tc>
        <w:tc>
          <w:tcPr>
            <w:tcW w:w="708" w:type="dxa"/>
            <w:vAlign w:val="center"/>
            <w:tcPrChange w:id="18299" w:author="Στάθης Καπ" w:date="2023-03-09T06:29:00Z">
              <w:tcPr>
                <w:tcW w:w="708" w:type="dxa"/>
                <w:gridSpan w:val="2"/>
                <w:vAlign w:val="center"/>
              </w:tcPr>
            </w:tcPrChange>
          </w:tcPr>
          <w:p w14:paraId="18D79554" w14:textId="0BD056EE" w:rsidR="00494D04" w:rsidRPr="007E0F91" w:rsidRDefault="00494D04" w:rsidP="00494D04">
            <w:pPr>
              <w:jc w:val="center"/>
              <w:rPr>
                <w:ins w:id="18300" w:author="Στάθης Καπ" w:date="2023-03-09T06:25:00Z"/>
                <w:sz w:val="16"/>
                <w:szCs w:val="16"/>
              </w:rPr>
            </w:pPr>
            <w:ins w:id="18301" w:author="Στάθης Καπ" w:date="2023-03-09T07:11:00Z">
              <w:r>
                <w:rPr>
                  <w:rFonts w:ascii="Calibri" w:hAnsi="Calibri" w:cs="Calibri"/>
                  <w:color w:val="000000"/>
                  <w:sz w:val="16"/>
                  <w:szCs w:val="16"/>
                </w:rPr>
                <w:t>2.01</w:t>
              </w:r>
            </w:ins>
          </w:p>
        </w:tc>
        <w:tc>
          <w:tcPr>
            <w:tcW w:w="652" w:type="dxa"/>
            <w:vMerge/>
            <w:tcBorders>
              <w:right w:val="single" w:sz="4" w:space="0" w:color="auto"/>
            </w:tcBorders>
            <w:vAlign w:val="center"/>
            <w:tcPrChange w:id="18302" w:author="Στάθης Καπ" w:date="2023-03-09T06:29:00Z">
              <w:tcPr>
                <w:tcW w:w="652" w:type="dxa"/>
                <w:gridSpan w:val="2"/>
                <w:vMerge/>
                <w:tcBorders>
                  <w:right w:val="single" w:sz="4" w:space="0" w:color="auto"/>
                </w:tcBorders>
                <w:vAlign w:val="bottom"/>
              </w:tcPr>
            </w:tcPrChange>
          </w:tcPr>
          <w:p w14:paraId="2188825F" w14:textId="77777777" w:rsidR="00494D04" w:rsidRPr="007E0F91" w:rsidRDefault="00494D04" w:rsidP="00494D04">
            <w:pPr>
              <w:jc w:val="center"/>
              <w:rPr>
                <w:ins w:id="18303" w:author="Στάθης Καπ" w:date="2023-03-09T06:25:00Z"/>
                <w:sz w:val="16"/>
                <w:szCs w:val="16"/>
              </w:rPr>
            </w:pPr>
          </w:p>
        </w:tc>
        <w:tc>
          <w:tcPr>
            <w:tcW w:w="453" w:type="dxa"/>
            <w:tcBorders>
              <w:left w:val="single" w:sz="4" w:space="0" w:color="auto"/>
            </w:tcBorders>
            <w:vAlign w:val="center"/>
            <w:tcPrChange w:id="18304" w:author="Στάθης Καπ" w:date="2023-03-09T06:29:00Z">
              <w:tcPr>
                <w:tcW w:w="453" w:type="dxa"/>
                <w:gridSpan w:val="2"/>
                <w:tcBorders>
                  <w:left w:val="single" w:sz="4" w:space="0" w:color="auto"/>
                </w:tcBorders>
                <w:vAlign w:val="bottom"/>
              </w:tcPr>
            </w:tcPrChange>
          </w:tcPr>
          <w:p w14:paraId="0CFE3B99" w14:textId="58AC3BA3" w:rsidR="00494D04" w:rsidRPr="007E0F91" w:rsidRDefault="00494D04" w:rsidP="00494D04">
            <w:pPr>
              <w:jc w:val="center"/>
              <w:rPr>
                <w:ins w:id="18305" w:author="Στάθης Καπ" w:date="2023-03-09T06:25:00Z"/>
                <w:sz w:val="16"/>
                <w:szCs w:val="16"/>
              </w:rPr>
            </w:pPr>
            <w:ins w:id="18306" w:author="Στάθης Καπ" w:date="2023-03-09T07:11:00Z">
              <w:r>
                <w:rPr>
                  <w:rFonts w:ascii="Calibri" w:hAnsi="Calibri" w:cs="Calibri"/>
                  <w:color w:val="000000"/>
                  <w:sz w:val="16"/>
                  <w:szCs w:val="16"/>
                </w:rPr>
                <w:t>1450</w:t>
              </w:r>
            </w:ins>
          </w:p>
        </w:tc>
        <w:tc>
          <w:tcPr>
            <w:tcW w:w="454" w:type="dxa"/>
            <w:vAlign w:val="center"/>
            <w:tcPrChange w:id="18307" w:author="Στάθης Καπ" w:date="2023-03-09T06:29:00Z">
              <w:tcPr>
                <w:tcW w:w="454" w:type="dxa"/>
                <w:gridSpan w:val="2"/>
                <w:vAlign w:val="center"/>
              </w:tcPr>
            </w:tcPrChange>
          </w:tcPr>
          <w:p w14:paraId="10412232" w14:textId="4B96E3A4" w:rsidR="00494D04" w:rsidRPr="007E0F91" w:rsidRDefault="00494D04" w:rsidP="00494D04">
            <w:pPr>
              <w:jc w:val="center"/>
              <w:rPr>
                <w:ins w:id="18308" w:author="Στάθης Καπ" w:date="2023-03-09T06:25:00Z"/>
                <w:sz w:val="16"/>
                <w:szCs w:val="16"/>
              </w:rPr>
            </w:pPr>
            <w:ins w:id="18309" w:author="Στάθης Καπ" w:date="2023-03-09T07:11:00Z">
              <w:r>
                <w:rPr>
                  <w:rFonts w:ascii="Calibri" w:hAnsi="Calibri" w:cs="Calibri"/>
                  <w:color w:val="000000"/>
                  <w:sz w:val="16"/>
                  <w:szCs w:val="16"/>
                </w:rPr>
                <w:t>0.68</w:t>
              </w:r>
            </w:ins>
          </w:p>
        </w:tc>
        <w:tc>
          <w:tcPr>
            <w:tcW w:w="454" w:type="dxa"/>
            <w:vAlign w:val="center"/>
            <w:tcPrChange w:id="18310" w:author="Στάθης Καπ" w:date="2023-03-09T06:29:00Z">
              <w:tcPr>
                <w:tcW w:w="454" w:type="dxa"/>
                <w:gridSpan w:val="2"/>
                <w:vAlign w:val="bottom"/>
              </w:tcPr>
            </w:tcPrChange>
          </w:tcPr>
          <w:p w14:paraId="2DC981D3" w14:textId="21CD503A" w:rsidR="00494D04" w:rsidRPr="007E0F91" w:rsidRDefault="00494D04" w:rsidP="00494D04">
            <w:pPr>
              <w:jc w:val="center"/>
              <w:rPr>
                <w:ins w:id="18311" w:author="Στάθης Καπ" w:date="2023-03-09T06:25:00Z"/>
                <w:sz w:val="16"/>
                <w:szCs w:val="16"/>
              </w:rPr>
            </w:pPr>
            <w:ins w:id="18312" w:author="Στάθης Καπ" w:date="2023-03-09T07:11:00Z">
              <w:r>
                <w:rPr>
                  <w:rFonts w:ascii="Calibri" w:hAnsi="Calibri" w:cs="Calibri"/>
                  <w:color w:val="000000"/>
                  <w:sz w:val="16"/>
                  <w:szCs w:val="16"/>
                </w:rPr>
                <w:t>0.362</w:t>
              </w:r>
            </w:ins>
          </w:p>
        </w:tc>
        <w:tc>
          <w:tcPr>
            <w:tcW w:w="457" w:type="dxa"/>
            <w:tcBorders>
              <w:right w:val="single" w:sz="4" w:space="0" w:color="auto"/>
            </w:tcBorders>
            <w:vAlign w:val="center"/>
            <w:tcPrChange w:id="18313" w:author="Στάθης Καπ" w:date="2023-03-09T06:29:00Z">
              <w:tcPr>
                <w:tcW w:w="457" w:type="dxa"/>
                <w:gridSpan w:val="2"/>
                <w:tcBorders>
                  <w:right w:val="single" w:sz="4" w:space="0" w:color="auto"/>
                </w:tcBorders>
                <w:vAlign w:val="center"/>
              </w:tcPr>
            </w:tcPrChange>
          </w:tcPr>
          <w:p w14:paraId="26865532" w14:textId="5C8B8361" w:rsidR="00494D04" w:rsidRPr="007E0F91" w:rsidRDefault="00494D04" w:rsidP="00494D04">
            <w:pPr>
              <w:jc w:val="center"/>
              <w:rPr>
                <w:ins w:id="18314" w:author="Στάθης Καπ" w:date="2023-03-09T06:25:00Z"/>
                <w:sz w:val="16"/>
                <w:szCs w:val="16"/>
              </w:rPr>
            </w:pPr>
            <w:ins w:id="18315" w:author="Στάθης Καπ" w:date="2023-03-09T07:11:00Z">
              <w:r>
                <w:rPr>
                  <w:rFonts w:ascii="Calibri" w:hAnsi="Calibri" w:cs="Calibri"/>
                  <w:color w:val="000000"/>
                  <w:sz w:val="16"/>
                  <w:szCs w:val="16"/>
                </w:rPr>
                <w:t>52.56</w:t>
              </w:r>
            </w:ins>
          </w:p>
        </w:tc>
        <w:tc>
          <w:tcPr>
            <w:tcW w:w="453" w:type="dxa"/>
            <w:tcBorders>
              <w:left w:val="single" w:sz="4" w:space="0" w:color="auto"/>
            </w:tcBorders>
            <w:vAlign w:val="center"/>
            <w:tcPrChange w:id="18316" w:author="Στάθης Καπ" w:date="2023-03-09T06:29:00Z">
              <w:tcPr>
                <w:tcW w:w="453" w:type="dxa"/>
                <w:gridSpan w:val="2"/>
                <w:tcBorders>
                  <w:left w:val="single" w:sz="4" w:space="0" w:color="auto"/>
                </w:tcBorders>
                <w:vAlign w:val="bottom"/>
              </w:tcPr>
            </w:tcPrChange>
          </w:tcPr>
          <w:p w14:paraId="0A7F14F7" w14:textId="6F485125" w:rsidR="00494D04" w:rsidRPr="007E0F91" w:rsidRDefault="00494D04" w:rsidP="00494D04">
            <w:pPr>
              <w:jc w:val="center"/>
              <w:rPr>
                <w:ins w:id="18317" w:author="Στάθης Καπ" w:date="2023-03-09T06:25:00Z"/>
                <w:sz w:val="16"/>
                <w:szCs w:val="16"/>
              </w:rPr>
            </w:pPr>
            <w:ins w:id="18318" w:author="Στάθης Καπ" w:date="2023-03-09T07:11:00Z">
              <w:r>
                <w:rPr>
                  <w:rFonts w:ascii="Calibri" w:hAnsi="Calibri" w:cs="Calibri"/>
                  <w:color w:val="000000"/>
                  <w:sz w:val="16"/>
                  <w:szCs w:val="16"/>
                </w:rPr>
                <w:t>1430</w:t>
              </w:r>
            </w:ins>
          </w:p>
        </w:tc>
        <w:tc>
          <w:tcPr>
            <w:tcW w:w="454" w:type="dxa"/>
            <w:vAlign w:val="center"/>
            <w:tcPrChange w:id="18319" w:author="Στάθης Καπ" w:date="2023-03-09T06:29:00Z">
              <w:tcPr>
                <w:tcW w:w="454" w:type="dxa"/>
                <w:gridSpan w:val="2"/>
                <w:vAlign w:val="center"/>
              </w:tcPr>
            </w:tcPrChange>
          </w:tcPr>
          <w:p w14:paraId="48540B3E" w14:textId="61FC3C00" w:rsidR="00494D04" w:rsidRPr="007E0F91" w:rsidRDefault="00494D04" w:rsidP="00494D04">
            <w:pPr>
              <w:jc w:val="center"/>
              <w:rPr>
                <w:ins w:id="18320" w:author="Στάθης Καπ" w:date="2023-03-09T06:25:00Z"/>
                <w:sz w:val="16"/>
                <w:szCs w:val="16"/>
              </w:rPr>
            </w:pPr>
            <w:ins w:id="18321" w:author="Στάθης Καπ" w:date="2023-03-09T07:11:00Z">
              <w:r>
                <w:rPr>
                  <w:rFonts w:ascii="Calibri" w:hAnsi="Calibri" w:cs="Calibri"/>
                  <w:color w:val="000000"/>
                  <w:sz w:val="16"/>
                  <w:szCs w:val="16"/>
                </w:rPr>
                <w:t>2.05</w:t>
              </w:r>
            </w:ins>
          </w:p>
        </w:tc>
        <w:tc>
          <w:tcPr>
            <w:tcW w:w="454" w:type="dxa"/>
            <w:vAlign w:val="center"/>
            <w:tcPrChange w:id="18322" w:author="Στάθης Καπ" w:date="2023-03-09T06:29:00Z">
              <w:tcPr>
                <w:tcW w:w="454" w:type="dxa"/>
                <w:gridSpan w:val="2"/>
                <w:vAlign w:val="bottom"/>
              </w:tcPr>
            </w:tcPrChange>
          </w:tcPr>
          <w:p w14:paraId="5B401640" w14:textId="447E8298" w:rsidR="00494D04" w:rsidRPr="007E0F91" w:rsidRDefault="00494D04" w:rsidP="00494D04">
            <w:pPr>
              <w:jc w:val="center"/>
              <w:rPr>
                <w:ins w:id="18323" w:author="Στάθης Καπ" w:date="2023-03-09T06:25:00Z"/>
                <w:sz w:val="16"/>
                <w:szCs w:val="16"/>
              </w:rPr>
            </w:pPr>
            <w:ins w:id="18324" w:author="Στάθης Καπ" w:date="2023-03-09T07:11:00Z">
              <w:r>
                <w:rPr>
                  <w:rFonts w:ascii="Calibri" w:hAnsi="Calibri" w:cs="Calibri"/>
                  <w:color w:val="000000"/>
                  <w:sz w:val="16"/>
                  <w:szCs w:val="16"/>
                </w:rPr>
                <w:t>0.244</w:t>
              </w:r>
            </w:ins>
          </w:p>
        </w:tc>
        <w:tc>
          <w:tcPr>
            <w:tcW w:w="454" w:type="dxa"/>
            <w:tcBorders>
              <w:right w:val="single" w:sz="4" w:space="0" w:color="auto"/>
            </w:tcBorders>
            <w:vAlign w:val="center"/>
            <w:tcPrChange w:id="18325" w:author="Στάθης Καπ" w:date="2023-03-09T06:29:00Z">
              <w:tcPr>
                <w:tcW w:w="454" w:type="dxa"/>
                <w:gridSpan w:val="2"/>
                <w:tcBorders>
                  <w:right w:val="single" w:sz="4" w:space="0" w:color="auto"/>
                </w:tcBorders>
                <w:vAlign w:val="center"/>
              </w:tcPr>
            </w:tcPrChange>
          </w:tcPr>
          <w:p w14:paraId="44A26F17" w14:textId="4464D73D" w:rsidR="00494D04" w:rsidRPr="007E0F91" w:rsidRDefault="00494D04" w:rsidP="00494D04">
            <w:pPr>
              <w:jc w:val="center"/>
              <w:rPr>
                <w:ins w:id="18326" w:author="Στάθης Καπ" w:date="2023-03-09T06:25:00Z"/>
                <w:sz w:val="16"/>
                <w:szCs w:val="16"/>
              </w:rPr>
            </w:pPr>
            <w:ins w:id="18327" w:author="Στάθης Καπ" w:date="2023-03-09T07:11:00Z">
              <w:r>
                <w:rPr>
                  <w:rFonts w:ascii="Calibri" w:hAnsi="Calibri" w:cs="Calibri"/>
                  <w:color w:val="000000"/>
                  <w:sz w:val="16"/>
                  <w:szCs w:val="16"/>
                </w:rPr>
                <w:t>68.02</w:t>
              </w:r>
            </w:ins>
          </w:p>
        </w:tc>
        <w:tc>
          <w:tcPr>
            <w:tcW w:w="453" w:type="dxa"/>
            <w:tcBorders>
              <w:left w:val="single" w:sz="4" w:space="0" w:color="auto"/>
            </w:tcBorders>
            <w:vAlign w:val="center"/>
            <w:tcPrChange w:id="18328" w:author="Στάθης Καπ" w:date="2023-03-09T06:29:00Z">
              <w:tcPr>
                <w:tcW w:w="453" w:type="dxa"/>
                <w:gridSpan w:val="2"/>
                <w:tcBorders>
                  <w:left w:val="single" w:sz="4" w:space="0" w:color="auto"/>
                </w:tcBorders>
                <w:vAlign w:val="bottom"/>
              </w:tcPr>
            </w:tcPrChange>
          </w:tcPr>
          <w:p w14:paraId="268C9707" w14:textId="41E8863A" w:rsidR="00494D04" w:rsidRPr="007E0F91" w:rsidRDefault="00494D04" w:rsidP="00494D04">
            <w:pPr>
              <w:jc w:val="center"/>
              <w:rPr>
                <w:ins w:id="18329" w:author="Στάθης Καπ" w:date="2023-03-09T06:25:00Z"/>
                <w:sz w:val="16"/>
                <w:szCs w:val="16"/>
              </w:rPr>
            </w:pPr>
            <w:ins w:id="18330" w:author="Στάθης Καπ" w:date="2023-03-09T07:11:00Z">
              <w:r>
                <w:rPr>
                  <w:rFonts w:ascii="Calibri" w:hAnsi="Calibri" w:cs="Calibri"/>
                  <w:color w:val="000000"/>
                  <w:sz w:val="16"/>
                  <w:szCs w:val="16"/>
                </w:rPr>
                <w:t>1420</w:t>
              </w:r>
            </w:ins>
          </w:p>
        </w:tc>
        <w:tc>
          <w:tcPr>
            <w:tcW w:w="454" w:type="dxa"/>
            <w:vAlign w:val="center"/>
            <w:tcPrChange w:id="18331" w:author="Στάθης Καπ" w:date="2023-03-09T06:29:00Z">
              <w:tcPr>
                <w:tcW w:w="454" w:type="dxa"/>
                <w:gridSpan w:val="2"/>
                <w:vAlign w:val="center"/>
              </w:tcPr>
            </w:tcPrChange>
          </w:tcPr>
          <w:p w14:paraId="7A8AC0EE" w14:textId="0A2906DF" w:rsidR="00494D04" w:rsidRPr="007E0F91" w:rsidRDefault="00494D04" w:rsidP="00494D04">
            <w:pPr>
              <w:jc w:val="center"/>
              <w:rPr>
                <w:ins w:id="18332" w:author="Στάθης Καπ" w:date="2023-03-09T06:25:00Z"/>
                <w:sz w:val="16"/>
                <w:szCs w:val="16"/>
              </w:rPr>
            </w:pPr>
            <w:ins w:id="18333" w:author="Στάθης Καπ" w:date="2023-03-09T07:11:00Z">
              <w:r>
                <w:rPr>
                  <w:rFonts w:ascii="Calibri" w:hAnsi="Calibri" w:cs="Calibri"/>
                  <w:color w:val="000000"/>
                  <w:sz w:val="16"/>
                  <w:szCs w:val="16"/>
                </w:rPr>
                <w:t>2.74</w:t>
              </w:r>
            </w:ins>
          </w:p>
        </w:tc>
        <w:tc>
          <w:tcPr>
            <w:tcW w:w="454" w:type="dxa"/>
            <w:vAlign w:val="center"/>
            <w:tcPrChange w:id="18334" w:author="Στάθης Καπ" w:date="2023-03-09T06:29:00Z">
              <w:tcPr>
                <w:tcW w:w="454" w:type="dxa"/>
                <w:gridSpan w:val="2"/>
                <w:vAlign w:val="bottom"/>
              </w:tcPr>
            </w:tcPrChange>
          </w:tcPr>
          <w:p w14:paraId="38185F0D" w14:textId="0FE9F53E" w:rsidR="00494D04" w:rsidRPr="007E0F91" w:rsidRDefault="00494D04" w:rsidP="00494D04">
            <w:pPr>
              <w:jc w:val="center"/>
              <w:rPr>
                <w:ins w:id="18335" w:author="Στάθης Καπ" w:date="2023-03-09T06:25:00Z"/>
                <w:sz w:val="16"/>
                <w:szCs w:val="16"/>
              </w:rPr>
            </w:pPr>
            <w:ins w:id="18336" w:author="Στάθης Καπ" w:date="2023-03-09T07:11:00Z">
              <w:r>
                <w:rPr>
                  <w:rFonts w:ascii="Calibri" w:hAnsi="Calibri" w:cs="Calibri"/>
                  <w:color w:val="000000"/>
                  <w:sz w:val="16"/>
                  <w:szCs w:val="16"/>
                </w:rPr>
                <w:t>0.249</w:t>
              </w:r>
            </w:ins>
          </w:p>
        </w:tc>
        <w:tc>
          <w:tcPr>
            <w:tcW w:w="461" w:type="dxa"/>
            <w:tcBorders>
              <w:right w:val="single" w:sz="4" w:space="0" w:color="auto"/>
            </w:tcBorders>
            <w:vAlign w:val="center"/>
            <w:tcPrChange w:id="18337" w:author="Στάθης Καπ" w:date="2023-03-09T06:29:00Z">
              <w:tcPr>
                <w:tcW w:w="461" w:type="dxa"/>
                <w:gridSpan w:val="2"/>
                <w:tcBorders>
                  <w:right w:val="single" w:sz="4" w:space="0" w:color="auto"/>
                </w:tcBorders>
                <w:vAlign w:val="center"/>
              </w:tcPr>
            </w:tcPrChange>
          </w:tcPr>
          <w:p w14:paraId="1A03417A" w14:textId="1D72024C" w:rsidR="00494D04" w:rsidRPr="007E0F91" w:rsidRDefault="00494D04" w:rsidP="00494D04">
            <w:pPr>
              <w:jc w:val="center"/>
              <w:rPr>
                <w:ins w:id="18338" w:author="Στάθης Καπ" w:date="2023-03-09T06:25:00Z"/>
                <w:sz w:val="16"/>
                <w:szCs w:val="16"/>
              </w:rPr>
            </w:pPr>
            <w:ins w:id="18339" w:author="Στάθης Καπ" w:date="2023-03-09T07:11:00Z">
              <w:r>
                <w:rPr>
                  <w:rFonts w:ascii="Calibri" w:hAnsi="Calibri" w:cs="Calibri"/>
                  <w:color w:val="000000"/>
                  <w:sz w:val="16"/>
                  <w:szCs w:val="16"/>
                </w:rPr>
                <w:t>67.37</w:t>
              </w:r>
            </w:ins>
          </w:p>
        </w:tc>
      </w:tr>
      <w:tr w:rsidR="00494D04" w14:paraId="7B5D621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4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41" w:author="Στάθης Καπ" w:date="2023-03-09T06:25:00Z"/>
          <w:trPrChange w:id="1834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4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4E5917D" w14:textId="77777777" w:rsidR="00494D04" w:rsidRPr="007E0F91" w:rsidRDefault="00494D04" w:rsidP="00494D04">
            <w:pPr>
              <w:jc w:val="center"/>
              <w:rPr>
                <w:ins w:id="18344" w:author="Στάθης Καπ" w:date="2023-03-09T06:25:00Z"/>
                <w:sz w:val="16"/>
                <w:szCs w:val="16"/>
              </w:rPr>
            </w:pPr>
            <w:ins w:id="18345" w:author="Στάθης Καπ" w:date="2023-03-09T06:25:00Z">
              <w:r w:rsidRPr="009861B1">
                <w:rPr>
                  <w:rFonts w:ascii="Calibri" w:hAnsi="Calibri" w:cs="Calibri"/>
                  <w:color w:val="000000"/>
                  <w:sz w:val="16"/>
                  <w:szCs w:val="16"/>
                </w:rPr>
                <w:t>r101</w:t>
              </w:r>
            </w:ins>
          </w:p>
        </w:tc>
        <w:tc>
          <w:tcPr>
            <w:tcW w:w="565" w:type="dxa"/>
            <w:tcBorders>
              <w:left w:val="single" w:sz="4" w:space="0" w:color="auto"/>
            </w:tcBorders>
            <w:vAlign w:val="center"/>
            <w:tcPrChange w:id="18346" w:author="Στάθης Καπ" w:date="2023-03-09T06:29:00Z">
              <w:tcPr>
                <w:tcW w:w="565" w:type="dxa"/>
                <w:gridSpan w:val="2"/>
                <w:tcBorders>
                  <w:left w:val="single" w:sz="4" w:space="0" w:color="auto"/>
                </w:tcBorders>
              </w:tcPr>
            </w:tcPrChange>
          </w:tcPr>
          <w:p w14:paraId="560B634B" w14:textId="52B2F710" w:rsidR="00494D04" w:rsidRPr="007E0F91" w:rsidRDefault="00494D04" w:rsidP="00494D04">
            <w:pPr>
              <w:jc w:val="center"/>
              <w:rPr>
                <w:ins w:id="18347" w:author="Στάθης Καπ" w:date="2023-03-09T06:25:00Z"/>
                <w:sz w:val="16"/>
                <w:szCs w:val="16"/>
              </w:rPr>
            </w:pPr>
            <w:ins w:id="18348" w:author="Στάθης Καπ" w:date="2023-03-09T07:11:00Z">
              <w:r>
                <w:rPr>
                  <w:rFonts w:ascii="Calibri" w:hAnsi="Calibri" w:cs="Calibri"/>
                  <w:color w:val="000000"/>
                  <w:sz w:val="16"/>
                  <w:szCs w:val="16"/>
                </w:rPr>
                <w:t>349</w:t>
              </w:r>
            </w:ins>
          </w:p>
        </w:tc>
        <w:tc>
          <w:tcPr>
            <w:tcW w:w="679" w:type="dxa"/>
            <w:tcBorders>
              <w:right w:val="single" w:sz="4" w:space="0" w:color="auto"/>
            </w:tcBorders>
            <w:vAlign w:val="center"/>
            <w:tcPrChange w:id="18349" w:author="Στάθης Καπ" w:date="2023-03-09T06:29:00Z">
              <w:tcPr>
                <w:tcW w:w="679" w:type="dxa"/>
                <w:gridSpan w:val="2"/>
                <w:tcBorders>
                  <w:right w:val="single" w:sz="4" w:space="0" w:color="auto"/>
                </w:tcBorders>
              </w:tcPr>
            </w:tcPrChange>
          </w:tcPr>
          <w:p w14:paraId="0DED09E4" w14:textId="0BA381F0" w:rsidR="00494D04" w:rsidRPr="007E0F91" w:rsidRDefault="00494D04" w:rsidP="00494D04">
            <w:pPr>
              <w:jc w:val="center"/>
              <w:rPr>
                <w:ins w:id="18350" w:author="Στάθης Καπ" w:date="2023-03-09T06:25:00Z"/>
                <w:sz w:val="16"/>
                <w:szCs w:val="16"/>
              </w:rPr>
            </w:pPr>
            <w:ins w:id="18351" w:author="Στάθης Καπ" w:date="2023-03-09T07:11:00Z">
              <w:r>
                <w:rPr>
                  <w:rFonts w:ascii="Calibri" w:hAnsi="Calibri" w:cs="Calibri"/>
                  <w:color w:val="000000"/>
                  <w:sz w:val="16"/>
                  <w:szCs w:val="16"/>
                </w:rPr>
                <w:t>330</w:t>
              </w:r>
            </w:ins>
          </w:p>
        </w:tc>
        <w:tc>
          <w:tcPr>
            <w:tcW w:w="453" w:type="dxa"/>
            <w:tcBorders>
              <w:left w:val="single" w:sz="4" w:space="0" w:color="auto"/>
            </w:tcBorders>
            <w:vAlign w:val="center"/>
            <w:tcPrChange w:id="18352" w:author="Στάθης Καπ" w:date="2023-03-09T06:29:00Z">
              <w:tcPr>
                <w:tcW w:w="453" w:type="dxa"/>
                <w:gridSpan w:val="2"/>
                <w:tcBorders>
                  <w:left w:val="single" w:sz="4" w:space="0" w:color="auto"/>
                </w:tcBorders>
                <w:vAlign w:val="bottom"/>
              </w:tcPr>
            </w:tcPrChange>
          </w:tcPr>
          <w:p w14:paraId="59A13AE8" w14:textId="4DB5F60B" w:rsidR="00494D04" w:rsidRPr="007E0F91" w:rsidRDefault="00494D04" w:rsidP="00494D04">
            <w:pPr>
              <w:jc w:val="center"/>
              <w:rPr>
                <w:ins w:id="18353" w:author="Στάθης Καπ" w:date="2023-03-09T06:25:00Z"/>
                <w:sz w:val="16"/>
                <w:szCs w:val="16"/>
              </w:rPr>
            </w:pPr>
            <w:ins w:id="18354" w:author="Στάθης Καπ" w:date="2023-03-09T07:11:00Z">
              <w:r>
                <w:rPr>
                  <w:rFonts w:ascii="Calibri" w:hAnsi="Calibri" w:cs="Calibri"/>
                  <w:color w:val="000000"/>
                  <w:sz w:val="16"/>
                  <w:szCs w:val="16"/>
                </w:rPr>
                <w:t>275</w:t>
              </w:r>
            </w:ins>
          </w:p>
        </w:tc>
        <w:tc>
          <w:tcPr>
            <w:tcW w:w="708" w:type="dxa"/>
            <w:vAlign w:val="center"/>
            <w:tcPrChange w:id="18355" w:author="Στάθης Καπ" w:date="2023-03-09T06:29:00Z">
              <w:tcPr>
                <w:tcW w:w="708" w:type="dxa"/>
                <w:gridSpan w:val="2"/>
                <w:vAlign w:val="center"/>
              </w:tcPr>
            </w:tcPrChange>
          </w:tcPr>
          <w:p w14:paraId="195DB046" w14:textId="78DBA287" w:rsidR="00494D04" w:rsidRPr="007E0F91" w:rsidRDefault="00494D04" w:rsidP="00494D04">
            <w:pPr>
              <w:jc w:val="center"/>
              <w:rPr>
                <w:ins w:id="18356" w:author="Στάθης Καπ" w:date="2023-03-09T06:25:00Z"/>
                <w:sz w:val="16"/>
                <w:szCs w:val="16"/>
              </w:rPr>
            </w:pPr>
            <w:ins w:id="18357" w:author="Στάθης Καπ" w:date="2023-03-09T07:11:00Z">
              <w:r>
                <w:rPr>
                  <w:rFonts w:ascii="Calibri" w:hAnsi="Calibri" w:cs="Calibri"/>
                  <w:color w:val="000000"/>
                  <w:sz w:val="16"/>
                  <w:szCs w:val="16"/>
                </w:rPr>
                <w:t>21.2</w:t>
              </w:r>
            </w:ins>
          </w:p>
        </w:tc>
        <w:tc>
          <w:tcPr>
            <w:tcW w:w="652" w:type="dxa"/>
            <w:vMerge/>
            <w:tcBorders>
              <w:right w:val="single" w:sz="4" w:space="0" w:color="auto"/>
            </w:tcBorders>
            <w:vAlign w:val="center"/>
            <w:tcPrChange w:id="18358" w:author="Στάθης Καπ" w:date="2023-03-09T06:29:00Z">
              <w:tcPr>
                <w:tcW w:w="652" w:type="dxa"/>
                <w:gridSpan w:val="2"/>
                <w:vMerge/>
                <w:tcBorders>
                  <w:right w:val="single" w:sz="4" w:space="0" w:color="auto"/>
                </w:tcBorders>
                <w:vAlign w:val="bottom"/>
              </w:tcPr>
            </w:tcPrChange>
          </w:tcPr>
          <w:p w14:paraId="3A4026AD" w14:textId="77777777" w:rsidR="00494D04" w:rsidRPr="007E0F91" w:rsidRDefault="00494D04" w:rsidP="00494D04">
            <w:pPr>
              <w:jc w:val="center"/>
              <w:rPr>
                <w:ins w:id="18359" w:author="Στάθης Καπ" w:date="2023-03-09T06:25:00Z"/>
                <w:sz w:val="16"/>
                <w:szCs w:val="16"/>
              </w:rPr>
            </w:pPr>
          </w:p>
        </w:tc>
        <w:tc>
          <w:tcPr>
            <w:tcW w:w="453" w:type="dxa"/>
            <w:tcBorders>
              <w:left w:val="single" w:sz="4" w:space="0" w:color="auto"/>
            </w:tcBorders>
            <w:vAlign w:val="center"/>
            <w:tcPrChange w:id="18360" w:author="Στάθης Καπ" w:date="2023-03-09T06:29:00Z">
              <w:tcPr>
                <w:tcW w:w="453" w:type="dxa"/>
                <w:gridSpan w:val="2"/>
                <w:tcBorders>
                  <w:left w:val="single" w:sz="4" w:space="0" w:color="auto"/>
                </w:tcBorders>
                <w:vAlign w:val="bottom"/>
              </w:tcPr>
            </w:tcPrChange>
          </w:tcPr>
          <w:p w14:paraId="4A188BFF" w14:textId="60DCD823" w:rsidR="00494D04" w:rsidRPr="007E0F91" w:rsidRDefault="00494D04" w:rsidP="00494D04">
            <w:pPr>
              <w:jc w:val="center"/>
              <w:rPr>
                <w:ins w:id="18361" w:author="Στάθης Καπ" w:date="2023-03-09T06:25:00Z"/>
                <w:sz w:val="16"/>
                <w:szCs w:val="16"/>
              </w:rPr>
            </w:pPr>
            <w:ins w:id="18362" w:author="Στάθης Καπ" w:date="2023-03-09T07:11:00Z">
              <w:r>
                <w:rPr>
                  <w:rFonts w:ascii="Calibri" w:hAnsi="Calibri" w:cs="Calibri"/>
                  <w:color w:val="000000"/>
                  <w:sz w:val="16"/>
                  <w:szCs w:val="16"/>
                </w:rPr>
                <w:t>217</w:t>
              </w:r>
            </w:ins>
          </w:p>
        </w:tc>
        <w:tc>
          <w:tcPr>
            <w:tcW w:w="454" w:type="dxa"/>
            <w:vAlign w:val="center"/>
            <w:tcPrChange w:id="18363" w:author="Στάθης Καπ" w:date="2023-03-09T06:29:00Z">
              <w:tcPr>
                <w:tcW w:w="454" w:type="dxa"/>
                <w:gridSpan w:val="2"/>
                <w:vAlign w:val="center"/>
              </w:tcPr>
            </w:tcPrChange>
          </w:tcPr>
          <w:p w14:paraId="2ABF849D" w14:textId="6213DE65" w:rsidR="00494D04" w:rsidRPr="007E0F91" w:rsidRDefault="00494D04" w:rsidP="00494D04">
            <w:pPr>
              <w:jc w:val="center"/>
              <w:rPr>
                <w:ins w:id="18364" w:author="Στάθης Καπ" w:date="2023-03-09T06:25:00Z"/>
                <w:sz w:val="16"/>
                <w:szCs w:val="16"/>
              </w:rPr>
            </w:pPr>
            <w:ins w:id="18365" w:author="Στάθης Καπ" w:date="2023-03-09T07:11:00Z">
              <w:r>
                <w:rPr>
                  <w:rFonts w:ascii="Calibri" w:hAnsi="Calibri" w:cs="Calibri"/>
                  <w:color w:val="000000"/>
                  <w:sz w:val="16"/>
                  <w:szCs w:val="16"/>
                </w:rPr>
                <w:t>21.09</w:t>
              </w:r>
            </w:ins>
          </w:p>
        </w:tc>
        <w:tc>
          <w:tcPr>
            <w:tcW w:w="454" w:type="dxa"/>
            <w:vAlign w:val="center"/>
            <w:tcPrChange w:id="18366" w:author="Στάθης Καπ" w:date="2023-03-09T06:29:00Z">
              <w:tcPr>
                <w:tcW w:w="454" w:type="dxa"/>
                <w:gridSpan w:val="2"/>
                <w:vAlign w:val="bottom"/>
              </w:tcPr>
            </w:tcPrChange>
          </w:tcPr>
          <w:p w14:paraId="104F3FBF" w14:textId="69FF4F67" w:rsidR="00494D04" w:rsidRPr="007E0F91" w:rsidRDefault="00494D04" w:rsidP="00494D04">
            <w:pPr>
              <w:jc w:val="center"/>
              <w:rPr>
                <w:ins w:id="18367" w:author="Στάθης Καπ" w:date="2023-03-09T06:25:00Z"/>
                <w:sz w:val="16"/>
                <w:szCs w:val="16"/>
              </w:rPr>
            </w:pPr>
            <w:ins w:id="18368" w:author="Στάθης Καπ" w:date="2023-03-09T07:11:00Z">
              <w:r>
                <w:rPr>
                  <w:rFonts w:ascii="Calibri" w:hAnsi="Calibri" w:cs="Calibri"/>
                  <w:color w:val="000000"/>
                  <w:sz w:val="16"/>
                  <w:szCs w:val="16"/>
                </w:rPr>
                <w:t>0.2</w:t>
              </w:r>
            </w:ins>
          </w:p>
        </w:tc>
        <w:tc>
          <w:tcPr>
            <w:tcW w:w="457" w:type="dxa"/>
            <w:tcBorders>
              <w:right w:val="single" w:sz="4" w:space="0" w:color="auto"/>
            </w:tcBorders>
            <w:vAlign w:val="center"/>
            <w:tcPrChange w:id="18369" w:author="Στάθης Καπ" w:date="2023-03-09T06:29:00Z">
              <w:tcPr>
                <w:tcW w:w="457" w:type="dxa"/>
                <w:gridSpan w:val="2"/>
                <w:tcBorders>
                  <w:right w:val="single" w:sz="4" w:space="0" w:color="auto"/>
                </w:tcBorders>
                <w:vAlign w:val="center"/>
              </w:tcPr>
            </w:tcPrChange>
          </w:tcPr>
          <w:p w14:paraId="4B4D4B84" w14:textId="02961FA1" w:rsidR="00494D04" w:rsidRPr="007E0F91" w:rsidRDefault="00494D04" w:rsidP="00494D04">
            <w:pPr>
              <w:jc w:val="center"/>
              <w:rPr>
                <w:ins w:id="18370" w:author="Στάθης Καπ" w:date="2023-03-09T06:25:00Z"/>
                <w:sz w:val="16"/>
                <w:szCs w:val="16"/>
              </w:rPr>
            </w:pPr>
            <w:ins w:id="18371"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8372" w:author="Στάθης Καπ" w:date="2023-03-09T06:29:00Z">
              <w:tcPr>
                <w:tcW w:w="453" w:type="dxa"/>
                <w:gridSpan w:val="2"/>
                <w:tcBorders>
                  <w:left w:val="single" w:sz="4" w:space="0" w:color="auto"/>
                </w:tcBorders>
                <w:vAlign w:val="bottom"/>
              </w:tcPr>
            </w:tcPrChange>
          </w:tcPr>
          <w:p w14:paraId="6F56EB94" w14:textId="69E59316" w:rsidR="00494D04" w:rsidRPr="007E0F91" w:rsidRDefault="00494D04" w:rsidP="00494D04">
            <w:pPr>
              <w:jc w:val="center"/>
              <w:rPr>
                <w:ins w:id="18373" w:author="Στάθης Καπ" w:date="2023-03-09T06:25:00Z"/>
                <w:sz w:val="16"/>
                <w:szCs w:val="16"/>
              </w:rPr>
            </w:pPr>
            <w:ins w:id="18374" w:author="Στάθης Καπ" w:date="2023-03-09T07:11:00Z">
              <w:r>
                <w:rPr>
                  <w:rFonts w:ascii="Calibri" w:hAnsi="Calibri" w:cs="Calibri"/>
                  <w:color w:val="000000"/>
                  <w:sz w:val="16"/>
                  <w:szCs w:val="16"/>
                </w:rPr>
                <w:t>257</w:t>
              </w:r>
            </w:ins>
          </w:p>
        </w:tc>
        <w:tc>
          <w:tcPr>
            <w:tcW w:w="454" w:type="dxa"/>
            <w:vAlign w:val="center"/>
            <w:tcPrChange w:id="18375" w:author="Στάθης Καπ" w:date="2023-03-09T06:29:00Z">
              <w:tcPr>
                <w:tcW w:w="454" w:type="dxa"/>
                <w:gridSpan w:val="2"/>
                <w:vAlign w:val="center"/>
              </w:tcPr>
            </w:tcPrChange>
          </w:tcPr>
          <w:p w14:paraId="74988ACB" w14:textId="2A855D0C" w:rsidR="00494D04" w:rsidRPr="007E0F91" w:rsidRDefault="00494D04" w:rsidP="00494D04">
            <w:pPr>
              <w:jc w:val="center"/>
              <w:rPr>
                <w:ins w:id="18376" w:author="Στάθης Καπ" w:date="2023-03-09T06:25:00Z"/>
                <w:sz w:val="16"/>
                <w:szCs w:val="16"/>
              </w:rPr>
            </w:pPr>
            <w:ins w:id="18377" w:author="Στάθης Καπ" w:date="2023-03-09T07:11:00Z">
              <w:r>
                <w:rPr>
                  <w:rFonts w:ascii="Calibri" w:hAnsi="Calibri" w:cs="Calibri"/>
                  <w:color w:val="000000"/>
                  <w:sz w:val="16"/>
                  <w:szCs w:val="16"/>
                </w:rPr>
                <w:t>6.55</w:t>
              </w:r>
            </w:ins>
          </w:p>
        </w:tc>
        <w:tc>
          <w:tcPr>
            <w:tcW w:w="454" w:type="dxa"/>
            <w:vAlign w:val="center"/>
            <w:tcPrChange w:id="18378" w:author="Στάθης Καπ" w:date="2023-03-09T06:29:00Z">
              <w:tcPr>
                <w:tcW w:w="454" w:type="dxa"/>
                <w:gridSpan w:val="2"/>
                <w:vAlign w:val="bottom"/>
              </w:tcPr>
            </w:tcPrChange>
          </w:tcPr>
          <w:p w14:paraId="1B117BAB" w14:textId="527EC1D8" w:rsidR="00494D04" w:rsidRPr="007E0F91" w:rsidRDefault="00494D04" w:rsidP="00494D04">
            <w:pPr>
              <w:jc w:val="center"/>
              <w:rPr>
                <w:ins w:id="18379" w:author="Στάθης Καπ" w:date="2023-03-09T06:25:00Z"/>
                <w:sz w:val="16"/>
                <w:szCs w:val="16"/>
              </w:rPr>
            </w:pPr>
            <w:ins w:id="18380" w:author="Στάθης Καπ" w:date="2023-03-09T07:11:00Z">
              <w:r>
                <w:rPr>
                  <w:rFonts w:ascii="Calibri" w:hAnsi="Calibri" w:cs="Calibri"/>
                  <w:color w:val="000000"/>
                  <w:sz w:val="16"/>
                  <w:szCs w:val="16"/>
                </w:rPr>
                <w:t>0.2</w:t>
              </w:r>
            </w:ins>
          </w:p>
        </w:tc>
        <w:tc>
          <w:tcPr>
            <w:tcW w:w="454" w:type="dxa"/>
            <w:tcBorders>
              <w:right w:val="single" w:sz="4" w:space="0" w:color="auto"/>
            </w:tcBorders>
            <w:vAlign w:val="center"/>
            <w:tcPrChange w:id="18381" w:author="Στάθης Καπ" w:date="2023-03-09T06:29:00Z">
              <w:tcPr>
                <w:tcW w:w="454" w:type="dxa"/>
                <w:gridSpan w:val="2"/>
                <w:tcBorders>
                  <w:right w:val="single" w:sz="4" w:space="0" w:color="auto"/>
                </w:tcBorders>
                <w:vAlign w:val="center"/>
              </w:tcPr>
            </w:tcPrChange>
          </w:tcPr>
          <w:p w14:paraId="08C21495" w14:textId="63DF56CE" w:rsidR="00494D04" w:rsidRPr="007E0F91" w:rsidRDefault="00494D04" w:rsidP="00494D04">
            <w:pPr>
              <w:jc w:val="center"/>
              <w:rPr>
                <w:ins w:id="18382" w:author="Στάθης Καπ" w:date="2023-03-09T06:25:00Z"/>
                <w:sz w:val="16"/>
                <w:szCs w:val="16"/>
              </w:rPr>
            </w:pPr>
            <w:ins w:id="18383"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8384" w:author="Στάθης Καπ" w:date="2023-03-09T06:29:00Z">
              <w:tcPr>
                <w:tcW w:w="453" w:type="dxa"/>
                <w:gridSpan w:val="2"/>
                <w:tcBorders>
                  <w:left w:val="single" w:sz="4" w:space="0" w:color="auto"/>
                </w:tcBorders>
                <w:vAlign w:val="bottom"/>
              </w:tcPr>
            </w:tcPrChange>
          </w:tcPr>
          <w:p w14:paraId="189C5A38" w14:textId="709B20B6" w:rsidR="00494D04" w:rsidRPr="007E0F91" w:rsidRDefault="00494D04" w:rsidP="00494D04">
            <w:pPr>
              <w:jc w:val="center"/>
              <w:rPr>
                <w:ins w:id="18385" w:author="Στάθης Καπ" w:date="2023-03-09T06:25:00Z"/>
                <w:sz w:val="16"/>
                <w:szCs w:val="16"/>
              </w:rPr>
            </w:pPr>
            <w:ins w:id="18386" w:author="Στάθης Καπ" w:date="2023-03-09T07:11:00Z">
              <w:r>
                <w:rPr>
                  <w:rFonts w:ascii="Calibri" w:hAnsi="Calibri" w:cs="Calibri"/>
                  <w:color w:val="000000"/>
                  <w:sz w:val="16"/>
                  <w:szCs w:val="16"/>
                </w:rPr>
                <w:t>186</w:t>
              </w:r>
            </w:ins>
          </w:p>
        </w:tc>
        <w:tc>
          <w:tcPr>
            <w:tcW w:w="454" w:type="dxa"/>
            <w:vAlign w:val="center"/>
            <w:tcPrChange w:id="18387" w:author="Στάθης Καπ" w:date="2023-03-09T06:29:00Z">
              <w:tcPr>
                <w:tcW w:w="454" w:type="dxa"/>
                <w:gridSpan w:val="2"/>
                <w:vAlign w:val="center"/>
              </w:tcPr>
            </w:tcPrChange>
          </w:tcPr>
          <w:p w14:paraId="413DD1C3" w14:textId="42EC9093" w:rsidR="00494D04" w:rsidRPr="007E0F91" w:rsidRDefault="00494D04" w:rsidP="00494D04">
            <w:pPr>
              <w:jc w:val="center"/>
              <w:rPr>
                <w:ins w:id="18388" w:author="Στάθης Καπ" w:date="2023-03-09T06:25:00Z"/>
                <w:sz w:val="16"/>
                <w:szCs w:val="16"/>
              </w:rPr>
            </w:pPr>
            <w:ins w:id="18389" w:author="Στάθης Καπ" w:date="2023-03-09T07:11:00Z">
              <w:r>
                <w:rPr>
                  <w:rFonts w:ascii="Calibri" w:hAnsi="Calibri" w:cs="Calibri"/>
                  <w:color w:val="000000"/>
                  <w:sz w:val="16"/>
                  <w:szCs w:val="16"/>
                </w:rPr>
                <w:t>32.36</w:t>
              </w:r>
            </w:ins>
          </w:p>
        </w:tc>
        <w:tc>
          <w:tcPr>
            <w:tcW w:w="454" w:type="dxa"/>
            <w:vAlign w:val="center"/>
            <w:tcPrChange w:id="18390" w:author="Στάθης Καπ" w:date="2023-03-09T06:29:00Z">
              <w:tcPr>
                <w:tcW w:w="454" w:type="dxa"/>
                <w:gridSpan w:val="2"/>
                <w:vAlign w:val="bottom"/>
              </w:tcPr>
            </w:tcPrChange>
          </w:tcPr>
          <w:p w14:paraId="7BA50140" w14:textId="459C900D" w:rsidR="00494D04" w:rsidRPr="007E0F91" w:rsidRDefault="00494D04" w:rsidP="00494D04">
            <w:pPr>
              <w:jc w:val="center"/>
              <w:rPr>
                <w:ins w:id="18391" w:author="Στάθης Καπ" w:date="2023-03-09T06:25:00Z"/>
                <w:sz w:val="16"/>
                <w:szCs w:val="16"/>
              </w:rPr>
            </w:pPr>
            <w:ins w:id="18392" w:author="Στάθης Καπ" w:date="2023-03-09T07:11:00Z">
              <w:r>
                <w:rPr>
                  <w:rFonts w:ascii="Calibri" w:hAnsi="Calibri" w:cs="Calibri"/>
                  <w:color w:val="000000"/>
                  <w:sz w:val="16"/>
                  <w:szCs w:val="16"/>
                </w:rPr>
                <w:t>0.199</w:t>
              </w:r>
            </w:ins>
          </w:p>
        </w:tc>
        <w:tc>
          <w:tcPr>
            <w:tcW w:w="461" w:type="dxa"/>
            <w:tcBorders>
              <w:right w:val="single" w:sz="4" w:space="0" w:color="auto"/>
            </w:tcBorders>
            <w:vAlign w:val="center"/>
            <w:tcPrChange w:id="18393" w:author="Στάθης Καπ" w:date="2023-03-09T06:29:00Z">
              <w:tcPr>
                <w:tcW w:w="461" w:type="dxa"/>
                <w:gridSpan w:val="2"/>
                <w:tcBorders>
                  <w:right w:val="single" w:sz="4" w:space="0" w:color="auto"/>
                </w:tcBorders>
                <w:vAlign w:val="center"/>
              </w:tcPr>
            </w:tcPrChange>
          </w:tcPr>
          <w:p w14:paraId="042DE52C" w14:textId="224F105A" w:rsidR="00494D04" w:rsidRPr="007E0F91" w:rsidRDefault="00494D04" w:rsidP="00494D04">
            <w:pPr>
              <w:jc w:val="center"/>
              <w:rPr>
                <w:ins w:id="18394" w:author="Στάθης Καπ" w:date="2023-03-09T06:25:00Z"/>
                <w:sz w:val="16"/>
                <w:szCs w:val="16"/>
              </w:rPr>
            </w:pPr>
            <w:ins w:id="18395" w:author="Στάθης Καπ" w:date="2023-03-09T07:11:00Z">
              <w:r>
                <w:rPr>
                  <w:rFonts w:ascii="Calibri" w:hAnsi="Calibri" w:cs="Calibri"/>
                  <w:color w:val="000000"/>
                  <w:sz w:val="16"/>
                  <w:szCs w:val="16"/>
                </w:rPr>
                <w:t>2.45</w:t>
              </w:r>
            </w:ins>
          </w:p>
        </w:tc>
      </w:tr>
      <w:tr w:rsidR="00494D04" w14:paraId="43C0C8F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9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97" w:author="Στάθης Καπ" w:date="2023-03-09T06:25:00Z"/>
          <w:trPrChange w:id="1839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9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1D59E20" w14:textId="77777777" w:rsidR="00494D04" w:rsidRPr="007E0F91" w:rsidRDefault="00494D04" w:rsidP="00494D04">
            <w:pPr>
              <w:jc w:val="center"/>
              <w:rPr>
                <w:ins w:id="18400" w:author="Στάθης Καπ" w:date="2023-03-09T06:25:00Z"/>
                <w:sz w:val="16"/>
                <w:szCs w:val="16"/>
              </w:rPr>
            </w:pPr>
            <w:ins w:id="18401" w:author="Στάθης Καπ" w:date="2023-03-09T06:25:00Z">
              <w:r w:rsidRPr="009861B1">
                <w:rPr>
                  <w:rFonts w:ascii="Calibri" w:hAnsi="Calibri" w:cs="Calibri"/>
                  <w:color w:val="000000"/>
                  <w:sz w:val="16"/>
                  <w:szCs w:val="16"/>
                </w:rPr>
                <w:t>r102</w:t>
              </w:r>
            </w:ins>
          </w:p>
        </w:tc>
        <w:tc>
          <w:tcPr>
            <w:tcW w:w="565" w:type="dxa"/>
            <w:tcBorders>
              <w:left w:val="single" w:sz="4" w:space="0" w:color="auto"/>
            </w:tcBorders>
            <w:vAlign w:val="center"/>
            <w:tcPrChange w:id="18402" w:author="Στάθης Καπ" w:date="2023-03-09T06:29:00Z">
              <w:tcPr>
                <w:tcW w:w="565" w:type="dxa"/>
                <w:gridSpan w:val="2"/>
                <w:tcBorders>
                  <w:left w:val="single" w:sz="4" w:space="0" w:color="auto"/>
                </w:tcBorders>
              </w:tcPr>
            </w:tcPrChange>
          </w:tcPr>
          <w:p w14:paraId="0B20228C" w14:textId="16A2DDC3" w:rsidR="00494D04" w:rsidRPr="007E0F91" w:rsidRDefault="00494D04" w:rsidP="00494D04">
            <w:pPr>
              <w:jc w:val="center"/>
              <w:rPr>
                <w:ins w:id="18403" w:author="Στάθης Καπ" w:date="2023-03-09T06:25:00Z"/>
                <w:sz w:val="16"/>
                <w:szCs w:val="16"/>
              </w:rPr>
            </w:pPr>
            <w:ins w:id="18404" w:author="Στάθης Καπ" w:date="2023-03-09T07:11:00Z">
              <w:r>
                <w:rPr>
                  <w:rFonts w:ascii="Calibri" w:hAnsi="Calibri" w:cs="Calibri"/>
                  <w:color w:val="000000"/>
                  <w:sz w:val="16"/>
                  <w:szCs w:val="16"/>
                </w:rPr>
                <w:t>508</w:t>
              </w:r>
            </w:ins>
          </w:p>
        </w:tc>
        <w:tc>
          <w:tcPr>
            <w:tcW w:w="679" w:type="dxa"/>
            <w:tcBorders>
              <w:right w:val="single" w:sz="4" w:space="0" w:color="auto"/>
            </w:tcBorders>
            <w:vAlign w:val="center"/>
            <w:tcPrChange w:id="18405" w:author="Στάθης Καπ" w:date="2023-03-09T06:29:00Z">
              <w:tcPr>
                <w:tcW w:w="679" w:type="dxa"/>
                <w:gridSpan w:val="2"/>
                <w:tcBorders>
                  <w:right w:val="single" w:sz="4" w:space="0" w:color="auto"/>
                </w:tcBorders>
              </w:tcPr>
            </w:tcPrChange>
          </w:tcPr>
          <w:p w14:paraId="6AD9FE11" w14:textId="18FF6F1E" w:rsidR="00494D04" w:rsidRPr="007E0F91" w:rsidRDefault="00494D04" w:rsidP="00494D04">
            <w:pPr>
              <w:jc w:val="center"/>
              <w:rPr>
                <w:ins w:id="18406" w:author="Στάθης Καπ" w:date="2023-03-09T06:25:00Z"/>
                <w:sz w:val="16"/>
                <w:szCs w:val="16"/>
              </w:rPr>
            </w:pPr>
            <w:ins w:id="18407" w:author="Στάθης Καπ" w:date="2023-03-09T07:11:00Z">
              <w:r>
                <w:rPr>
                  <w:rFonts w:ascii="Calibri" w:hAnsi="Calibri" w:cs="Calibri"/>
                  <w:color w:val="000000"/>
                  <w:sz w:val="16"/>
                  <w:szCs w:val="16"/>
                </w:rPr>
                <w:t>508</w:t>
              </w:r>
            </w:ins>
          </w:p>
        </w:tc>
        <w:tc>
          <w:tcPr>
            <w:tcW w:w="453" w:type="dxa"/>
            <w:tcBorders>
              <w:left w:val="single" w:sz="4" w:space="0" w:color="auto"/>
            </w:tcBorders>
            <w:vAlign w:val="center"/>
            <w:tcPrChange w:id="18408" w:author="Στάθης Καπ" w:date="2023-03-09T06:29:00Z">
              <w:tcPr>
                <w:tcW w:w="453" w:type="dxa"/>
                <w:gridSpan w:val="2"/>
                <w:tcBorders>
                  <w:left w:val="single" w:sz="4" w:space="0" w:color="auto"/>
                </w:tcBorders>
                <w:vAlign w:val="bottom"/>
              </w:tcPr>
            </w:tcPrChange>
          </w:tcPr>
          <w:p w14:paraId="47F4CEA2" w14:textId="055B84A3" w:rsidR="00494D04" w:rsidRPr="007E0F91" w:rsidRDefault="00494D04" w:rsidP="00494D04">
            <w:pPr>
              <w:jc w:val="center"/>
              <w:rPr>
                <w:ins w:id="18409" w:author="Στάθης Καπ" w:date="2023-03-09T06:25:00Z"/>
                <w:sz w:val="16"/>
                <w:szCs w:val="16"/>
              </w:rPr>
            </w:pPr>
            <w:ins w:id="18410" w:author="Στάθης Καπ" w:date="2023-03-09T07:11:00Z">
              <w:r>
                <w:rPr>
                  <w:rFonts w:ascii="Calibri" w:hAnsi="Calibri" w:cs="Calibri"/>
                  <w:color w:val="000000"/>
                  <w:sz w:val="16"/>
                  <w:szCs w:val="16"/>
                </w:rPr>
                <w:t>461</w:t>
              </w:r>
            </w:ins>
          </w:p>
        </w:tc>
        <w:tc>
          <w:tcPr>
            <w:tcW w:w="708" w:type="dxa"/>
            <w:vAlign w:val="center"/>
            <w:tcPrChange w:id="18411" w:author="Στάθης Καπ" w:date="2023-03-09T06:29:00Z">
              <w:tcPr>
                <w:tcW w:w="708" w:type="dxa"/>
                <w:gridSpan w:val="2"/>
                <w:vAlign w:val="center"/>
              </w:tcPr>
            </w:tcPrChange>
          </w:tcPr>
          <w:p w14:paraId="15A7EB74" w14:textId="3C076828" w:rsidR="00494D04" w:rsidRPr="007E0F91" w:rsidRDefault="00494D04" w:rsidP="00494D04">
            <w:pPr>
              <w:jc w:val="center"/>
              <w:rPr>
                <w:ins w:id="18412" w:author="Στάθης Καπ" w:date="2023-03-09T06:25:00Z"/>
                <w:sz w:val="16"/>
                <w:szCs w:val="16"/>
              </w:rPr>
            </w:pPr>
            <w:ins w:id="18413" w:author="Στάθης Καπ" w:date="2023-03-09T07:11:00Z">
              <w:r>
                <w:rPr>
                  <w:rFonts w:ascii="Calibri" w:hAnsi="Calibri" w:cs="Calibri"/>
                  <w:color w:val="000000"/>
                  <w:sz w:val="16"/>
                  <w:szCs w:val="16"/>
                </w:rPr>
                <w:t>9.25</w:t>
              </w:r>
            </w:ins>
          </w:p>
        </w:tc>
        <w:tc>
          <w:tcPr>
            <w:tcW w:w="652" w:type="dxa"/>
            <w:vMerge/>
            <w:tcBorders>
              <w:right w:val="single" w:sz="4" w:space="0" w:color="auto"/>
            </w:tcBorders>
            <w:vAlign w:val="center"/>
            <w:tcPrChange w:id="18414" w:author="Στάθης Καπ" w:date="2023-03-09T06:29:00Z">
              <w:tcPr>
                <w:tcW w:w="652" w:type="dxa"/>
                <w:gridSpan w:val="2"/>
                <w:vMerge/>
                <w:tcBorders>
                  <w:right w:val="single" w:sz="4" w:space="0" w:color="auto"/>
                </w:tcBorders>
                <w:vAlign w:val="bottom"/>
              </w:tcPr>
            </w:tcPrChange>
          </w:tcPr>
          <w:p w14:paraId="6600895F" w14:textId="77777777" w:rsidR="00494D04" w:rsidRPr="007E0F91" w:rsidRDefault="00494D04" w:rsidP="00494D04">
            <w:pPr>
              <w:jc w:val="center"/>
              <w:rPr>
                <w:ins w:id="18415" w:author="Στάθης Καπ" w:date="2023-03-09T06:25:00Z"/>
                <w:sz w:val="16"/>
                <w:szCs w:val="16"/>
              </w:rPr>
            </w:pPr>
          </w:p>
        </w:tc>
        <w:tc>
          <w:tcPr>
            <w:tcW w:w="453" w:type="dxa"/>
            <w:tcBorders>
              <w:left w:val="single" w:sz="4" w:space="0" w:color="auto"/>
            </w:tcBorders>
            <w:vAlign w:val="center"/>
            <w:tcPrChange w:id="18416" w:author="Στάθης Καπ" w:date="2023-03-09T06:29:00Z">
              <w:tcPr>
                <w:tcW w:w="453" w:type="dxa"/>
                <w:gridSpan w:val="2"/>
                <w:tcBorders>
                  <w:left w:val="single" w:sz="4" w:space="0" w:color="auto"/>
                </w:tcBorders>
                <w:vAlign w:val="bottom"/>
              </w:tcPr>
            </w:tcPrChange>
          </w:tcPr>
          <w:p w14:paraId="3DA2DF3F" w14:textId="2732A27D" w:rsidR="00494D04" w:rsidRPr="007E0F91" w:rsidRDefault="00494D04" w:rsidP="00494D04">
            <w:pPr>
              <w:jc w:val="center"/>
              <w:rPr>
                <w:ins w:id="18417" w:author="Στάθης Καπ" w:date="2023-03-09T06:25:00Z"/>
                <w:sz w:val="16"/>
                <w:szCs w:val="16"/>
              </w:rPr>
            </w:pPr>
            <w:ins w:id="18418" w:author="Στάθης Καπ" w:date="2023-03-09T07:11:00Z">
              <w:r>
                <w:rPr>
                  <w:rFonts w:ascii="Calibri" w:hAnsi="Calibri" w:cs="Calibri"/>
                  <w:color w:val="000000"/>
                  <w:sz w:val="16"/>
                  <w:szCs w:val="16"/>
                </w:rPr>
                <w:t>408</w:t>
              </w:r>
            </w:ins>
          </w:p>
        </w:tc>
        <w:tc>
          <w:tcPr>
            <w:tcW w:w="454" w:type="dxa"/>
            <w:vAlign w:val="center"/>
            <w:tcPrChange w:id="18419" w:author="Στάθης Καπ" w:date="2023-03-09T06:29:00Z">
              <w:tcPr>
                <w:tcW w:w="454" w:type="dxa"/>
                <w:gridSpan w:val="2"/>
                <w:vAlign w:val="center"/>
              </w:tcPr>
            </w:tcPrChange>
          </w:tcPr>
          <w:p w14:paraId="2C5B56A5" w14:textId="27FDEA7B" w:rsidR="00494D04" w:rsidRPr="007E0F91" w:rsidRDefault="00494D04" w:rsidP="00494D04">
            <w:pPr>
              <w:jc w:val="center"/>
              <w:rPr>
                <w:ins w:id="18420" w:author="Στάθης Καπ" w:date="2023-03-09T06:25:00Z"/>
                <w:sz w:val="16"/>
                <w:szCs w:val="16"/>
              </w:rPr>
            </w:pPr>
            <w:ins w:id="18421" w:author="Στάθης Καπ" w:date="2023-03-09T07:11:00Z">
              <w:r>
                <w:rPr>
                  <w:rFonts w:ascii="Calibri" w:hAnsi="Calibri" w:cs="Calibri"/>
                  <w:color w:val="000000"/>
                  <w:sz w:val="16"/>
                  <w:szCs w:val="16"/>
                </w:rPr>
                <w:t>11.5</w:t>
              </w:r>
            </w:ins>
          </w:p>
        </w:tc>
        <w:tc>
          <w:tcPr>
            <w:tcW w:w="454" w:type="dxa"/>
            <w:vAlign w:val="center"/>
            <w:tcPrChange w:id="18422" w:author="Στάθης Καπ" w:date="2023-03-09T06:29:00Z">
              <w:tcPr>
                <w:tcW w:w="454" w:type="dxa"/>
                <w:gridSpan w:val="2"/>
                <w:vAlign w:val="bottom"/>
              </w:tcPr>
            </w:tcPrChange>
          </w:tcPr>
          <w:p w14:paraId="4717BADA" w14:textId="0A589EDC" w:rsidR="00494D04" w:rsidRPr="007E0F91" w:rsidRDefault="00494D04" w:rsidP="00494D04">
            <w:pPr>
              <w:jc w:val="center"/>
              <w:rPr>
                <w:ins w:id="18423" w:author="Στάθης Καπ" w:date="2023-03-09T06:25:00Z"/>
                <w:sz w:val="16"/>
                <w:szCs w:val="16"/>
              </w:rPr>
            </w:pPr>
            <w:ins w:id="18424"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8425" w:author="Στάθης Καπ" w:date="2023-03-09T06:29:00Z">
              <w:tcPr>
                <w:tcW w:w="457" w:type="dxa"/>
                <w:gridSpan w:val="2"/>
                <w:tcBorders>
                  <w:right w:val="single" w:sz="4" w:space="0" w:color="auto"/>
                </w:tcBorders>
                <w:vAlign w:val="center"/>
              </w:tcPr>
            </w:tcPrChange>
          </w:tcPr>
          <w:p w14:paraId="74681EE6" w14:textId="04D3051D" w:rsidR="00494D04" w:rsidRPr="007E0F91" w:rsidRDefault="00494D04" w:rsidP="00494D04">
            <w:pPr>
              <w:jc w:val="center"/>
              <w:rPr>
                <w:ins w:id="18426" w:author="Στάθης Καπ" w:date="2023-03-09T06:25:00Z"/>
                <w:sz w:val="16"/>
                <w:szCs w:val="16"/>
              </w:rPr>
            </w:pPr>
            <w:ins w:id="18427" w:author="Στάθης Καπ" w:date="2023-03-09T07:11:00Z">
              <w:r>
                <w:rPr>
                  <w:rFonts w:ascii="Calibri" w:hAnsi="Calibri" w:cs="Calibri"/>
                  <w:color w:val="000000"/>
                  <w:sz w:val="16"/>
                  <w:szCs w:val="16"/>
                </w:rPr>
                <w:t>39.94</w:t>
              </w:r>
            </w:ins>
          </w:p>
        </w:tc>
        <w:tc>
          <w:tcPr>
            <w:tcW w:w="453" w:type="dxa"/>
            <w:tcBorders>
              <w:left w:val="single" w:sz="4" w:space="0" w:color="auto"/>
            </w:tcBorders>
            <w:vAlign w:val="center"/>
            <w:tcPrChange w:id="18428" w:author="Στάθης Καπ" w:date="2023-03-09T06:29:00Z">
              <w:tcPr>
                <w:tcW w:w="453" w:type="dxa"/>
                <w:gridSpan w:val="2"/>
                <w:tcBorders>
                  <w:left w:val="single" w:sz="4" w:space="0" w:color="auto"/>
                </w:tcBorders>
                <w:vAlign w:val="bottom"/>
              </w:tcPr>
            </w:tcPrChange>
          </w:tcPr>
          <w:p w14:paraId="5976585C" w14:textId="4763ADE4" w:rsidR="00494D04" w:rsidRPr="007E0F91" w:rsidRDefault="00494D04" w:rsidP="00494D04">
            <w:pPr>
              <w:jc w:val="center"/>
              <w:rPr>
                <w:ins w:id="18429" w:author="Στάθης Καπ" w:date="2023-03-09T06:25:00Z"/>
                <w:sz w:val="16"/>
                <w:szCs w:val="16"/>
              </w:rPr>
            </w:pPr>
            <w:ins w:id="18430" w:author="Στάθης Καπ" w:date="2023-03-09T07:11:00Z">
              <w:r>
                <w:rPr>
                  <w:rFonts w:ascii="Calibri" w:hAnsi="Calibri" w:cs="Calibri"/>
                  <w:color w:val="000000"/>
                  <w:sz w:val="16"/>
                  <w:szCs w:val="16"/>
                </w:rPr>
                <w:t>411</w:t>
              </w:r>
            </w:ins>
          </w:p>
        </w:tc>
        <w:tc>
          <w:tcPr>
            <w:tcW w:w="454" w:type="dxa"/>
            <w:vAlign w:val="center"/>
            <w:tcPrChange w:id="18431" w:author="Στάθης Καπ" w:date="2023-03-09T06:29:00Z">
              <w:tcPr>
                <w:tcW w:w="454" w:type="dxa"/>
                <w:gridSpan w:val="2"/>
                <w:vAlign w:val="center"/>
              </w:tcPr>
            </w:tcPrChange>
          </w:tcPr>
          <w:p w14:paraId="2C28B689" w14:textId="2D5B9475" w:rsidR="00494D04" w:rsidRPr="007E0F91" w:rsidRDefault="00494D04" w:rsidP="00494D04">
            <w:pPr>
              <w:jc w:val="center"/>
              <w:rPr>
                <w:ins w:id="18432" w:author="Στάθης Καπ" w:date="2023-03-09T06:25:00Z"/>
                <w:sz w:val="16"/>
                <w:szCs w:val="16"/>
              </w:rPr>
            </w:pPr>
            <w:ins w:id="18433" w:author="Στάθης Καπ" w:date="2023-03-09T07:11:00Z">
              <w:r>
                <w:rPr>
                  <w:rFonts w:ascii="Calibri" w:hAnsi="Calibri" w:cs="Calibri"/>
                  <w:color w:val="000000"/>
                  <w:sz w:val="16"/>
                  <w:szCs w:val="16"/>
                </w:rPr>
                <w:t>10.85</w:t>
              </w:r>
            </w:ins>
          </w:p>
        </w:tc>
        <w:tc>
          <w:tcPr>
            <w:tcW w:w="454" w:type="dxa"/>
            <w:vAlign w:val="center"/>
            <w:tcPrChange w:id="18434" w:author="Στάθης Καπ" w:date="2023-03-09T06:29:00Z">
              <w:tcPr>
                <w:tcW w:w="454" w:type="dxa"/>
                <w:gridSpan w:val="2"/>
                <w:vAlign w:val="bottom"/>
              </w:tcPr>
            </w:tcPrChange>
          </w:tcPr>
          <w:p w14:paraId="30EF7BF0" w14:textId="1B4581E1" w:rsidR="00494D04" w:rsidRPr="007E0F91" w:rsidRDefault="00494D04" w:rsidP="00494D04">
            <w:pPr>
              <w:jc w:val="center"/>
              <w:rPr>
                <w:ins w:id="18435" w:author="Στάθης Καπ" w:date="2023-03-09T06:25:00Z"/>
                <w:sz w:val="16"/>
                <w:szCs w:val="16"/>
              </w:rPr>
            </w:pPr>
            <w:ins w:id="18436"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8437" w:author="Στάθης Καπ" w:date="2023-03-09T06:29:00Z">
              <w:tcPr>
                <w:tcW w:w="454" w:type="dxa"/>
                <w:gridSpan w:val="2"/>
                <w:tcBorders>
                  <w:right w:val="single" w:sz="4" w:space="0" w:color="auto"/>
                </w:tcBorders>
                <w:vAlign w:val="center"/>
              </w:tcPr>
            </w:tcPrChange>
          </w:tcPr>
          <w:p w14:paraId="6E727BAE" w14:textId="54944D62" w:rsidR="00494D04" w:rsidRPr="007E0F91" w:rsidRDefault="00494D04" w:rsidP="00494D04">
            <w:pPr>
              <w:jc w:val="center"/>
              <w:rPr>
                <w:ins w:id="18438" w:author="Στάθης Καπ" w:date="2023-03-09T06:25:00Z"/>
                <w:sz w:val="16"/>
                <w:szCs w:val="16"/>
              </w:rPr>
            </w:pPr>
            <w:ins w:id="18439" w:author="Στάθης Καπ" w:date="2023-03-09T07:11:00Z">
              <w:r>
                <w:rPr>
                  <w:rFonts w:ascii="Calibri" w:hAnsi="Calibri" w:cs="Calibri"/>
                  <w:color w:val="000000"/>
                  <w:sz w:val="16"/>
                  <w:szCs w:val="16"/>
                </w:rPr>
                <w:t>38.27</w:t>
              </w:r>
            </w:ins>
          </w:p>
        </w:tc>
        <w:tc>
          <w:tcPr>
            <w:tcW w:w="453" w:type="dxa"/>
            <w:tcBorders>
              <w:left w:val="single" w:sz="4" w:space="0" w:color="auto"/>
            </w:tcBorders>
            <w:vAlign w:val="center"/>
            <w:tcPrChange w:id="18440" w:author="Στάθης Καπ" w:date="2023-03-09T06:29:00Z">
              <w:tcPr>
                <w:tcW w:w="453" w:type="dxa"/>
                <w:gridSpan w:val="2"/>
                <w:tcBorders>
                  <w:left w:val="single" w:sz="4" w:space="0" w:color="auto"/>
                </w:tcBorders>
                <w:vAlign w:val="bottom"/>
              </w:tcPr>
            </w:tcPrChange>
          </w:tcPr>
          <w:p w14:paraId="38FFA5B7" w14:textId="64956583" w:rsidR="00494D04" w:rsidRPr="007E0F91" w:rsidRDefault="00494D04" w:rsidP="00494D04">
            <w:pPr>
              <w:jc w:val="center"/>
              <w:rPr>
                <w:ins w:id="18441" w:author="Στάθης Καπ" w:date="2023-03-09T06:25:00Z"/>
                <w:sz w:val="16"/>
                <w:szCs w:val="16"/>
              </w:rPr>
            </w:pPr>
            <w:ins w:id="18442" w:author="Στάθης Καπ" w:date="2023-03-09T07:11:00Z">
              <w:r>
                <w:rPr>
                  <w:rFonts w:ascii="Calibri" w:hAnsi="Calibri" w:cs="Calibri"/>
                  <w:color w:val="000000"/>
                  <w:sz w:val="16"/>
                  <w:szCs w:val="16"/>
                </w:rPr>
                <w:t>355</w:t>
              </w:r>
            </w:ins>
          </w:p>
        </w:tc>
        <w:tc>
          <w:tcPr>
            <w:tcW w:w="454" w:type="dxa"/>
            <w:vAlign w:val="center"/>
            <w:tcPrChange w:id="18443" w:author="Στάθης Καπ" w:date="2023-03-09T06:29:00Z">
              <w:tcPr>
                <w:tcW w:w="454" w:type="dxa"/>
                <w:gridSpan w:val="2"/>
                <w:vAlign w:val="center"/>
              </w:tcPr>
            </w:tcPrChange>
          </w:tcPr>
          <w:p w14:paraId="42853FB6" w14:textId="6A2B710F" w:rsidR="00494D04" w:rsidRPr="007E0F91" w:rsidRDefault="00494D04" w:rsidP="00494D04">
            <w:pPr>
              <w:jc w:val="center"/>
              <w:rPr>
                <w:ins w:id="18444" w:author="Στάθης Καπ" w:date="2023-03-09T06:25:00Z"/>
                <w:sz w:val="16"/>
                <w:szCs w:val="16"/>
              </w:rPr>
            </w:pPr>
            <w:ins w:id="18445" w:author="Στάθης Καπ" w:date="2023-03-09T07:11:00Z">
              <w:r>
                <w:rPr>
                  <w:rFonts w:ascii="Calibri" w:hAnsi="Calibri" w:cs="Calibri"/>
                  <w:color w:val="000000"/>
                  <w:sz w:val="16"/>
                  <w:szCs w:val="16"/>
                </w:rPr>
                <w:t>22.99</w:t>
              </w:r>
            </w:ins>
          </w:p>
        </w:tc>
        <w:tc>
          <w:tcPr>
            <w:tcW w:w="454" w:type="dxa"/>
            <w:vAlign w:val="center"/>
            <w:tcPrChange w:id="18446" w:author="Στάθης Καπ" w:date="2023-03-09T06:29:00Z">
              <w:tcPr>
                <w:tcW w:w="454" w:type="dxa"/>
                <w:gridSpan w:val="2"/>
                <w:vAlign w:val="bottom"/>
              </w:tcPr>
            </w:tcPrChange>
          </w:tcPr>
          <w:p w14:paraId="0CEA07FB" w14:textId="6E259046" w:rsidR="00494D04" w:rsidRPr="007E0F91" w:rsidRDefault="00494D04" w:rsidP="00494D04">
            <w:pPr>
              <w:jc w:val="center"/>
              <w:rPr>
                <w:ins w:id="18447" w:author="Στάθης Καπ" w:date="2023-03-09T06:25:00Z"/>
                <w:sz w:val="16"/>
                <w:szCs w:val="16"/>
              </w:rPr>
            </w:pPr>
            <w:ins w:id="18448" w:author="Στάθης Καπ" w:date="2023-03-09T07:11:00Z">
              <w:r>
                <w:rPr>
                  <w:rFonts w:ascii="Calibri" w:hAnsi="Calibri" w:cs="Calibri"/>
                  <w:color w:val="000000"/>
                  <w:sz w:val="16"/>
                  <w:szCs w:val="16"/>
                </w:rPr>
                <w:t>0.242</w:t>
              </w:r>
            </w:ins>
          </w:p>
        </w:tc>
        <w:tc>
          <w:tcPr>
            <w:tcW w:w="461" w:type="dxa"/>
            <w:tcBorders>
              <w:right w:val="single" w:sz="4" w:space="0" w:color="auto"/>
            </w:tcBorders>
            <w:vAlign w:val="center"/>
            <w:tcPrChange w:id="18449" w:author="Στάθης Καπ" w:date="2023-03-09T06:29:00Z">
              <w:tcPr>
                <w:tcW w:w="461" w:type="dxa"/>
                <w:gridSpan w:val="2"/>
                <w:tcBorders>
                  <w:right w:val="single" w:sz="4" w:space="0" w:color="auto"/>
                </w:tcBorders>
                <w:vAlign w:val="center"/>
              </w:tcPr>
            </w:tcPrChange>
          </w:tcPr>
          <w:p w14:paraId="0940DA04" w14:textId="321CAE9D" w:rsidR="00494D04" w:rsidRPr="007E0F91" w:rsidRDefault="00494D04" w:rsidP="00494D04">
            <w:pPr>
              <w:jc w:val="center"/>
              <w:rPr>
                <w:ins w:id="18450" w:author="Στάθης Καπ" w:date="2023-03-09T06:25:00Z"/>
                <w:sz w:val="16"/>
                <w:szCs w:val="16"/>
              </w:rPr>
            </w:pPr>
            <w:ins w:id="18451" w:author="Στάθης Καπ" w:date="2023-03-09T07:11:00Z">
              <w:r>
                <w:rPr>
                  <w:rFonts w:ascii="Calibri" w:hAnsi="Calibri" w:cs="Calibri"/>
                  <w:color w:val="000000"/>
                  <w:sz w:val="16"/>
                  <w:szCs w:val="16"/>
                </w:rPr>
                <w:t>32.4</w:t>
              </w:r>
            </w:ins>
          </w:p>
        </w:tc>
      </w:tr>
      <w:tr w:rsidR="00494D04" w14:paraId="1939884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45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453" w:author="Στάθης Καπ" w:date="2023-03-09T06:25:00Z"/>
          <w:trPrChange w:id="1845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45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1F6AFF9" w14:textId="77777777" w:rsidR="00494D04" w:rsidRPr="007E0F91" w:rsidRDefault="00494D04" w:rsidP="00494D04">
            <w:pPr>
              <w:jc w:val="center"/>
              <w:rPr>
                <w:ins w:id="18456" w:author="Στάθης Καπ" w:date="2023-03-09T06:25:00Z"/>
                <w:sz w:val="16"/>
                <w:szCs w:val="16"/>
              </w:rPr>
            </w:pPr>
            <w:ins w:id="18457" w:author="Στάθης Καπ" w:date="2023-03-09T06:25:00Z">
              <w:r w:rsidRPr="009861B1">
                <w:rPr>
                  <w:rFonts w:ascii="Calibri" w:hAnsi="Calibri" w:cs="Calibri"/>
                  <w:color w:val="000000"/>
                  <w:sz w:val="16"/>
                  <w:szCs w:val="16"/>
                </w:rPr>
                <w:t>r103</w:t>
              </w:r>
            </w:ins>
          </w:p>
        </w:tc>
        <w:tc>
          <w:tcPr>
            <w:tcW w:w="565" w:type="dxa"/>
            <w:tcBorders>
              <w:left w:val="single" w:sz="4" w:space="0" w:color="auto"/>
            </w:tcBorders>
            <w:vAlign w:val="center"/>
            <w:tcPrChange w:id="18458" w:author="Στάθης Καπ" w:date="2023-03-09T06:29:00Z">
              <w:tcPr>
                <w:tcW w:w="565" w:type="dxa"/>
                <w:gridSpan w:val="2"/>
                <w:tcBorders>
                  <w:left w:val="single" w:sz="4" w:space="0" w:color="auto"/>
                </w:tcBorders>
              </w:tcPr>
            </w:tcPrChange>
          </w:tcPr>
          <w:p w14:paraId="5FC9A970" w14:textId="32443C35" w:rsidR="00494D04" w:rsidRPr="007E0F91" w:rsidRDefault="00494D04" w:rsidP="00494D04">
            <w:pPr>
              <w:jc w:val="center"/>
              <w:rPr>
                <w:ins w:id="18459" w:author="Στάθης Καπ" w:date="2023-03-09T06:25:00Z"/>
                <w:sz w:val="16"/>
                <w:szCs w:val="16"/>
              </w:rPr>
            </w:pPr>
            <w:ins w:id="18460" w:author="Στάθης Καπ" w:date="2023-03-09T07:11:00Z">
              <w:r>
                <w:rPr>
                  <w:rFonts w:ascii="Calibri" w:hAnsi="Calibri" w:cs="Calibri"/>
                  <w:color w:val="000000"/>
                  <w:sz w:val="16"/>
                  <w:szCs w:val="16"/>
                </w:rPr>
                <w:t>522</w:t>
              </w:r>
            </w:ins>
          </w:p>
        </w:tc>
        <w:tc>
          <w:tcPr>
            <w:tcW w:w="679" w:type="dxa"/>
            <w:tcBorders>
              <w:right w:val="single" w:sz="4" w:space="0" w:color="auto"/>
            </w:tcBorders>
            <w:vAlign w:val="center"/>
            <w:tcPrChange w:id="18461" w:author="Στάθης Καπ" w:date="2023-03-09T06:29:00Z">
              <w:tcPr>
                <w:tcW w:w="679" w:type="dxa"/>
                <w:gridSpan w:val="2"/>
                <w:tcBorders>
                  <w:right w:val="single" w:sz="4" w:space="0" w:color="auto"/>
                </w:tcBorders>
              </w:tcPr>
            </w:tcPrChange>
          </w:tcPr>
          <w:p w14:paraId="5676208D" w14:textId="21046365" w:rsidR="00494D04" w:rsidRPr="007E0F91" w:rsidRDefault="00494D04" w:rsidP="00494D04">
            <w:pPr>
              <w:jc w:val="center"/>
              <w:rPr>
                <w:ins w:id="18462" w:author="Στάθης Καπ" w:date="2023-03-09T06:25:00Z"/>
                <w:sz w:val="16"/>
                <w:szCs w:val="16"/>
              </w:rPr>
            </w:pPr>
            <w:ins w:id="18463" w:author="Στάθης Καπ" w:date="2023-03-09T07:11:00Z">
              <w:r>
                <w:rPr>
                  <w:rFonts w:ascii="Calibri" w:hAnsi="Calibri" w:cs="Calibri"/>
                  <w:color w:val="000000"/>
                  <w:sz w:val="16"/>
                  <w:szCs w:val="16"/>
                </w:rPr>
                <w:t>513</w:t>
              </w:r>
            </w:ins>
          </w:p>
        </w:tc>
        <w:tc>
          <w:tcPr>
            <w:tcW w:w="453" w:type="dxa"/>
            <w:tcBorders>
              <w:left w:val="single" w:sz="4" w:space="0" w:color="auto"/>
            </w:tcBorders>
            <w:vAlign w:val="center"/>
            <w:tcPrChange w:id="18464" w:author="Στάθης Καπ" w:date="2023-03-09T06:29:00Z">
              <w:tcPr>
                <w:tcW w:w="453" w:type="dxa"/>
                <w:gridSpan w:val="2"/>
                <w:tcBorders>
                  <w:left w:val="single" w:sz="4" w:space="0" w:color="auto"/>
                </w:tcBorders>
                <w:vAlign w:val="bottom"/>
              </w:tcPr>
            </w:tcPrChange>
          </w:tcPr>
          <w:p w14:paraId="0CCBAC86" w14:textId="21BDFFC5" w:rsidR="00494D04" w:rsidRPr="007E0F91" w:rsidRDefault="00494D04" w:rsidP="00494D04">
            <w:pPr>
              <w:jc w:val="center"/>
              <w:rPr>
                <w:ins w:id="18465" w:author="Στάθης Καπ" w:date="2023-03-09T06:25:00Z"/>
                <w:sz w:val="16"/>
                <w:szCs w:val="16"/>
              </w:rPr>
            </w:pPr>
            <w:ins w:id="18466" w:author="Στάθης Καπ" w:date="2023-03-09T07:11:00Z">
              <w:r>
                <w:rPr>
                  <w:rFonts w:ascii="Calibri" w:hAnsi="Calibri" w:cs="Calibri"/>
                  <w:color w:val="000000"/>
                  <w:sz w:val="16"/>
                  <w:szCs w:val="16"/>
                </w:rPr>
                <w:t>468</w:t>
              </w:r>
            </w:ins>
          </w:p>
        </w:tc>
        <w:tc>
          <w:tcPr>
            <w:tcW w:w="708" w:type="dxa"/>
            <w:vAlign w:val="center"/>
            <w:tcPrChange w:id="18467" w:author="Στάθης Καπ" w:date="2023-03-09T06:29:00Z">
              <w:tcPr>
                <w:tcW w:w="708" w:type="dxa"/>
                <w:gridSpan w:val="2"/>
                <w:vAlign w:val="center"/>
              </w:tcPr>
            </w:tcPrChange>
          </w:tcPr>
          <w:p w14:paraId="7CA64859" w14:textId="46677456" w:rsidR="00494D04" w:rsidRPr="007E0F91" w:rsidRDefault="00494D04" w:rsidP="00494D04">
            <w:pPr>
              <w:jc w:val="center"/>
              <w:rPr>
                <w:ins w:id="18468" w:author="Στάθης Καπ" w:date="2023-03-09T06:25:00Z"/>
                <w:sz w:val="16"/>
                <w:szCs w:val="16"/>
              </w:rPr>
            </w:pPr>
            <w:ins w:id="18469" w:author="Στάθης Καπ" w:date="2023-03-09T07:11:00Z">
              <w:r>
                <w:rPr>
                  <w:rFonts w:ascii="Calibri" w:hAnsi="Calibri" w:cs="Calibri"/>
                  <w:color w:val="000000"/>
                  <w:sz w:val="16"/>
                  <w:szCs w:val="16"/>
                </w:rPr>
                <w:t>10.34</w:t>
              </w:r>
            </w:ins>
          </w:p>
        </w:tc>
        <w:tc>
          <w:tcPr>
            <w:tcW w:w="652" w:type="dxa"/>
            <w:vMerge/>
            <w:tcBorders>
              <w:right w:val="single" w:sz="4" w:space="0" w:color="auto"/>
            </w:tcBorders>
            <w:vAlign w:val="center"/>
            <w:tcPrChange w:id="18470" w:author="Στάθης Καπ" w:date="2023-03-09T06:29:00Z">
              <w:tcPr>
                <w:tcW w:w="652" w:type="dxa"/>
                <w:gridSpan w:val="2"/>
                <w:vMerge/>
                <w:tcBorders>
                  <w:right w:val="single" w:sz="4" w:space="0" w:color="auto"/>
                </w:tcBorders>
                <w:vAlign w:val="bottom"/>
              </w:tcPr>
            </w:tcPrChange>
          </w:tcPr>
          <w:p w14:paraId="12327CF7" w14:textId="77777777" w:rsidR="00494D04" w:rsidRPr="007E0F91" w:rsidRDefault="00494D04" w:rsidP="00494D04">
            <w:pPr>
              <w:jc w:val="center"/>
              <w:rPr>
                <w:ins w:id="18471" w:author="Στάθης Καπ" w:date="2023-03-09T06:25:00Z"/>
                <w:sz w:val="16"/>
                <w:szCs w:val="16"/>
              </w:rPr>
            </w:pPr>
          </w:p>
        </w:tc>
        <w:tc>
          <w:tcPr>
            <w:tcW w:w="453" w:type="dxa"/>
            <w:tcBorders>
              <w:left w:val="single" w:sz="4" w:space="0" w:color="auto"/>
            </w:tcBorders>
            <w:vAlign w:val="center"/>
            <w:tcPrChange w:id="18472" w:author="Στάθης Καπ" w:date="2023-03-09T06:29:00Z">
              <w:tcPr>
                <w:tcW w:w="453" w:type="dxa"/>
                <w:gridSpan w:val="2"/>
                <w:tcBorders>
                  <w:left w:val="single" w:sz="4" w:space="0" w:color="auto"/>
                </w:tcBorders>
                <w:vAlign w:val="bottom"/>
              </w:tcPr>
            </w:tcPrChange>
          </w:tcPr>
          <w:p w14:paraId="35F0C24F" w14:textId="65F70DB8" w:rsidR="00494D04" w:rsidRPr="007E0F91" w:rsidRDefault="00494D04" w:rsidP="00494D04">
            <w:pPr>
              <w:jc w:val="center"/>
              <w:rPr>
                <w:ins w:id="18473" w:author="Στάθης Καπ" w:date="2023-03-09T06:25:00Z"/>
                <w:sz w:val="16"/>
                <w:szCs w:val="16"/>
              </w:rPr>
            </w:pPr>
            <w:ins w:id="18474" w:author="Στάθης Καπ" w:date="2023-03-09T07:11:00Z">
              <w:r>
                <w:rPr>
                  <w:rFonts w:ascii="Calibri" w:hAnsi="Calibri" w:cs="Calibri"/>
                  <w:color w:val="000000"/>
                  <w:sz w:val="16"/>
                  <w:szCs w:val="16"/>
                </w:rPr>
                <w:t>439</w:t>
              </w:r>
            </w:ins>
          </w:p>
        </w:tc>
        <w:tc>
          <w:tcPr>
            <w:tcW w:w="454" w:type="dxa"/>
            <w:vAlign w:val="center"/>
            <w:tcPrChange w:id="18475" w:author="Στάθης Καπ" w:date="2023-03-09T06:29:00Z">
              <w:tcPr>
                <w:tcW w:w="454" w:type="dxa"/>
                <w:gridSpan w:val="2"/>
                <w:vAlign w:val="center"/>
              </w:tcPr>
            </w:tcPrChange>
          </w:tcPr>
          <w:p w14:paraId="705B1B7A" w14:textId="23D7498D" w:rsidR="00494D04" w:rsidRPr="007E0F91" w:rsidRDefault="00494D04" w:rsidP="00494D04">
            <w:pPr>
              <w:jc w:val="center"/>
              <w:rPr>
                <w:ins w:id="18476" w:author="Στάθης Καπ" w:date="2023-03-09T06:25:00Z"/>
                <w:sz w:val="16"/>
                <w:szCs w:val="16"/>
              </w:rPr>
            </w:pPr>
            <w:ins w:id="18477" w:author="Στάθης Καπ" w:date="2023-03-09T07:11:00Z">
              <w:r>
                <w:rPr>
                  <w:rFonts w:ascii="Calibri" w:hAnsi="Calibri" w:cs="Calibri"/>
                  <w:color w:val="000000"/>
                  <w:sz w:val="16"/>
                  <w:szCs w:val="16"/>
                </w:rPr>
                <w:t>6.2</w:t>
              </w:r>
            </w:ins>
          </w:p>
        </w:tc>
        <w:tc>
          <w:tcPr>
            <w:tcW w:w="454" w:type="dxa"/>
            <w:vAlign w:val="center"/>
            <w:tcPrChange w:id="18478" w:author="Στάθης Καπ" w:date="2023-03-09T06:29:00Z">
              <w:tcPr>
                <w:tcW w:w="454" w:type="dxa"/>
                <w:gridSpan w:val="2"/>
                <w:vAlign w:val="bottom"/>
              </w:tcPr>
            </w:tcPrChange>
          </w:tcPr>
          <w:p w14:paraId="7239FBCC" w14:textId="0CE47F82" w:rsidR="00494D04" w:rsidRPr="007E0F91" w:rsidRDefault="00494D04" w:rsidP="00494D04">
            <w:pPr>
              <w:jc w:val="center"/>
              <w:rPr>
                <w:ins w:id="18479" w:author="Στάθης Καπ" w:date="2023-03-09T06:25:00Z"/>
                <w:sz w:val="16"/>
                <w:szCs w:val="16"/>
              </w:rPr>
            </w:pPr>
            <w:ins w:id="18480" w:author="Στάθης Καπ" w:date="2023-03-09T07:11:00Z">
              <w:r>
                <w:rPr>
                  <w:rFonts w:ascii="Calibri" w:hAnsi="Calibri" w:cs="Calibri"/>
                  <w:color w:val="000000"/>
                  <w:sz w:val="16"/>
                  <w:szCs w:val="16"/>
                </w:rPr>
                <w:t>0.239</w:t>
              </w:r>
            </w:ins>
          </w:p>
        </w:tc>
        <w:tc>
          <w:tcPr>
            <w:tcW w:w="457" w:type="dxa"/>
            <w:tcBorders>
              <w:right w:val="single" w:sz="4" w:space="0" w:color="auto"/>
            </w:tcBorders>
            <w:vAlign w:val="center"/>
            <w:tcPrChange w:id="18481" w:author="Στάθης Καπ" w:date="2023-03-09T06:29:00Z">
              <w:tcPr>
                <w:tcW w:w="457" w:type="dxa"/>
                <w:gridSpan w:val="2"/>
                <w:tcBorders>
                  <w:right w:val="single" w:sz="4" w:space="0" w:color="auto"/>
                </w:tcBorders>
                <w:vAlign w:val="center"/>
              </w:tcPr>
            </w:tcPrChange>
          </w:tcPr>
          <w:p w14:paraId="357DB147" w14:textId="34FC4437" w:rsidR="00494D04" w:rsidRPr="007E0F91" w:rsidRDefault="00494D04" w:rsidP="00494D04">
            <w:pPr>
              <w:jc w:val="center"/>
              <w:rPr>
                <w:ins w:id="18482" w:author="Στάθης Καπ" w:date="2023-03-09T06:25:00Z"/>
                <w:sz w:val="16"/>
                <w:szCs w:val="16"/>
              </w:rPr>
            </w:pPr>
            <w:ins w:id="18483" w:author="Στάθης Καπ" w:date="2023-03-09T07:11:00Z">
              <w:r>
                <w:rPr>
                  <w:rFonts w:ascii="Calibri" w:hAnsi="Calibri" w:cs="Calibri"/>
                  <w:color w:val="000000"/>
                  <w:sz w:val="16"/>
                  <w:szCs w:val="16"/>
                </w:rPr>
                <w:t>33.24</w:t>
              </w:r>
            </w:ins>
          </w:p>
        </w:tc>
        <w:tc>
          <w:tcPr>
            <w:tcW w:w="453" w:type="dxa"/>
            <w:tcBorders>
              <w:left w:val="single" w:sz="4" w:space="0" w:color="auto"/>
            </w:tcBorders>
            <w:vAlign w:val="center"/>
            <w:tcPrChange w:id="18484" w:author="Στάθης Καπ" w:date="2023-03-09T06:29:00Z">
              <w:tcPr>
                <w:tcW w:w="453" w:type="dxa"/>
                <w:gridSpan w:val="2"/>
                <w:tcBorders>
                  <w:left w:val="single" w:sz="4" w:space="0" w:color="auto"/>
                </w:tcBorders>
                <w:vAlign w:val="bottom"/>
              </w:tcPr>
            </w:tcPrChange>
          </w:tcPr>
          <w:p w14:paraId="3206C77C" w14:textId="280C22E2" w:rsidR="00494D04" w:rsidRPr="007E0F91" w:rsidRDefault="00494D04" w:rsidP="00494D04">
            <w:pPr>
              <w:jc w:val="center"/>
              <w:rPr>
                <w:ins w:id="18485" w:author="Στάθης Καπ" w:date="2023-03-09T06:25:00Z"/>
                <w:sz w:val="16"/>
                <w:szCs w:val="16"/>
              </w:rPr>
            </w:pPr>
            <w:ins w:id="18486" w:author="Στάθης Καπ" w:date="2023-03-09T07:11:00Z">
              <w:r>
                <w:rPr>
                  <w:rFonts w:ascii="Calibri" w:hAnsi="Calibri" w:cs="Calibri"/>
                  <w:color w:val="000000"/>
                  <w:sz w:val="16"/>
                  <w:szCs w:val="16"/>
                </w:rPr>
                <w:t>400</w:t>
              </w:r>
            </w:ins>
          </w:p>
        </w:tc>
        <w:tc>
          <w:tcPr>
            <w:tcW w:w="454" w:type="dxa"/>
            <w:vAlign w:val="center"/>
            <w:tcPrChange w:id="18487" w:author="Στάθης Καπ" w:date="2023-03-09T06:29:00Z">
              <w:tcPr>
                <w:tcW w:w="454" w:type="dxa"/>
                <w:gridSpan w:val="2"/>
                <w:vAlign w:val="center"/>
              </w:tcPr>
            </w:tcPrChange>
          </w:tcPr>
          <w:p w14:paraId="491FBFF4" w14:textId="2E9B003C" w:rsidR="00494D04" w:rsidRPr="007E0F91" w:rsidRDefault="00494D04" w:rsidP="00494D04">
            <w:pPr>
              <w:jc w:val="center"/>
              <w:rPr>
                <w:ins w:id="18488" w:author="Στάθης Καπ" w:date="2023-03-09T06:25:00Z"/>
                <w:sz w:val="16"/>
                <w:szCs w:val="16"/>
              </w:rPr>
            </w:pPr>
            <w:ins w:id="18489" w:author="Στάθης Καπ" w:date="2023-03-09T07:11:00Z">
              <w:r>
                <w:rPr>
                  <w:rFonts w:ascii="Calibri" w:hAnsi="Calibri" w:cs="Calibri"/>
                  <w:color w:val="000000"/>
                  <w:sz w:val="16"/>
                  <w:szCs w:val="16"/>
                </w:rPr>
                <w:t>14.53</w:t>
              </w:r>
            </w:ins>
          </w:p>
        </w:tc>
        <w:tc>
          <w:tcPr>
            <w:tcW w:w="454" w:type="dxa"/>
            <w:vAlign w:val="center"/>
            <w:tcPrChange w:id="18490" w:author="Στάθης Καπ" w:date="2023-03-09T06:29:00Z">
              <w:tcPr>
                <w:tcW w:w="454" w:type="dxa"/>
                <w:gridSpan w:val="2"/>
                <w:vAlign w:val="bottom"/>
              </w:tcPr>
            </w:tcPrChange>
          </w:tcPr>
          <w:p w14:paraId="6213E0A9" w14:textId="32C906E5" w:rsidR="00494D04" w:rsidRPr="007E0F91" w:rsidRDefault="00494D04" w:rsidP="00494D04">
            <w:pPr>
              <w:jc w:val="center"/>
              <w:rPr>
                <w:ins w:id="18491" w:author="Στάθης Καπ" w:date="2023-03-09T06:25:00Z"/>
                <w:sz w:val="16"/>
                <w:szCs w:val="16"/>
              </w:rPr>
            </w:pPr>
            <w:ins w:id="18492" w:author="Στάθης Καπ" w:date="2023-03-09T07:11:00Z">
              <w:r>
                <w:rPr>
                  <w:rFonts w:ascii="Calibri" w:hAnsi="Calibri" w:cs="Calibri"/>
                  <w:color w:val="000000"/>
                  <w:sz w:val="16"/>
                  <w:szCs w:val="16"/>
                </w:rPr>
                <w:t>0.235</w:t>
              </w:r>
            </w:ins>
          </w:p>
        </w:tc>
        <w:tc>
          <w:tcPr>
            <w:tcW w:w="454" w:type="dxa"/>
            <w:tcBorders>
              <w:right w:val="single" w:sz="4" w:space="0" w:color="auto"/>
            </w:tcBorders>
            <w:vAlign w:val="center"/>
            <w:tcPrChange w:id="18493" w:author="Στάθης Καπ" w:date="2023-03-09T06:29:00Z">
              <w:tcPr>
                <w:tcW w:w="454" w:type="dxa"/>
                <w:gridSpan w:val="2"/>
                <w:tcBorders>
                  <w:right w:val="single" w:sz="4" w:space="0" w:color="auto"/>
                </w:tcBorders>
                <w:vAlign w:val="center"/>
              </w:tcPr>
            </w:tcPrChange>
          </w:tcPr>
          <w:p w14:paraId="2F9E9840" w14:textId="651A40E7" w:rsidR="00494D04" w:rsidRPr="007E0F91" w:rsidRDefault="00494D04" w:rsidP="00494D04">
            <w:pPr>
              <w:jc w:val="center"/>
              <w:rPr>
                <w:ins w:id="18494" w:author="Στάθης Καπ" w:date="2023-03-09T06:25:00Z"/>
                <w:sz w:val="16"/>
                <w:szCs w:val="16"/>
              </w:rPr>
            </w:pPr>
            <w:ins w:id="18495" w:author="Στάθης Καπ" w:date="2023-03-09T07:11:00Z">
              <w:r>
                <w:rPr>
                  <w:rFonts w:ascii="Calibri" w:hAnsi="Calibri" w:cs="Calibri"/>
                  <w:color w:val="000000"/>
                  <w:sz w:val="16"/>
                  <w:szCs w:val="16"/>
                </w:rPr>
                <w:t>34.36</w:t>
              </w:r>
            </w:ins>
          </w:p>
        </w:tc>
        <w:tc>
          <w:tcPr>
            <w:tcW w:w="453" w:type="dxa"/>
            <w:tcBorders>
              <w:left w:val="single" w:sz="4" w:space="0" w:color="auto"/>
            </w:tcBorders>
            <w:vAlign w:val="center"/>
            <w:tcPrChange w:id="18496" w:author="Στάθης Καπ" w:date="2023-03-09T06:29:00Z">
              <w:tcPr>
                <w:tcW w:w="453" w:type="dxa"/>
                <w:gridSpan w:val="2"/>
                <w:tcBorders>
                  <w:left w:val="single" w:sz="4" w:space="0" w:color="auto"/>
                </w:tcBorders>
                <w:vAlign w:val="bottom"/>
              </w:tcPr>
            </w:tcPrChange>
          </w:tcPr>
          <w:p w14:paraId="72439574" w14:textId="0BA62B5D" w:rsidR="00494D04" w:rsidRPr="007E0F91" w:rsidRDefault="00494D04" w:rsidP="00494D04">
            <w:pPr>
              <w:jc w:val="center"/>
              <w:rPr>
                <w:ins w:id="18497" w:author="Στάθης Καπ" w:date="2023-03-09T06:25:00Z"/>
                <w:sz w:val="16"/>
                <w:szCs w:val="16"/>
              </w:rPr>
            </w:pPr>
            <w:ins w:id="18498" w:author="Στάθης Καπ" w:date="2023-03-09T07:11:00Z">
              <w:r>
                <w:rPr>
                  <w:rFonts w:ascii="Calibri" w:hAnsi="Calibri" w:cs="Calibri"/>
                  <w:color w:val="000000"/>
                  <w:sz w:val="16"/>
                  <w:szCs w:val="16"/>
                </w:rPr>
                <w:t>414</w:t>
              </w:r>
            </w:ins>
          </w:p>
        </w:tc>
        <w:tc>
          <w:tcPr>
            <w:tcW w:w="454" w:type="dxa"/>
            <w:vAlign w:val="center"/>
            <w:tcPrChange w:id="18499" w:author="Στάθης Καπ" w:date="2023-03-09T06:29:00Z">
              <w:tcPr>
                <w:tcW w:w="454" w:type="dxa"/>
                <w:gridSpan w:val="2"/>
                <w:vAlign w:val="center"/>
              </w:tcPr>
            </w:tcPrChange>
          </w:tcPr>
          <w:p w14:paraId="25C98AEA" w14:textId="535A5169" w:rsidR="00494D04" w:rsidRPr="007E0F91" w:rsidRDefault="00494D04" w:rsidP="00494D04">
            <w:pPr>
              <w:jc w:val="center"/>
              <w:rPr>
                <w:ins w:id="18500" w:author="Στάθης Καπ" w:date="2023-03-09T06:25:00Z"/>
                <w:sz w:val="16"/>
                <w:szCs w:val="16"/>
              </w:rPr>
            </w:pPr>
            <w:ins w:id="18501" w:author="Στάθης Καπ" w:date="2023-03-09T07:11:00Z">
              <w:r>
                <w:rPr>
                  <w:rFonts w:ascii="Calibri" w:hAnsi="Calibri" w:cs="Calibri"/>
                  <w:color w:val="000000"/>
                  <w:sz w:val="16"/>
                  <w:szCs w:val="16"/>
                </w:rPr>
                <w:t>11.54</w:t>
              </w:r>
            </w:ins>
          </w:p>
        </w:tc>
        <w:tc>
          <w:tcPr>
            <w:tcW w:w="454" w:type="dxa"/>
            <w:vAlign w:val="center"/>
            <w:tcPrChange w:id="18502" w:author="Στάθης Καπ" w:date="2023-03-09T06:29:00Z">
              <w:tcPr>
                <w:tcW w:w="454" w:type="dxa"/>
                <w:gridSpan w:val="2"/>
                <w:vAlign w:val="bottom"/>
              </w:tcPr>
            </w:tcPrChange>
          </w:tcPr>
          <w:p w14:paraId="3FE2EB94" w14:textId="44CA93C1" w:rsidR="00494D04" w:rsidRPr="007E0F91" w:rsidRDefault="00494D04" w:rsidP="00494D04">
            <w:pPr>
              <w:jc w:val="center"/>
              <w:rPr>
                <w:ins w:id="18503" w:author="Στάθης Καπ" w:date="2023-03-09T06:25:00Z"/>
                <w:sz w:val="16"/>
                <w:szCs w:val="16"/>
              </w:rPr>
            </w:pPr>
            <w:ins w:id="18504" w:author="Στάθης Καπ" w:date="2023-03-09T07:11:00Z">
              <w:r>
                <w:rPr>
                  <w:rFonts w:ascii="Calibri" w:hAnsi="Calibri" w:cs="Calibri"/>
                  <w:color w:val="000000"/>
                  <w:sz w:val="16"/>
                  <w:szCs w:val="16"/>
                </w:rPr>
                <w:t>0.279</w:t>
              </w:r>
            </w:ins>
          </w:p>
        </w:tc>
        <w:tc>
          <w:tcPr>
            <w:tcW w:w="461" w:type="dxa"/>
            <w:tcBorders>
              <w:right w:val="single" w:sz="4" w:space="0" w:color="auto"/>
            </w:tcBorders>
            <w:vAlign w:val="center"/>
            <w:tcPrChange w:id="18505" w:author="Στάθης Καπ" w:date="2023-03-09T06:29:00Z">
              <w:tcPr>
                <w:tcW w:w="461" w:type="dxa"/>
                <w:gridSpan w:val="2"/>
                <w:tcBorders>
                  <w:right w:val="single" w:sz="4" w:space="0" w:color="auto"/>
                </w:tcBorders>
                <w:vAlign w:val="center"/>
              </w:tcPr>
            </w:tcPrChange>
          </w:tcPr>
          <w:p w14:paraId="7F746BEC" w14:textId="2A933E0A" w:rsidR="00494D04" w:rsidRPr="007E0F91" w:rsidRDefault="00494D04" w:rsidP="00494D04">
            <w:pPr>
              <w:jc w:val="center"/>
              <w:rPr>
                <w:ins w:id="18506" w:author="Στάθης Καπ" w:date="2023-03-09T06:25:00Z"/>
                <w:sz w:val="16"/>
                <w:szCs w:val="16"/>
              </w:rPr>
            </w:pPr>
            <w:ins w:id="18507" w:author="Στάθης Καπ" w:date="2023-03-09T07:11:00Z">
              <w:r>
                <w:rPr>
                  <w:rFonts w:ascii="Calibri" w:hAnsi="Calibri" w:cs="Calibri"/>
                  <w:color w:val="000000"/>
                  <w:sz w:val="16"/>
                  <w:szCs w:val="16"/>
                </w:rPr>
                <w:t>22.07</w:t>
              </w:r>
            </w:ins>
          </w:p>
        </w:tc>
      </w:tr>
      <w:tr w:rsidR="00494D04" w14:paraId="6FB37DA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0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09" w:author="Στάθης Καπ" w:date="2023-03-09T06:25:00Z"/>
          <w:trPrChange w:id="1851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51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225E9E4" w14:textId="77777777" w:rsidR="00494D04" w:rsidRPr="007E0F91" w:rsidRDefault="00494D04" w:rsidP="00494D04">
            <w:pPr>
              <w:jc w:val="center"/>
              <w:rPr>
                <w:ins w:id="18512" w:author="Στάθης Καπ" w:date="2023-03-09T06:25:00Z"/>
                <w:sz w:val="16"/>
                <w:szCs w:val="16"/>
              </w:rPr>
            </w:pPr>
            <w:ins w:id="18513" w:author="Στάθης Καπ" w:date="2023-03-09T06:25:00Z">
              <w:r w:rsidRPr="009861B1">
                <w:rPr>
                  <w:rFonts w:ascii="Calibri" w:hAnsi="Calibri" w:cs="Calibri"/>
                  <w:color w:val="000000"/>
                  <w:sz w:val="16"/>
                  <w:szCs w:val="16"/>
                </w:rPr>
                <w:t>r104</w:t>
              </w:r>
            </w:ins>
          </w:p>
        </w:tc>
        <w:tc>
          <w:tcPr>
            <w:tcW w:w="565" w:type="dxa"/>
            <w:tcBorders>
              <w:left w:val="single" w:sz="4" w:space="0" w:color="auto"/>
            </w:tcBorders>
            <w:vAlign w:val="center"/>
            <w:tcPrChange w:id="18514" w:author="Στάθης Καπ" w:date="2023-03-09T06:29:00Z">
              <w:tcPr>
                <w:tcW w:w="565" w:type="dxa"/>
                <w:gridSpan w:val="2"/>
                <w:tcBorders>
                  <w:left w:val="single" w:sz="4" w:space="0" w:color="auto"/>
                </w:tcBorders>
              </w:tcPr>
            </w:tcPrChange>
          </w:tcPr>
          <w:p w14:paraId="038A72E6" w14:textId="70554B85" w:rsidR="00494D04" w:rsidRPr="007E0F91" w:rsidRDefault="00494D04" w:rsidP="00494D04">
            <w:pPr>
              <w:jc w:val="center"/>
              <w:rPr>
                <w:ins w:id="18515" w:author="Στάθης Καπ" w:date="2023-03-09T06:25:00Z"/>
                <w:sz w:val="16"/>
                <w:szCs w:val="16"/>
              </w:rPr>
            </w:pPr>
            <w:ins w:id="18516" w:author="Στάθης Καπ" w:date="2023-03-09T07:11:00Z">
              <w:r>
                <w:rPr>
                  <w:rFonts w:ascii="Calibri" w:hAnsi="Calibri" w:cs="Calibri"/>
                  <w:color w:val="000000"/>
                  <w:sz w:val="16"/>
                  <w:szCs w:val="16"/>
                </w:rPr>
                <w:t>552</w:t>
              </w:r>
            </w:ins>
          </w:p>
        </w:tc>
        <w:tc>
          <w:tcPr>
            <w:tcW w:w="679" w:type="dxa"/>
            <w:tcBorders>
              <w:right w:val="single" w:sz="4" w:space="0" w:color="auto"/>
            </w:tcBorders>
            <w:vAlign w:val="center"/>
            <w:tcPrChange w:id="18517" w:author="Στάθης Καπ" w:date="2023-03-09T06:29:00Z">
              <w:tcPr>
                <w:tcW w:w="679" w:type="dxa"/>
                <w:gridSpan w:val="2"/>
                <w:tcBorders>
                  <w:right w:val="single" w:sz="4" w:space="0" w:color="auto"/>
                </w:tcBorders>
              </w:tcPr>
            </w:tcPrChange>
          </w:tcPr>
          <w:p w14:paraId="71669554" w14:textId="7954DDF9" w:rsidR="00494D04" w:rsidRPr="007E0F91" w:rsidRDefault="00494D04" w:rsidP="00494D04">
            <w:pPr>
              <w:jc w:val="center"/>
              <w:rPr>
                <w:ins w:id="18518" w:author="Στάθης Καπ" w:date="2023-03-09T06:25:00Z"/>
                <w:sz w:val="16"/>
                <w:szCs w:val="16"/>
              </w:rPr>
            </w:pPr>
            <w:ins w:id="18519" w:author="Στάθης Καπ" w:date="2023-03-09T07:11:00Z">
              <w:r>
                <w:rPr>
                  <w:rFonts w:ascii="Calibri" w:hAnsi="Calibri" w:cs="Calibri"/>
                  <w:color w:val="000000"/>
                  <w:sz w:val="16"/>
                  <w:szCs w:val="16"/>
                </w:rPr>
                <w:t>539</w:t>
              </w:r>
            </w:ins>
          </w:p>
        </w:tc>
        <w:tc>
          <w:tcPr>
            <w:tcW w:w="453" w:type="dxa"/>
            <w:tcBorders>
              <w:left w:val="single" w:sz="4" w:space="0" w:color="auto"/>
            </w:tcBorders>
            <w:vAlign w:val="center"/>
            <w:tcPrChange w:id="18520" w:author="Στάθης Καπ" w:date="2023-03-09T06:29:00Z">
              <w:tcPr>
                <w:tcW w:w="453" w:type="dxa"/>
                <w:gridSpan w:val="2"/>
                <w:tcBorders>
                  <w:left w:val="single" w:sz="4" w:space="0" w:color="auto"/>
                </w:tcBorders>
                <w:vAlign w:val="bottom"/>
              </w:tcPr>
            </w:tcPrChange>
          </w:tcPr>
          <w:p w14:paraId="077BBC0F" w14:textId="438A8962" w:rsidR="00494D04" w:rsidRPr="007E0F91" w:rsidRDefault="00494D04" w:rsidP="00494D04">
            <w:pPr>
              <w:jc w:val="center"/>
              <w:rPr>
                <w:ins w:id="18521" w:author="Στάθης Καπ" w:date="2023-03-09T06:25:00Z"/>
                <w:sz w:val="16"/>
                <w:szCs w:val="16"/>
              </w:rPr>
            </w:pPr>
            <w:ins w:id="18522" w:author="Στάθης Καπ" w:date="2023-03-09T07:11:00Z">
              <w:r>
                <w:rPr>
                  <w:rFonts w:ascii="Calibri" w:hAnsi="Calibri" w:cs="Calibri"/>
                  <w:color w:val="000000"/>
                  <w:sz w:val="16"/>
                  <w:szCs w:val="16"/>
                </w:rPr>
                <w:t>506</w:t>
              </w:r>
            </w:ins>
          </w:p>
        </w:tc>
        <w:tc>
          <w:tcPr>
            <w:tcW w:w="708" w:type="dxa"/>
            <w:vAlign w:val="center"/>
            <w:tcPrChange w:id="18523" w:author="Στάθης Καπ" w:date="2023-03-09T06:29:00Z">
              <w:tcPr>
                <w:tcW w:w="708" w:type="dxa"/>
                <w:gridSpan w:val="2"/>
                <w:vAlign w:val="center"/>
              </w:tcPr>
            </w:tcPrChange>
          </w:tcPr>
          <w:p w14:paraId="30EA3C14" w14:textId="111FAE10" w:rsidR="00494D04" w:rsidRPr="007E0F91" w:rsidRDefault="00494D04" w:rsidP="00494D04">
            <w:pPr>
              <w:jc w:val="center"/>
              <w:rPr>
                <w:ins w:id="18524" w:author="Στάθης Καπ" w:date="2023-03-09T06:25:00Z"/>
                <w:sz w:val="16"/>
                <w:szCs w:val="16"/>
              </w:rPr>
            </w:pPr>
            <w:ins w:id="18525" w:author="Στάθης Καπ" w:date="2023-03-09T07:11:00Z">
              <w:r>
                <w:rPr>
                  <w:rFonts w:ascii="Calibri" w:hAnsi="Calibri" w:cs="Calibri"/>
                  <w:color w:val="000000"/>
                  <w:sz w:val="16"/>
                  <w:szCs w:val="16"/>
                </w:rPr>
                <w:t>8.33</w:t>
              </w:r>
            </w:ins>
          </w:p>
        </w:tc>
        <w:tc>
          <w:tcPr>
            <w:tcW w:w="652" w:type="dxa"/>
            <w:vMerge/>
            <w:tcBorders>
              <w:right w:val="single" w:sz="4" w:space="0" w:color="auto"/>
            </w:tcBorders>
            <w:vAlign w:val="center"/>
            <w:tcPrChange w:id="18526" w:author="Στάθης Καπ" w:date="2023-03-09T06:29:00Z">
              <w:tcPr>
                <w:tcW w:w="652" w:type="dxa"/>
                <w:gridSpan w:val="2"/>
                <w:vMerge/>
                <w:tcBorders>
                  <w:right w:val="single" w:sz="4" w:space="0" w:color="auto"/>
                </w:tcBorders>
                <w:vAlign w:val="bottom"/>
              </w:tcPr>
            </w:tcPrChange>
          </w:tcPr>
          <w:p w14:paraId="250FA0B0" w14:textId="77777777" w:rsidR="00494D04" w:rsidRPr="007E0F91" w:rsidRDefault="00494D04" w:rsidP="00494D04">
            <w:pPr>
              <w:jc w:val="center"/>
              <w:rPr>
                <w:ins w:id="18527" w:author="Στάθης Καπ" w:date="2023-03-09T06:25:00Z"/>
                <w:sz w:val="16"/>
                <w:szCs w:val="16"/>
              </w:rPr>
            </w:pPr>
          </w:p>
        </w:tc>
        <w:tc>
          <w:tcPr>
            <w:tcW w:w="453" w:type="dxa"/>
            <w:tcBorders>
              <w:left w:val="single" w:sz="4" w:space="0" w:color="auto"/>
            </w:tcBorders>
            <w:vAlign w:val="center"/>
            <w:tcPrChange w:id="18528" w:author="Στάθης Καπ" w:date="2023-03-09T06:29:00Z">
              <w:tcPr>
                <w:tcW w:w="453" w:type="dxa"/>
                <w:gridSpan w:val="2"/>
                <w:tcBorders>
                  <w:left w:val="single" w:sz="4" w:space="0" w:color="auto"/>
                </w:tcBorders>
                <w:vAlign w:val="bottom"/>
              </w:tcPr>
            </w:tcPrChange>
          </w:tcPr>
          <w:p w14:paraId="6394361C" w14:textId="25F6CBB5" w:rsidR="00494D04" w:rsidRPr="007E0F91" w:rsidRDefault="00494D04" w:rsidP="00494D04">
            <w:pPr>
              <w:jc w:val="center"/>
              <w:rPr>
                <w:ins w:id="18529" w:author="Στάθης Καπ" w:date="2023-03-09T06:25:00Z"/>
                <w:sz w:val="16"/>
                <w:szCs w:val="16"/>
              </w:rPr>
            </w:pPr>
            <w:ins w:id="18530" w:author="Στάθης Καπ" w:date="2023-03-09T07:11:00Z">
              <w:r>
                <w:rPr>
                  <w:rFonts w:ascii="Calibri" w:hAnsi="Calibri" w:cs="Calibri"/>
                  <w:color w:val="000000"/>
                  <w:sz w:val="16"/>
                  <w:szCs w:val="16"/>
                </w:rPr>
                <w:t>470</w:t>
              </w:r>
            </w:ins>
          </w:p>
        </w:tc>
        <w:tc>
          <w:tcPr>
            <w:tcW w:w="454" w:type="dxa"/>
            <w:vAlign w:val="center"/>
            <w:tcPrChange w:id="18531" w:author="Στάθης Καπ" w:date="2023-03-09T06:29:00Z">
              <w:tcPr>
                <w:tcW w:w="454" w:type="dxa"/>
                <w:gridSpan w:val="2"/>
                <w:vAlign w:val="center"/>
              </w:tcPr>
            </w:tcPrChange>
          </w:tcPr>
          <w:p w14:paraId="47ECB686" w14:textId="5B2FFFD6" w:rsidR="00494D04" w:rsidRPr="007E0F91" w:rsidRDefault="00494D04" w:rsidP="00494D04">
            <w:pPr>
              <w:jc w:val="center"/>
              <w:rPr>
                <w:ins w:id="18532" w:author="Στάθης Καπ" w:date="2023-03-09T06:25:00Z"/>
                <w:sz w:val="16"/>
                <w:szCs w:val="16"/>
              </w:rPr>
            </w:pPr>
            <w:ins w:id="18533" w:author="Στάθης Καπ" w:date="2023-03-09T07:11:00Z">
              <w:r>
                <w:rPr>
                  <w:rFonts w:ascii="Calibri" w:hAnsi="Calibri" w:cs="Calibri"/>
                  <w:color w:val="000000"/>
                  <w:sz w:val="16"/>
                  <w:szCs w:val="16"/>
                </w:rPr>
                <w:t>7.11</w:t>
              </w:r>
            </w:ins>
          </w:p>
        </w:tc>
        <w:tc>
          <w:tcPr>
            <w:tcW w:w="454" w:type="dxa"/>
            <w:vAlign w:val="center"/>
            <w:tcPrChange w:id="18534" w:author="Στάθης Καπ" w:date="2023-03-09T06:29:00Z">
              <w:tcPr>
                <w:tcW w:w="454" w:type="dxa"/>
                <w:gridSpan w:val="2"/>
                <w:vAlign w:val="bottom"/>
              </w:tcPr>
            </w:tcPrChange>
          </w:tcPr>
          <w:p w14:paraId="5F23112A" w14:textId="6E2EDCF6" w:rsidR="00494D04" w:rsidRPr="007E0F91" w:rsidRDefault="00494D04" w:rsidP="00494D04">
            <w:pPr>
              <w:jc w:val="center"/>
              <w:rPr>
                <w:ins w:id="18535" w:author="Στάθης Καπ" w:date="2023-03-09T06:25:00Z"/>
                <w:sz w:val="16"/>
                <w:szCs w:val="16"/>
              </w:rPr>
            </w:pPr>
            <w:ins w:id="18536" w:author="Στάθης Καπ" w:date="2023-03-09T07:11:00Z">
              <w:r>
                <w:rPr>
                  <w:rFonts w:ascii="Calibri" w:hAnsi="Calibri" w:cs="Calibri"/>
                  <w:color w:val="000000"/>
                  <w:sz w:val="16"/>
                  <w:szCs w:val="16"/>
                </w:rPr>
                <w:t>0.249</w:t>
              </w:r>
            </w:ins>
          </w:p>
        </w:tc>
        <w:tc>
          <w:tcPr>
            <w:tcW w:w="457" w:type="dxa"/>
            <w:tcBorders>
              <w:right w:val="single" w:sz="4" w:space="0" w:color="auto"/>
            </w:tcBorders>
            <w:vAlign w:val="center"/>
            <w:tcPrChange w:id="18537" w:author="Στάθης Καπ" w:date="2023-03-09T06:29:00Z">
              <w:tcPr>
                <w:tcW w:w="457" w:type="dxa"/>
                <w:gridSpan w:val="2"/>
                <w:tcBorders>
                  <w:right w:val="single" w:sz="4" w:space="0" w:color="auto"/>
                </w:tcBorders>
                <w:vAlign w:val="center"/>
              </w:tcPr>
            </w:tcPrChange>
          </w:tcPr>
          <w:p w14:paraId="5F5653F8" w14:textId="16DFC7D9" w:rsidR="00494D04" w:rsidRPr="007E0F91" w:rsidRDefault="00494D04" w:rsidP="00494D04">
            <w:pPr>
              <w:jc w:val="center"/>
              <w:rPr>
                <w:ins w:id="18538" w:author="Στάθης Καπ" w:date="2023-03-09T06:25:00Z"/>
                <w:sz w:val="16"/>
                <w:szCs w:val="16"/>
              </w:rPr>
            </w:pPr>
            <w:ins w:id="18539" w:author="Στάθης Καπ" w:date="2023-03-09T07:11:00Z">
              <w:r>
                <w:rPr>
                  <w:rFonts w:ascii="Calibri" w:hAnsi="Calibri" w:cs="Calibri"/>
                  <w:color w:val="000000"/>
                  <w:sz w:val="16"/>
                  <w:szCs w:val="16"/>
                </w:rPr>
                <w:t>22.19</w:t>
              </w:r>
            </w:ins>
          </w:p>
        </w:tc>
        <w:tc>
          <w:tcPr>
            <w:tcW w:w="453" w:type="dxa"/>
            <w:tcBorders>
              <w:left w:val="single" w:sz="4" w:space="0" w:color="auto"/>
            </w:tcBorders>
            <w:vAlign w:val="center"/>
            <w:tcPrChange w:id="18540" w:author="Στάθης Καπ" w:date="2023-03-09T06:29:00Z">
              <w:tcPr>
                <w:tcW w:w="453" w:type="dxa"/>
                <w:gridSpan w:val="2"/>
                <w:tcBorders>
                  <w:left w:val="single" w:sz="4" w:space="0" w:color="auto"/>
                </w:tcBorders>
                <w:vAlign w:val="bottom"/>
              </w:tcPr>
            </w:tcPrChange>
          </w:tcPr>
          <w:p w14:paraId="0DE03786" w14:textId="58F51705" w:rsidR="00494D04" w:rsidRPr="007E0F91" w:rsidRDefault="00494D04" w:rsidP="00494D04">
            <w:pPr>
              <w:jc w:val="center"/>
              <w:rPr>
                <w:ins w:id="18541" w:author="Στάθης Καπ" w:date="2023-03-09T06:25:00Z"/>
                <w:sz w:val="16"/>
                <w:szCs w:val="16"/>
              </w:rPr>
            </w:pPr>
            <w:ins w:id="18542" w:author="Στάθης Καπ" w:date="2023-03-09T07:11:00Z">
              <w:r>
                <w:rPr>
                  <w:rFonts w:ascii="Calibri" w:hAnsi="Calibri" w:cs="Calibri"/>
                  <w:color w:val="000000"/>
                  <w:sz w:val="16"/>
                  <w:szCs w:val="16"/>
                </w:rPr>
                <w:t>387</w:t>
              </w:r>
            </w:ins>
          </w:p>
        </w:tc>
        <w:tc>
          <w:tcPr>
            <w:tcW w:w="454" w:type="dxa"/>
            <w:vAlign w:val="center"/>
            <w:tcPrChange w:id="18543" w:author="Στάθης Καπ" w:date="2023-03-09T06:29:00Z">
              <w:tcPr>
                <w:tcW w:w="454" w:type="dxa"/>
                <w:gridSpan w:val="2"/>
                <w:vAlign w:val="center"/>
              </w:tcPr>
            </w:tcPrChange>
          </w:tcPr>
          <w:p w14:paraId="6DBECEC4" w14:textId="69EE4367" w:rsidR="00494D04" w:rsidRPr="007E0F91" w:rsidRDefault="00494D04" w:rsidP="00494D04">
            <w:pPr>
              <w:jc w:val="center"/>
              <w:rPr>
                <w:ins w:id="18544" w:author="Στάθης Καπ" w:date="2023-03-09T06:25:00Z"/>
                <w:sz w:val="16"/>
                <w:szCs w:val="16"/>
              </w:rPr>
            </w:pPr>
            <w:ins w:id="18545" w:author="Στάθης Καπ" w:date="2023-03-09T07:11:00Z">
              <w:r>
                <w:rPr>
                  <w:rFonts w:ascii="Calibri" w:hAnsi="Calibri" w:cs="Calibri"/>
                  <w:color w:val="000000"/>
                  <w:sz w:val="16"/>
                  <w:szCs w:val="16"/>
                </w:rPr>
                <w:t>23.52</w:t>
              </w:r>
            </w:ins>
          </w:p>
        </w:tc>
        <w:tc>
          <w:tcPr>
            <w:tcW w:w="454" w:type="dxa"/>
            <w:vAlign w:val="center"/>
            <w:tcPrChange w:id="18546" w:author="Στάθης Καπ" w:date="2023-03-09T06:29:00Z">
              <w:tcPr>
                <w:tcW w:w="454" w:type="dxa"/>
                <w:gridSpan w:val="2"/>
                <w:vAlign w:val="bottom"/>
              </w:tcPr>
            </w:tcPrChange>
          </w:tcPr>
          <w:p w14:paraId="4C0F3328" w14:textId="3D7113F4" w:rsidR="00494D04" w:rsidRPr="007E0F91" w:rsidRDefault="00494D04" w:rsidP="00494D04">
            <w:pPr>
              <w:jc w:val="center"/>
              <w:rPr>
                <w:ins w:id="18547" w:author="Στάθης Καπ" w:date="2023-03-09T06:25:00Z"/>
                <w:sz w:val="16"/>
                <w:szCs w:val="16"/>
              </w:rPr>
            </w:pPr>
            <w:ins w:id="18548" w:author="Στάθης Καπ" w:date="2023-03-09T07:11:00Z">
              <w:r>
                <w:rPr>
                  <w:rFonts w:ascii="Calibri" w:hAnsi="Calibri" w:cs="Calibri"/>
                  <w:color w:val="000000"/>
                  <w:sz w:val="16"/>
                  <w:szCs w:val="16"/>
                </w:rPr>
                <w:t>0.279</w:t>
              </w:r>
            </w:ins>
          </w:p>
        </w:tc>
        <w:tc>
          <w:tcPr>
            <w:tcW w:w="454" w:type="dxa"/>
            <w:tcBorders>
              <w:right w:val="single" w:sz="4" w:space="0" w:color="auto"/>
            </w:tcBorders>
            <w:vAlign w:val="center"/>
            <w:tcPrChange w:id="18549" w:author="Στάθης Καπ" w:date="2023-03-09T06:29:00Z">
              <w:tcPr>
                <w:tcW w:w="454" w:type="dxa"/>
                <w:gridSpan w:val="2"/>
                <w:tcBorders>
                  <w:right w:val="single" w:sz="4" w:space="0" w:color="auto"/>
                </w:tcBorders>
                <w:vAlign w:val="center"/>
              </w:tcPr>
            </w:tcPrChange>
          </w:tcPr>
          <w:p w14:paraId="7E2A6C68" w14:textId="36173B4D" w:rsidR="00494D04" w:rsidRPr="007E0F91" w:rsidRDefault="00494D04" w:rsidP="00494D04">
            <w:pPr>
              <w:jc w:val="center"/>
              <w:rPr>
                <w:ins w:id="18550" w:author="Στάθης Καπ" w:date="2023-03-09T06:25:00Z"/>
                <w:sz w:val="16"/>
                <w:szCs w:val="16"/>
              </w:rPr>
            </w:pPr>
            <w:ins w:id="18551" w:author="Στάθης Καπ" w:date="2023-03-09T07:11:00Z">
              <w:r>
                <w:rPr>
                  <w:rFonts w:ascii="Calibri" w:hAnsi="Calibri" w:cs="Calibri"/>
                  <w:color w:val="000000"/>
                  <w:sz w:val="16"/>
                  <w:szCs w:val="16"/>
                </w:rPr>
                <w:t>12.81</w:t>
              </w:r>
            </w:ins>
          </w:p>
        </w:tc>
        <w:tc>
          <w:tcPr>
            <w:tcW w:w="453" w:type="dxa"/>
            <w:tcBorders>
              <w:left w:val="single" w:sz="4" w:space="0" w:color="auto"/>
            </w:tcBorders>
            <w:vAlign w:val="center"/>
            <w:tcPrChange w:id="18552" w:author="Στάθης Καπ" w:date="2023-03-09T06:29:00Z">
              <w:tcPr>
                <w:tcW w:w="453" w:type="dxa"/>
                <w:gridSpan w:val="2"/>
                <w:tcBorders>
                  <w:left w:val="single" w:sz="4" w:space="0" w:color="auto"/>
                </w:tcBorders>
                <w:vAlign w:val="bottom"/>
              </w:tcPr>
            </w:tcPrChange>
          </w:tcPr>
          <w:p w14:paraId="3C8DBAAE" w14:textId="35A5E5D0" w:rsidR="00494D04" w:rsidRPr="007E0F91" w:rsidRDefault="00494D04" w:rsidP="00494D04">
            <w:pPr>
              <w:jc w:val="center"/>
              <w:rPr>
                <w:ins w:id="18553" w:author="Στάθης Καπ" w:date="2023-03-09T06:25:00Z"/>
                <w:sz w:val="16"/>
                <w:szCs w:val="16"/>
              </w:rPr>
            </w:pPr>
            <w:ins w:id="18554" w:author="Στάθης Καπ" w:date="2023-03-09T07:11:00Z">
              <w:r>
                <w:rPr>
                  <w:rFonts w:ascii="Calibri" w:hAnsi="Calibri" w:cs="Calibri"/>
                  <w:color w:val="000000"/>
                  <w:sz w:val="16"/>
                  <w:szCs w:val="16"/>
                </w:rPr>
                <w:t>414</w:t>
              </w:r>
            </w:ins>
          </w:p>
        </w:tc>
        <w:tc>
          <w:tcPr>
            <w:tcW w:w="454" w:type="dxa"/>
            <w:vAlign w:val="center"/>
            <w:tcPrChange w:id="18555" w:author="Στάθης Καπ" w:date="2023-03-09T06:29:00Z">
              <w:tcPr>
                <w:tcW w:w="454" w:type="dxa"/>
                <w:gridSpan w:val="2"/>
                <w:vAlign w:val="center"/>
              </w:tcPr>
            </w:tcPrChange>
          </w:tcPr>
          <w:p w14:paraId="243F8A71" w14:textId="760D4BE4" w:rsidR="00494D04" w:rsidRPr="007E0F91" w:rsidRDefault="00494D04" w:rsidP="00494D04">
            <w:pPr>
              <w:jc w:val="center"/>
              <w:rPr>
                <w:ins w:id="18556" w:author="Στάθης Καπ" w:date="2023-03-09T06:25:00Z"/>
                <w:sz w:val="16"/>
                <w:szCs w:val="16"/>
              </w:rPr>
            </w:pPr>
            <w:ins w:id="18557" w:author="Στάθης Καπ" w:date="2023-03-09T07:11:00Z">
              <w:r>
                <w:rPr>
                  <w:rFonts w:ascii="Calibri" w:hAnsi="Calibri" w:cs="Calibri"/>
                  <w:color w:val="000000"/>
                  <w:sz w:val="16"/>
                  <w:szCs w:val="16"/>
                </w:rPr>
                <w:t>18.18</w:t>
              </w:r>
            </w:ins>
          </w:p>
        </w:tc>
        <w:tc>
          <w:tcPr>
            <w:tcW w:w="454" w:type="dxa"/>
            <w:vAlign w:val="center"/>
            <w:tcPrChange w:id="18558" w:author="Στάθης Καπ" w:date="2023-03-09T06:29:00Z">
              <w:tcPr>
                <w:tcW w:w="454" w:type="dxa"/>
                <w:gridSpan w:val="2"/>
                <w:vAlign w:val="bottom"/>
              </w:tcPr>
            </w:tcPrChange>
          </w:tcPr>
          <w:p w14:paraId="34AED3BD" w14:textId="6F36BFAF" w:rsidR="00494D04" w:rsidRPr="007E0F91" w:rsidRDefault="00494D04" w:rsidP="00494D04">
            <w:pPr>
              <w:jc w:val="center"/>
              <w:rPr>
                <w:ins w:id="18559" w:author="Στάθης Καπ" w:date="2023-03-09T06:25:00Z"/>
                <w:sz w:val="16"/>
                <w:szCs w:val="16"/>
              </w:rPr>
            </w:pPr>
            <w:ins w:id="18560" w:author="Στάθης Καπ" w:date="2023-03-09T07:11:00Z">
              <w:r>
                <w:rPr>
                  <w:rFonts w:ascii="Calibri" w:hAnsi="Calibri" w:cs="Calibri"/>
                  <w:color w:val="000000"/>
                  <w:sz w:val="16"/>
                  <w:szCs w:val="16"/>
                </w:rPr>
                <w:t>0.243</w:t>
              </w:r>
            </w:ins>
          </w:p>
        </w:tc>
        <w:tc>
          <w:tcPr>
            <w:tcW w:w="461" w:type="dxa"/>
            <w:tcBorders>
              <w:right w:val="single" w:sz="4" w:space="0" w:color="auto"/>
            </w:tcBorders>
            <w:vAlign w:val="center"/>
            <w:tcPrChange w:id="18561" w:author="Στάθης Καπ" w:date="2023-03-09T06:29:00Z">
              <w:tcPr>
                <w:tcW w:w="461" w:type="dxa"/>
                <w:gridSpan w:val="2"/>
                <w:tcBorders>
                  <w:right w:val="single" w:sz="4" w:space="0" w:color="auto"/>
                </w:tcBorders>
                <w:vAlign w:val="center"/>
              </w:tcPr>
            </w:tcPrChange>
          </w:tcPr>
          <w:p w14:paraId="31FDC676" w14:textId="2264A013" w:rsidR="00494D04" w:rsidRPr="007E0F91" w:rsidRDefault="00494D04" w:rsidP="00494D04">
            <w:pPr>
              <w:jc w:val="center"/>
              <w:rPr>
                <w:ins w:id="18562" w:author="Στάθης Καπ" w:date="2023-03-09T06:25:00Z"/>
                <w:sz w:val="16"/>
                <w:szCs w:val="16"/>
              </w:rPr>
            </w:pPr>
            <w:ins w:id="18563" w:author="Στάθης Καπ" w:date="2023-03-09T07:11:00Z">
              <w:r>
                <w:rPr>
                  <w:rFonts w:ascii="Calibri" w:hAnsi="Calibri" w:cs="Calibri"/>
                  <w:color w:val="000000"/>
                  <w:sz w:val="16"/>
                  <w:szCs w:val="16"/>
                </w:rPr>
                <w:t>24.06</w:t>
              </w:r>
            </w:ins>
          </w:p>
        </w:tc>
      </w:tr>
      <w:tr w:rsidR="00494D04" w14:paraId="65B9867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6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65" w:author="Στάθης Καπ" w:date="2023-03-09T06:25:00Z"/>
          <w:trPrChange w:id="1856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56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3E92366" w14:textId="77777777" w:rsidR="00494D04" w:rsidRPr="007E0F91" w:rsidRDefault="00494D04" w:rsidP="00494D04">
            <w:pPr>
              <w:jc w:val="center"/>
              <w:rPr>
                <w:ins w:id="18568" w:author="Στάθης Καπ" w:date="2023-03-09T06:25:00Z"/>
                <w:sz w:val="16"/>
                <w:szCs w:val="16"/>
              </w:rPr>
            </w:pPr>
            <w:ins w:id="18569" w:author="Στάθης Καπ" w:date="2023-03-09T06:25:00Z">
              <w:r w:rsidRPr="009861B1">
                <w:rPr>
                  <w:rFonts w:ascii="Calibri" w:hAnsi="Calibri" w:cs="Calibri"/>
                  <w:color w:val="000000"/>
                  <w:sz w:val="16"/>
                  <w:szCs w:val="16"/>
                </w:rPr>
                <w:t>r105</w:t>
              </w:r>
            </w:ins>
          </w:p>
        </w:tc>
        <w:tc>
          <w:tcPr>
            <w:tcW w:w="565" w:type="dxa"/>
            <w:tcBorders>
              <w:left w:val="single" w:sz="4" w:space="0" w:color="auto"/>
            </w:tcBorders>
            <w:vAlign w:val="center"/>
            <w:tcPrChange w:id="18570" w:author="Στάθης Καπ" w:date="2023-03-09T06:29:00Z">
              <w:tcPr>
                <w:tcW w:w="565" w:type="dxa"/>
                <w:gridSpan w:val="2"/>
                <w:tcBorders>
                  <w:left w:val="single" w:sz="4" w:space="0" w:color="auto"/>
                </w:tcBorders>
                <w:vAlign w:val="center"/>
              </w:tcPr>
            </w:tcPrChange>
          </w:tcPr>
          <w:p w14:paraId="31FFD9E5" w14:textId="6E28A32D" w:rsidR="00494D04" w:rsidRPr="007E0F91" w:rsidRDefault="00494D04" w:rsidP="00494D04">
            <w:pPr>
              <w:jc w:val="center"/>
              <w:rPr>
                <w:ins w:id="18571" w:author="Στάθης Καπ" w:date="2023-03-09T06:25:00Z"/>
                <w:sz w:val="16"/>
                <w:szCs w:val="16"/>
              </w:rPr>
            </w:pPr>
            <w:ins w:id="18572" w:author="Στάθης Καπ" w:date="2023-03-09T07:11:00Z">
              <w:r>
                <w:rPr>
                  <w:rFonts w:ascii="Calibri" w:hAnsi="Calibri" w:cs="Calibri"/>
                  <w:color w:val="000000"/>
                  <w:sz w:val="16"/>
                  <w:szCs w:val="16"/>
                </w:rPr>
                <w:t>453</w:t>
              </w:r>
            </w:ins>
          </w:p>
        </w:tc>
        <w:tc>
          <w:tcPr>
            <w:tcW w:w="679" w:type="dxa"/>
            <w:tcBorders>
              <w:right w:val="single" w:sz="4" w:space="0" w:color="auto"/>
            </w:tcBorders>
            <w:vAlign w:val="center"/>
            <w:tcPrChange w:id="18573" w:author="Στάθης Καπ" w:date="2023-03-09T06:29:00Z">
              <w:tcPr>
                <w:tcW w:w="679" w:type="dxa"/>
                <w:gridSpan w:val="2"/>
                <w:tcBorders>
                  <w:right w:val="single" w:sz="4" w:space="0" w:color="auto"/>
                </w:tcBorders>
                <w:vAlign w:val="center"/>
              </w:tcPr>
            </w:tcPrChange>
          </w:tcPr>
          <w:p w14:paraId="3F56F7DD" w14:textId="7ADDB2AC" w:rsidR="00494D04" w:rsidRPr="007E0F91" w:rsidRDefault="00494D04" w:rsidP="00494D04">
            <w:pPr>
              <w:jc w:val="center"/>
              <w:rPr>
                <w:ins w:id="18574" w:author="Στάθης Καπ" w:date="2023-03-09T06:25:00Z"/>
                <w:sz w:val="16"/>
                <w:szCs w:val="16"/>
              </w:rPr>
            </w:pPr>
            <w:ins w:id="18575" w:author="Στάθης Καπ" w:date="2023-03-09T07:11:00Z">
              <w:r>
                <w:rPr>
                  <w:rFonts w:ascii="Calibri" w:hAnsi="Calibri" w:cs="Calibri"/>
                  <w:color w:val="000000"/>
                  <w:sz w:val="16"/>
                  <w:szCs w:val="16"/>
                </w:rPr>
                <w:t>430</w:t>
              </w:r>
            </w:ins>
          </w:p>
        </w:tc>
        <w:tc>
          <w:tcPr>
            <w:tcW w:w="453" w:type="dxa"/>
            <w:tcBorders>
              <w:left w:val="single" w:sz="4" w:space="0" w:color="auto"/>
            </w:tcBorders>
            <w:vAlign w:val="center"/>
            <w:tcPrChange w:id="18576" w:author="Στάθης Καπ" w:date="2023-03-09T06:29:00Z">
              <w:tcPr>
                <w:tcW w:w="453" w:type="dxa"/>
                <w:gridSpan w:val="2"/>
                <w:tcBorders>
                  <w:left w:val="single" w:sz="4" w:space="0" w:color="auto"/>
                </w:tcBorders>
                <w:vAlign w:val="bottom"/>
              </w:tcPr>
            </w:tcPrChange>
          </w:tcPr>
          <w:p w14:paraId="066FB2AE" w14:textId="2CA8BB46" w:rsidR="00494D04" w:rsidRPr="007E0F91" w:rsidRDefault="00494D04" w:rsidP="00494D04">
            <w:pPr>
              <w:jc w:val="center"/>
              <w:rPr>
                <w:ins w:id="18577" w:author="Στάθης Καπ" w:date="2023-03-09T06:25:00Z"/>
                <w:sz w:val="16"/>
                <w:szCs w:val="16"/>
              </w:rPr>
            </w:pPr>
            <w:ins w:id="18578" w:author="Στάθης Καπ" w:date="2023-03-09T07:11:00Z">
              <w:r>
                <w:rPr>
                  <w:rFonts w:ascii="Calibri" w:hAnsi="Calibri" w:cs="Calibri"/>
                  <w:color w:val="000000"/>
                  <w:sz w:val="16"/>
                  <w:szCs w:val="16"/>
                </w:rPr>
                <w:t>351</w:t>
              </w:r>
            </w:ins>
          </w:p>
        </w:tc>
        <w:tc>
          <w:tcPr>
            <w:tcW w:w="708" w:type="dxa"/>
            <w:vAlign w:val="center"/>
            <w:tcPrChange w:id="18579" w:author="Στάθης Καπ" w:date="2023-03-09T06:29:00Z">
              <w:tcPr>
                <w:tcW w:w="708" w:type="dxa"/>
                <w:gridSpan w:val="2"/>
                <w:vAlign w:val="center"/>
              </w:tcPr>
            </w:tcPrChange>
          </w:tcPr>
          <w:p w14:paraId="06266514" w14:textId="0F7048FA" w:rsidR="00494D04" w:rsidRPr="007E0F91" w:rsidRDefault="00494D04" w:rsidP="00494D04">
            <w:pPr>
              <w:jc w:val="center"/>
              <w:rPr>
                <w:ins w:id="18580" w:author="Στάθης Καπ" w:date="2023-03-09T06:25:00Z"/>
                <w:sz w:val="16"/>
                <w:szCs w:val="16"/>
              </w:rPr>
            </w:pPr>
            <w:ins w:id="18581" w:author="Στάθης Καπ" w:date="2023-03-09T07:11:00Z">
              <w:r>
                <w:rPr>
                  <w:rFonts w:ascii="Calibri" w:hAnsi="Calibri" w:cs="Calibri"/>
                  <w:color w:val="000000"/>
                  <w:sz w:val="16"/>
                  <w:szCs w:val="16"/>
                </w:rPr>
                <w:t>22.52</w:t>
              </w:r>
            </w:ins>
          </w:p>
        </w:tc>
        <w:tc>
          <w:tcPr>
            <w:tcW w:w="652" w:type="dxa"/>
            <w:tcBorders>
              <w:right w:val="single" w:sz="4" w:space="0" w:color="auto"/>
            </w:tcBorders>
            <w:vAlign w:val="center"/>
            <w:tcPrChange w:id="18582" w:author="Στάθης Καπ" w:date="2023-03-09T06:29:00Z">
              <w:tcPr>
                <w:tcW w:w="652" w:type="dxa"/>
                <w:gridSpan w:val="2"/>
                <w:tcBorders>
                  <w:right w:val="single" w:sz="4" w:space="0" w:color="auto"/>
                </w:tcBorders>
                <w:vAlign w:val="bottom"/>
              </w:tcPr>
            </w:tcPrChange>
          </w:tcPr>
          <w:p w14:paraId="0A0055A9" w14:textId="2BA4565C" w:rsidR="00494D04" w:rsidRPr="007E0F91" w:rsidRDefault="00494D04" w:rsidP="00494D04">
            <w:pPr>
              <w:jc w:val="center"/>
              <w:rPr>
                <w:ins w:id="18583" w:author="Στάθης Καπ" w:date="2023-03-09T06:25:00Z"/>
                <w:sz w:val="16"/>
                <w:szCs w:val="16"/>
              </w:rPr>
            </w:pPr>
            <w:ins w:id="18584" w:author="Στάθης Καπ" w:date="2023-03-09T07:11:00Z">
              <w:r>
                <w:rPr>
                  <w:rFonts w:ascii="Calibri" w:hAnsi="Calibri" w:cs="Calibri"/>
                  <w:color w:val="000000"/>
                  <w:sz w:val="16"/>
                  <w:szCs w:val="16"/>
                </w:rPr>
                <w:t>0.249</w:t>
              </w:r>
            </w:ins>
          </w:p>
        </w:tc>
        <w:tc>
          <w:tcPr>
            <w:tcW w:w="453" w:type="dxa"/>
            <w:tcBorders>
              <w:left w:val="single" w:sz="4" w:space="0" w:color="auto"/>
            </w:tcBorders>
            <w:vAlign w:val="center"/>
            <w:tcPrChange w:id="18585" w:author="Στάθης Καπ" w:date="2023-03-09T06:29:00Z">
              <w:tcPr>
                <w:tcW w:w="453" w:type="dxa"/>
                <w:gridSpan w:val="2"/>
                <w:tcBorders>
                  <w:left w:val="single" w:sz="4" w:space="0" w:color="auto"/>
                </w:tcBorders>
                <w:vAlign w:val="bottom"/>
              </w:tcPr>
            </w:tcPrChange>
          </w:tcPr>
          <w:p w14:paraId="49E2DA02" w14:textId="270BD514" w:rsidR="00494D04" w:rsidRPr="007E0F91" w:rsidRDefault="00494D04" w:rsidP="00494D04">
            <w:pPr>
              <w:jc w:val="center"/>
              <w:rPr>
                <w:ins w:id="18586" w:author="Στάθης Καπ" w:date="2023-03-09T06:25:00Z"/>
                <w:sz w:val="16"/>
                <w:szCs w:val="16"/>
              </w:rPr>
            </w:pPr>
            <w:ins w:id="18587" w:author="Στάθης Καπ" w:date="2023-03-09T07:11:00Z">
              <w:r>
                <w:rPr>
                  <w:rFonts w:ascii="Calibri" w:hAnsi="Calibri" w:cs="Calibri"/>
                  <w:color w:val="000000"/>
                  <w:sz w:val="16"/>
                  <w:szCs w:val="16"/>
                </w:rPr>
                <w:t>333</w:t>
              </w:r>
            </w:ins>
          </w:p>
        </w:tc>
        <w:tc>
          <w:tcPr>
            <w:tcW w:w="454" w:type="dxa"/>
            <w:vAlign w:val="center"/>
            <w:tcPrChange w:id="18588" w:author="Στάθης Καπ" w:date="2023-03-09T06:29:00Z">
              <w:tcPr>
                <w:tcW w:w="454" w:type="dxa"/>
                <w:gridSpan w:val="2"/>
                <w:vAlign w:val="center"/>
              </w:tcPr>
            </w:tcPrChange>
          </w:tcPr>
          <w:p w14:paraId="1ED25F9C" w14:textId="158BFDE9" w:rsidR="00494D04" w:rsidRPr="007E0F91" w:rsidRDefault="00494D04" w:rsidP="00494D04">
            <w:pPr>
              <w:jc w:val="center"/>
              <w:rPr>
                <w:ins w:id="18589" w:author="Στάθης Καπ" w:date="2023-03-09T06:25:00Z"/>
                <w:sz w:val="16"/>
                <w:szCs w:val="16"/>
              </w:rPr>
            </w:pPr>
            <w:ins w:id="18590" w:author="Στάθης Καπ" w:date="2023-03-09T07:11:00Z">
              <w:r>
                <w:rPr>
                  <w:rFonts w:ascii="Calibri" w:hAnsi="Calibri" w:cs="Calibri"/>
                  <w:color w:val="000000"/>
                  <w:sz w:val="16"/>
                  <w:szCs w:val="16"/>
                </w:rPr>
                <w:t>5.13</w:t>
              </w:r>
            </w:ins>
          </w:p>
        </w:tc>
        <w:tc>
          <w:tcPr>
            <w:tcW w:w="454" w:type="dxa"/>
            <w:vAlign w:val="center"/>
            <w:tcPrChange w:id="18591" w:author="Στάθης Καπ" w:date="2023-03-09T06:29:00Z">
              <w:tcPr>
                <w:tcW w:w="454" w:type="dxa"/>
                <w:gridSpan w:val="2"/>
                <w:vAlign w:val="bottom"/>
              </w:tcPr>
            </w:tcPrChange>
          </w:tcPr>
          <w:p w14:paraId="07AAB832" w14:textId="17B1FD56" w:rsidR="00494D04" w:rsidRPr="007E0F91" w:rsidRDefault="00494D04" w:rsidP="00494D04">
            <w:pPr>
              <w:jc w:val="center"/>
              <w:rPr>
                <w:ins w:id="18592" w:author="Στάθης Καπ" w:date="2023-03-09T06:25:00Z"/>
                <w:sz w:val="16"/>
                <w:szCs w:val="16"/>
              </w:rPr>
            </w:pPr>
            <w:ins w:id="18593"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8594" w:author="Στάθης Καπ" w:date="2023-03-09T06:29:00Z">
              <w:tcPr>
                <w:tcW w:w="457" w:type="dxa"/>
                <w:gridSpan w:val="2"/>
                <w:tcBorders>
                  <w:right w:val="single" w:sz="4" w:space="0" w:color="auto"/>
                </w:tcBorders>
                <w:vAlign w:val="center"/>
              </w:tcPr>
            </w:tcPrChange>
          </w:tcPr>
          <w:p w14:paraId="3B690572" w14:textId="22509646" w:rsidR="00494D04" w:rsidRPr="007E0F91" w:rsidRDefault="00494D04" w:rsidP="00494D04">
            <w:pPr>
              <w:jc w:val="center"/>
              <w:rPr>
                <w:ins w:id="18595" w:author="Στάθης Καπ" w:date="2023-03-09T06:25:00Z"/>
                <w:sz w:val="16"/>
                <w:szCs w:val="16"/>
              </w:rPr>
            </w:pPr>
            <w:ins w:id="18596"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8597" w:author="Στάθης Καπ" w:date="2023-03-09T06:29:00Z">
              <w:tcPr>
                <w:tcW w:w="453" w:type="dxa"/>
                <w:gridSpan w:val="2"/>
                <w:tcBorders>
                  <w:left w:val="single" w:sz="4" w:space="0" w:color="auto"/>
                </w:tcBorders>
                <w:vAlign w:val="bottom"/>
              </w:tcPr>
            </w:tcPrChange>
          </w:tcPr>
          <w:p w14:paraId="4702B17E" w14:textId="40662D6F" w:rsidR="00494D04" w:rsidRPr="007E0F91" w:rsidRDefault="00494D04" w:rsidP="00494D04">
            <w:pPr>
              <w:jc w:val="center"/>
              <w:rPr>
                <w:ins w:id="18598" w:author="Στάθης Καπ" w:date="2023-03-09T06:25:00Z"/>
                <w:sz w:val="16"/>
                <w:szCs w:val="16"/>
              </w:rPr>
            </w:pPr>
            <w:ins w:id="18599" w:author="Στάθης Καπ" w:date="2023-03-09T07:11:00Z">
              <w:r>
                <w:rPr>
                  <w:rFonts w:ascii="Calibri" w:hAnsi="Calibri" w:cs="Calibri"/>
                  <w:color w:val="000000"/>
                  <w:sz w:val="16"/>
                  <w:szCs w:val="16"/>
                </w:rPr>
                <w:t>329</w:t>
              </w:r>
            </w:ins>
          </w:p>
        </w:tc>
        <w:tc>
          <w:tcPr>
            <w:tcW w:w="454" w:type="dxa"/>
            <w:vAlign w:val="center"/>
            <w:tcPrChange w:id="18600" w:author="Στάθης Καπ" w:date="2023-03-09T06:29:00Z">
              <w:tcPr>
                <w:tcW w:w="454" w:type="dxa"/>
                <w:gridSpan w:val="2"/>
                <w:vAlign w:val="center"/>
              </w:tcPr>
            </w:tcPrChange>
          </w:tcPr>
          <w:p w14:paraId="4D6008C3" w14:textId="658CD5FB" w:rsidR="00494D04" w:rsidRPr="007E0F91" w:rsidRDefault="00494D04" w:rsidP="00494D04">
            <w:pPr>
              <w:jc w:val="center"/>
              <w:rPr>
                <w:ins w:id="18601" w:author="Στάθης Καπ" w:date="2023-03-09T06:25:00Z"/>
                <w:sz w:val="16"/>
                <w:szCs w:val="16"/>
              </w:rPr>
            </w:pPr>
            <w:ins w:id="18602" w:author="Στάθης Καπ" w:date="2023-03-09T07:11:00Z">
              <w:r>
                <w:rPr>
                  <w:rFonts w:ascii="Calibri" w:hAnsi="Calibri" w:cs="Calibri"/>
                  <w:color w:val="000000"/>
                  <w:sz w:val="16"/>
                  <w:szCs w:val="16"/>
                </w:rPr>
                <w:t>6.27</w:t>
              </w:r>
            </w:ins>
          </w:p>
        </w:tc>
        <w:tc>
          <w:tcPr>
            <w:tcW w:w="454" w:type="dxa"/>
            <w:vAlign w:val="center"/>
            <w:tcPrChange w:id="18603" w:author="Στάθης Καπ" w:date="2023-03-09T06:29:00Z">
              <w:tcPr>
                <w:tcW w:w="454" w:type="dxa"/>
                <w:gridSpan w:val="2"/>
                <w:vAlign w:val="bottom"/>
              </w:tcPr>
            </w:tcPrChange>
          </w:tcPr>
          <w:p w14:paraId="783D0072" w14:textId="1F72EFB5" w:rsidR="00494D04" w:rsidRPr="007E0F91" w:rsidRDefault="00494D04" w:rsidP="00494D04">
            <w:pPr>
              <w:jc w:val="center"/>
              <w:rPr>
                <w:ins w:id="18604" w:author="Στάθης Καπ" w:date="2023-03-09T06:25:00Z"/>
                <w:sz w:val="16"/>
                <w:szCs w:val="16"/>
              </w:rPr>
            </w:pPr>
            <w:ins w:id="18605"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8606" w:author="Στάθης Καπ" w:date="2023-03-09T06:29:00Z">
              <w:tcPr>
                <w:tcW w:w="454" w:type="dxa"/>
                <w:gridSpan w:val="2"/>
                <w:tcBorders>
                  <w:right w:val="single" w:sz="4" w:space="0" w:color="auto"/>
                </w:tcBorders>
                <w:vAlign w:val="center"/>
              </w:tcPr>
            </w:tcPrChange>
          </w:tcPr>
          <w:p w14:paraId="57470CEC" w14:textId="1762C15B" w:rsidR="00494D04" w:rsidRPr="007E0F91" w:rsidRDefault="00494D04" w:rsidP="00494D04">
            <w:pPr>
              <w:jc w:val="center"/>
              <w:rPr>
                <w:ins w:id="18607" w:author="Στάθης Καπ" w:date="2023-03-09T06:25:00Z"/>
                <w:sz w:val="16"/>
                <w:szCs w:val="16"/>
              </w:rPr>
            </w:pPr>
            <w:ins w:id="18608"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8609" w:author="Στάθης Καπ" w:date="2023-03-09T06:29:00Z">
              <w:tcPr>
                <w:tcW w:w="453" w:type="dxa"/>
                <w:gridSpan w:val="2"/>
                <w:tcBorders>
                  <w:left w:val="single" w:sz="4" w:space="0" w:color="auto"/>
                </w:tcBorders>
                <w:vAlign w:val="bottom"/>
              </w:tcPr>
            </w:tcPrChange>
          </w:tcPr>
          <w:p w14:paraId="5BC7AF25" w14:textId="23995C9F" w:rsidR="00494D04" w:rsidRPr="007E0F91" w:rsidRDefault="00494D04" w:rsidP="00494D04">
            <w:pPr>
              <w:jc w:val="center"/>
              <w:rPr>
                <w:ins w:id="18610" w:author="Στάθης Καπ" w:date="2023-03-09T06:25:00Z"/>
                <w:sz w:val="16"/>
                <w:szCs w:val="16"/>
              </w:rPr>
            </w:pPr>
            <w:ins w:id="18611" w:author="Στάθης Καπ" w:date="2023-03-09T07:11:00Z">
              <w:r>
                <w:rPr>
                  <w:rFonts w:ascii="Calibri" w:hAnsi="Calibri" w:cs="Calibri"/>
                  <w:color w:val="000000"/>
                  <w:sz w:val="16"/>
                  <w:szCs w:val="16"/>
                </w:rPr>
                <w:t>320</w:t>
              </w:r>
            </w:ins>
          </w:p>
        </w:tc>
        <w:tc>
          <w:tcPr>
            <w:tcW w:w="454" w:type="dxa"/>
            <w:vAlign w:val="center"/>
            <w:tcPrChange w:id="18612" w:author="Στάθης Καπ" w:date="2023-03-09T06:29:00Z">
              <w:tcPr>
                <w:tcW w:w="454" w:type="dxa"/>
                <w:gridSpan w:val="2"/>
                <w:vAlign w:val="center"/>
              </w:tcPr>
            </w:tcPrChange>
          </w:tcPr>
          <w:p w14:paraId="1697107C" w14:textId="35104D71" w:rsidR="00494D04" w:rsidRPr="007E0F91" w:rsidRDefault="00494D04" w:rsidP="00494D04">
            <w:pPr>
              <w:jc w:val="center"/>
              <w:rPr>
                <w:ins w:id="18613" w:author="Στάθης Καπ" w:date="2023-03-09T06:25:00Z"/>
                <w:sz w:val="16"/>
                <w:szCs w:val="16"/>
              </w:rPr>
            </w:pPr>
            <w:ins w:id="18614" w:author="Στάθης Καπ" w:date="2023-03-09T07:11:00Z">
              <w:r>
                <w:rPr>
                  <w:rFonts w:ascii="Calibri" w:hAnsi="Calibri" w:cs="Calibri"/>
                  <w:color w:val="000000"/>
                  <w:sz w:val="16"/>
                  <w:szCs w:val="16"/>
                </w:rPr>
                <w:t>8.83</w:t>
              </w:r>
            </w:ins>
          </w:p>
        </w:tc>
        <w:tc>
          <w:tcPr>
            <w:tcW w:w="454" w:type="dxa"/>
            <w:vAlign w:val="center"/>
            <w:tcPrChange w:id="18615" w:author="Στάθης Καπ" w:date="2023-03-09T06:29:00Z">
              <w:tcPr>
                <w:tcW w:w="454" w:type="dxa"/>
                <w:gridSpan w:val="2"/>
                <w:vAlign w:val="bottom"/>
              </w:tcPr>
            </w:tcPrChange>
          </w:tcPr>
          <w:p w14:paraId="3C602A0E" w14:textId="0783EBED" w:rsidR="00494D04" w:rsidRPr="007E0F91" w:rsidRDefault="00494D04" w:rsidP="00494D04">
            <w:pPr>
              <w:jc w:val="center"/>
              <w:rPr>
                <w:ins w:id="18616" w:author="Στάθης Καπ" w:date="2023-03-09T06:25:00Z"/>
                <w:sz w:val="16"/>
                <w:szCs w:val="16"/>
              </w:rPr>
            </w:pPr>
            <w:ins w:id="18617"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8618" w:author="Στάθης Καπ" w:date="2023-03-09T06:29:00Z">
              <w:tcPr>
                <w:tcW w:w="461" w:type="dxa"/>
                <w:gridSpan w:val="2"/>
                <w:tcBorders>
                  <w:right w:val="single" w:sz="4" w:space="0" w:color="auto"/>
                </w:tcBorders>
                <w:vAlign w:val="center"/>
              </w:tcPr>
            </w:tcPrChange>
          </w:tcPr>
          <w:p w14:paraId="503A4017" w14:textId="6AFE8B68" w:rsidR="00494D04" w:rsidRPr="007E0F91" w:rsidRDefault="00494D04" w:rsidP="00494D04">
            <w:pPr>
              <w:jc w:val="center"/>
              <w:rPr>
                <w:ins w:id="18619" w:author="Στάθης Καπ" w:date="2023-03-09T06:25:00Z"/>
                <w:sz w:val="16"/>
                <w:szCs w:val="16"/>
              </w:rPr>
            </w:pPr>
            <w:ins w:id="18620" w:author="Στάθης Καπ" w:date="2023-03-09T07:11:00Z">
              <w:r>
                <w:rPr>
                  <w:rFonts w:ascii="Calibri" w:hAnsi="Calibri" w:cs="Calibri"/>
                  <w:color w:val="000000"/>
                  <w:sz w:val="16"/>
                  <w:szCs w:val="16"/>
                </w:rPr>
                <w:t>10.04</w:t>
              </w:r>
            </w:ins>
          </w:p>
        </w:tc>
      </w:tr>
      <w:tr w:rsidR="00494D04" w14:paraId="6050B1C4"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62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22" w:author="Στάθης Καπ" w:date="2023-03-09T06:25:00Z"/>
          <w:trPrChange w:id="1862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2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969B5AB" w14:textId="77777777" w:rsidR="00494D04" w:rsidRPr="007E0F91" w:rsidRDefault="00494D04" w:rsidP="00494D04">
            <w:pPr>
              <w:jc w:val="center"/>
              <w:rPr>
                <w:ins w:id="18625" w:author="Στάθης Καπ" w:date="2023-03-09T06:25:00Z"/>
                <w:sz w:val="16"/>
                <w:szCs w:val="16"/>
              </w:rPr>
            </w:pPr>
            <w:ins w:id="18626" w:author="Στάθης Καπ" w:date="2023-03-09T06:25:00Z">
              <w:r w:rsidRPr="009861B1">
                <w:rPr>
                  <w:rFonts w:ascii="Calibri" w:hAnsi="Calibri" w:cs="Calibri"/>
                  <w:color w:val="000000"/>
                  <w:sz w:val="16"/>
                  <w:szCs w:val="16"/>
                </w:rPr>
                <w:t>r106</w:t>
              </w:r>
            </w:ins>
          </w:p>
        </w:tc>
        <w:tc>
          <w:tcPr>
            <w:tcW w:w="565" w:type="dxa"/>
            <w:tcBorders>
              <w:left w:val="single" w:sz="4" w:space="0" w:color="auto"/>
            </w:tcBorders>
            <w:vAlign w:val="center"/>
            <w:tcPrChange w:id="18627" w:author="Στάθης Καπ" w:date="2023-03-09T06:29:00Z">
              <w:tcPr>
                <w:tcW w:w="565" w:type="dxa"/>
                <w:gridSpan w:val="2"/>
                <w:tcBorders>
                  <w:left w:val="single" w:sz="4" w:space="0" w:color="auto"/>
                </w:tcBorders>
                <w:vAlign w:val="center"/>
              </w:tcPr>
            </w:tcPrChange>
          </w:tcPr>
          <w:p w14:paraId="076B1A72" w14:textId="5494ABA8" w:rsidR="00494D04" w:rsidRPr="007E0F91" w:rsidRDefault="00494D04" w:rsidP="00494D04">
            <w:pPr>
              <w:jc w:val="center"/>
              <w:rPr>
                <w:ins w:id="18628" w:author="Στάθης Καπ" w:date="2023-03-09T06:25:00Z"/>
                <w:sz w:val="16"/>
                <w:szCs w:val="16"/>
              </w:rPr>
            </w:pPr>
            <w:ins w:id="18629" w:author="Στάθης Καπ" w:date="2023-03-09T07:11:00Z">
              <w:r>
                <w:rPr>
                  <w:rFonts w:ascii="Calibri" w:hAnsi="Calibri" w:cs="Calibri"/>
                  <w:color w:val="000000"/>
                  <w:sz w:val="16"/>
                  <w:szCs w:val="16"/>
                </w:rPr>
                <w:t>529</w:t>
              </w:r>
            </w:ins>
          </w:p>
        </w:tc>
        <w:tc>
          <w:tcPr>
            <w:tcW w:w="679" w:type="dxa"/>
            <w:tcBorders>
              <w:right w:val="single" w:sz="4" w:space="0" w:color="auto"/>
            </w:tcBorders>
            <w:vAlign w:val="center"/>
            <w:tcPrChange w:id="18630" w:author="Στάθης Καπ" w:date="2023-03-09T06:29:00Z">
              <w:tcPr>
                <w:tcW w:w="679" w:type="dxa"/>
                <w:gridSpan w:val="2"/>
                <w:tcBorders>
                  <w:right w:val="single" w:sz="4" w:space="0" w:color="auto"/>
                </w:tcBorders>
                <w:vAlign w:val="center"/>
              </w:tcPr>
            </w:tcPrChange>
          </w:tcPr>
          <w:p w14:paraId="32E2392B" w14:textId="5F4B719E" w:rsidR="00494D04" w:rsidRPr="007E0F91" w:rsidRDefault="00494D04" w:rsidP="00494D04">
            <w:pPr>
              <w:jc w:val="center"/>
              <w:rPr>
                <w:ins w:id="18631" w:author="Στάθης Καπ" w:date="2023-03-09T06:25:00Z"/>
                <w:sz w:val="16"/>
                <w:szCs w:val="16"/>
              </w:rPr>
            </w:pPr>
            <w:ins w:id="18632"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8633" w:author="Στάθης Καπ" w:date="2023-03-09T06:29:00Z">
              <w:tcPr>
                <w:tcW w:w="453" w:type="dxa"/>
                <w:gridSpan w:val="2"/>
                <w:tcBorders>
                  <w:left w:val="single" w:sz="4" w:space="0" w:color="auto"/>
                </w:tcBorders>
                <w:vAlign w:val="bottom"/>
              </w:tcPr>
            </w:tcPrChange>
          </w:tcPr>
          <w:p w14:paraId="2BB7F17A" w14:textId="3AF32CF5" w:rsidR="00494D04" w:rsidRPr="007E0F91" w:rsidRDefault="00494D04" w:rsidP="00494D04">
            <w:pPr>
              <w:jc w:val="center"/>
              <w:rPr>
                <w:ins w:id="18634" w:author="Στάθης Καπ" w:date="2023-03-09T06:25:00Z"/>
                <w:sz w:val="16"/>
                <w:szCs w:val="16"/>
              </w:rPr>
            </w:pPr>
            <w:ins w:id="18635" w:author="Στάθης Καπ" w:date="2023-03-09T07:11:00Z">
              <w:r>
                <w:rPr>
                  <w:rFonts w:ascii="Calibri" w:hAnsi="Calibri" w:cs="Calibri"/>
                  <w:color w:val="000000"/>
                  <w:sz w:val="16"/>
                  <w:szCs w:val="16"/>
                </w:rPr>
                <w:t>438</w:t>
              </w:r>
            </w:ins>
          </w:p>
        </w:tc>
        <w:tc>
          <w:tcPr>
            <w:tcW w:w="708" w:type="dxa"/>
            <w:vAlign w:val="center"/>
            <w:tcPrChange w:id="18636" w:author="Στάθης Καπ" w:date="2023-03-09T06:29:00Z">
              <w:tcPr>
                <w:tcW w:w="708" w:type="dxa"/>
                <w:gridSpan w:val="2"/>
                <w:vAlign w:val="center"/>
              </w:tcPr>
            </w:tcPrChange>
          </w:tcPr>
          <w:p w14:paraId="4AB79A67" w14:textId="7A545F05" w:rsidR="00494D04" w:rsidRPr="007E0F91" w:rsidRDefault="00494D04" w:rsidP="00494D04">
            <w:pPr>
              <w:jc w:val="center"/>
              <w:rPr>
                <w:ins w:id="18637" w:author="Στάθης Καπ" w:date="2023-03-09T06:25:00Z"/>
                <w:sz w:val="16"/>
                <w:szCs w:val="16"/>
              </w:rPr>
            </w:pPr>
            <w:ins w:id="18638" w:author="Στάθης Καπ" w:date="2023-03-09T07:11:00Z">
              <w:r>
                <w:rPr>
                  <w:rFonts w:ascii="Calibri" w:hAnsi="Calibri" w:cs="Calibri"/>
                  <w:color w:val="000000"/>
                  <w:sz w:val="16"/>
                  <w:szCs w:val="16"/>
                </w:rPr>
                <w:t>17.2</w:t>
              </w:r>
            </w:ins>
          </w:p>
        </w:tc>
        <w:tc>
          <w:tcPr>
            <w:tcW w:w="652" w:type="dxa"/>
            <w:tcBorders>
              <w:right w:val="single" w:sz="4" w:space="0" w:color="auto"/>
            </w:tcBorders>
            <w:vAlign w:val="center"/>
            <w:tcPrChange w:id="18639" w:author="Στάθης Καπ" w:date="2023-03-09T06:29:00Z">
              <w:tcPr>
                <w:tcW w:w="652" w:type="dxa"/>
                <w:gridSpan w:val="2"/>
                <w:tcBorders>
                  <w:right w:val="single" w:sz="4" w:space="0" w:color="auto"/>
                </w:tcBorders>
                <w:vAlign w:val="bottom"/>
              </w:tcPr>
            </w:tcPrChange>
          </w:tcPr>
          <w:p w14:paraId="00AB4D65" w14:textId="2F0AFE4B" w:rsidR="00494D04" w:rsidRPr="007E0F91" w:rsidRDefault="00494D04" w:rsidP="00494D04">
            <w:pPr>
              <w:jc w:val="center"/>
              <w:rPr>
                <w:ins w:id="18640" w:author="Στάθης Καπ" w:date="2023-03-09T06:25:00Z"/>
                <w:sz w:val="16"/>
                <w:szCs w:val="16"/>
              </w:rPr>
            </w:pPr>
            <w:ins w:id="18641"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8642" w:author="Στάθης Καπ" w:date="2023-03-09T06:29:00Z">
              <w:tcPr>
                <w:tcW w:w="453" w:type="dxa"/>
                <w:gridSpan w:val="2"/>
                <w:tcBorders>
                  <w:left w:val="single" w:sz="4" w:space="0" w:color="auto"/>
                </w:tcBorders>
                <w:vAlign w:val="bottom"/>
              </w:tcPr>
            </w:tcPrChange>
          </w:tcPr>
          <w:p w14:paraId="46C4C55A" w14:textId="10E13A87" w:rsidR="00494D04" w:rsidRPr="007E0F91" w:rsidRDefault="00494D04" w:rsidP="00494D04">
            <w:pPr>
              <w:jc w:val="center"/>
              <w:rPr>
                <w:ins w:id="18643" w:author="Στάθης Καπ" w:date="2023-03-09T06:25:00Z"/>
                <w:sz w:val="16"/>
                <w:szCs w:val="16"/>
              </w:rPr>
            </w:pPr>
            <w:ins w:id="18644" w:author="Στάθης Καπ" w:date="2023-03-09T07:11:00Z">
              <w:r>
                <w:rPr>
                  <w:rFonts w:ascii="Calibri" w:hAnsi="Calibri" w:cs="Calibri"/>
                  <w:color w:val="000000"/>
                  <w:sz w:val="16"/>
                  <w:szCs w:val="16"/>
                </w:rPr>
                <w:t>444</w:t>
              </w:r>
            </w:ins>
          </w:p>
        </w:tc>
        <w:tc>
          <w:tcPr>
            <w:tcW w:w="454" w:type="dxa"/>
            <w:vAlign w:val="center"/>
            <w:tcPrChange w:id="18645" w:author="Στάθης Καπ" w:date="2023-03-09T06:29:00Z">
              <w:tcPr>
                <w:tcW w:w="454" w:type="dxa"/>
                <w:gridSpan w:val="2"/>
                <w:vAlign w:val="center"/>
              </w:tcPr>
            </w:tcPrChange>
          </w:tcPr>
          <w:p w14:paraId="05D3E73D" w14:textId="28729BB9" w:rsidR="00494D04" w:rsidRPr="007E0F91" w:rsidRDefault="00494D04" w:rsidP="00494D04">
            <w:pPr>
              <w:jc w:val="center"/>
              <w:rPr>
                <w:ins w:id="18646" w:author="Στάθης Καπ" w:date="2023-03-09T06:25:00Z"/>
                <w:sz w:val="16"/>
                <w:szCs w:val="16"/>
              </w:rPr>
            </w:pPr>
            <w:ins w:id="18647" w:author="Στάθης Καπ" w:date="2023-03-09T07:11:00Z">
              <w:r>
                <w:rPr>
                  <w:rFonts w:ascii="Calibri" w:hAnsi="Calibri" w:cs="Calibri"/>
                  <w:color w:val="000000"/>
                  <w:sz w:val="16"/>
                  <w:szCs w:val="16"/>
                </w:rPr>
                <w:t>-1.37</w:t>
              </w:r>
            </w:ins>
          </w:p>
        </w:tc>
        <w:tc>
          <w:tcPr>
            <w:tcW w:w="454" w:type="dxa"/>
            <w:vAlign w:val="center"/>
            <w:tcPrChange w:id="18648" w:author="Στάθης Καπ" w:date="2023-03-09T06:29:00Z">
              <w:tcPr>
                <w:tcW w:w="454" w:type="dxa"/>
                <w:gridSpan w:val="2"/>
                <w:vAlign w:val="bottom"/>
              </w:tcPr>
            </w:tcPrChange>
          </w:tcPr>
          <w:p w14:paraId="2D5AD06D" w14:textId="7ED57CE3" w:rsidR="00494D04" w:rsidRPr="007E0F91" w:rsidRDefault="00494D04" w:rsidP="00494D04">
            <w:pPr>
              <w:jc w:val="center"/>
              <w:rPr>
                <w:ins w:id="18649" w:author="Στάθης Καπ" w:date="2023-03-09T06:25:00Z"/>
                <w:sz w:val="16"/>
                <w:szCs w:val="16"/>
              </w:rPr>
            </w:pPr>
            <w:ins w:id="18650" w:author="Στάθης Καπ" w:date="2023-03-09T07:11:00Z">
              <w:r>
                <w:rPr>
                  <w:rFonts w:ascii="Calibri" w:hAnsi="Calibri" w:cs="Calibri"/>
                  <w:color w:val="000000"/>
                  <w:sz w:val="16"/>
                  <w:szCs w:val="16"/>
                </w:rPr>
                <w:t>0.256</w:t>
              </w:r>
            </w:ins>
          </w:p>
        </w:tc>
        <w:tc>
          <w:tcPr>
            <w:tcW w:w="457" w:type="dxa"/>
            <w:tcBorders>
              <w:right w:val="single" w:sz="4" w:space="0" w:color="auto"/>
            </w:tcBorders>
            <w:vAlign w:val="center"/>
            <w:tcPrChange w:id="18651" w:author="Στάθης Καπ" w:date="2023-03-09T06:29:00Z">
              <w:tcPr>
                <w:tcW w:w="457" w:type="dxa"/>
                <w:gridSpan w:val="2"/>
                <w:tcBorders>
                  <w:right w:val="single" w:sz="4" w:space="0" w:color="auto"/>
                </w:tcBorders>
                <w:vAlign w:val="center"/>
              </w:tcPr>
            </w:tcPrChange>
          </w:tcPr>
          <w:p w14:paraId="0FFAA118" w14:textId="5F250175" w:rsidR="00494D04" w:rsidRPr="007E0F91" w:rsidRDefault="00494D04" w:rsidP="00494D04">
            <w:pPr>
              <w:jc w:val="center"/>
              <w:rPr>
                <w:ins w:id="18652" w:author="Στάθης Καπ" w:date="2023-03-09T06:25:00Z"/>
                <w:sz w:val="16"/>
                <w:szCs w:val="16"/>
              </w:rPr>
            </w:pPr>
            <w:ins w:id="18653" w:author="Στάθης Καπ" w:date="2023-03-09T07:11:00Z">
              <w:r>
                <w:rPr>
                  <w:rFonts w:ascii="Calibri" w:hAnsi="Calibri" w:cs="Calibri"/>
                  <w:color w:val="000000"/>
                  <w:sz w:val="16"/>
                  <w:szCs w:val="16"/>
                </w:rPr>
                <w:t>11.72</w:t>
              </w:r>
            </w:ins>
          </w:p>
        </w:tc>
        <w:tc>
          <w:tcPr>
            <w:tcW w:w="453" w:type="dxa"/>
            <w:tcBorders>
              <w:left w:val="single" w:sz="4" w:space="0" w:color="auto"/>
            </w:tcBorders>
            <w:vAlign w:val="center"/>
            <w:tcPrChange w:id="18654" w:author="Στάθης Καπ" w:date="2023-03-09T06:29:00Z">
              <w:tcPr>
                <w:tcW w:w="453" w:type="dxa"/>
                <w:gridSpan w:val="2"/>
                <w:tcBorders>
                  <w:left w:val="single" w:sz="4" w:space="0" w:color="auto"/>
                </w:tcBorders>
                <w:vAlign w:val="bottom"/>
              </w:tcPr>
            </w:tcPrChange>
          </w:tcPr>
          <w:p w14:paraId="1D02D1BD" w14:textId="3BFBEA55" w:rsidR="00494D04" w:rsidRPr="007E0F91" w:rsidRDefault="00494D04" w:rsidP="00494D04">
            <w:pPr>
              <w:jc w:val="center"/>
              <w:rPr>
                <w:ins w:id="18655" w:author="Στάθης Καπ" w:date="2023-03-09T06:25:00Z"/>
                <w:sz w:val="16"/>
                <w:szCs w:val="16"/>
              </w:rPr>
            </w:pPr>
            <w:ins w:id="18656" w:author="Στάθης Καπ" w:date="2023-03-09T07:11:00Z">
              <w:r>
                <w:rPr>
                  <w:rFonts w:ascii="Calibri" w:hAnsi="Calibri" w:cs="Calibri"/>
                  <w:color w:val="000000"/>
                  <w:sz w:val="16"/>
                  <w:szCs w:val="16"/>
                </w:rPr>
                <w:t>416</w:t>
              </w:r>
            </w:ins>
          </w:p>
        </w:tc>
        <w:tc>
          <w:tcPr>
            <w:tcW w:w="454" w:type="dxa"/>
            <w:vAlign w:val="center"/>
            <w:tcPrChange w:id="18657" w:author="Στάθης Καπ" w:date="2023-03-09T06:29:00Z">
              <w:tcPr>
                <w:tcW w:w="454" w:type="dxa"/>
                <w:gridSpan w:val="2"/>
                <w:vAlign w:val="center"/>
              </w:tcPr>
            </w:tcPrChange>
          </w:tcPr>
          <w:p w14:paraId="10350619" w14:textId="68A0EF65" w:rsidR="00494D04" w:rsidRPr="007E0F91" w:rsidRDefault="00494D04" w:rsidP="00494D04">
            <w:pPr>
              <w:jc w:val="center"/>
              <w:rPr>
                <w:ins w:id="18658" w:author="Στάθης Καπ" w:date="2023-03-09T06:25:00Z"/>
                <w:sz w:val="16"/>
                <w:szCs w:val="16"/>
              </w:rPr>
            </w:pPr>
            <w:ins w:id="18659" w:author="Στάθης Καπ" w:date="2023-03-09T07:11:00Z">
              <w:r>
                <w:rPr>
                  <w:rFonts w:ascii="Calibri" w:hAnsi="Calibri" w:cs="Calibri"/>
                  <w:color w:val="000000"/>
                  <w:sz w:val="16"/>
                  <w:szCs w:val="16"/>
                </w:rPr>
                <w:t>5.02</w:t>
              </w:r>
            </w:ins>
          </w:p>
        </w:tc>
        <w:tc>
          <w:tcPr>
            <w:tcW w:w="454" w:type="dxa"/>
            <w:vAlign w:val="center"/>
            <w:tcPrChange w:id="18660" w:author="Στάθης Καπ" w:date="2023-03-09T06:29:00Z">
              <w:tcPr>
                <w:tcW w:w="454" w:type="dxa"/>
                <w:gridSpan w:val="2"/>
                <w:vAlign w:val="bottom"/>
              </w:tcPr>
            </w:tcPrChange>
          </w:tcPr>
          <w:p w14:paraId="5D3796AA" w14:textId="675F3997" w:rsidR="00494D04" w:rsidRPr="007E0F91" w:rsidRDefault="00494D04" w:rsidP="00494D04">
            <w:pPr>
              <w:jc w:val="center"/>
              <w:rPr>
                <w:ins w:id="18661" w:author="Στάθης Καπ" w:date="2023-03-09T06:25:00Z"/>
                <w:sz w:val="16"/>
                <w:szCs w:val="16"/>
              </w:rPr>
            </w:pPr>
            <w:ins w:id="18662" w:author="Στάθης Καπ" w:date="2023-03-09T07:11:00Z">
              <w:r>
                <w:rPr>
                  <w:rFonts w:ascii="Calibri" w:hAnsi="Calibri" w:cs="Calibri"/>
                  <w:color w:val="000000"/>
                  <w:sz w:val="16"/>
                  <w:szCs w:val="16"/>
                </w:rPr>
                <w:t>0.242</w:t>
              </w:r>
            </w:ins>
          </w:p>
        </w:tc>
        <w:tc>
          <w:tcPr>
            <w:tcW w:w="454" w:type="dxa"/>
            <w:tcBorders>
              <w:right w:val="single" w:sz="4" w:space="0" w:color="auto"/>
            </w:tcBorders>
            <w:vAlign w:val="center"/>
            <w:tcPrChange w:id="18663" w:author="Στάθης Καπ" w:date="2023-03-09T06:29:00Z">
              <w:tcPr>
                <w:tcW w:w="454" w:type="dxa"/>
                <w:gridSpan w:val="2"/>
                <w:tcBorders>
                  <w:right w:val="single" w:sz="4" w:space="0" w:color="auto"/>
                </w:tcBorders>
                <w:vAlign w:val="center"/>
              </w:tcPr>
            </w:tcPrChange>
          </w:tcPr>
          <w:p w14:paraId="389BF0B1" w14:textId="4B31310B" w:rsidR="00494D04" w:rsidRPr="007E0F91" w:rsidRDefault="00494D04" w:rsidP="00494D04">
            <w:pPr>
              <w:jc w:val="center"/>
              <w:rPr>
                <w:ins w:id="18664" w:author="Στάθης Καπ" w:date="2023-03-09T06:25:00Z"/>
                <w:sz w:val="16"/>
                <w:szCs w:val="16"/>
              </w:rPr>
            </w:pPr>
            <w:ins w:id="18665" w:author="Στάθης Καπ" w:date="2023-03-09T07:11:00Z">
              <w:r>
                <w:rPr>
                  <w:rFonts w:ascii="Calibri" w:hAnsi="Calibri" w:cs="Calibri"/>
                  <w:color w:val="000000"/>
                  <w:sz w:val="16"/>
                  <w:szCs w:val="16"/>
                </w:rPr>
                <w:t>16.55</w:t>
              </w:r>
            </w:ins>
          </w:p>
        </w:tc>
        <w:tc>
          <w:tcPr>
            <w:tcW w:w="453" w:type="dxa"/>
            <w:tcBorders>
              <w:left w:val="single" w:sz="4" w:space="0" w:color="auto"/>
            </w:tcBorders>
            <w:vAlign w:val="center"/>
            <w:tcPrChange w:id="18666" w:author="Στάθης Καπ" w:date="2023-03-09T06:29:00Z">
              <w:tcPr>
                <w:tcW w:w="453" w:type="dxa"/>
                <w:gridSpan w:val="2"/>
                <w:tcBorders>
                  <w:left w:val="single" w:sz="4" w:space="0" w:color="auto"/>
                </w:tcBorders>
                <w:vAlign w:val="bottom"/>
              </w:tcPr>
            </w:tcPrChange>
          </w:tcPr>
          <w:p w14:paraId="516D9695" w14:textId="0222A7E1" w:rsidR="00494D04" w:rsidRPr="007E0F91" w:rsidRDefault="00494D04" w:rsidP="00494D04">
            <w:pPr>
              <w:jc w:val="center"/>
              <w:rPr>
                <w:ins w:id="18667" w:author="Στάθης Καπ" w:date="2023-03-09T06:25:00Z"/>
                <w:sz w:val="16"/>
                <w:szCs w:val="16"/>
              </w:rPr>
            </w:pPr>
            <w:ins w:id="18668" w:author="Στάθης Καπ" w:date="2023-03-09T07:11:00Z">
              <w:r>
                <w:rPr>
                  <w:rFonts w:ascii="Calibri" w:hAnsi="Calibri" w:cs="Calibri"/>
                  <w:color w:val="000000"/>
                  <w:sz w:val="16"/>
                  <w:szCs w:val="16"/>
                </w:rPr>
                <w:t>382</w:t>
              </w:r>
            </w:ins>
          </w:p>
        </w:tc>
        <w:tc>
          <w:tcPr>
            <w:tcW w:w="454" w:type="dxa"/>
            <w:vAlign w:val="center"/>
            <w:tcPrChange w:id="18669" w:author="Στάθης Καπ" w:date="2023-03-09T06:29:00Z">
              <w:tcPr>
                <w:tcW w:w="454" w:type="dxa"/>
                <w:gridSpan w:val="2"/>
                <w:vAlign w:val="center"/>
              </w:tcPr>
            </w:tcPrChange>
          </w:tcPr>
          <w:p w14:paraId="7436BBA0" w14:textId="3CD7F0B0" w:rsidR="00494D04" w:rsidRPr="007E0F91" w:rsidRDefault="00494D04" w:rsidP="00494D04">
            <w:pPr>
              <w:jc w:val="center"/>
              <w:rPr>
                <w:ins w:id="18670" w:author="Στάθης Καπ" w:date="2023-03-09T06:25:00Z"/>
                <w:sz w:val="16"/>
                <w:szCs w:val="16"/>
              </w:rPr>
            </w:pPr>
            <w:ins w:id="18671" w:author="Στάθης Καπ" w:date="2023-03-09T07:11:00Z">
              <w:r>
                <w:rPr>
                  <w:rFonts w:ascii="Calibri" w:hAnsi="Calibri" w:cs="Calibri"/>
                  <w:color w:val="000000"/>
                  <w:sz w:val="16"/>
                  <w:szCs w:val="16"/>
                </w:rPr>
                <w:t>12.79</w:t>
              </w:r>
            </w:ins>
          </w:p>
        </w:tc>
        <w:tc>
          <w:tcPr>
            <w:tcW w:w="454" w:type="dxa"/>
            <w:vAlign w:val="center"/>
            <w:tcPrChange w:id="18672" w:author="Στάθης Καπ" w:date="2023-03-09T06:29:00Z">
              <w:tcPr>
                <w:tcW w:w="454" w:type="dxa"/>
                <w:gridSpan w:val="2"/>
                <w:vAlign w:val="bottom"/>
              </w:tcPr>
            </w:tcPrChange>
          </w:tcPr>
          <w:p w14:paraId="72C8DFBC" w14:textId="09E0EC62" w:rsidR="00494D04" w:rsidRPr="007E0F91" w:rsidRDefault="00494D04" w:rsidP="00494D04">
            <w:pPr>
              <w:jc w:val="center"/>
              <w:rPr>
                <w:ins w:id="18673" w:author="Στάθης Καπ" w:date="2023-03-09T06:25:00Z"/>
                <w:sz w:val="16"/>
                <w:szCs w:val="16"/>
              </w:rPr>
            </w:pPr>
            <w:ins w:id="18674"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8675" w:author="Στάθης Καπ" w:date="2023-03-09T06:29:00Z">
              <w:tcPr>
                <w:tcW w:w="461" w:type="dxa"/>
                <w:gridSpan w:val="2"/>
                <w:tcBorders>
                  <w:right w:val="single" w:sz="4" w:space="0" w:color="auto"/>
                </w:tcBorders>
                <w:vAlign w:val="center"/>
              </w:tcPr>
            </w:tcPrChange>
          </w:tcPr>
          <w:p w14:paraId="1F3C1DD2" w14:textId="14D92081" w:rsidR="00494D04" w:rsidRPr="007E0F91" w:rsidRDefault="00494D04" w:rsidP="00494D04">
            <w:pPr>
              <w:jc w:val="center"/>
              <w:rPr>
                <w:ins w:id="18676" w:author="Στάθης Καπ" w:date="2023-03-09T06:25:00Z"/>
                <w:sz w:val="16"/>
                <w:szCs w:val="16"/>
              </w:rPr>
            </w:pPr>
            <w:ins w:id="18677" w:author="Στάθης Καπ" w:date="2023-03-09T07:11:00Z">
              <w:r>
                <w:rPr>
                  <w:rFonts w:ascii="Calibri" w:hAnsi="Calibri" w:cs="Calibri"/>
                  <w:color w:val="000000"/>
                  <w:sz w:val="16"/>
                  <w:szCs w:val="16"/>
                </w:rPr>
                <w:t>19.66</w:t>
              </w:r>
            </w:ins>
          </w:p>
        </w:tc>
      </w:tr>
      <w:tr w:rsidR="00494D04" w14:paraId="3349A06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67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79" w:author="Στάθης Καπ" w:date="2023-03-09T06:25:00Z"/>
          <w:trPrChange w:id="1868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8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2C09A0D" w14:textId="77777777" w:rsidR="00494D04" w:rsidRPr="007E0F91" w:rsidRDefault="00494D04" w:rsidP="00494D04">
            <w:pPr>
              <w:jc w:val="center"/>
              <w:rPr>
                <w:ins w:id="18682" w:author="Στάθης Καπ" w:date="2023-03-09T06:25:00Z"/>
                <w:sz w:val="16"/>
                <w:szCs w:val="16"/>
              </w:rPr>
            </w:pPr>
            <w:ins w:id="18683" w:author="Στάθης Καπ" w:date="2023-03-09T06:25:00Z">
              <w:r w:rsidRPr="009861B1">
                <w:rPr>
                  <w:rFonts w:ascii="Calibri" w:hAnsi="Calibri" w:cs="Calibri"/>
                  <w:color w:val="000000"/>
                  <w:sz w:val="16"/>
                  <w:szCs w:val="16"/>
                </w:rPr>
                <w:t>r107</w:t>
              </w:r>
            </w:ins>
          </w:p>
        </w:tc>
        <w:tc>
          <w:tcPr>
            <w:tcW w:w="565" w:type="dxa"/>
            <w:tcBorders>
              <w:left w:val="single" w:sz="4" w:space="0" w:color="auto"/>
            </w:tcBorders>
            <w:vAlign w:val="center"/>
            <w:tcPrChange w:id="18684" w:author="Στάθης Καπ" w:date="2023-03-09T06:29:00Z">
              <w:tcPr>
                <w:tcW w:w="565" w:type="dxa"/>
                <w:gridSpan w:val="2"/>
                <w:tcBorders>
                  <w:left w:val="single" w:sz="4" w:space="0" w:color="auto"/>
                </w:tcBorders>
                <w:vAlign w:val="center"/>
              </w:tcPr>
            </w:tcPrChange>
          </w:tcPr>
          <w:p w14:paraId="01E2A324" w14:textId="43659380" w:rsidR="00494D04" w:rsidRPr="007E0F91" w:rsidRDefault="00494D04" w:rsidP="00494D04">
            <w:pPr>
              <w:jc w:val="center"/>
              <w:rPr>
                <w:ins w:id="18685" w:author="Στάθης Καπ" w:date="2023-03-09T06:25:00Z"/>
                <w:sz w:val="16"/>
                <w:szCs w:val="16"/>
              </w:rPr>
            </w:pPr>
            <w:ins w:id="18686" w:author="Στάθης Καπ" w:date="2023-03-09T07:11:00Z">
              <w:r>
                <w:rPr>
                  <w:rFonts w:ascii="Calibri" w:hAnsi="Calibri" w:cs="Calibri"/>
                  <w:color w:val="000000"/>
                  <w:sz w:val="16"/>
                  <w:szCs w:val="16"/>
                </w:rPr>
                <w:t>538</w:t>
              </w:r>
            </w:ins>
          </w:p>
        </w:tc>
        <w:tc>
          <w:tcPr>
            <w:tcW w:w="679" w:type="dxa"/>
            <w:tcBorders>
              <w:right w:val="single" w:sz="4" w:space="0" w:color="auto"/>
            </w:tcBorders>
            <w:vAlign w:val="center"/>
            <w:tcPrChange w:id="18687" w:author="Στάθης Καπ" w:date="2023-03-09T06:29:00Z">
              <w:tcPr>
                <w:tcW w:w="679" w:type="dxa"/>
                <w:gridSpan w:val="2"/>
                <w:tcBorders>
                  <w:right w:val="single" w:sz="4" w:space="0" w:color="auto"/>
                </w:tcBorders>
                <w:vAlign w:val="center"/>
              </w:tcPr>
            </w:tcPrChange>
          </w:tcPr>
          <w:p w14:paraId="6E995B51" w14:textId="4B87B609" w:rsidR="00494D04" w:rsidRPr="007E0F91" w:rsidRDefault="00494D04" w:rsidP="00494D04">
            <w:pPr>
              <w:jc w:val="center"/>
              <w:rPr>
                <w:ins w:id="18688" w:author="Στάθης Καπ" w:date="2023-03-09T06:25:00Z"/>
                <w:sz w:val="16"/>
                <w:szCs w:val="16"/>
              </w:rPr>
            </w:pPr>
            <w:ins w:id="18689"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8690" w:author="Στάθης Καπ" w:date="2023-03-09T06:29:00Z">
              <w:tcPr>
                <w:tcW w:w="453" w:type="dxa"/>
                <w:gridSpan w:val="2"/>
                <w:tcBorders>
                  <w:left w:val="single" w:sz="4" w:space="0" w:color="auto"/>
                </w:tcBorders>
                <w:vAlign w:val="bottom"/>
              </w:tcPr>
            </w:tcPrChange>
          </w:tcPr>
          <w:p w14:paraId="0C5117F6" w14:textId="56359422" w:rsidR="00494D04" w:rsidRPr="007E0F91" w:rsidRDefault="00494D04" w:rsidP="00494D04">
            <w:pPr>
              <w:jc w:val="center"/>
              <w:rPr>
                <w:ins w:id="18691" w:author="Στάθης Καπ" w:date="2023-03-09T06:25:00Z"/>
                <w:sz w:val="16"/>
                <w:szCs w:val="16"/>
              </w:rPr>
            </w:pPr>
            <w:ins w:id="18692" w:author="Στάθης Καπ" w:date="2023-03-09T07:11:00Z">
              <w:r>
                <w:rPr>
                  <w:rFonts w:ascii="Calibri" w:hAnsi="Calibri" w:cs="Calibri"/>
                  <w:color w:val="000000"/>
                  <w:sz w:val="16"/>
                  <w:szCs w:val="16"/>
                </w:rPr>
                <w:t>474</w:t>
              </w:r>
            </w:ins>
          </w:p>
        </w:tc>
        <w:tc>
          <w:tcPr>
            <w:tcW w:w="708" w:type="dxa"/>
            <w:vAlign w:val="center"/>
            <w:tcPrChange w:id="18693" w:author="Στάθης Καπ" w:date="2023-03-09T06:29:00Z">
              <w:tcPr>
                <w:tcW w:w="708" w:type="dxa"/>
                <w:gridSpan w:val="2"/>
                <w:vAlign w:val="center"/>
              </w:tcPr>
            </w:tcPrChange>
          </w:tcPr>
          <w:p w14:paraId="1E10E135" w14:textId="45A93E29" w:rsidR="00494D04" w:rsidRPr="007E0F91" w:rsidRDefault="00494D04" w:rsidP="00494D04">
            <w:pPr>
              <w:jc w:val="center"/>
              <w:rPr>
                <w:ins w:id="18694" w:author="Στάθης Καπ" w:date="2023-03-09T06:25:00Z"/>
                <w:sz w:val="16"/>
                <w:szCs w:val="16"/>
              </w:rPr>
            </w:pPr>
            <w:ins w:id="18695" w:author="Στάθης Καπ" w:date="2023-03-09T07:11:00Z">
              <w:r>
                <w:rPr>
                  <w:rFonts w:ascii="Calibri" w:hAnsi="Calibri" w:cs="Calibri"/>
                  <w:color w:val="000000"/>
                  <w:sz w:val="16"/>
                  <w:szCs w:val="16"/>
                </w:rPr>
                <w:t>11.9</w:t>
              </w:r>
            </w:ins>
          </w:p>
        </w:tc>
        <w:tc>
          <w:tcPr>
            <w:tcW w:w="652" w:type="dxa"/>
            <w:tcBorders>
              <w:right w:val="single" w:sz="4" w:space="0" w:color="auto"/>
            </w:tcBorders>
            <w:vAlign w:val="center"/>
            <w:tcPrChange w:id="18696" w:author="Στάθης Καπ" w:date="2023-03-09T06:29:00Z">
              <w:tcPr>
                <w:tcW w:w="652" w:type="dxa"/>
                <w:gridSpan w:val="2"/>
                <w:tcBorders>
                  <w:right w:val="single" w:sz="4" w:space="0" w:color="auto"/>
                </w:tcBorders>
                <w:vAlign w:val="bottom"/>
              </w:tcPr>
            </w:tcPrChange>
          </w:tcPr>
          <w:p w14:paraId="089C6182" w14:textId="2AE0A128" w:rsidR="00494D04" w:rsidRPr="007E0F91" w:rsidRDefault="00494D04" w:rsidP="00494D04">
            <w:pPr>
              <w:jc w:val="center"/>
              <w:rPr>
                <w:ins w:id="18697" w:author="Στάθης Καπ" w:date="2023-03-09T06:25:00Z"/>
                <w:sz w:val="16"/>
                <w:szCs w:val="16"/>
              </w:rPr>
            </w:pPr>
            <w:ins w:id="18698" w:author="Στάθης Καπ" w:date="2023-03-09T07:11:00Z">
              <w:r>
                <w:rPr>
                  <w:rFonts w:ascii="Calibri" w:hAnsi="Calibri" w:cs="Calibri"/>
                  <w:color w:val="000000"/>
                  <w:sz w:val="16"/>
                  <w:szCs w:val="16"/>
                </w:rPr>
                <w:t>0.331</w:t>
              </w:r>
            </w:ins>
          </w:p>
        </w:tc>
        <w:tc>
          <w:tcPr>
            <w:tcW w:w="453" w:type="dxa"/>
            <w:tcBorders>
              <w:left w:val="single" w:sz="4" w:space="0" w:color="auto"/>
            </w:tcBorders>
            <w:vAlign w:val="center"/>
            <w:tcPrChange w:id="18699" w:author="Στάθης Καπ" w:date="2023-03-09T06:29:00Z">
              <w:tcPr>
                <w:tcW w:w="453" w:type="dxa"/>
                <w:gridSpan w:val="2"/>
                <w:tcBorders>
                  <w:left w:val="single" w:sz="4" w:space="0" w:color="auto"/>
                </w:tcBorders>
                <w:vAlign w:val="bottom"/>
              </w:tcPr>
            </w:tcPrChange>
          </w:tcPr>
          <w:p w14:paraId="725574FE" w14:textId="5D616DA1" w:rsidR="00494D04" w:rsidRPr="007E0F91" w:rsidRDefault="00494D04" w:rsidP="00494D04">
            <w:pPr>
              <w:jc w:val="center"/>
              <w:rPr>
                <w:ins w:id="18700" w:author="Στάθης Καπ" w:date="2023-03-09T06:25:00Z"/>
                <w:sz w:val="16"/>
                <w:szCs w:val="16"/>
              </w:rPr>
            </w:pPr>
            <w:ins w:id="18701" w:author="Στάθης Καπ" w:date="2023-03-09T07:11:00Z">
              <w:r>
                <w:rPr>
                  <w:rFonts w:ascii="Calibri" w:hAnsi="Calibri" w:cs="Calibri"/>
                  <w:color w:val="000000"/>
                  <w:sz w:val="16"/>
                  <w:szCs w:val="16"/>
                </w:rPr>
                <w:t>461</w:t>
              </w:r>
            </w:ins>
          </w:p>
        </w:tc>
        <w:tc>
          <w:tcPr>
            <w:tcW w:w="454" w:type="dxa"/>
            <w:vAlign w:val="center"/>
            <w:tcPrChange w:id="18702" w:author="Στάθης Καπ" w:date="2023-03-09T06:29:00Z">
              <w:tcPr>
                <w:tcW w:w="454" w:type="dxa"/>
                <w:gridSpan w:val="2"/>
                <w:vAlign w:val="center"/>
              </w:tcPr>
            </w:tcPrChange>
          </w:tcPr>
          <w:p w14:paraId="53761A06" w14:textId="0AA0E0E4" w:rsidR="00494D04" w:rsidRPr="007E0F91" w:rsidRDefault="00494D04" w:rsidP="00494D04">
            <w:pPr>
              <w:jc w:val="center"/>
              <w:rPr>
                <w:ins w:id="18703" w:author="Στάθης Καπ" w:date="2023-03-09T06:25:00Z"/>
                <w:sz w:val="16"/>
                <w:szCs w:val="16"/>
              </w:rPr>
            </w:pPr>
            <w:ins w:id="18704" w:author="Στάθης Καπ" w:date="2023-03-09T07:11:00Z">
              <w:r>
                <w:rPr>
                  <w:rFonts w:ascii="Calibri" w:hAnsi="Calibri" w:cs="Calibri"/>
                  <w:color w:val="000000"/>
                  <w:sz w:val="16"/>
                  <w:szCs w:val="16"/>
                </w:rPr>
                <w:t>2.74</w:t>
              </w:r>
            </w:ins>
          </w:p>
        </w:tc>
        <w:tc>
          <w:tcPr>
            <w:tcW w:w="454" w:type="dxa"/>
            <w:vAlign w:val="center"/>
            <w:tcPrChange w:id="18705" w:author="Στάθης Καπ" w:date="2023-03-09T06:29:00Z">
              <w:tcPr>
                <w:tcW w:w="454" w:type="dxa"/>
                <w:gridSpan w:val="2"/>
                <w:vAlign w:val="bottom"/>
              </w:tcPr>
            </w:tcPrChange>
          </w:tcPr>
          <w:p w14:paraId="74D14BCB" w14:textId="30D0E4D5" w:rsidR="00494D04" w:rsidRPr="007E0F91" w:rsidRDefault="00494D04" w:rsidP="00494D04">
            <w:pPr>
              <w:jc w:val="center"/>
              <w:rPr>
                <w:ins w:id="18706" w:author="Στάθης Καπ" w:date="2023-03-09T06:25:00Z"/>
                <w:sz w:val="16"/>
                <w:szCs w:val="16"/>
              </w:rPr>
            </w:pPr>
            <w:ins w:id="18707"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8708" w:author="Στάθης Καπ" w:date="2023-03-09T06:29:00Z">
              <w:tcPr>
                <w:tcW w:w="457" w:type="dxa"/>
                <w:gridSpan w:val="2"/>
                <w:tcBorders>
                  <w:right w:val="single" w:sz="4" w:space="0" w:color="auto"/>
                </w:tcBorders>
                <w:vAlign w:val="center"/>
              </w:tcPr>
            </w:tcPrChange>
          </w:tcPr>
          <w:p w14:paraId="1C558F01" w14:textId="58E79060" w:rsidR="00494D04" w:rsidRPr="007E0F91" w:rsidRDefault="00494D04" w:rsidP="00494D04">
            <w:pPr>
              <w:jc w:val="center"/>
              <w:rPr>
                <w:ins w:id="18709" w:author="Στάθης Καπ" w:date="2023-03-09T06:25:00Z"/>
                <w:sz w:val="16"/>
                <w:szCs w:val="16"/>
              </w:rPr>
            </w:pPr>
            <w:ins w:id="18710" w:author="Στάθης Καπ" w:date="2023-03-09T07:11:00Z">
              <w:r>
                <w:rPr>
                  <w:rFonts w:ascii="Calibri" w:hAnsi="Calibri" w:cs="Calibri"/>
                  <w:color w:val="000000"/>
                  <w:sz w:val="16"/>
                  <w:szCs w:val="16"/>
                </w:rPr>
                <w:t>31.12</w:t>
              </w:r>
            </w:ins>
          </w:p>
        </w:tc>
        <w:tc>
          <w:tcPr>
            <w:tcW w:w="453" w:type="dxa"/>
            <w:tcBorders>
              <w:left w:val="single" w:sz="4" w:space="0" w:color="auto"/>
            </w:tcBorders>
            <w:vAlign w:val="center"/>
            <w:tcPrChange w:id="18711" w:author="Στάθης Καπ" w:date="2023-03-09T06:29:00Z">
              <w:tcPr>
                <w:tcW w:w="453" w:type="dxa"/>
                <w:gridSpan w:val="2"/>
                <w:tcBorders>
                  <w:left w:val="single" w:sz="4" w:space="0" w:color="auto"/>
                </w:tcBorders>
                <w:vAlign w:val="bottom"/>
              </w:tcPr>
            </w:tcPrChange>
          </w:tcPr>
          <w:p w14:paraId="195BCE57" w14:textId="341D62BF" w:rsidR="00494D04" w:rsidRPr="007E0F91" w:rsidRDefault="00494D04" w:rsidP="00494D04">
            <w:pPr>
              <w:jc w:val="center"/>
              <w:rPr>
                <w:ins w:id="18712" w:author="Στάθης Καπ" w:date="2023-03-09T06:25:00Z"/>
                <w:sz w:val="16"/>
                <w:szCs w:val="16"/>
              </w:rPr>
            </w:pPr>
            <w:ins w:id="18713" w:author="Στάθης Καπ" w:date="2023-03-09T07:11:00Z">
              <w:r>
                <w:rPr>
                  <w:rFonts w:ascii="Calibri" w:hAnsi="Calibri" w:cs="Calibri"/>
                  <w:color w:val="000000"/>
                  <w:sz w:val="16"/>
                  <w:szCs w:val="16"/>
                </w:rPr>
                <w:t>427</w:t>
              </w:r>
            </w:ins>
          </w:p>
        </w:tc>
        <w:tc>
          <w:tcPr>
            <w:tcW w:w="454" w:type="dxa"/>
            <w:vAlign w:val="center"/>
            <w:tcPrChange w:id="18714" w:author="Στάθης Καπ" w:date="2023-03-09T06:29:00Z">
              <w:tcPr>
                <w:tcW w:w="454" w:type="dxa"/>
                <w:gridSpan w:val="2"/>
                <w:vAlign w:val="center"/>
              </w:tcPr>
            </w:tcPrChange>
          </w:tcPr>
          <w:p w14:paraId="7207A330" w14:textId="58EAA7E0" w:rsidR="00494D04" w:rsidRPr="007E0F91" w:rsidRDefault="00494D04" w:rsidP="00494D04">
            <w:pPr>
              <w:jc w:val="center"/>
              <w:rPr>
                <w:ins w:id="18715" w:author="Στάθης Καπ" w:date="2023-03-09T06:25:00Z"/>
                <w:sz w:val="16"/>
                <w:szCs w:val="16"/>
              </w:rPr>
            </w:pPr>
            <w:ins w:id="18716" w:author="Στάθης Καπ" w:date="2023-03-09T07:11:00Z">
              <w:r>
                <w:rPr>
                  <w:rFonts w:ascii="Calibri" w:hAnsi="Calibri" w:cs="Calibri"/>
                  <w:color w:val="000000"/>
                  <w:sz w:val="16"/>
                  <w:szCs w:val="16"/>
                </w:rPr>
                <w:t>9.92</w:t>
              </w:r>
            </w:ins>
          </w:p>
        </w:tc>
        <w:tc>
          <w:tcPr>
            <w:tcW w:w="454" w:type="dxa"/>
            <w:vAlign w:val="center"/>
            <w:tcPrChange w:id="18717" w:author="Στάθης Καπ" w:date="2023-03-09T06:29:00Z">
              <w:tcPr>
                <w:tcW w:w="454" w:type="dxa"/>
                <w:gridSpan w:val="2"/>
                <w:vAlign w:val="bottom"/>
              </w:tcPr>
            </w:tcPrChange>
          </w:tcPr>
          <w:p w14:paraId="2A0C627F" w14:textId="0575EC7E" w:rsidR="00494D04" w:rsidRPr="007E0F91" w:rsidRDefault="00494D04" w:rsidP="00494D04">
            <w:pPr>
              <w:jc w:val="center"/>
              <w:rPr>
                <w:ins w:id="18718" w:author="Στάθης Καπ" w:date="2023-03-09T06:25:00Z"/>
                <w:sz w:val="16"/>
                <w:szCs w:val="16"/>
              </w:rPr>
            </w:pPr>
            <w:ins w:id="18719"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8720" w:author="Στάθης Καπ" w:date="2023-03-09T06:29:00Z">
              <w:tcPr>
                <w:tcW w:w="454" w:type="dxa"/>
                <w:gridSpan w:val="2"/>
                <w:tcBorders>
                  <w:right w:val="single" w:sz="4" w:space="0" w:color="auto"/>
                </w:tcBorders>
                <w:vAlign w:val="center"/>
              </w:tcPr>
            </w:tcPrChange>
          </w:tcPr>
          <w:p w14:paraId="382B77EE" w14:textId="17FE5213" w:rsidR="00494D04" w:rsidRPr="007E0F91" w:rsidRDefault="00494D04" w:rsidP="00494D04">
            <w:pPr>
              <w:jc w:val="center"/>
              <w:rPr>
                <w:ins w:id="18721" w:author="Στάθης Καπ" w:date="2023-03-09T06:25:00Z"/>
                <w:sz w:val="16"/>
                <w:szCs w:val="16"/>
              </w:rPr>
            </w:pPr>
            <w:ins w:id="18722" w:author="Στάθης Καπ" w:date="2023-03-09T07:11:00Z">
              <w:r>
                <w:rPr>
                  <w:rFonts w:ascii="Calibri" w:hAnsi="Calibri" w:cs="Calibri"/>
                  <w:color w:val="000000"/>
                  <w:sz w:val="16"/>
                  <w:szCs w:val="16"/>
                </w:rPr>
                <w:t>22.96</w:t>
              </w:r>
            </w:ins>
          </w:p>
        </w:tc>
        <w:tc>
          <w:tcPr>
            <w:tcW w:w="453" w:type="dxa"/>
            <w:tcBorders>
              <w:left w:val="single" w:sz="4" w:space="0" w:color="auto"/>
            </w:tcBorders>
            <w:vAlign w:val="center"/>
            <w:tcPrChange w:id="18723" w:author="Στάθης Καπ" w:date="2023-03-09T06:29:00Z">
              <w:tcPr>
                <w:tcW w:w="453" w:type="dxa"/>
                <w:gridSpan w:val="2"/>
                <w:tcBorders>
                  <w:left w:val="single" w:sz="4" w:space="0" w:color="auto"/>
                </w:tcBorders>
                <w:vAlign w:val="bottom"/>
              </w:tcPr>
            </w:tcPrChange>
          </w:tcPr>
          <w:p w14:paraId="76A4BE79" w14:textId="0A4524ED" w:rsidR="00494D04" w:rsidRPr="007E0F91" w:rsidRDefault="00494D04" w:rsidP="00494D04">
            <w:pPr>
              <w:jc w:val="center"/>
              <w:rPr>
                <w:ins w:id="18724" w:author="Στάθης Καπ" w:date="2023-03-09T06:25:00Z"/>
                <w:sz w:val="16"/>
                <w:szCs w:val="16"/>
              </w:rPr>
            </w:pPr>
            <w:ins w:id="18725" w:author="Στάθης Καπ" w:date="2023-03-09T07:11:00Z">
              <w:r>
                <w:rPr>
                  <w:rFonts w:ascii="Calibri" w:hAnsi="Calibri" w:cs="Calibri"/>
                  <w:color w:val="000000"/>
                  <w:sz w:val="16"/>
                  <w:szCs w:val="16"/>
                </w:rPr>
                <w:t>424</w:t>
              </w:r>
            </w:ins>
          </w:p>
        </w:tc>
        <w:tc>
          <w:tcPr>
            <w:tcW w:w="454" w:type="dxa"/>
            <w:vAlign w:val="center"/>
            <w:tcPrChange w:id="18726" w:author="Στάθης Καπ" w:date="2023-03-09T06:29:00Z">
              <w:tcPr>
                <w:tcW w:w="454" w:type="dxa"/>
                <w:gridSpan w:val="2"/>
                <w:vAlign w:val="center"/>
              </w:tcPr>
            </w:tcPrChange>
          </w:tcPr>
          <w:p w14:paraId="292C2012" w14:textId="1A8EA502" w:rsidR="00494D04" w:rsidRPr="007E0F91" w:rsidRDefault="00494D04" w:rsidP="00494D04">
            <w:pPr>
              <w:jc w:val="center"/>
              <w:rPr>
                <w:ins w:id="18727" w:author="Στάθης Καπ" w:date="2023-03-09T06:25:00Z"/>
                <w:sz w:val="16"/>
                <w:szCs w:val="16"/>
              </w:rPr>
            </w:pPr>
            <w:ins w:id="18728" w:author="Στάθης Καπ" w:date="2023-03-09T07:11:00Z">
              <w:r>
                <w:rPr>
                  <w:rFonts w:ascii="Calibri" w:hAnsi="Calibri" w:cs="Calibri"/>
                  <w:color w:val="000000"/>
                  <w:sz w:val="16"/>
                  <w:szCs w:val="16"/>
                </w:rPr>
                <w:t>10.55</w:t>
              </w:r>
            </w:ins>
          </w:p>
        </w:tc>
        <w:tc>
          <w:tcPr>
            <w:tcW w:w="454" w:type="dxa"/>
            <w:vAlign w:val="center"/>
            <w:tcPrChange w:id="18729" w:author="Στάθης Καπ" w:date="2023-03-09T06:29:00Z">
              <w:tcPr>
                <w:tcW w:w="454" w:type="dxa"/>
                <w:gridSpan w:val="2"/>
                <w:vAlign w:val="bottom"/>
              </w:tcPr>
            </w:tcPrChange>
          </w:tcPr>
          <w:p w14:paraId="1CD70C9C" w14:textId="25D13932" w:rsidR="00494D04" w:rsidRPr="007E0F91" w:rsidRDefault="00494D04" w:rsidP="00494D04">
            <w:pPr>
              <w:jc w:val="center"/>
              <w:rPr>
                <w:ins w:id="18730" w:author="Στάθης Καπ" w:date="2023-03-09T06:25:00Z"/>
                <w:sz w:val="16"/>
                <w:szCs w:val="16"/>
              </w:rPr>
            </w:pPr>
            <w:ins w:id="18731"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8732" w:author="Στάθης Καπ" w:date="2023-03-09T06:29:00Z">
              <w:tcPr>
                <w:tcW w:w="461" w:type="dxa"/>
                <w:gridSpan w:val="2"/>
                <w:tcBorders>
                  <w:right w:val="single" w:sz="4" w:space="0" w:color="auto"/>
                </w:tcBorders>
                <w:vAlign w:val="center"/>
              </w:tcPr>
            </w:tcPrChange>
          </w:tcPr>
          <w:p w14:paraId="010B8DC0" w14:textId="668C05CF" w:rsidR="00494D04" w:rsidRPr="007E0F91" w:rsidRDefault="00494D04" w:rsidP="00494D04">
            <w:pPr>
              <w:jc w:val="center"/>
              <w:rPr>
                <w:ins w:id="18733" w:author="Στάθης Καπ" w:date="2023-03-09T06:25:00Z"/>
                <w:sz w:val="16"/>
                <w:szCs w:val="16"/>
              </w:rPr>
            </w:pPr>
            <w:ins w:id="18734" w:author="Στάθης Καπ" w:date="2023-03-09T07:11:00Z">
              <w:r>
                <w:rPr>
                  <w:rFonts w:ascii="Calibri" w:hAnsi="Calibri" w:cs="Calibri"/>
                  <w:color w:val="000000"/>
                  <w:sz w:val="16"/>
                  <w:szCs w:val="16"/>
                </w:rPr>
                <w:t>21.75</w:t>
              </w:r>
            </w:ins>
          </w:p>
        </w:tc>
      </w:tr>
      <w:tr w:rsidR="00494D04" w14:paraId="050A71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3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36" w:author="Στάθης Καπ" w:date="2023-03-09T06:25:00Z"/>
          <w:trPrChange w:id="1873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3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A9B0B86" w14:textId="77777777" w:rsidR="00494D04" w:rsidRPr="007E0F91" w:rsidRDefault="00494D04" w:rsidP="00494D04">
            <w:pPr>
              <w:jc w:val="center"/>
              <w:rPr>
                <w:ins w:id="18739" w:author="Στάθης Καπ" w:date="2023-03-09T06:25:00Z"/>
                <w:sz w:val="16"/>
                <w:szCs w:val="16"/>
              </w:rPr>
            </w:pPr>
            <w:ins w:id="18740" w:author="Στάθης Καπ" w:date="2023-03-09T06:25:00Z">
              <w:r w:rsidRPr="009861B1">
                <w:rPr>
                  <w:rFonts w:ascii="Calibri" w:hAnsi="Calibri" w:cs="Calibri"/>
                  <w:color w:val="000000"/>
                  <w:sz w:val="16"/>
                  <w:szCs w:val="16"/>
                </w:rPr>
                <w:t>r108</w:t>
              </w:r>
            </w:ins>
          </w:p>
        </w:tc>
        <w:tc>
          <w:tcPr>
            <w:tcW w:w="565" w:type="dxa"/>
            <w:tcBorders>
              <w:left w:val="single" w:sz="4" w:space="0" w:color="auto"/>
            </w:tcBorders>
            <w:vAlign w:val="center"/>
            <w:tcPrChange w:id="18741" w:author="Στάθης Καπ" w:date="2023-03-09T06:29:00Z">
              <w:tcPr>
                <w:tcW w:w="565" w:type="dxa"/>
                <w:gridSpan w:val="2"/>
                <w:tcBorders>
                  <w:left w:val="single" w:sz="4" w:space="0" w:color="auto"/>
                </w:tcBorders>
                <w:vAlign w:val="center"/>
              </w:tcPr>
            </w:tcPrChange>
          </w:tcPr>
          <w:p w14:paraId="1915E7F0" w14:textId="1DBBCA28" w:rsidR="00494D04" w:rsidRPr="007E0F91" w:rsidRDefault="00494D04" w:rsidP="00494D04">
            <w:pPr>
              <w:jc w:val="center"/>
              <w:rPr>
                <w:ins w:id="18742" w:author="Στάθης Καπ" w:date="2023-03-09T06:25:00Z"/>
                <w:sz w:val="16"/>
                <w:szCs w:val="16"/>
              </w:rPr>
            </w:pPr>
            <w:ins w:id="18743" w:author="Στάθης Καπ" w:date="2023-03-09T07:11:00Z">
              <w:r>
                <w:rPr>
                  <w:rFonts w:ascii="Calibri" w:hAnsi="Calibri" w:cs="Calibri"/>
                  <w:color w:val="000000"/>
                  <w:sz w:val="16"/>
                  <w:szCs w:val="16"/>
                </w:rPr>
                <w:t>560</w:t>
              </w:r>
            </w:ins>
          </w:p>
        </w:tc>
        <w:tc>
          <w:tcPr>
            <w:tcW w:w="679" w:type="dxa"/>
            <w:tcBorders>
              <w:right w:val="single" w:sz="4" w:space="0" w:color="auto"/>
            </w:tcBorders>
            <w:vAlign w:val="center"/>
            <w:tcPrChange w:id="18744" w:author="Στάθης Καπ" w:date="2023-03-09T06:29:00Z">
              <w:tcPr>
                <w:tcW w:w="679" w:type="dxa"/>
                <w:gridSpan w:val="2"/>
                <w:tcBorders>
                  <w:right w:val="single" w:sz="4" w:space="0" w:color="auto"/>
                </w:tcBorders>
                <w:vAlign w:val="center"/>
              </w:tcPr>
            </w:tcPrChange>
          </w:tcPr>
          <w:p w14:paraId="786FB29F" w14:textId="6E359017" w:rsidR="00494D04" w:rsidRPr="007E0F91" w:rsidRDefault="00494D04" w:rsidP="00494D04">
            <w:pPr>
              <w:jc w:val="center"/>
              <w:rPr>
                <w:ins w:id="18745" w:author="Στάθης Καπ" w:date="2023-03-09T06:25:00Z"/>
                <w:sz w:val="16"/>
                <w:szCs w:val="16"/>
              </w:rPr>
            </w:pPr>
            <w:ins w:id="18746" w:author="Στάθης Καπ" w:date="2023-03-09T07:11:00Z">
              <w:r>
                <w:rPr>
                  <w:rFonts w:ascii="Calibri" w:hAnsi="Calibri" w:cs="Calibri"/>
                  <w:color w:val="000000"/>
                  <w:sz w:val="16"/>
                  <w:szCs w:val="16"/>
                </w:rPr>
                <w:t>549</w:t>
              </w:r>
            </w:ins>
          </w:p>
        </w:tc>
        <w:tc>
          <w:tcPr>
            <w:tcW w:w="453" w:type="dxa"/>
            <w:tcBorders>
              <w:left w:val="single" w:sz="4" w:space="0" w:color="auto"/>
            </w:tcBorders>
            <w:vAlign w:val="center"/>
            <w:tcPrChange w:id="18747" w:author="Στάθης Καπ" w:date="2023-03-09T06:29:00Z">
              <w:tcPr>
                <w:tcW w:w="453" w:type="dxa"/>
                <w:gridSpan w:val="2"/>
                <w:tcBorders>
                  <w:left w:val="single" w:sz="4" w:space="0" w:color="auto"/>
                </w:tcBorders>
                <w:vAlign w:val="bottom"/>
              </w:tcPr>
            </w:tcPrChange>
          </w:tcPr>
          <w:p w14:paraId="70246A71" w14:textId="5FCE0EAA" w:rsidR="00494D04" w:rsidRPr="007E0F91" w:rsidRDefault="00494D04" w:rsidP="00494D04">
            <w:pPr>
              <w:jc w:val="center"/>
              <w:rPr>
                <w:ins w:id="18748" w:author="Στάθης Καπ" w:date="2023-03-09T06:25:00Z"/>
                <w:sz w:val="16"/>
                <w:szCs w:val="16"/>
              </w:rPr>
            </w:pPr>
            <w:ins w:id="18749" w:author="Στάθης Καπ" w:date="2023-03-09T07:11:00Z">
              <w:r>
                <w:rPr>
                  <w:rFonts w:ascii="Calibri" w:hAnsi="Calibri" w:cs="Calibri"/>
                  <w:color w:val="000000"/>
                  <w:sz w:val="16"/>
                  <w:szCs w:val="16"/>
                </w:rPr>
                <w:t>513</w:t>
              </w:r>
            </w:ins>
          </w:p>
        </w:tc>
        <w:tc>
          <w:tcPr>
            <w:tcW w:w="708" w:type="dxa"/>
            <w:vAlign w:val="center"/>
            <w:tcPrChange w:id="18750" w:author="Στάθης Καπ" w:date="2023-03-09T06:29:00Z">
              <w:tcPr>
                <w:tcW w:w="708" w:type="dxa"/>
                <w:gridSpan w:val="2"/>
                <w:vAlign w:val="center"/>
              </w:tcPr>
            </w:tcPrChange>
          </w:tcPr>
          <w:p w14:paraId="40147034" w14:textId="7527713D" w:rsidR="00494D04" w:rsidRPr="007E0F91" w:rsidRDefault="00494D04" w:rsidP="00494D04">
            <w:pPr>
              <w:jc w:val="center"/>
              <w:rPr>
                <w:ins w:id="18751" w:author="Στάθης Καπ" w:date="2023-03-09T06:25:00Z"/>
                <w:sz w:val="16"/>
                <w:szCs w:val="16"/>
              </w:rPr>
            </w:pPr>
            <w:ins w:id="18752" w:author="Στάθης Καπ" w:date="2023-03-09T07:11:00Z">
              <w:r>
                <w:rPr>
                  <w:rFonts w:ascii="Calibri" w:hAnsi="Calibri" w:cs="Calibri"/>
                  <w:color w:val="000000"/>
                  <w:sz w:val="16"/>
                  <w:szCs w:val="16"/>
                </w:rPr>
                <w:t>8.39</w:t>
              </w:r>
            </w:ins>
          </w:p>
        </w:tc>
        <w:tc>
          <w:tcPr>
            <w:tcW w:w="652" w:type="dxa"/>
            <w:tcBorders>
              <w:right w:val="single" w:sz="4" w:space="0" w:color="auto"/>
            </w:tcBorders>
            <w:vAlign w:val="center"/>
            <w:tcPrChange w:id="18753" w:author="Στάθης Καπ" w:date="2023-03-09T06:29:00Z">
              <w:tcPr>
                <w:tcW w:w="652" w:type="dxa"/>
                <w:gridSpan w:val="2"/>
                <w:tcBorders>
                  <w:right w:val="single" w:sz="4" w:space="0" w:color="auto"/>
                </w:tcBorders>
                <w:vAlign w:val="bottom"/>
              </w:tcPr>
            </w:tcPrChange>
          </w:tcPr>
          <w:p w14:paraId="6B215E2B" w14:textId="2607C158" w:rsidR="00494D04" w:rsidRPr="007E0F91" w:rsidRDefault="00494D04" w:rsidP="00494D04">
            <w:pPr>
              <w:jc w:val="center"/>
              <w:rPr>
                <w:ins w:id="18754" w:author="Στάθης Καπ" w:date="2023-03-09T06:25:00Z"/>
                <w:sz w:val="16"/>
                <w:szCs w:val="16"/>
              </w:rPr>
            </w:pPr>
            <w:ins w:id="18755" w:author="Στάθης Καπ" w:date="2023-03-09T07:11:00Z">
              <w:r>
                <w:rPr>
                  <w:rFonts w:ascii="Calibri" w:hAnsi="Calibri" w:cs="Calibri"/>
                  <w:color w:val="000000"/>
                  <w:sz w:val="16"/>
                  <w:szCs w:val="16"/>
                </w:rPr>
                <w:t>0.314</w:t>
              </w:r>
            </w:ins>
          </w:p>
        </w:tc>
        <w:tc>
          <w:tcPr>
            <w:tcW w:w="453" w:type="dxa"/>
            <w:tcBorders>
              <w:left w:val="single" w:sz="4" w:space="0" w:color="auto"/>
            </w:tcBorders>
            <w:vAlign w:val="center"/>
            <w:tcPrChange w:id="18756" w:author="Στάθης Καπ" w:date="2023-03-09T06:29:00Z">
              <w:tcPr>
                <w:tcW w:w="453" w:type="dxa"/>
                <w:gridSpan w:val="2"/>
                <w:tcBorders>
                  <w:left w:val="single" w:sz="4" w:space="0" w:color="auto"/>
                </w:tcBorders>
                <w:vAlign w:val="bottom"/>
              </w:tcPr>
            </w:tcPrChange>
          </w:tcPr>
          <w:p w14:paraId="7A268B4F" w14:textId="610438FD" w:rsidR="00494D04" w:rsidRPr="007E0F91" w:rsidRDefault="00494D04" w:rsidP="00494D04">
            <w:pPr>
              <w:jc w:val="center"/>
              <w:rPr>
                <w:ins w:id="18757" w:author="Στάθης Καπ" w:date="2023-03-09T06:25:00Z"/>
                <w:sz w:val="16"/>
                <w:szCs w:val="16"/>
              </w:rPr>
            </w:pPr>
            <w:ins w:id="18758" w:author="Στάθης Καπ" w:date="2023-03-09T07:11:00Z">
              <w:r>
                <w:rPr>
                  <w:rFonts w:ascii="Calibri" w:hAnsi="Calibri" w:cs="Calibri"/>
                  <w:color w:val="000000"/>
                  <w:sz w:val="16"/>
                  <w:szCs w:val="16"/>
                </w:rPr>
                <w:t>485</w:t>
              </w:r>
            </w:ins>
          </w:p>
        </w:tc>
        <w:tc>
          <w:tcPr>
            <w:tcW w:w="454" w:type="dxa"/>
            <w:vAlign w:val="center"/>
            <w:tcPrChange w:id="18759" w:author="Στάθης Καπ" w:date="2023-03-09T06:29:00Z">
              <w:tcPr>
                <w:tcW w:w="454" w:type="dxa"/>
                <w:gridSpan w:val="2"/>
                <w:vAlign w:val="center"/>
              </w:tcPr>
            </w:tcPrChange>
          </w:tcPr>
          <w:p w14:paraId="33BB40EC" w14:textId="18CF73EE" w:rsidR="00494D04" w:rsidRPr="007E0F91" w:rsidRDefault="00494D04" w:rsidP="00494D04">
            <w:pPr>
              <w:jc w:val="center"/>
              <w:rPr>
                <w:ins w:id="18760" w:author="Στάθης Καπ" w:date="2023-03-09T06:25:00Z"/>
                <w:sz w:val="16"/>
                <w:szCs w:val="16"/>
              </w:rPr>
            </w:pPr>
            <w:ins w:id="18761" w:author="Στάθης Καπ" w:date="2023-03-09T07:11:00Z">
              <w:r>
                <w:rPr>
                  <w:rFonts w:ascii="Calibri" w:hAnsi="Calibri" w:cs="Calibri"/>
                  <w:color w:val="000000"/>
                  <w:sz w:val="16"/>
                  <w:szCs w:val="16"/>
                </w:rPr>
                <w:t>5.46</w:t>
              </w:r>
            </w:ins>
          </w:p>
        </w:tc>
        <w:tc>
          <w:tcPr>
            <w:tcW w:w="454" w:type="dxa"/>
            <w:vAlign w:val="center"/>
            <w:tcPrChange w:id="18762" w:author="Στάθης Καπ" w:date="2023-03-09T06:29:00Z">
              <w:tcPr>
                <w:tcW w:w="454" w:type="dxa"/>
                <w:gridSpan w:val="2"/>
                <w:vAlign w:val="bottom"/>
              </w:tcPr>
            </w:tcPrChange>
          </w:tcPr>
          <w:p w14:paraId="31B674E1" w14:textId="1CF67338" w:rsidR="00494D04" w:rsidRPr="007E0F91" w:rsidRDefault="00494D04" w:rsidP="00494D04">
            <w:pPr>
              <w:jc w:val="center"/>
              <w:rPr>
                <w:ins w:id="18763" w:author="Στάθης Καπ" w:date="2023-03-09T06:25:00Z"/>
                <w:sz w:val="16"/>
                <w:szCs w:val="16"/>
              </w:rPr>
            </w:pPr>
            <w:ins w:id="18764" w:author="Στάθης Καπ" w:date="2023-03-09T07:11:00Z">
              <w:r>
                <w:rPr>
                  <w:rFonts w:ascii="Calibri" w:hAnsi="Calibri" w:cs="Calibri"/>
                  <w:color w:val="000000"/>
                  <w:sz w:val="16"/>
                  <w:szCs w:val="16"/>
                </w:rPr>
                <w:t>0.253</w:t>
              </w:r>
            </w:ins>
          </w:p>
        </w:tc>
        <w:tc>
          <w:tcPr>
            <w:tcW w:w="457" w:type="dxa"/>
            <w:tcBorders>
              <w:right w:val="single" w:sz="4" w:space="0" w:color="auto"/>
            </w:tcBorders>
            <w:vAlign w:val="center"/>
            <w:tcPrChange w:id="18765" w:author="Στάθης Καπ" w:date="2023-03-09T06:29:00Z">
              <w:tcPr>
                <w:tcW w:w="457" w:type="dxa"/>
                <w:gridSpan w:val="2"/>
                <w:tcBorders>
                  <w:right w:val="single" w:sz="4" w:space="0" w:color="auto"/>
                </w:tcBorders>
                <w:vAlign w:val="center"/>
              </w:tcPr>
            </w:tcPrChange>
          </w:tcPr>
          <w:p w14:paraId="3FAE98BB" w14:textId="35AEEE1B" w:rsidR="00494D04" w:rsidRPr="007E0F91" w:rsidRDefault="00494D04" w:rsidP="00494D04">
            <w:pPr>
              <w:jc w:val="center"/>
              <w:rPr>
                <w:ins w:id="18766" w:author="Στάθης Καπ" w:date="2023-03-09T06:25:00Z"/>
                <w:sz w:val="16"/>
                <w:szCs w:val="16"/>
              </w:rPr>
            </w:pPr>
            <w:ins w:id="18767" w:author="Στάθης Καπ" w:date="2023-03-09T07:11:00Z">
              <w:r>
                <w:rPr>
                  <w:rFonts w:ascii="Calibri" w:hAnsi="Calibri" w:cs="Calibri"/>
                  <w:color w:val="000000"/>
                  <w:sz w:val="16"/>
                  <w:szCs w:val="16"/>
                </w:rPr>
                <w:t>19.43</w:t>
              </w:r>
            </w:ins>
          </w:p>
        </w:tc>
        <w:tc>
          <w:tcPr>
            <w:tcW w:w="453" w:type="dxa"/>
            <w:tcBorders>
              <w:left w:val="single" w:sz="4" w:space="0" w:color="auto"/>
            </w:tcBorders>
            <w:vAlign w:val="center"/>
            <w:tcPrChange w:id="18768" w:author="Στάθης Καπ" w:date="2023-03-09T06:29:00Z">
              <w:tcPr>
                <w:tcW w:w="453" w:type="dxa"/>
                <w:gridSpan w:val="2"/>
                <w:tcBorders>
                  <w:left w:val="single" w:sz="4" w:space="0" w:color="auto"/>
                </w:tcBorders>
                <w:vAlign w:val="bottom"/>
              </w:tcPr>
            </w:tcPrChange>
          </w:tcPr>
          <w:p w14:paraId="2826123B" w14:textId="4F6CEB74" w:rsidR="00494D04" w:rsidRPr="007E0F91" w:rsidRDefault="00494D04" w:rsidP="00494D04">
            <w:pPr>
              <w:jc w:val="center"/>
              <w:rPr>
                <w:ins w:id="18769" w:author="Στάθης Καπ" w:date="2023-03-09T06:25:00Z"/>
                <w:sz w:val="16"/>
                <w:szCs w:val="16"/>
              </w:rPr>
            </w:pPr>
            <w:ins w:id="18770" w:author="Στάθης Καπ" w:date="2023-03-09T07:11:00Z">
              <w:r>
                <w:rPr>
                  <w:rFonts w:ascii="Calibri" w:hAnsi="Calibri" w:cs="Calibri"/>
                  <w:color w:val="000000"/>
                  <w:sz w:val="16"/>
                  <w:szCs w:val="16"/>
                </w:rPr>
                <w:t>429</w:t>
              </w:r>
            </w:ins>
          </w:p>
        </w:tc>
        <w:tc>
          <w:tcPr>
            <w:tcW w:w="454" w:type="dxa"/>
            <w:vAlign w:val="center"/>
            <w:tcPrChange w:id="18771" w:author="Στάθης Καπ" w:date="2023-03-09T06:29:00Z">
              <w:tcPr>
                <w:tcW w:w="454" w:type="dxa"/>
                <w:gridSpan w:val="2"/>
                <w:vAlign w:val="center"/>
              </w:tcPr>
            </w:tcPrChange>
          </w:tcPr>
          <w:p w14:paraId="5796222C" w14:textId="0B2A556C" w:rsidR="00494D04" w:rsidRPr="007E0F91" w:rsidRDefault="00494D04" w:rsidP="00494D04">
            <w:pPr>
              <w:jc w:val="center"/>
              <w:rPr>
                <w:ins w:id="18772" w:author="Στάθης Καπ" w:date="2023-03-09T06:25:00Z"/>
                <w:sz w:val="16"/>
                <w:szCs w:val="16"/>
              </w:rPr>
            </w:pPr>
            <w:ins w:id="18773" w:author="Στάθης Καπ" w:date="2023-03-09T07:11:00Z">
              <w:r>
                <w:rPr>
                  <w:rFonts w:ascii="Calibri" w:hAnsi="Calibri" w:cs="Calibri"/>
                  <w:color w:val="000000"/>
                  <w:sz w:val="16"/>
                  <w:szCs w:val="16"/>
                </w:rPr>
                <w:t>16.37</w:t>
              </w:r>
            </w:ins>
          </w:p>
        </w:tc>
        <w:tc>
          <w:tcPr>
            <w:tcW w:w="454" w:type="dxa"/>
            <w:vAlign w:val="center"/>
            <w:tcPrChange w:id="18774" w:author="Στάθης Καπ" w:date="2023-03-09T06:29:00Z">
              <w:tcPr>
                <w:tcW w:w="454" w:type="dxa"/>
                <w:gridSpan w:val="2"/>
                <w:vAlign w:val="bottom"/>
              </w:tcPr>
            </w:tcPrChange>
          </w:tcPr>
          <w:p w14:paraId="35A9C96D" w14:textId="2E948A44" w:rsidR="00494D04" w:rsidRPr="007E0F91" w:rsidRDefault="00494D04" w:rsidP="00494D04">
            <w:pPr>
              <w:jc w:val="center"/>
              <w:rPr>
                <w:ins w:id="18775" w:author="Στάθης Καπ" w:date="2023-03-09T06:25:00Z"/>
                <w:sz w:val="16"/>
                <w:szCs w:val="16"/>
              </w:rPr>
            </w:pPr>
            <w:ins w:id="18776"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8777" w:author="Στάθης Καπ" w:date="2023-03-09T06:29:00Z">
              <w:tcPr>
                <w:tcW w:w="454" w:type="dxa"/>
                <w:gridSpan w:val="2"/>
                <w:tcBorders>
                  <w:right w:val="single" w:sz="4" w:space="0" w:color="auto"/>
                </w:tcBorders>
                <w:vAlign w:val="center"/>
              </w:tcPr>
            </w:tcPrChange>
          </w:tcPr>
          <w:p w14:paraId="4DA13376" w14:textId="13890F06" w:rsidR="00494D04" w:rsidRPr="007E0F91" w:rsidRDefault="00494D04" w:rsidP="00494D04">
            <w:pPr>
              <w:jc w:val="center"/>
              <w:rPr>
                <w:ins w:id="18778" w:author="Στάθης Καπ" w:date="2023-03-09T06:25:00Z"/>
                <w:sz w:val="16"/>
                <w:szCs w:val="16"/>
              </w:rPr>
            </w:pPr>
            <w:ins w:id="18779" w:author="Στάθης Καπ" w:date="2023-03-09T07:11:00Z">
              <w:r>
                <w:rPr>
                  <w:rFonts w:ascii="Calibri" w:hAnsi="Calibri" w:cs="Calibri"/>
                  <w:color w:val="000000"/>
                  <w:sz w:val="16"/>
                  <w:szCs w:val="16"/>
                </w:rPr>
                <w:t>30.57</w:t>
              </w:r>
            </w:ins>
          </w:p>
        </w:tc>
        <w:tc>
          <w:tcPr>
            <w:tcW w:w="453" w:type="dxa"/>
            <w:tcBorders>
              <w:left w:val="single" w:sz="4" w:space="0" w:color="auto"/>
            </w:tcBorders>
            <w:vAlign w:val="center"/>
            <w:tcPrChange w:id="18780" w:author="Στάθης Καπ" w:date="2023-03-09T06:29:00Z">
              <w:tcPr>
                <w:tcW w:w="453" w:type="dxa"/>
                <w:gridSpan w:val="2"/>
                <w:tcBorders>
                  <w:left w:val="single" w:sz="4" w:space="0" w:color="auto"/>
                </w:tcBorders>
                <w:vAlign w:val="bottom"/>
              </w:tcPr>
            </w:tcPrChange>
          </w:tcPr>
          <w:p w14:paraId="3C40200B" w14:textId="2CC12C17" w:rsidR="00494D04" w:rsidRPr="007E0F91" w:rsidRDefault="00494D04" w:rsidP="00494D04">
            <w:pPr>
              <w:jc w:val="center"/>
              <w:rPr>
                <w:ins w:id="18781" w:author="Στάθης Καπ" w:date="2023-03-09T06:25:00Z"/>
                <w:sz w:val="16"/>
                <w:szCs w:val="16"/>
              </w:rPr>
            </w:pPr>
            <w:ins w:id="18782" w:author="Στάθης Καπ" w:date="2023-03-09T07:11:00Z">
              <w:r>
                <w:rPr>
                  <w:rFonts w:ascii="Calibri" w:hAnsi="Calibri" w:cs="Calibri"/>
                  <w:color w:val="000000"/>
                  <w:sz w:val="16"/>
                  <w:szCs w:val="16"/>
                </w:rPr>
                <w:t>423</w:t>
              </w:r>
            </w:ins>
          </w:p>
        </w:tc>
        <w:tc>
          <w:tcPr>
            <w:tcW w:w="454" w:type="dxa"/>
            <w:vAlign w:val="center"/>
            <w:tcPrChange w:id="18783" w:author="Στάθης Καπ" w:date="2023-03-09T06:29:00Z">
              <w:tcPr>
                <w:tcW w:w="454" w:type="dxa"/>
                <w:gridSpan w:val="2"/>
                <w:vAlign w:val="center"/>
              </w:tcPr>
            </w:tcPrChange>
          </w:tcPr>
          <w:p w14:paraId="031A083D" w14:textId="6F9221CB" w:rsidR="00494D04" w:rsidRPr="007E0F91" w:rsidRDefault="00494D04" w:rsidP="00494D04">
            <w:pPr>
              <w:jc w:val="center"/>
              <w:rPr>
                <w:ins w:id="18784" w:author="Στάθης Καπ" w:date="2023-03-09T06:25:00Z"/>
                <w:sz w:val="16"/>
                <w:szCs w:val="16"/>
              </w:rPr>
            </w:pPr>
            <w:ins w:id="18785" w:author="Στάθης Καπ" w:date="2023-03-09T07:11:00Z">
              <w:r>
                <w:rPr>
                  <w:rFonts w:ascii="Calibri" w:hAnsi="Calibri" w:cs="Calibri"/>
                  <w:color w:val="000000"/>
                  <w:sz w:val="16"/>
                  <w:szCs w:val="16"/>
                </w:rPr>
                <w:t>17.54</w:t>
              </w:r>
            </w:ins>
          </w:p>
        </w:tc>
        <w:tc>
          <w:tcPr>
            <w:tcW w:w="454" w:type="dxa"/>
            <w:vAlign w:val="center"/>
            <w:tcPrChange w:id="18786" w:author="Στάθης Καπ" w:date="2023-03-09T06:29:00Z">
              <w:tcPr>
                <w:tcW w:w="454" w:type="dxa"/>
                <w:gridSpan w:val="2"/>
                <w:vAlign w:val="bottom"/>
              </w:tcPr>
            </w:tcPrChange>
          </w:tcPr>
          <w:p w14:paraId="18BAAF28" w14:textId="02B094F8" w:rsidR="00494D04" w:rsidRPr="007E0F91" w:rsidRDefault="00494D04" w:rsidP="00494D04">
            <w:pPr>
              <w:jc w:val="center"/>
              <w:rPr>
                <w:ins w:id="18787" w:author="Στάθης Καπ" w:date="2023-03-09T06:25:00Z"/>
                <w:sz w:val="16"/>
                <w:szCs w:val="16"/>
              </w:rPr>
            </w:pPr>
            <w:ins w:id="18788" w:author="Στάθης Καπ" w:date="2023-03-09T07:11:00Z">
              <w:r>
                <w:rPr>
                  <w:rFonts w:ascii="Calibri" w:hAnsi="Calibri" w:cs="Calibri"/>
                  <w:color w:val="000000"/>
                  <w:sz w:val="16"/>
                  <w:szCs w:val="16"/>
                </w:rPr>
                <w:t>0.455</w:t>
              </w:r>
            </w:ins>
          </w:p>
        </w:tc>
        <w:tc>
          <w:tcPr>
            <w:tcW w:w="461" w:type="dxa"/>
            <w:tcBorders>
              <w:right w:val="single" w:sz="4" w:space="0" w:color="auto"/>
            </w:tcBorders>
            <w:vAlign w:val="center"/>
            <w:tcPrChange w:id="18789" w:author="Στάθης Καπ" w:date="2023-03-09T06:29:00Z">
              <w:tcPr>
                <w:tcW w:w="461" w:type="dxa"/>
                <w:gridSpan w:val="2"/>
                <w:tcBorders>
                  <w:right w:val="single" w:sz="4" w:space="0" w:color="auto"/>
                </w:tcBorders>
                <w:vAlign w:val="center"/>
              </w:tcPr>
            </w:tcPrChange>
          </w:tcPr>
          <w:p w14:paraId="4CDE3E57" w14:textId="4B4F961B" w:rsidR="00494D04" w:rsidRPr="007E0F91" w:rsidRDefault="00494D04" w:rsidP="00494D04">
            <w:pPr>
              <w:jc w:val="center"/>
              <w:rPr>
                <w:ins w:id="18790" w:author="Στάθης Καπ" w:date="2023-03-09T06:25:00Z"/>
                <w:sz w:val="16"/>
                <w:szCs w:val="16"/>
              </w:rPr>
            </w:pPr>
            <w:ins w:id="18791" w:author="Στάθης Καπ" w:date="2023-03-09T07:11:00Z">
              <w:r>
                <w:rPr>
                  <w:rFonts w:ascii="Calibri" w:hAnsi="Calibri" w:cs="Calibri"/>
                  <w:color w:val="000000"/>
                  <w:sz w:val="16"/>
                  <w:szCs w:val="16"/>
                </w:rPr>
                <w:t>-44.9</w:t>
              </w:r>
            </w:ins>
          </w:p>
        </w:tc>
      </w:tr>
      <w:tr w:rsidR="00494D04" w14:paraId="14FDB01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9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93" w:author="Στάθης Καπ" w:date="2023-03-09T06:25:00Z"/>
          <w:trPrChange w:id="1879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9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C0DD78" w14:textId="77777777" w:rsidR="00494D04" w:rsidRPr="007E0F91" w:rsidRDefault="00494D04" w:rsidP="00494D04">
            <w:pPr>
              <w:jc w:val="center"/>
              <w:rPr>
                <w:ins w:id="18796" w:author="Στάθης Καπ" w:date="2023-03-09T06:25:00Z"/>
                <w:sz w:val="16"/>
                <w:szCs w:val="16"/>
              </w:rPr>
            </w:pPr>
            <w:ins w:id="18797" w:author="Στάθης Καπ" w:date="2023-03-09T06:25:00Z">
              <w:r w:rsidRPr="009861B1">
                <w:rPr>
                  <w:rFonts w:ascii="Calibri" w:hAnsi="Calibri" w:cs="Calibri"/>
                  <w:color w:val="000000"/>
                  <w:sz w:val="16"/>
                  <w:szCs w:val="16"/>
                </w:rPr>
                <w:t>r109</w:t>
              </w:r>
            </w:ins>
          </w:p>
        </w:tc>
        <w:tc>
          <w:tcPr>
            <w:tcW w:w="565" w:type="dxa"/>
            <w:tcBorders>
              <w:left w:val="single" w:sz="4" w:space="0" w:color="auto"/>
            </w:tcBorders>
            <w:vAlign w:val="center"/>
            <w:tcPrChange w:id="18798" w:author="Στάθης Καπ" w:date="2023-03-09T06:29:00Z">
              <w:tcPr>
                <w:tcW w:w="565" w:type="dxa"/>
                <w:gridSpan w:val="2"/>
                <w:tcBorders>
                  <w:left w:val="single" w:sz="4" w:space="0" w:color="auto"/>
                </w:tcBorders>
                <w:vAlign w:val="center"/>
              </w:tcPr>
            </w:tcPrChange>
          </w:tcPr>
          <w:p w14:paraId="0DFD3F08" w14:textId="3F7C003D" w:rsidR="00494D04" w:rsidRPr="007E0F91" w:rsidRDefault="00494D04" w:rsidP="00494D04">
            <w:pPr>
              <w:jc w:val="center"/>
              <w:rPr>
                <w:ins w:id="18799" w:author="Στάθης Καπ" w:date="2023-03-09T06:25:00Z"/>
                <w:sz w:val="16"/>
                <w:szCs w:val="16"/>
              </w:rPr>
            </w:pPr>
            <w:ins w:id="18800" w:author="Στάθης Καπ" w:date="2023-03-09T07:11:00Z">
              <w:r>
                <w:rPr>
                  <w:rFonts w:ascii="Calibri" w:hAnsi="Calibri" w:cs="Calibri"/>
                  <w:color w:val="000000"/>
                  <w:sz w:val="16"/>
                  <w:szCs w:val="16"/>
                </w:rPr>
                <w:t>506</w:t>
              </w:r>
            </w:ins>
          </w:p>
        </w:tc>
        <w:tc>
          <w:tcPr>
            <w:tcW w:w="679" w:type="dxa"/>
            <w:tcBorders>
              <w:right w:val="single" w:sz="4" w:space="0" w:color="auto"/>
            </w:tcBorders>
            <w:vAlign w:val="center"/>
            <w:tcPrChange w:id="18801" w:author="Στάθης Καπ" w:date="2023-03-09T06:29:00Z">
              <w:tcPr>
                <w:tcW w:w="679" w:type="dxa"/>
                <w:gridSpan w:val="2"/>
                <w:tcBorders>
                  <w:right w:val="single" w:sz="4" w:space="0" w:color="auto"/>
                </w:tcBorders>
                <w:vAlign w:val="center"/>
              </w:tcPr>
            </w:tcPrChange>
          </w:tcPr>
          <w:p w14:paraId="4767C1E4" w14:textId="19E939DF" w:rsidR="00494D04" w:rsidRPr="007E0F91" w:rsidRDefault="00494D04" w:rsidP="00494D04">
            <w:pPr>
              <w:jc w:val="center"/>
              <w:rPr>
                <w:ins w:id="18802" w:author="Στάθης Καπ" w:date="2023-03-09T06:25:00Z"/>
                <w:sz w:val="16"/>
                <w:szCs w:val="16"/>
              </w:rPr>
            </w:pPr>
            <w:ins w:id="18803" w:author="Στάθης Καπ" w:date="2023-03-09T07:11:00Z">
              <w:r>
                <w:rPr>
                  <w:rFonts w:ascii="Calibri" w:hAnsi="Calibri" w:cs="Calibri"/>
                  <w:color w:val="000000"/>
                  <w:sz w:val="16"/>
                  <w:szCs w:val="16"/>
                </w:rPr>
                <w:t>498</w:t>
              </w:r>
            </w:ins>
          </w:p>
        </w:tc>
        <w:tc>
          <w:tcPr>
            <w:tcW w:w="453" w:type="dxa"/>
            <w:tcBorders>
              <w:left w:val="single" w:sz="4" w:space="0" w:color="auto"/>
            </w:tcBorders>
            <w:vAlign w:val="center"/>
            <w:tcPrChange w:id="18804" w:author="Στάθης Καπ" w:date="2023-03-09T06:29:00Z">
              <w:tcPr>
                <w:tcW w:w="453" w:type="dxa"/>
                <w:gridSpan w:val="2"/>
                <w:tcBorders>
                  <w:left w:val="single" w:sz="4" w:space="0" w:color="auto"/>
                </w:tcBorders>
                <w:vAlign w:val="bottom"/>
              </w:tcPr>
            </w:tcPrChange>
          </w:tcPr>
          <w:p w14:paraId="72861334" w14:textId="6635DE27" w:rsidR="00494D04" w:rsidRPr="007E0F91" w:rsidRDefault="00494D04" w:rsidP="00494D04">
            <w:pPr>
              <w:jc w:val="center"/>
              <w:rPr>
                <w:ins w:id="18805" w:author="Στάθης Καπ" w:date="2023-03-09T06:25:00Z"/>
                <w:sz w:val="16"/>
                <w:szCs w:val="16"/>
              </w:rPr>
            </w:pPr>
            <w:ins w:id="18806" w:author="Στάθης Καπ" w:date="2023-03-09T07:11:00Z">
              <w:r>
                <w:rPr>
                  <w:rFonts w:ascii="Calibri" w:hAnsi="Calibri" w:cs="Calibri"/>
                  <w:color w:val="000000"/>
                  <w:sz w:val="16"/>
                  <w:szCs w:val="16"/>
                </w:rPr>
                <w:t>453</w:t>
              </w:r>
            </w:ins>
          </w:p>
        </w:tc>
        <w:tc>
          <w:tcPr>
            <w:tcW w:w="708" w:type="dxa"/>
            <w:vAlign w:val="center"/>
            <w:tcPrChange w:id="18807" w:author="Στάθης Καπ" w:date="2023-03-09T06:29:00Z">
              <w:tcPr>
                <w:tcW w:w="708" w:type="dxa"/>
                <w:gridSpan w:val="2"/>
                <w:vAlign w:val="center"/>
              </w:tcPr>
            </w:tcPrChange>
          </w:tcPr>
          <w:p w14:paraId="1C9BA7C1" w14:textId="5F91A998" w:rsidR="00494D04" w:rsidRPr="007E0F91" w:rsidRDefault="00494D04" w:rsidP="00494D04">
            <w:pPr>
              <w:jc w:val="center"/>
              <w:rPr>
                <w:ins w:id="18808" w:author="Στάθης Καπ" w:date="2023-03-09T06:25:00Z"/>
                <w:sz w:val="16"/>
                <w:szCs w:val="16"/>
              </w:rPr>
            </w:pPr>
            <w:ins w:id="18809" w:author="Στάθης Καπ" w:date="2023-03-09T07:11:00Z">
              <w:r>
                <w:rPr>
                  <w:rFonts w:ascii="Calibri" w:hAnsi="Calibri" w:cs="Calibri"/>
                  <w:color w:val="000000"/>
                  <w:sz w:val="16"/>
                  <w:szCs w:val="16"/>
                </w:rPr>
                <w:t>10.47</w:t>
              </w:r>
            </w:ins>
          </w:p>
        </w:tc>
        <w:tc>
          <w:tcPr>
            <w:tcW w:w="652" w:type="dxa"/>
            <w:tcBorders>
              <w:right w:val="single" w:sz="4" w:space="0" w:color="auto"/>
            </w:tcBorders>
            <w:vAlign w:val="center"/>
            <w:tcPrChange w:id="18810" w:author="Στάθης Καπ" w:date="2023-03-09T06:29:00Z">
              <w:tcPr>
                <w:tcW w:w="652" w:type="dxa"/>
                <w:gridSpan w:val="2"/>
                <w:tcBorders>
                  <w:right w:val="single" w:sz="4" w:space="0" w:color="auto"/>
                </w:tcBorders>
                <w:vAlign w:val="bottom"/>
              </w:tcPr>
            </w:tcPrChange>
          </w:tcPr>
          <w:p w14:paraId="0D699A2F" w14:textId="6D1187B6" w:rsidR="00494D04" w:rsidRPr="007E0F91" w:rsidRDefault="00494D04" w:rsidP="00494D04">
            <w:pPr>
              <w:jc w:val="center"/>
              <w:rPr>
                <w:ins w:id="18811" w:author="Στάθης Καπ" w:date="2023-03-09T06:25:00Z"/>
                <w:sz w:val="16"/>
                <w:szCs w:val="16"/>
              </w:rPr>
            </w:pPr>
            <w:ins w:id="18812" w:author="Στάθης Καπ" w:date="2023-03-09T07:11:00Z">
              <w:r>
                <w:rPr>
                  <w:rFonts w:ascii="Calibri" w:hAnsi="Calibri" w:cs="Calibri"/>
                  <w:color w:val="000000"/>
                  <w:sz w:val="16"/>
                  <w:szCs w:val="16"/>
                </w:rPr>
                <w:t>0.329</w:t>
              </w:r>
            </w:ins>
          </w:p>
        </w:tc>
        <w:tc>
          <w:tcPr>
            <w:tcW w:w="453" w:type="dxa"/>
            <w:tcBorders>
              <w:left w:val="single" w:sz="4" w:space="0" w:color="auto"/>
            </w:tcBorders>
            <w:vAlign w:val="center"/>
            <w:tcPrChange w:id="18813" w:author="Στάθης Καπ" w:date="2023-03-09T06:29:00Z">
              <w:tcPr>
                <w:tcW w:w="453" w:type="dxa"/>
                <w:gridSpan w:val="2"/>
                <w:tcBorders>
                  <w:left w:val="single" w:sz="4" w:space="0" w:color="auto"/>
                </w:tcBorders>
                <w:vAlign w:val="bottom"/>
              </w:tcPr>
            </w:tcPrChange>
          </w:tcPr>
          <w:p w14:paraId="0827DB32" w14:textId="3CF1A68A" w:rsidR="00494D04" w:rsidRPr="007E0F91" w:rsidRDefault="00494D04" w:rsidP="00494D04">
            <w:pPr>
              <w:jc w:val="center"/>
              <w:rPr>
                <w:ins w:id="18814" w:author="Στάθης Καπ" w:date="2023-03-09T06:25:00Z"/>
                <w:sz w:val="16"/>
                <w:szCs w:val="16"/>
              </w:rPr>
            </w:pPr>
            <w:ins w:id="18815" w:author="Στάθης Καπ" w:date="2023-03-09T07:11:00Z">
              <w:r>
                <w:rPr>
                  <w:rFonts w:ascii="Calibri" w:hAnsi="Calibri" w:cs="Calibri"/>
                  <w:color w:val="000000"/>
                  <w:sz w:val="16"/>
                  <w:szCs w:val="16"/>
                </w:rPr>
                <w:t>407</w:t>
              </w:r>
            </w:ins>
          </w:p>
        </w:tc>
        <w:tc>
          <w:tcPr>
            <w:tcW w:w="454" w:type="dxa"/>
            <w:vAlign w:val="center"/>
            <w:tcPrChange w:id="18816" w:author="Στάθης Καπ" w:date="2023-03-09T06:29:00Z">
              <w:tcPr>
                <w:tcW w:w="454" w:type="dxa"/>
                <w:gridSpan w:val="2"/>
                <w:vAlign w:val="center"/>
              </w:tcPr>
            </w:tcPrChange>
          </w:tcPr>
          <w:p w14:paraId="7C10D0F9" w14:textId="0C3A9D0E" w:rsidR="00494D04" w:rsidRPr="007E0F91" w:rsidRDefault="00494D04" w:rsidP="00494D04">
            <w:pPr>
              <w:jc w:val="center"/>
              <w:rPr>
                <w:ins w:id="18817" w:author="Στάθης Καπ" w:date="2023-03-09T06:25:00Z"/>
                <w:sz w:val="16"/>
                <w:szCs w:val="16"/>
              </w:rPr>
            </w:pPr>
            <w:ins w:id="18818" w:author="Στάθης Καπ" w:date="2023-03-09T07:11:00Z">
              <w:r>
                <w:rPr>
                  <w:rFonts w:ascii="Calibri" w:hAnsi="Calibri" w:cs="Calibri"/>
                  <w:color w:val="000000"/>
                  <w:sz w:val="16"/>
                  <w:szCs w:val="16"/>
                </w:rPr>
                <w:t>10.15</w:t>
              </w:r>
            </w:ins>
          </w:p>
        </w:tc>
        <w:tc>
          <w:tcPr>
            <w:tcW w:w="454" w:type="dxa"/>
            <w:vAlign w:val="center"/>
            <w:tcPrChange w:id="18819" w:author="Στάθης Καπ" w:date="2023-03-09T06:29:00Z">
              <w:tcPr>
                <w:tcW w:w="454" w:type="dxa"/>
                <w:gridSpan w:val="2"/>
                <w:vAlign w:val="bottom"/>
              </w:tcPr>
            </w:tcPrChange>
          </w:tcPr>
          <w:p w14:paraId="2C2DC90F" w14:textId="245FAAFF" w:rsidR="00494D04" w:rsidRPr="007E0F91" w:rsidRDefault="00494D04" w:rsidP="00494D04">
            <w:pPr>
              <w:jc w:val="center"/>
              <w:rPr>
                <w:ins w:id="18820" w:author="Στάθης Καπ" w:date="2023-03-09T06:25:00Z"/>
                <w:sz w:val="16"/>
                <w:szCs w:val="16"/>
              </w:rPr>
            </w:pPr>
            <w:ins w:id="18821" w:author="Στάθης Καπ" w:date="2023-03-09T07:11:00Z">
              <w:r>
                <w:rPr>
                  <w:rFonts w:ascii="Calibri" w:hAnsi="Calibri" w:cs="Calibri"/>
                  <w:color w:val="000000"/>
                  <w:sz w:val="16"/>
                  <w:szCs w:val="16"/>
                </w:rPr>
                <w:t>0.227</w:t>
              </w:r>
            </w:ins>
          </w:p>
        </w:tc>
        <w:tc>
          <w:tcPr>
            <w:tcW w:w="457" w:type="dxa"/>
            <w:tcBorders>
              <w:right w:val="single" w:sz="4" w:space="0" w:color="auto"/>
            </w:tcBorders>
            <w:vAlign w:val="center"/>
            <w:tcPrChange w:id="18822" w:author="Στάθης Καπ" w:date="2023-03-09T06:29:00Z">
              <w:tcPr>
                <w:tcW w:w="457" w:type="dxa"/>
                <w:gridSpan w:val="2"/>
                <w:tcBorders>
                  <w:right w:val="single" w:sz="4" w:space="0" w:color="auto"/>
                </w:tcBorders>
                <w:vAlign w:val="center"/>
              </w:tcPr>
            </w:tcPrChange>
          </w:tcPr>
          <w:p w14:paraId="73870DCD" w14:textId="052FB854" w:rsidR="00494D04" w:rsidRPr="007E0F91" w:rsidRDefault="00494D04" w:rsidP="00494D04">
            <w:pPr>
              <w:jc w:val="center"/>
              <w:rPr>
                <w:ins w:id="18823" w:author="Στάθης Καπ" w:date="2023-03-09T06:25:00Z"/>
                <w:sz w:val="16"/>
                <w:szCs w:val="16"/>
              </w:rPr>
            </w:pPr>
            <w:ins w:id="18824" w:author="Στάθης Καπ" w:date="2023-03-09T07:11:00Z">
              <w:r>
                <w:rPr>
                  <w:rFonts w:ascii="Calibri" w:hAnsi="Calibri" w:cs="Calibri"/>
                  <w:color w:val="000000"/>
                  <w:sz w:val="16"/>
                  <w:szCs w:val="16"/>
                </w:rPr>
                <w:t>31</w:t>
              </w:r>
            </w:ins>
          </w:p>
        </w:tc>
        <w:tc>
          <w:tcPr>
            <w:tcW w:w="453" w:type="dxa"/>
            <w:tcBorders>
              <w:left w:val="single" w:sz="4" w:space="0" w:color="auto"/>
            </w:tcBorders>
            <w:vAlign w:val="center"/>
            <w:tcPrChange w:id="18825" w:author="Στάθης Καπ" w:date="2023-03-09T06:29:00Z">
              <w:tcPr>
                <w:tcW w:w="453" w:type="dxa"/>
                <w:gridSpan w:val="2"/>
                <w:tcBorders>
                  <w:left w:val="single" w:sz="4" w:space="0" w:color="auto"/>
                </w:tcBorders>
                <w:vAlign w:val="bottom"/>
              </w:tcPr>
            </w:tcPrChange>
          </w:tcPr>
          <w:p w14:paraId="1F296B02" w14:textId="4BCC84D2" w:rsidR="00494D04" w:rsidRPr="007E0F91" w:rsidRDefault="00494D04" w:rsidP="00494D04">
            <w:pPr>
              <w:jc w:val="center"/>
              <w:rPr>
                <w:ins w:id="18826" w:author="Στάθης Καπ" w:date="2023-03-09T06:25:00Z"/>
                <w:sz w:val="16"/>
                <w:szCs w:val="16"/>
              </w:rPr>
            </w:pPr>
            <w:ins w:id="18827" w:author="Στάθης Καπ" w:date="2023-03-09T07:11:00Z">
              <w:r>
                <w:rPr>
                  <w:rFonts w:ascii="Calibri" w:hAnsi="Calibri" w:cs="Calibri"/>
                  <w:color w:val="000000"/>
                  <w:sz w:val="16"/>
                  <w:szCs w:val="16"/>
                </w:rPr>
                <w:t>414</w:t>
              </w:r>
            </w:ins>
          </w:p>
        </w:tc>
        <w:tc>
          <w:tcPr>
            <w:tcW w:w="454" w:type="dxa"/>
            <w:vAlign w:val="center"/>
            <w:tcPrChange w:id="18828" w:author="Στάθης Καπ" w:date="2023-03-09T06:29:00Z">
              <w:tcPr>
                <w:tcW w:w="454" w:type="dxa"/>
                <w:gridSpan w:val="2"/>
                <w:vAlign w:val="center"/>
              </w:tcPr>
            </w:tcPrChange>
          </w:tcPr>
          <w:p w14:paraId="12FAF72F" w14:textId="0D089E86" w:rsidR="00494D04" w:rsidRPr="007E0F91" w:rsidRDefault="00494D04" w:rsidP="00494D04">
            <w:pPr>
              <w:jc w:val="center"/>
              <w:rPr>
                <w:ins w:id="18829" w:author="Στάθης Καπ" w:date="2023-03-09T06:25:00Z"/>
                <w:sz w:val="16"/>
                <w:szCs w:val="16"/>
              </w:rPr>
            </w:pPr>
            <w:ins w:id="18830" w:author="Στάθης Καπ" w:date="2023-03-09T07:11:00Z">
              <w:r>
                <w:rPr>
                  <w:rFonts w:ascii="Calibri" w:hAnsi="Calibri" w:cs="Calibri"/>
                  <w:color w:val="000000"/>
                  <w:sz w:val="16"/>
                  <w:szCs w:val="16"/>
                </w:rPr>
                <w:t>8.61</w:t>
              </w:r>
            </w:ins>
          </w:p>
        </w:tc>
        <w:tc>
          <w:tcPr>
            <w:tcW w:w="454" w:type="dxa"/>
            <w:vAlign w:val="center"/>
            <w:tcPrChange w:id="18831" w:author="Στάθης Καπ" w:date="2023-03-09T06:29:00Z">
              <w:tcPr>
                <w:tcW w:w="454" w:type="dxa"/>
                <w:gridSpan w:val="2"/>
                <w:vAlign w:val="bottom"/>
              </w:tcPr>
            </w:tcPrChange>
          </w:tcPr>
          <w:p w14:paraId="40E9762E" w14:textId="4E99CDE9" w:rsidR="00494D04" w:rsidRPr="007E0F91" w:rsidRDefault="00494D04" w:rsidP="00494D04">
            <w:pPr>
              <w:jc w:val="center"/>
              <w:rPr>
                <w:ins w:id="18832" w:author="Στάθης Καπ" w:date="2023-03-09T06:25:00Z"/>
                <w:sz w:val="16"/>
                <w:szCs w:val="16"/>
              </w:rPr>
            </w:pPr>
            <w:ins w:id="18833"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8834" w:author="Στάθης Καπ" w:date="2023-03-09T06:29:00Z">
              <w:tcPr>
                <w:tcW w:w="454" w:type="dxa"/>
                <w:gridSpan w:val="2"/>
                <w:tcBorders>
                  <w:right w:val="single" w:sz="4" w:space="0" w:color="auto"/>
                </w:tcBorders>
                <w:vAlign w:val="center"/>
              </w:tcPr>
            </w:tcPrChange>
          </w:tcPr>
          <w:p w14:paraId="57678DB7" w14:textId="7D7D39A9" w:rsidR="00494D04" w:rsidRPr="007E0F91" w:rsidRDefault="00494D04" w:rsidP="00494D04">
            <w:pPr>
              <w:jc w:val="center"/>
              <w:rPr>
                <w:ins w:id="18835" w:author="Στάθης Καπ" w:date="2023-03-09T06:25:00Z"/>
                <w:sz w:val="16"/>
                <w:szCs w:val="16"/>
              </w:rPr>
            </w:pPr>
            <w:ins w:id="18836" w:author="Στάθης Καπ" w:date="2023-03-09T07:11:00Z">
              <w:r>
                <w:rPr>
                  <w:rFonts w:ascii="Calibri" w:hAnsi="Calibri" w:cs="Calibri"/>
                  <w:color w:val="000000"/>
                  <w:sz w:val="16"/>
                  <w:szCs w:val="16"/>
                </w:rPr>
                <w:t>32.83</w:t>
              </w:r>
            </w:ins>
          </w:p>
        </w:tc>
        <w:tc>
          <w:tcPr>
            <w:tcW w:w="453" w:type="dxa"/>
            <w:tcBorders>
              <w:left w:val="single" w:sz="4" w:space="0" w:color="auto"/>
            </w:tcBorders>
            <w:vAlign w:val="center"/>
            <w:tcPrChange w:id="18837" w:author="Στάθης Καπ" w:date="2023-03-09T06:29:00Z">
              <w:tcPr>
                <w:tcW w:w="453" w:type="dxa"/>
                <w:gridSpan w:val="2"/>
                <w:tcBorders>
                  <w:left w:val="single" w:sz="4" w:space="0" w:color="auto"/>
                </w:tcBorders>
                <w:vAlign w:val="bottom"/>
              </w:tcPr>
            </w:tcPrChange>
          </w:tcPr>
          <w:p w14:paraId="3AB47880" w14:textId="270B46E3" w:rsidR="00494D04" w:rsidRPr="007E0F91" w:rsidRDefault="00494D04" w:rsidP="00494D04">
            <w:pPr>
              <w:jc w:val="center"/>
              <w:rPr>
                <w:ins w:id="18838" w:author="Στάθης Καπ" w:date="2023-03-09T06:25:00Z"/>
                <w:sz w:val="16"/>
                <w:szCs w:val="16"/>
              </w:rPr>
            </w:pPr>
            <w:ins w:id="18839" w:author="Στάθης Καπ" w:date="2023-03-09T07:11:00Z">
              <w:r>
                <w:rPr>
                  <w:rFonts w:ascii="Calibri" w:hAnsi="Calibri" w:cs="Calibri"/>
                  <w:color w:val="000000"/>
                  <w:sz w:val="16"/>
                  <w:szCs w:val="16"/>
                </w:rPr>
                <w:t>395</w:t>
              </w:r>
            </w:ins>
          </w:p>
        </w:tc>
        <w:tc>
          <w:tcPr>
            <w:tcW w:w="454" w:type="dxa"/>
            <w:vAlign w:val="center"/>
            <w:tcPrChange w:id="18840" w:author="Στάθης Καπ" w:date="2023-03-09T06:29:00Z">
              <w:tcPr>
                <w:tcW w:w="454" w:type="dxa"/>
                <w:gridSpan w:val="2"/>
                <w:vAlign w:val="center"/>
              </w:tcPr>
            </w:tcPrChange>
          </w:tcPr>
          <w:p w14:paraId="387FAA3B" w14:textId="210BE702" w:rsidR="00494D04" w:rsidRPr="007E0F91" w:rsidRDefault="00494D04" w:rsidP="00494D04">
            <w:pPr>
              <w:jc w:val="center"/>
              <w:rPr>
                <w:ins w:id="18841" w:author="Στάθης Καπ" w:date="2023-03-09T06:25:00Z"/>
                <w:sz w:val="16"/>
                <w:szCs w:val="16"/>
              </w:rPr>
            </w:pPr>
            <w:ins w:id="18842" w:author="Στάθης Καπ" w:date="2023-03-09T07:11:00Z">
              <w:r>
                <w:rPr>
                  <w:rFonts w:ascii="Calibri" w:hAnsi="Calibri" w:cs="Calibri"/>
                  <w:color w:val="000000"/>
                  <w:sz w:val="16"/>
                  <w:szCs w:val="16"/>
                </w:rPr>
                <w:t>12.8</w:t>
              </w:r>
            </w:ins>
          </w:p>
        </w:tc>
        <w:tc>
          <w:tcPr>
            <w:tcW w:w="454" w:type="dxa"/>
            <w:vAlign w:val="center"/>
            <w:tcPrChange w:id="18843" w:author="Στάθης Καπ" w:date="2023-03-09T06:29:00Z">
              <w:tcPr>
                <w:tcW w:w="454" w:type="dxa"/>
                <w:gridSpan w:val="2"/>
                <w:vAlign w:val="bottom"/>
              </w:tcPr>
            </w:tcPrChange>
          </w:tcPr>
          <w:p w14:paraId="14B26A36" w14:textId="71F038B7" w:rsidR="00494D04" w:rsidRPr="007E0F91" w:rsidRDefault="00494D04" w:rsidP="00494D04">
            <w:pPr>
              <w:jc w:val="center"/>
              <w:rPr>
                <w:ins w:id="18844" w:author="Στάθης Καπ" w:date="2023-03-09T06:25:00Z"/>
                <w:sz w:val="16"/>
                <w:szCs w:val="16"/>
              </w:rPr>
            </w:pPr>
            <w:ins w:id="18845" w:author="Στάθης Καπ" w:date="2023-03-09T07:11:00Z">
              <w:r>
                <w:rPr>
                  <w:rFonts w:ascii="Calibri" w:hAnsi="Calibri" w:cs="Calibri"/>
                  <w:color w:val="000000"/>
                  <w:sz w:val="16"/>
                  <w:szCs w:val="16"/>
                </w:rPr>
                <w:t>0.29</w:t>
              </w:r>
            </w:ins>
          </w:p>
        </w:tc>
        <w:tc>
          <w:tcPr>
            <w:tcW w:w="461" w:type="dxa"/>
            <w:tcBorders>
              <w:right w:val="single" w:sz="4" w:space="0" w:color="auto"/>
            </w:tcBorders>
            <w:vAlign w:val="center"/>
            <w:tcPrChange w:id="18846" w:author="Στάθης Καπ" w:date="2023-03-09T06:29:00Z">
              <w:tcPr>
                <w:tcW w:w="461" w:type="dxa"/>
                <w:gridSpan w:val="2"/>
                <w:tcBorders>
                  <w:right w:val="single" w:sz="4" w:space="0" w:color="auto"/>
                </w:tcBorders>
                <w:vAlign w:val="center"/>
              </w:tcPr>
            </w:tcPrChange>
          </w:tcPr>
          <w:p w14:paraId="1BA145C1" w14:textId="27BCB64C" w:rsidR="00494D04" w:rsidRPr="007E0F91" w:rsidRDefault="00494D04" w:rsidP="00494D04">
            <w:pPr>
              <w:jc w:val="center"/>
              <w:rPr>
                <w:ins w:id="18847" w:author="Στάθης Καπ" w:date="2023-03-09T06:25:00Z"/>
                <w:sz w:val="16"/>
                <w:szCs w:val="16"/>
              </w:rPr>
            </w:pPr>
            <w:ins w:id="18848" w:author="Στάθης Καπ" w:date="2023-03-09T07:11:00Z">
              <w:r>
                <w:rPr>
                  <w:rFonts w:ascii="Calibri" w:hAnsi="Calibri" w:cs="Calibri"/>
                  <w:color w:val="000000"/>
                  <w:sz w:val="16"/>
                  <w:szCs w:val="16"/>
                </w:rPr>
                <w:t>11.85</w:t>
              </w:r>
            </w:ins>
          </w:p>
        </w:tc>
      </w:tr>
      <w:tr w:rsidR="00494D04" w14:paraId="3E29BCB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84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850" w:author="Στάθης Καπ" w:date="2023-03-09T06:25:00Z"/>
          <w:trPrChange w:id="1885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85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358436E" w14:textId="77777777" w:rsidR="00494D04" w:rsidRPr="007E0F91" w:rsidRDefault="00494D04" w:rsidP="00494D04">
            <w:pPr>
              <w:jc w:val="center"/>
              <w:rPr>
                <w:ins w:id="18853" w:author="Στάθης Καπ" w:date="2023-03-09T06:25:00Z"/>
                <w:sz w:val="16"/>
                <w:szCs w:val="16"/>
              </w:rPr>
            </w:pPr>
            <w:ins w:id="18854" w:author="Στάθης Καπ" w:date="2023-03-09T06:25:00Z">
              <w:r w:rsidRPr="009861B1">
                <w:rPr>
                  <w:rFonts w:ascii="Calibri" w:hAnsi="Calibri" w:cs="Calibri"/>
                  <w:color w:val="000000"/>
                  <w:sz w:val="16"/>
                  <w:szCs w:val="16"/>
                </w:rPr>
                <w:t>r110</w:t>
              </w:r>
            </w:ins>
          </w:p>
        </w:tc>
        <w:tc>
          <w:tcPr>
            <w:tcW w:w="565" w:type="dxa"/>
            <w:tcBorders>
              <w:left w:val="single" w:sz="4" w:space="0" w:color="auto"/>
            </w:tcBorders>
            <w:vAlign w:val="center"/>
            <w:tcPrChange w:id="18855" w:author="Στάθης Καπ" w:date="2023-03-09T06:29:00Z">
              <w:tcPr>
                <w:tcW w:w="565" w:type="dxa"/>
                <w:gridSpan w:val="2"/>
                <w:tcBorders>
                  <w:left w:val="single" w:sz="4" w:space="0" w:color="auto"/>
                </w:tcBorders>
                <w:vAlign w:val="center"/>
              </w:tcPr>
            </w:tcPrChange>
          </w:tcPr>
          <w:p w14:paraId="4C1FC933" w14:textId="5B04A223" w:rsidR="00494D04" w:rsidRPr="007E0F91" w:rsidRDefault="00494D04" w:rsidP="00494D04">
            <w:pPr>
              <w:jc w:val="center"/>
              <w:rPr>
                <w:ins w:id="18856" w:author="Στάθης Καπ" w:date="2023-03-09T06:25:00Z"/>
                <w:sz w:val="16"/>
                <w:szCs w:val="16"/>
              </w:rPr>
            </w:pPr>
            <w:ins w:id="18857" w:author="Στάθης Καπ" w:date="2023-03-09T07:11:00Z">
              <w:r>
                <w:rPr>
                  <w:rFonts w:ascii="Calibri" w:hAnsi="Calibri" w:cs="Calibri"/>
                  <w:color w:val="000000"/>
                  <w:sz w:val="16"/>
                  <w:szCs w:val="16"/>
                </w:rPr>
                <w:t>525</w:t>
              </w:r>
            </w:ins>
          </w:p>
        </w:tc>
        <w:tc>
          <w:tcPr>
            <w:tcW w:w="679" w:type="dxa"/>
            <w:tcBorders>
              <w:right w:val="single" w:sz="4" w:space="0" w:color="auto"/>
            </w:tcBorders>
            <w:vAlign w:val="center"/>
            <w:tcPrChange w:id="18858" w:author="Στάθης Καπ" w:date="2023-03-09T06:29:00Z">
              <w:tcPr>
                <w:tcW w:w="679" w:type="dxa"/>
                <w:gridSpan w:val="2"/>
                <w:tcBorders>
                  <w:right w:val="single" w:sz="4" w:space="0" w:color="auto"/>
                </w:tcBorders>
                <w:vAlign w:val="center"/>
              </w:tcPr>
            </w:tcPrChange>
          </w:tcPr>
          <w:p w14:paraId="7A767520" w14:textId="649E13EC" w:rsidR="00494D04" w:rsidRPr="007E0F91" w:rsidRDefault="00494D04" w:rsidP="00494D04">
            <w:pPr>
              <w:jc w:val="center"/>
              <w:rPr>
                <w:ins w:id="18859" w:author="Στάθης Καπ" w:date="2023-03-09T06:25:00Z"/>
                <w:sz w:val="16"/>
                <w:szCs w:val="16"/>
              </w:rPr>
            </w:pPr>
            <w:ins w:id="18860"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8861" w:author="Στάθης Καπ" w:date="2023-03-09T06:29:00Z">
              <w:tcPr>
                <w:tcW w:w="453" w:type="dxa"/>
                <w:gridSpan w:val="2"/>
                <w:tcBorders>
                  <w:left w:val="single" w:sz="4" w:space="0" w:color="auto"/>
                </w:tcBorders>
                <w:vAlign w:val="bottom"/>
              </w:tcPr>
            </w:tcPrChange>
          </w:tcPr>
          <w:p w14:paraId="2D785765" w14:textId="08D19297" w:rsidR="00494D04" w:rsidRPr="007E0F91" w:rsidRDefault="00494D04" w:rsidP="00494D04">
            <w:pPr>
              <w:jc w:val="center"/>
              <w:rPr>
                <w:ins w:id="18862" w:author="Στάθης Καπ" w:date="2023-03-09T06:25:00Z"/>
                <w:sz w:val="16"/>
                <w:szCs w:val="16"/>
              </w:rPr>
            </w:pPr>
            <w:ins w:id="18863" w:author="Στάθης Καπ" w:date="2023-03-09T07:11:00Z">
              <w:r>
                <w:rPr>
                  <w:rFonts w:ascii="Calibri" w:hAnsi="Calibri" w:cs="Calibri"/>
                  <w:color w:val="000000"/>
                  <w:sz w:val="16"/>
                  <w:szCs w:val="16"/>
                </w:rPr>
                <w:t>456</w:t>
              </w:r>
            </w:ins>
          </w:p>
        </w:tc>
        <w:tc>
          <w:tcPr>
            <w:tcW w:w="708" w:type="dxa"/>
            <w:vAlign w:val="center"/>
            <w:tcPrChange w:id="18864" w:author="Στάθης Καπ" w:date="2023-03-09T06:29:00Z">
              <w:tcPr>
                <w:tcW w:w="708" w:type="dxa"/>
                <w:gridSpan w:val="2"/>
                <w:vAlign w:val="center"/>
              </w:tcPr>
            </w:tcPrChange>
          </w:tcPr>
          <w:p w14:paraId="7CBD8073" w14:textId="48F07239" w:rsidR="00494D04" w:rsidRPr="007E0F91" w:rsidRDefault="00494D04" w:rsidP="00494D04">
            <w:pPr>
              <w:jc w:val="center"/>
              <w:rPr>
                <w:ins w:id="18865" w:author="Στάθης Καπ" w:date="2023-03-09T06:25:00Z"/>
                <w:sz w:val="16"/>
                <w:szCs w:val="16"/>
              </w:rPr>
            </w:pPr>
            <w:ins w:id="18866" w:author="Στάθης Καπ" w:date="2023-03-09T07:11:00Z">
              <w:r>
                <w:rPr>
                  <w:rFonts w:ascii="Calibri" w:hAnsi="Calibri" w:cs="Calibri"/>
                  <w:color w:val="000000"/>
                  <w:sz w:val="16"/>
                  <w:szCs w:val="16"/>
                </w:rPr>
                <w:t>13.14</w:t>
              </w:r>
            </w:ins>
          </w:p>
        </w:tc>
        <w:tc>
          <w:tcPr>
            <w:tcW w:w="652" w:type="dxa"/>
            <w:tcBorders>
              <w:right w:val="single" w:sz="4" w:space="0" w:color="auto"/>
            </w:tcBorders>
            <w:vAlign w:val="center"/>
            <w:tcPrChange w:id="18867" w:author="Στάθης Καπ" w:date="2023-03-09T06:29:00Z">
              <w:tcPr>
                <w:tcW w:w="652" w:type="dxa"/>
                <w:gridSpan w:val="2"/>
                <w:tcBorders>
                  <w:right w:val="single" w:sz="4" w:space="0" w:color="auto"/>
                </w:tcBorders>
                <w:vAlign w:val="bottom"/>
              </w:tcPr>
            </w:tcPrChange>
          </w:tcPr>
          <w:p w14:paraId="0CF5B5EA" w14:textId="76031EE8" w:rsidR="00494D04" w:rsidRPr="007E0F91" w:rsidRDefault="00494D04" w:rsidP="00494D04">
            <w:pPr>
              <w:jc w:val="center"/>
              <w:rPr>
                <w:ins w:id="18868" w:author="Στάθης Καπ" w:date="2023-03-09T06:25:00Z"/>
                <w:sz w:val="16"/>
                <w:szCs w:val="16"/>
              </w:rPr>
            </w:pPr>
            <w:ins w:id="18869" w:author="Στάθης Καπ" w:date="2023-03-09T07:11:00Z">
              <w:r>
                <w:rPr>
                  <w:rFonts w:ascii="Calibri" w:hAnsi="Calibri" w:cs="Calibri"/>
                  <w:color w:val="000000"/>
                  <w:sz w:val="16"/>
                  <w:szCs w:val="16"/>
                </w:rPr>
                <w:t>0.324</w:t>
              </w:r>
            </w:ins>
          </w:p>
        </w:tc>
        <w:tc>
          <w:tcPr>
            <w:tcW w:w="453" w:type="dxa"/>
            <w:tcBorders>
              <w:left w:val="single" w:sz="4" w:space="0" w:color="auto"/>
            </w:tcBorders>
            <w:vAlign w:val="center"/>
            <w:tcPrChange w:id="18870" w:author="Στάθης Καπ" w:date="2023-03-09T06:29:00Z">
              <w:tcPr>
                <w:tcW w:w="453" w:type="dxa"/>
                <w:gridSpan w:val="2"/>
                <w:tcBorders>
                  <w:left w:val="single" w:sz="4" w:space="0" w:color="auto"/>
                </w:tcBorders>
                <w:vAlign w:val="bottom"/>
              </w:tcPr>
            </w:tcPrChange>
          </w:tcPr>
          <w:p w14:paraId="4950887B" w14:textId="6A0D6A16" w:rsidR="00494D04" w:rsidRPr="007E0F91" w:rsidRDefault="00494D04" w:rsidP="00494D04">
            <w:pPr>
              <w:jc w:val="center"/>
              <w:rPr>
                <w:ins w:id="18871" w:author="Στάθης Καπ" w:date="2023-03-09T06:25:00Z"/>
                <w:sz w:val="16"/>
                <w:szCs w:val="16"/>
              </w:rPr>
            </w:pPr>
            <w:ins w:id="18872" w:author="Στάθης Καπ" w:date="2023-03-09T07:11:00Z">
              <w:r>
                <w:rPr>
                  <w:rFonts w:ascii="Calibri" w:hAnsi="Calibri" w:cs="Calibri"/>
                  <w:color w:val="000000"/>
                  <w:sz w:val="16"/>
                  <w:szCs w:val="16"/>
                </w:rPr>
                <w:t>432</w:t>
              </w:r>
            </w:ins>
          </w:p>
        </w:tc>
        <w:tc>
          <w:tcPr>
            <w:tcW w:w="454" w:type="dxa"/>
            <w:vAlign w:val="center"/>
            <w:tcPrChange w:id="18873" w:author="Στάθης Καπ" w:date="2023-03-09T06:29:00Z">
              <w:tcPr>
                <w:tcW w:w="454" w:type="dxa"/>
                <w:gridSpan w:val="2"/>
                <w:vAlign w:val="center"/>
              </w:tcPr>
            </w:tcPrChange>
          </w:tcPr>
          <w:p w14:paraId="3190B28C" w14:textId="18BC97C2" w:rsidR="00494D04" w:rsidRPr="007E0F91" w:rsidRDefault="00494D04" w:rsidP="00494D04">
            <w:pPr>
              <w:jc w:val="center"/>
              <w:rPr>
                <w:ins w:id="18874" w:author="Στάθης Καπ" w:date="2023-03-09T06:25:00Z"/>
                <w:sz w:val="16"/>
                <w:szCs w:val="16"/>
              </w:rPr>
            </w:pPr>
            <w:ins w:id="18875" w:author="Στάθης Καπ" w:date="2023-03-09T07:11:00Z">
              <w:r>
                <w:rPr>
                  <w:rFonts w:ascii="Calibri" w:hAnsi="Calibri" w:cs="Calibri"/>
                  <w:color w:val="000000"/>
                  <w:sz w:val="16"/>
                  <w:szCs w:val="16"/>
                </w:rPr>
                <w:t>5.26</w:t>
              </w:r>
            </w:ins>
          </w:p>
        </w:tc>
        <w:tc>
          <w:tcPr>
            <w:tcW w:w="454" w:type="dxa"/>
            <w:vAlign w:val="center"/>
            <w:tcPrChange w:id="18876" w:author="Στάθης Καπ" w:date="2023-03-09T06:29:00Z">
              <w:tcPr>
                <w:tcW w:w="454" w:type="dxa"/>
                <w:gridSpan w:val="2"/>
                <w:vAlign w:val="bottom"/>
              </w:tcPr>
            </w:tcPrChange>
          </w:tcPr>
          <w:p w14:paraId="171E72DD" w14:textId="7FC4644E" w:rsidR="00494D04" w:rsidRPr="007E0F91" w:rsidRDefault="00494D04" w:rsidP="00494D04">
            <w:pPr>
              <w:jc w:val="center"/>
              <w:rPr>
                <w:ins w:id="18877" w:author="Στάθης Καπ" w:date="2023-03-09T06:25:00Z"/>
                <w:sz w:val="16"/>
                <w:szCs w:val="16"/>
              </w:rPr>
            </w:pPr>
            <w:ins w:id="18878" w:author="Στάθης Καπ" w:date="2023-03-09T07:11:00Z">
              <w:r>
                <w:rPr>
                  <w:rFonts w:ascii="Calibri" w:hAnsi="Calibri" w:cs="Calibri"/>
                  <w:color w:val="000000"/>
                  <w:sz w:val="16"/>
                  <w:szCs w:val="16"/>
                </w:rPr>
                <w:t>0.218</w:t>
              </w:r>
            </w:ins>
          </w:p>
        </w:tc>
        <w:tc>
          <w:tcPr>
            <w:tcW w:w="457" w:type="dxa"/>
            <w:tcBorders>
              <w:right w:val="single" w:sz="4" w:space="0" w:color="auto"/>
            </w:tcBorders>
            <w:vAlign w:val="center"/>
            <w:tcPrChange w:id="18879" w:author="Στάθης Καπ" w:date="2023-03-09T06:29:00Z">
              <w:tcPr>
                <w:tcW w:w="457" w:type="dxa"/>
                <w:gridSpan w:val="2"/>
                <w:tcBorders>
                  <w:right w:val="single" w:sz="4" w:space="0" w:color="auto"/>
                </w:tcBorders>
                <w:vAlign w:val="center"/>
              </w:tcPr>
            </w:tcPrChange>
          </w:tcPr>
          <w:p w14:paraId="06293F23" w14:textId="2C490716" w:rsidR="00494D04" w:rsidRPr="007E0F91" w:rsidRDefault="00494D04" w:rsidP="00494D04">
            <w:pPr>
              <w:jc w:val="center"/>
              <w:rPr>
                <w:ins w:id="18880" w:author="Στάθης Καπ" w:date="2023-03-09T06:25:00Z"/>
                <w:sz w:val="16"/>
                <w:szCs w:val="16"/>
              </w:rPr>
            </w:pPr>
            <w:ins w:id="18881" w:author="Στάθης Καπ" w:date="2023-03-09T07:11:00Z">
              <w:r>
                <w:rPr>
                  <w:rFonts w:ascii="Calibri" w:hAnsi="Calibri" w:cs="Calibri"/>
                  <w:color w:val="000000"/>
                  <w:sz w:val="16"/>
                  <w:szCs w:val="16"/>
                </w:rPr>
                <w:t>32.72</w:t>
              </w:r>
            </w:ins>
          </w:p>
        </w:tc>
        <w:tc>
          <w:tcPr>
            <w:tcW w:w="453" w:type="dxa"/>
            <w:tcBorders>
              <w:left w:val="single" w:sz="4" w:space="0" w:color="auto"/>
            </w:tcBorders>
            <w:vAlign w:val="center"/>
            <w:tcPrChange w:id="18882" w:author="Στάθης Καπ" w:date="2023-03-09T06:29:00Z">
              <w:tcPr>
                <w:tcW w:w="453" w:type="dxa"/>
                <w:gridSpan w:val="2"/>
                <w:tcBorders>
                  <w:left w:val="single" w:sz="4" w:space="0" w:color="auto"/>
                </w:tcBorders>
                <w:vAlign w:val="bottom"/>
              </w:tcPr>
            </w:tcPrChange>
          </w:tcPr>
          <w:p w14:paraId="7767D3B0" w14:textId="3DD5EF61" w:rsidR="00494D04" w:rsidRPr="007E0F91" w:rsidRDefault="00494D04" w:rsidP="00494D04">
            <w:pPr>
              <w:jc w:val="center"/>
              <w:rPr>
                <w:ins w:id="18883" w:author="Στάθης Καπ" w:date="2023-03-09T06:25:00Z"/>
                <w:sz w:val="16"/>
                <w:szCs w:val="16"/>
              </w:rPr>
            </w:pPr>
            <w:ins w:id="18884" w:author="Στάθης Καπ" w:date="2023-03-09T07:11:00Z">
              <w:r>
                <w:rPr>
                  <w:rFonts w:ascii="Calibri" w:hAnsi="Calibri" w:cs="Calibri"/>
                  <w:color w:val="000000"/>
                  <w:sz w:val="16"/>
                  <w:szCs w:val="16"/>
                </w:rPr>
                <w:t>409</w:t>
              </w:r>
            </w:ins>
          </w:p>
        </w:tc>
        <w:tc>
          <w:tcPr>
            <w:tcW w:w="454" w:type="dxa"/>
            <w:vAlign w:val="center"/>
            <w:tcPrChange w:id="18885" w:author="Στάθης Καπ" w:date="2023-03-09T06:29:00Z">
              <w:tcPr>
                <w:tcW w:w="454" w:type="dxa"/>
                <w:gridSpan w:val="2"/>
                <w:vAlign w:val="center"/>
              </w:tcPr>
            </w:tcPrChange>
          </w:tcPr>
          <w:p w14:paraId="65310D0F" w14:textId="53AD741C" w:rsidR="00494D04" w:rsidRPr="007E0F91" w:rsidRDefault="00494D04" w:rsidP="00494D04">
            <w:pPr>
              <w:jc w:val="center"/>
              <w:rPr>
                <w:ins w:id="18886" w:author="Στάθης Καπ" w:date="2023-03-09T06:25:00Z"/>
                <w:sz w:val="16"/>
                <w:szCs w:val="16"/>
              </w:rPr>
            </w:pPr>
            <w:ins w:id="18887" w:author="Στάθης Καπ" w:date="2023-03-09T07:11:00Z">
              <w:r>
                <w:rPr>
                  <w:rFonts w:ascii="Calibri" w:hAnsi="Calibri" w:cs="Calibri"/>
                  <w:color w:val="000000"/>
                  <w:sz w:val="16"/>
                  <w:szCs w:val="16"/>
                </w:rPr>
                <w:t>10.31</w:t>
              </w:r>
            </w:ins>
          </w:p>
        </w:tc>
        <w:tc>
          <w:tcPr>
            <w:tcW w:w="454" w:type="dxa"/>
            <w:vAlign w:val="center"/>
            <w:tcPrChange w:id="18888" w:author="Στάθης Καπ" w:date="2023-03-09T06:29:00Z">
              <w:tcPr>
                <w:tcW w:w="454" w:type="dxa"/>
                <w:gridSpan w:val="2"/>
                <w:vAlign w:val="bottom"/>
              </w:tcPr>
            </w:tcPrChange>
          </w:tcPr>
          <w:p w14:paraId="25CED7AF" w14:textId="477E61E1" w:rsidR="00494D04" w:rsidRPr="007E0F91" w:rsidRDefault="00494D04" w:rsidP="00494D04">
            <w:pPr>
              <w:jc w:val="center"/>
              <w:rPr>
                <w:ins w:id="18889" w:author="Στάθης Καπ" w:date="2023-03-09T06:25:00Z"/>
                <w:sz w:val="16"/>
                <w:szCs w:val="16"/>
              </w:rPr>
            </w:pPr>
            <w:ins w:id="18890" w:author="Στάθης Καπ" w:date="2023-03-09T07:11:00Z">
              <w:r>
                <w:rPr>
                  <w:rFonts w:ascii="Calibri" w:hAnsi="Calibri" w:cs="Calibri"/>
                  <w:color w:val="000000"/>
                  <w:sz w:val="16"/>
                  <w:szCs w:val="16"/>
                </w:rPr>
                <w:t>0.229</w:t>
              </w:r>
            </w:ins>
          </w:p>
        </w:tc>
        <w:tc>
          <w:tcPr>
            <w:tcW w:w="454" w:type="dxa"/>
            <w:tcBorders>
              <w:right w:val="single" w:sz="4" w:space="0" w:color="auto"/>
            </w:tcBorders>
            <w:vAlign w:val="center"/>
            <w:tcPrChange w:id="18891" w:author="Στάθης Καπ" w:date="2023-03-09T06:29:00Z">
              <w:tcPr>
                <w:tcW w:w="454" w:type="dxa"/>
                <w:gridSpan w:val="2"/>
                <w:tcBorders>
                  <w:right w:val="single" w:sz="4" w:space="0" w:color="auto"/>
                </w:tcBorders>
                <w:vAlign w:val="center"/>
              </w:tcPr>
            </w:tcPrChange>
          </w:tcPr>
          <w:p w14:paraId="0B35293F" w14:textId="567DDA44" w:rsidR="00494D04" w:rsidRPr="007E0F91" w:rsidRDefault="00494D04" w:rsidP="00494D04">
            <w:pPr>
              <w:jc w:val="center"/>
              <w:rPr>
                <w:ins w:id="18892" w:author="Στάθης Καπ" w:date="2023-03-09T06:25:00Z"/>
                <w:sz w:val="16"/>
                <w:szCs w:val="16"/>
              </w:rPr>
            </w:pPr>
            <w:ins w:id="18893" w:author="Στάθης Καπ" w:date="2023-03-09T07:11:00Z">
              <w:r>
                <w:rPr>
                  <w:rFonts w:ascii="Calibri" w:hAnsi="Calibri" w:cs="Calibri"/>
                  <w:color w:val="000000"/>
                  <w:sz w:val="16"/>
                  <w:szCs w:val="16"/>
                </w:rPr>
                <w:t>29.32</w:t>
              </w:r>
            </w:ins>
          </w:p>
        </w:tc>
        <w:tc>
          <w:tcPr>
            <w:tcW w:w="453" w:type="dxa"/>
            <w:tcBorders>
              <w:left w:val="single" w:sz="4" w:space="0" w:color="auto"/>
            </w:tcBorders>
            <w:vAlign w:val="center"/>
            <w:tcPrChange w:id="18894" w:author="Στάθης Καπ" w:date="2023-03-09T06:29:00Z">
              <w:tcPr>
                <w:tcW w:w="453" w:type="dxa"/>
                <w:gridSpan w:val="2"/>
                <w:tcBorders>
                  <w:left w:val="single" w:sz="4" w:space="0" w:color="auto"/>
                </w:tcBorders>
                <w:vAlign w:val="bottom"/>
              </w:tcPr>
            </w:tcPrChange>
          </w:tcPr>
          <w:p w14:paraId="117C131B" w14:textId="57738A05" w:rsidR="00494D04" w:rsidRPr="007E0F91" w:rsidRDefault="00494D04" w:rsidP="00494D04">
            <w:pPr>
              <w:jc w:val="center"/>
              <w:rPr>
                <w:ins w:id="18895" w:author="Στάθης Καπ" w:date="2023-03-09T06:25:00Z"/>
                <w:sz w:val="16"/>
                <w:szCs w:val="16"/>
              </w:rPr>
            </w:pPr>
            <w:ins w:id="18896" w:author="Στάθης Καπ" w:date="2023-03-09T07:11:00Z">
              <w:r>
                <w:rPr>
                  <w:rFonts w:ascii="Calibri" w:hAnsi="Calibri" w:cs="Calibri"/>
                  <w:color w:val="000000"/>
                  <w:sz w:val="16"/>
                  <w:szCs w:val="16"/>
                </w:rPr>
                <w:t>407</w:t>
              </w:r>
            </w:ins>
          </w:p>
        </w:tc>
        <w:tc>
          <w:tcPr>
            <w:tcW w:w="454" w:type="dxa"/>
            <w:vAlign w:val="center"/>
            <w:tcPrChange w:id="18897" w:author="Στάθης Καπ" w:date="2023-03-09T06:29:00Z">
              <w:tcPr>
                <w:tcW w:w="454" w:type="dxa"/>
                <w:gridSpan w:val="2"/>
                <w:vAlign w:val="center"/>
              </w:tcPr>
            </w:tcPrChange>
          </w:tcPr>
          <w:p w14:paraId="5FF5B5A5" w14:textId="61AABF16" w:rsidR="00494D04" w:rsidRPr="007E0F91" w:rsidRDefault="00494D04" w:rsidP="00494D04">
            <w:pPr>
              <w:jc w:val="center"/>
              <w:rPr>
                <w:ins w:id="18898" w:author="Στάθης Καπ" w:date="2023-03-09T06:25:00Z"/>
                <w:sz w:val="16"/>
                <w:szCs w:val="16"/>
              </w:rPr>
            </w:pPr>
            <w:ins w:id="18899" w:author="Στάθης Καπ" w:date="2023-03-09T07:11:00Z">
              <w:r>
                <w:rPr>
                  <w:rFonts w:ascii="Calibri" w:hAnsi="Calibri" w:cs="Calibri"/>
                  <w:color w:val="000000"/>
                  <w:sz w:val="16"/>
                  <w:szCs w:val="16"/>
                </w:rPr>
                <w:t>10.75</w:t>
              </w:r>
            </w:ins>
          </w:p>
        </w:tc>
        <w:tc>
          <w:tcPr>
            <w:tcW w:w="454" w:type="dxa"/>
            <w:vAlign w:val="center"/>
            <w:tcPrChange w:id="18900" w:author="Στάθης Καπ" w:date="2023-03-09T06:29:00Z">
              <w:tcPr>
                <w:tcW w:w="454" w:type="dxa"/>
                <w:gridSpan w:val="2"/>
                <w:vAlign w:val="bottom"/>
              </w:tcPr>
            </w:tcPrChange>
          </w:tcPr>
          <w:p w14:paraId="704655AD" w14:textId="197D8CCC" w:rsidR="00494D04" w:rsidRPr="007E0F91" w:rsidRDefault="00494D04" w:rsidP="00494D04">
            <w:pPr>
              <w:jc w:val="center"/>
              <w:rPr>
                <w:ins w:id="18901" w:author="Στάθης Καπ" w:date="2023-03-09T06:25:00Z"/>
                <w:sz w:val="16"/>
                <w:szCs w:val="16"/>
              </w:rPr>
            </w:pPr>
            <w:ins w:id="18902"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8903" w:author="Στάθης Καπ" w:date="2023-03-09T06:29:00Z">
              <w:tcPr>
                <w:tcW w:w="461" w:type="dxa"/>
                <w:gridSpan w:val="2"/>
                <w:tcBorders>
                  <w:right w:val="single" w:sz="4" w:space="0" w:color="auto"/>
                </w:tcBorders>
                <w:vAlign w:val="center"/>
              </w:tcPr>
            </w:tcPrChange>
          </w:tcPr>
          <w:p w14:paraId="5551CCC6" w14:textId="008F2BA1" w:rsidR="00494D04" w:rsidRPr="007E0F91" w:rsidRDefault="00494D04" w:rsidP="00494D04">
            <w:pPr>
              <w:jc w:val="center"/>
              <w:rPr>
                <w:ins w:id="18904" w:author="Στάθης Καπ" w:date="2023-03-09T06:25:00Z"/>
                <w:sz w:val="16"/>
                <w:szCs w:val="16"/>
              </w:rPr>
            </w:pPr>
            <w:ins w:id="18905" w:author="Στάθης Καπ" w:date="2023-03-09T07:11:00Z">
              <w:r>
                <w:rPr>
                  <w:rFonts w:ascii="Calibri" w:hAnsi="Calibri" w:cs="Calibri"/>
                  <w:color w:val="000000"/>
                  <w:sz w:val="16"/>
                  <w:szCs w:val="16"/>
                </w:rPr>
                <w:t>31.48</w:t>
              </w:r>
            </w:ins>
          </w:p>
        </w:tc>
      </w:tr>
      <w:tr w:rsidR="00494D04" w14:paraId="5A2FAB5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90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907" w:author="Στάθης Καπ" w:date="2023-03-09T06:25:00Z"/>
          <w:trPrChange w:id="1890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90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23AA5AE" w14:textId="77777777" w:rsidR="00494D04" w:rsidRPr="007E0F91" w:rsidRDefault="00494D04" w:rsidP="00494D04">
            <w:pPr>
              <w:jc w:val="center"/>
              <w:rPr>
                <w:ins w:id="18910" w:author="Στάθης Καπ" w:date="2023-03-09T06:25:00Z"/>
                <w:sz w:val="16"/>
                <w:szCs w:val="16"/>
              </w:rPr>
            </w:pPr>
            <w:ins w:id="18911" w:author="Στάθης Καπ" w:date="2023-03-09T06:25:00Z">
              <w:r w:rsidRPr="009861B1">
                <w:rPr>
                  <w:rFonts w:ascii="Calibri" w:hAnsi="Calibri" w:cs="Calibri"/>
                  <w:color w:val="000000"/>
                  <w:sz w:val="16"/>
                  <w:szCs w:val="16"/>
                </w:rPr>
                <w:t>r111</w:t>
              </w:r>
            </w:ins>
          </w:p>
        </w:tc>
        <w:tc>
          <w:tcPr>
            <w:tcW w:w="565" w:type="dxa"/>
            <w:tcBorders>
              <w:left w:val="single" w:sz="4" w:space="0" w:color="auto"/>
            </w:tcBorders>
            <w:vAlign w:val="center"/>
            <w:tcPrChange w:id="18912" w:author="Στάθης Καπ" w:date="2023-03-09T06:29:00Z">
              <w:tcPr>
                <w:tcW w:w="565" w:type="dxa"/>
                <w:gridSpan w:val="2"/>
                <w:tcBorders>
                  <w:left w:val="single" w:sz="4" w:space="0" w:color="auto"/>
                </w:tcBorders>
                <w:vAlign w:val="center"/>
              </w:tcPr>
            </w:tcPrChange>
          </w:tcPr>
          <w:p w14:paraId="7EF2EA2F" w14:textId="27C71700" w:rsidR="00494D04" w:rsidRPr="007E0F91" w:rsidRDefault="00494D04" w:rsidP="00494D04">
            <w:pPr>
              <w:jc w:val="center"/>
              <w:rPr>
                <w:ins w:id="18913" w:author="Στάθης Καπ" w:date="2023-03-09T06:25:00Z"/>
                <w:sz w:val="16"/>
                <w:szCs w:val="16"/>
              </w:rPr>
            </w:pPr>
            <w:ins w:id="18914"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8915" w:author="Στάθης Καπ" w:date="2023-03-09T06:29:00Z">
              <w:tcPr>
                <w:tcW w:w="679" w:type="dxa"/>
                <w:gridSpan w:val="2"/>
                <w:tcBorders>
                  <w:right w:val="single" w:sz="4" w:space="0" w:color="auto"/>
                </w:tcBorders>
                <w:vAlign w:val="center"/>
              </w:tcPr>
            </w:tcPrChange>
          </w:tcPr>
          <w:p w14:paraId="480F1572" w14:textId="335C0BC1" w:rsidR="00494D04" w:rsidRPr="007E0F91" w:rsidRDefault="00494D04" w:rsidP="00494D04">
            <w:pPr>
              <w:jc w:val="center"/>
              <w:rPr>
                <w:ins w:id="18916" w:author="Στάθης Καπ" w:date="2023-03-09T06:25:00Z"/>
                <w:sz w:val="16"/>
                <w:szCs w:val="16"/>
              </w:rPr>
            </w:pPr>
            <w:ins w:id="18917" w:author="Στάθης Καπ" w:date="2023-03-09T07:11:00Z">
              <w:r>
                <w:rPr>
                  <w:rFonts w:ascii="Calibri" w:hAnsi="Calibri" w:cs="Calibri"/>
                  <w:color w:val="000000"/>
                  <w:sz w:val="16"/>
                  <w:szCs w:val="16"/>
                </w:rPr>
                <w:t>535</w:t>
              </w:r>
            </w:ins>
          </w:p>
        </w:tc>
        <w:tc>
          <w:tcPr>
            <w:tcW w:w="453" w:type="dxa"/>
            <w:tcBorders>
              <w:left w:val="single" w:sz="4" w:space="0" w:color="auto"/>
            </w:tcBorders>
            <w:vAlign w:val="center"/>
            <w:tcPrChange w:id="18918" w:author="Στάθης Καπ" w:date="2023-03-09T06:29:00Z">
              <w:tcPr>
                <w:tcW w:w="453" w:type="dxa"/>
                <w:gridSpan w:val="2"/>
                <w:tcBorders>
                  <w:left w:val="single" w:sz="4" w:space="0" w:color="auto"/>
                </w:tcBorders>
                <w:vAlign w:val="bottom"/>
              </w:tcPr>
            </w:tcPrChange>
          </w:tcPr>
          <w:p w14:paraId="05B6805F" w14:textId="2723DBB8" w:rsidR="00494D04" w:rsidRPr="007E0F91" w:rsidRDefault="00494D04" w:rsidP="00494D04">
            <w:pPr>
              <w:jc w:val="center"/>
              <w:rPr>
                <w:ins w:id="18919" w:author="Στάθης Καπ" w:date="2023-03-09T06:25:00Z"/>
                <w:sz w:val="16"/>
                <w:szCs w:val="16"/>
              </w:rPr>
            </w:pPr>
            <w:ins w:id="18920" w:author="Στάθης Καπ" w:date="2023-03-09T07:11:00Z">
              <w:r>
                <w:rPr>
                  <w:rFonts w:ascii="Calibri" w:hAnsi="Calibri" w:cs="Calibri"/>
                  <w:color w:val="000000"/>
                  <w:sz w:val="16"/>
                  <w:szCs w:val="16"/>
                </w:rPr>
                <w:t>490</w:t>
              </w:r>
            </w:ins>
          </w:p>
        </w:tc>
        <w:tc>
          <w:tcPr>
            <w:tcW w:w="708" w:type="dxa"/>
            <w:vAlign w:val="center"/>
            <w:tcPrChange w:id="18921" w:author="Στάθης Καπ" w:date="2023-03-09T06:29:00Z">
              <w:tcPr>
                <w:tcW w:w="708" w:type="dxa"/>
                <w:gridSpan w:val="2"/>
                <w:vAlign w:val="center"/>
              </w:tcPr>
            </w:tcPrChange>
          </w:tcPr>
          <w:p w14:paraId="45677AB4" w14:textId="0D812A9E" w:rsidR="00494D04" w:rsidRPr="007E0F91" w:rsidRDefault="00494D04" w:rsidP="00494D04">
            <w:pPr>
              <w:jc w:val="center"/>
              <w:rPr>
                <w:ins w:id="18922" w:author="Στάθης Καπ" w:date="2023-03-09T06:25:00Z"/>
                <w:sz w:val="16"/>
                <w:szCs w:val="16"/>
              </w:rPr>
            </w:pPr>
            <w:ins w:id="18923" w:author="Στάθης Καπ" w:date="2023-03-09T07:11:00Z">
              <w:r>
                <w:rPr>
                  <w:rFonts w:ascii="Calibri" w:hAnsi="Calibri" w:cs="Calibri"/>
                  <w:color w:val="000000"/>
                  <w:sz w:val="16"/>
                  <w:szCs w:val="16"/>
                </w:rPr>
                <w:t>9.93</w:t>
              </w:r>
            </w:ins>
          </w:p>
        </w:tc>
        <w:tc>
          <w:tcPr>
            <w:tcW w:w="652" w:type="dxa"/>
            <w:tcBorders>
              <w:right w:val="single" w:sz="4" w:space="0" w:color="auto"/>
            </w:tcBorders>
            <w:vAlign w:val="center"/>
            <w:tcPrChange w:id="18924" w:author="Στάθης Καπ" w:date="2023-03-09T06:29:00Z">
              <w:tcPr>
                <w:tcW w:w="652" w:type="dxa"/>
                <w:gridSpan w:val="2"/>
                <w:tcBorders>
                  <w:right w:val="single" w:sz="4" w:space="0" w:color="auto"/>
                </w:tcBorders>
                <w:vAlign w:val="bottom"/>
              </w:tcPr>
            </w:tcPrChange>
          </w:tcPr>
          <w:p w14:paraId="2DDB1C17" w14:textId="2B02B22F" w:rsidR="00494D04" w:rsidRPr="007E0F91" w:rsidRDefault="00494D04" w:rsidP="00494D04">
            <w:pPr>
              <w:jc w:val="center"/>
              <w:rPr>
                <w:ins w:id="18925" w:author="Στάθης Καπ" w:date="2023-03-09T06:25:00Z"/>
                <w:sz w:val="16"/>
                <w:szCs w:val="16"/>
              </w:rPr>
            </w:pPr>
            <w:ins w:id="18926" w:author="Στάθης Καπ" w:date="2023-03-09T07:11:00Z">
              <w:r>
                <w:rPr>
                  <w:rFonts w:ascii="Calibri" w:hAnsi="Calibri" w:cs="Calibri"/>
                  <w:color w:val="000000"/>
                  <w:sz w:val="16"/>
                  <w:szCs w:val="16"/>
                </w:rPr>
                <w:t>0.333</w:t>
              </w:r>
            </w:ins>
          </w:p>
        </w:tc>
        <w:tc>
          <w:tcPr>
            <w:tcW w:w="453" w:type="dxa"/>
            <w:tcBorders>
              <w:left w:val="single" w:sz="4" w:space="0" w:color="auto"/>
            </w:tcBorders>
            <w:vAlign w:val="center"/>
            <w:tcPrChange w:id="18927" w:author="Στάθης Καπ" w:date="2023-03-09T06:29:00Z">
              <w:tcPr>
                <w:tcW w:w="453" w:type="dxa"/>
                <w:gridSpan w:val="2"/>
                <w:tcBorders>
                  <w:left w:val="single" w:sz="4" w:space="0" w:color="auto"/>
                </w:tcBorders>
                <w:vAlign w:val="bottom"/>
              </w:tcPr>
            </w:tcPrChange>
          </w:tcPr>
          <w:p w14:paraId="49D169E2" w14:textId="7595BB01" w:rsidR="00494D04" w:rsidRPr="007E0F91" w:rsidRDefault="00494D04" w:rsidP="00494D04">
            <w:pPr>
              <w:jc w:val="center"/>
              <w:rPr>
                <w:ins w:id="18928" w:author="Στάθης Καπ" w:date="2023-03-09T06:25:00Z"/>
                <w:sz w:val="16"/>
                <w:szCs w:val="16"/>
              </w:rPr>
            </w:pPr>
            <w:ins w:id="18929" w:author="Στάθης Καπ" w:date="2023-03-09T07:11:00Z">
              <w:r>
                <w:rPr>
                  <w:rFonts w:ascii="Calibri" w:hAnsi="Calibri" w:cs="Calibri"/>
                  <w:color w:val="000000"/>
                  <w:sz w:val="16"/>
                  <w:szCs w:val="16"/>
                </w:rPr>
                <w:t>479</w:t>
              </w:r>
            </w:ins>
          </w:p>
        </w:tc>
        <w:tc>
          <w:tcPr>
            <w:tcW w:w="454" w:type="dxa"/>
            <w:vAlign w:val="center"/>
            <w:tcPrChange w:id="18930" w:author="Στάθης Καπ" w:date="2023-03-09T06:29:00Z">
              <w:tcPr>
                <w:tcW w:w="454" w:type="dxa"/>
                <w:gridSpan w:val="2"/>
                <w:vAlign w:val="center"/>
              </w:tcPr>
            </w:tcPrChange>
          </w:tcPr>
          <w:p w14:paraId="01D7E08B" w14:textId="44B93298" w:rsidR="00494D04" w:rsidRPr="007E0F91" w:rsidRDefault="00494D04" w:rsidP="00494D04">
            <w:pPr>
              <w:jc w:val="center"/>
              <w:rPr>
                <w:ins w:id="18931" w:author="Στάθης Καπ" w:date="2023-03-09T06:25:00Z"/>
                <w:sz w:val="16"/>
                <w:szCs w:val="16"/>
              </w:rPr>
            </w:pPr>
            <w:ins w:id="18932" w:author="Στάθης Καπ" w:date="2023-03-09T07:11:00Z">
              <w:r>
                <w:rPr>
                  <w:rFonts w:ascii="Calibri" w:hAnsi="Calibri" w:cs="Calibri"/>
                  <w:color w:val="000000"/>
                  <w:sz w:val="16"/>
                  <w:szCs w:val="16"/>
                </w:rPr>
                <w:t>2.24</w:t>
              </w:r>
            </w:ins>
          </w:p>
        </w:tc>
        <w:tc>
          <w:tcPr>
            <w:tcW w:w="454" w:type="dxa"/>
            <w:vAlign w:val="center"/>
            <w:tcPrChange w:id="18933" w:author="Στάθης Καπ" w:date="2023-03-09T06:29:00Z">
              <w:tcPr>
                <w:tcW w:w="454" w:type="dxa"/>
                <w:gridSpan w:val="2"/>
                <w:vAlign w:val="bottom"/>
              </w:tcPr>
            </w:tcPrChange>
          </w:tcPr>
          <w:p w14:paraId="51CDD504" w14:textId="40E7D136" w:rsidR="00494D04" w:rsidRPr="007E0F91" w:rsidRDefault="00494D04" w:rsidP="00494D04">
            <w:pPr>
              <w:jc w:val="center"/>
              <w:rPr>
                <w:ins w:id="18934" w:author="Στάθης Καπ" w:date="2023-03-09T06:25:00Z"/>
                <w:sz w:val="16"/>
                <w:szCs w:val="16"/>
              </w:rPr>
            </w:pPr>
            <w:ins w:id="18935" w:author="Στάθης Καπ" w:date="2023-03-09T07:11:00Z">
              <w:r>
                <w:rPr>
                  <w:rFonts w:ascii="Calibri" w:hAnsi="Calibri" w:cs="Calibri"/>
                  <w:color w:val="000000"/>
                  <w:sz w:val="16"/>
                  <w:szCs w:val="16"/>
                </w:rPr>
                <w:t>0.262</w:t>
              </w:r>
            </w:ins>
          </w:p>
        </w:tc>
        <w:tc>
          <w:tcPr>
            <w:tcW w:w="457" w:type="dxa"/>
            <w:tcBorders>
              <w:right w:val="single" w:sz="4" w:space="0" w:color="auto"/>
            </w:tcBorders>
            <w:vAlign w:val="center"/>
            <w:tcPrChange w:id="18936" w:author="Στάθης Καπ" w:date="2023-03-09T06:29:00Z">
              <w:tcPr>
                <w:tcW w:w="457" w:type="dxa"/>
                <w:gridSpan w:val="2"/>
                <w:tcBorders>
                  <w:right w:val="single" w:sz="4" w:space="0" w:color="auto"/>
                </w:tcBorders>
                <w:vAlign w:val="center"/>
              </w:tcPr>
            </w:tcPrChange>
          </w:tcPr>
          <w:p w14:paraId="6071CDD9" w14:textId="1851EA86" w:rsidR="00494D04" w:rsidRPr="007E0F91" w:rsidRDefault="00494D04" w:rsidP="00494D04">
            <w:pPr>
              <w:jc w:val="center"/>
              <w:rPr>
                <w:ins w:id="18937" w:author="Στάθης Καπ" w:date="2023-03-09T06:25:00Z"/>
                <w:sz w:val="16"/>
                <w:szCs w:val="16"/>
              </w:rPr>
            </w:pPr>
            <w:ins w:id="18938" w:author="Στάθης Καπ" w:date="2023-03-09T07:11:00Z">
              <w:r>
                <w:rPr>
                  <w:rFonts w:ascii="Calibri" w:hAnsi="Calibri" w:cs="Calibri"/>
                  <w:color w:val="000000"/>
                  <w:sz w:val="16"/>
                  <w:szCs w:val="16"/>
                </w:rPr>
                <w:t>21.32</w:t>
              </w:r>
            </w:ins>
          </w:p>
        </w:tc>
        <w:tc>
          <w:tcPr>
            <w:tcW w:w="453" w:type="dxa"/>
            <w:tcBorders>
              <w:left w:val="single" w:sz="4" w:space="0" w:color="auto"/>
            </w:tcBorders>
            <w:vAlign w:val="center"/>
            <w:tcPrChange w:id="18939" w:author="Στάθης Καπ" w:date="2023-03-09T06:29:00Z">
              <w:tcPr>
                <w:tcW w:w="453" w:type="dxa"/>
                <w:gridSpan w:val="2"/>
                <w:tcBorders>
                  <w:left w:val="single" w:sz="4" w:space="0" w:color="auto"/>
                </w:tcBorders>
                <w:vAlign w:val="bottom"/>
              </w:tcPr>
            </w:tcPrChange>
          </w:tcPr>
          <w:p w14:paraId="08F2F50C" w14:textId="7BEC3021" w:rsidR="00494D04" w:rsidRPr="007E0F91" w:rsidRDefault="00494D04" w:rsidP="00494D04">
            <w:pPr>
              <w:jc w:val="center"/>
              <w:rPr>
                <w:ins w:id="18940" w:author="Στάθης Καπ" w:date="2023-03-09T06:25:00Z"/>
                <w:sz w:val="16"/>
                <w:szCs w:val="16"/>
              </w:rPr>
            </w:pPr>
            <w:ins w:id="18941" w:author="Στάθης Καπ" w:date="2023-03-09T07:11:00Z">
              <w:r>
                <w:rPr>
                  <w:rFonts w:ascii="Calibri" w:hAnsi="Calibri" w:cs="Calibri"/>
                  <w:color w:val="000000"/>
                  <w:sz w:val="16"/>
                  <w:szCs w:val="16"/>
                </w:rPr>
                <w:t>460</w:t>
              </w:r>
            </w:ins>
          </w:p>
        </w:tc>
        <w:tc>
          <w:tcPr>
            <w:tcW w:w="454" w:type="dxa"/>
            <w:vAlign w:val="center"/>
            <w:tcPrChange w:id="18942" w:author="Στάθης Καπ" w:date="2023-03-09T06:29:00Z">
              <w:tcPr>
                <w:tcW w:w="454" w:type="dxa"/>
                <w:gridSpan w:val="2"/>
                <w:vAlign w:val="center"/>
              </w:tcPr>
            </w:tcPrChange>
          </w:tcPr>
          <w:p w14:paraId="6BAF8075" w14:textId="17F371B4" w:rsidR="00494D04" w:rsidRPr="007E0F91" w:rsidRDefault="00494D04" w:rsidP="00494D04">
            <w:pPr>
              <w:jc w:val="center"/>
              <w:rPr>
                <w:ins w:id="18943" w:author="Στάθης Καπ" w:date="2023-03-09T06:25:00Z"/>
                <w:sz w:val="16"/>
                <w:szCs w:val="16"/>
              </w:rPr>
            </w:pPr>
            <w:ins w:id="18944" w:author="Στάθης Καπ" w:date="2023-03-09T07:11:00Z">
              <w:r>
                <w:rPr>
                  <w:rFonts w:ascii="Calibri" w:hAnsi="Calibri" w:cs="Calibri"/>
                  <w:color w:val="000000"/>
                  <w:sz w:val="16"/>
                  <w:szCs w:val="16"/>
                </w:rPr>
                <w:t>6.12</w:t>
              </w:r>
            </w:ins>
          </w:p>
        </w:tc>
        <w:tc>
          <w:tcPr>
            <w:tcW w:w="454" w:type="dxa"/>
            <w:vAlign w:val="center"/>
            <w:tcPrChange w:id="18945" w:author="Στάθης Καπ" w:date="2023-03-09T06:29:00Z">
              <w:tcPr>
                <w:tcW w:w="454" w:type="dxa"/>
                <w:gridSpan w:val="2"/>
                <w:vAlign w:val="bottom"/>
              </w:tcPr>
            </w:tcPrChange>
          </w:tcPr>
          <w:p w14:paraId="46E00410" w14:textId="35AD146E" w:rsidR="00494D04" w:rsidRPr="007E0F91" w:rsidRDefault="00494D04" w:rsidP="00494D04">
            <w:pPr>
              <w:jc w:val="center"/>
              <w:rPr>
                <w:ins w:id="18946" w:author="Στάθης Καπ" w:date="2023-03-09T06:25:00Z"/>
                <w:sz w:val="16"/>
                <w:szCs w:val="16"/>
              </w:rPr>
            </w:pPr>
            <w:ins w:id="18947"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18948" w:author="Στάθης Καπ" w:date="2023-03-09T06:29:00Z">
              <w:tcPr>
                <w:tcW w:w="454" w:type="dxa"/>
                <w:gridSpan w:val="2"/>
                <w:tcBorders>
                  <w:right w:val="single" w:sz="4" w:space="0" w:color="auto"/>
                </w:tcBorders>
                <w:vAlign w:val="center"/>
              </w:tcPr>
            </w:tcPrChange>
          </w:tcPr>
          <w:p w14:paraId="1B08A185" w14:textId="4BF598E7" w:rsidR="00494D04" w:rsidRPr="007E0F91" w:rsidRDefault="00494D04" w:rsidP="00494D04">
            <w:pPr>
              <w:jc w:val="center"/>
              <w:rPr>
                <w:ins w:id="18949" w:author="Στάθης Καπ" w:date="2023-03-09T06:25:00Z"/>
                <w:sz w:val="16"/>
                <w:szCs w:val="16"/>
              </w:rPr>
            </w:pPr>
            <w:ins w:id="18950" w:author="Στάθης Καπ" w:date="2023-03-09T07:11:00Z">
              <w:r>
                <w:rPr>
                  <w:rFonts w:ascii="Calibri" w:hAnsi="Calibri" w:cs="Calibri"/>
                  <w:color w:val="000000"/>
                  <w:sz w:val="16"/>
                  <w:szCs w:val="16"/>
                </w:rPr>
                <w:t>34.23</w:t>
              </w:r>
            </w:ins>
          </w:p>
        </w:tc>
        <w:tc>
          <w:tcPr>
            <w:tcW w:w="453" w:type="dxa"/>
            <w:tcBorders>
              <w:left w:val="single" w:sz="4" w:space="0" w:color="auto"/>
            </w:tcBorders>
            <w:vAlign w:val="center"/>
            <w:tcPrChange w:id="18951" w:author="Στάθης Καπ" w:date="2023-03-09T06:29:00Z">
              <w:tcPr>
                <w:tcW w:w="453" w:type="dxa"/>
                <w:gridSpan w:val="2"/>
                <w:tcBorders>
                  <w:left w:val="single" w:sz="4" w:space="0" w:color="auto"/>
                </w:tcBorders>
                <w:vAlign w:val="bottom"/>
              </w:tcPr>
            </w:tcPrChange>
          </w:tcPr>
          <w:p w14:paraId="35293EA3" w14:textId="61DCB124" w:rsidR="00494D04" w:rsidRPr="007E0F91" w:rsidRDefault="00494D04" w:rsidP="00494D04">
            <w:pPr>
              <w:jc w:val="center"/>
              <w:rPr>
                <w:ins w:id="18952" w:author="Στάθης Καπ" w:date="2023-03-09T06:25:00Z"/>
                <w:sz w:val="16"/>
                <w:szCs w:val="16"/>
              </w:rPr>
            </w:pPr>
            <w:ins w:id="18953" w:author="Στάθης Καπ" w:date="2023-03-09T07:11:00Z">
              <w:r>
                <w:rPr>
                  <w:rFonts w:ascii="Calibri" w:hAnsi="Calibri" w:cs="Calibri"/>
                  <w:color w:val="000000"/>
                  <w:sz w:val="16"/>
                  <w:szCs w:val="16"/>
                </w:rPr>
                <w:t>383</w:t>
              </w:r>
            </w:ins>
          </w:p>
        </w:tc>
        <w:tc>
          <w:tcPr>
            <w:tcW w:w="454" w:type="dxa"/>
            <w:vAlign w:val="center"/>
            <w:tcPrChange w:id="18954" w:author="Στάθης Καπ" w:date="2023-03-09T06:29:00Z">
              <w:tcPr>
                <w:tcW w:w="454" w:type="dxa"/>
                <w:gridSpan w:val="2"/>
                <w:vAlign w:val="center"/>
              </w:tcPr>
            </w:tcPrChange>
          </w:tcPr>
          <w:p w14:paraId="0A54CC75" w14:textId="7D4E41A1" w:rsidR="00494D04" w:rsidRPr="007E0F91" w:rsidRDefault="00494D04" w:rsidP="00494D04">
            <w:pPr>
              <w:jc w:val="center"/>
              <w:rPr>
                <w:ins w:id="18955" w:author="Στάθης Καπ" w:date="2023-03-09T06:25:00Z"/>
                <w:sz w:val="16"/>
                <w:szCs w:val="16"/>
              </w:rPr>
            </w:pPr>
            <w:ins w:id="18956" w:author="Στάθης Καπ" w:date="2023-03-09T07:11:00Z">
              <w:r>
                <w:rPr>
                  <w:rFonts w:ascii="Calibri" w:hAnsi="Calibri" w:cs="Calibri"/>
                  <w:color w:val="000000"/>
                  <w:sz w:val="16"/>
                  <w:szCs w:val="16"/>
                </w:rPr>
                <w:t>21.84</w:t>
              </w:r>
            </w:ins>
          </w:p>
        </w:tc>
        <w:tc>
          <w:tcPr>
            <w:tcW w:w="454" w:type="dxa"/>
            <w:vAlign w:val="center"/>
            <w:tcPrChange w:id="18957" w:author="Στάθης Καπ" w:date="2023-03-09T06:29:00Z">
              <w:tcPr>
                <w:tcW w:w="454" w:type="dxa"/>
                <w:gridSpan w:val="2"/>
                <w:vAlign w:val="bottom"/>
              </w:tcPr>
            </w:tcPrChange>
          </w:tcPr>
          <w:p w14:paraId="723464CA" w14:textId="224D9B90" w:rsidR="00494D04" w:rsidRPr="007E0F91" w:rsidRDefault="00494D04" w:rsidP="00494D04">
            <w:pPr>
              <w:jc w:val="center"/>
              <w:rPr>
                <w:ins w:id="18958" w:author="Στάθης Καπ" w:date="2023-03-09T06:25:00Z"/>
                <w:sz w:val="16"/>
                <w:szCs w:val="16"/>
              </w:rPr>
            </w:pPr>
            <w:ins w:id="18959"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18960" w:author="Στάθης Καπ" w:date="2023-03-09T06:29:00Z">
              <w:tcPr>
                <w:tcW w:w="461" w:type="dxa"/>
                <w:gridSpan w:val="2"/>
                <w:tcBorders>
                  <w:right w:val="single" w:sz="4" w:space="0" w:color="auto"/>
                </w:tcBorders>
                <w:vAlign w:val="center"/>
              </w:tcPr>
            </w:tcPrChange>
          </w:tcPr>
          <w:p w14:paraId="5F0B93BD" w14:textId="1655B2E4" w:rsidR="00494D04" w:rsidRPr="007E0F91" w:rsidRDefault="00494D04" w:rsidP="00494D04">
            <w:pPr>
              <w:jc w:val="center"/>
              <w:rPr>
                <w:ins w:id="18961" w:author="Στάθης Καπ" w:date="2023-03-09T06:25:00Z"/>
                <w:sz w:val="16"/>
                <w:szCs w:val="16"/>
              </w:rPr>
            </w:pPr>
            <w:ins w:id="18962" w:author="Στάθης Καπ" w:date="2023-03-09T07:11:00Z">
              <w:r>
                <w:rPr>
                  <w:rFonts w:ascii="Calibri" w:hAnsi="Calibri" w:cs="Calibri"/>
                  <w:color w:val="000000"/>
                  <w:sz w:val="16"/>
                  <w:szCs w:val="16"/>
                </w:rPr>
                <w:t>32.43</w:t>
              </w:r>
            </w:ins>
          </w:p>
        </w:tc>
      </w:tr>
      <w:tr w:rsidR="00494D04" w14:paraId="3B3D68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96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964" w:author="Στάθης Καπ" w:date="2023-03-09T06:25:00Z"/>
          <w:trPrChange w:id="1896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96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1CC7E0B" w14:textId="77777777" w:rsidR="00494D04" w:rsidRPr="007E0F91" w:rsidRDefault="00494D04" w:rsidP="00494D04">
            <w:pPr>
              <w:jc w:val="center"/>
              <w:rPr>
                <w:ins w:id="18967" w:author="Στάθης Καπ" w:date="2023-03-09T06:25:00Z"/>
                <w:sz w:val="16"/>
                <w:szCs w:val="16"/>
              </w:rPr>
            </w:pPr>
            <w:ins w:id="18968" w:author="Στάθης Καπ" w:date="2023-03-09T06:25:00Z">
              <w:r w:rsidRPr="009861B1">
                <w:rPr>
                  <w:rFonts w:ascii="Calibri" w:hAnsi="Calibri" w:cs="Calibri"/>
                  <w:color w:val="000000"/>
                  <w:sz w:val="16"/>
                  <w:szCs w:val="16"/>
                </w:rPr>
                <w:t>r112</w:t>
              </w:r>
            </w:ins>
          </w:p>
        </w:tc>
        <w:tc>
          <w:tcPr>
            <w:tcW w:w="565" w:type="dxa"/>
            <w:tcBorders>
              <w:left w:val="single" w:sz="4" w:space="0" w:color="auto"/>
            </w:tcBorders>
            <w:vAlign w:val="center"/>
            <w:tcPrChange w:id="18969" w:author="Στάθης Καπ" w:date="2023-03-09T06:29:00Z">
              <w:tcPr>
                <w:tcW w:w="565" w:type="dxa"/>
                <w:gridSpan w:val="2"/>
                <w:tcBorders>
                  <w:left w:val="single" w:sz="4" w:space="0" w:color="auto"/>
                </w:tcBorders>
                <w:vAlign w:val="center"/>
              </w:tcPr>
            </w:tcPrChange>
          </w:tcPr>
          <w:p w14:paraId="4D0C659B" w14:textId="0B36307A" w:rsidR="00494D04" w:rsidRPr="007E0F91" w:rsidRDefault="00494D04" w:rsidP="00494D04">
            <w:pPr>
              <w:jc w:val="center"/>
              <w:rPr>
                <w:ins w:id="18970" w:author="Στάθης Καπ" w:date="2023-03-09T06:25:00Z"/>
                <w:sz w:val="16"/>
                <w:szCs w:val="16"/>
              </w:rPr>
            </w:pPr>
            <w:ins w:id="18971"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8972" w:author="Στάθης Καπ" w:date="2023-03-09T06:29:00Z">
              <w:tcPr>
                <w:tcW w:w="679" w:type="dxa"/>
                <w:gridSpan w:val="2"/>
                <w:tcBorders>
                  <w:right w:val="single" w:sz="4" w:space="0" w:color="auto"/>
                </w:tcBorders>
                <w:vAlign w:val="center"/>
              </w:tcPr>
            </w:tcPrChange>
          </w:tcPr>
          <w:p w14:paraId="6FA2BDA7" w14:textId="2FBB2AFD" w:rsidR="00494D04" w:rsidRPr="007E0F91" w:rsidRDefault="00494D04" w:rsidP="00494D04">
            <w:pPr>
              <w:jc w:val="center"/>
              <w:rPr>
                <w:ins w:id="18973" w:author="Στάθης Καπ" w:date="2023-03-09T06:25:00Z"/>
                <w:sz w:val="16"/>
                <w:szCs w:val="16"/>
              </w:rPr>
            </w:pPr>
            <w:ins w:id="18974"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8975" w:author="Στάθης Καπ" w:date="2023-03-09T06:29:00Z">
              <w:tcPr>
                <w:tcW w:w="453" w:type="dxa"/>
                <w:gridSpan w:val="2"/>
                <w:tcBorders>
                  <w:left w:val="single" w:sz="4" w:space="0" w:color="auto"/>
                </w:tcBorders>
                <w:vAlign w:val="bottom"/>
              </w:tcPr>
            </w:tcPrChange>
          </w:tcPr>
          <w:p w14:paraId="5152A169" w14:textId="7F0A5BE4" w:rsidR="00494D04" w:rsidRPr="007E0F91" w:rsidRDefault="00494D04" w:rsidP="00494D04">
            <w:pPr>
              <w:jc w:val="center"/>
              <w:rPr>
                <w:ins w:id="18976" w:author="Στάθης Καπ" w:date="2023-03-09T06:25:00Z"/>
                <w:sz w:val="16"/>
                <w:szCs w:val="16"/>
              </w:rPr>
            </w:pPr>
            <w:ins w:id="18977" w:author="Στάθης Καπ" w:date="2023-03-09T07:11:00Z">
              <w:r>
                <w:rPr>
                  <w:rFonts w:ascii="Calibri" w:hAnsi="Calibri" w:cs="Calibri"/>
                  <w:color w:val="000000"/>
                  <w:sz w:val="16"/>
                  <w:szCs w:val="16"/>
                </w:rPr>
                <w:t>491</w:t>
              </w:r>
            </w:ins>
          </w:p>
        </w:tc>
        <w:tc>
          <w:tcPr>
            <w:tcW w:w="708" w:type="dxa"/>
            <w:vAlign w:val="center"/>
            <w:tcPrChange w:id="18978" w:author="Στάθης Καπ" w:date="2023-03-09T06:29:00Z">
              <w:tcPr>
                <w:tcW w:w="708" w:type="dxa"/>
                <w:gridSpan w:val="2"/>
                <w:vAlign w:val="center"/>
              </w:tcPr>
            </w:tcPrChange>
          </w:tcPr>
          <w:p w14:paraId="6A0708CB" w14:textId="4367A7B9" w:rsidR="00494D04" w:rsidRPr="007E0F91" w:rsidRDefault="00494D04" w:rsidP="00494D04">
            <w:pPr>
              <w:jc w:val="center"/>
              <w:rPr>
                <w:ins w:id="18979" w:author="Στάθης Καπ" w:date="2023-03-09T06:25:00Z"/>
                <w:sz w:val="16"/>
                <w:szCs w:val="16"/>
              </w:rPr>
            </w:pPr>
            <w:ins w:id="18980" w:author="Στάθης Καπ" w:date="2023-03-09T07:11:00Z">
              <w:r>
                <w:rPr>
                  <w:rFonts w:ascii="Calibri" w:hAnsi="Calibri" w:cs="Calibri"/>
                  <w:color w:val="000000"/>
                  <w:sz w:val="16"/>
                  <w:szCs w:val="16"/>
                </w:rPr>
                <w:t>9.74</w:t>
              </w:r>
            </w:ins>
          </w:p>
        </w:tc>
        <w:tc>
          <w:tcPr>
            <w:tcW w:w="652" w:type="dxa"/>
            <w:tcBorders>
              <w:right w:val="single" w:sz="4" w:space="0" w:color="auto"/>
            </w:tcBorders>
            <w:vAlign w:val="center"/>
            <w:tcPrChange w:id="18981" w:author="Στάθης Καπ" w:date="2023-03-09T06:29:00Z">
              <w:tcPr>
                <w:tcW w:w="652" w:type="dxa"/>
                <w:gridSpan w:val="2"/>
                <w:tcBorders>
                  <w:right w:val="single" w:sz="4" w:space="0" w:color="auto"/>
                </w:tcBorders>
                <w:vAlign w:val="bottom"/>
              </w:tcPr>
            </w:tcPrChange>
          </w:tcPr>
          <w:p w14:paraId="2AE930CF" w14:textId="0C4DACE3" w:rsidR="00494D04" w:rsidRPr="007E0F91" w:rsidRDefault="00494D04" w:rsidP="00494D04">
            <w:pPr>
              <w:jc w:val="center"/>
              <w:rPr>
                <w:ins w:id="18982" w:author="Στάθης Καπ" w:date="2023-03-09T06:25:00Z"/>
                <w:sz w:val="16"/>
                <w:szCs w:val="16"/>
              </w:rPr>
            </w:pPr>
            <w:ins w:id="18983" w:author="Στάθης Καπ" w:date="2023-03-09T07:11:00Z">
              <w:r>
                <w:rPr>
                  <w:rFonts w:ascii="Calibri" w:hAnsi="Calibri" w:cs="Calibri"/>
                  <w:color w:val="000000"/>
                  <w:sz w:val="16"/>
                  <w:szCs w:val="16"/>
                </w:rPr>
                <w:t>0.351</w:t>
              </w:r>
            </w:ins>
          </w:p>
        </w:tc>
        <w:tc>
          <w:tcPr>
            <w:tcW w:w="453" w:type="dxa"/>
            <w:tcBorders>
              <w:left w:val="single" w:sz="4" w:space="0" w:color="auto"/>
            </w:tcBorders>
            <w:vAlign w:val="center"/>
            <w:tcPrChange w:id="18984" w:author="Στάθης Καπ" w:date="2023-03-09T06:29:00Z">
              <w:tcPr>
                <w:tcW w:w="453" w:type="dxa"/>
                <w:gridSpan w:val="2"/>
                <w:tcBorders>
                  <w:left w:val="single" w:sz="4" w:space="0" w:color="auto"/>
                </w:tcBorders>
                <w:vAlign w:val="bottom"/>
              </w:tcPr>
            </w:tcPrChange>
          </w:tcPr>
          <w:p w14:paraId="4F023F9A" w14:textId="3DECC600" w:rsidR="00494D04" w:rsidRPr="007E0F91" w:rsidRDefault="00494D04" w:rsidP="00494D04">
            <w:pPr>
              <w:jc w:val="center"/>
              <w:rPr>
                <w:ins w:id="18985" w:author="Στάθης Καπ" w:date="2023-03-09T06:25:00Z"/>
                <w:sz w:val="16"/>
                <w:szCs w:val="16"/>
              </w:rPr>
            </w:pPr>
            <w:ins w:id="18986" w:author="Στάθης Καπ" w:date="2023-03-09T07:11:00Z">
              <w:r>
                <w:rPr>
                  <w:rFonts w:ascii="Calibri" w:hAnsi="Calibri" w:cs="Calibri"/>
                  <w:color w:val="000000"/>
                  <w:sz w:val="16"/>
                  <w:szCs w:val="16"/>
                </w:rPr>
                <w:t>469</w:t>
              </w:r>
            </w:ins>
          </w:p>
        </w:tc>
        <w:tc>
          <w:tcPr>
            <w:tcW w:w="454" w:type="dxa"/>
            <w:vAlign w:val="center"/>
            <w:tcPrChange w:id="18987" w:author="Στάθης Καπ" w:date="2023-03-09T06:29:00Z">
              <w:tcPr>
                <w:tcW w:w="454" w:type="dxa"/>
                <w:gridSpan w:val="2"/>
                <w:vAlign w:val="center"/>
              </w:tcPr>
            </w:tcPrChange>
          </w:tcPr>
          <w:p w14:paraId="244EDEF3" w14:textId="7EAD4E91" w:rsidR="00494D04" w:rsidRPr="007E0F91" w:rsidRDefault="00494D04" w:rsidP="00494D04">
            <w:pPr>
              <w:jc w:val="center"/>
              <w:rPr>
                <w:ins w:id="18988" w:author="Στάθης Καπ" w:date="2023-03-09T06:25:00Z"/>
                <w:sz w:val="16"/>
                <w:szCs w:val="16"/>
              </w:rPr>
            </w:pPr>
            <w:ins w:id="18989" w:author="Στάθης Καπ" w:date="2023-03-09T07:11:00Z">
              <w:r>
                <w:rPr>
                  <w:rFonts w:ascii="Calibri" w:hAnsi="Calibri" w:cs="Calibri"/>
                  <w:color w:val="000000"/>
                  <w:sz w:val="16"/>
                  <w:szCs w:val="16"/>
                </w:rPr>
                <w:t>4.48</w:t>
              </w:r>
            </w:ins>
          </w:p>
        </w:tc>
        <w:tc>
          <w:tcPr>
            <w:tcW w:w="454" w:type="dxa"/>
            <w:vAlign w:val="center"/>
            <w:tcPrChange w:id="18990" w:author="Στάθης Καπ" w:date="2023-03-09T06:29:00Z">
              <w:tcPr>
                <w:tcW w:w="454" w:type="dxa"/>
                <w:gridSpan w:val="2"/>
                <w:vAlign w:val="bottom"/>
              </w:tcPr>
            </w:tcPrChange>
          </w:tcPr>
          <w:p w14:paraId="00CBC841" w14:textId="3819249C" w:rsidR="00494D04" w:rsidRPr="007E0F91" w:rsidRDefault="00494D04" w:rsidP="00494D04">
            <w:pPr>
              <w:jc w:val="center"/>
              <w:rPr>
                <w:ins w:id="18991" w:author="Στάθης Καπ" w:date="2023-03-09T06:25:00Z"/>
                <w:sz w:val="16"/>
                <w:szCs w:val="16"/>
              </w:rPr>
            </w:pPr>
            <w:ins w:id="18992"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8993" w:author="Στάθης Καπ" w:date="2023-03-09T06:29:00Z">
              <w:tcPr>
                <w:tcW w:w="457" w:type="dxa"/>
                <w:gridSpan w:val="2"/>
                <w:tcBorders>
                  <w:right w:val="single" w:sz="4" w:space="0" w:color="auto"/>
                </w:tcBorders>
                <w:vAlign w:val="center"/>
              </w:tcPr>
            </w:tcPrChange>
          </w:tcPr>
          <w:p w14:paraId="24CE0D07" w14:textId="379E37CF" w:rsidR="00494D04" w:rsidRPr="007E0F91" w:rsidRDefault="00494D04" w:rsidP="00494D04">
            <w:pPr>
              <w:jc w:val="center"/>
              <w:rPr>
                <w:ins w:id="18994" w:author="Στάθης Καπ" w:date="2023-03-09T06:25:00Z"/>
                <w:sz w:val="16"/>
                <w:szCs w:val="16"/>
              </w:rPr>
            </w:pPr>
            <w:ins w:id="18995" w:author="Στάθης Καπ" w:date="2023-03-09T07:11:00Z">
              <w:r>
                <w:rPr>
                  <w:rFonts w:ascii="Calibri" w:hAnsi="Calibri" w:cs="Calibri"/>
                  <w:color w:val="000000"/>
                  <w:sz w:val="16"/>
                  <w:szCs w:val="16"/>
                </w:rPr>
                <w:t>36.47</w:t>
              </w:r>
            </w:ins>
          </w:p>
        </w:tc>
        <w:tc>
          <w:tcPr>
            <w:tcW w:w="453" w:type="dxa"/>
            <w:tcBorders>
              <w:left w:val="single" w:sz="4" w:space="0" w:color="auto"/>
            </w:tcBorders>
            <w:vAlign w:val="center"/>
            <w:tcPrChange w:id="18996" w:author="Στάθης Καπ" w:date="2023-03-09T06:29:00Z">
              <w:tcPr>
                <w:tcW w:w="453" w:type="dxa"/>
                <w:gridSpan w:val="2"/>
                <w:tcBorders>
                  <w:left w:val="single" w:sz="4" w:space="0" w:color="auto"/>
                </w:tcBorders>
                <w:vAlign w:val="bottom"/>
              </w:tcPr>
            </w:tcPrChange>
          </w:tcPr>
          <w:p w14:paraId="0FD68DDA" w14:textId="7E7C93DB" w:rsidR="00494D04" w:rsidRPr="007E0F91" w:rsidRDefault="00494D04" w:rsidP="00494D04">
            <w:pPr>
              <w:jc w:val="center"/>
              <w:rPr>
                <w:ins w:id="18997" w:author="Στάθης Καπ" w:date="2023-03-09T06:25:00Z"/>
                <w:sz w:val="16"/>
                <w:szCs w:val="16"/>
              </w:rPr>
            </w:pPr>
            <w:ins w:id="18998" w:author="Στάθης Καπ" w:date="2023-03-09T07:11:00Z">
              <w:r>
                <w:rPr>
                  <w:rFonts w:ascii="Calibri" w:hAnsi="Calibri" w:cs="Calibri"/>
                  <w:color w:val="000000"/>
                  <w:sz w:val="16"/>
                  <w:szCs w:val="16"/>
                </w:rPr>
                <w:t>399</w:t>
              </w:r>
            </w:ins>
          </w:p>
        </w:tc>
        <w:tc>
          <w:tcPr>
            <w:tcW w:w="454" w:type="dxa"/>
            <w:vAlign w:val="center"/>
            <w:tcPrChange w:id="18999" w:author="Στάθης Καπ" w:date="2023-03-09T06:29:00Z">
              <w:tcPr>
                <w:tcW w:w="454" w:type="dxa"/>
                <w:gridSpan w:val="2"/>
                <w:vAlign w:val="center"/>
              </w:tcPr>
            </w:tcPrChange>
          </w:tcPr>
          <w:p w14:paraId="350CAE0A" w14:textId="3BAA33EB" w:rsidR="00494D04" w:rsidRPr="007E0F91" w:rsidRDefault="00494D04" w:rsidP="00494D04">
            <w:pPr>
              <w:jc w:val="center"/>
              <w:rPr>
                <w:ins w:id="19000" w:author="Στάθης Καπ" w:date="2023-03-09T06:25:00Z"/>
                <w:sz w:val="16"/>
                <w:szCs w:val="16"/>
              </w:rPr>
            </w:pPr>
            <w:ins w:id="19001" w:author="Στάθης Καπ" w:date="2023-03-09T07:11:00Z">
              <w:r>
                <w:rPr>
                  <w:rFonts w:ascii="Calibri" w:hAnsi="Calibri" w:cs="Calibri"/>
                  <w:color w:val="000000"/>
                  <w:sz w:val="16"/>
                  <w:szCs w:val="16"/>
                </w:rPr>
                <w:t>18.74</w:t>
              </w:r>
            </w:ins>
          </w:p>
        </w:tc>
        <w:tc>
          <w:tcPr>
            <w:tcW w:w="454" w:type="dxa"/>
            <w:vAlign w:val="center"/>
            <w:tcPrChange w:id="19002" w:author="Στάθης Καπ" w:date="2023-03-09T06:29:00Z">
              <w:tcPr>
                <w:tcW w:w="454" w:type="dxa"/>
                <w:gridSpan w:val="2"/>
                <w:vAlign w:val="bottom"/>
              </w:tcPr>
            </w:tcPrChange>
          </w:tcPr>
          <w:p w14:paraId="427D7C8D" w14:textId="28D91E21" w:rsidR="00494D04" w:rsidRPr="007E0F91" w:rsidRDefault="00494D04" w:rsidP="00494D04">
            <w:pPr>
              <w:jc w:val="center"/>
              <w:rPr>
                <w:ins w:id="19003" w:author="Στάθης Καπ" w:date="2023-03-09T06:25:00Z"/>
                <w:sz w:val="16"/>
                <w:szCs w:val="16"/>
              </w:rPr>
            </w:pPr>
            <w:ins w:id="19004"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9005" w:author="Στάθης Καπ" w:date="2023-03-09T06:29:00Z">
              <w:tcPr>
                <w:tcW w:w="454" w:type="dxa"/>
                <w:gridSpan w:val="2"/>
                <w:tcBorders>
                  <w:right w:val="single" w:sz="4" w:space="0" w:color="auto"/>
                </w:tcBorders>
                <w:vAlign w:val="center"/>
              </w:tcPr>
            </w:tcPrChange>
          </w:tcPr>
          <w:p w14:paraId="63201748" w14:textId="2C65AFA8" w:rsidR="00494D04" w:rsidRPr="007E0F91" w:rsidRDefault="00494D04" w:rsidP="00494D04">
            <w:pPr>
              <w:jc w:val="center"/>
              <w:rPr>
                <w:ins w:id="19006" w:author="Στάθης Καπ" w:date="2023-03-09T06:25:00Z"/>
                <w:sz w:val="16"/>
                <w:szCs w:val="16"/>
              </w:rPr>
            </w:pPr>
            <w:ins w:id="19007" w:author="Στάθης Καπ" w:date="2023-03-09T07:11:00Z">
              <w:r>
                <w:rPr>
                  <w:rFonts w:ascii="Calibri" w:hAnsi="Calibri" w:cs="Calibri"/>
                  <w:color w:val="000000"/>
                  <w:sz w:val="16"/>
                  <w:szCs w:val="16"/>
                </w:rPr>
                <w:t>37.32</w:t>
              </w:r>
            </w:ins>
          </w:p>
        </w:tc>
        <w:tc>
          <w:tcPr>
            <w:tcW w:w="453" w:type="dxa"/>
            <w:tcBorders>
              <w:left w:val="single" w:sz="4" w:space="0" w:color="auto"/>
            </w:tcBorders>
            <w:vAlign w:val="center"/>
            <w:tcPrChange w:id="19008" w:author="Στάθης Καπ" w:date="2023-03-09T06:29:00Z">
              <w:tcPr>
                <w:tcW w:w="453" w:type="dxa"/>
                <w:gridSpan w:val="2"/>
                <w:tcBorders>
                  <w:left w:val="single" w:sz="4" w:space="0" w:color="auto"/>
                </w:tcBorders>
                <w:vAlign w:val="bottom"/>
              </w:tcPr>
            </w:tcPrChange>
          </w:tcPr>
          <w:p w14:paraId="612A1672" w14:textId="1928B180" w:rsidR="00494D04" w:rsidRPr="007E0F91" w:rsidRDefault="00494D04" w:rsidP="00494D04">
            <w:pPr>
              <w:jc w:val="center"/>
              <w:rPr>
                <w:ins w:id="19009" w:author="Στάθης Καπ" w:date="2023-03-09T06:25:00Z"/>
                <w:sz w:val="16"/>
                <w:szCs w:val="16"/>
              </w:rPr>
            </w:pPr>
            <w:ins w:id="19010" w:author="Στάθης Καπ" w:date="2023-03-09T07:11:00Z">
              <w:r>
                <w:rPr>
                  <w:rFonts w:ascii="Calibri" w:hAnsi="Calibri" w:cs="Calibri"/>
                  <w:color w:val="000000"/>
                  <w:sz w:val="16"/>
                  <w:szCs w:val="16"/>
                </w:rPr>
                <w:t>424</w:t>
              </w:r>
            </w:ins>
          </w:p>
        </w:tc>
        <w:tc>
          <w:tcPr>
            <w:tcW w:w="454" w:type="dxa"/>
            <w:vAlign w:val="center"/>
            <w:tcPrChange w:id="19011" w:author="Στάθης Καπ" w:date="2023-03-09T06:29:00Z">
              <w:tcPr>
                <w:tcW w:w="454" w:type="dxa"/>
                <w:gridSpan w:val="2"/>
                <w:vAlign w:val="center"/>
              </w:tcPr>
            </w:tcPrChange>
          </w:tcPr>
          <w:p w14:paraId="26AC05D5" w14:textId="0E2E6314" w:rsidR="00494D04" w:rsidRPr="007E0F91" w:rsidRDefault="00494D04" w:rsidP="00494D04">
            <w:pPr>
              <w:jc w:val="center"/>
              <w:rPr>
                <w:ins w:id="19012" w:author="Στάθης Καπ" w:date="2023-03-09T06:25:00Z"/>
                <w:sz w:val="16"/>
                <w:szCs w:val="16"/>
              </w:rPr>
            </w:pPr>
            <w:ins w:id="19013" w:author="Στάθης Καπ" w:date="2023-03-09T07:11:00Z">
              <w:r>
                <w:rPr>
                  <w:rFonts w:ascii="Calibri" w:hAnsi="Calibri" w:cs="Calibri"/>
                  <w:color w:val="000000"/>
                  <w:sz w:val="16"/>
                  <w:szCs w:val="16"/>
                </w:rPr>
                <w:t>13.65</w:t>
              </w:r>
            </w:ins>
          </w:p>
        </w:tc>
        <w:tc>
          <w:tcPr>
            <w:tcW w:w="454" w:type="dxa"/>
            <w:vAlign w:val="center"/>
            <w:tcPrChange w:id="19014" w:author="Στάθης Καπ" w:date="2023-03-09T06:29:00Z">
              <w:tcPr>
                <w:tcW w:w="454" w:type="dxa"/>
                <w:gridSpan w:val="2"/>
                <w:vAlign w:val="bottom"/>
              </w:tcPr>
            </w:tcPrChange>
          </w:tcPr>
          <w:p w14:paraId="30687DDE" w14:textId="0407E179" w:rsidR="00494D04" w:rsidRPr="007E0F91" w:rsidRDefault="00494D04" w:rsidP="00494D04">
            <w:pPr>
              <w:jc w:val="center"/>
              <w:rPr>
                <w:ins w:id="19015" w:author="Στάθης Καπ" w:date="2023-03-09T06:25:00Z"/>
                <w:sz w:val="16"/>
                <w:szCs w:val="16"/>
              </w:rPr>
            </w:pPr>
            <w:ins w:id="19016" w:author="Στάθης Καπ" w:date="2023-03-09T07:11:00Z">
              <w:r>
                <w:rPr>
                  <w:rFonts w:ascii="Calibri" w:hAnsi="Calibri" w:cs="Calibri"/>
                  <w:color w:val="000000"/>
                  <w:sz w:val="16"/>
                  <w:szCs w:val="16"/>
                </w:rPr>
                <w:t>0.232</w:t>
              </w:r>
            </w:ins>
          </w:p>
        </w:tc>
        <w:tc>
          <w:tcPr>
            <w:tcW w:w="461" w:type="dxa"/>
            <w:tcBorders>
              <w:right w:val="single" w:sz="4" w:space="0" w:color="auto"/>
            </w:tcBorders>
            <w:vAlign w:val="center"/>
            <w:tcPrChange w:id="19017" w:author="Στάθης Καπ" w:date="2023-03-09T06:29:00Z">
              <w:tcPr>
                <w:tcW w:w="461" w:type="dxa"/>
                <w:gridSpan w:val="2"/>
                <w:tcBorders>
                  <w:right w:val="single" w:sz="4" w:space="0" w:color="auto"/>
                </w:tcBorders>
                <w:vAlign w:val="center"/>
              </w:tcPr>
            </w:tcPrChange>
          </w:tcPr>
          <w:p w14:paraId="33B17E0C" w14:textId="3D619907" w:rsidR="00494D04" w:rsidRPr="007E0F91" w:rsidRDefault="00494D04" w:rsidP="00494D04">
            <w:pPr>
              <w:jc w:val="center"/>
              <w:rPr>
                <w:ins w:id="19018" w:author="Στάθης Καπ" w:date="2023-03-09T06:25:00Z"/>
                <w:sz w:val="16"/>
                <w:szCs w:val="16"/>
              </w:rPr>
            </w:pPr>
            <w:ins w:id="19019" w:author="Στάθης Καπ" w:date="2023-03-09T07:11:00Z">
              <w:r>
                <w:rPr>
                  <w:rFonts w:ascii="Calibri" w:hAnsi="Calibri" w:cs="Calibri"/>
                  <w:color w:val="000000"/>
                  <w:sz w:val="16"/>
                  <w:szCs w:val="16"/>
                </w:rPr>
                <w:t>33.9</w:t>
              </w:r>
            </w:ins>
          </w:p>
        </w:tc>
      </w:tr>
      <w:tr w:rsidR="00494D04" w14:paraId="256AEC2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02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021" w:author="Στάθης Καπ" w:date="2023-03-09T06:25:00Z"/>
          <w:trPrChange w:id="1902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02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DDA18CC" w14:textId="77777777" w:rsidR="00494D04" w:rsidRPr="007E0F91" w:rsidRDefault="00494D04" w:rsidP="00494D04">
            <w:pPr>
              <w:jc w:val="center"/>
              <w:rPr>
                <w:ins w:id="19024" w:author="Στάθης Καπ" w:date="2023-03-09T06:25:00Z"/>
                <w:sz w:val="16"/>
                <w:szCs w:val="16"/>
              </w:rPr>
            </w:pPr>
            <w:ins w:id="19025" w:author="Στάθης Καπ" w:date="2023-03-09T06:25:00Z">
              <w:r w:rsidRPr="009861B1">
                <w:rPr>
                  <w:rFonts w:ascii="Calibri" w:hAnsi="Calibri" w:cs="Calibri"/>
                  <w:color w:val="000000"/>
                  <w:sz w:val="16"/>
                  <w:szCs w:val="16"/>
                </w:rPr>
                <w:t>r201</w:t>
              </w:r>
            </w:ins>
          </w:p>
        </w:tc>
        <w:tc>
          <w:tcPr>
            <w:tcW w:w="565" w:type="dxa"/>
            <w:tcBorders>
              <w:left w:val="single" w:sz="4" w:space="0" w:color="auto"/>
            </w:tcBorders>
            <w:vAlign w:val="center"/>
            <w:tcPrChange w:id="19026" w:author="Στάθης Καπ" w:date="2023-03-09T06:29:00Z">
              <w:tcPr>
                <w:tcW w:w="565" w:type="dxa"/>
                <w:gridSpan w:val="2"/>
                <w:tcBorders>
                  <w:left w:val="single" w:sz="4" w:space="0" w:color="auto"/>
                </w:tcBorders>
                <w:vAlign w:val="center"/>
              </w:tcPr>
            </w:tcPrChange>
          </w:tcPr>
          <w:p w14:paraId="72F60F7D" w14:textId="6491DF67" w:rsidR="00494D04" w:rsidRPr="007E0F91" w:rsidRDefault="00494D04" w:rsidP="00494D04">
            <w:pPr>
              <w:jc w:val="center"/>
              <w:rPr>
                <w:ins w:id="19027" w:author="Στάθης Καπ" w:date="2023-03-09T06:25:00Z"/>
                <w:sz w:val="16"/>
                <w:szCs w:val="16"/>
              </w:rPr>
            </w:pPr>
            <w:ins w:id="19028" w:author="Στάθης Καπ" w:date="2023-03-09T07:11:00Z">
              <w:r>
                <w:rPr>
                  <w:rFonts w:ascii="Calibri" w:hAnsi="Calibri" w:cs="Calibri"/>
                  <w:color w:val="000000"/>
                  <w:sz w:val="16"/>
                  <w:szCs w:val="16"/>
                </w:rPr>
                <w:t>1256</w:t>
              </w:r>
            </w:ins>
          </w:p>
        </w:tc>
        <w:tc>
          <w:tcPr>
            <w:tcW w:w="679" w:type="dxa"/>
            <w:tcBorders>
              <w:right w:val="single" w:sz="4" w:space="0" w:color="auto"/>
            </w:tcBorders>
            <w:vAlign w:val="center"/>
            <w:tcPrChange w:id="19029" w:author="Στάθης Καπ" w:date="2023-03-09T06:29:00Z">
              <w:tcPr>
                <w:tcW w:w="679" w:type="dxa"/>
                <w:gridSpan w:val="2"/>
                <w:tcBorders>
                  <w:right w:val="single" w:sz="4" w:space="0" w:color="auto"/>
                </w:tcBorders>
                <w:vAlign w:val="center"/>
              </w:tcPr>
            </w:tcPrChange>
          </w:tcPr>
          <w:p w14:paraId="64BD3641" w14:textId="33918CCB" w:rsidR="00494D04" w:rsidRPr="007E0F91" w:rsidRDefault="00494D04" w:rsidP="00494D04">
            <w:pPr>
              <w:jc w:val="center"/>
              <w:rPr>
                <w:ins w:id="19030" w:author="Στάθης Καπ" w:date="2023-03-09T06:25:00Z"/>
                <w:sz w:val="16"/>
                <w:szCs w:val="16"/>
              </w:rPr>
            </w:pPr>
            <w:ins w:id="19031" w:author="Στάθης Καπ" w:date="2023-03-09T07:11:00Z">
              <w:r>
                <w:rPr>
                  <w:rFonts w:ascii="Calibri" w:hAnsi="Calibri" w:cs="Calibri"/>
                  <w:color w:val="000000"/>
                  <w:sz w:val="16"/>
                  <w:szCs w:val="16"/>
                </w:rPr>
                <w:t>1231</w:t>
              </w:r>
            </w:ins>
          </w:p>
        </w:tc>
        <w:tc>
          <w:tcPr>
            <w:tcW w:w="453" w:type="dxa"/>
            <w:tcBorders>
              <w:left w:val="single" w:sz="4" w:space="0" w:color="auto"/>
            </w:tcBorders>
            <w:vAlign w:val="center"/>
            <w:tcPrChange w:id="19032" w:author="Στάθης Καπ" w:date="2023-03-09T06:29:00Z">
              <w:tcPr>
                <w:tcW w:w="453" w:type="dxa"/>
                <w:gridSpan w:val="2"/>
                <w:tcBorders>
                  <w:left w:val="single" w:sz="4" w:space="0" w:color="auto"/>
                </w:tcBorders>
                <w:vAlign w:val="bottom"/>
              </w:tcPr>
            </w:tcPrChange>
          </w:tcPr>
          <w:p w14:paraId="49D74197" w14:textId="482192AD" w:rsidR="00494D04" w:rsidRPr="007E0F91" w:rsidRDefault="00494D04" w:rsidP="00494D04">
            <w:pPr>
              <w:jc w:val="center"/>
              <w:rPr>
                <w:ins w:id="19033" w:author="Στάθης Καπ" w:date="2023-03-09T06:25:00Z"/>
                <w:sz w:val="16"/>
                <w:szCs w:val="16"/>
              </w:rPr>
            </w:pPr>
            <w:ins w:id="19034" w:author="Στάθης Καπ" w:date="2023-03-09T07:11:00Z">
              <w:r>
                <w:rPr>
                  <w:rFonts w:ascii="Calibri" w:hAnsi="Calibri" w:cs="Calibri"/>
                  <w:color w:val="000000"/>
                  <w:sz w:val="16"/>
                  <w:szCs w:val="16"/>
                </w:rPr>
                <w:t>1192</w:t>
              </w:r>
            </w:ins>
          </w:p>
        </w:tc>
        <w:tc>
          <w:tcPr>
            <w:tcW w:w="708" w:type="dxa"/>
            <w:vAlign w:val="center"/>
            <w:tcPrChange w:id="19035" w:author="Στάθης Καπ" w:date="2023-03-09T06:29:00Z">
              <w:tcPr>
                <w:tcW w:w="708" w:type="dxa"/>
                <w:gridSpan w:val="2"/>
                <w:vAlign w:val="center"/>
              </w:tcPr>
            </w:tcPrChange>
          </w:tcPr>
          <w:p w14:paraId="61FC1FDC" w14:textId="157E6251" w:rsidR="00494D04" w:rsidRPr="007E0F91" w:rsidRDefault="00494D04" w:rsidP="00494D04">
            <w:pPr>
              <w:jc w:val="center"/>
              <w:rPr>
                <w:ins w:id="19036" w:author="Στάθης Καπ" w:date="2023-03-09T06:25:00Z"/>
                <w:sz w:val="16"/>
                <w:szCs w:val="16"/>
              </w:rPr>
            </w:pPr>
            <w:ins w:id="19037" w:author="Στάθης Καπ" w:date="2023-03-09T07:11:00Z">
              <w:r>
                <w:rPr>
                  <w:rFonts w:ascii="Calibri" w:hAnsi="Calibri" w:cs="Calibri"/>
                  <w:color w:val="000000"/>
                  <w:sz w:val="16"/>
                  <w:szCs w:val="16"/>
                </w:rPr>
                <w:t>5.1</w:t>
              </w:r>
            </w:ins>
          </w:p>
        </w:tc>
        <w:tc>
          <w:tcPr>
            <w:tcW w:w="652" w:type="dxa"/>
            <w:tcBorders>
              <w:right w:val="single" w:sz="4" w:space="0" w:color="auto"/>
            </w:tcBorders>
            <w:vAlign w:val="center"/>
            <w:tcPrChange w:id="19038" w:author="Στάθης Καπ" w:date="2023-03-09T06:29:00Z">
              <w:tcPr>
                <w:tcW w:w="652" w:type="dxa"/>
                <w:gridSpan w:val="2"/>
                <w:tcBorders>
                  <w:right w:val="single" w:sz="4" w:space="0" w:color="auto"/>
                </w:tcBorders>
                <w:vAlign w:val="bottom"/>
              </w:tcPr>
            </w:tcPrChange>
          </w:tcPr>
          <w:p w14:paraId="205F2B3E" w14:textId="6F82A01B" w:rsidR="00494D04" w:rsidRPr="007E0F91" w:rsidRDefault="00494D04" w:rsidP="00494D04">
            <w:pPr>
              <w:jc w:val="center"/>
              <w:rPr>
                <w:ins w:id="19039" w:author="Στάθης Καπ" w:date="2023-03-09T06:25:00Z"/>
                <w:sz w:val="16"/>
                <w:szCs w:val="16"/>
              </w:rPr>
            </w:pPr>
            <w:ins w:id="19040" w:author="Στάθης Καπ" w:date="2023-03-09T07:11:00Z">
              <w:r>
                <w:rPr>
                  <w:rFonts w:ascii="Calibri" w:hAnsi="Calibri" w:cs="Calibri"/>
                  <w:color w:val="000000"/>
                  <w:sz w:val="16"/>
                  <w:szCs w:val="16"/>
                </w:rPr>
                <w:t>0.784</w:t>
              </w:r>
            </w:ins>
          </w:p>
        </w:tc>
        <w:tc>
          <w:tcPr>
            <w:tcW w:w="453" w:type="dxa"/>
            <w:tcBorders>
              <w:left w:val="single" w:sz="4" w:space="0" w:color="auto"/>
            </w:tcBorders>
            <w:vAlign w:val="center"/>
            <w:tcPrChange w:id="19041" w:author="Στάθης Καπ" w:date="2023-03-09T06:29:00Z">
              <w:tcPr>
                <w:tcW w:w="453" w:type="dxa"/>
                <w:gridSpan w:val="2"/>
                <w:tcBorders>
                  <w:left w:val="single" w:sz="4" w:space="0" w:color="auto"/>
                </w:tcBorders>
                <w:vAlign w:val="bottom"/>
              </w:tcPr>
            </w:tcPrChange>
          </w:tcPr>
          <w:p w14:paraId="7E0AA7B6" w14:textId="525DA760" w:rsidR="00494D04" w:rsidRPr="007E0F91" w:rsidRDefault="00494D04" w:rsidP="00494D04">
            <w:pPr>
              <w:jc w:val="center"/>
              <w:rPr>
                <w:ins w:id="19042" w:author="Στάθης Καπ" w:date="2023-03-09T06:25:00Z"/>
                <w:sz w:val="16"/>
                <w:szCs w:val="16"/>
              </w:rPr>
            </w:pPr>
            <w:ins w:id="19043" w:author="Στάθης Καπ" w:date="2023-03-09T07:11:00Z">
              <w:r>
                <w:rPr>
                  <w:rFonts w:ascii="Calibri" w:hAnsi="Calibri" w:cs="Calibri"/>
                  <w:color w:val="000000"/>
                  <w:sz w:val="16"/>
                  <w:szCs w:val="16"/>
                </w:rPr>
                <w:t>1148</w:t>
              </w:r>
            </w:ins>
          </w:p>
        </w:tc>
        <w:tc>
          <w:tcPr>
            <w:tcW w:w="454" w:type="dxa"/>
            <w:vAlign w:val="center"/>
            <w:tcPrChange w:id="19044" w:author="Στάθης Καπ" w:date="2023-03-09T06:29:00Z">
              <w:tcPr>
                <w:tcW w:w="454" w:type="dxa"/>
                <w:gridSpan w:val="2"/>
                <w:vAlign w:val="center"/>
              </w:tcPr>
            </w:tcPrChange>
          </w:tcPr>
          <w:p w14:paraId="79D0E82D" w14:textId="68D38896" w:rsidR="00494D04" w:rsidRPr="007E0F91" w:rsidRDefault="00494D04" w:rsidP="00494D04">
            <w:pPr>
              <w:jc w:val="center"/>
              <w:rPr>
                <w:ins w:id="19045" w:author="Στάθης Καπ" w:date="2023-03-09T06:25:00Z"/>
                <w:sz w:val="16"/>
                <w:szCs w:val="16"/>
              </w:rPr>
            </w:pPr>
            <w:ins w:id="19046" w:author="Στάθης Καπ" w:date="2023-03-09T07:11:00Z">
              <w:r>
                <w:rPr>
                  <w:rFonts w:ascii="Calibri" w:hAnsi="Calibri" w:cs="Calibri"/>
                  <w:color w:val="000000"/>
                  <w:sz w:val="16"/>
                  <w:szCs w:val="16"/>
                </w:rPr>
                <w:t>3.69</w:t>
              </w:r>
            </w:ins>
          </w:p>
        </w:tc>
        <w:tc>
          <w:tcPr>
            <w:tcW w:w="454" w:type="dxa"/>
            <w:vAlign w:val="center"/>
            <w:tcPrChange w:id="19047" w:author="Στάθης Καπ" w:date="2023-03-09T06:29:00Z">
              <w:tcPr>
                <w:tcW w:w="454" w:type="dxa"/>
                <w:gridSpan w:val="2"/>
                <w:vAlign w:val="bottom"/>
              </w:tcPr>
            </w:tcPrChange>
          </w:tcPr>
          <w:p w14:paraId="5E67F850" w14:textId="2B6E264E" w:rsidR="00494D04" w:rsidRPr="007E0F91" w:rsidRDefault="00494D04" w:rsidP="00494D04">
            <w:pPr>
              <w:jc w:val="center"/>
              <w:rPr>
                <w:ins w:id="19048" w:author="Στάθης Καπ" w:date="2023-03-09T06:25:00Z"/>
                <w:sz w:val="16"/>
                <w:szCs w:val="16"/>
              </w:rPr>
            </w:pPr>
            <w:ins w:id="19049" w:author="Στάθης Καπ" w:date="2023-03-09T07:11:00Z">
              <w:r>
                <w:rPr>
                  <w:rFonts w:ascii="Calibri" w:hAnsi="Calibri" w:cs="Calibri"/>
                  <w:color w:val="000000"/>
                  <w:sz w:val="16"/>
                  <w:szCs w:val="16"/>
                </w:rPr>
                <w:t>0.298</w:t>
              </w:r>
            </w:ins>
          </w:p>
        </w:tc>
        <w:tc>
          <w:tcPr>
            <w:tcW w:w="457" w:type="dxa"/>
            <w:tcBorders>
              <w:right w:val="single" w:sz="4" w:space="0" w:color="auto"/>
            </w:tcBorders>
            <w:vAlign w:val="center"/>
            <w:tcPrChange w:id="19050" w:author="Στάθης Καπ" w:date="2023-03-09T06:29:00Z">
              <w:tcPr>
                <w:tcW w:w="457" w:type="dxa"/>
                <w:gridSpan w:val="2"/>
                <w:tcBorders>
                  <w:right w:val="single" w:sz="4" w:space="0" w:color="auto"/>
                </w:tcBorders>
                <w:vAlign w:val="center"/>
              </w:tcPr>
            </w:tcPrChange>
          </w:tcPr>
          <w:p w14:paraId="55ADF98A" w14:textId="3BC04871" w:rsidR="00494D04" w:rsidRPr="007E0F91" w:rsidRDefault="00494D04" w:rsidP="00494D04">
            <w:pPr>
              <w:jc w:val="center"/>
              <w:rPr>
                <w:ins w:id="19051" w:author="Στάθης Καπ" w:date="2023-03-09T06:25:00Z"/>
                <w:sz w:val="16"/>
                <w:szCs w:val="16"/>
              </w:rPr>
            </w:pPr>
            <w:ins w:id="19052" w:author="Στάθης Καπ" w:date="2023-03-09T07:11:00Z">
              <w:r>
                <w:rPr>
                  <w:rFonts w:ascii="Calibri" w:hAnsi="Calibri" w:cs="Calibri"/>
                  <w:color w:val="000000"/>
                  <w:sz w:val="16"/>
                  <w:szCs w:val="16"/>
                </w:rPr>
                <w:t>61.99</w:t>
              </w:r>
            </w:ins>
          </w:p>
        </w:tc>
        <w:tc>
          <w:tcPr>
            <w:tcW w:w="453" w:type="dxa"/>
            <w:tcBorders>
              <w:left w:val="single" w:sz="4" w:space="0" w:color="auto"/>
            </w:tcBorders>
            <w:vAlign w:val="center"/>
            <w:tcPrChange w:id="19053" w:author="Στάθης Καπ" w:date="2023-03-09T06:29:00Z">
              <w:tcPr>
                <w:tcW w:w="453" w:type="dxa"/>
                <w:gridSpan w:val="2"/>
                <w:tcBorders>
                  <w:left w:val="single" w:sz="4" w:space="0" w:color="auto"/>
                </w:tcBorders>
                <w:vAlign w:val="bottom"/>
              </w:tcPr>
            </w:tcPrChange>
          </w:tcPr>
          <w:p w14:paraId="0E4B133B" w14:textId="75C3242A" w:rsidR="00494D04" w:rsidRPr="007E0F91" w:rsidRDefault="00494D04" w:rsidP="00494D04">
            <w:pPr>
              <w:jc w:val="center"/>
              <w:rPr>
                <w:ins w:id="19054" w:author="Στάθης Καπ" w:date="2023-03-09T06:25:00Z"/>
                <w:sz w:val="16"/>
                <w:szCs w:val="16"/>
              </w:rPr>
            </w:pPr>
            <w:ins w:id="19055" w:author="Στάθης Καπ" w:date="2023-03-09T07:11:00Z">
              <w:r>
                <w:rPr>
                  <w:rFonts w:ascii="Calibri" w:hAnsi="Calibri" w:cs="Calibri"/>
                  <w:color w:val="000000"/>
                  <w:sz w:val="16"/>
                  <w:szCs w:val="16"/>
                </w:rPr>
                <w:t>1170</w:t>
              </w:r>
            </w:ins>
          </w:p>
        </w:tc>
        <w:tc>
          <w:tcPr>
            <w:tcW w:w="454" w:type="dxa"/>
            <w:vAlign w:val="center"/>
            <w:tcPrChange w:id="19056" w:author="Στάθης Καπ" w:date="2023-03-09T06:29:00Z">
              <w:tcPr>
                <w:tcW w:w="454" w:type="dxa"/>
                <w:gridSpan w:val="2"/>
                <w:vAlign w:val="center"/>
              </w:tcPr>
            </w:tcPrChange>
          </w:tcPr>
          <w:p w14:paraId="712D67B7" w14:textId="3005BB19" w:rsidR="00494D04" w:rsidRPr="007E0F91" w:rsidRDefault="00494D04" w:rsidP="00494D04">
            <w:pPr>
              <w:jc w:val="center"/>
              <w:rPr>
                <w:ins w:id="19057" w:author="Στάθης Καπ" w:date="2023-03-09T06:25:00Z"/>
                <w:sz w:val="16"/>
                <w:szCs w:val="16"/>
              </w:rPr>
            </w:pPr>
            <w:ins w:id="19058" w:author="Στάθης Καπ" w:date="2023-03-09T07:11:00Z">
              <w:r>
                <w:rPr>
                  <w:rFonts w:ascii="Calibri" w:hAnsi="Calibri" w:cs="Calibri"/>
                  <w:color w:val="000000"/>
                  <w:sz w:val="16"/>
                  <w:szCs w:val="16"/>
                </w:rPr>
                <w:t>1.85</w:t>
              </w:r>
            </w:ins>
          </w:p>
        </w:tc>
        <w:tc>
          <w:tcPr>
            <w:tcW w:w="454" w:type="dxa"/>
            <w:vAlign w:val="center"/>
            <w:tcPrChange w:id="19059" w:author="Στάθης Καπ" w:date="2023-03-09T06:29:00Z">
              <w:tcPr>
                <w:tcW w:w="454" w:type="dxa"/>
                <w:gridSpan w:val="2"/>
                <w:vAlign w:val="bottom"/>
              </w:tcPr>
            </w:tcPrChange>
          </w:tcPr>
          <w:p w14:paraId="75F0DAE7" w14:textId="5A2867FC" w:rsidR="00494D04" w:rsidRPr="007E0F91" w:rsidRDefault="00494D04" w:rsidP="00494D04">
            <w:pPr>
              <w:jc w:val="center"/>
              <w:rPr>
                <w:ins w:id="19060" w:author="Στάθης Καπ" w:date="2023-03-09T06:25:00Z"/>
                <w:sz w:val="16"/>
                <w:szCs w:val="16"/>
              </w:rPr>
            </w:pPr>
            <w:ins w:id="19061" w:author="Στάθης Καπ" w:date="2023-03-09T07:11:00Z">
              <w:r>
                <w:rPr>
                  <w:rFonts w:ascii="Calibri" w:hAnsi="Calibri" w:cs="Calibri"/>
                  <w:color w:val="000000"/>
                  <w:sz w:val="16"/>
                  <w:szCs w:val="16"/>
                </w:rPr>
                <w:t>0.467</w:t>
              </w:r>
            </w:ins>
          </w:p>
        </w:tc>
        <w:tc>
          <w:tcPr>
            <w:tcW w:w="454" w:type="dxa"/>
            <w:tcBorders>
              <w:right w:val="single" w:sz="4" w:space="0" w:color="auto"/>
            </w:tcBorders>
            <w:vAlign w:val="center"/>
            <w:tcPrChange w:id="19062" w:author="Στάθης Καπ" w:date="2023-03-09T06:29:00Z">
              <w:tcPr>
                <w:tcW w:w="454" w:type="dxa"/>
                <w:gridSpan w:val="2"/>
                <w:tcBorders>
                  <w:right w:val="single" w:sz="4" w:space="0" w:color="auto"/>
                </w:tcBorders>
                <w:vAlign w:val="center"/>
              </w:tcPr>
            </w:tcPrChange>
          </w:tcPr>
          <w:p w14:paraId="340AC0D6" w14:textId="5B2A12A6" w:rsidR="00494D04" w:rsidRPr="007E0F91" w:rsidRDefault="00494D04" w:rsidP="00494D04">
            <w:pPr>
              <w:jc w:val="center"/>
              <w:rPr>
                <w:ins w:id="19063" w:author="Στάθης Καπ" w:date="2023-03-09T06:25:00Z"/>
                <w:sz w:val="16"/>
                <w:szCs w:val="16"/>
              </w:rPr>
            </w:pPr>
            <w:ins w:id="19064" w:author="Στάθης Καπ" w:date="2023-03-09T07:11:00Z">
              <w:r>
                <w:rPr>
                  <w:rFonts w:ascii="Calibri" w:hAnsi="Calibri" w:cs="Calibri"/>
                  <w:color w:val="000000"/>
                  <w:sz w:val="16"/>
                  <w:szCs w:val="16"/>
                </w:rPr>
                <w:t>40.43</w:t>
              </w:r>
            </w:ins>
          </w:p>
        </w:tc>
        <w:tc>
          <w:tcPr>
            <w:tcW w:w="453" w:type="dxa"/>
            <w:tcBorders>
              <w:left w:val="single" w:sz="4" w:space="0" w:color="auto"/>
            </w:tcBorders>
            <w:vAlign w:val="center"/>
            <w:tcPrChange w:id="19065" w:author="Στάθης Καπ" w:date="2023-03-09T06:29:00Z">
              <w:tcPr>
                <w:tcW w:w="453" w:type="dxa"/>
                <w:gridSpan w:val="2"/>
                <w:tcBorders>
                  <w:left w:val="single" w:sz="4" w:space="0" w:color="auto"/>
                </w:tcBorders>
                <w:vAlign w:val="bottom"/>
              </w:tcPr>
            </w:tcPrChange>
          </w:tcPr>
          <w:p w14:paraId="1B94A165" w14:textId="2691E4A1" w:rsidR="00494D04" w:rsidRPr="007E0F91" w:rsidRDefault="00494D04" w:rsidP="00494D04">
            <w:pPr>
              <w:jc w:val="center"/>
              <w:rPr>
                <w:ins w:id="19066" w:author="Στάθης Καπ" w:date="2023-03-09T06:25:00Z"/>
                <w:sz w:val="16"/>
                <w:szCs w:val="16"/>
              </w:rPr>
            </w:pPr>
            <w:ins w:id="19067" w:author="Στάθης Καπ" w:date="2023-03-09T07:11:00Z">
              <w:r>
                <w:rPr>
                  <w:rFonts w:ascii="Calibri" w:hAnsi="Calibri" w:cs="Calibri"/>
                  <w:color w:val="000000"/>
                  <w:sz w:val="16"/>
                  <w:szCs w:val="16"/>
                </w:rPr>
                <w:t>1132</w:t>
              </w:r>
            </w:ins>
          </w:p>
        </w:tc>
        <w:tc>
          <w:tcPr>
            <w:tcW w:w="454" w:type="dxa"/>
            <w:vAlign w:val="center"/>
            <w:tcPrChange w:id="19068" w:author="Στάθης Καπ" w:date="2023-03-09T06:29:00Z">
              <w:tcPr>
                <w:tcW w:w="454" w:type="dxa"/>
                <w:gridSpan w:val="2"/>
                <w:vAlign w:val="center"/>
              </w:tcPr>
            </w:tcPrChange>
          </w:tcPr>
          <w:p w14:paraId="30005664" w14:textId="08FDFDD2" w:rsidR="00494D04" w:rsidRPr="007E0F91" w:rsidRDefault="00494D04" w:rsidP="00494D04">
            <w:pPr>
              <w:jc w:val="center"/>
              <w:rPr>
                <w:ins w:id="19069" w:author="Στάθης Καπ" w:date="2023-03-09T06:25:00Z"/>
                <w:sz w:val="16"/>
                <w:szCs w:val="16"/>
              </w:rPr>
            </w:pPr>
            <w:ins w:id="19070" w:author="Στάθης Καπ" w:date="2023-03-09T07:11:00Z">
              <w:r>
                <w:rPr>
                  <w:rFonts w:ascii="Calibri" w:hAnsi="Calibri" w:cs="Calibri"/>
                  <w:color w:val="000000"/>
                  <w:sz w:val="16"/>
                  <w:szCs w:val="16"/>
                </w:rPr>
                <w:t>5.03</w:t>
              </w:r>
            </w:ins>
          </w:p>
        </w:tc>
        <w:tc>
          <w:tcPr>
            <w:tcW w:w="454" w:type="dxa"/>
            <w:vAlign w:val="center"/>
            <w:tcPrChange w:id="19071" w:author="Στάθης Καπ" w:date="2023-03-09T06:29:00Z">
              <w:tcPr>
                <w:tcW w:w="454" w:type="dxa"/>
                <w:gridSpan w:val="2"/>
                <w:vAlign w:val="bottom"/>
              </w:tcPr>
            </w:tcPrChange>
          </w:tcPr>
          <w:p w14:paraId="17FF04BC" w14:textId="5DE0BF7A" w:rsidR="00494D04" w:rsidRPr="007E0F91" w:rsidRDefault="00494D04" w:rsidP="00494D04">
            <w:pPr>
              <w:jc w:val="center"/>
              <w:rPr>
                <w:ins w:id="19072" w:author="Στάθης Καπ" w:date="2023-03-09T06:25:00Z"/>
                <w:sz w:val="16"/>
                <w:szCs w:val="16"/>
              </w:rPr>
            </w:pPr>
            <w:ins w:id="19073" w:author="Στάθης Καπ" w:date="2023-03-09T07:11:00Z">
              <w:r>
                <w:rPr>
                  <w:rFonts w:ascii="Calibri" w:hAnsi="Calibri" w:cs="Calibri"/>
                  <w:color w:val="000000"/>
                  <w:sz w:val="16"/>
                  <w:szCs w:val="16"/>
                </w:rPr>
                <w:t>0.254</w:t>
              </w:r>
            </w:ins>
          </w:p>
        </w:tc>
        <w:tc>
          <w:tcPr>
            <w:tcW w:w="461" w:type="dxa"/>
            <w:tcBorders>
              <w:right w:val="single" w:sz="4" w:space="0" w:color="auto"/>
            </w:tcBorders>
            <w:vAlign w:val="center"/>
            <w:tcPrChange w:id="19074" w:author="Στάθης Καπ" w:date="2023-03-09T06:29:00Z">
              <w:tcPr>
                <w:tcW w:w="461" w:type="dxa"/>
                <w:gridSpan w:val="2"/>
                <w:tcBorders>
                  <w:right w:val="single" w:sz="4" w:space="0" w:color="auto"/>
                </w:tcBorders>
                <w:vAlign w:val="center"/>
              </w:tcPr>
            </w:tcPrChange>
          </w:tcPr>
          <w:p w14:paraId="2D6561EF" w14:textId="121EA3BC" w:rsidR="00494D04" w:rsidRPr="007E0F91" w:rsidRDefault="00494D04" w:rsidP="00494D04">
            <w:pPr>
              <w:jc w:val="center"/>
              <w:rPr>
                <w:ins w:id="19075" w:author="Στάθης Καπ" w:date="2023-03-09T06:25:00Z"/>
                <w:sz w:val="16"/>
                <w:szCs w:val="16"/>
              </w:rPr>
            </w:pPr>
            <w:ins w:id="19076" w:author="Στάθης Καπ" w:date="2023-03-09T07:11:00Z">
              <w:r>
                <w:rPr>
                  <w:rFonts w:ascii="Calibri" w:hAnsi="Calibri" w:cs="Calibri"/>
                  <w:color w:val="000000"/>
                  <w:sz w:val="16"/>
                  <w:szCs w:val="16"/>
                </w:rPr>
                <w:t>67.6</w:t>
              </w:r>
            </w:ins>
          </w:p>
        </w:tc>
      </w:tr>
      <w:tr w:rsidR="00494D04" w14:paraId="192F8C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07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078" w:author="Στάθης Καπ" w:date="2023-03-09T06:25:00Z"/>
          <w:trPrChange w:id="1907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08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1F2AEAC" w14:textId="77777777" w:rsidR="00494D04" w:rsidRPr="007E0F91" w:rsidRDefault="00494D04" w:rsidP="00494D04">
            <w:pPr>
              <w:jc w:val="center"/>
              <w:rPr>
                <w:ins w:id="19081" w:author="Στάθης Καπ" w:date="2023-03-09T06:25:00Z"/>
                <w:sz w:val="16"/>
                <w:szCs w:val="16"/>
              </w:rPr>
            </w:pPr>
            <w:ins w:id="19082" w:author="Στάθης Καπ" w:date="2023-03-09T06:25:00Z">
              <w:r w:rsidRPr="009861B1">
                <w:rPr>
                  <w:rFonts w:ascii="Calibri" w:hAnsi="Calibri" w:cs="Calibri"/>
                  <w:color w:val="000000"/>
                  <w:sz w:val="16"/>
                  <w:szCs w:val="16"/>
                </w:rPr>
                <w:t>r202</w:t>
              </w:r>
            </w:ins>
          </w:p>
        </w:tc>
        <w:tc>
          <w:tcPr>
            <w:tcW w:w="565" w:type="dxa"/>
            <w:tcBorders>
              <w:left w:val="single" w:sz="4" w:space="0" w:color="auto"/>
            </w:tcBorders>
            <w:vAlign w:val="center"/>
            <w:tcPrChange w:id="19083" w:author="Στάθης Καπ" w:date="2023-03-09T06:29:00Z">
              <w:tcPr>
                <w:tcW w:w="565" w:type="dxa"/>
                <w:gridSpan w:val="2"/>
                <w:tcBorders>
                  <w:left w:val="single" w:sz="4" w:space="0" w:color="auto"/>
                </w:tcBorders>
                <w:vAlign w:val="center"/>
              </w:tcPr>
            </w:tcPrChange>
          </w:tcPr>
          <w:p w14:paraId="2623C4CB" w14:textId="7EEA2274" w:rsidR="00494D04" w:rsidRPr="007E0F91" w:rsidRDefault="00494D04" w:rsidP="00494D04">
            <w:pPr>
              <w:jc w:val="center"/>
              <w:rPr>
                <w:ins w:id="19084" w:author="Στάθης Καπ" w:date="2023-03-09T06:25:00Z"/>
                <w:sz w:val="16"/>
                <w:szCs w:val="16"/>
              </w:rPr>
            </w:pPr>
            <w:ins w:id="19085" w:author="Στάθης Καπ" w:date="2023-03-09T07:11:00Z">
              <w:r>
                <w:rPr>
                  <w:rFonts w:ascii="Calibri" w:hAnsi="Calibri" w:cs="Calibri"/>
                  <w:color w:val="000000"/>
                  <w:sz w:val="16"/>
                  <w:szCs w:val="16"/>
                </w:rPr>
                <w:t>1348</w:t>
              </w:r>
            </w:ins>
          </w:p>
        </w:tc>
        <w:tc>
          <w:tcPr>
            <w:tcW w:w="679" w:type="dxa"/>
            <w:tcBorders>
              <w:right w:val="single" w:sz="4" w:space="0" w:color="auto"/>
            </w:tcBorders>
            <w:vAlign w:val="center"/>
            <w:tcPrChange w:id="19086" w:author="Στάθης Καπ" w:date="2023-03-09T06:29:00Z">
              <w:tcPr>
                <w:tcW w:w="679" w:type="dxa"/>
                <w:gridSpan w:val="2"/>
                <w:tcBorders>
                  <w:right w:val="single" w:sz="4" w:space="0" w:color="auto"/>
                </w:tcBorders>
                <w:vAlign w:val="center"/>
              </w:tcPr>
            </w:tcPrChange>
          </w:tcPr>
          <w:p w14:paraId="45415E16" w14:textId="54C9C2B8" w:rsidR="00494D04" w:rsidRPr="007E0F91" w:rsidRDefault="00494D04" w:rsidP="00494D04">
            <w:pPr>
              <w:jc w:val="center"/>
              <w:rPr>
                <w:ins w:id="19087" w:author="Στάθης Καπ" w:date="2023-03-09T06:25:00Z"/>
                <w:sz w:val="16"/>
                <w:szCs w:val="16"/>
              </w:rPr>
            </w:pPr>
            <w:ins w:id="19088" w:author="Στάθης Καπ" w:date="2023-03-09T07:11:00Z">
              <w:r>
                <w:rPr>
                  <w:rFonts w:ascii="Calibri" w:hAnsi="Calibri" w:cs="Calibri"/>
                  <w:color w:val="000000"/>
                  <w:sz w:val="16"/>
                  <w:szCs w:val="16"/>
                </w:rPr>
                <w:t>1270</w:t>
              </w:r>
            </w:ins>
          </w:p>
        </w:tc>
        <w:tc>
          <w:tcPr>
            <w:tcW w:w="453" w:type="dxa"/>
            <w:tcBorders>
              <w:left w:val="single" w:sz="4" w:space="0" w:color="auto"/>
            </w:tcBorders>
            <w:vAlign w:val="center"/>
            <w:tcPrChange w:id="19089" w:author="Στάθης Καπ" w:date="2023-03-09T06:29:00Z">
              <w:tcPr>
                <w:tcW w:w="453" w:type="dxa"/>
                <w:gridSpan w:val="2"/>
                <w:tcBorders>
                  <w:left w:val="single" w:sz="4" w:space="0" w:color="auto"/>
                </w:tcBorders>
                <w:vAlign w:val="bottom"/>
              </w:tcPr>
            </w:tcPrChange>
          </w:tcPr>
          <w:p w14:paraId="77C350A0" w14:textId="40617824" w:rsidR="00494D04" w:rsidRPr="007E0F91" w:rsidRDefault="00494D04" w:rsidP="00494D04">
            <w:pPr>
              <w:jc w:val="center"/>
              <w:rPr>
                <w:ins w:id="19090" w:author="Στάθης Καπ" w:date="2023-03-09T06:25:00Z"/>
                <w:sz w:val="16"/>
                <w:szCs w:val="16"/>
              </w:rPr>
            </w:pPr>
            <w:ins w:id="19091" w:author="Στάθης Καπ" w:date="2023-03-09T07:11:00Z">
              <w:r>
                <w:rPr>
                  <w:rFonts w:ascii="Calibri" w:hAnsi="Calibri" w:cs="Calibri"/>
                  <w:color w:val="000000"/>
                  <w:sz w:val="16"/>
                  <w:szCs w:val="16"/>
                </w:rPr>
                <w:t>1300</w:t>
              </w:r>
            </w:ins>
          </w:p>
        </w:tc>
        <w:tc>
          <w:tcPr>
            <w:tcW w:w="708" w:type="dxa"/>
            <w:vAlign w:val="center"/>
            <w:tcPrChange w:id="19092" w:author="Στάθης Καπ" w:date="2023-03-09T06:29:00Z">
              <w:tcPr>
                <w:tcW w:w="708" w:type="dxa"/>
                <w:gridSpan w:val="2"/>
                <w:vAlign w:val="center"/>
              </w:tcPr>
            </w:tcPrChange>
          </w:tcPr>
          <w:p w14:paraId="1AF8F3C7" w14:textId="2D32A8EE" w:rsidR="00494D04" w:rsidRPr="007E0F91" w:rsidRDefault="00494D04" w:rsidP="00494D04">
            <w:pPr>
              <w:jc w:val="center"/>
              <w:rPr>
                <w:ins w:id="19093" w:author="Στάθης Καπ" w:date="2023-03-09T06:25:00Z"/>
                <w:sz w:val="16"/>
                <w:szCs w:val="16"/>
              </w:rPr>
            </w:pPr>
            <w:ins w:id="19094" w:author="Στάθης Καπ" w:date="2023-03-09T07:11:00Z">
              <w:r>
                <w:rPr>
                  <w:rFonts w:ascii="Calibri" w:hAnsi="Calibri" w:cs="Calibri"/>
                  <w:color w:val="000000"/>
                  <w:sz w:val="16"/>
                  <w:szCs w:val="16"/>
                </w:rPr>
                <w:t>3.56</w:t>
              </w:r>
            </w:ins>
          </w:p>
        </w:tc>
        <w:tc>
          <w:tcPr>
            <w:tcW w:w="652" w:type="dxa"/>
            <w:tcBorders>
              <w:right w:val="single" w:sz="4" w:space="0" w:color="auto"/>
            </w:tcBorders>
            <w:vAlign w:val="center"/>
            <w:tcPrChange w:id="19095" w:author="Στάθης Καπ" w:date="2023-03-09T06:29:00Z">
              <w:tcPr>
                <w:tcW w:w="652" w:type="dxa"/>
                <w:gridSpan w:val="2"/>
                <w:tcBorders>
                  <w:right w:val="single" w:sz="4" w:space="0" w:color="auto"/>
                </w:tcBorders>
                <w:vAlign w:val="bottom"/>
              </w:tcPr>
            </w:tcPrChange>
          </w:tcPr>
          <w:p w14:paraId="5BACD143" w14:textId="6521F110" w:rsidR="00494D04" w:rsidRPr="007E0F91" w:rsidRDefault="00494D04" w:rsidP="00494D04">
            <w:pPr>
              <w:jc w:val="center"/>
              <w:rPr>
                <w:ins w:id="19096" w:author="Στάθης Καπ" w:date="2023-03-09T06:25:00Z"/>
                <w:sz w:val="16"/>
                <w:szCs w:val="16"/>
              </w:rPr>
            </w:pPr>
            <w:ins w:id="19097" w:author="Στάθης Καπ" w:date="2023-03-09T07:11:00Z">
              <w:r>
                <w:rPr>
                  <w:rFonts w:ascii="Calibri" w:hAnsi="Calibri" w:cs="Calibri"/>
                  <w:color w:val="000000"/>
                  <w:sz w:val="16"/>
                  <w:szCs w:val="16"/>
                </w:rPr>
                <w:t>0.668</w:t>
              </w:r>
            </w:ins>
          </w:p>
        </w:tc>
        <w:tc>
          <w:tcPr>
            <w:tcW w:w="453" w:type="dxa"/>
            <w:tcBorders>
              <w:left w:val="single" w:sz="4" w:space="0" w:color="auto"/>
            </w:tcBorders>
            <w:vAlign w:val="center"/>
            <w:tcPrChange w:id="19098" w:author="Στάθης Καπ" w:date="2023-03-09T06:29:00Z">
              <w:tcPr>
                <w:tcW w:w="453" w:type="dxa"/>
                <w:gridSpan w:val="2"/>
                <w:tcBorders>
                  <w:left w:val="single" w:sz="4" w:space="0" w:color="auto"/>
                </w:tcBorders>
                <w:vAlign w:val="bottom"/>
              </w:tcPr>
            </w:tcPrChange>
          </w:tcPr>
          <w:p w14:paraId="0FE4EB7B" w14:textId="7C8B0713" w:rsidR="00494D04" w:rsidRPr="007E0F91" w:rsidRDefault="00494D04" w:rsidP="00494D04">
            <w:pPr>
              <w:jc w:val="center"/>
              <w:rPr>
                <w:ins w:id="19099" w:author="Στάθης Καπ" w:date="2023-03-09T06:25:00Z"/>
                <w:sz w:val="16"/>
                <w:szCs w:val="16"/>
              </w:rPr>
            </w:pPr>
            <w:ins w:id="19100" w:author="Στάθης Καπ" w:date="2023-03-09T07:11:00Z">
              <w:r>
                <w:rPr>
                  <w:rFonts w:ascii="Calibri" w:hAnsi="Calibri" w:cs="Calibri"/>
                  <w:color w:val="000000"/>
                  <w:sz w:val="16"/>
                  <w:szCs w:val="16"/>
                </w:rPr>
                <w:t>1308</w:t>
              </w:r>
            </w:ins>
          </w:p>
        </w:tc>
        <w:tc>
          <w:tcPr>
            <w:tcW w:w="454" w:type="dxa"/>
            <w:vAlign w:val="center"/>
            <w:tcPrChange w:id="19101" w:author="Στάθης Καπ" w:date="2023-03-09T06:29:00Z">
              <w:tcPr>
                <w:tcW w:w="454" w:type="dxa"/>
                <w:gridSpan w:val="2"/>
                <w:vAlign w:val="center"/>
              </w:tcPr>
            </w:tcPrChange>
          </w:tcPr>
          <w:p w14:paraId="5C2A95FD" w14:textId="6CDB59E7" w:rsidR="00494D04" w:rsidRPr="007E0F91" w:rsidRDefault="00494D04" w:rsidP="00494D04">
            <w:pPr>
              <w:jc w:val="center"/>
              <w:rPr>
                <w:ins w:id="19102" w:author="Στάθης Καπ" w:date="2023-03-09T06:25:00Z"/>
                <w:sz w:val="16"/>
                <w:szCs w:val="16"/>
              </w:rPr>
            </w:pPr>
            <w:ins w:id="19103" w:author="Στάθης Καπ" w:date="2023-03-09T07:11:00Z">
              <w:r>
                <w:rPr>
                  <w:rFonts w:ascii="Calibri" w:hAnsi="Calibri" w:cs="Calibri"/>
                  <w:color w:val="000000"/>
                  <w:sz w:val="16"/>
                  <w:szCs w:val="16"/>
                </w:rPr>
                <w:t>-0.62</w:t>
              </w:r>
            </w:ins>
          </w:p>
        </w:tc>
        <w:tc>
          <w:tcPr>
            <w:tcW w:w="454" w:type="dxa"/>
            <w:vAlign w:val="center"/>
            <w:tcPrChange w:id="19104" w:author="Στάθης Καπ" w:date="2023-03-09T06:29:00Z">
              <w:tcPr>
                <w:tcW w:w="454" w:type="dxa"/>
                <w:gridSpan w:val="2"/>
                <w:vAlign w:val="bottom"/>
              </w:tcPr>
            </w:tcPrChange>
          </w:tcPr>
          <w:p w14:paraId="68C8EF9D" w14:textId="5AF3D2B3" w:rsidR="00494D04" w:rsidRPr="007E0F91" w:rsidRDefault="00494D04" w:rsidP="00494D04">
            <w:pPr>
              <w:jc w:val="center"/>
              <w:rPr>
                <w:ins w:id="19105" w:author="Στάθης Καπ" w:date="2023-03-09T06:25:00Z"/>
                <w:sz w:val="16"/>
                <w:szCs w:val="16"/>
              </w:rPr>
            </w:pPr>
            <w:ins w:id="19106" w:author="Στάθης Καπ" w:date="2023-03-09T07:11:00Z">
              <w:r>
                <w:rPr>
                  <w:rFonts w:ascii="Calibri" w:hAnsi="Calibri" w:cs="Calibri"/>
                  <w:color w:val="000000"/>
                  <w:sz w:val="16"/>
                  <w:szCs w:val="16"/>
                </w:rPr>
                <w:t>0.775</w:t>
              </w:r>
            </w:ins>
          </w:p>
        </w:tc>
        <w:tc>
          <w:tcPr>
            <w:tcW w:w="457" w:type="dxa"/>
            <w:tcBorders>
              <w:right w:val="single" w:sz="4" w:space="0" w:color="auto"/>
            </w:tcBorders>
            <w:vAlign w:val="center"/>
            <w:tcPrChange w:id="19107" w:author="Στάθης Καπ" w:date="2023-03-09T06:29:00Z">
              <w:tcPr>
                <w:tcW w:w="457" w:type="dxa"/>
                <w:gridSpan w:val="2"/>
                <w:tcBorders>
                  <w:right w:val="single" w:sz="4" w:space="0" w:color="auto"/>
                </w:tcBorders>
                <w:vAlign w:val="center"/>
              </w:tcPr>
            </w:tcPrChange>
          </w:tcPr>
          <w:p w14:paraId="7F9D38AB" w14:textId="56E70494" w:rsidR="00494D04" w:rsidRPr="007E0F91" w:rsidRDefault="00494D04" w:rsidP="00494D04">
            <w:pPr>
              <w:jc w:val="center"/>
              <w:rPr>
                <w:ins w:id="19108" w:author="Στάθης Καπ" w:date="2023-03-09T06:25:00Z"/>
                <w:sz w:val="16"/>
                <w:szCs w:val="16"/>
              </w:rPr>
            </w:pPr>
            <w:ins w:id="19109" w:author="Στάθης Καπ" w:date="2023-03-09T07:11:00Z">
              <w:r>
                <w:rPr>
                  <w:rFonts w:ascii="Calibri" w:hAnsi="Calibri" w:cs="Calibri"/>
                  <w:color w:val="000000"/>
                  <w:sz w:val="16"/>
                  <w:szCs w:val="16"/>
                </w:rPr>
                <w:t>-16.02</w:t>
              </w:r>
            </w:ins>
          </w:p>
        </w:tc>
        <w:tc>
          <w:tcPr>
            <w:tcW w:w="453" w:type="dxa"/>
            <w:tcBorders>
              <w:left w:val="single" w:sz="4" w:space="0" w:color="auto"/>
            </w:tcBorders>
            <w:vAlign w:val="center"/>
            <w:tcPrChange w:id="19110" w:author="Στάθης Καπ" w:date="2023-03-09T06:29:00Z">
              <w:tcPr>
                <w:tcW w:w="453" w:type="dxa"/>
                <w:gridSpan w:val="2"/>
                <w:tcBorders>
                  <w:left w:val="single" w:sz="4" w:space="0" w:color="auto"/>
                </w:tcBorders>
                <w:vAlign w:val="bottom"/>
              </w:tcPr>
            </w:tcPrChange>
          </w:tcPr>
          <w:p w14:paraId="4D93E1C5" w14:textId="6F65F92B" w:rsidR="00494D04" w:rsidRPr="007E0F91" w:rsidRDefault="00494D04" w:rsidP="00494D04">
            <w:pPr>
              <w:jc w:val="center"/>
              <w:rPr>
                <w:ins w:id="19111" w:author="Στάθης Καπ" w:date="2023-03-09T06:25:00Z"/>
                <w:sz w:val="16"/>
                <w:szCs w:val="16"/>
              </w:rPr>
            </w:pPr>
            <w:ins w:id="19112" w:author="Στάθης Καπ" w:date="2023-03-09T07:11:00Z">
              <w:r>
                <w:rPr>
                  <w:rFonts w:ascii="Calibri" w:hAnsi="Calibri" w:cs="Calibri"/>
                  <w:color w:val="000000"/>
                  <w:sz w:val="16"/>
                  <w:szCs w:val="16"/>
                </w:rPr>
                <w:t>1219</w:t>
              </w:r>
            </w:ins>
          </w:p>
        </w:tc>
        <w:tc>
          <w:tcPr>
            <w:tcW w:w="454" w:type="dxa"/>
            <w:vAlign w:val="center"/>
            <w:tcPrChange w:id="19113" w:author="Στάθης Καπ" w:date="2023-03-09T06:29:00Z">
              <w:tcPr>
                <w:tcW w:w="454" w:type="dxa"/>
                <w:gridSpan w:val="2"/>
                <w:vAlign w:val="center"/>
              </w:tcPr>
            </w:tcPrChange>
          </w:tcPr>
          <w:p w14:paraId="3D4920E7" w14:textId="57F1208A" w:rsidR="00494D04" w:rsidRPr="007E0F91" w:rsidRDefault="00494D04" w:rsidP="00494D04">
            <w:pPr>
              <w:jc w:val="center"/>
              <w:rPr>
                <w:ins w:id="19114" w:author="Στάθης Καπ" w:date="2023-03-09T06:25:00Z"/>
                <w:sz w:val="16"/>
                <w:szCs w:val="16"/>
              </w:rPr>
            </w:pPr>
            <w:ins w:id="19115" w:author="Στάθης Καπ" w:date="2023-03-09T07:11:00Z">
              <w:r>
                <w:rPr>
                  <w:rFonts w:ascii="Calibri" w:hAnsi="Calibri" w:cs="Calibri"/>
                  <w:color w:val="000000"/>
                  <w:sz w:val="16"/>
                  <w:szCs w:val="16"/>
                </w:rPr>
                <w:t>6.23</w:t>
              </w:r>
            </w:ins>
          </w:p>
        </w:tc>
        <w:tc>
          <w:tcPr>
            <w:tcW w:w="454" w:type="dxa"/>
            <w:vAlign w:val="center"/>
            <w:tcPrChange w:id="19116" w:author="Στάθης Καπ" w:date="2023-03-09T06:29:00Z">
              <w:tcPr>
                <w:tcW w:w="454" w:type="dxa"/>
                <w:gridSpan w:val="2"/>
                <w:vAlign w:val="bottom"/>
              </w:tcPr>
            </w:tcPrChange>
          </w:tcPr>
          <w:p w14:paraId="39800BB2" w14:textId="64674A14" w:rsidR="00494D04" w:rsidRPr="007E0F91" w:rsidRDefault="00494D04" w:rsidP="00494D04">
            <w:pPr>
              <w:jc w:val="center"/>
              <w:rPr>
                <w:ins w:id="19117" w:author="Στάθης Καπ" w:date="2023-03-09T06:25:00Z"/>
                <w:sz w:val="16"/>
                <w:szCs w:val="16"/>
              </w:rPr>
            </w:pPr>
            <w:ins w:id="19118" w:author="Στάθης Καπ" w:date="2023-03-09T07:11:00Z">
              <w:r>
                <w:rPr>
                  <w:rFonts w:ascii="Calibri" w:hAnsi="Calibri" w:cs="Calibri"/>
                  <w:color w:val="000000"/>
                  <w:sz w:val="16"/>
                  <w:szCs w:val="16"/>
                </w:rPr>
                <w:t>0.214</w:t>
              </w:r>
            </w:ins>
          </w:p>
        </w:tc>
        <w:tc>
          <w:tcPr>
            <w:tcW w:w="454" w:type="dxa"/>
            <w:tcBorders>
              <w:right w:val="single" w:sz="4" w:space="0" w:color="auto"/>
            </w:tcBorders>
            <w:vAlign w:val="center"/>
            <w:tcPrChange w:id="19119" w:author="Στάθης Καπ" w:date="2023-03-09T06:29:00Z">
              <w:tcPr>
                <w:tcW w:w="454" w:type="dxa"/>
                <w:gridSpan w:val="2"/>
                <w:tcBorders>
                  <w:right w:val="single" w:sz="4" w:space="0" w:color="auto"/>
                </w:tcBorders>
                <w:vAlign w:val="center"/>
              </w:tcPr>
            </w:tcPrChange>
          </w:tcPr>
          <w:p w14:paraId="004D73F9" w14:textId="6991DCBF" w:rsidR="00494D04" w:rsidRPr="007E0F91" w:rsidRDefault="00494D04" w:rsidP="00494D04">
            <w:pPr>
              <w:jc w:val="center"/>
              <w:rPr>
                <w:ins w:id="19120" w:author="Στάθης Καπ" w:date="2023-03-09T06:25:00Z"/>
                <w:sz w:val="16"/>
                <w:szCs w:val="16"/>
              </w:rPr>
            </w:pPr>
            <w:ins w:id="19121" w:author="Στάθης Καπ" w:date="2023-03-09T07:11:00Z">
              <w:r>
                <w:rPr>
                  <w:rFonts w:ascii="Calibri" w:hAnsi="Calibri" w:cs="Calibri"/>
                  <w:color w:val="000000"/>
                  <w:sz w:val="16"/>
                  <w:szCs w:val="16"/>
                </w:rPr>
                <w:t>67.96</w:t>
              </w:r>
            </w:ins>
          </w:p>
        </w:tc>
        <w:tc>
          <w:tcPr>
            <w:tcW w:w="453" w:type="dxa"/>
            <w:tcBorders>
              <w:left w:val="single" w:sz="4" w:space="0" w:color="auto"/>
            </w:tcBorders>
            <w:vAlign w:val="center"/>
            <w:tcPrChange w:id="19122" w:author="Στάθης Καπ" w:date="2023-03-09T06:29:00Z">
              <w:tcPr>
                <w:tcW w:w="453" w:type="dxa"/>
                <w:gridSpan w:val="2"/>
                <w:tcBorders>
                  <w:left w:val="single" w:sz="4" w:space="0" w:color="auto"/>
                </w:tcBorders>
                <w:vAlign w:val="bottom"/>
              </w:tcPr>
            </w:tcPrChange>
          </w:tcPr>
          <w:p w14:paraId="3666D5CC" w14:textId="5A081CFB" w:rsidR="00494D04" w:rsidRPr="007E0F91" w:rsidRDefault="00494D04" w:rsidP="00494D04">
            <w:pPr>
              <w:jc w:val="center"/>
              <w:rPr>
                <w:ins w:id="19123" w:author="Στάθης Καπ" w:date="2023-03-09T06:25:00Z"/>
                <w:sz w:val="16"/>
                <w:szCs w:val="16"/>
              </w:rPr>
            </w:pPr>
            <w:ins w:id="19124" w:author="Στάθης Καπ" w:date="2023-03-09T07:11:00Z">
              <w:r>
                <w:rPr>
                  <w:rFonts w:ascii="Calibri" w:hAnsi="Calibri" w:cs="Calibri"/>
                  <w:color w:val="000000"/>
                  <w:sz w:val="16"/>
                  <w:szCs w:val="16"/>
                </w:rPr>
                <w:t>1252</w:t>
              </w:r>
            </w:ins>
          </w:p>
        </w:tc>
        <w:tc>
          <w:tcPr>
            <w:tcW w:w="454" w:type="dxa"/>
            <w:vAlign w:val="center"/>
            <w:tcPrChange w:id="19125" w:author="Στάθης Καπ" w:date="2023-03-09T06:29:00Z">
              <w:tcPr>
                <w:tcW w:w="454" w:type="dxa"/>
                <w:gridSpan w:val="2"/>
                <w:vAlign w:val="center"/>
              </w:tcPr>
            </w:tcPrChange>
          </w:tcPr>
          <w:p w14:paraId="2224D1BF" w14:textId="0B8FA96C" w:rsidR="00494D04" w:rsidRPr="007E0F91" w:rsidRDefault="00494D04" w:rsidP="00494D04">
            <w:pPr>
              <w:jc w:val="center"/>
              <w:rPr>
                <w:ins w:id="19126" w:author="Στάθης Καπ" w:date="2023-03-09T06:25:00Z"/>
                <w:sz w:val="16"/>
                <w:szCs w:val="16"/>
              </w:rPr>
            </w:pPr>
            <w:ins w:id="19127" w:author="Στάθης Καπ" w:date="2023-03-09T07:11:00Z">
              <w:r>
                <w:rPr>
                  <w:rFonts w:ascii="Calibri" w:hAnsi="Calibri" w:cs="Calibri"/>
                  <w:color w:val="000000"/>
                  <w:sz w:val="16"/>
                  <w:szCs w:val="16"/>
                </w:rPr>
                <w:t>3.69</w:t>
              </w:r>
            </w:ins>
          </w:p>
        </w:tc>
        <w:tc>
          <w:tcPr>
            <w:tcW w:w="454" w:type="dxa"/>
            <w:vAlign w:val="center"/>
            <w:tcPrChange w:id="19128" w:author="Στάθης Καπ" w:date="2023-03-09T06:29:00Z">
              <w:tcPr>
                <w:tcW w:w="454" w:type="dxa"/>
                <w:gridSpan w:val="2"/>
                <w:vAlign w:val="bottom"/>
              </w:tcPr>
            </w:tcPrChange>
          </w:tcPr>
          <w:p w14:paraId="798F5E0E" w14:textId="7B80433B" w:rsidR="00494D04" w:rsidRPr="007E0F91" w:rsidRDefault="00494D04" w:rsidP="00494D04">
            <w:pPr>
              <w:jc w:val="center"/>
              <w:rPr>
                <w:ins w:id="19129" w:author="Στάθης Καπ" w:date="2023-03-09T06:25:00Z"/>
                <w:sz w:val="16"/>
                <w:szCs w:val="16"/>
              </w:rPr>
            </w:pPr>
            <w:ins w:id="19130" w:author="Στάθης Καπ" w:date="2023-03-09T07:11:00Z">
              <w:r>
                <w:rPr>
                  <w:rFonts w:ascii="Calibri" w:hAnsi="Calibri" w:cs="Calibri"/>
                  <w:color w:val="000000"/>
                  <w:sz w:val="16"/>
                  <w:szCs w:val="16"/>
                </w:rPr>
                <w:t>0.499</w:t>
              </w:r>
            </w:ins>
          </w:p>
        </w:tc>
        <w:tc>
          <w:tcPr>
            <w:tcW w:w="461" w:type="dxa"/>
            <w:tcBorders>
              <w:right w:val="single" w:sz="4" w:space="0" w:color="auto"/>
            </w:tcBorders>
            <w:vAlign w:val="center"/>
            <w:tcPrChange w:id="19131" w:author="Στάθης Καπ" w:date="2023-03-09T06:29:00Z">
              <w:tcPr>
                <w:tcW w:w="461" w:type="dxa"/>
                <w:gridSpan w:val="2"/>
                <w:tcBorders>
                  <w:right w:val="single" w:sz="4" w:space="0" w:color="auto"/>
                </w:tcBorders>
                <w:vAlign w:val="center"/>
              </w:tcPr>
            </w:tcPrChange>
          </w:tcPr>
          <w:p w14:paraId="0C183ED8" w14:textId="02A02619" w:rsidR="00494D04" w:rsidRPr="007E0F91" w:rsidRDefault="00494D04" w:rsidP="00494D04">
            <w:pPr>
              <w:jc w:val="center"/>
              <w:rPr>
                <w:ins w:id="19132" w:author="Στάθης Καπ" w:date="2023-03-09T06:25:00Z"/>
                <w:sz w:val="16"/>
                <w:szCs w:val="16"/>
              </w:rPr>
            </w:pPr>
            <w:ins w:id="19133" w:author="Στάθης Καπ" w:date="2023-03-09T07:11:00Z">
              <w:r>
                <w:rPr>
                  <w:rFonts w:ascii="Calibri" w:hAnsi="Calibri" w:cs="Calibri"/>
                  <w:color w:val="000000"/>
                  <w:sz w:val="16"/>
                  <w:szCs w:val="16"/>
                </w:rPr>
                <w:t>25.3</w:t>
              </w:r>
            </w:ins>
          </w:p>
        </w:tc>
      </w:tr>
      <w:tr w:rsidR="00494D04" w14:paraId="6CF89F9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13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135" w:author="Στάθης Καπ" w:date="2023-03-09T06:25:00Z"/>
          <w:trPrChange w:id="1913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13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02A4480" w14:textId="77777777" w:rsidR="00494D04" w:rsidRPr="007E0F91" w:rsidRDefault="00494D04" w:rsidP="00494D04">
            <w:pPr>
              <w:jc w:val="center"/>
              <w:rPr>
                <w:ins w:id="19138" w:author="Στάθης Καπ" w:date="2023-03-09T06:25:00Z"/>
                <w:sz w:val="16"/>
                <w:szCs w:val="16"/>
              </w:rPr>
            </w:pPr>
            <w:ins w:id="19139" w:author="Στάθης Καπ" w:date="2023-03-09T06:25:00Z">
              <w:r w:rsidRPr="009861B1">
                <w:rPr>
                  <w:rFonts w:ascii="Calibri" w:hAnsi="Calibri" w:cs="Calibri"/>
                  <w:color w:val="000000"/>
                  <w:sz w:val="16"/>
                  <w:szCs w:val="16"/>
                </w:rPr>
                <w:t>r203</w:t>
              </w:r>
            </w:ins>
          </w:p>
        </w:tc>
        <w:tc>
          <w:tcPr>
            <w:tcW w:w="565" w:type="dxa"/>
            <w:tcBorders>
              <w:left w:val="single" w:sz="4" w:space="0" w:color="auto"/>
            </w:tcBorders>
            <w:vAlign w:val="center"/>
            <w:tcPrChange w:id="19140" w:author="Στάθης Καπ" w:date="2023-03-09T06:29:00Z">
              <w:tcPr>
                <w:tcW w:w="565" w:type="dxa"/>
                <w:gridSpan w:val="2"/>
                <w:tcBorders>
                  <w:left w:val="single" w:sz="4" w:space="0" w:color="auto"/>
                </w:tcBorders>
                <w:vAlign w:val="center"/>
              </w:tcPr>
            </w:tcPrChange>
          </w:tcPr>
          <w:p w14:paraId="0092D0B9" w14:textId="074C3A32" w:rsidR="00494D04" w:rsidRPr="007E0F91" w:rsidRDefault="00494D04" w:rsidP="00494D04">
            <w:pPr>
              <w:jc w:val="center"/>
              <w:rPr>
                <w:ins w:id="19141" w:author="Στάθης Καπ" w:date="2023-03-09T06:25:00Z"/>
                <w:sz w:val="16"/>
                <w:szCs w:val="16"/>
              </w:rPr>
            </w:pPr>
            <w:ins w:id="19142" w:author="Στάθης Καπ" w:date="2023-03-09T07:11:00Z">
              <w:r>
                <w:rPr>
                  <w:rFonts w:ascii="Calibri" w:hAnsi="Calibri" w:cs="Calibri"/>
                  <w:color w:val="000000"/>
                  <w:sz w:val="16"/>
                  <w:szCs w:val="16"/>
                </w:rPr>
                <w:t>1418</w:t>
              </w:r>
            </w:ins>
          </w:p>
        </w:tc>
        <w:tc>
          <w:tcPr>
            <w:tcW w:w="679" w:type="dxa"/>
            <w:tcBorders>
              <w:right w:val="single" w:sz="4" w:space="0" w:color="auto"/>
            </w:tcBorders>
            <w:vAlign w:val="center"/>
            <w:tcPrChange w:id="19143" w:author="Στάθης Καπ" w:date="2023-03-09T06:29:00Z">
              <w:tcPr>
                <w:tcW w:w="679" w:type="dxa"/>
                <w:gridSpan w:val="2"/>
                <w:tcBorders>
                  <w:right w:val="single" w:sz="4" w:space="0" w:color="auto"/>
                </w:tcBorders>
                <w:vAlign w:val="center"/>
              </w:tcPr>
            </w:tcPrChange>
          </w:tcPr>
          <w:p w14:paraId="1B5E041A" w14:textId="38DCD735" w:rsidR="00494D04" w:rsidRPr="007E0F91" w:rsidRDefault="00494D04" w:rsidP="00494D04">
            <w:pPr>
              <w:jc w:val="center"/>
              <w:rPr>
                <w:ins w:id="19144" w:author="Στάθης Καπ" w:date="2023-03-09T06:25:00Z"/>
                <w:sz w:val="16"/>
                <w:szCs w:val="16"/>
              </w:rPr>
            </w:pPr>
            <w:ins w:id="19145" w:author="Στάθης Καπ" w:date="2023-03-09T07:11:00Z">
              <w:r>
                <w:rPr>
                  <w:rFonts w:ascii="Calibri" w:hAnsi="Calibri" w:cs="Calibri"/>
                  <w:color w:val="000000"/>
                  <w:sz w:val="16"/>
                  <w:szCs w:val="16"/>
                </w:rPr>
                <w:t>1377</w:t>
              </w:r>
            </w:ins>
          </w:p>
        </w:tc>
        <w:tc>
          <w:tcPr>
            <w:tcW w:w="453" w:type="dxa"/>
            <w:tcBorders>
              <w:left w:val="single" w:sz="4" w:space="0" w:color="auto"/>
            </w:tcBorders>
            <w:vAlign w:val="center"/>
            <w:tcPrChange w:id="19146" w:author="Στάθης Καπ" w:date="2023-03-09T06:29:00Z">
              <w:tcPr>
                <w:tcW w:w="453" w:type="dxa"/>
                <w:gridSpan w:val="2"/>
                <w:tcBorders>
                  <w:left w:val="single" w:sz="4" w:space="0" w:color="auto"/>
                </w:tcBorders>
                <w:vAlign w:val="bottom"/>
              </w:tcPr>
            </w:tcPrChange>
          </w:tcPr>
          <w:p w14:paraId="00D02A73" w14:textId="1FB7E5B7" w:rsidR="00494D04" w:rsidRPr="007E0F91" w:rsidRDefault="00494D04" w:rsidP="00494D04">
            <w:pPr>
              <w:jc w:val="center"/>
              <w:rPr>
                <w:ins w:id="19147" w:author="Στάθης Καπ" w:date="2023-03-09T06:25:00Z"/>
                <w:sz w:val="16"/>
                <w:szCs w:val="16"/>
              </w:rPr>
            </w:pPr>
            <w:ins w:id="19148" w:author="Στάθης Καπ" w:date="2023-03-09T07:11:00Z">
              <w:r>
                <w:rPr>
                  <w:rFonts w:ascii="Calibri" w:hAnsi="Calibri" w:cs="Calibri"/>
                  <w:color w:val="000000"/>
                  <w:sz w:val="16"/>
                  <w:szCs w:val="16"/>
                </w:rPr>
                <w:t>1345</w:t>
              </w:r>
            </w:ins>
          </w:p>
        </w:tc>
        <w:tc>
          <w:tcPr>
            <w:tcW w:w="708" w:type="dxa"/>
            <w:vAlign w:val="center"/>
            <w:tcPrChange w:id="19149" w:author="Στάθης Καπ" w:date="2023-03-09T06:29:00Z">
              <w:tcPr>
                <w:tcW w:w="708" w:type="dxa"/>
                <w:gridSpan w:val="2"/>
                <w:vAlign w:val="center"/>
              </w:tcPr>
            </w:tcPrChange>
          </w:tcPr>
          <w:p w14:paraId="4CF923F4" w14:textId="7420352E" w:rsidR="00494D04" w:rsidRPr="007E0F91" w:rsidRDefault="00494D04" w:rsidP="00494D04">
            <w:pPr>
              <w:jc w:val="center"/>
              <w:rPr>
                <w:ins w:id="19150" w:author="Στάθης Καπ" w:date="2023-03-09T06:25:00Z"/>
                <w:sz w:val="16"/>
                <w:szCs w:val="16"/>
              </w:rPr>
            </w:pPr>
            <w:ins w:id="19151" w:author="Στάθης Καπ" w:date="2023-03-09T07:11:00Z">
              <w:r>
                <w:rPr>
                  <w:rFonts w:ascii="Calibri" w:hAnsi="Calibri" w:cs="Calibri"/>
                  <w:color w:val="000000"/>
                  <w:sz w:val="16"/>
                  <w:szCs w:val="16"/>
                </w:rPr>
                <w:t>5.15</w:t>
              </w:r>
            </w:ins>
          </w:p>
        </w:tc>
        <w:tc>
          <w:tcPr>
            <w:tcW w:w="652" w:type="dxa"/>
            <w:tcBorders>
              <w:right w:val="single" w:sz="4" w:space="0" w:color="auto"/>
            </w:tcBorders>
            <w:vAlign w:val="center"/>
            <w:tcPrChange w:id="19152" w:author="Στάθης Καπ" w:date="2023-03-09T06:29:00Z">
              <w:tcPr>
                <w:tcW w:w="652" w:type="dxa"/>
                <w:gridSpan w:val="2"/>
                <w:tcBorders>
                  <w:right w:val="single" w:sz="4" w:space="0" w:color="auto"/>
                </w:tcBorders>
                <w:vAlign w:val="bottom"/>
              </w:tcPr>
            </w:tcPrChange>
          </w:tcPr>
          <w:p w14:paraId="0CE5233F" w14:textId="65308DCE" w:rsidR="00494D04" w:rsidRPr="007E0F91" w:rsidRDefault="00494D04" w:rsidP="00494D04">
            <w:pPr>
              <w:jc w:val="center"/>
              <w:rPr>
                <w:ins w:id="19153" w:author="Στάθης Καπ" w:date="2023-03-09T06:25:00Z"/>
                <w:sz w:val="16"/>
                <w:szCs w:val="16"/>
              </w:rPr>
            </w:pPr>
            <w:ins w:id="19154" w:author="Στάθης Καπ" w:date="2023-03-09T07:11:00Z">
              <w:r>
                <w:rPr>
                  <w:rFonts w:ascii="Calibri" w:hAnsi="Calibri" w:cs="Calibri"/>
                  <w:color w:val="000000"/>
                  <w:sz w:val="16"/>
                  <w:szCs w:val="16"/>
                </w:rPr>
                <w:t>0.588</w:t>
              </w:r>
            </w:ins>
          </w:p>
        </w:tc>
        <w:tc>
          <w:tcPr>
            <w:tcW w:w="453" w:type="dxa"/>
            <w:tcBorders>
              <w:left w:val="single" w:sz="4" w:space="0" w:color="auto"/>
            </w:tcBorders>
            <w:vAlign w:val="center"/>
            <w:tcPrChange w:id="19155" w:author="Στάθης Καπ" w:date="2023-03-09T06:29:00Z">
              <w:tcPr>
                <w:tcW w:w="453" w:type="dxa"/>
                <w:gridSpan w:val="2"/>
                <w:tcBorders>
                  <w:left w:val="single" w:sz="4" w:space="0" w:color="auto"/>
                </w:tcBorders>
                <w:vAlign w:val="bottom"/>
              </w:tcPr>
            </w:tcPrChange>
          </w:tcPr>
          <w:p w14:paraId="4D85D5D1" w14:textId="76E09C63" w:rsidR="00494D04" w:rsidRPr="007E0F91" w:rsidRDefault="00494D04" w:rsidP="00494D04">
            <w:pPr>
              <w:jc w:val="center"/>
              <w:rPr>
                <w:ins w:id="19156" w:author="Στάθης Καπ" w:date="2023-03-09T06:25:00Z"/>
                <w:sz w:val="16"/>
                <w:szCs w:val="16"/>
              </w:rPr>
            </w:pPr>
            <w:ins w:id="19157" w:author="Στάθης Καπ" w:date="2023-03-09T07:11:00Z">
              <w:r>
                <w:rPr>
                  <w:rFonts w:ascii="Calibri" w:hAnsi="Calibri" w:cs="Calibri"/>
                  <w:color w:val="000000"/>
                  <w:sz w:val="16"/>
                  <w:szCs w:val="16"/>
                </w:rPr>
                <w:t>1355</w:t>
              </w:r>
            </w:ins>
          </w:p>
        </w:tc>
        <w:tc>
          <w:tcPr>
            <w:tcW w:w="454" w:type="dxa"/>
            <w:vAlign w:val="center"/>
            <w:tcPrChange w:id="19158" w:author="Στάθης Καπ" w:date="2023-03-09T06:29:00Z">
              <w:tcPr>
                <w:tcW w:w="454" w:type="dxa"/>
                <w:gridSpan w:val="2"/>
                <w:vAlign w:val="center"/>
              </w:tcPr>
            </w:tcPrChange>
          </w:tcPr>
          <w:p w14:paraId="22689A07" w14:textId="2024C3DB" w:rsidR="00494D04" w:rsidRPr="007E0F91" w:rsidRDefault="00494D04" w:rsidP="00494D04">
            <w:pPr>
              <w:jc w:val="center"/>
              <w:rPr>
                <w:ins w:id="19159" w:author="Στάθης Καπ" w:date="2023-03-09T06:25:00Z"/>
                <w:sz w:val="16"/>
                <w:szCs w:val="16"/>
              </w:rPr>
            </w:pPr>
            <w:ins w:id="19160" w:author="Στάθης Καπ" w:date="2023-03-09T07:11:00Z">
              <w:r>
                <w:rPr>
                  <w:rFonts w:ascii="Calibri" w:hAnsi="Calibri" w:cs="Calibri"/>
                  <w:color w:val="000000"/>
                  <w:sz w:val="16"/>
                  <w:szCs w:val="16"/>
                </w:rPr>
                <w:t>-0.74</w:t>
              </w:r>
            </w:ins>
          </w:p>
        </w:tc>
        <w:tc>
          <w:tcPr>
            <w:tcW w:w="454" w:type="dxa"/>
            <w:vAlign w:val="center"/>
            <w:tcPrChange w:id="19161" w:author="Στάθης Καπ" w:date="2023-03-09T06:29:00Z">
              <w:tcPr>
                <w:tcW w:w="454" w:type="dxa"/>
                <w:gridSpan w:val="2"/>
                <w:vAlign w:val="bottom"/>
              </w:tcPr>
            </w:tcPrChange>
          </w:tcPr>
          <w:p w14:paraId="21E9D5FD" w14:textId="1BA22601" w:rsidR="00494D04" w:rsidRPr="007E0F91" w:rsidRDefault="00494D04" w:rsidP="00494D04">
            <w:pPr>
              <w:jc w:val="center"/>
              <w:rPr>
                <w:ins w:id="19162" w:author="Στάθης Καπ" w:date="2023-03-09T06:25:00Z"/>
                <w:sz w:val="16"/>
                <w:szCs w:val="16"/>
              </w:rPr>
            </w:pPr>
            <w:ins w:id="19163" w:author="Στάθης Καπ" w:date="2023-03-09T07:11:00Z">
              <w:r>
                <w:rPr>
                  <w:rFonts w:ascii="Calibri" w:hAnsi="Calibri" w:cs="Calibri"/>
                  <w:color w:val="000000"/>
                  <w:sz w:val="16"/>
                  <w:szCs w:val="16"/>
                </w:rPr>
                <w:t>0.283</w:t>
              </w:r>
            </w:ins>
          </w:p>
        </w:tc>
        <w:tc>
          <w:tcPr>
            <w:tcW w:w="457" w:type="dxa"/>
            <w:tcBorders>
              <w:right w:val="single" w:sz="4" w:space="0" w:color="auto"/>
            </w:tcBorders>
            <w:vAlign w:val="center"/>
            <w:tcPrChange w:id="19164" w:author="Στάθης Καπ" w:date="2023-03-09T06:29:00Z">
              <w:tcPr>
                <w:tcW w:w="457" w:type="dxa"/>
                <w:gridSpan w:val="2"/>
                <w:tcBorders>
                  <w:right w:val="single" w:sz="4" w:space="0" w:color="auto"/>
                </w:tcBorders>
                <w:vAlign w:val="center"/>
              </w:tcPr>
            </w:tcPrChange>
          </w:tcPr>
          <w:p w14:paraId="22C2FD6A" w14:textId="3698A49E" w:rsidR="00494D04" w:rsidRPr="007E0F91" w:rsidRDefault="00494D04" w:rsidP="00494D04">
            <w:pPr>
              <w:jc w:val="center"/>
              <w:rPr>
                <w:ins w:id="19165" w:author="Στάθης Καπ" w:date="2023-03-09T06:25:00Z"/>
                <w:sz w:val="16"/>
                <w:szCs w:val="16"/>
              </w:rPr>
            </w:pPr>
            <w:ins w:id="19166" w:author="Στάθης Καπ" w:date="2023-03-09T07:11:00Z">
              <w:r>
                <w:rPr>
                  <w:rFonts w:ascii="Calibri" w:hAnsi="Calibri" w:cs="Calibri"/>
                  <w:color w:val="000000"/>
                  <w:sz w:val="16"/>
                  <w:szCs w:val="16"/>
                </w:rPr>
                <w:t>51.87</w:t>
              </w:r>
            </w:ins>
          </w:p>
        </w:tc>
        <w:tc>
          <w:tcPr>
            <w:tcW w:w="453" w:type="dxa"/>
            <w:tcBorders>
              <w:left w:val="single" w:sz="4" w:space="0" w:color="auto"/>
            </w:tcBorders>
            <w:vAlign w:val="center"/>
            <w:tcPrChange w:id="19167" w:author="Στάθης Καπ" w:date="2023-03-09T06:29:00Z">
              <w:tcPr>
                <w:tcW w:w="453" w:type="dxa"/>
                <w:gridSpan w:val="2"/>
                <w:tcBorders>
                  <w:left w:val="single" w:sz="4" w:space="0" w:color="auto"/>
                </w:tcBorders>
                <w:vAlign w:val="bottom"/>
              </w:tcPr>
            </w:tcPrChange>
          </w:tcPr>
          <w:p w14:paraId="2D808F52" w14:textId="4E2F4662" w:rsidR="00494D04" w:rsidRPr="007E0F91" w:rsidRDefault="00494D04" w:rsidP="00494D04">
            <w:pPr>
              <w:jc w:val="center"/>
              <w:rPr>
                <w:ins w:id="19168" w:author="Στάθης Καπ" w:date="2023-03-09T06:25:00Z"/>
                <w:sz w:val="16"/>
                <w:szCs w:val="16"/>
              </w:rPr>
            </w:pPr>
            <w:ins w:id="19169" w:author="Στάθης Καπ" w:date="2023-03-09T07:11:00Z">
              <w:r>
                <w:rPr>
                  <w:rFonts w:ascii="Calibri" w:hAnsi="Calibri" w:cs="Calibri"/>
                  <w:color w:val="000000"/>
                  <w:sz w:val="16"/>
                  <w:szCs w:val="16"/>
                </w:rPr>
                <w:t>1300</w:t>
              </w:r>
            </w:ins>
          </w:p>
        </w:tc>
        <w:tc>
          <w:tcPr>
            <w:tcW w:w="454" w:type="dxa"/>
            <w:vAlign w:val="center"/>
            <w:tcPrChange w:id="19170" w:author="Στάθης Καπ" w:date="2023-03-09T06:29:00Z">
              <w:tcPr>
                <w:tcW w:w="454" w:type="dxa"/>
                <w:gridSpan w:val="2"/>
                <w:vAlign w:val="center"/>
              </w:tcPr>
            </w:tcPrChange>
          </w:tcPr>
          <w:p w14:paraId="3806FF07" w14:textId="0FD8A95D" w:rsidR="00494D04" w:rsidRPr="007E0F91" w:rsidRDefault="00494D04" w:rsidP="00494D04">
            <w:pPr>
              <w:jc w:val="center"/>
              <w:rPr>
                <w:ins w:id="19171" w:author="Στάθης Καπ" w:date="2023-03-09T06:25:00Z"/>
                <w:sz w:val="16"/>
                <w:szCs w:val="16"/>
              </w:rPr>
            </w:pPr>
            <w:ins w:id="19172" w:author="Στάθης Καπ" w:date="2023-03-09T07:11:00Z">
              <w:r>
                <w:rPr>
                  <w:rFonts w:ascii="Calibri" w:hAnsi="Calibri" w:cs="Calibri"/>
                  <w:color w:val="000000"/>
                  <w:sz w:val="16"/>
                  <w:szCs w:val="16"/>
                </w:rPr>
                <w:t>3.35</w:t>
              </w:r>
            </w:ins>
          </w:p>
        </w:tc>
        <w:tc>
          <w:tcPr>
            <w:tcW w:w="454" w:type="dxa"/>
            <w:vAlign w:val="center"/>
            <w:tcPrChange w:id="19173" w:author="Στάθης Καπ" w:date="2023-03-09T06:29:00Z">
              <w:tcPr>
                <w:tcW w:w="454" w:type="dxa"/>
                <w:gridSpan w:val="2"/>
                <w:vAlign w:val="bottom"/>
              </w:tcPr>
            </w:tcPrChange>
          </w:tcPr>
          <w:p w14:paraId="7F7278E5" w14:textId="6350D599" w:rsidR="00494D04" w:rsidRPr="007E0F91" w:rsidRDefault="00494D04" w:rsidP="00494D04">
            <w:pPr>
              <w:jc w:val="center"/>
              <w:rPr>
                <w:ins w:id="19174" w:author="Στάθης Καπ" w:date="2023-03-09T06:25:00Z"/>
                <w:sz w:val="16"/>
                <w:szCs w:val="16"/>
              </w:rPr>
            </w:pPr>
            <w:ins w:id="19175"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9176" w:author="Στάθης Καπ" w:date="2023-03-09T06:29:00Z">
              <w:tcPr>
                <w:tcW w:w="454" w:type="dxa"/>
                <w:gridSpan w:val="2"/>
                <w:tcBorders>
                  <w:right w:val="single" w:sz="4" w:space="0" w:color="auto"/>
                </w:tcBorders>
                <w:vAlign w:val="center"/>
              </w:tcPr>
            </w:tcPrChange>
          </w:tcPr>
          <w:p w14:paraId="6594E2B9" w14:textId="2F1F3F5A" w:rsidR="00494D04" w:rsidRPr="007E0F91" w:rsidRDefault="00494D04" w:rsidP="00494D04">
            <w:pPr>
              <w:jc w:val="center"/>
              <w:rPr>
                <w:ins w:id="19177" w:author="Στάθης Καπ" w:date="2023-03-09T06:25:00Z"/>
                <w:sz w:val="16"/>
                <w:szCs w:val="16"/>
              </w:rPr>
            </w:pPr>
            <w:ins w:id="19178" w:author="Στάθης Καπ" w:date="2023-03-09T07:11:00Z">
              <w:r>
                <w:rPr>
                  <w:rFonts w:ascii="Calibri" w:hAnsi="Calibri" w:cs="Calibri"/>
                  <w:color w:val="000000"/>
                  <w:sz w:val="16"/>
                  <w:szCs w:val="16"/>
                </w:rPr>
                <w:t>63.44</w:t>
              </w:r>
            </w:ins>
          </w:p>
        </w:tc>
        <w:tc>
          <w:tcPr>
            <w:tcW w:w="453" w:type="dxa"/>
            <w:tcBorders>
              <w:left w:val="single" w:sz="4" w:space="0" w:color="auto"/>
            </w:tcBorders>
            <w:vAlign w:val="center"/>
            <w:tcPrChange w:id="19179" w:author="Στάθης Καπ" w:date="2023-03-09T06:29:00Z">
              <w:tcPr>
                <w:tcW w:w="453" w:type="dxa"/>
                <w:gridSpan w:val="2"/>
                <w:tcBorders>
                  <w:left w:val="single" w:sz="4" w:space="0" w:color="auto"/>
                </w:tcBorders>
                <w:vAlign w:val="bottom"/>
              </w:tcPr>
            </w:tcPrChange>
          </w:tcPr>
          <w:p w14:paraId="1BCAC507" w14:textId="6AE19836" w:rsidR="00494D04" w:rsidRPr="007E0F91" w:rsidRDefault="00494D04" w:rsidP="00494D04">
            <w:pPr>
              <w:jc w:val="center"/>
              <w:rPr>
                <w:ins w:id="19180" w:author="Στάθης Καπ" w:date="2023-03-09T06:25:00Z"/>
                <w:sz w:val="16"/>
                <w:szCs w:val="16"/>
              </w:rPr>
            </w:pPr>
            <w:ins w:id="19181" w:author="Στάθης Καπ" w:date="2023-03-09T07:11:00Z">
              <w:r>
                <w:rPr>
                  <w:rFonts w:ascii="Calibri" w:hAnsi="Calibri" w:cs="Calibri"/>
                  <w:color w:val="000000"/>
                  <w:sz w:val="16"/>
                  <w:szCs w:val="16"/>
                </w:rPr>
                <w:t>1307</w:t>
              </w:r>
            </w:ins>
          </w:p>
        </w:tc>
        <w:tc>
          <w:tcPr>
            <w:tcW w:w="454" w:type="dxa"/>
            <w:vAlign w:val="center"/>
            <w:tcPrChange w:id="19182" w:author="Στάθης Καπ" w:date="2023-03-09T06:29:00Z">
              <w:tcPr>
                <w:tcW w:w="454" w:type="dxa"/>
                <w:gridSpan w:val="2"/>
                <w:vAlign w:val="center"/>
              </w:tcPr>
            </w:tcPrChange>
          </w:tcPr>
          <w:p w14:paraId="4CF54DA5" w14:textId="71C931EE" w:rsidR="00494D04" w:rsidRPr="007E0F91" w:rsidRDefault="00494D04" w:rsidP="00494D04">
            <w:pPr>
              <w:jc w:val="center"/>
              <w:rPr>
                <w:ins w:id="19183" w:author="Στάθης Καπ" w:date="2023-03-09T06:25:00Z"/>
                <w:sz w:val="16"/>
                <w:szCs w:val="16"/>
              </w:rPr>
            </w:pPr>
            <w:ins w:id="19184" w:author="Στάθης Καπ" w:date="2023-03-09T07:11:00Z">
              <w:r>
                <w:rPr>
                  <w:rFonts w:ascii="Calibri" w:hAnsi="Calibri" w:cs="Calibri"/>
                  <w:color w:val="000000"/>
                  <w:sz w:val="16"/>
                  <w:szCs w:val="16"/>
                </w:rPr>
                <w:t>2.83</w:t>
              </w:r>
            </w:ins>
          </w:p>
        </w:tc>
        <w:tc>
          <w:tcPr>
            <w:tcW w:w="454" w:type="dxa"/>
            <w:vAlign w:val="center"/>
            <w:tcPrChange w:id="19185" w:author="Στάθης Καπ" w:date="2023-03-09T06:29:00Z">
              <w:tcPr>
                <w:tcW w:w="454" w:type="dxa"/>
                <w:gridSpan w:val="2"/>
                <w:vAlign w:val="bottom"/>
              </w:tcPr>
            </w:tcPrChange>
          </w:tcPr>
          <w:p w14:paraId="79B0A44E" w14:textId="222F1DC9" w:rsidR="00494D04" w:rsidRPr="007E0F91" w:rsidRDefault="00494D04" w:rsidP="00494D04">
            <w:pPr>
              <w:jc w:val="center"/>
              <w:rPr>
                <w:ins w:id="19186" w:author="Στάθης Καπ" w:date="2023-03-09T06:25:00Z"/>
                <w:sz w:val="16"/>
                <w:szCs w:val="16"/>
              </w:rPr>
            </w:pPr>
            <w:ins w:id="19187" w:author="Στάθης Καπ" w:date="2023-03-09T07:11:00Z">
              <w:r>
                <w:rPr>
                  <w:rFonts w:ascii="Calibri" w:hAnsi="Calibri" w:cs="Calibri"/>
                  <w:color w:val="000000"/>
                  <w:sz w:val="16"/>
                  <w:szCs w:val="16"/>
                </w:rPr>
                <w:t>0.213</w:t>
              </w:r>
            </w:ins>
          </w:p>
        </w:tc>
        <w:tc>
          <w:tcPr>
            <w:tcW w:w="461" w:type="dxa"/>
            <w:tcBorders>
              <w:right w:val="single" w:sz="4" w:space="0" w:color="auto"/>
            </w:tcBorders>
            <w:vAlign w:val="center"/>
            <w:tcPrChange w:id="19188" w:author="Στάθης Καπ" w:date="2023-03-09T06:29:00Z">
              <w:tcPr>
                <w:tcW w:w="461" w:type="dxa"/>
                <w:gridSpan w:val="2"/>
                <w:tcBorders>
                  <w:right w:val="single" w:sz="4" w:space="0" w:color="auto"/>
                </w:tcBorders>
                <w:vAlign w:val="center"/>
              </w:tcPr>
            </w:tcPrChange>
          </w:tcPr>
          <w:p w14:paraId="089C3DB9" w14:textId="04966EE8" w:rsidR="00494D04" w:rsidRPr="007E0F91" w:rsidRDefault="00494D04" w:rsidP="00494D04">
            <w:pPr>
              <w:jc w:val="center"/>
              <w:rPr>
                <w:ins w:id="19189" w:author="Στάθης Καπ" w:date="2023-03-09T06:25:00Z"/>
                <w:sz w:val="16"/>
                <w:szCs w:val="16"/>
              </w:rPr>
            </w:pPr>
            <w:ins w:id="19190" w:author="Στάθης Καπ" w:date="2023-03-09T07:11:00Z">
              <w:r>
                <w:rPr>
                  <w:rFonts w:ascii="Calibri" w:hAnsi="Calibri" w:cs="Calibri"/>
                  <w:color w:val="000000"/>
                  <w:sz w:val="16"/>
                  <w:szCs w:val="16"/>
                </w:rPr>
                <w:t>63.78</w:t>
              </w:r>
            </w:ins>
          </w:p>
        </w:tc>
      </w:tr>
      <w:tr w:rsidR="00494D04" w14:paraId="0A1AF24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19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192" w:author="Στάθης Καπ" w:date="2023-03-09T06:25:00Z"/>
          <w:trPrChange w:id="1919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19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90E9B2E" w14:textId="77777777" w:rsidR="00494D04" w:rsidRPr="007E0F91" w:rsidRDefault="00494D04" w:rsidP="00494D04">
            <w:pPr>
              <w:jc w:val="center"/>
              <w:rPr>
                <w:ins w:id="19195" w:author="Στάθης Καπ" w:date="2023-03-09T06:25:00Z"/>
                <w:sz w:val="16"/>
                <w:szCs w:val="16"/>
              </w:rPr>
            </w:pPr>
            <w:ins w:id="19196" w:author="Στάθης Καπ" w:date="2023-03-09T06:25:00Z">
              <w:r w:rsidRPr="009861B1">
                <w:rPr>
                  <w:rFonts w:ascii="Calibri" w:hAnsi="Calibri" w:cs="Calibri"/>
                  <w:color w:val="000000"/>
                  <w:sz w:val="16"/>
                  <w:szCs w:val="16"/>
                </w:rPr>
                <w:t>r204</w:t>
              </w:r>
            </w:ins>
          </w:p>
        </w:tc>
        <w:tc>
          <w:tcPr>
            <w:tcW w:w="565" w:type="dxa"/>
            <w:tcBorders>
              <w:left w:val="single" w:sz="4" w:space="0" w:color="auto"/>
            </w:tcBorders>
            <w:vAlign w:val="center"/>
            <w:tcPrChange w:id="19197" w:author="Στάθης Καπ" w:date="2023-03-09T06:29:00Z">
              <w:tcPr>
                <w:tcW w:w="565" w:type="dxa"/>
                <w:gridSpan w:val="2"/>
                <w:tcBorders>
                  <w:left w:val="single" w:sz="4" w:space="0" w:color="auto"/>
                </w:tcBorders>
                <w:vAlign w:val="center"/>
              </w:tcPr>
            </w:tcPrChange>
          </w:tcPr>
          <w:p w14:paraId="6063DFFE" w14:textId="416D4845" w:rsidR="00494D04" w:rsidRPr="007E0F91" w:rsidRDefault="00494D04" w:rsidP="00494D04">
            <w:pPr>
              <w:jc w:val="center"/>
              <w:rPr>
                <w:ins w:id="19198" w:author="Στάθης Καπ" w:date="2023-03-09T06:25:00Z"/>
                <w:sz w:val="16"/>
                <w:szCs w:val="16"/>
              </w:rPr>
            </w:pPr>
            <w:ins w:id="19199"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200" w:author="Στάθης Καπ" w:date="2023-03-09T06:29:00Z">
              <w:tcPr>
                <w:tcW w:w="679" w:type="dxa"/>
                <w:gridSpan w:val="2"/>
                <w:tcBorders>
                  <w:right w:val="single" w:sz="4" w:space="0" w:color="auto"/>
                </w:tcBorders>
                <w:vAlign w:val="center"/>
              </w:tcPr>
            </w:tcPrChange>
          </w:tcPr>
          <w:p w14:paraId="7294FA86" w14:textId="29FEFEF4" w:rsidR="00494D04" w:rsidRPr="007E0F91" w:rsidRDefault="00494D04" w:rsidP="00494D04">
            <w:pPr>
              <w:jc w:val="center"/>
              <w:rPr>
                <w:ins w:id="19201" w:author="Στάθης Καπ" w:date="2023-03-09T06:25:00Z"/>
                <w:sz w:val="16"/>
                <w:szCs w:val="16"/>
              </w:rPr>
            </w:pPr>
            <w:ins w:id="19202"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9203" w:author="Στάθης Καπ" w:date="2023-03-09T06:29:00Z">
              <w:tcPr>
                <w:tcW w:w="453" w:type="dxa"/>
                <w:gridSpan w:val="2"/>
                <w:tcBorders>
                  <w:left w:val="single" w:sz="4" w:space="0" w:color="auto"/>
                </w:tcBorders>
                <w:vAlign w:val="bottom"/>
              </w:tcPr>
            </w:tcPrChange>
          </w:tcPr>
          <w:p w14:paraId="585BCC0E" w14:textId="0BD28FA8" w:rsidR="00494D04" w:rsidRPr="007E0F91" w:rsidRDefault="00494D04" w:rsidP="00494D04">
            <w:pPr>
              <w:jc w:val="center"/>
              <w:rPr>
                <w:ins w:id="19204" w:author="Στάθης Καπ" w:date="2023-03-09T06:25:00Z"/>
                <w:sz w:val="16"/>
                <w:szCs w:val="16"/>
              </w:rPr>
            </w:pPr>
            <w:ins w:id="19205" w:author="Στάθης Καπ" w:date="2023-03-09T07:11:00Z">
              <w:r>
                <w:rPr>
                  <w:rFonts w:ascii="Calibri" w:hAnsi="Calibri" w:cs="Calibri"/>
                  <w:color w:val="000000"/>
                  <w:sz w:val="16"/>
                  <w:szCs w:val="16"/>
                </w:rPr>
                <w:t>1431</w:t>
              </w:r>
            </w:ins>
          </w:p>
        </w:tc>
        <w:tc>
          <w:tcPr>
            <w:tcW w:w="708" w:type="dxa"/>
            <w:vAlign w:val="center"/>
            <w:tcPrChange w:id="19206" w:author="Στάθης Καπ" w:date="2023-03-09T06:29:00Z">
              <w:tcPr>
                <w:tcW w:w="708" w:type="dxa"/>
                <w:gridSpan w:val="2"/>
                <w:vAlign w:val="center"/>
              </w:tcPr>
            </w:tcPrChange>
          </w:tcPr>
          <w:p w14:paraId="54B02C25" w14:textId="03F0F4F0" w:rsidR="00494D04" w:rsidRPr="007E0F91" w:rsidRDefault="00494D04" w:rsidP="00494D04">
            <w:pPr>
              <w:jc w:val="center"/>
              <w:rPr>
                <w:ins w:id="19207" w:author="Στάθης Καπ" w:date="2023-03-09T06:25:00Z"/>
                <w:sz w:val="16"/>
                <w:szCs w:val="16"/>
              </w:rPr>
            </w:pPr>
            <w:ins w:id="19208" w:author="Στάθης Καπ" w:date="2023-03-09T07:11:00Z">
              <w:r>
                <w:rPr>
                  <w:rFonts w:ascii="Calibri" w:hAnsi="Calibri" w:cs="Calibri"/>
                  <w:color w:val="000000"/>
                  <w:sz w:val="16"/>
                  <w:szCs w:val="16"/>
                </w:rPr>
                <w:t>1.85</w:t>
              </w:r>
            </w:ins>
          </w:p>
        </w:tc>
        <w:tc>
          <w:tcPr>
            <w:tcW w:w="652" w:type="dxa"/>
            <w:tcBorders>
              <w:right w:val="single" w:sz="4" w:space="0" w:color="auto"/>
            </w:tcBorders>
            <w:vAlign w:val="center"/>
            <w:tcPrChange w:id="19209" w:author="Στάθης Καπ" w:date="2023-03-09T06:29:00Z">
              <w:tcPr>
                <w:tcW w:w="652" w:type="dxa"/>
                <w:gridSpan w:val="2"/>
                <w:tcBorders>
                  <w:right w:val="single" w:sz="4" w:space="0" w:color="auto"/>
                </w:tcBorders>
                <w:vAlign w:val="bottom"/>
              </w:tcPr>
            </w:tcPrChange>
          </w:tcPr>
          <w:p w14:paraId="059A7956" w14:textId="3C836B85" w:rsidR="00494D04" w:rsidRPr="007E0F91" w:rsidRDefault="00494D04" w:rsidP="00494D04">
            <w:pPr>
              <w:jc w:val="center"/>
              <w:rPr>
                <w:ins w:id="19210" w:author="Στάθης Καπ" w:date="2023-03-09T06:25:00Z"/>
                <w:sz w:val="16"/>
                <w:szCs w:val="16"/>
              </w:rPr>
            </w:pPr>
            <w:ins w:id="19211" w:author="Στάθης Καπ" w:date="2023-03-09T07:11:00Z">
              <w:r>
                <w:rPr>
                  <w:rFonts w:ascii="Calibri" w:hAnsi="Calibri" w:cs="Calibri"/>
                  <w:color w:val="000000"/>
                  <w:sz w:val="16"/>
                  <w:szCs w:val="16"/>
                </w:rPr>
                <w:t>0.523</w:t>
              </w:r>
            </w:ins>
          </w:p>
        </w:tc>
        <w:tc>
          <w:tcPr>
            <w:tcW w:w="453" w:type="dxa"/>
            <w:tcBorders>
              <w:left w:val="single" w:sz="4" w:space="0" w:color="auto"/>
            </w:tcBorders>
            <w:vAlign w:val="center"/>
            <w:tcPrChange w:id="19212" w:author="Στάθης Καπ" w:date="2023-03-09T06:29:00Z">
              <w:tcPr>
                <w:tcW w:w="453" w:type="dxa"/>
                <w:gridSpan w:val="2"/>
                <w:tcBorders>
                  <w:left w:val="single" w:sz="4" w:space="0" w:color="auto"/>
                </w:tcBorders>
                <w:vAlign w:val="bottom"/>
              </w:tcPr>
            </w:tcPrChange>
          </w:tcPr>
          <w:p w14:paraId="122D8F51" w14:textId="2E36251B" w:rsidR="00494D04" w:rsidRPr="007E0F91" w:rsidRDefault="00494D04" w:rsidP="00494D04">
            <w:pPr>
              <w:jc w:val="center"/>
              <w:rPr>
                <w:ins w:id="19213" w:author="Στάθης Καπ" w:date="2023-03-09T06:25:00Z"/>
                <w:sz w:val="16"/>
                <w:szCs w:val="16"/>
              </w:rPr>
            </w:pPr>
            <w:ins w:id="19214" w:author="Στάθης Καπ" w:date="2023-03-09T07:11:00Z">
              <w:r>
                <w:rPr>
                  <w:rFonts w:ascii="Calibri" w:hAnsi="Calibri" w:cs="Calibri"/>
                  <w:color w:val="000000"/>
                  <w:sz w:val="16"/>
                  <w:szCs w:val="16"/>
                </w:rPr>
                <w:t>1424</w:t>
              </w:r>
            </w:ins>
          </w:p>
        </w:tc>
        <w:tc>
          <w:tcPr>
            <w:tcW w:w="454" w:type="dxa"/>
            <w:vAlign w:val="center"/>
            <w:tcPrChange w:id="19215" w:author="Στάθης Καπ" w:date="2023-03-09T06:29:00Z">
              <w:tcPr>
                <w:tcW w:w="454" w:type="dxa"/>
                <w:gridSpan w:val="2"/>
                <w:vAlign w:val="center"/>
              </w:tcPr>
            </w:tcPrChange>
          </w:tcPr>
          <w:p w14:paraId="78DFDD4E" w14:textId="4DEA3DAF" w:rsidR="00494D04" w:rsidRPr="007E0F91" w:rsidRDefault="00494D04" w:rsidP="00494D04">
            <w:pPr>
              <w:jc w:val="center"/>
              <w:rPr>
                <w:ins w:id="19216" w:author="Στάθης Καπ" w:date="2023-03-09T06:25:00Z"/>
                <w:sz w:val="16"/>
                <w:szCs w:val="16"/>
              </w:rPr>
            </w:pPr>
            <w:ins w:id="19217" w:author="Στάθης Καπ" w:date="2023-03-09T07:11:00Z">
              <w:r>
                <w:rPr>
                  <w:rFonts w:ascii="Calibri" w:hAnsi="Calibri" w:cs="Calibri"/>
                  <w:color w:val="000000"/>
                  <w:sz w:val="16"/>
                  <w:szCs w:val="16"/>
                </w:rPr>
                <w:t>0.49</w:t>
              </w:r>
            </w:ins>
          </w:p>
        </w:tc>
        <w:tc>
          <w:tcPr>
            <w:tcW w:w="454" w:type="dxa"/>
            <w:vAlign w:val="center"/>
            <w:tcPrChange w:id="19218" w:author="Στάθης Καπ" w:date="2023-03-09T06:29:00Z">
              <w:tcPr>
                <w:tcW w:w="454" w:type="dxa"/>
                <w:gridSpan w:val="2"/>
                <w:vAlign w:val="bottom"/>
              </w:tcPr>
            </w:tcPrChange>
          </w:tcPr>
          <w:p w14:paraId="3F39F318" w14:textId="663B6759" w:rsidR="00494D04" w:rsidRPr="007E0F91" w:rsidRDefault="00494D04" w:rsidP="00494D04">
            <w:pPr>
              <w:jc w:val="center"/>
              <w:rPr>
                <w:ins w:id="19219" w:author="Στάθης Καπ" w:date="2023-03-09T06:25:00Z"/>
                <w:sz w:val="16"/>
                <w:szCs w:val="16"/>
              </w:rPr>
            </w:pPr>
            <w:ins w:id="19220" w:author="Στάθης Καπ" w:date="2023-03-09T07:11:00Z">
              <w:r>
                <w:rPr>
                  <w:rFonts w:ascii="Calibri" w:hAnsi="Calibri" w:cs="Calibri"/>
                  <w:color w:val="000000"/>
                  <w:sz w:val="16"/>
                  <w:szCs w:val="16"/>
                </w:rPr>
                <w:t>0.247</w:t>
              </w:r>
            </w:ins>
          </w:p>
        </w:tc>
        <w:tc>
          <w:tcPr>
            <w:tcW w:w="457" w:type="dxa"/>
            <w:tcBorders>
              <w:right w:val="single" w:sz="4" w:space="0" w:color="auto"/>
            </w:tcBorders>
            <w:vAlign w:val="center"/>
            <w:tcPrChange w:id="19221" w:author="Στάθης Καπ" w:date="2023-03-09T06:29:00Z">
              <w:tcPr>
                <w:tcW w:w="457" w:type="dxa"/>
                <w:gridSpan w:val="2"/>
                <w:tcBorders>
                  <w:right w:val="single" w:sz="4" w:space="0" w:color="auto"/>
                </w:tcBorders>
                <w:vAlign w:val="center"/>
              </w:tcPr>
            </w:tcPrChange>
          </w:tcPr>
          <w:p w14:paraId="2D2FC001" w14:textId="0FF8A91C" w:rsidR="00494D04" w:rsidRPr="007E0F91" w:rsidRDefault="00494D04" w:rsidP="00494D04">
            <w:pPr>
              <w:jc w:val="center"/>
              <w:rPr>
                <w:ins w:id="19222" w:author="Στάθης Καπ" w:date="2023-03-09T06:25:00Z"/>
                <w:sz w:val="16"/>
                <w:szCs w:val="16"/>
              </w:rPr>
            </w:pPr>
            <w:ins w:id="19223" w:author="Στάθης Καπ" w:date="2023-03-09T07:11:00Z">
              <w:r>
                <w:rPr>
                  <w:rFonts w:ascii="Calibri" w:hAnsi="Calibri" w:cs="Calibri"/>
                  <w:color w:val="000000"/>
                  <w:sz w:val="16"/>
                  <w:szCs w:val="16"/>
                </w:rPr>
                <w:t>52.77</w:t>
              </w:r>
            </w:ins>
          </w:p>
        </w:tc>
        <w:tc>
          <w:tcPr>
            <w:tcW w:w="453" w:type="dxa"/>
            <w:tcBorders>
              <w:left w:val="single" w:sz="4" w:space="0" w:color="auto"/>
            </w:tcBorders>
            <w:vAlign w:val="center"/>
            <w:tcPrChange w:id="19224" w:author="Στάθης Καπ" w:date="2023-03-09T06:29:00Z">
              <w:tcPr>
                <w:tcW w:w="453" w:type="dxa"/>
                <w:gridSpan w:val="2"/>
                <w:tcBorders>
                  <w:left w:val="single" w:sz="4" w:space="0" w:color="auto"/>
                </w:tcBorders>
                <w:vAlign w:val="bottom"/>
              </w:tcPr>
            </w:tcPrChange>
          </w:tcPr>
          <w:p w14:paraId="1BE5A980" w14:textId="2B92CE16" w:rsidR="00494D04" w:rsidRPr="007E0F91" w:rsidRDefault="00494D04" w:rsidP="00494D04">
            <w:pPr>
              <w:jc w:val="center"/>
              <w:rPr>
                <w:ins w:id="19225" w:author="Στάθης Καπ" w:date="2023-03-09T06:25:00Z"/>
                <w:sz w:val="16"/>
                <w:szCs w:val="16"/>
              </w:rPr>
            </w:pPr>
            <w:ins w:id="19226" w:author="Στάθης Καπ" w:date="2023-03-09T07:11:00Z">
              <w:r>
                <w:rPr>
                  <w:rFonts w:ascii="Calibri" w:hAnsi="Calibri" w:cs="Calibri"/>
                  <w:color w:val="000000"/>
                  <w:sz w:val="16"/>
                  <w:szCs w:val="16"/>
                </w:rPr>
                <w:t>1396</w:t>
              </w:r>
            </w:ins>
          </w:p>
        </w:tc>
        <w:tc>
          <w:tcPr>
            <w:tcW w:w="454" w:type="dxa"/>
            <w:vAlign w:val="center"/>
            <w:tcPrChange w:id="19227" w:author="Στάθης Καπ" w:date="2023-03-09T06:29:00Z">
              <w:tcPr>
                <w:tcW w:w="454" w:type="dxa"/>
                <w:gridSpan w:val="2"/>
                <w:vAlign w:val="center"/>
              </w:tcPr>
            </w:tcPrChange>
          </w:tcPr>
          <w:p w14:paraId="54A463BF" w14:textId="1D162C41" w:rsidR="00494D04" w:rsidRPr="007E0F91" w:rsidRDefault="00494D04" w:rsidP="00494D04">
            <w:pPr>
              <w:jc w:val="center"/>
              <w:rPr>
                <w:ins w:id="19228" w:author="Στάθης Καπ" w:date="2023-03-09T06:25:00Z"/>
                <w:sz w:val="16"/>
                <w:szCs w:val="16"/>
              </w:rPr>
            </w:pPr>
            <w:ins w:id="19229" w:author="Στάθης Καπ" w:date="2023-03-09T07:11:00Z">
              <w:r>
                <w:rPr>
                  <w:rFonts w:ascii="Calibri" w:hAnsi="Calibri" w:cs="Calibri"/>
                  <w:color w:val="000000"/>
                  <w:sz w:val="16"/>
                  <w:szCs w:val="16"/>
                </w:rPr>
                <w:t>2.45</w:t>
              </w:r>
            </w:ins>
          </w:p>
        </w:tc>
        <w:tc>
          <w:tcPr>
            <w:tcW w:w="454" w:type="dxa"/>
            <w:vAlign w:val="center"/>
            <w:tcPrChange w:id="19230" w:author="Στάθης Καπ" w:date="2023-03-09T06:29:00Z">
              <w:tcPr>
                <w:tcW w:w="454" w:type="dxa"/>
                <w:gridSpan w:val="2"/>
                <w:vAlign w:val="bottom"/>
              </w:tcPr>
            </w:tcPrChange>
          </w:tcPr>
          <w:p w14:paraId="419384D5" w14:textId="541D8C45" w:rsidR="00494D04" w:rsidRPr="007E0F91" w:rsidRDefault="00494D04" w:rsidP="00494D04">
            <w:pPr>
              <w:jc w:val="center"/>
              <w:rPr>
                <w:ins w:id="19231" w:author="Στάθης Καπ" w:date="2023-03-09T06:25:00Z"/>
                <w:sz w:val="16"/>
                <w:szCs w:val="16"/>
              </w:rPr>
            </w:pPr>
            <w:ins w:id="19232" w:author="Στάθης Καπ" w:date="2023-03-09T07:11:00Z">
              <w:r>
                <w:rPr>
                  <w:rFonts w:ascii="Calibri" w:hAnsi="Calibri" w:cs="Calibri"/>
                  <w:color w:val="000000"/>
                  <w:sz w:val="16"/>
                  <w:szCs w:val="16"/>
                </w:rPr>
                <w:t>0.195</w:t>
              </w:r>
            </w:ins>
          </w:p>
        </w:tc>
        <w:tc>
          <w:tcPr>
            <w:tcW w:w="454" w:type="dxa"/>
            <w:tcBorders>
              <w:right w:val="single" w:sz="4" w:space="0" w:color="auto"/>
            </w:tcBorders>
            <w:vAlign w:val="center"/>
            <w:tcPrChange w:id="19233" w:author="Στάθης Καπ" w:date="2023-03-09T06:29:00Z">
              <w:tcPr>
                <w:tcW w:w="454" w:type="dxa"/>
                <w:gridSpan w:val="2"/>
                <w:tcBorders>
                  <w:right w:val="single" w:sz="4" w:space="0" w:color="auto"/>
                </w:tcBorders>
                <w:vAlign w:val="center"/>
              </w:tcPr>
            </w:tcPrChange>
          </w:tcPr>
          <w:p w14:paraId="535BAF2D" w14:textId="0C9B1FCA" w:rsidR="00494D04" w:rsidRPr="007E0F91" w:rsidRDefault="00494D04" w:rsidP="00494D04">
            <w:pPr>
              <w:jc w:val="center"/>
              <w:rPr>
                <w:ins w:id="19234" w:author="Στάθης Καπ" w:date="2023-03-09T06:25:00Z"/>
                <w:sz w:val="16"/>
                <w:szCs w:val="16"/>
              </w:rPr>
            </w:pPr>
            <w:ins w:id="19235" w:author="Στάθης Καπ" w:date="2023-03-09T07:11:00Z">
              <w:r>
                <w:rPr>
                  <w:rFonts w:ascii="Calibri" w:hAnsi="Calibri" w:cs="Calibri"/>
                  <w:color w:val="000000"/>
                  <w:sz w:val="16"/>
                  <w:szCs w:val="16"/>
                </w:rPr>
                <w:t>62.72</w:t>
              </w:r>
            </w:ins>
          </w:p>
        </w:tc>
        <w:tc>
          <w:tcPr>
            <w:tcW w:w="453" w:type="dxa"/>
            <w:tcBorders>
              <w:left w:val="single" w:sz="4" w:space="0" w:color="auto"/>
            </w:tcBorders>
            <w:vAlign w:val="center"/>
            <w:tcPrChange w:id="19236" w:author="Στάθης Καπ" w:date="2023-03-09T06:29:00Z">
              <w:tcPr>
                <w:tcW w:w="453" w:type="dxa"/>
                <w:gridSpan w:val="2"/>
                <w:tcBorders>
                  <w:left w:val="single" w:sz="4" w:space="0" w:color="auto"/>
                </w:tcBorders>
                <w:vAlign w:val="bottom"/>
              </w:tcPr>
            </w:tcPrChange>
          </w:tcPr>
          <w:p w14:paraId="7F5C3C57" w14:textId="6A81337A" w:rsidR="00494D04" w:rsidRPr="007E0F91" w:rsidRDefault="00494D04" w:rsidP="00494D04">
            <w:pPr>
              <w:jc w:val="center"/>
              <w:rPr>
                <w:ins w:id="19237" w:author="Στάθης Καπ" w:date="2023-03-09T06:25:00Z"/>
                <w:sz w:val="16"/>
                <w:szCs w:val="16"/>
              </w:rPr>
            </w:pPr>
            <w:ins w:id="19238" w:author="Στάθης Καπ" w:date="2023-03-09T07:11:00Z">
              <w:r>
                <w:rPr>
                  <w:rFonts w:ascii="Calibri" w:hAnsi="Calibri" w:cs="Calibri"/>
                  <w:color w:val="000000"/>
                  <w:sz w:val="16"/>
                  <w:szCs w:val="16"/>
                </w:rPr>
                <w:t>1410</w:t>
              </w:r>
            </w:ins>
          </w:p>
        </w:tc>
        <w:tc>
          <w:tcPr>
            <w:tcW w:w="454" w:type="dxa"/>
            <w:vAlign w:val="center"/>
            <w:tcPrChange w:id="19239" w:author="Στάθης Καπ" w:date="2023-03-09T06:29:00Z">
              <w:tcPr>
                <w:tcW w:w="454" w:type="dxa"/>
                <w:gridSpan w:val="2"/>
                <w:vAlign w:val="center"/>
              </w:tcPr>
            </w:tcPrChange>
          </w:tcPr>
          <w:p w14:paraId="1083E47F" w14:textId="246F3118" w:rsidR="00494D04" w:rsidRPr="007E0F91" w:rsidRDefault="00494D04" w:rsidP="00494D04">
            <w:pPr>
              <w:jc w:val="center"/>
              <w:rPr>
                <w:ins w:id="19240" w:author="Στάθης Καπ" w:date="2023-03-09T06:25:00Z"/>
                <w:sz w:val="16"/>
                <w:szCs w:val="16"/>
              </w:rPr>
            </w:pPr>
            <w:ins w:id="19241" w:author="Στάθης Καπ" w:date="2023-03-09T07:11:00Z">
              <w:r>
                <w:rPr>
                  <w:rFonts w:ascii="Calibri" w:hAnsi="Calibri" w:cs="Calibri"/>
                  <w:color w:val="000000"/>
                  <w:sz w:val="16"/>
                  <w:szCs w:val="16"/>
                </w:rPr>
                <w:t>1.47</w:t>
              </w:r>
            </w:ins>
          </w:p>
        </w:tc>
        <w:tc>
          <w:tcPr>
            <w:tcW w:w="454" w:type="dxa"/>
            <w:vAlign w:val="center"/>
            <w:tcPrChange w:id="19242" w:author="Στάθης Καπ" w:date="2023-03-09T06:29:00Z">
              <w:tcPr>
                <w:tcW w:w="454" w:type="dxa"/>
                <w:gridSpan w:val="2"/>
                <w:vAlign w:val="bottom"/>
              </w:tcPr>
            </w:tcPrChange>
          </w:tcPr>
          <w:p w14:paraId="2EE19E99" w14:textId="1E6BD1B3" w:rsidR="00494D04" w:rsidRPr="007E0F91" w:rsidRDefault="00494D04" w:rsidP="00494D04">
            <w:pPr>
              <w:jc w:val="center"/>
              <w:rPr>
                <w:ins w:id="19243" w:author="Στάθης Καπ" w:date="2023-03-09T06:25:00Z"/>
                <w:sz w:val="16"/>
                <w:szCs w:val="16"/>
              </w:rPr>
            </w:pPr>
            <w:ins w:id="19244" w:author="Στάθης Καπ" w:date="2023-03-09T07:11:00Z">
              <w:r>
                <w:rPr>
                  <w:rFonts w:ascii="Calibri" w:hAnsi="Calibri" w:cs="Calibri"/>
                  <w:color w:val="000000"/>
                  <w:sz w:val="16"/>
                  <w:szCs w:val="16"/>
                </w:rPr>
                <w:t>0.337</w:t>
              </w:r>
            </w:ins>
          </w:p>
        </w:tc>
        <w:tc>
          <w:tcPr>
            <w:tcW w:w="461" w:type="dxa"/>
            <w:tcBorders>
              <w:right w:val="single" w:sz="4" w:space="0" w:color="auto"/>
            </w:tcBorders>
            <w:vAlign w:val="center"/>
            <w:tcPrChange w:id="19245" w:author="Στάθης Καπ" w:date="2023-03-09T06:29:00Z">
              <w:tcPr>
                <w:tcW w:w="461" w:type="dxa"/>
                <w:gridSpan w:val="2"/>
                <w:tcBorders>
                  <w:right w:val="single" w:sz="4" w:space="0" w:color="auto"/>
                </w:tcBorders>
                <w:vAlign w:val="center"/>
              </w:tcPr>
            </w:tcPrChange>
          </w:tcPr>
          <w:p w14:paraId="208E31D8" w14:textId="295876F4" w:rsidR="00494D04" w:rsidRPr="007E0F91" w:rsidRDefault="00494D04" w:rsidP="00494D04">
            <w:pPr>
              <w:jc w:val="center"/>
              <w:rPr>
                <w:ins w:id="19246" w:author="Στάθης Καπ" w:date="2023-03-09T06:25:00Z"/>
                <w:sz w:val="16"/>
                <w:szCs w:val="16"/>
              </w:rPr>
            </w:pPr>
            <w:ins w:id="19247" w:author="Στάθης Καπ" w:date="2023-03-09T07:11:00Z">
              <w:r>
                <w:rPr>
                  <w:rFonts w:ascii="Calibri" w:hAnsi="Calibri" w:cs="Calibri"/>
                  <w:color w:val="000000"/>
                  <w:sz w:val="16"/>
                  <w:szCs w:val="16"/>
                </w:rPr>
                <w:t>35.56</w:t>
              </w:r>
            </w:ins>
          </w:p>
        </w:tc>
      </w:tr>
      <w:tr w:rsidR="00494D04" w14:paraId="61887E0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24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249" w:author="Στάθης Καπ" w:date="2023-03-09T06:25:00Z"/>
          <w:trPrChange w:id="1925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25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6CD5A38" w14:textId="77777777" w:rsidR="00494D04" w:rsidRPr="007E0F91" w:rsidRDefault="00494D04" w:rsidP="00494D04">
            <w:pPr>
              <w:jc w:val="center"/>
              <w:rPr>
                <w:ins w:id="19252" w:author="Στάθης Καπ" w:date="2023-03-09T06:25:00Z"/>
                <w:sz w:val="16"/>
                <w:szCs w:val="16"/>
              </w:rPr>
            </w:pPr>
            <w:ins w:id="19253" w:author="Στάθης Καπ" w:date="2023-03-09T06:25:00Z">
              <w:r w:rsidRPr="009861B1">
                <w:rPr>
                  <w:rFonts w:ascii="Calibri" w:hAnsi="Calibri" w:cs="Calibri"/>
                  <w:color w:val="000000"/>
                  <w:sz w:val="16"/>
                  <w:szCs w:val="16"/>
                </w:rPr>
                <w:t>r205</w:t>
              </w:r>
            </w:ins>
          </w:p>
        </w:tc>
        <w:tc>
          <w:tcPr>
            <w:tcW w:w="565" w:type="dxa"/>
            <w:tcBorders>
              <w:left w:val="single" w:sz="4" w:space="0" w:color="auto"/>
            </w:tcBorders>
            <w:vAlign w:val="center"/>
            <w:tcPrChange w:id="19254" w:author="Στάθης Καπ" w:date="2023-03-09T06:29:00Z">
              <w:tcPr>
                <w:tcW w:w="565" w:type="dxa"/>
                <w:gridSpan w:val="2"/>
                <w:tcBorders>
                  <w:left w:val="single" w:sz="4" w:space="0" w:color="auto"/>
                </w:tcBorders>
                <w:vAlign w:val="center"/>
              </w:tcPr>
            </w:tcPrChange>
          </w:tcPr>
          <w:p w14:paraId="4F0AFAAC" w14:textId="1C738122" w:rsidR="00494D04" w:rsidRPr="007E0F91" w:rsidRDefault="00494D04" w:rsidP="00494D04">
            <w:pPr>
              <w:jc w:val="center"/>
              <w:rPr>
                <w:ins w:id="19255" w:author="Στάθης Καπ" w:date="2023-03-09T06:25:00Z"/>
                <w:sz w:val="16"/>
                <w:szCs w:val="16"/>
              </w:rPr>
            </w:pPr>
            <w:ins w:id="19256" w:author="Στάθης Καπ" w:date="2023-03-09T07:11:00Z">
              <w:r>
                <w:rPr>
                  <w:rFonts w:ascii="Calibri" w:hAnsi="Calibri" w:cs="Calibri"/>
                  <w:color w:val="000000"/>
                  <w:sz w:val="16"/>
                  <w:szCs w:val="16"/>
                </w:rPr>
                <w:t>1386</w:t>
              </w:r>
            </w:ins>
          </w:p>
        </w:tc>
        <w:tc>
          <w:tcPr>
            <w:tcW w:w="679" w:type="dxa"/>
            <w:tcBorders>
              <w:right w:val="single" w:sz="4" w:space="0" w:color="auto"/>
            </w:tcBorders>
            <w:vAlign w:val="center"/>
            <w:tcPrChange w:id="19257" w:author="Στάθης Καπ" w:date="2023-03-09T06:29:00Z">
              <w:tcPr>
                <w:tcW w:w="679" w:type="dxa"/>
                <w:gridSpan w:val="2"/>
                <w:tcBorders>
                  <w:right w:val="single" w:sz="4" w:space="0" w:color="auto"/>
                </w:tcBorders>
                <w:vAlign w:val="center"/>
              </w:tcPr>
            </w:tcPrChange>
          </w:tcPr>
          <w:p w14:paraId="733F7AA3" w14:textId="718A34FC" w:rsidR="00494D04" w:rsidRPr="007E0F91" w:rsidRDefault="00494D04" w:rsidP="00494D04">
            <w:pPr>
              <w:jc w:val="center"/>
              <w:rPr>
                <w:ins w:id="19258" w:author="Στάθης Καπ" w:date="2023-03-09T06:25:00Z"/>
                <w:sz w:val="16"/>
                <w:szCs w:val="16"/>
              </w:rPr>
            </w:pPr>
            <w:ins w:id="19259" w:author="Στάθης Καπ" w:date="2023-03-09T07:11:00Z">
              <w:r>
                <w:rPr>
                  <w:rFonts w:ascii="Calibri" w:hAnsi="Calibri" w:cs="Calibri"/>
                  <w:color w:val="000000"/>
                  <w:sz w:val="16"/>
                  <w:szCs w:val="16"/>
                </w:rPr>
                <w:t>1338</w:t>
              </w:r>
            </w:ins>
          </w:p>
        </w:tc>
        <w:tc>
          <w:tcPr>
            <w:tcW w:w="453" w:type="dxa"/>
            <w:tcBorders>
              <w:left w:val="single" w:sz="4" w:space="0" w:color="auto"/>
            </w:tcBorders>
            <w:vAlign w:val="center"/>
            <w:tcPrChange w:id="19260" w:author="Στάθης Καπ" w:date="2023-03-09T06:29:00Z">
              <w:tcPr>
                <w:tcW w:w="453" w:type="dxa"/>
                <w:gridSpan w:val="2"/>
                <w:tcBorders>
                  <w:left w:val="single" w:sz="4" w:space="0" w:color="auto"/>
                </w:tcBorders>
                <w:vAlign w:val="bottom"/>
              </w:tcPr>
            </w:tcPrChange>
          </w:tcPr>
          <w:p w14:paraId="6550BD78" w14:textId="7F0EA6F2" w:rsidR="00494D04" w:rsidRPr="007E0F91" w:rsidRDefault="00494D04" w:rsidP="00494D04">
            <w:pPr>
              <w:jc w:val="center"/>
              <w:rPr>
                <w:ins w:id="19261" w:author="Στάθης Καπ" w:date="2023-03-09T06:25:00Z"/>
                <w:sz w:val="16"/>
                <w:szCs w:val="16"/>
              </w:rPr>
            </w:pPr>
            <w:ins w:id="19262" w:author="Στάθης Καπ" w:date="2023-03-09T07:11:00Z">
              <w:r>
                <w:rPr>
                  <w:rFonts w:ascii="Calibri" w:hAnsi="Calibri" w:cs="Calibri"/>
                  <w:color w:val="000000"/>
                  <w:sz w:val="16"/>
                  <w:szCs w:val="16"/>
                </w:rPr>
                <w:t>1324</w:t>
              </w:r>
            </w:ins>
          </w:p>
        </w:tc>
        <w:tc>
          <w:tcPr>
            <w:tcW w:w="708" w:type="dxa"/>
            <w:vAlign w:val="center"/>
            <w:tcPrChange w:id="19263" w:author="Στάθης Καπ" w:date="2023-03-09T06:29:00Z">
              <w:tcPr>
                <w:tcW w:w="708" w:type="dxa"/>
                <w:gridSpan w:val="2"/>
                <w:vAlign w:val="center"/>
              </w:tcPr>
            </w:tcPrChange>
          </w:tcPr>
          <w:p w14:paraId="658180FA" w14:textId="37AA8B67" w:rsidR="00494D04" w:rsidRPr="007E0F91" w:rsidRDefault="00494D04" w:rsidP="00494D04">
            <w:pPr>
              <w:jc w:val="center"/>
              <w:rPr>
                <w:ins w:id="19264" w:author="Στάθης Καπ" w:date="2023-03-09T06:25:00Z"/>
                <w:sz w:val="16"/>
                <w:szCs w:val="16"/>
              </w:rPr>
            </w:pPr>
            <w:ins w:id="19265" w:author="Στάθης Καπ" w:date="2023-03-09T07:11:00Z">
              <w:r>
                <w:rPr>
                  <w:rFonts w:ascii="Calibri" w:hAnsi="Calibri" w:cs="Calibri"/>
                  <w:color w:val="000000"/>
                  <w:sz w:val="16"/>
                  <w:szCs w:val="16"/>
                </w:rPr>
                <w:t>4.47</w:t>
              </w:r>
            </w:ins>
          </w:p>
        </w:tc>
        <w:tc>
          <w:tcPr>
            <w:tcW w:w="652" w:type="dxa"/>
            <w:tcBorders>
              <w:right w:val="single" w:sz="4" w:space="0" w:color="auto"/>
            </w:tcBorders>
            <w:vAlign w:val="center"/>
            <w:tcPrChange w:id="19266" w:author="Στάθης Καπ" w:date="2023-03-09T06:29:00Z">
              <w:tcPr>
                <w:tcW w:w="652" w:type="dxa"/>
                <w:gridSpan w:val="2"/>
                <w:tcBorders>
                  <w:right w:val="single" w:sz="4" w:space="0" w:color="auto"/>
                </w:tcBorders>
                <w:vAlign w:val="bottom"/>
              </w:tcPr>
            </w:tcPrChange>
          </w:tcPr>
          <w:p w14:paraId="343DF59A" w14:textId="7AEFCFAE" w:rsidR="00494D04" w:rsidRPr="007E0F91" w:rsidRDefault="00494D04" w:rsidP="00494D04">
            <w:pPr>
              <w:jc w:val="center"/>
              <w:rPr>
                <w:ins w:id="19267" w:author="Στάθης Καπ" w:date="2023-03-09T06:25:00Z"/>
                <w:sz w:val="16"/>
                <w:szCs w:val="16"/>
              </w:rPr>
            </w:pPr>
            <w:ins w:id="19268" w:author="Στάθης Καπ" w:date="2023-03-09T07:11:00Z">
              <w:r>
                <w:rPr>
                  <w:rFonts w:ascii="Calibri" w:hAnsi="Calibri" w:cs="Calibri"/>
                  <w:color w:val="000000"/>
                  <w:sz w:val="16"/>
                  <w:szCs w:val="16"/>
                </w:rPr>
                <w:t>0.576</w:t>
              </w:r>
            </w:ins>
          </w:p>
        </w:tc>
        <w:tc>
          <w:tcPr>
            <w:tcW w:w="453" w:type="dxa"/>
            <w:tcBorders>
              <w:left w:val="single" w:sz="4" w:space="0" w:color="auto"/>
            </w:tcBorders>
            <w:vAlign w:val="center"/>
            <w:tcPrChange w:id="19269" w:author="Στάθης Καπ" w:date="2023-03-09T06:29:00Z">
              <w:tcPr>
                <w:tcW w:w="453" w:type="dxa"/>
                <w:gridSpan w:val="2"/>
                <w:tcBorders>
                  <w:left w:val="single" w:sz="4" w:space="0" w:color="auto"/>
                </w:tcBorders>
                <w:vAlign w:val="bottom"/>
              </w:tcPr>
            </w:tcPrChange>
          </w:tcPr>
          <w:p w14:paraId="4803D54F" w14:textId="44B68ADD" w:rsidR="00494D04" w:rsidRPr="007E0F91" w:rsidRDefault="00494D04" w:rsidP="00494D04">
            <w:pPr>
              <w:jc w:val="center"/>
              <w:rPr>
                <w:ins w:id="19270" w:author="Στάθης Καπ" w:date="2023-03-09T06:25:00Z"/>
                <w:sz w:val="16"/>
                <w:szCs w:val="16"/>
              </w:rPr>
            </w:pPr>
            <w:ins w:id="19271" w:author="Στάθης Καπ" w:date="2023-03-09T07:11:00Z">
              <w:r>
                <w:rPr>
                  <w:rFonts w:ascii="Calibri" w:hAnsi="Calibri" w:cs="Calibri"/>
                  <w:color w:val="000000"/>
                  <w:sz w:val="16"/>
                  <w:szCs w:val="16"/>
                </w:rPr>
                <w:t>1339</w:t>
              </w:r>
            </w:ins>
          </w:p>
        </w:tc>
        <w:tc>
          <w:tcPr>
            <w:tcW w:w="454" w:type="dxa"/>
            <w:vAlign w:val="center"/>
            <w:tcPrChange w:id="19272" w:author="Στάθης Καπ" w:date="2023-03-09T06:29:00Z">
              <w:tcPr>
                <w:tcW w:w="454" w:type="dxa"/>
                <w:gridSpan w:val="2"/>
                <w:vAlign w:val="center"/>
              </w:tcPr>
            </w:tcPrChange>
          </w:tcPr>
          <w:p w14:paraId="561B12A9" w14:textId="7A3675E4" w:rsidR="00494D04" w:rsidRPr="007E0F91" w:rsidRDefault="00494D04" w:rsidP="00494D04">
            <w:pPr>
              <w:jc w:val="center"/>
              <w:rPr>
                <w:ins w:id="19273" w:author="Στάθης Καπ" w:date="2023-03-09T06:25:00Z"/>
                <w:sz w:val="16"/>
                <w:szCs w:val="16"/>
              </w:rPr>
            </w:pPr>
            <w:ins w:id="19274" w:author="Στάθης Καπ" w:date="2023-03-09T07:11:00Z">
              <w:r>
                <w:rPr>
                  <w:rFonts w:ascii="Calibri" w:hAnsi="Calibri" w:cs="Calibri"/>
                  <w:color w:val="000000"/>
                  <w:sz w:val="16"/>
                  <w:szCs w:val="16"/>
                </w:rPr>
                <w:t>-1.13</w:t>
              </w:r>
            </w:ins>
          </w:p>
        </w:tc>
        <w:tc>
          <w:tcPr>
            <w:tcW w:w="454" w:type="dxa"/>
            <w:vAlign w:val="center"/>
            <w:tcPrChange w:id="19275" w:author="Στάθης Καπ" w:date="2023-03-09T06:29:00Z">
              <w:tcPr>
                <w:tcW w:w="454" w:type="dxa"/>
                <w:gridSpan w:val="2"/>
                <w:vAlign w:val="bottom"/>
              </w:tcPr>
            </w:tcPrChange>
          </w:tcPr>
          <w:p w14:paraId="67A7CADD" w14:textId="6CA4C408" w:rsidR="00494D04" w:rsidRPr="007E0F91" w:rsidRDefault="00494D04" w:rsidP="00494D04">
            <w:pPr>
              <w:jc w:val="center"/>
              <w:rPr>
                <w:ins w:id="19276" w:author="Στάθης Καπ" w:date="2023-03-09T06:25:00Z"/>
                <w:sz w:val="16"/>
                <w:szCs w:val="16"/>
              </w:rPr>
            </w:pPr>
            <w:ins w:id="19277" w:author="Στάθης Καπ" w:date="2023-03-09T07:11:00Z">
              <w:r>
                <w:rPr>
                  <w:rFonts w:ascii="Calibri" w:hAnsi="Calibri" w:cs="Calibri"/>
                  <w:color w:val="000000"/>
                  <w:sz w:val="16"/>
                  <w:szCs w:val="16"/>
                </w:rPr>
                <w:t>0.373</w:t>
              </w:r>
            </w:ins>
          </w:p>
        </w:tc>
        <w:tc>
          <w:tcPr>
            <w:tcW w:w="457" w:type="dxa"/>
            <w:tcBorders>
              <w:right w:val="single" w:sz="4" w:space="0" w:color="auto"/>
            </w:tcBorders>
            <w:vAlign w:val="center"/>
            <w:tcPrChange w:id="19278" w:author="Στάθης Καπ" w:date="2023-03-09T06:29:00Z">
              <w:tcPr>
                <w:tcW w:w="457" w:type="dxa"/>
                <w:gridSpan w:val="2"/>
                <w:tcBorders>
                  <w:right w:val="single" w:sz="4" w:space="0" w:color="auto"/>
                </w:tcBorders>
                <w:vAlign w:val="center"/>
              </w:tcPr>
            </w:tcPrChange>
          </w:tcPr>
          <w:p w14:paraId="2B1E6896" w14:textId="08015AC0" w:rsidR="00494D04" w:rsidRPr="007E0F91" w:rsidRDefault="00494D04" w:rsidP="00494D04">
            <w:pPr>
              <w:jc w:val="center"/>
              <w:rPr>
                <w:ins w:id="19279" w:author="Στάθης Καπ" w:date="2023-03-09T06:25:00Z"/>
                <w:sz w:val="16"/>
                <w:szCs w:val="16"/>
              </w:rPr>
            </w:pPr>
            <w:ins w:id="19280" w:author="Στάθης Καπ" w:date="2023-03-09T07:11:00Z">
              <w:r>
                <w:rPr>
                  <w:rFonts w:ascii="Calibri" w:hAnsi="Calibri" w:cs="Calibri"/>
                  <w:color w:val="000000"/>
                  <w:sz w:val="16"/>
                  <w:szCs w:val="16"/>
                </w:rPr>
                <w:t>35.24</w:t>
              </w:r>
            </w:ins>
          </w:p>
        </w:tc>
        <w:tc>
          <w:tcPr>
            <w:tcW w:w="453" w:type="dxa"/>
            <w:tcBorders>
              <w:left w:val="single" w:sz="4" w:space="0" w:color="auto"/>
            </w:tcBorders>
            <w:vAlign w:val="center"/>
            <w:tcPrChange w:id="19281" w:author="Στάθης Καπ" w:date="2023-03-09T06:29:00Z">
              <w:tcPr>
                <w:tcW w:w="453" w:type="dxa"/>
                <w:gridSpan w:val="2"/>
                <w:tcBorders>
                  <w:left w:val="single" w:sz="4" w:space="0" w:color="auto"/>
                </w:tcBorders>
                <w:vAlign w:val="bottom"/>
              </w:tcPr>
            </w:tcPrChange>
          </w:tcPr>
          <w:p w14:paraId="489F1656" w14:textId="0E95ADA5" w:rsidR="00494D04" w:rsidRPr="007E0F91" w:rsidRDefault="00494D04" w:rsidP="00494D04">
            <w:pPr>
              <w:jc w:val="center"/>
              <w:rPr>
                <w:ins w:id="19282" w:author="Στάθης Καπ" w:date="2023-03-09T06:25:00Z"/>
                <w:sz w:val="16"/>
                <w:szCs w:val="16"/>
              </w:rPr>
            </w:pPr>
            <w:ins w:id="19283" w:author="Στάθης Καπ" w:date="2023-03-09T07:11:00Z">
              <w:r>
                <w:rPr>
                  <w:rFonts w:ascii="Calibri" w:hAnsi="Calibri" w:cs="Calibri"/>
                  <w:color w:val="000000"/>
                  <w:sz w:val="16"/>
                  <w:szCs w:val="16"/>
                </w:rPr>
                <w:t>1315</w:t>
              </w:r>
            </w:ins>
          </w:p>
        </w:tc>
        <w:tc>
          <w:tcPr>
            <w:tcW w:w="454" w:type="dxa"/>
            <w:vAlign w:val="center"/>
            <w:tcPrChange w:id="19284" w:author="Στάθης Καπ" w:date="2023-03-09T06:29:00Z">
              <w:tcPr>
                <w:tcW w:w="454" w:type="dxa"/>
                <w:gridSpan w:val="2"/>
                <w:vAlign w:val="center"/>
              </w:tcPr>
            </w:tcPrChange>
          </w:tcPr>
          <w:p w14:paraId="1A28C4E6" w14:textId="0C639115" w:rsidR="00494D04" w:rsidRPr="007E0F91" w:rsidRDefault="00494D04" w:rsidP="00494D04">
            <w:pPr>
              <w:jc w:val="center"/>
              <w:rPr>
                <w:ins w:id="19285" w:author="Στάθης Καπ" w:date="2023-03-09T06:25:00Z"/>
                <w:sz w:val="16"/>
                <w:szCs w:val="16"/>
              </w:rPr>
            </w:pPr>
            <w:ins w:id="19286" w:author="Στάθης Καπ" w:date="2023-03-09T07:11:00Z">
              <w:r>
                <w:rPr>
                  <w:rFonts w:ascii="Calibri" w:hAnsi="Calibri" w:cs="Calibri"/>
                  <w:color w:val="000000"/>
                  <w:sz w:val="16"/>
                  <w:szCs w:val="16"/>
                </w:rPr>
                <w:t>0.68</w:t>
              </w:r>
            </w:ins>
          </w:p>
        </w:tc>
        <w:tc>
          <w:tcPr>
            <w:tcW w:w="454" w:type="dxa"/>
            <w:vAlign w:val="center"/>
            <w:tcPrChange w:id="19287" w:author="Στάθης Καπ" w:date="2023-03-09T06:29:00Z">
              <w:tcPr>
                <w:tcW w:w="454" w:type="dxa"/>
                <w:gridSpan w:val="2"/>
                <w:vAlign w:val="bottom"/>
              </w:tcPr>
            </w:tcPrChange>
          </w:tcPr>
          <w:p w14:paraId="2916755C" w14:textId="35B5864F" w:rsidR="00494D04" w:rsidRPr="007E0F91" w:rsidRDefault="00494D04" w:rsidP="00494D04">
            <w:pPr>
              <w:jc w:val="center"/>
              <w:rPr>
                <w:ins w:id="19288" w:author="Στάθης Καπ" w:date="2023-03-09T06:25:00Z"/>
                <w:sz w:val="16"/>
                <w:szCs w:val="16"/>
              </w:rPr>
            </w:pPr>
            <w:ins w:id="19289" w:author="Στάθης Καπ" w:date="2023-03-09T07:11:00Z">
              <w:r>
                <w:rPr>
                  <w:rFonts w:ascii="Calibri" w:hAnsi="Calibri" w:cs="Calibri"/>
                  <w:color w:val="000000"/>
                  <w:sz w:val="16"/>
                  <w:szCs w:val="16"/>
                </w:rPr>
                <w:t>0.378</w:t>
              </w:r>
            </w:ins>
          </w:p>
        </w:tc>
        <w:tc>
          <w:tcPr>
            <w:tcW w:w="454" w:type="dxa"/>
            <w:tcBorders>
              <w:right w:val="single" w:sz="4" w:space="0" w:color="auto"/>
            </w:tcBorders>
            <w:vAlign w:val="center"/>
            <w:tcPrChange w:id="19290" w:author="Στάθης Καπ" w:date="2023-03-09T06:29:00Z">
              <w:tcPr>
                <w:tcW w:w="454" w:type="dxa"/>
                <w:gridSpan w:val="2"/>
                <w:tcBorders>
                  <w:right w:val="single" w:sz="4" w:space="0" w:color="auto"/>
                </w:tcBorders>
                <w:vAlign w:val="center"/>
              </w:tcPr>
            </w:tcPrChange>
          </w:tcPr>
          <w:p w14:paraId="5DA1210A" w14:textId="0FEE52B4" w:rsidR="00494D04" w:rsidRPr="007E0F91" w:rsidRDefault="00494D04" w:rsidP="00494D04">
            <w:pPr>
              <w:jc w:val="center"/>
              <w:rPr>
                <w:ins w:id="19291" w:author="Στάθης Καπ" w:date="2023-03-09T06:25:00Z"/>
                <w:sz w:val="16"/>
                <w:szCs w:val="16"/>
              </w:rPr>
            </w:pPr>
            <w:ins w:id="19292" w:author="Στάθης Καπ" w:date="2023-03-09T07:11:00Z">
              <w:r>
                <w:rPr>
                  <w:rFonts w:ascii="Calibri" w:hAnsi="Calibri" w:cs="Calibri"/>
                  <w:color w:val="000000"/>
                  <w:sz w:val="16"/>
                  <w:szCs w:val="16"/>
                </w:rPr>
                <w:t>34.38</w:t>
              </w:r>
            </w:ins>
          </w:p>
        </w:tc>
        <w:tc>
          <w:tcPr>
            <w:tcW w:w="453" w:type="dxa"/>
            <w:tcBorders>
              <w:left w:val="single" w:sz="4" w:space="0" w:color="auto"/>
            </w:tcBorders>
            <w:vAlign w:val="center"/>
            <w:tcPrChange w:id="19293" w:author="Στάθης Καπ" w:date="2023-03-09T06:29:00Z">
              <w:tcPr>
                <w:tcW w:w="453" w:type="dxa"/>
                <w:gridSpan w:val="2"/>
                <w:tcBorders>
                  <w:left w:val="single" w:sz="4" w:space="0" w:color="auto"/>
                </w:tcBorders>
                <w:vAlign w:val="bottom"/>
              </w:tcPr>
            </w:tcPrChange>
          </w:tcPr>
          <w:p w14:paraId="097D5594" w14:textId="7F494E7F" w:rsidR="00494D04" w:rsidRPr="007E0F91" w:rsidRDefault="00494D04" w:rsidP="00494D04">
            <w:pPr>
              <w:jc w:val="center"/>
              <w:rPr>
                <w:ins w:id="19294" w:author="Στάθης Καπ" w:date="2023-03-09T06:25:00Z"/>
                <w:sz w:val="16"/>
                <w:szCs w:val="16"/>
              </w:rPr>
            </w:pPr>
            <w:ins w:id="19295" w:author="Στάθης Καπ" w:date="2023-03-09T07:11:00Z">
              <w:r>
                <w:rPr>
                  <w:rFonts w:ascii="Calibri" w:hAnsi="Calibri" w:cs="Calibri"/>
                  <w:color w:val="000000"/>
                  <w:sz w:val="16"/>
                  <w:szCs w:val="16"/>
                </w:rPr>
                <w:t>1271</w:t>
              </w:r>
            </w:ins>
          </w:p>
        </w:tc>
        <w:tc>
          <w:tcPr>
            <w:tcW w:w="454" w:type="dxa"/>
            <w:vAlign w:val="center"/>
            <w:tcPrChange w:id="19296" w:author="Στάθης Καπ" w:date="2023-03-09T06:29:00Z">
              <w:tcPr>
                <w:tcW w:w="454" w:type="dxa"/>
                <w:gridSpan w:val="2"/>
                <w:vAlign w:val="center"/>
              </w:tcPr>
            </w:tcPrChange>
          </w:tcPr>
          <w:p w14:paraId="2848B32F" w14:textId="78F41735" w:rsidR="00494D04" w:rsidRPr="007E0F91" w:rsidRDefault="00494D04" w:rsidP="00494D04">
            <w:pPr>
              <w:jc w:val="center"/>
              <w:rPr>
                <w:ins w:id="19297" w:author="Στάθης Καπ" w:date="2023-03-09T06:25:00Z"/>
                <w:sz w:val="16"/>
                <w:szCs w:val="16"/>
              </w:rPr>
            </w:pPr>
            <w:ins w:id="19298" w:author="Στάθης Καπ" w:date="2023-03-09T07:11:00Z">
              <w:r>
                <w:rPr>
                  <w:rFonts w:ascii="Calibri" w:hAnsi="Calibri" w:cs="Calibri"/>
                  <w:color w:val="000000"/>
                  <w:sz w:val="16"/>
                  <w:szCs w:val="16"/>
                </w:rPr>
                <w:t>4</w:t>
              </w:r>
            </w:ins>
          </w:p>
        </w:tc>
        <w:tc>
          <w:tcPr>
            <w:tcW w:w="454" w:type="dxa"/>
            <w:vAlign w:val="center"/>
            <w:tcPrChange w:id="19299" w:author="Στάθης Καπ" w:date="2023-03-09T06:29:00Z">
              <w:tcPr>
                <w:tcW w:w="454" w:type="dxa"/>
                <w:gridSpan w:val="2"/>
                <w:vAlign w:val="bottom"/>
              </w:tcPr>
            </w:tcPrChange>
          </w:tcPr>
          <w:p w14:paraId="080ED032" w14:textId="625A9F3F" w:rsidR="00494D04" w:rsidRPr="007E0F91" w:rsidRDefault="00494D04" w:rsidP="00494D04">
            <w:pPr>
              <w:jc w:val="center"/>
              <w:rPr>
                <w:ins w:id="19300" w:author="Στάθης Καπ" w:date="2023-03-09T06:25:00Z"/>
                <w:sz w:val="16"/>
                <w:szCs w:val="16"/>
              </w:rPr>
            </w:pPr>
            <w:ins w:id="19301" w:author="Στάθης Καπ" w:date="2023-03-09T07:11:00Z">
              <w:r>
                <w:rPr>
                  <w:rFonts w:ascii="Calibri" w:hAnsi="Calibri" w:cs="Calibri"/>
                  <w:color w:val="000000"/>
                  <w:sz w:val="16"/>
                  <w:szCs w:val="16"/>
                </w:rPr>
                <w:t>0.258</w:t>
              </w:r>
            </w:ins>
          </w:p>
        </w:tc>
        <w:tc>
          <w:tcPr>
            <w:tcW w:w="461" w:type="dxa"/>
            <w:tcBorders>
              <w:right w:val="single" w:sz="4" w:space="0" w:color="auto"/>
            </w:tcBorders>
            <w:vAlign w:val="center"/>
            <w:tcPrChange w:id="19302" w:author="Στάθης Καπ" w:date="2023-03-09T06:29:00Z">
              <w:tcPr>
                <w:tcW w:w="461" w:type="dxa"/>
                <w:gridSpan w:val="2"/>
                <w:tcBorders>
                  <w:right w:val="single" w:sz="4" w:space="0" w:color="auto"/>
                </w:tcBorders>
                <w:vAlign w:val="center"/>
              </w:tcPr>
            </w:tcPrChange>
          </w:tcPr>
          <w:p w14:paraId="3B55B188" w14:textId="499C2B06" w:rsidR="00494D04" w:rsidRPr="007E0F91" w:rsidRDefault="00494D04" w:rsidP="00494D04">
            <w:pPr>
              <w:jc w:val="center"/>
              <w:rPr>
                <w:ins w:id="19303" w:author="Στάθης Καπ" w:date="2023-03-09T06:25:00Z"/>
                <w:sz w:val="16"/>
                <w:szCs w:val="16"/>
              </w:rPr>
            </w:pPr>
            <w:ins w:id="19304" w:author="Στάθης Καπ" w:date="2023-03-09T07:11:00Z">
              <w:r>
                <w:rPr>
                  <w:rFonts w:ascii="Calibri" w:hAnsi="Calibri" w:cs="Calibri"/>
                  <w:color w:val="000000"/>
                  <w:sz w:val="16"/>
                  <w:szCs w:val="16"/>
                </w:rPr>
                <w:t>55.21</w:t>
              </w:r>
            </w:ins>
          </w:p>
        </w:tc>
      </w:tr>
      <w:tr w:rsidR="00494D04" w14:paraId="53B1079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30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306" w:author="Στάθης Καπ" w:date="2023-03-09T06:25:00Z"/>
          <w:trPrChange w:id="1930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30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C58BC25" w14:textId="77777777" w:rsidR="00494D04" w:rsidRPr="007E0F91" w:rsidRDefault="00494D04" w:rsidP="00494D04">
            <w:pPr>
              <w:jc w:val="center"/>
              <w:rPr>
                <w:ins w:id="19309" w:author="Στάθης Καπ" w:date="2023-03-09T06:25:00Z"/>
                <w:sz w:val="16"/>
                <w:szCs w:val="16"/>
              </w:rPr>
            </w:pPr>
            <w:ins w:id="19310" w:author="Στάθης Καπ" w:date="2023-03-09T06:25:00Z">
              <w:r w:rsidRPr="009861B1">
                <w:rPr>
                  <w:rFonts w:ascii="Calibri" w:hAnsi="Calibri" w:cs="Calibri"/>
                  <w:color w:val="000000"/>
                  <w:sz w:val="16"/>
                  <w:szCs w:val="16"/>
                </w:rPr>
                <w:t>r206</w:t>
              </w:r>
            </w:ins>
          </w:p>
        </w:tc>
        <w:tc>
          <w:tcPr>
            <w:tcW w:w="565" w:type="dxa"/>
            <w:tcBorders>
              <w:left w:val="single" w:sz="4" w:space="0" w:color="auto"/>
            </w:tcBorders>
            <w:vAlign w:val="center"/>
            <w:tcPrChange w:id="19311" w:author="Στάθης Καπ" w:date="2023-03-09T06:29:00Z">
              <w:tcPr>
                <w:tcW w:w="565" w:type="dxa"/>
                <w:gridSpan w:val="2"/>
                <w:tcBorders>
                  <w:left w:val="single" w:sz="4" w:space="0" w:color="auto"/>
                </w:tcBorders>
                <w:vAlign w:val="center"/>
              </w:tcPr>
            </w:tcPrChange>
          </w:tcPr>
          <w:p w14:paraId="0336C836" w14:textId="24CF612A" w:rsidR="00494D04" w:rsidRPr="007E0F91" w:rsidRDefault="00494D04" w:rsidP="00494D04">
            <w:pPr>
              <w:jc w:val="center"/>
              <w:rPr>
                <w:ins w:id="19312" w:author="Στάθης Καπ" w:date="2023-03-09T06:25:00Z"/>
                <w:sz w:val="16"/>
                <w:szCs w:val="16"/>
              </w:rPr>
            </w:pPr>
            <w:ins w:id="19313" w:author="Στάθης Καπ" w:date="2023-03-09T07:11:00Z">
              <w:r>
                <w:rPr>
                  <w:rFonts w:ascii="Calibri" w:hAnsi="Calibri" w:cs="Calibri"/>
                  <w:color w:val="000000"/>
                  <w:sz w:val="16"/>
                  <w:szCs w:val="16"/>
                </w:rPr>
                <w:t>1450</w:t>
              </w:r>
            </w:ins>
          </w:p>
        </w:tc>
        <w:tc>
          <w:tcPr>
            <w:tcW w:w="679" w:type="dxa"/>
            <w:tcBorders>
              <w:right w:val="single" w:sz="4" w:space="0" w:color="auto"/>
            </w:tcBorders>
            <w:vAlign w:val="center"/>
            <w:tcPrChange w:id="19314" w:author="Στάθης Καπ" w:date="2023-03-09T06:29:00Z">
              <w:tcPr>
                <w:tcW w:w="679" w:type="dxa"/>
                <w:gridSpan w:val="2"/>
                <w:tcBorders>
                  <w:right w:val="single" w:sz="4" w:space="0" w:color="auto"/>
                </w:tcBorders>
                <w:vAlign w:val="center"/>
              </w:tcPr>
            </w:tcPrChange>
          </w:tcPr>
          <w:p w14:paraId="67AB8141" w14:textId="262A4AD4" w:rsidR="00494D04" w:rsidRPr="007E0F91" w:rsidRDefault="00494D04" w:rsidP="00494D04">
            <w:pPr>
              <w:jc w:val="center"/>
              <w:rPr>
                <w:ins w:id="19315" w:author="Στάθης Καπ" w:date="2023-03-09T06:25:00Z"/>
                <w:sz w:val="16"/>
                <w:szCs w:val="16"/>
              </w:rPr>
            </w:pPr>
            <w:ins w:id="19316"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9317" w:author="Στάθης Καπ" w:date="2023-03-09T06:29:00Z">
              <w:tcPr>
                <w:tcW w:w="453" w:type="dxa"/>
                <w:gridSpan w:val="2"/>
                <w:tcBorders>
                  <w:left w:val="single" w:sz="4" w:space="0" w:color="auto"/>
                </w:tcBorders>
                <w:vAlign w:val="bottom"/>
              </w:tcPr>
            </w:tcPrChange>
          </w:tcPr>
          <w:p w14:paraId="398A78F3" w14:textId="7D8AFBCD" w:rsidR="00494D04" w:rsidRPr="007E0F91" w:rsidRDefault="00494D04" w:rsidP="00494D04">
            <w:pPr>
              <w:jc w:val="center"/>
              <w:rPr>
                <w:ins w:id="19318" w:author="Στάθης Καπ" w:date="2023-03-09T06:25:00Z"/>
                <w:sz w:val="16"/>
                <w:szCs w:val="16"/>
              </w:rPr>
            </w:pPr>
            <w:ins w:id="19319" w:author="Στάθης Καπ" w:date="2023-03-09T07:11:00Z">
              <w:r>
                <w:rPr>
                  <w:rFonts w:ascii="Calibri" w:hAnsi="Calibri" w:cs="Calibri"/>
                  <w:color w:val="000000"/>
                  <w:sz w:val="16"/>
                  <w:szCs w:val="16"/>
                </w:rPr>
                <w:t>1380</w:t>
              </w:r>
            </w:ins>
          </w:p>
        </w:tc>
        <w:tc>
          <w:tcPr>
            <w:tcW w:w="708" w:type="dxa"/>
            <w:vAlign w:val="center"/>
            <w:tcPrChange w:id="19320" w:author="Στάθης Καπ" w:date="2023-03-09T06:29:00Z">
              <w:tcPr>
                <w:tcW w:w="708" w:type="dxa"/>
                <w:gridSpan w:val="2"/>
                <w:vAlign w:val="center"/>
              </w:tcPr>
            </w:tcPrChange>
          </w:tcPr>
          <w:p w14:paraId="104EE70F" w14:textId="6651516D" w:rsidR="00494D04" w:rsidRPr="007E0F91" w:rsidRDefault="00494D04" w:rsidP="00494D04">
            <w:pPr>
              <w:jc w:val="center"/>
              <w:rPr>
                <w:ins w:id="19321" w:author="Στάθης Καπ" w:date="2023-03-09T06:25:00Z"/>
                <w:sz w:val="16"/>
                <w:szCs w:val="16"/>
              </w:rPr>
            </w:pPr>
            <w:ins w:id="19322" w:author="Στάθης Καπ" w:date="2023-03-09T07:11:00Z">
              <w:r>
                <w:rPr>
                  <w:rFonts w:ascii="Calibri" w:hAnsi="Calibri" w:cs="Calibri"/>
                  <w:color w:val="000000"/>
                  <w:sz w:val="16"/>
                  <w:szCs w:val="16"/>
                </w:rPr>
                <w:t>4.83</w:t>
              </w:r>
            </w:ins>
          </w:p>
        </w:tc>
        <w:tc>
          <w:tcPr>
            <w:tcW w:w="652" w:type="dxa"/>
            <w:tcBorders>
              <w:right w:val="single" w:sz="4" w:space="0" w:color="auto"/>
            </w:tcBorders>
            <w:vAlign w:val="center"/>
            <w:tcPrChange w:id="19323" w:author="Στάθης Καπ" w:date="2023-03-09T06:29:00Z">
              <w:tcPr>
                <w:tcW w:w="652" w:type="dxa"/>
                <w:gridSpan w:val="2"/>
                <w:tcBorders>
                  <w:right w:val="single" w:sz="4" w:space="0" w:color="auto"/>
                </w:tcBorders>
                <w:vAlign w:val="bottom"/>
              </w:tcPr>
            </w:tcPrChange>
          </w:tcPr>
          <w:p w14:paraId="4BCD5D99" w14:textId="18CFD56C" w:rsidR="00494D04" w:rsidRPr="007E0F91" w:rsidRDefault="00494D04" w:rsidP="00494D04">
            <w:pPr>
              <w:jc w:val="center"/>
              <w:rPr>
                <w:ins w:id="19324" w:author="Στάθης Καπ" w:date="2023-03-09T06:25:00Z"/>
                <w:sz w:val="16"/>
                <w:szCs w:val="16"/>
              </w:rPr>
            </w:pPr>
            <w:ins w:id="19325" w:author="Στάθης Καπ" w:date="2023-03-09T07:11:00Z">
              <w:r>
                <w:rPr>
                  <w:rFonts w:ascii="Calibri" w:hAnsi="Calibri" w:cs="Calibri"/>
                  <w:color w:val="000000"/>
                  <w:sz w:val="16"/>
                  <w:szCs w:val="16"/>
                </w:rPr>
                <w:t>0.422</w:t>
              </w:r>
            </w:ins>
          </w:p>
        </w:tc>
        <w:tc>
          <w:tcPr>
            <w:tcW w:w="453" w:type="dxa"/>
            <w:tcBorders>
              <w:left w:val="single" w:sz="4" w:space="0" w:color="auto"/>
            </w:tcBorders>
            <w:vAlign w:val="center"/>
            <w:tcPrChange w:id="19326" w:author="Στάθης Καπ" w:date="2023-03-09T06:29:00Z">
              <w:tcPr>
                <w:tcW w:w="453" w:type="dxa"/>
                <w:gridSpan w:val="2"/>
                <w:tcBorders>
                  <w:left w:val="single" w:sz="4" w:space="0" w:color="auto"/>
                </w:tcBorders>
                <w:vAlign w:val="bottom"/>
              </w:tcPr>
            </w:tcPrChange>
          </w:tcPr>
          <w:p w14:paraId="01FE5938" w14:textId="1425D45A" w:rsidR="00494D04" w:rsidRPr="007E0F91" w:rsidRDefault="00494D04" w:rsidP="00494D04">
            <w:pPr>
              <w:jc w:val="center"/>
              <w:rPr>
                <w:ins w:id="19327" w:author="Στάθης Καπ" w:date="2023-03-09T06:25:00Z"/>
                <w:sz w:val="16"/>
                <w:szCs w:val="16"/>
              </w:rPr>
            </w:pPr>
            <w:ins w:id="19328" w:author="Στάθης Καπ" w:date="2023-03-09T07:11:00Z">
              <w:r>
                <w:rPr>
                  <w:rFonts w:ascii="Calibri" w:hAnsi="Calibri" w:cs="Calibri"/>
                  <w:color w:val="000000"/>
                  <w:sz w:val="16"/>
                  <w:szCs w:val="16"/>
                </w:rPr>
                <w:t>1378</w:t>
              </w:r>
            </w:ins>
          </w:p>
        </w:tc>
        <w:tc>
          <w:tcPr>
            <w:tcW w:w="454" w:type="dxa"/>
            <w:vAlign w:val="center"/>
            <w:tcPrChange w:id="19329" w:author="Στάθης Καπ" w:date="2023-03-09T06:29:00Z">
              <w:tcPr>
                <w:tcW w:w="454" w:type="dxa"/>
                <w:gridSpan w:val="2"/>
                <w:vAlign w:val="center"/>
              </w:tcPr>
            </w:tcPrChange>
          </w:tcPr>
          <w:p w14:paraId="15B17823" w14:textId="456F254E" w:rsidR="00494D04" w:rsidRPr="007E0F91" w:rsidRDefault="00494D04" w:rsidP="00494D04">
            <w:pPr>
              <w:jc w:val="center"/>
              <w:rPr>
                <w:ins w:id="19330" w:author="Στάθης Καπ" w:date="2023-03-09T06:25:00Z"/>
                <w:sz w:val="16"/>
                <w:szCs w:val="16"/>
              </w:rPr>
            </w:pPr>
            <w:ins w:id="19331" w:author="Στάθης Καπ" w:date="2023-03-09T07:11:00Z">
              <w:r>
                <w:rPr>
                  <w:rFonts w:ascii="Calibri" w:hAnsi="Calibri" w:cs="Calibri"/>
                  <w:color w:val="000000"/>
                  <w:sz w:val="16"/>
                  <w:szCs w:val="16"/>
                </w:rPr>
                <w:t>0.14</w:t>
              </w:r>
            </w:ins>
          </w:p>
        </w:tc>
        <w:tc>
          <w:tcPr>
            <w:tcW w:w="454" w:type="dxa"/>
            <w:vAlign w:val="center"/>
            <w:tcPrChange w:id="19332" w:author="Στάθης Καπ" w:date="2023-03-09T06:29:00Z">
              <w:tcPr>
                <w:tcW w:w="454" w:type="dxa"/>
                <w:gridSpan w:val="2"/>
                <w:vAlign w:val="bottom"/>
              </w:tcPr>
            </w:tcPrChange>
          </w:tcPr>
          <w:p w14:paraId="545A926F" w14:textId="47C65FB9" w:rsidR="00494D04" w:rsidRPr="007E0F91" w:rsidRDefault="00494D04" w:rsidP="00494D04">
            <w:pPr>
              <w:jc w:val="center"/>
              <w:rPr>
                <w:ins w:id="19333" w:author="Στάθης Καπ" w:date="2023-03-09T06:25:00Z"/>
                <w:sz w:val="16"/>
                <w:szCs w:val="16"/>
              </w:rPr>
            </w:pPr>
            <w:ins w:id="19334" w:author="Στάθης Καπ" w:date="2023-03-09T07:11:00Z">
              <w:r>
                <w:rPr>
                  <w:rFonts w:ascii="Calibri" w:hAnsi="Calibri" w:cs="Calibri"/>
                  <w:color w:val="000000"/>
                  <w:sz w:val="16"/>
                  <w:szCs w:val="16"/>
                </w:rPr>
                <w:t>0.288</w:t>
              </w:r>
            </w:ins>
          </w:p>
        </w:tc>
        <w:tc>
          <w:tcPr>
            <w:tcW w:w="457" w:type="dxa"/>
            <w:tcBorders>
              <w:right w:val="single" w:sz="4" w:space="0" w:color="auto"/>
            </w:tcBorders>
            <w:vAlign w:val="center"/>
            <w:tcPrChange w:id="19335" w:author="Στάθης Καπ" w:date="2023-03-09T06:29:00Z">
              <w:tcPr>
                <w:tcW w:w="457" w:type="dxa"/>
                <w:gridSpan w:val="2"/>
                <w:tcBorders>
                  <w:right w:val="single" w:sz="4" w:space="0" w:color="auto"/>
                </w:tcBorders>
                <w:vAlign w:val="center"/>
              </w:tcPr>
            </w:tcPrChange>
          </w:tcPr>
          <w:p w14:paraId="31B09440" w14:textId="205315C0" w:rsidR="00494D04" w:rsidRPr="007E0F91" w:rsidRDefault="00494D04" w:rsidP="00494D04">
            <w:pPr>
              <w:jc w:val="center"/>
              <w:rPr>
                <w:ins w:id="19336" w:author="Στάθης Καπ" w:date="2023-03-09T06:25:00Z"/>
                <w:sz w:val="16"/>
                <w:szCs w:val="16"/>
              </w:rPr>
            </w:pPr>
            <w:ins w:id="19337" w:author="Στάθης Καπ" w:date="2023-03-09T07:11:00Z">
              <w:r>
                <w:rPr>
                  <w:rFonts w:ascii="Calibri" w:hAnsi="Calibri" w:cs="Calibri"/>
                  <w:color w:val="000000"/>
                  <w:sz w:val="16"/>
                  <w:szCs w:val="16"/>
                </w:rPr>
                <w:t>31.75</w:t>
              </w:r>
            </w:ins>
          </w:p>
        </w:tc>
        <w:tc>
          <w:tcPr>
            <w:tcW w:w="453" w:type="dxa"/>
            <w:tcBorders>
              <w:left w:val="single" w:sz="4" w:space="0" w:color="auto"/>
            </w:tcBorders>
            <w:vAlign w:val="center"/>
            <w:tcPrChange w:id="19338" w:author="Στάθης Καπ" w:date="2023-03-09T06:29:00Z">
              <w:tcPr>
                <w:tcW w:w="453" w:type="dxa"/>
                <w:gridSpan w:val="2"/>
                <w:tcBorders>
                  <w:left w:val="single" w:sz="4" w:space="0" w:color="auto"/>
                </w:tcBorders>
                <w:vAlign w:val="bottom"/>
              </w:tcPr>
            </w:tcPrChange>
          </w:tcPr>
          <w:p w14:paraId="5E34329D" w14:textId="043210BD" w:rsidR="00494D04" w:rsidRPr="007E0F91" w:rsidRDefault="00494D04" w:rsidP="00494D04">
            <w:pPr>
              <w:jc w:val="center"/>
              <w:rPr>
                <w:ins w:id="19339" w:author="Στάθης Καπ" w:date="2023-03-09T06:25:00Z"/>
                <w:sz w:val="16"/>
                <w:szCs w:val="16"/>
              </w:rPr>
            </w:pPr>
            <w:ins w:id="19340" w:author="Στάθης Καπ" w:date="2023-03-09T07:11:00Z">
              <w:r>
                <w:rPr>
                  <w:rFonts w:ascii="Calibri" w:hAnsi="Calibri" w:cs="Calibri"/>
                  <w:color w:val="000000"/>
                  <w:sz w:val="16"/>
                  <w:szCs w:val="16"/>
                </w:rPr>
                <w:t>1349</w:t>
              </w:r>
            </w:ins>
          </w:p>
        </w:tc>
        <w:tc>
          <w:tcPr>
            <w:tcW w:w="454" w:type="dxa"/>
            <w:vAlign w:val="center"/>
            <w:tcPrChange w:id="19341" w:author="Στάθης Καπ" w:date="2023-03-09T06:29:00Z">
              <w:tcPr>
                <w:tcW w:w="454" w:type="dxa"/>
                <w:gridSpan w:val="2"/>
                <w:vAlign w:val="center"/>
              </w:tcPr>
            </w:tcPrChange>
          </w:tcPr>
          <w:p w14:paraId="1386A94C" w14:textId="3F04C505" w:rsidR="00494D04" w:rsidRPr="007E0F91" w:rsidRDefault="00494D04" w:rsidP="00494D04">
            <w:pPr>
              <w:jc w:val="center"/>
              <w:rPr>
                <w:ins w:id="19342" w:author="Στάθης Καπ" w:date="2023-03-09T06:25:00Z"/>
                <w:sz w:val="16"/>
                <w:szCs w:val="16"/>
              </w:rPr>
            </w:pPr>
            <w:ins w:id="19343" w:author="Στάθης Καπ" w:date="2023-03-09T07:11:00Z">
              <w:r>
                <w:rPr>
                  <w:rFonts w:ascii="Calibri" w:hAnsi="Calibri" w:cs="Calibri"/>
                  <w:color w:val="000000"/>
                  <w:sz w:val="16"/>
                  <w:szCs w:val="16"/>
                </w:rPr>
                <w:t>2.25</w:t>
              </w:r>
            </w:ins>
          </w:p>
        </w:tc>
        <w:tc>
          <w:tcPr>
            <w:tcW w:w="454" w:type="dxa"/>
            <w:vAlign w:val="center"/>
            <w:tcPrChange w:id="19344" w:author="Στάθης Καπ" w:date="2023-03-09T06:29:00Z">
              <w:tcPr>
                <w:tcW w:w="454" w:type="dxa"/>
                <w:gridSpan w:val="2"/>
                <w:vAlign w:val="bottom"/>
              </w:tcPr>
            </w:tcPrChange>
          </w:tcPr>
          <w:p w14:paraId="3019908B" w14:textId="6DC2EECC" w:rsidR="00494D04" w:rsidRPr="007E0F91" w:rsidRDefault="00494D04" w:rsidP="00494D04">
            <w:pPr>
              <w:jc w:val="center"/>
              <w:rPr>
                <w:ins w:id="19345" w:author="Στάθης Καπ" w:date="2023-03-09T06:25:00Z"/>
                <w:sz w:val="16"/>
                <w:szCs w:val="16"/>
              </w:rPr>
            </w:pPr>
            <w:ins w:id="19346" w:author="Στάθης Καπ" w:date="2023-03-09T07:11:00Z">
              <w:r>
                <w:rPr>
                  <w:rFonts w:ascii="Calibri" w:hAnsi="Calibri" w:cs="Calibri"/>
                  <w:color w:val="000000"/>
                  <w:sz w:val="16"/>
                  <w:szCs w:val="16"/>
                </w:rPr>
                <w:t>0.275</w:t>
              </w:r>
            </w:ins>
          </w:p>
        </w:tc>
        <w:tc>
          <w:tcPr>
            <w:tcW w:w="454" w:type="dxa"/>
            <w:tcBorders>
              <w:right w:val="single" w:sz="4" w:space="0" w:color="auto"/>
            </w:tcBorders>
            <w:vAlign w:val="center"/>
            <w:tcPrChange w:id="19347" w:author="Στάθης Καπ" w:date="2023-03-09T06:29:00Z">
              <w:tcPr>
                <w:tcW w:w="454" w:type="dxa"/>
                <w:gridSpan w:val="2"/>
                <w:tcBorders>
                  <w:right w:val="single" w:sz="4" w:space="0" w:color="auto"/>
                </w:tcBorders>
                <w:vAlign w:val="center"/>
              </w:tcPr>
            </w:tcPrChange>
          </w:tcPr>
          <w:p w14:paraId="5FCAE65B" w14:textId="6A4FFCB2" w:rsidR="00494D04" w:rsidRPr="007E0F91" w:rsidRDefault="00494D04" w:rsidP="00494D04">
            <w:pPr>
              <w:jc w:val="center"/>
              <w:rPr>
                <w:ins w:id="19348" w:author="Στάθης Καπ" w:date="2023-03-09T06:25:00Z"/>
                <w:sz w:val="16"/>
                <w:szCs w:val="16"/>
              </w:rPr>
            </w:pPr>
            <w:ins w:id="19349" w:author="Στάθης Καπ" w:date="2023-03-09T07:11:00Z">
              <w:r>
                <w:rPr>
                  <w:rFonts w:ascii="Calibri" w:hAnsi="Calibri" w:cs="Calibri"/>
                  <w:color w:val="000000"/>
                  <w:sz w:val="16"/>
                  <w:szCs w:val="16"/>
                </w:rPr>
                <w:t>34.83</w:t>
              </w:r>
            </w:ins>
          </w:p>
        </w:tc>
        <w:tc>
          <w:tcPr>
            <w:tcW w:w="453" w:type="dxa"/>
            <w:tcBorders>
              <w:left w:val="single" w:sz="4" w:space="0" w:color="auto"/>
            </w:tcBorders>
            <w:vAlign w:val="center"/>
            <w:tcPrChange w:id="19350" w:author="Στάθης Καπ" w:date="2023-03-09T06:29:00Z">
              <w:tcPr>
                <w:tcW w:w="453" w:type="dxa"/>
                <w:gridSpan w:val="2"/>
                <w:tcBorders>
                  <w:left w:val="single" w:sz="4" w:space="0" w:color="auto"/>
                </w:tcBorders>
                <w:vAlign w:val="bottom"/>
              </w:tcPr>
            </w:tcPrChange>
          </w:tcPr>
          <w:p w14:paraId="05F4244D" w14:textId="63DC06A2" w:rsidR="00494D04" w:rsidRPr="007E0F91" w:rsidRDefault="00494D04" w:rsidP="00494D04">
            <w:pPr>
              <w:jc w:val="center"/>
              <w:rPr>
                <w:ins w:id="19351" w:author="Στάθης Καπ" w:date="2023-03-09T06:25:00Z"/>
                <w:sz w:val="16"/>
                <w:szCs w:val="16"/>
              </w:rPr>
            </w:pPr>
            <w:ins w:id="19352" w:author="Στάθης Καπ" w:date="2023-03-09T07:11:00Z">
              <w:r>
                <w:rPr>
                  <w:rFonts w:ascii="Calibri" w:hAnsi="Calibri" w:cs="Calibri"/>
                  <w:color w:val="000000"/>
                  <w:sz w:val="16"/>
                  <w:szCs w:val="16"/>
                </w:rPr>
                <w:t>1399</w:t>
              </w:r>
            </w:ins>
          </w:p>
        </w:tc>
        <w:tc>
          <w:tcPr>
            <w:tcW w:w="454" w:type="dxa"/>
            <w:vAlign w:val="center"/>
            <w:tcPrChange w:id="19353" w:author="Στάθης Καπ" w:date="2023-03-09T06:29:00Z">
              <w:tcPr>
                <w:tcW w:w="454" w:type="dxa"/>
                <w:gridSpan w:val="2"/>
                <w:vAlign w:val="center"/>
              </w:tcPr>
            </w:tcPrChange>
          </w:tcPr>
          <w:p w14:paraId="02215F64" w14:textId="4DA0E1D1" w:rsidR="00494D04" w:rsidRPr="007E0F91" w:rsidRDefault="00494D04" w:rsidP="00494D04">
            <w:pPr>
              <w:jc w:val="center"/>
              <w:rPr>
                <w:ins w:id="19354" w:author="Στάθης Καπ" w:date="2023-03-09T06:25:00Z"/>
                <w:sz w:val="16"/>
                <w:szCs w:val="16"/>
              </w:rPr>
            </w:pPr>
            <w:ins w:id="19355" w:author="Στάθης Καπ" w:date="2023-03-09T07:11:00Z">
              <w:r>
                <w:rPr>
                  <w:rFonts w:ascii="Calibri" w:hAnsi="Calibri" w:cs="Calibri"/>
                  <w:color w:val="000000"/>
                  <w:sz w:val="16"/>
                  <w:szCs w:val="16"/>
                </w:rPr>
                <w:t>-1.38</w:t>
              </w:r>
            </w:ins>
          </w:p>
        </w:tc>
        <w:tc>
          <w:tcPr>
            <w:tcW w:w="454" w:type="dxa"/>
            <w:vAlign w:val="center"/>
            <w:tcPrChange w:id="19356" w:author="Στάθης Καπ" w:date="2023-03-09T06:29:00Z">
              <w:tcPr>
                <w:tcW w:w="454" w:type="dxa"/>
                <w:gridSpan w:val="2"/>
                <w:vAlign w:val="bottom"/>
              </w:tcPr>
            </w:tcPrChange>
          </w:tcPr>
          <w:p w14:paraId="55552265" w14:textId="2064801F" w:rsidR="00494D04" w:rsidRPr="007E0F91" w:rsidRDefault="00494D04" w:rsidP="00494D04">
            <w:pPr>
              <w:jc w:val="center"/>
              <w:rPr>
                <w:ins w:id="19357" w:author="Στάθης Καπ" w:date="2023-03-09T06:25:00Z"/>
                <w:sz w:val="16"/>
                <w:szCs w:val="16"/>
              </w:rPr>
            </w:pPr>
            <w:ins w:id="19358" w:author="Στάθης Καπ" w:date="2023-03-09T07:11:00Z">
              <w:r>
                <w:rPr>
                  <w:rFonts w:ascii="Calibri" w:hAnsi="Calibri" w:cs="Calibri"/>
                  <w:color w:val="000000"/>
                  <w:sz w:val="16"/>
                  <w:szCs w:val="16"/>
                </w:rPr>
                <w:t>0.334</w:t>
              </w:r>
            </w:ins>
          </w:p>
        </w:tc>
        <w:tc>
          <w:tcPr>
            <w:tcW w:w="461" w:type="dxa"/>
            <w:tcBorders>
              <w:right w:val="single" w:sz="4" w:space="0" w:color="auto"/>
            </w:tcBorders>
            <w:vAlign w:val="center"/>
            <w:tcPrChange w:id="19359" w:author="Στάθης Καπ" w:date="2023-03-09T06:29:00Z">
              <w:tcPr>
                <w:tcW w:w="461" w:type="dxa"/>
                <w:gridSpan w:val="2"/>
                <w:tcBorders>
                  <w:right w:val="single" w:sz="4" w:space="0" w:color="auto"/>
                </w:tcBorders>
                <w:vAlign w:val="center"/>
              </w:tcPr>
            </w:tcPrChange>
          </w:tcPr>
          <w:p w14:paraId="3E1556D5" w14:textId="4A93D8E3" w:rsidR="00494D04" w:rsidRPr="007E0F91" w:rsidRDefault="00494D04" w:rsidP="00494D04">
            <w:pPr>
              <w:jc w:val="center"/>
              <w:rPr>
                <w:ins w:id="19360" w:author="Στάθης Καπ" w:date="2023-03-09T06:25:00Z"/>
                <w:sz w:val="16"/>
                <w:szCs w:val="16"/>
              </w:rPr>
            </w:pPr>
            <w:ins w:id="19361" w:author="Στάθης Καπ" w:date="2023-03-09T07:11:00Z">
              <w:r>
                <w:rPr>
                  <w:rFonts w:ascii="Calibri" w:hAnsi="Calibri" w:cs="Calibri"/>
                  <w:color w:val="000000"/>
                  <w:sz w:val="16"/>
                  <w:szCs w:val="16"/>
                </w:rPr>
                <w:t>20.85</w:t>
              </w:r>
            </w:ins>
          </w:p>
        </w:tc>
      </w:tr>
      <w:tr w:rsidR="00494D04" w14:paraId="64549B2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36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363" w:author="Στάθης Καπ" w:date="2023-03-09T06:25:00Z"/>
          <w:trPrChange w:id="1936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36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97C0584" w14:textId="77777777" w:rsidR="00494D04" w:rsidRPr="007E0F91" w:rsidRDefault="00494D04" w:rsidP="00494D04">
            <w:pPr>
              <w:jc w:val="center"/>
              <w:rPr>
                <w:ins w:id="19366" w:author="Στάθης Καπ" w:date="2023-03-09T06:25:00Z"/>
                <w:sz w:val="16"/>
                <w:szCs w:val="16"/>
              </w:rPr>
            </w:pPr>
            <w:ins w:id="19367" w:author="Στάθης Καπ" w:date="2023-03-09T06:25:00Z">
              <w:r w:rsidRPr="009861B1">
                <w:rPr>
                  <w:rFonts w:ascii="Calibri" w:hAnsi="Calibri" w:cs="Calibri"/>
                  <w:color w:val="000000"/>
                  <w:sz w:val="16"/>
                  <w:szCs w:val="16"/>
                </w:rPr>
                <w:t>r207</w:t>
              </w:r>
            </w:ins>
          </w:p>
        </w:tc>
        <w:tc>
          <w:tcPr>
            <w:tcW w:w="565" w:type="dxa"/>
            <w:tcBorders>
              <w:left w:val="single" w:sz="4" w:space="0" w:color="auto"/>
            </w:tcBorders>
            <w:vAlign w:val="center"/>
            <w:tcPrChange w:id="19368" w:author="Στάθης Καπ" w:date="2023-03-09T06:29:00Z">
              <w:tcPr>
                <w:tcW w:w="565" w:type="dxa"/>
                <w:gridSpan w:val="2"/>
                <w:tcBorders>
                  <w:left w:val="single" w:sz="4" w:space="0" w:color="auto"/>
                </w:tcBorders>
                <w:vAlign w:val="center"/>
              </w:tcPr>
            </w:tcPrChange>
          </w:tcPr>
          <w:p w14:paraId="35EC6981" w14:textId="4D7D160D" w:rsidR="00494D04" w:rsidRPr="007E0F91" w:rsidRDefault="00494D04" w:rsidP="00494D04">
            <w:pPr>
              <w:jc w:val="center"/>
              <w:rPr>
                <w:ins w:id="19369" w:author="Στάθης Καπ" w:date="2023-03-09T06:25:00Z"/>
                <w:sz w:val="16"/>
                <w:szCs w:val="16"/>
              </w:rPr>
            </w:pPr>
            <w:ins w:id="19370"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371" w:author="Στάθης Καπ" w:date="2023-03-09T06:29:00Z">
              <w:tcPr>
                <w:tcW w:w="679" w:type="dxa"/>
                <w:gridSpan w:val="2"/>
                <w:tcBorders>
                  <w:right w:val="single" w:sz="4" w:space="0" w:color="auto"/>
                </w:tcBorders>
                <w:vAlign w:val="center"/>
              </w:tcPr>
            </w:tcPrChange>
          </w:tcPr>
          <w:p w14:paraId="49983774" w14:textId="3A9DFABD" w:rsidR="00494D04" w:rsidRPr="007E0F91" w:rsidRDefault="00494D04" w:rsidP="00494D04">
            <w:pPr>
              <w:jc w:val="center"/>
              <w:rPr>
                <w:ins w:id="19372" w:author="Στάθης Καπ" w:date="2023-03-09T06:25:00Z"/>
                <w:sz w:val="16"/>
                <w:szCs w:val="16"/>
              </w:rPr>
            </w:pPr>
            <w:ins w:id="19373" w:author="Στάθης Καπ" w:date="2023-03-09T07:11:00Z">
              <w:r>
                <w:rPr>
                  <w:rFonts w:ascii="Calibri" w:hAnsi="Calibri" w:cs="Calibri"/>
                  <w:color w:val="000000"/>
                  <w:sz w:val="16"/>
                  <w:szCs w:val="16"/>
                </w:rPr>
                <w:t>1428</w:t>
              </w:r>
            </w:ins>
          </w:p>
        </w:tc>
        <w:tc>
          <w:tcPr>
            <w:tcW w:w="453" w:type="dxa"/>
            <w:tcBorders>
              <w:left w:val="single" w:sz="4" w:space="0" w:color="auto"/>
            </w:tcBorders>
            <w:vAlign w:val="center"/>
            <w:tcPrChange w:id="19374" w:author="Στάθης Καπ" w:date="2023-03-09T06:29:00Z">
              <w:tcPr>
                <w:tcW w:w="453" w:type="dxa"/>
                <w:gridSpan w:val="2"/>
                <w:tcBorders>
                  <w:left w:val="single" w:sz="4" w:space="0" w:color="auto"/>
                </w:tcBorders>
                <w:vAlign w:val="bottom"/>
              </w:tcPr>
            </w:tcPrChange>
          </w:tcPr>
          <w:p w14:paraId="6F9442D1" w14:textId="40B74303" w:rsidR="00494D04" w:rsidRPr="007E0F91" w:rsidRDefault="00494D04" w:rsidP="00494D04">
            <w:pPr>
              <w:jc w:val="center"/>
              <w:rPr>
                <w:ins w:id="19375" w:author="Στάθης Καπ" w:date="2023-03-09T06:25:00Z"/>
                <w:sz w:val="16"/>
                <w:szCs w:val="16"/>
              </w:rPr>
            </w:pPr>
            <w:ins w:id="19376" w:author="Στάθης Καπ" w:date="2023-03-09T07:11:00Z">
              <w:r>
                <w:rPr>
                  <w:rFonts w:ascii="Calibri" w:hAnsi="Calibri" w:cs="Calibri"/>
                  <w:color w:val="000000"/>
                  <w:sz w:val="16"/>
                  <w:szCs w:val="16"/>
                </w:rPr>
                <w:t>1417</w:t>
              </w:r>
            </w:ins>
          </w:p>
        </w:tc>
        <w:tc>
          <w:tcPr>
            <w:tcW w:w="708" w:type="dxa"/>
            <w:vAlign w:val="center"/>
            <w:tcPrChange w:id="19377" w:author="Στάθης Καπ" w:date="2023-03-09T06:29:00Z">
              <w:tcPr>
                <w:tcW w:w="708" w:type="dxa"/>
                <w:gridSpan w:val="2"/>
                <w:vAlign w:val="center"/>
              </w:tcPr>
            </w:tcPrChange>
          </w:tcPr>
          <w:p w14:paraId="25D4386D" w14:textId="015456E3" w:rsidR="00494D04" w:rsidRPr="007E0F91" w:rsidRDefault="00494D04" w:rsidP="00494D04">
            <w:pPr>
              <w:jc w:val="center"/>
              <w:rPr>
                <w:ins w:id="19378" w:author="Στάθης Καπ" w:date="2023-03-09T06:25:00Z"/>
                <w:sz w:val="16"/>
                <w:szCs w:val="16"/>
              </w:rPr>
            </w:pPr>
            <w:ins w:id="19379" w:author="Στάθης Καπ" w:date="2023-03-09T07:11:00Z">
              <w:r>
                <w:rPr>
                  <w:rFonts w:ascii="Calibri" w:hAnsi="Calibri" w:cs="Calibri"/>
                  <w:color w:val="000000"/>
                  <w:sz w:val="16"/>
                  <w:szCs w:val="16"/>
                </w:rPr>
                <w:t>2.81</w:t>
              </w:r>
            </w:ins>
          </w:p>
        </w:tc>
        <w:tc>
          <w:tcPr>
            <w:tcW w:w="652" w:type="dxa"/>
            <w:tcBorders>
              <w:right w:val="single" w:sz="4" w:space="0" w:color="auto"/>
            </w:tcBorders>
            <w:vAlign w:val="center"/>
            <w:tcPrChange w:id="19380" w:author="Στάθης Καπ" w:date="2023-03-09T06:29:00Z">
              <w:tcPr>
                <w:tcW w:w="652" w:type="dxa"/>
                <w:gridSpan w:val="2"/>
                <w:tcBorders>
                  <w:right w:val="single" w:sz="4" w:space="0" w:color="auto"/>
                </w:tcBorders>
                <w:vAlign w:val="bottom"/>
              </w:tcPr>
            </w:tcPrChange>
          </w:tcPr>
          <w:p w14:paraId="598561AC" w14:textId="63A1495E" w:rsidR="00494D04" w:rsidRPr="007E0F91" w:rsidRDefault="00494D04" w:rsidP="00494D04">
            <w:pPr>
              <w:jc w:val="center"/>
              <w:rPr>
                <w:ins w:id="19381" w:author="Στάθης Καπ" w:date="2023-03-09T06:25:00Z"/>
                <w:sz w:val="16"/>
                <w:szCs w:val="16"/>
              </w:rPr>
            </w:pPr>
            <w:ins w:id="19382" w:author="Στάθης Καπ" w:date="2023-03-09T07:11:00Z">
              <w:r>
                <w:rPr>
                  <w:rFonts w:ascii="Calibri" w:hAnsi="Calibri" w:cs="Calibri"/>
                  <w:color w:val="000000"/>
                  <w:sz w:val="16"/>
                  <w:szCs w:val="16"/>
                </w:rPr>
                <w:t>0.407</w:t>
              </w:r>
            </w:ins>
          </w:p>
        </w:tc>
        <w:tc>
          <w:tcPr>
            <w:tcW w:w="453" w:type="dxa"/>
            <w:tcBorders>
              <w:left w:val="single" w:sz="4" w:space="0" w:color="auto"/>
            </w:tcBorders>
            <w:vAlign w:val="center"/>
            <w:tcPrChange w:id="19383" w:author="Στάθης Καπ" w:date="2023-03-09T06:29:00Z">
              <w:tcPr>
                <w:tcW w:w="453" w:type="dxa"/>
                <w:gridSpan w:val="2"/>
                <w:tcBorders>
                  <w:left w:val="single" w:sz="4" w:space="0" w:color="auto"/>
                </w:tcBorders>
                <w:vAlign w:val="bottom"/>
              </w:tcPr>
            </w:tcPrChange>
          </w:tcPr>
          <w:p w14:paraId="6D00E68A" w14:textId="3A68282A" w:rsidR="00494D04" w:rsidRPr="007E0F91" w:rsidRDefault="00494D04" w:rsidP="00494D04">
            <w:pPr>
              <w:jc w:val="center"/>
              <w:rPr>
                <w:ins w:id="19384" w:author="Στάθης Καπ" w:date="2023-03-09T06:25:00Z"/>
                <w:sz w:val="16"/>
                <w:szCs w:val="16"/>
              </w:rPr>
            </w:pPr>
            <w:ins w:id="19385" w:author="Στάθης Καπ" w:date="2023-03-09T07:11:00Z">
              <w:r>
                <w:rPr>
                  <w:rFonts w:ascii="Calibri" w:hAnsi="Calibri" w:cs="Calibri"/>
                  <w:color w:val="000000"/>
                  <w:sz w:val="16"/>
                  <w:szCs w:val="16"/>
                </w:rPr>
                <w:t>1417</w:t>
              </w:r>
            </w:ins>
          </w:p>
        </w:tc>
        <w:tc>
          <w:tcPr>
            <w:tcW w:w="454" w:type="dxa"/>
            <w:vAlign w:val="center"/>
            <w:tcPrChange w:id="19386" w:author="Στάθης Καπ" w:date="2023-03-09T06:29:00Z">
              <w:tcPr>
                <w:tcW w:w="454" w:type="dxa"/>
                <w:gridSpan w:val="2"/>
                <w:vAlign w:val="center"/>
              </w:tcPr>
            </w:tcPrChange>
          </w:tcPr>
          <w:p w14:paraId="56991AEB" w14:textId="62E65D56" w:rsidR="00494D04" w:rsidRPr="007E0F91" w:rsidRDefault="00494D04" w:rsidP="00494D04">
            <w:pPr>
              <w:jc w:val="center"/>
              <w:rPr>
                <w:ins w:id="19387" w:author="Στάθης Καπ" w:date="2023-03-09T06:25:00Z"/>
                <w:sz w:val="16"/>
                <w:szCs w:val="16"/>
              </w:rPr>
            </w:pPr>
            <w:ins w:id="19388" w:author="Στάθης Καπ" w:date="2023-03-09T07:11:00Z">
              <w:r>
                <w:rPr>
                  <w:rFonts w:ascii="Calibri" w:hAnsi="Calibri" w:cs="Calibri"/>
                  <w:color w:val="000000"/>
                  <w:sz w:val="16"/>
                  <w:szCs w:val="16"/>
                </w:rPr>
                <w:t>0</w:t>
              </w:r>
            </w:ins>
          </w:p>
        </w:tc>
        <w:tc>
          <w:tcPr>
            <w:tcW w:w="454" w:type="dxa"/>
            <w:vAlign w:val="center"/>
            <w:tcPrChange w:id="19389" w:author="Στάθης Καπ" w:date="2023-03-09T06:29:00Z">
              <w:tcPr>
                <w:tcW w:w="454" w:type="dxa"/>
                <w:gridSpan w:val="2"/>
                <w:vAlign w:val="bottom"/>
              </w:tcPr>
            </w:tcPrChange>
          </w:tcPr>
          <w:p w14:paraId="4AAA7AAB" w14:textId="65E2388D" w:rsidR="00494D04" w:rsidRPr="007E0F91" w:rsidRDefault="00494D04" w:rsidP="00494D04">
            <w:pPr>
              <w:jc w:val="center"/>
              <w:rPr>
                <w:ins w:id="19390" w:author="Στάθης Καπ" w:date="2023-03-09T06:25:00Z"/>
                <w:sz w:val="16"/>
                <w:szCs w:val="16"/>
              </w:rPr>
            </w:pPr>
            <w:ins w:id="19391" w:author="Στάθης Καπ" w:date="2023-03-09T07:11:00Z">
              <w:r>
                <w:rPr>
                  <w:rFonts w:ascii="Calibri" w:hAnsi="Calibri" w:cs="Calibri"/>
                  <w:color w:val="000000"/>
                  <w:sz w:val="16"/>
                  <w:szCs w:val="16"/>
                </w:rPr>
                <w:t>0.614</w:t>
              </w:r>
            </w:ins>
          </w:p>
        </w:tc>
        <w:tc>
          <w:tcPr>
            <w:tcW w:w="457" w:type="dxa"/>
            <w:tcBorders>
              <w:right w:val="single" w:sz="4" w:space="0" w:color="auto"/>
            </w:tcBorders>
            <w:vAlign w:val="center"/>
            <w:tcPrChange w:id="19392" w:author="Στάθης Καπ" w:date="2023-03-09T06:29:00Z">
              <w:tcPr>
                <w:tcW w:w="457" w:type="dxa"/>
                <w:gridSpan w:val="2"/>
                <w:tcBorders>
                  <w:right w:val="single" w:sz="4" w:space="0" w:color="auto"/>
                </w:tcBorders>
                <w:vAlign w:val="center"/>
              </w:tcPr>
            </w:tcPrChange>
          </w:tcPr>
          <w:p w14:paraId="0930CF09" w14:textId="32A07288" w:rsidR="00494D04" w:rsidRPr="007E0F91" w:rsidRDefault="00494D04" w:rsidP="00494D04">
            <w:pPr>
              <w:jc w:val="center"/>
              <w:rPr>
                <w:ins w:id="19393" w:author="Στάθης Καπ" w:date="2023-03-09T06:25:00Z"/>
                <w:sz w:val="16"/>
                <w:szCs w:val="16"/>
              </w:rPr>
            </w:pPr>
            <w:ins w:id="19394" w:author="Στάθης Καπ" w:date="2023-03-09T07:11:00Z">
              <w:r>
                <w:rPr>
                  <w:rFonts w:ascii="Calibri" w:hAnsi="Calibri" w:cs="Calibri"/>
                  <w:color w:val="000000"/>
                  <w:sz w:val="16"/>
                  <w:szCs w:val="16"/>
                </w:rPr>
                <w:t>-50.86</w:t>
              </w:r>
            </w:ins>
          </w:p>
        </w:tc>
        <w:tc>
          <w:tcPr>
            <w:tcW w:w="453" w:type="dxa"/>
            <w:tcBorders>
              <w:left w:val="single" w:sz="4" w:space="0" w:color="auto"/>
            </w:tcBorders>
            <w:vAlign w:val="center"/>
            <w:tcPrChange w:id="19395" w:author="Στάθης Καπ" w:date="2023-03-09T06:29:00Z">
              <w:tcPr>
                <w:tcW w:w="453" w:type="dxa"/>
                <w:gridSpan w:val="2"/>
                <w:tcBorders>
                  <w:left w:val="single" w:sz="4" w:space="0" w:color="auto"/>
                </w:tcBorders>
                <w:vAlign w:val="bottom"/>
              </w:tcPr>
            </w:tcPrChange>
          </w:tcPr>
          <w:p w14:paraId="308348BD" w14:textId="277E4E84" w:rsidR="00494D04" w:rsidRPr="007E0F91" w:rsidRDefault="00494D04" w:rsidP="00494D04">
            <w:pPr>
              <w:jc w:val="center"/>
              <w:rPr>
                <w:ins w:id="19396" w:author="Στάθης Καπ" w:date="2023-03-09T06:25:00Z"/>
                <w:sz w:val="16"/>
                <w:szCs w:val="16"/>
              </w:rPr>
            </w:pPr>
            <w:ins w:id="19397" w:author="Στάθης Καπ" w:date="2023-03-09T07:11:00Z">
              <w:r>
                <w:rPr>
                  <w:rFonts w:ascii="Calibri" w:hAnsi="Calibri" w:cs="Calibri"/>
                  <w:color w:val="000000"/>
                  <w:sz w:val="16"/>
                  <w:szCs w:val="16"/>
                </w:rPr>
                <w:t>1370</w:t>
              </w:r>
            </w:ins>
          </w:p>
        </w:tc>
        <w:tc>
          <w:tcPr>
            <w:tcW w:w="454" w:type="dxa"/>
            <w:vAlign w:val="center"/>
            <w:tcPrChange w:id="19398" w:author="Στάθης Καπ" w:date="2023-03-09T06:29:00Z">
              <w:tcPr>
                <w:tcW w:w="454" w:type="dxa"/>
                <w:gridSpan w:val="2"/>
                <w:vAlign w:val="center"/>
              </w:tcPr>
            </w:tcPrChange>
          </w:tcPr>
          <w:p w14:paraId="378A448A" w14:textId="4084E5BD" w:rsidR="00494D04" w:rsidRPr="007E0F91" w:rsidRDefault="00494D04" w:rsidP="00494D04">
            <w:pPr>
              <w:jc w:val="center"/>
              <w:rPr>
                <w:ins w:id="19399" w:author="Στάθης Καπ" w:date="2023-03-09T06:25:00Z"/>
                <w:sz w:val="16"/>
                <w:szCs w:val="16"/>
              </w:rPr>
            </w:pPr>
            <w:ins w:id="19400" w:author="Στάθης Καπ" w:date="2023-03-09T07:11:00Z">
              <w:r>
                <w:rPr>
                  <w:rFonts w:ascii="Calibri" w:hAnsi="Calibri" w:cs="Calibri"/>
                  <w:color w:val="000000"/>
                  <w:sz w:val="16"/>
                  <w:szCs w:val="16"/>
                </w:rPr>
                <w:t>3.32</w:t>
              </w:r>
            </w:ins>
          </w:p>
        </w:tc>
        <w:tc>
          <w:tcPr>
            <w:tcW w:w="454" w:type="dxa"/>
            <w:vAlign w:val="center"/>
            <w:tcPrChange w:id="19401" w:author="Στάθης Καπ" w:date="2023-03-09T06:29:00Z">
              <w:tcPr>
                <w:tcW w:w="454" w:type="dxa"/>
                <w:gridSpan w:val="2"/>
                <w:vAlign w:val="bottom"/>
              </w:tcPr>
            </w:tcPrChange>
          </w:tcPr>
          <w:p w14:paraId="4E743FB8" w14:textId="365365AE" w:rsidR="00494D04" w:rsidRPr="007E0F91" w:rsidRDefault="00494D04" w:rsidP="00494D04">
            <w:pPr>
              <w:jc w:val="center"/>
              <w:rPr>
                <w:ins w:id="19402" w:author="Στάθης Καπ" w:date="2023-03-09T06:25:00Z"/>
                <w:sz w:val="16"/>
                <w:szCs w:val="16"/>
              </w:rPr>
            </w:pPr>
            <w:ins w:id="19403" w:author="Στάθης Καπ" w:date="2023-03-09T07:11:00Z">
              <w:r>
                <w:rPr>
                  <w:rFonts w:ascii="Calibri" w:hAnsi="Calibri" w:cs="Calibri"/>
                  <w:color w:val="000000"/>
                  <w:sz w:val="16"/>
                  <w:szCs w:val="16"/>
                </w:rPr>
                <w:t>0.265</w:t>
              </w:r>
            </w:ins>
          </w:p>
        </w:tc>
        <w:tc>
          <w:tcPr>
            <w:tcW w:w="454" w:type="dxa"/>
            <w:tcBorders>
              <w:right w:val="single" w:sz="4" w:space="0" w:color="auto"/>
            </w:tcBorders>
            <w:vAlign w:val="center"/>
            <w:tcPrChange w:id="19404" w:author="Στάθης Καπ" w:date="2023-03-09T06:29:00Z">
              <w:tcPr>
                <w:tcW w:w="454" w:type="dxa"/>
                <w:gridSpan w:val="2"/>
                <w:tcBorders>
                  <w:right w:val="single" w:sz="4" w:space="0" w:color="auto"/>
                </w:tcBorders>
                <w:vAlign w:val="center"/>
              </w:tcPr>
            </w:tcPrChange>
          </w:tcPr>
          <w:p w14:paraId="5CBD4AA9" w14:textId="3870A16C" w:rsidR="00494D04" w:rsidRPr="007E0F91" w:rsidRDefault="00494D04" w:rsidP="00494D04">
            <w:pPr>
              <w:jc w:val="center"/>
              <w:rPr>
                <w:ins w:id="19405" w:author="Στάθης Καπ" w:date="2023-03-09T06:25:00Z"/>
                <w:sz w:val="16"/>
                <w:szCs w:val="16"/>
              </w:rPr>
            </w:pPr>
            <w:ins w:id="19406" w:author="Στάθης Καπ" w:date="2023-03-09T07:11:00Z">
              <w:r>
                <w:rPr>
                  <w:rFonts w:ascii="Calibri" w:hAnsi="Calibri" w:cs="Calibri"/>
                  <w:color w:val="000000"/>
                  <w:sz w:val="16"/>
                  <w:szCs w:val="16"/>
                </w:rPr>
                <w:t>34.89</w:t>
              </w:r>
            </w:ins>
          </w:p>
        </w:tc>
        <w:tc>
          <w:tcPr>
            <w:tcW w:w="453" w:type="dxa"/>
            <w:tcBorders>
              <w:left w:val="single" w:sz="4" w:space="0" w:color="auto"/>
            </w:tcBorders>
            <w:vAlign w:val="center"/>
            <w:tcPrChange w:id="19407" w:author="Στάθης Καπ" w:date="2023-03-09T06:29:00Z">
              <w:tcPr>
                <w:tcW w:w="453" w:type="dxa"/>
                <w:gridSpan w:val="2"/>
                <w:tcBorders>
                  <w:left w:val="single" w:sz="4" w:space="0" w:color="auto"/>
                </w:tcBorders>
                <w:vAlign w:val="bottom"/>
              </w:tcPr>
            </w:tcPrChange>
          </w:tcPr>
          <w:p w14:paraId="64E626E9" w14:textId="5A03DB29" w:rsidR="00494D04" w:rsidRPr="007E0F91" w:rsidRDefault="00494D04" w:rsidP="00494D04">
            <w:pPr>
              <w:jc w:val="center"/>
              <w:rPr>
                <w:ins w:id="19408" w:author="Στάθης Καπ" w:date="2023-03-09T06:25:00Z"/>
                <w:sz w:val="16"/>
                <w:szCs w:val="16"/>
              </w:rPr>
            </w:pPr>
            <w:ins w:id="19409" w:author="Στάθης Καπ" w:date="2023-03-09T07:11:00Z">
              <w:r>
                <w:rPr>
                  <w:rFonts w:ascii="Calibri" w:hAnsi="Calibri" w:cs="Calibri"/>
                  <w:color w:val="000000"/>
                  <w:sz w:val="16"/>
                  <w:szCs w:val="16"/>
                </w:rPr>
                <w:t>1407</w:t>
              </w:r>
            </w:ins>
          </w:p>
        </w:tc>
        <w:tc>
          <w:tcPr>
            <w:tcW w:w="454" w:type="dxa"/>
            <w:vAlign w:val="center"/>
            <w:tcPrChange w:id="19410" w:author="Στάθης Καπ" w:date="2023-03-09T06:29:00Z">
              <w:tcPr>
                <w:tcW w:w="454" w:type="dxa"/>
                <w:gridSpan w:val="2"/>
                <w:vAlign w:val="center"/>
              </w:tcPr>
            </w:tcPrChange>
          </w:tcPr>
          <w:p w14:paraId="6C6F9999" w14:textId="2E426DEB" w:rsidR="00494D04" w:rsidRPr="007E0F91" w:rsidRDefault="00494D04" w:rsidP="00494D04">
            <w:pPr>
              <w:jc w:val="center"/>
              <w:rPr>
                <w:ins w:id="19411" w:author="Στάθης Καπ" w:date="2023-03-09T06:25:00Z"/>
                <w:sz w:val="16"/>
                <w:szCs w:val="16"/>
              </w:rPr>
            </w:pPr>
            <w:ins w:id="19412" w:author="Στάθης Καπ" w:date="2023-03-09T07:11:00Z">
              <w:r>
                <w:rPr>
                  <w:rFonts w:ascii="Calibri" w:hAnsi="Calibri" w:cs="Calibri"/>
                  <w:color w:val="000000"/>
                  <w:sz w:val="16"/>
                  <w:szCs w:val="16"/>
                </w:rPr>
                <w:t>0.71</w:t>
              </w:r>
            </w:ins>
          </w:p>
        </w:tc>
        <w:tc>
          <w:tcPr>
            <w:tcW w:w="454" w:type="dxa"/>
            <w:vAlign w:val="center"/>
            <w:tcPrChange w:id="19413" w:author="Στάθης Καπ" w:date="2023-03-09T06:29:00Z">
              <w:tcPr>
                <w:tcW w:w="454" w:type="dxa"/>
                <w:gridSpan w:val="2"/>
                <w:vAlign w:val="bottom"/>
              </w:tcPr>
            </w:tcPrChange>
          </w:tcPr>
          <w:p w14:paraId="10648470" w14:textId="4AA3CE77" w:rsidR="00494D04" w:rsidRPr="007E0F91" w:rsidRDefault="00494D04" w:rsidP="00494D04">
            <w:pPr>
              <w:jc w:val="center"/>
              <w:rPr>
                <w:ins w:id="19414" w:author="Στάθης Καπ" w:date="2023-03-09T06:25:00Z"/>
                <w:sz w:val="16"/>
                <w:szCs w:val="16"/>
              </w:rPr>
            </w:pPr>
            <w:ins w:id="19415" w:author="Στάθης Καπ" w:date="2023-03-09T07:11:00Z">
              <w:r>
                <w:rPr>
                  <w:rFonts w:ascii="Calibri" w:hAnsi="Calibri" w:cs="Calibri"/>
                  <w:color w:val="000000"/>
                  <w:sz w:val="16"/>
                  <w:szCs w:val="16"/>
                </w:rPr>
                <w:t>0.516</w:t>
              </w:r>
            </w:ins>
          </w:p>
        </w:tc>
        <w:tc>
          <w:tcPr>
            <w:tcW w:w="461" w:type="dxa"/>
            <w:tcBorders>
              <w:right w:val="single" w:sz="4" w:space="0" w:color="auto"/>
            </w:tcBorders>
            <w:vAlign w:val="center"/>
            <w:tcPrChange w:id="19416" w:author="Στάθης Καπ" w:date="2023-03-09T06:29:00Z">
              <w:tcPr>
                <w:tcW w:w="461" w:type="dxa"/>
                <w:gridSpan w:val="2"/>
                <w:tcBorders>
                  <w:right w:val="single" w:sz="4" w:space="0" w:color="auto"/>
                </w:tcBorders>
                <w:vAlign w:val="center"/>
              </w:tcPr>
            </w:tcPrChange>
          </w:tcPr>
          <w:p w14:paraId="7B3967EB" w14:textId="09348D04" w:rsidR="00494D04" w:rsidRPr="007E0F91" w:rsidRDefault="00494D04" w:rsidP="00494D04">
            <w:pPr>
              <w:jc w:val="center"/>
              <w:rPr>
                <w:ins w:id="19417" w:author="Στάθης Καπ" w:date="2023-03-09T06:25:00Z"/>
                <w:sz w:val="16"/>
                <w:szCs w:val="16"/>
              </w:rPr>
            </w:pPr>
            <w:ins w:id="19418" w:author="Στάθης Καπ" w:date="2023-03-09T07:11:00Z">
              <w:r>
                <w:rPr>
                  <w:rFonts w:ascii="Calibri" w:hAnsi="Calibri" w:cs="Calibri"/>
                  <w:color w:val="000000"/>
                  <w:sz w:val="16"/>
                  <w:szCs w:val="16"/>
                </w:rPr>
                <w:t>-26.78</w:t>
              </w:r>
            </w:ins>
          </w:p>
        </w:tc>
      </w:tr>
      <w:tr w:rsidR="00494D04" w14:paraId="1966F96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41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420" w:author="Στάθης Καπ" w:date="2023-03-09T06:25:00Z"/>
          <w:trPrChange w:id="1942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42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CD11FE1" w14:textId="77777777" w:rsidR="00494D04" w:rsidRPr="007E0F91" w:rsidRDefault="00494D04" w:rsidP="00494D04">
            <w:pPr>
              <w:jc w:val="center"/>
              <w:rPr>
                <w:ins w:id="19423" w:author="Στάθης Καπ" w:date="2023-03-09T06:25:00Z"/>
                <w:sz w:val="16"/>
                <w:szCs w:val="16"/>
              </w:rPr>
            </w:pPr>
            <w:ins w:id="19424" w:author="Στάθης Καπ" w:date="2023-03-09T06:25:00Z">
              <w:r w:rsidRPr="009861B1">
                <w:rPr>
                  <w:rFonts w:ascii="Calibri" w:hAnsi="Calibri" w:cs="Calibri"/>
                  <w:color w:val="000000"/>
                  <w:sz w:val="16"/>
                  <w:szCs w:val="16"/>
                </w:rPr>
                <w:t>r208</w:t>
              </w:r>
            </w:ins>
          </w:p>
        </w:tc>
        <w:tc>
          <w:tcPr>
            <w:tcW w:w="565" w:type="dxa"/>
            <w:tcBorders>
              <w:left w:val="single" w:sz="4" w:space="0" w:color="auto"/>
            </w:tcBorders>
            <w:vAlign w:val="center"/>
            <w:tcPrChange w:id="19425" w:author="Στάθης Καπ" w:date="2023-03-09T06:29:00Z">
              <w:tcPr>
                <w:tcW w:w="565" w:type="dxa"/>
                <w:gridSpan w:val="2"/>
                <w:tcBorders>
                  <w:left w:val="single" w:sz="4" w:space="0" w:color="auto"/>
                </w:tcBorders>
                <w:vAlign w:val="center"/>
              </w:tcPr>
            </w:tcPrChange>
          </w:tcPr>
          <w:p w14:paraId="1DC0C61E" w14:textId="21E52A6B" w:rsidR="00494D04" w:rsidRPr="007E0F91" w:rsidRDefault="00494D04" w:rsidP="00494D04">
            <w:pPr>
              <w:jc w:val="center"/>
              <w:rPr>
                <w:ins w:id="19426" w:author="Στάθης Καπ" w:date="2023-03-09T06:25:00Z"/>
                <w:sz w:val="16"/>
                <w:szCs w:val="16"/>
              </w:rPr>
            </w:pPr>
            <w:ins w:id="19427"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428" w:author="Στάθης Καπ" w:date="2023-03-09T06:29:00Z">
              <w:tcPr>
                <w:tcW w:w="679" w:type="dxa"/>
                <w:gridSpan w:val="2"/>
                <w:tcBorders>
                  <w:right w:val="single" w:sz="4" w:space="0" w:color="auto"/>
                </w:tcBorders>
                <w:vAlign w:val="center"/>
              </w:tcPr>
            </w:tcPrChange>
          </w:tcPr>
          <w:p w14:paraId="077D3C67" w14:textId="5F985D81" w:rsidR="00494D04" w:rsidRPr="007E0F91" w:rsidRDefault="00494D04" w:rsidP="00494D04">
            <w:pPr>
              <w:jc w:val="center"/>
              <w:rPr>
                <w:ins w:id="19429" w:author="Στάθης Καπ" w:date="2023-03-09T06:25:00Z"/>
                <w:sz w:val="16"/>
                <w:szCs w:val="16"/>
              </w:rPr>
            </w:pPr>
            <w:ins w:id="19430" w:author="Στάθης Καπ" w:date="2023-03-09T07:11:00Z">
              <w:r>
                <w:rPr>
                  <w:rFonts w:ascii="Calibri" w:hAnsi="Calibri" w:cs="Calibri"/>
                  <w:color w:val="000000"/>
                  <w:sz w:val="16"/>
                  <w:szCs w:val="16"/>
                </w:rPr>
                <w:t>1458</w:t>
              </w:r>
            </w:ins>
          </w:p>
        </w:tc>
        <w:tc>
          <w:tcPr>
            <w:tcW w:w="453" w:type="dxa"/>
            <w:tcBorders>
              <w:left w:val="single" w:sz="4" w:space="0" w:color="auto"/>
            </w:tcBorders>
            <w:vAlign w:val="center"/>
            <w:tcPrChange w:id="19431" w:author="Στάθης Καπ" w:date="2023-03-09T06:29:00Z">
              <w:tcPr>
                <w:tcW w:w="453" w:type="dxa"/>
                <w:gridSpan w:val="2"/>
                <w:tcBorders>
                  <w:left w:val="single" w:sz="4" w:space="0" w:color="auto"/>
                </w:tcBorders>
                <w:vAlign w:val="bottom"/>
              </w:tcPr>
            </w:tcPrChange>
          </w:tcPr>
          <w:p w14:paraId="6A82E42D" w14:textId="2F07173F" w:rsidR="00494D04" w:rsidRPr="007E0F91" w:rsidRDefault="00494D04" w:rsidP="00494D04">
            <w:pPr>
              <w:jc w:val="center"/>
              <w:rPr>
                <w:ins w:id="19432" w:author="Στάθης Καπ" w:date="2023-03-09T06:25:00Z"/>
                <w:sz w:val="16"/>
                <w:szCs w:val="16"/>
              </w:rPr>
            </w:pPr>
            <w:ins w:id="19433" w:author="Στάθης Καπ" w:date="2023-03-09T07:11:00Z">
              <w:r>
                <w:rPr>
                  <w:rFonts w:ascii="Calibri" w:hAnsi="Calibri" w:cs="Calibri"/>
                  <w:color w:val="000000"/>
                  <w:sz w:val="16"/>
                  <w:szCs w:val="16"/>
                </w:rPr>
                <w:t>1456</w:t>
              </w:r>
            </w:ins>
          </w:p>
        </w:tc>
        <w:tc>
          <w:tcPr>
            <w:tcW w:w="708" w:type="dxa"/>
            <w:vAlign w:val="center"/>
            <w:tcPrChange w:id="19434" w:author="Στάθης Καπ" w:date="2023-03-09T06:29:00Z">
              <w:tcPr>
                <w:tcW w:w="708" w:type="dxa"/>
                <w:gridSpan w:val="2"/>
                <w:vAlign w:val="center"/>
              </w:tcPr>
            </w:tcPrChange>
          </w:tcPr>
          <w:p w14:paraId="3A788B5C" w14:textId="135F1B85" w:rsidR="00494D04" w:rsidRPr="007E0F91" w:rsidRDefault="00494D04" w:rsidP="00494D04">
            <w:pPr>
              <w:jc w:val="center"/>
              <w:rPr>
                <w:ins w:id="19435" w:author="Στάθης Καπ" w:date="2023-03-09T06:25:00Z"/>
                <w:sz w:val="16"/>
                <w:szCs w:val="16"/>
              </w:rPr>
            </w:pPr>
            <w:ins w:id="19436" w:author="Στάθης Καπ" w:date="2023-03-09T07:11:00Z">
              <w:r>
                <w:rPr>
                  <w:rFonts w:ascii="Calibri" w:hAnsi="Calibri" w:cs="Calibri"/>
                  <w:color w:val="000000"/>
                  <w:sz w:val="16"/>
                  <w:szCs w:val="16"/>
                </w:rPr>
                <w:t>0.14</w:t>
              </w:r>
            </w:ins>
          </w:p>
        </w:tc>
        <w:tc>
          <w:tcPr>
            <w:tcW w:w="652" w:type="dxa"/>
            <w:tcBorders>
              <w:right w:val="single" w:sz="4" w:space="0" w:color="auto"/>
            </w:tcBorders>
            <w:vAlign w:val="center"/>
            <w:tcPrChange w:id="19437" w:author="Στάθης Καπ" w:date="2023-03-09T06:29:00Z">
              <w:tcPr>
                <w:tcW w:w="652" w:type="dxa"/>
                <w:gridSpan w:val="2"/>
                <w:tcBorders>
                  <w:right w:val="single" w:sz="4" w:space="0" w:color="auto"/>
                </w:tcBorders>
                <w:vAlign w:val="bottom"/>
              </w:tcPr>
            </w:tcPrChange>
          </w:tcPr>
          <w:p w14:paraId="3D87094F" w14:textId="61D712C6" w:rsidR="00494D04" w:rsidRPr="007E0F91" w:rsidRDefault="00494D04" w:rsidP="00494D04">
            <w:pPr>
              <w:jc w:val="center"/>
              <w:rPr>
                <w:ins w:id="19438" w:author="Στάθης Καπ" w:date="2023-03-09T06:25:00Z"/>
                <w:sz w:val="16"/>
                <w:szCs w:val="16"/>
              </w:rPr>
            </w:pPr>
            <w:ins w:id="19439" w:author="Στάθης Καπ" w:date="2023-03-09T07:11:00Z">
              <w:r>
                <w:rPr>
                  <w:rFonts w:ascii="Calibri" w:hAnsi="Calibri" w:cs="Calibri"/>
                  <w:color w:val="000000"/>
                  <w:sz w:val="16"/>
                  <w:szCs w:val="16"/>
                </w:rPr>
                <w:t>0.298</w:t>
              </w:r>
            </w:ins>
          </w:p>
        </w:tc>
        <w:tc>
          <w:tcPr>
            <w:tcW w:w="453" w:type="dxa"/>
            <w:tcBorders>
              <w:left w:val="single" w:sz="4" w:space="0" w:color="auto"/>
            </w:tcBorders>
            <w:vAlign w:val="center"/>
            <w:tcPrChange w:id="19440" w:author="Στάθης Καπ" w:date="2023-03-09T06:29:00Z">
              <w:tcPr>
                <w:tcW w:w="453" w:type="dxa"/>
                <w:gridSpan w:val="2"/>
                <w:tcBorders>
                  <w:left w:val="single" w:sz="4" w:space="0" w:color="auto"/>
                </w:tcBorders>
                <w:vAlign w:val="bottom"/>
              </w:tcPr>
            </w:tcPrChange>
          </w:tcPr>
          <w:p w14:paraId="007D0115" w14:textId="56729155" w:rsidR="00494D04" w:rsidRPr="007E0F91" w:rsidRDefault="00494D04" w:rsidP="00494D04">
            <w:pPr>
              <w:jc w:val="center"/>
              <w:rPr>
                <w:ins w:id="19441" w:author="Στάθης Καπ" w:date="2023-03-09T06:25:00Z"/>
                <w:sz w:val="16"/>
                <w:szCs w:val="16"/>
              </w:rPr>
            </w:pPr>
            <w:ins w:id="19442" w:author="Στάθης Καπ" w:date="2023-03-09T07:11:00Z">
              <w:r>
                <w:rPr>
                  <w:rFonts w:ascii="Calibri" w:hAnsi="Calibri" w:cs="Calibri"/>
                  <w:color w:val="000000"/>
                  <w:sz w:val="16"/>
                  <w:szCs w:val="16"/>
                </w:rPr>
                <w:t>1451</w:t>
              </w:r>
            </w:ins>
          </w:p>
        </w:tc>
        <w:tc>
          <w:tcPr>
            <w:tcW w:w="454" w:type="dxa"/>
            <w:vAlign w:val="center"/>
            <w:tcPrChange w:id="19443" w:author="Στάθης Καπ" w:date="2023-03-09T06:29:00Z">
              <w:tcPr>
                <w:tcW w:w="454" w:type="dxa"/>
                <w:gridSpan w:val="2"/>
                <w:vAlign w:val="center"/>
              </w:tcPr>
            </w:tcPrChange>
          </w:tcPr>
          <w:p w14:paraId="569F2CE3" w14:textId="67E04BAA" w:rsidR="00494D04" w:rsidRPr="007E0F91" w:rsidRDefault="00494D04" w:rsidP="00494D04">
            <w:pPr>
              <w:jc w:val="center"/>
              <w:rPr>
                <w:ins w:id="19444" w:author="Στάθης Καπ" w:date="2023-03-09T06:25:00Z"/>
                <w:sz w:val="16"/>
                <w:szCs w:val="16"/>
              </w:rPr>
            </w:pPr>
            <w:ins w:id="19445" w:author="Στάθης Καπ" w:date="2023-03-09T07:11:00Z">
              <w:r>
                <w:rPr>
                  <w:rFonts w:ascii="Calibri" w:hAnsi="Calibri" w:cs="Calibri"/>
                  <w:color w:val="000000"/>
                  <w:sz w:val="16"/>
                  <w:szCs w:val="16"/>
                </w:rPr>
                <w:t>0.34</w:t>
              </w:r>
            </w:ins>
          </w:p>
        </w:tc>
        <w:tc>
          <w:tcPr>
            <w:tcW w:w="454" w:type="dxa"/>
            <w:vAlign w:val="center"/>
            <w:tcPrChange w:id="19446" w:author="Στάθης Καπ" w:date="2023-03-09T06:29:00Z">
              <w:tcPr>
                <w:tcW w:w="454" w:type="dxa"/>
                <w:gridSpan w:val="2"/>
                <w:vAlign w:val="bottom"/>
              </w:tcPr>
            </w:tcPrChange>
          </w:tcPr>
          <w:p w14:paraId="3389EB64" w14:textId="45403938" w:rsidR="00494D04" w:rsidRPr="007E0F91" w:rsidRDefault="00494D04" w:rsidP="00494D04">
            <w:pPr>
              <w:jc w:val="center"/>
              <w:rPr>
                <w:ins w:id="19447" w:author="Στάθης Καπ" w:date="2023-03-09T06:25:00Z"/>
                <w:sz w:val="16"/>
                <w:szCs w:val="16"/>
              </w:rPr>
            </w:pPr>
            <w:ins w:id="19448" w:author="Στάθης Καπ" w:date="2023-03-09T07:11:00Z">
              <w:r>
                <w:rPr>
                  <w:rFonts w:ascii="Calibri" w:hAnsi="Calibri" w:cs="Calibri"/>
                  <w:color w:val="000000"/>
                  <w:sz w:val="16"/>
                  <w:szCs w:val="16"/>
                </w:rPr>
                <w:t>0.183</w:t>
              </w:r>
            </w:ins>
          </w:p>
        </w:tc>
        <w:tc>
          <w:tcPr>
            <w:tcW w:w="457" w:type="dxa"/>
            <w:tcBorders>
              <w:right w:val="single" w:sz="4" w:space="0" w:color="auto"/>
            </w:tcBorders>
            <w:vAlign w:val="center"/>
            <w:tcPrChange w:id="19449" w:author="Στάθης Καπ" w:date="2023-03-09T06:29:00Z">
              <w:tcPr>
                <w:tcW w:w="457" w:type="dxa"/>
                <w:gridSpan w:val="2"/>
                <w:tcBorders>
                  <w:right w:val="single" w:sz="4" w:space="0" w:color="auto"/>
                </w:tcBorders>
                <w:vAlign w:val="center"/>
              </w:tcPr>
            </w:tcPrChange>
          </w:tcPr>
          <w:p w14:paraId="4D1821FC" w14:textId="4BDFE672" w:rsidR="00494D04" w:rsidRPr="007E0F91" w:rsidRDefault="00494D04" w:rsidP="00494D04">
            <w:pPr>
              <w:jc w:val="center"/>
              <w:rPr>
                <w:ins w:id="19450" w:author="Στάθης Καπ" w:date="2023-03-09T06:25:00Z"/>
                <w:sz w:val="16"/>
                <w:szCs w:val="16"/>
              </w:rPr>
            </w:pPr>
            <w:ins w:id="19451" w:author="Στάθης Καπ" w:date="2023-03-09T07:11:00Z">
              <w:r>
                <w:rPr>
                  <w:rFonts w:ascii="Calibri" w:hAnsi="Calibri" w:cs="Calibri"/>
                  <w:color w:val="000000"/>
                  <w:sz w:val="16"/>
                  <w:szCs w:val="16"/>
                </w:rPr>
                <w:t>38.59</w:t>
              </w:r>
            </w:ins>
          </w:p>
        </w:tc>
        <w:tc>
          <w:tcPr>
            <w:tcW w:w="453" w:type="dxa"/>
            <w:tcBorders>
              <w:left w:val="single" w:sz="4" w:space="0" w:color="auto"/>
            </w:tcBorders>
            <w:vAlign w:val="center"/>
            <w:tcPrChange w:id="19452" w:author="Στάθης Καπ" w:date="2023-03-09T06:29:00Z">
              <w:tcPr>
                <w:tcW w:w="453" w:type="dxa"/>
                <w:gridSpan w:val="2"/>
                <w:tcBorders>
                  <w:left w:val="single" w:sz="4" w:space="0" w:color="auto"/>
                </w:tcBorders>
                <w:vAlign w:val="bottom"/>
              </w:tcPr>
            </w:tcPrChange>
          </w:tcPr>
          <w:p w14:paraId="31DCA567" w14:textId="5F82DE5D" w:rsidR="00494D04" w:rsidRPr="007E0F91" w:rsidRDefault="00494D04" w:rsidP="00494D04">
            <w:pPr>
              <w:jc w:val="center"/>
              <w:rPr>
                <w:ins w:id="19453" w:author="Στάθης Καπ" w:date="2023-03-09T06:25:00Z"/>
                <w:sz w:val="16"/>
                <w:szCs w:val="16"/>
              </w:rPr>
            </w:pPr>
            <w:ins w:id="19454" w:author="Στάθης Καπ" w:date="2023-03-09T07:11:00Z">
              <w:r>
                <w:rPr>
                  <w:rFonts w:ascii="Calibri" w:hAnsi="Calibri" w:cs="Calibri"/>
                  <w:color w:val="000000"/>
                  <w:sz w:val="16"/>
                  <w:szCs w:val="16"/>
                </w:rPr>
                <w:t>1429</w:t>
              </w:r>
            </w:ins>
          </w:p>
        </w:tc>
        <w:tc>
          <w:tcPr>
            <w:tcW w:w="454" w:type="dxa"/>
            <w:vAlign w:val="center"/>
            <w:tcPrChange w:id="19455" w:author="Στάθης Καπ" w:date="2023-03-09T06:29:00Z">
              <w:tcPr>
                <w:tcW w:w="454" w:type="dxa"/>
                <w:gridSpan w:val="2"/>
                <w:vAlign w:val="center"/>
              </w:tcPr>
            </w:tcPrChange>
          </w:tcPr>
          <w:p w14:paraId="78C2269F" w14:textId="2B92BC57" w:rsidR="00494D04" w:rsidRPr="007E0F91" w:rsidRDefault="00494D04" w:rsidP="00494D04">
            <w:pPr>
              <w:jc w:val="center"/>
              <w:rPr>
                <w:ins w:id="19456" w:author="Στάθης Καπ" w:date="2023-03-09T06:25:00Z"/>
                <w:sz w:val="16"/>
                <w:szCs w:val="16"/>
              </w:rPr>
            </w:pPr>
            <w:ins w:id="19457" w:author="Στάθης Καπ" w:date="2023-03-09T07:11:00Z">
              <w:r>
                <w:rPr>
                  <w:rFonts w:ascii="Calibri" w:hAnsi="Calibri" w:cs="Calibri"/>
                  <w:color w:val="000000"/>
                  <w:sz w:val="16"/>
                  <w:szCs w:val="16"/>
                </w:rPr>
                <w:t>1.85</w:t>
              </w:r>
            </w:ins>
          </w:p>
        </w:tc>
        <w:tc>
          <w:tcPr>
            <w:tcW w:w="454" w:type="dxa"/>
            <w:vAlign w:val="center"/>
            <w:tcPrChange w:id="19458" w:author="Στάθης Καπ" w:date="2023-03-09T06:29:00Z">
              <w:tcPr>
                <w:tcW w:w="454" w:type="dxa"/>
                <w:gridSpan w:val="2"/>
                <w:vAlign w:val="bottom"/>
              </w:tcPr>
            </w:tcPrChange>
          </w:tcPr>
          <w:p w14:paraId="4B50A988" w14:textId="19EB5D95" w:rsidR="00494D04" w:rsidRPr="007E0F91" w:rsidRDefault="00494D04" w:rsidP="00494D04">
            <w:pPr>
              <w:jc w:val="center"/>
              <w:rPr>
                <w:ins w:id="19459" w:author="Στάθης Καπ" w:date="2023-03-09T06:25:00Z"/>
                <w:sz w:val="16"/>
                <w:szCs w:val="16"/>
              </w:rPr>
            </w:pPr>
            <w:ins w:id="19460" w:author="Στάθης Καπ" w:date="2023-03-09T07:11:00Z">
              <w:r>
                <w:rPr>
                  <w:rFonts w:ascii="Calibri" w:hAnsi="Calibri" w:cs="Calibri"/>
                  <w:color w:val="000000"/>
                  <w:sz w:val="16"/>
                  <w:szCs w:val="16"/>
                </w:rPr>
                <w:t>0.382</w:t>
              </w:r>
            </w:ins>
          </w:p>
        </w:tc>
        <w:tc>
          <w:tcPr>
            <w:tcW w:w="454" w:type="dxa"/>
            <w:tcBorders>
              <w:right w:val="single" w:sz="4" w:space="0" w:color="auto"/>
            </w:tcBorders>
            <w:vAlign w:val="center"/>
            <w:tcPrChange w:id="19461" w:author="Στάθης Καπ" w:date="2023-03-09T06:29:00Z">
              <w:tcPr>
                <w:tcW w:w="454" w:type="dxa"/>
                <w:gridSpan w:val="2"/>
                <w:tcBorders>
                  <w:right w:val="single" w:sz="4" w:space="0" w:color="auto"/>
                </w:tcBorders>
                <w:vAlign w:val="center"/>
              </w:tcPr>
            </w:tcPrChange>
          </w:tcPr>
          <w:p w14:paraId="7084A556" w14:textId="7571CC55" w:rsidR="00494D04" w:rsidRPr="007E0F91" w:rsidRDefault="00494D04" w:rsidP="00494D04">
            <w:pPr>
              <w:jc w:val="center"/>
              <w:rPr>
                <w:ins w:id="19462" w:author="Στάθης Καπ" w:date="2023-03-09T06:25:00Z"/>
                <w:sz w:val="16"/>
                <w:szCs w:val="16"/>
              </w:rPr>
            </w:pPr>
            <w:ins w:id="19463" w:author="Στάθης Καπ" w:date="2023-03-09T07:11:00Z">
              <w:r>
                <w:rPr>
                  <w:rFonts w:ascii="Calibri" w:hAnsi="Calibri" w:cs="Calibri"/>
                  <w:color w:val="000000"/>
                  <w:sz w:val="16"/>
                  <w:szCs w:val="16"/>
                </w:rPr>
                <w:t>-28.19</w:t>
              </w:r>
            </w:ins>
          </w:p>
        </w:tc>
        <w:tc>
          <w:tcPr>
            <w:tcW w:w="453" w:type="dxa"/>
            <w:tcBorders>
              <w:left w:val="single" w:sz="4" w:space="0" w:color="auto"/>
            </w:tcBorders>
            <w:vAlign w:val="center"/>
            <w:tcPrChange w:id="19464" w:author="Στάθης Καπ" w:date="2023-03-09T06:29:00Z">
              <w:tcPr>
                <w:tcW w:w="453" w:type="dxa"/>
                <w:gridSpan w:val="2"/>
                <w:tcBorders>
                  <w:left w:val="single" w:sz="4" w:space="0" w:color="auto"/>
                </w:tcBorders>
                <w:vAlign w:val="bottom"/>
              </w:tcPr>
            </w:tcPrChange>
          </w:tcPr>
          <w:p w14:paraId="2BC7D9C4" w14:textId="302B31E2" w:rsidR="00494D04" w:rsidRPr="007E0F91" w:rsidRDefault="00494D04" w:rsidP="00494D04">
            <w:pPr>
              <w:jc w:val="center"/>
              <w:rPr>
                <w:ins w:id="19465" w:author="Στάθης Καπ" w:date="2023-03-09T06:25:00Z"/>
                <w:sz w:val="16"/>
                <w:szCs w:val="16"/>
              </w:rPr>
            </w:pPr>
            <w:ins w:id="19466" w:author="Στάθης Καπ" w:date="2023-03-09T07:11:00Z">
              <w:r>
                <w:rPr>
                  <w:rFonts w:ascii="Calibri" w:hAnsi="Calibri" w:cs="Calibri"/>
                  <w:color w:val="000000"/>
                  <w:sz w:val="16"/>
                  <w:szCs w:val="16"/>
                </w:rPr>
                <w:t>1436</w:t>
              </w:r>
            </w:ins>
          </w:p>
        </w:tc>
        <w:tc>
          <w:tcPr>
            <w:tcW w:w="454" w:type="dxa"/>
            <w:vAlign w:val="center"/>
            <w:tcPrChange w:id="19467" w:author="Στάθης Καπ" w:date="2023-03-09T06:29:00Z">
              <w:tcPr>
                <w:tcW w:w="454" w:type="dxa"/>
                <w:gridSpan w:val="2"/>
                <w:vAlign w:val="center"/>
              </w:tcPr>
            </w:tcPrChange>
          </w:tcPr>
          <w:p w14:paraId="2CFA020E" w14:textId="2A84701A" w:rsidR="00494D04" w:rsidRPr="007E0F91" w:rsidRDefault="00494D04" w:rsidP="00494D04">
            <w:pPr>
              <w:jc w:val="center"/>
              <w:rPr>
                <w:ins w:id="19468" w:author="Στάθης Καπ" w:date="2023-03-09T06:25:00Z"/>
                <w:sz w:val="16"/>
                <w:szCs w:val="16"/>
              </w:rPr>
            </w:pPr>
            <w:ins w:id="19469" w:author="Στάθης Καπ" w:date="2023-03-09T07:11:00Z">
              <w:r>
                <w:rPr>
                  <w:rFonts w:ascii="Calibri" w:hAnsi="Calibri" w:cs="Calibri"/>
                  <w:color w:val="000000"/>
                  <w:sz w:val="16"/>
                  <w:szCs w:val="16"/>
                </w:rPr>
                <w:t>1.37</w:t>
              </w:r>
            </w:ins>
          </w:p>
        </w:tc>
        <w:tc>
          <w:tcPr>
            <w:tcW w:w="454" w:type="dxa"/>
            <w:vAlign w:val="center"/>
            <w:tcPrChange w:id="19470" w:author="Στάθης Καπ" w:date="2023-03-09T06:29:00Z">
              <w:tcPr>
                <w:tcW w:w="454" w:type="dxa"/>
                <w:gridSpan w:val="2"/>
                <w:vAlign w:val="bottom"/>
              </w:tcPr>
            </w:tcPrChange>
          </w:tcPr>
          <w:p w14:paraId="0E2DA25D" w14:textId="20F765F3" w:rsidR="00494D04" w:rsidRPr="007E0F91" w:rsidRDefault="00494D04" w:rsidP="00494D04">
            <w:pPr>
              <w:jc w:val="center"/>
              <w:rPr>
                <w:ins w:id="19471" w:author="Στάθης Καπ" w:date="2023-03-09T06:25:00Z"/>
                <w:sz w:val="16"/>
                <w:szCs w:val="16"/>
              </w:rPr>
            </w:pPr>
            <w:ins w:id="19472"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19473" w:author="Στάθης Καπ" w:date="2023-03-09T06:29:00Z">
              <w:tcPr>
                <w:tcW w:w="461" w:type="dxa"/>
                <w:gridSpan w:val="2"/>
                <w:tcBorders>
                  <w:right w:val="single" w:sz="4" w:space="0" w:color="auto"/>
                </w:tcBorders>
                <w:vAlign w:val="center"/>
              </w:tcPr>
            </w:tcPrChange>
          </w:tcPr>
          <w:p w14:paraId="07BA8402" w14:textId="4E0EE169" w:rsidR="00494D04" w:rsidRPr="007E0F91" w:rsidRDefault="00494D04" w:rsidP="00494D04">
            <w:pPr>
              <w:jc w:val="center"/>
              <w:rPr>
                <w:ins w:id="19474" w:author="Στάθης Καπ" w:date="2023-03-09T06:25:00Z"/>
                <w:sz w:val="16"/>
                <w:szCs w:val="16"/>
              </w:rPr>
            </w:pPr>
            <w:ins w:id="19475" w:author="Στάθης Καπ" w:date="2023-03-09T07:11:00Z">
              <w:r>
                <w:rPr>
                  <w:rFonts w:ascii="Calibri" w:hAnsi="Calibri" w:cs="Calibri"/>
                  <w:color w:val="000000"/>
                  <w:sz w:val="16"/>
                  <w:szCs w:val="16"/>
                </w:rPr>
                <w:t>-34.23</w:t>
              </w:r>
            </w:ins>
          </w:p>
        </w:tc>
      </w:tr>
      <w:tr w:rsidR="00494D04" w14:paraId="0AC020D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47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477" w:author="Στάθης Καπ" w:date="2023-03-09T06:25:00Z"/>
          <w:trPrChange w:id="1947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47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E7997A4" w14:textId="77777777" w:rsidR="00494D04" w:rsidRPr="007E0F91" w:rsidRDefault="00494D04" w:rsidP="00494D04">
            <w:pPr>
              <w:jc w:val="center"/>
              <w:rPr>
                <w:ins w:id="19480" w:author="Στάθης Καπ" w:date="2023-03-09T06:25:00Z"/>
                <w:sz w:val="16"/>
                <w:szCs w:val="16"/>
              </w:rPr>
            </w:pPr>
            <w:ins w:id="19481" w:author="Στάθης Καπ" w:date="2023-03-09T06:25:00Z">
              <w:r w:rsidRPr="009861B1">
                <w:rPr>
                  <w:rFonts w:ascii="Calibri" w:hAnsi="Calibri" w:cs="Calibri"/>
                  <w:color w:val="000000"/>
                  <w:sz w:val="16"/>
                  <w:szCs w:val="16"/>
                </w:rPr>
                <w:t>r209</w:t>
              </w:r>
            </w:ins>
          </w:p>
        </w:tc>
        <w:tc>
          <w:tcPr>
            <w:tcW w:w="565" w:type="dxa"/>
            <w:tcBorders>
              <w:left w:val="single" w:sz="4" w:space="0" w:color="auto"/>
            </w:tcBorders>
            <w:vAlign w:val="center"/>
            <w:tcPrChange w:id="19482" w:author="Στάθης Καπ" w:date="2023-03-09T06:29:00Z">
              <w:tcPr>
                <w:tcW w:w="565" w:type="dxa"/>
                <w:gridSpan w:val="2"/>
                <w:tcBorders>
                  <w:left w:val="single" w:sz="4" w:space="0" w:color="auto"/>
                </w:tcBorders>
                <w:vAlign w:val="center"/>
              </w:tcPr>
            </w:tcPrChange>
          </w:tcPr>
          <w:p w14:paraId="39BB3829" w14:textId="57955E2F" w:rsidR="00494D04" w:rsidRPr="007E0F91" w:rsidRDefault="00494D04" w:rsidP="00494D04">
            <w:pPr>
              <w:jc w:val="center"/>
              <w:rPr>
                <w:ins w:id="19483" w:author="Στάθης Καπ" w:date="2023-03-09T06:25:00Z"/>
                <w:sz w:val="16"/>
                <w:szCs w:val="16"/>
              </w:rPr>
            </w:pPr>
            <w:ins w:id="19484" w:author="Στάθης Καπ" w:date="2023-03-09T07:11:00Z">
              <w:r>
                <w:rPr>
                  <w:rFonts w:ascii="Calibri" w:hAnsi="Calibri" w:cs="Calibri"/>
                  <w:color w:val="000000"/>
                  <w:sz w:val="16"/>
                  <w:szCs w:val="16"/>
                </w:rPr>
                <w:t>1414</w:t>
              </w:r>
            </w:ins>
          </w:p>
        </w:tc>
        <w:tc>
          <w:tcPr>
            <w:tcW w:w="679" w:type="dxa"/>
            <w:tcBorders>
              <w:right w:val="single" w:sz="4" w:space="0" w:color="auto"/>
            </w:tcBorders>
            <w:vAlign w:val="center"/>
            <w:tcPrChange w:id="19485" w:author="Στάθης Καπ" w:date="2023-03-09T06:29:00Z">
              <w:tcPr>
                <w:tcW w:w="679" w:type="dxa"/>
                <w:gridSpan w:val="2"/>
                <w:tcBorders>
                  <w:right w:val="single" w:sz="4" w:space="0" w:color="auto"/>
                </w:tcBorders>
                <w:vAlign w:val="center"/>
              </w:tcPr>
            </w:tcPrChange>
          </w:tcPr>
          <w:p w14:paraId="5E663E9B" w14:textId="12AC3C26" w:rsidR="00494D04" w:rsidRPr="007E0F91" w:rsidRDefault="00494D04" w:rsidP="00494D04">
            <w:pPr>
              <w:jc w:val="center"/>
              <w:rPr>
                <w:ins w:id="19486" w:author="Στάθης Καπ" w:date="2023-03-09T06:25:00Z"/>
                <w:sz w:val="16"/>
                <w:szCs w:val="16"/>
              </w:rPr>
            </w:pPr>
            <w:ins w:id="19487" w:author="Στάθης Καπ" w:date="2023-03-09T07:11:00Z">
              <w:r>
                <w:rPr>
                  <w:rFonts w:ascii="Calibri" w:hAnsi="Calibri" w:cs="Calibri"/>
                  <w:color w:val="000000"/>
                  <w:sz w:val="16"/>
                  <w:szCs w:val="16"/>
                </w:rPr>
                <w:t>1345</w:t>
              </w:r>
            </w:ins>
          </w:p>
        </w:tc>
        <w:tc>
          <w:tcPr>
            <w:tcW w:w="453" w:type="dxa"/>
            <w:tcBorders>
              <w:left w:val="single" w:sz="4" w:space="0" w:color="auto"/>
            </w:tcBorders>
            <w:vAlign w:val="center"/>
            <w:tcPrChange w:id="19488" w:author="Στάθης Καπ" w:date="2023-03-09T06:29:00Z">
              <w:tcPr>
                <w:tcW w:w="453" w:type="dxa"/>
                <w:gridSpan w:val="2"/>
                <w:tcBorders>
                  <w:left w:val="single" w:sz="4" w:space="0" w:color="auto"/>
                </w:tcBorders>
                <w:vAlign w:val="bottom"/>
              </w:tcPr>
            </w:tcPrChange>
          </w:tcPr>
          <w:p w14:paraId="137CA59D" w14:textId="40B5EF8E" w:rsidR="00494D04" w:rsidRPr="007E0F91" w:rsidRDefault="00494D04" w:rsidP="00494D04">
            <w:pPr>
              <w:jc w:val="center"/>
              <w:rPr>
                <w:ins w:id="19489" w:author="Στάθης Καπ" w:date="2023-03-09T06:25:00Z"/>
                <w:sz w:val="16"/>
                <w:szCs w:val="16"/>
              </w:rPr>
            </w:pPr>
            <w:ins w:id="19490" w:author="Στάθης Καπ" w:date="2023-03-09T07:11:00Z">
              <w:r>
                <w:rPr>
                  <w:rFonts w:ascii="Calibri" w:hAnsi="Calibri" w:cs="Calibri"/>
                  <w:color w:val="000000"/>
                  <w:sz w:val="16"/>
                  <w:szCs w:val="16"/>
                </w:rPr>
                <w:t>1357</w:t>
              </w:r>
            </w:ins>
          </w:p>
        </w:tc>
        <w:tc>
          <w:tcPr>
            <w:tcW w:w="708" w:type="dxa"/>
            <w:vAlign w:val="center"/>
            <w:tcPrChange w:id="19491" w:author="Στάθης Καπ" w:date="2023-03-09T06:29:00Z">
              <w:tcPr>
                <w:tcW w:w="708" w:type="dxa"/>
                <w:gridSpan w:val="2"/>
                <w:vAlign w:val="center"/>
              </w:tcPr>
            </w:tcPrChange>
          </w:tcPr>
          <w:p w14:paraId="2FEA41B1" w14:textId="7647E733" w:rsidR="00494D04" w:rsidRPr="007E0F91" w:rsidRDefault="00494D04" w:rsidP="00494D04">
            <w:pPr>
              <w:jc w:val="center"/>
              <w:rPr>
                <w:ins w:id="19492" w:author="Στάθης Καπ" w:date="2023-03-09T06:25:00Z"/>
                <w:sz w:val="16"/>
                <w:szCs w:val="16"/>
              </w:rPr>
            </w:pPr>
            <w:ins w:id="19493" w:author="Στάθης Καπ" w:date="2023-03-09T07:11:00Z">
              <w:r>
                <w:rPr>
                  <w:rFonts w:ascii="Calibri" w:hAnsi="Calibri" w:cs="Calibri"/>
                  <w:color w:val="000000"/>
                  <w:sz w:val="16"/>
                  <w:szCs w:val="16"/>
                </w:rPr>
                <w:t>4.03</w:t>
              </w:r>
            </w:ins>
          </w:p>
        </w:tc>
        <w:tc>
          <w:tcPr>
            <w:tcW w:w="652" w:type="dxa"/>
            <w:tcBorders>
              <w:right w:val="single" w:sz="4" w:space="0" w:color="auto"/>
            </w:tcBorders>
            <w:vAlign w:val="center"/>
            <w:tcPrChange w:id="19494" w:author="Στάθης Καπ" w:date="2023-03-09T06:29:00Z">
              <w:tcPr>
                <w:tcW w:w="652" w:type="dxa"/>
                <w:gridSpan w:val="2"/>
                <w:tcBorders>
                  <w:right w:val="single" w:sz="4" w:space="0" w:color="auto"/>
                </w:tcBorders>
                <w:vAlign w:val="bottom"/>
              </w:tcPr>
            </w:tcPrChange>
          </w:tcPr>
          <w:p w14:paraId="48E6EBFB" w14:textId="50197E01" w:rsidR="00494D04" w:rsidRPr="007E0F91" w:rsidRDefault="00494D04" w:rsidP="00494D04">
            <w:pPr>
              <w:jc w:val="center"/>
              <w:rPr>
                <w:ins w:id="19495" w:author="Στάθης Καπ" w:date="2023-03-09T06:25:00Z"/>
                <w:sz w:val="16"/>
                <w:szCs w:val="16"/>
              </w:rPr>
            </w:pPr>
            <w:ins w:id="19496" w:author="Στάθης Καπ" w:date="2023-03-09T07:11:00Z">
              <w:r>
                <w:rPr>
                  <w:rFonts w:ascii="Calibri" w:hAnsi="Calibri" w:cs="Calibri"/>
                  <w:color w:val="000000"/>
                  <w:sz w:val="16"/>
                  <w:szCs w:val="16"/>
                </w:rPr>
                <w:t>0.442</w:t>
              </w:r>
            </w:ins>
          </w:p>
        </w:tc>
        <w:tc>
          <w:tcPr>
            <w:tcW w:w="453" w:type="dxa"/>
            <w:tcBorders>
              <w:left w:val="single" w:sz="4" w:space="0" w:color="auto"/>
            </w:tcBorders>
            <w:vAlign w:val="center"/>
            <w:tcPrChange w:id="19497" w:author="Στάθης Καπ" w:date="2023-03-09T06:29:00Z">
              <w:tcPr>
                <w:tcW w:w="453" w:type="dxa"/>
                <w:gridSpan w:val="2"/>
                <w:tcBorders>
                  <w:left w:val="single" w:sz="4" w:space="0" w:color="auto"/>
                </w:tcBorders>
                <w:vAlign w:val="bottom"/>
              </w:tcPr>
            </w:tcPrChange>
          </w:tcPr>
          <w:p w14:paraId="5DF7DD5D" w14:textId="18894004" w:rsidR="00494D04" w:rsidRPr="007E0F91" w:rsidRDefault="00494D04" w:rsidP="00494D04">
            <w:pPr>
              <w:jc w:val="center"/>
              <w:rPr>
                <w:ins w:id="19498" w:author="Στάθης Καπ" w:date="2023-03-09T06:25:00Z"/>
                <w:sz w:val="16"/>
                <w:szCs w:val="16"/>
              </w:rPr>
            </w:pPr>
            <w:ins w:id="19499" w:author="Στάθης Καπ" w:date="2023-03-09T07:11:00Z">
              <w:r>
                <w:rPr>
                  <w:rFonts w:ascii="Calibri" w:hAnsi="Calibri" w:cs="Calibri"/>
                  <w:color w:val="000000"/>
                  <w:sz w:val="16"/>
                  <w:szCs w:val="16"/>
                </w:rPr>
                <w:t>1331</w:t>
              </w:r>
            </w:ins>
          </w:p>
        </w:tc>
        <w:tc>
          <w:tcPr>
            <w:tcW w:w="454" w:type="dxa"/>
            <w:vAlign w:val="center"/>
            <w:tcPrChange w:id="19500" w:author="Στάθης Καπ" w:date="2023-03-09T06:29:00Z">
              <w:tcPr>
                <w:tcW w:w="454" w:type="dxa"/>
                <w:gridSpan w:val="2"/>
                <w:vAlign w:val="center"/>
              </w:tcPr>
            </w:tcPrChange>
          </w:tcPr>
          <w:p w14:paraId="08F4292E" w14:textId="440AAD32" w:rsidR="00494D04" w:rsidRPr="007E0F91" w:rsidRDefault="00494D04" w:rsidP="00494D04">
            <w:pPr>
              <w:jc w:val="center"/>
              <w:rPr>
                <w:ins w:id="19501" w:author="Στάθης Καπ" w:date="2023-03-09T06:25:00Z"/>
                <w:sz w:val="16"/>
                <w:szCs w:val="16"/>
              </w:rPr>
            </w:pPr>
            <w:ins w:id="19502" w:author="Στάθης Καπ" w:date="2023-03-09T07:11:00Z">
              <w:r>
                <w:rPr>
                  <w:rFonts w:ascii="Calibri" w:hAnsi="Calibri" w:cs="Calibri"/>
                  <w:color w:val="000000"/>
                  <w:sz w:val="16"/>
                  <w:szCs w:val="16"/>
                </w:rPr>
                <w:t>1.92</w:t>
              </w:r>
            </w:ins>
          </w:p>
        </w:tc>
        <w:tc>
          <w:tcPr>
            <w:tcW w:w="454" w:type="dxa"/>
            <w:vAlign w:val="center"/>
            <w:tcPrChange w:id="19503" w:author="Στάθης Καπ" w:date="2023-03-09T06:29:00Z">
              <w:tcPr>
                <w:tcW w:w="454" w:type="dxa"/>
                <w:gridSpan w:val="2"/>
                <w:vAlign w:val="bottom"/>
              </w:tcPr>
            </w:tcPrChange>
          </w:tcPr>
          <w:p w14:paraId="19DC8EDF" w14:textId="5978EF91" w:rsidR="00494D04" w:rsidRPr="007E0F91" w:rsidRDefault="00494D04" w:rsidP="00494D04">
            <w:pPr>
              <w:jc w:val="center"/>
              <w:rPr>
                <w:ins w:id="19504" w:author="Στάθης Καπ" w:date="2023-03-09T06:25:00Z"/>
                <w:sz w:val="16"/>
                <w:szCs w:val="16"/>
              </w:rPr>
            </w:pPr>
            <w:ins w:id="19505" w:author="Στάθης Καπ" w:date="2023-03-09T07:11:00Z">
              <w:r>
                <w:rPr>
                  <w:rFonts w:ascii="Calibri" w:hAnsi="Calibri" w:cs="Calibri"/>
                  <w:color w:val="000000"/>
                  <w:sz w:val="16"/>
                  <w:szCs w:val="16"/>
                </w:rPr>
                <w:t>0.416</w:t>
              </w:r>
            </w:ins>
          </w:p>
        </w:tc>
        <w:tc>
          <w:tcPr>
            <w:tcW w:w="457" w:type="dxa"/>
            <w:tcBorders>
              <w:right w:val="single" w:sz="4" w:space="0" w:color="auto"/>
            </w:tcBorders>
            <w:vAlign w:val="center"/>
            <w:tcPrChange w:id="19506" w:author="Στάθης Καπ" w:date="2023-03-09T06:29:00Z">
              <w:tcPr>
                <w:tcW w:w="457" w:type="dxa"/>
                <w:gridSpan w:val="2"/>
                <w:tcBorders>
                  <w:right w:val="single" w:sz="4" w:space="0" w:color="auto"/>
                </w:tcBorders>
                <w:vAlign w:val="center"/>
              </w:tcPr>
            </w:tcPrChange>
          </w:tcPr>
          <w:p w14:paraId="3D61CD97" w14:textId="0F8B6D83" w:rsidR="00494D04" w:rsidRPr="007E0F91" w:rsidRDefault="00494D04" w:rsidP="00494D04">
            <w:pPr>
              <w:jc w:val="center"/>
              <w:rPr>
                <w:ins w:id="19507" w:author="Στάθης Καπ" w:date="2023-03-09T06:25:00Z"/>
                <w:sz w:val="16"/>
                <w:szCs w:val="16"/>
              </w:rPr>
            </w:pPr>
            <w:ins w:id="19508" w:author="Στάθης Καπ" w:date="2023-03-09T07:11:00Z">
              <w:r>
                <w:rPr>
                  <w:rFonts w:ascii="Calibri" w:hAnsi="Calibri" w:cs="Calibri"/>
                  <w:color w:val="000000"/>
                  <w:sz w:val="16"/>
                  <w:szCs w:val="16"/>
                </w:rPr>
                <w:t>5.88</w:t>
              </w:r>
            </w:ins>
          </w:p>
        </w:tc>
        <w:tc>
          <w:tcPr>
            <w:tcW w:w="453" w:type="dxa"/>
            <w:tcBorders>
              <w:left w:val="single" w:sz="4" w:space="0" w:color="auto"/>
            </w:tcBorders>
            <w:vAlign w:val="center"/>
            <w:tcPrChange w:id="19509" w:author="Στάθης Καπ" w:date="2023-03-09T06:29:00Z">
              <w:tcPr>
                <w:tcW w:w="453" w:type="dxa"/>
                <w:gridSpan w:val="2"/>
                <w:tcBorders>
                  <w:left w:val="single" w:sz="4" w:space="0" w:color="auto"/>
                </w:tcBorders>
                <w:vAlign w:val="bottom"/>
              </w:tcPr>
            </w:tcPrChange>
          </w:tcPr>
          <w:p w14:paraId="6C18E5C1" w14:textId="3B325EC5" w:rsidR="00494D04" w:rsidRPr="007E0F91" w:rsidRDefault="00494D04" w:rsidP="00494D04">
            <w:pPr>
              <w:jc w:val="center"/>
              <w:rPr>
                <w:ins w:id="19510" w:author="Στάθης Καπ" w:date="2023-03-09T06:25:00Z"/>
                <w:sz w:val="16"/>
                <w:szCs w:val="16"/>
              </w:rPr>
            </w:pPr>
            <w:ins w:id="19511" w:author="Στάθης Καπ" w:date="2023-03-09T07:11:00Z">
              <w:r>
                <w:rPr>
                  <w:rFonts w:ascii="Calibri" w:hAnsi="Calibri" w:cs="Calibri"/>
                  <w:color w:val="000000"/>
                  <w:sz w:val="16"/>
                  <w:szCs w:val="16"/>
                </w:rPr>
                <w:t>1331</w:t>
              </w:r>
            </w:ins>
          </w:p>
        </w:tc>
        <w:tc>
          <w:tcPr>
            <w:tcW w:w="454" w:type="dxa"/>
            <w:vAlign w:val="center"/>
            <w:tcPrChange w:id="19512" w:author="Στάθης Καπ" w:date="2023-03-09T06:29:00Z">
              <w:tcPr>
                <w:tcW w:w="454" w:type="dxa"/>
                <w:gridSpan w:val="2"/>
                <w:vAlign w:val="center"/>
              </w:tcPr>
            </w:tcPrChange>
          </w:tcPr>
          <w:p w14:paraId="12331D65" w14:textId="0C901ADB" w:rsidR="00494D04" w:rsidRPr="007E0F91" w:rsidRDefault="00494D04" w:rsidP="00494D04">
            <w:pPr>
              <w:jc w:val="center"/>
              <w:rPr>
                <w:ins w:id="19513" w:author="Στάθης Καπ" w:date="2023-03-09T06:25:00Z"/>
                <w:sz w:val="16"/>
                <w:szCs w:val="16"/>
              </w:rPr>
            </w:pPr>
            <w:ins w:id="19514" w:author="Στάθης Καπ" w:date="2023-03-09T07:11:00Z">
              <w:r>
                <w:rPr>
                  <w:rFonts w:ascii="Calibri" w:hAnsi="Calibri" w:cs="Calibri"/>
                  <w:color w:val="000000"/>
                  <w:sz w:val="16"/>
                  <w:szCs w:val="16"/>
                </w:rPr>
                <w:t>1.92</w:t>
              </w:r>
            </w:ins>
          </w:p>
        </w:tc>
        <w:tc>
          <w:tcPr>
            <w:tcW w:w="454" w:type="dxa"/>
            <w:vAlign w:val="center"/>
            <w:tcPrChange w:id="19515" w:author="Στάθης Καπ" w:date="2023-03-09T06:29:00Z">
              <w:tcPr>
                <w:tcW w:w="454" w:type="dxa"/>
                <w:gridSpan w:val="2"/>
                <w:vAlign w:val="bottom"/>
              </w:tcPr>
            </w:tcPrChange>
          </w:tcPr>
          <w:p w14:paraId="4DFB5DF8" w14:textId="65E7C0B2" w:rsidR="00494D04" w:rsidRPr="007E0F91" w:rsidRDefault="00494D04" w:rsidP="00494D04">
            <w:pPr>
              <w:jc w:val="center"/>
              <w:rPr>
                <w:ins w:id="19516" w:author="Στάθης Καπ" w:date="2023-03-09T06:25:00Z"/>
                <w:sz w:val="16"/>
                <w:szCs w:val="16"/>
              </w:rPr>
            </w:pPr>
            <w:ins w:id="19517" w:author="Στάθης Καπ" w:date="2023-03-09T07:11:00Z">
              <w:r>
                <w:rPr>
                  <w:rFonts w:ascii="Calibri" w:hAnsi="Calibri" w:cs="Calibri"/>
                  <w:color w:val="000000"/>
                  <w:sz w:val="16"/>
                  <w:szCs w:val="16"/>
                </w:rPr>
                <w:t>0.456</w:t>
              </w:r>
            </w:ins>
          </w:p>
        </w:tc>
        <w:tc>
          <w:tcPr>
            <w:tcW w:w="454" w:type="dxa"/>
            <w:tcBorders>
              <w:right w:val="single" w:sz="4" w:space="0" w:color="auto"/>
            </w:tcBorders>
            <w:vAlign w:val="center"/>
            <w:tcPrChange w:id="19518" w:author="Στάθης Καπ" w:date="2023-03-09T06:29:00Z">
              <w:tcPr>
                <w:tcW w:w="454" w:type="dxa"/>
                <w:gridSpan w:val="2"/>
                <w:tcBorders>
                  <w:right w:val="single" w:sz="4" w:space="0" w:color="auto"/>
                </w:tcBorders>
                <w:vAlign w:val="center"/>
              </w:tcPr>
            </w:tcPrChange>
          </w:tcPr>
          <w:p w14:paraId="3F50C85D" w14:textId="06D84874" w:rsidR="00494D04" w:rsidRPr="007E0F91" w:rsidRDefault="00494D04" w:rsidP="00494D04">
            <w:pPr>
              <w:jc w:val="center"/>
              <w:rPr>
                <w:ins w:id="19519" w:author="Στάθης Καπ" w:date="2023-03-09T06:25:00Z"/>
                <w:sz w:val="16"/>
                <w:szCs w:val="16"/>
              </w:rPr>
            </w:pPr>
            <w:ins w:id="19520" w:author="Στάθης Καπ" w:date="2023-03-09T07:11:00Z">
              <w:r>
                <w:rPr>
                  <w:rFonts w:ascii="Calibri" w:hAnsi="Calibri" w:cs="Calibri"/>
                  <w:color w:val="000000"/>
                  <w:sz w:val="16"/>
                  <w:szCs w:val="16"/>
                </w:rPr>
                <w:t>-3.17</w:t>
              </w:r>
            </w:ins>
          </w:p>
        </w:tc>
        <w:tc>
          <w:tcPr>
            <w:tcW w:w="453" w:type="dxa"/>
            <w:tcBorders>
              <w:left w:val="single" w:sz="4" w:space="0" w:color="auto"/>
            </w:tcBorders>
            <w:vAlign w:val="center"/>
            <w:tcPrChange w:id="19521" w:author="Στάθης Καπ" w:date="2023-03-09T06:29:00Z">
              <w:tcPr>
                <w:tcW w:w="453" w:type="dxa"/>
                <w:gridSpan w:val="2"/>
                <w:tcBorders>
                  <w:left w:val="single" w:sz="4" w:space="0" w:color="auto"/>
                </w:tcBorders>
                <w:vAlign w:val="bottom"/>
              </w:tcPr>
            </w:tcPrChange>
          </w:tcPr>
          <w:p w14:paraId="19236663" w14:textId="3416E651" w:rsidR="00494D04" w:rsidRPr="007E0F91" w:rsidRDefault="00494D04" w:rsidP="00494D04">
            <w:pPr>
              <w:jc w:val="center"/>
              <w:rPr>
                <w:ins w:id="19522" w:author="Στάθης Καπ" w:date="2023-03-09T06:25:00Z"/>
                <w:sz w:val="16"/>
                <w:szCs w:val="16"/>
              </w:rPr>
            </w:pPr>
            <w:ins w:id="19523" w:author="Στάθης Καπ" w:date="2023-03-09T07:11:00Z">
              <w:r>
                <w:rPr>
                  <w:rFonts w:ascii="Calibri" w:hAnsi="Calibri" w:cs="Calibri"/>
                  <w:color w:val="000000"/>
                  <w:sz w:val="16"/>
                  <w:szCs w:val="16"/>
                </w:rPr>
                <w:t>1334</w:t>
              </w:r>
            </w:ins>
          </w:p>
        </w:tc>
        <w:tc>
          <w:tcPr>
            <w:tcW w:w="454" w:type="dxa"/>
            <w:vAlign w:val="center"/>
            <w:tcPrChange w:id="19524" w:author="Στάθης Καπ" w:date="2023-03-09T06:29:00Z">
              <w:tcPr>
                <w:tcW w:w="454" w:type="dxa"/>
                <w:gridSpan w:val="2"/>
                <w:vAlign w:val="center"/>
              </w:tcPr>
            </w:tcPrChange>
          </w:tcPr>
          <w:p w14:paraId="7E1BAC31" w14:textId="1039A49D" w:rsidR="00494D04" w:rsidRPr="007E0F91" w:rsidRDefault="00494D04" w:rsidP="00494D04">
            <w:pPr>
              <w:jc w:val="center"/>
              <w:rPr>
                <w:ins w:id="19525" w:author="Στάθης Καπ" w:date="2023-03-09T06:25:00Z"/>
                <w:sz w:val="16"/>
                <w:szCs w:val="16"/>
              </w:rPr>
            </w:pPr>
            <w:ins w:id="19526" w:author="Στάθης Καπ" w:date="2023-03-09T07:11:00Z">
              <w:r>
                <w:rPr>
                  <w:rFonts w:ascii="Calibri" w:hAnsi="Calibri" w:cs="Calibri"/>
                  <w:color w:val="000000"/>
                  <w:sz w:val="16"/>
                  <w:szCs w:val="16"/>
                </w:rPr>
                <w:t>1.69</w:t>
              </w:r>
            </w:ins>
          </w:p>
        </w:tc>
        <w:tc>
          <w:tcPr>
            <w:tcW w:w="454" w:type="dxa"/>
            <w:vAlign w:val="center"/>
            <w:tcPrChange w:id="19527" w:author="Στάθης Καπ" w:date="2023-03-09T06:29:00Z">
              <w:tcPr>
                <w:tcW w:w="454" w:type="dxa"/>
                <w:gridSpan w:val="2"/>
                <w:vAlign w:val="bottom"/>
              </w:tcPr>
            </w:tcPrChange>
          </w:tcPr>
          <w:p w14:paraId="06A9D7E7" w14:textId="7D5E1EBA" w:rsidR="00494D04" w:rsidRPr="007E0F91" w:rsidRDefault="00494D04" w:rsidP="00494D04">
            <w:pPr>
              <w:jc w:val="center"/>
              <w:rPr>
                <w:ins w:id="19528" w:author="Στάθης Καπ" w:date="2023-03-09T06:25:00Z"/>
                <w:sz w:val="16"/>
                <w:szCs w:val="16"/>
              </w:rPr>
            </w:pPr>
            <w:ins w:id="19529" w:author="Στάθης Καπ" w:date="2023-03-09T07:11:00Z">
              <w:r>
                <w:rPr>
                  <w:rFonts w:ascii="Calibri" w:hAnsi="Calibri" w:cs="Calibri"/>
                  <w:color w:val="000000"/>
                  <w:sz w:val="16"/>
                  <w:szCs w:val="16"/>
                </w:rPr>
                <w:t>0.376</w:t>
              </w:r>
            </w:ins>
          </w:p>
        </w:tc>
        <w:tc>
          <w:tcPr>
            <w:tcW w:w="461" w:type="dxa"/>
            <w:tcBorders>
              <w:right w:val="single" w:sz="4" w:space="0" w:color="auto"/>
            </w:tcBorders>
            <w:vAlign w:val="center"/>
            <w:tcPrChange w:id="19530" w:author="Στάθης Καπ" w:date="2023-03-09T06:29:00Z">
              <w:tcPr>
                <w:tcW w:w="461" w:type="dxa"/>
                <w:gridSpan w:val="2"/>
                <w:tcBorders>
                  <w:right w:val="single" w:sz="4" w:space="0" w:color="auto"/>
                </w:tcBorders>
                <w:vAlign w:val="center"/>
              </w:tcPr>
            </w:tcPrChange>
          </w:tcPr>
          <w:p w14:paraId="3CCC7563" w14:textId="1ECDBEE2" w:rsidR="00494D04" w:rsidRPr="007E0F91" w:rsidRDefault="00494D04" w:rsidP="00494D04">
            <w:pPr>
              <w:jc w:val="center"/>
              <w:rPr>
                <w:ins w:id="19531" w:author="Στάθης Καπ" w:date="2023-03-09T06:25:00Z"/>
                <w:sz w:val="16"/>
                <w:szCs w:val="16"/>
              </w:rPr>
            </w:pPr>
            <w:ins w:id="19532" w:author="Στάθης Καπ" w:date="2023-03-09T07:11:00Z">
              <w:r>
                <w:rPr>
                  <w:rFonts w:ascii="Calibri" w:hAnsi="Calibri" w:cs="Calibri"/>
                  <w:color w:val="000000"/>
                  <w:sz w:val="16"/>
                  <w:szCs w:val="16"/>
                </w:rPr>
                <w:t>14.93</w:t>
              </w:r>
            </w:ins>
          </w:p>
        </w:tc>
      </w:tr>
      <w:tr w:rsidR="00494D04" w14:paraId="1668F47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53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534" w:author="Στάθης Καπ" w:date="2023-03-09T06:25:00Z"/>
          <w:trPrChange w:id="1953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53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7B8DC0F" w14:textId="77777777" w:rsidR="00494D04" w:rsidRPr="007E0F91" w:rsidRDefault="00494D04" w:rsidP="00494D04">
            <w:pPr>
              <w:jc w:val="center"/>
              <w:rPr>
                <w:ins w:id="19537" w:author="Στάθης Καπ" w:date="2023-03-09T06:25:00Z"/>
                <w:sz w:val="16"/>
                <w:szCs w:val="16"/>
              </w:rPr>
            </w:pPr>
            <w:ins w:id="19538" w:author="Στάθης Καπ" w:date="2023-03-09T06:25:00Z">
              <w:r w:rsidRPr="009861B1">
                <w:rPr>
                  <w:rFonts w:ascii="Calibri" w:hAnsi="Calibri" w:cs="Calibri"/>
                  <w:color w:val="000000"/>
                  <w:sz w:val="16"/>
                  <w:szCs w:val="16"/>
                </w:rPr>
                <w:t>r210</w:t>
              </w:r>
            </w:ins>
          </w:p>
        </w:tc>
        <w:tc>
          <w:tcPr>
            <w:tcW w:w="565" w:type="dxa"/>
            <w:tcBorders>
              <w:left w:val="single" w:sz="4" w:space="0" w:color="auto"/>
            </w:tcBorders>
            <w:vAlign w:val="center"/>
            <w:tcPrChange w:id="19539" w:author="Στάθης Καπ" w:date="2023-03-09T06:29:00Z">
              <w:tcPr>
                <w:tcW w:w="565" w:type="dxa"/>
                <w:gridSpan w:val="2"/>
                <w:tcBorders>
                  <w:left w:val="single" w:sz="4" w:space="0" w:color="auto"/>
                </w:tcBorders>
                <w:vAlign w:val="center"/>
              </w:tcPr>
            </w:tcPrChange>
          </w:tcPr>
          <w:p w14:paraId="59DED9E7" w14:textId="3BD6D544" w:rsidR="00494D04" w:rsidRPr="007E0F91" w:rsidRDefault="00494D04" w:rsidP="00494D04">
            <w:pPr>
              <w:jc w:val="center"/>
              <w:rPr>
                <w:ins w:id="19540" w:author="Στάθης Καπ" w:date="2023-03-09T06:25:00Z"/>
                <w:sz w:val="16"/>
                <w:szCs w:val="16"/>
              </w:rPr>
            </w:pPr>
            <w:ins w:id="19541" w:author="Στάθης Καπ" w:date="2023-03-09T07:11:00Z">
              <w:r>
                <w:rPr>
                  <w:rFonts w:ascii="Calibri" w:hAnsi="Calibri" w:cs="Calibri"/>
                  <w:color w:val="000000"/>
                  <w:sz w:val="16"/>
                  <w:szCs w:val="16"/>
                </w:rPr>
                <w:t>1427</w:t>
              </w:r>
            </w:ins>
          </w:p>
        </w:tc>
        <w:tc>
          <w:tcPr>
            <w:tcW w:w="679" w:type="dxa"/>
            <w:tcBorders>
              <w:right w:val="single" w:sz="4" w:space="0" w:color="auto"/>
            </w:tcBorders>
            <w:vAlign w:val="center"/>
            <w:tcPrChange w:id="19542" w:author="Στάθης Καπ" w:date="2023-03-09T06:29:00Z">
              <w:tcPr>
                <w:tcW w:w="679" w:type="dxa"/>
                <w:gridSpan w:val="2"/>
                <w:tcBorders>
                  <w:right w:val="single" w:sz="4" w:space="0" w:color="auto"/>
                </w:tcBorders>
                <w:vAlign w:val="center"/>
              </w:tcPr>
            </w:tcPrChange>
          </w:tcPr>
          <w:p w14:paraId="555A646F" w14:textId="5E24599A" w:rsidR="00494D04" w:rsidRPr="007E0F91" w:rsidRDefault="00494D04" w:rsidP="00494D04">
            <w:pPr>
              <w:jc w:val="center"/>
              <w:rPr>
                <w:ins w:id="19543" w:author="Στάθης Καπ" w:date="2023-03-09T06:25:00Z"/>
                <w:sz w:val="16"/>
                <w:szCs w:val="16"/>
              </w:rPr>
            </w:pPr>
            <w:ins w:id="19544"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9545" w:author="Στάθης Καπ" w:date="2023-03-09T06:29:00Z">
              <w:tcPr>
                <w:tcW w:w="453" w:type="dxa"/>
                <w:gridSpan w:val="2"/>
                <w:tcBorders>
                  <w:left w:val="single" w:sz="4" w:space="0" w:color="auto"/>
                </w:tcBorders>
                <w:vAlign w:val="bottom"/>
              </w:tcPr>
            </w:tcPrChange>
          </w:tcPr>
          <w:p w14:paraId="07CBD749" w14:textId="736B6D46" w:rsidR="00494D04" w:rsidRPr="007E0F91" w:rsidRDefault="00494D04" w:rsidP="00494D04">
            <w:pPr>
              <w:jc w:val="center"/>
              <w:rPr>
                <w:ins w:id="19546" w:author="Στάθης Καπ" w:date="2023-03-09T06:25:00Z"/>
                <w:sz w:val="16"/>
                <w:szCs w:val="16"/>
              </w:rPr>
            </w:pPr>
            <w:ins w:id="19547" w:author="Στάθης Καπ" w:date="2023-03-09T07:11:00Z">
              <w:r>
                <w:rPr>
                  <w:rFonts w:ascii="Calibri" w:hAnsi="Calibri" w:cs="Calibri"/>
                  <w:color w:val="000000"/>
                  <w:sz w:val="16"/>
                  <w:szCs w:val="16"/>
                </w:rPr>
                <w:t>1358</w:t>
              </w:r>
            </w:ins>
          </w:p>
        </w:tc>
        <w:tc>
          <w:tcPr>
            <w:tcW w:w="708" w:type="dxa"/>
            <w:vAlign w:val="center"/>
            <w:tcPrChange w:id="19548" w:author="Στάθης Καπ" w:date="2023-03-09T06:29:00Z">
              <w:tcPr>
                <w:tcW w:w="708" w:type="dxa"/>
                <w:gridSpan w:val="2"/>
                <w:vAlign w:val="center"/>
              </w:tcPr>
            </w:tcPrChange>
          </w:tcPr>
          <w:p w14:paraId="320EC0A5" w14:textId="31D64D8C" w:rsidR="00494D04" w:rsidRPr="007E0F91" w:rsidRDefault="00494D04" w:rsidP="00494D04">
            <w:pPr>
              <w:jc w:val="center"/>
              <w:rPr>
                <w:ins w:id="19549" w:author="Στάθης Καπ" w:date="2023-03-09T06:25:00Z"/>
                <w:sz w:val="16"/>
                <w:szCs w:val="16"/>
              </w:rPr>
            </w:pPr>
            <w:ins w:id="19550" w:author="Στάθης Καπ" w:date="2023-03-09T07:11:00Z">
              <w:r>
                <w:rPr>
                  <w:rFonts w:ascii="Calibri" w:hAnsi="Calibri" w:cs="Calibri"/>
                  <w:color w:val="000000"/>
                  <w:sz w:val="16"/>
                  <w:szCs w:val="16"/>
                </w:rPr>
                <w:t>4.84</w:t>
              </w:r>
            </w:ins>
          </w:p>
        </w:tc>
        <w:tc>
          <w:tcPr>
            <w:tcW w:w="652" w:type="dxa"/>
            <w:tcBorders>
              <w:right w:val="single" w:sz="4" w:space="0" w:color="auto"/>
            </w:tcBorders>
            <w:vAlign w:val="center"/>
            <w:tcPrChange w:id="19551" w:author="Στάθης Καπ" w:date="2023-03-09T06:29:00Z">
              <w:tcPr>
                <w:tcW w:w="652" w:type="dxa"/>
                <w:gridSpan w:val="2"/>
                <w:tcBorders>
                  <w:right w:val="single" w:sz="4" w:space="0" w:color="auto"/>
                </w:tcBorders>
                <w:vAlign w:val="bottom"/>
              </w:tcPr>
            </w:tcPrChange>
          </w:tcPr>
          <w:p w14:paraId="7B014B76" w14:textId="450574B8" w:rsidR="00494D04" w:rsidRPr="007E0F91" w:rsidRDefault="00494D04" w:rsidP="00494D04">
            <w:pPr>
              <w:jc w:val="center"/>
              <w:rPr>
                <w:ins w:id="19552" w:author="Στάθης Καπ" w:date="2023-03-09T06:25:00Z"/>
                <w:sz w:val="16"/>
                <w:szCs w:val="16"/>
              </w:rPr>
            </w:pPr>
            <w:ins w:id="19553" w:author="Στάθης Καπ" w:date="2023-03-09T07:11:00Z">
              <w:r>
                <w:rPr>
                  <w:rFonts w:ascii="Calibri" w:hAnsi="Calibri" w:cs="Calibri"/>
                  <w:color w:val="000000"/>
                  <w:sz w:val="16"/>
                  <w:szCs w:val="16"/>
                </w:rPr>
                <w:t>0.624</w:t>
              </w:r>
            </w:ins>
          </w:p>
        </w:tc>
        <w:tc>
          <w:tcPr>
            <w:tcW w:w="453" w:type="dxa"/>
            <w:tcBorders>
              <w:left w:val="single" w:sz="4" w:space="0" w:color="auto"/>
            </w:tcBorders>
            <w:vAlign w:val="center"/>
            <w:tcPrChange w:id="19554" w:author="Στάθης Καπ" w:date="2023-03-09T06:29:00Z">
              <w:tcPr>
                <w:tcW w:w="453" w:type="dxa"/>
                <w:gridSpan w:val="2"/>
                <w:tcBorders>
                  <w:left w:val="single" w:sz="4" w:space="0" w:color="auto"/>
                </w:tcBorders>
                <w:vAlign w:val="bottom"/>
              </w:tcPr>
            </w:tcPrChange>
          </w:tcPr>
          <w:p w14:paraId="7BB8DFAE" w14:textId="3D6B5401" w:rsidR="00494D04" w:rsidRPr="007E0F91" w:rsidRDefault="00494D04" w:rsidP="00494D04">
            <w:pPr>
              <w:jc w:val="center"/>
              <w:rPr>
                <w:ins w:id="19555" w:author="Στάθης Καπ" w:date="2023-03-09T06:25:00Z"/>
                <w:sz w:val="16"/>
                <w:szCs w:val="16"/>
              </w:rPr>
            </w:pPr>
            <w:ins w:id="19556" w:author="Στάθης Καπ" w:date="2023-03-09T07:11:00Z">
              <w:r>
                <w:rPr>
                  <w:rFonts w:ascii="Calibri" w:hAnsi="Calibri" w:cs="Calibri"/>
                  <w:color w:val="000000"/>
                  <w:sz w:val="16"/>
                  <w:szCs w:val="16"/>
                </w:rPr>
                <w:t>1367</w:t>
              </w:r>
            </w:ins>
          </w:p>
        </w:tc>
        <w:tc>
          <w:tcPr>
            <w:tcW w:w="454" w:type="dxa"/>
            <w:vAlign w:val="center"/>
            <w:tcPrChange w:id="19557" w:author="Στάθης Καπ" w:date="2023-03-09T06:29:00Z">
              <w:tcPr>
                <w:tcW w:w="454" w:type="dxa"/>
                <w:gridSpan w:val="2"/>
                <w:vAlign w:val="center"/>
              </w:tcPr>
            </w:tcPrChange>
          </w:tcPr>
          <w:p w14:paraId="7E6A131D" w14:textId="7EF4121C" w:rsidR="00494D04" w:rsidRPr="007E0F91" w:rsidRDefault="00494D04" w:rsidP="00494D04">
            <w:pPr>
              <w:jc w:val="center"/>
              <w:rPr>
                <w:ins w:id="19558" w:author="Στάθης Καπ" w:date="2023-03-09T06:25:00Z"/>
                <w:sz w:val="16"/>
                <w:szCs w:val="16"/>
              </w:rPr>
            </w:pPr>
            <w:ins w:id="19559" w:author="Στάθης Καπ" w:date="2023-03-09T07:11:00Z">
              <w:r>
                <w:rPr>
                  <w:rFonts w:ascii="Calibri" w:hAnsi="Calibri" w:cs="Calibri"/>
                  <w:color w:val="000000"/>
                  <w:sz w:val="16"/>
                  <w:szCs w:val="16"/>
                </w:rPr>
                <w:t>-0.66</w:t>
              </w:r>
            </w:ins>
          </w:p>
        </w:tc>
        <w:tc>
          <w:tcPr>
            <w:tcW w:w="454" w:type="dxa"/>
            <w:vAlign w:val="center"/>
            <w:tcPrChange w:id="19560" w:author="Στάθης Καπ" w:date="2023-03-09T06:29:00Z">
              <w:tcPr>
                <w:tcW w:w="454" w:type="dxa"/>
                <w:gridSpan w:val="2"/>
                <w:vAlign w:val="bottom"/>
              </w:tcPr>
            </w:tcPrChange>
          </w:tcPr>
          <w:p w14:paraId="466C37F2" w14:textId="4C4AAE42" w:rsidR="00494D04" w:rsidRPr="007E0F91" w:rsidRDefault="00494D04" w:rsidP="00494D04">
            <w:pPr>
              <w:jc w:val="center"/>
              <w:rPr>
                <w:ins w:id="19561" w:author="Στάθης Καπ" w:date="2023-03-09T06:25:00Z"/>
                <w:sz w:val="16"/>
                <w:szCs w:val="16"/>
              </w:rPr>
            </w:pPr>
            <w:ins w:id="19562" w:author="Στάθης Καπ" w:date="2023-03-09T07:11:00Z">
              <w:r>
                <w:rPr>
                  <w:rFonts w:ascii="Calibri" w:hAnsi="Calibri" w:cs="Calibri"/>
                  <w:color w:val="000000"/>
                  <w:sz w:val="16"/>
                  <w:szCs w:val="16"/>
                </w:rPr>
                <w:t>0.332</w:t>
              </w:r>
            </w:ins>
          </w:p>
        </w:tc>
        <w:tc>
          <w:tcPr>
            <w:tcW w:w="457" w:type="dxa"/>
            <w:tcBorders>
              <w:right w:val="single" w:sz="4" w:space="0" w:color="auto"/>
            </w:tcBorders>
            <w:vAlign w:val="center"/>
            <w:tcPrChange w:id="19563" w:author="Στάθης Καπ" w:date="2023-03-09T06:29:00Z">
              <w:tcPr>
                <w:tcW w:w="457" w:type="dxa"/>
                <w:gridSpan w:val="2"/>
                <w:tcBorders>
                  <w:right w:val="single" w:sz="4" w:space="0" w:color="auto"/>
                </w:tcBorders>
                <w:vAlign w:val="center"/>
              </w:tcPr>
            </w:tcPrChange>
          </w:tcPr>
          <w:p w14:paraId="40AB14DB" w14:textId="680BF0AB" w:rsidR="00494D04" w:rsidRPr="007E0F91" w:rsidRDefault="00494D04" w:rsidP="00494D04">
            <w:pPr>
              <w:jc w:val="center"/>
              <w:rPr>
                <w:ins w:id="19564" w:author="Στάθης Καπ" w:date="2023-03-09T06:25:00Z"/>
                <w:sz w:val="16"/>
                <w:szCs w:val="16"/>
              </w:rPr>
            </w:pPr>
            <w:ins w:id="19565" w:author="Στάθης Καπ" w:date="2023-03-09T07:11:00Z">
              <w:r>
                <w:rPr>
                  <w:rFonts w:ascii="Calibri" w:hAnsi="Calibri" w:cs="Calibri"/>
                  <w:color w:val="000000"/>
                  <w:sz w:val="16"/>
                  <w:szCs w:val="16"/>
                </w:rPr>
                <w:t>46.79</w:t>
              </w:r>
            </w:ins>
          </w:p>
        </w:tc>
        <w:tc>
          <w:tcPr>
            <w:tcW w:w="453" w:type="dxa"/>
            <w:tcBorders>
              <w:left w:val="single" w:sz="4" w:space="0" w:color="auto"/>
            </w:tcBorders>
            <w:vAlign w:val="center"/>
            <w:tcPrChange w:id="19566" w:author="Στάθης Καπ" w:date="2023-03-09T06:29:00Z">
              <w:tcPr>
                <w:tcW w:w="453" w:type="dxa"/>
                <w:gridSpan w:val="2"/>
                <w:tcBorders>
                  <w:left w:val="single" w:sz="4" w:space="0" w:color="auto"/>
                </w:tcBorders>
                <w:vAlign w:val="bottom"/>
              </w:tcPr>
            </w:tcPrChange>
          </w:tcPr>
          <w:p w14:paraId="7E4BFC82" w14:textId="4099E990" w:rsidR="00494D04" w:rsidRPr="007E0F91" w:rsidRDefault="00494D04" w:rsidP="00494D04">
            <w:pPr>
              <w:jc w:val="center"/>
              <w:rPr>
                <w:ins w:id="19567" w:author="Στάθης Καπ" w:date="2023-03-09T06:25:00Z"/>
                <w:sz w:val="16"/>
                <w:szCs w:val="16"/>
              </w:rPr>
            </w:pPr>
            <w:ins w:id="19568" w:author="Στάθης Καπ" w:date="2023-03-09T07:11:00Z">
              <w:r>
                <w:rPr>
                  <w:rFonts w:ascii="Calibri" w:hAnsi="Calibri" w:cs="Calibri"/>
                  <w:color w:val="000000"/>
                  <w:sz w:val="16"/>
                  <w:szCs w:val="16"/>
                </w:rPr>
                <w:t>1326</w:t>
              </w:r>
            </w:ins>
          </w:p>
        </w:tc>
        <w:tc>
          <w:tcPr>
            <w:tcW w:w="454" w:type="dxa"/>
            <w:vAlign w:val="center"/>
            <w:tcPrChange w:id="19569" w:author="Στάθης Καπ" w:date="2023-03-09T06:29:00Z">
              <w:tcPr>
                <w:tcW w:w="454" w:type="dxa"/>
                <w:gridSpan w:val="2"/>
                <w:vAlign w:val="center"/>
              </w:tcPr>
            </w:tcPrChange>
          </w:tcPr>
          <w:p w14:paraId="4422F718" w14:textId="456C1DD4" w:rsidR="00494D04" w:rsidRPr="007E0F91" w:rsidRDefault="00494D04" w:rsidP="00494D04">
            <w:pPr>
              <w:jc w:val="center"/>
              <w:rPr>
                <w:ins w:id="19570" w:author="Στάθης Καπ" w:date="2023-03-09T06:25:00Z"/>
                <w:sz w:val="16"/>
                <w:szCs w:val="16"/>
              </w:rPr>
            </w:pPr>
            <w:ins w:id="19571" w:author="Στάθης Καπ" w:date="2023-03-09T07:11:00Z">
              <w:r>
                <w:rPr>
                  <w:rFonts w:ascii="Calibri" w:hAnsi="Calibri" w:cs="Calibri"/>
                  <w:color w:val="000000"/>
                  <w:sz w:val="16"/>
                  <w:szCs w:val="16"/>
                </w:rPr>
                <w:t>2.36</w:t>
              </w:r>
            </w:ins>
          </w:p>
        </w:tc>
        <w:tc>
          <w:tcPr>
            <w:tcW w:w="454" w:type="dxa"/>
            <w:vAlign w:val="center"/>
            <w:tcPrChange w:id="19572" w:author="Στάθης Καπ" w:date="2023-03-09T06:29:00Z">
              <w:tcPr>
                <w:tcW w:w="454" w:type="dxa"/>
                <w:gridSpan w:val="2"/>
                <w:vAlign w:val="bottom"/>
              </w:tcPr>
            </w:tcPrChange>
          </w:tcPr>
          <w:p w14:paraId="0C6E34E7" w14:textId="1148010B" w:rsidR="00494D04" w:rsidRPr="007E0F91" w:rsidRDefault="00494D04" w:rsidP="00494D04">
            <w:pPr>
              <w:jc w:val="center"/>
              <w:rPr>
                <w:ins w:id="19573" w:author="Στάθης Καπ" w:date="2023-03-09T06:25:00Z"/>
                <w:sz w:val="16"/>
                <w:szCs w:val="16"/>
              </w:rPr>
            </w:pPr>
            <w:ins w:id="19574"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19575" w:author="Στάθης Καπ" w:date="2023-03-09T06:29:00Z">
              <w:tcPr>
                <w:tcW w:w="454" w:type="dxa"/>
                <w:gridSpan w:val="2"/>
                <w:tcBorders>
                  <w:right w:val="single" w:sz="4" w:space="0" w:color="auto"/>
                </w:tcBorders>
                <w:vAlign w:val="center"/>
              </w:tcPr>
            </w:tcPrChange>
          </w:tcPr>
          <w:p w14:paraId="7AF04BF2" w14:textId="125CB7AC" w:rsidR="00494D04" w:rsidRPr="007E0F91" w:rsidRDefault="00494D04" w:rsidP="00494D04">
            <w:pPr>
              <w:jc w:val="center"/>
              <w:rPr>
                <w:ins w:id="19576" w:author="Στάθης Καπ" w:date="2023-03-09T06:25:00Z"/>
                <w:sz w:val="16"/>
                <w:szCs w:val="16"/>
              </w:rPr>
            </w:pPr>
            <w:ins w:id="19577" w:author="Στάθης Καπ" w:date="2023-03-09T07:11:00Z">
              <w:r>
                <w:rPr>
                  <w:rFonts w:ascii="Calibri" w:hAnsi="Calibri" w:cs="Calibri"/>
                  <w:color w:val="000000"/>
                  <w:sz w:val="16"/>
                  <w:szCs w:val="16"/>
                </w:rPr>
                <w:t>37.82</w:t>
              </w:r>
            </w:ins>
          </w:p>
        </w:tc>
        <w:tc>
          <w:tcPr>
            <w:tcW w:w="453" w:type="dxa"/>
            <w:tcBorders>
              <w:left w:val="single" w:sz="4" w:space="0" w:color="auto"/>
            </w:tcBorders>
            <w:vAlign w:val="center"/>
            <w:tcPrChange w:id="19578" w:author="Στάθης Καπ" w:date="2023-03-09T06:29:00Z">
              <w:tcPr>
                <w:tcW w:w="453" w:type="dxa"/>
                <w:gridSpan w:val="2"/>
                <w:tcBorders>
                  <w:left w:val="single" w:sz="4" w:space="0" w:color="auto"/>
                </w:tcBorders>
                <w:vAlign w:val="bottom"/>
              </w:tcPr>
            </w:tcPrChange>
          </w:tcPr>
          <w:p w14:paraId="6F9E6E6F" w14:textId="1904C522" w:rsidR="00494D04" w:rsidRPr="007E0F91" w:rsidRDefault="00494D04" w:rsidP="00494D04">
            <w:pPr>
              <w:jc w:val="center"/>
              <w:rPr>
                <w:ins w:id="19579" w:author="Στάθης Καπ" w:date="2023-03-09T06:25:00Z"/>
                <w:sz w:val="16"/>
                <w:szCs w:val="16"/>
              </w:rPr>
            </w:pPr>
            <w:ins w:id="19580" w:author="Στάθης Καπ" w:date="2023-03-09T07:11:00Z">
              <w:r>
                <w:rPr>
                  <w:rFonts w:ascii="Calibri" w:hAnsi="Calibri" w:cs="Calibri"/>
                  <w:color w:val="000000"/>
                  <w:sz w:val="16"/>
                  <w:szCs w:val="16"/>
                </w:rPr>
                <w:t>1328</w:t>
              </w:r>
            </w:ins>
          </w:p>
        </w:tc>
        <w:tc>
          <w:tcPr>
            <w:tcW w:w="454" w:type="dxa"/>
            <w:vAlign w:val="center"/>
            <w:tcPrChange w:id="19581" w:author="Στάθης Καπ" w:date="2023-03-09T06:29:00Z">
              <w:tcPr>
                <w:tcW w:w="454" w:type="dxa"/>
                <w:gridSpan w:val="2"/>
                <w:vAlign w:val="center"/>
              </w:tcPr>
            </w:tcPrChange>
          </w:tcPr>
          <w:p w14:paraId="2BFF8B57" w14:textId="391D6C63" w:rsidR="00494D04" w:rsidRPr="007E0F91" w:rsidRDefault="00494D04" w:rsidP="00494D04">
            <w:pPr>
              <w:jc w:val="center"/>
              <w:rPr>
                <w:ins w:id="19582" w:author="Στάθης Καπ" w:date="2023-03-09T06:25:00Z"/>
                <w:sz w:val="16"/>
                <w:szCs w:val="16"/>
              </w:rPr>
            </w:pPr>
            <w:ins w:id="19583" w:author="Στάθης Καπ" w:date="2023-03-09T07:11:00Z">
              <w:r>
                <w:rPr>
                  <w:rFonts w:ascii="Calibri" w:hAnsi="Calibri" w:cs="Calibri"/>
                  <w:color w:val="000000"/>
                  <w:sz w:val="16"/>
                  <w:szCs w:val="16"/>
                </w:rPr>
                <w:t>2.21</w:t>
              </w:r>
            </w:ins>
          </w:p>
        </w:tc>
        <w:tc>
          <w:tcPr>
            <w:tcW w:w="454" w:type="dxa"/>
            <w:vAlign w:val="center"/>
            <w:tcPrChange w:id="19584" w:author="Στάθης Καπ" w:date="2023-03-09T06:29:00Z">
              <w:tcPr>
                <w:tcW w:w="454" w:type="dxa"/>
                <w:gridSpan w:val="2"/>
                <w:vAlign w:val="bottom"/>
              </w:tcPr>
            </w:tcPrChange>
          </w:tcPr>
          <w:p w14:paraId="05915B8E" w14:textId="354C2C89" w:rsidR="00494D04" w:rsidRPr="007E0F91" w:rsidRDefault="00494D04" w:rsidP="00494D04">
            <w:pPr>
              <w:jc w:val="center"/>
              <w:rPr>
                <w:ins w:id="19585" w:author="Στάθης Καπ" w:date="2023-03-09T06:25:00Z"/>
                <w:sz w:val="16"/>
                <w:szCs w:val="16"/>
              </w:rPr>
            </w:pPr>
            <w:ins w:id="19586"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9587" w:author="Στάθης Καπ" w:date="2023-03-09T06:29:00Z">
              <w:tcPr>
                <w:tcW w:w="461" w:type="dxa"/>
                <w:gridSpan w:val="2"/>
                <w:tcBorders>
                  <w:right w:val="single" w:sz="4" w:space="0" w:color="auto"/>
                </w:tcBorders>
                <w:vAlign w:val="center"/>
              </w:tcPr>
            </w:tcPrChange>
          </w:tcPr>
          <w:p w14:paraId="34720CFC" w14:textId="46554B1A" w:rsidR="00494D04" w:rsidRPr="007E0F91" w:rsidRDefault="00494D04" w:rsidP="00494D04">
            <w:pPr>
              <w:jc w:val="center"/>
              <w:rPr>
                <w:ins w:id="19588" w:author="Στάθης Καπ" w:date="2023-03-09T06:25:00Z"/>
                <w:sz w:val="16"/>
                <w:szCs w:val="16"/>
              </w:rPr>
            </w:pPr>
            <w:ins w:id="19589" w:author="Στάθης Καπ" w:date="2023-03-09T07:11:00Z">
              <w:r>
                <w:rPr>
                  <w:rFonts w:ascii="Calibri" w:hAnsi="Calibri" w:cs="Calibri"/>
                  <w:color w:val="000000"/>
                  <w:sz w:val="16"/>
                  <w:szCs w:val="16"/>
                </w:rPr>
                <w:t>58.49</w:t>
              </w:r>
            </w:ins>
          </w:p>
        </w:tc>
      </w:tr>
      <w:tr w:rsidR="00494D04" w14:paraId="74D58B5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59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591" w:author="Στάθης Καπ" w:date="2023-03-09T06:25:00Z"/>
          <w:trPrChange w:id="1959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59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376652C" w14:textId="77777777" w:rsidR="00494D04" w:rsidRPr="007E0F91" w:rsidRDefault="00494D04" w:rsidP="00494D04">
            <w:pPr>
              <w:jc w:val="center"/>
              <w:rPr>
                <w:ins w:id="19594" w:author="Στάθης Καπ" w:date="2023-03-09T06:25:00Z"/>
                <w:sz w:val="16"/>
                <w:szCs w:val="16"/>
              </w:rPr>
            </w:pPr>
            <w:ins w:id="19595" w:author="Στάθης Καπ" w:date="2023-03-09T06:25:00Z">
              <w:r w:rsidRPr="009861B1">
                <w:rPr>
                  <w:rFonts w:ascii="Calibri" w:hAnsi="Calibri" w:cs="Calibri"/>
                  <w:color w:val="000000"/>
                  <w:sz w:val="16"/>
                  <w:szCs w:val="16"/>
                </w:rPr>
                <w:t>r211</w:t>
              </w:r>
            </w:ins>
          </w:p>
        </w:tc>
        <w:tc>
          <w:tcPr>
            <w:tcW w:w="565" w:type="dxa"/>
            <w:tcBorders>
              <w:left w:val="single" w:sz="4" w:space="0" w:color="auto"/>
            </w:tcBorders>
            <w:vAlign w:val="center"/>
            <w:tcPrChange w:id="19596" w:author="Στάθης Καπ" w:date="2023-03-09T06:29:00Z">
              <w:tcPr>
                <w:tcW w:w="565" w:type="dxa"/>
                <w:gridSpan w:val="2"/>
                <w:tcBorders>
                  <w:left w:val="single" w:sz="4" w:space="0" w:color="auto"/>
                </w:tcBorders>
                <w:vAlign w:val="center"/>
              </w:tcPr>
            </w:tcPrChange>
          </w:tcPr>
          <w:p w14:paraId="001425D3" w14:textId="126B0D5E" w:rsidR="00494D04" w:rsidRPr="007E0F91" w:rsidRDefault="00494D04" w:rsidP="00494D04">
            <w:pPr>
              <w:jc w:val="center"/>
              <w:rPr>
                <w:ins w:id="19597" w:author="Στάθης Καπ" w:date="2023-03-09T06:25:00Z"/>
                <w:sz w:val="16"/>
                <w:szCs w:val="16"/>
              </w:rPr>
            </w:pPr>
            <w:ins w:id="19598"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599" w:author="Στάθης Καπ" w:date="2023-03-09T06:29:00Z">
              <w:tcPr>
                <w:tcW w:w="679" w:type="dxa"/>
                <w:gridSpan w:val="2"/>
                <w:tcBorders>
                  <w:right w:val="single" w:sz="4" w:space="0" w:color="auto"/>
                </w:tcBorders>
                <w:vAlign w:val="center"/>
              </w:tcPr>
            </w:tcPrChange>
          </w:tcPr>
          <w:p w14:paraId="1FFBC527" w14:textId="20FFB2EB" w:rsidR="00494D04" w:rsidRPr="007E0F91" w:rsidRDefault="00494D04" w:rsidP="00494D04">
            <w:pPr>
              <w:jc w:val="center"/>
              <w:rPr>
                <w:ins w:id="19600" w:author="Στάθης Καπ" w:date="2023-03-09T06:25:00Z"/>
                <w:sz w:val="16"/>
                <w:szCs w:val="16"/>
              </w:rPr>
            </w:pPr>
            <w:ins w:id="19601" w:author="Στάθης Καπ" w:date="2023-03-09T07:11:00Z">
              <w:r>
                <w:rPr>
                  <w:rFonts w:ascii="Calibri" w:hAnsi="Calibri" w:cs="Calibri"/>
                  <w:color w:val="000000"/>
                  <w:sz w:val="16"/>
                  <w:szCs w:val="16"/>
                </w:rPr>
                <w:t>1422</w:t>
              </w:r>
            </w:ins>
          </w:p>
        </w:tc>
        <w:tc>
          <w:tcPr>
            <w:tcW w:w="453" w:type="dxa"/>
            <w:tcBorders>
              <w:left w:val="single" w:sz="4" w:space="0" w:color="auto"/>
            </w:tcBorders>
            <w:vAlign w:val="center"/>
            <w:tcPrChange w:id="19602" w:author="Στάθης Καπ" w:date="2023-03-09T06:29:00Z">
              <w:tcPr>
                <w:tcW w:w="453" w:type="dxa"/>
                <w:gridSpan w:val="2"/>
                <w:tcBorders>
                  <w:left w:val="single" w:sz="4" w:space="0" w:color="auto"/>
                </w:tcBorders>
                <w:vAlign w:val="bottom"/>
              </w:tcPr>
            </w:tcPrChange>
          </w:tcPr>
          <w:p w14:paraId="18C7372C" w14:textId="173E8655" w:rsidR="00494D04" w:rsidRPr="007E0F91" w:rsidRDefault="00494D04" w:rsidP="00494D04">
            <w:pPr>
              <w:jc w:val="center"/>
              <w:rPr>
                <w:ins w:id="19603" w:author="Στάθης Καπ" w:date="2023-03-09T06:25:00Z"/>
                <w:sz w:val="16"/>
                <w:szCs w:val="16"/>
              </w:rPr>
            </w:pPr>
            <w:ins w:id="19604" w:author="Στάθης Καπ" w:date="2023-03-09T07:11:00Z">
              <w:r>
                <w:rPr>
                  <w:rFonts w:ascii="Calibri" w:hAnsi="Calibri" w:cs="Calibri"/>
                  <w:color w:val="000000"/>
                  <w:sz w:val="16"/>
                  <w:szCs w:val="16"/>
                </w:rPr>
                <w:t>1435</w:t>
              </w:r>
            </w:ins>
          </w:p>
        </w:tc>
        <w:tc>
          <w:tcPr>
            <w:tcW w:w="708" w:type="dxa"/>
            <w:vAlign w:val="center"/>
            <w:tcPrChange w:id="19605" w:author="Στάθης Καπ" w:date="2023-03-09T06:29:00Z">
              <w:tcPr>
                <w:tcW w:w="708" w:type="dxa"/>
                <w:gridSpan w:val="2"/>
                <w:vAlign w:val="center"/>
              </w:tcPr>
            </w:tcPrChange>
          </w:tcPr>
          <w:p w14:paraId="2D9C5778" w14:textId="1E508B79" w:rsidR="00494D04" w:rsidRPr="007E0F91" w:rsidRDefault="00494D04" w:rsidP="00494D04">
            <w:pPr>
              <w:jc w:val="center"/>
              <w:rPr>
                <w:ins w:id="19606" w:author="Στάθης Καπ" w:date="2023-03-09T06:25:00Z"/>
                <w:sz w:val="16"/>
                <w:szCs w:val="16"/>
              </w:rPr>
            </w:pPr>
            <w:ins w:id="19607" w:author="Στάθης Καπ" w:date="2023-03-09T07:11:00Z">
              <w:r>
                <w:rPr>
                  <w:rFonts w:ascii="Calibri" w:hAnsi="Calibri" w:cs="Calibri"/>
                  <w:color w:val="000000"/>
                  <w:sz w:val="16"/>
                  <w:szCs w:val="16"/>
                </w:rPr>
                <w:t>1.58</w:t>
              </w:r>
            </w:ins>
          </w:p>
        </w:tc>
        <w:tc>
          <w:tcPr>
            <w:tcW w:w="652" w:type="dxa"/>
            <w:tcBorders>
              <w:right w:val="single" w:sz="4" w:space="0" w:color="auto"/>
            </w:tcBorders>
            <w:vAlign w:val="center"/>
            <w:tcPrChange w:id="19608" w:author="Στάθης Καπ" w:date="2023-03-09T06:29:00Z">
              <w:tcPr>
                <w:tcW w:w="652" w:type="dxa"/>
                <w:gridSpan w:val="2"/>
                <w:tcBorders>
                  <w:right w:val="single" w:sz="4" w:space="0" w:color="auto"/>
                </w:tcBorders>
                <w:vAlign w:val="bottom"/>
              </w:tcPr>
            </w:tcPrChange>
          </w:tcPr>
          <w:p w14:paraId="61D4712E" w14:textId="0396E34F" w:rsidR="00494D04" w:rsidRPr="007E0F91" w:rsidRDefault="00494D04" w:rsidP="00494D04">
            <w:pPr>
              <w:jc w:val="center"/>
              <w:rPr>
                <w:ins w:id="19609" w:author="Στάθης Καπ" w:date="2023-03-09T06:25:00Z"/>
                <w:sz w:val="16"/>
                <w:szCs w:val="16"/>
              </w:rPr>
            </w:pPr>
            <w:ins w:id="19610" w:author="Στάθης Καπ" w:date="2023-03-09T07:11:00Z">
              <w:r>
                <w:rPr>
                  <w:rFonts w:ascii="Calibri" w:hAnsi="Calibri" w:cs="Calibri"/>
                  <w:color w:val="000000"/>
                  <w:sz w:val="16"/>
                  <w:szCs w:val="16"/>
                </w:rPr>
                <w:t>0.552</w:t>
              </w:r>
            </w:ins>
          </w:p>
        </w:tc>
        <w:tc>
          <w:tcPr>
            <w:tcW w:w="453" w:type="dxa"/>
            <w:tcBorders>
              <w:left w:val="single" w:sz="4" w:space="0" w:color="auto"/>
            </w:tcBorders>
            <w:vAlign w:val="center"/>
            <w:tcPrChange w:id="19611" w:author="Στάθης Καπ" w:date="2023-03-09T06:29:00Z">
              <w:tcPr>
                <w:tcW w:w="453" w:type="dxa"/>
                <w:gridSpan w:val="2"/>
                <w:tcBorders>
                  <w:left w:val="single" w:sz="4" w:space="0" w:color="auto"/>
                </w:tcBorders>
                <w:vAlign w:val="bottom"/>
              </w:tcPr>
            </w:tcPrChange>
          </w:tcPr>
          <w:p w14:paraId="2E06E2B4" w14:textId="2A63BA36" w:rsidR="00494D04" w:rsidRPr="007E0F91" w:rsidRDefault="00494D04" w:rsidP="00494D04">
            <w:pPr>
              <w:jc w:val="center"/>
              <w:rPr>
                <w:ins w:id="19612" w:author="Στάθης Καπ" w:date="2023-03-09T06:25:00Z"/>
                <w:sz w:val="16"/>
                <w:szCs w:val="16"/>
              </w:rPr>
            </w:pPr>
            <w:ins w:id="19613" w:author="Στάθης Καπ" w:date="2023-03-09T07:11:00Z">
              <w:r>
                <w:rPr>
                  <w:rFonts w:ascii="Calibri" w:hAnsi="Calibri" w:cs="Calibri"/>
                  <w:color w:val="000000"/>
                  <w:sz w:val="16"/>
                  <w:szCs w:val="16"/>
                </w:rPr>
                <w:t>1431</w:t>
              </w:r>
            </w:ins>
          </w:p>
        </w:tc>
        <w:tc>
          <w:tcPr>
            <w:tcW w:w="454" w:type="dxa"/>
            <w:vAlign w:val="center"/>
            <w:tcPrChange w:id="19614" w:author="Στάθης Καπ" w:date="2023-03-09T06:29:00Z">
              <w:tcPr>
                <w:tcW w:w="454" w:type="dxa"/>
                <w:gridSpan w:val="2"/>
                <w:vAlign w:val="center"/>
              </w:tcPr>
            </w:tcPrChange>
          </w:tcPr>
          <w:p w14:paraId="5933E9EE" w14:textId="3BCE74CC" w:rsidR="00494D04" w:rsidRPr="007E0F91" w:rsidRDefault="00494D04" w:rsidP="00494D04">
            <w:pPr>
              <w:jc w:val="center"/>
              <w:rPr>
                <w:ins w:id="19615" w:author="Στάθης Καπ" w:date="2023-03-09T06:25:00Z"/>
                <w:sz w:val="16"/>
                <w:szCs w:val="16"/>
              </w:rPr>
            </w:pPr>
            <w:ins w:id="19616" w:author="Στάθης Καπ" w:date="2023-03-09T07:11:00Z">
              <w:r>
                <w:rPr>
                  <w:rFonts w:ascii="Calibri" w:hAnsi="Calibri" w:cs="Calibri"/>
                  <w:color w:val="000000"/>
                  <w:sz w:val="16"/>
                  <w:szCs w:val="16"/>
                </w:rPr>
                <w:t>0.28</w:t>
              </w:r>
            </w:ins>
          </w:p>
        </w:tc>
        <w:tc>
          <w:tcPr>
            <w:tcW w:w="454" w:type="dxa"/>
            <w:vAlign w:val="center"/>
            <w:tcPrChange w:id="19617" w:author="Στάθης Καπ" w:date="2023-03-09T06:29:00Z">
              <w:tcPr>
                <w:tcW w:w="454" w:type="dxa"/>
                <w:gridSpan w:val="2"/>
                <w:vAlign w:val="bottom"/>
              </w:tcPr>
            </w:tcPrChange>
          </w:tcPr>
          <w:p w14:paraId="37A247CC" w14:textId="58906F35" w:rsidR="00494D04" w:rsidRPr="007E0F91" w:rsidRDefault="00494D04" w:rsidP="00494D04">
            <w:pPr>
              <w:jc w:val="center"/>
              <w:rPr>
                <w:ins w:id="19618" w:author="Στάθης Καπ" w:date="2023-03-09T06:25:00Z"/>
                <w:sz w:val="16"/>
                <w:szCs w:val="16"/>
              </w:rPr>
            </w:pPr>
            <w:ins w:id="19619" w:author="Στάθης Καπ" w:date="2023-03-09T07:11:00Z">
              <w:r>
                <w:rPr>
                  <w:rFonts w:ascii="Calibri" w:hAnsi="Calibri" w:cs="Calibri"/>
                  <w:color w:val="000000"/>
                  <w:sz w:val="16"/>
                  <w:szCs w:val="16"/>
                </w:rPr>
                <w:t>0.402</w:t>
              </w:r>
            </w:ins>
          </w:p>
        </w:tc>
        <w:tc>
          <w:tcPr>
            <w:tcW w:w="457" w:type="dxa"/>
            <w:tcBorders>
              <w:right w:val="single" w:sz="4" w:space="0" w:color="auto"/>
            </w:tcBorders>
            <w:vAlign w:val="center"/>
            <w:tcPrChange w:id="19620" w:author="Στάθης Καπ" w:date="2023-03-09T06:29:00Z">
              <w:tcPr>
                <w:tcW w:w="457" w:type="dxa"/>
                <w:gridSpan w:val="2"/>
                <w:tcBorders>
                  <w:right w:val="single" w:sz="4" w:space="0" w:color="auto"/>
                </w:tcBorders>
                <w:vAlign w:val="center"/>
              </w:tcPr>
            </w:tcPrChange>
          </w:tcPr>
          <w:p w14:paraId="67A92C02" w14:textId="380725E3" w:rsidR="00494D04" w:rsidRPr="007E0F91" w:rsidRDefault="00494D04" w:rsidP="00494D04">
            <w:pPr>
              <w:jc w:val="center"/>
              <w:rPr>
                <w:ins w:id="19621" w:author="Στάθης Καπ" w:date="2023-03-09T06:25:00Z"/>
                <w:sz w:val="16"/>
                <w:szCs w:val="16"/>
              </w:rPr>
            </w:pPr>
            <w:ins w:id="19622" w:author="Στάθης Καπ" w:date="2023-03-09T07:11:00Z">
              <w:r>
                <w:rPr>
                  <w:rFonts w:ascii="Calibri" w:hAnsi="Calibri" w:cs="Calibri"/>
                  <w:color w:val="000000"/>
                  <w:sz w:val="16"/>
                  <w:szCs w:val="16"/>
                </w:rPr>
                <w:t>27.17</w:t>
              </w:r>
            </w:ins>
          </w:p>
        </w:tc>
        <w:tc>
          <w:tcPr>
            <w:tcW w:w="453" w:type="dxa"/>
            <w:tcBorders>
              <w:left w:val="single" w:sz="4" w:space="0" w:color="auto"/>
            </w:tcBorders>
            <w:vAlign w:val="center"/>
            <w:tcPrChange w:id="19623" w:author="Στάθης Καπ" w:date="2023-03-09T06:29:00Z">
              <w:tcPr>
                <w:tcW w:w="453" w:type="dxa"/>
                <w:gridSpan w:val="2"/>
                <w:tcBorders>
                  <w:left w:val="single" w:sz="4" w:space="0" w:color="auto"/>
                </w:tcBorders>
                <w:vAlign w:val="bottom"/>
              </w:tcPr>
            </w:tcPrChange>
          </w:tcPr>
          <w:p w14:paraId="600A2CD4" w14:textId="4D25EA59" w:rsidR="00494D04" w:rsidRPr="007E0F91" w:rsidRDefault="00494D04" w:rsidP="00494D04">
            <w:pPr>
              <w:jc w:val="center"/>
              <w:rPr>
                <w:ins w:id="19624" w:author="Στάθης Καπ" w:date="2023-03-09T06:25:00Z"/>
                <w:sz w:val="16"/>
                <w:szCs w:val="16"/>
              </w:rPr>
            </w:pPr>
            <w:ins w:id="19625" w:author="Στάθης Καπ" w:date="2023-03-09T07:11:00Z">
              <w:r>
                <w:rPr>
                  <w:rFonts w:ascii="Calibri" w:hAnsi="Calibri" w:cs="Calibri"/>
                  <w:color w:val="000000"/>
                  <w:sz w:val="16"/>
                  <w:szCs w:val="16"/>
                </w:rPr>
                <w:t>1386</w:t>
              </w:r>
            </w:ins>
          </w:p>
        </w:tc>
        <w:tc>
          <w:tcPr>
            <w:tcW w:w="454" w:type="dxa"/>
            <w:vAlign w:val="center"/>
            <w:tcPrChange w:id="19626" w:author="Στάθης Καπ" w:date="2023-03-09T06:29:00Z">
              <w:tcPr>
                <w:tcW w:w="454" w:type="dxa"/>
                <w:gridSpan w:val="2"/>
                <w:vAlign w:val="center"/>
              </w:tcPr>
            </w:tcPrChange>
          </w:tcPr>
          <w:p w14:paraId="0166B4A2" w14:textId="7B9706AA" w:rsidR="00494D04" w:rsidRPr="007E0F91" w:rsidRDefault="00494D04" w:rsidP="00494D04">
            <w:pPr>
              <w:jc w:val="center"/>
              <w:rPr>
                <w:ins w:id="19627" w:author="Στάθης Καπ" w:date="2023-03-09T06:25:00Z"/>
                <w:sz w:val="16"/>
                <w:szCs w:val="16"/>
              </w:rPr>
            </w:pPr>
            <w:ins w:id="19628" w:author="Στάθης Καπ" w:date="2023-03-09T07:11:00Z">
              <w:r>
                <w:rPr>
                  <w:rFonts w:ascii="Calibri" w:hAnsi="Calibri" w:cs="Calibri"/>
                  <w:color w:val="000000"/>
                  <w:sz w:val="16"/>
                  <w:szCs w:val="16"/>
                </w:rPr>
                <w:t>3.41</w:t>
              </w:r>
            </w:ins>
          </w:p>
        </w:tc>
        <w:tc>
          <w:tcPr>
            <w:tcW w:w="454" w:type="dxa"/>
            <w:vAlign w:val="center"/>
            <w:tcPrChange w:id="19629" w:author="Στάθης Καπ" w:date="2023-03-09T06:29:00Z">
              <w:tcPr>
                <w:tcW w:w="454" w:type="dxa"/>
                <w:gridSpan w:val="2"/>
                <w:vAlign w:val="bottom"/>
              </w:tcPr>
            </w:tcPrChange>
          </w:tcPr>
          <w:p w14:paraId="5C2C68BE" w14:textId="2FDE88CE" w:rsidR="00494D04" w:rsidRPr="007E0F91" w:rsidRDefault="00494D04" w:rsidP="00494D04">
            <w:pPr>
              <w:jc w:val="center"/>
              <w:rPr>
                <w:ins w:id="19630" w:author="Στάθης Καπ" w:date="2023-03-09T06:25:00Z"/>
                <w:sz w:val="16"/>
                <w:szCs w:val="16"/>
              </w:rPr>
            </w:pPr>
            <w:ins w:id="19631"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9632" w:author="Στάθης Καπ" w:date="2023-03-09T06:29:00Z">
              <w:tcPr>
                <w:tcW w:w="454" w:type="dxa"/>
                <w:gridSpan w:val="2"/>
                <w:tcBorders>
                  <w:right w:val="single" w:sz="4" w:space="0" w:color="auto"/>
                </w:tcBorders>
                <w:vAlign w:val="center"/>
              </w:tcPr>
            </w:tcPrChange>
          </w:tcPr>
          <w:p w14:paraId="2EBB1C37" w14:textId="07330D33" w:rsidR="00494D04" w:rsidRPr="007E0F91" w:rsidRDefault="00494D04" w:rsidP="00494D04">
            <w:pPr>
              <w:jc w:val="center"/>
              <w:rPr>
                <w:ins w:id="19633" w:author="Στάθης Καπ" w:date="2023-03-09T06:25:00Z"/>
                <w:sz w:val="16"/>
                <w:szCs w:val="16"/>
              </w:rPr>
            </w:pPr>
            <w:ins w:id="19634" w:author="Στάθης Καπ" w:date="2023-03-09T07:11:00Z">
              <w:r>
                <w:rPr>
                  <w:rFonts w:ascii="Calibri" w:hAnsi="Calibri" w:cs="Calibri"/>
                  <w:color w:val="000000"/>
                  <w:sz w:val="16"/>
                  <w:szCs w:val="16"/>
                </w:rPr>
                <w:t>58.33</w:t>
              </w:r>
            </w:ins>
          </w:p>
        </w:tc>
        <w:tc>
          <w:tcPr>
            <w:tcW w:w="453" w:type="dxa"/>
            <w:tcBorders>
              <w:left w:val="single" w:sz="4" w:space="0" w:color="auto"/>
            </w:tcBorders>
            <w:vAlign w:val="center"/>
            <w:tcPrChange w:id="19635" w:author="Στάθης Καπ" w:date="2023-03-09T06:29:00Z">
              <w:tcPr>
                <w:tcW w:w="453" w:type="dxa"/>
                <w:gridSpan w:val="2"/>
                <w:tcBorders>
                  <w:left w:val="single" w:sz="4" w:space="0" w:color="auto"/>
                </w:tcBorders>
                <w:vAlign w:val="bottom"/>
              </w:tcPr>
            </w:tcPrChange>
          </w:tcPr>
          <w:p w14:paraId="5B362B18" w14:textId="7EA86221" w:rsidR="00494D04" w:rsidRPr="007E0F91" w:rsidRDefault="00494D04" w:rsidP="00494D04">
            <w:pPr>
              <w:jc w:val="center"/>
              <w:rPr>
                <w:ins w:id="19636" w:author="Στάθης Καπ" w:date="2023-03-09T06:25:00Z"/>
                <w:sz w:val="16"/>
                <w:szCs w:val="16"/>
              </w:rPr>
            </w:pPr>
            <w:ins w:id="19637" w:author="Στάθης Καπ" w:date="2023-03-09T07:11:00Z">
              <w:r>
                <w:rPr>
                  <w:rFonts w:ascii="Calibri" w:hAnsi="Calibri" w:cs="Calibri"/>
                  <w:color w:val="000000"/>
                  <w:sz w:val="16"/>
                  <w:szCs w:val="16"/>
                </w:rPr>
                <w:t>1374</w:t>
              </w:r>
            </w:ins>
          </w:p>
        </w:tc>
        <w:tc>
          <w:tcPr>
            <w:tcW w:w="454" w:type="dxa"/>
            <w:vAlign w:val="center"/>
            <w:tcPrChange w:id="19638" w:author="Στάθης Καπ" w:date="2023-03-09T06:29:00Z">
              <w:tcPr>
                <w:tcW w:w="454" w:type="dxa"/>
                <w:gridSpan w:val="2"/>
                <w:vAlign w:val="center"/>
              </w:tcPr>
            </w:tcPrChange>
          </w:tcPr>
          <w:p w14:paraId="48200BA3" w14:textId="7BFCDAFE" w:rsidR="00494D04" w:rsidRPr="007E0F91" w:rsidRDefault="00494D04" w:rsidP="00494D04">
            <w:pPr>
              <w:jc w:val="center"/>
              <w:rPr>
                <w:ins w:id="19639" w:author="Στάθης Καπ" w:date="2023-03-09T06:25:00Z"/>
                <w:sz w:val="16"/>
                <w:szCs w:val="16"/>
              </w:rPr>
            </w:pPr>
            <w:ins w:id="19640" w:author="Στάθης Καπ" w:date="2023-03-09T07:11:00Z">
              <w:r>
                <w:rPr>
                  <w:rFonts w:ascii="Calibri" w:hAnsi="Calibri" w:cs="Calibri"/>
                  <w:color w:val="000000"/>
                  <w:sz w:val="16"/>
                  <w:szCs w:val="16"/>
                </w:rPr>
                <w:t>4.25</w:t>
              </w:r>
            </w:ins>
          </w:p>
        </w:tc>
        <w:tc>
          <w:tcPr>
            <w:tcW w:w="454" w:type="dxa"/>
            <w:vAlign w:val="center"/>
            <w:tcPrChange w:id="19641" w:author="Στάθης Καπ" w:date="2023-03-09T06:29:00Z">
              <w:tcPr>
                <w:tcW w:w="454" w:type="dxa"/>
                <w:gridSpan w:val="2"/>
                <w:vAlign w:val="bottom"/>
              </w:tcPr>
            </w:tcPrChange>
          </w:tcPr>
          <w:p w14:paraId="106B56D7" w14:textId="3F2BA122" w:rsidR="00494D04" w:rsidRPr="007E0F91" w:rsidRDefault="00494D04" w:rsidP="00494D04">
            <w:pPr>
              <w:jc w:val="center"/>
              <w:rPr>
                <w:ins w:id="19642" w:author="Στάθης Καπ" w:date="2023-03-09T06:25:00Z"/>
                <w:sz w:val="16"/>
                <w:szCs w:val="16"/>
              </w:rPr>
            </w:pPr>
            <w:ins w:id="19643" w:author="Στάθης Καπ" w:date="2023-03-09T07:11:00Z">
              <w:r>
                <w:rPr>
                  <w:rFonts w:ascii="Calibri" w:hAnsi="Calibri" w:cs="Calibri"/>
                  <w:color w:val="000000"/>
                  <w:sz w:val="16"/>
                  <w:szCs w:val="16"/>
                </w:rPr>
                <w:t>0.343</w:t>
              </w:r>
            </w:ins>
          </w:p>
        </w:tc>
        <w:tc>
          <w:tcPr>
            <w:tcW w:w="461" w:type="dxa"/>
            <w:tcBorders>
              <w:right w:val="single" w:sz="4" w:space="0" w:color="auto"/>
            </w:tcBorders>
            <w:vAlign w:val="center"/>
            <w:tcPrChange w:id="19644" w:author="Στάθης Καπ" w:date="2023-03-09T06:29:00Z">
              <w:tcPr>
                <w:tcW w:w="461" w:type="dxa"/>
                <w:gridSpan w:val="2"/>
                <w:tcBorders>
                  <w:right w:val="single" w:sz="4" w:space="0" w:color="auto"/>
                </w:tcBorders>
                <w:vAlign w:val="center"/>
              </w:tcPr>
            </w:tcPrChange>
          </w:tcPr>
          <w:p w14:paraId="00EF3BCB" w14:textId="07D15E56" w:rsidR="00494D04" w:rsidRPr="007E0F91" w:rsidRDefault="00494D04" w:rsidP="00494D04">
            <w:pPr>
              <w:jc w:val="center"/>
              <w:rPr>
                <w:ins w:id="19645" w:author="Στάθης Καπ" w:date="2023-03-09T06:25:00Z"/>
                <w:sz w:val="16"/>
                <w:szCs w:val="16"/>
              </w:rPr>
            </w:pPr>
            <w:ins w:id="19646" w:author="Στάθης Καπ" w:date="2023-03-09T07:11:00Z">
              <w:r>
                <w:rPr>
                  <w:rFonts w:ascii="Calibri" w:hAnsi="Calibri" w:cs="Calibri"/>
                  <w:color w:val="000000"/>
                  <w:sz w:val="16"/>
                  <w:szCs w:val="16"/>
                </w:rPr>
                <w:t>37.86</w:t>
              </w:r>
            </w:ins>
          </w:p>
        </w:tc>
      </w:tr>
      <w:tr w:rsidR="00494D04" w14:paraId="5B47EA6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64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648" w:author="Στάθης Καπ" w:date="2023-03-09T06:25:00Z"/>
          <w:trPrChange w:id="1964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65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F50B74B" w14:textId="77777777" w:rsidR="00494D04" w:rsidRPr="007E0F91" w:rsidRDefault="00494D04" w:rsidP="00494D04">
            <w:pPr>
              <w:jc w:val="center"/>
              <w:rPr>
                <w:ins w:id="19651" w:author="Στάθης Καπ" w:date="2023-03-09T06:25:00Z"/>
                <w:sz w:val="16"/>
                <w:szCs w:val="16"/>
              </w:rPr>
            </w:pPr>
            <w:ins w:id="19652" w:author="Στάθης Καπ" w:date="2023-03-09T06:25:00Z">
              <w:r w:rsidRPr="009861B1">
                <w:rPr>
                  <w:rFonts w:ascii="Calibri" w:hAnsi="Calibri" w:cs="Calibri"/>
                  <w:color w:val="000000"/>
                  <w:sz w:val="16"/>
                  <w:szCs w:val="16"/>
                </w:rPr>
                <w:t>rc101</w:t>
              </w:r>
            </w:ins>
          </w:p>
        </w:tc>
        <w:tc>
          <w:tcPr>
            <w:tcW w:w="565" w:type="dxa"/>
            <w:tcBorders>
              <w:left w:val="single" w:sz="4" w:space="0" w:color="auto"/>
            </w:tcBorders>
            <w:vAlign w:val="center"/>
            <w:tcPrChange w:id="19653" w:author="Στάθης Καπ" w:date="2023-03-09T06:29:00Z">
              <w:tcPr>
                <w:tcW w:w="565" w:type="dxa"/>
                <w:gridSpan w:val="2"/>
                <w:tcBorders>
                  <w:left w:val="single" w:sz="4" w:space="0" w:color="auto"/>
                </w:tcBorders>
                <w:vAlign w:val="center"/>
              </w:tcPr>
            </w:tcPrChange>
          </w:tcPr>
          <w:p w14:paraId="1694A053" w14:textId="1707F5F3" w:rsidR="00494D04" w:rsidRPr="007E0F91" w:rsidRDefault="00494D04" w:rsidP="00494D04">
            <w:pPr>
              <w:jc w:val="center"/>
              <w:rPr>
                <w:ins w:id="19654" w:author="Στάθης Καπ" w:date="2023-03-09T06:25:00Z"/>
                <w:sz w:val="16"/>
                <w:szCs w:val="16"/>
              </w:rPr>
            </w:pPr>
            <w:ins w:id="19655" w:author="Στάθης Καπ" w:date="2023-03-09T07:11:00Z">
              <w:r>
                <w:rPr>
                  <w:rFonts w:ascii="Calibri" w:hAnsi="Calibri" w:cs="Calibri"/>
                  <w:color w:val="000000"/>
                  <w:sz w:val="16"/>
                  <w:szCs w:val="16"/>
                </w:rPr>
                <w:t>427</w:t>
              </w:r>
            </w:ins>
          </w:p>
        </w:tc>
        <w:tc>
          <w:tcPr>
            <w:tcW w:w="679" w:type="dxa"/>
            <w:tcBorders>
              <w:right w:val="single" w:sz="4" w:space="0" w:color="auto"/>
            </w:tcBorders>
            <w:vAlign w:val="center"/>
            <w:tcPrChange w:id="19656" w:author="Στάθης Καπ" w:date="2023-03-09T06:29:00Z">
              <w:tcPr>
                <w:tcW w:w="679" w:type="dxa"/>
                <w:gridSpan w:val="2"/>
                <w:tcBorders>
                  <w:right w:val="single" w:sz="4" w:space="0" w:color="auto"/>
                </w:tcBorders>
                <w:vAlign w:val="center"/>
              </w:tcPr>
            </w:tcPrChange>
          </w:tcPr>
          <w:p w14:paraId="5ED74F17" w14:textId="094F82AE" w:rsidR="00494D04" w:rsidRPr="007E0F91" w:rsidRDefault="00494D04" w:rsidP="00494D04">
            <w:pPr>
              <w:jc w:val="center"/>
              <w:rPr>
                <w:ins w:id="19657" w:author="Στάθης Καπ" w:date="2023-03-09T06:25:00Z"/>
                <w:sz w:val="16"/>
                <w:szCs w:val="16"/>
              </w:rPr>
            </w:pPr>
            <w:ins w:id="19658" w:author="Στάθης Καπ" w:date="2023-03-09T07:11:00Z">
              <w:r>
                <w:rPr>
                  <w:rFonts w:ascii="Calibri" w:hAnsi="Calibri" w:cs="Calibri"/>
                  <w:color w:val="000000"/>
                  <w:sz w:val="16"/>
                  <w:szCs w:val="16"/>
                </w:rPr>
                <w:t>427</w:t>
              </w:r>
            </w:ins>
          </w:p>
        </w:tc>
        <w:tc>
          <w:tcPr>
            <w:tcW w:w="453" w:type="dxa"/>
            <w:tcBorders>
              <w:left w:val="single" w:sz="4" w:space="0" w:color="auto"/>
            </w:tcBorders>
            <w:vAlign w:val="center"/>
            <w:tcPrChange w:id="19659" w:author="Στάθης Καπ" w:date="2023-03-09T06:29:00Z">
              <w:tcPr>
                <w:tcW w:w="453" w:type="dxa"/>
                <w:gridSpan w:val="2"/>
                <w:tcBorders>
                  <w:left w:val="single" w:sz="4" w:space="0" w:color="auto"/>
                </w:tcBorders>
                <w:vAlign w:val="bottom"/>
              </w:tcPr>
            </w:tcPrChange>
          </w:tcPr>
          <w:p w14:paraId="05021561" w14:textId="3CD6D147" w:rsidR="00494D04" w:rsidRPr="007E0F91" w:rsidRDefault="00494D04" w:rsidP="00494D04">
            <w:pPr>
              <w:jc w:val="center"/>
              <w:rPr>
                <w:ins w:id="19660" w:author="Στάθης Καπ" w:date="2023-03-09T06:25:00Z"/>
                <w:sz w:val="16"/>
                <w:szCs w:val="16"/>
              </w:rPr>
            </w:pPr>
            <w:ins w:id="19661" w:author="Στάθης Καπ" w:date="2023-03-09T07:11:00Z">
              <w:r>
                <w:rPr>
                  <w:rFonts w:ascii="Calibri" w:hAnsi="Calibri" w:cs="Calibri"/>
                  <w:color w:val="000000"/>
                  <w:sz w:val="16"/>
                  <w:szCs w:val="16"/>
                </w:rPr>
                <w:t>378</w:t>
              </w:r>
            </w:ins>
          </w:p>
        </w:tc>
        <w:tc>
          <w:tcPr>
            <w:tcW w:w="708" w:type="dxa"/>
            <w:vAlign w:val="center"/>
            <w:tcPrChange w:id="19662" w:author="Στάθης Καπ" w:date="2023-03-09T06:29:00Z">
              <w:tcPr>
                <w:tcW w:w="708" w:type="dxa"/>
                <w:gridSpan w:val="2"/>
                <w:vAlign w:val="center"/>
              </w:tcPr>
            </w:tcPrChange>
          </w:tcPr>
          <w:p w14:paraId="3BFACC8E" w14:textId="3BF611BB" w:rsidR="00494D04" w:rsidRPr="007E0F91" w:rsidRDefault="00494D04" w:rsidP="00494D04">
            <w:pPr>
              <w:jc w:val="center"/>
              <w:rPr>
                <w:ins w:id="19663" w:author="Στάθης Καπ" w:date="2023-03-09T06:25:00Z"/>
                <w:sz w:val="16"/>
                <w:szCs w:val="16"/>
              </w:rPr>
            </w:pPr>
            <w:ins w:id="19664" w:author="Στάθης Καπ" w:date="2023-03-09T07:11:00Z">
              <w:r>
                <w:rPr>
                  <w:rFonts w:ascii="Calibri" w:hAnsi="Calibri" w:cs="Calibri"/>
                  <w:color w:val="000000"/>
                  <w:sz w:val="16"/>
                  <w:szCs w:val="16"/>
                </w:rPr>
                <w:t>11.48</w:t>
              </w:r>
            </w:ins>
          </w:p>
        </w:tc>
        <w:tc>
          <w:tcPr>
            <w:tcW w:w="652" w:type="dxa"/>
            <w:tcBorders>
              <w:right w:val="single" w:sz="4" w:space="0" w:color="auto"/>
            </w:tcBorders>
            <w:vAlign w:val="center"/>
            <w:tcPrChange w:id="19665" w:author="Στάθης Καπ" w:date="2023-03-09T06:29:00Z">
              <w:tcPr>
                <w:tcW w:w="652" w:type="dxa"/>
                <w:gridSpan w:val="2"/>
                <w:tcBorders>
                  <w:right w:val="single" w:sz="4" w:space="0" w:color="auto"/>
                </w:tcBorders>
                <w:vAlign w:val="bottom"/>
              </w:tcPr>
            </w:tcPrChange>
          </w:tcPr>
          <w:p w14:paraId="1F8644C5" w14:textId="760C2E8D" w:rsidR="00494D04" w:rsidRPr="007E0F91" w:rsidRDefault="00494D04" w:rsidP="00494D04">
            <w:pPr>
              <w:jc w:val="center"/>
              <w:rPr>
                <w:ins w:id="19666" w:author="Στάθης Καπ" w:date="2023-03-09T06:25:00Z"/>
                <w:sz w:val="16"/>
                <w:szCs w:val="16"/>
              </w:rPr>
            </w:pPr>
            <w:ins w:id="19667" w:author="Στάθης Καπ" w:date="2023-03-09T07:11:00Z">
              <w:r>
                <w:rPr>
                  <w:rFonts w:ascii="Calibri" w:hAnsi="Calibri" w:cs="Calibri"/>
                  <w:color w:val="000000"/>
                  <w:sz w:val="16"/>
                  <w:szCs w:val="16"/>
                </w:rPr>
                <w:t>0.257</w:t>
              </w:r>
            </w:ins>
          </w:p>
        </w:tc>
        <w:tc>
          <w:tcPr>
            <w:tcW w:w="453" w:type="dxa"/>
            <w:tcBorders>
              <w:left w:val="single" w:sz="4" w:space="0" w:color="auto"/>
            </w:tcBorders>
            <w:vAlign w:val="center"/>
            <w:tcPrChange w:id="19668" w:author="Στάθης Καπ" w:date="2023-03-09T06:29:00Z">
              <w:tcPr>
                <w:tcW w:w="453" w:type="dxa"/>
                <w:gridSpan w:val="2"/>
                <w:tcBorders>
                  <w:left w:val="single" w:sz="4" w:space="0" w:color="auto"/>
                </w:tcBorders>
                <w:vAlign w:val="bottom"/>
              </w:tcPr>
            </w:tcPrChange>
          </w:tcPr>
          <w:p w14:paraId="7D090398" w14:textId="036E6AB3" w:rsidR="00494D04" w:rsidRPr="007E0F91" w:rsidRDefault="00494D04" w:rsidP="00494D04">
            <w:pPr>
              <w:jc w:val="center"/>
              <w:rPr>
                <w:ins w:id="19669" w:author="Στάθης Καπ" w:date="2023-03-09T06:25:00Z"/>
                <w:sz w:val="16"/>
                <w:szCs w:val="16"/>
              </w:rPr>
            </w:pPr>
            <w:ins w:id="19670" w:author="Στάθης Καπ" w:date="2023-03-09T07:11:00Z">
              <w:r>
                <w:rPr>
                  <w:rFonts w:ascii="Calibri" w:hAnsi="Calibri" w:cs="Calibri"/>
                  <w:color w:val="000000"/>
                  <w:sz w:val="16"/>
                  <w:szCs w:val="16"/>
                </w:rPr>
                <w:t>356</w:t>
              </w:r>
            </w:ins>
          </w:p>
        </w:tc>
        <w:tc>
          <w:tcPr>
            <w:tcW w:w="454" w:type="dxa"/>
            <w:vAlign w:val="center"/>
            <w:tcPrChange w:id="19671" w:author="Στάθης Καπ" w:date="2023-03-09T06:29:00Z">
              <w:tcPr>
                <w:tcW w:w="454" w:type="dxa"/>
                <w:gridSpan w:val="2"/>
                <w:vAlign w:val="center"/>
              </w:tcPr>
            </w:tcPrChange>
          </w:tcPr>
          <w:p w14:paraId="5DDBC9BD" w14:textId="2084435C" w:rsidR="00494D04" w:rsidRPr="007E0F91" w:rsidRDefault="00494D04" w:rsidP="00494D04">
            <w:pPr>
              <w:jc w:val="center"/>
              <w:rPr>
                <w:ins w:id="19672" w:author="Στάθης Καπ" w:date="2023-03-09T06:25:00Z"/>
                <w:sz w:val="16"/>
                <w:szCs w:val="16"/>
              </w:rPr>
            </w:pPr>
            <w:ins w:id="19673" w:author="Στάθης Καπ" w:date="2023-03-09T07:11:00Z">
              <w:r>
                <w:rPr>
                  <w:rFonts w:ascii="Calibri" w:hAnsi="Calibri" w:cs="Calibri"/>
                  <w:color w:val="000000"/>
                  <w:sz w:val="16"/>
                  <w:szCs w:val="16"/>
                </w:rPr>
                <w:t>5.82</w:t>
              </w:r>
            </w:ins>
          </w:p>
        </w:tc>
        <w:tc>
          <w:tcPr>
            <w:tcW w:w="454" w:type="dxa"/>
            <w:vAlign w:val="center"/>
            <w:tcPrChange w:id="19674" w:author="Στάθης Καπ" w:date="2023-03-09T06:29:00Z">
              <w:tcPr>
                <w:tcW w:w="454" w:type="dxa"/>
                <w:gridSpan w:val="2"/>
                <w:vAlign w:val="bottom"/>
              </w:tcPr>
            </w:tcPrChange>
          </w:tcPr>
          <w:p w14:paraId="53D74AAD" w14:textId="0E26BD7A" w:rsidR="00494D04" w:rsidRPr="007E0F91" w:rsidRDefault="00494D04" w:rsidP="00494D04">
            <w:pPr>
              <w:jc w:val="center"/>
              <w:rPr>
                <w:ins w:id="19675" w:author="Στάθης Καπ" w:date="2023-03-09T06:25:00Z"/>
                <w:sz w:val="16"/>
                <w:szCs w:val="16"/>
              </w:rPr>
            </w:pPr>
            <w:ins w:id="19676" w:author="Στάθης Καπ" w:date="2023-03-09T07:11:00Z">
              <w:r>
                <w:rPr>
                  <w:rFonts w:ascii="Calibri" w:hAnsi="Calibri" w:cs="Calibri"/>
                  <w:color w:val="000000"/>
                  <w:sz w:val="16"/>
                  <w:szCs w:val="16"/>
                </w:rPr>
                <w:t>0.217</w:t>
              </w:r>
            </w:ins>
          </w:p>
        </w:tc>
        <w:tc>
          <w:tcPr>
            <w:tcW w:w="457" w:type="dxa"/>
            <w:tcBorders>
              <w:right w:val="single" w:sz="4" w:space="0" w:color="auto"/>
            </w:tcBorders>
            <w:vAlign w:val="center"/>
            <w:tcPrChange w:id="19677" w:author="Στάθης Καπ" w:date="2023-03-09T06:29:00Z">
              <w:tcPr>
                <w:tcW w:w="457" w:type="dxa"/>
                <w:gridSpan w:val="2"/>
                <w:tcBorders>
                  <w:right w:val="single" w:sz="4" w:space="0" w:color="auto"/>
                </w:tcBorders>
                <w:vAlign w:val="center"/>
              </w:tcPr>
            </w:tcPrChange>
          </w:tcPr>
          <w:p w14:paraId="0558A1B9" w14:textId="7F3FB49A" w:rsidR="00494D04" w:rsidRPr="007E0F91" w:rsidRDefault="00494D04" w:rsidP="00494D04">
            <w:pPr>
              <w:jc w:val="center"/>
              <w:rPr>
                <w:ins w:id="19678" w:author="Στάθης Καπ" w:date="2023-03-09T06:25:00Z"/>
                <w:sz w:val="16"/>
                <w:szCs w:val="16"/>
              </w:rPr>
            </w:pPr>
            <w:ins w:id="19679" w:author="Στάθης Καπ" w:date="2023-03-09T07:11:00Z">
              <w:r>
                <w:rPr>
                  <w:rFonts w:ascii="Calibri" w:hAnsi="Calibri" w:cs="Calibri"/>
                  <w:color w:val="000000"/>
                  <w:sz w:val="16"/>
                  <w:szCs w:val="16"/>
                </w:rPr>
                <w:t>15.56</w:t>
              </w:r>
            </w:ins>
          </w:p>
        </w:tc>
        <w:tc>
          <w:tcPr>
            <w:tcW w:w="453" w:type="dxa"/>
            <w:tcBorders>
              <w:left w:val="single" w:sz="4" w:space="0" w:color="auto"/>
            </w:tcBorders>
            <w:vAlign w:val="center"/>
            <w:tcPrChange w:id="19680" w:author="Στάθης Καπ" w:date="2023-03-09T06:29:00Z">
              <w:tcPr>
                <w:tcW w:w="453" w:type="dxa"/>
                <w:gridSpan w:val="2"/>
                <w:tcBorders>
                  <w:left w:val="single" w:sz="4" w:space="0" w:color="auto"/>
                </w:tcBorders>
                <w:vAlign w:val="bottom"/>
              </w:tcPr>
            </w:tcPrChange>
          </w:tcPr>
          <w:p w14:paraId="3440E5A3" w14:textId="0FB4D40E" w:rsidR="00494D04" w:rsidRPr="007E0F91" w:rsidRDefault="00494D04" w:rsidP="00494D04">
            <w:pPr>
              <w:jc w:val="center"/>
              <w:rPr>
                <w:ins w:id="19681" w:author="Στάθης Καπ" w:date="2023-03-09T06:25:00Z"/>
                <w:sz w:val="16"/>
                <w:szCs w:val="16"/>
              </w:rPr>
            </w:pPr>
            <w:ins w:id="19682" w:author="Στάθης Καπ" w:date="2023-03-09T07:11:00Z">
              <w:r>
                <w:rPr>
                  <w:rFonts w:ascii="Calibri" w:hAnsi="Calibri" w:cs="Calibri"/>
                  <w:color w:val="000000"/>
                  <w:sz w:val="16"/>
                  <w:szCs w:val="16"/>
                </w:rPr>
                <w:t>311</w:t>
              </w:r>
            </w:ins>
          </w:p>
        </w:tc>
        <w:tc>
          <w:tcPr>
            <w:tcW w:w="454" w:type="dxa"/>
            <w:vAlign w:val="center"/>
            <w:tcPrChange w:id="19683" w:author="Στάθης Καπ" w:date="2023-03-09T06:29:00Z">
              <w:tcPr>
                <w:tcW w:w="454" w:type="dxa"/>
                <w:gridSpan w:val="2"/>
                <w:vAlign w:val="center"/>
              </w:tcPr>
            </w:tcPrChange>
          </w:tcPr>
          <w:p w14:paraId="38B6773B" w14:textId="22EFD9FF" w:rsidR="00494D04" w:rsidRPr="007E0F91" w:rsidRDefault="00494D04" w:rsidP="00494D04">
            <w:pPr>
              <w:jc w:val="center"/>
              <w:rPr>
                <w:ins w:id="19684" w:author="Στάθης Καπ" w:date="2023-03-09T06:25:00Z"/>
                <w:sz w:val="16"/>
                <w:szCs w:val="16"/>
              </w:rPr>
            </w:pPr>
            <w:ins w:id="19685" w:author="Στάθης Καπ" w:date="2023-03-09T07:11:00Z">
              <w:r>
                <w:rPr>
                  <w:rFonts w:ascii="Calibri" w:hAnsi="Calibri" w:cs="Calibri"/>
                  <w:color w:val="000000"/>
                  <w:sz w:val="16"/>
                  <w:szCs w:val="16"/>
                </w:rPr>
                <w:t>17.72</w:t>
              </w:r>
            </w:ins>
          </w:p>
        </w:tc>
        <w:tc>
          <w:tcPr>
            <w:tcW w:w="454" w:type="dxa"/>
            <w:vAlign w:val="center"/>
            <w:tcPrChange w:id="19686" w:author="Στάθης Καπ" w:date="2023-03-09T06:29:00Z">
              <w:tcPr>
                <w:tcW w:w="454" w:type="dxa"/>
                <w:gridSpan w:val="2"/>
                <w:vAlign w:val="bottom"/>
              </w:tcPr>
            </w:tcPrChange>
          </w:tcPr>
          <w:p w14:paraId="4B08E42E" w14:textId="75A71820" w:rsidR="00494D04" w:rsidRPr="007E0F91" w:rsidRDefault="00494D04" w:rsidP="00494D04">
            <w:pPr>
              <w:jc w:val="center"/>
              <w:rPr>
                <w:ins w:id="19687" w:author="Στάθης Καπ" w:date="2023-03-09T06:25:00Z"/>
                <w:sz w:val="16"/>
                <w:szCs w:val="16"/>
              </w:rPr>
            </w:pPr>
            <w:ins w:id="19688" w:author="Στάθης Καπ" w:date="2023-03-09T07:11:00Z">
              <w:r>
                <w:rPr>
                  <w:rFonts w:ascii="Calibri" w:hAnsi="Calibri" w:cs="Calibri"/>
                  <w:color w:val="000000"/>
                  <w:sz w:val="16"/>
                  <w:szCs w:val="16"/>
                </w:rPr>
                <w:t>0.211</w:t>
              </w:r>
            </w:ins>
          </w:p>
        </w:tc>
        <w:tc>
          <w:tcPr>
            <w:tcW w:w="454" w:type="dxa"/>
            <w:tcBorders>
              <w:right w:val="single" w:sz="4" w:space="0" w:color="auto"/>
            </w:tcBorders>
            <w:vAlign w:val="center"/>
            <w:tcPrChange w:id="19689" w:author="Στάθης Καπ" w:date="2023-03-09T06:29:00Z">
              <w:tcPr>
                <w:tcW w:w="454" w:type="dxa"/>
                <w:gridSpan w:val="2"/>
                <w:tcBorders>
                  <w:right w:val="single" w:sz="4" w:space="0" w:color="auto"/>
                </w:tcBorders>
                <w:vAlign w:val="center"/>
              </w:tcPr>
            </w:tcPrChange>
          </w:tcPr>
          <w:p w14:paraId="2F269912" w14:textId="26556FD3" w:rsidR="00494D04" w:rsidRPr="007E0F91" w:rsidRDefault="00494D04" w:rsidP="00494D04">
            <w:pPr>
              <w:jc w:val="center"/>
              <w:rPr>
                <w:ins w:id="19690" w:author="Στάθης Καπ" w:date="2023-03-09T06:25:00Z"/>
                <w:sz w:val="16"/>
                <w:szCs w:val="16"/>
              </w:rPr>
            </w:pPr>
            <w:ins w:id="19691" w:author="Στάθης Καπ" w:date="2023-03-09T07:11:00Z">
              <w:r>
                <w:rPr>
                  <w:rFonts w:ascii="Calibri" w:hAnsi="Calibri" w:cs="Calibri"/>
                  <w:color w:val="000000"/>
                  <w:sz w:val="16"/>
                  <w:szCs w:val="16"/>
                </w:rPr>
                <w:t>17.9</w:t>
              </w:r>
            </w:ins>
          </w:p>
        </w:tc>
        <w:tc>
          <w:tcPr>
            <w:tcW w:w="453" w:type="dxa"/>
            <w:tcBorders>
              <w:left w:val="single" w:sz="4" w:space="0" w:color="auto"/>
            </w:tcBorders>
            <w:vAlign w:val="center"/>
            <w:tcPrChange w:id="19692" w:author="Στάθης Καπ" w:date="2023-03-09T06:29:00Z">
              <w:tcPr>
                <w:tcW w:w="453" w:type="dxa"/>
                <w:gridSpan w:val="2"/>
                <w:tcBorders>
                  <w:left w:val="single" w:sz="4" w:space="0" w:color="auto"/>
                </w:tcBorders>
                <w:vAlign w:val="bottom"/>
              </w:tcPr>
            </w:tcPrChange>
          </w:tcPr>
          <w:p w14:paraId="76CB11A4" w14:textId="0D082186" w:rsidR="00494D04" w:rsidRPr="007E0F91" w:rsidRDefault="00494D04" w:rsidP="00494D04">
            <w:pPr>
              <w:jc w:val="center"/>
              <w:rPr>
                <w:ins w:id="19693" w:author="Στάθης Καπ" w:date="2023-03-09T06:25:00Z"/>
                <w:sz w:val="16"/>
                <w:szCs w:val="16"/>
              </w:rPr>
            </w:pPr>
            <w:ins w:id="19694" w:author="Στάθης Καπ" w:date="2023-03-09T07:11:00Z">
              <w:r>
                <w:rPr>
                  <w:rFonts w:ascii="Calibri" w:hAnsi="Calibri" w:cs="Calibri"/>
                  <w:color w:val="000000"/>
                  <w:sz w:val="16"/>
                  <w:szCs w:val="16"/>
                </w:rPr>
                <w:t>294</w:t>
              </w:r>
            </w:ins>
          </w:p>
        </w:tc>
        <w:tc>
          <w:tcPr>
            <w:tcW w:w="454" w:type="dxa"/>
            <w:vAlign w:val="center"/>
            <w:tcPrChange w:id="19695" w:author="Στάθης Καπ" w:date="2023-03-09T06:29:00Z">
              <w:tcPr>
                <w:tcW w:w="454" w:type="dxa"/>
                <w:gridSpan w:val="2"/>
                <w:vAlign w:val="center"/>
              </w:tcPr>
            </w:tcPrChange>
          </w:tcPr>
          <w:p w14:paraId="6770B311" w14:textId="2EEE9B41" w:rsidR="00494D04" w:rsidRPr="007E0F91" w:rsidRDefault="00494D04" w:rsidP="00494D04">
            <w:pPr>
              <w:jc w:val="center"/>
              <w:rPr>
                <w:ins w:id="19696" w:author="Στάθης Καπ" w:date="2023-03-09T06:25:00Z"/>
                <w:sz w:val="16"/>
                <w:szCs w:val="16"/>
              </w:rPr>
            </w:pPr>
            <w:ins w:id="19697" w:author="Στάθης Καπ" w:date="2023-03-09T07:11:00Z">
              <w:r>
                <w:rPr>
                  <w:rFonts w:ascii="Calibri" w:hAnsi="Calibri" w:cs="Calibri"/>
                  <w:color w:val="000000"/>
                  <w:sz w:val="16"/>
                  <w:szCs w:val="16"/>
                </w:rPr>
                <w:t>22.22</w:t>
              </w:r>
            </w:ins>
          </w:p>
        </w:tc>
        <w:tc>
          <w:tcPr>
            <w:tcW w:w="454" w:type="dxa"/>
            <w:vAlign w:val="center"/>
            <w:tcPrChange w:id="19698" w:author="Στάθης Καπ" w:date="2023-03-09T06:29:00Z">
              <w:tcPr>
                <w:tcW w:w="454" w:type="dxa"/>
                <w:gridSpan w:val="2"/>
                <w:vAlign w:val="bottom"/>
              </w:tcPr>
            </w:tcPrChange>
          </w:tcPr>
          <w:p w14:paraId="699281FE" w14:textId="73C8BEB5" w:rsidR="00494D04" w:rsidRPr="007E0F91" w:rsidRDefault="00494D04" w:rsidP="00494D04">
            <w:pPr>
              <w:jc w:val="center"/>
              <w:rPr>
                <w:ins w:id="19699" w:author="Στάθης Καπ" w:date="2023-03-09T06:25:00Z"/>
                <w:sz w:val="16"/>
                <w:szCs w:val="16"/>
              </w:rPr>
            </w:pPr>
            <w:ins w:id="19700"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9701" w:author="Στάθης Καπ" w:date="2023-03-09T06:29:00Z">
              <w:tcPr>
                <w:tcW w:w="461" w:type="dxa"/>
                <w:gridSpan w:val="2"/>
                <w:tcBorders>
                  <w:right w:val="single" w:sz="4" w:space="0" w:color="auto"/>
                </w:tcBorders>
                <w:vAlign w:val="center"/>
              </w:tcPr>
            </w:tcPrChange>
          </w:tcPr>
          <w:p w14:paraId="3491DFEA" w14:textId="77490F53" w:rsidR="00494D04" w:rsidRPr="007E0F91" w:rsidRDefault="00494D04" w:rsidP="00494D04">
            <w:pPr>
              <w:jc w:val="center"/>
              <w:rPr>
                <w:ins w:id="19702" w:author="Στάθης Καπ" w:date="2023-03-09T06:25:00Z"/>
                <w:sz w:val="16"/>
                <w:szCs w:val="16"/>
              </w:rPr>
            </w:pPr>
            <w:ins w:id="19703" w:author="Στάθης Καπ" w:date="2023-03-09T07:11:00Z">
              <w:r>
                <w:rPr>
                  <w:rFonts w:ascii="Calibri" w:hAnsi="Calibri" w:cs="Calibri"/>
                  <w:color w:val="000000"/>
                  <w:sz w:val="16"/>
                  <w:szCs w:val="16"/>
                </w:rPr>
                <w:t>14.4</w:t>
              </w:r>
            </w:ins>
          </w:p>
        </w:tc>
      </w:tr>
      <w:tr w:rsidR="00494D04" w14:paraId="20A52FB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70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705" w:author="Στάθης Καπ" w:date="2023-03-09T06:25:00Z"/>
          <w:trPrChange w:id="1970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70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0F83573" w14:textId="77777777" w:rsidR="00494D04" w:rsidRPr="007E0F91" w:rsidRDefault="00494D04" w:rsidP="00494D04">
            <w:pPr>
              <w:jc w:val="center"/>
              <w:rPr>
                <w:ins w:id="19708" w:author="Στάθης Καπ" w:date="2023-03-09T06:25:00Z"/>
                <w:sz w:val="16"/>
                <w:szCs w:val="16"/>
              </w:rPr>
            </w:pPr>
            <w:ins w:id="19709" w:author="Στάθης Καπ" w:date="2023-03-09T06:25:00Z">
              <w:r w:rsidRPr="009861B1">
                <w:rPr>
                  <w:rFonts w:ascii="Calibri" w:hAnsi="Calibri" w:cs="Calibri"/>
                  <w:color w:val="000000"/>
                  <w:sz w:val="16"/>
                  <w:szCs w:val="16"/>
                </w:rPr>
                <w:t>rc102</w:t>
              </w:r>
            </w:ins>
          </w:p>
        </w:tc>
        <w:tc>
          <w:tcPr>
            <w:tcW w:w="565" w:type="dxa"/>
            <w:tcBorders>
              <w:left w:val="single" w:sz="4" w:space="0" w:color="auto"/>
            </w:tcBorders>
            <w:vAlign w:val="center"/>
            <w:tcPrChange w:id="19710" w:author="Στάθης Καπ" w:date="2023-03-09T06:29:00Z">
              <w:tcPr>
                <w:tcW w:w="565" w:type="dxa"/>
                <w:gridSpan w:val="2"/>
                <w:tcBorders>
                  <w:left w:val="single" w:sz="4" w:space="0" w:color="auto"/>
                </w:tcBorders>
                <w:vAlign w:val="center"/>
              </w:tcPr>
            </w:tcPrChange>
          </w:tcPr>
          <w:p w14:paraId="7D277A47" w14:textId="03063035" w:rsidR="00494D04" w:rsidRPr="007E0F91" w:rsidRDefault="00494D04" w:rsidP="00494D04">
            <w:pPr>
              <w:jc w:val="center"/>
              <w:rPr>
                <w:ins w:id="19711" w:author="Στάθης Καπ" w:date="2023-03-09T06:25:00Z"/>
                <w:sz w:val="16"/>
                <w:szCs w:val="16"/>
              </w:rPr>
            </w:pPr>
            <w:ins w:id="19712" w:author="Στάθης Καπ" w:date="2023-03-09T07:11:00Z">
              <w:r>
                <w:rPr>
                  <w:rFonts w:ascii="Calibri" w:hAnsi="Calibri" w:cs="Calibri"/>
                  <w:color w:val="000000"/>
                  <w:sz w:val="16"/>
                  <w:szCs w:val="16"/>
                </w:rPr>
                <w:t>660</w:t>
              </w:r>
            </w:ins>
          </w:p>
        </w:tc>
        <w:tc>
          <w:tcPr>
            <w:tcW w:w="679" w:type="dxa"/>
            <w:tcBorders>
              <w:right w:val="single" w:sz="4" w:space="0" w:color="auto"/>
            </w:tcBorders>
            <w:vAlign w:val="center"/>
            <w:tcPrChange w:id="19713" w:author="Στάθης Καπ" w:date="2023-03-09T06:29:00Z">
              <w:tcPr>
                <w:tcW w:w="679" w:type="dxa"/>
                <w:gridSpan w:val="2"/>
                <w:tcBorders>
                  <w:right w:val="single" w:sz="4" w:space="0" w:color="auto"/>
                </w:tcBorders>
                <w:vAlign w:val="center"/>
              </w:tcPr>
            </w:tcPrChange>
          </w:tcPr>
          <w:p w14:paraId="6E8AFF95" w14:textId="42468760" w:rsidR="00494D04" w:rsidRPr="007E0F91" w:rsidRDefault="00494D04" w:rsidP="00494D04">
            <w:pPr>
              <w:jc w:val="center"/>
              <w:rPr>
                <w:ins w:id="19714" w:author="Στάθης Καπ" w:date="2023-03-09T06:25:00Z"/>
                <w:sz w:val="16"/>
                <w:szCs w:val="16"/>
              </w:rPr>
            </w:pPr>
            <w:ins w:id="19715" w:author="Στάθης Καπ" w:date="2023-03-09T07:11:00Z">
              <w:r>
                <w:rPr>
                  <w:rFonts w:ascii="Calibri" w:hAnsi="Calibri" w:cs="Calibri"/>
                  <w:color w:val="000000"/>
                  <w:sz w:val="16"/>
                  <w:szCs w:val="16"/>
                </w:rPr>
                <w:t>650</w:t>
              </w:r>
            </w:ins>
          </w:p>
        </w:tc>
        <w:tc>
          <w:tcPr>
            <w:tcW w:w="453" w:type="dxa"/>
            <w:tcBorders>
              <w:left w:val="single" w:sz="4" w:space="0" w:color="auto"/>
            </w:tcBorders>
            <w:vAlign w:val="center"/>
            <w:tcPrChange w:id="19716" w:author="Στάθης Καπ" w:date="2023-03-09T06:29:00Z">
              <w:tcPr>
                <w:tcW w:w="453" w:type="dxa"/>
                <w:gridSpan w:val="2"/>
                <w:tcBorders>
                  <w:left w:val="single" w:sz="4" w:space="0" w:color="auto"/>
                </w:tcBorders>
                <w:vAlign w:val="center"/>
              </w:tcPr>
            </w:tcPrChange>
          </w:tcPr>
          <w:p w14:paraId="657BF8D4" w14:textId="5516B119" w:rsidR="00494D04" w:rsidRPr="007E0F91" w:rsidRDefault="00494D04" w:rsidP="00494D04">
            <w:pPr>
              <w:jc w:val="center"/>
              <w:rPr>
                <w:ins w:id="19717" w:author="Στάθης Καπ" w:date="2023-03-09T06:25:00Z"/>
                <w:sz w:val="16"/>
                <w:szCs w:val="16"/>
              </w:rPr>
            </w:pPr>
            <w:ins w:id="19718" w:author="Στάθης Καπ" w:date="2023-03-09T07:11:00Z">
              <w:r>
                <w:rPr>
                  <w:rFonts w:ascii="Calibri" w:hAnsi="Calibri" w:cs="Calibri"/>
                  <w:color w:val="000000"/>
                  <w:sz w:val="16"/>
                  <w:szCs w:val="16"/>
                </w:rPr>
                <w:t>457</w:t>
              </w:r>
            </w:ins>
          </w:p>
        </w:tc>
        <w:tc>
          <w:tcPr>
            <w:tcW w:w="708" w:type="dxa"/>
            <w:vAlign w:val="center"/>
            <w:tcPrChange w:id="19719" w:author="Στάθης Καπ" w:date="2023-03-09T06:29:00Z">
              <w:tcPr>
                <w:tcW w:w="708" w:type="dxa"/>
                <w:gridSpan w:val="2"/>
                <w:vAlign w:val="center"/>
              </w:tcPr>
            </w:tcPrChange>
          </w:tcPr>
          <w:p w14:paraId="6005C70A" w14:textId="0550DFE5" w:rsidR="00494D04" w:rsidRPr="007E0F91" w:rsidRDefault="00494D04" w:rsidP="00494D04">
            <w:pPr>
              <w:jc w:val="center"/>
              <w:rPr>
                <w:ins w:id="19720" w:author="Στάθης Καπ" w:date="2023-03-09T06:25:00Z"/>
                <w:sz w:val="16"/>
                <w:szCs w:val="16"/>
              </w:rPr>
            </w:pPr>
            <w:ins w:id="19721" w:author="Στάθης Καπ" w:date="2023-03-09T07:11:00Z">
              <w:r>
                <w:rPr>
                  <w:rFonts w:ascii="Calibri" w:hAnsi="Calibri" w:cs="Calibri"/>
                  <w:color w:val="000000"/>
                  <w:sz w:val="16"/>
                  <w:szCs w:val="16"/>
                </w:rPr>
                <w:t>9.5</w:t>
              </w:r>
            </w:ins>
          </w:p>
        </w:tc>
        <w:tc>
          <w:tcPr>
            <w:tcW w:w="652" w:type="dxa"/>
            <w:tcBorders>
              <w:right w:val="single" w:sz="4" w:space="0" w:color="auto"/>
            </w:tcBorders>
            <w:vAlign w:val="center"/>
            <w:tcPrChange w:id="19722" w:author="Στάθης Καπ" w:date="2023-03-09T06:29:00Z">
              <w:tcPr>
                <w:tcW w:w="652" w:type="dxa"/>
                <w:gridSpan w:val="2"/>
                <w:tcBorders>
                  <w:right w:val="single" w:sz="4" w:space="0" w:color="auto"/>
                </w:tcBorders>
                <w:vAlign w:val="center"/>
              </w:tcPr>
            </w:tcPrChange>
          </w:tcPr>
          <w:p w14:paraId="58B1A54B" w14:textId="356B5A06" w:rsidR="00494D04" w:rsidRPr="007E0F91" w:rsidRDefault="00494D04" w:rsidP="00494D04">
            <w:pPr>
              <w:jc w:val="center"/>
              <w:rPr>
                <w:ins w:id="19723" w:author="Στάθης Καπ" w:date="2023-03-09T06:25:00Z"/>
                <w:sz w:val="16"/>
                <w:szCs w:val="16"/>
              </w:rPr>
            </w:pPr>
            <w:ins w:id="19724"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9725" w:author="Στάθης Καπ" w:date="2023-03-09T06:29:00Z">
              <w:tcPr>
                <w:tcW w:w="453" w:type="dxa"/>
                <w:gridSpan w:val="2"/>
                <w:tcBorders>
                  <w:left w:val="single" w:sz="4" w:space="0" w:color="auto"/>
                </w:tcBorders>
                <w:vAlign w:val="bottom"/>
              </w:tcPr>
            </w:tcPrChange>
          </w:tcPr>
          <w:p w14:paraId="321F2635" w14:textId="4E0F2C1D" w:rsidR="00494D04" w:rsidRPr="007E0F91" w:rsidRDefault="00494D04" w:rsidP="00494D04">
            <w:pPr>
              <w:jc w:val="center"/>
              <w:rPr>
                <w:ins w:id="19726" w:author="Στάθης Καπ" w:date="2023-03-09T06:25:00Z"/>
                <w:sz w:val="16"/>
                <w:szCs w:val="16"/>
              </w:rPr>
            </w:pPr>
            <w:ins w:id="19727" w:author="Στάθης Καπ" w:date="2023-03-09T07:11:00Z">
              <w:r>
                <w:rPr>
                  <w:rFonts w:ascii="Calibri" w:hAnsi="Calibri" w:cs="Calibri"/>
                  <w:color w:val="000000"/>
                  <w:sz w:val="16"/>
                  <w:szCs w:val="16"/>
                </w:rPr>
                <w:t>403</w:t>
              </w:r>
            </w:ins>
          </w:p>
        </w:tc>
        <w:tc>
          <w:tcPr>
            <w:tcW w:w="454" w:type="dxa"/>
            <w:vAlign w:val="center"/>
            <w:tcPrChange w:id="19728" w:author="Στάθης Καπ" w:date="2023-03-09T06:29:00Z">
              <w:tcPr>
                <w:tcW w:w="454" w:type="dxa"/>
                <w:gridSpan w:val="2"/>
                <w:vAlign w:val="center"/>
              </w:tcPr>
            </w:tcPrChange>
          </w:tcPr>
          <w:p w14:paraId="700991AC" w14:textId="515F5133" w:rsidR="00494D04" w:rsidRPr="007E0F91" w:rsidRDefault="00494D04" w:rsidP="00494D04">
            <w:pPr>
              <w:jc w:val="center"/>
              <w:rPr>
                <w:ins w:id="19729" w:author="Στάθης Καπ" w:date="2023-03-09T06:25:00Z"/>
                <w:sz w:val="16"/>
                <w:szCs w:val="16"/>
              </w:rPr>
            </w:pPr>
            <w:ins w:id="19730" w:author="Στάθης Καπ" w:date="2023-03-09T07:11:00Z">
              <w:r>
                <w:rPr>
                  <w:rFonts w:ascii="Calibri" w:hAnsi="Calibri" w:cs="Calibri"/>
                  <w:color w:val="000000"/>
                  <w:sz w:val="16"/>
                  <w:szCs w:val="16"/>
                </w:rPr>
                <w:t>11.82</w:t>
              </w:r>
            </w:ins>
          </w:p>
        </w:tc>
        <w:tc>
          <w:tcPr>
            <w:tcW w:w="454" w:type="dxa"/>
            <w:vAlign w:val="center"/>
            <w:tcPrChange w:id="19731" w:author="Στάθης Καπ" w:date="2023-03-09T06:29:00Z">
              <w:tcPr>
                <w:tcW w:w="454" w:type="dxa"/>
                <w:gridSpan w:val="2"/>
                <w:vAlign w:val="bottom"/>
              </w:tcPr>
            </w:tcPrChange>
          </w:tcPr>
          <w:p w14:paraId="3A266C32" w14:textId="2D828B38" w:rsidR="00494D04" w:rsidRPr="007E0F91" w:rsidRDefault="00494D04" w:rsidP="00494D04">
            <w:pPr>
              <w:jc w:val="center"/>
              <w:rPr>
                <w:ins w:id="19732" w:author="Στάθης Καπ" w:date="2023-03-09T06:25:00Z"/>
                <w:sz w:val="16"/>
                <w:szCs w:val="16"/>
              </w:rPr>
            </w:pPr>
            <w:ins w:id="19733" w:author="Στάθης Καπ" w:date="2023-03-09T07:11:00Z">
              <w:r>
                <w:rPr>
                  <w:rFonts w:ascii="Calibri" w:hAnsi="Calibri" w:cs="Calibri"/>
                  <w:color w:val="000000"/>
                  <w:sz w:val="16"/>
                  <w:szCs w:val="16"/>
                </w:rPr>
                <w:t>0.252</w:t>
              </w:r>
            </w:ins>
          </w:p>
        </w:tc>
        <w:tc>
          <w:tcPr>
            <w:tcW w:w="457" w:type="dxa"/>
            <w:tcBorders>
              <w:right w:val="single" w:sz="4" w:space="0" w:color="auto"/>
            </w:tcBorders>
            <w:vAlign w:val="center"/>
            <w:tcPrChange w:id="19734" w:author="Στάθης Καπ" w:date="2023-03-09T06:29:00Z">
              <w:tcPr>
                <w:tcW w:w="457" w:type="dxa"/>
                <w:gridSpan w:val="2"/>
                <w:tcBorders>
                  <w:right w:val="single" w:sz="4" w:space="0" w:color="auto"/>
                </w:tcBorders>
                <w:vAlign w:val="center"/>
              </w:tcPr>
            </w:tcPrChange>
          </w:tcPr>
          <w:p w14:paraId="6F11859D" w14:textId="0423AF66" w:rsidR="00494D04" w:rsidRPr="007E0F91" w:rsidRDefault="00494D04" w:rsidP="00494D04">
            <w:pPr>
              <w:jc w:val="center"/>
              <w:rPr>
                <w:ins w:id="19735" w:author="Στάθης Καπ" w:date="2023-03-09T06:25:00Z"/>
                <w:sz w:val="16"/>
                <w:szCs w:val="16"/>
              </w:rPr>
            </w:pPr>
            <w:ins w:id="19736" w:author="Στάθης Καπ" w:date="2023-03-09T07:11:00Z">
              <w:r>
                <w:rPr>
                  <w:rFonts w:ascii="Calibri" w:hAnsi="Calibri" w:cs="Calibri"/>
                  <w:color w:val="000000"/>
                  <w:sz w:val="16"/>
                  <w:szCs w:val="16"/>
                </w:rPr>
                <w:t>13.1</w:t>
              </w:r>
            </w:ins>
          </w:p>
        </w:tc>
        <w:tc>
          <w:tcPr>
            <w:tcW w:w="453" w:type="dxa"/>
            <w:tcBorders>
              <w:left w:val="single" w:sz="4" w:space="0" w:color="auto"/>
            </w:tcBorders>
            <w:vAlign w:val="center"/>
            <w:tcPrChange w:id="19737" w:author="Στάθης Καπ" w:date="2023-03-09T06:29:00Z">
              <w:tcPr>
                <w:tcW w:w="453" w:type="dxa"/>
                <w:gridSpan w:val="2"/>
                <w:tcBorders>
                  <w:left w:val="single" w:sz="4" w:space="0" w:color="auto"/>
                </w:tcBorders>
                <w:vAlign w:val="bottom"/>
              </w:tcPr>
            </w:tcPrChange>
          </w:tcPr>
          <w:p w14:paraId="0E3FD4DE" w14:textId="4704ADE5" w:rsidR="00494D04" w:rsidRPr="007E0F91" w:rsidRDefault="00494D04" w:rsidP="00494D04">
            <w:pPr>
              <w:jc w:val="center"/>
              <w:rPr>
                <w:ins w:id="19738" w:author="Στάθης Καπ" w:date="2023-03-09T06:25:00Z"/>
                <w:sz w:val="16"/>
                <w:szCs w:val="16"/>
              </w:rPr>
            </w:pPr>
            <w:ins w:id="19739" w:author="Στάθης Καπ" w:date="2023-03-09T07:11:00Z">
              <w:r>
                <w:rPr>
                  <w:rFonts w:ascii="Calibri" w:hAnsi="Calibri" w:cs="Calibri"/>
                  <w:color w:val="000000"/>
                  <w:sz w:val="16"/>
                  <w:szCs w:val="16"/>
                </w:rPr>
                <w:t>392</w:t>
              </w:r>
            </w:ins>
          </w:p>
        </w:tc>
        <w:tc>
          <w:tcPr>
            <w:tcW w:w="454" w:type="dxa"/>
            <w:vAlign w:val="center"/>
            <w:tcPrChange w:id="19740" w:author="Στάθης Καπ" w:date="2023-03-09T06:29:00Z">
              <w:tcPr>
                <w:tcW w:w="454" w:type="dxa"/>
                <w:gridSpan w:val="2"/>
                <w:vAlign w:val="center"/>
              </w:tcPr>
            </w:tcPrChange>
          </w:tcPr>
          <w:p w14:paraId="41D613CD" w14:textId="4464DF2C" w:rsidR="00494D04" w:rsidRPr="007E0F91" w:rsidRDefault="00494D04" w:rsidP="00494D04">
            <w:pPr>
              <w:jc w:val="center"/>
              <w:rPr>
                <w:ins w:id="19741" w:author="Στάθης Καπ" w:date="2023-03-09T06:25:00Z"/>
                <w:sz w:val="16"/>
                <w:szCs w:val="16"/>
              </w:rPr>
            </w:pPr>
            <w:ins w:id="19742" w:author="Στάθης Καπ" w:date="2023-03-09T07:11:00Z">
              <w:r>
                <w:rPr>
                  <w:rFonts w:ascii="Calibri" w:hAnsi="Calibri" w:cs="Calibri"/>
                  <w:color w:val="000000"/>
                  <w:sz w:val="16"/>
                  <w:szCs w:val="16"/>
                </w:rPr>
                <w:t>14.22</w:t>
              </w:r>
            </w:ins>
          </w:p>
        </w:tc>
        <w:tc>
          <w:tcPr>
            <w:tcW w:w="454" w:type="dxa"/>
            <w:vAlign w:val="center"/>
            <w:tcPrChange w:id="19743" w:author="Στάθης Καπ" w:date="2023-03-09T06:29:00Z">
              <w:tcPr>
                <w:tcW w:w="454" w:type="dxa"/>
                <w:gridSpan w:val="2"/>
                <w:vAlign w:val="bottom"/>
              </w:tcPr>
            </w:tcPrChange>
          </w:tcPr>
          <w:p w14:paraId="4CC2806E" w14:textId="6387956A" w:rsidR="00494D04" w:rsidRPr="007E0F91" w:rsidRDefault="00494D04" w:rsidP="00494D04">
            <w:pPr>
              <w:jc w:val="center"/>
              <w:rPr>
                <w:ins w:id="19744" w:author="Στάθης Καπ" w:date="2023-03-09T06:25:00Z"/>
                <w:sz w:val="16"/>
                <w:szCs w:val="16"/>
              </w:rPr>
            </w:pPr>
            <w:ins w:id="19745"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9746" w:author="Στάθης Καπ" w:date="2023-03-09T06:29:00Z">
              <w:tcPr>
                <w:tcW w:w="454" w:type="dxa"/>
                <w:gridSpan w:val="2"/>
                <w:tcBorders>
                  <w:right w:val="single" w:sz="4" w:space="0" w:color="auto"/>
                </w:tcBorders>
                <w:vAlign w:val="center"/>
              </w:tcPr>
            </w:tcPrChange>
          </w:tcPr>
          <w:p w14:paraId="5CC5D772" w14:textId="637BE97C" w:rsidR="00494D04" w:rsidRPr="007E0F91" w:rsidRDefault="00494D04" w:rsidP="00494D04">
            <w:pPr>
              <w:jc w:val="center"/>
              <w:rPr>
                <w:ins w:id="19747" w:author="Στάθης Καπ" w:date="2023-03-09T06:25:00Z"/>
                <w:sz w:val="16"/>
                <w:szCs w:val="16"/>
              </w:rPr>
            </w:pPr>
            <w:ins w:id="19748" w:author="Στάθης Καπ" w:date="2023-03-09T07:11:00Z">
              <w:r>
                <w:rPr>
                  <w:rFonts w:ascii="Calibri" w:hAnsi="Calibri" w:cs="Calibri"/>
                  <w:color w:val="000000"/>
                  <w:sz w:val="16"/>
                  <w:szCs w:val="16"/>
                </w:rPr>
                <w:t>19.31</w:t>
              </w:r>
            </w:ins>
          </w:p>
        </w:tc>
        <w:tc>
          <w:tcPr>
            <w:tcW w:w="453" w:type="dxa"/>
            <w:tcBorders>
              <w:left w:val="single" w:sz="4" w:space="0" w:color="auto"/>
            </w:tcBorders>
            <w:vAlign w:val="center"/>
            <w:tcPrChange w:id="19749" w:author="Στάθης Καπ" w:date="2023-03-09T06:29:00Z">
              <w:tcPr>
                <w:tcW w:w="453" w:type="dxa"/>
                <w:gridSpan w:val="2"/>
                <w:tcBorders>
                  <w:left w:val="single" w:sz="4" w:space="0" w:color="auto"/>
                </w:tcBorders>
                <w:vAlign w:val="bottom"/>
              </w:tcPr>
            </w:tcPrChange>
          </w:tcPr>
          <w:p w14:paraId="2CE7284D" w14:textId="0F760F0B" w:rsidR="00494D04" w:rsidRPr="007E0F91" w:rsidRDefault="00494D04" w:rsidP="00494D04">
            <w:pPr>
              <w:jc w:val="center"/>
              <w:rPr>
                <w:ins w:id="19750" w:author="Στάθης Καπ" w:date="2023-03-09T06:25:00Z"/>
                <w:sz w:val="16"/>
                <w:szCs w:val="16"/>
              </w:rPr>
            </w:pPr>
            <w:ins w:id="19751" w:author="Στάθης Καπ" w:date="2023-03-09T07:11:00Z">
              <w:r>
                <w:rPr>
                  <w:rFonts w:ascii="Calibri" w:hAnsi="Calibri" w:cs="Calibri"/>
                  <w:color w:val="000000"/>
                  <w:sz w:val="16"/>
                  <w:szCs w:val="16"/>
                </w:rPr>
                <w:t>395</w:t>
              </w:r>
            </w:ins>
          </w:p>
        </w:tc>
        <w:tc>
          <w:tcPr>
            <w:tcW w:w="454" w:type="dxa"/>
            <w:vAlign w:val="center"/>
            <w:tcPrChange w:id="19752" w:author="Στάθης Καπ" w:date="2023-03-09T06:29:00Z">
              <w:tcPr>
                <w:tcW w:w="454" w:type="dxa"/>
                <w:gridSpan w:val="2"/>
                <w:vAlign w:val="center"/>
              </w:tcPr>
            </w:tcPrChange>
          </w:tcPr>
          <w:p w14:paraId="3B01DD6D" w14:textId="0FEB1D23" w:rsidR="00494D04" w:rsidRPr="007E0F91" w:rsidRDefault="00494D04" w:rsidP="00494D04">
            <w:pPr>
              <w:jc w:val="center"/>
              <w:rPr>
                <w:ins w:id="19753" w:author="Στάθης Καπ" w:date="2023-03-09T06:25:00Z"/>
                <w:sz w:val="16"/>
                <w:szCs w:val="16"/>
              </w:rPr>
            </w:pPr>
            <w:ins w:id="19754" w:author="Στάθης Καπ" w:date="2023-03-09T07:11:00Z">
              <w:r>
                <w:rPr>
                  <w:rFonts w:ascii="Calibri" w:hAnsi="Calibri" w:cs="Calibri"/>
                  <w:color w:val="000000"/>
                  <w:sz w:val="16"/>
                  <w:szCs w:val="16"/>
                </w:rPr>
                <w:t>13.57</w:t>
              </w:r>
            </w:ins>
          </w:p>
        </w:tc>
        <w:tc>
          <w:tcPr>
            <w:tcW w:w="454" w:type="dxa"/>
            <w:vAlign w:val="center"/>
            <w:tcPrChange w:id="19755" w:author="Στάθης Καπ" w:date="2023-03-09T06:29:00Z">
              <w:tcPr>
                <w:tcW w:w="454" w:type="dxa"/>
                <w:gridSpan w:val="2"/>
                <w:vAlign w:val="bottom"/>
              </w:tcPr>
            </w:tcPrChange>
          </w:tcPr>
          <w:p w14:paraId="51987510" w14:textId="55228EF5" w:rsidR="00494D04" w:rsidRPr="007E0F91" w:rsidRDefault="00494D04" w:rsidP="00494D04">
            <w:pPr>
              <w:jc w:val="center"/>
              <w:rPr>
                <w:ins w:id="19756" w:author="Στάθης Καπ" w:date="2023-03-09T06:25:00Z"/>
                <w:sz w:val="16"/>
                <w:szCs w:val="16"/>
              </w:rPr>
            </w:pPr>
            <w:ins w:id="19757"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9758" w:author="Στάθης Καπ" w:date="2023-03-09T06:29:00Z">
              <w:tcPr>
                <w:tcW w:w="461" w:type="dxa"/>
                <w:gridSpan w:val="2"/>
                <w:tcBorders>
                  <w:right w:val="single" w:sz="4" w:space="0" w:color="auto"/>
                </w:tcBorders>
                <w:vAlign w:val="center"/>
              </w:tcPr>
            </w:tcPrChange>
          </w:tcPr>
          <w:p w14:paraId="60CFD82D" w14:textId="29D33A40" w:rsidR="00494D04" w:rsidRPr="007E0F91" w:rsidRDefault="00494D04" w:rsidP="00494D04">
            <w:pPr>
              <w:jc w:val="center"/>
              <w:rPr>
                <w:ins w:id="19759" w:author="Στάθης Καπ" w:date="2023-03-09T06:25:00Z"/>
                <w:sz w:val="16"/>
                <w:szCs w:val="16"/>
              </w:rPr>
            </w:pPr>
            <w:ins w:id="19760" w:author="Στάθης Καπ" w:date="2023-03-09T07:11:00Z">
              <w:r>
                <w:rPr>
                  <w:rFonts w:ascii="Calibri" w:hAnsi="Calibri" w:cs="Calibri"/>
                  <w:color w:val="000000"/>
                  <w:sz w:val="16"/>
                  <w:szCs w:val="16"/>
                </w:rPr>
                <w:t>19.66</w:t>
              </w:r>
            </w:ins>
          </w:p>
        </w:tc>
      </w:tr>
      <w:tr w:rsidR="00494D04" w14:paraId="25660DE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76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762" w:author="Στάθης Καπ" w:date="2023-03-09T06:25:00Z"/>
          <w:trPrChange w:id="1976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76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24FCA9" w14:textId="77777777" w:rsidR="00494D04" w:rsidRPr="007E0F91" w:rsidRDefault="00494D04" w:rsidP="00494D04">
            <w:pPr>
              <w:jc w:val="center"/>
              <w:rPr>
                <w:ins w:id="19765" w:author="Στάθης Καπ" w:date="2023-03-09T06:25:00Z"/>
                <w:sz w:val="16"/>
                <w:szCs w:val="16"/>
              </w:rPr>
            </w:pPr>
            <w:ins w:id="19766" w:author="Στάθης Καπ" w:date="2023-03-09T06:25:00Z">
              <w:r w:rsidRPr="009861B1">
                <w:rPr>
                  <w:rFonts w:ascii="Calibri" w:hAnsi="Calibri" w:cs="Calibri"/>
                  <w:color w:val="000000"/>
                  <w:sz w:val="16"/>
                  <w:szCs w:val="16"/>
                </w:rPr>
                <w:t>rc103</w:t>
              </w:r>
            </w:ins>
          </w:p>
        </w:tc>
        <w:tc>
          <w:tcPr>
            <w:tcW w:w="565" w:type="dxa"/>
            <w:tcBorders>
              <w:left w:val="single" w:sz="4" w:space="0" w:color="auto"/>
            </w:tcBorders>
            <w:vAlign w:val="center"/>
            <w:tcPrChange w:id="19767" w:author="Στάθης Καπ" w:date="2023-03-09T06:29:00Z">
              <w:tcPr>
                <w:tcW w:w="565" w:type="dxa"/>
                <w:gridSpan w:val="2"/>
                <w:tcBorders>
                  <w:left w:val="single" w:sz="4" w:space="0" w:color="auto"/>
                </w:tcBorders>
                <w:vAlign w:val="center"/>
              </w:tcPr>
            </w:tcPrChange>
          </w:tcPr>
          <w:p w14:paraId="31FDD688" w14:textId="54B0A626" w:rsidR="00494D04" w:rsidRPr="007E0F91" w:rsidRDefault="00494D04" w:rsidP="00494D04">
            <w:pPr>
              <w:jc w:val="center"/>
              <w:rPr>
                <w:ins w:id="19768" w:author="Στάθης Καπ" w:date="2023-03-09T06:25:00Z"/>
                <w:sz w:val="16"/>
                <w:szCs w:val="16"/>
              </w:rPr>
            </w:pPr>
            <w:ins w:id="19769"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9770" w:author="Στάθης Καπ" w:date="2023-03-09T06:29:00Z">
              <w:tcPr>
                <w:tcW w:w="679" w:type="dxa"/>
                <w:gridSpan w:val="2"/>
                <w:tcBorders>
                  <w:right w:val="single" w:sz="4" w:space="0" w:color="auto"/>
                </w:tcBorders>
                <w:vAlign w:val="center"/>
              </w:tcPr>
            </w:tcPrChange>
          </w:tcPr>
          <w:p w14:paraId="721BF20D" w14:textId="7611D19C" w:rsidR="00494D04" w:rsidRPr="007E0F91" w:rsidRDefault="00494D04" w:rsidP="00494D04">
            <w:pPr>
              <w:jc w:val="center"/>
              <w:rPr>
                <w:ins w:id="19771" w:author="Στάθης Καπ" w:date="2023-03-09T06:25:00Z"/>
                <w:sz w:val="16"/>
                <w:szCs w:val="16"/>
              </w:rPr>
            </w:pPr>
            <w:ins w:id="19772"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9773" w:author="Στάθης Καπ" w:date="2023-03-09T06:29:00Z">
              <w:tcPr>
                <w:tcW w:w="453" w:type="dxa"/>
                <w:gridSpan w:val="2"/>
                <w:tcBorders>
                  <w:left w:val="single" w:sz="4" w:space="0" w:color="auto"/>
                </w:tcBorders>
                <w:vAlign w:val="center"/>
              </w:tcPr>
            </w:tcPrChange>
          </w:tcPr>
          <w:p w14:paraId="3521C3FA" w14:textId="2537BB6C" w:rsidR="00494D04" w:rsidRPr="007E0F91" w:rsidRDefault="00494D04" w:rsidP="00494D04">
            <w:pPr>
              <w:jc w:val="center"/>
              <w:rPr>
                <w:ins w:id="19774" w:author="Στάθης Καπ" w:date="2023-03-09T06:25:00Z"/>
                <w:sz w:val="16"/>
                <w:szCs w:val="16"/>
              </w:rPr>
            </w:pPr>
            <w:ins w:id="19775" w:author="Στάθης Καπ" w:date="2023-03-09T07:11:00Z">
              <w:r>
                <w:rPr>
                  <w:rFonts w:ascii="Calibri" w:hAnsi="Calibri" w:cs="Calibri"/>
                  <w:color w:val="000000"/>
                  <w:sz w:val="16"/>
                  <w:szCs w:val="16"/>
                </w:rPr>
                <w:t>464</w:t>
              </w:r>
            </w:ins>
          </w:p>
        </w:tc>
        <w:tc>
          <w:tcPr>
            <w:tcW w:w="708" w:type="dxa"/>
            <w:vAlign w:val="center"/>
            <w:tcPrChange w:id="19776" w:author="Στάθης Καπ" w:date="2023-03-09T06:29:00Z">
              <w:tcPr>
                <w:tcW w:w="708" w:type="dxa"/>
                <w:gridSpan w:val="2"/>
                <w:vAlign w:val="center"/>
              </w:tcPr>
            </w:tcPrChange>
          </w:tcPr>
          <w:p w14:paraId="6B680CFC" w14:textId="21F759CC" w:rsidR="00494D04" w:rsidRPr="007E0F91" w:rsidRDefault="00494D04" w:rsidP="00494D04">
            <w:pPr>
              <w:jc w:val="center"/>
              <w:rPr>
                <w:ins w:id="19777" w:author="Στάθης Καπ" w:date="2023-03-09T06:25:00Z"/>
                <w:sz w:val="16"/>
                <w:szCs w:val="16"/>
              </w:rPr>
            </w:pPr>
            <w:ins w:id="19778" w:author="Στάθης Καπ" w:date="2023-03-09T07:11:00Z">
              <w:r>
                <w:rPr>
                  <w:rFonts w:ascii="Calibri" w:hAnsi="Calibri" w:cs="Calibri"/>
                  <w:color w:val="000000"/>
                  <w:sz w:val="16"/>
                  <w:szCs w:val="16"/>
                </w:rPr>
                <w:t>11.45</w:t>
              </w:r>
            </w:ins>
          </w:p>
        </w:tc>
        <w:tc>
          <w:tcPr>
            <w:tcW w:w="652" w:type="dxa"/>
            <w:tcBorders>
              <w:right w:val="single" w:sz="4" w:space="0" w:color="auto"/>
            </w:tcBorders>
            <w:vAlign w:val="center"/>
            <w:tcPrChange w:id="19779" w:author="Στάθης Καπ" w:date="2023-03-09T06:29:00Z">
              <w:tcPr>
                <w:tcW w:w="652" w:type="dxa"/>
                <w:gridSpan w:val="2"/>
                <w:tcBorders>
                  <w:right w:val="single" w:sz="4" w:space="0" w:color="auto"/>
                </w:tcBorders>
                <w:vAlign w:val="center"/>
              </w:tcPr>
            </w:tcPrChange>
          </w:tcPr>
          <w:p w14:paraId="11C6FE1C" w14:textId="19F12565" w:rsidR="00494D04" w:rsidRPr="007E0F91" w:rsidRDefault="00494D04" w:rsidP="00494D04">
            <w:pPr>
              <w:jc w:val="center"/>
              <w:rPr>
                <w:ins w:id="19780" w:author="Στάθης Καπ" w:date="2023-03-09T06:25:00Z"/>
                <w:sz w:val="16"/>
                <w:szCs w:val="16"/>
              </w:rPr>
            </w:pPr>
            <w:ins w:id="19781" w:author="Στάθης Καπ" w:date="2023-03-09T07:11:00Z">
              <w:r>
                <w:rPr>
                  <w:rFonts w:ascii="Calibri" w:hAnsi="Calibri" w:cs="Calibri"/>
                  <w:color w:val="000000"/>
                  <w:sz w:val="16"/>
                  <w:szCs w:val="16"/>
                </w:rPr>
                <w:t>0.367</w:t>
              </w:r>
            </w:ins>
          </w:p>
        </w:tc>
        <w:tc>
          <w:tcPr>
            <w:tcW w:w="453" w:type="dxa"/>
            <w:tcBorders>
              <w:left w:val="single" w:sz="4" w:space="0" w:color="auto"/>
            </w:tcBorders>
            <w:vAlign w:val="center"/>
            <w:tcPrChange w:id="19782" w:author="Στάθης Καπ" w:date="2023-03-09T06:29:00Z">
              <w:tcPr>
                <w:tcW w:w="453" w:type="dxa"/>
                <w:gridSpan w:val="2"/>
                <w:tcBorders>
                  <w:left w:val="single" w:sz="4" w:space="0" w:color="auto"/>
                </w:tcBorders>
                <w:vAlign w:val="bottom"/>
              </w:tcPr>
            </w:tcPrChange>
          </w:tcPr>
          <w:p w14:paraId="1A0F34A4" w14:textId="16A0F98C" w:rsidR="00494D04" w:rsidRPr="007E0F91" w:rsidRDefault="00494D04" w:rsidP="00494D04">
            <w:pPr>
              <w:jc w:val="center"/>
              <w:rPr>
                <w:ins w:id="19783" w:author="Στάθης Καπ" w:date="2023-03-09T06:25:00Z"/>
                <w:sz w:val="16"/>
                <w:szCs w:val="16"/>
              </w:rPr>
            </w:pPr>
            <w:ins w:id="19784" w:author="Στάθης Καπ" w:date="2023-03-09T07:11:00Z">
              <w:r>
                <w:rPr>
                  <w:rFonts w:ascii="Calibri" w:hAnsi="Calibri" w:cs="Calibri"/>
                  <w:color w:val="000000"/>
                  <w:sz w:val="16"/>
                  <w:szCs w:val="16"/>
                </w:rPr>
                <w:t>431</w:t>
              </w:r>
            </w:ins>
          </w:p>
        </w:tc>
        <w:tc>
          <w:tcPr>
            <w:tcW w:w="454" w:type="dxa"/>
            <w:vAlign w:val="center"/>
            <w:tcPrChange w:id="19785" w:author="Στάθης Καπ" w:date="2023-03-09T06:29:00Z">
              <w:tcPr>
                <w:tcW w:w="454" w:type="dxa"/>
                <w:gridSpan w:val="2"/>
                <w:vAlign w:val="center"/>
              </w:tcPr>
            </w:tcPrChange>
          </w:tcPr>
          <w:p w14:paraId="54634175" w14:textId="5B4DF5CC" w:rsidR="00494D04" w:rsidRPr="007E0F91" w:rsidRDefault="00494D04" w:rsidP="00494D04">
            <w:pPr>
              <w:jc w:val="center"/>
              <w:rPr>
                <w:ins w:id="19786" w:author="Στάθης Καπ" w:date="2023-03-09T06:25:00Z"/>
                <w:sz w:val="16"/>
                <w:szCs w:val="16"/>
              </w:rPr>
            </w:pPr>
            <w:ins w:id="19787" w:author="Στάθης Καπ" w:date="2023-03-09T07:11:00Z">
              <w:r>
                <w:rPr>
                  <w:rFonts w:ascii="Calibri" w:hAnsi="Calibri" w:cs="Calibri"/>
                  <w:color w:val="000000"/>
                  <w:sz w:val="16"/>
                  <w:szCs w:val="16"/>
                </w:rPr>
                <w:t>7.11</w:t>
              </w:r>
            </w:ins>
          </w:p>
        </w:tc>
        <w:tc>
          <w:tcPr>
            <w:tcW w:w="454" w:type="dxa"/>
            <w:vAlign w:val="center"/>
            <w:tcPrChange w:id="19788" w:author="Στάθης Καπ" w:date="2023-03-09T06:29:00Z">
              <w:tcPr>
                <w:tcW w:w="454" w:type="dxa"/>
                <w:gridSpan w:val="2"/>
                <w:vAlign w:val="bottom"/>
              </w:tcPr>
            </w:tcPrChange>
          </w:tcPr>
          <w:p w14:paraId="7ED30316" w14:textId="787EAEF3" w:rsidR="00494D04" w:rsidRPr="007E0F91" w:rsidRDefault="00494D04" w:rsidP="00494D04">
            <w:pPr>
              <w:jc w:val="center"/>
              <w:rPr>
                <w:ins w:id="19789" w:author="Στάθης Καπ" w:date="2023-03-09T06:25:00Z"/>
                <w:sz w:val="16"/>
                <w:szCs w:val="16"/>
              </w:rPr>
            </w:pPr>
            <w:ins w:id="19790" w:author="Στάθης Καπ" w:date="2023-03-09T07:11:00Z">
              <w:r>
                <w:rPr>
                  <w:rFonts w:ascii="Calibri" w:hAnsi="Calibri" w:cs="Calibri"/>
                  <w:color w:val="000000"/>
                  <w:sz w:val="16"/>
                  <w:szCs w:val="16"/>
                </w:rPr>
                <w:t>0.26</w:t>
              </w:r>
            </w:ins>
          </w:p>
        </w:tc>
        <w:tc>
          <w:tcPr>
            <w:tcW w:w="457" w:type="dxa"/>
            <w:tcBorders>
              <w:right w:val="single" w:sz="4" w:space="0" w:color="auto"/>
            </w:tcBorders>
            <w:vAlign w:val="center"/>
            <w:tcPrChange w:id="19791" w:author="Στάθης Καπ" w:date="2023-03-09T06:29:00Z">
              <w:tcPr>
                <w:tcW w:w="457" w:type="dxa"/>
                <w:gridSpan w:val="2"/>
                <w:tcBorders>
                  <w:right w:val="single" w:sz="4" w:space="0" w:color="auto"/>
                </w:tcBorders>
                <w:vAlign w:val="center"/>
              </w:tcPr>
            </w:tcPrChange>
          </w:tcPr>
          <w:p w14:paraId="002A5E2E" w14:textId="2F0A9E02" w:rsidR="00494D04" w:rsidRPr="007E0F91" w:rsidRDefault="00494D04" w:rsidP="00494D04">
            <w:pPr>
              <w:jc w:val="center"/>
              <w:rPr>
                <w:ins w:id="19792" w:author="Στάθης Καπ" w:date="2023-03-09T06:25:00Z"/>
                <w:sz w:val="16"/>
                <w:szCs w:val="16"/>
              </w:rPr>
            </w:pPr>
            <w:ins w:id="19793" w:author="Στάθης Καπ" w:date="2023-03-09T07:11:00Z">
              <w:r>
                <w:rPr>
                  <w:rFonts w:ascii="Calibri" w:hAnsi="Calibri" w:cs="Calibri"/>
                  <w:color w:val="000000"/>
                  <w:sz w:val="16"/>
                  <w:szCs w:val="16"/>
                </w:rPr>
                <w:t>29.16</w:t>
              </w:r>
            </w:ins>
          </w:p>
        </w:tc>
        <w:tc>
          <w:tcPr>
            <w:tcW w:w="453" w:type="dxa"/>
            <w:tcBorders>
              <w:left w:val="single" w:sz="4" w:space="0" w:color="auto"/>
            </w:tcBorders>
            <w:vAlign w:val="center"/>
            <w:tcPrChange w:id="19794" w:author="Στάθης Καπ" w:date="2023-03-09T06:29:00Z">
              <w:tcPr>
                <w:tcW w:w="453" w:type="dxa"/>
                <w:gridSpan w:val="2"/>
                <w:tcBorders>
                  <w:left w:val="single" w:sz="4" w:space="0" w:color="auto"/>
                </w:tcBorders>
                <w:vAlign w:val="bottom"/>
              </w:tcPr>
            </w:tcPrChange>
          </w:tcPr>
          <w:p w14:paraId="746BAF7F" w14:textId="095E75CD" w:rsidR="00494D04" w:rsidRPr="007E0F91" w:rsidRDefault="00494D04" w:rsidP="00494D04">
            <w:pPr>
              <w:jc w:val="center"/>
              <w:rPr>
                <w:ins w:id="19795" w:author="Στάθης Καπ" w:date="2023-03-09T06:25:00Z"/>
                <w:sz w:val="16"/>
                <w:szCs w:val="16"/>
              </w:rPr>
            </w:pPr>
            <w:ins w:id="19796" w:author="Στάθης Καπ" w:date="2023-03-09T07:11:00Z">
              <w:r>
                <w:rPr>
                  <w:rFonts w:ascii="Calibri" w:hAnsi="Calibri" w:cs="Calibri"/>
                  <w:color w:val="000000"/>
                  <w:sz w:val="16"/>
                  <w:szCs w:val="16"/>
                </w:rPr>
                <w:t>426</w:t>
              </w:r>
            </w:ins>
          </w:p>
        </w:tc>
        <w:tc>
          <w:tcPr>
            <w:tcW w:w="454" w:type="dxa"/>
            <w:vAlign w:val="center"/>
            <w:tcPrChange w:id="19797" w:author="Στάθης Καπ" w:date="2023-03-09T06:29:00Z">
              <w:tcPr>
                <w:tcW w:w="454" w:type="dxa"/>
                <w:gridSpan w:val="2"/>
                <w:vAlign w:val="center"/>
              </w:tcPr>
            </w:tcPrChange>
          </w:tcPr>
          <w:p w14:paraId="6238A275" w14:textId="4F4FAD58" w:rsidR="00494D04" w:rsidRPr="007E0F91" w:rsidRDefault="00494D04" w:rsidP="00494D04">
            <w:pPr>
              <w:jc w:val="center"/>
              <w:rPr>
                <w:ins w:id="19798" w:author="Στάθης Καπ" w:date="2023-03-09T06:25:00Z"/>
                <w:sz w:val="16"/>
                <w:szCs w:val="16"/>
              </w:rPr>
            </w:pPr>
            <w:ins w:id="19799" w:author="Στάθης Καπ" w:date="2023-03-09T07:11:00Z">
              <w:r>
                <w:rPr>
                  <w:rFonts w:ascii="Calibri" w:hAnsi="Calibri" w:cs="Calibri"/>
                  <w:color w:val="000000"/>
                  <w:sz w:val="16"/>
                  <w:szCs w:val="16"/>
                </w:rPr>
                <w:t>8.19</w:t>
              </w:r>
            </w:ins>
          </w:p>
        </w:tc>
        <w:tc>
          <w:tcPr>
            <w:tcW w:w="454" w:type="dxa"/>
            <w:vAlign w:val="center"/>
            <w:tcPrChange w:id="19800" w:author="Στάθης Καπ" w:date="2023-03-09T06:29:00Z">
              <w:tcPr>
                <w:tcW w:w="454" w:type="dxa"/>
                <w:gridSpan w:val="2"/>
                <w:vAlign w:val="bottom"/>
              </w:tcPr>
            </w:tcPrChange>
          </w:tcPr>
          <w:p w14:paraId="31BD4C61" w14:textId="7D4764F8" w:rsidR="00494D04" w:rsidRPr="007E0F91" w:rsidRDefault="00494D04" w:rsidP="00494D04">
            <w:pPr>
              <w:jc w:val="center"/>
              <w:rPr>
                <w:ins w:id="19801" w:author="Στάθης Καπ" w:date="2023-03-09T06:25:00Z"/>
                <w:sz w:val="16"/>
                <w:szCs w:val="16"/>
              </w:rPr>
            </w:pPr>
            <w:ins w:id="19802"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9803" w:author="Στάθης Καπ" w:date="2023-03-09T06:29:00Z">
              <w:tcPr>
                <w:tcW w:w="454" w:type="dxa"/>
                <w:gridSpan w:val="2"/>
                <w:tcBorders>
                  <w:right w:val="single" w:sz="4" w:space="0" w:color="auto"/>
                </w:tcBorders>
                <w:vAlign w:val="center"/>
              </w:tcPr>
            </w:tcPrChange>
          </w:tcPr>
          <w:p w14:paraId="4627F1F7" w14:textId="36F98258" w:rsidR="00494D04" w:rsidRPr="007E0F91" w:rsidRDefault="00494D04" w:rsidP="00494D04">
            <w:pPr>
              <w:jc w:val="center"/>
              <w:rPr>
                <w:ins w:id="19804" w:author="Στάθης Καπ" w:date="2023-03-09T06:25:00Z"/>
                <w:sz w:val="16"/>
                <w:szCs w:val="16"/>
              </w:rPr>
            </w:pPr>
            <w:ins w:id="19805" w:author="Στάθης Καπ" w:date="2023-03-09T07:11:00Z">
              <w:r>
                <w:rPr>
                  <w:rFonts w:ascii="Calibri" w:hAnsi="Calibri" w:cs="Calibri"/>
                  <w:color w:val="000000"/>
                  <w:sz w:val="16"/>
                  <w:szCs w:val="16"/>
                </w:rPr>
                <w:t>40.05</w:t>
              </w:r>
            </w:ins>
          </w:p>
        </w:tc>
        <w:tc>
          <w:tcPr>
            <w:tcW w:w="453" w:type="dxa"/>
            <w:tcBorders>
              <w:left w:val="single" w:sz="4" w:space="0" w:color="auto"/>
            </w:tcBorders>
            <w:vAlign w:val="center"/>
            <w:tcPrChange w:id="19806" w:author="Στάθης Καπ" w:date="2023-03-09T06:29:00Z">
              <w:tcPr>
                <w:tcW w:w="453" w:type="dxa"/>
                <w:gridSpan w:val="2"/>
                <w:tcBorders>
                  <w:left w:val="single" w:sz="4" w:space="0" w:color="auto"/>
                </w:tcBorders>
                <w:vAlign w:val="bottom"/>
              </w:tcPr>
            </w:tcPrChange>
          </w:tcPr>
          <w:p w14:paraId="057A6A93" w14:textId="2B880884" w:rsidR="00494D04" w:rsidRPr="007E0F91" w:rsidRDefault="00494D04" w:rsidP="00494D04">
            <w:pPr>
              <w:jc w:val="center"/>
              <w:rPr>
                <w:ins w:id="19807" w:author="Στάθης Καπ" w:date="2023-03-09T06:25:00Z"/>
                <w:sz w:val="16"/>
                <w:szCs w:val="16"/>
              </w:rPr>
            </w:pPr>
            <w:ins w:id="19808" w:author="Στάθης Καπ" w:date="2023-03-09T07:11:00Z">
              <w:r>
                <w:rPr>
                  <w:rFonts w:ascii="Calibri" w:hAnsi="Calibri" w:cs="Calibri"/>
                  <w:color w:val="000000"/>
                  <w:sz w:val="16"/>
                  <w:szCs w:val="16"/>
                </w:rPr>
                <w:t>376</w:t>
              </w:r>
            </w:ins>
          </w:p>
        </w:tc>
        <w:tc>
          <w:tcPr>
            <w:tcW w:w="454" w:type="dxa"/>
            <w:vAlign w:val="center"/>
            <w:tcPrChange w:id="19809" w:author="Στάθης Καπ" w:date="2023-03-09T06:29:00Z">
              <w:tcPr>
                <w:tcW w:w="454" w:type="dxa"/>
                <w:gridSpan w:val="2"/>
                <w:vAlign w:val="center"/>
              </w:tcPr>
            </w:tcPrChange>
          </w:tcPr>
          <w:p w14:paraId="445734B6" w14:textId="5C8EBCDF" w:rsidR="00494D04" w:rsidRPr="007E0F91" w:rsidRDefault="00494D04" w:rsidP="00494D04">
            <w:pPr>
              <w:jc w:val="center"/>
              <w:rPr>
                <w:ins w:id="19810" w:author="Στάθης Καπ" w:date="2023-03-09T06:25:00Z"/>
                <w:sz w:val="16"/>
                <w:szCs w:val="16"/>
              </w:rPr>
            </w:pPr>
            <w:ins w:id="19811" w:author="Στάθης Καπ" w:date="2023-03-09T07:11:00Z">
              <w:r>
                <w:rPr>
                  <w:rFonts w:ascii="Calibri" w:hAnsi="Calibri" w:cs="Calibri"/>
                  <w:color w:val="000000"/>
                  <w:sz w:val="16"/>
                  <w:szCs w:val="16"/>
                </w:rPr>
                <w:t>18.97</w:t>
              </w:r>
            </w:ins>
          </w:p>
        </w:tc>
        <w:tc>
          <w:tcPr>
            <w:tcW w:w="454" w:type="dxa"/>
            <w:vAlign w:val="center"/>
            <w:tcPrChange w:id="19812" w:author="Στάθης Καπ" w:date="2023-03-09T06:29:00Z">
              <w:tcPr>
                <w:tcW w:w="454" w:type="dxa"/>
                <w:gridSpan w:val="2"/>
                <w:vAlign w:val="bottom"/>
              </w:tcPr>
            </w:tcPrChange>
          </w:tcPr>
          <w:p w14:paraId="608E0381" w14:textId="2D10E8EB" w:rsidR="00494D04" w:rsidRPr="007E0F91" w:rsidRDefault="00494D04" w:rsidP="00494D04">
            <w:pPr>
              <w:jc w:val="center"/>
              <w:rPr>
                <w:ins w:id="19813" w:author="Στάθης Καπ" w:date="2023-03-09T06:25:00Z"/>
                <w:sz w:val="16"/>
                <w:szCs w:val="16"/>
              </w:rPr>
            </w:pPr>
            <w:ins w:id="19814" w:author="Στάθης Καπ" w:date="2023-03-09T07:11:00Z">
              <w:r>
                <w:rPr>
                  <w:rFonts w:ascii="Calibri" w:hAnsi="Calibri" w:cs="Calibri"/>
                  <w:color w:val="000000"/>
                  <w:sz w:val="16"/>
                  <w:szCs w:val="16"/>
                </w:rPr>
                <w:t>0.239</w:t>
              </w:r>
            </w:ins>
          </w:p>
        </w:tc>
        <w:tc>
          <w:tcPr>
            <w:tcW w:w="461" w:type="dxa"/>
            <w:tcBorders>
              <w:right w:val="single" w:sz="4" w:space="0" w:color="auto"/>
            </w:tcBorders>
            <w:vAlign w:val="center"/>
            <w:tcPrChange w:id="19815" w:author="Στάθης Καπ" w:date="2023-03-09T06:29:00Z">
              <w:tcPr>
                <w:tcW w:w="461" w:type="dxa"/>
                <w:gridSpan w:val="2"/>
                <w:tcBorders>
                  <w:right w:val="single" w:sz="4" w:space="0" w:color="auto"/>
                </w:tcBorders>
                <w:vAlign w:val="center"/>
              </w:tcPr>
            </w:tcPrChange>
          </w:tcPr>
          <w:p w14:paraId="43296074" w14:textId="7CC437A4" w:rsidR="00494D04" w:rsidRPr="007E0F91" w:rsidRDefault="00494D04" w:rsidP="00494D04">
            <w:pPr>
              <w:jc w:val="center"/>
              <w:rPr>
                <w:ins w:id="19816" w:author="Στάθης Καπ" w:date="2023-03-09T06:25:00Z"/>
                <w:sz w:val="16"/>
                <w:szCs w:val="16"/>
              </w:rPr>
            </w:pPr>
            <w:ins w:id="19817" w:author="Στάθης Καπ" w:date="2023-03-09T07:11:00Z">
              <w:r>
                <w:rPr>
                  <w:rFonts w:ascii="Calibri" w:hAnsi="Calibri" w:cs="Calibri"/>
                  <w:color w:val="000000"/>
                  <w:sz w:val="16"/>
                  <w:szCs w:val="16"/>
                </w:rPr>
                <w:t>34.88</w:t>
              </w:r>
            </w:ins>
          </w:p>
        </w:tc>
      </w:tr>
      <w:tr w:rsidR="00494D04" w14:paraId="59EB8E9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81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819" w:author="Στάθης Καπ" w:date="2023-03-09T06:25:00Z"/>
          <w:trPrChange w:id="1982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82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72FD62B" w14:textId="77777777" w:rsidR="00494D04" w:rsidRPr="007E0F91" w:rsidRDefault="00494D04" w:rsidP="00494D04">
            <w:pPr>
              <w:jc w:val="center"/>
              <w:rPr>
                <w:ins w:id="19822" w:author="Στάθης Καπ" w:date="2023-03-09T06:25:00Z"/>
                <w:sz w:val="16"/>
                <w:szCs w:val="16"/>
              </w:rPr>
            </w:pPr>
            <w:ins w:id="19823" w:author="Στάθης Καπ" w:date="2023-03-09T06:25:00Z">
              <w:r w:rsidRPr="009861B1">
                <w:rPr>
                  <w:rFonts w:ascii="Calibri" w:hAnsi="Calibri" w:cs="Calibri"/>
                  <w:color w:val="000000"/>
                  <w:sz w:val="16"/>
                  <w:szCs w:val="16"/>
                </w:rPr>
                <w:t>rc104</w:t>
              </w:r>
            </w:ins>
          </w:p>
        </w:tc>
        <w:tc>
          <w:tcPr>
            <w:tcW w:w="565" w:type="dxa"/>
            <w:tcBorders>
              <w:left w:val="single" w:sz="4" w:space="0" w:color="auto"/>
            </w:tcBorders>
            <w:vAlign w:val="center"/>
            <w:tcPrChange w:id="19824" w:author="Στάθης Καπ" w:date="2023-03-09T06:29:00Z">
              <w:tcPr>
                <w:tcW w:w="565" w:type="dxa"/>
                <w:gridSpan w:val="2"/>
                <w:tcBorders>
                  <w:left w:val="single" w:sz="4" w:space="0" w:color="auto"/>
                </w:tcBorders>
                <w:vAlign w:val="center"/>
              </w:tcPr>
            </w:tcPrChange>
          </w:tcPr>
          <w:p w14:paraId="61381080" w14:textId="63EC2767" w:rsidR="00494D04" w:rsidRPr="007E0F91" w:rsidRDefault="00494D04" w:rsidP="00494D04">
            <w:pPr>
              <w:jc w:val="center"/>
              <w:rPr>
                <w:ins w:id="19825" w:author="Στάθης Καπ" w:date="2023-03-09T06:25:00Z"/>
                <w:sz w:val="16"/>
                <w:szCs w:val="16"/>
              </w:rPr>
            </w:pPr>
            <w:ins w:id="19826"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9827" w:author="Στάθης Καπ" w:date="2023-03-09T06:29:00Z">
              <w:tcPr>
                <w:tcW w:w="679" w:type="dxa"/>
                <w:gridSpan w:val="2"/>
                <w:tcBorders>
                  <w:right w:val="single" w:sz="4" w:space="0" w:color="auto"/>
                </w:tcBorders>
                <w:vAlign w:val="center"/>
              </w:tcPr>
            </w:tcPrChange>
          </w:tcPr>
          <w:p w14:paraId="3EDDF962" w14:textId="1159CC42" w:rsidR="00494D04" w:rsidRPr="007E0F91" w:rsidRDefault="00494D04" w:rsidP="00494D04">
            <w:pPr>
              <w:jc w:val="center"/>
              <w:rPr>
                <w:ins w:id="19828" w:author="Στάθης Καπ" w:date="2023-03-09T06:25:00Z"/>
                <w:sz w:val="16"/>
                <w:szCs w:val="16"/>
              </w:rPr>
            </w:pPr>
            <w:ins w:id="19829"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9830" w:author="Στάθης Καπ" w:date="2023-03-09T06:29:00Z">
              <w:tcPr>
                <w:tcW w:w="453" w:type="dxa"/>
                <w:gridSpan w:val="2"/>
                <w:tcBorders>
                  <w:left w:val="single" w:sz="4" w:space="0" w:color="auto"/>
                </w:tcBorders>
                <w:vAlign w:val="center"/>
              </w:tcPr>
            </w:tcPrChange>
          </w:tcPr>
          <w:p w14:paraId="64B4FA3E" w14:textId="6D7DE7EE" w:rsidR="00494D04" w:rsidRPr="007E0F91" w:rsidRDefault="00494D04" w:rsidP="00494D04">
            <w:pPr>
              <w:jc w:val="center"/>
              <w:rPr>
                <w:ins w:id="19831" w:author="Στάθης Καπ" w:date="2023-03-09T06:25:00Z"/>
                <w:sz w:val="16"/>
                <w:szCs w:val="16"/>
              </w:rPr>
            </w:pPr>
            <w:ins w:id="19832" w:author="Στάθης Καπ" w:date="2023-03-09T07:11:00Z">
              <w:r>
                <w:rPr>
                  <w:rFonts w:ascii="Calibri" w:hAnsi="Calibri" w:cs="Calibri"/>
                  <w:color w:val="000000"/>
                  <w:sz w:val="16"/>
                  <w:szCs w:val="16"/>
                </w:rPr>
                <w:t>520</w:t>
              </w:r>
            </w:ins>
          </w:p>
        </w:tc>
        <w:tc>
          <w:tcPr>
            <w:tcW w:w="708" w:type="dxa"/>
            <w:vAlign w:val="center"/>
            <w:tcPrChange w:id="19833" w:author="Στάθης Καπ" w:date="2023-03-09T06:29:00Z">
              <w:tcPr>
                <w:tcW w:w="708" w:type="dxa"/>
                <w:gridSpan w:val="2"/>
                <w:vAlign w:val="center"/>
              </w:tcPr>
            </w:tcPrChange>
          </w:tcPr>
          <w:p w14:paraId="0DF10DF8" w14:textId="75761A8B" w:rsidR="00494D04" w:rsidRPr="007E0F91" w:rsidRDefault="00494D04" w:rsidP="00494D04">
            <w:pPr>
              <w:jc w:val="center"/>
              <w:rPr>
                <w:ins w:id="19834" w:author="Στάθης Καπ" w:date="2023-03-09T06:25:00Z"/>
                <w:sz w:val="16"/>
                <w:szCs w:val="16"/>
              </w:rPr>
            </w:pPr>
            <w:ins w:id="19835" w:author="Στάθης Καπ" w:date="2023-03-09T07:11:00Z">
              <w:r>
                <w:rPr>
                  <w:rFonts w:ascii="Calibri" w:hAnsi="Calibri" w:cs="Calibri"/>
                  <w:color w:val="000000"/>
                  <w:sz w:val="16"/>
                  <w:szCs w:val="16"/>
                </w:rPr>
                <w:t>9.57</w:t>
              </w:r>
            </w:ins>
          </w:p>
        </w:tc>
        <w:tc>
          <w:tcPr>
            <w:tcW w:w="652" w:type="dxa"/>
            <w:tcBorders>
              <w:right w:val="single" w:sz="4" w:space="0" w:color="auto"/>
            </w:tcBorders>
            <w:vAlign w:val="center"/>
            <w:tcPrChange w:id="19836" w:author="Στάθης Καπ" w:date="2023-03-09T06:29:00Z">
              <w:tcPr>
                <w:tcW w:w="652" w:type="dxa"/>
                <w:gridSpan w:val="2"/>
                <w:tcBorders>
                  <w:right w:val="single" w:sz="4" w:space="0" w:color="auto"/>
                </w:tcBorders>
                <w:vAlign w:val="center"/>
              </w:tcPr>
            </w:tcPrChange>
          </w:tcPr>
          <w:p w14:paraId="73B196B7" w14:textId="4974D9C7" w:rsidR="00494D04" w:rsidRPr="007E0F91" w:rsidRDefault="00494D04" w:rsidP="00494D04">
            <w:pPr>
              <w:jc w:val="center"/>
              <w:rPr>
                <w:ins w:id="19837" w:author="Στάθης Καπ" w:date="2023-03-09T06:25:00Z"/>
                <w:sz w:val="16"/>
                <w:szCs w:val="16"/>
              </w:rPr>
            </w:pPr>
            <w:ins w:id="19838" w:author="Στάθης Καπ" w:date="2023-03-09T07:11:00Z">
              <w:r>
                <w:rPr>
                  <w:rFonts w:ascii="Calibri" w:hAnsi="Calibri" w:cs="Calibri"/>
                  <w:color w:val="000000"/>
                  <w:sz w:val="16"/>
                  <w:szCs w:val="16"/>
                </w:rPr>
                <w:t>0.313</w:t>
              </w:r>
            </w:ins>
          </w:p>
        </w:tc>
        <w:tc>
          <w:tcPr>
            <w:tcW w:w="453" w:type="dxa"/>
            <w:tcBorders>
              <w:left w:val="single" w:sz="4" w:space="0" w:color="auto"/>
            </w:tcBorders>
            <w:vAlign w:val="center"/>
            <w:tcPrChange w:id="19839" w:author="Στάθης Καπ" w:date="2023-03-09T06:29:00Z">
              <w:tcPr>
                <w:tcW w:w="453" w:type="dxa"/>
                <w:gridSpan w:val="2"/>
                <w:tcBorders>
                  <w:left w:val="single" w:sz="4" w:space="0" w:color="auto"/>
                </w:tcBorders>
                <w:vAlign w:val="bottom"/>
              </w:tcPr>
            </w:tcPrChange>
          </w:tcPr>
          <w:p w14:paraId="7EEFF073" w14:textId="253EFBD9" w:rsidR="00494D04" w:rsidRPr="007E0F91" w:rsidRDefault="00494D04" w:rsidP="00494D04">
            <w:pPr>
              <w:jc w:val="center"/>
              <w:rPr>
                <w:ins w:id="19840" w:author="Στάθης Καπ" w:date="2023-03-09T06:25:00Z"/>
                <w:sz w:val="16"/>
                <w:szCs w:val="16"/>
              </w:rPr>
            </w:pPr>
            <w:ins w:id="19841" w:author="Στάθης Καπ" w:date="2023-03-09T07:11:00Z">
              <w:r>
                <w:rPr>
                  <w:rFonts w:ascii="Calibri" w:hAnsi="Calibri" w:cs="Calibri"/>
                  <w:color w:val="000000"/>
                  <w:sz w:val="16"/>
                  <w:szCs w:val="16"/>
                </w:rPr>
                <w:t>437</w:t>
              </w:r>
            </w:ins>
          </w:p>
        </w:tc>
        <w:tc>
          <w:tcPr>
            <w:tcW w:w="454" w:type="dxa"/>
            <w:vAlign w:val="center"/>
            <w:tcPrChange w:id="19842" w:author="Στάθης Καπ" w:date="2023-03-09T06:29:00Z">
              <w:tcPr>
                <w:tcW w:w="454" w:type="dxa"/>
                <w:gridSpan w:val="2"/>
                <w:vAlign w:val="center"/>
              </w:tcPr>
            </w:tcPrChange>
          </w:tcPr>
          <w:p w14:paraId="55E86349" w14:textId="3538E09F" w:rsidR="00494D04" w:rsidRPr="007E0F91" w:rsidRDefault="00494D04" w:rsidP="00494D04">
            <w:pPr>
              <w:jc w:val="center"/>
              <w:rPr>
                <w:ins w:id="19843" w:author="Στάθης Καπ" w:date="2023-03-09T06:25:00Z"/>
                <w:sz w:val="16"/>
                <w:szCs w:val="16"/>
              </w:rPr>
            </w:pPr>
            <w:ins w:id="19844" w:author="Στάθης Καπ" w:date="2023-03-09T07:11:00Z">
              <w:r>
                <w:rPr>
                  <w:rFonts w:ascii="Calibri" w:hAnsi="Calibri" w:cs="Calibri"/>
                  <w:color w:val="000000"/>
                  <w:sz w:val="16"/>
                  <w:szCs w:val="16"/>
                </w:rPr>
                <w:t>15.96</w:t>
              </w:r>
            </w:ins>
          </w:p>
        </w:tc>
        <w:tc>
          <w:tcPr>
            <w:tcW w:w="454" w:type="dxa"/>
            <w:vAlign w:val="center"/>
            <w:tcPrChange w:id="19845" w:author="Στάθης Καπ" w:date="2023-03-09T06:29:00Z">
              <w:tcPr>
                <w:tcW w:w="454" w:type="dxa"/>
                <w:gridSpan w:val="2"/>
                <w:vAlign w:val="bottom"/>
              </w:tcPr>
            </w:tcPrChange>
          </w:tcPr>
          <w:p w14:paraId="4F35DCEE" w14:textId="4CCE456A" w:rsidR="00494D04" w:rsidRPr="007E0F91" w:rsidRDefault="00494D04" w:rsidP="00494D04">
            <w:pPr>
              <w:jc w:val="center"/>
              <w:rPr>
                <w:ins w:id="19846" w:author="Στάθης Καπ" w:date="2023-03-09T06:25:00Z"/>
                <w:sz w:val="16"/>
                <w:szCs w:val="16"/>
              </w:rPr>
            </w:pPr>
            <w:ins w:id="19847" w:author="Στάθης Καπ" w:date="2023-03-09T07:11:00Z">
              <w:r>
                <w:rPr>
                  <w:rFonts w:ascii="Calibri" w:hAnsi="Calibri" w:cs="Calibri"/>
                  <w:color w:val="000000"/>
                  <w:sz w:val="16"/>
                  <w:szCs w:val="16"/>
                </w:rPr>
                <w:t>0.24</w:t>
              </w:r>
            </w:ins>
          </w:p>
        </w:tc>
        <w:tc>
          <w:tcPr>
            <w:tcW w:w="457" w:type="dxa"/>
            <w:tcBorders>
              <w:right w:val="single" w:sz="4" w:space="0" w:color="auto"/>
            </w:tcBorders>
            <w:vAlign w:val="center"/>
            <w:tcPrChange w:id="19848" w:author="Στάθης Καπ" w:date="2023-03-09T06:29:00Z">
              <w:tcPr>
                <w:tcW w:w="457" w:type="dxa"/>
                <w:gridSpan w:val="2"/>
                <w:tcBorders>
                  <w:right w:val="single" w:sz="4" w:space="0" w:color="auto"/>
                </w:tcBorders>
                <w:vAlign w:val="center"/>
              </w:tcPr>
            </w:tcPrChange>
          </w:tcPr>
          <w:p w14:paraId="60698880" w14:textId="2049D597" w:rsidR="00494D04" w:rsidRPr="007E0F91" w:rsidRDefault="00494D04" w:rsidP="00494D04">
            <w:pPr>
              <w:jc w:val="center"/>
              <w:rPr>
                <w:ins w:id="19849" w:author="Στάθης Καπ" w:date="2023-03-09T06:25:00Z"/>
                <w:sz w:val="16"/>
                <w:szCs w:val="16"/>
              </w:rPr>
            </w:pPr>
            <w:ins w:id="19850" w:author="Στάθης Καπ" w:date="2023-03-09T07:11:00Z">
              <w:r>
                <w:rPr>
                  <w:rFonts w:ascii="Calibri" w:hAnsi="Calibri" w:cs="Calibri"/>
                  <w:color w:val="000000"/>
                  <w:sz w:val="16"/>
                  <w:szCs w:val="16"/>
                </w:rPr>
                <w:t>23.32</w:t>
              </w:r>
            </w:ins>
          </w:p>
        </w:tc>
        <w:tc>
          <w:tcPr>
            <w:tcW w:w="453" w:type="dxa"/>
            <w:tcBorders>
              <w:left w:val="single" w:sz="4" w:space="0" w:color="auto"/>
            </w:tcBorders>
            <w:vAlign w:val="center"/>
            <w:tcPrChange w:id="19851" w:author="Στάθης Καπ" w:date="2023-03-09T06:29:00Z">
              <w:tcPr>
                <w:tcW w:w="453" w:type="dxa"/>
                <w:gridSpan w:val="2"/>
                <w:tcBorders>
                  <w:left w:val="single" w:sz="4" w:space="0" w:color="auto"/>
                </w:tcBorders>
                <w:vAlign w:val="bottom"/>
              </w:tcPr>
            </w:tcPrChange>
          </w:tcPr>
          <w:p w14:paraId="4BA681DF" w14:textId="0109FCBB" w:rsidR="00494D04" w:rsidRPr="007E0F91" w:rsidRDefault="00494D04" w:rsidP="00494D04">
            <w:pPr>
              <w:jc w:val="center"/>
              <w:rPr>
                <w:ins w:id="19852" w:author="Στάθης Καπ" w:date="2023-03-09T06:25:00Z"/>
                <w:sz w:val="16"/>
                <w:szCs w:val="16"/>
              </w:rPr>
            </w:pPr>
            <w:ins w:id="19853" w:author="Στάθης Καπ" w:date="2023-03-09T07:11:00Z">
              <w:r>
                <w:rPr>
                  <w:rFonts w:ascii="Calibri" w:hAnsi="Calibri" w:cs="Calibri"/>
                  <w:color w:val="000000"/>
                  <w:sz w:val="16"/>
                  <w:szCs w:val="16"/>
                </w:rPr>
                <w:t>446</w:t>
              </w:r>
            </w:ins>
          </w:p>
        </w:tc>
        <w:tc>
          <w:tcPr>
            <w:tcW w:w="454" w:type="dxa"/>
            <w:vAlign w:val="center"/>
            <w:tcPrChange w:id="19854" w:author="Στάθης Καπ" w:date="2023-03-09T06:29:00Z">
              <w:tcPr>
                <w:tcW w:w="454" w:type="dxa"/>
                <w:gridSpan w:val="2"/>
                <w:vAlign w:val="center"/>
              </w:tcPr>
            </w:tcPrChange>
          </w:tcPr>
          <w:p w14:paraId="4DD12D04" w14:textId="36F04DF3" w:rsidR="00494D04" w:rsidRPr="007E0F91" w:rsidRDefault="00494D04" w:rsidP="00494D04">
            <w:pPr>
              <w:jc w:val="center"/>
              <w:rPr>
                <w:ins w:id="19855" w:author="Στάθης Καπ" w:date="2023-03-09T06:25:00Z"/>
                <w:sz w:val="16"/>
                <w:szCs w:val="16"/>
              </w:rPr>
            </w:pPr>
            <w:ins w:id="19856" w:author="Στάθης Καπ" w:date="2023-03-09T07:11:00Z">
              <w:r>
                <w:rPr>
                  <w:rFonts w:ascii="Calibri" w:hAnsi="Calibri" w:cs="Calibri"/>
                  <w:color w:val="000000"/>
                  <w:sz w:val="16"/>
                  <w:szCs w:val="16"/>
                </w:rPr>
                <w:t>14.23</w:t>
              </w:r>
            </w:ins>
          </w:p>
        </w:tc>
        <w:tc>
          <w:tcPr>
            <w:tcW w:w="454" w:type="dxa"/>
            <w:vAlign w:val="center"/>
            <w:tcPrChange w:id="19857" w:author="Στάθης Καπ" w:date="2023-03-09T06:29:00Z">
              <w:tcPr>
                <w:tcW w:w="454" w:type="dxa"/>
                <w:gridSpan w:val="2"/>
                <w:vAlign w:val="bottom"/>
              </w:tcPr>
            </w:tcPrChange>
          </w:tcPr>
          <w:p w14:paraId="6CB8C698" w14:textId="49C582E2" w:rsidR="00494D04" w:rsidRPr="007E0F91" w:rsidRDefault="00494D04" w:rsidP="00494D04">
            <w:pPr>
              <w:jc w:val="center"/>
              <w:rPr>
                <w:ins w:id="19858" w:author="Στάθης Καπ" w:date="2023-03-09T06:25:00Z"/>
                <w:sz w:val="16"/>
                <w:szCs w:val="16"/>
              </w:rPr>
            </w:pPr>
            <w:ins w:id="19859"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9860" w:author="Στάθης Καπ" w:date="2023-03-09T06:29:00Z">
              <w:tcPr>
                <w:tcW w:w="454" w:type="dxa"/>
                <w:gridSpan w:val="2"/>
                <w:tcBorders>
                  <w:right w:val="single" w:sz="4" w:space="0" w:color="auto"/>
                </w:tcBorders>
                <w:vAlign w:val="center"/>
              </w:tcPr>
            </w:tcPrChange>
          </w:tcPr>
          <w:p w14:paraId="07A7B4C0" w14:textId="393AE74D" w:rsidR="00494D04" w:rsidRPr="007E0F91" w:rsidRDefault="00494D04" w:rsidP="00494D04">
            <w:pPr>
              <w:jc w:val="center"/>
              <w:rPr>
                <w:ins w:id="19861" w:author="Στάθης Καπ" w:date="2023-03-09T06:25:00Z"/>
                <w:sz w:val="16"/>
                <w:szCs w:val="16"/>
              </w:rPr>
            </w:pPr>
            <w:ins w:id="19862" w:author="Στάθης Καπ" w:date="2023-03-09T07:11:00Z">
              <w:r>
                <w:rPr>
                  <w:rFonts w:ascii="Calibri" w:hAnsi="Calibri" w:cs="Calibri"/>
                  <w:color w:val="000000"/>
                  <w:sz w:val="16"/>
                  <w:szCs w:val="16"/>
                </w:rPr>
                <w:t>30.67</w:t>
              </w:r>
            </w:ins>
          </w:p>
        </w:tc>
        <w:tc>
          <w:tcPr>
            <w:tcW w:w="453" w:type="dxa"/>
            <w:tcBorders>
              <w:left w:val="single" w:sz="4" w:space="0" w:color="auto"/>
            </w:tcBorders>
            <w:vAlign w:val="center"/>
            <w:tcPrChange w:id="19863" w:author="Στάθης Καπ" w:date="2023-03-09T06:29:00Z">
              <w:tcPr>
                <w:tcW w:w="453" w:type="dxa"/>
                <w:gridSpan w:val="2"/>
                <w:tcBorders>
                  <w:left w:val="single" w:sz="4" w:space="0" w:color="auto"/>
                </w:tcBorders>
                <w:vAlign w:val="bottom"/>
              </w:tcPr>
            </w:tcPrChange>
          </w:tcPr>
          <w:p w14:paraId="47CDE338" w14:textId="567BB39F" w:rsidR="00494D04" w:rsidRPr="007E0F91" w:rsidRDefault="00494D04" w:rsidP="00494D04">
            <w:pPr>
              <w:jc w:val="center"/>
              <w:rPr>
                <w:ins w:id="19864" w:author="Στάθης Καπ" w:date="2023-03-09T06:25:00Z"/>
                <w:sz w:val="16"/>
                <w:szCs w:val="16"/>
              </w:rPr>
            </w:pPr>
            <w:ins w:id="19865" w:author="Στάθης Καπ" w:date="2023-03-09T07:11:00Z">
              <w:r>
                <w:rPr>
                  <w:rFonts w:ascii="Calibri" w:hAnsi="Calibri" w:cs="Calibri"/>
                  <w:color w:val="000000"/>
                  <w:sz w:val="16"/>
                  <w:szCs w:val="16"/>
                </w:rPr>
                <w:t>360</w:t>
              </w:r>
            </w:ins>
          </w:p>
        </w:tc>
        <w:tc>
          <w:tcPr>
            <w:tcW w:w="454" w:type="dxa"/>
            <w:vAlign w:val="center"/>
            <w:tcPrChange w:id="19866" w:author="Στάθης Καπ" w:date="2023-03-09T06:29:00Z">
              <w:tcPr>
                <w:tcW w:w="454" w:type="dxa"/>
                <w:gridSpan w:val="2"/>
                <w:vAlign w:val="center"/>
              </w:tcPr>
            </w:tcPrChange>
          </w:tcPr>
          <w:p w14:paraId="4092C165" w14:textId="3234550E" w:rsidR="00494D04" w:rsidRPr="007E0F91" w:rsidRDefault="00494D04" w:rsidP="00494D04">
            <w:pPr>
              <w:jc w:val="center"/>
              <w:rPr>
                <w:ins w:id="19867" w:author="Στάθης Καπ" w:date="2023-03-09T06:25:00Z"/>
                <w:sz w:val="16"/>
                <w:szCs w:val="16"/>
              </w:rPr>
            </w:pPr>
            <w:ins w:id="19868" w:author="Στάθης Καπ" w:date="2023-03-09T07:11:00Z">
              <w:r>
                <w:rPr>
                  <w:rFonts w:ascii="Calibri" w:hAnsi="Calibri" w:cs="Calibri"/>
                  <w:color w:val="000000"/>
                  <w:sz w:val="16"/>
                  <w:szCs w:val="16"/>
                </w:rPr>
                <w:t>30.77</w:t>
              </w:r>
            </w:ins>
          </w:p>
        </w:tc>
        <w:tc>
          <w:tcPr>
            <w:tcW w:w="454" w:type="dxa"/>
            <w:vAlign w:val="center"/>
            <w:tcPrChange w:id="19869" w:author="Στάθης Καπ" w:date="2023-03-09T06:29:00Z">
              <w:tcPr>
                <w:tcW w:w="454" w:type="dxa"/>
                <w:gridSpan w:val="2"/>
                <w:vAlign w:val="bottom"/>
              </w:tcPr>
            </w:tcPrChange>
          </w:tcPr>
          <w:p w14:paraId="591228AA" w14:textId="1FDAE2DA" w:rsidR="00494D04" w:rsidRPr="007E0F91" w:rsidRDefault="00494D04" w:rsidP="00494D04">
            <w:pPr>
              <w:jc w:val="center"/>
              <w:rPr>
                <w:ins w:id="19870" w:author="Στάθης Καπ" w:date="2023-03-09T06:25:00Z"/>
                <w:sz w:val="16"/>
                <w:szCs w:val="16"/>
              </w:rPr>
            </w:pPr>
            <w:ins w:id="19871" w:author="Στάθης Καπ" w:date="2023-03-09T07:11:00Z">
              <w:r>
                <w:rPr>
                  <w:rFonts w:ascii="Calibri" w:hAnsi="Calibri" w:cs="Calibri"/>
                  <w:color w:val="000000"/>
                  <w:sz w:val="16"/>
                  <w:szCs w:val="16"/>
                </w:rPr>
                <w:t>0.274</w:t>
              </w:r>
            </w:ins>
          </w:p>
        </w:tc>
        <w:tc>
          <w:tcPr>
            <w:tcW w:w="461" w:type="dxa"/>
            <w:tcBorders>
              <w:right w:val="single" w:sz="4" w:space="0" w:color="auto"/>
            </w:tcBorders>
            <w:vAlign w:val="center"/>
            <w:tcPrChange w:id="19872" w:author="Στάθης Καπ" w:date="2023-03-09T06:29:00Z">
              <w:tcPr>
                <w:tcW w:w="461" w:type="dxa"/>
                <w:gridSpan w:val="2"/>
                <w:tcBorders>
                  <w:right w:val="single" w:sz="4" w:space="0" w:color="auto"/>
                </w:tcBorders>
                <w:vAlign w:val="center"/>
              </w:tcPr>
            </w:tcPrChange>
          </w:tcPr>
          <w:p w14:paraId="28AEEDF5" w14:textId="2B3D7A19" w:rsidR="00494D04" w:rsidRPr="007E0F91" w:rsidRDefault="00494D04" w:rsidP="00494D04">
            <w:pPr>
              <w:jc w:val="center"/>
              <w:rPr>
                <w:ins w:id="19873" w:author="Στάθης Καπ" w:date="2023-03-09T06:25:00Z"/>
                <w:sz w:val="16"/>
                <w:szCs w:val="16"/>
              </w:rPr>
            </w:pPr>
            <w:ins w:id="19874" w:author="Στάθης Καπ" w:date="2023-03-09T07:11:00Z">
              <w:r>
                <w:rPr>
                  <w:rFonts w:ascii="Calibri" w:hAnsi="Calibri" w:cs="Calibri"/>
                  <w:color w:val="000000"/>
                  <w:sz w:val="16"/>
                  <w:szCs w:val="16"/>
                </w:rPr>
                <w:t>12.46</w:t>
              </w:r>
            </w:ins>
          </w:p>
        </w:tc>
      </w:tr>
      <w:tr w:rsidR="00494D04" w14:paraId="59CE2A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87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876" w:author="Στάθης Καπ" w:date="2023-03-09T06:25:00Z"/>
          <w:trPrChange w:id="1987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87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CC94437" w14:textId="77777777" w:rsidR="00494D04" w:rsidRPr="007E0F91" w:rsidRDefault="00494D04" w:rsidP="00494D04">
            <w:pPr>
              <w:jc w:val="center"/>
              <w:rPr>
                <w:ins w:id="19879" w:author="Στάθης Καπ" w:date="2023-03-09T06:25:00Z"/>
                <w:sz w:val="16"/>
                <w:szCs w:val="16"/>
              </w:rPr>
            </w:pPr>
            <w:ins w:id="19880" w:author="Στάθης Καπ" w:date="2023-03-09T06:25:00Z">
              <w:r w:rsidRPr="009861B1">
                <w:rPr>
                  <w:rFonts w:ascii="Calibri" w:hAnsi="Calibri" w:cs="Calibri"/>
                  <w:color w:val="000000"/>
                  <w:sz w:val="16"/>
                  <w:szCs w:val="16"/>
                </w:rPr>
                <w:t>rc105</w:t>
              </w:r>
            </w:ins>
          </w:p>
        </w:tc>
        <w:tc>
          <w:tcPr>
            <w:tcW w:w="565" w:type="dxa"/>
            <w:tcBorders>
              <w:left w:val="single" w:sz="4" w:space="0" w:color="auto"/>
            </w:tcBorders>
            <w:vAlign w:val="center"/>
            <w:tcPrChange w:id="19881" w:author="Στάθης Καπ" w:date="2023-03-09T06:29:00Z">
              <w:tcPr>
                <w:tcW w:w="565" w:type="dxa"/>
                <w:gridSpan w:val="2"/>
                <w:tcBorders>
                  <w:left w:val="single" w:sz="4" w:space="0" w:color="auto"/>
                </w:tcBorders>
                <w:vAlign w:val="center"/>
              </w:tcPr>
            </w:tcPrChange>
          </w:tcPr>
          <w:p w14:paraId="104ACF45" w14:textId="3EBD23D8" w:rsidR="00494D04" w:rsidRPr="007E0F91" w:rsidRDefault="00494D04" w:rsidP="00494D04">
            <w:pPr>
              <w:jc w:val="center"/>
              <w:rPr>
                <w:ins w:id="19882" w:author="Στάθης Καπ" w:date="2023-03-09T06:25:00Z"/>
                <w:sz w:val="16"/>
                <w:szCs w:val="16"/>
              </w:rPr>
            </w:pPr>
            <w:ins w:id="19883"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9884" w:author="Στάθης Καπ" w:date="2023-03-09T06:29:00Z">
              <w:tcPr>
                <w:tcW w:w="679" w:type="dxa"/>
                <w:gridSpan w:val="2"/>
                <w:tcBorders>
                  <w:right w:val="single" w:sz="4" w:space="0" w:color="auto"/>
                </w:tcBorders>
                <w:vAlign w:val="center"/>
              </w:tcPr>
            </w:tcPrChange>
          </w:tcPr>
          <w:p w14:paraId="20FE4304" w14:textId="32810322" w:rsidR="00494D04" w:rsidRPr="007E0F91" w:rsidRDefault="00494D04" w:rsidP="00494D04">
            <w:pPr>
              <w:jc w:val="center"/>
              <w:rPr>
                <w:ins w:id="19885" w:author="Στάθης Καπ" w:date="2023-03-09T06:25:00Z"/>
                <w:sz w:val="16"/>
                <w:szCs w:val="16"/>
              </w:rPr>
            </w:pPr>
            <w:ins w:id="19886"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9887" w:author="Στάθης Καπ" w:date="2023-03-09T06:29:00Z">
              <w:tcPr>
                <w:tcW w:w="453" w:type="dxa"/>
                <w:gridSpan w:val="2"/>
                <w:tcBorders>
                  <w:left w:val="single" w:sz="4" w:space="0" w:color="auto"/>
                </w:tcBorders>
                <w:vAlign w:val="center"/>
              </w:tcPr>
            </w:tcPrChange>
          </w:tcPr>
          <w:p w14:paraId="555DA5BA" w14:textId="3ACB93B8" w:rsidR="00494D04" w:rsidRPr="007E0F91" w:rsidRDefault="00494D04" w:rsidP="00494D04">
            <w:pPr>
              <w:jc w:val="center"/>
              <w:rPr>
                <w:ins w:id="19888" w:author="Στάθης Καπ" w:date="2023-03-09T06:25:00Z"/>
                <w:sz w:val="16"/>
                <w:szCs w:val="16"/>
              </w:rPr>
            </w:pPr>
            <w:ins w:id="19889" w:author="Στάθης Καπ" w:date="2023-03-09T07:11:00Z">
              <w:r>
                <w:rPr>
                  <w:rFonts w:ascii="Calibri" w:hAnsi="Calibri" w:cs="Calibri"/>
                  <w:color w:val="000000"/>
                  <w:sz w:val="16"/>
                  <w:szCs w:val="16"/>
                </w:rPr>
                <w:t>384</w:t>
              </w:r>
            </w:ins>
          </w:p>
        </w:tc>
        <w:tc>
          <w:tcPr>
            <w:tcW w:w="708" w:type="dxa"/>
            <w:vAlign w:val="center"/>
            <w:tcPrChange w:id="19890" w:author="Στάθης Καπ" w:date="2023-03-09T06:29:00Z">
              <w:tcPr>
                <w:tcW w:w="708" w:type="dxa"/>
                <w:gridSpan w:val="2"/>
                <w:vAlign w:val="center"/>
              </w:tcPr>
            </w:tcPrChange>
          </w:tcPr>
          <w:p w14:paraId="04ABB008" w14:textId="1ACE772A" w:rsidR="00494D04" w:rsidRPr="007E0F91" w:rsidRDefault="00494D04" w:rsidP="00494D04">
            <w:pPr>
              <w:jc w:val="center"/>
              <w:rPr>
                <w:ins w:id="19891" w:author="Στάθης Καπ" w:date="2023-03-09T06:25:00Z"/>
                <w:sz w:val="16"/>
                <w:szCs w:val="16"/>
              </w:rPr>
            </w:pPr>
            <w:ins w:id="19892" w:author="Στάθης Καπ" w:date="2023-03-09T07:11:00Z">
              <w:r>
                <w:rPr>
                  <w:rFonts w:ascii="Calibri" w:hAnsi="Calibri" w:cs="Calibri"/>
                  <w:color w:val="000000"/>
                  <w:sz w:val="16"/>
                  <w:szCs w:val="16"/>
                </w:rPr>
                <w:t>20</w:t>
              </w:r>
            </w:ins>
          </w:p>
        </w:tc>
        <w:tc>
          <w:tcPr>
            <w:tcW w:w="652" w:type="dxa"/>
            <w:tcBorders>
              <w:right w:val="single" w:sz="4" w:space="0" w:color="auto"/>
            </w:tcBorders>
            <w:vAlign w:val="center"/>
            <w:tcPrChange w:id="19893" w:author="Στάθης Καπ" w:date="2023-03-09T06:29:00Z">
              <w:tcPr>
                <w:tcW w:w="652" w:type="dxa"/>
                <w:gridSpan w:val="2"/>
                <w:tcBorders>
                  <w:right w:val="single" w:sz="4" w:space="0" w:color="auto"/>
                </w:tcBorders>
                <w:vAlign w:val="center"/>
              </w:tcPr>
            </w:tcPrChange>
          </w:tcPr>
          <w:p w14:paraId="498CE61E" w14:textId="06212E51" w:rsidR="00494D04" w:rsidRPr="007E0F91" w:rsidRDefault="00494D04" w:rsidP="00494D04">
            <w:pPr>
              <w:jc w:val="center"/>
              <w:rPr>
                <w:ins w:id="19894" w:author="Στάθης Καπ" w:date="2023-03-09T06:25:00Z"/>
                <w:sz w:val="16"/>
                <w:szCs w:val="16"/>
              </w:rPr>
            </w:pPr>
            <w:ins w:id="19895" w:author="Στάθης Καπ" w:date="2023-03-09T07:11:00Z">
              <w:r>
                <w:rPr>
                  <w:rFonts w:ascii="Calibri" w:hAnsi="Calibri" w:cs="Calibri"/>
                  <w:color w:val="000000"/>
                  <w:sz w:val="16"/>
                  <w:szCs w:val="16"/>
                </w:rPr>
                <w:t>0.253</w:t>
              </w:r>
            </w:ins>
          </w:p>
        </w:tc>
        <w:tc>
          <w:tcPr>
            <w:tcW w:w="453" w:type="dxa"/>
            <w:tcBorders>
              <w:left w:val="single" w:sz="4" w:space="0" w:color="auto"/>
            </w:tcBorders>
            <w:vAlign w:val="center"/>
            <w:tcPrChange w:id="19896" w:author="Στάθης Καπ" w:date="2023-03-09T06:29:00Z">
              <w:tcPr>
                <w:tcW w:w="453" w:type="dxa"/>
                <w:gridSpan w:val="2"/>
                <w:tcBorders>
                  <w:left w:val="single" w:sz="4" w:space="0" w:color="auto"/>
                </w:tcBorders>
                <w:vAlign w:val="bottom"/>
              </w:tcPr>
            </w:tcPrChange>
          </w:tcPr>
          <w:p w14:paraId="3D64E41E" w14:textId="44B44350" w:rsidR="00494D04" w:rsidRPr="007E0F91" w:rsidRDefault="00494D04" w:rsidP="00494D04">
            <w:pPr>
              <w:jc w:val="center"/>
              <w:rPr>
                <w:ins w:id="19897" w:author="Στάθης Καπ" w:date="2023-03-09T06:25:00Z"/>
                <w:sz w:val="16"/>
                <w:szCs w:val="16"/>
              </w:rPr>
            </w:pPr>
            <w:ins w:id="19898" w:author="Στάθης Καπ" w:date="2023-03-09T07:11:00Z">
              <w:r>
                <w:rPr>
                  <w:rFonts w:ascii="Calibri" w:hAnsi="Calibri" w:cs="Calibri"/>
                  <w:color w:val="000000"/>
                  <w:sz w:val="16"/>
                  <w:szCs w:val="16"/>
                </w:rPr>
                <w:t>328</w:t>
              </w:r>
            </w:ins>
          </w:p>
        </w:tc>
        <w:tc>
          <w:tcPr>
            <w:tcW w:w="454" w:type="dxa"/>
            <w:vAlign w:val="center"/>
            <w:tcPrChange w:id="19899" w:author="Στάθης Καπ" w:date="2023-03-09T06:29:00Z">
              <w:tcPr>
                <w:tcW w:w="454" w:type="dxa"/>
                <w:gridSpan w:val="2"/>
                <w:vAlign w:val="center"/>
              </w:tcPr>
            </w:tcPrChange>
          </w:tcPr>
          <w:p w14:paraId="629016DB" w14:textId="279F8117" w:rsidR="00494D04" w:rsidRPr="007E0F91" w:rsidRDefault="00494D04" w:rsidP="00494D04">
            <w:pPr>
              <w:jc w:val="center"/>
              <w:rPr>
                <w:ins w:id="19900" w:author="Στάθης Καπ" w:date="2023-03-09T06:25:00Z"/>
                <w:sz w:val="16"/>
                <w:szCs w:val="16"/>
              </w:rPr>
            </w:pPr>
            <w:ins w:id="19901" w:author="Στάθης Καπ" w:date="2023-03-09T07:11:00Z">
              <w:r>
                <w:rPr>
                  <w:rFonts w:ascii="Calibri" w:hAnsi="Calibri" w:cs="Calibri"/>
                  <w:color w:val="000000"/>
                  <w:sz w:val="16"/>
                  <w:szCs w:val="16"/>
                </w:rPr>
                <w:t>14.58</w:t>
              </w:r>
            </w:ins>
          </w:p>
        </w:tc>
        <w:tc>
          <w:tcPr>
            <w:tcW w:w="454" w:type="dxa"/>
            <w:vAlign w:val="center"/>
            <w:tcPrChange w:id="19902" w:author="Στάθης Καπ" w:date="2023-03-09T06:29:00Z">
              <w:tcPr>
                <w:tcW w:w="454" w:type="dxa"/>
                <w:gridSpan w:val="2"/>
                <w:vAlign w:val="bottom"/>
              </w:tcPr>
            </w:tcPrChange>
          </w:tcPr>
          <w:p w14:paraId="4CC9C618" w14:textId="775CC4DF" w:rsidR="00494D04" w:rsidRPr="007E0F91" w:rsidRDefault="00494D04" w:rsidP="00494D04">
            <w:pPr>
              <w:jc w:val="center"/>
              <w:rPr>
                <w:ins w:id="19903" w:author="Στάθης Καπ" w:date="2023-03-09T06:25:00Z"/>
                <w:sz w:val="16"/>
                <w:szCs w:val="16"/>
              </w:rPr>
            </w:pPr>
            <w:ins w:id="19904" w:author="Στάθης Καπ" w:date="2023-03-09T07:11:00Z">
              <w:r>
                <w:rPr>
                  <w:rFonts w:ascii="Calibri" w:hAnsi="Calibri" w:cs="Calibri"/>
                  <w:color w:val="000000"/>
                  <w:sz w:val="16"/>
                  <w:szCs w:val="16"/>
                </w:rPr>
                <w:t>0.224</w:t>
              </w:r>
            </w:ins>
          </w:p>
        </w:tc>
        <w:tc>
          <w:tcPr>
            <w:tcW w:w="457" w:type="dxa"/>
            <w:tcBorders>
              <w:right w:val="single" w:sz="4" w:space="0" w:color="auto"/>
            </w:tcBorders>
            <w:vAlign w:val="center"/>
            <w:tcPrChange w:id="19905" w:author="Στάθης Καπ" w:date="2023-03-09T06:29:00Z">
              <w:tcPr>
                <w:tcW w:w="457" w:type="dxa"/>
                <w:gridSpan w:val="2"/>
                <w:tcBorders>
                  <w:right w:val="single" w:sz="4" w:space="0" w:color="auto"/>
                </w:tcBorders>
                <w:vAlign w:val="center"/>
              </w:tcPr>
            </w:tcPrChange>
          </w:tcPr>
          <w:p w14:paraId="73C16E31" w14:textId="3CF984B1" w:rsidR="00494D04" w:rsidRPr="007E0F91" w:rsidRDefault="00494D04" w:rsidP="00494D04">
            <w:pPr>
              <w:jc w:val="center"/>
              <w:rPr>
                <w:ins w:id="19906" w:author="Στάθης Καπ" w:date="2023-03-09T06:25:00Z"/>
                <w:sz w:val="16"/>
                <w:szCs w:val="16"/>
              </w:rPr>
            </w:pPr>
            <w:ins w:id="19907" w:author="Στάθης Καπ" w:date="2023-03-09T07:11:00Z">
              <w:r>
                <w:rPr>
                  <w:rFonts w:ascii="Calibri" w:hAnsi="Calibri" w:cs="Calibri"/>
                  <w:color w:val="000000"/>
                  <w:sz w:val="16"/>
                  <w:szCs w:val="16"/>
                </w:rPr>
                <w:t>11.46</w:t>
              </w:r>
            </w:ins>
          </w:p>
        </w:tc>
        <w:tc>
          <w:tcPr>
            <w:tcW w:w="453" w:type="dxa"/>
            <w:tcBorders>
              <w:left w:val="single" w:sz="4" w:space="0" w:color="auto"/>
            </w:tcBorders>
            <w:vAlign w:val="center"/>
            <w:tcPrChange w:id="19908" w:author="Στάθης Καπ" w:date="2023-03-09T06:29:00Z">
              <w:tcPr>
                <w:tcW w:w="453" w:type="dxa"/>
                <w:gridSpan w:val="2"/>
                <w:tcBorders>
                  <w:left w:val="single" w:sz="4" w:space="0" w:color="auto"/>
                </w:tcBorders>
                <w:vAlign w:val="bottom"/>
              </w:tcPr>
            </w:tcPrChange>
          </w:tcPr>
          <w:p w14:paraId="5EAD4815" w14:textId="600B9CA2" w:rsidR="00494D04" w:rsidRPr="007E0F91" w:rsidRDefault="00494D04" w:rsidP="00494D04">
            <w:pPr>
              <w:jc w:val="center"/>
              <w:rPr>
                <w:ins w:id="19909" w:author="Στάθης Καπ" w:date="2023-03-09T06:25:00Z"/>
                <w:sz w:val="16"/>
                <w:szCs w:val="16"/>
              </w:rPr>
            </w:pPr>
            <w:ins w:id="19910" w:author="Στάθης Καπ" w:date="2023-03-09T07:11:00Z">
              <w:r>
                <w:rPr>
                  <w:rFonts w:ascii="Calibri" w:hAnsi="Calibri" w:cs="Calibri"/>
                  <w:color w:val="000000"/>
                  <w:sz w:val="16"/>
                  <w:szCs w:val="16"/>
                </w:rPr>
                <w:t>325</w:t>
              </w:r>
            </w:ins>
          </w:p>
        </w:tc>
        <w:tc>
          <w:tcPr>
            <w:tcW w:w="454" w:type="dxa"/>
            <w:vAlign w:val="center"/>
            <w:tcPrChange w:id="19911" w:author="Στάθης Καπ" w:date="2023-03-09T06:29:00Z">
              <w:tcPr>
                <w:tcW w:w="454" w:type="dxa"/>
                <w:gridSpan w:val="2"/>
                <w:vAlign w:val="center"/>
              </w:tcPr>
            </w:tcPrChange>
          </w:tcPr>
          <w:p w14:paraId="38B33841" w14:textId="5A70EB2D" w:rsidR="00494D04" w:rsidRPr="007E0F91" w:rsidRDefault="00494D04" w:rsidP="00494D04">
            <w:pPr>
              <w:jc w:val="center"/>
              <w:rPr>
                <w:ins w:id="19912" w:author="Στάθης Καπ" w:date="2023-03-09T06:25:00Z"/>
                <w:sz w:val="16"/>
                <w:szCs w:val="16"/>
              </w:rPr>
            </w:pPr>
            <w:ins w:id="19913" w:author="Στάθης Καπ" w:date="2023-03-09T07:11:00Z">
              <w:r>
                <w:rPr>
                  <w:rFonts w:ascii="Calibri" w:hAnsi="Calibri" w:cs="Calibri"/>
                  <w:color w:val="000000"/>
                  <w:sz w:val="16"/>
                  <w:szCs w:val="16"/>
                </w:rPr>
                <w:t>15.36</w:t>
              </w:r>
            </w:ins>
          </w:p>
        </w:tc>
        <w:tc>
          <w:tcPr>
            <w:tcW w:w="454" w:type="dxa"/>
            <w:vAlign w:val="center"/>
            <w:tcPrChange w:id="19914" w:author="Στάθης Καπ" w:date="2023-03-09T06:29:00Z">
              <w:tcPr>
                <w:tcW w:w="454" w:type="dxa"/>
                <w:gridSpan w:val="2"/>
                <w:vAlign w:val="bottom"/>
              </w:tcPr>
            </w:tcPrChange>
          </w:tcPr>
          <w:p w14:paraId="4E81DB4C" w14:textId="12D7D0D9" w:rsidR="00494D04" w:rsidRPr="007E0F91" w:rsidRDefault="00494D04" w:rsidP="00494D04">
            <w:pPr>
              <w:jc w:val="center"/>
              <w:rPr>
                <w:ins w:id="19915" w:author="Στάθης Καπ" w:date="2023-03-09T06:25:00Z"/>
                <w:sz w:val="16"/>
                <w:szCs w:val="16"/>
              </w:rPr>
            </w:pPr>
            <w:ins w:id="19916"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9917" w:author="Στάθης Καπ" w:date="2023-03-09T06:29:00Z">
              <w:tcPr>
                <w:tcW w:w="454" w:type="dxa"/>
                <w:gridSpan w:val="2"/>
                <w:tcBorders>
                  <w:right w:val="single" w:sz="4" w:space="0" w:color="auto"/>
                </w:tcBorders>
                <w:vAlign w:val="center"/>
              </w:tcPr>
            </w:tcPrChange>
          </w:tcPr>
          <w:p w14:paraId="66C6C999" w14:textId="7C73D74A" w:rsidR="00494D04" w:rsidRPr="007E0F91" w:rsidRDefault="00494D04" w:rsidP="00494D04">
            <w:pPr>
              <w:jc w:val="center"/>
              <w:rPr>
                <w:ins w:id="19918" w:author="Στάθης Καπ" w:date="2023-03-09T06:25:00Z"/>
                <w:sz w:val="16"/>
                <w:szCs w:val="16"/>
              </w:rPr>
            </w:pPr>
            <w:ins w:id="19919" w:author="Στάθης Καπ" w:date="2023-03-09T07:11:00Z">
              <w:r>
                <w:rPr>
                  <w:rFonts w:ascii="Calibri" w:hAnsi="Calibri" w:cs="Calibri"/>
                  <w:color w:val="000000"/>
                  <w:sz w:val="16"/>
                  <w:szCs w:val="16"/>
                </w:rPr>
                <w:t>13.83</w:t>
              </w:r>
            </w:ins>
          </w:p>
        </w:tc>
        <w:tc>
          <w:tcPr>
            <w:tcW w:w="453" w:type="dxa"/>
            <w:tcBorders>
              <w:left w:val="single" w:sz="4" w:space="0" w:color="auto"/>
            </w:tcBorders>
            <w:vAlign w:val="center"/>
            <w:tcPrChange w:id="19920" w:author="Στάθης Καπ" w:date="2023-03-09T06:29:00Z">
              <w:tcPr>
                <w:tcW w:w="453" w:type="dxa"/>
                <w:gridSpan w:val="2"/>
                <w:tcBorders>
                  <w:left w:val="single" w:sz="4" w:space="0" w:color="auto"/>
                </w:tcBorders>
                <w:vAlign w:val="bottom"/>
              </w:tcPr>
            </w:tcPrChange>
          </w:tcPr>
          <w:p w14:paraId="7330EE5C" w14:textId="2C92E02F" w:rsidR="00494D04" w:rsidRPr="007E0F91" w:rsidRDefault="00494D04" w:rsidP="00494D04">
            <w:pPr>
              <w:jc w:val="center"/>
              <w:rPr>
                <w:ins w:id="19921" w:author="Στάθης Καπ" w:date="2023-03-09T06:25:00Z"/>
                <w:sz w:val="16"/>
                <w:szCs w:val="16"/>
              </w:rPr>
            </w:pPr>
            <w:ins w:id="19922" w:author="Στάθης Καπ" w:date="2023-03-09T07:11:00Z">
              <w:r>
                <w:rPr>
                  <w:rFonts w:ascii="Calibri" w:hAnsi="Calibri" w:cs="Calibri"/>
                  <w:color w:val="000000"/>
                  <w:sz w:val="16"/>
                  <w:szCs w:val="16"/>
                </w:rPr>
                <w:t>352</w:t>
              </w:r>
            </w:ins>
          </w:p>
        </w:tc>
        <w:tc>
          <w:tcPr>
            <w:tcW w:w="454" w:type="dxa"/>
            <w:vAlign w:val="center"/>
            <w:tcPrChange w:id="19923" w:author="Στάθης Καπ" w:date="2023-03-09T06:29:00Z">
              <w:tcPr>
                <w:tcW w:w="454" w:type="dxa"/>
                <w:gridSpan w:val="2"/>
                <w:vAlign w:val="center"/>
              </w:tcPr>
            </w:tcPrChange>
          </w:tcPr>
          <w:p w14:paraId="37354253" w14:textId="7407CCC6" w:rsidR="00494D04" w:rsidRPr="007E0F91" w:rsidRDefault="00494D04" w:rsidP="00494D04">
            <w:pPr>
              <w:jc w:val="center"/>
              <w:rPr>
                <w:ins w:id="19924" w:author="Στάθης Καπ" w:date="2023-03-09T06:25:00Z"/>
                <w:sz w:val="16"/>
                <w:szCs w:val="16"/>
              </w:rPr>
            </w:pPr>
            <w:ins w:id="19925" w:author="Στάθης Καπ" w:date="2023-03-09T07:11:00Z">
              <w:r>
                <w:rPr>
                  <w:rFonts w:ascii="Calibri" w:hAnsi="Calibri" w:cs="Calibri"/>
                  <w:color w:val="000000"/>
                  <w:sz w:val="16"/>
                  <w:szCs w:val="16"/>
                </w:rPr>
                <w:t>8.33</w:t>
              </w:r>
            </w:ins>
          </w:p>
        </w:tc>
        <w:tc>
          <w:tcPr>
            <w:tcW w:w="454" w:type="dxa"/>
            <w:vAlign w:val="center"/>
            <w:tcPrChange w:id="19926" w:author="Στάθης Καπ" w:date="2023-03-09T06:29:00Z">
              <w:tcPr>
                <w:tcW w:w="454" w:type="dxa"/>
                <w:gridSpan w:val="2"/>
                <w:vAlign w:val="bottom"/>
              </w:tcPr>
            </w:tcPrChange>
          </w:tcPr>
          <w:p w14:paraId="113E2A38" w14:textId="5ED59219" w:rsidR="00494D04" w:rsidRPr="007E0F91" w:rsidRDefault="00494D04" w:rsidP="00494D04">
            <w:pPr>
              <w:jc w:val="center"/>
              <w:rPr>
                <w:ins w:id="19927" w:author="Στάθης Καπ" w:date="2023-03-09T06:25:00Z"/>
                <w:sz w:val="16"/>
                <w:szCs w:val="16"/>
              </w:rPr>
            </w:pPr>
            <w:ins w:id="19928"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9929" w:author="Στάθης Καπ" w:date="2023-03-09T06:29:00Z">
              <w:tcPr>
                <w:tcW w:w="461" w:type="dxa"/>
                <w:gridSpan w:val="2"/>
                <w:tcBorders>
                  <w:right w:val="single" w:sz="4" w:space="0" w:color="auto"/>
                </w:tcBorders>
                <w:vAlign w:val="center"/>
              </w:tcPr>
            </w:tcPrChange>
          </w:tcPr>
          <w:p w14:paraId="18E66570" w14:textId="4252A971" w:rsidR="00494D04" w:rsidRPr="007E0F91" w:rsidRDefault="00494D04" w:rsidP="00494D04">
            <w:pPr>
              <w:jc w:val="center"/>
              <w:rPr>
                <w:ins w:id="19930" w:author="Στάθης Καπ" w:date="2023-03-09T06:25:00Z"/>
                <w:sz w:val="16"/>
                <w:szCs w:val="16"/>
              </w:rPr>
            </w:pPr>
            <w:ins w:id="19931" w:author="Στάθης Καπ" w:date="2023-03-09T07:11:00Z">
              <w:r>
                <w:rPr>
                  <w:rFonts w:ascii="Calibri" w:hAnsi="Calibri" w:cs="Calibri"/>
                  <w:color w:val="000000"/>
                  <w:sz w:val="16"/>
                  <w:szCs w:val="16"/>
                </w:rPr>
                <w:t>6.72</w:t>
              </w:r>
            </w:ins>
          </w:p>
        </w:tc>
      </w:tr>
      <w:tr w:rsidR="00494D04" w14:paraId="4671A9C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93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933" w:author="Στάθης Καπ" w:date="2023-03-09T06:25:00Z"/>
          <w:trPrChange w:id="1993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93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55139CF" w14:textId="77777777" w:rsidR="00494D04" w:rsidRPr="007E0F91" w:rsidRDefault="00494D04" w:rsidP="00494D04">
            <w:pPr>
              <w:jc w:val="center"/>
              <w:rPr>
                <w:ins w:id="19936" w:author="Στάθης Καπ" w:date="2023-03-09T06:25:00Z"/>
                <w:sz w:val="16"/>
                <w:szCs w:val="16"/>
              </w:rPr>
            </w:pPr>
            <w:ins w:id="19937" w:author="Στάθης Καπ" w:date="2023-03-09T06:25:00Z">
              <w:r w:rsidRPr="009861B1">
                <w:rPr>
                  <w:rFonts w:ascii="Calibri" w:hAnsi="Calibri" w:cs="Calibri"/>
                  <w:color w:val="000000"/>
                  <w:sz w:val="16"/>
                  <w:szCs w:val="16"/>
                </w:rPr>
                <w:t>rc106</w:t>
              </w:r>
            </w:ins>
          </w:p>
        </w:tc>
        <w:tc>
          <w:tcPr>
            <w:tcW w:w="565" w:type="dxa"/>
            <w:tcBorders>
              <w:left w:val="single" w:sz="4" w:space="0" w:color="auto"/>
            </w:tcBorders>
            <w:vAlign w:val="center"/>
            <w:tcPrChange w:id="19938" w:author="Στάθης Καπ" w:date="2023-03-09T06:29:00Z">
              <w:tcPr>
                <w:tcW w:w="565" w:type="dxa"/>
                <w:gridSpan w:val="2"/>
                <w:tcBorders>
                  <w:left w:val="single" w:sz="4" w:space="0" w:color="auto"/>
                </w:tcBorders>
                <w:vAlign w:val="center"/>
              </w:tcPr>
            </w:tcPrChange>
          </w:tcPr>
          <w:p w14:paraId="28239C22" w14:textId="0F00B0A9" w:rsidR="00494D04" w:rsidRPr="007E0F91" w:rsidRDefault="00494D04" w:rsidP="00494D04">
            <w:pPr>
              <w:jc w:val="center"/>
              <w:rPr>
                <w:ins w:id="19939" w:author="Στάθης Καπ" w:date="2023-03-09T06:25:00Z"/>
                <w:sz w:val="16"/>
                <w:szCs w:val="16"/>
              </w:rPr>
            </w:pPr>
            <w:ins w:id="19940"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9941" w:author="Στάθης Καπ" w:date="2023-03-09T06:29:00Z">
              <w:tcPr>
                <w:tcW w:w="679" w:type="dxa"/>
                <w:gridSpan w:val="2"/>
                <w:tcBorders>
                  <w:right w:val="single" w:sz="4" w:space="0" w:color="auto"/>
                </w:tcBorders>
                <w:vAlign w:val="center"/>
              </w:tcPr>
            </w:tcPrChange>
          </w:tcPr>
          <w:p w14:paraId="79298756" w14:textId="39817679" w:rsidR="00494D04" w:rsidRPr="007E0F91" w:rsidRDefault="00494D04" w:rsidP="00494D04">
            <w:pPr>
              <w:jc w:val="center"/>
              <w:rPr>
                <w:ins w:id="19942" w:author="Στάθης Καπ" w:date="2023-03-09T06:25:00Z"/>
                <w:sz w:val="16"/>
                <w:szCs w:val="16"/>
              </w:rPr>
            </w:pPr>
            <w:ins w:id="19943"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9944" w:author="Στάθης Καπ" w:date="2023-03-09T06:29:00Z">
              <w:tcPr>
                <w:tcW w:w="453" w:type="dxa"/>
                <w:gridSpan w:val="2"/>
                <w:tcBorders>
                  <w:left w:val="single" w:sz="4" w:space="0" w:color="auto"/>
                </w:tcBorders>
                <w:vAlign w:val="center"/>
              </w:tcPr>
            </w:tcPrChange>
          </w:tcPr>
          <w:p w14:paraId="4939D6EB" w14:textId="52EDFEBB" w:rsidR="00494D04" w:rsidRPr="007E0F91" w:rsidRDefault="00494D04" w:rsidP="00494D04">
            <w:pPr>
              <w:jc w:val="center"/>
              <w:rPr>
                <w:ins w:id="19945" w:author="Στάθης Καπ" w:date="2023-03-09T06:25:00Z"/>
                <w:sz w:val="16"/>
                <w:szCs w:val="16"/>
              </w:rPr>
            </w:pPr>
            <w:ins w:id="19946" w:author="Στάθης Καπ" w:date="2023-03-09T07:11:00Z">
              <w:r>
                <w:rPr>
                  <w:rFonts w:ascii="Calibri" w:hAnsi="Calibri" w:cs="Calibri"/>
                  <w:color w:val="000000"/>
                  <w:sz w:val="16"/>
                  <w:szCs w:val="16"/>
                </w:rPr>
                <w:t>422</w:t>
              </w:r>
            </w:ins>
          </w:p>
        </w:tc>
        <w:tc>
          <w:tcPr>
            <w:tcW w:w="708" w:type="dxa"/>
            <w:vAlign w:val="center"/>
            <w:tcPrChange w:id="19947" w:author="Στάθης Καπ" w:date="2023-03-09T06:29:00Z">
              <w:tcPr>
                <w:tcW w:w="708" w:type="dxa"/>
                <w:gridSpan w:val="2"/>
                <w:vAlign w:val="center"/>
              </w:tcPr>
            </w:tcPrChange>
          </w:tcPr>
          <w:p w14:paraId="4AF6C5C5" w14:textId="5D187341" w:rsidR="00494D04" w:rsidRPr="007E0F91" w:rsidRDefault="00494D04" w:rsidP="00494D04">
            <w:pPr>
              <w:jc w:val="center"/>
              <w:rPr>
                <w:ins w:id="19948" w:author="Στάθης Καπ" w:date="2023-03-09T06:25:00Z"/>
                <w:sz w:val="16"/>
                <w:szCs w:val="16"/>
              </w:rPr>
            </w:pPr>
            <w:ins w:id="19949" w:author="Στάθης Καπ" w:date="2023-03-09T07:11:00Z">
              <w:r>
                <w:rPr>
                  <w:rFonts w:ascii="Calibri" w:hAnsi="Calibri" w:cs="Calibri"/>
                  <w:color w:val="000000"/>
                  <w:sz w:val="16"/>
                  <w:szCs w:val="16"/>
                </w:rPr>
                <w:t>12.63</w:t>
              </w:r>
            </w:ins>
          </w:p>
        </w:tc>
        <w:tc>
          <w:tcPr>
            <w:tcW w:w="652" w:type="dxa"/>
            <w:tcBorders>
              <w:right w:val="single" w:sz="4" w:space="0" w:color="auto"/>
            </w:tcBorders>
            <w:vAlign w:val="center"/>
            <w:tcPrChange w:id="19950" w:author="Στάθης Καπ" w:date="2023-03-09T06:29:00Z">
              <w:tcPr>
                <w:tcW w:w="652" w:type="dxa"/>
                <w:gridSpan w:val="2"/>
                <w:tcBorders>
                  <w:right w:val="single" w:sz="4" w:space="0" w:color="auto"/>
                </w:tcBorders>
                <w:vAlign w:val="center"/>
              </w:tcPr>
            </w:tcPrChange>
          </w:tcPr>
          <w:p w14:paraId="780DEC95" w14:textId="43C1612B" w:rsidR="00494D04" w:rsidRPr="007E0F91" w:rsidRDefault="00494D04" w:rsidP="00494D04">
            <w:pPr>
              <w:jc w:val="center"/>
              <w:rPr>
                <w:ins w:id="19951" w:author="Στάθης Καπ" w:date="2023-03-09T06:25:00Z"/>
                <w:sz w:val="16"/>
                <w:szCs w:val="16"/>
              </w:rPr>
            </w:pPr>
            <w:ins w:id="19952" w:author="Στάθης Καπ" w:date="2023-03-09T07:11:00Z">
              <w:r>
                <w:rPr>
                  <w:rFonts w:ascii="Calibri" w:hAnsi="Calibri" w:cs="Calibri"/>
                  <w:color w:val="000000"/>
                  <w:sz w:val="16"/>
                  <w:szCs w:val="16"/>
                </w:rPr>
                <w:t>0.287</w:t>
              </w:r>
            </w:ins>
          </w:p>
        </w:tc>
        <w:tc>
          <w:tcPr>
            <w:tcW w:w="453" w:type="dxa"/>
            <w:tcBorders>
              <w:left w:val="single" w:sz="4" w:space="0" w:color="auto"/>
            </w:tcBorders>
            <w:vAlign w:val="center"/>
            <w:tcPrChange w:id="19953" w:author="Στάθης Καπ" w:date="2023-03-09T06:29:00Z">
              <w:tcPr>
                <w:tcW w:w="453" w:type="dxa"/>
                <w:gridSpan w:val="2"/>
                <w:tcBorders>
                  <w:left w:val="single" w:sz="4" w:space="0" w:color="auto"/>
                </w:tcBorders>
                <w:vAlign w:val="bottom"/>
              </w:tcPr>
            </w:tcPrChange>
          </w:tcPr>
          <w:p w14:paraId="4939FE0C" w14:textId="2458ECAE" w:rsidR="00494D04" w:rsidRPr="007E0F91" w:rsidRDefault="00494D04" w:rsidP="00494D04">
            <w:pPr>
              <w:jc w:val="center"/>
              <w:rPr>
                <w:ins w:id="19954" w:author="Στάθης Καπ" w:date="2023-03-09T06:25:00Z"/>
                <w:sz w:val="16"/>
                <w:szCs w:val="16"/>
              </w:rPr>
            </w:pPr>
            <w:ins w:id="19955" w:author="Στάθης Καπ" w:date="2023-03-09T07:11:00Z">
              <w:r>
                <w:rPr>
                  <w:rFonts w:ascii="Calibri" w:hAnsi="Calibri" w:cs="Calibri"/>
                  <w:color w:val="000000"/>
                  <w:sz w:val="16"/>
                  <w:szCs w:val="16"/>
                </w:rPr>
                <w:t>407</w:t>
              </w:r>
            </w:ins>
          </w:p>
        </w:tc>
        <w:tc>
          <w:tcPr>
            <w:tcW w:w="454" w:type="dxa"/>
            <w:vAlign w:val="center"/>
            <w:tcPrChange w:id="19956" w:author="Στάθης Καπ" w:date="2023-03-09T06:29:00Z">
              <w:tcPr>
                <w:tcW w:w="454" w:type="dxa"/>
                <w:gridSpan w:val="2"/>
                <w:vAlign w:val="center"/>
              </w:tcPr>
            </w:tcPrChange>
          </w:tcPr>
          <w:p w14:paraId="50D3FE2E" w14:textId="0026CF29" w:rsidR="00494D04" w:rsidRPr="007E0F91" w:rsidRDefault="00494D04" w:rsidP="00494D04">
            <w:pPr>
              <w:jc w:val="center"/>
              <w:rPr>
                <w:ins w:id="19957" w:author="Στάθης Καπ" w:date="2023-03-09T06:25:00Z"/>
                <w:sz w:val="16"/>
                <w:szCs w:val="16"/>
              </w:rPr>
            </w:pPr>
            <w:ins w:id="19958" w:author="Στάθης Καπ" w:date="2023-03-09T07:11:00Z">
              <w:r>
                <w:rPr>
                  <w:rFonts w:ascii="Calibri" w:hAnsi="Calibri" w:cs="Calibri"/>
                  <w:color w:val="000000"/>
                  <w:sz w:val="16"/>
                  <w:szCs w:val="16"/>
                </w:rPr>
                <w:t>3.55</w:t>
              </w:r>
            </w:ins>
          </w:p>
        </w:tc>
        <w:tc>
          <w:tcPr>
            <w:tcW w:w="454" w:type="dxa"/>
            <w:vAlign w:val="center"/>
            <w:tcPrChange w:id="19959" w:author="Στάθης Καπ" w:date="2023-03-09T06:29:00Z">
              <w:tcPr>
                <w:tcW w:w="454" w:type="dxa"/>
                <w:gridSpan w:val="2"/>
                <w:vAlign w:val="bottom"/>
              </w:tcPr>
            </w:tcPrChange>
          </w:tcPr>
          <w:p w14:paraId="6FCB1329" w14:textId="755A4CA4" w:rsidR="00494D04" w:rsidRPr="007E0F91" w:rsidRDefault="00494D04" w:rsidP="00494D04">
            <w:pPr>
              <w:jc w:val="center"/>
              <w:rPr>
                <w:ins w:id="19960" w:author="Στάθης Καπ" w:date="2023-03-09T06:25:00Z"/>
                <w:sz w:val="16"/>
                <w:szCs w:val="16"/>
              </w:rPr>
            </w:pPr>
            <w:ins w:id="19961" w:author="Στάθης Καπ" w:date="2023-03-09T07:11:00Z">
              <w:r>
                <w:rPr>
                  <w:rFonts w:ascii="Calibri" w:hAnsi="Calibri" w:cs="Calibri"/>
                  <w:color w:val="000000"/>
                  <w:sz w:val="16"/>
                  <w:szCs w:val="16"/>
                </w:rPr>
                <w:t>0.214</w:t>
              </w:r>
            </w:ins>
          </w:p>
        </w:tc>
        <w:tc>
          <w:tcPr>
            <w:tcW w:w="457" w:type="dxa"/>
            <w:tcBorders>
              <w:right w:val="single" w:sz="4" w:space="0" w:color="auto"/>
            </w:tcBorders>
            <w:vAlign w:val="center"/>
            <w:tcPrChange w:id="19962" w:author="Στάθης Καπ" w:date="2023-03-09T06:29:00Z">
              <w:tcPr>
                <w:tcW w:w="457" w:type="dxa"/>
                <w:gridSpan w:val="2"/>
                <w:tcBorders>
                  <w:right w:val="single" w:sz="4" w:space="0" w:color="auto"/>
                </w:tcBorders>
                <w:vAlign w:val="center"/>
              </w:tcPr>
            </w:tcPrChange>
          </w:tcPr>
          <w:p w14:paraId="5CAAEDAD" w14:textId="243B2764" w:rsidR="00494D04" w:rsidRPr="007E0F91" w:rsidRDefault="00494D04" w:rsidP="00494D04">
            <w:pPr>
              <w:jc w:val="center"/>
              <w:rPr>
                <w:ins w:id="19963" w:author="Στάθης Καπ" w:date="2023-03-09T06:25:00Z"/>
                <w:sz w:val="16"/>
                <w:szCs w:val="16"/>
              </w:rPr>
            </w:pPr>
            <w:ins w:id="19964" w:author="Στάθης Καπ" w:date="2023-03-09T07:11:00Z">
              <w:r>
                <w:rPr>
                  <w:rFonts w:ascii="Calibri" w:hAnsi="Calibri" w:cs="Calibri"/>
                  <w:color w:val="000000"/>
                  <w:sz w:val="16"/>
                  <w:szCs w:val="16"/>
                </w:rPr>
                <w:t>25.44</w:t>
              </w:r>
            </w:ins>
          </w:p>
        </w:tc>
        <w:tc>
          <w:tcPr>
            <w:tcW w:w="453" w:type="dxa"/>
            <w:tcBorders>
              <w:left w:val="single" w:sz="4" w:space="0" w:color="auto"/>
            </w:tcBorders>
            <w:vAlign w:val="center"/>
            <w:tcPrChange w:id="19965" w:author="Στάθης Καπ" w:date="2023-03-09T06:29:00Z">
              <w:tcPr>
                <w:tcW w:w="453" w:type="dxa"/>
                <w:gridSpan w:val="2"/>
                <w:tcBorders>
                  <w:left w:val="single" w:sz="4" w:space="0" w:color="auto"/>
                </w:tcBorders>
                <w:vAlign w:val="bottom"/>
              </w:tcPr>
            </w:tcPrChange>
          </w:tcPr>
          <w:p w14:paraId="246CE156" w14:textId="4A004505" w:rsidR="00494D04" w:rsidRPr="007E0F91" w:rsidRDefault="00494D04" w:rsidP="00494D04">
            <w:pPr>
              <w:jc w:val="center"/>
              <w:rPr>
                <w:ins w:id="19966" w:author="Στάθης Καπ" w:date="2023-03-09T06:25:00Z"/>
                <w:sz w:val="16"/>
                <w:szCs w:val="16"/>
              </w:rPr>
            </w:pPr>
            <w:ins w:id="19967" w:author="Στάθης Καπ" w:date="2023-03-09T07:11:00Z">
              <w:r>
                <w:rPr>
                  <w:rFonts w:ascii="Calibri" w:hAnsi="Calibri" w:cs="Calibri"/>
                  <w:color w:val="000000"/>
                  <w:sz w:val="16"/>
                  <w:szCs w:val="16"/>
                </w:rPr>
                <w:t>383</w:t>
              </w:r>
            </w:ins>
          </w:p>
        </w:tc>
        <w:tc>
          <w:tcPr>
            <w:tcW w:w="454" w:type="dxa"/>
            <w:vAlign w:val="center"/>
            <w:tcPrChange w:id="19968" w:author="Στάθης Καπ" w:date="2023-03-09T06:29:00Z">
              <w:tcPr>
                <w:tcW w:w="454" w:type="dxa"/>
                <w:gridSpan w:val="2"/>
                <w:vAlign w:val="center"/>
              </w:tcPr>
            </w:tcPrChange>
          </w:tcPr>
          <w:p w14:paraId="000D71C5" w14:textId="3ECDDFDB" w:rsidR="00494D04" w:rsidRPr="007E0F91" w:rsidRDefault="00494D04" w:rsidP="00494D04">
            <w:pPr>
              <w:jc w:val="center"/>
              <w:rPr>
                <w:ins w:id="19969" w:author="Στάθης Καπ" w:date="2023-03-09T06:25:00Z"/>
                <w:sz w:val="16"/>
                <w:szCs w:val="16"/>
              </w:rPr>
            </w:pPr>
            <w:ins w:id="19970" w:author="Στάθης Καπ" w:date="2023-03-09T07:11:00Z">
              <w:r>
                <w:rPr>
                  <w:rFonts w:ascii="Calibri" w:hAnsi="Calibri" w:cs="Calibri"/>
                  <w:color w:val="000000"/>
                  <w:sz w:val="16"/>
                  <w:szCs w:val="16"/>
                </w:rPr>
                <w:t>9.24</w:t>
              </w:r>
            </w:ins>
          </w:p>
        </w:tc>
        <w:tc>
          <w:tcPr>
            <w:tcW w:w="454" w:type="dxa"/>
            <w:vAlign w:val="center"/>
            <w:tcPrChange w:id="19971" w:author="Στάθης Καπ" w:date="2023-03-09T06:29:00Z">
              <w:tcPr>
                <w:tcW w:w="454" w:type="dxa"/>
                <w:gridSpan w:val="2"/>
                <w:vAlign w:val="bottom"/>
              </w:tcPr>
            </w:tcPrChange>
          </w:tcPr>
          <w:p w14:paraId="1ED237A9" w14:textId="6EA76462" w:rsidR="00494D04" w:rsidRPr="007E0F91" w:rsidRDefault="00494D04" w:rsidP="00494D04">
            <w:pPr>
              <w:jc w:val="center"/>
              <w:rPr>
                <w:ins w:id="19972" w:author="Στάθης Καπ" w:date="2023-03-09T06:25:00Z"/>
                <w:sz w:val="16"/>
                <w:szCs w:val="16"/>
              </w:rPr>
            </w:pPr>
            <w:ins w:id="19973" w:author="Στάθης Καπ" w:date="2023-03-09T07:11:00Z">
              <w:r>
                <w:rPr>
                  <w:rFonts w:ascii="Calibri" w:hAnsi="Calibri" w:cs="Calibri"/>
                  <w:color w:val="000000"/>
                  <w:sz w:val="16"/>
                  <w:szCs w:val="16"/>
                </w:rPr>
                <w:t>0.213</w:t>
              </w:r>
            </w:ins>
          </w:p>
        </w:tc>
        <w:tc>
          <w:tcPr>
            <w:tcW w:w="454" w:type="dxa"/>
            <w:tcBorders>
              <w:right w:val="single" w:sz="4" w:space="0" w:color="auto"/>
            </w:tcBorders>
            <w:vAlign w:val="center"/>
            <w:tcPrChange w:id="19974" w:author="Στάθης Καπ" w:date="2023-03-09T06:29:00Z">
              <w:tcPr>
                <w:tcW w:w="454" w:type="dxa"/>
                <w:gridSpan w:val="2"/>
                <w:tcBorders>
                  <w:right w:val="single" w:sz="4" w:space="0" w:color="auto"/>
                </w:tcBorders>
                <w:vAlign w:val="center"/>
              </w:tcPr>
            </w:tcPrChange>
          </w:tcPr>
          <w:p w14:paraId="01ADFE81" w14:textId="26C2E9BB" w:rsidR="00494D04" w:rsidRPr="007E0F91" w:rsidRDefault="00494D04" w:rsidP="00494D04">
            <w:pPr>
              <w:jc w:val="center"/>
              <w:rPr>
                <w:ins w:id="19975" w:author="Στάθης Καπ" w:date="2023-03-09T06:25:00Z"/>
                <w:sz w:val="16"/>
                <w:szCs w:val="16"/>
              </w:rPr>
            </w:pPr>
            <w:ins w:id="19976" w:author="Στάθης Καπ" w:date="2023-03-09T07:11:00Z">
              <w:r>
                <w:rPr>
                  <w:rFonts w:ascii="Calibri" w:hAnsi="Calibri" w:cs="Calibri"/>
                  <w:color w:val="000000"/>
                  <w:sz w:val="16"/>
                  <w:szCs w:val="16"/>
                </w:rPr>
                <w:t>25.78</w:t>
              </w:r>
            </w:ins>
          </w:p>
        </w:tc>
        <w:tc>
          <w:tcPr>
            <w:tcW w:w="453" w:type="dxa"/>
            <w:tcBorders>
              <w:left w:val="single" w:sz="4" w:space="0" w:color="auto"/>
            </w:tcBorders>
            <w:vAlign w:val="center"/>
            <w:tcPrChange w:id="19977" w:author="Στάθης Καπ" w:date="2023-03-09T06:29:00Z">
              <w:tcPr>
                <w:tcW w:w="453" w:type="dxa"/>
                <w:gridSpan w:val="2"/>
                <w:tcBorders>
                  <w:left w:val="single" w:sz="4" w:space="0" w:color="auto"/>
                </w:tcBorders>
                <w:vAlign w:val="bottom"/>
              </w:tcPr>
            </w:tcPrChange>
          </w:tcPr>
          <w:p w14:paraId="0B094D25" w14:textId="33BE8D89" w:rsidR="00494D04" w:rsidRPr="007E0F91" w:rsidRDefault="00494D04" w:rsidP="00494D04">
            <w:pPr>
              <w:jc w:val="center"/>
              <w:rPr>
                <w:ins w:id="19978" w:author="Στάθης Καπ" w:date="2023-03-09T06:25:00Z"/>
                <w:sz w:val="16"/>
                <w:szCs w:val="16"/>
              </w:rPr>
            </w:pPr>
            <w:ins w:id="19979" w:author="Στάθης Καπ" w:date="2023-03-09T07:11:00Z">
              <w:r>
                <w:rPr>
                  <w:rFonts w:ascii="Calibri" w:hAnsi="Calibri" w:cs="Calibri"/>
                  <w:color w:val="000000"/>
                  <w:sz w:val="16"/>
                  <w:szCs w:val="16"/>
                </w:rPr>
                <w:t>324</w:t>
              </w:r>
            </w:ins>
          </w:p>
        </w:tc>
        <w:tc>
          <w:tcPr>
            <w:tcW w:w="454" w:type="dxa"/>
            <w:vAlign w:val="center"/>
            <w:tcPrChange w:id="19980" w:author="Στάθης Καπ" w:date="2023-03-09T06:29:00Z">
              <w:tcPr>
                <w:tcW w:w="454" w:type="dxa"/>
                <w:gridSpan w:val="2"/>
                <w:vAlign w:val="center"/>
              </w:tcPr>
            </w:tcPrChange>
          </w:tcPr>
          <w:p w14:paraId="7EE13358" w14:textId="6D79D7AB" w:rsidR="00494D04" w:rsidRPr="007E0F91" w:rsidRDefault="00494D04" w:rsidP="00494D04">
            <w:pPr>
              <w:jc w:val="center"/>
              <w:rPr>
                <w:ins w:id="19981" w:author="Στάθης Καπ" w:date="2023-03-09T06:25:00Z"/>
                <w:sz w:val="16"/>
                <w:szCs w:val="16"/>
              </w:rPr>
            </w:pPr>
            <w:ins w:id="19982" w:author="Στάθης Καπ" w:date="2023-03-09T07:11:00Z">
              <w:r>
                <w:rPr>
                  <w:rFonts w:ascii="Calibri" w:hAnsi="Calibri" w:cs="Calibri"/>
                  <w:color w:val="000000"/>
                  <w:sz w:val="16"/>
                  <w:szCs w:val="16"/>
                </w:rPr>
                <w:t>23.22</w:t>
              </w:r>
            </w:ins>
          </w:p>
        </w:tc>
        <w:tc>
          <w:tcPr>
            <w:tcW w:w="454" w:type="dxa"/>
            <w:vAlign w:val="center"/>
            <w:tcPrChange w:id="19983" w:author="Στάθης Καπ" w:date="2023-03-09T06:29:00Z">
              <w:tcPr>
                <w:tcW w:w="454" w:type="dxa"/>
                <w:gridSpan w:val="2"/>
                <w:vAlign w:val="bottom"/>
              </w:tcPr>
            </w:tcPrChange>
          </w:tcPr>
          <w:p w14:paraId="207BC2ED" w14:textId="022CD499" w:rsidR="00494D04" w:rsidRPr="007E0F91" w:rsidRDefault="00494D04" w:rsidP="00494D04">
            <w:pPr>
              <w:jc w:val="center"/>
              <w:rPr>
                <w:ins w:id="19984" w:author="Στάθης Καπ" w:date="2023-03-09T06:25:00Z"/>
                <w:sz w:val="16"/>
                <w:szCs w:val="16"/>
              </w:rPr>
            </w:pPr>
            <w:ins w:id="19985"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9986" w:author="Στάθης Καπ" w:date="2023-03-09T06:29:00Z">
              <w:tcPr>
                <w:tcW w:w="461" w:type="dxa"/>
                <w:gridSpan w:val="2"/>
                <w:tcBorders>
                  <w:right w:val="single" w:sz="4" w:space="0" w:color="auto"/>
                </w:tcBorders>
                <w:vAlign w:val="center"/>
              </w:tcPr>
            </w:tcPrChange>
          </w:tcPr>
          <w:p w14:paraId="46F1D47D" w14:textId="0CE49E2B" w:rsidR="00494D04" w:rsidRPr="007E0F91" w:rsidRDefault="00494D04" w:rsidP="00494D04">
            <w:pPr>
              <w:jc w:val="center"/>
              <w:rPr>
                <w:ins w:id="19987" w:author="Στάθης Καπ" w:date="2023-03-09T06:25:00Z"/>
                <w:sz w:val="16"/>
                <w:szCs w:val="16"/>
              </w:rPr>
            </w:pPr>
            <w:ins w:id="19988" w:author="Στάθης Καπ" w:date="2023-03-09T07:11:00Z">
              <w:r>
                <w:rPr>
                  <w:rFonts w:ascii="Calibri" w:hAnsi="Calibri" w:cs="Calibri"/>
                  <w:color w:val="000000"/>
                  <w:sz w:val="16"/>
                  <w:szCs w:val="16"/>
                </w:rPr>
                <w:t>24.39</w:t>
              </w:r>
            </w:ins>
          </w:p>
        </w:tc>
      </w:tr>
      <w:tr w:rsidR="00494D04" w14:paraId="7C4CD7C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98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990" w:author="Στάθης Καπ" w:date="2023-03-09T06:25:00Z"/>
          <w:trPrChange w:id="1999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99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18C4158" w14:textId="77777777" w:rsidR="00494D04" w:rsidRPr="007E0F91" w:rsidRDefault="00494D04" w:rsidP="00494D04">
            <w:pPr>
              <w:jc w:val="center"/>
              <w:rPr>
                <w:ins w:id="19993" w:author="Στάθης Καπ" w:date="2023-03-09T06:25:00Z"/>
                <w:sz w:val="16"/>
                <w:szCs w:val="16"/>
              </w:rPr>
            </w:pPr>
            <w:ins w:id="19994" w:author="Στάθης Καπ" w:date="2023-03-09T06:25:00Z">
              <w:r w:rsidRPr="009861B1">
                <w:rPr>
                  <w:rFonts w:ascii="Calibri" w:hAnsi="Calibri" w:cs="Calibri"/>
                  <w:color w:val="000000"/>
                  <w:sz w:val="16"/>
                  <w:szCs w:val="16"/>
                </w:rPr>
                <w:t>rc107</w:t>
              </w:r>
            </w:ins>
          </w:p>
        </w:tc>
        <w:tc>
          <w:tcPr>
            <w:tcW w:w="565" w:type="dxa"/>
            <w:tcBorders>
              <w:left w:val="single" w:sz="4" w:space="0" w:color="auto"/>
            </w:tcBorders>
            <w:vAlign w:val="center"/>
            <w:tcPrChange w:id="19995" w:author="Στάθης Καπ" w:date="2023-03-09T06:29:00Z">
              <w:tcPr>
                <w:tcW w:w="565" w:type="dxa"/>
                <w:gridSpan w:val="2"/>
                <w:tcBorders>
                  <w:left w:val="single" w:sz="4" w:space="0" w:color="auto"/>
                </w:tcBorders>
                <w:vAlign w:val="center"/>
              </w:tcPr>
            </w:tcPrChange>
          </w:tcPr>
          <w:p w14:paraId="4CB389F6" w14:textId="131941B5" w:rsidR="00494D04" w:rsidRPr="007E0F91" w:rsidRDefault="00494D04" w:rsidP="00494D04">
            <w:pPr>
              <w:jc w:val="center"/>
              <w:rPr>
                <w:ins w:id="19996" w:author="Στάθης Καπ" w:date="2023-03-09T06:25:00Z"/>
                <w:sz w:val="16"/>
                <w:szCs w:val="16"/>
              </w:rPr>
            </w:pPr>
            <w:ins w:id="19997"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9998" w:author="Στάθης Καπ" w:date="2023-03-09T06:29:00Z">
              <w:tcPr>
                <w:tcW w:w="679" w:type="dxa"/>
                <w:gridSpan w:val="2"/>
                <w:tcBorders>
                  <w:right w:val="single" w:sz="4" w:space="0" w:color="auto"/>
                </w:tcBorders>
                <w:vAlign w:val="center"/>
              </w:tcPr>
            </w:tcPrChange>
          </w:tcPr>
          <w:p w14:paraId="1EC076AA" w14:textId="05A1CE3F" w:rsidR="00494D04" w:rsidRPr="007E0F91" w:rsidRDefault="00494D04" w:rsidP="00494D04">
            <w:pPr>
              <w:jc w:val="center"/>
              <w:rPr>
                <w:ins w:id="19999" w:author="Στάθης Καπ" w:date="2023-03-09T06:25:00Z"/>
                <w:sz w:val="16"/>
                <w:szCs w:val="16"/>
              </w:rPr>
            </w:pPr>
            <w:ins w:id="20000"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20001" w:author="Στάθης Καπ" w:date="2023-03-09T06:29:00Z">
              <w:tcPr>
                <w:tcW w:w="453" w:type="dxa"/>
                <w:gridSpan w:val="2"/>
                <w:tcBorders>
                  <w:left w:val="single" w:sz="4" w:space="0" w:color="auto"/>
                </w:tcBorders>
                <w:vAlign w:val="center"/>
              </w:tcPr>
            </w:tcPrChange>
          </w:tcPr>
          <w:p w14:paraId="5895187F" w14:textId="4E6AD5C9" w:rsidR="00494D04" w:rsidRPr="007E0F91" w:rsidRDefault="00494D04" w:rsidP="00494D04">
            <w:pPr>
              <w:jc w:val="center"/>
              <w:rPr>
                <w:ins w:id="20002" w:author="Στάθης Καπ" w:date="2023-03-09T06:25:00Z"/>
                <w:sz w:val="16"/>
                <w:szCs w:val="16"/>
              </w:rPr>
            </w:pPr>
            <w:ins w:id="20003" w:author="Στάθης Καπ" w:date="2023-03-09T07:11:00Z">
              <w:r>
                <w:rPr>
                  <w:rFonts w:ascii="Calibri" w:hAnsi="Calibri" w:cs="Calibri"/>
                  <w:color w:val="000000"/>
                  <w:sz w:val="16"/>
                  <w:szCs w:val="16"/>
                </w:rPr>
                <w:t>484</w:t>
              </w:r>
            </w:ins>
          </w:p>
        </w:tc>
        <w:tc>
          <w:tcPr>
            <w:tcW w:w="708" w:type="dxa"/>
            <w:vAlign w:val="center"/>
            <w:tcPrChange w:id="20004" w:author="Στάθης Καπ" w:date="2023-03-09T06:29:00Z">
              <w:tcPr>
                <w:tcW w:w="708" w:type="dxa"/>
                <w:gridSpan w:val="2"/>
                <w:vAlign w:val="center"/>
              </w:tcPr>
            </w:tcPrChange>
          </w:tcPr>
          <w:p w14:paraId="6AD99793" w14:textId="364923C5" w:rsidR="00494D04" w:rsidRPr="007E0F91" w:rsidRDefault="00494D04" w:rsidP="00494D04">
            <w:pPr>
              <w:jc w:val="center"/>
              <w:rPr>
                <w:ins w:id="20005" w:author="Στάθης Καπ" w:date="2023-03-09T06:25:00Z"/>
                <w:sz w:val="16"/>
                <w:szCs w:val="16"/>
              </w:rPr>
            </w:pPr>
            <w:ins w:id="20006" w:author="Στάθης Καπ" w:date="2023-03-09T07:11:00Z">
              <w:r>
                <w:rPr>
                  <w:rFonts w:ascii="Calibri" w:hAnsi="Calibri" w:cs="Calibri"/>
                  <w:color w:val="000000"/>
                  <w:sz w:val="16"/>
                  <w:szCs w:val="16"/>
                </w:rPr>
                <w:t>9.36</w:t>
              </w:r>
            </w:ins>
          </w:p>
        </w:tc>
        <w:tc>
          <w:tcPr>
            <w:tcW w:w="652" w:type="dxa"/>
            <w:tcBorders>
              <w:right w:val="single" w:sz="4" w:space="0" w:color="auto"/>
            </w:tcBorders>
            <w:vAlign w:val="center"/>
            <w:tcPrChange w:id="20007" w:author="Στάθης Καπ" w:date="2023-03-09T06:29:00Z">
              <w:tcPr>
                <w:tcW w:w="652" w:type="dxa"/>
                <w:gridSpan w:val="2"/>
                <w:tcBorders>
                  <w:right w:val="single" w:sz="4" w:space="0" w:color="auto"/>
                </w:tcBorders>
                <w:vAlign w:val="center"/>
              </w:tcPr>
            </w:tcPrChange>
          </w:tcPr>
          <w:p w14:paraId="3898E1A2" w14:textId="7AC81486" w:rsidR="00494D04" w:rsidRPr="007E0F91" w:rsidRDefault="00494D04" w:rsidP="00494D04">
            <w:pPr>
              <w:jc w:val="center"/>
              <w:rPr>
                <w:ins w:id="20008" w:author="Στάθης Καπ" w:date="2023-03-09T06:25:00Z"/>
                <w:sz w:val="16"/>
                <w:szCs w:val="16"/>
              </w:rPr>
            </w:pPr>
            <w:ins w:id="20009" w:author="Στάθης Καπ" w:date="2023-03-09T07:11:00Z">
              <w:r>
                <w:rPr>
                  <w:rFonts w:ascii="Calibri" w:hAnsi="Calibri" w:cs="Calibri"/>
                  <w:color w:val="000000"/>
                  <w:sz w:val="16"/>
                  <w:szCs w:val="16"/>
                </w:rPr>
                <w:t>0.328</w:t>
              </w:r>
            </w:ins>
          </w:p>
        </w:tc>
        <w:tc>
          <w:tcPr>
            <w:tcW w:w="453" w:type="dxa"/>
            <w:tcBorders>
              <w:left w:val="single" w:sz="4" w:space="0" w:color="auto"/>
            </w:tcBorders>
            <w:vAlign w:val="center"/>
            <w:tcPrChange w:id="20010" w:author="Στάθης Καπ" w:date="2023-03-09T06:29:00Z">
              <w:tcPr>
                <w:tcW w:w="453" w:type="dxa"/>
                <w:gridSpan w:val="2"/>
                <w:tcBorders>
                  <w:left w:val="single" w:sz="4" w:space="0" w:color="auto"/>
                </w:tcBorders>
                <w:vAlign w:val="bottom"/>
              </w:tcPr>
            </w:tcPrChange>
          </w:tcPr>
          <w:p w14:paraId="5C14C7CF" w14:textId="698AE1E6" w:rsidR="00494D04" w:rsidRPr="007E0F91" w:rsidRDefault="00494D04" w:rsidP="00494D04">
            <w:pPr>
              <w:jc w:val="center"/>
              <w:rPr>
                <w:ins w:id="20011" w:author="Στάθης Καπ" w:date="2023-03-09T06:25:00Z"/>
                <w:sz w:val="16"/>
                <w:szCs w:val="16"/>
              </w:rPr>
            </w:pPr>
            <w:ins w:id="20012" w:author="Στάθης Καπ" w:date="2023-03-09T07:11:00Z">
              <w:r>
                <w:rPr>
                  <w:rFonts w:ascii="Calibri" w:hAnsi="Calibri" w:cs="Calibri"/>
                  <w:color w:val="000000"/>
                  <w:sz w:val="16"/>
                  <w:szCs w:val="16"/>
                </w:rPr>
                <w:t>476</w:t>
              </w:r>
            </w:ins>
          </w:p>
        </w:tc>
        <w:tc>
          <w:tcPr>
            <w:tcW w:w="454" w:type="dxa"/>
            <w:vAlign w:val="center"/>
            <w:tcPrChange w:id="20013" w:author="Στάθης Καπ" w:date="2023-03-09T06:29:00Z">
              <w:tcPr>
                <w:tcW w:w="454" w:type="dxa"/>
                <w:gridSpan w:val="2"/>
                <w:vAlign w:val="center"/>
              </w:tcPr>
            </w:tcPrChange>
          </w:tcPr>
          <w:p w14:paraId="244246BD" w14:textId="47CA5B3B" w:rsidR="00494D04" w:rsidRPr="007E0F91" w:rsidRDefault="00494D04" w:rsidP="00494D04">
            <w:pPr>
              <w:jc w:val="center"/>
              <w:rPr>
                <w:ins w:id="20014" w:author="Στάθης Καπ" w:date="2023-03-09T06:25:00Z"/>
                <w:sz w:val="16"/>
                <w:szCs w:val="16"/>
              </w:rPr>
            </w:pPr>
            <w:ins w:id="20015" w:author="Στάθης Καπ" w:date="2023-03-09T07:11:00Z">
              <w:r>
                <w:rPr>
                  <w:rFonts w:ascii="Calibri" w:hAnsi="Calibri" w:cs="Calibri"/>
                  <w:color w:val="000000"/>
                  <w:sz w:val="16"/>
                  <w:szCs w:val="16"/>
                </w:rPr>
                <w:t>1.65</w:t>
              </w:r>
            </w:ins>
          </w:p>
        </w:tc>
        <w:tc>
          <w:tcPr>
            <w:tcW w:w="454" w:type="dxa"/>
            <w:vAlign w:val="center"/>
            <w:tcPrChange w:id="20016" w:author="Στάθης Καπ" w:date="2023-03-09T06:29:00Z">
              <w:tcPr>
                <w:tcW w:w="454" w:type="dxa"/>
                <w:gridSpan w:val="2"/>
                <w:vAlign w:val="bottom"/>
              </w:tcPr>
            </w:tcPrChange>
          </w:tcPr>
          <w:p w14:paraId="1DA081C6" w14:textId="54B9134C" w:rsidR="00494D04" w:rsidRPr="007E0F91" w:rsidRDefault="00494D04" w:rsidP="00494D04">
            <w:pPr>
              <w:jc w:val="center"/>
              <w:rPr>
                <w:ins w:id="20017" w:author="Στάθης Καπ" w:date="2023-03-09T06:25:00Z"/>
                <w:sz w:val="16"/>
                <w:szCs w:val="16"/>
              </w:rPr>
            </w:pPr>
            <w:ins w:id="20018" w:author="Στάθης Καπ" w:date="2023-03-09T07:11:00Z">
              <w:r>
                <w:rPr>
                  <w:rFonts w:ascii="Calibri" w:hAnsi="Calibri" w:cs="Calibri"/>
                  <w:color w:val="000000"/>
                  <w:sz w:val="16"/>
                  <w:szCs w:val="16"/>
                </w:rPr>
                <w:t>0.231</w:t>
              </w:r>
            </w:ins>
          </w:p>
        </w:tc>
        <w:tc>
          <w:tcPr>
            <w:tcW w:w="457" w:type="dxa"/>
            <w:tcBorders>
              <w:right w:val="single" w:sz="4" w:space="0" w:color="auto"/>
            </w:tcBorders>
            <w:vAlign w:val="center"/>
            <w:tcPrChange w:id="20019" w:author="Στάθης Καπ" w:date="2023-03-09T06:29:00Z">
              <w:tcPr>
                <w:tcW w:w="457" w:type="dxa"/>
                <w:gridSpan w:val="2"/>
                <w:tcBorders>
                  <w:right w:val="single" w:sz="4" w:space="0" w:color="auto"/>
                </w:tcBorders>
                <w:vAlign w:val="center"/>
              </w:tcPr>
            </w:tcPrChange>
          </w:tcPr>
          <w:p w14:paraId="319F5CDA" w14:textId="5B262053" w:rsidR="00494D04" w:rsidRPr="007E0F91" w:rsidRDefault="00494D04" w:rsidP="00494D04">
            <w:pPr>
              <w:jc w:val="center"/>
              <w:rPr>
                <w:ins w:id="20020" w:author="Στάθης Καπ" w:date="2023-03-09T06:25:00Z"/>
                <w:sz w:val="16"/>
                <w:szCs w:val="16"/>
              </w:rPr>
            </w:pPr>
            <w:ins w:id="20021" w:author="Στάθης Καπ" w:date="2023-03-09T07:11:00Z">
              <w:r>
                <w:rPr>
                  <w:rFonts w:ascii="Calibri" w:hAnsi="Calibri" w:cs="Calibri"/>
                  <w:color w:val="000000"/>
                  <w:sz w:val="16"/>
                  <w:szCs w:val="16"/>
                </w:rPr>
                <w:t>29.57</w:t>
              </w:r>
            </w:ins>
          </w:p>
        </w:tc>
        <w:tc>
          <w:tcPr>
            <w:tcW w:w="453" w:type="dxa"/>
            <w:tcBorders>
              <w:left w:val="single" w:sz="4" w:space="0" w:color="auto"/>
            </w:tcBorders>
            <w:vAlign w:val="center"/>
            <w:tcPrChange w:id="20022" w:author="Στάθης Καπ" w:date="2023-03-09T06:29:00Z">
              <w:tcPr>
                <w:tcW w:w="453" w:type="dxa"/>
                <w:gridSpan w:val="2"/>
                <w:tcBorders>
                  <w:left w:val="single" w:sz="4" w:space="0" w:color="auto"/>
                </w:tcBorders>
                <w:vAlign w:val="bottom"/>
              </w:tcPr>
            </w:tcPrChange>
          </w:tcPr>
          <w:p w14:paraId="49B9DB74" w14:textId="4F5C522E" w:rsidR="00494D04" w:rsidRPr="007E0F91" w:rsidRDefault="00494D04" w:rsidP="00494D04">
            <w:pPr>
              <w:jc w:val="center"/>
              <w:rPr>
                <w:ins w:id="20023" w:author="Στάθης Καπ" w:date="2023-03-09T06:25:00Z"/>
                <w:sz w:val="16"/>
                <w:szCs w:val="16"/>
              </w:rPr>
            </w:pPr>
            <w:ins w:id="20024" w:author="Στάθης Καπ" w:date="2023-03-09T07:11:00Z">
              <w:r>
                <w:rPr>
                  <w:rFonts w:ascii="Calibri" w:hAnsi="Calibri" w:cs="Calibri"/>
                  <w:color w:val="000000"/>
                  <w:sz w:val="16"/>
                  <w:szCs w:val="16"/>
                </w:rPr>
                <w:t>430</w:t>
              </w:r>
            </w:ins>
          </w:p>
        </w:tc>
        <w:tc>
          <w:tcPr>
            <w:tcW w:w="454" w:type="dxa"/>
            <w:vAlign w:val="center"/>
            <w:tcPrChange w:id="20025" w:author="Στάθης Καπ" w:date="2023-03-09T06:29:00Z">
              <w:tcPr>
                <w:tcW w:w="454" w:type="dxa"/>
                <w:gridSpan w:val="2"/>
                <w:vAlign w:val="center"/>
              </w:tcPr>
            </w:tcPrChange>
          </w:tcPr>
          <w:p w14:paraId="7A24DD2F" w14:textId="0674104B" w:rsidR="00494D04" w:rsidRPr="007E0F91" w:rsidRDefault="00494D04" w:rsidP="00494D04">
            <w:pPr>
              <w:jc w:val="center"/>
              <w:rPr>
                <w:ins w:id="20026" w:author="Στάθης Καπ" w:date="2023-03-09T06:25:00Z"/>
                <w:sz w:val="16"/>
                <w:szCs w:val="16"/>
              </w:rPr>
            </w:pPr>
            <w:ins w:id="20027" w:author="Στάθης Καπ" w:date="2023-03-09T07:11:00Z">
              <w:r>
                <w:rPr>
                  <w:rFonts w:ascii="Calibri" w:hAnsi="Calibri" w:cs="Calibri"/>
                  <w:color w:val="000000"/>
                  <w:sz w:val="16"/>
                  <w:szCs w:val="16"/>
                </w:rPr>
                <w:t>11.16</w:t>
              </w:r>
            </w:ins>
          </w:p>
        </w:tc>
        <w:tc>
          <w:tcPr>
            <w:tcW w:w="454" w:type="dxa"/>
            <w:vAlign w:val="center"/>
            <w:tcPrChange w:id="20028" w:author="Στάθης Καπ" w:date="2023-03-09T06:29:00Z">
              <w:tcPr>
                <w:tcW w:w="454" w:type="dxa"/>
                <w:gridSpan w:val="2"/>
                <w:vAlign w:val="bottom"/>
              </w:tcPr>
            </w:tcPrChange>
          </w:tcPr>
          <w:p w14:paraId="7346516D" w14:textId="3273BEFB" w:rsidR="00494D04" w:rsidRPr="007E0F91" w:rsidRDefault="00494D04" w:rsidP="00494D04">
            <w:pPr>
              <w:jc w:val="center"/>
              <w:rPr>
                <w:ins w:id="20029" w:author="Στάθης Καπ" w:date="2023-03-09T06:25:00Z"/>
                <w:sz w:val="16"/>
                <w:szCs w:val="16"/>
              </w:rPr>
            </w:pPr>
            <w:ins w:id="20030" w:author="Στάθης Καπ" w:date="2023-03-09T07:11:00Z">
              <w:r>
                <w:rPr>
                  <w:rFonts w:ascii="Calibri" w:hAnsi="Calibri" w:cs="Calibri"/>
                  <w:color w:val="000000"/>
                  <w:sz w:val="16"/>
                  <w:szCs w:val="16"/>
                </w:rPr>
                <w:t>0.203</w:t>
              </w:r>
            </w:ins>
          </w:p>
        </w:tc>
        <w:tc>
          <w:tcPr>
            <w:tcW w:w="454" w:type="dxa"/>
            <w:tcBorders>
              <w:right w:val="single" w:sz="4" w:space="0" w:color="auto"/>
            </w:tcBorders>
            <w:vAlign w:val="center"/>
            <w:tcPrChange w:id="20031" w:author="Στάθης Καπ" w:date="2023-03-09T06:29:00Z">
              <w:tcPr>
                <w:tcW w:w="454" w:type="dxa"/>
                <w:gridSpan w:val="2"/>
                <w:tcBorders>
                  <w:right w:val="single" w:sz="4" w:space="0" w:color="auto"/>
                </w:tcBorders>
                <w:vAlign w:val="center"/>
              </w:tcPr>
            </w:tcPrChange>
          </w:tcPr>
          <w:p w14:paraId="6BAEBE74" w14:textId="1D728112" w:rsidR="00494D04" w:rsidRPr="007E0F91" w:rsidRDefault="00494D04" w:rsidP="00494D04">
            <w:pPr>
              <w:jc w:val="center"/>
              <w:rPr>
                <w:ins w:id="20032" w:author="Στάθης Καπ" w:date="2023-03-09T06:25:00Z"/>
                <w:sz w:val="16"/>
                <w:szCs w:val="16"/>
              </w:rPr>
            </w:pPr>
            <w:ins w:id="20033" w:author="Στάθης Καπ" w:date="2023-03-09T07:11:00Z">
              <w:r>
                <w:rPr>
                  <w:rFonts w:ascii="Calibri" w:hAnsi="Calibri" w:cs="Calibri"/>
                  <w:color w:val="000000"/>
                  <w:sz w:val="16"/>
                  <w:szCs w:val="16"/>
                </w:rPr>
                <w:t>38.11</w:t>
              </w:r>
            </w:ins>
          </w:p>
        </w:tc>
        <w:tc>
          <w:tcPr>
            <w:tcW w:w="453" w:type="dxa"/>
            <w:tcBorders>
              <w:left w:val="single" w:sz="4" w:space="0" w:color="auto"/>
            </w:tcBorders>
            <w:vAlign w:val="center"/>
            <w:tcPrChange w:id="20034" w:author="Στάθης Καπ" w:date="2023-03-09T06:29:00Z">
              <w:tcPr>
                <w:tcW w:w="453" w:type="dxa"/>
                <w:gridSpan w:val="2"/>
                <w:tcBorders>
                  <w:left w:val="single" w:sz="4" w:space="0" w:color="auto"/>
                </w:tcBorders>
                <w:vAlign w:val="bottom"/>
              </w:tcPr>
            </w:tcPrChange>
          </w:tcPr>
          <w:p w14:paraId="29CD4BB9" w14:textId="235A7AAF" w:rsidR="00494D04" w:rsidRPr="007E0F91" w:rsidRDefault="00494D04" w:rsidP="00494D04">
            <w:pPr>
              <w:jc w:val="center"/>
              <w:rPr>
                <w:ins w:id="20035" w:author="Στάθης Καπ" w:date="2023-03-09T06:25:00Z"/>
                <w:sz w:val="16"/>
                <w:szCs w:val="16"/>
              </w:rPr>
            </w:pPr>
            <w:ins w:id="20036" w:author="Στάθης Καπ" w:date="2023-03-09T07:11:00Z">
              <w:r>
                <w:rPr>
                  <w:rFonts w:ascii="Calibri" w:hAnsi="Calibri" w:cs="Calibri"/>
                  <w:color w:val="000000"/>
                  <w:sz w:val="16"/>
                  <w:szCs w:val="16"/>
                </w:rPr>
                <w:t>353</w:t>
              </w:r>
            </w:ins>
          </w:p>
        </w:tc>
        <w:tc>
          <w:tcPr>
            <w:tcW w:w="454" w:type="dxa"/>
            <w:vAlign w:val="center"/>
            <w:tcPrChange w:id="20037" w:author="Στάθης Καπ" w:date="2023-03-09T06:29:00Z">
              <w:tcPr>
                <w:tcW w:w="454" w:type="dxa"/>
                <w:gridSpan w:val="2"/>
                <w:vAlign w:val="center"/>
              </w:tcPr>
            </w:tcPrChange>
          </w:tcPr>
          <w:p w14:paraId="43DEBB1E" w14:textId="54C73885" w:rsidR="00494D04" w:rsidRPr="007E0F91" w:rsidRDefault="00494D04" w:rsidP="00494D04">
            <w:pPr>
              <w:jc w:val="center"/>
              <w:rPr>
                <w:ins w:id="20038" w:author="Στάθης Καπ" w:date="2023-03-09T06:25:00Z"/>
                <w:sz w:val="16"/>
                <w:szCs w:val="16"/>
              </w:rPr>
            </w:pPr>
            <w:ins w:id="20039" w:author="Στάθης Καπ" w:date="2023-03-09T07:11:00Z">
              <w:r>
                <w:rPr>
                  <w:rFonts w:ascii="Calibri" w:hAnsi="Calibri" w:cs="Calibri"/>
                  <w:color w:val="000000"/>
                  <w:sz w:val="16"/>
                  <w:szCs w:val="16"/>
                </w:rPr>
                <w:t>27.07</w:t>
              </w:r>
            </w:ins>
          </w:p>
        </w:tc>
        <w:tc>
          <w:tcPr>
            <w:tcW w:w="454" w:type="dxa"/>
            <w:vAlign w:val="center"/>
            <w:tcPrChange w:id="20040" w:author="Στάθης Καπ" w:date="2023-03-09T06:29:00Z">
              <w:tcPr>
                <w:tcW w:w="454" w:type="dxa"/>
                <w:gridSpan w:val="2"/>
                <w:vAlign w:val="bottom"/>
              </w:tcPr>
            </w:tcPrChange>
          </w:tcPr>
          <w:p w14:paraId="52BD4F9B" w14:textId="4414A62C" w:rsidR="00494D04" w:rsidRPr="007E0F91" w:rsidRDefault="00494D04" w:rsidP="00494D04">
            <w:pPr>
              <w:jc w:val="center"/>
              <w:rPr>
                <w:ins w:id="20041" w:author="Στάθης Καπ" w:date="2023-03-09T06:25:00Z"/>
                <w:sz w:val="16"/>
                <w:szCs w:val="16"/>
              </w:rPr>
            </w:pPr>
            <w:ins w:id="20042" w:author="Στάθης Καπ" w:date="2023-03-09T07:11:00Z">
              <w:r>
                <w:rPr>
                  <w:rFonts w:ascii="Calibri" w:hAnsi="Calibri" w:cs="Calibri"/>
                  <w:color w:val="000000"/>
                  <w:sz w:val="16"/>
                  <w:szCs w:val="16"/>
                </w:rPr>
                <w:t>0.299</w:t>
              </w:r>
            </w:ins>
          </w:p>
        </w:tc>
        <w:tc>
          <w:tcPr>
            <w:tcW w:w="461" w:type="dxa"/>
            <w:tcBorders>
              <w:right w:val="single" w:sz="4" w:space="0" w:color="auto"/>
            </w:tcBorders>
            <w:vAlign w:val="center"/>
            <w:tcPrChange w:id="20043" w:author="Στάθης Καπ" w:date="2023-03-09T06:29:00Z">
              <w:tcPr>
                <w:tcW w:w="461" w:type="dxa"/>
                <w:gridSpan w:val="2"/>
                <w:tcBorders>
                  <w:right w:val="single" w:sz="4" w:space="0" w:color="auto"/>
                </w:tcBorders>
                <w:vAlign w:val="center"/>
              </w:tcPr>
            </w:tcPrChange>
          </w:tcPr>
          <w:p w14:paraId="43A3C1C1" w14:textId="6737C2D2" w:rsidR="00494D04" w:rsidRPr="007E0F91" w:rsidRDefault="00494D04" w:rsidP="00494D04">
            <w:pPr>
              <w:jc w:val="center"/>
              <w:rPr>
                <w:ins w:id="20044" w:author="Στάθης Καπ" w:date="2023-03-09T06:25:00Z"/>
                <w:sz w:val="16"/>
                <w:szCs w:val="16"/>
              </w:rPr>
            </w:pPr>
            <w:ins w:id="20045" w:author="Στάθης Καπ" w:date="2023-03-09T07:11:00Z">
              <w:r>
                <w:rPr>
                  <w:rFonts w:ascii="Calibri" w:hAnsi="Calibri" w:cs="Calibri"/>
                  <w:color w:val="000000"/>
                  <w:sz w:val="16"/>
                  <w:szCs w:val="16"/>
                </w:rPr>
                <w:t>8.84</w:t>
              </w:r>
            </w:ins>
          </w:p>
        </w:tc>
      </w:tr>
      <w:tr w:rsidR="00494D04" w14:paraId="1ABBA2C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04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047" w:author="Στάθης Καπ" w:date="2023-03-09T06:25:00Z"/>
          <w:trPrChange w:id="2004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04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AFF2F95" w14:textId="77777777" w:rsidR="00494D04" w:rsidRPr="007E0F91" w:rsidRDefault="00494D04" w:rsidP="00494D04">
            <w:pPr>
              <w:jc w:val="center"/>
              <w:rPr>
                <w:ins w:id="20050" w:author="Στάθης Καπ" w:date="2023-03-09T06:25:00Z"/>
                <w:sz w:val="16"/>
                <w:szCs w:val="16"/>
              </w:rPr>
            </w:pPr>
            <w:ins w:id="20051" w:author="Στάθης Καπ" w:date="2023-03-09T06:25:00Z">
              <w:r w:rsidRPr="009861B1">
                <w:rPr>
                  <w:rFonts w:ascii="Calibri" w:hAnsi="Calibri" w:cs="Calibri"/>
                  <w:color w:val="000000"/>
                  <w:sz w:val="16"/>
                  <w:szCs w:val="16"/>
                </w:rPr>
                <w:t>rc108</w:t>
              </w:r>
            </w:ins>
          </w:p>
        </w:tc>
        <w:tc>
          <w:tcPr>
            <w:tcW w:w="565" w:type="dxa"/>
            <w:tcBorders>
              <w:left w:val="single" w:sz="4" w:space="0" w:color="auto"/>
            </w:tcBorders>
            <w:vAlign w:val="center"/>
            <w:tcPrChange w:id="20052" w:author="Στάθης Καπ" w:date="2023-03-09T06:29:00Z">
              <w:tcPr>
                <w:tcW w:w="565" w:type="dxa"/>
                <w:gridSpan w:val="2"/>
                <w:tcBorders>
                  <w:left w:val="single" w:sz="4" w:space="0" w:color="auto"/>
                </w:tcBorders>
                <w:vAlign w:val="center"/>
              </w:tcPr>
            </w:tcPrChange>
          </w:tcPr>
          <w:p w14:paraId="1AD140D2" w14:textId="01A67C2C" w:rsidR="00494D04" w:rsidRPr="007E0F91" w:rsidRDefault="00494D04" w:rsidP="00494D04">
            <w:pPr>
              <w:jc w:val="center"/>
              <w:rPr>
                <w:ins w:id="20053" w:author="Στάθης Καπ" w:date="2023-03-09T06:25:00Z"/>
                <w:sz w:val="16"/>
                <w:szCs w:val="16"/>
              </w:rPr>
            </w:pPr>
            <w:ins w:id="20054"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20055" w:author="Στάθης Καπ" w:date="2023-03-09T06:29:00Z">
              <w:tcPr>
                <w:tcW w:w="679" w:type="dxa"/>
                <w:gridSpan w:val="2"/>
                <w:tcBorders>
                  <w:right w:val="single" w:sz="4" w:space="0" w:color="auto"/>
                </w:tcBorders>
                <w:vAlign w:val="center"/>
              </w:tcPr>
            </w:tcPrChange>
          </w:tcPr>
          <w:p w14:paraId="68B07C06" w14:textId="080775B9" w:rsidR="00494D04" w:rsidRPr="007E0F91" w:rsidRDefault="00494D04" w:rsidP="00494D04">
            <w:pPr>
              <w:jc w:val="center"/>
              <w:rPr>
                <w:ins w:id="20056" w:author="Στάθης Καπ" w:date="2023-03-09T06:25:00Z"/>
                <w:sz w:val="16"/>
                <w:szCs w:val="16"/>
              </w:rPr>
            </w:pPr>
            <w:ins w:id="20057"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20058" w:author="Στάθης Καπ" w:date="2023-03-09T06:29:00Z">
              <w:tcPr>
                <w:tcW w:w="453" w:type="dxa"/>
                <w:gridSpan w:val="2"/>
                <w:tcBorders>
                  <w:left w:val="single" w:sz="4" w:space="0" w:color="auto"/>
                </w:tcBorders>
                <w:vAlign w:val="center"/>
              </w:tcPr>
            </w:tcPrChange>
          </w:tcPr>
          <w:p w14:paraId="5592D3CF" w14:textId="15BAC5FD" w:rsidR="00494D04" w:rsidRPr="007E0F91" w:rsidRDefault="00494D04" w:rsidP="00494D04">
            <w:pPr>
              <w:jc w:val="center"/>
              <w:rPr>
                <w:ins w:id="20059" w:author="Στάθης Καπ" w:date="2023-03-09T06:25:00Z"/>
                <w:sz w:val="16"/>
                <w:szCs w:val="16"/>
              </w:rPr>
            </w:pPr>
            <w:ins w:id="20060" w:author="Στάθης Καπ" w:date="2023-03-09T07:11:00Z">
              <w:r>
                <w:rPr>
                  <w:rFonts w:ascii="Calibri" w:hAnsi="Calibri" w:cs="Calibri"/>
                  <w:color w:val="000000"/>
                  <w:sz w:val="16"/>
                  <w:szCs w:val="16"/>
                </w:rPr>
                <w:t>517</w:t>
              </w:r>
            </w:ins>
          </w:p>
        </w:tc>
        <w:tc>
          <w:tcPr>
            <w:tcW w:w="708" w:type="dxa"/>
            <w:vAlign w:val="center"/>
            <w:tcPrChange w:id="20061" w:author="Στάθης Καπ" w:date="2023-03-09T06:29:00Z">
              <w:tcPr>
                <w:tcW w:w="708" w:type="dxa"/>
                <w:gridSpan w:val="2"/>
                <w:vAlign w:val="center"/>
              </w:tcPr>
            </w:tcPrChange>
          </w:tcPr>
          <w:p w14:paraId="7CD4A009" w14:textId="6D07E777" w:rsidR="00494D04" w:rsidRPr="007E0F91" w:rsidRDefault="00494D04" w:rsidP="00494D04">
            <w:pPr>
              <w:jc w:val="center"/>
              <w:rPr>
                <w:ins w:id="20062" w:author="Στάθης Καπ" w:date="2023-03-09T06:25:00Z"/>
                <w:sz w:val="16"/>
                <w:szCs w:val="16"/>
              </w:rPr>
            </w:pPr>
            <w:ins w:id="20063" w:author="Στάθης Καπ" w:date="2023-03-09T07:11:00Z">
              <w:r>
                <w:rPr>
                  <w:rFonts w:ascii="Calibri" w:hAnsi="Calibri" w:cs="Calibri"/>
                  <w:color w:val="000000"/>
                  <w:sz w:val="16"/>
                  <w:szCs w:val="16"/>
                </w:rPr>
                <w:t>7.01</w:t>
              </w:r>
            </w:ins>
          </w:p>
        </w:tc>
        <w:tc>
          <w:tcPr>
            <w:tcW w:w="652" w:type="dxa"/>
            <w:tcBorders>
              <w:right w:val="single" w:sz="4" w:space="0" w:color="auto"/>
            </w:tcBorders>
            <w:vAlign w:val="center"/>
            <w:tcPrChange w:id="20064" w:author="Στάθης Καπ" w:date="2023-03-09T06:29:00Z">
              <w:tcPr>
                <w:tcW w:w="652" w:type="dxa"/>
                <w:gridSpan w:val="2"/>
                <w:tcBorders>
                  <w:right w:val="single" w:sz="4" w:space="0" w:color="auto"/>
                </w:tcBorders>
                <w:vAlign w:val="center"/>
              </w:tcPr>
            </w:tcPrChange>
          </w:tcPr>
          <w:p w14:paraId="040C726F" w14:textId="4DCEAC33" w:rsidR="00494D04" w:rsidRPr="007E0F91" w:rsidRDefault="00494D04" w:rsidP="00494D04">
            <w:pPr>
              <w:jc w:val="center"/>
              <w:rPr>
                <w:ins w:id="20065" w:author="Στάθης Καπ" w:date="2023-03-09T06:25:00Z"/>
                <w:sz w:val="16"/>
                <w:szCs w:val="16"/>
              </w:rPr>
            </w:pPr>
            <w:ins w:id="20066" w:author="Στάθης Καπ" w:date="2023-03-09T07:11:00Z">
              <w:r>
                <w:rPr>
                  <w:rFonts w:ascii="Calibri" w:hAnsi="Calibri" w:cs="Calibri"/>
                  <w:color w:val="000000"/>
                  <w:sz w:val="16"/>
                  <w:szCs w:val="16"/>
                </w:rPr>
                <w:t>0.312</w:t>
              </w:r>
            </w:ins>
          </w:p>
        </w:tc>
        <w:tc>
          <w:tcPr>
            <w:tcW w:w="453" w:type="dxa"/>
            <w:tcBorders>
              <w:left w:val="single" w:sz="4" w:space="0" w:color="auto"/>
            </w:tcBorders>
            <w:vAlign w:val="center"/>
            <w:tcPrChange w:id="20067" w:author="Στάθης Καπ" w:date="2023-03-09T06:29:00Z">
              <w:tcPr>
                <w:tcW w:w="453" w:type="dxa"/>
                <w:gridSpan w:val="2"/>
                <w:tcBorders>
                  <w:left w:val="single" w:sz="4" w:space="0" w:color="auto"/>
                </w:tcBorders>
                <w:vAlign w:val="bottom"/>
              </w:tcPr>
            </w:tcPrChange>
          </w:tcPr>
          <w:p w14:paraId="6C8EB4DC" w14:textId="7B4E27A8" w:rsidR="00494D04" w:rsidRPr="007E0F91" w:rsidRDefault="00494D04" w:rsidP="00494D04">
            <w:pPr>
              <w:jc w:val="center"/>
              <w:rPr>
                <w:ins w:id="20068" w:author="Στάθης Καπ" w:date="2023-03-09T06:25:00Z"/>
                <w:sz w:val="16"/>
                <w:szCs w:val="16"/>
              </w:rPr>
            </w:pPr>
            <w:ins w:id="20069" w:author="Στάθης Καπ" w:date="2023-03-09T07:11:00Z">
              <w:r>
                <w:rPr>
                  <w:rFonts w:ascii="Calibri" w:hAnsi="Calibri" w:cs="Calibri"/>
                  <w:color w:val="000000"/>
                  <w:sz w:val="16"/>
                  <w:szCs w:val="16"/>
                </w:rPr>
                <w:t>455</w:t>
              </w:r>
            </w:ins>
          </w:p>
        </w:tc>
        <w:tc>
          <w:tcPr>
            <w:tcW w:w="454" w:type="dxa"/>
            <w:vAlign w:val="center"/>
            <w:tcPrChange w:id="20070" w:author="Στάθης Καπ" w:date="2023-03-09T06:29:00Z">
              <w:tcPr>
                <w:tcW w:w="454" w:type="dxa"/>
                <w:gridSpan w:val="2"/>
                <w:vAlign w:val="center"/>
              </w:tcPr>
            </w:tcPrChange>
          </w:tcPr>
          <w:p w14:paraId="39BD4007" w14:textId="3BD009E4" w:rsidR="00494D04" w:rsidRPr="007E0F91" w:rsidRDefault="00494D04" w:rsidP="00494D04">
            <w:pPr>
              <w:jc w:val="center"/>
              <w:rPr>
                <w:ins w:id="20071" w:author="Στάθης Καπ" w:date="2023-03-09T06:25:00Z"/>
                <w:sz w:val="16"/>
                <w:szCs w:val="16"/>
              </w:rPr>
            </w:pPr>
            <w:ins w:id="20072" w:author="Στάθης Καπ" w:date="2023-03-09T07:11:00Z">
              <w:r>
                <w:rPr>
                  <w:rFonts w:ascii="Calibri" w:hAnsi="Calibri" w:cs="Calibri"/>
                  <w:color w:val="000000"/>
                  <w:sz w:val="16"/>
                  <w:szCs w:val="16"/>
                </w:rPr>
                <w:t>11.99</w:t>
              </w:r>
            </w:ins>
          </w:p>
        </w:tc>
        <w:tc>
          <w:tcPr>
            <w:tcW w:w="454" w:type="dxa"/>
            <w:vAlign w:val="center"/>
            <w:tcPrChange w:id="20073" w:author="Στάθης Καπ" w:date="2023-03-09T06:29:00Z">
              <w:tcPr>
                <w:tcW w:w="454" w:type="dxa"/>
                <w:gridSpan w:val="2"/>
                <w:vAlign w:val="bottom"/>
              </w:tcPr>
            </w:tcPrChange>
          </w:tcPr>
          <w:p w14:paraId="2C4E19CC" w14:textId="38C3B135" w:rsidR="00494D04" w:rsidRPr="007E0F91" w:rsidRDefault="00494D04" w:rsidP="00494D04">
            <w:pPr>
              <w:jc w:val="center"/>
              <w:rPr>
                <w:ins w:id="20074" w:author="Στάθης Καπ" w:date="2023-03-09T06:25:00Z"/>
                <w:sz w:val="16"/>
                <w:szCs w:val="16"/>
              </w:rPr>
            </w:pPr>
            <w:ins w:id="20075" w:author="Στάθης Καπ" w:date="2023-03-09T07:11:00Z">
              <w:r>
                <w:rPr>
                  <w:rFonts w:ascii="Calibri" w:hAnsi="Calibri" w:cs="Calibri"/>
                  <w:color w:val="000000"/>
                  <w:sz w:val="16"/>
                  <w:szCs w:val="16"/>
                </w:rPr>
                <w:t>0.295</w:t>
              </w:r>
            </w:ins>
          </w:p>
        </w:tc>
        <w:tc>
          <w:tcPr>
            <w:tcW w:w="457" w:type="dxa"/>
            <w:tcBorders>
              <w:right w:val="single" w:sz="4" w:space="0" w:color="auto"/>
            </w:tcBorders>
            <w:vAlign w:val="center"/>
            <w:tcPrChange w:id="20076" w:author="Στάθης Καπ" w:date="2023-03-09T06:29:00Z">
              <w:tcPr>
                <w:tcW w:w="457" w:type="dxa"/>
                <w:gridSpan w:val="2"/>
                <w:tcBorders>
                  <w:right w:val="single" w:sz="4" w:space="0" w:color="auto"/>
                </w:tcBorders>
                <w:vAlign w:val="center"/>
              </w:tcPr>
            </w:tcPrChange>
          </w:tcPr>
          <w:p w14:paraId="4B406500" w14:textId="46721279" w:rsidR="00494D04" w:rsidRPr="007E0F91" w:rsidRDefault="00494D04" w:rsidP="00494D04">
            <w:pPr>
              <w:jc w:val="center"/>
              <w:rPr>
                <w:ins w:id="20077" w:author="Στάθης Καπ" w:date="2023-03-09T06:25:00Z"/>
                <w:sz w:val="16"/>
                <w:szCs w:val="16"/>
              </w:rPr>
            </w:pPr>
            <w:ins w:id="20078" w:author="Στάθης Καπ" w:date="2023-03-09T07:11:00Z">
              <w:r>
                <w:rPr>
                  <w:rFonts w:ascii="Calibri" w:hAnsi="Calibri" w:cs="Calibri"/>
                  <w:color w:val="000000"/>
                  <w:sz w:val="16"/>
                  <w:szCs w:val="16"/>
                </w:rPr>
                <w:t>5.45</w:t>
              </w:r>
            </w:ins>
          </w:p>
        </w:tc>
        <w:tc>
          <w:tcPr>
            <w:tcW w:w="453" w:type="dxa"/>
            <w:tcBorders>
              <w:left w:val="single" w:sz="4" w:space="0" w:color="auto"/>
            </w:tcBorders>
            <w:vAlign w:val="center"/>
            <w:tcPrChange w:id="20079" w:author="Στάθης Καπ" w:date="2023-03-09T06:29:00Z">
              <w:tcPr>
                <w:tcW w:w="453" w:type="dxa"/>
                <w:gridSpan w:val="2"/>
                <w:tcBorders>
                  <w:left w:val="single" w:sz="4" w:space="0" w:color="auto"/>
                </w:tcBorders>
                <w:vAlign w:val="bottom"/>
              </w:tcPr>
            </w:tcPrChange>
          </w:tcPr>
          <w:p w14:paraId="006F8C31" w14:textId="047A29EC" w:rsidR="00494D04" w:rsidRPr="007E0F91" w:rsidRDefault="00494D04" w:rsidP="00494D04">
            <w:pPr>
              <w:jc w:val="center"/>
              <w:rPr>
                <w:ins w:id="20080" w:author="Στάθης Καπ" w:date="2023-03-09T06:25:00Z"/>
                <w:sz w:val="16"/>
                <w:szCs w:val="16"/>
              </w:rPr>
            </w:pPr>
            <w:ins w:id="20081" w:author="Στάθης Καπ" w:date="2023-03-09T07:11:00Z">
              <w:r>
                <w:rPr>
                  <w:rFonts w:ascii="Calibri" w:hAnsi="Calibri" w:cs="Calibri"/>
                  <w:color w:val="000000"/>
                  <w:sz w:val="16"/>
                  <w:szCs w:val="16"/>
                </w:rPr>
                <w:t>377</w:t>
              </w:r>
            </w:ins>
          </w:p>
        </w:tc>
        <w:tc>
          <w:tcPr>
            <w:tcW w:w="454" w:type="dxa"/>
            <w:vAlign w:val="center"/>
            <w:tcPrChange w:id="20082" w:author="Στάθης Καπ" w:date="2023-03-09T06:29:00Z">
              <w:tcPr>
                <w:tcW w:w="454" w:type="dxa"/>
                <w:gridSpan w:val="2"/>
                <w:vAlign w:val="center"/>
              </w:tcPr>
            </w:tcPrChange>
          </w:tcPr>
          <w:p w14:paraId="5261E973" w14:textId="690C899D" w:rsidR="00494D04" w:rsidRPr="007E0F91" w:rsidRDefault="00494D04" w:rsidP="00494D04">
            <w:pPr>
              <w:jc w:val="center"/>
              <w:rPr>
                <w:ins w:id="20083" w:author="Στάθης Καπ" w:date="2023-03-09T06:25:00Z"/>
                <w:sz w:val="16"/>
                <w:szCs w:val="16"/>
              </w:rPr>
            </w:pPr>
            <w:ins w:id="20084" w:author="Στάθης Καπ" w:date="2023-03-09T07:11:00Z">
              <w:r>
                <w:rPr>
                  <w:rFonts w:ascii="Calibri" w:hAnsi="Calibri" w:cs="Calibri"/>
                  <w:color w:val="000000"/>
                  <w:sz w:val="16"/>
                  <w:szCs w:val="16"/>
                </w:rPr>
                <w:t>27.08</w:t>
              </w:r>
            </w:ins>
          </w:p>
        </w:tc>
        <w:tc>
          <w:tcPr>
            <w:tcW w:w="454" w:type="dxa"/>
            <w:vAlign w:val="center"/>
            <w:tcPrChange w:id="20085" w:author="Στάθης Καπ" w:date="2023-03-09T06:29:00Z">
              <w:tcPr>
                <w:tcW w:w="454" w:type="dxa"/>
                <w:gridSpan w:val="2"/>
                <w:vAlign w:val="bottom"/>
              </w:tcPr>
            </w:tcPrChange>
          </w:tcPr>
          <w:p w14:paraId="1145BCB8" w14:textId="55EE9701" w:rsidR="00494D04" w:rsidRPr="007E0F91" w:rsidRDefault="00494D04" w:rsidP="00494D04">
            <w:pPr>
              <w:jc w:val="center"/>
              <w:rPr>
                <w:ins w:id="20086" w:author="Στάθης Καπ" w:date="2023-03-09T06:25:00Z"/>
                <w:sz w:val="16"/>
                <w:szCs w:val="16"/>
              </w:rPr>
            </w:pPr>
            <w:ins w:id="20087" w:author="Στάθης Καπ" w:date="2023-03-09T07:11:00Z">
              <w:r>
                <w:rPr>
                  <w:rFonts w:ascii="Calibri" w:hAnsi="Calibri" w:cs="Calibri"/>
                  <w:color w:val="000000"/>
                  <w:sz w:val="16"/>
                  <w:szCs w:val="16"/>
                </w:rPr>
                <w:t>0.239</w:t>
              </w:r>
            </w:ins>
          </w:p>
        </w:tc>
        <w:tc>
          <w:tcPr>
            <w:tcW w:w="454" w:type="dxa"/>
            <w:tcBorders>
              <w:right w:val="single" w:sz="4" w:space="0" w:color="auto"/>
            </w:tcBorders>
            <w:vAlign w:val="center"/>
            <w:tcPrChange w:id="20088" w:author="Στάθης Καπ" w:date="2023-03-09T06:29:00Z">
              <w:tcPr>
                <w:tcW w:w="454" w:type="dxa"/>
                <w:gridSpan w:val="2"/>
                <w:tcBorders>
                  <w:right w:val="single" w:sz="4" w:space="0" w:color="auto"/>
                </w:tcBorders>
                <w:vAlign w:val="center"/>
              </w:tcPr>
            </w:tcPrChange>
          </w:tcPr>
          <w:p w14:paraId="3B6598EA" w14:textId="3D23E624" w:rsidR="00494D04" w:rsidRPr="007E0F91" w:rsidRDefault="00494D04" w:rsidP="00494D04">
            <w:pPr>
              <w:jc w:val="center"/>
              <w:rPr>
                <w:ins w:id="20089" w:author="Στάθης Καπ" w:date="2023-03-09T06:25:00Z"/>
                <w:sz w:val="16"/>
                <w:szCs w:val="16"/>
              </w:rPr>
            </w:pPr>
            <w:ins w:id="20090" w:author="Στάθης Καπ" w:date="2023-03-09T07:11:00Z">
              <w:r>
                <w:rPr>
                  <w:rFonts w:ascii="Calibri" w:hAnsi="Calibri" w:cs="Calibri"/>
                  <w:color w:val="000000"/>
                  <w:sz w:val="16"/>
                  <w:szCs w:val="16"/>
                </w:rPr>
                <w:t>23.4</w:t>
              </w:r>
            </w:ins>
          </w:p>
        </w:tc>
        <w:tc>
          <w:tcPr>
            <w:tcW w:w="453" w:type="dxa"/>
            <w:tcBorders>
              <w:left w:val="single" w:sz="4" w:space="0" w:color="auto"/>
            </w:tcBorders>
            <w:vAlign w:val="center"/>
            <w:tcPrChange w:id="20091" w:author="Στάθης Καπ" w:date="2023-03-09T06:29:00Z">
              <w:tcPr>
                <w:tcW w:w="453" w:type="dxa"/>
                <w:gridSpan w:val="2"/>
                <w:tcBorders>
                  <w:left w:val="single" w:sz="4" w:space="0" w:color="auto"/>
                </w:tcBorders>
                <w:vAlign w:val="bottom"/>
              </w:tcPr>
            </w:tcPrChange>
          </w:tcPr>
          <w:p w14:paraId="43A81A15" w14:textId="43C570BD" w:rsidR="00494D04" w:rsidRPr="007E0F91" w:rsidRDefault="00494D04" w:rsidP="00494D04">
            <w:pPr>
              <w:jc w:val="center"/>
              <w:rPr>
                <w:ins w:id="20092" w:author="Στάθης Καπ" w:date="2023-03-09T06:25:00Z"/>
                <w:sz w:val="16"/>
                <w:szCs w:val="16"/>
              </w:rPr>
            </w:pPr>
            <w:ins w:id="20093" w:author="Στάθης Καπ" w:date="2023-03-09T07:11:00Z">
              <w:r>
                <w:rPr>
                  <w:rFonts w:ascii="Calibri" w:hAnsi="Calibri" w:cs="Calibri"/>
                  <w:color w:val="000000"/>
                  <w:sz w:val="16"/>
                  <w:szCs w:val="16"/>
                </w:rPr>
                <w:t>403</w:t>
              </w:r>
            </w:ins>
          </w:p>
        </w:tc>
        <w:tc>
          <w:tcPr>
            <w:tcW w:w="454" w:type="dxa"/>
            <w:vAlign w:val="center"/>
            <w:tcPrChange w:id="20094" w:author="Στάθης Καπ" w:date="2023-03-09T06:29:00Z">
              <w:tcPr>
                <w:tcW w:w="454" w:type="dxa"/>
                <w:gridSpan w:val="2"/>
                <w:vAlign w:val="center"/>
              </w:tcPr>
            </w:tcPrChange>
          </w:tcPr>
          <w:p w14:paraId="22FD5FA3" w14:textId="20070407" w:rsidR="00494D04" w:rsidRPr="007E0F91" w:rsidRDefault="00494D04" w:rsidP="00494D04">
            <w:pPr>
              <w:jc w:val="center"/>
              <w:rPr>
                <w:ins w:id="20095" w:author="Στάθης Καπ" w:date="2023-03-09T06:25:00Z"/>
                <w:sz w:val="16"/>
                <w:szCs w:val="16"/>
              </w:rPr>
            </w:pPr>
            <w:ins w:id="20096" w:author="Στάθης Καπ" w:date="2023-03-09T07:11:00Z">
              <w:r>
                <w:rPr>
                  <w:rFonts w:ascii="Calibri" w:hAnsi="Calibri" w:cs="Calibri"/>
                  <w:color w:val="000000"/>
                  <w:sz w:val="16"/>
                  <w:szCs w:val="16"/>
                </w:rPr>
                <w:t>22.05</w:t>
              </w:r>
            </w:ins>
          </w:p>
        </w:tc>
        <w:tc>
          <w:tcPr>
            <w:tcW w:w="454" w:type="dxa"/>
            <w:vAlign w:val="center"/>
            <w:tcPrChange w:id="20097" w:author="Στάθης Καπ" w:date="2023-03-09T06:29:00Z">
              <w:tcPr>
                <w:tcW w:w="454" w:type="dxa"/>
                <w:gridSpan w:val="2"/>
                <w:vAlign w:val="bottom"/>
              </w:tcPr>
            </w:tcPrChange>
          </w:tcPr>
          <w:p w14:paraId="6D4AB90B" w14:textId="4A4746E0" w:rsidR="00494D04" w:rsidRPr="007E0F91" w:rsidRDefault="00494D04" w:rsidP="00494D04">
            <w:pPr>
              <w:jc w:val="center"/>
              <w:rPr>
                <w:ins w:id="20098" w:author="Στάθης Καπ" w:date="2023-03-09T06:25:00Z"/>
                <w:sz w:val="16"/>
                <w:szCs w:val="16"/>
              </w:rPr>
            </w:pPr>
            <w:ins w:id="20099"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20100" w:author="Στάθης Καπ" w:date="2023-03-09T06:29:00Z">
              <w:tcPr>
                <w:tcW w:w="461" w:type="dxa"/>
                <w:gridSpan w:val="2"/>
                <w:tcBorders>
                  <w:right w:val="single" w:sz="4" w:space="0" w:color="auto"/>
                </w:tcBorders>
                <w:vAlign w:val="center"/>
              </w:tcPr>
            </w:tcPrChange>
          </w:tcPr>
          <w:p w14:paraId="66A9CA1D" w14:textId="2B76D372" w:rsidR="00494D04" w:rsidRPr="007E0F91" w:rsidRDefault="00494D04" w:rsidP="00494D04">
            <w:pPr>
              <w:jc w:val="center"/>
              <w:rPr>
                <w:ins w:id="20101" w:author="Στάθης Καπ" w:date="2023-03-09T06:25:00Z"/>
                <w:sz w:val="16"/>
                <w:szCs w:val="16"/>
              </w:rPr>
            </w:pPr>
            <w:ins w:id="20102" w:author="Στάθης Καπ" w:date="2023-03-09T07:11:00Z">
              <w:r>
                <w:rPr>
                  <w:rFonts w:ascii="Calibri" w:hAnsi="Calibri" w:cs="Calibri"/>
                  <w:color w:val="000000"/>
                  <w:sz w:val="16"/>
                  <w:szCs w:val="16"/>
                </w:rPr>
                <w:t>27.88</w:t>
              </w:r>
            </w:ins>
          </w:p>
        </w:tc>
      </w:tr>
      <w:tr w:rsidR="00494D04" w14:paraId="0B45830D"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10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104" w:author="Στάθης Καπ" w:date="2023-03-09T06:25:00Z"/>
          <w:trPrChange w:id="2010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10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B5FDFB8" w14:textId="77777777" w:rsidR="00494D04" w:rsidRPr="007E0F91" w:rsidRDefault="00494D04" w:rsidP="00494D04">
            <w:pPr>
              <w:jc w:val="center"/>
              <w:rPr>
                <w:ins w:id="20107" w:author="Στάθης Καπ" w:date="2023-03-09T06:25:00Z"/>
                <w:sz w:val="16"/>
                <w:szCs w:val="16"/>
              </w:rPr>
            </w:pPr>
            <w:ins w:id="20108" w:author="Στάθης Καπ" w:date="2023-03-09T06:25:00Z">
              <w:r w:rsidRPr="009861B1">
                <w:rPr>
                  <w:rFonts w:ascii="Calibri" w:hAnsi="Calibri" w:cs="Calibri"/>
                  <w:color w:val="000000"/>
                  <w:sz w:val="16"/>
                  <w:szCs w:val="16"/>
                </w:rPr>
                <w:t>rc201</w:t>
              </w:r>
            </w:ins>
          </w:p>
        </w:tc>
        <w:tc>
          <w:tcPr>
            <w:tcW w:w="565" w:type="dxa"/>
            <w:tcBorders>
              <w:left w:val="single" w:sz="4" w:space="0" w:color="auto"/>
            </w:tcBorders>
            <w:vAlign w:val="center"/>
            <w:tcPrChange w:id="20109" w:author="Στάθης Καπ" w:date="2023-03-09T06:29:00Z">
              <w:tcPr>
                <w:tcW w:w="565" w:type="dxa"/>
                <w:gridSpan w:val="2"/>
                <w:tcBorders>
                  <w:left w:val="single" w:sz="4" w:space="0" w:color="auto"/>
                </w:tcBorders>
                <w:vAlign w:val="center"/>
              </w:tcPr>
            </w:tcPrChange>
          </w:tcPr>
          <w:p w14:paraId="18165742" w14:textId="2C5DDA7A" w:rsidR="00494D04" w:rsidRPr="007E0F91" w:rsidRDefault="00494D04" w:rsidP="00494D04">
            <w:pPr>
              <w:jc w:val="center"/>
              <w:rPr>
                <w:ins w:id="20110" w:author="Στάθης Καπ" w:date="2023-03-09T06:25:00Z"/>
                <w:sz w:val="16"/>
                <w:szCs w:val="16"/>
              </w:rPr>
            </w:pPr>
            <w:ins w:id="20111"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20112" w:author="Στάθης Καπ" w:date="2023-03-09T06:29:00Z">
              <w:tcPr>
                <w:tcW w:w="679" w:type="dxa"/>
                <w:gridSpan w:val="2"/>
                <w:tcBorders>
                  <w:right w:val="single" w:sz="4" w:space="0" w:color="auto"/>
                </w:tcBorders>
                <w:vAlign w:val="center"/>
              </w:tcPr>
            </w:tcPrChange>
          </w:tcPr>
          <w:p w14:paraId="2C1E4868" w14:textId="59BFFE30" w:rsidR="00494D04" w:rsidRPr="007E0F91" w:rsidRDefault="00494D04" w:rsidP="00494D04">
            <w:pPr>
              <w:jc w:val="center"/>
              <w:rPr>
                <w:ins w:id="20113" w:author="Στάθης Καπ" w:date="2023-03-09T06:25:00Z"/>
                <w:sz w:val="16"/>
                <w:szCs w:val="16"/>
              </w:rPr>
            </w:pPr>
            <w:ins w:id="20114"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20115" w:author="Στάθης Καπ" w:date="2023-03-09T06:29:00Z">
              <w:tcPr>
                <w:tcW w:w="453" w:type="dxa"/>
                <w:gridSpan w:val="2"/>
                <w:tcBorders>
                  <w:left w:val="single" w:sz="4" w:space="0" w:color="auto"/>
                </w:tcBorders>
                <w:vAlign w:val="center"/>
              </w:tcPr>
            </w:tcPrChange>
          </w:tcPr>
          <w:p w14:paraId="20CC97EC" w14:textId="234022BA" w:rsidR="00494D04" w:rsidRPr="007E0F91" w:rsidRDefault="00494D04" w:rsidP="00494D04">
            <w:pPr>
              <w:jc w:val="center"/>
              <w:rPr>
                <w:ins w:id="20116" w:author="Στάθης Καπ" w:date="2023-03-09T06:25:00Z"/>
                <w:sz w:val="16"/>
                <w:szCs w:val="16"/>
              </w:rPr>
            </w:pPr>
            <w:ins w:id="20117" w:author="Στάθης Καπ" w:date="2023-03-09T07:11:00Z">
              <w:r>
                <w:rPr>
                  <w:rFonts w:ascii="Calibri" w:hAnsi="Calibri" w:cs="Calibri"/>
                  <w:color w:val="000000"/>
                  <w:sz w:val="16"/>
                  <w:szCs w:val="16"/>
                </w:rPr>
                <w:t>1294</w:t>
              </w:r>
            </w:ins>
          </w:p>
        </w:tc>
        <w:tc>
          <w:tcPr>
            <w:tcW w:w="708" w:type="dxa"/>
            <w:vAlign w:val="center"/>
            <w:tcPrChange w:id="20118" w:author="Στάθης Καπ" w:date="2023-03-09T06:29:00Z">
              <w:tcPr>
                <w:tcW w:w="708" w:type="dxa"/>
                <w:gridSpan w:val="2"/>
                <w:vAlign w:val="center"/>
              </w:tcPr>
            </w:tcPrChange>
          </w:tcPr>
          <w:p w14:paraId="63ECFFEA" w14:textId="643DA994" w:rsidR="00494D04" w:rsidRPr="007E0F91" w:rsidRDefault="00494D04" w:rsidP="00494D04">
            <w:pPr>
              <w:jc w:val="center"/>
              <w:rPr>
                <w:ins w:id="20119" w:author="Στάθης Καπ" w:date="2023-03-09T06:25:00Z"/>
                <w:sz w:val="16"/>
                <w:szCs w:val="16"/>
              </w:rPr>
            </w:pPr>
            <w:ins w:id="20120" w:author="Στάθης Καπ" w:date="2023-03-09T07:11:00Z">
              <w:r>
                <w:rPr>
                  <w:rFonts w:ascii="Calibri" w:hAnsi="Calibri" w:cs="Calibri"/>
                  <w:color w:val="000000"/>
                  <w:sz w:val="16"/>
                  <w:szCs w:val="16"/>
                </w:rPr>
                <w:t>6.57</w:t>
              </w:r>
            </w:ins>
          </w:p>
        </w:tc>
        <w:tc>
          <w:tcPr>
            <w:tcW w:w="652" w:type="dxa"/>
            <w:tcBorders>
              <w:right w:val="single" w:sz="4" w:space="0" w:color="auto"/>
            </w:tcBorders>
            <w:vAlign w:val="center"/>
            <w:tcPrChange w:id="20121" w:author="Στάθης Καπ" w:date="2023-03-09T06:29:00Z">
              <w:tcPr>
                <w:tcW w:w="652" w:type="dxa"/>
                <w:gridSpan w:val="2"/>
                <w:tcBorders>
                  <w:right w:val="single" w:sz="4" w:space="0" w:color="auto"/>
                </w:tcBorders>
                <w:vAlign w:val="center"/>
              </w:tcPr>
            </w:tcPrChange>
          </w:tcPr>
          <w:p w14:paraId="1622A347" w14:textId="7FCD91A9" w:rsidR="00494D04" w:rsidRPr="007E0F91" w:rsidRDefault="00494D04" w:rsidP="00494D04">
            <w:pPr>
              <w:jc w:val="center"/>
              <w:rPr>
                <w:ins w:id="20122" w:author="Στάθης Καπ" w:date="2023-03-09T06:25:00Z"/>
                <w:sz w:val="16"/>
                <w:szCs w:val="16"/>
              </w:rPr>
            </w:pPr>
            <w:ins w:id="20123" w:author="Στάθης Καπ" w:date="2023-03-09T07:11:00Z">
              <w:r>
                <w:rPr>
                  <w:rFonts w:ascii="Calibri" w:hAnsi="Calibri" w:cs="Calibri"/>
                  <w:color w:val="000000"/>
                  <w:sz w:val="16"/>
                  <w:szCs w:val="16"/>
                </w:rPr>
                <w:t>0.643</w:t>
              </w:r>
            </w:ins>
          </w:p>
        </w:tc>
        <w:tc>
          <w:tcPr>
            <w:tcW w:w="453" w:type="dxa"/>
            <w:tcBorders>
              <w:left w:val="single" w:sz="4" w:space="0" w:color="auto"/>
            </w:tcBorders>
            <w:vAlign w:val="center"/>
            <w:tcPrChange w:id="20124" w:author="Στάθης Καπ" w:date="2023-03-09T06:29:00Z">
              <w:tcPr>
                <w:tcW w:w="453" w:type="dxa"/>
                <w:gridSpan w:val="2"/>
                <w:tcBorders>
                  <w:left w:val="single" w:sz="4" w:space="0" w:color="auto"/>
                </w:tcBorders>
                <w:vAlign w:val="bottom"/>
              </w:tcPr>
            </w:tcPrChange>
          </w:tcPr>
          <w:p w14:paraId="49DEAA84" w14:textId="731807DD" w:rsidR="00494D04" w:rsidRPr="007E0F91" w:rsidRDefault="00494D04" w:rsidP="00494D04">
            <w:pPr>
              <w:jc w:val="center"/>
              <w:rPr>
                <w:ins w:id="20125" w:author="Στάθης Καπ" w:date="2023-03-09T06:25:00Z"/>
                <w:sz w:val="16"/>
                <w:szCs w:val="16"/>
              </w:rPr>
            </w:pPr>
            <w:ins w:id="20126" w:author="Στάθης Καπ" w:date="2023-03-09T07:11:00Z">
              <w:r>
                <w:rPr>
                  <w:rFonts w:ascii="Calibri" w:hAnsi="Calibri" w:cs="Calibri"/>
                  <w:color w:val="000000"/>
                  <w:sz w:val="16"/>
                  <w:szCs w:val="16"/>
                </w:rPr>
                <w:t>1249</w:t>
              </w:r>
            </w:ins>
          </w:p>
        </w:tc>
        <w:tc>
          <w:tcPr>
            <w:tcW w:w="454" w:type="dxa"/>
            <w:vAlign w:val="center"/>
            <w:tcPrChange w:id="20127" w:author="Στάθης Καπ" w:date="2023-03-09T06:29:00Z">
              <w:tcPr>
                <w:tcW w:w="454" w:type="dxa"/>
                <w:gridSpan w:val="2"/>
                <w:vAlign w:val="center"/>
              </w:tcPr>
            </w:tcPrChange>
          </w:tcPr>
          <w:p w14:paraId="7E406DFB" w14:textId="231B8319" w:rsidR="00494D04" w:rsidRPr="007E0F91" w:rsidRDefault="00494D04" w:rsidP="00494D04">
            <w:pPr>
              <w:jc w:val="center"/>
              <w:rPr>
                <w:ins w:id="20128" w:author="Στάθης Καπ" w:date="2023-03-09T06:25:00Z"/>
                <w:sz w:val="16"/>
                <w:szCs w:val="16"/>
              </w:rPr>
            </w:pPr>
            <w:ins w:id="20129" w:author="Στάθης Καπ" w:date="2023-03-09T07:11:00Z">
              <w:r>
                <w:rPr>
                  <w:rFonts w:ascii="Calibri" w:hAnsi="Calibri" w:cs="Calibri"/>
                  <w:color w:val="000000"/>
                  <w:sz w:val="16"/>
                  <w:szCs w:val="16"/>
                </w:rPr>
                <w:t>3.48</w:t>
              </w:r>
            </w:ins>
          </w:p>
        </w:tc>
        <w:tc>
          <w:tcPr>
            <w:tcW w:w="454" w:type="dxa"/>
            <w:vAlign w:val="center"/>
            <w:tcPrChange w:id="20130" w:author="Στάθης Καπ" w:date="2023-03-09T06:29:00Z">
              <w:tcPr>
                <w:tcW w:w="454" w:type="dxa"/>
                <w:gridSpan w:val="2"/>
                <w:vAlign w:val="bottom"/>
              </w:tcPr>
            </w:tcPrChange>
          </w:tcPr>
          <w:p w14:paraId="08C822D5" w14:textId="02635611" w:rsidR="00494D04" w:rsidRPr="007E0F91" w:rsidRDefault="00494D04" w:rsidP="00494D04">
            <w:pPr>
              <w:jc w:val="center"/>
              <w:rPr>
                <w:ins w:id="20131" w:author="Στάθης Καπ" w:date="2023-03-09T06:25:00Z"/>
                <w:sz w:val="16"/>
                <w:szCs w:val="16"/>
              </w:rPr>
            </w:pPr>
            <w:ins w:id="20132" w:author="Στάθης Καπ" w:date="2023-03-09T07:11:00Z">
              <w:r>
                <w:rPr>
                  <w:rFonts w:ascii="Calibri" w:hAnsi="Calibri" w:cs="Calibri"/>
                  <w:color w:val="000000"/>
                  <w:sz w:val="16"/>
                  <w:szCs w:val="16"/>
                </w:rPr>
                <w:t>0.273</w:t>
              </w:r>
            </w:ins>
          </w:p>
        </w:tc>
        <w:tc>
          <w:tcPr>
            <w:tcW w:w="457" w:type="dxa"/>
            <w:tcBorders>
              <w:right w:val="single" w:sz="4" w:space="0" w:color="auto"/>
            </w:tcBorders>
            <w:vAlign w:val="center"/>
            <w:tcPrChange w:id="20133" w:author="Στάθης Καπ" w:date="2023-03-09T06:29:00Z">
              <w:tcPr>
                <w:tcW w:w="457" w:type="dxa"/>
                <w:gridSpan w:val="2"/>
                <w:tcBorders>
                  <w:right w:val="single" w:sz="4" w:space="0" w:color="auto"/>
                </w:tcBorders>
                <w:vAlign w:val="center"/>
              </w:tcPr>
            </w:tcPrChange>
          </w:tcPr>
          <w:p w14:paraId="00ED078B" w14:textId="37E989F1" w:rsidR="00494D04" w:rsidRPr="007E0F91" w:rsidRDefault="00494D04" w:rsidP="00494D04">
            <w:pPr>
              <w:jc w:val="center"/>
              <w:rPr>
                <w:ins w:id="20134" w:author="Στάθης Καπ" w:date="2023-03-09T06:25:00Z"/>
                <w:sz w:val="16"/>
                <w:szCs w:val="16"/>
              </w:rPr>
            </w:pPr>
            <w:ins w:id="20135" w:author="Στάθης Καπ" w:date="2023-03-09T07:11:00Z">
              <w:r>
                <w:rPr>
                  <w:rFonts w:ascii="Calibri" w:hAnsi="Calibri" w:cs="Calibri"/>
                  <w:color w:val="000000"/>
                  <w:sz w:val="16"/>
                  <w:szCs w:val="16"/>
                </w:rPr>
                <w:t>57.54</w:t>
              </w:r>
            </w:ins>
          </w:p>
        </w:tc>
        <w:tc>
          <w:tcPr>
            <w:tcW w:w="453" w:type="dxa"/>
            <w:tcBorders>
              <w:left w:val="single" w:sz="4" w:space="0" w:color="auto"/>
            </w:tcBorders>
            <w:vAlign w:val="center"/>
            <w:tcPrChange w:id="20136" w:author="Στάθης Καπ" w:date="2023-03-09T06:29:00Z">
              <w:tcPr>
                <w:tcW w:w="453" w:type="dxa"/>
                <w:gridSpan w:val="2"/>
                <w:tcBorders>
                  <w:left w:val="single" w:sz="4" w:space="0" w:color="auto"/>
                </w:tcBorders>
                <w:vAlign w:val="bottom"/>
              </w:tcPr>
            </w:tcPrChange>
          </w:tcPr>
          <w:p w14:paraId="204721E3" w14:textId="45A16D11" w:rsidR="00494D04" w:rsidRPr="007E0F91" w:rsidRDefault="00494D04" w:rsidP="00494D04">
            <w:pPr>
              <w:jc w:val="center"/>
              <w:rPr>
                <w:ins w:id="20137" w:author="Στάθης Καπ" w:date="2023-03-09T06:25:00Z"/>
                <w:sz w:val="16"/>
                <w:szCs w:val="16"/>
              </w:rPr>
            </w:pPr>
            <w:ins w:id="20138" w:author="Στάθης Καπ" w:date="2023-03-09T07:11:00Z">
              <w:r>
                <w:rPr>
                  <w:rFonts w:ascii="Calibri" w:hAnsi="Calibri" w:cs="Calibri"/>
                  <w:color w:val="000000"/>
                  <w:sz w:val="16"/>
                  <w:szCs w:val="16"/>
                </w:rPr>
                <w:t>1265</w:t>
              </w:r>
            </w:ins>
          </w:p>
        </w:tc>
        <w:tc>
          <w:tcPr>
            <w:tcW w:w="454" w:type="dxa"/>
            <w:vAlign w:val="center"/>
            <w:tcPrChange w:id="20139" w:author="Στάθης Καπ" w:date="2023-03-09T06:29:00Z">
              <w:tcPr>
                <w:tcW w:w="454" w:type="dxa"/>
                <w:gridSpan w:val="2"/>
                <w:vAlign w:val="center"/>
              </w:tcPr>
            </w:tcPrChange>
          </w:tcPr>
          <w:p w14:paraId="63EBB264" w14:textId="655D09FC" w:rsidR="00494D04" w:rsidRPr="007E0F91" w:rsidRDefault="00494D04" w:rsidP="00494D04">
            <w:pPr>
              <w:jc w:val="center"/>
              <w:rPr>
                <w:ins w:id="20140" w:author="Στάθης Καπ" w:date="2023-03-09T06:25:00Z"/>
                <w:sz w:val="16"/>
                <w:szCs w:val="16"/>
              </w:rPr>
            </w:pPr>
            <w:ins w:id="20141" w:author="Στάθης Καπ" w:date="2023-03-09T07:11:00Z">
              <w:r>
                <w:rPr>
                  <w:rFonts w:ascii="Calibri" w:hAnsi="Calibri" w:cs="Calibri"/>
                  <w:color w:val="000000"/>
                  <w:sz w:val="16"/>
                  <w:szCs w:val="16"/>
                </w:rPr>
                <w:t>2.24</w:t>
              </w:r>
            </w:ins>
          </w:p>
        </w:tc>
        <w:tc>
          <w:tcPr>
            <w:tcW w:w="454" w:type="dxa"/>
            <w:vAlign w:val="center"/>
            <w:tcPrChange w:id="20142" w:author="Στάθης Καπ" w:date="2023-03-09T06:29:00Z">
              <w:tcPr>
                <w:tcW w:w="454" w:type="dxa"/>
                <w:gridSpan w:val="2"/>
                <w:vAlign w:val="bottom"/>
              </w:tcPr>
            </w:tcPrChange>
          </w:tcPr>
          <w:p w14:paraId="6427A31F" w14:textId="7FA85D2A" w:rsidR="00494D04" w:rsidRPr="007E0F91" w:rsidRDefault="00494D04" w:rsidP="00494D04">
            <w:pPr>
              <w:jc w:val="center"/>
              <w:rPr>
                <w:ins w:id="20143" w:author="Στάθης Καπ" w:date="2023-03-09T06:25:00Z"/>
                <w:sz w:val="16"/>
                <w:szCs w:val="16"/>
              </w:rPr>
            </w:pPr>
            <w:ins w:id="20144" w:author="Στάθης Καπ" w:date="2023-03-09T07:11:00Z">
              <w:r>
                <w:rPr>
                  <w:rFonts w:ascii="Calibri" w:hAnsi="Calibri" w:cs="Calibri"/>
                  <w:color w:val="000000"/>
                  <w:sz w:val="16"/>
                  <w:szCs w:val="16"/>
                </w:rPr>
                <w:t>0.251</w:t>
              </w:r>
            </w:ins>
          </w:p>
        </w:tc>
        <w:tc>
          <w:tcPr>
            <w:tcW w:w="454" w:type="dxa"/>
            <w:tcBorders>
              <w:right w:val="single" w:sz="4" w:space="0" w:color="auto"/>
            </w:tcBorders>
            <w:vAlign w:val="center"/>
            <w:tcPrChange w:id="20145" w:author="Στάθης Καπ" w:date="2023-03-09T06:29:00Z">
              <w:tcPr>
                <w:tcW w:w="454" w:type="dxa"/>
                <w:gridSpan w:val="2"/>
                <w:tcBorders>
                  <w:right w:val="single" w:sz="4" w:space="0" w:color="auto"/>
                </w:tcBorders>
                <w:vAlign w:val="center"/>
              </w:tcPr>
            </w:tcPrChange>
          </w:tcPr>
          <w:p w14:paraId="5FA9B6EC" w14:textId="790B08C5" w:rsidR="00494D04" w:rsidRPr="007E0F91" w:rsidRDefault="00494D04" w:rsidP="00494D04">
            <w:pPr>
              <w:jc w:val="center"/>
              <w:rPr>
                <w:ins w:id="20146" w:author="Στάθης Καπ" w:date="2023-03-09T06:25:00Z"/>
                <w:sz w:val="16"/>
                <w:szCs w:val="16"/>
              </w:rPr>
            </w:pPr>
            <w:ins w:id="20147" w:author="Στάθης Καπ" w:date="2023-03-09T07:11:00Z">
              <w:r>
                <w:rPr>
                  <w:rFonts w:ascii="Calibri" w:hAnsi="Calibri" w:cs="Calibri"/>
                  <w:color w:val="000000"/>
                  <w:sz w:val="16"/>
                  <w:szCs w:val="16"/>
                </w:rPr>
                <w:t>60.96</w:t>
              </w:r>
            </w:ins>
          </w:p>
        </w:tc>
        <w:tc>
          <w:tcPr>
            <w:tcW w:w="453" w:type="dxa"/>
            <w:tcBorders>
              <w:left w:val="single" w:sz="4" w:space="0" w:color="auto"/>
            </w:tcBorders>
            <w:vAlign w:val="center"/>
            <w:tcPrChange w:id="20148" w:author="Στάθης Καπ" w:date="2023-03-09T06:29:00Z">
              <w:tcPr>
                <w:tcW w:w="453" w:type="dxa"/>
                <w:gridSpan w:val="2"/>
                <w:tcBorders>
                  <w:left w:val="single" w:sz="4" w:space="0" w:color="auto"/>
                </w:tcBorders>
                <w:vAlign w:val="bottom"/>
              </w:tcPr>
            </w:tcPrChange>
          </w:tcPr>
          <w:p w14:paraId="0CDB73B3" w14:textId="6CC71486" w:rsidR="00494D04" w:rsidRPr="007E0F91" w:rsidRDefault="00494D04" w:rsidP="00494D04">
            <w:pPr>
              <w:jc w:val="center"/>
              <w:rPr>
                <w:ins w:id="20149" w:author="Στάθης Καπ" w:date="2023-03-09T06:25:00Z"/>
                <w:sz w:val="16"/>
                <w:szCs w:val="16"/>
              </w:rPr>
            </w:pPr>
            <w:ins w:id="20150" w:author="Στάθης Καπ" w:date="2023-03-09T07:11:00Z">
              <w:r>
                <w:rPr>
                  <w:rFonts w:ascii="Calibri" w:hAnsi="Calibri" w:cs="Calibri"/>
                  <w:color w:val="000000"/>
                  <w:sz w:val="16"/>
                  <w:szCs w:val="16"/>
                </w:rPr>
                <w:t>1245</w:t>
              </w:r>
            </w:ins>
          </w:p>
        </w:tc>
        <w:tc>
          <w:tcPr>
            <w:tcW w:w="454" w:type="dxa"/>
            <w:vAlign w:val="center"/>
            <w:tcPrChange w:id="20151" w:author="Στάθης Καπ" w:date="2023-03-09T06:29:00Z">
              <w:tcPr>
                <w:tcW w:w="454" w:type="dxa"/>
                <w:gridSpan w:val="2"/>
                <w:vAlign w:val="center"/>
              </w:tcPr>
            </w:tcPrChange>
          </w:tcPr>
          <w:p w14:paraId="59F24615" w14:textId="28EAF9B7" w:rsidR="00494D04" w:rsidRPr="007E0F91" w:rsidRDefault="00494D04" w:rsidP="00494D04">
            <w:pPr>
              <w:jc w:val="center"/>
              <w:rPr>
                <w:ins w:id="20152" w:author="Στάθης Καπ" w:date="2023-03-09T06:25:00Z"/>
                <w:sz w:val="16"/>
                <w:szCs w:val="16"/>
              </w:rPr>
            </w:pPr>
            <w:ins w:id="20153" w:author="Στάθης Καπ" w:date="2023-03-09T07:11:00Z">
              <w:r>
                <w:rPr>
                  <w:rFonts w:ascii="Calibri" w:hAnsi="Calibri" w:cs="Calibri"/>
                  <w:color w:val="000000"/>
                  <w:sz w:val="16"/>
                  <w:szCs w:val="16"/>
                </w:rPr>
                <w:t>3.79</w:t>
              </w:r>
            </w:ins>
          </w:p>
        </w:tc>
        <w:tc>
          <w:tcPr>
            <w:tcW w:w="454" w:type="dxa"/>
            <w:vAlign w:val="center"/>
            <w:tcPrChange w:id="20154" w:author="Στάθης Καπ" w:date="2023-03-09T06:29:00Z">
              <w:tcPr>
                <w:tcW w:w="454" w:type="dxa"/>
                <w:gridSpan w:val="2"/>
                <w:vAlign w:val="bottom"/>
              </w:tcPr>
            </w:tcPrChange>
          </w:tcPr>
          <w:p w14:paraId="3E778C57" w14:textId="52C4BDBB" w:rsidR="00494D04" w:rsidRPr="007E0F91" w:rsidRDefault="00494D04" w:rsidP="00494D04">
            <w:pPr>
              <w:jc w:val="center"/>
              <w:rPr>
                <w:ins w:id="20155" w:author="Στάθης Καπ" w:date="2023-03-09T06:25:00Z"/>
                <w:sz w:val="16"/>
                <w:szCs w:val="16"/>
              </w:rPr>
            </w:pPr>
            <w:ins w:id="20156" w:author="Στάθης Καπ" w:date="2023-03-09T07:11:00Z">
              <w:r>
                <w:rPr>
                  <w:rFonts w:ascii="Calibri" w:hAnsi="Calibri" w:cs="Calibri"/>
                  <w:color w:val="000000"/>
                  <w:sz w:val="16"/>
                  <w:szCs w:val="16"/>
                </w:rPr>
                <w:t>0.209</w:t>
              </w:r>
            </w:ins>
          </w:p>
        </w:tc>
        <w:tc>
          <w:tcPr>
            <w:tcW w:w="461" w:type="dxa"/>
            <w:tcBorders>
              <w:right w:val="single" w:sz="4" w:space="0" w:color="auto"/>
            </w:tcBorders>
            <w:vAlign w:val="center"/>
            <w:tcPrChange w:id="20157" w:author="Στάθης Καπ" w:date="2023-03-09T06:29:00Z">
              <w:tcPr>
                <w:tcW w:w="461" w:type="dxa"/>
                <w:gridSpan w:val="2"/>
                <w:tcBorders>
                  <w:right w:val="single" w:sz="4" w:space="0" w:color="auto"/>
                </w:tcBorders>
                <w:vAlign w:val="center"/>
              </w:tcPr>
            </w:tcPrChange>
          </w:tcPr>
          <w:p w14:paraId="0B4FB0FD" w14:textId="60AF888C" w:rsidR="00494D04" w:rsidRPr="007E0F91" w:rsidRDefault="00494D04" w:rsidP="00494D04">
            <w:pPr>
              <w:jc w:val="center"/>
              <w:rPr>
                <w:ins w:id="20158" w:author="Στάθης Καπ" w:date="2023-03-09T06:25:00Z"/>
                <w:sz w:val="16"/>
                <w:szCs w:val="16"/>
              </w:rPr>
            </w:pPr>
            <w:ins w:id="20159" w:author="Στάθης Καπ" w:date="2023-03-09T07:11:00Z">
              <w:r>
                <w:rPr>
                  <w:rFonts w:ascii="Calibri" w:hAnsi="Calibri" w:cs="Calibri"/>
                  <w:color w:val="000000"/>
                  <w:sz w:val="16"/>
                  <w:szCs w:val="16"/>
                </w:rPr>
                <w:t>67.5</w:t>
              </w:r>
            </w:ins>
          </w:p>
        </w:tc>
      </w:tr>
      <w:tr w:rsidR="00494D04" w14:paraId="06865AF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16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161" w:author="Στάθης Καπ" w:date="2023-03-09T06:25:00Z"/>
          <w:trPrChange w:id="2016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16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4C1327D" w14:textId="77777777" w:rsidR="00494D04" w:rsidRPr="007E0F91" w:rsidRDefault="00494D04" w:rsidP="00494D04">
            <w:pPr>
              <w:jc w:val="center"/>
              <w:rPr>
                <w:ins w:id="20164" w:author="Στάθης Καπ" w:date="2023-03-09T06:25:00Z"/>
                <w:sz w:val="16"/>
                <w:szCs w:val="16"/>
              </w:rPr>
            </w:pPr>
            <w:ins w:id="20165" w:author="Στάθης Καπ" w:date="2023-03-09T06:25:00Z">
              <w:r w:rsidRPr="009861B1">
                <w:rPr>
                  <w:rFonts w:ascii="Calibri" w:hAnsi="Calibri" w:cs="Calibri"/>
                  <w:color w:val="000000"/>
                  <w:sz w:val="16"/>
                  <w:szCs w:val="16"/>
                </w:rPr>
                <w:t>rc202</w:t>
              </w:r>
            </w:ins>
          </w:p>
        </w:tc>
        <w:tc>
          <w:tcPr>
            <w:tcW w:w="565" w:type="dxa"/>
            <w:tcBorders>
              <w:left w:val="single" w:sz="4" w:space="0" w:color="auto"/>
            </w:tcBorders>
            <w:vAlign w:val="center"/>
            <w:tcPrChange w:id="20166" w:author="Στάθης Καπ" w:date="2023-03-09T06:29:00Z">
              <w:tcPr>
                <w:tcW w:w="565" w:type="dxa"/>
                <w:gridSpan w:val="2"/>
                <w:tcBorders>
                  <w:left w:val="single" w:sz="4" w:space="0" w:color="auto"/>
                </w:tcBorders>
                <w:vAlign w:val="center"/>
              </w:tcPr>
            </w:tcPrChange>
          </w:tcPr>
          <w:p w14:paraId="02BA91B2" w14:textId="7687E0A9" w:rsidR="00494D04" w:rsidRPr="007E0F91" w:rsidRDefault="00494D04" w:rsidP="00494D04">
            <w:pPr>
              <w:jc w:val="center"/>
              <w:rPr>
                <w:ins w:id="20167" w:author="Στάθης Καπ" w:date="2023-03-09T06:25:00Z"/>
                <w:sz w:val="16"/>
                <w:szCs w:val="16"/>
              </w:rPr>
            </w:pPr>
            <w:ins w:id="20168"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20169" w:author="Στάθης Καπ" w:date="2023-03-09T06:29:00Z">
              <w:tcPr>
                <w:tcW w:w="679" w:type="dxa"/>
                <w:gridSpan w:val="2"/>
                <w:tcBorders>
                  <w:right w:val="single" w:sz="4" w:space="0" w:color="auto"/>
                </w:tcBorders>
                <w:vAlign w:val="center"/>
              </w:tcPr>
            </w:tcPrChange>
          </w:tcPr>
          <w:p w14:paraId="4A741A8D" w14:textId="27881C51" w:rsidR="00494D04" w:rsidRPr="007E0F91" w:rsidRDefault="00494D04" w:rsidP="00494D04">
            <w:pPr>
              <w:jc w:val="center"/>
              <w:rPr>
                <w:ins w:id="20170" w:author="Στάθης Καπ" w:date="2023-03-09T06:25:00Z"/>
                <w:sz w:val="16"/>
                <w:szCs w:val="16"/>
              </w:rPr>
            </w:pPr>
            <w:ins w:id="20171"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20172" w:author="Στάθης Καπ" w:date="2023-03-09T06:29:00Z">
              <w:tcPr>
                <w:tcW w:w="453" w:type="dxa"/>
                <w:gridSpan w:val="2"/>
                <w:tcBorders>
                  <w:left w:val="single" w:sz="4" w:space="0" w:color="auto"/>
                </w:tcBorders>
                <w:vAlign w:val="center"/>
              </w:tcPr>
            </w:tcPrChange>
          </w:tcPr>
          <w:p w14:paraId="632B789A" w14:textId="0FFE6D03" w:rsidR="00494D04" w:rsidRPr="007E0F91" w:rsidRDefault="00494D04" w:rsidP="00494D04">
            <w:pPr>
              <w:jc w:val="center"/>
              <w:rPr>
                <w:ins w:id="20173" w:author="Στάθης Καπ" w:date="2023-03-09T06:25:00Z"/>
                <w:sz w:val="16"/>
                <w:szCs w:val="16"/>
              </w:rPr>
            </w:pPr>
            <w:ins w:id="20174" w:author="Στάθης Καπ" w:date="2023-03-09T07:11:00Z">
              <w:r>
                <w:rPr>
                  <w:rFonts w:ascii="Calibri" w:hAnsi="Calibri" w:cs="Calibri"/>
                  <w:color w:val="000000"/>
                  <w:sz w:val="16"/>
                  <w:szCs w:val="16"/>
                </w:rPr>
                <w:t>1436</w:t>
              </w:r>
            </w:ins>
          </w:p>
        </w:tc>
        <w:tc>
          <w:tcPr>
            <w:tcW w:w="708" w:type="dxa"/>
            <w:vAlign w:val="center"/>
            <w:tcPrChange w:id="20175" w:author="Στάθης Καπ" w:date="2023-03-09T06:29:00Z">
              <w:tcPr>
                <w:tcW w:w="708" w:type="dxa"/>
                <w:gridSpan w:val="2"/>
                <w:vAlign w:val="center"/>
              </w:tcPr>
            </w:tcPrChange>
          </w:tcPr>
          <w:p w14:paraId="15BE9393" w14:textId="1C36FEED" w:rsidR="00494D04" w:rsidRPr="007E0F91" w:rsidRDefault="00494D04" w:rsidP="00494D04">
            <w:pPr>
              <w:jc w:val="center"/>
              <w:rPr>
                <w:ins w:id="20176" w:author="Στάθης Καπ" w:date="2023-03-09T06:25:00Z"/>
                <w:sz w:val="16"/>
                <w:szCs w:val="16"/>
              </w:rPr>
            </w:pPr>
            <w:ins w:id="20177" w:author="Στάθης Καπ" w:date="2023-03-09T07:11:00Z">
              <w:r>
                <w:rPr>
                  <w:rFonts w:ascii="Calibri" w:hAnsi="Calibri" w:cs="Calibri"/>
                  <w:color w:val="000000"/>
                  <w:sz w:val="16"/>
                  <w:szCs w:val="16"/>
                </w:rPr>
                <w:t>5.03</w:t>
              </w:r>
            </w:ins>
          </w:p>
        </w:tc>
        <w:tc>
          <w:tcPr>
            <w:tcW w:w="652" w:type="dxa"/>
            <w:tcBorders>
              <w:right w:val="single" w:sz="4" w:space="0" w:color="auto"/>
            </w:tcBorders>
            <w:vAlign w:val="center"/>
            <w:tcPrChange w:id="20178" w:author="Στάθης Καπ" w:date="2023-03-09T06:29:00Z">
              <w:tcPr>
                <w:tcW w:w="652" w:type="dxa"/>
                <w:gridSpan w:val="2"/>
                <w:tcBorders>
                  <w:right w:val="single" w:sz="4" w:space="0" w:color="auto"/>
                </w:tcBorders>
                <w:vAlign w:val="center"/>
              </w:tcPr>
            </w:tcPrChange>
          </w:tcPr>
          <w:p w14:paraId="4B3029E5" w14:textId="68810B2E" w:rsidR="00494D04" w:rsidRPr="007E0F91" w:rsidRDefault="00494D04" w:rsidP="00494D04">
            <w:pPr>
              <w:jc w:val="center"/>
              <w:rPr>
                <w:ins w:id="20179" w:author="Στάθης Καπ" w:date="2023-03-09T06:25:00Z"/>
                <w:sz w:val="16"/>
                <w:szCs w:val="16"/>
              </w:rPr>
            </w:pPr>
            <w:ins w:id="20180" w:author="Στάθης Καπ" w:date="2023-03-09T07:11:00Z">
              <w:r>
                <w:rPr>
                  <w:rFonts w:ascii="Calibri" w:hAnsi="Calibri" w:cs="Calibri"/>
                  <w:color w:val="000000"/>
                  <w:sz w:val="16"/>
                  <w:szCs w:val="16"/>
                </w:rPr>
                <w:t>1.321</w:t>
              </w:r>
            </w:ins>
          </w:p>
        </w:tc>
        <w:tc>
          <w:tcPr>
            <w:tcW w:w="453" w:type="dxa"/>
            <w:tcBorders>
              <w:left w:val="single" w:sz="4" w:space="0" w:color="auto"/>
            </w:tcBorders>
            <w:vAlign w:val="center"/>
            <w:tcPrChange w:id="20181" w:author="Στάθης Καπ" w:date="2023-03-09T06:29:00Z">
              <w:tcPr>
                <w:tcW w:w="453" w:type="dxa"/>
                <w:gridSpan w:val="2"/>
                <w:tcBorders>
                  <w:left w:val="single" w:sz="4" w:space="0" w:color="auto"/>
                </w:tcBorders>
                <w:vAlign w:val="bottom"/>
              </w:tcPr>
            </w:tcPrChange>
          </w:tcPr>
          <w:p w14:paraId="11C41893" w14:textId="6C8CFB5C" w:rsidR="00494D04" w:rsidRPr="007E0F91" w:rsidRDefault="00494D04" w:rsidP="00494D04">
            <w:pPr>
              <w:jc w:val="center"/>
              <w:rPr>
                <w:ins w:id="20182" w:author="Στάθης Καπ" w:date="2023-03-09T06:25:00Z"/>
                <w:sz w:val="16"/>
                <w:szCs w:val="16"/>
              </w:rPr>
            </w:pPr>
            <w:ins w:id="20183" w:author="Στάθης Καπ" w:date="2023-03-09T07:11:00Z">
              <w:r>
                <w:rPr>
                  <w:rFonts w:ascii="Calibri" w:hAnsi="Calibri" w:cs="Calibri"/>
                  <w:color w:val="000000"/>
                  <w:sz w:val="16"/>
                  <w:szCs w:val="16"/>
                </w:rPr>
                <w:t>1383</w:t>
              </w:r>
            </w:ins>
          </w:p>
        </w:tc>
        <w:tc>
          <w:tcPr>
            <w:tcW w:w="454" w:type="dxa"/>
            <w:vAlign w:val="center"/>
            <w:tcPrChange w:id="20184" w:author="Στάθης Καπ" w:date="2023-03-09T06:29:00Z">
              <w:tcPr>
                <w:tcW w:w="454" w:type="dxa"/>
                <w:gridSpan w:val="2"/>
                <w:vAlign w:val="center"/>
              </w:tcPr>
            </w:tcPrChange>
          </w:tcPr>
          <w:p w14:paraId="2AEF85D6" w14:textId="7F2C6C88" w:rsidR="00494D04" w:rsidRPr="007E0F91" w:rsidRDefault="00494D04" w:rsidP="00494D04">
            <w:pPr>
              <w:jc w:val="center"/>
              <w:rPr>
                <w:ins w:id="20185" w:author="Στάθης Καπ" w:date="2023-03-09T06:25:00Z"/>
                <w:sz w:val="16"/>
                <w:szCs w:val="16"/>
              </w:rPr>
            </w:pPr>
            <w:ins w:id="20186" w:author="Στάθης Καπ" w:date="2023-03-09T07:11:00Z">
              <w:r>
                <w:rPr>
                  <w:rFonts w:ascii="Calibri" w:hAnsi="Calibri" w:cs="Calibri"/>
                  <w:color w:val="000000"/>
                  <w:sz w:val="16"/>
                  <w:szCs w:val="16"/>
                </w:rPr>
                <w:t>3.69</w:t>
              </w:r>
            </w:ins>
          </w:p>
        </w:tc>
        <w:tc>
          <w:tcPr>
            <w:tcW w:w="454" w:type="dxa"/>
            <w:vAlign w:val="center"/>
            <w:tcPrChange w:id="20187" w:author="Στάθης Καπ" w:date="2023-03-09T06:29:00Z">
              <w:tcPr>
                <w:tcW w:w="454" w:type="dxa"/>
                <w:gridSpan w:val="2"/>
                <w:vAlign w:val="bottom"/>
              </w:tcPr>
            </w:tcPrChange>
          </w:tcPr>
          <w:p w14:paraId="41EE32B1" w14:textId="234A46CD" w:rsidR="00494D04" w:rsidRPr="007E0F91" w:rsidRDefault="00494D04" w:rsidP="00494D04">
            <w:pPr>
              <w:jc w:val="center"/>
              <w:rPr>
                <w:ins w:id="20188" w:author="Στάθης Καπ" w:date="2023-03-09T06:25:00Z"/>
                <w:sz w:val="16"/>
                <w:szCs w:val="16"/>
              </w:rPr>
            </w:pPr>
            <w:ins w:id="20189" w:author="Στάθης Καπ" w:date="2023-03-09T07:11:00Z">
              <w:r>
                <w:rPr>
                  <w:rFonts w:ascii="Calibri" w:hAnsi="Calibri" w:cs="Calibri"/>
                  <w:color w:val="000000"/>
                  <w:sz w:val="16"/>
                  <w:szCs w:val="16"/>
                </w:rPr>
                <w:t>0.287</w:t>
              </w:r>
            </w:ins>
          </w:p>
        </w:tc>
        <w:tc>
          <w:tcPr>
            <w:tcW w:w="457" w:type="dxa"/>
            <w:tcBorders>
              <w:right w:val="single" w:sz="4" w:space="0" w:color="auto"/>
            </w:tcBorders>
            <w:vAlign w:val="center"/>
            <w:tcPrChange w:id="20190" w:author="Στάθης Καπ" w:date="2023-03-09T06:29:00Z">
              <w:tcPr>
                <w:tcW w:w="457" w:type="dxa"/>
                <w:gridSpan w:val="2"/>
                <w:tcBorders>
                  <w:right w:val="single" w:sz="4" w:space="0" w:color="auto"/>
                </w:tcBorders>
                <w:vAlign w:val="center"/>
              </w:tcPr>
            </w:tcPrChange>
          </w:tcPr>
          <w:p w14:paraId="6A1B82DF" w14:textId="738AF1D9" w:rsidR="00494D04" w:rsidRPr="007E0F91" w:rsidRDefault="00494D04" w:rsidP="00494D04">
            <w:pPr>
              <w:jc w:val="center"/>
              <w:rPr>
                <w:ins w:id="20191" w:author="Στάθης Καπ" w:date="2023-03-09T06:25:00Z"/>
                <w:sz w:val="16"/>
                <w:szCs w:val="16"/>
              </w:rPr>
            </w:pPr>
            <w:ins w:id="20192" w:author="Στάθης Καπ" w:date="2023-03-09T07:11:00Z">
              <w:r>
                <w:rPr>
                  <w:rFonts w:ascii="Calibri" w:hAnsi="Calibri" w:cs="Calibri"/>
                  <w:color w:val="000000"/>
                  <w:sz w:val="16"/>
                  <w:szCs w:val="16"/>
                </w:rPr>
                <w:t>78.27</w:t>
              </w:r>
            </w:ins>
          </w:p>
        </w:tc>
        <w:tc>
          <w:tcPr>
            <w:tcW w:w="453" w:type="dxa"/>
            <w:tcBorders>
              <w:left w:val="single" w:sz="4" w:space="0" w:color="auto"/>
            </w:tcBorders>
            <w:vAlign w:val="center"/>
            <w:tcPrChange w:id="20193" w:author="Στάθης Καπ" w:date="2023-03-09T06:29:00Z">
              <w:tcPr>
                <w:tcW w:w="453" w:type="dxa"/>
                <w:gridSpan w:val="2"/>
                <w:tcBorders>
                  <w:left w:val="single" w:sz="4" w:space="0" w:color="auto"/>
                </w:tcBorders>
                <w:vAlign w:val="bottom"/>
              </w:tcPr>
            </w:tcPrChange>
          </w:tcPr>
          <w:p w14:paraId="3C78854C" w14:textId="55CD06DD" w:rsidR="00494D04" w:rsidRPr="007E0F91" w:rsidRDefault="00494D04" w:rsidP="00494D04">
            <w:pPr>
              <w:jc w:val="center"/>
              <w:rPr>
                <w:ins w:id="20194" w:author="Στάθης Καπ" w:date="2023-03-09T06:25:00Z"/>
                <w:sz w:val="16"/>
                <w:szCs w:val="16"/>
              </w:rPr>
            </w:pPr>
            <w:ins w:id="20195" w:author="Στάθης Καπ" w:date="2023-03-09T07:11:00Z">
              <w:r>
                <w:rPr>
                  <w:rFonts w:ascii="Calibri" w:hAnsi="Calibri" w:cs="Calibri"/>
                  <w:color w:val="000000"/>
                  <w:sz w:val="16"/>
                  <w:szCs w:val="16"/>
                </w:rPr>
                <w:t>1372</w:t>
              </w:r>
            </w:ins>
          </w:p>
        </w:tc>
        <w:tc>
          <w:tcPr>
            <w:tcW w:w="454" w:type="dxa"/>
            <w:vAlign w:val="center"/>
            <w:tcPrChange w:id="20196" w:author="Στάθης Καπ" w:date="2023-03-09T06:29:00Z">
              <w:tcPr>
                <w:tcW w:w="454" w:type="dxa"/>
                <w:gridSpan w:val="2"/>
                <w:vAlign w:val="center"/>
              </w:tcPr>
            </w:tcPrChange>
          </w:tcPr>
          <w:p w14:paraId="769E77BE" w14:textId="02F3CBB0" w:rsidR="00494D04" w:rsidRPr="007E0F91" w:rsidRDefault="00494D04" w:rsidP="00494D04">
            <w:pPr>
              <w:jc w:val="center"/>
              <w:rPr>
                <w:ins w:id="20197" w:author="Στάθης Καπ" w:date="2023-03-09T06:25:00Z"/>
                <w:sz w:val="16"/>
                <w:szCs w:val="16"/>
              </w:rPr>
            </w:pPr>
            <w:ins w:id="20198" w:author="Στάθης Καπ" w:date="2023-03-09T07:11:00Z">
              <w:r>
                <w:rPr>
                  <w:rFonts w:ascii="Calibri" w:hAnsi="Calibri" w:cs="Calibri"/>
                  <w:color w:val="000000"/>
                  <w:sz w:val="16"/>
                  <w:szCs w:val="16"/>
                </w:rPr>
                <w:t>4.46</w:t>
              </w:r>
            </w:ins>
          </w:p>
        </w:tc>
        <w:tc>
          <w:tcPr>
            <w:tcW w:w="454" w:type="dxa"/>
            <w:vAlign w:val="center"/>
            <w:tcPrChange w:id="20199" w:author="Στάθης Καπ" w:date="2023-03-09T06:29:00Z">
              <w:tcPr>
                <w:tcW w:w="454" w:type="dxa"/>
                <w:gridSpan w:val="2"/>
                <w:vAlign w:val="bottom"/>
              </w:tcPr>
            </w:tcPrChange>
          </w:tcPr>
          <w:p w14:paraId="3864AAA3" w14:textId="0A33099F" w:rsidR="00494D04" w:rsidRPr="007E0F91" w:rsidRDefault="00494D04" w:rsidP="00494D04">
            <w:pPr>
              <w:jc w:val="center"/>
              <w:rPr>
                <w:ins w:id="20200" w:author="Στάθης Καπ" w:date="2023-03-09T06:25:00Z"/>
                <w:sz w:val="16"/>
                <w:szCs w:val="16"/>
              </w:rPr>
            </w:pPr>
            <w:ins w:id="20201"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20202" w:author="Στάθης Καπ" w:date="2023-03-09T06:29:00Z">
              <w:tcPr>
                <w:tcW w:w="454" w:type="dxa"/>
                <w:gridSpan w:val="2"/>
                <w:tcBorders>
                  <w:right w:val="single" w:sz="4" w:space="0" w:color="auto"/>
                </w:tcBorders>
                <w:vAlign w:val="center"/>
              </w:tcPr>
            </w:tcPrChange>
          </w:tcPr>
          <w:p w14:paraId="08F2F760" w14:textId="6304DFB8" w:rsidR="00494D04" w:rsidRPr="007E0F91" w:rsidRDefault="00494D04" w:rsidP="00494D04">
            <w:pPr>
              <w:jc w:val="center"/>
              <w:rPr>
                <w:ins w:id="20203" w:author="Στάθης Καπ" w:date="2023-03-09T06:25:00Z"/>
                <w:sz w:val="16"/>
                <w:szCs w:val="16"/>
              </w:rPr>
            </w:pPr>
            <w:ins w:id="20204" w:author="Στάθης Καπ" w:date="2023-03-09T07:11:00Z">
              <w:r>
                <w:rPr>
                  <w:rFonts w:ascii="Calibri" w:hAnsi="Calibri" w:cs="Calibri"/>
                  <w:color w:val="000000"/>
                  <w:sz w:val="16"/>
                  <w:szCs w:val="16"/>
                </w:rPr>
                <w:t>83.42</w:t>
              </w:r>
            </w:ins>
          </w:p>
        </w:tc>
        <w:tc>
          <w:tcPr>
            <w:tcW w:w="453" w:type="dxa"/>
            <w:tcBorders>
              <w:left w:val="single" w:sz="4" w:space="0" w:color="auto"/>
            </w:tcBorders>
            <w:vAlign w:val="center"/>
            <w:tcPrChange w:id="20205" w:author="Στάθης Καπ" w:date="2023-03-09T06:29:00Z">
              <w:tcPr>
                <w:tcW w:w="453" w:type="dxa"/>
                <w:gridSpan w:val="2"/>
                <w:tcBorders>
                  <w:left w:val="single" w:sz="4" w:space="0" w:color="auto"/>
                </w:tcBorders>
                <w:vAlign w:val="bottom"/>
              </w:tcPr>
            </w:tcPrChange>
          </w:tcPr>
          <w:p w14:paraId="6C08CE47" w14:textId="31687D58" w:rsidR="00494D04" w:rsidRPr="007E0F91" w:rsidRDefault="00494D04" w:rsidP="00494D04">
            <w:pPr>
              <w:jc w:val="center"/>
              <w:rPr>
                <w:ins w:id="20206" w:author="Στάθης Καπ" w:date="2023-03-09T06:25:00Z"/>
                <w:sz w:val="16"/>
                <w:szCs w:val="16"/>
              </w:rPr>
            </w:pPr>
            <w:ins w:id="20207" w:author="Στάθης Καπ" w:date="2023-03-09T07:11:00Z">
              <w:r>
                <w:rPr>
                  <w:rFonts w:ascii="Calibri" w:hAnsi="Calibri" w:cs="Calibri"/>
                  <w:color w:val="000000"/>
                  <w:sz w:val="16"/>
                  <w:szCs w:val="16"/>
                </w:rPr>
                <w:t>1349</w:t>
              </w:r>
            </w:ins>
          </w:p>
        </w:tc>
        <w:tc>
          <w:tcPr>
            <w:tcW w:w="454" w:type="dxa"/>
            <w:vAlign w:val="center"/>
            <w:tcPrChange w:id="20208" w:author="Στάθης Καπ" w:date="2023-03-09T06:29:00Z">
              <w:tcPr>
                <w:tcW w:w="454" w:type="dxa"/>
                <w:gridSpan w:val="2"/>
                <w:vAlign w:val="center"/>
              </w:tcPr>
            </w:tcPrChange>
          </w:tcPr>
          <w:p w14:paraId="28DE60AC" w14:textId="7EE6536F" w:rsidR="00494D04" w:rsidRPr="007E0F91" w:rsidRDefault="00494D04" w:rsidP="00494D04">
            <w:pPr>
              <w:jc w:val="center"/>
              <w:rPr>
                <w:ins w:id="20209" w:author="Στάθης Καπ" w:date="2023-03-09T06:25:00Z"/>
                <w:sz w:val="16"/>
                <w:szCs w:val="16"/>
              </w:rPr>
            </w:pPr>
            <w:ins w:id="20210" w:author="Στάθης Καπ" w:date="2023-03-09T07:11:00Z">
              <w:r>
                <w:rPr>
                  <w:rFonts w:ascii="Calibri" w:hAnsi="Calibri" w:cs="Calibri"/>
                  <w:color w:val="000000"/>
                  <w:sz w:val="16"/>
                  <w:szCs w:val="16"/>
                </w:rPr>
                <w:t>6.06</w:t>
              </w:r>
            </w:ins>
          </w:p>
        </w:tc>
        <w:tc>
          <w:tcPr>
            <w:tcW w:w="454" w:type="dxa"/>
            <w:vAlign w:val="center"/>
            <w:tcPrChange w:id="20211" w:author="Στάθης Καπ" w:date="2023-03-09T06:29:00Z">
              <w:tcPr>
                <w:tcW w:w="454" w:type="dxa"/>
                <w:gridSpan w:val="2"/>
                <w:vAlign w:val="bottom"/>
              </w:tcPr>
            </w:tcPrChange>
          </w:tcPr>
          <w:p w14:paraId="762F6918" w14:textId="7600B282" w:rsidR="00494D04" w:rsidRPr="007E0F91" w:rsidRDefault="00494D04" w:rsidP="00494D04">
            <w:pPr>
              <w:jc w:val="center"/>
              <w:rPr>
                <w:ins w:id="20212" w:author="Στάθης Καπ" w:date="2023-03-09T06:25:00Z"/>
                <w:sz w:val="16"/>
                <w:szCs w:val="16"/>
              </w:rPr>
            </w:pPr>
            <w:ins w:id="20213"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20214" w:author="Στάθης Καπ" w:date="2023-03-09T06:29:00Z">
              <w:tcPr>
                <w:tcW w:w="461" w:type="dxa"/>
                <w:gridSpan w:val="2"/>
                <w:tcBorders>
                  <w:right w:val="single" w:sz="4" w:space="0" w:color="auto"/>
                </w:tcBorders>
                <w:vAlign w:val="center"/>
              </w:tcPr>
            </w:tcPrChange>
          </w:tcPr>
          <w:p w14:paraId="13DFA9EB" w14:textId="13CD2129" w:rsidR="00494D04" w:rsidRPr="007E0F91" w:rsidRDefault="00494D04" w:rsidP="00494D04">
            <w:pPr>
              <w:jc w:val="center"/>
              <w:rPr>
                <w:ins w:id="20215" w:author="Στάθης Καπ" w:date="2023-03-09T06:25:00Z"/>
                <w:sz w:val="16"/>
                <w:szCs w:val="16"/>
              </w:rPr>
            </w:pPr>
            <w:ins w:id="20216" w:author="Στάθης Καπ" w:date="2023-03-09T07:11:00Z">
              <w:r>
                <w:rPr>
                  <w:rFonts w:ascii="Calibri" w:hAnsi="Calibri" w:cs="Calibri"/>
                  <w:color w:val="000000"/>
                  <w:sz w:val="16"/>
                  <w:szCs w:val="16"/>
                </w:rPr>
                <w:t>69.72</w:t>
              </w:r>
            </w:ins>
          </w:p>
        </w:tc>
      </w:tr>
      <w:tr w:rsidR="00494D04" w14:paraId="26C9A8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21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218" w:author="Στάθης Καπ" w:date="2023-03-09T06:25:00Z"/>
          <w:trPrChange w:id="2021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22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B5B765C" w14:textId="77777777" w:rsidR="00494D04" w:rsidRPr="007E0F91" w:rsidRDefault="00494D04" w:rsidP="00494D04">
            <w:pPr>
              <w:jc w:val="center"/>
              <w:rPr>
                <w:ins w:id="20221" w:author="Στάθης Καπ" w:date="2023-03-09T06:25:00Z"/>
                <w:sz w:val="16"/>
                <w:szCs w:val="16"/>
              </w:rPr>
            </w:pPr>
            <w:ins w:id="20222" w:author="Στάθης Καπ" w:date="2023-03-09T06:25:00Z">
              <w:r w:rsidRPr="009861B1">
                <w:rPr>
                  <w:rFonts w:ascii="Calibri" w:hAnsi="Calibri" w:cs="Calibri"/>
                  <w:color w:val="000000"/>
                  <w:sz w:val="16"/>
                  <w:szCs w:val="16"/>
                </w:rPr>
                <w:t>rc203</w:t>
              </w:r>
            </w:ins>
          </w:p>
        </w:tc>
        <w:tc>
          <w:tcPr>
            <w:tcW w:w="565" w:type="dxa"/>
            <w:tcBorders>
              <w:left w:val="single" w:sz="4" w:space="0" w:color="auto"/>
            </w:tcBorders>
            <w:vAlign w:val="center"/>
            <w:tcPrChange w:id="20223" w:author="Στάθης Καπ" w:date="2023-03-09T06:29:00Z">
              <w:tcPr>
                <w:tcW w:w="565" w:type="dxa"/>
                <w:gridSpan w:val="2"/>
                <w:tcBorders>
                  <w:left w:val="single" w:sz="4" w:space="0" w:color="auto"/>
                </w:tcBorders>
                <w:vAlign w:val="center"/>
              </w:tcPr>
            </w:tcPrChange>
          </w:tcPr>
          <w:p w14:paraId="2ED8AB12" w14:textId="5BF35237" w:rsidR="00494D04" w:rsidRPr="007E0F91" w:rsidRDefault="00494D04" w:rsidP="00494D04">
            <w:pPr>
              <w:jc w:val="center"/>
              <w:rPr>
                <w:ins w:id="20224" w:author="Στάθης Καπ" w:date="2023-03-09T06:25:00Z"/>
                <w:sz w:val="16"/>
                <w:szCs w:val="16"/>
              </w:rPr>
            </w:pPr>
            <w:ins w:id="20225"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20226" w:author="Στάθης Καπ" w:date="2023-03-09T06:29:00Z">
              <w:tcPr>
                <w:tcW w:w="679" w:type="dxa"/>
                <w:gridSpan w:val="2"/>
                <w:tcBorders>
                  <w:right w:val="single" w:sz="4" w:space="0" w:color="auto"/>
                </w:tcBorders>
                <w:vAlign w:val="center"/>
              </w:tcPr>
            </w:tcPrChange>
          </w:tcPr>
          <w:p w14:paraId="4927B0EC" w14:textId="1667CBE1" w:rsidR="00494D04" w:rsidRPr="007E0F91" w:rsidRDefault="00494D04" w:rsidP="00494D04">
            <w:pPr>
              <w:jc w:val="center"/>
              <w:rPr>
                <w:ins w:id="20227" w:author="Στάθης Καπ" w:date="2023-03-09T06:25:00Z"/>
                <w:sz w:val="16"/>
                <w:szCs w:val="16"/>
              </w:rPr>
            </w:pPr>
            <w:ins w:id="20228"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20229" w:author="Στάθης Καπ" w:date="2023-03-09T06:29:00Z">
              <w:tcPr>
                <w:tcW w:w="453" w:type="dxa"/>
                <w:gridSpan w:val="2"/>
                <w:tcBorders>
                  <w:left w:val="single" w:sz="4" w:space="0" w:color="auto"/>
                </w:tcBorders>
                <w:vAlign w:val="center"/>
              </w:tcPr>
            </w:tcPrChange>
          </w:tcPr>
          <w:p w14:paraId="12BB3058" w14:textId="0C98CD00" w:rsidR="00494D04" w:rsidRPr="007E0F91" w:rsidRDefault="00494D04" w:rsidP="00494D04">
            <w:pPr>
              <w:jc w:val="center"/>
              <w:rPr>
                <w:ins w:id="20230" w:author="Στάθης Καπ" w:date="2023-03-09T06:25:00Z"/>
                <w:sz w:val="16"/>
                <w:szCs w:val="16"/>
              </w:rPr>
            </w:pPr>
            <w:ins w:id="20231" w:author="Στάθης Καπ" w:date="2023-03-09T07:11:00Z">
              <w:r>
                <w:rPr>
                  <w:rFonts w:ascii="Calibri" w:hAnsi="Calibri" w:cs="Calibri"/>
                  <w:color w:val="000000"/>
                  <w:sz w:val="16"/>
                  <w:szCs w:val="16"/>
                </w:rPr>
                <w:t>1502</w:t>
              </w:r>
            </w:ins>
          </w:p>
        </w:tc>
        <w:tc>
          <w:tcPr>
            <w:tcW w:w="708" w:type="dxa"/>
            <w:vAlign w:val="center"/>
            <w:tcPrChange w:id="20232" w:author="Στάθης Καπ" w:date="2023-03-09T06:29:00Z">
              <w:tcPr>
                <w:tcW w:w="708" w:type="dxa"/>
                <w:gridSpan w:val="2"/>
                <w:vAlign w:val="center"/>
              </w:tcPr>
            </w:tcPrChange>
          </w:tcPr>
          <w:p w14:paraId="323A54F2" w14:textId="78524DF9" w:rsidR="00494D04" w:rsidRPr="007E0F91" w:rsidRDefault="00494D04" w:rsidP="00494D04">
            <w:pPr>
              <w:jc w:val="center"/>
              <w:rPr>
                <w:ins w:id="20233" w:author="Στάθης Καπ" w:date="2023-03-09T06:25:00Z"/>
                <w:sz w:val="16"/>
                <w:szCs w:val="16"/>
              </w:rPr>
            </w:pPr>
            <w:ins w:id="20234" w:author="Στάθης Καπ" w:date="2023-03-09T07:11:00Z">
              <w:r>
                <w:rPr>
                  <w:rFonts w:ascii="Calibri" w:hAnsi="Calibri" w:cs="Calibri"/>
                  <w:color w:val="000000"/>
                  <w:sz w:val="16"/>
                  <w:szCs w:val="16"/>
                </w:rPr>
                <w:t>7.97</w:t>
              </w:r>
            </w:ins>
          </w:p>
        </w:tc>
        <w:tc>
          <w:tcPr>
            <w:tcW w:w="652" w:type="dxa"/>
            <w:tcBorders>
              <w:right w:val="single" w:sz="4" w:space="0" w:color="auto"/>
            </w:tcBorders>
            <w:vAlign w:val="center"/>
            <w:tcPrChange w:id="20235" w:author="Στάθης Καπ" w:date="2023-03-09T06:29:00Z">
              <w:tcPr>
                <w:tcW w:w="652" w:type="dxa"/>
                <w:gridSpan w:val="2"/>
                <w:tcBorders>
                  <w:right w:val="single" w:sz="4" w:space="0" w:color="auto"/>
                </w:tcBorders>
                <w:vAlign w:val="center"/>
              </w:tcPr>
            </w:tcPrChange>
          </w:tcPr>
          <w:p w14:paraId="02D98B81" w14:textId="1EE7D6A2" w:rsidR="00494D04" w:rsidRPr="007E0F91" w:rsidRDefault="00494D04" w:rsidP="00494D04">
            <w:pPr>
              <w:jc w:val="center"/>
              <w:rPr>
                <w:ins w:id="20236" w:author="Στάθης Καπ" w:date="2023-03-09T06:25:00Z"/>
                <w:sz w:val="16"/>
                <w:szCs w:val="16"/>
              </w:rPr>
            </w:pPr>
            <w:ins w:id="20237" w:author="Στάθης Καπ" w:date="2023-03-09T07:11:00Z">
              <w:r>
                <w:rPr>
                  <w:rFonts w:ascii="Calibri" w:hAnsi="Calibri" w:cs="Calibri"/>
                  <w:color w:val="000000"/>
                  <w:sz w:val="16"/>
                  <w:szCs w:val="16"/>
                </w:rPr>
                <w:t>0.512</w:t>
              </w:r>
            </w:ins>
          </w:p>
        </w:tc>
        <w:tc>
          <w:tcPr>
            <w:tcW w:w="453" w:type="dxa"/>
            <w:tcBorders>
              <w:left w:val="single" w:sz="4" w:space="0" w:color="auto"/>
            </w:tcBorders>
            <w:vAlign w:val="center"/>
            <w:tcPrChange w:id="20238" w:author="Στάθης Καπ" w:date="2023-03-09T06:29:00Z">
              <w:tcPr>
                <w:tcW w:w="453" w:type="dxa"/>
                <w:gridSpan w:val="2"/>
                <w:tcBorders>
                  <w:left w:val="single" w:sz="4" w:space="0" w:color="auto"/>
                </w:tcBorders>
                <w:vAlign w:val="bottom"/>
              </w:tcPr>
            </w:tcPrChange>
          </w:tcPr>
          <w:p w14:paraId="6EC98131" w14:textId="0C5E580B" w:rsidR="00494D04" w:rsidRPr="007E0F91" w:rsidRDefault="00494D04" w:rsidP="00494D04">
            <w:pPr>
              <w:jc w:val="center"/>
              <w:rPr>
                <w:ins w:id="20239" w:author="Στάθης Καπ" w:date="2023-03-09T06:25:00Z"/>
                <w:sz w:val="16"/>
                <w:szCs w:val="16"/>
              </w:rPr>
            </w:pPr>
            <w:ins w:id="20240" w:author="Στάθης Καπ" w:date="2023-03-09T07:11:00Z">
              <w:r>
                <w:rPr>
                  <w:rFonts w:ascii="Calibri" w:hAnsi="Calibri" w:cs="Calibri"/>
                  <w:color w:val="000000"/>
                  <w:sz w:val="16"/>
                  <w:szCs w:val="16"/>
                </w:rPr>
                <w:t>1471</w:t>
              </w:r>
            </w:ins>
          </w:p>
        </w:tc>
        <w:tc>
          <w:tcPr>
            <w:tcW w:w="454" w:type="dxa"/>
            <w:vAlign w:val="center"/>
            <w:tcPrChange w:id="20241" w:author="Στάθης Καπ" w:date="2023-03-09T06:29:00Z">
              <w:tcPr>
                <w:tcW w:w="454" w:type="dxa"/>
                <w:gridSpan w:val="2"/>
                <w:vAlign w:val="center"/>
              </w:tcPr>
            </w:tcPrChange>
          </w:tcPr>
          <w:p w14:paraId="436E30E2" w14:textId="16DB3205" w:rsidR="00494D04" w:rsidRPr="007E0F91" w:rsidRDefault="00494D04" w:rsidP="00494D04">
            <w:pPr>
              <w:jc w:val="center"/>
              <w:rPr>
                <w:ins w:id="20242" w:author="Στάθης Καπ" w:date="2023-03-09T06:25:00Z"/>
                <w:sz w:val="16"/>
                <w:szCs w:val="16"/>
              </w:rPr>
            </w:pPr>
            <w:ins w:id="20243" w:author="Στάθης Καπ" w:date="2023-03-09T07:11:00Z">
              <w:r>
                <w:rPr>
                  <w:rFonts w:ascii="Calibri" w:hAnsi="Calibri" w:cs="Calibri"/>
                  <w:color w:val="000000"/>
                  <w:sz w:val="16"/>
                  <w:szCs w:val="16"/>
                </w:rPr>
                <w:t>2.06</w:t>
              </w:r>
            </w:ins>
          </w:p>
        </w:tc>
        <w:tc>
          <w:tcPr>
            <w:tcW w:w="454" w:type="dxa"/>
            <w:vAlign w:val="center"/>
            <w:tcPrChange w:id="20244" w:author="Στάθης Καπ" w:date="2023-03-09T06:29:00Z">
              <w:tcPr>
                <w:tcW w:w="454" w:type="dxa"/>
                <w:gridSpan w:val="2"/>
                <w:vAlign w:val="bottom"/>
              </w:tcPr>
            </w:tcPrChange>
          </w:tcPr>
          <w:p w14:paraId="75563739" w14:textId="0133C1E1" w:rsidR="00494D04" w:rsidRPr="007E0F91" w:rsidRDefault="00494D04" w:rsidP="00494D04">
            <w:pPr>
              <w:jc w:val="center"/>
              <w:rPr>
                <w:ins w:id="20245" w:author="Στάθης Καπ" w:date="2023-03-09T06:25:00Z"/>
                <w:sz w:val="16"/>
                <w:szCs w:val="16"/>
              </w:rPr>
            </w:pPr>
            <w:ins w:id="20246" w:author="Στάθης Καπ" w:date="2023-03-09T07:11:00Z">
              <w:r>
                <w:rPr>
                  <w:rFonts w:ascii="Calibri" w:hAnsi="Calibri" w:cs="Calibri"/>
                  <w:color w:val="000000"/>
                  <w:sz w:val="16"/>
                  <w:szCs w:val="16"/>
                </w:rPr>
                <w:t>0.445</w:t>
              </w:r>
            </w:ins>
          </w:p>
        </w:tc>
        <w:tc>
          <w:tcPr>
            <w:tcW w:w="457" w:type="dxa"/>
            <w:tcBorders>
              <w:right w:val="single" w:sz="4" w:space="0" w:color="auto"/>
            </w:tcBorders>
            <w:vAlign w:val="center"/>
            <w:tcPrChange w:id="20247" w:author="Στάθης Καπ" w:date="2023-03-09T06:29:00Z">
              <w:tcPr>
                <w:tcW w:w="457" w:type="dxa"/>
                <w:gridSpan w:val="2"/>
                <w:tcBorders>
                  <w:right w:val="single" w:sz="4" w:space="0" w:color="auto"/>
                </w:tcBorders>
                <w:vAlign w:val="center"/>
              </w:tcPr>
            </w:tcPrChange>
          </w:tcPr>
          <w:p w14:paraId="07917FD8" w14:textId="39A19241" w:rsidR="00494D04" w:rsidRPr="007E0F91" w:rsidRDefault="00494D04" w:rsidP="00494D04">
            <w:pPr>
              <w:jc w:val="center"/>
              <w:rPr>
                <w:ins w:id="20248" w:author="Στάθης Καπ" w:date="2023-03-09T06:25:00Z"/>
                <w:sz w:val="16"/>
                <w:szCs w:val="16"/>
              </w:rPr>
            </w:pPr>
            <w:ins w:id="20249" w:author="Στάθης Καπ" w:date="2023-03-09T07:11:00Z">
              <w:r>
                <w:rPr>
                  <w:rFonts w:ascii="Calibri" w:hAnsi="Calibri" w:cs="Calibri"/>
                  <w:color w:val="000000"/>
                  <w:sz w:val="16"/>
                  <w:szCs w:val="16"/>
                </w:rPr>
                <w:t>13.09</w:t>
              </w:r>
            </w:ins>
          </w:p>
        </w:tc>
        <w:tc>
          <w:tcPr>
            <w:tcW w:w="453" w:type="dxa"/>
            <w:tcBorders>
              <w:left w:val="single" w:sz="4" w:space="0" w:color="auto"/>
            </w:tcBorders>
            <w:vAlign w:val="center"/>
            <w:tcPrChange w:id="20250" w:author="Στάθης Καπ" w:date="2023-03-09T06:29:00Z">
              <w:tcPr>
                <w:tcW w:w="453" w:type="dxa"/>
                <w:gridSpan w:val="2"/>
                <w:tcBorders>
                  <w:left w:val="single" w:sz="4" w:space="0" w:color="auto"/>
                </w:tcBorders>
                <w:vAlign w:val="bottom"/>
              </w:tcPr>
            </w:tcPrChange>
          </w:tcPr>
          <w:p w14:paraId="73E237F0" w14:textId="441D93DF" w:rsidR="00494D04" w:rsidRPr="007E0F91" w:rsidRDefault="00494D04" w:rsidP="00494D04">
            <w:pPr>
              <w:jc w:val="center"/>
              <w:rPr>
                <w:ins w:id="20251" w:author="Στάθης Καπ" w:date="2023-03-09T06:25:00Z"/>
                <w:sz w:val="16"/>
                <w:szCs w:val="16"/>
              </w:rPr>
            </w:pPr>
            <w:ins w:id="20252" w:author="Στάθης Καπ" w:date="2023-03-09T07:11:00Z">
              <w:r>
                <w:rPr>
                  <w:rFonts w:ascii="Calibri" w:hAnsi="Calibri" w:cs="Calibri"/>
                  <w:color w:val="000000"/>
                  <w:sz w:val="16"/>
                  <w:szCs w:val="16"/>
                </w:rPr>
                <w:t>1454</w:t>
              </w:r>
            </w:ins>
          </w:p>
        </w:tc>
        <w:tc>
          <w:tcPr>
            <w:tcW w:w="454" w:type="dxa"/>
            <w:vAlign w:val="center"/>
            <w:tcPrChange w:id="20253" w:author="Στάθης Καπ" w:date="2023-03-09T06:29:00Z">
              <w:tcPr>
                <w:tcW w:w="454" w:type="dxa"/>
                <w:gridSpan w:val="2"/>
                <w:vAlign w:val="center"/>
              </w:tcPr>
            </w:tcPrChange>
          </w:tcPr>
          <w:p w14:paraId="4888F46A" w14:textId="55A8A951" w:rsidR="00494D04" w:rsidRPr="007E0F91" w:rsidRDefault="00494D04" w:rsidP="00494D04">
            <w:pPr>
              <w:jc w:val="center"/>
              <w:rPr>
                <w:ins w:id="20254" w:author="Στάθης Καπ" w:date="2023-03-09T06:25:00Z"/>
                <w:sz w:val="16"/>
                <w:szCs w:val="16"/>
              </w:rPr>
            </w:pPr>
            <w:ins w:id="20255" w:author="Στάθης Καπ" w:date="2023-03-09T07:11:00Z">
              <w:r>
                <w:rPr>
                  <w:rFonts w:ascii="Calibri" w:hAnsi="Calibri" w:cs="Calibri"/>
                  <w:color w:val="000000"/>
                  <w:sz w:val="16"/>
                  <w:szCs w:val="16"/>
                </w:rPr>
                <w:t>3.2</w:t>
              </w:r>
            </w:ins>
          </w:p>
        </w:tc>
        <w:tc>
          <w:tcPr>
            <w:tcW w:w="454" w:type="dxa"/>
            <w:vAlign w:val="center"/>
            <w:tcPrChange w:id="20256" w:author="Στάθης Καπ" w:date="2023-03-09T06:29:00Z">
              <w:tcPr>
                <w:tcW w:w="454" w:type="dxa"/>
                <w:gridSpan w:val="2"/>
                <w:vAlign w:val="bottom"/>
              </w:tcPr>
            </w:tcPrChange>
          </w:tcPr>
          <w:p w14:paraId="491554A8" w14:textId="06D651C6" w:rsidR="00494D04" w:rsidRPr="007E0F91" w:rsidRDefault="00494D04" w:rsidP="00494D04">
            <w:pPr>
              <w:jc w:val="center"/>
              <w:rPr>
                <w:ins w:id="20257" w:author="Στάθης Καπ" w:date="2023-03-09T06:25:00Z"/>
                <w:sz w:val="16"/>
                <w:szCs w:val="16"/>
              </w:rPr>
            </w:pPr>
            <w:ins w:id="20258" w:author="Στάθης Καπ" w:date="2023-03-09T07:11:00Z">
              <w:r>
                <w:rPr>
                  <w:rFonts w:ascii="Calibri" w:hAnsi="Calibri" w:cs="Calibri"/>
                  <w:color w:val="000000"/>
                  <w:sz w:val="16"/>
                  <w:szCs w:val="16"/>
                </w:rPr>
                <w:t>0.665</w:t>
              </w:r>
            </w:ins>
          </w:p>
        </w:tc>
        <w:tc>
          <w:tcPr>
            <w:tcW w:w="454" w:type="dxa"/>
            <w:tcBorders>
              <w:right w:val="single" w:sz="4" w:space="0" w:color="auto"/>
            </w:tcBorders>
            <w:vAlign w:val="center"/>
            <w:tcPrChange w:id="20259" w:author="Στάθης Καπ" w:date="2023-03-09T06:29:00Z">
              <w:tcPr>
                <w:tcW w:w="454" w:type="dxa"/>
                <w:gridSpan w:val="2"/>
                <w:tcBorders>
                  <w:right w:val="single" w:sz="4" w:space="0" w:color="auto"/>
                </w:tcBorders>
                <w:vAlign w:val="center"/>
              </w:tcPr>
            </w:tcPrChange>
          </w:tcPr>
          <w:p w14:paraId="525D9C2E" w14:textId="670BD34C" w:rsidR="00494D04" w:rsidRPr="007E0F91" w:rsidRDefault="00494D04" w:rsidP="00494D04">
            <w:pPr>
              <w:jc w:val="center"/>
              <w:rPr>
                <w:ins w:id="20260" w:author="Στάθης Καπ" w:date="2023-03-09T06:25:00Z"/>
                <w:sz w:val="16"/>
                <w:szCs w:val="16"/>
              </w:rPr>
            </w:pPr>
            <w:ins w:id="20261" w:author="Στάθης Καπ" w:date="2023-03-09T07:11:00Z">
              <w:r>
                <w:rPr>
                  <w:rFonts w:ascii="Calibri" w:hAnsi="Calibri" w:cs="Calibri"/>
                  <w:color w:val="000000"/>
                  <w:sz w:val="16"/>
                  <w:szCs w:val="16"/>
                </w:rPr>
                <w:t>-29.88</w:t>
              </w:r>
            </w:ins>
          </w:p>
        </w:tc>
        <w:tc>
          <w:tcPr>
            <w:tcW w:w="453" w:type="dxa"/>
            <w:tcBorders>
              <w:left w:val="single" w:sz="4" w:space="0" w:color="auto"/>
            </w:tcBorders>
            <w:vAlign w:val="center"/>
            <w:tcPrChange w:id="20262" w:author="Στάθης Καπ" w:date="2023-03-09T06:29:00Z">
              <w:tcPr>
                <w:tcW w:w="453" w:type="dxa"/>
                <w:gridSpan w:val="2"/>
                <w:tcBorders>
                  <w:left w:val="single" w:sz="4" w:space="0" w:color="auto"/>
                </w:tcBorders>
                <w:vAlign w:val="bottom"/>
              </w:tcPr>
            </w:tcPrChange>
          </w:tcPr>
          <w:p w14:paraId="6C3D60CF" w14:textId="1EE6E079" w:rsidR="00494D04" w:rsidRPr="007E0F91" w:rsidRDefault="00494D04" w:rsidP="00494D04">
            <w:pPr>
              <w:jc w:val="center"/>
              <w:rPr>
                <w:ins w:id="20263" w:author="Στάθης Καπ" w:date="2023-03-09T06:25:00Z"/>
                <w:sz w:val="16"/>
                <w:szCs w:val="16"/>
              </w:rPr>
            </w:pPr>
            <w:ins w:id="20264" w:author="Στάθης Καπ" w:date="2023-03-09T07:11:00Z">
              <w:r>
                <w:rPr>
                  <w:rFonts w:ascii="Calibri" w:hAnsi="Calibri" w:cs="Calibri"/>
                  <w:color w:val="000000"/>
                  <w:sz w:val="16"/>
                  <w:szCs w:val="16"/>
                </w:rPr>
                <w:t>1439</w:t>
              </w:r>
            </w:ins>
          </w:p>
        </w:tc>
        <w:tc>
          <w:tcPr>
            <w:tcW w:w="454" w:type="dxa"/>
            <w:vAlign w:val="center"/>
            <w:tcPrChange w:id="20265" w:author="Στάθης Καπ" w:date="2023-03-09T06:29:00Z">
              <w:tcPr>
                <w:tcW w:w="454" w:type="dxa"/>
                <w:gridSpan w:val="2"/>
                <w:vAlign w:val="center"/>
              </w:tcPr>
            </w:tcPrChange>
          </w:tcPr>
          <w:p w14:paraId="09B7C5B6" w14:textId="63016D8D" w:rsidR="00494D04" w:rsidRPr="007E0F91" w:rsidRDefault="00494D04" w:rsidP="00494D04">
            <w:pPr>
              <w:jc w:val="center"/>
              <w:rPr>
                <w:ins w:id="20266" w:author="Στάθης Καπ" w:date="2023-03-09T06:25:00Z"/>
                <w:sz w:val="16"/>
                <w:szCs w:val="16"/>
              </w:rPr>
            </w:pPr>
            <w:ins w:id="20267" w:author="Στάθης Καπ" w:date="2023-03-09T07:11:00Z">
              <w:r>
                <w:rPr>
                  <w:rFonts w:ascii="Calibri" w:hAnsi="Calibri" w:cs="Calibri"/>
                  <w:color w:val="000000"/>
                  <w:sz w:val="16"/>
                  <w:szCs w:val="16"/>
                </w:rPr>
                <w:t>4.19</w:t>
              </w:r>
            </w:ins>
          </w:p>
        </w:tc>
        <w:tc>
          <w:tcPr>
            <w:tcW w:w="454" w:type="dxa"/>
            <w:vAlign w:val="center"/>
            <w:tcPrChange w:id="20268" w:author="Στάθης Καπ" w:date="2023-03-09T06:29:00Z">
              <w:tcPr>
                <w:tcW w:w="454" w:type="dxa"/>
                <w:gridSpan w:val="2"/>
                <w:vAlign w:val="bottom"/>
              </w:tcPr>
            </w:tcPrChange>
          </w:tcPr>
          <w:p w14:paraId="6A2888CB" w14:textId="1F8B8C9D" w:rsidR="00494D04" w:rsidRPr="007E0F91" w:rsidRDefault="00494D04" w:rsidP="00494D04">
            <w:pPr>
              <w:jc w:val="center"/>
              <w:rPr>
                <w:ins w:id="20269" w:author="Στάθης Καπ" w:date="2023-03-09T06:25:00Z"/>
                <w:sz w:val="16"/>
                <w:szCs w:val="16"/>
              </w:rPr>
            </w:pPr>
            <w:ins w:id="20270" w:author="Στάθης Καπ" w:date="2023-03-09T07:11:00Z">
              <w:r>
                <w:rPr>
                  <w:rFonts w:ascii="Calibri" w:hAnsi="Calibri" w:cs="Calibri"/>
                  <w:color w:val="000000"/>
                  <w:sz w:val="16"/>
                  <w:szCs w:val="16"/>
                </w:rPr>
                <w:t>0.428</w:t>
              </w:r>
            </w:ins>
          </w:p>
        </w:tc>
        <w:tc>
          <w:tcPr>
            <w:tcW w:w="461" w:type="dxa"/>
            <w:tcBorders>
              <w:right w:val="single" w:sz="4" w:space="0" w:color="auto"/>
            </w:tcBorders>
            <w:vAlign w:val="center"/>
            <w:tcPrChange w:id="20271" w:author="Στάθης Καπ" w:date="2023-03-09T06:29:00Z">
              <w:tcPr>
                <w:tcW w:w="461" w:type="dxa"/>
                <w:gridSpan w:val="2"/>
                <w:tcBorders>
                  <w:right w:val="single" w:sz="4" w:space="0" w:color="auto"/>
                </w:tcBorders>
                <w:vAlign w:val="center"/>
              </w:tcPr>
            </w:tcPrChange>
          </w:tcPr>
          <w:p w14:paraId="3014BDFF" w14:textId="479E2EDD" w:rsidR="00494D04" w:rsidRPr="007E0F91" w:rsidRDefault="00494D04" w:rsidP="00494D04">
            <w:pPr>
              <w:jc w:val="center"/>
              <w:rPr>
                <w:ins w:id="20272" w:author="Στάθης Καπ" w:date="2023-03-09T06:25:00Z"/>
                <w:sz w:val="16"/>
                <w:szCs w:val="16"/>
              </w:rPr>
            </w:pPr>
            <w:ins w:id="20273" w:author="Στάθης Καπ" w:date="2023-03-09T07:11:00Z">
              <w:r>
                <w:rPr>
                  <w:rFonts w:ascii="Calibri" w:hAnsi="Calibri" w:cs="Calibri"/>
                  <w:color w:val="000000"/>
                  <w:sz w:val="16"/>
                  <w:szCs w:val="16"/>
                </w:rPr>
                <w:t>16.41</w:t>
              </w:r>
            </w:ins>
          </w:p>
        </w:tc>
      </w:tr>
      <w:tr w:rsidR="00494D04" w14:paraId="7042FC0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27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275" w:author="Στάθης Καπ" w:date="2023-03-09T06:25:00Z"/>
          <w:trPrChange w:id="2027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27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15F2BB4" w14:textId="77777777" w:rsidR="00494D04" w:rsidRPr="009861B1" w:rsidRDefault="00494D04" w:rsidP="00494D04">
            <w:pPr>
              <w:jc w:val="center"/>
              <w:rPr>
                <w:ins w:id="20278" w:author="Στάθης Καπ" w:date="2023-03-09T06:25:00Z"/>
                <w:rFonts w:ascii="Calibri" w:hAnsi="Calibri" w:cs="Calibri"/>
                <w:color w:val="000000"/>
                <w:sz w:val="16"/>
                <w:szCs w:val="16"/>
              </w:rPr>
            </w:pPr>
            <w:ins w:id="20279" w:author="Στάθης Καπ" w:date="2023-03-09T06:25:00Z">
              <w:r w:rsidRPr="009861B1">
                <w:rPr>
                  <w:rFonts w:ascii="Calibri" w:hAnsi="Calibri" w:cs="Calibri"/>
                  <w:color w:val="000000"/>
                  <w:sz w:val="16"/>
                  <w:szCs w:val="16"/>
                </w:rPr>
                <w:t>rc204</w:t>
              </w:r>
            </w:ins>
          </w:p>
        </w:tc>
        <w:tc>
          <w:tcPr>
            <w:tcW w:w="565" w:type="dxa"/>
            <w:tcBorders>
              <w:left w:val="single" w:sz="4" w:space="0" w:color="auto"/>
            </w:tcBorders>
            <w:vAlign w:val="center"/>
            <w:tcPrChange w:id="20280" w:author="Στάθης Καπ" w:date="2023-03-09T06:29:00Z">
              <w:tcPr>
                <w:tcW w:w="565" w:type="dxa"/>
                <w:gridSpan w:val="2"/>
                <w:tcBorders>
                  <w:left w:val="single" w:sz="4" w:space="0" w:color="auto"/>
                </w:tcBorders>
                <w:vAlign w:val="center"/>
              </w:tcPr>
            </w:tcPrChange>
          </w:tcPr>
          <w:p w14:paraId="5B1C6BEF" w14:textId="21B45F32" w:rsidR="00494D04" w:rsidRPr="007E0F91" w:rsidRDefault="00494D04" w:rsidP="00494D04">
            <w:pPr>
              <w:jc w:val="center"/>
              <w:rPr>
                <w:ins w:id="20281" w:author="Στάθης Καπ" w:date="2023-03-09T06:25:00Z"/>
                <w:sz w:val="16"/>
                <w:szCs w:val="16"/>
              </w:rPr>
            </w:pPr>
            <w:ins w:id="20282"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20283" w:author="Στάθης Καπ" w:date="2023-03-09T06:29:00Z">
              <w:tcPr>
                <w:tcW w:w="679" w:type="dxa"/>
                <w:gridSpan w:val="2"/>
                <w:tcBorders>
                  <w:right w:val="single" w:sz="4" w:space="0" w:color="auto"/>
                </w:tcBorders>
                <w:vAlign w:val="center"/>
              </w:tcPr>
            </w:tcPrChange>
          </w:tcPr>
          <w:p w14:paraId="6C659DF7" w14:textId="7784CF91" w:rsidR="00494D04" w:rsidRPr="007E0F91" w:rsidRDefault="00494D04" w:rsidP="00494D04">
            <w:pPr>
              <w:jc w:val="center"/>
              <w:rPr>
                <w:ins w:id="20284" w:author="Στάθης Καπ" w:date="2023-03-09T06:25:00Z"/>
                <w:sz w:val="16"/>
                <w:szCs w:val="16"/>
              </w:rPr>
            </w:pPr>
            <w:ins w:id="20285"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20286" w:author="Στάθης Καπ" w:date="2023-03-09T06:29:00Z">
              <w:tcPr>
                <w:tcW w:w="453" w:type="dxa"/>
                <w:gridSpan w:val="2"/>
                <w:tcBorders>
                  <w:left w:val="single" w:sz="4" w:space="0" w:color="auto"/>
                </w:tcBorders>
                <w:vAlign w:val="center"/>
              </w:tcPr>
            </w:tcPrChange>
          </w:tcPr>
          <w:p w14:paraId="116A0D63" w14:textId="73F49D4F" w:rsidR="00494D04" w:rsidRPr="007E0F91" w:rsidRDefault="00494D04" w:rsidP="00494D04">
            <w:pPr>
              <w:jc w:val="center"/>
              <w:rPr>
                <w:ins w:id="20287" w:author="Στάθης Καπ" w:date="2023-03-09T06:25:00Z"/>
                <w:sz w:val="16"/>
                <w:szCs w:val="16"/>
              </w:rPr>
            </w:pPr>
            <w:ins w:id="20288" w:author="Στάθης Καπ" w:date="2023-03-09T07:11:00Z">
              <w:r>
                <w:rPr>
                  <w:rFonts w:ascii="Calibri" w:hAnsi="Calibri" w:cs="Calibri"/>
                  <w:color w:val="000000"/>
                  <w:sz w:val="16"/>
                  <w:szCs w:val="16"/>
                </w:rPr>
                <w:t>1650</w:t>
              </w:r>
            </w:ins>
          </w:p>
        </w:tc>
        <w:tc>
          <w:tcPr>
            <w:tcW w:w="708" w:type="dxa"/>
            <w:vAlign w:val="center"/>
            <w:tcPrChange w:id="20289" w:author="Στάθης Καπ" w:date="2023-03-09T06:29:00Z">
              <w:tcPr>
                <w:tcW w:w="708" w:type="dxa"/>
                <w:gridSpan w:val="2"/>
                <w:vAlign w:val="center"/>
              </w:tcPr>
            </w:tcPrChange>
          </w:tcPr>
          <w:p w14:paraId="2C903DCC" w14:textId="68369B25" w:rsidR="00494D04" w:rsidRPr="007E0F91" w:rsidRDefault="00494D04" w:rsidP="00494D04">
            <w:pPr>
              <w:jc w:val="center"/>
              <w:rPr>
                <w:ins w:id="20290" w:author="Στάθης Καπ" w:date="2023-03-09T06:25:00Z"/>
                <w:sz w:val="16"/>
                <w:szCs w:val="16"/>
              </w:rPr>
            </w:pPr>
            <w:ins w:id="20291" w:author="Στάθης Καπ" w:date="2023-03-09T07:11:00Z">
              <w:r>
                <w:rPr>
                  <w:rFonts w:ascii="Calibri" w:hAnsi="Calibri" w:cs="Calibri"/>
                  <w:color w:val="000000"/>
                  <w:sz w:val="16"/>
                  <w:szCs w:val="16"/>
                </w:rPr>
                <w:t>3.85</w:t>
              </w:r>
            </w:ins>
          </w:p>
        </w:tc>
        <w:tc>
          <w:tcPr>
            <w:tcW w:w="652" w:type="dxa"/>
            <w:tcBorders>
              <w:right w:val="single" w:sz="4" w:space="0" w:color="auto"/>
            </w:tcBorders>
            <w:vAlign w:val="center"/>
            <w:tcPrChange w:id="20292" w:author="Στάθης Καπ" w:date="2023-03-09T06:29:00Z">
              <w:tcPr>
                <w:tcW w:w="652" w:type="dxa"/>
                <w:gridSpan w:val="2"/>
                <w:tcBorders>
                  <w:right w:val="single" w:sz="4" w:space="0" w:color="auto"/>
                </w:tcBorders>
                <w:vAlign w:val="center"/>
              </w:tcPr>
            </w:tcPrChange>
          </w:tcPr>
          <w:p w14:paraId="349F82BE" w14:textId="75FE89B6" w:rsidR="00494D04" w:rsidRPr="007E0F91" w:rsidRDefault="00494D04" w:rsidP="00494D04">
            <w:pPr>
              <w:jc w:val="center"/>
              <w:rPr>
                <w:ins w:id="20293" w:author="Στάθης Καπ" w:date="2023-03-09T06:25:00Z"/>
                <w:sz w:val="16"/>
                <w:szCs w:val="16"/>
              </w:rPr>
            </w:pPr>
            <w:ins w:id="20294" w:author="Στάθης Καπ" w:date="2023-03-09T07:11:00Z">
              <w:r>
                <w:rPr>
                  <w:rFonts w:ascii="Calibri" w:hAnsi="Calibri" w:cs="Calibri"/>
                  <w:color w:val="000000"/>
                  <w:sz w:val="16"/>
                  <w:szCs w:val="16"/>
                </w:rPr>
                <w:t>0.615</w:t>
              </w:r>
            </w:ins>
          </w:p>
        </w:tc>
        <w:tc>
          <w:tcPr>
            <w:tcW w:w="453" w:type="dxa"/>
            <w:tcBorders>
              <w:left w:val="single" w:sz="4" w:space="0" w:color="auto"/>
            </w:tcBorders>
            <w:vAlign w:val="center"/>
            <w:tcPrChange w:id="20295" w:author="Στάθης Καπ" w:date="2023-03-09T06:29:00Z">
              <w:tcPr>
                <w:tcW w:w="453" w:type="dxa"/>
                <w:gridSpan w:val="2"/>
                <w:tcBorders>
                  <w:left w:val="single" w:sz="4" w:space="0" w:color="auto"/>
                </w:tcBorders>
                <w:vAlign w:val="bottom"/>
              </w:tcPr>
            </w:tcPrChange>
          </w:tcPr>
          <w:p w14:paraId="66677F60" w14:textId="37EC93AE" w:rsidR="00494D04" w:rsidRPr="007E0F91" w:rsidRDefault="00494D04" w:rsidP="00494D04">
            <w:pPr>
              <w:jc w:val="center"/>
              <w:rPr>
                <w:ins w:id="20296" w:author="Στάθης Καπ" w:date="2023-03-09T06:25:00Z"/>
                <w:sz w:val="16"/>
                <w:szCs w:val="16"/>
              </w:rPr>
            </w:pPr>
            <w:ins w:id="20297" w:author="Στάθης Καπ" w:date="2023-03-09T07:11:00Z">
              <w:r>
                <w:rPr>
                  <w:rFonts w:ascii="Calibri" w:hAnsi="Calibri" w:cs="Calibri"/>
                  <w:color w:val="000000"/>
                  <w:sz w:val="16"/>
                  <w:szCs w:val="16"/>
                </w:rPr>
                <w:t>1621</w:t>
              </w:r>
            </w:ins>
          </w:p>
        </w:tc>
        <w:tc>
          <w:tcPr>
            <w:tcW w:w="454" w:type="dxa"/>
            <w:vAlign w:val="center"/>
            <w:tcPrChange w:id="20298" w:author="Στάθης Καπ" w:date="2023-03-09T06:29:00Z">
              <w:tcPr>
                <w:tcW w:w="454" w:type="dxa"/>
                <w:gridSpan w:val="2"/>
                <w:vAlign w:val="center"/>
              </w:tcPr>
            </w:tcPrChange>
          </w:tcPr>
          <w:p w14:paraId="2B8E633D" w14:textId="7D486CA9" w:rsidR="00494D04" w:rsidRPr="007E0F91" w:rsidRDefault="00494D04" w:rsidP="00494D04">
            <w:pPr>
              <w:jc w:val="center"/>
              <w:rPr>
                <w:ins w:id="20299" w:author="Στάθης Καπ" w:date="2023-03-09T06:25:00Z"/>
                <w:sz w:val="16"/>
                <w:szCs w:val="16"/>
              </w:rPr>
            </w:pPr>
            <w:ins w:id="20300" w:author="Στάθης Καπ" w:date="2023-03-09T07:11:00Z">
              <w:r>
                <w:rPr>
                  <w:rFonts w:ascii="Calibri" w:hAnsi="Calibri" w:cs="Calibri"/>
                  <w:color w:val="000000"/>
                  <w:sz w:val="16"/>
                  <w:szCs w:val="16"/>
                </w:rPr>
                <w:t>1.76</w:t>
              </w:r>
            </w:ins>
          </w:p>
        </w:tc>
        <w:tc>
          <w:tcPr>
            <w:tcW w:w="454" w:type="dxa"/>
            <w:vAlign w:val="center"/>
            <w:tcPrChange w:id="20301" w:author="Στάθης Καπ" w:date="2023-03-09T06:29:00Z">
              <w:tcPr>
                <w:tcW w:w="454" w:type="dxa"/>
                <w:gridSpan w:val="2"/>
                <w:vAlign w:val="bottom"/>
              </w:tcPr>
            </w:tcPrChange>
          </w:tcPr>
          <w:p w14:paraId="1081DB14" w14:textId="0F4BB12B" w:rsidR="00494D04" w:rsidRPr="007E0F91" w:rsidRDefault="00494D04" w:rsidP="00494D04">
            <w:pPr>
              <w:jc w:val="center"/>
              <w:rPr>
                <w:ins w:id="20302" w:author="Στάθης Καπ" w:date="2023-03-09T06:25:00Z"/>
                <w:sz w:val="16"/>
                <w:szCs w:val="16"/>
              </w:rPr>
            </w:pPr>
            <w:ins w:id="20303" w:author="Στάθης Καπ" w:date="2023-03-09T07:11:00Z">
              <w:r>
                <w:rPr>
                  <w:rFonts w:ascii="Calibri" w:hAnsi="Calibri" w:cs="Calibri"/>
                  <w:color w:val="000000"/>
                  <w:sz w:val="16"/>
                  <w:szCs w:val="16"/>
                </w:rPr>
                <w:t>0.535</w:t>
              </w:r>
            </w:ins>
          </w:p>
        </w:tc>
        <w:tc>
          <w:tcPr>
            <w:tcW w:w="457" w:type="dxa"/>
            <w:tcBorders>
              <w:right w:val="single" w:sz="4" w:space="0" w:color="auto"/>
            </w:tcBorders>
            <w:vAlign w:val="center"/>
            <w:tcPrChange w:id="20304" w:author="Στάθης Καπ" w:date="2023-03-09T06:29:00Z">
              <w:tcPr>
                <w:tcW w:w="457" w:type="dxa"/>
                <w:gridSpan w:val="2"/>
                <w:tcBorders>
                  <w:right w:val="single" w:sz="4" w:space="0" w:color="auto"/>
                </w:tcBorders>
                <w:vAlign w:val="center"/>
              </w:tcPr>
            </w:tcPrChange>
          </w:tcPr>
          <w:p w14:paraId="60BE3F6B" w14:textId="65D86522" w:rsidR="00494D04" w:rsidRPr="007E0F91" w:rsidRDefault="00494D04" w:rsidP="00494D04">
            <w:pPr>
              <w:jc w:val="center"/>
              <w:rPr>
                <w:ins w:id="20305" w:author="Στάθης Καπ" w:date="2023-03-09T06:25:00Z"/>
                <w:sz w:val="16"/>
                <w:szCs w:val="16"/>
              </w:rPr>
            </w:pPr>
            <w:ins w:id="20306" w:author="Στάθης Καπ" w:date="2023-03-09T07:11:00Z">
              <w:r>
                <w:rPr>
                  <w:rFonts w:ascii="Calibri" w:hAnsi="Calibri" w:cs="Calibri"/>
                  <w:color w:val="000000"/>
                  <w:sz w:val="16"/>
                  <w:szCs w:val="16"/>
                </w:rPr>
                <w:t>13.01</w:t>
              </w:r>
            </w:ins>
          </w:p>
        </w:tc>
        <w:tc>
          <w:tcPr>
            <w:tcW w:w="453" w:type="dxa"/>
            <w:tcBorders>
              <w:left w:val="single" w:sz="4" w:space="0" w:color="auto"/>
            </w:tcBorders>
            <w:vAlign w:val="center"/>
            <w:tcPrChange w:id="20307" w:author="Στάθης Καπ" w:date="2023-03-09T06:29:00Z">
              <w:tcPr>
                <w:tcW w:w="453" w:type="dxa"/>
                <w:gridSpan w:val="2"/>
                <w:tcBorders>
                  <w:left w:val="single" w:sz="4" w:space="0" w:color="auto"/>
                </w:tcBorders>
                <w:vAlign w:val="bottom"/>
              </w:tcPr>
            </w:tcPrChange>
          </w:tcPr>
          <w:p w14:paraId="7D93CBB3" w14:textId="3114086B" w:rsidR="00494D04" w:rsidRPr="007E0F91" w:rsidRDefault="00494D04" w:rsidP="00494D04">
            <w:pPr>
              <w:jc w:val="center"/>
              <w:rPr>
                <w:ins w:id="20308" w:author="Στάθης Καπ" w:date="2023-03-09T06:25:00Z"/>
                <w:sz w:val="16"/>
                <w:szCs w:val="16"/>
              </w:rPr>
            </w:pPr>
            <w:ins w:id="20309" w:author="Στάθης Καπ" w:date="2023-03-09T07:11:00Z">
              <w:r>
                <w:rPr>
                  <w:rFonts w:ascii="Calibri" w:hAnsi="Calibri" w:cs="Calibri"/>
                  <w:color w:val="000000"/>
                  <w:sz w:val="16"/>
                  <w:szCs w:val="16"/>
                </w:rPr>
                <w:t>1556</w:t>
              </w:r>
            </w:ins>
          </w:p>
        </w:tc>
        <w:tc>
          <w:tcPr>
            <w:tcW w:w="454" w:type="dxa"/>
            <w:vAlign w:val="center"/>
            <w:tcPrChange w:id="20310" w:author="Στάθης Καπ" w:date="2023-03-09T06:29:00Z">
              <w:tcPr>
                <w:tcW w:w="454" w:type="dxa"/>
                <w:gridSpan w:val="2"/>
                <w:vAlign w:val="center"/>
              </w:tcPr>
            </w:tcPrChange>
          </w:tcPr>
          <w:p w14:paraId="29FA9E72" w14:textId="08DFF947" w:rsidR="00494D04" w:rsidRPr="007E0F91" w:rsidRDefault="00494D04" w:rsidP="00494D04">
            <w:pPr>
              <w:jc w:val="center"/>
              <w:rPr>
                <w:ins w:id="20311" w:author="Στάθης Καπ" w:date="2023-03-09T06:25:00Z"/>
                <w:sz w:val="16"/>
                <w:szCs w:val="16"/>
              </w:rPr>
            </w:pPr>
            <w:ins w:id="20312" w:author="Στάθης Καπ" w:date="2023-03-09T07:11:00Z">
              <w:r>
                <w:rPr>
                  <w:rFonts w:ascii="Calibri" w:hAnsi="Calibri" w:cs="Calibri"/>
                  <w:color w:val="000000"/>
                  <w:sz w:val="16"/>
                  <w:szCs w:val="16"/>
                </w:rPr>
                <w:t>5.7</w:t>
              </w:r>
            </w:ins>
          </w:p>
        </w:tc>
        <w:tc>
          <w:tcPr>
            <w:tcW w:w="454" w:type="dxa"/>
            <w:vAlign w:val="center"/>
            <w:tcPrChange w:id="20313" w:author="Στάθης Καπ" w:date="2023-03-09T06:29:00Z">
              <w:tcPr>
                <w:tcW w:w="454" w:type="dxa"/>
                <w:gridSpan w:val="2"/>
                <w:vAlign w:val="bottom"/>
              </w:tcPr>
            </w:tcPrChange>
          </w:tcPr>
          <w:p w14:paraId="0E9D3E2E" w14:textId="00A1A1F8" w:rsidR="00494D04" w:rsidRPr="007E0F91" w:rsidRDefault="00494D04" w:rsidP="00494D04">
            <w:pPr>
              <w:jc w:val="center"/>
              <w:rPr>
                <w:ins w:id="20314" w:author="Στάθης Καπ" w:date="2023-03-09T06:25:00Z"/>
                <w:sz w:val="16"/>
                <w:szCs w:val="16"/>
              </w:rPr>
            </w:pPr>
            <w:ins w:id="20315"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20316" w:author="Στάθης Καπ" w:date="2023-03-09T06:29:00Z">
              <w:tcPr>
                <w:tcW w:w="454" w:type="dxa"/>
                <w:gridSpan w:val="2"/>
                <w:tcBorders>
                  <w:right w:val="single" w:sz="4" w:space="0" w:color="auto"/>
                </w:tcBorders>
                <w:vAlign w:val="center"/>
              </w:tcPr>
            </w:tcPrChange>
          </w:tcPr>
          <w:p w14:paraId="4167181E" w14:textId="53CF64C2" w:rsidR="00494D04" w:rsidRPr="007E0F91" w:rsidRDefault="00494D04" w:rsidP="00494D04">
            <w:pPr>
              <w:jc w:val="center"/>
              <w:rPr>
                <w:ins w:id="20317" w:author="Στάθης Καπ" w:date="2023-03-09T06:25:00Z"/>
                <w:sz w:val="16"/>
                <w:szCs w:val="16"/>
              </w:rPr>
            </w:pPr>
            <w:ins w:id="20318" w:author="Στάθης Καπ" w:date="2023-03-09T07:11:00Z">
              <w:r>
                <w:rPr>
                  <w:rFonts w:ascii="Calibri" w:hAnsi="Calibri" w:cs="Calibri"/>
                  <w:color w:val="000000"/>
                  <w:sz w:val="16"/>
                  <w:szCs w:val="16"/>
                </w:rPr>
                <w:t>61.95</w:t>
              </w:r>
            </w:ins>
          </w:p>
        </w:tc>
        <w:tc>
          <w:tcPr>
            <w:tcW w:w="453" w:type="dxa"/>
            <w:tcBorders>
              <w:left w:val="single" w:sz="4" w:space="0" w:color="auto"/>
            </w:tcBorders>
            <w:vAlign w:val="center"/>
            <w:tcPrChange w:id="20319" w:author="Στάθης Καπ" w:date="2023-03-09T06:29:00Z">
              <w:tcPr>
                <w:tcW w:w="453" w:type="dxa"/>
                <w:gridSpan w:val="2"/>
                <w:tcBorders>
                  <w:left w:val="single" w:sz="4" w:space="0" w:color="auto"/>
                </w:tcBorders>
                <w:vAlign w:val="bottom"/>
              </w:tcPr>
            </w:tcPrChange>
          </w:tcPr>
          <w:p w14:paraId="2B151396" w14:textId="3BD6C01A" w:rsidR="00494D04" w:rsidRPr="007E0F91" w:rsidRDefault="00494D04" w:rsidP="00494D04">
            <w:pPr>
              <w:jc w:val="center"/>
              <w:rPr>
                <w:ins w:id="20320" w:author="Στάθης Καπ" w:date="2023-03-09T06:25:00Z"/>
                <w:sz w:val="16"/>
                <w:szCs w:val="16"/>
              </w:rPr>
            </w:pPr>
            <w:ins w:id="20321" w:author="Στάθης Καπ" w:date="2023-03-09T07:11:00Z">
              <w:r>
                <w:rPr>
                  <w:rFonts w:ascii="Calibri" w:hAnsi="Calibri" w:cs="Calibri"/>
                  <w:color w:val="000000"/>
                  <w:sz w:val="16"/>
                  <w:szCs w:val="16"/>
                </w:rPr>
                <w:t>1564</w:t>
              </w:r>
            </w:ins>
          </w:p>
        </w:tc>
        <w:tc>
          <w:tcPr>
            <w:tcW w:w="454" w:type="dxa"/>
            <w:vAlign w:val="center"/>
            <w:tcPrChange w:id="20322" w:author="Στάθης Καπ" w:date="2023-03-09T06:29:00Z">
              <w:tcPr>
                <w:tcW w:w="454" w:type="dxa"/>
                <w:gridSpan w:val="2"/>
                <w:vAlign w:val="center"/>
              </w:tcPr>
            </w:tcPrChange>
          </w:tcPr>
          <w:p w14:paraId="629D2F6A" w14:textId="32D5B159" w:rsidR="00494D04" w:rsidRPr="007E0F91" w:rsidRDefault="00494D04" w:rsidP="00494D04">
            <w:pPr>
              <w:jc w:val="center"/>
              <w:rPr>
                <w:ins w:id="20323" w:author="Στάθης Καπ" w:date="2023-03-09T06:25:00Z"/>
                <w:sz w:val="16"/>
                <w:szCs w:val="16"/>
              </w:rPr>
            </w:pPr>
            <w:ins w:id="20324" w:author="Στάθης Καπ" w:date="2023-03-09T07:11:00Z">
              <w:r>
                <w:rPr>
                  <w:rFonts w:ascii="Calibri" w:hAnsi="Calibri" w:cs="Calibri"/>
                  <w:color w:val="000000"/>
                  <w:sz w:val="16"/>
                  <w:szCs w:val="16"/>
                </w:rPr>
                <w:t>5.21</w:t>
              </w:r>
            </w:ins>
          </w:p>
        </w:tc>
        <w:tc>
          <w:tcPr>
            <w:tcW w:w="454" w:type="dxa"/>
            <w:vAlign w:val="center"/>
            <w:tcPrChange w:id="20325" w:author="Στάθης Καπ" w:date="2023-03-09T06:29:00Z">
              <w:tcPr>
                <w:tcW w:w="454" w:type="dxa"/>
                <w:gridSpan w:val="2"/>
                <w:vAlign w:val="bottom"/>
              </w:tcPr>
            </w:tcPrChange>
          </w:tcPr>
          <w:p w14:paraId="4330F21D" w14:textId="13AA4CF8" w:rsidR="00494D04" w:rsidRPr="007E0F91" w:rsidRDefault="00494D04" w:rsidP="00494D04">
            <w:pPr>
              <w:jc w:val="center"/>
              <w:rPr>
                <w:ins w:id="20326" w:author="Στάθης Καπ" w:date="2023-03-09T06:25:00Z"/>
                <w:sz w:val="16"/>
                <w:szCs w:val="16"/>
              </w:rPr>
            </w:pPr>
            <w:ins w:id="20327" w:author="Στάθης Καπ" w:date="2023-03-09T07:11:00Z">
              <w:r>
                <w:rPr>
                  <w:rFonts w:ascii="Calibri" w:hAnsi="Calibri" w:cs="Calibri"/>
                  <w:color w:val="000000"/>
                  <w:sz w:val="16"/>
                  <w:szCs w:val="16"/>
                </w:rPr>
                <w:t>0.517</w:t>
              </w:r>
            </w:ins>
          </w:p>
        </w:tc>
        <w:tc>
          <w:tcPr>
            <w:tcW w:w="461" w:type="dxa"/>
            <w:tcBorders>
              <w:right w:val="single" w:sz="4" w:space="0" w:color="auto"/>
            </w:tcBorders>
            <w:vAlign w:val="center"/>
            <w:tcPrChange w:id="20328" w:author="Στάθης Καπ" w:date="2023-03-09T06:29:00Z">
              <w:tcPr>
                <w:tcW w:w="461" w:type="dxa"/>
                <w:gridSpan w:val="2"/>
                <w:tcBorders>
                  <w:right w:val="single" w:sz="4" w:space="0" w:color="auto"/>
                </w:tcBorders>
                <w:vAlign w:val="center"/>
              </w:tcPr>
            </w:tcPrChange>
          </w:tcPr>
          <w:p w14:paraId="47C51EFF" w14:textId="0757839D" w:rsidR="00494D04" w:rsidRPr="007E0F91" w:rsidRDefault="00494D04" w:rsidP="00494D04">
            <w:pPr>
              <w:jc w:val="center"/>
              <w:rPr>
                <w:ins w:id="20329" w:author="Στάθης Καπ" w:date="2023-03-09T06:25:00Z"/>
                <w:sz w:val="16"/>
                <w:szCs w:val="16"/>
              </w:rPr>
            </w:pPr>
            <w:ins w:id="20330" w:author="Στάθης Καπ" w:date="2023-03-09T07:11:00Z">
              <w:r>
                <w:rPr>
                  <w:rFonts w:ascii="Calibri" w:hAnsi="Calibri" w:cs="Calibri"/>
                  <w:color w:val="000000"/>
                  <w:sz w:val="16"/>
                  <w:szCs w:val="16"/>
                </w:rPr>
                <w:t>15.93</w:t>
              </w:r>
            </w:ins>
          </w:p>
        </w:tc>
      </w:tr>
      <w:tr w:rsidR="00494D04" w14:paraId="6814CA1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33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332" w:author="Στάθης Καπ" w:date="2023-03-09T06:25:00Z"/>
          <w:trPrChange w:id="2033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33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4CB2E6C" w14:textId="77777777" w:rsidR="00494D04" w:rsidRPr="009861B1" w:rsidRDefault="00494D04" w:rsidP="00494D04">
            <w:pPr>
              <w:jc w:val="center"/>
              <w:rPr>
                <w:ins w:id="20335" w:author="Στάθης Καπ" w:date="2023-03-09T06:25:00Z"/>
                <w:rFonts w:ascii="Calibri" w:hAnsi="Calibri" w:cs="Calibri"/>
                <w:color w:val="000000"/>
                <w:sz w:val="16"/>
                <w:szCs w:val="16"/>
              </w:rPr>
            </w:pPr>
            <w:ins w:id="20336" w:author="Στάθης Καπ" w:date="2023-03-09T06:25:00Z">
              <w:r w:rsidRPr="009861B1">
                <w:rPr>
                  <w:rFonts w:ascii="Calibri" w:hAnsi="Calibri" w:cs="Calibri"/>
                  <w:color w:val="000000"/>
                  <w:sz w:val="16"/>
                  <w:szCs w:val="16"/>
                </w:rPr>
                <w:t>rc205</w:t>
              </w:r>
            </w:ins>
          </w:p>
        </w:tc>
        <w:tc>
          <w:tcPr>
            <w:tcW w:w="565" w:type="dxa"/>
            <w:tcBorders>
              <w:left w:val="single" w:sz="4" w:space="0" w:color="auto"/>
            </w:tcBorders>
            <w:vAlign w:val="center"/>
            <w:tcPrChange w:id="20337" w:author="Στάθης Καπ" w:date="2023-03-09T06:29:00Z">
              <w:tcPr>
                <w:tcW w:w="565" w:type="dxa"/>
                <w:gridSpan w:val="2"/>
                <w:tcBorders>
                  <w:left w:val="single" w:sz="4" w:space="0" w:color="auto"/>
                </w:tcBorders>
                <w:vAlign w:val="center"/>
              </w:tcPr>
            </w:tcPrChange>
          </w:tcPr>
          <w:p w14:paraId="11C0C093" w14:textId="750D37DA" w:rsidR="00494D04" w:rsidRPr="007E0F91" w:rsidRDefault="00494D04" w:rsidP="00494D04">
            <w:pPr>
              <w:jc w:val="center"/>
              <w:rPr>
                <w:ins w:id="20338" w:author="Στάθης Καπ" w:date="2023-03-09T06:25:00Z"/>
                <w:sz w:val="16"/>
                <w:szCs w:val="16"/>
              </w:rPr>
            </w:pPr>
            <w:ins w:id="20339"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20340" w:author="Στάθης Καπ" w:date="2023-03-09T06:29:00Z">
              <w:tcPr>
                <w:tcW w:w="679" w:type="dxa"/>
                <w:gridSpan w:val="2"/>
                <w:tcBorders>
                  <w:right w:val="single" w:sz="4" w:space="0" w:color="auto"/>
                </w:tcBorders>
                <w:vAlign w:val="center"/>
              </w:tcPr>
            </w:tcPrChange>
          </w:tcPr>
          <w:p w14:paraId="2AA88AFD" w14:textId="7419087C" w:rsidR="00494D04" w:rsidRPr="007E0F91" w:rsidRDefault="00494D04" w:rsidP="00494D04">
            <w:pPr>
              <w:jc w:val="center"/>
              <w:rPr>
                <w:ins w:id="20341" w:author="Στάθης Καπ" w:date="2023-03-09T06:25:00Z"/>
                <w:sz w:val="16"/>
                <w:szCs w:val="16"/>
              </w:rPr>
            </w:pPr>
            <w:ins w:id="20342"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20343" w:author="Στάθης Καπ" w:date="2023-03-09T06:29:00Z">
              <w:tcPr>
                <w:tcW w:w="453" w:type="dxa"/>
                <w:gridSpan w:val="2"/>
                <w:tcBorders>
                  <w:left w:val="single" w:sz="4" w:space="0" w:color="auto"/>
                </w:tcBorders>
                <w:vAlign w:val="center"/>
              </w:tcPr>
            </w:tcPrChange>
          </w:tcPr>
          <w:p w14:paraId="1EE8DF9B" w14:textId="4067F022" w:rsidR="00494D04" w:rsidRPr="007E0F91" w:rsidRDefault="00494D04" w:rsidP="00494D04">
            <w:pPr>
              <w:jc w:val="center"/>
              <w:rPr>
                <w:ins w:id="20344" w:author="Στάθης Καπ" w:date="2023-03-09T06:25:00Z"/>
                <w:sz w:val="16"/>
                <w:szCs w:val="16"/>
              </w:rPr>
            </w:pPr>
            <w:ins w:id="20345" w:author="Στάθης Καπ" w:date="2023-03-09T07:11:00Z">
              <w:r>
                <w:rPr>
                  <w:rFonts w:ascii="Calibri" w:hAnsi="Calibri" w:cs="Calibri"/>
                  <w:color w:val="000000"/>
                  <w:sz w:val="16"/>
                  <w:szCs w:val="16"/>
                </w:rPr>
                <w:t>1362</w:t>
              </w:r>
            </w:ins>
          </w:p>
        </w:tc>
        <w:tc>
          <w:tcPr>
            <w:tcW w:w="708" w:type="dxa"/>
            <w:vAlign w:val="center"/>
            <w:tcPrChange w:id="20346" w:author="Στάθης Καπ" w:date="2023-03-09T06:29:00Z">
              <w:tcPr>
                <w:tcW w:w="708" w:type="dxa"/>
                <w:gridSpan w:val="2"/>
                <w:vAlign w:val="center"/>
              </w:tcPr>
            </w:tcPrChange>
          </w:tcPr>
          <w:p w14:paraId="66D71306" w14:textId="76D5148A" w:rsidR="00494D04" w:rsidRPr="007E0F91" w:rsidRDefault="00494D04" w:rsidP="00494D04">
            <w:pPr>
              <w:jc w:val="center"/>
              <w:rPr>
                <w:ins w:id="20347" w:author="Στάθης Καπ" w:date="2023-03-09T06:25:00Z"/>
                <w:sz w:val="16"/>
                <w:szCs w:val="16"/>
              </w:rPr>
            </w:pPr>
            <w:ins w:id="20348" w:author="Στάθης Καπ" w:date="2023-03-09T07:11:00Z">
              <w:r>
                <w:rPr>
                  <w:rFonts w:ascii="Calibri" w:hAnsi="Calibri" w:cs="Calibri"/>
                  <w:color w:val="000000"/>
                  <w:sz w:val="16"/>
                  <w:szCs w:val="16"/>
                </w:rPr>
                <w:t>6.58</w:t>
              </w:r>
            </w:ins>
          </w:p>
        </w:tc>
        <w:tc>
          <w:tcPr>
            <w:tcW w:w="652" w:type="dxa"/>
            <w:tcBorders>
              <w:right w:val="single" w:sz="4" w:space="0" w:color="auto"/>
            </w:tcBorders>
            <w:vAlign w:val="center"/>
            <w:tcPrChange w:id="20349" w:author="Στάθης Καπ" w:date="2023-03-09T06:29:00Z">
              <w:tcPr>
                <w:tcW w:w="652" w:type="dxa"/>
                <w:gridSpan w:val="2"/>
                <w:tcBorders>
                  <w:right w:val="single" w:sz="4" w:space="0" w:color="auto"/>
                </w:tcBorders>
                <w:vAlign w:val="center"/>
              </w:tcPr>
            </w:tcPrChange>
          </w:tcPr>
          <w:p w14:paraId="6401C596" w14:textId="0037939D" w:rsidR="00494D04" w:rsidRPr="007E0F91" w:rsidRDefault="00494D04" w:rsidP="00494D04">
            <w:pPr>
              <w:jc w:val="center"/>
              <w:rPr>
                <w:ins w:id="20350" w:author="Στάθης Καπ" w:date="2023-03-09T06:25:00Z"/>
                <w:sz w:val="16"/>
                <w:szCs w:val="16"/>
              </w:rPr>
            </w:pPr>
            <w:ins w:id="20351" w:author="Στάθης Καπ" w:date="2023-03-09T07:11:00Z">
              <w:r>
                <w:rPr>
                  <w:rFonts w:ascii="Calibri" w:hAnsi="Calibri" w:cs="Calibri"/>
                  <w:color w:val="000000"/>
                  <w:sz w:val="16"/>
                  <w:szCs w:val="16"/>
                </w:rPr>
                <w:t>0.692</w:t>
              </w:r>
            </w:ins>
          </w:p>
        </w:tc>
        <w:tc>
          <w:tcPr>
            <w:tcW w:w="453" w:type="dxa"/>
            <w:tcBorders>
              <w:left w:val="single" w:sz="4" w:space="0" w:color="auto"/>
            </w:tcBorders>
            <w:vAlign w:val="center"/>
            <w:tcPrChange w:id="20352" w:author="Στάθης Καπ" w:date="2023-03-09T06:29:00Z">
              <w:tcPr>
                <w:tcW w:w="453" w:type="dxa"/>
                <w:gridSpan w:val="2"/>
                <w:tcBorders>
                  <w:left w:val="single" w:sz="4" w:space="0" w:color="auto"/>
                </w:tcBorders>
                <w:vAlign w:val="bottom"/>
              </w:tcPr>
            </w:tcPrChange>
          </w:tcPr>
          <w:p w14:paraId="330607B9" w14:textId="366E2304" w:rsidR="00494D04" w:rsidRPr="007E0F91" w:rsidRDefault="00494D04" w:rsidP="00494D04">
            <w:pPr>
              <w:jc w:val="center"/>
              <w:rPr>
                <w:ins w:id="20353" w:author="Στάθης Καπ" w:date="2023-03-09T06:25:00Z"/>
                <w:sz w:val="16"/>
                <w:szCs w:val="16"/>
              </w:rPr>
            </w:pPr>
            <w:ins w:id="20354" w:author="Στάθης Καπ" w:date="2023-03-09T07:11:00Z">
              <w:r>
                <w:rPr>
                  <w:rFonts w:ascii="Calibri" w:hAnsi="Calibri" w:cs="Calibri"/>
                  <w:color w:val="000000"/>
                  <w:sz w:val="16"/>
                  <w:szCs w:val="16"/>
                </w:rPr>
                <w:t>1373</w:t>
              </w:r>
            </w:ins>
          </w:p>
        </w:tc>
        <w:tc>
          <w:tcPr>
            <w:tcW w:w="454" w:type="dxa"/>
            <w:vAlign w:val="center"/>
            <w:tcPrChange w:id="20355" w:author="Στάθης Καπ" w:date="2023-03-09T06:29:00Z">
              <w:tcPr>
                <w:tcW w:w="454" w:type="dxa"/>
                <w:gridSpan w:val="2"/>
                <w:vAlign w:val="center"/>
              </w:tcPr>
            </w:tcPrChange>
          </w:tcPr>
          <w:p w14:paraId="09632432" w14:textId="170714CD" w:rsidR="00494D04" w:rsidRPr="007E0F91" w:rsidRDefault="00494D04" w:rsidP="00494D04">
            <w:pPr>
              <w:jc w:val="center"/>
              <w:rPr>
                <w:ins w:id="20356" w:author="Στάθης Καπ" w:date="2023-03-09T06:25:00Z"/>
                <w:sz w:val="16"/>
                <w:szCs w:val="16"/>
              </w:rPr>
            </w:pPr>
            <w:ins w:id="20357" w:author="Στάθης Καπ" w:date="2023-03-09T07:11:00Z">
              <w:r>
                <w:rPr>
                  <w:rFonts w:ascii="Calibri" w:hAnsi="Calibri" w:cs="Calibri"/>
                  <w:color w:val="000000"/>
                  <w:sz w:val="16"/>
                  <w:szCs w:val="16"/>
                </w:rPr>
                <w:t>-0.81</w:t>
              </w:r>
            </w:ins>
          </w:p>
        </w:tc>
        <w:tc>
          <w:tcPr>
            <w:tcW w:w="454" w:type="dxa"/>
            <w:vAlign w:val="center"/>
            <w:tcPrChange w:id="20358" w:author="Στάθης Καπ" w:date="2023-03-09T06:29:00Z">
              <w:tcPr>
                <w:tcW w:w="454" w:type="dxa"/>
                <w:gridSpan w:val="2"/>
                <w:vAlign w:val="bottom"/>
              </w:tcPr>
            </w:tcPrChange>
          </w:tcPr>
          <w:p w14:paraId="3B70396D" w14:textId="276240FC" w:rsidR="00494D04" w:rsidRPr="007E0F91" w:rsidRDefault="00494D04" w:rsidP="00494D04">
            <w:pPr>
              <w:jc w:val="center"/>
              <w:rPr>
                <w:ins w:id="20359" w:author="Στάθης Καπ" w:date="2023-03-09T06:25:00Z"/>
                <w:sz w:val="16"/>
                <w:szCs w:val="16"/>
              </w:rPr>
            </w:pPr>
            <w:ins w:id="20360" w:author="Στάθης Καπ" w:date="2023-03-09T07:11:00Z">
              <w:r>
                <w:rPr>
                  <w:rFonts w:ascii="Calibri" w:hAnsi="Calibri" w:cs="Calibri"/>
                  <w:color w:val="000000"/>
                  <w:sz w:val="16"/>
                  <w:szCs w:val="16"/>
                </w:rPr>
                <w:t>0.406</w:t>
              </w:r>
            </w:ins>
          </w:p>
        </w:tc>
        <w:tc>
          <w:tcPr>
            <w:tcW w:w="457" w:type="dxa"/>
            <w:tcBorders>
              <w:right w:val="single" w:sz="4" w:space="0" w:color="auto"/>
            </w:tcBorders>
            <w:vAlign w:val="center"/>
            <w:tcPrChange w:id="20361" w:author="Στάθης Καπ" w:date="2023-03-09T06:29:00Z">
              <w:tcPr>
                <w:tcW w:w="457" w:type="dxa"/>
                <w:gridSpan w:val="2"/>
                <w:tcBorders>
                  <w:right w:val="single" w:sz="4" w:space="0" w:color="auto"/>
                </w:tcBorders>
                <w:vAlign w:val="center"/>
              </w:tcPr>
            </w:tcPrChange>
          </w:tcPr>
          <w:p w14:paraId="5B57EB54" w14:textId="7F63C5DB" w:rsidR="00494D04" w:rsidRPr="007E0F91" w:rsidRDefault="00494D04" w:rsidP="00494D04">
            <w:pPr>
              <w:jc w:val="center"/>
              <w:rPr>
                <w:ins w:id="20362" w:author="Στάθης Καπ" w:date="2023-03-09T06:25:00Z"/>
                <w:sz w:val="16"/>
                <w:szCs w:val="16"/>
              </w:rPr>
            </w:pPr>
            <w:ins w:id="20363" w:author="Στάθης Καπ" w:date="2023-03-09T07:11:00Z">
              <w:r>
                <w:rPr>
                  <w:rFonts w:ascii="Calibri" w:hAnsi="Calibri" w:cs="Calibri"/>
                  <w:color w:val="000000"/>
                  <w:sz w:val="16"/>
                  <w:szCs w:val="16"/>
                </w:rPr>
                <w:t>41.33</w:t>
              </w:r>
            </w:ins>
          </w:p>
        </w:tc>
        <w:tc>
          <w:tcPr>
            <w:tcW w:w="453" w:type="dxa"/>
            <w:tcBorders>
              <w:left w:val="single" w:sz="4" w:space="0" w:color="auto"/>
            </w:tcBorders>
            <w:vAlign w:val="center"/>
            <w:tcPrChange w:id="20364" w:author="Στάθης Καπ" w:date="2023-03-09T06:29:00Z">
              <w:tcPr>
                <w:tcW w:w="453" w:type="dxa"/>
                <w:gridSpan w:val="2"/>
                <w:tcBorders>
                  <w:left w:val="single" w:sz="4" w:space="0" w:color="auto"/>
                </w:tcBorders>
                <w:vAlign w:val="bottom"/>
              </w:tcPr>
            </w:tcPrChange>
          </w:tcPr>
          <w:p w14:paraId="56EBE276" w14:textId="6F2E94EF" w:rsidR="00494D04" w:rsidRPr="007E0F91" w:rsidRDefault="00494D04" w:rsidP="00494D04">
            <w:pPr>
              <w:jc w:val="center"/>
              <w:rPr>
                <w:ins w:id="20365" w:author="Στάθης Καπ" w:date="2023-03-09T06:25:00Z"/>
                <w:sz w:val="16"/>
                <w:szCs w:val="16"/>
              </w:rPr>
            </w:pPr>
            <w:ins w:id="20366" w:author="Στάθης Καπ" w:date="2023-03-09T07:11:00Z">
              <w:r>
                <w:rPr>
                  <w:rFonts w:ascii="Calibri" w:hAnsi="Calibri" w:cs="Calibri"/>
                  <w:color w:val="000000"/>
                  <w:sz w:val="16"/>
                  <w:szCs w:val="16"/>
                </w:rPr>
                <w:t>1348</w:t>
              </w:r>
            </w:ins>
          </w:p>
        </w:tc>
        <w:tc>
          <w:tcPr>
            <w:tcW w:w="454" w:type="dxa"/>
            <w:vAlign w:val="center"/>
            <w:tcPrChange w:id="20367" w:author="Στάθης Καπ" w:date="2023-03-09T06:29:00Z">
              <w:tcPr>
                <w:tcW w:w="454" w:type="dxa"/>
                <w:gridSpan w:val="2"/>
                <w:vAlign w:val="center"/>
              </w:tcPr>
            </w:tcPrChange>
          </w:tcPr>
          <w:p w14:paraId="325BA6C1" w14:textId="5386B7CE" w:rsidR="00494D04" w:rsidRPr="007E0F91" w:rsidRDefault="00494D04" w:rsidP="00494D04">
            <w:pPr>
              <w:jc w:val="center"/>
              <w:rPr>
                <w:ins w:id="20368" w:author="Στάθης Καπ" w:date="2023-03-09T06:25:00Z"/>
                <w:sz w:val="16"/>
                <w:szCs w:val="16"/>
              </w:rPr>
            </w:pPr>
            <w:ins w:id="20369" w:author="Στάθης Καπ" w:date="2023-03-09T07:11:00Z">
              <w:r>
                <w:rPr>
                  <w:rFonts w:ascii="Calibri" w:hAnsi="Calibri" w:cs="Calibri"/>
                  <w:color w:val="000000"/>
                  <w:sz w:val="16"/>
                  <w:szCs w:val="16"/>
                </w:rPr>
                <w:t>1.03</w:t>
              </w:r>
            </w:ins>
          </w:p>
        </w:tc>
        <w:tc>
          <w:tcPr>
            <w:tcW w:w="454" w:type="dxa"/>
            <w:vAlign w:val="center"/>
            <w:tcPrChange w:id="20370" w:author="Στάθης Καπ" w:date="2023-03-09T06:29:00Z">
              <w:tcPr>
                <w:tcW w:w="454" w:type="dxa"/>
                <w:gridSpan w:val="2"/>
                <w:vAlign w:val="bottom"/>
              </w:tcPr>
            </w:tcPrChange>
          </w:tcPr>
          <w:p w14:paraId="01190472" w14:textId="0DFC3A33" w:rsidR="00494D04" w:rsidRPr="007E0F91" w:rsidRDefault="00494D04" w:rsidP="00494D04">
            <w:pPr>
              <w:jc w:val="center"/>
              <w:rPr>
                <w:ins w:id="20371" w:author="Στάθης Καπ" w:date="2023-03-09T06:25:00Z"/>
                <w:sz w:val="16"/>
                <w:szCs w:val="16"/>
              </w:rPr>
            </w:pPr>
            <w:ins w:id="20372" w:author="Στάθης Καπ" w:date="2023-03-09T07:11:00Z">
              <w:r>
                <w:rPr>
                  <w:rFonts w:ascii="Calibri" w:hAnsi="Calibri" w:cs="Calibri"/>
                  <w:color w:val="000000"/>
                  <w:sz w:val="16"/>
                  <w:szCs w:val="16"/>
                </w:rPr>
                <w:t>0.305</w:t>
              </w:r>
            </w:ins>
          </w:p>
        </w:tc>
        <w:tc>
          <w:tcPr>
            <w:tcW w:w="454" w:type="dxa"/>
            <w:tcBorders>
              <w:right w:val="single" w:sz="4" w:space="0" w:color="auto"/>
            </w:tcBorders>
            <w:vAlign w:val="center"/>
            <w:tcPrChange w:id="20373" w:author="Στάθης Καπ" w:date="2023-03-09T06:29:00Z">
              <w:tcPr>
                <w:tcW w:w="454" w:type="dxa"/>
                <w:gridSpan w:val="2"/>
                <w:tcBorders>
                  <w:right w:val="single" w:sz="4" w:space="0" w:color="auto"/>
                </w:tcBorders>
                <w:vAlign w:val="center"/>
              </w:tcPr>
            </w:tcPrChange>
          </w:tcPr>
          <w:p w14:paraId="37CC4415" w14:textId="20516A28" w:rsidR="00494D04" w:rsidRPr="007E0F91" w:rsidRDefault="00494D04" w:rsidP="00494D04">
            <w:pPr>
              <w:jc w:val="center"/>
              <w:rPr>
                <w:ins w:id="20374" w:author="Στάθης Καπ" w:date="2023-03-09T06:25:00Z"/>
                <w:sz w:val="16"/>
                <w:szCs w:val="16"/>
              </w:rPr>
            </w:pPr>
            <w:ins w:id="20375" w:author="Στάθης Καπ" w:date="2023-03-09T07:11:00Z">
              <w:r>
                <w:rPr>
                  <w:rFonts w:ascii="Calibri" w:hAnsi="Calibri" w:cs="Calibri"/>
                  <w:color w:val="000000"/>
                  <w:sz w:val="16"/>
                  <w:szCs w:val="16"/>
                </w:rPr>
                <w:t>55.92</w:t>
              </w:r>
            </w:ins>
          </w:p>
        </w:tc>
        <w:tc>
          <w:tcPr>
            <w:tcW w:w="453" w:type="dxa"/>
            <w:tcBorders>
              <w:left w:val="single" w:sz="4" w:space="0" w:color="auto"/>
            </w:tcBorders>
            <w:vAlign w:val="center"/>
            <w:tcPrChange w:id="20376" w:author="Στάθης Καπ" w:date="2023-03-09T06:29:00Z">
              <w:tcPr>
                <w:tcW w:w="453" w:type="dxa"/>
                <w:gridSpan w:val="2"/>
                <w:tcBorders>
                  <w:left w:val="single" w:sz="4" w:space="0" w:color="auto"/>
                </w:tcBorders>
                <w:vAlign w:val="bottom"/>
              </w:tcPr>
            </w:tcPrChange>
          </w:tcPr>
          <w:p w14:paraId="325CBC16" w14:textId="494F5871" w:rsidR="00494D04" w:rsidRPr="007E0F91" w:rsidRDefault="00494D04" w:rsidP="00494D04">
            <w:pPr>
              <w:jc w:val="center"/>
              <w:rPr>
                <w:ins w:id="20377" w:author="Στάθης Καπ" w:date="2023-03-09T06:25:00Z"/>
                <w:sz w:val="16"/>
                <w:szCs w:val="16"/>
              </w:rPr>
            </w:pPr>
            <w:ins w:id="20378" w:author="Στάθης Καπ" w:date="2023-03-09T07:11:00Z">
              <w:r>
                <w:rPr>
                  <w:rFonts w:ascii="Calibri" w:hAnsi="Calibri" w:cs="Calibri"/>
                  <w:color w:val="000000"/>
                  <w:sz w:val="16"/>
                  <w:szCs w:val="16"/>
                </w:rPr>
                <w:t>1283</w:t>
              </w:r>
            </w:ins>
          </w:p>
        </w:tc>
        <w:tc>
          <w:tcPr>
            <w:tcW w:w="454" w:type="dxa"/>
            <w:vAlign w:val="center"/>
            <w:tcPrChange w:id="20379" w:author="Στάθης Καπ" w:date="2023-03-09T06:29:00Z">
              <w:tcPr>
                <w:tcW w:w="454" w:type="dxa"/>
                <w:gridSpan w:val="2"/>
                <w:vAlign w:val="center"/>
              </w:tcPr>
            </w:tcPrChange>
          </w:tcPr>
          <w:p w14:paraId="2AA870DC" w14:textId="2A56CF20" w:rsidR="00494D04" w:rsidRPr="007E0F91" w:rsidRDefault="00494D04" w:rsidP="00494D04">
            <w:pPr>
              <w:jc w:val="center"/>
              <w:rPr>
                <w:ins w:id="20380" w:author="Στάθης Καπ" w:date="2023-03-09T06:25:00Z"/>
                <w:sz w:val="16"/>
                <w:szCs w:val="16"/>
              </w:rPr>
            </w:pPr>
            <w:ins w:id="20381" w:author="Στάθης Καπ" w:date="2023-03-09T07:11:00Z">
              <w:r>
                <w:rPr>
                  <w:rFonts w:ascii="Calibri" w:hAnsi="Calibri" w:cs="Calibri"/>
                  <w:color w:val="000000"/>
                  <w:sz w:val="16"/>
                  <w:szCs w:val="16"/>
                </w:rPr>
                <w:t>5.8</w:t>
              </w:r>
            </w:ins>
          </w:p>
        </w:tc>
        <w:tc>
          <w:tcPr>
            <w:tcW w:w="454" w:type="dxa"/>
            <w:vAlign w:val="center"/>
            <w:tcPrChange w:id="20382" w:author="Στάθης Καπ" w:date="2023-03-09T06:29:00Z">
              <w:tcPr>
                <w:tcW w:w="454" w:type="dxa"/>
                <w:gridSpan w:val="2"/>
                <w:vAlign w:val="bottom"/>
              </w:tcPr>
            </w:tcPrChange>
          </w:tcPr>
          <w:p w14:paraId="1AFE6BBC" w14:textId="51E202DB" w:rsidR="00494D04" w:rsidRPr="007E0F91" w:rsidRDefault="00494D04" w:rsidP="00494D04">
            <w:pPr>
              <w:jc w:val="center"/>
              <w:rPr>
                <w:ins w:id="20383" w:author="Στάθης Καπ" w:date="2023-03-09T06:25:00Z"/>
                <w:sz w:val="16"/>
                <w:szCs w:val="16"/>
              </w:rPr>
            </w:pPr>
            <w:ins w:id="20384" w:author="Στάθης Καπ" w:date="2023-03-09T07:11:00Z">
              <w:r>
                <w:rPr>
                  <w:rFonts w:ascii="Calibri" w:hAnsi="Calibri" w:cs="Calibri"/>
                  <w:color w:val="000000"/>
                  <w:sz w:val="16"/>
                  <w:szCs w:val="16"/>
                </w:rPr>
                <w:t>0.333</w:t>
              </w:r>
            </w:ins>
          </w:p>
        </w:tc>
        <w:tc>
          <w:tcPr>
            <w:tcW w:w="461" w:type="dxa"/>
            <w:tcBorders>
              <w:right w:val="single" w:sz="4" w:space="0" w:color="auto"/>
            </w:tcBorders>
            <w:vAlign w:val="center"/>
            <w:tcPrChange w:id="20385" w:author="Στάθης Καπ" w:date="2023-03-09T06:29:00Z">
              <w:tcPr>
                <w:tcW w:w="461" w:type="dxa"/>
                <w:gridSpan w:val="2"/>
                <w:tcBorders>
                  <w:right w:val="single" w:sz="4" w:space="0" w:color="auto"/>
                </w:tcBorders>
                <w:vAlign w:val="center"/>
              </w:tcPr>
            </w:tcPrChange>
          </w:tcPr>
          <w:p w14:paraId="2D77CD89" w14:textId="66945FB3" w:rsidR="00494D04" w:rsidRPr="007E0F91" w:rsidRDefault="00494D04" w:rsidP="00494D04">
            <w:pPr>
              <w:jc w:val="center"/>
              <w:rPr>
                <w:ins w:id="20386" w:author="Στάθης Καπ" w:date="2023-03-09T06:25:00Z"/>
                <w:sz w:val="16"/>
                <w:szCs w:val="16"/>
              </w:rPr>
            </w:pPr>
            <w:ins w:id="20387" w:author="Στάθης Καπ" w:date="2023-03-09T07:11:00Z">
              <w:r>
                <w:rPr>
                  <w:rFonts w:ascii="Calibri" w:hAnsi="Calibri" w:cs="Calibri"/>
                  <w:color w:val="000000"/>
                  <w:sz w:val="16"/>
                  <w:szCs w:val="16"/>
                </w:rPr>
                <w:t>51.88</w:t>
              </w:r>
            </w:ins>
          </w:p>
        </w:tc>
      </w:tr>
      <w:tr w:rsidR="00494D04" w14:paraId="2EFEDD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38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389" w:author="Στάθης Καπ" w:date="2023-03-09T06:25:00Z"/>
          <w:trPrChange w:id="2039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39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09B00CD" w14:textId="77777777" w:rsidR="00494D04" w:rsidRPr="009861B1" w:rsidRDefault="00494D04" w:rsidP="00494D04">
            <w:pPr>
              <w:jc w:val="center"/>
              <w:rPr>
                <w:ins w:id="20392" w:author="Στάθης Καπ" w:date="2023-03-09T06:25:00Z"/>
                <w:rFonts w:ascii="Calibri" w:hAnsi="Calibri" w:cs="Calibri"/>
                <w:color w:val="000000"/>
                <w:sz w:val="16"/>
                <w:szCs w:val="16"/>
              </w:rPr>
            </w:pPr>
            <w:ins w:id="20393" w:author="Στάθης Καπ" w:date="2023-03-09T06:25:00Z">
              <w:r w:rsidRPr="009861B1">
                <w:rPr>
                  <w:rFonts w:ascii="Calibri" w:hAnsi="Calibri" w:cs="Calibri"/>
                  <w:color w:val="000000"/>
                  <w:sz w:val="16"/>
                  <w:szCs w:val="16"/>
                </w:rPr>
                <w:t>rc206</w:t>
              </w:r>
            </w:ins>
          </w:p>
        </w:tc>
        <w:tc>
          <w:tcPr>
            <w:tcW w:w="565" w:type="dxa"/>
            <w:tcBorders>
              <w:left w:val="single" w:sz="4" w:space="0" w:color="auto"/>
            </w:tcBorders>
            <w:vAlign w:val="center"/>
            <w:tcPrChange w:id="20394" w:author="Στάθης Καπ" w:date="2023-03-09T06:29:00Z">
              <w:tcPr>
                <w:tcW w:w="565" w:type="dxa"/>
                <w:gridSpan w:val="2"/>
                <w:tcBorders>
                  <w:left w:val="single" w:sz="4" w:space="0" w:color="auto"/>
                </w:tcBorders>
                <w:vAlign w:val="center"/>
              </w:tcPr>
            </w:tcPrChange>
          </w:tcPr>
          <w:p w14:paraId="557A5D69" w14:textId="57670845" w:rsidR="00494D04" w:rsidRPr="007E0F91" w:rsidRDefault="00494D04" w:rsidP="00494D04">
            <w:pPr>
              <w:jc w:val="center"/>
              <w:rPr>
                <w:ins w:id="20395" w:author="Στάθης Καπ" w:date="2023-03-09T06:25:00Z"/>
                <w:sz w:val="16"/>
                <w:szCs w:val="16"/>
              </w:rPr>
            </w:pPr>
            <w:ins w:id="20396"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20397" w:author="Στάθης Καπ" w:date="2023-03-09T06:29:00Z">
              <w:tcPr>
                <w:tcW w:w="679" w:type="dxa"/>
                <w:gridSpan w:val="2"/>
                <w:tcBorders>
                  <w:right w:val="single" w:sz="4" w:space="0" w:color="auto"/>
                </w:tcBorders>
                <w:vAlign w:val="center"/>
              </w:tcPr>
            </w:tcPrChange>
          </w:tcPr>
          <w:p w14:paraId="525E740A" w14:textId="0C4730EE" w:rsidR="00494D04" w:rsidRPr="007E0F91" w:rsidRDefault="00494D04" w:rsidP="00494D04">
            <w:pPr>
              <w:jc w:val="center"/>
              <w:rPr>
                <w:ins w:id="20398" w:author="Στάθης Καπ" w:date="2023-03-09T06:25:00Z"/>
                <w:sz w:val="16"/>
                <w:szCs w:val="16"/>
              </w:rPr>
            </w:pPr>
            <w:ins w:id="20399"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20400" w:author="Στάθης Καπ" w:date="2023-03-09T06:29:00Z">
              <w:tcPr>
                <w:tcW w:w="453" w:type="dxa"/>
                <w:gridSpan w:val="2"/>
                <w:tcBorders>
                  <w:left w:val="single" w:sz="4" w:space="0" w:color="auto"/>
                </w:tcBorders>
                <w:vAlign w:val="center"/>
              </w:tcPr>
            </w:tcPrChange>
          </w:tcPr>
          <w:p w14:paraId="0C968258" w14:textId="2E88C378" w:rsidR="00494D04" w:rsidRPr="007E0F91" w:rsidRDefault="00494D04" w:rsidP="00494D04">
            <w:pPr>
              <w:jc w:val="center"/>
              <w:rPr>
                <w:ins w:id="20401" w:author="Στάθης Καπ" w:date="2023-03-09T06:25:00Z"/>
                <w:sz w:val="16"/>
                <w:szCs w:val="16"/>
              </w:rPr>
            </w:pPr>
            <w:ins w:id="20402" w:author="Στάθης Καπ" w:date="2023-03-09T07:11:00Z">
              <w:r>
                <w:rPr>
                  <w:rFonts w:ascii="Calibri" w:hAnsi="Calibri" w:cs="Calibri"/>
                  <w:color w:val="000000"/>
                  <w:sz w:val="16"/>
                  <w:szCs w:val="16"/>
                </w:rPr>
                <w:t>1451</w:t>
              </w:r>
            </w:ins>
          </w:p>
        </w:tc>
        <w:tc>
          <w:tcPr>
            <w:tcW w:w="708" w:type="dxa"/>
            <w:vAlign w:val="center"/>
            <w:tcPrChange w:id="20403" w:author="Στάθης Καπ" w:date="2023-03-09T06:29:00Z">
              <w:tcPr>
                <w:tcW w:w="708" w:type="dxa"/>
                <w:gridSpan w:val="2"/>
                <w:vAlign w:val="center"/>
              </w:tcPr>
            </w:tcPrChange>
          </w:tcPr>
          <w:p w14:paraId="0513343A" w14:textId="05CE60F1" w:rsidR="00494D04" w:rsidRPr="007E0F91" w:rsidRDefault="00494D04" w:rsidP="00494D04">
            <w:pPr>
              <w:jc w:val="center"/>
              <w:rPr>
                <w:ins w:id="20404" w:author="Στάθης Καπ" w:date="2023-03-09T06:25:00Z"/>
                <w:sz w:val="16"/>
                <w:szCs w:val="16"/>
              </w:rPr>
            </w:pPr>
            <w:ins w:id="20405" w:author="Στάθης Καπ" w:date="2023-03-09T07:11:00Z">
              <w:r>
                <w:rPr>
                  <w:rFonts w:ascii="Calibri" w:hAnsi="Calibri" w:cs="Calibri"/>
                  <w:color w:val="000000"/>
                  <w:sz w:val="16"/>
                  <w:szCs w:val="16"/>
                </w:rPr>
                <w:t>6.51</w:t>
              </w:r>
            </w:ins>
          </w:p>
        </w:tc>
        <w:tc>
          <w:tcPr>
            <w:tcW w:w="652" w:type="dxa"/>
            <w:tcBorders>
              <w:right w:val="single" w:sz="4" w:space="0" w:color="auto"/>
            </w:tcBorders>
            <w:vAlign w:val="center"/>
            <w:tcPrChange w:id="20406" w:author="Στάθης Καπ" w:date="2023-03-09T06:29:00Z">
              <w:tcPr>
                <w:tcW w:w="652" w:type="dxa"/>
                <w:gridSpan w:val="2"/>
                <w:tcBorders>
                  <w:right w:val="single" w:sz="4" w:space="0" w:color="auto"/>
                </w:tcBorders>
                <w:vAlign w:val="center"/>
              </w:tcPr>
            </w:tcPrChange>
          </w:tcPr>
          <w:p w14:paraId="4CC748C5" w14:textId="47124735" w:rsidR="00494D04" w:rsidRPr="007E0F91" w:rsidRDefault="00494D04" w:rsidP="00494D04">
            <w:pPr>
              <w:jc w:val="center"/>
              <w:rPr>
                <w:ins w:id="20407" w:author="Στάθης Καπ" w:date="2023-03-09T06:25:00Z"/>
                <w:sz w:val="16"/>
                <w:szCs w:val="16"/>
              </w:rPr>
            </w:pPr>
            <w:ins w:id="20408" w:author="Στάθης Καπ" w:date="2023-03-09T07:11:00Z">
              <w:r>
                <w:rPr>
                  <w:rFonts w:ascii="Calibri" w:hAnsi="Calibri" w:cs="Calibri"/>
                  <w:color w:val="000000"/>
                  <w:sz w:val="16"/>
                  <w:szCs w:val="16"/>
                </w:rPr>
                <w:t>0.972</w:t>
              </w:r>
            </w:ins>
          </w:p>
        </w:tc>
        <w:tc>
          <w:tcPr>
            <w:tcW w:w="453" w:type="dxa"/>
            <w:tcBorders>
              <w:left w:val="single" w:sz="4" w:space="0" w:color="auto"/>
            </w:tcBorders>
            <w:vAlign w:val="center"/>
            <w:tcPrChange w:id="20409" w:author="Στάθης Καπ" w:date="2023-03-09T06:29:00Z">
              <w:tcPr>
                <w:tcW w:w="453" w:type="dxa"/>
                <w:gridSpan w:val="2"/>
                <w:tcBorders>
                  <w:left w:val="single" w:sz="4" w:space="0" w:color="auto"/>
                </w:tcBorders>
                <w:vAlign w:val="bottom"/>
              </w:tcPr>
            </w:tcPrChange>
          </w:tcPr>
          <w:p w14:paraId="143F9425" w14:textId="4A8DDF06" w:rsidR="00494D04" w:rsidRPr="007E0F91" w:rsidRDefault="00494D04" w:rsidP="00494D04">
            <w:pPr>
              <w:jc w:val="center"/>
              <w:rPr>
                <w:ins w:id="20410" w:author="Στάθης Καπ" w:date="2023-03-09T06:25:00Z"/>
                <w:sz w:val="16"/>
                <w:szCs w:val="16"/>
              </w:rPr>
            </w:pPr>
            <w:ins w:id="20411" w:author="Στάθης Καπ" w:date="2023-03-09T07:11:00Z">
              <w:r>
                <w:rPr>
                  <w:rFonts w:ascii="Calibri" w:hAnsi="Calibri" w:cs="Calibri"/>
                  <w:color w:val="000000"/>
                  <w:sz w:val="16"/>
                  <w:szCs w:val="16"/>
                </w:rPr>
                <w:t>1427</w:t>
              </w:r>
            </w:ins>
          </w:p>
        </w:tc>
        <w:tc>
          <w:tcPr>
            <w:tcW w:w="454" w:type="dxa"/>
            <w:vAlign w:val="center"/>
            <w:tcPrChange w:id="20412" w:author="Στάθης Καπ" w:date="2023-03-09T06:29:00Z">
              <w:tcPr>
                <w:tcW w:w="454" w:type="dxa"/>
                <w:gridSpan w:val="2"/>
                <w:vAlign w:val="center"/>
              </w:tcPr>
            </w:tcPrChange>
          </w:tcPr>
          <w:p w14:paraId="66231C77" w14:textId="205A1696" w:rsidR="00494D04" w:rsidRPr="007E0F91" w:rsidRDefault="00494D04" w:rsidP="00494D04">
            <w:pPr>
              <w:jc w:val="center"/>
              <w:rPr>
                <w:ins w:id="20413" w:author="Στάθης Καπ" w:date="2023-03-09T06:25:00Z"/>
                <w:sz w:val="16"/>
                <w:szCs w:val="16"/>
              </w:rPr>
            </w:pPr>
            <w:ins w:id="20414" w:author="Στάθης Καπ" w:date="2023-03-09T07:11:00Z">
              <w:r>
                <w:rPr>
                  <w:rFonts w:ascii="Calibri" w:hAnsi="Calibri" w:cs="Calibri"/>
                  <w:color w:val="000000"/>
                  <w:sz w:val="16"/>
                  <w:szCs w:val="16"/>
                </w:rPr>
                <w:t>1.65</w:t>
              </w:r>
            </w:ins>
          </w:p>
        </w:tc>
        <w:tc>
          <w:tcPr>
            <w:tcW w:w="454" w:type="dxa"/>
            <w:vAlign w:val="center"/>
            <w:tcPrChange w:id="20415" w:author="Στάθης Καπ" w:date="2023-03-09T06:29:00Z">
              <w:tcPr>
                <w:tcW w:w="454" w:type="dxa"/>
                <w:gridSpan w:val="2"/>
                <w:vAlign w:val="bottom"/>
              </w:tcPr>
            </w:tcPrChange>
          </w:tcPr>
          <w:p w14:paraId="6C07F6F1" w14:textId="06A2CC9A" w:rsidR="00494D04" w:rsidRPr="007E0F91" w:rsidRDefault="00494D04" w:rsidP="00494D04">
            <w:pPr>
              <w:jc w:val="center"/>
              <w:rPr>
                <w:ins w:id="20416" w:author="Στάθης Καπ" w:date="2023-03-09T06:25:00Z"/>
                <w:sz w:val="16"/>
                <w:szCs w:val="16"/>
              </w:rPr>
            </w:pPr>
            <w:ins w:id="20417" w:author="Στάθης Καπ" w:date="2023-03-09T07:11:00Z">
              <w:r>
                <w:rPr>
                  <w:rFonts w:ascii="Calibri" w:hAnsi="Calibri" w:cs="Calibri"/>
                  <w:color w:val="000000"/>
                  <w:sz w:val="16"/>
                  <w:szCs w:val="16"/>
                </w:rPr>
                <w:t>0.297</w:t>
              </w:r>
            </w:ins>
          </w:p>
        </w:tc>
        <w:tc>
          <w:tcPr>
            <w:tcW w:w="457" w:type="dxa"/>
            <w:tcBorders>
              <w:right w:val="single" w:sz="4" w:space="0" w:color="auto"/>
            </w:tcBorders>
            <w:vAlign w:val="center"/>
            <w:tcPrChange w:id="20418" w:author="Στάθης Καπ" w:date="2023-03-09T06:29:00Z">
              <w:tcPr>
                <w:tcW w:w="457" w:type="dxa"/>
                <w:gridSpan w:val="2"/>
                <w:tcBorders>
                  <w:right w:val="single" w:sz="4" w:space="0" w:color="auto"/>
                </w:tcBorders>
                <w:vAlign w:val="center"/>
              </w:tcPr>
            </w:tcPrChange>
          </w:tcPr>
          <w:p w14:paraId="0899631B" w14:textId="2E8FD590" w:rsidR="00494D04" w:rsidRPr="007E0F91" w:rsidRDefault="00494D04" w:rsidP="00494D04">
            <w:pPr>
              <w:jc w:val="center"/>
              <w:rPr>
                <w:ins w:id="20419" w:author="Στάθης Καπ" w:date="2023-03-09T06:25:00Z"/>
                <w:sz w:val="16"/>
                <w:szCs w:val="16"/>
              </w:rPr>
            </w:pPr>
            <w:ins w:id="20420" w:author="Στάθης Καπ" w:date="2023-03-09T07:11:00Z">
              <w:r>
                <w:rPr>
                  <w:rFonts w:ascii="Calibri" w:hAnsi="Calibri" w:cs="Calibri"/>
                  <w:color w:val="000000"/>
                  <w:sz w:val="16"/>
                  <w:szCs w:val="16"/>
                </w:rPr>
                <w:t>69.44</w:t>
              </w:r>
            </w:ins>
          </w:p>
        </w:tc>
        <w:tc>
          <w:tcPr>
            <w:tcW w:w="453" w:type="dxa"/>
            <w:tcBorders>
              <w:left w:val="single" w:sz="4" w:space="0" w:color="auto"/>
            </w:tcBorders>
            <w:vAlign w:val="center"/>
            <w:tcPrChange w:id="20421" w:author="Στάθης Καπ" w:date="2023-03-09T06:29:00Z">
              <w:tcPr>
                <w:tcW w:w="453" w:type="dxa"/>
                <w:gridSpan w:val="2"/>
                <w:tcBorders>
                  <w:left w:val="single" w:sz="4" w:space="0" w:color="auto"/>
                </w:tcBorders>
                <w:vAlign w:val="bottom"/>
              </w:tcPr>
            </w:tcPrChange>
          </w:tcPr>
          <w:p w14:paraId="7F7BB77B" w14:textId="386652E6" w:rsidR="00494D04" w:rsidRPr="007E0F91" w:rsidRDefault="00494D04" w:rsidP="00494D04">
            <w:pPr>
              <w:jc w:val="center"/>
              <w:rPr>
                <w:ins w:id="20422" w:author="Στάθης Καπ" w:date="2023-03-09T06:25:00Z"/>
                <w:sz w:val="16"/>
                <w:szCs w:val="16"/>
              </w:rPr>
            </w:pPr>
            <w:ins w:id="20423" w:author="Στάθης Καπ" w:date="2023-03-09T07:11:00Z">
              <w:r>
                <w:rPr>
                  <w:rFonts w:ascii="Calibri" w:hAnsi="Calibri" w:cs="Calibri"/>
                  <w:color w:val="000000"/>
                  <w:sz w:val="16"/>
                  <w:szCs w:val="16"/>
                </w:rPr>
                <w:t>1421</w:t>
              </w:r>
            </w:ins>
          </w:p>
        </w:tc>
        <w:tc>
          <w:tcPr>
            <w:tcW w:w="454" w:type="dxa"/>
            <w:vAlign w:val="center"/>
            <w:tcPrChange w:id="20424" w:author="Στάθης Καπ" w:date="2023-03-09T06:29:00Z">
              <w:tcPr>
                <w:tcW w:w="454" w:type="dxa"/>
                <w:gridSpan w:val="2"/>
                <w:vAlign w:val="center"/>
              </w:tcPr>
            </w:tcPrChange>
          </w:tcPr>
          <w:p w14:paraId="483ADE1F" w14:textId="0191CA9C" w:rsidR="00494D04" w:rsidRPr="007E0F91" w:rsidRDefault="00494D04" w:rsidP="00494D04">
            <w:pPr>
              <w:jc w:val="center"/>
              <w:rPr>
                <w:ins w:id="20425" w:author="Στάθης Καπ" w:date="2023-03-09T06:25:00Z"/>
                <w:sz w:val="16"/>
                <w:szCs w:val="16"/>
              </w:rPr>
            </w:pPr>
            <w:ins w:id="20426" w:author="Στάθης Καπ" w:date="2023-03-09T07:11:00Z">
              <w:r>
                <w:rPr>
                  <w:rFonts w:ascii="Calibri" w:hAnsi="Calibri" w:cs="Calibri"/>
                  <w:color w:val="000000"/>
                  <w:sz w:val="16"/>
                  <w:szCs w:val="16"/>
                </w:rPr>
                <w:t>2.07</w:t>
              </w:r>
            </w:ins>
          </w:p>
        </w:tc>
        <w:tc>
          <w:tcPr>
            <w:tcW w:w="454" w:type="dxa"/>
            <w:vAlign w:val="center"/>
            <w:tcPrChange w:id="20427" w:author="Στάθης Καπ" w:date="2023-03-09T06:29:00Z">
              <w:tcPr>
                <w:tcW w:w="454" w:type="dxa"/>
                <w:gridSpan w:val="2"/>
                <w:vAlign w:val="bottom"/>
              </w:tcPr>
            </w:tcPrChange>
          </w:tcPr>
          <w:p w14:paraId="15682F98" w14:textId="65C52138" w:rsidR="00494D04" w:rsidRPr="007E0F91" w:rsidRDefault="00494D04" w:rsidP="00494D04">
            <w:pPr>
              <w:jc w:val="center"/>
              <w:rPr>
                <w:ins w:id="20428" w:author="Στάθης Καπ" w:date="2023-03-09T06:25:00Z"/>
                <w:sz w:val="16"/>
                <w:szCs w:val="16"/>
              </w:rPr>
            </w:pPr>
            <w:ins w:id="20429"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20430" w:author="Στάθης Καπ" w:date="2023-03-09T06:29:00Z">
              <w:tcPr>
                <w:tcW w:w="454" w:type="dxa"/>
                <w:gridSpan w:val="2"/>
                <w:tcBorders>
                  <w:right w:val="single" w:sz="4" w:space="0" w:color="auto"/>
                </w:tcBorders>
                <w:vAlign w:val="center"/>
              </w:tcPr>
            </w:tcPrChange>
          </w:tcPr>
          <w:p w14:paraId="58F69603" w14:textId="56983DF4" w:rsidR="00494D04" w:rsidRPr="007E0F91" w:rsidRDefault="00494D04" w:rsidP="00494D04">
            <w:pPr>
              <w:jc w:val="center"/>
              <w:rPr>
                <w:ins w:id="20431" w:author="Στάθης Καπ" w:date="2023-03-09T06:25:00Z"/>
                <w:sz w:val="16"/>
                <w:szCs w:val="16"/>
              </w:rPr>
            </w:pPr>
            <w:ins w:id="20432" w:author="Στάθης Καπ" w:date="2023-03-09T07:11:00Z">
              <w:r>
                <w:rPr>
                  <w:rFonts w:ascii="Calibri" w:hAnsi="Calibri" w:cs="Calibri"/>
                  <w:color w:val="000000"/>
                  <w:sz w:val="16"/>
                  <w:szCs w:val="16"/>
                </w:rPr>
                <w:t>60.08</w:t>
              </w:r>
            </w:ins>
          </w:p>
        </w:tc>
        <w:tc>
          <w:tcPr>
            <w:tcW w:w="453" w:type="dxa"/>
            <w:tcBorders>
              <w:left w:val="single" w:sz="4" w:space="0" w:color="auto"/>
            </w:tcBorders>
            <w:vAlign w:val="center"/>
            <w:tcPrChange w:id="20433" w:author="Στάθης Καπ" w:date="2023-03-09T06:29:00Z">
              <w:tcPr>
                <w:tcW w:w="453" w:type="dxa"/>
                <w:gridSpan w:val="2"/>
                <w:tcBorders>
                  <w:left w:val="single" w:sz="4" w:space="0" w:color="auto"/>
                </w:tcBorders>
                <w:vAlign w:val="bottom"/>
              </w:tcPr>
            </w:tcPrChange>
          </w:tcPr>
          <w:p w14:paraId="06E5C8FC" w14:textId="3A4B05BB" w:rsidR="00494D04" w:rsidRPr="007E0F91" w:rsidRDefault="00494D04" w:rsidP="00494D04">
            <w:pPr>
              <w:jc w:val="center"/>
              <w:rPr>
                <w:ins w:id="20434" w:author="Στάθης Καπ" w:date="2023-03-09T06:25:00Z"/>
                <w:sz w:val="16"/>
                <w:szCs w:val="16"/>
              </w:rPr>
            </w:pPr>
            <w:ins w:id="20435" w:author="Στάθης Καπ" w:date="2023-03-09T07:11:00Z">
              <w:r>
                <w:rPr>
                  <w:rFonts w:ascii="Calibri" w:hAnsi="Calibri" w:cs="Calibri"/>
                  <w:color w:val="000000"/>
                  <w:sz w:val="16"/>
                  <w:szCs w:val="16"/>
                </w:rPr>
                <w:t>1343</w:t>
              </w:r>
            </w:ins>
          </w:p>
        </w:tc>
        <w:tc>
          <w:tcPr>
            <w:tcW w:w="454" w:type="dxa"/>
            <w:vAlign w:val="center"/>
            <w:tcPrChange w:id="20436" w:author="Στάθης Καπ" w:date="2023-03-09T06:29:00Z">
              <w:tcPr>
                <w:tcW w:w="454" w:type="dxa"/>
                <w:gridSpan w:val="2"/>
                <w:vAlign w:val="center"/>
              </w:tcPr>
            </w:tcPrChange>
          </w:tcPr>
          <w:p w14:paraId="385C217F" w14:textId="6D0BA9B8" w:rsidR="00494D04" w:rsidRPr="007E0F91" w:rsidRDefault="00494D04" w:rsidP="00494D04">
            <w:pPr>
              <w:jc w:val="center"/>
              <w:rPr>
                <w:ins w:id="20437" w:author="Στάθης Καπ" w:date="2023-03-09T06:25:00Z"/>
                <w:sz w:val="16"/>
                <w:szCs w:val="16"/>
              </w:rPr>
            </w:pPr>
            <w:ins w:id="20438" w:author="Στάθης Καπ" w:date="2023-03-09T07:11:00Z">
              <w:r>
                <w:rPr>
                  <w:rFonts w:ascii="Calibri" w:hAnsi="Calibri" w:cs="Calibri"/>
                  <w:color w:val="000000"/>
                  <w:sz w:val="16"/>
                  <w:szCs w:val="16"/>
                </w:rPr>
                <w:t>7.44</w:t>
              </w:r>
            </w:ins>
          </w:p>
        </w:tc>
        <w:tc>
          <w:tcPr>
            <w:tcW w:w="454" w:type="dxa"/>
            <w:vAlign w:val="center"/>
            <w:tcPrChange w:id="20439" w:author="Στάθης Καπ" w:date="2023-03-09T06:29:00Z">
              <w:tcPr>
                <w:tcW w:w="454" w:type="dxa"/>
                <w:gridSpan w:val="2"/>
                <w:vAlign w:val="bottom"/>
              </w:tcPr>
            </w:tcPrChange>
          </w:tcPr>
          <w:p w14:paraId="417DD696" w14:textId="4E31C5A0" w:rsidR="00494D04" w:rsidRPr="007E0F91" w:rsidRDefault="00494D04" w:rsidP="00494D04">
            <w:pPr>
              <w:jc w:val="center"/>
              <w:rPr>
                <w:ins w:id="20440" w:author="Στάθης Καπ" w:date="2023-03-09T06:25:00Z"/>
                <w:sz w:val="16"/>
                <w:szCs w:val="16"/>
              </w:rPr>
            </w:pPr>
            <w:ins w:id="20441"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20442" w:author="Στάθης Καπ" w:date="2023-03-09T06:29:00Z">
              <w:tcPr>
                <w:tcW w:w="461" w:type="dxa"/>
                <w:gridSpan w:val="2"/>
                <w:tcBorders>
                  <w:right w:val="single" w:sz="4" w:space="0" w:color="auto"/>
                </w:tcBorders>
                <w:vAlign w:val="center"/>
              </w:tcPr>
            </w:tcPrChange>
          </w:tcPr>
          <w:p w14:paraId="139DFCFB" w14:textId="6677675C" w:rsidR="00494D04" w:rsidRPr="007E0F91" w:rsidRDefault="00494D04" w:rsidP="00494D04">
            <w:pPr>
              <w:jc w:val="center"/>
              <w:rPr>
                <w:ins w:id="20443" w:author="Στάθης Καπ" w:date="2023-03-09T06:25:00Z"/>
                <w:sz w:val="16"/>
                <w:szCs w:val="16"/>
              </w:rPr>
            </w:pPr>
            <w:ins w:id="20444" w:author="Στάθης Καπ" w:date="2023-03-09T07:11:00Z">
              <w:r>
                <w:rPr>
                  <w:rFonts w:ascii="Calibri" w:hAnsi="Calibri" w:cs="Calibri"/>
                  <w:color w:val="000000"/>
                  <w:sz w:val="16"/>
                  <w:szCs w:val="16"/>
                </w:rPr>
                <w:t>76.44</w:t>
              </w:r>
            </w:ins>
          </w:p>
        </w:tc>
      </w:tr>
      <w:tr w:rsidR="00494D04" w14:paraId="5F7623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44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446" w:author="Στάθης Καπ" w:date="2023-03-09T06:25:00Z"/>
          <w:trPrChange w:id="2044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44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280CFC7" w14:textId="77777777" w:rsidR="00494D04" w:rsidRPr="009861B1" w:rsidRDefault="00494D04" w:rsidP="00494D04">
            <w:pPr>
              <w:jc w:val="center"/>
              <w:rPr>
                <w:ins w:id="20449" w:author="Στάθης Καπ" w:date="2023-03-09T06:25:00Z"/>
                <w:rFonts w:ascii="Calibri" w:hAnsi="Calibri" w:cs="Calibri"/>
                <w:color w:val="000000"/>
                <w:sz w:val="16"/>
                <w:szCs w:val="16"/>
              </w:rPr>
            </w:pPr>
            <w:ins w:id="20450" w:author="Στάθης Καπ" w:date="2023-03-09T06:25:00Z">
              <w:r w:rsidRPr="009861B1">
                <w:rPr>
                  <w:rFonts w:ascii="Calibri" w:hAnsi="Calibri" w:cs="Calibri"/>
                  <w:color w:val="000000"/>
                  <w:sz w:val="16"/>
                  <w:szCs w:val="16"/>
                </w:rPr>
                <w:t>rc207</w:t>
              </w:r>
            </w:ins>
          </w:p>
        </w:tc>
        <w:tc>
          <w:tcPr>
            <w:tcW w:w="565" w:type="dxa"/>
            <w:tcBorders>
              <w:left w:val="single" w:sz="4" w:space="0" w:color="auto"/>
            </w:tcBorders>
            <w:vAlign w:val="center"/>
            <w:tcPrChange w:id="20451" w:author="Στάθης Καπ" w:date="2023-03-09T06:29:00Z">
              <w:tcPr>
                <w:tcW w:w="565" w:type="dxa"/>
                <w:gridSpan w:val="2"/>
                <w:tcBorders>
                  <w:left w:val="single" w:sz="4" w:space="0" w:color="auto"/>
                </w:tcBorders>
                <w:vAlign w:val="center"/>
              </w:tcPr>
            </w:tcPrChange>
          </w:tcPr>
          <w:p w14:paraId="22AFB579" w14:textId="5F336A4F" w:rsidR="00494D04" w:rsidRPr="007E0F91" w:rsidRDefault="00494D04" w:rsidP="00494D04">
            <w:pPr>
              <w:jc w:val="center"/>
              <w:rPr>
                <w:ins w:id="20452" w:author="Στάθης Καπ" w:date="2023-03-09T06:25:00Z"/>
                <w:sz w:val="16"/>
                <w:szCs w:val="16"/>
              </w:rPr>
            </w:pPr>
            <w:ins w:id="20453"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20454" w:author="Στάθης Καπ" w:date="2023-03-09T06:29:00Z">
              <w:tcPr>
                <w:tcW w:w="679" w:type="dxa"/>
                <w:gridSpan w:val="2"/>
                <w:tcBorders>
                  <w:right w:val="single" w:sz="4" w:space="0" w:color="auto"/>
                </w:tcBorders>
                <w:vAlign w:val="center"/>
              </w:tcPr>
            </w:tcPrChange>
          </w:tcPr>
          <w:p w14:paraId="49D1B4EE" w14:textId="67E80928" w:rsidR="00494D04" w:rsidRPr="007E0F91" w:rsidRDefault="00494D04" w:rsidP="00494D04">
            <w:pPr>
              <w:jc w:val="center"/>
              <w:rPr>
                <w:ins w:id="20455" w:author="Στάθης Καπ" w:date="2023-03-09T06:25:00Z"/>
                <w:sz w:val="16"/>
                <w:szCs w:val="16"/>
              </w:rPr>
            </w:pPr>
            <w:ins w:id="20456"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20457" w:author="Στάθης Καπ" w:date="2023-03-09T06:29:00Z">
              <w:tcPr>
                <w:tcW w:w="453" w:type="dxa"/>
                <w:gridSpan w:val="2"/>
                <w:tcBorders>
                  <w:left w:val="single" w:sz="4" w:space="0" w:color="auto"/>
                </w:tcBorders>
                <w:vAlign w:val="center"/>
              </w:tcPr>
            </w:tcPrChange>
          </w:tcPr>
          <w:p w14:paraId="0D16F45E" w14:textId="5A6F994F" w:rsidR="00494D04" w:rsidRPr="007E0F91" w:rsidRDefault="00494D04" w:rsidP="00494D04">
            <w:pPr>
              <w:jc w:val="center"/>
              <w:rPr>
                <w:ins w:id="20458" w:author="Στάθης Καπ" w:date="2023-03-09T06:25:00Z"/>
                <w:sz w:val="16"/>
                <w:szCs w:val="16"/>
              </w:rPr>
            </w:pPr>
            <w:ins w:id="20459" w:author="Στάθης Καπ" w:date="2023-03-09T07:11:00Z">
              <w:r>
                <w:rPr>
                  <w:rFonts w:ascii="Calibri" w:hAnsi="Calibri" w:cs="Calibri"/>
                  <w:color w:val="000000"/>
                  <w:sz w:val="16"/>
                  <w:szCs w:val="16"/>
                </w:rPr>
                <w:t>1547</w:t>
              </w:r>
            </w:ins>
          </w:p>
        </w:tc>
        <w:tc>
          <w:tcPr>
            <w:tcW w:w="708" w:type="dxa"/>
            <w:vAlign w:val="center"/>
            <w:tcPrChange w:id="20460" w:author="Στάθης Καπ" w:date="2023-03-09T06:29:00Z">
              <w:tcPr>
                <w:tcW w:w="708" w:type="dxa"/>
                <w:gridSpan w:val="2"/>
                <w:vAlign w:val="center"/>
              </w:tcPr>
            </w:tcPrChange>
          </w:tcPr>
          <w:p w14:paraId="44A96ED3" w14:textId="2ACD654C" w:rsidR="00494D04" w:rsidRPr="007E0F91" w:rsidRDefault="00494D04" w:rsidP="00494D04">
            <w:pPr>
              <w:jc w:val="center"/>
              <w:rPr>
                <w:ins w:id="20461" w:author="Στάθης Καπ" w:date="2023-03-09T06:25:00Z"/>
                <w:sz w:val="16"/>
                <w:szCs w:val="16"/>
              </w:rPr>
            </w:pPr>
            <w:ins w:id="20462" w:author="Στάθης Καπ" w:date="2023-03-09T07:11:00Z">
              <w:r>
                <w:rPr>
                  <w:rFonts w:ascii="Calibri" w:hAnsi="Calibri" w:cs="Calibri"/>
                  <w:color w:val="000000"/>
                  <w:sz w:val="16"/>
                  <w:szCs w:val="16"/>
                </w:rPr>
                <w:t>3.25</w:t>
              </w:r>
            </w:ins>
          </w:p>
        </w:tc>
        <w:tc>
          <w:tcPr>
            <w:tcW w:w="652" w:type="dxa"/>
            <w:tcBorders>
              <w:right w:val="single" w:sz="4" w:space="0" w:color="auto"/>
            </w:tcBorders>
            <w:vAlign w:val="center"/>
            <w:tcPrChange w:id="20463" w:author="Στάθης Καπ" w:date="2023-03-09T06:29:00Z">
              <w:tcPr>
                <w:tcW w:w="652" w:type="dxa"/>
                <w:gridSpan w:val="2"/>
                <w:tcBorders>
                  <w:right w:val="single" w:sz="4" w:space="0" w:color="auto"/>
                </w:tcBorders>
                <w:vAlign w:val="center"/>
              </w:tcPr>
            </w:tcPrChange>
          </w:tcPr>
          <w:p w14:paraId="330D62BB" w14:textId="22854958" w:rsidR="00494D04" w:rsidRPr="007E0F91" w:rsidRDefault="00494D04" w:rsidP="00494D04">
            <w:pPr>
              <w:jc w:val="center"/>
              <w:rPr>
                <w:ins w:id="20464" w:author="Στάθης Καπ" w:date="2023-03-09T06:25:00Z"/>
                <w:sz w:val="16"/>
                <w:szCs w:val="16"/>
              </w:rPr>
            </w:pPr>
            <w:ins w:id="20465" w:author="Στάθης Καπ" w:date="2023-03-09T07:11:00Z">
              <w:r>
                <w:rPr>
                  <w:rFonts w:ascii="Calibri" w:hAnsi="Calibri" w:cs="Calibri"/>
                  <w:color w:val="000000"/>
                  <w:sz w:val="16"/>
                  <w:szCs w:val="16"/>
                </w:rPr>
                <w:t>0.76</w:t>
              </w:r>
            </w:ins>
          </w:p>
        </w:tc>
        <w:tc>
          <w:tcPr>
            <w:tcW w:w="453" w:type="dxa"/>
            <w:tcBorders>
              <w:left w:val="single" w:sz="4" w:space="0" w:color="auto"/>
            </w:tcBorders>
            <w:vAlign w:val="center"/>
            <w:tcPrChange w:id="20466" w:author="Στάθης Καπ" w:date="2023-03-09T06:29:00Z">
              <w:tcPr>
                <w:tcW w:w="453" w:type="dxa"/>
                <w:gridSpan w:val="2"/>
                <w:tcBorders>
                  <w:left w:val="single" w:sz="4" w:space="0" w:color="auto"/>
                </w:tcBorders>
                <w:vAlign w:val="bottom"/>
              </w:tcPr>
            </w:tcPrChange>
          </w:tcPr>
          <w:p w14:paraId="23915DC0" w14:textId="466BF070" w:rsidR="00494D04" w:rsidRPr="007E0F91" w:rsidRDefault="00494D04" w:rsidP="00494D04">
            <w:pPr>
              <w:jc w:val="center"/>
              <w:rPr>
                <w:ins w:id="20467" w:author="Στάθης Καπ" w:date="2023-03-09T06:25:00Z"/>
                <w:sz w:val="16"/>
                <w:szCs w:val="16"/>
              </w:rPr>
            </w:pPr>
            <w:ins w:id="20468" w:author="Στάθης Καπ" w:date="2023-03-09T07:11:00Z">
              <w:r>
                <w:rPr>
                  <w:rFonts w:ascii="Calibri" w:hAnsi="Calibri" w:cs="Calibri"/>
                  <w:color w:val="000000"/>
                  <w:sz w:val="16"/>
                  <w:szCs w:val="16"/>
                </w:rPr>
                <w:t>1487</w:t>
              </w:r>
            </w:ins>
          </w:p>
        </w:tc>
        <w:tc>
          <w:tcPr>
            <w:tcW w:w="454" w:type="dxa"/>
            <w:vAlign w:val="center"/>
            <w:tcPrChange w:id="20469" w:author="Στάθης Καπ" w:date="2023-03-09T06:29:00Z">
              <w:tcPr>
                <w:tcW w:w="454" w:type="dxa"/>
                <w:gridSpan w:val="2"/>
                <w:vAlign w:val="center"/>
              </w:tcPr>
            </w:tcPrChange>
          </w:tcPr>
          <w:p w14:paraId="1AC662F9" w14:textId="632E75C0" w:rsidR="00494D04" w:rsidRPr="007E0F91" w:rsidRDefault="00494D04" w:rsidP="00494D04">
            <w:pPr>
              <w:jc w:val="center"/>
              <w:rPr>
                <w:ins w:id="20470" w:author="Στάθης Καπ" w:date="2023-03-09T06:25:00Z"/>
                <w:sz w:val="16"/>
                <w:szCs w:val="16"/>
              </w:rPr>
            </w:pPr>
            <w:ins w:id="20471" w:author="Στάθης Καπ" w:date="2023-03-09T07:11:00Z">
              <w:r>
                <w:rPr>
                  <w:rFonts w:ascii="Calibri" w:hAnsi="Calibri" w:cs="Calibri"/>
                  <w:color w:val="000000"/>
                  <w:sz w:val="16"/>
                  <w:szCs w:val="16"/>
                </w:rPr>
                <w:t>3.88</w:t>
              </w:r>
            </w:ins>
          </w:p>
        </w:tc>
        <w:tc>
          <w:tcPr>
            <w:tcW w:w="454" w:type="dxa"/>
            <w:vAlign w:val="center"/>
            <w:tcPrChange w:id="20472" w:author="Στάθης Καπ" w:date="2023-03-09T06:29:00Z">
              <w:tcPr>
                <w:tcW w:w="454" w:type="dxa"/>
                <w:gridSpan w:val="2"/>
                <w:vAlign w:val="bottom"/>
              </w:tcPr>
            </w:tcPrChange>
          </w:tcPr>
          <w:p w14:paraId="47CFA43A" w14:textId="22239F93" w:rsidR="00494D04" w:rsidRPr="007E0F91" w:rsidRDefault="00494D04" w:rsidP="00494D04">
            <w:pPr>
              <w:jc w:val="center"/>
              <w:rPr>
                <w:ins w:id="20473" w:author="Στάθης Καπ" w:date="2023-03-09T06:25:00Z"/>
                <w:sz w:val="16"/>
                <w:szCs w:val="16"/>
              </w:rPr>
            </w:pPr>
            <w:ins w:id="20474" w:author="Στάθης Καπ" w:date="2023-03-09T07:11:00Z">
              <w:r>
                <w:rPr>
                  <w:rFonts w:ascii="Calibri" w:hAnsi="Calibri" w:cs="Calibri"/>
                  <w:color w:val="000000"/>
                  <w:sz w:val="16"/>
                  <w:szCs w:val="16"/>
                </w:rPr>
                <w:t>0.344</w:t>
              </w:r>
            </w:ins>
          </w:p>
        </w:tc>
        <w:tc>
          <w:tcPr>
            <w:tcW w:w="457" w:type="dxa"/>
            <w:tcBorders>
              <w:right w:val="single" w:sz="4" w:space="0" w:color="auto"/>
            </w:tcBorders>
            <w:vAlign w:val="center"/>
            <w:tcPrChange w:id="20475" w:author="Στάθης Καπ" w:date="2023-03-09T06:29:00Z">
              <w:tcPr>
                <w:tcW w:w="457" w:type="dxa"/>
                <w:gridSpan w:val="2"/>
                <w:tcBorders>
                  <w:right w:val="single" w:sz="4" w:space="0" w:color="auto"/>
                </w:tcBorders>
                <w:vAlign w:val="center"/>
              </w:tcPr>
            </w:tcPrChange>
          </w:tcPr>
          <w:p w14:paraId="03DC20A3" w14:textId="4BAD975A" w:rsidR="00494D04" w:rsidRPr="007E0F91" w:rsidRDefault="00494D04" w:rsidP="00494D04">
            <w:pPr>
              <w:jc w:val="center"/>
              <w:rPr>
                <w:ins w:id="20476" w:author="Στάθης Καπ" w:date="2023-03-09T06:25:00Z"/>
                <w:sz w:val="16"/>
                <w:szCs w:val="16"/>
              </w:rPr>
            </w:pPr>
            <w:ins w:id="20477" w:author="Στάθης Καπ" w:date="2023-03-09T07:11:00Z">
              <w:r>
                <w:rPr>
                  <w:rFonts w:ascii="Calibri" w:hAnsi="Calibri" w:cs="Calibri"/>
                  <w:color w:val="000000"/>
                  <w:sz w:val="16"/>
                  <w:szCs w:val="16"/>
                </w:rPr>
                <w:t>54.74</w:t>
              </w:r>
            </w:ins>
          </w:p>
        </w:tc>
        <w:tc>
          <w:tcPr>
            <w:tcW w:w="453" w:type="dxa"/>
            <w:tcBorders>
              <w:left w:val="single" w:sz="4" w:space="0" w:color="auto"/>
            </w:tcBorders>
            <w:vAlign w:val="center"/>
            <w:tcPrChange w:id="20478" w:author="Στάθης Καπ" w:date="2023-03-09T06:29:00Z">
              <w:tcPr>
                <w:tcW w:w="453" w:type="dxa"/>
                <w:gridSpan w:val="2"/>
                <w:tcBorders>
                  <w:left w:val="single" w:sz="4" w:space="0" w:color="auto"/>
                </w:tcBorders>
                <w:vAlign w:val="bottom"/>
              </w:tcPr>
            </w:tcPrChange>
          </w:tcPr>
          <w:p w14:paraId="2EDCBF58" w14:textId="1C5F225D" w:rsidR="00494D04" w:rsidRPr="007E0F91" w:rsidRDefault="00494D04" w:rsidP="00494D04">
            <w:pPr>
              <w:jc w:val="center"/>
              <w:rPr>
                <w:ins w:id="20479" w:author="Στάθης Καπ" w:date="2023-03-09T06:25:00Z"/>
                <w:sz w:val="16"/>
                <w:szCs w:val="16"/>
              </w:rPr>
            </w:pPr>
            <w:ins w:id="20480" w:author="Στάθης Καπ" w:date="2023-03-09T07:11:00Z">
              <w:r>
                <w:rPr>
                  <w:rFonts w:ascii="Calibri" w:hAnsi="Calibri" w:cs="Calibri"/>
                  <w:color w:val="000000"/>
                  <w:sz w:val="16"/>
                  <w:szCs w:val="16"/>
                </w:rPr>
                <w:t>1495</w:t>
              </w:r>
            </w:ins>
          </w:p>
        </w:tc>
        <w:tc>
          <w:tcPr>
            <w:tcW w:w="454" w:type="dxa"/>
            <w:vAlign w:val="center"/>
            <w:tcPrChange w:id="20481" w:author="Στάθης Καπ" w:date="2023-03-09T06:29:00Z">
              <w:tcPr>
                <w:tcW w:w="454" w:type="dxa"/>
                <w:gridSpan w:val="2"/>
                <w:vAlign w:val="center"/>
              </w:tcPr>
            </w:tcPrChange>
          </w:tcPr>
          <w:p w14:paraId="65A55A4C" w14:textId="48DBA3D9" w:rsidR="00494D04" w:rsidRPr="007E0F91" w:rsidRDefault="00494D04" w:rsidP="00494D04">
            <w:pPr>
              <w:jc w:val="center"/>
              <w:rPr>
                <w:ins w:id="20482" w:author="Στάθης Καπ" w:date="2023-03-09T06:25:00Z"/>
                <w:sz w:val="16"/>
                <w:szCs w:val="16"/>
              </w:rPr>
            </w:pPr>
            <w:ins w:id="20483" w:author="Στάθης Καπ" w:date="2023-03-09T07:11:00Z">
              <w:r>
                <w:rPr>
                  <w:rFonts w:ascii="Calibri" w:hAnsi="Calibri" w:cs="Calibri"/>
                  <w:color w:val="000000"/>
                  <w:sz w:val="16"/>
                  <w:szCs w:val="16"/>
                </w:rPr>
                <w:t>3.36</w:t>
              </w:r>
            </w:ins>
          </w:p>
        </w:tc>
        <w:tc>
          <w:tcPr>
            <w:tcW w:w="454" w:type="dxa"/>
            <w:vAlign w:val="center"/>
            <w:tcPrChange w:id="20484" w:author="Στάθης Καπ" w:date="2023-03-09T06:29:00Z">
              <w:tcPr>
                <w:tcW w:w="454" w:type="dxa"/>
                <w:gridSpan w:val="2"/>
                <w:vAlign w:val="bottom"/>
              </w:tcPr>
            </w:tcPrChange>
          </w:tcPr>
          <w:p w14:paraId="138612D1" w14:textId="2F7F57BC" w:rsidR="00494D04" w:rsidRPr="007E0F91" w:rsidRDefault="00494D04" w:rsidP="00494D04">
            <w:pPr>
              <w:jc w:val="center"/>
              <w:rPr>
                <w:ins w:id="20485" w:author="Στάθης Καπ" w:date="2023-03-09T06:25:00Z"/>
                <w:sz w:val="16"/>
                <w:szCs w:val="16"/>
              </w:rPr>
            </w:pPr>
            <w:ins w:id="20486" w:author="Στάθης Καπ" w:date="2023-03-09T07:11:00Z">
              <w:r>
                <w:rPr>
                  <w:rFonts w:ascii="Calibri" w:hAnsi="Calibri" w:cs="Calibri"/>
                  <w:color w:val="000000"/>
                  <w:sz w:val="16"/>
                  <w:szCs w:val="16"/>
                </w:rPr>
                <w:t>0.475</w:t>
              </w:r>
            </w:ins>
          </w:p>
        </w:tc>
        <w:tc>
          <w:tcPr>
            <w:tcW w:w="454" w:type="dxa"/>
            <w:tcBorders>
              <w:right w:val="single" w:sz="4" w:space="0" w:color="auto"/>
            </w:tcBorders>
            <w:vAlign w:val="center"/>
            <w:tcPrChange w:id="20487" w:author="Στάθης Καπ" w:date="2023-03-09T06:29:00Z">
              <w:tcPr>
                <w:tcW w:w="454" w:type="dxa"/>
                <w:gridSpan w:val="2"/>
                <w:tcBorders>
                  <w:right w:val="single" w:sz="4" w:space="0" w:color="auto"/>
                </w:tcBorders>
                <w:vAlign w:val="center"/>
              </w:tcPr>
            </w:tcPrChange>
          </w:tcPr>
          <w:p w14:paraId="198CA369" w14:textId="435599B8" w:rsidR="00494D04" w:rsidRPr="007E0F91" w:rsidRDefault="00494D04" w:rsidP="00494D04">
            <w:pPr>
              <w:jc w:val="center"/>
              <w:rPr>
                <w:ins w:id="20488" w:author="Στάθης Καπ" w:date="2023-03-09T06:25:00Z"/>
                <w:sz w:val="16"/>
                <w:szCs w:val="16"/>
              </w:rPr>
            </w:pPr>
            <w:ins w:id="20489" w:author="Στάθης Καπ" w:date="2023-03-09T07:11:00Z">
              <w:r>
                <w:rPr>
                  <w:rFonts w:ascii="Calibri" w:hAnsi="Calibri" w:cs="Calibri"/>
                  <w:color w:val="000000"/>
                  <w:sz w:val="16"/>
                  <w:szCs w:val="16"/>
                </w:rPr>
                <w:t>37.5</w:t>
              </w:r>
            </w:ins>
          </w:p>
        </w:tc>
        <w:tc>
          <w:tcPr>
            <w:tcW w:w="453" w:type="dxa"/>
            <w:tcBorders>
              <w:left w:val="single" w:sz="4" w:space="0" w:color="auto"/>
            </w:tcBorders>
            <w:vAlign w:val="center"/>
            <w:tcPrChange w:id="20490" w:author="Στάθης Καπ" w:date="2023-03-09T06:29:00Z">
              <w:tcPr>
                <w:tcW w:w="453" w:type="dxa"/>
                <w:gridSpan w:val="2"/>
                <w:tcBorders>
                  <w:left w:val="single" w:sz="4" w:space="0" w:color="auto"/>
                </w:tcBorders>
                <w:vAlign w:val="bottom"/>
              </w:tcPr>
            </w:tcPrChange>
          </w:tcPr>
          <w:p w14:paraId="4365B18F" w14:textId="2EE8F52E" w:rsidR="00494D04" w:rsidRPr="007E0F91" w:rsidRDefault="00494D04" w:rsidP="00494D04">
            <w:pPr>
              <w:jc w:val="center"/>
              <w:rPr>
                <w:ins w:id="20491" w:author="Στάθης Καπ" w:date="2023-03-09T06:25:00Z"/>
                <w:sz w:val="16"/>
                <w:szCs w:val="16"/>
              </w:rPr>
            </w:pPr>
            <w:ins w:id="20492" w:author="Στάθης Καπ" w:date="2023-03-09T07:11:00Z">
              <w:r>
                <w:rPr>
                  <w:rFonts w:ascii="Calibri" w:hAnsi="Calibri" w:cs="Calibri"/>
                  <w:color w:val="000000"/>
                  <w:sz w:val="16"/>
                  <w:szCs w:val="16"/>
                </w:rPr>
                <w:t>1391</w:t>
              </w:r>
            </w:ins>
          </w:p>
        </w:tc>
        <w:tc>
          <w:tcPr>
            <w:tcW w:w="454" w:type="dxa"/>
            <w:vAlign w:val="center"/>
            <w:tcPrChange w:id="20493" w:author="Στάθης Καπ" w:date="2023-03-09T06:29:00Z">
              <w:tcPr>
                <w:tcW w:w="454" w:type="dxa"/>
                <w:gridSpan w:val="2"/>
                <w:vAlign w:val="center"/>
              </w:tcPr>
            </w:tcPrChange>
          </w:tcPr>
          <w:p w14:paraId="2F59A08E" w14:textId="7ABEA7BD" w:rsidR="00494D04" w:rsidRPr="007E0F91" w:rsidRDefault="00494D04" w:rsidP="00494D04">
            <w:pPr>
              <w:jc w:val="center"/>
              <w:rPr>
                <w:ins w:id="20494" w:author="Στάθης Καπ" w:date="2023-03-09T06:25:00Z"/>
                <w:sz w:val="16"/>
                <w:szCs w:val="16"/>
              </w:rPr>
            </w:pPr>
            <w:ins w:id="20495" w:author="Στάθης Καπ" w:date="2023-03-09T07:11:00Z">
              <w:r>
                <w:rPr>
                  <w:rFonts w:ascii="Calibri" w:hAnsi="Calibri" w:cs="Calibri"/>
                  <w:color w:val="000000"/>
                  <w:sz w:val="16"/>
                  <w:szCs w:val="16"/>
                </w:rPr>
                <w:t>10.08</w:t>
              </w:r>
            </w:ins>
          </w:p>
        </w:tc>
        <w:tc>
          <w:tcPr>
            <w:tcW w:w="454" w:type="dxa"/>
            <w:vAlign w:val="center"/>
            <w:tcPrChange w:id="20496" w:author="Στάθης Καπ" w:date="2023-03-09T06:29:00Z">
              <w:tcPr>
                <w:tcW w:w="454" w:type="dxa"/>
                <w:gridSpan w:val="2"/>
                <w:vAlign w:val="bottom"/>
              </w:tcPr>
            </w:tcPrChange>
          </w:tcPr>
          <w:p w14:paraId="1C7126C1" w14:textId="5444E572" w:rsidR="00494D04" w:rsidRPr="007E0F91" w:rsidRDefault="00494D04" w:rsidP="00494D04">
            <w:pPr>
              <w:jc w:val="center"/>
              <w:rPr>
                <w:ins w:id="20497" w:author="Στάθης Καπ" w:date="2023-03-09T06:25:00Z"/>
                <w:sz w:val="16"/>
                <w:szCs w:val="16"/>
              </w:rPr>
            </w:pPr>
            <w:ins w:id="20498" w:author="Στάθης Καπ" w:date="2023-03-09T07:11:00Z">
              <w:r>
                <w:rPr>
                  <w:rFonts w:ascii="Calibri" w:hAnsi="Calibri" w:cs="Calibri"/>
                  <w:color w:val="000000"/>
                  <w:sz w:val="16"/>
                  <w:szCs w:val="16"/>
                </w:rPr>
                <w:t>0.488</w:t>
              </w:r>
            </w:ins>
          </w:p>
        </w:tc>
        <w:tc>
          <w:tcPr>
            <w:tcW w:w="461" w:type="dxa"/>
            <w:tcBorders>
              <w:right w:val="single" w:sz="4" w:space="0" w:color="auto"/>
            </w:tcBorders>
            <w:vAlign w:val="center"/>
            <w:tcPrChange w:id="20499" w:author="Στάθης Καπ" w:date="2023-03-09T06:29:00Z">
              <w:tcPr>
                <w:tcW w:w="461" w:type="dxa"/>
                <w:gridSpan w:val="2"/>
                <w:tcBorders>
                  <w:right w:val="single" w:sz="4" w:space="0" w:color="auto"/>
                </w:tcBorders>
                <w:vAlign w:val="center"/>
              </w:tcPr>
            </w:tcPrChange>
          </w:tcPr>
          <w:p w14:paraId="3BE8724F" w14:textId="722332D5" w:rsidR="00494D04" w:rsidRPr="007E0F91" w:rsidRDefault="00494D04" w:rsidP="00494D04">
            <w:pPr>
              <w:jc w:val="center"/>
              <w:rPr>
                <w:ins w:id="20500" w:author="Στάθης Καπ" w:date="2023-03-09T06:25:00Z"/>
                <w:sz w:val="16"/>
                <w:szCs w:val="16"/>
              </w:rPr>
            </w:pPr>
            <w:ins w:id="20501" w:author="Στάθης Καπ" w:date="2023-03-09T07:11:00Z">
              <w:r>
                <w:rPr>
                  <w:rFonts w:ascii="Calibri" w:hAnsi="Calibri" w:cs="Calibri"/>
                  <w:color w:val="000000"/>
                  <w:sz w:val="16"/>
                  <w:szCs w:val="16"/>
                </w:rPr>
                <w:t>35.79</w:t>
              </w:r>
            </w:ins>
          </w:p>
        </w:tc>
      </w:tr>
      <w:tr w:rsidR="00494D04" w14:paraId="08B1135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50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503" w:author="Στάθης Καπ" w:date="2023-03-09T06:25:00Z"/>
          <w:trPrChange w:id="20504" w:author="Στάθης Καπ" w:date="2023-03-09T06:29: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20505" w:author="Στάθης Καπ" w:date="2023-03-09T06:2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5238228B" w14:textId="77777777" w:rsidR="00494D04" w:rsidRPr="009861B1" w:rsidRDefault="00494D04" w:rsidP="00494D04">
            <w:pPr>
              <w:jc w:val="center"/>
              <w:rPr>
                <w:ins w:id="20506" w:author="Στάθης Καπ" w:date="2023-03-09T06:25:00Z"/>
                <w:rFonts w:ascii="Calibri" w:hAnsi="Calibri" w:cs="Calibri"/>
                <w:color w:val="000000"/>
                <w:sz w:val="16"/>
                <w:szCs w:val="16"/>
              </w:rPr>
            </w:pPr>
            <w:ins w:id="20507" w:author="Στάθης Καπ" w:date="2023-03-09T06:25: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20508" w:author="Στάθης Καπ" w:date="2023-03-09T06:29:00Z">
              <w:tcPr>
                <w:tcW w:w="565" w:type="dxa"/>
                <w:gridSpan w:val="2"/>
                <w:tcBorders>
                  <w:left w:val="single" w:sz="4" w:space="0" w:color="auto"/>
                  <w:bottom w:val="single" w:sz="4" w:space="0" w:color="auto"/>
                </w:tcBorders>
              </w:tcPr>
            </w:tcPrChange>
          </w:tcPr>
          <w:p w14:paraId="4E921453" w14:textId="0BEE71F2" w:rsidR="00494D04" w:rsidRPr="007E0F91" w:rsidRDefault="00494D04" w:rsidP="00494D04">
            <w:pPr>
              <w:jc w:val="center"/>
              <w:rPr>
                <w:ins w:id="20509" w:author="Στάθης Καπ" w:date="2023-03-09T06:25:00Z"/>
                <w:sz w:val="16"/>
                <w:szCs w:val="16"/>
              </w:rPr>
            </w:pPr>
            <w:ins w:id="20510" w:author="Στάθης Καπ" w:date="2023-03-09T07:11:00Z">
              <w:r>
                <w:rPr>
                  <w:rFonts w:ascii="Calibri" w:hAnsi="Calibri" w:cs="Calibri"/>
                  <w:color w:val="000000"/>
                  <w:sz w:val="16"/>
                  <w:szCs w:val="16"/>
                </w:rPr>
                <w:t>1490</w:t>
              </w:r>
            </w:ins>
          </w:p>
        </w:tc>
        <w:tc>
          <w:tcPr>
            <w:tcW w:w="679" w:type="dxa"/>
            <w:tcBorders>
              <w:bottom w:val="single" w:sz="4" w:space="0" w:color="auto"/>
              <w:right w:val="single" w:sz="4" w:space="0" w:color="auto"/>
            </w:tcBorders>
            <w:vAlign w:val="center"/>
            <w:tcPrChange w:id="20511" w:author="Στάθης Καπ" w:date="2023-03-09T06:29:00Z">
              <w:tcPr>
                <w:tcW w:w="679" w:type="dxa"/>
                <w:gridSpan w:val="2"/>
                <w:tcBorders>
                  <w:bottom w:val="single" w:sz="4" w:space="0" w:color="auto"/>
                  <w:right w:val="single" w:sz="4" w:space="0" w:color="auto"/>
                </w:tcBorders>
              </w:tcPr>
            </w:tcPrChange>
          </w:tcPr>
          <w:p w14:paraId="55228839" w14:textId="79F9420E" w:rsidR="00494D04" w:rsidRPr="007E0F91" w:rsidRDefault="00494D04" w:rsidP="00494D04">
            <w:pPr>
              <w:jc w:val="center"/>
              <w:rPr>
                <w:ins w:id="20512" w:author="Στάθης Καπ" w:date="2023-03-09T06:25:00Z"/>
                <w:sz w:val="16"/>
                <w:szCs w:val="16"/>
              </w:rPr>
            </w:pPr>
            <w:ins w:id="20513" w:author="Στάθης Καπ" w:date="2023-03-09T07:11:00Z">
              <w:r>
                <w:rPr>
                  <w:rFonts w:ascii="Calibri" w:hAnsi="Calibri" w:cs="Calibri"/>
                  <w:color w:val="000000"/>
                  <w:sz w:val="16"/>
                  <w:szCs w:val="16"/>
                </w:rPr>
                <w:t>1450</w:t>
              </w:r>
            </w:ins>
          </w:p>
        </w:tc>
        <w:tc>
          <w:tcPr>
            <w:tcW w:w="453" w:type="dxa"/>
            <w:tcBorders>
              <w:left w:val="single" w:sz="4" w:space="0" w:color="auto"/>
              <w:bottom w:val="single" w:sz="4" w:space="0" w:color="auto"/>
            </w:tcBorders>
            <w:vAlign w:val="center"/>
            <w:tcPrChange w:id="20514" w:author="Στάθης Καπ" w:date="2023-03-09T06:29:00Z">
              <w:tcPr>
                <w:tcW w:w="453" w:type="dxa"/>
                <w:gridSpan w:val="2"/>
                <w:tcBorders>
                  <w:left w:val="single" w:sz="4" w:space="0" w:color="auto"/>
                  <w:bottom w:val="single" w:sz="4" w:space="0" w:color="auto"/>
                </w:tcBorders>
                <w:vAlign w:val="bottom"/>
              </w:tcPr>
            </w:tcPrChange>
          </w:tcPr>
          <w:p w14:paraId="28D0C4E8" w14:textId="3296D3A3" w:rsidR="00494D04" w:rsidRPr="007E0F91" w:rsidRDefault="00494D04" w:rsidP="00494D04">
            <w:pPr>
              <w:jc w:val="center"/>
              <w:rPr>
                <w:ins w:id="20515" w:author="Στάθης Καπ" w:date="2023-03-09T06:25:00Z"/>
                <w:sz w:val="16"/>
                <w:szCs w:val="16"/>
              </w:rPr>
            </w:pPr>
            <w:ins w:id="20516" w:author="Στάθης Καπ" w:date="2023-03-09T07:11:00Z">
              <w:r>
                <w:rPr>
                  <w:rFonts w:ascii="Calibri" w:hAnsi="Calibri" w:cs="Calibri"/>
                  <w:color w:val="000000"/>
                  <w:sz w:val="16"/>
                  <w:szCs w:val="16"/>
                </w:rPr>
                <w:t>1633</w:t>
              </w:r>
            </w:ins>
          </w:p>
        </w:tc>
        <w:tc>
          <w:tcPr>
            <w:tcW w:w="708" w:type="dxa"/>
            <w:tcBorders>
              <w:bottom w:val="single" w:sz="4" w:space="0" w:color="auto"/>
            </w:tcBorders>
            <w:vAlign w:val="center"/>
            <w:tcPrChange w:id="20517" w:author="Στάθης Καπ" w:date="2023-03-09T06:29:00Z">
              <w:tcPr>
                <w:tcW w:w="708" w:type="dxa"/>
                <w:gridSpan w:val="2"/>
                <w:tcBorders>
                  <w:bottom w:val="single" w:sz="4" w:space="0" w:color="auto"/>
                </w:tcBorders>
                <w:vAlign w:val="center"/>
              </w:tcPr>
            </w:tcPrChange>
          </w:tcPr>
          <w:p w14:paraId="6C1EB5B8" w14:textId="7F1A0378" w:rsidR="00494D04" w:rsidRPr="007E0F91" w:rsidRDefault="00494D04" w:rsidP="00494D04">
            <w:pPr>
              <w:jc w:val="center"/>
              <w:rPr>
                <w:ins w:id="20518" w:author="Στάθης Καπ" w:date="2023-03-09T06:25:00Z"/>
                <w:sz w:val="16"/>
                <w:szCs w:val="16"/>
              </w:rPr>
            </w:pPr>
            <w:ins w:id="20519" w:author="Στάθης Καπ" w:date="2023-03-09T07:11:00Z">
              <w:r>
                <w:rPr>
                  <w:rFonts w:ascii="Calibri" w:hAnsi="Calibri" w:cs="Calibri"/>
                  <w:color w:val="000000"/>
                  <w:sz w:val="16"/>
                  <w:szCs w:val="16"/>
                </w:rPr>
                <w:t>3.49</w:t>
              </w:r>
            </w:ins>
          </w:p>
        </w:tc>
        <w:tc>
          <w:tcPr>
            <w:tcW w:w="652" w:type="dxa"/>
            <w:tcBorders>
              <w:bottom w:val="single" w:sz="4" w:space="0" w:color="auto"/>
              <w:right w:val="single" w:sz="4" w:space="0" w:color="auto"/>
            </w:tcBorders>
            <w:vAlign w:val="center"/>
            <w:tcPrChange w:id="20520" w:author="Στάθης Καπ" w:date="2023-03-09T06:29:00Z">
              <w:tcPr>
                <w:tcW w:w="652" w:type="dxa"/>
                <w:gridSpan w:val="2"/>
                <w:tcBorders>
                  <w:bottom w:val="single" w:sz="4" w:space="0" w:color="auto"/>
                  <w:right w:val="single" w:sz="4" w:space="0" w:color="auto"/>
                </w:tcBorders>
                <w:vAlign w:val="bottom"/>
              </w:tcPr>
            </w:tcPrChange>
          </w:tcPr>
          <w:p w14:paraId="712E51F2" w14:textId="4CB93D9D" w:rsidR="00494D04" w:rsidRPr="007E0F91" w:rsidRDefault="00494D04" w:rsidP="00494D04">
            <w:pPr>
              <w:jc w:val="center"/>
              <w:rPr>
                <w:ins w:id="20521" w:author="Στάθης Καπ" w:date="2023-03-09T06:25:00Z"/>
                <w:sz w:val="16"/>
                <w:szCs w:val="16"/>
              </w:rPr>
            </w:pPr>
            <w:ins w:id="20522" w:author="Στάθης Καπ" w:date="2023-03-09T07:11:00Z">
              <w:r>
                <w:rPr>
                  <w:rFonts w:ascii="Calibri" w:hAnsi="Calibri" w:cs="Calibri"/>
                  <w:color w:val="000000"/>
                  <w:sz w:val="16"/>
                  <w:szCs w:val="16"/>
                </w:rPr>
                <w:t>1.012</w:t>
              </w:r>
            </w:ins>
          </w:p>
        </w:tc>
        <w:tc>
          <w:tcPr>
            <w:tcW w:w="453" w:type="dxa"/>
            <w:tcBorders>
              <w:left w:val="single" w:sz="4" w:space="0" w:color="auto"/>
              <w:bottom w:val="single" w:sz="4" w:space="0" w:color="auto"/>
            </w:tcBorders>
            <w:vAlign w:val="center"/>
            <w:tcPrChange w:id="20523" w:author="Στάθης Καπ" w:date="2023-03-09T06:29:00Z">
              <w:tcPr>
                <w:tcW w:w="453" w:type="dxa"/>
                <w:gridSpan w:val="2"/>
                <w:tcBorders>
                  <w:left w:val="single" w:sz="4" w:space="0" w:color="auto"/>
                  <w:bottom w:val="single" w:sz="4" w:space="0" w:color="auto"/>
                </w:tcBorders>
                <w:vAlign w:val="bottom"/>
              </w:tcPr>
            </w:tcPrChange>
          </w:tcPr>
          <w:p w14:paraId="190AA5BB" w14:textId="635822EE" w:rsidR="00494D04" w:rsidRPr="007E0F91" w:rsidRDefault="00494D04" w:rsidP="00494D04">
            <w:pPr>
              <w:jc w:val="center"/>
              <w:rPr>
                <w:ins w:id="20524" w:author="Στάθης Καπ" w:date="2023-03-09T06:25:00Z"/>
                <w:sz w:val="16"/>
                <w:szCs w:val="16"/>
              </w:rPr>
            </w:pPr>
            <w:ins w:id="20525" w:author="Στάθης Καπ" w:date="2023-03-09T07:11:00Z">
              <w:r>
                <w:rPr>
                  <w:rFonts w:ascii="Calibri" w:hAnsi="Calibri" w:cs="Calibri"/>
                  <w:color w:val="000000"/>
                  <w:sz w:val="16"/>
                  <w:szCs w:val="16"/>
                </w:rPr>
                <w:t>1615</w:t>
              </w:r>
            </w:ins>
          </w:p>
        </w:tc>
        <w:tc>
          <w:tcPr>
            <w:tcW w:w="454" w:type="dxa"/>
            <w:tcBorders>
              <w:bottom w:val="single" w:sz="4" w:space="0" w:color="auto"/>
            </w:tcBorders>
            <w:vAlign w:val="center"/>
            <w:tcPrChange w:id="20526" w:author="Στάθης Καπ" w:date="2023-03-09T06:29:00Z">
              <w:tcPr>
                <w:tcW w:w="454" w:type="dxa"/>
                <w:gridSpan w:val="2"/>
                <w:tcBorders>
                  <w:bottom w:val="single" w:sz="4" w:space="0" w:color="auto"/>
                </w:tcBorders>
                <w:vAlign w:val="center"/>
              </w:tcPr>
            </w:tcPrChange>
          </w:tcPr>
          <w:p w14:paraId="4884B14D" w14:textId="1F88B70B" w:rsidR="00494D04" w:rsidRPr="007E0F91" w:rsidRDefault="00494D04" w:rsidP="00494D04">
            <w:pPr>
              <w:jc w:val="center"/>
              <w:rPr>
                <w:ins w:id="20527" w:author="Στάθης Καπ" w:date="2023-03-09T06:25:00Z"/>
                <w:sz w:val="16"/>
                <w:szCs w:val="16"/>
              </w:rPr>
            </w:pPr>
            <w:ins w:id="20528" w:author="Στάθης Καπ" w:date="2023-03-09T07:11:00Z">
              <w:r>
                <w:rPr>
                  <w:rFonts w:ascii="Calibri" w:hAnsi="Calibri" w:cs="Calibri"/>
                  <w:color w:val="000000"/>
                  <w:sz w:val="16"/>
                  <w:szCs w:val="16"/>
                </w:rPr>
                <w:t>1.1</w:t>
              </w:r>
            </w:ins>
          </w:p>
        </w:tc>
        <w:tc>
          <w:tcPr>
            <w:tcW w:w="454" w:type="dxa"/>
            <w:tcBorders>
              <w:bottom w:val="single" w:sz="4" w:space="0" w:color="auto"/>
            </w:tcBorders>
            <w:vAlign w:val="center"/>
            <w:tcPrChange w:id="20529" w:author="Στάθης Καπ" w:date="2023-03-09T06:29:00Z">
              <w:tcPr>
                <w:tcW w:w="454" w:type="dxa"/>
                <w:gridSpan w:val="2"/>
                <w:tcBorders>
                  <w:bottom w:val="single" w:sz="4" w:space="0" w:color="auto"/>
                </w:tcBorders>
                <w:vAlign w:val="bottom"/>
              </w:tcPr>
            </w:tcPrChange>
          </w:tcPr>
          <w:p w14:paraId="2592C3EC" w14:textId="4C066BBB" w:rsidR="00494D04" w:rsidRPr="007E0F91" w:rsidRDefault="00494D04" w:rsidP="00494D04">
            <w:pPr>
              <w:jc w:val="center"/>
              <w:rPr>
                <w:ins w:id="20530" w:author="Στάθης Καπ" w:date="2023-03-09T06:25:00Z"/>
                <w:sz w:val="16"/>
                <w:szCs w:val="16"/>
              </w:rPr>
            </w:pPr>
            <w:ins w:id="20531" w:author="Στάθης Καπ" w:date="2023-03-09T07:11:00Z">
              <w:r>
                <w:rPr>
                  <w:rFonts w:ascii="Calibri" w:hAnsi="Calibri" w:cs="Calibri"/>
                  <w:color w:val="000000"/>
                  <w:sz w:val="16"/>
                  <w:szCs w:val="16"/>
                </w:rPr>
                <w:t>0.292</w:t>
              </w:r>
            </w:ins>
          </w:p>
        </w:tc>
        <w:tc>
          <w:tcPr>
            <w:tcW w:w="457" w:type="dxa"/>
            <w:tcBorders>
              <w:bottom w:val="single" w:sz="4" w:space="0" w:color="auto"/>
              <w:right w:val="single" w:sz="4" w:space="0" w:color="auto"/>
            </w:tcBorders>
            <w:vAlign w:val="center"/>
            <w:tcPrChange w:id="20532" w:author="Στάθης Καπ" w:date="2023-03-09T06:29:00Z">
              <w:tcPr>
                <w:tcW w:w="457" w:type="dxa"/>
                <w:gridSpan w:val="2"/>
                <w:tcBorders>
                  <w:bottom w:val="single" w:sz="4" w:space="0" w:color="auto"/>
                  <w:right w:val="single" w:sz="4" w:space="0" w:color="auto"/>
                </w:tcBorders>
                <w:vAlign w:val="center"/>
              </w:tcPr>
            </w:tcPrChange>
          </w:tcPr>
          <w:p w14:paraId="0A72EC43" w14:textId="2D5FC2D2" w:rsidR="00494D04" w:rsidRPr="007E0F91" w:rsidRDefault="00494D04" w:rsidP="00494D04">
            <w:pPr>
              <w:jc w:val="center"/>
              <w:rPr>
                <w:ins w:id="20533" w:author="Στάθης Καπ" w:date="2023-03-09T06:25:00Z"/>
                <w:sz w:val="16"/>
                <w:szCs w:val="16"/>
              </w:rPr>
            </w:pPr>
            <w:ins w:id="20534" w:author="Στάθης Καπ" w:date="2023-03-09T07:11:00Z">
              <w:r>
                <w:rPr>
                  <w:rFonts w:ascii="Calibri" w:hAnsi="Calibri" w:cs="Calibri"/>
                  <w:color w:val="000000"/>
                  <w:sz w:val="16"/>
                  <w:szCs w:val="16"/>
                </w:rPr>
                <w:t>71.15</w:t>
              </w:r>
            </w:ins>
          </w:p>
        </w:tc>
        <w:tc>
          <w:tcPr>
            <w:tcW w:w="453" w:type="dxa"/>
            <w:tcBorders>
              <w:left w:val="single" w:sz="4" w:space="0" w:color="auto"/>
              <w:bottom w:val="single" w:sz="4" w:space="0" w:color="auto"/>
            </w:tcBorders>
            <w:vAlign w:val="center"/>
            <w:tcPrChange w:id="20535" w:author="Στάθης Καπ" w:date="2023-03-09T06:29:00Z">
              <w:tcPr>
                <w:tcW w:w="453" w:type="dxa"/>
                <w:gridSpan w:val="2"/>
                <w:tcBorders>
                  <w:left w:val="single" w:sz="4" w:space="0" w:color="auto"/>
                  <w:bottom w:val="single" w:sz="4" w:space="0" w:color="auto"/>
                </w:tcBorders>
                <w:vAlign w:val="bottom"/>
              </w:tcPr>
            </w:tcPrChange>
          </w:tcPr>
          <w:p w14:paraId="75DE6A4D" w14:textId="1C6DDA6F" w:rsidR="00494D04" w:rsidRPr="007E0F91" w:rsidRDefault="00494D04" w:rsidP="00494D04">
            <w:pPr>
              <w:jc w:val="center"/>
              <w:rPr>
                <w:ins w:id="20536" w:author="Στάθης Καπ" w:date="2023-03-09T06:25:00Z"/>
                <w:sz w:val="16"/>
                <w:szCs w:val="16"/>
              </w:rPr>
            </w:pPr>
            <w:ins w:id="20537" w:author="Στάθης Καπ" w:date="2023-03-09T07:11:00Z">
              <w:r>
                <w:rPr>
                  <w:rFonts w:ascii="Calibri" w:hAnsi="Calibri" w:cs="Calibri"/>
                  <w:color w:val="000000"/>
                  <w:sz w:val="16"/>
                  <w:szCs w:val="16"/>
                </w:rPr>
                <w:t>1574</w:t>
              </w:r>
            </w:ins>
          </w:p>
        </w:tc>
        <w:tc>
          <w:tcPr>
            <w:tcW w:w="454" w:type="dxa"/>
            <w:tcBorders>
              <w:bottom w:val="single" w:sz="4" w:space="0" w:color="auto"/>
            </w:tcBorders>
            <w:vAlign w:val="center"/>
            <w:tcPrChange w:id="20538" w:author="Στάθης Καπ" w:date="2023-03-09T06:29:00Z">
              <w:tcPr>
                <w:tcW w:w="454" w:type="dxa"/>
                <w:gridSpan w:val="2"/>
                <w:tcBorders>
                  <w:bottom w:val="single" w:sz="4" w:space="0" w:color="auto"/>
                </w:tcBorders>
                <w:vAlign w:val="center"/>
              </w:tcPr>
            </w:tcPrChange>
          </w:tcPr>
          <w:p w14:paraId="70A1135E" w14:textId="62EE2645" w:rsidR="00494D04" w:rsidRPr="007E0F91" w:rsidRDefault="00494D04" w:rsidP="00494D04">
            <w:pPr>
              <w:jc w:val="center"/>
              <w:rPr>
                <w:ins w:id="20539" w:author="Στάθης Καπ" w:date="2023-03-09T06:25:00Z"/>
                <w:sz w:val="16"/>
                <w:szCs w:val="16"/>
              </w:rPr>
            </w:pPr>
            <w:ins w:id="20540" w:author="Στάθης Καπ" w:date="2023-03-09T07:11:00Z">
              <w:r>
                <w:rPr>
                  <w:rFonts w:ascii="Calibri" w:hAnsi="Calibri" w:cs="Calibri"/>
                  <w:color w:val="000000"/>
                  <w:sz w:val="16"/>
                  <w:szCs w:val="16"/>
                </w:rPr>
                <w:t>3.61</w:t>
              </w:r>
            </w:ins>
          </w:p>
        </w:tc>
        <w:tc>
          <w:tcPr>
            <w:tcW w:w="454" w:type="dxa"/>
            <w:tcBorders>
              <w:bottom w:val="single" w:sz="4" w:space="0" w:color="auto"/>
            </w:tcBorders>
            <w:vAlign w:val="center"/>
            <w:tcPrChange w:id="20541" w:author="Στάθης Καπ" w:date="2023-03-09T06:29:00Z">
              <w:tcPr>
                <w:tcW w:w="454" w:type="dxa"/>
                <w:gridSpan w:val="2"/>
                <w:tcBorders>
                  <w:bottom w:val="single" w:sz="4" w:space="0" w:color="auto"/>
                </w:tcBorders>
                <w:vAlign w:val="bottom"/>
              </w:tcPr>
            </w:tcPrChange>
          </w:tcPr>
          <w:p w14:paraId="6E70DFAD" w14:textId="406C11EC" w:rsidR="00494D04" w:rsidRPr="007E0F91" w:rsidRDefault="00494D04" w:rsidP="00494D04">
            <w:pPr>
              <w:jc w:val="center"/>
              <w:rPr>
                <w:ins w:id="20542" w:author="Στάθης Καπ" w:date="2023-03-09T06:25:00Z"/>
                <w:sz w:val="16"/>
                <w:szCs w:val="16"/>
              </w:rPr>
            </w:pPr>
            <w:ins w:id="20543" w:author="Στάθης Καπ" w:date="2023-03-09T07:11:00Z">
              <w:r>
                <w:rPr>
                  <w:rFonts w:ascii="Calibri" w:hAnsi="Calibri" w:cs="Calibri"/>
                  <w:color w:val="000000"/>
                  <w:sz w:val="16"/>
                  <w:szCs w:val="16"/>
                </w:rPr>
                <w:t>0.719</w:t>
              </w:r>
            </w:ins>
          </w:p>
        </w:tc>
        <w:tc>
          <w:tcPr>
            <w:tcW w:w="454" w:type="dxa"/>
            <w:tcBorders>
              <w:bottom w:val="single" w:sz="4" w:space="0" w:color="auto"/>
              <w:right w:val="single" w:sz="4" w:space="0" w:color="auto"/>
            </w:tcBorders>
            <w:vAlign w:val="center"/>
            <w:tcPrChange w:id="20544" w:author="Στάθης Καπ" w:date="2023-03-09T06:29:00Z">
              <w:tcPr>
                <w:tcW w:w="454" w:type="dxa"/>
                <w:gridSpan w:val="2"/>
                <w:tcBorders>
                  <w:bottom w:val="single" w:sz="4" w:space="0" w:color="auto"/>
                  <w:right w:val="single" w:sz="4" w:space="0" w:color="auto"/>
                </w:tcBorders>
                <w:vAlign w:val="center"/>
              </w:tcPr>
            </w:tcPrChange>
          </w:tcPr>
          <w:p w14:paraId="7B41EAA7" w14:textId="0CF86780" w:rsidR="00494D04" w:rsidRPr="007E0F91" w:rsidRDefault="00494D04" w:rsidP="00494D04">
            <w:pPr>
              <w:jc w:val="center"/>
              <w:rPr>
                <w:ins w:id="20545" w:author="Στάθης Καπ" w:date="2023-03-09T06:25:00Z"/>
                <w:sz w:val="16"/>
                <w:szCs w:val="16"/>
              </w:rPr>
            </w:pPr>
            <w:ins w:id="20546" w:author="Στάθης Καπ" w:date="2023-03-09T07:11:00Z">
              <w:r>
                <w:rPr>
                  <w:rFonts w:ascii="Calibri" w:hAnsi="Calibri" w:cs="Calibri"/>
                  <w:color w:val="000000"/>
                  <w:sz w:val="16"/>
                  <w:szCs w:val="16"/>
                </w:rPr>
                <w:t>28.95</w:t>
              </w:r>
            </w:ins>
          </w:p>
        </w:tc>
        <w:tc>
          <w:tcPr>
            <w:tcW w:w="453" w:type="dxa"/>
            <w:tcBorders>
              <w:left w:val="single" w:sz="4" w:space="0" w:color="auto"/>
              <w:bottom w:val="single" w:sz="4" w:space="0" w:color="auto"/>
            </w:tcBorders>
            <w:vAlign w:val="center"/>
            <w:tcPrChange w:id="20547" w:author="Στάθης Καπ" w:date="2023-03-09T06:29:00Z">
              <w:tcPr>
                <w:tcW w:w="453" w:type="dxa"/>
                <w:gridSpan w:val="2"/>
                <w:tcBorders>
                  <w:left w:val="single" w:sz="4" w:space="0" w:color="auto"/>
                  <w:bottom w:val="single" w:sz="4" w:space="0" w:color="auto"/>
                </w:tcBorders>
                <w:vAlign w:val="bottom"/>
              </w:tcPr>
            </w:tcPrChange>
          </w:tcPr>
          <w:p w14:paraId="2AD3FDC8" w14:textId="1C832D08" w:rsidR="00494D04" w:rsidRPr="007E0F91" w:rsidRDefault="00494D04" w:rsidP="00494D04">
            <w:pPr>
              <w:jc w:val="center"/>
              <w:rPr>
                <w:ins w:id="20548" w:author="Στάθης Καπ" w:date="2023-03-09T06:25:00Z"/>
                <w:sz w:val="16"/>
                <w:szCs w:val="16"/>
              </w:rPr>
            </w:pPr>
            <w:ins w:id="20549" w:author="Στάθης Καπ" w:date="2023-03-09T07:11:00Z">
              <w:r>
                <w:rPr>
                  <w:rFonts w:ascii="Calibri" w:hAnsi="Calibri" w:cs="Calibri"/>
                  <w:color w:val="000000"/>
                  <w:sz w:val="16"/>
                  <w:szCs w:val="16"/>
                </w:rPr>
                <w:t>1507</w:t>
              </w:r>
            </w:ins>
          </w:p>
        </w:tc>
        <w:tc>
          <w:tcPr>
            <w:tcW w:w="454" w:type="dxa"/>
            <w:tcBorders>
              <w:bottom w:val="single" w:sz="4" w:space="0" w:color="auto"/>
            </w:tcBorders>
            <w:vAlign w:val="center"/>
            <w:tcPrChange w:id="20550" w:author="Στάθης Καπ" w:date="2023-03-09T06:29:00Z">
              <w:tcPr>
                <w:tcW w:w="454" w:type="dxa"/>
                <w:gridSpan w:val="2"/>
                <w:tcBorders>
                  <w:bottom w:val="single" w:sz="4" w:space="0" w:color="auto"/>
                </w:tcBorders>
                <w:vAlign w:val="center"/>
              </w:tcPr>
            </w:tcPrChange>
          </w:tcPr>
          <w:p w14:paraId="21BBB7E7" w14:textId="4DF65F1A" w:rsidR="00494D04" w:rsidRPr="007E0F91" w:rsidRDefault="00494D04" w:rsidP="00494D04">
            <w:pPr>
              <w:jc w:val="center"/>
              <w:rPr>
                <w:ins w:id="20551" w:author="Στάθης Καπ" w:date="2023-03-09T06:25:00Z"/>
                <w:sz w:val="16"/>
                <w:szCs w:val="16"/>
              </w:rPr>
            </w:pPr>
            <w:ins w:id="20552" w:author="Στάθης Καπ" w:date="2023-03-09T07:11:00Z">
              <w:r>
                <w:rPr>
                  <w:rFonts w:ascii="Calibri" w:hAnsi="Calibri" w:cs="Calibri"/>
                  <w:color w:val="000000"/>
                  <w:sz w:val="16"/>
                  <w:szCs w:val="16"/>
                </w:rPr>
                <w:t>7.72</w:t>
              </w:r>
            </w:ins>
          </w:p>
        </w:tc>
        <w:tc>
          <w:tcPr>
            <w:tcW w:w="454" w:type="dxa"/>
            <w:tcBorders>
              <w:bottom w:val="single" w:sz="4" w:space="0" w:color="auto"/>
            </w:tcBorders>
            <w:vAlign w:val="center"/>
            <w:tcPrChange w:id="20553" w:author="Στάθης Καπ" w:date="2023-03-09T06:29:00Z">
              <w:tcPr>
                <w:tcW w:w="454" w:type="dxa"/>
                <w:gridSpan w:val="2"/>
                <w:tcBorders>
                  <w:bottom w:val="single" w:sz="4" w:space="0" w:color="auto"/>
                </w:tcBorders>
                <w:vAlign w:val="bottom"/>
              </w:tcPr>
            </w:tcPrChange>
          </w:tcPr>
          <w:p w14:paraId="398ACF04" w14:textId="665A505D" w:rsidR="00494D04" w:rsidRPr="007E0F91" w:rsidRDefault="00494D04" w:rsidP="00494D04">
            <w:pPr>
              <w:jc w:val="center"/>
              <w:rPr>
                <w:ins w:id="20554" w:author="Στάθης Καπ" w:date="2023-03-09T06:25:00Z"/>
                <w:sz w:val="16"/>
                <w:szCs w:val="16"/>
              </w:rPr>
            </w:pPr>
            <w:ins w:id="20555" w:author="Στάθης Καπ" w:date="2023-03-09T07:11:00Z">
              <w:r>
                <w:rPr>
                  <w:rFonts w:ascii="Calibri" w:hAnsi="Calibri" w:cs="Calibri"/>
                  <w:color w:val="000000"/>
                  <w:sz w:val="16"/>
                  <w:szCs w:val="16"/>
                </w:rPr>
                <w:t>0.328</w:t>
              </w:r>
            </w:ins>
          </w:p>
        </w:tc>
        <w:tc>
          <w:tcPr>
            <w:tcW w:w="461" w:type="dxa"/>
            <w:tcBorders>
              <w:bottom w:val="single" w:sz="4" w:space="0" w:color="auto"/>
              <w:right w:val="single" w:sz="4" w:space="0" w:color="auto"/>
            </w:tcBorders>
            <w:vAlign w:val="center"/>
            <w:tcPrChange w:id="20556" w:author="Στάθης Καπ" w:date="2023-03-09T06:29:00Z">
              <w:tcPr>
                <w:tcW w:w="461" w:type="dxa"/>
                <w:gridSpan w:val="2"/>
                <w:tcBorders>
                  <w:bottom w:val="single" w:sz="4" w:space="0" w:color="auto"/>
                  <w:right w:val="single" w:sz="4" w:space="0" w:color="auto"/>
                </w:tcBorders>
                <w:vAlign w:val="center"/>
              </w:tcPr>
            </w:tcPrChange>
          </w:tcPr>
          <w:p w14:paraId="1D34ABD7" w14:textId="31C9F666" w:rsidR="00494D04" w:rsidRPr="007E0F91" w:rsidRDefault="00494D04" w:rsidP="00494D04">
            <w:pPr>
              <w:jc w:val="center"/>
              <w:rPr>
                <w:ins w:id="20557" w:author="Στάθης Καπ" w:date="2023-03-09T06:25:00Z"/>
                <w:sz w:val="16"/>
                <w:szCs w:val="16"/>
              </w:rPr>
            </w:pPr>
            <w:ins w:id="20558" w:author="Στάθης Καπ" w:date="2023-03-09T07:11:00Z">
              <w:r>
                <w:rPr>
                  <w:rFonts w:ascii="Calibri" w:hAnsi="Calibri" w:cs="Calibri"/>
                  <w:color w:val="000000"/>
                  <w:sz w:val="16"/>
                  <w:szCs w:val="16"/>
                </w:rPr>
                <w:t>67.59</w:t>
              </w:r>
            </w:ins>
          </w:p>
        </w:tc>
      </w:tr>
    </w:tbl>
    <w:p w14:paraId="2533396F" w14:textId="3B7CF7D0" w:rsidR="00F665AE" w:rsidRDefault="00F665AE" w:rsidP="00F665AE">
      <w:pPr>
        <w:pStyle w:val="Caption"/>
        <w:keepNext/>
        <w:rPr>
          <w:ins w:id="20559" w:author="Στάθης Καπ" w:date="2023-03-09T06:32:00Z"/>
        </w:rPr>
      </w:pPr>
    </w:p>
    <w:p w14:paraId="12100ACA" w14:textId="156BA6D9" w:rsidR="001C06FA" w:rsidRPr="00D66573" w:rsidRDefault="001C06FA" w:rsidP="000D1691">
      <w:pPr>
        <w:pStyle w:val="Caption"/>
        <w:keepNext/>
        <w:spacing w:after="0"/>
        <w:rPr>
          <w:ins w:id="20560" w:author="Στάθης Καπ" w:date="2023-03-09T06:36:00Z"/>
          <w:lang w:val="el-GR"/>
          <w:rPrChange w:id="20561" w:author="Στάθης Καπ" w:date="2023-03-09T07:29:00Z">
            <w:rPr>
              <w:ins w:id="20562" w:author="Στάθης Καπ" w:date="2023-03-09T06:36:00Z"/>
            </w:rPr>
          </w:rPrChange>
        </w:rPr>
        <w:pPrChange w:id="20563" w:author="Στάθης Καπ" w:date="2023-03-13T04:50:00Z">
          <w:pPr/>
        </w:pPrChange>
      </w:pPr>
      <w:ins w:id="20564" w:author="Στάθης Καπ" w:date="2023-03-09T06:36:00Z">
        <w:r w:rsidRPr="00D66573">
          <w:rPr>
            <w:lang w:val="el-GR"/>
            <w:rPrChange w:id="20565" w:author="Στάθης Καπ" w:date="2023-03-09T07:29:00Z">
              <w:rPr>
                <w:b/>
                <w:iCs/>
              </w:rPr>
            </w:rPrChange>
          </w:rPr>
          <w:t xml:space="preserve">Πίνακας </w:t>
        </w:r>
      </w:ins>
      <w:ins w:id="20566"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20567"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20568" w:author="Στάθης Καπ" w:date="2023-03-11T10:39:00Z">
        <w:r w:rsidR="00657928">
          <w:rPr>
            <w:noProof/>
            <w:lang w:val="el-GR"/>
          </w:rPr>
          <w:t>7</w:t>
        </w:r>
      </w:ins>
      <w:ins w:id="20569" w:author="Στάθης Καπ" w:date="2023-03-09T08:43:00Z">
        <w:r w:rsidR="00C148DE">
          <w:rPr>
            <w:lang w:val="el-GR"/>
          </w:rPr>
          <w:fldChar w:fldCharType="end"/>
        </w:r>
      </w:ins>
      <w:ins w:id="20570" w:author="Στάθης Καπ" w:date="2023-03-09T06:36:00Z">
        <w:r w:rsidRPr="00D66573">
          <w:rPr>
            <w:lang w:val="el-GR"/>
            <w:rPrChange w:id="20571" w:author="Στάθης Καπ" w:date="2023-03-09T07:29:00Z">
              <w:rPr>
                <w:b/>
                <w:iCs/>
              </w:rPr>
            </w:rPrChange>
          </w:rPr>
          <w:t xml:space="preserve">: Πειραματικά αποτελέσματα για τα στιγμιότυπα εισόδου των </w:t>
        </w:r>
        <w:r w:rsidRPr="00333E23">
          <w:t>Solomon</w:t>
        </w:r>
        <w:r w:rsidRPr="00D66573">
          <w:rPr>
            <w:lang w:val="el-GR"/>
            <w:rPrChange w:id="20572" w:author="Στάθης Καπ" w:date="2023-03-09T07:29:00Z">
              <w:rPr>
                <w:b/>
                <w:iCs/>
              </w:rPr>
            </w:rPrChange>
          </w:rPr>
          <w:t xml:space="preserve"> (</w:t>
        </w:r>
        <w:r w:rsidRPr="00333E23">
          <w:t>m</w:t>
        </w:r>
        <w:r w:rsidRPr="00D66573">
          <w:rPr>
            <w:lang w:val="el-GR"/>
            <w:rPrChange w:id="20573" w:author="Στάθης Καπ" w:date="2023-03-09T07:29:00Z">
              <w:rPr>
                <w:b/>
                <w:iCs/>
              </w:rPr>
            </w:rPrChange>
          </w:rPr>
          <w:t>=3)</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r w:rsidR="001C06FA" w14:paraId="15AC6DB8" w14:textId="77777777" w:rsidTr="009861B1">
        <w:trPr>
          <w:trHeight w:val="170"/>
          <w:jc w:val="center"/>
          <w:ins w:id="20574" w:author="Στάθης Καπ" w:date="2023-03-09T06:32:00Z"/>
        </w:trPr>
        <w:tc>
          <w:tcPr>
            <w:tcW w:w="453" w:type="dxa"/>
            <w:tcBorders>
              <w:top w:val="single" w:sz="4" w:space="0" w:color="auto"/>
              <w:left w:val="single" w:sz="4" w:space="0" w:color="auto"/>
              <w:bottom w:val="single" w:sz="4" w:space="0" w:color="auto"/>
            </w:tcBorders>
            <w:shd w:val="clear" w:color="auto" w:fill="E7E6E6" w:themeFill="background2"/>
          </w:tcPr>
          <w:p w14:paraId="1B4C643F" w14:textId="77777777" w:rsidR="001C06FA" w:rsidRPr="009861B1" w:rsidRDefault="001C06FA" w:rsidP="009861B1">
            <w:pPr>
              <w:jc w:val="center"/>
              <w:rPr>
                <w:ins w:id="20575" w:author="Στάθης Καπ" w:date="2023-03-09T06:32:00Z"/>
                <w:sz w:val="16"/>
                <w:szCs w:val="16"/>
                <w:lang w:val="el-GR"/>
              </w:rPr>
            </w:pPr>
          </w:p>
        </w:tc>
        <w:tc>
          <w:tcPr>
            <w:tcW w:w="565" w:type="dxa"/>
            <w:tcBorders>
              <w:top w:val="single" w:sz="4" w:space="0" w:color="auto"/>
              <w:bottom w:val="single" w:sz="4" w:space="0" w:color="auto"/>
            </w:tcBorders>
            <w:shd w:val="clear" w:color="auto" w:fill="E7E6E6" w:themeFill="background2"/>
          </w:tcPr>
          <w:p w14:paraId="5CAE8240" w14:textId="77777777" w:rsidR="001C06FA" w:rsidRPr="009861B1" w:rsidRDefault="001C06FA" w:rsidP="009861B1">
            <w:pPr>
              <w:jc w:val="center"/>
              <w:rPr>
                <w:ins w:id="20576" w:author="Στάθης Καπ" w:date="2023-03-09T06:32:00Z"/>
                <w:sz w:val="16"/>
                <w:szCs w:val="16"/>
              </w:rPr>
            </w:pPr>
            <w:ins w:id="20577" w:author="Στάθης Καπ" w:date="2023-03-09T06:32: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DC7C863" w14:textId="77777777" w:rsidR="001C06FA" w:rsidRPr="009861B1" w:rsidRDefault="001C06FA" w:rsidP="009861B1">
            <w:pPr>
              <w:jc w:val="center"/>
              <w:rPr>
                <w:ins w:id="20578" w:author="Στάθης Καπ" w:date="2023-03-09T06:32:00Z"/>
                <w:sz w:val="16"/>
                <w:szCs w:val="16"/>
              </w:rPr>
            </w:pPr>
            <w:ins w:id="20579" w:author="Στάθης Καπ" w:date="2023-03-09T06:32: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645F5076" w14:textId="77777777" w:rsidR="001C06FA" w:rsidRPr="009861B1" w:rsidRDefault="001C06FA" w:rsidP="009861B1">
            <w:pPr>
              <w:jc w:val="center"/>
              <w:rPr>
                <w:ins w:id="20580" w:author="Στάθης Καπ" w:date="2023-03-09T06:32:00Z"/>
                <w:sz w:val="16"/>
                <w:szCs w:val="16"/>
              </w:rPr>
            </w:pPr>
            <w:ins w:id="20581" w:author="Στάθης Καπ" w:date="2023-03-09T06:32: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379E982F" w14:textId="77777777" w:rsidR="001C06FA" w:rsidRPr="007E0F91" w:rsidRDefault="001C06FA" w:rsidP="009861B1">
            <w:pPr>
              <w:jc w:val="center"/>
              <w:rPr>
                <w:ins w:id="20582" w:author="Στάθης Καπ" w:date="2023-03-09T06:32:00Z"/>
                <w:sz w:val="16"/>
                <w:szCs w:val="16"/>
              </w:rPr>
            </w:pPr>
            <w:ins w:id="20583" w:author="Στάθης Καπ" w:date="2023-03-09T06:32: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410A54" w14:textId="77777777" w:rsidR="001C06FA" w:rsidRPr="007E0F91" w:rsidRDefault="001C06FA" w:rsidP="009861B1">
            <w:pPr>
              <w:jc w:val="center"/>
              <w:rPr>
                <w:ins w:id="20584" w:author="Στάθης Καπ" w:date="2023-03-09T06:32:00Z"/>
                <w:sz w:val="16"/>
                <w:szCs w:val="16"/>
              </w:rPr>
            </w:pPr>
            <w:ins w:id="20585" w:author="Στάθης Καπ" w:date="2023-03-09T06:32: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C362EC2" w14:textId="77777777" w:rsidR="001C06FA" w:rsidRPr="007E0F91" w:rsidRDefault="001C06FA" w:rsidP="009861B1">
            <w:pPr>
              <w:jc w:val="center"/>
              <w:rPr>
                <w:ins w:id="20586" w:author="Στάθης Καπ" w:date="2023-03-09T06:32:00Z"/>
                <w:sz w:val="16"/>
                <w:szCs w:val="16"/>
              </w:rPr>
            </w:pPr>
            <w:ins w:id="20587" w:author="Στάθης Καπ" w:date="2023-03-09T06:32:00Z">
              <w:r w:rsidRPr="007E0F91">
                <w:rPr>
                  <w:sz w:val="16"/>
                  <w:szCs w:val="16"/>
                </w:rPr>
                <w:t>S=4</w:t>
              </w:r>
            </w:ins>
          </w:p>
        </w:tc>
      </w:tr>
      <w:tr w:rsidR="001C06FA" w14:paraId="444319F0" w14:textId="77777777" w:rsidTr="009861B1">
        <w:trPr>
          <w:trHeight w:val="170"/>
          <w:jc w:val="center"/>
          <w:ins w:id="20588" w:author="Στάθης Καπ" w:date="2023-03-09T06:32:00Z"/>
        </w:trPr>
        <w:tc>
          <w:tcPr>
            <w:tcW w:w="453" w:type="dxa"/>
            <w:vMerge w:val="restart"/>
            <w:tcBorders>
              <w:top w:val="single" w:sz="4" w:space="0" w:color="auto"/>
              <w:left w:val="single" w:sz="4" w:space="0" w:color="auto"/>
            </w:tcBorders>
            <w:shd w:val="clear" w:color="auto" w:fill="E7E6E6" w:themeFill="background2"/>
            <w:vAlign w:val="center"/>
          </w:tcPr>
          <w:p w14:paraId="12F9E9E3" w14:textId="77777777" w:rsidR="001C06FA" w:rsidRPr="009861B1" w:rsidRDefault="001C06FA" w:rsidP="009861B1">
            <w:pPr>
              <w:jc w:val="center"/>
              <w:rPr>
                <w:ins w:id="20589" w:author="Στάθης Καπ" w:date="2023-03-09T06:32:00Z"/>
                <w:sz w:val="16"/>
                <w:szCs w:val="16"/>
              </w:rPr>
            </w:pPr>
            <w:ins w:id="20590" w:author="Στάθης Καπ" w:date="2023-03-09T06:32: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88E6C3B" w14:textId="77777777" w:rsidR="001C06FA" w:rsidRPr="009861B1" w:rsidRDefault="001C06FA" w:rsidP="009861B1">
            <w:pPr>
              <w:jc w:val="center"/>
              <w:rPr>
                <w:ins w:id="20591" w:author="Στάθης Καπ" w:date="2023-03-09T06:32:00Z"/>
                <w:sz w:val="16"/>
                <w:szCs w:val="16"/>
              </w:rPr>
            </w:pPr>
            <w:ins w:id="20592" w:author="Στάθης Καπ" w:date="2023-03-09T06:32: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ADAC0D7" w14:textId="77777777" w:rsidR="001C06FA" w:rsidRPr="009861B1" w:rsidRDefault="001C06FA" w:rsidP="009861B1">
            <w:pPr>
              <w:jc w:val="center"/>
              <w:rPr>
                <w:ins w:id="20593" w:author="Στάθης Καπ" w:date="2023-03-09T06:32:00Z"/>
                <w:sz w:val="16"/>
                <w:szCs w:val="16"/>
              </w:rPr>
            </w:pPr>
            <w:ins w:id="20594" w:author="Στάθης Καπ" w:date="2023-03-09T06:32: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24D4CB" w14:textId="77777777" w:rsidR="001C06FA" w:rsidRPr="009861B1" w:rsidRDefault="001C06FA" w:rsidP="009861B1">
            <w:pPr>
              <w:jc w:val="center"/>
              <w:rPr>
                <w:ins w:id="20595" w:author="Στάθης Καπ" w:date="2023-03-09T06:32:00Z"/>
                <w:sz w:val="16"/>
                <w:szCs w:val="16"/>
              </w:rPr>
            </w:pPr>
            <w:ins w:id="20596" w:author="Στάθης Καπ" w:date="2023-03-09T06:32: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11043DAD" w14:textId="77777777" w:rsidR="001C06FA" w:rsidRPr="009861B1" w:rsidRDefault="001C06FA" w:rsidP="009861B1">
            <w:pPr>
              <w:jc w:val="center"/>
              <w:rPr>
                <w:ins w:id="20597" w:author="Στάθης Καπ" w:date="2023-03-09T06:32:00Z"/>
                <w:sz w:val="16"/>
                <w:szCs w:val="16"/>
              </w:rPr>
            </w:pPr>
            <w:ins w:id="20598" w:author="Στάθης Καπ" w:date="2023-03-09T06:32: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6ABEC5B9" w14:textId="77777777" w:rsidR="001C06FA" w:rsidRPr="009861B1" w:rsidRDefault="001C06FA" w:rsidP="009861B1">
            <w:pPr>
              <w:jc w:val="center"/>
              <w:rPr>
                <w:ins w:id="20599" w:author="Στάθης Καπ" w:date="2023-03-09T06:32:00Z"/>
                <w:sz w:val="16"/>
                <w:szCs w:val="16"/>
              </w:rPr>
            </w:pPr>
            <w:ins w:id="20600" w:author="Στάθης Καπ" w:date="2023-03-09T06:32: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33B44D08" w14:textId="77777777" w:rsidR="001C06FA" w:rsidRPr="007E0F91" w:rsidRDefault="001C06FA" w:rsidP="009861B1">
            <w:pPr>
              <w:jc w:val="center"/>
              <w:rPr>
                <w:ins w:id="20601" w:author="Στάθης Καπ" w:date="2023-03-09T06:32:00Z"/>
                <w:sz w:val="16"/>
                <w:szCs w:val="16"/>
              </w:rPr>
            </w:pPr>
            <w:ins w:id="20602"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26FC0B4B" w14:textId="77777777" w:rsidR="001C06FA" w:rsidRPr="007E0F91" w:rsidRDefault="001C06FA" w:rsidP="009861B1">
            <w:pPr>
              <w:jc w:val="center"/>
              <w:rPr>
                <w:ins w:id="20603" w:author="Στάθης Καπ" w:date="2023-03-09T06:32:00Z"/>
                <w:sz w:val="16"/>
                <w:szCs w:val="16"/>
              </w:rPr>
            </w:pPr>
            <w:ins w:id="20604" w:author="Στάθης Καπ" w:date="2023-03-09T06:32: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E49F87D" w14:textId="77777777" w:rsidR="001C06FA" w:rsidRPr="007E0F91" w:rsidRDefault="001C06FA" w:rsidP="009861B1">
            <w:pPr>
              <w:jc w:val="center"/>
              <w:rPr>
                <w:ins w:id="20605" w:author="Στάθης Καπ" w:date="2023-03-09T06:32:00Z"/>
                <w:sz w:val="16"/>
                <w:szCs w:val="16"/>
              </w:rPr>
            </w:pPr>
            <w:ins w:id="20606"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6CEAEBF" w14:textId="77777777" w:rsidR="001C06FA" w:rsidRPr="007E0F91" w:rsidRDefault="001C06FA" w:rsidP="009861B1">
            <w:pPr>
              <w:jc w:val="center"/>
              <w:rPr>
                <w:ins w:id="20607" w:author="Στάθης Καπ" w:date="2023-03-09T06:32:00Z"/>
                <w:sz w:val="16"/>
                <w:szCs w:val="16"/>
              </w:rPr>
            </w:pPr>
            <w:ins w:id="20608" w:author="Στάθης Καπ" w:date="2023-03-09T06:32: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2212BF56" w14:textId="77777777" w:rsidR="001C06FA" w:rsidRPr="007E0F91" w:rsidRDefault="001C06FA" w:rsidP="009861B1">
            <w:pPr>
              <w:jc w:val="center"/>
              <w:rPr>
                <w:ins w:id="20609" w:author="Στάθης Καπ" w:date="2023-03-09T06:32:00Z"/>
                <w:sz w:val="16"/>
                <w:szCs w:val="16"/>
              </w:rPr>
            </w:pPr>
            <w:ins w:id="20610" w:author="Στάθης Καπ" w:date="2023-03-09T06:32:00Z">
              <w:r w:rsidRPr="007E0F91">
                <w:rPr>
                  <w:sz w:val="16"/>
                  <w:szCs w:val="16"/>
                </w:rPr>
                <w:t>CPU(s)</w:t>
              </w:r>
            </w:ins>
          </w:p>
        </w:tc>
      </w:tr>
      <w:tr w:rsidR="001C06FA" w14:paraId="6EFE55D3" w14:textId="77777777" w:rsidTr="009861B1">
        <w:trPr>
          <w:trHeight w:val="170"/>
          <w:jc w:val="center"/>
          <w:ins w:id="20611" w:author="Στάθης Καπ" w:date="2023-03-09T06:32:00Z"/>
        </w:trPr>
        <w:tc>
          <w:tcPr>
            <w:tcW w:w="453" w:type="dxa"/>
            <w:vMerge/>
            <w:tcBorders>
              <w:left w:val="single" w:sz="4" w:space="0" w:color="auto"/>
              <w:bottom w:val="single" w:sz="4" w:space="0" w:color="auto"/>
            </w:tcBorders>
            <w:shd w:val="clear" w:color="auto" w:fill="E7E6E6" w:themeFill="background2"/>
          </w:tcPr>
          <w:p w14:paraId="5D46E1E7" w14:textId="77777777" w:rsidR="001C06FA" w:rsidRPr="009861B1" w:rsidRDefault="001C06FA" w:rsidP="009861B1">
            <w:pPr>
              <w:jc w:val="center"/>
              <w:rPr>
                <w:ins w:id="20612" w:author="Στάθης Καπ" w:date="2023-03-09T06:32:00Z"/>
                <w:sz w:val="14"/>
                <w:szCs w:val="14"/>
              </w:rPr>
            </w:pPr>
          </w:p>
        </w:tc>
        <w:tc>
          <w:tcPr>
            <w:tcW w:w="565" w:type="dxa"/>
            <w:vMerge/>
            <w:tcBorders>
              <w:bottom w:val="single" w:sz="4" w:space="0" w:color="auto"/>
            </w:tcBorders>
            <w:shd w:val="clear" w:color="auto" w:fill="E7E6E6" w:themeFill="background2"/>
          </w:tcPr>
          <w:p w14:paraId="03555355" w14:textId="77777777" w:rsidR="001C06FA" w:rsidRPr="009861B1" w:rsidRDefault="001C06FA" w:rsidP="009861B1">
            <w:pPr>
              <w:jc w:val="center"/>
              <w:rPr>
                <w:ins w:id="20613" w:author="Στάθης Καπ" w:date="2023-03-09T06:32:00Z"/>
                <w:sz w:val="14"/>
                <w:szCs w:val="14"/>
              </w:rPr>
            </w:pPr>
          </w:p>
        </w:tc>
        <w:tc>
          <w:tcPr>
            <w:tcW w:w="679" w:type="dxa"/>
            <w:vMerge/>
            <w:tcBorders>
              <w:bottom w:val="single" w:sz="4" w:space="0" w:color="auto"/>
            </w:tcBorders>
            <w:shd w:val="clear" w:color="auto" w:fill="E7E6E6" w:themeFill="background2"/>
          </w:tcPr>
          <w:p w14:paraId="7B6A9361" w14:textId="77777777" w:rsidR="001C06FA" w:rsidRPr="009861B1" w:rsidRDefault="001C06FA" w:rsidP="009861B1">
            <w:pPr>
              <w:jc w:val="center"/>
              <w:rPr>
                <w:ins w:id="20614" w:author="Στάθης Καπ" w:date="2023-03-09T06:32:00Z"/>
                <w:sz w:val="14"/>
                <w:szCs w:val="14"/>
              </w:rPr>
            </w:pPr>
          </w:p>
        </w:tc>
        <w:tc>
          <w:tcPr>
            <w:tcW w:w="453" w:type="dxa"/>
            <w:tcBorders>
              <w:top w:val="single" w:sz="4" w:space="0" w:color="auto"/>
              <w:bottom w:val="single" w:sz="4" w:space="0" w:color="auto"/>
            </w:tcBorders>
            <w:shd w:val="clear" w:color="auto" w:fill="E7E6E6" w:themeFill="background2"/>
          </w:tcPr>
          <w:p w14:paraId="42A4F696" w14:textId="77777777" w:rsidR="001C06FA" w:rsidRPr="009861B1" w:rsidRDefault="001C06FA" w:rsidP="009861B1">
            <w:pPr>
              <w:jc w:val="center"/>
              <w:rPr>
                <w:ins w:id="20615" w:author="Στάθης Καπ" w:date="2023-03-09T06:32:00Z"/>
                <w:sz w:val="14"/>
                <w:szCs w:val="14"/>
              </w:rPr>
            </w:pPr>
            <w:ins w:id="20616" w:author="Στάθης Καπ" w:date="2023-03-09T06:32: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4D94BD1F" w14:textId="77777777" w:rsidR="001C06FA" w:rsidRPr="009861B1" w:rsidRDefault="001C06FA" w:rsidP="009861B1">
            <w:pPr>
              <w:jc w:val="center"/>
              <w:rPr>
                <w:ins w:id="20617" w:author="Στάθης Καπ" w:date="2023-03-09T06:32:00Z"/>
                <w:sz w:val="14"/>
                <w:szCs w:val="14"/>
              </w:rPr>
            </w:pPr>
            <w:ins w:id="20618" w:author="Στάθης Καπ" w:date="2023-03-09T06:32: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5E2825ED" w14:textId="77777777" w:rsidR="001C06FA" w:rsidRPr="009861B1" w:rsidRDefault="001C06FA" w:rsidP="009861B1">
            <w:pPr>
              <w:jc w:val="center"/>
              <w:rPr>
                <w:ins w:id="20619" w:author="Στάθης Καπ" w:date="2023-03-09T06:32:00Z"/>
                <w:sz w:val="14"/>
                <w:szCs w:val="14"/>
              </w:rPr>
            </w:pPr>
            <w:ins w:id="20620" w:author="Στάθης Καπ" w:date="2023-03-09T06:32: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4543E2DE" w14:textId="77777777" w:rsidR="001C06FA" w:rsidRPr="009861B1" w:rsidRDefault="001C06FA" w:rsidP="009861B1">
            <w:pPr>
              <w:jc w:val="center"/>
              <w:rPr>
                <w:ins w:id="20621" w:author="Στάθης Καπ" w:date="2023-03-09T06:32:00Z"/>
                <w:sz w:val="14"/>
                <w:szCs w:val="14"/>
              </w:rPr>
            </w:pPr>
            <w:ins w:id="20622" w:author="Στάθης Καπ" w:date="2023-03-09T06:32: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8633C75" w14:textId="77777777" w:rsidR="001C06FA" w:rsidRPr="009861B1" w:rsidRDefault="001C06FA" w:rsidP="009861B1">
            <w:pPr>
              <w:jc w:val="center"/>
              <w:rPr>
                <w:ins w:id="20623" w:author="Στάθης Καπ" w:date="2023-03-09T06:32:00Z"/>
                <w:sz w:val="14"/>
                <w:szCs w:val="14"/>
              </w:rPr>
            </w:pPr>
            <w:ins w:id="20624" w:author="Στάθης Καπ" w:date="2023-03-09T06:32: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2133E3A" w14:textId="77777777" w:rsidR="001C06FA" w:rsidRPr="009861B1" w:rsidRDefault="001C06FA" w:rsidP="009861B1">
            <w:pPr>
              <w:jc w:val="center"/>
              <w:rPr>
                <w:ins w:id="20625" w:author="Στάθης Καπ" w:date="2023-03-09T06:32:00Z"/>
                <w:sz w:val="14"/>
                <w:szCs w:val="14"/>
              </w:rPr>
            </w:pPr>
            <w:ins w:id="20626" w:author="Στάθης Καπ" w:date="2023-03-09T06:32: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67471C39" w14:textId="77777777" w:rsidR="001C06FA" w:rsidRPr="009861B1" w:rsidRDefault="001C06FA" w:rsidP="009861B1">
            <w:pPr>
              <w:jc w:val="center"/>
              <w:rPr>
                <w:ins w:id="20627" w:author="Στάθης Καπ" w:date="2023-03-09T06:32:00Z"/>
                <w:sz w:val="14"/>
                <w:szCs w:val="14"/>
              </w:rPr>
            </w:pPr>
            <w:ins w:id="20628" w:author="Στάθης Καπ" w:date="2023-03-09T06:32:00Z">
              <w:r w:rsidRPr="00E719CF">
                <w:rPr>
                  <w:sz w:val="14"/>
                  <w:szCs w:val="14"/>
                </w:rPr>
                <w:t>Gap (%)</w:t>
              </w:r>
            </w:ins>
          </w:p>
        </w:tc>
        <w:tc>
          <w:tcPr>
            <w:tcW w:w="453" w:type="dxa"/>
            <w:tcBorders>
              <w:left w:val="nil"/>
              <w:bottom w:val="single" w:sz="4" w:space="0" w:color="auto"/>
            </w:tcBorders>
            <w:shd w:val="clear" w:color="auto" w:fill="E7E6E6" w:themeFill="background2"/>
          </w:tcPr>
          <w:p w14:paraId="2E1298F0" w14:textId="77777777" w:rsidR="001C06FA" w:rsidRPr="009861B1" w:rsidRDefault="001C06FA" w:rsidP="009861B1">
            <w:pPr>
              <w:jc w:val="center"/>
              <w:rPr>
                <w:ins w:id="20629" w:author="Στάθης Καπ" w:date="2023-03-09T06:32:00Z"/>
                <w:sz w:val="14"/>
                <w:szCs w:val="14"/>
              </w:rPr>
            </w:pPr>
            <w:ins w:id="20630"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A820E0D" w14:textId="77777777" w:rsidR="001C06FA" w:rsidRPr="009861B1" w:rsidRDefault="001C06FA" w:rsidP="009861B1">
            <w:pPr>
              <w:jc w:val="center"/>
              <w:rPr>
                <w:ins w:id="20631" w:author="Στάθης Καπ" w:date="2023-03-09T06:32:00Z"/>
                <w:sz w:val="14"/>
                <w:szCs w:val="14"/>
              </w:rPr>
            </w:pPr>
            <w:ins w:id="20632"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0A61BA8E" w14:textId="77777777" w:rsidR="001C06FA" w:rsidRPr="009861B1" w:rsidRDefault="001C06FA" w:rsidP="009861B1">
            <w:pPr>
              <w:jc w:val="center"/>
              <w:rPr>
                <w:ins w:id="20633" w:author="Στάθης Καπ" w:date="2023-03-09T06:32:00Z"/>
                <w:sz w:val="14"/>
                <w:szCs w:val="14"/>
              </w:rPr>
            </w:pPr>
            <w:ins w:id="20634"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623E850B" w14:textId="77777777" w:rsidR="001C06FA" w:rsidRPr="009861B1" w:rsidRDefault="001C06FA" w:rsidP="009861B1">
            <w:pPr>
              <w:jc w:val="center"/>
              <w:rPr>
                <w:ins w:id="20635" w:author="Στάθης Καπ" w:date="2023-03-09T06:32:00Z"/>
                <w:sz w:val="14"/>
                <w:szCs w:val="14"/>
              </w:rPr>
            </w:pPr>
            <w:ins w:id="20636" w:author="Στάθης Καπ" w:date="2023-03-09T06:32:00Z">
              <w:r w:rsidRPr="00E719CF">
                <w:rPr>
                  <w:sz w:val="14"/>
                  <w:szCs w:val="14"/>
                </w:rPr>
                <w:t>Gap (%)</w:t>
              </w:r>
            </w:ins>
          </w:p>
        </w:tc>
        <w:tc>
          <w:tcPr>
            <w:tcW w:w="453" w:type="dxa"/>
            <w:tcBorders>
              <w:bottom w:val="single" w:sz="4" w:space="0" w:color="auto"/>
            </w:tcBorders>
            <w:shd w:val="clear" w:color="auto" w:fill="E7E6E6" w:themeFill="background2"/>
          </w:tcPr>
          <w:p w14:paraId="1382DE53" w14:textId="77777777" w:rsidR="001C06FA" w:rsidRPr="009861B1" w:rsidRDefault="001C06FA" w:rsidP="009861B1">
            <w:pPr>
              <w:jc w:val="center"/>
              <w:rPr>
                <w:ins w:id="20637" w:author="Στάθης Καπ" w:date="2023-03-09T06:32:00Z"/>
                <w:sz w:val="14"/>
                <w:szCs w:val="14"/>
              </w:rPr>
            </w:pPr>
            <w:ins w:id="20638"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E97DC23" w14:textId="77777777" w:rsidR="001C06FA" w:rsidRPr="009861B1" w:rsidRDefault="001C06FA" w:rsidP="009861B1">
            <w:pPr>
              <w:jc w:val="center"/>
              <w:rPr>
                <w:ins w:id="20639" w:author="Στάθης Καπ" w:date="2023-03-09T06:32:00Z"/>
                <w:sz w:val="14"/>
                <w:szCs w:val="14"/>
              </w:rPr>
            </w:pPr>
            <w:ins w:id="20640"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42E4F737" w14:textId="77777777" w:rsidR="001C06FA" w:rsidRPr="009861B1" w:rsidRDefault="001C06FA" w:rsidP="009861B1">
            <w:pPr>
              <w:jc w:val="center"/>
              <w:rPr>
                <w:ins w:id="20641" w:author="Στάθης Καπ" w:date="2023-03-09T06:32:00Z"/>
                <w:sz w:val="14"/>
                <w:szCs w:val="14"/>
              </w:rPr>
            </w:pPr>
            <w:ins w:id="20642" w:author="Στάθης Καπ" w:date="2023-03-09T06:32: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4ECE447" w14:textId="77777777" w:rsidR="001C06FA" w:rsidRPr="009861B1" w:rsidRDefault="001C06FA" w:rsidP="009861B1">
            <w:pPr>
              <w:jc w:val="center"/>
              <w:rPr>
                <w:ins w:id="20643" w:author="Στάθης Καπ" w:date="2023-03-09T06:32:00Z"/>
                <w:sz w:val="14"/>
                <w:szCs w:val="14"/>
              </w:rPr>
            </w:pPr>
            <w:ins w:id="20644" w:author="Στάθης Καπ" w:date="2023-03-09T06:32:00Z">
              <w:r w:rsidRPr="00E719CF">
                <w:rPr>
                  <w:sz w:val="14"/>
                  <w:szCs w:val="14"/>
                </w:rPr>
                <w:t>Gap (%)</w:t>
              </w:r>
            </w:ins>
          </w:p>
        </w:tc>
      </w:tr>
      <w:tr w:rsidR="00D128F7" w14:paraId="1B243DBB" w14:textId="77777777" w:rsidTr="009861B1">
        <w:trPr>
          <w:trHeight w:val="170"/>
          <w:jc w:val="center"/>
          <w:ins w:id="20645" w:author="Στάθης Καπ" w:date="2023-03-09T06:32: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2F7E48" w14:textId="77777777" w:rsidR="00D128F7" w:rsidRPr="007E0F91" w:rsidRDefault="00D128F7" w:rsidP="00D128F7">
            <w:pPr>
              <w:jc w:val="center"/>
              <w:rPr>
                <w:ins w:id="20646" w:author="Στάθης Καπ" w:date="2023-03-09T06:32:00Z"/>
                <w:sz w:val="16"/>
                <w:szCs w:val="16"/>
              </w:rPr>
            </w:pPr>
            <w:ins w:id="20647" w:author="Στάθης Καπ" w:date="2023-03-09T06:32: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6F0C6918" w14:textId="149C9320" w:rsidR="00D128F7" w:rsidRPr="007E0F91" w:rsidRDefault="00D128F7" w:rsidP="00D128F7">
            <w:pPr>
              <w:jc w:val="center"/>
              <w:rPr>
                <w:ins w:id="20648" w:author="Στάθης Καπ" w:date="2023-03-09T06:32:00Z"/>
                <w:sz w:val="16"/>
                <w:szCs w:val="16"/>
              </w:rPr>
            </w:pPr>
            <w:ins w:id="20649" w:author="Στάθης Καπ" w:date="2023-03-09T07:43:00Z">
              <w:r>
                <w:rPr>
                  <w:rFonts w:ascii="Calibri" w:hAnsi="Calibri" w:cs="Calibri"/>
                  <w:color w:val="000000"/>
                  <w:sz w:val="16"/>
                  <w:szCs w:val="16"/>
                </w:rPr>
                <w:t>920</w:t>
              </w:r>
            </w:ins>
          </w:p>
        </w:tc>
        <w:tc>
          <w:tcPr>
            <w:tcW w:w="679" w:type="dxa"/>
            <w:tcBorders>
              <w:top w:val="single" w:sz="4" w:space="0" w:color="auto"/>
              <w:right w:val="single" w:sz="4" w:space="0" w:color="auto"/>
            </w:tcBorders>
            <w:vAlign w:val="center"/>
          </w:tcPr>
          <w:p w14:paraId="4A28AEDC" w14:textId="7DCD8456" w:rsidR="00D128F7" w:rsidRPr="007E0F91" w:rsidRDefault="00D128F7" w:rsidP="00D128F7">
            <w:pPr>
              <w:jc w:val="center"/>
              <w:rPr>
                <w:ins w:id="20650" w:author="Στάθης Καπ" w:date="2023-03-09T06:32:00Z"/>
                <w:sz w:val="16"/>
                <w:szCs w:val="16"/>
              </w:rPr>
            </w:pPr>
            <w:ins w:id="20651" w:author="Στάθης Καπ" w:date="2023-03-09T07:43:00Z">
              <w:r>
                <w:rPr>
                  <w:rFonts w:ascii="Calibri" w:hAnsi="Calibri" w:cs="Calibri"/>
                  <w:color w:val="000000"/>
                  <w:sz w:val="16"/>
                  <w:szCs w:val="16"/>
                </w:rPr>
                <w:t>890</w:t>
              </w:r>
            </w:ins>
          </w:p>
        </w:tc>
        <w:tc>
          <w:tcPr>
            <w:tcW w:w="453" w:type="dxa"/>
            <w:tcBorders>
              <w:top w:val="single" w:sz="4" w:space="0" w:color="auto"/>
              <w:left w:val="single" w:sz="4" w:space="0" w:color="auto"/>
            </w:tcBorders>
            <w:vAlign w:val="center"/>
          </w:tcPr>
          <w:p w14:paraId="15C9128E" w14:textId="4A01EB66" w:rsidR="00D128F7" w:rsidRPr="007E0F91" w:rsidRDefault="00D128F7" w:rsidP="00D128F7">
            <w:pPr>
              <w:jc w:val="center"/>
              <w:rPr>
                <w:ins w:id="20652" w:author="Στάθης Καπ" w:date="2023-03-09T06:32:00Z"/>
                <w:sz w:val="16"/>
                <w:szCs w:val="16"/>
              </w:rPr>
            </w:pPr>
            <w:ins w:id="20653" w:author="Στάθης Καπ" w:date="2023-03-09T07:43:00Z">
              <w:r>
                <w:rPr>
                  <w:rFonts w:ascii="Calibri" w:hAnsi="Calibri" w:cs="Calibri"/>
                  <w:color w:val="000000"/>
                  <w:sz w:val="16"/>
                  <w:szCs w:val="16"/>
                </w:rPr>
                <w:t>400</w:t>
              </w:r>
            </w:ins>
          </w:p>
        </w:tc>
        <w:tc>
          <w:tcPr>
            <w:tcW w:w="708" w:type="dxa"/>
            <w:tcBorders>
              <w:top w:val="single" w:sz="4" w:space="0" w:color="auto"/>
            </w:tcBorders>
            <w:vAlign w:val="center"/>
          </w:tcPr>
          <w:p w14:paraId="5DD982E3" w14:textId="7DF80E67" w:rsidR="00D128F7" w:rsidRPr="007E0F91" w:rsidRDefault="00D128F7" w:rsidP="00D128F7">
            <w:pPr>
              <w:jc w:val="center"/>
              <w:rPr>
                <w:ins w:id="20654" w:author="Στάθης Καπ" w:date="2023-03-09T06:32:00Z"/>
                <w:sz w:val="16"/>
                <w:szCs w:val="16"/>
              </w:rPr>
            </w:pPr>
            <w:ins w:id="20655" w:author="Στάθης Καπ" w:date="2023-03-09T07:43:00Z">
              <w:r>
                <w:rPr>
                  <w:rFonts w:ascii="Calibri" w:hAnsi="Calibri" w:cs="Calibri"/>
                  <w:color w:val="000000"/>
                  <w:sz w:val="16"/>
                  <w:szCs w:val="16"/>
                </w:rPr>
                <w:t>56.52</w:t>
              </w:r>
            </w:ins>
          </w:p>
        </w:tc>
        <w:tc>
          <w:tcPr>
            <w:tcW w:w="652" w:type="dxa"/>
            <w:vMerge w:val="restart"/>
            <w:tcBorders>
              <w:top w:val="single" w:sz="4" w:space="0" w:color="auto"/>
              <w:right w:val="single" w:sz="4" w:space="0" w:color="auto"/>
            </w:tcBorders>
            <w:vAlign w:val="center"/>
          </w:tcPr>
          <w:p w14:paraId="2AEA8A2B" w14:textId="77777777" w:rsidR="00D128F7" w:rsidRPr="007E0F91" w:rsidRDefault="00D128F7" w:rsidP="00D128F7">
            <w:pPr>
              <w:jc w:val="center"/>
              <w:rPr>
                <w:ins w:id="20656" w:author="Στάθης Καπ" w:date="2023-03-09T07:43:00Z"/>
                <w:sz w:val="16"/>
                <w:szCs w:val="16"/>
              </w:rPr>
            </w:pPr>
            <w:ins w:id="20657" w:author="Στάθης Καπ" w:date="2023-03-09T07:43:00Z">
              <w:r>
                <w:rPr>
                  <w:rFonts w:ascii="Calibri" w:hAnsi="Calibri" w:cs="Calibri"/>
                  <w:color w:val="000000"/>
                  <w:sz w:val="16"/>
                  <w:szCs w:val="16"/>
                </w:rPr>
                <w:t>0.351</w:t>
              </w:r>
            </w:ins>
          </w:p>
          <w:p w14:paraId="4AA1E5C6" w14:textId="77777777" w:rsidR="00D128F7" w:rsidRPr="007E0F91" w:rsidRDefault="00D128F7" w:rsidP="00D128F7">
            <w:pPr>
              <w:jc w:val="center"/>
              <w:rPr>
                <w:ins w:id="20658" w:author="Στάθης Καπ" w:date="2023-03-09T07:43:00Z"/>
                <w:sz w:val="16"/>
                <w:szCs w:val="16"/>
              </w:rPr>
            </w:pPr>
            <w:ins w:id="20659" w:author="Στάθης Καπ" w:date="2023-03-09T07:43:00Z">
              <w:r>
                <w:rPr>
                  <w:rFonts w:ascii="Calibri" w:hAnsi="Calibri" w:cs="Calibri"/>
                  <w:color w:val="000000"/>
                  <w:sz w:val="16"/>
                  <w:szCs w:val="16"/>
                </w:rPr>
                <w:t>0.462</w:t>
              </w:r>
            </w:ins>
          </w:p>
          <w:p w14:paraId="4741FC33" w14:textId="77777777" w:rsidR="00D128F7" w:rsidRPr="007E0F91" w:rsidRDefault="00D128F7" w:rsidP="00D128F7">
            <w:pPr>
              <w:jc w:val="center"/>
              <w:rPr>
                <w:ins w:id="20660" w:author="Στάθης Καπ" w:date="2023-03-09T07:43:00Z"/>
                <w:sz w:val="16"/>
                <w:szCs w:val="16"/>
              </w:rPr>
            </w:pPr>
            <w:ins w:id="20661" w:author="Στάθης Καπ" w:date="2023-03-09T07:43:00Z">
              <w:r>
                <w:rPr>
                  <w:rFonts w:ascii="Calibri" w:hAnsi="Calibri" w:cs="Calibri"/>
                  <w:color w:val="000000"/>
                  <w:sz w:val="16"/>
                  <w:szCs w:val="16"/>
                </w:rPr>
                <w:t>0.462</w:t>
              </w:r>
            </w:ins>
          </w:p>
          <w:p w14:paraId="3E143CE5" w14:textId="77777777" w:rsidR="00D128F7" w:rsidRPr="007E0F91" w:rsidRDefault="00D128F7" w:rsidP="00D128F7">
            <w:pPr>
              <w:jc w:val="center"/>
              <w:rPr>
                <w:ins w:id="20662" w:author="Στάθης Καπ" w:date="2023-03-09T07:43:00Z"/>
                <w:sz w:val="16"/>
                <w:szCs w:val="16"/>
              </w:rPr>
            </w:pPr>
            <w:ins w:id="20663" w:author="Στάθης Καπ" w:date="2023-03-09T07:43:00Z">
              <w:r>
                <w:rPr>
                  <w:rFonts w:ascii="Calibri" w:hAnsi="Calibri" w:cs="Calibri"/>
                  <w:color w:val="000000"/>
                  <w:sz w:val="16"/>
                  <w:szCs w:val="16"/>
                </w:rPr>
                <w:t>0.378</w:t>
              </w:r>
            </w:ins>
          </w:p>
          <w:p w14:paraId="47598252" w14:textId="77777777" w:rsidR="00D128F7" w:rsidRPr="007E0F91" w:rsidRDefault="00D128F7" w:rsidP="00D128F7">
            <w:pPr>
              <w:jc w:val="center"/>
              <w:rPr>
                <w:ins w:id="20664" w:author="Στάθης Καπ" w:date="2023-03-09T07:43:00Z"/>
                <w:sz w:val="16"/>
                <w:szCs w:val="16"/>
              </w:rPr>
            </w:pPr>
            <w:ins w:id="20665" w:author="Στάθης Καπ" w:date="2023-03-09T07:43:00Z">
              <w:r>
                <w:rPr>
                  <w:rFonts w:ascii="Calibri" w:hAnsi="Calibri" w:cs="Calibri"/>
                  <w:color w:val="000000"/>
                  <w:sz w:val="16"/>
                  <w:szCs w:val="16"/>
                </w:rPr>
                <w:t>0.413</w:t>
              </w:r>
            </w:ins>
          </w:p>
          <w:p w14:paraId="15AE8218" w14:textId="77777777" w:rsidR="00D128F7" w:rsidRPr="007E0F91" w:rsidRDefault="00D128F7" w:rsidP="00D128F7">
            <w:pPr>
              <w:jc w:val="center"/>
              <w:rPr>
                <w:ins w:id="20666" w:author="Στάθης Καπ" w:date="2023-03-09T07:43:00Z"/>
                <w:sz w:val="16"/>
                <w:szCs w:val="16"/>
              </w:rPr>
            </w:pPr>
            <w:ins w:id="20667" w:author="Στάθης Καπ" w:date="2023-03-09T07:43:00Z">
              <w:r>
                <w:rPr>
                  <w:rFonts w:ascii="Calibri" w:hAnsi="Calibri" w:cs="Calibri"/>
                  <w:color w:val="000000"/>
                  <w:sz w:val="16"/>
                  <w:szCs w:val="16"/>
                </w:rPr>
                <w:t>0.401</w:t>
              </w:r>
            </w:ins>
          </w:p>
          <w:p w14:paraId="1BFD2B9A" w14:textId="77777777" w:rsidR="00D128F7" w:rsidRPr="007E0F91" w:rsidRDefault="00D128F7" w:rsidP="00D128F7">
            <w:pPr>
              <w:jc w:val="center"/>
              <w:rPr>
                <w:ins w:id="20668" w:author="Στάθης Καπ" w:date="2023-03-09T07:43:00Z"/>
                <w:sz w:val="16"/>
                <w:szCs w:val="16"/>
              </w:rPr>
            </w:pPr>
            <w:ins w:id="20669" w:author="Στάθης Καπ" w:date="2023-03-09T07:43:00Z">
              <w:r>
                <w:rPr>
                  <w:rFonts w:ascii="Calibri" w:hAnsi="Calibri" w:cs="Calibri"/>
                  <w:color w:val="000000"/>
                  <w:sz w:val="16"/>
                  <w:szCs w:val="16"/>
                </w:rPr>
                <w:t>0.506</w:t>
              </w:r>
            </w:ins>
          </w:p>
          <w:p w14:paraId="6182A0BB" w14:textId="77777777" w:rsidR="00D128F7" w:rsidRPr="007E0F91" w:rsidRDefault="00D128F7" w:rsidP="00D128F7">
            <w:pPr>
              <w:jc w:val="center"/>
              <w:rPr>
                <w:ins w:id="20670" w:author="Στάθης Καπ" w:date="2023-03-09T07:43:00Z"/>
                <w:sz w:val="16"/>
                <w:szCs w:val="16"/>
              </w:rPr>
            </w:pPr>
            <w:ins w:id="20671" w:author="Στάθης Καπ" w:date="2023-03-09T07:43:00Z">
              <w:r>
                <w:rPr>
                  <w:rFonts w:ascii="Calibri" w:hAnsi="Calibri" w:cs="Calibri"/>
                  <w:color w:val="000000"/>
                  <w:sz w:val="16"/>
                  <w:szCs w:val="16"/>
                </w:rPr>
                <w:t>0.573</w:t>
              </w:r>
            </w:ins>
          </w:p>
          <w:p w14:paraId="7B91907D" w14:textId="77777777" w:rsidR="00D128F7" w:rsidRPr="007E0F91" w:rsidRDefault="00D128F7" w:rsidP="00D128F7">
            <w:pPr>
              <w:jc w:val="center"/>
              <w:rPr>
                <w:ins w:id="20672" w:author="Στάθης Καπ" w:date="2023-03-09T07:43:00Z"/>
                <w:sz w:val="16"/>
                <w:szCs w:val="16"/>
              </w:rPr>
            </w:pPr>
            <w:ins w:id="20673" w:author="Στάθης Καπ" w:date="2023-03-09T07:43:00Z">
              <w:r>
                <w:rPr>
                  <w:rFonts w:ascii="Calibri" w:hAnsi="Calibri" w:cs="Calibri"/>
                  <w:color w:val="000000"/>
                  <w:sz w:val="16"/>
                  <w:szCs w:val="16"/>
                </w:rPr>
                <w:t>0.401</w:t>
              </w:r>
            </w:ins>
          </w:p>
          <w:p w14:paraId="00BBF8B3" w14:textId="77777777" w:rsidR="00D128F7" w:rsidRPr="007E0F91" w:rsidRDefault="00D128F7" w:rsidP="00D128F7">
            <w:pPr>
              <w:jc w:val="center"/>
              <w:rPr>
                <w:ins w:id="20674" w:author="Στάθης Καπ" w:date="2023-03-09T07:43:00Z"/>
                <w:sz w:val="16"/>
                <w:szCs w:val="16"/>
              </w:rPr>
            </w:pPr>
            <w:ins w:id="20675" w:author="Στάθης Καπ" w:date="2023-03-09T07:43:00Z">
              <w:r>
                <w:rPr>
                  <w:rFonts w:ascii="Calibri" w:hAnsi="Calibri" w:cs="Calibri"/>
                  <w:color w:val="000000"/>
                  <w:sz w:val="16"/>
                  <w:szCs w:val="16"/>
                </w:rPr>
                <w:t>0.542</w:t>
              </w:r>
            </w:ins>
          </w:p>
          <w:p w14:paraId="34E69E15" w14:textId="77777777" w:rsidR="00D128F7" w:rsidRPr="007E0F91" w:rsidRDefault="00D128F7" w:rsidP="00D128F7">
            <w:pPr>
              <w:jc w:val="center"/>
              <w:rPr>
                <w:ins w:id="20676" w:author="Στάθης Καπ" w:date="2023-03-09T07:43:00Z"/>
                <w:sz w:val="16"/>
                <w:szCs w:val="16"/>
              </w:rPr>
            </w:pPr>
            <w:ins w:id="20677" w:author="Στάθης Καπ" w:date="2023-03-09T07:43:00Z">
              <w:r>
                <w:rPr>
                  <w:rFonts w:ascii="Calibri" w:hAnsi="Calibri" w:cs="Calibri"/>
                  <w:color w:val="000000"/>
                  <w:sz w:val="16"/>
                  <w:szCs w:val="16"/>
                </w:rPr>
                <w:t>0.42</w:t>
              </w:r>
            </w:ins>
          </w:p>
          <w:p w14:paraId="2315ADB1" w14:textId="77777777" w:rsidR="00D128F7" w:rsidRPr="007E0F91" w:rsidRDefault="00D128F7" w:rsidP="00D128F7">
            <w:pPr>
              <w:jc w:val="center"/>
              <w:rPr>
                <w:ins w:id="20678" w:author="Στάθης Καπ" w:date="2023-03-09T07:43:00Z"/>
                <w:sz w:val="16"/>
                <w:szCs w:val="16"/>
              </w:rPr>
            </w:pPr>
            <w:ins w:id="20679" w:author="Στάθης Καπ" w:date="2023-03-09T07:43:00Z">
              <w:r>
                <w:rPr>
                  <w:rFonts w:ascii="Calibri" w:hAnsi="Calibri" w:cs="Calibri"/>
                  <w:color w:val="000000"/>
                  <w:sz w:val="16"/>
                  <w:szCs w:val="16"/>
                </w:rPr>
                <w:t>0.326</w:t>
              </w:r>
            </w:ins>
          </w:p>
          <w:p w14:paraId="76DF4C55" w14:textId="77777777" w:rsidR="00D128F7" w:rsidRPr="007E0F91" w:rsidRDefault="00D128F7" w:rsidP="00D128F7">
            <w:pPr>
              <w:jc w:val="center"/>
              <w:rPr>
                <w:ins w:id="20680" w:author="Στάθης Καπ" w:date="2023-03-09T07:43:00Z"/>
                <w:sz w:val="16"/>
                <w:szCs w:val="16"/>
              </w:rPr>
            </w:pPr>
            <w:ins w:id="20681" w:author="Στάθης Καπ" w:date="2023-03-09T07:43:00Z">
              <w:r>
                <w:rPr>
                  <w:rFonts w:ascii="Calibri" w:hAnsi="Calibri" w:cs="Calibri"/>
                  <w:color w:val="000000"/>
                  <w:sz w:val="16"/>
                  <w:szCs w:val="16"/>
                </w:rPr>
                <w:t>0.666</w:t>
              </w:r>
            </w:ins>
          </w:p>
          <w:p w14:paraId="6894BA7B" w14:textId="77777777" w:rsidR="00D128F7" w:rsidRPr="007E0F91" w:rsidRDefault="00D128F7" w:rsidP="00D128F7">
            <w:pPr>
              <w:jc w:val="center"/>
              <w:rPr>
                <w:ins w:id="20682" w:author="Στάθης Καπ" w:date="2023-03-09T07:43:00Z"/>
                <w:sz w:val="16"/>
                <w:szCs w:val="16"/>
              </w:rPr>
            </w:pPr>
            <w:ins w:id="20683" w:author="Στάθης Καπ" w:date="2023-03-09T07:43:00Z">
              <w:r>
                <w:rPr>
                  <w:rFonts w:ascii="Calibri" w:hAnsi="Calibri" w:cs="Calibri"/>
                  <w:color w:val="000000"/>
                  <w:sz w:val="16"/>
                  <w:szCs w:val="16"/>
                </w:rPr>
                <w:t>0.349</w:t>
              </w:r>
            </w:ins>
          </w:p>
          <w:p w14:paraId="360559AF" w14:textId="77777777" w:rsidR="00D128F7" w:rsidRPr="007E0F91" w:rsidRDefault="00D128F7" w:rsidP="00D128F7">
            <w:pPr>
              <w:jc w:val="center"/>
              <w:rPr>
                <w:ins w:id="20684" w:author="Στάθης Καπ" w:date="2023-03-09T07:43:00Z"/>
                <w:sz w:val="16"/>
                <w:szCs w:val="16"/>
              </w:rPr>
            </w:pPr>
            <w:ins w:id="20685" w:author="Στάθης Καπ" w:date="2023-03-09T07:43:00Z">
              <w:r>
                <w:rPr>
                  <w:rFonts w:ascii="Calibri" w:hAnsi="Calibri" w:cs="Calibri"/>
                  <w:color w:val="000000"/>
                  <w:sz w:val="16"/>
                  <w:szCs w:val="16"/>
                </w:rPr>
                <w:t>0.915</w:t>
              </w:r>
            </w:ins>
          </w:p>
          <w:p w14:paraId="55D0D353" w14:textId="77777777" w:rsidR="00D128F7" w:rsidRPr="007E0F91" w:rsidRDefault="00D128F7" w:rsidP="00D128F7">
            <w:pPr>
              <w:jc w:val="center"/>
              <w:rPr>
                <w:ins w:id="20686" w:author="Στάθης Καπ" w:date="2023-03-09T07:43:00Z"/>
                <w:sz w:val="16"/>
                <w:szCs w:val="16"/>
              </w:rPr>
            </w:pPr>
            <w:ins w:id="20687" w:author="Στάθης Καπ" w:date="2023-03-09T07:43:00Z">
              <w:r>
                <w:rPr>
                  <w:rFonts w:ascii="Calibri" w:hAnsi="Calibri" w:cs="Calibri"/>
                  <w:color w:val="000000"/>
                  <w:sz w:val="16"/>
                  <w:szCs w:val="16"/>
                </w:rPr>
                <w:t>0.415</w:t>
              </w:r>
            </w:ins>
          </w:p>
          <w:p w14:paraId="23DE25B1" w14:textId="77777777" w:rsidR="00D128F7" w:rsidRPr="007E0F91" w:rsidRDefault="00D128F7" w:rsidP="00D128F7">
            <w:pPr>
              <w:jc w:val="center"/>
              <w:rPr>
                <w:ins w:id="20688" w:author="Στάθης Καπ" w:date="2023-03-09T07:43:00Z"/>
                <w:sz w:val="16"/>
                <w:szCs w:val="16"/>
              </w:rPr>
            </w:pPr>
            <w:ins w:id="20689" w:author="Στάθης Καπ" w:date="2023-03-09T07:43:00Z">
              <w:r>
                <w:rPr>
                  <w:rFonts w:ascii="Calibri" w:hAnsi="Calibri" w:cs="Calibri"/>
                  <w:color w:val="000000"/>
                  <w:sz w:val="16"/>
                  <w:szCs w:val="16"/>
                </w:rPr>
                <w:t>0.275</w:t>
              </w:r>
            </w:ins>
          </w:p>
          <w:p w14:paraId="456F7EE2" w14:textId="77777777" w:rsidR="00D128F7" w:rsidRPr="007E0F91" w:rsidRDefault="00D128F7" w:rsidP="00D128F7">
            <w:pPr>
              <w:jc w:val="center"/>
              <w:rPr>
                <w:ins w:id="20690" w:author="Στάθης Καπ" w:date="2023-03-09T07:43:00Z"/>
                <w:sz w:val="16"/>
                <w:szCs w:val="16"/>
              </w:rPr>
            </w:pPr>
            <w:ins w:id="20691" w:author="Στάθης Καπ" w:date="2023-03-09T07:43:00Z">
              <w:r>
                <w:rPr>
                  <w:rFonts w:ascii="Calibri" w:hAnsi="Calibri" w:cs="Calibri"/>
                  <w:color w:val="000000"/>
                  <w:sz w:val="16"/>
                  <w:szCs w:val="16"/>
                </w:rPr>
                <w:t>0.383</w:t>
              </w:r>
            </w:ins>
          </w:p>
          <w:p w14:paraId="544E9F0E" w14:textId="77777777" w:rsidR="00D128F7" w:rsidRPr="007E0F91" w:rsidRDefault="00D128F7" w:rsidP="00D128F7">
            <w:pPr>
              <w:jc w:val="center"/>
              <w:rPr>
                <w:ins w:id="20692" w:author="Στάθης Καπ" w:date="2023-03-09T07:43:00Z"/>
                <w:sz w:val="16"/>
                <w:szCs w:val="16"/>
              </w:rPr>
            </w:pPr>
            <w:ins w:id="20693" w:author="Στάθης Καπ" w:date="2023-03-09T07:43:00Z">
              <w:r>
                <w:rPr>
                  <w:rFonts w:ascii="Calibri" w:hAnsi="Calibri" w:cs="Calibri"/>
                  <w:color w:val="000000"/>
                  <w:sz w:val="16"/>
                  <w:szCs w:val="16"/>
                </w:rPr>
                <w:t>0.443</w:t>
              </w:r>
            </w:ins>
          </w:p>
          <w:p w14:paraId="5E9118F3" w14:textId="6738BCAB" w:rsidR="00D128F7" w:rsidRPr="007E0F91" w:rsidRDefault="00D128F7" w:rsidP="00D128F7">
            <w:pPr>
              <w:jc w:val="center"/>
              <w:rPr>
                <w:ins w:id="20694" w:author="Στάθης Καπ" w:date="2023-03-09T06:32:00Z"/>
                <w:sz w:val="16"/>
                <w:szCs w:val="16"/>
              </w:rPr>
            </w:pPr>
            <w:ins w:id="20695" w:author="Στάθης Καπ" w:date="2023-03-09T07:43:00Z">
              <w:r>
                <w:rPr>
                  <w:rFonts w:ascii="Calibri" w:hAnsi="Calibri" w:cs="Calibri"/>
                  <w:color w:val="000000"/>
                  <w:sz w:val="16"/>
                  <w:szCs w:val="16"/>
                </w:rPr>
                <w:t>0.533</w:t>
              </w:r>
            </w:ins>
          </w:p>
        </w:tc>
        <w:tc>
          <w:tcPr>
            <w:tcW w:w="453" w:type="dxa"/>
            <w:tcBorders>
              <w:top w:val="single" w:sz="4" w:space="0" w:color="auto"/>
              <w:left w:val="single" w:sz="4" w:space="0" w:color="auto"/>
            </w:tcBorders>
            <w:vAlign w:val="center"/>
          </w:tcPr>
          <w:p w14:paraId="7F76FE10" w14:textId="287824A3" w:rsidR="00D128F7" w:rsidRPr="007E0F91" w:rsidRDefault="00D128F7" w:rsidP="00D128F7">
            <w:pPr>
              <w:jc w:val="center"/>
              <w:rPr>
                <w:ins w:id="20696" w:author="Στάθης Καπ" w:date="2023-03-09T06:32:00Z"/>
                <w:sz w:val="16"/>
                <w:szCs w:val="16"/>
              </w:rPr>
            </w:pPr>
            <w:ins w:id="20697"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2FD9936" w14:textId="54C41CFD" w:rsidR="00D128F7" w:rsidRPr="007E0F91" w:rsidRDefault="00D128F7" w:rsidP="00D128F7">
            <w:pPr>
              <w:jc w:val="center"/>
              <w:rPr>
                <w:ins w:id="20698" w:author="Στάθης Καπ" w:date="2023-03-09T06:32:00Z"/>
                <w:sz w:val="16"/>
                <w:szCs w:val="16"/>
              </w:rPr>
            </w:pPr>
            <w:ins w:id="20699"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5EB6796" w14:textId="44121DCE" w:rsidR="00D128F7" w:rsidRPr="007E0F91" w:rsidRDefault="00D128F7" w:rsidP="00D128F7">
            <w:pPr>
              <w:jc w:val="center"/>
              <w:rPr>
                <w:ins w:id="20700" w:author="Στάθης Καπ" w:date="2023-03-09T06:32:00Z"/>
                <w:sz w:val="16"/>
                <w:szCs w:val="16"/>
              </w:rPr>
            </w:pPr>
            <w:ins w:id="20701" w:author="Στάθης Καπ" w:date="2023-03-09T07:43:00Z">
              <w:r>
                <w:rPr>
                  <w:rFonts w:ascii="Calibri" w:hAnsi="Calibri" w:cs="Calibri"/>
                  <w:color w:val="000000"/>
                  <w:sz w:val="16"/>
                  <w:szCs w:val="16"/>
                </w:rPr>
                <w:t>0.241</w:t>
              </w:r>
            </w:ins>
          </w:p>
        </w:tc>
        <w:tc>
          <w:tcPr>
            <w:tcW w:w="457" w:type="dxa"/>
            <w:tcBorders>
              <w:top w:val="single" w:sz="4" w:space="0" w:color="auto"/>
              <w:right w:val="single" w:sz="4" w:space="0" w:color="auto"/>
            </w:tcBorders>
            <w:vAlign w:val="center"/>
          </w:tcPr>
          <w:p w14:paraId="52F1BD75" w14:textId="060E3EE9" w:rsidR="00D128F7" w:rsidRPr="007E0F91" w:rsidRDefault="00D128F7" w:rsidP="00D128F7">
            <w:pPr>
              <w:jc w:val="center"/>
              <w:rPr>
                <w:ins w:id="20702" w:author="Στάθης Καπ" w:date="2023-03-09T06:32:00Z"/>
                <w:sz w:val="16"/>
                <w:szCs w:val="16"/>
              </w:rPr>
            </w:pPr>
            <w:ins w:id="20703" w:author="Στάθης Καπ" w:date="2023-03-09T07:43:00Z">
              <w:r>
                <w:rPr>
                  <w:rFonts w:ascii="Calibri" w:hAnsi="Calibri" w:cs="Calibri"/>
                  <w:color w:val="000000"/>
                  <w:sz w:val="16"/>
                  <w:szCs w:val="16"/>
                </w:rPr>
                <w:t>31.34</w:t>
              </w:r>
            </w:ins>
          </w:p>
        </w:tc>
        <w:tc>
          <w:tcPr>
            <w:tcW w:w="453" w:type="dxa"/>
            <w:tcBorders>
              <w:top w:val="single" w:sz="4" w:space="0" w:color="auto"/>
              <w:left w:val="single" w:sz="4" w:space="0" w:color="auto"/>
            </w:tcBorders>
            <w:vAlign w:val="center"/>
          </w:tcPr>
          <w:p w14:paraId="1EFE14C9" w14:textId="11DB010D" w:rsidR="00D128F7" w:rsidRPr="007E0F91" w:rsidRDefault="00D128F7" w:rsidP="00D128F7">
            <w:pPr>
              <w:jc w:val="center"/>
              <w:rPr>
                <w:ins w:id="20704" w:author="Στάθης Καπ" w:date="2023-03-09T06:32:00Z"/>
                <w:sz w:val="16"/>
                <w:szCs w:val="16"/>
              </w:rPr>
            </w:pPr>
            <w:ins w:id="20705"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4703059" w14:textId="11CC7568" w:rsidR="00D128F7" w:rsidRPr="007E0F91" w:rsidRDefault="00D128F7" w:rsidP="00D128F7">
            <w:pPr>
              <w:jc w:val="center"/>
              <w:rPr>
                <w:ins w:id="20706" w:author="Στάθης Καπ" w:date="2023-03-09T06:32:00Z"/>
                <w:sz w:val="16"/>
                <w:szCs w:val="16"/>
              </w:rPr>
            </w:pPr>
            <w:ins w:id="20707"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EFB8B31" w14:textId="5F63C8E7" w:rsidR="00D128F7" w:rsidRPr="007E0F91" w:rsidRDefault="00D128F7" w:rsidP="00D128F7">
            <w:pPr>
              <w:jc w:val="center"/>
              <w:rPr>
                <w:ins w:id="20708" w:author="Στάθης Καπ" w:date="2023-03-09T06:32:00Z"/>
                <w:sz w:val="16"/>
                <w:szCs w:val="16"/>
              </w:rPr>
            </w:pPr>
            <w:ins w:id="20709" w:author="Στάθης Καπ" w:date="2023-03-09T07:43:00Z">
              <w:r>
                <w:rPr>
                  <w:rFonts w:ascii="Calibri" w:hAnsi="Calibri" w:cs="Calibri"/>
                  <w:color w:val="000000"/>
                  <w:sz w:val="16"/>
                  <w:szCs w:val="16"/>
                </w:rPr>
                <w:t>0.245</w:t>
              </w:r>
            </w:ins>
          </w:p>
        </w:tc>
        <w:tc>
          <w:tcPr>
            <w:tcW w:w="454" w:type="dxa"/>
            <w:tcBorders>
              <w:top w:val="single" w:sz="4" w:space="0" w:color="auto"/>
              <w:right w:val="single" w:sz="4" w:space="0" w:color="auto"/>
            </w:tcBorders>
            <w:vAlign w:val="center"/>
          </w:tcPr>
          <w:p w14:paraId="0317ADDF" w14:textId="121F3C3C" w:rsidR="00D128F7" w:rsidRPr="007E0F91" w:rsidRDefault="00D128F7" w:rsidP="00D128F7">
            <w:pPr>
              <w:jc w:val="center"/>
              <w:rPr>
                <w:ins w:id="20710" w:author="Στάθης Καπ" w:date="2023-03-09T06:32:00Z"/>
                <w:sz w:val="16"/>
                <w:szCs w:val="16"/>
              </w:rPr>
            </w:pPr>
            <w:ins w:id="20711" w:author="Στάθης Καπ" w:date="2023-03-09T07:43:00Z">
              <w:r>
                <w:rPr>
                  <w:rFonts w:ascii="Calibri" w:hAnsi="Calibri" w:cs="Calibri"/>
                  <w:color w:val="000000"/>
                  <w:sz w:val="16"/>
                  <w:szCs w:val="16"/>
                </w:rPr>
                <w:t>30.2</w:t>
              </w:r>
            </w:ins>
          </w:p>
        </w:tc>
        <w:tc>
          <w:tcPr>
            <w:tcW w:w="453" w:type="dxa"/>
            <w:tcBorders>
              <w:top w:val="single" w:sz="4" w:space="0" w:color="auto"/>
              <w:left w:val="single" w:sz="4" w:space="0" w:color="auto"/>
            </w:tcBorders>
            <w:vAlign w:val="center"/>
          </w:tcPr>
          <w:p w14:paraId="3E75FA09" w14:textId="36F9E4A6" w:rsidR="00D128F7" w:rsidRPr="007E0F91" w:rsidRDefault="00D128F7" w:rsidP="00D128F7">
            <w:pPr>
              <w:jc w:val="center"/>
              <w:rPr>
                <w:ins w:id="20712" w:author="Στάθης Καπ" w:date="2023-03-09T06:32:00Z"/>
                <w:sz w:val="16"/>
                <w:szCs w:val="16"/>
              </w:rPr>
            </w:pPr>
            <w:ins w:id="20713" w:author="Στάθης Καπ" w:date="2023-03-09T07:43:00Z">
              <w:r>
                <w:rPr>
                  <w:rFonts w:ascii="Calibri" w:hAnsi="Calibri" w:cs="Calibri"/>
                  <w:color w:val="000000"/>
                  <w:sz w:val="16"/>
                  <w:szCs w:val="16"/>
                </w:rPr>
                <w:t>380</w:t>
              </w:r>
            </w:ins>
          </w:p>
        </w:tc>
        <w:tc>
          <w:tcPr>
            <w:tcW w:w="454" w:type="dxa"/>
            <w:tcBorders>
              <w:top w:val="single" w:sz="4" w:space="0" w:color="auto"/>
            </w:tcBorders>
            <w:vAlign w:val="center"/>
          </w:tcPr>
          <w:p w14:paraId="4F0603B0" w14:textId="5183FA4C" w:rsidR="00D128F7" w:rsidRPr="007E0F91" w:rsidRDefault="00D128F7" w:rsidP="00D128F7">
            <w:pPr>
              <w:jc w:val="center"/>
              <w:rPr>
                <w:ins w:id="20714" w:author="Στάθης Καπ" w:date="2023-03-09T06:32:00Z"/>
                <w:sz w:val="16"/>
                <w:szCs w:val="16"/>
              </w:rPr>
            </w:pPr>
            <w:ins w:id="20715" w:author="Στάθης Καπ" w:date="2023-03-09T07:43:00Z">
              <w:r>
                <w:rPr>
                  <w:rFonts w:ascii="Calibri" w:hAnsi="Calibri" w:cs="Calibri"/>
                  <w:color w:val="000000"/>
                  <w:sz w:val="16"/>
                  <w:szCs w:val="16"/>
                </w:rPr>
                <w:t>5</w:t>
              </w:r>
            </w:ins>
          </w:p>
        </w:tc>
        <w:tc>
          <w:tcPr>
            <w:tcW w:w="454" w:type="dxa"/>
            <w:tcBorders>
              <w:top w:val="single" w:sz="4" w:space="0" w:color="auto"/>
            </w:tcBorders>
            <w:vAlign w:val="center"/>
          </w:tcPr>
          <w:p w14:paraId="34C84E4E" w14:textId="0541FCE3" w:rsidR="00D128F7" w:rsidRPr="007E0F91" w:rsidRDefault="00D128F7" w:rsidP="00D128F7">
            <w:pPr>
              <w:jc w:val="center"/>
              <w:rPr>
                <w:ins w:id="20716" w:author="Στάθης Καπ" w:date="2023-03-09T06:32:00Z"/>
                <w:sz w:val="16"/>
                <w:szCs w:val="16"/>
              </w:rPr>
            </w:pPr>
            <w:ins w:id="20717" w:author="Στάθης Καπ" w:date="2023-03-09T07:43:00Z">
              <w:r>
                <w:rPr>
                  <w:rFonts w:ascii="Calibri" w:hAnsi="Calibri" w:cs="Calibri"/>
                  <w:color w:val="000000"/>
                  <w:sz w:val="16"/>
                  <w:szCs w:val="16"/>
                </w:rPr>
                <w:t>0.271</w:t>
              </w:r>
            </w:ins>
          </w:p>
        </w:tc>
        <w:tc>
          <w:tcPr>
            <w:tcW w:w="461" w:type="dxa"/>
            <w:tcBorders>
              <w:top w:val="single" w:sz="4" w:space="0" w:color="auto"/>
              <w:right w:val="single" w:sz="4" w:space="0" w:color="auto"/>
            </w:tcBorders>
            <w:vAlign w:val="center"/>
          </w:tcPr>
          <w:p w14:paraId="0370D83D" w14:textId="4F8F5519" w:rsidR="00D128F7" w:rsidRPr="007E0F91" w:rsidRDefault="00D128F7" w:rsidP="00D128F7">
            <w:pPr>
              <w:jc w:val="center"/>
              <w:rPr>
                <w:ins w:id="20718" w:author="Στάθης Καπ" w:date="2023-03-09T06:32:00Z"/>
                <w:sz w:val="16"/>
                <w:szCs w:val="16"/>
              </w:rPr>
            </w:pPr>
            <w:ins w:id="20719" w:author="Στάθης Καπ" w:date="2023-03-09T07:43:00Z">
              <w:r>
                <w:rPr>
                  <w:rFonts w:ascii="Calibri" w:hAnsi="Calibri" w:cs="Calibri"/>
                  <w:color w:val="000000"/>
                  <w:sz w:val="16"/>
                  <w:szCs w:val="16"/>
                </w:rPr>
                <w:t>22.79</w:t>
              </w:r>
            </w:ins>
          </w:p>
        </w:tc>
      </w:tr>
      <w:tr w:rsidR="00D128F7" w14:paraId="2BA65228" w14:textId="77777777" w:rsidTr="009861B1">
        <w:trPr>
          <w:trHeight w:val="170"/>
          <w:jc w:val="center"/>
          <w:ins w:id="2072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60F0CB" w14:textId="77777777" w:rsidR="00D128F7" w:rsidRPr="007E0F91" w:rsidRDefault="00D128F7" w:rsidP="00D128F7">
            <w:pPr>
              <w:jc w:val="center"/>
              <w:rPr>
                <w:ins w:id="20721" w:author="Στάθης Καπ" w:date="2023-03-09T06:32:00Z"/>
                <w:sz w:val="16"/>
                <w:szCs w:val="16"/>
              </w:rPr>
            </w:pPr>
            <w:ins w:id="20722" w:author="Στάθης Καπ" w:date="2023-03-09T06:32:00Z">
              <w:r w:rsidRPr="009861B1">
                <w:rPr>
                  <w:rFonts w:ascii="Calibri" w:hAnsi="Calibri" w:cs="Calibri"/>
                  <w:color w:val="000000"/>
                  <w:sz w:val="16"/>
                  <w:szCs w:val="16"/>
                </w:rPr>
                <w:t>c103</w:t>
              </w:r>
            </w:ins>
          </w:p>
        </w:tc>
        <w:tc>
          <w:tcPr>
            <w:tcW w:w="565" w:type="dxa"/>
            <w:tcBorders>
              <w:left w:val="single" w:sz="4" w:space="0" w:color="auto"/>
            </w:tcBorders>
            <w:vAlign w:val="center"/>
          </w:tcPr>
          <w:p w14:paraId="1A028EFD" w14:textId="1D458B10" w:rsidR="00D128F7" w:rsidRPr="007E0F91" w:rsidRDefault="00D128F7" w:rsidP="00D128F7">
            <w:pPr>
              <w:jc w:val="center"/>
              <w:rPr>
                <w:ins w:id="20723" w:author="Στάθης Καπ" w:date="2023-03-09T06:32:00Z"/>
                <w:sz w:val="16"/>
                <w:szCs w:val="16"/>
              </w:rPr>
            </w:pPr>
            <w:ins w:id="20724" w:author="Στάθης Καπ" w:date="2023-03-09T07:43:00Z">
              <w:r>
                <w:rPr>
                  <w:rFonts w:ascii="Calibri" w:hAnsi="Calibri" w:cs="Calibri"/>
                  <w:color w:val="000000"/>
                  <w:sz w:val="16"/>
                  <w:szCs w:val="16"/>
                </w:rPr>
                <w:t>990</w:t>
              </w:r>
            </w:ins>
          </w:p>
        </w:tc>
        <w:tc>
          <w:tcPr>
            <w:tcW w:w="679" w:type="dxa"/>
            <w:tcBorders>
              <w:right w:val="single" w:sz="4" w:space="0" w:color="auto"/>
            </w:tcBorders>
            <w:vAlign w:val="center"/>
          </w:tcPr>
          <w:p w14:paraId="6F344152" w14:textId="352164F4" w:rsidR="00D128F7" w:rsidRPr="007E0F91" w:rsidRDefault="00D128F7" w:rsidP="00D128F7">
            <w:pPr>
              <w:jc w:val="center"/>
              <w:rPr>
                <w:ins w:id="20725" w:author="Στάθης Καπ" w:date="2023-03-09T06:32:00Z"/>
                <w:sz w:val="16"/>
                <w:szCs w:val="16"/>
              </w:rPr>
            </w:pPr>
            <w:ins w:id="20726" w:author="Στάθης Καπ" w:date="2023-03-09T07:43:00Z">
              <w:r>
                <w:rPr>
                  <w:rFonts w:ascii="Calibri" w:hAnsi="Calibri" w:cs="Calibri"/>
                  <w:color w:val="000000"/>
                  <w:sz w:val="16"/>
                  <w:szCs w:val="16"/>
                </w:rPr>
                <w:t>960</w:t>
              </w:r>
            </w:ins>
          </w:p>
        </w:tc>
        <w:tc>
          <w:tcPr>
            <w:tcW w:w="453" w:type="dxa"/>
            <w:tcBorders>
              <w:left w:val="single" w:sz="4" w:space="0" w:color="auto"/>
            </w:tcBorders>
            <w:vAlign w:val="center"/>
          </w:tcPr>
          <w:p w14:paraId="42BAD695" w14:textId="49C95E27" w:rsidR="00D128F7" w:rsidRPr="007E0F91" w:rsidRDefault="00D128F7" w:rsidP="00D128F7">
            <w:pPr>
              <w:jc w:val="center"/>
              <w:rPr>
                <w:ins w:id="20727" w:author="Στάθης Καπ" w:date="2023-03-09T06:32:00Z"/>
                <w:sz w:val="16"/>
                <w:szCs w:val="16"/>
              </w:rPr>
            </w:pPr>
            <w:ins w:id="20728" w:author="Στάθης Καπ" w:date="2023-03-09T07:43:00Z">
              <w:r>
                <w:rPr>
                  <w:rFonts w:ascii="Calibri" w:hAnsi="Calibri" w:cs="Calibri"/>
                  <w:color w:val="000000"/>
                  <w:sz w:val="16"/>
                  <w:szCs w:val="16"/>
                </w:rPr>
                <w:t>720</w:t>
              </w:r>
            </w:ins>
          </w:p>
        </w:tc>
        <w:tc>
          <w:tcPr>
            <w:tcW w:w="708" w:type="dxa"/>
            <w:vAlign w:val="center"/>
          </w:tcPr>
          <w:p w14:paraId="14C6EC45" w14:textId="715A66B1" w:rsidR="00D128F7" w:rsidRPr="007E0F91" w:rsidRDefault="00D128F7" w:rsidP="00D128F7">
            <w:pPr>
              <w:jc w:val="center"/>
              <w:rPr>
                <w:ins w:id="20729" w:author="Στάθης Καπ" w:date="2023-03-09T06:32:00Z"/>
                <w:sz w:val="16"/>
                <w:szCs w:val="16"/>
              </w:rPr>
            </w:pPr>
            <w:ins w:id="20730" w:author="Στάθης Καπ" w:date="2023-03-09T07:43:00Z">
              <w:r>
                <w:rPr>
                  <w:rFonts w:ascii="Calibri" w:hAnsi="Calibri" w:cs="Calibri"/>
                  <w:color w:val="000000"/>
                  <w:sz w:val="16"/>
                  <w:szCs w:val="16"/>
                </w:rPr>
                <w:t>27.27</w:t>
              </w:r>
            </w:ins>
          </w:p>
        </w:tc>
        <w:tc>
          <w:tcPr>
            <w:tcW w:w="652" w:type="dxa"/>
            <w:vMerge/>
            <w:tcBorders>
              <w:right w:val="single" w:sz="4" w:space="0" w:color="auto"/>
            </w:tcBorders>
            <w:vAlign w:val="center"/>
          </w:tcPr>
          <w:p w14:paraId="2E62DA40" w14:textId="77777777" w:rsidR="00D128F7" w:rsidRPr="007E0F91" w:rsidRDefault="00D128F7" w:rsidP="00D128F7">
            <w:pPr>
              <w:jc w:val="center"/>
              <w:rPr>
                <w:ins w:id="20731" w:author="Στάθης Καπ" w:date="2023-03-09T06:32:00Z"/>
                <w:sz w:val="16"/>
                <w:szCs w:val="16"/>
              </w:rPr>
            </w:pPr>
          </w:p>
        </w:tc>
        <w:tc>
          <w:tcPr>
            <w:tcW w:w="453" w:type="dxa"/>
            <w:tcBorders>
              <w:left w:val="single" w:sz="4" w:space="0" w:color="auto"/>
            </w:tcBorders>
            <w:vAlign w:val="center"/>
          </w:tcPr>
          <w:p w14:paraId="215B9228" w14:textId="34EE7D2F" w:rsidR="00D128F7" w:rsidRPr="007E0F91" w:rsidRDefault="00D128F7" w:rsidP="00D128F7">
            <w:pPr>
              <w:jc w:val="center"/>
              <w:rPr>
                <w:ins w:id="20732" w:author="Στάθης Καπ" w:date="2023-03-09T06:32:00Z"/>
                <w:sz w:val="16"/>
                <w:szCs w:val="16"/>
              </w:rPr>
            </w:pPr>
            <w:ins w:id="20733" w:author="Στάθης Καπ" w:date="2023-03-09T07:43:00Z">
              <w:r>
                <w:rPr>
                  <w:rFonts w:ascii="Calibri" w:hAnsi="Calibri" w:cs="Calibri"/>
                  <w:color w:val="000000"/>
                  <w:sz w:val="16"/>
                  <w:szCs w:val="16"/>
                </w:rPr>
                <w:t>700</w:t>
              </w:r>
            </w:ins>
          </w:p>
        </w:tc>
        <w:tc>
          <w:tcPr>
            <w:tcW w:w="454" w:type="dxa"/>
            <w:vAlign w:val="center"/>
          </w:tcPr>
          <w:p w14:paraId="5102D841" w14:textId="4AF2EE5C" w:rsidR="00D128F7" w:rsidRPr="007E0F91" w:rsidRDefault="00D128F7" w:rsidP="00D128F7">
            <w:pPr>
              <w:jc w:val="center"/>
              <w:rPr>
                <w:ins w:id="20734" w:author="Στάθης Καπ" w:date="2023-03-09T06:32:00Z"/>
                <w:sz w:val="16"/>
                <w:szCs w:val="16"/>
              </w:rPr>
            </w:pPr>
            <w:ins w:id="20735" w:author="Στάθης Καπ" w:date="2023-03-09T07:43:00Z">
              <w:r>
                <w:rPr>
                  <w:rFonts w:ascii="Calibri" w:hAnsi="Calibri" w:cs="Calibri"/>
                  <w:color w:val="000000"/>
                  <w:sz w:val="16"/>
                  <w:szCs w:val="16"/>
                </w:rPr>
                <w:t>2.78</w:t>
              </w:r>
            </w:ins>
          </w:p>
        </w:tc>
        <w:tc>
          <w:tcPr>
            <w:tcW w:w="454" w:type="dxa"/>
            <w:vAlign w:val="center"/>
          </w:tcPr>
          <w:p w14:paraId="752F19A4" w14:textId="2BF8D60F" w:rsidR="00D128F7" w:rsidRPr="007E0F91" w:rsidRDefault="00D128F7" w:rsidP="00D128F7">
            <w:pPr>
              <w:jc w:val="center"/>
              <w:rPr>
                <w:ins w:id="20736" w:author="Στάθης Καπ" w:date="2023-03-09T06:32:00Z"/>
                <w:sz w:val="16"/>
                <w:szCs w:val="16"/>
              </w:rPr>
            </w:pPr>
            <w:ins w:id="20737" w:author="Στάθης Καπ" w:date="2023-03-09T07:43:00Z">
              <w:r>
                <w:rPr>
                  <w:rFonts w:ascii="Calibri" w:hAnsi="Calibri" w:cs="Calibri"/>
                  <w:color w:val="000000"/>
                  <w:sz w:val="16"/>
                  <w:szCs w:val="16"/>
                </w:rPr>
                <w:t>0.295</w:t>
              </w:r>
            </w:ins>
          </w:p>
        </w:tc>
        <w:tc>
          <w:tcPr>
            <w:tcW w:w="457" w:type="dxa"/>
            <w:tcBorders>
              <w:right w:val="single" w:sz="4" w:space="0" w:color="auto"/>
            </w:tcBorders>
            <w:vAlign w:val="center"/>
          </w:tcPr>
          <w:p w14:paraId="2AF7953A" w14:textId="0438B7BF" w:rsidR="00D128F7" w:rsidRPr="007E0F91" w:rsidRDefault="00D128F7" w:rsidP="00D128F7">
            <w:pPr>
              <w:jc w:val="center"/>
              <w:rPr>
                <w:ins w:id="20738" w:author="Στάθης Καπ" w:date="2023-03-09T06:32:00Z"/>
                <w:sz w:val="16"/>
                <w:szCs w:val="16"/>
              </w:rPr>
            </w:pPr>
            <w:ins w:id="20739" w:author="Στάθης Καπ" w:date="2023-03-09T07:43:00Z">
              <w:r>
                <w:rPr>
                  <w:rFonts w:ascii="Calibri" w:hAnsi="Calibri" w:cs="Calibri"/>
                  <w:color w:val="000000"/>
                  <w:sz w:val="16"/>
                  <w:szCs w:val="16"/>
                </w:rPr>
                <w:t>36.15</w:t>
              </w:r>
            </w:ins>
          </w:p>
        </w:tc>
        <w:tc>
          <w:tcPr>
            <w:tcW w:w="453" w:type="dxa"/>
            <w:tcBorders>
              <w:left w:val="single" w:sz="4" w:space="0" w:color="auto"/>
            </w:tcBorders>
            <w:vAlign w:val="center"/>
          </w:tcPr>
          <w:p w14:paraId="7724943B" w14:textId="55D11401" w:rsidR="00D128F7" w:rsidRPr="007E0F91" w:rsidRDefault="00D128F7" w:rsidP="00D128F7">
            <w:pPr>
              <w:jc w:val="center"/>
              <w:rPr>
                <w:ins w:id="20740" w:author="Στάθης Καπ" w:date="2023-03-09T06:32:00Z"/>
                <w:sz w:val="16"/>
                <w:szCs w:val="16"/>
              </w:rPr>
            </w:pPr>
            <w:ins w:id="20741" w:author="Στάθης Καπ" w:date="2023-03-09T07:43:00Z">
              <w:r>
                <w:rPr>
                  <w:rFonts w:ascii="Calibri" w:hAnsi="Calibri" w:cs="Calibri"/>
                  <w:color w:val="000000"/>
                  <w:sz w:val="16"/>
                  <w:szCs w:val="16"/>
                </w:rPr>
                <w:t>670</w:t>
              </w:r>
            </w:ins>
          </w:p>
        </w:tc>
        <w:tc>
          <w:tcPr>
            <w:tcW w:w="454" w:type="dxa"/>
            <w:vAlign w:val="center"/>
          </w:tcPr>
          <w:p w14:paraId="5157842F" w14:textId="0918A9C5" w:rsidR="00D128F7" w:rsidRPr="007E0F91" w:rsidRDefault="00D128F7" w:rsidP="00D128F7">
            <w:pPr>
              <w:jc w:val="center"/>
              <w:rPr>
                <w:ins w:id="20742" w:author="Στάθης Καπ" w:date="2023-03-09T06:32:00Z"/>
                <w:sz w:val="16"/>
                <w:szCs w:val="16"/>
              </w:rPr>
            </w:pPr>
            <w:ins w:id="20743" w:author="Στάθης Καπ" w:date="2023-03-09T07:43:00Z">
              <w:r>
                <w:rPr>
                  <w:rFonts w:ascii="Calibri" w:hAnsi="Calibri" w:cs="Calibri"/>
                  <w:color w:val="000000"/>
                  <w:sz w:val="16"/>
                  <w:szCs w:val="16"/>
                </w:rPr>
                <w:t>6.94</w:t>
              </w:r>
            </w:ins>
          </w:p>
        </w:tc>
        <w:tc>
          <w:tcPr>
            <w:tcW w:w="454" w:type="dxa"/>
            <w:vAlign w:val="center"/>
          </w:tcPr>
          <w:p w14:paraId="2576D684" w14:textId="2C9E2D72" w:rsidR="00D128F7" w:rsidRPr="007E0F91" w:rsidRDefault="00D128F7" w:rsidP="00D128F7">
            <w:pPr>
              <w:jc w:val="center"/>
              <w:rPr>
                <w:ins w:id="20744" w:author="Στάθης Καπ" w:date="2023-03-09T06:32:00Z"/>
                <w:sz w:val="16"/>
                <w:szCs w:val="16"/>
              </w:rPr>
            </w:pPr>
            <w:ins w:id="20745"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5B105ED1" w14:textId="4B424BD9" w:rsidR="00D128F7" w:rsidRPr="007E0F91" w:rsidRDefault="00D128F7" w:rsidP="00D128F7">
            <w:pPr>
              <w:jc w:val="center"/>
              <w:rPr>
                <w:ins w:id="20746" w:author="Στάθης Καπ" w:date="2023-03-09T06:32:00Z"/>
                <w:sz w:val="16"/>
                <w:szCs w:val="16"/>
              </w:rPr>
            </w:pPr>
            <w:ins w:id="20747" w:author="Στάθης Καπ" w:date="2023-03-09T07:43:00Z">
              <w:r>
                <w:rPr>
                  <w:rFonts w:ascii="Calibri" w:hAnsi="Calibri" w:cs="Calibri"/>
                  <w:color w:val="000000"/>
                  <w:sz w:val="16"/>
                  <w:szCs w:val="16"/>
                </w:rPr>
                <w:t>29.87</w:t>
              </w:r>
            </w:ins>
          </w:p>
        </w:tc>
        <w:tc>
          <w:tcPr>
            <w:tcW w:w="453" w:type="dxa"/>
            <w:tcBorders>
              <w:left w:val="single" w:sz="4" w:space="0" w:color="auto"/>
            </w:tcBorders>
            <w:vAlign w:val="center"/>
          </w:tcPr>
          <w:p w14:paraId="1E12621A" w14:textId="36EA1FA9" w:rsidR="00D128F7" w:rsidRPr="007E0F91" w:rsidRDefault="00D128F7" w:rsidP="00D128F7">
            <w:pPr>
              <w:jc w:val="center"/>
              <w:rPr>
                <w:ins w:id="20748" w:author="Στάθης Καπ" w:date="2023-03-09T06:32:00Z"/>
                <w:sz w:val="16"/>
                <w:szCs w:val="16"/>
              </w:rPr>
            </w:pPr>
            <w:ins w:id="20749" w:author="Στάθης Καπ" w:date="2023-03-09T07:43:00Z">
              <w:r>
                <w:rPr>
                  <w:rFonts w:ascii="Calibri" w:hAnsi="Calibri" w:cs="Calibri"/>
                  <w:color w:val="000000"/>
                  <w:sz w:val="16"/>
                  <w:szCs w:val="16"/>
                </w:rPr>
                <w:t>610</w:t>
              </w:r>
            </w:ins>
          </w:p>
        </w:tc>
        <w:tc>
          <w:tcPr>
            <w:tcW w:w="454" w:type="dxa"/>
            <w:vAlign w:val="center"/>
          </w:tcPr>
          <w:p w14:paraId="424A41AF" w14:textId="3B4BD47A" w:rsidR="00D128F7" w:rsidRPr="007E0F91" w:rsidRDefault="00D128F7" w:rsidP="00D128F7">
            <w:pPr>
              <w:jc w:val="center"/>
              <w:rPr>
                <w:ins w:id="20750" w:author="Στάθης Καπ" w:date="2023-03-09T06:32:00Z"/>
                <w:sz w:val="16"/>
                <w:szCs w:val="16"/>
              </w:rPr>
            </w:pPr>
            <w:ins w:id="20751" w:author="Στάθης Καπ" w:date="2023-03-09T07:43:00Z">
              <w:r>
                <w:rPr>
                  <w:rFonts w:ascii="Calibri" w:hAnsi="Calibri" w:cs="Calibri"/>
                  <w:color w:val="000000"/>
                  <w:sz w:val="16"/>
                  <w:szCs w:val="16"/>
                </w:rPr>
                <w:t>15.28</w:t>
              </w:r>
            </w:ins>
          </w:p>
        </w:tc>
        <w:tc>
          <w:tcPr>
            <w:tcW w:w="454" w:type="dxa"/>
            <w:vAlign w:val="center"/>
          </w:tcPr>
          <w:p w14:paraId="35C69FEE" w14:textId="49A9EE02" w:rsidR="00D128F7" w:rsidRPr="007E0F91" w:rsidRDefault="00D128F7" w:rsidP="00D128F7">
            <w:pPr>
              <w:jc w:val="center"/>
              <w:rPr>
                <w:ins w:id="20752" w:author="Στάθης Καπ" w:date="2023-03-09T06:32:00Z"/>
                <w:sz w:val="16"/>
                <w:szCs w:val="16"/>
              </w:rPr>
            </w:pPr>
            <w:ins w:id="20753" w:author="Στάθης Καπ" w:date="2023-03-09T07:43:00Z">
              <w:r>
                <w:rPr>
                  <w:rFonts w:ascii="Calibri" w:hAnsi="Calibri" w:cs="Calibri"/>
                  <w:color w:val="000000"/>
                  <w:sz w:val="16"/>
                  <w:szCs w:val="16"/>
                </w:rPr>
                <w:t>0.308</w:t>
              </w:r>
            </w:ins>
          </w:p>
        </w:tc>
        <w:tc>
          <w:tcPr>
            <w:tcW w:w="461" w:type="dxa"/>
            <w:tcBorders>
              <w:right w:val="single" w:sz="4" w:space="0" w:color="auto"/>
            </w:tcBorders>
            <w:vAlign w:val="center"/>
          </w:tcPr>
          <w:p w14:paraId="1FF240A2" w14:textId="171C960D" w:rsidR="00D128F7" w:rsidRPr="007E0F91" w:rsidRDefault="00D128F7" w:rsidP="00D128F7">
            <w:pPr>
              <w:jc w:val="center"/>
              <w:rPr>
                <w:ins w:id="20754" w:author="Στάθης Καπ" w:date="2023-03-09T06:32:00Z"/>
                <w:sz w:val="16"/>
                <w:szCs w:val="16"/>
              </w:rPr>
            </w:pPr>
            <w:ins w:id="20755" w:author="Στάθης Καπ" w:date="2023-03-09T07:43:00Z">
              <w:r>
                <w:rPr>
                  <w:rFonts w:ascii="Calibri" w:hAnsi="Calibri" w:cs="Calibri"/>
                  <w:color w:val="000000"/>
                  <w:sz w:val="16"/>
                  <w:szCs w:val="16"/>
                </w:rPr>
                <w:t>33.33</w:t>
              </w:r>
            </w:ins>
          </w:p>
        </w:tc>
      </w:tr>
      <w:tr w:rsidR="00D128F7" w14:paraId="4EE58FB0" w14:textId="77777777" w:rsidTr="009861B1">
        <w:trPr>
          <w:trHeight w:val="170"/>
          <w:jc w:val="center"/>
          <w:ins w:id="2075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6AA9110" w14:textId="77777777" w:rsidR="00D128F7" w:rsidRPr="007E0F91" w:rsidRDefault="00D128F7" w:rsidP="00D128F7">
            <w:pPr>
              <w:jc w:val="center"/>
              <w:rPr>
                <w:ins w:id="20757" w:author="Στάθης Καπ" w:date="2023-03-09T06:32:00Z"/>
                <w:sz w:val="16"/>
                <w:szCs w:val="16"/>
              </w:rPr>
            </w:pPr>
            <w:ins w:id="20758" w:author="Στάθης Καπ" w:date="2023-03-09T06:32:00Z">
              <w:r w:rsidRPr="009861B1">
                <w:rPr>
                  <w:rFonts w:ascii="Calibri" w:hAnsi="Calibri" w:cs="Calibri"/>
                  <w:color w:val="000000"/>
                  <w:sz w:val="16"/>
                  <w:szCs w:val="16"/>
                </w:rPr>
                <w:t>c104</w:t>
              </w:r>
            </w:ins>
          </w:p>
        </w:tc>
        <w:tc>
          <w:tcPr>
            <w:tcW w:w="565" w:type="dxa"/>
            <w:tcBorders>
              <w:left w:val="single" w:sz="4" w:space="0" w:color="auto"/>
            </w:tcBorders>
            <w:vAlign w:val="center"/>
          </w:tcPr>
          <w:p w14:paraId="788BE60E" w14:textId="46238B3C" w:rsidR="00D128F7" w:rsidRPr="007E0F91" w:rsidRDefault="00D128F7" w:rsidP="00D128F7">
            <w:pPr>
              <w:jc w:val="center"/>
              <w:rPr>
                <w:ins w:id="20759" w:author="Στάθης Καπ" w:date="2023-03-09T06:32:00Z"/>
                <w:sz w:val="16"/>
                <w:szCs w:val="16"/>
              </w:rPr>
            </w:pPr>
            <w:ins w:id="20760" w:author="Στάθης Καπ" w:date="2023-03-09T07:43:00Z">
              <w:r>
                <w:rPr>
                  <w:rFonts w:ascii="Calibri" w:hAnsi="Calibri" w:cs="Calibri"/>
                  <w:color w:val="000000"/>
                  <w:sz w:val="16"/>
                  <w:szCs w:val="16"/>
                </w:rPr>
                <w:t>1030</w:t>
              </w:r>
            </w:ins>
          </w:p>
        </w:tc>
        <w:tc>
          <w:tcPr>
            <w:tcW w:w="679" w:type="dxa"/>
            <w:tcBorders>
              <w:right w:val="single" w:sz="4" w:space="0" w:color="auto"/>
            </w:tcBorders>
            <w:vAlign w:val="center"/>
          </w:tcPr>
          <w:p w14:paraId="2A059FB9" w14:textId="33A546FA" w:rsidR="00D128F7" w:rsidRPr="007E0F91" w:rsidRDefault="00D128F7" w:rsidP="00D128F7">
            <w:pPr>
              <w:jc w:val="center"/>
              <w:rPr>
                <w:ins w:id="20761" w:author="Στάθης Καπ" w:date="2023-03-09T06:32:00Z"/>
                <w:sz w:val="16"/>
                <w:szCs w:val="16"/>
              </w:rPr>
            </w:pPr>
            <w:ins w:id="20762" w:author="Στάθης Καπ" w:date="2023-03-09T07:43:00Z">
              <w:r>
                <w:rPr>
                  <w:rFonts w:ascii="Calibri" w:hAnsi="Calibri" w:cs="Calibri"/>
                  <w:color w:val="000000"/>
                  <w:sz w:val="16"/>
                  <w:szCs w:val="16"/>
                </w:rPr>
                <w:t>1010</w:t>
              </w:r>
            </w:ins>
          </w:p>
        </w:tc>
        <w:tc>
          <w:tcPr>
            <w:tcW w:w="453" w:type="dxa"/>
            <w:tcBorders>
              <w:left w:val="single" w:sz="4" w:space="0" w:color="auto"/>
            </w:tcBorders>
            <w:vAlign w:val="center"/>
          </w:tcPr>
          <w:p w14:paraId="34CD40C4" w14:textId="3C1BD4F8" w:rsidR="00D128F7" w:rsidRPr="007E0F91" w:rsidRDefault="00D128F7" w:rsidP="00D128F7">
            <w:pPr>
              <w:jc w:val="center"/>
              <w:rPr>
                <w:ins w:id="20763" w:author="Στάθης Καπ" w:date="2023-03-09T06:32:00Z"/>
                <w:sz w:val="16"/>
                <w:szCs w:val="16"/>
              </w:rPr>
            </w:pPr>
            <w:ins w:id="20764" w:author="Στάθης Καπ" w:date="2023-03-09T07:43:00Z">
              <w:r>
                <w:rPr>
                  <w:rFonts w:ascii="Calibri" w:hAnsi="Calibri" w:cs="Calibri"/>
                  <w:color w:val="000000"/>
                  <w:sz w:val="16"/>
                  <w:szCs w:val="16"/>
                </w:rPr>
                <w:t>870</w:t>
              </w:r>
            </w:ins>
          </w:p>
        </w:tc>
        <w:tc>
          <w:tcPr>
            <w:tcW w:w="708" w:type="dxa"/>
            <w:vAlign w:val="center"/>
          </w:tcPr>
          <w:p w14:paraId="413A80C3" w14:textId="50FA7B34" w:rsidR="00D128F7" w:rsidRPr="007E0F91" w:rsidRDefault="00D128F7" w:rsidP="00D128F7">
            <w:pPr>
              <w:jc w:val="center"/>
              <w:rPr>
                <w:ins w:id="20765" w:author="Στάθης Καπ" w:date="2023-03-09T06:32:00Z"/>
                <w:sz w:val="16"/>
                <w:szCs w:val="16"/>
              </w:rPr>
            </w:pPr>
            <w:ins w:id="20766" w:author="Στάθης Καπ" w:date="2023-03-09T07:43:00Z">
              <w:r>
                <w:rPr>
                  <w:rFonts w:ascii="Calibri" w:hAnsi="Calibri" w:cs="Calibri"/>
                  <w:color w:val="000000"/>
                  <w:sz w:val="16"/>
                  <w:szCs w:val="16"/>
                </w:rPr>
                <w:t>15.53</w:t>
              </w:r>
            </w:ins>
          </w:p>
        </w:tc>
        <w:tc>
          <w:tcPr>
            <w:tcW w:w="652" w:type="dxa"/>
            <w:vMerge/>
            <w:tcBorders>
              <w:right w:val="single" w:sz="4" w:space="0" w:color="auto"/>
            </w:tcBorders>
            <w:vAlign w:val="center"/>
          </w:tcPr>
          <w:p w14:paraId="7C6A7F58" w14:textId="77777777" w:rsidR="00D128F7" w:rsidRPr="007E0F91" w:rsidRDefault="00D128F7" w:rsidP="00D128F7">
            <w:pPr>
              <w:jc w:val="center"/>
              <w:rPr>
                <w:ins w:id="20767" w:author="Στάθης Καπ" w:date="2023-03-09T06:32:00Z"/>
                <w:sz w:val="16"/>
                <w:szCs w:val="16"/>
              </w:rPr>
            </w:pPr>
          </w:p>
        </w:tc>
        <w:tc>
          <w:tcPr>
            <w:tcW w:w="453" w:type="dxa"/>
            <w:tcBorders>
              <w:left w:val="single" w:sz="4" w:space="0" w:color="auto"/>
            </w:tcBorders>
            <w:vAlign w:val="center"/>
          </w:tcPr>
          <w:p w14:paraId="1CA45040" w14:textId="042F6E38" w:rsidR="00D128F7" w:rsidRPr="007E0F91" w:rsidRDefault="00D128F7" w:rsidP="00D128F7">
            <w:pPr>
              <w:jc w:val="center"/>
              <w:rPr>
                <w:ins w:id="20768" w:author="Στάθης Καπ" w:date="2023-03-09T06:32:00Z"/>
                <w:sz w:val="16"/>
                <w:szCs w:val="16"/>
              </w:rPr>
            </w:pPr>
            <w:ins w:id="20769" w:author="Στάθης Καπ" w:date="2023-03-09T07:43:00Z">
              <w:r>
                <w:rPr>
                  <w:rFonts w:ascii="Calibri" w:hAnsi="Calibri" w:cs="Calibri"/>
                  <w:color w:val="000000"/>
                  <w:sz w:val="16"/>
                  <w:szCs w:val="16"/>
                </w:rPr>
                <w:t>810</w:t>
              </w:r>
            </w:ins>
          </w:p>
        </w:tc>
        <w:tc>
          <w:tcPr>
            <w:tcW w:w="454" w:type="dxa"/>
            <w:vAlign w:val="center"/>
          </w:tcPr>
          <w:p w14:paraId="66A775B3" w14:textId="6FE74329" w:rsidR="00D128F7" w:rsidRPr="007E0F91" w:rsidRDefault="00D128F7" w:rsidP="00D128F7">
            <w:pPr>
              <w:jc w:val="center"/>
              <w:rPr>
                <w:ins w:id="20770" w:author="Στάθης Καπ" w:date="2023-03-09T06:32:00Z"/>
                <w:sz w:val="16"/>
                <w:szCs w:val="16"/>
              </w:rPr>
            </w:pPr>
            <w:ins w:id="20771" w:author="Στάθης Καπ" w:date="2023-03-09T07:43:00Z">
              <w:r>
                <w:rPr>
                  <w:rFonts w:ascii="Calibri" w:hAnsi="Calibri" w:cs="Calibri"/>
                  <w:color w:val="000000"/>
                  <w:sz w:val="16"/>
                  <w:szCs w:val="16"/>
                </w:rPr>
                <w:t>6.9</w:t>
              </w:r>
            </w:ins>
          </w:p>
        </w:tc>
        <w:tc>
          <w:tcPr>
            <w:tcW w:w="454" w:type="dxa"/>
            <w:vAlign w:val="center"/>
          </w:tcPr>
          <w:p w14:paraId="415B34AF" w14:textId="5D098E36" w:rsidR="00D128F7" w:rsidRPr="007E0F91" w:rsidRDefault="00D128F7" w:rsidP="00D128F7">
            <w:pPr>
              <w:jc w:val="center"/>
              <w:rPr>
                <w:ins w:id="20772" w:author="Στάθης Καπ" w:date="2023-03-09T06:32:00Z"/>
                <w:sz w:val="16"/>
                <w:szCs w:val="16"/>
              </w:rPr>
            </w:pPr>
            <w:ins w:id="20773"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6301038D" w14:textId="52A19A43" w:rsidR="00D128F7" w:rsidRPr="007E0F91" w:rsidRDefault="00D128F7" w:rsidP="00D128F7">
            <w:pPr>
              <w:jc w:val="center"/>
              <w:rPr>
                <w:ins w:id="20774" w:author="Στάθης Καπ" w:date="2023-03-09T06:32:00Z"/>
                <w:sz w:val="16"/>
                <w:szCs w:val="16"/>
              </w:rPr>
            </w:pPr>
            <w:ins w:id="20775" w:author="Στάθης Καπ" w:date="2023-03-09T07:43:00Z">
              <w:r>
                <w:rPr>
                  <w:rFonts w:ascii="Calibri" w:hAnsi="Calibri" w:cs="Calibri"/>
                  <w:color w:val="000000"/>
                  <w:sz w:val="16"/>
                  <w:szCs w:val="16"/>
                </w:rPr>
                <w:t>39.83</w:t>
              </w:r>
            </w:ins>
          </w:p>
        </w:tc>
        <w:tc>
          <w:tcPr>
            <w:tcW w:w="453" w:type="dxa"/>
            <w:tcBorders>
              <w:left w:val="single" w:sz="4" w:space="0" w:color="auto"/>
            </w:tcBorders>
            <w:vAlign w:val="center"/>
          </w:tcPr>
          <w:p w14:paraId="38F21A3B" w14:textId="6FFE1B4A" w:rsidR="00D128F7" w:rsidRPr="007E0F91" w:rsidRDefault="00D128F7" w:rsidP="00D128F7">
            <w:pPr>
              <w:jc w:val="center"/>
              <w:rPr>
                <w:ins w:id="20776" w:author="Στάθης Καπ" w:date="2023-03-09T06:32:00Z"/>
                <w:sz w:val="16"/>
                <w:szCs w:val="16"/>
              </w:rPr>
            </w:pPr>
            <w:ins w:id="20777" w:author="Στάθης Καπ" w:date="2023-03-09T07:43:00Z">
              <w:r>
                <w:rPr>
                  <w:rFonts w:ascii="Calibri" w:hAnsi="Calibri" w:cs="Calibri"/>
                  <w:color w:val="000000"/>
                  <w:sz w:val="16"/>
                  <w:szCs w:val="16"/>
                </w:rPr>
                <w:t>760</w:t>
              </w:r>
            </w:ins>
          </w:p>
        </w:tc>
        <w:tc>
          <w:tcPr>
            <w:tcW w:w="454" w:type="dxa"/>
            <w:vAlign w:val="center"/>
          </w:tcPr>
          <w:p w14:paraId="3AE51363" w14:textId="348721E9" w:rsidR="00D128F7" w:rsidRPr="007E0F91" w:rsidRDefault="00D128F7" w:rsidP="00D128F7">
            <w:pPr>
              <w:jc w:val="center"/>
              <w:rPr>
                <w:ins w:id="20778" w:author="Στάθης Καπ" w:date="2023-03-09T06:32:00Z"/>
                <w:sz w:val="16"/>
                <w:szCs w:val="16"/>
              </w:rPr>
            </w:pPr>
            <w:ins w:id="20779" w:author="Στάθης Καπ" w:date="2023-03-09T07:43:00Z">
              <w:r>
                <w:rPr>
                  <w:rFonts w:ascii="Calibri" w:hAnsi="Calibri" w:cs="Calibri"/>
                  <w:color w:val="000000"/>
                  <w:sz w:val="16"/>
                  <w:szCs w:val="16"/>
                </w:rPr>
                <w:t>12.64</w:t>
              </w:r>
            </w:ins>
          </w:p>
        </w:tc>
        <w:tc>
          <w:tcPr>
            <w:tcW w:w="454" w:type="dxa"/>
            <w:vAlign w:val="center"/>
          </w:tcPr>
          <w:p w14:paraId="0125A186" w14:textId="33103A56" w:rsidR="00D128F7" w:rsidRPr="007E0F91" w:rsidRDefault="00D128F7" w:rsidP="00D128F7">
            <w:pPr>
              <w:jc w:val="center"/>
              <w:rPr>
                <w:ins w:id="20780" w:author="Στάθης Καπ" w:date="2023-03-09T06:32:00Z"/>
                <w:sz w:val="16"/>
                <w:szCs w:val="16"/>
              </w:rPr>
            </w:pPr>
            <w:ins w:id="20781"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1BB23C04" w14:textId="109AB935" w:rsidR="00D128F7" w:rsidRPr="007E0F91" w:rsidRDefault="00D128F7" w:rsidP="00D128F7">
            <w:pPr>
              <w:jc w:val="center"/>
              <w:rPr>
                <w:ins w:id="20782" w:author="Στάθης Καπ" w:date="2023-03-09T06:32:00Z"/>
                <w:sz w:val="16"/>
                <w:szCs w:val="16"/>
              </w:rPr>
            </w:pPr>
            <w:ins w:id="20783" w:author="Στάθης Καπ" w:date="2023-03-09T07:43:00Z">
              <w:r>
                <w:rPr>
                  <w:rFonts w:ascii="Calibri" w:hAnsi="Calibri" w:cs="Calibri"/>
                  <w:color w:val="000000"/>
                  <w:sz w:val="16"/>
                  <w:szCs w:val="16"/>
                </w:rPr>
                <w:t>46.1</w:t>
              </w:r>
            </w:ins>
          </w:p>
        </w:tc>
        <w:tc>
          <w:tcPr>
            <w:tcW w:w="453" w:type="dxa"/>
            <w:tcBorders>
              <w:left w:val="single" w:sz="4" w:space="0" w:color="auto"/>
            </w:tcBorders>
            <w:vAlign w:val="center"/>
          </w:tcPr>
          <w:p w14:paraId="1FB530FC" w14:textId="4B9DDD4A" w:rsidR="00D128F7" w:rsidRPr="007E0F91" w:rsidRDefault="00D128F7" w:rsidP="00D128F7">
            <w:pPr>
              <w:jc w:val="center"/>
              <w:rPr>
                <w:ins w:id="20784" w:author="Στάθης Καπ" w:date="2023-03-09T06:32:00Z"/>
                <w:sz w:val="16"/>
                <w:szCs w:val="16"/>
              </w:rPr>
            </w:pPr>
            <w:ins w:id="20785" w:author="Στάθης Καπ" w:date="2023-03-09T07:43:00Z">
              <w:r>
                <w:rPr>
                  <w:rFonts w:ascii="Calibri" w:hAnsi="Calibri" w:cs="Calibri"/>
                  <w:color w:val="000000"/>
                  <w:sz w:val="16"/>
                  <w:szCs w:val="16"/>
                </w:rPr>
                <w:t>730</w:t>
              </w:r>
            </w:ins>
          </w:p>
        </w:tc>
        <w:tc>
          <w:tcPr>
            <w:tcW w:w="454" w:type="dxa"/>
            <w:vAlign w:val="center"/>
          </w:tcPr>
          <w:p w14:paraId="0524F620" w14:textId="4DB32A18" w:rsidR="00D128F7" w:rsidRPr="007E0F91" w:rsidRDefault="00D128F7" w:rsidP="00D128F7">
            <w:pPr>
              <w:jc w:val="center"/>
              <w:rPr>
                <w:ins w:id="20786" w:author="Στάθης Καπ" w:date="2023-03-09T06:32:00Z"/>
                <w:sz w:val="16"/>
                <w:szCs w:val="16"/>
              </w:rPr>
            </w:pPr>
            <w:ins w:id="20787" w:author="Στάθης Καπ" w:date="2023-03-09T07:43:00Z">
              <w:r>
                <w:rPr>
                  <w:rFonts w:ascii="Calibri" w:hAnsi="Calibri" w:cs="Calibri"/>
                  <w:color w:val="000000"/>
                  <w:sz w:val="16"/>
                  <w:szCs w:val="16"/>
                </w:rPr>
                <w:t>16.09</w:t>
              </w:r>
            </w:ins>
          </w:p>
        </w:tc>
        <w:tc>
          <w:tcPr>
            <w:tcW w:w="454" w:type="dxa"/>
            <w:vAlign w:val="center"/>
          </w:tcPr>
          <w:p w14:paraId="7602D8CA" w14:textId="01703B34" w:rsidR="00D128F7" w:rsidRPr="007E0F91" w:rsidRDefault="00D128F7" w:rsidP="00D128F7">
            <w:pPr>
              <w:jc w:val="center"/>
              <w:rPr>
                <w:ins w:id="20788" w:author="Στάθης Καπ" w:date="2023-03-09T06:32:00Z"/>
                <w:sz w:val="16"/>
                <w:szCs w:val="16"/>
              </w:rPr>
            </w:pPr>
            <w:ins w:id="20789" w:author="Στάθης Καπ" w:date="2023-03-09T07:43:00Z">
              <w:r>
                <w:rPr>
                  <w:rFonts w:ascii="Calibri" w:hAnsi="Calibri" w:cs="Calibri"/>
                  <w:color w:val="000000"/>
                  <w:sz w:val="16"/>
                  <w:szCs w:val="16"/>
                </w:rPr>
                <w:t>0.382</w:t>
              </w:r>
            </w:ins>
          </w:p>
        </w:tc>
        <w:tc>
          <w:tcPr>
            <w:tcW w:w="461" w:type="dxa"/>
            <w:tcBorders>
              <w:right w:val="single" w:sz="4" w:space="0" w:color="auto"/>
            </w:tcBorders>
            <w:vAlign w:val="center"/>
          </w:tcPr>
          <w:p w14:paraId="6643B78D" w14:textId="499BDFE1" w:rsidR="00D128F7" w:rsidRPr="007E0F91" w:rsidRDefault="00D128F7" w:rsidP="00D128F7">
            <w:pPr>
              <w:jc w:val="center"/>
              <w:rPr>
                <w:ins w:id="20790" w:author="Στάθης Καπ" w:date="2023-03-09T06:32:00Z"/>
                <w:sz w:val="16"/>
                <w:szCs w:val="16"/>
              </w:rPr>
            </w:pPr>
            <w:ins w:id="20791" w:author="Στάθης Καπ" w:date="2023-03-09T07:43:00Z">
              <w:r>
                <w:rPr>
                  <w:rFonts w:ascii="Calibri" w:hAnsi="Calibri" w:cs="Calibri"/>
                  <w:color w:val="000000"/>
                  <w:sz w:val="16"/>
                  <w:szCs w:val="16"/>
                </w:rPr>
                <w:t>17.32</w:t>
              </w:r>
            </w:ins>
          </w:p>
        </w:tc>
      </w:tr>
      <w:tr w:rsidR="00D128F7" w14:paraId="35B28888" w14:textId="77777777" w:rsidTr="009861B1">
        <w:trPr>
          <w:trHeight w:val="170"/>
          <w:jc w:val="center"/>
          <w:ins w:id="2079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7C62941" w14:textId="77777777" w:rsidR="00D128F7" w:rsidRPr="007E0F91" w:rsidRDefault="00D128F7" w:rsidP="00D128F7">
            <w:pPr>
              <w:jc w:val="center"/>
              <w:rPr>
                <w:ins w:id="20793" w:author="Στάθης Καπ" w:date="2023-03-09T06:32:00Z"/>
                <w:sz w:val="16"/>
                <w:szCs w:val="16"/>
              </w:rPr>
            </w:pPr>
            <w:ins w:id="20794" w:author="Στάθης Καπ" w:date="2023-03-09T06:32:00Z">
              <w:r w:rsidRPr="009861B1">
                <w:rPr>
                  <w:rFonts w:ascii="Calibri" w:hAnsi="Calibri" w:cs="Calibri"/>
                  <w:color w:val="000000"/>
                  <w:sz w:val="16"/>
                  <w:szCs w:val="16"/>
                </w:rPr>
                <w:t>c105</w:t>
              </w:r>
            </w:ins>
          </w:p>
        </w:tc>
        <w:tc>
          <w:tcPr>
            <w:tcW w:w="565" w:type="dxa"/>
            <w:tcBorders>
              <w:left w:val="single" w:sz="4" w:space="0" w:color="auto"/>
            </w:tcBorders>
            <w:vAlign w:val="center"/>
          </w:tcPr>
          <w:p w14:paraId="6829860A" w14:textId="251FE8D3" w:rsidR="00D128F7" w:rsidRPr="007E0F91" w:rsidRDefault="00D128F7" w:rsidP="00D128F7">
            <w:pPr>
              <w:jc w:val="center"/>
              <w:rPr>
                <w:ins w:id="20795" w:author="Στάθης Καπ" w:date="2023-03-09T06:32:00Z"/>
                <w:sz w:val="16"/>
                <w:szCs w:val="16"/>
              </w:rPr>
            </w:pPr>
            <w:ins w:id="20796"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1C082F43" w14:textId="5EE58508" w:rsidR="00D128F7" w:rsidRPr="007E0F91" w:rsidRDefault="00D128F7" w:rsidP="00D128F7">
            <w:pPr>
              <w:jc w:val="center"/>
              <w:rPr>
                <w:ins w:id="20797" w:author="Στάθης Καπ" w:date="2023-03-09T06:32:00Z"/>
                <w:sz w:val="16"/>
                <w:szCs w:val="16"/>
              </w:rPr>
            </w:pPr>
            <w:ins w:id="20798"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109D9F6" w14:textId="38E1D27C" w:rsidR="00D128F7" w:rsidRPr="007E0F91" w:rsidRDefault="00D128F7" w:rsidP="00D128F7">
            <w:pPr>
              <w:jc w:val="center"/>
              <w:rPr>
                <w:ins w:id="20799" w:author="Στάθης Καπ" w:date="2023-03-09T06:32:00Z"/>
                <w:sz w:val="16"/>
                <w:szCs w:val="16"/>
              </w:rPr>
            </w:pPr>
            <w:ins w:id="20800" w:author="Στάθης Καπ" w:date="2023-03-09T07:43:00Z">
              <w:r>
                <w:rPr>
                  <w:rFonts w:ascii="Calibri" w:hAnsi="Calibri" w:cs="Calibri"/>
                  <w:color w:val="000000"/>
                  <w:sz w:val="16"/>
                  <w:szCs w:val="16"/>
                </w:rPr>
                <w:t>680</w:t>
              </w:r>
            </w:ins>
          </w:p>
        </w:tc>
        <w:tc>
          <w:tcPr>
            <w:tcW w:w="708" w:type="dxa"/>
            <w:vAlign w:val="center"/>
          </w:tcPr>
          <w:p w14:paraId="71FB63D1" w14:textId="2FF22661" w:rsidR="00D128F7" w:rsidRPr="007E0F91" w:rsidRDefault="00D128F7" w:rsidP="00D128F7">
            <w:pPr>
              <w:jc w:val="center"/>
              <w:rPr>
                <w:ins w:id="20801" w:author="Στάθης Καπ" w:date="2023-03-09T06:32:00Z"/>
                <w:sz w:val="16"/>
                <w:szCs w:val="16"/>
              </w:rPr>
            </w:pPr>
            <w:ins w:id="20802" w:author="Στάθης Καπ" w:date="2023-03-09T07:43:00Z">
              <w:r>
                <w:rPr>
                  <w:rFonts w:ascii="Calibri" w:hAnsi="Calibri" w:cs="Calibri"/>
                  <w:color w:val="000000"/>
                  <w:sz w:val="16"/>
                  <w:szCs w:val="16"/>
                </w:rPr>
                <w:t>21.84</w:t>
              </w:r>
            </w:ins>
          </w:p>
        </w:tc>
        <w:tc>
          <w:tcPr>
            <w:tcW w:w="652" w:type="dxa"/>
            <w:vMerge/>
            <w:tcBorders>
              <w:right w:val="single" w:sz="4" w:space="0" w:color="auto"/>
            </w:tcBorders>
            <w:vAlign w:val="center"/>
          </w:tcPr>
          <w:p w14:paraId="543144A2" w14:textId="77777777" w:rsidR="00D128F7" w:rsidRPr="007E0F91" w:rsidRDefault="00D128F7" w:rsidP="00D128F7">
            <w:pPr>
              <w:jc w:val="center"/>
              <w:rPr>
                <w:ins w:id="20803" w:author="Στάθης Καπ" w:date="2023-03-09T06:32:00Z"/>
                <w:sz w:val="16"/>
                <w:szCs w:val="16"/>
              </w:rPr>
            </w:pPr>
          </w:p>
        </w:tc>
        <w:tc>
          <w:tcPr>
            <w:tcW w:w="453" w:type="dxa"/>
            <w:tcBorders>
              <w:left w:val="single" w:sz="4" w:space="0" w:color="auto"/>
            </w:tcBorders>
            <w:vAlign w:val="center"/>
          </w:tcPr>
          <w:p w14:paraId="0122DC0A" w14:textId="0F1D8FAF" w:rsidR="00D128F7" w:rsidRPr="007E0F91" w:rsidRDefault="00D128F7" w:rsidP="00D128F7">
            <w:pPr>
              <w:jc w:val="center"/>
              <w:rPr>
                <w:ins w:id="20804" w:author="Στάθης Καπ" w:date="2023-03-09T06:32:00Z"/>
                <w:sz w:val="16"/>
                <w:szCs w:val="16"/>
              </w:rPr>
            </w:pPr>
            <w:ins w:id="20805" w:author="Στάθης Καπ" w:date="2023-03-09T07:43:00Z">
              <w:r>
                <w:rPr>
                  <w:rFonts w:ascii="Calibri" w:hAnsi="Calibri" w:cs="Calibri"/>
                  <w:color w:val="000000"/>
                  <w:sz w:val="16"/>
                  <w:szCs w:val="16"/>
                </w:rPr>
                <w:t>670</w:t>
              </w:r>
            </w:ins>
          </w:p>
        </w:tc>
        <w:tc>
          <w:tcPr>
            <w:tcW w:w="454" w:type="dxa"/>
            <w:vAlign w:val="center"/>
          </w:tcPr>
          <w:p w14:paraId="31600F4D" w14:textId="23036F0F" w:rsidR="00D128F7" w:rsidRPr="007E0F91" w:rsidRDefault="00D128F7" w:rsidP="00D128F7">
            <w:pPr>
              <w:jc w:val="center"/>
              <w:rPr>
                <w:ins w:id="20806" w:author="Στάθης Καπ" w:date="2023-03-09T06:32:00Z"/>
                <w:sz w:val="16"/>
                <w:szCs w:val="16"/>
              </w:rPr>
            </w:pPr>
            <w:ins w:id="20807" w:author="Στάθης Καπ" w:date="2023-03-09T07:43:00Z">
              <w:r>
                <w:rPr>
                  <w:rFonts w:ascii="Calibri" w:hAnsi="Calibri" w:cs="Calibri"/>
                  <w:color w:val="000000"/>
                  <w:sz w:val="16"/>
                  <w:szCs w:val="16"/>
                </w:rPr>
                <w:t>1.47</w:t>
              </w:r>
            </w:ins>
          </w:p>
        </w:tc>
        <w:tc>
          <w:tcPr>
            <w:tcW w:w="454" w:type="dxa"/>
            <w:vAlign w:val="center"/>
          </w:tcPr>
          <w:p w14:paraId="4D37C222" w14:textId="00B6552F" w:rsidR="00D128F7" w:rsidRPr="007E0F91" w:rsidRDefault="00D128F7" w:rsidP="00D128F7">
            <w:pPr>
              <w:jc w:val="center"/>
              <w:rPr>
                <w:ins w:id="20808" w:author="Στάθης Καπ" w:date="2023-03-09T06:32:00Z"/>
                <w:sz w:val="16"/>
                <w:szCs w:val="16"/>
              </w:rPr>
            </w:pPr>
            <w:ins w:id="20809"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6F1F6A6D" w14:textId="6DEEAE15" w:rsidR="00D128F7" w:rsidRPr="007E0F91" w:rsidRDefault="00D128F7" w:rsidP="00D128F7">
            <w:pPr>
              <w:jc w:val="center"/>
              <w:rPr>
                <w:ins w:id="20810" w:author="Στάθης Καπ" w:date="2023-03-09T06:32:00Z"/>
                <w:sz w:val="16"/>
                <w:szCs w:val="16"/>
              </w:rPr>
            </w:pPr>
            <w:ins w:id="20811" w:author="Στάθης Καπ" w:date="2023-03-09T07:43:00Z">
              <w:r>
                <w:rPr>
                  <w:rFonts w:ascii="Calibri" w:hAnsi="Calibri" w:cs="Calibri"/>
                  <w:color w:val="000000"/>
                  <w:sz w:val="16"/>
                  <w:szCs w:val="16"/>
                </w:rPr>
                <w:t>17.2</w:t>
              </w:r>
            </w:ins>
          </w:p>
        </w:tc>
        <w:tc>
          <w:tcPr>
            <w:tcW w:w="453" w:type="dxa"/>
            <w:tcBorders>
              <w:left w:val="single" w:sz="4" w:space="0" w:color="auto"/>
            </w:tcBorders>
            <w:vAlign w:val="center"/>
          </w:tcPr>
          <w:p w14:paraId="2342D87A" w14:textId="2E8A35E9" w:rsidR="00D128F7" w:rsidRPr="007E0F91" w:rsidRDefault="00D128F7" w:rsidP="00D128F7">
            <w:pPr>
              <w:jc w:val="center"/>
              <w:rPr>
                <w:ins w:id="20812" w:author="Στάθης Καπ" w:date="2023-03-09T06:32:00Z"/>
                <w:sz w:val="16"/>
                <w:szCs w:val="16"/>
              </w:rPr>
            </w:pPr>
            <w:ins w:id="20813" w:author="Στάθης Καπ" w:date="2023-03-09T07:43:00Z">
              <w:r>
                <w:rPr>
                  <w:rFonts w:ascii="Calibri" w:hAnsi="Calibri" w:cs="Calibri"/>
                  <w:color w:val="000000"/>
                  <w:sz w:val="16"/>
                  <w:szCs w:val="16"/>
                </w:rPr>
                <w:t>630</w:t>
              </w:r>
            </w:ins>
          </w:p>
        </w:tc>
        <w:tc>
          <w:tcPr>
            <w:tcW w:w="454" w:type="dxa"/>
            <w:vAlign w:val="center"/>
          </w:tcPr>
          <w:p w14:paraId="567783FB" w14:textId="2EB8146E" w:rsidR="00D128F7" w:rsidRPr="007E0F91" w:rsidRDefault="00D128F7" w:rsidP="00D128F7">
            <w:pPr>
              <w:jc w:val="center"/>
              <w:rPr>
                <w:ins w:id="20814" w:author="Στάθης Καπ" w:date="2023-03-09T06:32:00Z"/>
                <w:sz w:val="16"/>
                <w:szCs w:val="16"/>
              </w:rPr>
            </w:pPr>
            <w:ins w:id="20815" w:author="Στάθης Καπ" w:date="2023-03-09T07:43:00Z">
              <w:r>
                <w:rPr>
                  <w:rFonts w:ascii="Calibri" w:hAnsi="Calibri" w:cs="Calibri"/>
                  <w:color w:val="000000"/>
                  <w:sz w:val="16"/>
                  <w:szCs w:val="16"/>
                </w:rPr>
                <w:t>7.35</w:t>
              </w:r>
            </w:ins>
          </w:p>
        </w:tc>
        <w:tc>
          <w:tcPr>
            <w:tcW w:w="454" w:type="dxa"/>
            <w:vAlign w:val="center"/>
          </w:tcPr>
          <w:p w14:paraId="420F0ED9" w14:textId="4FCBAA02" w:rsidR="00D128F7" w:rsidRPr="007E0F91" w:rsidRDefault="00D128F7" w:rsidP="00D128F7">
            <w:pPr>
              <w:jc w:val="center"/>
              <w:rPr>
                <w:ins w:id="20816" w:author="Στάθης Καπ" w:date="2023-03-09T06:32:00Z"/>
                <w:sz w:val="16"/>
                <w:szCs w:val="16"/>
              </w:rPr>
            </w:pPr>
            <w:ins w:id="20817"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56B96C6E" w14:textId="5345E904" w:rsidR="00D128F7" w:rsidRPr="007E0F91" w:rsidRDefault="00D128F7" w:rsidP="00D128F7">
            <w:pPr>
              <w:jc w:val="center"/>
              <w:rPr>
                <w:ins w:id="20818" w:author="Στάθης Καπ" w:date="2023-03-09T06:32:00Z"/>
                <w:sz w:val="16"/>
                <w:szCs w:val="16"/>
              </w:rPr>
            </w:pPr>
            <w:ins w:id="20819" w:author="Στάθης Καπ" w:date="2023-03-09T07:43:00Z">
              <w:r>
                <w:rPr>
                  <w:rFonts w:ascii="Calibri" w:hAnsi="Calibri" w:cs="Calibri"/>
                  <w:color w:val="000000"/>
                  <w:sz w:val="16"/>
                  <w:szCs w:val="16"/>
                </w:rPr>
                <w:t>25.66</w:t>
              </w:r>
            </w:ins>
          </w:p>
        </w:tc>
        <w:tc>
          <w:tcPr>
            <w:tcW w:w="453" w:type="dxa"/>
            <w:tcBorders>
              <w:left w:val="single" w:sz="4" w:space="0" w:color="auto"/>
            </w:tcBorders>
            <w:vAlign w:val="center"/>
          </w:tcPr>
          <w:p w14:paraId="22818A62" w14:textId="4340AF11" w:rsidR="00D128F7" w:rsidRPr="007E0F91" w:rsidRDefault="00D128F7" w:rsidP="00D128F7">
            <w:pPr>
              <w:jc w:val="center"/>
              <w:rPr>
                <w:ins w:id="20820" w:author="Στάθης Καπ" w:date="2023-03-09T06:32:00Z"/>
                <w:sz w:val="16"/>
                <w:szCs w:val="16"/>
              </w:rPr>
            </w:pPr>
            <w:ins w:id="20821" w:author="Στάθης Καπ" w:date="2023-03-09T07:43:00Z">
              <w:r>
                <w:rPr>
                  <w:rFonts w:ascii="Calibri" w:hAnsi="Calibri" w:cs="Calibri"/>
                  <w:color w:val="000000"/>
                  <w:sz w:val="16"/>
                  <w:szCs w:val="16"/>
                </w:rPr>
                <w:t>560</w:t>
              </w:r>
            </w:ins>
          </w:p>
        </w:tc>
        <w:tc>
          <w:tcPr>
            <w:tcW w:w="454" w:type="dxa"/>
            <w:vAlign w:val="center"/>
          </w:tcPr>
          <w:p w14:paraId="5EA6A3F2" w14:textId="575E904A" w:rsidR="00D128F7" w:rsidRPr="007E0F91" w:rsidRDefault="00D128F7" w:rsidP="00D128F7">
            <w:pPr>
              <w:jc w:val="center"/>
              <w:rPr>
                <w:ins w:id="20822" w:author="Στάθης Καπ" w:date="2023-03-09T06:32:00Z"/>
                <w:sz w:val="16"/>
                <w:szCs w:val="16"/>
              </w:rPr>
            </w:pPr>
            <w:ins w:id="20823" w:author="Στάθης Καπ" w:date="2023-03-09T07:43:00Z">
              <w:r>
                <w:rPr>
                  <w:rFonts w:ascii="Calibri" w:hAnsi="Calibri" w:cs="Calibri"/>
                  <w:color w:val="000000"/>
                  <w:sz w:val="16"/>
                  <w:szCs w:val="16"/>
                </w:rPr>
                <w:t>17.65</w:t>
              </w:r>
            </w:ins>
          </w:p>
        </w:tc>
        <w:tc>
          <w:tcPr>
            <w:tcW w:w="454" w:type="dxa"/>
            <w:vAlign w:val="center"/>
          </w:tcPr>
          <w:p w14:paraId="39EC6CA8" w14:textId="5C6E0F55" w:rsidR="00D128F7" w:rsidRPr="007E0F91" w:rsidRDefault="00D128F7" w:rsidP="00D128F7">
            <w:pPr>
              <w:jc w:val="center"/>
              <w:rPr>
                <w:ins w:id="20824" w:author="Στάθης Καπ" w:date="2023-03-09T06:32:00Z"/>
                <w:sz w:val="16"/>
                <w:szCs w:val="16"/>
              </w:rPr>
            </w:pPr>
            <w:ins w:id="20825" w:author="Στάθης Καπ" w:date="2023-03-09T07:43:00Z">
              <w:r>
                <w:rPr>
                  <w:rFonts w:ascii="Calibri" w:hAnsi="Calibri" w:cs="Calibri"/>
                  <w:color w:val="000000"/>
                  <w:sz w:val="16"/>
                  <w:szCs w:val="16"/>
                </w:rPr>
                <w:t>0.312</w:t>
              </w:r>
            </w:ins>
          </w:p>
        </w:tc>
        <w:tc>
          <w:tcPr>
            <w:tcW w:w="461" w:type="dxa"/>
            <w:tcBorders>
              <w:right w:val="single" w:sz="4" w:space="0" w:color="auto"/>
            </w:tcBorders>
            <w:vAlign w:val="center"/>
          </w:tcPr>
          <w:p w14:paraId="3E113888" w14:textId="054F0DD8" w:rsidR="00D128F7" w:rsidRPr="007E0F91" w:rsidRDefault="00D128F7" w:rsidP="00D128F7">
            <w:pPr>
              <w:jc w:val="center"/>
              <w:rPr>
                <w:ins w:id="20826" w:author="Στάθης Καπ" w:date="2023-03-09T06:32:00Z"/>
                <w:sz w:val="16"/>
                <w:szCs w:val="16"/>
              </w:rPr>
            </w:pPr>
            <w:ins w:id="20827" w:author="Στάθης Καπ" w:date="2023-03-09T07:43:00Z">
              <w:r>
                <w:rPr>
                  <w:rFonts w:ascii="Calibri" w:hAnsi="Calibri" w:cs="Calibri"/>
                  <w:color w:val="000000"/>
                  <w:sz w:val="16"/>
                  <w:szCs w:val="16"/>
                </w:rPr>
                <w:t>17.46</w:t>
              </w:r>
            </w:ins>
          </w:p>
        </w:tc>
      </w:tr>
      <w:tr w:rsidR="00D128F7" w14:paraId="76CB00D6" w14:textId="77777777" w:rsidTr="009861B1">
        <w:trPr>
          <w:trHeight w:val="170"/>
          <w:jc w:val="center"/>
          <w:ins w:id="2082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D2C9C0E" w14:textId="77777777" w:rsidR="00D128F7" w:rsidRPr="007E0F91" w:rsidRDefault="00D128F7" w:rsidP="00D128F7">
            <w:pPr>
              <w:jc w:val="center"/>
              <w:rPr>
                <w:ins w:id="20829" w:author="Στάθης Καπ" w:date="2023-03-09T06:32:00Z"/>
                <w:sz w:val="16"/>
                <w:szCs w:val="16"/>
              </w:rPr>
            </w:pPr>
            <w:ins w:id="20830" w:author="Στάθης Καπ" w:date="2023-03-09T06:32:00Z">
              <w:r w:rsidRPr="009861B1">
                <w:rPr>
                  <w:rFonts w:ascii="Calibri" w:hAnsi="Calibri" w:cs="Calibri"/>
                  <w:color w:val="000000"/>
                  <w:sz w:val="16"/>
                  <w:szCs w:val="16"/>
                </w:rPr>
                <w:t>c106</w:t>
              </w:r>
            </w:ins>
          </w:p>
        </w:tc>
        <w:tc>
          <w:tcPr>
            <w:tcW w:w="565" w:type="dxa"/>
            <w:tcBorders>
              <w:left w:val="single" w:sz="4" w:space="0" w:color="auto"/>
            </w:tcBorders>
            <w:vAlign w:val="center"/>
          </w:tcPr>
          <w:p w14:paraId="536B85F9" w14:textId="6478C654" w:rsidR="00D128F7" w:rsidRPr="007E0F91" w:rsidRDefault="00D128F7" w:rsidP="00D128F7">
            <w:pPr>
              <w:jc w:val="center"/>
              <w:rPr>
                <w:ins w:id="20831" w:author="Στάθης Καπ" w:date="2023-03-09T06:32:00Z"/>
                <w:sz w:val="16"/>
                <w:szCs w:val="16"/>
              </w:rPr>
            </w:pPr>
            <w:ins w:id="20832"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5EFF86D5" w14:textId="02528B37" w:rsidR="00D128F7" w:rsidRPr="007E0F91" w:rsidRDefault="00D128F7" w:rsidP="00D128F7">
            <w:pPr>
              <w:jc w:val="center"/>
              <w:rPr>
                <w:ins w:id="20833" w:author="Στάθης Καπ" w:date="2023-03-09T06:32:00Z"/>
                <w:sz w:val="16"/>
                <w:szCs w:val="16"/>
              </w:rPr>
            </w:pPr>
            <w:ins w:id="20834"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BE4905E" w14:textId="067DC3B7" w:rsidR="00D128F7" w:rsidRPr="007E0F91" w:rsidRDefault="00D128F7" w:rsidP="00D128F7">
            <w:pPr>
              <w:jc w:val="center"/>
              <w:rPr>
                <w:ins w:id="20835" w:author="Στάθης Καπ" w:date="2023-03-09T06:32:00Z"/>
                <w:sz w:val="16"/>
                <w:szCs w:val="16"/>
              </w:rPr>
            </w:pPr>
            <w:ins w:id="20836" w:author="Στάθης Καπ" w:date="2023-03-09T07:43:00Z">
              <w:r>
                <w:rPr>
                  <w:rFonts w:ascii="Calibri" w:hAnsi="Calibri" w:cs="Calibri"/>
                  <w:color w:val="000000"/>
                  <w:sz w:val="16"/>
                  <w:szCs w:val="16"/>
                </w:rPr>
                <w:t>710</w:t>
              </w:r>
            </w:ins>
          </w:p>
        </w:tc>
        <w:tc>
          <w:tcPr>
            <w:tcW w:w="708" w:type="dxa"/>
            <w:vAlign w:val="center"/>
          </w:tcPr>
          <w:p w14:paraId="5A832AB5" w14:textId="5D52F852" w:rsidR="00D128F7" w:rsidRPr="007E0F91" w:rsidRDefault="00D128F7" w:rsidP="00D128F7">
            <w:pPr>
              <w:jc w:val="center"/>
              <w:rPr>
                <w:ins w:id="20837" w:author="Στάθης Καπ" w:date="2023-03-09T06:32:00Z"/>
                <w:sz w:val="16"/>
                <w:szCs w:val="16"/>
              </w:rPr>
            </w:pPr>
            <w:ins w:id="20838" w:author="Στάθης Καπ" w:date="2023-03-09T07:43:00Z">
              <w:r>
                <w:rPr>
                  <w:rFonts w:ascii="Calibri" w:hAnsi="Calibri" w:cs="Calibri"/>
                  <w:color w:val="000000"/>
                  <w:sz w:val="16"/>
                  <w:szCs w:val="16"/>
                </w:rPr>
                <w:t>18.39</w:t>
              </w:r>
            </w:ins>
          </w:p>
        </w:tc>
        <w:tc>
          <w:tcPr>
            <w:tcW w:w="652" w:type="dxa"/>
            <w:vMerge/>
            <w:tcBorders>
              <w:right w:val="single" w:sz="4" w:space="0" w:color="auto"/>
            </w:tcBorders>
            <w:vAlign w:val="center"/>
          </w:tcPr>
          <w:p w14:paraId="750A434F" w14:textId="77777777" w:rsidR="00D128F7" w:rsidRPr="007E0F91" w:rsidRDefault="00D128F7" w:rsidP="00D128F7">
            <w:pPr>
              <w:jc w:val="center"/>
              <w:rPr>
                <w:ins w:id="20839" w:author="Στάθης Καπ" w:date="2023-03-09T06:32:00Z"/>
                <w:sz w:val="16"/>
                <w:szCs w:val="16"/>
              </w:rPr>
            </w:pPr>
          </w:p>
        </w:tc>
        <w:tc>
          <w:tcPr>
            <w:tcW w:w="453" w:type="dxa"/>
            <w:tcBorders>
              <w:left w:val="single" w:sz="4" w:space="0" w:color="auto"/>
            </w:tcBorders>
            <w:vAlign w:val="center"/>
          </w:tcPr>
          <w:p w14:paraId="25C51A92" w14:textId="787B8750" w:rsidR="00D128F7" w:rsidRPr="007E0F91" w:rsidRDefault="00D128F7" w:rsidP="00D128F7">
            <w:pPr>
              <w:jc w:val="center"/>
              <w:rPr>
                <w:ins w:id="20840" w:author="Στάθης Καπ" w:date="2023-03-09T06:32:00Z"/>
                <w:sz w:val="16"/>
                <w:szCs w:val="16"/>
              </w:rPr>
            </w:pPr>
            <w:ins w:id="20841" w:author="Στάθης Καπ" w:date="2023-03-09T07:43:00Z">
              <w:r>
                <w:rPr>
                  <w:rFonts w:ascii="Calibri" w:hAnsi="Calibri" w:cs="Calibri"/>
                  <w:color w:val="000000"/>
                  <w:sz w:val="16"/>
                  <w:szCs w:val="16"/>
                </w:rPr>
                <w:t>650</w:t>
              </w:r>
            </w:ins>
          </w:p>
        </w:tc>
        <w:tc>
          <w:tcPr>
            <w:tcW w:w="454" w:type="dxa"/>
            <w:vAlign w:val="center"/>
          </w:tcPr>
          <w:p w14:paraId="15992A09" w14:textId="2CE27024" w:rsidR="00D128F7" w:rsidRPr="007E0F91" w:rsidRDefault="00D128F7" w:rsidP="00D128F7">
            <w:pPr>
              <w:jc w:val="center"/>
              <w:rPr>
                <w:ins w:id="20842" w:author="Στάθης Καπ" w:date="2023-03-09T06:32:00Z"/>
                <w:sz w:val="16"/>
                <w:szCs w:val="16"/>
              </w:rPr>
            </w:pPr>
            <w:ins w:id="20843" w:author="Στάθης Καπ" w:date="2023-03-09T07:43:00Z">
              <w:r>
                <w:rPr>
                  <w:rFonts w:ascii="Calibri" w:hAnsi="Calibri" w:cs="Calibri"/>
                  <w:color w:val="000000"/>
                  <w:sz w:val="16"/>
                  <w:szCs w:val="16"/>
                </w:rPr>
                <w:t>8.45</w:t>
              </w:r>
            </w:ins>
          </w:p>
        </w:tc>
        <w:tc>
          <w:tcPr>
            <w:tcW w:w="454" w:type="dxa"/>
            <w:vAlign w:val="center"/>
          </w:tcPr>
          <w:p w14:paraId="2FEE4A53" w14:textId="1FE625E6" w:rsidR="00D128F7" w:rsidRPr="007E0F91" w:rsidRDefault="00D128F7" w:rsidP="00D128F7">
            <w:pPr>
              <w:jc w:val="center"/>
              <w:rPr>
                <w:ins w:id="20844" w:author="Στάθης Καπ" w:date="2023-03-09T06:32:00Z"/>
                <w:sz w:val="16"/>
                <w:szCs w:val="16"/>
              </w:rPr>
            </w:pPr>
            <w:ins w:id="20845"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3A62EB0" w14:textId="5B48B62E" w:rsidR="00D128F7" w:rsidRPr="007E0F91" w:rsidRDefault="00D128F7" w:rsidP="00D128F7">
            <w:pPr>
              <w:jc w:val="center"/>
              <w:rPr>
                <w:ins w:id="20846" w:author="Στάθης Καπ" w:date="2023-03-09T06:32:00Z"/>
                <w:sz w:val="16"/>
                <w:szCs w:val="16"/>
              </w:rPr>
            </w:pPr>
            <w:ins w:id="20847" w:author="Στάθης Καπ" w:date="2023-03-09T07:43:00Z">
              <w:r>
                <w:rPr>
                  <w:rFonts w:ascii="Calibri" w:hAnsi="Calibri" w:cs="Calibri"/>
                  <w:color w:val="000000"/>
                  <w:sz w:val="16"/>
                  <w:szCs w:val="16"/>
                </w:rPr>
                <w:t>33.17</w:t>
              </w:r>
            </w:ins>
          </w:p>
        </w:tc>
        <w:tc>
          <w:tcPr>
            <w:tcW w:w="453" w:type="dxa"/>
            <w:tcBorders>
              <w:left w:val="single" w:sz="4" w:space="0" w:color="auto"/>
            </w:tcBorders>
            <w:vAlign w:val="center"/>
          </w:tcPr>
          <w:p w14:paraId="7959FC49" w14:textId="04FF5300" w:rsidR="00D128F7" w:rsidRPr="007E0F91" w:rsidRDefault="00D128F7" w:rsidP="00D128F7">
            <w:pPr>
              <w:jc w:val="center"/>
              <w:rPr>
                <w:ins w:id="20848" w:author="Στάθης Καπ" w:date="2023-03-09T06:32:00Z"/>
                <w:sz w:val="16"/>
                <w:szCs w:val="16"/>
              </w:rPr>
            </w:pPr>
            <w:ins w:id="20849" w:author="Στάθης Καπ" w:date="2023-03-09T07:43:00Z">
              <w:r>
                <w:rPr>
                  <w:rFonts w:ascii="Calibri" w:hAnsi="Calibri" w:cs="Calibri"/>
                  <w:color w:val="000000"/>
                  <w:sz w:val="16"/>
                  <w:szCs w:val="16"/>
                </w:rPr>
                <w:t>640</w:t>
              </w:r>
            </w:ins>
          </w:p>
        </w:tc>
        <w:tc>
          <w:tcPr>
            <w:tcW w:w="454" w:type="dxa"/>
            <w:vAlign w:val="center"/>
          </w:tcPr>
          <w:p w14:paraId="0C30815F" w14:textId="2BA88503" w:rsidR="00D128F7" w:rsidRPr="007E0F91" w:rsidRDefault="00D128F7" w:rsidP="00D128F7">
            <w:pPr>
              <w:jc w:val="center"/>
              <w:rPr>
                <w:ins w:id="20850" w:author="Στάθης Καπ" w:date="2023-03-09T06:32:00Z"/>
                <w:sz w:val="16"/>
                <w:szCs w:val="16"/>
              </w:rPr>
            </w:pPr>
            <w:ins w:id="20851" w:author="Στάθης Καπ" w:date="2023-03-09T07:43:00Z">
              <w:r>
                <w:rPr>
                  <w:rFonts w:ascii="Calibri" w:hAnsi="Calibri" w:cs="Calibri"/>
                  <w:color w:val="000000"/>
                  <w:sz w:val="16"/>
                  <w:szCs w:val="16"/>
                </w:rPr>
                <w:t>9.86</w:t>
              </w:r>
            </w:ins>
          </w:p>
        </w:tc>
        <w:tc>
          <w:tcPr>
            <w:tcW w:w="454" w:type="dxa"/>
            <w:vAlign w:val="center"/>
          </w:tcPr>
          <w:p w14:paraId="3BDFCEF0" w14:textId="5022BAEF" w:rsidR="00D128F7" w:rsidRPr="007E0F91" w:rsidRDefault="00D128F7" w:rsidP="00D128F7">
            <w:pPr>
              <w:jc w:val="center"/>
              <w:rPr>
                <w:ins w:id="20852" w:author="Στάθης Καπ" w:date="2023-03-09T06:32:00Z"/>
                <w:sz w:val="16"/>
                <w:szCs w:val="16"/>
              </w:rPr>
            </w:pPr>
            <w:ins w:id="20853"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14129439" w14:textId="5F6A3060" w:rsidR="00D128F7" w:rsidRPr="007E0F91" w:rsidRDefault="00D128F7" w:rsidP="00D128F7">
            <w:pPr>
              <w:jc w:val="center"/>
              <w:rPr>
                <w:ins w:id="20854" w:author="Στάθης Καπ" w:date="2023-03-09T06:32:00Z"/>
                <w:sz w:val="16"/>
                <w:szCs w:val="16"/>
              </w:rPr>
            </w:pPr>
            <w:ins w:id="20855" w:author="Στάθης Καπ" w:date="2023-03-09T07:43:00Z">
              <w:r>
                <w:rPr>
                  <w:rFonts w:ascii="Calibri" w:hAnsi="Calibri" w:cs="Calibri"/>
                  <w:color w:val="000000"/>
                  <w:sz w:val="16"/>
                  <w:szCs w:val="16"/>
                </w:rPr>
                <w:t>35.84</w:t>
              </w:r>
            </w:ins>
          </w:p>
        </w:tc>
        <w:tc>
          <w:tcPr>
            <w:tcW w:w="453" w:type="dxa"/>
            <w:tcBorders>
              <w:left w:val="single" w:sz="4" w:space="0" w:color="auto"/>
            </w:tcBorders>
            <w:vAlign w:val="center"/>
          </w:tcPr>
          <w:p w14:paraId="27CD09AD" w14:textId="1EC1DA49" w:rsidR="00D128F7" w:rsidRPr="007E0F91" w:rsidRDefault="00D128F7" w:rsidP="00D128F7">
            <w:pPr>
              <w:jc w:val="center"/>
              <w:rPr>
                <w:ins w:id="20856" w:author="Στάθης Καπ" w:date="2023-03-09T06:32:00Z"/>
                <w:sz w:val="16"/>
                <w:szCs w:val="16"/>
              </w:rPr>
            </w:pPr>
            <w:ins w:id="20857" w:author="Στάθης Καπ" w:date="2023-03-09T07:43:00Z">
              <w:r>
                <w:rPr>
                  <w:rFonts w:ascii="Calibri" w:hAnsi="Calibri" w:cs="Calibri"/>
                  <w:color w:val="000000"/>
                  <w:sz w:val="16"/>
                  <w:szCs w:val="16"/>
                </w:rPr>
                <w:t>540</w:t>
              </w:r>
            </w:ins>
          </w:p>
        </w:tc>
        <w:tc>
          <w:tcPr>
            <w:tcW w:w="454" w:type="dxa"/>
            <w:vAlign w:val="center"/>
          </w:tcPr>
          <w:p w14:paraId="7FF909CF" w14:textId="5FAE42F8" w:rsidR="00D128F7" w:rsidRPr="007E0F91" w:rsidRDefault="00D128F7" w:rsidP="00D128F7">
            <w:pPr>
              <w:jc w:val="center"/>
              <w:rPr>
                <w:ins w:id="20858" w:author="Στάθης Καπ" w:date="2023-03-09T06:32:00Z"/>
                <w:sz w:val="16"/>
                <w:szCs w:val="16"/>
              </w:rPr>
            </w:pPr>
            <w:ins w:id="20859" w:author="Στάθης Καπ" w:date="2023-03-09T07:43:00Z">
              <w:r>
                <w:rPr>
                  <w:rFonts w:ascii="Calibri" w:hAnsi="Calibri" w:cs="Calibri"/>
                  <w:color w:val="000000"/>
                  <w:sz w:val="16"/>
                  <w:szCs w:val="16"/>
                </w:rPr>
                <w:t>23.94</w:t>
              </w:r>
            </w:ins>
          </w:p>
        </w:tc>
        <w:tc>
          <w:tcPr>
            <w:tcW w:w="454" w:type="dxa"/>
            <w:vAlign w:val="center"/>
          </w:tcPr>
          <w:p w14:paraId="0FFA53D9" w14:textId="7183FB83" w:rsidR="00D128F7" w:rsidRPr="007E0F91" w:rsidRDefault="00D128F7" w:rsidP="00D128F7">
            <w:pPr>
              <w:jc w:val="center"/>
              <w:rPr>
                <w:ins w:id="20860" w:author="Στάθης Καπ" w:date="2023-03-09T06:32:00Z"/>
                <w:sz w:val="16"/>
                <w:szCs w:val="16"/>
              </w:rPr>
            </w:pPr>
            <w:ins w:id="20861"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16F52DF" w14:textId="6F54D5F6" w:rsidR="00D128F7" w:rsidRPr="007E0F91" w:rsidRDefault="00D128F7" w:rsidP="00D128F7">
            <w:pPr>
              <w:jc w:val="center"/>
              <w:rPr>
                <w:ins w:id="20862" w:author="Στάθης Καπ" w:date="2023-03-09T06:32:00Z"/>
                <w:sz w:val="16"/>
                <w:szCs w:val="16"/>
              </w:rPr>
            </w:pPr>
            <w:ins w:id="20863" w:author="Στάθης Καπ" w:date="2023-03-09T07:43:00Z">
              <w:r>
                <w:rPr>
                  <w:rFonts w:ascii="Calibri" w:hAnsi="Calibri" w:cs="Calibri"/>
                  <w:color w:val="000000"/>
                  <w:sz w:val="16"/>
                  <w:szCs w:val="16"/>
                </w:rPr>
                <w:t>35.59</w:t>
              </w:r>
            </w:ins>
          </w:p>
        </w:tc>
      </w:tr>
      <w:tr w:rsidR="00D128F7" w14:paraId="68B97E70" w14:textId="77777777" w:rsidTr="009861B1">
        <w:trPr>
          <w:trHeight w:val="170"/>
          <w:jc w:val="center"/>
          <w:ins w:id="2086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4EC0B0D" w14:textId="77777777" w:rsidR="00D128F7" w:rsidRPr="007E0F91" w:rsidRDefault="00D128F7" w:rsidP="00D128F7">
            <w:pPr>
              <w:jc w:val="center"/>
              <w:rPr>
                <w:ins w:id="20865" w:author="Στάθης Καπ" w:date="2023-03-09T06:32:00Z"/>
                <w:sz w:val="16"/>
                <w:szCs w:val="16"/>
              </w:rPr>
            </w:pPr>
            <w:ins w:id="20866" w:author="Στάθης Καπ" w:date="2023-03-09T06:32:00Z">
              <w:r w:rsidRPr="009861B1">
                <w:rPr>
                  <w:rFonts w:ascii="Calibri" w:hAnsi="Calibri" w:cs="Calibri"/>
                  <w:color w:val="000000"/>
                  <w:sz w:val="16"/>
                  <w:szCs w:val="16"/>
                </w:rPr>
                <w:t>c107</w:t>
              </w:r>
            </w:ins>
          </w:p>
        </w:tc>
        <w:tc>
          <w:tcPr>
            <w:tcW w:w="565" w:type="dxa"/>
            <w:tcBorders>
              <w:left w:val="single" w:sz="4" w:space="0" w:color="auto"/>
            </w:tcBorders>
            <w:vAlign w:val="center"/>
          </w:tcPr>
          <w:p w14:paraId="4E70CE8F" w14:textId="5501E5CA" w:rsidR="00D128F7" w:rsidRPr="007E0F91" w:rsidRDefault="00D128F7" w:rsidP="00D128F7">
            <w:pPr>
              <w:jc w:val="center"/>
              <w:rPr>
                <w:ins w:id="20867" w:author="Στάθης Καπ" w:date="2023-03-09T06:32:00Z"/>
                <w:sz w:val="16"/>
                <w:szCs w:val="16"/>
              </w:rPr>
            </w:pPr>
            <w:ins w:id="20868" w:author="Στάθης Καπ" w:date="2023-03-09T07:43:00Z">
              <w:r>
                <w:rPr>
                  <w:rFonts w:ascii="Calibri" w:hAnsi="Calibri" w:cs="Calibri"/>
                  <w:color w:val="000000"/>
                  <w:sz w:val="16"/>
                  <w:szCs w:val="16"/>
                </w:rPr>
                <w:t>910</w:t>
              </w:r>
            </w:ins>
          </w:p>
        </w:tc>
        <w:tc>
          <w:tcPr>
            <w:tcW w:w="679" w:type="dxa"/>
            <w:tcBorders>
              <w:right w:val="single" w:sz="4" w:space="0" w:color="auto"/>
            </w:tcBorders>
            <w:vAlign w:val="center"/>
          </w:tcPr>
          <w:p w14:paraId="58B11FCF" w14:textId="6314E7C7" w:rsidR="00D128F7" w:rsidRPr="007E0F91" w:rsidRDefault="00D128F7" w:rsidP="00D128F7">
            <w:pPr>
              <w:jc w:val="center"/>
              <w:rPr>
                <w:ins w:id="20869" w:author="Στάθης Καπ" w:date="2023-03-09T06:32:00Z"/>
                <w:sz w:val="16"/>
                <w:szCs w:val="16"/>
              </w:rPr>
            </w:pPr>
            <w:ins w:id="20870"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1E1E3C91" w14:textId="656FFE18" w:rsidR="00D128F7" w:rsidRPr="007E0F91" w:rsidRDefault="00D128F7" w:rsidP="00D128F7">
            <w:pPr>
              <w:jc w:val="center"/>
              <w:rPr>
                <w:ins w:id="20871" w:author="Στάθης Καπ" w:date="2023-03-09T06:32:00Z"/>
                <w:sz w:val="16"/>
                <w:szCs w:val="16"/>
              </w:rPr>
            </w:pPr>
            <w:ins w:id="20872" w:author="Στάθης Καπ" w:date="2023-03-09T07:43:00Z">
              <w:r>
                <w:rPr>
                  <w:rFonts w:ascii="Calibri" w:hAnsi="Calibri" w:cs="Calibri"/>
                  <w:color w:val="000000"/>
                  <w:sz w:val="16"/>
                  <w:szCs w:val="16"/>
                </w:rPr>
                <w:t>780</w:t>
              </w:r>
            </w:ins>
          </w:p>
        </w:tc>
        <w:tc>
          <w:tcPr>
            <w:tcW w:w="708" w:type="dxa"/>
            <w:vAlign w:val="center"/>
          </w:tcPr>
          <w:p w14:paraId="09063D87" w14:textId="3A3F0C4C" w:rsidR="00D128F7" w:rsidRPr="007E0F91" w:rsidRDefault="00D128F7" w:rsidP="00D128F7">
            <w:pPr>
              <w:jc w:val="center"/>
              <w:rPr>
                <w:ins w:id="20873" w:author="Στάθης Καπ" w:date="2023-03-09T06:32:00Z"/>
                <w:sz w:val="16"/>
                <w:szCs w:val="16"/>
              </w:rPr>
            </w:pPr>
            <w:ins w:id="20874" w:author="Στάθης Καπ" w:date="2023-03-09T07:43:00Z">
              <w:r>
                <w:rPr>
                  <w:rFonts w:ascii="Calibri" w:hAnsi="Calibri" w:cs="Calibri"/>
                  <w:color w:val="000000"/>
                  <w:sz w:val="16"/>
                  <w:szCs w:val="16"/>
                </w:rPr>
                <w:t>14.29</w:t>
              </w:r>
            </w:ins>
          </w:p>
        </w:tc>
        <w:tc>
          <w:tcPr>
            <w:tcW w:w="652" w:type="dxa"/>
            <w:vMerge/>
            <w:tcBorders>
              <w:right w:val="single" w:sz="4" w:space="0" w:color="auto"/>
            </w:tcBorders>
            <w:vAlign w:val="center"/>
          </w:tcPr>
          <w:p w14:paraId="4F731605" w14:textId="77777777" w:rsidR="00D128F7" w:rsidRPr="007E0F91" w:rsidRDefault="00D128F7" w:rsidP="00D128F7">
            <w:pPr>
              <w:jc w:val="center"/>
              <w:rPr>
                <w:ins w:id="20875" w:author="Στάθης Καπ" w:date="2023-03-09T06:32:00Z"/>
                <w:sz w:val="16"/>
                <w:szCs w:val="16"/>
              </w:rPr>
            </w:pPr>
          </w:p>
        </w:tc>
        <w:tc>
          <w:tcPr>
            <w:tcW w:w="453" w:type="dxa"/>
            <w:tcBorders>
              <w:left w:val="single" w:sz="4" w:space="0" w:color="auto"/>
            </w:tcBorders>
            <w:vAlign w:val="center"/>
          </w:tcPr>
          <w:p w14:paraId="0D209D94" w14:textId="1786B1F5" w:rsidR="00D128F7" w:rsidRPr="007E0F91" w:rsidRDefault="00D128F7" w:rsidP="00D128F7">
            <w:pPr>
              <w:jc w:val="center"/>
              <w:rPr>
                <w:ins w:id="20876" w:author="Στάθης Καπ" w:date="2023-03-09T06:32:00Z"/>
                <w:sz w:val="16"/>
                <w:szCs w:val="16"/>
              </w:rPr>
            </w:pPr>
            <w:ins w:id="20877" w:author="Στάθης Καπ" w:date="2023-03-09T07:43:00Z">
              <w:r>
                <w:rPr>
                  <w:rFonts w:ascii="Calibri" w:hAnsi="Calibri" w:cs="Calibri"/>
                  <w:color w:val="000000"/>
                  <w:sz w:val="16"/>
                  <w:szCs w:val="16"/>
                </w:rPr>
                <w:t>790</w:t>
              </w:r>
            </w:ins>
          </w:p>
        </w:tc>
        <w:tc>
          <w:tcPr>
            <w:tcW w:w="454" w:type="dxa"/>
            <w:vAlign w:val="center"/>
          </w:tcPr>
          <w:p w14:paraId="3749EF7D" w14:textId="4AD234A1" w:rsidR="00D128F7" w:rsidRPr="007E0F91" w:rsidRDefault="00D128F7" w:rsidP="00D128F7">
            <w:pPr>
              <w:jc w:val="center"/>
              <w:rPr>
                <w:ins w:id="20878" w:author="Στάθης Καπ" w:date="2023-03-09T06:32:00Z"/>
                <w:sz w:val="16"/>
                <w:szCs w:val="16"/>
              </w:rPr>
            </w:pPr>
            <w:ins w:id="20879" w:author="Στάθης Καπ" w:date="2023-03-09T07:43:00Z">
              <w:r>
                <w:rPr>
                  <w:rFonts w:ascii="Calibri" w:hAnsi="Calibri" w:cs="Calibri"/>
                  <w:color w:val="000000"/>
                  <w:sz w:val="16"/>
                  <w:szCs w:val="16"/>
                </w:rPr>
                <w:t>-1.28</w:t>
              </w:r>
            </w:ins>
          </w:p>
        </w:tc>
        <w:tc>
          <w:tcPr>
            <w:tcW w:w="454" w:type="dxa"/>
            <w:vAlign w:val="center"/>
          </w:tcPr>
          <w:p w14:paraId="2A755525" w14:textId="3263338C" w:rsidR="00D128F7" w:rsidRPr="007E0F91" w:rsidRDefault="00D128F7" w:rsidP="00D128F7">
            <w:pPr>
              <w:jc w:val="center"/>
              <w:rPr>
                <w:ins w:id="20880" w:author="Στάθης Καπ" w:date="2023-03-09T06:32:00Z"/>
                <w:sz w:val="16"/>
                <w:szCs w:val="16"/>
              </w:rPr>
            </w:pPr>
            <w:ins w:id="20881" w:author="Στάθης Καπ" w:date="2023-03-09T07:43:00Z">
              <w:r>
                <w:rPr>
                  <w:rFonts w:ascii="Calibri" w:hAnsi="Calibri" w:cs="Calibri"/>
                  <w:color w:val="000000"/>
                  <w:sz w:val="16"/>
                  <w:szCs w:val="16"/>
                </w:rPr>
                <w:t>0.308</w:t>
              </w:r>
            </w:ins>
          </w:p>
        </w:tc>
        <w:tc>
          <w:tcPr>
            <w:tcW w:w="457" w:type="dxa"/>
            <w:tcBorders>
              <w:right w:val="single" w:sz="4" w:space="0" w:color="auto"/>
            </w:tcBorders>
            <w:vAlign w:val="center"/>
          </w:tcPr>
          <w:p w14:paraId="725031E6" w14:textId="22BD564E" w:rsidR="00D128F7" w:rsidRPr="007E0F91" w:rsidRDefault="00D128F7" w:rsidP="00D128F7">
            <w:pPr>
              <w:jc w:val="center"/>
              <w:rPr>
                <w:ins w:id="20882" w:author="Στάθης Καπ" w:date="2023-03-09T06:32:00Z"/>
                <w:sz w:val="16"/>
                <w:szCs w:val="16"/>
              </w:rPr>
            </w:pPr>
            <w:ins w:id="20883" w:author="Στάθης Καπ" w:date="2023-03-09T07:43:00Z">
              <w:r>
                <w:rPr>
                  <w:rFonts w:ascii="Calibri" w:hAnsi="Calibri" w:cs="Calibri"/>
                  <w:color w:val="000000"/>
                  <w:sz w:val="16"/>
                  <w:szCs w:val="16"/>
                </w:rPr>
                <w:t>23.19</w:t>
              </w:r>
            </w:ins>
          </w:p>
        </w:tc>
        <w:tc>
          <w:tcPr>
            <w:tcW w:w="453" w:type="dxa"/>
            <w:tcBorders>
              <w:left w:val="single" w:sz="4" w:space="0" w:color="auto"/>
            </w:tcBorders>
            <w:vAlign w:val="center"/>
          </w:tcPr>
          <w:p w14:paraId="09972D02" w14:textId="4EF3EB4A" w:rsidR="00D128F7" w:rsidRPr="007E0F91" w:rsidRDefault="00D128F7" w:rsidP="00D128F7">
            <w:pPr>
              <w:jc w:val="center"/>
              <w:rPr>
                <w:ins w:id="20884" w:author="Στάθης Καπ" w:date="2023-03-09T06:32:00Z"/>
                <w:sz w:val="16"/>
                <w:szCs w:val="16"/>
              </w:rPr>
            </w:pPr>
            <w:ins w:id="20885" w:author="Στάθης Καπ" w:date="2023-03-09T07:43:00Z">
              <w:r>
                <w:rPr>
                  <w:rFonts w:ascii="Calibri" w:hAnsi="Calibri" w:cs="Calibri"/>
                  <w:color w:val="000000"/>
                  <w:sz w:val="16"/>
                  <w:szCs w:val="16"/>
                </w:rPr>
                <w:t>710</w:t>
              </w:r>
            </w:ins>
          </w:p>
        </w:tc>
        <w:tc>
          <w:tcPr>
            <w:tcW w:w="454" w:type="dxa"/>
            <w:vAlign w:val="center"/>
          </w:tcPr>
          <w:p w14:paraId="07A6614C" w14:textId="67749E44" w:rsidR="00D128F7" w:rsidRPr="007E0F91" w:rsidRDefault="00D128F7" w:rsidP="00D128F7">
            <w:pPr>
              <w:jc w:val="center"/>
              <w:rPr>
                <w:ins w:id="20886" w:author="Στάθης Καπ" w:date="2023-03-09T06:32:00Z"/>
                <w:sz w:val="16"/>
                <w:szCs w:val="16"/>
              </w:rPr>
            </w:pPr>
            <w:ins w:id="20887" w:author="Στάθης Καπ" w:date="2023-03-09T07:43:00Z">
              <w:r>
                <w:rPr>
                  <w:rFonts w:ascii="Calibri" w:hAnsi="Calibri" w:cs="Calibri"/>
                  <w:color w:val="000000"/>
                  <w:sz w:val="16"/>
                  <w:szCs w:val="16"/>
                </w:rPr>
                <w:t>8.97</w:t>
              </w:r>
            </w:ins>
          </w:p>
        </w:tc>
        <w:tc>
          <w:tcPr>
            <w:tcW w:w="454" w:type="dxa"/>
            <w:vAlign w:val="center"/>
          </w:tcPr>
          <w:p w14:paraId="14EF6399" w14:textId="14FE417B" w:rsidR="00D128F7" w:rsidRPr="007E0F91" w:rsidRDefault="00D128F7" w:rsidP="00D128F7">
            <w:pPr>
              <w:jc w:val="center"/>
              <w:rPr>
                <w:ins w:id="20888" w:author="Στάθης Καπ" w:date="2023-03-09T06:32:00Z"/>
                <w:sz w:val="16"/>
                <w:szCs w:val="16"/>
              </w:rPr>
            </w:pPr>
            <w:ins w:id="20889" w:author="Στάθης Καπ" w:date="2023-03-09T07:43:00Z">
              <w:r>
                <w:rPr>
                  <w:rFonts w:ascii="Calibri" w:hAnsi="Calibri" w:cs="Calibri"/>
                  <w:color w:val="000000"/>
                  <w:sz w:val="16"/>
                  <w:szCs w:val="16"/>
                </w:rPr>
                <w:t>0.269</w:t>
              </w:r>
            </w:ins>
          </w:p>
        </w:tc>
        <w:tc>
          <w:tcPr>
            <w:tcW w:w="454" w:type="dxa"/>
            <w:tcBorders>
              <w:right w:val="single" w:sz="4" w:space="0" w:color="auto"/>
            </w:tcBorders>
            <w:vAlign w:val="center"/>
          </w:tcPr>
          <w:p w14:paraId="3ECCA6E5" w14:textId="7922B7AA" w:rsidR="00D128F7" w:rsidRPr="007E0F91" w:rsidRDefault="00D128F7" w:rsidP="00D128F7">
            <w:pPr>
              <w:jc w:val="center"/>
              <w:rPr>
                <w:ins w:id="20890" w:author="Στάθης Καπ" w:date="2023-03-09T06:32:00Z"/>
                <w:sz w:val="16"/>
                <w:szCs w:val="16"/>
              </w:rPr>
            </w:pPr>
            <w:ins w:id="20891" w:author="Στάθης Καπ" w:date="2023-03-09T07:43:00Z">
              <w:r>
                <w:rPr>
                  <w:rFonts w:ascii="Calibri" w:hAnsi="Calibri" w:cs="Calibri"/>
                  <w:color w:val="000000"/>
                  <w:sz w:val="16"/>
                  <w:szCs w:val="16"/>
                </w:rPr>
                <w:t>32.92</w:t>
              </w:r>
            </w:ins>
          </w:p>
        </w:tc>
        <w:tc>
          <w:tcPr>
            <w:tcW w:w="453" w:type="dxa"/>
            <w:tcBorders>
              <w:left w:val="single" w:sz="4" w:space="0" w:color="auto"/>
            </w:tcBorders>
            <w:vAlign w:val="center"/>
          </w:tcPr>
          <w:p w14:paraId="4C2B6F84" w14:textId="72538C25" w:rsidR="00D128F7" w:rsidRPr="007E0F91" w:rsidRDefault="00D128F7" w:rsidP="00D128F7">
            <w:pPr>
              <w:jc w:val="center"/>
              <w:rPr>
                <w:ins w:id="20892" w:author="Στάθης Καπ" w:date="2023-03-09T06:32:00Z"/>
                <w:sz w:val="16"/>
                <w:szCs w:val="16"/>
              </w:rPr>
            </w:pPr>
            <w:ins w:id="20893" w:author="Στάθης Καπ" w:date="2023-03-09T07:43:00Z">
              <w:r>
                <w:rPr>
                  <w:rFonts w:ascii="Calibri" w:hAnsi="Calibri" w:cs="Calibri"/>
                  <w:color w:val="000000"/>
                  <w:sz w:val="16"/>
                  <w:szCs w:val="16"/>
                </w:rPr>
                <w:t>690</w:t>
              </w:r>
            </w:ins>
          </w:p>
        </w:tc>
        <w:tc>
          <w:tcPr>
            <w:tcW w:w="454" w:type="dxa"/>
            <w:vAlign w:val="center"/>
          </w:tcPr>
          <w:p w14:paraId="3961EA01" w14:textId="17F49134" w:rsidR="00D128F7" w:rsidRPr="007E0F91" w:rsidRDefault="00D128F7" w:rsidP="00D128F7">
            <w:pPr>
              <w:jc w:val="center"/>
              <w:rPr>
                <w:ins w:id="20894" w:author="Στάθης Καπ" w:date="2023-03-09T06:32:00Z"/>
                <w:sz w:val="16"/>
                <w:szCs w:val="16"/>
              </w:rPr>
            </w:pPr>
            <w:ins w:id="20895" w:author="Στάθης Καπ" w:date="2023-03-09T07:43:00Z">
              <w:r>
                <w:rPr>
                  <w:rFonts w:ascii="Calibri" w:hAnsi="Calibri" w:cs="Calibri"/>
                  <w:color w:val="000000"/>
                  <w:sz w:val="16"/>
                  <w:szCs w:val="16"/>
                </w:rPr>
                <w:t>11.54</w:t>
              </w:r>
            </w:ins>
          </w:p>
        </w:tc>
        <w:tc>
          <w:tcPr>
            <w:tcW w:w="454" w:type="dxa"/>
            <w:vAlign w:val="center"/>
          </w:tcPr>
          <w:p w14:paraId="7C5AF40A" w14:textId="0D897654" w:rsidR="00D128F7" w:rsidRPr="007E0F91" w:rsidRDefault="00D128F7" w:rsidP="00D128F7">
            <w:pPr>
              <w:jc w:val="center"/>
              <w:rPr>
                <w:ins w:id="20896" w:author="Στάθης Καπ" w:date="2023-03-09T06:32:00Z"/>
                <w:sz w:val="16"/>
                <w:szCs w:val="16"/>
              </w:rPr>
            </w:pPr>
            <w:ins w:id="20897"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48510F01" w14:textId="6D8D1CAD" w:rsidR="00D128F7" w:rsidRPr="007E0F91" w:rsidRDefault="00D128F7" w:rsidP="00D128F7">
            <w:pPr>
              <w:jc w:val="center"/>
              <w:rPr>
                <w:ins w:id="20898" w:author="Στάθης Καπ" w:date="2023-03-09T06:32:00Z"/>
                <w:sz w:val="16"/>
                <w:szCs w:val="16"/>
              </w:rPr>
            </w:pPr>
            <w:ins w:id="20899" w:author="Στάθης Καπ" w:date="2023-03-09T07:43:00Z">
              <w:r>
                <w:rPr>
                  <w:rFonts w:ascii="Calibri" w:hAnsi="Calibri" w:cs="Calibri"/>
                  <w:color w:val="000000"/>
                  <w:sz w:val="16"/>
                  <w:szCs w:val="16"/>
                </w:rPr>
                <w:t>32.92</w:t>
              </w:r>
            </w:ins>
          </w:p>
        </w:tc>
      </w:tr>
      <w:tr w:rsidR="00D128F7" w14:paraId="60930A9A" w14:textId="77777777" w:rsidTr="009861B1">
        <w:trPr>
          <w:trHeight w:val="170"/>
          <w:jc w:val="center"/>
          <w:ins w:id="2090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F34902A" w14:textId="77777777" w:rsidR="00D128F7" w:rsidRPr="007E0F91" w:rsidRDefault="00D128F7" w:rsidP="00D128F7">
            <w:pPr>
              <w:jc w:val="center"/>
              <w:rPr>
                <w:ins w:id="20901" w:author="Στάθης Καπ" w:date="2023-03-09T06:32:00Z"/>
                <w:sz w:val="16"/>
                <w:szCs w:val="16"/>
              </w:rPr>
            </w:pPr>
            <w:ins w:id="20902" w:author="Στάθης Καπ" w:date="2023-03-09T06:32:00Z">
              <w:r w:rsidRPr="009861B1">
                <w:rPr>
                  <w:rFonts w:ascii="Calibri" w:hAnsi="Calibri" w:cs="Calibri"/>
                  <w:color w:val="000000"/>
                  <w:sz w:val="16"/>
                  <w:szCs w:val="16"/>
                </w:rPr>
                <w:t>c108</w:t>
              </w:r>
            </w:ins>
          </w:p>
        </w:tc>
        <w:tc>
          <w:tcPr>
            <w:tcW w:w="565" w:type="dxa"/>
            <w:tcBorders>
              <w:left w:val="single" w:sz="4" w:space="0" w:color="auto"/>
            </w:tcBorders>
            <w:vAlign w:val="center"/>
          </w:tcPr>
          <w:p w14:paraId="0E8B704E" w14:textId="512903E3" w:rsidR="00D128F7" w:rsidRPr="007E0F91" w:rsidRDefault="00D128F7" w:rsidP="00D128F7">
            <w:pPr>
              <w:jc w:val="center"/>
              <w:rPr>
                <w:ins w:id="20903" w:author="Στάθης Καπ" w:date="2023-03-09T06:32:00Z"/>
                <w:sz w:val="16"/>
                <w:szCs w:val="16"/>
              </w:rPr>
            </w:pPr>
            <w:ins w:id="20904" w:author="Στάθης Καπ" w:date="2023-03-09T07:43:00Z">
              <w:r>
                <w:rPr>
                  <w:rFonts w:ascii="Calibri" w:hAnsi="Calibri" w:cs="Calibri"/>
                  <w:color w:val="000000"/>
                  <w:sz w:val="16"/>
                  <w:szCs w:val="16"/>
                </w:rPr>
                <w:t>920</w:t>
              </w:r>
            </w:ins>
          </w:p>
        </w:tc>
        <w:tc>
          <w:tcPr>
            <w:tcW w:w="679" w:type="dxa"/>
            <w:tcBorders>
              <w:right w:val="single" w:sz="4" w:space="0" w:color="auto"/>
            </w:tcBorders>
            <w:vAlign w:val="center"/>
          </w:tcPr>
          <w:p w14:paraId="16601A09" w14:textId="2FD0883D" w:rsidR="00D128F7" w:rsidRPr="007E0F91" w:rsidRDefault="00D128F7" w:rsidP="00D128F7">
            <w:pPr>
              <w:jc w:val="center"/>
              <w:rPr>
                <w:ins w:id="20905" w:author="Στάθης Καπ" w:date="2023-03-09T06:32:00Z"/>
                <w:sz w:val="16"/>
                <w:szCs w:val="16"/>
              </w:rPr>
            </w:pPr>
            <w:ins w:id="20906"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7FD3797F" w14:textId="2B73D019" w:rsidR="00D128F7" w:rsidRPr="007E0F91" w:rsidRDefault="00D128F7" w:rsidP="00D128F7">
            <w:pPr>
              <w:jc w:val="center"/>
              <w:rPr>
                <w:ins w:id="20907" w:author="Στάθης Καπ" w:date="2023-03-09T06:32:00Z"/>
                <w:sz w:val="16"/>
                <w:szCs w:val="16"/>
              </w:rPr>
            </w:pPr>
            <w:ins w:id="20908" w:author="Στάθης Καπ" w:date="2023-03-09T07:43:00Z">
              <w:r>
                <w:rPr>
                  <w:rFonts w:ascii="Calibri" w:hAnsi="Calibri" w:cs="Calibri"/>
                  <w:color w:val="000000"/>
                  <w:sz w:val="16"/>
                  <w:szCs w:val="16"/>
                </w:rPr>
                <w:t>800</w:t>
              </w:r>
            </w:ins>
          </w:p>
        </w:tc>
        <w:tc>
          <w:tcPr>
            <w:tcW w:w="708" w:type="dxa"/>
            <w:vAlign w:val="center"/>
          </w:tcPr>
          <w:p w14:paraId="6EE9001C" w14:textId="33294FB8" w:rsidR="00D128F7" w:rsidRPr="007E0F91" w:rsidRDefault="00D128F7" w:rsidP="00D128F7">
            <w:pPr>
              <w:jc w:val="center"/>
              <w:rPr>
                <w:ins w:id="20909" w:author="Στάθης Καπ" w:date="2023-03-09T06:32:00Z"/>
                <w:sz w:val="16"/>
                <w:szCs w:val="16"/>
              </w:rPr>
            </w:pPr>
            <w:ins w:id="20910" w:author="Στάθης Καπ" w:date="2023-03-09T07:43:00Z">
              <w:r>
                <w:rPr>
                  <w:rFonts w:ascii="Calibri" w:hAnsi="Calibri" w:cs="Calibri"/>
                  <w:color w:val="000000"/>
                  <w:sz w:val="16"/>
                  <w:szCs w:val="16"/>
                </w:rPr>
                <w:t>13.04</w:t>
              </w:r>
            </w:ins>
          </w:p>
        </w:tc>
        <w:tc>
          <w:tcPr>
            <w:tcW w:w="652" w:type="dxa"/>
            <w:vMerge/>
            <w:tcBorders>
              <w:right w:val="single" w:sz="4" w:space="0" w:color="auto"/>
            </w:tcBorders>
            <w:vAlign w:val="center"/>
          </w:tcPr>
          <w:p w14:paraId="7BB61F7D" w14:textId="77777777" w:rsidR="00D128F7" w:rsidRPr="007E0F91" w:rsidRDefault="00D128F7" w:rsidP="00D128F7">
            <w:pPr>
              <w:jc w:val="center"/>
              <w:rPr>
                <w:ins w:id="20911" w:author="Στάθης Καπ" w:date="2023-03-09T06:32:00Z"/>
                <w:sz w:val="16"/>
                <w:szCs w:val="16"/>
              </w:rPr>
            </w:pPr>
          </w:p>
        </w:tc>
        <w:tc>
          <w:tcPr>
            <w:tcW w:w="453" w:type="dxa"/>
            <w:tcBorders>
              <w:left w:val="single" w:sz="4" w:space="0" w:color="auto"/>
            </w:tcBorders>
            <w:vAlign w:val="center"/>
          </w:tcPr>
          <w:p w14:paraId="14E2FF37" w14:textId="39C0AA41" w:rsidR="00D128F7" w:rsidRPr="007E0F91" w:rsidRDefault="00D128F7" w:rsidP="00D128F7">
            <w:pPr>
              <w:jc w:val="center"/>
              <w:rPr>
                <w:ins w:id="20912" w:author="Στάθης Καπ" w:date="2023-03-09T06:32:00Z"/>
                <w:sz w:val="16"/>
                <w:szCs w:val="16"/>
              </w:rPr>
            </w:pPr>
            <w:ins w:id="20913" w:author="Στάθης Καπ" w:date="2023-03-09T07:43:00Z">
              <w:r>
                <w:rPr>
                  <w:rFonts w:ascii="Calibri" w:hAnsi="Calibri" w:cs="Calibri"/>
                  <w:color w:val="000000"/>
                  <w:sz w:val="16"/>
                  <w:szCs w:val="16"/>
                </w:rPr>
                <w:t>800</w:t>
              </w:r>
            </w:ins>
          </w:p>
        </w:tc>
        <w:tc>
          <w:tcPr>
            <w:tcW w:w="454" w:type="dxa"/>
            <w:vAlign w:val="center"/>
          </w:tcPr>
          <w:p w14:paraId="63659DBF" w14:textId="3961DEDB" w:rsidR="00D128F7" w:rsidRPr="007E0F91" w:rsidRDefault="00D128F7" w:rsidP="00D128F7">
            <w:pPr>
              <w:jc w:val="center"/>
              <w:rPr>
                <w:ins w:id="20914" w:author="Στάθης Καπ" w:date="2023-03-09T06:32:00Z"/>
                <w:sz w:val="16"/>
                <w:szCs w:val="16"/>
              </w:rPr>
            </w:pPr>
            <w:ins w:id="20915" w:author="Στάθης Καπ" w:date="2023-03-09T07:43:00Z">
              <w:r>
                <w:rPr>
                  <w:rFonts w:ascii="Calibri" w:hAnsi="Calibri" w:cs="Calibri"/>
                  <w:color w:val="000000"/>
                  <w:sz w:val="16"/>
                  <w:szCs w:val="16"/>
                </w:rPr>
                <w:t>0</w:t>
              </w:r>
            </w:ins>
          </w:p>
        </w:tc>
        <w:tc>
          <w:tcPr>
            <w:tcW w:w="454" w:type="dxa"/>
            <w:vAlign w:val="center"/>
          </w:tcPr>
          <w:p w14:paraId="4C618E24" w14:textId="3131BA7B" w:rsidR="00D128F7" w:rsidRPr="007E0F91" w:rsidRDefault="00D128F7" w:rsidP="00D128F7">
            <w:pPr>
              <w:jc w:val="center"/>
              <w:rPr>
                <w:ins w:id="20916" w:author="Στάθης Καπ" w:date="2023-03-09T06:32:00Z"/>
                <w:sz w:val="16"/>
                <w:szCs w:val="16"/>
              </w:rPr>
            </w:pPr>
            <w:ins w:id="20917" w:author="Στάθης Καπ" w:date="2023-03-09T07:43:00Z">
              <w:r>
                <w:rPr>
                  <w:rFonts w:ascii="Calibri" w:hAnsi="Calibri" w:cs="Calibri"/>
                  <w:color w:val="000000"/>
                  <w:sz w:val="16"/>
                  <w:szCs w:val="16"/>
                </w:rPr>
                <w:t>0.291</w:t>
              </w:r>
            </w:ins>
          </w:p>
        </w:tc>
        <w:tc>
          <w:tcPr>
            <w:tcW w:w="457" w:type="dxa"/>
            <w:tcBorders>
              <w:right w:val="single" w:sz="4" w:space="0" w:color="auto"/>
            </w:tcBorders>
            <w:vAlign w:val="center"/>
          </w:tcPr>
          <w:p w14:paraId="5596C82E" w14:textId="5BCBC9E3" w:rsidR="00D128F7" w:rsidRPr="007E0F91" w:rsidRDefault="00D128F7" w:rsidP="00D128F7">
            <w:pPr>
              <w:jc w:val="center"/>
              <w:rPr>
                <w:ins w:id="20918" w:author="Στάθης Καπ" w:date="2023-03-09T06:32:00Z"/>
                <w:sz w:val="16"/>
                <w:szCs w:val="16"/>
              </w:rPr>
            </w:pPr>
            <w:ins w:id="20919" w:author="Στάθης Καπ" w:date="2023-03-09T07:43:00Z">
              <w:r>
                <w:rPr>
                  <w:rFonts w:ascii="Calibri" w:hAnsi="Calibri" w:cs="Calibri"/>
                  <w:color w:val="000000"/>
                  <w:sz w:val="16"/>
                  <w:szCs w:val="16"/>
                </w:rPr>
                <w:t>42.49</w:t>
              </w:r>
            </w:ins>
          </w:p>
        </w:tc>
        <w:tc>
          <w:tcPr>
            <w:tcW w:w="453" w:type="dxa"/>
            <w:tcBorders>
              <w:left w:val="single" w:sz="4" w:space="0" w:color="auto"/>
            </w:tcBorders>
            <w:vAlign w:val="center"/>
          </w:tcPr>
          <w:p w14:paraId="148A6308" w14:textId="70223A5B" w:rsidR="00D128F7" w:rsidRPr="007E0F91" w:rsidRDefault="00D128F7" w:rsidP="00D128F7">
            <w:pPr>
              <w:jc w:val="center"/>
              <w:rPr>
                <w:ins w:id="20920" w:author="Στάθης Καπ" w:date="2023-03-09T06:32:00Z"/>
                <w:sz w:val="16"/>
                <w:szCs w:val="16"/>
              </w:rPr>
            </w:pPr>
            <w:ins w:id="20921" w:author="Στάθης Καπ" w:date="2023-03-09T07:43:00Z">
              <w:r>
                <w:rPr>
                  <w:rFonts w:ascii="Calibri" w:hAnsi="Calibri" w:cs="Calibri"/>
                  <w:color w:val="000000"/>
                  <w:sz w:val="16"/>
                  <w:szCs w:val="16"/>
                </w:rPr>
                <w:t>760</w:t>
              </w:r>
            </w:ins>
          </w:p>
        </w:tc>
        <w:tc>
          <w:tcPr>
            <w:tcW w:w="454" w:type="dxa"/>
            <w:vAlign w:val="center"/>
          </w:tcPr>
          <w:p w14:paraId="1C05E6FA" w14:textId="7AF2DC53" w:rsidR="00D128F7" w:rsidRPr="007E0F91" w:rsidRDefault="00D128F7" w:rsidP="00D128F7">
            <w:pPr>
              <w:jc w:val="center"/>
              <w:rPr>
                <w:ins w:id="20922" w:author="Στάθης Καπ" w:date="2023-03-09T06:32:00Z"/>
                <w:sz w:val="16"/>
                <w:szCs w:val="16"/>
              </w:rPr>
            </w:pPr>
            <w:ins w:id="20923" w:author="Στάθης Καπ" w:date="2023-03-09T07:43:00Z">
              <w:r>
                <w:rPr>
                  <w:rFonts w:ascii="Calibri" w:hAnsi="Calibri" w:cs="Calibri"/>
                  <w:color w:val="000000"/>
                  <w:sz w:val="16"/>
                  <w:szCs w:val="16"/>
                </w:rPr>
                <w:t>5</w:t>
              </w:r>
            </w:ins>
          </w:p>
        </w:tc>
        <w:tc>
          <w:tcPr>
            <w:tcW w:w="454" w:type="dxa"/>
            <w:vAlign w:val="center"/>
          </w:tcPr>
          <w:p w14:paraId="297AB9B9" w14:textId="347750C5" w:rsidR="00D128F7" w:rsidRPr="007E0F91" w:rsidRDefault="00D128F7" w:rsidP="00D128F7">
            <w:pPr>
              <w:jc w:val="center"/>
              <w:rPr>
                <w:ins w:id="20924" w:author="Στάθης Καπ" w:date="2023-03-09T06:32:00Z"/>
                <w:sz w:val="16"/>
                <w:szCs w:val="16"/>
              </w:rPr>
            </w:pPr>
            <w:ins w:id="20925" w:author="Στάθης Καπ" w:date="2023-03-09T07:43:00Z">
              <w:r>
                <w:rPr>
                  <w:rFonts w:ascii="Calibri" w:hAnsi="Calibri" w:cs="Calibri"/>
                  <w:color w:val="000000"/>
                  <w:sz w:val="16"/>
                  <w:szCs w:val="16"/>
                </w:rPr>
                <w:t>0.279</w:t>
              </w:r>
            </w:ins>
          </w:p>
        </w:tc>
        <w:tc>
          <w:tcPr>
            <w:tcW w:w="454" w:type="dxa"/>
            <w:tcBorders>
              <w:right w:val="single" w:sz="4" w:space="0" w:color="auto"/>
            </w:tcBorders>
            <w:vAlign w:val="center"/>
          </w:tcPr>
          <w:p w14:paraId="6433AAD2" w14:textId="606269A2" w:rsidR="00D128F7" w:rsidRPr="007E0F91" w:rsidRDefault="00D128F7" w:rsidP="00D128F7">
            <w:pPr>
              <w:jc w:val="center"/>
              <w:rPr>
                <w:ins w:id="20926" w:author="Στάθης Καπ" w:date="2023-03-09T06:32:00Z"/>
                <w:sz w:val="16"/>
                <w:szCs w:val="16"/>
              </w:rPr>
            </w:pPr>
            <w:ins w:id="20927" w:author="Στάθης Καπ" w:date="2023-03-09T07:43:00Z">
              <w:r>
                <w:rPr>
                  <w:rFonts w:ascii="Calibri" w:hAnsi="Calibri" w:cs="Calibri"/>
                  <w:color w:val="000000"/>
                  <w:sz w:val="16"/>
                  <w:szCs w:val="16"/>
                </w:rPr>
                <w:t>44.86</w:t>
              </w:r>
            </w:ins>
          </w:p>
        </w:tc>
        <w:tc>
          <w:tcPr>
            <w:tcW w:w="453" w:type="dxa"/>
            <w:tcBorders>
              <w:left w:val="single" w:sz="4" w:space="0" w:color="auto"/>
            </w:tcBorders>
            <w:vAlign w:val="center"/>
          </w:tcPr>
          <w:p w14:paraId="2D2D3878" w14:textId="2AC7F3F3" w:rsidR="00D128F7" w:rsidRPr="007E0F91" w:rsidRDefault="00D128F7" w:rsidP="00D128F7">
            <w:pPr>
              <w:jc w:val="center"/>
              <w:rPr>
                <w:ins w:id="20928" w:author="Στάθης Καπ" w:date="2023-03-09T06:32:00Z"/>
                <w:sz w:val="16"/>
                <w:szCs w:val="16"/>
              </w:rPr>
            </w:pPr>
            <w:ins w:id="20929" w:author="Στάθης Καπ" w:date="2023-03-09T07:43:00Z">
              <w:r>
                <w:rPr>
                  <w:rFonts w:ascii="Calibri" w:hAnsi="Calibri" w:cs="Calibri"/>
                  <w:color w:val="000000"/>
                  <w:sz w:val="16"/>
                  <w:szCs w:val="16"/>
                </w:rPr>
                <w:t>720</w:t>
              </w:r>
            </w:ins>
          </w:p>
        </w:tc>
        <w:tc>
          <w:tcPr>
            <w:tcW w:w="454" w:type="dxa"/>
            <w:vAlign w:val="center"/>
          </w:tcPr>
          <w:p w14:paraId="3ADC28F0" w14:textId="4E235331" w:rsidR="00D128F7" w:rsidRPr="007E0F91" w:rsidRDefault="00D128F7" w:rsidP="00D128F7">
            <w:pPr>
              <w:jc w:val="center"/>
              <w:rPr>
                <w:ins w:id="20930" w:author="Στάθης Καπ" w:date="2023-03-09T06:32:00Z"/>
                <w:sz w:val="16"/>
                <w:szCs w:val="16"/>
              </w:rPr>
            </w:pPr>
            <w:ins w:id="20931" w:author="Στάθης Καπ" w:date="2023-03-09T07:43:00Z">
              <w:r>
                <w:rPr>
                  <w:rFonts w:ascii="Calibri" w:hAnsi="Calibri" w:cs="Calibri"/>
                  <w:color w:val="000000"/>
                  <w:sz w:val="16"/>
                  <w:szCs w:val="16"/>
                </w:rPr>
                <w:t>10</w:t>
              </w:r>
            </w:ins>
          </w:p>
        </w:tc>
        <w:tc>
          <w:tcPr>
            <w:tcW w:w="454" w:type="dxa"/>
            <w:vAlign w:val="center"/>
          </w:tcPr>
          <w:p w14:paraId="2B1B54C2" w14:textId="4BBE9D82" w:rsidR="00D128F7" w:rsidRPr="007E0F91" w:rsidRDefault="00D128F7" w:rsidP="00D128F7">
            <w:pPr>
              <w:jc w:val="center"/>
              <w:rPr>
                <w:ins w:id="20932" w:author="Στάθης Καπ" w:date="2023-03-09T06:32:00Z"/>
                <w:sz w:val="16"/>
                <w:szCs w:val="16"/>
              </w:rPr>
            </w:pPr>
            <w:ins w:id="20933" w:author="Στάθης Καπ" w:date="2023-03-09T07:43:00Z">
              <w:r>
                <w:rPr>
                  <w:rFonts w:ascii="Calibri" w:hAnsi="Calibri" w:cs="Calibri"/>
                  <w:color w:val="000000"/>
                  <w:sz w:val="16"/>
                  <w:szCs w:val="16"/>
                </w:rPr>
                <w:t>0.281</w:t>
              </w:r>
            </w:ins>
          </w:p>
        </w:tc>
        <w:tc>
          <w:tcPr>
            <w:tcW w:w="461" w:type="dxa"/>
            <w:tcBorders>
              <w:right w:val="single" w:sz="4" w:space="0" w:color="auto"/>
            </w:tcBorders>
            <w:vAlign w:val="center"/>
          </w:tcPr>
          <w:p w14:paraId="528F5A96" w14:textId="6AAD65DB" w:rsidR="00D128F7" w:rsidRPr="007E0F91" w:rsidRDefault="00D128F7" w:rsidP="00D128F7">
            <w:pPr>
              <w:jc w:val="center"/>
              <w:rPr>
                <w:ins w:id="20934" w:author="Στάθης Καπ" w:date="2023-03-09T06:32:00Z"/>
                <w:sz w:val="16"/>
                <w:szCs w:val="16"/>
              </w:rPr>
            </w:pPr>
            <w:ins w:id="20935" w:author="Στάθης Καπ" w:date="2023-03-09T07:43:00Z">
              <w:r>
                <w:rPr>
                  <w:rFonts w:ascii="Calibri" w:hAnsi="Calibri" w:cs="Calibri"/>
                  <w:color w:val="000000"/>
                  <w:sz w:val="16"/>
                  <w:szCs w:val="16"/>
                </w:rPr>
                <w:t>44.47</w:t>
              </w:r>
            </w:ins>
          </w:p>
        </w:tc>
      </w:tr>
      <w:tr w:rsidR="00D128F7" w14:paraId="2C116429" w14:textId="77777777" w:rsidTr="009861B1">
        <w:trPr>
          <w:trHeight w:val="170"/>
          <w:jc w:val="center"/>
          <w:ins w:id="2093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40A952F" w14:textId="77777777" w:rsidR="00D128F7" w:rsidRPr="007E0F91" w:rsidRDefault="00D128F7" w:rsidP="00D128F7">
            <w:pPr>
              <w:jc w:val="center"/>
              <w:rPr>
                <w:ins w:id="20937" w:author="Στάθης Καπ" w:date="2023-03-09T06:32:00Z"/>
                <w:sz w:val="16"/>
                <w:szCs w:val="16"/>
              </w:rPr>
            </w:pPr>
            <w:ins w:id="20938" w:author="Στάθης Καπ" w:date="2023-03-09T06:32:00Z">
              <w:r w:rsidRPr="009861B1">
                <w:rPr>
                  <w:rFonts w:ascii="Calibri" w:hAnsi="Calibri" w:cs="Calibri"/>
                  <w:color w:val="000000"/>
                  <w:sz w:val="16"/>
                  <w:szCs w:val="16"/>
                </w:rPr>
                <w:t>c109</w:t>
              </w:r>
            </w:ins>
          </w:p>
        </w:tc>
        <w:tc>
          <w:tcPr>
            <w:tcW w:w="565" w:type="dxa"/>
            <w:tcBorders>
              <w:left w:val="single" w:sz="4" w:space="0" w:color="auto"/>
            </w:tcBorders>
            <w:vAlign w:val="center"/>
          </w:tcPr>
          <w:p w14:paraId="2509DA62" w14:textId="66AFF9D9" w:rsidR="00D128F7" w:rsidRPr="007E0F91" w:rsidRDefault="00D128F7" w:rsidP="00D128F7">
            <w:pPr>
              <w:jc w:val="center"/>
              <w:rPr>
                <w:ins w:id="20939" w:author="Στάθης Καπ" w:date="2023-03-09T06:32:00Z"/>
                <w:sz w:val="16"/>
                <w:szCs w:val="16"/>
              </w:rPr>
            </w:pPr>
            <w:ins w:id="20940" w:author="Στάθης Καπ" w:date="2023-03-09T07:43:00Z">
              <w:r>
                <w:rPr>
                  <w:rFonts w:ascii="Calibri" w:hAnsi="Calibri" w:cs="Calibri"/>
                  <w:color w:val="000000"/>
                  <w:sz w:val="16"/>
                  <w:szCs w:val="16"/>
                </w:rPr>
                <w:t>970</w:t>
              </w:r>
            </w:ins>
          </w:p>
        </w:tc>
        <w:tc>
          <w:tcPr>
            <w:tcW w:w="679" w:type="dxa"/>
            <w:tcBorders>
              <w:right w:val="single" w:sz="4" w:space="0" w:color="auto"/>
            </w:tcBorders>
            <w:vAlign w:val="center"/>
          </w:tcPr>
          <w:p w14:paraId="060B9ED2" w14:textId="0CAE6FF5" w:rsidR="00D128F7" w:rsidRPr="007E0F91" w:rsidRDefault="00D128F7" w:rsidP="00D128F7">
            <w:pPr>
              <w:jc w:val="center"/>
              <w:rPr>
                <w:ins w:id="20941" w:author="Στάθης Καπ" w:date="2023-03-09T06:32:00Z"/>
                <w:sz w:val="16"/>
                <w:szCs w:val="16"/>
              </w:rPr>
            </w:pPr>
            <w:ins w:id="20942" w:author="Στάθης Καπ" w:date="2023-03-09T07:43:00Z">
              <w:r>
                <w:rPr>
                  <w:rFonts w:ascii="Calibri" w:hAnsi="Calibri" w:cs="Calibri"/>
                  <w:color w:val="000000"/>
                  <w:sz w:val="16"/>
                  <w:szCs w:val="16"/>
                </w:rPr>
                <w:t>950</w:t>
              </w:r>
            </w:ins>
          </w:p>
        </w:tc>
        <w:tc>
          <w:tcPr>
            <w:tcW w:w="453" w:type="dxa"/>
            <w:tcBorders>
              <w:left w:val="single" w:sz="4" w:space="0" w:color="auto"/>
            </w:tcBorders>
            <w:vAlign w:val="center"/>
          </w:tcPr>
          <w:p w14:paraId="06D8A121" w14:textId="5E7217F8" w:rsidR="00D128F7" w:rsidRPr="007E0F91" w:rsidRDefault="00D128F7" w:rsidP="00D128F7">
            <w:pPr>
              <w:jc w:val="center"/>
              <w:rPr>
                <w:ins w:id="20943" w:author="Στάθης Καπ" w:date="2023-03-09T06:32:00Z"/>
                <w:sz w:val="16"/>
                <w:szCs w:val="16"/>
              </w:rPr>
            </w:pPr>
            <w:ins w:id="20944" w:author="Στάθης Καπ" w:date="2023-03-09T07:43:00Z">
              <w:r>
                <w:rPr>
                  <w:rFonts w:ascii="Calibri" w:hAnsi="Calibri" w:cs="Calibri"/>
                  <w:color w:val="000000"/>
                  <w:sz w:val="16"/>
                  <w:szCs w:val="16"/>
                </w:rPr>
                <w:t>880</w:t>
              </w:r>
            </w:ins>
          </w:p>
        </w:tc>
        <w:tc>
          <w:tcPr>
            <w:tcW w:w="708" w:type="dxa"/>
            <w:vAlign w:val="center"/>
          </w:tcPr>
          <w:p w14:paraId="3FAA235D" w14:textId="7517A016" w:rsidR="00D128F7" w:rsidRPr="007E0F91" w:rsidRDefault="00D128F7" w:rsidP="00D128F7">
            <w:pPr>
              <w:jc w:val="center"/>
              <w:rPr>
                <w:ins w:id="20945" w:author="Στάθης Καπ" w:date="2023-03-09T06:32:00Z"/>
                <w:sz w:val="16"/>
                <w:szCs w:val="16"/>
              </w:rPr>
            </w:pPr>
            <w:ins w:id="20946" w:author="Στάθης Καπ" w:date="2023-03-09T07:43:00Z">
              <w:r>
                <w:rPr>
                  <w:rFonts w:ascii="Calibri" w:hAnsi="Calibri" w:cs="Calibri"/>
                  <w:color w:val="000000"/>
                  <w:sz w:val="16"/>
                  <w:szCs w:val="16"/>
                </w:rPr>
                <w:t>9.28</w:t>
              </w:r>
            </w:ins>
          </w:p>
        </w:tc>
        <w:tc>
          <w:tcPr>
            <w:tcW w:w="652" w:type="dxa"/>
            <w:vMerge/>
            <w:tcBorders>
              <w:right w:val="single" w:sz="4" w:space="0" w:color="auto"/>
            </w:tcBorders>
            <w:vAlign w:val="center"/>
          </w:tcPr>
          <w:p w14:paraId="7D1B7F59" w14:textId="77777777" w:rsidR="00D128F7" w:rsidRPr="007E0F91" w:rsidRDefault="00D128F7" w:rsidP="00D128F7">
            <w:pPr>
              <w:jc w:val="center"/>
              <w:rPr>
                <w:ins w:id="20947" w:author="Στάθης Καπ" w:date="2023-03-09T06:32:00Z"/>
                <w:sz w:val="16"/>
                <w:szCs w:val="16"/>
              </w:rPr>
            </w:pPr>
          </w:p>
        </w:tc>
        <w:tc>
          <w:tcPr>
            <w:tcW w:w="453" w:type="dxa"/>
            <w:tcBorders>
              <w:left w:val="single" w:sz="4" w:space="0" w:color="auto"/>
            </w:tcBorders>
            <w:vAlign w:val="center"/>
          </w:tcPr>
          <w:p w14:paraId="22F16DFF" w14:textId="3164E808" w:rsidR="00D128F7" w:rsidRPr="007E0F91" w:rsidRDefault="00D128F7" w:rsidP="00D128F7">
            <w:pPr>
              <w:jc w:val="center"/>
              <w:rPr>
                <w:ins w:id="20948" w:author="Στάθης Καπ" w:date="2023-03-09T06:32:00Z"/>
                <w:sz w:val="16"/>
                <w:szCs w:val="16"/>
              </w:rPr>
            </w:pPr>
            <w:ins w:id="20949" w:author="Στάθης Καπ" w:date="2023-03-09T07:43:00Z">
              <w:r>
                <w:rPr>
                  <w:rFonts w:ascii="Calibri" w:hAnsi="Calibri" w:cs="Calibri"/>
                  <w:color w:val="000000"/>
                  <w:sz w:val="16"/>
                  <w:szCs w:val="16"/>
                </w:rPr>
                <w:t>820</w:t>
              </w:r>
            </w:ins>
          </w:p>
        </w:tc>
        <w:tc>
          <w:tcPr>
            <w:tcW w:w="454" w:type="dxa"/>
            <w:vAlign w:val="center"/>
          </w:tcPr>
          <w:p w14:paraId="2315A26F" w14:textId="63A7FF67" w:rsidR="00D128F7" w:rsidRPr="007E0F91" w:rsidRDefault="00D128F7" w:rsidP="00D128F7">
            <w:pPr>
              <w:jc w:val="center"/>
              <w:rPr>
                <w:ins w:id="20950" w:author="Στάθης Καπ" w:date="2023-03-09T06:32:00Z"/>
                <w:sz w:val="16"/>
                <w:szCs w:val="16"/>
              </w:rPr>
            </w:pPr>
            <w:ins w:id="20951" w:author="Στάθης Καπ" w:date="2023-03-09T07:43:00Z">
              <w:r>
                <w:rPr>
                  <w:rFonts w:ascii="Calibri" w:hAnsi="Calibri" w:cs="Calibri"/>
                  <w:color w:val="000000"/>
                  <w:sz w:val="16"/>
                  <w:szCs w:val="16"/>
                </w:rPr>
                <w:t>6.82</w:t>
              </w:r>
            </w:ins>
          </w:p>
        </w:tc>
        <w:tc>
          <w:tcPr>
            <w:tcW w:w="454" w:type="dxa"/>
            <w:vAlign w:val="center"/>
          </w:tcPr>
          <w:p w14:paraId="10054B27" w14:textId="31B60B1C" w:rsidR="00D128F7" w:rsidRPr="007E0F91" w:rsidRDefault="00D128F7" w:rsidP="00D128F7">
            <w:pPr>
              <w:jc w:val="center"/>
              <w:rPr>
                <w:ins w:id="20952" w:author="Στάθης Καπ" w:date="2023-03-09T06:32:00Z"/>
                <w:sz w:val="16"/>
                <w:szCs w:val="16"/>
              </w:rPr>
            </w:pPr>
            <w:ins w:id="20953" w:author="Στάθης Καπ" w:date="2023-03-09T07:43:00Z">
              <w:r>
                <w:rPr>
                  <w:rFonts w:ascii="Calibri" w:hAnsi="Calibri" w:cs="Calibri"/>
                  <w:color w:val="000000"/>
                  <w:sz w:val="16"/>
                  <w:szCs w:val="16"/>
                </w:rPr>
                <w:t>0.277</w:t>
              </w:r>
            </w:ins>
          </w:p>
        </w:tc>
        <w:tc>
          <w:tcPr>
            <w:tcW w:w="457" w:type="dxa"/>
            <w:tcBorders>
              <w:right w:val="single" w:sz="4" w:space="0" w:color="auto"/>
            </w:tcBorders>
            <w:vAlign w:val="center"/>
          </w:tcPr>
          <w:p w14:paraId="3620CDF1" w14:textId="2FD50A1D" w:rsidR="00D128F7" w:rsidRPr="007E0F91" w:rsidRDefault="00D128F7" w:rsidP="00D128F7">
            <w:pPr>
              <w:jc w:val="center"/>
              <w:rPr>
                <w:ins w:id="20954" w:author="Στάθης Καπ" w:date="2023-03-09T06:32:00Z"/>
                <w:sz w:val="16"/>
                <w:szCs w:val="16"/>
              </w:rPr>
            </w:pPr>
            <w:ins w:id="20955" w:author="Στάθης Καπ" w:date="2023-03-09T07:43:00Z">
              <w:r>
                <w:rPr>
                  <w:rFonts w:ascii="Calibri" w:hAnsi="Calibri" w:cs="Calibri"/>
                  <w:color w:val="000000"/>
                  <w:sz w:val="16"/>
                  <w:szCs w:val="16"/>
                </w:rPr>
                <w:t>51.66</w:t>
              </w:r>
            </w:ins>
          </w:p>
        </w:tc>
        <w:tc>
          <w:tcPr>
            <w:tcW w:w="453" w:type="dxa"/>
            <w:tcBorders>
              <w:left w:val="single" w:sz="4" w:space="0" w:color="auto"/>
            </w:tcBorders>
            <w:vAlign w:val="center"/>
          </w:tcPr>
          <w:p w14:paraId="238967ED" w14:textId="482B728B" w:rsidR="00D128F7" w:rsidRPr="007E0F91" w:rsidRDefault="00D128F7" w:rsidP="00D128F7">
            <w:pPr>
              <w:jc w:val="center"/>
              <w:rPr>
                <w:ins w:id="20956" w:author="Στάθης Καπ" w:date="2023-03-09T06:32:00Z"/>
                <w:sz w:val="16"/>
                <w:szCs w:val="16"/>
              </w:rPr>
            </w:pPr>
            <w:ins w:id="20957" w:author="Στάθης Καπ" w:date="2023-03-09T07:43:00Z">
              <w:r>
                <w:rPr>
                  <w:rFonts w:ascii="Calibri" w:hAnsi="Calibri" w:cs="Calibri"/>
                  <w:color w:val="000000"/>
                  <w:sz w:val="16"/>
                  <w:szCs w:val="16"/>
                </w:rPr>
                <w:t>760</w:t>
              </w:r>
            </w:ins>
          </w:p>
        </w:tc>
        <w:tc>
          <w:tcPr>
            <w:tcW w:w="454" w:type="dxa"/>
            <w:vAlign w:val="center"/>
          </w:tcPr>
          <w:p w14:paraId="6964AC9D" w14:textId="3F0668B8" w:rsidR="00D128F7" w:rsidRPr="007E0F91" w:rsidRDefault="00D128F7" w:rsidP="00D128F7">
            <w:pPr>
              <w:jc w:val="center"/>
              <w:rPr>
                <w:ins w:id="20958" w:author="Στάθης Καπ" w:date="2023-03-09T06:32:00Z"/>
                <w:sz w:val="16"/>
                <w:szCs w:val="16"/>
              </w:rPr>
            </w:pPr>
            <w:ins w:id="20959" w:author="Στάθης Καπ" w:date="2023-03-09T07:43:00Z">
              <w:r>
                <w:rPr>
                  <w:rFonts w:ascii="Calibri" w:hAnsi="Calibri" w:cs="Calibri"/>
                  <w:color w:val="000000"/>
                  <w:sz w:val="16"/>
                  <w:szCs w:val="16"/>
                </w:rPr>
                <w:t>13.64</w:t>
              </w:r>
            </w:ins>
          </w:p>
        </w:tc>
        <w:tc>
          <w:tcPr>
            <w:tcW w:w="454" w:type="dxa"/>
            <w:vAlign w:val="center"/>
          </w:tcPr>
          <w:p w14:paraId="563EE1BE" w14:textId="482989AF" w:rsidR="00D128F7" w:rsidRPr="007E0F91" w:rsidRDefault="00D128F7" w:rsidP="00D128F7">
            <w:pPr>
              <w:jc w:val="center"/>
              <w:rPr>
                <w:ins w:id="20960" w:author="Στάθης Καπ" w:date="2023-03-09T06:32:00Z"/>
                <w:sz w:val="16"/>
                <w:szCs w:val="16"/>
              </w:rPr>
            </w:pPr>
            <w:ins w:id="20961"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456726A4" w14:textId="7C93E6A5" w:rsidR="00D128F7" w:rsidRPr="007E0F91" w:rsidRDefault="00D128F7" w:rsidP="00D128F7">
            <w:pPr>
              <w:jc w:val="center"/>
              <w:rPr>
                <w:ins w:id="20962" w:author="Στάθης Καπ" w:date="2023-03-09T06:32:00Z"/>
                <w:sz w:val="16"/>
                <w:szCs w:val="16"/>
              </w:rPr>
            </w:pPr>
            <w:ins w:id="20963" w:author="Στάθης Καπ" w:date="2023-03-09T07:43:00Z">
              <w:r>
                <w:rPr>
                  <w:rFonts w:ascii="Calibri" w:hAnsi="Calibri" w:cs="Calibri"/>
                  <w:color w:val="000000"/>
                  <w:sz w:val="16"/>
                  <w:szCs w:val="16"/>
                </w:rPr>
                <w:t>50.96</w:t>
              </w:r>
            </w:ins>
          </w:p>
        </w:tc>
        <w:tc>
          <w:tcPr>
            <w:tcW w:w="453" w:type="dxa"/>
            <w:tcBorders>
              <w:left w:val="single" w:sz="4" w:space="0" w:color="auto"/>
            </w:tcBorders>
            <w:vAlign w:val="center"/>
          </w:tcPr>
          <w:p w14:paraId="21423BA5" w14:textId="2E085154" w:rsidR="00D128F7" w:rsidRPr="007E0F91" w:rsidRDefault="00D128F7" w:rsidP="00D128F7">
            <w:pPr>
              <w:jc w:val="center"/>
              <w:rPr>
                <w:ins w:id="20964" w:author="Στάθης Καπ" w:date="2023-03-09T06:32:00Z"/>
                <w:sz w:val="16"/>
                <w:szCs w:val="16"/>
              </w:rPr>
            </w:pPr>
            <w:ins w:id="20965" w:author="Στάθης Καπ" w:date="2023-03-09T07:43:00Z">
              <w:r>
                <w:rPr>
                  <w:rFonts w:ascii="Calibri" w:hAnsi="Calibri" w:cs="Calibri"/>
                  <w:color w:val="000000"/>
                  <w:sz w:val="16"/>
                  <w:szCs w:val="16"/>
                </w:rPr>
                <w:t>670</w:t>
              </w:r>
            </w:ins>
          </w:p>
        </w:tc>
        <w:tc>
          <w:tcPr>
            <w:tcW w:w="454" w:type="dxa"/>
            <w:vAlign w:val="center"/>
          </w:tcPr>
          <w:p w14:paraId="04F6E929" w14:textId="6EBA7B58" w:rsidR="00D128F7" w:rsidRPr="007E0F91" w:rsidRDefault="00D128F7" w:rsidP="00D128F7">
            <w:pPr>
              <w:jc w:val="center"/>
              <w:rPr>
                <w:ins w:id="20966" w:author="Στάθης Καπ" w:date="2023-03-09T06:32:00Z"/>
                <w:sz w:val="16"/>
                <w:szCs w:val="16"/>
              </w:rPr>
            </w:pPr>
            <w:ins w:id="20967" w:author="Στάθης Καπ" w:date="2023-03-09T07:43:00Z">
              <w:r>
                <w:rPr>
                  <w:rFonts w:ascii="Calibri" w:hAnsi="Calibri" w:cs="Calibri"/>
                  <w:color w:val="000000"/>
                  <w:sz w:val="16"/>
                  <w:szCs w:val="16"/>
                </w:rPr>
                <w:t>23.86</w:t>
              </w:r>
            </w:ins>
          </w:p>
        </w:tc>
        <w:tc>
          <w:tcPr>
            <w:tcW w:w="454" w:type="dxa"/>
            <w:vAlign w:val="center"/>
          </w:tcPr>
          <w:p w14:paraId="0F5B7090" w14:textId="3691E7F2" w:rsidR="00D128F7" w:rsidRPr="007E0F91" w:rsidRDefault="00D128F7" w:rsidP="00D128F7">
            <w:pPr>
              <w:jc w:val="center"/>
              <w:rPr>
                <w:ins w:id="20968" w:author="Στάθης Καπ" w:date="2023-03-09T06:32:00Z"/>
                <w:sz w:val="16"/>
                <w:szCs w:val="16"/>
              </w:rPr>
            </w:pPr>
            <w:ins w:id="20969" w:author="Στάθης Καπ" w:date="2023-03-09T07:43:00Z">
              <w:r>
                <w:rPr>
                  <w:rFonts w:ascii="Calibri" w:hAnsi="Calibri" w:cs="Calibri"/>
                  <w:color w:val="000000"/>
                  <w:sz w:val="16"/>
                  <w:szCs w:val="16"/>
                </w:rPr>
                <w:t>0.264</w:t>
              </w:r>
            </w:ins>
          </w:p>
        </w:tc>
        <w:tc>
          <w:tcPr>
            <w:tcW w:w="461" w:type="dxa"/>
            <w:tcBorders>
              <w:right w:val="single" w:sz="4" w:space="0" w:color="auto"/>
            </w:tcBorders>
            <w:vAlign w:val="center"/>
          </w:tcPr>
          <w:p w14:paraId="41F9ED4C" w14:textId="167BFB7F" w:rsidR="00D128F7" w:rsidRPr="007E0F91" w:rsidRDefault="00D128F7" w:rsidP="00D128F7">
            <w:pPr>
              <w:jc w:val="center"/>
              <w:rPr>
                <w:ins w:id="20970" w:author="Στάθης Καπ" w:date="2023-03-09T06:32:00Z"/>
                <w:sz w:val="16"/>
                <w:szCs w:val="16"/>
              </w:rPr>
            </w:pPr>
            <w:ins w:id="20971" w:author="Στάθης Καπ" w:date="2023-03-09T07:43:00Z">
              <w:r>
                <w:rPr>
                  <w:rFonts w:ascii="Calibri" w:hAnsi="Calibri" w:cs="Calibri"/>
                  <w:color w:val="000000"/>
                  <w:sz w:val="16"/>
                  <w:szCs w:val="16"/>
                </w:rPr>
                <w:t>53.93</w:t>
              </w:r>
            </w:ins>
          </w:p>
        </w:tc>
      </w:tr>
      <w:tr w:rsidR="00D128F7" w14:paraId="4C47850A" w14:textId="77777777" w:rsidTr="009861B1">
        <w:trPr>
          <w:trHeight w:val="170"/>
          <w:jc w:val="center"/>
          <w:ins w:id="2097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23C53C9" w14:textId="77777777" w:rsidR="00D128F7" w:rsidRPr="007E0F91" w:rsidRDefault="00D128F7" w:rsidP="00D128F7">
            <w:pPr>
              <w:jc w:val="center"/>
              <w:rPr>
                <w:ins w:id="20973" w:author="Στάθης Καπ" w:date="2023-03-09T06:32:00Z"/>
                <w:sz w:val="16"/>
                <w:szCs w:val="16"/>
              </w:rPr>
            </w:pPr>
            <w:ins w:id="20974" w:author="Στάθης Καπ" w:date="2023-03-09T06:32:00Z">
              <w:r w:rsidRPr="009861B1">
                <w:rPr>
                  <w:rFonts w:ascii="Calibri" w:hAnsi="Calibri" w:cs="Calibri"/>
                  <w:color w:val="000000"/>
                  <w:sz w:val="16"/>
                  <w:szCs w:val="16"/>
                </w:rPr>
                <w:t>c201</w:t>
              </w:r>
            </w:ins>
          </w:p>
        </w:tc>
        <w:tc>
          <w:tcPr>
            <w:tcW w:w="565" w:type="dxa"/>
            <w:tcBorders>
              <w:left w:val="single" w:sz="4" w:space="0" w:color="auto"/>
            </w:tcBorders>
            <w:vAlign w:val="center"/>
          </w:tcPr>
          <w:p w14:paraId="4F670628" w14:textId="21702B10" w:rsidR="00D128F7" w:rsidRPr="007E0F91" w:rsidRDefault="00D128F7" w:rsidP="00D128F7">
            <w:pPr>
              <w:jc w:val="center"/>
              <w:rPr>
                <w:ins w:id="20975" w:author="Στάθης Καπ" w:date="2023-03-09T06:32:00Z"/>
                <w:sz w:val="16"/>
                <w:szCs w:val="16"/>
              </w:rPr>
            </w:pPr>
            <w:ins w:id="20976"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E6418F4" w14:textId="530C6133" w:rsidR="00D128F7" w:rsidRPr="007E0F91" w:rsidRDefault="00D128F7" w:rsidP="00D128F7">
            <w:pPr>
              <w:jc w:val="center"/>
              <w:rPr>
                <w:ins w:id="20977" w:author="Στάθης Καπ" w:date="2023-03-09T06:32:00Z"/>
                <w:sz w:val="16"/>
                <w:szCs w:val="16"/>
              </w:rPr>
            </w:pPr>
            <w:ins w:id="20978"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211E1C1D" w14:textId="369B1408" w:rsidR="00D128F7" w:rsidRPr="007E0F91" w:rsidRDefault="00D128F7" w:rsidP="00D128F7">
            <w:pPr>
              <w:jc w:val="center"/>
              <w:rPr>
                <w:ins w:id="20979" w:author="Στάθης Καπ" w:date="2023-03-09T06:32:00Z"/>
                <w:sz w:val="16"/>
                <w:szCs w:val="16"/>
              </w:rPr>
            </w:pPr>
            <w:ins w:id="20980" w:author="Στάθης Καπ" w:date="2023-03-09T07:43:00Z">
              <w:r>
                <w:rPr>
                  <w:rFonts w:ascii="Calibri" w:hAnsi="Calibri" w:cs="Calibri"/>
                  <w:color w:val="000000"/>
                  <w:sz w:val="16"/>
                  <w:szCs w:val="16"/>
                </w:rPr>
                <w:t>1750</w:t>
              </w:r>
            </w:ins>
          </w:p>
        </w:tc>
        <w:tc>
          <w:tcPr>
            <w:tcW w:w="708" w:type="dxa"/>
            <w:vAlign w:val="center"/>
          </w:tcPr>
          <w:p w14:paraId="1B29455A" w14:textId="4F199AFB" w:rsidR="00D128F7" w:rsidRPr="007E0F91" w:rsidRDefault="00D128F7" w:rsidP="00D128F7">
            <w:pPr>
              <w:jc w:val="center"/>
              <w:rPr>
                <w:ins w:id="20981" w:author="Στάθης Καπ" w:date="2023-03-09T06:32:00Z"/>
                <w:sz w:val="16"/>
                <w:szCs w:val="16"/>
              </w:rPr>
            </w:pPr>
            <w:ins w:id="20982"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195645BF" w14:textId="77777777" w:rsidR="00D128F7" w:rsidRPr="007E0F91" w:rsidRDefault="00D128F7" w:rsidP="00D128F7">
            <w:pPr>
              <w:jc w:val="center"/>
              <w:rPr>
                <w:ins w:id="20983" w:author="Στάθης Καπ" w:date="2023-03-09T06:32:00Z"/>
                <w:sz w:val="16"/>
                <w:szCs w:val="16"/>
              </w:rPr>
            </w:pPr>
          </w:p>
        </w:tc>
        <w:tc>
          <w:tcPr>
            <w:tcW w:w="453" w:type="dxa"/>
            <w:tcBorders>
              <w:left w:val="single" w:sz="4" w:space="0" w:color="auto"/>
            </w:tcBorders>
            <w:vAlign w:val="center"/>
          </w:tcPr>
          <w:p w14:paraId="1DBE5EC5" w14:textId="031D39AE" w:rsidR="00D128F7" w:rsidRPr="007E0F91" w:rsidRDefault="00D128F7" w:rsidP="00D128F7">
            <w:pPr>
              <w:jc w:val="center"/>
              <w:rPr>
                <w:ins w:id="20984" w:author="Στάθης Καπ" w:date="2023-03-09T06:32:00Z"/>
                <w:sz w:val="16"/>
                <w:szCs w:val="16"/>
              </w:rPr>
            </w:pPr>
            <w:ins w:id="20985" w:author="Στάθης Καπ" w:date="2023-03-09T07:43:00Z">
              <w:r>
                <w:rPr>
                  <w:rFonts w:ascii="Calibri" w:hAnsi="Calibri" w:cs="Calibri"/>
                  <w:color w:val="000000"/>
                  <w:sz w:val="16"/>
                  <w:szCs w:val="16"/>
                </w:rPr>
                <w:t>1670</w:t>
              </w:r>
            </w:ins>
          </w:p>
        </w:tc>
        <w:tc>
          <w:tcPr>
            <w:tcW w:w="454" w:type="dxa"/>
            <w:vAlign w:val="center"/>
          </w:tcPr>
          <w:p w14:paraId="2B466FC1" w14:textId="465458DA" w:rsidR="00D128F7" w:rsidRPr="007E0F91" w:rsidRDefault="00D128F7" w:rsidP="00D128F7">
            <w:pPr>
              <w:jc w:val="center"/>
              <w:rPr>
                <w:ins w:id="20986" w:author="Στάθης Καπ" w:date="2023-03-09T06:32:00Z"/>
                <w:sz w:val="16"/>
                <w:szCs w:val="16"/>
              </w:rPr>
            </w:pPr>
            <w:ins w:id="20987" w:author="Στάθης Καπ" w:date="2023-03-09T07:43:00Z">
              <w:r>
                <w:rPr>
                  <w:rFonts w:ascii="Calibri" w:hAnsi="Calibri" w:cs="Calibri"/>
                  <w:color w:val="000000"/>
                  <w:sz w:val="16"/>
                  <w:szCs w:val="16"/>
                </w:rPr>
                <w:t>4.57</w:t>
              </w:r>
            </w:ins>
          </w:p>
        </w:tc>
        <w:tc>
          <w:tcPr>
            <w:tcW w:w="454" w:type="dxa"/>
            <w:vAlign w:val="center"/>
          </w:tcPr>
          <w:p w14:paraId="4839FDD4" w14:textId="62586A80" w:rsidR="00D128F7" w:rsidRPr="007E0F91" w:rsidRDefault="00D128F7" w:rsidP="00D128F7">
            <w:pPr>
              <w:jc w:val="center"/>
              <w:rPr>
                <w:ins w:id="20988" w:author="Στάθης Καπ" w:date="2023-03-09T06:32:00Z"/>
                <w:sz w:val="16"/>
                <w:szCs w:val="16"/>
              </w:rPr>
            </w:pPr>
            <w:ins w:id="20989" w:author="Στάθης Καπ" w:date="2023-03-09T07:43:00Z">
              <w:r>
                <w:rPr>
                  <w:rFonts w:ascii="Calibri" w:hAnsi="Calibri" w:cs="Calibri"/>
                  <w:color w:val="000000"/>
                  <w:sz w:val="16"/>
                  <w:szCs w:val="16"/>
                </w:rPr>
                <w:t>0.257</w:t>
              </w:r>
            </w:ins>
          </w:p>
        </w:tc>
        <w:tc>
          <w:tcPr>
            <w:tcW w:w="457" w:type="dxa"/>
            <w:tcBorders>
              <w:right w:val="single" w:sz="4" w:space="0" w:color="auto"/>
            </w:tcBorders>
            <w:vAlign w:val="center"/>
          </w:tcPr>
          <w:p w14:paraId="73CB8920" w14:textId="74FA8FF5" w:rsidR="00D128F7" w:rsidRPr="007E0F91" w:rsidRDefault="00D128F7" w:rsidP="00D128F7">
            <w:pPr>
              <w:jc w:val="center"/>
              <w:rPr>
                <w:ins w:id="20990" w:author="Στάθης Καπ" w:date="2023-03-09T06:32:00Z"/>
                <w:sz w:val="16"/>
                <w:szCs w:val="16"/>
              </w:rPr>
            </w:pPr>
            <w:ins w:id="20991" w:author="Στάθης Καπ" w:date="2023-03-09T07:43:00Z">
              <w:r>
                <w:rPr>
                  <w:rFonts w:ascii="Calibri" w:hAnsi="Calibri" w:cs="Calibri"/>
                  <w:color w:val="000000"/>
                  <w:sz w:val="16"/>
                  <w:szCs w:val="16"/>
                </w:rPr>
                <w:t>35.91</w:t>
              </w:r>
            </w:ins>
          </w:p>
        </w:tc>
        <w:tc>
          <w:tcPr>
            <w:tcW w:w="453" w:type="dxa"/>
            <w:tcBorders>
              <w:left w:val="single" w:sz="4" w:space="0" w:color="auto"/>
            </w:tcBorders>
            <w:vAlign w:val="center"/>
          </w:tcPr>
          <w:p w14:paraId="62588C08" w14:textId="5F376C0E" w:rsidR="00D128F7" w:rsidRPr="007E0F91" w:rsidRDefault="00D128F7" w:rsidP="00D128F7">
            <w:pPr>
              <w:jc w:val="center"/>
              <w:rPr>
                <w:ins w:id="20992" w:author="Στάθης Καπ" w:date="2023-03-09T06:32:00Z"/>
                <w:sz w:val="16"/>
                <w:szCs w:val="16"/>
              </w:rPr>
            </w:pPr>
            <w:ins w:id="20993" w:author="Στάθης Καπ" w:date="2023-03-09T07:43:00Z">
              <w:r>
                <w:rPr>
                  <w:rFonts w:ascii="Calibri" w:hAnsi="Calibri" w:cs="Calibri"/>
                  <w:color w:val="000000"/>
                  <w:sz w:val="16"/>
                  <w:szCs w:val="16"/>
                </w:rPr>
                <w:t>1610</w:t>
              </w:r>
            </w:ins>
          </w:p>
        </w:tc>
        <w:tc>
          <w:tcPr>
            <w:tcW w:w="454" w:type="dxa"/>
            <w:vAlign w:val="center"/>
          </w:tcPr>
          <w:p w14:paraId="7A00EF09" w14:textId="6C4DC34A" w:rsidR="00D128F7" w:rsidRPr="007E0F91" w:rsidRDefault="00D128F7" w:rsidP="00D128F7">
            <w:pPr>
              <w:jc w:val="center"/>
              <w:rPr>
                <w:ins w:id="20994" w:author="Στάθης Καπ" w:date="2023-03-09T06:32:00Z"/>
                <w:sz w:val="16"/>
                <w:szCs w:val="16"/>
              </w:rPr>
            </w:pPr>
            <w:ins w:id="20995" w:author="Στάθης Καπ" w:date="2023-03-09T07:43:00Z">
              <w:r>
                <w:rPr>
                  <w:rFonts w:ascii="Calibri" w:hAnsi="Calibri" w:cs="Calibri"/>
                  <w:color w:val="000000"/>
                  <w:sz w:val="16"/>
                  <w:szCs w:val="16"/>
                </w:rPr>
                <w:t>8</w:t>
              </w:r>
            </w:ins>
          </w:p>
        </w:tc>
        <w:tc>
          <w:tcPr>
            <w:tcW w:w="454" w:type="dxa"/>
            <w:vAlign w:val="center"/>
          </w:tcPr>
          <w:p w14:paraId="10DF2E33" w14:textId="719C3DA3" w:rsidR="00D128F7" w:rsidRPr="007E0F91" w:rsidRDefault="00D128F7" w:rsidP="00D128F7">
            <w:pPr>
              <w:jc w:val="center"/>
              <w:rPr>
                <w:ins w:id="20996" w:author="Στάθης Καπ" w:date="2023-03-09T06:32:00Z"/>
                <w:sz w:val="16"/>
                <w:szCs w:val="16"/>
              </w:rPr>
            </w:pPr>
            <w:ins w:id="20997" w:author="Στάθης Καπ" w:date="2023-03-09T07:43:00Z">
              <w:r>
                <w:rPr>
                  <w:rFonts w:ascii="Calibri" w:hAnsi="Calibri" w:cs="Calibri"/>
                  <w:color w:val="000000"/>
                  <w:sz w:val="16"/>
                  <w:szCs w:val="16"/>
                </w:rPr>
                <w:t>0.247</w:t>
              </w:r>
            </w:ins>
          </w:p>
        </w:tc>
        <w:tc>
          <w:tcPr>
            <w:tcW w:w="454" w:type="dxa"/>
            <w:tcBorders>
              <w:right w:val="single" w:sz="4" w:space="0" w:color="auto"/>
            </w:tcBorders>
            <w:vAlign w:val="center"/>
          </w:tcPr>
          <w:p w14:paraId="5CFC0CCE" w14:textId="11F59585" w:rsidR="00D128F7" w:rsidRPr="007E0F91" w:rsidRDefault="00D128F7" w:rsidP="00D128F7">
            <w:pPr>
              <w:jc w:val="center"/>
              <w:rPr>
                <w:ins w:id="20998" w:author="Στάθης Καπ" w:date="2023-03-09T06:32:00Z"/>
                <w:sz w:val="16"/>
                <w:szCs w:val="16"/>
              </w:rPr>
            </w:pPr>
            <w:ins w:id="20999" w:author="Στάθης Καπ" w:date="2023-03-09T07:43:00Z">
              <w:r>
                <w:rPr>
                  <w:rFonts w:ascii="Calibri" w:hAnsi="Calibri" w:cs="Calibri"/>
                  <w:color w:val="000000"/>
                  <w:sz w:val="16"/>
                  <w:szCs w:val="16"/>
                </w:rPr>
                <w:t>38.4</w:t>
              </w:r>
            </w:ins>
          </w:p>
        </w:tc>
        <w:tc>
          <w:tcPr>
            <w:tcW w:w="453" w:type="dxa"/>
            <w:tcBorders>
              <w:left w:val="single" w:sz="4" w:space="0" w:color="auto"/>
            </w:tcBorders>
            <w:vAlign w:val="center"/>
          </w:tcPr>
          <w:p w14:paraId="4C84101B" w14:textId="653F8F11" w:rsidR="00D128F7" w:rsidRPr="007E0F91" w:rsidRDefault="00D128F7" w:rsidP="00D128F7">
            <w:pPr>
              <w:jc w:val="center"/>
              <w:rPr>
                <w:ins w:id="21000" w:author="Στάθης Καπ" w:date="2023-03-09T06:32:00Z"/>
                <w:sz w:val="16"/>
                <w:szCs w:val="16"/>
              </w:rPr>
            </w:pPr>
            <w:ins w:id="21001" w:author="Στάθης Καπ" w:date="2023-03-09T07:43:00Z">
              <w:r>
                <w:rPr>
                  <w:rFonts w:ascii="Calibri" w:hAnsi="Calibri" w:cs="Calibri"/>
                  <w:color w:val="000000"/>
                  <w:sz w:val="16"/>
                  <w:szCs w:val="16"/>
                </w:rPr>
                <w:t>1720</w:t>
              </w:r>
            </w:ins>
          </w:p>
        </w:tc>
        <w:tc>
          <w:tcPr>
            <w:tcW w:w="454" w:type="dxa"/>
            <w:vAlign w:val="center"/>
          </w:tcPr>
          <w:p w14:paraId="016AAA6A" w14:textId="57FB60D4" w:rsidR="00D128F7" w:rsidRPr="007E0F91" w:rsidRDefault="00D128F7" w:rsidP="00D128F7">
            <w:pPr>
              <w:jc w:val="center"/>
              <w:rPr>
                <w:ins w:id="21002" w:author="Στάθης Καπ" w:date="2023-03-09T06:32:00Z"/>
                <w:sz w:val="16"/>
                <w:szCs w:val="16"/>
              </w:rPr>
            </w:pPr>
            <w:ins w:id="21003" w:author="Στάθης Καπ" w:date="2023-03-09T07:43:00Z">
              <w:r>
                <w:rPr>
                  <w:rFonts w:ascii="Calibri" w:hAnsi="Calibri" w:cs="Calibri"/>
                  <w:color w:val="000000"/>
                  <w:sz w:val="16"/>
                  <w:szCs w:val="16"/>
                </w:rPr>
                <w:t>1.71</w:t>
              </w:r>
            </w:ins>
          </w:p>
        </w:tc>
        <w:tc>
          <w:tcPr>
            <w:tcW w:w="454" w:type="dxa"/>
            <w:vAlign w:val="center"/>
          </w:tcPr>
          <w:p w14:paraId="7418465F" w14:textId="6409E9BF" w:rsidR="00D128F7" w:rsidRPr="007E0F91" w:rsidRDefault="00D128F7" w:rsidP="00D128F7">
            <w:pPr>
              <w:jc w:val="center"/>
              <w:rPr>
                <w:ins w:id="21004" w:author="Στάθης Καπ" w:date="2023-03-09T06:32:00Z"/>
                <w:sz w:val="16"/>
                <w:szCs w:val="16"/>
              </w:rPr>
            </w:pPr>
            <w:ins w:id="21005" w:author="Στάθης Καπ" w:date="2023-03-09T07:43:00Z">
              <w:r>
                <w:rPr>
                  <w:rFonts w:ascii="Calibri" w:hAnsi="Calibri" w:cs="Calibri"/>
                  <w:color w:val="000000"/>
                  <w:sz w:val="16"/>
                  <w:szCs w:val="16"/>
                </w:rPr>
                <w:t>0.233</w:t>
              </w:r>
            </w:ins>
          </w:p>
        </w:tc>
        <w:tc>
          <w:tcPr>
            <w:tcW w:w="461" w:type="dxa"/>
            <w:tcBorders>
              <w:right w:val="single" w:sz="4" w:space="0" w:color="auto"/>
            </w:tcBorders>
            <w:vAlign w:val="center"/>
          </w:tcPr>
          <w:p w14:paraId="6250AE9C" w14:textId="6B592E42" w:rsidR="00D128F7" w:rsidRPr="007E0F91" w:rsidRDefault="00D128F7" w:rsidP="00D128F7">
            <w:pPr>
              <w:jc w:val="center"/>
              <w:rPr>
                <w:ins w:id="21006" w:author="Στάθης Καπ" w:date="2023-03-09T06:32:00Z"/>
                <w:sz w:val="16"/>
                <w:szCs w:val="16"/>
              </w:rPr>
            </w:pPr>
            <w:ins w:id="21007" w:author="Στάθης Καπ" w:date="2023-03-09T07:43:00Z">
              <w:r>
                <w:rPr>
                  <w:rFonts w:ascii="Calibri" w:hAnsi="Calibri" w:cs="Calibri"/>
                  <w:color w:val="000000"/>
                  <w:sz w:val="16"/>
                  <w:szCs w:val="16"/>
                </w:rPr>
                <w:t>41.9</w:t>
              </w:r>
            </w:ins>
          </w:p>
        </w:tc>
      </w:tr>
      <w:tr w:rsidR="00D128F7" w14:paraId="0F698933" w14:textId="77777777" w:rsidTr="009861B1">
        <w:trPr>
          <w:trHeight w:val="170"/>
          <w:jc w:val="center"/>
          <w:ins w:id="2100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C7BFD3" w14:textId="77777777" w:rsidR="00D128F7" w:rsidRPr="007E0F91" w:rsidRDefault="00D128F7" w:rsidP="00D128F7">
            <w:pPr>
              <w:jc w:val="center"/>
              <w:rPr>
                <w:ins w:id="21009" w:author="Στάθης Καπ" w:date="2023-03-09T06:32:00Z"/>
                <w:sz w:val="16"/>
                <w:szCs w:val="16"/>
              </w:rPr>
            </w:pPr>
            <w:ins w:id="21010" w:author="Στάθης Καπ" w:date="2023-03-09T06:32:00Z">
              <w:r w:rsidRPr="009861B1">
                <w:rPr>
                  <w:rFonts w:ascii="Calibri" w:hAnsi="Calibri" w:cs="Calibri"/>
                  <w:color w:val="000000"/>
                  <w:sz w:val="16"/>
                  <w:szCs w:val="16"/>
                </w:rPr>
                <w:t>c202</w:t>
              </w:r>
            </w:ins>
          </w:p>
        </w:tc>
        <w:tc>
          <w:tcPr>
            <w:tcW w:w="565" w:type="dxa"/>
            <w:tcBorders>
              <w:left w:val="single" w:sz="4" w:space="0" w:color="auto"/>
            </w:tcBorders>
            <w:vAlign w:val="center"/>
          </w:tcPr>
          <w:p w14:paraId="0016F0C6" w14:textId="48409F04" w:rsidR="00D128F7" w:rsidRPr="007E0F91" w:rsidRDefault="00D128F7" w:rsidP="00D128F7">
            <w:pPr>
              <w:jc w:val="center"/>
              <w:rPr>
                <w:ins w:id="21011" w:author="Στάθης Καπ" w:date="2023-03-09T06:32:00Z"/>
                <w:sz w:val="16"/>
                <w:szCs w:val="16"/>
              </w:rPr>
            </w:pPr>
            <w:ins w:id="21012"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0B1F9DCC" w14:textId="7DF35B03" w:rsidR="00D128F7" w:rsidRPr="007E0F91" w:rsidRDefault="00D128F7" w:rsidP="00D128F7">
            <w:pPr>
              <w:jc w:val="center"/>
              <w:rPr>
                <w:ins w:id="21013" w:author="Στάθης Καπ" w:date="2023-03-09T06:32:00Z"/>
                <w:sz w:val="16"/>
                <w:szCs w:val="16"/>
              </w:rPr>
            </w:pPr>
            <w:ins w:id="21014"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56F5419F" w14:textId="5F939CE8" w:rsidR="00D128F7" w:rsidRPr="007E0F91" w:rsidRDefault="00D128F7" w:rsidP="00D128F7">
            <w:pPr>
              <w:jc w:val="center"/>
              <w:rPr>
                <w:ins w:id="21015" w:author="Στάθης Καπ" w:date="2023-03-09T06:32:00Z"/>
                <w:sz w:val="16"/>
                <w:szCs w:val="16"/>
              </w:rPr>
            </w:pPr>
            <w:ins w:id="21016" w:author="Στάθης Καπ" w:date="2023-03-09T07:43:00Z">
              <w:r>
                <w:rPr>
                  <w:rFonts w:ascii="Calibri" w:hAnsi="Calibri" w:cs="Calibri"/>
                  <w:color w:val="000000"/>
                  <w:sz w:val="16"/>
                  <w:szCs w:val="16"/>
                </w:rPr>
                <w:t>1690</w:t>
              </w:r>
            </w:ins>
          </w:p>
        </w:tc>
        <w:tc>
          <w:tcPr>
            <w:tcW w:w="708" w:type="dxa"/>
            <w:vAlign w:val="center"/>
          </w:tcPr>
          <w:p w14:paraId="19E36632" w14:textId="79FF6999" w:rsidR="00D128F7" w:rsidRPr="007E0F91" w:rsidRDefault="00D128F7" w:rsidP="00D128F7">
            <w:pPr>
              <w:jc w:val="center"/>
              <w:rPr>
                <w:ins w:id="21017" w:author="Στάθης Καπ" w:date="2023-03-09T06:32:00Z"/>
                <w:sz w:val="16"/>
                <w:szCs w:val="16"/>
              </w:rPr>
            </w:pPr>
            <w:ins w:id="21018" w:author="Στάθης Καπ" w:date="2023-03-09T07:43:00Z">
              <w:r>
                <w:rPr>
                  <w:rFonts w:ascii="Calibri" w:hAnsi="Calibri" w:cs="Calibri"/>
                  <w:color w:val="000000"/>
                  <w:sz w:val="16"/>
                  <w:szCs w:val="16"/>
                </w:rPr>
                <w:t>6.63</w:t>
              </w:r>
            </w:ins>
          </w:p>
        </w:tc>
        <w:tc>
          <w:tcPr>
            <w:tcW w:w="652" w:type="dxa"/>
            <w:vMerge/>
            <w:tcBorders>
              <w:right w:val="single" w:sz="4" w:space="0" w:color="auto"/>
            </w:tcBorders>
            <w:vAlign w:val="center"/>
          </w:tcPr>
          <w:p w14:paraId="43D44FF9" w14:textId="77777777" w:rsidR="00D128F7" w:rsidRPr="007E0F91" w:rsidRDefault="00D128F7" w:rsidP="00D128F7">
            <w:pPr>
              <w:jc w:val="center"/>
              <w:rPr>
                <w:ins w:id="21019" w:author="Στάθης Καπ" w:date="2023-03-09T06:32:00Z"/>
                <w:sz w:val="16"/>
                <w:szCs w:val="16"/>
              </w:rPr>
            </w:pPr>
          </w:p>
        </w:tc>
        <w:tc>
          <w:tcPr>
            <w:tcW w:w="453" w:type="dxa"/>
            <w:tcBorders>
              <w:left w:val="single" w:sz="4" w:space="0" w:color="auto"/>
            </w:tcBorders>
            <w:vAlign w:val="center"/>
          </w:tcPr>
          <w:p w14:paraId="430CEC0F" w14:textId="3D4A3DC0" w:rsidR="00D128F7" w:rsidRPr="007E0F91" w:rsidRDefault="00D128F7" w:rsidP="00D128F7">
            <w:pPr>
              <w:jc w:val="center"/>
              <w:rPr>
                <w:ins w:id="21020" w:author="Στάθης Καπ" w:date="2023-03-09T06:32:00Z"/>
                <w:sz w:val="16"/>
                <w:szCs w:val="16"/>
              </w:rPr>
            </w:pPr>
            <w:ins w:id="21021" w:author="Στάθης Καπ" w:date="2023-03-09T07:43:00Z">
              <w:r>
                <w:rPr>
                  <w:rFonts w:ascii="Calibri" w:hAnsi="Calibri" w:cs="Calibri"/>
                  <w:color w:val="000000"/>
                  <w:sz w:val="16"/>
                  <w:szCs w:val="16"/>
                </w:rPr>
                <w:t>1670</w:t>
              </w:r>
            </w:ins>
          </w:p>
        </w:tc>
        <w:tc>
          <w:tcPr>
            <w:tcW w:w="454" w:type="dxa"/>
            <w:vAlign w:val="center"/>
          </w:tcPr>
          <w:p w14:paraId="61C8C4CD" w14:textId="15B0F73E" w:rsidR="00D128F7" w:rsidRPr="007E0F91" w:rsidRDefault="00D128F7" w:rsidP="00D128F7">
            <w:pPr>
              <w:jc w:val="center"/>
              <w:rPr>
                <w:ins w:id="21022" w:author="Στάθης Καπ" w:date="2023-03-09T06:32:00Z"/>
                <w:sz w:val="16"/>
                <w:szCs w:val="16"/>
              </w:rPr>
            </w:pPr>
            <w:ins w:id="21023" w:author="Στάθης Καπ" w:date="2023-03-09T07:43:00Z">
              <w:r>
                <w:rPr>
                  <w:rFonts w:ascii="Calibri" w:hAnsi="Calibri" w:cs="Calibri"/>
                  <w:color w:val="000000"/>
                  <w:sz w:val="16"/>
                  <w:szCs w:val="16"/>
                </w:rPr>
                <w:t>1.18</w:t>
              </w:r>
            </w:ins>
          </w:p>
        </w:tc>
        <w:tc>
          <w:tcPr>
            <w:tcW w:w="454" w:type="dxa"/>
            <w:vAlign w:val="center"/>
          </w:tcPr>
          <w:p w14:paraId="6E32E601" w14:textId="2C199189" w:rsidR="00D128F7" w:rsidRPr="007E0F91" w:rsidRDefault="00D128F7" w:rsidP="00D128F7">
            <w:pPr>
              <w:jc w:val="center"/>
              <w:rPr>
                <w:ins w:id="21024" w:author="Στάθης Καπ" w:date="2023-03-09T06:32:00Z"/>
                <w:sz w:val="16"/>
                <w:szCs w:val="16"/>
              </w:rPr>
            </w:pPr>
            <w:ins w:id="21025" w:author="Στάθης Καπ" w:date="2023-03-09T07:43:00Z">
              <w:r>
                <w:rPr>
                  <w:rFonts w:ascii="Calibri" w:hAnsi="Calibri" w:cs="Calibri"/>
                  <w:color w:val="000000"/>
                  <w:sz w:val="16"/>
                  <w:szCs w:val="16"/>
                </w:rPr>
                <w:t>0.513</w:t>
              </w:r>
            </w:ins>
          </w:p>
        </w:tc>
        <w:tc>
          <w:tcPr>
            <w:tcW w:w="457" w:type="dxa"/>
            <w:tcBorders>
              <w:right w:val="single" w:sz="4" w:space="0" w:color="auto"/>
            </w:tcBorders>
            <w:vAlign w:val="center"/>
          </w:tcPr>
          <w:p w14:paraId="31AEA608" w14:textId="6BF10F0E" w:rsidR="00D128F7" w:rsidRPr="007E0F91" w:rsidRDefault="00D128F7" w:rsidP="00D128F7">
            <w:pPr>
              <w:jc w:val="center"/>
              <w:rPr>
                <w:ins w:id="21026" w:author="Στάθης Καπ" w:date="2023-03-09T06:32:00Z"/>
                <w:sz w:val="16"/>
                <w:szCs w:val="16"/>
              </w:rPr>
            </w:pPr>
            <w:ins w:id="21027" w:author="Στάθης Καπ" w:date="2023-03-09T07:43:00Z">
              <w:r>
                <w:rPr>
                  <w:rFonts w:ascii="Calibri" w:hAnsi="Calibri" w:cs="Calibri"/>
                  <w:color w:val="000000"/>
                  <w:sz w:val="16"/>
                  <w:szCs w:val="16"/>
                </w:rPr>
                <w:t>5.35</w:t>
              </w:r>
            </w:ins>
          </w:p>
        </w:tc>
        <w:tc>
          <w:tcPr>
            <w:tcW w:w="453" w:type="dxa"/>
            <w:tcBorders>
              <w:left w:val="single" w:sz="4" w:space="0" w:color="auto"/>
            </w:tcBorders>
            <w:vAlign w:val="center"/>
          </w:tcPr>
          <w:p w14:paraId="14244984" w14:textId="15ECACB4" w:rsidR="00D128F7" w:rsidRPr="007E0F91" w:rsidRDefault="00D128F7" w:rsidP="00D128F7">
            <w:pPr>
              <w:jc w:val="center"/>
              <w:rPr>
                <w:ins w:id="21028" w:author="Στάθης Καπ" w:date="2023-03-09T06:32:00Z"/>
                <w:sz w:val="16"/>
                <w:szCs w:val="16"/>
              </w:rPr>
            </w:pPr>
            <w:ins w:id="21029" w:author="Στάθης Καπ" w:date="2023-03-09T07:43:00Z">
              <w:r>
                <w:rPr>
                  <w:rFonts w:ascii="Calibri" w:hAnsi="Calibri" w:cs="Calibri"/>
                  <w:color w:val="000000"/>
                  <w:sz w:val="16"/>
                  <w:szCs w:val="16"/>
                </w:rPr>
                <w:t>1680</w:t>
              </w:r>
            </w:ins>
          </w:p>
        </w:tc>
        <w:tc>
          <w:tcPr>
            <w:tcW w:w="454" w:type="dxa"/>
            <w:vAlign w:val="center"/>
          </w:tcPr>
          <w:p w14:paraId="4F2500CE" w14:textId="26470C46" w:rsidR="00D128F7" w:rsidRPr="007E0F91" w:rsidRDefault="00D128F7" w:rsidP="00D128F7">
            <w:pPr>
              <w:jc w:val="center"/>
              <w:rPr>
                <w:ins w:id="21030" w:author="Στάθης Καπ" w:date="2023-03-09T06:32:00Z"/>
                <w:sz w:val="16"/>
                <w:szCs w:val="16"/>
              </w:rPr>
            </w:pPr>
            <w:ins w:id="21031" w:author="Στάθης Καπ" w:date="2023-03-09T07:43:00Z">
              <w:r>
                <w:rPr>
                  <w:rFonts w:ascii="Calibri" w:hAnsi="Calibri" w:cs="Calibri"/>
                  <w:color w:val="000000"/>
                  <w:sz w:val="16"/>
                  <w:szCs w:val="16"/>
                </w:rPr>
                <w:t>0.59</w:t>
              </w:r>
            </w:ins>
          </w:p>
        </w:tc>
        <w:tc>
          <w:tcPr>
            <w:tcW w:w="454" w:type="dxa"/>
            <w:vAlign w:val="center"/>
          </w:tcPr>
          <w:p w14:paraId="599CACFC" w14:textId="5BC4B668" w:rsidR="00D128F7" w:rsidRPr="007E0F91" w:rsidRDefault="00D128F7" w:rsidP="00D128F7">
            <w:pPr>
              <w:jc w:val="center"/>
              <w:rPr>
                <w:ins w:id="21032" w:author="Στάθης Καπ" w:date="2023-03-09T06:32:00Z"/>
                <w:sz w:val="16"/>
                <w:szCs w:val="16"/>
              </w:rPr>
            </w:pPr>
            <w:ins w:id="21033" w:author="Στάθης Καπ" w:date="2023-03-09T07:43:00Z">
              <w:r>
                <w:rPr>
                  <w:rFonts w:ascii="Calibri" w:hAnsi="Calibri" w:cs="Calibri"/>
                  <w:color w:val="000000"/>
                  <w:sz w:val="16"/>
                  <w:szCs w:val="16"/>
                </w:rPr>
                <w:t>0.383</w:t>
              </w:r>
            </w:ins>
          </w:p>
        </w:tc>
        <w:tc>
          <w:tcPr>
            <w:tcW w:w="454" w:type="dxa"/>
            <w:tcBorders>
              <w:right w:val="single" w:sz="4" w:space="0" w:color="auto"/>
            </w:tcBorders>
            <w:vAlign w:val="center"/>
          </w:tcPr>
          <w:p w14:paraId="6AA52AB1" w14:textId="249691BE" w:rsidR="00D128F7" w:rsidRPr="007E0F91" w:rsidRDefault="00D128F7" w:rsidP="00D128F7">
            <w:pPr>
              <w:jc w:val="center"/>
              <w:rPr>
                <w:ins w:id="21034" w:author="Στάθης Καπ" w:date="2023-03-09T06:32:00Z"/>
                <w:sz w:val="16"/>
                <w:szCs w:val="16"/>
              </w:rPr>
            </w:pPr>
            <w:ins w:id="21035" w:author="Στάθης Καπ" w:date="2023-03-09T07:43:00Z">
              <w:r>
                <w:rPr>
                  <w:rFonts w:ascii="Calibri" w:hAnsi="Calibri" w:cs="Calibri"/>
                  <w:color w:val="000000"/>
                  <w:sz w:val="16"/>
                  <w:szCs w:val="16"/>
                </w:rPr>
                <w:t>29.34</w:t>
              </w:r>
            </w:ins>
          </w:p>
        </w:tc>
        <w:tc>
          <w:tcPr>
            <w:tcW w:w="453" w:type="dxa"/>
            <w:tcBorders>
              <w:left w:val="single" w:sz="4" w:space="0" w:color="auto"/>
            </w:tcBorders>
            <w:vAlign w:val="center"/>
          </w:tcPr>
          <w:p w14:paraId="5D63BEC3" w14:textId="2C59E1B4" w:rsidR="00D128F7" w:rsidRPr="007E0F91" w:rsidRDefault="00D128F7" w:rsidP="00D128F7">
            <w:pPr>
              <w:jc w:val="center"/>
              <w:rPr>
                <w:ins w:id="21036" w:author="Στάθης Καπ" w:date="2023-03-09T06:32:00Z"/>
                <w:sz w:val="16"/>
                <w:szCs w:val="16"/>
              </w:rPr>
            </w:pPr>
            <w:ins w:id="21037" w:author="Στάθης Καπ" w:date="2023-03-09T07:43:00Z">
              <w:r>
                <w:rPr>
                  <w:rFonts w:ascii="Calibri" w:hAnsi="Calibri" w:cs="Calibri"/>
                  <w:color w:val="000000"/>
                  <w:sz w:val="16"/>
                  <w:szCs w:val="16"/>
                </w:rPr>
                <w:t>1640</w:t>
              </w:r>
            </w:ins>
          </w:p>
        </w:tc>
        <w:tc>
          <w:tcPr>
            <w:tcW w:w="454" w:type="dxa"/>
            <w:vAlign w:val="center"/>
          </w:tcPr>
          <w:p w14:paraId="569A1F59" w14:textId="6A272BCD" w:rsidR="00D128F7" w:rsidRPr="007E0F91" w:rsidRDefault="00D128F7" w:rsidP="00D128F7">
            <w:pPr>
              <w:jc w:val="center"/>
              <w:rPr>
                <w:ins w:id="21038" w:author="Στάθης Καπ" w:date="2023-03-09T06:32:00Z"/>
                <w:sz w:val="16"/>
                <w:szCs w:val="16"/>
              </w:rPr>
            </w:pPr>
            <w:ins w:id="21039" w:author="Στάθης Καπ" w:date="2023-03-09T07:43:00Z">
              <w:r>
                <w:rPr>
                  <w:rFonts w:ascii="Calibri" w:hAnsi="Calibri" w:cs="Calibri"/>
                  <w:color w:val="000000"/>
                  <w:sz w:val="16"/>
                  <w:szCs w:val="16"/>
                </w:rPr>
                <w:t>2.96</w:t>
              </w:r>
            </w:ins>
          </w:p>
        </w:tc>
        <w:tc>
          <w:tcPr>
            <w:tcW w:w="454" w:type="dxa"/>
            <w:vAlign w:val="center"/>
          </w:tcPr>
          <w:p w14:paraId="71B1715F" w14:textId="4AA85545" w:rsidR="00D128F7" w:rsidRPr="007E0F91" w:rsidRDefault="00D128F7" w:rsidP="00D128F7">
            <w:pPr>
              <w:jc w:val="center"/>
              <w:rPr>
                <w:ins w:id="21040" w:author="Στάθης Καπ" w:date="2023-03-09T06:32:00Z"/>
                <w:sz w:val="16"/>
                <w:szCs w:val="16"/>
              </w:rPr>
            </w:pPr>
            <w:ins w:id="21041" w:author="Στάθης Καπ" w:date="2023-03-09T07:43:00Z">
              <w:r>
                <w:rPr>
                  <w:rFonts w:ascii="Calibri" w:hAnsi="Calibri" w:cs="Calibri"/>
                  <w:color w:val="000000"/>
                  <w:sz w:val="16"/>
                  <w:szCs w:val="16"/>
                </w:rPr>
                <w:t>0.244</w:t>
              </w:r>
            </w:ins>
          </w:p>
        </w:tc>
        <w:tc>
          <w:tcPr>
            <w:tcW w:w="461" w:type="dxa"/>
            <w:tcBorders>
              <w:right w:val="single" w:sz="4" w:space="0" w:color="auto"/>
            </w:tcBorders>
            <w:vAlign w:val="center"/>
          </w:tcPr>
          <w:p w14:paraId="3F5733C3" w14:textId="36DC0338" w:rsidR="00D128F7" w:rsidRPr="007E0F91" w:rsidRDefault="00D128F7" w:rsidP="00D128F7">
            <w:pPr>
              <w:jc w:val="center"/>
              <w:rPr>
                <w:ins w:id="21042" w:author="Στάθης Καπ" w:date="2023-03-09T06:32:00Z"/>
                <w:sz w:val="16"/>
                <w:szCs w:val="16"/>
              </w:rPr>
            </w:pPr>
            <w:ins w:id="21043" w:author="Στάθης Καπ" w:date="2023-03-09T07:43:00Z">
              <w:r>
                <w:rPr>
                  <w:rFonts w:ascii="Calibri" w:hAnsi="Calibri" w:cs="Calibri"/>
                  <w:color w:val="000000"/>
                  <w:sz w:val="16"/>
                  <w:szCs w:val="16"/>
                </w:rPr>
                <w:t>54.98</w:t>
              </w:r>
            </w:ins>
          </w:p>
        </w:tc>
      </w:tr>
      <w:tr w:rsidR="00D128F7" w14:paraId="72BA5600" w14:textId="77777777" w:rsidTr="009861B1">
        <w:trPr>
          <w:trHeight w:val="170"/>
          <w:jc w:val="center"/>
          <w:ins w:id="2104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EC11655" w14:textId="77777777" w:rsidR="00D128F7" w:rsidRPr="007E0F91" w:rsidRDefault="00D128F7" w:rsidP="00D128F7">
            <w:pPr>
              <w:jc w:val="center"/>
              <w:rPr>
                <w:ins w:id="21045" w:author="Στάθης Καπ" w:date="2023-03-09T06:32:00Z"/>
                <w:sz w:val="16"/>
                <w:szCs w:val="16"/>
              </w:rPr>
            </w:pPr>
            <w:ins w:id="21046" w:author="Στάθης Καπ" w:date="2023-03-09T06:32:00Z">
              <w:r w:rsidRPr="009861B1">
                <w:rPr>
                  <w:rFonts w:ascii="Calibri" w:hAnsi="Calibri" w:cs="Calibri"/>
                  <w:color w:val="000000"/>
                  <w:sz w:val="16"/>
                  <w:szCs w:val="16"/>
                </w:rPr>
                <w:t>c203</w:t>
              </w:r>
            </w:ins>
          </w:p>
        </w:tc>
        <w:tc>
          <w:tcPr>
            <w:tcW w:w="565" w:type="dxa"/>
            <w:tcBorders>
              <w:left w:val="single" w:sz="4" w:space="0" w:color="auto"/>
            </w:tcBorders>
            <w:vAlign w:val="center"/>
          </w:tcPr>
          <w:p w14:paraId="3082AC8C" w14:textId="5805D175" w:rsidR="00D128F7" w:rsidRPr="007E0F91" w:rsidRDefault="00D128F7" w:rsidP="00D128F7">
            <w:pPr>
              <w:jc w:val="center"/>
              <w:rPr>
                <w:ins w:id="21047" w:author="Στάθης Καπ" w:date="2023-03-09T06:32:00Z"/>
                <w:sz w:val="16"/>
                <w:szCs w:val="16"/>
              </w:rPr>
            </w:pPr>
            <w:ins w:id="21048"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0223F64" w14:textId="530E60C8" w:rsidR="00D128F7" w:rsidRPr="007E0F91" w:rsidRDefault="00D128F7" w:rsidP="00D128F7">
            <w:pPr>
              <w:jc w:val="center"/>
              <w:rPr>
                <w:ins w:id="21049" w:author="Στάθης Καπ" w:date="2023-03-09T06:32:00Z"/>
                <w:sz w:val="16"/>
                <w:szCs w:val="16"/>
              </w:rPr>
            </w:pPr>
            <w:ins w:id="21050" w:author="Στάθης Καπ" w:date="2023-03-09T07:43:00Z">
              <w:r>
                <w:rPr>
                  <w:rFonts w:ascii="Calibri" w:hAnsi="Calibri" w:cs="Calibri"/>
                  <w:color w:val="000000"/>
                  <w:sz w:val="16"/>
                  <w:szCs w:val="16"/>
                </w:rPr>
                <w:t>1760</w:t>
              </w:r>
            </w:ins>
          </w:p>
        </w:tc>
        <w:tc>
          <w:tcPr>
            <w:tcW w:w="453" w:type="dxa"/>
            <w:tcBorders>
              <w:left w:val="single" w:sz="4" w:space="0" w:color="auto"/>
            </w:tcBorders>
            <w:vAlign w:val="center"/>
          </w:tcPr>
          <w:p w14:paraId="5CE6B292" w14:textId="47850980" w:rsidR="00D128F7" w:rsidRPr="007E0F91" w:rsidRDefault="00D128F7" w:rsidP="00D128F7">
            <w:pPr>
              <w:jc w:val="center"/>
              <w:rPr>
                <w:ins w:id="21051" w:author="Στάθης Καπ" w:date="2023-03-09T06:32:00Z"/>
                <w:sz w:val="16"/>
                <w:szCs w:val="16"/>
              </w:rPr>
            </w:pPr>
            <w:ins w:id="21052" w:author="Στάθης Καπ" w:date="2023-03-09T07:43:00Z">
              <w:r>
                <w:rPr>
                  <w:rFonts w:ascii="Calibri" w:hAnsi="Calibri" w:cs="Calibri"/>
                  <w:color w:val="000000"/>
                  <w:sz w:val="16"/>
                  <w:szCs w:val="16"/>
                </w:rPr>
                <w:t>1710</w:t>
              </w:r>
            </w:ins>
          </w:p>
        </w:tc>
        <w:tc>
          <w:tcPr>
            <w:tcW w:w="708" w:type="dxa"/>
            <w:vAlign w:val="center"/>
          </w:tcPr>
          <w:p w14:paraId="195D83AD" w14:textId="4B622729" w:rsidR="00D128F7" w:rsidRPr="007E0F91" w:rsidRDefault="00D128F7" w:rsidP="00D128F7">
            <w:pPr>
              <w:jc w:val="center"/>
              <w:rPr>
                <w:ins w:id="21053" w:author="Στάθης Καπ" w:date="2023-03-09T06:32:00Z"/>
                <w:sz w:val="16"/>
                <w:szCs w:val="16"/>
              </w:rPr>
            </w:pPr>
            <w:ins w:id="21054" w:author="Στάθης Καπ" w:date="2023-03-09T07:43:00Z">
              <w:r>
                <w:rPr>
                  <w:rFonts w:ascii="Calibri" w:hAnsi="Calibri" w:cs="Calibri"/>
                  <w:color w:val="000000"/>
                  <w:sz w:val="16"/>
                  <w:szCs w:val="16"/>
                </w:rPr>
                <w:t>5.52</w:t>
              </w:r>
            </w:ins>
          </w:p>
        </w:tc>
        <w:tc>
          <w:tcPr>
            <w:tcW w:w="652" w:type="dxa"/>
            <w:vMerge/>
            <w:tcBorders>
              <w:right w:val="single" w:sz="4" w:space="0" w:color="auto"/>
            </w:tcBorders>
            <w:vAlign w:val="center"/>
          </w:tcPr>
          <w:p w14:paraId="33914842" w14:textId="77777777" w:rsidR="00D128F7" w:rsidRPr="007E0F91" w:rsidRDefault="00D128F7" w:rsidP="00D128F7">
            <w:pPr>
              <w:jc w:val="center"/>
              <w:rPr>
                <w:ins w:id="21055" w:author="Στάθης Καπ" w:date="2023-03-09T06:32:00Z"/>
                <w:sz w:val="16"/>
                <w:szCs w:val="16"/>
              </w:rPr>
            </w:pPr>
          </w:p>
        </w:tc>
        <w:tc>
          <w:tcPr>
            <w:tcW w:w="453" w:type="dxa"/>
            <w:tcBorders>
              <w:left w:val="single" w:sz="4" w:space="0" w:color="auto"/>
            </w:tcBorders>
            <w:vAlign w:val="center"/>
          </w:tcPr>
          <w:p w14:paraId="678DDF98" w14:textId="3BC8BAA8" w:rsidR="00D128F7" w:rsidRPr="007E0F91" w:rsidRDefault="00D128F7" w:rsidP="00D128F7">
            <w:pPr>
              <w:jc w:val="center"/>
              <w:rPr>
                <w:ins w:id="21056" w:author="Στάθης Καπ" w:date="2023-03-09T06:32:00Z"/>
                <w:sz w:val="16"/>
                <w:szCs w:val="16"/>
              </w:rPr>
            </w:pPr>
            <w:ins w:id="21057" w:author="Στάθης Καπ" w:date="2023-03-09T07:43:00Z">
              <w:r>
                <w:rPr>
                  <w:rFonts w:ascii="Calibri" w:hAnsi="Calibri" w:cs="Calibri"/>
                  <w:color w:val="000000"/>
                  <w:sz w:val="16"/>
                  <w:szCs w:val="16"/>
                </w:rPr>
                <w:t>1710</w:t>
              </w:r>
            </w:ins>
          </w:p>
        </w:tc>
        <w:tc>
          <w:tcPr>
            <w:tcW w:w="454" w:type="dxa"/>
            <w:vAlign w:val="center"/>
          </w:tcPr>
          <w:p w14:paraId="48C7BF55" w14:textId="02E00AEF" w:rsidR="00D128F7" w:rsidRPr="007E0F91" w:rsidRDefault="00D128F7" w:rsidP="00D128F7">
            <w:pPr>
              <w:jc w:val="center"/>
              <w:rPr>
                <w:ins w:id="21058" w:author="Στάθης Καπ" w:date="2023-03-09T06:32:00Z"/>
                <w:sz w:val="16"/>
                <w:szCs w:val="16"/>
              </w:rPr>
            </w:pPr>
            <w:ins w:id="21059" w:author="Στάθης Καπ" w:date="2023-03-09T07:43:00Z">
              <w:r>
                <w:rPr>
                  <w:rFonts w:ascii="Calibri" w:hAnsi="Calibri" w:cs="Calibri"/>
                  <w:color w:val="000000"/>
                  <w:sz w:val="16"/>
                  <w:szCs w:val="16"/>
                </w:rPr>
                <w:t>0</w:t>
              </w:r>
            </w:ins>
          </w:p>
        </w:tc>
        <w:tc>
          <w:tcPr>
            <w:tcW w:w="454" w:type="dxa"/>
            <w:vAlign w:val="center"/>
          </w:tcPr>
          <w:p w14:paraId="3203F60C" w14:textId="4B868D15" w:rsidR="00D128F7" w:rsidRPr="007E0F91" w:rsidRDefault="00D128F7" w:rsidP="00D128F7">
            <w:pPr>
              <w:jc w:val="center"/>
              <w:rPr>
                <w:ins w:id="21060" w:author="Στάθης Καπ" w:date="2023-03-09T06:32:00Z"/>
                <w:sz w:val="16"/>
                <w:szCs w:val="16"/>
              </w:rPr>
            </w:pPr>
            <w:ins w:id="21061" w:author="Στάθης Καπ" w:date="2023-03-09T07:43:00Z">
              <w:r>
                <w:rPr>
                  <w:rFonts w:ascii="Calibri" w:hAnsi="Calibri" w:cs="Calibri"/>
                  <w:color w:val="000000"/>
                  <w:sz w:val="16"/>
                  <w:szCs w:val="16"/>
                </w:rPr>
                <w:t>0.552</w:t>
              </w:r>
            </w:ins>
          </w:p>
        </w:tc>
        <w:tc>
          <w:tcPr>
            <w:tcW w:w="457" w:type="dxa"/>
            <w:tcBorders>
              <w:right w:val="single" w:sz="4" w:space="0" w:color="auto"/>
            </w:tcBorders>
            <w:vAlign w:val="center"/>
          </w:tcPr>
          <w:p w14:paraId="5D02FFDA" w14:textId="03DF394C" w:rsidR="00D128F7" w:rsidRPr="007E0F91" w:rsidRDefault="00D128F7" w:rsidP="00D128F7">
            <w:pPr>
              <w:jc w:val="center"/>
              <w:rPr>
                <w:ins w:id="21062" w:author="Στάθης Καπ" w:date="2023-03-09T06:32:00Z"/>
                <w:sz w:val="16"/>
                <w:szCs w:val="16"/>
              </w:rPr>
            </w:pPr>
            <w:ins w:id="21063" w:author="Στάθης Καπ" w:date="2023-03-09T07:43:00Z">
              <w:r>
                <w:rPr>
                  <w:rFonts w:ascii="Calibri" w:hAnsi="Calibri" w:cs="Calibri"/>
                  <w:color w:val="000000"/>
                  <w:sz w:val="16"/>
                  <w:szCs w:val="16"/>
                </w:rPr>
                <w:t>-31.43</w:t>
              </w:r>
            </w:ins>
          </w:p>
        </w:tc>
        <w:tc>
          <w:tcPr>
            <w:tcW w:w="453" w:type="dxa"/>
            <w:tcBorders>
              <w:left w:val="single" w:sz="4" w:space="0" w:color="auto"/>
            </w:tcBorders>
            <w:vAlign w:val="center"/>
          </w:tcPr>
          <w:p w14:paraId="571E31B3" w14:textId="635707E3" w:rsidR="00D128F7" w:rsidRPr="007E0F91" w:rsidRDefault="00D128F7" w:rsidP="00D128F7">
            <w:pPr>
              <w:jc w:val="center"/>
              <w:rPr>
                <w:ins w:id="21064" w:author="Στάθης Καπ" w:date="2023-03-09T06:32:00Z"/>
                <w:sz w:val="16"/>
                <w:szCs w:val="16"/>
              </w:rPr>
            </w:pPr>
            <w:ins w:id="21065" w:author="Στάθης Καπ" w:date="2023-03-09T07:43:00Z">
              <w:r>
                <w:rPr>
                  <w:rFonts w:ascii="Calibri" w:hAnsi="Calibri" w:cs="Calibri"/>
                  <w:color w:val="000000"/>
                  <w:sz w:val="16"/>
                  <w:szCs w:val="16"/>
                </w:rPr>
                <w:t>1690</w:t>
              </w:r>
            </w:ins>
          </w:p>
        </w:tc>
        <w:tc>
          <w:tcPr>
            <w:tcW w:w="454" w:type="dxa"/>
            <w:vAlign w:val="center"/>
          </w:tcPr>
          <w:p w14:paraId="3C658242" w14:textId="6D32F1B9" w:rsidR="00D128F7" w:rsidRPr="007E0F91" w:rsidRDefault="00D128F7" w:rsidP="00D128F7">
            <w:pPr>
              <w:jc w:val="center"/>
              <w:rPr>
                <w:ins w:id="21066" w:author="Στάθης Καπ" w:date="2023-03-09T06:32:00Z"/>
                <w:sz w:val="16"/>
                <w:szCs w:val="16"/>
              </w:rPr>
            </w:pPr>
            <w:ins w:id="21067" w:author="Στάθης Καπ" w:date="2023-03-09T07:43:00Z">
              <w:r>
                <w:rPr>
                  <w:rFonts w:ascii="Calibri" w:hAnsi="Calibri" w:cs="Calibri"/>
                  <w:color w:val="000000"/>
                  <w:sz w:val="16"/>
                  <w:szCs w:val="16"/>
                </w:rPr>
                <w:t>1.17</w:t>
              </w:r>
            </w:ins>
          </w:p>
        </w:tc>
        <w:tc>
          <w:tcPr>
            <w:tcW w:w="454" w:type="dxa"/>
            <w:vAlign w:val="center"/>
          </w:tcPr>
          <w:p w14:paraId="1D42FCD7" w14:textId="2ABD4DBD" w:rsidR="00D128F7" w:rsidRPr="007E0F91" w:rsidRDefault="00D128F7" w:rsidP="00D128F7">
            <w:pPr>
              <w:jc w:val="center"/>
              <w:rPr>
                <w:ins w:id="21068" w:author="Στάθης Καπ" w:date="2023-03-09T06:32:00Z"/>
                <w:sz w:val="16"/>
                <w:szCs w:val="16"/>
              </w:rPr>
            </w:pPr>
            <w:ins w:id="21069" w:author="Στάθης Καπ" w:date="2023-03-09T07:43:00Z">
              <w:r>
                <w:rPr>
                  <w:rFonts w:ascii="Calibri" w:hAnsi="Calibri" w:cs="Calibri"/>
                  <w:color w:val="000000"/>
                  <w:sz w:val="16"/>
                  <w:szCs w:val="16"/>
                </w:rPr>
                <w:t>0.411</w:t>
              </w:r>
            </w:ins>
          </w:p>
        </w:tc>
        <w:tc>
          <w:tcPr>
            <w:tcW w:w="454" w:type="dxa"/>
            <w:tcBorders>
              <w:right w:val="single" w:sz="4" w:space="0" w:color="auto"/>
            </w:tcBorders>
            <w:vAlign w:val="center"/>
          </w:tcPr>
          <w:p w14:paraId="2DEA75EF" w14:textId="3B5C2546" w:rsidR="00D128F7" w:rsidRPr="007E0F91" w:rsidRDefault="00D128F7" w:rsidP="00D128F7">
            <w:pPr>
              <w:jc w:val="center"/>
              <w:rPr>
                <w:ins w:id="21070" w:author="Στάθης Καπ" w:date="2023-03-09T06:32:00Z"/>
                <w:sz w:val="16"/>
                <w:szCs w:val="16"/>
              </w:rPr>
            </w:pPr>
            <w:ins w:id="21071" w:author="Στάθης Καπ" w:date="2023-03-09T07:43:00Z">
              <w:r>
                <w:rPr>
                  <w:rFonts w:ascii="Calibri" w:hAnsi="Calibri" w:cs="Calibri"/>
                  <w:color w:val="000000"/>
                  <w:sz w:val="16"/>
                  <w:szCs w:val="16"/>
                </w:rPr>
                <w:t>2.14</w:t>
              </w:r>
            </w:ins>
          </w:p>
        </w:tc>
        <w:tc>
          <w:tcPr>
            <w:tcW w:w="453" w:type="dxa"/>
            <w:tcBorders>
              <w:left w:val="single" w:sz="4" w:space="0" w:color="auto"/>
            </w:tcBorders>
            <w:vAlign w:val="center"/>
          </w:tcPr>
          <w:p w14:paraId="16BB23A6" w14:textId="288A40B4" w:rsidR="00D128F7" w:rsidRPr="007E0F91" w:rsidRDefault="00D128F7" w:rsidP="00D128F7">
            <w:pPr>
              <w:jc w:val="center"/>
              <w:rPr>
                <w:ins w:id="21072" w:author="Στάθης Καπ" w:date="2023-03-09T06:32:00Z"/>
                <w:sz w:val="16"/>
                <w:szCs w:val="16"/>
              </w:rPr>
            </w:pPr>
            <w:ins w:id="21073" w:author="Στάθης Καπ" w:date="2023-03-09T07:43:00Z">
              <w:r>
                <w:rPr>
                  <w:rFonts w:ascii="Calibri" w:hAnsi="Calibri" w:cs="Calibri"/>
                  <w:color w:val="000000"/>
                  <w:sz w:val="16"/>
                  <w:szCs w:val="16"/>
                </w:rPr>
                <w:t>1680</w:t>
              </w:r>
            </w:ins>
          </w:p>
        </w:tc>
        <w:tc>
          <w:tcPr>
            <w:tcW w:w="454" w:type="dxa"/>
            <w:vAlign w:val="center"/>
          </w:tcPr>
          <w:p w14:paraId="24535845" w14:textId="05C2E618" w:rsidR="00D128F7" w:rsidRPr="007E0F91" w:rsidRDefault="00D128F7" w:rsidP="00D128F7">
            <w:pPr>
              <w:jc w:val="center"/>
              <w:rPr>
                <w:ins w:id="21074" w:author="Στάθης Καπ" w:date="2023-03-09T06:32:00Z"/>
                <w:sz w:val="16"/>
                <w:szCs w:val="16"/>
              </w:rPr>
            </w:pPr>
            <w:ins w:id="21075" w:author="Στάθης Καπ" w:date="2023-03-09T07:43:00Z">
              <w:r>
                <w:rPr>
                  <w:rFonts w:ascii="Calibri" w:hAnsi="Calibri" w:cs="Calibri"/>
                  <w:color w:val="000000"/>
                  <w:sz w:val="16"/>
                  <w:szCs w:val="16"/>
                </w:rPr>
                <w:t>1.75</w:t>
              </w:r>
            </w:ins>
          </w:p>
        </w:tc>
        <w:tc>
          <w:tcPr>
            <w:tcW w:w="454" w:type="dxa"/>
            <w:vAlign w:val="center"/>
          </w:tcPr>
          <w:p w14:paraId="2C6E150D" w14:textId="608C7148" w:rsidR="00D128F7" w:rsidRPr="007E0F91" w:rsidRDefault="00D128F7" w:rsidP="00D128F7">
            <w:pPr>
              <w:jc w:val="center"/>
              <w:rPr>
                <w:ins w:id="21076" w:author="Στάθης Καπ" w:date="2023-03-09T06:32:00Z"/>
                <w:sz w:val="16"/>
                <w:szCs w:val="16"/>
              </w:rPr>
            </w:pPr>
            <w:ins w:id="21077" w:author="Στάθης Καπ" w:date="2023-03-09T07:43:00Z">
              <w:r>
                <w:rPr>
                  <w:rFonts w:ascii="Calibri" w:hAnsi="Calibri" w:cs="Calibri"/>
                  <w:color w:val="000000"/>
                  <w:sz w:val="16"/>
                  <w:szCs w:val="16"/>
                </w:rPr>
                <w:t>0.301</w:t>
              </w:r>
            </w:ins>
          </w:p>
        </w:tc>
        <w:tc>
          <w:tcPr>
            <w:tcW w:w="461" w:type="dxa"/>
            <w:tcBorders>
              <w:right w:val="single" w:sz="4" w:space="0" w:color="auto"/>
            </w:tcBorders>
            <w:vAlign w:val="center"/>
          </w:tcPr>
          <w:p w14:paraId="162A603A" w14:textId="06E2BA24" w:rsidR="00D128F7" w:rsidRPr="007E0F91" w:rsidRDefault="00D128F7" w:rsidP="00D128F7">
            <w:pPr>
              <w:jc w:val="center"/>
              <w:rPr>
                <w:ins w:id="21078" w:author="Στάθης Καπ" w:date="2023-03-09T06:32:00Z"/>
                <w:sz w:val="16"/>
                <w:szCs w:val="16"/>
              </w:rPr>
            </w:pPr>
            <w:ins w:id="21079" w:author="Στάθης Καπ" w:date="2023-03-09T07:43:00Z">
              <w:r>
                <w:rPr>
                  <w:rFonts w:ascii="Calibri" w:hAnsi="Calibri" w:cs="Calibri"/>
                  <w:color w:val="000000"/>
                  <w:sz w:val="16"/>
                  <w:szCs w:val="16"/>
                </w:rPr>
                <w:t>28.33</w:t>
              </w:r>
            </w:ins>
          </w:p>
        </w:tc>
      </w:tr>
      <w:tr w:rsidR="00D128F7" w14:paraId="4FE8A244" w14:textId="77777777" w:rsidTr="009861B1">
        <w:trPr>
          <w:trHeight w:val="170"/>
          <w:jc w:val="center"/>
          <w:ins w:id="2108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24265" w14:textId="77777777" w:rsidR="00D128F7" w:rsidRPr="007E0F91" w:rsidRDefault="00D128F7" w:rsidP="00D128F7">
            <w:pPr>
              <w:jc w:val="center"/>
              <w:rPr>
                <w:ins w:id="21081" w:author="Στάθης Καπ" w:date="2023-03-09T06:32:00Z"/>
                <w:sz w:val="16"/>
                <w:szCs w:val="16"/>
              </w:rPr>
            </w:pPr>
            <w:ins w:id="21082" w:author="Στάθης Καπ" w:date="2023-03-09T06:32:00Z">
              <w:r w:rsidRPr="009861B1">
                <w:rPr>
                  <w:rFonts w:ascii="Calibri" w:hAnsi="Calibri" w:cs="Calibri"/>
                  <w:color w:val="000000"/>
                  <w:sz w:val="16"/>
                  <w:szCs w:val="16"/>
                </w:rPr>
                <w:t>c204</w:t>
              </w:r>
            </w:ins>
          </w:p>
        </w:tc>
        <w:tc>
          <w:tcPr>
            <w:tcW w:w="565" w:type="dxa"/>
            <w:tcBorders>
              <w:left w:val="single" w:sz="4" w:space="0" w:color="auto"/>
            </w:tcBorders>
            <w:vAlign w:val="center"/>
          </w:tcPr>
          <w:p w14:paraId="2D3A1B66" w14:textId="314D3EC0" w:rsidR="00D128F7" w:rsidRPr="007E0F91" w:rsidRDefault="00D128F7" w:rsidP="00D128F7">
            <w:pPr>
              <w:jc w:val="center"/>
              <w:rPr>
                <w:ins w:id="21083" w:author="Στάθης Καπ" w:date="2023-03-09T06:32:00Z"/>
                <w:sz w:val="16"/>
                <w:szCs w:val="16"/>
              </w:rPr>
            </w:pPr>
            <w:ins w:id="21084"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939D187" w14:textId="24A40AE7" w:rsidR="00D128F7" w:rsidRPr="007E0F91" w:rsidRDefault="00D128F7" w:rsidP="00D128F7">
            <w:pPr>
              <w:jc w:val="center"/>
              <w:rPr>
                <w:ins w:id="21085" w:author="Στάθης Καπ" w:date="2023-03-09T06:32:00Z"/>
                <w:sz w:val="16"/>
                <w:szCs w:val="16"/>
              </w:rPr>
            </w:pPr>
            <w:ins w:id="21086" w:author="Στάθης Καπ" w:date="2023-03-09T07:43:00Z">
              <w:r>
                <w:rPr>
                  <w:rFonts w:ascii="Calibri" w:hAnsi="Calibri" w:cs="Calibri"/>
                  <w:color w:val="000000"/>
                  <w:sz w:val="16"/>
                  <w:szCs w:val="16"/>
                </w:rPr>
                <w:t>1780</w:t>
              </w:r>
            </w:ins>
          </w:p>
        </w:tc>
        <w:tc>
          <w:tcPr>
            <w:tcW w:w="453" w:type="dxa"/>
            <w:tcBorders>
              <w:left w:val="single" w:sz="4" w:space="0" w:color="auto"/>
            </w:tcBorders>
            <w:vAlign w:val="center"/>
          </w:tcPr>
          <w:p w14:paraId="2A27E7BC" w14:textId="5826F3DC" w:rsidR="00D128F7" w:rsidRPr="007E0F91" w:rsidRDefault="00D128F7" w:rsidP="00D128F7">
            <w:pPr>
              <w:jc w:val="center"/>
              <w:rPr>
                <w:ins w:id="21087" w:author="Στάθης Καπ" w:date="2023-03-09T06:32:00Z"/>
                <w:sz w:val="16"/>
                <w:szCs w:val="16"/>
              </w:rPr>
            </w:pPr>
            <w:ins w:id="21088" w:author="Στάθης Καπ" w:date="2023-03-09T07:43:00Z">
              <w:r>
                <w:rPr>
                  <w:rFonts w:ascii="Calibri" w:hAnsi="Calibri" w:cs="Calibri"/>
                  <w:color w:val="000000"/>
                  <w:sz w:val="16"/>
                  <w:szCs w:val="16"/>
                </w:rPr>
                <w:t>1740</w:t>
              </w:r>
            </w:ins>
          </w:p>
        </w:tc>
        <w:tc>
          <w:tcPr>
            <w:tcW w:w="708" w:type="dxa"/>
            <w:vAlign w:val="center"/>
          </w:tcPr>
          <w:p w14:paraId="57F1D9E8" w14:textId="112C1056" w:rsidR="00D128F7" w:rsidRPr="007E0F91" w:rsidRDefault="00D128F7" w:rsidP="00D128F7">
            <w:pPr>
              <w:jc w:val="center"/>
              <w:rPr>
                <w:ins w:id="21089" w:author="Στάθης Καπ" w:date="2023-03-09T06:32:00Z"/>
                <w:sz w:val="16"/>
                <w:szCs w:val="16"/>
              </w:rPr>
            </w:pPr>
            <w:ins w:id="21090" w:author="Στάθης Καπ" w:date="2023-03-09T07:43:00Z">
              <w:r>
                <w:rPr>
                  <w:rFonts w:ascii="Calibri" w:hAnsi="Calibri" w:cs="Calibri"/>
                  <w:color w:val="000000"/>
                  <w:sz w:val="16"/>
                  <w:szCs w:val="16"/>
                </w:rPr>
                <w:t>3.87</w:t>
              </w:r>
            </w:ins>
          </w:p>
        </w:tc>
        <w:tc>
          <w:tcPr>
            <w:tcW w:w="652" w:type="dxa"/>
            <w:vMerge/>
            <w:tcBorders>
              <w:right w:val="single" w:sz="4" w:space="0" w:color="auto"/>
            </w:tcBorders>
            <w:vAlign w:val="center"/>
          </w:tcPr>
          <w:p w14:paraId="7441857A" w14:textId="77777777" w:rsidR="00D128F7" w:rsidRPr="007E0F91" w:rsidRDefault="00D128F7" w:rsidP="00D128F7">
            <w:pPr>
              <w:jc w:val="center"/>
              <w:rPr>
                <w:ins w:id="21091" w:author="Στάθης Καπ" w:date="2023-03-09T06:32:00Z"/>
                <w:sz w:val="16"/>
                <w:szCs w:val="16"/>
              </w:rPr>
            </w:pPr>
          </w:p>
        </w:tc>
        <w:tc>
          <w:tcPr>
            <w:tcW w:w="453" w:type="dxa"/>
            <w:tcBorders>
              <w:left w:val="single" w:sz="4" w:space="0" w:color="auto"/>
            </w:tcBorders>
            <w:vAlign w:val="center"/>
          </w:tcPr>
          <w:p w14:paraId="10AA7E40" w14:textId="37AC1F38" w:rsidR="00D128F7" w:rsidRPr="007E0F91" w:rsidRDefault="00D128F7" w:rsidP="00D128F7">
            <w:pPr>
              <w:jc w:val="center"/>
              <w:rPr>
                <w:ins w:id="21092" w:author="Στάθης Καπ" w:date="2023-03-09T06:32:00Z"/>
                <w:sz w:val="16"/>
                <w:szCs w:val="16"/>
              </w:rPr>
            </w:pPr>
            <w:ins w:id="21093" w:author="Στάθης Καπ" w:date="2023-03-09T07:43:00Z">
              <w:r>
                <w:rPr>
                  <w:rFonts w:ascii="Calibri" w:hAnsi="Calibri" w:cs="Calibri"/>
                  <w:color w:val="000000"/>
                  <w:sz w:val="16"/>
                  <w:szCs w:val="16"/>
                </w:rPr>
                <w:t>1720</w:t>
              </w:r>
            </w:ins>
          </w:p>
        </w:tc>
        <w:tc>
          <w:tcPr>
            <w:tcW w:w="454" w:type="dxa"/>
            <w:vAlign w:val="center"/>
          </w:tcPr>
          <w:p w14:paraId="77BA2A7F" w14:textId="01BF087E" w:rsidR="00D128F7" w:rsidRPr="007E0F91" w:rsidRDefault="00D128F7" w:rsidP="00D128F7">
            <w:pPr>
              <w:jc w:val="center"/>
              <w:rPr>
                <w:ins w:id="21094" w:author="Στάθης Καπ" w:date="2023-03-09T06:32:00Z"/>
                <w:sz w:val="16"/>
                <w:szCs w:val="16"/>
              </w:rPr>
            </w:pPr>
            <w:ins w:id="21095" w:author="Στάθης Καπ" w:date="2023-03-09T07:43:00Z">
              <w:r>
                <w:rPr>
                  <w:rFonts w:ascii="Calibri" w:hAnsi="Calibri" w:cs="Calibri"/>
                  <w:color w:val="000000"/>
                  <w:sz w:val="16"/>
                  <w:szCs w:val="16"/>
                </w:rPr>
                <w:t>1.15</w:t>
              </w:r>
            </w:ins>
          </w:p>
        </w:tc>
        <w:tc>
          <w:tcPr>
            <w:tcW w:w="454" w:type="dxa"/>
            <w:vAlign w:val="center"/>
          </w:tcPr>
          <w:p w14:paraId="3BFD54C1" w14:textId="06EBC269" w:rsidR="00D128F7" w:rsidRPr="007E0F91" w:rsidRDefault="00D128F7" w:rsidP="00D128F7">
            <w:pPr>
              <w:jc w:val="center"/>
              <w:rPr>
                <w:ins w:id="21096" w:author="Στάθης Καπ" w:date="2023-03-09T06:32:00Z"/>
                <w:sz w:val="16"/>
                <w:szCs w:val="16"/>
              </w:rPr>
            </w:pPr>
            <w:ins w:id="21097" w:author="Στάθης Καπ" w:date="2023-03-09T07:43:00Z">
              <w:r>
                <w:rPr>
                  <w:rFonts w:ascii="Calibri" w:hAnsi="Calibri" w:cs="Calibri"/>
                  <w:color w:val="000000"/>
                  <w:sz w:val="16"/>
                  <w:szCs w:val="16"/>
                </w:rPr>
                <w:t>0.441</w:t>
              </w:r>
            </w:ins>
          </w:p>
        </w:tc>
        <w:tc>
          <w:tcPr>
            <w:tcW w:w="457" w:type="dxa"/>
            <w:tcBorders>
              <w:right w:val="single" w:sz="4" w:space="0" w:color="auto"/>
            </w:tcBorders>
            <w:vAlign w:val="center"/>
          </w:tcPr>
          <w:p w14:paraId="00A94B74" w14:textId="1D8DDE02" w:rsidR="00D128F7" w:rsidRPr="007E0F91" w:rsidRDefault="00D128F7" w:rsidP="00D128F7">
            <w:pPr>
              <w:jc w:val="center"/>
              <w:rPr>
                <w:ins w:id="21098" w:author="Στάθης Καπ" w:date="2023-03-09T06:32:00Z"/>
                <w:sz w:val="16"/>
                <w:szCs w:val="16"/>
              </w:rPr>
            </w:pPr>
            <w:ins w:id="21099" w:author="Στάθης Καπ" w:date="2023-03-09T07:43:00Z">
              <w:r>
                <w:rPr>
                  <w:rFonts w:ascii="Calibri" w:hAnsi="Calibri" w:cs="Calibri"/>
                  <w:color w:val="000000"/>
                  <w:sz w:val="16"/>
                  <w:szCs w:val="16"/>
                </w:rPr>
                <w:t>-35.28</w:t>
              </w:r>
            </w:ins>
          </w:p>
        </w:tc>
        <w:tc>
          <w:tcPr>
            <w:tcW w:w="453" w:type="dxa"/>
            <w:tcBorders>
              <w:left w:val="single" w:sz="4" w:space="0" w:color="auto"/>
            </w:tcBorders>
            <w:vAlign w:val="center"/>
          </w:tcPr>
          <w:p w14:paraId="79C064B9" w14:textId="73BA40A8" w:rsidR="00D128F7" w:rsidRPr="007E0F91" w:rsidRDefault="00D128F7" w:rsidP="00D128F7">
            <w:pPr>
              <w:jc w:val="center"/>
              <w:rPr>
                <w:ins w:id="21100" w:author="Στάθης Καπ" w:date="2023-03-09T06:32:00Z"/>
                <w:sz w:val="16"/>
                <w:szCs w:val="16"/>
              </w:rPr>
            </w:pPr>
            <w:ins w:id="21101" w:author="Στάθης Καπ" w:date="2023-03-09T07:43:00Z">
              <w:r>
                <w:rPr>
                  <w:rFonts w:ascii="Calibri" w:hAnsi="Calibri" w:cs="Calibri"/>
                  <w:color w:val="000000"/>
                  <w:sz w:val="16"/>
                  <w:szCs w:val="16"/>
                </w:rPr>
                <w:t>1690</w:t>
              </w:r>
            </w:ins>
          </w:p>
        </w:tc>
        <w:tc>
          <w:tcPr>
            <w:tcW w:w="454" w:type="dxa"/>
            <w:vAlign w:val="center"/>
          </w:tcPr>
          <w:p w14:paraId="64E50744" w14:textId="422C9C63" w:rsidR="00D128F7" w:rsidRPr="007E0F91" w:rsidRDefault="00D128F7" w:rsidP="00D128F7">
            <w:pPr>
              <w:jc w:val="center"/>
              <w:rPr>
                <w:ins w:id="21102" w:author="Στάθης Καπ" w:date="2023-03-09T06:32:00Z"/>
                <w:sz w:val="16"/>
                <w:szCs w:val="16"/>
              </w:rPr>
            </w:pPr>
            <w:ins w:id="21103" w:author="Στάθης Καπ" w:date="2023-03-09T07:43:00Z">
              <w:r>
                <w:rPr>
                  <w:rFonts w:ascii="Calibri" w:hAnsi="Calibri" w:cs="Calibri"/>
                  <w:color w:val="000000"/>
                  <w:sz w:val="16"/>
                  <w:szCs w:val="16"/>
                </w:rPr>
                <w:t>2.87</w:t>
              </w:r>
            </w:ins>
          </w:p>
        </w:tc>
        <w:tc>
          <w:tcPr>
            <w:tcW w:w="454" w:type="dxa"/>
            <w:vAlign w:val="center"/>
          </w:tcPr>
          <w:p w14:paraId="41549D09" w14:textId="58D11AB9" w:rsidR="00D128F7" w:rsidRPr="007E0F91" w:rsidRDefault="00D128F7" w:rsidP="00D128F7">
            <w:pPr>
              <w:jc w:val="center"/>
              <w:rPr>
                <w:ins w:id="21104" w:author="Στάθης Καπ" w:date="2023-03-09T06:32:00Z"/>
                <w:sz w:val="16"/>
                <w:szCs w:val="16"/>
              </w:rPr>
            </w:pPr>
            <w:ins w:id="21105" w:author="Στάθης Καπ" w:date="2023-03-09T07:43:00Z">
              <w:r>
                <w:rPr>
                  <w:rFonts w:ascii="Calibri" w:hAnsi="Calibri" w:cs="Calibri"/>
                  <w:color w:val="000000"/>
                  <w:sz w:val="16"/>
                  <w:szCs w:val="16"/>
                </w:rPr>
                <w:t>0.243</w:t>
              </w:r>
            </w:ins>
          </w:p>
        </w:tc>
        <w:tc>
          <w:tcPr>
            <w:tcW w:w="454" w:type="dxa"/>
            <w:tcBorders>
              <w:right w:val="single" w:sz="4" w:space="0" w:color="auto"/>
            </w:tcBorders>
            <w:vAlign w:val="center"/>
          </w:tcPr>
          <w:p w14:paraId="66193A3C" w14:textId="68FB0592" w:rsidR="00D128F7" w:rsidRPr="007E0F91" w:rsidRDefault="00D128F7" w:rsidP="00D128F7">
            <w:pPr>
              <w:jc w:val="center"/>
              <w:rPr>
                <w:ins w:id="21106" w:author="Στάθης Καπ" w:date="2023-03-09T06:32:00Z"/>
                <w:sz w:val="16"/>
                <w:szCs w:val="16"/>
              </w:rPr>
            </w:pPr>
            <w:ins w:id="21107" w:author="Στάθης Καπ" w:date="2023-03-09T07:43:00Z">
              <w:r>
                <w:rPr>
                  <w:rFonts w:ascii="Calibri" w:hAnsi="Calibri" w:cs="Calibri"/>
                  <w:color w:val="000000"/>
                  <w:sz w:val="16"/>
                  <w:szCs w:val="16"/>
                </w:rPr>
                <w:t>25.46</w:t>
              </w:r>
            </w:ins>
          </w:p>
        </w:tc>
        <w:tc>
          <w:tcPr>
            <w:tcW w:w="453" w:type="dxa"/>
            <w:tcBorders>
              <w:left w:val="single" w:sz="4" w:space="0" w:color="auto"/>
            </w:tcBorders>
            <w:vAlign w:val="center"/>
          </w:tcPr>
          <w:p w14:paraId="70DBF313" w14:textId="19864488" w:rsidR="00D128F7" w:rsidRPr="007E0F91" w:rsidRDefault="00D128F7" w:rsidP="00D128F7">
            <w:pPr>
              <w:jc w:val="center"/>
              <w:rPr>
                <w:ins w:id="21108" w:author="Στάθης Καπ" w:date="2023-03-09T06:32:00Z"/>
                <w:sz w:val="16"/>
                <w:szCs w:val="16"/>
              </w:rPr>
            </w:pPr>
            <w:ins w:id="21109" w:author="Στάθης Καπ" w:date="2023-03-09T07:43:00Z">
              <w:r>
                <w:rPr>
                  <w:rFonts w:ascii="Calibri" w:hAnsi="Calibri" w:cs="Calibri"/>
                  <w:color w:val="000000"/>
                  <w:sz w:val="16"/>
                  <w:szCs w:val="16"/>
                </w:rPr>
                <w:t>1680</w:t>
              </w:r>
            </w:ins>
          </w:p>
        </w:tc>
        <w:tc>
          <w:tcPr>
            <w:tcW w:w="454" w:type="dxa"/>
            <w:vAlign w:val="center"/>
          </w:tcPr>
          <w:p w14:paraId="41091398" w14:textId="4A313094" w:rsidR="00D128F7" w:rsidRPr="007E0F91" w:rsidRDefault="00D128F7" w:rsidP="00D128F7">
            <w:pPr>
              <w:jc w:val="center"/>
              <w:rPr>
                <w:ins w:id="21110" w:author="Στάθης Καπ" w:date="2023-03-09T06:32:00Z"/>
                <w:sz w:val="16"/>
                <w:szCs w:val="16"/>
              </w:rPr>
            </w:pPr>
            <w:ins w:id="21111" w:author="Στάθης Καπ" w:date="2023-03-09T07:43:00Z">
              <w:r>
                <w:rPr>
                  <w:rFonts w:ascii="Calibri" w:hAnsi="Calibri" w:cs="Calibri"/>
                  <w:color w:val="000000"/>
                  <w:sz w:val="16"/>
                  <w:szCs w:val="16"/>
                </w:rPr>
                <w:t>3.45</w:t>
              </w:r>
            </w:ins>
          </w:p>
        </w:tc>
        <w:tc>
          <w:tcPr>
            <w:tcW w:w="454" w:type="dxa"/>
            <w:vAlign w:val="center"/>
          </w:tcPr>
          <w:p w14:paraId="14417315" w14:textId="0C7495C9" w:rsidR="00D128F7" w:rsidRPr="007E0F91" w:rsidRDefault="00D128F7" w:rsidP="00D128F7">
            <w:pPr>
              <w:jc w:val="center"/>
              <w:rPr>
                <w:ins w:id="21112" w:author="Στάθης Καπ" w:date="2023-03-09T06:32:00Z"/>
                <w:sz w:val="16"/>
                <w:szCs w:val="16"/>
              </w:rPr>
            </w:pPr>
            <w:ins w:id="21113" w:author="Στάθης Καπ" w:date="2023-03-09T07:43:00Z">
              <w:r>
                <w:rPr>
                  <w:rFonts w:ascii="Calibri" w:hAnsi="Calibri" w:cs="Calibri"/>
                  <w:color w:val="000000"/>
                  <w:sz w:val="16"/>
                  <w:szCs w:val="16"/>
                </w:rPr>
                <w:t>0.211</w:t>
              </w:r>
            </w:ins>
          </w:p>
        </w:tc>
        <w:tc>
          <w:tcPr>
            <w:tcW w:w="461" w:type="dxa"/>
            <w:tcBorders>
              <w:right w:val="single" w:sz="4" w:space="0" w:color="auto"/>
            </w:tcBorders>
            <w:vAlign w:val="center"/>
          </w:tcPr>
          <w:p w14:paraId="2DE89D55" w14:textId="6FA2E807" w:rsidR="00D128F7" w:rsidRPr="007E0F91" w:rsidRDefault="00D128F7" w:rsidP="00D128F7">
            <w:pPr>
              <w:jc w:val="center"/>
              <w:rPr>
                <w:ins w:id="21114" w:author="Στάθης Καπ" w:date="2023-03-09T06:32:00Z"/>
                <w:sz w:val="16"/>
                <w:szCs w:val="16"/>
              </w:rPr>
            </w:pPr>
            <w:ins w:id="21115" w:author="Στάθης Καπ" w:date="2023-03-09T07:43:00Z">
              <w:r>
                <w:rPr>
                  <w:rFonts w:ascii="Calibri" w:hAnsi="Calibri" w:cs="Calibri"/>
                  <w:color w:val="000000"/>
                  <w:sz w:val="16"/>
                  <w:szCs w:val="16"/>
                </w:rPr>
                <w:t>35.28</w:t>
              </w:r>
            </w:ins>
          </w:p>
        </w:tc>
      </w:tr>
      <w:tr w:rsidR="00D128F7" w14:paraId="106E233C" w14:textId="77777777" w:rsidTr="009861B1">
        <w:trPr>
          <w:trHeight w:val="170"/>
          <w:jc w:val="center"/>
          <w:ins w:id="2111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AA5E31F" w14:textId="77777777" w:rsidR="00D128F7" w:rsidRPr="007E0F91" w:rsidRDefault="00D128F7" w:rsidP="00D128F7">
            <w:pPr>
              <w:jc w:val="center"/>
              <w:rPr>
                <w:ins w:id="21117" w:author="Στάθης Καπ" w:date="2023-03-09T06:32:00Z"/>
                <w:sz w:val="16"/>
                <w:szCs w:val="16"/>
              </w:rPr>
            </w:pPr>
            <w:ins w:id="21118" w:author="Στάθης Καπ" w:date="2023-03-09T06:32:00Z">
              <w:r w:rsidRPr="009861B1">
                <w:rPr>
                  <w:rFonts w:ascii="Calibri" w:hAnsi="Calibri" w:cs="Calibri"/>
                  <w:color w:val="000000"/>
                  <w:sz w:val="16"/>
                  <w:szCs w:val="16"/>
                </w:rPr>
                <w:t>c205</w:t>
              </w:r>
            </w:ins>
          </w:p>
        </w:tc>
        <w:tc>
          <w:tcPr>
            <w:tcW w:w="565" w:type="dxa"/>
            <w:tcBorders>
              <w:left w:val="single" w:sz="4" w:space="0" w:color="auto"/>
            </w:tcBorders>
            <w:vAlign w:val="center"/>
          </w:tcPr>
          <w:p w14:paraId="3906DCA0" w14:textId="09363565" w:rsidR="00D128F7" w:rsidRPr="007E0F91" w:rsidRDefault="00D128F7" w:rsidP="00D128F7">
            <w:pPr>
              <w:jc w:val="center"/>
              <w:rPr>
                <w:ins w:id="21119" w:author="Στάθης Καπ" w:date="2023-03-09T06:32:00Z"/>
                <w:sz w:val="16"/>
                <w:szCs w:val="16"/>
              </w:rPr>
            </w:pPr>
            <w:ins w:id="21120"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574AC116" w14:textId="63DAE4D0" w:rsidR="00D128F7" w:rsidRPr="007E0F91" w:rsidRDefault="00D128F7" w:rsidP="00D128F7">
            <w:pPr>
              <w:jc w:val="center"/>
              <w:rPr>
                <w:ins w:id="21121" w:author="Στάθης Καπ" w:date="2023-03-09T06:32:00Z"/>
                <w:sz w:val="16"/>
                <w:szCs w:val="16"/>
              </w:rPr>
            </w:pPr>
            <w:ins w:id="21122"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69DE5676" w14:textId="24CBDF42" w:rsidR="00D128F7" w:rsidRPr="007E0F91" w:rsidRDefault="00D128F7" w:rsidP="00D128F7">
            <w:pPr>
              <w:jc w:val="center"/>
              <w:rPr>
                <w:ins w:id="21123" w:author="Στάθης Καπ" w:date="2023-03-09T06:32:00Z"/>
                <w:sz w:val="16"/>
                <w:szCs w:val="16"/>
              </w:rPr>
            </w:pPr>
            <w:ins w:id="21124" w:author="Στάθης Καπ" w:date="2023-03-09T07:43:00Z">
              <w:r>
                <w:rPr>
                  <w:rFonts w:ascii="Calibri" w:hAnsi="Calibri" w:cs="Calibri"/>
                  <w:color w:val="000000"/>
                  <w:sz w:val="16"/>
                  <w:szCs w:val="16"/>
                </w:rPr>
                <w:t>1750</w:t>
              </w:r>
            </w:ins>
          </w:p>
        </w:tc>
        <w:tc>
          <w:tcPr>
            <w:tcW w:w="708" w:type="dxa"/>
            <w:vAlign w:val="center"/>
          </w:tcPr>
          <w:p w14:paraId="11A7D52C" w14:textId="17FBC896" w:rsidR="00D128F7" w:rsidRPr="007E0F91" w:rsidRDefault="00D128F7" w:rsidP="00D128F7">
            <w:pPr>
              <w:jc w:val="center"/>
              <w:rPr>
                <w:ins w:id="21125" w:author="Στάθης Καπ" w:date="2023-03-09T06:32:00Z"/>
                <w:sz w:val="16"/>
                <w:szCs w:val="16"/>
              </w:rPr>
            </w:pPr>
            <w:ins w:id="21126"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6EA9A677" w14:textId="77777777" w:rsidR="00D128F7" w:rsidRPr="007E0F91" w:rsidRDefault="00D128F7" w:rsidP="00D128F7">
            <w:pPr>
              <w:jc w:val="center"/>
              <w:rPr>
                <w:ins w:id="21127" w:author="Στάθης Καπ" w:date="2023-03-09T06:32:00Z"/>
                <w:sz w:val="16"/>
                <w:szCs w:val="16"/>
              </w:rPr>
            </w:pPr>
          </w:p>
        </w:tc>
        <w:tc>
          <w:tcPr>
            <w:tcW w:w="453" w:type="dxa"/>
            <w:tcBorders>
              <w:left w:val="single" w:sz="4" w:space="0" w:color="auto"/>
            </w:tcBorders>
            <w:vAlign w:val="center"/>
          </w:tcPr>
          <w:p w14:paraId="7D6406E2" w14:textId="6236007B" w:rsidR="00D128F7" w:rsidRPr="007E0F91" w:rsidRDefault="00D128F7" w:rsidP="00D128F7">
            <w:pPr>
              <w:jc w:val="center"/>
              <w:rPr>
                <w:ins w:id="21128" w:author="Στάθης Καπ" w:date="2023-03-09T06:32:00Z"/>
                <w:sz w:val="16"/>
                <w:szCs w:val="16"/>
              </w:rPr>
            </w:pPr>
            <w:ins w:id="21129" w:author="Στάθης Καπ" w:date="2023-03-09T07:43:00Z">
              <w:r>
                <w:rPr>
                  <w:rFonts w:ascii="Calibri" w:hAnsi="Calibri" w:cs="Calibri"/>
                  <w:color w:val="000000"/>
                  <w:sz w:val="16"/>
                  <w:szCs w:val="16"/>
                </w:rPr>
                <w:t>1760</w:t>
              </w:r>
            </w:ins>
          </w:p>
        </w:tc>
        <w:tc>
          <w:tcPr>
            <w:tcW w:w="454" w:type="dxa"/>
            <w:vAlign w:val="center"/>
          </w:tcPr>
          <w:p w14:paraId="0168FC6C" w14:textId="1557858F" w:rsidR="00D128F7" w:rsidRPr="007E0F91" w:rsidRDefault="00D128F7" w:rsidP="00D128F7">
            <w:pPr>
              <w:jc w:val="center"/>
              <w:rPr>
                <w:ins w:id="21130" w:author="Στάθης Καπ" w:date="2023-03-09T06:32:00Z"/>
                <w:sz w:val="16"/>
                <w:szCs w:val="16"/>
              </w:rPr>
            </w:pPr>
            <w:ins w:id="21131" w:author="Στάθης Καπ" w:date="2023-03-09T07:43:00Z">
              <w:r>
                <w:rPr>
                  <w:rFonts w:ascii="Calibri" w:hAnsi="Calibri" w:cs="Calibri"/>
                  <w:color w:val="000000"/>
                  <w:sz w:val="16"/>
                  <w:szCs w:val="16"/>
                </w:rPr>
                <w:t>-0.57</w:t>
              </w:r>
            </w:ins>
          </w:p>
        </w:tc>
        <w:tc>
          <w:tcPr>
            <w:tcW w:w="454" w:type="dxa"/>
            <w:vAlign w:val="center"/>
          </w:tcPr>
          <w:p w14:paraId="33A87980" w14:textId="253FA402" w:rsidR="00D128F7" w:rsidRPr="007E0F91" w:rsidRDefault="00D128F7" w:rsidP="00D128F7">
            <w:pPr>
              <w:jc w:val="center"/>
              <w:rPr>
                <w:ins w:id="21132" w:author="Στάθης Καπ" w:date="2023-03-09T06:32:00Z"/>
                <w:sz w:val="16"/>
                <w:szCs w:val="16"/>
              </w:rPr>
            </w:pPr>
            <w:ins w:id="21133"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149FB2A" w14:textId="1583A331" w:rsidR="00D128F7" w:rsidRPr="007E0F91" w:rsidRDefault="00D128F7" w:rsidP="00D128F7">
            <w:pPr>
              <w:jc w:val="center"/>
              <w:rPr>
                <w:ins w:id="21134" w:author="Στάθης Καπ" w:date="2023-03-09T06:32:00Z"/>
                <w:sz w:val="16"/>
                <w:szCs w:val="16"/>
              </w:rPr>
            </w:pPr>
            <w:ins w:id="21135" w:author="Στάθης Καπ" w:date="2023-03-09T07:43:00Z">
              <w:r>
                <w:rPr>
                  <w:rFonts w:ascii="Calibri" w:hAnsi="Calibri" w:cs="Calibri"/>
                  <w:color w:val="000000"/>
                  <w:sz w:val="16"/>
                  <w:szCs w:val="16"/>
                </w:rPr>
                <w:t>58.56</w:t>
              </w:r>
            </w:ins>
          </w:p>
        </w:tc>
        <w:tc>
          <w:tcPr>
            <w:tcW w:w="453" w:type="dxa"/>
            <w:tcBorders>
              <w:left w:val="single" w:sz="4" w:space="0" w:color="auto"/>
            </w:tcBorders>
            <w:vAlign w:val="center"/>
          </w:tcPr>
          <w:p w14:paraId="6E357387" w14:textId="1C5D07D6" w:rsidR="00D128F7" w:rsidRPr="007E0F91" w:rsidRDefault="00D128F7" w:rsidP="00D128F7">
            <w:pPr>
              <w:jc w:val="center"/>
              <w:rPr>
                <w:ins w:id="21136" w:author="Στάθης Καπ" w:date="2023-03-09T06:32:00Z"/>
                <w:sz w:val="16"/>
                <w:szCs w:val="16"/>
              </w:rPr>
            </w:pPr>
            <w:ins w:id="21137" w:author="Στάθης Καπ" w:date="2023-03-09T07:43:00Z">
              <w:r>
                <w:rPr>
                  <w:rFonts w:ascii="Calibri" w:hAnsi="Calibri" w:cs="Calibri"/>
                  <w:color w:val="000000"/>
                  <w:sz w:val="16"/>
                  <w:szCs w:val="16"/>
                </w:rPr>
                <w:t>1720</w:t>
              </w:r>
            </w:ins>
          </w:p>
        </w:tc>
        <w:tc>
          <w:tcPr>
            <w:tcW w:w="454" w:type="dxa"/>
            <w:vAlign w:val="center"/>
          </w:tcPr>
          <w:p w14:paraId="139DEE8B" w14:textId="4F8C5AD2" w:rsidR="00D128F7" w:rsidRPr="007E0F91" w:rsidRDefault="00D128F7" w:rsidP="00D128F7">
            <w:pPr>
              <w:jc w:val="center"/>
              <w:rPr>
                <w:ins w:id="21138" w:author="Στάθης Καπ" w:date="2023-03-09T06:32:00Z"/>
                <w:sz w:val="16"/>
                <w:szCs w:val="16"/>
              </w:rPr>
            </w:pPr>
            <w:ins w:id="21139" w:author="Στάθης Καπ" w:date="2023-03-09T07:43:00Z">
              <w:r>
                <w:rPr>
                  <w:rFonts w:ascii="Calibri" w:hAnsi="Calibri" w:cs="Calibri"/>
                  <w:color w:val="000000"/>
                  <w:sz w:val="16"/>
                  <w:szCs w:val="16"/>
                </w:rPr>
                <w:t>1.71</w:t>
              </w:r>
            </w:ins>
          </w:p>
        </w:tc>
        <w:tc>
          <w:tcPr>
            <w:tcW w:w="454" w:type="dxa"/>
            <w:vAlign w:val="center"/>
          </w:tcPr>
          <w:p w14:paraId="2CD4FE93" w14:textId="489D306B" w:rsidR="00D128F7" w:rsidRPr="007E0F91" w:rsidRDefault="00D128F7" w:rsidP="00D128F7">
            <w:pPr>
              <w:jc w:val="center"/>
              <w:rPr>
                <w:ins w:id="21140" w:author="Στάθης Καπ" w:date="2023-03-09T06:32:00Z"/>
                <w:sz w:val="16"/>
                <w:szCs w:val="16"/>
              </w:rPr>
            </w:pPr>
            <w:ins w:id="21141" w:author="Στάθης Καπ" w:date="2023-03-09T07:43:00Z">
              <w:r>
                <w:rPr>
                  <w:rFonts w:ascii="Calibri" w:hAnsi="Calibri" w:cs="Calibri"/>
                  <w:color w:val="000000"/>
                  <w:sz w:val="16"/>
                  <w:szCs w:val="16"/>
                </w:rPr>
                <w:t>0.222</w:t>
              </w:r>
            </w:ins>
          </w:p>
        </w:tc>
        <w:tc>
          <w:tcPr>
            <w:tcW w:w="454" w:type="dxa"/>
            <w:tcBorders>
              <w:right w:val="single" w:sz="4" w:space="0" w:color="auto"/>
            </w:tcBorders>
            <w:vAlign w:val="center"/>
          </w:tcPr>
          <w:p w14:paraId="02370A19" w14:textId="515751A9" w:rsidR="00D128F7" w:rsidRPr="007E0F91" w:rsidRDefault="00D128F7" w:rsidP="00D128F7">
            <w:pPr>
              <w:jc w:val="center"/>
              <w:rPr>
                <w:ins w:id="21142" w:author="Στάθης Καπ" w:date="2023-03-09T06:32:00Z"/>
                <w:sz w:val="16"/>
                <w:szCs w:val="16"/>
              </w:rPr>
            </w:pPr>
            <w:ins w:id="21143" w:author="Στάθης Καπ" w:date="2023-03-09T07:43:00Z">
              <w:r>
                <w:rPr>
                  <w:rFonts w:ascii="Calibri" w:hAnsi="Calibri" w:cs="Calibri"/>
                  <w:color w:val="000000"/>
                  <w:sz w:val="16"/>
                  <w:szCs w:val="16"/>
                </w:rPr>
                <w:t>66.67</w:t>
              </w:r>
            </w:ins>
          </w:p>
        </w:tc>
        <w:tc>
          <w:tcPr>
            <w:tcW w:w="453" w:type="dxa"/>
            <w:tcBorders>
              <w:left w:val="single" w:sz="4" w:space="0" w:color="auto"/>
            </w:tcBorders>
            <w:vAlign w:val="center"/>
          </w:tcPr>
          <w:p w14:paraId="148B1982" w14:textId="6765114D" w:rsidR="00D128F7" w:rsidRPr="007E0F91" w:rsidRDefault="00D128F7" w:rsidP="00D128F7">
            <w:pPr>
              <w:jc w:val="center"/>
              <w:rPr>
                <w:ins w:id="21144" w:author="Στάθης Καπ" w:date="2023-03-09T06:32:00Z"/>
                <w:sz w:val="16"/>
                <w:szCs w:val="16"/>
              </w:rPr>
            </w:pPr>
            <w:ins w:id="21145" w:author="Στάθης Καπ" w:date="2023-03-09T07:43:00Z">
              <w:r>
                <w:rPr>
                  <w:rFonts w:ascii="Calibri" w:hAnsi="Calibri" w:cs="Calibri"/>
                  <w:color w:val="000000"/>
                  <w:sz w:val="16"/>
                  <w:szCs w:val="16"/>
                </w:rPr>
                <w:t>1740</w:t>
              </w:r>
            </w:ins>
          </w:p>
        </w:tc>
        <w:tc>
          <w:tcPr>
            <w:tcW w:w="454" w:type="dxa"/>
            <w:vAlign w:val="center"/>
          </w:tcPr>
          <w:p w14:paraId="375E3B17" w14:textId="0FDA481F" w:rsidR="00D128F7" w:rsidRPr="007E0F91" w:rsidRDefault="00D128F7" w:rsidP="00D128F7">
            <w:pPr>
              <w:jc w:val="center"/>
              <w:rPr>
                <w:ins w:id="21146" w:author="Στάθης Καπ" w:date="2023-03-09T06:32:00Z"/>
                <w:sz w:val="16"/>
                <w:szCs w:val="16"/>
              </w:rPr>
            </w:pPr>
            <w:ins w:id="21147" w:author="Στάθης Καπ" w:date="2023-03-09T07:43:00Z">
              <w:r>
                <w:rPr>
                  <w:rFonts w:ascii="Calibri" w:hAnsi="Calibri" w:cs="Calibri"/>
                  <w:color w:val="000000"/>
                  <w:sz w:val="16"/>
                  <w:szCs w:val="16"/>
                </w:rPr>
                <w:t>0.57</w:t>
              </w:r>
            </w:ins>
          </w:p>
        </w:tc>
        <w:tc>
          <w:tcPr>
            <w:tcW w:w="454" w:type="dxa"/>
            <w:vAlign w:val="center"/>
          </w:tcPr>
          <w:p w14:paraId="350DA7F0" w14:textId="55F979DB" w:rsidR="00D128F7" w:rsidRPr="007E0F91" w:rsidRDefault="00D128F7" w:rsidP="00D128F7">
            <w:pPr>
              <w:jc w:val="center"/>
              <w:rPr>
                <w:ins w:id="21148" w:author="Στάθης Καπ" w:date="2023-03-09T06:32:00Z"/>
                <w:sz w:val="16"/>
                <w:szCs w:val="16"/>
              </w:rPr>
            </w:pPr>
            <w:ins w:id="21149" w:author="Στάθης Καπ" w:date="2023-03-09T07:43:00Z">
              <w:r>
                <w:rPr>
                  <w:rFonts w:ascii="Calibri" w:hAnsi="Calibri" w:cs="Calibri"/>
                  <w:color w:val="000000"/>
                  <w:sz w:val="16"/>
                  <w:szCs w:val="16"/>
                </w:rPr>
                <w:t>0.186</w:t>
              </w:r>
            </w:ins>
          </w:p>
        </w:tc>
        <w:tc>
          <w:tcPr>
            <w:tcW w:w="461" w:type="dxa"/>
            <w:tcBorders>
              <w:right w:val="single" w:sz="4" w:space="0" w:color="auto"/>
            </w:tcBorders>
            <w:vAlign w:val="center"/>
          </w:tcPr>
          <w:p w14:paraId="67F08012" w14:textId="5EC4AB69" w:rsidR="00D128F7" w:rsidRPr="007E0F91" w:rsidRDefault="00D128F7" w:rsidP="00D128F7">
            <w:pPr>
              <w:jc w:val="center"/>
              <w:rPr>
                <w:ins w:id="21150" w:author="Στάθης Καπ" w:date="2023-03-09T06:32:00Z"/>
                <w:sz w:val="16"/>
                <w:szCs w:val="16"/>
              </w:rPr>
            </w:pPr>
            <w:ins w:id="21151" w:author="Στάθης Καπ" w:date="2023-03-09T07:43:00Z">
              <w:r>
                <w:rPr>
                  <w:rFonts w:ascii="Calibri" w:hAnsi="Calibri" w:cs="Calibri"/>
                  <w:color w:val="000000"/>
                  <w:sz w:val="16"/>
                  <w:szCs w:val="16"/>
                </w:rPr>
                <w:t>72.07</w:t>
              </w:r>
            </w:ins>
          </w:p>
        </w:tc>
      </w:tr>
      <w:tr w:rsidR="00D128F7" w14:paraId="75EE8B01" w14:textId="77777777" w:rsidTr="009861B1">
        <w:trPr>
          <w:trHeight w:val="170"/>
          <w:jc w:val="center"/>
          <w:ins w:id="2115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C4A6F77" w14:textId="77777777" w:rsidR="00D128F7" w:rsidRPr="007E0F91" w:rsidRDefault="00D128F7" w:rsidP="00D128F7">
            <w:pPr>
              <w:jc w:val="center"/>
              <w:rPr>
                <w:ins w:id="21153" w:author="Στάθης Καπ" w:date="2023-03-09T06:32:00Z"/>
                <w:sz w:val="16"/>
                <w:szCs w:val="16"/>
              </w:rPr>
            </w:pPr>
            <w:ins w:id="21154" w:author="Στάθης Καπ" w:date="2023-03-09T06:32:00Z">
              <w:r w:rsidRPr="009861B1">
                <w:rPr>
                  <w:rFonts w:ascii="Calibri" w:hAnsi="Calibri" w:cs="Calibri"/>
                  <w:color w:val="000000"/>
                  <w:sz w:val="16"/>
                  <w:szCs w:val="16"/>
                </w:rPr>
                <w:t>c206</w:t>
              </w:r>
            </w:ins>
          </w:p>
        </w:tc>
        <w:tc>
          <w:tcPr>
            <w:tcW w:w="565" w:type="dxa"/>
            <w:tcBorders>
              <w:left w:val="single" w:sz="4" w:space="0" w:color="auto"/>
            </w:tcBorders>
            <w:vAlign w:val="center"/>
          </w:tcPr>
          <w:p w14:paraId="7EA30AAF" w14:textId="652A98E3" w:rsidR="00D128F7" w:rsidRPr="007E0F91" w:rsidRDefault="00D128F7" w:rsidP="00D128F7">
            <w:pPr>
              <w:jc w:val="center"/>
              <w:rPr>
                <w:ins w:id="21155" w:author="Στάθης Καπ" w:date="2023-03-09T06:32:00Z"/>
                <w:sz w:val="16"/>
                <w:szCs w:val="16"/>
              </w:rPr>
            </w:pPr>
            <w:ins w:id="21156"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FDDCF7D" w14:textId="397FF737" w:rsidR="00D128F7" w:rsidRPr="007E0F91" w:rsidRDefault="00D128F7" w:rsidP="00D128F7">
            <w:pPr>
              <w:jc w:val="center"/>
              <w:rPr>
                <w:ins w:id="21157" w:author="Στάθης Καπ" w:date="2023-03-09T06:32:00Z"/>
                <w:sz w:val="16"/>
                <w:szCs w:val="16"/>
              </w:rPr>
            </w:pPr>
            <w:ins w:id="21158"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0B6DC841" w14:textId="7941E8E9" w:rsidR="00D128F7" w:rsidRPr="007E0F91" w:rsidRDefault="00D128F7" w:rsidP="00D128F7">
            <w:pPr>
              <w:jc w:val="center"/>
              <w:rPr>
                <w:ins w:id="21159" w:author="Στάθης Καπ" w:date="2023-03-09T06:32:00Z"/>
                <w:sz w:val="16"/>
                <w:szCs w:val="16"/>
              </w:rPr>
            </w:pPr>
            <w:ins w:id="21160" w:author="Στάθης Καπ" w:date="2023-03-09T07:43:00Z">
              <w:r>
                <w:rPr>
                  <w:rFonts w:ascii="Calibri" w:hAnsi="Calibri" w:cs="Calibri"/>
                  <w:color w:val="000000"/>
                  <w:sz w:val="16"/>
                  <w:szCs w:val="16"/>
                </w:rPr>
                <w:t>1760</w:t>
              </w:r>
            </w:ins>
          </w:p>
        </w:tc>
        <w:tc>
          <w:tcPr>
            <w:tcW w:w="708" w:type="dxa"/>
            <w:vAlign w:val="center"/>
          </w:tcPr>
          <w:p w14:paraId="0DA810ED" w14:textId="09D7A8EF" w:rsidR="00D128F7" w:rsidRPr="007E0F91" w:rsidRDefault="00D128F7" w:rsidP="00D128F7">
            <w:pPr>
              <w:jc w:val="center"/>
              <w:rPr>
                <w:ins w:id="21161" w:author="Στάθης Καπ" w:date="2023-03-09T06:32:00Z"/>
                <w:sz w:val="16"/>
                <w:szCs w:val="16"/>
              </w:rPr>
            </w:pPr>
            <w:ins w:id="21162" w:author="Στάθης Καπ" w:date="2023-03-09T07:43:00Z">
              <w:r>
                <w:rPr>
                  <w:rFonts w:ascii="Calibri" w:hAnsi="Calibri" w:cs="Calibri"/>
                  <w:color w:val="000000"/>
                  <w:sz w:val="16"/>
                  <w:szCs w:val="16"/>
                </w:rPr>
                <w:t>2.76</w:t>
              </w:r>
            </w:ins>
          </w:p>
        </w:tc>
        <w:tc>
          <w:tcPr>
            <w:tcW w:w="652" w:type="dxa"/>
            <w:vMerge/>
            <w:tcBorders>
              <w:right w:val="single" w:sz="4" w:space="0" w:color="auto"/>
            </w:tcBorders>
            <w:vAlign w:val="center"/>
          </w:tcPr>
          <w:p w14:paraId="039E0721" w14:textId="77777777" w:rsidR="00D128F7" w:rsidRPr="007E0F91" w:rsidRDefault="00D128F7" w:rsidP="00D128F7">
            <w:pPr>
              <w:jc w:val="center"/>
              <w:rPr>
                <w:ins w:id="21163" w:author="Στάθης Καπ" w:date="2023-03-09T06:32:00Z"/>
                <w:sz w:val="16"/>
                <w:szCs w:val="16"/>
              </w:rPr>
            </w:pPr>
          </w:p>
        </w:tc>
        <w:tc>
          <w:tcPr>
            <w:tcW w:w="453" w:type="dxa"/>
            <w:tcBorders>
              <w:left w:val="single" w:sz="4" w:space="0" w:color="auto"/>
            </w:tcBorders>
            <w:vAlign w:val="center"/>
          </w:tcPr>
          <w:p w14:paraId="608424D9" w14:textId="47CE1978" w:rsidR="00D128F7" w:rsidRPr="007E0F91" w:rsidRDefault="00D128F7" w:rsidP="00D128F7">
            <w:pPr>
              <w:jc w:val="center"/>
              <w:rPr>
                <w:ins w:id="21164" w:author="Στάθης Καπ" w:date="2023-03-09T06:32:00Z"/>
                <w:sz w:val="16"/>
                <w:szCs w:val="16"/>
              </w:rPr>
            </w:pPr>
            <w:ins w:id="21165" w:author="Στάθης Καπ" w:date="2023-03-09T07:43:00Z">
              <w:r>
                <w:rPr>
                  <w:rFonts w:ascii="Calibri" w:hAnsi="Calibri" w:cs="Calibri"/>
                  <w:color w:val="000000"/>
                  <w:sz w:val="16"/>
                  <w:szCs w:val="16"/>
                </w:rPr>
                <w:t>1750</w:t>
              </w:r>
            </w:ins>
          </w:p>
        </w:tc>
        <w:tc>
          <w:tcPr>
            <w:tcW w:w="454" w:type="dxa"/>
            <w:vAlign w:val="center"/>
          </w:tcPr>
          <w:p w14:paraId="48868AF3" w14:textId="3732ED25" w:rsidR="00D128F7" w:rsidRPr="007E0F91" w:rsidRDefault="00D128F7" w:rsidP="00D128F7">
            <w:pPr>
              <w:jc w:val="center"/>
              <w:rPr>
                <w:ins w:id="21166" w:author="Στάθης Καπ" w:date="2023-03-09T06:32:00Z"/>
                <w:sz w:val="16"/>
                <w:szCs w:val="16"/>
              </w:rPr>
            </w:pPr>
            <w:ins w:id="21167" w:author="Στάθης Καπ" w:date="2023-03-09T07:43:00Z">
              <w:r>
                <w:rPr>
                  <w:rFonts w:ascii="Calibri" w:hAnsi="Calibri" w:cs="Calibri"/>
                  <w:color w:val="000000"/>
                  <w:sz w:val="16"/>
                  <w:szCs w:val="16"/>
                </w:rPr>
                <w:t>0.57</w:t>
              </w:r>
            </w:ins>
          </w:p>
        </w:tc>
        <w:tc>
          <w:tcPr>
            <w:tcW w:w="454" w:type="dxa"/>
            <w:vAlign w:val="center"/>
          </w:tcPr>
          <w:p w14:paraId="6C8D5841" w14:textId="6FF87378" w:rsidR="00D128F7" w:rsidRPr="007E0F91" w:rsidRDefault="00D128F7" w:rsidP="00D128F7">
            <w:pPr>
              <w:jc w:val="center"/>
              <w:rPr>
                <w:ins w:id="21168" w:author="Στάθης Καπ" w:date="2023-03-09T06:32:00Z"/>
                <w:sz w:val="16"/>
                <w:szCs w:val="16"/>
              </w:rPr>
            </w:pPr>
            <w:ins w:id="21169" w:author="Στάθης Καπ" w:date="2023-03-09T07:43:00Z">
              <w:r>
                <w:rPr>
                  <w:rFonts w:ascii="Calibri" w:hAnsi="Calibri" w:cs="Calibri"/>
                  <w:color w:val="000000"/>
                  <w:sz w:val="16"/>
                  <w:szCs w:val="16"/>
                </w:rPr>
                <w:t>0.256</w:t>
              </w:r>
            </w:ins>
          </w:p>
        </w:tc>
        <w:tc>
          <w:tcPr>
            <w:tcW w:w="457" w:type="dxa"/>
            <w:tcBorders>
              <w:right w:val="single" w:sz="4" w:space="0" w:color="auto"/>
            </w:tcBorders>
            <w:vAlign w:val="center"/>
          </w:tcPr>
          <w:p w14:paraId="057F9680" w14:textId="2972C545" w:rsidR="00D128F7" w:rsidRPr="007E0F91" w:rsidRDefault="00D128F7" w:rsidP="00D128F7">
            <w:pPr>
              <w:jc w:val="center"/>
              <w:rPr>
                <w:ins w:id="21170" w:author="Στάθης Καπ" w:date="2023-03-09T06:32:00Z"/>
                <w:sz w:val="16"/>
                <w:szCs w:val="16"/>
              </w:rPr>
            </w:pPr>
            <w:ins w:id="21171" w:author="Στάθης Καπ" w:date="2023-03-09T07:43:00Z">
              <w:r>
                <w:rPr>
                  <w:rFonts w:ascii="Calibri" w:hAnsi="Calibri" w:cs="Calibri"/>
                  <w:color w:val="000000"/>
                  <w:sz w:val="16"/>
                  <w:szCs w:val="16"/>
                </w:rPr>
                <w:t>26.65</w:t>
              </w:r>
            </w:ins>
          </w:p>
        </w:tc>
        <w:tc>
          <w:tcPr>
            <w:tcW w:w="453" w:type="dxa"/>
            <w:tcBorders>
              <w:left w:val="single" w:sz="4" w:space="0" w:color="auto"/>
            </w:tcBorders>
            <w:vAlign w:val="center"/>
          </w:tcPr>
          <w:p w14:paraId="0ABD5ABC" w14:textId="2407C171" w:rsidR="00D128F7" w:rsidRPr="007E0F91" w:rsidRDefault="00D128F7" w:rsidP="00D128F7">
            <w:pPr>
              <w:jc w:val="center"/>
              <w:rPr>
                <w:ins w:id="21172" w:author="Στάθης Καπ" w:date="2023-03-09T06:32:00Z"/>
                <w:sz w:val="16"/>
                <w:szCs w:val="16"/>
              </w:rPr>
            </w:pPr>
            <w:ins w:id="21173" w:author="Στάθης Καπ" w:date="2023-03-09T07:43:00Z">
              <w:r>
                <w:rPr>
                  <w:rFonts w:ascii="Calibri" w:hAnsi="Calibri" w:cs="Calibri"/>
                  <w:color w:val="000000"/>
                  <w:sz w:val="16"/>
                  <w:szCs w:val="16"/>
                </w:rPr>
                <w:t>1750</w:t>
              </w:r>
            </w:ins>
          </w:p>
        </w:tc>
        <w:tc>
          <w:tcPr>
            <w:tcW w:w="454" w:type="dxa"/>
            <w:vAlign w:val="center"/>
          </w:tcPr>
          <w:p w14:paraId="1D4E948C" w14:textId="5DA12E6C" w:rsidR="00D128F7" w:rsidRPr="007E0F91" w:rsidRDefault="00D128F7" w:rsidP="00D128F7">
            <w:pPr>
              <w:jc w:val="center"/>
              <w:rPr>
                <w:ins w:id="21174" w:author="Στάθης Καπ" w:date="2023-03-09T06:32:00Z"/>
                <w:sz w:val="16"/>
                <w:szCs w:val="16"/>
              </w:rPr>
            </w:pPr>
            <w:ins w:id="21175" w:author="Στάθης Καπ" w:date="2023-03-09T07:43:00Z">
              <w:r>
                <w:rPr>
                  <w:rFonts w:ascii="Calibri" w:hAnsi="Calibri" w:cs="Calibri"/>
                  <w:color w:val="000000"/>
                  <w:sz w:val="16"/>
                  <w:szCs w:val="16"/>
                </w:rPr>
                <w:t>0.57</w:t>
              </w:r>
            </w:ins>
          </w:p>
        </w:tc>
        <w:tc>
          <w:tcPr>
            <w:tcW w:w="454" w:type="dxa"/>
            <w:vAlign w:val="center"/>
          </w:tcPr>
          <w:p w14:paraId="6AA585D0" w14:textId="17F69344" w:rsidR="00D128F7" w:rsidRPr="007E0F91" w:rsidRDefault="00D128F7" w:rsidP="00D128F7">
            <w:pPr>
              <w:jc w:val="center"/>
              <w:rPr>
                <w:ins w:id="21176" w:author="Στάθης Καπ" w:date="2023-03-09T06:32:00Z"/>
                <w:sz w:val="16"/>
                <w:szCs w:val="16"/>
              </w:rPr>
            </w:pPr>
            <w:ins w:id="21177" w:author="Στάθης Καπ" w:date="2023-03-09T07:43:00Z">
              <w:r>
                <w:rPr>
                  <w:rFonts w:ascii="Calibri" w:hAnsi="Calibri" w:cs="Calibri"/>
                  <w:color w:val="000000"/>
                  <w:sz w:val="16"/>
                  <w:szCs w:val="16"/>
                </w:rPr>
                <w:t>0.296</w:t>
              </w:r>
            </w:ins>
          </w:p>
        </w:tc>
        <w:tc>
          <w:tcPr>
            <w:tcW w:w="454" w:type="dxa"/>
            <w:tcBorders>
              <w:right w:val="single" w:sz="4" w:space="0" w:color="auto"/>
            </w:tcBorders>
            <w:vAlign w:val="center"/>
          </w:tcPr>
          <w:p w14:paraId="6B0B7D49" w14:textId="697C669A" w:rsidR="00D128F7" w:rsidRPr="007E0F91" w:rsidRDefault="00D128F7" w:rsidP="00D128F7">
            <w:pPr>
              <w:jc w:val="center"/>
              <w:rPr>
                <w:ins w:id="21178" w:author="Στάθης Καπ" w:date="2023-03-09T06:32:00Z"/>
                <w:sz w:val="16"/>
                <w:szCs w:val="16"/>
              </w:rPr>
            </w:pPr>
            <w:ins w:id="21179" w:author="Στάθης Καπ" w:date="2023-03-09T07:43:00Z">
              <w:r>
                <w:rPr>
                  <w:rFonts w:ascii="Calibri" w:hAnsi="Calibri" w:cs="Calibri"/>
                  <w:color w:val="000000"/>
                  <w:sz w:val="16"/>
                  <w:szCs w:val="16"/>
                </w:rPr>
                <w:t>15.19</w:t>
              </w:r>
            </w:ins>
          </w:p>
        </w:tc>
        <w:tc>
          <w:tcPr>
            <w:tcW w:w="453" w:type="dxa"/>
            <w:tcBorders>
              <w:left w:val="single" w:sz="4" w:space="0" w:color="auto"/>
            </w:tcBorders>
            <w:vAlign w:val="center"/>
          </w:tcPr>
          <w:p w14:paraId="32D25BF9" w14:textId="11E9EDFA" w:rsidR="00D128F7" w:rsidRPr="007E0F91" w:rsidRDefault="00D128F7" w:rsidP="00D128F7">
            <w:pPr>
              <w:jc w:val="center"/>
              <w:rPr>
                <w:ins w:id="21180" w:author="Στάθης Καπ" w:date="2023-03-09T06:32:00Z"/>
                <w:sz w:val="16"/>
                <w:szCs w:val="16"/>
              </w:rPr>
            </w:pPr>
            <w:ins w:id="21181" w:author="Στάθης Καπ" w:date="2023-03-09T07:43:00Z">
              <w:r>
                <w:rPr>
                  <w:rFonts w:ascii="Calibri" w:hAnsi="Calibri" w:cs="Calibri"/>
                  <w:color w:val="000000"/>
                  <w:sz w:val="16"/>
                  <w:szCs w:val="16"/>
                </w:rPr>
                <w:t>1740</w:t>
              </w:r>
            </w:ins>
          </w:p>
        </w:tc>
        <w:tc>
          <w:tcPr>
            <w:tcW w:w="454" w:type="dxa"/>
            <w:vAlign w:val="center"/>
          </w:tcPr>
          <w:p w14:paraId="4B1F1C13" w14:textId="07C11A4F" w:rsidR="00D128F7" w:rsidRPr="007E0F91" w:rsidRDefault="00D128F7" w:rsidP="00D128F7">
            <w:pPr>
              <w:jc w:val="center"/>
              <w:rPr>
                <w:ins w:id="21182" w:author="Στάθης Καπ" w:date="2023-03-09T06:32:00Z"/>
                <w:sz w:val="16"/>
                <w:szCs w:val="16"/>
              </w:rPr>
            </w:pPr>
            <w:ins w:id="21183" w:author="Στάθης Καπ" w:date="2023-03-09T07:43:00Z">
              <w:r>
                <w:rPr>
                  <w:rFonts w:ascii="Calibri" w:hAnsi="Calibri" w:cs="Calibri"/>
                  <w:color w:val="000000"/>
                  <w:sz w:val="16"/>
                  <w:szCs w:val="16"/>
                </w:rPr>
                <w:t>1.14</w:t>
              </w:r>
            </w:ins>
          </w:p>
        </w:tc>
        <w:tc>
          <w:tcPr>
            <w:tcW w:w="454" w:type="dxa"/>
            <w:vAlign w:val="center"/>
          </w:tcPr>
          <w:p w14:paraId="0384DCB9" w14:textId="249C7845" w:rsidR="00D128F7" w:rsidRPr="007E0F91" w:rsidRDefault="00D128F7" w:rsidP="00D128F7">
            <w:pPr>
              <w:jc w:val="center"/>
              <w:rPr>
                <w:ins w:id="21184" w:author="Στάθης Καπ" w:date="2023-03-09T06:32:00Z"/>
                <w:sz w:val="16"/>
                <w:szCs w:val="16"/>
              </w:rPr>
            </w:pPr>
            <w:ins w:id="21185" w:author="Στάθης Καπ" w:date="2023-03-09T07:43:00Z">
              <w:r>
                <w:rPr>
                  <w:rFonts w:ascii="Calibri" w:hAnsi="Calibri" w:cs="Calibri"/>
                  <w:color w:val="000000"/>
                  <w:sz w:val="16"/>
                  <w:szCs w:val="16"/>
                </w:rPr>
                <w:t>0.239</w:t>
              </w:r>
            </w:ins>
          </w:p>
        </w:tc>
        <w:tc>
          <w:tcPr>
            <w:tcW w:w="461" w:type="dxa"/>
            <w:tcBorders>
              <w:right w:val="single" w:sz="4" w:space="0" w:color="auto"/>
            </w:tcBorders>
            <w:vAlign w:val="center"/>
          </w:tcPr>
          <w:p w14:paraId="1B145431" w14:textId="21BEC40A" w:rsidR="00D128F7" w:rsidRPr="007E0F91" w:rsidRDefault="00D128F7" w:rsidP="00D128F7">
            <w:pPr>
              <w:jc w:val="center"/>
              <w:rPr>
                <w:ins w:id="21186" w:author="Στάθης Καπ" w:date="2023-03-09T06:32:00Z"/>
                <w:sz w:val="16"/>
                <w:szCs w:val="16"/>
              </w:rPr>
            </w:pPr>
            <w:ins w:id="21187" w:author="Στάθης Καπ" w:date="2023-03-09T07:43:00Z">
              <w:r>
                <w:rPr>
                  <w:rFonts w:ascii="Calibri" w:hAnsi="Calibri" w:cs="Calibri"/>
                  <w:color w:val="000000"/>
                  <w:sz w:val="16"/>
                  <w:szCs w:val="16"/>
                </w:rPr>
                <w:t>31.52</w:t>
              </w:r>
            </w:ins>
          </w:p>
        </w:tc>
      </w:tr>
      <w:tr w:rsidR="00D128F7" w14:paraId="0B39CD91" w14:textId="77777777" w:rsidTr="009861B1">
        <w:trPr>
          <w:trHeight w:val="170"/>
          <w:jc w:val="center"/>
          <w:ins w:id="2118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B578FD6" w14:textId="77777777" w:rsidR="00D128F7" w:rsidRPr="007E0F91" w:rsidRDefault="00D128F7" w:rsidP="00D128F7">
            <w:pPr>
              <w:jc w:val="center"/>
              <w:rPr>
                <w:ins w:id="21189" w:author="Στάθης Καπ" w:date="2023-03-09T06:32:00Z"/>
                <w:sz w:val="16"/>
                <w:szCs w:val="16"/>
              </w:rPr>
            </w:pPr>
            <w:ins w:id="21190" w:author="Στάθης Καπ" w:date="2023-03-09T06:32:00Z">
              <w:r w:rsidRPr="009861B1">
                <w:rPr>
                  <w:rFonts w:ascii="Calibri" w:hAnsi="Calibri" w:cs="Calibri"/>
                  <w:color w:val="000000"/>
                  <w:sz w:val="16"/>
                  <w:szCs w:val="16"/>
                </w:rPr>
                <w:t>c207</w:t>
              </w:r>
            </w:ins>
          </w:p>
        </w:tc>
        <w:tc>
          <w:tcPr>
            <w:tcW w:w="565" w:type="dxa"/>
            <w:tcBorders>
              <w:left w:val="single" w:sz="4" w:space="0" w:color="auto"/>
            </w:tcBorders>
            <w:vAlign w:val="center"/>
          </w:tcPr>
          <w:p w14:paraId="4935E2ED" w14:textId="1C2AB024" w:rsidR="00D128F7" w:rsidRPr="007E0F91" w:rsidRDefault="00D128F7" w:rsidP="00D128F7">
            <w:pPr>
              <w:jc w:val="center"/>
              <w:rPr>
                <w:ins w:id="21191" w:author="Στάθης Καπ" w:date="2023-03-09T06:32:00Z"/>
                <w:sz w:val="16"/>
                <w:szCs w:val="16"/>
              </w:rPr>
            </w:pPr>
            <w:ins w:id="21192"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34F844D" w14:textId="1214FD1F" w:rsidR="00D128F7" w:rsidRPr="007E0F91" w:rsidRDefault="00D128F7" w:rsidP="00D128F7">
            <w:pPr>
              <w:jc w:val="center"/>
              <w:rPr>
                <w:ins w:id="21193" w:author="Στάθης Καπ" w:date="2023-03-09T06:32:00Z"/>
                <w:sz w:val="16"/>
                <w:szCs w:val="16"/>
              </w:rPr>
            </w:pPr>
            <w:ins w:id="21194"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0C934E86" w14:textId="7AF45CDC" w:rsidR="00D128F7" w:rsidRPr="007E0F91" w:rsidRDefault="00D128F7" w:rsidP="00D128F7">
            <w:pPr>
              <w:jc w:val="center"/>
              <w:rPr>
                <w:ins w:id="21195" w:author="Στάθης Καπ" w:date="2023-03-09T06:32:00Z"/>
                <w:sz w:val="16"/>
                <w:szCs w:val="16"/>
              </w:rPr>
            </w:pPr>
            <w:ins w:id="21196" w:author="Στάθης Καπ" w:date="2023-03-09T07:43:00Z">
              <w:r>
                <w:rPr>
                  <w:rFonts w:ascii="Calibri" w:hAnsi="Calibri" w:cs="Calibri"/>
                  <w:color w:val="000000"/>
                  <w:sz w:val="16"/>
                  <w:szCs w:val="16"/>
                </w:rPr>
                <w:t>1790</w:t>
              </w:r>
            </w:ins>
          </w:p>
        </w:tc>
        <w:tc>
          <w:tcPr>
            <w:tcW w:w="708" w:type="dxa"/>
            <w:vAlign w:val="center"/>
          </w:tcPr>
          <w:p w14:paraId="0A382846" w14:textId="619C858B" w:rsidR="00D128F7" w:rsidRPr="007E0F91" w:rsidRDefault="00D128F7" w:rsidP="00D128F7">
            <w:pPr>
              <w:jc w:val="center"/>
              <w:rPr>
                <w:ins w:id="21197" w:author="Στάθης Καπ" w:date="2023-03-09T06:32:00Z"/>
                <w:sz w:val="16"/>
                <w:szCs w:val="16"/>
              </w:rPr>
            </w:pPr>
            <w:ins w:id="21198" w:author="Στάθης Καπ" w:date="2023-03-09T07:43:00Z">
              <w:r>
                <w:rPr>
                  <w:rFonts w:ascii="Calibri" w:hAnsi="Calibri" w:cs="Calibri"/>
                  <w:color w:val="000000"/>
                  <w:sz w:val="16"/>
                  <w:szCs w:val="16"/>
                </w:rPr>
                <w:t>1.1</w:t>
              </w:r>
            </w:ins>
          </w:p>
        </w:tc>
        <w:tc>
          <w:tcPr>
            <w:tcW w:w="652" w:type="dxa"/>
            <w:vMerge/>
            <w:tcBorders>
              <w:right w:val="single" w:sz="4" w:space="0" w:color="auto"/>
            </w:tcBorders>
            <w:vAlign w:val="center"/>
          </w:tcPr>
          <w:p w14:paraId="276DC4BF" w14:textId="77777777" w:rsidR="00D128F7" w:rsidRPr="007E0F91" w:rsidRDefault="00D128F7" w:rsidP="00D128F7">
            <w:pPr>
              <w:jc w:val="center"/>
              <w:rPr>
                <w:ins w:id="21199" w:author="Στάθης Καπ" w:date="2023-03-09T06:32:00Z"/>
                <w:sz w:val="16"/>
                <w:szCs w:val="16"/>
              </w:rPr>
            </w:pPr>
          </w:p>
        </w:tc>
        <w:tc>
          <w:tcPr>
            <w:tcW w:w="453" w:type="dxa"/>
            <w:tcBorders>
              <w:left w:val="single" w:sz="4" w:space="0" w:color="auto"/>
            </w:tcBorders>
            <w:vAlign w:val="center"/>
          </w:tcPr>
          <w:p w14:paraId="39219985" w14:textId="5BBAFA2E" w:rsidR="00D128F7" w:rsidRPr="007E0F91" w:rsidRDefault="00D128F7" w:rsidP="00D128F7">
            <w:pPr>
              <w:jc w:val="center"/>
              <w:rPr>
                <w:ins w:id="21200" w:author="Στάθης Καπ" w:date="2023-03-09T06:32:00Z"/>
                <w:sz w:val="16"/>
                <w:szCs w:val="16"/>
              </w:rPr>
            </w:pPr>
            <w:ins w:id="21201" w:author="Στάθης Καπ" w:date="2023-03-09T07:43:00Z">
              <w:r>
                <w:rPr>
                  <w:rFonts w:ascii="Calibri" w:hAnsi="Calibri" w:cs="Calibri"/>
                  <w:color w:val="000000"/>
                  <w:sz w:val="16"/>
                  <w:szCs w:val="16"/>
                </w:rPr>
                <w:t>1780</w:t>
              </w:r>
            </w:ins>
          </w:p>
        </w:tc>
        <w:tc>
          <w:tcPr>
            <w:tcW w:w="454" w:type="dxa"/>
            <w:vAlign w:val="center"/>
          </w:tcPr>
          <w:p w14:paraId="590B5DC1" w14:textId="78D36102" w:rsidR="00D128F7" w:rsidRPr="007E0F91" w:rsidRDefault="00D128F7" w:rsidP="00D128F7">
            <w:pPr>
              <w:jc w:val="center"/>
              <w:rPr>
                <w:ins w:id="21202" w:author="Στάθης Καπ" w:date="2023-03-09T06:32:00Z"/>
                <w:sz w:val="16"/>
                <w:szCs w:val="16"/>
              </w:rPr>
            </w:pPr>
            <w:ins w:id="21203" w:author="Στάθης Καπ" w:date="2023-03-09T07:43:00Z">
              <w:r>
                <w:rPr>
                  <w:rFonts w:ascii="Calibri" w:hAnsi="Calibri" w:cs="Calibri"/>
                  <w:color w:val="000000"/>
                  <w:sz w:val="16"/>
                  <w:szCs w:val="16"/>
                </w:rPr>
                <w:t>0.56</w:t>
              </w:r>
            </w:ins>
          </w:p>
        </w:tc>
        <w:tc>
          <w:tcPr>
            <w:tcW w:w="454" w:type="dxa"/>
            <w:vAlign w:val="center"/>
          </w:tcPr>
          <w:p w14:paraId="2418982C" w14:textId="32FB4B8E" w:rsidR="00D128F7" w:rsidRPr="007E0F91" w:rsidRDefault="00D128F7" w:rsidP="00D128F7">
            <w:pPr>
              <w:jc w:val="center"/>
              <w:rPr>
                <w:ins w:id="21204" w:author="Στάθης Καπ" w:date="2023-03-09T06:32:00Z"/>
                <w:sz w:val="16"/>
                <w:szCs w:val="16"/>
              </w:rPr>
            </w:pPr>
            <w:ins w:id="21205" w:author="Στάθης Καπ" w:date="2023-03-09T07:43:00Z">
              <w:r>
                <w:rPr>
                  <w:rFonts w:ascii="Calibri" w:hAnsi="Calibri" w:cs="Calibri"/>
                  <w:color w:val="000000"/>
                  <w:sz w:val="16"/>
                  <w:szCs w:val="16"/>
                </w:rPr>
                <w:t>0.319</w:t>
              </w:r>
            </w:ins>
          </w:p>
        </w:tc>
        <w:tc>
          <w:tcPr>
            <w:tcW w:w="457" w:type="dxa"/>
            <w:tcBorders>
              <w:right w:val="single" w:sz="4" w:space="0" w:color="auto"/>
            </w:tcBorders>
            <w:vAlign w:val="center"/>
          </w:tcPr>
          <w:p w14:paraId="5E928867" w14:textId="6D8E575B" w:rsidR="00D128F7" w:rsidRPr="007E0F91" w:rsidRDefault="00D128F7" w:rsidP="00D128F7">
            <w:pPr>
              <w:jc w:val="center"/>
              <w:rPr>
                <w:ins w:id="21206" w:author="Στάθης Καπ" w:date="2023-03-09T06:32:00Z"/>
                <w:sz w:val="16"/>
                <w:szCs w:val="16"/>
              </w:rPr>
            </w:pPr>
            <w:ins w:id="21207" w:author="Στάθης Καπ" w:date="2023-03-09T07:43:00Z">
              <w:r>
                <w:rPr>
                  <w:rFonts w:ascii="Calibri" w:hAnsi="Calibri" w:cs="Calibri"/>
                  <w:color w:val="000000"/>
                  <w:sz w:val="16"/>
                  <w:szCs w:val="16"/>
                </w:rPr>
                <w:t>65.14</w:t>
              </w:r>
            </w:ins>
          </w:p>
        </w:tc>
        <w:tc>
          <w:tcPr>
            <w:tcW w:w="453" w:type="dxa"/>
            <w:tcBorders>
              <w:left w:val="single" w:sz="4" w:space="0" w:color="auto"/>
            </w:tcBorders>
            <w:vAlign w:val="center"/>
          </w:tcPr>
          <w:p w14:paraId="3687CF01" w14:textId="6AD9AEC2" w:rsidR="00D128F7" w:rsidRPr="007E0F91" w:rsidRDefault="00D128F7" w:rsidP="00D128F7">
            <w:pPr>
              <w:jc w:val="center"/>
              <w:rPr>
                <w:ins w:id="21208" w:author="Στάθης Καπ" w:date="2023-03-09T06:32:00Z"/>
                <w:sz w:val="16"/>
                <w:szCs w:val="16"/>
              </w:rPr>
            </w:pPr>
            <w:ins w:id="21209" w:author="Στάθης Καπ" w:date="2023-03-09T07:43:00Z">
              <w:r>
                <w:rPr>
                  <w:rFonts w:ascii="Calibri" w:hAnsi="Calibri" w:cs="Calibri"/>
                  <w:color w:val="000000"/>
                  <w:sz w:val="16"/>
                  <w:szCs w:val="16"/>
                </w:rPr>
                <w:t>1730</w:t>
              </w:r>
            </w:ins>
          </w:p>
        </w:tc>
        <w:tc>
          <w:tcPr>
            <w:tcW w:w="454" w:type="dxa"/>
            <w:vAlign w:val="center"/>
          </w:tcPr>
          <w:p w14:paraId="131D2F4F" w14:textId="22BD80EE" w:rsidR="00D128F7" w:rsidRPr="007E0F91" w:rsidRDefault="00D128F7" w:rsidP="00D128F7">
            <w:pPr>
              <w:jc w:val="center"/>
              <w:rPr>
                <w:ins w:id="21210" w:author="Στάθης Καπ" w:date="2023-03-09T06:32:00Z"/>
                <w:sz w:val="16"/>
                <w:szCs w:val="16"/>
              </w:rPr>
            </w:pPr>
            <w:ins w:id="21211" w:author="Στάθης Καπ" w:date="2023-03-09T07:43:00Z">
              <w:r>
                <w:rPr>
                  <w:rFonts w:ascii="Calibri" w:hAnsi="Calibri" w:cs="Calibri"/>
                  <w:color w:val="000000"/>
                  <w:sz w:val="16"/>
                  <w:szCs w:val="16"/>
                </w:rPr>
                <w:t>3.35</w:t>
              </w:r>
            </w:ins>
          </w:p>
        </w:tc>
        <w:tc>
          <w:tcPr>
            <w:tcW w:w="454" w:type="dxa"/>
            <w:vAlign w:val="center"/>
          </w:tcPr>
          <w:p w14:paraId="61ACAA49" w14:textId="5B860792" w:rsidR="00D128F7" w:rsidRPr="007E0F91" w:rsidRDefault="00D128F7" w:rsidP="00D128F7">
            <w:pPr>
              <w:jc w:val="center"/>
              <w:rPr>
                <w:ins w:id="21212" w:author="Στάθης Καπ" w:date="2023-03-09T06:32:00Z"/>
                <w:sz w:val="16"/>
                <w:szCs w:val="16"/>
              </w:rPr>
            </w:pPr>
            <w:ins w:id="21213" w:author="Στάθης Καπ" w:date="2023-03-09T07:43:00Z">
              <w:r>
                <w:rPr>
                  <w:rFonts w:ascii="Calibri" w:hAnsi="Calibri" w:cs="Calibri"/>
                  <w:color w:val="000000"/>
                  <w:sz w:val="16"/>
                  <w:szCs w:val="16"/>
                </w:rPr>
                <w:t>0.203</w:t>
              </w:r>
            </w:ins>
          </w:p>
        </w:tc>
        <w:tc>
          <w:tcPr>
            <w:tcW w:w="454" w:type="dxa"/>
            <w:tcBorders>
              <w:right w:val="single" w:sz="4" w:space="0" w:color="auto"/>
            </w:tcBorders>
            <w:vAlign w:val="center"/>
          </w:tcPr>
          <w:p w14:paraId="380DA263" w14:textId="3FDD408F" w:rsidR="00D128F7" w:rsidRPr="007E0F91" w:rsidRDefault="00D128F7" w:rsidP="00D128F7">
            <w:pPr>
              <w:jc w:val="center"/>
              <w:rPr>
                <w:ins w:id="21214" w:author="Στάθης Καπ" w:date="2023-03-09T06:32:00Z"/>
                <w:sz w:val="16"/>
                <w:szCs w:val="16"/>
              </w:rPr>
            </w:pPr>
            <w:ins w:id="21215" w:author="Στάθης Καπ" w:date="2023-03-09T07:43:00Z">
              <w:r>
                <w:rPr>
                  <w:rFonts w:ascii="Calibri" w:hAnsi="Calibri" w:cs="Calibri"/>
                  <w:color w:val="000000"/>
                  <w:sz w:val="16"/>
                  <w:szCs w:val="16"/>
                </w:rPr>
                <w:t>77.81</w:t>
              </w:r>
            </w:ins>
          </w:p>
        </w:tc>
        <w:tc>
          <w:tcPr>
            <w:tcW w:w="453" w:type="dxa"/>
            <w:tcBorders>
              <w:left w:val="single" w:sz="4" w:space="0" w:color="auto"/>
            </w:tcBorders>
            <w:vAlign w:val="center"/>
          </w:tcPr>
          <w:p w14:paraId="7E1B9112" w14:textId="497F294C" w:rsidR="00D128F7" w:rsidRPr="007E0F91" w:rsidRDefault="00D128F7" w:rsidP="00D128F7">
            <w:pPr>
              <w:jc w:val="center"/>
              <w:rPr>
                <w:ins w:id="21216" w:author="Στάθης Καπ" w:date="2023-03-09T06:32:00Z"/>
                <w:sz w:val="16"/>
                <w:szCs w:val="16"/>
              </w:rPr>
            </w:pPr>
            <w:ins w:id="21217" w:author="Στάθης Καπ" w:date="2023-03-09T07:43:00Z">
              <w:r>
                <w:rPr>
                  <w:rFonts w:ascii="Calibri" w:hAnsi="Calibri" w:cs="Calibri"/>
                  <w:color w:val="000000"/>
                  <w:sz w:val="16"/>
                  <w:szCs w:val="16"/>
                </w:rPr>
                <w:t>1730</w:t>
              </w:r>
            </w:ins>
          </w:p>
        </w:tc>
        <w:tc>
          <w:tcPr>
            <w:tcW w:w="454" w:type="dxa"/>
            <w:vAlign w:val="center"/>
          </w:tcPr>
          <w:p w14:paraId="029948F8" w14:textId="391C2731" w:rsidR="00D128F7" w:rsidRPr="007E0F91" w:rsidRDefault="00D128F7" w:rsidP="00D128F7">
            <w:pPr>
              <w:jc w:val="center"/>
              <w:rPr>
                <w:ins w:id="21218" w:author="Στάθης Καπ" w:date="2023-03-09T06:32:00Z"/>
                <w:sz w:val="16"/>
                <w:szCs w:val="16"/>
              </w:rPr>
            </w:pPr>
            <w:ins w:id="21219" w:author="Στάθης Καπ" w:date="2023-03-09T07:43:00Z">
              <w:r>
                <w:rPr>
                  <w:rFonts w:ascii="Calibri" w:hAnsi="Calibri" w:cs="Calibri"/>
                  <w:color w:val="000000"/>
                  <w:sz w:val="16"/>
                  <w:szCs w:val="16"/>
                </w:rPr>
                <w:t>3.35</w:t>
              </w:r>
            </w:ins>
          </w:p>
        </w:tc>
        <w:tc>
          <w:tcPr>
            <w:tcW w:w="454" w:type="dxa"/>
            <w:vAlign w:val="center"/>
          </w:tcPr>
          <w:p w14:paraId="4D90F516" w14:textId="28596041" w:rsidR="00D128F7" w:rsidRPr="007E0F91" w:rsidRDefault="00D128F7" w:rsidP="00D128F7">
            <w:pPr>
              <w:jc w:val="center"/>
              <w:rPr>
                <w:ins w:id="21220" w:author="Στάθης Καπ" w:date="2023-03-09T06:32:00Z"/>
                <w:sz w:val="16"/>
                <w:szCs w:val="16"/>
              </w:rPr>
            </w:pPr>
            <w:ins w:id="21221" w:author="Στάθης Καπ" w:date="2023-03-09T07:43:00Z">
              <w:r>
                <w:rPr>
                  <w:rFonts w:ascii="Calibri" w:hAnsi="Calibri" w:cs="Calibri"/>
                  <w:color w:val="000000"/>
                  <w:sz w:val="16"/>
                  <w:szCs w:val="16"/>
                </w:rPr>
                <w:t>0.241</w:t>
              </w:r>
            </w:ins>
          </w:p>
        </w:tc>
        <w:tc>
          <w:tcPr>
            <w:tcW w:w="461" w:type="dxa"/>
            <w:tcBorders>
              <w:right w:val="single" w:sz="4" w:space="0" w:color="auto"/>
            </w:tcBorders>
            <w:vAlign w:val="center"/>
          </w:tcPr>
          <w:p w14:paraId="4D17202A" w14:textId="07CE6254" w:rsidR="00D128F7" w:rsidRPr="007E0F91" w:rsidRDefault="00D128F7" w:rsidP="00D128F7">
            <w:pPr>
              <w:jc w:val="center"/>
              <w:rPr>
                <w:ins w:id="21222" w:author="Στάθης Καπ" w:date="2023-03-09T06:32:00Z"/>
                <w:sz w:val="16"/>
                <w:szCs w:val="16"/>
              </w:rPr>
            </w:pPr>
            <w:ins w:id="21223" w:author="Στάθης Καπ" w:date="2023-03-09T07:43:00Z">
              <w:r>
                <w:rPr>
                  <w:rFonts w:ascii="Calibri" w:hAnsi="Calibri" w:cs="Calibri"/>
                  <w:color w:val="000000"/>
                  <w:sz w:val="16"/>
                  <w:szCs w:val="16"/>
                </w:rPr>
                <w:t>73.66</w:t>
              </w:r>
            </w:ins>
          </w:p>
        </w:tc>
      </w:tr>
      <w:tr w:rsidR="00D128F7" w14:paraId="3C383FB7" w14:textId="77777777" w:rsidTr="009861B1">
        <w:trPr>
          <w:trHeight w:val="170"/>
          <w:jc w:val="center"/>
          <w:ins w:id="2122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38FF324" w14:textId="77777777" w:rsidR="00D128F7" w:rsidRPr="007E0F91" w:rsidRDefault="00D128F7" w:rsidP="00D128F7">
            <w:pPr>
              <w:jc w:val="center"/>
              <w:rPr>
                <w:ins w:id="21225" w:author="Στάθης Καπ" w:date="2023-03-09T06:32:00Z"/>
                <w:sz w:val="16"/>
                <w:szCs w:val="16"/>
              </w:rPr>
            </w:pPr>
            <w:ins w:id="21226" w:author="Στάθης Καπ" w:date="2023-03-09T06:32:00Z">
              <w:r w:rsidRPr="009861B1">
                <w:rPr>
                  <w:rFonts w:ascii="Calibri" w:hAnsi="Calibri" w:cs="Calibri"/>
                  <w:color w:val="000000"/>
                  <w:sz w:val="16"/>
                  <w:szCs w:val="16"/>
                </w:rPr>
                <w:t>c208</w:t>
              </w:r>
            </w:ins>
          </w:p>
        </w:tc>
        <w:tc>
          <w:tcPr>
            <w:tcW w:w="565" w:type="dxa"/>
            <w:tcBorders>
              <w:left w:val="single" w:sz="4" w:space="0" w:color="auto"/>
            </w:tcBorders>
            <w:vAlign w:val="center"/>
          </w:tcPr>
          <w:p w14:paraId="046F8027" w14:textId="4F1C55C9" w:rsidR="00D128F7" w:rsidRPr="007E0F91" w:rsidRDefault="00D128F7" w:rsidP="00D128F7">
            <w:pPr>
              <w:jc w:val="center"/>
              <w:rPr>
                <w:ins w:id="21227" w:author="Στάθης Καπ" w:date="2023-03-09T06:32:00Z"/>
                <w:sz w:val="16"/>
                <w:szCs w:val="16"/>
              </w:rPr>
            </w:pPr>
            <w:ins w:id="21228"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4940400" w14:textId="4D464258" w:rsidR="00D128F7" w:rsidRPr="007E0F91" w:rsidRDefault="00D128F7" w:rsidP="00D128F7">
            <w:pPr>
              <w:jc w:val="center"/>
              <w:rPr>
                <w:ins w:id="21229" w:author="Στάθης Καπ" w:date="2023-03-09T06:32:00Z"/>
                <w:sz w:val="16"/>
                <w:szCs w:val="16"/>
              </w:rPr>
            </w:pPr>
            <w:ins w:id="21230"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7D6A57CD" w14:textId="1A734705" w:rsidR="00D128F7" w:rsidRPr="007E0F91" w:rsidRDefault="00D128F7" w:rsidP="00D128F7">
            <w:pPr>
              <w:jc w:val="center"/>
              <w:rPr>
                <w:ins w:id="21231" w:author="Στάθης Καπ" w:date="2023-03-09T06:32:00Z"/>
                <w:sz w:val="16"/>
                <w:szCs w:val="16"/>
              </w:rPr>
            </w:pPr>
            <w:ins w:id="21232" w:author="Στάθης Καπ" w:date="2023-03-09T07:43:00Z">
              <w:r>
                <w:rPr>
                  <w:rFonts w:ascii="Calibri" w:hAnsi="Calibri" w:cs="Calibri"/>
                  <w:color w:val="000000"/>
                  <w:sz w:val="16"/>
                  <w:szCs w:val="16"/>
                </w:rPr>
                <w:t>1810</w:t>
              </w:r>
            </w:ins>
          </w:p>
        </w:tc>
        <w:tc>
          <w:tcPr>
            <w:tcW w:w="708" w:type="dxa"/>
            <w:vAlign w:val="center"/>
          </w:tcPr>
          <w:p w14:paraId="73B75193" w14:textId="48ACA164" w:rsidR="00D128F7" w:rsidRPr="007E0F91" w:rsidRDefault="00D128F7" w:rsidP="00D128F7">
            <w:pPr>
              <w:jc w:val="center"/>
              <w:rPr>
                <w:ins w:id="21233" w:author="Στάθης Καπ" w:date="2023-03-09T06:32:00Z"/>
                <w:sz w:val="16"/>
                <w:szCs w:val="16"/>
              </w:rPr>
            </w:pPr>
            <w:ins w:id="21234" w:author="Στάθης Καπ" w:date="2023-03-09T07:43:00Z">
              <w:r>
                <w:rPr>
                  <w:rFonts w:ascii="Calibri" w:hAnsi="Calibri" w:cs="Calibri"/>
                  <w:color w:val="000000"/>
                  <w:sz w:val="16"/>
                  <w:szCs w:val="16"/>
                </w:rPr>
                <w:t>0</w:t>
              </w:r>
            </w:ins>
          </w:p>
        </w:tc>
        <w:tc>
          <w:tcPr>
            <w:tcW w:w="652" w:type="dxa"/>
            <w:vMerge/>
            <w:tcBorders>
              <w:right w:val="single" w:sz="4" w:space="0" w:color="auto"/>
            </w:tcBorders>
            <w:vAlign w:val="center"/>
          </w:tcPr>
          <w:p w14:paraId="5AC16937" w14:textId="77777777" w:rsidR="00D128F7" w:rsidRPr="007E0F91" w:rsidRDefault="00D128F7" w:rsidP="00D128F7">
            <w:pPr>
              <w:jc w:val="center"/>
              <w:rPr>
                <w:ins w:id="21235" w:author="Στάθης Καπ" w:date="2023-03-09T06:32:00Z"/>
                <w:sz w:val="16"/>
                <w:szCs w:val="16"/>
              </w:rPr>
            </w:pPr>
          </w:p>
        </w:tc>
        <w:tc>
          <w:tcPr>
            <w:tcW w:w="453" w:type="dxa"/>
            <w:tcBorders>
              <w:left w:val="single" w:sz="4" w:space="0" w:color="auto"/>
            </w:tcBorders>
            <w:vAlign w:val="center"/>
          </w:tcPr>
          <w:p w14:paraId="48EE43B6" w14:textId="3F6264E5" w:rsidR="00D128F7" w:rsidRPr="007E0F91" w:rsidRDefault="00D128F7" w:rsidP="00D128F7">
            <w:pPr>
              <w:jc w:val="center"/>
              <w:rPr>
                <w:ins w:id="21236" w:author="Στάθης Καπ" w:date="2023-03-09T06:32:00Z"/>
                <w:sz w:val="16"/>
                <w:szCs w:val="16"/>
              </w:rPr>
            </w:pPr>
            <w:ins w:id="21237" w:author="Στάθης Καπ" w:date="2023-03-09T07:43:00Z">
              <w:r>
                <w:rPr>
                  <w:rFonts w:ascii="Calibri" w:hAnsi="Calibri" w:cs="Calibri"/>
                  <w:color w:val="000000"/>
                  <w:sz w:val="16"/>
                  <w:szCs w:val="16"/>
                </w:rPr>
                <w:t>1760</w:t>
              </w:r>
            </w:ins>
          </w:p>
        </w:tc>
        <w:tc>
          <w:tcPr>
            <w:tcW w:w="454" w:type="dxa"/>
            <w:vAlign w:val="center"/>
          </w:tcPr>
          <w:p w14:paraId="77A88A0F" w14:textId="7D17C510" w:rsidR="00D128F7" w:rsidRPr="007E0F91" w:rsidRDefault="00D128F7" w:rsidP="00D128F7">
            <w:pPr>
              <w:jc w:val="center"/>
              <w:rPr>
                <w:ins w:id="21238" w:author="Στάθης Καπ" w:date="2023-03-09T06:32:00Z"/>
                <w:sz w:val="16"/>
                <w:szCs w:val="16"/>
              </w:rPr>
            </w:pPr>
            <w:ins w:id="21239" w:author="Στάθης Καπ" w:date="2023-03-09T07:43:00Z">
              <w:r>
                <w:rPr>
                  <w:rFonts w:ascii="Calibri" w:hAnsi="Calibri" w:cs="Calibri"/>
                  <w:color w:val="000000"/>
                  <w:sz w:val="16"/>
                  <w:szCs w:val="16"/>
                </w:rPr>
                <w:t>2.76</w:t>
              </w:r>
            </w:ins>
          </w:p>
        </w:tc>
        <w:tc>
          <w:tcPr>
            <w:tcW w:w="454" w:type="dxa"/>
            <w:vAlign w:val="center"/>
          </w:tcPr>
          <w:p w14:paraId="17C565B3" w14:textId="74E78899" w:rsidR="00D128F7" w:rsidRPr="007E0F91" w:rsidRDefault="00D128F7" w:rsidP="00D128F7">
            <w:pPr>
              <w:jc w:val="center"/>
              <w:rPr>
                <w:ins w:id="21240" w:author="Στάθης Καπ" w:date="2023-03-09T06:32:00Z"/>
                <w:sz w:val="16"/>
                <w:szCs w:val="16"/>
              </w:rPr>
            </w:pPr>
            <w:ins w:id="21241" w:author="Στάθης Καπ" w:date="2023-03-09T07:43:00Z">
              <w:r>
                <w:rPr>
                  <w:rFonts w:ascii="Calibri" w:hAnsi="Calibri" w:cs="Calibri"/>
                  <w:color w:val="000000"/>
                  <w:sz w:val="16"/>
                  <w:szCs w:val="16"/>
                </w:rPr>
                <w:t>0.242</w:t>
              </w:r>
            </w:ins>
          </w:p>
        </w:tc>
        <w:tc>
          <w:tcPr>
            <w:tcW w:w="457" w:type="dxa"/>
            <w:tcBorders>
              <w:right w:val="single" w:sz="4" w:space="0" w:color="auto"/>
            </w:tcBorders>
            <w:vAlign w:val="center"/>
          </w:tcPr>
          <w:p w14:paraId="0ADB4E6F" w14:textId="71704BF7" w:rsidR="00D128F7" w:rsidRPr="007E0F91" w:rsidRDefault="00D128F7" w:rsidP="00D128F7">
            <w:pPr>
              <w:jc w:val="center"/>
              <w:rPr>
                <w:ins w:id="21242" w:author="Στάθης Καπ" w:date="2023-03-09T06:32:00Z"/>
                <w:sz w:val="16"/>
                <w:szCs w:val="16"/>
              </w:rPr>
            </w:pPr>
            <w:ins w:id="21243" w:author="Στάθης Καπ" w:date="2023-03-09T07:43:00Z">
              <w:r>
                <w:rPr>
                  <w:rFonts w:ascii="Calibri" w:hAnsi="Calibri" w:cs="Calibri"/>
                  <w:color w:val="000000"/>
                  <w:sz w:val="16"/>
                  <w:szCs w:val="16"/>
                </w:rPr>
                <w:t>41.69</w:t>
              </w:r>
            </w:ins>
          </w:p>
        </w:tc>
        <w:tc>
          <w:tcPr>
            <w:tcW w:w="453" w:type="dxa"/>
            <w:tcBorders>
              <w:left w:val="single" w:sz="4" w:space="0" w:color="auto"/>
            </w:tcBorders>
            <w:vAlign w:val="center"/>
          </w:tcPr>
          <w:p w14:paraId="1A5CB9F7" w14:textId="564C1D16" w:rsidR="00D128F7" w:rsidRPr="007E0F91" w:rsidRDefault="00D128F7" w:rsidP="00D128F7">
            <w:pPr>
              <w:jc w:val="center"/>
              <w:rPr>
                <w:ins w:id="21244" w:author="Στάθης Καπ" w:date="2023-03-09T06:32:00Z"/>
                <w:sz w:val="16"/>
                <w:szCs w:val="16"/>
              </w:rPr>
            </w:pPr>
            <w:ins w:id="21245" w:author="Στάθης Καπ" w:date="2023-03-09T07:43:00Z">
              <w:r>
                <w:rPr>
                  <w:rFonts w:ascii="Calibri" w:hAnsi="Calibri" w:cs="Calibri"/>
                  <w:color w:val="000000"/>
                  <w:sz w:val="16"/>
                  <w:szCs w:val="16"/>
                </w:rPr>
                <w:t>1750</w:t>
              </w:r>
            </w:ins>
          </w:p>
        </w:tc>
        <w:tc>
          <w:tcPr>
            <w:tcW w:w="454" w:type="dxa"/>
            <w:vAlign w:val="center"/>
          </w:tcPr>
          <w:p w14:paraId="7256F0B3" w14:textId="6F294B37" w:rsidR="00D128F7" w:rsidRPr="007E0F91" w:rsidRDefault="00D128F7" w:rsidP="00D128F7">
            <w:pPr>
              <w:jc w:val="center"/>
              <w:rPr>
                <w:ins w:id="21246" w:author="Στάθης Καπ" w:date="2023-03-09T06:32:00Z"/>
                <w:sz w:val="16"/>
                <w:szCs w:val="16"/>
              </w:rPr>
            </w:pPr>
            <w:ins w:id="21247" w:author="Στάθης Καπ" w:date="2023-03-09T07:43:00Z">
              <w:r>
                <w:rPr>
                  <w:rFonts w:ascii="Calibri" w:hAnsi="Calibri" w:cs="Calibri"/>
                  <w:color w:val="000000"/>
                  <w:sz w:val="16"/>
                  <w:szCs w:val="16"/>
                </w:rPr>
                <w:t>3.31</w:t>
              </w:r>
            </w:ins>
          </w:p>
        </w:tc>
        <w:tc>
          <w:tcPr>
            <w:tcW w:w="454" w:type="dxa"/>
            <w:vAlign w:val="center"/>
          </w:tcPr>
          <w:p w14:paraId="0C5CF72B" w14:textId="513A8C49" w:rsidR="00D128F7" w:rsidRPr="007E0F91" w:rsidRDefault="00D128F7" w:rsidP="00D128F7">
            <w:pPr>
              <w:jc w:val="center"/>
              <w:rPr>
                <w:ins w:id="21248" w:author="Στάθης Καπ" w:date="2023-03-09T06:32:00Z"/>
                <w:sz w:val="16"/>
                <w:szCs w:val="16"/>
              </w:rPr>
            </w:pPr>
            <w:ins w:id="21249" w:author="Στάθης Καπ" w:date="2023-03-09T07:43:00Z">
              <w:r>
                <w:rPr>
                  <w:rFonts w:ascii="Calibri" w:hAnsi="Calibri" w:cs="Calibri"/>
                  <w:color w:val="000000"/>
                  <w:sz w:val="16"/>
                  <w:szCs w:val="16"/>
                </w:rPr>
                <w:t>0.204</w:t>
              </w:r>
            </w:ins>
          </w:p>
        </w:tc>
        <w:tc>
          <w:tcPr>
            <w:tcW w:w="454" w:type="dxa"/>
            <w:tcBorders>
              <w:right w:val="single" w:sz="4" w:space="0" w:color="auto"/>
            </w:tcBorders>
            <w:vAlign w:val="center"/>
          </w:tcPr>
          <w:p w14:paraId="6582F513" w14:textId="4E24BB1D" w:rsidR="00D128F7" w:rsidRPr="007E0F91" w:rsidRDefault="00D128F7" w:rsidP="00D128F7">
            <w:pPr>
              <w:jc w:val="center"/>
              <w:rPr>
                <w:ins w:id="21250" w:author="Στάθης Καπ" w:date="2023-03-09T06:32:00Z"/>
                <w:sz w:val="16"/>
                <w:szCs w:val="16"/>
              </w:rPr>
            </w:pPr>
            <w:ins w:id="21251" w:author="Στάθης Καπ" w:date="2023-03-09T07:43:00Z">
              <w:r>
                <w:rPr>
                  <w:rFonts w:ascii="Calibri" w:hAnsi="Calibri" w:cs="Calibri"/>
                  <w:color w:val="000000"/>
                  <w:sz w:val="16"/>
                  <w:szCs w:val="16"/>
                </w:rPr>
                <w:t>50.84</w:t>
              </w:r>
            </w:ins>
          </w:p>
        </w:tc>
        <w:tc>
          <w:tcPr>
            <w:tcW w:w="453" w:type="dxa"/>
            <w:tcBorders>
              <w:left w:val="single" w:sz="4" w:space="0" w:color="auto"/>
            </w:tcBorders>
            <w:vAlign w:val="center"/>
          </w:tcPr>
          <w:p w14:paraId="6C00CC8A" w14:textId="7C41AAD2" w:rsidR="00D128F7" w:rsidRPr="007E0F91" w:rsidRDefault="00D128F7" w:rsidP="00D128F7">
            <w:pPr>
              <w:jc w:val="center"/>
              <w:rPr>
                <w:ins w:id="21252" w:author="Στάθης Καπ" w:date="2023-03-09T06:32:00Z"/>
                <w:sz w:val="16"/>
                <w:szCs w:val="16"/>
              </w:rPr>
            </w:pPr>
            <w:ins w:id="21253" w:author="Στάθης Καπ" w:date="2023-03-09T07:43:00Z">
              <w:r>
                <w:rPr>
                  <w:rFonts w:ascii="Calibri" w:hAnsi="Calibri" w:cs="Calibri"/>
                  <w:color w:val="000000"/>
                  <w:sz w:val="16"/>
                  <w:szCs w:val="16"/>
                </w:rPr>
                <w:t>1730</w:t>
              </w:r>
            </w:ins>
          </w:p>
        </w:tc>
        <w:tc>
          <w:tcPr>
            <w:tcW w:w="454" w:type="dxa"/>
            <w:vAlign w:val="center"/>
          </w:tcPr>
          <w:p w14:paraId="75B3C6E3" w14:textId="70BDECD5" w:rsidR="00D128F7" w:rsidRPr="007E0F91" w:rsidRDefault="00D128F7" w:rsidP="00D128F7">
            <w:pPr>
              <w:jc w:val="center"/>
              <w:rPr>
                <w:ins w:id="21254" w:author="Στάθης Καπ" w:date="2023-03-09T06:32:00Z"/>
                <w:sz w:val="16"/>
                <w:szCs w:val="16"/>
              </w:rPr>
            </w:pPr>
            <w:ins w:id="21255" w:author="Στάθης Καπ" w:date="2023-03-09T07:43:00Z">
              <w:r>
                <w:rPr>
                  <w:rFonts w:ascii="Calibri" w:hAnsi="Calibri" w:cs="Calibri"/>
                  <w:color w:val="000000"/>
                  <w:sz w:val="16"/>
                  <w:szCs w:val="16"/>
                </w:rPr>
                <w:t>4.42</w:t>
              </w:r>
            </w:ins>
          </w:p>
        </w:tc>
        <w:tc>
          <w:tcPr>
            <w:tcW w:w="454" w:type="dxa"/>
            <w:vAlign w:val="center"/>
          </w:tcPr>
          <w:p w14:paraId="0CE1DCF1" w14:textId="74B3DC41" w:rsidR="00D128F7" w:rsidRPr="007E0F91" w:rsidRDefault="00D128F7" w:rsidP="00D128F7">
            <w:pPr>
              <w:jc w:val="center"/>
              <w:rPr>
                <w:ins w:id="21256" w:author="Στάθης Καπ" w:date="2023-03-09T06:32:00Z"/>
                <w:sz w:val="16"/>
                <w:szCs w:val="16"/>
              </w:rPr>
            </w:pPr>
            <w:ins w:id="21257" w:author="Στάθης Καπ" w:date="2023-03-09T07:43:00Z">
              <w:r>
                <w:rPr>
                  <w:rFonts w:ascii="Calibri" w:hAnsi="Calibri" w:cs="Calibri"/>
                  <w:color w:val="000000"/>
                  <w:sz w:val="16"/>
                  <w:szCs w:val="16"/>
                </w:rPr>
                <w:t>0.195</w:t>
              </w:r>
            </w:ins>
          </w:p>
        </w:tc>
        <w:tc>
          <w:tcPr>
            <w:tcW w:w="461" w:type="dxa"/>
            <w:tcBorders>
              <w:right w:val="single" w:sz="4" w:space="0" w:color="auto"/>
            </w:tcBorders>
            <w:vAlign w:val="center"/>
          </w:tcPr>
          <w:p w14:paraId="4FE5C15F" w14:textId="33159B5B" w:rsidR="00D128F7" w:rsidRPr="007E0F91" w:rsidRDefault="00D128F7" w:rsidP="00D128F7">
            <w:pPr>
              <w:jc w:val="center"/>
              <w:rPr>
                <w:ins w:id="21258" w:author="Στάθης Καπ" w:date="2023-03-09T06:32:00Z"/>
                <w:sz w:val="16"/>
                <w:szCs w:val="16"/>
              </w:rPr>
            </w:pPr>
            <w:ins w:id="21259" w:author="Στάθης Καπ" w:date="2023-03-09T07:43:00Z">
              <w:r>
                <w:rPr>
                  <w:rFonts w:ascii="Calibri" w:hAnsi="Calibri" w:cs="Calibri"/>
                  <w:color w:val="000000"/>
                  <w:sz w:val="16"/>
                  <w:szCs w:val="16"/>
                </w:rPr>
                <w:t>53.01</w:t>
              </w:r>
            </w:ins>
          </w:p>
        </w:tc>
      </w:tr>
      <w:tr w:rsidR="00D128F7" w14:paraId="4BF21F78" w14:textId="77777777" w:rsidTr="009861B1">
        <w:trPr>
          <w:trHeight w:val="170"/>
          <w:jc w:val="center"/>
          <w:ins w:id="2126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4F12007" w14:textId="77777777" w:rsidR="00D128F7" w:rsidRPr="007E0F91" w:rsidRDefault="00D128F7" w:rsidP="00D128F7">
            <w:pPr>
              <w:jc w:val="center"/>
              <w:rPr>
                <w:ins w:id="21261" w:author="Στάθης Καπ" w:date="2023-03-09T06:32:00Z"/>
                <w:sz w:val="16"/>
                <w:szCs w:val="16"/>
              </w:rPr>
            </w:pPr>
            <w:ins w:id="21262" w:author="Στάθης Καπ" w:date="2023-03-09T06:32:00Z">
              <w:r w:rsidRPr="009861B1">
                <w:rPr>
                  <w:rFonts w:ascii="Calibri" w:hAnsi="Calibri" w:cs="Calibri"/>
                  <w:color w:val="000000"/>
                  <w:sz w:val="16"/>
                  <w:szCs w:val="16"/>
                </w:rPr>
                <w:t>r101</w:t>
              </w:r>
            </w:ins>
          </w:p>
        </w:tc>
        <w:tc>
          <w:tcPr>
            <w:tcW w:w="565" w:type="dxa"/>
            <w:tcBorders>
              <w:left w:val="single" w:sz="4" w:space="0" w:color="auto"/>
            </w:tcBorders>
            <w:vAlign w:val="center"/>
          </w:tcPr>
          <w:p w14:paraId="4166907F" w14:textId="151519D1" w:rsidR="00D128F7" w:rsidRPr="007E0F91" w:rsidRDefault="00D128F7" w:rsidP="00D128F7">
            <w:pPr>
              <w:jc w:val="center"/>
              <w:rPr>
                <w:ins w:id="21263" w:author="Στάθης Καπ" w:date="2023-03-09T06:32:00Z"/>
                <w:sz w:val="16"/>
                <w:szCs w:val="16"/>
              </w:rPr>
            </w:pPr>
            <w:ins w:id="21264" w:author="Στάθης Καπ" w:date="2023-03-09T07:43:00Z">
              <w:r>
                <w:rPr>
                  <w:rFonts w:ascii="Calibri" w:hAnsi="Calibri" w:cs="Calibri"/>
                  <w:color w:val="000000"/>
                  <w:sz w:val="16"/>
                  <w:szCs w:val="16"/>
                </w:rPr>
                <w:t>484</w:t>
              </w:r>
            </w:ins>
          </w:p>
        </w:tc>
        <w:tc>
          <w:tcPr>
            <w:tcW w:w="679" w:type="dxa"/>
            <w:tcBorders>
              <w:right w:val="single" w:sz="4" w:space="0" w:color="auto"/>
            </w:tcBorders>
            <w:vAlign w:val="center"/>
          </w:tcPr>
          <w:p w14:paraId="16C23DD1" w14:textId="4E4D4B84" w:rsidR="00D128F7" w:rsidRPr="007E0F91" w:rsidRDefault="00D128F7" w:rsidP="00D128F7">
            <w:pPr>
              <w:jc w:val="center"/>
              <w:rPr>
                <w:ins w:id="21265" w:author="Στάθης Καπ" w:date="2023-03-09T06:32:00Z"/>
                <w:sz w:val="16"/>
                <w:szCs w:val="16"/>
              </w:rPr>
            </w:pPr>
            <w:ins w:id="21266" w:author="Στάθης Καπ" w:date="2023-03-09T07:43:00Z">
              <w:r>
                <w:rPr>
                  <w:rFonts w:ascii="Calibri" w:hAnsi="Calibri" w:cs="Calibri"/>
                  <w:color w:val="000000"/>
                  <w:sz w:val="16"/>
                  <w:szCs w:val="16"/>
                </w:rPr>
                <w:t>481</w:t>
              </w:r>
            </w:ins>
          </w:p>
        </w:tc>
        <w:tc>
          <w:tcPr>
            <w:tcW w:w="453" w:type="dxa"/>
            <w:tcBorders>
              <w:left w:val="single" w:sz="4" w:space="0" w:color="auto"/>
            </w:tcBorders>
            <w:vAlign w:val="center"/>
          </w:tcPr>
          <w:p w14:paraId="34CA410F" w14:textId="4EA715A8" w:rsidR="00D128F7" w:rsidRPr="007E0F91" w:rsidRDefault="00D128F7" w:rsidP="00D128F7">
            <w:pPr>
              <w:jc w:val="center"/>
              <w:rPr>
                <w:ins w:id="21267" w:author="Στάθης Καπ" w:date="2023-03-09T06:32:00Z"/>
                <w:sz w:val="16"/>
                <w:szCs w:val="16"/>
              </w:rPr>
            </w:pPr>
            <w:ins w:id="21268" w:author="Στάθης Καπ" w:date="2023-03-09T07:43:00Z">
              <w:r>
                <w:rPr>
                  <w:rFonts w:ascii="Calibri" w:hAnsi="Calibri" w:cs="Calibri"/>
                  <w:color w:val="000000"/>
                  <w:sz w:val="16"/>
                  <w:szCs w:val="16"/>
                </w:rPr>
                <w:t>412</w:t>
              </w:r>
            </w:ins>
          </w:p>
        </w:tc>
        <w:tc>
          <w:tcPr>
            <w:tcW w:w="708" w:type="dxa"/>
            <w:vAlign w:val="center"/>
          </w:tcPr>
          <w:p w14:paraId="4E2EB6E3" w14:textId="66B203BB" w:rsidR="00D128F7" w:rsidRPr="007E0F91" w:rsidRDefault="00D128F7" w:rsidP="00D128F7">
            <w:pPr>
              <w:jc w:val="center"/>
              <w:rPr>
                <w:ins w:id="21269" w:author="Στάθης Καπ" w:date="2023-03-09T06:32:00Z"/>
                <w:sz w:val="16"/>
                <w:szCs w:val="16"/>
              </w:rPr>
            </w:pPr>
            <w:ins w:id="21270" w:author="Στάθης Καπ" w:date="2023-03-09T07:43:00Z">
              <w:r>
                <w:rPr>
                  <w:rFonts w:ascii="Calibri" w:hAnsi="Calibri" w:cs="Calibri"/>
                  <w:color w:val="000000"/>
                  <w:sz w:val="16"/>
                  <w:szCs w:val="16"/>
                </w:rPr>
                <w:t>14.88</w:t>
              </w:r>
            </w:ins>
          </w:p>
        </w:tc>
        <w:tc>
          <w:tcPr>
            <w:tcW w:w="652" w:type="dxa"/>
            <w:vMerge/>
            <w:tcBorders>
              <w:right w:val="single" w:sz="4" w:space="0" w:color="auto"/>
            </w:tcBorders>
            <w:vAlign w:val="center"/>
          </w:tcPr>
          <w:p w14:paraId="712B0584" w14:textId="77777777" w:rsidR="00D128F7" w:rsidRPr="007E0F91" w:rsidRDefault="00D128F7" w:rsidP="00D128F7">
            <w:pPr>
              <w:jc w:val="center"/>
              <w:rPr>
                <w:ins w:id="21271" w:author="Στάθης Καπ" w:date="2023-03-09T06:32:00Z"/>
                <w:sz w:val="16"/>
                <w:szCs w:val="16"/>
              </w:rPr>
            </w:pPr>
          </w:p>
        </w:tc>
        <w:tc>
          <w:tcPr>
            <w:tcW w:w="453" w:type="dxa"/>
            <w:tcBorders>
              <w:left w:val="single" w:sz="4" w:space="0" w:color="auto"/>
            </w:tcBorders>
            <w:vAlign w:val="center"/>
          </w:tcPr>
          <w:p w14:paraId="1A7F9E1A" w14:textId="29B247F7" w:rsidR="00D128F7" w:rsidRPr="007E0F91" w:rsidRDefault="00D128F7" w:rsidP="00D128F7">
            <w:pPr>
              <w:jc w:val="center"/>
              <w:rPr>
                <w:ins w:id="21272" w:author="Στάθης Καπ" w:date="2023-03-09T06:32:00Z"/>
                <w:sz w:val="16"/>
                <w:szCs w:val="16"/>
              </w:rPr>
            </w:pPr>
            <w:ins w:id="21273" w:author="Στάθης Καπ" w:date="2023-03-09T07:43:00Z">
              <w:r>
                <w:rPr>
                  <w:rFonts w:ascii="Calibri" w:hAnsi="Calibri" w:cs="Calibri"/>
                  <w:color w:val="000000"/>
                  <w:sz w:val="16"/>
                  <w:szCs w:val="16"/>
                </w:rPr>
                <w:t>318</w:t>
              </w:r>
            </w:ins>
          </w:p>
        </w:tc>
        <w:tc>
          <w:tcPr>
            <w:tcW w:w="454" w:type="dxa"/>
            <w:vAlign w:val="center"/>
          </w:tcPr>
          <w:p w14:paraId="2CE11CBE" w14:textId="33370B78" w:rsidR="00D128F7" w:rsidRPr="007E0F91" w:rsidRDefault="00D128F7" w:rsidP="00D128F7">
            <w:pPr>
              <w:jc w:val="center"/>
              <w:rPr>
                <w:ins w:id="21274" w:author="Στάθης Καπ" w:date="2023-03-09T06:32:00Z"/>
                <w:sz w:val="16"/>
                <w:szCs w:val="16"/>
              </w:rPr>
            </w:pPr>
            <w:ins w:id="21275" w:author="Στάθης Καπ" w:date="2023-03-09T07:43:00Z">
              <w:r>
                <w:rPr>
                  <w:rFonts w:ascii="Calibri" w:hAnsi="Calibri" w:cs="Calibri"/>
                  <w:color w:val="000000"/>
                  <w:sz w:val="16"/>
                  <w:szCs w:val="16"/>
                </w:rPr>
                <w:t>22.82</w:t>
              </w:r>
            </w:ins>
          </w:p>
        </w:tc>
        <w:tc>
          <w:tcPr>
            <w:tcW w:w="454" w:type="dxa"/>
            <w:vAlign w:val="center"/>
          </w:tcPr>
          <w:p w14:paraId="531881EF" w14:textId="14517A03" w:rsidR="00D128F7" w:rsidRPr="007E0F91" w:rsidRDefault="00D128F7" w:rsidP="00D128F7">
            <w:pPr>
              <w:jc w:val="center"/>
              <w:rPr>
                <w:ins w:id="21276" w:author="Στάθης Καπ" w:date="2023-03-09T06:32:00Z"/>
                <w:sz w:val="16"/>
                <w:szCs w:val="16"/>
              </w:rPr>
            </w:pPr>
            <w:ins w:id="21277" w:author="Στάθης Καπ" w:date="2023-03-09T07:43:00Z">
              <w:r>
                <w:rPr>
                  <w:rFonts w:ascii="Calibri" w:hAnsi="Calibri" w:cs="Calibri"/>
                  <w:color w:val="000000"/>
                  <w:sz w:val="16"/>
                  <w:szCs w:val="16"/>
                </w:rPr>
                <w:t>0.255</w:t>
              </w:r>
            </w:ins>
          </w:p>
        </w:tc>
        <w:tc>
          <w:tcPr>
            <w:tcW w:w="457" w:type="dxa"/>
            <w:tcBorders>
              <w:right w:val="single" w:sz="4" w:space="0" w:color="auto"/>
            </w:tcBorders>
            <w:vAlign w:val="center"/>
          </w:tcPr>
          <w:p w14:paraId="6E3D90A7" w14:textId="14C281C9" w:rsidR="00D128F7" w:rsidRPr="007E0F91" w:rsidRDefault="00D128F7" w:rsidP="00D128F7">
            <w:pPr>
              <w:jc w:val="center"/>
              <w:rPr>
                <w:ins w:id="21278" w:author="Στάθης Καπ" w:date="2023-03-09T06:32:00Z"/>
                <w:sz w:val="16"/>
                <w:szCs w:val="16"/>
              </w:rPr>
            </w:pPr>
            <w:ins w:id="21279" w:author="Στάθης Καπ" w:date="2023-03-09T07:43:00Z">
              <w:r>
                <w:rPr>
                  <w:rFonts w:ascii="Calibri" w:hAnsi="Calibri" w:cs="Calibri"/>
                  <w:color w:val="000000"/>
                  <w:sz w:val="16"/>
                  <w:szCs w:val="16"/>
                </w:rPr>
                <w:t>7.27</w:t>
              </w:r>
            </w:ins>
          </w:p>
        </w:tc>
        <w:tc>
          <w:tcPr>
            <w:tcW w:w="453" w:type="dxa"/>
            <w:tcBorders>
              <w:left w:val="single" w:sz="4" w:space="0" w:color="auto"/>
            </w:tcBorders>
            <w:vAlign w:val="center"/>
          </w:tcPr>
          <w:p w14:paraId="4AE346E9" w14:textId="7A8C2445" w:rsidR="00D128F7" w:rsidRPr="007E0F91" w:rsidRDefault="00D128F7" w:rsidP="00D128F7">
            <w:pPr>
              <w:jc w:val="center"/>
              <w:rPr>
                <w:ins w:id="21280" w:author="Στάθης Καπ" w:date="2023-03-09T06:32:00Z"/>
                <w:sz w:val="16"/>
                <w:szCs w:val="16"/>
              </w:rPr>
            </w:pPr>
            <w:ins w:id="21281" w:author="Στάθης Καπ" w:date="2023-03-09T07:43:00Z">
              <w:r>
                <w:rPr>
                  <w:rFonts w:ascii="Calibri" w:hAnsi="Calibri" w:cs="Calibri"/>
                  <w:color w:val="000000"/>
                  <w:sz w:val="16"/>
                  <w:szCs w:val="16"/>
                </w:rPr>
                <w:t>370</w:t>
              </w:r>
            </w:ins>
          </w:p>
        </w:tc>
        <w:tc>
          <w:tcPr>
            <w:tcW w:w="454" w:type="dxa"/>
            <w:vAlign w:val="center"/>
          </w:tcPr>
          <w:p w14:paraId="0C243662" w14:textId="73828E89" w:rsidR="00D128F7" w:rsidRPr="007E0F91" w:rsidRDefault="00D128F7" w:rsidP="00D128F7">
            <w:pPr>
              <w:jc w:val="center"/>
              <w:rPr>
                <w:ins w:id="21282" w:author="Στάθης Καπ" w:date="2023-03-09T06:32:00Z"/>
                <w:sz w:val="16"/>
                <w:szCs w:val="16"/>
              </w:rPr>
            </w:pPr>
            <w:ins w:id="21283" w:author="Στάθης Καπ" w:date="2023-03-09T07:43:00Z">
              <w:r>
                <w:rPr>
                  <w:rFonts w:ascii="Calibri" w:hAnsi="Calibri" w:cs="Calibri"/>
                  <w:color w:val="000000"/>
                  <w:sz w:val="16"/>
                  <w:szCs w:val="16"/>
                </w:rPr>
                <w:t>10.19</w:t>
              </w:r>
            </w:ins>
          </w:p>
        </w:tc>
        <w:tc>
          <w:tcPr>
            <w:tcW w:w="454" w:type="dxa"/>
            <w:vAlign w:val="center"/>
          </w:tcPr>
          <w:p w14:paraId="644709FE" w14:textId="755D3B3D" w:rsidR="00D128F7" w:rsidRPr="007E0F91" w:rsidRDefault="00D128F7" w:rsidP="00D128F7">
            <w:pPr>
              <w:jc w:val="center"/>
              <w:rPr>
                <w:ins w:id="21284" w:author="Στάθης Καπ" w:date="2023-03-09T06:32:00Z"/>
                <w:sz w:val="16"/>
                <w:szCs w:val="16"/>
              </w:rPr>
            </w:pPr>
            <w:ins w:id="21285" w:author="Στάθης Καπ" w:date="2023-03-09T07:43:00Z">
              <w:r>
                <w:rPr>
                  <w:rFonts w:ascii="Calibri" w:hAnsi="Calibri" w:cs="Calibri"/>
                  <w:color w:val="000000"/>
                  <w:sz w:val="16"/>
                  <w:szCs w:val="16"/>
                </w:rPr>
                <w:t>0.237</w:t>
              </w:r>
            </w:ins>
          </w:p>
        </w:tc>
        <w:tc>
          <w:tcPr>
            <w:tcW w:w="454" w:type="dxa"/>
            <w:tcBorders>
              <w:right w:val="single" w:sz="4" w:space="0" w:color="auto"/>
            </w:tcBorders>
            <w:vAlign w:val="center"/>
          </w:tcPr>
          <w:p w14:paraId="14573E8D" w14:textId="14B67FE2" w:rsidR="00D128F7" w:rsidRPr="007E0F91" w:rsidRDefault="00D128F7" w:rsidP="00D128F7">
            <w:pPr>
              <w:jc w:val="center"/>
              <w:rPr>
                <w:ins w:id="21286" w:author="Στάθης Καπ" w:date="2023-03-09T06:32:00Z"/>
                <w:sz w:val="16"/>
                <w:szCs w:val="16"/>
              </w:rPr>
            </w:pPr>
            <w:ins w:id="21287" w:author="Στάθης Καπ" w:date="2023-03-09T07:43:00Z">
              <w:r>
                <w:rPr>
                  <w:rFonts w:ascii="Calibri" w:hAnsi="Calibri" w:cs="Calibri"/>
                  <w:color w:val="000000"/>
                  <w:sz w:val="16"/>
                  <w:szCs w:val="16"/>
                </w:rPr>
                <w:t>13.82</w:t>
              </w:r>
            </w:ins>
          </w:p>
        </w:tc>
        <w:tc>
          <w:tcPr>
            <w:tcW w:w="453" w:type="dxa"/>
            <w:tcBorders>
              <w:left w:val="single" w:sz="4" w:space="0" w:color="auto"/>
            </w:tcBorders>
            <w:vAlign w:val="center"/>
          </w:tcPr>
          <w:p w14:paraId="72076290" w14:textId="27DC3E32" w:rsidR="00D128F7" w:rsidRPr="007E0F91" w:rsidRDefault="00D128F7" w:rsidP="00D128F7">
            <w:pPr>
              <w:jc w:val="center"/>
              <w:rPr>
                <w:ins w:id="21288" w:author="Στάθης Καπ" w:date="2023-03-09T06:32:00Z"/>
                <w:sz w:val="16"/>
                <w:szCs w:val="16"/>
              </w:rPr>
            </w:pPr>
            <w:ins w:id="21289" w:author="Στάθης Καπ" w:date="2023-03-09T07:43:00Z">
              <w:r>
                <w:rPr>
                  <w:rFonts w:ascii="Calibri" w:hAnsi="Calibri" w:cs="Calibri"/>
                  <w:color w:val="000000"/>
                  <w:sz w:val="16"/>
                  <w:szCs w:val="16"/>
                </w:rPr>
                <w:t>270</w:t>
              </w:r>
            </w:ins>
          </w:p>
        </w:tc>
        <w:tc>
          <w:tcPr>
            <w:tcW w:w="454" w:type="dxa"/>
            <w:vAlign w:val="center"/>
          </w:tcPr>
          <w:p w14:paraId="205D291F" w14:textId="18BE9CE4" w:rsidR="00D128F7" w:rsidRPr="007E0F91" w:rsidRDefault="00D128F7" w:rsidP="00D128F7">
            <w:pPr>
              <w:jc w:val="center"/>
              <w:rPr>
                <w:ins w:id="21290" w:author="Στάθης Καπ" w:date="2023-03-09T06:32:00Z"/>
                <w:sz w:val="16"/>
                <w:szCs w:val="16"/>
              </w:rPr>
            </w:pPr>
            <w:ins w:id="21291" w:author="Στάθης Καπ" w:date="2023-03-09T07:43:00Z">
              <w:r>
                <w:rPr>
                  <w:rFonts w:ascii="Calibri" w:hAnsi="Calibri" w:cs="Calibri"/>
                  <w:color w:val="000000"/>
                  <w:sz w:val="16"/>
                  <w:szCs w:val="16"/>
                </w:rPr>
                <w:t>34.47</w:t>
              </w:r>
            </w:ins>
          </w:p>
        </w:tc>
        <w:tc>
          <w:tcPr>
            <w:tcW w:w="454" w:type="dxa"/>
            <w:vAlign w:val="center"/>
          </w:tcPr>
          <w:p w14:paraId="30FF5903" w14:textId="7C071712" w:rsidR="00D128F7" w:rsidRPr="007E0F91" w:rsidRDefault="00D128F7" w:rsidP="00D128F7">
            <w:pPr>
              <w:jc w:val="center"/>
              <w:rPr>
                <w:ins w:id="21292" w:author="Στάθης Καπ" w:date="2023-03-09T06:32:00Z"/>
                <w:sz w:val="16"/>
                <w:szCs w:val="16"/>
              </w:rPr>
            </w:pPr>
            <w:ins w:id="21293" w:author="Στάθης Καπ" w:date="2023-03-09T07:43:00Z">
              <w:r>
                <w:rPr>
                  <w:rFonts w:ascii="Calibri" w:hAnsi="Calibri" w:cs="Calibri"/>
                  <w:color w:val="000000"/>
                  <w:sz w:val="16"/>
                  <w:szCs w:val="16"/>
                </w:rPr>
                <w:t>0.23</w:t>
              </w:r>
            </w:ins>
          </w:p>
        </w:tc>
        <w:tc>
          <w:tcPr>
            <w:tcW w:w="461" w:type="dxa"/>
            <w:tcBorders>
              <w:right w:val="single" w:sz="4" w:space="0" w:color="auto"/>
            </w:tcBorders>
            <w:vAlign w:val="center"/>
          </w:tcPr>
          <w:p w14:paraId="4F069E42" w14:textId="370D172F" w:rsidR="00D128F7" w:rsidRPr="007E0F91" w:rsidRDefault="00D128F7" w:rsidP="00D128F7">
            <w:pPr>
              <w:jc w:val="center"/>
              <w:rPr>
                <w:ins w:id="21294" w:author="Στάθης Καπ" w:date="2023-03-09T06:32:00Z"/>
                <w:sz w:val="16"/>
                <w:szCs w:val="16"/>
              </w:rPr>
            </w:pPr>
            <w:ins w:id="21295" w:author="Στάθης Καπ" w:date="2023-03-09T07:43:00Z">
              <w:r>
                <w:rPr>
                  <w:rFonts w:ascii="Calibri" w:hAnsi="Calibri" w:cs="Calibri"/>
                  <w:color w:val="000000"/>
                  <w:sz w:val="16"/>
                  <w:szCs w:val="16"/>
                </w:rPr>
                <w:t>16.36</w:t>
              </w:r>
            </w:ins>
          </w:p>
        </w:tc>
      </w:tr>
      <w:tr w:rsidR="00D128F7" w14:paraId="62936C3D" w14:textId="77777777" w:rsidTr="009861B1">
        <w:trPr>
          <w:trHeight w:val="170"/>
          <w:jc w:val="center"/>
          <w:ins w:id="2129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2AE221A" w14:textId="77777777" w:rsidR="00D128F7" w:rsidRPr="007E0F91" w:rsidRDefault="00D128F7" w:rsidP="00D128F7">
            <w:pPr>
              <w:jc w:val="center"/>
              <w:rPr>
                <w:ins w:id="21297" w:author="Στάθης Καπ" w:date="2023-03-09T06:32:00Z"/>
                <w:sz w:val="16"/>
                <w:szCs w:val="16"/>
              </w:rPr>
            </w:pPr>
            <w:ins w:id="21298" w:author="Στάθης Καπ" w:date="2023-03-09T06:32:00Z">
              <w:r w:rsidRPr="009861B1">
                <w:rPr>
                  <w:rFonts w:ascii="Calibri" w:hAnsi="Calibri" w:cs="Calibri"/>
                  <w:color w:val="000000"/>
                  <w:sz w:val="16"/>
                  <w:szCs w:val="16"/>
                </w:rPr>
                <w:t>r102</w:t>
              </w:r>
            </w:ins>
          </w:p>
        </w:tc>
        <w:tc>
          <w:tcPr>
            <w:tcW w:w="565" w:type="dxa"/>
            <w:tcBorders>
              <w:left w:val="single" w:sz="4" w:space="0" w:color="auto"/>
            </w:tcBorders>
            <w:vAlign w:val="center"/>
          </w:tcPr>
          <w:p w14:paraId="0D5EFB51" w14:textId="6FA69B25" w:rsidR="00D128F7" w:rsidRPr="007E0F91" w:rsidRDefault="00D128F7" w:rsidP="00D128F7">
            <w:pPr>
              <w:jc w:val="center"/>
              <w:rPr>
                <w:ins w:id="21299" w:author="Στάθης Καπ" w:date="2023-03-09T06:32:00Z"/>
                <w:sz w:val="16"/>
                <w:szCs w:val="16"/>
              </w:rPr>
            </w:pPr>
            <w:ins w:id="21300" w:author="Στάθης Καπ" w:date="2023-03-09T07:43:00Z">
              <w:r>
                <w:rPr>
                  <w:rFonts w:ascii="Calibri" w:hAnsi="Calibri" w:cs="Calibri"/>
                  <w:color w:val="000000"/>
                  <w:sz w:val="16"/>
                  <w:szCs w:val="16"/>
                </w:rPr>
                <w:t>694</w:t>
              </w:r>
            </w:ins>
          </w:p>
        </w:tc>
        <w:tc>
          <w:tcPr>
            <w:tcW w:w="679" w:type="dxa"/>
            <w:tcBorders>
              <w:right w:val="single" w:sz="4" w:space="0" w:color="auto"/>
            </w:tcBorders>
            <w:vAlign w:val="center"/>
          </w:tcPr>
          <w:p w14:paraId="0FDC0AED" w14:textId="7FBA4995" w:rsidR="00D128F7" w:rsidRPr="007E0F91" w:rsidRDefault="00D128F7" w:rsidP="00D128F7">
            <w:pPr>
              <w:jc w:val="center"/>
              <w:rPr>
                <w:ins w:id="21301" w:author="Στάθης Καπ" w:date="2023-03-09T06:32:00Z"/>
                <w:sz w:val="16"/>
                <w:szCs w:val="16"/>
              </w:rPr>
            </w:pPr>
            <w:ins w:id="21302" w:author="Στάθης Καπ" w:date="2023-03-09T07:43:00Z">
              <w:r>
                <w:rPr>
                  <w:rFonts w:ascii="Calibri" w:hAnsi="Calibri" w:cs="Calibri"/>
                  <w:color w:val="000000"/>
                  <w:sz w:val="16"/>
                  <w:szCs w:val="16"/>
                </w:rPr>
                <w:t>685</w:t>
              </w:r>
            </w:ins>
          </w:p>
        </w:tc>
        <w:tc>
          <w:tcPr>
            <w:tcW w:w="453" w:type="dxa"/>
            <w:tcBorders>
              <w:left w:val="single" w:sz="4" w:space="0" w:color="auto"/>
            </w:tcBorders>
            <w:vAlign w:val="center"/>
          </w:tcPr>
          <w:p w14:paraId="079BD7EE" w14:textId="7DDD0035" w:rsidR="00D128F7" w:rsidRPr="007E0F91" w:rsidRDefault="00D128F7" w:rsidP="00D128F7">
            <w:pPr>
              <w:jc w:val="center"/>
              <w:rPr>
                <w:ins w:id="21303" w:author="Στάθης Καπ" w:date="2023-03-09T06:32:00Z"/>
                <w:sz w:val="16"/>
                <w:szCs w:val="16"/>
              </w:rPr>
            </w:pPr>
            <w:ins w:id="21304" w:author="Στάθης Καπ" w:date="2023-03-09T07:43:00Z">
              <w:r>
                <w:rPr>
                  <w:rFonts w:ascii="Calibri" w:hAnsi="Calibri" w:cs="Calibri"/>
                  <w:color w:val="000000"/>
                  <w:sz w:val="16"/>
                  <w:szCs w:val="16"/>
                </w:rPr>
                <w:t>565</w:t>
              </w:r>
            </w:ins>
          </w:p>
        </w:tc>
        <w:tc>
          <w:tcPr>
            <w:tcW w:w="708" w:type="dxa"/>
            <w:vAlign w:val="center"/>
          </w:tcPr>
          <w:p w14:paraId="00B770EC" w14:textId="05DD2BAC" w:rsidR="00D128F7" w:rsidRPr="007E0F91" w:rsidRDefault="00D128F7" w:rsidP="00D128F7">
            <w:pPr>
              <w:jc w:val="center"/>
              <w:rPr>
                <w:ins w:id="21305" w:author="Στάθης Καπ" w:date="2023-03-09T06:32:00Z"/>
                <w:sz w:val="16"/>
                <w:szCs w:val="16"/>
              </w:rPr>
            </w:pPr>
            <w:ins w:id="21306" w:author="Στάθης Καπ" w:date="2023-03-09T07:43:00Z">
              <w:r>
                <w:rPr>
                  <w:rFonts w:ascii="Calibri" w:hAnsi="Calibri" w:cs="Calibri"/>
                  <w:color w:val="000000"/>
                  <w:sz w:val="16"/>
                  <w:szCs w:val="16"/>
                </w:rPr>
                <w:t>18.59</w:t>
              </w:r>
            </w:ins>
          </w:p>
        </w:tc>
        <w:tc>
          <w:tcPr>
            <w:tcW w:w="652" w:type="dxa"/>
            <w:vMerge/>
            <w:tcBorders>
              <w:right w:val="single" w:sz="4" w:space="0" w:color="auto"/>
            </w:tcBorders>
            <w:vAlign w:val="center"/>
          </w:tcPr>
          <w:p w14:paraId="1873CEB3" w14:textId="77777777" w:rsidR="00D128F7" w:rsidRPr="007E0F91" w:rsidRDefault="00D128F7" w:rsidP="00D128F7">
            <w:pPr>
              <w:jc w:val="center"/>
              <w:rPr>
                <w:ins w:id="21307" w:author="Στάθης Καπ" w:date="2023-03-09T06:32:00Z"/>
                <w:sz w:val="16"/>
                <w:szCs w:val="16"/>
              </w:rPr>
            </w:pPr>
          </w:p>
        </w:tc>
        <w:tc>
          <w:tcPr>
            <w:tcW w:w="453" w:type="dxa"/>
            <w:tcBorders>
              <w:left w:val="single" w:sz="4" w:space="0" w:color="auto"/>
            </w:tcBorders>
            <w:vAlign w:val="center"/>
          </w:tcPr>
          <w:p w14:paraId="2DCD6F03" w14:textId="7FFD4714" w:rsidR="00D128F7" w:rsidRPr="007E0F91" w:rsidRDefault="00D128F7" w:rsidP="00D128F7">
            <w:pPr>
              <w:jc w:val="center"/>
              <w:rPr>
                <w:ins w:id="21308" w:author="Στάθης Καπ" w:date="2023-03-09T06:32:00Z"/>
                <w:sz w:val="16"/>
                <w:szCs w:val="16"/>
              </w:rPr>
            </w:pPr>
            <w:ins w:id="21309" w:author="Στάθης Καπ" w:date="2023-03-09T07:43:00Z">
              <w:r>
                <w:rPr>
                  <w:rFonts w:ascii="Calibri" w:hAnsi="Calibri" w:cs="Calibri"/>
                  <w:color w:val="000000"/>
                  <w:sz w:val="16"/>
                  <w:szCs w:val="16"/>
                </w:rPr>
                <w:t>523</w:t>
              </w:r>
            </w:ins>
          </w:p>
        </w:tc>
        <w:tc>
          <w:tcPr>
            <w:tcW w:w="454" w:type="dxa"/>
            <w:vAlign w:val="center"/>
          </w:tcPr>
          <w:p w14:paraId="3D289E18" w14:textId="43AE73BD" w:rsidR="00D128F7" w:rsidRPr="007E0F91" w:rsidRDefault="00D128F7" w:rsidP="00D128F7">
            <w:pPr>
              <w:jc w:val="center"/>
              <w:rPr>
                <w:ins w:id="21310" w:author="Στάθης Καπ" w:date="2023-03-09T06:32:00Z"/>
                <w:sz w:val="16"/>
                <w:szCs w:val="16"/>
              </w:rPr>
            </w:pPr>
            <w:ins w:id="21311" w:author="Στάθης Καπ" w:date="2023-03-09T07:43:00Z">
              <w:r>
                <w:rPr>
                  <w:rFonts w:ascii="Calibri" w:hAnsi="Calibri" w:cs="Calibri"/>
                  <w:color w:val="000000"/>
                  <w:sz w:val="16"/>
                  <w:szCs w:val="16"/>
                </w:rPr>
                <w:t>7.43</w:t>
              </w:r>
            </w:ins>
          </w:p>
        </w:tc>
        <w:tc>
          <w:tcPr>
            <w:tcW w:w="454" w:type="dxa"/>
            <w:vAlign w:val="center"/>
          </w:tcPr>
          <w:p w14:paraId="5A45D24D" w14:textId="5076B2F1" w:rsidR="00D128F7" w:rsidRPr="007E0F91" w:rsidRDefault="00D128F7" w:rsidP="00D128F7">
            <w:pPr>
              <w:jc w:val="center"/>
              <w:rPr>
                <w:ins w:id="21312" w:author="Στάθης Καπ" w:date="2023-03-09T06:32:00Z"/>
                <w:sz w:val="16"/>
                <w:szCs w:val="16"/>
              </w:rPr>
            </w:pPr>
            <w:ins w:id="21313"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43A1B262" w14:textId="74BB9852" w:rsidR="00D128F7" w:rsidRPr="007E0F91" w:rsidRDefault="00D128F7" w:rsidP="00D128F7">
            <w:pPr>
              <w:jc w:val="center"/>
              <w:rPr>
                <w:ins w:id="21314" w:author="Στάθης Καπ" w:date="2023-03-09T06:32:00Z"/>
                <w:sz w:val="16"/>
                <w:szCs w:val="16"/>
              </w:rPr>
            </w:pPr>
            <w:ins w:id="21315" w:author="Στάθης Καπ" w:date="2023-03-09T07:43:00Z">
              <w:r>
                <w:rPr>
                  <w:rFonts w:ascii="Calibri" w:hAnsi="Calibri" w:cs="Calibri"/>
                  <w:color w:val="000000"/>
                  <w:sz w:val="16"/>
                  <w:szCs w:val="16"/>
                </w:rPr>
                <w:t>28.2</w:t>
              </w:r>
            </w:ins>
          </w:p>
        </w:tc>
        <w:tc>
          <w:tcPr>
            <w:tcW w:w="453" w:type="dxa"/>
            <w:tcBorders>
              <w:left w:val="single" w:sz="4" w:space="0" w:color="auto"/>
            </w:tcBorders>
            <w:vAlign w:val="center"/>
          </w:tcPr>
          <w:p w14:paraId="2D452E59" w14:textId="41A10BB2" w:rsidR="00D128F7" w:rsidRPr="007E0F91" w:rsidRDefault="00D128F7" w:rsidP="00D128F7">
            <w:pPr>
              <w:jc w:val="center"/>
              <w:rPr>
                <w:ins w:id="21316" w:author="Στάθης Καπ" w:date="2023-03-09T06:32:00Z"/>
                <w:sz w:val="16"/>
                <w:szCs w:val="16"/>
              </w:rPr>
            </w:pPr>
            <w:ins w:id="21317" w:author="Στάθης Καπ" w:date="2023-03-09T07:43:00Z">
              <w:r>
                <w:rPr>
                  <w:rFonts w:ascii="Calibri" w:hAnsi="Calibri" w:cs="Calibri"/>
                  <w:color w:val="000000"/>
                  <w:sz w:val="16"/>
                  <w:szCs w:val="16"/>
                </w:rPr>
                <w:t>492</w:t>
              </w:r>
            </w:ins>
          </w:p>
        </w:tc>
        <w:tc>
          <w:tcPr>
            <w:tcW w:w="454" w:type="dxa"/>
            <w:vAlign w:val="center"/>
          </w:tcPr>
          <w:p w14:paraId="520FD084" w14:textId="7632EB94" w:rsidR="00D128F7" w:rsidRPr="007E0F91" w:rsidRDefault="00D128F7" w:rsidP="00D128F7">
            <w:pPr>
              <w:jc w:val="center"/>
              <w:rPr>
                <w:ins w:id="21318" w:author="Στάθης Καπ" w:date="2023-03-09T06:32:00Z"/>
                <w:sz w:val="16"/>
                <w:szCs w:val="16"/>
              </w:rPr>
            </w:pPr>
            <w:ins w:id="21319" w:author="Στάθης Καπ" w:date="2023-03-09T07:43:00Z">
              <w:r>
                <w:rPr>
                  <w:rFonts w:ascii="Calibri" w:hAnsi="Calibri" w:cs="Calibri"/>
                  <w:color w:val="000000"/>
                  <w:sz w:val="16"/>
                  <w:szCs w:val="16"/>
                </w:rPr>
                <w:t>12.92</w:t>
              </w:r>
            </w:ins>
          </w:p>
        </w:tc>
        <w:tc>
          <w:tcPr>
            <w:tcW w:w="454" w:type="dxa"/>
            <w:vAlign w:val="center"/>
          </w:tcPr>
          <w:p w14:paraId="43BF3D08" w14:textId="680D0FD7" w:rsidR="00D128F7" w:rsidRPr="007E0F91" w:rsidRDefault="00D128F7" w:rsidP="00D128F7">
            <w:pPr>
              <w:jc w:val="center"/>
              <w:rPr>
                <w:ins w:id="21320" w:author="Στάθης Καπ" w:date="2023-03-09T06:32:00Z"/>
                <w:sz w:val="16"/>
                <w:szCs w:val="16"/>
              </w:rPr>
            </w:pPr>
            <w:ins w:id="21321" w:author="Στάθης Καπ" w:date="2023-03-09T07:43:00Z">
              <w:r>
                <w:rPr>
                  <w:rFonts w:ascii="Calibri" w:hAnsi="Calibri" w:cs="Calibri"/>
                  <w:color w:val="000000"/>
                  <w:sz w:val="16"/>
                  <w:szCs w:val="16"/>
                </w:rPr>
                <w:t>0.282</w:t>
              </w:r>
            </w:ins>
          </w:p>
        </w:tc>
        <w:tc>
          <w:tcPr>
            <w:tcW w:w="454" w:type="dxa"/>
            <w:tcBorders>
              <w:right w:val="single" w:sz="4" w:space="0" w:color="auto"/>
            </w:tcBorders>
            <w:vAlign w:val="center"/>
          </w:tcPr>
          <w:p w14:paraId="1A953706" w14:textId="58258D8F" w:rsidR="00D128F7" w:rsidRPr="007E0F91" w:rsidRDefault="00D128F7" w:rsidP="00D128F7">
            <w:pPr>
              <w:jc w:val="center"/>
              <w:rPr>
                <w:ins w:id="21322" w:author="Στάθης Καπ" w:date="2023-03-09T06:32:00Z"/>
                <w:sz w:val="16"/>
                <w:szCs w:val="16"/>
              </w:rPr>
            </w:pPr>
            <w:ins w:id="21323" w:author="Στάθης Καπ" w:date="2023-03-09T07:43:00Z">
              <w:r>
                <w:rPr>
                  <w:rFonts w:ascii="Calibri" w:hAnsi="Calibri" w:cs="Calibri"/>
                  <w:color w:val="000000"/>
                  <w:sz w:val="16"/>
                  <w:szCs w:val="16"/>
                </w:rPr>
                <w:t>26.37</w:t>
              </w:r>
            </w:ins>
          </w:p>
        </w:tc>
        <w:tc>
          <w:tcPr>
            <w:tcW w:w="453" w:type="dxa"/>
            <w:tcBorders>
              <w:left w:val="single" w:sz="4" w:space="0" w:color="auto"/>
            </w:tcBorders>
            <w:vAlign w:val="center"/>
          </w:tcPr>
          <w:p w14:paraId="696C8FDC" w14:textId="32A02A4F" w:rsidR="00D128F7" w:rsidRPr="007E0F91" w:rsidRDefault="00D128F7" w:rsidP="00D128F7">
            <w:pPr>
              <w:jc w:val="center"/>
              <w:rPr>
                <w:ins w:id="21324" w:author="Στάθης Καπ" w:date="2023-03-09T06:32:00Z"/>
                <w:sz w:val="16"/>
                <w:szCs w:val="16"/>
              </w:rPr>
            </w:pPr>
            <w:ins w:id="21325" w:author="Στάθης Καπ" w:date="2023-03-09T07:43:00Z">
              <w:r>
                <w:rPr>
                  <w:rFonts w:ascii="Calibri" w:hAnsi="Calibri" w:cs="Calibri"/>
                  <w:color w:val="000000"/>
                  <w:sz w:val="16"/>
                  <w:szCs w:val="16"/>
                </w:rPr>
                <w:t>440</w:t>
              </w:r>
            </w:ins>
          </w:p>
        </w:tc>
        <w:tc>
          <w:tcPr>
            <w:tcW w:w="454" w:type="dxa"/>
            <w:vAlign w:val="center"/>
          </w:tcPr>
          <w:p w14:paraId="04D7CAFC" w14:textId="70F3F5B3" w:rsidR="00D128F7" w:rsidRPr="007E0F91" w:rsidRDefault="00D128F7" w:rsidP="00D128F7">
            <w:pPr>
              <w:jc w:val="center"/>
              <w:rPr>
                <w:ins w:id="21326" w:author="Στάθης Καπ" w:date="2023-03-09T06:32:00Z"/>
                <w:sz w:val="16"/>
                <w:szCs w:val="16"/>
              </w:rPr>
            </w:pPr>
            <w:ins w:id="21327" w:author="Στάθης Καπ" w:date="2023-03-09T07:43:00Z">
              <w:r>
                <w:rPr>
                  <w:rFonts w:ascii="Calibri" w:hAnsi="Calibri" w:cs="Calibri"/>
                  <w:color w:val="000000"/>
                  <w:sz w:val="16"/>
                  <w:szCs w:val="16"/>
                </w:rPr>
                <w:t>22.12</w:t>
              </w:r>
            </w:ins>
          </w:p>
        </w:tc>
        <w:tc>
          <w:tcPr>
            <w:tcW w:w="454" w:type="dxa"/>
            <w:vAlign w:val="center"/>
          </w:tcPr>
          <w:p w14:paraId="6592D3C7" w14:textId="778DF5B6" w:rsidR="00D128F7" w:rsidRPr="007E0F91" w:rsidRDefault="00D128F7" w:rsidP="00D128F7">
            <w:pPr>
              <w:jc w:val="center"/>
              <w:rPr>
                <w:ins w:id="21328" w:author="Στάθης Καπ" w:date="2023-03-09T06:32:00Z"/>
                <w:sz w:val="16"/>
                <w:szCs w:val="16"/>
              </w:rPr>
            </w:pPr>
            <w:ins w:id="21329" w:author="Στάθης Καπ" w:date="2023-03-09T07:43:00Z">
              <w:r>
                <w:rPr>
                  <w:rFonts w:ascii="Calibri" w:hAnsi="Calibri" w:cs="Calibri"/>
                  <w:color w:val="000000"/>
                  <w:sz w:val="16"/>
                  <w:szCs w:val="16"/>
                </w:rPr>
                <w:t>0.412</w:t>
              </w:r>
            </w:ins>
          </w:p>
        </w:tc>
        <w:tc>
          <w:tcPr>
            <w:tcW w:w="461" w:type="dxa"/>
            <w:tcBorders>
              <w:right w:val="single" w:sz="4" w:space="0" w:color="auto"/>
            </w:tcBorders>
            <w:vAlign w:val="center"/>
          </w:tcPr>
          <w:p w14:paraId="4CD355E7" w14:textId="1C18514A" w:rsidR="00D128F7" w:rsidRPr="007E0F91" w:rsidRDefault="00D128F7" w:rsidP="00D128F7">
            <w:pPr>
              <w:jc w:val="center"/>
              <w:rPr>
                <w:ins w:id="21330" w:author="Στάθης Καπ" w:date="2023-03-09T06:32:00Z"/>
                <w:sz w:val="16"/>
                <w:szCs w:val="16"/>
              </w:rPr>
            </w:pPr>
            <w:ins w:id="21331" w:author="Στάθης Καπ" w:date="2023-03-09T07:43:00Z">
              <w:r>
                <w:rPr>
                  <w:rFonts w:ascii="Calibri" w:hAnsi="Calibri" w:cs="Calibri"/>
                  <w:color w:val="000000"/>
                  <w:sz w:val="16"/>
                  <w:szCs w:val="16"/>
                </w:rPr>
                <w:t>-7.57</w:t>
              </w:r>
            </w:ins>
          </w:p>
        </w:tc>
      </w:tr>
      <w:tr w:rsidR="00D128F7" w14:paraId="1D107F81" w14:textId="77777777" w:rsidTr="009861B1">
        <w:trPr>
          <w:trHeight w:val="170"/>
          <w:jc w:val="center"/>
          <w:ins w:id="2133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CAC3A86" w14:textId="77777777" w:rsidR="00D128F7" w:rsidRPr="007E0F91" w:rsidRDefault="00D128F7" w:rsidP="00D128F7">
            <w:pPr>
              <w:jc w:val="center"/>
              <w:rPr>
                <w:ins w:id="21333" w:author="Στάθης Καπ" w:date="2023-03-09T06:32:00Z"/>
                <w:sz w:val="16"/>
                <w:szCs w:val="16"/>
              </w:rPr>
            </w:pPr>
            <w:ins w:id="21334" w:author="Στάθης Καπ" w:date="2023-03-09T06:32:00Z">
              <w:r w:rsidRPr="009861B1">
                <w:rPr>
                  <w:rFonts w:ascii="Calibri" w:hAnsi="Calibri" w:cs="Calibri"/>
                  <w:color w:val="000000"/>
                  <w:sz w:val="16"/>
                  <w:szCs w:val="16"/>
                </w:rPr>
                <w:t>r103</w:t>
              </w:r>
            </w:ins>
          </w:p>
        </w:tc>
        <w:tc>
          <w:tcPr>
            <w:tcW w:w="565" w:type="dxa"/>
            <w:tcBorders>
              <w:left w:val="single" w:sz="4" w:space="0" w:color="auto"/>
            </w:tcBorders>
            <w:vAlign w:val="center"/>
          </w:tcPr>
          <w:p w14:paraId="064E02C5" w14:textId="6C4F19B6" w:rsidR="00D128F7" w:rsidRPr="007E0F91" w:rsidRDefault="00D128F7" w:rsidP="00D128F7">
            <w:pPr>
              <w:jc w:val="center"/>
              <w:rPr>
                <w:ins w:id="21335" w:author="Στάθης Καπ" w:date="2023-03-09T06:32:00Z"/>
                <w:sz w:val="16"/>
                <w:szCs w:val="16"/>
              </w:rPr>
            </w:pPr>
            <w:ins w:id="21336" w:author="Στάθης Καπ" w:date="2023-03-09T07:43:00Z">
              <w:r>
                <w:rPr>
                  <w:rFonts w:ascii="Calibri" w:hAnsi="Calibri" w:cs="Calibri"/>
                  <w:color w:val="000000"/>
                  <w:sz w:val="16"/>
                  <w:szCs w:val="16"/>
                </w:rPr>
                <w:t>747</w:t>
              </w:r>
            </w:ins>
          </w:p>
        </w:tc>
        <w:tc>
          <w:tcPr>
            <w:tcW w:w="679" w:type="dxa"/>
            <w:tcBorders>
              <w:right w:val="single" w:sz="4" w:space="0" w:color="auto"/>
            </w:tcBorders>
            <w:vAlign w:val="center"/>
          </w:tcPr>
          <w:p w14:paraId="79CCFC1B" w14:textId="09AE2A8A" w:rsidR="00D128F7" w:rsidRPr="007E0F91" w:rsidRDefault="00D128F7" w:rsidP="00D128F7">
            <w:pPr>
              <w:jc w:val="center"/>
              <w:rPr>
                <w:ins w:id="21337" w:author="Στάθης Καπ" w:date="2023-03-09T06:32:00Z"/>
                <w:sz w:val="16"/>
                <w:szCs w:val="16"/>
              </w:rPr>
            </w:pPr>
            <w:ins w:id="21338" w:author="Στάθης Καπ" w:date="2023-03-09T07:43:00Z">
              <w:r>
                <w:rPr>
                  <w:rFonts w:ascii="Calibri" w:hAnsi="Calibri" w:cs="Calibri"/>
                  <w:color w:val="000000"/>
                  <w:sz w:val="16"/>
                  <w:szCs w:val="16"/>
                </w:rPr>
                <w:t>720</w:t>
              </w:r>
            </w:ins>
          </w:p>
        </w:tc>
        <w:tc>
          <w:tcPr>
            <w:tcW w:w="453" w:type="dxa"/>
            <w:tcBorders>
              <w:left w:val="single" w:sz="4" w:space="0" w:color="auto"/>
            </w:tcBorders>
            <w:vAlign w:val="center"/>
          </w:tcPr>
          <w:p w14:paraId="47F08F05" w14:textId="70657E17" w:rsidR="00D128F7" w:rsidRPr="007E0F91" w:rsidRDefault="00D128F7" w:rsidP="00D128F7">
            <w:pPr>
              <w:jc w:val="center"/>
              <w:rPr>
                <w:ins w:id="21339" w:author="Στάθης Καπ" w:date="2023-03-09T06:32:00Z"/>
                <w:sz w:val="16"/>
                <w:szCs w:val="16"/>
              </w:rPr>
            </w:pPr>
            <w:ins w:id="21340" w:author="Στάθης Καπ" w:date="2023-03-09T07:43:00Z">
              <w:r>
                <w:rPr>
                  <w:rFonts w:ascii="Calibri" w:hAnsi="Calibri" w:cs="Calibri"/>
                  <w:color w:val="000000"/>
                  <w:sz w:val="16"/>
                  <w:szCs w:val="16"/>
                </w:rPr>
                <w:t>650</w:t>
              </w:r>
            </w:ins>
          </w:p>
        </w:tc>
        <w:tc>
          <w:tcPr>
            <w:tcW w:w="708" w:type="dxa"/>
            <w:vAlign w:val="center"/>
          </w:tcPr>
          <w:p w14:paraId="72AB8C5A" w14:textId="0EB26F3D" w:rsidR="00D128F7" w:rsidRPr="007E0F91" w:rsidRDefault="00D128F7" w:rsidP="00D128F7">
            <w:pPr>
              <w:jc w:val="center"/>
              <w:rPr>
                <w:ins w:id="21341" w:author="Στάθης Καπ" w:date="2023-03-09T06:32:00Z"/>
                <w:sz w:val="16"/>
                <w:szCs w:val="16"/>
              </w:rPr>
            </w:pPr>
            <w:ins w:id="21342" w:author="Στάθης Καπ" w:date="2023-03-09T07:43:00Z">
              <w:r>
                <w:rPr>
                  <w:rFonts w:ascii="Calibri" w:hAnsi="Calibri" w:cs="Calibri"/>
                  <w:color w:val="000000"/>
                  <w:sz w:val="16"/>
                  <w:szCs w:val="16"/>
                </w:rPr>
                <w:t>12.99</w:t>
              </w:r>
            </w:ins>
          </w:p>
        </w:tc>
        <w:tc>
          <w:tcPr>
            <w:tcW w:w="652" w:type="dxa"/>
            <w:vMerge/>
            <w:tcBorders>
              <w:right w:val="single" w:sz="4" w:space="0" w:color="auto"/>
            </w:tcBorders>
            <w:vAlign w:val="center"/>
          </w:tcPr>
          <w:p w14:paraId="3A345B39" w14:textId="77777777" w:rsidR="00D128F7" w:rsidRPr="007E0F91" w:rsidRDefault="00D128F7" w:rsidP="00D128F7">
            <w:pPr>
              <w:jc w:val="center"/>
              <w:rPr>
                <w:ins w:id="21343" w:author="Στάθης Καπ" w:date="2023-03-09T06:32:00Z"/>
                <w:sz w:val="16"/>
                <w:szCs w:val="16"/>
              </w:rPr>
            </w:pPr>
          </w:p>
        </w:tc>
        <w:tc>
          <w:tcPr>
            <w:tcW w:w="453" w:type="dxa"/>
            <w:tcBorders>
              <w:left w:val="single" w:sz="4" w:space="0" w:color="auto"/>
            </w:tcBorders>
            <w:vAlign w:val="center"/>
          </w:tcPr>
          <w:p w14:paraId="059C5D5F" w14:textId="57541AF7" w:rsidR="00D128F7" w:rsidRPr="007E0F91" w:rsidRDefault="00D128F7" w:rsidP="00D128F7">
            <w:pPr>
              <w:jc w:val="center"/>
              <w:rPr>
                <w:ins w:id="21344" w:author="Στάθης Καπ" w:date="2023-03-09T06:32:00Z"/>
                <w:sz w:val="16"/>
                <w:szCs w:val="16"/>
              </w:rPr>
            </w:pPr>
            <w:ins w:id="21345" w:author="Στάθης Καπ" w:date="2023-03-09T07:43:00Z">
              <w:r>
                <w:rPr>
                  <w:rFonts w:ascii="Calibri" w:hAnsi="Calibri" w:cs="Calibri"/>
                  <w:color w:val="000000"/>
                  <w:sz w:val="16"/>
                  <w:szCs w:val="16"/>
                </w:rPr>
                <w:t>623</w:t>
              </w:r>
            </w:ins>
          </w:p>
        </w:tc>
        <w:tc>
          <w:tcPr>
            <w:tcW w:w="454" w:type="dxa"/>
            <w:vAlign w:val="center"/>
          </w:tcPr>
          <w:p w14:paraId="5AB6B9CF" w14:textId="7367AD44" w:rsidR="00D128F7" w:rsidRPr="007E0F91" w:rsidRDefault="00D128F7" w:rsidP="00D128F7">
            <w:pPr>
              <w:jc w:val="center"/>
              <w:rPr>
                <w:ins w:id="21346" w:author="Στάθης Καπ" w:date="2023-03-09T06:32:00Z"/>
                <w:sz w:val="16"/>
                <w:szCs w:val="16"/>
              </w:rPr>
            </w:pPr>
            <w:ins w:id="21347" w:author="Στάθης Καπ" w:date="2023-03-09T07:43:00Z">
              <w:r>
                <w:rPr>
                  <w:rFonts w:ascii="Calibri" w:hAnsi="Calibri" w:cs="Calibri"/>
                  <w:color w:val="000000"/>
                  <w:sz w:val="16"/>
                  <w:szCs w:val="16"/>
                </w:rPr>
                <w:t>4.15</w:t>
              </w:r>
            </w:ins>
          </w:p>
        </w:tc>
        <w:tc>
          <w:tcPr>
            <w:tcW w:w="454" w:type="dxa"/>
            <w:vAlign w:val="center"/>
          </w:tcPr>
          <w:p w14:paraId="2F033229" w14:textId="1C0D0FED" w:rsidR="00D128F7" w:rsidRPr="007E0F91" w:rsidRDefault="00D128F7" w:rsidP="00D128F7">
            <w:pPr>
              <w:jc w:val="center"/>
              <w:rPr>
                <w:ins w:id="21348" w:author="Στάθης Καπ" w:date="2023-03-09T06:32:00Z"/>
                <w:sz w:val="16"/>
                <w:szCs w:val="16"/>
              </w:rPr>
            </w:pPr>
            <w:ins w:id="21349" w:author="Στάθης Καπ" w:date="2023-03-09T07:43:00Z">
              <w:r>
                <w:rPr>
                  <w:rFonts w:ascii="Calibri" w:hAnsi="Calibri" w:cs="Calibri"/>
                  <w:color w:val="000000"/>
                  <w:sz w:val="16"/>
                  <w:szCs w:val="16"/>
                </w:rPr>
                <w:t>0.332</w:t>
              </w:r>
            </w:ins>
          </w:p>
        </w:tc>
        <w:tc>
          <w:tcPr>
            <w:tcW w:w="457" w:type="dxa"/>
            <w:tcBorders>
              <w:right w:val="single" w:sz="4" w:space="0" w:color="auto"/>
            </w:tcBorders>
            <w:vAlign w:val="center"/>
          </w:tcPr>
          <w:p w14:paraId="28A82151" w14:textId="3C28C373" w:rsidR="00D128F7" w:rsidRPr="007E0F91" w:rsidRDefault="00D128F7" w:rsidP="00D128F7">
            <w:pPr>
              <w:jc w:val="center"/>
              <w:rPr>
                <w:ins w:id="21350" w:author="Στάθης Καπ" w:date="2023-03-09T06:32:00Z"/>
                <w:sz w:val="16"/>
                <w:szCs w:val="16"/>
              </w:rPr>
            </w:pPr>
            <w:ins w:id="21351"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512F2C5" w14:textId="3DAF54FE" w:rsidR="00D128F7" w:rsidRPr="007E0F91" w:rsidRDefault="00D128F7" w:rsidP="00D128F7">
            <w:pPr>
              <w:jc w:val="center"/>
              <w:rPr>
                <w:ins w:id="21352" w:author="Στάθης Καπ" w:date="2023-03-09T06:32:00Z"/>
                <w:sz w:val="16"/>
                <w:szCs w:val="16"/>
              </w:rPr>
            </w:pPr>
            <w:ins w:id="21353" w:author="Στάθης Καπ" w:date="2023-03-09T07:43:00Z">
              <w:r>
                <w:rPr>
                  <w:rFonts w:ascii="Calibri" w:hAnsi="Calibri" w:cs="Calibri"/>
                  <w:color w:val="000000"/>
                  <w:sz w:val="16"/>
                  <w:szCs w:val="16"/>
                </w:rPr>
                <w:t>540</w:t>
              </w:r>
            </w:ins>
          </w:p>
        </w:tc>
        <w:tc>
          <w:tcPr>
            <w:tcW w:w="454" w:type="dxa"/>
            <w:vAlign w:val="center"/>
          </w:tcPr>
          <w:p w14:paraId="52F8614F" w14:textId="16A01B39" w:rsidR="00D128F7" w:rsidRPr="007E0F91" w:rsidRDefault="00D128F7" w:rsidP="00D128F7">
            <w:pPr>
              <w:jc w:val="center"/>
              <w:rPr>
                <w:ins w:id="21354" w:author="Στάθης Καπ" w:date="2023-03-09T06:32:00Z"/>
                <w:sz w:val="16"/>
                <w:szCs w:val="16"/>
              </w:rPr>
            </w:pPr>
            <w:ins w:id="21355" w:author="Στάθης Καπ" w:date="2023-03-09T07:43:00Z">
              <w:r>
                <w:rPr>
                  <w:rFonts w:ascii="Calibri" w:hAnsi="Calibri" w:cs="Calibri"/>
                  <w:color w:val="000000"/>
                  <w:sz w:val="16"/>
                  <w:szCs w:val="16"/>
                </w:rPr>
                <w:t>16.92</w:t>
              </w:r>
            </w:ins>
          </w:p>
        </w:tc>
        <w:tc>
          <w:tcPr>
            <w:tcW w:w="454" w:type="dxa"/>
            <w:vAlign w:val="center"/>
          </w:tcPr>
          <w:p w14:paraId="1DB9E333" w14:textId="361C5051" w:rsidR="00D128F7" w:rsidRPr="007E0F91" w:rsidRDefault="00D128F7" w:rsidP="00D128F7">
            <w:pPr>
              <w:jc w:val="center"/>
              <w:rPr>
                <w:ins w:id="21356" w:author="Στάθης Καπ" w:date="2023-03-09T06:32:00Z"/>
                <w:sz w:val="16"/>
                <w:szCs w:val="16"/>
              </w:rPr>
            </w:pPr>
            <w:ins w:id="21357" w:author="Στάθης Καπ" w:date="2023-03-09T07:43:00Z">
              <w:r>
                <w:rPr>
                  <w:rFonts w:ascii="Calibri" w:hAnsi="Calibri" w:cs="Calibri"/>
                  <w:color w:val="000000"/>
                  <w:sz w:val="16"/>
                  <w:szCs w:val="16"/>
                </w:rPr>
                <w:t>0.345</w:t>
              </w:r>
            </w:ins>
          </w:p>
        </w:tc>
        <w:tc>
          <w:tcPr>
            <w:tcW w:w="454" w:type="dxa"/>
            <w:tcBorders>
              <w:right w:val="single" w:sz="4" w:space="0" w:color="auto"/>
            </w:tcBorders>
            <w:vAlign w:val="center"/>
          </w:tcPr>
          <w:p w14:paraId="7F4DEAA6" w14:textId="7741F92E" w:rsidR="00D128F7" w:rsidRPr="007E0F91" w:rsidRDefault="00D128F7" w:rsidP="00D128F7">
            <w:pPr>
              <w:jc w:val="center"/>
              <w:rPr>
                <w:ins w:id="21358" w:author="Στάθης Καπ" w:date="2023-03-09T06:32:00Z"/>
                <w:sz w:val="16"/>
                <w:szCs w:val="16"/>
              </w:rPr>
            </w:pPr>
            <w:ins w:id="21359" w:author="Στάθης Καπ" w:date="2023-03-09T07:43:00Z">
              <w:r>
                <w:rPr>
                  <w:rFonts w:ascii="Calibri" w:hAnsi="Calibri" w:cs="Calibri"/>
                  <w:color w:val="000000"/>
                  <w:sz w:val="16"/>
                  <w:szCs w:val="16"/>
                </w:rPr>
                <w:t>22.12</w:t>
              </w:r>
            </w:ins>
          </w:p>
        </w:tc>
        <w:tc>
          <w:tcPr>
            <w:tcW w:w="453" w:type="dxa"/>
            <w:tcBorders>
              <w:left w:val="single" w:sz="4" w:space="0" w:color="auto"/>
            </w:tcBorders>
            <w:vAlign w:val="center"/>
          </w:tcPr>
          <w:p w14:paraId="6B2FDB50" w14:textId="048150B8" w:rsidR="00D128F7" w:rsidRPr="007E0F91" w:rsidRDefault="00D128F7" w:rsidP="00D128F7">
            <w:pPr>
              <w:jc w:val="center"/>
              <w:rPr>
                <w:ins w:id="21360" w:author="Στάθης Καπ" w:date="2023-03-09T06:32:00Z"/>
                <w:sz w:val="16"/>
                <w:szCs w:val="16"/>
              </w:rPr>
            </w:pPr>
            <w:ins w:id="21361" w:author="Στάθης Καπ" w:date="2023-03-09T07:43:00Z">
              <w:r>
                <w:rPr>
                  <w:rFonts w:ascii="Calibri" w:hAnsi="Calibri" w:cs="Calibri"/>
                  <w:color w:val="000000"/>
                  <w:sz w:val="16"/>
                  <w:szCs w:val="16"/>
                </w:rPr>
                <w:t>530</w:t>
              </w:r>
            </w:ins>
          </w:p>
        </w:tc>
        <w:tc>
          <w:tcPr>
            <w:tcW w:w="454" w:type="dxa"/>
            <w:vAlign w:val="center"/>
          </w:tcPr>
          <w:p w14:paraId="25FD7364" w14:textId="2742DC1B" w:rsidR="00D128F7" w:rsidRPr="007E0F91" w:rsidRDefault="00D128F7" w:rsidP="00D128F7">
            <w:pPr>
              <w:jc w:val="center"/>
              <w:rPr>
                <w:ins w:id="21362" w:author="Στάθης Καπ" w:date="2023-03-09T06:32:00Z"/>
                <w:sz w:val="16"/>
                <w:szCs w:val="16"/>
              </w:rPr>
            </w:pPr>
            <w:ins w:id="21363" w:author="Στάθης Καπ" w:date="2023-03-09T07:43:00Z">
              <w:r>
                <w:rPr>
                  <w:rFonts w:ascii="Calibri" w:hAnsi="Calibri" w:cs="Calibri"/>
                  <w:color w:val="000000"/>
                  <w:sz w:val="16"/>
                  <w:szCs w:val="16"/>
                </w:rPr>
                <w:t>18.46</w:t>
              </w:r>
            </w:ins>
          </w:p>
        </w:tc>
        <w:tc>
          <w:tcPr>
            <w:tcW w:w="454" w:type="dxa"/>
            <w:vAlign w:val="center"/>
          </w:tcPr>
          <w:p w14:paraId="07408964" w14:textId="43ECF91A" w:rsidR="00D128F7" w:rsidRPr="007E0F91" w:rsidRDefault="00D128F7" w:rsidP="00D128F7">
            <w:pPr>
              <w:jc w:val="center"/>
              <w:rPr>
                <w:ins w:id="21364" w:author="Στάθης Καπ" w:date="2023-03-09T06:32:00Z"/>
                <w:sz w:val="16"/>
                <w:szCs w:val="16"/>
              </w:rPr>
            </w:pPr>
            <w:ins w:id="21365" w:author="Στάθης Καπ" w:date="2023-03-09T07:43:00Z">
              <w:r>
                <w:rPr>
                  <w:rFonts w:ascii="Calibri" w:hAnsi="Calibri" w:cs="Calibri"/>
                  <w:color w:val="000000"/>
                  <w:sz w:val="16"/>
                  <w:szCs w:val="16"/>
                </w:rPr>
                <w:t>0.306</w:t>
              </w:r>
            </w:ins>
          </w:p>
        </w:tc>
        <w:tc>
          <w:tcPr>
            <w:tcW w:w="461" w:type="dxa"/>
            <w:tcBorders>
              <w:right w:val="single" w:sz="4" w:space="0" w:color="auto"/>
            </w:tcBorders>
            <w:vAlign w:val="center"/>
          </w:tcPr>
          <w:p w14:paraId="51E36E6F" w14:textId="751D284B" w:rsidR="00D128F7" w:rsidRPr="007E0F91" w:rsidRDefault="00D128F7" w:rsidP="00D128F7">
            <w:pPr>
              <w:jc w:val="center"/>
              <w:rPr>
                <w:ins w:id="21366" w:author="Στάθης Καπ" w:date="2023-03-09T06:32:00Z"/>
                <w:sz w:val="16"/>
                <w:szCs w:val="16"/>
              </w:rPr>
            </w:pPr>
            <w:ins w:id="21367" w:author="Στάθης Καπ" w:date="2023-03-09T07:43:00Z">
              <w:r>
                <w:rPr>
                  <w:rFonts w:ascii="Calibri" w:hAnsi="Calibri" w:cs="Calibri"/>
                  <w:color w:val="000000"/>
                  <w:sz w:val="16"/>
                  <w:szCs w:val="16"/>
                </w:rPr>
                <w:t>30.93</w:t>
              </w:r>
            </w:ins>
          </w:p>
        </w:tc>
      </w:tr>
      <w:tr w:rsidR="00D128F7" w14:paraId="11C5E58C" w14:textId="77777777" w:rsidTr="009861B1">
        <w:trPr>
          <w:trHeight w:val="170"/>
          <w:jc w:val="center"/>
          <w:ins w:id="2136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CF82FEA" w14:textId="77777777" w:rsidR="00D128F7" w:rsidRPr="007E0F91" w:rsidRDefault="00D128F7" w:rsidP="00D128F7">
            <w:pPr>
              <w:jc w:val="center"/>
              <w:rPr>
                <w:ins w:id="21369" w:author="Στάθης Καπ" w:date="2023-03-09T06:32:00Z"/>
                <w:sz w:val="16"/>
                <w:szCs w:val="16"/>
              </w:rPr>
            </w:pPr>
            <w:ins w:id="21370" w:author="Στάθης Καπ" w:date="2023-03-09T06:32:00Z">
              <w:r w:rsidRPr="009861B1">
                <w:rPr>
                  <w:rFonts w:ascii="Calibri" w:hAnsi="Calibri" w:cs="Calibri"/>
                  <w:color w:val="000000"/>
                  <w:sz w:val="16"/>
                  <w:szCs w:val="16"/>
                </w:rPr>
                <w:t>r104</w:t>
              </w:r>
            </w:ins>
          </w:p>
        </w:tc>
        <w:tc>
          <w:tcPr>
            <w:tcW w:w="565" w:type="dxa"/>
            <w:tcBorders>
              <w:left w:val="single" w:sz="4" w:space="0" w:color="auto"/>
            </w:tcBorders>
            <w:vAlign w:val="center"/>
          </w:tcPr>
          <w:p w14:paraId="7852D263" w14:textId="5CD150D5" w:rsidR="00D128F7" w:rsidRPr="007E0F91" w:rsidRDefault="00D128F7" w:rsidP="00D128F7">
            <w:pPr>
              <w:jc w:val="center"/>
              <w:rPr>
                <w:ins w:id="21371" w:author="Στάθης Καπ" w:date="2023-03-09T06:32:00Z"/>
                <w:sz w:val="16"/>
                <w:szCs w:val="16"/>
              </w:rPr>
            </w:pPr>
            <w:ins w:id="21372" w:author="Στάθης Καπ" w:date="2023-03-09T07:43:00Z">
              <w:r>
                <w:rPr>
                  <w:rFonts w:ascii="Calibri" w:hAnsi="Calibri" w:cs="Calibri"/>
                  <w:color w:val="000000"/>
                  <w:sz w:val="16"/>
                  <w:szCs w:val="16"/>
                </w:rPr>
                <w:t>778</w:t>
              </w:r>
            </w:ins>
          </w:p>
        </w:tc>
        <w:tc>
          <w:tcPr>
            <w:tcW w:w="679" w:type="dxa"/>
            <w:tcBorders>
              <w:right w:val="single" w:sz="4" w:space="0" w:color="auto"/>
            </w:tcBorders>
            <w:vAlign w:val="center"/>
          </w:tcPr>
          <w:p w14:paraId="1C5E0A84" w14:textId="3ADE75E9" w:rsidR="00D128F7" w:rsidRPr="007E0F91" w:rsidRDefault="00D128F7" w:rsidP="00D128F7">
            <w:pPr>
              <w:jc w:val="center"/>
              <w:rPr>
                <w:ins w:id="21373" w:author="Στάθης Καπ" w:date="2023-03-09T06:32:00Z"/>
                <w:sz w:val="16"/>
                <w:szCs w:val="16"/>
              </w:rPr>
            </w:pPr>
            <w:ins w:id="21374" w:author="Στάθης Καπ" w:date="2023-03-09T07:43:00Z">
              <w:r>
                <w:rPr>
                  <w:rFonts w:ascii="Calibri" w:hAnsi="Calibri" w:cs="Calibri"/>
                  <w:color w:val="000000"/>
                  <w:sz w:val="16"/>
                  <w:szCs w:val="16"/>
                </w:rPr>
                <w:t>765</w:t>
              </w:r>
            </w:ins>
          </w:p>
        </w:tc>
        <w:tc>
          <w:tcPr>
            <w:tcW w:w="453" w:type="dxa"/>
            <w:tcBorders>
              <w:left w:val="single" w:sz="4" w:space="0" w:color="auto"/>
            </w:tcBorders>
            <w:vAlign w:val="center"/>
          </w:tcPr>
          <w:p w14:paraId="5EC628D1" w14:textId="4FAB599A" w:rsidR="00D128F7" w:rsidRPr="007E0F91" w:rsidRDefault="00D128F7" w:rsidP="00D128F7">
            <w:pPr>
              <w:jc w:val="center"/>
              <w:rPr>
                <w:ins w:id="21375" w:author="Στάθης Καπ" w:date="2023-03-09T06:32:00Z"/>
                <w:sz w:val="16"/>
                <w:szCs w:val="16"/>
              </w:rPr>
            </w:pPr>
            <w:ins w:id="21376" w:author="Στάθης Καπ" w:date="2023-03-09T07:43:00Z">
              <w:r>
                <w:rPr>
                  <w:rFonts w:ascii="Calibri" w:hAnsi="Calibri" w:cs="Calibri"/>
                  <w:color w:val="000000"/>
                  <w:sz w:val="16"/>
                  <w:szCs w:val="16"/>
                </w:rPr>
                <w:t>709</w:t>
              </w:r>
            </w:ins>
          </w:p>
        </w:tc>
        <w:tc>
          <w:tcPr>
            <w:tcW w:w="708" w:type="dxa"/>
            <w:vAlign w:val="center"/>
          </w:tcPr>
          <w:p w14:paraId="7318C2F9" w14:textId="426761E6" w:rsidR="00D128F7" w:rsidRPr="007E0F91" w:rsidRDefault="00D128F7" w:rsidP="00D128F7">
            <w:pPr>
              <w:jc w:val="center"/>
              <w:rPr>
                <w:ins w:id="21377" w:author="Στάθης Καπ" w:date="2023-03-09T06:32:00Z"/>
                <w:sz w:val="16"/>
                <w:szCs w:val="16"/>
              </w:rPr>
            </w:pPr>
            <w:ins w:id="21378" w:author="Στάθης Καπ" w:date="2023-03-09T07:43:00Z">
              <w:r>
                <w:rPr>
                  <w:rFonts w:ascii="Calibri" w:hAnsi="Calibri" w:cs="Calibri"/>
                  <w:color w:val="000000"/>
                  <w:sz w:val="16"/>
                  <w:szCs w:val="16"/>
                </w:rPr>
                <w:t>8.87</w:t>
              </w:r>
            </w:ins>
          </w:p>
        </w:tc>
        <w:tc>
          <w:tcPr>
            <w:tcW w:w="652" w:type="dxa"/>
            <w:vMerge/>
            <w:tcBorders>
              <w:right w:val="single" w:sz="4" w:space="0" w:color="auto"/>
            </w:tcBorders>
            <w:vAlign w:val="center"/>
          </w:tcPr>
          <w:p w14:paraId="17FCBDA0" w14:textId="77777777" w:rsidR="00D128F7" w:rsidRPr="007E0F91" w:rsidRDefault="00D128F7" w:rsidP="00D128F7">
            <w:pPr>
              <w:jc w:val="center"/>
              <w:rPr>
                <w:ins w:id="21379" w:author="Στάθης Καπ" w:date="2023-03-09T06:32:00Z"/>
                <w:sz w:val="16"/>
                <w:szCs w:val="16"/>
              </w:rPr>
            </w:pPr>
          </w:p>
        </w:tc>
        <w:tc>
          <w:tcPr>
            <w:tcW w:w="453" w:type="dxa"/>
            <w:tcBorders>
              <w:left w:val="single" w:sz="4" w:space="0" w:color="auto"/>
            </w:tcBorders>
            <w:vAlign w:val="center"/>
          </w:tcPr>
          <w:p w14:paraId="56035DA5" w14:textId="613F971D" w:rsidR="00D128F7" w:rsidRPr="007E0F91" w:rsidRDefault="00D128F7" w:rsidP="00D128F7">
            <w:pPr>
              <w:jc w:val="center"/>
              <w:rPr>
                <w:ins w:id="21380" w:author="Στάθης Καπ" w:date="2023-03-09T06:32:00Z"/>
                <w:sz w:val="16"/>
                <w:szCs w:val="16"/>
              </w:rPr>
            </w:pPr>
            <w:ins w:id="21381" w:author="Στάθης Καπ" w:date="2023-03-09T07:43:00Z">
              <w:r>
                <w:rPr>
                  <w:rFonts w:ascii="Calibri" w:hAnsi="Calibri" w:cs="Calibri"/>
                  <w:color w:val="000000"/>
                  <w:sz w:val="16"/>
                  <w:szCs w:val="16"/>
                </w:rPr>
                <w:t>693</w:t>
              </w:r>
            </w:ins>
          </w:p>
        </w:tc>
        <w:tc>
          <w:tcPr>
            <w:tcW w:w="454" w:type="dxa"/>
            <w:vAlign w:val="center"/>
          </w:tcPr>
          <w:p w14:paraId="5A2C5776" w14:textId="777EE765" w:rsidR="00D128F7" w:rsidRPr="007E0F91" w:rsidRDefault="00D128F7" w:rsidP="00D128F7">
            <w:pPr>
              <w:jc w:val="center"/>
              <w:rPr>
                <w:ins w:id="21382" w:author="Στάθης Καπ" w:date="2023-03-09T06:32:00Z"/>
                <w:sz w:val="16"/>
                <w:szCs w:val="16"/>
              </w:rPr>
            </w:pPr>
            <w:ins w:id="21383" w:author="Στάθης Καπ" w:date="2023-03-09T07:43:00Z">
              <w:r>
                <w:rPr>
                  <w:rFonts w:ascii="Calibri" w:hAnsi="Calibri" w:cs="Calibri"/>
                  <w:color w:val="000000"/>
                  <w:sz w:val="16"/>
                  <w:szCs w:val="16"/>
                </w:rPr>
                <w:t>2.26</w:t>
              </w:r>
            </w:ins>
          </w:p>
        </w:tc>
        <w:tc>
          <w:tcPr>
            <w:tcW w:w="454" w:type="dxa"/>
            <w:vAlign w:val="center"/>
          </w:tcPr>
          <w:p w14:paraId="72241F82" w14:textId="7999EA4A" w:rsidR="00D128F7" w:rsidRPr="007E0F91" w:rsidRDefault="00D128F7" w:rsidP="00D128F7">
            <w:pPr>
              <w:jc w:val="center"/>
              <w:rPr>
                <w:ins w:id="21384" w:author="Στάθης Καπ" w:date="2023-03-09T06:32:00Z"/>
                <w:sz w:val="16"/>
                <w:szCs w:val="16"/>
              </w:rPr>
            </w:pPr>
            <w:ins w:id="21385" w:author="Στάθης Καπ" w:date="2023-03-09T07:43:00Z">
              <w:r>
                <w:rPr>
                  <w:rFonts w:ascii="Calibri" w:hAnsi="Calibri" w:cs="Calibri"/>
                  <w:color w:val="000000"/>
                  <w:sz w:val="16"/>
                  <w:szCs w:val="16"/>
                </w:rPr>
                <w:t>0.425</w:t>
              </w:r>
            </w:ins>
          </w:p>
        </w:tc>
        <w:tc>
          <w:tcPr>
            <w:tcW w:w="457" w:type="dxa"/>
            <w:tcBorders>
              <w:right w:val="single" w:sz="4" w:space="0" w:color="auto"/>
            </w:tcBorders>
            <w:vAlign w:val="center"/>
          </w:tcPr>
          <w:p w14:paraId="6ED9AFAA" w14:textId="20BE07EE" w:rsidR="00D128F7" w:rsidRPr="007E0F91" w:rsidRDefault="00D128F7" w:rsidP="00D128F7">
            <w:pPr>
              <w:jc w:val="center"/>
              <w:rPr>
                <w:ins w:id="21386" w:author="Στάθης Καπ" w:date="2023-03-09T06:32:00Z"/>
                <w:sz w:val="16"/>
                <w:szCs w:val="16"/>
              </w:rPr>
            </w:pPr>
            <w:ins w:id="21387" w:author="Στάθης Καπ" w:date="2023-03-09T07:43:00Z">
              <w:r>
                <w:rPr>
                  <w:rFonts w:ascii="Calibri" w:hAnsi="Calibri" w:cs="Calibri"/>
                  <w:color w:val="000000"/>
                  <w:sz w:val="16"/>
                  <w:szCs w:val="16"/>
                </w:rPr>
                <w:t>20.26</w:t>
              </w:r>
            </w:ins>
          </w:p>
        </w:tc>
        <w:tc>
          <w:tcPr>
            <w:tcW w:w="453" w:type="dxa"/>
            <w:tcBorders>
              <w:left w:val="single" w:sz="4" w:space="0" w:color="auto"/>
            </w:tcBorders>
            <w:vAlign w:val="center"/>
          </w:tcPr>
          <w:p w14:paraId="30350D43" w14:textId="640E83ED" w:rsidR="00D128F7" w:rsidRPr="007E0F91" w:rsidRDefault="00D128F7" w:rsidP="00D128F7">
            <w:pPr>
              <w:jc w:val="center"/>
              <w:rPr>
                <w:ins w:id="21388" w:author="Στάθης Καπ" w:date="2023-03-09T06:32:00Z"/>
                <w:sz w:val="16"/>
                <w:szCs w:val="16"/>
              </w:rPr>
            </w:pPr>
            <w:ins w:id="21389" w:author="Στάθης Καπ" w:date="2023-03-09T07:43:00Z">
              <w:r>
                <w:rPr>
                  <w:rFonts w:ascii="Calibri" w:hAnsi="Calibri" w:cs="Calibri"/>
                  <w:color w:val="000000"/>
                  <w:sz w:val="16"/>
                  <w:szCs w:val="16"/>
                </w:rPr>
                <w:t>554</w:t>
              </w:r>
            </w:ins>
          </w:p>
        </w:tc>
        <w:tc>
          <w:tcPr>
            <w:tcW w:w="454" w:type="dxa"/>
            <w:vAlign w:val="center"/>
          </w:tcPr>
          <w:p w14:paraId="7E4A8A98" w14:textId="2E169C91" w:rsidR="00D128F7" w:rsidRPr="007E0F91" w:rsidRDefault="00D128F7" w:rsidP="00D128F7">
            <w:pPr>
              <w:jc w:val="center"/>
              <w:rPr>
                <w:ins w:id="21390" w:author="Στάθης Καπ" w:date="2023-03-09T06:32:00Z"/>
                <w:sz w:val="16"/>
                <w:szCs w:val="16"/>
              </w:rPr>
            </w:pPr>
            <w:ins w:id="21391" w:author="Στάθης Καπ" w:date="2023-03-09T07:43:00Z">
              <w:r>
                <w:rPr>
                  <w:rFonts w:ascii="Calibri" w:hAnsi="Calibri" w:cs="Calibri"/>
                  <w:color w:val="000000"/>
                  <w:sz w:val="16"/>
                  <w:szCs w:val="16"/>
                </w:rPr>
                <w:t>21.86</w:t>
              </w:r>
            </w:ins>
          </w:p>
        </w:tc>
        <w:tc>
          <w:tcPr>
            <w:tcW w:w="454" w:type="dxa"/>
            <w:vAlign w:val="center"/>
          </w:tcPr>
          <w:p w14:paraId="0CB3DF76" w14:textId="5A6FFDD6" w:rsidR="00D128F7" w:rsidRPr="007E0F91" w:rsidRDefault="00D128F7" w:rsidP="00D128F7">
            <w:pPr>
              <w:jc w:val="center"/>
              <w:rPr>
                <w:ins w:id="21392" w:author="Στάθης Καπ" w:date="2023-03-09T06:32:00Z"/>
                <w:sz w:val="16"/>
                <w:szCs w:val="16"/>
              </w:rPr>
            </w:pPr>
            <w:ins w:id="21393"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6B905741" w14:textId="1569D722" w:rsidR="00D128F7" w:rsidRPr="007E0F91" w:rsidRDefault="00D128F7" w:rsidP="00D128F7">
            <w:pPr>
              <w:jc w:val="center"/>
              <w:rPr>
                <w:ins w:id="21394" w:author="Στάθης Καπ" w:date="2023-03-09T06:32:00Z"/>
                <w:sz w:val="16"/>
                <w:szCs w:val="16"/>
              </w:rPr>
            </w:pPr>
            <w:ins w:id="21395" w:author="Στάθης Καπ" w:date="2023-03-09T07:43:00Z">
              <w:r>
                <w:rPr>
                  <w:rFonts w:ascii="Calibri" w:hAnsi="Calibri" w:cs="Calibri"/>
                  <w:color w:val="000000"/>
                  <w:sz w:val="16"/>
                  <w:szCs w:val="16"/>
                </w:rPr>
                <w:t>50.28</w:t>
              </w:r>
            </w:ins>
          </w:p>
        </w:tc>
        <w:tc>
          <w:tcPr>
            <w:tcW w:w="453" w:type="dxa"/>
            <w:tcBorders>
              <w:left w:val="single" w:sz="4" w:space="0" w:color="auto"/>
            </w:tcBorders>
            <w:vAlign w:val="center"/>
          </w:tcPr>
          <w:p w14:paraId="1B704AF5" w14:textId="71638724" w:rsidR="00D128F7" w:rsidRPr="007E0F91" w:rsidRDefault="00D128F7" w:rsidP="00D128F7">
            <w:pPr>
              <w:jc w:val="center"/>
              <w:rPr>
                <w:ins w:id="21396" w:author="Στάθης Καπ" w:date="2023-03-09T06:32:00Z"/>
                <w:sz w:val="16"/>
                <w:szCs w:val="16"/>
              </w:rPr>
            </w:pPr>
            <w:ins w:id="21397" w:author="Στάθης Καπ" w:date="2023-03-09T07:43:00Z">
              <w:r>
                <w:rPr>
                  <w:rFonts w:ascii="Calibri" w:hAnsi="Calibri" w:cs="Calibri"/>
                  <w:color w:val="000000"/>
                  <w:sz w:val="16"/>
                  <w:szCs w:val="16"/>
                </w:rPr>
                <w:t>577</w:t>
              </w:r>
            </w:ins>
          </w:p>
        </w:tc>
        <w:tc>
          <w:tcPr>
            <w:tcW w:w="454" w:type="dxa"/>
            <w:vAlign w:val="center"/>
          </w:tcPr>
          <w:p w14:paraId="3DF853AC" w14:textId="66BF6A09" w:rsidR="00D128F7" w:rsidRPr="007E0F91" w:rsidRDefault="00D128F7" w:rsidP="00D128F7">
            <w:pPr>
              <w:jc w:val="center"/>
              <w:rPr>
                <w:ins w:id="21398" w:author="Στάθης Καπ" w:date="2023-03-09T06:32:00Z"/>
                <w:sz w:val="16"/>
                <w:szCs w:val="16"/>
              </w:rPr>
            </w:pPr>
            <w:ins w:id="21399" w:author="Στάθης Καπ" w:date="2023-03-09T07:43:00Z">
              <w:r>
                <w:rPr>
                  <w:rFonts w:ascii="Calibri" w:hAnsi="Calibri" w:cs="Calibri"/>
                  <w:color w:val="000000"/>
                  <w:sz w:val="16"/>
                  <w:szCs w:val="16"/>
                </w:rPr>
                <w:t>18.62</w:t>
              </w:r>
            </w:ins>
          </w:p>
        </w:tc>
        <w:tc>
          <w:tcPr>
            <w:tcW w:w="454" w:type="dxa"/>
            <w:vAlign w:val="center"/>
          </w:tcPr>
          <w:p w14:paraId="7AAECFF0" w14:textId="229933D5" w:rsidR="00D128F7" w:rsidRPr="007E0F91" w:rsidRDefault="00D128F7" w:rsidP="00D128F7">
            <w:pPr>
              <w:jc w:val="center"/>
              <w:rPr>
                <w:ins w:id="21400" w:author="Στάθης Καπ" w:date="2023-03-09T06:32:00Z"/>
                <w:sz w:val="16"/>
                <w:szCs w:val="16"/>
              </w:rPr>
            </w:pPr>
            <w:ins w:id="21401" w:author="Στάθης Καπ" w:date="2023-03-09T07:43:00Z">
              <w:r>
                <w:rPr>
                  <w:rFonts w:ascii="Calibri" w:hAnsi="Calibri" w:cs="Calibri"/>
                  <w:color w:val="000000"/>
                  <w:sz w:val="16"/>
                  <w:szCs w:val="16"/>
                </w:rPr>
                <w:t>0.379</w:t>
              </w:r>
            </w:ins>
          </w:p>
        </w:tc>
        <w:tc>
          <w:tcPr>
            <w:tcW w:w="461" w:type="dxa"/>
            <w:tcBorders>
              <w:right w:val="single" w:sz="4" w:space="0" w:color="auto"/>
            </w:tcBorders>
            <w:vAlign w:val="center"/>
          </w:tcPr>
          <w:p w14:paraId="1F6C1DF4" w14:textId="6A66306B" w:rsidR="00D128F7" w:rsidRPr="007E0F91" w:rsidRDefault="00D128F7" w:rsidP="00D128F7">
            <w:pPr>
              <w:jc w:val="center"/>
              <w:rPr>
                <w:ins w:id="21402" w:author="Στάθης Καπ" w:date="2023-03-09T06:32:00Z"/>
                <w:sz w:val="16"/>
                <w:szCs w:val="16"/>
              </w:rPr>
            </w:pPr>
            <w:ins w:id="21403" w:author="Στάθης Καπ" w:date="2023-03-09T07:43:00Z">
              <w:r>
                <w:rPr>
                  <w:rFonts w:ascii="Calibri" w:hAnsi="Calibri" w:cs="Calibri"/>
                  <w:color w:val="000000"/>
                  <w:sz w:val="16"/>
                  <w:szCs w:val="16"/>
                </w:rPr>
                <w:t>28.89</w:t>
              </w:r>
            </w:ins>
          </w:p>
        </w:tc>
      </w:tr>
      <w:tr w:rsidR="00D128F7" w14:paraId="2DA521B8" w14:textId="77777777" w:rsidTr="009861B1">
        <w:trPr>
          <w:trHeight w:val="170"/>
          <w:jc w:val="center"/>
          <w:ins w:id="2140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003DF68" w14:textId="77777777" w:rsidR="00D128F7" w:rsidRPr="007E0F91" w:rsidRDefault="00D128F7" w:rsidP="00D128F7">
            <w:pPr>
              <w:jc w:val="center"/>
              <w:rPr>
                <w:ins w:id="21405" w:author="Στάθης Καπ" w:date="2023-03-09T06:32:00Z"/>
                <w:sz w:val="16"/>
                <w:szCs w:val="16"/>
              </w:rPr>
            </w:pPr>
            <w:ins w:id="21406" w:author="Στάθης Καπ" w:date="2023-03-09T06:32:00Z">
              <w:r w:rsidRPr="009861B1">
                <w:rPr>
                  <w:rFonts w:ascii="Calibri" w:hAnsi="Calibri" w:cs="Calibri"/>
                  <w:color w:val="000000"/>
                  <w:sz w:val="16"/>
                  <w:szCs w:val="16"/>
                </w:rPr>
                <w:t>r105</w:t>
              </w:r>
            </w:ins>
          </w:p>
        </w:tc>
        <w:tc>
          <w:tcPr>
            <w:tcW w:w="565" w:type="dxa"/>
            <w:tcBorders>
              <w:left w:val="single" w:sz="4" w:space="0" w:color="auto"/>
            </w:tcBorders>
            <w:vAlign w:val="center"/>
          </w:tcPr>
          <w:p w14:paraId="5F9E97C8" w14:textId="0C284769" w:rsidR="00D128F7" w:rsidRPr="007E0F91" w:rsidRDefault="00D128F7" w:rsidP="00D128F7">
            <w:pPr>
              <w:jc w:val="center"/>
              <w:rPr>
                <w:ins w:id="21407" w:author="Στάθης Καπ" w:date="2023-03-09T06:32:00Z"/>
                <w:sz w:val="16"/>
                <w:szCs w:val="16"/>
              </w:rPr>
            </w:pPr>
            <w:ins w:id="21408" w:author="Στάθης Καπ" w:date="2023-03-09T07:43:00Z">
              <w:r>
                <w:rPr>
                  <w:rFonts w:ascii="Calibri" w:hAnsi="Calibri" w:cs="Calibri"/>
                  <w:color w:val="000000"/>
                  <w:sz w:val="16"/>
                  <w:szCs w:val="16"/>
                </w:rPr>
                <w:t>620</w:t>
              </w:r>
            </w:ins>
          </w:p>
        </w:tc>
        <w:tc>
          <w:tcPr>
            <w:tcW w:w="679" w:type="dxa"/>
            <w:tcBorders>
              <w:right w:val="single" w:sz="4" w:space="0" w:color="auto"/>
            </w:tcBorders>
            <w:vAlign w:val="center"/>
          </w:tcPr>
          <w:p w14:paraId="6231CF5C" w14:textId="6E70B242" w:rsidR="00D128F7" w:rsidRPr="007E0F91" w:rsidRDefault="00D128F7" w:rsidP="00D128F7">
            <w:pPr>
              <w:jc w:val="center"/>
              <w:rPr>
                <w:ins w:id="21409" w:author="Στάθης Καπ" w:date="2023-03-09T06:32:00Z"/>
                <w:sz w:val="16"/>
                <w:szCs w:val="16"/>
              </w:rPr>
            </w:pPr>
            <w:ins w:id="21410" w:author="Στάθης Καπ" w:date="2023-03-09T07:43:00Z">
              <w:r>
                <w:rPr>
                  <w:rFonts w:ascii="Calibri" w:hAnsi="Calibri" w:cs="Calibri"/>
                  <w:color w:val="000000"/>
                  <w:sz w:val="16"/>
                  <w:szCs w:val="16"/>
                </w:rPr>
                <w:t>609</w:t>
              </w:r>
            </w:ins>
          </w:p>
        </w:tc>
        <w:tc>
          <w:tcPr>
            <w:tcW w:w="453" w:type="dxa"/>
            <w:tcBorders>
              <w:left w:val="single" w:sz="4" w:space="0" w:color="auto"/>
            </w:tcBorders>
            <w:vAlign w:val="center"/>
          </w:tcPr>
          <w:p w14:paraId="2BECF85B" w14:textId="0E5C2F48" w:rsidR="00D128F7" w:rsidRPr="007E0F91" w:rsidRDefault="00D128F7" w:rsidP="00D128F7">
            <w:pPr>
              <w:jc w:val="center"/>
              <w:rPr>
                <w:ins w:id="21411" w:author="Στάθης Καπ" w:date="2023-03-09T06:32:00Z"/>
                <w:sz w:val="16"/>
                <w:szCs w:val="16"/>
              </w:rPr>
            </w:pPr>
            <w:ins w:id="21412" w:author="Στάθης Καπ" w:date="2023-03-09T07:43:00Z">
              <w:r>
                <w:rPr>
                  <w:rFonts w:ascii="Calibri" w:hAnsi="Calibri" w:cs="Calibri"/>
                  <w:color w:val="000000"/>
                  <w:sz w:val="16"/>
                  <w:szCs w:val="16"/>
                </w:rPr>
                <w:t>527</w:t>
              </w:r>
            </w:ins>
          </w:p>
        </w:tc>
        <w:tc>
          <w:tcPr>
            <w:tcW w:w="708" w:type="dxa"/>
            <w:vAlign w:val="center"/>
          </w:tcPr>
          <w:p w14:paraId="3D007F2B" w14:textId="556C273B" w:rsidR="00D128F7" w:rsidRPr="007E0F91" w:rsidRDefault="00D128F7" w:rsidP="00D128F7">
            <w:pPr>
              <w:jc w:val="center"/>
              <w:rPr>
                <w:ins w:id="21413" w:author="Στάθης Καπ" w:date="2023-03-09T06:32:00Z"/>
                <w:sz w:val="16"/>
                <w:szCs w:val="16"/>
              </w:rPr>
            </w:pPr>
            <w:ins w:id="21414" w:author="Στάθης Καπ" w:date="2023-03-09T07:43:00Z">
              <w:r>
                <w:rPr>
                  <w:rFonts w:ascii="Calibri" w:hAnsi="Calibri" w:cs="Calibri"/>
                  <w:color w:val="000000"/>
                  <w:sz w:val="16"/>
                  <w:szCs w:val="16"/>
                </w:rPr>
                <w:t>15</w:t>
              </w:r>
            </w:ins>
          </w:p>
        </w:tc>
        <w:tc>
          <w:tcPr>
            <w:tcW w:w="652" w:type="dxa"/>
            <w:tcBorders>
              <w:right w:val="single" w:sz="4" w:space="0" w:color="auto"/>
            </w:tcBorders>
            <w:vAlign w:val="center"/>
          </w:tcPr>
          <w:p w14:paraId="571B72BB" w14:textId="2D75CC42" w:rsidR="00D128F7" w:rsidRPr="007E0F91" w:rsidRDefault="00D128F7" w:rsidP="00D128F7">
            <w:pPr>
              <w:jc w:val="center"/>
              <w:rPr>
                <w:ins w:id="21415" w:author="Στάθης Καπ" w:date="2023-03-09T06:32:00Z"/>
                <w:sz w:val="16"/>
                <w:szCs w:val="16"/>
              </w:rPr>
            </w:pPr>
            <w:ins w:id="21416" w:author="Στάθης Καπ" w:date="2023-03-09T07:43:00Z">
              <w:r>
                <w:rPr>
                  <w:rFonts w:ascii="Calibri" w:hAnsi="Calibri" w:cs="Calibri"/>
                  <w:color w:val="000000"/>
                  <w:sz w:val="16"/>
                  <w:szCs w:val="16"/>
                </w:rPr>
                <w:t>0.363</w:t>
              </w:r>
            </w:ins>
          </w:p>
        </w:tc>
        <w:tc>
          <w:tcPr>
            <w:tcW w:w="453" w:type="dxa"/>
            <w:tcBorders>
              <w:left w:val="single" w:sz="4" w:space="0" w:color="auto"/>
            </w:tcBorders>
            <w:vAlign w:val="center"/>
          </w:tcPr>
          <w:p w14:paraId="530D4F2B" w14:textId="2CBEB952" w:rsidR="00D128F7" w:rsidRPr="007E0F91" w:rsidRDefault="00D128F7" w:rsidP="00D128F7">
            <w:pPr>
              <w:jc w:val="center"/>
              <w:rPr>
                <w:ins w:id="21417" w:author="Στάθης Καπ" w:date="2023-03-09T06:32:00Z"/>
                <w:sz w:val="16"/>
                <w:szCs w:val="16"/>
              </w:rPr>
            </w:pPr>
            <w:ins w:id="21418" w:author="Στάθης Καπ" w:date="2023-03-09T07:43:00Z">
              <w:r>
                <w:rPr>
                  <w:rFonts w:ascii="Calibri" w:hAnsi="Calibri" w:cs="Calibri"/>
                  <w:color w:val="000000"/>
                  <w:sz w:val="16"/>
                  <w:szCs w:val="16"/>
                </w:rPr>
                <w:t>462</w:t>
              </w:r>
            </w:ins>
          </w:p>
        </w:tc>
        <w:tc>
          <w:tcPr>
            <w:tcW w:w="454" w:type="dxa"/>
            <w:vAlign w:val="center"/>
          </w:tcPr>
          <w:p w14:paraId="40A2F94A" w14:textId="21018162" w:rsidR="00D128F7" w:rsidRPr="007E0F91" w:rsidRDefault="00D128F7" w:rsidP="00D128F7">
            <w:pPr>
              <w:jc w:val="center"/>
              <w:rPr>
                <w:ins w:id="21419" w:author="Στάθης Καπ" w:date="2023-03-09T06:32:00Z"/>
                <w:sz w:val="16"/>
                <w:szCs w:val="16"/>
              </w:rPr>
            </w:pPr>
            <w:ins w:id="21420" w:author="Στάθης Καπ" w:date="2023-03-09T07:43:00Z">
              <w:r>
                <w:rPr>
                  <w:rFonts w:ascii="Calibri" w:hAnsi="Calibri" w:cs="Calibri"/>
                  <w:color w:val="000000"/>
                  <w:sz w:val="16"/>
                  <w:szCs w:val="16"/>
                </w:rPr>
                <w:t>12.33</w:t>
              </w:r>
            </w:ins>
          </w:p>
        </w:tc>
        <w:tc>
          <w:tcPr>
            <w:tcW w:w="454" w:type="dxa"/>
            <w:vAlign w:val="center"/>
          </w:tcPr>
          <w:p w14:paraId="47426F76" w14:textId="4F0DF82A" w:rsidR="00D128F7" w:rsidRPr="007E0F91" w:rsidRDefault="00D128F7" w:rsidP="00D128F7">
            <w:pPr>
              <w:jc w:val="center"/>
              <w:rPr>
                <w:ins w:id="21421" w:author="Στάθης Καπ" w:date="2023-03-09T06:32:00Z"/>
                <w:sz w:val="16"/>
                <w:szCs w:val="16"/>
              </w:rPr>
            </w:pPr>
            <w:ins w:id="21422"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5ABAEB11" w14:textId="65F63693" w:rsidR="00D128F7" w:rsidRPr="007E0F91" w:rsidRDefault="00D128F7" w:rsidP="00D128F7">
            <w:pPr>
              <w:jc w:val="center"/>
              <w:rPr>
                <w:ins w:id="21423" w:author="Στάθης Καπ" w:date="2023-03-09T06:32:00Z"/>
                <w:sz w:val="16"/>
                <w:szCs w:val="16"/>
              </w:rPr>
            </w:pPr>
            <w:ins w:id="21424" w:author="Στάθης Καπ" w:date="2023-03-09T07:43:00Z">
              <w:r>
                <w:rPr>
                  <w:rFonts w:ascii="Calibri" w:hAnsi="Calibri" w:cs="Calibri"/>
                  <w:color w:val="000000"/>
                  <w:sz w:val="16"/>
                  <w:szCs w:val="16"/>
                </w:rPr>
                <w:t>23.42</w:t>
              </w:r>
            </w:ins>
          </w:p>
        </w:tc>
        <w:tc>
          <w:tcPr>
            <w:tcW w:w="453" w:type="dxa"/>
            <w:tcBorders>
              <w:left w:val="single" w:sz="4" w:space="0" w:color="auto"/>
            </w:tcBorders>
            <w:vAlign w:val="center"/>
          </w:tcPr>
          <w:p w14:paraId="4FD8C5EA" w14:textId="47FEFE04" w:rsidR="00D128F7" w:rsidRPr="007E0F91" w:rsidRDefault="00D128F7" w:rsidP="00D128F7">
            <w:pPr>
              <w:jc w:val="center"/>
              <w:rPr>
                <w:ins w:id="21425" w:author="Στάθης Καπ" w:date="2023-03-09T06:32:00Z"/>
                <w:sz w:val="16"/>
                <w:szCs w:val="16"/>
              </w:rPr>
            </w:pPr>
            <w:ins w:id="21426" w:author="Στάθης Καπ" w:date="2023-03-09T07:43:00Z">
              <w:r>
                <w:rPr>
                  <w:rFonts w:ascii="Calibri" w:hAnsi="Calibri" w:cs="Calibri"/>
                  <w:color w:val="000000"/>
                  <w:sz w:val="16"/>
                  <w:szCs w:val="16"/>
                </w:rPr>
                <w:t>468</w:t>
              </w:r>
            </w:ins>
          </w:p>
        </w:tc>
        <w:tc>
          <w:tcPr>
            <w:tcW w:w="454" w:type="dxa"/>
            <w:vAlign w:val="center"/>
          </w:tcPr>
          <w:p w14:paraId="4A2D7A93" w14:textId="37E80E02" w:rsidR="00D128F7" w:rsidRPr="007E0F91" w:rsidRDefault="00D128F7" w:rsidP="00D128F7">
            <w:pPr>
              <w:jc w:val="center"/>
              <w:rPr>
                <w:ins w:id="21427" w:author="Στάθης Καπ" w:date="2023-03-09T06:32:00Z"/>
                <w:sz w:val="16"/>
                <w:szCs w:val="16"/>
              </w:rPr>
            </w:pPr>
            <w:ins w:id="21428" w:author="Στάθης Καπ" w:date="2023-03-09T07:43:00Z">
              <w:r>
                <w:rPr>
                  <w:rFonts w:ascii="Calibri" w:hAnsi="Calibri" w:cs="Calibri"/>
                  <w:color w:val="000000"/>
                  <w:sz w:val="16"/>
                  <w:szCs w:val="16"/>
                </w:rPr>
                <w:t>11.2</w:t>
              </w:r>
            </w:ins>
          </w:p>
        </w:tc>
        <w:tc>
          <w:tcPr>
            <w:tcW w:w="454" w:type="dxa"/>
            <w:vAlign w:val="center"/>
          </w:tcPr>
          <w:p w14:paraId="4DC427B4" w14:textId="08730241" w:rsidR="00D128F7" w:rsidRPr="007E0F91" w:rsidRDefault="00D128F7" w:rsidP="00D128F7">
            <w:pPr>
              <w:jc w:val="center"/>
              <w:rPr>
                <w:ins w:id="21429" w:author="Στάθης Καπ" w:date="2023-03-09T06:32:00Z"/>
                <w:sz w:val="16"/>
                <w:szCs w:val="16"/>
              </w:rPr>
            </w:pPr>
            <w:ins w:id="21430"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7933F71C" w14:textId="3F2A2326" w:rsidR="00D128F7" w:rsidRPr="007E0F91" w:rsidRDefault="00D128F7" w:rsidP="00D128F7">
            <w:pPr>
              <w:jc w:val="center"/>
              <w:rPr>
                <w:ins w:id="21431" w:author="Στάθης Καπ" w:date="2023-03-09T06:32:00Z"/>
                <w:sz w:val="16"/>
                <w:szCs w:val="16"/>
              </w:rPr>
            </w:pPr>
            <w:ins w:id="21432" w:author="Στάθης Καπ" w:date="2023-03-09T07:43:00Z">
              <w:r>
                <w:rPr>
                  <w:rFonts w:ascii="Calibri" w:hAnsi="Calibri" w:cs="Calibri"/>
                  <w:color w:val="000000"/>
                  <w:sz w:val="16"/>
                  <w:szCs w:val="16"/>
                </w:rPr>
                <w:t>28.37</w:t>
              </w:r>
            </w:ins>
          </w:p>
        </w:tc>
        <w:tc>
          <w:tcPr>
            <w:tcW w:w="453" w:type="dxa"/>
            <w:tcBorders>
              <w:left w:val="single" w:sz="4" w:space="0" w:color="auto"/>
            </w:tcBorders>
            <w:vAlign w:val="center"/>
          </w:tcPr>
          <w:p w14:paraId="599BDB64" w14:textId="7FC18485" w:rsidR="00D128F7" w:rsidRPr="007E0F91" w:rsidRDefault="00D128F7" w:rsidP="00D128F7">
            <w:pPr>
              <w:jc w:val="center"/>
              <w:rPr>
                <w:ins w:id="21433" w:author="Στάθης Καπ" w:date="2023-03-09T06:32:00Z"/>
                <w:sz w:val="16"/>
                <w:szCs w:val="16"/>
              </w:rPr>
            </w:pPr>
            <w:ins w:id="21434" w:author="Στάθης Καπ" w:date="2023-03-09T07:43:00Z">
              <w:r>
                <w:rPr>
                  <w:rFonts w:ascii="Calibri" w:hAnsi="Calibri" w:cs="Calibri"/>
                  <w:color w:val="000000"/>
                  <w:sz w:val="16"/>
                  <w:szCs w:val="16"/>
                </w:rPr>
                <w:t>441</w:t>
              </w:r>
            </w:ins>
          </w:p>
        </w:tc>
        <w:tc>
          <w:tcPr>
            <w:tcW w:w="454" w:type="dxa"/>
            <w:vAlign w:val="center"/>
          </w:tcPr>
          <w:p w14:paraId="4B3C6CA9" w14:textId="00DE9084" w:rsidR="00D128F7" w:rsidRPr="007E0F91" w:rsidRDefault="00D128F7" w:rsidP="00D128F7">
            <w:pPr>
              <w:jc w:val="center"/>
              <w:rPr>
                <w:ins w:id="21435" w:author="Στάθης Καπ" w:date="2023-03-09T06:32:00Z"/>
                <w:sz w:val="16"/>
                <w:szCs w:val="16"/>
              </w:rPr>
            </w:pPr>
            <w:ins w:id="21436" w:author="Στάθης Καπ" w:date="2023-03-09T07:43:00Z">
              <w:r>
                <w:rPr>
                  <w:rFonts w:ascii="Calibri" w:hAnsi="Calibri" w:cs="Calibri"/>
                  <w:color w:val="000000"/>
                  <w:sz w:val="16"/>
                  <w:szCs w:val="16"/>
                </w:rPr>
                <w:t>16.32</w:t>
              </w:r>
            </w:ins>
          </w:p>
        </w:tc>
        <w:tc>
          <w:tcPr>
            <w:tcW w:w="454" w:type="dxa"/>
            <w:vAlign w:val="center"/>
          </w:tcPr>
          <w:p w14:paraId="6821675C" w14:textId="36DC30E7" w:rsidR="00D128F7" w:rsidRPr="007E0F91" w:rsidRDefault="00D128F7" w:rsidP="00D128F7">
            <w:pPr>
              <w:jc w:val="center"/>
              <w:rPr>
                <w:ins w:id="21437" w:author="Στάθης Καπ" w:date="2023-03-09T06:32:00Z"/>
                <w:sz w:val="16"/>
                <w:szCs w:val="16"/>
              </w:rPr>
            </w:pPr>
            <w:ins w:id="21438" w:author="Στάθης Καπ" w:date="2023-03-09T07:43:00Z">
              <w:r>
                <w:rPr>
                  <w:rFonts w:ascii="Calibri" w:hAnsi="Calibri" w:cs="Calibri"/>
                  <w:color w:val="000000"/>
                  <w:sz w:val="16"/>
                  <w:szCs w:val="16"/>
                </w:rPr>
                <w:t>0.261</w:t>
              </w:r>
            </w:ins>
          </w:p>
        </w:tc>
        <w:tc>
          <w:tcPr>
            <w:tcW w:w="461" w:type="dxa"/>
            <w:tcBorders>
              <w:right w:val="single" w:sz="4" w:space="0" w:color="auto"/>
            </w:tcBorders>
            <w:vAlign w:val="center"/>
          </w:tcPr>
          <w:p w14:paraId="648717B3" w14:textId="384CE177" w:rsidR="00D128F7" w:rsidRPr="007E0F91" w:rsidRDefault="00D128F7" w:rsidP="00D128F7">
            <w:pPr>
              <w:jc w:val="center"/>
              <w:rPr>
                <w:ins w:id="21439" w:author="Στάθης Καπ" w:date="2023-03-09T06:32:00Z"/>
                <w:sz w:val="16"/>
                <w:szCs w:val="16"/>
              </w:rPr>
            </w:pPr>
            <w:ins w:id="21440" w:author="Στάθης Καπ" w:date="2023-03-09T07:43:00Z">
              <w:r>
                <w:rPr>
                  <w:rFonts w:ascii="Calibri" w:hAnsi="Calibri" w:cs="Calibri"/>
                  <w:color w:val="000000"/>
                  <w:sz w:val="16"/>
                  <w:szCs w:val="16"/>
                </w:rPr>
                <w:t>28.1</w:t>
              </w:r>
            </w:ins>
          </w:p>
        </w:tc>
      </w:tr>
      <w:tr w:rsidR="00D128F7" w14:paraId="7C12B8A4" w14:textId="77777777" w:rsidTr="009861B1">
        <w:trPr>
          <w:trHeight w:val="170"/>
          <w:jc w:val="center"/>
          <w:ins w:id="2144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30B54B4" w14:textId="77777777" w:rsidR="00D128F7" w:rsidRPr="007E0F91" w:rsidRDefault="00D128F7" w:rsidP="00D128F7">
            <w:pPr>
              <w:jc w:val="center"/>
              <w:rPr>
                <w:ins w:id="21442" w:author="Στάθης Καπ" w:date="2023-03-09T06:32:00Z"/>
                <w:sz w:val="16"/>
                <w:szCs w:val="16"/>
              </w:rPr>
            </w:pPr>
            <w:ins w:id="21443" w:author="Στάθης Καπ" w:date="2023-03-09T06:32:00Z">
              <w:r w:rsidRPr="009861B1">
                <w:rPr>
                  <w:rFonts w:ascii="Calibri" w:hAnsi="Calibri" w:cs="Calibri"/>
                  <w:color w:val="000000"/>
                  <w:sz w:val="16"/>
                  <w:szCs w:val="16"/>
                </w:rPr>
                <w:t>r106</w:t>
              </w:r>
            </w:ins>
          </w:p>
        </w:tc>
        <w:tc>
          <w:tcPr>
            <w:tcW w:w="565" w:type="dxa"/>
            <w:tcBorders>
              <w:left w:val="single" w:sz="4" w:space="0" w:color="auto"/>
            </w:tcBorders>
            <w:vAlign w:val="center"/>
          </w:tcPr>
          <w:p w14:paraId="54BD5475" w14:textId="55F3FF61" w:rsidR="00D128F7" w:rsidRPr="007E0F91" w:rsidRDefault="00D128F7" w:rsidP="00D128F7">
            <w:pPr>
              <w:jc w:val="center"/>
              <w:rPr>
                <w:ins w:id="21444" w:author="Στάθης Καπ" w:date="2023-03-09T06:32:00Z"/>
                <w:sz w:val="16"/>
                <w:szCs w:val="16"/>
              </w:rPr>
            </w:pPr>
            <w:ins w:id="21445" w:author="Στάθης Καπ" w:date="2023-03-09T07:43:00Z">
              <w:r>
                <w:rPr>
                  <w:rFonts w:ascii="Calibri" w:hAnsi="Calibri" w:cs="Calibri"/>
                  <w:color w:val="000000"/>
                  <w:sz w:val="16"/>
                  <w:szCs w:val="16"/>
                </w:rPr>
                <w:t>729</w:t>
              </w:r>
            </w:ins>
          </w:p>
        </w:tc>
        <w:tc>
          <w:tcPr>
            <w:tcW w:w="679" w:type="dxa"/>
            <w:tcBorders>
              <w:right w:val="single" w:sz="4" w:space="0" w:color="auto"/>
            </w:tcBorders>
            <w:vAlign w:val="center"/>
          </w:tcPr>
          <w:p w14:paraId="7E5DE8E3" w14:textId="64D8C6F4" w:rsidR="00D128F7" w:rsidRPr="007E0F91" w:rsidRDefault="00D128F7" w:rsidP="00D128F7">
            <w:pPr>
              <w:jc w:val="center"/>
              <w:rPr>
                <w:ins w:id="21446" w:author="Στάθης Καπ" w:date="2023-03-09T06:32:00Z"/>
                <w:sz w:val="16"/>
                <w:szCs w:val="16"/>
              </w:rPr>
            </w:pPr>
            <w:ins w:id="21447" w:author="Στάθης Καπ" w:date="2023-03-09T07:43:00Z">
              <w:r>
                <w:rPr>
                  <w:rFonts w:ascii="Calibri" w:hAnsi="Calibri" w:cs="Calibri"/>
                  <w:color w:val="000000"/>
                  <w:sz w:val="16"/>
                  <w:szCs w:val="16"/>
                </w:rPr>
                <w:t>719</w:t>
              </w:r>
            </w:ins>
          </w:p>
        </w:tc>
        <w:tc>
          <w:tcPr>
            <w:tcW w:w="453" w:type="dxa"/>
            <w:tcBorders>
              <w:left w:val="single" w:sz="4" w:space="0" w:color="auto"/>
            </w:tcBorders>
            <w:vAlign w:val="center"/>
          </w:tcPr>
          <w:p w14:paraId="73BC4B3E" w14:textId="47EA8D6B" w:rsidR="00D128F7" w:rsidRPr="007E0F91" w:rsidRDefault="00D128F7" w:rsidP="00D128F7">
            <w:pPr>
              <w:jc w:val="center"/>
              <w:rPr>
                <w:ins w:id="21448" w:author="Στάθης Καπ" w:date="2023-03-09T06:32:00Z"/>
                <w:sz w:val="16"/>
                <w:szCs w:val="16"/>
              </w:rPr>
            </w:pPr>
            <w:ins w:id="21449" w:author="Στάθης Καπ" w:date="2023-03-09T07:43:00Z">
              <w:r>
                <w:rPr>
                  <w:rFonts w:ascii="Calibri" w:hAnsi="Calibri" w:cs="Calibri"/>
                  <w:color w:val="000000"/>
                  <w:sz w:val="16"/>
                  <w:szCs w:val="16"/>
                </w:rPr>
                <w:t>651</w:t>
              </w:r>
            </w:ins>
          </w:p>
        </w:tc>
        <w:tc>
          <w:tcPr>
            <w:tcW w:w="708" w:type="dxa"/>
            <w:vAlign w:val="center"/>
          </w:tcPr>
          <w:p w14:paraId="199F7041" w14:textId="1456D111" w:rsidR="00D128F7" w:rsidRPr="007E0F91" w:rsidRDefault="00D128F7" w:rsidP="00D128F7">
            <w:pPr>
              <w:jc w:val="center"/>
              <w:rPr>
                <w:ins w:id="21450" w:author="Στάθης Καπ" w:date="2023-03-09T06:32:00Z"/>
                <w:sz w:val="16"/>
                <w:szCs w:val="16"/>
              </w:rPr>
            </w:pPr>
            <w:ins w:id="21451" w:author="Στάθης Καπ" w:date="2023-03-09T07:43:00Z">
              <w:r>
                <w:rPr>
                  <w:rFonts w:ascii="Calibri" w:hAnsi="Calibri" w:cs="Calibri"/>
                  <w:color w:val="000000"/>
                  <w:sz w:val="16"/>
                  <w:szCs w:val="16"/>
                </w:rPr>
                <w:t>10.7</w:t>
              </w:r>
            </w:ins>
          </w:p>
        </w:tc>
        <w:tc>
          <w:tcPr>
            <w:tcW w:w="652" w:type="dxa"/>
            <w:tcBorders>
              <w:right w:val="single" w:sz="4" w:space="0" w:color="auto"/>
            </w:tcBorders>
            <w:vAlign w:val="center"/>
          </w:tcPr>
          <w:p w14:paraId="14A2224A" w14:textId="322A9839" w:rsidR="00D128F7" w:rsidRPr="007E0F91" w:rsidRDefault="00D128F7" w:rsidP="00D128F7">
            <w:pPr>
              <w:jc w:val="center"/>
              <w:rPr>
                <w:ins w:id="21452" w:author="Στάθης Καπ" w:date="2023-03-09T06:32:00Z"/>
                <w:sz w:val="16"/>
                <w:szCs w:val="16"/>
              </w:rPr>
            </w:pPr>
            <w:ins w:id="21453" w:author="Στάθης Καπ" w:date="2023-03-09T07:43:00Z">
              <w:r>
                <w:rPr>
                  <w:rFonts w:ascii="Calibri" w:hAnsi="Calibri" w:cs="Calibri"/>
                  <w:color w:val="000000"/>
                  <w:sz w:val="16"/>
                  <w:szCs w:val="16"/>
                </w:rPr>
                <w:t>0.441</w:t>
              </w:r>
            </w:ins>
          </w:p>
        </w:tc>
        <w:tc>
          <w:tcPr>
            <w:tcW w:w="453" w:type="dxa"/>
            <w:tcBorders>
              <w:left w:val="single" w:sz="4" w:space="0" w:color="auto"/>
            </w:tcBorders>
            <w:vAlign w:val="center"/>
          </w:tcPr>
          <w:p w14:paraId="2B0A3EF6" w14:textId="57DF2CC7" w:rsidR="00D128F7" w:rsidRPr="007E0F91" w:rsidRDefault="00D128F7" w:rsidP="00D128F7">
            <w:pPr>
              <w:jc w:val="center"/>
              <w:rPr>
                <w:ins w:id="21454" w:author="Στάθης Καπ" w:date="2023-03-09T06:32:00Z"/>
                <w:sz w:val="16"/>
                <w:szCs w:val="16"/>
              </w:rPr>
            </w:pPr>
            <w:ins w:id="21455" w:author="Στάθης Καπ" w:date="2023-03-09T07:43:00Z">
              <w:r>
                <w:rPr>
                  <w:rFonts w:ascii="Calibri" w:hAnsi="Calibri" w:cs="Calibri"/>
                  <w:color w:val="000000"/>
                  <w:sz w:val="16"/>
                  <w:szCs w:val="16"/>
                </w:rPr>
                <w:t>615</w:t>
              </w:r>
            </w:ins>
          </w:p>
        </w:tc>
        <w:tc>
          <w:tcPr>
            <w:tcW w:w="454" w:type="dxa"/>
            <w:vAlign w:val="center"/>
          </w:tcPr>
          <w:p w14:paraId="431E212F" w14:textId="6709186A" w:rsidR="00D128F7" w:rsidRPr="007E0F91" w:rsidRDefault="00D128F7" w:rsidP="00D128F7">
            <w:pPr>
              <w:jc w:val="center"/>
              <w:rPr>
                <w:ins w:id="21456" w:author="Στάθης Καπ" w:date="2023-03-09T06:32:00Z"/>
                <w:sz w:val="16"/>
                <w:szCs w:val="16"/>
              </w:rPr>
            </w:pPr>
            <w:ins w:id="21457" w:author="Στάθης Καπ" w:date="2023-03-09T07:43:00Z">
              <w:r>
                <w:rPr>
                  <w:rFonts w:ascii="Calibri" w:hAnsi="Calibri" w:cs="Calibri"/>
                  <w:color w:val="000000"/>
                  <w:sz w:val="16"/>
                  <w:szCs w:val="16"/>
                </w:rPr>
                <w:t>5.53</w:t>
              </w:r>
            </w:ins>
          </w:p>
        </w:tc>
        <w:tc>
          <w:tcPr>
            <w:tcW w:w="454" w:type="dxa"/>
            <w:vAlign w:val="center"/>
          </w:tcPr>
          <w:p w14:paraId="75EBDC4A" w14:textId="41701C6A" w:rsidR="00D128F7" w:rsidRPr="007E0F91" w:rsidRDefault="00D128F7" w:rsidP="00D128F7">
            <w:pPr>
              <w:jc w:val="center"/>
              <w:rPr>
                <w:ins w:id="21458" w:author="Στάθης Καπ" w:date="2023-03-09T06:32:00Z"/>
                <w:sz w:val="16"/>
                <w:szCs w:val="16"/>
              </w:rPr>
            </w:pPr>
            <w:ins w:id="21459" w:author="Στάθης Καπ" w:date="2023-03-09T07:43:00Z">
              <w:r>
                <w:rPr>
                  <w:rFonts w:ascii="Calibri" w:hAnsi="Calibri" w:cs="Calibri"/>
                  <w:color w:val="000000"/>
                  <w:sz w:val="16"/>
                  <w:szCs w:val="16"/>
                </w:rPr>
                <w:t>0.349</w:t>
              </w:r>
            </w:ins>
          </w:p>
        </w:tc>
        <w:tc>
          <w:tcPr>
            <w:tcW w:w="457" w:type="dxa"/>
            <w:tcBorders>
              <w:right w:val="single" w:sz="4" w:space="0" w:color="auto"/>
            </w:tcBorders>
            <w:vAlign w:val="center"/>
          </w:tcPr>
          <w:p w14:paraId="746F0960" w14:textId="04FED385" w:rsidR="00D128F7" w:rsidRPr="007E0F91" w:rsidRDefault="00D128F7" w:rsidP="00D128F7">
            <w:pPr>
              <w:jc w:val="center"/>
              <w:rPr>
                <w:ins w:id="21460" w:author="Στάθης Καπ" w:date="2023-03-09T06:32:00Z"/>
                <w:sz w:val="16"/>
                <w:szCs w:val="16"/>
              </w:rPr>
            </w:pPr>
            <w:ins w:id="21461" w:author="Στάθης Καπ" w:date="2023-03-09T07:43:00Z">
              <w:r>
                <w:rPr>
                  <w:rFonts w:ascii="Calibri" w:hAnsi="Calibri" w:cs="Calibri"/>
                  <w:color w:val="000000"/>
                  <w:sz w:val="16"/>
                  <w:szCs w:val="16"/>
                </w:rPr>
                <w:t>20.86</w:t>
              </w:r>
            </w:ins>
          </w:p>
        </w:tc>
        <w:tc>
          <w:tcPr>
            <w:tcW w:w="453" w:type="dxa"/>
            <w:tcBorders>
              <w:left w:val="single" w:sz="4" w:space="0" w:color="auto"/>
            </w:tcBorders>
            <w:vAlign w:val="center"/>
          </w:tcPr>
          <w:p w14:paraId="62C7A9E0" w14:textId="4A72B226" w:rsidR="00D128F7" w:rsidRPr="007E0F91" w:rsidRDefault="00D128F7" w:rsidP="00D128F7">
            <w:pPr>
              <w:jc w:val="center"/>
              <w:rPr>
                <w:ins w:id="21462" w:author="Στάθης Καπ" w:date="2023-03-09T06:32:00Z"/>
                <w:sz w:val="16"/>
                <w:szCs w:val="16"/>
              </w:rPr>
            </w:pPr>
            <w:ins w:id="21463" w:author="Στάθης Καπ" w:date="2023-03-09T07:43:00Z">
              <w:r>
                <w:rPr>
                  <w:rFonts w:ascii="Calibri" w:hAnsi="Calibri" w:cs="Calibri"/>
                  <w:color w:val="000000"/>
                  <w:sz w:val="16"/>
                  <w:szCs w:val="16"/>
                </w:rPr>
                <w:t>533</w:t>
              </w:r>
            </w:ins>
          </w:p>
        </w:tc>
        <w:tc>
          <w:tcPr>
            <w:tcW w:w="454" w:type="dxa"/>
            <w:vAlign w:val="center"/>
          </w:tcPr>
          <w:p w14:paraId="20CCD5E9" w14:textId="20E1EDC8" w:rsidR="00D128F7" w:rsidRPr="007E0F91" w:rsidRDefault="00D128F7" w:rsidP="00D128F7">
            <w:pPr>
              <w:jc w:val="center"/>
              <w:rPr>
                <w:ins w:id="21464" w:author="Στάθης Καπ" w:date="2023-03-09T06:32:00Z"/>
                <w:sz w:val="16"/>
                <w:szCs w:val="16"/>
              </w:rPr>
            </w:pPr>
            <w:ins w:id="21465" w:author="Στάθης Καπ" w:date="2023-03-09T07:43:00Z">
              <w:r>
                <w:rPr>
                  <w:rFonts w:ascii="Calibri" w:hAnsi="Calibri" w:cs="Calibri"/>
                  <w:color w:val="000000"/>
                  <w:sz w:val="16"/>
                  <w:szCs w:val="16"/>
                </w:rPr>
                <w:t>18.13</w:t>
              </w:r>
            </w:ins>
          </w:p>
        </w:tc>
        <w:tc>
          <w:tcPr>
            <w:tcW w:w="454" w:type="dxa"/>
            <w:vAlign w:val="center"/>
          </w:tcPr>
          <w:p w14:paraId="6D3715D2" w14:textId="3F345E00" w:rsidR="00D128F7" w:rsidRPr="007E0F91" w:rsidRDefault="00D128F7" w:rsidP="00D128F7">
            <w:pPr>
              <w:jc w:val="center"/>
              <w:rPr>
                <w:ins w:id="21466" w:author="Στάθης Καπ" w:date="2023-03-09T06:32:00Z"/>
                <w:sz w:val="16"/>
                <w:szCs w:val="16"/>
              </w:rPr>
            </w:pPr>
            <w:ins w:id="21467" w:author="Στάθης Καπ" w:date="2023-03-09T07:43:00Z">
              <w:r>
                <w:rPr>
                  <w:rFonts w:ascii="Calibri" w:hAnsi="Calibri" w:cs="Calibri"/>
                  <w:color w:val="000000"/>
                  <w:sz w:val="16"/>
                  <w:szCs w:val="16"/>
                </w:rPr>
                <w:t>0.273</w:t>
              </w:r>
            </w:ins>
          </w:p>
        </w:tc>
        <w:tc>
          <w:tcPr>
            <w:tcW w:w="454" w:type="dxa"/>
            <w:tcBorders>
              <w:right w:val="single" w:sz="4" w:space="0" w:color="auto"/>
            </w:tcBorders>
            <w:vAlign w:val="center"/>
          </w:tcPr>
          <w:p w14:paraId="754D12BF" w14:textId="5706EB15" w:rsidR="00D128F7" w:rsidRPr="007E0F91" w:rsidRDefault="00D128F7" w:rsidP="00D128F7">
            <w:pPr>
              <w:jc w:val="center"/>
              <w:rPr>
                <w:ins w:id="21468" w:author="Στάθης Καπ" w:date="2023-03-09T06:32:00Z"/>
                <w:sz w:val="16"/>
                <w:szCs w:val="16"/>
              </w:rPr>
            </w:pPr>
            <w:ins w:id="21469" w:author="Στάθης Καπ" w:date="2023-03-09T07:43:00Z">
              <w:r>
                <w:rPr>
                  <w:rFonts w:ascii="Calibri" w:hAnsi="Calibri" w:cs="Calibri"/>
                  <w:color w:val="000000"/>
                  <w:sz w:val="16"/>
                  <w:szCs w:val="16"/>
                </w:rPr>
                <w:t>38.1</w:t>
              </w:r>
            </w:ins>
          </w:p>
        </w:tc>
        <w:tc>
          <w:tcPr>
            <w:tcW w:w="453" w:type="dxa"/>
            <w:tcBorders>
              <w:left w:val="single" w:sz="4" w:space="0" w:color="auto"/>
            </w:tcBorders>
            <w:vAlign w:val="center"/>
          </w:tcPr>
          <w:p w14:paraId="28D51429" w14:textId="176D93F9" w:rsidR="00D128F7" w:rsidRPr="007E0F91" w:rsidRDefault="00D128F7" w:rsidP="00D128F7">
            <w:pPr>
              <w:jc w:val="center"/>
              <w:rPr>
                <w:ins w:id="21470" w:author="Στάθης Καπ" w:date="2023-03-09T06:32:00Z"/>
                <w:sz w:val="16"/>
                <w:szCs w:val="16"/>
              </w:rPr>
            </w:pPr>
            <w:ins w:id="21471" w:author="Στάθης Καπ" w:date="2023-03-09T07:43:00Z">
              <w:r>
                <w:rPr>
                  <w:rFonts w:ascii="Calibri" w:hAnsi="Calibri" w:cs="Calibri"/>
                  <w:color w:val="000000"/>
                  <w:sz w:val="16"/>
                  <w:szCs w:val="16"/>
                </w:rPr>
                <w:t>521</w:t>
              </w:r>
            </w:ins>
          </w:p>
        </w:tc>
        <w:tc>
          <w:tcPr>
            <w:tcW w:w="454" w:type="dxa"/>
            <w:vAlign w:val="center"/>
          </w:tcPr>
          <w:p w14:paraId="11733C98" w14:textId="6051A503" w:rsidR="00D128F7" w:rsidRPr="007E0F91" w:rsidRDefault="00D128F7" w:rsidP="00D128F7">
            <w:pPr>
              <w:jc w:val="center"/>
              <w:rPr>
                <w:ins w:id="21472" w:author="Στάθης Καπ" w:date="2023-03-09T06:32:00Z"/>
                <w:sz w:val="16"/>
                <w:szCs w:val="16"/>
              </w:rPr>
            </w:pPr>
            <w:ins w:id="21473" w:author="Στάθης Καπ" w:date="2023-03-09T07:43:00Z">
              <w:r>
                <w:rPr>
                  <w:rFonts w:ascii="Calibri" w:hAnsi="Calibri" w:cs="Calibri"/>
                  <w:color w:val="000000"/>
                  <w:sz w:val="16"/>
                  <w:szCs w:val="16"/>
                </w:rPr>
                <w:t>19.97</w:t>
              </w:r>
            </w:ins>
          </w:p>
        </w:tc>
        <w:tc>
          <w:tcPr>
            <w:tcW w:w="454" w:type="dxa"/>
            <w:vAlign w:val="center"/>
          </w:tcPr>
          <w:p w14:paraId="0CE84294" w14:textId="6C9FC974" w:rsidR="00D128F7" w:rsidRPr="007E0F91" w:rsidRDefault="00D128F7" w:rsidP="00D128F7">
            <w:pPr>
              <w:jc w:val="center"/>
              <w:rPr>
                <w:ins w:id="21474" w:author="Στάθης Καπ" w:date="2023-03-09T06:32:00Z"/>
                <w:sz w:val="16"/>
                <w:szCs w:val="16"/>
              </w:rPr>
            </w:pPr>
            <w:ins w:id="21475" w:author="Στάθης Καπ" w:date="2023-03-09T07:43:00Z">
              <w:r>
                <w:rPr>
                  <w:rFonts w:ascii="Calibri" w:hAnsi="Calibri" w:cs="Calibri"/>
                  <w:color w:val="000000"/>
                  <w:sz w:val="16"/>
                  <w:szCs w:val="16"/>
                </w:rPr>
                <w:t>0.265</w:t>
              </w:r>
            </w:ins>
          </w:p>
        </w:tc>
        <w:tc>
          <w:tcPr>
            <w:tcW w:w="461" w:type="dxa"/>
            <w:tcBorders>
              <w:right w:val="single" w:sz="4" w:space="0" w:color="auto"/>
            </w:tcBorders>
            <w:vAlign w:val="center"/>
          </w:tcPr>
          <w:p w14:paraId="454ED373" w14:textId="49006758" w:rsidR="00D128F7" w:rsidRPr="007E0F91" w:rsidRDefault="00D128F7" w:rsidP="00D128F7">
            <w:pPr>
              <w:jc w:val="center"/>
              <w:rPr>
                <w:ins w:id="21476" w:author="Στάθης Καπ" w:date="2023-03-09T06:32:00Z"/>
                <w:sz w:val="16"/>
                <w:szCs w:val="16"/>
              </w:rPr>
            </w:pPr>
            <w:ins w:id="21477" w:author="Στάθης Καπ" w:date="2023-03-09T07:43:00Z">
              <w:r>
                <w:rPr>
                  <w:rFonts w:ascii="Calibri" w:hAnsi="Calibri" w:cs="Calibri"/>
                  <w:color w:val="000000"/>
                  <w:sz w:val="16"/>
                  <w:szCs w:val="16"/>
                </w:rPr>
                <w:t>39.91</w:t>
              </w:r>
            </w:ins>
          </w:p>
        </w:tc>
      </w:tr>
      <w:tr w:rsidR="00D128F7" w14:paraId="73FF92D5" w14:textId="77777777" w:rsidTr="009861B1">
        <w:trPr>
          <w:trHeight w:val="170"/>
          <w:jc w:val="center"/>
          <w:ins w:id="2147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54271EC" w14:textId="77777777" w:rsidR="00D128F7" w:rsidRPr="007E0F91" w:rsidRDefault="00D128F7" w:rsidP="00D128F7">
            <w:pPr>
              <w:jc w:val="center"/>
              <w:rPr>
                <w:ins w:id="21479" w:author="Στάθης Καπ" w:date="2023-03-09T06:32:00Z"/>
                <w:sz w:val="16"/>
                <w:szCs w:val="16"/>
              </w:rPr>
            </w:pPr>
            <w:ins w:id="21480" w:author="Στάθης Καπ" w:date="2023-03-09T06:32:00Z">
              <w:r w:rsidRPr="009861B1">
                <w:rPr>
                  <w:rFonts w:ascii="Calibri" w:hAnsi="Calibri" w:cs="Calibri"/>
                  <w:color w:val="000000"/>
                  <w:sz w:val="16"/>
                  <w:szCs w:val="16"/>
                </w:rPr>
                <w:t>r107</w:t>
              </w:r>
            </w:ins>
          </w:p>
        </w:tc>
        <w:tc>
          <w:tcPr>
            <w:tcW w:w="565" w:type="dxa"/>
            <w:tcBorders>
              <w:left w:val="single" w:sz="4" w:space="0" w:color="auto"/>
            </w:tcBorders>
            <w:vAlign w:val="center"/>
          </w:tcPr>
          <w:p w14:paraId="11195ECD" w14:textId="461C88D7" w:rsidR="00D128F7" w:rsidRPr="007E0F91" w:rsidRDefault="00D128F7" w:rsidP="00D128F7">
            <w:pPr>
              <w:jc w:val="center"/>
              <w:rPr>
                <w:ins w:id="21481" w:author="Στάθης Καπ" w:date="2023-03-09T06:32:00Z"/>
                <w:sz w:val="16"/>
                <w:szCs w:val="16"/>
              </w:rPr>
            </w:pPr>
            <w:ins w:id="21482" w:author="Στάθης Καπ" w:date="2023-03-09T07:43:00Z">
              <w:r>
                <w:rPr>
                  <w:rFonts w:ascii="Calibri" w:hAnsi="Calibri" w:cs="Calibri"/>
                  <w:color w:val="000000"/>
                  <w:sz w:val="16"/>
                  <w:szCs w:val="16"/>
                </w:rPr>
                <w:t>760</w:t>
              </w:r>
            </w:ins>
          </w:p>
        </w:tc>
        <w:tc>
          <w:tcPr>
            <w:tcW w:w="679" w:type="dxa"/>
            <w:tcBorders>
              <w:right w:val="single" w:sz="4" w:space="0" w:color="auto"/>
            </w:tcBorders>
            <w:vAlign w:val="center"/>
          </w:tcPr>
          <w:p w14:paraId="15569FE3" w14:textId="3D8965BF" w:rsidR="00D128F7" w:rsidRPr="007E0F91" w:rsidRDefault="00D128F7" w:rsidP="00D128F7">
            <w:pPr>
              <w:jc w:val="center"/>
              <w:rPr>
                <w:ins w:id="21483" w:author="Στάθης Καπ" w:date="2023-03-09T06:32:00Z"/>
                <w:sz w:val="16"/>
                <w:szCs w:val="16"/>
              </w:rPr>
            </w:pPr>
            <w:ins w:id="21484"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374090E5" w14:textId="39F2E2BF" w:rsidR="00D128F7" w:rsidRPr="007E0F91" w:rsidRDefault="00D128F7" w:rsidP="00D128F7">
            <w:pPr>
              <w:jc w:val="center"/>
              <w:rPr>
                <w:ins w:id="21485" w:author="Στάθης Καπ" w:date="2023-03-09T06:32:00Z"/>
                <w:sz w:val="16"/>
                <w:szCs w:val="16"/>
              </w:rPr>
            </w:pPr>
            <w:ins w:id="21486" w:author="Στάθης Καπ" w:date="2023-03-09T07:43:00Z">
              <w:r>
                <w:rPr>
                  <w:rFonts w:ascii="Calibri" w:hAnsi="Calibri" w:cs="Calibri"/>
                  <w:color w:val="000000"/>
                  <w:sz w:val="16"/>
                  <w:szCs w:val="16"/>
                </w:rPr>
                <w:t>674</w:t>
              </w:r>
            </w:ins>
          </w:p>
        </w:tc>
        <w:tc>
          <w:tcPr>
            <w:tcW w:w="708" w:type="dxa"/>
            <w:vAlign w:val="center"/>
          </w:tcPr>
          <w:p w14:paraId="43037B55" w14:textId="0F25AFB2" w:rsidR="00D128F7" w:rsidRPr="007E0F91" w:rsidRDefault="00D128F7" w:rsidP="00D128F7">
            <w:pPr>
              <w:jc w:val="center"/>
              <w:rPr>
                <w:ins w:id="21487" w:author="Στάθης Καπ" w:date="2023-03-09T06:32:00Z"/>
                <w:sz w:val="16"/>
                <w:szCs w:val="16"/>
              </w:rPr>
            </w:pPr>
            <w:ins w:id="21488" w:author="Στάθης Καπ" w:date="2023-03-09T07:43:00Z">
              <w:r>
                <w:rPr>
                  <w:rFonts w:ascii="Calibri" w:hAnsi="Calibri" w:cs="Calibri"/>
                  <w:color w:val="000000"/>
                  <w:sz w:val="16"/>
                  <w:szCs w:val="16"/>
                </w:rPr>
                <w:t>11.32</w:t>
              </w:r>
            </w:ins>
          </w:p>
        </w:tc>
        <w:tc>
          <w:tcPr>
            <w:tcW w:w="652" w:type="dxa"/>
            <w:tcBorders>
              <w:right w:val="single" w:sz="4" w:space="0" w:color="auto"/>
            </w:tcBorders>
            <w:vAlign w:val="center"/>
          </w:tcPr>
          <w:p w14:paraId="779F330F" w14:textId="18020269" w:rsidR="00D128F7" w:rsidRPr="007E0F91" w:rsidRDefault="00D128F7" w:rsidP="00D128F7">
            <w:pPr>
              <w:jc w:val="center"/>
              <w:rPr>
                <w:ins w:id="21489" w:author="Στάθης Καπ" w:date="2023-03-09T06:32:00Z"/>
                <w:sz w:val="16"/>
                <w:szCs w:val="16"/>
              </w:rPr>
            </w:pPr>
            <w:ins w:id="21490" w:author="Στάθης Καπ" w:date="2023-03-09T07:43:00Z">
              <w:r>
                <w:rPr>
                  <w:rFonts w:ascii="Calibri" w:hAnsi="Calibri" w:cs="Calibri"/>
                  <w:color w:val="000000"/>
                  <w:sz w:val="16"/>
                  <w:szCs w:val="16"/>
                </w:rPr>
                <w:t>0.407</w:t>
              </w:r>
            </w:ins>
          </w:p>
        </w:tc>
        <w:tc>
          <w:tcPr>
            <w:tcW w:w="453" w:type="dxa"/>
            <w:tcBorders>
              <w:left w:val="single" w:sz="4" w:space="0" w:color="auto"/>
            </w:tcBorders>
            <w:vAlign w:val="center"/>
          </w:tcPr>
          <w:p w14:paraId="3176B5B8" w14:textId="7F2BD400" w:rsidR="00D128F7" w:rsidRPr="007E0F91" w:rsidRDefault="00D128F7" w:rsidP="00D128F7">
            <w:pPr>
              <w:jc w:val="center"/>
              <w:rPr>
                <w:ins w:id="21491" w:author="Στάθης Καπ" w:date="2023-03-09T06:32:00Z"/>
                <w:sz w:val="16"/>
                <w:szCs w:val="16"/>
              </w:rPr>
            </w:pPr>
            <w:ins w:id="21492" w:author="Στάθης Καπ" w:date="2023-03-09T07:43:00Z">
              <w:r>
                <w:rPr>
                  <w:rFonts w:ascii="Calibri" w:hAnsi="Calibri" w:cs="Calibri"/>
                  <w:color w:val="000000"/>
                  <w:sz w:val="16"/>
                  <w:szCs w:val="16"/>
                </w:rPr>
                <w:t>651</w:t>
              </w:r>
            </w:ins>
          </w:p>
        </w:tc>
        <w:tc>
          <w:tcPr>
            <w:tcW w:w="454" w:type="dxa"/>
            <w:vAlign w:val="center"/>
          </w:tcPr>
          <w:p w14:paraId="322623A5" w14:textId="3D5F14C7" w:rsidR="00D128F7" w:rsidRPr="007E0F91" w:rsidRDefault="00D128F7" w:rsidP="00D128F7">
            <w:pPr>
              <w:jc w:val="center"/>
              <w:rPr>
                <w:ins w:id="21493" w:author="Στάθης Καπ" w:date="2023-03-09T06:32:00Z"/>
                <w:sz w:val="16"/>
                <w:szCs w:val="16"/>
              </w:rPr>
            </w:pPr>
            <w:ins w:id="21494" w:author="Στάθης Καπ" w:date="2023-03-09T07:43:00Z">
              <w:r>
                <w:rPr>
                  <w:rFonts w:ascii="Calibri" w:hAnsi="Calibri" w:cs="Calibri"/>
                  <w:color w:val="000000"/>
                  <w:sz w:val="16"/>
                  <w:szCs w:val="16"/>
                </w:rPr>
                <w:t>3.41</w:t>
              </w:r>
            </w:ins>
          </w:p>
        </w:tc>
        <w:tc>
          <w:tcPr>
            <w:tcW w:w="454" w:type="dxa"/>
            <w:vAlign w:val="center"/>
          </w:tcPr>
          <w:p w14:paraId="7C323593" w14:textId="1A435405" w:rsidR="00D128F7" w:rsidRPr="007E0F91" w:rsidRDefault="00D128F7" w:rsidP="00D128F7">
            <w:pPr>
              <w:jc w:val="center"/>
              <w:rPr>
                <w:ins w:id="21495" w:author="Στάθης Καπ" w:date="2023-03-09T06:32:00Z"/>
                <w:sz w:val="16"/>
                <w:szCs w:val="16"/>
              </w:rPr>
            </w:pPr>
            <w:ins w:id="21496" w:author="Στάθης Καπ" w:date="2023-03-09T07:43:00Z">
              <w:r>
                <w:rPr>
                  <w:rFonts w:ascii="Calibri" w:hAnsi="Calibri" w:cs="Calibri"/>
                  <w:color w:val="000000"/>
                  <w:sz w:val="16"/>
                  <w:szCs w:val="16"/>
                </w:rPr>
                <w:t>0.347</w:t>
              </w:r>
            </w:ins>
          </w:p>
        </w:tc>
        <w:tc>
          <w:tcPr>
            <w:tcW w:w="457" w:type="dxa"/>
            <w:tcBorders>
              <w:right w:val="single" w:sz="4" w:space="0" w:color="auto"/>
            </w:tcBorders>
            <w:vAlign w:val="center"/>
          </w:tcPr>
          <w:p w14:paraId="2D3E30EE" w14:textId="23FB0D8C" w:rsidR="00D128F7" w:rsidRPr="007E0F91" w:rsidRDefault="00D128F7" w:rsidP="00D128F7">
            <w:pPr>
              <w:jc w:val="center"/>
              <w:rPr>
                <w:ins w:id="21497" w:author="Στάθης Καπ" w:date="2023-03-09T06:32:00Z"/>
                <w:sz w:val="16"/>
                <w:szCs w:val="16"/>
              </w:rPr>
            </w:pPr>
            <w:ins w:id="21498" w:author="Στάθης Καπ" w:date="2023-03-09T07:43:00Z">
              <w:r>
                <w:rPr>
                  <w:rFonts w:ascii="Calibri" w:hAnsi="Calibri" w:cs="Calibri"/>
                  <w:color w:val="000000"/>
                  <w:sz w:val="16"/>
                  <w:szCs w:val="16"/>
                </w:rPr>
                <w:t>14.74</w:t>
              </w:r>
            </w:ins>
          </w:p>
        </w:tc>
        <w:tc>
          <w:tcPr>
            <w:tcW w:w="453" w:type="dxa"/>
            <w:tcBorders>
              <w:left w:val="single" w:sz="4" w:space="0" w:color="auto"/>
            </w:tcBorders>
            <w:vAlign w:val="center"/>
          </w:tcPr>
          <w:p w14:paraId="45E7DCEC" w14:textId="4618EF4A" w:rsidR="00D128F7" w:rsidRPr="007E0F91" w:rsidRDefault="00D128F7" w:rsidP="00D128F7">
            <w:pPr>
              <w:jc w:val="center"/>
              <w:rPr>
                <w:ins w:id="21499" w:author="Στάθης Καπ" w:date="2023-03-09T06:32:00Z"/>
                <w:sz w:val="16"/>
                <w:szCs w:val="16"/>
              </w:rPr>
            </w:pPr>
            <w:ins w:id="21500" w:author="Στάθης Καπ" w:date="2023-03-09T07:43:00Z">
              <w:r>
                <w:rPr>
                  <w:rFonts w:ascii="Calibri" w:hAnsi="Calibri" w:cs="Calibri"/>
                  <w:color w:val="000000"/>
                  <w:sz w:val="16"/>
                  <w:szCs w:val="16"/>
                </w:rPr>
                <w:t>565</w:t>
              </w:r>
            </w:ins>
          </w:p>
        </w:tc>
        <w:tc>
          <w:tcPr>
            <w:tcW w:w="454" w:type="dxa"/>
            <w:vAlign w:val="center"/>
          </w:tcPr>
          <w:p w14:paraId="6B1327FE" w14:textId="4136FC43" w:rsidR="00D128F7" w:rsidRPr="007E0F91" w:rsidRDefault="00D128F7" w:rsidP="00D128F7">
            <w:pPr>
              <w:jc w:val="center"/>
              <w:rPr>
                <w:ins w:id="21501" w:author="Στάθης Καπ" w:date="2023-03-09T06:32:00Z"/>
                <w:sz w:val="16"/>
                <w:szCs w:val="16"/>
              </w:rPr>
            </w:pPr>
            <w:ins w:id="21502" w:author="Στάθης Καπ" w:date="2023-03-09T07:43:00Z">
              <w:r>
                <w:rPr>
                  <w:rFonts w:ascii="Calibri" w:hAnsi="Calibri" w:cs="Calibri"/>
                  <w:color w:val="000000"/>
                  <w:sz w:val="16"/>
                  <w:szCs w:val="16"/>
                </w:rPr>
                <w:t>16.17</w:t>
              </w:r>
            </w:ins>
          </w:p>
        </w:tc>
        <w:tc>
          <w:tcPr>
            <w:tcW w:w="454" w:type="dxa"/>
            <w:vAlign w:val="center"/>
          </w:tcPr>
          <w:p w14:paraId="58F22871" w14:textId="27E4ACDA" w:rsidR="00D128F7" w:rsidRPr="007E0F91" w:rsidRDefault="00D128F7" w:rsidP="00D128F7">
            <w:pPr>
              <w:jc w:val="center"/>
              <w:rPr>
                <w:ins w:id="21503" w:author="Στάθης Καπ" w:date="2023-03-09T06:32:00Z"/>
                <w:sz w:val="16"/>
                <w:szCs w:val="16"/>
              </w:rPr>
            </w:pPr>
            <w:ins w:id="21504" w:author="Στάθης Καπ" w:date="2023-03-09T07:43:00Z">
              <w:r>
                <w:rPr>
                  <w:rFonts w:ascii="Calibri" w:hAnsi="Calibri" w:cs="Calibri"/>
                  <w:color w:val="000000"/>
                  <w:sz w:val="16"/>
                  <w:szCs w:val="16"/>
                </w:rPr>
                <w:t>0.319</w:t>
              </w:r>
            </w:ins>
          </w:p>
        </w:tc>
        <w:tc>
          <w:tcPr>
            <w:tcW w:w="454" w:type="dxa"/>
            <w:tcBorders>
              <w:right w:val="single" w:sz="4" w:space="0" w:color="auto"/>
            </w:tcBorders>
            <w:vAlign w:val="center"/>
          </w:tcPr>
          <w:p w14:paraId="5D0669EA" w14:textId="0AC7E876" w:rsidR="00D128F7" w:rsidRPr="007E0F91" w:rsidRDefault="00D128F7" w:rsidP="00D128F7">
            <w:pPr>
              <w:jc w:val="center"/>
              <w:rPr>
                <w:ins w:id="21505" w:author="Στάθης Καπ" w:date="2023-03-09T06:32:00Z"/>
                <w:sz w:val="16"/>
                <w:szCs w:val="16"/>
              </w:rPr>
            </w:pPr>
            <w:ins w:id="21506" w:author="Στάθης Καπ" w:date="2023-03-09T07:43:00Z">
              <w:r>
                <w:rPr>
                  <w:rFonts w:ascii="Calibri" w:hAnsi="Calibri" w:cs="Calibri"/>
                  <w:color w:val="000000"/>
                  <w:sz w:val="16"/>
                  <w:szCs w:val="16"/>
                </w:rPr>
                <w:t>21.62</w:t>
              </w:r>
            </w:ins>
          </w:p>
        </w:tc>
        <w:tc>
          <w:tcPr>
            <w:tcW w:w="453" w:type="dxa"/>
            <w:tcBorders>
              <w:left w:val="single" w:sz="4" w:space="0" w:color="auto"/>
            </w:tcBorders>
            <w:vAlign w:val="center"/>
          </w:tcPr>
          <w:p w14:paraId="5A1A214E" w14:textId="1E2055CE" w:rsidR="00D128F7" w:rsidRPr="007E0F91" w:rsidRDefault="00D128F7" w:rsidP="00D128F7">
            <w:pPr>
              <w:jc w:val="center"/>
              <w:rPr>
                <w:ins w:id="21507" w:author="Στάθης Καπ" w:date="2023-03-09T06:32:00Z"/>
                <w:sz w:val="16"/>
                <w:szCs w:val="16"/>
              </w:rPr>
            </w:pPr>
            <w:ins w:id="21508" w:author="Στάθης Καπ" w:date="2023-03-09T07:43:00Z">
              <w:r>
                <w:rPr>
                  <w:rFonts w:ascii="Calibri" w:hAnsi="Calibri" w:cs="Calibri"/>
                  <w:color w:val="000000"/>
                  <w:sz w:val="16"/>
                  <w:szCs w:val="16"/>
                </w:rPr>
                <w:t>552</w:t>
              </w:r>
            </w:ins>
          </w:p>
        </w:tc>
        <w:tc>
          <w:tcPr>
            <w:tcW w:w="454" w:type="dxa"/>
            <w:vAlign w:val="center"/>
          </w:tcPr>
          <w:p w14:paraId="377C8B5F" w14:textId="6593D503" w:rsidR="00D128F7" w:rsidRPr="007E0F91" w:rsidRDefault="00D128F7" w:rsidP="00D128F7">
            <w:pPr>
              <w:jc w:val="center"/>
              <w:rPr>
                <w:ins w:id="21509" w:author="Στάθης Καπ" w:date="2023-03-09T06:32:00Z"/>
                <w:sz w:val="16"/>
                <w:szCs w:val="16"/>
              </w:rPr>
            </w:pPr>
            <w:ins w:id="21510" w:author="Στάθης Καπ" w:date="2023-03-09T07:43:00Z">
              <w:r>
                <w:rPr>
                  <w:rFonts w:ascii="Calibri" w:hAnsi="Calibri" w:cs="Calibri"/>
                  <w:color w:val="000000"/>
                  <w:sz w:val="16"/>
                  <w:szCs w:val="16"/>
                </w:rPr>
                <w:t>18.1</w:t>
              </w:r>
            </w:ins>
          </w:p>
        </w:tc>
        <w:tc>
          <w:tcPr>
            <w:tcW w:w="454" w:type="dxa"/>
            <w:vAlign w:val="center"/>
          </w:tcPr>
          <w:p w14:paraId="3FFB93C7" w14:textId="3D493F77" w:rsidR="00D128F7" w:rsidRPr="007E0F91" w:rsidRDefault="00D128F7" w:rsidP="00D128F7">
            <w:pPr>
              <w:jc w:val="center"/>
              <w:rPr>
                <w:ins w:id="21511" w:author="Στάθης Καπ" w:date="2023-03-09T06:32:00Z"/>
                <w:sz w:val="16"/>
                <w:szCs w:val="16"/>
              </w:rPr>
            </w:pPr>
            <w:ins w:id="21512" w:author="Στάθης Καπ" w:date="2023-03-09T07:43:00Z">
              <w:r>
                <w:rPr>
                  <w:rFonts w:ascii="Calibri" w:hAnsi="Calibri" w:cs="Calibri"/>
                  <w:color w:val="000000"/>
                  <w:sz w:val="16"/>
                  <w:szCs w:val="16"/>
                </w:rPr>
                <w:t>0.43</w:t>
              </w:r>
            </w:ins>
          </w:p>
        </w:tc>
        <w:tc>
          <w:tcPr>
            <w:tcW w:w="461" w:type="dxa"/>
            <w:tcBorders>
              <w:right w:val="single" w:sz="4" w:space="0" w:color="auto"/>
            </w:tcBorders>
            <w:vAlign w:val="center"/>
          </w:tcPr>
          <w:p w14:paraId="31611216" w14:textId="3E147B71" w:rsidR="00D128F7" w:rsidRPr="007E0F91" w:rsidRDefault="00D128F7" w:rsidP="00D128F7">
            <w:pPr>
              <w:jc w:val="center"/>
              <w:rPr>
                <w:ins w:id="21513" w:author="Στάθης Καπ" w:date="2023-03-09T06:32:00Z"/>
                <w:sz w:val="16"/>
                <w:szCs w:val="16"/>
              </w:rPr>
            </w:pPr>
            <w:ins w:id="21514" w:author="Στάθης Καπ" w:date="2023-03-09T07:43:00Z">
              <w:r>
                <w:rPr>
                  <w:rFonts w:ascii="Calibri" w:hAnsi="Calibri" w:cs="Calibri"/>
                  <w:color w:val="000000"/>
                  <w:sz w:val="16"/>
                  <w:szCs w:val="16"/>
                </w:rPr>
                <w:t>-5.65</w:t>
              </w:r>
            </w:ins>
          </w:p>
        </w:tc>
      </w:tr>
      <w:tr w:rsidR="00D128F7" w14:paraId="076EB321" w14:textId="77777777" w:rsidTr="009861B1">
        <w:trPr>
          <w:trHeight w:val="170"/>
          <w:jc w:val="center"/>
          <w:ins w:id="2151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0E21A" w14:textId="77777777" w:rsidR="00D128F7" w:rsidRPr="007E0F91" w:rsidRDefault="00D128F7" w:rsidP="00D128F7">
            <w:pPr>
              <w:jc w:val="center"/>
              <w:rPr>
                <w:ins w:id="21516" w:author="Στάθης Καπ" w:date="2023-03-09T06:32:00Z"/>
                <w:sz w:val="16"/>
                <w:szCs w:val="16"/>
              </w:rPr>
            </w:pPr>
            <w:ins w:id="21517" w:author="Στάθης Καπ" w:date="2023-03-09T06:32:00Z">
              <w:r w:rsidRPr="009861B1">
                <w:rPr>
                  <w:rFonts w:ascii="Calibri" w:hAnsi="Calibri" w:cs="Calibri"/>
                  <w:color w:val="000000"/>
                  <w:sz w:val="16"/>
                  <w:szCs w:val="16"/>
                </w:rPr>
                <w:t>r108</w:t>
              </w:r>
            </w:ins>
          </w:p>
        </w:tc>
        <w:tc>
          <w:tcPr>
            <w:tcW w:w="565" w:type="dxa"/>
            <w:tcBorders>
              <w:left w:val="single" w:sz="4" w:space="0" w:color="auto"/>
            </w:tcBorders>
            <w:vAlign w:val="center"/>
          </w:tcPr>
          <w:p w14:paraId="52DEC880" w14:textId="022F9C08" w:rsidR="00D128F7" w:rsidRPr="007E0F91" w:rsidRDefault="00D128F7" w:rsidP="00D128F7">
            <w:pPr>
              <w:jc w:val="center"/>
              <w:rPr>
                <w:ins w:id="21518" w:author="Στάθης Καπ" w:date="2023-03-09T06:32:00Z"/>
                <w:sz w:val="16"/>
                <w:szCs w:val="16"/>
              </w:rPr>
            </w:pPr>
            <w:ins w:id="21519" w:author="Στάθης Καπ" w:date="2023-03-09T07:43:00Z">
              <w:r>
                <w:rPr>
                  <w:rFonts w:ascii="Calibri" w:hAnsi="Calibri" w:cs="Calibri"/>
                  <w:color w:val="000000"/>
                  <w:sz w:val="16"/>
                  <w:szCs w:val="16"/>
                </w:rPr>
                <w:t>797</w:t>
              </w:r>
            </w:ins>
          </w:p>
        </w:tc>
        <w:tc>
          <w:tcPr>
            <w:tcW w:w="679" w:type="dxa"/>
            <w:tcBorders>
              <w:right w:val="single" w:sz="4" w:space="0" w:color="auto"/>
            </w:tcBorders>
            <w:vAlign w:val="center"/>
          </w:tcPr>
          <w:p w14:paraId="47BEB429" w14:textId="3F66BBF6" w:rsidR="00D128F7" w:rsidRPr="007E0F91" w:rsidRDefault="00D128F7" w:rsidP="00D128F7">
            <w:pPr>
              <w:jc w:val="center"/>
              <w:rPr>
                <w:ins w:id="21520" w:author="Στάθης Καπ" w:date="2023-03-09T06:32:00Z"/>
                <w:sz w:val="16"/>
                <w:szCs w:val="16"/>
              </w:rPr>
            </w:pPr>
            <w:ins w:id="21521" w:author="Στάθης Καπ" w:date="2023-03-09T07:43:00Z">
              <w:r>
                <w:rPr>
                  <w:rFonts w:ascii="Calibri" w:hAnsi="Calibri" w:cs="Calibri"/>
                  <w:color w:val="000000"/>
                  <w:sz w:val="16"/>
                  <w:szCs w:val="16"/>
                </w:rPr>
                <w:t>790</w:t>
              </w:r>
            </w:ins>
          </w:p>
        </w:tc>
        <w:tc>
          <w:tcPr>
            <w:tcW w:w="453" w:type="dxa"/>
            <w:tcBorders>
              <w:left w:val="single" w:sz="4" w:space="0" w:color="auto"/>
            </w:tcBorders>
            <w:vAlign w:val="center"/>
          </w:tcPr>
          <w:p w14:paraId="7A1264AE" w14:textId="7ED5B5A7" w:rsidR="00D128F7" w:rsidRPr="007E0F91" w:rsidRDefault="00D128F7" w:rsidP="00D128F7">
            <w:pPr>
              <w:jc w:val="center"/>
              <w:rPr>
                <w:ins w:id="21522" w:author="Στάθης Καπ" w:date="2023-03-09T06:32:00Z"/>
                <w:sz w:val="16"/>
                <w:szCs w:val="16"/>
              </w:rPr>
            </w:pPr>
            <w:ins w:id="21523" w:author="Στάθης Καπ" w:date="2023-03-09T07:43:00Z">
              <w:r>
                <w:rPr>
                  <w:rFonts w:ascii="Calibri" w:hAnsi="Calibri" w:cs="Calibri"/>
                  <w:color w:val="000000"/>
                  <w:sz w:val="16"/>
                  <w:szCs w:val="16"/>
                </w:rPr>
                <w:t>712</w:t>
              </w:r>
            </w:ins>
          </w:p>
        </w:tc>
        <w:tc>
          <w:tcPr>
            <w:tcW w:w="708" w:type="dxa"/>
            <w:vAlign w:val="center"/>
          </w:tcPr>
          <w:p w14:paraId="2EAD549C" w14:textId="0168E921" w:rsidR="00D128F7" w:rsidRPr="007E0F91" w:rsidRDefault="00D128F7" w:rsidP="00D128F7">
            <w:pPr>
              <w:jc w:val="center"/>
              <w:rPr>
                <w:ins w:id="21524" w:author="Στάθης Καπ" w:date="2023-03-09T06:32:00Z"/>
                <w:sz w:val="16"/>
                <w:szCs w:val="16"/>
              </w:rPr>
            </w:pPr>
            <w:ins w:id="21525" w:author="Στάθης Καπ" w:date="2023-03-09T07:43:00Z">
              <w:r>
                <w:rPr>
                  <w:rFonts w:ascii="Calibri" w:hAnsi="Calibri" w:cs="Calibri"/>
                  <w:color w:val="000000"/>
                  <w:sz w:val="16"/>
                  <w:szCs w:val="16"/>
                </w:rPr>
                <w:t>10.66</w:t>
              </w:r>
            </w:ins>
          </w:p>
        </w:tc>
        <w:tc>
          <w:tcPr>
            <w:tcW w:w="652" w:type="dxa"/>
            <w:tcBorders>
              <w:right w:val="single" w:sz="4" w:space="0" w:color="auto"/>
            </w:tcBorders>
            <w:vAlign w:val="center"/>
          </w:tcPr>
          <w:p w14:paraId="4A939FA4" w14:textId="74BFF088" w:rsidR="00D128F7" w:rsidRPr="007E0F91" w:rsidRDefault="00D128F7" w:rsidP="00D128F7">
            <w:pPr>
              <w:jc w:val="center"/>
              <w:rPr>
                <w:ins w:id="21526" w:author="Στάθης Καπ" w:date="2023-03-09T06:32:00Z"/>
                <w:sz w:val="16"/>
                <w:szCs w:val="16"/>
              </w:rPr>
            </w:pPr>
            <w:ins w:id="21527" w:author="Στάθης Καπ" w:date="2023-03-09T07:43:00Z">
              <w:r>
                <w:rPr>
                  <w:rFonts w:ascii="Calibri" w:hAnsi="Calibri" w:cs="Calibri"/>
                  <w:color w:val="000000"/>
                  <w:sz w:val="16"/>
                  <w:szCs w:val="16"/>
                </w:rPr>
                <w:t>0.455</w:t>
              </w:r>
            </w:ins>
          </w:p>
        </w:tc>
        <w:tc>
          <w:tcPr>
            <w:tcW w:w="453" w:type="dxa"/>
            <w:tcBorders>
              <w:left w:val="single" w:sz="4" w:space="0" w:color="auto"/>
            </w:tcBorders>
            <w:vAlign w:val="center"/>
          </w:tcPr>
          <w:p w14:paraId="1C602E8C" w14:textId="57676825" w:rsidR="00D128F7" w:rsidRPr="007E0F91" w:rsidRDefault="00D128F7" w:rsidP="00D128F7">
            <w:pPr>
              <w:jc w:val="center"/>
              <w:rPr>
                <w:ins w:id="21528" w:author="Στάθης Καπ" w:date="2023-03-09T06:32:00Z"/>
                <w:sz w:val="16"/>
                <w:szCs w:val="16"/>
              </w:rPr>
            </w:pPr>
            <w:ins w:id="21529" w:author="Στάθης Καπ" w:date="2023-03-09T07:43:00Z">
              <w:r>
                <w:rPr>
                  <w:rFonts w:ascii="Calibri" w:hAnsi="Calibri" w:cs="Calibri"/>
                  <w:color w:val="000000"/>
                  <w:sz w:val="16"/>
                  <w:szCs w:val="16"/>
                </w:rPr>
                <w:t>681</w:t>
              </w:r>
            </w:ins>
          </w:p>
        </w:tc>
        <w:tc>
          <w:tcPr>
            <w:tcW w:w="454" w:type="dxa"/>
            <w:vAlign w:val="center"/>
          </w:tcPr>
          <w:p w14:paraId="30E66DC7" w14:textId="3F7A40C4" w:rsidR="00D128F7" w:rsidRPr="007E0F91" w:rsidRDefault="00D128F7" w:rsidP="00D128F7">
            <w:pPr>
              <w:jc w:val="center"/>
              <w:rPr>
                <w:ins w:id="21530" w:author="Στάθης Καπ" w:date="2023-03-09T06:32:00Z"/>
                <w:sz w:val="16"/>
                <w:szCs w:val="16"/>
              </w:rPr>
            </w:pPr>
            <w:ins w:id="21531" w:author="Στάθης Καπ" w:date="2023-03-09T07:43:00Z">
              <w:r>
                <w:rPr>
                  <w:rFonts w:ascii="Calibri" w:hAnsi="Calibri" w:cs="Calibri"/>
                  <w:color w:val="000000"/>
                  <w:sz w:val="16"/>
                  <w:szCs w:val="16"/>
                </w:rPr>
                <w:t>4.35</w:t>
              </w:r>
            </w:ins>
          </w:p>
        </w:tc>
        <w:tc>
          <w:tcPr>
            <w:tcW w:w="454" w:type="dxa"/>
            <w:vAlign w:val="center"/>
          </w:tcPr>
          <w:p w14:paraId="130E389F" w14:textId="15FAADF7" w:rsidR="00D128F7" w:rsidRPr="007E0F91" w:rsidRDefault="00D128F7" w:rsidP="00D128F7">
            <w:pPr>
              <w:jc w:val="center"/>
              <w:rPr>
                <w:ins w:id="21532" w:author="Στάθης Καπ" w:date="2023-03-09T06:32:00Z"/>
                <w:sz w:val="16"/>
                <w:szCs w:val="16"/>
              </w:rPr>
            </w:pPr>
            <w:ins w:id="21533"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239EF09F" w14:textId="4CF0929A" w:rsidR="00D128F7" w:rsidRPr="007E0F91" w:rsidRDefault="00D128F7" w:rsidP="00D128F7">
            <w:pPr>
              <w:jc w:val="center"/>
              <w:rPr>
                <w:ins w:id="21534" w:author="Στάθης Καπ" w:date="2023-03-09T06:32:00Z"/>
                <w:sz w:val="16"/>
                <w:szCs w:val="16"/>
              </w:rPr>
            </w:pPr>
            <w:ins w:id="21535" w:author="Στάθης Καπ" w:date="2023-03-09T07:43:00Z">
              <w:r>
                <w:rPr>
                  <w:rFonts w:ascii="Calibri" w:hAnsi="Calibri" w:cs="Calibri"/>
                  <w:color w:val="000000"/>
                  <w:sz w:val="16"/>
                  <w:szCs w:val="16"/>
                </w:rPr>
                <w:t>31.21</w:t>
              </w:r>
            </w:ins>
          </w:p>
        </w:tc>
        <w:tc>
          <w:tcPr>
            <w:tcW w:w="453" w:type="dxa"/>
            <w:tcBorders>
              <w:left w:val="single" w:sz="4" w:space="0" w:color="auto"/>
            </w:tcBorders>
            <w:vAlign w:val="center"/>
          </w:tcPr>
          <w:p w14:paraId="2381DAD5" w14:textId="428523FD" w:rsidR="00D128F7" w:rsidRPr="007E0F91" w:rsidRDefault="00D128F7" w:rsidP="00D128F7">
            <w:pPr>
              <w:jc w:val="center"/>
              <w:rPr>
                <w:ins w:id="21536" w:author="Στάθης Καπ" w:date="2023-03-09T06:32:00Z"/>
                <w:sz w:val="16"/>
                <w:szCs w:val="16"/>
              </w:rPr>
            </w:pPr>
            <w:ins w:id="21537" w:author="Στάθης Καπ" w:date="2023-03-09T07:43:00Z">
              <w:r>
                <w:rPr>
                  <w:rFonts w:ascii="Calibri" w:hAnsi="Calibri" w:cs="Calibri"/>
                  <w:color w:val="000000"/>
                  <w:sz w:val="16"/>
                  <w:szCs w:val="16"/>
                </w:rPr>
                <w:t>598</w:t>
              </w:r>
            </w:ins>
          </w:p>
        </w:tc>
        <w:tc>
          <w:tcPr>
            <w:tcW w:w="454" w:type="dxa"/>
            <w:vAlign w:val="center"/>
          </w:tcPr>
          <w:p w14:paraId="47B4D367" w14:textId="27FA48C7" w:rsidR="00D128F7" w:rsidRPr="007E0F91" w:rsidRDefault="00D128F7" w:rsidP="00D128F7">
            <w:pPr>
              <w:jc w:val="center"/>
              <w:rPr>
                <w:ins w:id="21538" w:author="Στάθης Καπ" w:date="2023-03-09T06:32:00Z"/>
                <w:sz w:val="16"/>
                <w:szCs w:val="16"/>
              </w:rPr>
            </w:pPr>
            <w:ins w:id="21539" w:author="Στάθης Καπ" w:date="2023-03-09T07:43:00Z">
              <w:r>
                <w:rPr>
                  <w:rFonts w:ascii="Calibri" w:hAnsi="Calibri" w:cs="Calibri"/>
                  <w:color w:val="000000"/>
                  <w:sz w:val="16"/>
                  <w:szCs w:val="16"/>
                </w:rPr>
                <w:t>16.01</w:t>
              </w:r>
            </w:ins>
          </w:p>
        </w:tc>
        <w:tc>
          <w:tcPr>
            <w:tcW w:w="454" w:type="dxa"/>
            <w:vAlign w:val="center"/>
          </w:tcPr>
          <w:p w14:paraId="7F1EEED4" w14:textId="2E9D325E" w:rsidR="00D128F7" w:rsidRPr="007E0F91" w:rsidRDefault="00D128F7" w:rsidP="00D128F7">
            <w:pPr>
              <w:jc w:val="center"/>
              <w:rPr>
                <w:ins w:id="21540" w:author="Στάθης Καπ" w:date="2023-03-09T06:32:00Z"/>
                <w:sz w:val="16"/>
                <w:szCs w:val="16"/>
              </w:rPr>
            </w:pPr>
            <w:ins w:id="21541" w:author="Στάθης Καπ" w:date="2023-03-09T07:43:00Z">
              <w:r>
                <w:rPr>
                  <w:rFonts w:ascii="Calibri" w:hAnsi="Calibri" w:cs="Calibri"/>
                  <w:color w:val="000000"/>
                  <w:sz w:val="16"/>
                  <w:szCs w:val="16"/>
                </w:rPr>
                <w:t>0.356</w:t>
              </w:r>
            </w:ins>
          </w:p>
        </w:tc>
        <w:tc>
          <w:tcPr>
            <w:tcW w:w="454" w:type="dxa"/>
            <w:tcBorders>
              <w:right w:val="single" w:sz="4" w:space="0" w:color="auto"/>
            </w:tcBorders>
            <w:vAlign w:val="center"/>
          </w:tcPr>
          <w:p w14:paraId="60BD481B" w14:textId="5FA1FA4B" w:rsidR="00D128F7" w:rsidRPr="007E0F91" w:rsidRDefault="00D128F7" w:rsidP="00D128F7">
            <w:pPr>
              <w:jc w:val="center"/>
              <w:rPr>
                <w:ins w:id="21542" w:author="Στάθης Καπ" w:date="2023-03-09T06:32:00Z"/>
                <w:sz w:val="16"/>
                <w:szCs w:val="16"/>
              </w:rPr>
            </w:pPr>
            <w:ins w:id="21543" w:author="Στάθης Καπ" w:date="2023-03-09T07:43:00Z">
              <w:r>
                <w:rPr>
                  <w:rFonts w:ascii="Calibri" w:hAnsi="Calibri" w:cs="Calibri"/>
                  <w:color w:val="000000"/>
                  <w:sz w:val="16"/>
                  <w:szCs w:val="16"/>
                </w:rPr>
                <w:t>21.76</w:t>
              </w:r>
            </w:ins>
          </w:p>
        </w:tc>
        <w:tc>
          <w:tcPr>
            <w:tcW w:w="453" w:type="dxa"/>
            <w:tcBorders>
              <w:left w:val="single" w:sz="4" w:space="0" w:color="auto"/>
            </w:tcBorders>
            <w:vAlign w:val="center"/>
          </w:tcPr>
          <w:p w14:paraId="58840ED8" w14:textId="37B4C5C5" w:rsidR="00D128F7" w:rsidRPr="007E0F91" w:rsidRDefault="00D128F7" w:rsidP="00D128F7">
            <w:pPr>
              <w:jc w:val="center"/>
              <w:rPr>
                <w:ins w:id="21544" w:author="Στάθης Καπ" w:date="2023-03-09T06:32:00Z"/>
                <w:sz w:val="16"/>
                <w:szCs w:val="16"/>
              </w:rPr>
            </w:pPr>
            <w:ins w:id="21545" w:author="Στάθης Καπ" w:date="2023-03-09T07:43:00Z">
              <w:r>
                <w:rPr>
                  <w:rFonts w:ascii="Calibri" w:hAnsi="Calibri" w:cs="Calibri"/>
                  <w:color w:val="000000"/>
                  <w:sz w:val="16"/>
                  <w:szCs w:val="16"/>
                </w:rPr>
                <w:t>618</w:t>
              </w:r>
            </w:ins>
          </w:p>
        </w:tc>
        <w:tc>
          <w:tcPr>
            <w:tcW w:w="454" w:type="dxa"/>
            <w:vAlign w:val="center"/>
          </w:tcPr>
          <w:p w14:paraId="5D3A68E8" w14:textId="6E7C7429" w:rsidR="00D128F7" w:rsidRPr="007E0F91" w:rsidRDefault="00D128F7" w:rsidP="00D128F7">
            <w:pPr>
              <w:jc w:val="center"/>
              <w:rPr>
                <w:ins w:id="21546" w:author="Στάθης Καπ" w:date="2023-03-09T06:32:00Z"/>
                <w:sz w:val="16"/>
                <w:szCs w:val="16"/>
              </w:rPr>
            </w:pPr>
            <w:ins w:id="21547" w:author="Στάθης Καπ" w:date="2023-03-09T07:43:00Z">
              <w:r>
                <w:rPr>
                  <w:rFonts w:ascii="Calibri" w:hAnsi="Calibri" w:cs="Calibri"/>
                  <w:color w:val="000000"/>
                  <w:sz w:val="16"/>
                  <w:szCs w:val="16"/>
                </w:rPr>
                <w:t>13.2</w:t>
              </w:r>
            </w:ins>
          </w:p>
        </w:tc>
        <w:tc>
          <w:tcPr>
            <w:tcW w:w="454" w:type="dxa"/>
            <w:vAlign w:val="center"/>
          </w:tcPr>
          <w:p w14:paraId="24D77076" w14:textId="74ECA0B0" w:rsidR="00D128F7" w:rsidRPr="007E0F91" w:rsidRDefault="00D128F7" w:rsidP="00D128F7">
            <w:pPr>
              <w:jc w:val="center"/>
              <w:rPr>
                <w:ins w:id="21548" w:author="Στάθης Καπ" w:date="2023-03-09T06:32:00Z"/>
                <w:sz w:val="16"/>
                <w:szCs w:val="16"/>
              </w:rPr>
            </w:pPr>
            <w:ins w:id="21549" w:author="Στάθης Καπ" w:date="2023-03-09T07:43:00Z">
              <w:r>
                <w:rPr>
                  <w:rFonts w:ascii="Calibri" w:hAnsi="Calibri" w:cs="Calibri"/>
                  <w:color w:val="000000"/>
                  <w:sz w:val="16"/>
                  <w:szCs w:val="16"/>
                </w:rPr>
                <w:t>0.29</w:t>
              </w:r>
            </w:ins>
          </w:p>
        </w:tc>
        <w:tc>
          <w:tcPr>
            <w:tcW w:w="461" w:type="dxa"/>
            <w:tcBorders>
              <w:right w:val="single" w:sz="4" w:space="0" w:color="auto"/>
            </w:tcBorders>
            <w:vAlign w:val="center"/>
          </w:tcPr>
          <w:p w14:paraId="78023315" w14:textId="34DD878F" w:rsidR="00D128F7" w:rsidRPr="007E0F91" w:rsidRDefault="00D128F7" w:rsidP="00D128F7">
            <w:pPr>
              <w:jc w:val="center"/>
              <w:rPr>
                <w:ins w:id="21550" w:author="Στάθης Καπ" w:date="2023-03-09T06:32:00Z"/>
                <w:sz w:val="16"/>
                <w:szCs w:val="16"/>
              </w:rPr>
            </w:pPr>
            <w:ins w:id="21551" w:author="Στάθης Καπ" w:date="2023-03-09T07:43:00Z">
              <w:r>
                <w:rPr>
                  <w:rFonts w:ascii="Calibri" w:hAnsi="Calibri" w:cs="Calibri"/>
                  <w:color w:val="000000"/>
                  <w:sz w:val="16"/>
                  <w:szCs w:val="16"/>
                </w:rPr>
                <w:t>36.26</w:t>
              </w:r>
            </w:ins>
          </w:p>
        </w:tc>
      </w:tr>
      <w:tr w:rsidR="00D128F7" w14:paraId="22DB7674" w14:textId="77777777" w:rsidTr="009861B1">
        <w:trPr>
          <w:trHeight w:val="170"/>
          <w:jc w:val="center"/>
          <w:ins w:id="2155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DAAE43" w14:textId="77777777" w:rsidR="00D128F7" w:rsidRPr="007E0F91" w:rsidRDefault="00D128F7" w:rsidP="00D128F7">
            <w:pPr>
              <w:jc w:val="center"/>
              <w:rPr>
                <w:ins w:id="21553" w:author="Στάθης Καπ" w:date="2023-03-09T06:32:00Z"/>
                <w:sz w:val="16"/>
                <w:szCs w:val="16"/>
              </w:rPr>
            </w:pPr>
            <w:ins w:id="21554" w:author="Στάθης Καπ" w:date="2023-03-09T06:32:00Z">
              <w:r w:rsidRPr="009861B1">
                <w:rPr>
                  <w:rFonts w:ascii="Calibri" w:hAnsi="Calibri" w:cs="Calibri"/>
                  <w:color w:val="000000"/>
                  <w:sz w:val="16"/>
                  <w:szCs w:val="16"/>
                </w:rPr>
                <w:t>r109</w:t>
              </w:r>
            </w:ins>
          </w:p>
        </w:tc>
        <w:tc>
          <w:tcPr>
            <w:tcW w:w="565" w:type="dxa"/>
            <w:tcBorders>
              <w:left w:val="single" w:sz="4" w:space="0" w:color="auto"/>
            </w:tcBorders>
            <w:vAlign w:val="center"/>
          </w:tcPr>
          <w:p w14:paraId="2C5C1FCD" w14:textId="5375700E" w:rsidR="00D128F7" w:rsidRPr="007E0F91" w:rsidRDefault="00D128F7" w:rsidP="00D128F7">
            <w:pPr>
              <w:jc w:val="center"/>
              <w:rPr>
                <w:ins w:id="21555" w:author="Στάθης Καπ" w:date="2023-03-09T06:32:00Z"/>
                <w:sz w:val="16"/>
                <w:szCs w:val="16"/>
              </w:rPr>
            </w:pPr>
            <w:ins w:id="21556" w:author="Στάθης Καπ" w:date="2023-03-09T07:43:00Z">
              <w:r>
                <w:rPr>
                  <w:rFonts w:ascii="Calibri" w:hAnsi="Calibri" w:cs="Calibri"/>
                  <w:color w:val="000000"/>
                  <w:sz w:val="16"/>
                  <w:szCs w:val="16"/>
                </w:rPr>
                <w:t>710</w:t>
              </w:r>
            </w:ins>
          </w:p>
        </w:tc>
        <w:tc>
          <w:tcPr>
            <w:tcW w:w="679" w:type="dxa"/>
            <w:tcBorders>
              <w:right w:val="single" w:sz="4" w:space="0" w:color="auto"/>
            </w:tcBorders>
            <w:vAlign w:val="center"/>
          </w:tcPr>
          <w:p w14:paraId="653CBEAE" w14:textId="75045206" w:rsidR="00D128F7" w:rsidRPr="007E0F91" w:rsidRDefault="00D128F7" w:rsidP="00D128F7">
            <w:pPr>
              <w:jc w:val="center"/>
              <w:rPr>
                <w:ins w:id="21557" w:author="Στάθης Καπ" w:date="2023-03-09T06:32:00Z"/>
                <w:sz w:val="16"/>
                <w:szCs w:val="16"/>
              </w:rPr>
            </w:pPr>
            <w:ins w:id="21558" w:author="Στάθης Καπ" w:date="2023-03-09T07:43:00Z">
              <w:r>
                <w:rPr>
                  <w:rFonts w:ascii="Calibri" w:hAnsi="Calibri" w:cs="Calibri"/>
                  <w:color w:val="000000"/>
                  <w:sz w:val="16"/>
                  <w:szCs w:val="16"/>
                </w:rPr>
                <w:t>699</w:t>
              </w:r>
            </w:ins>
          </w:p>
        </w:tc>
        <w:tc>
          <w:tcPr>
            <w:tcW w:w="453" w:type="dxa"/>
            <w:tcBorders>
              <w:left w:val="single" w:sz="4" w:space="0" w:color="auto"/>
            </w:tcBorders>
            <w:vAlign w:val="center"/>
          </w:tcPr>
          <w:p w14:paraId="666C16CA" w14:textId="3A18A0F1" w:rsidR="00D128F7" w:rsidRPr="007E0F91" w:rsidRDefault="00D128F7" w:rsidP="00D128F7">
            <w:pPr>
              <w:jc w:val="center"/>
              <w:rPr>
                <w:ins w:id="21559" w:author="Στάθης Καπ" w:date="2023-03-09T06:32:00Z"/>
                <w:sz w:val="16"/>
                <w:szCs w:val="16"/>
              </w:rPr>
            </w:pPr>
            <w:ins w:id="21560" w:author="Στάθης Καπ" w:date="2023-03-09T07:43:00Z">
              <w:r>
                <w:rPr>
                  <w:rFonts w:ascii="Calibri" w:hAnsi="Calibri" w:cs="Calibri"/>
                  <w:color w:val="000000"/>
                  <w:sz w:val="16"/>
                  <w:szCs w:val="16"/>
                </w:rPr>
                <w:t>639</w:t>
              </w:r>
            </w:ins>
          </w:p>
        </w:tc>
        <w:tc>
          <w:tcPr>
            <w:tcW w:w="708" w:type="dxa"/>
            <w:vAlign w:val="center"/>
          </w:tcPr>
          <w:p w14:paraId="5BB32DB4" w14:textId="6A4D5CC9" w:rsidR="00D128F7" w:rsidRPr="007E0F91" w:rsidRDefault="00D128F7" w:rsidP="00D128F7">
            <w:pPr>
              <w:jc w:val="center"/>
              <w:rPr>
                <w:ins w:id="21561" w:author="Στάθης Καπ" w:date="2023-03-09T06:32:00Z"/>
                <w:sz w:val="16"/>
                <w:szCs w:val="16"/>
              </w:rPr>
            </w:pPr>
            <w:ins w:id="21562" w:author="Στάθης Καπ" w:date="2023-03-09T07:43:00Z">
              <w:r>
                <w:rPr>
                  <w:rFonts w:ascii="Calibri" w:hAnsi="Calibri" w:cs="Calibri"/>
                  <w:color w:val="000000"/>
                  <w:sz w:val="16"/>
                  <w:szCs w:val="16"/>
                </w:rPr>
                <w:t>10</w:t>
              </w:r>
            </w:ins>
          </w:p>
        </w:tc>
        <w:tc>
          <w:tcPr>
            <w:tcW w:w="652" w:type="dxa"/>
            <w:tcBorders>
              <w:right w:val="single" w:sz="4" w:space="0" w:color="auto"/>
            </w:tcBorders>
            <w:vAlign w:val="center"/>
          </w:tcPr>
          <w:p w14:paraId="03ED48EE" w14:textId="14B2E188" w:rsidR="00D128F7" w:rsidRPr="007E0F91" w:rsidRDefault="00D128F7" w:rsidP="00D128F7">
            <w:pPr>
              <w:jc w:val="center"/>
              <w:rPr>
                <w:ins w:id="21563" w:author="Στάθης Καπ" w:date="2023-03-09T06:32:00Z"/>
                <w:sz w:val="16"/>
                <w:szCs w:val="16"/>
              </w:rPr>
            </w:pPr>
            <w:ins w:id="21564" w:author="Στάθης Καπ" w:date="2023-03-09T07:43:00Z">
              <w:r>
                <w:rPr>
                  <w:rFonts w:ascii="Calibri" w:hAnsi="Calibri" w:cs="Calibri"/>
                  <w:color w:val="000000"/>
                  <w:sz w:val="16"/>
                  <w:szCs w:val="16"/>
                </w:rPr>
                <w:t>0.395</w:t>
              </w:r>
            </w:ins>
          </w:p>
        </w:tc>
        <w:tc>
          <w:tcPr>
            <w:tcW w:w="453" w:type="dxa"/>
            <w:tcBorders>
              <w:left w:val="single" w:sz="4" w:space="0" w:color="auto"/>
            </w:tcBorders>
            <w:vAlign w:val="center"/>
          </w:tcPr>
          <w:p w14:paraId="41139393" w14:textId="12A00FE7" w:rsidR="00D128F7" w:rsidRPr="007E0F91" w:rsidRDefault="00D128F7" w:rsidP="00D128F7">
            <w:pPr>
              <w:jc w:val="center"/>
              <w:rPr>
                <w:ins w:id="21565" w:author="Στάθης Καπ" w:date="2023-03-09T06:32:00Z"/>
                <w:sz w:val="16"/>
                <w:szCs w:val="16"/>
              </w:rPr>
            </w:pPr>
            <w:ins w:id="21566" w:author="Στάθης Καπ" w:date="2023-03-09T07:43:00Z">
              <w:r>
                <w:rPr>
                  <w:rFonts w:ascii="Calibri" w:hAnsi="Calibri" w:cs="Calibri"/>
                  <w:color w:val="000000"/>
                  <w:sz w:val="16"/>
                  <w:szCs w:val="16"/>
                </w:rPr>
                <w:t>605</w:t>
              </w:r>
            </w:ins>
          </w:p>
        </w:tc>
        <w:tc>
          <w:tcPr>
            <w:tcW w:w="454" w:type="dxa"/>
            <w:vAlign w:val="center"/>
          </w:tcPr>
          <w:p w14:paraId="27114253" w14:textId="7B6A9B5F" w:rsidR="00D128F7" w:rsidRPr="007E0F91" w:rsidRDefault="00D128F7" w:rsidP="00D128F7">
            <w:pPr>
              <w:jc w:val="center"/>
              <w:rPr>
                <w:ins w:id="21567" w:author="Στάθης Καπ" w:date="2023-03-09T06:32:00Z"/>
                <w:sz w:val="16"/>
                <w:szCs w:val="16"/>
              </w:rPr>
            </w:pPr>
            <w:ins w:id="21568" w:author="Στάθης Καπ" w:date="2023-03-09T07:43:00Z">
              <w:r>
                <w:rPr>
                  <w:rFonts w:ascii="Calibri" w:hAnsi="Calibri" w:cs="Calibri"/>
                  <w:color w:val="000000"/>
                  <w:sz w:val="16"/>
                  <w:szCs w:val="16"/>
                </w:rPr>
                <w:t>5.32</w:t>
              </w:r>
            </w:ins>
          </w:p>
        </w:tc>
        <w:tc>
          <w:tcPr>
            <w:tcW w:w="454" w:type="dxa"/>
            <w:vAlign w:val="center"/>
          </w:tcPr>
          <w:p w14:paraId="5C2A2E69" w14:textId="3DD2EBEB" w:rsidR="00D128F7" w:rsidRPr="007E0F91" w:rsidRDefault="00D128F7" w:rsidP="00D128F7">
            <w:pPr>
              <w:jc w:val="center"/>
              <w:rPr>
                <w:ins w:id="21569" w:author="Στάθης Καπ" w:date="2023-03-09T06:32:00Z"/>
                <w:sz w:val="16"/>
                <w:szCs w:val="16"/>
              </w:rPr>
            </w:pPr>
            <w:ins w:id="21570"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59435E31" w14:textId="5FB15CA7" w:rsidR="00D128F7" w:rsidRPr="007E0F91" w:rsidRDefault="00D128F7" w:rsidP="00D128F7">
            <w:pPr>
              <w:jc w:val="center"/>
              <w:rPr>
                <w:ins w:id="21571" w:author="Στάθης Καπ" w:date="2023-03-09T06:32:00Z"/>
                <w:sz w:val="16"/>
                <w:szCs w:val="16"/>
              </w:rPr>
            </w:pPr>
            <w:ins w:id="21572" w:author="Στάθης Καπ" w:date="2023-03-09T07:43:00Z">
              <w:r>
                <w:rPr>
                  <w:rFonts w:ascii="Calibri" w:hAnsi="Calibri" w:cs="Calibri"/>
                  <w:color w:val="000000"/>
                  <w:sz w:val="16"/>
                  <w:szCs w:val="16"/>
                </w:rPr>
                <w:t>24.05</w:t>
              </w:r>
            </w:ins>
          </w:p>
        </w:tc>
        <w:tc>
          <w:tcPr>
            <w:tcW w:w="453" w:type="dxa"/>
            <w:tcBorders>
              <w:left w:val="single" w:sz="4" w:space="0" w:color="auto"/>
            </w:tcBorders>
            <w:vAlign w:val="center"/>
          </w:tcPr>
          <w:p w14:paraId="088154CC" w14:textId="507D8FCF" w:rsidR="00D128F7" w:rsidRPr="007E0F91" w:rsidRDefault="00D128F7" w:rsidP="00D128F7">
            <w:pPr>
              <w:jc w:val="center"/>
              <w:rPr>
                <w:ins w:id="21573" w:author="Στάθης Καπ" w:date="2023-03-09T06:32:00Z"/>
                <w:sz w:val="16"/>
                <w:szCs w:val="16"/>
              </w:rPr>
            </w:pPr>
            <w:ins w:id="21574" w:author="Στάθης Καπ" w:date="2023-03-09T07:43:00Z">
              <w:r>
                <w:rPr>
                  <w:rFonts w:ascii="Calibri" w:hAnsi="Calibri" w:cs="Calibri"/>
                  <w:color w:val="000000"/>
                  <w:sz w:val="16"/>
                  <w:szCs w:val="16"/>
                </w:rPr>
                <w:t>533</w:t>
              </w:r>
            </w:ins>
          </w:p>
        </w:tc>
        <w:tc>
          <w:tcPr>
            <w:tcW w:w="454" w:type="dxa"/>
            <w:vAlign w:val="center"/>
          </w:tcPr>
          <w:p w14:paraId="649EC52A" w14:textId="141B117B" w:rsidR="00D128F7" w:rsidRPr="007E0F91" w:rsidRDefault="00D128F7" w:rsidP="00D128F7">
            <w:pPr>
              <w:jc w:val="center"/>
              <w:rPr>
                <w:ins w:id="21575" w:author="Στάθης Καπ" w:date="2023-03-09T06:32:00Z"/>
                <w:sz w:val="16"/>
                <w:szCs w:val="16"/>
              </w:rPr>
            </w:pPr>
            <w:ins w:id="21576" w:author="Στάθης Καπ" w:date="2023-03-09T07:43:00Z">
              <w:r>
                <w:rPr>
                  <w:rFonts w:ascii="Calibri" w:hAnsi="Calibri" w:cs="Calibri"/>
                  <w:color w:val="000000"/>
                  <w:sz w:val="16"/>
                  <w:szCs w:val="16"/>
                </w:rPr>
                <w:t>16.59</w:t>
              </w:r>
            </w:ins>
          </w:p>
        </w:tc>
        <w:tc>
          <w:tcPr>
            <w:tcW w:w="454" w:type="dxa"/>
            <w:vAlign w:val="center"/>
          </w:tcPr>
          <w:p w14:paraId="39FEB8CC" w14:textId="073EB4F3" w:rsidR="00D128F7" w:rsidRPr="007E0F91" w:rsidRDefault="00D128F7" w:rsidP="00D128F7">
            <w:pPr>
              <w:jc w:val="center"/>
              <w:rPr>
                <w:ins w:id="21577" w:author="Στάθης Καπ" w:date="2023-03-09T06:32:00Z"/>
                <w:sz w:val="16"/>
                <w:szCs w:val="16"/>
              </w:rPr>
            </w:pPr>
            <w:ins w:id="21578" w:author="Στάθης Καπ" w:date="2023-03-09T07:43:00Z">
              <w:r>
                <w:rPr>
                  <w:rFonts w:ascii="Calibri" w:hAnsi="Calibri" w:cs="Calibri"/>
                  <w:color w:val="000000"/>
                  <w:sz w:val="16"/>
                  <w:szCs w:val="16"/>
                </w:rPr>
                <w:t>0.271</w:t>
              </w:r>
            </w:ins>
          </w:p>
        </w:tc>
        <w:tc>
          <w:tcPr>
            <w:tcW w:w="454" w:type="dxa"/>
            <w:tcBorders>
              <w:right w:val="single" w:sz="4" w:space="0" w:color="auto"/>
            </w:tcBorders>
            <w:vAlign w:val="center"/>
          </w:tcPr>
          <w:p w14:paraId="7C042A18" w14:textId="0BB092D7" w:rsidR="00D128F7" w:rsidRPr="007E0F91" w:rsidRDefault="00D128F7" w:rsidP="00D128F7">
            <w:pPr>
              <w:jc w:val="center"/>
              <w:rPr>
                <w:ins w:id="21579" w:author="Στάθης Καπ" w:date="2023-03-09T06:32:00Z"/>
                <w:sz w:val="16"/>
                <w:szCs w:val="16"/>
              </w:rPr>
            </w:pPr>
            <w:ins w:id="21580" w:author="Στάθης Καπ" w:date="2023-03-09T07:43:00Z">
              <w:r>
                <w:rPr>
                  <w:rFonts w:ascii="Calibri" w:hAnsi="Calibri" w:cs="Calibri"/>
                  <w:color w:val="000000"/>
                  <w:sz w:val="16"/>
                  <w:szCs w:val="16"/>
                </w:rPr>
                <w:t>31.39</w:t>
              </w:r>
            </w:ins>
          </w:p>
        </w:tc>
        <w:tc>
          <w:tcPr>
            <w:tcW w:w="453" w:type="dxa"/>
            <w:tcBorders>
              <w:left w:val="single" w:sz="4" w:space="0" w:color="auto"/>
            </w:tcBorders>
            <w:vAlign w:val="center"/>
          </w:tcPr>
          <w:p w14:paraId="46CFDF91" w14:textId="1DEB397C" w:rsidR="00D128F7" w:rsidRPr="007E0F91" w:rsidRDefault="00D128F7" w:rsidP="00D128F7">
            <w:pPr>
              <w:jc w:val="center"/>
              <w:rPr>
                <w:ins w:id="21581" w:author="Στάθης Καπ" w:date="2023-03-09T06:32:00Z"/>
                <w:sz w:val="16"/>
                <w:szCs w:val="16"/>
              </w:rPr>
            </w:pPr>
            <w:ins w:id="21582" w:author="Στάθης Καπ" w:date="2023-03-09T07:43:00Z">
              <w:r>
                <w:rPr>
                  <w:rFonts w:ascii="Calibri" w:hAnsi="Calibri" w:cs="Calibri"/>
                  <w:color w:val="000000"/>
                  <w:sz w:val="16"/>
                  <w:szCs w:val="16"/>
                </w:rPr>
                <w:t>535</w:t>
              </w:r>
            </w:ins>
          </w:p>
        </w:tc>
        <w:tc>
          <w:tcPr>
            <w:tcW w:w="454" w:type="dxa"/>
            <w:vAlign w:val="center"/>
          </w:tcPr>
          <w:p w14:paraId="2FC09977" w14:textId="4782B465" w:rsidR="00D128F7" w:rsidRPr="007E0F91" w:rsidRDefault="00D128F7" w:rsidP="00D128F7">
            <w:pPr>
              <w:jc w:val="center"/>
              <w:rPr>
                <w:ins w:id="21583" w:author="Στάθης Καπ" w:date="2023-03-09T06:32:00Z"/>
                <w:sz w:val="16"/>
                <w:szCs w:val="16"/>
              </w:rPr>
            </w:pPr>
            <w:ins w:id="21584" w:author="Στάθης Καπ" w:date="2023-03-09T07:43:00Z">
              <w:r>
                <w:rPr>
                  <w:rFonts w:ascii="Calibri" w:hAnsi="Calibri" w:cs="Calibri"/>
                  <w:color w:val="000000"/>
                  <w:sz w:val="16"/>
                  <w:szCs w:val="16"/>
                </w:rPr>
                <w:t>16.28</w:t>
              </w:r>
            </w:ins>
          </w:p>
        </w:tc>
        <w:tc>
          <w:tcPr>
            <w:tcW w:w="454" w:type="dxa"/>
            <w:vAlign w:val="center"/>
          </w:tcPr>
          <w:p w14:paraId="0ACC3144" w14:textId="0D3CA750" w:rsidR="00D128F7" w:rsidRPr="007E0F91" w:rsidRDefault="00D128F7" w:rsidP="00D128F7">
            <w:pPr>
              <w:jc w:val="center"/>
              <w:rPr>
                <w:ins w:id="21585" w:author="Στάθης Καπ" w:date="2023-03-09T06:32:00Z"/>
                <w:sz w:val="16"/>
                <w:szCs w:val="16"/>
              </w:rPr>
            </w:pPr>
            <w:ins w:id="21586" w:author="Στάθης Καπ" w:date="2023-03-09T07:43:00Z">
              <w:r>
                <w:rPr>
                  <w:rFonts w:ascii="Calibri" w:hAnsi="Calibri" w:cs="Calibri"/>
                  <w:color w:val="000000"/>
                  <w:sz w:val="16"/>
                  <w:szCs w:val="16"/>
                </w:rPr>
                <w:t>0.293</w:t>
              </w:r>
            </w:ins>
          </w:p>
        </w:tc>
        <w:tc>
          <w:tcPr>
            <w:tcW w:w="461" w:type="dxa"/>
            <w:tcBorders>
              <w:right w:val="single" w:sz="4" w:space="0" w:color="auto"/>
            </w:tcBorders>
            <w:vAlign w:val="center"/>
          </w:tcPr>
          <w:p w14:paraId="568AB8AC" w14:textId="6AEB63C7" w:rsidR="00D128F7" w:rsidRPr="007E0F91" w:rsidRDefault="00D128F7" w:rsidP="00D128F7">
            <w:pPr>
              <w:jc w:val="center"/>
              <w:rPr>
                <w:ins w:id="21587" w:author="Στάθης Καπ" w:date="2023-03-09T06:32:00Z"/>
                <w:sz w:val="16"/>
                <w:szCs w:val="16"/>
              </w:rPr>
            </w:pPr>
            <w:ins w:id="21588" w:author="Στάθης Καπ" w:date="2023-03-09T07:43:00Z">
              <w:r>
                <w:rPr>
                  <w:rFonts w:ascii="Calibri" w:hAnsi="Calibri" w:cs="Calibri"/>
                  <w:color w:val="000000"/>
                  <w:sz w:val="16"/>
                  <w:szCs w:val="16"/>
                </w:rPr>
                <w:t>25.82</w:t>
              </w:r>
            </w:ins>
          </w:p>
        </w:tc>
      </w:tr>
      <w:tr w:rsidR="00D128F7" w14:paraId="3436A0A2" w14:textId="77777777" w:rsidTr="009861B1">
        <w:trPr>
          <w:trHeight w:val="170"/>
          <w:jc w:val="center"/>
          <w:ins w:id="2158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5BFD0E" w14:textId="77777777" w:rsidR="00D128F7" w:rsidRPr="007E0F91" w:rsidRDefault="00D128F7" w:rsidP="00D128F7">
            <w:pPr>
              <w:jc w:val="center"/>
              <w:rPr>
                <w:ins w:id="21590" w:author="Στάθης Καπ" w:date="2023-03-09T06:32:00Z"/>
                <w:sz w:val="16"/>
                <w:szCs w:val="16"/>
              </w:rPr>
            </w:pPr>
            <w:ins w:id="21591" w:author="Στάθης Καπ" w:date="2023-03-09T06:32:00Z">
              <w:r w:rsidRPr="009861B1">
                <w:rPr>
                  <w:rFonts w:ascii="Calibri" w:hAnsi="Calibri" w:cs="Calibri"/>
                  <w:color w:val="000000"/>
                  <w:sz w:val="16"/>
                  <w:szCs w:val="16"/>
                </w:rPr>
                <w:t>r110</w:t>
              </w:r>
            </w:ins>
          </w:p>
        </w:tc>
        <w:tc>
          <w:tcPr>
            <w:tcW w:w="565" w:type="dxa"/>
            <w:tcBorders>
              <w:left w:val="single" w:sz="4" w:space="0" w:color="auto"/>
            </w:tcBorders>
            <w:vAlign w:val="center"/>
          </w:tcPr>
          <w:p w14:paraId="5C07F5C6" w14:textId="6B6BCE32" w:rsidR="00D128F7" w:rsidRPr="007E0F91" w:rsidRDefault="00D128F7" w:rsidP="00D128F7">
            <w:pPr>
              <w:jc w:val="center"/>
              <w:rPr>
                <w:ins w:id="21592" w:author="Στάθης Καπ" w:date="2023-03-09T06:32:00Z"/>
                <w:sz w:val="16"/>
                <w:szCs w:val="16"/>
              </w:rPr>
            </w:pPr>
            <w:ins w:id="21593" w:author="Στάθης Καπ" w:date="2023-03-09T07:43:00Z">
              <w:r>
                <w:rPr>
                  <w:rFonts w:ascii="Calibri" w:hAnsi="Calibri" w:cs="Calibri"/>
                  <w:color w:val="000000"/>
                  <w:sz w:val="16"/>
                  <w:szCs w:val="16"/>
                </w:rPr>
                <w:t>737</w:t>
              </w:r>
            </w:ins>
          </w:p>
        </w:tc>
        <w:tc>
          <w:tcPr>
            <w:tcW w:w="679" w:type="dxa"/>
            <w:tcBorders>
              <w:right w:val="single" w:sz="4" w:space="0" w:color="auto"/>
            </w:tcBorders>
            <w:vAlign w:val="center"/>
          </w:tcPr>
          <w:p w14:paraId="386C9827" w14:textId="1BAB1B1B" w:rsidR="00D128F7" w:rsidRPr="007E0F91" w:rsidRDefault="00D128F7" w:rsidP="00D128F7">
            <w:pPr>
              <w:jc w:val="center"/>
              <w:rPr>
                <w:ins w:id="21594" w:author="Στάθης Καπ" w:date="2023-03-09T06:32:00Z"/>
                <w:sz w:val="16"/>
                <w:szCs w:val="16"/>
              </w:rPr>
            </w:pPr>
            <w:ins w:id="21595" w:author="Στάθης Καπ" w:date="2023-03-09T07:43:00Z">
              <w:r>
                <w:rPr>
                  <w:rFonts w:ascii="Calibri" w:hAnsi="Calibri" w:cs="Calibri"/>
                  <w:color w:val="000000"/>
                  <w:sz w:val="16"/>
                  <w:szCs w:val="16"/>
                </w:rPr>
                <w:t>711</w:t>
              </w:r>
            </w:ins>
          </w:p>
        </w:tc>
        <w:tc>
          <w:tcPr>
            <w:tcW w:w="453" w:type="dxa"/>
            <w:tcBorders>
              <w:left w:val="single" w:sz="4" w:space="0" w:color="auto"/>
            </w:tcBorders>
            <w:vAlign w:val="center"/>
          </w:tcPr>
          <w:p w14:paraId="3915E73C" w14:textId="1D587D7F" w:rsidR="00D128F7" w:rsidRPr="007E0F91" w:rsidRDefault="00D128F7" w:rsidP="00D128F7">
            <w:pPr>
              <w:jc w:val="center"/>
              <w:rPr>
                <w:ins w:id="21596" w:author="Στάθης Καπ" w:date="2023-03-09T06:32:00Z"/>
                <w:sz w:val="16"/>
                <w:szCs w:val="16"/>
              </w:rPr>
            </w:pPr>
            <w:ins w:id="21597" w:author="Στάθης Καπ" w:date="2023-03-09T07:43:00Z">
              <w:r>
                <w:rPr>
                  <w:rFonts w:ascii="Calibri" w:hAnsi="Calibri" w:cs="Calibri"/>
                  <w:color w:val="000000"/>
                  <w:sz w:val="16"/>
                  <w:szCs w:val="16"/>
                </w:rPr>
                <w:t>668</w:t>
              </w:r>
            </w:ins>
          </w:p>
        </w:tc>
        <w:tc>
          <w:tcPr>
            <w:tcW w:w="708" w:type="dxa"/>
            <w:vAlign w:val="center"/>
          </w:tcPr>
          <w:p w14:paraId="1854C530" w14:textId="4F7232B6" w:rsidR="00D128F7" w:rsidRPr="007E0F91" w:rsidRDefault="00D128F7" w:rsidP="00D128F7">
            <w:pPr>
              <w:jc w:val="center"/>
              <w:rPr>
                <w:ins w:id="21598" w:author="Στάθης Καπ" w:date="2023-03-09T06:32:00Z"/>
                <w:sz w:val="16"/>
                <w:szCs w:val="16"/>
              </w:rPr>
            </w:pPr>
            <w:ins w:id="21599" w:author="Στάθης Καπ" w:date="2023-03-09T07:43:00Z">
              <w:r>
                <w:rPr>
                  <w:rFonts w:ascii="Calibri" w:hAnsi="Calibri" w:cs="Calibri"/>
                  <w:color w:val="000000"/>
                  <w:sz w:val="16"/>
                  <w:szCs w:val="16"/>
                </w:rPr>
                <w:t>9.36</w:t>
              </w:r>
            </w:ins>
          </w:p>
        </w:tc>
        <w:tc>
          <w:tcPr>
            <w:tcW w:w="652" w:type="dxa"/>
            <w:tcBorders>
              <w:right w:val="single" w:sz="4" w:space="0" w:color="auto"/>
            </w:tcBorders>
            <w:vAlign w:val="center"/>
          </w:tcPr>
          <w:p w14:paraId="071D747E" w14:textId="6D39936C" w:rsidR="00D128F7" w:rsidRPr="007E0F91" w:rsidRDefault="00D128F7" w:rsidP="00D128F7">
            <w:pPr>
              <w:jc w:val="center"/>
              <w:rPr>
                <w:ins w:id="21600" w:author="Στάθης Καπ" w:date="2023-03-09T06:32:00Z"/>
                <w:sz w:val="16"/>
                <w:szCs w:val="16"/>
              </w:rPr>
            </w:pPr>
            <w:ins w:id="21601"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100AC624" w14:textId="35BB8E7E" w:rsidR="00D128F7" w:rsidRPr="007E0F91" w:rsidRDefault="00D128F7" w:rsidP="00D128F7">
            <w:pPr>
              <w:jc w:val="center"/>
              <w:rPr>
                <w:ins w:id="21602" w:author="Στάθης Καπ" w:date="2023-03-09T06:32:00Z"/>
                <w:sz w:val="16"/>
                <w:szCs w:val="16"/>
              </w:rPr>
            </w:pPr>
            <w:ins w:id="21603" w:author="Στάθης Καπ" w:date="2023-03-09T07:43:00Z">
              <w:r>
                <w:rPr>
                  <w:rFonts w:ascii="Calibri" w:hAnsi="Calibri" w:cs="Calibri"/>
                  <w:color w:val="000000"/>
                  <w:sz w:val="16"/>
                  <w:szCs w:val="16"/>
                </w:rPr>
                <w:t>640</w:t>
              </w:r>
            </w:ins>
          </w:p>
        </w:tc>
        <w:tc>
          <w:tcPr>
            <w:tcW w:w="454" w:type="dxa"/>
            <w:vAlign w:val="center"/>
          </w:tcPr>
          <w:p w14:paraId="086007AE" w14:textId="45F020EC" w:rsidR="00D128F7" w:rsidRPr="007E0F91" w:rsidRDefault="00D128F7" w:rsidP="00D128F7">
            <w:pPr>
              <w:jc w:val="center"/>
              <w:rPr>
                <w:ins w:id="21604" w:author="Στάθης Καπ" w:date="2023-03-09T06:32:00Z"/>
                <w:sz w:val="16"/>
                <w:szCs w:val="16"/>
              </w:rPr>
            </w:pPr>
            <w:ins w:id="21605" w:author="Στάθης Καπ" w:date="2023-03-09T07:43:00Z">
              <w:r>
                <w:rPr>
                  <w:rFonts w:ascii="Calibri" w:hAnsi="Calibri" w:cs="Calibri"/>
                  <w:color w:val="000000"/>
                  <w:sz w:val="16"/>
                  <w:szCs w:val="16"/>
                </w:rPr>
                <w:t>4.19</w:t>
              </w:r>
            </w:ins>
          </w:p>
        </w:tc>
        <w:tc>
          <w:tcPr>
            <w:tcW w:w="454" w:type="dxa"/>
            <w:vAlign w:val="center"/>
          </w:tcPr>
          <w:p w14:paraId="67136551" w14:textId="3510F30A" w:rsidR="00D128F7" w:rsidRPr="007E0F91" w:rsidRDefault="00D128F7" w:rsidP="00D128F7">
            <w:pPr>
              <w:jc w:val="center"/>
              <w:rPr>
                <w:ins w:id="21606" w:author="Στάθης Καπ" w:date="2023-03-09T06:32:00Z"/>
                <w:sz w:val="16"/>
                <w:szCs w:val="16"/>
              </w:rPr>
            </w:pPr>
            <w:ins w:id="21607" w:author="Στάθης Καπ" w:date="2023-03-09T07:43:00Z">
              <w:r>
                <w:rPr>
                  <w:rFonts w:ascii="Calibri" w:hAnsi="Calibri" w:cs="Calibri"/>
                  <w:color w:val="000000"/>
                  <w:sz w:val="16"/>
                  <w:szCs w:val="16"/>
                </w:rPr>
                <w:t>0.395</w:t>
              </w:r>
            </w:ins>
          </w:p>
        </w:tc>
        <w:tc>
          <w:tcPr>
            <w:tcW w:w="457" w:type="dxa"/>
            <w:tcBorders>
              <w:right w:val="single" w:sz="4" w:space="0" w:color="auto"/>
            </w:tcBorders>
            <w:vAlign w:val="center"/>
          </w:tcPr>
          <w:p w14:paraId="6E22BCB9" w14:textId="6648A56A" w:rsidR="00D128F7" w:rsidRPr="007E0F91" w:rsidRDefault="00D128F7" w:rsidP="00D128F7">
            <w:pPr>
              <w:jc w:val="center"/>
              <w:rPr>
                <w:ins w:id="21608" w:author="Στάθης Καπ" w:date="2023-03-09T06:32:00Z"/>
                <w:sz w:val="16"/>
                <w:szCs w:val="16"/>
              </w:rPr>
            </w:pPr>
            <w:ins w:id="21609" w:author="Στάθης Καπ" w:date="2023-03-09T07:43:00Z">
              <w:r>
                <w:rPr>
                  <w:rFonts w:ascii="Calibri" w:hAnsi="Calibri" w:cs="Calibri"/>
                  <w:color w:val="000000"/>
                  <w:sz w:val="16"/>
                  <w:szCs w:val="16"/>
                </w:rPr>
                <w:t>6.62</w:t>
              </w:r>
            </w:ins>
          </w:p>
        </w:tc>
        <w:tc>
          <w:tcPr>
            <w:tcW w:w="453" w:type="dxa"/>
            <w:tcBorders>
              <w:left w:val="single" w:sz="4" w:space="0" w:color="auto"/>
            </w:tcBorders>
            <w:vAlign w:val="center"/>
          </w:tcPr>
          <w:p w14:paraId="45AEFF6A" w14:textId="48C22DA9" w:rsidR="00D128F7" w:rsidRPr="007E0F91" w:rsidRDefault="00D128F7" w:rsidP="00D128F7">
            <w:pPr>
              <w:jc w:val="center"/>
              <w:rPr>
                <w:ins w:id="21610" w:author="Στάθης Καπ" w:date="2023-03-09T06:32:00Z"/>
                <w:sz w:val="16"/>
                <w:szCs w:val="16"/>
              </w:rPr>
            </w:pPr>
            <w:ins w:id="21611" w:author="Στάθης Καπ" w:date="2023-03-09T07:43:00Z">
              <w:r>
                <w:rPr>
                  <w:rFonts w:ascii="Calibri" w:hAnsi="Calibri" w:cs="Calibri"/>
                  <w:color w:val="000000"/>
                  <w:sz w:val="16"/>
                  <w:szCs w:val="16"/>
                </w:rPr>
                <w:t>618</w:t>
              </w:r>
            </w:ins>
          </w:p>
        </w:tc>
        <w:tc>
          <w:tcPr>
            <w:tcW w:w="454" w:type="dxa"/>
            <w:vAlign w:val="center"/>
          </w:tcPr>
          <w:p w14:paraId="6589693C" w14:textId="334786D6" w:rsidR="00D128F7" w:rsidRPr="007E0F91" w:rsidRDefault="00D128F7" w:rsidP="00D128F7">
            <w:pPr>
              <w:jc w:val="center"/>
              <w:rPr>
                <w:ins w:id="21612" w:author="Στάθης Καπ" w:date="2023-03-09T06:32:00Z"/>
                <w:sz w:val="16"/>
                <w:szCs w:val="16"/>
              </w:rPr>
            </w:pPr>
            <w:ins w:id="21613" w:author="Στάθης Καπ" w:date="2023-03-09T07:43:00Z">
              <w:r>
                <w:rPr>
                  <w:rFonts w:ascii="Calibri" w:hAnsi="Calibri" w:cs="Calibri"/>
                  <w:color w:val="000000"/>
                  <w:sz w:val="16"/>
                  <w:szCs w:val="16"/>
                </w:rPr>
                <w:t>7.49</w:t>
              </w:r>
            </w:ins>
          </w:p>
        </w:tc>
        <w:tc>
          <w:tcPr>
            <w:tcW w:w="454" w:type="dxa"/>
            <w:vAlign w:val="center"/>
          </w:tcPr>
          <w:p w14:paraId="639719EE" w14:textId="31838E42" w:rsidR="00D128F7" w:rsidRPr="007E0F91" w:rsidRDefault="00D128F7" w:rsidP="00D128F7">
            <w:pPr>
              <w:jc w:val="center"/>
              <w:rPr>
                <w:ins w:id="21614" w:author="Στάθης Καπ" w:date="2023-03-09T06:32:00Z"/>
                <w:sz w:val="16"/>
                <w:szCs w:val="16"/>
              </w:rPr>
            </w:pPr>
            <w:ins w:id="21615" w:author="Στάθης Καπ" w:date="2023-03-09T07:43:00Z">
              <w:r>
                <w:rPr>
                  <w:rFonts w:ascii="Calibri" w:hAnsi="Calibri" w:cs="Calibri"/>
                  <w:color w:val="000000"/>
                  <w:sz w:val="16"/>
                  <w:szCs w:val="16"/>
                </w:rPr>
                <w:t>0.268</w:t>
              </w:r>
            </w:ins>
          </w:p>
        </w:tc>
        <w:tc>
          <w:tcPr>
            <w:tcW w:w="454" w:type="dxa"/>
            <w:tcBorders>
              <w:right w:val="single" w:sz="4" w:space="0" w:color="auto"/>
            </w:tcBorders>
            <w:vAlign w:val="center"/>
          </w:tcPr>
          <w:p w14:paraId="36CAB852" w14:textId="1EF54342" w:rsidR="00D128F7" w:rsidRPr="007E0F91" w:rsidRDefault="00D128F7" w:rsidP="00D128F7">
            <w:pPr>
              <w:jc w:val="center"/>
              <w:rPr>
                <w:ins w:id="21616" w:author="Στάθης Καπ" w:date="2023-03-09T06:32:00Z"/>
                <w:sz w:val="16"/>
                <w:szCs w:val="16"/>
              </w:rPr>
            </w:pPr>
            <w:ins w:id="21617" w:author="Στάθης Καπ" w:date="2023-03-09T07:43:00Z">
              <w:r>
                <w:rPr>
                  <w:rFonts w:ascii="Calibri" w:hAnsi="Calibri" w:cs="Calibri"/>
                  <w:color w:val="000000"/>
                  <w:sz w:val="16"/>
                  <w:szCs w:val="16"/>
                </w:rPr>
                <w:t>36.64</w:t>
              </w:r>
            </w:ins>
          </w:p>
        </w:tc>
        <w:tc>
          <w:tcPr>
            <w:tcW w:w="453" w:type="dxa"/>
            <w:tcBorders>
              <w:left w:val="single" w:sz="4" w:space="0" w:color="auto"/>
            </w:tcBorders>
            <w:vAlign w:val="center"/>
          </w:tcPr>
          <w:p w14:paraId="1A0DFB1B" w14:textId="2E7A3F23" w:rsidR="00D128F7" w:rsidRPr="007E0F91" w:rsidRDefault="00D128F7" w:rsidP="00D128F7">
            <w:pPr>
              <w:jc w:val="center"/>
              <w:rPr>
                <w:ins w:id="21618" w:author="Στάθης Καπ" w:date="2023-03-09T06:32:00Z"/>
                <w:sz w:val="16"/>
                <w:szCs w:val="16"/>
              </w:rPr>
            </w:pPr>
            <w:ins w:id="21619" w:author="Στάθης Καπ" w:date="2023-03-09T07:43:00Z">
              <w:r>
                <w:rPr>
                  <w:rFonts w:ascii="Calibri" w:hAnsi="Calibri" w:cs="Calibri"/>
                  <w:color w:val="000000"/>
                  <w:sz w:val="16"/>
                  <w:szCs w:val="16"/>
                </w:rPr>
                <w:t>597</w:t>
              </w:r>
            </w:ins>
          </w:p>
        </w:tc>
        <w:tc>
          <w:tcPr>
            <w:tcW w:w="454" w:type="dxa"/>
            <w:vAlign w:val="center"/>
          </w:tcPr>
          <w:p w14:paraId="25670211" w14:textId="5D1CE6C7" w:rsidR="00D128F7" w:rsidRPr="007E0F91" w:rsidRDefault="00D128F7" w:rsidP="00D128F7">
            <w:pPr>
              <w:jc w:val="center"/>
              <w:rPr>
                <w:ins w:id="21620" w:author="Στάθης Καπ" w:date="2023-03-09T06:32:00Z"/>
                <w:sz w:val="16"/>
                <w:szCs w:val="16"/>
              </w:rPr>
            </w:pPr>
            <w:ins w:id="21621" w:author="Στάθης Καπ" w:date="2023-03-09T07:43:00Z">
              <w:r>
                <w:rPr>
                  <w:rFonts w:ascii="Calibri" w:hAnsi="Calibri" w:cs="Calibri"/>
                  <w:color w:val="000000"/>
                  <w:sz w:val="16"/>
                  <w:szCs w:val="16"/>
                </w:rPr>
                <w:t>10.63</w:t>
              </w:r>
            </w:ins>
          </w:p>
        </w:tc>
        <w:tc>
          <w:tcPr>
            <w:tcW w:w="454" w:type="dxa"/>
            <w:vAlign w:val="center"/>
          </w:tcPr>
          <w:p w14:paraId="7BC7160C" w14:textId="5C8D2585" w:rsidR="00D128F7" w:rsidRPr="007E0F91" w:rsidRDefault="00D128F7" w:rsidP="00D128F7">
            <w:pPr>
              <w:jc w:val="center"/>
              <w:rPr>
                <w:ins w:id="21622" w:author="Στάθης Καπ" w:date="2023-03-09T06:32:00Z"/>
                <w:sz w:val="16"/>
                <w:szCs w:val="16"/>
              </w:rPr>
            </w:pPr>
            <w:ins w:id="21623"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FA5BC54" w14:textId="2DE5448C" w:rsidR="00D128F7" w:rsidRPr="007E0F91" w:rsidRDefault="00D128F7" w:rsidP="00D128F7">
            <w:pPr>
              <w:jc w:val="center"/>
              <w:rPr>
                <w:ins w:id="21624" w:author="Στάθης Καπ" w:date="2023-03-09T06:32:00Z"/>
                <w:sz w:val="16"/>
                <w:szCs w:val="16"/>
              </w:rPr>
            </w:pPr>
            <w:ins w:id="21625" w:author="Στάθης Καπ" w:date="2023-03-09T07:43:00Z">
              <w:r>
                <w:rPr>
                  <w:rFonts w:ascii="Calibri" w:hAnsi="Calibri" w:cs="Calibri"/>
                  <w:color w:val="000000"/>
                  <w:sz w:val="16"/>
                  <w:szCs w:val="16"/>
                </w:rPr>
                <w:t>37.12</w:t>
              </w:r>
            </w:ins>
          </w:p>
        </w:tc>
      </w:tr>
      <w:tr w:rsidR="00D128F7" w14:paraId="446CE2B9" w14:textId="77777777" w:rsidTr="009861B1">
        <w:trPr>
          <w:trHeight w:val="170"/>
          <w:jc w:val="center"/>
          <w:ins w:id="2162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D3095" w14:textId="77777777" w:rsidR="00D128F7" w:rsidRPr="007E0F91" w:rsidRDefault="00D128F7" w:rsidP="00D128F7">
            <w:pPr>
              <w:jc w:val="center"/>
              <w:rPr>
                <w:ins w:id="21627" w:author="Στάθης Καπ" w:date="2023-03-09T06:32:00Z"/>
                <w:sz w:val="16"/>
                <w:szCs w:val="16"/>
              </w:rPr>
            </w:pPr>
            <w:ins w:id="21628" w:author="Στάθης Καπ" w:date="2023-03-09T06:32:00Z">
              <w:r w:rsidRPr="009861B1">
                <w:rPr>
                  <w:rFonts w:ascii="Calibri" w:hAnsi="Calibri" w:cs="Calibri"/>
                  <w:color w:val="000000"/>
                  <w:sz w:val="16"/>
                  <w:szCs w:val="16"/>
                </w:rPr>
                <w:t>r111</w:t>
              </w:r>
            </w:ins>
          </w:p>
        </w:tc>
        <w:tc>
          <w:tcPr>
            <w:tcW w:w="565" w:type="dxa"/>
            <w:tcBorders>
              <w:left w:val="single" w:sz="4" w:space="0" w:color="auto"/>
            </w:tcBorders>
            <w:vAlign w:val="center"/>
          </w:tcPr>
          <w:p w14:paraId="2AFD93C7" w14:textId="00A7D4AA" w:rsidR="00D128F7" w:rsidRPr="007E0F91" w:rsidRDefault="00D128F7" w:rsidP="00D128F7">
            <w:pPr>
              <w:jc w:val="center"/>
              <w:rPr>
                <w:ins w:id="21629" w:author="Στάθης Καπ" w:date="2023-03-09T06:32:00Z"/>
                <w:sz w:val="16"/>
                <w:szCs w:val="16"/>
              </w:rPr>
            </w:pPr>
            <w:ins w:id="21630" w:author="Στάθης Καπ" w:date="2023-03-09T07:43:00Z">
              <w:r>
                <w:rPr>
                  <w:rFonts w:ascii="Calibri" w:hAnsi="Calibri" w:cs="Calibri"/>
                  <w:color w:val="000000"/>
                  <w:sz w:val="16"/>
                  <w:szCs w:val="16"/>
                </w:rPr>
                <w:t>774</w:t>
              </w:r>
            </w:ins>
          </w:p>
        </w:tc>
        <w:tc>
          <w:tcPr>
            <w:tcW w:w="679" w:type="dxa"/>
            <w:tcBorders>
              <w:right w:val="single" w:sz="4" w:space="0" w:color="auto"/>
            </w:tcBorders>
            <w:vAlign w:val="center"/>
          </w:tcPr>
          <w:p w14:paraId="5D1B165A" w14:textId="3AF6F071" w:rsidR="00D128F7" w:rsidRPr="007E0F91" w:rsidRDefault="00D128F7" w:rsidP="00D128F7">
            <w:pPr>
              <w:jc w:val="center"/>
              <w:rPr>
                <w:ins w:id="21631" w:author="Στάθης Καπ" w:date="2023-03-09T06:32:00Z"/>
                <w:sz w:val="16"/>
                <w:szCs w:val="16"/>
              </w:rPr>
            </w:pPr>
            <w:ins w:id="21632" w:author="Στάθης Καπ" w:date="2023-03-09T07:43:00Z">
              <w:r>
                <w:rPr>
                  <w:rFonts w:ascii="Calibri" w:hAnsi="Calibri" w:cs="Calibri"/>
                  <w:color w:val="000000"/>
                  <w:sz w:val="16"/>
                  <w:szCs w:val="16"/>
                </w:rPr>
                <w:t>764</w:t>
              </w:r>
            </w:ins>
          </w:p>
        </w:tc>
        <w:tc>
          <w:tcPr>
            <w:tcW w:w="453" w:type="dxa"/>
            <w:tcBorders>
              <w:left w:val="single" w:sz="4" w:space="0" w:color="auto"/>
            </w:tcBorders>
            <w:vAlign w:val="center"/>
          </w:tcPr>
          <w:p w14:paraId="73356B76" w14:textId="0D7800D9" w:rsidR="00D128F7" w:rsidRPr="007E0F91" w:rsidRDefault="00D128F7" w:rsidP="00D128F7">
            <w:pPr>
              <w:jc w:val="center"/>
              <w:rPr>
                <w:ins w:id="21633" w:author="Στάθης Καπ" w:date="2023-03-09T06:32:00Z"/>
                <w:sz w:val="16"/>
                <w:szCs w:val="16"/>
              </w:rPr>
            </w:pPr>
            <w:ins w:id="21634" w:author="Στάθης Καπ" w:date="2023-03-09T07:43:00Z">
              <w:r>
                <w:rPr>
                  <w:rFonts w:ascii="Calibri" w:hAnsi="Calibri" w:cs="Calibri"/>
                  <w:color w:val="000000"/>
                  <w:sz w:val="16"/>
                  <w:szCs w:val="16"/>
                </w:rPr>
                <w:t>707</w:t>
              </w:r>
            </w:ins>
          </w:p>
        </w:tc>
        <w:tc>
          <w:tcPr>
            <w:tcW w:w="708" w:type="dxa"/>
            <w:vAlign w:val="center"/>
          </w:tcPr>
          <w:p w14:paraId="636875DE" w14:textId="5A19D6DF" w:rsidR="00D128F7" w:rsidRPr="007E0F91" w:rsidRDefault="00D128F7" w:rsidP="00D128F7">
            <w:pPr>
              <w:jc w:val="center"/>
              <w:rPr>
                <w:ins w:id="21635" w:author="Στάθης Καπ" w:date="2023-03-09T06:32:00Z"/>
                <w:sz w:val="16"/>
                <w:szCs w:val="16"/>
              </w:rPr>
            </w:pPr>
            <w:ins w:id="21636" w:author="Στάθης Καπ" w:date="2023-03-09T07:43:00Z">
              <w:r>
                <w:rPr>
                  <w:rFonts w:ascii="Calibri" w:hAnsi="Calibri" w:cs="Calibri"/>
                  <w:color w:val="000000"/>
                  <w:sz w:val="16"/>
                  <w:szCs w:val="16"/>
                </w:rPr>
                <w:t>8.66</w:t>
              </w:r>
            </w:ins>
          </w:p>
        </w:tc>
        <w:tc>
          <w:tcPr>
            <w:tcW w:w="652" w:type="dxa"/>
            <w:tcBorders>
              <w:right w:val="single" w:sz="4" w:space="0" w:color="auto"/>
            </w:tcBorders>
            <w:vAlign w:val="center"/>
          </w:tcPr>
          <w:p w14:paraId="397EA3FC" w14:textId="584389DC" w:rsidR="00D128F7" w:rsidRPr="007E0F91" w:rsidRDefault="00D128F7" w:rsidP="00D128F7">
            <w:pPr>
              <w:jc w:val="center"/>
              <w:rPr>
                <w:ins w:id="21637" w:author="Στάθης Καπ" w:date="2023-03-09T06:32:00Z"/>
                <w:sz w:val="16"/>
                <w:szCs w:val="16"/>
              </w:rPr>
            </w:pPr>
            <w:ins w:id="21638" w:author="Στάθης Καπ" w:date="2023-03-09T07:43:00Z">
              <w:r>
                <w:rPr>
                  <w:rFonts w:ascii="Calibri" w:hAnsi="Calibri" w:cs="Calibri"/>
                  <w:color w:val="000000"/>
                  <w:sz w:val="16"/>
                  <w:szCs w:val="16"/>
                </w:rPr>
                <w:t>0.402</w:t>
              </w:r>
            </w:ins>
          </w:p>
        </w:tc>
        <w:tc>
          <w:tcPr>
            <w:tcW w:w="453" w:type="dxa"/>
            <w:tcBorders>
              <w:left w:val="single" w:sz="4" w:space="0" w:color="auto"/>
            </w:tcBorders>
            <w:vAlign w:val="center"/>
          </w:tcPr>
          <w:p w14:paraId="4A65C852" w14:textId="2B7BA06C" w:rsidR="00D128F7" w:rsidRPr="007E0F91" w:rsidRDefault="00D128F7" w:rsidP="00D128F7">
            <w:pPr>
              <w:jc w:val="center"/>
              <w:rPr>
                <w:ins w:id="21639" w:author="Στάθης Καπ" w:date="2023-03-09T06:32:00Z"/>
                <w:sz w:val="16"/>
                <w:szCs w:val="16"/>
              </w:rPr>
            </w:pPr>
            <w:ins w:id="21640" w:author="Στάθης Καπ" w:date="2023-03-09T07:43:00Z">
              <w:r>
                <w:rPr>
                  <w:rFonts w:ascii="Calibri" w:hAnsi="Calibri" w:cs="Calibri"/>
                  <w:color w:val="000000"/>
                  <w:sz w:val="16"/>
                  <w:szCs w:val="16"/>
                </w:rPr>
                <w:t>630</w:t>
              </w:r>
            </w:ins>
          </w:p>
        </w:tc>
        <w:tc>
          <w:tcPr>
            <w:tcW w:w="454" w:type="dxa"/>
            <w:vAlign w:val="center"/>
          </w:tcPr>
          <w:p w14:paraId="3DC2E075" w14:textId="0B56A445" w:rsidR="00D128F7" w:rsidRPr="007E0F91" w:rsidRDefault="00D128F7" w:rsidP="00D128F7">
            <w:pPr>
              <w:jc w:val="center"/>
              <w:rPr>
                <w:ins w:id="21641" w:author="Στάθης Καπ" w:date="2023-03-09T06:32:00Z"/>
                <w:sz w:val="16"/>
                <w:szCs w:val="16"/>
              </w:rPr>
            </w:pPr>
            <w:ins w:id="21642" w:author="Στάθης Καπ" w:date="2023-03-09T07:43:00Z">
              <w:r>
                <w:rPr>
                  <w:rFonts w:ascii="Calibri" w:hAnsi="Calibri" w:cs="Calibri"/>
                  <w:color w:val="000000"/>
                  <w:sz w:val="16"/>
                  <w:szCs w:val="16"/>
                </w:rPr>
                <w:t>10.89</w:t>
              </w:r>
            </w:ins>
          </w:p>
        </w:tc>
        <w:tc>
          <w:tcPr>
            <w:tcW w:w="454" w:type="dxa"/>
            <w:vAlign w:val="center"/>
          </w:tcPr>
          <w:p w14:paraId="7829CD34" w14:textId="1919C088" w:rsidR="00D128F7" w:rsidRPr="007E0F91" w:rsidRDefault="00D128F7" w:rsidP="00D128F7">
            <w:pPr>
              <w:jc w:val="center"/>
              <w:rPr>
                <w:ins w:id="21643" w:author="Στάθης Καπ" w:date="2023-03-09T06:32:00Z"/>
                <w:sz w:val="16"/>
                <w:szCs w:val="16"/>
              </w:rPr>
            </w:pPr>
            <w:ins w:id="21644" w:author="Στάθης Καπ" w:date="2023-03-09T07:43:00Z">
              <w:r>
                <w:rPr>
                  <w:rFonts w:ascii="Calibri" w:hAnsi="Calibri" w:cs="Calibri"/>
                  <w:color w:val="000000"/>
                  <w:sz w:val="16"/>
                  <w:szCs w:val="16"/>
                </w:rPr>
                <w:t>0.274</w:t>
              </w:r>
            </w:ins>
          </w:p>
        </w:tc>
        <w:tc>
          <w:tcPr>
            <w:tcW w:w="457" w:type="dxa"/>
            <w:tcBorders>
              <w:right w:val="single" w:sz="4" w:space="0" w:color="auto"/>
            </w:tcBorders>
            <w:vAlign w:val="center"/>
          </w:tcPr>
          <w:p w14:paraId="76B248E3" w14:textId="0BFBE12C" w:rsidR="00D128F7" w:rsidRPr="007E0F91" w:rsidRDefault="00D128F7" w:rsidP="00D128F7">
            <w:pPr>
              <w:jc w:val="center"/>
              <w:rPr>
                <w:ins w:id="21645" w:author="Στάθης Καπ" w:date="2023-03-09T06:32:00Z"/>
                <w:sz w:val="16"/>
                <w:szCs w:val="16"/>
              </w:rPr>
            </w:pPr>
            <w:ins w:id="21646" w:author="Στάθης Καπ" w:date="2023-03-09T07:43:00Z">
              <w:r>
                <w:rPr>
                  <w:rFonts w:ascii="Calibri" w:hAnsi="Calibri" w:cs="Calibri"/>
                  <w:color w:val="000000"/>
                  <w:sz w:val="16"/>
                  <w:szCs w:val="16"/>
                </w:rPr>
                <w:t>31.84</w:t>
              </w:r>
            </w:ins>
          </w:p>
        </w:tc>
        <w:tc>
          <w:tcPr>
            <w:tcW w:w="453" w:type="dxa"/>
            <w:tcBorders>
              <w:left w:val="single" w:sz="4" w:space="0" w:color="auto"/>
            </w:tcBorders>
            <w:vAlign w:val="center"/>
          </w:tcPr>
          <w:p w14:paraId="30A31631" w14:textId="0E736264" w:rsidR="00D128F7" w:rsidRPr="007E0F91" w:rsidRDefault="00D128F7" w:rsidP="00D128F7">
            <w:pPr>
              <w:jc w:val="center"/>
              <w:rPr>
                <w:ins w:id="21647" w:author="Στάθης Καπ" w:date="2023-03-09T06:32:00Z"/>
                <w:sz w:val="16"/>
                <w:szCs w:val="16"/>
              </w:rPr>
            </w:pPr>
            <w:ins w:id="21648" w:author="Στάθης Καπ" w:date="2023-03-09T07:43:00Z">
              <w:r>
                <w:rPr>
                  <w:rFonts w:ascii="Calibri" w:hAnsi="Calibri" w:cs="Calibri"/>
                  <w:color w:val="000000"/>
                  <w:sz w:val="16"/>
                  <w:szCs w:val="16"/>
                </w:rPr>
                <w:t>587</w:t>
              </w:r>
            </w:ins>
          </w:p>
        </w:tc>
        <w:tc>
          <w:tcPr>
            <w:tcW w:w="454" w:type="dxa"/>
            <w:vAlign w:val="center"/>
          </w:tcPr>
          <w:p w14:paraId="7B9714AA" w14:textId="37DE01B9" w:rsidR="00D128F7" w:rsidRPr="007E0F91" w:rsidRDefault="00D128F7" w:rsidP="00D128F7">
            <w:pPr>
              <w:jc w:val="center"/>
              <w:rPr>
                <w:ins w:id="21649" w:author="Στάθης Καπ" w:date="2023-03-09T06:32:00Z"/>
                <w:sz w:val="16"/>
                <w:szCs w:val="16"/>
              </w:rPr>
            </w:pPr>
            <w:ins w:id="21650" w:author="Στάθης Καπ" w:date="2023-03-09T07:43:00Z">
              <w:r>
                <w:rPr>
                  <w:rFonts w:ascii="Calibri" w:hAnsi="Calibri" w:cs="Calibri"/>
                  <w:color w:val="000000"/>
                  <w:sz w:val="16"/>
                  <w:szCs w:val="16"/>
                </w:rPr>
                <w:t>16.97</w:t>
              </w:r>
            </w:ins>
          </w:p>
        </w:tc>
        <w:tc>
          <w:tcPr>
            <w:tcW w:w="454" w:type="dxa"/>
            <w:vAlign w:val="center"/>
          </w:tcPr>
          <w:p w14:paraId="6E00A6CE" w14:textId="7F1A6B84" w:rsidR="00D128F7" w:rsidRPr="007E0F91" w:rsidRDefault="00D128F7" w:rsidP="00D128F7">
            <w:pPr>
              <w:jc w:val="center"/>
              <w:rPr>
                <w:ins w:id="21651" w:author="Στάθης Καπ" w:date="2023-03-09T06:32:00Z"/>
                <w:sz w:val="16"/>
                <w:szCs w:val="16"/>
              </w:rPr>
            </w:pPr>
            <w:ins w:id="21652"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2A0C2027" w14:textId="339B933A" w:rsidR="00D128F7" w:rsidRPr="007E0F91" w:rsidRDefault="00D128F7" w:rsidP="00D128F7">
            <w:pPr>
              <w:jc w:val="center"/>
              <w:rPr>
                <w:ins w:id="21653" w:author="Στάθης Καπ" w:date="2023-03-09T06:32:00Z"/>
                <w:sz w:val="16"/>
                <w:szCs w:val="16"/>
              </w:rPr>
            </w:pPr>
            <w:ins w:id="21654" w:author="Στάθης Καπ" w:date="2023-03-09T07:43:00Z">
              <w:r>
                <w:rPr>
                  <w:rFonts w:ascii="Calibri" w:hAnsi="Calibri" w:cs="Calibri"/>
                  <w:color w:val="000000"/>
                  <w:sz w:val="16"/>
                  <w:szCs w:val="16"/>
                </w:rPr>
                <w:t>35.32</w:t>
              </w:r>
            </w:ins>
          </w:p>
        </w:tc>
        <w:tc>
          <w:tcPr>
            <w:tcW w:w="453" w:type="dxa"/>
            <w:tcBorders>
              <w:left w:val="single" w:sz="4" w:space="0" w:color="auto"/>
            </w:tcBorders>
            <w:vAlign w:val="center"/>
          </w:tcPr>
          <w:p w14:paraId="2E3A40A0" w14:textId="2F242C3C" w:rsidR="00D128F7" w:rsidRPr="007E0F91" w:rsidRDefault="00D128F7" w:rsidP="00D128F7">
            <w:pPr>
              <w:jc w:val="center"/>
              <w:rPr>
                <w:ins w:id="21655" w:author="Στάθης Καπ" w:date="2023-03-09T06:32:00Z"/>
                <w:sz w:val="16"/>
                <w:szCs w:val="16"/>
              </w:rPr>
            </w:pPr>
            <w:ins w:id="21656" w:author="Στάθης Καπ" w:date="2023-03-09T07:43:00Z">
              <w:r>
                <w:rPr>
                  <w:rFonts w:ascii="Calibri" w:hAnsi="Calibri" w:cs="Calibri"/>
                  <w:color w:val="000000"/>
                  <w:sz w:val="16"/>
                  <w:szCs w:val="16"/>
                </w:rPr>
                <w:t>571</w:t>
              </w:r>
            </w:ins>
          </w:p>
        </w:tc>
        <w:tc>
          <w:tcPr>
            <w:tcW w:w="454" w:type="dxa"/>
            <w:vAlign w:val="center"/>
          </w:tcPr>
          <w:p w14:paraId="0BCE0668" w14:textId="3BD56668" w:rsidR="00D128F7" w:rsidRPr="007E0F91" w:rsidRDefault="00D128F7" w:rsidP="00D128F7">
            <w:pPr>
              <w:jc w:val="center"/>
              <w:rPr>
                <w:ins w:id="21657" w:author="Στάθης Καπ" w:date="2023-03-09T06:32:00Z"/>
                <w:sz w:val="16"/>
                <w:szCs w:val="16"/>
              </w:rPr>
            </w:pPr>
            <w:ins w:id="21658" w:author="Στάθης Καπ" w:date="2023-03-09T07:43:00Z">
              <w:r>
                <w:rPr>
                  <w:rFonts w:ascii="Calibri" w:hAnsi="Calibri" w:cs="Calibri"/>
                  <w:color w:val="000000"/>
                  <w:sz w:val="16"/>
                  <w:szCs w:val="16"/>
                </w:rPr>
                <w:t>19.24</w:t>
              </w:r>
            </w:ins>
          </w:p>
        </w:tc>
        <w:tc>
          <w:tcPr>
            <w:tcW w:w="454" w:type="dxa"/>
            <w:vAlign w:val="center"/>
          </w:tcPr>
          <w:p w14:paraId="79D873CF" w14:textId="4A7574F9" w:rsidR="00D128F7" w:rsidRPr="007E0F91" w:rsidRDefault="00D128F7" w:rsidP="00D128F7">
            <w:pPr>
              <w:jc w:val="center"/>
              <w:rPr>
                <w:ins w:id="21659" w:author="Στάθης Καπ" w:date="2023-03-09T06:32:00Z"/>
                <w:sz w:val="16"/>
                <w:szCs w:val="16"/>
              </w:rPr>
            </w:pPr>
            <w:ins w:id="21660" w:author="Στάθης Καπ" w:date="2023-03-09T07:43:00Z">
              <w:r>
                <w:rPr>
                  <w:rFonts w:ascii="Calibri" w:hAnsi="Calibri" w:cs="Calibri"/>
                  <w:color w:val="000000"/>
                  <w:sz w:val="16"/>
                  <w:szCs w:val="16"/>
                </w:rPr>
                <w:t>0.299</w:t>
              </w:r>
            </w:ins>
          </w:p>
        </w:tc>
        <w:tc>
          <w:tcPr>
            <w:tcW w:w="461" w:type="dxa"/>
            <w:tcBorders>
              <w:right w:val="single" w:sz="4" w:space="0" w:color="auto"/>
            </w:tcBorders>
            <w:vAlign w:val="center"/>
          </w:tcPr>
          <w:p w14:paraId="7FDFB698" w14:textId="17154E4D" w:rsidR="00D128F7" w:rsidRPr="007E0F91" w:rsidRDefault="00D128F7" w:rsidP="00D128F7">
            <w:pPr>
              <w:jc w:val="center"/>
              <w:rPr>
                <w:ins w:id="21661" w:author="Στάθης Καπ" w:date="2023-03-09T06:32:00Z"/>
                <w:sz w:val="16"/>
                <w:szCs w:val="16"/>
              </w:rPr>
            </w:pPr>
            <w:ins w:id="21662" w:author="Στάθης Καπ" w:date="2023-03-09T07:43:00Z">
              <w:r>
                <w:rPr>
                  <w:rFonts w:ascii="Calibri" w:hAnsi="Calibri" w:cs="Calibri"/>
                  <w:color w:val="000000"/>
                  <w:sz w:val="16"/>
                  <w:szCs w:val="16"/>
                </w:rPr>
                <w:t>25.62</w:t>
              </w:r>
            </w:ins>
          </w:p>
        </w:tc>
      </w:tr>
      <w:tr w:rsidR="00D128F7" w14:paraId="1AC6EEC7" w14:textId="77777777" w:rsidTr="009861B1">
        <w:trPr>
          <w:trHeight w:val="170"/>
          <w:jc w:val="center"/>
          <w:ins w:id="2166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042B6A4" w14:textId="77777777" w:rsidR="00D128F7" w:rsidRPr="007E0F91" w:rsidRDefault="00D128F7" w:rsidP="00D128F7">
            <w:pPr>
              <w:jc w:val="center"/>
              <w:rPr>
                <w:ins w:id="21664" w:author="Στάθης Καπ" w:date="2023-03-09T06:32:00Z"/>
                <w:sz w:val="16"/>
                <w:szCs w:val="16"/>
              </w:rPr>
            </w:pPr>
            <w:ins w:id="21665" w:author="Στάθης Καπ" w:date="2023-03-09T06:32:00Z">
              <w:r w:rsidRPr="009861B1">
                <w:rPr>
                  <w:rFonts w:ascii="Calibri" w:hAnsi="Calibri" w:cs="Calibri"/>
                  <w:color w:val="000000"/>
                  <w:sz w:val="16"/>
                  <w:szCs w:val="16"/>
                </w:rPr>
                <w:t>r112</w:t>
              </w:r>
            </w:ins>
          </w:p>
        </w:tc>
        <w:tc>
          <w:tcPr>
            <w:tcW w:w="565" w:type="dxa"/>
            <w:tcBorders>
              <w:left w:val="single" w:sz="4" w:space="0" w:color="auto"/>
            </w:tcBorders>
            <w:vAlign w:val="center"/>
          </w:tcPr>
          <w:p w14:paraId="3A65667A" w14:textId="1711228C" w:rsidR="00D128F7" w:rsidRPr="007E0F91" w:rsidRDefault="00D128F7" w:rsidP="00D128F7">
            <w:pPr>
              <w:jc w:val="center"/>
              <w:rPr>
                <w:ins w:id="21666" w:author="Στάθης Καπ" w:date="2023-03-09T06:32:00Z"/>
                <w:sz w:val="16"/>
                <w:szCs w:val="16"/>
              </w:rPr>
            </w:pPr>
            <w:ins w:id="21667" w:author="Στάθης Καπ" w:date="2023-03-09T07:43:00Z">
              <w:r>
                <w:rPr>
                  <w:rFonts w:ascii="Calibri" w:hAnsi="Calibri" w:cs="Calibri"/>
                  <w:color w:val="000000"/>
                  <w:sz w:val="16"/>
                  <w:szCs w:val="16"/>
                </w:rPr>
                <w:t>776</w:t>
              </w:r>
            </w:ins>
          </w:p>
        </w:tc>
        <w:tc>
          <w:tcPr>
            <w:tcW w:w="679" w:type="dxa"/>
            <w:tcBorders>
              <w:right w:val="single" w:sz="4" w:space="0" w:color="auto"/>
            </w:tcBorders>
            <w:vAlign w:val="center"/>
          </w:tcPr>
          <w:p w14:paraId="5F19394D" w14:textId="1AB9CEBF" w:rsidR="00D128F7" w:rsidRPr="007E0F91" w:rsidRDefault="00D128F7" w:rsidP="00D128F7">
            <w:pPr>
              <w:jc w:val="center"/>
              <w:rPr>
                <w:ins w:id="21668" w:author="Στάθης Καπ" w:date="2023-03-09T06:32:00Z"/>
                <w:sz w:val="16"/>
                <w:szCs w:val="16"/>
              </w:rPr>
            </w:pPr>
            <w:ins w:id="21669" w:author="Στάθης Καπ" w:date="2023-03-09T07:43:00Z">
              <w:r>
                <w:rPr>
                  <w:rFonts w:ascii="Calibri" w:hAnsi="Calibri" w:cs="Calibri"/>
                  <w:color w:val="000000"/>
                  <w:sz w:val="16"/>
                  <w:szCs w:val="16"/>
                </w:rPr>
                <w:t>758</w:t>
              </w:r>
            </w:ins>
          </w:p>
        </w:tc>
        <w:tc>
          <w:tcPr>
            <w:tcW w:w="453" w:type="dxa"/>
            <w:tcBorders>
              <w:left w:val="single" w:sz="4" w:space="0" w:color="auto"/>
            </w:tcBorders>
            <w:vAlign w:val="center"/>
          </w:tcPr>
          <w:p w14:paraId="65B816C9" w14:textId="7A016DAA" w:rsidR="00D128F7" w:rsidRPr="007E0F91" w:rsidRDefault="00D128F7" w:rsidP="00D128F7">
            <w:pPr>
              <w:jc w:val="center"/>
              <w:rPr>
                <w:ins w:id="21670" w:author="Στάθης Καπ" w:date="2023-03-09T06:32:00Z"/>
                <w:sz w:val="16"/>
                <w:szCs w:val="16"/>
              </w:rPr>
            </w:pPr>
            <w:ins w:id="21671" w:author="Στάθης Καπ" w:date="2023-03-09T07:43:00Z">
              <w:r>
                <w:rPr>
                  <w:rFonts w:ascii="Calibri" w:hAnsi="Calibri" w:cs="Calibri"/>
                  <w:color w:val="000000"/>
                  <w:sz w:val="16"/>
                  <w:szCs w:val="16"/>
                </w:rPr>
                <w:t>707</w:t>
              </w:r>
            </w:ins>
          </w:p>
        </w:tc>
        <w:tc>
          <w:tcPr>
            <w:tcW w:w="708" w:type="dxa"/>
            <w:vAlign w:val="center"/>
          </w:tcPr>
          <w:p w14:paraId="624F18B9" w14:textId="58ED2238" w:rsidR="00D128F7" w:rsidRPr="007E0F91" w:rsidRDefault="00D128F7" w:rsidP="00D128F7">
            <w:pPr>
              <w:jc w:val="center"/>
              <w:rPr>
                <w:ins w:id="21672" w:author="Στάθης Καπ" w:date="2023-03-09T06:32:00Z"/>
                <w:sz w:val="16"/>
                <w:szCs w:val="16"/>
              </w:rPr>
            </w:pPr>
            <w:ins w:id="21673" w:author="Στάθης Καπ" w:date="2023-03-09T07:43:00Z">
              <w:r>
                <w:rPr>
                  <w:rFonts w:ascii="Calibri" w:hAnsi="Calibri" w:cs="Calibri"/>
                  <w:color w:val="000000"/>
                  <w:sz w:val="16"/>
                  <w:szCs w:val="16"/>
                </w:rPr>
                <w:t>8.89</w:t>
              </w:r>
            </w:ins>
          </w:p>
        </w:tc>
        <w:tc>
          <w:tcPr>
            <w:tcW w:w="652" w:type="dxa"/>
            <w:tcBorders>
              <w:right w:val="single" w:sz="4" w:space="0" w:color="auto"/>
            </w:tcBorders>
            <w:vAlign w:val="center"/>
          </w:tcPr>
          <w:p w14:paraId="0F746D24" w14:textId="5ED28C02" w:rsidR="00D128F7" w:rsidRPr="007E0F91" w:rsidRDefault="00D128F7" w:rsidP="00D128F7">
            <w:pPr>
              <w:jc w:val="center"/>
              <w:rPr>
                <w:ins w:id="21674" w:author="Στάθης Καπ" w:date="2023-03-09T06:32:00Z"/>
                <w:sz w:val="16"/>
                <w:szCs w:val="16"/>
              </w:rPr>
            </w:pPr>
            <w:ins w:id="21675" w:author="Στάθης Καπ" w:date="2023-03-09T07:43:00Z">
              <w:r>
                <w:rPr>
                  <w:rFonts w:ascii="Calibri" w:hAnsi="Calibri" w:cs="Calibri"/>
                  <w:color w:val="000000"/>
                  <w:sz w:val="16"/>
                  <w:szCs w:val="16"/>
                </w:rPr>
                <w:t>0.476</w:t>
              </w:r>
            </w:ins>
          </w:p>
        </w:tc>
        <w:tc>
          <w:tcPr>
            <w:tcW w:w="453" w:type="dxa"/>
            <w:tcBorders>
              <w:left w:val="single" w:sz="4" w:space="0" w:color="auto"/>
            </w:tcBorders>
            <w:vAlign w:val="center"/>
          </w:tcPr>
          <w:p w14:paraId="008BC231" w14:textId="3C169C64" w:rsidR="00D128F7" w:rsidRPr="007E0F91" w:rsidRDefault="00D128F7" w:rsidP="00D128F7">
            <w:pPr>
              <w:jc w:val="center"/>
              <w:rPr>
                <w:ins w:id="21676" w:author="Στάθης Καπ" w:date="2023-03-09T06:32:00Z"/>
                <w:sz w:val="16"/>
                <w:szCs w:val="16"/>
              </w:rPr>
            </w:pPr>
            <w:ins w:id="21677" w:author="Στάθης Καπ" w:date="2023-03-09T07:43:00Z">
              <w:r>
                <w:rPr>
                  <w:rFonts w:ascii="Calibri" w:hAnsi="Calibri" w:cs="Calibri"/>
                  <w:color w:val="000000"/>
                  <w:sz w:val="16"/>
                  <w:szCs w:val="16"/>
                </w:rPr>
                <w:t>656</w:t>
              </w:r>
            </w:ins>
          </w:p>
        </w:tc>
        <w:tc>
          <w:tcPr>
            <w:tcW w:w="454" w:type="dxa"/>
            <w:vAlign w:val="center"/>
          </w:tcPr>
          <w:p w14:paraId="0CA5898D" w14:textId="573FB00B" w:rsidR="00D128F7" w:rsidRPr="007E0F91" w:rsidRDefault="00D128F7" w:rsidP="00D128F7">
            <w:pPr>
              <w:jc w:val="center"/>
              <w:rPr>
                <w:ins w:id="21678" w:author="Στάθης Καπ" w:date="2023-03-09T06:32:00Z"/>
                <w:sz w:val="16"/>
                <w:szCs w:val="16"/>
              </w:rPr>
            </w:pPr>
            <w:ins w:id="21679" w:author="Στάθης Καπ" w:date="2023-03-09T07:43:00Z">
              <w:r>
                <w:rPr>
                  <w:rFonts w:ascii="Calibri" w:hAnsi="Calibri" w:cs="Calibri"/>
                  <w:color w:val="000000"/>
                  <w:sz w:val="16"/>
                  <w:szCs w:val="16"/>
                </w:rPr>
                <w:t>7.21</w:t>
              </w:r>
            </w:ins>
          </w:p>
        </w:tc>
        <w:tc>
          <w:tcPr>
            <w:tcW w:w="454" w:type="dxa"/>
            <w:vAlign w:val="center"/>
          </w:tcPr>
          <w:p w14:paraId="459A9F18" w14:textId="6F7AF109" w:rsidR="00D128F7" w:rsidRPr="007E0F91" w:rsidRDefault="00D128F7" w:rsidP="00D128F7">
            <w:pPr>
              <w:jc w:val="center"/>
              <w:rPr>
                <w:ins w:id="21680" w:author="Στάθης Καπ" w:date="2023-03-09T06:32:00Z"/>
                <w:sz w:val="16"/>
                <w:szCs w:val="16"/>
              </w:rPr>
            </w:pPr>
            <w:ins w:id="21681"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57D63BE3" w14:textId="5A7DE44C" w:rsidR="00D128F7" w:rsidRPr="007E0F91" w:rsidRDefault="00D128F7" w:rsidP="00D128F7">
            <w:pPr>
              <w:jc w:val="center"/>
              <w:rPr>
                <w:ins w:id="21682" w:author="Στάθης Καπ" w:date="2023-03-09T06:32:00Z"/>
                <w:sz w:val="16"/>
                <w:szCs w:val="16"/>
              </w:rPr>
            </w:pPr>
            <w:ins w:id="21683" w:author="Στάθης Καπ" w:date="2023-03-09T07:43:00Z">
              <w:r>
                <w:rPr>
                  <w:rFonts w:ascii="Calibri" w:hAnsi="Calibri" w:cs="Calibri"/>
                  <w:color w:val="000000"/>
                  <w:sz w:val="16"/>
                  <w:szCs w:val="16"/>
                </w:rPr>
                <w:t>34.45</w:t>
              </w:r>
            </w:ins>
          </w:p>
        </w:tc>
        <w:tc>
          <w:tcPr>
            <w:tcW w:w="453" w:type="dxa"/>
            <w:tcBorders>
              <w:left w:val="single" w:sz="4" w:space="0" w:color="auto"/>
            </w:tcBorders>
            <w:vAlign w:val="center"/>
          </w:tcPr>
          <w:p w14:paraId="50C465A8" w14:textId="292897CB" w:rsidR="00D128F7" w:rsidRPr="007E0F91" w:rsidRDefault="00D128F7" w:rsidP="00D128F7">
            <w:pPr>
              <w:jc w:val="center"/>
              <w:rPr>
                <w:ins w:id="21684" w:author="Στάθης Καπ" w:date="2023-03-09T06:32:00Z"/>
                <w:sz w:val="16"/>
                <w:szCs w:val="16"/>
              </w:rPr>
            </w:pPr>
            <w:ins w:id="21685" w:author="Στάθης Καπ" w:date="2023-03-09T07:43:00Z">
              <w:r>
                <w:rPr>
                  <w:rFonts w:ascii="Calibri" w:hAnsi="Calibri" w:cs="Calibri"/>
                  <w:color w:val="000000"/>
                  <w:sz w:val="16"/>
                  <w:szCs w:val="16"/>
                </w:rPr>
                <w:t>583</w:t>
              </w:r>
            </w:ins>
          </w:p>
        </w:tc>
        <w:tc>
          <w:tcPr>
            <w:tcW w:w="454" w:type="dxa"/>
            <w:vAlign w:val="center"/>
          </w:tcPr>
          <w:p w14:paraId="197CB0FB" w14:textId="52D86130" w:rsidR="00D128F7" w:rsidRPr="007E0F91" w:rsidRDefault="00D128F7" w:rsidP="00D128F7">
            <w:pPr>
              <w:jc w:val="center"/>
              <w:rPr>
                <w:ins w:id="21686" w:author="Στάθης Καπ" w:date="2023-03-09T06:32:00Z"/>
                <w:sz w:val="16"/>
                <w:szCs w:val="16"/>
              </w:rPr>
            </w:pPr>
            <w:ins w:id="21687" w:author="Στάθης Καπ" w:date="2023-03-09T07:43:00Z">
              <w:r>
                <w:rPr>
                  <w:rFonts w:ascii="Calibri" w:hAnsi="Calibri" w:cs="Calibri"/>
                  <w:color w:val="000000"/>
                  <w:sz w:val="16"/>
                  <w:szCs w:val="16"/>
                </w:rPr>
                <w:t>17.54</w:t>
              </w:r>
            </w:ins>
          </w:p>
        </w:tc>
        <w:tc>
          <w:tcPr>
            <w:tcW w:w="454" w:type="dxa"/>
            <w:vAlign w:val="center"/>
          </w:tcPr>
          <w:p w14:paraId="5F9E4394" w14:textId="15B09B66" w:rsidR="00D128F7" w:rsidRPr="007E0F91" w:rsidRDefault="00D128F7" w:rsidP="00D128F7">
            <w:pPr>
              <w:jc w:val="center"/>
              <w:rPr>
                <w:ins w:id="21688" w:author="Στάθης Καπ" w:date="2023-03-09T06:32:00Z"/>
                <w:sz w:val="16"/>
                <w:szCs w:val="16"/>
              </w:rPr>
            </w:pPr>
            <w:ins w:id="21689" w:author="Στάθης Καπ" w:date="2023-03-09T07:43:00Z">
              <w:r>
                <w:rPr>
                  <w:rFonts w:ascii="Calibri" w:hAnsi="Calibri" w:cs="Calibri"/>
                  <w:color w:val="000000"/>
                  <w:sz w:val="16"/>
                  <w:szCs w:val="16"/>
                </w:rPr>
                <w:t>0.327</w:t>
              </w:r>
            </w:ins>
          </w:p>
        </w:tc>
        <w:tc>
          <w:tcPr>
            <w:tcW w:w="454" w:type="dxa"/>
            <w:tcBorders>
              <w:right w:val="single" w:sz="4" w:space="0" w:color="auto"/>
            </w:tcBorders>
            <w:vAlign w:val="center"/>
          </w:tcPr>
          <w:p w14:paraId="55938006" w14:textId="334655DF" w:rsidR="00D128F7" w:rsidRPr="007E0F91" w:rsidRDefault="00D128F7" w:rsidP="00D128F7">
            <w:pPr>
              <w:jc w:val="center"/>
              <w:rPr>
                <w:ins w:id="21690" w:author="Στάθης Καπ" w:date="2023-03-09T06:32:00Z"/>
                <w:sz w:val="16"/>
                <w:szCs w:val="16"/>
              </w:rPr>
            </w:pPr>
            <w:ins w:id="21691" w:author="Στάθης Καπ" w:date="2023-03-09T07:43:00Z">
              <w:r>
                <w:rPr>
                  <w:rFonts w:ascii="Calibri" w:hAnsi="Calibri" w:cs="Calibri"/>
                  <w:color w:val="000000"/>
                  <w:sz w:val="16"/>
                  <w:szCs w:val="16"/>
                </w:rPr>
                <w:t>31.3</w:t>
              </w:r>
            </w:ins>
          </w:p>
        </w:tc>
        <w:tc>
          <w:tcPr>
            <w:tcW w:w="453" w:type="dxa"/>
            <w:tcBorders>
              <w:left w:val="single" w:sz="4" w:space="0" w:color="auto"/>
            </w:tcBorders>
            <w:vAlign w:val="center"/>
          </w:tcPr>
          <w:p w14:paraId="16A3384E" w14:textId="72365790" w:rsidR="00D128F7" w:rsidRPr="007E0F91" w:rsidRDefault="00D128F7" w:rsidP="00D128F7">
            <w:pPr>
              <w:jc w:val="center"/>
              <w:rPr>
                <w:ins w:id="21692" w:author="Στάθης Καπ" w:date="2023-03-09T06:32:00Z"/>
                <w:sz w:val="16"/>
                <w:szCs w:val="16"/>
              </w:rPr>
            </w:pPr>
            <w:ins w:id="21693" w:author="Στάθης Καπ" w:date="2023-03-09T07:43:00Z">
              <w:r>
                <w:rPr>
                  <w:rFonts w:ascii="Calibri" w:hAnsi="Calibri" w:cs="Calibri"/>
                  <w:color w:val="000000"/>
                  <w:sz w:val="16"/>
                  <w:szCs w:val="16"/>
                </w:rPr>
                <w:t>597</w:t>
              </w:r>
            </w:ins>
          </w:p>
        </w:tc>
        <w:tc>
          <w:tcPr>
            <w:tcW w:w="454" w:type="dxa"/>
            <w:vAlign w:val="center"/>
          </w:tcPr>
          <w:p w14:paraId="0EB3BED0" w14:textId="4CCFC9CD" w:rsidR="00D128F7" w:rsidRPr="007E0F91" w:rsidRDefault="00D128F7" w:rsidP="00D128F7">
            <w:pPr>
              <w:jc w:val="center"/>
              <w:rPr>
                <w:ins w:id="21694" w:author="Στάθης Καπ" w:date="2023-03-09T06:32:00Z"/>
                <w:sz w:val="16"/>
                <w:szCs w:val="16"/>
              </w:rPr>
            </w:pPr>
            <w:ins w:id="21695" w:author="Στάθης Καπ" w:date="2023-03-09T07:43:00Z">
              <w:r>
                <w:rPr>
                  <w:rFonts w:ascii="Calibri" w:hAnsi="Calibri" w:cs="Calibri"/>
                  <w:color w:val="000000"/>
                  <w:sz w:val="16"/>
                  <w:szCs w:val="16"/>
                </w:rPr>
                <w:t>15.56</w:t>
              </w:r>
            </w:ins>
          </w:p>
        </w:tc>
        <w:tc>
          <w:tcPr>
            <w:tcW w:w="454" w:type="dxa"/>
            <w:vAlign w:val="center"/>
          </w:tcPr>
          <w:p w14:paraId="20ABE710" w14:textId="1E7351A0" w:rsidR="00D128F7" w:rsidRPr="007E0F91" w:rsidRDefault="00D128F7" w:rsidP="00D128F7">
            <w:pPr>
              <w:jc w:val="center"/>
              <w:rPr>
                <w:ins w:id="21696" w:author="Στάθης Καπ" w:date="2023-03-09T06:32:00Z"/>
                <w:sz w:val="16"/>
                <w:szCs w:val="16"/>
              </w:rPr>
            </w:pPr>
            <w:ins w:id="21697" w:author="Στάθης Καπ" w:date="2023-03-09T07:43:00Z">
              <w:r>
                <w:rPr>
                  <w:rFonts w:ascii="Calibri" w:hAnsi="Calibri" w:cs="Calibri"/>
                  <w:color w:val="000000"/>
                  <w:sz w:val="16"/>
                  <w:szCs w:val="16"/>
                </w:rPr>
                <w:t>0.277</w:t>
              </w:r>
            </w:ins>
          </w:p>
        </w:tc>
        <w:tc>
          <w:tcPr>
            <w:tcW w:w="461" w:type="dxa"/>
            <w:tcBorders>
              <w:right w:val="single" w:sz="4" w:space="0" w:color="auto"/>
            </w:tcBorders>
            <w:vAlign w:val="center"/>
          </w:tcPr>
          <w:p w14:paraId="7DCC1ECF" w14:textId="490F2F5B" w:rsidR="00D128F7" w:rsidRPr="007E0F91" w:rsidRDefault="00D128F7" w:rsidP="00D128F7">
            <w:pPr>
              <w:jc w:val="center"/>
              <w:rPr>
                <w:ins w:id="21698" w:author="Στάθης Καπ" w:date="2023-03-09T06:32:00Z"/>
                <w:sz w:val="16"/>
                <w:szCs w:val="16"/>
              </w:rPr>
            </w:pPr>
            <w:ins w:id="21699" w:author="Στάθης Καπ" w:date="2023-03-09T07:43:00Z">
              <w:r>
                <w:rPr>
                  <w:rFonts w:ascii="Calibri" w:hAnsi="Calibri" w:cs="Calibri"/>
                  <w:color w:val="000000"/>
                  <w:sz w:val="16"/>
                  <w:szCs w:val="16"/>
                </w:rPr>
                <w:t>41.81</w:t>
              </w:r>
            </w:ins>
          </w:p>
        </w:tc>
      </w:tr>
      <w:tr w:rsidR="00D128F7" w14:paraId="61A5EB1A" w14:textId="77777777" w:rsidTr="009861B1">
        <w:trPr>
          <w:trHeight w:val="170"/>
          <w:jc w:val="center"/>
          <w:ins w:id="2170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C2FA45" w14:textId="77777777" w:rsidR="00D128F7" w:rsidRPr="007E0F91" w:rsidRDefault="00D128F7" w:rsidP="00D128F7">
            <w:pPr>
              <w:jc w:val="center"/>
              <w:rPr>
                <w:ins w:id="21701" w:author="Στάθης Καπ" w:date="2023-03-09T06:32:00Z"/>
                <w:sz w:val="16"/>
                <w:szCs w:val="16"/>
              </w:rPr>
            </w:pPr>
            <w:ins w:id="21702" w:author="Στάθης Καπ" w:date="2023-03-09T06:32:00Z">
              <w:r w:rsidRPr="009861B1">
                <w:rPr>
                  <w:rFonts w:ascii="Calibri" w:hAnsi="Calibri" w:cs="Calibri"/>
                  <w:color w:val="000000"/>
                  <w:sz w:val="16"/>
                  <w:szCs w:val="16"/>
                </w:rPr>
                <w:t>r201</w:t>
              </w:r>
            </w:ins>
          </w:p>
        </w:tc>
        <w:tc>
          <w:tcPr>
            <w:tcW w:w="565" w:type="dxa"/>
            <w:tcBorders>
              <w:left w:val="single" w:sz="4" w:space="0" w:color="auto"/>
            </w:tcBorders>
            <w:vAlign w:val="center"/>
          </w:tcPr>
          <w:p w14:paraId="3F0808D3" w14:textId="066AB581" w:rsidR="00D128F7" w:rsidRPr="007E0F91" w:rsidRDefault="00D128F7" w:rsidP="00D128F7">
            <w:pPr>
              <w:jc w:val="center"/>
              <w:rPr>
                <w:ins w:id="21703" w:author="Στάθης Καπ" w:date="2023-03-09T06:32:00Z"/>
                <w:sz w:val="16"/>
                <w:szCs w:val="16"/>
              </w:rPr>
            </w:pPr>
            <w:ins w:id="21704" w:author="Στάθης Καπ" w:date="2023-03-09T07:43:00Z">
              <w:r>
                <w:rPr>
                  <w:rFonts w:ascii="Calibri" w:hAnsi="Calibri" w:cs="Calibri"/>
                  <w:color w:val="000000"/>
                  <w:sz w:val="16"/>
                  <w:szCs w:val="16"/>
                </w:rPr>
                <w:t>1442</w:t>
              </w:r>
            </w:ins>
          </w:p>
        </w:tc>
        <w:tc>
          <w:tcPr>
            <w:tcW w:w="679" w:type="dxa"/>
            <w:tcBorders>
              <w:right w:val="single" w:sz="4" w:space="0" w:color="auto"/>
            </w:tcBorders>
            <w:vAlign w:val="center"/>
          </w:tcPr>
          <w:p w14:paraId="324765BD" w14:textId="15A605A4" w:rsidR="00D128F7" w:rsidRPr="007E0F91" w:rsidRDefault="00D128F7" w:rsidP="00D128F7">
            <w:pPr>
              <w:jc w:val="center"/>
              <w:rPr>
                <w:ins w:id="21705" w:author="Στάθης Καπ" w:date="2023-03-09T06:32:00Z"/>
                <w:sz w:val="16"/>
                <w:szCs w:val="16"/>
              </w:rPr>
            </w:pPr>
            <w:ins w:id="21706" w:author="Στάθης Καπ" w:date="2023-03-09T07:43:00Z">
              <w:r>
                <w:rPr>
                  <w:rFonts w:ascii="Calibri" w:hAnsi="Calibri" w:cs="Calibri"/>
                  <w:color w:val="000000"/>
                  <w:sz w:val="16"/>
                  <w:szCs w:val="16"/>
                </w:rPr>
                <w:t>1408</w:t>
              </w:r>
            </w:ins>
          </w:p>
        </w:tc>
        <w:tc>
          <w:tcPr>
            <w:tcW w:w="453" w:type="dxa"/>
            <w:tcBorders>
              <w:left w:val="single" w:sz="4" w:space="0" w:color="auto"/>
            </w:tcBorders>
            <w:vAlign w:val="center"/>
          </w:tcPr>
          <w:p w14:paraId="7816CA64" w14:textId="4B5FAC12" w:rsidR="00D128F7" w:rsidRPr="007E0F91" w:rsidRDefault="00D128F7" w:rsidP="00D128F7">
            <w:pPr>
              <w:jc w:val="center"/>
              <w:rPr>
                <w:ins w:id="21707" w:author="Στάθης Καπ" w:date="2023-03-09T06:32:00Z"/>
                <w:sz w:val="16"/>
                <w:szCs w:val="16"/>
              </w:rPr>
            </w:pPr>
            <w:ins w:id="21708" w:author="Στάθης Καπ" w:date="2023-03-09T07:43:00Z">
              <w:r>
                <w:rPr>
                  <w:rFonts w:ascii="Calibri" w:hAnsi="Calibri" w:cs="Calibri"/>
                  <w:color w:val="000000"/>
                  <w:sz w:val="16"/>
                  <w:szCs w:val="16"/>
                </w:rPr>
                <w:t>1384</w:t>
              </w:r>
            </w:ins>
          </w:p>
        </w:tc>
        <w:tc>
          <w:tcPr>
            <w:tcW w:w="708" w:type="dxa"/>
            <w:vAlign w:val="center"/>
          </w:tcPr>
          <w:p w14:paraId="1D5F4A27" w14:textId="610B1546" w:rsidR="00D128F7" w:rsidRPr="007E0F91" w:rsidRDefault="00D128F7" w:rsidP="00D128F7">
            <w:pPr>
              <w:jc w:val="center"/>
              <w:rPr>
                <w:ins w:id="21709" w:author="Στάθης Καπ" w:date="2023-03-09T06:32:00Z"/>
                <w:sz w:val="16"/>
                <w:szCs w:val="16"/>
              </w:rPr>
            </w:pPr>
            <w:ins w:id="21710" w:author="Στάθης Καπ" w:date="2023-03-09T07:43:00Z">
              <w:r>
                <w:rPr>
                  <w:rFonts w:ascii="Calibri" w:hAnsi="Calibri" w:cs="Calibri"/>
                  <w:color w:val="000000"/>
                  <w:sz w:val="16"/>
                  <w:szCs w:val="16"/>
                </w:rPr>
                <w:t>4.02</w:t>
              </w:r>
            </w:ins>
          </w:p>
        </w:tc>
        <w:tc>
          <w:tcPr>
            <w:tcW w:w="652" w:type="dxa"/>
            <w:tcBorders>
              <w:right w:val="single" w:sz="4" w:space="0" w:color="auto"/>
            </w:tcBorders>
            <w:vAlign w:val="center"/>
          </w:tcPr>
          <w:p w14:paraId="6BAC7C54" w14:textId="7614B0B3" w:rsidR="00D128F7" w:rsidRPr="007E0F91" w:rsidRDefault="00D128F7" w:rsidP="00D128F7">
            <w:pPr>
              <w:jc w:val="center"/>
              <w:rPr>
                <w:ins w:id="21711" w:author="Στάθης Καπ" w:date="2023-03-09T06:32:00Z"/>
                <w:sz w:val="16"/>
                <w:szCs w:val="16"/>
              </w:rPr>
            </w:pPr>
            <w:ins w:id="21712" w:author="Στάθης Καπ" w:date="2023-03-09T07:43:00Z">
              <w:r>
                <w:rPr>
                  <w:rFonts w:ascii="Calibri" w:hAnsi="Calibri" w:cs="Calibri"/>
                  <w:color w:val="000000"/>
                  <w:sz w:val="16"/>
                  <w:szCs w:val="16"/>
                </w:rPr>
                <w:t>0.409</w:t>
              </w:r>
            </w:ins>
          </w:p>
        </w:tc>
        <w:tc>
          <w:tcPr>
            <w:tcW w:w="453" w:type="dxa"/>
            <w:tcBorders>
              <w:left w:val="single" w:sz="4" w:space="0" w:color="auto"/>
            </w:tcBorders>
            <w:vAlign w:val="center"/>
          </w:tcPr>
          <w:p w14:paraId="532A8B44" w14:textId="2C24E1B5" w:rsidR="00D128F7" w:rsidRPr="007E0F91" w:rsidRDefault="00D128F7" w:rsidP="00D128F7">
            <w:pPr>
              <w:jc w:val="center"/>
              <w:rPr>
                <w:ins w:id="21713" w:author="Στάθης Καπ" w:date="2023-03-09T06:32:00Z"/>
                <w:sz w:val="16"/>
                <w:szCs w:val="16"/>
              </w:rPr>
            </w:pPr>
            <w:ins w:id="21714" w:author="Στάθης Καπ" w:date="2023-03-09T07:43:00Z">
              <w:r>
                <w:rPr>
                  <w:rFonts w:ascii="Calibri" w:hAnsi="Calibri" w:cs="Calibri"/>
                  <w:color w:val="000000"/>
                  <w:sz w:val="16"/>
                  <w:szCs w:val="16"/>
                </w:rPr>
                <w:t>1377</w:t>
              </w:r>
            </w:ins>
          </w:p>
        </w:tc>
        <w:tc>
          <w:tcPr>
            <w:tcW w:w="454" w:type="dxa"/>
            <w:vAlign w:val="center"/>
          </w:tcPr>
          <w:p w14:paraId="222D8726" w14:textId="2643FE56" w:rsidR="00D128F7" w:rsidRPr="007E0F91" w:rsidRDefault="00D128F7" w:rsidP="00D128F7">
            <w:pPr>
              <w:jc w:val="center"/>
              <w:rPr>
                <w:ins w:id="21715" w:author="Στάθης Καπ" w:date="2023-03-09T06:32:00Z"/>
                <w:sz w:val="16"/>
                <w:szCs w:val="16"/>
              </w:rPr>
            </w:pPr>
            <w:ins w:id="21716" w:author="Στάθης Καπ" w:date="2023-03-09T07:43:00Z">
              <w:r>
                <w:rPr>
                  <w:rFonts w:ascii="Calibri" w:hAnsi="Calibri" w:cs="Calibri"/>
                  <w:color w:val="000000"/>
                  <w:sz w:val="16"/>
                  <w:szCs w:val="16"/>
                </w:rPr>
                <w:t>0.51</w:t>
              </w:r>
            </w:ins>
          </w:p>
        </w:tc>
        <w:tc>
          <w:tcPr>
            <w:tcW w:w="454" w:type="dxa"/>
            <w:vAlign w:val="center"/>
          </w:tcPr>
          <w:p w14:paraId="47A66F4E" w14:textId="03F2FEBB" w:rsidR="00D128F7" w:rsidRPr="007E0F91" w:rsidRDefault="00D128F7" w:rsidP="00D128F7">
            <w:pPr>
              <w:jc w:val="center"/>
              <w:rPr>
                <w:ins w:id="21717" w:author="Στάθης Καπ" w:date="2023-03-09T06:32:00Z"/>
                <w:sz w:val="16"/>
                <w:szCs w:val="16"/>
              </w:rPr>
            </w:pPr>
            <w:ins w:id="21718" w:author="Στάθης Καπ" w:date="2023-03-09T07:43:00Z">
              <w:r>
                <w:rPr>
                  <w:rFonts w:ascii="Calibri" w:hAnsi="Calibri" w:cs="Calibri"/>
                  <w:color w:val="000000"/>
                  <w:sz w:val="16"/>
                  <w:szCs w:val="16"/>
                </w:rPr>
                <w:t>0.415</w:t>
              </w:r>
            </w:ins>
          </w:p>
        </w:tc>
        <w:tc>
          <w:tcPr>
            <w:tcW w:w="457" w:type="dxa"/>
            <w:tcBorders>
              <w:right w:val="single" w:sz="4" w:space="0" w:color="auto"/>
            </w:tcBorders>
            <w:vAlign w:val="center"/>
          </w:tcPr>
          <w:p w14:paraId="5708ED82" w14:textId="1C22F140" w:rsidR="00D128F7" w:rsidRPr="007E0F91" w:rsidRDefault="00D128F7" w:rsidP="00D128F7">
            <w:pPr>
              <w:jc w:val="center"/>
              <w:rPr>
                <w:ins w:id="21719" w:author="Στάθης Καπ" w:date="2023-03-09T06:32:00Z"/>
                <w:sz w:val="16"/>
                <w:szCs w:val="16"/>
              </w:rPr>
            </w:pPr>
            <w:ins w:id="21720" w:author="Στάθης Καπ" w:date="2023-03-09T07:43:00Z">
              <w:r>
                <w:rPr>
                  <w:rFonts w:ascii="Calibri" w:hAnsi="Calibri" w:cs="Calibri"/>
                  <w:color w:val="000000"/>
                  <w:sz w:val="16"/>
                  <w:szCs w:val="16"/>
                </w:rPr>
                <w:t>-1.47</w:t>
              </w:r>
            </w:ins>
          </w:p>
        </w:tc>
        <w:tc>
          <w:tcPr>
            <w:tcW w:w="453" w:type="dxa"/>
            <w:tcBorders>
              <w:left w:val="single" w:sz="4" w:space="0" w:color="auto"/>
            </w:tcBorders>
            <w:vAlign w:val="center"/>
          </w:tcPr>
          <w:p w14:paraId="0C8C7CD4" w14:textId="763A6DFA" w:rsidR="00D128F7" w:rsidRPr="007E0F91" w:rsidRDefault="00D128F7" w:rsidP="00D128F7">
            <w:pPr>
              <w:jc w:val="center"/>
              <w:rPr>
                <w:ins w:id="21721" w:author="Στάθης Καπ" w:date="2023-03-09T06:32:00Z"/>
                <w:sz w:val="16"/>
                <w:szCs w:val="16"/>
              </w:rPr>
            </w:pPr>
            <w:ins w:id="21722" w:author="Στάθης Καπ" w:date="2023-03-09T07:43:00Z">
              <w:r>
                <w:rPr>
                  <w:rFonts w:ascii="Calibri" w:hAnsi="Calibri" w:cs="Calibri"/>
                  <w:color w:val="000000"/>
                  <w:sz w:val="16"/>
                  <w:szCs w:val="16"/>
                </w:rPr>
                <w:t>1375</w:t>
              </w:r>
            </w:ins>
          </w:p>
        </w:tc>
        <w:tc>
          <w:tcPr>
            <w:tcW w:w="454" w:type="dxa"/>
            <w:vAlign w:val="center"/>
          </w:tcPr>
          <w:p w14:paraId="049D9A60" w14:textId="428B11C1" w:rsidR="00D128F7" w:rsidRPr="007E0F91" w:rsidRDefault="00D128F7" w:rsidP="00D128F7">
            <w:pPr>
              <w:jc w:val="center"/>
              <w:rPr>
                <w:ins w:id="21723" w:author="Στάθης Καπ" w:date="2023-03-09T06:32:00Z"/>
                <w:sz w:val="16"/>
                <w:szCs w:val="16"/>
              </w:rPr>
            </w:pPr>
            <w:ins w:id="21724" w:author="Στάθης Καπ" w:date="2023-03-09T07:43:00Z">
              <w:r>
                <w:rPr>
                  <w:rFonts w:ascii="Calibri" w:hAnsi="Calibri" w:cs="Calibri"/>
                  <w:color w:val="000000"/>
                  <w:sz w:val="16"/>
                  <w:szCs w:val="16"/>
                </w:rPr>
                <w:t>0.65</w:t>
              </w:r>
            </w:ins>
          </w:p>
        </w:tc>
        <w:tc>
          <w:tcPr>
            <w:tcW w:w="454" w:type="dxa"/>
            <w:vAlign w:val="center"/>
          </w:tcPr>
          <w:p w14:paraId="2D3801AF" w14:textId="4844D633" w:rsidR="00D128F7" w:rsidRPr="007E0F91" w:rsidRDefault="00D128F7" w:rsidP="00D128F7">
            <w:pPr>
              <w:jc w:val="center"/>
              <w:rPr>
                <w:ins w:id="21725" w:author="Στάθης Καπ" w:date="2023-03-09T06:32:00Z"/>
                <w:sz w:val="16"/>
                <w:szCs w:val="16"/>
              </w:rPr>
            </w:pPr>
            <w:ins w:id="21726" w:author="Στάθης Καπ" w:date="2023-03-09T07:43:00Z">
              <w:r>
                <w:rPr>
                  <w:rFonts w:ascii="Calibri" w:hAnsi="Calibri" w:cs="Calibri"/>
                  <w:color w:val="000000"/>
                  <w:sz w:val="16"/>
                  <w:szCs w:val="16"/>
                </w:rPr>
                <w:t>0.262</w:t>
              </w:r>
            </w:ins>
          </w:p>
        </w:tc>
        <w:tc>
          <w:tcPr>
            <w:tcW w:w="454" w:type="dxa"/>
            <w:tcBorders>
              <w:right w:val="single" w:sz="4" w:space="0" w:color="auto"/>
            </w:tcBorders>
            <w:vAlign w:val="center"/>
          </w:tcPr>
          <w:p w14:paraId="58A561E0" w14:textId="13DA2DD5" w:rsidR="00D128F7" w:rsidRPr="007E0F91" w:rsidRDefault="00D128F7" w:rsidP="00D128F7">
            <w:pPr>
              <w:jc w:val="center"/>
              <w:rPr>
                <w:ins w:id="21727" w:author="Στάθης Καπ" w:date="2023-03-09T06:32:00Z"/>
                <w:sz w:val="16"/>
                <w:szCs w:val="16"/>
              </w:rPr>
            </w:pPr>
            <w:ins w:id="21728" w:author="Στάθης Καπ" w:date="2023-03-09T07:43:00Z">
              <w:r>
                <w:rPr>
                  <w:rFonts w:ascii="Calibri" w:hAnsi="Calibri" w:cs="Calibri"/>
                  <w:color w:val="000000"/>
                  <w:sz w:val="16"/>
                  <w:szCs w:val="16"/>
                </w:rPr>
                <w:t>35.94</w:t>
              </w:r>
            </w:ins>
          </w:p>
        </w:tc>
        <w:tc>
          <w:tcPr>
            <w:tcW w:w="453" w:type="dxa"/>
            <w:tcBorders>
              <w:left w:val="single" w:sz="4" w:space="0" w:color="auto"/>
            </w:tcBorders>
            <w:vAlign w:val="center"/>
          </w:tcPr>
          <w:p w14:paraId="5BA8BD44" w14:textId="598519E3" w:rsidR="00D128F7" w:rsidRPr="007E0F91" w:rsidRDefault="00D128F7" w:rsidP="00D128F7">
            <w:pPr>
              <w:jc w:val="center"/>
              <w:rPr>
                <w:ins w:id="21729" w:author="Στάθης Καπ" w:date="2023-03-09T06:32:00Z"/>
                <w:sz w:val="16"/>
                <w:szCs w:val="16"/>
              </w:rPr>
            </w:pPr>
            <w:ins w:id="21730" w:author="Στάθης Καπ" w:date="2023-03-09T07:43:00Z">
              <w:r>
                <w:rPr>
                  <w:rFonts w:ascii="Calibri" w:hAnsi="Calibri" w:cs="Calibri"/>
                  <w:color w:val="000000"/>
                  <w:sz w:val="16"/>
                  <w:szCs w:val="16"/>
                </w:rPr>
                <w:t>1343</w:t>
              </w:r>
            </w:ins>
          </w:p>
        </w:tc>
        <w:tc>
          <w:tcPr>
            <w:tcW w:w="454" w:type="dxa"/>
            <w:vAlign w:val="center"/>
          </w:tcPr>
          <w:p w14:paraId="7371D34F" w14:textId="28A633DB" w:rsidR="00D128F7" w:rsidRPr="007E0F91" w:rsidRDefault="00D128F7" w:rsidP="00D128F7">
            <w:pPr>
              <w:jc w:val="center"/>
              <w:rPr>
                <w:ins w:id="21731" w:author="Στάθης Καπ" w:date="2023-03-09T06:32:00Z"/>
                <w:sz w:val="16"/>
                <w:szCs w:val="16"/>
              </w:rPr>
            </w:pPr>
            <w:ins w:id="21732" w:author="Στάθης Καπ" w:date="2023-03-09T07:43:00Z">
              <w:r>
                <w:rPr>
                  <w:rFonts w:ascii="Calibri" w:hAnsi="Calibri" w:cs="Calibri"/>
                  <w:color w:val="000000"/>
                  <w:sz w:val="16"/>
                  <w:szCs w:val="16"/>
                </w:rPr>
                <w:t>2.96</w:t>
              </w:r>
            </w:ins>
          </w:p>
        </w:tc>
        <w:tc>
          <w:tcPr>
            <w:tcW w:w="454" w:type="dxa"/>
            <w:vAlign w:val="center"/>
          </w:tcPr>
          <w:p w14:paraId="70C47655" w14:textId="6C4BAF75" w:rsidR="00D128F7" w:rsidRPr="007E0F91" w:rsidRDefault="00D128F7" w:rsidP="00D128F7">
            <w:pPr>
              <w:jc w:val="center"/>
              <w:rPr>
                <w:ins w:id="21733" w:author="Στάθης Καπ" w:date="2023-03-09T06:32:00Z"/>
                <w:sz w:val="16"/>
                <w:szCs w:val="16"/>
              </w:rPr>
            </w:pPr>
            <w:ins w:id="21734" w:author="Στάθης Καπ" w:date="2023-03-09T07:43:00Z">
              <w:r>
                <w:rPr>
                  <w:rFonts w:ascii="Calibri" w:hAnsi="Calibri" w:cs="Calibri"/>
                  <w:color w:val="000000"/>
                  <w:sz w:val="16"/>
                  <w:szCs w:val="16"/>
                </w:rPr>
                <w:t>0.272</w:t>
              </w:r>
            </w:ins>
          </w:p>
        </w:tc>
        <w:tc>
          <w:tcPr>
            <w:tcW w:w="461" w:type="dxa"/>
            <w:tcBorders>
              <w:right w:val="single" w:sz="4" w:space="0" w:color="auto"/>
            </w:tcBorders>
            <w:vAlign w:val="center"/>
          </w:tcPr>
          <w:p w14:paraId="3BFC85CD" w14:textId="2E971809" w:rsidR="00D128F7" w:rsidRPr="007E0F91" w:rsidRDefault="00D128F7" w:rsidP="00D128F7">
            <w:pPr>
              <w:jc w:val="center"/>
              <w:rPr>
                <w:ins w:id="21735" w:author="Στάθης Καπ" w:date="2023-03-09T06:32:00Z"/>
                <w:sz w:val="16"/>
                <w:szCs w:val="16"/>
              </w:rPr>
            </w:pPr>
            <w:ins w:id="21736" w:author="Στάθης Καπ" w:date="2023-03-09T07:43:00Z">
              <w:r>
                <w:rPr>
                  <w:rFonts w:ascii="Calibri" w:hAnsi="Calibri" w:cs="Calibri"/>
                  <w:color w:val="000000"/>
                  <w:sz w:val="16"/>
                  <w:szCs w:val="16"/>
                </w:rPr>
                <w:t>33.5</w:t>
              </w:r>
            </w:ins>
          </w:p>
        </w:tc>
      </w:tr>
      <w:tr w:rsidR="00D128F7" w14:paraId="73EE4FC1" w14:textId="77777777" w:rsidTr="009861B1">
        <w:trPr>
          <w:trHeight w:val="170"/>
          <w:jc w:val="center"/>
          <w:ins w:id="2173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393849" w14:textId="77777777" w:rsidR="00D128F7" w:rsidRPr="007E0F91" w:rsidRDefault="00D128F7" w:rsidP="00D128F7">
            <w:pPr>
              <w:jc w:val="center"/>
              <w:rPr>
                <w:ins w:id="21738" w:author="Στάθης Καπ" w:date="2023-03-09T06:32:00Z"/>
                <w:sz w:val="16"/>
                <w:szCs w:val="16"/>
              </w:rPr>
            </w:pPr>
            <w:ins w:id="21739" w:author="Στάθης Καπ" w:date="2023-03-09T06:32:00Z">
              <w:r w:rsidRPr="009861B1">
                <w:rPr>
                  <w:rFonts w:ascii="Calibri" w:hAnsi="Calibri" w:cs="Calibri"/>
                  <w:color w:val="000000"/>
                  <w:sz w:val="16"/>
                  <w:szCs w:val="16"/>
                </w:rPr>
                <w:t>r202</w:t>
              </w:r>
            </w:ins>
          </w:p>
        </w:tc>
        <w:tc>
          <w:tcPr>
            <w:tcW w:w="565" w:type="dxa"/>
            <w:tcBorders>
              <w:left w:val="single" w:sz="4" w:space="0" w:color="auto"/>
            </w:tcBorders>
            <w:vAlign w:val="center"/>
          </w:tcPr>
          <w:p w14:paraId="6F311B50" w14:textId="13846A17" w:rsidR="00D128F7" w:rsidRPr="007E0F91" w:rsidRDefault="00D128F7" w:rsidP="00D128F7">
            <w:pPr>
              <w:jc w:val="center"/>
              <w:rPr>
                <w:ins w:id="21740" w:author="Στάθης Καπ" w:date="2023-03-09T06:32:00Z"/>
                <w:sz w:val="16"/>
                <w:szCs w:val="16"/>
              </w:rPr>
            </w:pPr>
            <w:ins w:id="21741"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49F1C140" w14:textId="00CCE78A" w:rsidR="00D128F7" w:rsidRPr="007E0F91" w:rsidRDefault="00D128F7" w:rsidP="00D128F7">
            <w:pPr>
              <w:jc w:val="center"/>
              <w:rPr>
                <w:ins w:id="21742" w:author="Στάθης Καπ" w:date="2023-03-09T06:32:00Z"/>
                <w:sz w:val="16"/>
                <w:szCs w:val="16"/>
              </w:rPr>
            </w:pPr>
            <w:ins w:id="21743" w:author="Στάθης Καπ" w:date="2023-03-09T07:43:00Z">
              <w:r>
                <w:rPr>
                  <w:rFonts w:ascii="Calibri" w:hAnsi="Calibri" w:cs="Calibri"/>
                  <w:color w:val="000000"/>
                  <w:sz w:val="16"/>
                  <w:szCs w:val="16"/>
                </w:rPr>
                <w:t>1443</w:t>
              </w:r>
            </w:ins>
          </w:p>
        </w:tc>
        <w:tc>
          <w:tcPr>
            <w:tcW w:w="453" w:type="dxa"/>
            <w:tcBorders>
              <w:left w:val="single" w:sz="4" w:space="0" w:color="auto"/>
            </w:tcBorders>
            <w:vAlign w:val="center"/>
          </w:tcPr>
          <w:p w14:paraId="5A8F9162" w14:textId="288D2B93" w:rsidR="00D128F7" w:rsidRPr="007E0F91" w:rsidRDefault="00D128F7" w:rsidP="00D128F7">
            <w:pPr>
              <w:jc w:val="center"/>
              <w:rPr>
                <w:ins w:id="21744" w:author="Στάθης Καπ" w:date="2023-03-09T06:32:00Z"/>
                <w:sz w:val="16"/>
                <w:szCs w:val="16"/>
              </w:rPr>
            </w:pPr>
            <w:ins w:id="21745" w:author="Στάθης Καπ" w:date="2023-03-09T07:43:00Z">
              <w:r>
                <w:rPr>
                  <w:rFonts w:ascii="Calibri" w:hAnsi="Calibri" w:cs="Calibri"/>
                  <w:color w:val="000000"/>
                  <w:sz w:val="16"/>
                  <w:szCs w:val="16"/>
                </w:rPr>
                <w:t>1443</w:t>
              </w:r>
            </w:ins>
          </w:p>
        </w:tc>
        <w:tc>
          <w:tcPr>
            <w:tcW w:w="708" w:type="dxa"/>
            <w:vAlign w:val="center"/>
          </w:tcPr>
          <w:p w14:paraId="50C95456" w14:textId="463C9909" w:rsidR="00D128F7" w:rsidRPr="007E0F91" w:rsidRDefault="00D128F7" w:rsidP="00D128F7">
            <w:pPr>
              <w:jc w:val="center"/>
              <w:rPr>
                <w:ins w:id="21746" w:author="Στάθης Καπ" w:date="2023-03-09T06:32:00Z"/>
                <w:sz w:val="16"/>
                <w:szCs w:val="16"/>
              </w:rPr>
            </w:pPr>
            <w:ins w:id="21747" w:author="Στάθης Καπ" w:date="2023-03-09T07:43:00Z">
              <w:r>
                <w:rPr>
                  <w:rFonts w:ascii="Calibri" w:hAnsi="Calibri" w:cs="Calibri"/>
                  <w:color w:val="000000"/>
                  <w:sz w:val="16"/>
                  <w:szCs w:val="16"/>
                </w:rPr>
                <w:t>1.03</w:t>
              </w:r>
            </w:ins>
          </w:p>
        </w:tc>
        <w:tc>
          <w:tcPr>
            <w:tcW w:w="652" w:type="dxa"/>
            <w:tcBorders>
              <w:right w:val="single" w:sz="4" w:space="0" w:color="auto"/>
            </w:tcBorders>
            <w:vAlign w:val="center"/>
          </w:tcPr>
          <w:p w14:paraId="56B54B1F" w14:textId="14014F99" w:rsidR="00D128F7" w:rsidRPr="007E0F91" w:rsidRDefault="00D128F7" w:rsidP="00D128F7">
            <w:pPr>
              <w:jc w:val="center"/>
              <w:rPr>
                <w:ins w:id="21748" w:author="Στάθης Καπ" w:date="2023-03-09T06:32:00Z"/>
                <w:sz w:val="16"/>
                <w:szCs w:val="16"/>
              </w:rPr>
            </w:pPr>
            <w:ins w:id="21749" w:author="Στάθης Καπ" w:date="2023-03-09T07:43:00Z">
              <w:r>
                <w:rPr>
                  <w:rFonts w:ascii="Calibri" w:hAnsi="Calibri" w:cs="Calibri"/>
                  <w:color w:val="000000"/>
                  <w:sz w:val="16"/>
                  <w:szCs w:val="16"/>
                </w:rPr>
                <w:t>0.535</w:t>
              </w:r>
            </w:ins>
          </w:p>
        </w:tc>
        <w:tc>
          <w:tcPr>
            <w:tcW w:w="453" w:type="dxa"/>
            <w:tcBorders>
              <w:left w:val="single" w:sz="4" w:space="0" w:color="auto"/>
            </w:tcBorders>
            <w:vAlign w:val="center"/>
          </w:tcPr>
          <w:p w14:paraId="040FC2FA" w14:textId="5ED8EE44" w:rsidR="00D128F7" w:rsidRPr="007E0F91" w:rsidRDefault="00D128F7" w:rsidP="00D128F7">
            <w:pPr>
              <w:jc w:val="center"/>
              <w:rPr>
                <w:ins w:id="21750" w:author="Στάθης Καπ" w:date="2023-03-09T06:32:00Z"/>
                <w:sz w:val="16"/>
                <w:szCs w:val="16"/>
              </w:rPr>
            </w:pPr>
            <w:ins w:id="21751" w:author="Στάθης Καπ" w:date="2023-03-09T07:43:00Z">
              <w:r>
                <w:rPr>
                  <w:rFonts w:ascii="Calibri" w:hAnsi="Calibri" w:cs="Calibri"/>
                  <w:color w:val="000000"/>
                  <w:sz w:val="16"/>
                  <w:szCs w:val="16"/>
                </w:rPr>
                <w:t>1434</w:t>
              </w:r>
            </w:ins>
          </w:p>
        </w:tc>
        <w:tc>
          <w:tcPr>
            <w:tcW w:w="454" w:type="dxa"/>
            <w:vAlign w:val="center"/>
          </w:tcPr>
          <w:p w14:paraId="6BB794B5" w14:textId="11B732A5" w:rsidR="00D128F7" w:rsidRPr="007E0F91" w:rsidRDefault="00D128F7" w:rsidP="00D128F7">
            <w:pPr>
              <w:jc w:val="center"/>
              <w:rPr>
                <w:ins w:id="21752" w:author="Στάθης Καπ" w:date="2023-03-09T06:32:00Z"/>
                <w:sz w:val="16"/>
                <w:szCs w:val="16"/>
              </w:rPr>
            </w:pPr>
            <w:ins w:id="21753" w:author="Στάθης Καπ" w:date="2023-03-09T07:43:00Z">
              <w:r>
                <w:rPr>
                  <w:rFonts w:ascii="Calibri" w:hAnsi="Calibri" w:cs="Calibri"/>
                  <w:color w:val="000000"/>
                  <w:sz w:val="16"/>
                  <w:szCs w:val="16"/>
                </w:rPr>
                <w:t>0.62</w:t>
              </w:r>
            </w:ins>
          </w:p>
        </w:tc>
        <w:tc>
          <w:tcPr>
            <w:tcW w:w="454" w:type="dxa"/>
            <w:vAlign w:val="center"/>
          </w:tcPr>
          <w:p w14:paraId="7CD0E42D" w14:textId="7B4DA4EE" w:rsidR="00D128F7" w:rsidRPr="007E0F91" w:rsidRDefault="00D128F7" w:rsidP="00D128F7">
            <w:pPr>
              <w:jc w:val="center"/>
              <w:rPr>
                <w:ins w:id="21754" w:author="Στάθης Καπ" w:date="2023-03-09T06:32:00Z"/>
                <w:sz w:val="16"/>
                <w:szCs w:val="16"/>
              </w:rPr>
            </w:pPr>
            <w:ins w:id="21755" w:author="Στάθης Καπ" w:date="2023-03-09T07:43:00Z">
              <w:r>
                <w:rPr>
                  <w:rFonts w:ascii="Calibri" w:hAnsi="Calibri" w:cs="Calibri"/>
                  <w:color w:val="000000"/>
                  <w:sz w:val="16"/>
                  <w:szCs w:val="16"/>
                </w:rPr>
                <w:t>0.336</w:t>
              </w:r>
            </w:ins>
          </w:p>
        </w:tc>
        <w:tc>
          <w:tcPr>
            <w:tcW w:w="457" w:type="dxa"/>
            <w:tcBorders>
              <w:right w:val="single" w:sz="4" w:space="0" w:color="auto"/>
            </w:tcBorders>
            <w:vAlign w:val="center"/>
          </w:tcPr>
          <w:p w14:paraId="74CE9F6F" w14:textId="6CBD35E5" w:rsidR="00D128F7" w:rsidRPr="007E0F91" w:rsidRDefault="00D128F7" w:rsidP="00D128F7">
            <w:pPr>
              <w:jc w:val="center"/>
              <w:rPr>
                <w:ins w:id="21756" w:author="Στάθης Καπ" w:date="2023-03-09T06:32:00Z"/>
                <w:sz w:val="16"/>
                <w:szCs w:val="16"/>
              </w:rPr>
            </w:pPr>
            <w:ins w:id="21757"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35C766BA" w14:textId="1A5B9CF6" w:rsidR="00D128F7" w:rsidRPr="007E0F91" w:rsidRDefault="00D128F7" w:rsidP="00D128F7">
            <w:pPr>
              <w:jc w:val="center"/>
              <w:rPr>
                <w:ins w:id="21758" w:author="Στάθης Καπ" w:date="2023-03-09T06:32:00Z"/>
                <w:sz w:val="16"/>
                <w:szCs w:val="16"/>
              </w:rPr>
            </w:pPr>
            <w:ins w:id="21759" w:author="Στάθης Καπ" w:date="2023-03-09T07:43:00Z">
              <w:r>
                <w:rPr>
                  <w:rFonts w:ascii="Calibri" w:hAnsi="Calibri" w:cs="Calibri"/>
                  <w:color w:val="000000"/>
                  <w:sz w:val="16"/>
                  <w:szCs w:val="16"/>
                </w:rPr>
                <w:t>1423</w:t>
              </w:r>
            </w:ins>
          </w:p>
        </w:tc>
        <w:tc>
          <w:tcPr>
            <w:tcW w:w="454" w:type="dxa"/>
            <w:vAlign w:val="center"/>
          </w:tcPr>
          <w:p w14:paraId="3DBCBBB9" w14:textId="12A7799D" w:rsidR="00D128F7" w:rsidRPr="007E0F91" w:rsidRDefault="00D128F7" w:rsidP="00D128F7">
            <w:pPr>
              <w:jc w:val="center"/>
              <w:rPr>
                <w:ins w:id="21760" w:author="Στάθης Καπ" w:date="2023-03-09T06:32:00Z"/>
                <w:sz w:val="16"/>
                <w:szCs w:val="16"/>
              </w:rPr>
            </w:pPr>
            <w:ins w:id="21761" w:author="Στάθης Καπ" w:date="2023-03-09T07:43:00Z">
              <w:r>
                <w:rPr>
                  <w:rFonts w:ascii="Calibri" w:hAnsi="Calibri" w:cs="Calibri"/>
                  <w:color w:val="000000"/>
                  <w:sz w:val="16"/>
                  <w:szCs w:val="16"/>
                </w:rPr>
                <w:t>1.39</w:t>
              </w:r>
            </w:ins>
          </w:p>
        </w:tc>
        <w:tc>
          <w:tcPr>
            <w:tcW w:w="454" w:type="dxa"/>
            <w:vAlign w:val="center"/>
          </w:tcPr>
          <w:p w14:paraId="0C7A6CFF" w14:textId="6A7BD1F5" w:rsidR="00D128F7" w:rsidRPr="007E0F91" w:rsidRDefault="00D128F7" w:rsidP="00D128F7">
            <w:pPr>
              <w:jc w:val="center"/>
              <w:rPr>
                <w:ins w:id="21762" w:author="Στάθης Καπ" w:date="2023-03-09T06:32:00Z"/>
                <w:sz w:val="16"/>
                <w:szCs w:val="16"/>
              </w:rPr>
            </w:pPr>
            <w:ins w:id="21763" w:author="Στάθης Καπ" w:date="2023-03-09T07:43:00Z">
              <w:r>
                <w:rPr>
                  <w:rFonts w:ascii="Calibri" w:hAnsi="Calibri" w:cs="Calibri"/>
                  <w:color w:val="000000"/>
                  <w:sz w:val="16"/>
                  <w:szCs w:val="16"/>
                </w:rPr>
                <w:t>0.451</w:t>
              </w:r>
            </w:ins>
          </w:p>
        </w:tc>
        <w:tc>
          <w:tcPr>
            <w:tcW w:w="454" w:type="dxa"/>
            <w:tcBorders>
              <w:right w:val="single" w:sz="4" w:space="0" w:color="auto"/>
            </w:tcBorders>
            <w:vAlign w:val="center"/>
          </w:tcPr>
          <w:p w14:paraId="4FB41C5F" w14:textId="2B328291" w:rsidR="00D128F7" w:rsidRPr="007E0F91" w:rsidRDefault="00D128F7" w:rsidP="00D128F7">
            <w:pPr>
              <w:jc w:val="center"/>
              <w:rPr>
                <w:ins w:id="21764" w:author="Στάθης Καπ" w:date="2023-03-09T06:32:00Z"/>
                <w:sz w:val="16"/>
                <w:szCs w:val="16"/>
              </w:rPr>
            </w:pPr>
            <w:ins w:id="21765" w:author="Στάθης Καπ" w:date="2023-03-09T07:43:00Z">
              <w:r>
                <w:rPr>
                  <w:rFonts w:ascii="Calibri" w:hAnsi="Calibri" w:cs="Calibri"/>
                  <w:color w:val="000000"/>
                  <w:sz w:val="16"/>
                  <w:szCs w:val="16"/>
                </w:rPr>
                <w:t>15.7</w:t>
              </w:r>
            </w:ins>
          </w:p>
        </w:tc>
        <w:tc>
          <w:tcPr>
            <w:tcW w:w="453" w:type="dxa"/>
            <w:tcBorders>
              <w:left w:val="single" w:sz="4" w:space="0" w:color="auto"/>
            </w:tcBorders>
            <w:vAlign w:val="center"/>
          </w:tcPr>
          <w:p w14:paraId="4BB14905" w14:textId="46DDE294" w:rsidR="00D128F7" w:rsidRPr="007E0F91" w:rsidRDefault="00D128F7" w:rsidP="00D128F7">
            <w:pPr>
              <w:jc w:val="center"/>
              <w:rPr>
                <w:ins w:id="21766" w:author="Στάθης Καπ" w:date="2023-03-09T06:32:00Z"/>
                <w:sz w:val="16"/>
                <w:szCs w:val="16"/>
              </w:rPr>
            </w:pPr>
            <w:ins w:id="21767" w:author="Στάθης Καπ" w:date="2023-03-09T07:43:00Z">
              <w:r>
                <w:rPr>
                  <w:rFonts w:ascii="Calibri" w:hAnsi="Calibri" w:cs="Calibri"/>
                  <w:color w:val="000000"/>
                  <w:sz w:val="16"/>
                  <w:szCs w:val="16"/>
                </w:rPr>
                <w:t>1415</w:t>
              </w:r>
            </w:ins>
          </w:p>
        </w:tc>
        <w:tc>
          <w:tcPr>
            <w:tcW w:w="454" w:type="dxa"/>
            <w:vAlign w:val="center"/>
          </w:tcPr>
          <w:p w14:paraId="6B4B1CDB" w14:textId="3DC3F44A" w:rsidR="00D128F7" w:rsidRPr="007E0F91" w:rsidRDefault="00D128F7" w:rsidP="00D128F7">
            <w:pPr>
              <w:jc w:val="center"/>
              <w:rPr>
                <w:ins w:id="21768" w:author="Στάθης Καπ" w:date="2023-03-09T06:32:00Z"/>
                <w:sz w:val="16"/>
                <w:szCs w:val="16"/>
              </w:rPr>
            </w:pPr>
            <w:ins w:id="21769" w:author="Στάθης Καπ" w:date="2023-03-09T07:43:00Z">
              <w:r>
                <w:rPr>
                  <w:rFonts w:ascii="Calibri" w:hAnsi="Calibri" w:cs="Calibri"/>
                  <w:color w:val="000000"/>
                  <w:sz w:val="16"/>
                  <w:szCs w:val="16"/>
                </w:rPr>
                <w:t>1.94</w:t>
              </w:r>
            </w:ins>
          </w:p>
        </w:tc>
        <w:tc>
          <w:tcPr>
            <w:tcW w:w="454" w:type="dxa"/>
            <w:vAlign w:val="center"/>
          </w:tcPr>
          <w:p w14:paraId="3B9EE7CF" w14:textId="35541C12" w:rsidR="00D128F7" w:rsidRPr="007E0F91" w:rsidRDefault="00D128F7" w:rsidP="00D128F7">
            <w:pPr>
              <w:jc w:val="center"/>
              <w:rPr>
                <w:ins w:id="21770" w:author="Στάθης Καπ" w:date="2023-03-09T06:32:00Z"/>
                <w:sz w:val="16"/>
                <w:szCs w:val="16"/>
              </w:rPr>
            </w:pPr>
            <w:ins w:id="21771" w:author="Στάθης Καπ" w:date="2023-03-09T07:43:00Z">
              <w:r>
                <w:rPr>
                  <w:rFonts w:ascii="Calibri" w:hAnsi="Calibri" w:cs="Calibri"/>
                  <w:color w:val="000000"/>
                  <w:sz w:val="16"/>
                  <w:szCs w:val="16"/>
                </w:rPr>
                <w:t>0.176</w:t>
              </w:r>
            </w:ins>
          </w:p>
        </w:tc>
        <w:tc>
          <w:tcPr>
            <w:tcW w:w="461" w:type="dxa"/>
            <w:tcBorders>
              <w:right w:val="single" w:sz="4" w:space="0" w:color="auto"/>
            </w:tcBorders>
            <w:vAlign w:val="center"/>
          </w:tcPr>
          <w:p w14:paraId="5A2FB98E" w14:textId="76C5B647" w:rsidR="00D128F7" w:rsidRPr="007E0F91" w:rsidRDefault="00D128F7" w:rsidP="00D128F7">
            <w:pPr>
              <w:jc w:val="center"/>
              <w:rPr>
                <w:ins w:id="21772" w:author="Στάθης Καπ" w:date="2023-03-09T06:32:00Z"/>
                <w:sz w:val="16"/>
                <w:szCs w:val="16"/>
              </w:rPr>
            </w:pPr>
            <w:ins w:id="21773" w:author="Στάθης Καπ" w:date="2023-03-09T07:43:00Z">
              <w:r>
                <w:rPr>
                  <w:rFonts w:ascii="Calibri" w:hAnsi="Calibri" w:cs="Calibri"/>
                  <w:color w:val="000000"/>
                  <w:sz w:val="16"/>
                  <w:szCs w:val="16"/>
                </w:rPr>
                <w:t>67.1</w:t>
              </w:r>
            </w:ins>
          </w:p>
        </w:tc>
      </w:tr>
      <w:tr w:rsidR="00D128F7" w14:paraId="4EB51AE7" w14:textId="77777777" w:rsidTr="009861B1">
        <w:trPr>
          <w:trHeight w:val="170"/>
          <w:jc w:val="center"/>
          <w:ins w:id="2177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87690C8" w14:textId="77777777" w:rsidR="00D128F7" w:rsidRPr="007E0F91" w:rsidRDefault="00D128F7" w:rsidP="00D128F7">
            <w:pPr>
              <w:jc w:val="center"/>
              <w:rPr>
                <w:ins w:id="21775" w:author="Στάθης Καπ" w:date="2023-03-09T06:32:00Z"/>
                <w:sz w:val="16"/>
                <w:szCs w:val="16"/>
              </w:rPr>
            </w:pPr>
            <w:ins w:id="21776" w:author="Στάθης Καπ" w:date="2023-03-09T06:32:00Z">
              <w:r w:rsidRPr="009861B1">
                <w:rPr>
                  <w:rFonts w:ascii="Calibri" w:hAnsi="Calibri" w:cs="Calibri"/>
                  <w:color w:val="000000"/>
                  <w:sz w:val="16"/>
                  <w:szCs w:val="16"/>
                </w:rPr>
                <w:t>r203</w:t>
              </w:r>
            </w:ins>
          </w:p>
        </w:tc>
        <w:tc>
          <w:tcPr>
            <w:tcW w:w="565" w:type="dxa"/>
            <w:tcBorders>
              <w:left w:val="single" w:sz="4" w:space="0" w:color="auto"/>
            </w:tcBorders>
            <w:vAlign w:val="center"/>
          </w:tcPr>
          <w:p w14:paraId="179D1144" w14:textId="75DD593E" w:rsidR="00D128F7" w:rsidRPr="007E0F91" w:rsidRDefault="00D128F7" w:rsidP="00D128F7">
            <w:pPr>
              <w:jc w:val="center"/>
              <w:rPr>
                <w:ins w:id="21777" w:author="Στάθης Καπ" w:date="2023-03-09T06:32:00Z"/>
                <w:sz w:val="16"/>
                <w:szCs w:val="16"/>
              </w:rPr>
            </w:pPr>
            <w:ins w:id="21778"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FAC118D" w14:textId="1C84227E" w:rsidR="00D128F7" w:rsidRPr="007E0F91" w:rsidRDefault="00D128F7" w:rsidP="00D128F7">
            <w:pPr>
              <w:jc w:val="center"/>
              <w:rPr>
                <w:ins w:id="21779" w:author="Στάθης Καπ" w:date="2023-03-09T06:32:00Z"/>
                <w:sz w:val="16"/>
                <w:szCs w:val="16"/>
              </w:rPr>
            </w:pPr>
            <w:ins w:id="21780"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072A42BD" w14:textId="74DF57E9" w:rsidR="00D128F7" w:rsidRPr="007E0F91" w:rsidRDefault="00D128F7" w:rsidP="00D128F7">
            <w:pPr>
              <w:jc w:val="center"/>
              <w:rPr>
                <w:ins w:id="21781" w:author="Στάθης Καπ" w:date="2023-03-09T06:32:00Z"/>
                <w:sz w:val="16"/>
                <w:szCs w:val="16"/>
              </w:rPr>
            </w:pPr>
            <w:ins w:id="21782" w:author="Στάθης Καπ" w:date="2023-03-09T07:43:00Z">
              <w:r>
                <w:rPr>
                  <w:rFonts w:ascii="Calibri" w:hAnsi="Calibri" w:cs="Calibri"/>
                  <w:color w:val="000000"/>
                  <w:sz w:val="16"/>
                  <w:szCs w:val="16"/>
                </w:rPr>
                <w:t>1458</w:t>
              </w:r>
            </w:ins>
          </w:p>
        </w:tc>
        <w:tc>
          <w:tcPr>
            <w:tcW w:w="708" w:type="dxa"/>
            <w:vAlign w:val="center"/>
          </w:tcPr>
          <w:p w14:paraId="7B4F1184" w14:textId="25F09E23" w:rsidR="00D128F7" w:rsidRPr="007E0F91" w:rsidRDefault="00D128F7" w:rsidP="00D128F7">
            <w:pPr>
              <w:jc w:val="center"/>
              <w:rPr>
                <w:ins w:id="21783" w:author="Στάθης Καπ" w:date="2023-03-09T06:32:00Z"/>
                <w:sz w:val="16"/>
                <w:szCs w:val="16"/>
              </w:rPr>
            </w:pPr>
            <w:ins w:id="21784"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5FF263" w14:textId="6F9D8D5A" w:rsidR="00D128F7" w:rsidRPr="007E0F91" w:rsidRDefault="00D128F7" w:rsidP="00D128F7">
            <w:pPr>
              <w:jc w:val="center"/>
              <w:rPr>
                <w:ins w:id="21785" w:author="Στάθης Καπ" w:date="2023-03-09T06:32:00Z"/>
                <w:sz w:val="16"/>
                <w:szCs w:val="16"/>
              </w:rPr>
            </w:pPr>
            <w:ins w:id="21786" w:author="Στάθης Καπ" w:date="2023-03-09T07:43:00Z">
              <w:r>
                <w:rPr>
                  <w:rFonts w:ascii="Calibri" w:hAnsi="Calibri" w:cs="Calibri"/>
                  <w:color w:val="000000"/>
                  <w:sz w:val="16"/>
                  <w:szCs w:val="16"/>
                </w:rPr>
                <w:t>0.308</w:t>
              </w:r>
            </w:ins>
          </w:p>
        </w:tc>
        <w:tc>
          <w:tcPr>
            <w:tcW w:w="453" w:type="dxa"/>
            <w:tcBorders>
              <w:left w:val="single" w:sz="4" w:space="0" w:color="auto"/>
            </w:tcBorders>
            <w:vAlign w:val="center"/>
          </w:tcPr>
          <w:p w14:paraId="32E27624" w14:textId="07457E47" w:rsidR="00D128F7" w:rsidRPr="007E0F91" w:rsidRDefault="00D128F7" w:rsidP="00D128F7">
            <w:pPr>
              <w:jc w:val="center"/>
              <w:rPr>
                <w:ins w:id="21787" w:author="Στάθης Καπ" w:date="2023-03-09T06:32:00Z"/>
                <w:sz w:val="16"/>
                <w:szCs w:val="16"/>
              </w:rPr>
            </w:pPr>
            <w:ins w:id="21788" w:author="Στάθης Καπ" w:date="2023-03-09T07:43:00Z">
              <w:r>
                <w:rPr>
                  <w:rFonts w:ascii="Calibri" w:hAnsi="Calibri" w:cs="Calibri"/>
                  <w:color w:val="000000"/>
                  <w:sz w:val="16"/>
                  <w:szCs w:val="16"/>
                </w:rPr>
                <w:t>1458</w:t>
              </w:r>
            </w:ins>
          </w:p>
        </w:tc>
        <w:tc>
          <w:tcPr>
            <w:tcW w:w="454" w:type="dxa"/>
            <w:vAlign w:val="center"/>
          </w:tcPr>
          <w:p w14:paraId="34DB0311" w14:textId="6CFDE9A9" w:rsidR="00D128F7" w:rsidRPr="007E0F91" w:rsidRDefault="00D128F7" w:rsidP="00D128F7">
            <w:pPr>
              <w:jc w:val="center"/>
              <w:rPr>
                <w:ins w:id="21789" w:author="Στάθης Καπ" w:date="2023-03-09T06:32:00Z"/>
                <w:sz w:val="16"/>
                <w:szCs w:val="16"/>
              </w:rPr>
            </w:pPr>
            <w:ins w:id="21790" w:author="Στάθης Καπ" w:date="2023-03-09T07:43:00Z">
              <w:r>
                <w:rPr>
                  <w:rFonts w:ascii="Calibri" w:hAnsi="Calibri" w:cs="Calibri"/>
                  <w:color w:val="000000"/>
                  <w:sz w:val="16"/>
                  <w:szCs w:val="16"/>
                </w:rPr>
                <w:t>0</w:t>
              </w:r>
            </w:ins>
          </w:p>
        </w:tc>
        <w:tc>
          <w:tcPr>
            <w:tcW w:w="454" w:type="dxa"/>
            <w:vAlign w:val="center"/>
          </w:tcPr>
          <w:p w14:paraId="511181A9" w14:textId="06F6C071" w:rsidR="00D128F7" w:rsidRPr="007E0F91" w:rsidRDefault="00D128F7" w:rsidP="00D128F7">
            <w:pPr>
              <w:jc w:val="center"/>
              <w:rPr>
                <w:ins w:id="21791" w:author="Στάθης Καπ" w:date="2023-03-09T06:32:00Z"/>
                <w:sz w:val="16"/>
                <w:szCs w:val="16"/>
              </w:rPr>
            </w:pPr>
            <w:ins w:id="21792" w:author="Στάθης Καπ" w:date="2023-03-09T07:43:00Z">
              <w:r>
                <w:rPr>
                  <w:rFonts w:ascii="Calibri" w:hAnsi="Calibri" w:cs="Calibri"/>
                  <w:color w:val="000000"/>
                  <w:sz w:val="16"/>
                  <w:szCs w:val="16"/>
                </w:rPr>
                <w:t>0.19</w:t>
              </w:r>
            </w:ins>
          </w:p>
        </w:tc>
        <w:tc>
          <w:tcPr>
            <w:tcW w:w="457" w:type="dxa"/>
            <w:tcBorders>
              <w:right w:val="single" w:sz="4" w:space="0" w:color="auto"/>
            </w:tcBorders>
            <w:vAlign w:val="center"/>
          </w:tcPr>
          <w:p w14:paraId="27A80C1C" w14:textId="434153C4" w:rsidR="00D128F7" w:rsidRPr="007E0F91" w:rsidRDefault="00D128F7" w:rsidP="00D128F7">
            <w:pPr>
              <w:jc w:val="center"/>
              <w:rPr>
                <w:ins w:id="21793" w:author="Στάθης Καπ" w:date="2023-03-09T06:32:00Z"/>
                <w:sz w:val="16"/>
                <w:szCs w:val="16"/>
              </w:rPr>
            </w:pPr>
            <w:ins w:id="21794" w:author="Στάθης Καπ" w:date="2023-03-09T07:43:00Z">
              <w:r>
                <w:rPr>
                  <w:rFonts w:ascii="Calibri" w:hAnsi="Calibri" w:cs="Calibri"/>
                  <w:color w:val="000000"/>
                  <w:sz w:val="16"/>
                  <w:szCs w:val="16"/>
                </w:rPr>
                <w:t>38.31</w:t>
              </w:r>
            </w:ins>
          </w:p>
        </w:tc>
        <w:tc>
          <w:tcPr>
            <w:tcW w:w="453" w:type="dxa"/>
            <w:tcBorders>
              <w:left w:val="single" w:sz="4" w:space="0" w:color="auto"/>
            </w:tcBorders>
            <w:vAlign w:val="center"/>
          </w:tcPr>
          <w:p w14:paraId="74E54E3C" w14:textId="33721769" w:rsidR="00D128F7" w:rsidRPr="007E0F91" w:rsidRDefault="00D128F7" w:rsidP="00D128F7">
            <w:pPr>
              <w:jc w:val="center"/>
              <w:rPr>
                <w:ins w:id="21795" w:author="Στάθης Καπ" w:date="2023-03-09T06:32:00Z"/>
                <w:sz w:val="16"/>
                <w:szCs w:val="16"/>
              </w:rPr>
            </w:pPr>
            <w:ins w:id="21796" w:author="Στάθης Καπ" w:date="2023-03-09T07:43:00Z">
              <w:r>
                <w:rPr>
                  <w:rFonts w:ascii="Calibri" w:hAnsi="Calibri" w:cs="Calibri"/>
                  <w:color w:val="000000"/>
                  <w:sz w:val="16"/>
                  <w:szCs w:val="16"/>
                </w:rPr>
                <w:t>1458</w:t>
              </w:r>
            </w:ins>
          </w:p>
        </w:tc>
        <w:tc>
          <w:tcPr>
            <w:tcW w:w="454" w:type="dxa"/>
            <w:vAlign w:val="center"/>
          </w:tcPr>
          <w:p w14:paraId="1BF73941" w14:textId="79F45438" w:rsidR="00D128F7" w:rsidRPr="007E0F91" w:rsidRDefault="00D128F7" w:rsidP="00D128F7">
            <w:pPr>
              <w:jc w:val="center"/>
              <w:rPr>
                <w:ins w:id="21797" w:author="Στάθης Καπ" w:date="2023-03-09T06:32:00Z"/>
                <w:sz w:val="16"/>
                <w:szCs w:val="16"/>
              </w:rPr>
            </w:pPr>
            <w:ins w:id="21798" w:author="Στάθης Καπ" w:date="2023-03-09T07:43:00Z">
              <w:r>
                <w:rPr>
                  <w:rFonts w:ascii="Calibri" w:hAnsi="Calibri" w:cs="Calibri"/>
                  <w:color w:val="000000"/>
                  <w:sz w:val="16"/>
                  <w:szCs w:val="16"/>
                </w:rPr>
                <w:t>0</w:t>
              </w:r>
            </w:ins>
          </w:p>
        </w:tc>
        <w:tc>
          <w:tcPr>
            <w:tcW w:w="454" w:type="dxa"/>
            <w:vAlign w:val="center"/>
          </w:tcPr>
          <w:p w14:paraId="765C23FD" w14:textId="6A6E7913" w:rsidR="00D128F7" w:rsidRPr="007E0F91" w:rsidRDefault="00D128F7" w:rsidP="00D128F7">
            <w:pPr>
              <w:jc w:val="center"/>
              <w:rPr>
                <w:ins w:id="21799" w:author="Στάθης Καπ" w:date="2023-03-09T06:32:00Z"/>
                <w:sz w:val="16"/>
                <w:szCs w:val="16"/>
              </w:rPr>
            </w:pPr>
            <w:ins w:id="21800" w:author="Στάθης Καπ" w:date="2023-03-09T07:43:00Z">
              <w:r>
                <w:rPr>
                  <w:rFonts w:ascii="Calibri" w:hAnsi="Calibri" w:cs="Calibri"/>
                  <w:color w:val="000000"/>
                  <w:sz w:val="16"/>
                  <w:szCs w:val="16"/>
                </w:rPr>
                <w:t>0.473</w:t>
              </w:r>
            </w:ins>
          </w:p>
        </w:tc>
        <w:tc>
          <w:tcPr>
            <w:tcW w:w="454" w:type="dxa"/>
            <w:tcBorders>
              <w:right w:val="single" w:sz="4" w:space="0" w:color="auto"/>
            </w:tcBorders>
            <w:vAlign w:val="center"/>
          </w:tcPr>
          <w:p w14:paraId="47DD95A6" w14:textId="2B27B980" w:rsidR="00D128F7" w:rsidRPr="007E0F91" w:rsidRDefault="00D128F7" w:rsidP="00D128F7">
            <w:pPr>
              <w:jc w:val="center"/>
              <w:rPr>
                <w:ins w:id="21801" w:author="Στάθης Καπ" w:date="2023-03-09T06:32:00Z"/>
                <w:sz w:val="16"/>
                <w:szCs w:val="16"/>
              </w:rPr>
            </w:pPr>
            <w:ins w:id="21802" w:author="Στάθης Καπ" w:date="2023-03-09T07:43:00Z">
              <w:r>
                <w:rPr>
                  <w:rFonts w:ascii="Calibri" w:hAnsi="Calibri" w:cs="Calibri"/>
                  <w:color w:val="000000"/>
                  <w:sz w:val="16"/>
                  <w:szCs w:val="16"/>
                </w:rPr>
                <w:t>-53.57</w:t>
              </w:r>
            </w:ins>
          </w:p>
        </w:tc>
        <w:tc>
          <w:tcPr>
            <w:tcW w:w="453" w:type="dxa"/>
            <w:tcBorders>
              <w:left w:val="single" w:sz="4" w:space="0" w:color="auto"/>
            </w:tcBorders>
            <w:vAlign w:val="center"/>
          </w:tcPr>
          <w:p w14:paraId="1AC2DB25" w14:textId="72C08F23" w:rsidR="00D128F7" w:rsidRPr="007E0F91" w:rsidRDefault="00D128F7" w:rsidP="00D128F7">
            <w:pPr>
              <w:jc w:val="center"/>
              <w:rPr>
                <w:ins w:id="21803" w:author="Στάθης Καπ" w:date="2023-03-09T06:32:00Z"/>
                <w:sz w:val="16"/>
                <w:szCs w:val="16"/>
              </w:rPr>
            </w:pPr>
            <w:ins w:id="21804" w:author="Στάθης Καπ" w:date="2023-03-09T07:43:00Z">
              <w:r>
                <w:rPr>
                  <w:rFonts w:ascii="Calibri" w:hAnsi="Calibri" w:cs="Calibri"/>
                  <w:color w:val="000000"/>
                  <w:sz w:val="16"/>
                  <w:szCs w:val="16"/>
                </w:rPr>
                <w:t>1447</w:t>
              </w:r>
            </w:ins>
          </w:p>
        </w:tc>
        <w:tc>
          <w:tcPr>
            <w:tcW w:w="454" w:type="dxa"/>
            <w:vAlign w:val="center"/>
          </w:tcPr>
          <w:p w14:paraId="405DEC1D" w14:textId="19D91558" w:rsidR="00D128F7" w:rsidRPr="007E0F91" w:rsidRDefault="00D128F7" w:rsidP="00D128F7">
            <w:pPr>
              <w:jc w:val="center"/>
              <w:rPr>
                <w:ins w:id="21805" w:author="Στάθης Καπ" w:date="2023-03-09T06:32:00Z"/>
                <w:sz w:val="16"/>
                <w:szCs w:val="16"/>
              </w:rPr>
            </w:pPr>
            <w:ins w:id="21806" w:author="Στάθης Καπ" w:date="2023-03-09T07:43:00Z">
              <w:r>
                <w:rPr>
                  <w:rFonts w:ascii="Calibri" w:hAnsi="Calibri" w:cs="Calibri"/>
                  <w:color w:val="000000"/>
                  <w:sz w:val="16"/>
                  <w:szCs w:val="16"/>
                </w:rPr>
                <w:t>0.75</w:t>
              </w:r>
            </w:ins>
          </w:p>
        </w:tc>
        <w:tc>
          <w:tcPr>
            <w:tcW w:w="454" w:type="dxa"/>
            <w:vAlign w:val="center"/>
          </w:tcPr>
          <w:p w14:paraId="6E37EDEC" w14:textId="092F184D" w:rsidR="00D128F7" w:rsidRPr="007E0F91" w:rsidRDefault="00D128F7" w:rsidP="00D128F7">
            <w:pPr>
              <w:jc w:val="center"/>
              <w:rPr>
                <w:ins w:id="21807" w:author="Στάθης Καπ" w:date="2023-03-09T06:32:00Z"/>
                <w:sz w:val="16"/>
                <w:szCs w:val="16"/>
              </w:rPr>
            </w:pPr>
            <w:ins w:id="21808"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2AF6B52" w14:textId="6EC3F8F8" w:rsidR="00D128F7" w:rsidRPr="007E0F91" w:rsidRDefault="00D128F7" w:rsidP="00D128F7">
            <w:pPr>
              <w:jc w:val="center"/>
              <w:rPr>
                <w:ins w:id="21809" w:author="Στάθης Καπ" w:date="2023-03-09T06:32:00Z"/>
                <w:sz w:val="16"/>
                <w:szCs w:val="16"/>
              </w:rPr>
            </w:pPr>
            <w:ins w:id="21810" w:author="Στάθης Καπ" w:date="2023-03-09T07:43:00Z">
              <w:r>
                <w:rPr>
                  <w:rFonts w:ascii="Calibri" w:hAnsi="Calibri" w:cs="Calibri"/>
                  <w:color w:val="000000"/>
                  <w:sz w:val="16"/>
                  <w:szCs w:val="16"/>
                </w:rPr>
                <w:t>32.79</w:t>
              </w:r>
            </w:ins>
          </w:p>
        </w:tc>
      </w:tr>
      <w:tr w:rsidR="00D128F7" w14:paraId="424954FA" w14:textId="77777777" w:rsidTr="009861B1">
        <w:trPr>
          <w:trHeight w:val="170"/>
          <w:jc w:val="center"/>
          <w:ins w:id="2181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4D60256" w14:textId="77777777" w:rsidR="00D128F7" w:rsidRPr="007E0F91" w:rsidRDefault="00D128F7" w:rsidP="00D128F7">
            <w:pPr>
              <w:jc w:val="center"/>
              <w:rPr>
                <w:ins w:id="21812" w:author="Στάθης Καπ" w:date="2023-03-09T06:32:00Z"/>
                <w:sz w:val="16"/>
                <w:szCs w:val="16"/>
              </w:rPr>
            </w:pPr>
            <w:ins w:id="21813" w:author="Στάθης Καπ" w:date="2023-03-09T06:32:00Z">
              <w:r w:rsidRPr="009861B1">
                <w:rPr>
                  <w:rFonts w:ascii="Calibri" w:hAnsi="Calibri" w:cs="Calibri"/>
                  <w:color w:val="000000"/>
                  <w:sz w:val="16"/>
                  <w:szCs w:val="16"/>
                </w:rPr>
                <w:t>r204</w:t>
              </w:r>
            </w:ins>
          </w:p>
        </w:tc>
        <w:tc>
          <w:tcPr>
            <w:tcW w:w="565" w:type="dxa"/>
            <w:tcBorders>
              <w:left w:val="single" w:sz="4" w:space="0" w:color="auto"/>
            </w:tcBorders>
            <w:vAlign w:val="center"/>
          </w:tcPr>
          <w:p w14:paraId="71245EBA" w14:textId="18A09C1B" w:rsidR="00D128F7" w:rsidRPr="007E0F91" w:rsidRDefault="00D128F7" w:rsidP="00D128F7">
            <w:pPr>
              <w:jc w:val="center"/>
              <w:rPr>
                <w:ins w:id="21814" w:author="Στάθης Καπ" w:date="2023-03-09T06:32:00Z"/>
                <w:sz w:val="16"/>
                <w:szCs w:val="16"/>
              </w:rPr>
            </w:pPr>
            <w:ins w:id="21815"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B52FC56" w14:textId="3BC1CAB0" w:rsidR="00D128F7" w:rsidRPr="007E0F91" w:rsidRDefault="00D128F7" w:rsidP="00D128F7">
            <w:pPr>
              <w:jc w:val="center"/>
              <w:rPr>
                <w:ins w:id="21816" w:author="Στάθης Καπ" w:date="2023-03-09T06:32:00Z"/>
                <w:sz w:val="16"/>
                <w:szCs w:val="16"/>
              </w:rPr>
            </w:pPr>
            <w:ins w:id="21817"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9A71EF8" w14:textId="7FDEDF4E" w:rsidR="00D128F7" w:rsidRPr="007E0F91" w:rsidRDefault="00D128F7" w:rsidP="00D128F7">
            <w:pPr>
              <w:jc w:val="center"/>
              <w:rPr>
                <w:ins w:id="21818" w:author="Στάθης Καπ" w:date="2023-03-09T06:32:00Z"/>
                <w:sz w:val="16"/>
                <w:szCs w:val="16"/>
              </w:rPr>
            </w:pPr>
            <w:ins w:id="21819" w:author="Στάθης Καπ" w:date="2023-03-09T07:43:00Z">
              <w:r>
                <w:rPr>
                  <w:rFonts w:ascii="Calibri" w:hAnsi="Calibri" w:cs="Calibri"/>
                  <w:color w:val="000000"/>
                  <w:sz w:val="16"/>
                  <w:szCs w:val="16"/>
                </w:rPr>
                <w:t>1458</w:t>
              </w:r>
            </w:ins>
          </w:p>
        </w:tc>
        <w:tc>
          <w:tcPr>
            <w:tcW w:w="708" w:type="dxa"/>
            <w:vAlign w:val="center"/>
          </w:tcPr>
          <w:p w14:paraId="7B5C04FB" w14:textId="6CE55D61" w:rsidR="00D128F7" w:rsidRPr="007E0F91" w:rsidRDefault="00D128F7" w:rsidP="00D128F7">
            <w:pPr>
              <w:jc w:val="center"/>
              <w:rPr>
                <w:ins w:id="21820" w:author="Στάθης Καπ" w:date="2023-03-09T06:32:00Z"/>
                <w:sz w:val="16"/>
                <w:szCs w:val="16"/>
              </w:rPr>
            </w:pPr>
            <w:ins w:id="21821"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1437F8D0" w14:textId="426773E8" w:rsidR="00D128F7" w:rsidRPr="007E0F91" w:rsidRDefault="00D128F7" w:rsidP="00D128F7">
            <w:pPr>
              <w:jc w:val="center"/>
              <w:rPr>
                <w:ins w:id="21822" w:author="Στάθης Καπ" w:date="2023-03-09T06:32:00Z"/>
                <w:sz w:val="16"/>
                <w:szCs w:val="16"/>
              </w:rPr>
            </w:pPr>
            <w:ins w:id="21823" w:author="Στάθης Καπ" w:date="2023-03-09T07:43:00Z">
              <w:r>
                <w:rPr>
                  <w:rFonts w:ascii="Calibri" w:hAnsi="Calibri" w:cs="Calibri"/>
                  <w:color w:val="000000"/>
                  <w:sz w:val="16"/>
                  <w:szCs w:val="16"/>
                </w:rPr>
                <w:t>0.149</w:t>
              </w:r>
            </w:ins>
          </w:p>
        </w:tc>
        <w:tc>
          <w:tcPr>
            <w:tcW w:w="453" w:type="dxa"/>
            <w:tcBorders>
              <w:left w:val="single" w:sz="4" w:space="0" w:color="auto"/>
            </w:tcBorders>
            <w:vAlign w:val="center"/>
          </w:tcPr>
          <w:p w14:paraId="4250FF21" w14:textId="5ABBE169" w:rsidR="00D128F7" w:rsidRPr="007E0F91" w:rsidRDefault="00D128F7" w:rsidP="00D128F7">
            <w:pPr>
              <w:jc w:val="center"/>
              <w:rPr>
                <w:ins w:id="21824" w:author="Στάθης Καπ" w:date="2023-03-09T06:32:00Z"/>
                <w:sz w:val="16"/>
                <w:szCs w:val="16"/>
              </w:rPr>
            </w:pPr>
            <w:ins w:id="21825" w:author="Στάθης Καπ" w:date="2023-03-09T07:43:00Z">
              <w:r>
                <w:rPr>
                  <w:rFonts w:ascii="Calibri" w:hAnsi="Calibri" w:cs="Calibri"/>
                  <w:color w:val="000000"/>
                  <w:sz w:val="16"/>
                  <w:szCs w:val="16"/>
                </w:rPr>
                <w:t>1458</w:t>
              </w:r>
            </w:ins>
          </w:p>
        </w:tc>
        <w:tc>
          <w:tcPr>
            <w:tcW w:w="454" w:type="dxa"/>
            <w:vAlign w:val="center"/>
          </w:tcPr>
          <w:p w14:paraId="38587E57" w14:textId="0530B544" w:rsidR="00D128F7" w:rsidRPr="007E0F91" w:rsidRDefault="00D128F7" w:rsidP="00D128F7">
            <w:pPr>
              <w:jc w:val="center"/>
              <w:rPr>
                <w:ins w:id="21826" w:author="Στάθης Καπ" w:date="2023-03-09T06:32:00Z"/>
                <w:sz w:val="16"/>
                <w:szCs w:val="16"/>
              </w:rPr>
            </w:pPr>
            <w:ins w:id="21827" w:author="Στάθης Καπ" w:date="2023-03-09T07:43:00Z">
              <w:r>
                <w:rPr>
                  <w:rFonts w:ascii="Calibri" w:hAnsi="Calibri" w:cs="Calibri"/>
                  <w:color w:val="000000"/>
                  <w:sz w:val="16"/>
                  <w:szCs w:val="16"/>
                </w:rPr>
                <w:t>0</w:t>
              </w:r>
            </w:ins>
          </w:p>
        </w:tc>
        <w:tc>
          <w:tcPr>
            <w:tcW w:w="454" w:type="dxa"/>
            <w:vAlign w:val="center"/>
          </w:tcPr>
          <w:p w14:paraId="35F391EB" w14:textId="6A7DBA01" w:rsidR="00D128F7" w:rsidRPr="007E0F91" w:rsidRDefault="00D128F7" w:rsidP="00D128F7">
            <w:pPr>
              <w:jc w:val="center"/>
              <w:rPr>
                <w:ins w:id="21828" w:author="Στάθης Καπ" w:date="2023-03-09T06:32:00Z"/>
                <w:sz w:val="16"/>
                <w:szCs w:val="16"/>
              </w:rPr>
            </w:pPr>
            <w:ins w:id="21829" w:author="Στάθης Καπ" w:date="2023-03-09T07:43:00Z">
              <w:r>
                <w:rPr>
                  <w:rFonts w:ascii="Calibri" w:hAnsi="Calibri" w:cs="Calibri"/>
                  <w:color w:val="000000"/>
                  <w:sz w:val="16"/>
                  <w:szCs w:val="16"/>
                </w:rPr>
                <w:t>0.155</w:t>
              </w:r>
            </w:ins>
          </w:p>
        </w:tc>
        <w:tc>
          <w:tcPr>
            <w:tcW w:w="457" w:type="dxa"/>
            <w:tcBorders>
              <w:right w:val="single" w:sz="4" w:space="0" w:color="auto"/>
            </w:tcBorders>
            <w:vAlign w:val="center"/>
          </w:tcPr>
          <w:p w14:paraId="5C31B4B1" w14:textId="7455A3BC" w:rsidR="00D128F7" w:rsidRPr="007E0F91" w:rsidRDefault="00D128F7" w:rsidP="00D128F7">
            <w:pPr>
              <w:jc w:val="center"/>
              <w:rPr>
                <w:ins w:id="21830" w:author="Στάθης Καπ" w:date="2023-03-09T06:32:00Z"/>
                <w:sz w:val="16"/>
                <w:szCs w:val="16"/>
              </w:rPr>
            </w:pPr>
            <w:ins w:id="21831" w:author="Στάθης Καπ" w:date="2023-03-09T07:43:00Z">
              <w:r>
                <w:rPr>
                  <w:rFonts w:ascii="Calibri" w:hAnsi="Calibri" w:cs="Calibri"/>
                  <w:color w:val="000000"/>
                  <w:sz w:val="16"/>
                  <w:szCs w:val="16"/>
                </w:rPr>
                <w:t>-4.03</w:t>
              </w:r>
            </w:ins>
          </w:p>
        </w:tc>
        <w:tc>
          <w:tcPr>
            <w:tcW w:w="453" w:type="dxa"/>
            <w:tcBorders>
              <w:left w:val="single" w:sz="4" w:space="0" w:color="auto"/>
            </w:tcBorders>
            <w:vAlign w:val="center"/>
          </w:tcPr>
          <w:p w14:paraId="79EDDFB6" w14:textId="3F1D861E" w:rsidR="00D128F7" w:rsidRPr="007E0F91" w:rsidRDefault="00D128F7" w:rsidP="00D128F7">
            <w:pPr>
              <w:jc w:val="center"/>
              <w:rPr>
                <w:ins w:id="21832" w:author="Στάθης Καπ" w:date="2023-03-09T06:32:00Z"/>
                <w:sz w:val="16"/>
                <w:szCs w:val="16"/>
              </w:rPr>
            </w:pPr>
            <w:ins w:id="21833" w:author="Στάθης Καπ" w:date="2023-03-09T07:43:00Z">
              <w:r>
                <w:rPr>
                  <w:rFonts w:ascii="Calibri" w:hAnsi="Calibri" w:cs="Calibri"/>
                  <w:color w:val="000000"/>
                  <w:sz w:val="16"/>
                  <w:szCs w:val="16"/>
                </w:rPr>
                <w:t>1445</w:t>
              </w:r>
            </w:ins>
          </w:p>
        </w:tc>
        <w:tc>
          <w:tcPr>
            <w:tcW w:w="454" w:type="dxa"/>
            <w:vAlign w:val="center"/>
          </w:tcPr>
          <w:p w14:paraId="35AC3B29" w14:textId="5788737F" w:rsidR="00D128F7" w:rsidRPr="007E0F91" w:rsidRDefault="00D128F7" w:rsidP="00D128F7">
            <w:pPr>
              <w:jc w:val="center"/>
              <w:rPr>
                <w:ins w:id="21834" w:author="Στάθης Καπ" w:date="2023-03-09T06:32:00Z"/>
                <w:sz w:val="16"/>
                <w:szCs w:val="16"/>
              </w:rPr>
            </w:pPr>
            <w:ins w:id="21835" w:author="Στάθης Καπ" w:date="2023-03-09T07:43:00Z">
              <w:r>
                <w:rPr>
                  <w:rFonts w:ascii="Calibri" w:hAnsi="Calibri" w:cs="Calibri"/>
                  <w:color w:val="000000"/>
                  <w:sz w:val="16"/>
                  <w:szCs w:val="16"/>
                </w:rPr>
                <w:t>0.89</w:t>
              </w:r>
            </w:ins>
          </w:p>
        </w:tc>
        <w:tc>
          <w:tcPr>
            <w:tcW w:w="454" w:type="dxa"/>
            <w:vAlign w:val="center"/>
          </w:tcPr>
          <w:p w14:paraId="2B66590E" w14:textId="74F43377" w:rsidR="00D128F7" w:rsidRPr="007E0F91" w:rsidRDefault="00D128F7" w:rsidP="00D128F7">
            <w:pPr>
              <w:jc w:val="center"/>
              <w:rPr>
                <w:ins w:id="21836" w:author="Στάθης Καπ" w:date="2023-03-09T06:32:00Z"/>
                <w:sz w:val="16"/>
                <w:szCs w:val="16"/>
              </w:rPr>
            </w:pPr>
            <w:ins w:id="21837" w:author="Στάθης Καπ" w:date="2023-03-09T07:43:00Z">
              <w:r>
                <w:rPr>
                  <w:rFonts w:ascii="Calibri" w:hAnsi="Calibri" w:cs="Calibri"/>
                  <w:color w:val="000000"/>
                  <w:sz w:val="16"/>
                  <w:szCs w:val="16"/>
                </w:rPr>
                <w:t>0.166</w:t>
              </w:r>
            </w:ins>
          </w:p>
        </w:tc>
        <w:tc>
          <w:tcPr>
            <w:tcW w:w="454" w:type="dxa"/>
            <w:tcBorders>
              <w:right w:val="single" w:sz="4" w:space="0" w:color="auto"/>
            </w:tcBorders>
            <w:vAlign w:val="center"/>
          </w:tcPr>
          <w:p w14:paraId="10733AAA" w14:textId="576747AD" w:rsidR="00D128F7" w:rsidRPr="007E0F91" w:rsidRDefault="00D128F7" w:rsidP="00D128F7">
            <w:pPr>
              <w:jc w:val="center"/>
              <w:rPr>
                <w:ins w:id="21838" w:author="Στάθης Καπ" w:date="2023-03-09T06:32:00Z"/>
                <w:sz w:val="16"/>
                <w:szCs w:val="16"/>
              </w:rPr>
            </w:pPr>
            <w:ins w:id="21839" w:author="Στάθης Καπ" w:date="2023-03-09T07:43:00Z">
              <w:r>
                <w:rPr>
                  <w:rFonts w:ascii="Calibri" w:hAnsi="Calibri" w:cs="Calibri"/>
                  <w:color w:val="000000"/>
                  <w:sz w:val="16"/>
                  <w:szCs w:val="16"/>
                </w:rPr>
                <w:t>-11.41</w:t>
              </w:r>
            </w:ins>
          </w:p>
        </w:tc>
        <w:tc>
          <w:tcPr>
            <w:tcW w:w="453" w:type="dxa"/>
            <w:tcBorders>
              <w:left w:val="single" w:sz="4" w:space="0" w:color="auto"/>
            </w:tcBorders>
            <w:vAlign w:val="center"/>
          </w:tcPr>
          <w:p w14:paraId="2F9E57A9" w14:textId="14E03F0F" w:rsidR="00D128F7" w:rsidRPr="007E0F91" w:rsidRDefault="00D128F7" w:rsidP="00D128F7">
            <w:pPr>
              <w:jc w:val="center"/>
              <w:rPr>
                <w:ins w:id="21840" w:author="Στάθης Καπ" w:date="2023-03-09T06:32:00Z"/>
                <w:sz w:val="16"/>
                <w:szCs w:val="16"/>
              </w:rPr>
            </w:pPr>
            <w:ins w:id="21841" w:author="Στάθης Καπ" w:date="2023-03-09T07:43:00Z">
              <w:r>
                <w:rPr>
                  <w:rFonts w:ascii="Calibri" w:hAnsi="Calibri" w:cs="Calibri"/>
                  <w:color w:val="000000"/>
                  <w:sz w:val="16"/>
                  <w:szCs w:val="16"/>
                </w:rPr>
                <w:t>1449</w:t>
              </w:r>
            </w:ins>
          </w:p>
        </w:tc>
        <w:tc>
          <w:tcPr>
            <w:tcW w:w="454" w:type="dxa"/>
            <w:vAlign w:val="center"/>
          </w:tcPr>
          <w:p w14:paraId="6895C84E" w14:textId="19D70584" w:rsidR="00D128F7" w:rsidRPr="007E0F91" w:rsidRDefault="00D128F7" w:rsidP="00D128F7">
            <w:pPr>
              <w:jc w:val="center"/>
              <w:rPr>
                <w:ins w:id="21842" w:author="Στάθης Καπ" w:date="2023-03-09T06:32:00Z"/>
                <w:sz w:val="16"/>
                <w:szCs w:val="16"/>
              </w:rPr>
            </w:pPr>
            <w:ins w:id="21843" w:author="Στάθης Καπ" w:date="2023-03-09T07:43:00Z">
              <w:r>
                <w:rPr>
                  <w:rFonts w:ascii="Calibri" w:hAnsi="Calibri" w:cs="Calibri"/>
                  <w:color w:val="000000"/>
                  <w:sz w:val="16"/>
                  <w:szCs w:val="16"/>
                </w:rPr>
                <w:t>0.62</w:t>
              </w:r>
            </w:ins>
          </w:p>
        </w:tc>
        <w:tc>
          <w:tcPr>
            <w:tcW w:w="454" w:type="dxa"/>
            <w:vAlign w:val="center"/>
          </w:tcPr>
          <w:p w14:paraId="55325757" w14:textId="0D08DA1E" w:rsidR="00D128F7" w:rsidRPr="007E0F91" w:rsidRDefault="00D128F7" w:rsidP="00D128F7">
            <w:pPr>
              <w:jc w:val="center"/>
              <w:rPr>
                <w:ins w:id="21844" w:author="Στάθης Καπ" w:date="2023-03-09T06:32:00Z"/>
                <w:sz w:val="16"/>
                <w:szCs w:val="16"/>
              </w:rPr>
            </w:pPr>
            <w:ins w:id="21845" w:author="Στάθης Καπ" w:date="2023-03-09T07:43:00Z">
              <w:r>
                <w:rPr>
                  <w:rFonts w:ascii="Calibri" w:hAnsi="Calibri" w:cs="Calibri"/>
                  <w:color w:val="000000"/>
                  <w:sz w:val="16"/>
                  <w:szCs w:val="16"/>
                </w:rPr>
                <w:t>0.15</w:t>
              </w:r>
            </w:ins>
          </w:p>
        </w:tc>
        <w:tc>
          <w:tcPr>
            <w:tcW w:w="461" w:type="dxa"/>
            <w:tcBorders>
              <w:right w:val="single" w:sz="4" w:space="0" w:color="auto"/>
            </w:tcBorders>
            <w:vAlign w:val="center"/>
          </w:tcPr>
          <w:p w14:paraId="074D79E1" w14:textId="27A4681F" w:rsidR="00D128F7" w:rsidRPr="007E0F91" w:rsidRDefault="00D128F7" w:rsidP="00D128F7">
            <w:pPr>
              <w:jc w:val="center"/>
              <w:rPr>
                <w:ins w:id="21846" w:author="Στάθης Καπ" w:date="2023-03-09T06:32:00Z"/>
                <w:sz w:val="16"/>
                <w:szCs w:val="16"/>
              </w:rPr>
            </w:pPr>
            <w:ins w:id="21847" w:author="Στάθης Καπ" w:date="2023-03-09T07:43:00Z">
              <w:r>
                <w:rPr>
                  <w:rFonts w:ascii="Calibri" w:hAnsi="Calibri" w:cs="Calibri"/>
                  <w:color w:val="000000"/>
                  <w:sz w:val="16"/>
                  <w:szCs w:val="16"/>
                </w:rPr>
                <w:t>-0.67</w:t>
              </w:r>
            </w:ins>
          </w:p>
        </w:tc>
      </w:tr>
      <w:tr w:rsidR="00D128F7" w14:paraId="3D3F2F36" w14:textId="77777777" w:rsidTr="009861B1">
        <w:trPr>
          <w:trHeight w:val="170"/>
          <w:jc w:val="center"/>
          <w:ins w:id="2184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24DC30E" w14:textId="77777777" w:rsidR="00D128F7" w:rsidRPr="007E0F91" w:rsidRDefault="00D128F7" w:rsidP="00D128F7">
            <w:pPr>
              <w:jc w:val="center"/>
              <w:rPr>
                <w:ins w:id="21849" w:author="Στάθης Καπ" w:date="2023-03-09T06:32:00Z"/>
                <w:sz w:val="16"/>
                <w:szCs w:val="16"/>
              </w:rPr>
            </w:pPr>
            <w:ins w:id="21850" w:author="Στάθης Καπ" w:date="2023-03-09T06:32:00Z">
              <w:r w:rsidRPr="009861B1">
                <w:rPr>
                  <w:rFonts w:ascii="Calibri" w:hAnsi="Calibri" w:cs="Calibri"/>
                  <w:color w:val="000000"/>
                  <w:sz w:val="16"/>
                  <w:szCs w:val="16"/>
                </w:rPr>
                <w:t>r205</w:t>
              </w:r>
            </w:ins>
          </w:p>
        </w:tc>
        <w:tc>
          <w:tcPr>
            <w:tcW w:w="565" w:type="dxa"/>
            <w:tcBorders>
              <w:left w:val="single" w:sz="4" w:space="0" w:color="auto"/>
            </w:tcBorders>
            <w:vAlign w:val="center"/>
          </w:tcPr>
          <w:p w14:paraId="4C40A775" w14:textId="2162EAC9" w:rsidR="00D128F7" w:rsidRPr="007E0F91" w:rsidRDefault="00D128F7" w:rsidP="00D128F7">
            <w:pPr>
              <w:jc w:val="center"/>
              <w:rPr>
                <w:ins w:id="21851" w:author="Στάθης Καπ" w:date="2023-03-09T06:32:00Z"/>
                <w:sz w:val="16"/>
                <w:szCs w:val="16"/>
              </w:rPr>
            </w:pPr>
            <w:ins w:id="21852"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67651642" w14:textId="2956F186" w:rsidR="00D128F7" w:rsidRPr="007E0F91" w:rsidRDefault="00D128F7" w:rsidP="00D128F7">
            <w:pPr>
              <w:jc w:val="center"/>
              <w:rPr>
                <w:ins w:id="21853" w:author="Στάθης Καπ" w:date="2023-03-09T06:32:00Z"/>
                <w:sz w:val="16"/>
                <w:szCs w:val="16"/>
              </w:rPr>
            </w:pPr>
            <w:ins w:id="21854"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2C13CB41" w14:textId="4C5F3D37" w:rsidR="00D128F7" w:rsidRPr="007E0F91" w:rsidRDefault="00D128F7" w:rsidP="00D128F7">
            <w:pPr>
              <w:jc w:val="center"/>
              <w:rPr>
                <w:ins w:id="21855" w:author="Στάθης Καπ" w:date="2023-03-09T06:32:00Z"/>
                <w:sz w:val="16"/>
                <w:szCs w:val="16"/>
              </w:rPr>
            </w:pPr>
            <w:ins w:id="21856" w:author="Στάθης Καπ" w:date="2023-03-09T07:43:00Z">
              <w:r>
                <w:rPr>
                  <w:rFonts w:ascii="Calibri" w:hAnsi="Calibri" w:cs="Calibri"/>
                  <w:color w:val="000000"/>
                  <w:sz w:val="16"/>
                  <w:szCs w:val="16"/>
                </w:rPr>
                <w:t>1458</w:t>
              </w:r>
            </w:ins>
          </w:p>
        </w:tc>
        <w:tc>
          <w:tcPr>
            <w:tcW w:w="708" w:type="dxa"/>
            <w:vAlign w:val="center"/>
          </w:tcPr>
          <w:p w14:paraId="0E6937F6" w14:textId="5BF016E4" w:rsidR="00D128F7" w:rsidRPr="007E0F91" w:rsidRDefault="00D128F7" w:rsidP="00D128F7">
            <w:pPr>
              <w:jc w:val="center"/>
              <w:rPr>
                <w:ins w:id="21857" w:author="Στάθης Καπ" w:date="2023-03-09T06:32:00Z"/>
                <w:sz w:val="16"/>
                <w:szCs w:val="16"/>
              </w:rPr>
            </w:pPr>
            <w:ins w:id="21858"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5948672" w14:textId="53CAFB2A" w:rsidR="00D128F7" w:rsidRPr="007E0F91" w:rsidRDefault="00D128F7" w:rsidP="00D128F7">
            <w:pPr>
              <w:jc w:val="center"/>
              <w:rPr>
                <w:ins w:id="21859" w:author="Στάθης Καπ" w:date="2023-03-09T06:32:00Z"/>
                <w:sz w:val="16"/>
                <w:szCs w:val="16"/>
              </w:rPr>
            </w:pPr>
            <w:ins w:id="21860"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DF6B873" w14:textId="36A0AD2E" w:rsidR="00D128F7" w:rsidRPr="007E0F91" w:rsidRDefault="00D128F7" w:rsidP="00D128F7">
            <w:pPr>
              <w:jc w:val="center"/>
              <w:rPr>
                <w:ins w:id="21861" w:author="Στάθης Καπ" w:date="2023-03-09T06:32:00Z"/>
                <w:sz w:val="16"/>
                <w:szCs w:val="16"/>
              </w:rPr>
            </w:pPr>
            <w:ins w:id="21862" w:author="Στάθης Καπ" w:date="2023-03-09T07:43:00Z">
              <w:r>
                <w:rPr>
                  <w:rFonts w:ascii="Calibri" w:hAnsi="Calibri" w:cs="Calibri"/>
                  <w:color w:val="000000"/>
                  <w:sz w:val="16"/>
                  <w:szCs w:val="16"/>
                </w:rPr>
                <w:t>1458</w:t>
              </w:r>
            </w:ins>
          </w:p>
        </w:tc>
        <w:tc>
          <w:tcPr>
            <w:tcW w:w="454" w:type="dxa"/>
            <w:vAlign w:val="center"/>
          </w:tcPr>
          <w:p w14:paraId="5D0F097D" w14:textId="770F4622" w:rsidR="00D128F7" w:rsidRPr="007E0F91" w:rsidRDefault="00D128F7" w:rsidP="00D128F7">
            <w:pPr>
              <w:jc w:val="center"/>
              <w:rPr>
                <w:ins w:id="21863" w:author="Στάθης Καπ" w:date="2023-03-09T06:32:00Z"/>
                <w:sz w:val="16"/>
                <w:szCs w:val="16"/>
              </w:rPr>
            </w:pPr>
            <w:ins w:id="21864" w:author="Στάθης Καπ" w:date="2023-03-09T07:43:00Z">
              <w:r>
                <w:rPr>
                  <w:rFonts w:ascii="Calibri" w:hAnsi="Calibri" w:cs="Calibri"/>
                  <w:color w:val="000000"/>
                  <w:sz w:val="16"/>
                  <w:szCs w:val="16"/>
                </w:rPr>
                <w:t>0</w:t>
              </w:r>
            </w:ins>
          </w:p>
        </w:tc>
        <w:tc>
          <w:tcPr>
            <w:tcW w:w="454" w:type="dxa"/>
            <w:vAlign w:val="center"/>
          </w:tcPr>
          <w:p w14:paraId="24EBE7F7" w14:textId="19502599" w:rsidR="00D128F7" w:rsidRPr="007E0F91" w:rsidRDefault="00D128F7" w:rsidP="00D128F7">
            <w:pPr>
              <w:jc w:val="center"/>
              <w:rPr>
                <w:ins w:id="21865" w:author="Στάθης Καπ" w:date="2023-03-09T06:32:00Z"/>
                <w:sz w:val="16"/>
                <w:szCs w:val="16"/>
              </w:rPr>
            </w:pPr>
            <w:ins w:id="21866" w:author="Στάθης Καπ" w:date="2023-03-09T07:43:00Z">
              <w:r>
                <w:rPr>
                  <w:rFonts w:ascii="Calibri" w:hAnsi="Calibri" w:cs="Calibri"/>
                  <w:color w:val="000000"/>
                  <w:sz w:val="16"/>
                  <w:szCs w:val="16"/>
                </w:rPr>
                <w:t>0.172</w:t>
              </w:r>
            </w:ins>
          </w:p>
        </w:tc>
        <w:tc>
          <w:tcPr>
            <w:tcW w:w="457" w:type="dxa"/>
            <w:tcBorders>
              <w:right w:val="single" w:sz="4" w:space="0" w:color="auto"/>
            </w:tcBorders>
            <w:vAlign w:val="center"/>
          </w:tcPr>
          <w:p w14:paraId="092EA342" w14:textId="32BF1DD3" w:rsidR="00D128F7" w:rsidRPr="007E0F91" w:rsidRDefault="00D128F7" w:rsidP="00D128F7">
            <w:pPr>
              <w:jc w:val="center"/>
              <w:rPr>
                <w:ins w:id="21867" w:author="Στάθης Καπ" w:date="2023-03-09T06:32:00Z"/>
                <w:sz w:val="16"/>
                <w:szCs w:val="16"/>
              </w:rPr>
            </w:pPr>
            <w:ins w:id="21868" w:author="Στάθης Καπ" w:date="2023-03-09T07:43:00Z">
              <w:r>
                <w:rPr>
                  <w:rFonts w:ascii="Calibri" w:hAnsi="Calibri" w:cs="Calibri"/>
                  <w:color w:val="000000"/>
                  <w:sz w:val="16"/>
                  <w:szCs w:val="16"/>
                </w:rPr>
                <w:t>19.63</w:t>
              </w:r>
            </w:ins>
          </w:p>
        </w:tc>
        <w:tc>
          <w:tcPr>
            <w:tcW w:w="453" w:type="dxa"/>
            <w:tcBorders>
              <w:left w:val="single" w:sz="4" w:space="0" w:color="auto"/>
            </w:tcBorders>
            <w:vAlign w:val="center"/>
          </w:tcPr>
          <w:p w14:paraId="5D39DB1D" w14:textId="238EBE7D" w:rsidR="00D128F7" w:rsidRPr="007E0F91" w:rsidRDefault="00D128F7" w:rsidP="00D128F7">
            <w:pPr>
              <w:jc w:val="center"/>
              <w:rPr>
                <w:ins w:id="21869" w:author="Στάθης Καπ" w:date="2023-03-09T06:32:00Z"/>
                <w:sz w:val="16"/>
                <w:szCs w:val="16"/>
              </w:rPr>
            </w:pPr>
            <w:ins w:id="21870" w:author="Στάθης Καπ" w:date="2023-03-09T07:43:00Z">
              <w:r>
                <w:rPr>
                  <w:rFonts w:ascii="Calibri" w:hAnsi="Calibri" w:cs="Calibri"/>
                  <w:color w:val="000000"/>
                  <w:sz w:val="16"/>
                  <w:szCs w:val="16"/>
                </w:rPr>
                <w:t>1457</w:t>
              </w:r>
            </w:ins>
          </w:p>
        </w:tc>
        <w:tc>
          <w:tcPr>
            <w:tcW w:w="454" w:type="dxa"/>
            <w:vAlign w:val="center"/>
          </w:tcPr>
          <w:p w14:paraId="0F97D3F6" w14:textId="309A2AE1" w:rsidR="00D128F7" w:rsidRPr="007E0F91" w:rsidRDefault="00D128F7" w:rsidP="00D128F7">
            <w:pPr>
              <w:jc w:val="center"/>
              <w:rPr>
                <w:ins w:id="21871" w:author="Στάθης Καπ" w:date="2023-03-09T06:32:00Z"/>
                <w:sz w:val="16"/>
                <w:szCs w:val="16"/>
              </w:rPr>
            </w:pPr>
            <w:ins w:id="21872" w:author="Στάθης Καπ" w:date="2023-03-09T07:43:00Z">
              <w:r>
                <w:rPr>
                  <w:rFonts w:ascii="Calibri" w:hAnsi="Calibri" w:cs="Calibri"/>
                  <w:color w:val="000000"/>
                  <w:sz w:val="16"/>
                  <w:szCs w:val="16"/>
                </w:rPr>
                <w:t>0.07</w:t>
              </w:r>
            </w:ins>
          </w:p>
        </w:tc>
        <w:tc>
          <w:tcPr>
            <w:tcW w:w="454" w:type="dxa"/>
            <w:vAlign w:val="center"/>
          </w:tcPr>
          <w:p w14:paraId="4EAB3179" w14:textId="30ACD3F6" w:rsidR="00D128F7" w:rsidRPr="007E0F91" w:rsidRDefault="00D128F7" w:rsidP="00D128F7">
            <w:pPr>
              <w:jc w:val="center"/>
              <w:rPr>
                <w:ins w:id="21873" w:author="Στάθης Καπ" w:date="2023-03-09T06:32:00Z"/>
                <w:sz w:val="16"/>
                <w:szCs w:val="16"/>
              </w:rPr>
            </w:pPr>
            <w:ins w:id="21874" w:author="Στάθης Καπ" w:date="2023-03-09T07:43:00Z">
              <w:r>
                <w:rPr>
                  <w:rFonts w:ascii="Calibri" w:hAnsi="Calibri" w:cs="Calibri"/>
                  <w:color w:val="000000"/>
                  <w:sz w:val="16"/>
                  <w:szCs w:val="16"/>
                </w:rPr>
                <w:t>0.187</w:t>
              </w:r>
            </w:ins>
          </w:p>
        </w:tc>
        <w:tc>
          <w:tcPr>
            <w:tcW w:w="454" w:type="dxa"/>
            <w:tcBorders>
              <w:right w:val="single" w:sz="4" w:space="0" w:color="auto"/>
            </w:tcBorders>
            <w:vAlign w:val="center"/>
          </w:tcPr>
          <w:p w14:paraId="1895D623" w14:textId="714C5690" w:rsidR="00D128F7" w:rsidRPr="007E0F91" w:rsidRDefault="00D128F7" w:rsidP="00D128F7">
            <w:pPr>
              <w:jc w:val="center"/>
              <w:rPr>
                <w:ins w:id="21875" w:author="Στάθης Καπ" w:date="2023-03-09T06:32:00Z"/>
                <w:sz w:val="16"/>
                <w:szCs w:val="16"/>
              </w:rPr>
            </w:pPr>
            <w:ins w:id="21876" w:author="Στάθης Καπ" w:date="2023-03-09T07:43:00Z">
              <w:r>
                <w:rPr>
                  <w:rFonts w:ascii="Calibri" w:hAnsi="Calibri" w:cs="Calibri"/>
                  <w:color w:val="000000"/>
                  <w:sz w:val="16"/>
                  <w:szCs w:val="16"/>
                </w:rPr>
                <w:t>12.62</w:t>
              </w:r>
            </w:ins>
          </w:p>
        </w:tc>
        <w:tc>
          <w:tcPr>
            <w:tcW w:w="453" w:type="dxa"/>
            <w:tcBorders>
              <w:left w:val="single" w:sz="4" w:space="0" w:color="auto"/>
            </w:tcBorders>
            <w:vAlign w:val="center"/>
          </w:tcPr>
          <w:p w14:paraId="4744B4C3" w14:textId="0ED474A5" w:rsidR="00D128F7" w:rsidRPr="007E0F91" w:rsidRDefault="00D128F7" w:rsidP="00D128F7">
            <w:pPr>
              <w:jc w:val="center"/>
              <w:rPr>
                <w:ins w:id="21877" w:author="Στάθης Καπ" w:date="2023-03-09T06:32:00Z"/>
                <w:sz w:val="16"/>
                <w:szCs w:val="16"/>
              </w:rPr>
            </w:pPr>
            <w:ins w:id="21878" w:author="Στάθης Καπ" w:date="2023-03-09T07:43:00Z">
              <w:r>
                <w:rPr>
                  <w:rFonts w:ascii="Calibri" w:hAnsi="Calibri" w:cs="Calibri"/>
                  <w:color w:val="000000"/>
                  <w:sz w:val="16"/>
                  <w:szCs w:val="16"/>
                </w:rPr>
                <w:t>1446</w:t>
              </w:r>
            </w:ins>
          </w:p>
        </w:tc>
        <w:tc>
          <w:tcPr>
            <w:tcW w:w="454" w:type="dxa"/>
            <w:vAlign w:val="center"/>
          </w:tcPr>
          <w:p w14:paraId="31D77196" w14:textId="0E9EBB55" w:rsidR="00D128F7" w:rsidRPr="007E0F91" w:rsidRDefault="00D128F7" w:rsidP="00D128F7">
            <w:pPr>
              <w:jc w:val="center"/>
              <w:rPr>
                <w:ins w:id="21879" w:author="Στάθης Καπ" w:date="2023-03-09T06:32:00Z"/>
                <w:sz w:val="16"/>
                <w:szCs w:val="16"/>
              </w:rPr>
            </w:pPr>
            <w:ins w:id="21880" w:author="Στάθης Καπ" w:date="2023-03-09T07:43:00Z">
              <w:r>
                <w:rPr>
                  <w:rFonts w:ascii="Calibri" w:hAnsi="Calibri" w:cs="Calibri"/>
                  <w:color w:val="000000"/>
                  <w:sz w:val="16"/>
                  <w:szCs w:val="16"/>
                </w:rPr>
                <w:t>0.82</w:t>
              </w:r>
            </w:ins>
          </w:p>
        </w:tc>
        <w:tc>
          <w:tcPr>
            <w:tcW w:w="454" w:type="dxa"/>
            <w:vAlign w:val="center"/>
          </w:tcPr>
          <w:p w14:paraId="312D4BAE" w14:textId="6C17BBAA" w:rsidR="00D128F7" w:rsidRPr="007E0F91" w:rsidRDefault="00D128F7" w:rsidP="00D128F7">
            <w:pPr>
              <w:jc w:val="center"/>
              <w:rPr>
                <w:ins w:id="21881" w:author="Στάθης Καπ" w:date="2023-03-09T06:32:00Z"/>
                <w:sz w:val="16"/>
                <w:szCs w:val="16"/>
              </w:rPr>
            </w:pPr>
            <w:ins w:id="21882" w:author="Στάθης Καπ" w:date="2023-03-09T07:43:00Z">
              <w:r>
                <w:rPr>
                  <w:rFonts w:ascii="Calibri" w:hAnsi="Calibri" w:cs="Calibri"/>
                  <w:color w:val="000000"/>
                  <w:sz w:val="16"/>
                  <w:szCs w:val="16"/>
                </w:rPr>
                <w:t>0.183</w:t>
              </w:r>
            </w:ins>
          </w:p>
        </w:tc>
        <w:tc>
          <w:tcPr>
            <w:tcW w:w="461" w:type="dxa"/>
            <w:tcBorders>
              <w:right w:val="single" w:sz="4" w:space="0" w:color="auto"/>
            </w:tcBorders>
            <w:vAlign w:val="center"/>
          </w:tcPr>
          <w:p w14:paraId="31BD10ED" w14:textId="65875CAB" w:rsidR="00D128F7" w:rsidRPr="007E0F91" w:rsidRDefault="00D128F7" w:rsidP="00D128F7">
            <w:pPr>
              <w:jc w:val="center"/>
              <w:rPr>
                <w:ins w:id="21883" w:author="Στάθης Καπ" w:date="2023-03-09T06:32:00Z"/>
                <w:sz w:val="16"/>
                <w:szCs w:val="16"/>
              </w:rPr>
            </w:pPr>
            <w:ins w:id="21884" w:author="Στάθης Καπ" w:date="2023-03-09T07:43:00Z">
              <w:r>
                <w:rPr>
                  <w:rFonts w:ascii="Calibri" w:hAnsi="Calibri" w:cs="Calibri"/>
                  <w:color w:val="000000"/>
                  <w:sz w:val="16"/>
                  <w:szCs w:val="16"/>
                </w:rPr>
                <w:t>14.49</w:t>
              </w:r>
            </w:ins>
          </w:p>
        </w:tc>
      </w:tr>
      <w:tr w:rsidR="00D128F7" w14:paraId="0B0A0424" w14:textId="77777777" w:rsidTr="009861B1">
        <w:trPr>
          <w:trHeight w:val="170"/>
          <w:jc w:val="center"/>
          <w:ins w:id="2188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02FFA9" w14:textId="77777777" w:rsidR="00D128F7" w:rsidRPr="007E0F91" w:rsidRDefault="00D128F7" w:rsidP="00D128F7">
            <w:pPr>
              <w:jc w:val="center"/>
              <w:rPr>
                <w:ins w:id="21886" w:author="Στάθης Καπ" w:date="2023-03-09T06:32:00Z"/>
                <w:sz w:val="16"/>
                <w:szCs w:val="16"/>
              </w:rPr>
            </w:pPr>
            <w:ins w:id="21887" w:author="Στάθης Καπ" w:date="2023-03-09T06:32:00Z">
              <w:r w:rsidRPr="009861B1">
                <w:rPr>
                  <w:rFonts w:ascii="Calibri" w:hAnsi="Calibri" w:cs="Calibri"/>
                  <w:color w:val="000000"/>
                  <w:sz w:val="16"/>
                  <w:szCs w:val="16"/>
                </w:rPr>
                <w:t>r206</w:t>
              </w:r>
            </w:ins>
          </w:p>
        </w:tc>
        <w:tc>
          <w:tcPr>
            <w:tcW w:w="565" w:type="dxa"/>
            <w:tcBorders>
              <w:left w:val="single" w:sz="4" w:space="0" w:color="auto"/>
            </w:tcBorders>
            <w:vAlign w:val="center"/>
          </w:tcPr>
          <w:p w14:paraId="5A16D674" w14:textId="7E149DD2" w:rsidR="00D128F7" w:rsidRPr="007E0F91" w:rsidRDefault="00D128F7" w:rsidP="00D128F7">
            <w:pPr>
              <w:jc w:val="center"/>
              <w:rPr>
                <w:ins w:id="21888" w:author="Στάθης Καπ" w:date="2023-03-09T06:32:00Z"/>
                <w:sz w:val="16"/>
                <w:szCs w:val="16"/>
              </w:rPr>
            </w:pPr>
            <w:ins w:id="21889"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392DF4BC" w14:textId="6D1E514B" w:rsidR="00D128F7" w:rsidRPr="007E0F91" w:rsidRDefault="00D128F7" w:rsidP="00D128F7">
            <w:pPr>
              <w:jc w:val="center"/>
              <w:rPr>
                <w:ins w:id="21890" w:author="Στάθης Καπ" w:date="2023-03-09T06:32:00Z"/>
                <w:sz w:val="16"/>
                <w:szCs w:val="16"/>
              </w:rPr>
            </w:pPr>
            <w:ins w:id="21891"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312ACE9" w14:textId="08869BAF" w:rsidR="00D128F7" w:rsidRPr="007E0F91" w:rsidRDefault="00D128F7" w:rsidP="00D128F7">
            <w:pPr>
              <w:jc w:val="center"/>
              <w:rPr>
                <w:ins w:id="21892" w:author="Στάθης Καπ" w:date="2023-03-09T06:32:00Z"/>
                <w:sz w:val="16"/>
                <w:szCs w:val="16"/>
              </w:rPr>
            </w:pPr>
            <w:ins w:id="21893" w:author="Στάθης Καπ" w:date="2023-03-09T07:43:00Z">
              <w:r>
                <w:rPr>
                  <w:rFonts w:ascii="Calibri" w:hAnsi="Calibri" w:cs="Calibri"/>
                  <w:color w:val="000000"/>
                  <w:sz w:val="16"/>
                  <w:szCs w:val="16"/>
                </w:rPr>
                <w:t>1458</w:t>
              </w:r>
            </w:ins>
          </w:p>
        </w:tc>
        <w:tc>
          <w:tcPr>
            <w:tcW w:w="708" w:type="dxa"/>
            <w:vAlign w:val="center"/>
          </w:tcPr>
          <w:p w14:paraId="6E802D99" w14:textId="78095EAC" w:rsidR="00D128F7" w:rsidRPr="007E0F91" w:rsidRDefault="00D128F7" w:rsidP="00D128F7">
            <w:pPr>
              <w:jc w:val="center"/>
              <w:rPr>
                <w:ins w:id="21894" w:author="Στάθης Καπ" w:date="2023-03-09T06:32:00Z"/>
                <w:sz w:val="16"/>
                <w:szCs w:val="16"/>
              </w:rPr>
            </w:pPr>
            <w:ins w:id="21895"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662474F" w14:textId="06F17BC9" w:rsidR="00D128F7" w:rsidRPr="007E0F91" w:rsidRDefault="00D128F7" w:rsidP="00D128F7">
            <w:pPr>
              <w:jc w:val="center"/>
              <w:rPr>
                <w:ins w:id="21896" w:author="Στάθης Καπ" w:date="2023-03-09T06:32:00Z"/>
                <w:sz w:val="16"/>
                <w:szCs w:val="16"/>
              </w:rPr>
            </w:pPr>
            <w:ins w:id="21897" w:author="Στάθης Καπ" w:date="2023-03-09T07:43:00Z">
              <w:r>
                <w:rPr>
                  <w:rFonts w:ascii="Calibri" w:hAnsi="Calibri" w:cs="Calibri"/>
                  <w:color w:val="000000"/>
                  <w:sz w:val="16"/>
                  <w:szCs w:val="16"/>
                </w:rPr>
                <w:t>0.19</w:t>
              </w:r>
            </w:ins>
          </w:p>
        </w:tc>
        <w:tc>
          <w:tcPr>
            <w:tcW w:w="453" w:type="dxa"/>
            <w:tcBorders>
              <w:left w:val="single" w:sz="4" w:space="0" w:color="auto"/>
            </w:tcBorders>
            <w:vAlign w:val="center"/>
          </w:tcPr>
          <w:p w14:paraId="43567DF0" w14:textId="57ACBB01" w:rsidR="00D128F7" w:rsidRPr="007E0F91" w:rsidRDefault="00D128F7" w:rsidP="00D128F7">
            <w:pPr>
              <w:jc w:val="center"/>
              <w:rPr>
                <w:ins w:id="21898" w:author="Στάθης Καπ" w:date="2023-03-09T06:32:00Z"/>
                <w:sz w:val="16"/>
                <w:szCs w:val="16"/>
              </w:rPr>
            </w:pPr>
            <w:ins w:id="21899" w:author="Στάθης Καπ" w:date="2023-03-09T07:43:00Z">
              <w:r>
                <w:rPr>
                  <w:rFonts w:ascii="Calibri" w:hAnsi="Calibri" w:cs="Calibri"/>
                  <w:color w:val="000000"/>
                  <w:sz w:val="16"/>
                  <w:szCs w:val="16"/>
                </w:rPr>
                <w:t>1458</w:t>
              </w:r>
            </w:ins>
          </w:p>
        </w:tc>
        <w:tc>
          <w:tcPr>
            <w:tcW w:w="454" w:type="dxa"/>
            <w:vAlign w:val="center"/>
          </w:tcPr>
          <w:p w14:paraId="682A2AAA" w14:textId="3DE0368C" w:rsidR="00D128F7" w:rsidRPr="007E0F91" w:rsidRDefault="00D128F7" w:rsidP="00D128F7">
            <w:pPr>
              <w:jc w:val="center"/>
              <w:rPr>
                <w:ins w:id="21900" w:author="Στάθης Καπ" w:date="2023-03-09T06:32:00Z"/>
                <w:sz w:val="16"/>
                <w:szCs w:val="16"/>
              </w:rPr>
            </w:pPr>
            <w:ins w:id="21901" w:author="Στάθης Καπ" w:date="2023-03-09T07:43:00Z">
              <w:r>
                <w:rPr>
                  <w:rFonts w:ascii="Calibri" w:hAnsi="Calibri" w:cs="Calibri"/>
                  <w:color w:val="000000"/>
                  <w:sz w:val="16"/>
                  <w:szCs w:val="16"/>
                </w:rPr>
                <w:t>0</w:t>
              </w:r>
            </w:ins>
          </w:p>
        </w:tc>
        <w:tc>
          <w:tcPr>
            <w:tcW w:w="454" w:type="dxa"/>
            <w:vAlign w:val="center"/>
          </w:tcPr>
          <w:p w14:paraId="34B3AABA" w14:textId="619B9CAA" w:rsidR="00D128F7" w:rsidRPr="007E0F91" w:rsidRDefault="00D128F7" w:rsidP="00D128F7">
            <w:pPr>
              <w:jc w:val="center"/>
              <w:rPr>
                <w:ins w:id="21902" w:author="Στάθης Καπ" w:date="2023-03-09T06:32:00Z"/>
                <w:sz w:val="16"/>
                <w:szCs w:val="16"/>
              </w:rPr>
            </w:pPr>
            <w:ins w:id="21903" w:author="Στάθης Καπ" w:date="2023-03-09T07:43:00Z">
              <w:r>
                <w:rPr>
                  <w:rFonts w:ascii="Calibri" w:hAnsi="Calibri" w:cs="Calibri"/>
                  <w:color w:val="000000"/>
                  <w:sz w:val="16"/>
                  <w:szCs w:val="16"/>
                </w:rPr>
                <w:t>0.14</w:t>
              </w:r>
            </w:ins>
          </w:p>
        </w:tc>
        <w:tc>
          <w:tcPr>
            <w:tcW w:w="457" w:type="dxa"/>
            <w:tcBorders>
              <w:right w:val="single" w:sz="4" w:space="0" w:color="auto"/>
            </w:tcBorders>
            <w:vAlign w:val="center"/>
          </w:tcPr>
          <w:p w14:paraId="6BA97BC8" w14:textId="29D6163A" w:rsidR="00D128F7" w:rsidRPr="007E0F91" w:rsidRDefault="00D128F7" w:rsidP="00D128F7">
            <w:pPr>
              <w:jc w:val="center"/>
              <w:rPr>
                <w:ins w:id="21904" w:author="Στάθης Καπ" w:date="2023-03-09T06:32:00Z"/>
                <w:sz w:val="16"/>
                <w:szCs w:val="16"/>
              </w:rPr>
            </w:pPr>
            <w:ins w:id="21905" w:author="Στάθης Καπ" w:date="2023-03-09T07:43:00Z">
              <w:r>
                <w:rPr>
                  <w:rFonts w:ascii="Calibri" w:hAnsi="Calibri" w:cs="Calibri"/>
                  <w:color w:val="000000"/>
                  <w:sz w:val="16"/>
                  <w:szCs w:val="16"/>
                </w:rPr>
                <w:t>26.32</w:t>
              </w:r>
            </w:ins>
          </w:p>
        </w:tc>
        <w:tc>
          <w:tcPr>
            <w:tcW w:w="453" w:type="dxa"/>
            <w:tcBorders>
              <w:left w:val="single" w:sz="4" w:space="0" w:color="auto"/>
            </w:tcBorders>
            <w:vAlign w:val="center"/>
          </w:tcPr>
          <w:p w14:paraId="5FFE9C2B" w14:textId="73C61BFB" w:rsidR="00D128F7" w:rsidRPr="007E0F91" w:rsidRDefault="00D128F7" w:rsidP="00D128F7">
            <w:pPr>
              <w:jc w:val="center"/>
              <w:rPr>
                <w:ins w:id="21906" w:author="Στάθης Καπ" w:date="2023-03-09T06:32:00Z"/>
                <w:sz w:val="16"/>
                <w:szCs w:val="16"/>
              </w:rPr>
            </w:pPr>
            <w:ins w:id="21907" w:author="Στάθης Καπ" w:date="2023-03-09T07:43:00Z">
              <w:r>
                <w:rPr>
                  <w:rFonts w:ascii="Calibri" w:hAnsi="Calibri" w:cs="Calibri"/>
                  <w:color w:val="000000"/>
                  <w:sz w:val="16"/>
                  <w:szCs w:val="16"/>
                </w:rPr>
                <w:t>1458</w:t>
              </w:r>
            </w:ins>
          </w:p>
        </w:tc>
        <w:tc>
          <w:tcPr>
            <w:tcW w:w="454" w:type="dxa"/>
            <w:vAlign w:val="center"/>
          </w:tcPr>
          <w:p w14:paraId="45BA08D8" w14:textId="4B3E9B32" w:rsidR="00D128F7" w:rsidRPr="007E0F91" w:rsidRDefault="00D128F7" w:rsidP="00D128F7">
            <w:pPr>
              <w:jc w:val="center"/>
              <w:rPr>
                <w:ins w:id="21908" w:author="Στάθης Καπ" w:date="2023-03-09T06:32:00Z"/>
                <w:sz w:val="16"/>
                <w:szCs w:val="16"/>
              </w:rPr>
            </w:pPr>
            <w:ins w:id="21909" w:author="Στάθης Καπ" w:date="2023-03-09T07:43:00Z">
              <w:r>
                <w:rPr>
                  <w:rFonts w:ascii="Calibri" w:hAnsi="Calibri" w:cs="Calibri"/>
                  <w:color w:val="000000"/>
                  <w:sz w:val="16"/>
                  <w:szCs w:val="16"/>
                </w:rPr>
                <w:t>0</w:t>
              </w:r>
            </w:ins>
          </w:p>
        </w:tc>
        <w:tc>
          <w:tcPr>
            <w:tcW w:w="454" w:type="dxa"/>
            <w:vAlign w:val="center"/>
          </w:tcPr>
          <w:p w14:paraId="0CF21D8A" w14:textId="66E9D09D" w:rsidR="00D128F7" w:rsidRPr="007E0F91" w:rsidRDefault="00D128F7" w:rsidP="00D128F7">
            <w:pPr>
              <w:jc w:val="center"/>
              <w:rPr>
                <w:ins w:id="21910" w:author="Στάθης Καπ" w:date="2023-03-09T06:32:00Z"/>
                <w:sz w:val="16"/>
                <w:szCs w:val="16"/>
              </w:rPr>
            </w:pPr>
            <w:ins w:id="21911" w:author="Στάθης Καπ" w:date="2023-03-09T07:43:00Z">
              <w:r>
                <w:rPr>
                  <w:rFonts w:ascii="Calibri" w:hAnsi="Calibri" w:cs="Calibri"/>
                  <w:color w:val="000000"/>
                  <w:sz w:val="16"/>
                  <w:szCs w:val="16"/>
                </w:rPr>
                <w:t>0.308</w:t>
              </w:r>
            </w:ins>
          </w:p>
        </w:tc>
        <w:tc>
          <w:tcPr>
            <w:tcW w:w="454" w:type="dxa"/>
            <w:tcBorders>
              <w:right w:val="single" w:sz="4" w:space="0" w:color="auto"/>
            </w:tcBorders>
            <w:vAlign w:val="center"/>
          </w:tcPr>
          <w:p w14:paraId="3F63ED28" w14:textId="32F4FB24" w:rsidR="00D128F7" w:rsidRPr="007E0F91" w:rsidRDefault="00D128F7" w:rsidP="00D128F7">
            <w:pPr>
              <w:jc w:val="center"/>
              <w:rPr>
                <w:ins w:id="21912" w:author="Στάθης Καπ" w:date="2023-03-09T06:32:00Z"/>
                <w:sz w:val="16"/>
                <w:szCs w:val="16"/>
              </w:rPr>
            </w:pPr>
            <w:ins w:id="21913" w:author="Στάθης Καπ" w:date="2023-03-09T07:43:00Z">
              <w:r>
                <w:rPr>
                  <w:rFonts w:ascii="Calibri" w:hAnsi="Calibri" w:cs="Calibri"/>
                  <w:color w:val="000000"/>
                  <w:sz w:val="16"/>
                  <w:szCs w:val="16"/>
                </w:rPr>
                <w:t>-62.11</w:t>
              </w:r>
            </w:ins>
          </w:p>
        </w:tc>
        <w:tc>
          <w:tcPr>
            <w:tcW w:w="453" w:type="dxa"/>
            <w:tcBorders>
              <w:left w:val="single" w:sz="4" w:space="0" w:color="auto"/>
            </w:tcBorders>
            <w:vAlign w:val="center"/>
          </w:tcPr>
          <w:p w14:paraId="778DEFF2" w14:textId="48C9B7C5" w:rsidR="00D128F7" w:rsidRPr="007E0F91" w:rsidRDefault="00D128F7" w:rsidP="00D128F7">
            <w:pPr>
              <w:jc w:val="center"/>
              <w:rPr>
                <w:ins w:id="21914" w:author="Στάθης Καπ" w:date="2023-03-09T06:32:00Z"/>
                <w:sz w:val="16"/>
                <w:szCs w:val="16"/>
              </w:rPr>
            </w:pPr>
            <w:ins w:id="21915" w:author="Στάθης Καπ" w:date="2023-03-09T07:43:00Z">
              <w:r>
                <w:rPr>
                  <w:rFonts w:ascii="Calibri" w:hAnsi="Calibri" w:cs="Calibri"/>
                  <w:color w:val="000000"/>
                  <w:sz w:val="16"/>
                  <w:szCs w:val="16"/>
                </w:rPr>
                <w:t>1458</w:t>
              </w:r>
            </w:ins>
          </w:p>
        </w:tc>
        <w:tc>
          <w:tcPr>
            <w:tcW w:w="454" w:type="dxa"/>
            <w:vAlign w:val="center"/>
          </w:tcPr>
          <w:p w14:paraId="1B3AFDA5" w14:textId="5F5016DD" w:rsidR="00D128F7" w:rsidRPr="007E0F91" w:rsidRDefault="00D128F7" w:rsidP="00D128F7">
            <w:pPr>
              <w:jc w:val="center"/>
              <w:rPr>
                <w:ins w:id="21916" w:author="Στάθης Καπ" w:date="2023-03-09T06:32:00Z"/>
                <w:sz w:val="16"/>
                <w:szCs w:val="16"/>
              </w:rPr>
            </w:pPr>
            <w:ins w:id="21917" w:author="Στάθης Καπ" w:date="2023-03-09T07:43:00Z">
              <w:r>
                <w:rPr>
                  <w:rFonts w:ascii="Calibri" w:hAnsi="Calibri" w:cs="Calibri"/>
                  <w:color w:val="000000"/>
                  <w:sz w:val="16"/>
                  <w:szCs w:val="16"/>
                </w:rPr>
                <w:t>0</w:t>
              </w:r>
            </w:ins>
          </w:p>
        </w:tc>
        <w:tc>
          <w:tcPr>
            <w:tcW w:w="454" w:type="dxa"/>
            <w:vAlign w:val="center"/>
          </w:tcPr>
          <w:p w14:paraId="4121579E" w14:textId="328DC36E" w:rsidR="00D128F7" w:rsidRPr="007E0F91" w:rsidRDefault="00D128F7" w:rsidP="00D128F7">
            <w:pPr>
              <w:jc w:val="center"/>
              <w:rPr>
                <w:ins w:id="21918" w:author="Στάθης Καπ" w:date="2023-03-09T06:32:00Z"/>
                <w:sz w:val="16"/>
                <w:szCs w:val="16"/>
              </w:rPr>
            </w:pPr>
            <w:ins w:id="21919" w:author="Στάθης Καπ" w:date="2023-03-09T07:43:00Z">
              <w:r>
                <w:rPr>
                  <w:rFonts w:ascii="Calibri" w:hAnsi="Calibri" w:cs="Calibri"/>
                  <w:color w:val="000000"/>
                  <w:sz w:val="16"/>
                  <w:szCs w:val="16"/>
                </w:rPr>
                <w:t>0.158</w:t>
              </w:r>
            </w:ins>
          </w:p>
        </w:tc>
        <w:tc>
          <w:tcPr>
            <w:tcW w:w="461" w:type="dxa"/>
            <w:tcBorders>
              <w:right w:val="single" w:sz="4" w:space="0" w:color="auto"/>
            </w:tcBorders>
            <w:vAlign w:val="center"/>
          </w:tcPr>
          <w:p w14:paraId="372B1679" w14:textId="038F1CC5" w:rsidR="00D128F7" w:rsidRPr="007E0F91" w:rsidRDefault="00D128F7" w:rsidP="00D128F7">
            <w:pPr>
              <w:jc w:val="center"/>
              <w:rPr>
                <w:ins w:id="21920" w:author="Στάθης Καπ" w:date="2023-03-09T06:32:00Z"/>
                <w:sz w:val="16"/>
                <w:szCs w:val="16"/>
              </w:rPr>
            </w:pPr>
            <w:ins w:id="21921" w:author="Στάθης Καπ" w:date="2023-03-09T07:43:00Z">
              <w:r>
                <w:rPr>
                  <w:rFonts w:ascii="Calibri" w:hAnsi="Calibri" w:cs="Calibri"/>
                  <w:color w:val="000000"/>
                  <w:sz w:val="16"/>
                  <w:szCs w:val="16"/>
                </w:rPr>
                <w:t>16.84</w:t>
              </w:r>
            </w:ins>
          </w:p>
        </w:tc>
      </w:tr>
      <w:tr w:rsidR="00D128F7" w14:paraId="3C76D456" w14:textId="77777777" w:rsidTr="009861B1">
        <w:trPr>
          <w:trHeight w:val="170"/>
          <w:jc w:val="center"/>
          <w:ins w:id="2192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A4D86F0" w14:textId="77777777" w:rsidR="00D128F7" w:rsidRPr="007E0F91" w:rsidRDefault="00D128F7" w:rsidP="00D128F7">
            <w:pPr>
              <w:jc w:val="center"/>
              <w:rPr>
                <w:ins w:id="21923" w:author="Στάθης Καπ" w:date="2023-03-09T06:32:00Z"/>
                <w:sz w:val="16"/>
                <w:szCs w:val="16"/>
              </w:rPr>
            </w:pPr>
            <w:ins w:id="21924" w:author="Στάθης Καπ" w:date="2023-03-09T06:32:00Z">
              <w:r w:rsidRPr="009861B1">
                <w:rPr>
                  <w:rFonts w:ascii="Calibri" w:hAnsi="Calibri" w:cs="Calibri"/>
                  <w:color w:val="000000"/>
                  <w:sz w:val="16"/>
                  <w:szCs w:val="16"/>
                </w:rPr>
                <w:t>r207</w:t>
              </w:r>
            </w:ins>
          </w:p>
        </w:tc>
        <w:tc>
          <w:tcPr>
            <w:tcW w:w="565" w:type="dxa"/>
            <w:tcBorders>
              <w:left w:val="single" w:sz="4" w:space="0" w:color="auto"/>
            </w:tcBorders>
            <w:vAlign w:val="center"/>
          </w:tcPr>
          <w:p w14:paraId="2B3E5EF5" w14:textId="14688E3B" w:rsidR="00D128F7" w:rsidRPr="007E0F91" w:rsidRDefault="00D128F7" w:rsidP="00D128F7">
            <w:pPr>
              <w:jc w:val="center"/>
              <w:rPr>
                <w:ins w:id="21925" w:author="Στάθης Καπ" w:date="2023-03-09T06:32:00Z"/>
                <w:sz w:val="16"/>
                <w:szCs w:val="16"/>
              </w:rPr>
            </w:pPr>
            <w:ins w:id="21926"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2CDB892" w14:textId="50EA5418" w:rsidR="00D128F7" w:rsidRPr="007E0F91" w:rsidRDefault="00D128F7" w:rsidP="00D128F7">
            <w:pPr>
              <w:jc w:val="center"/>
              <w:rPr>
                <w:ins w:id="21927" w:author="Στάθης Καπ" w:date="2023-03-09T06:32:00Z"/>
                <w:sz w:val="16"/>
                <w:szCs w:val="16"/>
              </w:rPr>
            </w:pPr>
            <w:ins w:id="21928"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792E6B2A" w14:textId="185D5737" w:rsidR="00D128F7" w:rsidRPr="007E0F91" w:rsidRDefault="00D128F7" w:rsidP="00D128F7">
            <w:pPr>
              <w:jc w:val="center"/>
              <w:rPr>
                <w:ins w:id="21929" w:author="Στάθης Καπ" w:date="2023-03-09T06:32:00Z"/>
                <w:sz w:val="16"/>
                <w:szCs w:val="16"/>
              </w:rPr>
            </w:pPr>
            <w:ins w:id="21930" w:author="Στάθης Καπ" w:date="2023-03-09T07:43:00Z">
              <w:r>
                <w:rPr>
                  <w:rFonts w:ascii="Calibri" w:hAnsi="Calibri" w:cs="Calibri"/>
                  <w:color w:val="000000"/>
                  <w:sz w:val="16"/>
                  <w:szCs w:val="16"/>
                </w:rPr>
                <w:t>1458</w:t>
              </w:r>
            </w:ins>
          </w:p>
        </w:tc>
        <w:tc>
          <w:tcPr>
            <w:tcW w:w="708" w:type="dxa"/>
            <w:vAlign w:val="center"/>
          </w:tcPr>
          <w:p w14:paraId="04D217F5" w14:textId="017FD09E" w:rsidR="00D128F7" w:rsidRPr="007E0F91" w:rsidRDefault="00D128F7" w:rsidP="00D128F7">
            <w:pPr>
              <w:jc w:val="center"/>
              <w:rPr>
                <w:ins w:id="21931" w:author="Στάθης Καπ" w:date="2023-03-09T06:32:00Z"/>
                <w:sz w:val="16"/>
                <w:szCs w:val="16"/>
              </w:rPr>
            </w:pPr>
            <w:ins w:id="21932"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0AEDC27C" w14:textId="19AEDA9C" w:rsidR="00D128F7" w:rsidRPr="007E0F91" w:rsidRDefault="00D128F7" w:rsidP="00D128F7">
            <w:pPr>
              <w:jc w:val="center"/>
              <w:rPr>
                <w:ins w:id="21933" w:author="Στάθης Καπ" w:date="2023-03-09T06:32:00Z"/>
                <w:sz w:val="16"/>
                <w:szCs w:val="16"/>
              </w:rPr>
            </w:pPr>
            <w:ins w:id="21934" w:author="Στάθης Καπ" w:date="2023-03-09T07:43:00Z">
              <w:r>
                <w:rPr>
                  <w:rFonts w:ascii="Calibri" w:hAnsi="Calibri" w:cs="Calibri"/>
                  <w:color w:val="000000"/>
                  <w:sz w:val="16"/>
                  <w:szCs w:val="16"/>
                </w:rPr>
                <w:t>0.157</w:t>
              </w:r>
            </w:ins>
          </w:p>
        </w:tc>
        <w:tc>
          <w:tcPr>
            <w:tcW w:w="453" w:type="dxa"/>
            <w:tcBorders>
              <w:left w:val="single" w:sz="4" w:space="0" w:color="auto"/>
            </w:tcBorders>
            <w:vAlign w:val="center"/>
          </w:tcPr>
          <w:p w14:paraId="5E4AD687" w14:textId="394B6272" w:rsidR="00D128F7" w:rsidRPr="007E0F91" w:rsidRDefault="00D128F7" w:rsidP="00D128F7">
            <w:pPr>
              <w:jc w:val="center"/>
              <w:rPr>
                <w:ins w:id="21935" w:author="Στάθης Καπ" w:date="2023-03-09T06:32:00Z"/>
                <w:sz w:val="16"/>
                <w:szCs w:val="16"/>
              </w:rPr>
            </w:pPr>
            <w:ins w:id="21936" w:author="Στάθης Καπ" w:date="2023-03-09T07:43:00Z">
              <w:r>
                <w:rPr>
                  <w:rFonts w:ascii="Calibri" w:hAnsi="Calibri" w:cs="Calibri"/>
                  <w:color w:val="000000"/>
                  <w:sz w:val="16"/>
                  <w:szCs w:val="16"/>
                </w:rPr>
                <w:t>1458</w:t>
              </w:r>
            </w:ins>
          </w:p>
        </w:tc>
        <w:tc>
          <w:tcPr>
            <w:tcW w:w="454" w:type="dxa"/>
            <w:vAlign w:val="center"/>
          </w:tcPr>
          <w:p w14:paraId="7814DDD2" w14:textId="29AC60C2" w:rsidR="00D128F7" w:rsidRPr="007E0F91" w:rsidRDefault="00D128F7" w:rsidP="00D128F7">
            <w:pPr>
              <w:jc w:val="center"/>
              <w:rPr>
                <w:ins w:id="21937" w:author="Στάθης Καπ" w:date="2023-03-09T06:32:00Z"/>
                <w:sz w:val="16"/>
                <w:szCs w:val="16"/>
              </w:rPr>
            </w:pPr>
            <w:ins w:id="21938" w:author="Στάθης Καπ" w:date="2023-03-09T07:43:00Z">
              <w:r>
                <w:rPr>
                  <w:rFonts w:ascii="Calibri" w:hAnsi="Calibri" w:cs="Calibri"/>
                  <w:color w:val="000000"/>
                  <w:sz w:val="16"/>
                  <w:szCs w:val="16"/>
                </w:rPr>
                <w:t>0</w:t>
              </w:r>
            </w:ins>
          </w:p>
        </w:tc>
        <w:tc>
          <w:tcPr>
            <w:tcW w:w="454" w:type="dxa"/>
            <w:vAlign w:val="center"/>
          </w:tcPr>
          <w:p w14:paraId="538EA6E4" w14:textId="4C3D007D" w:rsidR="00D128F7" w:rsidRPr="007E0F91" w:rsidRDefault="00D128F7" w:rsidP="00D128F7">
            <w:pPr>
              <w:jc w:val="center"/>
              <w:rPr>
                <w:ins w:id="21939" w:author="Στάθης Καπ" w:date="2023-03-09T06:32:00Z"/>
                <w:sz w:val="16"/>
                <w:szCs w:val="16"/>
              </w:rPr>
            </w:pPr>
            <w:ins w:id="21940" w:author="Στάθης Καπ" w:date="2023-03-09T07:43:00Z">
              <w:r>
                <w:rPr>
                  <w:rFonts w:ascii="Calibri" w:hAnsi="Calibri" w:cs="Calibri"/>
                  <w:color w:val="000000"/>
                  <w:sz w:val="16"/>
                  <w:szCs w:val="16"/>
                </w:rPr>
                <w:t>0.142</w:t>
              </w:r>
            </w:ins>
          </w:p>
        </w:tc>
        <w:tc>
          <w:tcPr>
            <w:tcW w:w="457" w:type="dxa"/>
            <w:tcBorders>
              <w:right w:val="single" w:sz="4" w:space="0" w:color="auto"/>
            </w:tcBorders>
            <w:vAlign w:val="center"/>
          </w:tcPr>
          <w:p w14:paraId="22A55E5C" w14:textId="5B488C7B" w:rsidR="00D128F7" w:rsidRPr="007E0F91" w:rsidRDefault="00D128F7" w:rsidP="00D128F7">
            <w:pPr>
              <w:jc w:val="center"/>
              <w:rPr>
                <w:ins w:id="21941" w:author="Στάθης Καπ" w:date="2023-03-09T06:32:00Z"/>
                <w:sz w:val="16"/>
                <w:szCs w:val="16"/>
              </w:rPr>
            </w:pPr>
            <w:ins w:id="21942" w:author="Στάθης Καπ" w:date="2023-03-09T07:43:00Z">
              <w:r>
                <w:rPr>
                  <w:rFonts w:ascii="Calibri" w:hAnsi="Calibri" w:cs="Calibri"/>
                  <w:color w:val="000000"/>
                  <w:sz w:val="16"/>
                  <w:szCs w:val="16"/>
                </w:rPr>
                <w:t>9.55</w:t>
              </w:r>
            </w:ins>
          </w:p>
        </w:tc>
        <w:tc>
          <w:tcPr>
            <w:tcW w:w="453" w:type="dxa"/>
            <w:tcBorders>
              <w:left w:val="single" w:sz="4" w:space="0" w:color="auto"/>
            </w:tcBorders>
            <w:vAlign w:val="center"/>
          </w:tcPr>
          <w:p w14:paraId="3D21A79E" w14:textId="4C9396EA" w:rsidR="00D128F7" w:rsidRPr="007E0F91" w:rsidRDefault="00D128F7" w:rsidP="00D128F7">
            <w:pPr>
              <w:jc w:val="center"/>
              <w:rPr>
                <w:ins w:id="21943" w:author="Στάθης Καπ" w:date="2023-03-09T06:32:00Z"/>
                <w:sz w:val="16"/>
                <w:szCs w:val="16"/>
              </w:rPr>
            </w:pPr>
            <w:ins w:id="21944" w:author="Στάθης Καπ" w:date="2023-03-09T07:43:00Z">
              <w:r>
                <w:rPr>
                  <w:rFonts w:ascii="Calibri" w:hAnsi="Calibri" w:cs="Calibri"/>
                  <w:color w:val="000000"/>
                  <w:sz w:val="16"/>
                  <w:szCs w:val="16"/>
                </w:rPr>
                <w:t>1458</w:t>
              </w:r>
            </w:ins>
          </w:p>
        </w:tc>
        <w:tc>
          <w:tcPr>
            <w:tcW w:w="454" w:type="dxa"/>
            <w:vAlign w:val="center"/>
          </w:tcPr>
          <w:p w14:paraId="4F283B14" w14:textId="1B2079C7" w:rsidR="00D128F7" w:rsidRPr="007E0F91" w:rsidRDefault="00D128F7" w:rsidP="00D128F7">
            <w:pPr>
              <w:jc w:val="center"/>
              <w:rPr>
                <w:ins w:id="21945" w:author="Στάθης Καπ" w:date="2023-03-09T06:32:00Z"/>
                <w:sz w:val="16"/>
                <w:szCs w:val="16"/>
              </w:rPr>
            </w:pPr>
            <w:ins w:id="21946" w:author="Στάθης Καπ" w:date="2023-03-09T07:43:00Z">
              <w:r>
                <w:rPr>
                  <w:rFonts w:ascii="Calibri" w:hAnsi="Calibri" w:cs="Calibri"/>
                  <w:color w:val="000000"/>
                  <w:sz w:val="16"/>
                  <w:szCs w:val="16"/>
                </w:rPr>
                <w:t>0</w:t>
              </w:r>
            </w:ins>
          </w:p>
        </w:tc>
        <w:tc>
          <w:tcPr>
            <w:tcW w:w="454" w:type="dxa"/>
            <w:vAlign w:val="center"/>
          </w:tcPr>
          <w:p w14:paraId="556F5092" w14:textId="58F1C96C" w:rsidR="00D128F7" w:rsidRPr="007E0F91" w:rsidRDefault="00D128F7" w:rsidP="00D128F7">
            <w:pPr>
              <w:jc w:val="center"/>
              <w:rPr>
                <w:ins w:id="21947" w:author="Στάθης Καπ" w:date="2023-03-09T06:32:00Z"/>
                <w:sz w:val="16"/>
                <w:szCs w:val="16"/>
              </w:rPr>
            </w:pPr>
            <w:ins w:id="21948" w:author="Στάθης Καπ" w:date="2023-03-09T07:43:00Z">
              <w:r>
                <w:rPr>
                  <w:rFonts w:ascii="Calibri" w:hAnsi="Calibri" w:cs="Calibri"/>
                  <w:color w:val="000000"/>
                  <w:sz w:val="16"/>
                  <w:szCs w:val="16"/>
                </w:rPr>
                <w:t>0.144</w:t>
              </w:r>
            </w:ins>
          </w:p>
        </w:tc>
        <w:tc>
          <w:tcPr>
            <w:tcW w:w="454" w:type="dxa"/>
            <w:tcBorders>
              <w:right w:val="single" w:sz="4" w:space="0" w:color="auto"/>
            </w:tcBorders>
            <w:vAlign w:val="center"/>
          </w:tcPr>
          <w:p w14:paraId="2A72D6DE" w14:textId="4EC923A7" w:rsidR="00D128F7" w:rsidRPr="007E0F91" w:rsidRDefault="00D128F7" w:rsidP="00D128F7">
            <w:pPr>
              <w:jc w:val="center"/>
              <w:rPr>
                <w:ins w:id="21949" w:author="Στάθης Καπ" w:date="2023-03-09T06:32:00Z"/>
                <w:sz w:val="16"/>
                <w:szCs w:val="16"/>
              </w:rPr>
            </w:pPr>
            <w:ins w:id="21950" w:author="Στάθης Καπ" w:date="2023-03-09T07:43:00Z">
              <w:r>
                <w:rPr>
                  <w:rFonts w:ascii="Calibri" w:hAnsi="Calibri" w:cs="Calibri"/>
                  <w:color w:val="000000"/>
                  <w:sz w:val="16"/>
                  <w:szCs w:val="16"/>
                </w:rPr>
                <w:t>8.28</w:t>
              </w:r>
            </w:ins>
          </w:p>
        </w:tc>
        <w:tc>
          <w:tcPr>
            <w:tcW w:w="453" w:type="dxa"/>
            <w:tcBorders>
              <w:left w:val="single" w:sz="4" w:space="0" w:color="auto"/>
            </w:tcBorders>
            <w:vAlign w:val="center"/>
          </w:tcPr>
          <w:p w14:paraId="12A9D6B9" w14:textId="0F78C14E" w:rsidR="00D128F7" w:rsidRPr="007E0F91" w:rsidRDefault="00D128F7" w:rsidP="00D128F7">
            <w:pPr>
              <w:jc w:val="center"/>
              <w:rPr>
                <w:ins w:id="21951" w:author="Στάθης Καπ" w:date="2023-03-09T06:32:00Z"/>
                <w:sz w:val="16"/>
                <w:szCs w:val="16"/>
              </w:rPr>
            </w:pPr>
            <w:ins w:id="21952" w:author="Στάθης Καπ" w:date="2023-03-09T07:43:00Z">
              <w:r>
                <w:rPr>
                  <w:rFonts w:ascii="Calibri" w:hAnsi="Calibri" w:cs="Calibri"/>
                  <w:color w:val="000000"/>
                  <w:sz w:val="16"/>
                  <w:szCs w:val="16"/>
                </w:rPr>
                <w:t>1458</w:t>
              </w:r>
            </w:ins>
          </w:p>
        </w:tc>
        <w:tc>
          <w:tcPr>
            <w:tcW w:w="454" w:type="dxa"/>
            <w:vAlign w:val="center"/>
          </w:tcPr>
          <w:p w14:paraId="189F230B" w14:textId="5FF4BB7B" w:rsidR="00D128F7" w:rsidRPr="007E0F91" w:rsidRDefault="00D128F7" w:rsidP="00D128F7">
            <w:pPr>
              <w:jc w:val="center"/>
              <w:rPr>
                <w:ins w:id="21953" w:author="Στάθης Καπ" w:date="2023-03-09T06:32:00Z"/>
                <w:sz w:val="16"/>
                <w:szCs w:val="16"/>
              </w:rPr>
            </w:pPr>
            <w:ins w:id="21954" w:author="Στάθης Καπ" w:date="2023-03-09T07:43:00Z">
              <w:r>
                <w:rPr>
                  <w:rFonts w:ascii="Calibri" w:hAnsi="Calibri" w:cs="Calibri"/>
                  <w:color w:val="000000"/>
                  <w:sz w:val="16"/>
                  <w:szCs w:val="16"/>
                </w:rPr>
                <w:t>0</w:t>
              </w:r>
            </w:ins>
          </w:p>
        </w:tc>
        <w:tc>
          <w:tcPr>
            <w:tcW w:w="454" w:type="dxa"/>
            <w:vAlign w:val="center"/>
          </w:tcPr>
          <w:p w14:paraId="2C101A70" w14:textId="241C0496" w:rsidR="00D128F7" w:rsidRPr="007E0F91" w:rsidRDefault="00D128F7" w:rsidP="00D128F7">
            <w:pPr>
              <w:jc w:val="center"/>
              <w:rPr>
                <w:ins w:id="21955" w:author="Στάθης Καπ" w:date="2023-03-09T06:32:00Z"/>
                <w:sz w:val="16"/>
                <w:szCs w:val="16"/>
              </w:rPr>
            </w:pPr>
            <w:ins w:id="21956" w:author="Στάθης Καπ" w:date="2023-03-09T07:43:00Z">
              <w:r>
                <w:rPr>
                  <w:rFonts w:ascii="Calibri" w:hAnsi="Calibri" w:cs="Calibri"/>
                  <w:color w:val="000000"/>
                  <w:sz w:val="16"/>
                  <w:szCs w:val="16"/>
                </w:rPr>
                <w:t>0.139</w:t>
              </w:r>
            </w:ins>
          </w:p>
        </w:tc>
        <w:tc>
          <w:tcPr>
            <w:tcW w:w="461" w:type="dxa"/>
            <w:tcBorders>
              <w:right w:val="single" w:sz="4" w:space="0" w:color="auto"/>
            </w:tcBorders>
            <w:vAlign w:val="center"/>
          </w:tcPr>
          <w:p w14:paraId="00D3126F" w14:textId="61E8BBD1" w:rsidR="00D128F7" w:rsidRPr="007E0F91" w:rsidRDefault="00D128F7" w:rsidP="00D128F7">
            <w:pPr>
              <w:jc w:val="center"/>
              <w:rPr>
                <w:ins w:id="21957" w:author="Στάθης Καπ" w:date="2023-03-09T06:32:00Z"/>
                <w:sz w:val="16"/>
                <w:szCs w:val="16"/>
              </w:rPr>
            </w:pPr>
            <w:ins w:id="21958" w:author="Στάθης Καπ" w:date="2023-03-09T07:43:00Z">
              <w:r>
                <w:rPr>
                  <w:rFonts w:ascii="Calibri" w:hAnsi="Calibri" w:cs="Calibri"/>
                  <w:color w:val="000000"/>
                  <w:sz w:val="16"/>
                  <w:szCs w:val="16"/>
                </w:rPr>
                <w:t>11.46</w:t>
              </w:r>
            </w:ins>
          </w:p>
        </w:tc>
      </w:tr>
      <w:tr w:rsidR="00D128F7" w14:paraId="0669B18D" w14:textId="77777777" w:rsidTr="009861B1">
        <w:trPr>
          <w:trHeight w:val="170"/>
          <w:jc w:val="center"/>
          <w:ins w:id="2195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BCC0EF" w14:textId="77777777" w:rsidR="00D128F7" w:rsidRPr="007E0F91" w:rsidRDefault="00D128F7" w:rsidP="00D128F7">
            <w:pPr>
              <w:jc w:val="center"/>
              <w:rPr>
                <w:ins w:id="21960" w:author="Στάθης Καπ" w:date="2023-03-09T06:32:00Z"/>
                <w:sz w:val="16"/>
                <w:szCs w:val="16"/>
              </w:rPr>
            </w:pPr>
            <w:ins w:id="21961" w:author="Στάθης Καπ" w:date="2023-03-09T06:32:00Z">
              <w:r w:rsidRPr="009861B1">
                <w:rPr>
                  <w:rFonts w:ascii="Calibri" w:hAnsi="Calibri" w:cs="Calibri"/>
                  <w:color w:val="000000"/>
                  <w:sz w:val="16"/>
                  <w:szCs w:val="16"/>
                </w:rPr>
                <w:t>r208</w:t>
              </w:r>
            </w:ins>
          </w:p>
        </w:tc>
        <w:tc>
          <w:tcPr>
            <w:tcW w:w="565" w:type="dxa"/>
            <w:tcBorders>
              <w:left w:val="single" w:sz="4" w:space="0" w:color="auto"/>
            </w:tcBorders>
            <w:vAlign w:val="center"/>
          </w:tcPr>
          <w:p w14:paraId="25426006" w14:textId="41FC84DF" w:rsidR="00D128F7" w:rsidRPr="007E0F91" w:rsidRDefault="00D128F7" w:rsidP="00D128F7">
            <w:pPr>
              <w:jc w:val="center"/>
              <w:rPr>
                <w:ins w:id="21962" w:author="Στάθης Καπ" w:date="2023-03-09T06:32:00Z"/>
                <w:sz w:val="16"/>
                <w:szCs w:val="16"/>
              </w:rPr>
            </w:pPr>
            <w:ins w:id="21963"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E6A9FCA" w14:textId="122D9079" w:rsidR="00D128F7" w:rsidRPr="007E0F91" w:rsidRDefault="00D128F7" w:rsidP="00D128F7">
            <w:pPr>
              <w:jc w:val="center"/>
              <w:rPr>
                <w:ins w:id="21964" w:author="Στάθης Καπ" w:date="2023-03-09T06:32:00Z"/>
                <w:sz w:val="16"/>
                <w:szCs w:val="16"/>
              </w:rPr>
            </w:pPr>
            <w:ins w:id="21965"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8111E0" w14:textId="63F34EC0" w:rsidR="00D128F7" w:rsidRPr="007E0F91" w:rsidRDefault="00D128F7" w:rsidP="00D128F7">
            <w:pPr>
              <w:jc w:val="center"/>
              <w:rPr>
                <w:ins w:id="21966" w:author="Στάθης Καπ" w:date="2023-03-09T06:32:00Z"/>
                <w:sz w:val="16"/>
                <w:szCs w:val="16"/>
              </w:rPr>
            </w:pPr>
            <w:ins w:id="21967" w:author="Στάθης Καπ" w:date="2023-03-09T07:43:00Z">
              <w:r>
                <w:rPr>
                  <w:rFonts w:ascii="Calibri" w:hAnsi="Calibri" w:cs="Calibri"/>
                  <w:color w:val="000000"/>
                  <w:sz w:val="16"/>
                  <w:szCs w:val="16"/>
                </w:rPr>
                <w:t>1458</w:t>
              </w:r>
            </w:ins>
          </w:p>
        </w:tc>
        <w:tc>
          <w:tcPr>
            <w:tcW w:w="708" w:type="dxa"/>
            <w:vAlign w:val="center"/>
          </w:tcPr>
          <w:p w14:paraId="0197A435" w14:textId="76715162" w:rsidR="00D128F7" w:rsidRPr="007E0F91" w:rsidRDefault="00D128F7" w:rsidP="00D128F7">
            <w:pPr>
              <w:jc w:val="center"/>
              <w:rPr>
                <w:ins w:id="21968" w:author="Στάθης Καπ" w:date="2023-03-09T06:32:00Z"/>
                <w:sz w:val="16"/>
                <w:szCs w:val="16"/>
              </w:rPr>
            </w:pPr>
            <w:ins w:id="21969"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18332F6" w14:textId="24D7B528" w:rsidR="00D128F7" w:rsidRPr="007E0F91" w:rsidRDefault="00D128F7" w:rsidP="00D128F7">
            <w:pPr>
              <w:jc w:val="center"/>
              <w:rPr>
                <w:ins w:id="21970" w:author="Στάθης Καπ" w:date="2023-03-09T06:32:00Z"/>
                <w:sz w:val="16"/>
                <w:szCs w:val="16"/>
              </w:rPr>
            </w:pPr>
            <w:ins w:id="21971" w:author="Στάθης Καπ" w:date="2023-03-09T07:43:00Z">
              <w:r>
                <w:rPr>
                  <w:rFonts w:ascii="Calibri" w:hAnsi="Calibri" w:cs="Calibri"/>
                  <w:color w:val="000000"/>
                  <w:sz w:val="16"/>
                  <w:szCs w:val="16"/>
                </w:rPr>
                <w:t>0.112</w:t>
              </w:r>
            </w:ins>
          </w:p>
        </w:tc>
        <w:tc>
          <w:tcPr>
            <w:tcW w:w="453" w:type="dxa"/>
            <w:tcBorders>
              <w:left w:val="single" w:sz="4" w:space="0" w:color="auto"/>
            </w:tcBorders>
            <w:vAlign w:val="center"/>
          </w:tcPr>
          <w:p w14:paraId="1146D991" w14:textId="739A7EDB" w:rsidR="00D128F7" w:rsidRPr="007E0F91" w:rsidRDefault="00D128F7" w:rsidP="00D128F7">
            <w:pPr>
              <w:jc w:val="center"/>
              <w:rPr>
                <w:ins w:id="21972" w:author="Στάθης Καπ" w:date="2023-03-09T06:32:00Z"/>
                <w:sz w:val="16"/>
                <w:szCs w:val="16"/>
              </w:rPr>
            </w:pPr>
            <w:ins w:id="21973" w:author="Στάθης Καπ" w:date="2023-03-09T07:43:00Z">
              <w:r>
                <w:rPr>
                  <w:rFonts w:ascii="Calibri" w:hAnsi="Calibri" w:cs="Calibri"/>
                  <w:color w:val="000000"/>
                  <w:sz w:val="16"/>
                  <w:szCs w:val="16"/>
                </w:rPr>
                <w:t>1458</w:t>
              </w:r>
            </w:ins>
          </w:p>
        </w:tc>
        <w:tc>
          <w:tcPr>
            <w:tcW w:w="454" w:type="dxa"/>
            <w:vAlign w:val="center"/>
          </w:tcPr>
          <w:p w14:paraId="6615589E" w14:textId="1D057E12" w:rsidR="00D128F7" w:rsidRPr="007E0F91" w:rsidRDefault="00D128F7" w:rsidP="00D128F7">
            <w:pPr>
              <w:jc w:val="center"/>
              <w:rPr>
                <w:ins w:id="21974" w:author="Στάθης Καπ" w:date="2023-03-09T06:32:00Z"/>
                <w:sz w:val="16"/>
                <w:szCs w:val="16"/>
              </w:rPr>
            </w:pPr>
            <w:ins w:id="21975" w:author="Στάθης Καπ" w:date="2023-03-09T07:43:00Z">
              <w:r>
                <w:rPr>
                  <w:rFonts w:ascii="Calibri" w:hAnsi="Calibri" w:cs="Calibri"/>
                  <w:color w:val="000000"/>
                  <w:sz w:val="16"/>
                  <w:szCs w:val="16"/>
                </w:rPr>
                <w:t>0</w:t>
              </w:r>
            </w:ins>
          </w:p>
        </w:tc>
        <w:tc>
          <w:tcPr>
            <w:tcW w:w="454" w:type="dxa"/>
            <w:vAlign w:val="center"/>
          </w:tcPr>
          <w:p w14:paraId="5BF58BC9" w14:textId="125BC46A" w:rsidR="00D128F7" w:rsidRPr="007E0F91" w:rsidRDefault="00D128F7" w:rsidP="00D128F7">
            <w:pPr>
              <w:jc w:val="center"/>
              <w:rPr>
                <w:ins w:id="21976" w:author="Στάθης Καπ" w:date="2023-03-09T06:32:00Z"/>
                <w:sz w:val="16"/>
                <w:szCs w:val="16"/>
              </w:rPr>
            </w:pPr>
            <w:ins w:id="21977" w:author="Στάθης Καπ" w:date="2023-03-09T07:43:00Z">
              <w:r>
                <w:rPr>
                  <w:rFonts w:ascii="Calibri" w:hAnsi="Calibri" w:cs="Calibri"/>
                  <w:color w:val="000000"/>
                  <w:sz w:val="16"/>
                  <w:szCs w:val="16"/>
                </w:rPr>
                <w:t>0.149</w:t>
              </w:r>
            </w:ins>
          </w:p>
        </w:tc>
        <w:tc>
          <w:tcPr>
            <w:tcW w:w="457" w:type="dxa"/>
            <w:tcBorders>
              <w:right w:val="single" w:sz="4" w:space="0" w:color="auto"/>
            </w:tcBorders>
            <w:vAlign w:val="center"/>
          </w:tcPr>
          <w:p w14:paraId="76009334" w14:textId="658ABFCB" w:rsidR="00D128F7" w:rsidRPr="007E0F91" w:rsidRDefault="00D128F7" w:rsidP="00D128F7">
            <w:pPr>
              <w:jc w:val="center"/>
              <w:rPr>
                <w:ins w:id="21978" w:author="Στάθης Καπ" w:date="2023-03-09T06:32:00Z"/>
                <w:sz w:val="16"/>
                <w:szCs w:val="16"/>
              </w:rPr>
            </w:pPr>
            <w:ins w:id="21979" w:author="Στάθης Καπ" w:date="2023-03-09T07:43:00Z">
              <w:r>
                <w:rPr>
                  <w:rFonts w:ascii="Calibri" w:hAnsi="Calibri" w:cs="Calibri"/>
                  <w:color w:val="000000"/>
                  <w:sz w:val="16"/>
                  <w:szCs w:val="16"/>
                </w:rPr>
                <w:t>-33.04</w:t>
              </w:r>
            </w:ins>
          </w:p>
        </w:tc>
        <w:tc>
          <w:tcPr>
            <w:tcW w:w="453" w:type="dxa"/>
            <w:tcBorders>
              <w:left w:val="single" w:sz="4" w:space="0" w:color="auto"/>
            </w:tcBorders>
            <w:vAlign w:val="center"/>
          </w:tcPr>
          <w:p w14:paraId="0F1C3565" w14:textId="1087EE9B" w:rsidR="00D128F7" w:rsidRPr="007E0F91" w:rsidRDefault="00D128F7" w:rsidP="00D128F7">
            <w:pPr>
              <w:jc w:val="center"/>
              <w:rPr>
                <w:ins w:id="21980" w:author="Στάθης Καπ" w:date="2023-03-09T06:32:00Z"/>
                <w:sz w:val="16"/>
                <w:szCs w:val="16"/>
              </w:rPr>
            </w:pPr>
            <w:ins w:id="21981" w:author="Στάθης Καπ" w:date="2023-03-09T07:43:00Z">
              <w:r>
                <w:rPr>
                  <w:rFonts w:ascii="Calibri" w:hAnsi="Calibri" w:cs="Calibri"/>
                  <w:color w:val="000000"/>
                  <w:sz w:val="16"/>
                  <w:szCs w:val="16"/>
                </w:rPr>
                <w:t>1458</w:t>
              </w:r>
            </w:ins>
          </w:p>
        </w:tc>
        <w:tc>
          <w:tcPr>
            <w:tcW w:w="454" w:type="dxa"/>
            <w:vAlign w:val="center"/>
          </w:tcPr>
          <w:p w14:paraId="48390EC6" w14:textId="35F52F40" w:rsidR="00D128F7" w:rsidRPr="007E0F91" w:rsidRDefault="00D128F7" w:rsidP="00D128F7">
            <w:pPr>
              <w:jc w:val="center"/>
              <w:rPr>
                <w:ins w:id="21982" w:author="Στάθης Καπ" w:date="2023-03-09T06:32:00Z"/>
                <w:sz w:val="16"/>
                <w:szCs w:val="16"/>
              </w:rPr>
            </w:pPr>
            <w:ins w:id="21983" w:author="Στάθης Καπ" w:date="2023-03-09T07:43:00Z">
              <w:r>
                <w:rPr>
                  <w:rFonts w:ascii="Calibri" w:hAnsi="Calibri" w:cs="Calibri"/>
                  <w:color w:val="000000"/>
                  <w:sz w:val="16"/>
                  <w:szCs w:val="16"/>
                </w:rPr>
                <w:t>0</w:t>
              </w:r>
            </w:ins>
          </w:p>
        </w:tc>
        <w:tc>
          <w:tcPr>
            <w:tcW w:w="454" w:type="dxa"/>
            <w:vAlign w:val="center"/>
          </w:tcPr>
          <w:p w14:paraId="4FF8ACC7" w14:textId="37636CDA" w:rsidR="00D128F7" w:rsidRPr="007E0F91" w:rsidRDefault="00D128F7" w:rsidP="00D128F7">
            <w:pPr>
              <w:jc w:val="center"/>
              <w:rPr>
                <w:ins w:id="21984" w:author="Στάθης Καπ" w:date="2023-03-09T06:32:00Z"/>
                <w:sz w:val="16"/>
                <w:szCs w:val="16"/>
              </w:rPr>
            </w:pPr>
            <w:ins w:id="21985" w:author="Στάθης Καπ" w:date="2023-03-09T07:43:00Z">
              <w:r>
                <w:rPr>
                  <w:rFonts w:ascii="Calibri" w:hAnsi="Calibri" w:cs="Calibri"/>
                  <w:color w:val="000000"/>
                  <w:sz w:val="16"/>
                  <w:szCs w:val="16"/>
                </w:rPr>
                <w:t>0.129</w:t>
              </w:r>
            </w:ins>
          </w:p>
        </w:tc>
        <w:tc>
          <w:tcPr>
            <w:tcW w:w="454" w:type="dxa"/>
            <w:tcBorders>
              <w:right w:val="single" w:sz="4" w:space="0" w:color="auto"/>
            </w:tcBorders>
            <w:vAlign w:val="center"/>
          </w:tcPr>
          <w:p w14:paraId="120928E2" w14:textId="7C53A588" w:rsidR="00D128F7" w:rsidRPr="007E0F91" w:rsidRDefault="00D128F7" w:rsidP="00D128F7">
            <w:pPr>
              <w:jc w:val="center"/>
              <w:rPr>
                <w:ins w:id="21986" w:author="Στάθης Καπ" w:date="2023-03-09T06:32:00Z"/>
                <w:sz w:val="16"/>
                <w:szCs w:val="16"/>
              </w:rPr>
            </w:pPr>
            <w:ins w:id="21987" w:author="Στάθης Καπ" w:date="2023-03-09T07:43:00Z">
              <w:r>
                <w:rPr>
                  <w:rFonts w:ascii="Calibri" w:hAnsi="Calibri" w:cs="Calibri"/>
                  <w:color w:val="000000"/>
                  <w:sz w:val="16"/>
                  <w:szCs w:val="16"/>
                </w:rPr>
                <w:t>-15.18</w:t>
              </w:r>
            </w:ins>
          </w:p>
        </w:tc>
        <w:tc>
          <w:tcPr>
            <w:tcW w:w="453" w:type="dxa"/>
            <w:tcBorders>
              <w:left w:val="single" w:sz="4" w:space="0" w:color="auto"/>
            </w:tcBorders>
            <w:vAlign w:val="center"/>
          </w:tcPr>
          <w:p w14:paraId="047230BC" w14:textId="64DFF424" w:rsidR="00D128F7" w:rsidRPr="007E0F91" w:rsidRDefault="00D128F7" w:rsidP="00D128F7">
            <w:pPr>
              <w:jc w:val="center"/>
              <w:rPr>
                <w:ins w:id="21988" w:author="Στάθης Καπ" w:date="2023-03-09T06:32:00Z"/>
                <w:sz w:val="16"/>
                <w:szCs w:val="16"/>
              </w:rPr>
            </w:pPr>
            <w:ins w:id="21989" w:author="Στάθης Καπ" w:date="2023-03-09T07:43:00Z">
              <w:r>
                <w:rPr>
                  <w:rFonts w:ascii="Calibri" w:hAnsi="Calibri" w:cs="Calibri"/>
                  <w:color w:val="000000"/>
                  <w:sz w:val="16"/>
                  <w:szCs w:val="16"/>
                </w:rPr>
                <w:t>1458</w:t>
              </w:r>
            </w:ins>
          </w:p>
        </w:tc>
        <w:tc>
          <w:tcPr>
            <w:tcW w:w="454" w:type="dxa"/>
            <w:vAlign w:val="center"/>
          </w:tcPr>
          <w:p w14:paraId="2BC44C7A" w14:textId="3EB12F84" w:rsidR="00D128F7" w:rsidRPr="007E0F91" w:rsidRDefault="00D128F7" w:rsidP="00D128F7">
            <w:pPr>
              <w:jc w:val="center"/>
              <w:rPr>
                <w:ins w:id="21990" w:author="Στάθης Καπ" w:date="2023-03-09T06:32:00Z"/>
                <w:sz w:val="16"/>
                <w:szCs w:val="16"/>
              </w:rPr>
            </w:pPr>
            <w:ins w:id="21991" w:author="Στάθης Καπ" w:date="2023-03-09T07:43:00Z">
              <w:r>
                <w:rPr>
                  <w:rFonts w:ascii="Calibri" w:hAnsi="Calibri" w:cs="Calibri"/>
                  <w:color w:val="000000"/>
                  <w:sz w:val="16"/>
                  <w:szCs w:val="16"/>
                </w:rPr>
                <w:t>0</w:t>
              </w:r>
            </w:ins>
          </w:p>
        </w:tc>
        <w:tc>
          <w:tcPr>
            <w:tcW w:w="454" w:type="dxa"/>
            <w:vAlign w:val="center"/>
          </w:tcPr>
          <w:p w14:paraId="24B6B64B" w14:textId="666970AD" w:rsidR="00D128F7" w:rsidRPr="007E0F91" w:rsidRDefault="00D128F7" w:rsidP="00D128F7">
            <w:pPr>
              <w:jc w:val="center"/>
              <w:rPr>
                <w:ins w:id="21992" w:author="Στάθης Καπ" w:date="2023-03-09T06:32:00Z"/>
                <w:sz w:val="16"/>
                <w:szCs w:val="16"/>
              </w:rPr>
            </w:pPr>
            <w:ins w:id="21993" w:author="Στάθης Καπ" w:date="2023-03-09T07:43:00Z">
              <w:r>
                <w:rPr>
                  <w:rFonts w:ascii="Calibri" w:hAnsi="Calibri" w:cs="Calibri"/>
                  <w:color w:val="000000"/>
                  <w:sz w:val="16"/>
                  <w:szCs w:val="16"/>
                </w:rPr>
                <w:t>0.141</w:t>
              </w:r>
            </w:ins>
          </w:p>
        </w:tc>
        <w:tc>
          <w:tcPr>
            <w:tcW w:w="461" w:type="dxa"/>
            <w:tcBorders>
              <w:right w:val="single" w:sz="4" w:space="0" w:color="auto"/>
            </w:tcBorders>
            <w:vAlign w:val="center"/>
          </w:tcPr>
          <w:p w14:paraId="107C2A26" w14:textId="76149029" w:rsidR="00D128F7" w:rsidRPr="007E0F91" w:rsidRDefault="00D128F7" w:rsidP="00D128F7">
            <w:pPr>
              <w:jc w:val="center"/>
              <w:rPr>
                <w:ins w:id="21994" w:author="Στάθης Καπ" w:date="2023-03-09T06:32:00Z"/>
                <w:sz w:val="16"/>
                <w:szCs w:val="16"/>
              </w:rPr>
            </w:pPr>
            <w:ins w:id="21995" w:author="Στάθης Καπ" w:date="2023-03-09T07:43:00Z">
              <w:r>
                <w:rPr>
                  <w:rFonts w:ascii="Calibri" w:hAnsi="Calibri" w:cs="Calibri"/>
                  <w:color w:val="000000"/>
                  <w:sz w:val="16"/>
                  <w:szCs w:val="16"/>
                </w:rPr>
                <w:t>-25.89</w:t>
              </w:r>
            </w:ins>
          </w:p>
        </w:tc>
      </w:tr>
      <w:tr w:rsidR="00D128F7" w14:paraId="4339BE81" w14:textId="77777777" w:rsidTr="009861B1">
        <w:trPr>
          <w:trHeight w:val="170"/>
          <w:jc w:val="center"/>
          <w:ins w:id="2199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FCD151D" w14:textId="77777777" w:rsidR="00D128F7" w:rsidRPr="007E0F91" w:rsidRDefault="00D128F7" w:rsidP="00D128F7">
            <w:pPr>
              <w:jc w:val="center"/>
              <w:rPr>
                <w:ins w:id="21997" w:author="Στάθης Καπ" w:date="2023-03-09T06:32:00Z"/>
                <w:sz w:val="16"/>
                <w:szCs w:val="16"/>
              </w:rPr>
            </w:pPr>
            <w:ins w:id="21998" w:author="Στάθης Καπ" w:date="2023-03-09T06:32:00Z">
              <w:r w:rsidRPr="009861B1">
                <w:rPr>
                  <w:rFonts w:ascii="Calibri" w:hAnsi="Calibri" w:cs="Calibri"/>
                  <w:color w:val="000000"/>
                  <w:sz w:val="16"/>
                  <w:szCs w:val="16"/>
                </w:rPr>
                <w:t>r209</w:t>
              </w:r>
            </w:ins>
          </w:p>
        </w:tc>
        <w:tc>
          <w:tcPr>
            <w:tcW w:w="565" w:type="dxa"/>
            <w:tcBorders>
              <w:left w:val="single" w:sz="4" w:space="0" w:color="auto"/>
            </w:tcBorders>
            <w:vAlign w:val="center"/>
          </w:tcPr>
          <w:p w14:paraId="19AFB76E" w14:textId="1A5A500A" w:rsidR="00D128F7" w:rsidRPr="007E0F91" w:rsidRDefault="00D128F7" w:rsidP="00D128F7">
            <w:pPr>
              <w:jc w:val="center"/>
              <w:rPr>
                <w:ins w:id="21999" w:author="Στάθης Καπ" w:date="2023-03-09T06:32:00Z"/>
                <w:sz w:val="16"/>
                <w:szCs w:val="16"/>
              </w:rPr>
            </w:pPr>
            <w:ins w:id="22000"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51CABCA" w14:textId="1AF4E1A1" w:rsidR="00D128F7" w:rsidRPr="007E0F91" w:rsidRDefault="00D128F7" w:rsidP="00D128F7">
            <w:pPr>
              <w:jc w:val="center"/>
              <w:rPr>
                <w:ins w:id="22001" w:author="Στάθης Καπ" w:date="2023-03-09T06:32:00Z"/>
                <w:sz w:val="16"/>
                <w:szCs w:val="16"/>
              </w:rPr>
            </w:pPr>
            <w:ins w:id="22002"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7F71A08" w14:textId="428282B0" w:rsidR="00D128F7" w:rsidRPr="007E0F91" w:rsidRDefault="00D128F7" w:rsidP="00D128F7">
            <w:pPr>
              <w:jc w:val="center"/>
              <w:rPr>
                <w:ins w:id="22003" w:author="Στάθης Καπ" w:date="2023-03-09T06:32:00Z"/>
                <w:sz w:val="16"/>
                <w:szCs w:val="16"/>
              </w:rPr>
            </w:pPr>
            <w:ins w:id="22004" w:author="Στάθης Καπ" w:date="2023-03-09T07:43:00Z">
              <w:r>
                <w:rPr>
                  <w:rFonts w:ascii="Calibri" w:hAnsi="Calibri" w:cs="Calibri"/>
                  <w:color w:val="000000"/>
                  <w:sz w:val="16"/>
                  <w:szCs w:val="16"/>
                </w:rPr>
                <w:t>1458</w:t>
              </w:r>
            </w:ins>
          </w:p>
        </w:tc>
        <w:tc>
          <w:tcPr>
            <w:tcW w:w="708" w:type="dxa"/>
            <w:vAlign w:val="center"/>
          </w:tcPr>
          <w:p w14:paraId="1DAE80D8" w14:textId="59C89CAE" w:rsidR="00D128F7" w:rsidRPr="007E0F91" w:rsidRDefault="00D128F7" w:rsidP="00D128F7">
            <w:pPr>
              <w:jc w:val="center"/>
              <w:rPr>
                <w:ins w:id="22005" w:author="Στάθης Καπ" w:date="2023-03-09T06:32:00Z"/>
                <w:sz w:val="16"/>
                <w:szCs w:val="16"/>
              </w:rPr>
            </w:pPr>
            <w:ins w:id="22006"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A91B370" w14:textId="411D0AB5" w:rsidR="00D128F7" w:rsidRPr="007E0F91" w:rsidRDefault="00D128F7" w:rsidP="00D128F7">
            <w:pPr>
              <w:jc w:val="center"/>
              <w:rPr>
                <w:ins w:id="22007" w:author="Στάθης Καπ" w:date="2023-03-09T06:32:00Z"/>
                <w:sz w:val="16"/>
                <w:szCs w:val="16"/>
              </w:rPr>
            </w:pPr>
            <w:ins w:id="22008"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29DA8C7" w14:textId="6F018870" w:rsidR="00D128F7" w:rsidRPr="007E0F91" w:rsidRDefault="00D128F7" w:rsidP="00D128F7">
            <w:pPr>
              <w:jc w:val="center"/>
              <w:rPr>
                <w:ins w:id="22009" w:author="Στάθης Καπ" w:date="2023-03-09T06:32:00Z"/>
                <w:sz w:val="16"/>
                <w:szCs w:val="16"/>
              </w:rPr>
            </w:pPr>
            <w:ins w:id="22010" w:author="Στάθης Καπ" w:date="2023-03-09T07:43:00Z">
              <w:r>
                <w:rPr>
                  <w:rFonts w:ascii="Calibri" w:hAnsi="Calibri" w:cs="Calibri"/>
                  <w:color w:val="000000"/>
                  <w:sz w:val="16"/>
                  <w:szCs w:val="16"/>
                </w:rPr>
                <w:t>1458</w:t>
              </w:r>
            </w:ins>
          </w:p>
        </w:tc>
        <w:tc>
          <w:tcPr>
            <w:tcW w:w="454" w:type="dxa"/>
            <w:vAlign w:val="center"/>
          </w:tcPr>
          <w:p w14:paraId="0560B303" w14:textId="1EABF646" w:rsidR="00D128F7" w:rsidRPr="007E0F91" w:rsidRDefault="00D128F7" w:rsidP="00D128F7">
            <w:pPr>
              <w:jc w:val="center"/>
              <w:rPr>
                <w:ins w:id="22011" w:author="Στάθης Καπ" w:date="2023-03-09T06:32:00Z"/>
                <w:sz w:val="16"/>
                <w:szCs w:val="16"/>
              </w:rPr>
            </w:pPr>
            <w:ins w:id="22012" w:author="Στάθης Καπ" w:date="2023-03-09T07:43:00Z">
              <w:r>
                <w:rPr>
                  <w:rFonts w:ascii="Calibri" w:hAnsi="Calibri" w:cs="Calibri"/>
                  <w:color w:val="000000"/>
                  <w:sz w:val="16"/>
                  <w:szCs w:val="16"/>
                </w:rPr>
                <w:t>0</w:t>
              </w:r>
            </w:ins>
          </w:p>
        </w:tc>
        <w:tc>
          <w:tcPr>
            <w:tcW w:w="454" w:type="dxa"/>
            <w:vAlign w:val="center"/>
          </w:tcPr>
          <w:p w14:paraId="69C02FF6" w14:textId="7B4F1E8E" w:rsidR="00D128F7" w:rsidRPr="007E0F91" w:rsidRDefault="00D128F7" w:rsidP="00D128F7">
            <w:pPr>
              <w:jc w:val="center"/>
              <w:rPr>
                <w:ins w:id="22013" w:author="Στάθης Καπ" w:date="2023-03-09T06:32:00Z"/>
                <w:sz w:val="16"/>
                <w:szCs w:val="16"/>
              </w:rPr>
            </w:pPr>
            <w:ins w:id="22014" w:author="Στάθης Καπ" w:date="2023-03-09T07:43:00Z">
              <w:r>
                <w:rPr>
                  <w:rFonts w:ascii="Calibri" w:hAnsi="Calibri" w:cs="Calibri"/>
                  <w:color w:val="000000"/>
                  <w:sz w:val="16"/>
                  <w:szCs w:val="16"/>
                </w:rPr>
                <w:t>0.261</w:t>
              </w:r>
            </w:ins>
          </w:p>
        </w:tc>
        <w:tc>
          <w:tcPr>
            <w:tcW w:w="457" w:type="dxa"/>
            <w:tcBorders>
              <w:right w:val="single" w:sz="4" w:space="0" w:color="auto"/>
            </w:tcBorders>
            <w:vAlign w:val="center"/>
          </w:tcPr>
          <w:p w14:paraId="0CFCE136" w14:textId="255438A8" w:rsidR="00D128F7" w:rsidRPr="007E0F91" w:rsidRDefault="00D128F7" w:rsidP="00D128F7">
            <w:pPr>
              <w:jc w:val="center"/>
              <w:rPr>
                <w:ins w:id="22015" w:author="Στάθης Καπ" w:date="2023-03-09T06:32:00Z"/>
                <w:sz w:val="16"/>
                <w:szCs w:val="16"/>
              </w:rPr>
            </w:pPr>
            <w:ins w:id="22016" w:author="Στάθης Καπ" w:date="2023-03-09T07:43:00Z">
              <w:r>
                <w:rPr>
                  <w:rFonts w:ascii="Calibri" w:hAnsi="Calibri" w:cs="Calibri"/>
                  <w:color w:val="000000"/>
                  <w:sz w:val="16"/>
                  <w:szCs w:val="16"/>
                </w:rPr>
                <w:t>-21.96</w:t>
              </w:r>
            </w:ins>
          </w:p>
        </w:tc>
        <w:tc>
          <w:tcPr>
            <w:tcW w:w="453" w:type="dxa"/>
            <w:tcBorders>
              <w:left w:val="single" w:sz="4" w:space="0" w:color="auto"/>
            </w:tcBorders>
            <w:vAlign w:val="center"/>
          </w:tcPr>
          <w:p w14:paraId="5C589D39" w14:textId="5C529C9F" w:rsidR="00D128F7" w:rsidRPr="007E0F91" w:rsidRDefault="00D128F7" w:rsidP="00D128F7">
            <w:pPr>
              <w:jc w:val="center"/>
              <w:rPr>
                <w:ins w:id="22017" w:author="Στάθης Καπ" w:date="2023-03-09T06:32:00Z"/>
                <w:sz w:val="16"/>
                <w:szCs w:val="16"/>
              </w:rPr>
            </w:pPr>
            <w:ins w:id="22018" w:author="Στάθης Καπ" w:date="2023-03-09T07:43:00Z">
              <w:r>
                <w:rPr>
                  <w:rFonts w:ascii="Calibri" w:hAnsi="Calibri" w:cs="Calibri"/>
                  <w:color w:val="000000"/>
                  <w:sz w:val="16"/>
                  <w:szCs w:val="16"/>
                </w:rPr>
                <w:t>1458</w:t>
              </w:r>
            </w:ins>
          </w:p>
        </w:tc>
        <w:tc>
          <w:tcPr>
            <w:tcW w:w="454" w:type="dxa"/>
            <w:vAlign w:val="center"/>
          </w:tcPr>
          <w:p w14:paraId="4E946DEC" w14:textId="47D3F31E" w:rsidR="00D128F7" w:rsidRPr="007E0F91" w:rsidRDefault="00D128F7" w:rsidP="00D128F7">
            <w:pPr>
              <w:jc w:val="center"/>
              <w:rPr>
                <w:ins w:id="22019" w:author="Στάθης Καπ" w:date="2023-03-09T06:32:00Z"/>
                <w:sz w:val="16"/>
                <w:szCs w:val="16"/>
              </w:rPr>
            </w:pPr>
            <w:ins w:id="22020" w:author="Στάθης Καπ" w:date="2023-03-09T07:43:00Z">
              <w:r>
                <w:rPr>
                  <w:rFonts w:ascii="Calibri" w:hAnsi="Calibri" w:cs="Calibri"/>
                  <w:color w:val="000000"/>
                  <w:sz w:val="16"/>
                  <w:szCs w:val="16"/>
                </w:rPr>
                <w:t>0</w:t>
              </w:r>
            </w:ins>
          </w:p>
        </w:tc>
        <w:tc>
          <w:tcPr>
            <w:tcW w:w="454" w:type="dxa"/>
            <w:vAlign w:val="center"/>
          </w:tcPr>
          <w:p w14:paraId="2F49C4E3" w14:textId="2EF2775F" w:rsidR="00D128F7" w:rsidRPr="007E0F91" w:rsidRDefault="00D128F7" w:rsidP="00D128F7">
            <w:pPr>
              <w:jc w:val="center"/>
              <w:rPr>
                <w:ins w:id="22021" w:author="Στάθης Καπ" w:date="2023-03-09T06:32:00Z"/>
                <w:sz w:val="16"/>
                <w:szCs w:val="16"/>
              </w:rPr>
            </w:pPr>
            <w:ins w:id="22022" w:author="Στάθης Καπ" w:date="2023-03-09T07:43:00Z">
              <w:r>
                <w:rPr>
                  <w:rFonts w:ascii="Calibri" w:hAnsi="Calibri" w:cs="Calibri"/>
                  <w:color w:val="000000"/>
                  <w:sz w:val="16"/>
                  <w:szCs w:val="16"/>
                </w:rPr>
                <w:t>0.161</w:t>
              </w:r>
            </w:ins>
          </w:p>
        </w:tc>
        <w:tc>
          <w:tcPr>
            <w:tcW w:w="454" w:type="dxa"/>
            <w:tcBorders>
              <w:right w:val="single" w:sz="4" w:space="0" w:color="auto"/>
            </w:tcBorders>
            <w:vAlign w:val="center"/>
          </w:tcPr>
          <w:p w14:paraId="3C12FD40" w14:textId="26DA36D4" w:rsidR="00D128F7" w:rsidRPr="007E0F91" w:rsidRDefault="00D128F7" w:rsidP="00D128F7">
            <w:pPr>
              <w:jc w:val="center"/>
              <w:rPr>
                <w:ins w:id="22023" w:author="Στάθης Καπ" w:date="2023-03-09T06:32:00Z"/>
                <w:sz w:val="16"/>
                <w:szCs w:val="16"/>
              </w:rPr>
            </w:pPr>
            <w:ins w:id="22024" w:author="Στάθης Καπ" w:date="2023-03-09T07:43:00Z">
              <w:r>
                <w:rPr>
                  <w:rFonts w:ascii="Calibri" w:hAnsi="Calibri" w:cs="Calibri"/>
                  <w:color w:val="000000"/>
                  <w:sz w:val="16"/>
                  <w:szCs w:val="16"/>
                </w:rPr>
                <w:t>24.77</w:t>
              </w:r>
            </w:ins>
          </w:p>
        </w:tc>
        <w:tc>
          <w:tcPr>
            <w:tcW w:w="453" w:type="dxa"/>
            <w:tcBorders>
              <w:left w:val="single" w:sz="4" w:space="0" w:color="auto"/>
            </w:tcBorders>
            <w:vAlign w:val="center"/>
          </w:tcPr>
          <w:p w14:paraId="3F8A5059" w14:textId="7C15713D" w:rsidR="00D128F7" w:rsidRPr="007E0F91" w:rsidRDefault="00D128F7" w:rsidP="00D128F7">
            <w:pPr>
              <w:jc w:val="center"/>
              <w:rPr>
                <w:ins w:id="22025" w:author="Στάθης Καπ" w:date="2023-03-09T06:32:00Z"/>
                <w:sz w:val="16"/>
                <w:szCs w:val="16"/>
              </w:rPr>
            </w:pPr>
            <w:ins w:id="22026" w:author="Στάθης Καπ" w:date="2023-03-09T07:43:00Z">
              <w:r>
                <w:rPr>
                  <w:rFonts w:ascii="Calibri" w:hAnsi="Calibri" w:cs="Calibri"/>
                  <w:color w:val="000000"/>
                  <w:sz w:val="16"/>
                  <w:szCs w:val="16"/>
                </w:rPr>
                <w:t>1458</w:t>
              </w:r>
            </w:ins>
          </w:p>
        </w:tc>
        <w:tc>
          <w:tcPr>
            <w:tcW w:w="454" w:type="dxa"/>
            <w:vAlign w:val="center"/>
          </w:tcPr>
          <w:p w14:paraId="383946D7" w14:textId="4D221EB3" w:rsidR="00D128F7" w:rsidRPr="007E0F91" w:rsidRDefault="00D128F7" w:rsidP="00D128F7">
            <w:pPr>
              <w:jc w:val="center"/>
              <w:rPr>
                <w:ins w:id="22027" w:author="Στάθης Καπ" w:date="2023-03-09T06:32:00Z"/>
                <w:sz w:val="16"/>
                <w:szCs w:val="16"/>
              </w:rPr>
            </w:pPr>
            <w:ins w:id="22028" w:author="Στάθης Καπ" w:date="2023-03-09T07:43:00Z">
              <w:r>
                <w:rPr>
                  <w:rFonts w:ascii="Calibri" w:hAnsi="Calibri" w:cs="Calibri"/>
                  <w:color w:val="000000"/>
                  <w:sz w:val="16"/>
                  <w:szCs w:val="16"/>
                </w:rPr>
                <w:t>0</w:t>
              </w:r>
            </w:ins>
          </w:p>
        </w:tc>
        <w:tc>
          <w:tcPr>
            <w:tcW w:w="454" w:type="dxa"/>
            <w:vAlign w:val="center"/>
          </w:tcPr>
          <w:p w14:paraId="085F7E26" w14:textId="7EDB3722" w:rsidR="00D128F7" w:rsidRPr="007E0F91" w:rsidRDefault="00D128F7" w:rsidP="00D128F7">
            <w:pPr>
              <w:jc w:val="center"/>
              <w:rPr>
                <w:ins w:id="22029" w:author="Στάθης Καπ" w:date="2023-03-09T06:32:00Z"/>
                <w:sz w:val="16"/>
                <w:szCs w:val="16"/>
              </w:rPr>
            </w:pPr>
            <w:ins w:id="22030" w:author="Στάθης Καπ" w:date="2023-03-09T07:43:00Z">
              <w:r>
                <w:rPr>
                  <w:rFonts w:ascii="Calibri" w:hAnsi="Calibri" w:cs="Calibri"/>
                  <w:color w:val="000000"/>
                  <w:sz w:val="16"/>
                  <w:szCs w:val="16"/>
                </w:rPr>
                <w:t>0.179</w:t>
              </w:r>
            </w:ins>
          </w:p>
        </w:tc>
        <w:tc>
          <w:tcPr>
            <w:tcW w:w="461" w:type="dxa"/>
            <w:tcBorders>
              <w:right w:val="single" w:sz="4" w:space="0" w:color="auto"/>
            </w:tcBorders>
            <w:vAlign w:val="center"/>
          </w:tcPr>
          <w:p w14:paraId="52773BB0" w14:textId="3ADF216B" w:rsidR="00D128F7" w:rsidRPr="007E0F91" w:rsidRDefault="00D128F7" w:rsidP="00D128F7">
            <w:pPr>
              <w:jc w:val="center"/>
              <w:rPr>
                <w:ins w:id="22031" w:author="Στάθης Καπ" w:date="2023-03-09T06:32:00Z"/>
                <w:sz w:val="16"/>
                <w:szCs w:val="16"/>
              </w:rPr>
            </w:pPr>
            <w:ins w:id="22032" w:author="Στάθης Καπ" w:date="2023-03-09T07:43:00Z">
              <w:r>
                <w:rPr>
                  <w:rFonts w:ascii="Calibri" w:hAnsi="Calibri" w:cs="Calibri"/>
                  <w:color w:val="000000"/>
                  <w:sz w:val="16"/>
                  <w:szCs w:val="16"/>
                </w:rPr>
                <w:t>16.36</w:t>
              </w:r>
            </w:ins>
          </w:p>
        </w:tc>
      </w:tr>
      <w:tr w:rsidR="00D128F7" w14:paraId="19B8A9BA" w14:textId="77777777" w:rsidTr="009861B1">
        <w:trPr>
          <w:trHeight w:val="170"/>
          <w:jc w:val="center"/>
          <w:ins w:id="2203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94E4677" w14:textId="77777777" w:rsidR="00D128F7" w:rsidRPr="007E0F91" w:rsidRDefault="00D128F7" w:rsidP="00D128F7">
            <w:pPr>
              <w:jc w:val="center"/>
              <w:rPr>
                <w:ins w:id="22034" w:author="Στάθης Καπ" w:date="2023-03-09T06:32:00Z"/>
                <w:sz w:val="16"/>
                <w:szCs w:val="16"/>
              </w:rPr>
            </w:pPr>
            <w:ins w:id="22035" w:author="Στάθης Καπ" w:date="2023-03-09T06:32:00Z">
              <w:r w:rsidRPr="009861B1">
                <w:rPr>
                  <w:rFonts w:ascii="Calibri" w:hAnsi="Calibri" w:cs="Calibri"/>
                  <w:color w:val="000000"/>
                  <w:sz w:val="16"/>
                  <w:szCs w:val="16"/>
                </w:rPr>
                <w:t>r210</w:t>
              </w:r>
            </w:ins>
          </w:p>
        </w:tc>
        <w:tc>
          <w:tcPr>
            <w:tcW w:w="565" w:type="dxa"/>
            <w:tcBorders>
              <w:left w:val="single" w:sz="4" w:space="0" w:color="auto"/>
            </w:tcBorders>
            <w:vAlign w:val="center"/>
          </w:tcPr>
          <w:p w14:paraId="6AF1F069" w14:textId="4E3F4323" w:rsidR="00D128F7" w:rsidRPr="007E0F91" w:rsidRDefault="00D128F7" w:rsidP="00D128F7">
            <w:pPr>
              <w:jc w:val="center"/>
              <w:rPr>
                <w:ins w:id="22036" w:author="Στάθης Καπ" w:date="2023-03-09T06:32:00Z"/>
                <w:sz w:val="16"/>
                <w:szCs w:val="16"/>
              </w:rPr>
            </w:pPr>
            <w:ins w:id="22037"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5EA0DA4A" w14:textId="444D0AE4" w:rsidR="00D128F7" w:rsidRPr="007E0F91" w:rsidRDefault="00D128F7" w:rsidP="00D128F7">
            <w:pPr>
              <w:jc w:val="center"/>
              <w:rPr>
                <w:ins w:id="22038" w:author="Στάθης Καπ" w:date="2023-03-09T06:32:00Z"/>
                <w:sz w:val="16"/>
                <w:szCs w:val="16"/>
              </w:rPr>
            </w:pPr>
            <w:ins w:id="22039"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E32352" w14:textId="6E442DAF" w:rsidR="00D128F7" w:rsidRPr="007E0F91" w:rsidRDefault="00D128F7" w:rsidP="00D128F7">
            <w:pPr>
              <w:jc w:val="center"/>
              <w:rPr>
                <w:ins w:id="22040" w:author="Στάθης Καπ" w:date="2023-03-09T06:32:00Z"/>
                <w:sz w:val="16"/>
                <w:szCs w:val="16"/>
              </w:rPr>
            </w:pPr>
            <w:ins w:id="22041" w:author="Στάθης Καπ" w:date="2023-03-09T07:43:00Z">
              <w:r>
                <w:rPr>
                  <w:rFonts w:ascii="Calibri" w:hAnsi="Calibri" w:cs="Calibri"/>
                  <w:color w:val="000000"/>
                  <w:sz w:val="16"/>
                  <w:szCs w:val="16"/>
                </w:rPr>
                <w:t>1458</w:t>
              </w:r>
            </w:ins>
          </w:p>
        </w:tc>
        <w:tc>
          <w:tcPr>
            <w:tcW w:w="708" w:type="dxa"/>
            <w:vAlign w:val="center"/>
          </w:tcPr>
          <w:p w14:paraId="33CEE3D8" w14:textId="4655F167" w:rsidR="00D128F7" w:rsidRPr="007E0F91" w:rsidRDefault="00D128F7" w:rsidP="00D128F7">
            <w:pPr>
              <w:jc w:val="center"/>
              <w:rPr>
                <w:ins w:id="22042" w:author="Στάθης Καπ" w:date="2023-03-09T06:32:00Z"/>
                <w:sz w:val="16"/>
                <w:szCs w:val="16"/>
              </w:rPr>
            </w:pPr>
            <w:ins w:id="22043"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07B441" w14:textId="2263D61C" w:rsidR="00D128F7" w:rsidRPr="007E0F91" w:rsidRDefault="00D128F7" w:rsidP="00D128F7">
            <w:pPr>
              <w:jc w:val="center"/>
              <w:rPr>
                <w:ins w:id="22044" w:author="Στάθης Καπ" w:date="2023-03-09T06:32:00Z"/>
                <w:sz w:val="16"/>
                <w:szCs w:val="16"/>
              </w:rPr>
            </w:pPr>
            <w:ins w:id="22045" w:author="Στάθης Καπ" w:date="2023-03-09T07:43:00Z">
              <w:r>
                <w:rPr>
                  <w:rFonts w:ascii="Calibri" w:hAnsi="Calibri" w:cs="Calibri"/>
                  <w:color w:val="000000"/>
                  <w:sz w:val="16"/>
                  <w:szCs w:val="16"/>
                </w:rPr>
                <w:t>0.203</w:t>
              </w:r>
            </w:ins>
          </w:p>
        </w:tc>
        <w:tc>
          <w:tcPr>
            <w:tcW w:w="453" w:type="dxa"/>
            <w:tcBorders>
              <w:left w:val="single" w:sz="4" w:space="0" w:color="auto"/>
            </w:tcBorders>
            <w:vAlign w:val="center"/>
          </w:tcPr>
          <w:p w14:paraId="799AF2D5" w14:textId="51D30709" w:rsidR="00D128F7" w:rsidRPr="007E0F91" w:rsidRDefault="00D128F7" w:rsidP="00D128F7">
            <w:pPr>
              <w:jc w:val="center"/>
              <w:rPr>
                <w:ins w:id="22046" w:author="Στάθης Καπ" w:date="2023-03-09T06:32:00Z"/>
                <w:sz w:val="16"/>
                <w:szCs w:val="16"/>
              </w:rPr>
            </w:pPr>
            <w:ins w:id="22047" w:author="Στάθης Καπ" w:date="2023-03-09T07:43:00Z">
              <w:r>
                <w:rPr>
                  <w:rFonts w:ascii="Calibri" w:hAnsi="Calibri" w:cs="Calibri"/>
                  <w:color w:val="000000"/>
                  <w:sz w:val="16"/>
                  <w:szCs w:val="16"/>
                </w:rPr>
                <w:t>1458</w:t>
              </w:r>
            </w:ins>
          </w:p>
        </w:tc>
        <w:tc>
          <w:tcPr>
            <w:tcW w:w="454" w:type="dxa"/>
            <w:vAlign w:val="center"/>
          </w:tcPr>
          <w:p w14:paraId="4862D1AF" w14:textId="50D4B0C1" w:rsidR="00D128F7" w:rsidRPr="007E0F91" w:rsidRDefault="00D128F7" w:rsidP="00D128F7">
            <w:pPr>
              <w:jc w:val="center"/>
              <w:rPr>
                <w:ins w:id="22048" w:author="Στάθης Καπ" w:date="2023-03-09T06:32:00Z"/>
                <w:sz w:val="16"/>
                <w:szCs w:val="16"/>
              </w:rPr>
            </w:pPr>
            <w:ins w:id="22049" w:author="Στάθης Καπ" w:date="2023-03-09T07:43:00Z">
              <w:r>
                <w:rPr>
                  <w:rFonts w:ascii="Calibri" w:hAnsi="Calibri" w:cs="Calibri"/>
                  <w:color w:val="000000"/>
                  <w:sz w:val="16"/>
                  <w:szCs w:val="16"/>
                </w:rPr>
                <w:t>0</w:t>
              </w:r>
            </w:ins>
          </w:p>
        </w:tc>
        <w:tc>
          <w:tcPr>
            <w:tcW w:w="454" w:type="dxa"/>
            <w:vAlign w:val="center"/>
          </w:tcPr>
          <w:p w14:paraId="12130D9B" w14:textId="7A64997B" w:rsidR="00D128F7" w:rsidRPr="007E0F91" w:rsidRDefault="00D128F7" w:rsidP="00D128F7">
            <w:pPr>
              <w:jc w:val="center"/>
              <w:rPr>
                <w:ins w:id="22050" w:author="Στάθης Καπ" w:date="2023-03-09T06:32:00Z"/>
                <w:sz w:val="16"/>
                <w:szCs w:val="16"/>
              </w:rPr>
            </w:pPr>
            <w:ins w:id="22051" w:author="Στάθης Καπ" w:date="2023-03-09T07:43:00Z">
              <w:r>
                <w:rPr>
                  <w:rFonts w:ascii="Calibri" w:hAnsi="Calibri" w:cs="Calibri"/>
                  <w:color w:val="000000"/>
                  <w:sz w:val="16"/>
                  <w:szCs w:val="16"/>
                </w:rPr>
                <w:t>0.171</w:t>
              </w:r>
            </w:ins>
          </w:p>
        </w:tc>
        <w:tc>
          <w:tcPr>
            <w:tcW w:w="457" w:type="dxa"/>
            <w:tcBorders>
              <w:right w:val="single" w:sz="4" w:space="0" w:color="auto"/>
            </w:tcBorders>
            <w:vAlign w:val="center"/>
          </w:tcPr>
          <w:p w14:paraId="7FFD9D6A" w14:textId="0060FD26" w:rsidR="00D128F7" w:rsidRPr="007E0F91" w:rsidRDefault="00D128F7" w:rsidP="00D128F7">
            <w:pPr>
              <w:jc w:val="center"/>
              <w:rPr>
                <w:ins w:id="22052" w:author="Στάθης Καπ" w:date="2023-03-09T06:32:00Z"/>
                <w:sz w:val="16"/>
                <w:szCs w:val="16"/>
              </w:rPr>
            </w:pPr>
            <w:ins w:id="22053" w:author="Στάθης Καπ" w:date="2023-03-09T07:43:00Z">
              <w:r>
                <w:rPr>
                  <w:rFonts w:ascii="Calibri" w:hAnsi="Calibri" w:cs="Calibri"/>
                  <w:color w:val="000000"/>
                  <w:sz w:val="16"/>
                  <w:szCs w:val="16"/>
                </w:rPr>
                <w:t>15.76</w:t>
              </w:r>
            </w:ins>
          </w:p>
        </w:tc>
        <w:tc>
          <w:tcPr>
            <w:tcW w:w="453" w:type="dxa"/>
            <w:tcBorders>
              <w:left w:val="single" w:sz="4" w:space="0" w:color="auto"/>
            </w:tcBorders>
            <w:vAlign w:val="center"/>
          </w:tcPr>
          <w:p w14:paraId="3F8CEEDC" w14:textId="527DD6D1" w:rsidR="00D128F7" w:rsidRPr="007E0F91" w:rsidRDefault="00D128F7" w:rsidP="00D128F7">
            <w:pPr>
              <w:jc w:val="center"/>
              <w:rPr>
                <w:ins w:id="22054" w:author="Στάθης Καπ" w:date="2023-03-09T06:32:00Z"/>
                <w:sz w:val="16"/>
                <w:szCs w:val="16"/>
              </w:rPr>
            </w:pPr>
            <w:ins w:id="22055" w:author="Στάθης Καπ" w:date="2023-03-09T07:43:00Z">
              <w:r>
                <w:rPr>
                  <w:rFonts w:ascii="Calibri" w:hAnsi="Calibri" w:cs="Calibri"/>
                  <w:color w:val="000000"/>
                  <w:sz w:val="16"/>
                  <w:szCs w:val="16"/>
                </w:rPr>
                <w:t>1458</w:t>
              </w:r>
            </w:ins>
          </w:p>
        </w:tc>
        <w:tc>
          <w:tcPr>
            <w:tcW w:w="454" w:type="dxa"/>
            <w:vAlign w:val="center"/>
          </w:tcPr>
          <w:p w14:paraId="1CB4316F" w14:textId="5EE1502F" w:rsidR="00D128F7" w:rsidRPr="007E0F91" w:rsidRDefault="00D128F7" w:rsidP="00D128F7">
            <w:pPr>
              <w:jc w:val="center"/>
              <w:rPr>
                <w:ins w:id="22056" w:author="Στάθης Καπ" w:date="2023-03-09T06:32:00Z"/>
                <w:sz w:val="16"/>
                <w:szCs w:val="16"/>
              </w:rPr>
            </w:pPr>
            <w:ins w:id="22057" w:author="Στάθης Καπ" w:date="2023-03-09T07:43:00Z">
              <w:r>
                <w:rPr>
                  <w:rFonts w:ascii="Calibri" w:hAnsi="Calibri" w:cs="Calibri"/>
                  <w:color w:val="000000"/>
                  <w:sz w:val="16"/>
                  <w:szCs w:val="16"/>
                </w:rPr>
                <w:t>0</w:t>
              </w:r>
            </w:ins>
          </w:p>
        </w:tc>
        <w:tc>
          <w:tcPr>
            <w:tcW w:w="454" w:type="dxa"/>
            <w:vAlign w:val="center"/>
          </w:tcPr>
          <w:p w14:paraId="47D93C0D" w14:textId="6DBAB559" w:rsidR="00D128F7" w:rsidRPr="007E0F91" w:rsidRDefault="00D128F7" w:rsidP="00D128F7">
            <w:pPr>
              <w:jc w:val="center"/>
              <w:rPr>
                <w:ins w:id="22058" w:author="Στάθης Καπ" w:date="2023-03-09T06:32:00Z"/>
                <w:sz w:val="16"/>
                <w:szCs w:val="16"/>
              </w:rPr>
            </w:pPr>
            <w:ins w:id="22059" w:author="Στάθης Καπ" w:date="2023-03-09T07:43:00Z">
              <w:r>
                <w:rPr>
                  <w:rFonts w:ascii="Calibri" w:hAnsi="Calibri" w:cs="Calibri"/>
                  <w:color w:val="000000"/>
                  <w:sz w:val="16"/>
                  <w:szCs w:val="16"/>
                </w:rPr>
                <w:t>0.141</w:t>
              </w:r>
            </w:ins>
          </w:p>
        </w:tc>
        <w:tc>
          <w:tcPr>
            <w:tcW w:w="454" w:type="dxa"/>
            <w:tcBorders>
              <w:right w:val="single" w:sz="4" w:space="0" w:color="auto"/>
            </w:tcBorders>
            <w:vAlign w:val="center"/>
          </w:tcPr>
          <w:p w14:paraId="73E1988F" w14:textId="2ECC07F3" w:rsidR="00D128F7" w:rsidRPr="007E0F91" w:rsidRDefault="00D128F7" w:rsidP="00D128F7">
            <w:pPr>
              <w:jc w:val="center"/>
              <w:rPr>
                <w:ins w:id="22060" w:author="Στάθης Καπ" w:date="2023-03-09T06:32:00Z"/>
                <w:sz w:val="16"/>
                <w:szCs w:val="16"/>
              </w:rPr>
            </w:pPr>
            <w:ins w:id="22061" w:author="Στάθης Καπ" w:date="2023-03-09T07:43:00Z">
              <w:r>
                <w:rPr>
                  <w:rFonts w:ascii="Calibri" w:hAnsi="Calibri" w:cs="Calibri"/>
                  <w:color w:val="000000"/>
                  <w:sz w:val="16"/>
                  <w:szCs w:val="16"/>
                </w:rPr>
                <w:t>30.54</w:t>
              </w:r>
            </w:ins>
          </w:p>
        </w:tc>
        <w:tc>
          <w:tcPr>
            <w:tcW w:w="453" w:type="dxa"/>
            <w:tcBorders>
              <w:left w:val="single" w:sz="4" w:space="0" w:color="auto"/>
            </w:tcBorders>
            <w:vAlign w:val="center"/>
          </w:tcPr>
          <w:p w14:paraId="30A69DFC" w14:textId="6477030D" w:rsidR="00D128F7" w:rsidRPr="007E0F91" w:rsidRDefault="00D128F7" w:rsidP="00D128F7">
            <w:pPr>
              <w:jc w:val="center"/>
              <w:rPr>
                <w:ins w:id="22062" w:author="Στάθης Καπ" w:date="2023-03-09T06:32:00Z"/>
                <w:sz w:val="16"/>
                <w:szCs w:val="16"/>
              </w:rPr>
            </w:pPr>
            <w:ins w:id="22063" w:author="Στάθης Καπ" w:date="2023-03-09T07:43:00Z">
              <w:r>
                <w:rPr>
                  <w:rFonts w:ascii="Calibri" w:hAnsi="Calibri" w:cs="Calibri"/>
                  <w:color w:val="000000"/>
                  <w:sz w:val="16"/>
                  <w:szCs w:val="16"/>
                </w:rPr>
                <w:t>1458</w:t>
              </w:r>
            </w:ins>
          </w:p>
        </w:tc>
        <w:tc>
          <w:tcPr>
            <w:tcW w:w="454" w:type="dxa"/>
            <w:vAlign w:val="center"/>
          </w:tcPr>
          <w:p w14:paraId="0307A617" w14:textId="20A8F800" w:rsidR="00D128F7" w:rsidRPr="007E0F91" w:rsidRDefault="00D128F7" w:rsidP="00D128F7">
            <w:pPr>
              <w:jc w:val="center"/>
              <w:rPr>
                <w:ins w:id="22064" w:author="Στάθης Καπ" w:date="2023-03-09T06:32:00Z"/>
                <w:sz w:val="16"/>
                <w:szCs w:val="16"/>
              </w:rPr>
            </w:pPr>
            <w:ins w:id="22065" w:author="Στάθης Καπ" w:date="2023-03-09T07:43:00Z">
              <w:r>
                <w:rPr>
                  <w:rFonts w:ascii="Calibri" w:hAnsi="Calibri" w:cs="Calibri"/>
                  <w:color w:val="000000"/>
                  <w:sz w:val="16"/>
                  <w:szCs w:val="16"/>
                </w:rPr>
                <w:t>0</w:t>
              </w:r>
            </w:ins>
          </w:p>
        </w:tc>
        <w:tc>
          <w:tcPr>
            <w:tcW w:w="454" w:type="dxa"/>
            <w:vAlign w:val="center"/>
          </w:tcPr>
          <w:p w14:paraId="577B7627" w14:textId="3E97C767" w:rsidR="00D128F7" w:rsidRPr="007E0F91" w:rsidRDefault="00D128F7" w:rsidP="00D128F7">
            <w:pPr>
              <w:jc w:val="center"/>
              <w:rPr>
                <w:ins w:id="22066" w:author="Στάθης Καπ" w:date="2023-03-09T06:32:00Z"/>
                <w:sz w:val="16"/>
                <w:szCs w:val="16"/>
              </w:rPr>
            </w:pPr>
            <w:ins w:id="22067" w:author="Στάθης Καπ" w:date="2023-03-09T07:43:00Z">
              <w:r>
                <w:rPr>
                  <w:rFonts w:ascii="Calibri" w:hAnsi="Calibri" w:cs="Calibri"/>
                  <w:color w:val="000000"/>
                  <w:sz w:val="16"/>
                  <w:szCs w:val="16"/>
                </w:rPr>
                <w:t>0.166</w:t>
              </w:r>
            </w:ins>
          </w:p>
        </w:tc>
        <w:tc>
          <w:tcPr>
            <w:tcW w:w="461" w:type="dxa"/>
            <w:tcBorders>
              <w:right w:val="single" w:sz="4" w:space="0" w:color="auto"/>
            </w:tcBorders>
            <w:vAlign w:val="center"/>
          </w:tcPr>
          <w:p w14:paraId="3670A00B" w14:textId="5FC9A2CB" w:rsidR="00D128F7" w:rsidRPr="007E0F91" w:rsidRDefault="00D128F7" w:rsidP="00D128F7">
            <w:pPr>
              <w:jc w:val="center"/>
              <w:rPr>
                <w:ins w:id="22068" w:author="Στάθης Καπ" w:date="2023-03-09T06:32:00Z"/>
                <w:sz w:val="16"/>
                <w:szCs w:val="16"/>
              </w:rPr>
            </w:pPr>
            <w:ins w:id="22069" w:author="Στάθης Καπ" w:date="2023-03-09T07:43:00Z">
              <w:r>
                <w:rPr>
                  <w:rFonts w:ascii="Calibri" w:hAnsi="Calibri" w:cs="Calibri"/>
                  <w:color w:val="000000"/>
                  <w:sz w:val="16"/>
                  <w:szCs w:val="16"/>
                </w:rPr>
                <w:t>18.23</w:t>
              </w:r>
            </w:ins>
          </w:p>
        </w:tc>
      </w:tr>
      <w:tr w:rsidR="00D128F7" w14:paraId="1828C079" w14:textId="77777777" w:rsidTr="009861B1">
        <w:trPr>
          <w:trHeight w:val="170"/>
          <w:jc w:val="center"/>
          <w:ins w:id="2207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541557" w14:textId="77777777" w:rsidR="00D128F7" w:rsidRPr="007E0F91" w:rsidRDefault="00D128F7" w:rsidP="00D128F7">
            <w:pPr>
              <w:jc w:val="center"/>
              <w:rPr>
                <w:ins w:id="22071" w:author="Στάθης Καπ" w:date="2023-03-09T06:32:00Z"/>
                <w:sz w:val="16"/>
                <w:szCs w:val="16"/>
              </w:rPr>
            </w:pPr>
            <w:ins w:id="22072" w:author="Στάθης Καπ" w:date="2023-03-09T06:32:00Z">
              <w:r w:rsidRPr="009861B1">
                <w:rPr>
                  <w:rFonts w:ascii="Calibri" w:hAnsi="Calibri" w:cs="Calibri"/>
                  <w:color w:val="000000"/>
                  <w:sz w:val="16"/>
                  <w:szCs w:val="16"/>
                </w:rPr>
                <w:t>r211</w:t>
              </w:r>
            </w:ins>
          </w:p>
        </w:tc>
        <w:tc>
          <w:tcPr>
            <w:tcW w:w="565" w:type="dxa"/>
            <w:tcBorders>
              <w:left w:val="single" w:sz="4" w:space="0" w:color="auto"/>
            </w:tcBorders>
            <w:vAlign w:val="center"/>
          </w:tcPr>
          <w:p w14:paraId="20C3A378" w14:textId="5628ED7B" w:rsidR="00D128F7" w:rsidRPr="007E0F91" w:rsidRDefault="00D128F7" w:rsidP="00D128F7">
            <w:pPr>
              <w:jc w:val="center"/>
              <w:rPr>
                <w:ins w:id="22073" w:author="Στάθης Καπ" w:date="2023-03-09T06:32:00Z"/>
                <w:sz w:val="16"/>
                <w:szCs w:val="16"/>
              </w:rPr>
            </w:pPr>
            <w:ins w:id="22074"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C62E58C" w14:textId="4DB01C2A" w:rsidR="00D128F7" w:rsidRPr="007E0F91" w:rsidRDefault="00D128F7" w:rsidP="00D128F7">
            <w:pPr>
              <w:jc w:val="center"/>
              <w:rPr>
                <w:ins w:id="22075" w:author="Στάθης Καπ" w:date="2023-03-09T06:32:00Z"/>
                <w:sz w:val="16"/>
                <w:szCs w:val="16"/>
              </w:rPr>
            </w:pPr>
            <w:ins w:id="22076"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490CF31E" w14:textId="32FEA087" w:rsidR="00D128F7" w:rsidRPr="007E0F91" w:rsidRDefault="00D128F7" w:rsidP="00D128F7">
            <w:pPr>
              <w:jc w:val="center"/>
              <w:rPr>
                <w:ins w:id="22077" w:author="Στάθης Καπ" w:date="2023-03-09T06:32:00Z"/>
                <w:sz w:val="16"/>
                <w:szCs w:val="16"/>
              </w:rPr>
            </w:pPr>
            <w:ins w:id="22078" w:author="Στάθης Καπ" w:date="2023-03-09T07:43:00Z">
              <w:r>
                <w:rPr>
                  <w:rFonts w:ascii="Calibri" w:hAnsi="Calibri" w:cs="Calibri"/>
                  <w:color w:val="000000"/>
                  <w:sz w:val="16"/>
                  <w:szCs w:val="16"/>
                </w:rPr>
                <w:t>1458</w:t>
              </w:r>
            </w:ins>
          </w:p>
        </w:tc>
        <w:tc>
          <w:tcPr>
            <w:tcW w:w="708" w:type="dxa"/>
            <w:vAlign w:val="center"/>
          </w:tcPr>
          <w:p w14:paraId="10D795C6" w14:textId="438D26EA" w:rsidR="00D128F7" w:rsidRPr="007E0F91" w:rsidRDefault="00D128F7" w:rsidP="00D128F7">
            <w:pPr>
              <w:jc w:val="center"/>
              <w:rPr>
                <w:ins w:id="22079" w:author="Στάθης Καπ" w:date="2023-03-09T06:32:00Z"/>
                <w:sz w:val="16"/>
                <w:szCs w:val="16"/>
              </w:rPr>
            </w:pPr>
            <w:ins w:id="22080"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9999888" w14:textId="309135BF" w:rsidR="00D128F7" w:rsidRPr="007E0F91" w:rsidRDefault="00D128F7" w:rsidP="00D128F7">
            <w:pPr>
              <w:jc w:val="center"/>
              <w:rPr>
                <w:ins w:id="22081" w:author="Στάθης Καπ" w:date="2023-03-09T06:32:00Z"/>
                <w:sz w:val="16"/>
                <w:szCs w:val="16"/>
              </w:rPr>
            </w:pPr>
            <w:ins w:id="22082" w:author="Στάθης Καπ" w:date="2023-03-09T07:43:00Z">
              <w:r>
                <w:rPr>
                  <w:rFonts w:ascii="Calibri" w:hAnsi="Calibri" w:cs="Calibri"/>
                  <w:color w:val="000000"/>
                  <w:sz w:val="16"/>
                  <w:szCs w:val="16"/>
                </w:rPr>
                <w:t>0.164</w:t>
              </w:r>
            </w:ins>
          </w:p>
        </w:tc>
        <w:tc>
          <w:tcPr>
            <w:tcW w:w="453" w:type="dxa"/>
            <w:tcBorders>
              <w:left w:val="single" w:sz="4" w:space="0" w:color="auto"/>
            </w:tcBorders>
            <w:vAlign w:val="center"/>
          </w:tcPr>
          <w:p w14:paraId="547D7DCF" w14:textId="0245D47D" w:rsidR="00D128F7" w:rsidRPr="007E0F91" w:rsidRDefault="00D128F7" w:rsidP="00D128F7">
            <w:pPr>
              <w:jc w:val="center"/>
              <w:rPr>
                <w:ins w:id="22083" w:author="Στάθης Καπ" w:date="2023-03-09T06:32:00Z"/>
                <w:sz w:val="16"/>
                <w:szCs w:val="16"/>
              </w:rPr>
            </w:pPr>
            <w:ins w:id="22084" w:author="Στάθης Καπ" w:date="2023-03-09T07:43:00Z">
              <w:r>
                <w:rPr>
                  <w:rFonts w:ascii="Calibri" w:hAnsi="Calibri" w:cs="Calibri"/>
                  <w:color w:val="000000"/>
                  <w:sz w:val="16"/>
                  <w:szCs w:val="16"/>
                </w:rPr>
                <w:t>1458</w:t>
              </w:r>
            </w:ins>
          </w:p>
        </w:tc>
        <w:tc>
          <w:tcPr>
            <w:tcW w:w="454" w:type="dxa"/>
            <w:vAlign w:val="center"/>
          </w:tcPr>
          <w:p w14:paraId="6D505752" w14:textId="20F7CF25" w:rsidR="00D128F7" w:rsidRPr="007E0F91" w:rsidRDefault="00D128F7" w:rsidP="00D128F7">
            <w:pPr>
              <w:jc w:val="center"/>
              <w:rPr>
                <w:ins w:id="22085" w:author="Στάθης Καπ" w:date="2023-03-09T06:32:00Z"/>
                <w:sz w:val="16"/>
                <w:szCs w:val="16"/>
              </w:rPr>
            </w:pPr>
            <w:ins w:id="22086" w:author="Στάθης Καπ" w:date="2023-03-09T07:43:00Z">
              <w:r>
                <w:rPr>
                  <w:rFonts w:ascii="Calibri" w:hAnsi="Calibri" w:cs="Calibri"/>
                  <w:color w:val="000000"/>
                  <w:sz w:val="16"/>
                  <w:szCs w:val="16"/>
                </w:rPr>
                <w:t>0</w:t>
              </w:r>
            </w:ins>
          </w:p>
        </w:tc>
        <w:tc>
          <w:tcPr>
            <w:tcW w:w="454" w:type="dxa"/>
            <w:vAlign w:val="center"/>
          </w:tcPr>
          <w:p w14:paraId="3E32DEEC" w14:textId="6DB0F2CF" w:rsidR="00D128F7" w:rsidRPr="007E0F91" w:rsidRDefault="00D128F7" w:rsidP="00D128F7">
            <w:pPr>
              <w:jc w:val="center"/>
              <w:rPr>
                <w:ins w:id="22087" w:author="Στάθης Καπ" w:date="2023-03-09T06:32:00Z"/>
                <w:sz w:val="16"/>
                <w:szCs w:val="16"/>
              </w:rPr>
            </w:pPr>
            <w:ins w:id="22088" w:author="Στάθης Καπ" w:date="2023-03-09T07:43:00Z">
              <w:r>
                <w:rPr>
                  <w:rFonts w:ascii="Calibri" w:hAnsi="Calibri" w:cs="Calibri"/>
                  <w:color w:val="000000"/>
                  <w:sz w:val="16"/>
                  <w:szCs w:val="16"/>
                </w:rPr>
                <w:t>0.103</w:t>
              </w:r>
            </w:ins>
          </w:p>
        </w:tc>
        <w:tc>
          <w:tcPr>
            <w:tcW w:w="457" w:type="dxa"/>
            <w:tcBorders>
              <w:right w:val="single" w:sz="4" w:space="0" w:color="auto"/>
            </w:tcBorders>
            <w:vAlign w:val="center"/>
          </w:tcPr>
          <w:p w14:paraId="409EE092" w14:textId="385FD4A7" w:rsidR="00D128F7" w:rsidRPr="007E0F91" w:rsidRDefault="00D128F7" w:rsidP="00D128F7">
            <w:pPr>
              <w:jc w:val="center"/>
              <w:rPr>
                <w:ins w:id="22089" w:author="Στάθης Καπ" w:date="2023-03-09T06:32:00Z"/>
                <w:sz w:val="16"/>
                <w:szCs w:val="16"/>
              </w:rPr>
            </w:pPr>
            <w:ins w:id="22090"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2A1A1CE7" w14:textId="4593A485" w:rsidR="00D128F7" w:rsidRPr="007E0F91" w:rsidRDefault="00D128F7" w:rsidP="00D128F7">
            <w:pPr>
              <w:jc w:val="center"/>
              <w:rPr>
                <w:ins w:id="22091" w:author="Στάθης Καπ" w:date="2023-03-09T06:32:00Z"/>
                <w:sz w:val="16"/>
                <w:szCs w:val="16"/>
              </w:rPr>
            </w:pPr>
            <w:ins w:id="22092" w:author="Στάθης Καπ" w:date="2023-03-09T07:43:00Z">
              <w:r>
                <w:rPr>
                  <w:rFonts w:ascii="Calibri" w:hAnsi="Calibri" w:cs="Calibri"/>
                  <w:color w:val="000000"/>
                  <w:sz w:val="16"/>
                  <w:szCs w:val="16"/>
                </w:rPr>
                <w:t>1458</w:t>
              </w:r>
            </w:ins>
          </w:p>
        </w:tc>
        <w:tc>
          <w:tcPr>
            <w:tcW w:w="454" w:type="dxa"/>
            <w:vAlign w:val="center"/>
          </w:tcPr>
          <w:p w14:paraId="46D397EB" w14:textId="50A57C76" w:rsidR="00D128F7" w:rsidRPr="007E0F91" w:rsidRDefault="00D128F7" w:rsidP="00D128F7">
            <w:pPr>
              <w:jc w:val="center"/>
              <w:rPr>
                <w:ins w:id="22093" w:author="Στάθης Καπ" w:date="2023-03-09T06:32:00Z"/>
                <w:sz w:val="16"/>
                <w:szCs w:val="16"/>
              </w:rPr>
            </w:pPr>
            <w:ins w:id="22094" w:author="Στάθης Καπ" w:date="2023-03-09T07:43:00Z">
              <w:r>
                <w:rPr>
                  <w:rFonts w:ascii="Calibri" w:hAnsi="Calibri" w:cs="Calibri"/>
                  <w:color w:val="000000"/>
                  <w:sz w:val="16"/>
                  <w:szCs w:val="16"/>
                </w:rPr>
                <w:t>0</w:t>
              </w:r>
            </w:ins>
          </w:p>
        </w:tc>
        <w:tc>
          <w:tcPr>
            <w:tcW w:w="454" w:type="dxa"/>
            <w:vAlign w:val="center"/>
          </w:tcPr>
          <w:p w14:paraId="3E77EF95" w14:textId="0114A7FB" w:rsidR="00D128F7" w:rsidRPr="007E0F91" w:rsidRDefault="00D128F7" w:rsidP="00D128F7">
            <w:pPr>
              <w:jc w:val="center"/>
              <w:rPr>
                <w:ins w:id="22095" w:author="Στάθης Καπ" w:date="2023-03-09T06:32:00Z"/>
                <w:sz w:val="16"/>
                <w:szCs w:val="16"/>
              </w:rPr>
            </w:pPr>
            <w:ins w:id="22096" w:author="Στάθης Καπ" w:date="2023-03-09T07:43:00Z">
              <w:r>
                <w:rPr>
                  <w:rFonts w:ascii="Calibri" w:hAnsi="Calibri" w:cs="Calibri"/>
                  <w:color w:val="000000"/>
                  <w:sz w:val="16"/>
                  <w:szCs w:val="16"/>
                </w:rPr>
                <w:t>0.112</w:t>
              </w:r>
            </w:ins>
          </w:p>
        </w:tc>
        <w:tc>
          <w:tcPr>
            <w:tcW w:w="454" w:type="dxa"/>
            <w:tcBorders>
              <w:right w:val="single" w:sz="4" w:space="0" w:color="auto"/>
            </w:tcBorders>
            <w:vAlign w:val="center"/>
          </w:tcPr>
          <w:p w14:paraId="1A2EFF79" w14:textId="107CF4C5" w:rsidR="00D128F7" w:rsidRPr="007E0F91" w:rsidRDefault="00D128F7" w:rsidP="00D128F7">
            <w:pPr>
              <w:jc w:val="center"/>
              <w:rPr>
                <w:ins w:id="22097" w:author="Στάθης Καπ" w:date="2023-03-09T06:32:00Z"/>
                <w:sz w:val="16"/>
                <w:szCs w:val="16"/>
              </w:rPr>
            </w:pPr>
            <w:ins w:id="22098" w:author="Στάθης Καπ" w:date="2023-03-09T07:43:00Z">
              <w:r>
                <w:rPr>
                  <w:rFonts w:ascii="Calibri" w:hAnsi="Calibri" w:cs="Calibri"/>
                  <w:color w:val="000000"/>
                  <w:sz w:val="16"/>
                  <w:szCs w:val="16"/>
                </w:rPr>
                <w:t>31.71</w:t>
              </w:r>
            </w:ins>
          </w:p>
        </w:tc>
        <w:tc>
          <w:tcPr>
            <w:tcW w:w="453" w:type="dxa"/>
            <w:tcBorders>
              <w:left w:val="single" w:sz="4" w:space="0" w:color="auto"/>
            </w:tcBorders>
            <w:vAlign w:val="center"/>
          </w:tcPr>
          <w:p w14:paraId="180B7E5B" w14:textId="7C8AE71F" w:rsidR="00D128F7" w:rsidRPr="007E0F91" w:rsidRDefault="00D128F7" w:rsidP="00D128F7">
            <w:pPr>
              <w:jc w:val="center"/>
              <w:rPr>
                <w:ins w:id="22099" w:author="Στάθης Καπ" w:date="2023-03-09T06:32:00Z"/>
                <w:sz w:val="16"/>
                <w:szCs w:val="16"/>
              </w:rPr>
            </w:pPr>
            <w:ins w:id="22100" w:author="Στάθης Καπ" w:date="2023-03-09T07:43:00Z">
              <w:r>
                <w:rPr>
                  <w:rFonts w:ascii="Calibri" w:hAnsi="Calibri" w:cs="Calibri"/>
                  <w:color w:val="000000"/>
                  <w:sz w:val="16"/>
                  <w:szCs w:val="16"/>
                </w:rPr>
                <w:t>1458</w:t>
              </w:r>
            </w:ins>
          </w:p>
        </w:tc>
        <w:tc>
          <w:tcPr>
            <w:tcW w:w="454" w:type="dxa"/>
            <w:vAlign w:val="center"/>
          </w:tcPr>
          <w:p w14:paraId="0BFB21C8" w14:textId="3EA9DAFA" w:rsidR="00D128F7" w:rsidRPr="007E0F91" w:rsidRDefault="00D128F7" w:rsidP="00D128F7">
            <w:pPr>
              <w:jc w:val="center"/>
              <w:rPr>
                <w:ins w:id="22101" w:author="Στάθης Καπ" w:date="2023-03-09T06:32:00Z"/>
                <w:sz w:val="16"/>
                <w:szCs w:val="16"/>
              </w:rPr>
            </w:pPr>
            <w:ins w:id="22102" w:author="Στάθης Καπ" w:date="2023-03-09T07:43:00Z">
              <w:r>
                <w:rPr>
                  <w:rFonts w:ascii="Calibri" w:hAnsi="Calibri" w:cs="Calibri"/>
                  <w:color w:val="000000"/>
                  <w:sz w:val="16"/>
                  <w:szCs w:val="16"/>
                </w:rPr>
                <w:t>0</w:t>
              </w:r>
            </w:ins>
          </w:p>
        </w:tc>
        <w:tc>
          <w:tcPr>
            <w:tcW w:w="454" w:type="dxa"/>
            <w:vAlign w:val="center"/>
          </w:tcPr>
          <w:p w14:paraId="3C4BBC64" w14:textId="3470157F" w:rsidR="00D128F7" w:rsidRPr="007E0F91" w:rsidRDefault="00D128F7" w:rsidP="00D128F7">
            <w:pPr>
              <w:jc w:val="center"/>
              <w:rPr>
                <w:ins w:id="22103" w:author="Στάθης Καπ" w:date="2023-03-09T06:32:00Z"/>
                <w:sz w:val="16"/>
                <w:szCs w:val="16"/>
              </w:rPr>
            </w:pPr>
            <w:ins w:id="22104" w:author="Στάθης Καπ" w:date="2023-03-09T07:43:00Z">
              <w:r>
                <w:rPr>
                  <w:rFonts w:ascii="Calibri" w:hAnsi="Calibri" w:cs="Calibri"/>
                  <w:color w:val="000000"/>
                  <w:sz w:val="16"/>
                  <w:szCs w:val="16"/>
                </w:rPr>
                <w:t>0.126</w:t>
              </w:r>
            </w:ins>
          </w:p>
        </w:tc>
        <w:tc>
          <w:tcPr>
            <w:tcW w:w="461" w:type="dxa"/>
            <w:tcBorders>
              <w:right w:val="single" w:sz="4" w:space="0" w:color="auto"/>
            </w:tcBorders>
            <w:vAlign w:val="center"/>
          </w:tcPr>
          <w:p w14:paraId="40870DC9" w14:textId="4AF58479" w:rsidR="00D128F7" w:rsidRPr="007E0F91" w:rsidRDefault="00D128F7" w:rsidP="00D128F7">
            <w:pPr>
              <w:jc w:val="center"/>
              <w:rPr>
                <w:ins w:id="22105" w:author="Στάθης Καπ" w:date="2023-03-09T06:32:00Z"/>
                <w:sz w:val="16"/>
                <w:szCs w:val="16"/>
              </w:rPr>
            </w:pPr>
            <w:ins w:id="22106" w:author="Στάθης Καπ" w:date="2023-03-09T07:43:00Z">
              <w:r>
                <w:rPr>
                  <w:rFonts w:ascii="Calibri" w:hAnsi="Calibri" w:cs="Calibri"/>
                  <w:color w:val="000000"/>
                  <w:sz w:val="16"/>
                  <w:szCs w:val="16"/>
                </w:rPr>
                <w:t>23.17</w:t>
              </w:r>
            </w:ins>
          </w:p>
        </w:tc>
      </w:tr>
      <w:tr w:rsidR="00D128F7" w14:paraId="7B71D986" w14:textId="77777777" w:rsidTr="009861B1">
        <w:trPr>
          <w:trHeight w:val="170"/>
          <w:jc w:val="center"/>
          <w:ins w:id="2210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6C9D5F" w14:textId="77777777" w:rsidR="00D128F7" w:rsidRPr="007E0F91" w:rsidRDefault="00D128F7" w:rsidP="00D128F7">
            <w:pPr>
              <w:jc w:val="center"/>
              <w:rPr>
                <w:ins w:id="22108" w:author="Στάθης Καπ" w:date="2023-03-09T06:32:00Z"/>
                <w:sz w:val="16"/>
                <w:szCs w:val="16"/>
              </w:rPr>
            </w:pPr>
            <w:ins w:id="22109" w:author="Στάθης Καπ" w:date="2023-03-09T06:32:00Z">
              <w:r w:rsidRPr="009861B1">
                <w:rPr>
                  <w:rFonts w:ascii="Calibri" w:hAnsi="Calibri" w:cs="Calibri"/>
                  <w:color w:val="000000"/>
                  <w:sz w:val="16"/>
                  <w:szCs w:val="16"/>
                </w:rPr>
                <w:t>rc101</w:t>
              </w:r>
            </w:ins>
          </w:p>
        </w:tc>
        <w:tc>
          <w:tcPr>
            <w:tcW w:w="565" w:type="dxa"/>
            <w:tcBorders>
              <w:left w:val="single" w:sz="4" w:space="0" w:color="auto"/>
            </w:tcBorders>
            <w:vAlign w:val="center"/>
          </w:tcPr>
          <w:p w14:paraId="57DE4749" w14:textId="2A513AFA" w:rsidR="00D128F7" w:rsidRPr="007E0F91" w:rsidRDefault="00D128F7" w:rsidP="00D128F7">
            <w:pPr>
              <w:jc w:val="center"/>
              <w:rPr>
                <w:ins w:id="22110" w:author="Στάθης Καπ" w:date="2023-03-09T06:32:00Z"/>
                <w:sz w:val="16"/>
                <w:szCs w:val="16"/>
              </w:rPr>
            </w:pPr>
            <w:ins w:id="22111" w:author="Στάθης Καπ" w:date="2023-03-09T07:43:00Z">
              <w:r>
                <w:rPr>
                  <w:rFonts w:ascii="Calibri" w:hAnsi="Calibri" w:cs="Calibri"/>
                  <w:color w:val="000000"/>
                  <w:sz w:val="16"/>
                  <w:szCs w:val="16"/>
                </w:rPr>
                <w:t>621</w:t>
              </w:r>
            </w:ins>
          </w:p>
        </w:tc>
        <w:tc>
          <w:tcPr>
            <w:tcW w:w="679" w:type="dxa"/>
            <w:tcBorders>
              <w:right w:val="single" w:sz="4" w:space="0" w:color="auto"/>
            </w:tcBorders>
            <w:vAlign w:val="center"/>
          </w:tcPr>
          <w:p w14:paraId="0561AC71" w14:textId="6B47A62D" w:rsidR="00D128F7" w:rsidRPr="007E0F91" w:rsidRDefault="00D128F7" w:rsidP="00D128F7">
            <w:pPr>
              <w:jc w:val="center"/>
              <w:rPr>
                <w:ins w:id="22112" w:author="Στάθης Καπ" w:date="2023-03-09T06:32:00Z"/>
                <w:sz w:val="16"/>
                <w:szCs w:val="16"/>
              </w:rPr>
            </w:pPr>
            <w:ins w:id="22113" w:author="Στάθης Καπ" w:date="2023-03-09T07:43:00Z">
              <w:r>
                <w:rPr>
                  <w:rFonts w:ascii="Calibri" w:hAnsi="Calibri" w:cs="Calibri"/>
                  <w:color w:val="000000"/>
                  <w:sz w:val="16"/>
                  <w:szCs w:val="16"/>
                </w:rPr>
                <w:t>604</w:t>
              </w:r>
            </w:ins>
          </w:p>
        </w:tc>
        <w:tc>
          <w:tcPr>
            <w:tcW w:w="453" w:type="dxa"/>
            <w:tcBorders>
              <w:left w:val="single" w:sz="4" w:space="0" w:color="auto"/>
            </w:tcBorders>
            <w:vAlign w:val="center"/>
          </w:tcPr>
          <w:p w14:paraId="0F211444" w14:textId="59B8F5E6" w:rsidR="00D128F7" w:rsidRPr="007E0F91" w:rsidRDefault="00D128F7" w:rsidP="00D128F7">
            <w:pPr>
              <w:jc w:val="center"/>
              <w:rPr>
                <w:ins w:id="22114" w:author="Στάθης Καπ" w:date="2023-03-09T06:32:00Z"/>
                <w:sz w:val="16"/>
                <w:szCs w:val="16"/>
              </w:rPr>
            </w:pPr>
            <w:ins w:id="22115" w:author="Στάθης Καπ" w:date="2023-03-09T07:43:00Z">
              <w:r>
                <w:rPr>
                  <w:rFonts w:ascii="Calibri" w:hAnsi="Calibri" w:cs="Calibri"/>
                  <w:color w:val="000000"/>
                  <w:sz w:val="16"/>
                  <w:szCs w:val="16"/>
                </w:rPr>
                <w:t>514</w:t>
              </w:r>
            </w:ins>
          </w:p>
        </w:tc>
        <w:tc>
          <w:tcPr>
            <w:tcW w:w="708" w:type="dxa"/>
            <w:vAlign w:val="center"/>
          </w:tcPr>
          <w:p w14:paraId="03132470" w14:textId="4BADDB63" w:rsidR="00D128F7" w:rsidRPr="007E0F91" w:rsidRDefault="00D128F7" w:rsidP="00D128F7">
            <w:pPr>
              <w:jc w:val="center"/>
              <w:rPr>
                <w:ins w:id="22116" w:author="Στάθης Καπ" w:date="2023-03-09T06:32:00Z"/>
                <w:sz w:val="16"/>
                <w:szCs w:val="16"/>
              </w:rPr>
            </w:pPr>
            <w:ins w:id="22117" w:author="Στάθης Καπ" w:date="2023-03-09T07:43:00Z">
              <w:r>
                <w:rPr>
                  <w:rFonts w:ascii="Calibri" w:hAnsi="Calibri" w:cs="Calibri"/>
                  <w:color w:val="000000"/>
                  <w:sz w:val="16"/>
                  <w:szCs w:val="16"/>
                </w:rPr>
                <w:t>17.23</w:t>
              </w:r>
            </w:ins>
          </w:p>
        </w:tc>
        <w:tc>
          <w:tcPr>
            <w:tcW w:w="652" w:type="dxa"/>
            <w:tcBorders>
              <w:right w:val="single" w:sz="4" w:space="0" w:color="auto"/>
            </w:tcBorders>
            <w:vAlign w:val="center"/>
          </w:tcPr>
          <w:p w14:paraId="106984DA" w14:textId="3E5DF43D" w:rsidR="00D128F7" w:rsidRPr="007E0F91" w:rsidRDefault="00D128F7" w:rsidP="00D128F7">
            <w:pPr>
              <w:jc w:val="center"/>
              <w:rPr>
                <w:ins w:id="22118" w:author="Στάθης Καπ" w:date="2023-03-09T06:32:00Z"/>
                <w:sz w:val="16"/>
                <w:szCs w:val="16"/>
              </w:rPr>
            </w:pPr>
            <w:ins w:id="22119"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3B1A6076" w14:textId="13E66B5C" w:rsidR="00D128F7" w:rsidRPr="007E0F91" w:rsidRDefault="00D128F7" w:rsidP="00D128F7">
            <w:pPr>
              <w:jc w:val="center"/>
              <w:rPr>
                <w:ins w:id="22120" w:author="Στάθης Καπ" w:date="2023-03-09T06:32:00Z"/>
                <w:sz w:val="16"/>
                <w:szCs w:val="16"/>
              </w:rPr>
            </w:pPr>
            <w:ins w:id="22121" w:author="Στάθης Καπ" w:date="2023-03-09T07:43:00Z">
              <w:r>
                <w:rPr>
                  <w:rFonts w:ascii="Calibri" w:hAnsi="Calibri" w:cs="Calibri"/>
                  <w:color w:val="000000"/>
                  <w:sz w:val="16"/>
                  <w:szCs w:val="16"/>
                </w:rPr>
                <w:t>525</w:t>
              </w:r>
            </w:ins>
          </w:p>
        </w:tc>
        <w:tc>
          <w:tcPr>
            <w:tcW w:w="454" w:type="dxa"/>
            <w:vAlign w:val="center"/>
          </w:tcPr>
          <w:p w14:paraId="7DF3615C" w14:textId="75E2A3EB" w:rsidR="00D128F7" w:rsidRPr="007E0F91" w:rsidRDefault="00D128F7" w:rsidP="00D128F7">
            <w:pPr>
              <w:jc w:val="center"/>
              <w:rPr>
                <w:ins w:id="22122" w:author="Στάθης Καπ" w:date="2023-03-09T06:32:00Z"/>
                <w:sz w:val="16"/>
                <w:szCs w:val="16"/>
              </w:rPr>
            </w:pPr>
            <w:ins w:id="22123" w:author="Στάθης Καπ" w:date="2023-03-09T07:43:00Z">
              <w:r>
                <w:rPr>
                  <w:rFonts w:ascii="Calibri" w:hAnsi="Calibri" w:cs="Calibri"/>
                  <w:color w:val="000000"/>
                  <w:sz w:val="16"/>
                  <w:szCs w:val="16"/>
                </w:rPr>
                <w:t>-2.14</w:t>
              </w:r>
            </w:ins>
          </w:p>
        </w:tc>
        <w:tc>
          <w:tcPr>
            <w:tcW w:w="454" w:type="dxa"/>
            <w:vAlign w:val="center"/>
          </w:tcPr>
          <w:p w14:paraId="7CEB0619" w14:textId="22CEE714" w:rsidR="00D128F7" w:rsidRPr="007E0F91" w:rsidRDefault="00D128F7" w:rsidP="00D128F7">
            <w:pPr>
              <w:jc w:val="center"/>
              <w:rPr>
                <w:ins w:id="22124" w:author="Στάθης Καπ" w:date="2023-03-09T06:32:00Z"/>
                <w:sz w:val="16"/>
                <w:szCs w:val="16"/>
              </w:rPr>
            </w:pPr>
            <w:ins w:id="22125" w:author="Στάθης Καπ" w:date="2023-03-09T07:43:00Z">
              <w:r>
                <w:rPr>
                  <w:rFonts w:ascii="Calibri" w:hAnsi="Calibri" w:cs="Calibri"/>
                  <w:color w:val="000000"/>
                  <w:sz w:val="16"/>
                  <w:szCs w:val="16"/>
                </w:rPr>
                <w:t>0.281</w:t>
              </w:r>
            </w:ins>
          </w:p>
        </w:tc>
        <w:tc>
          <w:tcPr>
            <w:tcW w:w="457" w:type="dxa"/>
            <w:tcBorders>
              <w:right w:val="single" w:sz="4" w:space="0" w:color="auto"/>
            </w:tcBorders>
            <w:vAlign w:val="center"/>
          </w:tcPr>
          <w:p w14:paraId="5F55DAB3" w14:textId="7683B424" w:rsidR="00D128F7" w:rsidRPr="007E0F91" w:rsidRDefault="00D128F7" w:rsidP="00D128F7">
            <w:pPr>
              <w:jc w:val="center"/>
              <w:rPr>
                <w:ins w:id="22126" w:author="Στάθης Καπ" w:date="2023-03-09T06:32:00Z"/>
                <w:sz w:val="16"/>
                <w:szCs w:val="16"/>
              </w:rPr>
            </w:pPr>
            <w:ins w:id="22127" w:author="Στάθης Καπ" w:date="2023-03-09T07:43:00Z">
              <w:r>
                <w:rPr>
                  <w:rFonts w:ascii="Calibri" w:hAnsi="Calibri" w:cs="Calibri"/>
                  <w:color w:val="000000"/>
                  <w:sz w:val="16"/>
                  <w:szCs w:val="16"/>
                </w:rPr>
                <w:t>22.16</w:t>
              </w:r>
            </w:ins>
          </w:p>
        </w:tc>
        <w:tc>
          <w:tcPr>
            <w:tcW w:w="453" w:type="dxa"/>
            <w:tcBorders>
              <w:left w:val="single" w:sz="4" w:space="0" w:color="auto"/>
            </w:tcBorders>
            <w:vAlign w:val="center"/>
          </w:tcPr>
          <w:p w14:paraId="7BB3FB56" w14:textId="41A05A70" w:rsidR="00D128F7" w:rsidRPr="007E0F91" w:rsidRDefault="00D128F7" w:rsidP="00D128F7">
            <w:pPr>
              <w:jc w:val="center"/>
              <w:rPr>
                <w:ins w:id="22128" w:author="Στάθης Καπ" w:date="2023-03-09T06:32:00Z"/>
                <w:sz w:val="16"/>
                <w:szCs w:val="16"/>
              </w:rPr>
            </w:pPr>
            <w:ins w:id="22129" w:author="Στάθης Καπ" w:date="2023-03-09T07:43:00Z">
              <w:r>
                <w:rPr>
                  <w:rFonts w:ascii="Calibri" w:hAnsi="Calibri" w:cs="Calibri"/>
                  <w:color w:val="000000"/>
                  <w:sz w:val="16"/>
                  <w:szCs w:val="16"/>
                </w:rPr>
                <w:t>459</w:t>
              </w:r>
            </w:ins>
          </w:p>
        </w:tc>
        <w:tc>
          <w:tcPr>
            <w:tcW w:w="454" w:type="dxa"/>
            <w:vAlign w:val="center"/>
          </w:tcPr>
          <w:p w14:paraId="42BE0B2D" w14:textId="69217E08" w:rsidR="00D128F7" w:rsidRPr="007E0F91" w:rsidRDefault="00D128F7" w:rsidP="00D128F7">
            <w:pPr>
              <w:jc w:val="center"/>
              <w:rPr>
                <w:ins w:id="22130" w:author="Στάθης Καπ" w:date="2023-03-09T06:32:00Z"/>
                <w:sz w:val="16"/>
                <w:szCs w:val="16"/>
              </w:rPr>
            </w:pPr>
            <w:ins w:id="22131" w:author="Στάθης Καπ" w:date="2023-03-09T07:43:00Z">
              <w:r>
                <w:rPr>
                  <w:rFonts w:ascii="Calibri" w:hAnsi="Calibri" w:cs="Calibri"/>
                  <w:color w:val="000000"/>
                  <w:sz w:val="16"/>
                  <w:szCs w:val="16"/>
                </w:rPr>
                <w:t>10.7</w:t>
              </w:r>
            </w:ins>
          </w:p>
        </w:tc>
        <w:tc>
          <w:tcPr>
            <w:tcW w:w="454" w:type="dxa"/>
            <w:vAlign w:val="center"/>
          </w:tcPr>
          <w:p w14:paraId="0FBF9DC9" w14:textId="526B155A" w:rsidR="00D128F7" w:rsidRPr="007E0F91" w:rsidRDefault="00D128F7" w:rsidP="00D128F7">
            <w:pPr>
              <w:jc w:val="center"/>
              <w:rPr>
                <w:ins w:id="22132" w:author="Στάθης Καπ" w:date="2023-03-09T06:32:00Z"/>
                <w:sz w:val="16"/>
                <w:szCs w:val="16"/>
              </w:rPr>
            </w:pPr>
            <w:ins w:id="22133" w:author="Στάθης Καπ" w:date="2023-03-09T07:43:00Z">
              <w:r>
                <w:rPr>
                  <w:rFonts w:ascii="Calibri" w:hAnsi="Calibri" w:cs="Calibri"/>
                  <w:color w:val="000000"/>
                  <w:sz w:val="16"/>
                  <w:szCs w:val="16"/>
                </w:rPr>
                <w:t>0.251</w:t>
              </w:r>
            </w:ins>
          </w:p>
        </w:tc>
        <w:tc>
          <w:tcPr>
            <w:tcW w:w="454" w:type="dxa"/>
            <w:tcBorders>
              <w:right w:val="single" w:sz="4" w:space="0" w:color="auto"/>
            </w:tcBorders>
            <w:vAlign w:val="center"/>
          </w:tcPr>
          <w:p w14:paraId="4514D2BB" w14:textId="711EFAE7" w:rsidR="00D128F7" w:rsidRPr="007E0F91" w:rsidRDefault="00D128F7" w:rsidP="00D128F7">
            <w:pPr>
              <w:jc w:val="center"/>
              <w:rPr>
                <w:ins w:id="22134" w:author="Στάθης Καπ" w:date="2023-03-09T06:32:00Z"/>
                <w:sz w:val="16"/>
                <w:szCs w:val="16"/>
              </w:rPr>
            </w:pPr>
            <w:ins w:id="22135" w:author="Στάθης Καπ" w:date="2023-03-09T07:43:00Z">
              <w:r>
                <w:rPr>
                  <w:rFonts w:ascii="Calibri" w:hAnsi="Calibri" w:cs="Calibri"/>
                  <w:color w:val="000000"/>
                  <w:sz w:val="16"/>
                  <w:szCs w:val="16"/>
                </w:rPr>
                <w:t>30.47</w:t>
              </w:r>
            </w:ins>
          </w:p>
        </w:tc>
        <w:tc>
          <w:tcPr>
            <w:tcW w:w="453" w:type="dxa"/>
            <w:tcBorders>
              <w:left w:val="single" w:sz="4" w:space="0" w:color="auto"/>
            </w:tcBorders>
            <w:vAlign w:val="center"/>
          </w:tcPr>
          <w:p w14:paraId="4AE517F0" w14:textId="427CA998" w:rsidR="00D128F7" w:rsidRPr="007E0F91" w:rsidRDefault="00D128F7" w:rsidP="00D128F7">
            <w:pPr>
              <w:jc w:val="center"/>
              <w:rPr>
                <w:ins w:id="22136" w:author="Στάθης Καπ" w:date="2023-03-09T06:32:00Z"/>
                <w:sz w:val="16"/>
                <w:szCs w:val="16"/>
              </w:rPr>
            </w:pPr>
            <w:ins w:id="22137" w:author="Στάθης Καπ" w:date="2023-03-09T07:43:00Z">
              <w:r>
                <w:rPr>
                  <w:rFonts w:ascii="Calibri" w:hAnsi="Calibri" w:cs="Calibri"/>
                  <w:color w:val="000000"/>
                  <w:sz w:val="16"/>
                  <w:szCs w:val="16"/>
                </w:rPr>
                <w:t>452</w:t>
              </w:r>
            </w:ins>
          </w:p>
        </w:tc>
        <w:tc>
          <w:tcPr>
            <w:tcW w:w="454" w:type="dxa"/>
            <w:vAlign w:val="center"/>
          </w:tcPr>
          <w:p w14:paraId="51D44161" w14:textId="1660CA0B" w:rsidR="00D128F7" w:rsidRPr="007E0F91" w:rsidRDefault="00D128F7" w:rsidP="00D128F7">
            <w:pPr>
              <w:jc w:val="center"/>
              <w:rPr>
                <w:ins w:id="22138" w:author="Στάθης Καπ" w:date="2023-03-09T06:32:00Z"/>
                <w:sz w:val="16"/>
                <w:szCs w:val="16"/>
              </w:rPr>
            </w:pPr>
            <w:ins w:id="22139" w:author="Στάθης Καπ" w:date="2023-03-09T07:43:00Z">
              <w:r>
                <w:rPr>
                  <w:rFonts w:ascii="Calibri" w:hAnsi="Calibri" w:cs="Calibri"/>
                  <w:color w:val="000000"/>
                  <w:sz w:val="16"/>
                  <w:szCs w:val="16"/>
                </w:rPr>
                <w:t>12.06</w:t>
              </w:r>
            </w:ins>
          </w:p>
        </w:tc>
        <w:tc>
          <w:tcPr>
            <w:tcW w:w="454" w:type="dxa"/>
            <w:vAlign w:val="center"/>
          </w:tcPr>
          <w:p w14:paraId="56DD155B" w14:textId="506C22F1" w:rsidR="00D128F7" w:rsidRPr="007E0F91" w:rsidRDefault="00D128F7" w:rsidP="00D128F7">
            <w:pPr>
              <w:jc w:val="center"/>
              <w:rPr>
                <w:ins w:id="22140" w:author="Στάθης Καπ" w:date="2023-03-09T06:32:00Z"/>
                <w:sz w:val="16"/>
                <w:szCs w:val="16"/>
              </w:rPr>
            </w:pPr>
            <w:ins w:id="22141"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7A892C35" w14:textId="5F856B17" w:rsidR="00D128F7" w:rsidRPr="007E0F91" w:rsidRDefault="00D128F7" w:rsidP="00D128F7">
            <w:pPr>
              <w:jc w:val="center"/>
              <w:rPr>
                <w:ins w:id="22142" w:author="Στάθης Καπ" w:date="2023-03-09T06:32:00Z"/>
                <w:sz w:val="16"/>
                <w:szCs w:val="16"/>
              </w:rPr>
            </w:pPr>
            <w:ins w:id="22143" w:author="Στάθης Καπ" w:date="2023-03-09T07:43:00Z">
              <w:r>
                <w:rPr>
                  <w:rFonts w:ascii="Calibri" w:hAnsi="Calibri" w:cs="Calibri"/>
                  <w:color w:val="000000"/>
                  <w:sz w:val="16"/>
                  <w:szCs w:val="16"/>
                </w:rPr>
                <w:t>25.48</w:t>
              </w:r>
            </w:ins>
          </w:p>
        </w:tc>
      </w:tr>
      <w:tr w:rsidR="00D128F7" w14:paraId="09974EFD" w14:textId="77777777" w:rsidTr="009861B1">
        <w:trPr>
          <w:trHeight w:val="170"/>
          <w:jc w:val="center"/>
          <w:ins w:id="2214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B2D5A6" w14:textId="77777777" w:rsidR="00D128F7" w:rsidRPr="007E0F91" w:rsidRDefault="00D128F7" w:rsidP="00D128F7">
            <w:pPr>
              <w:jc w:val="center"/>
              <w:rPr>
                <w:ins w:id="22145" w:author="Στάθης Καπ" w:date="2023-03-09T06:32:00Z"/>
                <w:sz w:val="16"/>
                <w:szCs w:val="16"/>
              </w:rPr>
            </w:pPr>
            <w:ins w:id="22146" w:author="Στάθης Καπ" w:date="2023-03-09T06:32:00Z">
              <w:r w:rsidRPr="009861B1">
                <w:rPr>
                  <w:rFonts w:ascii="Calibri" w:hAnsi="Calibri" w:cs="Calibri"/>
                  <w:color w:val="000000"/>
                  <w:sz w:val="16"/>
                  <w:szCs w:val="16"/>
                </w:rPr>
                <w:t>rc102</w:t>
              </w:r>
            </w:ins>
          </w:p>
        </w:tc>
        <w:tc>
          <w:tcPr>
            <w:tcW w:w="565" w:type="dxa"/>
            <w:tcBorders>
              <w:left w:val="single" w:sz="4" w:space="0" w:color="auto"/>
            </w:tcBorders>
            <w:vAlign w:val="center"/>
          </w:tcPr>
          <w:p w14:paraId="3CBB37C4" w14:textId="308C28E3" w:rsidR="00D128F7" w:rsidRPr="007E0F91" w:rsidRDefault="00D128F7" w:rsidP="00D128F7">
            <w:pPr>
              <w:jc w:val="center"/>
              <w:rPr>
                <w:ins w:id="22147" w:author="Στάθης Καπ" w:date="2023-03-09T06:32:00Z"/>
                <w:sz w:val="16"/>
                <w:szCs w:val="16"/>
              </w:rPr>
            </w:pPr>
            <w:ins w:id="22148" w:author="Στάθης Καπ" w:date="2023-03-09T07:43:00Z">
              <w:r>
                <w:rPr>
                  <w:rFonts w:ascii="Calibri" w:hAnsi="Calibri" w:cs="Calibri"/>
                  <w:color w:val="000000"/>
                  <w:sz w:val="16"/>
                  <w:szCs w:val="16"/>
                </w:rPr>
                <w:t>714</w:t>
              </w:r>
            </w:ins>
          </w:p>
        </w:tc>
        <w:tc>
          <w:tcPr>
            <w:tcW w:w="679" w:type="dxa"/>
            <w:tcBorders>
              <w:right w:val="single" w:sz="4" w:space="0" w:color="auto"/>
            </w:tcBorders>
            <w:vAlign w:val="center"/>
          </w:tcPr>
          <w:p w14:paraId="75573AB5" w14:textId="5FEB8CE7" w:rsidR="00D128F7" w:rsidRPr="007E0F91" w:rsidRDefault="00D128F7" w:rsidP="00D128F7">
            <w:pPr>
              <w:jc w:val="center"/>
              <w:rPr>
                <w:ins w:id="22149" w:author="Στάθης Καπ" w:date="2023-03-09T06:32:00Z"/>
                <w:sz w:val="16"/>
                <w:szCs w:val="16"/>
              </w:rPr>
            </w:pPr>
            <w:ins w:id="22150" w:author="Στάθης Καπ" w:date="2023-03-09T07:43:00Z">
              <w:r>
                <w:rPr>
                  <w:rFonts w:ascii="Calibri" w:hAnsi="Calibri" w:cs="Calibri"/>
                  <w:color w:val="000000"/>
                  <w:sz w:val="16"/>
                  <w:szCs w:val="16"/>
                </w:rPr>
                <w:t>698</w:t>
              </w:r>
            </w:ins>
          </w:p>
        </w:tc>
        <w:tc>
          <w:tcPr>
            <w:tcW w:w="453" w:type="dxa"/>
            <w:tcBorders>
              <w:left w:val="single" w:sz="4" w:space="0" w:color="auto"/>
            </w:tcBorders>
            <w:vAlign w:val="center"/>
          </w:tcPr>
          <w:p w14:paraId="2E743029" w14:textId="33BAAFFE" w:rsidR="00D128F7" w:rsidRPr="007E0F91" w:rsidRDefault="00D128F7" w:rsidP="00D128F7">
            <w:pPr>
              <w:jc w:val="center"/>
              <w:rPr>
                <w:ins w:id="22151" w:author="Στάθης Καπ" w:date="2023-03-09T06:32:00Z"/>
                <w:sz w:val="16"/>
                <w:szCs w:val="16"/>
              </w:rPr>
            </w:pPr>
            <w:ins w:id="22152" w:author="Στάθης Καπ" w:date="2023-03-09T07:43:00Z">
              <w:r>
                <w:rPr>
                  <w:rFonts w:ascii="Calibri" w:hAnsi="Calibri" w:cs="Calibri"/>
                  <w:color w:val="000000"/>
                  <w:sz w:val="16"/>
                  <w:szCs w:val="16"/>
                </w:rPr>
                <w:t>625</w:t>
              </w:r>
            </w:ins>
          </w:p>
        </w:tc>
        <w:tc>
          <w:tcPr>
            <w:tcW w:w="708" w:type="dxa"/>
            <w:vAlign w:val="center"/>
          </w:tcPr>
          <w:p w14:paraId="3A6858DB" w14:textId="09CB38F9" w:rsidR="00D128F7" w:rsidRPr="007E0F91" w:rsidRDefault="00D128F7" w:rsidP="00D128F7">
            <w:pPr>
              <w:jc w:val="center"/>
              <w:rPr>
                <w:ins w:id="22153" w:author="Στάθης Καπ" w:date="2023-03-09T06:32:00Z"/>
                <w:sz w:val="16"/>
                <w:szCs w:val="16"/>
              </w:rPr>
            </w:pPr>
            <w:ins w:id="22154" w:author="Στάθης Καπ" w:date="2023-03-09T07:43:00Z">
              <w:r>
                <w:rPr>
                  <w:rFonts w:ascii="Calibri" w:hAnsi="Calibri" w:cs="Calibri"/>
                  <w:color w:val="000000"/>
                  <w:sz w:val="16"/>
                  <w:szCs w:val="16"/>
                </w:rPr>
                <w:t>12.46</w:t>
              </w:r>
            </w:ins>
          </w:p>
        </w:tc>
        <w:tc>
          <w:tcPr>
            <w:tcW w:w="652" w:type="dxa"/>
            <w:tcBorders>
              <w:right w:val="single" w:sz="4" w:space="0" w:color="auto"/>
            </w:tcBorders>
            <w:vAlign w:val="center"/>
          </w:tcPr>
          <w:p w14:paraId="502599BB" w14:textId="6BBFD9F5" w:rsidR="00D128F7" w:rsidRPr="007E0F91" w:rsidRDefault="00D128F7" w:rsidP="00D128F7">
            <w:pPr>
              <w:jc w:val="center"/>
              <w:rPr>
                <w:ins w:id="22155" w:author="Στάθης Καπ" w:date="2023-03-09T06:32:00Z"/>
                <w:sz w:val="16"/>
                <w:szCs w:val="16"/>
              </w:rPr>
            </w:pPr>
            <w:ins w:id="22156" w:author="Στάθης Καπ" w:date="2023-03-09T07:43:00Z">
              <w:r>
                <w:rPr>
                  <w:rFonts w:ascii="Calibri" w:hAnsi="Calibri" w:cs="Calibri"/>
                  <w:color w:val="000000"/>
                  <w:sz w:val="16"/>
                  <w:szCs w:val="16"/>
                </w:rPr>
                <w:t>0.387</w:t>
              </w:r>
            </w:ins>
          </w:p>
        </w:tc>
        <w:tc>
          <w:tcPr>
            <w:tcW w:w="453" w:type="dxa"/>
            <w:tcBorders>
              <w:left w:val="single" w:sz="4" w:space="0" w:color="auto"/>
            </w:tcBorders>
            <w:vAlign w:val="center"/>
          </w:tcPr>
          <w:p w14:paraId="4D878269" w14:textId="7DE8C43E" w:rsidR="00D128F7" w:rsidRPr="007E0F91" w:rsidRDefault="00D128F7" w:rsidP="00D128F7">
            <w:pPr>
              <w:jc w:val="center"/>
              <w:rPr>
                <w:ins w:id="22157" w:author="Στάθης Καπ" w:date="2023-03-09T06:32:00Z"/>
                <w:sz w:val="16"/>
                <w:szCs w:val="16"/>
              </w:rPr>
            </w:pPr>
            <w:ins w:id="22158" w:author="Στάθης Καπ" w:date="2023-03-09T07:43:00Z">
              <w:r>
                <w:rPr>
                  <w:rFonts w:ascii="Calibri" w:hAnsi="Calibri" w:cs="Calibri"/>
                  <w:color w:val="000000"/>
                  <w:sz w:val="16"/>
                  <w:szCs w:val="16"/>
                </w:rPr>
                <w:t>586</w:t>
              </w:r>
            </w:ins>
          </w:p>
        </w:tc>
        <w:tc>
          <w:tcPr>
            <w:tcW w:w="454" w:type="dxa"/>
            <w:vAlign w:val="center"/>
          </w:tcPr>
          <w:p w14:paraId="62A2CA10" w14:textId="32519048" w:rsidR="00D128F7" w:rsidRPr="007E0F91" w:rsidRDefault="00D128F7" w:rsidP="00D128F7">
            <w:pPr>
              <w:jc w:val="center"/>
              <w:rPr>
                <w:ins w:id="22159" w:author="Στάθης Καπ" w:date="2023-03-09T06:32:00Z"/>
                <w:sz w:val="16"/>
                <w:szCs w:val="16"/>
              </w:rPr>
            </w:pPr>
            <w:ins w:id="22160" w:author="Στάθης Καπ" w:date="2023-03-09T07:43:00Z">
              <w:r>
                <w:rPr>
                  <w:rFonts w:ascii="Calibri" w:hAnsi="Calibri" w:cs="Calibri"/>
                  <w:color w:val="000000"/>
                  <w:sz w:val="16"/>
                  <w:szCs w:val="16"/>
                </w:rPr>
                <w:t>6.24</w:t>
              </w:r>
            </w:ins>
          </w:p>
        </w:tc>
        <w:tc>
          <w:tcPr>
            <w:tcW w:w="454" w:type="dxa"/>
            <w:vAlign w:val="center"/>
          </w:tcPr>
          <w:p w14:paraId="1A2EB270" w14:textId="1B22142B" w:rsidR="00D128F7" w:rsidRPr="007E0F91" w:rsidRDefault="00D128F7" w:rsidP="00D128F7">
            <w:pPr>
              <w:jc w:val="center"/>
              <w:rPr>
                <w:ins w:id="22161" w:author="Στάθης Καπ" w:date="2023-03-09T06:32:00Z"/>
                <w:sz w:val="16"/>
                <w:szCs w:val="16"/>
              </w:rPr>
            </w:pPr>
            <w:ins w:id="22162"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0C803860" w14:textId="056C8054" w:rsidR="00D128F7" w:rsidRPr="007E0F91" w:rsidRDefault="00D128F7" w:rsidP="00D128F7">
            <w:pPr>
              <w:jc w:val="center"/>
              <w:rPr>
                <w:ins w:id="22163" w:author="Στάθης Καπ" w:date="2023-03-09T06:32:00Z"/>
                <w:sz w:val="16"/>
                <w:szCs w:val="16"/>
              </w:rPr>
            </w:pPr>
            <w:ins w:id="22164" w:author="Στάθης Καπ" w:date="2023-03-09T07:43:00Z">
              <w:r>
                <w:rPr>
                  <w:rFonts w:ascii="Calibri" w:hAnsi="Calibri" w:cs="Calibri"/>
                  <w:color w:val="000000"/>
                  <w:sz w:val="16"/>
                  <w:szCs w:val="16"/>
                </w:rPr>
                <w:t>28.94</w:t>
              </w:r>
            </w:ins>
          </w:p>
        </w:tc>
        <w:tc>
          <w:tcPr>
            <w:tcW w:w="453" w:type="dxa"/>
            <w:tcBorders>
              <w:left w:val="single" w:sz="4" w:space="0" w:color="auto"/>
            </w:tcBorders>
            <w:vAlign w:val="center"/>
          </w:tcPr>
          <w:p w14:paraId="2DFF6B81" w14:textId="1175C09D" w:rsidR="00D128F7" w:rsidRPr="007E0F91" w:rsidRDefault="00D128F7" w:rsidP="00D128F7">
            <w:pPr>
              <w:jc w:val="center"/>
              <w:rPr>
                <w:ins w:id="22165" w:author="Στάθης Καπ" w:date="2023-03-09T06:32:00Z"/>
                <w:sz w:val="16"/>
                <w:szCs w:val="16"/>
              </w:rPr>
            </w:pPr>
            <w:ins w:id="22166" w:author="Στάθης Καπ" w:date="2023-03-09T07:43:00Z">
              <w:r>
                <w:rPr>
                  <w:rFonts w:ascii="Calibri" w:hAnsi="Calibri" w:cs="Calibri"/>
                  <w:color w:val="000000"/>
                  <w:sz w:val="16"/>
                  <w:szCs w:val="16"/>
                </w:rPr>
                <w:t>560</w:t>
              </w:r>
            </w:ins>
          </w:p>
        </w:tc>
        <w:tc>
          <w:tcPr>
            <w:tcW w:w="454" w:type="dxa"/>
            <w:vAlign w:val="center"/>
          </w:tcPr>
          <w:p w14:paraId="3ACC0948" w14:textId="3A83F77F" w:rsidR="00D128F7" w:rsidRPr="007E0F91" w:rsidRDefault="00D128F7" w:rsidP="00D128F7">
            <w:pPr>
              <w:jc w:val="center"/>
              <w:rPr>
                <w:ins w:id="22167" w:author="Στάθης Καπ" w:date="2023-03-09T06:32:00Z"/>
                <w:sz w:val="16"/>
                <w:szCs w:val="16"/>
              </w:rPr>
            </w:pPr>
            <w:ins w:id="22168" w:author="Στάθης Καπ" w:date="2023-03-09T07:43:00Z">
              <w:r>
                <w:rPr>
                  <w:rFonts w:ascii="Calibri" w:hAnsi="Calibri" w:cs="Calibri"/>
                  <w:color w:val="000000"/>
                  <w:sz w:val="16"/>
                  <w:szCs w:val="16"/>
                </w:rPr>
                <w:t>10.4</w:t>
              </w:r>
            </w:ins>
          </w:p>
        </w:tc>
        <w:tc>
          <w:tcPr>
            <w:tcW w:w="454" w:type="dxa"/>
            <w:vAlign w:val="center"/>
          </w:tcPr>
          <w:p w14:paraId="408CEBB1" w14:textId="59EE2B70" w:rsidR="00D128F7" w:rsidRPr="007E0F91" w:rsidRDefault="00D128F7" w:rsidP="00D128F7">
            <w:pPr>
              <w:jc w:val="center"/>
              <w:rPr>
                <w:ins w:id="22169" w:author="Στάθης Καπ" w:date="2023-03-09T06:32:00Z"/>
                <w:sz w:val="16"/>
                <w:szCs w:val="16"/>
              </w:rPr>
            </w:pPr>
            <w:ins w:id="22170" w:author="Στάθης Καπ" w:date="2023-03-09T07:43:00Z">
              <w:r>
                <w:rPr>
                  <w:rFonts w:ascii="Calibri" w:hAnsi="Calibri" w:cs="Calibri"/>
                  <w:color w:val="000000"/>
                  <w:sz w:val="16"/>
                  <w:szCs w:val="16"/>
                </w:rPr>
                <w:t>0.29</w:t>
              </w:r>
            </w:ins>
          </w:p>
        </w:tc>
        <w:tc>
          <w:tcPr>
            <w:tcW w:w="454" w:type="dxa"/>
            <w:tcBorders>
              <w:right w:val="single" w:sz="4" w:space="0" w:color="auto"/>
            </w:tcBorders>
            <w:vAlign w:val="center"/>
          </w:tcPr>
          <w:p w14:paraId="793ACBA6" w14:textId="21055383" w:rsidR="00D128F7" w:rsidRPr="007E0F91" w:rsidRDefault="00D128F7" w:rsidP="00D128F7">
            <w:pPr>
              <w:jc w:val="center"/>
              <w:rPr>
                <w:ins w:id="22171" w:author="Στάθης Καπ" w:date="2023-03-09T06:32:00Z"/>
                <w:sz w:val="16"/>
                <w:szCs w:val="16"/>
              </w:rPr>
            </w:pPr>
            <w:ins w:id="22172"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FA3A427" w14:textId="0D11F0A2" w:rsidR="00D128F7" w:rsidRPr="007E0F91" w:rsidRDefault="00D128F7" w:rsidP="00D128F7">
            <w:pPr>
              <w:jc w:val="center"/>
              <w:rPr>
                <w:ins w:id="22173" w:author="Στάθης Καπ" w:date="2023-03-09T06:32:00Z"/>
                <w:sz w:val="16"/>
                <w:szCs w:val="16"/>
              </w:rPr>
            </w:pPr>
            <w:ins w:id="22174" w:author="Στάθης Καπ" w:date="2023-03-09T07:43:00Z">
              <w:r>
                <w:rPr>
                  <w:rFonts w:ascii="Calibri" w:hAnsi="Calibri" w:cs="Calibri"/>
                  <w:color w:val="000000"/>
                  <w:sz w:val="16"/>
                  <w:szCs w:val="16"/>
                </w:rPr>
                <w:t>513</w:t>
              </w:r>
            </w:ins>
          </w:p>
        </w:tc>
        <w:tc>
          <w:tcPr>
            <w:tcW w:w="454" w:type="dxa"/>
            <w:vAlign w:val="center"/>
          </w:tcPr>
          <w:p w14:paraId="23DD47F5" w14:textId="0626077A" w:rsidR="00D128F7" w:rsidRPr="007E0F91" w:rsidRDefault="00D128F7" w:rsidP="00D128F7">
            <w:pPr>
              <w:jc w:val="center"/>
              <w:rPr>
                <w:ins w:id="22175" w:author="Στάθης Καπ" w:date="2023-03-09T06:32:00Z"/>
                <w:sz w:val="16"/>
                <w:szCs w:val="16"/>
              </w:rPr>
            </w:pPr>
            <w:ins w:id="22176" w:author="Στάθης Καπ" w:date="2023-03-09T07:43:00Z">
              <w:r>
                <w:rPr>
                  <w:rFonts w:ascii="Calibri" w:hAnsi="Calibri" w:cs="Calibri"/>
                  <w:color w:val="000000"/>
                  <w:sz w:val="16"/>
                  <w:szCs w:val="16"/>
                </w:rPr>
                <w:t>17.92</w:t>
              </w:r>
            </w:ins>
          </w:p>
        </w:tc>
        <w:tc>
          <w:tcPr>
            <w:tcW w:w="454" w:type="dxa"/>
            <w:vAlign w:val="center"/>
          </w:tcPr>
          <w:p w14:paraId="7B1E4908" w14:textId="2D2B4380" w:rsidR="00D128F7" w:rsidRPr="007E0F91" w:rsidRDefault="00D128F7" w:rsidP="00D128F7">
            <w:pPr>
              <w:jc w:val="center"/>
              <w:rPr>
                <w:ins w:id="22177" w:author="Στάθης Καπ" w:date="2023-03-09T06:32:00Z"/>
                <w:sz w:val="16"/>
                <w:szCs w:val="16"/>
              </w:rPr>
            </w:pPr>
            <w:ins w:id="22178" w:author="Στάθης Καπ" w:date="2023-03-09T07:43:00Z">
              <w:r>
                <w:rPr>
                  <w:rFonts w:ascii="Calibri" w:hAnsi="Calibri" w:cs="Calibri"/>
                  <w:color w:val="000000"/>
                  <w:sz w:val="16"/>
                  <w:szCs w:val="16"/>
                </w:rPr>
                <w:t>0.274</w:t>
              </w:r>
            </w:ins>
          </w:p>
        </w:tc>
        <w:tc>
          <w:tcPr>
            <w:tcW w:w="461" w:type="dxa"/>
            <w:tcBorders>
              <w:right w:val="single" w:sz="4" w:space="0" w:color="auto"/>
            </w:tcBorders>
            <w:vAlign w:val="center"/>
          </w:tcPr>
          <w:p w14:paraId="53E4BF9A" w14:textId="6FC95419" w:rsidR="00D128F7" w:rsidRPr="007E0F91" w:rsidRDefault="00D128F7" w:rsidP="00D128F7">
            <w:pPr>
              <w:jc w:val="center"/>
              <w:rPr>
                <w:ins w:id="22179" w:author="Στάθης Καπ" w:date="2023-03-09T06:32:00Z"/>
                <w:sz w:val="16"/>
                <w:szCs w:val="16"/>
              </w:rPr>
            </w:pPr>
            <w:ins w:id="22180" w:author="Στάθης Καπ" w:date="2023-03-09T07:43:00Z">
              <w:r>
                <w:rPr>
                  <w:rFonts w:ascii="Calibri" w:hAnsi="Calibri" w:cs="Calibri"/>
                  <w:color w:val="000000"/>
                  <w:sz w:val="16"/>
                  <w:szCs w:val="16"/>
                </w:rPr>
                <w:t>29.2</w:t>
              </w:r>
            </w:ins>
          </w:p>
        </w:tc>
      </w:tr>
      <w:tr w:rsidR="00D128F7" w14:paraId="748186D2" w14:textId="77777777" w:rsidTr="009861B1">
        <w:trPr>
          <w:trHeight w:val="170"/>
          <w:jc w:val="center"/>
          <w:ins w:id="2218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CBE03CC" w14:textId="77777777" w:rsidR="00D128F7" w:rsidRPr="007E0F91" w:rsidRDefault="00D128F7" w:rsidP="00D128F7">
            <w:pPr>
              <w:jc w:val="center"/>
              <w:rPr>
                <w:ins w:id="22182" w:author="Στάθης Καπ" w:date="2023-03-09T06:32:00Z"/>
                <w:sz w:val="16"/>
                <w:szCs w:val="16"/>
              </w:rPr>
            </w:pPr>
            <w:ins w:id="22183" w:author="Στάθης Καπ" w:date="2023-03-09T06:32:00Z">
              <w:r w:rsidRPr="009861B1">
                <w:rPr>
                  <w:rFonts w:ascii="Calibri" w:hAnsi="Calibri" w:cs="Calibri"/>
                  <w:color w:val="000000"/>
                  <w:sz w:val="16"/>
                  <w:szCs w:val="16"/>
                </w:rPr>
                <w:t>rc103</w:t>
              </w:r>
            </w:ins>
          </w:p>
        </w:tc>
        <w:tc>
          <w:tcPr>
            <w:tcW w:w="565" w:type="dxa"/>
            <w:tcBorders>
              <w:left w:val="single" w:sz="4" w:space="0" w:color="auto"/>
            </w:tcBorders>
            <w:vAlign w:val="center"/>
          </w:tcPr>
          <w:p w14:paraId="70A47250" w14:textId="7DFA9794" w:rsidR="00D128F7" w:rsidRPr="007E0F91" w:rsidRDefault="00D128F7" w:rsidP="00D128F7">
            <w:pPr>
              <w:jc w:val="center"/>
              <w:rPr>
                <w:ins w:id="22184" w:author="Στάθης Καπ" w:date="2023-03-09T06:32:00Z"/>
                <w:sz w:val="16"/>
                <w:szCs w:val="16"/>
              </w:rPr>
            </w:pPr>
            <w:ins w:id="22185" w:author="Στάθης Καπ" w:date="2023-03-09T07:43:00Z">
              <w:r>
                <w:rPr>
                  <w:rFonts w:ascii="Calibri" w:hAnsi="Calibri" w:cs="Calibri"/>
                  <w:color w:val="000000"/>
                  <w:sz w:val="16"/>
                  <w:szCs w:val="16"/>
                </w:rPr>
                <w:t>764</w:t>
              </w:r>
            </w:ins>
          </w:p>
        </w:tc>
        <w:tc>
          <w:tcPr>
            <w:tcW w:w="679" w:type="dxa"/>
            <w:tcBorders>
              <w:right w:val="single" w:sz="4" w:space="0" w:color="auto"/>
            </w:tcBorders>
            <w:vAlign w:val="center"/>
          </w:tcPr>
          <w:p w14:paraId="6FC252A8" w14:textId="4538F487" w:rsidR="00D128F7" w:rsidRPr="007E0F91" w:rsidRDefault="00D128F7" w:rsidP="00D128F7">
            <w:pPr>
              <w:jc w:val="center"/>
              <w:rPr>
                <w:ins w:id="22186" w:author="Στάθης Καπ" w:date="2023-03-09T06:32:00Z"/>
                <w:sz w:val="16"/>
                <w:szCs w:val="16"/>
              </w:rPr>
            </w:pPr>
            <w:ins w:id="22187"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0CE9F0F1" w14:textId="4E8B445B" w:rsidR="00D128F7" w:rsidRPr="007E0F91" w:rsidRDefault="00D128F7" w:rsidP="00D128F7">
            <w:pPr>
              <w:jc w:val="center"/>
              <w:rPr>
                <w:ins w:id="22188" w:author="Στάθης Καπ" w:date="2023-03-09T06:32:00Z"/>
                <w:sz w:val="16"/>
                <w:szCs w:val="16"/>
              </w:rPr>
            </w:pPr>
            <w:ins w:id="22189" w:author="Στάθης Καπ" w:date="2023-03-09T07:43:00Z">
              <w:r>
                <w:rPr>
                  <w:rFonts w:ascii="Calibri" w:hAnsi="Calibri" w:cs="Calibri"/>
                  <w:color w:val="000000"/>
                  <w:sz w:val="16"/>
                  <w:szCs w:val="16"/>
                </w:rPr>
                <w:t>701</w:t>
              </w:r>
            </w:ins>
          </w:p>
        </w:tc>
        <w:tc>
          <w:tcPr>
            <w:tcW w:w="708" w:type="dxa"/>
            <w:vAlign w:val="center"/>
          </w:tcPr>
          <w:p w14:paraId="05CD1569" w14:textId="19332B35" w:rsidR="00D128F7" w:rsidRPr="007E0F91" w:rsidRDefault="00D128F7" w:rsidP="00D128F7">
            <w:pPr>
              <w:jc w:val="center"/>
              <w:rPr>
                <w:ins w:id="22190" w:author="Στάθης Καπ" w:date="2023-03-09T06:32:00Z"/>
                <w:sz w:val="16"/>
                <w:szCs w:val="16"/>
              </w:rPr>
            </w:pPr>
            <w:ins w:id="22191" w:author="Στάθης Καπ" w:date="2023-03-09T07:43:00Z">
              <w:r>
                <w:rPr>
                  <w:rFonts w:ascii="Calibri" w:hAnsi="Calibri" w:cs="Calibri"/>
                  <w:color w:val="000000"/>
                  <w:sz w:val="16"/>
                  <w:szCs w:val="16"/>
                </w:rPr>
                <w:t>8.25</w:t>
              </w:r>
            </w:ins>
          </w:p>
        </w:tc>
        <w:tc>
          <w:tcPr>
            <w:tcW w:w="652" w:type="dxa"/>
            <w:tcBorders>
              <w:right w:val="single" w:sz="4" w:space="0" w:color="auto"/>
            </w:tcBorders>
            <w:vAlign w:val="center"/>
          </w:tcPr>
          <w:p w14:paraId="27BB180A" w14:textId="267653E9" w:rsidR="00D128F7" w:rsidRPr="007E0F91" w:rsidRDefault="00D128F7" w:rsidP="00D128F7">
            <w:pPr>
              <w:jc w:val="center"/>
              <w:rPr>
                <w:ins w:id="22192" w:author="Στάθης Καπ" w:date="2023-03-09T06:32:00Z"/>
                <w:sz w:val="16"/>
                <w:szCs w:val="16"/>
              </w:rPr>
            </w:pPr>
            <w:ins w:id="22193" w:author="Στάθης Καπ" w:date="2023-03-09T07:43:00Z">
              <w:r>
                <w:rPr>
                  <w:rFonts w:ascii="Calibri" w:hAnsi="Calibri" w:cs="Calibri"/>
                  <w:color w:val="000000"/>
                  <w:sz w:val="16"/>
                  <w:szCs w:val="16"/>
                </w:rPr>
                <w:t>0.607</w:t>
              </w:r>
            </w:ins>
          </w:p>
        </w:tc>
        <w:tc>
          <w:tcPr>
            <w:tcW w:w="453" w:type="dxa"/>
            <w:tcBorders>
              <w:left w:val="single" w:sz="4" w:space="0" w:color="auto"/>
            </w:tcBorders>
            <w:vAlign w:val="center"/>
          </w:tcPr>
          <w:p w14:paraId="4F9608A1" w14:textId="0A41CDF1" w:rsidR="00D128F7" w:rsidRPr="007E0F91" w:rsidRDefault="00D128F7" w:rsidP="00D128F7">
            <w:pPr>
              <w:jc w:val="center"/>
              <w:rPr>
                <w:ins w:id="22194" w:author="Στάθης Καπ" w:date="2023-03-09T06:32:00Z"/>
                <w:sz w:val="16"/>
                <w:szCs w:val="16"/>
              </w:rPr>
            </w:pPr>
            <w:ins w:id="22195" w:author="Στάθης Καπ" w:date="2023-03-09T07:43:00Z">
              <w:r>
                <w:rPr>
                  <w:rFonts w:ascii="Calibri" w:hAnsi="Calibri" w:cs="Calibri"/>
                  <w:color w:val="000000"/>
                  <w:sz w:val="16"/>
                  <w:szCs w:val="16"/>
                </w:rPr>
                <w:t>654</w:t>
              </w:r>
            </w:ins>
          </w:p>
        </w:tc>
        <w:tc>
          <w:tcPr>
            <w:tcW w:w="454" w:type="dxa"/>
            <w:vAlign w:val="center"/>
          </w:tcPr>
          <w:p w14:paraId="49D5EFE4" w14:textId="521A45F6" w:rsidR="00D128F7" w:rsidRPr="007E0F91" w:rsidRDefault="00D128F7" w:rsidP="00D128F7">
            <w:pPr>
              <w:jc w:val="center"/>
              <w:rPr>
                <w:ins w:id="22196" w:author="Στάθης Καπ" w:date="2023-03-09T06:32:00Z"/>
                <w:sz w:val="16"/>
                <w:szCs w:val="16"/>
              </w:rPr>
            </w:pPr>
            <w:ins w:id="22197" w:author="Στάθης Καπ" w:date="2023-03-09T07:43:00Z">
              <w:r>
                <w:rPr>
                  <w:rFonts w:ascii="Calibri" w:hAnsi="Calibri" w:cs="Calibri"/>
                  <w:color w:val="000000"/>
                  <w:sz w:val="16"/>
                  <w:szCs w:val="16"/>
                </w:rPr>
                <w:t>6.7</w:t>
              </w:r>
            </w:ins>
          </w:p>
        </w:tc>
        <w:tc>
          <w:tcPr>
            <w:tcW w:w="454" w:type="dxa"/>
            <w:vAlign w:val="center"/>
          </w:tcPr>
          <w:p w14:paraId="2F60CAC8" w14:textId="34EABEE6" w:rsidR="00D128F7" w:rsidRPr="007E0F91" w:rsidRDefault="00D128F7" w:rsidP="00D128F7">
            <w:pPr>
              <w:jc w:val="center"/>
              <w:rPr>
                <w:ins w:id="22198" w:author="Στάθης Καπ" w:date="2023-03-09T06:32:00Z"/>
                <w:sz w:val="16"/>
                <w:szCs w:val="16"/>
              </w:rPr>
            </w:pPr>
            <w:ins w:id="22199" w:author="Στάθης Καπ" w:date="2023-03-09T07:43:00Z">
              <w:r>
                <w:rPr>
                  <w:rFonts w:ascii="Calibri" w:hAnsi="Calibri" w:cs="Calibri"/>
                  <w:color w:val="000000"/>
                  <w:sz w:val="16"/>
                  <w:szCs w:val="16"/>
                </w:rPr>
                <w:t>0.279</w:t>
              </w:r>
            </w:ins>
          </w:p>
        </w:tc>
        <w:tc>
          <w:tcPr>
            <w:tcW w:w="457" w:type="dxa"/>
            <w:tcBorders>
              <w:right w:val="single" w:sz="4" w:space="0" w:color="auto"/>
            </w:tcBorders>
            <w:vAlign w:val="center"/>
          </w:tcPr>
          <w:p w14:paraId="2F50230A" w14:textId="2CAA5752" w:rsidR="00D128F7" w:rsidRPr="007E0F91" w:rsidRDefault="00D128F7" w:rsidP="00D128F7">
            <w:pPr>
              <w:jc w:val="center"/>
              <w:rPr>
                <w:ins w:id="22200" w:author="Στάθης Καπ" w:date="2023-03-09T06:32:00Z"/>
                <w:sz w:val="16"/>
                <w:szCs w:val="16"/>
              </w:rPr>
            </w:pPr>
            <w:ins w:id="22201" w:author="Στάθης Καπ" w:date="2023-03-09T07:43:00Z">
              <w:r>
                <w:rPr>
                  <w:rFonts w:ascii="Calibri" w:hAnsi="Calibri" w:cs="Calibri"/>
                  <w:color w:val="000000"/>
                  <w:sz w:val="16"/>
                  <w:szCs w:val="16"/>
                </w:rPr>
                <w:t>54.04</w:t>
              </w:r>
            </w:ins>
          </w:p>
        </w:tc>
        <w:tc>
          <w:tcPr>
            <w:tcW w:w="453" w:type="dxa"/>
            <w:tcBorders>
              <w:left w:val="single" w:sz="4" w:space="0" w:color="auto"/>
            </w:tcBorders>
            <w:vAlign w:val="center"/>
          </w:tcPr>
          <w:p w14:paraId="305CFBF1" w14:textId="692D5248" w:rsidR="00D128F7" w:rsidRPr="007E0F91" w:rsidRDefault="00D128F7" w:rsidP="00D128F7">
            <w:pPr>
              <w:jc w:val="center"/>
              <w:rPr>
                <w:ins w:id="22202" w:author="Στάθης Καπ" w:date="2023-03-09T06:32:00Z"/>
                <w:sz w:val="16"/>
                <w:szCs w:val="16"/>
              </w:rPr>
            </w:pPr>
            <w:ins w:id="22203" w:author="Στάθης Καπ" w:date="2023-03-09T07:43:00Z">
              <w:r>
                <w:rPr>
                  <w:rFonts w:ascii="Calibri" w:hAnsi="Calibri" w:cs="Calibri"/>
                  <w:color w:val="000000"/>
                  <w:sz w:val="16"/>
                  <w:szCs w:val="16"/>
                </w:rPr>
                <w:t>623</w:t>
              </w:r>
            </w:ins>
          </w:p>
        </w:tc>
        <w:tc>
          <w:tcPr>
            <w:tcW w:w="454" w:type="dxa"/>
            <w:vAlign w:val="center"/>
          </w:tcPr>
          <w:p w14:paraId="7A3A2710" w14:textId="310E73C9" w:rsidR="00D128F7" w:rsidRPr="007E0F91" w:rsidRDefault="00D128F7" w:rsidP="00D128F7">
            <w:pPr>
              <w:jc w:val="center"/>
              <w:rPr>
                <w:ins w:id="22204" w:author="Στάθης Καπ" w:date="2023-03-09T06:32:00Z"/>
                <w:sz w:val="16"/>
                <w:szCs w:val="16"/>
              </w:rPr>
            </w:pPr>
            <w:ins w:id="22205" w:author="Στάθης Καπ" w:date="2023-03-09T07:43:00Z">
              <w:r>
                <w:rPr>
                  <w:rFonts w:ascii="Calibri" w:hAnsi="Calibri" w:cs="Calibri"/>
                  <w:color w:val="000000"/>
                  <w:sz w:val="16"/>
                  <w:szCs w:val="16"/>
                </w:rPr>
                <w:t>11.13</w:t>
              </w:r>
            </w:ins>
          </w:p>
        </w:tc>
        <w:tc>
          <w:tcPr>
            <w:tcW w:w="454" w:type="dxa"/>
            <w:vAlign w:val="center"/>
          </w:tcPr>
          <w:p w14:paraId="23F97AD7" w14:textId="57DBE0F4" w:rsidR="00D128F7" w:rsidRPr="007E0F91" w:rsidRDefault="00D128F7" w:rsidP="00D128F7">
            <w:pPr>
              <w:jc w:val="center"/>
              <w:rPr>
                <w:ins w:id="22206" w:author="Στάθης Καπ" w:date="2023-03-09T06:32:00Z"/>
                <w:sz w:val="16"/>
                <w:szCs w:val="16"/>
              </w:rPr>
            </w:pPr>
            <w:ins w:id="22207" w:author="Στάθης Καπ" w:date="2023-03-09T07:43:00Z">
              <w:r>
                <w:rPr>
                  <w:rFonts w:ascii="Calibri" w:hAnsi="Calibri" w:cs="Calibri"/>
                  <w:color w:val="000000"/>
                  <w:sz w:val="16"/>
                  <w:szCs w:val="16"/>
                </w:rPr>
                <w:t>0.291</w:t>
              </w:r>
            </w:ins>
          </w:p>
        </w:tc>
        <w:tc>
          <w:tcPr>
            <w:tcW w:w="454" w:type="dxa"/>
            <w:tcBorders>
              <w:right w:val="single" w:sz="4" w:space="0" w:color="auto"/>
            </w:tcBorders>
            <w:vAlign w:val="center"/>
          </w:tcPr>
          <w:p w14:paraId="34EA3E7B" w14:textId="2951D6C5" w:rsidR="00D128F7" w:rsidRPr="007E0F91" w:rsidRDefault="00D128F7" w:rsidP="00D128F7">
            <w:pPr>
              <w:jc w:val="center"/>
              <w:rPr>
                <w:ins w:id="22208" w:author="Στάθης Καπ" w:date="2023-03-09T06:32:00Z"/>
                <w:sz w:val="16"/>
                <w:szCs w:val="16"/>
              </w:rPr>
            </w:pPr>
            <w:ins w:id="22209" w:author="Στάθης Καπ" w:date="2023-03-09T07:43:00Z">
              <w:r>
                <w:rPr>
                  <w:rFonts w:ascii="Calibri" w:hAnsi="Calibri" w:cs="Calibri"/>
                  <w:color w:val="000000"/>
                  <w:sz w:val="16"/>
                  <w:szCs w:val="16"/>
                </w:rPr>
                <w:t>52.06</w:t>
              </w:r>
            </w:ins>
          </w:p>
        </w:tc>
        <w:tc>
          <w:tcPr>
            <w:tcW w:w="453" w:type="dxa"/>
            <w:tcBorders>
              <w:left w:val="single" w:sz="4" w:space="0" w:color="auto"/>
            </w:tcBorders>
            <w:vAlign w:val="center"/>
          </w:tcPr>
          <w:p w14:paraId="196BCD40" w14:textId="476A2C84" w:rsidR="00D128F7" w:rsidRPr="007E0F91" w:rsidRDefault="00D128F7" w:rsidP="00D128F7">
            <w:pPr>
              <w:jc w:val="center"/>
              <w:rPr>
                <w:ins w:id="22210" w:author="Στάθης Καπ" w:date="2023-03-09T06:32:00Z"/>
                <w:sz w:val="16"/>
                <w:szCs w:val="16"/>
              </w:rPr>
            </w:pPr>
            <w:ins w:id="22211" w:author="Στάθης Καπ" w:date="2023-03-09T07:43:00Z">
              <w:r>
                <w:rPr>
                  <w:rFonts w:ascii="Calibri" w:hAnsi="Calibri" w:cs="Calibri"/>
                  <w:color w:val="000000"/>
                  <w:sz w:val="16"/>
                  <w:szCs w:val="16"/>
                </w:rPr>
                <w:t>503</w:t>
              </w:r>
            </w:ins>
          </w:p>
        </w:tc>
        <w:tc>
          <w:tcPr>
            <w:tcW w:w="454" w:type="dxa"/>
            <w:vAlign w:val="center"/>
          </w:tcPr>
          <w:p w14:paraId="57ADDE8D" w14:textId="187C12A2" w:rsidR="00D128F7" w:rsidRPr="007E0F91" w:rsidRDefault="00D128F7" w:rsidP="00D128F7">
            <w:pPr>
              <w:jc w:val="center"/>
              <w:rPr>
                <w:ins w:id="22212" w:author="Στάθης Καπ" w:date="2023-03-09T06:32:00Z"/>
                <w:sz w:val="16"/>
                <w:szCs w:val="16"/>
              </w:rPr>
            </w:pPr>
            <w:ins w:id="22213" w:author="Στάθης Καπ" w:date="2023-03-09T07:43:00Z">
              <w:r>
                <w:rPr>
                  <w:rFonts w:ascii="Calibri" w:hAnsi="Calibri" w:cs="Calibri"/>
                  <w:color w:val="000000"/>
                  <w:sz w:val="16"/>
                  <w:szCs w:val="16"/>
                </w:rPr>
                <w:t>28.25</w:t>
              </w:r>
            </w:ins>
          </w:p>
        </w:tc>
        <w:tc>
          <w:tcPr>
            <w:tcW w:w="454" w:type="dxa"/>
            <w:vAlign w:val="center"/>
          </w:tcPr>
          <w:p w14:paraId="443F99F2" w14:textId="3885D797" w:rsidR="00D128F7" w:rsidRPr="007E0F91" w:rsidRDefault="00D128F7" w:rsidP="00D128F7">
            <w:pPr>
              <w:jc w:val="center"/>
              <w:rPr>
                <w:ins w:id="22214" w:author="Στάθης Καπ" w:date="2023-03-09T06:32:00Z"/>
                <w:sz w:val="16"/>
                <w:szCs w:val="16"/>
              </w:rPr>
            </w:pPr>
            <w:ins w:id="22215" w:author="Στάθης Καπ" w:date="2023-03-09T07:43:00Z">
              <w:r>
                <w:rPr>
                  <w:rFonts w:ascii="Calibri" w:hAnsi="Calibri" w:cs="Calibri"/>
                  <w:color w:val="000000"/>
                  <w:sz w:val="16"/>
                  <w:szCs w:val="16"/>
                </w:rPr>
                <w:t>0.618</w:t>
              </w:r>
            </w:ins>
          </w:p>
        </w:tc>
        <w:tc>
          <w:tcPr>
            <w:tcW w:w="461" w:type="dxa"/>
            <w:tcBorders>
              <w:right w:val="single" w:sz="4" w:space="0" w:color="auto"/>
            </w:tcBorders>
            <w:vAlign w:val="center"/>
          </w:tcPr>
          <w:p w14:paraId="5701A0C5" w14:textId="01AC85F7" w:rsidR="00D128F7" w:rsidRPr="007E0F91" w:rsidRDefault="00D128F7" w:rsidP="00D128F7">
            <w:pPr>
              <w:jc w:val="center"/>
              <w:rPr>
                <w:ins w:id="22216" w:author="Στάθης Καπ" w:date="2023-03-09T06:32:00Z"/>
                <w:sz w:val="16"/>
                <w:szCs w:val="16"/>
              </w:rPr>
            </w:pPr>
            <w:ins w:id="22217" w:author="Στάθης Καπ" w:date="2023-03-09T07:43:00Z">
              <w:r>
                <w:rPr>
                  <w:rFonts w:ascii="Calibri" w:hAnsi="Calibri" w:cs="Calibri"/>
                  <w:color w:val="000000"/>
                  <w:sz w:val="16"/>
                  <w:szCs w:val="16"/>
                </w:rPr>
                <w:t>-1.81</w:t>
              </w:r>
            </w:ins>
          </w:p>
        </w:tc>
      </w:tr>
      <w:tr w:rsidR="00D128F7" w14:paraId="2A362571" w14:textId="77777777" w:rsidTr="009861B1">
        <w:trPr>
          <w:trHeight w:val="170"/>
          <w:jc w:val="center"/>
          <w:ins w:id="2221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81E1DA7" w14:textId="77777777" w:rsidR="00D128F7" w:rsidRPr="007E0F91" w:rsidRDefault="00D128F7" w:rsidP="00D128F7">
            <w:pPr>
              <w:jc w:val="center"/>
              <w:rPr>
                <w:ins w:id="22219" w:author="Στάθης Καπ" w:date="2023-03-09T06:32:00Z"/>
                <w:sz w:val="16"/>
                <w:szCs w:val="16"/>
              </w:rPr>
            </w:pPr>
            <w:ins w:id="22220" w:author="Στάθης Καπ" w:date="2023-03-09T06:32:00Z">
              <w:r w:rsidRPr="009861B1">
                <w:rPr>
                  <w:rFonts w:ascii="Calibri" w:hAnsi="Calibri" w:cs="Calibri"/>
                  <w:color w:val="000000"/>
                  <w:sz w:val="16"/>
                  <w:szCs w:val="16"/>
                </w:rPr>
                <w:t>rc104</w:t>
              </w:r>
            </w:ins>
          </w:p>
        </w:tc>
        <w:tc>
          <w:tcPr>
            <w:tcW w:w="565" w:type="dxa"/>
            <w:tcBorders>
              <w:left w:val="single" w:sz="4" w:space="0" w:color="auto"/>
            </w:tcBorders>
            <w:vAlign w:val="center"/>
          </w:tcPr>
          <w:p w14:paraId="266450C8" w14:textId="44E5A298" w:rsidR="00D128F7" w:rsidRPr="007E0F91" w:rsidRDefault="00D128F7" w:rsidP="00D128F7">
            <w:pPr>
              <w:jc w:val="center"/>
              <w:rPr>
                <w:ins w:id="22221" w:author="Στάθης Καπ" w:date="2023-03-09T06:32:00Z"/>
                <w:sz w:val="16"/>
                <w:szCs w:val="16"/>
              </w:rPr>
            </w:pPr>
            <w:ins w:id="22222" w:author="Στάθης Καπ" w:date="2023-03-09T07:43:00Z">
              <w:r>
                <w:rPr>
                  <w:rFonts w:ascii="Calibri" w:hAnsi="Calibri" w:cs="Calibri"/>
                  <w:color w:val="000000"/>
                  <w:sz w:val="16"/>
                  <w:szCs w:val="16"/>
                </w:rPr>
                <w:t>835</w:t>
              </w:r>
            </w:ins>
          </w:p>
        </w:tc>
        <w:tc>
          <w:tcPr>
            <w:tcW w:w="679" w:type="dxa"/>
            <w:tcBorders>
              <w:right w:val="single" w:sz="4" w:space="0" w:color="auto"/>
            </w:tcBorders>
            <w:vAlign w:val="center"/>
          </w:tcPr>
          <w:p w14:paraId="717BDC93" w14:textId="4136EFD4" w:rsidR="00D128F7" w:rsidRPr="007E0F91" w:rsidRDefault="00D128F7" w:rsidP="00D128F7">
            <w:pPr>
              <w:jc w:val="center"/>
              <w:rPr>
                <w:ins w:id="22223" w:author="Στάθης Καπ" w:date="2023-03-09T06:32:00Z"/>
                <w:sz w:val="16"/>
                <w:szCs w:val="16"/>
              </w:rPr>
            </w:pPr>
            <w:ins w:id="22224" w:author="Στάθης Καπ" w:date="2023-03-09T07:43:00Z">
              <w:r>
                <w:rPr>
                  <w:rFonts w:ascii="Calibri" w:hAnsi="Calibri" w:cs="Calibri"/>
                  <w:color w:val="000000"/>
                  <w:sz w:val="16"/>
                  <w:szCs w:val="16"/>
                </w:rPr>
                <w:t>822</w:t>
              </w:r>
            </w:ins>
          </w:p>
        </w:tc>
        <w:tc>
          <w:tcPr>
            <w:tcW w:w="453" w:type="dxa"/>
            <w:tcBorders>
              <w:left w:val="single" w:sz="4" w:space="0" w:color="auto"/>
            </w:tcBorders>
            <w:vAlign w:val="center"/>
          </w:tcPr>
          <w:p w14:paraId="37C9DE07" w14:textId="2A46D471" w:rsidR="00D128F7" w:rsidRPr="007E0F91" w:rsidRDefault="00D128F7" w:rsidP="00D128F7">
            <w:pPr>
              <w:jc w:val="center"/>
              <w:rPr>
                <w:ins w:id="22225" w:author="Στάθης Καπ" w:date="2023-03-09T06:32:00Z"/>
                <w:sz w:val="16"/>
                <w:szCs w:val="16"/>
              </w:rPr>
            </w:pPr>
            <w:ins w:id="22226" w:author="Στάθης Καπ" w:date="2023-03-09T07:43:00Z">
              <w:r>
                <w:rPr>
                  <w:rFonts w:ascii="Calibri" w:hAnsi="Calibri" w:cs="Calibri"/>
                  <w:color w:val="000000"/>
                  <w:sz w:val="16"/>
                  <w:szCs w:val="16"/>
                </w:rPr>
                <w:t>788</w:t>
              </w:r>
            </w:ins>
          </w:p>
        </w:tc>
        <w:tc>
          <w:tcPr>
            <w:tcW w:w="708" w:type="dxa"/>
            <w:vAlign w:val="center"/>
          </w:tcPr>
          <w:p w14:paraId="5657784D" w14:textId="093893D9" w:rsidR="00D128F7" w:rsidRPr="007E0F91" w:rsidRDefault="00D128F7" w:rsidP="00D128F7">
            <w:pPr>
              <w:jc w:val="center"/>
              <w:rPr>
                <w:ins w:id="22227" w:author="Στάθης Καπ" w:date="2023-03-09T06:32:00Z"/>
                <w:sz w:val="16"/>
                <w:szCs w:val="16"/>
              </w:rPr>
            </w:pPr>
            <w:ins w:id="22228" w:author="Στάθης Καπ" w:date="2023-03-09T07:43:00Z">
              <w:r>
                <w:rPr>
                  <w:rFonts w:ascii="Calibri" w:hAnsi="Calibri" w:cs="Calibri"/>
                  <w:color w:val="000000"/>
                  <w:sz w:val="16"/>
                  <w:szCs w:val="16"/>
                </w:rPr>
                <w:t>5.63</w:t>
              </w:r>
            </w:ins>
          </w:p>
        </w:tc>
        <w:tc>
          <w:tcPr>
            <w:tcW w:w="652" w:type="dxa"/>
            <w:tcBorders>
              <w:right w:val="single" w:sz="4" w:space="0" w:color="auto"/>
            </w:tcBorders>
            <w:vAlign w:val="center"/>
          </w:tcPr>
          <w:p w14:paraId="74AEFFEE" w14:textId="60806318" w:rsidR="00D128F7" w:rsidRPr="007E0F91" w:rsidRDefault="00D128F7" w:rsidP="00D128F7">
            <w:pPr>
              <w:jc w:val="center"/>
              <w:rPr>
                <w:ins w:id="22229" w:author="Στάθης Καπ" w:date="2023-03-09T06:32:00Z"/>
                <w:sz w:val="16"/>
                <w:szCs w:val="16"/>
              </w:rPr>
            </w:pPr>
            <w:ins w:id="22230" w:author="Στάθης Καπ" w:date="2023-03-09T07:43:00Z">
              <w:r>
                <w:rPr>
                  <w:rFonts w:ascii="Calibri" w:hAnsi="Calibri" w:cs="Calibri"/>
                  <w:color w:val="000000"/>
                  <w:sz w:val="16"/>
                  <w:szCs w:val="16"/>
                </w:rPr>
                <w:t>0.594</w:t>
              </w:r>
            </w:ins>
          </w:p>
        </w:tc>
        <w:tc>
          <w:tcPr>
            <w:tcW w:w="453" w:type="dxa"/>
            <w:tcBorders>
              <w:left w:val="single" w:sz="4" w:space="0" w:color="auto"/>
            </w:tcBorders>
            <w:vAlign w:val="center"/>
          </w:tcPr>
          <w:p w14:paraId="789D451E" w14:textId="4C931D1F" w:rsidR="00D128F7" w:rsidRPr="007E0F91" w:rsidRDefault="00D128F7" w:rsidP="00D128F7">
            <w:pPr>
              <w:jc w:val="center"/>
              <w:rPr>
                <w:ins w:id="22231" w:author="Στάθης Καπ" w:date="2023-03-09T06:32:00Z"/>
                <w:sz w:val="16"/>
                <w:szCs w:val="16"/>
              </w:rPr>
            </w:pPr>
            <w:ins w:id="22232" w:author="Στάθης Καπ" w:date="2023-03-09T07:43:00Z">
              <w:r>
                <w:rPr>
                  <w:rFonts w:ascii="Calibri" w:hAnsi="Calibri" w:cs="Calibri"/>
                  <w:color w:val="000000"/>
                  <w:sz w:val="16"/>
                  <w:szCs w:val="16"/>
                </w:rPr>
                <w:t>639</w:t>
              </w:r>
            </w:ins>
          </w:p>
        </w:tc>
        <w:tc>
          <w:tcPr>
            <w:tcW w:w="454" w:type="dxa"/>
            <w:vAlign w:val="center"/>
          </w:tcPr>
          <w:p w14:paraId="4471933F" w14:textId="66CC2F27" w:rsidR="00D128F7" w:rsidRPr="007E0F91" w:rsidRDefault="00D128F7" w:rsidP="00D128F7">
            <w:pPr>
              <w:jc w:val="center"/>
              <w:rPr>
                <w:ins w:id="22233" w:author="Στάθης Καπ" w:date="2023-03-09T06:32:00Z"/>
                <w:sz w:val="16"/>
                <w:szCs w:val="16"/>
              </w:rPr>
            </w:pPr>
            <w:ins w:id="22234" w:author="Στάθης Καπ" w:date="2023-03-09T07:43:00Z">
              <w:r>
                <w:rPr>
                  <w:rFonts w:ascii="Calibri" w:hAnsi="Calibri" w:cs="Calibri"/>
                  <w:color w:val="000000"/>
                  <w:sz w:val="16"/>
                  <w:szCs w:val="16"/>
                </w:rPr>
                <w:t>18.91</w:t>
              </w:r>
            </w:ins>
          </w:p>
        </w:tc>
        <w:tc>
          <w:tcPr>
            <w:tcW w:w="454" w:type="dxa"/>
            <w:vAlign w:val="center"/>
          </w:tcPr>
          <w:p w14:paraId="542AC1C2" w14:textId="3F0DDAF7" w:rsidR="00D128F7" w:rsidRPr="007E0F91" w:rsidRDefault="00D128F7" w:rsidP="00D128F7">
            <w:pPr>
              <w:jc w:val="center"/>
              <w:rPr>
                <w:ins w:id="22235" w:author="Στάθης Καπ" w:date="2023-03-09T06:32:00Z"/>
                <w:sz w:val="16"/>
                <w:szCs w:val="16"/>
              </w:rPr>
            </w:pPr>
            <w:ins w:id="22236" w:author="Στάθης Καπ" w:date="2023-03-09T07:43:00Z">
              <w:r>
                <w:rPr>
                  <w:rFonts w:ascii="Calibri" w:hAnsi="Calibri" w:cs="Calibri"/>
                  <w:color w:val="000000"/>
                  <w:sz w:val="16"/>
                  <w:szCs w:val="16"/>
                </w:rPr>
                <w:t>0.29</w:t>
              </w:r>
            </w:ins>
          </w:p>
        </w:tc>
        <w:tc>
          <w:tcPr>
            <w:tcW w:w="457" w:type="dxa"/>
            <w:tcBorders>
              <w:right w:val="single" w:sz="4" w:space="0" w:color="auto"/>
            </w:tcBorders>
            <w:vAlign w:val="center"/>
          </w:tcPr>
          <w:p w14:paraId="07582292" w14:textId="1196102C" w:rsidR="00D128F7" w:rsidRPr="007E0F91" w:rsidRDefault="00D128F7" w:rsidP="00D128F7">
            <w:pPr>
              <w:jc w:val="center"/>
              <w:rPr>
                <w:ins w:id="22237" w:author="Στάθης Καπ" w:date="2023-03-09T06:32:00Z"/>
                <w:sz w:val="16"/>
                <w:szCs w:val="16"/>
              </w:rPr>
            </w:pPr>
            <w:ins w:id="22238" w:author="Στάθης Καπ" w:date="2023-03-09T07:43:00Z">
              <w:r>
                <w:rPr>
                  <w:rFonts w:ascii="Calibri" w:hAnsi="Calibri" w:cs="Calibri"/>
                  <w:color w:val="000000"/>
                  <w:sz w:val="16"/>
                  <w:szCs w:val="16"/>
                </w:rPr>
                <w:t>51.18</w:t>
              </w:r>
            </w:ins>
          </w:p>
        </w:tc>
        <w:tc>
          <w:tcPr>
            <w:tcW w:w="453" w:type="dxa"/>
            <w:tcBorders>
              <w:left w:val="single" w:sz="4" w:space="0" w:color="auto"/>
            </w:tcBorders>
            <w:vAlign w:val="center"/>
          </w:tcPr>
          <w:p w14:paraId="5B32EE83" w14:textId="5846DFA1" w:rsidR="00D128F7" w:rsidRPr="007E0F91" w:rsidRDefault="00D128F7" w:rsidP="00D128F7">
            <w:pPr>
              <w:jc w:val="center"/>
              <w:rPr>
                <w:ins w:id="22239" w:author="Στάθης Καπ" w:date="2023-03-09T06:32:00Z"/>
                <w:sz w:val="16"/>
                <w:szCs w:val="16"/>
              </w:rPr>
            </w:pPr>
            <w:ins w:id="22240" w:author="Στάθης Καπ" w:date="2023-03-09T07:43:00Z">
              <w:r>
                <w:rPr>
                  <w:rFonts w:ascii="Calibri" w:hAnsi="Calibri" w:cs="Calibri"/>
                  <w:color w:val="000000"/>
                  <w:sz w:val="16"/>
                  <w:szCs w:val="16"/>
                </w:rPr>
                <w:t>617</w:t>
              </w:r>
            </w:ins>
          </w:p>
        </w:tc>
        <w:tc>
          <w:tcPr>
            <w:tcW w:w="454" w:type="dxa"/>
            <w:vAlign w:val="center"/>
          </w:tcPr>
          <w:p w14:paraId="4BF50FA0" w14:textId="7C617DD7" w:rsidR="00D128F7" w:rsidRPr="007E0F91" w:rsidRDefault="00D128F7" w:rsidP="00D128F7">
            <w:pPr>
              <w:jc w:val="center"/>
              <w:rPr>
                <w:ins w:id="22241" w:author="Στάθης Καπ" w:date="2023-03-09T06:32:00Z"/>
                <w:sz w:val="16"/>
                <w:szCs w:val="16"/>
              </w:rPr>
            </w:pPr>
            <w:ins w:id="22242" w:author="Στάθης Καπ" w:date="2023-03-09T07:43:00Z">
              <w:r>
                <w:rPr>
                  <w:rFonts w:ascii="Calibri" w:hAnsi="Calibri" w:cs="Calibri"/>
                  <w:color w:val="000000"/>
                  <w:sz w:val="16"/>
                  <w:szCs w:val="16"/>
                </w:rPr>
                <w:t>21.7</w:t>
              </w:r>
            </w:ins>
          </w:p>
        </w:tc>
        <w:tc>
          <w:tcPr>
            <w:tcW w:w="454" w:type="dxa"/>
            <w:vAlign w:val="center"/>
          </w:tcPr>
          <w:p w14:paraId="13654684" w14:textId="17A12EE4" w:rsidR="00D128F7" w:rsidRPr="007E0F91" w:rsidRDefault="00D128F7" w:rsidP="00D128F7">
            <w:pPr>
              <w:jc w:val="center"/>
              <w:rPr>
                <w:ins w:id="22243" w:author="Στάθης Καπ" w:date="2023-03-09T06:32:00Z"/>
                <w:sz w:val="16"/>
                <w:szCs w:val="16"/>
              </w:rPr>
            </w:pPr>
            <w:ins w:id="22244"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2F4F042E" w14:textId="1D90A983" w:rsidR="00D128F7" w:rsidRPr="007E0F91" w:rsidRDefault="00D128F7" w:rsidP="00D128F7">
            <w:pPr>
              <w:jc w:val="center"/>
              <w:rPr>
                <w:ins w:id="22245" w:author="Στάθης Καπ" w:date="2023-03-09T06:32:00Z"/>
                <w:sz w:val="16"/>
                <w:szCs w:val="16"/>
              </w:rPr>
            </w:pPr>
            <w:ins w:id="22246" w:author="Στάθης Καπ" w:date="2023-03-09T07:43:00Z">
              <w:r>
                <w:rPr>
                  <w:rFonts w:ascii="Calibri" w:hAnsi="Calibri" w:cs="Calibri"/>
                  <w:color w:val="000000"/>
                  <w:sz w:val="16"/>
                  <w:szCs w:val="16"/>
                </w:rPr>
                <w:t>45.45</w:t>
              </w:r>
            </w:ins>
          </w:p>
        </w:tc>
        <w:tc>
          <w:tcPr>
            <w:tcW w:w="453" w:type="dxa"/>
            <w:tcBorders>
              <w:left w:val="single" w:sz="4" w:space="0" w:color="auto"/>
            </w:tcBorders>
            <w:vAlign w:val="center"/>
          </w:tcPr>
          <w:p w14:paraId="05602478" w14:textId="5DDFA32C" w:rsidR="00D128F7" w:rsidRPr="007E0F91" w:rsidRDefault="00D128F7" w:rsidP="00D128F7">
            <w:pPr>
              <w:jc w:val="center"/>
              <w:rPr>
                <w:ins w:id="22247" w:author="Στάθης Καπ" w:date="2023-03-09T06:32:00Z"/>
                <w:sz w:val="16"/>
                <w:szCs w:val="16"/>
              </w:rPr>
            </w:pPr>
            <w:ins w:id="22248" w:author="Στάθης Καπ" w:date="2023-03-09T07:43:00Z">
              <w:r>
                <w:rPr>
                  <w:rFonts w:ascii="Calibri" w:hAnsi="Calibri" w:cs="Calibri"/>
                  <w:color w:val="000000"/>
                  <w:sz w:val="16"/>
                  <w:szCs w:val="16"/>
                </w:rPr>
                <w:t>549</w:t>
              </w:r>
            </w:ins>
          </w:p>
        </w:tc>
        <w:tc>
          <w:tcPr>
            <w:tcW w:w="454" w:type="dxa"/>
            <w:vAlign w:val="center"/>
          </w:tcPr>
          <w:p w14:paraId="5463B535" w14:textId="4396D9CE" w:rsidR="00D128F7" w:rsidRPr="007E0F91" w:rsidRDefault="00D128F7" w:rsidP="00D128F7">
            <w:pPr>
              <w:jc w:val="center"/>
              <w:rPr>
                <w:ins w:id="22249" w:author="Στάθης Καπ" w:date="2023-03-09T06:32:00Z"/>
                <w:sz w:val="16"/>
                <w:szCs w:val="16"/>
              </w:rPr>
            </w:pPr>
            <w:ins w:id="22250" w:author="Στάθης Καπ" w:date="2023-03-09T07:43:00Z">
              <w:r>
                <w:rPr>
                  <w:rFonts w:ascii="Calibri" w:hAnsi="Calibri" w:cs="Calibri"/>
                  <w:color w:val="000000"/>
                  <w:sz w:val="16"/>
                  <w:szCs w:val="16"/>
                </w:rPr>
                <w:t>30.33</w:t>
              </w:r>
            </w:ins>
          </w:p>
        </w:tc>
        <w:tc>
          <w:tcPr>
            <w:tcW w:w="454" w:type="dxa"/>
            <w:vAlign w:val="center"/>
          </w:tcPr>
          <w:p w14:paraId="102B9324" w14:textId="4BE74F93" w:rsidR="00D128F7" w:rsidRPr="007E0F91" w:rsidRDefault="00D128F7" w:rsidP="00D128F7">
            <w:pPr>
              <w:jc w:val="center"/>
              <w:rPr>
                <w:ins w:id="22251" w:author="Στάθης Καπ" w:date="2023-03-09T06:32:00Z"/>
                <w:sz w:val="16"/>
                <w:szCs w:val="16"/>
              </w:rPr>
            </w:pPr>
            <w:ins w:id="22252" w:author="Στάθης Καπ" w:date="2023-03-09T07:43:00Z">
              <w:r>
                <w:rPr>
                  <w:rFonts w:ascii="Calibri" w:hAnsi="Calibri" w:cs="Calibri"/>
                  <w:color w:val="000000"/>
                  <w:sz w:val="16"/>
                  <w:szCs w:val="16"/>
                </w:rPr>
                <w:t>0.413</w:t>
              </w:r>
            </w:ins>
          </w:p>
        </w:tc>
        <w:tc>
          <w:tcPr>
            <w:tcW w:w="461" w:type="dxa"/>
            <w:tcBorders>
              <w:right w:val="single" w:sz="4" w:space="0" w:color="auto"/>
            </w:tcBorders>
            <w:vAlign w:val="center"/>
          </w:tcPr>
          <w:p w14:paraId="72B87A3B" w14:textId="03E4930C" w:rsidR="00D128F7" w:rsidRPr="007E0F91" w:rsidRDefault="00D128F7" w:rsidP="00D128F7">
            <w:pPr>
              <w:jc w:val="center"/>
              <w:rPr>
                <w:ins w:id="22253" w:author="Στάθης Καπ" w:date="2023-03-09T06:32:00Z"/>
                <w:sz w:val="16"/>
                <w:szCs w:val="16"/>
              </w:rPr>
            </w:pPr>
            <w:ins w:id="22254" w:author="Στάθης Καπ" w:date="2023-03-09T07:43:00Z">
              <w:r>
                <w:rPr>
                  <w:rFonts w:ascii="Calibri" w:hAnsi="Calibri" w:cs="Calibri"/>
                  <w:color w:val="000000"/>
                  <w:sz w:val="16"/>
                  <w:szCs w:val="16"/>
                </w:rPr>
                <w:t>30.47</w:t>
              </w:r>
            </w:ins>
          </w:p>
        </w:tc>
      </w:tr>
      <w:tr w:rsidR="00D128F7" w14:paraId="585FAB0B" w14:textId="77777777" w:rsidTr="009861B1">
        <w:trPr>
          <w:trHeight w:val="170"/>
          <w:jc w:val="center"/>
          <w:ins w:id="2225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A472B33" w14:textId="77777777" w:rsidR="00D128F7" w:rsidRPr="007E0F91" w:rsidRDefault="00D128F7" w:rsidP="00D128F7">
            <w:pPr>
              <w:jc w:val="center"/>
              <w:rPr>
                <w:ins w:id="22256" w:author="Στάθης Καπ" w:date="2023-03-09T06:32:00Z"/>
                <w:sz w:val="16"/>
                <w:szCs w:val="16"/>
              </w:rPr>
            </w:pPr>
            <w:ins w:id="22257" w:author="Στάθης Καπ" w:date="2023-03-09T06:32:00Z">
              <w:r w:rsidRPr="009861B1">
                <w:rPr>
                  <w:rFonts w:ascii="Calibri" w:hAnsi="Calibri" w:cs="Calibri"/>
                  <w:color w:val="000000"/>
                  <w:sz w:val="16"/>
                  <w:szCs w:val="16"/>
                </w:rPr>
                <w:t>rc105</w:t>
              </w:r>
            </w:ins>
          </w:p>
        </w:tc>
        <w:tc>
          <w:tcPr>
            <w:tcW w:w="565" w:type="dxa"/>
            <w:tcBorders>
              <w:left w:val="single" w:sz="4" w:space="0" w:color="auto"/>
            </w:tcBorders>
            <w:vAlign w:val="center"/>
          </w:tcPr>
          <w:p w14:paraId="17514ADA" w14:textId="119A194E" w:rsidR="00D128F7" w:rsidRPr="007E0F91" w:rsidRDefault="00D128F7" w:rsidP="00D128F7">
            <w:pPr>
              <w:jc w:val="center"/>
              <w:rPr>
                <w:ins w:id="22258" w:author="Στάθης Καπ" w:date="2023-03-09T06:32:00Z"/>
                <w:sz w:val="16"/>
                <w:szCs w:val="16"/>
              </w:rPr>
            </w:pPr>
            <w:ins w:id="22259" w:author="Στάθης Καπ" w:date="2023-03-09T07:43:00Z">
              <w:r>
                <w:rPr>
                  <w:rFonts w:ascii="Calibri" w:hAnsi="Calibri" w:cs="Calibri"/>
                  <w:color w:val="000000"/>
                  <w:sz w:val="16"/>
                  <w:szCs w:val="16"/>
                </w:rPr>
                <w:t>682</w:t>
              </w:r>
            </w:ins>
          </w:p>
        </w:tc>
        <w:tc>
          <w:tcPr>
            <w:tcW w:w="679" w:type="dxa"/>
            <w:tcBorders>
              <w:right w:val="single" w:sz="4" w:space="0" w:color="auto"/>
            </w:tcBorders>
            <w:vAlign w:val="center"/>
          </w:tcPr>
          <w:p w14:paraId="24B14279" w14:textId="524BB148" w:rsidR="00D128F7" w:rsidRPr="007E0F91" w:rsidRDefault="00D128F7" w:rsidP="00D128F7">
            <w:pPr>
              <w:jc w:val="center"/>
              <w:rPr>
                <w:ins w:id="22260" w:author="Στάθης Καπ" w:date="2023-03-09T06:32:00Z"/>
                <w:sz w:val="16"/>
                <w:szCs w:val="16"/>
              </w:rPr>
            </w:pPr>
            <w:ins w:id="22261" w:author="Στάθης Καπ" w:date="2023-03-09T07:43:00Z">
              <w:r>
                <w:rPr>
                  <w:rFonts w:ascii="Calibri" w:hAnsi="Calibri" w:cs="Calibri"/>
                  <w:color w:val="000000"/>
                  <w:sz w:val="16"/>
                  <w:szCs w:val="16"/>
                </w:rPr>
                <w:t>654</w:t>
              </w:r>
            </w:ins>
          </w:p>
        </w:tc>
        <w:tc>
          <w:tcPr>
            <w:tcW w:w="453" w:type="dxa"/>
            <w:tcBorders>
              <w:left w:val="single" w:sz="4" w:space="0" w:color="auto"/>
            </w:tcBorders>
            <w:vAlign w:val="center"/>
          </w:tcPr>
          <w:p w14:paraId="3F4FD50E" w14:textId="03CE3009" w:rsidR="00D128F7" w:rsidRPr="007E0F91" w:rsidRDefault="00D128F7" w:rsidP="00D128F7">
            <w:pPr>
              <w:jc w:val="center"/>
              <w:rPr>
                <w:ins w:id="22262" w:author="Στάθης Καπ" w:date="2023-03-09T06:32:00Z"/>
                <w:sz w:val="16"/>
                <w:szCs w:val="16"/>
              </w:rPr>
            </w:pPr>
            <w:ins w:id="22263" w:author="Στάθης Καπ" w:date="2023-03-09T07:43:00Z">
              <w:r>
                <w:rPr>
                  <w:rFonts w:ascii="Calibri" w:hAnsi="Calibri" w:cs="Calibri"/>
                  <w:color w:val="000000"/>
                  <w:sz w:val="16"/>
                  <w:szCs w:val="16"/>
                </w:rPr>
                <w:t>598</w:t>
              </w:r>
            </w:ins>
          </w:p>
        </w:tc>
        <w:tc>
          <w:tcPr>
            <w:tcW w:w="708" w:type="dxa"/>
            <w:vAlign w:val="center"/>
          </w:tcPr>
          <w:p w14:paraId="74AD3D4B" w14:textId="0C063590" w:rsidR="00D128F7" w:rsidRPr="007E0F91" w:rsidRDefault="00D128F7" w:rsidP="00D128F7">
            <w:pPr>
              <w:jc w:val="center"/>
              <w:rPr>
                <w:ins w:id="22264" w:author="Στάθης Καπ" w:date="2023-03-09T06:32:00Z"/>
                <w:sz w:val="16"/>
                <w:szCs w:val="16"/>
              </w:rPr>
            </w:pPr>
            <w:ins w:id="22265" w:author="Στάθης Καπ" w:date="2023-03-09T07:43:00Z">
              <w:r>
                <w:rPr>
                  <w:rFonts w:ascii="Calibri" w:hAnsi="Calibri" w:cs="Calibri"/>
                  <w:color w:val="000000"/>
                  <w:sz w:val="16"/>
                  <w:szCs w:val="16"/>
                </w:rPr>
                <w:t>12.32</w:t>
              </w:r>
            </w:ins>
          </w:p>
        </w:tc>
        <w:tc>
          <w:tcPr>
            <w:tcW w:w="652" w:type="dxa"/>
            <w:tcBorders>
              <w:right w:val="single" w:sz="4" w:space="0" w:color="auto"/>
            </w:tcBorders>
            <w:vAlign w:val="center"/>
          </w:tcPr>
          <w:p w14:paraId="351563D4" w14:textId="1CC50F18" w:rsidR="00D128F7" w:rsidRPr="007E0F91" w:rsidRDefault="00D128F7" w:rsidP="00D128F7">
            <w:pPr>
              <w:jc w:val="center"/>
              <w:rPr>
                <w:ins w:id="22266" w:author="Στάθης Καπ" w:date="2023-03-09T06:32:00Z"/>
                <w:sz w:val="16"/>
                <w:szCs w:val="16"/>
              </w:rPr>
            </w:pPr>
            <w:ins w:id="22267"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10A37FFB" w14:textId="20D9DE68" w:rsidR="00D128F7" w:rsidRPr="007E0F91" w:rsidRDefault="00D128F7" w:rsidP="00D128F7">
            <w:pPr>
              <w:jc w:val="center"/>
              <w:rPr>
                <w:ins w:id="22268" w:author="Στάθης Καπ" w:date="2023-03-09T06:32:00Z"/>
                <w:sz w:val="16"/>
                <w:szCs w:val="16"/>
              </w:rPr>
            </w:pPr>
            <w:ins w:id="22269" w:author="Στάθης Καπ" w:date="2023-03-09T07:43:00Z">
              <w:r>
                <w:rPr>
                  <w:rFonts w:ascii="Calibri" w:hAnsi="Calibri" w:cs="Calibri"/>
                  <w:color w:val="000000"/>
                  <w:sz w:val="16"/>
                  <w:szCs w:val="16"/>
                </w:rPr>
                <w:t>497</w:t>
              </w:r>
            </w:ins>
          </w:p>
        </w:tc>
        <w:tc>
          <w:tcPr>
            <w:tcW w:w="454" w:type="dxa"/>
            <w:vAlign w:val="center"/>
          </w:tcPr>
          <w:p w14:paraId="6B7169FE" w14:textId="6D3F879D" w:rsidR="00D128F7" w:rsidRPr="007E0F91" w:rsidRDefault="00D128F7" w:rsidP="00D128F7">
            <w:pPr>
              <w:jc w:val="center"/>
              <w:rPr>
                <w:ins w:id="22270" w:author="Στάθης Καπ" w:date="2023-03-09T06:32:00Z"/>
                <w:sz w:val="16"/>
                <w:szCs w:val="16"/>
              </w:rPr>
            </w:pPr>
            <w:ins w:id="22271" w:author="Στάθης Καπ" w:date="2023-03-09T07:43:00Z">
              <w:r>
                <w:rPr>
                  <w:rFonts w:ascii="Calibri" w:hAnsi="Calibri" w:cs="Calibri"/>
                  <w:color w:val="000000"/>
                  <w:sz w:val="16"/>
                  <w:szCs w:val="16"/>
                </w:rPr>
                <w:t>16.89</w:t>
              </w:r>
            </w:ins>
          </w:p>
        </w:tc>
        <w:tc>
          <w:tcPr>
            <w:tcW w:w="454" w:type="dxa"/>
            <w:vAlign w:val="center"/>
          </w:tcPr>
          <w:p w14:paraId="78FC1CBF" w14:textId="44EEF996" w:rsidR="00D128F7" w:rsidRPr="007E0F91" w:rsidRDefault="00D128F7" w:rsidP="00D128F7">
            <w:pPr>
              <w:jc w:val="center"/>
              <w:rPr>
                <w:ins w:id="22272" w:author="Στάθης Καπ" w:date="2023-03-09T06:32:00Z"/>
                <w:sz w:val="16"/>
                <w:szCs w:val="16"/>
              </w:rPr>
            </w:pPr>
            <w:ins w:id="22273" w:author="Στάθης Καπ" w:date="2023-03-09T07:43:00Z">
              <w:r>
                <w:rPr>
                  <w:rFonts w:ascii="Calibri" w:hAnsi="Calibri" w:cs="Calibri"/>
                  <w:color w:val="000000"/>
                  <w:sz w:val="16"/>
                  <w:szCs w:val="16"/>
                </w:rPr>
                <w:t>0.316</w:t>
              </w:r>
            </w:ins>
          </w:p>
        </w:tc>
        <w:tc>
          <w:tcPr>
            <w:tcW w:w="457" w:type="dxa"/>
            <w:tcBorders>
              <w:right w:val="single" w:sz="4" w:space="0" w:color="auto"/>
            </w:tcBorders>
            <w:vAlign w:val="center"/>
          </w:tcPr>
          <w:p w14:paraId="7AE7C5BE" w14:textId="1EE9CC68" w:rsidR="00D128F7" w:rsidRPr="007E0F91" w:rsidRDefault="00D128F7" w:rsidP="00D128F7">
            <w:pPr>
              <w:jc w:val="center"/>
              <w:rPr>
                <w:ins w:id="22274" w:author="Στάθης Καπ" w:date="2023-03-09T06:32:00Z"/>
                <w:sz w:val="16"/>
                <w:szCs w:val="16"/>
              </w:rPr>
            </w:pPr>
            <w:ins w:id="22275" w:author="Στάθης Καπ" w:date="2023-03-09T07:43:00Z">
              <w:r>
                <w:rPr>
                  <w:rFonts w:ascii="Calibri" w:hAnsi="Calibri" w:cs="Calibri"/>
                  <w:color w:val="000000"/>
                  <w:sz w:val="16"/>
                  <w:szCs w:val="16"/>
                </w:rPr>
                <w:t>12.47</w:t>
              </w:r>
            </w:ins>
          </w:p>
        </w:tc>
        <w:tc>
          <w:tcPr>
            <w:tcW w:w="453" w:type="dxa"/>
            <w:tcBorders>
              <w:left w:val="single" w:sz="4" w:space="0" w:color="auto"/>
            </w:tcBorders>
            <w:vAlign w:val="center"/>
          </w:tcPr>
          <w:p w14:paraId="2899FBB1" w14:textId="3DB95721" w:rsidR="00D128F7" w:rsidRPr="007E0F91" w:rsidRDefault="00D128F7" w:rsidP="00D128F7">
            <w:pPr>
              <w:jc w:val="center"/>
              <w:rPr>
                <w:ins w:id="22276" w:author="Στάθης Καπ" w:date="2023-03-09T06:32:00Z"/>
                <w:sz w:val="16"/>
                <w:szCs w:val="16"/>
              </w:rPr>
            </w:pPr>
            <w:ins w:id="22277" w:author="Στάθης Καπ" w:date="2023-03-09T07:43:00Z">
              <w:r>
                <w:rPr>
                  <w:rFonts w:ascii="Calibri" w:hAnsi="Calibri" w:cs="Calibri"/>
                  <w:color w:val="000000"/>
                  <w:sz w:val="16"/>
                  <w:szCs w:val="16"/>
                </w:rPr>
                <w:t>474</w:t>
              </w:r>
            </w:ins>
          </w:p>
        </w:tc>
        <w:tc>
          <w:tcPr>
            <w:tcW w:w="454" w:type="dxa"/>
            <w:vAlign w:val="center"/>
          </w:tcPr>
          <w:p w14:paraId="36597DE8" w14:textId="4A155E39" w:rsidR="00D128F7" w:rsidRPr="007E0F91" w:rsidRDefault="00D128F7" w:rsidP="00D128F7">
            <w:pPr>
              <w:jc w:val="center"/>
              <w:rPr>
                <w:ins w:id="22278" w:author="Στάθης Καπ" w:date="2023-03-09T06:32:00Z"/>
                <w:sz w:val="16"/>
                <w:szCs w:val="16"/>
              </w:rPr>
            </w:pPr>
            <w:ins w:id="22279" w:author="Στάθης Καπ" w:date="2023-03-09T07:43:00Z">
              <w:r>
                <w:rPr>
                  <w:rFonts w:ascii="Calibri" w:hAnsi="Calibri" w:cs="Calibri"/>
                  <w:color w:val="000000"/>
                  <w:sz w:val="16"/>
                  <w:szCs w:val="16"/>
                </w:rPr>
                <w:t>20.74</w:t>
              </w:r>
            </w:ins>
          </w:p>
        </w:tc>
        <w:tc>
          <w:tcPr>
            <w:tcW w:w="454" w:type="dxa"/>
            <w:vAlign w:val="center"/>
          </w:tcPr>
          <w:p w14:paraId="2240077F" w14:textId="2FB887E1" w:rsidR="00D128F7" w:rsidRPr="007E0F91" w:rsidRDefault="00D128F7" w:rsidP="00D128F7">
            <w:pPr>
              <w:jc w:val="center"/>
              <w:rPr>
                <w:ins w:id="22280" w:author="Στάθης Καπ" w:date="2023-03-09T06:32:00Z"/>
                <w:sz w:val="16"/>
                <w:szCs w:val="16"/>
              </w:rPr>
            </w:pPr>
            <w:ins w:id="22281" w:author="Στάθης Καπ" w:date="2023-03-09T07:43:00Z">
              <w:r>
                <w:rPr>
                  <w:rFonts w:ascii="Calibri" w:hAnsi="Calibri" w:cs="Calibri"/>
                  <w:color w:val="000000"/>
                  <w:sz w:val="16"/>
                  <w:szCs w:val="16"/>
                </w:rPr>
                <w:t>0.275</w:t>
              </w:r>
            </w:ins>
          </w:p>
        </w:tc>
        <w:tc>
          <w:tcPr>
            <w:tcW w:w="454" w:type="dxa"/>
            <w:tcBorders>
              <w:right w:val="single" w:sz="4" w:space="0" w:color="auto"/>
            </w:tcBorders>
            <w:vAlign w:val="center"/>
          </w:tcPr>
          <w:p w14:paraId="0D6C614A" w14:textId="55419E3A" w:rsidR="00D128F7" w:rsidRPr="007E0F91" w:rsidRDefault="00D128F7" w:rsidP="00D128F7">
            <w:pPr>
              <w:jc w:val="center"/>
              <w:rPr>
                <w:ins w:id="22282" w:author="Στάθης Καπ" w:date="2023-03-09T06:32:00Z"/>
                <w:sz w:val="16"/>
                <w:szCs w:val="16"/>
              </w:rPr>
            </w:pPr>
            <w:ins w:id="22283" w:author="Στάθης Καπ" w:date="2023-03-09T07:43:00Z">
              <w:r>
                <w:rPr>
                  <w:rFonts w:ascii="Calibri" w:hAnsi="Calibri" w:cs="Calibri"/>
                  <w:color w:val="000000"/>
                  <w:sz w:val="16"/>
                  <w:szCs w:val="16"/>
                </w:rPr>
                <w:t>23.82</w:t>
              </w:r>
            </w:ins>
          </w:p>
        </w:tc>
        <w:tc>
          <w:tcPr>
            <w:tcW w:w="453" w:type="dxa"/>
            <w:tcBorders>
              <w:left w:val="single" w:sz="4" w:space="0" w:color="auto"/>
            </w:tcBorders>
            <w:vAlign w:val="center"/>
          </w:tcPr>
          <w:p w14:paraId="11DD18AC" w14:textId="676ADAAB" w:rsidR="00D128F7" w:rsidRPr="007E0F91" w:rsidRDefault="00D128F7" w:rsidP="00D128F7">
            <w:pPr>
              <w:jc w:val="center"/>
              <w:rPr>
                <w:ins w:id="22284" w:author="Στάθης Καπ" w:date="2023-03-09T06:32:00Z"/>
                <w:sz w:val="16"/>
                <w:szCs w:val="16"/>
              </w:rPr>
            </w:pPr>
            <w:ins w:id="22285" w:author="Στάθης Καπ" w:date="2023-03-09T07:43:00Z">
              <w:r>
                <w:rPr>
                  <w:rFonts w:ascii="Calibri" w:hAnsi="Calibri" w:cs="Calibri"/>
                  <w:color w:val="000000"/>
                  <w:sz w:val="16"/>
                  <w:szCs w:val="16"/>
                </w:rPr>
                <w:t>469</w:t>
              </w:r>
            </w:ins>
          </w:p>
        </w:tc>
        <w:tc>
          <w:tcPr>
            <w:tcW w:w="454" w:type="dxa"/>
            <w:vAlign w:val="center"/>
          </w:tcPr>
          <w:p w14:paraId="6A082838" w14:textId="6F3731A4" w:rsidR="00D128F7" w:rsidRPr="007E0F91" w:rsidRDefault="00D128F7" w:rsidP="00D128F7">
            <w:pPr>
              <w:jc w:val="center"/>
              <w:rPr>
                <w:ins w:id="22286" w:author="Στάθης Καπ" w:date="2023-03-09T06:32:00Z"/>
                <w:sz w:val="16"/>
                <w:szCs w:val="16"/>
              </w:rPr>
            </w:pPr>
            <w:ins w:id="22287" w:author="Στάθης Καπ" w:date="2023-03-09T07:43:00Z">
              <w:r>
                <w:rPr>
                  <w:rFonts w:ascii="Calibri" w:hAnsi="Calibri" w:cs="Calibri"/>
                  <w:color w:val="000000"/>
                  <w:sz w:val="16"/>
                  <w:szCs w:val="16"/>
                </w:rPr>
                <w:t>21.57</w:t>
              </w:r>
            </w:ins>
          </w:p>
        </w:tc>
        <w:tc>
          <w:tcPr>
            <w:tcW w:w="454" w:type="dxa"/>
            <w:vAlign w:val="center"/>
          </w:tcPr>
          <w:p w14:paraId="55FBCCDA" w14:textId="2B201619" w:rsidR="00D128F7" w:rsidRPr="007E0F91" w:rsidRDefault="00D128F7" w:rsidP="00D128F7">
            <w:pPr>
              <w:jc w:val="center"/>
              <w:rPr>
                <w:ins w:id="22288" w:author="Στάθης Καπ" w:date="2023-03-09T06:32:00Z"/>
                <w:sz w:val="16"/>
                <w:szCs w:val="16"/>
              </w:rPr>
            </w:pPr>
            <w:ins w:id="22289" w:author="Στάθης Καπ" w:date="2023-03-09T07:43:00Z">
              <w:r>
                <w:rPr>
                  <w:rFonts w:ascii="Calibri" w:hAnsi="Calibri" w:cs="Calibri"/>
                  <w:color w:val="000000"/>
                  <w:sz w:val="16"/>
                  <w:szCs w:val="16"/>
                </w:rPr>
                <w:t>0.267</w:t>
              </w:r>
            </w:ins>
          </w:p>
        </w:tc>
        <w:tc>
          <w:tcPr>
            <w:tcW w:w="461" w:type="dxa"/>
            <w:tcBorders>
              <w:right w:val="single" w:sz="4" w:space="0" w:color="auto"/>
            </w:tcBorders>
            <w:vAlign w:val="center"/>
          </w:tcPr>
          <w:p w14:paraId="37EE9F3D" w14:textId="08FC8DDC" w:rsidR="00D128F7" w:rsidRPr="007E0F91" w:rsidRDefault="00D128F7" w:rsidP="00D128F7">
            <w:pPr>
              <w:jc w:val="center"/>
              <w:rPr>
                <w:ins w:id="22290" w:author="Στάθης Καπ" w:date="2023-03-09T06:32:00Z"/>
                <w:sz w:val="16"/>
                <w:szCs w:val="16"/>
              </w:rPr>
            </w:pPr>
            <w:ins w:id="22291" w:author="Στάθης Καπ" w:date="2023-03-09T07:43:00Z">
              <w:r>
                <w:rPr>
                  <w:rFonts w:ascii="Calibri" w:hAnsi="Calibri" w:cs="Calibri"/>
                  <w:color w:val="000000"/>
                  <w:sz w:val="16"/>
                  <w:szCs w:val="16"/>
                </w:rPr>
                <w:t>26.04</w:t>
              </w:r>
            </w:ins>
          </w:p>
        </w:tc>
      </w:tr>
      <w:tr w:rsidR="00D128F7" w14:paraId="2BC05C88" w14:textId="77777777" w:rsidTr="009861B1">
        <w:trPr>
          <w:trHeight w:val="170"/>
          <w:jc w:val="center"/>
          <w:ins w:id="2229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931B490" w14:textId="77777777" w:rsidR="00D128F7" w:rsidRPr="007E0F91" w:rsidRDefault="00D128F7" w:rsidP="00D128F7">
            <w:pPr>
              <w:jc w:val="center"/>
              <w:rPr>
                <w:ins w:id="22293" w:author="Στάθης Καπ" w:date="2023-03-09T06:32:00Z"/>
                <w:sz w:val="16"/>
                <w:szCs w:val="16"/>
              </w:rPr>
            </w:pPr>
            <w:ins w:id="22294" w:author="Στάθης Καπ" w:date="2023-03-09T06:32:00Z">
              <w:r w:rsidRPr="009861B1">
                <w:rPr>
                  <w:rFonts w:ascii="Calibri" w:hAnsi="Calibri" w:cs="Calibri"/>
                  <w:color w:val="000000"/>
                  <w:sz w:val="16"/>
                  <w:szCs w:val="16"/>
                </w:rPr>
                <w:t>rc106</w:t>
              </w:r>
            </w:ins>
          </w:p>
        </w:tc>
        <w:tc>
          <w:tcPr>
            <w:tcW w:w="565" w:type="dxa"/>
            <w:tcBorders>
              <w:left w:val="single" w:sz="4" w:space="0" w:color="auto"/>
            </w:tcBorders>
            <w:vAlign w:val="center"/>
          </w:tcPr>
          <w:p w14:paraId="32E8E3E9" w14:textId="765F3B66" w:rsidR="00D128F7" w:rsidRPr="007E0F91" w:rsidRDefault="00D128F7" w:rsidP="00D128F7">
            <w:pPr>
              <w:jc w:val="center"/>
              <w:rPr>
                <w:ins w:id="22295" w:author="Στάθης Καπ" w:date="2023-03-09T06:32:00Z"/>
                <w:sz w:val="16"/>
                <w:szCs w:val="16"/>
              </w:rPr>
            </w:pPr>
            <w:ins w:id="22296" w:author="Στάθης Καπ" w:date="2023-03-09T07:43:00Z">
              <w:r>
                <w:rPr>
                  <w:rFonts w:ascii="Calibri" w:hAnsi="Calibri" w:cs="Calibri"/>
                  <w:color w:val="000000"/>
                  <w:sz w:val="16"/>
                  <w:szCs w:val="16"/>
                </w:rPr>
                <w:t>706</w:t>
              </w:r>
            </w:ins>
          </w:p>
        </w:tc>
        <w:tc>
          <w:tcPr>
            <w:tcW w:w="679" w:type="dxa"/>
            <w:tcBorders>
              <w:right w:val="single" w:sz="4" w:space="0" w:color="auto"/>
            </w:tcBorders>
            <w:vAlign w:val="center"/>
          </w:tcPr>
          <w:p w14:paraId="2B7C3531" w14:textId="68BEADCB" w:rsidR="00D128F7" w:rsidRPr="007E0F91" w:rsidRDefault="00D128F7" w:rsidP="00D128F7">
            <w:pPr>
              <w:jc w:val="center"/>
              <w:rPr>
                <w:ins w:id="22297" w:author="Στάθης Καπ" w:date="2023-03-09T06:32:00Z"/>
                <w:sz w:val="16"/>
                <w:szCs w:val="16"/>
              </w:rPr>
            </w:pPr>
            <w:ins w:id="22298" w:author="Στάθης Καπ" w:date="2023-03-09T07:43:00Z">
              <w:r>
                <w:rPr>
                  <w:rFonts w:ascii="Calibri" w:hAnsi="Calibri" w:cs="Calibri"/>
                  <w:color w:val="000000"/>
                  <w:sz w:val="16"/>
                  <w:szCs w:val="16"/>
                </w:rPr>
                <w:t>678</w:t>
              </w:r>
            </w:ins>
          </w:p>
        </w:tc>
        <w:tc>
          <w:tcPr>
            <w:tcW w:w="453" w:type="dxa"/>
            <w:tcBorders>
              <w:left w:val="single" w:sz="4" w:space="0" w:color="auto"/>
            </w:tcBorders>
            <w:vAlign w:val="center"/>
          </w:tcPr>
          <w:p w14:paraId="57116095" w14:textId="01311C7F" w:rsidR="00D128F7" w:rsidRPr="007E0F91" w:rsidRDefault="00D128F7" w:rsidP="00D128F7">
            <w:pPr>
              <w:jc w:val="center"/>
              <w:rPr>
                <w:ins w:id="22299" w:author="Στάθης Καπ" w:date="2023-03-09T06:32:00Z"/>
                <w:sz w:val="16"/>
                <w:szCs w:val="16"/>
              </w:rPr>
            </w:pPr>
            <w:ins w:id="22300" w:author="Στάθης Καπ" w:date="2023-03-09T07:43:00Z">
              <w:r>
                <w:rPr>
                  <w:rFonts w:ascii="Calibri" w:hAnsi="Calibri" w:cs="Calibri"/>
                  <w:color w:val="000000"/>
                  <w:sz w:val="16"/>
                  <w:szCs w:val="16"/>
                </w:rPr>
                <w:t>632</w:t>
              </w:r>
            </w:ins>
          </w:p>
        </w:tc>
        <w:tc>
          <w:tcPr>
            <w:tcW w:w="708" w:type="dxa"/>
            <w:vAlign w:val="center"/>
          </w:tcPr>
          <w:p w14:paraId="50B30E6B" w14:textId="4303E88D" w:rsidR="00D128F7" w:rsidRPr="007E0F91" w:rsidRDefault="00D128F7" w:rsidP="00D128F7">
            <w:pPr>
              <w:jc w:val="center"/>
              <w:rPr>
                <w:ins w:id="22301" w:author="Στάθης Καπ" w:date="2023-03-09T06:32:00Z"/>
                <w:sz w:val="16"/>
                <w:szCs w:val="16"/>
              </w:rPr>
            </w:pPr>
            <w:ins w:id="22302" w:author="Στάθης Καπ" w:date="2023-03-09T07:43:00Z">
              <w:r>
                <w:rPr>
                  <w:rFonts w:ascii="Calibri" w:hAnsi="Calibri" w:cs="Calibri"/>
                  <w:color w:val="000000"/>
                  <w:sz w:val="16"/>
                  <w:szCs w:val="16"/>
                </w:rPr>
                <w:t>10.48</w:t>
              </w:r>
            </w:ins>
          </w:p>
        </w:tc>
        <w:tc>
          <w:tcPr>
            <w:tcW w:w="652" w:type="dxa"/>
            <w:tcBorders>
              <w:right w:val="single" w:sz="4" w:space="0" w:color="auto"/>
            </w:tcBorders>
            <w:vAlign w:val="center"/>
          </w:tcPr>
          <w:p w14:paraId="003CF3FE" w14:textId="18730077" w:rsidR="00D128F7" w:rsidRPr="007E0F91" w:rsidRDefault="00D128F7" w:rsidP="00D128F7">
            <w:pPr>
              <w:jc w:val="center"/>
              <w:rPr>
                <w:ins w:id="22303" w:author="Στάθης Καπ" w:date="2023-03-09T06:32:00Z"/>
                <w:sz w:val="16"/>
                <w:szCs w:val="16"/>
              </w:rPr>
            </w:pPr>
            <w:ins w:id="22304"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3D6917F0" w14:textId="16447EBB" w:rsidR="00D128F7" w:rsidRPr="007E0F91" w:rsidRDefault="00D128F7" w:rsidP="00D128F7">
            <w:pPr>
              <w:jc w:val="center"/>
              <w:rPr>
                <w:ins w:id="22305" w:author="Στάθης Καπ" w:date="2023-03-09T06:32:00Z"/>
                <w:sz w:val="16"/>
                <w:szCs w:val="16"/>
              </w:rPr>
            </w:pPr>
            <w:ins w:id="22306" w:author="Στάθης Καπ" w:date="2023-03-09T07:43:00Z">
              <w:r>
                <w:rPr>
                  <w:rFonts w:ascii="Calibri" w:hAnsi="Calibri" w:cs="Calibri"/>
                  <w:color w:val="000000"/>
                  <w:sz w:val="16"/>
                  <w:szCs w:val="16"/>
                </w:rPr>
                <w:t>613</w:t>
              </w:r>
            </w:ins>
          </w:p>
        </w:tc>
        <w:tc>
          <w:tcPr>
            <w:tcW w:w="454" w:type="dxa"/>
            <w:vAlign w:val="center"/>
          </w:tcPr>
          <w:p w14:paraId="03C822AA" w14:textId="156C76D3" w:rsidR="00D128F7" w:rsidRPr="007E0F91" w:rsidRDefault="00D128F7" w:rsidP="00D128F7">
            <w:pPr>
              <w:jc w:val="center"/>
              <w:rPr>
                <w:ins w:id="22307" w:author="Στάθης Καπ" w:date="2023-03-09T06:32:00Z"/>
                <w:sz w:val="16"/>
                <w:szCs w:val="16"/>
              </w:rPr>
            </w:pPr>
            <w:ins w:id="22308" w:author="Στάθης Καπ" w:date="2023-03-09T07:43:00Z">
              <w:r>
                <w:rPr>
                  <w:rFonts w:ascii="Calibri" w:hAnsi="Calibri" w:cs="Calibri"/>
                  <w:color w:val="000000"/>
                  <w:sz w:val="16"/>
                  <w:szCs w:val="16"/>
                </w:rPr>
                <w:t>3.01</w:t>
              </w:r>
            </w:ins>
          </w:p>
        </w:tc>
        <w:tc>
          <w:tcPr>
            <w:tcW w:w="454" w:type="dxa"/>
            <w:vAlign w:val="center"/>
          </w:tcPr>
          <w:p w14:paraId="2FE698C5" w14:textId="7FE5B967" w:rsidR="00D128F7" w:rsidRPr="007E0F91" w:rsidRDefault="00D128F7" w:rsidP="00D128F7">
            <w:pPr>
              <w:jc w:val="center"/>
              <w:rPr>
                <w:ins w:id="22309" w:author="Στάθης Καπ" w:date="2023-03-09T06:32:00Z"/>
                <w:sz w:val="16"/>
                <w:szCs w:val="16"/>
              </w:rPr>
            </w:pPr>
            <w:ins w:id="22310" w:author="Στάθης Καπ" w:date="2023-03-09T07:43:00Z">
              <w:r>
                <w:rPr>
                  <w:rFonts w:ascii="Calibri" w:hAnsi="Calibri" w:cs="Calibri"/>
                  <w:color w:val="000000"/>
                  <w:sz w:val="16"/>
                  <w:szCs w:val="16"/>
                </w:rPr>
                <w:t>0.299</w:t>
              </w:r>
            </w:ins>
          </w:p>
        </w:tc>
        <w:tc>
          <w:tcPr>
            <w:tcW w:w="457" w:type="dxa"/>
            <w:tcBorders>
              <w:right w:val="single" w:sz="4" w:space="0" w:color="auto"/>
            </w:tcBorders>
            <w:vAlign w:val="center"/>
          </w:tcPr>
          <w:p w14:paraId="3C7F7C35" w14:textId="2B06ABAA" w:rsidR="00D128F7" w:rsidRPr="007E0F91" w:rsidRDefault="00D128F7" w:rsidP="00D128F7">
            <w:pPr>
              <w:jc w:val="center"/>
              <w:rPr>
                <w:ins w:id="22311" w:author="Στάθης Καπ" w:date="2023-03-09T06:32:00Z"/>
                <w:sz w:val="16"/>
                <w:szCs w:val="16"/>
              </w:rPr>
            </w:pPr>
            <w:ins w:id="22312" w:author="Στάθης Καπ" w:date="2023-03-09T07:43:00Z">
              <w:r>
                <w:rPr>
                  <w:rFonts w:ascii="Calibri" w:hAnsi="Calibri" w:cs="Calibri"/>
                  <w:color w:val="000000"/>
                  <w:sz w:val="16"/>
                  <w:szCs w:val="16"/>
                </w:rPr>
                <w:t>29.31</w:t>
              </w:r>
            </w:ins>
          </w:p>
        </w:tc>
        <w:tc>
          <w:tcPr>
            <w:tcW w:w="453" w:type="dxa"/>
            <w:tcBorders>
              <w:left w:val="single" w:sz="4" w:space="0" w:color="auto"/>
            </w:tcBorders>
            <w:vAlign w:val="center"/>
          </w:tcPr>
          <w:p w14:paraId="01CCD167" w14:textId="7113F24E" w:rsidR="00D128F7" w:rsidRPr="007E0F91" w:rsidRDefault="00D128F7" w:rsidP="00D128F7">
            <w:pPr>
              <w:jc w:val="center"/>
              <w:rPr>
                <w:ins w:id="22313" w:author="Στάθης Καπ" w:date="2023-03-09T06:32:00Z"/>
                <w:sz w:val="16"/>
                <w:szCs w:val="16"/>
              </w:rPr>
            </w:pPr>
            <w:ins w:id="22314" w:author="Στάθης Καπ" w:date="2023-03-09T07:43:00Z">
              <w:r>
                <w:rPr>
                  <w:rFonts w:ascii="Calibri" w:hAnsi="Calibri" w:cs="Calibri"/>
                  <w:color w:val="000000"/>
                  <w:sz w:val="16"/>
                  <w:szCs w:val="16"/>
                </w:rPr>
                <w:t>552</w:t>
              </w:r>
            </w:ins>
          </w:p>
        </w:tc>
        <w:tc>
          <w:tcPr>
            <w:tcW w:w="454" w:type="dxa"/>
            <w:vAlign w:val="center"/>
          </w:tcPr>
          <w:p w14:paraId="298A0F39" w14:textId="2AB81279" w:rsidR="00D128F7" w:rsidRPr="007E0F91" w:rsidRDefault="00D128F7" w:rsidP="00D128F7">
            <w:pPr>
              <w:jc w:val="center"/>
              <w:rPr>
                <w:ins w:id="22315" w:author="Στάθης Καπ" w:date="2023-03-09T06:32:00Z"/>
                <w:sz w:val="16"/>
                <w:szCs w:val="16"/>
              </w:rPr>
            </w:pPr>
            <w:ins w:id="22316" w:author="Στάθης Καπ" w:date="2023-03-09T07:43:00Z">
              <w:r>
                <w:rPr>
                  <w:rFonts w:ascii="Calibri" w:hAnsi="Calibri" w:cs="Calibri"/>
                  <w:color w:val="000000"/>
                  <w:sz w:val="16"/>
                  <w:szCs w:val="16"/>
                </w:rPr>
                <w:t>12.66</w:t>
              </w:r>
            </w:ins>
          </w:p>
        </w:tc>
        <w:tc>
          <w:tcPr>
            <w:tcW w:w="454" w:type="dxa"/>
            <w:vAlign w:val="center"/>
          </w:tcPr>
          <w:p w14:paraId="3076B708" w14:textId="68208716" w:rsidR="00D128F7" w:rsidRPr="007E0F91" w:rsidRDefault="00D128F7" w:rsidP="00D128F7">
            <w:pPr>
              <w:jc w:val="center"/>
              <w:rPr>
                <w:ins w:id="22317" w:author="Στάθης Καπ" w:date="2023-03-09T06:32:00Z"/>
                <w:sz w:val="16"/>
                <w:szCs w:val="16"/>
              </w:rPr>
            </w:pPr>
            <w:ins w:id="22318"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555876A9" w14:textId="42EB4EA7" w:rsidR="00D128F7" w:rsidRPr="007E0F91" w:rsidRDefault="00D128F7" w:rsidP="00D128F7">
            <w:pPr>
              <w:jc w:val="center"/>
              <w:rPr>
                <w:ins w:id="22319" w:author="Στάθης Καπ" w:date="2023-03-09T06:32:00Z"/>
                <w:sz w:val="16"/>
                <w:szCs w:val="16"/>
              </w:rPr>
            </w:pPr>
            <w:ins w:id="22320" w:author="Στάθης Καπ" w:date="2023-03-09T07:43:00Z">
              <w:r>
                <w:rPr>
                  <w:rFonts w:ascii="Calibri" w:hAnsi="Calibri" w:cs="Calibri"/>
                  <w:color w:val="000000"/>
                  <w:sz w:val="16"/>
                  <w:szCs w:val="16"/>
                </w:rPr>
                <w:t>37.35</w:t>
              </w:r>
            </w:ins>
          </w:p>
        </w:tc>
        <w:tc>
          <w:tcPr>
            <w:tcW w:w="453" w:type="dxa"/>
            <w:tcBorders>
              <w:left w:val="single" w:sz="4" w:space="0" w:color="auto"/>
            </w:tcBorders>
            <w:vAlign w:val="center"/>
          </w:tcPr>
          <w:p w14:paraId="3DCD198C" w14:textId="0CEEC599" w:rsidR="00D128F7" w:rsidRPr="007E0F91" w:rsidRDefault="00D128F7" w:rsidP="00D128F7">
            <w:pPr>
              <w:jc w:val="center"/>
              <w:rPr>
                <w:ins w:id="22321" w:author="Στάθης Καπ" w:date="2023-03-09T06:32:00Z"/>
                <w:sz w:val="16"/>
                <w:szCs w:val="16"/>
              </w:rPr>
            </w:pPr>
            <w:ins w:id="22322" w:author="Στάθης Καπ" w:date="2023-03-09T07:43:00Z">
              <w:r>
                <w:rPr>
                  <w:rFonts w:ascii="Calibri" w:hAnsi="Calibri" w:cs="Calibri"/>
                  <w:color w:val="000000"/>
                  <w:sz w:val="16"/>
                  <w:szCs w:val="16"/>
                </w:rPr>
                <w:t>481</w:t>
              </w:r>
            </w:ins>
          </w:p>
        </w:tc>
        <w:tc>
          <w:tcPr>
            <w:tcW w:w="454" w:type="dxa"/>
            <w:vAlign w:val="center"/>
          </w:tcPr>
          <w:p w14:paraId="0059D5C6" w14:textId="2E2BB474" w:rsidR="00D128F7" w:rsidRPr="007E0F91" w:rsidRDefault="00D128F7" w:rsidP="00D128F7">
            <w:pPr>
              <w:jc w:val="center"/>
              <w:rPr>
                <w:ins w:id="22323" w:author="Στάθης Καπ" w:date="2023-03-09T06:32:00Z"/>
                <w:sz w:val="16"/>
                <w:szCs w:val="16"/>
              </w:rPr>
            </w:pPr>
            <w:ins w:id="22324" w:author="Στάθης Καπ" w:date="2023-03-09T07:43:00Z">
              <w:r>
                <w:rPr>
                  <w:rFonts w:ascii="Calibri" w:hAnsi="Calibri" w:cs="Calibri"/>
                  <w:color w:val="000000"/>
                  <w:sz w:val="16"/>
                  <w:szCs w:val="16"/>
                </w:rPr>
                <w:t>23.89</w:t>
              </w:r>
            </w:ins>
          </w:p>
        </w:tc>
        <w:tc>
          <w:tcPr>
            <w:tcW w:w="454" w:type="dxa"/>
            <w:vAlign w:val="center"/>
          </w:tcPr>
          <w:p w14:paraId="116AAC1A" w14:textId="41639A85" w:rsidR="00D128F7" w:rsidRPr="007E0F91" w:rsidRDefault="00D128F7" w:rsidP="00D128F7">
            <w:pPr>
              <w:jc w:val="center"/>
              <w:rPr>
                <w:ins w:id="22325" w:author="Στάθης Καπ" w:date="2023-03-09T06:32:00Z"/>
                <w:sz w:val="16"/>
                <w:szCs w:val="16"/>
              </w:rPr>
            </w:pPr>
            <w:ins w:id="22326" w:author="Στάθης Καπ" w:date="2023-03-09T07:43:00Z">
              <w:r>
                <w:rPr>
                  <w:rFonts w:ascii="Calibri" w:hAnsi="Calibri" w:cs="Calibri"/>
                  <w:color w:val="000000"/>
                  <w:sz w:val="16"/>
                  <w:szCs w:val="16"/>
                </w:rPr>
                <w:t>0.34</w:t>
              </w:r>
            </w:ins>
          </w:p>
        </w:tc>
        <w:tc>
          <w:tcPr>
            <w:tcW w:w="461" w:type="dxa"/>
            <w:tcBorders>
              <w:right w:val="single" w:sz="4" w:space="0" w:color="auto"/>
            </w:tcBorders>
            <w:vAlign w:val="center"/>
          </w:tcPr>
          <w:p w14:paraId="44592A80" w14:textId="252BC147" w:rsidR="00D128F7" w:rsidRPr="007E0F91" w:rsidRDefault="00D128F7" w:rsidP="00D128F7">
            <w:pPr>
              <w:jc w:val="center"/>
              <w:rPr>
                <w:ins w:id="22327" w:author="Στάθης Καπ" w:date="2023-03-09T06:32:00Z"/>
                <w:sz w:val="16"/>
                <w:szCs w:val="16"/>
              </w:rPr>
            </w:pPr>
            <w:ins w:id="22328" w:author="Στάθης Καπ" w:date="2023-03-09T07:43:00Z">
              <w:r>
                <w:rPr>
                  <w:rFonts w:ascii="Calibri" w:hAnsi="Calibri" w:cs="Calibri"/>
                  <w:color w:val="000000"/>
                  <w:sz w:val="16"/>
                  <w:szCs w:val="16"/>
                </w:rPr>
                <w:t>19.62</w:t>
              </w:r>
            </w:ins>
          </w:p>
        </w:tc>
      </w:tr>
      <w:tr w:rsidR="00D128F7" w14:paraId="6865B8DD" w14:textId="77777777" w:rsidTr="009861B1">
        <w:trPr>
          <w:trHeight w:val="170"/>
          <w:jc w:val="center"/>
          <w:ins w:id="2232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DAA85E8" w14:textId="77777777" w:rsidR="00D128F7" w:rsidRPr="007E0F91" w:rsidRDefault="00D128F7" w:rsidP="00D128F7">
            <w:pPr>
              <w:jc w:val="center"/>
              <w:rPr>
                <w:ins w:id="22330" w:author="Στάθης Καπ" w:date="2023-03-09T06:32:00Z"/>
                <w:sz w:val="16"/>
                <w:szCs w:val="16"/>
              </w:rPr>
            </w:pPr>
            <w:ins w:id="22331" w:author="Στάθης Καπ" w:date="2023-03-09T06:32:00Z">
              <w:r w:rsidRPr="009861B1">
                <w:rPr>
                  <w:rFonts w:ascii="Calibri" w:hAnsi="Calibri" w:cs="Calibri"/>
                  <w:color w:val="000000"/>
                  <w:sz w:val="16"/>
                  <w:szCs w:val="16"/>
                </w:rPr>
                <w:t>rc107</w:t>
              </w:r>
            </w:ins>
          </w:p>
        </w:tc>
        <w:tc>
          <w:tcPr>
            <w:tcW w:w="565" w:type="dxa"/>
            <w:tcBorders>
              <w:left w:val="single" w:sz="4" w:space="0" w:color="auto"/>
            </w:tcBorders>
            <w:vAlign w:val="center"/>
          </w:tcPr>
          <w:p w14:paraId="61DFC71B" w14:textId="659289E4" w:rsidR="00D128F7" w:rsidRPr="007E0F91" w:rsidRDefault="00D128F7" w:rsidP="00D128F7">
            <w:pPr>
              <w:jc w:val="center"/>
              <w:rPr>
                <w:ins w:id="22332" w:author="Στάθης Καπ" w:date="2023-03-09T06:32:00Z"/>
                <w:sz w:val="16"/>
                <w:szCs w:val="16"/>
              </w:rPr>
            </w:pPr>
            <w:ins w:id="22333" w:author="Στάθης Καπ" w:date="2023-03-09T07:43:00Z">
              <w:r>
                <w:rPr>
                  <w:rFonts w:ascii="Calibri" w:hAnsi="Calibri" w:cs="Calibri"/>
                  <w:color w:val="000000"/>
                  <w:sz w:val="16"/>
                  <w:szCs w:val="16"/>
                </w:rPr>
                <w:t>773</w:t>
              </w:r>
            </w:ins>
          </w:p>
        </w:tc>
        <w:tc>
          <w:tcPr>
            <w:tcW w:w="679" w:type="dxa"/>
            <w:tcBorders>
              <w:right w:val="single" w:sz="4" w:space="0" w:color="auto"/>
            </w:tcBorders>
            <w:vAlign w:val="center"/>
          </w:tcPr>
          <w:p w14:paraId="60E64EFE" w14:textId="1F9D4D69" w:rsidR="00D128F7" w:rsidRPr="007E0F91" w:rsidRDefault="00D128F7" w:rsidP="00D128F7">
            <w:pPr>
              <w:jc w:val="center"/>
              <w:rPr>
                <w:ins w:id="22334" w:author="Στάθης Καπ" w:date="2023-03-09T06:32:00Z"/>
                <w:sz w:val="16"/>
                <w:szCs w:val="16"/>
              </w:rPr>
            </w:pPr>
            <w:ins w:id="22335" w:author="Στάθης Καπ" w:date="2023-03-09T07:43:00Z">
              <w:r>
                <w:rPr>
                  <w:rFonts w:ascii="Calibri" w:hAnsi="Calibri" w:cs="Calibri"/>
                  <w:color w:val="000000"/>
                  <w:sz w:val="16"/>
                  <w:szCs w:val="16"/>
                </w:rPr>
                <w:t>745</w:t>
              </w:r>
            </w:ins>
          </w:p>
        </w:tc>
        <w:tc>
          <w:tcPr>
            <w:tcW w:w="453" w:type="dxa"/>
            <w:tcBorders>
              <w:left w:val="single" w:sz="4" w:space="0" w:color="auto"/>
            </w:tcBorders>
            <w:vAlign w:val="center"/>
          </w:tcPr>
          <w:p w14:paraId="7E714D99" w14:textId="17D404D4" w:rsidR="00D128F7" w:rsidRPr="007E0F91" w:rsidRDefault="00D128F7" w:rsidP="00D128F7">
            <w:pPr>
              <w:jc w:val="center"/>
              <w:rPr>
                <w:ins w:id="22336" w:author="Στάθης Καπ" w:date="2023-03-09T06:32:00Z"/>
                <w:sz w:val="16"/>
                <w:szCs w:val="16"/>
              </w:rPr>
            </w:pPr>
            <w:ins w:id="22337" w:author="Στάθης Καπ" w:date="2023-03-09T07:43:00Z">
              <w:r>
                <w:rPr>
                  <w:rFonts w:ascii="Calibri" w:hAnsi="Calibri" w:cs="Calibri"/>
                  <w:color w:val="000000"/>
                  <w:sz w:val="16"/>
                  <w:szCs w:val="16"/>
                </w:rPr>
                <w:t>704</w:t>
              </w:r>
            </w:ins>
          </w:p>
        </w:tc>
        <w:tc>
          <w:tcPr>
            <w:tcW w:w="708" w:type="dxa"/>
            <w:vAlign w:val="center"/>
          </w:tcPr>
          <w:p w14:paraId="5BBAD2ED" w14:textId="4DFDDE60" w:rsidR="00D128F7" w:rsidRPr="007E0F91" w:rsidRDefault="00D128F7" w:rsidP="00D128F7">
            <w:pPr>
              <w:jc w:val="center"/>
              <w:rPr>
                <w:ins w:id="22338" w:author="Στάθης Καπ" w:date="2023-03-09T06:32:00Z"/>
                <w:sz w:val="16"/>
                <w:szCs w:val="16"/>
              </w:rPr>
            </w:pPr>
            <w:ins w:id="22339" w:author="Στάθης Καπ" w:date="2023-03-09T07:43:00Z">
              <w:r>
                <w:rPr>
                  <w:rFonts w:ascii="Calibri" w:hAnsi="Calibri" w:cs="Calibri"/>
                  <w:color w:val="000000"/>
                  <w:sz w:val="16"/>
                  <w:szCs w:val="16"/>
                </w:rPr>
                <w:t>8.93</w:t>
              </w:r>
            </w:ins>
          </w:p>
        </w:tc>
        <w:tc>
          <w:tcPr>
            <w:tcW w:w="652" w:type="dxa"/>
            <w:tcBorders>
              <w:right w:val="single" w:sz="4" w:space="0" w:color="auto"/>
            </w:tcBorders>
            <w:vAlign w:val="center"/>
          </w:tcPr>
          <w:p w14:paraId="293AC11D" w14:textId="4914A4D3" w:rsidR="00D128F7" w:rsidRPr="007E0F91" w:rsidRDefault="00D128F7" w:rsidP="00D128F7">
            <w:pPr>
              <w:jc w:val="center"/>
              <w:rPr>
                <w:ins w:id="22340" w:author="Στάθης Καπ" w:date="2023-03-09T06:32:00Z"/>
                <w:sz w:val="16"/>
                <w:szCs w:val="16"/>
              </w:rPr>
            </w:pPr>
            <w:ins w:id="22341" w:author="Στάθης Καπ" w:date="2023-03-09T07:43:00Z">
              <w:r>
                <w:rPr>
                  <w:rFonts w:ascii="Calibri" w:hAnsi="Calibri" w:cs="Calibri"/>
                  <w:color w:val="000000"/>
                  <w:sz w:val="16"/>
                  <w:szCs w:val="16"/>
                </w:rPr>
                <w:t>0.411</w:t>
              </w:r>
            </w:ins>
          </w:p>
        </w:tc>
        <w:tc>
          <w:tcPr>
            <w:tcW w:w="453" w:type="dxa"/>
            <w:tcBorders>
              <w:left w:val="single" w:sz="4" w:space="0" w:color="auto"/>
            </w:tcBorders>
            <w:vAlign w:val="center"/>
          </w:tcPr>
          <w:p w14:paraId="4E0F4868" w14:textId="1156ED4E" w:rsidR="00D128F7" w:rsidRPr="007E0F91" w:rsidRDefault="00D128F7" w:rsidP="00D128F7">
            <w:pPr>
              <w:jc w:val="center"/>
              <w:rPr>
                <w:ins w:id="22342" w:author="Στάθης Καπ" w:date="2023-03-09T06:32:00Z"/>
                <w:sz w:val="16"/>
                <w:szCs w:val="16"/>
              </w:rPr>
            </w:pPr>
            <w:ins w:id="22343" w:author="Στάθης Καπ" w:date="2023-03-09T07:43:00Z">
              <w:r>
                <w:rPr>
                  <w:rFonts w:ascii="Calibri" w:hAnsi="Calibri" w:cs="Calibri"/>
                  <w:color w:val="000000"/>
                  <w:sz w:val="16"/>
                  <w:szCs w:val="16"/>
                </w:rPr>
                <w:t>688</w:t>
              </w:r>
            </w:ins>
          </w:p>
        </w:tc>
        <w:tc>
          <w:tcPr>
            <w:tcW w:w="454" w:type="dxa"/>
            <w:vAlign w:val="center"/>
          </w:tcPr>
          <w:p w14:paraId="3B599393" w14:textId="32909F98" w:rsidR="00D128F7" w:rsidRPr="007E0F91" w:rsidRDefault="00D128F7" w:rsidP="00D128F7">
            <w:pPr>
              <w:jc w:val="center"/>
              <w:rPr>
                <w:ins w:id="22344" w:author="Στάθης Καπ" w:date="2023-03-09T06:32:00Z"/>
                <w:sz w:val="16"/>
                <w:szCs w:val="16"/>
              </w:rPr>
            </w:pPr>
            <w:ins w:id="22345" w:author="Στάθης Καπ" w:date="2023-03-09T07:43:00Z">
              <w:r>
                <w:rPr>
                  <w:rFonts w:ascii="Calibri" w:hAnsi="Calibri" w:cs="Calibri"/>
                  <w:color w:val="000000"/>
                  <w:sz w:val="16"/>
                  <w:szCs w:val="16"/>
                </w:rPr>
                <w:t>2.27</w:t>
              </w:r>
            </w:ins>
          </w:p>
        </w:tc>
        <w:tc>
          <w:tcPr>
            <w:tcW w:w="454" w:type="dxa"/>
            <w:vAlign w:val="center"/>
          </w:tcPr>
          <w:p w14:paraId="767F476A" w14:textId="57610CF4" w:rsidR="00D128F7" w:rsidRPr="007E0F91" w:rsidRDefault="00D128F7" w:rsidP="00D128F7">
            <w:pPr>
              <w:jc w:val="center"/>
              <w:rPr>
                <w:ins w:id="22346" w:author="Στάθης Καπ" w:date="2023-03-09T06:32:00Z"/>
                <w:sz w:val="16"/>
                <w:szCs w:val="16"/>
              </w:rPr>
            </w:pPr>
            <w:ins w:id="22347"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0BE3A59F" w14:textId="413AC97A" w:rsidR="00D128F7" w:rsidRPr="007E0F91" w:rsidRDefault="00D128F7" w:rsidP="00D128F7">
            <w:pPr>
              <w:jc w:val="center"/>
              <w:rPr>
                <w:ins w:id="22348" w:author="Στάθης Καπ" w:date="2023-03-09T06:32:00Z"/>
                <w:sz w:val="16"/>
                <w:szCs w:val="16"/>
              </w:rPr>
            </w:pPr>
            <w:ins w:id="22349" w:author="Στάθης Καπ" w:date="2023-03-09T07:43:00Z">
              <w:r>
                <w:rPr>
                  <w:rFonts w:ascii="Calibri" w:hAnsi="Calibri" w:cs="Calibri"/>
                  <w:color w:val="000000"/>
                  <w:sz w:val="16"/>
                  <w:szCs w:val="16"/>
                </w:rPr>
                <w:t>27.01</w:t>
              </w:r>
            </w:ins>
          </w:p>
        </w:tc>
        <w:tc>
          <w:tcPr>
            <w:tcW w:w="453" w:type="dxa"/>
            <w:tcBorders>
              <w:left w:val="single" w:sz="4" w:space="0" w:color="auto"/>
            </w:tcBorders>
            <w:vAlign w:val="center"/>
          </w:tcPr>
          <w:p w14:paraId="37557ED5" w14:textId="2948BE14" w:rsidR="00D128F7" w:rsidRPr="007E0F91" w:rsidRDefault="00D128F7" w:rsidP="00D128F7">
            <w:pPr>
              <w:jc w:val="center"/>
              <w:rPr>
                <w:ins w:id="22350" w:author="Στάθης Καπ" w:date="2023-03-09T06:32:00Z"/>
                <w:sz w:val="16"/>
                <w:szCs w:val="16"/>
              </w:rPr>
            </w:pPr>
            <w:ins w:id="22351" w:author="Στάθης Καπ" w:date="2023-03-09T07:43:00Z">
              <w:r>
                <w:rPr>
                  <w:rFonts w:ascii="Calibri" w:hAnsi="Calibri" w:cs="Calibri"/>
                  <w:color w:val="000000"/>
                  <w:sz w:val="16"/>
                  <w:szCs w:val="16"/>
                </w:rPr>
                <w:t>630</w:t>
              </w:r>
            </w:ins>
          </w:p>
        </w:tc>
        <w:tc>
          <w:tcPr>
            <w:tcW w:w="454" w:type="dxa"/>
            <w:vAlign w:val="center"/>
          </w:tcPr>
          <w:p w14:paraId="65EF8273" w14:textId="252D7CE1" w:rsidR="00D128F7" w:rsidRPr="007E0F91" w:rsidRDefault="00D128F7" w:rsidP="00D128F7">
            <w:pPr>
              <w:jc w:val="center"/>
              <w:rPr>
                <w:ins w:id="22352" w:author="Στάθης Καπ" w:date="2023-03-09T06:32:00Z"/>
                <w:sz w:val="16"/>
                <w:szCs w:val="16"/>
              </w:rPr>
            </w:pPr>
            <w:ins w:id="22353" w:author="Στάθης Καπ" w:date="2023-03-09T07:43:00Z">
              <w:r>
                <w:rPr>
                  <w:rFonts w:ascii="Calibri" w:hAnsi="Calibri" w:cs="Calibri"/>
                  <w:color w:val="000000"/>
                  <w:sz w:val="16"/>
                  <w:szCs w:val="16"/>
                </w:rPr>
                <w:t>10.51</w:t>
              </w:r>
            </w:ins>
          </w:p>
        </w:tc>
        <w:tc>
          <w:tcPr>
            <w:tcW w:w="454" w:type="dxa"/>
            <w:vAlign w:val="center"/>
          </w:tcPr>
          <w:p w14:paraId="306C6426" w14:textId="28F96070" w:rsidR="00D128F7" w:rsidRPr="007E0F91" w:rsidRDefault="00D128F7" w:rsidP="00D128F7">
            <w:pPr>
              <w:jc w:val="center"/>
              <w:rPr>
                <w:ins w:id="22354" w:author="Στάθης Καπ" w:date="2023-03-09T06:32:00Z"/>
                <w:sz w:val="16"/>
                <w:szCs w:val="16"/>
              </w:rPr>
            </w:pPr>
            <w:ins w:id="22355" w:author="Στάθης Καπ" w:date="2023-03-09T07:43:00Z">
              <w:r>
                <w:rPr>
                  <w:rFonts w:ascii="Calibri" w:hAnsi="Calibri" w:cs="Calibri"/>
                  <w:color w:val="000000"/>
                  <w:sz w:val="16"/>
                  <w:szCs w:val="16"/>
                </w:rPr>
                <w:t>0.274</w:t>
              </w:r>
            </w:ins>
          </w:p>
        </w:tc>
        <w:tc>
          <w:tcPr>
            <w:tcW w:w="454" w:type="dxa"/>
            <w:tcBorders>
              <w:right w:val="single" w:sz="4" w:space="0" w:color="auto"/>
            </w:tcBorders>
            <w:vAlign w:val="center"/>
          </w:tcPr>
          <w:p w14:paraId="494ACEA2" w14:textId="01F56F6D" w:rsidR="00D128F7" w:rsidRPr="007E0F91" w:rsidRDefault="00D128F7" w:rsidP="00D128F7">
            <w:pPr>
              <w:jc w:val="center"/>
              <w:rPr>
                <w:ins w:id="22356" w:author="Στάθης Καπ" w:date="2023-03-09T06:32:00Z"/>
                <w:sz w:val="16"/>
                <w:szCs w:val="16"/>
              </w:rPr>
            </w:pPr>
            <w:ins w:id="22357" w:author="Στάθης Καπ" w:date="2023-03-09T07:43:00Z">
              <w:r>
                <w:rPr>
                  <w:rFonts w:ascii="Calibri" w:hAnsi="Calibri" w:cs="Calibri"/>
                  <w:color w:val="000000"/>
                  <w:sz w:val="16"/>
                  <w:szCs w:val="16"/>
                </w:rPr>
                <w:t>33.33</w:t>
              </w:r>
            </w:ins>
          </w:p>
        </w:tc>
        <w:tc>
          <w:tcPr>
            <w:tcW w:w="453" w:type="dxa"/>
            <w:tcBorders>
              <w:left w:val="single" w:sz="4" w:space="0" w:color="auto"/>
            </w:tcBorders>
            <w:vAlign w:val="center"/>
          </w:tcPr>
          <w:p w14:paraId="55E60BF8" w14:textId="4E8B39C1" w:rsidR="00D128F7" w:rsidRPr="007E0F91" w:rsidRDefault="00D128F7" w:rsidP="00D128F7">
            <w:pPr>
              <w:jc w:val="center"/>
              <w:rPr>
                <w:ins w:id="22358" w:author="Στάθης Καπ" w:date="2023-03-09T06:32:00Z"/>
                <w:sz w:val="16"/>
                <w:szCs w:val="16"/>
              </w:rPr>
            </w:pPr>
            <w:ins w:id="22359" w:author="Στάθης Καπ" w:date="2023-03-09T07:43:00Z">
              <w:r>
                <w:rPr>
                  <w:rFonts w:ascii="Calibri" w:hAnsi="Calibri" w:cs="Calibri"/>
                  <w:color w:val="000000"/>
                  <w:sz w:val="16"/>
                  <w:szCs w:val="16"/>
                </w:rPr>
                <w:t>530</w:t>
              </w:r>
            </w:ins>
          </w:p>
        </w:tc>
        <w:tc>
          <w:tcPr>
            <w:tcW w:w="454" w:type="dxa"/>
            <w:vAlign w:val="center"/>
          </w:tcPr>
          <w:p w14:paraId="7566113E" w14:textId="26E4211E" w:rsidR="00D128F7" w:rsidRPr="007E0F91" w:rsidRDefault="00D128F7" w:rsidP="00D128F7">
            <w:pPr>
              <w:jc w:val="center"/>
              <w:rPr>
                <w:ins w:id="22360" w:author="Στάθης Καπ" w:date="2023-03-09T06:32:00Z"/>
                <w:sz w:val="16"/>
                <w:szCs w:val="16"/>
              </w:rPr>
            </w:pPr>
            <w:ins w:id="22361" w:author="Στάθης Καπ" w:date="2023-03-09T07:43:00Z">
              <w:r>
                <w:rPr>
                  <w:rFonts w:ascii="Calibri" w:hAnsi="Calibri" w:cs="Calibri"/>
                  <w:color w:val="000000"/>
                  <w:sz w:val="16"/>
                  <w:szCs w:val="16"/>
                </w:rPr>
                <w:t>24.72</w:t>
              </w:r>
            </w:ins>
          </w:p>
        </w:tc>
        <w:tc>
          <w:tcPr>
            <w:tcW w:w="454" w:type="dxa"/>
            <w:vAlign w:val="center"/>
          </w:tcPr>
          <w:p w14:paraId="67B063CB" w14:textId="15D63E4B" w:rsidR="00D128F7" w:rsidRPr="007E0F91" w:rsidRDefault="00D128F7" w:rsidP="00D128F7">
            <w:pPr>
              <w:jc w:val="center"/>
              <w:rPr>
                <w:ins w:id="22362" w:author="Στάθης Καπ" w:date="2023-03-09T06:32:00Z"/>
                <w:sz w:val="16"/>
                <w:szCs w:val="16"/>
              </w:rPr>
            </w:pPr>
            <w:ins w:id="22363" w:author="Στάθης Καπ" w:date="2023-03-09T07:43:00Z">
              <w:r>
                <w:rPr>
                  <w:rFonts w:ascii="Calibri" w:hAnsi="Calibri" w:cs="Calibri"/>
                  <w:color w:val="000000"/>
                  <w:sz w:val="16"/>
                  <w:szCs w:val="16"/>
                </w:rPr>
                <w:t>0.338</w:t>
              </w:r>
            </w:ins>
          </w:p>
        </w:tc>
        <w:tc>
          <w:tcPr>
            <w:tcW w:w="461" w:type="dxa"/>
            <w:tcBorders>
              <w:right w:val="single" w:sz="4" w:space="0" w:color="auto"/>
            </w:tcBorders>
            <w:vAlign w:val="center"/>
          </w:tcPr>
          <w:p w14:paraId="74F14EB7" w14:textId="5720925F" w:rsidR="00D128F7" w:rsidRPr="007E0F91" w:rsidRDefault="00D128F7" w:rsidP="00D128F7">
            <w:pPr>
              <w:jc w:val="center"/>
              <w:rPr>
                <w:ins w:id="22364" w:author="Στάθης Καπ" w:date="2023-03-09T06:32:00Z"/>
                <w:sz w:val="16"/>
                <w:szCs w:val="16"/>
              </w:rPr>
            </w:pPr>
            <w:ins w:id="22365" w:author="Στάθης Καπ" w:date="2023-03-09T07:43:00Z">
              <w:r>
                <w:rPr>
                  <w:rFonts w:ascii="Calibri" w:hAnsi="Calibri" w:cs="Calibri"/>
                  <w:color w:val="000000"/>
                  <w:sz w:val="16"/>
                  <w:szCs w:val="16"/>
                </w:rPr>
                <w:t>17.76</w:t>
              </w:r>
            </w:ins>
          </w:p>
        </w:tc>
      </w:tr>
      <w:tr w:rsidR="00D128F7" w14:paraId="3FBAE263" w14:textId="77777777" w:rsidTr="009861B1">
        <w:trPr>
          <w:trHeight w:val="170"/>
          <w:jc w:val="center"/>
          <w:ins w:id="2236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171F631" w14:textId="77777777" w:rsidR="00D128F7" w:rsidRPr="007E0F91" w:rsidRDefault="00D128F7" w:rsidP="00D128F7">
            <w:pPr>
              <w:jc w:val="center"/>
              <w:rPr>
                <w:ins w:id="22367" w:author="Στάθης Καπ" w:date="2023-03-09T06:32:00Z"/>
                <w:sz w:val="16"/>
                <w:szCs w:val="16"/>
              </w:rPr>
            </w:pPr>
            <w:ins w:id="22368" w:author="Στάθης Καπ" w:date="2023-03-09T06:32:00Z">
              <w:r w:rsidRPr="009861B1">
                <w:rPr>
                  <w:rFonts w:ascii="Calibri" w:hAnsi="Calibri" w:cs="Calibri"/>
                  <w:color w:val="000000"/>
                  <w:sz w:val="16"/>
                  <w:szCs w:val="16"/>
                </w:rPr>
                <w:t>rc108</w:t>
              </w:r>
            </w:ins>
          </w:p>
        </w:tc>
        <w:tc>
          <w:tcPr>
            <w:tcW w:w="565" w:type="dxa"/>
            <w:tcBorders>
              <w:left w:val="single" w:sz="4" w:space="0" w:color="auto"/>
            </w:tcBorders>
            <w:vAlign w:val="center"/>
          </w:tcPr>
          <w:p w14:paraId="2BFE6B9A" w14:textId="5A7DFAC8" w:rsidR="00D128F7" w:rsidRPr="007E0F91" w:rsidRDefault="00D128F7" w:rsidP="00D128F7">
            <w:pPr>
              <w:jc w:val="center"/>
              <w:rPr>
                <w:ins w:id="22369" w:author="Στάθης Καπ" w:date="2023-03-09T06:32:00Z"/>
                <w:sz w:val="16"/>
                <w:szCs w:val="16"/>
              </w:rPr>
            </w:pPr>
            <w:ins w:id="22370" w:author="Στάθης Καπ" w:date="2023-03-09T07:43:00Z">
              <w:r>
                <w:rPr>
                  <w:rFonts w:ascii="Calibri" w:hAnsi="Calibri" w:cs="Calibri"/>
                  <w:color w:val="000000"/>
                  <w:sz w:val="16"/>
                  <w:szCs w:val="16"/>
                </w:rPr>
                <w:t>795</w:t>
              </w:r>
            </w:ins>
          </w:p>
        </w:tc>
        <w:tc>
          <w:tcPr>
            <w:tcW w:w="679" w:type="dxa"/>
            <w:tcBorders>
              <w:right w:val="single" w:sz="4" w:space="0" w:color="auto"/>
            </w:tcBorders>
            <w:vAlign w:val="center"/>
          </w:tcPr>
          <w:p w14:paraId="5A72B674" w14:textId="6B1019E4" w:rsidR="00D128F7" w:rsidRPr="007E0F91" w:rsidRDefault="00D128F7" w:rsidP="00D128F7">
            <w:pPr>
              <w:jc w:val="center"/>
              <w:rPr>
                <w:ins w:id="22371" w:author="Στάθης Καπ" w:date="2023-03-09T06:32:00Z"/>
                <w:sz w:val="16"/>
                <w:szCs w:val="16"/>
              </w:rPr>
            </w:pPr>
            <w:ins w:id="22372" w:author="Στάθης Καπ" w:date="2023-03-09T07:43:00Z">
              <w:r>
                <w:rPr>
                  <w:rFonts w:ascii="Calibri" w:hAnsi="Calibri" w:cs="Calibri"/>
                  <w:color w:val="000000"/>
                  <w:sz w:val="16"/>
                  <w:szCs w:val="16"/>
                </w:rPr>
                <w:t>757</w:t>
              </w:r>
            </w:ins>
          </w:p>
        </w:tc>
        <w:tc>
          <w:tcPr>
            <w:tcW w:w="453" w:type="dxa"/>
            <w:tcBorders>
              <w:left w:val="single" w:sz="4" w:space="0" w:color="auto"/>
            </w:tcBorders>
            <w:vAlign w:val="center"/>
          </w:tcPr>
          <w:p w14:paraId="7DCE733A" w14:textId="117AE962" w:rsidR="00D128F7" w:rsidRPr="007E0F91" w:rsidRDefault="00D128F7" w:rsidP="00D128F7">
            <w:pPr>
              <w:jc w:val="center"/>
              <w:rPr>
                <w:ins w:id="22373" w:author="Στάθης Καπ" w:date="2023-03-09T06:32:00Z"/>
                <w:sz w:val="16"/>
                <w:szCs w:val="16"/>
              </w:rPr>
            </w:pPr>
            <w:ins w:id="22374" w:author="Στάθης Καπ" w:date="2023-03-09T07:43:00Z">
              <w:r>
                <w:rPr>
                  <w:rFonts w:ascii="Calibri" w:hAnsi="Calibri" w:cs="Calibri"/>
                  <w:color w:val="000000"/>
                  <w:sz w:val="16"/>
                  <w:szCs w:val="16"/>
                </w:rPr>
                <w:t>744</w:t>
              </w:r>
            </w:ins>
          </w:p>
        </w:tc>
        <w:tc>
          <w:tcPr>
            <w:tcW w:w="708" w:type="dxa"/>
            <w:vAlign w:val="center"/>
          </w:tcPr>
          <w:p w14:paraId="74277845" w14:textId="57202C0F" w:rsidR="00D128F7" w:rsidRPr="007E0F91" w:rsidRDefault="00D128F7" w:rsidP="00D128F7">
            <w:pPr>
              <w:jc w:val="center"/>
              <w:rPr>
                <w:ins w:id="22375" w:author="Στάθης Καπ" w:date="2023-03-09T06:32:00Z"/>
                <w:sz w:val="16"/>
                <w:szCs w:val="16"/>
              </w:rPr>
            </w:pPr>
            <w:ins w:id="22376" w:author="Στάθης Καπ" w:date="2023-03-09T07:43:00Z">
              <w:r>
                <w:rPr>
                  <w:rFonts w:ascii="Calibri" w:hAnsi="Calibri" w:cs="Calibri"/>
                  <w:color w:val="000000"/>
                  <w:sz w:val="16"/>
                  <w:szCs w:val="16"/>
                </w:rPr>
                <w:t>6.42</w:t>
              </w:r>
            </w:ins>
          </w:p>
        </w:tc>
        <w:tc>
          <w:tcPr>
            <w:tcW w:w="652" w:type="dxa"/>
            <w:tcBorders>
              <w:right w:val="single" w:sz="4" w:space="0" w:color="auto"/>
            </w:tcBorders>
            <w:vAlign w:val="center"/>
          </w:tcPr>
          <w:p w14:paraId="293DE72E" w14:textId="2E21BA5A" w:rsidR="00D128F7" w:rsidRPr="007E0F91" w:rsidRDefault="00D128F7" w:rsidP="00D128F7">
            <w:pPr>
              <w:jc w:val="center"/>
              <w:rPr>
                <w:ins w:id="22377" w:author="Στάθης Καπ" w:date="2023-03-09T06:32:00Z"/>
                <w:sz w:val="16"/>
                <w:szCs w:val="16"/>
              </w:rPr>
            </w:pPr>
            <w:ins w:id="22378" w:author="Στάθης Καπ" w:date="2023-03-09T07:43:00Z">
              <w:r>
                <w:rPr>
                  <w:rFonts w:ascii="Calibri" w:hAnsi="Calibri" w:cs="Calibri"/>
                  <w:color w:val="000000"/>
                  <w:sz w:val="16"/>
                  <w:szCs w:val="16"/>
                </w:rPr>
                <w:t>0.54</w:t>
              </w:r>
            </w:ins>
          </w:p>
        </w:tc>
        <w:tc>
          <w:tcPr>
            <w:tcW w:w="453" w:type="dxa"/>
            <w:tcBorders>
              <w:left w:val="single" w:sz="4" w:space="0" w:color="auto"/>
            </w:tcBorders>
            <w:vAlign w:val="center"/>
          </w:tcPr>
          <w:p w14:paraId="46DA89C8" w14:textId="3FFED00E" w:rsidR="00D128F7" w:rsidRPr="007E0F91" w:rsidRDefault="00D128F7" w:rsidP="00D128F7">
            <w:pPr>
              <w:jc w:val="center"/>
              <w:rPr>
                <w:ins w:id="22379" w:author="Στάθης Καπ" w:date="2023-03-09T06:32:00Z"/>
                <w:sz w:val="16"/>
                <w:szCs w:val="16"/>
              </w:rPr>
            </w:pPr>
            <w:ins w:id="22380" w:author="Στάθης Καπ" w:date="2023-03-09T07:43:00Z">
              <w:r>
                <w:rPr>
                  <w:rFonts w:ascii="Calibri" w:hAnsi="Calibri" w:cs="Calibri"/>
                  <w:color w:val="000000"/>
                  <w:sz w:val="16"/>
                  <w:szCs w:val="16"/>
                </w:rPr>
                <w:t>651</w:t>
              </w:r>
            </w:ins>
          </w:p>
        </w:tc>
        <w:tc>
          <w:tcPr>
            <w:tcW w:w="454" w:type="dxa"/>
            <w:vAlign w:val="center"/>
          </w:tcPr>
          <w:p w14:paraId="48E48EBA" w14:textId="36E6675D" w:rsidR="00D128F7" w:rsidRPr="007E0F91" w:rsidRDefault="00D128F7" w:rsidP="00D128F7">
            <w:pPr>
              <w:jc w:val="center"/>
              <w:rPr>
                <w:ins w:id="22381" w:author="Στάθης Καπ" w:date="2023-03-09T06:32:00Z"/>
                <w:sz w:val="16"/>
                <w:szCs w:val="16"/>
              </w:rPr>
            </w:pPr>
            <w:ins w:id="22382" w:author="Στάθης Καπ" w:date="2023-03-09T07:43:00Z">
              <w:r>
                <w:rPr>
                  <w:rFonts w:ascii="Calibri" w:hAnsi="Calibri" w:cs="Calibri"/>
                  <w:color w:val="000000"/>
                  <w:sz w:val="16"/>
                  <w:szCs w:val="16"/>
                </w:rPr>
                <w:t>12.5</w:t>
              </w:r>
            </w:ins>
          </w:p>
        </w:tc>
        <w:tc>
          <w:tcPr>
            <w:tcW w:w="454" w:type="dxa"/>
            <w:vAlign w:val="center"/>
          </w:tcPr>
          <w:p w14:paraId="034463F2" w14:textId="7BB04F68" w:rsidR="00D128F7" w:rsidRPr="007E0F91" w:rsidRDefault="00D128F7" w:rsidP="00D128F7">
            <w:pPr>
              <w:jc w:val="center"/>
              <w:rPr>
                <w:ins w:id="22383" w:author="Στάθης Καπ" w:date="2023-03-09T06:32:00Z"/>
                <w:sz w:val="16"/>
                <w:szCs w:val="16"/>
              </w:rPr>
            </w:pPr>
            <w:ins w:id="22384"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71BADD61" w14:textId="35E33C2C" w:rsidR="00D128F7" w:rsidRPr="007E0F91" w:rsidRDefault="00D128F7" w:rsidP="00D128F7">
            <w:pPr>
              <w:jc w:val="center"/>
              <w:rPr>
                <w:ins w:id="22385" w:author="Στάθης Καπ" w:date="2023-03-09T06:32:00Z"/>
                <w:sz w:val="16"/>
                <w:szCs w:val="16"/>
              </w:rPr>
            </w:pPr>
            <w:ins w:id="22386" w:author="Στάθης Καπ" w:date="2023-03-09T07:43:00Z">
              <w:r>
                <w:rPr>
                  <w:rFonts w:ascii="Calibri" w:hAnsi="Calibri" w:cs="Calibri"/>
                  <w:color w:val="000000"/>
                  <w:sz w:val="16"/>
                  <w:szCs w:val="16"/>
                </w:rPr>
                <w:t>42.22</w:t>
              </w:r>
            </w:ins>
          </w:p>
        </w:tc>
        <w:tc>
          <w:tcPr>
            <w:tcW w:w="453" w:type="dxa"/>
            <w:tcBorders>
              <w:left w:val="single" w:sz="4" w:space="0" w:color="auto"/>
            </w:tcBorders>
            <w:vAlign w:val="center"/>
          </w:tcPr>
          <w:p w14:paraId="28CBC15C" w14:textId="29262B6E" w:rsidR="00D128F7" w:rsidRPr="007E0F91" w:rsidRDefault="00D128F7" w:rsidP="00D128F7">
            <w:pPr>
              <w:jc w:val="center"/>
              <w:rPr>
                <w:ins w:id="22387" w:author="Στάθης Καπ" w:date="2023-03-09T06:32:00Z"/>
                <w:sz w:val="16"/>
                <w:szCs w:val="16"/>
              </w:rPr>
            </w:pPr>
            <w:ins w:id="22388" w:author="Στάθης Καπ" w:date="2023-03-09T07:43:00Z">
              <w:r>
                <w:rPr>
                  <w:rFonts w:ascii="Calibri" w:hAnsi="Calibri" w:cs="Calibri"/>
                  <w:color w:val="000000"/>
                  <w:sz w:val="16"/>
                  <w:szCs w:val="16"/>
                </w:rPr>
                <w:t>587</w:t>
              </w:r>
            </w:ins>
          </w:p>
        </w:tc>
        <w:tc>
          <w:tcPr>
            <w:tcW w:w="454" w:type="dxa"/>
            <w:vAlign w:val="center"/>
          </w:tcPr>
          <w:p w14:paraId="2BC5BF37" w14:textId="61506C55" w:rsidR="00D128F7" w:rsidRPr="007E0F91" w:rsidRDefault="00D128F7" w:rsidP="00D128F7">
            <w:pPr>
              <w:jc w:val="center"/>
              <w:rPr>
                <w:ins w:id="22389" w:author="Στάθης Καπ" w:date="2023-03-09T06:32:00Z"/>
                <w:sz w:val="16"/>
                <w:szCs w:val="16"/>
              </w:rPr>
            </w:pPr>
            <w:ins w:id="22390" w:author="Στάθης Καπ" w:date="2023-03-09T07:43:00Z">
              <w:r>
                <w:rPr>
                  <w:rFonts w:ascii="Calibri" w:hAnsi="Calibri" w:cs="Calibri"/>
                  <w:color w:val="000000"/>
                  <w:sz w:val="16"/>
                  <w:szCs w:val="16"/>
                </w:rPr>
                <w:t>21.1</w:t>
              </w:r>
            </w:ins>
          </w:p>
        </w:tc>
        <w:tc>
          <w:tcPr>
            <w:tcW w:w="454" w:type="dxa"/>
            <w:vAlign w:val="center"/>
          </w:tcPr>
          <w:p w14:paraId="5C455DD2" w14:textId="1E618E72" w:rsidR="00D128F7" w:rsidRPr="007E0F91" w:rsidRDefault="00D128F7" w:rsidP="00D128F7">
            <w:pPr>
              <w:jc w:val="center"/>
              <w:rPr>
                <w:ins w:id="22391" w:author="Στάθης Καπ" w:date="2023-03-09T06:32:00Z"/>
                <w:sz w:val="16"/>
                <w:szCs w:val="16"/>
              </w:rPr>
            </w:pPr>
            <w:ins w:id="22392" w:author="Στάθης Καπ" w:date="2023-03-09T07:43:00Z">
              <w:r>
                <w:rPr>
                  <w:rFonts w:ascii="Calibri" w:hAnsi="Calibri" w:cs="Calibri"/>
                  <w:color w:val="000000"/>
                  <w:sz w:val="16"/>
                  <w:szCs w:val="16"/>
                </w:rPr>
                <w:t>0.263</w:t>
              </w:r>
            </w:ins>
          </w:p>
        </w:tc>
        <w:tc>
          <w:tcPr>
            <w:tcW w:w="454" w:type="dxa"/>
            <w:tcBorders>
              <w:right w:val="single" w:sz="4" w:space="0" w:color="auto"/>
            </w:tcBorders>
            <w:vAlign w:val="center"/>
          </w:tcPr>
          <w:p w14:paraId="6C2D2E02" w14:textId="1FA26C3B" w:rsidR="00D128F7" w:rsidRPr="007E0F91" w:rsidRDefault="00D128F7" w:rsidP="00D128F7">
            <w:pPr>
              <w:jc w:val="center"/>
              <w:rPr>
                <w:ins w:id="22393" w:author="Στάθης Καπ" w:date="2023-03-09T06:32:00Z"/>
                <w:sz w:val="16"/>
                <w:szCs w:val="16"/>
              </w:rPr>
            </w:pPr>
            <w:ins w:id="22394" w:author="Στάθης Καπ" w:date="2023-03-09T07:43:00Z">
              <w:r>
                <w:rPr>
                  <w:rFonts w:ascii="Calibri" w:hAnsi="Calibri" w:cs="Calibri"/>
                  <w:color w:val="000000"/>
                  <w:sz w:val="16"/>
                  <w:szCs w:val="16"/>
                </w:rPr>
                <w:t>51.3</w:t>
              </w:r>
            </w:ins>
          </w:p>
        </w:tc>
        <w:tc>
          <w:tcPr>
            <w:tcW w:w="453" w:type="dxa"/>
            <w:tcBorders>
              <w:left w:val="single" w:sz="4" w:space="0" w:color="auto"/>
            </w:tcBorders>
            <w:vAlign w:val="center"/>
          </w:tcPr>
          <w:p w14:paraId="1C4AF213" w14:textId="7971026D" w:rsidR="00D128F7" w:rsidRPr="007E0F91" w:rsidRDefault="00D128F7" w:rsidP="00D128F7">
            <w:pPr>
              <w:jc w:val="center"/>
              <w:rPr>
                <w:ins w:id="22395" w:author="Στάθης Καπ" w:date="2023-03-09T06:32:00Z"/>
                <w:sz w:val="16"/>
                <w:szCs w:val="16"/>
              </w:rPr>
            </w:pPr>
            <w:ins w:id="22396" w:author="Στάθης Καπ" w:date="2023-03-09T07:43:00Z">
              <w:r>
                <w:rPr>
                  <w:rFonts w:ascii="Calibri" w:hAnsi="Calibri" w:cs="Calibri"/>
                  <w:color w:val="000000"/>
                  <w:sz w:val="16"/>
                  <w:szCs w:val="16"/>
                </w:rPr>
                <w:t>587</w:t>
              </w:r>
            </w:ins>
          </w:p>
        </w:tc>
        <w:tc>
          <w:tcPr>
            <w:tcW w:w="454" w:type="dxa"/>
            <w:vAlign w:val="center"/>
          </w:tcPr>
          <w:p w14:paraId="02357363" w14:textId="126742AC" w:rsidR="00D128F7" w:rsidRPr="007E0F91" w:rsidRDefault="00D128F7" w:rsidP="00D128F7">
            <w:pPr>
              <w:jc w:val="center"/>
              <w:rPr>
                <w:ins w:id="22397" w:author="Στάθης Καπ" w:date="2023-03-09T06:32:00Z"/>
                <w:sz w:val="16"/>
                <w:szCs w:val="16"/>
              </w:rPr>
            </w:pPr>
            <w:ins w:id="22398" w:author="Στάθης Καπ" w:date="2023-03-09T07:43:00Z">
              <w:r>
                <w:rPr>
                  <w:rFonts w:ascii="Calibri" w:hAnsi="Calibri" w:cs="Calibri"/>
                  <w:color w:val="000000"/>
                  <w:sz w:val="16"/>
                  <w:szCs w:val="16"/>
                </w:rPr>
                <w:t>21.1</w:t>
              </w:r>
            </w:ins>
          </w:p>
        </w:tc>
        <w:tc>
          <w:tcPr>
            <w:tcW w:w="454" w:type="dxa"/>
            <w:vAlign w:val="center"/>
          </w:tcPr>
          <w:p w14:paraId="57983E15" w14:textId="1D38DBA9" w:rsidR="00D128F7" w:rsidRPr="007E0F91" w:rsidRDefault="00D128F7" w:rsidP="00D128F7">
            <w:pPr>
              <w:jc w:val="center"/>
              <w:rPr>
                <w:ins w:id="22399" w:author="Στάθης Καπ" w:date="2023-03-09T06:32:00Z"/>
                <w:sz w:val="16"/>
                <w:szCs w:val="16"/>
              </w:rPr>
            </w:pPr>
            <w:ins w:id="22400" w:author="Στάθης Καπ" w:date="2023-03-09T07:43:00Z">
              <w:r>
                <w:rPr>
                  <w:rFonts w:ascii="Calibri" w:hAnsi="Calibri" w:cs="Calibri"/>
                  <w:color w:val="000000"/>
                  <w:sz w:val="16"/>
                  <w:szCs w:val="16"/>
                </w:rPr>
                <w:t>0.257</w:t>
              </w:r>
            </w:ins>
          </w:p>
        </w:tc>
        <w:tc>
          <w:tcPr>
            <w:tcW w:w="461" w:type="dxa"/>
            <w:tcBorders>
              <w:right w:val="single" w:sz="4" w:space="0" w:color="auto"/>
            </w:tcBorders>
            <w:vAlign w:val="center"/>
          </w:tcPr>
          <w:p w14:paraId="0692906A" w14:textId="294F98B8" w:rsidR="00D128F7" w:rsidRPr="007E0F91" w:rsidRDefault="00D128F7" w:rsidP="00D128F7">
            <w:pPr>
              <w:jc w:val="center"/>
              <w:rPr>
                <w:ins w:id="22401" w:author="Στάθης Καπ" w:date="2023-03-09T06:32:00Z"/>
                <w:sz w:val="16"/>
                <w:szCs w:val="16"/>
              </w:rPr>
            </w:pPr>
            <w:ins w:id="22402" w:author="Στάθης Καπ" w:date="2023-03-09T07:43:00Z">
              <w:r>
                <w:rPr>
                  <w:rFonts w:ascii="Calibri" w:hAnsi="Calibri" w:cs="Calibri"/>
                  <w:color w:val="000000"/>
                  <w:sz w:val="16"/>
                  <w:szCs w:val="16"/>
                </w:rPr>
                <w:t>52.41</w:t>
              </w:r>
            </w:ins>
          </w:p>
        </w:tc>
      </w:tr>
      <w:tr w:rsidR="00D128F7" w14:paraId="390B6695" w14:textId="77777777" w:rsidTr="009861B1">
        <w:trPr>
          <w:trHeight w:val="170"/>
          <w:jc w:val="center"/>
          <w:ins w:id="2240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F8BCC6C" w14:textId="77777777" w:rsidR="00D128F7" w:rsidRPr="007E0F91" w:rsidRDefault="00D128F7" w:rsidP="00D128F7">
            <w:pPr>
              <w:jc w:val="center"/>
              <w:rPr>
                <w:ins w:id="22404" w:author="Στάθης Καπ" w:date="2023-03-09T06:32:00Z"/>
                <w:sz w:val="16"/>
                <w:szCs w:val="16"/>
              </w:rPr>
            </w:pPr>
            <w:ins w:id="22405" w:author="Στάθης Καπ" w:date="2023-03-09T06:32: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2E50FC" w14:textId="11CB93D0" w:rsidR="00D128F7" w:rsidRPr="007E0F91" w:rsidRDefault="00D128F7" w:rsidP="00D128F7">
            <w:pPr>
              <w:jc w:val="center"/>
              <w:rPr>
                <w:ins w:id="22406" w:author="Στάθης Καπ" w:date="2023-03-09T06:32:00Z"/>
                <w:sz w:val="16"/>
                <w:szCs w:val="16"/>
              </w:rPr>
            </w:pPr>
            <w:ins w:id="22407" w:author="Στάθης Καπ" w:date="2023-03-09T07:43:00Z">
              <w:r>
                <w:rPr>
                  <w:rFonts w:ascii="Calibri" w:hAnsi="Calibri" w:cs="Calibri"/>
                  <w:color w:val="000000"/>
                  <w:sz w:val="16"/>
                  <w:szCs w:val="16"/>
                </w:rPr>
                <w:t>1698</w:t>
              </w:r>
            </w:ins>
          </w:p>
        </w:tc>
        <w:tc>
          <w:tcPr>
            <w:tcW w:w="679" w:type="dxa"/>
            <w:tcBorders>
              <w:right w:val="single" w:sz="4" w:space="0" w:color="auto"/>
            </w:tcBorders>
            <w:vAlign w:val="center"/>
          </w:tcPr>
          <w:p w14:paraId="58E58FDD" w14:textId="6EDD3AA5" w:rsidR="00D128F7" w:rsidRPr="007E0F91" w:rsidRDefault="00D128F7" w:rsidP="00D128F7">
            <w:pPr>
              <w:jc w:val="center"/>
              <w:rPr>
                <w:ins w:id="22408" w:author="Στάθης Καπ" w:date="2023-03-09T06:32:00Z"/>
                <w:sz w:val="16"/>
                <w:szCs w:val="16"/>
              </w:rPr>
            </w:pPr>
            <w:ins w:id="22409" w:author="Στάθης Καπ" w:date="2023-03-09T07:43:00Z">
              <w:r>
                <w:rPr>
                  <w:rFonts w:ascii="Calibri" w:hAnsi="Calibri" w:cs="Calibri"/>
                  <w:color w:val="000000"/>
                  <w:sz w:val="16"/>
                  <w:szCs w:val="16"/>
                </w:rPr>
                <w:t>1625</w:t>
              </w:r>
            </w:ins>
          </w:p>
        </w:tc>
        <w:tc>
          <w:tcPr>
            <w:tcW w:w="453" w:type="dxa"/>
            <w:tcBorders>
              <w:left w:val="single" w:sz="4" w:space="0" w:color="auto"/>
            </w:tcBorders>
            <w:vAlign w:val="center"/>
          </w:tcPr>
          <w:p w14:paraId="79CCF396" w14:textId="3799B12C" w:rsidR="00D128F7" w:rsidRPr="007E0F91" w:rsidRDefault="00D128F7" w:rsidP="00D128F7">
            <w:pPr>
              <w:jc w:val="center"/>
              <w:rPr>
                <w:ins w:id="22410" w:author="Στάθης Καπ" w:date="2023-03-09T06:32:00Z"/>
                <w:sz w:val="16"/>
                <w:szCs w:val="16"/>
              </w:rPr>
            </w:pPr>
            <w:ins w:id="22411" w:author="Στάθης Καπ" w:date="2023-03-09T07:43:00Z">
              <w:r>
                <w:rPr>
                  <w:rFonts w:ascii="Calibri" w:hAnsi="Calibri" w:cs="Calibri"/>
                  <w:color w:val="000000"/>
                  <w:sz w:val="16"/>
                  <w:szCs w:val="16"/>
                </w:rPr>
                <w:t>1625</w:t>
              </w:r>
            </w:ins>
          </w:p>
        </w:tc>
        <w:tc>
          <w:tcPr>
            <w:tcW w:w="708" w:type="dxa"/>
            <w:vAlign w:val="center"/>
          </w:tcPr>
          <w:p w14:paraId="46A9CDAF" w14:textId="7F89F6C8" w:rsidR="00D128F7" w:rsidRPr="007E0F91" w:rsidRDefault="00D128F7" w:rsidP="00D128F7">
            <w:pPr>
              <w:jc w:val="center"/>
              <w:rPr>
                <w:ins w:id="22412" w:author="Στάθης Καπ" w:date="2023-03-09T06:32:00Z"/>
                <w:sz w:val="16"/>
                <w:szCs w:val="16"/>
              </w:rPr>
            </w:pPr>
            <w:ins w:id="22413" w:author="Στάθης Καπ" w:date="2023-03-09T07:43:00Z">
              <w:r>
                <w:rPr>
                  <w:rFonts w:ascii="Calibri" w:hAnsi="Calibri" w:cs="Calibri"/>
                  <w:color w:val="000000"/>
                  <w:sz w:val="16"/>
                  <w:szCs w:val="16"/>
                </w:rPr>
                <w:t>4.3</w:t>
              </w:r>
            </w:ins>
          </w:p>
        </w:tc>
        <w:tc>
          <w:tcPr>
            <w:tcW w:w="652" w:type="dxa"/>
            <w:tcBorders>
              <w:right w:val="single" w:sz="4" w:space="0" w:color="auto"/>
            </w:tcBorders>
            <w:vAlign w:val="center"/>
          </w:tcPr>
          <w:p w14:paraId="7B4486B7" w14:textId="62422AFA" w:rsidR="00D128F7" w:rsidRPr="007E0F91" w:rsidRDefault="00D128F7" w:rsidP="00D128F7">
            <w:pPr>
              <w:jc w:val="center"/>
              <w:rPr>
                <w:ins w:id="22414" w:author="Στάθης Καπ" w:date="2023-03-09T06:32:00Z"/>
                <w:sz w:val="16"/>
                <w:szCs w:val="16"/>
              </w:rPr>
            </w:pPr>
            <w:ins w:id="22415" w:author="Στάθης Καπ" w:date="2023-03-09T07:43:00Z">
              <w:r>
                <w:rPr>
                  <w:rFonts w:ascii="Calibri" w:hAnsi="Calibri" w:cs="Calibri"/>
                  <w:color w:val="000000"/>
                  <w:sz w:val="16"/>
                  <w:szCs w:val="16"/>
                </w:rPr>
                <w:t>0.692</w:t>
              </w:r>
            </w:ins>
          </w:p>
        </w:tc>
        <w:tc>
          <w:tcPr>
            <w:tcW w:w="453" w:type="dxa"/>
            <w:tcBorders>
              <w:left w:val="single" w:sz="4" w:space="0" w:color="auto"/>
            </w:tcBorders>
            <w:vAlign w:val="center"/>
          </w:tcPr>
          <w:p w14:paraId="0EF11A03" w14:textId="497BAC7B" w:rsidR="00D128F7" w:rsidRPr="007E0F91" w:rsidRDefault="00D128F7" w:rsidP="00D128F7">
            <w:pPr>
              <w:jc w:val="center"/>
              <w:rPr>
                <w:ins w:id="22416" w:author="Στάθης Καπ" w:date="2023-03-09T06:32:00Z"/>
                <w:sz w:val="16"/>
                <w:szCs w:val="16"/>
              </w:rPr>
            </w:pPr>
            <w:ins w:id="22417" w:author="Στάθης Καπ" w:date="2023-03-09T07:43:00Z">
              <w:r>
                <w:rPr>
                  <w:rFonts w:ascii="Calibri" w:hAnsi="Calibri" w:cs="Calibri"/>
                  <w:color w:val="000000"/>
                  <w:sz w:val="16"/>
                  <w:szCs w:val="16"/>
                </w:rPr>
                <w:t>1604</w:t>
              </w:r>
            </w:ins>
          </w:p>
        </w:tc>
        <w:tc>
          <w:tcPr>
            <w:tcW w:w="454" w:type="dxa"/>
            <w:vAlign w:val="center"/>
          </w:tcPr>
          <w:p w14:paraId="527F9E8F" w14:textId="6D5864F4" w:rsidR="00D128F7" w:rsidRPr="007E0F91" w:rsidRDefault="00D128F7" w:rsidP="00D128F7">
            <w:pPr>
              <w:jc w:val="center"/>
              <w:rPr>
                <w:ins w:id="22418" w:author="Στάθης Καπ" w:date="2023-03-09T06:32:00Z"/>
                <w:sz w:val="16"/>
                <w:szCs w:val="16"/>
              </w:rPr>
            </w:pPr>
            <w:ins w:id="22419" w:author="Στάθης Καπ" w:date="2023-03-09T07:43:00Z">
              <w:r>
                <w:rPr>
                  <w:rFonts w:ascii="Calibri" w:hAnsi="Calibri" w:cs="Calibri"/>
                  <w:color w:val="000000"/>
                  <w:sz w:val="16"/>
                  <w:szCs w:val="16"/>
                </w:rPr>
                <w:t>1.29</w:t>
              </w:r>
            </w:ins>
          </w:p>
        </w:tc>
        <w:tc>
          <w:tcPr>
            <w:tcW w:w="454" w:type="dxa"/>
            <w:vAlign w:val="center"/>
          </w:tcPr>
          <w:p w14:paraId="04F2BA01" w14:textId="0E9E11AB" w:rsidR="00D128F7" w:rsidRPr="007E0F91" w:rsidRDefault="00D128F7" w:rsidP="00D128F7">
            <w:pPr>
              <w:jc w:val="center"/>
              <w:rPr>
                <w:ins w:id="22420" w:author="Στάθης Καπ" w:date="2023-03-09T06:32:00Z"/>
                <w:sz w:val="16"/>
                <w:szCs w:val="16"/>
              </w:rPr>
            </w:pPr>
            <w:ins w:id="22421"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6ED67AF9" w14:textId="61188DC8" w:rsidR="00D128F7" w:rsidRPr="007E0F91" w:rsidRDefault="00D128F7" w:rsidP="00D128F7">
            <w:pPr>
              <w:jc w:val="center"/>
              <w:rPr>
                <w:ins w:id="22422" w:author="Στάθης Καπ" w:date="2023-03-09T06:32:00Z"/>
                <w:sz w:val="16"/>
                <w:szCs w:val="16"/>
              </w:rPr>
            </w:pPr>
            <w:ins w:id="22423" w:author="Στάθης Καπ" w:date="2023-03-09T07:43:00Z">
              <w:r>
                <w:rPr>
                  <w:rFonts w:ascii="Calibri" w:hAnsi="Calibri" w:cs="Calibri"/>
                  <w:color w:val="000000"/>
                  <w:sz w:val="16"/>
                  <w:szCs w:val="16"/>
                </w:rPr>
                <w:t>56.65</w:t>
              </w:r>
            </w:ins>
          </w:p>
        </w:tc>
        <w:tc>
          <w:tcPr>
            <w:tcW w:w="453" w:type="dxa"/>
            <w:tcBorders>
              <w:left w:val="single" w:sz="4" w:space="0" w:color="auto"/>
            </w:tcBorders>
            <w:vAlign w:val="center"/>
          </w:tcPr>
          <w:p w14:paraId="35388EA8" w14:textId="689246C2" w:rsidR="00D128F7" w:rsidRPr="007E0F91" w:rsidRDefault="00D128F7" w:rsidP="00D128F7">
            <w:pPr>
              <w:jc w:val="center"/>
              <w:rPr>
                <w:ins w:id="22424" w:author="Στάθης Καπ" w:date="2023-03-09T06:32:00Z"/>
                <w:sz w:val="16"/>
                <w:szCs w:val="16"/>
              </w:rPr>
            </w:pPr>
            <w:ins w:id="22425" w:author="Στάθης Καπ" w:date="2023-03-09T07:43:00Z">
              <w:r>
                <w:rPr>
                  <w:rFonts w:ascii="Calibri" w:hAnsi="Calibri" w:cs="Calibri"/>
                  <w:color w:val="000000"/>
                  <w:sz w:val="16"/>
                  <w:szCs w:val="16"/>
                </w:rPr>
                <w:t>1578</w:t>
              </w:r>
            </w:ins>
          </w:p>
        </w:tc>
        <w:tc>
          <w:tcPr>
            <w:tcW w:w="454" w:type="dxa"/>
            <w:vAlign w:val="center"/>
          </w:tcPr>
          <w:p w14:paraId="55C58198" w14:textId="0746EB8E" w:rsidR="00D128F7" w:rsidRPr="007E0F91" w:rsidRDefault="00D128F7" w:rsidP="00D128F7">
            <w:pPr>
              <w:jc w:val="center"/>
              <w:rPr>
                <w:ins w:id="22426" w:author="Στάθης Καπ" w:date="2023-03-09T06:32:00Z"/>
                <w:sz w:val="16"/>
                <w:szCs w:val="16"/>
              </w:rPr>
            </w:pPr>
            <w:ins w:id="22427" w:author="Στάθης Καπ" w:date="2023-03-09T07:43:00Z">
              <w:r>
                <w:rPr>
                  <w:rFonts w:ascii="Calibri" w:hAnsi="Calibri" w:cs="Calibri"/>
                  <w:color w:val="000000"/>
                  <w:sz w:val="16"/>
                  <w:szCs w:val="16"/>
                </w:rPr>
                <w:t>2.89</w:t>
              </w:r>
            </w:ins>
          </w:p>
        </w:tc>
        <w:tc>
          <w:tcPr>
            <w:tcW w:w="454" w:type="dxa"/>
            <w:vAlign w:val="center"/>
          </w:tcPr>
          <w:p w14:paraId="150997C3" w14:textId="6975025F" w:rsidR="00D128F7" w:rsidRPr="007E0F91" w:rsidRDefault="00D128F7" w:rsidP="00D128F7">
            <w:pPr>
              <w:jc w:val="center"/>
              <w:rPr>
                <w:ins w:id="22428" w:author="Στάθης Καπ" w:date="2023-03-09T06:32:00Z"/>
                <w:sz w:val="16"/>
                <w:szCs w:val="16"/>
              </w:rPr>
            </w:pPr>
            <w:ins w:id="22429" w:author="Στάθης Καπ" w:date="2023-03-09T07:43:00Z">
              <w:r>
                <w:rPr>
                  <w:rFonts w:ascii="Calibri" w:hAnsi="Calibri" w:cs="Calibri"/>
                  <w:color w:val="000000"/>
                  <w:sz w:val="16"/>
                  <w:szCs w:val="16"/>
                </w:rPr>
                <w:t>0.276</w:t>
              </w:r>
            </w:ins>
          </w:p>
        </w:tc>
        <w:tc>
          <w:tcPr>
            <w:tcW w:w="454" w:type="dxa"/>
            <w:tcBorders>
              <w:right w:val="single" w:sz="4" w:space="0" w:color="auto"/>
            </w:tcBorders>
            <w:vAlign w:val="center"/>
          </w:tcPr>
          <w:p w14:paraId="2C0FCAC4" w14:textId="48E8D36C" w:rsidR="00D128F7" w:rsidRPr="007E0F91" w:rsidRDefault="00D128F7" w:rsidP="00D128F7">
            <w:pPr>
              <w:jc w:val="center"/>
              <w:rPr>
                <w:ins w:id="22430" w:author="Στάθης Καπ" w:date="2023-03-09T06:32:00Z"/>
                <w:sz w:val="16"/>
                <w:szCs w:val="16"/>
              </w:rPr>
            </w:pPr>
            <w:ins w:id="22431" w:author="Στάθης Καπ" w:date="2023-03-09T07:43:00Z">
              <w:r>
                <w:rPr>
                  <w:rFonts w:ascii="Calibri" w:hAnsi="Calibri" w:cs="Calibri"/>
                  <w:color w:val="000000"/>
                  <w:sz w:val="16"/>
                  <w:szCs w:val="16"/>
                </w:rPr>
                <w:t>60.12</w:t>
              </w:r>
            </w:ins>
          </w:p>
        </w:tc>
        <w:tc>
          <w:tcPr>
            <w:tcW w:w="453" w:type="dxa"/>
            <w:tcBorders>
              <w:left w:val="single" w:sz="4" w:space="0" w:color="auto"/>
            </w:tcBorders>
            <w:vAlign w:val="center"/>
          </w:tcPr>
          <w:p w14:paraId="74E27A25" w14:textId="54DF8B0E" w:rsidR="00D128F7" w:rsidRPr="007E0F91" w:rsidRDefault="00D128F7" w:rsidP="00D128F7">
            <w:pPr>
              <w:jc w:val="center"/>
              <w:rPr>
                <w:ins w:id="22432" w:author="Στάθης Καπ" w:date="2023-03-09T06:32:00Z"/>
                <w:sz w:val="16"/>
                <w:szCs w:val="16"/>
              </w:rPr>
            </w:pPr>
            <w:ins w:id="22433" w:author="Στάθης Καπ" w:date="2023-03-09T07:43:00Z">
              <w:r>
                <w:rPr>
                  <w:rFonts w:ascii="Calibri" w:hAnsi="Calibri" w:cs="Calibri"/>
                  <w:color w:val="000000"/>
                  <w:sz w:val="16"/>
                  <w:szCs w:val="16"/>
                </w:rPr>
                <w:t>1516</w:t>
              </w:r>
            </w:ins>
          </w:p>
        </w:tc>
        <w:tc>
          <w:tcPr>
            <w:tcW w:w="454" w:type="dxa"/>
            <w:vAlign w:val="center"/>
          </w:tcPr>
          <w:p w14:paraId="2F74DF71" w14:textId="0A3D1C4F" w:rsidR="00D128F7" w:rsidRPr="007E0F91" w:rsidRDefault="00D128F7" w:rsidP="00D128F7">
            <w:pPr>
              <w:jc w:val="center"/>
              <w:rPr>
                <w:ins w:id="22434" w:author="Στάθης Καπ" w:date="2023-03-09T06:32:00Z"/>
                <w:sz w:val="16"/>
                <w:szCs w:val="16"/>
              </w:rPr>
            </w:pPr>
            <w:ins w:id="22435" w:author="Στάθης Καπ" w:date="2023-03-09T07:43:00Z">
              <w:r>
                <w:rPr>
                  <w:rFonts w:ascii="Calibri" w:hAnsi="Calibri" w:cs="Calibri"/>
                  <w:color w:val="000000"/>
                  <w:sz w:val="16"/>
                  <w:szCs w:val="16"/>
                </w:rPr>
                <w:t>6.71</w:t>
              </w:r>
            </w:ins>
          </w:p>
        </w:tc>
        <w:tc>
          <w:tcPr>
            <w:tcW w:w="454" w:type="dxa"/>
            <w:vAlign w:val="center"/>
          </w:tcPr>
          <w:p w14:paraId="31ACD196" w14:textId="20ED475F" w:rsidR="00D128F7" w:rsidRPr="007E0F91" w:rsidRDefault="00D128F7" w:rsidP="00D128F7">
            <w:pPr>
              <w:jc w:val="center"/>
              <w:rPr>
                <w:ins w:id="22436" w:author="Στάθης Καπ" w:date="2023-03-09T06:32:00Z"/>
                <w:sz w:val="16"/>
                <w:szCs w:val="16"/>
              </w:rPr>
            </w:pPr>
            <w:ins w:id="22437" w:author="Στάθης Καπ" w:date="2023-03-09T07:43:00Z">
              <w:r>
                <w:rPr>
                  <w:rFonts w:ascii="Calibri" w:hAnsi="Calibri" w:cs="Calibri"/>
                  <w:color w:val="000000"/>
                  <w:sz w:val="16"/>
                  <w:szCs w:val="16"/>
                </w:rPr>
                <w:t>0.21</w:t>
              </w:r>
            </w:ins>
          </w:p>
        </w:tc>
        <w:tc>
          <w:tcPr>
            <w:tcW w:w="461" w:type="dxa"/>
            <w:tcBorders>
              <w:right w:val="single" w:sz="4" w:space="0" w:color="auto"/>
            </w:tcBorders>
            <w:vAlign w:val="center"/>
          </w:tcPr>
          <w:p w14:paraId="4DF131AC" w14:textId="49D7BCA3" w:rsidR="00D128F7" w:rsidRPr="007E0F91" w:rsidRDefault="00D128F7" w:rsidP="00D128F7">
            <w:pPr>
              <w:jc w:val="center"/>
              <w:rPr>
                <w:ins w:id="22438" w:author="Στάθης Καπ" w:date="2023-03-09T06:32:00Z"/>
                <w:sz w:val="16"/>
                <w:szCs w:val="16"/>
              </w:rPr>
            </w:pPr>
            <w:ins w:id="22439" w:author="Στάθης Καπ" w:date="2023-03-09T07:43:00Z">
              <w:r>
                <w:rPr>
                  <w:rFonts w:ascii="Calibri" w:hAnsi="Calibri" w:cs="Calibri"/>
                  <w:color w:val="000000"/>
                  <w:sz w:val="16"/>
                  <w:szCs w:val="16"/>
                </w:rPr>
                <w:t>69.65</w:t>
              </w:r>
            </w:ins>
          </w:p>
        </w:tc>
      </w:tr>
      <w:tr w:rsidR="00D128F7" w14:paraId="31F683DB" w14:textId="77777777" w:rsidTr="009861B1">
        <w:trPr>
          <w:trHeight w:val="170"/>
          <w:jc w:val="center"/>
          <w:ins w:id="2244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56B2678" w14:textId="77777777" w:rsidR="00D128F7" w:rsidRPr="007E0F91" w:rsidRDefault="00D128F7" w:rsidP="00D128F7">
            <w:pPr>
              <w:jc w:val="center"/>
              <w:rPr>
                <w:ins w:id="22441" w:author="Στάθης Καπ" w:date="2023-03-09T06:32:00Z"/>
                <w:sz w:val="16"/>
                <w:szCs w:val="16"/>
              </w:rPr>
            </w:pPr>
            <w:ins w:id="22442" w:author="Στάθης Καπ" w:date="2023-03-09T06:32:00Z">
              <w:r w:rsidRPr="009861B1">
                <w:rPr>
                  <w:rFonts w:ascii="Calibri" w:hAnsi="Calibri" w:cs="Calibri"/>
                  <w:color w:val="000000"/>
                  <w:sz w:val="16"/>
                  <w:szCs w:val="16"/>
                </w:rPr>
                <w:t>rc202</w:t>
              </w:r>
            </w:ins>
          </w:p>
        </w:tc>
        <w:tc>
          <w:tcPr>
            <w:tcW w:w="565" w:type="dxa"/>
            <w:tcBorders>
              <w:left w:val="single" w:sz="4" w:space="0" w:color="auto"/>
            </w:tcBorders>
            <w:vAlign w:val="center"/>
          </w:tcPr>
          <w:p w14:paraId="7AAF6FE1" w14:textId="0313401E" w:rsidR="00D128F7" w:rsidRPr="007E0F91" w:rsidRDefault="00D128F7" w:rsidP="00D128F7">
            <w:pPr>
              <w:jc w:val="center"/>
              <w:rPr>
                <w:ins w:id="22443" w:author="Στάθης Καπ" w:date="2023-03-09T06:32:00Z"/>
                <w:sz w:val="16"/>
                <w:szCs w:val="16"/>
              </w:rPr>
            </w:pPr>
            <w:ins w:id="22444"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76403F9" w14:textId="5DA5243D" w:rsidR="00D128F7" w:rsidRPr="007E0F91" w:rsidRDefault="00D128F7" w:rsidP="00D128F7">
            <w:pPr>
              <w:jc w:val="center"/>
              <w:rPr>
                <w:ins w:id="22445" w:author="Στάθης Καπ" w:date="2023-03-09T06:32:00Z"/>
                <w:sz w:val="16"/>
                <w:szCs w:val="16"/>
              </w:rPr>
            </w:pPr>
            <w:ins w:id="22446" w:author="Στάθης Καπ" w:date="2023-03-09T07:43:00Z">
              <w:r>
                <w:rPr>
                  <w:rFonts w:ascii="Calibri" w:hAnsi="Calibri" w:cs="Calibri"/>
                  <w:color w:val="000000"/>
                  <w:sz w:val="16"/>
                  <w:szCs w:val="16"/>
                </w:rPr>
                <w:t>1686</w:t>
              </w:r>
            </w:ins>
          </w:p>
        </w:tc>
        <w:tc>
          <w:tcPr>
            <w:tcW w:w="453" w:type="dxa"/>
            <w:tcBorders>
              <w:left w:val="single" w:sz="4" w:space="0" w:color="auto"/>
            </w:tcBorders>
            <w:vAlign w:val="center"/>
          </w:tcPr>
          <w:p w14:paraId="12F93D67" w14:textId="05CA26DB" w:rsidR="00D128F7" w:rsidRPr="007E0F91" w:rsidRDefault="00D128F7" w:rsidP="00D128F7">
            <w:pPr>
              <w:jc w:val="center"/>
              <w:rPr>
                <w:ins w:id="22447" w:author="Στάθης Καπ" w:date="2023-03-09T06:32:00Z"/>
                <w:sz w:val="16"/>
                <w:szCs w:val="16"/>
              </w:rPr>
            </w:pPr>
            <w:ins w:id="22448" w:author="Στάθης Καπ" w:date="2023-03-09T07:43:00Z">
              <w:r>
                <w:rPr>
                  <w:rFonts w:ascii="Calibri" w:hAnsi="Calibri" w:cs="Calibri"/>
                  <w:color w:val="000000"/>
                  <w:sz w:val="16"/>
                  <w:szCs w:val="16"/>
                </w:rPr>
                <w:t>1665</w:t>
              </w:r>
            </w:ins>
          </w:p>
        </w:tc>
        <w:tc>
          <w:tcPr>
            <w:tcW w:w="708" w:type="dxa"/>
            <w:vAlign w:val="center"/>
          </w:tcPr>
          <w:p w14:paraId="7EB55901" w14:textId="5E58063E" w:rsidR="00D128F7" w:rsidRPr="007E0F91" w:rsidRDefault="00D128F7" w:rsidP="00D128F7">
            <w:pPr>
              <w:jc w:val="center"/>
              <w:rPr>
                <w:ins w:id="22449" w:author="Στάθης Καπ" w:date="2023-03-09T06:32:00Z"/>
                <w:sz w:val="16"/>
                <w:szCs w:val="16"/>
              </w:rPr>
            </w:pPr>
            <w:ins w:id="22450" w:author="Στάθης Καπ" w:date="2023-03-09T07:43:00Z">
              <w:r>
                <w:rPr>
                  <w:rFonts w:ascii="Calibri" w:hAnsi="Calibri" w:cs="Calibri"/>
                  <w:color w:val="000000"/>
                  <w:sz w:val="16"/>
                  <w:szCs w:val="16"/>
                </w:rPr>
                <w:t>3.42</w:t>
              </w:r>
            </w:ins>
          </w:p>
        </w:tc>
        <w:tc>
          <w:tcPr>
            <w:tcW w:w="652" w:type="dxa"/>
            <w:tcBorders>
              <w:right w:val="single" w:sz="4" w:space="0" w:color="auto"/>
            </w:tcBorders>
            <w:vAlign w:val="center"/>
          </w:tcPr>
          <w:p w14:paraId="0E246B3C" w14:textId="49F0B2F1" w:rsidR="00D128F7" w:rsidRPr="007E0F91" w:rsidRDefault="00D128F7" w:rsidP="00D128F7">
            <w:pPr>
              <w:jc w:val="center"/>
              <w:rPr>
                <w:ins w:id="22451" w:author="Στάθης Καπ" w:date="2023-03-09T06:32:00Z"/>
                <w:sz w:val="16"/>
                <w:szCs w:val="16"/>
              </w:rPr>
            </w:pPr>
            <w:ins w:id="22452" w:author="Στάθης Καπ" w:date="2023-03-09T07:43:00Z">
              <w:r>
                <w:rPr>
                  <w:rFonts w:ascii="Calibri" w:hAnsi="Calibri" w:cs="Calibri"/>
                  <w:color w:val="000000"/>
                  <w:sz w:val="16"/>
                  <w:szCs w:val="16"/>
                </w:rPr>
                <w:t>0.394</w:t>
              </w:r>
            </w:ins>
          </w:p>
        </w:tc>
        <w:tc>
          <w:tcPr>
            <w:tcW w:w="453" w:type="dxa"/>
            <w:tcBorders>
              <w:left w:val="single" w:sz="4" w:space="0" w:color="auto"/>
            </w:tcBorders>
            <w:vAlign w:val="center"/>
          </w:tcPr>
          <w:p w14:paraId="2632979E" w14:textId="503A47E5" w:rsidR="00D128F7" w:rsidRPr="007E0F91" w:rsidRDefault="00D128F7" w:rsidP="00D128F7">
            <w:pPr>
              <w:jc w:val="center"/>
              <w:rPr>
                <w:ins w:id="22453" w:author="Στάθης Καπ" w:date="2023-03-09T06:32:00Z"/>
                <w:sz w:val="16"/>
                <w:szCs w:val="16"/>
              </w:rPr>
            </w:pPr>
            <w:ins w:id="22454" w:author="Στάθης Καπ" w:date="2023-03-09T07:43:00Z">
              <w:r>
                <w:rPr>
                  <w:rFonts w:ascii="Calibri" w:hAnsi="Calibri" w:cs="Calibri"/>
                  <w:color w:val="000000"/>
                  <w:sz w:val="16"/>
                  <w:szCs w:val="16"/>
                </w:rPr>
                <w:t>1659</w:t>
              </w:r>
            </w:ins>
          </w:p>
        </w:tc>
        <w:tc>
          <w:tcPr>
            <w:tcW w:w="454" w:type="dxa"/>
            <w:vAlign w:val="center"/>
          </w:tcPr>
          <w:p w14:paraId="7DEF526D" w14:textId="7B1B076B" w:rsidR="00D128F7" w:rsidRPr="007E0F91" w:rsidRDefault="00D128F7" w:rsidP="00D128F7">
            <w:pPr>
              <w:jc w:val="center"/>
              <w:rPr>
                <w:ins w:id="22455" w:author="Στάθης Καπ" w:date="2023-03-09T06:32:00Z"/>
                <w:sz w:val="16"/>
                <w:szCs w:val="16"/>
              </w:rPr>
            </w:pPr>
            <w:ins w:id="22456" w:author="Στάθης Καπ" w:date="2023-03-09T07:43:00Z">
              <w:r>
                <w:rPr>
                  <w:rFonts w:ascii="Calibri" w:hAnsi="Calibri" w:cs="Calibri"/>
                  <w:color w:val="000000"/>
                  <w:sz w:val="16"/>
                  <w:szCs w:val="16"/>
                </w:rPr>
                <w:t>0.36</w:t>
              </w:r>
            </w:ins>
          </w:p>
        </w:tc>
        <w:tc>
          <w:tcPr>
            <w:tcW w:w="454" w:type="dxa"/>
            <w:vAlign w:val="center"/>
          </w:tcPr>
          <w:p w14:paraId="613A0B1E" w14:textId="160E146A" w:rsidR="00D128F7" w:rsidRPr="007E0F91" w:rsidRDefault="00D128F7" w:rsidP="00D128F7">
            <w:pPr>
              <w:jc w:val="center"/>
              <w:rPr>
                <w:ins w:id="22457" w:author="Στάθης Καπ" w:date="2023-03-09T06:32:00Z"/>
                <w:sz w:val="16"/>
                <w:szCs w:val="16"/>
              </w:rPr>
            </w:pPr>
            <w:ins w:id="22458" w:author="Στάθης Καπ" w:date="2023-03-09T07:43:00Z">
              <w:r>
                <w:rPr>
                  <w:rFonts w:ascii="Calibri" w:hAnsi="Calibri" w:cs="Calibri"/>
                  <w:color w:val="000000"/>
                  <w:sz w:val="16"/>
                  <w:szCs w:val="16"/>
                </w:rPr>
                <w:t>0.301</w:t>
              </w:r>
            </w:ins>
          </w:p>
        </w:tc>
        <w:tc>
          <w:tcPr>
            <w:tcW w:w="457" w:type="dxa"/>
            <w:tcBorders>
              <w:right w:val="single" w:sz="4" w:space="0" w:color="auto"/>
            </w:tcBorders>
            <w:vAlign w:val="center"/>
          </w:tcPr>
          <w:p w14:paraId="0AC970EB" w14:textId="3531EE97" w:rsidR="00D128F7" w:rsidRPr="007E0F91" w:rsidRDefault="00D128F7" w:rsidP="00D128F7">
            <w:pPr>
              <w:jc w:val="center"/>
              <w:rPr>
                <w:ins w:id="22459" w:author="Στάθης Καπ" w:date="2023-03-09T06:32:00Z"/>
                <w:sz w:val="16"/>
                <w:szCs w:val="16"/>
              </w:rPr>
            </w:pPr>
            <w:ins w:id="22460" w:author="Στάθης Καπ" w:date="2023-03-09T07:43:00Z">
              <w:r>
                <w:rPr>
                  <w:rFonts w:ascii="Calibri" w:hAnsi="Calibri" w:cs="Calibri"/>
                  <w:color w:val="000000"/>
                  <w:sz w:val="16"/>
                  <w:szCs w:val="16"/>
                </w:rPr>
                <w:t>23.6</w:t>
              </w:r>
            </w:ins>
          </w:p>
        </w:tc>
        <w:tc>
          <w:tcPr>
            <w:tcW w:w="453" w:type="dxa"/>
            <w:tcBorders>
              <w:left w:val="single" w:sz="4" w:space="0" w:color="auto"/>
            </w:tcBorders>
            <w:vAlign w:val="center"/>
          </w:tcPr>
          <w:p w14:paraId="6CFD93E0" w14:textId="6C8F7FAA" w:rsidR="00D128F7" w:rsidRPr="007E0F91" w:rsidRDefault="00D128F7" w:rsidP="00D128F7">
            <w:pPr>
              <w:jc w:val="center"/>
              <w:rPr>
                <w:ins w:id="22461" w:author="Στάθης Καπ" w:date="2023-03-09T06:32:00Z"/>
                <w:sz w:val="16"/>
                <w:szCs w:val="16"/>
              </w:rPr>
            </w:pPr>
            <w:ins w:id="22462" w:author="Στάθης Καπ" w:date="2023-03-09T07:43:00Z">
              <w:r>
                <w:rPr>
                  <w:rFonts w:ascii="Calibri" w:hAnsi="Calibri" w:cs="Calibri"/>
                  <w:color w:val="000000"/>
                  <w:sz w:val="16"/>
                  <w:szCs w:val="16"/>
                </w:rPr>
                <w:t>1654</w:t>
              </w:r>
            </w:ins>
          </w:p>
        </w:tc>
        <w:tc>
          <w:tcPr>
            <w:tcW w:w="454" w:type="dxa"/>
            <w:vAlign w:val="center"/>
          </w:tcPr>
          <w:p w14:paraId="571EF488" w14:textId="190303FC" w:rsidR="00D128F7" w:rsidRPr="007E0F91" w:rsidRDefault="00D128F7" w:rsidP="00D128F7">
            <w:pPr>
              <w:jc w:val="center"/>
              <w:rPr>
                <w:ins w:id="22463" w:author="Στάθης Καπ" w:date="2023-03-09T06:32:00Z"/>
                <w:sz w:val="16"/>
                <w:szCs w:val="16"/>
              </w:rPr>
            </w:pPr>
            <w:ins w:id="22464" w:author="Στάθης Καπ" w:date="2023-03-09T07:43:00Z">
              <w:r>
                <w:rPr>
                  <w:rFonts w:ascii="Calibri" w:hAnsi="Calibri" w:cs="Calibri"/>
                  <w:color w:val="000000"/>
                  <w:sz w:val="16"/>
                  <w:szCs w:val="16"/>
                </w:rPr>
                <w:t>0.66</w:t>
              </w:r>
            </w:ins>
          </w:p>
        </w:tc>
        <w:tc>
          <w:tcPr>
            <w:tcW w:w="454" w:type="dxa"/>
            <w:vAlign w:val="center"/>
          </w:tcPr>
          <w:p w14:paraId="5997DE7F" w14:textId="144AE639" w:rsidR="00D128F7" w:rsidRPr="007E0F91" w:rsidRDefault="00D128F7" w:rsidP="00D128F7">
            <w:pPr>
              <w:jc w:val="center"/>
              <w:rPr>
                <w:ins w:id="22465" w:author="Στάθης Καπ" w:date="2023-03-09T06:32:00Z"/>
                <w:sz w:val="16"/>
                <w:szCs w:val="16"/>
              </w:rPr>
            </w:pPr>
            <w:ins w:id="22466" w:author="Στάθης Καπ" w:date="2023-03-09T07:43:00Z">
              <w:r>
                <w:rPr>
                  <w:rFonts w:ascii="Calibri" w:hAnsi="Calibri" w:cs="Calibri"/>
                  <w:color w:val="000000"/>
                  <w:sz w:val="16"/>
                  <w:szCs w:val="16"/>
                </w:rPr>
                <w:t>0.537</w:t>
              </w:r>
            </w:ins>
          </w:p>
        </w:tc>
        <w:tc>
          <w:tcPr>
            <w:tcW w:w="454" w:type="dxa"/>
            <w:tcBorders>
              <w:right w:val="single" w:sz="4" w:space="0" w:color="auto"/>
            </w:tcBorders>
            <w:vAlign w:val="center"/>
          </w:tcPr>
          <w:p w14:paraId="323F86DA" w14:textId="186EE523" w:rsidR="00D128F7" w:rsidRPr="007E0F91" w:rsidRDefault="00D128F7" w:rsidP="00D128F7">
            <w:pPr>
              <w:jc w:val="center"/>
              <w:rPr>
                <w:ins w:id="22467" w:author="Στάθης Καπ" w:date="2023-03-09T06:32:00Z"/>
                <w:sz w:val="16"/>
                <w:szCs w:val="16"/>
              </w:rPr>
            </w:pPr>
            <w:ins w:id="22468" w:author="Στάθης Καπ" w:date="2023-03-09T07:43:00Z">
              <w:r>
                <w:rPr>
                  <w:rFonts w:ascii="Calibri" w:hAnsi="Calibri" w:cs="Calibri"/>
                  <w:color w:val="000000"/>
                  <w:sz w:val="16"/>
                  <w:szCs w:val="16"/>
                </w:rPr>
                <w:t>-36.29</w:t>
              </w:r>
            </w:ins>
          </w:p>
        </w:tc>
        <w:tc>
          <w:tcPr>
            <w:tcW w:w="453" w:type="dxa"/>
            <w:tcBorders>
              <w:left w:val="single" w:sz="4" w:space="0" w:color="auto"/>
            </w:tcBorders>
            <w:vAlign w:val="center"/>
          </w:tcPr>
          <w:p w14:paraId="4A25356F" w14:textId="053A4E5F" w:rsidR="00D128F7" w:rsidRPr="007E0F91" w:rsidRDefault="00D128F7" w:rsidP="00D128F7">
            <w:pPr>
              <w:jc w:val="center"/>
              <w:rPr>
                <w:ins w:id="22469" w:author="Στάθης Καπ" w:date="2023-03-09T06:32:00Z"/>
                <w:sz w:val="16"/>
                <w:szCs w:val="16"/>
              </w:rPr>
            </w:pPr>
            <w:ins w:id="22470" w:author="Στάθης Καπ" w:date="2023-03-09T07:43:00Z">
              <w:r>
                <w:rPr>
                  <w:rFonts w:ascii="Calibri" w:hAnsi="Calibri" w:cs="Calibri"/>
                  <w:color w:val="000000"/>
                  <w:sz w:val="16"/>
                  <w:szCs w:val="16"/>
                </w:rPr>
                <w:t>1632</w:t>
              </w:r>
            </w:ins>
          </w:p>
        </w:tc>
        <w:tc>
          <w:tcPr>
            <w:tcW w:w="454" w:type="dxa"/>
            <w:vAlign w:val="center"/>
          </w:tcPr>
          <w:p w14:paraId="107FADCE" w14:textId="4B8DCFAF" w:rsidR="00D128F7" w:rsidRPr="007E0F91" w:rsidRDefault="00D128F7" w:rsidP="00D128F7">
            <w:pPr>
              <w:jc w:val="center"/>
              <w:rPr>
                <w:ins w:id="22471" w:author="Στάθης Καπ" w:date="2023-03-09T06:32:00Z"/>
                <w:sz w:val="16"/>
                <w:szCs w:val="16"/>
              </w:rPr>
            </w:pPr>
            <w:ins w:id="22472" w:author="Στάθης Καπ" w:date="2023-03-09T07:43:00Z">
              <w:r>
                <w:rPr>
                  <w:rFonts w:ascii="Calibri" w:hAnsi="Calibri" w:cs="Calibri"/>
                  <w:color w:val="000000"/>
                  <w:sz w:val="16"/>
                  <w:szCs w:val="16"/>
                </w:rPr>
                <w:t>1.98</w:t>
              </w:r>
            </w:ins>
          </w:p>
        </w:tc>
        <w:tc>
          <w:tcPr>
            <w:tcW w:w="454" w:type="dxa"/>
            <w:vAlign w:val="center"/>
          </w:tcPr>
          <w:p w14:paraId="0D3B8072" w14:textId="3D8CBCAD" w:rsidR="00D128F7" w:rsidRPr="007E0F91" w:rsidRDefault="00D128F7" w:rsidP="00D128F7">
            <w:pPr>
              <w:jc w:val="center"/>
              <w:rPr>
                <w:ins w:id="22473" w:author="Στάθης Καπ" w:date="2023-03-09T06:32:00Z"/>
                <w:sz w:val="16"/>
                <w:szCs w:val="16"/>
              </w:rPr>
            </w:pPr>
            <w:ins w:id="22474" w:author="Στάθης Καπ" w:date="2023-03-09T07:43:00Z">
              <w:r>
                <w:rPr>
                  <w:rFonts w:ascii="Calibri" w:hAnsi="Calibri" w:cs="Calibri"/>
                  <w:color w:val="000000"/>
                  <w:sz w:val="16"/>
                  <w:szCs w:val="16"/>
                </w:rPr>
                <w:t>0.296</w:t>
              </w:r>
            </w:ins>
          </w:p>
        </w:tc>
        <w:tc>
          <w:tcPr>
            <w:tcW w:w="461" w:type="dxa"/>
            <w:tcBorders>
              <w:right w:val="single" w:sz="4" w:space="0" w:color="auto"/>
            </w:tcBorders>
            <w:vAlign w:val="center"/>
          </w:tcPr>
          <w:p w14:paraId="3EBB4944" w14:textId="5B2F0C64" w:rsidR="00D128F7" w:rsidRPr="007E0F91" w:rsidRDefault="00D128F7" w:rsidP="00D128F7">
            <w:pPr>
              <w:jc w:val="center"/>
              <w:rPr>
                <w:ins w:id="22475" w:author="Στάθης Καπ" w:date="2023-03-09T06:32:00Z"/>
                <w:sz w:val="16"/>
                <w:szCs w:val="16"/>
              </w:rPr>
            </w:pPr>
            <w:ins w:id="22476" w:author="Στάθης Καπ" w:date="2023-03-09T07:43:00Z">
              <w:r>
                <w:rPr>
                  <w:rFonts w:ascii="Calibri" w:hAnsi="Calibri" w:cs="Calibri"/>
                  <w:color w:val="000000"/>
                  <w:sz w:val="16"/>
                  <w:szCs w:val="16"/>
                </w:rPr>
                <w:t>24.87</w:t>
              </w:r>
            </w:ins>
          </w:p>
        </w:tc>
      </w:tr>
      <w:tr w:rsidR="00D128F7" w14:paraId="3BA9AD99" w14:textId="77777777" w:rsidTr="009861B1">
        <w:trPr>
          <w:trHeight w:val="170"/>
          <w:jc w:val="center"/>
          <w:ins w:id="2247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2D2D57" w14:textId="77777777" w:rsidR="00D128F7" w:rsidRPr="007E0F91" w:rsidRDefault="00D128F7" w:rsidP="00D128F7">
            <w:pPr>
              <w:jc w:val="center"/>
              <w:rPr>
                <w:ins w:id="22478" w:author="Στάθης Καπ" w:date="2023-03-09T06:32:00Z"/>
                <w:sz w:val="16"/>
                <w:szCs w:val="16"/>
              </w:rPr>
            </w:pPr>
            <w:ins w:id="22479" w:author="Στάθης Καπ" w:date="2023-03-09T06:32:00Z">
              <w:r w:rsidRPr="009861B1">
                <w:rPr>
                  <w:rFonts w:ascii="Calibri" w:hAnsi="Calibri" w:cs="Calibri"/>
                  <w:color w:val="000000"/>
                  <w:sz w:val="16"/>
                  <w:szCs w:val="16"/>
                </w:rPr>
                <w:t>rc203</w:t>
              </w:r>
            </w:ins>
          </w:p>
        </w:tc>
        <w:tc>
          <w:tcPr>
            <w:tcW w:w="565" w:type="dxa"/>
            <w:tcBorders>
              <w:left w:val="single" w:sz="4" w:space="0" w:color="auto"/>
            </w:tcBorders>
            <w:vAlign w:val="center"/>
          </w:tcPr>
          <w:p w14:paraId="35315911" w14:textId="60CB6A3E" w:rsidR="00D128F7" w:rsidRPr="007E0F91" w:rsidRDefault="00D128F7" w:rsidP="00D128F7">
            <w:pPr>
              <w:jc w:val="center"/>
              <w:rPr>
                <w:ins w:id="22480" w:author="Στάθης Καπ" w:date="2023-03-09T06:32:00Z"/>
                <w:sz w:val="16"/>
                <w:szCs w:val="16"/>
              </w:rPr>
            </w:pPr>
            <w:ins w:id="22481"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132C1AF" w14:textId="0380B565" w:rsidR="00D128F7" w:rsidRPr="007E0F91" w:rsidRDefault="00D128F7" w:rsidP="00D128F7">
            <w:pPr>
              <w:jc w:val="center"/>
              <w:rPr>
                <w:ins w:id="22482" w:author="Στάθης Καπ" w:date="2023-03-09T06:32:00Z"/>
                <w:sz w:val="16"/>
                <w:szCs w:val="16"/>
              </w:rPr>
            </w:pPr>
            <w:ins w:id="22483"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533D2E9D" w14:textId="653EAE54" w:rsidR="00D128F7" w:rsidRPr="007E0F91" w:rsidRDefault="00D128F7" w:rsidP="00D128F7">
            <w:pPr>
              <w:jc w:val="center"/>
              <w:rPr>
                <w:ins w:id="22484" w:author="Στάθης Καπ" w:date="2023-03-09T06:32:00Z"/>
                <w:sz w:val="16"/>
                <w:szCs w:val="16"/>
              </w:rPr>
            </w:pPr>
            <w:ins w:id="22485" w:author="Στάθης Καπ" w:date="2023-03-09T07:43:00Z">
              <w:r>
                <w:rPr>
                  <w:rFonts w:ascii="Calibri" w:hAnsi="Calibri" w:cs="Calibri"/>
                  <w:color w:val="000000"/>
                  <w:sz w:val="16"/>
                  <w:szCs w:val="16"/>
                </w:rPr>
                <w:t>1714</w:t>
              </w:r>
            </w:ins>
          </w:p>
        </w:tc>
        <w:tc>
          <w:tcPr>
            <w:tcW w:w="708" w:type="dxa"/>
            <w:vAlign w:val="center"/>
          </w:tcPr>
          <w:p w14:paraId="6D322748" w14:textId="5270AE0A" w:rsidR="00D128F7" w:rsidRPr="007E0F91" w:rsidRDefault="00D128F7" w:rsidP="00D128F7">
            <w:pPr>
              <w:jc w:val="center"/>
              <w:rPr>
                <w:ins w:id="22486" w:author="Στάθης Καπ" w:date="2023-03-09T06:32:00Z"/>
                <w:sz w:val="16"/>
                <w:szCs w:val="16"/>
              </w:rPr>
            </w:pPr>
            <w:ins w:id="22487"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3819E4BA" w14:textId="4C54B3D2" w:rsidR="00D128F7" w:rsidRPr="007E0F91" w:rsidRDefault="00D128F7" w:rsidP="00D128F7">
            <w:pPr>
              <w:jc w:val="center"/>
              <w:rPr>
                <w:ins w:id="22488" w:author="Στάθης Καπ" w:date="2023-03-09T06:32:00Z"/>
                <w:sz w:val="16"/>
                <w:szCs w:val="16"/>
              </w:rPr>
            </w:pPr>
            <w:ins w:id="22489" w:author="Στάθης Καπ" w:date="2023-03-09T07:43:00Z">
              <w:r>
                <w:rPr>
                  <w:rFonts w:ascii="Calibri" w:hAnsi="Calibri" w:cs="Calibri"/>
                  <w:color w:val="000000"/>
                  <w:sz w:val="16"/>
                  <w:szCs w:val="16"/>
                </w:rPr>
                <w:t>0.312</w:t>
              </w:r>
            </w:ins>
          </w:p>
        </w:tc>
        <w:tc>
          <w:tcPr>
            <w:tcW w:w="453" w:type="dxa"/>
            <w:tcBorders>
              <w:left w:val="single" w:sz="4" w:space="0" w:color="auto"/>
            </w:tcBorders>
            <w:vAlign w:val="center"/>
          </w:tcPr>
          <w:p w14:paraId="546878E1" w14:textId="11AE9C49" w:rsidR="00D128F7" w:rsidRPr="007E0F91" w:rsidRDefault="00D128F7" w:rsidP="00D128F7">
            <w:pPr>
              <w:jc w:val="center"/>
              <w:rPr>
                <w:ins w:id="22490" w:author="Στάθης Καπ" w:date="2023-03-09T06:32:00Z"/>
                <w:sz w:val="16"/>
                <w:szCs w:val="16"/>
              </w:rPr>
            </w:pPr>
            <w:ins w:id="22491" w:author="Στάθης Καπ" w:date="2023-03-09T07:43:00Z">
              <w:r>
                <w:rPr>
                  <w:rFonts w:ascii="Calibri" w:hAnsi="Calibri" w:cs="Calibri"/>
                  <w:color w:val="000000"/>
                  <w:sz w:val="16"/>
                  <w:szCs w:val="16"/>
                </w:rPr>
                <w:t>1709</w:t>
              </w:r>
            </w:ins>
          </w:p>
        </w:tc>
        <w:tc>
          <w:tcPr>
            <w:tcW w:w="454" w:type="dxa"/>
            <w:vAlign w:val="center"/>
          </w:tcPr>
          <w:p w14:paraId="46F22A40" w14:textId="2439FB92" w:rsidR="00D128F7" w:rsidRPr="007E0F91" w:rsidRDefault="00D128F7" w:rsidP="00D128F7">
            <w:pPr>
              <w:jc w:val="center"/>
              <w:rPr>
                <w:ins w:id="22492" w:author="Στάθης Καπ" w:date="2023-03-09T06:32:00Z"/>
                <w:sz w:val="16"/>
                <w:szCs w:val="16"/>
              </w:rPr>
            </w:pPr>
            <w:ins w:id="22493" w:author="Στάθης Καπ" w:date="2023-03-09T07:43:00Z">
              <w:r>
                <w:rPr>
                  <w:rFonts w:ascii="Calibri" w:hAnsi="Calibri" w:cs="Calibri"/>
                  <w:color w:val="000000"/>
                  <w:sz w:val="16"/>
                  <w:szCs w:val="16"/>
                </w:rPr>
                <w:t>0.29</w:t>
              </w:r>
            </w:ins>
          </w:p>
        </w:tc>
        <w:tc>
          <w:tcPr>
            <w:tcW w:w="454" w:type="dxa"/>
            <w:vAlign w:val="center"/>
          </w:tcPr>
          <w:p w14:paraId="534BC346" w14:textId="1EA8632D" w:rsidR="00D128F7" w:rsidRPr="007E0F91" w:rsidRDefault="00D128F7" w:rsidP="00D128F7">
            <w:pPr>
              <w:jc w:val="center"/>
              <w:rPr>
                <w:ins w:id="22494" w:author="Στάθης Καπ" w:date="2023-03-09T06:32:00Z"/>
                <w:sz w:val="16"/>
                <w:szCs w:val="16"/>
              </w:rPr>
            </w:pPr>
            <w:ins w:id="22495" w:author="Στάθης Καπ" w:date="2023-03-09T07:43:00Z">
              <w:r>
                <w:rPr>
                  <w:rFonts w:ascii="Calibri" w:hAnsi="Calibri" w:cs="Calibri"/>
                  <w:color w:val="000000"/>
                  <w:sz w:val="16"/>
                  <w:szCs w:val="16"/>
                </w:rPr>
                <w:t>0.625</w:t>
              </w:r>
            </w:ins>
          </w:p>
        </w:tc>
        <w:tc>
          <w:tcPr>
            <w:tcW w:w="457" w:type="dxa"/>
            <w:tcBorders>
              <w:right w:val="single" w:sz="4" w:space="0" w:color="auto"/>
            </w:tcBorders>
            <w:vAlign w:val="center"/>
          </w:tcPr>
          <w:p w14:paraId="1C8F2F18" w14:textId="3CF18825" w:rsidR="00D128F7" w:rsidRPr="007E0F91" w:rsidRDefault="00D128F7" w:rsidP="00D128F7">
            <w:pPr>
              <w:jc w:val="center"/>
              <w:rPr>
                <w:ins w:id="22496" w:author="Στάθης Καπ" w:date="2023-03-09T06:32:00Z"/>
                <w:sz w:val="16"/>
                <w:szCs w:val="16"/>
              </w:rPr>
            </w:pPr>
            <w:ins w:id="22497" w:author="Στάθης Καπ" w:date="2023-03-09T07:43:00Z">
              <w:r>
                <w:rPr>
                  <w:rFonts w:ascii="Calibri" w:hAnsi="Calibri" w:cs="Calibri"/>
                  <w:color w:val="000000"/>
                  <w:sz w:val="16"/>
                  <w:szCs w:val="16"/>
                </w:rPr>
                <w:t>-100.32</w:t>
              </w:r>
            </w:ins>
          </w:p>
        </w:tc>
        <w:tc>
          <w:tcPr>
            <w:tcW w:w="453" w:type="dxa"/>
            <w:tcBorders>
              <w:left w:val="single" w:sz="4" w:space="0" w:color="auto"/>
            </w:tcBorders>
            <w:vAlign w:val="center"/>
          </w:tcPr>
          <w:p w14:paraId="3C0E7D51" w14:textId="4D2987D7" w:rsidR="00D128F7" w:rsidRPr="007E0F91" w:rsidRDefault="00D128F7" w:rsidP="00D128F7">
            <w:pPr>
              <w:jc w:val="center"/>
              <w:rPr>
                <w:ins w:id="22498" w:author="Στάθης Καπ" w:date="2023-03-09T06:32:00Z"/>
                <w:sz w:val="16"/>
                <w:szCs w:val="16"/>
              </w:rPr>
            </w:pPr>
            <w:ins w:id="22499" w:author="Στάθης Καπ" w:date="2023-03-09T07:43:00Z">
              <w:r>
                <w:rPr>
                  <w:rFonts w:ascii="Calibri" w:hAnsi="Calibri" w:cs="Calibri"/>
                  <w:color w:val="000000"/>
                  <w:sz w:val="16"/>
                  <w:szCs w:val="16"/>
                </w:rPr>
                <w:t>1701</w:t>
              </w:r>
            </w:ins>
          </w:p>
        </w:tc>
        <w:tc>
          <w:tcPr>
            <w:tcW w:w="454" w:type="dxa"/>
            <w:vAlign w:val="center"/>
          </w:tcPr>
          <w:p w14:paraId="12EA5EDA" w14:textId="21177034" w:rsidR="00D128F7" w:rsidRPr="007E0F91" w:rsidRDefault="00D128F7" w:rsidP="00D128F7">
            <w:pPr>
              <w:jc w:val="center"/>
              <w:rPr>
                <w:ins w:id="22500" w:author="Στάθης Καπ" w:date="2023-03-09T06:32:00Z"/>
                <w:sz w:val="16"/>
                <w:szCs w:val="16"/>
              </w:rPr>
            </w:pPr>
            <w:ins w:id="22501" w:author="Στάθης Καπ" w:date="2023-03-09T07:43:00Z">
              <w:r>
                <w:rPr>
                  <w:rFonts w:ascii="Calibri" w:hAnsi="Calibri" w:cs="Calibri"/>
                  <w:color w:val="000000"/>
                  <w:sz w:val="16"/>
                  <w:szCs w:val="16"/>
                </w:rPr>
                <w:t>0.76</w:t>
              </w:r>
            </w:ins>
          </w:p>
        </w:tc>
        <w:tc>
          <w:tcPr>
            <w:tcW w:w="454" w:type="dxa"/>
            <w:vAlign w:val="center"/>
          </w:tcPr>
          <w:p w14:paraId="44457D2E" w14:textId="5612756A" w:rsidR="00D128F7" w:rsidRPr="007E0F91" w:rsidRDefault="00D128F7" w:rsidP="00D128F7">
            <w:pPr>
              <w:jc w:val="center"/>
              <w:rPr>
                <w:ins w:id="22502" w:author="Στάθης Καπ" w:date="2023-03-09T06:32:00Z"/>
                <w:sz w:val="16"/>
                <w:szCs w:val="16"/>
              </w:rPr>
            </w:pPr>
            <w:ins w:id="22503" w:author="Στάθης Καπ" w:date="2023-03-09T07:43:00Z">
              <w:r>
                <w:rPr>
                  <w:rFonts w:ascii="Calibri" w:hAnsi="Calibri" w:cs="Calibri"/>
                  <w:color w:val="000000"/>
                  <w:sz w:val="16"/>
                  <w:szCs w:val="16"/>
                </w:rPr>
                <w:t>0.224</w:t>
              </w:r>
            </w:ins>
          </w:p>
        </w:tc>
        <w:tc>
          <w:tcPr>
            <w:tcW w:w="454" w:type="dxa"/>
            <w:tcBorders>
              <w:right w:val="single" w:sz="4" w:space="0" w:color="auto"/>
            </w:tcBorders>
            <w:vAlign w:val="center"/>
          </w:tcPr>
          <w:p w14:paraId="38E01917" w14:textId="1D2F3D93" w:rsidR="00D128F7" w:rsidRPr="007E0F91" w:rsidRDefault="00D128F7" w:rsidP="00D128F7">
            <w:pPr>
              <w:jc w:val="center"/>
              <w:rPr>
                <w:ins w:id="22504" w:author="Στάθης Καπ" w:date="2023-03-09T06:32:00Z"/>
                <w:sz w:val="16"/>
                <w:szCs w:val="16"/>
              </w:rPr>
            </w:pPr>
            <w:ins w:id="22505" w:author="Στάθης Καπ" w:date="2023-03-09T07:43:00Z">
              <w:r>
                <w:rPr>
                  <w:rFonts w:ascii="Calibri" w:hAnsi="Calibri" w:cs="Calibri"/>
                  <w:color w:val="000000"/>
                  <w:sz w:val="16"/>
                  <w:szCs w:val="16"/>
                </w:rPr>
                <w:t>28.21</w:t>
              </w:r>
            </w:ins>
          </w:p>
        </w:tc>
        <w:tc>
          <w:tcPr>
            <w:tcW w:w="453" w:type="dxa"/>
            <w:tcBorders>
              <w:left w:val="single" w:sz="4" w:space="0" w:color="auto"/>
            </w:tcBorders>
            <w:vAlign w:val="center"/>
          </w:tcPr>
          <w:p w14:paraId="082F56DC" w14:textId="6D70AA6C" w:rsidR="00D128F7" w:rsidRPr="007E0F91" w:rsidRDefault="00D128F7" w:rsidP="00D128F7">
            <w:pPr>
              <w:jc w:val="center"/>
              <w:rPr>
                <w:ins w:id="22506" w:author="Στάθης Καπ" w:date="2023-03-09T06:32:00Z"/>
                <w:sz w:val="16"/>
                <w:szCs w:val="16"/>
              </w:rPr>
            </w:pPr>
            <w:ins w:id="22507" w:author="Στάθης Καπ" w:date="2023-03-09T07:43:00Z">
              <w:r>
                <w:rPr>
                  <w:rFonts w:ascii="Calibri" w:hAnsi="Calibri" w:cs="Calibri"/>
                  <w:color w:val="000000"/>
                  <w:sz w:val="16"/>
                  <w:szCs w:val="16"/>
                </w:rPr>
                <w:t>1704</w:t>
              </w:r>
            </w:ins>
          </w:p>
        </w:tc>
        <w:tc>
          <w:tcPr>
            <w:tcW w:w="454" w:type="dxa"/>
            <w:vAlign w:val="center"/>
          </w:tcPr>
          <w:p w14:paraId="1B23DEAF" w14:textId="3916B98A" w:rsidR="00D128F7" w:rsidRPr="007E0F91" w:rsidRDefault="00D128F7" w:rsidP="00D128F7">
            <w:pPr>
              <w:jc w:val="center"/>
              <w:rPr>
                <w:ins w:id="22508" w:author="Στάθης Καπ" w:date="2023-03-09T06:32:00Z"/>
                <w:sz w:val="16"/>
                <w:szCs w:val="16"/>
              </w:rPr>
            </w:pPr>
            <w:ins w:id="22509" w:author="Στάθης Καπ" w:date="2023-03-09T07:43:00Z">
              <w:r>
                <w:rPr>
                  <w:rFonts w:ascii="Calibri" w:hAnsi="Calibri" w:cs="Calibri"/>
                  <w:color w:val="000000"/>
                  <w:sz w:val="16"/>
                  <w:szCs w:val="16"/>
                </w:rPr>
                <w:t>0.58</w:t>
              </w:r>
            </w:ins>
          </w:p>
        </w:tc>
        <w:tc>
          <w:tcPr>
            <w:tcW w:w="454" w:type="dxa"/>
            <w:vAlign w:val="center"/>
          </w:tcPr>
          <w:p w14:paraId="4A22B238" w14:textId="120A004B" w:rsidR="00D128F7" w:rsidRPr="007E0F91" w:rsidRDefault="00D128F7" w:rsidP="00D128F7">
            <w:pPr>
              <w:jc w:val="center"/>
              <w:rPr>
                <w:ins w:id="22510" w:author="Στάθης Καπ" w:date="2023-03-09T06:32:00Z"/>
                <w:sz w:val="16"/>
                <w:szCs w:val="16"/>
              </w:rPr>
            </w:pPr>
            <w:ins w:id="22511" w:author="Στάθης Καπ" w:date="2023-03-09T07:43:00Z">
              <w:r>
                <w:rPr>
                  <w:rFonts w:ascii="Calibri" w:hAnsi="Calibri" w:cs="Calibri"/>
                  <w:color w:val="000000"/>
                  <w:sz w:val="16"/>
                  <w:szCs w:val="16"/>
                </w:rPr>
                <w:t>0.32</w:t>
              </w:r>
            </w:ins>
          </w:p>
        </w:tc>
        <w:tc>
          <w:tcPr>
            <w:tcW w:w="461" w:type="dxa"/>
            <w:tcBorders>
              <w:right w:val="single" w:sz="4" w:space="0" w:color="auto"/>
            </w:tcBorders>
            <w:vAlign w:val="center"/>
          </w:tcPr>
          <w:p w14:paraId="301BF599" w14:textId="24BA03AE" w:rsidR="00D128F7" w:rsidRPr="007E0F91" w:rsidRDefault="00D128F7" w:rsidP="00D128F7">
            <w:pPr>
              <w:jc w:val="center"/>
              <w:rPr>
                <w:ins w:id="22512" w:author="Στάθης Καπ" w:date="2023-03-09T06:32:00Z"/>
                <w:sz w:val="16"/>
                <w:szCs w:val="16"/>
              </w:rPr>
            </w:pPr>
            <w:ins w:id="22513" w:author="Στάθης Καπ" w:date="2023-03-09T07:43:00Z">
              <w:r>
                <w:rPr>
                  <w:rFonts w:ascii="Calibri" w:hAnsi="Calibri" w:cs="Calibri"/>
                  <w:color w:val="000000"/>
                  <w:sz w:val="16"/>
                  <w:szCs w:val="16"/>
                </w:rPr>
                <w:t>-2.56</w:t>
              </w:r>
            </w:ins>
          </w:p>
        </w:tc>
      </w:tr>
      <w:tr w:rsidR="00D128F7" w14:paraId="3E57DA75" w14:textId="77777777" w:rsidTr="009861B1">
        <w:trPr>
          <w:trHeight w:val="170"/>
          <w:jc w:val="center"/>
          <w:ins w:id="2251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7759734" w14:textId="77777777" w:rsidR="00D128F7" w:rsidRPr="009861B1" w:rsidRDefault="00D128F7" w:rsidP="00D128F7">
            <w:pPr>
              <w:jc w:val="center"/>
              <w:rPr>
                <w:ins w:id="22515" w:author="Στάθης Καπ" w:date="2023-03-09T06:32:00Z"/>
                <w:rFonts w:ascii="Calibri" w:hAnsi="Calibri" w:cs="Calibri"/>
                <w:color w:val="000000"/>
                <w:sz w:val="16"/>
                <w:szCs w:val="16"/>
              </w:rPr>
            </w:pPr>
            <w:ins w:id="22516" w:author="Στάθης Καπ" w:date="2023-03-09T06:32:00Z">
              <w:r w:rsidRPr="009861B1">
                <w:rPr>
                  <w:rFonts w:ascii="Calibri" w:hAnsi="Calibri" w:cs="Calibri"/>
                  <w:color w:val="000000"/>
                  <w:sz w:val="16"/>
                  <w:szCs w:val="16"/>
                </w:rPr>
                <w:t>rc204</w:t>
              </w:r>
            </w:ins>
          </w:p>
        </w:tc>
        <w:tc>
          <w:tcPr>
            <w:tcW w:w="565" w:type="dxa"/>
            <w:tcBorders>
              <w:left w:val="single" w:sz="4" w:space="0" w:color="auto"/>
            </w:tcBorders>
            <w:vAlign w:val="center"/>
          </w:tcPr>
          <w:p w14:paraId="753690CF" w14:textId="2528C978" w:rsidR="00D128F7" w:rsidRPr="007E0F91" w:rsidRDefault="00D128F7" w:rsidP="00D128F7">
            <w:pPr>
              <w:jc w:val="center"/>
              <w:rPr>
                <w:ins w:id="22517" w:author="Στάθης Καπ" w:date="2023-03-09T06:32:00Z"/>
                <w:sz w:val="16"/>
                <w:szCs w:val="16"/>
              </w:rPr>
            </w:pPr>
            <w:ins w:id="22518"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95E5D32" w14:textId="44911D17" w:rsidR="00D128F7" w:rsidRPr="007E0F91" w:rsidRDefault="00D128F7" w:rsidP="00D128F7">
            <w:pPr>
              <w:jc w:val="center"/>
              <w:rPr>
                <w:ins w:id="22519" w:author="Στάθης Καπ" w:date="2023-03-09T06:32:00Z"/>
                <w:sz w:val="16"/>
                <w:szCs w:val="16"/>
              </w:rPr>
            </w:pPr>
            <w:ins w:id="22520"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442A14B7" w14:textId="7530C163" w:rsidR="00D128F7" w:rsidRPr="007E0F91" w:rsidRDefault="00D128F7" w:rsidP="00D128F7">
            <w:pPr>
              <w:jc w:val="center"/>
              <w:rPr>
                <w:ins w:id="22521" w:author="Στάθης Καπ" w:date="2023-03-09T06:32:00Z"/>
                <w:sz w:val="16"/>
                <w:szCs w:val="16"/>
              </w:rPr>
            </w:pPr>
            <w:ins w:id="22522" w:author="Στάθης Καπ" w:date="2023-03-09T07:43:00Z">
              <w:r>
                <w:rPr>
                  <w:rFonts w:ascii="Calibri" w:hAnsi="Calibri" w:cs="Calibri"/>
                  <w:color w:val="000000"/>
                  <w:sz w:val="16"/>
                  <w:szCs w:val="16"/>
                </w:rPr>
                <w:t>1724</w:t>
              </w:r>
            </w:ins>
          </w:p>
        </w:tc>
        <w:tc>
          <w:tcPr>
            <w:tcW w:w="708" w:type="dxa"/>
            <w:vAlign w:val="center"/>
          </w:tcPr>
          <w:p w14:paraId="1D698A3F" w14:textId="15375BB3" w:rsidR="00D128F7" w:rsidRPr="007E0F91" w:rsidRDefault="00D128F7" w:rsidP="00D128F7">
            <w:pPr>
              <w:jc w:val="center"/>
              <w:rPr>
                <w:ins w:id="22523" w:author="Στάθης Καπ" w:date="2023-03-09T06:32:00Z"/>
                <w:sz w:val="16"/>
                <w:szCs w:val="16"/>
              </w:rPr>
            </w:pPr>
            <w:ins w:id="22524"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4E95D96" w14:textId="45440229" w:rsidR="00D128F7" w:rsidRPr="007E0F91" w:rsidRDefault="00D128F7" w:rsidP="00D128F7">
            <w:pPr>
              <w:jc w:val="center"/>
              <w:rPr>
                <w:ins w:id="22525" w:author="Στάθης Καπ" w:date="2023-03-09T06:32:00Z"/>
                <w:sz w:val="16"/>
                <w:szCs w:val="16"/>
              </w:rPr>
            </w:pPr>
            <w:ins w:id="22526" w:author="Στάθης Καπ" w:date="2023-03-09T07:43:00Z">
              <w:r>
                <w:rPr>
                  <w:rFonts w:ascii="Calibri" w:hAnsi="Calibri" w:cs="Calibri"/>
                  <w:color w:val="000000"/>
                  <w:sz w:val="16"/>
                  <w:szCs w:val="16"/>
                </w:rPr>
                <w:t>0.18</w:t>
              </w:r>
            </w:ins>
          </w:p>
        </w:tc>
        <w:tc>
          <w:tcPr>
            <w:tcW w:w="453" w:type="dxa"/>
            <w:tcBorders>
              <w:left w:val="single" w:sz="4" w:space="0" w:color="auto"/>
            </w:tcBorders>
            <w:vAlign w:val="center"/>
          </w:tcPr>
          <w:p w14:paraId="37B8475E" w14:textId="584F79B8" w:rsidR="00D128F7" w:rsidRPr="007E0F91" w:rsidRDefault="00D128F7" w:rsidP="00D128F7">
            <w:pPr>
              <w:jc w:val="center"/>
              <w:rPr>
                <w:ins w:id="22527" w:author="Στάθης Καπ" w:date="2023-03-09T06:32:00Z"/>
                <w:sz w:val="16"/>
                <w:szCs w:val="16"/>
              </w:rPr>
            </w:pPr>
            <w:ins w:id="22528" w:author="Στάθης Καπ" w:date="2023-03-09T07:43:00Z">
              <w:r>
                <w:rPr>
                  <w:rFonts w:ascii="Calibri" w:hAnsi="Calibri" w:cs="Calibri"/>
                  <w:color w:val="000000"/>
                  <w:sz w:val="16"/>
                  <w:szCs w:val="16"/>
                </w:rPr>
                <w:t>1724</w:t>
              </w:r>
            </w:ins>
          </w:p>
        </w:tc>
        <w:tc>
          <w:tcPr>
            <w:tcW w:w="454" w:type="dxa"/>
            <w:vAlign w:val="center"/>
          </w:tcPr>
          <w:p w14:paraId="3396AF00" w14:textId="4331A164" w:rsidR="00D128F7" w:rsidRPr="007E0F91" w:rsidRDefault="00D128F7" w:rsidP="00D128F7">
            <w:pPr>
              <w:jc w:val="center"/>
              <w:rPr>
                <w:ins w:id="22529" w:author="Στάθης Καπ" w:date="2023-03-09T06:32:00Z"/>
                <w:sz w:val="16"/>
                <w:szCs w:val="16"/>
              </w:rPr>
            </w:pPr>
            <w:ins w:id="22530" w:author="Στάθης Καπ" w:date="2023-03-09T07:43:00Z">
              <w:r>
                <w:rPr>
                  <w:rFonts w:ascii="Calibri" w:hAnsi="Calibri" w:cs="Calibri"/>
                  <w:color w:val="000000"/>
                  <w:sz w:val="16"/>
                  <w:szCs w:val="16"/>
                </w:rPr>
                <w:t>0</w:t>
              </w:r>
            </w:ins>
          </w:p>
        </w:tc>
        <w:tc>
          <w:tcPr>
            <w:tcW w:w="454" w:type="dxa"/>
            <w:vAlign w:val="center"/>
          </w:tcPr>
          <w:p w14:paraId="36C46246" w14:textId="1C7D56A3" w:rsidR="00D128F7" w:rsidRPr="007E0F91" w:rsidRDefault="00D128F7" w:rsidP="00D128F7">
            <w:pPr>
              <w:jc w:val="center"/>
              <w:rPr>
                <w:ins w:id="22531" w:author="Στάθης Καπ" w:date="2023-03-09T06:32:00Z"/>
                <w:sz w:val="16"/>
                <w:szCs w:val="16"/>
              </w:rPr>
            </w:pPr>
            <w:ins w:id="22532" w:author="Στάθης Καπ" w:date="2023-03-09T07:43:00Z">
              <w:r>
                <w:rPr>
                  <w:rFonts w:ascii="Calibri" w:hAnsi="Calibri" w:cs="Calibri"/>
                  <w:color w:val="000000"/>
                  <w:sz w:val="16"/>
                  <w:szCs w:val="16"/>
                </w:rPr>
                <w:t>0.165</w:t>
              </w:r>
            </w:ins>
          </w:p>
        </w:tc>
        <w:tc>
          <w:tcPr>
            <w:tcW w:w="457" w:type="dxa"/>
            <w:tcBorders>
              <w:right w:val="single" w:sz="4" w:space="0" w:color="auto"/>
            </w:tcBorders>
            <w:vAlign w:val="center"/>
          </w:tcPr>
          <w:p w14:paraId="26FAF804" w14:textId="0F717805" w:rsidR="00D128F7" w:rsidRPr="007E0F91" w:rsidRDefault="00D128F7" w:rsidP="00D128F7">
            <w:pPr>
              <w:jc w:val="center"/>
              <w:rPr>
                <w:ins w:id="22533" w:author="Στάθης Καπ" w:date="2023-03-09T06:32:00Z"/>
                <w:sz w:val="16"/>
                <w:szCs w:val="16"/>
              </w:rPr>
            </w:pPr>
            <w:ins w:id="22534" w:author="Στάθης Καπ" w:date="2023-03-09T07:43:00Z">
              <w:r>
                <w:rPr>
                  <w:rFonts w:ascii="Calibri" w:hAnsi="Calibri" w:cs="Calibri"/>
                  <w:color w:val="000000"/>
                  <w:sz w:val="16"/>
                  <w:szCs w:val="16"/>
                </w:rPr>
                <w:t>8.33</w:t>
              </w:r>
            </w:ins>
          </w:p>
        </w:tc>
        <w:tc>
          <w:tcPr>
            <w:tcW w:w="453" w:type="dxa"/>
            <w:tcBorders>
              <w:left w:val="single" w:sz="4" w:space="0" w:color="auto"/>
            </w:tcBorders>
            <w:vAlign w:val="center"/>
          </w:tcPr>
          <w:p w14:paraId="05096A1A" w14:textId="5CC761E4" w:rsidR="00D128F7" w:rsidRPr="007E0F91" w:rsidRDefault="00D128F7" w:rsidP="00D128F7">
            <w:pPr>
              <w:jc w:val="center"/>
              <w:rPr>
                <w:ins w:id="22535" w:author="Στάθης Καπ" w:date="2023-03-09T06:32:00Z"/>
                <w:sz w:val="16"/>
                <w:szCs w:val="16"/>
              </w:rPr>
            </w:pPr>
            <w:ins w:id="22536" w:author="Στάθης Καπ" w:date="2023-03-09T07:43:00Z">
              <w:r>
                <w:rPr>
                  <w:rFonts w:ascii="Calibri" w:hAnsi="Calibri" w:cs="Calibri"/>
                  <w:color w:val="000000"/>
                  <w:sz w:val="16"/>
                  <w:szCs w:val="16"/>
                </w:rPr>
                <w:t>1724</w:t>
              </w:r>
            </w:ins>
          </w:p>
        </w:tc>
        <w:tc>
          <w:tcPr>
            <w:tcW w:w="454" w:type="dxa"/>
            <w:vAlign w:val="center"/>
          </w:tcPr>
          <w:p w14:paraId="55382735" w14:textId="5FF82EEC" w:rsidR="00D128F7" w:rsidRPr="007E0F91" w:rsidRDefault="00D128F7" w:rsidP="00D128F7">
            <w:pPr>
              <w:jc w:val="center"/>
              <w:rPr>
                <w:ins w:id="22537" w:author="Στάθης Καπ" w:date="2023-03-09T06:32:00Z"/>
                <w:sz w:val="16"/>
                <w:szCs w:val="16"/>
              </w:rPr>
            </w:pPr>
            <w:ins w:id="22538" w:author="Στάθης Καπ" w:date="2023-03-09T07:43:00Z">
              <w:r>
                <w:rPr>
                  <w:rFonts w:ascii="Calibri" w:hAnsi="Calibri" w:cs="Calibri"/>
                  <w:color w:val="000000"/>
                  <w:sz w:val="16"/>
                  <w:szCs w:val="16"/>
                </w:rPr>
                <w:t>0</w:t>
              </w:r>
            </w:ins>
          </w:p>
        </w:tc>
        <w:tc>
          <w:tcPr>
            <w:tcW w:w="454" w:type="dxa"/>
            <w:vAlign w:val="center"/>
          </w:tcPr>
          <w:p w14:paraId="66450C32" w14:textId="0A2FCBBE" w:rsidR="00D128F7" w:rsidRPr="007E0F91" w:rsidRDefault="00D128F7" w:rsidP="00D128F7">
            <w:pPr>
              <w:jc w:val="center"/>
              <w:rPr>
                <w:ins w:id="22539" w:author="Στάθης Καπ" w:date="2023-03-09T06:32:00Z"/>
                <w:sz w:val="16"/>
                <w:szCs w:val="16"/>
              </w:rPr>
            </w:pPr>
            <w:ins w:id="22540" w:author="Στάθης Καπ" w:date="2023-03-09T07:43:00Z">
              <w:r>
                <w:rPr>
                  <w:rFonts w:ascii="Calibri" w:hAnsi="Calibri" w:cs="Calibri"/>
                  <w:color w:val="000000"/>
                  <w:sz w:val="16"/>
                  <w:szCs w:val="16"/>
                </w:rPr>
                <w:t>0.163</w:t>
              </w:r>
            </w:ins>
          </w:p>
        </w:tc>
        <w:tc>
          <w:tcPr>
            <w:tcW w:w="454" w:type="dxa"/>
            <w:tcBorders>
              <w:right w:val="single" w:sz="4" w:space="0" w:color="auto"/>
            </w:tcBorders>
            <w:vAlign w:val="center"/>
          </w:tcPr>
          <w:p w14:paraId="01F1C23E" w14:textId="66A7E0EF" w:rsidR="00D128F7" w:rsidRPr="007E0F91" w:rsidRDefault="00D128F7" w:rsidP="00D128F7">
            <w:pPr>
              <w:jc w:val="center"/>
              <w:rPr>
                <w:ins w:id="22541" w:author="Στάθης Καπ" w:date="2023-03-09T06:32:00Z"/>
                <w:sz w:val="16"/>
                <w:szCs w:val="16"/>
              </w:rPr>
            </w:pPr>
            <w:ins w:id="22542" w:author="Στάθης Καπ" w:date="2023-03-09T07:43:00Z">
              <w:r>
                <w:rPr>
                  <w:rFonts w:ascii="Calibri" w:hAnsi="Calibri" w:cs="Calibri"/>
                  <w:color w:val="000000"/>
                  <w:sz w:val="16"/>
                  <w:szCs w:val="16"/>
                </w:rPr>
                <w:t>9.44</w:t>
              </w:r>
            </w:ins>
          </w:p>
        </w:tc>
        <w:tc>
          <w:tcPr>
            <w:tcW w:w="453" w:type="dxa"/>
            <w:tcBorders>
              <w:left w:val="single" w:sz="4" w:space="0" w:color="auto"/>
            </w:tcBorders>
            <w:vAlign w:val="center"/>
          </w:tcPr>
          <w:p w14:paraId="32B58377" w14:textId="6041A1CA" w:rsidR="00D128F7" w:rsidRPr="007E0F91" w:rsidRDefault="00D128F7" w:rsidP="00D128F7">
            <w:pPr>
              <w:jc w:val="center"/>
              <w:rPr>
                <w:ins w:id="22543" w:author="Στάθης Καπ" w:date="2023-03-09T06:32:00Z"/>
                <w:sz w:val="16"/>
                <w:szCs w:val="16"/>
              </w:rPr>
            </w:pPr>
            <w:ins w:id="22544" w:author="Στάθης Καπ" w:date="2023-03-09T07:43:00Z">
              <w:r>
                <w:rPr>
                  <w:rFonts w:ascii="Calibri" w:hAnsi="Calibri" w:cs="Calibri"/>
                  <w:color w:val="000000"/>
                  <w:sz w:val="16"/>
                  <w:szCs w:val="16"/>
                </w:rPr>
                <w:t>1716</w:t>
              </w:r>
            </w:ins>
          </w:p>
        </w:tc>
        <w:tc>
          <w:tcPr>
            <w:tcW w:w="454" w:type="dxa"/>
            <w:vAlign w:val="center"/>
          </w:tcPr>
          <w:p w14:paraId="788135E2" w14:textId="0895732C" w:rsidR="00D128F7" w:rsidRPr="007E0F91" w:rsidRDefault="00D128F7" w:rsidP="00D128F7">
            <w:pPr>
              <w:jc w:val="center"/>
              <w:rPr>
                <w:ins w:id="22545" w:author="Στάθης Καπ" w:date="2023-03-09T06:32:00Z"/>
                <w:sz w:val="16"/>
                <w:szCs w:val="16"/>
              </w:rPr>
            </w:pPr>
            <w:ins w:id="22546" w:author="Στάθης Καπ" w:date="2023-03-09T07:43:00Z">
              <w:r>
                <w:rPr>
                  <w:rFonts w:ascii="Calibri" w:hAnsi="Calibri" w:cs="Calibri"/>
                  <w:color w:val="000000"/>
                  <w:sz w:val="16"/>
                  <w:szCs w:val="16"/>
                </w:rPr>
                <w:t>0.46</w:t>
              </w:r>
            </w:ins>
          </w:p>
        </w:tc>
        <w:tc>
          <w:tcPr>
            <w:tcW w:w="454" w:type="dxa"/>
            <w:vAlign w:val="center"/>
          </w:tcPr>
          <w:p w14:paraId="0FFD2527" w14:textId="30A331F8" w:rsidR="00D128F7" w:rsidRPr="007E0F91" w:rsidRDefault="00D128F7" w:rsidP="00D128F7">
            <w:pPr>
              <w:jc w:val="center"/>
              <w:rPr>
                <w:ins w:id="22547" w:author="Στάθης Καπ" w:date="2023-03-09T06:32:00Z"/>
                <w:sz w:val="16"/>
                <w:szCs w:val="16"/>
              </w:rPr>
            </w:pPr>
            <w:ins w:id="22548" w:author="Στάθης Καπ" w:date="2023-03-09T07:43:00Z">
              <w:r>
                <w:rPr>
                  <w:rFonts w:ascii="Calibri" w:hAnsi="Calibri" w:cs="Calibri"/>
                  <w:color w:val="000000"/>
                  <w:sz w:val="16"/>
                  <w:szCs w:val="16"/>
                </w:rPr>
                <w:t>0.172</w:t>
              </w:r>
            </w:ins>
          </w:p>
        </w:tc>
        <w:tc>
          <w:tcPr>
            <w:tcW w:w="461" w:type="dxa"/>
            <w:tcBorders>
              <w:right w:val="single" w:sz="4" w:space="0" w:color="auto"/>
            </w:tcBorders>
            <w:vAlign w:val="center"/>
          </w:tcPr>
          <w:p w14:paraId="7D86FAFE" w14:textId="7FC0C0BF" w:rsidR="00D128F7" w:rsidRPr="007E0F91" w:rsidRDefault="00D128F7" w:rsidP="00D128F7">
            <w:pPr>
              <w:jc w:val="center"/>
              <w:rPr>
                <w:ins w:id="22549" w:author="Στάθης Καπ" w:date="2023-03-09T06:32:00Z"/>
                <w:sz w:val="16"/>
                <w:szCs w:val="16"/>
              </w:rPr>
            </w:pPr>
            <w:ins w:id="22550" w:author="Στάθης Καπ" w:date="2023-03-09T07:43:00Z">
              <w:r>
                <w:rPr>
                  <w:rFonts w:ascii="Calibri" w:hAnsi="Calibri" w:cs="Calibri"/>
                  <w:color w:val="000000"/>
                  <w:sz w:val="16"/>
                  <w:szCs w:val="16"/>
                </w:rPr>
                <w:t>4.44</w:t>
              </w:r>
            </w:ins>
          </w:p>
        </w:tc>
      </w:tr>
      <w:tr w:rsidR="00D128F7" w14:paraId="4388C8CC" w14:textId="77777777" w:rsidTr="009861B1">
        <w:trPr>
          <w:trHeight w:val="170"/>
          <w:jc w:val="center"/>
          <w:ins w:id="2255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B64A1D4" w14:textId="77777777" w:rsidR="00D128F7" w:rsidRPr="009861B1" w:rsidRDefault="00D128F7" w:rsidP="00D128F7">
            <w:pPr>
              <w:jc w:val="center"/>
              <w:rPr>
                <w:ins w:id="22552" w:author="Στάθης Καπ" w:date="2023-03-09T06:32:00Z"/>
                <w:rFonts w:ascii="Calibri" w:hAnsi="Calibri" w:cs="Calibri"/>
                <w:color w:val="000000"/>
                <w:sz w:val="16"/>
                <w:szCs w:val="16"/>
              </w:rPr>
            </w:pPr>
            <w:ins w:id="22553" w:author="Στάθης Καπ" w:date="2023-03-09T06:32:00Z">
              <w:r w:rsidRPr="009861B1">
                <w:rPr>
                  <w:rFonts w:ascii="Calibri" w:hAnsi="Calibri" w:cs="Calibri"/>
                  <w:color w:val="000000"/>
                  <w:sz w:val="16"/>
                  <w:szCs w:val="16"/>
                </w:rPr>
                <w:t>rc205</w:t>
              </w:r>
            </w:ins>
          </w:p>
        </w:tc>
        <w:tc>
          <w:tcPr>
            <w:tcW w:w="565" w:type="dxa"/>
            <w:tcBorders>
              <w:left w:val="single" w:sz="4" w:space="0" w:color="auto"/>
            </w:tcBorders>
            <w:vAlign w:val="center"/>
          </w:tcPr>
          <w:p w14:paraId="6EA12E5C" w14:textId="0060B34C" w:rsidR="00D128F7" w:rsidRPr="007E0F91" w:rsidRDefault="00D128F7" w:rsidP="00D128F7">
            <w:pPr>
              <w:jc w:val="center"/>
              <w:rPr>
                <w:ins w:id="22554" w:author="Στάθης Καπ" w:date="2023-03-09T06:32:00Z"/>
                <w:sz w:val="16"/>
                <w:szCs w:val="16"/>
              </w:rPr>
            </w:pPr>
            <w:ins w:id="22555" w:author="Στάθης Καπ" w:date="2023-03-09T07:43:00Z">
              <w:r>
                <w:rPr>
                  <w:rFonts w:ascii="Calibri" w:hAnsi="Calibri" w:cs="Calibri"/>
                  <w:color w:val="000000"/>
                  <w:sz w:val="16"/>
                  <w:szCs w:val="16"/>
                </w:rPr>
                <w:t>1719</w:t>
              </w:r>
            </w:ins>
          </w:p>
        </w:tc>
        <w:tc>
          <w:tcPr>
            <w:tcW w:w="679" w:type="dxa"/>
            <w:tcBorders>
              <w:right w:val="single" w:sz="4" w:space="0" w:color="auto"/>
            </w:tcBorders>
            <w:vAlign w:val="center"/>
          </w:tcPr>
          <w:p w14:paraId="387C724A" w14:textId="430626E6" w:rsidR="00D128F7" w:rsidRPr="007E0F91" w:rsidRDefault="00D128F7" w:rsidP="00D128F7">
            <w:pPr>
              <w:jc w:val="center"/>
              <w:rPr>
                <w:ins w:id="22556" w:author="Στάθης Καπ" w:date="2023-03-09T06:32:00Z"/>
                <w:sz w:val="16"/>
                <w:szCs w:val="16"/>
              </w:rPr>
            </w:pPr>
            <w:ins w:id="22557" w:author="Στάθης Καπ" w:date="2023-03-09T07:43:00Z">
              <w:r>
                <w:rPr>
                  <w:rFonts w:ascii="Calibri" w:hAnsi="Calibri" w:cs="Calibri"/>
                  <w:color w:val="000000"/>
                  <w:sz w:val="16"/>
                  <w:szCs w:val="16"/>
                </w:rPr>
                <w:t>1659</w:t>
              </w:r>
            </w:ins>
          </w:p>
        </w:tc>
        <w:tc>
          <w:tcPr>
            <w:tcW w:w="453" w:type="dxa"/>
            <w:tcBorders>
              <w:left w:val="single" w:sz="4" w:space="0" w:color="auto"/>
            </w:tcBorders>
            <w:vAlign w:val="center"/>
          </w:tcPr>
          <w:p w14:paraId="193945E5" w14:textId="057B5C2F" w:rsidR="00D128F7" w:rsidRPr="007E0F91" w:rsidRDefault="00D128F7" w:rsidP="00D128F7">
            <w:pPr>
              <w:jc w:val="center"/>
              <w:rPr>
                <w:ins w:id="22558" w:author="Στάθης Καπ" w:date="2023-03-09T06:32:00Z"/>
                <w:sz w:val="16"/>
                <w:szCs w:val="16"/>
              </w:rPr>
            </w:pPr>
            <w:ins w:id="22559" w:author="Στάθης Καπ" w:date="2023-03-09T07:43:00Z">
              <w:r>
                <w:rPr>
                  <w:rFonts w:ascii="Calibri" w:hAnsi="Calibri" w:cs="Calibri"/>
                  <w:color w:val="000000"/>
                  <w:sz w:val="16"/>
                  <w:szCs w:val="16"/>
                </w:rPr>
                <w:t>1655</w:t>
              </w:r>
            </w:ins>
          </w:p>
        </w:tc>
        <w:tc>
          <w:tcPr>
            <w:tcW w:w="708" w:type="dxa"/>
            <w:vAlign w:val="center"/>
          </w:tcPr>
          <w:p w14:paraId="453B20D5" w14:textId="66711C10" w:rsidR="00D128F7" w:rsidRPr="007E0F91" w:rsidRDefault="00D128F7" w:rsidP="00D128F7">
            <w:pPr>
              <w:jc w:val="center"/>
              <w:rPr>
                <w:ins w:id="22560" w:author="Στάθης Καπ" w:date="2023-03-09T06:32:00Z"/>
                <w:sz w:val="16"/>
                <w:szCs w:val="16"/>
              </w:rPr>
            </w:pPr>
            <w:ins w:id="22561" w:author="Στάθης Καπ" w:date="2023-03-09T07:43:00Z">
              <w:r>
                <w:rPr>
                  <w:rFonts w:ascii="Calibri" w:hAnsi="Calibri" w:cs="Calibri"/>
                  <w:color w:val="000000"/>
                  <w:sz w:val="16"/>
                  <w:szCs w:val="16"/>
                </w:rPr>
                <w:t>3.72</w:t>
              </w:r>
            </w:ins>
          </w:p>
        </w:tc>
        <w:tc>
          <w:tcPr>
            <w:tcW w:w="652" w:type="dxa"/>
            <w:tcBorders>
              <w:right w:val="single" w:sz="4" w:space="0" w:color="auto"/>
            </w:tcBorders>
            <w:vAlign w:val="center"/>
          </w:tcPr>
          <w:p w14:paraId="08675F87" w14:textId="099B5F4A" w:rsidR="00D128F7" w:rsidRPr="007E0F91" w:rsidRDefault="00D128F7" w:rsidP="00D128F7">
            <w:pPr>
              <w:jc w:val="center"/>
              <w:rPr>
                <w:ins w:id="22562" w:author="Στάθης Καπ" w:date="2023-03-09T06:32:00Z"/>
                <w:sz w:val="16"/>
                <w:szCs w:val="16"/>
              </w:rPr>
            </w:pPr>
            <w:ins w:id="22563" w:author="Στάθης Καπ" w:date="2023-03-09T07:43:00Z">
              <w:r>
                <w:rPr>
                  <w:rFonts w:ascii="Calibri" w:hAnsi="Calibri" w:cs="Calibri"/>
                  <w:color w:val="000000"/>
                  <w:sz w:val="16"/>
                  <w:szCs w:val="16"/>
                </w:rPr>
                <w:t>1.111</w:t>
              </w:r>
            </w:ins>
          </w:p>
        </w:tc>
        <w:tc>
          <w:tcPr>
            <w:tcW w:w="453" w:type="dxa"/>
            <w:tcBorders>
              <w:left w:val="single" w:sz="4" w:space="0" w:color="auto"/>
            </w:tcBorders>
            <w:vAlign w:val="center"/>
          </w:tcPr>
          <w:p w14:paraId="00C870D9" w14:textId="1BE71394" w:rsidR="00D128F7" w:rsidRPr="007E0F91" w:rsidRDefault="00D128F7" w:rsidP="00D128F7">
            <w:pPr>
              <w:jc w:val="center"/>
              <w:rPr>
                <w:ins w:id="22564" w:author="Στάθης Καπ" w:date="2023-03-09T06:32:00Z"/>
                <w:sz w:val="16"/>
                <w:szCs w:val="16"/>
              </w:rPr>
            </w:pPr>
            <w:ins w:id="22565" w:author="Στάθης Καπ" w:date="2023-03-09T07:43:00Z">
              <w:r>
                <w:rPr>
                  <w:rFonts w:ascii="Calibri" w:hAnsi="Calibri" w:cs="Calibri"/>
                  <w:color w:val="000000"/>
                  <w:sz w:val="16"/>
                  <w:szCs w:val="16"/>
                </w:rPr>
                <w:t>1659</w:t>
              </w:r>
            </w:ins>
          </w:p>
        </w:tc>
        <w:tc>
          <w:tcPr>
            <w:tcW w:w="454" w:type="dxa"/>
            <w:vAlign w:val="center"/>
          </w:tcPr>
          <w:p w14:paraId="249DEE27" w14:textId="55D2DF35" w:rsidR="00D128F7" w:rsidRPr="007E0F91" w:rsidRDefault="00D128F7" w:rsidP="00D128F7">
            <w:pPr>
              <w:jc w:val="center"/>
              <w:rPr>
                <w:ins w:id="22566" w:author="Στάθης Καπ" w:date="2023-03-09T06:32:00Z"/>
                <w:sz w:val="16"/>
                <w:szCs w:val="16"/>
              </w:rPr>
            </w:pPr>
            <w:ins w:id="22567" w:author="Στάθης Καπ" w:date="2023-03-09T07:43:00Z">
              <w:r>
                <w:rPr>
                  <w:rFonts w:ascii="Calibri" w:hAnsi="Calibri" w:cs="Calibri"/>
                  <w:color w:val="000000"/>
                  <w:sz w:val="16"/>
                  <w:szCs w:val="16"/>
                </w:rPr>
                <w:t>-0.24</w:t>
              </w:r>
            </w:ins>
          </w:p>
        </w:tc>
        <w:tc>
          <w:tcPr>
            <w:tcW w:w="454" w:type="dxa"/>
            <w:vAlign w:val="center"/>
          </w:tcPr>
          <w:p w14:paraId="59C62649" w14:textId="7B7B2ECD" w:rsidR="00D128F7" w:rsidRPr="007E0F91" w:rsidRDefault="00D128F7" w:rsidP="00D128F7">
            <w:pPr>
              <w:jc w:val="center"/>
              <w:rPr>
                <w:ins w:id="22568" w:author="Στάθης Καπ" w:date="2023-03-09T06:32:00Z"/>
                <w:sz w:val="16"/>
                <w:szCs w:val="16"/>
              </w:rPr>
            </w:pPr>
            <w:ins w:id="22569" w:author="Στάθης Καπ" w:date="2023-03-09T07:43:00Z">
              <w:r>
                <w:rPr>
                  <w:rFonts w:ascii="Calibri" w:hAnsi="Calibri" w:cs="Calibri"/>
                  <w:color w:val="000000"/>
                  <w:sz w:val="16"/>
                  <w:szCs w:val="16"/>
                </w:rPr>
                <w:t>0.493</w:t>
              </w:r>
            </w:ins>
          </w:p>
        </w:tc>
        <w:tc>
          <w:tcPr>
            <w:tcW w:w="457" w:type="dxa"/>
            <w:tcBorders>
              <w:right w:val="single" w:sz="4" w:space="0" w:color="auto"/>
            </w:tcBorders>
            <w:vAlign w:val="center"/>
          </w:tcPr>
          <w:p w14:paraId="21B794E0" w14:textId="3FBF56D9" w:rsidR="00D128F7" w:rsidRPr="007E0F91" w:rsidRDefault="00D128F7" w:rsidP="00D128F7">
            <w:pPr>
              <w:jc w:val="center"/>
              <w:rPr>
                <w:ins w:id="22570" w:author="Στάθης Καπ" w:date="2023-03-09T06:32:00Z"/>
                <w:sz w:val="16"/>
                <w:szCs w:val="16"/>
              </w:rPr>
            </w:pPr>
            <w:ins w:id="22571" w:author="Στάθης Καπ" w:date="2023-03-09T07:43:00Z">
              <w:r>
                <w:rPr>
                  <w:rFonts w:ascii="Calibri" w:hAnsi="Calibri" w:cs="Calibri"/>
                  <w:color w:val="000000"/>
                  <w:sz w:val="16"/>
                  <w:szCs w:val="16"/>
                </w:rPr>
                <w:t>55.63</w:t>
              </w:r>
            </w:ins>
          </w:p>
        </w:tc>
        <w:tc>
          <w:tcPr>
            <w:tcW w:w="453" w:type="dxa"/>
            <w:tcBorders>
              <w:left w:val="single" w:sz="4" w:space="0" w:color="auto"/>
            </w:tcBorders>
            <w:vAlign w:val="center"/>
          </w:tcPr>
          <w:p w14:paraId="1AD72926" w14:textId="30768259" w:rsidR="00D128F7" w:rsidRPr="007E0F91" w:rsidRDefault="00D128F7" w:rsidP="00D128F7">
            <w:pPr>
              <w:jc w:val="center"/>
              <w:rPr>
                <w:ins w:id="22572" w:author="Στάθης Καπ" w:date="2023-03-09T06:32:00Z"/>
                <w:sz w:val="16"/>
                <w:szCs w:val="16"/>
              </w:rPr>
            </w:pPr>
            <w:ins w:id="22573" w:author="Στάθης Καπ" w:date="2023-03-09T07:43:00Z">
              <w:r>
                <w:rPr>
                  <w:rFonts w:ascii="Calibri" w:hAnsi="Calibri" w:cs="Calibri"/>
                  <w:color w:val="000000"/>
                  <w:sz w:val="16"/>
                  <w:szCs w:val="16"/>
                </w:rPr>
                <w:t>1605</w:t>
              </w:r>
            </w:ins>
          </w:p>
        </w:tc>
        <w:tc>
          <w:tcPr>
            <w:tcW w:w="454" w:type="dxa"/>
            <w:vAlign w:val="center"/>
          </w:tcPr>
          <w:p w14:paraId="4B524D21" w14:textId="5CC60DCC" w:rsidR="00D128F7" w:rsidRPr="007E0F91" w:rsidRDefault="00D128F7" w:rsidP="00D128F7">
            <w:pPr>
              <w:jc w:val="center"/>
              <w:rPr>
                <w:ins w:id="22574" w:author="Στάθης Καπ" w:date="2023-03-09T06:32:00Z"/>
                <w:sz w:val="16"/>
                <w:szCs w:val="16"/>
              </w:rPr>
            </w:pPr>
            <w:ins w:id="22575" w:author="Στάθης Καπ" w:date="2023-03-09T07:43:00Z">
              <w:r>
                <w:rPr>
                  <w:rFonts w:ascii="Calibri" w:hAnsi="Calibri" w:cs="Calibri"/>
                  <w:color w:val="000000"/>
                  <w:sz w:val="16"/>
                  <w:szCs w:val="16"/>
                </w:rPr>
                <w:t>3.02</w:t>
              </w:r>
            </w:ins>
          </w:p>
        </w:tc>
        <w:tc>
          <w:tcPr>
            <w:tcW w:w="454" w:type="dxa"/>
            <w:vAlign w:val="center"/>
          </w:tcPr>
          <w:p w14:paraId="2F65B8EA" w14:textId="2FF1F8EE" w:rsidR="00D128F7" w:rsidRPr="007E0F91" w:rsidRDefault="00D128F7" w:rsidP="00D128F7">
            <w:pPr>
              <w:jc w:val="center"/>
              <w:rPr>
                <w:ins w:id="22576" w:author="Στάθης Καπ" w:date="2023-03-09T06:32:00Z"/>
                <w:sz w:val="16"/>
                <w:szCs w:val="16"/>
              </w:rPr>
            </w:pPr>
            <w:ins w:id="22577" w:author="Στάθης Καπ" w:date="2023-03-09T07:43:00Z">
              <w:r>
                <w:rPr>
                  <w:rFonts w:ascii="Calibri" w:hAnsi="Calibri" w:cs="Calibri"/>
                  <w:color w:val="000000"/>
                  <w:sz w:val="16"/>
                  <w:szCs w:val="16"/>
                </w:rPr>
                <w:t>0.376</w:t>
              </w:r>
            </w:ins>
          </w:p>
        </w:tc>
        <w:tc>
          <w:tcPr>
            <w:tcW w:w="454" w:type="dxa"/>
            <w:tcBorders>
              <w:right w:val="single" w:sz="4" w:space="0" w:color="auto"/>
            </w:tcBorders>
            <w:vAlign w:val="center"/>
          </w:tcPr>
          <w:p w14:paraId="6C73BF3F" w14:textId="70E79734" w:rsidR="00D128F7" w:rsidRPr="007E0F91" w:rsidRDefault="00D128F7" w:rsidP="00D128F7">
            <w:pPr>
              <w:jc w:val="center"/>
              <w:rPr>
                <w:ins w:id="22578" w:author="Στάθης Καπ" w:date="2023-03-09T06:32:00Z"/>
                <w:sz w:val="16"/>
                <w:szCs w:val="16"/>
              </w:rPr>
            </w:pPr>
            <w:ins w:id="22579" w:author="Στάθης Καπ" w:date="2023-03-09T07:43:00Z">
              <w:r>
                <w:rPr>
                  <w:rFonts w:ascii="Calibri" w:hAnsi="Calibri" w:cs="Calibri"/>
                  <w:color w:val="000000"/>
                  <w:sz w:val="16"/>
                  <w:szCs w:val="16"/>
                </w:rPr>
                <w:t>66.16</w:t>
              </w:r>
            </w:ins>
          </w:p>
        </w:tc>
        <w:tc>
          <w:tcPr>
            <w:tcW w:w="453" w:type="dxa"/>
            <w:tcBorders>
              <w:left w:val="single" w:sz="4" w:space="0" w:color="auto"/>
            </w:tcBorders>
            <w:vAlign w:val="center"/>
          </w:tcPr>
          <w:p w14:paraId="2F7CD6B6" w14:textId="4DD1FDEA" w:rsidR="00D128F7" w:rsidRPr="007E0F91" w:rsidRDefault="00D128F7" w:rsidP="00D128F7">
            <w:pPr>
              <w:jc w:val="center"/>
              <w:rPr>
                <w:ins w:id="22580" w:author="Στάθης Καπ" w:date="2023-03-09T06:32:00Z"/>
                <w:sz w:val="16"/>
                <w:szCs w:val="16"/>
              </w:rPr>
            </w:pPr>
            <w:ins w:id="22581" w:author="Στάθης Καπ" w:date="2023-03-09T07:43:00Z">
              <w:r>
                <w:rPr>
                  <w:rFonts w:ascii="Calibri" w:hAnsi="Calibri" w:cs="Calibri"/>
                  <w:color w:val="000000"/>
                  <w:sz w:val="16"/>
                  <w:szCs w:val="16"/>
                </w:rPr>
                <w:t>1566</w:t>
              </w:r>
            </w:ins>
          </w:p>
        </w:tc>
        <w:tc>
          <w:tcPr>
            <w:tcW w:w="454" w:type="dxa"/>
            <w:vAlign w:val="center"/>
          </w:tcPr>
          <w:p w14:paraId="6345E3A6" w14:textId="7F44631E" w:rsidR="00D128F7" w:rsidRPr="007E0F91" w:rsidRDefault="00D128F7" w:rsidP="00D128F7">
            <w:pPr>
              <w:jc w:val="center"/>
              <w:rPr>
                <w:ins w:id="22582" w:author="Στάθης Καπ" w:date="2023-03-09T06:32:00Z"/>
                <w:sz w:val="16"/>
                <w:szCs w:val="16"/>
              </w:rPr>
            </w:pPr>
            <w:ins w:id="22583" w:author="Στάθης Καπ" w:date="2023-03-09T07:43:00Z">
              <w:r>
                <w:rPr>
                  <w:rFonts w:ascii="Calibri" w:hAnsi="Calibri" w:cs="Calibri"/>
                  <w:color w:val="000000"/>
                  <w:sz w:val="16"/>
                  <w:szCs w:val="16"/>
                </w:rPr>
                <w:t>5.38</w:t>
              </w:r>
            </w:ins>
          </w:p>
        </w:tc>
        <w:tc>
          <w:tcPr>
            <w:tcW w:w="454" w:type="dxa"/>
            <w:vAlign w:val="center"/>
          </w:tcPr>
          <w:p w14:paraId="0B3B47DA" w14:textId="507BD047" w:rsidR="00D128F7" w:rsidRPr="007E0F91" w:rsidRDefault="00D128F7" w:rsidP="00D128F7">
            <w:pPr>
              <w:jc w:val="center"/>
              <w:rPr>
                <w:ins w:id="22584" w:author="Στάθης Καπ" w:date="2023-03-09T06:32:00Z"/>
                <w:sz w:val="16"/>
                <w:szCs w:val="16"/>
              </w:rPr>
            </w:pPr>
            <w:ins w:id="22585"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C4022ED" w14:textId="38F21114" w:rsidR="00D128F7" w:rsidRPr="007E0F91" w:rsidRDefault="00D128F7" w:rsidP="00D128F7">
            <w:pPr>
              <w:jc w:val="center"/>
              <w:rPr>
                <w:ins w:id="22586" w:author="Στάθης Καπ" w:date="2023-03-09T06:32:00Z"/>
                <w:sz w:val="16"/>
                <w:szCs w:val="16"/>
              </w:rPr>
            </w:pPr>
            <w:ins w:id="22587" w:author="Στάθης Καπ" w:date="2023-03-09T07:43:00Z">
              <w:r>
                <w:rPr>
                  <w:rFonts w:ascii="Calibri" w:hAnsi="Calibri" w:cs="Calibri"/>
                  <w:color w:val="000000"/>
                  <w:sz w:val="16"/>
                  <w:szCs w:val="16"/>
                </w:rPr>
                <w:t>81.37</w:t>
              </w:r>
            </w:ins>
          </w:p>
        </w:tc>
      </w:tr>
      <w:tr w:rsidR="00D128F7" w14:paraId="3E16014B" w14:textId="77777777" w:rsidTr="009861B1">
        <w:trPr>
          <w:trHeight w:val="170"/>
          <w:jc w:val="center"/>
          <w:ins w:id="2258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C06C2" w14:textId="77777777" w:rsidR="00D128F7" w:rsidRPr="009861B1" w:rsidRDefault="00D128F7" w:rsidP="00D128F7">
            <w:pPr>
              <w:jc w:val="center"/>
              <w:rPr>
                <w:ins w:id="22589" w:author="Στάθης Καπ" w:date="2023-03-09T06:32:00Z"/>
                <w:rFonts w:ascii="Calibri" w:hAnsi="Calibri" w:cs="Calibri"/>
                <w:color w:val="000000"/>
                <w:sz w:val="16"/>
                <w:szCs w:val="16"/>
              </w:rPr>
            </w:pPr>
            <w:ins w:id="22590" w:author="Στάθης Καπ" w:date="2023-03-09T06:32:00Z">
              <w:r w:rsidRPr="009861B1">
                <w:rPr>
                  <w:rFonts w:ascii="Calibri" w:hAnsi="Calibri" w:cs="Calibri"/>
                  <w:color w:val="000000"/>
                  <w:sz w:val="16"/>
                  <w:szCs w:val="16"/>
                </w:rPr>
                <w:t>rc206</w:t>
              </w:r>
            </w:ins>
          </w:p>
        </w:tc>
        <w:tc>
          <w:tcPr>
            <w:tcW w:w="565" w:type="dxa"/>
            <w:tcBorders>
              <w:left w:val="single" w:sz="4" w:space="0" w:color="auto"/>
            </w:tcBorders>
            <w:vAlign w:val="center"/>
          </w:tcPr>
          <w:p w14:paraId="23EC39B6" w14:textId="6676E20A" w:rsidR="00D128F7" w:rsidRPr="007E0F91" w:rsidRDefault="00D128F7" w:rsidP="00D128F7">
            <w:pPr>
              <w:jc w:val="center"/>
              <w:rPr>
                <w:ins w:id="22591" w:author="Στάθης Καπ" w:date="2023-03-09T06:32:00Z"/>
                <w:sz w:val="16"/>
                <w:szCs w:val="16"/>
              </w:rPr>
            </w:pPr>
            <w:ins w:id="22592"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86ED110" w14:textId="679450ED" w:rsidR="00D128F7" w:rsidRPr="007E0F91" w:rsidRDefault="00D128F7" w:rsidP="00D128F7">
            <w:pPr>
              <w:jc w:val="center"/>
              <w:rPr>
                <w:ins w:id="22593" w:author="Στάθης Καπ" w:date="2023-03-09T06:32:00Z"/>
                <w:sz w:val="16"/>
                <w:szCs w:val="16"/>
              </w:rPr>
            </w:pPr>
            <w:ins w:id="22594" w:author="Στάθης Καπ" w:date="2023-03-09T07:43:00Z">
              <w:r>
                <w:rPr>
                  <w:rFonts w:ascii="Calibri" w:hAnsi="Calibri" w:cs="Calibri"/>
                  <w:color w:val="000000"/>
                  <w:sz w:val="16"/>
                  <w:szCs w:val="16"/>
                </w:rPr>
                <w:t>1708</w:t>
              </w:r>
            </w:ins>
          </w:p>
        </w:tc>
        <w:tc>
          <w:tcPr>
            <w:tcW w:w="453" w:type="dxa"/>
            <w:tcBorders>
              <w:left w:val="single" w:sz="4" w:space="0" w:color="auto"/>
            </w:tcBorders>
            <w:vAlign w:val="center"/>
          </w:tcPr>
          <w:p w14:paraId="0E571367" w14:textId="3171640B" w:rsidR="00D128F7" w:rsidRPr="007E0F91" w:rsidRDefault="00D128F7" w:rsidP="00D128F7">
            <w:pPr>
              <w:jc w:val="center"/>
              <w:rPr>
                <w:ins w:id="22595" w:author="Στάθης Καπ" w:date="2023-03-09T06:32:00Z"/>
                <w:sz w:val="16"/>
                <w:szCs w:val="16"/>
              </w:rPr>
            </w:pPr>
            <w:ins w:id="22596" w:author="Στάθης Καπ" w:date="2023-03-09T07:43:00Z">
              <w:r>
                <w:rPr>
                  <w:rFonts w:ascii="Calibri" w:hAnsi="Calibri" w:cs="Calibri"/>
                  <w:color w:val="000000"/>
                  <w:sz w:val="16"/>
                  <w:szCs w:val="16"/>
                </w:rPr>
                <w:t>1714</w:t>
              </w:r>
            </w:ins>
          </w:p>
        </w:tc>
        <w:tc>
          <w:tcPr>
            <w:tcW w:w="708" w:type="dxa"/>
            <w:vAlign w:val="center"/>
          </w:tcPr>
          <w:p w14:paraId="3D901FEC" w14:textId="3915A236" w:rsidR="00D128F7" w:rsidRPr="007E0F91" w:rsidRDefault="00D128F7" w:rsidP="00D128F7">
            <w:pPr>
              <w:jc w:val="center"/>
              <w:rPr>
                <w:ins w:id="22597" w:author="Στάθης Καπ" w:date="2023-03-09T06:32:00Z"/>
                <w:sz w:val="16"/>
                <w:szCs w:val="16"/>
              </w:rPr>
            </w:pPr>
            <w:ins w:id="22598"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5D2581D7" w14:textId="34ABE979" w:rsidR="00D128F7" w:rsidRPr="007E0F91" w:rsidRDefault="00D128F7" w:rsidP="00D128F7">
            <w:pPr>
              <w:jc w:val="center"/>
              <w:rPr>
                <w:ins w:id="22599" w:author="Στάθης Καπ" w:date="2023-03-09T06:32:00Z"/>
                <w:sz w:val="16"/>
                <w:szCs w:val="16"/>
              </w:rPr>
            </w:pPr>
            <w:ins w:id="22600" w:author="Στάθης Καπ" w:date="2023-03-09T07:43:00Z">
              <w:r>
                <w:rPr>
                  <w:rFonts w:ascii="Calibri" w:hAnsi="Calibri" w:cs="Calibri"/>
                  <w:color w:val="000000"/>
                  <w:sz w:val="16"/>
                  <w:szCs w:val="16"/>
                </w:rPr>
                <w:t>0.424</w:t>
              </w:r>
            </w:ins>
          </w:p>
        </w:tc>
        <w:tc>
          <w:tcPr>
            <w:tcW w:w="453" w:type="dxa"/>
            <w:tcBorders>
              <w:left w:val="single" w:sz="4" w:space="0" w:color="auto"/>
            </w:tcBorders>
            <w:vAlign w:val="center"/>
          </w:tcPr>
          <w:p w14:paraId="02F2FE89" w14:textId="28F02357" w:rsidR="00D128F7" w:rsidRPr="007E0F91" w:rsidRDefault="00D128F7" w:rsidP="00D128F7">
            <w:pPr>
              <w:jc w:val="center"/>
              <w:rPr>
                <w:ins w:id="22601" w:author="Στάθης Καπ" w:date="2023-03-09T06:32:00Z"/>
                <w:sz w:val="16"/>
                <w:szCs w:val="16"/>
              </w:rPr>
            </w:pPr>
            <w:ins w:id="22602" w:author="Στάθης Καπ" w:date="2023-03-09T07:43:00Z">
              <w:r>
                <w:rPr>
                  <w:rFonts w:ascii="Calibri" w:hAnsi="Calibri" w:cs="Calibri"/>
                  <w:color w:val="000000"/>
                  <w:sz w:val="16"/>
                  <w:szCs w:val="16"/>
                </w:rPr>
                <w:t>1706</w:t>
              </w:r>
            </w:ins>
          </w:p>
        </w:tc>
        <w:tc>
          <w:tcPr>
            <w:tcW w:w="454" w:type="dxa"/>
            <w:vAlign w:val="center"/>
          </w:tcPr>
          <w:p w14:paraId="3F1B70B0" w14:textId="51FF4E1C" w:rsidR="00D128F7" w:rsidRPr="007E0F91" w:rsidRDefault="00D128F7" w:rsidP="00D128F7">
            <w:pPr>
              <w:jc w:val="center"/>
              <w:rPr>
                <w:ins w:id="22603" w:author="Στάθης Καπ" w:date="2023-03-09T06:32:00Z"/>
                <w:sz w:val="16"/>
                <w:szCs w:val="16"/>
              </w:rPr>
            </w:pPr>
            <w:ins w:id="22604" w:author="Στάθης Καπ" w:date="2023-03-09T07:43:00Z">
              <w:r>
                <w:rPr>
                  <w:rFonts w:ascii="Calibri" w:hAnsi="Calibri" w:cs="Calibri"/>
                  <w:color w:val="000000"/>
                  <w:sz w:val="16"/>
                  <w:szCs w:val="16"/>
                </w:rPr>
                <w:t>0.47</w:t>
              </w:r>
            </w:ins>
          </w:p>
        </w:tc>
        <w:tc>
          <w:tcPr>
            <w:tcW w:w="454" w:type="dxa"/>
            <w:vAlign w:val="center"/>
          </w:tcPr>
          <w:p w14:paraId="1ABEDC25" w14:textId="083EDCB2" w:rsidR="00D128F7" w:rsidRPr="007E0F91" w:rsidRDefault="00D128F7" w:rsidP="00D128F7">
            <w:pPr>
              <w:jc w:val="center"/>
              <w:rPr>
                <w:ins w:id="22605" w:author="Στάθης Καπ" w:date="2023-03-09T06:32:00Z"/>
                <w:sz w:val="16"/>
                <w:szCs w:val="16"/>
              </w:rPr>
            </w:pPr>
            <w:ins w:id="22606" w:author="Στάθης Καπ" w:date="2023-03-09T07:43:00Z">
              <w:r>
                <w:rPr>
                  <w:rFonts w:ascii="Calibri" w:hAnsi="Calibri" w:cs="Calibri"/>
                  <w:color w:val="000000"/>
                  <w:sz w:val="16"/>
                  <w:szCs w:val="16"/>
                </w:rPr>
                <w:t>0.449</w:t>
              </w:r>
            </w:ins>
          </w:p>
        </w:tc>
        <w:tc>
          <w:tcPr>
            <w:tcW w:w="457" w:type="dxa"/>
            <w:tcBorders>
              <w:right w:val="single" w:sz="4" w:space="0" w:color="auto"/>
            </w:tcBorders>
            <w:vAlign w:val="center"/>
          </w:tcPr>
          <w:p w14:paraId="27103782" w14:textId="6EA5567A" w:rsidR="00D128F7" w:rsidRPr="007E0F91" w:rsidRDefault="00D128F7" w:rsidP="00D128F7">
            <w:pPr>
              <w:jc w:val="center"/>
              <w:rPr>
                <w:ins w:id="22607" w:author="Στάθης Καπ" w:date="2023-03-09T06:32:00Z"/>
                <w:sz w:val="16"/>
                <w:szCs w:val="16"/>
              </w:rPr>
            </w:pPr>
            <w:ins w:id="22608" w:author="Στάθης Καπ" w:date="2023-03-09T07:43:00Z">
              <w:r>
                <w:rPr>
                  <w:rFonts w:ascii="Calibri" w:hAnsi="Calibri" w:cs="Calibri"/>
                  <w:color w:val="000000"/>
                  <w:sz w:val="16"/>
                  <w:szCs w:val="16"/>
                </w:rPr>
                <w:t>-5.9</w:t>
              </w:r>
            </w:ins>
          </w:p>
        </w:tc>
        <w:tc>
          <w:tcPr>
            <w:tcW w:w="453" w:type="dxa"/>
            <w:tcBorders>
              <w:left w:val="single" w:sz="4" w:space="0" w:color="auto"/>
            </w:tcBorders>
            <w:vAlign w:val="center"/>
          </w:tcPr>
          <w:p w14:paraId="342E3551" w14:textId="33A4FE0D" w:rsidR="00D128F7" w:rsidRPr="007E0F91" w:rsidRDefault="00D128F7" w:rsidP="00D128F7">
            <w:pPr>
              <w:jc w:val="center"/>
              <w:rPr>
                <w:ins w:id="22609" w:author="Στάθης Καπ" w:date="2023-03-09T06:32:00Z"/>
                <w:sz w:val="16"/>
                <w:szCs w:val="16"/>
              </w:rPr>
            </w:pPr>
            <w:ins w:id="22610" w:author="Στάθης Καπ" w:date="2023-03-09T07:43:00Z">
              <w:r>
                <w:rPr>
                  <w:rFonts w:ascii="Calibri" w:hAnsi="Calibri" w:cs="Calibri"/>
                  <w:color w:val="000000"/>
                  <w:sz w:val="16"/>
                  <w:szCs w:val="16"/>
                </w:rPr>
                <w:t>1692</w:t>
              </w:r>
            </w:ins>
          </w:p>
        </w:tc>
        <w:tc>
          <w:tcPr>
            <w:tcW w:w="454" w:type="dxa"/>
            <w:vAlign w:val="center"/>
          </w:tcPr>
          <w:p w14:paraId="6BC03C04" w14:textId="001E0D04" w:rsidR="00D128F7" w:rsidRPr="007E0F91" w:rsidRDefault="00D128F7" w:rsidP="00D128F7">
            <w:pPr>
              <w:jc w:val="center"/>
              <w:rPr>
                <w:ins w:id="22611" w:author="Στάθης Καπ" w:date="2023-03-09T06:32:00Z"/>
                <w:sz w:val="16"/>
                <w:szCs w:val="16"/>
              </w:rPr>
            </w:pPr>
            <w:ins w:id="22612" w:author="Στάθης Καπ" w:date="2023-03-09T07:43:00Z">
              <w:r>
                <w:rPr>
                  <w:rFonts w:ascii="Calibri" w:hAnsi="Calibri" w:cs="Calibri"/>
                  <w:color w:val="000000"/>
                  <w:sz w:val="16"/>
                  <w:szCs w:val="16"/>
                </w:rPr>
                <w:t>1.28</w:t>
              </w:r>
            </w:ins>
          </w:p>
        </w:tc>
        <w:tc>
          <w:tcPr>
            <w:tcW w:w="454" w:type="dxa"/>
            <w:vAlign w:val="center"/>
          </w:tcPr>
          <w:p w14:paraId="48CB4C41" w14:textId="5FB84D13" w:rsidR="00D128F7" w:rsidRPr="007E0F91" w:rsidRDefault="00D128F7" w:rsidP="00D128F7">
            <w:pPr>
              <w:jc w:val="center"/>
              <w:rPr>
                <w:ins w:id="22613" w:author="Στάθης Καπ" w:date="2023-03-09T06:32:00Z"/>
                <w:sz w:val="16"/>
                <w:szCs w:val="16"/>
              </w:rPr>
            </w:pPr>
            <w:ins w:id="22614"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3A393B8C" w14:textId="3C71CE22" w:rsidR="00D128F7" w:rsidRPr="007E0F91" w:rsidRDefault="00D128F7" w:rsidP="00D128F7">
            <w:pPr>
              <w:jc w:val="center"/>
              <w:rPr>
                <w:ins w:id="22615" w:author="Στάθης Καπ" w:date="2023-03-09T06:32:00Z"/>
                <w:sz w:val="16"/>
                <w:szCs w:val="16"/>
              </w:rPr>
            </w:pPr>
            <w:ins w:id="22616" w:author="Στάθης Καπ" w:date="2023-03-09T07:43:00Z">
              <w:r>
                <w:rPr>
                  <w:rFonts w:ascii="Calibri" w:hAnsi="Calibri" w:cs="Calibri"/>
                  <w:color w:val="000000"/>
                  <w:sz w:val="16"/>
                  <w:szCs w:val="16"/>
                </w:rPr>
                <w:t>41.27</w:t>
              </w:r>
            </w:ins>
          </w:p>
        </w:tc>
        <w:tc>
          <w:tcPr>
            <w:tcW w:w="453" w:type="dxa"/>
            <w:tcBorders>
              <w:left w:val="single" w:sz="4" w:space="0" w:color="auto"/>
            </w:tcBorders>
            <w:vAlign w:val="center"/>
          </w:tcPr>
          <w:p w14:paraId="40AE2CD8" w14:textId="47E186DE" w:rsidR="00D128F7" w:rsidRPr="007E0F91" w:rsidRDefault="00D128F7" w:rsidP="00D128F7">
            <w:pPr>
              <w:jc w:val="center"/>
              <w:rPr>
                <w:ins w:id="22617" w:author="Στάθης Καπ" w:date="2023-03-09T06:32:00Z"/>
                <w:sz w:val="16"/>
                <w:szCs w:val="16"/>
              </w:rPr>
            </w:pPr>
            <w:ins w:id="22618" w:author="Στάθης Καπ" w:date="2023-03-09T07:43:00Z">
              <w:r>
                <w:rPr>
                  <w:rFonts w:ascii="Calibri" w:hAnsi="Calibri" w:cs="Calibri"/>
                  <w:color w:val="000000"/>
                  <w:sz w:val="16"/>
                  <w:szCs w:val="16"/>
                </w:rPr>
                <w:t>1685</w:t>
              </w:r>
            </w:ins>
          </w:p>
        </w:tc>
        <w:tc>
          <w:tcPr>
            <w:tcW w:w="454" w:type="dxa"/>
            <w:vAlign w:val="center"/>
          </w:tcPr>
          <w:p w14:paraId="74FB4324" w14:textId="3E5D1D2F" w:rsidR="00D128F7" w:rsidRPr="007E0F91" w:rsidRDefault="00D128F7" w:rsidP="00D128F7">
            <w:pPr>
              <w:jc w:val="center"/>
              <w:rPr>
                <w:ins w:id="22619" w:author="Στάθης Καπ" w:date="2023-03-09T06:32:00Z"/>
                <w:sz w:val="16"/>
                <w:szCs w:val="16"/>
              </w:rPr>
            </w:pPr>
            <w:ins w:id="22620" w:author="Στάθης Καπ" w:date="2023-03-09T07:43:00Z">
              <w:r>
                <w:rPr>
                  <w:rFonts w:ascii="Calibri" w:hAnsi="Calibri" w:cs="Calibri"/>
                  <w:color w:val="000000"/>
                  <w:sz w:val="16"/>
                  <w:szCs w:val="16"/>
                </w:rPr>
                <w:t>1.69</w:t>
              </w:r>
            </w:ins>
          </w:p>
        </w:tc>
        <w:tc>
          <w:tcPr>
            <w:tcW w:w="454" w:type="dxa"/>
            <w:vAlign w:val="center"/>
          </w:tcPr>
          <w:p w14:paraId="664BB2C3" w14:textId="3E61B4B2" w:rsidR="00D128F7" w:rsidRPr="007E0F91" w:rsidRDefault="00D128F7" w:rsidP="00D128F7">
            <w:pPr>
              <w:jc w:val="center"/>
              <w:rPr>
                <w:ins w:id="22621" w:author="Στάθης Καπ" w:date="2023-03-09T06:32:00Z"/>
                <w:sz w:val="16"/>
                <w:szCs w:val="16"/>
              </w:rPr>
            </w:pPr>
            <w:ins w:id="22622" w:author="Στάθης Καπ" w:date="2023-03-09T07:43:00Z">
              <w:r>
                <w:rPr>
                  <w:rFonts w:ascii="Calibri" w:hAnsi="Calibri" w:cs="Calibri"/>
                  <w:color w:val="000000"/>
                  <w:sz w:val="16"/>
                  <w:szCs w:val="16"/>
                </w:rPr>
                <w:t>0.235</w:t>
              </w:r>
            </w:ins>
          </w:p>
        </w:tc>
        <w:tc>
          <w:tcPr>
            <w:tcW w:w="461" w:type="dxa"/>
            <w:tcBorders>
              <w:right w:val="single" w:sz="4" w:space="0" w:color="auto"/>
            </w:tcBorders>
            <w:vAlign w:val="center"/>
          </w:tcPr>
          <w:p w14:paraId="0115D842" w14:textId="455DF1B2" w:rsidR="00D128F7" w:rsidRPr="007E0F91" w:rsidRDefault="00D128F7" w:rsidP="00D128F7">
            <w:pPr>
              <w:jc w:val="center"/>
              <w:rPr>
                <w:ins w:id="22623" w:author="Στάθης Καπ" w:date="2023-03-09T06:32:00Z"/>
                <w:sz w:val="16"/>
                <w:szCs w:val="16"/>
              </w:rPr>
            </w:pPr>
            <w:ins w:id="22624" w:author="Στάθης Καπ" w:date="2023-03-09T07:43:00Z">
              <w:r>
                <w:rPr>
                  <w:rFonts w:ascii="Calibri" w:hAnsi="Calibri" w:cs="Calibri"/>
                  <w:color w:val="000000"/>
                  <w:sz w:val="16"/>
                  <w:szCs w:val="16"/>
                </w:rPr>
                <w:t>44.58</w:t>
              </w:r>
            </w:ins>
          </w:p>
        </w:tc>
      </w:tr>
      <w:tr w:rsidR="00D128F7" w14:paraId="59C2F41D" w14:textId="77777777" w:rsidTr="009861B1">
        <w:trPr>
          <w:trHeight w:val="170"/>
          <w:jc w:val="center"/>
          <w:ins w:id="2262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D3C5F41" w14:textId="77777777" w:rsidR="00D128F7" w:rsidRPr="009861B1" w:rsidRDefault="00D128F7" w:rsidP="00D128F7">
            <w:pPr>
              <w:jc w:val="center"/>
              <w:rPr>
                <w:ins w:id="22626" w:author="Στάθης Καπ" w:date="2023-03-09T06:32:00Z"/>
                <w:rFonts w:ascii="Calibri" w:hAnsi="Calibri" w:cs="Calibri"/>
                <w:color w:val="000000"/>
                <w:sz w:val="16"/>
                <w:szCs w:val="16"/>
              </w:rPr>
            </w:pPr>
            <w:ins w:id="22627" w:author="Στάθης Καπ" w:date="2023-03-09T06:32:00Z">
              <w:r w:rsidRPr="009861B1">
                <w:rPr>
                  <w:rFonts w:ascii="Calibri" w:hAnsi="Calibri" w:cs="Calibri"/>
                  <w:color w:val="000000"/>
                  <w:sz w:val="16"/>
                  <w:szCs w:val="16"/>
                </w:rPr>
                <w:t>rc207</w:t>
              </w:r>
            </w:ins>
          </w:p>
        </w:tc>
        <w:tc>
          <w:tcPr>
            <w:tcW w:w="565" w:type="dxa"/>
            <w:tcBorders>
              <w:left w:val="single" w:sz="4" w:space="0" w:color="auto"/>
            </w:tcBorders>
            <w:vAlign w:val="center"/>
          </w:tcPr>
          <w:p w14:paraId="401F3115" w14:textId="78599EA9" w:rsidR="00D128F7" w:rsidRPr="007E0F91" w:rsidRDefault="00D128F7" w:rsidP="00D128F7">
            <w:pPr>
              <w:jc w:val="center"/>
              <w:rPr>
                <w:ins w:id="22628" w:author="Στάθης Καπ" w:date="2023-03-09T06:32:00Z"/>
                <w:sz w:val="16"/>
                <w:szCs w:val="16"/>
              </w:rPr>
            </w:pPr>
            <w:ins w:id="22629"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07AABED6" w14:textId="304B6C70" w:rsidR="00D128F7" w:rsidRPr="007E0F91" w:rsidRDefault="00D128F7" w:rsidP="00D128F7">
            <w:pPr>
              <w:jc w:val="center"/>
              <w:rPr>
                <w:ins w:id="22630" w:author="Στάθης Καπ" w:date="2023-03-09T06:32:00Z"/>
                <w:sz w:val="16"/>
                <w:szCs w:val="16"/>
              </w:rPr>
            </w:pPr>
            <w:ins w:id="22631" w:author="Στάθης Καπ" w:date="2023-03-09T07:43:00Z">
              <w:r>
                <w:rPr>
                  <w:rFonts w:ascii="Calibri" w:hAnsi="Calibri" w:cs="Calibri"/>
                  <w:color w:val="000000"/>
                  <w:sz w:val="16"/>
                  <w:szCs w:val="16"/>
                </w:rPr>
                <w:t>1713</w:t>
              </w:r>
            </w:ins>
          </w:p>
        </w:tc>
        <w:tc>
          <w:tcPr>
            <w:tcW w:w="453" w:type="dxa"/>
            <w:tcBorders>
              <w:left w:val="single" w:sz="4" w:space="0" w:color="auto"/>
            </w:tcBorders>
            <w:vAlign w:val="center"/>
          </w:tcPr>
          <w:p w14:paraId="3C67C0CE" w14:textId="0954CDAD" w:rsidR="00D128F7" w:rsidRPr="007E0F91" w:rsidRDefault="00D128F7" w:rsidP="00D128F7">
            <w:pPr>
              <w:jc w:val="center"/>
              <w:rPr>
                <w:ins w:id="22632" w:author="Στάθης Καπ" w:date="2023-03-09T06:32:00Z"/>
                <w:sz w:val="16"/>
                <w:szCs w:val="16"/>
              </w:rPr>
            </w:pPr>
            <w:ins w:id="22633" w:author="Στάθης Καπ" w:date="2023-03-09T07:43:00Z">
              <w:r>
                <w:rPr>
                  <w:rFonts w:ascii="Calibri" w:hAnsi="Calibri" w:cs="Calibri"/>
                  <w:color w:val="000000"/>
                  <w:sz w:val="16"/>
                  <w:szCs w:val="16"/>
                </w:rPr>
                <w:t>1712</w:t>
              </w:r>
            </w:ins>
          </w:p>
        </w:tc>
        <w:tc>
          <w:tcPr>
            <w:tcW w:w="708" w:type="dxa"/>
            <w:vAlign w:val="center"/>
          </w:tcPr>
          <w:p w14:paraId="735C66FD" w14:textId="14A74426" w:rsidR="00D128F7" w:rsidRPr="007E0F91" w:rsidRDefault="00D128F7" w:rsidP="00D128F7">
            <w:pPr>
              <w:jc w:val="center"/>
              <w:rPr>
                <w:ins w:id="22634" w:author="Στάθης Καπ" w:date="2023-03-09T06:32:00Z"/>
                <w:sz w:val="16"/>
                <w:szCs w:val="16"/>
              </w:rPr>
            </w:pPr>
            <w:ins w:id="22635" w:author="Στάθης Καπ" w:date="2023-03-09T07:43:00Z">
              <w:r>
                <w:rPr>
                  <w:rFonts w:ascii="Calibri" w:hAnsi="Calibri" w:cs="Calibri"/>
                  <w:color w:val="000000"/>
                  <w:sz w:val="16"/>
                  <w:szCs w:val="16"/>
                </w:rPr>
                <w:t>0.7</w:t>
              </w:r>
            </w:ins>
          </w:p>
        </w:tc>
        <w:tc>
          <w:tcPr>
            <w:tcW w:w="652" w:type="dxa"/>
            <w:tcBorders>
              <w:right w:val="single" w:sz="4" w:space="0" w:color="auto"/>
            </w:tcBorders>
            <w:vAlign w:val="center"/>
          </w:tcPr>
          <w:p w14:paraId="3AE7F50B" w14:textId="1C9A4D57" w:rsidR="00D128F7" w:rsidRPr="007E0F91" w:rsidRDefault="00D128F7" w:rsidP="00D128F7">
            <w:pPr>
              <w:jc w:val="center"/>
              <w:rPr>
                <w:ins w:id="22636" w:author="Στάθης Καπ" w:date="2023-03-09T06:32:00Z"/>
                <w:sz w:val="16"/>
                <w:szCs w:val="16"/>
              </w:rPr>
            </w:pPr>
            <w:ins w:id="22637" w:author="Στάθης Καπ" w:date="2023-03-09T07:43:00Z">
              <w:r>
                <w:rPr>
                  <w:rFonts w:ascii="Calibri" w:hAnsi="Calibri" w:cs="Calibri"/>
                  <w:color w:val="000000"/>
                  <w:sz w:val="16"/>
                  <w:szCs w:val="16"/>
                </w:rPr>
                <w:t>0.251</w:t>
              </w:r>
            </w:ins>
          </w:p>
        </w:tc>
        <w:tc>
          <w:tcPr>
            <w:tcW w:w="453" w:type="dxa"/>
            <w:tcBorders>
              <w:left w:val="single" w:sz="4" w:space="0" w:color="auto"/>
            </w:tcBorders>
            <w:vAlign w:val="center"/>
          </w:tcPr>
          <w:p w14:paraId="6FB067A8" w14:textId="18FB4F5B" w:rsidR="00D128F7" w:rsidRPr="007E0F91" w:rsidRDefault="00D128F7" w:rsidP="00D128F7">
            <w:pPr>
              <w:jc w:val="center"/>
              <w:rPr>
                <w:ins w:id="22638" w:author="Στάθης Καπ" w:date="2023-03-09T06:32:00Z"/>
                <w:sz w:val="16"/>
                <w:szCs w:val="16"/>
              </w:rPr>
            </w:pPr>
            <w:ins w:id="22639" w:author="Στάθης Καπ" w:date="2023-03-09T07:43:00Z">
              <w:r>
                <w:rPr>
                  <w:rFonts w:ascii="Calibri" w:hAnsi="Calibri" w:cs="Calibri"/>
                  <w:color w:val="000000"/>
                  <w:sz w:val="16"/>
                  <w:szCs w:val="16"/>
                </w:rPr>
                <w:t>1712</w:t>
              </w:r>
            </w:ins>
          </w:p>
        </w:tc>
        <w:tc>
          <w:tcPr>
            <w:tcW w:w="454" w:type="dxa"/>
            <w:vAlign w:val="center"/>
          </w:tcPr>
          <w:p w14:paraId="5D858EDE" w14:textId="745F9B56" w:rsidR="00D128F7" w:rsidRPr="007E0F91" w:rsidRDefault="00D128F7" w:rsidP="00D128F7">
            <w:pPr>
              <w:jc w:val="center"/>
              <w:rPr>
                <w:ins w:id="22640" w:author="Στάθης Καπ" w:date="2023-03-09T06:32:00Z"/>
                <w:sz w:val="16"/>
                <w:szCs w:val="16"/>
              </w:rPr>
            </w:pPr>
            <w:ins w:id="22641" w:author="Στάθης Καπ" w:date="2023-03-09T07:43:00Z">
              <w:r>
                <w:rPr>
                  <w:rFonts w:ascii="Calibri" w:hAnsi="Calibri" w:cs="Calibri"/>
                  <w:color w:val="000000"/>
                  <w:sz w:val="16"/>
                  <w:szCs w:val="16"/>
                </w:rPr>
                <w:t>0</w:t>
              </w:r>
            </w:ins>
          </w:p>
        </w:tc>
        <w:tc>
          <w:tcPr>
            <w:tcW w:w="454" w:type="dxa"/>
            <w:vAlign w:val="center"/>
          </w:tcPr>
          <w:p w14:paraId="67C6B7C8" w14:textId="6158B7F5" w:rsidR="00D128F7" w:rsidRPr="007E0F91" w:rsidRDefault="00D128F7" w:rsidP="00D128F7">
            <w:pPr>
              <w:jc w:val="center"/>
              <w:rPr>
                <w:ins w:id="22642" w:author="Στάθης Καπ" w:date="2023-03-09T06:32:00Z"/>
                <w:sz w:val="16"/>
                <w:szCs w:val="16"/>
              </w:rPr>
            </w:pPr>
            <w:ins w:id="22643" w:author="Στάθης Καπ" w:date="2023-03-09T07:43:00Z">
              <w:r>
                <w:rPr>
                  <w:rFonts w:ascii="Calibri" w:hAnsi="Calibri" w:cs="Calibri"/>
                  <w:color w:val="000000"/>
                  <w:sz w:val="16"/>
                  <w:szCs w:val="16"/>
                </w:rPr>
                <w:t>0.343</w:t>
              </w:r>
            </w:ins>
          </w:p>
        </w:tc>
        <w:tc>
          <w:tcPr>
            <w:tcW w:w="457" w:type="dxa"/>
            <w:tcBorders>
              <w:right w:val="single" w:sz="4" w:space="0" w:color="auto"/>
            </w:tcBorders>
            <w:vAlign w:val="center"/>
          </w:tcPr>
          <w:p w14:paraId="4D856B64" w14:textId="23961B0E" w:rsidR="00D128F7" w:rsidRPr="007E0F91" w:rsidRDefault="00D128F7" w:rsidP="00D128F7">
            <w:pPr>
              <w:jc w:val="center"/>
              <w:rPr>
                <w:ins w:id="22644" w:author="Στάθης Καπ" w:date="2023-03-09T06:32:00Z"/>
                <w:sz w:val="16"/>
                <w:szCs w:val="16"/>
              </w:rPr>
            </w:pPr>
            <w:ins w:id="22645" w:author="Στάθης Καπ" w:date="2023-03-09T07:43:00Z">
              <w:r>
                <w:rPr>
                  <w:rFonts w:ascii="Calibri" w:hAnsi="Calibri" w:cs="Calibri"/>
                  <w:color w:val="000000"/>
                  <w:sz w:val="16"/>
                  <w:szCs w:val="16"/>
                </w:rPr>
                <w:t>-36.65</w:t>
              </w:r>
            </w:ins>
          </w:p>
        </w:tc>
        <w:tc>
          <w:tcPr>
            <w:tcW w:w="453" w:type="dxa"/>
            <w:tcBorders>
              <w:left w:val="single" w:sz="4" w:space="0" w:color="auto"/>
            </w:tcBorders>
            <w:vAlign w:val="center"/>
          </w:tcPr>
          <w:p w14:paraId="1275BF36" w14:textId="0D604947" w:rsidR="00D128F7" w:rsidRPr="007E0F91" w:rsidRDefault="00D128F7" w:rsidP="00D128F7">
            <w:pPr>
              <w:jc w:val="center"/>
              <w:rPr>
                <w:ins w:id="22646" w:author="Στάθης Καπ" w:date="2023-03-09T06:32:00Z"/>
                <w:sz w:val="16"/>
                <w:szCs w:val="16"/>
              </w:rPr>
            </w:pPr>
            <w:ins w:id="22647" w:author="Στάθης Καπ" w:date="2023-03-09T07:43:00Z">
              <w:r>
                <w:rPr>
                  <w:rFonts w:ascii="Calibri" w:hAnsi="Calibri" w:cs="Calibri"/>
                  <w:color w:val="000000"/>
                  <w:sz w:val="16"/>
                  <w:szCs w:val="16"/>
                </w:rPr>
                <w:t>1709</w:t>
              </w:r>
            </w:ins>
          </w:p>
        </w:tc>
        <w:tc>
          <w:tcPr>
            <w:tcW w:w="454" w:type="dxa"/>
            <w:vAlign w:val="center"/>
          </w:tcPr>
          <w:p w14:paraId="4A3532F7" w14:textId="7522A9F2" w:rsidR="00D128F7" w:rsidRPr="007E0F91" w:rsidRDefault="00D128F7" w:rsidP="00D128F7">
            <w:pPr>
              <w:jc w:val="center"/>
              <w:rPr>
                <w:ins w:id="22648" w:author="Στάθης Καπ" w:date="2023-03-09T06:32:00Z"/>
                <w:sz w:val="16"/>
                <w:szCs w:val="16"/>
              </w:rPr>
            </w:pPr>
            <w:ins w:id="22649" w:author="Στάθης Καπ" w:date="2023-03-09T07:43:00Z">
              <w:r>
                <w:rPr>
                  <w:rFonts w:ascii="Calibri" w:hAnsi="Calibri" w:cs="Calibri"/>
                  <w:color w:val="000000"/>
                  <w:sz w:val="16"/>
                  <w:szCs w:val="16"/>
                </w:rPr>
                <w:t>0.18</w:t>
              </w:r>
            </w:ins>
          </w:p>
        </w:tc>
        <w:tc>
          <w:tcPr>
            <w:tcW w:w="454" w:type="dxa"/>
            <w:vAlign w:val="center"/>
          </w:tcPr>
          <w:p w14:paraId="75F0F7FB" w14:textId="6FC60FC4" w:rsidR="00D128F7" w:rsidRPr="007E0F91" w:rsidRDefault="00D128F7" w:rsidP="00D128F7">
            <w:pPr>
              <w:jc w:val="center"/>
              <w:rPr>
                <w:ins w:id="22650" w:author="Στάθης Καπ" w:date="2023-03-09T06:32:00Z"/>
                <w:sz w:val="16"/>
                <w:szCs w:val="16"/>
              </w:rPr>
            </w:pPr>
            <w:ins w:id="22651" w:author="Στάθης Καπ" w:date="2023-03-09T07:43:00Z">
              <w:r>
                <w:rPr>
                  <w:rFonts w:ascii="Calibri" w:hAnsi="Calibri" w:cs="Calibri"/>
                  <w:color w:val="000000"/>
                  <w:sz w:val="16"/>
                  <w:szCs w:val="16"/>
                </w:rPr>
                <w:t>0.326</w:t>
              </w:r>
            </w:ins>
          </w:p>
        </w:tc>
        <w:tc>
          <w:tcPr>
            <w:tcW w:w="454" w:type="dxa"/>
            <w:tcBorders>
              <w:right w:val="single" w:sz="4" w:space="0" w:color="auto"/>
            </w:tcBorders>
            <w:vAlign w:val="center"/>
          </w:tcPr>
          <w:p w14:paraId="3866589D" w14:textId="1C57CD63" w:rsidR="00D128F7" w:rsidRPr="007E0F91" w:rsidRDefault="00D128F7" w:rsidP="00D128F7">
            <w:pPr>
              <w:jc w:val="center"/>
              <w:rPr>
                <w:ins w:id="22652" w:author="Στάθης Καπ" w:date="2023-03-09T06:32:00Z"/>
                <w:sz w:val="16"/>
                <w:szCs w:val="16"/>
              </w:rPr>
            </w:pPr>
            <w:ins w:id="22653" w:author="Στάθης Καπ" w:date="2023-03-09T07:43:00Z">
              <w:r>
                <w:rPr>
                  <w:rFonts w:ascii="Calibri" w:hAnsi="Calibri" w:cs="Calibri"/>
                  <w:color w:val="000000"/>
                  <w:sz w:val="16"/>
                  <w:szCs w:val="16"/>
                </w:rPr>
                <w:t>-29.88</w:t>
              </w:r>
            </w:ins>
          </w:p>
        </w:tc>
        <w:tc>
          <w:tcPr>
            <w:tcW w:w="453" w:type="dxa"/>
            <w:tcBorders>
              <w:left w:val="single" w:sz="4" w:space="0" w:color="auto"/>
            </w:tcBorders>
            <w:vAlign w:val="center"/>
          </w:tcPr>
          <w:p w14:paraId="49623F66" w14:textId="1449D1DC" w:rsidR="00D128F7" w:rsidRPr="007E0F91" w:rsidRDefault="00D128F7" w:rsidP="00D128F7">
            <w:pPr>
              <w:jc w:val="center"/>
              <w:rPr>
                <w:ins w:id="22654" w:author="Στάθης Καπ" w:date="2023-03-09T06:32:00Z"/>
                <w:sz w:val="16"/>
                <w:szCs w:val="16"/>
              </w:rPr>
            </w:pPr>
            <w:ins w:id="22655" w:author="Στάθης Καπ" w:date="2023-03-09T07:43:00Z">
              <w:r>
                <w:rPr>
                  <w:rFonts w:ascii="Calibri" w:hAnsi="Calibri" w:cs="Calibri"/>
                  <w:color w:val="000000"/>
                  <w:sz w:val="16"/>
                  <w:szCs w:val="16"/>
                </w:rPr>
                <w:t>1689</w:t>
              </w:r>
            </w:ins>
          </w:p>
        </w:tc>
        <w:tc>
          <w:tcPr>
            <w:tcW w:w="454" w:type="dxa"/>
            <w:vAlign w:val="center"/>
          </w:tcPr>
          <w:p w14:paraId="59270704" w14:textId="1E9C4FA0" w:rsidR="00D128F7" w:rsidRPr="007E0F91" w:rsidRDefault="00D128F7" w:rsidP="00D128F7">
            <w:pPr>
              <w:jc w:val="center"/>
              <w:rPr>
                <w:ins w:id="22656" w:author="Στάθης Καπ" w:date="2023-03-09T06:32:00Z"/>
                <w:sz w:val="16"/>
                <w:szCs w:val="16"/>
              </w:rPr>
            </w:pPr>
            <w:ins w:id="22657" w:author="Στάθης Καπ" w:date="2023-03-09T07:43:00Z">
              <w:r>
                <w:rPr>
                  <w:rFonts w:ascii="Calibri" w:hAnsi="Calibri" w:cs="Calibri"/>
                  <w:color w:val="000000"/>
                  <w:sz w:val="16"/>
                  <w:szCs w:val="16"/>
                </w:rPr>
                <w:t>1.34</w:t>
              </w:r>
            </w:ins>
          </w:p>
        </w:tc>
        <w:tc>
          <w:tcPr>
            <w:tcW w:w="454" w:type="dxa"/>
            <w:vAlign w:val="center"/>
          </w:tcPr>
          <w:p w14:paraId="494511EC" w14:textId="4B932A33" w:rsidR="00D128F7" w:rsidRPr="007E0F91" w:rsidRDefault="00D128F7" w:rsidP="00D128F7">
            <w:pPr>
              <w:jc w:val="center"/>
              <w:rPr>
                <w:ins w:id="22658" w:author="Στάθης Καπ" w:date="2023-03-09T06:32:00Z"/>
                <w:sz w:val="16"/>
                <w:szCs w:val="16"/>
              </w:rPr>
            </w:pPr>
            <w:ins w:id="22659" w:author="Στάθης Καπ" w:date="2023-03-09T07:43:00Z">
              <w:r>
                <w:rPr>
                  <w:rFonts w:ascii="Calibri" w:hAnsi="Calibri" w:cs="Calibri"/>
                  <w:color w:val="000000"/>
                  <w:sz w:val="16"/>
                  <w:szCs w:val="16"/>
                </w:rPr>
                <w:t>0.18</w:t>
              </w:r>
            </w:ins>
          </w:p>
        </w:tc>
        <w:tc>
          <w:tcPr>
            <w:tcW w:w="461" w:type="dxa"/>
            <w:tcBorders>
              <w:right w:val="single" w:sz="4" w:space="0" w:color="auto"/>
            </w:tcBorders>
            <w:vAlign w:val="center"/>
          </w:tcPr>
          <w:p w14:paraId="79CD7308" w14:textId="67C6C8C2" w:rsidR="00D128F7" w:rsidRPr="007E0F91" w:rsidRDefault="00D128F7" w:rsidP="00D128F7">
            <w:pPr>
              <w:jc w:val="center"/>
              <w:rPr>
                <w:ins w:id="22660" w:author="Στάθης Καπ" w:date="2023-03-09T06:32:00Z"/>
                <w:sz w:val="16"/>
                <w:szCs w:val="16"/>
              </w:rPr>
            </w:pPr>
            <w:ins w:id="22661" w:author="Στάθης Καπ" w:date="2023-03-09T07:43:00Z">
              <w:r>
                <w:rPr>
                  <w:rFonts w:ascii="Calibri" w:hAnsi="Calibri" w:cs="Calibri"/>
                  <w:color w:val="000000"/>
                  <w:sz w:val="16"/>
                  <w:szCs w:val="16"/>
                </w:rPr>
                <w:t>28.29</w:t>
              </w:r>
            </w:ins>
          </w:p>
        </w:tc>
      </w:tr>
      <w:tr w:rsidR="00D128F7" w14:paraId="1FABE52A" w14:textId="77777777" w:rsidTr="009861B1">
        <w:trPr>
          <w:trHeight w:val="170"/>
          <w:jc w:val="center"/>
          <w:ins w:id="22662" w:author="Στάθης Καπ" w:date="2023-03-09T06:32: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271BE044" w14:textId="77777777" w:rsidR="00D128F7" w:rsidRPr="009861B1" w:rsidRDefault="00D128F7" w:rsidP="00D128F7">
            <w:pPr>
              <w:jc w:val="center"/>
              <w:rPr>
                <w:ins w:id="22663" w:author="Στάθης Καπ" w:date="2023-03-09T06:32:00Z"/>
                <w:rFonts w:ascii="Calibri" w:hAnsi="Calibri" w:cs="Calibri"/>
                <w:color w:val="000000"/>
                <w:sz w:val="16"/>
                <w:szCs w:val="16"/>
              </w:rPr>
            </w:pPr>
            <w:ins w:id="22664" w:author="Στάθης Καπ" w:date="2023-03-09T06:32: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3776179" w14:textId="27D7506F" w:rsidR="00D128F7" w:rsidRPr="007E0F91" w:rsidRDefault="00D128F7" w:rsidP="00D128F7">
            <w:pPr>
              <w:jc w:val="center"/>
              <w:rPr>
                <w:ins w:id="22665" w:author="Στάθης Καπ" w:date="2023-03-09T06:32:00Z"/>
                <w:sz w:val="16"/>
                <w:szCs w:val="16"/>
              </w:rPr>
            </w:pPr>
            <w:ins w:id="22666" w:author="Στάθης Καπ" w:date="2023-03-09T07:43: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45E357D1" w14:textId="421B66C5" w:rsidR="00D128F7" w:rsidRPr="007E0F91" w:rsidRDefault="00D128F7" w:rsidP="00D128F7">
            <w:pPr>
              <w:jc w:val="center"/>
              <w:rPr>
                <w:ins w:id="22667" w:author="Στάθης Καπ" w:date="2023-03-09T06:32:00Z"/>
                <w:sz w:val="16"/>
                <w:szCs w:val="16"/>
              </w:rPr>
            </w:pPr>
            <w:ins w:id="22668" w:author="Στάθης Καπ" w:date="2023-03-09T07:43: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3DACC651" w14:textId="7C7242B9" w:rsidR="00D128F7" w:rsidRPr="007E0F91" w:rsidRDefault="00D128F7" w:rsidP="00D128F7">
            <w:pPr>
              <w:jc w:val="center"/>
              <w:rPr>
                <w:ins w:id="22669" w:author="Στάθης Καπ" w:date="2023-03-09T06:32:00Z"/>
                <w:sz w:val="16"/>
                <w:szCs w:val="16"/>
              </w:rPr>
            </w:pPr>
            <w:ins w:id="22670" w:author="Στάθης Καπ" w:date="2023-03-09T07:43:00Z">
              <w:r>
                <w:rPr>
                  <w:rFonts w:ascii="Calibri" w:hAnsi="Calibri" w:cs="Calibri"/>
                  <w:color w:val="000000"/>
                  <w:sz w:val="16"/>
                  <w:szCs w:val="16"/>
                </w:rPr>
                <w:t>1724</w:t>
              </w:r>
            </w:ins>
          </w:p>
        </w:tc>
        <w:tc>
          <w:tcPr>
            <w:tcW w:w="708" w:type="dxa"/>
            <w:tcBorders>
              <w:bottom w:val="single" w:sz="4" w:space="0" w:color="auto"/>
            </w:tcBorders>
            <w:vAlign w:val="center"/>
          </w:tcPr>
          <w:p w14:paraId="2840DFA7" w14:textId="4FAB98E6" w:rsidR="00D128F7" w:rsidRPr="007E0F91" w:rsidRDefault="00D128F7" w:rsidP="00D128F7">
            <w:pPr>
              <w:jc w:val="center"/>
              <w:rPr>
                <w:ins w:id="22671" w:author="Στάθης Καπ" w:date="2023-03-09T06:32:00Z"/>
                <w:sz w:val="16"/>
                <w:szCs w:val="16"/>
              </w:rPr>
            </w:pPr>
            <w:ins w:id="22672" w:author="Στάθης Καπ" w:date="2023-03-09T07:43: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5BD0D56B" w14:textId="26085C15" w:rsidR="00D128F7" w:rsidRPr="007E0F91" w:rsidRDefault="00D128F7" w:rsidP="00D128F7">
            <w:pPr>
              <w:jc w:val="center"/>
              <w:rPr>
                <w:ins w:id="22673" w:author="Στάθης Καπ" w:date="2023-03-09T06:32:00Z"/>
                <w:sz w:val="16"/>
                <w:szCs w:val="16"/>
              </w:rPr>
            </w:pPr>
            <w:ins w:id="22674" w:author="Στάθης Καπ" w:date="2023-03-09T07:43:00Z">
              <w:r>
                <w:rPr>
                  <w:rFonts w:ascii="Calibri" w:hAnsi="Calibri" w:cs="Calibri"/>
                  <w:color w:val="000000"/>
                  <w:sz w:val="16"/>
                  <w:szCs w:val="16"/>
                </w:rPr>
                <w:t>0.193</w:t>
              </w:r>
            </w:ins>
          </w:p>
        </w:tc>
        <w:tc>
          <w:tcPr>
            <w:tcW w:w="453" w:type="dxa"/>
            <w:tcBorders>
              <w:left w:val="single" w:sz="4" w:space="0" w:color="auto"/>
              <w:bottom w:val="single" w:sz="4" w:space="0" w:color="auto"/>
            </w:tcBorders>
            <w:vAlign w:val="center"/>
          </w:tcPr>
          <w:p w14:paraId="75985C35" w14:textId="77EC3E50" w:rsidR="00D128F7" w:rsidRPr="007E0F91" w:rsidRDefault="00D128F7" w:rsidP="00D128F7">
            <w:pPr>
              <w:jc w:val="center"/>
              <w:rPr>
                <w:ins w:id="22675" w:author="Στάθης Καπ" w:date="2023-03-09T06:32:00Z"/>
                <w:sz w:val="16"/>
                <w:szCs w:val="16"/>
              </w:rPr>
            </w:pPr>
            <w:ins w:id="22676"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7116647F" w14:textId="7A74D69F" w:rsidR="00D128F7" w:rsidRPr="007E0F91" w:rsidRDefault="00D128F7" w:rsidP="00D128F7">
            <w:pPr>
              <w:jc w:val="center"/>
              <w:rPr>
                <w:ins w:id="22677" w:author="Στάθης Καπ" w:date="2023-03-09T06:32:00Z"/>
                <w:sz w:val="16"/>
                <w:szCs w:val="16"/>
              </w:rPr>
            </w:pPr>
            <w:ins w:id="22678"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031A5719" w14:textId="7DDE423C" w:rsidR="00D128F7" w:rsidRPr="007E0F91" w:rsidRDefault="00D128F7" w:rsidP="00D128F7">
            <w:pPr>
              <w:jc w:val="center"/>
              <w:rPr>
                <w:ins w:id="22679" w:author="Στάθης Καπ" w:date="2023-03-09T06:32:00Z"/>
                <w:sz w:val="16"/>
                <w:szCs w:val="16"/>
              </w:rPr>
            </w:pPr>
            <w:ins w:id="22680" w:author="Στάθης Καπ" w:date="2023-03-09T07:43:00Z">
              <w:r>
                <w:rPr>
                  <w:rFonts w:ascii="Calibri" w:hAnsi="Calibri" w:cs="Calibri"/>
                  <w:color w:val="000000"/>
                  <w:sz w:val="16"/>
                  <w:szCs w:val="16"/>
                </w:rPr>
                <w:t>0.152</w:t>
              </w:r>
            </w:ins>
          </w:p>
        </w:tc>
        <w:tc>
          <w:tcPr>
            <w:tcW w:w="457" w:type="dxa"/>
            <w:tcBorders>
              <w:bottom w:val="single" w:sz="4" w:space="0" w:color="auto"/>
              <w:right w:val="single" w:sz="4" w:space="0" w:color="auto"/>
            </w:tcBorders>
            <w:vAlign w:val="center"/>
          </w:tcPr>
          <w:p w14:paraId="248C1068" w14:textId="529FEB69" w:rsidR="00D128F7" w:rsidRPr="007E0F91" w:rsidRDefault="00D128F7" w:rsidP="00D128F7">
            <w:pPr>
              <w:jc w:val="center"/>
              <w:rPr>
                <w:ins w:id="22681" w:author="Στάθης Καπ" w:date="2023-03-09T06:32:00Z"/>
                <w:sz w:val="16"/>
                <w:szCs w:val="16"/>
              </w:rPr>
            </w:pPr>
            <w:ins w:id="22682" w:author="Στάθης Καπ" w:date="2023-03-09T07:43:00Z">
              <w:r>
                <w:rPr>
                  <w:rFonts w:ascii="Calibri" w:hAnsi="Calibri" w:cs="Calibri"/>
                  <w:color w:val="000000"/>
                  <w:sz w:val="16"/>
                  <w:szCs w:val="16"/>
                </w:rPr>
                <w:t>21.24</w:t>
              </w:r>
            </w:ins>
          </w:p>
        </w:tc>
        <w:tc>
          <w:tcPr>
            <w:tcW w:w="453" w:type="dxa"/>
            <w:tcBorders>
              <w:left w:val="single" w:sz="4" w:space="0" w:color="auto"/>
              <w:bottom w:val="single" w:sz="4" w:space="0" w:color="auto"/>
            </w:tcBorders>
            <w:vAlign w:val="center"/>
          </w:tcPr>
          <w:p w14:paraId="2C5E33B6" w14:textId="7953A71C" w:rsidR="00D128F7" w:rsidRPr="007E0F91" w:rsidRDefault="00D128F7" w:rsidP="00D128F7">
            <w:pPr>
              <w:jc w:val="center"/>
              <w:rPr>
                <w:ins w:id="22683" w:author="Στάθης Καπ" w:date="2023-03-09T06:32:00Z"/>
                <w:sz w:val="16"/>
                <w:szCs w:val="16"/>
              </w:rPr>
            </w:pPr>
            <w:ins w:id="22684"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4F29400" w14:textId="1B74C0FD" w:rsidR="00D128F7" w:rsidRPr="007E0F91" w:rsidRDefault="00D128F7" w:rsidP="00D128F7">
            <w:pPr>
              <w:jc w:val="center"/>
              <w:rPr>
                <w:ins w:id="22685" w:author="Στάθης Καπ" w:date="2023-03-09T06:32:00Z"/>
                <w:sz w:val="16"/>
                <w:szCs w:val="16"/>
              </w:rPr>
            </w:pPr>
            <w:ins w:id="22686"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59249765" w14:textId="0000D319" w:rsidR="00D128F7" w:rsidRPr="007E0F91" w:rsidRDefault="00D128F7" w:rsidP="00D128F7">
            <w:pPr>
              <w:jc w:val="center"/>
              <w:rPr>
                <w:ins w:id="22687" w:author="Στάθης Καπ" w:date="2023-03-09T06:32:00Z"/>
                <w:sz w:val="16"/>
                <w:szCs w:val="16"/>
              </w:rPr>
            </w:pPr>
            <w:ins w:id="22688" w:author="Στάθης Καπ" w:date="2023-03-09T07:43:00Z">
              <w:r>
                <w:rPr>
                  <w:rFonts w:ascii="Calibri" w:hAnsi="Calibri" w:cs="Calibri"/>
                  <w:color w:val="000000"/>
                  <w:sz w:val="16"/>
                  <w:szCs w:val="16"/>
                </w:rPr>
                <w:t>0.162</w:t>
              </w:r>
            </w:ins>
          </w:p>
        </w:tc>
        <w:tc>
          <w:tcPr>
            <w:tcW w:w="454" w:type="dxa"/>
            <w:tcBorders>
              <w:bottom w:val="single" w:sz="4" w:space="0" w:color="auto"/>
              <w:right w:val="single" w:sz="4" w:space="0" w:color="auto"/>
            </w:tcBorders>
            <w:vAlign w:val="center"/>
          </w:tcPr>
          <w:p w14:paraId="6BD0DDE6" w14:textId="3AAF1AAF" w:rsidR="00D128F7" w:rsidRPr="007E0F91" w:rsidRDefault="00D128F7" w:rsidP="00D128F7">
            <w:pPr>
              <w:jc w:val="center"/>
              <w:rPr>
                <w:ins w:id="22689" w:author="Στάθης Καπ" w:date="2023-03-09T06:32:00Z"/>
                <w:sz w:val="16"/>
                <w:szCs w:val="16"/>
              </w:rPr>
            </w:pPr>
            <w:ins w:id="22690" w:author="Στάθης Καπ" w:date="2023-03-09T07:43:00Z">
              <w:r>
                <w:rPr>
                  <w:rFonts w:ascii="Calibri" w:hAnsi="Calibri" w:cs="Calibri"/>
                  <w:color w:val="000000"/>
                  <w:sz w:val="16"/>
                  <w:szCs w:val="16"/>
                </w:rPr>
                <w:t>16.06</w:t>
              </w:r>
            </w:ins>
          </w:p>
        </w:tc>
        <w:tc>
          <w:tcPr>
            <w:tcW w:w="453" w:type="dxa"/>
            <w:tcBorders>
              <w:left w:val="single" w:sz="4" w:space="0" w:color="auto"/>
              <w:bottom w:val="single" w:sz="4" w:space="0" w:color="auto"/>
            </w:tcBorders>
            <w:vAlign w:val="center"/>
          </w:tcPr>
          <w:p w14:paraId="46DDA316" w14:textId="01FF734D" w:rsidR="00D128F7" w:rsidRPr="007E0F91" w:rsidRDefault="00D128F7" w:rsidP="00D128F7">
            <w:pPr>
              <w:jc w:val="center"/>
              <w:rPr>
                <w:ins w:id="22691" w:author="Στάθης Καπ" w:date="2023-03-09T06:32:00Z"/>
                <w:sz w:val="16"/>
                <w:szCs w:val="16"/>
              </w:rPr>
            </w:pPr>
            <w:ins w:id="22692"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FC65770" w14:textId="03F96FDE" w:rsidR="00D128F7" w:rsidRPr="007E0F91" w:rsidRDefault="00D128F7" w:rsidP="00D128F7">
            <w:pPr>
              <w:jc w:val="center"/>
              <w:rPr>
                <w:ins w:id="22693" w:author="Στάθης Καπ" w:date="2023-03-09T06:32:00Z"/>
                <w:sz w:val="16"/>
                <w:szCs w:val="16"/>
              </w:rPr>
            </w:pPr>
            <w:ins w:id="22694"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3715325D" w14:textId="64403DB8" w:rsidR="00D128F7" w:rsidRPr="007E0F91" w:rsidRDefault="00D128F7" w:rsidP="00D128F7">
            <w:pPr>
              <w:jc w:val="center"/>
              <w:rPr>
                <w:ins w:id="22695" w:author="Στάθης Καπ" w:date="2023-03-09T06:32:00Z"/>
                <w:sz w:val="16"/>
                <w:szCs w:val="16"/>
              </w:rPr>
            </w:pPr>
            <w:ins w:id="22696" w:author="Στάθης Καπ" w:date="2023-03-09T07:43:00Z">
              <w:r>
                <w:rPr>
                  <w:rFonts w:ascii="Calibri" w:hAnsi="Calibri" w:cs="Calibri"/>
                  <w:color w:val="000000"/>
                  <w:sz w:val="16"/>
                  <w:szCs w:val="16"/>
                </w:rPr>
                <w:t>0.324</w:t>
              </w:r>
            </w:ins>
          </w:p>
        </w:tc>
        <w:tc>
          <w:tcPr>
            <w:tcW w:w="461" w:type="dxa"/>
            <w:tcBorders>
              <w:bottom w:val="single" w:sz="4" w:space="0" w:color="auto"/>
              <w:right w:val="single" w:sz="4" w:space="0" w:color="auto"/>
            </w:tcBorders>
            <w:vAlign w:val="center"/>
          </w:tcPr>
          <w:p w14:paraId="4339E8FC" w14:textId="0F8C9C34" w:rsidR="00D128F7" w:rsidRPr="007E0F91" w:rsidRDefault="00D128F7" w:rsidP="00D128F7">
            <w:pPr>
              <w:jc w:val="center"/>
              <w:rPr>
                <w:ins w:id="22697" w:author="Στάθης Καπ" w:date="2023-03-09T06:32:00Z"/>
                <w:sz w:val="16"/>
                <w:szCs w:val="16"/>
              </w:rPr>
            </w:pPr>
            <w:ins w:id="22698" w:author="Στάθης Καπ" w:date="2023-03-09T07:43:00Z">
              <w:r>
                <w:rPr>
                  <w:rFonts w:ascii="Calibri" w:hAnsi="Calibri" w:cs="Calibri"/>
                  <w:color w:val="000000"/>
                  <w:sz w:val="16"/>
                  <w:szCs w:val="16"/>
                </w:rPr>
                <w:t>-67.88</w:t>
              </w:r>
            </w:ins>
          </w:p>
        </w:tc>
      </w:tr>
    </w:tbl>
    <w:p w14:paraId="234C0678" w14:textId="4DF12DA6" w:rsidR="00F665AE" w:rsidRDefault="00F665AE">
      <w:pPr>
        <w:rPr>
          <w:ins w:id="22699" w:author="Στάθης Καπ" w:date="2023-03-09T06:37:00Z"/>
        </w:rPr>
      </w:pPr>
    </w:p>
    <w:p w14:paraId="567A6407" w14:textId="7981505F" w:rsidR="00C36EAC" w:rsidRPr="00494D04" w:rsidRDefault="00C36EAC" w:rsidP="000D1691">
      <w:pPr>
        <w:pStyle w:val="Caption"/>
        <w:keepNext/>
        <w:spacing w:after="0"/>
        <w:rPr>
          <w:ins w:id="22700" w:author="Στάθης Καπ" w:date="2023-03-09T06:41:00Z"/>
          <w:lang w:val="el-GR"/>
          <w:rPrChange w:id="22701" w:author="Στάθης Καπ" w:date="2023-03-09T07:15:00Z">
            <w:rPr>
              <w:ins w:id="22702" w:author="Στάθης Καπ" w:date="2023-03-09T06:41:00Z"/>
            </w:rPr>
          </w:rPrChange>
        </w:rPr>
        <w:pPrChange w:id="22703" w:author="Στάθης Καπ" w:date="2023-03-13T04:50:00Z">
          <w:pPr/>
        </w:pPrChange>
      </w:pPr>
      <w:ins w:id="22704" w:author="Στάθης Καπ" w:date="2023-03-09T06:41:00Z">
        <w:r w:rsidRPr="00494D04">
          <w:rPr>
            <w:lang w:val="el-GR"/>
            <w:rPrChange w:id="22705" w:author="Στάθης Καπ" w:date="2023-03-09T07:15:00Z">
              <w:rPr>
                <w:b/>
                <w:iCs/>
              </w:rPr>
            </w:rPrChange>
          </w:rPr>
          <w:t xml:space="preserve">Πίνακας </w:t>
        </w:r>
      </w:ins>
      <w:ins w:id="22706"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22707"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22708" w:author="Στάθης Καπ" w:date="2023-03-11T10:39:00Z">
        <w:r w:rsidR="00657928">
          <w:rPr>
            <w:noProof/>
            <w:lang w:val="el-GR"/>
          </w:rPr>
          <w:t>8</w:t>
        </w:r>
      </w:ins>
      <w:ins w:id="22709" w:author="Στάθης Καπ" w:date="2023-03-09T08:43:00Z">
        <w:r w:rsidR="00C148DE">
          <w:rPr>
            <w:lang w:val="el-GR"/>
          </w:rPr>
          <w:fldChar w:fldCharType="end"/>
        </w:r>
      </w:ins>
      <w:ins w:id="22710" w:author="Στάθης Καπ" w:date="2023-03-09T06:41:00Z">
        <w:r w:rsidRPr="00494D04">
          <w:rPr>
            <w:lang w:val="el-GR"/>
            <w:rPrChange w:id="22711" w:author="Στάθης Καπ" w:date="2023-03-09T07:15:00Z">
              <w:rPr>
                <w:b/>
                <w:iCs/>
              </w:rPr>
            </w:rPrChange>
          </w:rPr>
          <w:t xml:space="preserve">: Πειραματικά αποτελέσματα για τα στιγμιότυπα εισόδου των </w:t>
        </w:r>
        <w:r w:rsidRPr="00E254BF">
          <w:t>Solomon</w:t>
        </w:r>
        <w:r w:rsidRPr="00494D04">
          <w:rPr>
            <w:lang w:val="el-GR"/>
            <w:rPrChange w:id="22712" w:author="Στάθης Καπ" w:date="2023-03-09T07:15:00Z">
              <w:rPr>
                <w:b/>
                <w:iCs/>
              </w:rPr>
            </w:rPrChange>
          </w:rPr>
          <w:t xml:space="preserve"> (</w:t>
        </w:r>
        <w:r w:rsidRPr="00E254BF">
          <w:t>m</w:t>
        </w:r>
        <w:r w:rsidRPr="00494D04">
          <w:rPr>
            <w:lang w:val="el-GR"/>
            <w:rPrChange w:id="22713" w:author="Στάθης Καπ" w:date="2023-03-09T07:15:00Z">
              <w:rPr>
                <w:b/>
                <w:iCs/>
              </w:rPr>
            </w:rPrChange>
          </w:rPr>
          <w:t>=4)</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r w:rsidR="001C06FA" w14:paraId="1F19C80D" w14:textId="77777777" w:rsidTr="009861B1">
        <w:trPr>
          <w:trHeight w:val="170"/>
          <w:jc w:val="center"/>
          <w:ins w:id="22714" w:author="Στάθης Καπ" w:date="2023-03-09T06:37:00Z"/>
        </w:trPr>
        <w:tc>
          <w:tcPr>
            <w:tcW w:w="453" w:type="dxa"/>
            <w:tcBorders>
              <w:top w:val="single" w:sz="4" w:space="0" w:color="auto"/>
              <w:left w:val="single" w:sz="4" w:space="0" w:color="auto"/>
              <w:bottom w:val="single" w:sz="4" w:space="0" w:color="auto"/>
            </w:tcBorders>
            <w:shd w:val="clear" w:color="auto" w:fill="E7E6E6" w:themeFill="background2"/>
          </w:tcPr>
          <w:p w14:paraId="031D76A5" w14:textId="77777777" w:rsidR="001C06FA" w:rsidRPr="009861B1" w:rsidRDefault="001C06FA" w:rsidP="009861B1">
            <w:pPr>
              <w:jc w:val="center"/>
              <w:rPr>
                <w:ins w:id="22715" w:author="Στάθης Καπ" w:date="2023-03-09T06:37:00Z"/>
                <w:sz w:val="16"/>
                <w:szCs w:val="16"/>
                <w:lang w:val="el-GR"/>
              </w:rPr>
            </w:pPr>
          </w:p>
        </w:tc>
        <w:tc>
          <w:tcPr>
            <w:tcW w:w="565" w:type="dxa"/>
            <w:tcBorders>
              <w:top w:val="single" w:sz="4" w:space="0" w:color="auto"/>
              <w:bottom w:val="single" w:sz="4" w:space="0" w:color="auto"/>
            </w:tcBorders>
            <w:shd w:val="clear" w:color="auto" w:fill="E7E6E6" w:themeFill="background2"/>
          </w:tcPr>
          <w:p w14:paraId="1C5D5157" w14:textId="77777777" w:rsidR="001C06FA" w:rsidRPr="009861B1" w:rsidRDefault="001C06FA" w:rsidP="009861B1">
            <w:pPr>
              <w:jc w:val="center"/>
              <w:rPr>
                <w:ins w:id="22716" w:author="Στάθης Καπ" w:date="2023-03-09T06:37:00Z"/>
                <w:sz w:val="16"/>
                <w:szCs w:val="16"/>
              </w:rPr>
            </w:pPr>
            <w:ins w:id="22717" w:author="Στάθης Καπ" w:date="2023-03-09T06:37: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3062F54" w14:textId="77777777" w:rsidR="001C06FA" w:rsidRPr="009861B1" w:rsidRDefault="001C06FA" w:rsidP="009861B1">
            <w:pPr>
              <w:jc w:val="center"/>
              <w:rPr>
                <w:ins w:id="22718" w:author="Στάθης Καπ" w:date="2023-03-09T06:37:00Z"/>
                <w:sz w:val="16"/>
                <w:szCs w:val="16"/>
              </w:rPr>
            </w:pPr>
            <w:ins w:id="22719" w:author="Στάθης Καπ" w:date="2023-03-09T06:37: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F528740" w14:textId="77777777" w:rsidR="001C06FA" w:rsidRPr="009861B1" w:rsidRDefault="001C06FA" w:rsidP="009861B1">
            <w:pPr>
              <w:jc w:val="center"/>
              <w:rPr>
                <w:ins w:id="22720" w:author="Στάθης Καπ" w:date="2023-03-09T06:37:00Z"/>
                <w:sz w:val="16"/>
                <w:szCs w:val="16"/>
              </w:rPr>
            </w:pPr>
            <w:ins w:id="22721" w:author="Στάθης Καπ" w:date="2023-03-09T06:37: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7C1B8501" w14:textId="77777777" w:rsidR="001C06FA" w:rsidRPr="007E0F91" w:rsidRDefault="001C06FA" w:rsidP="009861B1">
            <w:pPr>
              <w:jc w:val="center"/>
              <w:rPr>
                <w:ins w:id="22722" w:author="Στάθης Καπ" w:date="2023-03-09T06:37:00Z"/>
                <w:sz w:val="16"/>
                <w:szCs w:val="16"/>
              </w:rPr>
            </w:pPr>
            <w:ins w:id="22723" w:author="Στάθης Καπ" w:date="2023-03-09T06:37: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6CA60A3" w14:textId="77777777" w:rsidR="001C06FA" w:rsidRPr="007E0F91" w:rsidRDefault="001C06FA" w:rsidP="009861B1">
            <w:pPr>
              <w:jc w:val="center"/>
              <w:rPr>
                <w:ins w:id="22724" w:author="Στάθης Καπ" w:date="2023-03-09T06:37:00Z"/>
                <w:sz w:val="16"/>
                <w:szCs w:val="16"/>
              </w:rPr>
            </w:pPr>
            <w:ins w:id="22725" w:author="Στάθης Καπ" w:date="2023-03-09T06:37: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5CEA2EFF" w14:textId="77777777" w:rsidR="001C06FA" w:rsidRPr="007E0F91" w:rsidRDefault="001C06FA" w:rsidP="009861B1">
            <w:pPr>
              <w:jc w:val="center"/>
              <w:rPr>
                <w:ins w:id="22726" w:author="Στάθης Καπ" w:date="2023-03-09T06:37:00Z"/>
                <w:sz w:val="16"/>
                <w:szCs w:val="16"/>
              </w:rPr>
            </w:pPr>
            <w:ins w:id="22727" w:author="Στάθης Καπ" w:date="2023-03-09T06:37:00Z">
              <w:r w:rsidRPr="007E0F91">
                <w:rPr>
                  <w:sz w:val="16"/>
                  <w:szCs w:val="16"/>
                </w:rPr>
                <w:t>S=4</w:t>
              </w:r>
            </w:ins>
          </w:p>
        </w:tc>
      </w:tr>
      <w:tr w:rsidR="001C06FA" w14:paraId="4EF807BD" w14:textId="77777777" w:rsidTr="009861B1">
        <w:trPr>
          <w:trHeight w:val="170"/>
          <w:jc w:val="center"/>
          <w:ins w:id="22728" w:author="Στάθης Καπ" w:date="2023-03-09T06:37:00Z"/>
        </w:trPr>
        <w:tc>
          <w:tcPr>
            <w:tcW w:w="453" w:type="dxa"/>
            <w:vMerge w:val="restart"/>
            <w:tcBorders>
              <w:top w:val="single" w:sz="4" w:space="0" w:color="auto"/>
              <w:left w:val="single" w:sz="4" w:space="0" w:color="auto"/>
            </w:tcBorders>
            <w:shd w:val="clear" w:color="auto" w:fill="E7E6E6" w:themeFill="background2"/>
            <w:vAlign w:val="center"/>
          </w:tcPr>
          <w:p w14:paraId="3B1C6547" w14:textId="77777777" w:rsidR="001C06FA" w:rsidRPr="009861B1" w:rsidRDefault="001C06FA" w:rsidP="009861B1">
            <w:pPr>
              <w:jc w:val="center"/>
              <w:rPr>
                <w:ins w:id="22729" w:author="Στάθης Καπ" w:date="2023-03-09T06:37:00Z"/>
                <w:sz w:val="16"/>
                <w:szCs w:val="16"/>
              </w:rPr>
            </w:pPr>
            <w:ins w:id="22730" w:author="Στάθης Καπ" w:date="2023-03-09T06:3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B66245E" w14:textId="77777777" w:rsidR="001C06FA" w:rsidRPr="009861B1" w:rsidRDefault="001C06FA" w:rsidP="009861B1">
            <w:pPr>
              <w:jc w:val="center"/>
              <w:rPr>
                <w:ins w:id="22731" w:author="Στάθης Καπ" w:date="2023-03-09T06:37:00Z"/>
                <w:sz w:val="16"/>
                <w:szCs w:val="16"/>
              </w:rPr>
            </w:pPr>
            <w:ins w:id="22732" w:author="Στάθης Καπ" w:date="2023-03-09T06:37: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88E003E" w14:textId="77777777" w:rsidR="001C06FA" w:rsidRPr="009861B1" w:rsidRDefault="001C06FA" w:rsidP="009861B1">
            <w:pPr>
              <w:jc w:val="center"/>
              <w:rPr>
                <w:ins w:id="22733" w:author="Στάθης Καπ" w:date="2023-03-09T06:37:00Z"/>
                <w:sz w:val="16"/>
                <w:szCs w:val="16"/>
              </w:rPr>
            </w:pPr>
            <w:ins w:id="22734" w:author="Στάθης Καπ" w:date="2023-03-09T06:37: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6AAC190C" w14:textId="77777777" w:rsidR="001C06FA" w:rsidRPr="009861B1" w:rsidRDefault="001C06FA" w:rsidP="009861B1">
            <w:pPr>
              <w:jc w:val="center"/>
              <w:rPr>
                <w:ins w:id="22735" w:author="Στάθης Καπ" w:date="2023-03-09T06:37:00Z"/>
                <w:sz w:val="16"/>
                <w:szCs w:val="16"/>
              </w:rPr>
            </w:pPr>
            <w:ins w:id="22736" w:author="Στάθης Καπ" w:date="2023-03-09T06:3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6749C8FC" w14:textId="77777777" w:rsidR="001C06FA" w:rsidRPr="009861B1" w:rsidRDefault="001C06FA" w:rsidP="009861B1">
            <w:pPr>
              <w:jc w:val="center"/>
              <w:rPr>
                <w:ins w:id="22737" w:author="Στάθης Καπ" w:date="2023-03-09T06:37:00Z"/>
                <w:sz w:val="16"/>
                <w:szCs w:val="16"/>
              </w:rPr>
            </w:pPr>
            <w:ins w:id="22738" w:author="Στάθης Καπ" w:date="2023-03-09T06:3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14B04D68" w14:textId="77777777" w:rsidR="001C06FA" w:rsidRPr="009861B1" w:rsidRDefault="001C06FA" w:rsidP="009861B1">
            <w:pPr>
              <w:jc w:val="center"/>
              <w:rPr>
                <w:ins w:id="22739" w:author="Στάθης Καπ" w:date="2023-03-09T06:37:00Z"/>
                <w:sz w:val="16"/>
                <w:szCs w:val="16"/>
              </w:rPr>
            </w:pPr>
            <w:ins w:id="22740" w:author="Στάθης Καπ" w:date="2023-03-09T06:37: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A964ACC" w14:textId="77777777" w:rsidR="001C06FA" w:rsidRPr="007E0F91" w:rsidRDefault="001C06FA" w:rsidP="009861B1">
            <w:pPr>
              <w:jc w:val="center"/>
              <w:rPr>
                <w:ins w:id="22741" w:author="Στάθης Καπ" w:date="2023-03-09T06:37:00Z"/>
                <w:sz w:val="16"/>
                <w:szCs w:val="16"/>
              </w:rPr>
            </w:pPr>
            <w:ins w:id="22742"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2C060E9" w14:textId="77777777" w:rsidR="001C06FA" w:rsidRPr="007E0F91" w:rsidRDefault="001C06FA" w:rsidP="009861B1">
            <w:pPr>
              <w:jc w:val="center"/>
              <w:rPr>
                <w:ins w:id="22743" w:author="Στάθης Καπ" w:date="2023-03-09T06:37:00Z"/>
                <w:sz w:val="16"/>
                <w:szCs w:val="16"/>
              </w:rPr>
            </w:pPr>
            <w:ins w:id="22744" w:author="Στάθης Καπ" w:date="2023-03-09T06:37: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952743B" w14:textId="77777777" w:rsidR="001C06FA" w:rsidRPr="007E0F91" w:rsidRDefault="001C06FA" w:rsidP="009861B1">
            <w:pPr>
              <w:jc w:val="center"/>
              <w:rPr>
                <w:ins w:id="22745" w:author="Στάθης Καπ" w:date="2023-03-09T06:37:00Z"/>
                <w:sz w:val="16"/>
                <w:szCs w:val="16"/>
              </w:rPr>
            </w:pPr>
            <w:ins w:id="22746"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5B41CE01" w14:textId="77777777" w:rsidR="001C06FA" w:rsidRPr="007E0F91" w:rsidRDefault="001C06FA" w:rsidP="009861B1">
            <w:pPr>
              <w:jc w:val="center"/>
              <w:rPr>
                <w:ins w:id="22747" w:author="Στάθης Καπ" w:date="2023-03-09T06:37:00Z"/>
                <w:sz w:val="16"/>
                <w:szCs w:val="16"/>
              </w:rPr>
            </w:pPr>
            <w:ins w:id="22748" w:author="Στάθης Καπ" w:date="2023-03-09T06:37: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0688F3A7" w14:textId="77777777" w:rsidR="001C06FA" w:rsidRPr="007E0F91" w:rsidRDefault="001C06FA" w:rsidP="009861B1">
            <w:pPr>
              <w:jc w:val="center"/>
              <w:rPr>
                <w:ins w:id="22749" w:author="Στάθης Καπ" w:date="2023-03-09T06:37:00Z"/>
                <w:sz w:val="16"/>
                <w:szCs w:val="16"/>
              </w:rPr>
            </w:pPr>
            <w:ins w:id="22750" w:author="Στάθης Καπ" w:date="2023-03-09T06:37:00Z">
              <w:r w:rsidRPr="007E0F91">
                <w:rPr>
                  <w:sz w:val="16"/>
                  <w:szCs w:val="16"/>
                </w:rPr>
                <w:t>CPU(s)</w:t>
              </w:r>
            </w:ins>
          </w:p>
        </w:tc>
      </w:tr>
      <w:tr w:rsidR="001C06FA" w14:paraId="2474C6D2" w14:textId="77777777" w:rsidTr="009861B1">
        <w:trPr>
          <w:trHeight w:val="170"/>
          <w:jc w:val="center"/>
          <w:ins w:id="22751" w:author="Στάθης Καπ" w:date="2023-03-09T06:37:00Z"/>
        </w:trPr>
        <w:tc>
          <w:tcPr>
            <w:tcW w:w="453" w:type="dxa"/>
            <w:vMerge/>
            <w:tcBorders>
              <w:left w:val="single" w:sz="4" w:space="0" w:color="auto"/>
              <w:bottom w:val="single" w:sz="4" w:space="0" w:color="auto"/>
            </w:tcBorders>
            <w:shd w:val="clear" w:color="auto" w:fill="E7E6E6" w:themeFill="background2"/>
          </w:tcPr>
          <w:p w14:paraId="1C4DAEBC" w14:textId="77777777" w:rsidR="001C06FA" w:rsidRPr="009861B1" w:rsidRDefault="001C06FA" w:rsidP="009861B1">
            <w:pPr>
              <w:jc w:val="center"/>
              <w:rPr>
                <w:ins w:id="22752" w:author="Στάθης Καπ" w:date="2023-03-09T06:37:00Z"/>
                <w:sz w:val="14"/>
                <w:szCs w:val="14"/>
              </w:rPr>
            </w:pPr>
          </w:p>
        </w:tc>
        <w:tc>
          <w:tcPr>
            <w:tcW w:w="565" w:type="dxa"/>
            <w:vMerge/>
            <w:tcBorders>
              <w:bottom w:val="single" w:sz="4" w:space="0" w:color="auto"/>
            </w:tcBorders>
            <w:shd w:val="clear" w:color="auto" w:fill="E7E6E6" w:themeFill="background2"/>
          </w:tcPr>
          <w:p w14:paraId="6B352A4D" w14:textId="77777777" w:rsidR="001C06FA" w:rsidRPr="009861B1" w:rsidRDefault="001C06FA" w:rsidP="009861B1">
            <w:pPr>
              <w:jc w:val="center"/>
              <w:rPr>
                <w:ins w:id="22753" w:author="Στάθης Καπ" w:date="2023-03-09T06:37:00Z"/>
                <w:sz w:val="14"/>
                <w:szCs w:val="14"/>
              </w:rPr>
            </w:pPr>
          </w:p>
        </w:tc>
        <w:tc>
          <w:tcPr>
            <w:tcW w:w="679" w:type="dxa"/>
            <w:vMerge/>
            <w:tcBorders>
              <w:bottom w:val="single" w:sz="4" w:space="0" w:color="auto"/>
            </w:tcBorders>
            <w:shd w:val="clear" w:color="auto" w:fill="E7E6E6" w:themeFill="background2"/>
          </w:tcPr>
          <w:p w14:paraId="71A4BB2A" w14:textId="77777777" w:rsidR="001C06FA" w:rsidRPr="009861B1" w:rsidRDefault="001C06FA" w:rsidP="009861B1">
            <w:pPr>
              <w:jc w:val="center"/>
              <w:rPr>
                <w:ins w:id="22754" w:author="Στάθης Καπ" w:date="2023-03-09T06:37:00Z"/>
                <w:sz w:val="14"/>
                <w:szCs w:val="14"/>
              </w:rPr>
            </w:pPr>
          </w:p>
        </w:tc>
        <w:tc>
          <w:tcPr>
            <w:tcW w:w="453" w:type="dxa"/>
            <w:tcBorders>
              <w:top w:val="single" w:sz="4" w:space="0" w:color="auto"/>
              <w:bottom w:val="single" w:sz="4" w:space="0" w:color="auto"/>
            </w:tcBorders>
            <w:shd w:val="clear" w:color="auto" w:fill="E7E6E6" w:themeFill="background2"/>
          </w:tcPr>
          <w:p w14:paraId="57AD2960" w14:textId="77777777" w:rsidR="001C06FA" w:rsidRPr="009861B1" w:rsidRDefault="001C06FA" w:rsidP="009861B1">
            <w:pPr>
              <w:jc w:val="center"/>
              <w:rPr>
                <w:ins w:id="22755" w:author="Στάθης Καπ" w:date="2023-03-09T06:37:00Z"/>
                <w:sz w:val="14"/>
                <w:szCs w:val="14"/>
              </w:rPr>
            </w:pPr>
            <w:ins w:id="22756" w:author="Στάθης Καπ" w:date="2023-03-09T06:37: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919301A" w14:textId="77777777" w:rsidR="001C06FA" w:rsidRPr="009861B1" w:rsidRDefault="001C06FA" w:rsidP="009861B1">
            <w:pPr>
              <w:jc w:val="center"/>
              <w:rPr>
                <w:ins w:id="22757" w:author="Στάθης Καπ" w:date="2023-03-09T06:37:00Z"/>
                <w:sz w:val="14"/>
                <w:szCs w:val="14"/>
              </w:rPr>
            </w:pPr>
            <w:ins w:id="22758" w:author="Στάθης Καπ" w:date="2023-03-09T06:37: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46572252" w14:textId="77777777" w:rsidR="001C06FA" w:rsidRPr="009861B1" w:rsidRDefault="001C06FA" w:rsidP="009861B1">
            <w:pPr>
              <w:jc w:val="center"/>
              <w:rPr>
                <w:ins w:id="22759" w:author="Στάθης Καπ" w:date="2023-03-09T06:37:00Z"/>
                <w:sz w:val="14"/>
                <w:szCs w:val="14"/>
              </w:rPr>
            </w:pPr>
            <w:ins w:id="22760" w:author="Στάθης Καπ" w:date="2023-03-09T06:37: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CC8B91" w14:textId="77777777" w:rsidR="001C06FA" w:rsidRPr="009861B1" w:rsidRDefault="001C06FA" w:rsidP="009861B1">
            <w:pPr>
              <w:jc w:val="center"/>
              <w:rPr>
                <w:ins w:id="22761" w:author="Στάθης Καπ" w:date="2023-03-09T06:37:00Z"/>
                <w:sz w:val="14"/>
                <w:szCs w:val="14"/>
              </w:rPr>
            </w:pPr>
            <w:ins w:id="22762" w:author="Στάθης Καπ" w:date="2023-03-09T06:37: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D13031C" w14:textId="77777777" w:rsidR="001C06FA" w:rsidRPr="009861B1" w:rsidRDefault="001C06FA" w:rsidP="009861B1">
            <w:pPr>
              <w:jc w:val="center"/>
              <w:rPr>
                <w:ins w:id="22763" w:author="Στάθης Καπ" w:date="2023-03-09T06:37:00Z"/>
                <w:sz w:val="14"/>
                <w:szCs w:val="14"/>
              </w:rPr>
            </w:pPr>
            <w:ins w:id="22764" w:author="Στάθης Καπ" w:date="2023-03-09T06:3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D6AFCF2" w14:textId="77777777" w:rsidR="001C06FA" w:rsidRPr="009861B1" w:rsidRDefault="001C06FA" w:rsidP="009861B1">
            <w:pPr>
              <w:jc w:val="center"/>
              <w:rPr>
                <w:ins w:id="22765" w:author="Στάθης Καπ" w:date="2023-03-09T06:37:00Z"/>
                <w:sz w:val="14"/>
                <w:szCs w:val="14"/>
              </w:rPr>
            </w:pPr>
            <w:ins w:id="22766" w:author="Στάθης Καπ" w:date="2023-03-09T06:37: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76BD76" w14:textId="77777777" w:rsidR="001C06FA" w:rsidRPr="009861B1" w:rsidRDefault="001C06FA" w:rsidP="009861B1">
            <w:pPr>
              <w:jc w:val="center"/>
              <w:rPr>
                <w:ins w:id="22767" w:author="Στάθης Καπ" w:date="2023-03-09T06:37:00Z"/>
                <w:sz w:val="14"/>
                <w:szCs w:val="14"/>
              </w:rPr>
            </w:pPr>
            <w:ins w:id="22768" w:author="Στάθης Καπ" w:date="2023-03-09T06:37:00Z">
              <w:r w:rsidRPr="00E719CF">
                <w:rPr>
                  <w:sz w:val="14"/>
                  <w:szCs w:val="14"/>
                </w:rPr>
                <w:t>Gap (%)</w:t>
              </w:r>
            </w:ins>
          </w:p>
        </w:tc>
        <w:tc>
          <w:tcPr>
            <w:tcW w:w="453" w:type="dxa"/>
            <w:tcBorders>
              <w:left w:val="nil"/>
              <w:bottom w:val="single" w:sz="4" w:space="0" w:color="auto"/>
            </w:tcBorders>
            <w:shd w:val="clear" w:color="auto" w:fill="E7E6E6" w:themeFill="background2"/>
          </w:tcPr>
          <w:p w14:paraId="424F20EC" w14:textId="77777777" w:rsidR="001C06FA" w:rsidRPr="009861B1" w:rsidRDefault="001C06FA" w:rsidP="009861B1">
            <w:pPr>
              <w:jc w:val="center"/>
              <w:rPr>
                <w:ins w:id="22769" w:author="Στάθης Καπ" w:date="2023-03-09T06:37:00Z"/>
                <w:sz w:val="14"/>
                <w:szCs w:val="14"/>
              </w:rPr>
            </w:pPr>
            <w:ins w:id="22770"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70AEDB64" w14:textId="77777777" w:rsidR="001C06FA" w:rsidRPr="009861B1" w:rsidRDefault="001C06FA" w:rsidP="009861B1">
            <w:pPr>
              <w:jc w:val="center"/>
              <w:rPr>
                <w:ins w:id="22771" w:author="Στάθης Καπ" w:date="2023-03-09T06:37:00Z"/>
                <w:sz w:val="14"/>
                <w:szCs w:val="14"/>
              </w:rPr>
            </w:pPr>
            <w:ins w:id="22772"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7F238D7A" w14:textId="77777777" w:rsidR="001C06FA" w:rsidRPr="009861B1" w:rsidRDefault="001C06FA" w:rsidP="009861B1">
            <w:pPr>
              <w:jc w:val="center"/>
              <w:rPr>
                <w:ins w:id="22773" w:author="Στάθης Καπ" w:date="2023-03-09T06:37:00Z"/>
                <w:sz w:val="14"/>
                <w:szCs w:val="14"/>
              </w:rPr>
            </w:pPr>
            <w:ins w:id="22774"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11F76ECB" w14:textId="77777777" w:rsidR="001C06FA" w:rsidRPr="009861B1" w:rsidRDefault="001C06FA" w:rsidP="009861B1">
            <w:pPr>
              <w:jc w:val="center"/>
              <w:rPr>
                <w:ins w:id="22775" w:author="Στάθης Καπ" w:date="2023-03-09T06:37:00Z"/>
                <w:sz w:val="14"/>
                <w:szCs w:val="14"/>
              </w:rPr>
            </w:pPr>
            <w:ins w:id="22776" w:author="Στάθης Καπ" w:date="2023-03-09T06:37:00Z">
              <w:r w:rsidRPr="00E719CF">
                <w:rPr>
                  <w:sz w:val="14"/>
                  <w:szCs w:val="14"/>
                </w:rPr>
                <w:t>Gap (%)</w:t>
              </w:r>
            </w:ins>
          </w:p>
        </w:tc>
        <w:tc>
          <w:tcPr>
            <w:tcW w:w="453" w:type="dxa"/>
            <w:tcBorders>
              <w:bottom w:val="single" w:sz="4" w:space="0" w:color="auto"/>
            </w:tcBorders>
            <w:shd w:val="clear" w:color="auto" w:fill="E7E6E6" w:themeFill="background2"/>
          </w:tcPr>
          <w:p w14:paraId="5C6223C2" w14:textId="77777777" w:rsidR="001C06FA" w:rsidRPr="009861B1" w:rsidRDefault="001C06FA" w:rsidP="009861B1">
            <w:pPr>
              <w:jc w:val="center"/>
              <w:rPr>
                <w:ins w:id="22777" w:author="Στάθης Καπ" w:date="2023-03-09T06:37:00Z"/>
                <w:sz w:val="14"/>
                <w:szCs w:val="14"/>
              </w:rPr>
            </w:pPr>
            <w:ins w:id="22778"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3C02A44A" w14:textId="77777777" w:rsidR="001C06FA" w:rsidRPr="009861B1" w:rsidRDefault="001C06FA" w:rsidP="009861B1">
            <w:pPr>
              <w:jc w:val="center"/>
              <w:rPr>
                <w:ins w:id="22779" w:author="Στάθης Καπ" w:date="2023-03-09T06:37:00Z"/>
                <w:sz w:val="14"/>
                <w:szCs w:val="14"/>
              </w:rPr>
            </w:pPr>
            <w:ins w:id="22780"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4C658A6A" w14:textId="77777777" w:rsidR="001C06FA" w:rsidRPr="009861B1" w:rsidRDefault="001C06FA" w:rsidP="009861B1">
            <w:pPr>
              <w:jc w:val="center"/>
              <w:rPr>
                <w:ins w:id="22781" w:author="Στάθης Καπ" w:date="2023-03-09T06:37:00Z"/>
                <w:sz w:val="14"/>
                <w:szCs w:val="14"/>
              </w:rPr>
            </w:pPr>
            <w:ins w:id="22782" w:author="Στάθης Καπ" w:date="2023-03-09T06:37: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E7BF50C" w14:textId="77777777" w:rsidR="001C06FA" w:rsidRPr="009861B1" w:rsidRDefault="001C06FA" w:rsidP="009861B1">
            <w:pPr>
              <w:jc w:val="center"/>
              <w:rPr>
                <w:ins w:id="22783" w:author="Στάθης Καπ" w:date="2023-03-09T06:37:00Z"/>
                <w:sz w:val="14"/>
                <w:szCs w:val="14"/>
              </w:rPr>
            </w:pPr>
            <w:ins w:id="22784" w:author="Στάθης Καπ" w:date="2023-03-09T06:37:00Z">
              <w:r w:rsidRPr="00E719CF">
                <w:rPr>
                  <w:sz w:val="14"/>
                  <w:szCs w:val="14"/>
                </w:rPr>
                <w:t>Gap (%)</w:t>
              </w:r>
            </w:ins>
          </w:p>
        </w:tc>
      </w:tr>
      <w:tr w:rsidR="00494D04" w14:paraId="430C6379" w14:textId="77777777" w:rsidTr="009861B1">
        <w:trPr>
          <w:trHeight w:val="170"/>
          <w:jc w:val="center"/>
          <w:ins w:id="22785" w:author="Στάθης Καπ" w:date="2023-03-09T06:37: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FC2AB3" w14:textId="77777777" w:rsidR="00494D04" w:rsidRPr="007E0F91" w:rsidRDefault="00494D04" w:rsidP="00494D04">
            <w:pPr>
              <w:jc w:val="center"/>
              <w:rPr>
                <w:ins w:id="22786" w:author="Στάθης Καπ" w:date="2023-03-09T06:37:00Z"/>
                <w:sz w:val="16"/>
                <w:szCs w:val="16"/>
              </w:rPr>
            </w:pPr>
            <w:ins w:id="22787" w:author="Στάθης Καπ" w:date="2023-03-09T06:37: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1AFEE8A6" w14:textId="30F44398" w:rsidR="00494D04" w:rsidRPr="007E0F91" w:rsidRDefault="00494D04" w:rsidP="00494D04">
            <w:pPr>
              <w:jc w:val="center"/>
              <w:rPr>
                <w:ins w:id="22788" w:author="Στάθης Καπ" w:date="2023-03-09T06:37:00Z"/>
                <w:sz w:val="16"/>
                <w:szCs w:val="16"/>
              </w:rPr>
            </w:pPr>
            <w:ins w:id="22789" w:author="Στάθης Καπ" w:date="2023-03-09T07:14:00Z">
              <w:r>
                <w:rPr>
                  <w:rFonts w:ascii="Calibri" w:hAnsi="Calibri" w:cs="Calibri"/>
                  <w:color w:val="000000"/>
                  <w:sz w:val="16"/>
                  <w:szCs w:val="16"/>
                </w:rPr>
                <w:t>1150</w:t>
              </w:r>
            </w:ins>
          </w:p>
        </w:tc>
        <w:tc>
          <w:tcPr>
            <w:tcW w:w="679" w:type="dxa"/>
            <w:tcBorders>
              <w:top w:val="single" w:sz="4" w:space="0" w:color="auto"/>
              <w:right w:val="single" w:sz="4" w:space="0" w:color="auto"/>
            </w:tcBorders>
            <w:vAlign w:val="center"/>
          </w:tcPr>
          <w:p w14:paraId="402FF70E" w14:textId="00128C90" w:rsidR="00494D04" w:rsidRPr="007E0F91" w:rsidRDefault="00494D04" w:rsidP="00494D04">
            <w:pPr>
              <w:jc w:val="center"/>
              <w:rPr>
                <w:ins w:id="22790" w:author="Στάθης Καπ" w:date="2023-03-09T06:37:00Z"/>
                <w:sz w:val="16"/>
                <w:szCs w:val="16"/>
              </w:rPr>
            </w:pPr>
            <w:ins w:id="22791" w:author="Στάθης Καπ" w:date="2023-03-09T07:14:00Z">
              <w:r>
                <w:rPr>
                  <w:rFonts w:ascii="Calibri" w:hAnsi="Calibri" w:cs="Calibri"/>
                  <w:color w:val="000000"/>
                  <w:sz w:val="16"/>
                  <w:szCs w:val="16"/>
                </w:rPr>
                <w:t>1090</w:t>
              </w:r>
            </w:ins>
          </w:p>
        </w:tc>
        <w:tc>
          <w:tcPr>
            <w:tcW w:w="453" w:type="dxa"/>
            <w:tcBorders>
              <w:top w:val="single" w:sz="4" w:space="0" w:color="auto"/>
              <w:left w:val="single" w:sz="4" w:space="0" w:color="auto"/>
            </w:tcBorders>
            <w:vAlign w:val="center"/>
          </w:tcPr>
          <w:p w14:paraId="0B25AA42" w14:textId="3DC1F456" w:rsidR="00494D04" w:rsidRPr="007E0F91" w:rsidRDefault="00494D04" w:rsidP="00494D04">
            <w:pPr>
              <w:jc w:val="center"/>
              <w:rPr>
                <w:ins w:id="22792" w:author="Στάθης Καπ" w:date="2023-03-09T06:37:00Z"/>
                <w:sz w:val="16"/>
                <w:szCs w:val="16"/>
              </w:rPr>
            </w:pPr>
            <w:ins w:id="22793" w:author="Στάθης Καπ" w:date="2023-03-09T07:14:00Z">
              <w:r>
                <w:rPr>
                  <w:rFonts w:ascii="Calibri" w:hAnsi="Calibri" w:cs="Calibri"/>
                  <w:color w:val="000000"/>
                  <w:sz w:val="16"/>
                  <w:szCs w:val="16"/>
                </w:rPr>
                <w:t>400</w:t>
              </w:r>
            </w:ins>
          </w:p>
        </w:tc>
        <w:tc>
          <w:tcPr>
            <w:tcW w:w="708" w:type="dxa"/>
            <w:tcBorders>
              <w:top w:val="single" w:sz="4" w:space="0" w:color="auto"/>
            </w:tcBorders>
            <w:vAlign w:val="center"/>
          </w:tcPr>
          <w:p w14:paraId="3F01551B" w14:textId="00B32AFE" w:rsidR="00494D04" w:rsidRPr="007E0F91" w:rsidRDefault="00494D04" w:rsidP="00494D04">
            <w:pPr>
              <w:jc w:val="center"/>
              <w:rPr>
                <w:ins w:id="22794" w:author="Στάθης Καπ" w:date="2023-03-09T06:37:00Z"/>
                <w:sz w:val="16"/>
                <w:szCs w:val="16"/>
              </w:rPr>
            </w:pPr>
            <w:ins w:id="22795" w:author="Στάθης Καπ" w:date="2023-03-09T07:14:00Z">
              <w:r>
                <w:rPr>
                  <w:rFonts w:ascii="Calibri" w:hAnsi="Calibri" w:cs="Calibri"/>
                  <w:color w:val="000000"/>
                  <w:sz w:val="16"/>
                  <w:szCs w:val="16"/>
                </w:rPr>
                <w:t>65.22</w:t>
              </w:r>
            </w:ins>
          </w:p>
        </w:tc>
        <w:tc>
          <w:tcPr>
            <w:tcW w:w="652" w:type="dxa"/>
            <w:vMerge w:val="restart"/>
            <w:tcBorders>
              <w:top w:val="single" w:sz="4" w:space="0" w:color="auto"/>
              <w:right w:val="single" w:sz="4" w:space="0" w:color="auto"/>
            </w:tcBorders>
            <w:vAlign w:val="center"/>
          </w:tcPr>
          <w:p w14:paraId="40875210" w14:textId="77777777" w:rsidR="00494D04" w:rsidRPr="007E0F91" w:rsidRDefault="00494D04" w:rsidP="00494D04">
            <w:pPr>
              <w:jc w:val="center"/>
              <w:rPr>
                <w:ins w:id="22796" w:author="Στάθης Καπ" w:date="2023-03-09T07:14:00Z"/>
                <w:sz w:val="16"/>
                <w:szCs w:val="16"/>
              </w:rPr>
            </w:pPr>
            <w:ins w:id="22797" w:author="Στάθης Καπ" w:date="2023-03-09T07:14:00Z">
              <w:r>
                <w:rPr>
                  <w:rFonts w:ascii="Calibri" w:hAnsi="Calibri" w:cs="Calibri"/>
                  <w:color w:val="000000"/>
                  <w:sz w:val="16"/>
                  <w:szCs w:val="16"/>
                </w:rPr>
                <w:t>0.257</w:t>
              </w:r>
            </w:ins>
          </w:p>
          <w:p w14:paraId="7AE09C68" w14:textId="77777777" w:rsidR="00494D04" w:rsidRPr="007E0F91" w:rsidRDefault="00494D04" w:rsidP="00494D04">
            <w:pPr>
              <w:jc w:val="center"/>
              <w:rPr>
                <w:ins w:id="22798" w:author="Στάθης Καπ" w:date="2023-03-09T07:14:00Z"/>
                <w:sz w:val="16"/>
                <w:szCs w:val="16"/>
              </w:rPr>
            </w:pPr>
            <w:ins w:id="22799" w:author="Στάθης Καπ" w:date="2023-03-09T07:14:00Z">
              <w:r>
                <w:rPr>
                  <w:rFonts w:ascii="Calibri" w:hAnsi="Calibri" w:cs="Calibri"/>
                  <w:color w:val="000000"/>
                  <w:sz w:val="16"/>
                  <w:szCs w:val="16"/>
                </w:rPr>
                <w:t>0.59</w:t>
              </w:r>
            </w:ins>
          </w:p>
          <w:p w14:paraId="7F159874" w14:textId="77777777" w:rsidR="00494D04" w:rsidRPr="007E0F91" w:rsidRDefault="00494D04" w:rsidP="00494D04">
            <w:pPr>
              <w:jc w:val="center"/>
              <w:rPr>
                <w:ins w:id="22800" w:author="Στάθης Καπ" w:date="2023-03-09T07:14:00Z"/>
                <w:sz w:val="16"/>
                <w:szCs w:val="16"/>
              </w:rPr>
            </w:pPr>
            <w:ins w:id="22801" w:author="Στάθης Καπ" w:date="2023-03-09T07:14:00Z">
              <w:r>
                <w:rPr>
                  <w:rFonts w:ascii="Calibri" w:hAnsi="Calibri" w:cs="Calibri"/>
                  <w:color w:val="000000"/>
                  <w:sz w:val="16"/>
                  <w:szCs w:val="16"/>
                </w:rPr>
                <w:t>0.593</w:t>
              </w:r>
            </w:ins>
          </w:p>
          <w:p w14:paraId="01191625" w14:textId="77777777" w:rsidR="00494D04" w:rsidRPr="007E0F91" w:rsidRDefault="00494D04" w:rsidP="00494D04">
            <w:pPr>
              <w:jc w:val="center"/>
              <w:rPr>
                <w:ins w:id="22802" w:author="Στάθης Καπ" w:date="2023-03-09T07:14:00Z"/>
                <w:sz w:val="16"/>
                <w:szCs w:val="16"/>
              </w:rPr>
            </w:pPr>
            <w:ins w:id="22803" w:author="Στάθης Καπ" w:date="2023-03-09T07:14:00Z">
              <w:r>
                <w:rPr>
                  <w:rFonts w:ascii="Calibri" w:hAnsi="Calibri" w:cs="Calibri"/>
                  <w:color w:val="000000"/>
                  <w:sz w:val="16"/>
                  <w:szCs w:val="16"/>
                </w:rPr>
                <w:t>0.488</w:t>
              </w:r>
            </w:ins>
          </w:p>
          <w:p w14:paraId="12DDBECA" w14:textId="77777777" w:rsidR="00494D04" w:rsidRPr="007E0F91" w:rsidRDefault="00494D04" w:rsidP="00494D04">
            <w:pPr>
              <w:jc w:val="center"/>
              <w:rPr>
                <w:ins w:id="22804" w:author="Στάθης Καπ" w:date="2023-03-09T07:14:00Z"/>
                <w:sz w:val="16"/>
                <w:szCs w:val="16"/>
              </w:rPr>
            </w:pPr>
            <w:ins w:id="22805" w:author="Στάθης Καπ" w:date="2023-03-09T07:14:00Z">
              <w:r>
                <w:rPr>
                  <w:rFonts w:ascii="Calibri" w:hAnsi="Calibri" w:cs="Calibri"/>
                  <w:color w:val="000000"/>
                  <w:sz w:val="16"/>
                  <w:szCs w:val="16"/>
                </w:rPr>
                <w:t>0.494</w:t>
              </w:r>
            </w:ins>
          </w:p>
          <w:p w14:paraId="63626DBE" w14:textId="77777777" w:rsidR="00494D04" w:rsidRPr="007E0F91" w:rsidRDefault="00494D04" w:rsidP="00494D04">
            <w:pPr>
              <w:jc w:val="center"/>
              <w:rPr>
                <w:ins w:id="22806" w:author="Στάθης Καπ" w:date="2023-03-09T07:14:00Z"/>
                <w:sz w:val="16"/>
                <w:szCs w:val="16"/>
              </w:rPr>
            </w:pPr>
            <w:ins w:id="22807" w:author="Στάθης Καπ" w:date="2023-03-09T07:14:00Z">
              <w:r>
                <w:rPr>
                  <w:rFonts w:ascii="Calibri" w:hAnsi="Calibri" w:cs="Calibri"/>
                  <w:color w:val="000000"/>
                  <w:sz w:val="16"/>
                  <w:szCs w:val="16"/>
                </w:rPr>
                <w:t>0.546</w:t>
              </w:r>
            </w:ins>
          </w:p>
          <w:p w14:paraId="1E8B1E1C" w14:textId="77777777" w:rsidR="00494D04" w:rsidRPr="007E0F91" w:rsidRDefault="00494D04" w:rsidP="00494D04">
            <w:pPr>
              <w:jc w:val="center"/>
              <w:rPr>
                <w:ins w:id="22808" w:author="Στάθης Καπ" w:date="2023-03-09T07:14:00Z"/>
                <w:sz w:val="16"/>
                <w:szCs w:val="16"/>
              </w:rPr>
            </w:pPr>
            <w:ins w:id="22809" w:author="Στάθης Καπ" w:date="2023-03-09T07:14:00Z">
              <w:r>
                <w:rPr>
                  <w:rFonts w:ascii="Calibri" w:hAnsi="Calibri" w:cs="Calibri"/>
                  <w:color w:val="000000"/>
                  <w:sz w:val="16"/>
                  <w:szCs w:val="16"/>
                </w:rPr>
                <w:t>0.686</w:t>
              </w:r>
            </w:ins>
          </w:p>
          <w:p w14:paraId="7C7F991A" w14:textId="77777777" w:rsidR="00494D04" w:rsidRPr="007E0F91" w:rsidRDefault="00494D04" w:rsidP="00494D04">
            <w:pPr>
              <w:jc w:val="center"/>
              <w:rPr>
                <w:ins w:id="22810" w:author="Στάθης Καπ" w:date="2023-03-09T07:14:00Z"/>
                <w:sz w:val="16"/>
                <w:szCs w:val="16"/>
              </w:rPr>
            </w:pPr>
            <w:ins w:id="22811" w:author="Στάθης Καπ" w:date="2023-03-09T07:14:00Z">
              <w:r>
                <w:rPr>
                  <w:rFonts w:ascii="Calibri" w:hAnsi="Calibri" w:cs="Calibri"/>
                  <w:color w:val="000000"/>
                  <w:sz w:val="16"/>
                  <w:szCs w:val="16"/>
                </w:rPr>
                <w:t>0.641</w:t>
              </w:r>
            </w:ins>
          </w:p>
          <w:p w14:paraId="473D7B60" w14:textId="77777777" w:rsidR="00494D04" w:rsidRPr="007E0F91" w:rsidRDefault="00494D04" w:rsidP="00494D04">
            <w:pPr>
              <w:jc w:val="center"/>
              <w:rPr>
                <w:ins w:id="22812" w:author="Στάθης Καπ" w:date="2023-03-09T07:14:00Z"/>
                <w:sz w:val="16"/>
                <w:szCs w:val="16"/>
              </w:rPr>
            </w:pPr>
            <w:ins w:id="22813" w:author="Στάθης Καπ" w:date="2023-03-09T07:14:00Z">
              <w:r>
                <w:rPr>
                  <w:rFonts w:ascii="Calibri" w:hAnsi="Calibri" w:cs="Calibri"/>
                  <w:color w:val="000000"/>
                  <w:sz w:val="16"/>
                  <w:szCs w:val="16"/>
                </w:rPr>
                <w:t>0.303</w:t>
              </w:r>
            </w:ins>
          </w:p>
          <w:p w14:paraId="6E584BE0" w14:textId="77777777" w:rsidR="00494D04" w:rsidRPr="007E0F91" w:rsidRDefault="00494D04" w:rsidP="00494D04">
            <w:pPr>
              <w:jc w:val="center"/>
              <w:rPr>
                <w:ins w:id="22814" w:author="Στάθης Καπ" w:date="2023-03-09T07:14:00Z"/>
                <w:sz w:val="16"/>
                <w:szCs w:val="16"/>
              </w:rPr>
            </w:pPr>
            <w:ins w:id="22815" w:author="Στάθης Καπ" w:date="2023-03-09T07:14:00Z">
              <w:r>
                <w:rPr>
                  <w:rFonts w:ascii="Calibri" w:hAnsi="Calibri" w:cs="Calibri"/>
                  <w:color w:val="000000"/>
                  <w:sz w:val="16"/>
                  <w:szCs w:val="16"/>
                </w:rPr>
                <w:t>0.423</w:t>
              </w:r>
            </w:ins>
          </w:p>
          <w:p w14:paraId="2E48CA0D" w14:textId="77777777" w:rsidR="00494D04" w:rsidRPr="007E0F91" w:rsidRDefault="00494D04" w:rsidP="00494D04">
            <w:pPr>
              <w:jc w:val="center"/>
              <w:rPr>
                <w:ins w:id="22816" w:author="Στάθης Καπ" w:date="2023-03-09T07:14:00Z"/>
                <w:sz w:val="16"/>
                <w:szCs w:val="16"/>
              </w:rPr>
            </w:pPr>
            <w:ins w:id="22817" w:author="Στάθης Καπ" w:date="2023-03-09T07:14:00Z">
              <w:r>
                <w:rPr>
                  <w:rFonts w:ascii="Calibri" w:hAnsi="Calibri" w:cs="Calibri"/>
                  <w:color w:val="000000"/>
                  <w:sz w:val="16"/>
                  <w:szCs w:val="16"/>
                </w:rPr>
                <w:t>0.259</w:t>
              </w:r>
            </w:ins>
          </w:p>
          <w:p w14:paraId="39772AA4" w14:textId="77777777" w:rsidR="00494D04" w:rsidRPr="007E0F91" w:rsidRDefault="00494D04" w:rsidP="00494D04">
            <w:pPr>
              <w:jc w:val="center"/>
              <w:rPr>
                <w:ins w:id="22818" w:author="Στάθης Καπ" w:date="2023-03-09T07:14:00Z"/>
                <w:sz w:val="16"/>
                <w:szCs w:val="16"/>
              </w:rPr>
            </w:pPr>
            <w:ins w:id="22819" w:author="Στάθης Καπ" w:date="2023-03-09T07:14:00Z">
              <w:r>
                <w:rPr>
                  <w:rFonts w:ascii="Calibri" w:hAnsi="Calibri" w:cs="Calibri"/>
                  <w:color w:val="000000"/>
                  <w:sz w:val="16"/>
                  <w:szCs w:val="16"/>
                </w:rPr>
                <w:t>0.184</w:t>
              </w:r>
            </w:ins>
          </w:p>
          <w:p w14:paraId="2E7056F9" w14:textId="77777777" w:rsidR="00494D04" w:rsidRPr="007E0F91" w:rsidRDefault="00494D04" w:rsidP="00494D04">
            <w:pPr>
              <w:jc w:val="center"/>
              <w:rPr>
                <w:ins w:id="22820" w:author="Στάθης Καπ" w:date="2023-03-09T07:14:00Z"/>
                <w:sz w:val="16"/>
                <w:szCs w:val="16"/>
              </w:rPr>
            </w:pPr>
            <w:ins w:id="22821" w:author="Στάθης Καπ" w:date="2023-03-09T07:14:00Z">
              <w:r>
                <w:rPr>
                  <w:rFonts w:ascii="Calibri" w:hAnsi="Calibri" w:cs="Calibri"/>
                  <w:color w:val="000000"/>
                  <w:sz w:val="16"/>
                  <w:szCs w:val="16"/>
                </w:rPr>
                <w:t>0.219</w:t>
              </w:r>
            </w:ins>
          </w:p>
          <w:p w14:paraId="18E16B6E" w14:textId="77777777" w:rsidR="00494D04" w:rsidRPr="007E0F91" w:rsidRDefault="00494D04" w:rsidP="00494D04">
            <w:pPr>
              <w:jc w:val="center"/>
              <w:rPr>
                <w:ins w:id="22822" w:author="Στάθης Καπ" w:date="2023-03-09T07:14:00Z"/>
                <w:sz w:val="16"/>
                <w:szCs w:val="16"/>
              </w:rPr>
            </w:pPr>
            <w:ins w:id="22823" w:author="Στάθης Καπ" w:date="2023-03-09T07:14:00Z">
              <w:r>
                <w:rPr>
                  <w:rFonts w:ascii="Calibri" w:hAnsi="Calibri" w:cs="Calibri"/>
                  <w:color w:val="000000"/>
                  <w:sz w:val="16"/>
                  <w:szCs w:val="16"/>
                </w:rPr>
                <w:t>0.201</w:t>
              </w:r>
            </w:ins>
          </w:p>
          <w:p w14:paraId="3A210722" w14:textId="77777777" w:rsidR="00494D04" w:rsidRPr="007E0F91" w:rsidRDefault="00494D04" w:rsidP="00494D04">
            <w:pPr>
              <w:jc w:val="center"/>
              <w:rPr>
                <w:ins w:id="22824" w:author="Στάθης Καπ" w:date="2023-03-09T07:14:00Z"/>
                <w:sz w:val="16"/>
                <w:szCs w:val="16"/>
              </w:rPr>
            </w:pPr>
            <w:ins w:id="22825" w:author="Στάθης Καπ" w:date="2023-03-09T07:14:00Z">
              <w:r>
                <w:rPr>
                  <w:rFonts w:ascii="Calibri" w:hAnsi="Calibri" w:cs="Calibri"/>
                  <w:color w:val="000000"/>
                  <w:sz w:val="16"/>
                  <w:szCs w:val="16"/>
                </w:rPr>
                <w:t>0.212</w:t>
              </w:r>
            </w:ins>
          </w:p>
          <w:p w14:paraId="4136545D" w14:textId="77777777" w:rsidR="00494D04" w:rsidRPr="007E0F91" w:rsidRDefault="00494D04" w:rsidP="00494D04">
            <w:pPr>
              <w:jc w:val="center"/>
              <w:rPr>
                <w:ins w:id="22826" w:author="Στάθης Καπ" w:date="2023-03-09T07:14:00Z"/>
                <w:sz w:val="16"/>
                <w:szCs w:val="16"/>
              </w:rPr>
            </w:pPr>
            <w:ins w:id="22827" w:author="Στάθης Καπ" w:date="2023-03-09T07:14:00Z">
              <w:r>
                <w:rPr>
                  <w:rFonts w:ascii="Calibri" w:hAnsi="Calibri" w:cs="Calibri"/>
                  <w:color w:val="000000"/>
                  <w:sz w:val="16"/>
                  <w:szCs w:val="16"/>
                </w:rPr>
                <w:t>0.205</w:t>
              </w:r>
            </w:ins>
          </w:p>
          <w:p w14:paraId="6412A15E" w14:textId="77777777" w:rsidR="00494D04" w:rsidRPr="007E0F91" w:rsidRDefault="00494D04" w:rsidP="00494D04">
            <w:pPr>
              <w:jc w:val="center"/>
              <w:rPr>
                <w:ins w:id="22828" w:author="Στάθης Καπ" w:date="2023-03-09T07:14:00Z"/>
                <w:sz w:val="16"/>
                <w:szCs w:val="16"/>
              </w:rPr>
            </w:pPr>
            <w:ins w:id="22829" w:author="Στάθης Καπ" w:date="2023-03-09T07:14:00Z">
              <w:r>
                <w:rPr>
                  <w:rFonts w:ascii="Calibri" w:hAnsi="Calibri" w:cs="Calibri"/>
                  <w:color w:val="000000"/>
                  <w:sz w:val="16"/>
                  <w:szCs w:val="16"/>
                </w:rPr>
                <w:t>0.398</w:t>
              </w:r>
            </w:ins>
          </w:p>
          <w:p w14:paraId="34FD6283" w14:textId="77777777" w:rsidR="00494D04" w:rsidRPr="007E0F91" w:rsidRDefault="00494D04" w:rsidP="00494D04">
            <w:pPr>
              <w:jc w:val="center"/>
              <w:rPr>
                <w:ins w:id="22830" w:author="Στάθης Καπ" w:date="2023-03-09T07:14:00Z"/>
                <w:sz w:val="16"/>
                <w:szCs w:val="16"/>
              </w:rPr>
            </w:pPr>
            <w:ins w:id="22831" w:author="Στάθης Καπ" w:date="2023-03-09T07:14:00Z">
              <w:r>
                <w:rPr>
                  <w:rFonts w:ascii="Calibri" w:hAnsi="Calibri" w:cs="Calibri"/>
                  <w:color w:val="000000"/>
                  <w:sz w:val="16"/>
                  <w:szCs w:val="16"/>
                </w:rPr>
                <w:t>0.549</w:t>
              </w:r>
            </w:ins>
          </w:p>
          <w:p w14:paraId="06A1BE84" w14:textId="77777777" w:rsidR="00494D04" w:rsidRPr="007E0F91" w:rsidRDefault="00494D04" w:rsidP="00494D04">
            <w:pPr>
              <w:jc w:val="center"/>
              <w:rPr>
                <w:ins w:id="22832" w:author="Στάθης Καπ" w:date="2023-03-09T07:14:00Z"/>
                <w:sz w:val="16"/>
                <w:szCs w:val="16"/>
              </w:rPr>
            </w:pPr>
            <w:ins w:id="22833" w:author="Στάθης Καπ" w:date="2023-03-09T07:14:00Z">
              <w:r>
                <w:rPr>
                  <w:rFonts w:ascii="Calibri" w:hAnsi="Calibri" w:cs="Calibri"/>
                  <w:color w:val="000000"/>
                  <w:sz w:val="16"/>
                  <w:szCs w:val="16"/>
                </w:rPr>
                <w:t>0.695</w:t>
              </w:r>
            </w:ins>
          </w:p>
          <w:p w14:paraId="629B0ED0" w14:textId="061693DE" w:rsidR="00494D04" w:rsidRPr="007E0F91" w:rsidRDefault="00494D04" w:rsidP="00494D04">
            <w:pPr>
              <w:jc w:val="center"/>
              <w:rPr>
                <w:ins w:id="22834" w:author="Στάθης Καπ" w:date="2023-03-09T06:37:00Z"/>
                <w:sz w:val="16"/>
                <w:szCs w:val="16"/>
              </w:rPr>
            </w:pPr>
            <w:ins w:id="22835" w:author="Στάθης Καπ" w:date="2023-03-09T07:14:00Z">
              <w:r>
                <w:rPr>
                  <w:rFonts w:ascii="Calibri" w:hAnsi="Calibri" w:cs="Calibri"/>
                  <w:color w:val="000000"/>
                  <w:sz w:val="16"/>
                  <w:szCs w:val="16"/>
                </w:rPr>
                <w:t>0.643</w:t>
              </w:r>
            </w:ins>
          </w:p>
        </w:tc>
        <w:tc>
          <w:tcPr>
            <w:tcW w:w="453" w:type="dxa"/>
            <w:tcBorders>
              <w:top w:val="single" w:sz="4" w:space="0" w:color="auto"/>
              <w:left w:val="single" w:sz="4" w:space="0" w:color="auto"/>
            </w:tcBorders>
            <w:vAlign w:val="center"/>
          </w:tcPr>
          <w:p w14:paraId="71942165" w14:textId="08C87C66" w:rsidR="00494D04" w:rsidRPr="007E0F91" w:rsidRDefault="00494D04" w:rsidP="00494D04">
            <w:pPr>
              <w:jc w:val="center"/>
              <w:rPr>
                <w:ins w:id="22836" w:author="Στάθης Καπ" w:date="2023-03-09T06:37:00Z"/>
                <w:sz w:val="16"/>
                <w:szCs w:val="16"/>
              </w:rPr>
            </w:pPr>
            <w:ins w:id="22837"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5AD205BE" w14:textId="09445419" w:rsidR="00494D04" w:rsidRPr="007E0F91" w:rsidRDefault="00494D04" w:rsidP="00494D04">
            <w:pPr>
              <w:jc w:val="center"/>
              <w:rPr>
                <w:ins w:id="22838" w:author="Στάθης Καπ" w:date="2023-03-09T06:37:00Z"/>
                <w:sz w:val="16"/>
                <w:szCs w:val="16"/>
              </w:rPr>
            </w:pPr>
            <w:ins w:id="22839"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46333326" w14:textId="46C59135" w:rsidR="00494D04" w:rsidRPr="007E0F91" w:rsidRDefault="00494D04" w:rsidP="00494D04">
            <w:pPr>
              <w:jc w:val="center"/>
              <w:rPr>
                <w:ins w:id="22840" w:author="Στάθης Καπ" w:date="2023-03-09T06:37:00Z"/>
                <w:sz w:val="16"/>
                <w:szCs w:val="16"/>
              </w:rPr>
            </w:pPr>
            <w:ins w:id="22841" w:author="Στάθης Καπ" w:date="2023-03-09T07:14:00Z">
              <w:r>
                <w:rPr>
                  <w:rFonts w:ascii="Calibri" w:hAnsi="Calibri" w:cs="Calibri"/>
                  <w:color w:val="000000"/>
                  <w:sz w:val="16"/>
                  <w:szCs w:val="16"/>
                </w:rPr>
                <w:t>0.248</w:t>
              </w:r>
            </w:ins>
          </w:p>
        </w:tc>
        <w:tc>
          <w:tcPr>
            <w:tcW w:w="457" w:type="dxa"/>
            <w:tcBorders>
              <w:top w:val="single" w:sz="4" w:space="0" w:color="auto"/>
              <w:right w:val="single" w:sz="4" w:space="0" w:color="auto"/>
            </w:tcBorders>
            <w:vAlign w:val="center"/>
          </w:tcPr>
          <w:p w14:paraId="353E0C93" w14:textId="24606BA8" w:rsidR="00494D04" w:rsidRPr="007E0F91" w:rsidRDefault="00494D04" w:rsidP="00494D04">
            <w:pPr>
              <w:jc w:val="center"/>
              <w:rPr>
                <w:ins w:id="22842" w:author="Στάθης Καπ" w:date="2023-03-09T06:37:00Z"/>
                <w:sz w:val="16"/>
                <w:szCs w:val="16"/>
              </w:rPr>
            </w:pPr>
            <w:ins w:id="22843" w:author="Στάθης Καπ" w:date="2023-03-09T07:14:00Z">
              <w:r>
                <w:rPr>
                  <w:rFonts w:ascii="Calibri" w:hAnsi="Calibri" w:cs="Calibri"/>
                  <w:color w:val="000000"/>
                  <w:sz w:val="16"/>
                  <w:szCs w:val="16"/>
                </w:rPr>
                <w:t>3.5</w:t>
              </w:r>
            </w:ins>
          </w:p>
        </w:tc>
        <w:tc>
          <w:tcPr>
            <w:tcW w:w="453" w:type="dxa"/>
            <w:tcBorders>
              <w:top w:val="single" w:sz="4" w:space="0" w:color="auto"/>
              <w:left w:val="single" w:sz="4" w:space="0" w:color="auto"/>
            </w:tcBorders>
            <w:vAlign w:val="center"/>
          </w:tcPr>
          <w:p w14:paraId="28754017" w14:textId="2E7BE5DE" w:rsidR="00494D04" w:rsidRPr="007E0F91" w:rsidRDefault="00494D04" w:rsidP="00494D04">
            <w:pPr>
              <w:jc w:val="center"/>
              <w:rPr>
                <w:ins w:id="22844" w:author="Στάθης Καπ" w:date="2023-03-09T06:37:00Z"/>
                <w:sz w:val="16"/>
                <w:szCs w:val="16"/>
              </w:rPr>
            </w:pPr>
            <w:ins w:id="22845"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35288048" w14:textId="261C5B0A" w:rsidR="00494D04" w:rsidRPr="007E0F91" w:rsidRDefault="00494D04" w:rsidP="00494D04">
            <w:pPr>
              <w:jc w:val="center"/>
              <w:rPr>
                <w:ins w:id="22846" w:author="Στάθης Καπ" w:date="2023-03-09T06:37:00Z"/>
                <w:sz w:val="16"/>
                <w:szCs w:val="16"/>
              </w:rPr>
            </w:pPr>
            <w:ins w:id="22847"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6DCE2065" w14:textId="4FD5A8F3" w:rsidR="00494D04" w:rsidRPr="007E0F91" w:rsidRDefault="00494D04" w:rsidP="00494D04">
            <w:pPr>
              <w:jc w:val="center"/>
              <w:rPr>
                <w:ins w:id="22848" w:author="Στάθης Καπ" w:date="2023-03-09T06:37:00Z"/>
                <w:sz w:val="16"/>
                <w:szCs w:val="16"/>
              </w:rPr>
            </w:pPr>
            <w:ins w:id="22849" w:author="Στάθης Καπ" w:date="2023-03-09T07:14:00Z">
              <w:r>
                <w:rPr>
                  <w:rFonts w:ascii="Calibri" w:hAnsi="Calibri" w:cs="Calibri"/>
                  <w:color w:val="000000"/>
                  <w:sz w:val="16"/>
                  <w:szCs w:val="16"/>
                </w:rPr>
                <w:t>0.256</w:t>
              </w:r>
            </w:ins>
          </w:p>
        </w:tc>
        <w:tc>
          <w:tcPr>
            <w:tcW w:w="454" w:type="dxa"/>
            <w:tcBorders>
              <w:top w:val="single" w:sz="4" w:space="0" w:color="auto"/>
              <w:right w:val="single" w:sz="4" w:space="0" w:color="auto"/>
            </w:tcBorders>
            <w:vAlign w:val="center"/>
          </w:tcPr>
          <w:p w14:paraId="17BDC585" w14:textId="52BF4E23" w:rsidR="00494D04" w:rsidRPr="007E0F91" w:rsidRDefault="00494D04" w:rsidP="00494D04">
            <w:pPr>
              <w:jc w:val="center"/>
              <w:rPr>
                <w:ins w:id="22850" w:author="Στάθης Καπ" w:date="2023-03-09T06:37:00Z"/>
                <w:sz w:val="16"/>
                <w:szCs w:val="16"/>
              </w:rPr>
            </w:pPr>
            <w:ins w:id="22851" w:author="Στάθης Καπ" w:date="2023-03-09T07:14:00Z">
              <w:r>
                <w:rPr>
                  <w:rFonts w:ascii="Calibri" w:hAnsi="Calibri" w:cs="Calibri"/>
                  <w:color w:val="000000"/>
                  <w:sz w:val="16"/>
                  <w:szCs w:val="16"/>
                </w:rPr>
                <w:t>0.39</w:t>
              </w:r>
            </w:ins>
          </w:p>
        </w:tc>
        <w:tc>
          <w:tcPr>
            <w:tcW w:w="453" w:type="dxa"/>
            <w:tcBorders>
              <w:top w:val="single" w:sz="4" w:space="0" w:color="auto"/>
              <w:left w:val="single" w:sz="4" w:space="0" w:color="auto"/>
            </w:tcBorders>
            <w:vAlign w:val="center"/>
          </w:tcPr>
          <w:p w14:paraId="664F387C" w14:textId="0B08A17B" w:rsidR="00494D04" w:rsidRPr="007E0F91" w:rsidRDefault="00494D04" w:rsidP="00494D04">
            <w:pPr>
              <w:jc w:val="center"/>
              <w:rPr>
                <w:ins w:id="22852" w:author="Στάθης Καπ" w:date="2023-03-09T06:37:00Z"/>
                <w:sz w:val="16"/>
                <w:szCs w:val="16"/>
              </w:rPr>
            </w:pPr>
            <w:ins w:id="22853"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0836DD98" w14:textId="3BD83C27" w:rsidR="00494D04" w:rsidRPr="007E0F91" w:rsidRDefault="00494D04" w:rsidP="00494D04">
            <w:pPr>
              <w:jc w:val="center"/>
              <w:rPr>
                <w:ins w:id="22854" w:author="Στάθης Καπ" w:date="2023-03-09T06:37:00Z"/>
                <w:sz w:val="16"/>
                <w:szCs w:val="16"/>
              </w:rPr>
            </w:pPr>
            <w:ins w:id="22855"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3BDFBCF4" w14:textId="1D201B59" w:rsidR="00494D04" w:rsidRPr="007E0F91" w:rsidRDefault="00494D04" w:rsidP="00494D04">
            <w:pPr>
              <w:jc w:val="center"/>
              <w:rPr>
                <w:ins w:id="22856" w:author="Στάθης Καπ" w:date="2023-03-09T06:37:00Z"/>
                <w:sz w:val="16"/>
                <w:szCs w:val="16"/>
              </w:rPr>
            </w:pPr>
            <w:ins w:id="22857" w:author="Στάθης Καπ" w:date="2023-03-09T07:14:00Z">
              <w:r>
                <w:rPr>
                  <w:rFonts w:ascii="Calibri" w:hAnsi="Calibri" w:cs="Calibri"/>
                  <w:color w:val="000000"/>
                  <w:sz w:val="16"/>
                  <w:szCs w:val="16"/>
                </w:rPr>
                <w:t>0.316</w:t>
              </w:r>
            </w:ins>
          </w:p>
        </w:tc>
        <w:tc>
          <w:tcPr>
            <w:tcW w:w="461" w:type="dxa"/>
            <w:tcBorders>
              <w:top w:val="single" w:sz="4" w:space="0" w:color="auto"/>
              <w:right w:val="single" w:sz="4" w:space="0" w:color="auto"/>
            </w:tcBorders>
            <w:vAlign w:val="center"/>
          </w:tcPr>
          <w:p w14:paraId="1160A0FA" w14:textId="73C5EACA" w:rsidR="00494D04" w:rsidRPr="007E0F91" w:rsidRDefault="00494D04" w:rsidP="00494D04">
            <w:pPr>
              <w:jc w:val="center"/>
              <w:rPr>
                <w:ins w:id="22858" w:author="Στάθης Καπ" w:date="2023-03-09T06:37:00Z"/>
                <w:sz w:val="16"/>
                <w:szCs w:val="16"/>
              </w:rPr>
            </w:pPr>
            <w:ins w:id="22859" w:author="Στάθης Καπ" w:date="2023-03-09T07:14:00Z">
              <w:r>
                <w:rPr>
                  <w:rFonts w:ascii="Calibri" w:hAnsi="Calibri" w:cs="Calibri"/>
                  <w:color w:val="000000"/>
                  <w:sz w:val="16"/>
                  <w:szCs w:val="16"/>
                </w:rPr>
                <w:t>-22.96</w:t>
              </w:r>
            </w:ins>
          </w:p>
        </w:tc>
      </w:tr>
      <w:tr w:rsidR="00494D04" w14:paraId="5DCD1DE3" w14:textId="77777777" w:rsidTr="009861B1">
        <w:trPr>
          <w:trHeight w:val="170"/>
          <w:jc w:val="center"/>
          <w:ins w:id="2286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50EBD4" w14:textId="77777777" w:rsidR="00494D04" w:rsidRPr="007E0F91" w:rsidRDefault="00494D04" w:rsidP="00494D04">
            <w:pPr>
              <w:jc w:val="center"/>
              <w:rPr>
                <w:ins w:id="22861" w:author="Στάθης Καπ" w:date="2023-03-09T06:37:00Z"/>
                <w:sz w:val="16"/>
                <w:szCs w:val="16"/>
              </w:rPr>
            </w:pPr>
            <w:ins w:id="22862" w:author="Στάθης Καπ" w:date="2023-03-09T06:37:00Z">
              <w:r w:rsidRPr="009861B1">
                <w:rPr>
                  <w:rFonts w:ascii="Calibri" w:hAnsi="Calibri" w:cs="Calibri"/>
                  <w:color w:val="000000"/>
                  <w:sz w:val="16"/>
                  <w:szCs w:val="16"/>
                </w:rPr>
                <w:t>c103</w:t>
              </w:r>
            </w:ins>
          </w:p>
        </w:tc>
        <w:tc>
          <w:tcPr>
            <w:tcW w:w="565" w:type="dxa"/>
            <w:tcBorders>
              <w:left w:val="single" w:sz="4" w:space="0" w:color="auto"/>
            </w:tcBorders>
            <w:vAlign w:val="center"/>
          </w:tcPr>
          <w:p w14:paraId="3473F9CF" w14:textId="7CB0E04F" w:rsidR="00494D04" w:rsidRPr="007E0F91" w:rsidRDefault="00494D04" w:rsidP="00494D04">
            <w:pPr>
              <w:jc w:val="center"/>
              <w:rPr>
                <w:ins w:id="22863" w:author="Στάθης Καπ" w:date="2023-03-09T06:37:00Z"/>
                <w:sz w:val="16"/>
                <w:szCs w:val="16"/>
              </w:rPr>
            </w:pPr>
            <w:ins w:id="22864" w:author="Στάθης Καπ" w:date="2023-03-09T07:14:00Z">
              <w:r>
                <w:rPr>
                  <w:rFonts w:ascii="Calibri" w:hAnsi="Calibri" w:cs="Calibri"/>
                  <w:color w:val="000000"/>
                  <w:sz w:val="16"/>
                  <w:szCs w:val="16"/>
                </w:rPr>
                <w:t>1210</w:t>
              </w:r>
            </w:ins>
          </w:p>
        </w:tc>
        <w:tc>
          <w:tcPr>
            <w:tcW w:w="679" w:type="dxa"/>
            <w:tcBorders>
              <w:right w:val="single" w:sz="4" w:space="0" w:color="auto"/>
            </w:tcBorders>
            <w:vAlign w:val="center"/>
          </w:tcPr>
          <w:p w14:paraId="60435336" w14:textId="3BCC552F" w:rsidR="00494D04" w:rsidRPr="007E0F91" w:rsidRDefault="00494D04" w:rsidP="00494D04">
            <w:pPr>
              <w:jc w:val="center"/>
              <w:rPr>
                <w:ins w:id="22865" w:author="Στάθης Καπ" w:date="2023-03-09T06:37:00Z"/>
                <w:sz w:val="16"/>
                <w:szCs w:val="16"/>
              </w:rPr>
            </w:pPr>
            <w:ins w:id="22866" w:author="Στάθης Καπ" w:date="2023-03-09T07:14:00Z">
              <w:r>
                <w:rPr>
                  <w:rFonts w:ascii="Calibri" w:hAnsi="Calibri" w:cs="Calibri"/>
                  <w:color w:val="000000"/>
                  <w:sz w:val="16"/>
                  <w:szCs w:val="16"/>
                </w:rPr>
                <w:t>1150</w:t>
              </w:r>
            </w:ins>
          </w:p>
        </w:tc>
        <w:tc>
          <w:tcPr>
            <w:tcW w:w="453" w:type="dxa"/>
            <w:tcBorders>
              <w:left w:val="single" w:sz="4" w:space="0" w:color="auto"/>
            </w:tcBorders>
            <w:vAlign w:val="center"/>
          </w:tcPr>
          <w:p w14:paraId="11DC36BB" w14:textId="1F1B0C0D" w:rsidR="00494D04" w:rsidRPr="007E0F91" w:rsidRDefault="00494D04" w:rsidP="00494D04">
            <w:pPr>
              <w:jc w:val="center"/>
              <w:rPr>
                <w:ins w:id="22867" w:author="Στάθης Καπ" w:date="2023-03-09T06:37:00Z"/>
                <w:sz w:val="16"/>
                <w:szCs w:val="16"/>
              </w:rPr>
            </w:pPr>
            <w:ins w:id="22868" w:author="Στάθης Καπ" w:date="2023-03-09T07:14:00Z">
              <w:r>
                <w:rPr>
                  <w:rFonts w:ascii="Calibri" w:hAnsi="Calibri" w:cs="Calibri"/>
                  <w:color w:val="000000"/>
                  <w:sz w:val="16"/>
                  <w:szCs w:val="16"/>
                </w:rPr>
                <w:t>840</w:t>
              </w:r>
            </w:ins>
          </w:p>
        </w:tc>
        <w:tc>
          <w:tcPr>
            <w:tcW w:w="708" w:type="dxa"/>
            <w:vAlign w:val="center"/>
          </w:tcPr>
          <w:p w14:paraId="482C5DEE" w14:textId="77E06521" w:rsidR="00494D04" w:rsidRPr="007E0F91" w:rsidRDefault="00494D04" w:rsidP="00494D04">
            <w:pPr>
              <w:jc w:val="center"/>
              <w:rPr>
                <w:ins w:id="22869" w:author="Στάθης Καπ" w:date="2023-03-09T06:37:00Z"/>
                <w:sz w:val="16"/>
                <w:szCs w:val="16"/>
              </w:rPr>
            </w:pPr>
            <w:ins w:id="22870" w:author="Στάθης Καπ" w:date="2023-03-09T07:14:00Z">
              <w:r>
                <w:rPr>
                  <w:rFonts w:ascii="Calibri" w:hAnsi="Calibri" w:cs="Calibri"/>
                  <w:color w:val="000000"/>
                  <w:sz w:val="16"/>
                  <w:szCs w:val="16"/>
                </w:rPr>
                <w:t>30.58</w:t>
              </w:r>
            </w:ins>
          </w:p>
        </w:tc>
        <w:tc>
          <w:tcPr>
            <w:tcW w:w="652" w:type="dxa"/>
            <w:vMerge/>
            <w:tcBorders>
              <w:right w:val="single" w:sz="4" w:space="0" w:color="auto"/>
            </w:tcBorders>
            <w:vAlign w:val="center"/>
          </w:tcPr>
          <w:p w14:paraId="691C3D90" w14:textId="77777777" w:rsidR="00494D04" w:rsidRPr="007E0F91" w:rsidRDefault="00494D04" w:rsidP="00494D04">
            <w:pPr>
              <w:jc w:val="center"/>
              <w:rPr>
                <w:ins w:id="22871" w:author="Στάθης Καπ" w:date="2023-03-09T06:37:00Z"/>
                <w:sz w:val="16"/>
                <w:szCs w:val="16"/>
              </w:rPr>
            </w:pPr>
          </w:p>
        </w:tc>
        <w:tc>
          <w:tcPr>
            <w:tcW w:w="453" w:type="dxa"/>
            <w:tcBorders>
              <w:left w:val="single" w:sz="4" w:space="0" w:color="auto"/>
            </w:tcBorders>
            <w:vAlign w:val="center"/>
          </w:tcPr>
          <w:p w14:paraId="7B72AFCD" w14:textId="2BE73420" w:rsidR="00494D04" w:rsidRPr="007E0F91" w:rsidRDefault="00494D04" w:rsidP="00494D04">
            <w:pPr>
              <w:jc w:val="center"/>
              <w:rPr>
                <w:ins w:id="22872" w:author="Στάθης Καπ" w:date="2023-03-09T06:37:00Z"/>
                <w:sz w:val="16"/>
                <w:szCs w:val="16"/>
              </w:rPr>
            </w:pPr>
            <w:ins w:id="22873" w:author="Στάθης Καπ" w:date="2023-03-09T07:14:00Z">
              <w:r>
                <w:rPr>
                  <w:rFonts w:ascii="Calibri" w:hAnsi="Calibri" w:cs="Calibri"/>
                  <w:color w:val="000000"/>
                  <w:sz w:val="16"/>
                  <w:szCs w:val="16"/>
                </w:rPr>
                <w:t>810</w:t>
              </w:r>
            </w:ins>
          </w:p>
        </w:tc>
        <w:tc>
          <w:tcPr>
            <w:tcW w:w="454" w:type="dxa"/>
            <w:vAlign w:val="center"/>
          </w:tcPr>
          <w:p w14:paraId="79CF3A4A" w14:textId="0181D37B" w:rsidR="00494D04" w:rsidRPr="007E0F91" w:rsidRDefault="00494D04" w:rsidP="00494D04">
            <w:pPr>
              <w:jc w:val="center"/>
              <w:rPr>
                <w:ins w:id="22874" w:author="Στάθης Καπ" w:date="2023-03-09T06:37:00Z"/>
                <w:sz w:val="16"/>
                <w:szCs w:val="16"/>
              </w:rPr>
            </w:pPr>
            <w:ins w:id="22875" w:author="Στάθης Καπ" w:date="2023-03-09T07:14:00Z">
              <w:r>
                <w:rPr>
                  <w:rFonts w:ascii="Calibri" w:hAnsi="Calibri" w:cs="Calibri"/>
                  <w:color w:val="000000"/>
                  <w:sz w:val="16"/>
                  <w:szCs w:val="16"/>
                </w:rPr>
                <w:t>3.57</w:t>
              </w:r>
            </w:ins>
          </w:p>
        </w:tc>
        <w:tc>
          <w:tcPr>
            <w:tcW w:w="454" w:type="dxa"/>
            <w:vAlign w:val="center"/>
          </w:tcPr>
          <w:p w14:paraId="1DFC1B9A" w14:textId="085504E2" w:rsidR="00494D04" w:rsidRPr="007E0F91" w:rsidRDefault="00494D04" w:rsidP="00494D04">
            <w:pPr>
              <w:jc w:val="center"/>
              <w:rPr>
                <w:ins w:id="22876" w:author="Στάθης Καπ" w:date="2023-03-09T06:37:00Z"/>
                <w:sz w:val="16"/>
                <w:szCs w:val="16"/>
              </w:rPr>
            </w:pPr>
            <w:ins w:id="22877" w:author="Στάθης Καπ" w:date="2023-03-09T07:14:00Z">
              <w:r>
                <w:rPr>
                  <w:rFonts w:ascii="Calibri" w:hAnsi="Calibri" w:cs="Calibri"/>
                  <w:color w:val="000000"/>
                  <w:sz w:val="16"/>
                  <w:szCs w:val="16"/>
                </w:rPr>
                <w:t>0.489</w:t>
              </w:r>
            </w:ins>
          </w:p>
        </w:tc>
        <w:tc>
          <w:tcPr>
            <w:tcW w:w="457" w:type="dxa"/>
            <w:tcBorders>
              <w:right w:val="single" w:sz="4" w:space="0" w:color="auto"/>
            </w:tcBorders>
            <w:vAlign w:val="center"/>
          </w:tcPr>
          <w:p w14:paraId="6BBB9A04" w14:textId="40A9067A" w:rsidR="00494D04" w:rsidRPr="007E0F91" w:rsidRDefault="00494D04" w:rsidP="00494D04">
            <w:pPr>
              <w:jc w:val="center"/>
              <w:rPr>
                <w:ins w:id="22878" w:author="Στάθης Καπ" w:date="2023-03-09T06:37:00Z"/>
                <w:sz w:val="16"/>
                <w:szCs w:val="16"/>
              </w:rPr>
            </w:pPr>
            <w:ins w:id="22879" w:author="Στάθης Καπ" w:date="2023-03-09T07:14:00Z">
              <w:r>
                <w:rPr>
                  <w:rFonts w:ascii="Calibri" w:hAnsi="Calibri" w:cs="Calibri"/>
                  <w:color w:val="000000"/>
                  <w:sz w:val="16"/>
                  <w:szCs w:val="16"/>
                </w:rPr>
                <w:t>17.12</w:t>
              </w:r>
            </w:ins>
          </w:p>
        </w:tc>
        <w:tc>
          <w:tcPr>
            <w:tcW w:w="453" w:type="dxa"/>
            <w:tcBorders>
              <w:left w:val="single" w:sz="4" w:space="0" w:color="auto"/>
            </w:tcBorders>
            <w:vAlign w:val="center"/>
          </w:tcPr>
          <w:p w14:paraId="171078B4" w14:textId="1C6128C4" w:rsidR="00494D04" w:rsidRPr="007E0F91" w:rsidRDefault="00494D04" w:rsidP="00494D04">
            <w:pPr>
              <w:jc w:val="center"/>
              <w:rPr>
                <w:ins w:id="22880" w:author="Στάθης Καπ" w:date="2023-03-09T06:37:00Z"/>
                <w:sz w:val="16"/>
                <w:szCs w:val="16"/>
              </w:rPr>
            </w:pPr>
            <w:ins w:id="22881" w:author="Στάθης Καπ" w:date="2023-03-09T07:14:00Z">
              <w:r>
                <w:rPr>
                  <w:rFonts w:ascii="Calibri" w:hAnsi="Calibri" w:cs="Calibri"/>
                  <w:color w:val="000000"/>
                  <w:sz w:val="16"/>
                  <w:szCs w:val="16"/>
                </w:rPr>
                <w:t>770</w:t>
              </w:r>
            </w:ins>
          </w:p>
        </w:tc>
        <w:tc>
          <w:tcPr>
            <w:tcW w:w="454" w:type="dxa"/>
            <w:vAlign w:val="center"/>
          </w:tcPr>
          <w:p w14:paraId="6DF33E92" w14:textId="179A80F5" w:rsidR="00494D04" w:rsidRPr="007E0F91" w:rsidRDefault="00494D04" w:rsidP="00494D04">
            <w:pPr>
              <w:jc w:val="center"/>
              <w:rPr>
                <w:ins w:id="22882" w:author="Στάθης Καπ" w:date="2023-03-09T06:37:00Z"/>
                <w:sz w:val="16"/>
                <w:szCs w:val="16"/>
              </w:rPr>
            </w:pPr>
            <w:ins w:id="22883" w:author="Στάθης Καπ" w:date="2023-03-09T07:14:00Z">
              <w:r>
                <w:rPr>
                  <w:rFonts w:ascii="Calibri" w:hAnsi="Calibri" w:cs="Calibri"/>
                  <w:color w:val="000000"/>
                  <w:sz w:val="16"/>
                  <w:szCs w:val="16"/>
                </w:rPr>
                <w:t>8.33</w:t>
              </w:r>
            </w:ins>
          </w:p>
        </w:tc>
        <w:tc>
          <w:tcPr>
            <w:tcW w:w="454" w:type="dxa"/>
            <w:vAlign w:val="center"/>
          </w:tcPr>
          <w:p w14:paraId="27B4552F" w14:textId="6BB9D58D" w:rsidR="00494D04" w:rsidRPr="007E0F91" w:rsidRDefault="00494D04" w:rsidP="00494D04">
            <w:pPr>
              <w:jc w:val="center"/>
              <w:rPr>
                <w:ins w:id="22884" w:author="Στάθης Καπ" w:date="2023-03-09T06:37:00Z"/>
                <w:sz w:val="16"/>
                <w:szCs w:val="16"/>
              </w:rPr>
            </w:pPr>
            <w:ins w:id="22885" w:author="Στάθης Καπ" w:date="2023-03-09T07:14:00Z">
              <w:r>
                <w:rPr>
                  <w:rFonts w:ascii="Calibri" w:hAnsi="Calibri" w:cs="Calibri"/>
                  <w:color w:val="000000"/>
                  <w:sz w:val="16"/>
                  <w:szCs w:val="16"/>
                </w:rPr>
                <w:t>0.299</w:t>
              </w:r>
            </w:ins>
          </w:p>
        </w:tc>
        <w:tc>
          <w:tcPr>
            <w:tcW w:w="454" w:type="dxa"/>
            <w:tcBorders>
              <w:right w:val="single" w:sz="4" w:space="0" w:color="auto"/>
            </w:tcBorders>
            <w:vAlign w:val="center"/>
          </w:tcPr>
          <w:p w14:paraId="4C34C683" w14:textId="5342699F" w:rsidR="00494D04" w:rsidRPr="007E0F91" w:rsidRDefault="00494D04" w:rsidP="00494D04">
            <w:pPr>
              <w:jc w:val="center"/>
              <w:rPr>
                <w:ins w:id="22886" w:author="Στάθης Καπ" w:date="2023-03-09T06:37:00Z"/>
                <w:sz w:val="16"/>
                <w:szCs w:val="16"/>
              </w:rPr>
            </w:pPr>
            <w:ins w:id="22887" w:author="Στάθης Καπ" w:date="2023-03-09T07:14:00Z">
              <w:r>
                <w:rPr>
                  <w:rFonts w:ascii="Calibri" w:hAnsi="Calibri" w:cs="Calibri"/>
                  <w:color w:val="000000"/>
                  <w:sz w:val="16"/>
                  <w:szCs w:val="16"/>
                </w:rPr>
                <w:t>49.32</w:t>
              </w:r>
            </w:ins>
          </w:p>
        </w:tc>
        <w:tc>
          <w:tcPr>
            <w:tcW w:w="453" w:type="dxa"/>
            <w:tcBorders>
              <w:left w:val="single" w:sz="4" w:space="0" w:color="auto"/>
            </w:tcBorders>
            <w:vAlign w:val="center"/>
          </w:tcPr>
          <w:p w14:paraId="1FB072A6" w14:textId="2A9F83A6" w:rsidR="00494D04" w:rsidRPr="007E0F91" w:rsidRDefault="00494D04" w:rsidP="00494D04">
            <w:pPr>
              <w:jc w:val="center"/>
              <w:rPr>
                <w:ins w:id="22888" w:author="Στάθης Καπ" w:date="2023-03-09T06:37:00Z"/>
                <w:sz w:val="16"/>
                <w:szCs w:val="16"/>
              </w:rPr>
            </w:pPr>
            <w:ins w:id="22889" w:author="Στάθης Καπ" w:date="2023-03-09T07:14:00Z">
              <w:r>
                <w:rPr>
                  <w:rFonts w:ascii="Calibri" w:hAnsi="Calibri" w:cs="Calibri"/>
                  <w:color w:val="000000"/>
                  <w:sz w:val="16"/>
                  <w:szCs w:val="16"/>
                </w:rPr>
                <w:t>730</w:t>
              </w:r>
            </w:ins>
          </w:p>
        </w:tc>
        <w:tc>
          <w:tcPr>
            <w:tcW w:w="454" w:type="dxa"/>
            <w:vAlign w:val="center"/>
          </w:tcPr>
          <w:p w14:paraId="4F2B02BA" w14:textId="06442D8D" w:rsidR="00494D04" w:rsidRPr="007E0F91" w:rsidRDefault="00494D04" w:rsidP="00494D04">
            <w:pPr>
              <w:jc w:val="center"/>
              <w:rPr>
                <w:ins w:id="22890" w:author="Στάθης Καπ" w:date="2023-03-09T06:37:00Z"/>
                <w:sz w:val="16"/>
                <w:szCs w:val="16"/>
              </w:rPr>
            </w:pPr>
            <w:ins w:id="22891" w:author="Στάθης Καπ" w:date="2023-03-09T07:14:00Z">
              <w:r>
                <w:rPr>
                  <w:rFonts w:ascii="Calibri" w:hAnsi="Calibri" w:cs="Calibri"/>
                  <w:color w:val="000000"/>
                  <w:sz w:val="16"/>
                  <w:szCs w:val="16"/>
                </w:rPr>
                <w:t>13.1</w:t>
              </w:r>
            </w:ins>
          </w:p>
        </w:tc>
        <w:tc>
          <w:tcPr>
            <w:tcW w:w="454" w:type="dxa"/>
            <w:vAlign w:val="center"/>
          </w:tcPr>
          <w:p w14:paraId="40146ACB" w14:textId="5216E1C4" w:rsidR="00494D04" w:rsidRPr="007E0F91" w:rsidRDefault="00494D04" w:rsidP="00494D04">
            <w:pPr>
              <w:jc w:val="center"/>
              <w:rPr>
                <w:ins w:id="22892" w:author="Στάθης Καπ" w:date="2023-03-09T06:37:00Z"/>
                <w:sz w:val="16"/>
                <w:szCs w:val="16"/>
              </w:rPr>
            </w:pPr>
            <w:ins w:id="22893" w:author="Στάθης Καπ" w:date="2023-03-09T07:14:00Z">
              <w:r>
                <w:rPr>
                  <w:rFonts w:ascii="Calibri" w:hAnsi="Calibri" w:cs="Calibri"/>
                  <w:color w:val="000000"/>
                  <w:sz w:val="16"/>
                  <w:szCs w:val="16"/>
                </w:rPr>
                <w:t>0.333</w:t>
              </w:r>
            </w:ins>
          </w:p>
        </w:tc>
        <w:tc>
          <w:tcPr>
            <w:tcW w:w="461" w:type="dxa"/>
            <w:tcBorders>
              <w:right w:val="single" w:sz="4" w:space="0" w:color="auto"/>
            </w:tcBorders>
            <w:vAlign w:val="center"/>
          </w:tcPr>
          <w:p w14:paraId="6A51C3B0" w14:textId="52DFEDCD" w:rsidR="00494D04" w:rsidRPr="007E0F91" w:rsidRDefault="00494D04" w:rsidP="00494D04">
            <w:pPr>
              <w:jc w:val="center"/>
              <w:rPr>
                <w:ins w:id="22894" w:author="Στάθης Καπ" w:date="2023-03-09T06:37:00Z"/>
                <w:sz w:val="16"/>
                <w:szCs w:val="16"/>
              </w:rPr>
            </w:pPr>
            <w:ins w:id="22895" w:author="Στάθης Καπ" w:date="2023-03-09T07:14:00Z">
              <w:r>
                <w:rPr>
                  <w:rFonts w:ascii="Calibri" w:hAnsi="Calibri" w:cs="Calibri"/>
                  <w:color w:val="000000"/>
                  <w:sz w:val="16"/>
                  <w:szCs w:val="16"/>
                </w:rPr>
                <w:t>43.56</w:t>
              </w:r>
            </w:ins>
          </w:p>
        </w:tc>
      </w:tr>
      <w:tr w:rsidR="00494D04" w14:paraId="0731009C" w14:textId="77777777" w:rsidTr="009861B1">
        <w:trPr>
          <w:trHeight w:val="170"/>
          <w:jc w:val="center"/>
          <w:ins w:id="2289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007D56" w14:textId="77777777" w:rsidR="00494D04" w:rsidRPr="007E0F91" w:rsidRDefault="00494D04" w:rsidP="00494D04">
            <w:pPr>
              <w:jc w:val="center"/>
              <w:rPr>
                <w:ins w:id="22897" w:author="Στάθης Καπ" w:date="2023-03-09T06:37:00Z"/>
                <w:sz w:val="16"/>
                <w:szCs w:val="16"/>
              </w:rPr>
            </w:pPr>
            <w:ins w:id="22898" w:author="Στάθης Καπ" w:date="2023-03-09T06:37:00Z">
              <w:r w:rsidRPr="009861B1">
                <w:rPr>
                  <w:rFonts w:ascii="Calibri" w:hAnsi="Calibri" w:cs="Calibri"/>
                  <w:color w:val="000000"/>
                  <w:sz w:val="16"/>
                  <w:szCs w:val="16"/>
                </w:rPr>
                <w:t>c104</w:t>
              </w:r>
            </w:ins>
          </w:p>
        </w:tc>
        <w:tc>
          <w:tcPr>
            <w:tcW w:w="565" w:type="dxa"/>
            <w:tcBorders>
              <w:left w:val="single" w:sz="4" w:space="0" w:color="auto"/>
            </w:tcBorders>
            <w:vAlign w:val="center"/>
          </w:tcPr>
          <w:p w14:paraId="2AD506FD" w14:textId="28FE26C1" w:rsidR="00494D04" w:rsidRPr="007E0F91" w:rsidRDefault="00494D04" w:rsidP="00494D04">
            <w:pPr>
              <w:jc w:val="center"/>
              <w:rPr>
                <w:ins w:id="22899" w:author="Στάθης Καπ" w:date="2023-03-09T06:37:00Z"/>
                <w:sz w:val="16"/>
                <w:szCs w:val="16"/>
              </w:rPr>
            </w:pPr>
            <w:ins w:id="22900" w:author="Στάθης Καπ" w:date="2023-03-09T07:14:00Z">
              <w:r>
                <w:rPr>
                  <w:rFonts w:ascii="Calibri" w:hAnsi="Calibri" w:cs="Calibri"/>
                  <w:color w:val="000000"/>
                  <w:sz w:val="16"/>
                  <w:szCs w:val="16"/>
                </w:rPr>
                <w:t>1260</w:t>
              </w:r>
            </w:ins>
          </w:p>
        </w:tc>
        <w:tc>
          <w:tcPr>
            <w:tcW w:w="679" w:type="dxa"/>
            <w:tcBorders>
              <w:right w:val="single" w:sz="4" w:space="0" w:color="auto"/>
            </w:tcBorders>
            <w:vAlign w:val="center"/>
          </w:tcPr>
          <w:p w14:paraId="4979DAF9" w14:textId="5389FF1C" w:rsidR="00494D04" w:rsidRPr="007E0F91" w:rsidRDefault="00494D04" w:rsidP="00494D04">
            <w:pPr>
              <w:jc w:val="center"/>
              <w:rPr>
                <w:ins w:id="22901" w:author="Στάθης Καπ" w:date="2023-03-09T06:37:00Z"/>
                <w:sz w:val="16"/>
                <w:szCs w:val="16"/>
              </w:rPr>
            </w:pPr>
            <w:ins w:id="22902" w:author="Στάθης Καπ" w:date="2023-03-09T07:14:00Z">
              <w:r>
                <w:rPr>
                  <w:rFonts w:ascii="Calibri" w:hAnsi="Calibri" w:cs="Calibri"/>
                  <w:color w:val="000000"/>
                  <w:sz w:val="16"/>
                  <w:szCs w:val="16"/>
                </w:rPr>
                <w:t>1220</w:t>
              </w:r>
            </w:ins>
          </w:p>
        </w:tc>
        <w:tc>
          <w:tcPr>
            <w:tcW w:w="453" w:type="dxa"/>
            <w:tcBorders>
              <w:left w:val="single" w:sz="4" w:space="0" w:color="auto"/>
            </w:tcBorders>
            <w:vAlign w:val="center"/>
          </w:tcPr>
          <w:p w14:paraId="62D24BBC" w14:textId="35856B04" w:rsidR="00494D04" w:rsidRPr="007E0F91" w:rsidRDefault="00494D04" w:rsidP="00494D04">
            <w:pPr>
              <w:jc w:val="center"/>
              <w:rPr>
                <w:ins w:id="22903" w:author="Στάθης Καπ" w:date="2023-03-09T06:37:00Z"/>
                <w:sz w:val="16"/>
                <w:szCs w:val="16"/>
              </w:rPr>
            </w:pPr>
            <w:ins w:id="22904" w:author="Στάθης Καπ" w:date="2023-03-09T07:14:00Z">
              <w:r>
                <w:rPr>
                  <w:rFonts w:ascii="Calibri" w:hAnsi="Calibri" w:cs="Calibri"/>
                  <w:color w:val="000000"/>
                  <w:sz w:val="16"/>
                  <w:szCs w:val="16"/>
                </w:rPr>
                <w:t>1010</w:t>
              </w:r>
            </w:ins>
          </w:p>
        </w:tc>
        <w:tc>
          <w:tcPr>
            <w:tcW w:w="708" w:type="dxa"/>
            <w:vAlign w:val="center"/>
          </w:tcPr>
          <w:p w14:paraId="38B05DDD" w14:textId="47C464D1" w:rsidR="00494D04" w:rsidRPr="007E0F91" w:rsidRDefault="00494D04" w:rsidP="00494D04">
            <w:pPr>
              <w:jc w:val="center"/>
              <w:rPr>
                <w:ins w:id="22905" w:author="Στάθης Καπ" w:date="2023-03-09T06:37:00Z"/>
                <w:sz w:val="16"/>
                <w:szCs w:val="16"/>
              </w:rPr>
            </w:pPr>
            <w:ins w:id="22906" w:author="Στάθης Καπ" w:date="2023-03-09T07:14:00Z">
              <w:r>
                <w:rPr>
                  <w:rFonts w:ascii="Calibri" w:hAnsi="Calibri" w:cs="Calibri"/>
                  <w:color w:val="000000"/>
                  <w:sz w:val="16"/>
                  <w:szCs w:val="16"/>
                </w:rPr>
                <w:t>19.84</w:t>
              </w:r>
            </w:ins>
          </w:p>
        </w:tc>
        <w:tc>
          <w:tcPr>
            <w:tcW w:w="652" w:type="dxa"/>
            <w:vMerge/>
            <w:tcBorders>
              <w:right w:val="single" w:sz="4" w:space="0" w:color="auto"/>
            </w:tcBorders>
            <w:vAlign w:val="center"/>
          </w:tcPr>
          <w:p w14:paraId="610DB6B5" w14:textId="77777777" w:rsidR="00494D04" w:rsidRPr="007E0F91" w:rsidRDefault="00494D04" w:rsidP="00494D04">
            <w:pPr>
              <w:jc w:val="center"/>
              <w:rPr>
                <w:ins w:id="22907" w:author="Στάθης Καπ" w:date="2023-03-09T06:37:00Z"/>
                <w:sz w:val="16"/>
                <w:szCs w:val="16"/>
              </w:rPr>
            </w:pPr>
          </w:p>
        </w:tc>
        <w:tc>
          <w:tcPr>
            <w:tcW w:w="453" w:type="dxa"/>
            <w:tcBorders>
              <w:left w:val="single" w:sz="4" w:space="0" w:color="auto"/>
            </w:tcBorders>
            <w:vAlign w:val="center"/>
          </w:tcPr>
          <w:p w14:paraId="66272C45" w14:textId="3C4BD33B" w:rsidR="00494D04" w:rsidRPr="007E0F91" w:rsidRDefault="00494D04" w:rsidP="00494D04">
            <w:pPr>
              <w:jc w:val="center"/>
              <w:rPr>
                <w:ins w:id="22908" w:author="Στάθης Καπ" w:date="2023-03-09T06:37:00Z"/>
                <w:sz w:val="16"/>
                <w:szCs w:val="16"/>
              </w:rPr>
            </w:pPr>
            <w:ins w:id="22909" w:author="Στάθης Καπ" w:date="2023-03-09T07:14:00Z">
              <w:r>
                <w:rPr>
                  <w:rFonts w:ascii="Calibri" w:hAnsi="Calibri" w:cs="Calibri"/>
                  <w:color w:val="000000"/>
                  <w:sz w:val="16"/>
                  <w:szCs w:val="16"/>
                </w:rPr>
                <w:t>980</w:t>
              </w:r>
            </w:ins>
          </w:p>
        </w:tc>
        <w:tc>
          <w:tcPr>
            <w:tcW w:w="454" w:type="dxa"/>
            <w:vAlign w:val="center"/>
          </w:tcPr>
          <w:p w14:paraId="07DA5033" w14:textId="69718865" w:rsidR="00494D04" w:rsidRPr="007E0F91" w:rsidRDefault="00494D04" w:rsidP="00494D04">
            <w:pPr>
              <w:jc w:val="center"/>
              <w:rPr>
                <w:ins w:id="22910" w:author="Στάθης Καπ" w:date="2023-03-09T06:37:00Z"/>
                <w:sz w:val="16"/>
                <w:szCs w:val="16"/>
              </w:rPr>
            </w:pPr>
            <w:ins w:id="22911" w:author="Στάθης Καπ" w:date="2023-03-09T07:14:00Z">
              <w:r>
                <w:rPr>
                  <w:rFonts w:ascii="Calibri" w:hAnsi="Calibri" w:cs="Calibri"/>
                  <w:color w:val="000000"/>
                  <w:sz w:val="16"/>
                  <w:szCs w:val="16"/>
                </w:rPr>
                <w:t>2.97</w:t>
              </w:r>
            </w:ins>
          </w:p>
        </w:tc>
        <w:tc>
          <w:tcPr>
            <w:tcW w:w="454" w:type="dxa"/>
            <w:vAlign w:val="center"/>
          </w:tcPr>
          <w:p w14:paraId="5D43750A" w14:textId="2F9B82F1" w:rsidR="00494D04" w:rsidRPr="007E0F91" w:rsidRDefault="00494D04" w:rsidP="00494D04">
            <w:pPr>
              <w:jc w:val="center"/>
              <w:rPr>
                <w:ins w:id="22912" w:author="Στάθης Καπ" w:date="2023-03-09T06:37:00Z"/>
                <w:sz w:val="16"/>
                <w:szCs w:val="16"/>
              </w:rPr>
            </w:pPr>
            <w:ins w:id="22913" w:author="Στάθης Καπ" w:date="2023-03-09T07:14:00Z">
              <w:r>
                <w:rPr>
                  <w:rFonts w:ascii="Calibri" w:hAnsi="Calibri" w:cs="Calibri"/>
                  <w:color w:val="000000"/>
                  <w:sz w:val="16"/>
                  <w:szCs w:val="16"/>
                </w:rPr>
                <w:t>0.471</w:t>
              </w:r>
            </w:ins>
          </w:p>
        </w:tc>
        <w:tc>
          <w:tcPr>
            <w:tcW w:w="457" w:type="dxa"/>
            <w:tcBorders>
              <w:right w:val="single" w:sz="4" w:space="0" w:color="auto"/>
            </w:tcBorders>
            <w:vAlign w:val="center"/>
          </w:tcPr>
          <w:p w14:paraId="7FEDE987" w14:textId="7BFB2027" w:rsidR="00494D04" w:rsidRPr="007E0F91" w:rsidRDefault="00494D04" w:rsidP="00494D04">
            <w:pPr>
              <w:jc w:val="center"/>
              <w:rPr>
                <w:ins w:id="22914" w:author="Στάθης Καπ" w:date="2023-03-09T06:37:00Z"/>
                <w:sz w:val="16"/>
                <w:szCs w:val="16"/>
              </w:rPr>
            </w:pPr>
            <w:ins w:id="22915" w:author="Στάθης Καπ" w:date="2023-03-09T07:14:00Z">
              <w:r>
                <w:rPr>
                  <w:rFonts w:ascii="Calibri" w:hAnsi="Calibri" w:cs="Calibri"/>
                  <w:color w:val="000000"/>
                  <w:sz w:val="16"/>
                  <w:szCs w:val="16"/>
                </w:rPr>
                <w:t>20.57</w:t>
              </w:r>
            </w:ins>
          </w:p>
        </w:tc>
        <w:tc>
          <w:tcPr>
            <w:tcW w:w="453" w:type="dxa"/>
            <w:tcBorders>
              <w:left w:val="single" w:sz="4" w:space="0" w:color="auto"/>
            </w:tcBorders>
            <w:vAlign w:val="center"/>
          </w:tcPr>
          <w:p w14:paraId="6524EBA2" w14:textId="5BDE0589" w:rsidR="00494D04" w:rsidRPr="007E0F91" w:rsidRDefault="00494D04" w:rsidP="00494D04">
            <w:pPr>
              <w:jc w:val="center"/>
              <w:rPr>
                <w:ins w:id="22916" w:author="Στάθης Καπ" w:date="2023-03-09T06:37:00Z"/>
                <w:sz w:val="16"/>
                <w:szCs w:val="16"/>
              </w:rPr>
            </w:pPr>
            <w:ins w:id="22917" w:author="Στάθης Καπ" w:date="2023-03-09T07:14:00Z">
              <w:r>
                <w:rPr>
                  <w:rFonts w:ascii="Calibri" w:hAnsi="Calibri" w:cs="Calibri"/>
                  <w:color w:val="000000"/>
                  <w:sz w:val="16"/>
                  <w:szCs w:val="16"/>
                </w:rPr>
                <w:t>930</w:t>
              </w:r>
            </w:ins>
          </w:p>
        </w:tc>
        <w:tc>
          <w:tcPr>
            <w:tcW w:w="454" w:type="dxa"/>
            <w:vAlign w:val="center"/>
          </w:tcPr>
          <w:p w14:paraId="54708EFA" w14:textId="33483E57" w:rsidR="00494D04" w:rsidRPr="007E0F91" w:rsidRDefault="00494D04" w:rsidP="00494D04">
            <w:pPr>
              <w:jc w:val="center"/>
              <w:rPr>
                <w:ins w:id="22918" w:author="Στάθης Καπ" w:date="2023-03-09T06:37:00Z"/>
                <w:sz w:val="16"/>
                <w:szCs w:val="16"/>
              </w:rPr>
            </w:pPr>
            <w:ins w:id="22919" w:author="Στάθης Καπ" w:date="2023-03-09T07:14:00Z">
              <w:r>
                <w:rPr>
                  <w:rFonts w:ascii="Calibri" w:hAnsi="Calibri" w:cs="Calibri"/>
                  <w:color w:val="000000"/>
                  <w:sz w:val="16"/>
                  <w:szCs w:val="16"/>
                </w:rPr>
                <w:t>7.92</w:t>
              </w:r>
            </w:ins>
          </w:p>
        </w:tc>
        <w:tc>
          <w:tcPr>
            <w:tcW w:w="454" w:type="dxa"/>
            <w:vAlign w:val="center"/>
          </w:tcPr>
          <w:p w14:paraId="7D29E096" w14:textId="271D876F" w:rsidR="00494D04" w:rsidRPr="007E0F91" w:rsidRDefault="00494D04" w:rsidP="00494D04">
            <w:pPr>
              <w:jc w:val="center"/>
              <w:rPr>
                <w:ins w:id="22920" w:author="Στάθης Καπ" w:date="2023-03-09T06:37:00Z"/>
                <w:sz w:val="16"/>
                <w:szCs w:val="16"/>
              </w:rPr>
            </w:pPr>
            <w:ins w:id="22921" w:author="Στάθης Καπ" w:date="2023-03-09T07:14:00Z">
              <w:r>
                <w:rPr>
                  <w:rFonts w:ascii="Calibri" w:hAnsi="Calibri" w:cs="Calibri"/>
                  <w:color w:val="000000"/>
                  <w:sz w:val="16"/>
                  <w:szCs w:val="16"/>
                </w:rPr>
                <w:t>0.302</w:t>
              </w:r>
            </w:ins>
          </w:p>
        </w:tc>
        <w:tc>
          <w:tcPr>
            <w:tcW w:w="454" w:type="dxa"/>
            <w:tcBorders>
              <w:right w:val="single" w:sz="4" w:space="0" w:color="auto"/>
            </w:tcBorders>
            <w:vAlign w:val="center"/>
          </w:tcPr>
          <w:p w14:paraId="4A99DD8B" w14:textId="32E16599" w:rsidR="00494D04" w:rsidRPr="007E0F91" w:rsidRDefault="00494D04" w:rsidP="00494D04">
            <w:pPr>
              <w:jc w:val="center"/>
              <w:rPr>
                <w:ins w:id="22922" w:author="Στάθης Καπ" w:date="2023-03-09T06:37:00Z"/>
                <w:sz w:val="16"/>
                <w:szCs w:val="16"/>
              </w:rPr>
            </w:pPr>
            <w:ins w:id="22923" w:author="Στάθης Καπ" w:date="2023-03-09T07:14:00Z">
              <w:r>
                <w:rPr>
                  <w:rFonts w:ascii="Calibri" w:hAnsi="Calibri" w:cs="Calibri"/>
                  <w:color w:val="000000"/>
                  <w:sz w:val="16"/>
                  <w:szCs w:val="16"/>
                </w:rPr>
                <w:t>49.07</w:t>
              </w:r>
            </w:ins>
          </w:p>
        </w:tc>
        <w:tc>
          <w:tcPr>
            <w:tcW w:w="453" w:type="dxa"/>
            <w:tcBorders>
              <w:left w:val="single" w:sz="4" w:space="0" w:color="auto"/>
            </w:tcBorders>
            <w:vAlign w:val="center"/>
          </w:tcPr>
          <w:p w14:paraId="0BD4EB80" w14:textId="78CE5FD5" w:rsidR="00494D04" w:rsidRPr="007E0F91" w:rsidRDefault="00494D04" w:rsidP="00494D04">
            <w:pPr>
              <w:jc w:val="center"/>
              <w:rPr>
                <w:ins w:id="22924" w:author="Στάθης Καπ" w:date="2023-03-09T06:37:00Z"/>
                <w:sz w:val="16"/>
                <w:szCs w:val="16"/>
              </w:rPr>
            </w:pPr>
            <w:ins w:id="22925" w:author="Στάθης Καπ" w:date="2023-03-09T07:14:00Z">
              <w:r>
                <w:rPr>
                  <w:rFonts w:ascii="Calibri" w:hAnsi="Calibri" w:cs="Calibri"/>
                  <w:color w:val="000000"/>
                  <w:sz w:val="16"/>
                  <w:szCs w:val="16"/>
                </w:rPr>
                <w:t>900</w:t>
              </w:r>
            </w:ins>
          </w:p>
        </w:tc>
        <w:tc>
          <w:tcPr>
            <w:tcW w:w="454" w:type="dxa"/>
            <w:vAlign w:val="center"/>
          </w:tcPr>
          <w:p w14:paraId="025B445A" w14:textId="389CA8AD" w:rsidR="00494D04" w:rsidRPr="007E0F91" w:rsidRDefault="00494D04" w:rsidP="00494D04">
            <w:pPr>
              <w:jc w:val="center"/>
              <w:rPr>
                <w:ins w:id="22926" w:author="Στάθης Καπ" w:date="2023-03-09T06:37:00Z"/>
                <w:sz w:val="16"/>
                <w:szCs w:val="16"/>
              </w:rPr>
            </w:pPr>
            <w:ins w:id="22927" w:author="Στάθης Καπ" w:date="2023-03-09T07:14:00Z">
              <w:r>
                <w:rPr>
                  <w:rFonts w:ascii="Calibri" w:hAnsi="Calibri" w:cs="Calibri"/>
                  <w:color w:val="000000"/>
                  <w:sz w:val="16"/>
                  <w:szCs w:val="16"/>
                </w:rPr>
                <w:t>10.89</w:t>
              </w:r>
            </w:ins>
          </w:p>
        </w:tc>
        <w:tc>
          <w:tcPr>
            <w:tcW w:w="454" w:type="dxa"/>
            <w:vAlign w:val="center"/>
          </w:tcPr>
          <w:p w14:paraId="0259E2AD" w14:textId="2E2D1627" w:rsidR="00494D04" w:rsidRPr="007E0F91" w:rsidRDefault="00494D04" w:rsidP="00494D04">
            <w:pPr>
              <w:jc w:val="center"/>
              <w:rPr>
                <w:ins w:id="22928" w:author="Στάθης Καπ" w:date="2023-03-09T06:37:00Z"/>
                <w:sz w:val="16"/>
                <w:szCs w:val="16"/>
              </w:rPr>
            </w:pPr>
            <w:ins w:id="22929" w:author="Στάθης Καπ" w:date="2023-03-09T07:14:00Z">
              <w:r>
                <w:rPr>
                  <w:rFonts w:ascii="Calibri" w:hAnsi="Calibri" w:cs="Calibri"/>
                  <w:color w:val="000000"/>
                  <w:sz w:val="16"/>
                  <w:szCs w:val="16"/>
                </w:rPr>
                <w:t>0.353</w:t>
              </w:r>
            </w:ins>
          </w:p>
        </w:tc>
        <w:tc>
          <w:tcPr>
            <w:tcW w:w="461" w:type="dxa"/>
            <w:tcBorders>
              <w:right w:val="single" w:sz="4" w:space="0" w:color="auto"/>
            </w:tcBorders>
            <w:vAlign w:val="center"/>
          </w:tcPr>
          <w:p w14:paraId="4D59C03F" w14:textId="12B79C61" w:rsidR="00494D04" w:rsidRPr="007E0F91" w:rsidRDefault="00494D04" w:rsidP="00494D04">
            <w:pPr>
              <w:jc w:val="center"/>
              <w:rPr>
                <w:ins w:id="22930" w:author="Στάθης Καπ" w:date="2023-03-09T06:37:00Z"/>
                <w:sz w:val="16"/>
                <w:szCs w:val="16"/>
              </w:rPr>
            </w:pPr>
            <w:ins w:id="22931" w:author="Στάθης Καπ" w:date="2023-03-09T07:14:00Z">
              <w:r>
                <w:rPr>
                  <w:rFonts w:ascii="Calibri" w:hAnsi="Calibri" w:cs="Calibri"/>
                  <w:color w:val="000000"/>
                  <w:sz w:val="16"/>
                  <w:szCs w:val="16"/>
                </w:rPr>
                <w:t>40.47</w:t>
              </w:r>
            </w:ins>
          </w:p>
        </w:tc>
      </w:tr>
      <w:tr w:rsidR="00494D04" w14:paraId="7BBD2E87" w14:textId="77777777" w:rsidTr="009861B1">
        <w:trPr>
          <w:trHeight w:val="170"/>
          <w:jc w:val="center"/>
          <w:ins w:id="2293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DF116B1" w14:textId="77777777" w:rsidR="00494D04" w:rsidRPr="007E0F91" w:rsidRDefault="00494D04" w:rsidP="00494D04">
            <w:pPr>
              <w:jc w:val="center"/>
              <w:rPr>
                <w:ins w:id="22933" w:author="Στάθης Καπ" w:date="2023-03-09T06:37:00Z"/>
                <w:sz w:val="16"/>
                <w:szCs w:val="16"/>
              </w:rPr>
            </w:pPr>
            <w:ins w:id="22934" w:author="Στάθης Καπ" w:date="2023-03-09T06:37:00Z">
              <w:r w:rsidRPr="009861B1">
                <w:rPr>
                  <w:rFonts w:ascii="Calibri" w:hAnsi="Calibri" w:cs="Calibri"/>
                  <w:color w:val="000000"/>
                  <w:sz w:val="16"/>
                  <w:szCs w:val="16"/>
                </w:rPr>
                <w:t>c105</w:t>
              </w:r>
            </w:ins>
          </w:p>
        </w:tc>
        <w:tc>
          <w:tcPr>
            <w:tcW w:w="565" w:type="dxa"/>
            <w:tcBorders>
              <w:left w:val="single" w:sz="4" w:space="0" w:color="auto"/>
            </w:tcBorders>
            <w:vAlign w:val="center"/>
          </w:tcPr>
          <w:p w14:paraId="25008315" w14:textId="246CD918" w:rsidR="00494D04" w:rsidRPr="007E0F91" w:rsidRDefault="00494D04" w:rsidP="00494D04">
            <w:pPr>
              <w:jc w:val="center"/>
              <w:rPr>
                <w:ins w:id="22935" w:author="Στάθης Καπ" w:date="2023-03-09T06:37:00Z"/>
                <w:sz w:val="16"/>
                <w:szCs w:val="16"/>
              </w:rPr>
            </w:pPr>
            <w:ins w:id="22936" w:author="Στάθης Καπ" w:date="2023-03-09T07:14:00Z">
              <w:r>
                <w:rPr>
                  <w:rFonts w:ascii="Calibri" w:hAnsi="Calibri" w:cs="Calibri"/>
                  <w:color w:val="000000"/>
                  <w:sz w:val="16"/>
                  <w:szCs w:val="16"/>
                </w:rPr>
                <w:t>1070</w:t>
              </w:r>
            </w:ins>
          </w:p>
        </w:tc>
        <w:tc>
          <w:tcPr>
            <w:tcW w:w="679" w:type="dxa"/>
            <w:tcBorders>
              <w:right w:val="single" w:sz="4" w:space="0" w:color="auto"/>
            </w:tcBorders>
            <w:vAlign w:val="center"/>
          </w:tcPr>
          <w:p w14:paraId="1FB17CFF" w14:textId="38BF63A8" w:rsidR="00494D04" w:rsidRPr="007E0F91" w:rsidRDefault="00494D04" w:rsidP="00494D04">
            <w:pPr>
              <w:jc w:val="center"/>
              <w:rPr>
                <w:ins w:id="22937" w:author="Στάθης Καπ" w:date="2023-03-09T06:37:00Z"/>
                <w:sz w:val="16"/>
                <w:szCs w:val="16"/>
              </w:rPr>
            </w:pPr>
            <w:ins w:id="22938" w:author="Στάθης Καπ" w:date="2023-03-09T07:14:00Z">
              <w:r>
                <w:rPr>
                  <w:rFonts w:ascii="Calibri" w:hAnsi="Calibri" w:cs="Calibri"/>
                  <w:color w:val="000000"/>
                  <w:sz w:val="16"/>
                  <w:szCs w:val="16"/>
                </w:rPr>
                <w:t>1030</w:t>
              </w:r>
            </w:ins>
          </w:p>
        </w:tc>
        <w:tc>
          <w:tcPr>
            <w:tcW w:w="453" w:type="dxa"/>
            <w:tcBorders>
              <w:left w:val="single" w:sz="4" w:space="0" w:color="auto"/>
            </w:tcBorders>
            <w:vAlign w:val="center"/>
          </w:tcPr>
          <w:p w14:paraId="7714F73C" w14:textId="50950FD8" w:rsidR="00494D04" w:rsidRPr="007E0F91" w:rsidRDefault="00494D04" w:rsidP="00494D04">
            <w:pPr>
              <w:jc w:val="center"/>
              <w:rPr>
                <w:ins w:id="22939" w:author="Στάθης Καπ" w:date="2023-03-09T06:37:00Z"/>
                <w:sz w:val="16"/>
                <w:szCs w:val="16"/>
              </w:rPr>
            </w:pPr>
            <w:ins w:id="22940" w:author="Στάθης Καπ" w:date="2023-03-09T07:14:00Z">
              <w:r>
                <w:rPr>
                  <w:rFonts w:ascii="Calibri" w:hAnsi="Calibri" w:cs="Calibri"/>
                  <w:color w:val="000000"/>
                  <w:sz w:val="16"/>
                  <w:szCs w:val="16"/>
                </w:rPr>
                <w:t>850</w:t>
              </w:r>
            </w:ins>
          </w:p>
        </w:tc>
        <w:tc>
          <w:tcPr>
            <w:tcW w:w="708" w:type="dxa"/>
            <w:vAlign w:val="center"/>
          </w:tcPr>
          <w:p w14:paraId="7A5DA644" w14:textId="32FD46DB" w:rsidR="00494D04" w:rsidRPr="007E0F91" w:rsidRDefault="00494D04" w:rsidP="00494D04">
            <w:pPr>
              <w:jc w:val="center"/>
              <w:rPr>
                <w:ins w:id="22941" w:author="Στάθης Καπ" w:date="2023-03-09T06:37:00Z"/>
                <w:sz w:val="16"/>
                <w:szCs w:val="16"/>
              </w:rPr>
            </w:pPr>
            <w:ins w:id="22942" w:author="Στάθης Καπ" w:date="2023-03-09T07:14:00Z">
              <w:r>
                <w:rPr>
                  <w:rFonts w:ascii="Calibri" w:hAnsi="Calibri" w:cs="Calibri"/>
                  <w:color w:val="000000"/>
                  <w:sz w:val="16"/>
                  <w:szCs w:val="16"/>
                </w:rPr>
                <w:t>20.56</w:t>
              </w:r>
            </w:ins>
          </w:p>
        </w:tc>
        <w:tc>
          <w:tcPr>
            <w:tcW w:w="652" w:type="dxa"/>
            <w:vMerge/>
            <w:tcBorders>
              <w:right w:val="single" w:sz="4" w:space="0" w:color="auto"/>
            </w:tcBorders>
            <w:vAlign w:val="center"/>
          </w:tcPr>
          <w:p w14:paraId="75C06713" w14:textId="77777777" w:rsidR="00494D04" w:rsidRPr="007E0F91" w:rsidRDefault="00494D04" w:rsidP="00494D04">
            <w:pPr>
              <w:jc w:val="center"/>
              <w:rPr>
                <w:ins w:id="22943" w:author="Στάθης Καπ" w:date="2023-03-09T06:37:00Z"/>
                <w:sz w:val="16"/>
                <w:szCs w:val="16"/>
              </w:rPr>
            </w:pPr>
          </w:p>
        </w:tc>
        <w:tc>
          <w:tcPr>
            <w:tcW w:w="453" w:type="dxa"/>
            <w:tcBorders>
              <w:left w:val="single" w:sz="4" w:space="0" w:color="auto"/>
            </w:tcBorders>
            <w:vAlign w:val="center"/>
          </w:tcPr>
          <w:p w14:paraId="713F4527" w14:textId="515B9593" w:rsidR="00494D04" w:rsidRPr="007E0F91" w:rsidRDefault="00494D04" w:rsidP="00494D04">
            <w:pPr>
              <w:jc w:val="center"/>
              <w:rPr>
                <w:ins w:id="22944" w:author="Στάθης Καπ" w:date="2023-03-09T06:37:00Z"/>
                <w:sz w:val="16"/>
                <w:szCs w:val="16"/>
              </w:rPr>
            </w:pPr>
            <w:ins w:id="22945" w:author="Στάθης Καπ" w:date="2023-03-09T07:14:00Z">
              <w:r>
                <w:rPr>
                  <w:rFonts w:ascii="Calibri" w:hAnsi="Calibri" w:cs="Calibri"/>
                  <w:color w:val="000000"/>
                  <w:sz w:val="16"/>
                  <w:szCs w:val="16"/>
                </w:rPr>
                <w:t>810</w:t>
              </w:r>
            </w:ins>
          </w:p>
        </w:tc>
        <w:tc>
          <w:tcPr>
            <w:tcW w:w="454" w:type="dxa"/>
            <w:vAlign w:val="center"/>
          </w:tcPr>
          <w:p w14:paraId="234CCFBF" w14:textId="4C787D0D" w:rsidR="00494D04" w:rsidRPr="007E0F91" w:rsidRDefault="00494D04" w:rsidP="00494D04">
            <w:pPr>
              <w:jc w:val="center"/>
              <w:rPr>
                <w:ins w:id="22946" w:author="Στάθης Καπ" w:date="2023-03-09T06:37:00Z"/>
                <w:sz w:val="16"/>
                <w:szCs w:val="16"/>
              </w:rPr>
            </w:pPr>
            <w:ins w:id="22947" w:author="Στάθης Καπ" w:date="2023-03-09T07:14:00Z">
              <w:r>
                <w:rPr>
                  <w:rFonts w:ascii="Calibri" w:hAnsi="Calibri" w:cs="Calibri"/>
                  <w:color w:val="000000"/>
                  <w:sz w:val="16"/>
                  <w:szCs w:val="16"/>
                </w:rPr>
                <w:t>4.71</w:t>
              </w:r>
            </w:ins>
          </w:p>
        </w:tc>
        <w:tc>
          <w:tcPr>
            <w:tcW w:w="454" w:type="dxa"/>
            <w:vAlign w:val="center"/>
          </w:tcPr>
          <w:p w14:paraId="54CA9F7D" w14:textId="61D91C10" w:rsidR="00494D04" w:rsidRPr="007E0F91" w:rsidRDefault="00494D04" w:rsidP="00494D04">
            <w:pPr>
              <w:jc w:val="center"/>
              <w:rPr>
                <w:ins w:id="22948" w:author="Στάθης Καπ" w:date="2023-03-09T06:37:00Z"/>
                <w:sz w:val="16"/>
                <w:szCs w:val="16"/>
              </w:rPr>
            </w:pPr>
            <w:ins w:id="22949" w:author="Στάθης Καπ" w:date="2023-03-09T07:14:00Z">
              <w:r>
                <w:rPr>
                  <w:rFonts w:ascii="Calibri" w:hAnsi="Calibri" w:cs="Calibri"/>
                  <w:color w:val="000000"/>
                  <w:sz w:val="16"/>
                  <w:szCs w:val="16"/>
                </w:rPr>
                <w:t>0.384</w:t>
              </w:r>
            </w:ins>
          </w:p>
        </w:tc>
        <w:tc>
          <w:tcPr>
            <w:tcW w:w="457" w:type="dxa"/>
            <w:tcBorders>
              <w:right w:val="single" w:sz="4" w:space="0" w:color="auto"/>
            </w:tcBorders>
            <w:vAlign w:val="center"/>
          </w:tcPr>
          <w:p w14:paraId="7C5554B9" w14:textId="61167EC2" w:rsidR="00494D04" w:rsidRPr="007E0F91" w:rsidRDefault="00494D04" w:rsidP="00494D04">
            <w:pPr>
              <w:jc w:val="center"/>
              <w:rPr>
                <w:ins w:id="22950" w:author="Στάθης Καπ" w:date="2023-03-09T06:37:00Z"/>
                <w:sz w:val="16"/>
                <w:szCs w:val="16"/>
              </w:rPr>
            </w:pPr>
            <w:ins w:id="22951" w:author="Στάθης Καπ" w:date="2023-03-09T07:14:00Z">
              <w:r>
                <w:rPr>
                  <w:rFonts w:ascii="Calibri" w:hAnsi="Calibri" w:cs="Calibri"/>
                  <w:color w:val="000000"/>
                  <w:sz w:val="16"/>
                  <w:szCs w:val="16"/>
                </w:rPr>
                <w:t>21.31</w:t>
              </w:r>
            </w:ins>
          </w:p>
        </w:tc>
        <w:tc>
          <w:tcPr>
            <w:tcW w:w="453" w:type="dxa"/>
            <w:tcBorders>
              <w:left w:val="single" w:sz="4" w:space="0" w:color="auto"/>
            </w:tcBorders>
            <w:vAlign w:val="center"/>
          </w:tcPr>
          <w:p w14:paraId="70A046FF" w14:textId="0AA5D81E" w:rsidR="00494D04" w:rsidRPr="007E0F91" w:rsidRDefault="00494D04" w:rsidP="00494D04">
            <w:pPr>
              <w:jc w:val="center"/>
              <w:rPr>
                <w:ins w:id="22952" w:author="Στάθης Καπ" w:date="2023-03-09T06:37:00Z"/>
                <w:sz w:val="16"/>
                <w:szCs w:val="16"/>
              </w:rPr>
            </w:pPr>
            <w:ins w:id="22953" w:author="Στάθης Καπ" w:date="2023-03-09T07:14:00Z">
              <w:r>
                <w:rPr>
                  <w:rFonts w:ascii="Calibri" w:hAnsi="Calibri" w:cs="Calibri"/>
                  <w:color w:val="000000"/>
                  <w:sz w:val="16"/>
                  <w:szCs w:val="16"/>
                </w:rPr>
                <w:t>760</w:t>
              </w:r>
            </w:ins>
          </w:p>
        </w:tc>
        <w:tc>
          <w:tcPr>
            <w:tcW w:w="454" w:type="dxa"/>
            <w:vAlign w:val="center"/>
          </w:tcPr>
          <w:p w14:paraId="4FD0A656" w14:textId="7388EA21" w:rsidR="00494D04" w:rsidRPr="007E0F91" w:rsidRDefault="00494D04" w:rsidP="00494D04">
            <w:pPr>
              <w:jc w:val="center"/>
              <w:rPr>
                <w:ins w:id="22954" w:author="Στάθης Καπ" w:date="2023-03-09T06:37:00Z"/>
                <w:sz w:val="16"/>
                <w:szCs w:val="16"/>
              </w:rPr>
            </w:pPr>
            <w:ins w:id="22955" w:author="Στάθης Καπ" w:date="2023-03-09T07:14:00Z">
              <w:r>
                <w:rPr>
                  <w:rFonts w:ascii="Calibri" w:hAnsi="Calibri" w:cs="Calibri"/>
                  <w:color w:val="000000"/>
                  <w:sz w:val="16"/>
                  <w:szCs w:val="16"/>
                </w:rPr>
                <w:t>10.59</w:t>
              </w:r>
            </w:ins>
          </w:p>
        </w:tc>
        <w:tc>
          <w:tcPr>
            <w:tcW w:w="454" w:type="dxa"/>
            <w:vAlign w:val="center"/>
          </w:tcPr>
          <w:p w14:paraId="128A1B45" w14:textId="79E9A303" w:rsidR="00494D04" w:rsidRPr="007E0F91" w:rsidRDefault="00494D04" w:rsidP="00494D04">
            <w:pPr>
              <w:jc w:val="center"/>
              <w:rPr>
                <w:ins w:id="22956" w:author="Στάθης Καπ" w:date="2023-03-09T06:37:00Z"/>
                <w:sz w:val="16"/>
                <w:szCs w:val="16"/>
              </w:rPr>
            </w:pPr>
            <w:ins w:id="22957" w:author="Στάθης Καπ" w:date="2023-03-09T07:14:00Z">
              <w:r>
                <w:rPr>
                  <w:rFonts w:ascii="Calibri" w:hAnsi="Calibri" w:cs="Calibri"/>
                  <w:color w:val="000000"/>
                  <w:sz w:val="16"/>
                  <w:szCs w:val="16"/>
                </w:rPr>
                <w:t>0.32</w:t>
              </w:r>
            </w:ins>
          </w:p>
        </w:tc>
        <w:tc>
          <w:tcPr>
            <w:tcW w:w="454" w:type="dxa"/>
            <w:tcBorders>
              <w:right w:val="single" w:sz="4" w:space="0" w:color="auto"/>
            </w:tcBorders>
            <w:vAlign w:val="center"/>
          </w:tcPr>
          <w:p w14:paraId="5744DA5E" w14:textId="131FAA5F" w:rsidR="00494D04" w:rsidRPr="007E0F91" w:rsidRDefault="00494D04" w:rsidP="00494D04">
            <w:pPr>
              <w:jc w:val="center"/>
              <w:rPr>
                <w:ins w:id="22958" w:author="Στάθης Καπ" w:date="2023-03-09T06:37:00Z"/>
                <w:sz w:val="16"/>
                <w:szCs w:val="16"/>
              </w:rPr>
            </w:pPr>
            <w:ins w:id="22959"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077A19C0" w14:textId="2DA60AA7" w:rsidR="00494D04" w:rsidRPr="007E0F91" w:rsidRDefault="00494D04" w:rsidP="00494D04">
            <w:pPr>
              <w:jc w:val="center"/>
              <w:rPr>
                <w:ins w:id="22960" w:author="Στάθης Καπ" w:date="2023-03-09T06:37:00Z"/>
                <w:sz w:val="16"/>
                <w:szCs w:val="16"/>
              </w:rPr>
            </w:pPr>
            <w:ins w:id="22961" w:author="Στάθης Καπ" w:date="2023-03-09T07:14:00Z">
              <w:r>
                <w:rPr>
                  <w:rFonts w:ascii="Calibri" w:hAnsi="Calibri" w:cs="Calibri"/>
                  <w:color w:val="000000"/>
                  <w:sz w:val="16"/>
                  <w:szCs w:val="16"/>
                </w:rPr>
                <w:t>680</w:t>
              </w:r>
            </w:ins>
          </w:p>
        </w:tc>
        <w:tc>
          <w:tcPr>
            <w:tcW w:w="454" w:type="dxa"/>
            <w:vAlign w:val="center"/>
          </w:tcPr>
          <w:p w14:paraId="723A86CE" w14:textId="78335A4B" w:rsidR="00494D04" w:rsidRPr="007E0F91" w:rsidRDefault="00494D04" w:rsidP="00494D04">
            <w:pPr>
              <w:jc w:val="center"/>
              <w:rPr>
                <w:ins w:id="22962" w:author="Στάθης Καπ" w:date="2023-03-09T06:37:00Z"/>
                <w:sz w:val="16"/>
                <w:szCs w:val="16"/>
              </w:rPr>
            </w:pPr>
            <w:ins w:id="22963" w:author="Στάθης Καπ" w:date="2023-03-09T07:14:00Z">
              <w:r>
                <w:rPr>
                  <w:rFonts w:ascii="Calibri" w:hAnsi="Calibri" w:cs="Calibri"/>
                  <w:color w:val="000000"/>
                  <w:sz w:val="16"/>
                  <w:szCs w:val="16"/>
                </w:rPr>
                <w:t>20</w:t>
              </w:r>
            </w:ins>
          </w:p>
        </w:tc>
        <w:tc>
          <w:tcPr>
            <w:tcW w:w="454" w:type="dxa"/>
            <w:vAlign w:val="center"/>
          </w:tcPr>
          <w:p w14:paraId="4A52858C" w14:textId="7C5359CC" w:rsidR="00494D04" w:rsidRPr="007E0F91" w:rsidRDefault="00494D04" w:rsidP="00494D04">
            <w:pPr>
              <w:jc w:val="center"/>
              <w:rPr>
                <w:ins w:id="22964" w:author="Στάθης Καπ" w:date="2023-03-09T06:37:00Z"/>
                <w:sz w:val="16"/>
                <w:szCs w:val="16"/>
              </w:rPr>
            </w:pPr>
            <w:ins w:id="22965" w:author="Στάθης Καπ" w:date="2023-03-09T07:14:00Z">
              <w:r>
                <w:rPr>
                  <w:rFonts w:ascii="Calibri" w:hAnsi="Calibri" w:cs="Calibri"/>
                  <w:color w:val="000000"/>
                  <w:sz w:val="16"/>
                  <w:szCs w:val="16"/>
                </w:rPr>
                <w:t>0.34</w:t>
              </w:r>
            </w:ins>
          </w:p>
        </w:tc>
        <w:tc>
          <w:tcPr>
            <w:tcW w:w="461" w:type="dxa"/>
            <w:tcBorders>
              <w:right w:val="single" w:sz="4" w:space="0" w:color="auto"/>
            </w:tcBorders>
            <w:vAlign w:val="center"/>
          </w:tcPr>
          <w:p w14:paraId="5ADA1750" w14:textId="24A8D75B" w:rsidR="00494D04" w:rsidRPr="007E0F91" w:rsidRDefault="00494D04" w:rsidP="00494D04">
            <w:pPr>
              <w:jc w:val="center"/>
              <w:rPr>
                <w:ins w:id="22966" w:author="Στάθης Καπ" w:date="2023-03-09T06:37:00Z"/>
                <w:sz w:val="16"/>
                <w:szCs w:val="16"/>
              </w:rPr>
            </w:pPr>
            <w:ins w:id="22967" w:author="Στάθης Καπ" w:date="2023-03-09T07:14:00Z">
              <w:r>
                <w:rPr>
                  <w:rFonts w:ascii="Calibri" w:hAnsi="Calibri" w:cs="Calibri"/>
                  <w:color w:val="000000"/>
                  <w:sz w:val="16"/>
                  <w:szCs w:val="16"/>
                </w:rPr>
                <w:t>30.33</w:t>
              </w:r>
            </w:ins>
          </w:p>
        </w:tc>
      </w:tr>
      <w:tr w:rsidR="00494D04" w14:paraId="09517992" w14:textId="77777777" w:rsidTr="009861B1">
        <w:trPr>
          <w:trHeight w:val="170"/>
          <w:jc w:val="center"/>
          <w:ins w:id="2296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E269" w14:textId="77777777" w:rsidR="00494D04" w:rsidRPr="007E0F91" w:rsidRDefault="00494D04" w:rsidP="00494D04">
            <w:pPr>
              <w:jc w:val="center"/>
              <w:rPr>
                <w:ins w:id="22969" w:author="Στάθης Καπ" w:date="2023-03-09T06:37:00Z"/>
                <w:sz w:val="16"/>
                <w:szCs w:val="16"/>
              </w:rPr>
            </w:pPr>
            <w:ins w:id="22970" w:author="Στάθης Καπ" w:date="2023-03-09T06:37:00Z">
              <w:r w:rsidRPr="009861B1">
                <w:rPr>
                  <w:rFonts w:ascii="Calibri" w:hAnsi="Calibri" w:cs="Calibri"/>
                  <w:color w:val="000000"/>
                  <w:sz w:val="16"/>
                  <w:szCs w:val="16"/>
                </w:rPr>
                <w:t>c106</w:t>
              </w:r>
            </w:ins>
          </w:p>
        </w:tc>
        <w:tc>
          <w:tcPr>
            <w:tcW w:w="565" w:type="dxa"/>
            <w:tcBorders>
              <w:left w:val="single" w:sz="4" w:space="0" w:color="auto"/>
            </w:tcBorders>
            <w:vAlign w:val="center"/>
          </w:tcPr>
          <w:p w14:paraId="0730A93E" w14:textId="3557DFB8" w:rsidR="00494D04" w:rsidRPr="007E0F91" w:rsidRDefault="00494D04" w:rsidP="00494D04">
            <w:pPr>
              <w:jc w:val="center"/>
              <w:rPr>
                <w:ins w:id="22971" w:author="Στάθης Καπ" w:date="2023-03-09T06:37:00Z"/>
                <w:sz w:val="16"/>
                <w:szCs w:val="16"/>
              </w:rPr>
            </w:pPr>
            <w:ins w:id="22972" w:author="Στάθης Καπ" w:date="2023-03-09T07:14:00Z">
              <w:r>
                <w:rPr>
                  <w:rFonts w:ascii="Calibri" w:hAnsi="Calibri" w:cs="Calibri"/>
                  <w:color w:val="000000"/>
                  <w:sz w:val="16"/>
                  <w:szCs w:val="16"/>
                </w:rPr>
                <w:t>1080</w:t>
              </w:r>
            </w:ins>
          </w:p>
        </w:tc>
        <w:tc>
          <w:tcPr>
            <w:tcW w:w="679" w:type="dxa"/>
            <w:tcBorders>
              <w:right w:val="single" w:sz="4" w:space="0" w:color="auto"/>
            </w:tcBorders>
            <w:vAlign w:val="center"/>
          </w:tcPr>
          <w:p w14:paraId="70D973DB" w14:textId="18158590" w:rsidR="00494D04" w:rsidRPr="007E0F91" w:rsidRDefault="00494D04" w:rsidP="00494D04">
            <w:pPr>
              <w:jc w:val="center"/>
              <w:rPr>
                <w:ins w:id="22973" w:author="Στάθης Καπ" w:date="2023-03-09T06:37:00Z"/>
                <w:sz w:val="16"/>
                <w:szCs w:val="16"/>
              </w:rPr>
            </w:pPr>
            <w:ins w:id="22974" w:author="Στάθης Καπ" w:date="2023-03-09T07:14:00Z">
              <w:r>
                <w:rPr>
                  <w:rFonts w:ascii="Calibri" w:hAnsi="Calibri" w:cs="Calibri"/>
                  <w:color w:val="000000"/>
                  <w:sz w:val="16"/>
                  <w:szCs w:val="16"/>
                </w:rPr>
                <w:t>1040</w:t>
              </w:r>
            </w:ins>
          </w:p>
        </w:tc>
        <w:tc>
          <w:tcPr>
            <w:tcW w:w="453" w:type="dxa"/>
            <w:tcBorders>
              <w:left w:val="single" w:sz="4" w:space="0" w:color="auto"/>
            </w:tcBorders>
            <w:vAlign w:val="center"/>
          </w:tcPr>
          <w:p w14:paraId="613E8B92" w14:textId="17F3E461" w:rsidR="00494D04" w:rsidRPr="007E0F91" w:rsidRDefault="00494D04" w:rsidP="00494D04">
            <w:pPr>
              <w:jc w:val="center"/>
              <w:rPr>
                <w:ins w:id="22975" w:author="Στάθης Καπ" w:date="2023-03-09T06:37:00Z"/>
                <w:sz w:val="16"/>
                <w:szCs w:val="16"/>
              </w:rPr>
            </w:pPr>
            <w:ins w:id="22976" w:author="Στάθης Καπ" w:date="2023-03-09T07:14:00Z">
              <w:r>
                <w:rPr>
                  <w:rFonts w:ascii="Calibri" w:hAnsi="Calibri" w:cs="Calibri"/>
                  <w:color w:val="000000"/>
                  <w:sz w:val="16"/>
                  <w:szCs w:val="16"/>
                </w:rPr>
                <w:t>870</w:t>
              </w:r>
            </w:ins>
          </w:p>
        </w:tc>
        <w:tc>
          <w:tcPr>
            <w:tcW w:w="708" w:type="dxa"/>
            <w:vAlign w:val="center"/>
          </w:tcPr>
          <w:p w14:paraId="377D5959" w14:textId="7BE06A74" w:rsidR="00494D04" w:rsidRPr="007E0F91" w:rsidRDefault="00494D04" w:rsidP="00494D04">
            <w:pPr>
              <w:jc w:val="center"/>
              <w:rPr>
                <w:ins w:id="22977" w:author="Στάθης Καπ" w:date="2023-03-09T06:37:00Z"/>
                <w:sz w:val="16"/>
                <w:szCs w:val="16"/>
              </w:rPr>
            </w:pPr>
            <w:ins w:id="22978" w:author="Στάθης Καπ" w:date="2023-03-09T07:14:00Z">
              <w:r>
                <w:rPr>
                  <w:rFonts w:ascii="Calibri" w:hAnsi="Calibri" w:cs="Calibri"/>
                  <w:color w:val="000000"/>
                  <w:sz w:val="16"/>
                  <w:szCs w:val="16"/>
                </w:rPr>
                <w:t>19.44</w:t>
              </w:r>
            </w:ins>
          </w:p>
        </w:tc>
        <w:tc>
          <w:tcPr>
            <w:tcW w:w="652" w:type="dxa"/>
            <w:vMerge/>
            <w:tcBorders>
              <w:right w:val="single" w:sz="4" w:space="0" w:color="auto"/>
            </w:tcBorders>
            <w:vAlign w:val="center"/>
          </w:tcPr>
          <w:p w14:paraId="5ED98817" w14:textId="77777777" w:rsidR="00494D04" w:rsidRPr="007E0F91" w:rsidRDefault="00494D04" w:rsidP="00494D04">
            <w:pPr>
              <w:jc w:val="center"/>
              <w:rPr>
                <w:ins w:id="22979" w:author="Στάθης Καπ" w:date="2023-03-09T06:37:00Z"/>
                <w:sz w:val="16"/>
                <w:szCs w:val="16"/>
              </w:rPr>
            </w:pPr>
          </w:p>
        </w:tc>
        <w:tc>
          <w:tcPr>
            <w:tcW w:w="453" w:type="dxa"/>
            <w:tcBorders>
              <w:left w:val="single" w:sz="4" w:space="0" w:color="auto"/>
            </w:tcBorders>
            <w:vAlign w:val="center"/>
          </w:tcPr>
          <w:p w14:paraId="5A46D59C" w14:textId="216B285A" w:rsidR="00494D04" w:rsidRPr="007E0F91" w:rsidRDefault="00494D04" w:rsidP="00494D04">
            <w:pPr>
              <w:jc w:val="center"/>
              <w:rPr>
                <w:ins w:id="22980" w:author="Στάθης Καπ" w:date="2023-03-09T06:37:00Z"/>
                <w:sz w:val="16"/>
                <w:szCs w:val="16"/>
              </w:rPr>
            </w:pPr>
            <w:ins w:id="22981" w:author="Στάθης Καπ" w:date="2023-03-09T07:14:00Z">
              <w:r>
                <w:rPr>
                  <w:rFonts w:ascii="Calibri" w:hAnsi="Calibri" w:cs="Calibri"/>
                  <w:color w:val="000000"/>
                  <w:sz w:val="16"/>
                  <w:szCs w:val="16"/>
                </w:rPr>
                <w:t>800</w:t>
              </w:r>
            </w:ins>
          </w:p>
        </w:tc>
        <w:tc>
          <w:tcPr>
            <w:tcW w:w="454" w:type="dxa"/>
            <w:vAlign w:val="center"/>
          </w:tcPr>
          <w:p w14:paraId="6A7DBA28" w14:textId="0D018C61" w:rsidR="00494D04" w:rsidRPr="007E0F91" w:rsidRDefault="00494D04" w:rsidP="00494D04">
            <w:pPr>
              <w:jc w:val="center"/>
              <w:rPr>
                <w:ins w:id="22982" w:author="Στάθης Καπ" w:date="2023-03-09T06:37:00Z"/>
                <w:sz w:val="16"/>
                <w:szCs w:val="16"/>
              </w:rPr>
            </w:pPr>
            <w:ins w:id="22983" w:author="Στάθης Καπ" w:date="2023-03-09T07:14:00Z">
              <w:r>
                <w:rPr>
                  <w:rFonts w:ascii="Calibri" w:hAnsi="Calibri" w:cs="Calibri"/>
                  <w:color w:val="000000"/>
                  <w:sz w:val="16"/>
                  <w:szCs w:val="16"/>
                </w:rPr>
                <w:t>8.05</w:t>
              </w:r>
            </w:ins>
          </w:p>
        </w:tc>
        <w:tc>
          <w:tcPr>
            <w:tcW w:w="454" w:type="dxa"/>
            <w:vAlign w:val="center"/>
          </w:tcPr>
          <w:p w14:paraId="745B6D5D" w14:textId="4BFB4800" w:rsidR="00494D04" w:rsidRPr="007E0F91" w:rsidRDefault="00494D04" w:rsidP="00494D04">
            <w:pPr>
              <w:jc w:val="center"/>
              <w:rPr>
                <w:ins w:id="22984" w:author="Στάθης Καπ" w:date="2023-03-09T06:37:00Z"/>
                <w:sz w:val="16"/>
                <w:szCs w:val="16"/>
              </w:rPr>
            </w:pPr>
            <w:ins w:id="22985" w:author="Στάθης Καπ" w:date="2023-03-09T07:14:00Z">
              <w:r>
                <w:rPr>
                  <w:rFonts w:ascii="Calibri" w:hAnsi="Calibri" w:cs="Calibri"/>
                  <w:color w:val="000000"/>
                  <w:sz w:val="16"/>
                  <w:szCs w:val="16"/>
                </w:rPr>
                <w:t>0.307</w:t>
              </w:r>
            </w:ins>
          </w:p>
        </w:tc>
        <w:tc>
          <w:tcPr>
            <w:tcW w:w="457" w:type="dxa"/>
            <w:tcBorders>
              <w:right w:val="single" w:sz="4" w:space="0" w:color="auto"/>
            </w:tcBorders>
            <w:vAlign w:val="center"/>
          </w:tcPr>
          <w:p w14:paraId="727F8B02" w14:textId="0205FAA6" w:rsidR="00494D04" w:rsidRPr="007E0F91" w:rsidRDefault="00494D04" w:rsidP="00494D04">
            <w:pPr>
              <w:jc w:val="center"/>
              <w:rPr>
                <w:ins w:id="22986" w:author="Στάθης Καπ" w:date="2023-03-09T06:37:00Z"/>
                <w:sz w:val="16"/>
                <w:szCs w:val="16"/>
              </w:rPr>
            </w:pPr>
            <w:ins w:id="22987" w:author="Στάθης Καπ" w:date="2023-03-09T07:14:00Z">
              <w:r>
                <w:rPr>
                  <w:rFonts w:ascii="Calibri" w:hAnsi="Calibri" w:cs="Calibri"/>
                  <w:color w:val="000000"/>
                  <w:sz w:val="16"/>
                  <w:szCs w:val="16"/>
                </w:rPr>
                <w:t>37.85</w:t>
              </w:r>
            </w:ins>
          </w:p>
        </w:tc>
        <w:tc>
          <w:tcPr>
            <w:tcW w:w="453" w:type="dxa"/>
            <w:tcBorders>
              <w:left w:val="single" w:sz="4" w:space="0" w:color="auto"/>
            </w:tcBorders>
            <w:vAlign w:val="center"/>
          </w:tcPr>
          <w:p w14:paraId="2204C03E" w14:textId="13E9042F" w:rsidR="00494D04" w:rsidRPr="007E0F91" w:rsidRDefault="00494D04" w:rsidP="00494D04">
            <w:pPr>
              <w:jc w:val="center"/>
              <w:rPr>
                <w:ins w:id="22988" w:author="Στάθης Καπ" w:date="2023-03-09T06:37:00Z"/>
                <w:sz w:val="16"/>
                <w:szCs w:val="16"/>
              </w:rPr>
            </w:pPr>
            <w:ins w:id="22989" w:author="Στάθης Καπ" w:date="2023-03-09T07:14:00Z">
              <w:r>
                <w:rPr>
                  <w:rFonts w:ascii="Calibri" w:hAnsi="Calibri" w:cs="Calibri"/>
                  <w:color w:val="000000"/>
                  <w:sz w:val="16"/>
                  <w:szCs w:val="16"/>
                </w:rPr>
                <w:t>770</w:t>
              </w:r>
            </w:ins>
          </w:p>
        </w:tc>
        <w:tc>
          <w:tcPr>
            <w:tcW w:w="454" w:type="dxa"/>
            <w:vAlign w:val="center"/>
          </w:tcPr>
          <w:p w14:paraId="2B4FCF62" w14:textId="077B051A" w:rsidR="00494D04" w:rsidRPr="007E0F91" w:rsidRDefault="00494D04" w:rsidP="00494D04">
            <w:pPr>
              <w:jc w:val="center"/>
              <w:rPr>
                <w:ins w:id="22990" w:author="Στάθης Καπ" w:date="2023-03-09T06:37:00Z"/>
                <w:sz w:val="16"/>
                <w:szCs w:val="16"/>
              </w:rPr>
            </w:pPr>
            <w:ins w:id="22991" w:author="Στάθης Καπ" w:date="2023-03-09T07:14:00Z">
              <w:r>
                <w:rPr>
                  <w:rFonts w:ascii="Calibri" w:hAnsi="Calibri" w:cs="Calibri"/>
                  <w:color w:val="000000"/>
                  <w:sz w:val="16"/>
                  <w:szCs w:val="16"/>
                </w:rPr>
                <w:t>11.49</w:t>
              </w:r>
            </w:ins>
          </w:p>
        </w:tc>
        <w:tc>
          <w:tcPr>
            <w:tcW w:w="454" w:type="dxa"/>
            <w:vAlign w:val="center"/>
          </w:tcPr>
          <w:p w14:paraId="2FD3B9AB" w14:textId="555CC567" w:rsidR="00494D04" w:rsidRPr="007E0F91" w:rsidRDefault="00494D04" w:rsidP="00494D04">
            <w:pPr>
              <w:jc w:val="center"/>
              <w:rPr>
                <w:ins w:id="22992" w:author="Στάθης Καπ" w:date="2023-03-09T06:37:00Z"/>
                <w:sz w:val="16"/>
                <w:szCs w:val="16"/>
              </w:rPr>
            </w:pPr>
            <w:ins w:id="22993"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6886B181" w14:textId="630DEE7C" w:rsidR="00494D04" w:rsidRPr="007E0F91" w:rsidRDefault="00494D04" w:rsidP="00494D04">
            <w:pPr>
              <w:jc w:val="center"/>
              <w:rPr>
                <w:ins w:id="22994" w:author="Στάθης Καπ" w:date="2023-03-09T06:37:00Z"/>
                <w:sz w:val="16"/>
                <w:szCs w:val="16"/>
              </w:rPr>
            </w:pPr>
            <w:ins w:id="22995" w:author="Στάθης Καπ" w:date="2023-03-09T07:14:00Z">
              <w:r>
                <w:rPr>
                  <w:rFonts w:ascii="Calibri" w:hAnsi="Calibri" w:cs="Calibri"/>
                  <w:color w:val="000000"/>
                  <w:sz w:val="16"/>
                  <w:szCs w:val="16"/>
                </w:rPr>
                <w:t>25.1</w:t>
              </w:r>
            </w:ins>
          </w:p>
        </w:tc>
        <w:tc>
          <w:tcPr>
            <w:tcW w:w="453" w:type="dxa"/>
            <w:tcBorders>
              <w:left w:val="single" w:sz="4" w:space="0" w:color="auto"/>
            </w:tcBorders>
            <w:vAlign w:val="center"/>
          </w:tcPr>
          <w:p w14:paraId="1254A0A5" w14:textId="4559532C" w:rsidR="00494D04" w:rsidRPr="007E0F91" w:rsidRDefault="00494D04" w:rsidP="00494D04">
            <w:pPr>
              <w:jc w:val="center"/>
              <w:rPr>
                <w:ins w:id="22996" w:author="Στάθης Καπ" w:date="2023-03-09T06:37:00Z"/>
                <w:sz w:val="16"/>
                <w:szCs w:val="16"/>
              </w:rPr>
            </w:pPr>
            <w:ins w:id="22997" w:author="Στάθης Καπ" w:date="2023-03-09T07:14:00Z">
              <w:r>
                <w:rPr>
                  <w:rFonts w:ascii="Calibri" w:hAnsi="Calibri" w:cs="Calibri"/>
                  <w:color w:val="000000"/>
                  <w:sz w:val="16"/>
                  <w:szCs w:val="16"/>
                </w:rPr>
                <w:t>690</w:t>
              </w:r>
            </w:ins>
          </w:p>
        </w:tc>
        <w:tc>
          <w:tcPr>
            <w:tcW w:w="454" w:type="dxa"/>
            <w:vAlign w:val="center"/>
          </w:tcPr>
          <w:p w14:paraId="53A39A4E" w14:textId="28573236" w:rsidR="00494D04" w:rsidRPr="007E0F91" w:rsidRDefault="00494D04" w:rsidP="00494D04">
            <w:pPr>
              <w:jc w:val="center"/>
              <w:rPr>
                <w:ins w:id="22998" w:author="Στάθης Καπ" w:date="2023-03-09T06:37:00Z"/>
                <w:sz w:val="16"/>
                <w:szCs w:val="16"/>
              </w:rPr>
            </w:pPr>
            <w:ins w:id="22999" w:author="Στάθης Καπ" w:date="2023-03-09T07:14:00Z">
              <w:r>
                <w:rPr>
                  <w:rFonts w:ascii="Calibri" w:hAnsi="Calibri" w:cs="Calibri"/>
                  <w:color w:val="000000"/>
                  <w:sz w:val="16"/>
                  <w:szCs w:val="16"/>
                </w:rPr>
                <w:t>20.69</w:t>
              </w:r>
            </w:ins>
          </w:p>
        </w:tc>
        <w:tc>
          <w:tcPr>
            <w:tcW w:w="454" w:type="dxa"/>
            <w:vAlign w:val="center"/>
          </w:tcPr>
          <w:p w14:paraId="46637D4C" w14:textId="65AFA264" w:rsidR="00494D04" w:rsidRPr="007E0F91" w:rsidRDefault="00494D04" w:rsidP="00494D04">
            <w:pPr>
              <w:jc w:val="center"/>
              <w:rPr>
                <w:ins w:id="23000" w:author="Στάθης Καπ" w:date="2023-03-09T06:37:00Z"/>
                <w:sz w:val="16"/>
                <w:szCs w:val="16"/>
              </w:rPr>
            </w:pPr>
            <w:ins w:id="23001" w:author="Στάθης Καπ" w:date="2023-03-09T07:14:00Z">
              <w:r>
                <w:rPr>
                  <w:rFonts w:ascii="Calibri" w:hAnsi="Calibri" w:cs="Calibri"/>
                  <w:color w:val="000000"/>
                  <w:sz w:val="16"/>
                  <w:szCs w:val="16"/>
                </w:rPr>
                <w:t>0.329</w:t>
              </w:r>
            </w:ins>
          </w:p>
        </w:tc>
        <w:tc>
          <w:tcPr>
            <w:tcW w:w="461" w:type="dxa"/>
            <w:tcBorders>
              <w:right w:val="single" w:sz="4" w:space="0" w:color="auto"/>
            </w:tcBorders>
            <w:vAlign w:val="center"/>
          </w:tcPr>
          <w:p w14:paraId="71CABA14" w14:textId="1DF5D40F" w:rsidR="00494D04" w:rsidRPr="007E0F91" w:rsidRDefault="00494D04" w:rsidP="00494D04">
            <w:pPr>
              <w:jc w:val="center"/>
              <w:rPr>
                <w:ins w:id="23002" w:author="Στάθης Καπ" w:date="2023-03-09T06:37:00Z"/>
                <w:sz w:val="16"/>
                <w:szCs w:val="16"/>
              </w:rPr>
            </w:pPr>
            <w:ins w:id="23003" w:author="Στάθης Καπ" w:date="2023-03-09T07:14:00Z">
              <w:r>
                <w:rPr>
                  <w:rFonts w:ascii="Calibri" w:hAnsi="Calibri" w:cs="Calibri"/>
                  <w:color w:val="000000"/>
                  <w:sz w:val="16"/>
                  <w:szCs w:val="16"/>
                </w:rPr>
                <w:t>33.4</w:t>
              </w:r>
            </w:ins>
          </w:p>
        </w:tc>
      </w:tr>
      <w:tr w:rsidR="00494D04" w14:paraId="33E75B53" w14:textId="77777777" w:rsidTr="009861B1">
        <w:trPr>
          <w:trHeight w:val="170"/>
          <w:jc w:val="center"/>
          <w:ins w:id="2300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B18386" w14:textId="77777777" w:rsidR="00494D04" w:rsidRPr="007E0F91" w:rsidRDefault="00494D04" w:rsidP="00494D04">
            <w:pPr>
              <w:jc w:val="center"/>
              <w:rPr>
                <w:ins w:id="23005" w:author="Στάθης Καπ" w:date="2023-03-09T06:37:00Z"/>
                <w:sz w:val="16"/>
                <w:szCs w:val="16"/>
              </w:rPr>
            </w:pPr>
            <w:ins w:id="23006" w:author="Στάθης Καπ" w:date="2023-03-09T06:37:00Z">
              <w:r w:rsidRPr="009861B1">
                <w:rPr>
                  <w:rFonts w:ascii="Calibri" w:hAnsi="Calibri" w:cs="Calibri"/>
                  <w:color w:val="000000"/>
                  <w:sz w:val="16"/>
                  <w:szCs w:val="16"/>
                </w:rPr>
                <w:t>c107</w:t>
              </w:r>
            </w:ins>
          </w:p>
        </w:tc>
        <w:tc>
          <w:tcPr>
            <w:tcW w:w="565" w:type="dxa"/>
            <w:tcBorders>
              <w:left w:val="single" w:sz="4" w:space="0" w:color="auto"/>
            </w:tcBorders>
            <w:vAlign w:val="center"/>
          </w:tcPr>
          <w:p w14:paraId="560F68F8" w14:textId="5BA0BF43" w:rsidR="00494D04" w:rsidRPr="007E0F91" w:rsidRDefault="00494D04" w:rsidP="00494D04">
            <w:pPr>
              <w:jc w:val="center"/>
              <w:rPr>
                <w:ins w:id="23007" w:author="Στάθης Καπ" w:date="2023-03-09T06:37:00Z"/>
                <w:sz w:val="16"/>
                <w:szCs w:val="16"/>
              </w:rPr>
            </w:pPr>
            <w:ins w:id="23008" w:author="Στάθης Καπ" w:date="2023-03-09T07:14:00Z">
              <w:r>
                <w:rPr>
                  <w:rFonts w:ascii="Calibri" w:hAnsi="Calibri" w:cs="Calibri"/>
                  <w:color w:val="000000"/>
                  <w:sz w:val="16"/>
                  <w:szCs w:val="16"/>
                </w:rPr>
                <w:t>1120</w:t>
              </w:r>
            </w:ins>
          </w:p>
        </w:tc>
        <w:tc>
          <w:tcPr>
            <w:tcW w:w="679" w:type="dxa"/>
            <w:tcBorders>
              <w:right w:val="single" w:sz="4" w:space="0" w:color="auto"/>
            </w:tcBorders>
            <w:vAlign w:val="center"/>
          </w:tcPr>
          <w:p w14:paraId="283AE243" w14:textId="799D688D" w:rsidR="00494D04" w:rsidRPr="007E0F91" w:rsidRDefault="00494D04" w:rsidP="00494D04">
            <w:pPr>
              <w:jc w:val="center"/>
              <w:rPr>
                <w:ins w:id="23009" w:author="Στάθης Καπ" w:date="2023-03-09T06:37:00Z"/>
                <w:sz w:val="16"/>
                <w:szCs w:val="16"/>
              </w:rPr>
            </w:pPr>
            <w:ins w:id="23010"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7606FAF4" w14:textId="4E1EB681" w:rsidR="00494D04" w:rsidRPr="007E0F91" w:rsidRDefault="00494D04" w:rsidP="00494D04">
            <w:pPr>
              <w:jc w:val="center"/>
              <w:rPr>
                <w:ins w:id="23011" w:author="Στάθης Καπ" w:date="2023-03-09T06:37:00Z"/>
                <w:sz w:val="16"/>
                <w:szCs w:val="16"/>
              </w:rPr>
            </w:pPr>
            <w:ins w:id="23012" w:author="Στάθης Καπ" w:date="2023-03-09T07:14:00Z">
              <w:r>
                <w:rPr>
                  <w:rFonts w:ascii="Calibri" w:hAnsi="Calibri" w:cs="Calibri"/>
                  <w:color w:val="000000"/>
                  <w:sz w:val="16"/>
                  <w:szCs w:val="16"/>
                </w:rPr>
                <w:t>970</w:t>
              </w:r>
            </w:ins>
          </w:p>
        </w:tc>
        <w:tc>
          <w:tcPr>
            <w:tcW w:w="708" w:type="dxa"/>
            <w:vAlign w:val="center"/>
          </w:tcPr>
          <w:p w14:paraId="04D661F3" w14:textId="0A3E3A85" w:rsidR="00494D04" w:rsidRPr="007E0F91" w:rsidRDefault="00494D04" w:rsidP="00494D04">
            <w:pPr>
              <w:jc w:val="center"/>
              <w:rPr>
                <w:ins w:id="23013" w:author="Στάθης Καπ" w:date="2023-03-09T06:37:00Z"/>
                <w:sz w:val="16"/>
                <w:szCs w:val="16"/>
              </w:rPr>
            </w:pPr>
            <w:ins w:id="23014" w:author="Στάθης Καπ" w:date="2023-03-09T07:14:00Z">
              <w:r>
                <w:rPr>
                  <w:rFonts w:ascii="Calibri" w:hAnsi="Calibri" w:cs="Calibri"/>
                  <w:color w:val="000000"/>
                  <w:sz w:val="16"/>
                  <w:szCs w:val="16"/>
                </w:rPr>
                <w:t>13.39</w:t>
              </w:r>
            </w:ins>
          </w:p>
        </w:tc>
        <w:tc>
          <w:tcPr>
            <w:tcW w:w="652" w:type="dxa"/>
            <w:vMerge/>
            <w:tcBorders>
              <w:right w:val="single" w:sz="4" w:space="0" w:color="auto"/>
            </w:tcBorders>
            <w:vAlign w:val="center"/>
          </w:tcPr>
          <w:p w14:paraId="2F784BC5" w14:textId="77777777" w:rsidR="00494D04" w:rsidRPr="007E0F91" w:rsidRDefault="00494D04" w:rsidP="00494D04">
            <w:pPr>
              <w:jc w:val="center"/>
              <w:rPr>
                <w:ins w:id="23015" w:author="Στάθης Καπ" w:date="2023-03-09T06:37:00Z"/>
                <w:sz w:val="16"/>
                <w:szCs w:val="16"/>
              </w:rPr>
            </w:pPr>
          </w:p>
        </w:tc>
        <w:tc>
          <w:tcPr>
            <w:tcW w:w="453" w:type="dxa"/>
            <w:tcBorders>
              <w:left w:val="single" w:sz="4" w:space="0" w:color="auto"/>
            </w:tcBorders>
            <w:vAlign w:val="center"/>
          </w:tcPr>
          <w:p w14:paraId="34FF89A7" w14:textId="30F994CF" w:rsidR="00494D04" w:rsidRPr="007E0F91" w:rsidRDefault="00494D04" w:rsidP="00494D04">
            <w:pPr>
              <w:jc w:val="center"/>
              <w:rPr>
                <w:ins w:id="23016" w:author="Στάθης Καπ" w:date="2023-03-09T06:37:00Z"/>
                <w:sz w:val="16"/>
                <w:szCs w:val="16"/>
              </w:rPr>
            </w:pPr>
            <w:ins w:id="23017" w:author="Στάθης Καπ" w:date="2023-03-09T07:14:00Z">
              <w:r>
                <w:rPr>
                  <w:rFonts w:ascii="Calibri" w:hAnsi="Calibri" w:cs="Calibri"/>
                  <w:color w:val="000000"/>
                  <w:sz w:val="16"/>
                  <w:szCs w:val="16"/>
                </w:rPr>
                <w:t>950</w:t>
              </w:r>
            </w:ins>
          </w:p>
        </w:tc>
        <w:tc>
          <w:tcPr>
            <w:tcW w:w="454" w:type="dxa"/>
            <w:vAlign w:val="center"/>
          </w:tcPr>
          <w:p w14:paraId="4A509147" w14:textId="1B85F405" w:rsidR="00494D04" w:rsidRPr="007E0F91" w:rsidRDefault="00494D04" w:rsidP="00494D04">
            <w:pPr>
              <w:jc w:val="center"/>
              <w:rPr>
                <w:ins w:id="23018" w:author="Στάθης Καπ" w:date="2023-03-09T06:37:00Z"/>
                <w:sz w:val="16"/>
                <w:szCs w:val="16"/>
              </w:rPr>
            </w:pPr>
            <w:ins w:id="23019" w:author="Στάθης Καπ" w:date="2023-03-09T07:14:00Z">
              <w:r>
                <w:rPr>
                  <w:rFonts w:ascii="Calibri" w:hAnsi="Calibri" w:cs="Calibri"/>
                  <w:color w:val="000000"/>
                  <w:sz w:val="16"/>
                  <w:szCs w:val="16"/>
                </w:rPr>
                <w:t>2.06</w:t>
              </w:r>
            </w:ins>
          </w:p>
        </w:tc>
        <w:tc>
          <w:tcPr>
            <w:tcW w:w="454" w:type="dxa"/>
            <w:vAlign w:val="center"/>
          </w:tcPr>
          <w:p w14:paraId="0FE220D2" w14:textId="7D125642" w:rsidR="00494D04" w:rsidRPr="007E0F91" w:rsidRDefault="00494D04" w:rsidP="00494D04">
            <w:pPr>
              <w:jc w:val="center"/>
              <w:rPr>
                <w:ins w:id="23020" w:author="Στάθης Καπ" w:date="2023-03-09T06:37:00Z"/>
                <w:sz w:val="16"/>
                <w:szCs w:val="16"/>
              </w:rPr>
            </w:pPr>
            <w:ins w:id="23021" w:author="Στάθης Καπ" w:date="2023-03-09T07:14:00Z">
              <w:r>
                <w:rPr>
                  <w:rFonts w:ascii="Calibri" w:hAnsi="Calibri" w:cs="Calibri"/>
                  <w:color w:val="000000"/>
                  <w:sz w:val="16"/>
                  <w:szCs w:val="16"/>
                </w:rPr>
                <w:t>0.312</w:t>
              </w:r>
            </w:ins>
          </w:p>
        </w:tc>
        <w:tc>
          <w:tcPr>
            <w:tcW w:w="457" w:type="dxa"/>
            <w:tcBorders>
              <w:right w:val="single" w:sz="4" w:space="0" w:color="auto"/>
            </w:tcBorders>
            <w:vAlign w:val="center"/>
          </w:tcPr>
          <w:p w14:paraId="7111CB76" w14:textId="4384154B" w:rsidR="00494D04" w:rsidRPr="007E0F91" w:rsidRDefault="00494D04" w:rsidP="00494D04">
            <w:pPr>
              <w:jc w:val="center"/>
              <w:rPr>
                <w:ins w:id="23022" w:author="Στάθης Καπ" w:date="2023-03-09T06:37:00Z"/>
                <w:sz w:val="16"/>
                <w:szCs w:val="16"/>
              </w:rPr>
            </w:pPr>
            <w:ins w:id="23023" w:author="Στάθης Καπ" w:date="2023-03-09T07:14:00Z">
              <w:r>
                <w:rPr>
                  <w:rFonts w:ascii="Calibri" w:hAnsi="Calibri" w:cs="Calibri"/>
                  <w:color w:val="000000"/>
                  <w:sz w:val="16"/>
                  <w:szCs w:val="16"/>
                </w:rPr>
                <w:t>42.86</w:t>
              </w:r>
            </w:ins>
          </w:p>
        </w:tc>
        <w:tc>
          <w:tcPr>
            <w:tcW w:w="453" w:type="dxa"/>
            <w:tcBorders>
              <w:left w:val="single" w:sz="4" w:space="0" w:color="auto"/>
            </w:tcBorders>
            <w:vAlign w:val="center"/>
          </w:tcPr>
          <w:p w14:paraId="52B77064" w14:textId="34D513AB" w:rsidR="00494D04" w:rsidRPr="007E0F91" w:rsidRDefault="00494D04" w:rsidP="00494D04">
            <w:pPr>
              <w:jc w:val="center"/>
              <w:rPr>
                <w:ins w:id="23024" w:author="Στάθης Καπ" w:date="2023-03-09T06:37:00Z"/>
                <w:sz w:val="16"/>
                <w:szCs w:val="16"/>
              </w:rPr>
            </w:pPr>
            <w:ins w:id="23025" w:author="Στάθης Καπ" w:date="2023-03-09T07:14:00Z">
              <w:r>
                <w:rPr>
                  <w:rFonts w:ascii="Calibri" w:hAnsi="Calibri" w:cs="Calibri"/>
                  <w:color w:val="000000"/>
                  <w:sz w:val="16"/>
                  <w:szCs w:val="16"/>
                </w:rPr>
                <w:t>870</w:t>
              </w:r>
            </w:ins>
          </w:p>
        </w:tc>
        <w:tc>
          <w:tcPr>
            <w:tcW w:w="454" w:type="dxa"/>
            <w:vAlign w:val="center"/>
          </w:tcPr>
          <w:p w14:paraId="625F965A" w14:textId="24F054FD" w:rsidR="00494D04" w:rsidRPr="007E0F91" w:rsidRDefault="00494D04" w:rsidP="00494D04">
            <w:pPr>
              <w:jc w:val="center"/>
              <w:rPr>
                <w:ins w:id="23026" w:author="Στάθης Καπ" w:date="2023-03-09T06:37:00Z"/>
                <w:sz w:val="16"/>
                <w:szCs w:val="16"/>
              </w:rPr>
            </w:pPr>
            <w:ins w:id="23027" w:author="Στάθης Καπ" w:date="2023-03-09T07:14:00Z">
              <w:r>
                <w:rPr>
                  <w:rFonts w:ascii="Calibri" w:hAnsi="Calibri" w:cs="Calibri"/>
                  <w:color w:val="000000"/>
                  <w:sz w:val="16"/>
                  <w:szCs w:val="16"/>
                </w:rPr>
                <w:t>10.31</w:t>
              </w:r>
            </w:ins>
          </w:p>
        </w:tc>
        <w:tc>
          <w:tcPr>
            <w:tcW w:w="454" w:type="dxa"/>
            <w:vAlign w:val="center"/>
          </w:tcPr>
          <w:p w14:paraId="0817D55D" w14:textId="1FDAE714" w:rsidR="00494D04" w:rsidRPr="007E0F91" w:rsidRDefault="00494D04" w:rsidP="00494D04">
            <w:pPr>
              <w:jc w:val="center"/>
              <w:rPr>
                <w:ins w:id="23028" w:author="Στάθης Καπ" w:date="2023-03-09T06:37:00Z"/>
                <w:sz w:val="16"/>
                <w:szCs w:val="16"/>
              </w:rPr>
            </w:pPr>
            <w:ins w:id="23029" w:author="Στάθης Καπ" w:date="2023-03-09T07:14:00Z">
              <w:r>
                <w:rPr>
                  <w:rFonts w:ascii="Calibri" w:hAnsi="Calibri" w:cs="Calibri"/>
                  <w:color w:val="000000"/>
                  <w:sz w:val="16"/>
                  <w:szCs w:val="16"/>
                </w:rPr>
                <w:t>0.322</w:t>
              </w:r>
            </w:ins>
          </w:p>
        </w:tc>
        <w:tc>
          <w:tcPr>
            <w:tcW w:w="454" w:type="dxa"/>
            <w:tcBorders>
              <w:right w:val="single" w:sz="4" w:space="0" w:color="auto"/>
            </w:tcBorders>
            <w:vAlign w:val="center"/>
          </w:tcPr>
          <w:p w14:paraId="1560FC06" w14:textId="2BDFBE90" w:rsidR="00494D04" w:rsidRPr="007E0F91" w:rsidRDefault="00494D04" w:rsidP="00494D04">
            <w:pPr>
              <w:jc w:val="center"/>
              <w:rPr>
                <w:ins w:id="23030" w:author="Στάθης Καπ" w:date="2023-03-09T06:37:00Z"/>
                <w:sz w:val="16"/>
                <w:szCs w:val="16"/>
              </w:rPr>
            </w:pPr>
            <w:ins w:id="23031" w:author="Στάθης Καπ" w:date="2023-03-09T07:14:00Z">
              <w:r>
                <w:rPr>
                  <w:rFonts w:ascii="Calibri" w:hAnsi="Calibri" w:cs="Calibri"/>
                  <w:color w:val="000000"/>
                  <w:sz w:val="16"/>
                  <w:szCs w:val="16"/>
                </w:rPr>
                <w:t>41.03</w:t>
              </w:r>
            </w:ins>
          </w:p>
        </w:tc>
        <w:tc>
          <w:tcPr>
            <w:tcW w:w="453" w:type="dxa"/>
            <w:tcBorders>
              <w:left w:val="single" w:sz="4" w:space="0" w:color="auto"/>
            </w:tcBorders>
            <w:vAlign w:val="center"/>
          </w:tcPr>
          <w:p w14:paraId="44B11E3D" w14:textId="7317D929" w:rsidR="00494D04" w:rsidRPr="007E0F91" w:rsidRDefault="00494D04" w:rsidP="00494D04">
            <w:pPr>
              <w:jc w:val="center"/>
              <w:rPr>
                <w:ins w:id="23032" w:author="Στάθης Καπ" w:date="2023-03-09T06:37:00Z"/>
                <w:sz w:val="16"/>
                <w:szCs w:val="16"/>
              </w:rPr>
            </w:pPr>
            <w:ins w:id="23033" w:author="Στάθης Καπ" w:date="2023-03-09T07:14:00Z">
              <w:r>
                <w:rPr>
                  <w:rFonts w:ascii="Calibri" w:hAnsi="Calibri" w:cs="Calibri"/>
                  <w:color w:val="000000"/>
                  <w:sz w:val="16"/>
                  <w:szCs w:val="16"/>
                </w:rPr>
                <w:t>850</w:t>
              </w:r>
            </w:ins>
          </w:p>
        </w:tc>
        <w:tc>
          <w:tcPr>
            <w:tcW w:w="454" w:type="dxa"/>
            <w:vAlign w:val="center"/>
          </w:tcPr>
          <w:p w14:paraId="59E1DC81" w14:textId="284C0496" w:rsidR="00494D04" w:rsidRPr="007E0F91" w:rsidRDefault="00494D04" w:rsidP="00494D04">
            <w:pPr>
              <w:jc w:val="center"/>
              <w:rPr>
                <w:ins w:id="23034" w:author="Στάθης Καπ" w:date="2023-03-09T06:37:00Z"/>
                <w:sz w:val="16"/>
                <w:szCs w:val="16"/>
              </w:rPr>
            </w:pPr>
            <w:ins w:id="23035" w:author="Στάθης Καπ" w:date="2023-03-09T07:14:00Z">
              <w:r>
                <w:rPr>
                  <w:rFonts w:ascii="Calibri" w:hAnsi="Calibri" w:cs="Calibri"/>
                  <w:color w:val="000000"/>
                  <w:sz w:val="16"/>
                  <w:szCs w:val="16"/>
                </w:rPr>
                <w:t>12.37</w:t>
              </w:r>
            </w:ins>
          </w:p>
        </w:tc>
        <w:tc>
          <w:tcPr>
            <w:tcW w:w="454" w:type="dxa"/>
            <w:vAlign w:val="center"/>
          </w:tcPr>
          <w:p w14:paraId="48D5329B" w14:textId="729A471A" w:rsidR="00494D04" w:rsidRPr="007E0F91" w:rsidRDefault="00494D04" w:rsidP="00494D04">
            <w:pPr>
              <w:jc w:val="center"/>
              <w:rPr>
                <w:ins w:id="23036" w:author="Στάθης Καπ" w:date="2023-03-09T06:37:00Z"/>
                <w:sz w:val="16"/>
                <w:szCs w:val="16"/>
              </w:rPr>
            </w:pPr>
            <w:ins w:id="23037" w:author="Στάθης Καπ" w:date="2023-03-09T07:14:00Z">
              <w:r>
                <w:rPr>
                  <w:rFonts w:ascii="Calibri" w:hAnsi="Calibri" w:cs="Calibri"/>
                  <w:color w:val="000000"/>
                  <w:sz w:val="16"/>
                  <w:szCs w:val="16"/>
                </w:rPr>
                <w:t>0.322</w:t>
              </w:r>
            </w:ins>
          </w:p>
        </w:tc>
        <w:tc>
          <w:tcPr>
            <w:tcW w:w="461" w:type="dxa"/>
            <w:tcBorders>
              <w:right w:val="single" w:sz="4" w:space="0" w:color="auto"/>
            </w:tcBorders>
            <w:vAlign w:val="center"/>
          </w:tcPr>
          <w:p w14:paraId="360333CF" w14:textId="23A6A69C" w:rsidR="00494D04" w:rsidRPr="007E0F91" w:rsidRDefault="00494D04" w:rsidP="00494D04">
            <w:pPr>
              <w:jc w:val="center"/>
              <w:rPr>
                <w:ins w:id="23038" w:author="Στάθης Καπ" w:date="2023-03-09T06:37:00Z"/>
                <w:sz w:val="16"/>
                <w:szCs w:val="16"/>
              </w:rPr>
            </w:pPr>
            <w:ins w:id="23039" w:author="Στάθης Καπ" w:date="2023-03-09T07:14:00Z">
              <w:r>
                <w:rPr>
                  <w:rFonts w:ascii="Calibri" w:hAnsi="Calibri" w:cs="Calibri"/>
                  <w:color w:val="000000"/>
                  <w:sz w:val="16"/>
                  <w:szCs w:val="16"/>
                </w:rPr>
                <w:t>41.03</w:t>
              </w:r>
            </w:ins>
          </w:p>
        </w:tc>
      </w:tr>
      <w:tr w:rsidR="00494D04" w14:paraId="4FE4AEE6" w14:textId="77777777" w:rsidTr="009861B1">
        <w:trPr>
          <w:trHeight w:val="170"/>
          <w:jc w:val="center"/>
          <w:ins w:id="2304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A751CC" w14:textId="77777777" w:rsidR="00494D04" w:rsidRPr="007E0F91" w:rsidRDefault="00494D04" w:rsidP="00494D04">
            <w:pPr>
              <w:jc w:val="center"/>
              <w:rPr>
                <w:ins w:id="23041" w:author="Στάθης Καπ" w:date="2023-03-09T06:37:00Z"/>
                <w:sz w:val="16"/>
                <w:szCs w:val="16"/>
              </w:rPr>
            </w:pPr>
            <w:ins w:id="23042" w:author="Στάθης Καπ" w:date="2023-03-09T06:37:00Z">
              <w:r w:rsidRPr="009861B1">
                <w:rPr>
                  <w:rFonts w:ascii="Calibri" w:hAnsi="Calibri" w:cs="Calibri"/>
                  <w:color w:val="000000"/>
                  <w:sz w:val="16"/>
                  <w:szCs w:val="16"/>
                </w:rPr>
                <w:t>c108</w:t>
              </w:r>
            </w:ins>
          </w:p>
        </w:tc>
        <w:tc>
          <w:tcPr>
            <w:tcW w:w="565" w:type="dxa"/>
            <w:tcBorders>
              <w:left w:val="single" w:sz="4" w:space="0" w:color="auto"/>
            </w:tcBorders>
            <w:vAlign w:val="center"/>
          </w:tcPr>
          <w:p w14:paraId="26F9E65D" w14:textId="35213FBC" w:rsidR="00494D04" w:rsidRPr="007E0F91" w:rsidRDefault="00494D04" w:rsidP="00494D04">
            <w:pPr>
              <w:jc w:val="center"/>
              <w:rPr>
                <w:ins w:id="23043" w:author="Στάθης Καπ" w:date="2023-03-09T06:37:00Z"/>
                <w:sz w:val="16"/>
                <w:szCs w:val="16"/>
              </w:rPr>
            </w:pPr>
            <w:ins w:id="23044" w:author="Στάθης Καπ" w:date="2023-03-09T07:14:00Z">
              <w:r>
                <w:rPr>
                  <w:rFonts w:ascii="Calibri" w:hAnsi="Calibri" w:cs="Calibri"/>
                  <w:color w:val="000000"/>
                  <w:sz w:val="16"/>
                  <w:szCs w:val="16"/>
                </w:rPr>
                <w:t>1140</w:t>
              </w:r>
            </w:ins>
          </w:p>
        </w:tc>
        <w:tc>
          <w:tcPr>
            <w:tcW w:w="679" w:type="dxa"/>
            <w:tcBorders>
              <w:right w:val="single" w:sz="4" w:space="0" w:color="auto"/>
            </w:tcBorders>
            <w:vAlign w:val="center"/>
          </w:tcPr>
          <w:p w14:paraId="5C073CCC" w14:textId="4F58E4FA" w:rsidR="00494D04" w:rsidRPr="007E0F91" w:rsidRDefault="00494D04" w:rsidP="00494D04">
            <w:pPr>
              <w:jc w:val="center"/>
              <w:rPr>
                <w:ins w:id="23045" w:author="Στάθης Καπ" w:date="2023-03-09T06:37:00Z"/>
                <w:sz w:val="16"/>
                <w:szCs w:val="16"/>
              </w:rPr>
            </w:pPr>
            <w:ins w:id="23046"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1CB45519" w14:textId="0068D6AB" w:rsidR="00494D04" w:rsidRPr="007E0F91" w:rsidRDefault="00494D04" w:rsidP="00494D04">
            <w:pPr>
              <w:jc w:val="center"/>
              <w:rPr>
                <w:ins w:id="23047" w:author="Στάθης Καπ" w:date="2023-03-09T06:37:00Z"/>
                <w:sz w:val="16"/>
                <w:szCs w:val="16"/>
              </w:rPr>
            </w:pPr>
            <w:ins w:id="23048" w:author="Στάθης Καπ" w:date="2023-03-09T07:14:00Z">
              <w:r>
                <w:rPr>
                  <w:rFonts w:ascii="Calibri" w:hAnsi="Calibri" w:cs="Calibri"/>
                  <w:color w:val="000000"/>
                  <w:sz w:val="16"/>
                  <w:szCs w:val="16"/>
                </w:rPr>
                <w:t>1000</w:t>
              </w:r>
            </w:ins>
          </w:p>
        </w:tc>
        <w:tc>
          <w:tcPr>
            <w:tcW w:w="708" w:type="dxa"/>
            <w:vAlign w:val="center"/>
          </w:tcPr>
          <w:p w14:paraId="4D3164A4" w14:textId="0D1150D7" w:rsidR="00494D04" w:rsidRPr="007E0F91" w:rsidRDefault="00494D04" w:rsidP="00494D04">
            <w:pPr>
              <w:jc w:val="center"/>
              <w:rPr>
                <w:ins w:id="23049" w:author="Στάθης Καπ" w:date="2023-03-09T06:37:00Z"/>
                <w:sz w:val="16"/>
                <w:szCs w:val="16"/>
              </w:rPr>
            </w:pPr>
            <w:ins w:id="23050" w:author="Στάθης Καπ" w:date="2023-03-09T07:14:00Z">
              <w:r>
                <w:rPr>
                  <w:rFonts w:ascii="Calibri" w:hAnsi="Calibri" w:cs="Calibri"/>
                  <w:color w:val="000000"/>
                  <w:sz w:val="16"/>
                  <w:szCs w:val="16"/>
                </w:rPr>
                <w:t>12.28</w:t>
              </w:r>
            </w:ins>
          </w:p>
        </w:tc>
        <w:tc>
          <w:tcPr>
            <w:tcW w:w="652" w:type="dxa"/>
            <w:vMerge/>
            <w:tcBorders>
              <w:right w:val="single" w:sz="4" w:space="0" w:color="auto"/>
            </w:tcBorders>
            <w:vAlign w:val="center"/>
          </w:tcPr>
          <w:p w14:paraId="7AEEC922" w14:textId="77777777" w:rsidR="00494D04" w:rsidRPr="007E0F91" w:rsidRDefault="00494D04" w:rsidP="00494D04">
            <w:pPr>
              <w:jc w:val="center"/>
              <w:rPr>
                <w:ins w:id="23051" w:author="Στάθης Καπ" w:date="2023-03-09T06:37:00Z"/>
                <w:sz w:val="16"/>
                <w:szCs w:val="16"/>
              </w:rPr>
            </w:pPr>
          </w:p>
        </w:tc>
        <w:tc>
          <w:tcPr>
            <w:tcW w:w="453" w:type="dxa"/>
            <w:tcBorders>
              <w:left w:val="single" w:sz="4" w:space="0" w:color="auto"/>
            </w:tcBorders>
            <w:vAlign w:val="center"/>
          </w:tcPr>
          <w:p w14:paraId="35A70A39" w14:textId="196EB7C8" w:rsidR="00494D04" w:rsidRPr="007E0F91" w:rsidRDefault="00494D04" w:rsidP="00494D04">
            <w:pPr>
              <w:jc w:val="center"/>
              <w:rPr>
                <w:ins w:id="23052" w:author="Στάθης Καπ" w:date="2023-03-09T06:37:00Z"/>
                <w:sz w:val="16"/>
                <w:szCs w:val="16"/>
              </w:rPr>
            </w:pPr>
            <w:ins w:id="23053" w:author="Στάθης Καπ" w:date="2023-03-09T07:14:00Z">
              <w:r>
                <w:rPr>
                  <w:rFonts w:ascii="Calibri" w:hAnsi="Calibri" w:cs="Calibri"/>
                  <w:color w:val="000000"/>
                  <w:sz w:val="16"/>
                  <w:szCs w:val="16"/>
                </w:rPr>
                <w:t>980</w:t>
              </w:r>
            </w:ins>
          </w:p>
        </w:tc>
        <w:tc>
          <w:tcPr>
            <w:tcW w:w="454" w:type="dxa"/>
            <w:vAlign w:val="center"/>
          </w:tcPr>
          <w:p w14:paraId="644003B2" w14:textId="0F9E5872" w:rsidR="00494D04" w:rsidRPr="007E0F91" w:rsidRDefault="00494D04" w:rsidP="00494D04">
            <w:pPr>
              <w:jc w:val="center"/>
              <w:rPr>
                <w:ins w:id="23054" w:author="Στάθης Καπ" w:date="2023-03-09T06:37:00Z"/>
                <w:sz w:val="16"/>
                <w:szCs w:val="16"/>
              </w:rPr>
            </w:pPr>
            <w:ins w:id="23055" w:author="Στάθης Καπ" w:date="2023-03-09T07:14:00Z">
              <w:r>
                <w:rPr>
                  <w:rFonts w:ascii="Calibri" w:hAnsi="Calibri" w:cs="Calibri"/>
                  <w:color w:val="000000"/>
                  <w:sz w:val="16"/>
                  <w:szCs w:val="16"/>
                </w:rPr>
                <w:t>2</w:t>
              </w:r>
            </w:ins>
          </w:p>
        </w:tc>
        <w:tc>
          <w:tcPr>
            <w:tcW w:w="454" w:type="dxa"/>
            <w:vAlign w:val="center"/>
          </w:tcPr>
          <w:p w14:paraId="06DABF73" w14:textId="3468CC14" w:rsidR="00494D04" w:rsidRPr="007E0F91" w:rsidRDefault="00494D04" w:rsidP="00494D04">
            <w:pPr>
              <w:jc w:val="center"/>
              <w:rPr>
                <w:ins w:id="23056" w:author="Στάθης Καπ" w:date="2023-03-09T06:37:00Z"/>
                <w:sz w:val="16"/>
                <w:szCs w:val="16"/>
              </w:rPr>
            </w:pPr>
            <w:ins w:id="23057" w:author="Στάθης Καπ" w:date="2023-03-09T07:14:00Z">
              <w:r>
                <w:rPr>
                  <w:rFonts w:ascii="Calibri" w:hAnsi="Calibri" w:cs="Calibri"/>
                  <w:color w:val="000000"/>
                  <w:sz w:val="16"/>
                  <w:szCs w:val="16"/>
                </w:rPr>
                <w:t>0.315</w:t>
              </w:r>
            </w:ins>
          </w:p>
        </w:tc>
        <w:tc>
          <w:tcPr>
            <w:tcW w:w="457" w:type="dxa"/>
            <w:tcBorders>
              <w:right w:val="single" w:sz="4" w:space="0" w:color="auto"/>
            </w:tcBorders>
            <w:vAlign w:val="center"/>
          </w:tcPr>
          <w:p w14:paraId="10EF54F4" w14:textId="3369DC01" w:rsidR="00494D04" w:rsidRPr="007E0F91" w:rsidRDefault="00494D04" w:rsidP="00494D04">
            <w:pPr>
              <w:jc w:val="center"/>
              <w:rPr>
                <w:ins w:id="23058" w:author="Στάθης Καπ" w:date="2023-03-09T06:37:00Z"/>
                <w:sz w:val="16"/>
                <w:szCs w:val="16"/>
              </w:rPr>
            </w:pPr>
            <w:ins w:id="23059" w:author="Στάθης Καπ" w:date="2023-03-09T07:14:00Z">
              <w:r>
                <w:rPr>
                  <w:rFonts w:ascii="Calibri" w:hAnsi="Calibri" w:cs="Calibri"/>
                  <w:color w:val="000000"/>
                  <w:sz w:val="16"/>
                  <w:szCs w:val="16"/>
                </w:rPr>
                <w:t>54.08</w:t>
              </w:r>
            </w:ins>
          </w:p>
        </w:tc>
        <w:tc>
          <w:tcPr>
            <w:tcW w:w="453" w:type="dxa"/>
            <w:tcBorders>
              <w:left w:val="single" w:sz="4" w:space="0" w:color="auto"/>
            </w:tcBorders>
            <w:vAlign w:val="center"/>
          </w:tcPr>
          <w:p w14:paraId="489AD4A1" w14:textId="05FB5CB4" w:rsidR="00494D04" w:rsidRPr="007E0F91" w:rsidRDefault="00494D04" w:rsidP="00494D04">
            <w:pPr>
              <w:jc w:val="center"/>
              <w:rPr>
                <w:ins w:id="23060" w:author="Στάθης Καπ" w:date="2023-03-09T06:37:00Z"/>
                <w:sz w:val="16"/>
                <w:szCs w:val="16"/>
              </w:rPr>
            </w:pPr>
            <w:ins w:id="23061" w:author="Στάθης Καπ" w:date="2023-03-09T07:14:00Z">
              <w:r>
                <w:rPr>
                  <w:rFonts w:ascii="Calibri" w:hAnsi="Calibri" w:cs="Calibri"/>
                  <w:color w:val="000000"/>
                  <w:sz w:val="16"/>
                  <w:szCs w:val="16"/>
                </w:rPr>
                <w:t>930</w:t>
              </w:r>
            </w:ins>
          </w:p>
        </w:tc>
        <w:tc>
          <w:tcPr>
            <w:tcW w:w="454" w:type="dxa"/>
            <w:vAlign w:val="center"/>
          </w:tcPr>
          <w:p w14:paraId="76DC02F8" w14:textId="47DF31DE" w:rsidR="00494D04" w:rsidRPr="007E0F91" w:rsidRDefault="00494D04" w:rsidP="00494D04">
            <w:pPr>
              <w:jc w:val="center"/>
              <w:rPr>
                <w:ins w:id="23062" w:author="Στάθης Καπ" w:date="2023-03-09T06:37:00Z"/>
                <w:sz w:val="16"/>
                <w:szCs w:val="16"/>
              </w:rPr>
            </w:pPr>
            <w:ins w:id="23063" w:author="Στάθης Καπ" w:date="2023-03-09T07:14:00Z">
              <w:r>
                <w:rPr>
                  <w:rFonts w:ascii="Calibri" w:hAnsi="Calibri" w:cs="Calibri"/>
                  <w:color w:val="000000"/>
                  <w:sz w:val="16"/>
                  <w:szCs w:val="16"/>
                </w:rPr>
                <w:t>7</w:t>
              </w:r>
            </w:ins>
          </w:p>
        </w:tc>
        <w:tc>
          <w:tcPr>
            <w:tcW w:w="454" w:type="dxa"/>
            <w:vAlign w:val="center"/>
          </w:tcPr>
          <w:p w14:paraId="716AE62B" w14:textId="19CA148C" w:rsidR="00494D04" w:rsidRPr="007E0F91" w:rsidRDefault="00494D04" w:rsidP="00494D04">
            <w:pPr>
              <w:jc w:val="center"/>
              <w:rPr>
                <w:ins w:id="23064" w:author="Στάθης Καπ" w:date="2023-03-09T06:37:00Z"/>
                <w:sz w:val="16"/>
                <w:szCs w:val="16"/>
              </w:rPr>
            </w:pPr>
            <w:ins w:id="23065" w:author="Στάθης Καπ" w:date="2023-03-09T07:14:00Z">
              <w:r>
                <w:rPr>
                  <w:rFonts w:ascii="Calibri" w:hAnsi="Calibri" w:cs="Calibri"/>
                  <w:color w:val="000000"/>
                  <w:sz w:val="16"/>
                  <w:szCs w:val="16"/>
                </w:rPr>
                <w:t>0.33</w:t>
              </w:r>
            </w:ins>
          </w:p>
        </w:tc>
        <w:tc>
          <w:tcPr>
            <w:tcW w:w="454" w:type="dxa"/>
            <w:tcBorders>
              <w:right w:val="single" w:sz="4" w:space="0" w:color="auto"/>
            </w:tcBorders>
            <w:vAlign w:val="center"/>
          </w:tcPr>
          <w:p w14:paraId="2D0CE60D" w14:textId="7883031E" w:rsidR="00494D04" w:rsidRPr="007E0F91" w:rsidRDefault="00494D04" w:rsidP="00494D04">
            <w:pPr>
              <w:jc w:val="center"/>
              <w:rPr>
                <w:ins w:id="23066" w:author="Στάθης Καπ" w:date="2023-03-09T06:37:00Z"/>
                <w:sz w:val="16"/>
                <w:szCs w:val="16"/>
              </w:rPr>
            </w:pPr>
            <w:ins w:id="23067" w:author="Στάθης Καπ" w:date="2023-03-09T07:14:00Z">
              <w:r>
                <w:rPr>
                  <w:rFonts w:ascii="Calibri" w:hAnsi="Calibri" w:cs="Calibri"/>
                  <w:color w:val="000000"/>
                  <w:sz w:val="16"/>
                  <w:szCs w:val="16"/>
                </w:rPr>
                <w:t>51.9</w:t>
              </w:r>
            </w:ins>
          </w:p>
        </w:tc>
        <w:tc>
          <w:tcPr>
            <w:tcW w:w="453" w:type="dxa"/>
            <w:tcBorders>
              <w:left w:val="single" w:sz="4" w:space="0" w:color="auto"/>
            </w:tcBorders>
            <w:vAlign w:val="center"/>
          </w:tcPr>
          <w:p w14:paraId="62E23FE3" w14:textId="1B54F80F" w:rsidR="00494D04" w:rsidRPr="007E0F91" w:rsidRDefault="00494D04" w:rsidP="00494D04">
            <w:pPr>
              <w:jc w:val="center"/>
              <w:rPr>
                <w:ins w:id="23068" w:author="Στάθης Καπ" w:date="2023-03-09T06:37:00Z"/>
                <w:sz w:val="16"/>
                <w:szCs w:val="16"/>
              </w:rPr>
            </w:pPr>
            <w:ins w:id="23069" w:author="Στάθης Καπ" w:date="2023-03-09T07:14:00Z">
              <w:r>
                <w:rPr>
                  <w:rFonts w:ascii="Calibri" w:hAnsi="Calibri" w:cs="Calibri"/>
                  <w:color w:val="000000"/>
                  <w:sz w:val="16"/>
                  <w:szCs w:val="16"/>
                </w:rPr>
                <w:t>860</w:t>
              </w:r>
            </w:ins>
          </w:p>
        </w:tc>
        <w:tc>
          <w:tcPr>
            <w:tcW w:w="454" w:type="dxa"/>
            <w:vAlign w:val="center"/>
          </w:tcPr>
          <w:p w14:paraId="1CB9C607" w14:textId="61C60758" w:rsidR="00494D04" w:rsidRPr="007E0F91" w:rsidRDefault="00494D04" w:rsidP="00494D04">
            <w:pPr>
              <w:jc w:val="center"/>
              <w:rPr>
                <w:ins w:id="23070" w:author="Στάθης Καπ" w:date="2023-03-09T06:37:00Z"/>
                <w:sz w:val="16"/>
                <w:szCs w:val="16"/>
              </w:rPr>
            </w:pPr>
            <w:ins w:id="23071" w:author="Στάθης Καπ" w:date="2023-03-09T07:14:00Z">
              <w:r>
                <w:rPr>
                  <w:rFonts w:ascii="Calibri" w:hAnsi="Calibri" w:cs="Calibri"/>
                  <w:color w:val="000000"/>
                  <w:sz w:val="16"/>
                  <w:szCs w:val="16"/>
                </w:rPr>
                <w:t>14</w:t>
              </w:r>
            </w:ins>
          </w:p>
        </w:tc>
        <w:tc>
          <w:tcPr>
            <w:tcW w:w="454" w:type="dxa"/>
            <w:vAlign w:val="center"/>
          </w:tcPr>
          <w:p w14:paraId="1DEEB6DD" w14:textId="039A63FC" w:rsidR="00494D04" w:rsidRPr="007E0F91" w:rsidRDefault="00494D04" w:rsidP="00494D04">
            <w:pPr>
              <w:jc w:val="center"/>
              <w:rPr>
                <w:ins w:id="23072" w:author="Στάθης Καπ" w:date="2023-03-09T06:37:00Z"/>
                <w:sz w:val="16"/>
                <w:szCs w:val="16"/>
              </w:rPr>
            </w:pPr>
            <w:ins w:id="23073" w:author="Στάθης Καπ" w:date="2023-03-09T07:14:00Z">
              <w:r>
                <w:rPr>
                  <w:rFonts w:ascii="Calibri" w:hAnsi="Calibri" w:cs="Calibri"/>
                  <w:color w:val="000000"/>
                  <w:sz w:val="16"/>
                  <w:szCs w:val="16"/>
                </w:rPr>
                <w:t>0.593</w:t>
              </w:r>
            </w:ins>
          </w:p>
        </w:tc>
        <w:tc>
          <w:tcPr>
            <w:tcW w:w="461" w:type="dxa"/>
            <w:tcBorders>
              <w:right w:val="single" w:sz="4" w:space="0" w:color="auto"/>
            </w:tcBorders>
            <w:vAlign w:val="center"/>
          </w:tcPr>
          <w:p w14:paraId="69E9F83A" w14:textId="54FA6D0C" w:rsidR="00494D04" w:rsidRPr="007E0F91" w:rsidRDefault="00494D04" w:rsidP="00494D04">
            <w:pPr>
              <w:jc w:val="center"/>
              <w:rPr>
                <w:ins w:id="23074" w:author="Στάθης Καπ" w:date="2023-03-09T06:37:00Z"/>
                <w:sz w:val="16"/>
                <w:szCs w:val="16"/>
              </w:rPr>
            </w:pPr>
            <w:ins w:id="23075" w:author="Στάθης Καπ" w:date="2023-03-09T07:14:00Z">
              <w:r>
                <w:rPr>
                  <w:rFonts w:ascii="Calibri" w:hAnsi="Calibri" w:cs="Calibri"/>
                  <w:color w:val="000000"/>
                  <w:sz w:val="16"/>
                  <w:szCs w:val="16"/>
                </w:rPr>
                <w:t>13.56</w:t>
              </w:r>
            </w:ins>
          </w:p>
        </w:tc>
      </w:tr>
      <w:tr w:rsidR="00494D04" w14:paraId="0D3DB5D4" w14:textId="77777777" w:rsidTr="009861B1">
        <w:trPr>
          <w:trHeight w:val="170"/>
          <w:jc w:val="center"/>
          <w:ins w:id="2307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1681A1" w14:textId="77777777" w:rsidR="00494D04" w:rsidRPr="007E0F91" w:rsidRDefault="00494D04" w:rsidP="00494D04">
            <w:pPr>
              <w:jc w:val="center"/>
              <w:rPr>
                <w:ins w:id="23077" w:author="Στάθης Καπ" w:date="2023-03-09T06:37:00Z"/>
                <w:sz w:val="16"/>
                <w:szCs w:val="16"/>
              </w:rPr>
            </w:pPr>
            <w:ins w:id="23078" w:author="Στάθης Καπ" w:date="2023-03-09T06:37:00Z">
              <w:r w:rsidRPr="009861B1">
                <w:rPr>
                  <w:rFonts w:ascii="Calibri" w:hAnsi="Calibri" w:cs="Calibri"/>
                  <w:color w:val="000000"/>
                  <w:sz w:val="16"/>
                  <w:szCs w:val="16"/>
                </w:rPr>
                <w:t>c109</w:t>
              </w:r>
            </w:ins>
          </w:p>
        </w:tc>
        <w:tc>
          <w:tcPr>
            <w:tcW w:w="565" w:type="dxa"/>
            <w:tcBorders>
              <w:left w:val="single" w:sz="4" w:space="0" w:color="auto"/>
            </w:tcBorders>
            <w:vAlign w:val="center"/>
          </w:tcPr>
          <w:p w14:paraId="6177A952" w14:textId="0C95FD02" w:rsidR="00494D04" w:rsidRPr="007E0F91" w:rsidRDefault="00494D04" w:rsidP="00494D04">
            <w:pPr>
              <w:jc w:val="center"/>
              <w:rPr>
                <w:ins w:id="23079" w:author="Στάθης Καπ" w:date="2023-03-09T06:37:00Z"/>
                <w:sz w:val="16"/>
                <w:szCs w:val="16"/>
              </w:rPr>
            </w:pPr>
            <w:ins w:id="23080" w:author="Στάθης Καπ" w:date="2023-03-09T07:14:00Z">
              <w:r>
                <w:rPr>
                  <w:rFonts w:ascii="Calibri" w:hAnsi="Calibri" w:cs="Calibri"/>
                  <w:color w:val="000000"/>
                  <w:sz w:val="16"/>
                  <w:szCs w:val="16"/>
                </w:rPr>
                <w:t>1190</w:t>
              </w:r>
            </w:ins>
          </w:p>
        </w:tc>
        <w:tc>
          <w:tcPr>
            <w:tcW w:w="679" w:type="dxa"/>
            <w:tcBorders>
              <w:right w:val="single" w:sz="4" w:space="0" w:color="auto"/>
            </w:tcBorders>
            <w:vAlign w:val="center"/>
          </w:tcPr>
          <w:p w14:paraId="46A79298" w14:textId="40A19BCD" w:rsidR="00494D04" w:rsidRPr="007E0F91" w:rsidRDefault="00494D04" w:rsidP="00494D04">
            <w:pPr>
              <w:jc w:val="center"/>
              <w:rPr>
                <w:ins w:id="23081" w:author="Στάθης Καπ" w:date="2023-03-09T06:37:00Z"/>
                <w:sz w:val="16"/>
                <w:szCs w:val="16"/>
              </w:rPr>
            </w:pPr>
            <w:ins w:id="23082" w:author="Στάθης Καπ" w:date="2023-03-09T07:14:00Z">
              <w:r>
                <w:rPr>
                  <w:rFonts w:ascii="Calibri" w:hAnsi="Calibri" w:cs="Calibri"/>
                  <w:color w:val="000000"/>
                  <w:sz w:val="16"/>
                  <w:szCs w:val="16"/>
                </w:rPr>
                <w:t>1180</w:t>
              </w:r>
            </w:ins>
          </w:p>
        </w:tc>
        <w:tc>
          <w:tcPr>
            <w:tcW w:w="453" w:type="dxa"/>
            <w:tcBorders>
              <w:left w:val="single" w:sz="4" w:space="0" w:color="auto"/>
            </w:tcBorders>
            <w:vAlign w:val="center"/>
          </w:tcPr>
          <w:p w14:paraId="25AFA8F6" w14:textId="22C2A491" w:rsidR="00494D04" w:rsidRPr="007E0F91" w:rsidRDefault="00494D04" w:rsidP="00494D04">
            <w:pPr>
              <w:jc w:val="center"/>
              <w:rPr>
                <w:ins w:id="23083" w:author="Στάθης Καπ" w:date="2023-03-09T06:37:00Z"/>
                <w:sz w:val="16"/>
                <w:szCs w:val="16"/>
              </w:rPr>
            </w:pPr>
            <w:ins w:id="23084" w:author="Στάθης Καπ" w:date="2023-03-09T07:14:00Z">
              <w:r>
                <w:rPr>
                  <w:rFonts w:ascii="Calibri" w:hAnsi="Calibri" w:cs="Calibri"/>
                  <w:color w:val="000000"/>
                  <w:sz w:val="16"/>
                  <w:szCs w:val="16"/>
                </w:rPr>
                <w:t>1080</w:t>
              </w:r>
            </w:ins>
          </w:p>
        </w:tc>
        <w:tc>
          <w:tcPr>
            <w:tcW w:w="708" w:type="dxa"/>
            <w:vAlign w:val="center"/>
          </w:tcPr>
          <w:p w14:paraId="5EF1B3BE" w14:textId="7055FB3B" w:rsidR="00494D04" w:rsidRPr="007E0F91" w:rsidRDefault="00494D04" w:rsidP="00494D04">
            <w:pPr>
              <w:jc w:val="center"/>
              <w:rPr>
                <w:ins w:id="23085" w:author="Στάθης Καπ" w:date="2023-03-09T06:37:00Z"/>
                <w:sz w:val="16"/>
                <w:szCs w:val="16"/>
              </w:rPr>
            </w:pPr>
            <w:ins w:id="23086" w:author="Στάθης Καπ" w:date="2023-03-09T07:14:00Z">
              <w:r>
                <w:rPr>
                  <w:rFonts w:ascii="Calibri" w:hAnsi="Calibri" w:cs="Calibri"/>
                  <w:color w:val="000000"/>
                  <w:sz w:val="16"/>
                  <w:szCs w:val="16"/>
                </w:rPr>
                <w:t>9.24</w:t>
              </w:r>
            </w:ins>
          </w:p>
        </w:tc>
        <w:tc>
          <w:tcPr>
            <w:tcW w:w="652" w:type="dxa"/>
            <w:vMerge/>
            <w:tcBorders>
              <w:right w:val="single" w:sz="4" w:space="0" w:color="auto"/>
            </w:tcBorders>
            <w:vAlign w:val="center"/>
          </w:tcPr>
          <w:p w14:paraId="798959B6" w14:textId="77777777" w:rsidR="00494D04" w:rsidRPr="007E0F91" w:rsidRDefault="00494D04" w:rsidP="00494D04">
            <w:pPr>
              <w:jc w:val="center"/>
              <w:rPr>
                <w:ins w:id="23087" w:author="Στάθης Καπ" w:date="2023-03-09T06:37:00Z"/>
                <w:sz w:val="16"/>
                <w:szCs w:val="16"/>
              </w:rPr>
            </w:pPr>
          </w:p>
        </w:tc>
        <w:tc>
          <w:tcPr>
            <w:tcW w:w="453" w:type="dxa"/>
            <w:tcBorders>
              <w:left w:val="single" w:sz="4" w:space="0" w:color="auto"/>
            </w:tcBorders>
            <w:vAlign w:val="center"/>
          </w:tcPr>
          <w:p w14:paraId="25438538" w14:textId="7F45EEC1" w:rsidR="00494D04" w:rsidRPr="007E0F91" w:rsidRDefault="00494D04" w:rsidP="00494D04">
            <w:pPr>
              <w:jc w:val="center"/>
              <w:rPr>
                <w:ins w:id="23088" w:author="Στάθης Καπ" w:date="2023-03-09T06:37:00Z"/>
                <w:sz w:val="16"/>
                <w:szCs w:val="16"/>
              </w:rPr>
            </w:pPr>
            <w:ins w:id="23089" w:author="Στάθης Καπ" w:date="2023-03-09T07:14:00Z">
              <w:r>
                <w:rPr>
                  <w:rFonts w:ascii="Calibri" w:hAnsi="Calibri" w:cs="Calibri"/>
                  <w:color w:val="000000"/>
                  <w:sz w:val="16"/>
                  <w:szCs w:val="16"/>
                </w:rPr>
                <w:t>1000</w:t>
              </w:r>
            </w:ins>
          </w:p>
        </w:tc>
        <w:tc>
          <w:tcPr>
            <w:tcW w:w="454" w:type="dxa"/>
            <w:vAlign w:val="center"/>
          </w:tcPr>
          <w:p w14:paraId="2A5A709D" w14:textId="50F42673" w:rsidR="00494D04" w:rsidRPr="007E0F91" w:rsidRDefault="00494D04" w:rsidP="00494D04">
            <w:pPr>
              <w:jc w:val="center"/>
              <w:rPr>
                <w:ins w:id="23090" w:author="Στάθης Καπ" w:date="2023-03-09T06:37:00Z"/>
                <w:sz w:val="16"/>
                <w:szCs w:val="16"/>
              </w:rPr>
            </w:pPr>
            <w:ins w:id="23091" w:author="Στάθης Καπ" w:date="2023-03-09T07:14:00Z">
              <w:r>
                <w:rPr>
                  <w:rFonts w:ascii="Calibri" w:hAnsi="Calibri" w:cs="Calibri"/>
                  <w:color w:val="000000"/>
                  <w:sz w:val="16"/>
                  <w:szCs w:val="16"/>
                </w:rPr>
                <w:t>7.41</w:t>
              </w:r>
            </w:ins>
          </w:p>
        </w:tc>
        <w:tc>
          <w:tcPr>
            <w:tcW w:w="454" w:type="dxa"/>
            <w:vAlign w:val="center"/>
          </w:tcPr>
          <w:p w14:paraId="6A9F0482" w14:textId="18D87494" w:rsidR="00494D04" w:rsidRPr="007E0F91" w:rsidRDefault="00494D04" w:rsidP="00494D04">
            <w:pPr>
              <w:jc w:val="center"/>
              <w:rPr>
                <w:ins w:id="23092" w:author="Στάθης Καπ" w:date="2023-03-09T06:37:00Z"/>
                <w:sz w:val="16"/>
                <w:szCs w:val="16"/>
              </w:rPr>
            </w:pPr>
            <w:ins w:id="23093"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717CE862" w14:textId="42FD0B9C" w:rsidR="00494D04" w:rsidRPr="007E0F91" w:rsidRDefault="00494D04" w:rsidP="00494D04">
            <w:pPr>
              <w:jc w:val="center"/>
              <w:rPr>
                <w:ins w:id="23094" w:author="Στάθης Καπ" w:date="2023-03-09T06:37:00Z"/>
                <w:sz w:val="16"/>
                <w:szCs w:val="16"/>
              </w:rPr>
            </w:pPr>
            <w:ins w:id="23095" w:author="Στάθης Καπ" w:date="2023-03-09T07:14:00Z">
              <w:r>
                <w:rPr>
                  <w:rFonts w:ascii="Calibri" w:hAnsi="Calibri" w:cs="Calibri"/>
                  <w:color w:val="000000"/>
                  <w:sz w:val="16"/>
                  <w:szCs w:val="16"/>
                </w:rPr>
                <w:t>49.61</w:t>
              </w:r>
            </w:ins>
          </w:p>
        </w:tc>
        <w:tc>
          <w:tcPr>
            <w:tcW w:w="453" w:type="dxa"/>
            <w:tcBorders>
              <w:left w:val="single" w:sz="4" w:space="0" w:color="auto"/>
            </w:tcBorders>
            <w:vAlign w:val="center"/>
          </w:tcPr>
          <w:p w14:paraId="5FEBECCA" w14:textId="77FF9942" w:rsidR="00494D04" w:rsidRPr="007E0F91" w:rsidRDefault="00494D04" w:rsidP="00494D04">
            <w:pPr>
              <w:jc w:val="center"/>
              <w:rPr>
                <w:ins w:id="23096" w:author="Στάθης Καπ" w:date="2023-03-09T06:37:00Z"/>
                <w:sz w:val="16"/>
                <w:szCs w:val="16"/>
              </w:rPr>
            </w:pPr>
            <w:ins w:id="23097" w:author="Στάθης Καπ" w:date="2023-03-09T07:14:00Z">
              <w:r>
                <w:rPr>
                  <w:rFonts w:ascii="Calibri" w:hAnsi="Calibri" w:cs="Calibri"/>
                  <w:color w:val="000000"/>
                  <w:sz w:val="16"/>
                  <w:szCs w:val="16"/>
                </w:rPr>
                <w:t>960</w:t>
              </w:r>
            </w:ins>
          </w:p>
        </w:tc>
        <w:tc>
          <w:tcPr>
            <w:tcW w:w="454" w:type="dxa"/>
            <w:vAlign w:val="center"/>
          </w:tcPr>
          <w:p w14:paraId="78E7DE84" w14:textId="6829164B" w:rsidR="00494D04" w:rsidRPr="007E0F91" w:rsidRDefault="00494D04" w:rsidP="00494D04">
            <w:pPr>
              <w:jc w:val="center"/>
              <w:rPr>
                <w:ins w:id="23098" w:author="Στάθης Καπ" w:date="2023-03-09T06:37:00Z"/>
                <w:sz w:val="16"/>
                <w:szCs w:val="16"/>
              </w:rPr>
            </w:pPr>
            <w:ins w:id="23099" w:author="Στάθης Καπ" w:date="2023-03-09T07:14:00Z">
              <w:r>
                <w:rPr>
                  <w:rFonts w:ascii="Calibri" w:hAnsi="Calibri" w:cs="Calibri"/>
                  <w:color w:val="000000"/>
                  <w:sz w:val="16"/>
                  <w:szCs w:val="16"/>
                </w:rPr>
                <w:t>11.11</w:t>
              </w:r>
            </w:ins>
          </w:p>
        </w:tc>
        <w:tc>
          <w:tcPr>
            <w:tcW w:w="454" w:type="dxa"/>
            <w:vAlign w:val="center"/>
          </w:tcPr>
          <w:p w14:paraId="725065B0" w14:textId="0E86D57C" w:rsidR="00494D04" w:rsidRPr="007E0F91" w:rsidRDefault="00494D04" w:rsidP="00494D04">
            <w:pPr>
              <w:jc w:val="center"/>
              <w:rPr>
                <w:ins w:id="23100" w:author="Στάθης Καπ" w:date="2023-03-09T06:37:00Z"/>
                <w:sz w:val="16"/>
                <w:szCs w:val="16"/>
              </w:rPr>
            </w:pPr>
            <w:ins w:id="23101" w:author="Στάθης Καπ" w:date="2023-03-09T07:14:00Z">
              <w:r>
                <w:rPr>
                  <w:rFonts w:ascii="Calibri" w:hAnsi="Calibri" w:cs="Calibri"/>
                  <w:color w:val="000000"/>
                  <w:sz w:val="16"/>
                  <w:szCs w:val="16"/>
                </w:rPr>
                <w:t>0.366</w:t>
              </w:r>
            </w:ins>
          </w:p>
        </w:tc>
        <w:tc>
          <w:tcPr>
            <w:tcW w:w="454" w:type="dxa"/>
            <w:tcBorders>
              <w:right w:val="single" w:sz="4" w:space="0" w:color="auto"/>
            </w:tcBorders>
            <w:vAlign w:val="center"/>
          </w:tcPr>
          <w:p w14:paraId="1159F4F8" w14:textId="65B8B762" w:rsidR="00494D04" w:rsidRPr="007E0F91" w:rsidRDefault="00494D04" w:rsidP="00494D04">
            <w:pPr>
              <w:jc w:val="center"/>
              <w:rPr>
                <w:ins w:id="23102" w:author="Στάθης Καπ" w:date="2023-03-09T06:37:00Z"/>
                <w:sz w:val="16"/>
                <w:szCs w:val="16"/>
              </w:rPr>
            </w:pPr>
            <w:ins w:id="23103" w:author="Στάθης Καπ" w:date="2023-03-09T07:14:00Z">
              <w:r>
                <w:rPr>
                  <w:rFonts w:ascii="Calibri" w:hAnsi="Calibri" w:cs="Calibri"/>
                  <w:color w:val="000000"/>
                  <w:sz w:val="16"/>
                  <w:szCs w:val="16"/>
                </w:rPr>
                <w:t>42.9</w:t>
              </w:r>
            </w:ins>
          </w:p>
        </w:tc>
        <w:tc>
          <w:tcPr>
            <w:tcW w:w="453" w:type="dxa"/>
            <w:tcBorders>
              <w:left w:val="single" w:sz="4" w:space="0" w:color="auto"/>
            </w:tcBorders>
            <w:vAlign w:val="center"/>
          </w:tcPr>
          <w:p w14:paraId="43179474" w14:textId="52D61ADB" w:rsidR="00494D04" w:rsidRPr="007E0F91" w:rsidRDefault="00494D04" w:rsidP="00494D04">
            <w:pPr>
              <w:jc w:val="center"/>
              <w:rPr>
                <w:ins w:id="23104" w:author="Στάθης Καπ" w:date="2023-03-09T06:37:00Z"/>
                <w:sz w:val="16"/>
                <w:szCs w:val="16"/>
              </w:rPr>
            </w:pPr>
            <w:ins w:id="23105" w:author="Στάθης Καπ" w:date="2023-03-09T07:14:00Z">
              <w:r>
                <w:rPr>
                  <w:rFonts w:ascii="Calibri" w:hAnsi="Calibri" w:cs="Calibri"/>
                  <w:color w:val="000000"/>
                  <w:sz w:val="16"/>
                  <w:szCs w:val="16"/>
                </w:rPr>
                <w:t>900</w:t>
              </w:r>
            </w:ins>
          </w:p>
        </w:tc>
        <w:tc>
          <w:tcPr>
            <w:tcW w:w="454" w:type="dxa"/>
            <w:vAlign w:val="center"/>
          </w:tcPr>
          <w:p w14:paraId="7AA6EF1E" w14:textId="464D021A" w:rsidR="00494D04" w:rsidRPr="007E0F91" w:rsidRDefault="00494D04" w:rsidP="00494D04">
            <w:pPr>
              <w:jc w:val="center"/>
              <w:rPr>
                <w:ins w:id="23106" w:author="Στάθης Καπ" w:date="2023-03-09T06:37:00Z"/>
                <w:sz w:val="16"/>
                <w:szCs w:val="16"/>
              </w:rPr>
            </w:pPr>
            <w:ins w:id="23107" w:author="Στάθης Καπ" w:date="2023-03-09T07:14:00Z">
              <w:r>
                <w:rPr>
                  <w:rFonts w:ascii="Calibri" w:hAnsi="Calibri" w:cs="Calibri"/>
                  <w:color w:val="000000"/>
                  <w:sz w:val="16"/>
                  <w:szCs w:val="16"/>
                </w:rPr>
                <w:t>16.67</w:t>
              </w:r>
            </w:ins>
          </w:p>
        </w:tc>
        <w:tc>
          <w:tcPr>
            <w:tcW w:w="454" w:type="dxa"/>
            <w:vAlign w:val="center"/>
          </w:tcPr>
          <w:p w14:paraId="71304EF3" w14:textId="77D3B30D" w:rsidR="00494D04" w:rsidRPr="007E0F91" w:rsidRDefault="00494D04" w:rsidP="00494D04">
            <w:pPr>
              <w:jc w:val="center"/>
              <w:rPr>
                <w:ins w:id="23108" w:author="Στάθης Καπ" w:date="2023-03-09T06:37:00Z"/>
                <w:sz w:val="16"/>
                <w:szCs w:val="16"/>
              </w:rPr>
            </w:pPr>
            <w:ins w:id="23109" w:author="Στάθης Καπ" w:date="2023-03-09T07:14:00Z">
              <w:r>
                <w:rPr>
                  <w:rFonts w:ascii="Calibri" w:hAnsi="Calibri" w:cs="Calibri"/>
                  <w:color w:val="000000"/>
                  <w:sz w:val="16"/>
                  <w:szCs w:val="16"/>
                </w:rPr>
                <w:t>0.399</w:t>
              </w:r>
            </w:ins>
          </w:p>
        </w:tc>
        <w:tc>
          <w:tcPr>
            <w:tcW w:w="461" w:type="dxa"/>
            <w:tcBorders>
              <w:right w:val="single" w:sz="4" w:space="0" w:color="auto"/>
            </w:tcBorders>
            <w:vAlign w:val="center"/>
          </w:tcPr>
          <w:p w14:paraId="6551C69F" w14:textId="0F88E8B2" w:rsidR="00494D04" w:rsidRPr="007E0F91" w:rsidRDefault="00494D04" w:rsidP="00494D04">
            <w:pPr>
              <w:jc w:val="center"/>
              <w:rPr>
                <w:ins w:id="23110" w:author="Στάθης Καπ" w:date="2023-03-09T06:37:00Z"/>
                <w:sz w:val="16"/>
                <w:szCs w:val="16"/>
              </w:rPr>
            </w:pPr>
            <w:ins w:id="23111" w:author="Στάθης Καπ" w:date="2023-03-09T07:14:00Z">
              <w:r>
                <w:rPr>
                  <w:rFonts w:ascii="Calibri" w:hAnsi="Calibri" w:cs="Calibri"/>
                  <w:color w:val="000000"/>
                  <w:sz w:val="16"/>
                  <w:szCs w:val="16"/>
                </w:rPr>
                <w:t>37.75</w:t>
              </w:r>
            </w:ins>
          </w:p>
        </w:tc>
      </w:tr>
      <w:tr w:rsidR="00494D04" w14:paraId="1316B4E6" w14:textId="77777777" w:rsidTr="009861B1">
        <w:trPr>
          <w:trHeight w:val="170"/>
          <w:jc w:val="center"/>
          <w:ins w:id="2311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75475B" w14:textId="77777777" w:rsidR="00494D04" w:rsidRPr="007E0F91" w:rsidRDefault="00494D04" w:rsidP="00494D04">
            <w:pPr>
              <w:jc w:val="center"/>
              <w:rPr>
                <w:ins w:id="23113" w:author="Στάθης Καπ" w:date="2023-03-09T06:37:00Z"/>
                <w:sz w:val="16"/>
                <w:szCs w:val="16"/>
              </w:rPr>
            </w:pPr>
            <w:ins w:id="23114" w:author="Στάθης Καπ" w:date="2023-03-09T06:37:00Z">
              <w:r w:rsidRPr="009861B1">
                <w:rPr>
                  <w:rFonts w:ascii="Calibri" w:hAnsi="Calibri" w:cs="Calibri"/>
                  <w:color w:val="000000"/>
                  <w:sz w:val="16"/>
                  <w:szCs w:val="16"/>
                </w:rPr>
                <w:t>c201</w:t>
              </w:r>
            </w:ins>
          </w:p>
        </w:tc>
        <w:tc>
          <w:tcPr>
            <w:tcW w:w="565" w:type="dxa"/>
            <w:tcBorders>
              <w:left w:val="single" w:sz="4" w:space="0" w:color="auto"/>
            </w:tcBorders>
            <w:vAlign w:val="center"/>
          </w:tcPr>
          <w:p w14:paraId="153F3086" w14:textId="2E777DFA" w:rsidR="00494D04" w:rsidRPr="007E0F91" w:rsidRDefault="00494D04" w:rsidP="00494D04">
            <w:pPr>
              <w:jc w:val="center"/>
              <w:rPr>
                <w:ins w:id="23115" w:author="Στάθης Καπ" w:date="2023-03-09T06:37:00Z"/>
                <w:sz w:val="16"/>
                <w:szCs w:val="16"/>
              </w:rPr>
            </w:pPr>
            <w:ins w:id="23116"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4353C94" w14:textId="66A18585" w:rsidR="00494D04" w:rsidRPr="007E0F91" w:rsidRDefault="00494D04" w:rsidP="00494D04">
            <w:pPr>
              <w:jc w:val="center"/>
              <w:rPr>
                <w:ins w:id="23117" w:author="Στάθης Καπ" w:date="2023-03-09T06:37:00Z"/>
                <w:sz w:val="16"/>
                <w:szCs w:val="16"/>
              </w:rPr>
            </w:pPr>
            <w:ins w:id="23118"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7961C092" w14:textId="63269FC5" w:rsidR="00494D04" w:rsidRPr="007E0F91" w:rsidRDefault="00494D04" w:rsidP="00494D04">
            <w:pPr>
              <w:jc w:val="center"/>
              <w:rPr>
                <w:ins w:id="23119" w:author="Στάθης Καπ" w:date="2023-03-09T06:37:00Z"/>
                <w:sz w:val="16"/>
                <w:szCs w:val="16"/>
              </w:rPr>
            </w:pPr>
            <w:ins w:id="23120" w:author="Στάθης Καπ" w:date="2023-03-09T07:14:00Z">
              <w:r>
                <w:rPr>
                  <w:rFonts w:ascii="Calibri" w:hAnsi="Calibri" w:cs="Calibri"/>
                  <w:color w:val="000000"/>
                  <w:sz w:val="16"/>
                  <w:szCs w:val="16"/>
                </w:rPr>
                <w:t>1790</w:t>
              </w:r>
            </w:ins>
          </w:p>
        </w:tc>
        <w:tc>
          <w:tcPr>
            <w:tcW w:w="708" w:type="dxa"/>
            <w:vAlign w:val="center"/>
          </w:tcPr>
          <w:p w14:paraId="362593D5" w14:textId="440E21E6" w:rsidR="00494D04" w:rsidRPr="007E0F91" w:rsidRDefault="00494D04" w:rsidP="00494D04">
            <w:pPr>
              <w:jc w:val="center"/>
              <w:rPr>
                <w:ins w:id="23121" w:author="Στάθης Καπ" w:date="2023-03-09T06:37:00Z"/>
                <w:sz w:val="16"/>
                <w:szCs w:val="16"/>
              </w:rPr>
            </w:pPr>
            <w:ins w:id="23122" w:author="Στάθης Καπ" w:date="2023-03-09T07:14:00Z">
              <w:r>
                <w:rPr>
                  <w:rFonts w:ascii="Calibri" w:hAnsi="Calibri" w:cs="Calibri"/>
                  <w:color w:val="000000"/>
                  <w:sz w:val="16"/>
                  <w:szCs w:val="16"/>
                </w:rPr>
                <w:t>1.1</w:t>
              </w:r>
            </w:ins>
          </w:p>
        </w:tc>
        <w:tc>
          <w:tcPr>
            <w:tcW w:w="652" w:type="dxa"/>
            <w:vMerge/>
            <w:tcBorders>
              <w:right w:val="single" w:sz="4" w:space="0" w:color="auto"/>
            </w:tcBorders>
            <w:vAlign w:val="center"/>
          </w:tcPr>
          <w:p w14:paraId="5AA51058" w14:textId="77777777" w:rsidR="00494D04" w:rsidRPr="007E0F91" w:rsidRDefault="00494D04" w:rsidP="00494D04">
            <w:pPr>
              <w:jc w:val="center"/>
              <w:rPr>
                <w:ins w:id="23123" w:author="Στάθης Καπ" w:date="2023-03-09T06:37:00Z"/>
                <w:sz w:val="16"/>
                <w:szCs w:val="16"/>
              </w:rPr>
            </w:pPr>
          </w:p>
        </w:tc>
        <w:tc>
          <w:tcPr>
            <w:tcW w:w="453" w:type="dxa"/>
            <w:tcBorders>
              <w:left w:val="single" w:sz="4" w:space="0" w:color="auto"/>
            </w:tcBorders>
            <w:vAlign w:val="center"/>
          </w:tcPr>
          <w:p w14:paraId="0970E221" w14:textId="0E88E9F7" w:rsidR="00494D04" w:rsidRPr="007E0F91" w:rsidRDefault="00494D04" w:rsidP="00494D04">
            <w:pPr>
              <w:jc w:val="center"/>
              <w:rPr>
                <w:ins w:id="23124" w:author="Στάθης Καπ" w:date="2023-03-09T06:37:00Z"/>
                <w:sz w:val="16"/>
                <w:szCs w:val="16"/>
              </w:rPr>
            </w:pPr>
            <w:ins w:id="23125" w:author="Στάθης Καπ" w:date="2023-03-09T07:14:00Z">
              <w:r>
                <w:rPr>
                  <w:rFonts w:ascii="Calibri" w:hAnsi="Calibri" w:cs="Calibri"/>
                  <w:color w:val="000000"/>
                  <w:sz w:val="16"/>
                  <w:szCs w:val="16"/>
                </w:rPr>
                <w:t>1780</w:t>
              </w:r>
            </w:ins>
          </w:p>
        </w:tc>
        <w:tc>
          <w:tcPr>
            <w:tcW w:w="454" w:type="dxa"/>
            <w:vAlign w:val="center"/>
          </w:tcPr>
          <w:p w14:paraId="4A9FBD84" w14:textId="30737EB4" w:rsidR="00494D04" w:rsidRPr="007E0F91" w:rsidRDefault="00494D04" w:rsidP="00494D04">
            <w:pPr>
              <w:jc w:val="center"/>
              <w:rPr>
                <w:ins w:id="23126" w:author="Στάθης Καπ" w:date="2023-03-09T06:37:00Z"/>
                <w:sz w:val="16"/>
                <w:szCs w:val="16"/>
              </w:rPr>
            </w:pPr>
            <w:ins w:id="23127" w:author="Στάθης Καπ" w:date="2023-03-09T07:14:00Z">
              <w:r>
                <w:rPr>
                  <w:rFonts w:ascii="Calibri" w:hAnsi="Calibri" w:cs="Calibri"/>
                  <w:color w:val="000000"/>
                  <w:sz w:val="16"/>
                  <w:szCs w:val="16"/>
                </w:rPr>
                <w:t>0.56</w:t>
              </w:r>
            </w:ins>
          </w:p>
        </w:tc>
        <w:tc>
          <w:tcPr>
            <w:tcW w:w="454" w:type="dxa"/>
            <w:vAlign w:val="center"/>
          </w:tcPr>
          <w:p w14:paraId="6D364D43" w14:textId="331D37E6" w:rsidR="00494D04" w:rsidRPr="007E0F91" w:rsidRDefault="00494D04" w:rsidP="00494D04">
            <w:pPr>
              <w:jc w:val="center"/>
              <w:rPr>
                <w:ins w:id="23128" w:author="Στάθης Καπ" w:date="2023-03-09T06:37:00Z"/>
                <w:sz w:val="16"/>
                <w:szCs w:val="16"/>
              </w:rPr>
            </w:pPr>
            <w:ins w:id="23129" w:author="Στάθης Καπ" w:date="2023-03-09T07:14:00Z">
              <w:r>
                <w:rPr>
                  <w:rFonts w:ascii="Calibri" w:hAnsi="Calibri" w:cs="Calibri"/>
                  <w:color w:val="000000"/>
                  <w:sz w:val="16"/>
                  <w:szCs w:val="16"/>
                </w:rPr>
                <w:t>0.216</w:t>
              </w:r>
            </w:ins>
          </w:p>
        </w:tc>
        <w:tc>
          <w:tcPr>
            <w:tcW w:w="457" w:type="dxa"/>
            <w:tcBorders>
              <w:right w:val="single" w:sz="4" w:space="0" w:color="auto"/>
            </w:tcBorders>
            <w:vAlign w:val="center"/>
          </w:tcPr>
          <w:p w14:paraId="573EFB26" w14:textId="02F645F4" w:rsidR="00494D04" w:rsidRPr="007E0F91" w:rsidRDefault="00494D04" w:rsidP="00494D04">
            <w:pPr>
              <w:jc w:val="center"/>
              <w:rPr>
                <w:ins w:id="23130" w:author="Στάθης Καπ" w:date="2023-03-09T06:37:00Z"/>
                <w:sz w:val="16"/>
                <w:szCs w:val="16"/>
              </w:rPr>
            </w:pPr>
            <w:ins w:id="23131" w:author="Στάθης Καπ" w:date="2023-03-09T07:14:00Z">
              <w:r>
                <w:rPr>
                  <w:rFonts w:ascii="Calibri" w:hAnsi="Calibri" w:cs="Calibri"/>
                  <w:color w:val="000000"/>
                  <w:sz w:val="16"/>
                  <w:szCs w:val="16"/>
                </w:rPr>
                <w:t>28.71</w:t>
              </w:r>
            </w:ins>
          </w:p>
        </w:tc>
        <w:tc>
          <w:tcPr>
            <w:tcW w:w="453" w:type="dxa"/>
            <w:tcBorders>
              <w:left w:val="single" w:sz="4" w:space="0" w:color="auto"/>
            </w:tcBorders>
            <w:vAlign w:val="center"/>
          </w:tcPr>
          <w:p w14:paraId="2635CBBB" w14:textId="6C508694" w:rsidR="00494D04" w:rsidRPr="007E0F91" w:rsidRDefault="00494D04" w:rsidP="00494D04">
            <w:pPr>
              <w:jc w:val="center"/>
              <w:rPr>
                <w:ins w:id="23132" w:author="Στάθης Καπ" w:date="2023-03-09T06:37:00Z"/>
                <w:sz w:val="16"/>
                <w:szCs w:val="16"/>
              </w:rPr>
            </w:pPr>
            <w:ins w:id="23133" w:author="Στάθης Καπ" w:date="2023-03-09T07:14:00Z">
              <w:r>
                <w:rPr>
                  <w:rFonts w:ascii="Calibri" w:hAnsi="Calibri" w:cs="Calibri"/>
                  <w:color w:val="000000"/>
                  <w:sz w:val="16"/>
                  <w:szCs w:val="16"/>
                </w:rPr>
                <w:t>1670</w:t>
              </w:r>
            </w:ins>
          </w:p>
        </w:tc>
        <w:tc>
          <w:tcPr>
            <w:tcW w:w="454" w:type="dxa"/>
            <w:vAlign w:val="center"/>
          </w:tcPr>
          <w:p w14:paraId="78D58020" w14:textId="24AF6ECC" w:rsidR="00494D04" w:rsidRPr="007E0F91" w:rsidRDefault="00494D04" w:rsidP="00494D04">
            <w:pPr>
              <w:jc w:val="center"/>
              <w:rPr>
                <w:ins w:id="23134" w:author="Στάθης Καπ" w:date="2023-03-09T06:37:00Z"/>
                <w:sz w:val="16"/>
                <w:szCs w:val="16"/>
              </w:rPr>
            </w:pPr>
            <w:ins w:id="23135" w:author="Στάθης Καπ" w:date="2023-03-09T07:14:00Z">
              <w:r>
                <w:rPr>
                  <w:rFonts w:ascii="Calibri" w:hAnsi="Calibri" w:cs="Calibri"/>
                  <w:color w:val="000000"/>
                  <w:sz w:val="16"/>
                  <w:szCs w:val="16"/>
                </w:rPr>
                <w:t>6.7</w:t>
              </w:r>
            </w:ins>
          </w:p>
        </w:tc>
        <w:tc>
          <w:tcPr>
            <w:tcW w:w="454" w:type="dxa"/>
            <w:vAlign w:val="center"/>
          </w:tcPr>
          <w:p w14:paraId="31A1387F" w14:textId="4A3D98F7" w:rsidR="00494D04" w:rsidRPr="007E0F91" w:rsidRDefault="00494D04" w:rsidP="00494D04">
            <w:pPr>
              <w:jc w:val="center"/>
              <w:rPr>
                <w:ins w:id="23136" w:author="Στάθης Καπ" w:date="2023-03-09T06:37:00Z"/>
                <w:sz w:val="16"/>
                <w:szCs w:val="16"/>
              </w:rPr>
            </w:pPr>
            <w:ins w:id="23137" w:author="Στάθης Καπ" w:date="2023-03-09T07:14:00Z">
              <w:r>
                <w:rPr>
                  <w:rFonts w:ascii="Calibri" w:hAnsi="Calibri" w:cs="Calibri"/>
                  <w:color w:val="000000"/>
                  <w:sz w:val="16"/>
                  <w:szCs w:val="16"/>
                </w:rPr>
                <w:t>0.286</w:t>
              </w:r>
            </w:ins>
          </w:p>
        </w:tc>
        <w:tc>
          <w:tcPr>
            <w:tcW w:w="454" w:type="dxa"/>
            <w:tcBorders>
              <w:right w:val="single" w:sz="4" w:space="0" w:color="auto"/>
            </w:tcBorders>
            <w:vAlign w:val="center"/>
          </w:tcPr>
          <w:p w14:paraId="11013722" w14:textId="38221BDD" w:rsidR="00494D04" w:rsidRPr="007E0F91" w:rsidRDefault="00494D04" w:rsidP="00494D04">
            <w:pPr>
              <w:jc w:val="center"/>
              <w:rPr>
                <w:ins w:id="23138" w:author="Στάθης Καπ" w:date="2023-03-09T06:37:00Z"/>
                <w:sz w:val="16"/>
                <w:szCs w:val="16"/>
              </w:rPr>
            </w:pPr>
            <w:ins w:id="23139" w:author="Στάθης Καπ" w:date="2023-03-09T07:14:00Z">
              <w:r>
                <w:rPr>
                  <w:rFonts w:ascii="Calibri" w:hAnsi="Calibri" w:cs="Calibri"/>
                  <w:color w:val="000000"/>
                  <w:sz w:val="16"/>
                  <w:szCs w:val="16"/>
                </w:rPr>
                <w:t>5.61</w:t>
              </w:r>
            </w:ins>
          </w:p>
        </w:tc>
        <w:tc>
          <w:tcPr>
            <w:tcW w:w="453" w:type="dxa"/>
            <w:tcBorders>
              <w:left w:val="single" w:sz="4" w:space="0" w:color="auto"/>
            </w:tcBorders>
            <w:vAlign w:val="center"/>
          </w:tcPr>
          <w:p w14:paraId="76ACC267" w14:textId="338D0553" w:rsidR="00494D04" w:rsidRPr="007E0F91" w:rsidRDefault="00494D04" w:rsidP="00494D04">
            <w:pPr>
              <w:jc w:val="center"/>
              <w:rPr>
                <w:ins w:id="23140" w:author="Στάθης Καπ" w:date="2023-03-09T06:37:00Z"/>
                <w:sz w:val="16"/>
                <w:szCs w:val="16"/>
              </w:rPr>
            </w:pPr>
            <w:ins w:id="23141" w:author="Στάθης Καπ" w:date="2023-03-09T07:14:00Z">
              <w:r>
                <w:rPr>
                  <w:rFonts w:ascii="Calibri" w:hAnsi="Calibri" w:cs="Calibri"/>
                  <w:color w:val="000000"/>
                  <w:sz w:val="16"/>
                  <w:szCs w:val="16"/>
                </w:rPr>
                <w:t>1770</w:t>
              </w:r>
            </w:ins>
          </w:p>
        </w:tc>
        <w:tc>
          <w:tcPr>
            <w:tcW w:w="454" w:type="dxa"/>
            <w:vAlign w:val="center"/>
          </w:tcPr>
          <w:p w14:paraId="5CAAEC51" w14:textId="02DC53E5" w:rsidR="00494D04" w:rsidRPr="007E0F91" w:rsidRDefault="00494D04" w:rsidP="00494D04">
            <w:pPr>
              <w:jc w:val="center"/>
              <w:rPr>
                <w:ins w:id="23142" w:author="Στάθης Καπ" w:date="2023-03-09T06:37:00Z"/>
                <w:sz w:val="16"/>
                <w:szCs w:val="16"/>
              </w:rPr>
            </w:pPr>
            <w:ins w:id="23143" w:author="Στάθης Καπ" w:date="2023-03-09T07:14:00Z">
              <w:r>
                <w:rPr>
                  <w:rFonts w:ascii="Calibri" w:hAnsi="Calibri" w:cs="Calibri"/>
                  <w:color w:val="000000"/>
                  <w:sz w:val="16"/>
                  <w:szCs w:val="16"/>
                </w:rPr>
                <w:t>1.12</w:t>
              </w:r>
            </w:ins>
          </w:p>
        </w:tc>
        <w:tc>
          <w:tcPr>
            <w:tcW w:w="454" w:type="dxa"/>
            <w:vAlign w:val="center"/>
          </w:tcPr>
          <w:p w14:paraId="2438C5DB" w14:textId="4856D07B" w:rsidR="00494D04" w:rsidRPr="007E0F91" w:rsidRDefault="00494D04" w:rsidP="00494D04">
            <w:pPr>
              <w:jc w:val="center"/>
              <w:rPr>
                <w:ins w:id="23144" w:author="Στάθης Καπ" w:date="2023-03-09T06:37:00Z"/>
                <w:sz w:val="16"/>
                <w:szCs w:val="16"/>
              </w:rPr>
            </w:pPr>
            <w:ins w:id="23145" w:author="Στάθης Καπ" w:date="2023-03-09T07:14:00Z">
              <w:r>
                <w:rPr>
                  <w:rFonts w:ascii="Calibri" w:hAnsi="Calibri" w:cs="Calibri"/>
                  <w:color w:val="000000"/>
                  <w:sz w:val="16"/>
                  <w:szCs w:val="16"/>
                </w:rPr>
                <w:t>0.223</w:t>
              </w:r>
            </w:ins>
          </w:p>
        </w:tc>
        <w:tc>
          <w:tcPr>
            <w:tcW w:w="461" w:type="dxa"/>
            <w:tcBorders>
              <w:right w:val="single" w:sz="4" w:space="0" w:color="auto"/>
            </w:tcBorders>
            <w:vAlign w:val="center"/>
          </w:tcPr>
          <w:p w14:paraId="310B21A6" w14:textId="4588D4ED" w:rsidR="00494D04" w:rsidRPr="007E0F91" w:rsidRDefault="00494D04" w:rsidP="00494D04">
            <w:pPr>
              <w:jc w:val="center"/>
              <w:rPr>
                <w:ins w:id="23146" w:author="Στάθης Καπ" w:date="2023-03-09T06:37:00Z"/>
                <w:sz w:val="16"/>
                <w:szCs w:val="16"/>
              </w:rPr>
            </w:pPr>
            <w:ins w:id="23147" w:author="Στάθης Καπ" w:date="2023-03-09T07:14:00Z">
              <w:r>
                <w:rPr>
                  <w:rFonts w:ascii="Calibri" w:hAnsi="Calibri" w:cs="Calibri"/>
                  <w:color w:val="000000"/>
                  <w:sz w:val="16"/>
                  <w:szCs w:val="16"/>
                </w:rPr>
                <w:t>26.4</w:t>
              </w:r>
            </w:ins>
          </w:p>
        </w:tc>
      </w:tr>
      <w:tr w:rsidR="00494D04" w14:paraId="67617A9F" w14:textId="77777777" w:rsidTr="009861B1">
        <w:trPr>
          <w:trHeight w:val="170"/>
          <w:jc w:val="center"/>
          <w:ins w:id="2314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69BFE" w14:textId="77777777" w:rsidR="00494D04" w:rsidRPr="007E0F91" w:rsidRDefault="00494D04" w:rsidP="00494D04">
            <w:pPr>
              <w:jc w:val="center"/>
              <w:rPr>
                <w:ins w:id="23149" w:author="Στάθης Καπ" w:date="2023-03-09T06:37:00Z"/>
                <w:sz w:val="16"/>
                <w:szCs w:val="16"/>
              </w:rPr>
            </w:pPr>
            <w:ins w:id="23150" w:author="Στάθης Καπ" w:date="2023-03-09T06:37:00Z">
              <w:r w:rsidRPr="009861B1">
                <w:rPr>
                  <w:rFonts w:ascii="Calibri" w:hAnsi="Calibri" w:cs="Calibri"/>
                  <w:color w:val="000000"/>
                  <w:sz w:val="16"/>
                  <w:szCs w:val="16"/>
                </w:rPr>
                <w:t>c202</w:t>
              </w:r>
            </w:ins>
          </w:p>
        </w:tc>
        <w:tc>
          <w:tcPr>
            <w:tcW w:w="565" w:type="dxa"/>
            <w:tcBorders>
              <w:left w:val="single" w:sz="4" w:space="0" w:color="auto"/>
            </w:tcBorders>
            <w:vAlign w:val="center"/>
          </w:tcPr>
          <w:p w14:paraId="093B4135" w14:textId="72E7A155" w:rsidR="00494D04" w:rsidRPr="007E0F91" w:rsidRDefault="00494D04" w:rsidP="00494D04">
            <w:pPr>
              <w:jc w:val="center"/>
              <w:rPr>
                <w:ins w:id="23151" w:author="Στάθης Καπ" w:date="2023-03-09T06:37:00Z"/>
                <w:sz w:val="16"/>
                <w:szCs w:val="16"/>
              </w:rPr>
            </w:pPr>
            <w:ins w:id="23152"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4141513D" w14:textId="19C29C63" w:rsidR="00494D04" w:rsidRPr="007E0F91" w:rsidRDefault="00494D04" w:rsidP="00494D04">
            <w:pPr>
              <w:jc w:val="center"/>
              <w:rPr>
                <w:ins w:id="23153" w:author="Στάθης Καπ" w:date="2023-03-09T06:37:00Z"/>
                <w:sz w:val="16"/>
                <w:szCs w:val="16"/>
              </w:rPr>
            </w:pPr>
            <w:ins w:id="23154"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1D679D7" w14:textId="57D705EB" w:rsidR="00494D04" w:rsidRPr="007E0F91" w:rsidRDefault="00494D04" w:rsidP="00494D04">
            <w:pPr>
              <w:jc w:val="center"/>
              <w:rPr>
                <w:ins w:id="23155" w:author="Στάθης Καπ" w:date="2023-03-09T06:37:00Z"/>
                <w:sz w:val="16"/>
                <w:szCs w:val="16"/>
              </w:rPr>
            </w:pPr>
            <w:ins w:id="23156" w:author="Στάθης Καπ" w:date="2023-03-09T07:14:00Z">
              <w:r>
                <w:rPr>
                  <w:rFonts w:ascii="Calibri" w:hAnsi="Calibri" w:cs="Calibri"/>
                  <w:color w:val="000000"/>
                  <w:sz w:val="16"/>
                  <w:szCs w:val="16"/>
                </w:rPr>
                <w:t>1800</w:t>
              </w:r>
            </w:ins>
          </w:p>
        </w:tc>
        <w:tc>
          <w:tcPr>
            <w:tcW w:w="708" w:type="dxa"/>
            <w:vAlign w:val="center"/>
          </w:tcPr>
          <w:p w14:paraId="1C0CD711" w14:textId="0EF6EA68" w:rsidR="00494D04" w:rsidRPr="007E0F91" w:rsidRDefault="00494D04" w:rsidP="00494D04">
            <w:pPr>
              <w:jc w:val="center"/>
              <w:rPr>
                <w:ins w:id="23157" w:author="Στάθης Καπ" w:date="2023-03-09T06:37:00Z"/>
                <w:sz w:val="16"/>
                <w:szCs w:val="16"/>
              </w:rPr>
            </w:pPr>
            <w:ins w:id="23158" w:author="Στάθης Καπ" w:date="2023-03-09T07:14:00Z">
              <w:r>
                <w:rPr>
                  <w:rFonts w:ascii="Calibri" w:hAnsi="Calibri" w:cs="Calibri"/>
                  <w:color w:val="000000"/>
                  <w:sz w:val="16"/>
                  <w:szCs w:val="16"/>
                </w:rPr>
                <w:t>0.55</w:t>
              </w:r>
            </w:ins>
          </w:p>
        </w:tc>
        <w:tc>
          <w:tcPr>
            <w:tcW w:w="652" w:type="dxa"/>
            <w:vMerge/>
            <w:tcBorders>
              <w:right w:val="single" w:sz="4" w:space="0" w:color="auto"/>
            </w:tcBorders>
            <w:vAlign w:val="center"/>
          </w:tcPr>
          <w:p w14:paraId="33A3763B" w14:textId="77777777" w:rsidR="00494D04" w:rsidRPr="007E0F91" w:rsidRDefault="00494D04" w:rsidP="00494D04">
            <w:pPr>
              <w:jc w:val="center"/>
              <w:rPr>
                <w:ins w:id="23159" w:author="Στάθης Καπ" w:date="2023-03-09T06:37:00Z"/>
                <w:sz w:val="16"/>
                <w:szCs w:val="16"/>
              </w:rPr>
            </w:pPr>
          </w:p>
        </w:tc>
        <w:tc>
          <w:tcPr>
            <w:tcW w:w="453" w:type="dxa"/>
            <w:tcBorders>
              <w:left w:val="single" w:sz="4" w:space="0" w:color="auto"/>
            </w:tcBorders>
            <w:vAlign w:val="center"/>
          </w:tcPr>
          <w:p w14:paraId="20FB71C1" w14:textId="7EE88E64" w:rsidR="00494D04" w:rsidRPr="007E0F91" w:rsidRDefault="00494D04" w:rsidP="00494D04">
            <w:pPr>
              <w:jc w:val="center"/>
              <w:rPr>
                <w:ins w:id="23160" w:author="Στάθης Καπ" w:date="2023-03-09T06:37:00Z"/>
                <w:sz w:val="16"/>
                <w:szCs w:val="16"/>
              </w:rPr>
            </w:pPr>
            <w:ins w:id="23161" w:author="Στάθης Καπ" w:date="2023-03-09T07:14:00Z">
              <w:r>
                <w:rPr>
                  <w:rFonts w:ascii="Calibri" w:hAnsi="Calibri" w:cs="Calibri"/>
                  <w:color w:val="000000"/>
                  <w:sz w:val="16"/>
                  <w:szCs w:val="16"/>
                </w:rPr>
                <w:t>1800</w:t>
              </w:r>
            </w:ins>
          </w:p>
        </w:tc>
        <w:tc>
          <w:tcPr>
            <w:tcW w:w="454" w:type="dxa"/>
            <w:vAlign w:val="center"/>
          </w:tcPr>
          <w:p w14:paraId="6947B50E" w14:textId="60A5F9CF" w:rsidR="00494D04" w:rsidRPr="007E0F91" w:rsidRDefault="00494D04" w:rsidP="00494D04">
            <w:pPr>
              <w:jc w:val="center"/>
              <w:rPr>
                <w:ins w:id="23162" w:author="Στάθης Καπ" w:date="2023-03-09T06:37:00Z"/>
                <w:sz w:val="16"/>
                <w:szCs w:val="16"/>
              </w:rPr>
            </w:pPr>
            <w:ins w:id="23163" w:author="Στάθης Καπ" w:date="2023-03-09T07:14:00Z">
              <w:r>
                <w:rPr>
                  <w:rFonts w:ascii="Calibri" w:hAnsi="Calibri" w:cs="Calibri"/>
                  <w:color w:val="000000"/>
                  <w:sz w:val="16"/>
                  <w:szCs w:val="16"/>
                </w:rPr>
                <w:t>0</w:t>
              </w:r>
            </w:ins>
          </w:p>
        </w:tc>
        <w:tc>
          <w:tcPr>
            <w:tcW w:w="454" w:type="dxa"/>
            <w:vAlign w:val="center"/>
          </w:tcPr>
          <w:p w14:paraId="7EF9BFE9" w14:textId="2FC4EF3A" w:rsidR="00494D04" w:rsidRPr="007E0F91" w:rsidRDefault="00494D04" w:rsidP="00494D04">
            <w:pPr>
              <w:jc w:val="center"/>
              <w:rPr>
                <w:ins w:id="23164" w:author="Στάθης Καπ" w:date="2023-03-09T06:37:00Z"/>
                <w:sz w:val="16"/>
                <w:szCs w:val="16"/>
              </w:rPr>
            </w:pPr>
            <w:ins w:id="23165" w:author="Στάθης Καπ" w:date="2023-03-09T07:14:00Z">
              <w:r>
                <w:rPr>
                  <w:rFonts w:ascii="Calibri" w:hAnsi="Calibri" w:cs="Calibri"/>
                  <w:color w:val="000000"/>
                  <w:sz w:val="16"/>
                  <w:szCs w:val="16"/>
                </w:rPr>
                <w:t>0.453</w:t>
              </w:r>
            </w:ins>
          </w:p>
        </w:tc>
        <w:tc>
          <w:tcPr>
            <w:tcW w:w="457" w:type="dxa"/>
            <w:tcBorders>
              <w:right w:val="single" w:sz="4" w:space="0" w:color="auto"/>
            </w:tcBorders>
            <w:vAlign w:val="center"/>
          </w:tcPr>
          <w:p w14:paraId="4E444814" w14:textId="311A5B96" w:rsidR="00494D04" w:rsidRPr="007E0F91" w:rsidRDefault="00494D04" w:rsidP="00494D04">
            <w:pPr>
              <w:jc w:val="center"/>
              <w:rPr>
                <w:ins w:id="23166" w:author="Στάθης Καπ" w:date="2023-03-09T06:37:00Z"/>
                <w:sz w:val="16"/>
                <w:szCs w:val="16"/>
              </w:rPr>
            </w:pPr>
            <w:ins w:id="23167" w:author="Στάθης Καπ" w:date="2023-03-09T07:14:00Z">
              <w:r>
                <w:rPr>
                  <w:rFonts w:ascii="Calibri" w:hAnsi="Calibri" w:cs="Calibri"/>
                  <w:color w:val="000000"/>
                  <w:sz w:val="16"/>
                  <w:szCs w:val="16"/>
                </w:rPr>
                <w:t>-7.09</w:t>
              </w:r>
            </w:ins>
          </w:p>
        </w:tc>
        <w:tc>
          <w:tcPr>
            <w:tcW w:w="453" w:type="dxa"/>
            <w:tcBorders>
              <w:left w:val="single" w:sz="4" w:space="0" w:color="auto"/>
            </w:tcBorders>
            <w:vAlign w:val="center"/>
          </w:tcPr>
          <w:p w14:paraId="2C8DF99D" w14:textId="1E2D7B35" w:rsidR="00494D04" w:rsidRPr="007E0F91" w:rsidRDefault="00494D04" w:rsidP="00494D04">
            <w:pPr>
              <w:jc w:val="center"/>
              <w:rPr>
                <w:ins w:id="23168" w:author="Στάθης Καπ" w:date="2023-03-09T06:37:00Z"/>
                <w:sz w:val="16"/>
                <w:szCs w:val="16"/>
              </w:rPr>
            </w:pPr>
            <w:ins w:id="23169" w:author="Στάθης Καπ" w:date="2023-03-09T07:14:00Z">
              <w:r>
                <w:rPr>
                  <w:rFonts w:ascii="Calibri" w:hAnsi="Calibri" w:cs="Calibri"/>
                  <w:color w:val="000000"/>
                  <w:sz w:val="16"/>
                  <w:szCs w:val="16"/>
                </w:rPr>
                <w:t>1760</w:t>
              </w:r>
            </w:ins>
          </w:p>
        </w:tc>
        <w:tc>
          <w:tcPr>
            <w:tcW w:w="454" w:type="dxa"/>
            <w:vAlign w:val="center"/>
          </w:tcPr>
          <w:p w14:paraId="5DADC769" w14:textId="0EC9A47C" w:rsidR="00494D04" w:rsidRPr="007E0F91" w:rsidRDefault="00494D04" w:rsidP="00494D04">
            <w:pPr>
              <w:jc w:val="center"/>
              <w:rPr>
                <w:ins w:id="23170" w:author="Στάθης Καπ" w:date="2023-03-09T06:37:00Z"/>
                <w:sz w:val="16"/>
                <w:szCs w:val="16"/>
              </w:rPr>
            </w:pPr>
            <w:ins w:id="23171" w:author="Στάθης Καπ" w:date="2023-03-09T07:14:00Z">
              <w:r>
                <w:rPr>
                  <w:rFonts w:ascii="Calibri" w:hAnsi="Calibri" w:cs="Calibri"/>
                  <w:color w:val="000000"/>
                  <w:sz w:val="16"/>
                  <w:szCs w:val="16"/>
                </w:rPr>
                <w:t>2.22</w:t>
              </w:r>
            </w:ins>
          </w:p>
        </w:tc>
        <w:tc>
          <w:tcPr>
            <w:tcW w:w="454" w:type="dxa"/>
            <w:vAlign w:val="center"/>
          </w:tcPr>
          <w:p w14:paraId="6EC7FD01" w14:textId="723D3F35" w:rsidR="00494D04" w:rsidRPr="007E0F91" w:rsidRDefault="00494D04" w:rsidP="00494D04">
            <w:pPr>
              <w:jc w:val="center"/>
              <w:rPr>
                <w:ins w:id="23172" w:author="Στάθης Καπ" w:date="2023-03-09T06:37:00Z"/>
                <w:sz w:val="16"/>
                <w:szCs w:val="16"/>
              </w:rPr>
            </w:pPr>
            <w:ins w:id="23173" w:author="Στάθης Καπ" w:date="2023-03-09T07:14:00Z">
              <w:r>
                <w:rPr>
                  <w:rFonts w:ascii="Calibri" w:hAnsi="Calibri" w:cs="Calibri"/>
                  <w:color w:val="000000"/>
                  <w:sz w:val="16"/>
                  <w:szCs w:val="16"/>
                </w:rPr>
                <w:t>0.246</w:t>
              </w:r>
            </w:ins>
          </w:p>
        </w:tc>
        <w:tc>
          <w:tcPr>
            <w:tcW w:w="454" w:type="dxa"/>
            <w:tcBorders>
              <w:right w:val="single" w:sz="4" w:space="0" w:color="auto"/>
            </w:tcBorders>
            <w:vAlign w:val="center"/>
          </w:tcPr>
          <w:p w14:paraId="094204DB" w14:textId="32AED7E7" w:rsidR="00494D04" w:rsidRPr="007E0F91" w:rsidRDefault="00494D04" w:rsidP="00494D04">
            <w:pPr>
              <w:jc w:val="center"/>
              <w:rPr>
                <w:ins w:id="23174" w:author="Στάθης Καπ" w:date="2023-03-09T06:37:00Z"/>
                <w:sz w:val="16"/>
                <w:szCs w:val="16"/>
              </w:rPr>
            </w:pPr>
            <w:ins w:id="23175" w:author="Στάθης Καπ" w:date="2023-03-09T07:14:00Z">
              <w:r>
                <w:rPr>
                  <w:rFonts w:ascii="Calibri" w:hAnsi="Calibri" w:cs="Calibri"/>
                  <w:color w:val="000000"/>
                  <w:sz w:val="16"/>
                  <w:szCs w:val="16"/>
                </w:rPr>
                <w:t>41.84</w:t>
              </w:r>
            </w:ins>
          </w:p>
        </w:tc>
        <w:tc>
          <w:tcPr>
            <w:tcW w:w="453" w:type="dxa"/>
            <w:tcBorders>
              <w:left w:val="single" w:sz="4" w:space="0" w:color="auto"/>
            </w:tcBorders>
            <w:vAlign w:val="center"/>
          </w:tcPr>
          <w:p w14:paraId="44C0F1D7" w14:textId="50E8A494" w:rsidR="00494D04" w:rsidRPr="007E0F91" w:rsidRDefault="00494D04" w:rsidP="00494D04">
            <w:pPr>
              <w:jc w:val="center"/>
              <w:rPr>
                <w:ins w:id="23176" w:author="Στάθης Καπ" w:date="2023-03-09T06:37:00Z"/>
                <w:sz w:val="16"/>
                <w:szCs w:val="16"/>
              </w:rPr>
            </w:pPr>
            <w:ins w:id="23177" w:author="Στάθης Καπ" w:date="2023-03-09T07:14:00Z">
              <w:r>
                <w:rPr>
                  <w:rFonts w:ascii="Calibri" w:hAnsi="Calibri" w:cs="Calibri"/>
                  <w:color w:val="000000"/>
                  <w:sz w:val="16"/>
                  <w:szCs w:val="16"/>
                </w:rPr>
                <w:t>1740</w:t>
              </w:r>
            </w:ins>
          </w:p>
        </w:tc>
        <w:tc>
          <w:tcPr>
            <w:tcW w:w="454" w:type="dxa"/>
            <w:vAlign w:val="center"/>
          </w:tcPr>
          <w:p w14:paraId="390AAC5B" w14:textId="4DDDD865" w:rsidR="00494D04" w:rsidRPr="007E0F91" w:rsidRDefault="00494D04" w:rsidP="00494D04">
            <w:pPr>
              <w:jc w:val="center"/>
              <w:rPr>
                <w:ins w:id="23178" w:author="Στάθης Καπ" w:date="2023-03-09T06:37:00Z"/>
                <w:sz w:val="16"/>
                <w:szCs w:val="16"/>
              </w:rPr>
            </w:pPr>
            <w:ins w:id="23179" w:author="Στάθης Καπ" w:date="2023-03-09T07:14:00Z">
              <w:r>
                <w:rPr>
                  <w:rFonts w:ascii="Calibri" w:hAnsi="Calibri" w:cs="Calibri"/>
                  <w:color w:val="000000"/>
                  <w:sz w:val="16"/>
                  <w:szCs w:val="16"/>
                </w:rPr>
                <w:t>3.33</w:t>
              </w:r>
            </w:ins>
          </w:p>
        </w:tc>
        <w:tc>
          <w:tcPr>
            <w:tcW w:w="454" w:type="dxa"/>
            <w:vAlign w:val="center"/>
          </w:tcPr>
          <w:p w14:paraId="6983046F" w14:textId="2E6EA1AF" w:rsidR="00494D04" w:rsidRPr="007E0F91" w:rsidRDefault="00494D04" w:rsidP="00494D04">
            <w:pPr>
              <w:jc w:val="center"/>
              <w:rPr>
                <w:ins w:id="23180" w:author="Στάθης Καπ" w:date="2023-03-09T06:37:00Z"/>
                <w:sz w:val="16"/>
                <w:szCs w:val="16"/>
              </w:rPr>
            </w:pPr>
            <w:ins w:id="23181" w:author="Στάθης Καπ" w:date="2023-03-09T07:14:00Z">
              <w:r>
                <w:rPr>
                  <w:rFonts w:ascii="Calibri" w:hAnsi="Calibri" w:cs="Calibri"/>
                  <w:color w:val="000000"/>
                  <w:sz w:val="16"/>
                  <w:szCs w:val="16"/>
                </w:rPr>
                <w:t>0.221</w:t>
              </w:r>
            </w:ins>
          </w:p>
        </w:tc>
        <w:tc>
          <w:tcPr>
            <w:tcW w:w="461" w:type="dxa"/>
            <w:tcBorders>
              <w:right w:val="single" w:sz="4" w:space="0" w:color="auto"/>
            </w:tcBorders>
            <w:vAlign w:val="center"/>
          </w:tcPr>
          <w:p w14:paraId="624E0D4F" w14:textId="653D889E" w:rsidR="00494D04" w:rsidRPr="007E0F91" w:rsidRDefault="00494D04" w:rsidP="00494D04">
            <w:pPr>
              <w:jc w:val="center"/>
              <w:rPr>
                <w:ins w:id="23182" w:author="Στάθης Καπ" w:date="2023-03-09T06:37:00Z"/>
                <w:sz w:val="16"/>
                <w:szCs w:val="16"/>
              </w:rPr>
            </w:pPr>
            <w:ins w:id="23183" w:author="Στάθης Καπ" w:date="2023-03-09T07:14:00Z">
              <w:r>
                <w:rPr>
                  <w:rFonts w:ascii="Calibri" w:hAnsi="Calibri" w:cs="Calibri"/>
                  <w:color w:val="000000"/>
                  <w:sz w:val="16"/>
                  <w:szCs w:val="16"/>
                </w:rPr>
                <w:t>47.75</w:t>
              </w:r>
            </w:ins>
          </w:p>
        </w:tc>
      </w:tr>
      <w:tr w:rsidR="00494D04" w14:paraId="48BBAAF8" w14:textId="77777777" w:rsidTr="009861B1">
        <w:trPr>
          <w:trHeight w:val="170"/>
          <w:jc w:val="center"/>
          <w:ins w:id="2318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AA0752" w14:textId="77777777" w:rsidR="00494D04" w:rsidRPr="007E0F91" w:rsidRDefault="00494D04" w:rsidP="00494D04">
            <w:pPr>
              <w:jc w:val="center"/>
              <w:rPr>
                <w:ins w:id="23185" w:author="Στάθης Καπ" w:date="2023-03-09T06:37:00Z"/>
                <w:sz w:val="16"/>
                <w:szCs w:val="16"/>
              </w:rPr>
            </w:pPr>
            <w:ins w:id="23186" w:author="Στάθης Καπ" w:date="2023-03-09T06:37:00Z">
              <w:r w:rsidRPr="009861B1">
                <w:rPr>
                  <w:rFonts w:ascii="Calibri" w:hAnsi="Calibri" w:cs="Calibri"/>
                  <w:color w:val="000000"/>
                  <w:sz w:val="16"/>
                  <w:szCs w:val="16"/>
                </w:rPr>
                <w:t>c203</w:t>
              </w:r>
            </w:ins>
          </w:p>
        </w:tc>
        <w:tc>
          <w:tcPr>
            <w:tcW w:w="565" w:type="dxa"/>
            <w:tcBorders>
              <w:left w:val="single" w:sz="4" w:space="0" w:color="auto"/>
            </w:tcBorders>
            <w:vAlign w:val="center"/>
          </w:tcPr>
          <w:p w14:paraId="12E79B4D" w14:textId="4B442D79" w:rsidR="00494D04" w:rsidRPr="007E0F91" w:rsidRDefault="00494D04" w:rsidP="00494D04">
            <w:pPr>
              <w:jc w:val="center"/>
              <w:rPr>
                <w:ins w:id="23187" w:author="Στάθης Καπ" w:date="2023-03-09T06:37:00Z"/>
                <w:sz w:val="16"/>
                <w:szCs w:val="16"/>
              </w:rPr>
            </w:pPr>
            <w:ins w:id="23188"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5A3D8986" w14:textId="0D9A5CDD" w:rsidR="00494D04" w:rsidRPr="007E0F91" w:rsidRDefault="00494D04" w:rsidP="00494D04">
            <w:pPr>
              <w:jc w:val="center"/>
              <w:rPr>
                <w:ins w:id="23189" w:author="Στάθης Καπ" w:date="2023-03-09T06:37:00Z"/>
                <w:sz w:val="16"/>
                <w:szCs w:val="16"/>
              </w:rPr>
            </w:pPr>
            <w:ins w:id="23190"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5D1CE7F" w14:textId="12D03289" w:rsidR="00494D04" w:rsidRPr="007E0F91" w:rsidRDefault="00494D04" w:rsidP="00494D04">
            <w:pPr>
              <w:jc w:val="center"/>
              <w:rPr>
                <w:ins w:id="23191" w:author="Στάθης Καπ" w:date="2023-03-09T06:37:00Z"/>
                <w:sz w:val="16"/>
                <w:szCs w:val="16"/>
              </w:rPr>
            </w:pPr>
            <w:ins w:id="23192" w:author="Στάθης Καπ" w:date="2023-03-09T07:14:00Z">
              <w:r>
                <w:rPr>
                  <w:rFonts w:ascii="Calibri" w:hAnsi="Calibri" w:cs="Calibri"/>
                  <w:color w:val="000000"/>
                  <w:sz w:val="16"/>
                  <w:szCs w:val="16"/>
                </w:rPr>
                <w:t>1810</w:t>
              </w:r>
            </w:ins>
          </w:p>
        </w:tc>
        <w:tc>
          <w:tcPr>
            <w:tcW w:w="708" w:type="dxa"/>
            <w:vAlign w:val="center"/>
          </w:tcPr>
          <w:p w14:paraId="5CEB986E" w14:textId="30BB8BFC" w:rsidR="00494D04" w:rsidRPr="007E0F91" w:rsidRDefault="00494D04" w:rsidP="00494D04">
            <w:pPr>
              <w:jc w:val="center"/>
              <w:rPr>
                <w:ins w:id="23193" w:author="Στάθης Καπ" w:date="2023-03-09T06:37:00Z"/>
                <w:sz w:val="16"/>
                <w:szCs w:val="16"/>
              </w:rPr>
            </w:pPr>
            <w:ins w:id="23194"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54399F0" w14:textId="77777777" w:rsidR="00494D04" w:rsidRPr="007E0F91" w:rsidRDefault="00494D04" w:rsidP="00494D04">
            <w:pPr>
              <w:jc w:val="center"/>
              <w:rPr>
                <w:ins w:id="23195" w:author="Στάθης Καπ" w:date="2023-03-09T06:37:00Z"/>
                <w:sz w:val="16"/>
                <w:szCs w:val="16"/>
              </w:rPr>
            </w:pPr>
          </w:p>
        </w:tc>
        <w:tc>
          <w:tcPr>
            <w:tcW w:w="453" w:type="dxa"/>
            <w:tcBorders>
              <w:left w:val="single" w:sz="4" w:space="0" w:color="auto"/>
            </w:tcBorders>
            <w:vAlign w:val="center"/>
          </w:tcPr>
          <w:p w14:paraId="1D756E32" w14:textId="3742AA89" w:rsidR="00494D04" w:rsidRPr="007E0F91" w:rsidRDefault="00494D04" w:rsidP="00494D04">
            <w:pPr>
              <w:jc w:val="center"/>
              <w:rPr>
                <w:ins w:id="23196" w:author="Στάθης Καπ" w:date="2023-03-09T06:37:00Z"/>
                <w:sz w:val="16"/>
                <w:szCs w:val="16"/>
              </w:rPr>
            </w:pPr>
            <w:ins w:id="23197" w:author="Στάθης Καπ" w:date="2023-03-09T07:14:00Z">
              <w:r>
                <w:rPr>
                  <w:rFonts w:ascii="Calibri" w:hAnsi="Calibri" w:cs="Calibri"/>
                  <w:color w:val="000000"/>
                  <w:sz w:val="16"/>
                  <w:szCs w:val="16"/>
                </w:rPr>
                <w:t>1790</w:t>
              </w:r>
            </w:ins>
          </w:p>
        </w:tc>
        <w:tc>
          <w:tcPr>
            <w:tcW w:w="454" w:type="dxa"/>
            <w:vAlign w:val="center"/>
          </w:tcPr>
          <w:p w14:paraId="3D113E1E" w14:textId="57849762" w:rsidR="00494D04" w:rsidRPr="007E0F91" w:rsidRDefault="00494D04" w:rsidP="00494D04">
            <w:pPr>
              <w:jc w:val="center"/>
              <w:rPr>
                <w:ins w:id="23198" w:author="Στάθης Καπ" w:date="2023-03-09T06:37:00Z"/>
                <w:sz w:val="16"/>
                <w:szCs w:val="16"/>
              </w:rPr>
            </w:pPr>
            <w:ins w:id="23199" w:author="Στάθης Καπ" w:date="2023-03-09T07:14:00Z">
              <w:r>
                <w:rPr>
                  <w:rFonts w:ascii="Calibri" w:hAnsi="Calibri" w:cs="Calibri"/>
                  <w:color w:val="000000"/>
                  <w:sz w:val="16"/>
                  <w:szCs w:val="16"/>
                </w:rPr>
                <w:t>1.1</w:t>
              </w:r>
            </w:ins>
          </w:p>
        </w:tc>
        <w:tc>
          <w:tcPr>
            <w:tcW w:w="454" w:type="dxa"/>
            <w:vAlign w:val="center"/>
          </w:tcPr>
          <w:p w14:paraId="5988E973" w14:textId="4F5D4576" w:rsidR="00494D04" w:rsidRPr="007E0F91" w:rsidRDefault="00494D04" w:rsidP="00494D04">
            <w:pPr>
              <w:jc w:val="center"/>
              <w:rPr>
                <w:ins w:id="23200" w:author="Στάθης Καπ" w:date="2023-03-09T06:37:00Z"/>
                <w:sz w:val="16"/>
                <w:szCs w:val="16"/>
              </w:rPr>
            </w:pPr>
            <w:ins w:id="23201" w:author="Στάθης Καπ" w:date="2023-03-09T07:14:00Z">
              <w:r>
                <w:rPr>
                  <w:rFonts w:ascii="Calibri" w:hAnsi="Calibri" w:cs="Calibri"/>
                  <w:color w:val="000000"/>
                  <w:sz w:val="16"/>
                  <w:szCs w:val="16"/>
                </w:rPr>
                <w:t>0.23</w:t>
              </w:r>
            </w:ins>
          </w:p>
        </w:tc>
        <w:tc>
          <w:tcPr>
            <w:tcW w:w="457" w:type="dxa"/>
            <w:tcBorders>
              <w:right w:val="single" w:sz="4" w:space="0" w:color="auto"/>
            </w:tcBorders>
            <w:vAlign w:val="center"/>
          </w:tcPr>
          <w:p w14:paraId="7470D7D6" w14:textId="483EA5B2" w:rsidR="00494D04" w:rsidRPr="007E0F91" w:rsidRDefault="00494D04" w:rsidP="00494D04">
            <w:pPr>
              <w:jc w:val="center"/>
              <w:rPr>
                <w:ins w:id="23202" w:author="Στάθης Καπ" w:date="2023-03-09T06:37:00Z"/>
                <w:sz w:val="16"/>
                <w:szCs w:val="16"/>
              </w:rPr>
            </w:pPr>
            <w:ins w:id="23203" w:author="Στάθης Καπ" w:date="2023-03-09T07:14:00Z">
              <w:r>
                <w:rPr>
                  <w:rFonts w:ascii="Calibri" w:hAnsi="Calibri" w:cs="Calibri"/>
                  <w:color w:val="000000"/>
                  <w:sz w:val="16"/>
                  <w:szCs w:val="16"/>
                </w:rPr>
                <w:t>11.2</w:t>
              </w:r>
            </w:ins>
          </w:p>
        </w:tc>
        <w:tc>
          <w:tcPr>
            <w:tcW w:w="453" w:type="dxa"/>
            <w:tcBorders>
              <w:left w:val="single" w:sz="4" w:space="0" w:color="auto"/>
            </w:tcBorders>
            <w:vAlign w:val="center"/>
          </w:tcPr>
          <w:p w14:paraId="28151EA3" w14:textId="69830B7E" w:rsidR="00494D04" w:rsidRPr="007E0F91" w:rsidRDefault="00494D04" w:rsidP="00494D04">
            <w:pPr>
              <w:jc w:val="center"/>
              <w:rPr>
                <w:ins w:id="23204" w:author="Στάθης Καπ" w:date="2023-03-09T06:37:00Z"/>
                <w:sz w:val="16"/>
                <w:szCs w:val="16"/>
              </w:rPr>
            </w:pPr>
            <w:ins w:id="23205" w:author="Στάθης Καπ" w:date="2023-03-09T07:14:00Z">
              <w:r>
                <w:rPr>
                  <w:rFonts w:ascii="Calibri" w:hAnsi="Calibri" w:cs="Calibri"/>
                  <w:color w:val="000000"/>
                  <w:sz w:val="16"/>
                  <w:szCs w:val="16"/>
                </w:rPr>
                <w:t>1780</w:t>
              </w:r>
            </w:ins>
          </w:p>
        </w:tc>
        <w:tc>
          <w:tcPr>
            <w:tcW w:w="454" w:type="dxa"/>
            <w:vAlign w:val="center"/>
          </w:tcPr>
          <w:p w14:paraId="4D450A49" w14:textId="78EE3981" w:rsidR="00494D04" w:rsidRPr="007E0F91" w:rsidRDefault="00494D04" w:rsidP="00494D04">
            <w:pPr>
              <w:jc w:val="center"/>
              <w:rPr>
                <w:ins w:id="23206" w:author="Στάθης Καπ" w:date="2023-03-09T06:37:00Z"/>
                <w:sz w:val="16"/>
                <w:szCs w:val="16"/>
              </w:rPr>
            </w:pPr>
            <w:ins w:id="23207" w:author="Στάθης Καπ" w:date="2023-03-09T07:14:00Z">
              <w:r>
                <w:rPr>
                  <w:rFonts w:ascii="Calibri" w:hAnsi="Calibri" w:cs="Calibri"/>
                  <w:color w:val="000000"/>
                  <w:sz w:val="16"/>
                  <w:szCs w:val="16"/>
                </w:rPr>
                <w:t>1.66</w:t>
              </w:r>
            </w:ins>
          </w:p>
        </w:tc>
        <w:tc>
          <w:tcPr>
            <w:tcW w:w="454" w:type="dxa"/>
            <w:vAlign w:val="center"/>
          </w:tcPr>
          <w:p w14:paraId="6CA87FC3" w14:textId="1AD433C9" w:rsidR="00494D04" w:rsidRPr="007E0F91" w:rsidRDefault="00494D04" w:rsidP="00494D04">
            <w:pPr>
              <w:jc w:val="center"/>
              <w:rPr>
                <w:ins w:id="23208" w:author="Στάθης Καπ" w:date="2023-03-09T06:37:00Z"/>
                <w:sz w:val="16"/>
                <w:szCs w:val="16"/>
              </w:rPr>
            </w:pPr>
            <w:ins w:id="23209" w:author="Στάθης Καπ" w:date="2023-03-09T07:14:00Z">
              <w:r>
                <w:rPr>
                  <w:rFonts w:ascii="Calibri" w:hAnsi="Calibri" w:cs="Calibri"/>
                  <w:color w:val="000000"/>
                  <w:sz w:val="16"/>
                  <w:szCs w:val="16"/>
                </w:rPr>
                <w:t>0.232</w:t>
              </w:r>
            </w:ins>
          </w:p>
        </w:tc>
        <w:tc>
          <w:tcPr>
            <w:tcW w:w="454" w:type="dxa"/>
            <w:tcBorders>
              <w:right w:val="single" w:sz="4" w:space="0" w:color="auto"/>
            </w:tcBorders>
            <w:vAlign w:val="center"/>
          </w:tcPr>
          <w:p w14:paraId="173A559A" w14:textId="59D377B1" w:rsidR="00494D04" w:rsidRPr="007E0F91" w:rsidRDefault="00494D04" w:rsidP="00494D04">
            <w:pPr>
              <w:jc w:val="center"/>
              <w:rPr>
                <w:ins w:id="23210" w:author="Στάθης Καπ" w:date="2023-03-09T06:37:00Z"/>
                <w:sz w:val="16"/>
                <w:szCs w:val="16"/>
              </w:rPr>
            </w:pPr>
            <w:ins w:id="23211" w:author="Στάθης Καπ" w:date="2023-03-09T07:14:00Z">
              <w:r>
                <w:rPr>
                  <w:rFonts w:ascii="Calibri" w:hAnsi="Calibri" w:cs="Calibri"/>
                  <w:color w:val="000000"/>
                  <w:sz w:val="16"/>
                  <w:szCs w:val="16"/>
                </w:rPr>
                <w:t>10.42</w:t>
              </w:r>
            </w:ins>
          </w:p>
        </w:tc>
        <w:tc>
          <w:tcPr>
            <w:tcW w:w="453" w:type="dxa"/>
            <w:tcBorders>
              <w:left w:val="single" w:sz="4" w:space="0" w:color="auto"/>
            </w:tcBorders>
            <w:vAlign w:val="center"/>
          </w:tcPr>
          <w:p w14:paraId="33F2AEDE" w14:textId="3F724687" w:rsidR="00494D04" w:rsidRPr="007E0F91" w:rsidRDefault="00494D04" w:rsidP="00494D04">
            <w:pPr>
              <w:jc w:val="center"/>
              <w:rPr>
                <w:ins w:id="23212" w:author="Στάθης Καπ" w:date="2023-03-09T06:37:00Z"/>
                <w:sz w:val="16"/>
                <w:szCs w:val="16"/>
              </w:rPr>
            </w:pPr>
            <w:ins w:id="23213" w:author="Στάθης Καπ" w:date="2023-03-09T07:14:00Z">
              <w:r>
                <w:rPr>
                  <w:rFonts w:ascii="Calibri" w:hAnsi="Calibri" w:cs="Calibri"/>
                  <w:color w:val="000000"/>
                  <w:sz w:val="16"/>
                  <w:szCs w:val="16"/>
                </w:rPr>
                <w:t>1780</w:t>
              </w:r>
            </w:ins>
          </w:p>
        </w:tc>
        <w:tc>
          <w:tcPr>
            <w:tcW w:w="454" w:type="dxa"/>
            <w:vAlign w:val="center"/>
          </w:tcPr>
          <w:p w14:paraId="002B3DCA" w14:textId="45758216" w:rsidR="00494D04" w:rsidRPr="007E0F91" w:rsidRDefault="00494D04" w:rsidP="00494D04">
            <w:pPr>
              <w:jc w:val="center"/>
              <w:rPr>
                <w:ins w:id="23214" w:author="Στάθης Καπ" w:date="2023-03-09T06:37:00Z"/>
                <w:sz w:val="16"/>
                <w:szCs w:val="16"/>
              </w:rPr>
            </w:pPr>
            <w:ins w:id="23215" w:author="Στάθης Καπ" w:date="2023-03-09T07:14:00Z">
              <w:r>
                <w:rPr>
                  <w:rFonts w:ascii="Calibri" w:hAnsi="Calibri" w:cs="Calibri"/>
                  <w:color w:val="000000"/>
                  <w:sz w:val="16"/>
                  <w:szCs w:val="16"/>
                </w:rPr>
                <w:t>1.66</w:t>
              </w:r>
            </w:ins>
          </w:p>
        </w:tc>
        <w:tc>
          <w:tcPr>
            <w:tcW w:w="454" w:type="dxa"/>
            <w:vAlign w:val="center"/>
          </w:tcPr>
          <w:p w14:paraId="15EE1845" w14:textId="1ED373E5" w:rsidR="00494D04" w:rsidRPr="007E0F91" w:rsidRDefault="00494D04" w:rsidP="00494D04">
            <w:pPr>
              <w:jc w:val="center"/>
              <w:rPr>
                <w:ins w:id="23216" w:author="Στάθης Καπ" w:date="2023-03-09T06:37:00Z"/>
                <w:sz w:val="16"/>
                <w:szCs w:val="16"/>
              </w:rPr>
            </w:pPr>
            <w:ins w:id="23217" w:author="Στάθης Καπ" w:date="2023-03-09T07:14:00Z">
              <w:r>
                <w:rPr>
                  <w:rFonts w:ascii="Calibri" w:hAnsi="Calibri" w:cs="Calibri"/>
                  <w:color w:val="000000"/>
                  <w:sz w:val="16"/>
                  <w:szCs w:val="16"/>
                </w:rPr>
                <w:t>0.351</w:t>
              </w:r>
            </w:ins>
          </w:p>
        </w:tc>
        <w:tc>
          <w:tcPr>
            <w:tcW w:w="461" w:type="dxa"/>
            <w:tcBorders>
              <w:right w:val="single" w:sz="4" w:space="0" w:color="auto"/>
            </w:tcBorders>
            <w:vAlign w:val="center"/>
          </w:tcPr>
          <w:p w14:paraId="6A25D726" w14:textId="3111EDD6" w:rsidR="00494D04" w:rsidRPr="007E0F91" w:rsidRDefault="00494D04" w:rsidP="00494D04">
            <w:pPr>
              <w:jc w:val="center"/>
              <w:rPr>
                <w:ins w:id="23218" w:author="Στάθης Καπ" w:date="2023-03-09T06:37:00Z"/>
                <w:sz w:val="16"/>
                <w:szCs w:val="16"/>
              </w:rPr>
            </w:pPr>
            <w:ins w:id="23219" w:author="Στάθης Καπ" w:date="2023-03-09T07:14:00Z">
              <w:r>
                <w:rPr>
                  <w:rFonts w:ascii="Calibri" w:hAnsi="Calibri" w:cs="Calibri"/>
                  <w:color w:val="000000"/>
                  <w:sz w:val="16"/>
                  <w:szCs w:val="16"/>
                </w:rPr>
                <w:t>-35.52</w:t>
              </w:r>
            </w:ins>
          </w:p>
        </w:tc>
      </w:tr>
      <w:tr w:rsidR="00494D04" w14:paraId="4D820C43" w14:textId="77777777" w:rsidTr="009861B1">
        <w:trPr>
          <w:trHeight w:val="170"/>
          <w:jc w:val="center"/>
          <w:ins w:id="2322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29ADA29" w14:textId="77777777" w:rsidR="00494D04" w:rsidRPr="007E0F91" w:rsidRDefault="00494D04" w:rsidP="00494D04">
            <w:pPr>
              <w:jc w:val="center"/>
              <w:rPr>
                <w:ins w:id="23221" w:author="Στάθης Καπ" w:date="2023-03-09T06:37:00Z"/>
                <w:sz w:val="16"/>
                <w:szCs w:val="16"/>
              </w:rPr>
            </w:pPr>
            <w:ins w:id="23222" w:author="Στάθης Καπ" w:date="2023-03-09T06:37:00Z">
              <w:r w:rsidRPr="009861B1">
                <w:rPr>
                  <w:rFonts w:ascii="Calibri" w:hAnsi="Calibri" w:cs="Calibri"/>
                  <w:color w:val="000000"/>
                  <w:sz w:val="16"/>
                  <w:szCs w:val="16"/>
                </w:rPr>
                <w:t>c204</w:t>
              </w:r>
            </w:ins>
          </w:p>
        </w:tc>
        <w:tc>
          <w:tcPr>
            <w:tcW w:w="565" w:type="dxa"/>
            <w:tcBorders>
              <w:left w:val="single" w:sz="4" w:space="0" w:color="auto"/>
            </w:tcBorders>
            <w:vAlign w:val="center"/>
          </w:tcPr>
          <w:p w14:paraId="69B05093" w14:textId="392C5347" w:rsidR="00494D04" w:rsidRPr="007E0F91" w:rsidRDefault="00494D04" w:rsidP="00494D04">
            <w:pPr>
              <w:jc w:val="center"/>
              <w:rPr>
                <w:ins w:id="23223" w:author="Στάθης Καπ" w:date="2023-03-09T06:37:00Z"/>
                <w:sz w:val="16"/>
                <w:szCs w:val="16"/>
              </w:rPr>
            </w:pPr>
            <w:ins w:id="23224"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2C101702" w14:textId="7A2D0290" w:rsidR="00494D04" w:rsidRPr="007E0F91" w:rsidRDefault="00494D04" w:rsidP="00494D04">
            <w:pPr>
              <w:jc w:val="center"/>
              <w:rPr>
                <w:ins w:id="23225" w:author="Στάθης Καπ" w:date="2023-03-09T06:37:00Z"/>
                <w:sz w:val="16"/>
                <w:szCs w:val="16"/>
              </w:rPr>
            </w:pPr>
            <w:ins w:id="23226"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04F6805" w14:textId="3CDB0253" w:rsidR="00494D04" w:rsidRPr="007E0F91" w:rsidRDefault="00494D04" w:rsidP="00494D04">
            <w:pPr>
              <w:jc w:val="center"/>
              <w:rPr>
                <w:ins w:id="23227" w:author="Στάθης Καπ" w:date="2023-03-09T06:37:00Z"/>
                <w:sz w:val="16"/>
                <w:szCs w:val="16"/>
              </w:rPr>
            </w:pPr>
            <w:ins w:id="23228" w:author="Στάθης Καπ" w:date="2023-03-09T07:14:00Z">
              <w:r>
                <w:rPr>
                  <w:rFonts w:ascii="Calibri" w:hAnsi="Calibri" w:cs="Calibri"/>
                  <w:color w:val="000000"/>
                  <w:sz w:val="16"/>
                  <w:szCs w:val="16"/>
                </w:rPr>
                <w:t>1810</w:t>
              </w:r>
            </w:ins>
          </w:p>
        </w:tc>
        <w:tc>
          <w:tcPr>
            <w:tcW w:w="708" w:type="dxa"/>
            <w:vAlign w:val="center"/>
          </w:tcPr>
          <w:p w14:paraId="01563574" w14:textId="289330DF" w:rsidR="00494D04" w:rsidRPr="007E0F91" w:rsidRDefault="00494D04" w:rsidP="00494D04">
            <w:pPr>
              <w:jc w:val="center"/>
              <w:rPr>
                <w:ins w:id="23229" w:author="Στάθης Καπ" w:date="2023-03-09T06:37:00Z"/>
                <w:sz w:val="16"/>
                <w:szCs w:val="16"/>
              </w:rPr>
            </w:pPr>
            <w:ins w:id="23230"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634D4801" w14:textId="77777777" w:rsidR="00494D04" w:rsidRPr="007E0F91" w:rsidRDefault="00494D04" w:rsidP="00494D04">
            <w:pPr>
              <w:jc w:val="center"/>
              <w:rPr>
                <w:ins w:id="23231" w:author="Στάθης Καπ" w:date="2023-03-09T06:37:00Z"/>
                <w:sz w:val="16"/>
                <w:szCs w:val="16"/>
              </w:rPr>
            </w:pPr>
          </w:p>
        </w:tc>
        <w:tc>
          <w:tcPr>
            <w:tcW w:w="453" w:type="dxa"/>
            <w:tcBorders>
              <w:left w:val="single" w:sz="4" w:space="0" w:color="auto"/>
            </w:tcBorders>
            <w:vAlign w:val="center"/>
          </w:tcPr>
          <w:p w14:paraId="26D044AA" w14:textId="57F5EF79" w:rsidR="00494D04" w:rsidRPr="007E0F91" w:rsidRDefault="00494D04" w:rsidP="00494D04">
            <w:pPr>
              <w:jc w:val="center"/>
              <w:rPr>
                <w:ins w:id="23232" w:author="Στάθης Καπ" w:date="2023-03-09T06:37:00Z"/>
                <w:sz w:val="16"/>
                <w:szCs w:val="16"/>
              </w:rPr>
            </w:pPr>
            <w:ins w:id="23233" w:author="Στάθης Καπ" w:date="2023-03-09T07:14:00Z">
              <w:r>
                <w:rPr>
                  <w:rFonts w:ascii="Calibri" w:hAnsi="Calibri" w:cs="Calibri"/>
                  <w:color w:val="000000"/>
                  <w:sz w:val="16"/>
                  <w:szCs w:val="16"/>
                </w:rPr>
                <w:t>1800</w:t>
              </w:r>
            </w:ins>
          </w:p>
        </w:tc>
        <w:tc>
          <w:tcPr>
            <w:tcW w:w="454" w:type="dxa"/>
            <w:vAlign w:val="center"/>
          </w:tcPr>
          <w:p w14:paraId="1EE6F4F1" w14:textId="05AC8692" w:rsidR="00494D04" w:rsidRPr="007E0F91" w:rsidRDefault="00494D04" w:rsidP="00494D04">
            <w:pPr>
              <w:jc w:val="center"/>
              <w:rPr>
                <w:ins w:id="23234" w:author="Στάθης Καπ" w:date="2023-03-09T06:37:00Z"/>
                <w:sz w:val="16"/>
                <w:szCs w:val="16"/>
              </w:rPr>
            </w:pPr>
            <w:ins w:id="23235" w:author="Στάθης Καπ" w:date="2023-03-09T07:14:00Z">
              <w:r>
                <w:rPr>
                  <w:rFonts w:ascii="Calibri" w:hAnsi="Calibri" w:cs="Calibri"/>
                  <w:color w:val="000000"/>
                  <w:sz w:val="16"/>
                  <w:szCs w:val="16"/>
                </w:rPr>
                <w:t>0.55</w:t>
              </w:r>
            </w:ins>
          </w:p>
        </w:tc>
        <w:tc>
          <w:tcPr>
            <w:tcW w:w="454" w:type="dxa"/>
            <w:vAlign w:val="center"/>
          </w:tcPr>
          <w:p w14:paraId="1D4F8A75" w14:textId="68A0B5E1" w:rsidR="00494D04" w:rsidRPr="007E0F91" w:rsidRDefault="00494D04" w:rsidP="00494D04">
            <w:pPr>
              <w:jc w:val="center"/>
              <w:rPr>
                <w:ins w:id="23236" w:author="Στάθης Καπ" w:date="2023-03-09T06:37:00Z"/>
                <w:sz w:val="16"/>
                <w:szCs w:val="16"/>
              </w:rPr>
            </w:pPr>
            <w:ins w:id="23237" w:author="Στάθης Καπ" w:date="2023-03-09T07:14:00Z">
              <w:r>
                <w:rPr>
                  <w:rFonts w:ascii="Calibri" w:hAnsi="Calibri" w:cs="Calibri"/>
                  <w:color w:val="000000"/>
                  <w:sz w:val="16"/>
                  <w:szCs w:val="16"/>
                </w:rPr>
                <w:t>0.174</w:t>
              </w:r>
            </w:ins>
          </w:p>
        </w:tc>
        <w:tc>
          <w:tcPr>
            <w:tcW w:w="457" w:type="dxa"/>
            <w:tcBorders>
              <w:right w:val="single" w:sz="4" w:space="0" w:color="auto"/>
            </w:tcBorders>
            <w:vAlign w:val="center"/>
          </w:tcPr>
          <w:p w14:paraId="0F7F7A3B" w14:textId="786E5D5D" w:rsidR="00494D04" w:rsidRPr="007E0F91" w:rsidRDefault="00494D04" w:rsidP="00494D04">
            <w:pPr>
              <w:jc w:val="center"/>
              <w:rPr>
                <w:ins w:id="23238" w:author="Στάθης Καπ" w:date="2023-03-09T06:37:00Z"/>
                <w:sz w:val="16"/>
                <w:szCs w:val="16"/>
              </w:rPr>
            </w:pPr>
            <w:ins w:id="23239"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880E71A" w14:textId="5F72377B" w:rsidR="00494D04" w:rsidRPr="007E0F91" w:rsidRDefault="00494D04" w:rsidP="00494D04">
            <w:pPr>
              <w:jc w:val="center"/>
              <w:rPr>
                <w:ins w:id="23240" w:author="Στάθης Καπ" w:date="2023-03-09T06:37:00Z"/>
                <w:sz w:val="16"/>
                <w:szCs w:val="16"/>
              </w:rPr>
            </w:pPr>
            <w:ins w:id="23241" w:author="Στάθης Καπ" w:date="2023-03-09T07:14:00Z">
              <w:r>
                <w:rPr>
                  <w:rFonts w:ascii="Calibri" w:hAnsi="Calibri" w:cs="Calibri"/>
                  <w:color w:val="000000"/>
                  <w:sz w:val="16"/>
                  <w:szCs w:val="16"/>
                </w:rPr>
                <w:t>1800</w:t>
              </w:r>
            </w:ins>
          </w:p>
        </w:tc>
        <w:tc>
          <w:tcPr>
            <w:tcW w:w="454" w:type="dxa"/>
            <w:vAlign w:val="center"/>
          </w:tcPr>
          <w:p w14:paraId="742E96BA" w14:textId="69253E71" w:rsidR="00494D04" w:rsidRPr="007E0F91" w:rsidRDefault="00494D04" w:rsidP="00494D04">
            <w:pPr>
              <w:jc w:val="center"/>
              <w:rPr>
                <w:ins w:id="23242" w:author="Στάθης Καπ" w:date="2023-03-09T06:37:00Z"/>
                <w:sz w:val="16"/>
                <w:szCs w:val="16"/>
              </w:rPr>
            </w:pPr>
            <w:ins w:id="23243" w:author="Στάθης Καπ" w:date="2023-03-09T07:14:00Z">
              <w:r>
                <w:rPr>
                  <w:rFonts w:ascii="Calibri" w:hAnsi="Calibri" w:cs="Calibri"/>
                  <w:color w:val="000000"/>
                  <w:sz w:val="16"/>
                  <w:szCs w:val="16"/>
                </w:rPr>
                <w:t>0.55</w:t>
              </w:r>
            </w:ins>
          </w:p>
        </w:tc>
        <w:tc>
          <w:tcPr>
            <w:tcW w:w="454" w:type="dxa"/>
            <w:vAlign w:val="center"/>
          </w:tcPr>
          <w:p w14:paraId="3A5945F2" w14:textId="31831DAE" w:rsidR="00494D04" w:rsidRPr="007E0F91" w:rsidRDefault="00494D04" w:rsidP="00494D04">
            <w:pPr>
              <w:jc w:val="center"/>
              <w:rPr>
                <w:ins w:id="23244" w:author="Στάθης Καπ" w:date="2023-03-09T06:37:00Z"/>
                <w:sz w:val="16"/>
                <w:szCs w:val="16"/>
              </w:rPr>
            </w:pPr>
            <w:ins w:id="23245"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0DDD2FCE" w14:textId="0E166A4A" w:rsidR="00494D04" w:rsidRPr="007E0F91" w:rsidRDefault="00494D04" w:rsidP="00494D04">
            <w:pPr>
              <w:jc w:val="center"/>
              <w:rPr>
                <w:ins w:id="23246" w:author="Στάθης Καπ" w:date="2023-03-09T06:37:00Z"/>
                <w:sz w:val="16"/>
                <w:szCs w:val="16"/>
              </w:rPr>
            </w:pPr>
            <w:ins w:id="23247" w:author="Στάθης Καπ" w:date="2023-03-09T07:14:00Z">
              <w:r>
                <w:rPr>
                  <w:rFonts w:ascii="Calibri" w:hAnsi="Calibri" w:cs="Calibri"/>
                  <w:color w:val="000000"/>
                  <w:sz w:val="16"/>
                  <w:szCs w:val="16"/>
                </w:rPr>
                <w:t>-99.46</w:t>
              </w:r>
            </w:ins>
          </w:p>
        </w:tc>
        <w:tc>
          <w:tcPr>
            <w:tcW w:w="453" w:type="dxa"/>
            <w:tcBorders>
              <w:left w:val="single" w:sz="4" w:space="0" w:color="auto"/>
            </w:tcBorders>
            <w:vAlign w:val="center"/>
          </w:tcPr>
          <w:p w14:paraId="797FB1F9" w14:textId="2E22E540" w:rsidR="00494D04" w:rsidRPr="007E0F91" w:rsidRDefault="00494D04" w:rsidP="00494D04">
            <w:pPr>
              <w:jc w:val="center"/>
              <w:rPr>
                <w:ins w:id="23248" w:author="Στάθης Καπ" w:date="2023-03-09T06:37:00Z"/>
                <w:sz w:val="16"/>
                <w:szCs w:val="16"/>
              </w:rPr>
            </w:pPr>
            <w:ins w:id="23249" w:author="Στάθης Καπ" w:date="2023-03-09T07:14:00Z">
              <w:r>
                <w:rPr>
                  <w:rFonts w:ascii="Calibri" w:hAnsi="Calibri" w:cs="Calibri"/>
                  <w:color w:val="000000"/>
                  <w:sz w:val="16"/>
                  <w:szCs w:val="16"/>
                </w:rPr>
                <w:t>1800</w:t>
              </w:r>
            </w:ins>
          </w:p>
        </w:tc>
        <w:tc>
          <w:tcPr>
            <w:tcW w:w="454" w:type="dxa"/>
            <w:vAlign w:val="center"/>
          </w:tcPr>
          <w:p w14:paraId="32DB89E1" w14:textId="19A5D562" w:rsidR="00494D04" w:rsidRPr="007E0F91" w:rsidRDefault="00494D04" w:rsidP="00494D04">
            <w:pPr>
              <w:jc w:val="center"/>
              <w:rPr>
                <w:ins w:id="23250" w:author="Στάθης Καπ" w:date="2023-03-09T06:37:00Z"/>
                <w:sz w:val="16"/>
                <w:szCs w:val="16"/>
              </w:rPr>
            </w:pPr>
            <w:ins w:id="23251" w:author="Στάθης Καπ" w:date="2023-03-09T07:14:00Z">
              <w:r>
                <w:rPr>
                  <w:rFonts w:ascii="Calibri" w:hAnsi="Calibri" w:cs="Calibri"/>
                  <w:color w:val="000000"/>
                  <w:sz w:val="16"/>
                  <w:szCs w:val="16"/>
                </w:rPr>
                <w:t>0.55</w:t>
              </w:r>
            </w:ins>
          </w:p>
        </w:tc>
        <w:tc>
          <w:tcPr>
            <w:tcW w:w="454" w:type="dxa"/>
            <w:vAlign w:val="center"/>
          </w:tcPr>
          <w:p w14:paraId="2B455049" w14:textId="00F64745" w:rsidR="00494D04" w:rsidRPr="007E0F91" w:rsidRDefault="00494D04" w:rsidP="00494D04">
            <w:pPr>
              <w:jc w:val="center"/>
              <w:rPr>
                <w:ins w:id="23252" w:author="Στάθης Καπ" w:date="2023-03-09T06:37:00Z"/>
                <w:sz w:val="16"/>
                <w:szCs w:val="16"/>
              </w:rPr>
            </w:pPr>
            <w:ins w:id="23253"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1D25C84E" w14:textId="0318D28D" w:rsidR="00494D04" w:rsidRPr="007E0F91" w:rsidRDefault="00494D04" w:rsidP="00494D04">
            <w:pPr>
              <w:jc w:val="center"/>
              <w:rPr>
                <w:ins w:id="23254" w:author="Στάθης Καπ" w:date="2023-03-09T06:37:00Z"/>
                <w:sz w:val="16"/>
                <w:szCs w:val="16"/>
              </w:rPr>
            </w:pPr>
            <w:ins w:id="23255" w:author="Στάθης Καπ" w:date="2023-03-09T07:14:00Z">
              <w:r>
                <w:rPr>
                  <w:rFonts w:ascii="Calibri" w:hAnsi="Calibri" w:cs="Calibri"/>
                  <w:color w:val="000000"/>
                  <w:sz w:val="16"/>
                  <w:szCs w:val="16"/>
                </w:rPr>
                <w:t>-86.41</w:t>
              </w:r>
            </w:ins>
          </w:p>
        </w:tc>
      </w:tr>
      <w:tr w:rsidR="00494D04" w14:paraId="5C381A1C" w14:textId="77777777" w:rsidTr="009861B1">
        <w:trPr>
          <w:trHeight w:val="170"/>
          <w:jc w:val="center"/>
          <w:ins w:id="2325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1D3B76" w14:textId="77777777" w:rsidR="00494D04" w:rsidRPr="007E0F91" w:rsidRDefault="00494D04" w:rsidP="00494D04">
            <w:pPr>
              <w:jc w:val="center"/>
              <w:rPr>
                <w:ins w:id="23257" w:author="Στάθης Καπ" w:date="2023-03-09T06:37:00Z"/>
                <w:sz w:val="16"/>
                <w:szCs w:val="16"/>
              </w:rPr>
            </w:pPr>
            <w:ins w:id="23258" w:author="Στάθης Καπ" w:date="2023-03-09T06:37:00Z">
              <w:r w:rsidRPr="009861B1">
                <w:rPr>
                  <w:rFonts w:ascii="Calibri" w:hAnsi="Calibri" w:cs="Calibri"/>
                  <w:color w:val="000000"/>
                  <w:sz w:val="16"/>
                  <w:szCs w:val="16"/>
                </w:rPr>
                <w:t>c205</w:t>
              </w:r>
            </w:ins>
          </w:p>
        </w:tc>
        <w:tc>
          <w:tcPr>
            <w:tcW w:w="565" w:type="dxa"/>
            <w:tcBorders>
              <w:left w:val="single" w:sz="4" w:space="0" w:color="auto"/>
            </w:tcBorders>
            <w:vAlign w:val="center"/>
          </w:tcPr>
          <w:p w14:paraId="297EDE88" w14:textId="68B055E2" w:rsidR="00494D04" w:rsidRPr="007E0F91" w:rsidRDefault="00494D04" w:rsidP="00494D04">
            <w:pPr>
              <w:jc w:val="center"/>
              <w:rPr>
                <w:ins w:id="23259" w:author="Στάθης Καπ" w:date="2023-03-09T06:37:00Z"/>
                <w:sz w:val="16"/>
                <w:szCs w:val="16"/>
              </w:rPr>
            </w:pPr>
            <w:ins w:id="23260"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32BD7E2" w14:textId="370B6146" w:rsidR="00494D04" w:rsidRPr="007E0F91" w:rsidRDefault="00494D04" w:rsidP="00494D04">
            <w:pPr>
              <w:jc w:val="center"/>
              <w:rPr>
                <w:ins w:id="23261" w:author="Στάθης Καπ" w:date="2023-03-09T06:37:00Z"/>
                <w:sz w:val="16"/>
                <w:szCs w:val="16"/>
              </w:rPr>
            </w:pPr>
            <w:ins w:id="23262"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405AFB9" w14:textId="674CE9A2" w:rsidR="00494D04" w:rsidRPr="007E0F91" w:rsidRDefault="00494D04" w:rsidP="00494D04">
            <w:pPr>
              <w:jc w:val="center"/>
              <w:rPr>
                <w:ins w:id="23263" w:author="Στάθης Καπ" w:date="2023-03-09T06:37:00Z"/>
                <w:sz w:val="16"/>
                <w:szCs w:val="16"/>
              </w:rPr>
            </w:pPr>
            <w:ins w:id="23264" w:author="Στάθης Καπ" w:date="2023-03-09T07:14:00Z">
              <w:r>
                <w:rPr>
                  <w:rFonts w:ascii="Calibri" w:hAnsi="Calibri" w:cs="Calibri"/>
                  <w:color w:val="000000"/>
                  <w:sz w:val="16"/>
                  <w:szCs w:val="16"/>
                </w:rPr>
                <w:t>1810</w:t>
              </w:r>
            </w:ins>
          </w:p>
        </w:tc>
        <w:tc>
          <w:tcPr>
            <w:tcW w:w="708" w:type="dxa"/>
            <w:vAlign w:val="center"/>
          </w:tcPr>
          <w:p w14:paraId="29333603" w14:textId="37278DD1" w:rsidR="00494D04" w:rsidRPr="007E0F91" w:rsidRDefault="00494D04" w:rsidP="00494D04">
            <w:pPr>
              <w:jc w:val="center"/>
              <w:rPr>
                <w:ins w:id="23265" w:author="Στάθης Καπ" w:date="2023-03-09T06:37:00Z"/>
                <w:sz w:val="16"/>
                <w:szCs w:val="16"/>
              </w:rPr>
            </w:pPr>
            <w:ins w:id="23266"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CABC77D" w14:textId="77777777" w:rsidR="00494D04" w:rsidRPr="007E0F91" w:rsidRDefault="00494D04" w:rsidP="00494D04">
            <w:pPr>
              <w:jc w:val="center"/>
              <w:rPr>
                <w:ins w:id="23267" w:author="Στάθης Καπ" w:date="2023-03-09T06:37:00Z"/>
                <w:sz w:val="16"/>
                <w:szCs w:val="16"/>
              </w:rPr>
            </w:pPr>
          </w:p>
        </w:tc>
        <w:tc>
          <w:tcPr>
            <w:tcW w:w="453" w:type="dxa"/>
            <w:tcBorders>
              <w:left w:val="single" w:sz="4" w:space="0" w:color="auto"/>
            </w:tcBorders>
            <w:vAlign w:val="center"/>
          </w:tcPr>
          <w:p w14:paraId="5510DB4E" w14:textId="3133C6F8" w:rsidR="00494D04" w:rsidRPr="007E0F91" w:rsidRDefault="00494D04" w:rsidP="00494D04">
            <w:pPr>
              <w:jc w:val="center"/>
              <w:rPr>
                <w:ins w:id="23268" w:author="Στάθης Καπ" w:date="2023-03-09T06:37:00Z"/>
                <w:sz w:val="16"/>
                <w:szCs w:val="16"/>
              </w:rPr>
            </w:pPr>
            <w:ins w:id="23269" w:author="Στάθης Καπ" w:date="2023-03-09T07:14:00Z">
              <w:r>
                <w:rPr>
                  <w:rFonts w:ascii="Calibri" w:hAnsi="Calibri" w:cs="Calibri"/>
                  <w:color w:val="000000"/>
                  <w:sz w:val="16"/>
                  <w:szCs w:val="16"/>
                </w:rPr>
                <w:t>1810</w:t>
              </w:r>
            </w:ins>
          </w:p>
        </w:tc>
        <w:tc>
          <w:tcPr>
            <w:tcW w:w="454" w:type="dxa"/>
            <w:vAlign w:val="center"/>
          </w:tcPr>
          <w:p w14:paraId="02BA1176" w14:textId="7A9FD227" w:rsidR="00494D04" w:rsidRPr="007E0F91" w:rsidRDefault="00494D04" w:rsidP="00494D04">
            <w:pPr>
              <w:jc w:val="center"/>
              <w:rPr>
                <w:ins w:id="23270" w:author="Στάθης Καπ" w:date="2023-03-09T06:37:00Z"/>
                <w:sz w:val="16"/>
                <w:szCs w:val="16"/>
              </w:rPr>
            </w:pPr>
            <w:ins w:id="23271" w:author="Στάθης Καπ" w:date="2023-03-09T07:14:00Z">
              <w:r>
                <w:rPr>
                  <w:rFonts w:ascii="Calibri" w:hAnsi="Calibri" w:cs="Calibri"/>
                  <w:color w:val="000000"/>
                  <w:sz w:val="16"/>
                  <w:szCs w:val="16"/>
                </w:rPr>
                <w:t>0</w:t>
              </w:r>
            </w:ins>
          </w:p>
        </w:tc>
        <w:tc>
          <w:tcPr>
            <w:tcW w:w="454" w:type="dxa"/>
            <w:vAlign w:val="center"/>
          </w:tcPr>
          <w:p w14:paraId="373C9257" w14:textId="2F41B701" w:rsidR="00494D04" w:rsidRPr="007E0F91" w:rsidRDefault="00494D04" w:rsidP="00494D04">
            <w:pPr>
              <w:jc w:val="center"/>
              <w:rPr>
                <w:ins w:id="23272" w:author="Στάθης Καπ" w:date="2023-03-09T06:37:00Z"/>
                <w:sz w:val="16"/>
                <w:szCs w:val="16"/>
              </w:rPr>
            </w:pPr>
            <w:ins w:id="23273" w:author="Στάθης Καπ" w:date="2023-03-09T07:14:00Z">
              <w:r>
                <w:rPr>
                  <w:rFonts w:ascii="Calibri" w:hAnsi="Calibri" w:cs="Calibri"/>
                  <w:color w:val="000000"/>
                  <w:sz w:val="16"/>
                  <w:szCs w:val="16"/>
                </w:rPr>
                <w:t>0.155</w:t>
              </w:r>
            </w:ins>
          </w:p>
        </w:tc>
        <w:tc>
          <w:tcPr>
            <w:tcW w:w="457" w:type="dxa"/>
            <w:tcBorders>
              <w:right w:val="single" w:sz="4" w:space="0" w:color="auto"/>
            </w:tcBorders>
            <w:vAlign w:val="center"/>
          </w:tcPr>
          <w:p w14:paraId="29C6EF79" w14:textId="071664CD" w:rsidR="00494D04" w:rsidRPr="007E0F91" w:rsidRDefault="00494D04" w:rsidP="00494D04">
            <w:pPr>
              <w:jc w:val="center"/>
              <w:rPr>
                <w:ins w:id="23274" w:author="Στάθης Καπ" w:date="2023-03-09T06:37:00Z"/>
                <w:sz w:val="16"/>
                <w:szCs w:val="16"/>
              </w:rPr>
            </w:pPr>
            <w:ins w:id="23275" w:author="Στάθης Καπ" w:date="2023-03-09T07:14:00Z">
              <w:r>
                <w:rPr>
                  <w:rFonts w:ascii="Calibri" w:hAnsi="Calibri" w:cs="Calibri"/>
                  <w:color w:val="000000"/>
                  <w:sz w:val="16"/>
                  <w:szCs w:val="16"/>
                </w:rPr>
                <w:t>29.22</w:t>
              </w:r>
            </w:ins>
          </w:p>
        </w:tc>
        <w:tc>
          <w:tcPr>
            <w:tcW w:w="453" w:type="dxa"/>
            <w:tcBorders>
              <w:left w:val="single" w:sz="4" w:space="0" w:color="auto"/>
            </w:tcBorders>
            <w:vAlign w:val="center"/>
          </w:tcPr>
          <w:p w14:paraId="4FDDB399" w14:textId="22FEFF65" w:rsidR="00494D04" w:rsidRPr="007E0F91" w:rsidRDefault="00494D04" w:rsidP="00494D04">
            <w:pPr>
              <w:jc w:val="center"/>
              <w:rPr>
                <w:ins w:id="23276" w:author="Στάθης Καπ" w:date="2023-03-09T06:37:00Z"/>
                <w:sz w:val="16"/>
                <w:szCs w:val="16"/>
              </w:rPr>
            </w:pPr>
            <w:ins w:id="23277" w:author="Στάθης Καπ" w:date="2023-03-09T07:14:00Z">
              <w:r>
                <w:rPr>
                  <w:rFonts w:ascii="Calibri" w:hAnsi="Calibri" w:cs="Calibri"/>
                  <w:color w:val="000000"/>
                  <w:sz w:val="16"/>
                  <w:szCs w:val="16"/>
                </w:rPr>
                <w:t>1810</w:t>
              </w:r>
            </w:ins>
          </w:p>
        </w:tc>
        <w:tc>
          <w:tcPr>
            <w:tcW w:w="454" w:type="dxa"/>
            <w:vAlign w:val="center"/>
          </w:tcPr>
          <w:p w14:paraId="073FC8BB" w14:textId="17E55053" w:rsidR="00494D04" w:rsidRPr="007E0F91" w:rsidRDefault="00494D04" w:rsidP="00494D04">
            <w:pPr>
              <w:jc w:val="center"/>
              <w:rPr>
                <w:ins w:id="23278" w:author="Στάθης Καπ" w:date="2023-03-09T06:37:00Z"/>
                <w:sz w:val="16"/>
                <w:szCs w:val="16"/>
              </w:rPr>
            </w:pPr>
            <w:ins w:id="23279" w:author="Στάθης Καπ" w:date="2023-03-09T07:14:00Z">
              <w:r>
                <w:rPr>
                  <w:rFonts w:ascii="Calibri" w:hAnsi="Calibri" w:cs="Calibri"/>
                  <w:color w:val="000000"/>
                  <w:sz w:val="16"/>
                  <w:szCs w:val="16"/>
                </w:rPr>
                <w:t>0</w:t>
              </w:r>
            </w:ins>
          </w:p>
        </w:tc>
        <w:tc>
          <w:tcPr>
            <w:tcW w:w="454" w:type="dxa"/>
            <w:vAlign w:val="center"/>
          </w:tcPr>
          <w:p w14:paraId="350460BC" w14:textId="711F605B" w:rsidR="00494D04" w:rsidRPr="007E0F91" w:rsidRDefault="00494D04" w:rsidP="00494D04">
            <w:pPr>
              <w:jc w:val="center"/>
              <w:rPr>
                <w:ins w:id="23280" w:author="Στάθης Καπ" w:date="2023-03-09T06:37:00Z"/>
                <w:sz w:val="16"/>
                <w:szCs w:val="16"/>
              </w:rPr>
            </w:pPr>
            <w:ins w:id="23281" w:author="Στάθης Καπ" w:date="2023-03-09T07:14:00Z">
              <w:r>
                <w:rPr>
                  <w:rFonts w:ascii="Calibri" w:hAnsi="Calibri" w:cs="Calibri"/>
                  <w:color w:val="000000"/>
                  <w:sz w:val="16"/>
                  <w:szCs w:val="16"/>
                </w:rPr>
                <w:t>0.145</w:t>
              </w:r>
            </w:ins>
          </w:p>
        </w:tc>
        <w:tc>
          <w:tcPr>
            <w:tcW w:w="454" w:type="dxa"/>
            <w:tcBorders>
              <w:right w:val="single" w:sz="4" w:space="0" w:color="auto"/>
            </w:tcBorders>
            <w:vAlign w:val="center"/>
          </w:tcPr>
          <w:p w14:paraId="03FFEBFC" w14:textId="5BC073C0" w:rsidR="00494D04" w:rsidRPr="007E0F91" w:rsidRDefault="00494D04" w:rsidP="00494D04">
            <w:pPr>
              <w:jc w:val="center"/>
              <w:rPr>
                <w:ins w:id="23282" w:author="Στάθης Καπ" w:date="2023-03-09T06:37:00Z"/>
                <w:sz w:val="16"/>
                <w:szCs w:val="16"/>
              </w:rPr>
            </w:pPr>
            <w:ins w:id="23283" w:author="Στάθης Καπ" w:date="2023-03-09T07:14:00Z">
              <w:r>
                <w:rPr>
                  <w:rFonts w:ascii="Calibri" w:hAnsi="Calibri" w:cs="Calibri"/>
                  <w:color w:val="000000"/>
                  <w:sz w:val="16"/>
                  <w:szCs w:val="16"/>
                </w:rPr>
                <w:t>33.79</w:t>
              </w:r>
            </w:ins>
          </w:p>
        </w:tc>
        <w:tc>
          <w:tcPr>
            <w:tcW w:w="453" w:type="dxa"/>
            <w:tcBorders>
              <w:left w:val="single" w:sz="4" w:space="0" w:color="auto"/>
            </w:tcBorders>
            <w:vAlign w:val="center"/>
          </w:tcPr>
          <w:p w14:paraId="0C0CD44E" w14:textId="13F1741D" w:rsidR="00494D04" w:rsidRPr="007E0F91" w:rsidRDefault="00494D04" w:rsidP="00494D04">
            <w:pPr>
              <w:jc w:val="center"/>
              <w:rPr>
                <w:ins w:id="23284" w:author="Στάθης Καπ" w:date="2023-03-09T06:37:00Z"/>
                <w:sz w:val="16"/>
                <w:szCs w:val="16"/>
              </w:rPr>
            </w:pPr>
            <w:ins w:id="23285" w:author="Στάθης Καπ" w:date="2023-03-09T07:14:00Z">
              <w:r>
                <w:rPr>
                  <w:rFonts w:ascii="Calibri" w:hAnsi="Calibri" w:cs="Calibri"/>
                  <w:color w:val="000000"/>
                  <w:sz w:val="16"/>
                  <w:szCs w:val="16"/>
                </w:rPr>
                <w:t>1810</w:t>
              </w:r>
            </w:ins>
          </w:p>
        </w:tc>
        <w:tc>
          <w:tcPr>
            <w:tcW w:w="454" w:type="dxa"/>
            <w:vAlign w:val="center"/>
          </w:tcPr>
          <w:p w14:paraId="633958D3" w14:textId="73215383" w:rsidR="00494D04" w:rsidRPr="007E0F91" w:rsidRDefault="00494D04" w:rsidP="00494D04">
            <w:pPr>
              <w:jc w:val="center"/>
              <w:rPr>
                <w:ins w:id="23286" w:author="Στάθης Καπ" w:date="2023-03-09T06:37:00Z"/>
                <w:sz w:val="16"/>
                <w:szCs w:val="16"/>
              </w:rPr>
            </w:pPr>
            <w:ins w:id="23287" w:author="Στάθης Καπ" w:date="2023-03-09T07:14:00Z">
              <w:r>
                <w:rPr>
                  <w:rFonts w:ascii="Calibri" w:hAnsi="Calibri" w:cs="Calibri"/>
                  <w:color w:val="000000"/>
                  <w:sz w:val="16"/>
                  <w:szCs w:val="16"/>
                </w:rPr>
                <w:t>0</w:t>
              </w:r>
            </w:ins>
          </w:p>
        </w:tc>
        <w:tc>
          <w:tcPr>
            <w:tcW w:w="454" w:type="dxa"/>
            <w:vAlign w:val="center"/>
          </w:tcPr>
          <w:p w14:paraId="2A11821A" w14:textId="3B866825" w:rsidR="00494D04" w:rsidRPr="007E0F91" w:rsidRDefault="00494D04" w:rsidP="00494D04">
            <w:pPr>
              <w:jc w:val="center"/>
              <w:rPr>
                <w:ins w:id="23288" w:author="Στάθης Καπ" w:date="2023-03-09T06:37:00Z"/>
                <w:sz w:val="16"/>
                <w:szCs w:val="16"/>
              </w:rPr>
            </w:pPr>
            <w:ins w:id="23289" w:author="Στάθης Καπ" w:date="2023-03-09T07:14:00Z">
              <w:r>
                <w:rPr>
                  <w:rFonts w:ascii="Calibri" w:hAnsi="Calibri" w:cs="Calibri"/>
                  <w:color w:val="000000"/>
                  <w:sz w:val="16"/>
                  <w:szCs w:val="16"/>
                </w:rPr>
                <w:t>0.145</w:t>
              </w:r>
            </w:ins>
          </w:p>
        </w:tc>
        <w:tc>
          <w:tcPr>
            <w:tcW w:w="461" w:type="dxa"/>
            <w:tcBorders>
              <w:right w:val="single" w:sz="4" w:space="0" w:color="auto"/>
            </w:tcBorders>
            <w:vAlign w:val="center"/>
          </w:tcPr>
          <w:p w14:paraId="7CB8E50D" w14:textId="2E5632C0" w:rsidR="00494D04" w:rsidRPr="007E0F91" w:rsidRDefault="00494D04" w:rsidP="00494D04">
            <w:pPr>
              <w:jc w:val="center"/>
              <w:rPr>
                <w:ins w:id="23290" w:author="Στάθης Καπ" w:date="2023-03-09T06:37:00Z"/>
                <w:sz w:val="16"/>
                <w:szCs w:val="16"/>
              </w:rPr>
            </w:pPr>
            <w:ins w:id="23291" w:author="Στάθης Καπ" w:date="2023-03-09T07:14:00Z">
              <w:r>
                <w:rPr>
                  <w:rFonts w:ascii="Calibri" w:hAnsi="Calibri" w:cs="Calibri"/>
                  <w:color w:val="000000"/>
                  <w:sz w:val="16"/>
                  <w:szCs w:val="16"/>
                </w:rPr>
                <w:t>33.79</w:t>
              </w:r>
            </w:ins>
          </w:p>
        </w:tc>
      </w:tr>
      <w:tr w:rsidR="00494D04" w14:paraId="68DCB6CA" w14:textId="77777777" w:rsidTr="009861B1">
        <w:trPr>
          <w:trHeight w:val="170"/>
          <w:jc w:val="center"/>
          <w:ins w:id="2329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4E7DB5" w14:textId="77777777" w:rsidR="00494D04" w:rsidRPr="007E0F91" w:rsidRDefault="00494D04" w:rsidP="00494D04">
            <w:pPr>
              <w:jc w:val="center"/>
              <w:rPr>
                <w:ins w:id="23293" w:author="Στάθης Καπ" w:date="2023-03-09T06:37:00Z"/>
                <w:sz w:val="16"/>
                <w:szCs w:val="16"/>
              </w:rPr>
            </w:pPr>
            <w:ins w:id="23294" w:author="Στάθης Καπ" w:date="2023-03-09T06:37:00Z">
              <w:r w:rsidRPr="009861B1">
                <w:rPr>
                  <w:rFonts w:ascii="Calibri" w:hAnsi="Calibri" w:cs="Calibri"/>
                  <w:color w:val="000000"/>
                  <w:sz w:val="16"/>
                  <w:szCs w:val="16"/>
                </w:rPr>
                <w:t>c206</w:t>
              </w:r>
            </w:ins>
          </w:p>
        </w:tc>
        <w:tc>
          <w:tcPr>
            <w:tcW w:w="565" w:type="dxa"/>
            <w:tcBorders>
              <w:left w:val="single" w:sz="4" w:space="0" w:color="auto"/>
            </w:tcBorders>
            <w:vAlign w:val="center"/>
          </w:tcPr>
          <w:p w14:paraId="31398B48" w14:textId="79B8746C" w:rsidR="00494D04" w:rsidRPr="007E0F91" w:rsidRDefault="00494D04" w:rsidP="00494D04">
            <w:pPr>
              <w:jc w:val="center"/>
              <w:rPr>
                <w:ins w:id="23295" w:author="Στάθης Καπ" w:date="2023-03-09T06:37:00Z"/>
                <w:sz w:val="16"/>
                <w:szCs w:val="16"/>
              </w:rPr>
            </w:pPr>
            <w:ins w:id="23296"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7A10CD2" w14:textId="11C4A87E" w:rsidR="00494D04" w:rsidRPr="007E0F91" w:rsidRDefault="00494D04" w:rsidP="00494D04">
            <w:pPr>
              <w:jc w:val="center"/>
              <w:rPr>
                <w:ins w:id="23297" w:author="Στάθης Καπ" w:date="2023-03-09T06:37:00Z"/>
                <w:sz w:val="16"/>
                <w:szCs w:val="16"/>
              </w:rPr>
            </w:pPr>
            <w:ins w:id="23298"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8758897" w14:textId="24A12972" w:rsidR="00494D04" w:rsidRPr="007E0F91" w:rsidRDefault="00494D04" w:rsidP="00494D04">
            <w:pPr>
              <w:jc w:val="center"/>
              <w:rPr>
                <w:ins w:id="23299" w:author="Στάθης Καπ" w:date="2023-03-09T06:37:00Z"/>
                <w:sz w:val="16"/>
                <w:szCs w:val="16"/>
              </w:rPr>
            </w:pPr>
            <w:ins w:id="23300" w:author="Στάθης Καπ" w:date="2023-03-09T07:14:00Z">
              <w:r>
                <w:rPr>
                  <w:rFonts w:ascii="Calibri" w:hAnsi="Calibri" w:cs="Calibri"/>
                  <w:color w:val="000000"/>
                  <w:sz w:val="16"/>
                  <w:szCs w:val="16"/>
                </w:rPr>
                <w:t>1810</w:t>
              </w:r>
            </w:ins>
          </w:p>
        </w:tc>
        <w:tc>
          <w:tcPr>
            <w:tcW w:w="708" w:type="dxa"/>
            <w:vAlign w:val="center"/>
          </w:tcPr>
          <w:p w14:paraId="6005DA73" w14:textId="37985D51" w:rsidR="00494D04" w:rsidRPr="007E0F91" w:rsidRDefault="00494D04" w:rsidP="00494D04">
            <w:pPr>
              <w:jc w:val="center"/>
              <w:rPr>
                <w:ins w:id="23301" w:author="Στάθης Καπ" w:date="2023-03-09T06:37:00Z"/>
                <w:sz w:val="16"/>
                <w:szCs w:val="16"/>
              </w:rPr>
            </w:pPr>
            <w:ins w:id="23302"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B9A668F" w14:textId="77777777" w:rsidR="00494D04" w:rsidRPr="007E0F91" w:rsidRDefault="00494D04" w:rsidP="00494D04">
            <w:pPr>
              <w:jc w:val="center"/>
              <w:rPr>
                <w:ins w:id="23303" w:author="Στάθης Καπ" w:date="2023-03-09T06:37:00Z"/>
                <w:sz w:val="16"/>
                <w:szCs w:val="16"/>
              </w:rPr>
            </w:pPr>
          </w:p>
        </w:tc>
        <w:tc>
          <w:tcPr>
            <w:tcW w:w="453" w:type="dxa"/>
            <w:tcBorders>
              <w:left w:val="single" w:sz="4" w:space="0" w:color="auto"/>
            </w:tcBorders>
            <w:vAlign w:val="center"/>
          </w:tcPr>
          <w:p w14:paraId="4D5D74A9" w14:textId="26B70A4A" w:rsidR="00494D04" w:rsidRPr="007E0F91" w:rsidRDefault="00494D04" w:rsidP="00494D04">
            <w:pPr>
              <w:jc w:val="center"/>
              <w:rPr>
                <w:ins w:id="23304" w:author="Στάθης Καπ" w:date="2023-03-09T06:37:00Z"/>
                <w:sz w:val="16"/>
                <w:szCs w:val="16"/>
              </w:rPr>
            </w:pPr>
            <w:ins w:id="23305" w:author="Στάθης Καπ" w:date="2023-03-09T07:14:00Z">
              <w:r>
                <w:rPr>
                  <w:rFonts w:ascii="Calibri" w:hAnsi="Calibri" w:cs="Calibri"/>
                  <w:color w:val="000000"/>
                  <w:sz w:val="16"/>
                  <w:szCs w:val="16"/>
                </w:rPr>
                <w:t>1810</w:t>
              </w:r>
            </w:ins>
          </w:p>
        </w:tc>
        <w:tc>
          <w:tcPr>
            <w:tcW w:w="454" w:type="dxa"/>
            <w:vAlign w:val="center"/>
          </w:tcPr>
          <w:p w14:paraId="155142C6" w14:textId="7913143F" w:rsidR="00494D04" w:rsidRPr="007E0F91" w:rsidRDefault="00494D04" w:rsidP="00494D04">
            <w:pPr>
              <w:jc w:val="center"/>
              <w:rPr>
                <w:ins w:id="23306" w:author="Στάθης Καπ" w:date="2023-03-09T06:37:00Z"/>
                <w:sz w:val="16"/>
                <w:szCs w:val="16"/>
              </w:rPr>
            </w:pPr>
            <w:ins w:id="23307" w:author="Στάθης Καπ" w:date="2023-03-09T07:14:00Z">
              <w:r>
                <w:rPr>
                  <w:rFonts w:ascii="Calibri" w:hAnsi="Calibri" w:cs="Calibri"/>
                  <w:color w:val="000000"/>
                  <w:sz w:val="16"/>
                  <w:szCs w:val="16"/>
                </w:rPr>
                <w:t>0</w:t>
              </w:r>
            </w:ins>
          </w:p>
        </w:tc>
        <w:tc>
          <w:tcPr>
            <w:tcW w:w="454" w:type="dxa"/>
            <w:vAlign w:val="center"/>
          </w:tcPr>
          <w:p w14:paraId="697B756D" w14:textId="56941DEF" w:rsidR="00494D04" w:rsidRPr="007E0F91" w:rsidRDefault="00494D04" w:rsidP="00494D04">
            <w:pPr>
              <w:jc w:val="center"/>
              <w:rPr>
                <w:ins w:id="23308" w:author="Στάθης Καπ" w:date="2023-03-09T06:37:00Z"/>
                <w:sz w:val="16"/>
                <w:szCs w:val="16"/>
              </w:rPr>
            </w:pPr>
            <w:ins w:id="23309" w:author="Στάθης Καπ" w:date="2023-03-09T07:14:00Z">
              <w:r>
                <w:rPr>
                  <w:rFonts w:ascii="Calibri" w:hAnsi="Calibri" w:cs="Calibri"/>
                  <w:color w:val="000000"/>
                  <w:sz w:val="16"/>
                  <w:szCs w:val="16"/>
                </w:rPr>
                <w:t>0.149</w:t>
              </w:r>
            </w:ins>
          </w:p>
        </w:tc>
        <w:tc>
          <w:tcPr>
            <w:tcW w:w="457" w:type="dxa"/>
            <w:tcBorders>
              <w:right w:val="single" w:sz="4" w:space="0" w:color="auto"/>
            </w:tcBorders>
            <w:vAlign w:val="center"/>
          </w:tcPr>
          <w:p w14:paraId="4054CC16" w14:textId="0B4D2BE0" w:rsidR="00494D04" w:rsidRPr="007E0F91" w:rsidRDefault="00494D04" w:rsidP="00494D04">
            <w:pPr>
              <w:jc w:val="center"/>
              <w:rPr>
                <w:ins w:id="23310" w:author="Στάθης Καπ" w:date="2023-03-09T06:37:00Z"/>
                <w:sz w:val="16"/>
                <w:szCs w:val="16"/>
              </w:rPr>
            </w:pPr>
            <w:ins w:id="23311" w:author="Στάθης Καπ" w:date="2023-03-09T07:14:00Z">
              <w:r>
                <w:rPr>
                  <w:rFonts w:ascii="Calibri" w:hAnsi="Calibri" w:cs="Calibri"/>
                  <w:color w:val="000000"/>
                  <w:sz w:val="16"/>
                  <w:szCs w:val="16"/>
                </w:rPr>
                <w:t>25.87</w:t>
              </w:r>
            </w:ins>
          </w:p>
        </w:tc>
        <w:tc>
          <w:tcPr>
            <w:tcW w:w="453" w:type="dxa"/>
            <w:tcBorders>
              <w:left w:val="single" w:sz="4" w:space="0" w:color="auto"/>
            </w:tcBorders>
            <w:vAlign w:val="center"/>
          </w:tcPr>
          <w:p w14:paraId="10263AA4" w14:textId="45D19AB9" w:rsidR="00494D04" w:rsidRPr="007E0F91" w:rsidRDefault="00494D04" w:rsidP="00494D04">
            <w:pPr>
              <w:jc w:val="center"/>
              <w:rPr>
                <w:ins w:id="23312" w:author="Στάθης Καπ" w:date="2023-03-09T06:37:00Z"/>
                <w:sz w:val="16"/>
                <w:szCs w:val="16"/>
              </w:rPr>
            </w:pPr>
            <w:ins w:id="23313" w:author="Στάθης Καπ" w:date="2023-03-09T07:14:00Z">
              <w:r>
                <w:rPr>
                  <w:rFonts w:ascii="Calibri" w:hAnsi="Calibri" w:cs="Calibri"/>
                  <w:color w:val="000000"/>
                  <w:sz w:val="16"/>
                  <w:szCs w:val="16"/>
                </w:rPr>
                <w:t>1810</w:t>
              </w:r>
            </w:ins>
          </w:p>
        </w:tc>
        <w:tc>
          <w:tcPr>
            <w:tcW w:w="454" w:type="dxa"/>
            <w:vAlign w:val="center"/>
          </w:tcPr>
          <w:p w14:paraId="25A46678" w14:textId="730D641C" w:rsidR="00494D04" w:rsidRPr="007E0F91" w:rsidRDefault="00494D04" w:rsidP="00494D04">
            <w:pPr>
              <w:jc w:val="center"/>
              <w:rPr>
                <w:ins w:id="23314" w:author="Στάθης Καπ" w:date="2023-03-09T06:37:00Z"/>
                <w:sz w:val="16"/>
                <w:szCs w:val="16"/>
              </w:rPr>
            </w:pPr>
            <w:ins w:id="23315" w:author="Στάθης Καπ" w:date="2023-03-09T07:14:00Z">
              <w:r>
                <w:rPr>
                  <w:rFonts w:ascii="Calibri" w:hAnsi="Calibri" w:cs="Calibri"/>
                  <w:color w:val="000000"/>
                  <w:sz w:val="16"/>
                  <w:szCs w:val="16"/>
                </w:rPr>
                <w:t>0</w:t>
              </w:r>
            </w:ins>
          </w:p>
        </w:tc>
        <w:tc>
          <w:tcPr>
            <w:tcW w:w="454" w:type="dxa"/>
            <w:vAlign w:val="center"/>
          </w:tcPr>
          <w:p w14:paraId="2EFBC89C" w14:textId="4F3B23EF" w:rsidR="00494D04" w:rsidRPr="007E0F91" w:rsidRDefault="00494D04" w:rsidP="00494D04">
            <w:pPr>
              <w:jc w:val="center"/>
              <w:rPr>
                <w:ins w:id="23316" w:author="Στάθης Καπ" w:date="2023-03-09T06:37:00Z"/>
                <w:sz w:val="16"/>
                <w:szCs w:val="16"/>
              </w:rPr>
            </w:pPr>
            <w:ins w:id="23317" w:author="Στάθης Καπ" w:date="2023-03-09T07:14:00Z">
              <w:r>
                <w:rPr>
                  <w:rFonts w:ascii="Calibri" w:hAnsi="Calibri" w:cs="Calibri"/>
                  <w:color w:val="000000"/>
                  <w:sz w:val="16"/>
                  <w:szCs w:val="16"/>
                </w:rPr>
                <w:t>0.126</w:t>
              </w:r>
            </w:ins>
          </w:p>
        </w:tc>
        <w:tc>
          <w:tcPr>
            <w:tcW w:w="454" w:type="dxa"/>
            <w:tcBorders>
              <w:right w:val="single" w:sz="4" w:space="0" w:color="auto"/>
            </w:tcBorders>
            <w:vAlign w:val="center"/>
          </w:tcPr>
          <w:p w14:paraId="0C4BD94C" w14:textId="2ADE6017" w:rsidR="00494D04" w:rsidRPr="007E0F91" w:rsidRDefault="00494D04" w:rsidP="00494D04">
            <w:pPr>
              <w:jc w:val="center"/>
              <w:rPr>
                <w:ins w:id="23318" w:author="Στάθης Καπ" w:date="2023-03-09T06:37:00Z"/>
                <w:sz w:val="16"/>
                <w:szCs w:val="16"/>
              </w:rPr>
            </w:pPr>
            <w:ins w:id="23319" w:author="Στάθης Καπ" w:date="2023-03-09T07:14:00Z">
              <w:r>
                <w:rPr>
                  <w:rFonts w:ascii="Calibri" w:hAnsi="Calibri" w:cs="Calibri"/>
                  <w:color w:val="000000"/>
                  <w:sz w:val="16"/>
                  <w:szCs w:val="16"/>
                </w:rPr>
                <w:t>37.31</w:t>
              </w:r>
            </w:ins>
          </w:p>
        </w:tc>
        <w:tc>
          <w:tcPr>
            <w:tcW w:w="453" w:type="dxa"/>
            <w:tcBorders>
              <w:left w:val="single" w:sz="4" w:space="0" w:color="auto"/>
            </w:tcBorders>
            <w:vAlign w:val="center"/>
          </w:tcPr>
          <w:p w14:paraId="54DBFD2B" w14:textId="50990DA5" w:rsidR="00494D04" w:rsidRPr="007E0F91" w:rsidRDefault="00494D04" w:rsidP="00494D04">
            <w:pPr>
              <w:jc w:val="center"/>
              <w:rPr>
                <w:ins w:id="23320" w:author="Στάθης Καπ" w:date="2023-03-09T06:37:00Z"/>
                <w:sz w:val="16"/>
                <w:szCs w:val="16"/>
              </w:rPr>
            </w:pPr>
            <w:ins w:id="23321" w:author="Στάθης Καπ" w:date="2023-03-09T07:14:00Z">
              <w:r>
                <w:rPr>
                  <w:rFonts w:ascii="Calibri" w:hAnsi="Calibri" w:cs="Calibri"/>
                  <w:color w:val="000000"/>
                  <w:sz w:val="16"/>
                  <w:szCs w:val="16"/>
                </w:rPr>
                <w:t>1810</w:t>
              </w:r>
            </w:ins>
          </w:p>
        </w:tc>
        <w:tc>
          <w:tcPr>
            <w:tcW w:w="454" w:type="dxa"/>
            <w:vAlign w:val="center"/>
          </w:tcPr>
          <w:p w14:paraId="168C3C2E" w14:textId="083BC5BE" w:rsidR="00494D04" w:rsidRPr="007E0F91" w:rsidRDefault="00494D04" w:rsidP="00494D04">
            <w:pPr>
              <w:jc w:val="center"/>
              <w:rPr>
                <w:ins w:id="23322" w:author="Στάθης Καπ" w:date="2023-03-09T06:37:00Z"/>
                <w:sz w:val="16"/>
                <w:szCs w:val="16"/>
              </w:rPr>
            </w:pPr>
            <w:ins w:id="23323" w:author="Στάθης Καπ" w:date="2023-03-09T07:14:00Z">
              <w:r>
                <w:rPr>
                  <w:rFonts w:ascii="Calibri" w:hAnsi="Calibri" w:cs="Calibri"/>
                  <w:color w:val="000000"/>
                  <w:sz w:val="16"/>
                  <w:szCs w:val="16"/>
                </w:rPr>
                <w:t>0</w:t>
              </w:r>
            </w:ins>
          </w:p>
        </w:tc>
        <w:tc>
          <w:tcPr>
            <w:tcW w:w="454" w:type="dxa"/>
            <w:vAlign w:val="center"/>
          </w:tcPr>
          <w:p w14:paraId="1CED7739" w14:textId="2782EE9B" w:rsidR="00494D04" w:rsidRPr="007E0F91" w:rsidRDefault="00494D04" w:rsidP="00494D04">
            <w:pPr>
              <w:jc w:val="center"/>
              <w:rPr>
                <w:ins w:id="23324" w:author="Στάθης Καπ" w:date="2023-03-09T06:37:00Z"/>
                <w:sz w:val="16"/>
                <w:szCs w:val="16"/>
              </w:rPr>
            </w:pPr>
            <w:ins w:id="23325"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5D037642" w14:textId="650876F7" w:rsidR="00494D04" w:rsidRPr="007E0F91" w:rsidRDefault="00494D04" w:rsidP="00494D04">
            <w:pPr>
              <w:jc w:val="center"/>
              <w:rPr>
                <w:ins w:id="23326" w:author="Στάθης Καπ" w:date="2023-03-09T06:37:00Z"/>
                <w:sz w:val="16"/>
                <w:szCs w:val="16"/>
              </w:rPr>
            </w:pPr>
            <w:ins w:id="23327" w:author="Στάθης Καπ" w:date="2023-03-09T07:14:00Z">
              <w:r>
                <w:rPr>
                  <w:rFonts w:ascii="Calibri" w:hAnsi="Calibri" w:cs="Calibri"/>
                  <w:color w:val="000000"/>
                  <w:sz w:val="16"/>
                  <w:szCs w:val="16"/>
                </w:rPr>
                <w:t>33.83</w:t>
              </w:r>
            </w:ins>
          </w:p>
        </w:tc>
      </w:tr>
      <w:tr w:rsidR="00494D04" w14:paraId="18182293" w14:textId="77777777" w:rsidTr="009861B1">
        <w:trPr>
          <w:trHeight w:val="170"/>
          <w:jc w:val="center"/>
          <w:ins w:id="2332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65D440A" w14:textId="77777777" w:rsidR="00494D04" w:rsidRPr="007E0F91" w:rsidRDefault="00494D04" w:rsidP="00494D04">
            <w:pPr>
              <w:jc w:val="center"/>
              <w:rPr>
                <w:ins w:id="23329" w:author="Στάθης Καπ" w:date="2023-03-09T06:37:00Z"/>
                <w:sz w:val="16"/>
                <w:szCs w:val="16"/>
              </w:rPr>
            </w:pPr>
            <w:ins w:id="23330" w:author="Στάθης Καπ" w:date="2023-03-09T06:37:00Z">
              <w:r w:rsidRPr="009861B1">
                <w:rPr>
                  <w:rFonts w:ascii="Calibri" w:hAnsi="Calibri" w:cs="Calibri"/>
                  <w:color w:val="000000"/>
                  <w:sz w:val="16"/>
                  <w:szCs w:val="16"/>
                </w:rPr>
                <w:t>c207</w:t>
              </w:r>
            </w:ins>
          </w:p>
        </w:tc>
        <w:tc>
          <w:tcPr>
            <w:tcW w:w="565" w:type="dxa"/>
            <w:tcBorders>
              <w:left w:val="single" w:sz="4" w:space="0" w:color="auto"/>
            </w:tcBorders>
            <w:vAlign w:val="center"/>
          </w:tcPr>
          <w:p w14:paraId="7308199C" w14:textId="01772EB4" w:rsidR="00494D04" w:rsidRPr="007E0F91" w:rsidRDefault="00494D04" w:rsidP="00494D04">
            <w:pPr>
              <w:jc w:val="center"/>
              <w:rPr>
                <w:ins w:id="23331" w:author="Στάθης Καπ" w:date="2023-03-09T06:37:00Z"/>
                <w:sz w:val="16"/>
                <w:szCs w:val="16"/>
              </w:rPr>
            </w:pPr>
            <w:ins w:id="23332"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18CB57C1" w14:textId="52CB0342" w:rsidR="00494D04" w:rsidRPr="007E0F91" w:rsidRDefault="00494D04" w:rsidP="00494D04">
            <w:pPr>
              <w:jc w:val="center"/>
              <w:rPr>
                <w:ins w:id="23333" w:author="Στάθης Καπ" w:date="2023-03-09T06:37:00Z"/>
                <w:sz w:val="16"/>
                <w:szCs w:val="16"/>
              </w:rPr>
            </w:pPr>
            <w:ins w:id="23334"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BF2581C" w14:textId="749D0AA0" w:rsidR="00494D04" w:rsidRPr="007E0F91" w:rsidRDefault="00494D04" w:rsidP="00494D04">
            <w:pPr>
              <w:jc w:val="center"/>
              <w:rPr>
                <w:ins w:id="23335" w:author="Στάθης Καπ" w:date="2023-03-09T06:37:00Z"/>
                <w:sz w:val="16"/>
                <w:szCs w:val="16"/>
              </w:rPr>
            </w:pPr>
            <w:ins w:id="23336" w:author="Στάθης Καπ" w:date="2023-03-09T07:14:00Z">
              <w:r>
                <w:rPr>
                  <w:rFonts w:ascii="Calibri" w:hAnsi="Calibri" w:cs="Calibri"/>
                  <w:color w:val="000000"/>
                  <w:sz w:val="16"/>
                  <w:szCs w:val="16"/>
                </w:rPr>
                <w:t>1810</w:t>
              </w:r>
            </w:ins>
          </w:p>
        </w:tc>
        <w:tc>
          <w:tcPr>
            <w:tcW w:w="708" w:type="dxa"/>
            <w:vAlign w:val="center"/>
          </w:tcPr>
          <w:p w14:paraId="2B2B1193" w14:textId="69E5D92D" w:rsidR="00494D04" w:rsidRPr="007E0F91" w:rsidRDefault="00494D04" w:rsidP="00494D04">
            <w:pPr>
              <w:jc w:val="center"/>
              <w:rPr>
                <w:ins w:id="23337" w:author="Στάθης Καπ" w:date="2023-03-09T06:37:00Z"/>
                <w:sz w:val="16"/>
                <w:szCs w:val="16"/>
              </w:rPr>
            </w:pPr>
            <w:ins w:id="23338"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E4E015B" w14:textId="77777777" w:rsidR="00494D04" w:rsidRPr="007E0F91" w:rsidRDefault="00494D04" w:rsidP="00494D04">
            <w:pPr>
              <w:jc w:val="center"/>
              <w:rPr>
                <w:ins w:id="23339" w:author="Στάθης Καπ" w:date="2023-03-09T06:37:00Z"/>
                <w:sz w:val="16"/>
                <w:szCs w:val="16"/>
              </w:rPr>
            </w:pPr>
          </w:p>
        </w:tc>
        <w:tc>
          <w:tcPr>
            <w:tcW w:w="453" w:type="dxa"/>
            <w:tcBorders>
              <w:left w:val="single" w:sz="4" w:space="0" w:color="auto"/>
            </w:tcBorders>
            <w:vAlign w:val="center"/>
          </w:tcPr>
          <w:p w14:paraId="0196C872" w14:textId="65C1497C" w:rsidR="00494D04" w:rsidRPr="007E0F91" w:rsidRDefault="00494D04" w:rsidP="00494D04">
            <w:pPr>
              <w:jc w:val="center"/>
              <w:rPr>
                <w:ins w:id="23340" w:author="Στάθης Καπ" w:date="2023-03-09T06:37:00Z"/>
                <w:sz w:val="16"/>
                <w:szCs w:val="16"/>
              </w:rPr>
            </w:pPr>
            <w:ins w:id="23341" w:author="Στάθης Καπ" w:date="2023-03-09T07:14:00Z">
              <w:r>
                <w:rPr>
                  <w:rFonts w:ascii="Calibri" w:hAnsi="Calibri" w:cs="Calibri"/>
                  <w:color w:val="000000"/>
                  <w:sz w:val="16"/>
                  <w:szCs w:val="16"/>
                </w:rPr>
                <w:t>1810</w:t>
              </w:r>
            </w:ins>
          </w:p>
        </w:tc>
        <w:tc>
          <w:tcPr>
            <w:tcW w:w="454" w:type="dxa"/>
            <w:vAlign w:val="center"/>
          </w:tcPr>
          <w:p w14:paraId="10945C5D" w14:textId="309A85DC" w:rsidR="00494D04" w:rsidRPr="007E0F91" w:rsidRDefault="00494D04" w:rsidP="00494D04">
            <w:pPr>
              <w:jc w:val="center"/>
              <w:rPr>
                <w:ins w:id="23342" w:author="Στάθης Καπ" w:date="2023-03-09T06:37:00Z"/>
                <w:sz w:val="16"/>
                <w:szCs w:val="16"/>
              </w:rPr>
            </w:pPr>
            <w:ins w:id="23343" w:author="Στάθης Καπ" w:date="2023-03-09T07:14:00Z">
              <w:r>
                <w:rPr>
                  <w:rFonts w:ascii="Calibri" w:hAnsi="Calibri" w:cs="Calibri"/>
                  <w:color w:val="000000"/>
                  <w:sz w:val="16"/>
                  <w:szCs w:val="16"/>
                </w:rPr>
                <w:t>0</w:t>
              </w:r>
            </w:ins>
          </w:p>
        </w:tc>
        <w:tc>
          <w:tcPr>
            <w:tcW w:w="454" w:type="dxa"/>
            <w:vAlign w:val="center"/>
          </w:tcPr>
          <w:p w14:paraId="26A80FF0" w14:textId="3E58BB88" w:rsidR="00494D04" w:rsidRPr="007E0F91" w:rsidRDefault="00494D04" w:rsidP="00494D04">
            <w:pPr>
              <w:jc w:val="center"/>
              <w:rPr>
                <w:ins w:id="23344" w:author="Στάθης Καπ" w:date="2023-03-09T06:37:00Z"/>
                <w:sz w:val="16"/>
                <w:szCs w:val="16"/>
              </w:rPr>
            </w:pPr>
            <w:ins w:id="23345"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1878395A" w14:textId="6D1F2E70" w:rsidR="00494D04" w:rsidRPr="007E0F91" w:rsidRDefault="00494D04" w:rsidP="00494D04">
            <w:pPr>
              <w:jc w:val="center"/>
              <w:rPr>
                <w:ins w:id="23346" w:author="Στάθης Καπ" w:date="2023-03-09T06:37:00Z"/>
                <w:sz w:val="16"/>
                <w:szCs w:val="16"/>
              </w:rPr>
            </w:pPr>
            <w:ins w:id="23347"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573CF4A5" w14:textId="64E5655D" w:rsidR="00494D04" w:rsidRPr="007E0F91" w:rsidRDefault="00494D04" w:rsidP="00494D04">
            <w:pPr>
              <w:jc w:val="center"/>
              <w:rPr>
                <w:ins w:id="23348" w:author="Στάθης Καπ" w:date="2023-03-09T06:37:00Z"/>
                <w:sz w:val="16"/>
                <w:szCs w:val="16"/>
              </w:rPr>
            </w:pPr>
            <w:ins w:id="23349" w:author="Στάθης Καπ" w:date="2023-03-09T07:14:00Z">
              <w:r>
                <w:rPr>
                  <w:rFonts w:ascii="Calibri" w:hAnsi="Calibri" w:cs="Calibri"/>
                  <w:color w:val="000000"/>
                  <w:sz w:val="16"/>
                  <w:szCs w:val="16"/>
                </w:rPr>
                <w:t>1810</w:t>
              </w:r>
            </w:ins>
          </w:p>
        </w:tc>
        <w:tc>
          <w:tcPr>
            <w:tcW w:w="454" w:type="dxa"/>
            <w:vAlign w:val="center"/>
          </w:tcPr>
          <w:p w14:paraId="58822FF3" w14:textId="5FE11593" w:rsidR="00494D04" w:rsidRPr="007E0F91" w:rsidRDefault="00494D04" w:rsidP="00494D04">
            <w:pPr>
              <w:jc w:val="center"/>
              <w:rPr>
                <w:ins w:id="23350" w:author="Στάθης Καπ" w:date="2023-03-09T06:37:00Z"/>
                <w:sz w:val="16"/>
                <w:szCs w:val="16"/>
              </w:rPr>
            </w:pPr>
            <w:ins w:id="23351" w:author="Στάθης Καπ" w:date="2023-03-09T07:14:00Z">
              <w:r>
                <w:rPr>
                  <w:rFonts w:ascii="Calibri" w:hAnsi="Calibri" w:cs="Calibri"/>
                  <w:color w:val="000000"/>
                  <w:sz w:val="16"/>
                  <w:szCs w:val="16"/>
                </w:rPr>
                <w:t>0</w:t>
              </w:r>
            </w:ins>
          </w:p>
        </w:tc>
        <w:tc>
          <w:tcPr>
            <w:tcW w:w="454" w:type="dxa"/>
            <w:vAlign w:val="center"/>
          </w:tcPr>
          <w:p w14:paraId="157662E2" w14:textId="46B80FC9" w:rsidR="00494D04" w:rsidRPr="007E0F91" w:rsidRDefault="00494D04" w:rsidP="00494D04">
            <w:pPr>
              <w:jc w:val="center"/>
              <w:rPr>
                <w:ins w:id="23352" w:author="Στάθης Καπ" w:date="2023-03-09T06:37:00Z"/>
                <w:sz w:val="16"/>
                <w:szCs w:val="16"/>
              </w:rPr>
            </w:pPr>
            <w:ins w:id="23353" w:author="Στάθης Καπ" w:date="2023-03-09T07:14:00Z">
              <w:r>
                <w:rPr>
                  <w:rFonts w:ascii="Calibri" w:hAnsi="Calibri" w:cs="Calibri"/>
                  <w:color w:val="000000"/>
                  <w:sz w:val="16"/>
                  <w:szCs w:val="16"/>
                </w:rPr>
                <w:t>0.135</w:t>
              </w:r>
            </w:ins>
          </w:p>
        </w:tc>
        <w:tc>
          <w:tcPr>
            <w:tcW w:w="454" w:type="dxa"/>
            <w:tcBorders>
              <w:right w:val="single" w:sz="4" w:space="0" w:color="auto"/>
            </w:tcBorders>
            <w:vAlign w:val="center"/>
          </w:tcPr>
          <w:p w14:paraId="79BC3743" w14:textId="1E426F15" w:rsidR="00494D04" w:rsidRPr="007E0F91" w:rsidRDefault="00494D04" w:rsidP="00494D04">
            <w:pPr>
              <w:jc w:val="center"/>
              <w:rPr>
                <w:ins w:id="23354" w:author="Στάθης Καπ" w:date="2023-03-09T06:37:00Z"/>
                <w:sz w:val="16"/>
                <w:szCs w:val="16"/>
              </w:rPr>
            </w:pPr>
            <w:ins w:id="23355" w:author="Στάθης Καπ" w:date="2023-03-09T07:14:00Z">
              <w:r>
                <w:rPr>
                  <w:rFonts w:ascii="Calibri" w:hAnsi="Calibri" w:cs="Calibri"/>
                  <w:color w:val="000000"/>
                  <w:sz w:val="16"/>
                  <w:szCs w:val="16"/>
                </w:rPr>
                <w:t>36.32</w:t>
              </w:r>
            </w:ins>
          </w:p>
        </w:tc>
        <w:tc>
          <w:tcPr>
            <w:tcW w:w="453" w:type="dxa"/>
            <w:tcBorders>
              <w:left w:val="single" w:sz="4" w:space="0" w:color="auto"/>
            </w:tcBorders>
            <w:vAlign w:val="center"/>
          </w:tcPr>
          <w:p w14:paraId="44A10A43" w14:textId="6C9471E8" w:rsidR="00494D04" w:rsidRPr="007E0F91" w:rsidRDefault="00494D04" w:rsidP="00494D04">
            <w:pPr>
              <w:jc w:val="center"/>
              <w:rPr>
                <w:ins w:id="23356" w:author="Στάθης Καπ" w:date="2023-03-09T06:37:00Z"/>
                <w:sz w:val="16"/>
                <w:szCs w:val="16"/>
              </w:rPr>
            </w:pPr>
            <w:ins w:id="23357" w:author="Στάθης Καπ" w:date="2023-03-09T07:14:00Z">
              <w:r>
                <w:rPr>
                  <w:rFonts w:ascii="Calibri" w:hAnsi="Calibri" w:cs="Calibri"/>
                  <w:color w:val="000000"/>
                  <w:sz w:val="16"/>
                  <w:szCs w:val="16"/>
                </w:rPr>
                <w:t>1810</w:t>
              </w:r>
            </w:ins>
          </w:p>
        </w:tc>
        <w:tc>
          <w:tcPr>
            <w:tcW w:w="454" w:type="dxa"/>
            <w:vAlign w:val="center"/>
          </w:tcPr>
          <w:p w14:paraId="71138F2B" w14:textId="34780E40" w:rsidR="00494D04" w:rsidRPr="007E0F91" w:rsidRDefault="00494D04" w:rsidP="00494D04">
            <w:pPr>
              <w:jc w:val="center"/>
              <w:rPr>
                <w:ins w:id="23358" w:author="Στάθης Καπ" w:date="2023-03-09T06:37:00Z"/>
                <w:sz w:val="16"/>
                <w:szCs w:val="16"/>
              </w:rPr>
            </w:pPr>
            <w:ins w:id="23359" w:author="Στάθης Καπ" w:date="2023-03-09T07:14:00Z">
              <w:r>
                <w:rPr>
                  <w:rFonts w:ascii="Calibri" w:hAnsi="Calibri" w:cs="Calibri"/>
                  <w:color w:val="000000"/>
                  <w:sz w:val="16"/>
                  <w:szCs w:val="16"/>
                </w:rPr>
                <w:t>0</w:t>
              </w:r>
            </w:ins>
          </w:p>
        </w:tc>
        <w:tc>
          <w:tcPr>
            <w:tcW w:w="454" w:type="dxa"/>
            <w:vAlign w:val="center"/>
          </w:tcPr>
          <w:p w14:paraId="166854DE" w14:textId="0C010144" w:rsidR="00494D04" w:rsidRPr="007E0F91" w:rsidRDefault="00494D04" w:rsidP="00494D04">
            <w:pPr>
              <w:jc w:val="center"/>
              <w:rPr>
                <w:ins w:id="23360" w:author="Στάθης Καπ" w:date="2023-03-09T06:37:00Z"/>
                <w:sz w:val="16"/>
                <w:szCs w:val="16"/>
              </w:rPr>
            </w:pPr>
            <w:ins w:id="23361"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3B8C8005" w14:textId="1D9A466D" w:rsidR="00494D04" w:rsidRPr="007E0F91" w:rsidRDefault="00494D04" w:rsidP="00494D04">
            <w:pPr>
              <w:jc w:val="center"/>
              <w:rPr>
                <w:ins w:id="23362" w:author="Στάθης Καπ" w:date="2023-03-09T06:37:00Z"/>
                <w:sz w:val="16"/>
                <w:szCs w:val="16"/>
              </w:rPr>
            </w:pPr>
            <w:ins w:id="23363" w:author="Στάθης Καπ" w:date="2023-03-09T07:14:00Z">
              <w:r>
                <w:rPr>
                  <w:rFonts w:ascii="Calibri" w:hAnsi="Calibri" w:cs="Calibri"/>
                  <w:color w:val="000000"/>
                  <w:sz w:val="16"/>
                  <w:szCs w:val="16"/>
                </w:rPr>
                <w:t>30.19</w:t>
              </w:r>
            </w:ins>
          </w:p>
        </w:tc>
      </w:tr>
      <w:tr w:rsidR="00494D04" w14:paraId="3C9BF604" w14:textId="77777777" w:rsidTr="009861B1">
        <w:trPr>
          <w:trHeight w:val="170"/>
          <w:jc w:val="center"/>
          <w:ins w:id="2336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0F32450" w14:textId="77777777" w:rsidR="00494D04" w:rsidRPr="007E0F91" w:rsidRDefault="00494D04" w:rsidP="00494D04">
            <w:pPr>
              <w:jc w:val="center"/>
              <w:rPr>
                <w:ins w:id="23365" w:author="Στάθης Καπ" w:date="2023-03-09T06:37:00Z"/>
                <w:sz w:val="16"/>
                <w:szCs w:val="16"/>
              </w:rPr>
            </w:pPr>
            <w:ins w:id="23366" w:author="Στάθης Καπ" w:date="2023-03-09T06:37:00Z">
              <w:r w:rsidRPr="009861B1">
                <w:rPr>
                  <w:rFonts w:ascii="Calibri" w:hAnsi="Calibri" w:cs="Calibri"/>
                  <w:color w:val="000000"/>
                  <w:sz w:val="16"/>
                  <w:szCs w:val="16"/>
                </w:rPr>
                <w:t>c208</w:t>
              </w:r>
            </w:ins>
          </w:p>
        </w:tc>
        <w:tc>
          <w:tcPr>
            <w:tcW w:w="565" w:type="dxa"/>
            <w:tcBorders>
              <w:left w:val="single" w:sz="4" w:space="0" w:color="auto"/>
            </w:tcBorders>
            <w:vAlign w:val="center"/>
          </w:tcPr>
          <w:p w14:paraId="3AC4F2C5" w14:textId="24A3A457" w:rsidR="00494D04" w:rsidRPr="007E0F91" w:rsidRDefault="00494D04" w:rsidP="00494D04">
            <w:pPr>
              <w:jc w:val="center"/>
              <w:rPr>
                <w:ins w:id="23367" w:author="Στάθης Καπ" w:date="2023-03-09T06:37:00Z"/>
                <w:sz w:val="16"/>
                <w:szCs w:val="16"/>
              </w:rPr>
            </w:pPr>
            <w:ins w:id="23368"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0A24403" w14:textId="3837EB15" w:rsidR="00494D04" w:rsidRPr="007E0F91" w:rsidRDefault="00494D04" w:rsidP="00494D04">
            <w:pPr>
              <w:jc w:val="center"/>
              <w:rPr>
                <w:ins w:id="23369" w:author="Στάθης Καπ" w:date="2023-03-09T06:37:00Z"/>
                <w:sz w:val="16"/>
                <w:szCs w:val="16"/>
              </w:rPr>
            </w:pPr>
            <w:ins w:id="23370"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5C17F5C3" w14:textId="116B508E" w:rsidR="00494D04" w:rsidRPr="007E0F91" w:rsidRDefault="00494D04" w:rsidP="00494D04">
            <w:pPr>
              <w:jc w:val="center"/>
              <w:rPr>
                <w:ins w:id="23371" w:author="Στάθης Καπ" w:date="2023-03-09T06:37:00Z"/>
                <w:sz w:val="16"/>
                <w:szCs w:val="16"/>
              </w:rPr>
            </w:pPr>
            <w:ins w:id="23372" w:author="Στάθης Καπ" w:date="2023-03-09T07:14:00Z">
              <w:r>
                <w:rPr>
                  <w:rFonts w:ascii="Calibri" w:hAnsi="Calibri" w:cs="Calibri"/>
                  <w:color w:val="000000"/>
                  <w:sz w:val="16"/>
                  <w:szCs w:val="16"/>
                </w:rPr>
                <w:t>1810</w:t>
              </w:r>
            </w:ins>
          </w:p>
        </w:tc>
        <w:tc>
          <w:tcPr>
            <w:tcW w:w="708" w:type="dxa"/>
            <w:vAlign w:val="center"/>
          </w:tcPr>
          <w:p w14:paraId="1E3C2F68" w14:textId="17716834" w:rsidR="00494D04" w:rsidRPr="007E0F91" w:rsidRDefault="00494D04" w:rsidP="00494D04">
            <w:pPr>
              <w:jc w:val="center"/>
              <w:rPr>
                <w:ins w:id="23373" w:author="Στάθης Καπ" w:date="2023-03-09T06:37:00Z"/>
                <w:sz w:val="16"/>
                <w:szCs w:val="16"/>
              </w:rPr>
            </w:pPr>
            <w:ins w:id="23374"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05F35C09" w14:textId="77777777" w:rsidR="00494D04" w:rsidRPr="007E0F91" w:rsidRDefault="00494D04" w:rsidP="00494D04">
            <w:pPr>
              <w:jc w:val="center"/>
              <w:rPr>
                <w:ins w:id="23375" w:author="Στάθης Καπ" w:date="2023-03-09T06:37:00Z"/>
                <w:sz w:val="16"/>
                <w:szCs w:val="16"/>
              </w:rPr>
            </w:pPr>
          </w:p>
        </w:tc>
        <w:tc>
          <w:tcPr>
            <w:tcW w:w="453" w:type="dxa"/>
            <w:tcBorders>
              <w:left w:val="single" w:sz="4" w:space="0" w:color="auto"/>
            </w:tcBorders>
            <w:vAlign w:val="center"/>
          </w:tcPr>
          <w:p w14:paraId="641E8209" w14:textId="391AB18A" w:rsidR="00494D04" w:rsidRPr="007E0F91" w:rsidRDefault="00494D04" w:rsidP="00494D04">
            <w:pPr>
              <w:jc w:val="center"/>
              <w:rPr>
                <w:ins w:id="23376" w:author="Στάθης Καπ" w:date="2023-03-09T06:37:00Z"/>
                <w:sz w:val="16"/>
                <w:szCs w:val="16"/>
              </w:rPr>
            </w:pPr>
            <w:ins w:id="23377" w:author="Στάθης Καπ" w:date="2023-03-09T07:14:00Z">
              <w:r>
                <w:rPr>
                  <w:rFonts w:ascii="Calibri" w:hAnsi="Calibri" w:cs="Calibri"/>
                  <w:color w:val="000000"/>
                  <w:sz w:val="16"/>
                  <w:szCs w:val="16"/>
                </w:rPr>
                <w:t>1810</w:t>
              </w:r>
            </w:ins>
          </w:p>
        </w:tc>
        <w:tc>
          <w:tcPr>
            <w:tcW w:w="454" w:type="dxa"/>
            <w:vAlign w:val="center"/>
          </w:tcPr>
          <w:p w14:paraId="016F7907" w14:textId="089F168F" w:rsidR="00494D04" w:rsidRPr="007E0F91" w:rsidRDefault="00494D04" w:rsidP="00494D04">
            <w:pPr>
              <w:jc w:val="center"/>
              <w:rPr>
                <w:ins w:id="23378" w:author="Στάθης Καπ" w:date="2023-03-09T06:37:00Z"/>
                <w:sz w:val="16"/>
                <w:szCs w:val="16"/>
              </w:rPr>
            </w:pPr>
            <w:ins w:id="23379" w:author="Στάθης Καπ" w:date="2023-03-09T07:14:00Z">
              <w:r>
                <w:rPr>
                  <w:rFonts w:ascii="Calibri" w:hAnsi="Calibri" w:cs="Calibri"/>
                  <w:color w:val="000000"/>
                  <w:sz w:val="16"/>
                  <w:szCs w:val="16"/>
                </w:rPr>
                <w:t>0</w:t>
              </w:r>
            </w:ins>
          </w:p>
        </w:tc>
        <w:tc>
          <w:tcPr>
            <w:tcW w:w="454" w:type="dxa"/>
            <w:vAlign w:val="center"/>
          </w:tcPr>
          <w:p w14:paraId="2C82A848" w14:textId="277022B7" w:rsidR="00494D04" w:rsidRPr="007E0F91" w:rsidRDefault="00494D04" w:rsidP="00494D04">
            <w:pPr>
              <w:jc w:val="center"/>
              <w:rPr>
                <w:ins w:id="23380" w:author="Στάθης Καπ" w:date="2023-03-09T06:37:00Z"/>
                <w:sz w:val="16"/>
                <w:szCs w:val="16"/>
              </w:rPr>
            </w:pPr>
            <w:ins w:id="23381" w:author="Στάθης Καπ" w:date="2023-03-09T07:14:00Z">
              <w:r>
                <w:rPr>
                  <w:rFonts w:ascii="Calibri" w:hAnsi="Calibri" w:cs="Calibri"/>
                  <w:color w:val="000000"/>
                  <w:sz w:val="16"/>
                  <w:szCs w:val="16"/>
                </w:rPr>
                <w:t>0.152</w:t>
              </w:r>
            </w:ins>
          </w:p>
        </w:tc>
        <w:tc>
          <w:tcPr>
            <w:tcW w:w="457" w:type="dxa"/>
            <w:tcBorders>
              <w:right w:val="single" w:sz="4" w:space="0" w:color="auto"/>
            </w:tcBorders>
            <w:vAlign w:val="center"/>
          </w:tcPr>
          <w:p w14:paraId="2B7EA87A" w14:textId="13F08520" w:rsidR="00494D04" w:rsidRPr="007E0F91" w:rsidRDefault="00494D04" w:rsidP="00494D04">
            <w:pPr>
              <w:jc w:val="center"/>
              <w:rPr>
                <w:ins w:id="23382" w:author="Στάθης Καπ" w:date="2023-03-09T06:37:00Z"/>
                <w:sz w:val="16"/>
                <w:szCs w:val="16"/>
              </w:rPr>
            </w:pPr>
            <w:ins w:id="23383" w:author="Στάθης Καπ" w:date="2023-03-09T07:14:00Z">
              <w:r>
                <w:rPr>
                  <w:rFonts w:ascii="Calibri" w:hAnsi="Calibri" w:cs="Calibri"/>
                  <w:color w:val="000000"/>
                  <w:sz w:val="16"/>
                  <w:szCs w:val="16"/>
                </w:rPr>
                <w:t>25.85</w:t>
              </w:r>
            </w:ins>
          </w:p>
        </w:tc>
        <w:tc>
          <w:tcPr>
            <w:tcW w:w="453" w:type="dxa"/>
            <w:tcBorders>
              <w:left w:val="single" w:sz="4" w:space="0" w:color="auto"/>
            </w:tcBorders>
            <w:vAlign w:val="center"/>
          </w:tcPr>
          <w:p w14:paraId="351218E4" w14:textId="7D74D0F1" w:rsidR="00494D04" w:rsidRPr="007E0F91" w:rsidRDefault="00494D04" w:rsidP="00494D04">
            <w:pPr>
              <w:jc w:val="center"/>
              <w:rPr>
                <w:ins w:id="23384" w:author="Στάθης Καπ" w:date="2023-03-09T06:37:00Z"/>
                <w:sz w:val="16"/>
                <w:szCs w:val="16"/>
              </w:rPr>
            </w:pPr>
            <w:ins w:id="23385" w:author="Στάθης Καπ" w:date="2023-03-09T07:14:00Z">
              <w:r>
                <w:rPr>
                  <w:rFonts w:ascii="Calibri" w:hAnsi="Calibri" w:cs="Calibri"/>
                  <w:color w:val="000000"/>
                  <w:sz w:val="16"/>
                  <w:szCs w:val="16"/>
                </w:rPr>
                <w:t>1810</w:t>
              </w:r>
            </w:ins>
          </w:p>
        </w:tc>
        <w:tc>
          <w:tcPr>
            <w:tcW w:w="454" w:type="dxa"/>
            <w:vAlign w:val="center"/>
          </w:tcPr>
          <w:p w14:paraId="1251A661" w14:textId="3576CCC6" w:rsidR="00494D04" w:rsidRPr="007E0F91" w:rsidRDefault="00494D04" w:rsidP="00494D04">
            <w:pPr>
              <w:jc w:val="center"/>
              <w:rPr>
                <w:ins w:id="23386" w:author="Στάθης Καπ" w:date="2023-03-09T06:37:00Z"/>
                <w:sz w:val="16"/>
                <w:szCs w:val="16"/>
              </w:rPr>
            </w:pPr>
            <w:ins w:id="23387" w:author="Στάθης Καπ" w:date="2023-03-09T07:14:00Z">
              <w:r>
                <w:rPr>
                  <w:rFonts w:ascii="Calibri" w:hAnsi="Calibri" w:cs="Calibri"/>
                  <w:color w:val="000000"/>
                  <w:sz w:val="16"/>
                  <w:szCs w:val="16"/>
                </w:rPr>
                <w:t>0</w:t>
              </w:r>
            </w:ins>
          </w:p>
        </w:tc>
        <w:tc>
          <w:tcPr>
            <w:tcW w:w="454" w:type="dxa"/>
            <w:vAlign w:val="center"/>
          </w:tcPr>
          <w:p w14:paraId="61689444" w14:textId="2B094214" w:rsidR="00494D04" w:rsidRPr="007E0F91" w:rsidRDefault="00494D04" w:rsidP="00494D04">
            <w:pPr>
              <w:jc w:val="center"/>
              <w:rPr>
                <w:ins w:id="23388" w:author="Στάθης Καπ" w:date="2023-03-09T06:37:00Z"/>
                <w:sz w:val="16"/>
                <w:szCs w:val="16"/>
              </w:rPr>
            </w:pPr>
            <w:ins w:id="23389" w:author="Στάθης Καπ" w:date="2023-03-09T07:14:00Z">
              <w:r>
                <w:rPr>
                  <w:rFonts w:ascii="Calibri" w:hAnsi="Calibri" w:cs="Calibri"/>
                  <w:color w:val="000000"/>
                  <w:sz w:val="16"/>
                  <w:szCs w:val="16"/>
                </w:rPr>
                <w:t>0.132</w:t>
              </w:r>
            </w:ins>
          </w:p>
        </w:tc>
        <w:tc>
          <w:tcPr>
            <w:tcW w:w="454" w:type="dxa"/>
            <w:tcBorders>
              <w:right w:val="single" w:sz="4" w:space="0" w:color="auto"/>
            </w:tcBorders>
            <w:vAlign w:val="center"/>
          </w:tcPr>
          <w:p w14:paraId="040CDFAB" w14:textId="1D38BF40" w:rsidR="00494D04" w:rsidRPr="007E0F91" w:rsidRDefault="00494D04" w:rsidP="00494D04">
            <w:pPr>
              <w:jc w:val="center"/>
              <w:rPr>
                <w:ins w:id="23390" w:author="Στάθης Καπ" w:date="2023-03-09T06:37:00Z"/>
                <w:sz w:val="16"/>
                <w:szCs w:val="16"/>
              </w:rPr>
            </w:pPr>
            <w:ins w:id="23391" w:author="Στάθης Καπ" w:date="2023-03-09T07:14:00Z">
              <w:r>
                <w:rPr>
                  <w:rFonts w:ascii="Calibri" w:hAnsi="Calibri" w:cs="Calibri"/>
                  <w:color w:val="000000"/>
                  <w:sz w:val="16"/>
                  <w:szCs w:val="16"/>
                </w:rPr>
                <w:t>35.61</w:t>
              </w:r>
            </w:ins>
          </w:p>
        </w:tc>
        <w:tc>
          <w:tcPr>
            <w:tcW w:w="453" w:type="dxa"/>
            <w:tcBorders>
              <w:left w:val="single" w:sz="4" w:space="0" w:color="auto"/>
            </w:tcBorders>
            <w:vAlign w:val="center"/>
          </w:tcPr>
          <w:p w14:paraId="7CED4E93" w14:textId="1C8E9F0D" w:rsidR="00494D04" w:rsidRPr="007E0F91" w:rsidRDefault="00494D04" w:rsidP="00494D04">
            <w:pPr>
              <w:jc w:val="center"/>
              <w:rPr>
                <w:ins w:id="23392" w:author="Στάθης Καπ" w:date="2023-03-09T06:37:00Z"/>
                <w:sz w:val="16"/>
                <w:szCs w:val="16"/>
              </w:rPr>
            </w:pPr>
            <w:ins w:id="23393" w:author="Στάθης Καπ" w:date="2023-03-09T07:14:00Z">
              <w:r>
                <w:rPr>
                  <w:rFonts w:ascii="Calibri" w:hAnsi="Calibri" w:cs="Calibri"/>
                  <w:color w:val="000000"/>
                  <w:sz w:val="16"/>
                  <w:szCs w:val="16"/>
                </w:rPr>
                <w:t>1810</w:t>
              </w:r>
            </w:ins>
          </w:p>
        </w:tc>
        <w:tc>
          <w:tcPr>
            <w:tcW w:w="454" w:type="dxa"/>
            <w:vAlign w:val="center"/>
          </w:tcPr>
          <w:p w14:paraId="36EC6B18" w14:textId="750993F4" w:rsidR="00494D04" w:rsidRPr="007E0F91" w:rsidRDefault="00494D04" w:rsidP="00494D04">
            <w:pPr>
              <w:jc w:val="center"/>
              <w:rPr>
                <w:ins w:id="23394" w:author="Στάθης Καπ" w:date="2023-03-09T06:37:00Z"/>
                <w:sz w:val="16"/>
                <w:szCs w:val="16"/>
              </w:rPr>
            </w:pPr>
            <w:ins w:id="23395" w:author="Στάθης Καπ" w:date="2023-03-09T07:14:00Z">
              <w:r>
                <w:rPr>
                  <w:rFonts w:ascii="Calibri" w:hAnsi="Calibri" w:cs="Calibri"/>
                  <w:color w:val="000000"/>
                  <w:sz w:val="16"/>
                  <w:szCs w:val="16"/>
                </w:rPr>
                <w:t>0</w:t>
              </w:r>
            </w:ins>
          </w:p>
        </w:tc>
        <w:tc>
          <w:tcPr>
            <w:tcW w:w="454" w:type="dxa"/>
            <w:vAlign w:val="center"/>
          </w:tcPr>
          <w:p w14:paraId="26D53DC7" w14:textId="7A71AD06" w:rsidR="00494D04" w:rsidRPr="007E0F91" w:rsidRDefault="00494D04" w:rsidP="00494D04">
            <w:pPr>
              <w:jc w:val="center"/>
              <w:rPr>
                <w:ins w:id="23396" w:author="Στάθης Καπ" w:date="2023-03-09T06:37:00Z"/>
                <w:sz w:val="16"/>
                <w:szCs w:val="16"/>
              </w:rPr>
            </w:pPr>
            <w:ins w:id="23397" w:author="Στάθης Καπ" w:date="2023-03-09T07:14:00Z">
              <w:r>
                <w:rPr>
                  <w:rFonts w:ascii="Calibri" w:hAnsi="Calibri" w:cs="Calibri"/>
                  <w:color w:val="000000"/>
                  <w:sz w:val="16"/>
                  <w:szCs w:val="16"/>
                </w:rPr>
                <w:t>0.139</w:t>
              </w:r>
            </w:ins>
          </w:p>
        </w:tc>
        <w:tc>
          <w:tcPr>
            <w:tcW w:w="461" w:type="dxa"/>
            <w:tcBorders>
              <w:right w:val="single" w:sz="4" w:space="0" w:color="auto"/>
            </w:tcBorders>
            <w:vAlign w:val="center"/>
          </w:tcPr>
          <w:p w14:paraId="5DAFCEC3" w14:textId="7607B2DE" w:rsidR="00494D04" w:rsidRPr="007E0F91" w:rsidRDefault="00494D04" w:rsidP="00494D04">
            <w:pPr>
              <w:jc w:val="center"/>
              <w:rPr>
                <w:ins w:id="23398" w:author="Στάθης Καπ" w:date="2023-03-09T06:37:00Z"/>
                <w:sz w:val="16"/>
                <w:szCs w:val="16"/>
              </w:rPr>
            </w:pPr>
            <w:ins w:id="23399" w:author="Στάθης Καπ" w:date="2023-03-09T07:14:00Z">
              <w:r>
                <w:rPr>
                  <w:rFonts w:ascii="Calibri" w:hAnsi="Calibri" w:cs="Calibri"/>
                  <w:color w:val="000000"/>
                  <w:sz w:val="16"/>
                  <w:szCs w:val="16"/>
                </w:rPr>
                <w:t>32.2</w:t>
              </w:r>
            </w:ins>
          </w:p>
        </w:tc>
      </w:tr>
      <w:tr w:rsidR="00494D04" w14:paraId="7A35BCF6" w14:textId="77777777" w:rsidTr="009861B1">
        <w:trPr>
          <w:trHeight w:val="170"/>
          <w:jc w:val="center"/>
          <w:ins w:id="2340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639D5DD" w14:textId="77777777" w:rsidR="00494D04" w:rsidRPr="007E0F91" w:rsidRDefault="00494D04" w:rsidP="00494D04">
            <w:pPr>
              <w:jc w:val="center"/>
              <w:rPr>
                <w:ins w:id="23401" w:author="Στάθης Καπ" w:date="2023-03-09T06:37:00Z"/>
                <w:sz w:val="16"/>
                <w:szCs w:val="16"/>
              </w:rPr>
            </w:pPr>
            <w:ins w:id="23402" w:author="Στάθης Καπ" w:date="2023-03-09T06:37:00Z">
              <w:r w:rsidRPr="009861B1">
                <w:rPr>
                  <w:rFonts w:ascii="Calibri" w:hAnsi="Calibri" w:cs="Calibri"/>
                  <w:color w:val="000000"/>
                  <w:sz w:val="16"/>
                  <w:szCs w:val="16"/>
                </w:rPr>
                <w:t>r101</w:t>
              </w:r>
            </w:ins>
          </w:p>
        </w:tc>
        <w:tc>
          <w:tcPr>
            <w:tcW w:w="565" w:type="dxa"/>
            <w:tcBorders>
              <w:left w:val="single" w:sz="4" w:space="0" w:color="auto"/>
            </w:tcBorders>
            <w:vAlign w:val="center"/>
          </w:tcPr>
          <w:p w14:paraId="33CE5408" w14:textId="7E641726" w:rsidR="00494D04" w:rsidRPr="007E0F91" w:rsidRDefault="00494D04" w:rsidP="00494D04">
            <w:pPr>
              <w:jc w:val="center"/>
              <w:rPr>
                <w:ins w:id="23403" w:author="Στάθης Καπ" w:date="2023-03-09T06:37:00Z"/>
                <w:sz w:val="16"/>
                <w:szCs w:val="16"/>
              </w:rPr>
            </w:pPr>
            <w:ins w:id="23404" w:author="Στάθης Καπ" w:date="2023-03-09T07:14:00Z">
              <w:r>
                <w:rPr>
                  <w:rFonts w:ascii="Calibri" w:hAnsi="Calibri" w:cs="Calibri"/>
                  <w:color w:val="000000"/>
                  <w:sz w:val="16"/>
                  <w:szCs w:val="16"/>
                </w:rPr>
                <w:t>611</w:t>
              </w:r>
            </w:ins>
          </w:p>
        </w:tc>
        <w:tc>
          <w:tcPr>
            <w:tcW w:w="679" w:type="dxa"/>
            <w:tcBorders>
              <w:right w:val="single" w:sz="4" w:space="0" w:color="auto"/>
            </w:tcBorders>
            <w:vAlign w:val="center"/>
          </w:tcPr>
          <w:p w14:paraId="0D7A7B18" w14:textId="0341E721" w:rsidR="00494D04" w:rsidRPr="007E0F91" w:rsidRDefault="00494D04" w:rsidP="00494D04">
            <w:pPr>
              <w:jc w:val="center"/>
              <w:rPr>
                <w:ins w:id="23405" w:author="Στάθης Καπ" w:date="2023-03-09T06:37:00Z"/>
                <w:sz w:val="16"/>
                <w:szCs w:val="16"/>
              </w:rPr>
            </w:pPr>
            <w:ins w:id="23406" w:author="Στάθης Καπ" w:date="2023-03-09T07:14:00Z">
              <w:r>
                <w:rPr>
                  <w:rFonts w:ascii="Calibri" w:hAnsi="Calibri" w:cs="Calibri"/>
                  <w:color w:val="000000"/>
                  <w:sz w:val="16"/>
                  <w:szCs w:val="16"/>
                </w:rPr>
                <w:t>601</w:t>
              </w:r>
            </w:ins>
          </w:p>
        </w:tc>
        <w:tc>
          <w:tcPr>
            <w:tcW w:w="453" w:type="dxa"/>
            <w:tcBorders>
              <w:left w:val="single" w:sz="4" w:space="0" w:color="auto"/>
            </w:tcBorders>
            <w:vAlign w:val="center"/>
          </w:tcPr>
          <w:p w14:paraId="2ED1066F" w14:textId="1CA2AA2D" w:rsidR="00494D04" w:rsidRPr="007E0F91" w:rsidRDefault="00494D04" w:rsidP="00494D04">
            <w:pPr>
              <w:jc w:val="center"/>
              <w:rPr>
                <w:ins w:id="23407" w:author="Στάθης Καπ" w:date="2023-03-09T06:37:00Z"/>
                <w:sz w:val="16"/>
                <w:szCs w:val="16"/>
              </w:rPr>
            </w:pPr>
            <w:ins w:id="23408" w:author="Στάθης Καπ" w:date="2023-03-09T07:14:00Z">
              <w:r>
                <w:rPr>
                  <w:rFonts w:ascii="Calibri" w:hAnsi="Calibri" w:cs="Calibri"/>
                  <w:color w:val="000000"/>
                  <w:sz w:val="16"/>
                  <w:szCs w:val="16"/>
                </w:rPr>
                <w:t>510</w:t>
              </w:r>
            </w:ins>
          </w:p>
        </w:tc>
        <w:tc>
          <w:tcPr>
            <w:tcW w:w="708" w:type="dxa"/>
            <w:vAlign w:val="center"/>
          </w:tcPr>
          <w:p w14:paraId="23F0AB70" w14:textId="40A5D002" w:rsidR="00494D04" w:rsidRPr="007E0F91" w:rsidRDefault="00494D04" w:rsidP="00494D04">
            <w:pPr>
              <w:jc w:val="center"/>
              <w:rPr>
                <w:ins w:id="23409" w:author="Στάθης Καπ" w:date="2023-03-09T06:37:00Z"/>
                <w:sz w:val="16"/>
                <w:szCs w:val="16"/>
              </w:rPr>
            </w:pPr>
            <w:ins w:id="23410" w:author="Στάθης Καπ" w:date="2023-03-09T07:14:00Z">
              <w:r>
                <w:rPr>
                  <w:rFonts w:ascii="Calibri" w:hAnsi="Calibri" w:cs="Calibri"/>
                  <w:color w:val="000000"/>
                  <w:sz w:val="16"/>
                  <w:szCs w:val="16"/>
                </w:rPr>
                <w:t>16.53</w:t>
              </w:r>
            </w:ins>
          </w:p>
        </w:tc>
        <w:tc>
          <w:tcPr>
            <w:tcW w:w="652" w:type="dxa"/>
            <w:vMerge/>
            <w:tcBorders>
              <w:right w:val="single" w:sz="4" w:space="0" w:color="auto"/>
            </w:tcBorders>
            <w:vAlign w:val="center"/>
          </w:tcPr>
          <w:p w14:paraId="62EDBCBB" w14:textId="77777777" w:rsidR="00494D04" w:rsidRPr="007E0F91" w:rsidRDefault="00494D04" w:rsidP="00494D04">
            <w:pPr>
              <w:jc w:val="center"/>
              <w:rPr>
                <w:ins w:id="23411" w:author="Στάθης Καπ" w:date="2023-03-09T06:37:00Z"/>
                <w:sz w:val="16"/>
                <w:szCs w:val="16"/>
              </w:rPr>
            </w:pPr>
          </w:p>
        </w:tc>
        <w:tc>
          <w:tcPr>
            <w:tcW w:w="453" w:type="dxa"/>
            <w:tcBorders>
              <w:left w:val="single" w:sz="4" w:space="0" w:color="auto"/>
            </w:tcBorders>
            <w:vAlign w:val="center"/>
          </w:tcPr>
          <w:p w14:paraId="556E31FE" w14:textId="1845B6CF" w:rsidR="00494D04" w:rsidRPr="007E0F91" w:rsidRDefault="00494D04" w:rsidP="00494D04">
            <w:pPr>
              <w:jc w:val="center"/>
              <w:rPr>
                <w:ins w:id="23412" w:author="Στάθης Καπ" w:date="2023-03-09T06:37:00Z"/>
                <w:sz w:val="16"/>
                <w:szCs w:val="16"/>
              </w:rPr>
            </w:pPr>
            <w:ins w:id="23413" w:author="Στάθης Καπ" w:date="2023-03-09T07:14:00Z">
              <w:r>
                <w:rPr>
                  <w:rFonts w:ascii="Calibri" w:hAnsi="Calibri" w:cs="Calibri"/>
                  <w:color w:val="000000"/>
                  <w:sz w:val="16"/>
                  <w:szCs w:val="16"/>
                </w:rPr>
                <w:t>385</w:t>
              </w:r>
            </w:ins>
          </w:p>
        </w:tc>
        <w:tc>
          <w:tcPr>
            <w:tcW w:w="454" w:type="dxa"/>
            <w:vAlign w:val="center"/>
          </w:tcPr>
          <w:p w14:paraId="7F80B1DD" w14:textId="495846AA" w:rsidR="00494D04" w:rsidRPr="007E0F91" w:rsidRDefault="00494D04" w:rsidP="00494D04">
            <w:pPr>
              <w:jc w:val="center"/>
              <w:rPr>
                <w:ins w:id="23414" w:author="Στάθης Καπ" w:date="2023-03-09T06:37:00Z"/>
                <w:sz w:val="16"/>
                <w:szCs w:val="16"/>
              </w:rPr>
            </w:pPr>
            <w:ins w:id="23415" w:author="Στάθης Καπ" w:date="2023-03-09T07:14:00Z">
              <w:r>
                <w:rPr>
                  <w:rFonts w:ascii="Calibri" w:hAnsi="Calibri" w:cs="Calibri"/>
                  <w:color w:val="000000"/>
                  <w:sz w:val="16"/>
                  <w:szCs w:val="16"/>
                </w:rPr>
                <w:t>24.51</w:t>
              </w:r>
            </w:ins>
          </w:p>
        </w:tc>
        <w:tc>
          <w:tcPr>
            <w:tcW w:w="454" w:type="dxa"/>
            <w:vAlign w:val="center"/>
          </w:tcPr>
          <w:p w14:paraId="07346E43" w14:textId="236A8740" w:rsidR="00494D04" w:rsidRPr="007E0F91" w:rsidRDefault="00494D04" w:rsidP="00494D04">
            <w:pPr>
              <w:jc w:val="center"/>
              <w:rPr>
                <w:ins w:id="23416" w:author="Στάθης Καπ" w:date="2023-03-09T06:37:00Z"/>
                <w:sz w:val="16"/>
                <w:szCs w:val="16"/>
              </w:rPr>
            </w:pPr>
            <w:ins w:id="23417" w:author="Στάθης Καπ" w:date="2023-03-09T07:14:00Z">
              <w:r>
                <w:rPr>
                  <w:rFonts w:ascii="Calibri" w:hAnsi="Calibri" w:cs="Calibri"/>
                  <w:color w:val="000000"/>
                  <w:sz w:val="16"/>
                  <w:szCs w:val="16"/>
                </w:rPr>
                <w:t>0.319</w:t>
              </w:r>
            </w:ins>
          </w:p>
        </w:tc>
        <w:tc>
          <w:tcPr>
            <w:tcW w:w="457" w:type="dxa"/>
            <w:tcBorders>
              <w:right w:val="single" w:sz="4" w:space="0" w:color="auto"/>
            </w:tcBorders>
            <w:vAlign w:val="center"/>
          </w:tcPr>
          <w:p w14:paraId="0176C74D" w14:textId="48D35A4C" w:rsidR="00494D04" w:rsidRPr="007E0F91" w:rsidRDefault="00494D04" w:rsidP="00494D04">
            <w:pPr>
              <w:jc w:val="center"/>
              <w:rPr>
                <w:ins w:id="23418" w:author="Στάθης Καπ" w:date="2023-03-09T06:37:00Z"/>
                <w:sz w:val="16"/>
                <w:szCs w:val="16"/>
              </w:rPr>
            </w:pPr>
            <w:ins w:id="23419" w:author="Στάθης Καπ" w:date="2023-03-09T07:14:00Z">
              <w:r>
                <w:rPr>
                  <w:rFonts w:ascii="Calibri" w:hAnsi="Calibri" w:cs="Calibri"/>
                  <w:color w:val="000000"/>
                  <w:sz w:val="16"/>
                  <w:szCs w:val="16"/>
                </w:rPr>
                <w:t>19.85</w:t>
              </w:r>
            </w:ins>
          </w:p>
        </w:tc>
        <w:tc>
          <w:tcPr>
            <w:tcW w:w="453" w:type="dxa"/>
            <w:tcBorders>
              <w:left w:val="single" w:sz="4" w:space="0" w:color="auto"/>
            </w:tcBorders>
            <w:vAlign w:val="center"/>
          </w:tcPr>
          <w:p w14:paraId="44C888F9" w14:textId="689A693E" w:rsidR="00494D04" w:rsidRPr="007E0F91" w:rsidRDefault="00494D04" w:rsidP="00494D04">
            <w:pPr>
              <w:jc w:val="center"/>
              <w:rPr>
                <w:ins w:id="23420" w:author="Στάθης Καπ" w:date="2023-03-09T06:37:00Z"/>
                <w:sz w:val="16"/>
                <w:szCs w:val="16"/>
              </w:rPr>
            </w:pPr>
            <w:ins w:id="23421" w:author="Στάθης Καπ" w:date="2023-03-09T07:14:00Z">
              <w:r>
                <w:rPr>
                  <w:rFonts w:ascii="Calibri" w:hAnsi="Calibri" w:cs="Calibri"/>
                  <w:color w:val="000000"/>
                  <w:sz w:val="16"/>
                  <w:szCs w:val="16"/>
                </w:rPr>
                <w:t>446</w:t>
              </w:r>
            </w:ins>
          </w:p>
        </w:tc>
        <w:tc>
          <w:tcPr>
            <w:tcW w:w="454" w:type="dxa"/>
            <w:vAlign w:val="center"/>
          </w:tcPr>
          <w:p w14:paraId="5C3B948B" w14:textId="34F432CD" w:rsidR="00494D04" w:rsidRPr="007E0F91" w:rsidRDefault="00494D04" w:rsidP="00494D04">
            <w:pPr>
              <w:jc w:val="center"/>
              <w:rPr>
                <w:ins w:id="23422" w:author="Στάθης Καπ" w:date="2023-03-09T06:37:00Z"/>
                <w:sz w:val="16"/>
                <w:szCs w:val="16"/>
              </w:rPr>
            </w:pPr>
            <w:ins w:id="23423" w:author="Στάθης Καπ" w:date="2023-03-09T07:14:00Z">
              <w:r>
                <w:rPr>
                  <w:rFonts w:ascii="Calibri" w:hAnsi="Calibri" w:cs="Calibri"/>
                  <w:color w:val="000000"/>
                  <w:sz w:val="16"/>
                  <w:szCs w:val="16"/>
                </w:rPr>
                <w:t>12.55</w:t>
              </w:r>
            </w:ins>
          </w:p>
        </w:tc>
        <w:tc>
          <w:tcPr>
            <w:tcW w:w="454" w:type="dxa"/>
            <w:vAlign w:val="center"/>
          </w:tcPr>
          <w:p w14:paraId="74BE86DD" w14:textId="1A49F13D" w:rsidR="00494D04" w:rsidRPr="007E0F91" w:rsidRDefault="00494D04" w:rsidP="00494D04">
            <w:pPr>
              <w:jc w:val="center"/>
              <w:rPr>
                <w:ins w:id="23424" w:author="Στάθης Καπ" w:date="2023-03-09T06:37:00Z"/>
                <w:sz w:val="16"/>
                <w:szCs w:val="16"/>
              </w:rPr>
            </w:pPr>
            <w:ins w:id="23425" w:author="Στάθης Καπ" w:date="2023-03-09T07:14:00Z">
              <w:r>
                <w:rPr>
                  <w:rFonts w:ascii="Calibri" w:hAnsi="Calibri" w:cs="Calibri"/>
                  <w:color w:val="000000"/>
                  <w:sz w:val="16"/>
                  <w:szCs w:val="16"/>
                </w:rPr>
                <w:t>0.282</w:t>
              </w:r>
            </w:ins>
          </w:p>
        </w:tc>
        <w:tc>
          <w:tcPr>
            <w:tcW w:w="454" w:type="dxa"/>
            <w:tcBorders>
              <w:right w:val="single" w:sz="4" w:space="0" w:color="auto"/>
            </w:tcBorders>
            <w:vAlign w:val="center"/>
          </w:tcPr>
          <w:p w14:paraId="4C48BB7A" w14:textId="21B87EB7" w:rsidR="00494D04" w:rsidRPr="007E0F91" w:rsidRDefault="00494D04" w:rsidP="00494D04">
            <w:pPr>
              <w:jc w:val="center"/>
              <w:rPr>
                <w:ins w:id="23426" w:author="Στάθης Καπ" w:date="2023-03-09T06:37:00Z"/>
                <w:sz w:val="16"/>
                <w:szCs w:val="16"/>
              </w:rPr>
            </w:pPr>
            <w:ins w:id="23427" w:author="Στάθης Καπ" w:date="2023-03-09T07:14:00Z">
              <w:r>
                <w:rPr>
                  <w:rFonts w:ascii="Calibri" w:hAnsi="Calibri" w:cs="Calibri"/>
                  <w:color w:val="000000"/>
                  <w:sz w:val="16"/>
                  <w:szCs w:val="16"/>
                </w:rPr>
                <w:t>29.15</w:t>
              </w:r>
            </w:ins>
          </w:p>
        </w:tc>
        <w:tc>
          <w:tcPr>
            <w:tcW w:w="453" w:type="dxa"/>
            <w:tcBorders>
              <w:left w:val="single" w:sz="4" w:space="0" w:color="auto"/>
            </w:tcBorders>
            <w:vAlign w:val="center"/>
          </w:tcPr>
          <w:p w14:paraId="1D4D2671" w14:textId="1E3CD9CF" w:rsidR="00494D04" w:rsidRPr="007E0F91" w:rsidRDefault="00494D04" w:rsidP="00494D04">
            <w:pPr>
              <w:jc w:val="center"/>
              <w:rPr>
                <w:ins w:id="23428" w:author="Στάθης Καπ" w:date="2023-03-09T06:37:00Z"/>
                <w:sz w:val="16"/>
                <w:szCs w:val="16"/>
              </w:rPr>
            </w:pPr>
            <w:ins w:id="23429" w:author="Στάθης Καπ" w:date="2023-03-09T07:14:00Z">
              <w:r>
                <w:rPr>
                  <w:rFonts w:ascii="Calibri" w:hAnsi="Calibri" w:cs="Calibri"/>
                  <w:color w:val="000000"/>
                  <w:sz w:val="16"/>
                  <w:szCs w:val="16"/>
                </w:rPr>
                <w:t>332</w:t>
              </w:r>
            </w:ins>
          </w:p>
        </w:tc>
        <w:tc>
          <w:tcPr>
            <w:tcW w:w="454" w:type="dxa"/>
            <w:vAlign w:val="center"/>
          </w:tcPr>
          <w:p w14:paraId="33C87ED7" w14:textId="08E0D130" w:rsidR="00494D04" w:rsidRPr="007E0F91" w:rsidRDefault="00494D04" w:rsidP="00494D04">
            <w:pPr>
              <w:jc w:val="center"/>
              <w:rPr>
                <w:ins w:id="23430" w:author="Στάθης Καπ" w:date="2023-03-09T06:37:00Z"/>
                <w:sz w:val="16"/>
                <w:szCs w:val="16"/>
              </w:rPr>
            </w:pPr>
            <w:ins w:id="23431" w:author="Στάθης Καπ" w:date="2023-03-09T07:14:00Z">
              <w:r>
                <w:rPr>
                  <w:rFonts w:ascii="Calibri" w:hAnsi="Calibri" w:cs="Calibri"/>
                  <w:color w:val="000000"/>
                  <w:sz w:val="16"/>
                  <w:szCs w:val="16"/>
                </w:rPr>
                <w:t>34.9</w:t>
              </w:r>
            </w:ins>
          </w:p>
        </w:tc>
        <w:tc>
          <w:tcPr>
            <w:tcW w:w="454" w:type="dxa"/>
            <w:vAlign w:val="center"/>
          </w:tcPr>
          <w:p w14:paraId="2DB6C404" w14:textId="457D81EA" w:rsidR="00494D04" w:rsidRPr="007E0F91" w:rsidRDefault="00494D04" w:rsidP="00494D04">
            <w:pPr>
              <w:jc w:val="center"/>
              <w:rPr>
                <w:ins w:id="23432" w:author="Στάθης Καπ" w:date="2023-03-09T06:37:00Z"/>
                <w:sz w:val="16"/>
                <w:szCs w:val="16"/>
              </w:rPr>
            </w:pPr>
            <w:ins w:id="23433" w:author="Στάθης Καπ" w:date="2023-03-09T07:14:00Z">
              <w:r>
                <w:rPr>
                  <w:rFonts w:ascii="Calibri" w:hAnsi="Calibri" w:cs="Calibri"/>
                  <w:color w:val="000000"/>
                  <w:sz w:val="16"/>
                  <w:szCs w:val="16"/>
                </w:rPr>
                <w:t>0.269</w:t>
              </w:r>
            </w:ins>
          </w:p>
        </w:tc>
        <w:tc>
          <w:tcPr>
            <w:tcW w:w="461" w:type="dxa"/>
            <w:tcBorders>
              <w:right w:val="single" w:sz="4" w:space="0" w:color="auto"/>
            </w:tcBorders>
            <w:vAlign w:val="center"/>
          </w:tcPr>
          <w:p w14:paraId="578A92FC" w14:textId="7AEDCD03" w:rsidR="00494D04" w:rsidRPr="007E0F91" w:rsidRDefault="00494D04" w:rsidP="00494D04">
            <w:pPr>
              <w:jc w:val="center"/>
              <w:rPr>
                <w:ins w:id="23434" w:author="Στάθης Καπ" w:date="2023-03-09T06:37:00Z"/>
                <w:sz w:val="16"/>
                <w:szCs w:val="16"/>
              </w:rPr>
            </w:pPr>
            <w:ins w:id="23435" w:author="Στάθης Καπ" w:date="2023-03-09T07:14:00Z">
              <w:r>
                <w:rPr>
                  <w:rFonts w:ascii="Calibri" w:hAnsi="Calibri" w:cs="Calibri"/>
                  <w:color w:val="000000"/>
                  <w:sz w:val="16"/>
                  <w:szCs w:val="16"/>
                </w:rPr>
                <w:t>32.41</w:t>
              </w:r>
            </w:ins>
          </w:p>
        </w:tc>
      </w:tr>
      <w:tr w:rsidR="00494D04" w14:paraId="52C5941D" w14:textId="77777777" w:rsidTr="009861B1">
        <w:trPr>
          <w:trHeight w:val="170"/>
          <w:jc w:val="center"/>
          <w:ins w:id="2343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9F2D63" w14:textId="77777777" w:rsidR="00494D04" w:rsidRPr="007E0F91" w:rsidRDefault="00494D04" w:rsidP="00494D04">
            <w:pPr>
              <w:jc w:val="center"/>
              <w:rPr>
                <w:ins w:id="23437" w:author="Στάθης Καπ" w:date="2023-03-09T06:37:00Z"/>
                <w:sz w:val="16"/>
                <w:szCs w:val="16"/>
              </w:rPr>
            </w:pPr>
            <w:ins w:id="23438" w:author="Στάθης Καπ" w:date="2023-03-09T06:37:00Z">
              <w:r w:rsidRPr="009861B1">
                <w:rPr>
                  <w:rFonts w:ascii="Calibri" w:hAnsi="Calibri" w:cs="Calibri"/>
                  <w:color w:val="000000"/>
                  <w:sz w:val="16"/>
                  <w:szCs w:val="16"/>
                </w:rPr>
                <w:t>r102</w:t>
              </w:r>
            </w:ins>
          </w:p>
        </w:tc>
        <w:tc>
          <w:tcPr>
            <w:tcW w:w="565" w:type="dxa"/>
            <w:tcBorders>
              <w:left w:val="single" w:sz="4" w:space="0" w:color="auto"/>
            </w:tcBorders>
            <w:vAlign w:val="center"/>
          </w:tcPr>
          <w:p w14:paraId="479D3144" w14:textId="77F335C8" w:rsidR="00494D04" w:rsidRPr="007E0F91" w:rsidRDefault="00494D04" w:rsidP="00494D04">
            <w:pPr>
              <w:jc w:val="center"/>
              <w:rPr>
                <w:ins w:id="23439" w:author="Στάθης Καπ" w:date="2023-03-09T06:37:00Z"/>
                <w:sz w:val="16"/>
                <w:szCs w:val="16"/>
              </w:rPr>
            </w:pPr>
            <w:ins w:id="23440" w:author="Στάθης Καπ" w:date="2023-03-09T07:14:00Z">
              <w:r>
                <w:rPr>
                  <w:rFonts w:ascii="Calibri" w:hAnsi="Calibri" w:cs="Calibri"/>
                  <w:color w:val="000000"/>
                  <w:sz w:val="16"/>
                  <w:szCs w:val="16"/>
                </w:rPr>
                <w:t>843</w:t>
              </w:r>
            </w:ins>
          </w:p>
        </w:tc>
        <w:tc>
          <w:tcPr>
            <w:tcW w:w="679" w:type="dxa"/>
            <w:tcBorders>
              <w:right w:val="single" w:sz="4" w:space="0" w:color="auto"/>
            </w:tcBorders>
            <w:vAlign w:val="center"/>
          </w:tcPr>
          <w:p w14:paraId="7477D2BE" w14:textId="1F1D3C5D" w:rsidR="00494D04" w:rsidRPr="007E0F91" w:rsidRDefault="00494D04" w:rsidP="00494D04">
            <w:pPr>
              <w:jc w:val="center"/>
              <w:rPr>
                <w:ins w:id="23441" w:author="Στάθης Καπ" w:date="2023-03-09T06:37:00Z"/>
                <w:sz w:val="16"/>
                <w:szCs w:val="16"/>
              </w:rPr>
            </w:pPr>
            <w:ins w:id="23442" w:author="Στάθης Καπ" w:date="2023-03-09T07:14:00Z">
              <w:r>
                <w:rPr>
                  <w:rFonts w:ascii="Calibri" w:hAnsi="Calibri" w:cs="Calibri"/>
                  <w:color w:val="000000"/>
                  <w:sz w:val="16"/>
                  <w:szCs w:val="16"/>
                </w:rPr>
                <w:t>807</w:t>
              </w:r>
            </w:ins>
          </w:p>
        </w:tc>
        <w:tc>
          <w:tcPr>
            <w:tcW w:w="453" w:type="dxa"/>
            <w:tcBorders>
              <w:left w:val="single" w:sz="4" w:space="0" w:color="auto"/>
            </w:tcBorders>
            <w:vAlign w:val="center"/>
          </w:tcPr>
          <w:p w14:paraId="33DCC972" w14:textId="2EEE523F" w:rsidR="00494D04" w:rsidRPr="007E0F91" w:rsidRDefault="00494D04" w:rsidP="00494D04">
            <w:pPr>
              <w:jc w:val="center"/>
              <w:rPr>
                <w:ins w:id="23443" w:author="Στάθης Καπ" w:date="2023-03-09T06:37:00Z"/>
                <w:sz w:val="16"/>
                <w:szCs w:val="16"/>
              </w:rPr>
            </w:pPr>
            <w:ins w:id="23444" w:author="Στάθης Καπ" w:date="2023-03-09T07:14:00Z">
              <w:r>
                <w:rPr>
                  <w:rFonts w:ascii="Calibri" w:hAnsi="Calibri" w:cs="Calibri"/>
                  <w:color w:val="000000"/>
                  <w:sz w:val="16"/>
                  <w:szCs w:val="16"/>
                </w:rPr>
                <w:t>721</w:t>
              </w:r>
            </w:ins>
          </w:p>
        </w:tc>
        <w:tc>
          <w:tcPr>
            <w:tcW w:w="708" w:type="dxa"/>
            <w:vAlign w:val="center"/>
          </w:tcPr>
          <w:p w14:paraId="3828EF29" w14:textId="3905EAD7" w:rsidR="00494D04" w:rsidRPr="007E0F91" w:rsidRDefault="00494D04" w:rsidP="00494D04">
            <w:pPr>
              <w:jc w:val="center"/>
              <w:rPr>
                <w:ins w:id="23445" w:author="Στάθης Καπ" w:date="2023-03-09T06:37:00Z"/>
                <w:sz w:val="16"/>
                <w:szCs w:val="16"/>
              </w:rPr>
            </w:pPr>
            <w:ins w:id="23446" w:author="Στάθης Καπ" w:date="2023-03-09T07:14:00Z">
              <w:r>
                <w:rPr>
                  <w:rFonts w:ascii="Calibri" w:hAnsi="Calibri" w:cs="Calibri"/>
                  <w:color w:val="000000"/>
                  <w:sz w:val="16"/>
                  <w:szCs w:val="16"/>
                </w:rPr>
                <w:t>14.47</w:t>
              </w:r>
            </w:ins>
          </w:p>
        </w:tc>
        <w:tc>
          <w:tcPr>
            <w:tcW w:w="652" w:type="dxa"/>
            <w:vMerge/>
            <w:tcBorders>
              <w:right w:val="single" w:sz="4" w:space="0" w:color="auto"/>
            </w:tcBorders>
            <w:vAlign w:val="center"/>
          </w:tcPr>
          <w:p w14:paraId="156BBC15" w14:textId="77777777" w:rsidR="00494D04" w:rsidRPr="007E0F91" w:rsidRDefault="00494D04" w:rsidP="00494D04">
            <w:pPr>
              <w:jc w:val="center"/>
              <w:rPr>
                <w:ins w:id="23447" w:author="Στάθης Καπ" w:date="2023-03-09T06:37:00Z"/>
                <w:sz w:val="16"/>
                <w:szCs w:val="16"/>
              </w:rPr>
            </w:pPr>
          </w:p>
        </w:tc>
        <w:tc>
          <w:tcPr>
            <w:tcW w:w="453" w:type="dxa"/>
            <w:tcBorders>
              <w:left w:val="single" w:sz="4" w:space="0" w:color="auto"/>
            </w:tcBorders>
            <w:vAlign w:val="center"/>
          </w:tcPr>
          <w:p w14:paraId="611B3058" w14:textId="12AAD49E" w:rsidR="00494D04" w:rsidRPr="007E0F91" w:rsidRDefault="00494D04" w:rsidP="00494D04">
            <w:pPr>
              <w:jc w:val="center"/>
              <w:rPr>
                <w:ins w:id="23448" w:author="Στάθης Καπ" w:date="2023-03-09T06:37:00Z"/>
                <w:sz w:val="16"/>
                <w:szCs w:val="16"/>
              </w:rPr>
            </w:pPr>
            <w:ins w:id="23449" w:author="Στάθης Καπ" w:date="2023-03-09T07:14:00Z">
              <w:r>
                <w:rPr>
                  <w:rFonts w:ascii="Calibri" w:hAnsi="Calibri" w:cs="Calibri"/>
                  <w:color w:val="000000"/>
                  <w:sz w:val="16"/>
                  <w:szCs w:val="16"/>
                </w:rPr>
                <w:t>627</w:t>
              </w:r>
            </w:ins>
          </w:p>
        </w:tc>
        <w:tc>
          <w:tcPr>
            <w:tcW w:w="454" w:type="dxa"/>
            <w:vAlign w:val="center"/>
          </w:tcPr>
          <w:p w14:paraId="6B1A7B14" w14:textId="534094E7" w:rsidR="00494D04" w:rsidRPr="007E0F91" w:rsidRDefault="00494D04" w:rsidP="00494D04">
            <w:pPr>
              <w:jc w:val="center"/>
              <w:rPr>
                <w:ins w:id="23450" w:author="Στάθης Καπ" w:date="2023-03-09T06:37:00Z"/>
                <w:sz w:val="16"/>
                <w:szCs w:val="16"/>
              </w:rPr>
            </w:pPr>
            <w:ins w:id="23451" w:author="Στάθης Καπ" w:date="2023-03-09T07:14:00Z">
              <w:r>
                <w:rPr>
                  <w:rFonts w:ascii="Calibri" w:hAnsi="Calibri" w:cs="Calibri"/>
                  <w:color w:val="000000"/>
                  <w:sz w:val="16"/>
                  <w:szCs w:val="16"/>
                </w:rPr>
                <w:t>13.04</w:t>
              </w:r>
            </w:ins>
          </w:p>
        </w:tc>
        <w:tc>
          <w:tcPr>
            <w:tcW w:w="454" w:type="dxa"/>
            <w:vAlign w:val="center"/>
          </w:tcPr>
          <w:p w14:paraId="71F0A9AB" w14:textId="01A7E982" w:rsidR="00494D04" w:rsidRPr="007E0F91" w:rsidRDefault="00494D04" w:rsidP="00494D04">
            <w:pPr>
              <w:jc w:val="center"/>
              <w:rPr>
                <w:ins w:id="23452" w:author="Στάθης Καπ" w:date="2023-03-09T06:37:00Z"/>
                <w:sz w:val="16"/>
                <w:szCs w:val="16"/>
              </w:rPr>
            </w:pPr>
            <w:ins w:id="23453" w:author="Στάθης Καπ" w:date="2023-03-09T07:14:00Z">
              <w:r>
                <w:rPr>
                  <w:rFonts w:ascii="Calibri" w:hAnsi="Calibri" w:cs="Calibri"/>
                  <w:color w:val="000000"/>
                  <w:sz w:val="16"/>
                  <w:szCs w:val="16"/>
                </w:rPr>
                <w:t>0.337</w:t>
              </w:r>
            </w:ins>
          </w:p>
        </w:tc>
        <w:tc>
          <w:tcPr>
            <w:tcW w:w="457" w:type="dxa"/>
            <w:tcBorders>
              <w:right w:val="single" w:sz="4" w:space="0" w:color="auto"/>
            </w:tcBorders>
            <w:vAlign w:val="center"/>
          </w:tcPr>
          <w:p w14:paraId="38AA0B9E" w14:textId="21B5E2FD" w:rsidR="00494D04" w:rsidRPr="007E0F91" w:rsidRDefault="00494D04" w:rsidP="00494D04">
            <w:pPr>
              <w:jc w:val="center"/>
              <w:rPr>
                <w:ins w:id="23454" w:author="Στάθης Καπ" w:date="2023-03-09T06:37:00Z"/>
                <w:sz w:val="16"/>
                <w:szCs w:val="16"/>
              </w:rPr>
            </w:pPr>
            <w:ins w:id="23455" w:author="Στάθης Καπ" w:date="2023-03-09T07:14:00Z">
              <w:r>
                <w:rPr>
                  <w:rFonts w:ascii="Calibri" w:hAnsi="Calibri" w:cs="Calibri"/>
                  <w:color w:val="000000"/>
                  <w:sz w:val="16"/>
                  <w:szCs w:val="16"/>
                </w:rPr>
                <w:t>38.62</w:t>
              </w:r>
            </w:ins>
          </w:p>
        </w:tc>
        <w:tc>
          <w:tcPr>
            <w:tcW w:w="453" w:type="dxa"/>
            <w:tcBorders>
              <w:left w:val="single" w:sz="4" w:space="0" w:color="auto"/>
            </w:tcBorders>
            <w:vAlign w:val="center"/>
          </w:tcPr>
          <w:p w14:paraId="6E8C8809" w14:textId="624C1666" w:rsidR="00494D04" w:rsidRPr="007E0F91" w:rsidRDefault="00494D04" w:rsidP="00494D04">
            <w:pPr>
              <w:jc w:val="center"/>
              <w:rPr>
                <w:ins w:id="23456" w:author="Στάθης Καπ" w:date="2023-03-09T06:37:00Z"/>
                <w:sz w:val="16"/>
                <w:szCs w:val="16"/>
              </w:rPr>
            </w:pPr>
            <w:ins w:id="23457" w:author="Στάθης Καπ" w:date="2023-03-09T07:14:00Z">
              <w:r>
                <w:rPr>
                  <w:rFonts w:ascii="Calibri" w:hAnsi="Calibri" w:cs="Calibri"/>
                  <w:color w:val="000000"/>
                  <w:sz w:val="16"/>
                  <w:szCs w:val="16"/>
                </w:rPr>
                <w:t>591</w:t>
              </w:r>
            </w:ins>
          </w:p>
        </w:tc>
        <w:tc>
          <w:tcPr>
            <w:tcW w:w="454" w:type="dxa"/>
            <w:vAlign w:val="center"/>
          </w:tcPr>
          <w:p w14:paraId="204BA0BB" w14:textId="65D91E14" w:rsidR="00494D04" w:rsidRPr="007E0F91" w:rsidRDefault="00494D04" w:rsidP="00494D04">
            <w:pPr>
              <w:jc w:val="center"/>
              <w:rPr>
                <w:ins w:id="23458" w:author="Στάθης Καπ" w:date="2023-03-09T06:37:00Z"/>
                <w:sz w:val="16"/>
                <w:szCs w:val="16"/>
              </w:rPr>
            </w:pPr>
            <w:ins w:id="23459" w:author="Στάθης Καπ" w:date="2023-03-09T07:14:00Z">
              <w:r>
                <w:rPr>
                  <w:rFonts w:ascii="Calibri" w:hAnsi="Calibri" w:cs="Calibri"/>
                  <w:color w:val="000000"/>
                  <w:sz w:val="16"/>
                  <w:szCs w:val="16"/>
                </w:rPr>
                <w:t>18.03</w:t>
              </w:r>
            </w:ins>
          </w:p>
        </w:tc>
        <w:tc>
          <w:tcPr>
            <w:tcW w:w="454" w:type="dxa"/>
            <w:vAlign w:val="center"/>
          </w:tcPr>
          <w:p w14:paraId="1061E94C" w14:textId="6EBB5F93" w:rsidR="00494D04" w:rsidRPr="007E0F91" w:rsidRDefault="00494D04" w:rsidP="00494D04">
            <w:pPr>
              <w:jc w:val="center"/>
              <w:rPr>
                <w:ins w:id="23460" w:author="Στάθης Καπ" w:date="2023-03-09T06:37:00Z"/>
                <w:sz w:val="16"/>
                <w:szCs w:val="16"/>
              </w:rPr>
            </w:pPr>
            <w:ins w:id="23461"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173FC767" w14:textId="254E6D4F" w:rsidR="00494D04" w:rsidRPr="007E0F91" w:rsidRDefault="00494D04" w:rsidP="00494D04">
            <w:pPr>
              <w:jc w:val="center"/>
              <w:rPr>
                <w:ins w:id="23462" w:author="Στάθης Καπ" w:date="2023-03-09T06:37:00Z"/>
                <w:sz w:val="16"/>
                <w:szCs w:val="16"/>
              </w:rPr>
            </w:pPr>
            <w:ins w:id="23463" w:author="Στάθης Καπ" w:date="2023-03-09T07:14:00Z">
              <w:r>
                <w:rPr>
                  <w:rFonts w:ascii="Calibri" w:hAnsi="Calibri" w:cs="Calibri"/>
                  <w:color w:val="000000"/>
                  <w:sz w:val="16"/>
                  <w:szCs w:val="16"/>
                </w:rPr>
                <w:t>41.17</w:t>
              </w:r>
            </w:ins>
          </w:p>
        </w:tc>
        <w:tc>
          <w:tcPr>
            <w:tcW w:w="453" w:type="dxa"/>
            <w:tcBorders>
              <w:left w:val="single" w:sz="4" w:space="0" w:color="auto"/>
            </w:tcBorders>
            <w:vAlign w:val="center"/>
          </w:tcPr>
          <w:p w14:paraId="04D17624" w14:textId="1FED1453" w:rsidR="00494D04" w:rsidRPr="007E0F91" w:rsidRDefault="00494D04" w:rsidP="00494D04">
            <w:pPr>
              <w:jc w:val="center"/>
              <w:rPr>
                <w:ins w:id="23464" w:author="Στάθης Καπ" w:date="2023-03-09T06:37:00Z"/>
                <w:sz w:val="16"/>
                <w:szCs w:val="16"/>
              </w:rPr>
            </w:pPr>
            <w:ins w:id="23465" w:author="Στάθης Καπ" w:date="2023-03-09T07:14:00Z">
              <w:r>
                <w:rPr>
                  <w:rFonts w:ascii="Calibri" w:hAnsi="Calibri" w:cs="Calibri"/>
                  <w:color w:val="000000"/>
                  <w:sz w:val="16"/>
                  <w:szCs w:val="16"/>
                </w:rPr>
                <w:t>546</w:t>
              </w:r>
            </w:ins>
          </w:p>
        </w:tc>
        <w:tc>
          <w:tcPr>
            <w:tcW w:w="454" w:type="dxa"/>
            <w:vAlign w:val="center"/>
          </w:tcPr>
          <w:p w14:paraId="72ADEDA2" w14:textId="386EE2F7" w:rsidR="00494D04" w:rsidRPr="007E0F91" w:rsidRDefault="00494D04" w:rsidP="00494D04">
            <w:pPr>
              <w:jc w:val="center"/>
              <w:rPr>
                <w:ins w:id="23466" w:author="Στάθης Καπ" w:date="2023-03-09T06:37:00Z"/>
                <w:sz w:val="16"/>
                <w:szCs w:val="16"/>
              </w:rPr>
            </w:pPr>
            <w:ins w:id="23467" w:author="Στάθης Καπ" w:date="2023-03-09T07:14:00Z">
              <w:r>
                <w:rPr>
                  <w:rFonts w:ascii="Calibri" w:hAnsi="Calibri" w:cs="Calibri"/>
                  <w:color w:val="000000"/>
                  <w:sz w:val="16"/>
                  <w:szCs w:val="16"/>
                </w:rPr>
                <w:t>24.27</w:t>
              </w:r>
            </w:ins>
          </w:p>
        </w:tc>
        <w:tc>
          <w:tcPr>
            <w:tcW w:w="454" w:type="dxa"/>
            <w:vAlign w:val="center"/>
          </w:tcPr>
          <w:p w14:paraId="158266A7" w14:textId="2AF204FE" w:rsidR="00494D04" w:rsidRPr="007E0F91" w:rsidRDefault="00494D04" w:rsidP="00494D04">
            <w:pPr>
              <w:jc w:val="center"/>
              <w:rPr>
                <w:ins w:id="23468" w:author="Στάθης Καπ" w:date="2023-03-09T06:37:00Z"/>
                <w:sz w:val="16"/>
                <w:szCs w:val="16"/>
              </w:rPr>
            </w:pPr>
            <w:ins w:id="23469" w:author="Στάθης Καπ" w:date="2023-03-09T07:14:00Z">
              <w:r>
                <w:rPr>
                  <w:rFonts w:ascii="Calibri" w:hAnsi="Calibri" w:cs="Calibri"/>
                  <w:color w:val="000000"/>
                  <w:sz w:val="16"/>
                  <w:szCs w:val="16"/>
                </w:rPr>
                <w:t>0.45</w:t>
              </w:r>
            </w:ins>
          </w:p>
        </w:tc>
        <w:tc>
          <w:tcPr>
            <w:tcW w:w="461" w:type="dxa"/>
            <w:tcBorders>
              <w:right w:val="single" w:sz="4" w:space="0" w:color="auto"/>
            </w:tcBorders>
            <w:vAlign w:val="center"/>
          </w:tcPr>
          <w:p w14:paraId="46A8BF74" w14:textId="21B64430" w:rsidR="00494D04" w:rsidRPr="007E0F91" w:rsidRDefault="00494D04" w:rsidP="00494D04">
            <w:pPr>
              <w:jc w:val="center"/>
              <w:rPr>
                <w:ins w:id="23470" w:author="Στάθης Καπ" w:date="2023-03-09T06:37:00Z"/>
                <w:sz w:val="16"/>
                <w:szCs w:val="16"/>
              </w:rPr>
            </w:pPr>
            <w:ins w:id="23471" w:author="Στάθης Καπ" w:date="2023-03-09T07:14:00Z">
              <w:r>
                <w:rPr>
                  <w:rFonts w:ascii="Calibri" w:hAnsi="Calibri" w:cs="Calibri"/>
                  <w:color w:val="000000"/>
                  <w:sz w:val="16"/>
                  <w:szCs w:val="16"/>
                </w:rPr>
                <w:t>18.03</w:t>
              </w:r>
            </w:ins>
          </w:p>
        </w:tc>
      </w:tr>
      <w:tr w:rsidR="00494D04" w14:paraId="144AD005" w14:textId="77777777" w:rsidTr="009861B1">
        <w:trPr>
          <w:trHeight w:val="170"/>
          <w:jc w:val="center"/>
          <w:ins w:id="2347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0D0079D" w14:textId="77777777" w:rsidR="00494D04" w:rsidRPr="007E0F91" w:rsidRDefault="00494D04" w:rsidP="00494D04">
            <w:pPr>
              <w:jc w:val="center"/>
              <w:rPr>
                <w:ins w:id="23473" w:author="Στάθης Καπ" w:date="2023-03-09T06:37:00Z"/>
                <w:sz w:val="16"/>
                <w:szCs w:val="16"/>
              </w:rPr>
            </w:pPr>
            <w:ins w:id="23474" w:author="Στάθης Καπ" w:date="2023-03-09T06:37:00Z">
              <w:r w:rsidRPr="009861B1">
                <w:rPr>
                  <w:rFonts w:ascii="Calibri" w:hAnsi="Calibri" w:cs="Calibri"/>
                  <w:color w:val="000000"/>
                  <w:sz w:val="16"/>
                  <w:szCs w:val="16"/>
                </w:rPr>
                <w:t>r103</w:t>
              </w:r>
            </w:ins>
          </w:p>
        </w:tc>
        <w:tc>
          <w:tcPr>
            <w:tcW w:w="565" w:type="dxa"/>
            <w:tcBorders>
              <w:left w:val="single" w:sz="4" w:space="0" w:color="auto"/>
            </w:tcBorders>
            <w:vAlign w:val="center"/>
          </w:tcPr>
          <w:p w14:paraId="47C0B4CD" w14:textId="2EF7BC7A" w:rsidR="00494D04" w:rsidRPr="007E0F91" w:rsidRDefault="00494D04" w:rsidP="00494D04">
            <w:pPr>
              <w:jc w:val="center"/>
              <w:rPr>
                <w:ins w:id="23475" w:author="Στάθης Καπ" w:date="2023-03-09T06:37:00Z"/>
                <w:sz w:val="16"/>
                <w:szCs w:val="16"/>
              </w:rPr>
            </w:pPr>
            <w:ins w:id="23476" w:author="Στάθης Καπ" w:date="2023-03-09T07:14:00Z">
              <w:r>
                <w:rPr>
                  <w:rFonts w:ascii="Calibri" w:hAnsi="Calibri" w:cs="Calibri"/>
                  <w:color w:val="000000"/>
                  <w:sz w:val="16"/>
                  <w:szCs w:val="16"/>
                </w:rPr>
                <w:t>928</w:t>
              </w:r>
            </w:ins>
          </w:p>
        </w:tc>
        <w:tc>
          <w:tcPr>
            <w:tcW w:w="679" w:type="dxa"/>
            <w:tcBorders>
              <w:right w:val="single" w:sz="4" w:space="0" w:color="auto"/>
            </w:tcBorders>
            <w:vAlign w:val="center"/>
          </w:tcPr>
          <w:p w14:paraId="46E5011A" w14:textId="1AD1B9B4" w:rsidR="00494D04" w:rsidRPr="007E0F91" w:rsidRDefault="00494D04" w:rsidP="00494D04">
            <w:pPr>
              <w:jc w:val="center"/>
              <w:rPr>
                <w:ins w:id="23477" w:author="Στάθης Καπ" w:date="2023-03-09T06:37:00Z"/>
                <w:sz w:val="16"/>
                <w:szCs w:val="16"/>
              </w:rPr>
            </w:pPr>
            <w:ins w:id="23478" w:author="Στάθης Καπ" w:date="2023-03-09T07:14:00Z">
              <w:r>
                <w:rPr>
                  <w:rFonts w:ascii="Calibri" w:hAnsi="Calibri" w:cs="Calibri"/>
                  <w:color w:val="000000"/>
                  <w:sz w:val="16"/>
                  <w:szCs w:val="16"/>
                </w:rPr>
                <w:t>878</w:t>
              </w:r>
            </w:ins>
          </w:p>
        </w:tc>
        <w:tc>
          <w:tcPr>
            <w:tcW w:w="453" w:type="dxa"/>
            <w:tcBorders>
              <w:left w:val="single" w:sz="4" w:space="0" w:color="auto"/>
            </w:tcBorders>
            <w:vAlign w:val="center"/>
          </w:tcPr>
          <w:p w14:paraId="5A682593" w14:textId="4A21F381" w:rsidR="00494D04" w:rsidRPr="007E0F91" w:rsidRDefault="00494D04" w:rsidP="00494D04">
            <w:pPr>
              <w:jc w:val="center"/>
              <w:rPr>
                <w:ins w:id="23479" w:author="Στάθης Καπ" w:date="2023-03-09T06:37:00Z"/>
                <w:sz w:val="16"/>
                <w:szCs w:val="16"/>
              </w:rPr>
            </w:pPr>
            <w:ins w:id="23480" w:author="Στάθης Καπ" w:date="2023-03-09T07:14:00Z">
              <w:r>
                <w:rPr>
                  <w:rFonts w:ascii="Calibri" w:hAnsi="Calibri" w:cs="Calibri"/>
                  <w:color w:val="000000"/>
                  <w:sz w:val="16"/>
                  <w:szCs w:val="16"/>
                </w:rPr>
                <w:t>817</w:t>
              </w:r>
            </w:ins>
          </w:p>
        </w:tc>
        <w:tc>
          <w:tcPr>
            <w:tcW w:w="708" w:type="dxa"/>
            <w:vAlign w:val="center"/>
          </w:tcPr>
          <w:p w14:paraId="68765E27" w14:textId="51F726D1" w:rsidR="00494D04" w:rsidRPr="007E0F91" w:rsidRDefault="00494D04" w:rsidP="00494D04">
            <w:pPr>
              <w:jc w:val="center"/>
              <w:rPr>
                <w:ins w:id="23481" w:author="Στάθης Καπ" w:date="2023-03-09T06:37:00Z"/>
                <w:sz w:val="16"/>
                <w:szCs w:val="16"/>
              </w:rPr>
            </w:pPr>
            <w:ins w:id="23482" w:author="Στάθης Καπ" w:date="2023-03-09T07:14:00Z">
              <w:r>
                <w:rPr>
                  <w:rFonts w:ascii="Calibri" w:hAnsi="Calibri" w:cs="Calibri"/>
                  <w:color w:val="000000"/>
                  <w:sz w:val="16"/>
                  <w:szCs w:val="16"/>
                </w:rPr>
                <w:t>11.96</w:t>
              </w:r>
            </w:ins>
          </w:p>
        </w:tc>
        <w:tc>
          <w:tcPr>
            <w:tcW w:w="652" w:type="dxa"/>
            <w:vMerge/>
            <w:tcBorders>
              <w:right w:val="single" w:sz="4" w:space="0" w:color="auto"/>
            </w:tcBorders>
            <w:vAlign w:val="center"/>
          </w:tcPr>
          <w:p w14:paraId="2006F1A2" w14:textId="77777777" w:rsidR="00494D04" w:rsidRPr="007E0F91" w:rsidRDefault="00494D04" w:rsidP="00494D04">
            <w:pPr>
              <w:jc w:val="center"/>
              <w:rPr>
                <w:ins w:id="23483" w:author="Στάθης Καπ" w:date="2023-03-09T06:37:00Z"/>
                <w:sz w:val="16"/>
                <w:szCs w:val="16"/>
              </w:rPr>
            </w:pPr>
          </w:p>
        </w:tc>
        <w:tc>
          <w:tcPr>
            <w:tcW w:w="453" w:type="dxa"/>
            <w:tcBorders>
              <w:left w:val="single" w:sz="4" w:space="0" w:color="auto"/>
            </w:tcBorders>
            <w:vAlign w:val="center"/>
          </w:tcPr>
          <w:p w14:paraId="4570AA2B" w14:textId="318BF375" w:rsidR="00494D04" w:rsidRPr="007E0F91" w:rsidRDefault="00494D04" w:rsidP="00494D04">
            <w:pPr>
              <w:jc w:val="center"/>
              <w:rPr>
                <w:ins w:id="23484" w:author="Στάθης Καπ" w:date="2023-03-09T06:37:00Z"/>
                <w:sz w:val="16"/>
                <w:szCs w:val="16"/>
              </w:rPr>
            </w:pPr>
            <w:ins w:id="23485" w:author="Στάθης Καπ" w:date="2023-03-09T07:14:00Z">
              <w:r>
                <w:rPr>
                  <w:rFonts w:ascii="Calibri" w:hAnsi="Calibri" w:cs="Calibri"/>
                  <w:color w:val="000000"/>
                  <w:sz w:val="16"/>
                  <w:szCs w:val="16"/>
                </w:rPr>
                <w:t>723</w:t>
              </w:r>
            </w:ins>
          </w:p>
        </w:tc>
        <w:tc>
          <w:tcPr>
            <w:tcW w:w="454" w:type="dxa"/>
            <w:vAlign w:val="center"/>
          </w:tcPr>
          <w:p w14:paraId="0E3D170E" w14:textId="7E2F042E" w:rsidR="00494D04" w:rsidRPr="007E0F91" w:rsidRDefault="00494D04" w:rsidP="00494D04">
            <w:pPr>
              <w:jc w:val="center"/>
              <w:rPr>
                <w:ins w:id="23486" w:author="Στάθης Καπ" w:date="2023-03-09T06:37:00Z"/>
                <w:sz w:val="16"/>
                <w:szCs w:val="16"/>
              </w:rPr>
            </w:pPr>
            <w:ins w:id="23487" w:author="Στάθης Καπ" w:date="2023-03-09T07:14:00Z">
              <w:r>
                <w:rPr>
                  <w:rFonts w:ascii="Calibri" w:hAnsi="Calibri" w:cs="Calibri"/>
                  <w:color w:val="000000"/>
                  <w:sz w:val="16"/>
                  <w:szCs w:val="16"/>
                </w:rPr>
                <w:t>11.51</w:t>
              </w:r>
            </w:ins>
          </w:p>
        </w:tc>
        <w:tc>
          <w:tcPr>
            <w:tcW w:w="454" w:type="dxa"/>
            <w:vAlign w:val="center"/>
          </w:tcPr>
          <w:p w14:paraId="58AA28FC" w14:textId="29D23E2C" w:rsidR="00494D04" w:rsidRPr="007E0F91" w:rsidRDefault="00494D04" w:rsidP="00494D04">
            <w:pPr>
              <w:jc w:val="center"/>
              <w:rPr>
                <w:ins w:id="23488" w:author="Στάθης Καπ" w:date="2023-03-09T06:37:00Z"/>
                <w:sz w:val="16"/>
                <w:szCs w:val="16"/>
              </w:rPr>
            </w:pPr>
            <w:ins w:id="23489" w:author="Στάθης Καπ" w:date="2023-03-09T07:14:00Z">
              <w:r>
                <w:rPr>
                  <w:rFonts w:ascii="Calibri" w:hAnsi="Calibri" w:cs="Calibri"/>
                  <w:color w:val="000000"/>
                  <w:sz w:val="16"/>
                  <w:szCs w:val="16"/>
                </w:rPr>
                <w:t>0.328</w:t>
              </w:r>
            </w:ins>
          </w:p>
        </w:tc>
        <w:tc>
          <w:tcPr>
            <w:tcW w:w="457" w:type="dxa"/>
            <w:tcBorders>
              <w:right w:val="single" w:sz="4" w:space="0" w:color="auto"/>
            </w:tcBorders>
            <w:vAlign w:val="center"/>
          </w:tcPr>
          <w:p w14:paraId="12F32E88" w14:textId="01A7F3A2" w:rsidR="00494D04" w:rsidRPr="007E0F91" w:rsidRDefault="00494D04" w:rsidP="00494D04">
            <w:pPr>
              <w:jc w:val="center"/>
              <w:rPr>
                <w:ins w:id="23490" w:author="Στάθης Καπ" w:date="2023-03-09T06:37:00Z"/>
                <w:sz w:val="16"/>
                <w:szCs w:val="16"/>
              </w:rPr>
            </w:pPr>
            <w:ins w:id="23491" w:author="Στάθης Καπ" w:date="2023-03-09T07:14:00Z">
              <w:r>
                <w:rPr>
                  <w:rFonts w:ascii="Calibri" w:hAnsi="Calibri" w:cs="Calibri"/>
                  <w:color w:val="000000"/>
                  <w:sz w:val="16"/>
                  <w:szCs w:val="16"/>
                </w:rPr>
                <w:t>52.81</w:t>
              </w:r>
            </w:ins>
          </w:p>
        </w:tc>
        <w:tc>
          <w:tcPr>
            <w:tcW w:w="453" w:type="dxa"/>
            <w:tcBorders>
              <w:left w:val="single" w:sz="4" w:space="0" w:color="auto"/>
            </w:tcBorders>
            <w:vAlign w:val="center"/>
          </w:tcPr>
          <w:p w14:paraId="164CC8DD" w14:textId="0AB2BEAB" w:rsidR="00494D04" w:rsidRPr="007E0F91" w:rsidRDefault="00494D04" w:rsidP="00494D04">
            <w:pPr>
              <w:jc w:val="center"/>
              <w:rPr>
                <w:ins w:id="23492" w:author="Στάθης Καπ" w:date="2023-03-09T06:37:00Z"/>
                <w:sz w:val="16"/>
                <w:szCs w:val="16"/>
              </w:rPr>
            </w:pPr>
            <w:ins w:id="23493" w:author="Στάθης Καπ" w:date="2023-03-09T07:14:00Z">
              <w:r>
                <w:rPr>
                  <w:rFonts w:ascii="Calibri" w:hAnsi="Calibri" w:cs="Calibri"/>
                  <w:color w:val="000000"/>
                  <w:sz w:val="16"/>
                  <w:szCs w:val="16"/>
                </w:rPr>
                <w:t>667</w:t>
              </w:r>
            </w:ins>
          </w:p>
        </w:tc>
        <w:tc>
          <w:tcPr>
            <w:tcW w:w="454" w:type="dxa"/>
            <w:vAlign w:val="center"/>
          </w:tcPr>
          <w:p w14:paraId="1AC27545" w14:textId="4995A672" w:rsidR="00494D04" w:rsidRPr="007E0F91" w:rsidRDefault="00494D04" w:rsidP="00494D04">
            <w:pPr>
              <w:jc w:val="center"/>
              <w:rPr>
                <w:ins w:id="23494" w:author="Στάθης Καπ" w:date="2023-03-09T06:37:00Z"/>
                <w:sz w:val="16"/>
                <w:szCs w:val="16"/>
              </w:rPr>
            </w:pPr>
            <w:ins w:id="23495" w:author="Στάθης Καπ" w:date="2023-03-09T07:14:00Z">
              <w:r>
                <w:rPr>
                  <w:rFonts w:ascii="Calibri" w:hAnsi="Calibri" w:cs="Calibri"/>
                  <w:color w:val="000000"/>
                  <w:sz w:val="16"/>
                  <w:szCs w:val="16"/>
                </w:rPr>
                <w:t>18.36</w:t>
              </w:r>
            </w:ins>
          </w:p>
        </w:tc>
        <w:tc>
          <w:tcPr>
            <w:tcW w:w="454" w:type="dxa"/>
            <w:vAlign w:val="center"/>
          </w:tcPr>
          <w:p w14:paraId="31198746" w14:textId="00ECBA4B" w:rsidR="00494D04" w:rsidRPr="007E0F91" w:rsidRDefault="00494D04" w:rsidP="00494D04">
            <w:pPr>
              <w:jc w:val="center"/>
              <w:rPr>
                <w:ins w:id="23496" w:author="Στάθης Καπ" w:date="2023-03-09T06:37:00Z"/>
                <w:sz w:val="16"/>
                <w:szCs w:val="16"/>
              </w:rPr>
            </w:pPr>
            <w:ins w:id="23497" w:author="Στάθης Καπ" w:date="2023-03-09T07:14:00Z">
              <w:r>
                <w:rPr>
                  <w:rFonts w:ascii="Calibri" w:hAnsi="Calibri" w:cs="Calibri"/>
                  <w:color w:val="000000"/>
                  <w:sz w:val="16"/>
                  <w:szCs w:val="16"/>
                </w:rPr>
                <w:t>0.354</w:t>
              </w:r>
            </w:ins>
          </w:p>
        </w:tc>
        <w:tc>
          <w:tcPr>
            <w:tcW w:w="454" w:type="dxa"/>
            <w:tcBorders>
              <w:right w:val="single" w:sz="4" w:space="0" w:color="auto"/>
            </w:tcBorders>
            <w:vAlign w:val="center"/>
          </w:tcPr>
          <w:p w14:paraId="3B674C8A" w14:textId="14B37E3B" w:rsidR="00494D04" w:rsidRPr="007E0F91" w:rsidRDefault="00494D04" w:rsidP="00494D04">
            <w:pPr>
              <w:jc w:val="center"/>
              <w:rPr>
                <w:ins w:id="23498" w:author="Στάθης Καπ" w:date="2023-03-09T06:37:00Z"/>
                <w:sz w:val="16"/>
                <w:szCs w:val="16"/>
              </w:rPr>
            </w:pPr>
            <w:ins w:id="23499" w:author="Στάθης Καπ" w:date="2023-03-09T07:14:00Z">
              <w:r>
                <w:rPr>
                  <w:rFonts w:ascii="Calibri" w:hAnsi="Calibri" w:cs="Calibri"/>
                  <w:color w:val="000000"/>
                  <w:sz w:val="16"/>
                  <w:szCs w:val="16"/>
                </w:rPr>
                <w:t>49.06</w:t>
              </w:r>
            </w:ins>
          </w:p>
        </w:tc>
        <w:tc>
          <w:tcPr>
            <w:tcW w:w="453" w:type="dxa"/>
            <w:tcBorders>
              <w:left w:val="single" w:sz="4" w:space="0" w:color="auto"/>
            </w:tcBorders>
            <w:vAlign w:val="center"/>
          </w:tcPr>
          <w:p w14:paraId="04F0283F" w14:textId="6ACEFF30" w:rsidR="00494D04" w:rsidRPr="007E0F91" w:rsidRDefault="00494D04" w:rsidP="00494D04">
            <w:pPr>
              <w:jc w:val="center"/>
              <w:rPr>
                <w:ins w:id="23500" w:author="Στάθης Καπ" w:date="2023-03-09T06:37:00Z"/>
                <w:sz w:val="16"/>
                <w:szCs w:val="16"/>
              </w:rPr>
            </w:pPr>
            <w:ins w:id="23501" w:author="Στάθης Καπ" w:date="2023-03-09T07:14:00Z">
              <w:r>
                <w:rPr>
                  <w:rFonts w:ascii="Calibri" w:hAnsi="Calibri" w:cs="Calibri"/>
                  <w:color w:val="000000"/>
                  <w:sz w:val="16"/>
                  <w:szCs w:val="16"/>
                </w:rPr>
                <w:t>648</w:t>
              </w:r>
            </w:ins>
          </w:p>
        </w:tc>
        <w:tc>
          <w:tcPr>
            <w:tcW w:w="454" w:type="dxa"/>
            <w:vAlign w:val="center"/>
          </w:tcPr>
          <w:p w14:paraId="0C44B1C3" w14:textId="5DA1EABE" w:rsidR="00494D04" w:rsidRPr="007E0F91" w:rsidRDefault="00494D04" w:rsidP="00494D04">
            <w:pPr>
              <w:jc w:val="center"/>
              <w:rPr>
                <w:ins w:id="23502" w:author="Στάθης Καπ" w:date="2023-03-09T06:37:00Z"/>
                <w:sz w:val="16"/>
                <w:szCs w:val="16"/>
              </w:rPr>
            </w:pPr>
            <w:ins w:id="23503" w:author="Στάθης Καπ" w:date="2023-03-09T07:14:00Z">
              <w:r>
                <w:rPr>
                  <w:rFonts w:ascii="Calibri" w:hAnsi="Calibri" w:cs="Calibri"/>
                  <w:color w:val="000000"/>
                  <w:sz w:val="16"/>
                  <w:szCs w:val="16"/>
                </w:rPr>
                <w:t>20.69</w:t>
              </w:r>
            </w:ins>
          </w:p>
        </w:tc>
        <w:tc>
          <w:tcPr>
            <w:tcW w:w="454" w:type="dxa"/>
            <w:vAlign w:val="center"/>
          </w:tcPr>
          <w:p w14:paraId="42643425" w14:textId="43E85E49" w:rsidR="00494D04" w:rsidRPr="007E0F91" w:rsidRDefault="00494D04" w:rsidP="00494D04">
            <w:pPr>
              <w:jc w:val="center"/>
              <w:rPr>
                <w:ins w:id="23504" w:author="Στάθης Καπ" w:date="2023-03-09T06:37:00Z"/>
                <w:sz w:val="16"/>
                <w:szCs w:val="16"/>
              </w:rPr>
            </w:pPr>
            <w:ins w:id="23505" w:author="Στάθης Καπ" w:date="2023-03-09T07:14:00Z">
              <w:r>
                <w:rPr>
                  <w:rFonts w:ascii="Calibri" w:hAnsi="Calibri" w:cs="Calibri"/>
                  <w:color w:val="000000"/>
                  <w:sz w:val="16"/>
                  <w:szCs w:val="16"/>
                </w:rPr>
                <w:t>0.665</w:t>
              </w:r>
            </w:ins>
          </w:p>
        </w:tc>
        <w:tc>
          <w:tcPr>
            <w:tcW w:w="461" w:type="dxa"/>
            <w:tcBorders>
              <w:right w:val="single" w:sz="4" w:space="0" w:color="auto"/>
            </w:tcBorders>
            <w:vAlign w:val="center"/>
          </w:tcPr>
          <w:p w14:paraId="19315306" w14:textId="44760005" w:rsidR="00494D04" w:rsidRPr="007E0F91" w:rsidRDefault="00494D04" w:rsidP="00494D04">
            <w:pPr>
              <w:jc w:val="center"/>
              <w:rPr>
                <w:ins w:id="23506" w:author="Στάθης Καπ" w:date="2023-03-09T06:37:00Z"/>
                <w:sz w:val="16"/>
                <w:szCs w:val="16"/>
              </w:rPr>
            </w:pPr>
            <w:ins w:id="23507" w:author="Στάθης Καπ" w:date="2023-03-09T07:14:00Z">
              <w:r>
                <w:rPr>
                  <w:rFonts w:ascii="Calibri" w:hAnsi="Calibri" w:cs="Calibri"/>
                  <w:color w:val="000000"/>
                  <w:sz w:val="16"/>
                  <w:szCs w:val="16"/>
                </w:rPr>
                <w:t>4.32</w:t>
              </w:r>
            </w:ins>
          </w:p>
        </w:tc>
      </w:tr>
      <w:tr w:rsidR="00494D04" w14:paraId="3F42A686" w14:textId="77777777" w:rsidTr="009861B1">
        <w:trPr>
          <w:trHeight w:val="170"/>
          <w:jc w:val="center"/>
          <w:ins w:id="2350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1B0432" w14:textId="77777777" w:rsidR="00494D04" w:rsidRPr="007E0F91" w:rsidRDefault="00494D04" w:rsidP="00494D04">
            <w:pPr>
              <w:jc w:val="center"/>
              <w:rPr>
                <w:ins w:id="23509" w:author="Στάθης Καπ" w:date="2023-03-09T06:37:00Z"/>
                <w:sz w:val="16"/>
                <w:szCs w:val="16"/>
              </w:rPr>
            </w:pPr>
            <w:ins w:id="23510" w:author="Στάθης Καπ" w:date="2023-03-09T06:37:00Z">
              <w:r w:rsidRPr="009861B1">
                <w:rPr>
                  <w:rFonts w:ascii="Calibri" w:hAnsi="Calibri" w:cs="Calibri"/>
                  <w:color w:val="000000"/>
                  <w:sz w:val="16"/>
                  <w:szCs w:val="16"/>
                </w:rPr>
                <w:t>r104</w:t>
              </w:r>
            </w:ins>
          </w:p>
        </w:tc>
        <w:tc>
          <w:tcPr>
            <w:tcW w:w="565" w:type="dxa"/>
            <w:tcBorders>
              <w:left w:val="single" w:sz="4" w:space="0" w:color="auto"/>
            </w:tcBorders>
            <w:vAlign w:val="center"/>
          </w:tcPr>
          <w:p w14:paraId="487CA45E" w14:textId="5102A442" w:rsidR="00494D04" w:rsidRPr="007E0F91" w:rsidRDefault="00494D04" w:rsidP="00494D04">
            <w:pPr>
              <w:jc w:val="center"/>
              <w:rPr>
                <w:ins w:id="23511" w:author="Στάθης Καπ" w:date="2023-03-09T06:37:00Z"/>
                <w:sz w:val="16"/>
                <w:szCs w:val="16"/>
              </w:rPr>
            </w:pPr>
            <w:ins w:id="23512"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70BA7872" w14:textId="3B2821AB" w:rsidR="00494D04" w:rsidRPr="007E0F91" w:rsidRDefault="00494D04" w:rsidP="00494D04">
            <w:pPr>
              <w:jc w:val="center"/>
              <w:rPr>
                <w:ins w:id="23513" w:author="Στάθης Καπ" w:date="2023-03-09T06:37:00Z"/>
                <w:sz w:val="16"/>
                <w:szCs w:val="16"/>
              </w:rPr>
            </w:pPr>
            <w:ins w:id="23514" w:author="Στάθης Καπ" w:date="2023-03-09T07:14:00Z">
              <w:r>
                <w:rPr>
                  <w:rFonts w:ascii="Calibri" w:hAnsi="Calibri" w:cs="Calibri"/>
                  <w:color w:val="000000"/>
                  <w:sz w:val="16"/>
                  <w:szCs w:val="16"/>
                </w:rPr>
                <w:t>941</w:t>
              </w:r>
            </w:ins>
          </w:p>
        </w:tc>
        <w:tc>
          <w:tcPr>
            <w:tcW w:w="453" w:type="dxa"/>
            <w:tcBorders>
              <w:left w:val="single" w:sz="4" w:space="0" w:color="auto"/>
            </w:tcBorders>
            <w:vAlign w:val="center"/>
          </w:tcPr>
          <w:p w14:paraId="3CABA680" w14:textId="60FD81A8" w:rsidR="00494D04" w:rsidRPr="007E0F91" w:rsidRDefault="00494D04" w:rsidP="00494D04">
            <w:pPr>
              <w:jc w:val="center"/>
              <w:rPr>
                <w:ins w:id="23515" w:author="Στάθης Καπ" w:date="2023-03-09T06:37:00Z"/>
                <w:sz w:val="16"/>
                <w:szCs w:val="16"/>
              </w:rPr>
            </w:pPr>
            <w:ins w:id="23516" w:author="Στάθης Καπ" w:date="2023-03-09T07:14:00Z">
              <w:r>
                <w:rPr>
                  <w:rFonts w:ascii="Calibri" w:hAnsi="Calibri" w:cs="Calibri"/>
                  <w:color w:val="000000"/>
                  <w:sz w:val="16"/>
                  <w:szCs w:val="16"/>
                </w:rPr>
                <w:t>867</w:t>
              </w:r>
            </w:ins>
          </w:p>
        </w:tc>
        <w:tc>
          <w:tcPr>
            <w:tcW w:w="708" w:type="dxa"/>
            <w:vAlign w:val="center"/>
          </w:tcPr>
          <w:p w14:paraId="201F445C" w14:textId="2E3D5040" w:rsidR="00494D04" w:rsidRPr="007E0F91" w:rsidRDefault="00494D04" w:rsidP="00494D04">
            <w:pPr>
              <w:jc w:val="center"/>
              <w:rPr>
                <w:ins w:id="23517" w:author="Στάθης Καπ" w:date="2023-03-09T06:37:00Z"/>
                <w:sz w:val="16"/>
                <w:szCs w:val="16"/>
              </w:rPr>
            </w:pPr>
            <w:ins w:id="23518" w:author="Στάθης Καπ" w:date="2023-03-09T07:14:00Z">
              <w:r>
                <w:rPr>
                  <w:rFonts w:ascii="Calibri" w:hAnsi="Calibri" w:cs="Calibri"/>
                  <w:color w:val="000000"/>
                  <w:sz w:val="16"/>
                  <w:szCs w:val="16"/>
                </w:rPr>
                <w:t>11.08</w:t>
              </w:r>
            </w:ins>
          </w:p>
        </w:tc>
        <w:tc>
          <w:tcPr>
            <w:tcW w:w="652" w:type="dxa"/>
            <w:vMerge/>
            <w:tcBorders>
              <w:right w:val="single" w:sz="4" w:space="0" w:color="auto"/>
            </w:tcBorders>
            <w:vAlign w:val="center"/>
          </w:tcPr>
          <w:p w14:paraId="6A8E3850" w14:textId="77777777" w:rsidR="00494D04" w:rsidRPr="007E0F91" w:rsidRDefault="00494D04" w:rsidP="00494D04">
            <w:pPr>
              <w:jc w:val="center"/>
              <w:rPr>
                <w:ins w:id="23519" w:author="Στάθης Καπ" w:date="2023-03-09T06:37:00Z"/>
                <w:sz w:val="16"/>
                <w:szCs w:val="16"/>
              </w:rPr>
            </w:pPr>
          </w:p>
        </w:tc>
        <w:tc>
          <w:tcPr>
            <w:tcW w:w="453" w:type="dxa"/>
            <w:tcBorders>
              <w:left w:val="single" w:sz="4" w:space="0" w:color="auto"/>
            </w:tcBorders>
            <w:vAlign w:val="center"/>
          </w:tcPr>
          <w:p w14:paraId="6D134C6C" w14:textId="6B833180" w:rsidR="00494D04" w:rsidRPr="007E0F91" w:rsidRDefault="00494D04" w:rsidP="00494D04">
            <w:pPr>
              <w:jc w:val="center"/>
              <w:rPr>
                <w:ins w:id="23520" w:author="Στάθης Καπ" w:date="2023-03-09T06:37:00Z"/>
                <w:sz w:val="16"/>
                <w:szCs w:val="16"/>
              </w:rPr>
            </w:pPr>
            <w:ins w:id="23521" w:author="Στάθης Καπ" w:date="2023-03-09T07:14:00Z">
              <w:r>
                <w:rPr>
                  <w:rFonts w:ascii="Calibri" w:hAnsi="Calibri" w:cs="Calibri"/>
                  <w:color w:val="000000"/>
                  <w:sz w:val="16"/>
                  <w:szCs w:val="16"/>
                </w:rPr>
                <w:t>844</w:t>
              </w:r>
            </w:ins>
          </w:p>
        </w:tc>
        <w:tc>
          <w:tcPr>
            <w:tcW w:w="454" w:type="dxa"/>
            <w:vAlign w:val="center"/>
          </w:tcPr>
          <w:p w14:paraId="1867B2A3" w14:textId="0C23B075" w:rsidR="00494D04" w:rsidRPr="007E0F91" w:rsidRDefault="00494D04" w:rsidP="00494D04">
            <w:pPr>
              <w:jc w:val="center"/>
              <w:rPr>
                <w:ins w:id="23522" w:author="Στάθης Καπ" w:date="2023-03-09T06:37:00Z"/>
                <w:sz w:val="16"/>
                <w:szCs w:val="16"/>
              </w:rPr>
            </w:pPr>
            <w:ins w:id="23523" w:author="Στάθης Καπ" w:date="2023-03-09T07:14:00Z">
              <w:r>
                <w:rPr>
                  <w:rFonts w:ascii="Calibri" w:hAnsi="Calibri" w:cs="Calibri"/>
                  <w:color w:val="000000"/>
                  <w:sz w:val="16"/>
                  <w:szCs w:val="16"/>
                </w:rPr>
                <w:t>2.65</w:t>
              </w:r>
            </w:ins>
          </w:p>
        </w:tc>
        <w:tc>
          <w:tcPr>
            <w:tcW w:w="454" w:type="dxa"/>
            <w:vAlign w:val="center"/>
          </w:tcPr>
          <w:p w14:paraId="5D3CE42A" w14:textId="248B9AD9" w:rsidR="00494D04" w:rsidRPr="007E0F91" w:rsidRDefault="00494D04" w:rsidP="00494D04">
            <w:pPr>
              <w:jc w:val="center"/>
              <w:rPr>
                <w:ins w:id="23524" w:author="Στάθης Καπ" w:date="2023-03-09T06:37:00Z"/>
                <w:sz w:val="16"/>
                <w:szCs w:val="16"/>
              </w:rPr>
            </w:pPr>
            <w:ins w:id="23525" w:author="Στάθης Καπ" w:date="2023-03-09T07:14:00Z">
              <w:r>
                <w:rPr>
                  <w:rFonts w:ascii="Calibri" w:hAnsi="Calibri" w:cs="Calibri"/>
                  <w:color w:val="000000"/>
                  <w:sz w:val="16"/>
                  <w:szCs w:val="16"/>
                </w:rPr>
                <w:t>0.406</w:t>
              </w:r>
            </w:ins>
          </w:p>
        </w:tc>
        <w:tc>
          <w:tcPr>
            <w:tcW w:w="457" w:type="dxa"/>
            <w:tcBorders>
              <w:right w:val="single" w:sz="4" w:space="0" w:color="auto"/>
            </w:tcBorders>
            <w:vAlign w:val="center"/>
          </w:tcPr>
          <w:p w14:paraId="040A0E01" w14:textId="1AC031E1" w:rsidR="00494D04" w:rsidRPr="007E0F91" w:rsidRDefault="00494D04" w:rsidP="00494D04">
            <w:pPr>
              <w:jc w:val="center"/>
              <w:rPr>
                <w:ins w:id="23526" w:author="Στάθης Καπ" w:date="2023-03-09T06:37:00Z"/>
                <w:sz w:val="16"/>
                <w:szCs w:val="16"/>
              </w:rPr>
            </w:pPr>
            <w:ins w:id="23527" w:author="Στάθης Καπ" w:date="2023-03-09T07:14:00Z">
              <w:r>
                <w:rPr>
                  <w:rFonts w:ascii="Calibri" w:hAnsi="Calibri" w:cs="Calibri"/>
                  <w:color w:val="000000"/>
                  <w:sz w:val="16"/>
                  <w:szCs w:val="16"/>
                </w:rPr>
                <w:t>36.86</w:t>
              </w:r>
            </w:ins>
          </w:p>
        </w:tc>
        <w:tc>
          <w:tcPr>
            <w:tcW w:w="453" w:type="dxa"/>
            <w:tcBorders>
              <w:left w:val="single" w:sz="4" w:space="0" w:color="auto"/>
            </w:tcBorders>
            <w:vAlign w:val="center"/>
          </w:tcPr>
          <w:p w14:paraId="10C801AD" w14:textId="53AADEDB" w:rsidR="00494D04" w:rsidRPr="007E0F91" w:rsidRDefault="00494D04" w:rsidP="00494D04">
            <w:pPr>
              <w:jc w:val="center"/>
              <w:rPr>
                <w:ins w:id="23528" w:author="Στάθης Καπ" w:date="2023-03-09T06:37:00Z"/>
                <w:sz w:val="16"/>
                <w:szCs w:val="16"/>
              </w:rPr>
            </w:pPr>
            <w:ins w:id="23529" w:author="Στάθης Καπ" w:date="2023-03-09T07:14:00Z">
              <w:r>
                <w:rPr>
                  <w:rFonts w:ascii="Calibri" w:hAnsi="Calibri" w:cs="Calibri"/>
                  <w:color w:val="000000"/>
                  <w:sz w:val="16"/>
                  <w:szCs w:val="16"/>
                </w:rPr>
                <w:t>695</w:t>
              </w:r>
            </w:ins>
          </w:p>
        </w:tc>
        <w:tc>
          <w:tcPr>
            <w:tcW w:w="454" w:type="dxa"/>
            <w:vAlign w:val="center"/>
          </w:tcPr>
          <w:p w14:paraId="63F4FDFF" w14:textId="3F119A76" w:rsidR="00494D04" w:rsidRPr="007E0F91" w:rsidRDefault="00494D04" w:rsidP="00494D04">
            <w:pPr>
              <w:jc w:val="center"/>
              <w:rPr>
                <w:ins w:id="23530" w:author="Στάθης Καπ" w:date="2023-03-09T06:37:00Z"/>
                <w:sz w:val="16"/>
                <w:szCs w:val="16"/>
              </w:rPr>
            </w:pPr>
            <w:ins w:id="23531" w:author="Στάθης Καπ" w:date="2023-03-09T07:14:00Z">
              <w:r>
                <w:rPr>
                  <w:rFonts w:ascii="Calibri" w:hAnsi="Calibri" w:cs="Calibri"/>
                  <w:color w:val="000000"/>
                  <w:sz w:val="16"/>
                  <w:szCs w:val="16"/>
                </w:rPr>
                <w:t>19.84</w:t>
              </w:r>
            </w:ins>
          </w:p>
        </w:tc>
        <w:tc>
          <w:tcPr>
            <w:tcW w:w="454" w:type="dxa"/>
            <w:vAlign w:val="center"/>
          </w:tcPr>
          <w:p w14:paraId="48C109A9" w14:textId="6932298F" w:rsidR="00494D04" w:rsidRPr="007E0F91" w:rsidRDefault="00494D04" w:rsidP="00494D04">
            <w:pPr>
              <w:jc w:val="center"/>
              <w:rPr>
                <w:ins w:id="23532" w:author="Στάθης Καπ" w:date="2023-03-09T06:37:00Z"/>
                <w:sz w:val="16"/>
                <w:szCs w:val="16"/>
              </w:rPr>
            </w:pPr>
            <w:ins w:id="23533"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309C730F" w14:textId="4471401F" w:rsidR="00494D04" w:rsidRPr="007E0F91" w:rsidRDefault="00494D04" w:rsidP="00494D04">
            <w:pPr>
              <w:jc w:val="center"/>
              <w:rPr>
                <w:ins w:id="23534" w:author="Στάθης Καπ" w:date="2023-03-09T06:37:00Z"/>
                <w:sz w:val="16"/>
                <w:szCs w:val="16"/>
              </w:rPr>
            </w:pPr>
            <w:ins w:id="23535" w:author="Στάθης Καπ" w:date="2023-03-09T07:14:00Z">
              <w:r>
                <w:rPr>
                  <w:rFonts w:ascii="Calibri" w:hAnsi="Calibri" w:cs="Calibri"/>
                  <w:color w:val="000000"/>
                  <w:sz w:val="16"/>
                  <w:szCs w:val="16"/>
                </w:rPr>
                <w:t>42.92</w:t>
              </w:r>
            </w:ins>
          </w:p>
        </w:tc>
        <w:tc>
          <w:tcPr>
            <w:tcW w:w="453" w:type="dxa"/>
            <w:tcBorders>
              <w:left w:val="single" w:sz="4" w:space="0" w:color="auto"/>
            </w:tcBorders>
            <w:vAlign w:val="center"/>
          </w:tcPr>
          <w:p w14:paraId="7CF6D80B" w14:textId="206E9145" w:rsidR="00494D04" w:rsidRPr="007E0F91" w:rsidRDefault="00494D04" w:rsidP="00494D04">
            <w:pPr>
              <w:jc w:val="center"/>
              <w:rPr>
                <w:ins w:id="23536" w:author="Στάθης Καπ" w:date="2023-03-09T06:37:00Z"/>
                <w:sz w:val="16"/>
                <w:szCs w:val="16"/>
              </w:rPr>
            </w:pPr>
            <w:ins w:id="23537" w:author="Στάθης Καπ" w:date="2023-03-09T07:14:00Z">
              <w:r>
                <w:rPr>
                  <w:rFonts w:ascii="Calibri" w:hAnsi="Calibri" w:cs="Calibri"/>
                  <w:color w:val="000000"/>
                  <w:sz w:val="16"/>
                  <w:szCs w:val="16"/>
                </w:rPr>
                <w:t>729</w:t>
              </w:r>
            </w:ins>
          </w:p>
        </w:tc>
        <w:tc>
          <w:tcPr>
            <w:tcW w:w="454" w:type="dxa"/>
            <w:vAlign w:val="center"/>
          </w:tcPr>
          <w:p w14:paraId="24CB16C8" w14:textId="261832D1" w:rsidR="00494D04" w:rsidRPr="007E0F91" w:rsidRDefault="00494D04" w:rsidP="00494D04">
            <w:pPr>
              <w:jc w:val="center"/>
              <w:rPr>
                <w:ins w:id="23538" w:author="Στάθης Καπ" w:date="2023-03-09T06:37:00Z"/>
                <w:sz w:val="16"/>
                <w:szCs w:val="16"/>
              </w:rPr>
            </w:pPr>
            <w:ins w:id="23539" w:author="Στάθης Καπ" w:date="2023-03-09T07:14:00Z">
              <w:r>
                <w:rPr>
                  <w:rFonts w:ascii="Calibri" w:hAnsi="Calibri" w:cs="Calibri"/>
                  <w:color w:val="000000"/>
                  <w:sz w:val="16"/>
                  <w:szCs w:val="16"/>
                </w:rPr>
                <w:t>15.92</w:t>
              </w:r>
            </w:ins>
          </w:p>
        </w:tc>
        <w:tc>
          <w:tcPr>
            <w:tcW w:w="454" w:type="dxa"/>
            <w:vAlign w:val="center"/>
          </w:tcPr>
          <w:p w14:paraId="1E35C901" w14:textId="17202FD3" w:rsidR="00494D04" w:rsidRPr="007E0F91" w:rsidRDefault="00494D04" w:rsidP="00494D04">
            <w:pPr>
              <w:jc w:val="center"/>
              <w:rPr>
                <w:ins w:id="23540" w:author="Στάθης Καπ" w:date="2023-03-09T06:37:00Z"/>
                <w:sz w:val="16"/>
                <w:szCs w:val="16"/>
              </w:rPr>
            </w:pPr>
            <w:ins w:id="23541" w:author="Στάθης Καπ" w:date="2023-03-09T07:14:00Z">
              <w:r>
                <w:rPr>
                  <w:rFonts w:ascii="Calibri" w:hAnsi="Calibri" w:cs="Calibri"/>
                  <w:color w:val="000000"/>
                  <w:sz w:val="16"/>
                  <w:szCs w:val="16"/>
                </w:rPr>
                <w:t>0.623</w:t>
              </w:r>
            </w:ins>
          </w:p>
        </w:tc>
        <w:tc>
          <w:tcPr>
            <w:tcW w:w="461" w:type="dxa"/>
            <w:tcBorders>
              <w:right w:val="single" w:sz="4" w:space="0" w:color="auto"/>
            </w:tcBorders>
            <w:vAlign w:val="center"/>
          </w:tcPr>
          <w:p w14:paraId="106CF6BF" w14:textId="48D77623" w:rsidR="00494D04" w:rsidRPr="007E0F91" w:rsidRDefault="00494D04" w:rsidP="00494D04">
            <w:pPr>
              <w:jc w:val="center"/>
              <w:rPr>
                <w:ins w:id="23542" w:author="Στάθης Καπ" w:date="2023-03-09T06:37:00Z"/>
                <w:sz w:val="16"/>
                <w:szCs w:val="16"/>
              </w:rPr>
            </w:pPr>
            <w:ins w:id="23543" w:author="Στάθης Καπ" w:date="2023-03-09T07:14:00Z">
              <w:r>
                <w:rPr>
                  <w:rFonts w:ascii="Calibri" w:hAnsi="Calibri" w:cs="Calibri"/>
                  <w:color w:val="000000"/>
                  <w:sz w:val="16"/>
                  <w:szCs w:val="16"/>
                </w:rPr>
                <w:t>3.11</w:t>
              </w:r>
            </w:ins>
          </w:p>
        </w:tc>
      </w:tr>
      <w:tr w:rsidR="00494D04" w14:paraId="2326DAE9" w14:textId="77777777" w:rsidTr="009861B1">
        <w:trPr>
          <w:trHeight w:val="170"/>
          <w:jc w:val="center"/>
          <w:ins w:id="2354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FB31CD" w14:textId="77777777" w:rsidR="00494D04" w:rsidRPr="007E0F91" w:rsidRDefault="00494D04" w:rsidP="00494D04">
            <w:pPr>
              <w:jc w:val="center"/>
              <w:rPr>
                <w:ins w:id="23545" w:author="Στάθης Καπ" w:date="2023-03-09T06:37:00Z"/>
                <w:sz w:val="16"/>
                <w:szCs w:val="16"/>
              </w:rPr>
            </w:pPr>
            <w:ins w:id="23546" w:author="Στάθης Καπ" w:date="2023-03-09T06:37:00Z">
              <w:r w:rsidRPr="009861B1">
                <w:rPr>
                  <w:rFonts w:ascii="Calibri" w:hAnsi="Calibri" w:cs="Calibri"/>
                  <w:color w:val="000000"/>
                  <w:sz w:val="16"/>
                  <w:szCs w:val="16"/>
                </w:rPr>
                <w:t>r105</w:t>
              </w:r>
            </w:ins>
          </w:p>
        </w:tc>
        <w:tc>
          <w:tcPr>
            <w:tcW w:w="565" w:type="dxa"/>
            <w:tcBorders>
              <w:left w:val="single" w:sz="4" w:space="0" w:color="auto"/>
            </w:tcBorders>
            <w:vAlign w:val="center"/>
          </w:tcPr>
          <w:p w14:paraId="11B27E7C" w14:textId="6DAB35F6" w:rsidR="00494D04" w:rsidRPr="007E0F91" w:rsidRDefault="00494D04" w:rsidP="00494D04">
            <w:pPr>
              <w:jc w:val="center"/>
              <w:rPr>
                <w:ins w:id="23547" w:author="Στάθης Καπ" w:date="2023-03-09T06:37:00Z"/>
                <w:sz w:val="16"/>
                <w:szCs w:val="16"/>
              </w:rPr>
            </w:pPr>
            <w:ins w:id="23548" w:author="Στάθης Καπ" w:date="2023-03-09T07:14:00Z">
              <w:r>
                <w:rPr>
                  <w:rFonts w:ascii="Calibri" w:hAnsi="Calibri" w:cs="Calibri"/>
                  <w:color w:val="000000"/>
                  <w:sz w:val="16"/>
                  <w:szCs w:val="16"/>
                </w:rPr>
                <w:t>778</w:t>
              </w:r>
            </w:ins>
          </w:p>
        </w:tc>
        <w:tc>
          <w:tcPr>
            <w:tcW w:w="679" w:type="dxa"/>
            <w:tcBorders>
              <w:right w:val="single" w:sz="4" w:space="0" w:color="auto"/>
            </w:tcBorders>
            <w:vAlign w:val="center"/>
          </w:tcPr>
          <w:p w14:paraId="07AB1C03" w14:textId="6F1D1E79" w:rsidR="00494D04" w:rsidRPr="007E0F91" w:rsidRDefault="00494D04" w:rsidP="00494D04">
            <w:pPr>
              <w:jc w:val="center"/>
              <w:rPr>
                <w:ins w:id="23549" w:author="Στάθης Καπ" w:date="2023-03-09T06:37:00Z"/>
                <w:sz w:val="16"/>
                <w:szCs w:val="16"/>
              </w:rPr>
            </w:pPr>
            <w:ins w:id="23550" w:author="Στάθης Καπ" w:date="2023-03-09T07:14:00Z">
              <w:r>
                <w:rPr>
                  <w:rFonts w:ascii="Calibri" w:hAnsi="Calibri" w:cs="Calibri"/>
                  <w:color w:val="000000"/>
                  <w:sz w:val="16"/>
                  <w:szCs w:val="16"/>
                </w:rPr>
                <w:t>735</w:t>
              </w:r>
            </w:ins>
          </w:p>
        </w:tc>
        <w:tc>
          <w:tcPr>
            <w:tcW w:w="453" w:type="dxa"/>
            <w:tcBorders>
              <w:left w:val="single" w:sz="4" w:space="0" w:color="auto"/>
            </w:tcBorders>
            <w:vAlign w:val="center"/>
          </w:tcPr>
          <w:p w14:paraId="4A5E6513" w14:textId="32D88592" w:rsidR="00494D04" w:rsidRPr="007E0F91" w:rsidRDefault="00494D04" w:rsidP="00494D04">
            <w:pPr>
              <w:jc w:val="center"/>
              <w:rPr>
                <w:ins w:id="23551" w:author="Στάθης Καπ" w:date="2023-03-09T06:37:00Z"/>
                <w:sz w:val="16"/>
                <w:szCs w:val="16"/>
              </w:rPr>
            </w:pPr>
            <w:ins w:id="23552" w:author="Στάθης Καπ" w:date="2023-03-09T07:14:00Z">
              <w:r>
                <w:rPr>
                  <w:rFonts w:ascii="Calibri" w:hAnsi="Calibri" w:cs="Calibri"/>
                  <w:color w:val="000000"/>
                  <w:sz w:val="16"/>
                  <w:szCs w:val="16"/>
                </w:rPr>
                <w:t>676</w:t>
              </w:r>
            </w:ins>
          </w:p>
        </w:tc>
        <w:tc>
          <w:tcPr>
            <w:tcW w:w="708" w:type="dxa"/>
            <w:vAlign w:val="center"/>
          </w:tcPr>
          <w:p w14:paraId="22585668" w14:textId="1FDBA570" w:rsidR="00494D04" w:rsidRPr="007E0F91" w:rsidRDefault="00494D04" w:rsidP="00494D04">
            <w:pPr>
              <w:jc w:val="center"/>
              <w:rPr>
                <w:ins w:id="23553" w:author="Στάθης Καπ" w:date="2023-03-09T06:37:00Z"/>
                <w:sz w:val="16"/>
                <w:szCs w:val="16"/>
              </w:rPr>
            </w:pPr>
            <w:ins w:id="23554" w:author="Στάθης Καπ" w:date="2023-03-09T07:14:00Z">
              <w:r>
                <w:rPr>
                  <w:rFonts w:ascii="Calibri" w:hAnsi="Calibri" w:cs="Calibri"/>
                  <w:color w:val="000000"/>
                  <w:sz w:val="16"/>
                  <w:szCs w:val="16"/>
                </w:rPr>
                <w:t>13.11</w:t>
              </w:r>
            </w:ins>
          </w:p>
        </w:tc>
        <w:tc>
          <w:tcPr>
            <w:tcW w:w="652" w:type="dxa"/>
            <w:tcBorders>
              <w:right w:val="single" w:sz="4" w:space="0" w:color="auto"/>
            </w:tcBorders>
            <w:vAlign w:val="center"/>
          </w:tcPr>
          <w:p w14:paraId="31F798B7" w14:textId="1F7073A9" w:rsidR="00494D04" w:rsidRPr="007E0F91" w:rsidRDefault="00494D04" w:rsidP="00494D04">
            <w:pPr>
              <w:jc w:val="center"/>
              <w:rPr>
                <w:ins w:id="23555" w:author="Στάθης Καπ" w:date="2023-03-09T06:37:00Z"/>
                <w:sz w:val="16"/>
                <w:szCs w:val="16"/>
              </w:rPr>
            </w:pPr>
            <w:ins w:id="23556" w:author="Στάθης Καπ" w:date="2023-03-09T07:14:00Z">
              <w:r>
                <w:rPr>
                  <w:rFonts w:ascii="Calibri" w:hAnsi="Calibri" w:cs="Calibri"/>
                  <w:color w:val="000000"/>
                  <w:sz w:val="16"/>
                  <w:szCs w:val="16"/>
                </w:rPr>
                <w:t>0.5</w:t>
              </w:r>
            </w:ins>
          </w:p>
        </w:tc>
        <w:tc>
          <w:tcPr>
            <w:tcW w:w="453" w:type="dxa"/>
            <w:tcBorders>
              <w:left w:val="single" w:sz="4" w:space="0" w:color="auto"/>
            </w:tcBorders>
            <w:vAlign w:val="center"/>
          </w:tcPr>
          <w:p w14:paraId="02AA8285" w14:textId="21133328" w:rsidR="00494D04" w:rsidRPr="007E0F91" w:rsidRDefault="00494D04" w:rsidP="00494D04">
            <w:pPr>
              <w:jc w:val="center"/>
              <w:rPr>
                <w:ins w:id="23557" w:author="Στάθης Καπ" w:date="2023-03-09T06:37:00Z"/>
                <w:sz w:val="16"/>
                <w:szCs w:val="16"/>
              </w:rPr>
            </w:pPr>
            <w:ins w:id="23558" w:author="Στάθης Καπ" w:date="2023-03-09T07:14:00Z">
              <w:r>
                <w:rPr>
                  <w:rFonts w:ascii="Calibri" w:hAnsi="Calibri" w:cs="Calibri"/>
                  <w:color w:val="000000"/>
                  <w:sz w:val="16"/>
                  <w:szCs w:val="16"/>
                </w:rPr>
                <w:t>580</w:t>
              </w:r>
            </w:ins>
          </w:p>
        </w:tc>
        <w:tc>
          <w:tcPr>
            <w:tcW w:w="454" w:type="dxa"/>
            <w:vAlign w:val="center"/>
          </w:tcPr>
          <w:p w14:paraId="625DDA38" w14:textId="6AC11F18" w:rsidR="00494D04" w:rsidRPr="007E0F91" w:rsidRDefault="00494D04" w:rsidP="00494D04">
            <w:pPr>
              <w:jc w:val="center"/>
              <w:rPr>
                <w:ins w:id="23559" w:author="Στάθης Καπ" w:date="2023-03-09T06:37:00Z"/>
                <w:sz w:val="16"/>
                <w:szCs w:val="16"/>
              </w:rPr>
            </w:pPr>
            <w:ins w:id="23560" w:author="Στάθης Καπ" w:date="2023-03-09T07:14:00Z">
              <w:r>
                <w:rPr>
                  <w:rFonts w:ascii="Calibri" w:hAnsi="Calibri" w:cs="Calibri"/>
                  <w:color w:val="000000"/>
                  <w:sz w:val="16"/>
                  <w:szCs w:val="16"/>
                </w:rPr>
                <w:t>14.2</w:t>
              </w:r>
            </w:ins>
          </w:p>
        </w:tc>
        <w:tc>
          <w:tcPr>
            <w:tcW w:w="454" w:type="dxa"/>
            <w:vAlign w:val="center"/>
          </w:tcPr>
          <w:p w14:paraId="45896F23" w14:textId="6843F858" w:rsidR="00494D04" w:rsidRPr="007E0F91" w:rsidRDefault="00494D04" w:rsidP="00494D04">
            <w:pPr>
              <w:jc w:val="center"/>
              <w:rPr>
                <w:ins w:id="23561" w:author="Στάθης Καπ" w:date="2023-03-09T06:37:00Z"/>
                <w:sz w:val="16"/>
                <w:szCs w:val="16"/>
              </w:rPr>
            </w:pPr>
            <w:ins w:id="23562" w:author="Στάθης Καπ" w:date="2023-03-09T07:14:00Z">
              <w:r>
                <w:rPr>
                  <w:rFonts w:ascii="Calibri" w:hAnsi="Calibri" w:cs="Calibri"/>
                  <w:color w:val="000000"/>
                  <w:sz w:val="16"/>
                  <w:szCs w:val="16"/>
                </w:rPr>
                <w:t>0.336</w:t>
              </w:r>
            </w:ins>
          </w:p>
        </w:tc>
        <w:tc>
          <w:tcPr>
            <w:tcW w:w="457" w:type="dxa"/>
            <w:tcBorders>
              <w:right w:val="single" w:sz="4" w:space="0" w:color="auto"/>
            </w:tcBorders>
            <w:vAlign w:val="center"/>
          </w:tcPr>
          <w:p w14:paraId="4479658F" w14:textId="129B2628" w:rsidR="00494D04" w:rsidRPr="007E0F91" w:rsidRDefault="00494D04" w:rsidP="00494D04">
            <w:pPr>
              <w:jc w:val="center"/>
              <w:rPr>
                <w:ins w:id="23563" w:author="Στάθης Καπ" w:date="2023-03-09T06:37:00Z"/>
                <w:sz w:val="16"/>
                <w:szCs w:val="16"/>
              </w:rPr>
            </w:pPr>
            <w:ins w:id="23564" w:author="Στάθης Καπ" w:date="2023-03-09T07:14:00Z">
              <w:r>
                <w:rPr>
                  <w:rFonts w:ascii="Calibri" w:hAnsi="Calibri" w:cs="Calibri"/>
                  <w:color w:val="000000"/>
                  <w:sz w:val="16"/>
                  <w:szCs w:val="16"/>
                </w:rPr>
                <w:t>32.8</w:t>
              </w:r>
            </w:ins>
          </w:p>
        </w:tc>
        <w:tc>
          <w:tcPr>
            <w:tcW w:w="453" w:type="dxa"/>
            <w:tcBorders>
              <w:left w:val="single" w:sz="4" w:space="0" w:color="auto"/>
            </w:tcBorders>
            <w:vAlign w:val="center"/>
          </w:tcPr>
          <w:p w14:paraId="003A029C" w14:textId="39FCE90F" w:rsidR="00494D04" w:rsidRPr="007E0F91" w:rsidRDefault="00494D04" w:rsidP="00494D04">
            <w:pPr>
              <w:jc w:val="center"/>
              <w:rPr>
                <w:ins w:id="23565" w:author="Στάθης Καπ" w:date="2023-03-09T06:37:00Z"/>
                <w:sz w:val="16"/>
                <w:szCs w:val="16"/>
              </w:rPr>
            </w:pPr>
            <w:ins w:id="23566" w:author="Στάθης Καπ" w:date="2023-03-09T07:14:00Z">
              <w:r>
                <w:rPr>
                  <w:rFonts w:ascii="Calibri" w:hAnsi="Calibri" w:cs="Calibri"/>
                  <w:color w:val="000000"/>
                  <w:sz w:val="16"/>
                  <w:szCs w:val="16"/>
                </w:rPr>
                <w:t>557</w:t>
              </w:r>
            </w:ins>
          </w:p>
        </w:tc>
        <w:tc>
          <w:tcPr>
            <w:tcW w:w="454" w:type="dxa"/>
            <w:vAlign w:val="center"/>
          </w:tcPr>
          <w:p w14:paraId="4C82BE1D" w14:textId="4565FD18" w:rsidR="00494D04" w:rsidRPr="007E0F91" w:rsidRDefault="00494D04" w:rsidP="00494D04">
            <w:pPr>
              <w:jc w:val="center"/>
              <w:rPr>
                <w:ins w:id="23567" w:author="Στάθης Καπ" w:date="2023-03-09T06:37:00Z"/>
                <w:sz w:val="16"/>
                <w:szCs w:val="16"/>
              </w:rPr>
            </w:pPr>
            <w:ins w:id="23568" w:author="Στάθης Καπ" w:date="2023-03-09T07:14:00Z">
              <w:r>
                <w:rPr>
                  <w:rFonts w:ascii="Calibri" w:hAnsi="Calibri" w:cs="Calibri"/>
                  <w:color w:val="000000"/>
                  <w:sz w:val="16"/>
                  <w:szCs w:val="16"/>
                </w:rPr>
                <w:t>17.6</w:t>
              </w:r>
            </w:ins>
          </w:p>
        </w:tc>
        <w:tc>
          <w:tcPr>
            <w:tcW w:w="454" w:type="dxa"/>
            <w:vAlign w:val="center"/>
          </w:tcPr>
          <w:p w14:paraId="4EC43527" w14:textId="6FB00E6B" w:rsidR="00494D04" w:rsidRPr="007E0F91" w:rsidRDefault="00494D04" w:rsidP="00494D04">
            <w:pPr>
              <w:jc w:val="center"/>
              <w:rPr>
                <w:ins w:id="23569" w:author="Στάθης Καπ" w:date="2023-03-09T06:37:00Z"/>
                <w:sz w:val="16"/>
                <w:szCs w:val="16"/>
              </w:rPr>
            </w:pPr>
            <w:ins w:id="23570" w:author="Στάθης Καπ" w:date="2023-03-09T07:14:00Z">
              <w:r>
                <w:rPr>
                  <w:rFonts w:ascii="Calibri" w:hAnsi="Calibri" w:cs="Calibri"/>
                  <w:color w:val="000000"/>
                  <w:sz w:val="16"/>
                  <w:szCs w:val="16"/>
                </w:rPr>
                <w:t>0.306</w:t>
              </w:r>
            </w:ins>
          </w:p>
        </w:tc>
        <w:tc>
          <w:tcPr>
            <w:tcW w:w="454" w:type="dxa"/>
            <w:tcBorders>
              <w:right w:val="single" w:sz="4" w:space="0" w:color="auto"/>
            </w:tcBorders>
            <w:vAlign w:val="center"/>
          </w:tcPr>
          <w:p w14:paraId="5838007E" w14:textId="50260200" w:rsidR="00494D04" w:rsidRPr="007E0F91" w:rsidRDefault="00494D04" w:rsidP="00494D04">
            <w:pPr>
              <w:jc w:val="center"/>
              <w:rPr>
                <w:ins w:id="23571" w:author="Στάθης Καπ" w:date="2023-03-09T06:37:00Z"/>
                <w:sz w:val="16"/>
                <w:szCs w:val="16"/>
              </w:rPr>
            </w:pPr>
            <w:ins w:id="23572" w:author="Στάθης Καπ" w:date="2023-03-09T07:14:00Z">
              <w:r>
                <w:rPr>
                  <w:rFonts w:ascii="Calibri" w:hAnsi="Calibri" w:cs="Calibri"/>
                  <w:color w:val="000000"/>
                  <w:sz w:val="16"/>
                  <w:szCs w:val="16"/>
                </w:rPr>
                <w:t>38.8</w:t>
              </w:r>
            </w:ins>
          </w:p>
        </w:tc>
        <w:tc>
          <w:tcPr>
            <w:tcW w:w="453" w:type="dxa"/>
            <w:tcBorders>
              <w:left w:val="single" w:sz="4" w:space="0" w:color="auto"/>
            </w:tcBorders>
            <w:vAlign w:val="center"/>
          </w:tcPr>
          <w:p w14:paraId="7777CE1E" w14:textId="542B5C16" w:rsidR="00494D04" w:rsidRPr="007E0F91" w:rsidRDefault="00494D04" w:rsidP="00494D04">
            <w:pPr>
              <w:jc w:val="center"/>
              <w:rPr>
                <w:ins w:id="23573" w:author="Στάθης Καπ" w:date="2023-03-09T06:37:00Z"/>
                <w:sz w:val="16"/>
                <w:szCs w:val="16"/>
              </w:rPr>
            </w:pPr>
            <w:ins w:id="23574" w:author="Στάθης Καπ" w:date="2023-03-09T07:14:00Z">
              <w:r>
                <w:rPr>
                  <w:rFonts w:ascii="Calibri" w:hAnsi="Calibri" w:cs="Calibri"/>
                  <w:color w:val="000000"/>
                  <w:sz w:val="16"/>
                  <w:szCs w:val="16"/>
                </w:rPr>
                <w:t>544</w:t>
              </w:r>
            </w:ins>
          </w:p>
        </w:tc>
        <w:tc>
          <w:tcPr>
            <w:tcW w:w="454" w:type="dxa"/>
            <w:vAlign w:val="center"/>
          </w:tcPr>
          <w:p w14:paraId="4A2B47C3" w14:textId="115A373F" w:rsidR="00494D04" w:rsidRPr="007E0F91" w:rsidRDefault="00494D04" w:rsidP="00494D04">
            <w:pPr>
              <w:jc w:val="center"/>
              <w:rPr>
                <w:ins w:id="23575" w:author="Στάθης Καπ" w:date="2023-03-09T06:37:00Z"/>
                <w:sz w:val="16"/>
                <w:szCs w:val="16"/>
              </w:rPr>
            </w:pPr>
            <w:ins w:id="23576" w:author="Στάθης Καπ" w:date="2023-03-09T07:14:00Z">
              <w:r>
                <w:rPr>
                  <w:rFonts w:ascii="Calibri" w:hAnsi="Calibri" w:cs="Calibri"/>
                  <w:color w:val="000000"/>
                  <w:sz w:val="16"/>
                  <w:szCs w:val="16"/>
                </w:rPr>
                <w:t>19.53</w:t>
              </w:r>
            </w:ins>
          </w:p>
        </w:tc>
        <w:tc>
          <w:tcPr>
            <w:tcW w:w="454" w:type="dxa"/>
            <w:vAlign w:val="center"/>
          </w:tcPr>
          <w:p w14:paraId="796CEF35" w14:textId="7E9D8813" w:rsidR="00494D04" w:rsidRPr="007E0F91" w:rsidRDefault="00494D04" w:rsidP="00494D04">
            <w:pPr>
              <w:jc w:val="center"/>
              <w:rPr>
                <w:ins w:id="23577" w:author="Στάθης Καπ" w:date="2023-03-09T06:37:00Z"/>
                <w:sz w:val="16"/>
                <w:szCs w:val="16"/>
              </w:rPr>
            </w:pPr>
            <w:ins w:id="23578" w:author="Στάθης Καπ" w:date="2023-03-09T07:14:00Z">
              <w:r>
                <w:rPr>
                  <w:rFonts w:ascii="Calibri" w:hAnsi="Calibri" w:cs="Calibri"/>
                  <w:color w:val="000000"/>
                  <w:sz w:val="16"/>
                  <w:szCs w:val="16"/>
                </w:rPr>
                <w:t>0.313</w:t>
              </w:r>
            </w:ins>
          </w:p>
        </w:tc>
        <w:tc>
          <w:tcPr>
            <w:tcW w:w="461" w:type="dxa"/>
            <w:tcBorders>
              <w:right w:val="single" w:sz="4" w:space="0" w:color="auto"/>
            </w:tcBorders>
            <w:vAlign w:val="center"/>
          </w:tcPr>
          <w:p w14:paraId="6321CF9E" w14:textId="7C7A40F4" w:rsidR="00494D04" w:rsidRPr="007E0F91" w:rsidRDefault="00494D04" w:rsidP="00494D04">
            <w:pPr>
              <w:jc w:val="center"/>
              <w:rPr>
                <w:ins w:id="23579" w:author="Στάθης Καπ" w:date="2023-03-09T06:37:00Z"/>
                <w:sz w:val="16"/>
                <w:szCs w:val="16"/>
              </w:rPr>
            </w:pPr>
            <w:ins w:id="23580" w:author="Στάθης Καπ" w:date="2023-03-09T07:14:00Z">
              <w:r>
                <w:rPr>
                  <w:rFonts w:ascii="Calibri" w:hAnsi="Calibri" w:cs="Calibri"/>
                  <w:color w:val="000000"/>
                  <w:sz w:val="16"/>
                  <w:szCs w:val="16"/>
                </w:rPr>
                <w:t>37.4</w:t>
              </w:r>
            </w:ins>
          </w:p>
        </w:tc>
      </w:tr>
      <w:tr w:rsidR="00494D04" w14:paraId="5F695003" w14:textId="77777777" w:rsidTr="009861B1">
        <w:trPr>
          <w:trHeight w:val="170"/>
          <w:jc w:val="center"/>
          <w:ins w:id="2358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A8CF73" w14:textId="77777777" w:rsidR="00494D04" w:rsidRPr="007E0F91" w:rsidRDefault="00494D04" w:rsidP="00494D04">
            <w:pPr>
              <w:jc w:val="center"/>
              <w:rPr>
                <w:ins w:id="23582" w:author="Στάθης Καπ" w:date="2023-03-09T06:37:00Z"/>
                <w:sz w:val="16"/>
                <w:szCs w:val="16"/>
              </w:rPr>
            </w:pPr>
            <w:ins w:id="23583" w:author="Στάθης Καπ" w:date="2023-03-09T06:37:00Z">
              <w:r w:rsidRPr="009861B1">
                <w:rPr>
                  <w:rFonts w:ascii="Calibri" w:hAnsi="Calibri" w:cs="Calibri"/>
                  <w:color w:val="000000"/>
                  <w:sz w:val="16"/>
                  <w:szCs w:val="16"/>
                </w:rPr>
                <w:t>r106</w:t>
              </w:r>
            </w:ins>
          </w:p>
        </w:tc>
        <w:tc>
          <w:tcPr>
            <w:tcW w:w="565" w:type="dxa"/>
            <w:tcBorders>
              <w:left w:val="single" w:sz="4" w:space="0" w:color="auto"/>
            </w:tcBorders>
            <w:vAlign w:val="center"/>
          </w:tcPr>
          <w:p w14:paraId="7B2B2818" w14:textId="117DA63E" w:rsidR="00494D04" w:rsidRPr="007E0F91" w:rsidRDefault="00494D04" w:rsidP="00494D04">
            <w:pPr>
              <w:jc w:val="center"/>
              <w:rPr>
                <w:ins w:id="23584" w:author="Στάθης Καπ" w:date="2023-03-09T06:37:00Z"/>
                <w:sz w:val="16"/>
                <w:szCs w:val="16"/>
              </w:rPr>
            </w:pPr>
            <w:ins w:id="23585" w:author="Στάθης Καπ" w:date="2023-03-09T07:14:00Z">
              <w:r>
                <w:rPr>
                  <w:rFonts w:ascii="Calibri" w:hAnsi="Calibri" w:cs="Calibri"/>
                  <w:color w:val="000000"/>
                  <w:sz w:val="16"/>
                  <w:szCs w:val="16"/>
                </w:rPr>
                <w:t>906</w:t>
              </w:r>
            </w:ins>
          </w:p>
        </w:tc>
        <w:tc>
          <w:tcPr>
            <w:tcW w:w="679" w:type="dxa"/>
            <w:tcBorders>
              <w:right w:val="single" w:sz="4" w:space="0" w:color="auto"/>
            </w:tcBorders>
            <w:vAlign w:val="center"/>
          </w:tcPr>
          <w:p w14:paraId="41AE1F33" w14:textId="0D893DF8" w:rsidR="00494D04" w:rsidRPr="007E0F91" w:rsidRDefault="00494D04" w:rsidP="00494D04">
            <w:pPr>
              <w:jc w:val="center"/>
              <w:rPr>
                <w:ins w:id="23586" w:author="Στάθης Καπ" w:date="2023-03-09T06:37:00Z"/>
                <w:sz w:val="16"/>
                <w:szCs w:val="16"/>
              </w:rPr>
            </w:pPr>
            <w:ins w:id="23587"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FEFB261" w14:textId="5BDA3E0D" w:rsidR="00494D04" w:rsidRPr="007E0F91" w:rsidRDefault="00494D04" w:rsidP="00494D04">
            <w:pPr>
              <w:jc w:val="center"/>
              <w:rPr>
                <w:ins w:id="23588" w:author="Στάθης Καπ" w:date="2023-03-09T06:37:00Z"/>
                <w:sz w:val="16"/>
                <w:szCs w:val="16"/>
              </w:rPr>
            </w:pPr>
            <w:ins w:id="23589" w:author="Στάθης Καπ" w:date="2023-03-09T07:14:00Z">
              <w:r>
                <w:rPr>
                  <w:rFonts w:ascii="Calibri" w:hAnsi="Calibri" w:cs="Calibri"/>
                  <w:color w:val="000000"/>
                  <w:sz w:val="16"/>
                  <w:szCs w:val="16"/>
                </w:rPr>
                <w:t>792</w:t>
              </w:r>
            </w:ins>
          </w:p>
        </w:tc>
        <w:tc>
          <w:tcPr>
            <w:tcW w:w="708" w:type="dxa"/>
            <w:vAlign w:val="center"/>
          </w:tcPr>
          <w:p w14:paraId="399B1EB0" w14:textId="231062CC" w:rsidR="00494D04" w:rsidRPr="007E0F91" w:rsidRDefault="00494D04" w:rsidP="00494D04">
            <w:pPr>
              <w:jc w:val="center"/>
              <w:rPr>
                <w:ins w:id="23590" w:author="Στάθης Καπ" w:date="2023-03-09T06:37:00Z"/>
                <w:sz w:val="16"/>
                <w:szCs w:val="16"/>
              </w:rPr>
            </w:pPr>
            <w:ins w:id="23591" w:author="Στάθης Καπ" w:date="2023-03-09T07:14:00Z">
              <w:r>
                <w:rPr>
                  <w:rFonts w:ascii="Calibri" w:hAnsi="Calibri" w:cs="Calibri"/>
                  <w:color w:val="000000"/>
                  <w:sz w:val="16"/>
                  <w:szCs w:val="16"/>
                </w:rPr>
                <w:t>12.58</w:t>
              </w:r>
            </w:ins>
          </w:p>
        </w:tc>
        <w:tc>
          <w:tcPr>
            <w:tcW w:w="652" w:type="dxa"/>
            <w:tcBorders>
              <w:right w:val="single" w:sz="4" w:space="0" w:color="auto"/>
            </w:tcBorders>
            <w:vAlign w:val="center"/>
          </w:tcPr>
          <w:p w14:paraId="0EF50B8D" w14:textId="247E4D19" w:rsidR="00494D04" w:rsidRPr="007E0F91" w:rsidRDefault="00494D04" w:rsidP="00494D04">
            <w:pPr>
              <w:jc w:val="center"/>
              <w:rPr>
                <w:ins w:id="23592" w:author="Στάθης Καπ" w:date="2023-03-09T06:37:00Z"/>
                <w:sz w:val="16"/>
                <w:szCs w:val="16"/>
              </w:rPr>
            </w:pPr>
            <w:ins w:id="23593" w:author="Στάθης Καπ" w:date="2023-03-09T07:14:00Z">
              <w:r>
                <w:rPr>
                  <w:rFonts w:ascii="Calibri" w:hAnsi="Calibri" w:cs="Calibri"/>
                  <w:color w:val="000000"/>
                  <w:sz w:val="16"/>
                  <w:szCs w:val="16"/>
                </w:rPr>
                <w:t>0.709</w:t>
              </w:r>
            </w:ins>
          </w:p>
        </w:tc>
        <w:tc>
          <w:tcPr>
            <w:tcW w:w="453" w:type="dxa"/>
            <w:tcBorders>
              <w:left w:val="single" w:sz="4" w:space="0" w:color="auto"/>
            </w:tcBorders>
            <w:vAlign w:val="center"/>
          </w:tcPr>
          <w:p w14:paraId="69C8C9E1" w14:textId="3B97CCC6" w:rsidR="00494D04" w:rsidRPr="007E0F91" w:rsidRDefault="00494D04" w:rsidP="00494D04">
            <w:pPr>
              <w:jc w:val="center"/>
              <w:rPr>
                <w:ins w:id="23594" w:author="Στάθης Καπ" w:date="2023-03-09T06:37:00Z"/>
                <w:sz w:val="16"/>
                <w:szCs w:val="16"/>
              </w:rPr>
            </w:pPr>
            <w:ins w:id="23595" w:author="Στάθης Καπ" w:date="2023-03-09T07:14:00Z">
              <w:r>
                <w:rPr>
                  <w:rFonts w:ascii="Calibri" w:hAnsi="Calibri" w:cs="Calibri"/>
                  <w:color w:val="000000"/>
                  <w:sz w:val="16"/>
                  <w:szCs w:val="16"/>
                </w:rPr>
                <w:t>769</w:t>
              </w:r>
            </w:ins>
          </w:p>
        </w:tc>
        <w:tc>
          <w:tcPr>
            <w:tcW w:w="454" w:type="dxa"/>
            <w:vAlign w:val="center"/>
          </w:tcPr>
          <w:p w14:paraId="56F5BCA4" w14:textId="5A174960" w:rsidR="00494D04" w:rsidRPr="007E0F91" w:rsidRDefault="00494D04" w:rsidP="00494D04">
            <w:pPr>
              <w:jc w:val="center"/>
              <w:rPr>
                <w:ins w:id="23596" w:author="Στάθης Καπ" w:date="2023-03-09T06:37:00Z"/>
                <w:sz w:val="16"/>
                <w:szCs w:val="16"/>
              </w:rPr>
            </w:pPr>
            <w:ins w:id="23597" w:author="Στάθης Καπ" w:date="2023-03-09T07:14:00Z">
              <w:r>
                <w:rPr>
                  <w:rFonts w:ascii="Calibri" w:hAnsi="Calibri" w:cs="Calibri"/>
                  <w:color w:val="000000"/>
                  <w:sz w:val="16"/>
                  <w:szCs w:val="16"/>
                </w:rPr>
                <w:t>2.9</w:t>
              </w:r>
            </w:ins>
          </w:p>
        </w:tc>
        <w:tc>
          <w:tcPr>
            <w:tcW w:w="454" w:type="dxa"/>
            <w:vAlign w:val="center"/>
          </w:tcPr>
          <w:p w14:paraId="2C52BBBE" w14:textId="62EE9D7A" w:rsidR="00494D04" w:rsidRPr="007E0F91" w:rsidRDefault="00494D04" w:rsidP="00494D04">
            <w:pPr>
              <w:jc w:val="center"/>
              <w:rPr>
                <w:ins w:id="23598" w:author="Στάθης Καπ" w:date="2023-03-09T06:37:00Z"/>
                <w:sz w:val="16"/>
                <w:szCs w:val="16"/>
              </w:rPr>
            </w:pPr>
            <w:ins w:id="23599" w:author="Στάθης Καπ" w:date="2023-03-09T07:14:00Z">
              <w:r>
                <w:rPr>
                  <w:rFonts w:ascii="Calibri" w:hAnsi="Calibri" w:cs="Calibri"/>
                  <w:color w:val="000000"/>
                  <w:sz w:val="16"/>
                  <w:szCs w:val="16"/>
                </w:rPr>
                <w:t>0.399</w:t>
              </w:r>
            </w:ins>
          </w:p>
        </w:tc>
        <w:tc>
          <w:tcPr>
            <w:tcW w:w="457" w:type="dxa"/>
            <w:tcBorders>
              <w:right w:val="single" w:sz="4" w:space="0" w:color="auto"/>
            </w:tcBorders>
            <w:vAlign w:val="center"/>
          </w:tcPr>
          <w:p w14:paraId="7CF92B88" w14:textId="771C4E86" w:rsidR="00494D04" w:rsidRPr="007E0F91" w:rsidRDefault="00494D04" w:rsidP="00494D04">
            <w:pPr>
              <w:jc w:val="center"/>
              <w:rPr>
                <w:ins w:id="23600" w:author="Στάθης Καπ" w:date="2023-03-09T06:37:00Z"/>
                <w:sz w:val="16"/>
                <w:szCs w:val="16"/>
              </w:rPr>
            </w:pPr>
            <w:ins w:id="23601" w:author="Στάθης Καπ" w:date="2023-03-09T07:14:00Z">
              <w:r>
                <w:rPr>
                  <w:rFonts w:ascii="Calibri" w:hAnsi="Calibri" w:cs="Calibri"/>
                  <w:color w:val="000000"/>
                  <w:sz w:val="16"/>
                  <w:szCs w:val="16"/>
                </w:rPr>
                <w:t>43.72</w:t>
              </w:r>
            </w:ins>
          </w:p>
        </w:tc>
        <w:tc>
          <w:tcPr>
            <w:tcW w:w="453" w:type="dxa"/>
            <w:tcBorders>
              <w:left w:val="single" w:sz="4" w:space="0" w:color="auto"/>
            </w:tcBorders>
            <w:vAlign w:val="center"/>
          </w:tcPr>
          <w:p w14:paraId="7E07F37E" w14:textId="7939F19B" w:rsidR="00494D04" w:rsidRPr="007E0F91" w:rsidRDefault="00494D04" w:rsidP="00494D04">
            <w:pPr>
              <w:jc w:val="center"/>
              <w:rPr>
                <w:ins w:id="23602" w:author="Στάθης Καπ" w:date="2023-03-09T06:37:00Z"/>
                <w:sz w:val="16"/>
                <w:szCs w:val="16"/>
              </w:rPr>
            </w:pPr>
            <w:ins w:id="23603" w:author="Στάθης Καπ" w:date="2023-03-09T07:14:00Z">
              <w:r>
                <w:rPr>
                  <w:rFonts w:ascii="Calibri" w:hAnsi="Calibri" w:cs="Calibri"/>
                  <w:color w:val="000000"/>
                  <w:sz w:val="16"/>
                  <w:szCs w:val="16"/>
                </w:rPr>
                <w:t>696</w:t>
              </w:r>
            </w:ins>
          </w:p>
        </w:tc>
        <w:tc>
          <w:tcPr>
            <w:tcW w:w="454" w:type="dxa"/>
            <w:vAlign w:val="center"/>
          </w:tcPr>
          <w:p w14:paraId="121528FB" w14:textId="1A6AF445" w:rsidR="00494D04" w:rsidRPr="007E0F91" w:rsidRDefault="00494D04" w:rsidP="00494D04">
            <w:pPr>
              <w:jc w:val="center"/>
              <w:rPr>
                <w:ins w:id="23604" w:author="Στάθης Καπ" w:date="2023-03-09T06:37:00Z"/>
                <w:sz w:val="16"/>
                <w:szCs w:val="16"/>
              </w:rPr>
            </w:pPr>
            <w:ins w:id="23605" w:author="Στάθης Καπ" w:date="2023-03-09T07:14:00Z">
              <w:r>
                <w:rPr>
                  <w:rFonts w:ascii="Calibri" w:hAnsi="Calibri" w:cs="Calibri"/>
                  <w:color w:val="000000"/>
                  <w:sz w:val="16"/>
                  <w:szCs w:val="16"/>
                </w:rPr>
                <w:t>12.12</w:t>
              </w:r>
            </w:ins>
          </w:p>
        </w:tc>
        <w:tc>
          <w:tcPr>
            <w:tcW w:w="454" w:type="dxa"/>
            <w:vAlign w:val="center"/>
          </w:tcPr>
          <w:p w14:paraId="50D1D091" w14:textId="21025AAD" w:rsidR="00494D04" w:rsidRPr="007E0F91" w:rsidRDefault="00494D04" w:rsidP="00494D04">
            <w:pPr>
              <w:jc w:val="center"/>
              <w:rPr>
                <w:ins w:id="23606" w:author="Στάθης Καπ" w:date="2023-03-09T06:37:00Z"/>
                <w:sz w:val="16"/>
                <w:szCs w:val="16"/>
              </w:rPr>
            </w:pPr>
            <w:ins w:id="23607" w:author="Στάθης Καπ" w:date="2023-03-09T07:14:00Z">
              <w:r>
                <w:rPr>
                  <w:rFonts w:ascii="Calibri" w:hAnsi="Calibri" w:cs="Calibri"/>
                  <w:color w:val="000000"/>
                  <w:sz w:val="16"/>
                  <w:szCs w:val="16"/>
                </w:rPr>
                <w:t>0.324</w:t>
              </w:r>
            </w:ins>
          </w:p>
        </w:tc>
        <w:tc>
          <w:tcPr>
            <w:tcW w:w="454" w:type="dxa"/>
            <w:tcBorders>
              <w:right w:val="single" w:sz="4" w:space="0" w:color="auto"/>
            </w:tcBorders>
            <w:vAlign w:val="center"/>
          </w:tcPr>
          <w:p w14:paraId="1C3B2B09" w14:textId="725D58B1" w:rsidR="00494D04" w:rsidRPr="007E0F91" w:rsidRDefault="00494D04" w:rsidP="00494D04">
            <w:pPr>
              <w:jc w:val="center"/>
              <w:rPr>
                <w:ins w:id="23608" w:author="Στάθης Καπ" w:date="2023-03-09T06:37:00Z"/>
                <w:sz w:val="16"/>
                <w:szCs w:val="16"/>
              </w:rPr>
            </w:pPr>
            <w:ins w:id="23609"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4EEC260" w14:textId="2F2F9FD3" w:rsidR="00494D04" w:rsidRPr="007E0F91" w:rsidRDefault="00494D04" w:rsidP="00494D04">
            <w:pPr>
              <w:jc w:val="center"/>
              <w:rPr>
                <w:ins w:id="23610" w:author="Στάθης Καπ" w:date="2023-03-09T06:37:00Z"/>
                <w:sz w:val="16"/>
                <w:szCs w:val="16"/>
              </w:rPr>
            </w:pPr>
            <w:ins w:id="23611" w:author="Στάθης Καπ" w:date="2023-03-09T07:14:00Z">
              <w:r>
                <w:rPr>
                  <w:rFonts w:ascii="Calibri" w:hAnsi="Calibri" w:cs="Calibri"/>
                  <w:color w:val="000000"/>
                  <w:sz w:val="16"/>
                  <w:szCs w:val="16"/>
                </w:rPr>
                <w:t>673</w:t>
              </w:r>
            </w:ins>
          </w:p>
        </w:tc>
        <w:tc>
          <w:tcPr>
            <w:tcW w:w="454" w:type="dxa"/>
            <w:vAlign w:val="center"/>
          </w:tcPr>
          <w:p w14:paraId="76A3A900" w14:textId="6831ECB7" w:rsidR="00494D04" w:rsidRPr="007E0F91" w:rsidRDefault="00494D04" w:rsidP="00494D04">
            <w:pPr>
              <w:jc w:val="center"/>
              <w:rPr>
                <w:ins w:id="23612" w:author="Στάθης Καπ" w:date="2023-03-09T06:37:00Z"/>
                <w:sz w:val="16"/>
                <w:szCs w:val="16"/>
              </w:rPr>
            </w:pPr>
            <w:ins w:id="23613" w:author="Στάθης Καπ" w:date="2023-03-09T07:14:00Z">
              <w:r>
                <w:rPr>
                  <w:rFonts w:ascii="Calibri" w:hAnsi="Calibri" w:cs="Calibri"/>
                  <w:color w:val="000000"/>
                  <w:sz w:val="16"/>
                  <w:szCs w:val="16"/>
                </w:rPr>
                <w:t>15.03</w:t>
              </w:r>
            </w:ins>
          </w:p>
        </w:tc>
        <w:tc>
          <w:tcPr>
            <w:tcW w:w="454" w:type="dxa"/>
            <w:vAlign w:val="center"/>
          </w:tcPr>
          <w:p w14:paraId="7F9753D1" w14:textId="35E82349" w:rsidR="00494D04" w:rsidRPr="007E0F91" w:rsidRDefault="00494D04" w:rsidP="00494D04">
            <w:pPr>
              <w:jc w:val="center"/>
              <w:rPr>
                <w:ins w:id="23614" w:author="Στάθης Καπ" w:date="2023-03-09T06:37:00Z"/>
                <w:sz w:val="16"/>
                <w:szCs w:val="16"/>
              </w:rPr>
            </w:pPr>
            <w:ins w:id="23615" w:author="Στάθης Καπ" w:date="2023-03-09T07:14:00Z">
              <w:r>
                <w:rPr>
                  <w:rFonts w:ascii="Calibri" w:hAnsi="Calibri" w:cs="Calibri"/>
                  <w:color w:val="000000"/>
                  <w:sz w:val="16"/>
                  <w:szCs w:val="16"/>
                </w:rPr>
                <w:t>0.383</w:t>
              </w:r>
            </w:ins>
          </w:p>
        </w:tc>
        <w:tc>
          <w:tcPr>
            <w:tcW w:w="461" w:type="dxa"/>
            <w:tcBorders>
              <w:right w:val="single" w:sz="4" w:space="0" w:color="auto"/>
            </w:tcBorders>
            <w:vAlign w:val="center"/>
          </w:tcPr>
          <w:p w14:paraId="6B776BA4" w14:textId="259E66D6" w:rsidR="00494D04" w:rsidRPr="007E0F91" w:rsidRDefault="00494D04" w:rsidP="00494D04">
            <w:pPr>
              <w:jc w:val="center"/>
              <w:rPr>
                <w:ins w:id="23616" w:author="Στάθης Καπ" w:date="2023-03-09T06:37:00Z"/>
                <w:sz w:val="16"/>
                <w:szCs w:val="16"/>
              </w:rPr>
            </w:pPr>
            <w:ins w:id="23617" w:author="Στάθης Καπ" w:date="2023-03-09T07:14:00Z">
              <w:r>
                <w:rPr>
                  <w:rFonts w:ascii="Calibri" w:hAnsi="Calibri" w:cs="Calibri"/>
                  <w:color w:val="000000"/>
                  <w:sz w:val="16"/>
                  <w:szCs w:val="16"/>
                </w:rPr>
                <w:t>45.98</w:t>
              </w:r>
            </w:ins>
          </w:p>
        </w:tc>
      </w:tr>
      <w:tr w:rsidR="00494D04" w14:paraId="2844E396" w14:textId="77777777" w:rsidTr="009861B1">
        <w:trPr>
          <w:trHeight w:val="170"/>
          <w:jc w:val="center"/>
          <w:ins w:id="2361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62F7069" w14:textId="77777777" w:rsidR="00494D04" w:rsidRPr="007E0F91" w:rsidRDefault="00494D04" w:rsidP="00494D04">
            <w:pPr>
              <w:jc w:val="center"/>
              <w:rPr>
                <w:ins w:id="23619" w:author="Στάθης Καπ" w:date="2023-03-09T06:37:00Z"/>
                <w:sz w:val="16"/>
                <w:szCs w:val="16"/>
              </w:rPr>
            </w:pPr>
            <w:ins w:id="23620" w:author="Στάθης Καπ" w:date="2023-03-09T06:37:00Z">
              <w:r w:rsidRPr="009861B1">
                <w:rPr>
                  <w:rFonts w:ascii="Calibri" w:hAnsi="Calibri" w:cs="Calibri"/>
                  <w:color w:val="000000"/>
                  <w:sz w:val="16"/>
                  <w:szCs w:val="16"/>
                </w:rPr>
                <w:t>r107</w:t>
              </w:r>
            </w:ins>
          </w:p>
        </w:tc>
        <w:tc>
          <w:tcPr>
            <w:tcW w:w="565" w:type="dxa"/>
            <w:tcBorders>
              <w:left w:val="single" w:sz="4" w:space="0" w:color="auto"/>
            </w:tcBorders>
            <w:vAlign w:val="center"/>
          </w:tcPr>
          <w:p w14:paraId="44F84682" w14:textId="370E9CD0" w:rsidR="00494D04" w:rsidRPr="007E0F91" w:rsidRDefault="00494D04" w:rsidP="00494D04">
            <w:pPr>
              <w:jc w:val="center"/>
              <w:rPr>
                <w:ins w:id="23621" w:author="Στάθης Καπ" w:date="2023-03-09T06:37:00Z"/>
                <w:sz w:val="16"/>
                <w:szCs w:val="16"/>
              </w:rPr>
            </w:pPr>
            <w:ins w:id="23622" w:author="Στάθης Καπ" w:date="2023-03-09T07:14:00Z">
              <w:r>
                <w:rPr>
                  <w:rFonts w:ascii="Calibri" w:hAnsi="Calibri" w:cs="Calibri"/>
                  <w:color w:val="000000"/>
                  <w:sz w:val="16"/>
                  <w:szCs w:val="16"/>
                </w:rPr>
                <w:t>950</w:t>
              </w:r>
            </w:ins>
          </w:p>
        </w:tc>
        <w:tc>
          <w:tcPr>
            <w:tcW w:w="679" w:type="dxa"/>
            <w:tcBorders>
              <w:right w:val="single" w:sz="4" w:space="0" w:color="auto"/>
            </w:tcBorders>
            <w:vAlign w:val="center"/>
          </w:tcPr>
          <w:p w14:paraId="03B5C551" w14:textId="6BDE1E2E" w:rsidR="00494D04" w:rsidRPr="007E0F91" w:rsidRDefault="00494D04" w:rsidP="00494D04">
            <w:pPr>
              <w:jc w:val="center"/>
              <w:rPr>
                <w:ins w:id="23623" w:author="Στάθης Καπ" w:date="2023-03-09T06:37:00Z"/>
                <w:sz w:val="16"/>
                <w:szCs w:val="16"/>
              </w:rPr>
            </w:pPr>
            <w:ins w:id="23624" w:author="Στάθης Καπ" w:date="2023-03-09T07:14:00Z">
              <w:r>
                <w:rPr>
                  <w:rFonts w:ascii="Calibri" w:hAnsi="Calibri" w:cs="Calibri"/>
                  <w:color w:val="000000"/>
                  <w:sz w:val="16"/>
                  <w:szCs w:val="16"/>
                </w:rPr>
                <w:t>927</w:t>
              </w:r>
            </w:ins>
          </w:p>
        </w:tc>
        <w:tc>
          <w:tcPr>
            <w:tcW w:w="453" w:type="dxa"/>
            <w:tcBorders>
              <w:left w:val="single" w:sz="4" w:space="0" w:color="auto"/>
            </w:tcBorders>
            <w:vAlign w:val="center"/>
          </w:tcPr>
          <w:p w14:paraId="6F5F70F7" w14:textId="7382B38D" w:rsidR="00494D04" w:rsidRPr="007E0F91" w:rsidRDefault="00494D04" w:rsidP="00494D04">
            <w:pPr>
              <w:jc w:val="center"/>
              <w:rPr>
                <w:ins w:id="23625" w:author="Στάθης Καπ" w:date="2023-03-09T06:37:00Z"/>
                <w:sz w:val="16"/>
                <w:szCs w:val="16"/>
              </w:rPr>
            </w:pPr>
            <w:ins w:id="23626" w:author="Στάθης Καπ" w:date="2023-03-09T07:14:00Z">
              <w:r>
                <w:rPr>
                  <w:rFonts w:ascii="Calibri" w:hAnsi="Calibri" w:cs="Calibri"/>
                  <w:color w:val="000000"/>
                  <w:sz w:val="16"/>
                  <w:szCs w:val="16"/>
                </w:rPr>
                <w:t>874</w:t>
              </w:r>
            </w:ins>
          </w:p>
        </w:tc>
        <w:tc>
          <w:tcPr>
            <w:tcW w:w="708" w:type="dxa"/>
            <w:vAlign w:val="center"/>
          </w:tcPr>
          <w:p w14:paraId="3B7DAAF1" w14:textId="4065FB01" w:rsidR="00494D04" w:rsidRPr="007E0F91" w:rsidRDefault="00494D04" w:rsidP="00494D04">
            <w:pPr>
              <w:jc w:val="center"/>
              <w:rPr>
                <w:ins w:id="23627" w:author="Στάθης Καπ" w:date="2023-03-09T06:37:00Z"/>
                <w:sz w:val="16"/>
                <w:szCs w:val="16"/>
              </w:rPr>
            </w:pPr>
            <w:ins w:id="23628" w:author="Στάθης Καπ" w:date="2023-03-09T07:14:00Z">
              <w:r>
                <w:rPr>
                  <w:rFonts w:ascii="Calibri" w:hAnsi="Calibri" w:cs="Calibri"/>
                  <w:color w:val="000000"/>
                  <w:sz w:val="16"/>
                  <w:szCs w:val="16"/>
                </w:rPr>
                <w:t>8</w:t>
              </w:r>
            </w:ins>
          </w:p>
        </w:tc>
        <w:tc>
          <w:tcPr>
            <w:tcW w:w="652" w:type="dxa"/>
            <w:tcBorders>
              <w:right w:val="single" w:sz="4" w:space="0" w:color="auto"/>
            </w:tcBorders>
            <w:vAlign w:val="center"/>
          </w:tcPr>
          <w:p w14:paraId="5F13B917" w14:textId="799F4D0C" w:rsidR="00494D04" w:rsidRPr="007E0F91" w:rsidRDefault="00494D04" w:rsidP="00494D04">
            <w:pPr>
              <w:jc w:val="center"/>
              <w:rPr>
                <w:ins w:id="23629" w:author="Στάθης Καπ" w:date="2023-03-09T06:37:00Z"/>
                <w:sz w:val="16"/>
                <w:szCs w:val="16"/>
              </w:rPr>
            </w:pPr>
            <w:ins w:id="23630" w:author="Στάθης Καπ" w:date="2023-03-09T07:14:00Z">
              <w:r>
                <w:rPr>
                  <w:rFonts w:ascii="Calibri" w:hAnsi="Calibri" w:cs="Calibri"/>
                  <w:color w:val="000000"/>
                  <w:sz w:val="16"/>
                  <w:szCs w:val="16"/>
                </w:rPr>
                <w:t>0.968</w:t>
              </w:r>
            </w:ins>
          </w:p>
        </w:tc>
        <w:tc>
          <w:tcPr>
            <w:tcW w:w="453" w:type="dxa"/>
            <w:tcBorders>
              <w:left w:val="single" w:sz="4" w:space="0" w:color="auto"/>
            </w:tcBorders>
            <w:vAlign w:val="center"/>
          </w:tcPr>
          <w:p w14:paraId="12B08385" w14:textId="2BBA5976" w:rsidR="00494D04" w:rsidRPr="007E0F91" w:rsidRDefault="00494D04" w:rsidP="00494D04">
            <w:pPr>
              <w:jc w:val="center"/>
              <w:rPr>
                <w:ins w:id="23631" w:author="Στάθης Καπ" w:date="2023-03-09T06:37:00Z"/>
                <w:sz w:val="16"/>
                <w:szCs w:val="16"/>
              </w:rPr>
            </w:pPr>
            <w:ins w:id="23632" w:author="Στάθης Καπ" w:date="2023-03-09T07:14:00Z">
              <w:r>
                <w:rPr>
                  <w:rFonts w:ascii="Calibri" w:hAnsi="Calibri" w:cs="Calibri"/>
                  <w:color w:val="000000"/>
                  <w:sz w:val="16"/>
                  <w:szCs w:val="16"/>
                </w:rPr>
                <w:t>768</w:t>
              </w:r>
            </w:ins>
          </w:p>
        </w:tc>
        <w:tc>
          <w:tcPr>
            <w:tcW w:w="454" w:type="dxa"/>
            <w:vAlign w:val="center"/>
          </w:tcPr>
          <w:p w14:paraId="18B248D4" w14:textId="4BFE8B3D" w:rsidR="00494D04" w:rsidRPr="007E0F91" w:rsidRDefault="00494D04" w:rsidP="00494D04">
            <w:pPr>
              <w:jc w:val="center"/>
              <w:rPr>
                <w:ins w:id="23633" w:author="Στάθης Καπ" w:date="2023-03-09T06:37:00Z"/>
                <w:sz w:val="16"/>
                <w:szCs w:val="16"/>
              </w:rPr>
            </w:pPr>
            <w:ins w:id="23634" w:author="Στάθης Καπ" w:date="2023-03-09T07:14:00Z">
              <w:r>
                <w:rPr>
                  <w:rFonts w:ascii="Calibri" w:hAnsi="Calibri" w:cs="Calibri"/>
                  <w:color w:val="000000"/>
                  <w:sz w:val="16"/>
                  <w:szCs w:val="16"/>
                </w:rPr>
                <w:t>12.13</w:t>
              </w:r>
            </w:ins>
          </w:p>
        </w:tc>
        <w:tc>
          <w:tcPr>
            <w:tcW w:w="454" w:type="dxa"/>
            <w:vAlign w:val="center"/>
          </w:tcPr>
          <w:p w14:paraId="0AA0B9BF" w14:textId="01F33DC8" w:rsidR="00494D04" w:rsidRPr="007E0F91" w:rsidRDefault="00494D04" w:rsidP="00494D04">
            <w:pPr>
              <w:jc w:val="center"/>
              <w:rPr>
                <w:ins w:id="23635" w:author="Στάθης Καπ" w:date="2023-03-09T06:37:00Z"/>
                <w:sz w:val="16"/>
                <w:szCs w:val="16"/>
              </w:rPr>
            </w:pPr>
            <w:ins w:id="23636" w:author="Στάθης Καπ" w:date="2023-03-09T07:14:00Z">
              <w:r>
                <w:rPr>
                  <w:rFonts w:ascii="Calibri" w:hAnsi="Calibri" w:cs="Calibri"/>
                  <w:color w:val="000000"/>
                  <w:sz w:val="16"/>
                  <w:szCs w:val="16"/>
                </w:rPr>
                <w:t>0.348</w:t>
              </w:r>
            </w:ins>
          </w:p>
        </w:tc>
        <w:tc>
          <w:tcPr>
            <w:tcW w:w="457" w:type="dxa"/>
            <w:tcBorders>
              <w:right w:val="single" w:sz="4" w:space="0" w:color="auto"/>
            </w:tcBorders>
            <w:vAlign w:val="center"/>
          </w:tcPr>
          <w:p w14:paraId="530287DD" w14:textId="6B95C4A5" w:rsidR="00494D04" w:rsidRPr="007E0F91" w:rsidRDefault="00494D04" w:rsidP="00494D04">
            <w:pPr>
              <w:jc w:val="center"/>
              <w:rPr>
                <w:ins w:id="23637" w:author="Στάθης Καπ" w:date="2023-03-09T06:37:00Z"/>
                <w:sz w:val="16"/>
                <w:szCs w:val="16"/>
              </w:rPr>
            </w:pPr>
            <w:ins w:id="23638"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2322FAF6" w14:textId="56AE15B3" w:rsidR="00494D04" w:rsidRPr="007E0F91" w:rsidRDefault="00494D04" w:rsidP="00494D04">
            <w:pPr>
              <w:jc w:val="center"/>
              <w:rPr>
                <w:ins w:id="23639" w:author="Στάθης Καπ" w:date="2023-03-09T06:37:00Z"/>
                <w:sz w:val="16"/>
                <w:szCs w:val="16"/>
              </w:rPr>
            </w:pPr>
            <w:ins w:id="23640" w:author="Στάθης Καπ" w:date="2023-03-09T07:14:00Z">
              <w:r>
                <w:rPr>
                  <w:rFonts w:ascii="Calibri" w:hAnsi="Calibri" w:cs="Calibri"/>
                  <w:color w:val="000000"/>
                  <w:sz w:val="16"/>
                  <w:szCs w:val="16"/>
                </w:rPr>
                <w:t>746</w:t>
              </w:r>
            </w:ins>
          </w:p>
        </w:tc>
        <w:tc>
          <w:tcPr>
            <w:tcW w:w="454" w:type="dxa"/>
            <w:vAlign w:val="center"/>
          </w:tcPr>
          <w:p w14:paraId="10026266" w14:textId="1E292E79" w:rsidR="00494D04" w:rsidRPr="007E0F91" w:rsidRDefault="00494D04" w:rsidP="00494D04">
            <w:pPr>
              <w:jc w:val="center"/>
              <w:rPr>
                <w:ins w:id="23641" w:author="Στάθης Καπ" w:date="2023-03-09T06:37:00Z"/>
                <w:sz w:val="16"/>
                <w:szCs w:val="16"/>
              </w:rPr>
            </w:pPr>
            <w:ins w:id="23642" w:author="Στάθης Καπ" w:date="2023-03-09T07:14:00Z">
              <w:r>
                <w:rPr>
                  <w:rFonts w:ascii="Calibri" w:hAnsi="Calibri" w:cs="Calibri"/>
                  <w:color w:val="000000"/>
                  <w:sz w:val="16"/>
                  <w:szCs w:val="16"/>
                </w:rPr>
                <w:t>14.65</w:t>
              </w:r>
            </w:ins>
          </w:p>
        </w:tc>
        <w:tc>
          <w:tcPr>
            <w:tcW w:w="454" w:type="dxa"/>
            <w:vAlign w:val="center"/>
          </w:tcPr>
          <w:p w14:paraId="46858AEB" w14:textId="7444C470" w:rsidR="00494D04" w:rsidRPr="007E0F91" w:rsidRDefault="00494D04" w:rsidP="00494D04">
            <w:pPr>
              <w:jc w:val="center"/>
              <w:rPr>
                <w:ins w:id="23643" w:author="Στάθης Καπ" w:date="2023-03-09T06:37:00Z"/>
                <w:sz w:val="16"/>
                <w:szCs w:val="16"/>
              </w:rPr>
            </w:pPr>
            <w:ins w:id="23644" w:author="Στάθης Καπ" w:date="2023-03-09T07:14:00Z">
              <w:r>
                <w:rPr>
                  <w:rFonts w:ascii="Calibri" w:hAnsi="Calibri" w:cs="Calibri"/>
                  <w:color w:val="000000"/>
                  <w:sz w:val="16"/>
                  <w:szCs w:val="16"/>
                </w:rPr>
                <w:t>0.348</w:t>
              </w:r>
            </w:ins>
          </w:p>
        </w:tc>
        <w:tc>
          <w:tcPr>
            <w:tcW w:w="454" w:type="dxa"/>
            <w:tcBorders>
              <w:right w:val="single" w:sz="4" w:space="0" w:color="auto"/>
            </w:tcBorders>
            <w:vAlign w:val="center"/>
          </w:tcPr>
          <w:p w14:paraId="0C2F2521" w14:textId="0D30E2AB" w:rsidR="00494D04" w:rsidRPr="007E0F91" w:rsidRDefault="00494D04" w:rsidP="00494D04">
            <w:pPr>
              <w:jc w:val="center"/>
              <w:rPr>
                <w:ins w:id="23645" w:author="Στάθης Καπ" w:date="2023-03-09T06:37:00Z"/>
                <w:sz w:val="16"/>
                <w:szCs w:val="16"/>
              </w:rPr>
            </w:pPr>
            <w:ins w:id="23646"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07B0089B" w14:textId="39D98A07" w:rsidR="00494D04" w:rsidRPr="007E0F91" w:rsidRDefault="00494D04" w:rsidP="00494D04">
            <w:pPr>
              <w:jc w:val="center"/>
              <w:rPr>
                <w:ins w:id="23647" w:author="Στάθης Καπ" w:date="2023-03-09T06:37:00Z"/>
                <w:sz w:val="16"/>
                <w:szCs w:val="16"/>
              </w:rPr>
            </w:pPr>
            <w:ins w:id="23648" w:author="Στάθης Καπ" w:date="2023-03-09T07:14:00Z">
              <w:r>
                <w:rPr>
                  <w:rFonts w:ascii="Calibri" w:hAnsi="Calibri" w:cs="Calibri"/>
                  <w:color w:val="000000"/>
                  <w:sz w:val="16"/>
                  <w:szCs w:val="16"/>
                </w:rPr>
                <w:t>719</w:t>
              </w:r>
            </w:ins>
          </w:p>
        </w:tc>
        <w:tc>
          <w:tcPr>
            <w:tcW w:w="454" w:type="dxa"/>
            <w:vAlign w:val="center"/>
          </w:tcPr>
          <w:p w14:paraId="0746DCD5" w14:textId="7CF85DE4" w:rsidR="00494D04" w:rsidRPr="007E0F91" w:rsidRDefault="00494D04" w:rsidP="00494D04">
            <w:pPr>
              <w:jc w:val="center"/>
              <w:rPr>
                <w:ins w:id="23649" w:author="Στάθης Καπ" w:date="2023-03-09T06:37:00Z"/>
                <w:sz w:val="16"/>
                <w:szCs w:val="16"/>
              </w:rPr>
            </w:pPr>
            <w:ins w:id="23650" w:author="Στάθης Καπ" w:date="2023-03-09T07:14:00Z">
              <w:r>
                <w:rPr>
                  <w:rFonts w:ascii="Calibri" w:hAnsi="Calibri" w:cs="Calibri"/>
                  <w:color w:val="000000"/>
                  <w:sz w:val="16"/>
                  <w:szCs w:val="16"/>
                </w:rPr>
                <w:t>17.73</w:t>
              </w:r>
            </w:ins>
          </w:p>
        </w:tc>
        <w:tc>
          <w:tcPr>
            <w:tcW w:w="454" w:type="dxa"/>
            <w:vAlign w:val="center"/>
          </w:tcPr>
          <w:p w14:paraId="44928589" w14:textId="5790876E" w:rsidR="00494D04" w:rsidRPr="007E0F91" w:rsidRDefault="00494D04" w:rsidP="00494D04">
            <w:pPr>
              <w:jc w:val="center"/>
              <w:rPr>
                <w:ins w:id="23651" w:author="Στάθης Καπ" w:date="2023-03-09T06:37:00Z"/>
                <w:sz w:val="16"/>
                <w:szCs w:val="16"/>
              </w:rPr>
            </w:pPr>
            <w:ins w:id="23652"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4419AE6A" w14:textId="5EA87D0C" w:rsidR="00494D04" w:rsidRPr="007E0F91" w:rsidRDefault="00494D04" w:rsidP="00494D04">
            <w:pPr>
              <w:jc w:val="center"/>
              <w:rPr>
                <w:ins w:id="23653" w:author="Στάθης Καπ" w:date="2023-03-09T06:37:00Z"/>
                <w:sz w:val="16"/>
                <w:szCs w:val="16"/>
              </w:rPr>
            </w:pPr>
            <w:ins w:id="23654" w:author="Στάθης Καπ" w:date="2023-03-09T07:14:00Z">
              <w:r>
                <w:rPr>
                  <w:rFonts w:ascii="Calibri" w:hAnsi="Calibri" w:cs="Calibri"/>
                  <w:color w:val="000000"/>
                  <w:sz w:val="16"/>
                  <w:szCs w:val="16"/>
                </w:rPr>
                <w:t>52.89</w:t>
              </w:r>
            </w:ins>
          </w:p>
        </w:tc>
      </w:tr>
      <w:tr w:rsidR="00494D04" w14:paraId="0716CEE1" w14:textId="77777777" w:rsidTr="009861B1">
        <w:trPr>
          <w:trHeight w:val="170"/>
          <w:jc w:val="center"/>
          <w:ins w:id="2365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5DBCB7A" w14:textId="77777777" w:rsidR="00494D04" w:rsidRPr="007E0F91" w:rsidRDefault="00494D04" w:rsidP="00494D04">
            <w:pPr>
              <w:jc w:val="center"/>
              <w:rPr>
                <w:ins w:id="23656" w:author="Στάθης Καπ" w:date="2023-03-09T06:37:00Z"/>
                <w:sz w:val="16"/>
                <w:szCs w:val="16"/>
              </w:rPr>
            </w:pPr>
            <w:ins w:id="23657" w:author="Στάθης Καπ" w:date="2023-03-09T06:37:00Z">
              <w:r w:rsidRPr="009861B1">
                <w:rPr>
                  <w:rFonts w:ascii="Calibri" w:hAnsi="Calibri" w:cs="Calibri"/>
                  <w:color w:val="000000"/>
                  <w:sz w:val="16"/>
                  <w:szCs w:val="16"/>
                </w:rPr>
                <w:t>r108</w:t>
              </w:r>
            </w:ins>
          </w:p>
        </w:tc>
        <w:tc>
          <w:tcPr>
            <w:tcW w:w="565" w:type="dxa"/>
            <w:tcBorders>
              <w:left w:val="single" w:sz="4" w:space="0" w:color="auto"/>
            </w:tcBorders>
            <w:vAlign w:val="center"/>
          </w:tcPr>
          <w:p w14:paraId="0C1A0D4C" w14:textId="1724D79D" w:rsidR="00494D04" w:rsidRPr="007E0F91" w:rsidRDefault="00494D04" w:rsidP="00494D04">
            <w:pPr>
              <w:jc w:val="center"/>
              <w:rPr>
                <w:ins w:id="23658" w:author="Στάθης Καπ" w:date="2023-03-09T06:37:00Z"/>
                <w:sz w:val="16"/>
                <w:szCs w:val="16"/>
              </w:rPr>
            </w:pPr>
            <w:ins w:id="23659" w:author="Στάθης Καπ" w:date="2023-03-09T07:14:00Z">
              <w:r>
                <w:rPr>
                  <w:rFonts w:ascii="Calibri" w:hAnsi="Calibri" w:cs="Calibri"/>
                  <w:color w:val="000000"/>
                  <w:sz w:val="16"/>
                  <w:szCs w:val="16"/>
                </w:rPr>
                <w:t>995</w:t>
              </w:r>
            </w:ins>
          </w:p>
        </w:tc>
        <w:tc>
          <w:tcPr>
            <w:tcW w:w="679" w:type="dxa"/>
            <w:tcBorders>
              <w:right w:val="single" w:sz="4" w:space="0" w:color="auto"/>
            </w:tcBorders>
            <w:vAlign w:val="center"/>
          </w:tcPr>
          <w:p w14:paraId="5E7CC764" w14:textId="21BB06AD" w:rsidR="00494D04" w:rsidRPr="007E0F91" w:rsidRDefault="00494D04" w:rsidP="00494D04">
            <w:pPr>
              <w:jc w:val="center"/>
              <w:rPr>
                <w:ins w:id="23660" w:author="Στάθης Καπ" w:date="2023-03-09T06:37:00Z"/>
                <w:sz w:val="16"/>
                <w:szCs w:val="16"/>
              </w:rPr>
            </w:pPr>
            <w:ins w:id="23661" w:author="Στάθης Καπ" w:date="2023-03-09T07:14:00Z">
              <w:r>
                <w:rPr>
                  <w:rFonts w:ascii="Calibri" w:hAnsi="Calibri" w:cs="Calibri"/>
                  <w:color w:val="000000"/>
                  <w:sz w:val="16"/>
                  <w:szCs w:val="16"/>
                </w:rPr>
                <w:t>982</w:t>
              </w:r>
            </w:ins>
          </w:p>
        </w:tc>
        <w:tc>
          <w:tcPr>
            <w:tcW w:w="453" w:type="dxa"/>
            <w:tcBorders>
              <w:left w:val="single" w:sz="4" w:space="0" w:color="auto"/>
            </w:tcBorders>
            <w:vAlign w:val="center"/>
          </w:tcPr>
          <w:p w14:paraId="73FA3CAA" w14:textId="4034F4A6" w:rsidR="00494D04" w:rsidRPr="007E0F91" w:rsidRDefault="00494D04" w:rsidP="00494D04">
            <w:pPr>
              <w:jc w:val="center"/>
              <w:rPr>
                <w:ins w:id="23662" w:author="Στάθης Καπ" w:date="2023-03-09T06:37:00Z"/>
                <w:sz w:val="16"/>
                <w:szCs w:val="16"/>
              </w:rPr>
            </w:pPr>
            <w:ins w:id="23663" w:author="Στάθης Καπ" w:date="2023-03-09T07:14:00Z">
              <w:r>
                <w:rPr>
                  <w:rFonts w:ascii="Calibri" w:hAnsi="Calibri" w:cs="Calibri"/>
                  <w:color w:val="000000"/>
                  <w:sz w:val="16"/>
                  <w:szCs w:val="16"/>
                </w:rPr>
                <w:t>888</w:t>
              </w:r>
            </w:ins>
          </w:p>
        </w:tc>
        <w:tc>
          <w:tcPr>
            <w:tcW w:w="708" w:type="dxa"/>
            <w:vAlign w:val="center"/>
          </w:tcPr>
          <w:p w14:paraId="61F630D4" w14:textId="1DC75260" w:rsidR="00494D04" w:rsidRPr="007E0F91" w:rsidRDefault="00494D04" w:rsidP="00494D04">
            <w:pPr>
              <w:jc w:val="center"/>
              <w:rPr>
                <w:ins w:id="23664" w:author="Στάθης Καπ" w:date="2023-03-09T06:37:00Z"/>
                <w:sz w:val="16"/>
                <w:szCs w:val="16"/>
              </w:rPr>
            </w:pPr>
            <w:ins w:id="23665" w:author="Στάθης Καπ" w:date="2023-03-09T07:14:00Z">
              <w:r>
                <w:rPr>
                  <w:rFonts w:ascii="Calibri" w:hAnsi="Calibri" w:cs="Calibri"/>
                  <w:color w:val="000000"/>
                  <w:sz w:val="16"/>
                  <w:szCs w:val="16"/>
                </w:rPr>
                <w:t>10.75</w:t>
              </w:r>
            </w:ins>
          </w:p>
        </w:tc>
        <w:tc>
          <w:tcPr>
            <w:tcW w:w="652" w:type="dxa"/>
            <w:tcBorders>
              <w:right w:val="single" w:sz="4" w:space="0" w:color="auto"/>
            </w:tcBorders>
            <w:vAlign w:val="center"/>
          </w:tcPr>
          <w:p w14:paraId="3CBC2496" w14:textId="34100266" w:rsidR="00494D04" w:rsidRPr="007E0F91" w:rsidRDefault="00494D04" w:rsidP="00494D04">
            <w:pPr>
              <w:jc w:val="center"/>
              <w:rPr>
                <w:ins w:id="23666" w:author="Στάθης Καπ" w:date="2023-03-09T06:37:00Z"/>
                <w:sz w:val="16"/>
                <w:szCs w:val="16"/>
              </w:rPr>
            </w:pPr>
            <w:ins w:id="23667" w:author="Στάθης Καπ" w:date="2023-03-09T07:14:00Z">
              <w:r>
                <w:rPr>
                  <w:rFonts w:ascii="Calibri" w:hAnsi="Calibri" w:cs="Calibri"/>
                  <w:color w:val="000000"/>
                  <w:sz w:val="16"/>
                  <w:szCs w:val="16"/>
                </w:rPr>
                <w:t>0.921</w:t>
              </w:r>
            </w:ins>
          </w:p>
        </w:tc>
        <w:tc>
          <w:tcPr>
            <w:tcW w:w="453" w:type="dxa"/>
            <w:tcBorders>
              <w:left w:val="single" w:sz="4" w:space="0" w:color="auto"/>
            </w:tcBorders>
            <w:vAlign w:val="center"/>
          </w:tcPr>
          <w:p w14:paraId="18D453BB" w14:textId="4E6B894D" w:rsidR="00494D04" w:rsidRPr="007E0F91" w:rsidRDefault="00494D04" w:rsidP="00494D04">
            <w:pPr>
              <w:jc w:val="center"/>
              <w:rPr>
                <w:ins w:id="23668" w:author="Στάθης Καπ" w:date="2023-03-09T06:37:00Z"/>
                <w:sz w:val="16"/>
                <w:szCs w:val="16"/>
              </w:rPr>
            </w:pPr>
            <w:ins w:id="23669" w:author="Στάθης Καπ" w:date="2023-03-09T07:14:00Z">
              <w:r>
                <w:rPr>
                  <w:rFonts w:ascii="Calibri" w:hAnsi="Calibri" w:cs="Calibri"/>
                  <w:color w:val="000000"/>
                  <w:sz w:val="16"/>
                  <w:szCs w:val="16"/>
                </w:rPr>
                <w:t>846</w:t>
              </w:r>
            </w:ins>
          </w:p>
        </w:tc>
        <w:tc>
          <w:tcPr>
            <w:tcW w:w="454" w:type="dxa"/>
            <w:vAlign w:val="center"/>
          </w:tcPr>
          <w:p w14:paraId="249CDA1E" w14:textId="405E98F3" w:rsidR="00494D04" w:rsidRPr="007E0F91" w:rsidRDefault="00494D04" w:rsidP="00494D04">
            <w:pPr>
              <w:jc w:val="center"/>
              <w:rPr>
                <w:ins w:id="23670" w:author="Στάθης Καπ" w:date="2023-03-09T06:37:00Z"/>
                <w:sz w:val="16"/>
                <w:szCs w:val="16"/>
              </w:rPr>
            </w:pPr>
            <w:ins w:id="23671" w:author="Στάθης Καπ" w:date="2023-03-09T07:14:00Z">
              <w:r>
                <w:rPr>
                  <w:rFonts w:ascii="Calibri" w:hAnsi="Calibri" w:cs="Calibri"/>
                  <w:color w:val="000000"/>
                  <w:sz w:val="16"/>
                  <w:szCs w:val="16"/>
                </w:rPr>
                <w:t>4.73</w:t>
              </w:r>
            </w:ins>
          </w:p>
        </w:tc>
        <w:tc>
          <w:tcPr>
            <w:tcW w:w="454" w:type="dxa"/>
            <w:vAlign w:val="center"/>
          </w:tcPr>
          <w:p w14:paraId="306878AE" w14:textId="134D4AEE" w:rsidR="00494D04" w:rsidRPr="007E0F91" w:rsidRDefault="00494D04" w:rsidP="00494D04">
            <w:pPr>
              <w:jc w:val="center"/>
              <w:rPr>
                <w:ins w:id="23672" w:author="Στάθης Καπ" w:date="2023-03-09T06:37:00Z"/>
                <w:sz w:val="16"/>
                <w:szCs w:val="16"/>
              </w:rPr>
            </w:pPr>
            <w:ins w:id="23673" w:author="Στάθης Καπ" w:date="2023-03-09T07:14:00Z">
              <w:r>
                <w:rPr>
                  <w:rFonts w:ascii="Calibri" w:hAnsi="Calibri" w:cs="Calibri"/>
                  <w:color w:val="000000"/>
                  <w:sz w:val="16"/>
                  <w:szCs w:val="16"/>
                </w:rPr>
                <w:t>0.335</w:t>
              </w:r>
            </w:ins>
          </w:p>
        </w:tc>
        <w:tc>
          <w:tcPr>
            <w:tcW w:w="457" w:type="dxa"/>
            <w:tcBorders>
              <w:right w:val="single" w:sz="4" w:space="0" w:color="auto"/>
            </w:tcBorders>
            <w:vAlign w:val="center"/>
          </w:tcPr>
          <w:p w14:paraId="32EA8580" w14:textId="17403C91" w:rsidR="00494D04" w:rsidRPr="007E0F91" w:rsidRDefault="00494D04" w:rsidP="00494D04">
            <w:pPr>
              <w:jc w:val="center"/>
              <w:rPr>
                <w:ins w:id="23674" w:author="Στάθης Καπ" w:date="2023-03-09T06:37:00Z"/>
                <w:sz w:val="16"/>
                <w:szCs w:val="16"/>
              </w:rPr>
            </w:pPr>
            <w:ins w:id="23675" w:author="Στάθης Καπ" w:date="2023-03-09T07:14:00Z">
              <w:r>
                <w:rPr>
                  <w:rFonts w:ascii="Calibri" w:hAnsi="Calibri" w:cs="Calibri"/>
                  <w:color w:val="000000"/>
                  <w:sz w:val="16"/>
                  <w:szCs w:val="16"/>
                </w:rPr>
                <w:t>63.63</w:t>
              </w:r>
            </w:ins>
          </w:p>
        </w:tc>
        <w:tc>
          <w:tcPr>
            <w:tcW w:w="453" w:type="dxa"/>
            <w:tcBorders>
              <w:left w:val="single" w:sz="4" w:space="0" w:color="auto"/>
            </w:tcBorders>
            <w:vAlign w:val="center"/>
          </w:tcPr>
          <w:p w14:paraId="6A10549E" w14:textId="082A533C" w:rsidR="00494D04" w:rsidRPr="007E0F91" w:rsidRDefault="00494D04" w:rsidP="00494D04">
            <w:pPr>
              <w:jc w:val="center"/>
              <w:rPr>
                <w:ins w:id="23676" w:author="Στάθης Καπ" w:date="2023-03-09T06:37:00Z"/>
                <w:sz w:val="16"/>
                <w:szCs w:val="16"/>
              </w:rPr>
            </w:pPr>
            <w:ins w:id="23677" w:author="Στάθης Καπ" w:date="2023-03-09T07:14:00Z">
              <w:r>
                <w:rPr>
                  <w:rFonts w:ascii="Calibri" w:hAnsi="Calibri" w:cs="Calibri"/>
                  <w:color w:val="000000"/>
                  <w:sz w:val="16"/>
                  <w:szCs w:val="16"/>
                </w:rPr>
                <w:t>755</w:t>
              </w:r>
            </w:ins>
          </w:p>
        </w:tc>
        <w:tc>
          <w:tcPr>
            <w:tcW w:w="454" w:type="dxa"/>
            <w:vAlign w:val="center"/>
          </w:tcPr>
          <w:p w14:paraId="0F8B186E" w14:textId="413C3608" w:rsidR="00494D04" w:rsidRPr="007E0F91" w:rsidRDefault="00494D04" w:rsidP="00494D04">
            <w:pPr>
              <w:jc w:val="center"/>
              <w:rPr>
                <w:ins w:id="23678" w:author="Στάθης Καπ" w:date="2023-03-09T06:37:00Z"/>
                <w:sz w:val="16"/>
                <w:szCs w:val="16"/>
              </w:rPr>
            </w:pPr>
            <w:ins w:id="23679" w:author="Στάθης Καπ" w:date="2023-03-09T07:14:00Z">
              <w:r>
                <w:rPr>
                  <w:rFonts w:ascii="Calibri" w:hAnsi="Calibri" w:cs="Calibri"/>
                  <w:color w:val="000000"/>
                  <w:sz w:val="16"/>
                  <w:szCs w:val="16"/>
                </w:rPr>
                <w:t>14.98</w:t>
              </w:r>
            </w:ins>
          </w:p>
        </w:tc>
        <w:tc>
          <w:tcPr>
            <w:tcW w:w="454" w:type="dxa"/>
            <w:vAlign w:val="center"/>
          </w:tcPr>
          <w:p w14:paraId="6634DE12" w14:textId="7A167FBB" w:rsidR="00494D04" w:rsidRPr="007E0F91" w:rsidRDefault="00494D04" w:rsidP="00494D04">
            <w:pPr>
              <w:jc w:val="center"/>
              <w:rPr>
                <w:ins w:id="23680" w:author="Στάθης Καπ" w:date="2023-03-09T06:37:00Z"/>
                <w:sz w:val="16"/>
                <w:szCs w:val="16"/>
              </w:rPr>
            </w:pPr>
            <w:ins w:id="23681" w:author="Στάθης Καπ" w:date="2023-03-09T07:14:00Z">
              <w:r>
                <w:rPr>
                  <w:rFonts w:ascii="Calibri" w:hAnsi="Calibri" w:cs="Calibri"/>
                  <w:color w:val="000000"/>
                  <w:sz w:val="16"/>
                  <w:szCs w:val="16"/>
                </w:rPr>
                <w:t>0.357</w:t>
              </w:r>
            </w:ins>
          </w:p>
        </w:tc>
        <w:tc>
          <w:tcPr>
            <w:tcW w:w="454" w:type="dxa"/>
            <w:tcBorders>
              <w:right w:val="single" w:sz="4" w:space="0" w:color="auto"/>
            </w:tcBorders>
            <w:vAlign w:val="center"/>
          </w:tcPr>
          <w:p w14:paraId="15383587" w14:textId="4C2F168E" w:rsidR="00494D04" w:rsidRPr="007E0F91" w:rsidRDefault="00494D04" w:rsidP="00494D04">
            <w:pPr>
              <w:jc w:val="center"/>
              <w:rPr>
                <w:ins w:id="23682" w:author="Στάθης Καπ" w:date="2023-03-09T06:37:00Z"/>
                <w:sz w:val="16"/>
                <w:szCs w:val="16"/>
              </w:rPr>
            </w:pPr>
            <w:ins w:id="23683" w:author="Στάθης Καπ" w:date="2023-03-09T07:14:00Z">
              <w:r>
                <w:rPr>
                  <w:rFonts w:ascii="Calibri" w:hAnsi="Calibri" w:cs="Calibri"/>
                  <w:color w:val="000000"/>
                  <w:sz w:val="16"/>
                  <w:szCs w:val="16"/>
                </w:rPr>
                <w:t>61.24</w:t>
              </w:r>
            </w:ins>
          </w:p>
        </w:tc>
        <w:tc>
          <w:tcPr>
            <w:tcW w:w="453" w:type="dxa"/>
            <w:tcBorders>
              <w:left w:val="single" w:sz="4" w:space="0" w:color="auto"/>
            </w:tcBorders>
            <w:vAlign w:val="center"/>
          </w:tcPr>
          <w:p w14:paraId="286A3F7B" w14:textId="0423FB58" w:rsidR="00494D04" w:rsidRPr="007E0F91" w:rsidRDefault="00494D04" w:rsidP="00494D04">
            <w:pPr>
              <w:jc w:val="center"/>
              <w:rPr>
                <w:ins w:id="23684" w:author="Στάθης Καπ" w:date="2023-03-09T06:37:00Z"/>
                <w:sz w:val="16"/>
                <w:szCs w:val="16"/>
              </w:rPr>
            </w:pPr>
            <w:ins w:id="23685" w:author="Στάθης Καπ" w:date="2023-03-09T07:14:00Z">
              <w:r>
                <w:rPr>
                  <w:rFonts w:ascii="Calibri" w:hAnsi="Calibri" w:cs="Calibri"/>
                  <w:color w:val="000000"/>
                  <w:sz w:val="16"/>
                  <w:szCs w:val="16"/>
                </w:rPr>
                <w:t>760</w:t>
              </w:r>
            </w:ins>
          </w:p>
        </w:tc>
        <w:tc>
          <w:tcPr>
            <w:tcW w:w="454" w:type="dxa"/>
            <w:vAlign w:val="center"/>
          </w:tcPr>
          <w:p w14:paraId="0F121772" w14:textId="61BDA5F6" w:rsidR="00494D04" w:rsidRPr="007E0F91" w:rsidRDefault="00494D04" w:rsidP="00494D04">
            <w:pPr>
              <w:jc w:val="center"/>
              <w:rPr>
                <w:ins w:id="23686" w:author="Στάθης Καπ" w:date="2023-03-09T06:37:00Z"/>
                <w:sz w:val="16"/>
                <w:szCs w:val="16"/>
              </w:rPr>
            </w:pPr>
            <w:ins w:id="23687" w:author="Στάθης Καπ" w:date="2023-03-09T07:14:00Z">
              <w:r>
                <w:rPr>
                  <w:rFonts w:ascii="Calibri" w:hAnsi="Calibri" w:cs="Calibri"/>
                  <w:color w:val="000000"/>
                  <w:sz w:val="16"/>
                  <w:szCs w:val="16"/>
                </w:rPr>
                <w:t>14.41</w:t>
              </w:r>
            </w:ins>
          </w:p>
        </w:tc>
        <w:tc>
          <w:tcPr>
            <w:tcW w:w="454" w:type="dxa"/>
            <w:vAlign w:val="center"/>
          </w:tcPr>
          <w:p w14:paraId="441A2803" w14:textId="3D559944" w:rsidR="00494D04" w:rsidRPr="007E0F91" w:rsidRDefault="00494D04" w:rsidP="00494D04">
            <w:pPr>
              <w:jc w:val="center"/>
              <w:rPr>
                <w:ins w:id="23688" w:author="Στάθης Καπ" w:date="2023-03-09T06:37:00Z"/>
                <w:sz w:val="16"/>
                <w:szCs w:val="16"/>
              </w:rPr>
            </w:pPr>
            <w:ins w:id="23689" w:author="Στάθης Καπ" w:date="2023-03-09T07:14:00Z">
              <w:r>
                <w:rPr>
                  <w:rFonts w:ascii="Calibri" w:hAnsi="Calibri" w:cs="Calibri"/>
                  <w:color w:val="000000"/>
                  <w:sz w:val="16"/>
                  <w:szCs w:val="16"/>
                </w:rPr>
                <w:t>0.349</w:t>
              </w:r>
            </w:ins>
          </w:p>
        </w:tc>
        <w:tc>
          <w:tcPr>
            <w:tcW w:w="461" w:type="dxa"/>
            <w:tcBorders>
              <w:right w:val="single" w:sz="4" w:space="0" w:color="auto"/>
            </w:tcBorders>
            <w:vAlign w:val="center"/>
          </w:tcPr>
          <w:p w14:paraId="3A7DCC63" w14:textId="17E59581" w:rsidR="00494D04" w:rsidRPr="007E0F91" w:rsidRDefault="00494D04" w:rsidP="00494D04">
            <w:pPr>
              <w:jc w:val="center"/>
              <w:rPr>
                <w:ins w:id="23690" w:author="Στάθης Καπ" w:date="2023-03-09T06:37:00Z"/>
                <w:sz w:val="16"/>
                <w:szCs w:val="16"/>
              </w:rPr>
            </w:pPr>
            <w:ins w:id="23691" w:author="Στάθης Καπ" w:date="2023-03-09T07:14:00Z">
              <w:r>
                <w:rPr>
                  <w:rFonts w:ascii="Calibri" w:hAnsi="Calibri" w:cs="Calibri"/>
                  <w:color w:val="000000"/>
                  <w:sz w:val="16"/>
                  <w:szCs w:val="16"/>
                </w:rPr>
                <w:t>62.11</w:t>
              </w:r>
            </w:ins>
          </w:p>
        </w:tc>
      </w:tr>
      <w:tr w:rsidR="00494D04" w14:paraId="7ECE27B0" w14:textId="77777777" w:rsidTr="009861B1">
        <w:trPr>
          <w:trHeight w:val="170"/>
          <w:jc w:val="center"/>
          <w:ins w:id="2369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0B4A35" w14:textId="77777777" w:rsidR="00494D04" w:rsidRPr="007E0F91" w:rsidRDefault="00494D04" w:rsidP="00494D04">
            <w:pPr>
              <w:jc w:val="center"/>
              <w:rPr>
                <w:ins w:id="23693" w:author="Στάθης Καπ" w:date="2023-03-09T06:37:00Z"/>
                <w:sz w:val="16"/>
                <w:szCs w:val="16"/>
              </w:rPr>
            </w:pPr>
            <w:ins w:id="23694" w:author="Στάθης Καπ" w:date="2023-03-09T06:37:00Z">
              <w:r w:rsidRPr="009861B1">
                <w:rPr>
                  <w:rFonts w:ascii="Calibri" w:hAnsi="Calibri" w:cs="Calibri"/>
                  <w:color w:val="000000"/>
                  <w:sz w:val="16"/>
                  <w:szCs w:val="16"/>
                </w:rPr>
                <w:t>r109</w:t>
              </w:r>
            </w:ins>
          </w:p>
        </w:tc>
        <w:tc>
          <w:tcPr>
            <w:tcW w:w="565" w:type="dxa"/>
            <w:tcBorders>
              <w:left w:val="single" w:sz="4" w:space="0" w:color="auto"/>
            </w:tcBorders>
            <w:vAlign w:val="center"/>
          </w:tcPr>
          <w:p w14:paraId="792A9D21" w14:textId="26C202AA" w:rsidR="00494D04" w:rsidRPr="007E0F91" w:rsidRDefault="00494D04" w:rsidP="00494D04">
            <w:pPr>
              <w:jc w:val="center"/>
              <w:rPr>
                <w:ins w:id="23695" w:author="Στάθης Καπ" w:date="2023-03-09T06:37:00Z"/>
                <w:sz w:val="16"/>
                <w:szCs w:val="16"/>
              </w:rPr>
            </w:pPr>
            <w:ins w:id="23696" w:author="Στάθης Καπ" w:date="2023-03-09T07:14:00Z">
              <w:r>
                <w:rPr>
                  <w:rFonts w:ascii="Calibri" w:hAnsi="Calibri" w:cs="Calibri"/>
                  <w:color w:val="000000"/>
                  <w:sz w:val="16"/>
                  <w:szCs w:val="16"/>
                </w:rPr>
                <w:t>885</w:t>
              </w:r>
            </w:ins>
          </w:p>
        </w:tc>
        <w:tc>
          <w:tcPr>
            <w:tcW w:w="679" w:type="dxa"/>
            <w:tcBorders>
              <w:right w:val="single" w:sz="4" w:space="0" w:color="auto"/>
            </w:tcBorders>
            <w:vAlign w:val="center"/>
          </w:tcPr>
          <w:p w14:paraId="72DAFEEF" w14:textId="4CABC0BC" w:rsidR="00494D04" w:rsidRPr="007E0F91" w:rsidRDefault="00494D04" w:rsidP="00494D04">
            <w:pPr>
              <w:jc w:val="center"/>
              <w:rPr>
                <w:ins w:id="23697" w:author="Στάθης Καπ" w:date="2023-03-09T06:37:00Z"/>
                <w:sz w:val="16"/>
                <w:szCs w:val="16"/>
              </w:rPr>
            </w:pPr>
            <w:ins w:id="23698" w:author="Στάθης Καπ" w:date="2023-03-09T07:14:00Z">
              <w:r>
                <w:rPr>
                  <w:rFonts w:ascii="Calibri" w:hAnsi="Calibri" w:cs="Calibri"/>
                  <w:color w:val="000000"/>
                  <w:sz w:val="16"/>
                  <w:szCs w:val="16"/>
                </w:rPr>
                <w:t>866</w:t>
              </w:r>
            </w:ins>
          </w:p>
        </w:tc>
        <w:tc>
          <w:tcPr>
            <w:tcW w:w="453" w:type="dxa"/>
            <w:tcBorders>
              <w:left w:val="single" w:sz="4" w:space="0" w:color="auto"/>
            </w:tcBorders>
            <w:vAlign w:val="center"/>
          </w:tcPr>
          <w:p w14:paraId="56731215" w14:textId="4D3DD7FE" w:rsidR="00494D04" w:rsidRPr="007E0F91" w:rsidRDefault="00494D04" w:rsidP="00494D04">
            <w:pPr>
              <w:jc w:val="center"/>
              <w:rPr>
                <w:ins w:id="23699" w:author="Στάθης Καπ" w:date="2023-03-09T06:37:00Z"/>
                <w:sz w:val="16"/>
                <w:szCs w:val="16"/>
              </w:rPr>
            </w:pPr>
            <w:ins w:id="23700" w:author="Στάθης Καπ" w:date="2023-03-09T07:14:00Z">
              <w:r>
                <w:rPr>
                  <w:rFonts w:ascii="Calibri" w:hAnsi="Calibri" w:cs="Calibri"/>
                  <w:color w:val="000000"/>
                  <w:sz w:val="16"/>
                  <w:szCs w:val="16"/>
                </w:rPr>
                <w:t>785</w:t>
              </w:r>
            </w:ins>
          </w:p>
        </w:tc>
        <w:tc>
          <w:tcPr>
            <w:tcW w:w="708" w:type="dxa"/>
            <w:vAlign w:val="center"/>
          </w:tcPr>
          <w:p w14:paraId="178981D4" w14:textId="43106A23" w:rsidR="00494D04" w:rsidRPr="007E0F91" w:rsidRDefault="00494D04" w:rsidP="00494D04">
            <w:pPr>
              <w:jc w:val="center"/>
              <w:rPr>
                <w:ins w:id="23701" w:author="Στάθης Καπ" w:date="2023-03-09T06:37:00Z"/>
                <w:sz w:val="16"/>
                <w:szCs w:val="16"/>
              </w:rPr>
            </w:pPr>
            <w:ins w:id="23702" w:author="Στάθης Καπ" w:date="2023-03-09T07:14:00Z">
              <w:r>
                <w:rPr>
                  <w:rFonts w:ascii="Calibri" w:hAnsi="Calibri" w:cs="Calibri"/>
                  <w:color w:val="000000"/>
                  <w:sz w:val="16"/>
                  <w:szCs w:val="16"/>
                </w:rPr>
                <w:t>11.3</w:t>
              </w:r>
            </w:ins>
          </w:p>
        </w:tc>
        <w:tc>
          <w:tcPr>
            <w:tcW w:w="652" w:type="dxa"/>
            <w:tcBorders>
              <w:right w:val="single" w:sz="4" w:space="0" w:color="auto"/>
            </w:tcBorders>
            <w:vAlign w:val="center"/>
          </w:tcPr>
          <w:p w14:paraId="11465F76" w14:textId="7B5057EE" w:rsidR="00494D04" w:rsidRPr="007E0F91" w:rsidRDefault="00494D04" w:rsidP="00494D04">
            <w:pPr>
              <w:jc w:val="center"/>
              <w:rPr>
                <w:ins w:id="23703" w:author="Στάθης Καπ" w:date="2023-03-09T06:37:00Z"/>
                <w:sz w:val="16"/>
                <w:szCs w:val="16"/>
              </w:rPr>
            </w:pPr>
            <w:ins w:id="23704" w:author="Στάθης Καπ" w:date="2023-03-09T07:14:00Z">
              <w:r>
                <w:rPr>
                  <w:rFonts w:ascii="Calibri" w:hAnsi="Calibri" w:cs="Calibri"/>
                  <w:color w:val="000000"/>
                  <w:sz w:val="16"/>
                  <w:szCs w:val="16"/>
                </w:rPr>
                <w:t>0.688</w:t>
              </w:r>
            </w:ins>
          </w:p>
        </w:tc>
        <w:tc>
          <w:tcPr>
            <w:tcW w:w="453" w:type="dxa"/>
            <w:tcBorders>
              <w:left w:val="single" w:sz="4" w:space="0" w:color="auto"/>
            </w:tcBorders>
            <w:vAlign w:val="center"/>
          </w:tcPr>
          <w:p w14:paraId="53C8E33E" w14:textId="3D967C94" w:rsidR="00494D04" w:rsidRPr="007E0F91" w:rsidRDefault="00494D04" w:rsidP="00494D04">
            <w:pPr>
              <w:jc w:val="center"/>
              <w:rPr>
                <w:ins w:id="23705" w:author="Στάθης Καπ" w:date="2023-03-09T06:37:00Z"/>
                <w:sz w:val="16"/>
                <w:szCs w:val="16"/>
              </w:rPr>
            </w:pPr>
            <w:ins w:id="23706" w:author="Στάθης Καπ" w:date="2023-03-09T07:14:00Z">
              <w:r>
                <w:rPr>
                  <w:rFonts w:ascii="Calibri" w:hAnsi="Calibri" w:cs="Calibri"/>
                  <w:color w:val="000000"/>
                  <w:sz w:val="16"/>
                  <w:szCs w:val="16"/>
                </w:rPr>
                <w:t>747</w:t>
              </w:r>
            </w:ins>
          </w:p>
        </w:tc>
        <w:tc>
          <w:tcPr>
            <w:tcW w:w="454" w:type="dxa"/>
            <w:vAlign w:val="center"/>
          </w:tcPr>
          <w:p w14:paraId="5CC2B643" w14:textId="21841F87" w:rsidR="00494D04" w:rsidRPr="007E0F91" w:rsidRDefault="00494D04" w:rsidP="00494D04">
            <w:pPr>
              <w:jc w:val="center"/>
              <w:rPr>
                <w:ins w:id="23707" w:author="Στάθης Καπ" w:date="2023-03-09T06:37:00Z"/>
                <w:sz w:val="16"/>
                <w:szCs w:val="16"/>
              </w:rPr>
            </w:pPr>
            <w:ins w:id="23708" w:author="Στάθης Καπ" w:date="2023-03-09T07:14:00Z">
              <w:r>
                <w:rPr>
                  <w:rFonts w:ascii="Calibri" w:hAnsi="Calibri" w:cs="Calibri"/>
                  <w:color w:val="000000"/>
                  <w:sz w:val="16"/>
                  <w:szCs w:val="16"/>
                </w:rPr>
                <w:t>4.84</w:t>
              </w:r>
            </w:ins>
          </w:p>
        </w:tc>
        <w:tc>
          <w:tcPr>
            <w:tcW w:w="454" w:type="dxa"/>
            <w:vAlign w:val="center"/>
          </w:tcPr>
          <w:p w14:paraId="34D70208" w14:textId="586351F5" w:rsidR="00494D04" w:rsidRPr="007E0F91" w:rsidRDefault="00494D04" w:rsidP="00494D04">
            <w:pPr>
              <w:jc w:val="center"/>
              <w:rPr>
                <w:ins w:id="23709" w:author="Στάθης Καπ" w:date="2023-03-09T06:37:00Z"/>
                <w:sz w:val="16"/>
                <w:szCs w:val="16"/>
              </w:rPr>
            </w:pPr>
            <w:ins w:id="23710" w:author="Στάθης Καπ" w:date="2023-03-09T07:14:00Z">
              <w:r>
                <w:rPr>
                  <w:rFonts w:ascii="Calibri" w:hAnsi="Calibri" w:cs="Calibri"/>
                  <w:color w:val="000000"/>
                  <w:sz w:val="16"/>
                  <w:szCs w:val="16"/>
                </w:rPr>
                <w:t>0.377</w:t>
              </w:r>
            </w:ins>
          </w:p>
        </w:tc>
        <w:tc>
          <w:tcPr>
            <w:tcW w:w="457" w:type="dxa"/>
            <w:tcBorders>
              <w:right w:val="single" w:sz="4" w:space="0" w:color="auto"/>
            </w:tcBorders>
            <w:vAlign w:val="center"/>
          </w:tcPr>
          <w:p w14:paraId="3775B0A4" w14:textId="754C1272" w:rsidR="00494D04" w:rsidRPr="007E0F91" w:rsidRDefault="00494D04" w:rsidP="00494D04">
            <w:pPr>
              <w:jc w:val="center"/>
              <w:rPr>
                <w:ins w:id="23711" w:author="Στάθης Καπ" w:date="2023-03-09T06:37:00Z"/>
                <w:sz w:val="16"/>
                <w:szCs w:val="16"/>
              </w:rPr>
            </w:pPr>
            <w:ins w:id="23712" w:author="Στάθης Καπ" w:date="2023-03-09T07:14:00Z">
              <w:r>
                <w:rPr>
                  <w:rFonts w:ascii="Calibri" w:hAnsi="Calibri" w:cs="Calibri"/>
                  <w:color w:val="000000"/>
                  <w:sz w:val="16"/>
                  <w:szCs w:val="16"/>
                </w:rPr>
                <w:t>45.2</w:t>
              </w:r>
            </w:ins>
          </w:p>
        </w:tc>
        <w:tc>
          <w:tcPr>
            <w:tcW w:w="453" w:type="dxa"/>
            <w:tcBorders>
              <w:left w:val="single" w:sz="4" w:space="0" w:color="auto"/>
            </w:tcBorders>
            <w:vAlign w:val="center"/>
          </w:tcPr>
          <w:p w14:paraId="39066536" w14:textId="1AB3137A" w:rsidR="00494D04" w:rsidRPr="007E0F91" w:rsidRDefault="00494D04" w:rsidP="00494D04">
            <w:pPr>
              <w:jc w:val="center"/>
              <w:rPr>
                <w:ins w:id="23713" w:author="Στάθης Καπ" w:date="2023-03-09T06:37:00Z"/>
                <w:sz w:val="16"/>
                <w:szCs w:val="16"/>
              </w:rPr>
            </w:pPr>
            <w:ins w:id="23714" w:author="Στάθης Καπ" w:date="2023-03-09T07:14:00Z">
              <w:r>
                <w:rPr>
                  <w:rFonts w:ascii="Calibri" w:hAnsi="Calibri" w:cs="Calibri"/>
                  <w:color w:val="000000"/>
                  <w:sz w:val="16"/>
                  <w:szCs w:val="16"/>
                </w:rPr>
                <w:t>691</w:t>
              </w:r>
            </w:ins>
          </w:p>
        </w:tc>
        <w:tc>
          <w:tcPr>
            <w:tcW w:w="454" w:type="dxa"/>
            <w:vAlign w:val="center"/>
          </w:tcPr>
          <w:p w14:paraId="45659618" w14:textId="6A8E4F68" w:rsidR="00494D04" w:rsidRPr="007E0F91" w:rsidRDefault="00494D04" w:rsidP="00494D04">
            <w:pPr>
              <w:jc w:val="center"/>
              <w:rPr>
                <w:ins w:id="23715" w:author="Στάθης Καπ" w:date="2023-03-09T06:37:00Z"/>
                <w:sz w:val="16"/>
                <w:szCs w:val="16"/>
              </w:rPr>
            </w:pPr>
            <w:ins w:id="23716" w:author="Στάθης Καπ" w:date="2023-03-09T07:14:00Z">
              <w:r>
                <w:rPr>
                  <w:rFonts w:ascii="Calibri" w:hAnsi="Calibri" w:cs="Calibri"/>
                  <w:color w:val="000000"/>
                  <w:sz w:val="16"/>
                  <w:szCs w:val="16"/>
                </w:rPr>
                <w:t>11.97</w:t>
              </w:r>
            </w:ins>
          </w:p>
        </w:tc>
        <w:tc>
          <w:tcPr>
            <w:tcW w:w="454" w:type="dxa"/>
            <w:vAlign w:val="center"/>
          </w:tcPr>
          <w:p w14:paraId="653BE983" w14:textId="5C12909E" w:rsidR="00494D04" w:rsidRPr="007E0F91" w:rsidRDefault="00494D04" w:rsidP="00494D04">
            <w:pPr>
              <w:jc w:val="center"/>
              <w:rPr>
                <w:ins w:id="23717" w:author="Στάθης Καπ" w:date="2023-03-09T06:37:00Z"/>
                <w:sz w:val="16"/>
                <w:szCs w:val="16"/>
              </w:rPr>
            </w:pPr>
            <w:ins w:id="23718" w:author="Στάθης Καπ" w:date="2023-03-09T07:14:00Z">
              <w:r>
                <w:rPr>
                  <w:rFonts w:ascii="Calibri" w:hAnsi="Calibri" w:cs="Calibri"/>
                  <w:color w:val="000000"/>
                  <w:sz w:val="16"/>
                  <w:szCs w:val="16"/>
                </w:rPr>
                <w:t>0.296</w:t>
              </w:r>
            </w:ins>
          </w:p>
        </w:tc>
        <w:tc>
          <w:tcPr>
            <w:tcW w:w="454" w:type="dxa"/>
            <w:tcBorders>
              <w:right w:val="single" w:sz="4" w:space="0" w:color="auto"/>
            </w:tcBorders>
            <w:vAlign w:val="center"/>
          </w:tcPr>
          <w:p w14:paraId="467A3BC7" w14:textId="4F42DB22" w:rsidR="00494D04" w:rsidRPr="007E0F91" w:rsidRDefault="00494D04" w:rsidP="00494D04">
            <w:pPr>
              <w:jc w:val="center"/>
              <w:rPr>
                <w:ins w:id="23719" w:author="Στάθης Καπ" w:date="2023-03-09T06:37:00Z"/>
                <w:sz w:val="16"/>
                <w:szCs w:val="16"/>
              </w:rPr>
            </w:pPr>
            <w:ins w:id="23720" w:author="Στάθης Καπ" w:date="2023-03-09T07:14:00Z">
              <w:r>
                <w:rPr>
                  <w:rFonts w:ascii="Calibri" w:hAnsi="Calibri" w:cs="Calibri"/>
                  <w:color w:val="000000"/>
                  <w:sz w:val="16"/>
                  <w:szCs w:val="16"/>
                </w:rPr>
                <w:t>56.98</w:t>
              </w:r>
            </w:ins>
          </w:p>
        </w:tc>
        <w:tc>
          <w:tcPr>
            <w:tcW w:w="453" w:type="dxa"/>
            <w:tcBorders>
              <w:left w:val="single" w:sz="4" w:space="0" w:color="auto"/>
            </w:tcBorders>
            <w:vAlign w:val="center"/>
          </w:tcPr>
          <w:p w14:paraId="5A541E6D" w14:textId="18081716" w:rsidR="00494D04" w:rsidRPr="007E0F91" w:rsidRDefault="00494D04" w:rsidP="00494D04">
            <w:pPr>
              <w:jc w:val="center"/>
              <w:rPr>
                <w:ins w:id="23721" w:author="Στάθης Καπ" w:date="2023-03-09T06:37:00Z"/>
                <w:sz w:val="16"/>
                <w:szCs w:val="16"/>
              </w:rPr>
            </w:pPr>
            <w:ins w:id="23722" w:author="Στάθης Καπ" w:date="2023-03-09T07:14:00Z">
              <w:r>
                <w:rPr>
                  <w:rFonts w:ascii="Calibri" w:hAnsi="Calibri" w:cs="Calibri"/>
                  <w:color w:val="000000"/>
                  <w:sz w:val="16"/>
                  <w:szCs w:val="16"/>
                </w:rPr>
                <w:t>700</w:t>
              </w:r>
            </w:ins>
          </w:p>
        </w:tc>
        <w:tc>
          <w:tcPr>
            <w:tcW w:w="454" w:type="dxa"/>
            <w:vAlign w:val="center"/>
          </w:tcPr>
          <w:p w14:paraId="68203355" w14:textId="514B51B0" w:rsidR="00494D04" w:rsidRPr="007E0F91" w:rsidRDefault="00494D04" w:rsidP="00494D04">
            <w:pPr>
              <w:jc w:val="center"/>
              <w:rPr>
                <w:ins w:id="23723" w:author="Στάθης Καπ" w:date="2023-03-09T06:37:00Z"/>
                <w:sz w:val="16"/>
                <w:szCs w:val="16"/>
              </w:rPr>
            </w:pPr>
            <w:ins w:id="23724" w:author="Στάθης Καπ" w:date="2023-03-09T07:14:00Z">
              <w:r>
                <w:rPr>
                  <w:rFonts w:ascii="Calibri" w:hAnsi="Calibri" w:cs="Calibri"/>
                  <w:color w:val="000000"/>
                  <w:sz w:val="16"/>
                  <w:szCs w:val="16"/>
                </w:rPr>
                <w:t>10.83</w:t>
              </w:r>
            </w:ins>
          </w:p>
        </w:tc>
        <w:tc>
          <w:tcPr>
            <w:tcW w:w="454" w:type="dxa"/>
            <w:vAlign w:val="center"/>
          </w:tcPr>
          <w:p w14:paraId="365E27C2" w14:textId="2723A53C" w:rsidR="00494D04" w:rsidRPr="007E0F91" w:rsidRDefault="00494D04" w:rsidP="00494D04">
            <w:pPr>
              <w:jc w:val="center"/>
              <w:rPr>
                <w:ins w:id="23725" w:author="Στάθης Καπ" w:date="2023-03-09T06:37:00Z"/>
                <w:sz w:val="16"/>
                <w:szCs w:val="16"/>
              </w:rPr>
            </w:pPr>
            <w:ins w:id="23726" w:author="Στάθης Καπ" w:date="2023-03-09T07:14:00Z">
              <w:r>
                <w:rPr>
                  <w:rFonts w:ascii="Calibri" w:hAnsi="Calibri" w:cs="Calibri"/>
                  <w:color w:val="000000"/>
                  <w:sz w:val="16"/>
                  <w:szCs w:val="16"/>
                </w:rPr>
                <w:t>0.662</w:t>
              </w:r>
            </w:ins>
          </w:p>
        </w:tc>
        <w:tc>
          <w:tcPr>
            <w:tcW w:w="461" w:type="dxa"/>
            <w:tcBorders>
              <w:right w:val="single" w:sz="4" w:space="0" w:color="auto"/>
            </w:tcBorders>
            <w:vAlign w:val="center"/>
          </w:tcPr>
          <w:p w14:paraId="55281C2F" w14:textId="1D86C86A" w:rsidR="00494D04" w:rsidRPr="007E0F91" w:rsidRDefault="00494D04" w:rsidP="00494D04">
            <w:pPr>
              <w:jc w:val="center"/>
              <w:rPr>
                <w:ins w:id="23727" w:author="Στάθης Καπ" w:date="2023-03-09T06:37:00Z"/>
                <w:sz w:val="16"/>
                <w:szCs w:val="16"/>
              </w:rPr>
            </w:pPr>
            <w:ins w:id="23728" w:author="Στάθης Καπ" w:date="2023-03-09T07:14:00Z">
              <w:r>
                <w:rPr>
                  <w:rFonts w:ascii="Calibri" w:hAnsi="Calibri" w:cs="Calibri"/>
                  <w:color w:val="000000"/>
                  <w:sz w:val="16"/>
                  <w:szCs w:val="16"/>
                </w:rPr>
                <w:t>3.78</w:t>
              </w:r>
            </w:ins>
          </w:p>
        </w:tc>
      </w:tr>
      <w:tr w:rsidR="00494D04" w14:paraId="41D0F815" w14:textId="77777777" w:rsidTr="009861B1">
        <w:trPr>
          <w:trHeight w:val="170"/>
          <w:jc w:val="center"/>
          <w:ins w:id="2372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5D58B5D" w14:textId="77777777" w:rsidR="00494D04" w:rsidRPr="007E0F91" w:rsidRDefault="00494D04" w:rsidP="00494D04">
            <w:pPr>
              <w:jc w:val="center"/>
              <w:rPr>
                <w:ins w:id="23730" w:author="Στάθης Καπ" w:date="2023-03-09T06:37:00Z"/>
                <w:sz w:val="16"/>
                <w:szCs w:val="16"/>
              </w:rPr>
            </w:pPr>
            <w:ins w:id="23731" w:author="Στάθης Καπ" w:date="2023-03-09T06:37:00Z">
              <w:r w:rsidRPr="009861B1">
                <w:rPr>
                  <w:rFonts w:ascii="Calibri" w:hAnsi="Calibri" w:cs="Calibri"/>
                  <w:color w:val="000000"/>
                  <w:sz w:val="16"/>
                  <w:szCs w:val="16"/>
                </w:rPr>
                <w:t>r110</w:t>
              </w:r>
            </w:ins>
          </w:p>
        </w:tc>
        <w:tc>
          <w:tcPr>
            <w:tcW w:w="565" w:type="dxa"/>
            <w:tcBorders>
              <w:left w:val="single" w:sz="4" w:space="0" w:color="auto"/>
            </w:tcBorders>
            <w:vAlign w:val="center"/>
          </w:tcPr>
          <w:p w14:paraId="2C505583" w14:textId="1C922E2F" w:rsidR="00494D04" w:rsidRPr="007E0F91" w:rsidRDefault="00494D04" w:rsidP="00494D04">
            <w:pPr>
              <w:jc w:val="center"/>
              <w:rPr>
                <w:ins w:id="23732" w:author="Στάθης Καπ" w:date="2023-03-09T06:37:00Z"/>
                <w:sz w:val="16"/>
                <w:szCs w:val="16"/>
              </w:rPr>
            </w:pPr>
            <w:ins w:id="23733" w:author="Στάθης Καπ" w:date="2023-03-09T07:14:00Z">
              <w:r>
                <w:rPr>
                  <w:rFonts w:ascii="Calibri" w:hAnsi="Calibri" w:cs="Calibri"/>
                  <w:color w:val="000000"/>
                  <w:sz w:val="16"/>
                  <w:szCs w:val="16"/>
                </w:rPr>
                <w:t>915</w:t>
              </w:r>
            </w:ins>
          </w:p>
        </w:tc>
        <w:tc>
          <w:tcPr>
            <w:tcW w:w="679" w:type="dxa"/>
            <w:tcBorders>
              <w:right w:val="single" w:sz="4" w:space="0" w:color="auto"/>
            </w:tcBorders>
            <w:vAlign w:val="center"/>
          </w:tcPr>
          <w:p w14:paraId="20ED5D8E" w14:textId="10152AAB" w:rsidR="00494D04" w:rsidRPr="007E0F91" w:rsidRDefault="00494D04" w:rsidP="00494D04">
            <w:pPr>
              <w:jc w:val="center"/>
              <w:rPr>
                <w:ins w:id="23734" w:author="Στάθης Καπ" w:date="2023-03-09T06:37:00Z"/>
                <w:sz w:val="16"/>
                <w:szCs w:val="16"/>
              </w:rPr>
            </w:pPr>
            <w:ins w:id="23735"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D2AD7B1" w14:textId="4071CFB3" w:rsidR="00494D04" w:rsidRPr="007E0F91" w:rsidRDefault="00494D04" w:rsidP="00494D04">
            <w:pPr>
              <w:jc w:val="center"/>
              <w:rPr>
                <w:ins w:id="23736" w:author="Στάθης Καπ" w:date="2023-03-09T06:37:00Z"/>
                <w:sz w:val="16"/>
                <w:szCs w:val="16"/>
              </w:rPr>
            </w:pPr>
            <w:ins w:id="23737" w:author="Στάθης Καπ" w:date="2023-03-09T07:14:00Z">
              <w:r>
                <w:rPr>
                  <w:rFonts w:ascii="Calibri" w:hAnsi="Calibri" w:cs="Calibri"/>
                  <w:color w:val="000000"/>
                  <w:sz w:val="16"/>
                  <w:szCs w:val="16"/>
                </w:rPr>
                <w:t>826</w:t>
              </w:r>
            </w:ins>
          </w:p>
        </w:tc>
        <w:tc>
          <w:tcPr>
            <w:tcW w:w="708" w:type="dxa"/>
            <w:vAlign w:val="center"/>
          </w:tcPr>
          <w:p w14:paraId="7FA18999" w14:textId="6DACC98A" w:rsidR="00494D04" w:rsidRPr="007E0F91" w:rsidRDefault="00494D04" w:rsidP="00494D04">
            <w:pPr>
              <w:jc w:val="center"/>
              <w:rPr>
                <w:ins w:id="23738" w:author="Στάθης Καπ" w:date="2023-03-09T06:37:00Z"/>
                <w:sz w:val="16"/>
                <w:szCs w:val="16"/>
              </w:rPr>
            </w:pPr>
            <w:ins w:id="23739" w:author="Στάθης Καπ" w:date="2023-03-09T07:14:00Z">
              <w:r>
                <w:rPr>
                  <w:rFonts w:ascii="Calibri" w:hAnsi="Calibri" w:cs="Calibri"/>
                  <w:color w:val="000000"/>
                  <w:sz w:val="16"/>
                  <w:szCs w:val="16"/>
                </w:rPr>
                <w:t>9.73</w:t>
              </w:r>
            </w:ins>
          </w:p>
        </w:tc>
        <w:tc>
          <w:tcPr>
            <w:tcW w:w="652" w:type="dxa"/>
            <w:tcBorders>
              <w:right w:val="single" w:sz="4" w:space="0" w:color="auto"/>
            </w:tcBorders>
            <w:vAlign w:val="center"/>
          </w:tcPr>
          <w:p w14:paraId="7328ACCA" w14:textId="198C43C0" w:rsidR="00494D04" w:rsidRPr="007E0F91" w:rsidRDefault="00494D04" w:rsidP="00494D04">
            <w:pPr>
              <w:jc w:val="center"/>
              <w:rPr>
                <w:ins w:id="23740" w:author="Στάθης Καπ" w:date="2023-03-09T06:37:00Z"/>
                <w:sz w:val="16"/>
                <w:szCs w:val="16"/>
              </w:rPr>
            </w:pPr>
            <w:ins w:id="23741" w:author="Στάθης Καπ" w:date="2023-03-09T07:14:00Z">
              <w:r>
                <w:rPr>
                  <w:rFonts w:ascii="Calibri" w:hAnsi="Calibri" w:cs="Calibri"/>
                  <w:color w:val="000000"/>
                  <w:sz w:val="16"/>
                  <w:szCs w:val="16"/>
                </w:rPr>
                <w:t>0.884</w:t>
              </w:r>
            </w:ins>
          </w:p>
        </w:tc>
        <w:tc>
          <w:tcPr>
            <w:tcW w:w="453" w:type="dxa"/>
            <w:tcBorders>
              <w:left w:val="single" w:sz="4" w:space="0" w:color="auto"/>
            </w:tcBorders>
            <w:vAlign w:val="center"/>
          </w:tcPr>
          <w:p w14:paraId="7A79A51C" w14:textId="3E3D8A01" w:rsidR="00494D04" w:rsidRPr="007E0F91" w:rsidRDefault="00494D04" w:rsidP="00494D04">
            <w:pPr>
              <w:jc w:val="center"/>
              <w:rPr>
                <w:ins w:id="23742" w:author="Στάθης Καπ" w:date="2023-03-09T06:37:00Z"/>
                <w:sz w:val="16"/>
                <w:szCs w:val="16"/>
              </w:rPr>
            </w:pPr>
            <w:ins w:id="23743" w:author="Στάθης Καπ" w:date="2023-03-09T07:14:00Z">
              <w:r>
                <w:rPr>
                  <w:rFonts w:ascii="Calibri" w:hAnsi="Calibri" w:cs="Calibri"/>
                  <w:color w:val="000000"/>
                  <w:sz w:val="16"/>
                  <w:szCs w:val="16"/>
                </w:rPr>
                <w:t>780</w:t>
              </w:r>
            </w:ins>
          </w:p>
        </w:tc>
        <w:tc>
          <w:tcPr>
            <w:tcW w:w="454" w:type="dxa"/>
            <w:vAlign w:val="center"/>
          </w:tcPr>
          <w:p w14:paraId="27C01A62" w14:textId="20DE4C9B" w:rsidR="00494D04" w:rsidRPr="007E0F91" w:rsidRDefault="00494D04" w:rsidP="00494D04">
            <w:pPr>
              <w:jc w:val="center"/>
              <w:rPr>
                <w:ins w:id="23744" w:author="Στάθης Καπ" w:date="2023-03-09T06:37:00Z"/>
                <w:sz w:val="16"/>
                <w:szCs w:val="16"/>
              </w:rPr>
            </w:pPr>
            <w:ins w:id="23745" w:author="Στάθης Καπ" w:date="2023-03-09T07:14:00Z">
              <w:r>
                <w:rPr>
                  <w:rFonts w:ascii="Calibri" w:hAnsi="Calibri" w:cs="Calibri"/>
                  <w:color w:val="000000"/>
                  <w:sz w:val="16"/>
                  <w:szCs w:val="16"/>
                </w:rPr>
                <w:t>5.57</w:t>
              </w:r>
            </w:ins>
          </w:p>
        </w:tc>
        <w:tc>
          <w:tcPr>
            <w:tcW w:w="454" w:type="dxa"/>
            <w:vAlign w:val="center"/>
          </w:tcPr>
          <w:p w14:paraId="0FC0FB25" w14:textId="712AA63A" w:rsidR="00494D04" w:rsidRPr="007E0F91" w:rsidRDefault="00494D04" w:rsidP="00494D04">
            <w:pPr>
              <w:jc w:val="center"/>
              <w:rPr>
                <w:ins w:id="23746" w:author="Στάθης Καπ" w:date="2023-03-09T06:37:00Z"/>
                <w:sz w:val="16"/>
                <w:szCs w:val="16"/>
              </w:rPr>
            </w:pPr>
            <w:ins w:id="23747" w:author="Στάθης Καπ" w:date="2023-03-09T07:14:00Z">
              <w:r>
                <w:rPr>
                  <w:rFonts w:ascii="Calibri" w:hAnsi="Calibri" w:cs="Calibri"/>
                  <w:color w:val="000000"/>
                  <w:sz w:val="16"/>
                  <w:szCs w:val="16"/>
                </w:rPr>
                <w:t>0.362</w:t>
              </w:r>
            </w:ins>
          </w:p>
        </w:tc>
        <w:tc>
          <w:tcPr>
            <w:tcW w:w="457" w:type="dxa"/>
            <w:tcBorders>
              <w:right w:val="single" w:sz="4" w:space="0" w:color="auto"/>
            </w:tcBorders>
            <w:vAlign w:val="center"/>
          </w:tcPr>
          <w:p w14:paraId="796F703D" w14:textId="0C37EE91" w:rsidR="00494D04" w:rsidRPr="007E0F91" w:rsidRDefault="00494D04" w:rsidP="00494D04">
            <w:pPr>
              <w:jc w:val="center"/>
              <w:rPr>
                <w:ins w:id="23748" w:author="Στάθης Καπ" w:date="2023-03-09T06:37:00Z"/>
                <w:sz w:val="16"/>
                <w:szCs w:val="16"/>
              </w:rPr>
            </w:pPr>
            <w:ins w:id="23749" w:author="Στάθης Καπ" w:date="2023-03-09T07:14:00Z">
              <w:r>
                <w:rPr>
                  <w:rFonts w:ascii="Calibri" w:hAnsi="Calibri" w:cs="Calibri"/>
                  <w:color w:val="000000"/>
                  <w:sz w:val="16"/>
                  <w:szCs w:val="16"/>
                </w:rPr>
                <w:t>59.05</w:t>
              </w:r>
            </w:ins>
          </w:p>
        </w:tc>
        <w:tc>
          <w:tcPr>
            <w:tcW w:w="453" w:type="dxa"/>
            <w:tcBorders>
              <w:left w:val="single" w:sz="4" w:space="0" w:color="auto"/>
            </w:tcBorders>
            <w:vAlign w:val="center"/>
          </w:tcPr>
          <w:p w14:paraId="4331BE09" w14:textId="09266B38" w:rsidR="00494D04" w:rsidRPr="007E0F91" w:rsidRDefault="00494D04" w:rsidP="00494D04">
            <w:pPr>
              <w:jc w:val="center"/>
              <w:rPr>
                <w:ins w:id="23750" w:author="Στάθης Καπ" w:date="2023-03-09T06:37:00Z"/>
                <w:sz w:val="16"/>
                <w:szCs w:val="16"/>
              </w:rPr>
            </w:pPr>
            <w:ins w:id="23751" w:author="Στάθης Καπ" w:date="2023-03-09T07:14:00Z">
              <w:r>
                <w:rPr>
                  <w:rFonts w:ascii="Calibri" w:hAnsi="Calibri" w:cs="Calibri"/>
                  <w:color w:val="000000"/>
                  <w:sz w:val="16"/>
                  <w:szCs w:val="16"/>
                </w:rPr>
                <w:t>717</w:t>
              </w:r>
            </w:ins>
          </w:p>
        </w:tc>
        <w:tc>
          <w:tcPr>
            <w:tcW w:w="454" w:type="dxa"/>
            <w:vAlign w:val="center"/>
          </w:tcPr>
          <w:p w14:paraId="66542C12" w14:textId="7765458F" w:rsidR="00494D04" w:rsidRPr="007E0F91" w:rsidRDefault="00494D04" w:rsidP="00494D04">
            <w:pPr>
              <w:jc w:val="center"/>
              <w:rPr>
                <w:ins w:id="23752" w:author="Στάθης Καπ" w:date="2023-03-09T06:37:00Z"/>
                <w:sz w:val="16"/>
                <w:szCs w:val="16"/>
              </w:rPr>
            </w:pPr>
            <w:ins w:id="23753" w:author="Στάθης Καπ" w:date="2023-03-09T07:14:00Z">
              <w:r>
                <w:rPr>
                  <w:rFonts w:ascii="Calibri" w:hAnsi="Calibri" w:cs="Calibri"/>
                  <w:color w:val="000000"/>
                  <w:sz w:val="16"/>
                  <w:szCs w:val="16"/>
                </w:rPr>
                <w:t>13.2</w:t>
              </w:r>
            </w:ins>
          </w:p>
        </w:tc>
        <w:tc>
          <w:tcPr>
            <w:tcW w:w="454" w:type="dxa"/>
            <w:vAlign w:val="center"/>
          </w:tcPr>
          <w:p w14:paraId="462B8F59" w14:textId="0CFE73B7" w:rsidR="00494D04" w:rsidRPr="007E0F91" w:rsidRDefault="00494D04" w:rsidP="00494D04">
            <w:pPr>
              <w:jc w:val="center"/>
              <w:rPr>
                <w:ins w:id="23754" w:author="Στάθης Καπ" w:date="2023-03-09T06:37:00Z"/>
                <w:sz w:val="16"/>
                <w:szCs w:val="16"/>
              </w:rPr>
            </w:pPr>
            <w:ins w:id="23755" w:author="Στάθης Καπ" w:date="2023-03-09T07:14:00Z">
              <w:r>
                <w:rPr>
                  <w:rFonts w:ascii="Calibri" w:hAnsi="Calibri" w:cs="Calibri"/>
                  <w:color w:val="000000"/>
                  <w:sz w:val="16"/>
                  <w:szCs w:val="16"/>
                </w:rPr>
                <w:t>0.621</w:t>
              </w:r>
            </w:ins>
          </w:p>
        </w:tc>
        <w:tc>
          <w:tcPr>
            <w:tcW w:w="454" w:type="dxa"/>
            <w:tcBorders>
              <w:right w:val="single" w:sz="4" w:space="0" w:color="auto"/>
            </w:tcBorders>
            <w:vAlign w:val="center"/>
          </w:tcPr>
          <w:p w14:paraId="102716E3" w14:textId="18A9F62C" w:rsidR="00494D04" w:rsidRPr="007E0F91" w:rsidRDefault="00494D04" w:rsidP="00494D04">
            <w:pPr>
              <w:jc w:val="center"/>
              <w:rPr>
                <w:ins w:id="23756" w:author="Στάθης Καπ" w:date="2023-03-09T06:37:00Z"/>
                <w:sz w:val="16"/>
                <w:szCs w:val="16"/>
              </w:rPr>
            </w:pPr>
            <w:ins w:id="23757" w:author="Στάθης Καπ" w:date="2023-03-09T07:14:00Z">
              <w:r>
                <w:rPr>
                  <w:rFonts w:ascii="Calibri" w:hAnsi="Calibri" w:cs="Calibri"/>
                  <w:color w:val="000000"/>
                  <w:sz w:val="16"/>
                  <w:szCs w:val="16"/>
                </w:rPr>
                <w:t>29.75</w:t>
              </w:r>
            </w:ins>
          </w:p>
        </w:tc>
        <w:tc>
          <w:tcPr>
            <w:tcW w:w="453" w:type="dxa"/>
            <w:tcBorders>
              <w:left w:val="single" w:sz="4" w:space="0" w:color="auto"/>
            </w:tcBorders>
            <w:vAlign w:val="center"/>
          </w:tcPr>
          <w:p w14:paraId="46A5B5DE" w14:textId="31D0D85E" w:rsidR="00494D04" w:rsidRPr="007E0F91" w:rsidRDefault="00494D04" w:rsidP="00494D04">
            <w:pPr>
              <w:jc w:val="center"/>
              <w:rPr>
                <w:ins w:id="23758" w:author="Στάθης Καπ" w:date="2023-03-09T06:37:00Z"/>
                <w:sz w:val="16"/>
                <w:szCs w:val="16"/>
              </w:rPr>
            </w:pPr>
            <w:ins w:id="23759" w:author="Στάθης Καπ" w:date="2023-03-09T07:14:00Z">
              <w:r>
                <w:rPr>
                  <w:rFonts w:ascii="Calibri" w:hAnsi="Calibri" w:cs="Calibri"/>
                  <w:color w:val="000000"/>
                  <w:sz w:val="16"/>
                  <w:szCs w:val="16"/>
                </w:rPr>
                <w:t>718</w:t>
              </w:r>
            </w:ins>
          </w:p>
        </w:tc>
        <w:tc>
          <w:tcPr>
            <w:tcW w:w="454" w:type="dxa"/>
            <w:vAlign w:val="center"/>
          </w:tcPr>
          <w:p w14:paraId="5E3ED05A" w14:textId="63833926" w:rsidR="00494D04" w:rsidRPr="007E0F91" w:rsidRDefault="00494D04" w:rsidP="00494D04">
            <w:pPr>
              <w:jc w:val="center"/>
              <w:rPr>
                <w:ins w:id="23760" w:author="Στάθης Καπ" w:date="2023-03-09T06:37:00Z"/>
                <w:sz w:val="16"/>
                <w:szCs w:val="16"/>
              </w:rPr>
            </w:pPr>
            <w:ins w:id="23761" w:author="Στάθης Καπ" w:date="2023-03-09T07:14:00Z">
              <w:r>
                <w:rPr>
                  <w:rFonts w:ascii="Calibri" w:hAnsi="Calibri" w:cs="Calibri"/>
                  <w:color w:val="000000"/>
                  <w:sz w:val="16"/>
                  <w:szCs w:val="16"/>
                </w:rPr>
                <w:t>13.08</w:t>
              </w:r>
            </w:ins>
          </w:p>
        </w:tc>
        <w:tc>
          <w:tcPr>
            <w:tcW w:w="454" w:type="dxa"/>
            <w:vAlign w:val="center"/>
          </w:tcPr>
          <w:p w14:paraId="2ACBEA35" w14:textId="3B926C43" w:rsidR="00494D04" w:rsidRPr="007E0F91" w:rsidRDefault="00494D04" w:rsidP="00494D04">
            <w:pPr>
              <w:jc w:val="center"/>
              <w:rPr>
                <w:ins w:id="23762" w:author="Στάθης Καπ" w:date="2023-03-09T06:37:00Z"/>
                <w:sz w:val="16"/>
                <w:szCs w:val="16"/>
              </w:rPr>
            </w:pPr>
            <w:ins w:id="23763" w:author="Στάθης Καπ" w:date="2023-03-09T07:14:00Z">
              <w:r>
                <w:rPr>
                  <w:rFonts w:ascii="Calibri" w:hAnsi="Calibri" w:cs="Calibri"/>
                  <w:color w:val="000000"/>
                  <w:sz w:val="16"/>
                  <w:szCs w:val="16"/>
                </w:rPr>
                <w:t>0.554</w:t>
              </w:r>
            </w:ins>
          </w:p>
        </w:tc>
        <w:tc>
          <w:tcPr>
            <w:tcW w:w="461" w:type="dxa"/>
            <w:tcBorders>
              <w:right w:val="single" w:sz="4" w:space="0" w:color="auto"/>
            </w:tcBorders>
            <w:vAlign w:val="center"/>
          </w:tcPr>
          <w:p w14:paraId="6BE4C11A" w14:textId="7B500DF8" w:rsidR="00494D04" w:rsidRPr="007E0F91" w:rsidRDefault="00494D04" w:rsidP="00494D04">
            <w:pPr>
              <w:jc w:val="center"/>
              <w:rPr>
                <w:ins w:id="23764" w:author="Στάθης Καπ" w:date="2023-03-09T06:37:00Z"/>
                <w:sz w:val="16"/>
                <w:szCs w:val="16"/>
              </w:rPr>
            </w:pPr>
            <w:ins w:id="23765" w:author="Στάθης Καπ" w:date="2023-03-09T07:14:00Z">
              <w:r>
                <w:rPr>
                  <w:rFonts w:ascii="Calibri" w:hAnsi="Calibri" w:cs="Calibri"/>
                  <w:color w:val="000000"/>
                  <w:sz w:val="16"/>
                  <w:szCs w:val="16"/>
                </w:rPr>
                <w:t>37.33</w:t>
              </w:r>
            </w:ins>
          </w:p>
        </w:tc>
      </w:tr>
      <w:tr w:rsidR="00494D04" w14:paraId="53CE12A6" w14:textId="77777777" w:rsidTr="009861B1">
        <w:trPr>
          <w:trHeight w:val="170"/>
          <w:jc w:val="center"/>
          <w:ins w:id="2376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8CA1E5D" w14:textId="77777777" w:rsidR="00494D04" w:rsidRPr="007E0F91" w:rsidRDefault="00494D04" w:rsidP="00494D04">
            <w:pPr>
              <w:jc w:val="center"/>
              <w:rPr>
                <w:ins w:id="23767" w:author="Στάθης Καπ" w:date="2023-03-09T06:37:00Z"/>
                <w:sz w:val="16"/>
                <w:szCs w:val="16"/>
              </w:rPr>
            </w:pPr>
            <w:ins w:id="23768" w:author="Στάθης Καπ" w:date="2023-03-09T06:37:00Z">
              <w:r w:rsidRPr="009861B1">
                <w:rPr>
                  <w:rFonts w:ascii="Calibri" w:hAnsi="Calibri" w:cs="Calibri"/>
                  <w:color w:val="000000"/>
                  <w:sz w:val="16"/>
                  <w:szCs w:val="16"/>
                </w:rPr>
                <w:t>r111</w:t>
              </w:r>
            </w:ins>
          </w:p>
        </w:tc>
        <w:tc>
          <w:tcPr>
            <w:tcW w:w="565" w:type="dxa"/>
            <w:tcBorders>
              <w:left w:val="single" w:sz="4" w:space="0" w:color="auto"/>
            </w:tcBorders>
            <w:vAlign w:val="center"/>
          </w:tcPr>
          <w:p w14:paraId="4CFB9C5E" w14:textId="0AFB43A3" w:rsidR="00494D04" w:rsidRPr="007E0F91" w:rsidRDefault="00494D04" w:rsidP="00494D04">
            <w:pPr>
              <w:jc w:val="center"/>
              <w:rPr>
                <w:ins w:id="23769" w:author="Στάθης Καπ" w:date="2023-03-09T06:37:00Z"/>
                <w:sz w:val="16"/>
                <w:szCs w:val="16"/>
              </w:rPr>
            </w:pPr>
            <w:ins w:id="23770" w:author="Στάθης Καπ" w:date="2023-03-09T07:14:00Z">
              <w:r>
                <w:rPr>
                  <w:rFonts w:ascii="Calibri" w:hAnsi="Calibri" w:cs="Calibri"/>
                  <w:color w:val="000000"/>
                  <w:sz w:val="16"/>
                  <w:szCs w:val="16"/>
                </w:rPr>
                <w:t>953</w:t>
              </w:r>
            </w:ins>
          </w:p>
        </w:tc>
        <w:tc>
          <w:tcPr>
            <w:tcW w:w="679" w:type="dxa"/>
            <w:tcBorders>
              <w:right w:val="single" w:sz="4" w:space="0" w:color="auto"/>
            </w:tcBorders>
            <w:vAlign w:val="center"/>
          </w:tcPr>
          <w:p w14:paraId="6BAAA008" w14:textId="1A0B117B" w:rsidR="00494D04" w:rsidRPr="007E0F91" w:rsidRDefault="00494D04" w:rsidP="00494D04">
            <w:pPr>
              <w:jc w:val="center"/>
              <w:rPr>
                <w:ins w:id="23771" w:author="Στάθης Καπ" w:date="2023-03-09T06:37:00Z"/>
                <w:sz w:val="16"/>
                <w:szCs w:val="16"/>
              </w:rPr>
            </w:pPr>
            <w:ins w:id="23772" w:author="Στάθης Καπ" w:date="2023-03-09T07:14:00Z">
              <w:r>
                <w:rPr>
                  <w:rFonts w:ascii="Calibri" w:hAnsi="Calibri" w:cs="Calibri"/>
                  <w:color w:val="000000"/>
                  <w:sz w:val="16"/>
                  <w:szCs w:val="16"/>
                </w:rPr>
                <w:t>935</w:t>
              </w:r>
            </w:ins>
          </w:p>
        </w:tc>
        <w:tc>
          <w:tcPr>
            <w:tcW w:w="453" w:type="dxa"/>
            <w:tcBorders>
              <w:left w:val="single" w:sz="4" w:space="0" w:color="auto"/>
            </w:tcBorders>
            <w:vAlign w:val="center"/>
          </w:tcPr>
          <w:p w14:paraId="0BCA439A" w14:textId="629FFE92" w:rsidR="00494D04" w:rsidRPr="007E0F91" w:rsidRDefault="00494D04" w:rsidP="00494D04">
            <w:pPr>
              <w:jc w:val="center"/>
              <w:rPr>
                <w:ins w:id="23773" w:author="Στάθης Καπ" w:date="2023-03-09T06:37:00Z"/>
                <w:sz w:val="16"/>
                <w:szCs w:val="16"/>
              </w:rPr>
            </w:pPr>
            <w:ins w:id="23774" w:author="Στάθης Καπ" w:date="2023-03-09T07:14:00Z">
              <w:r>
                <w:rPr>
                  <w:rFonts w:ascii="Calibri" w:hAnsi="Calibri" w:cs="Calibri"/>
                  <w:color w:val="000000"/>
                  <w:sz w:val="16"/>
                  <w:szCs w:val="16"/>
                </w:rPr>
                <w:t>877</w:t>
              </w:r>
            </w:ins>
          </w:p>
        </w:tc>
        <w:tc>
          <w:tcPr>
            <w:tcW w:w="708" w:type="dxa"/>
            <w:vAlign w:val="center"/>
          </w:tcPr>
          <w:p w14:paraId="6990259D" w14:textId="337A70A3" w:rsidR="00494D04" w:rsidRPr="007E0F91" w:rsidRDefault="00494D04" w:rsidP="00494D04">
            <w:pPr>
              <w:jc w:val="center"/>
              <w:rPr>
                <w:ins w:id="23775" w:author="Στάθης Καπ" w:date="2023-03-09T06:37:00Z"/>
                <w:sz w:val="16"/>
                <w:szCs w:val="16"/>
              </w:rPr>
            </w:pPr>
            <w:ins w:id="23776" w:author="Στάθης Καπ" w:date="2023-03-09T07:14:00Z">
              <w:r>
                <w:rPr>
                  <w:rFonts w:ascii="Calibri" w:hAnsi="Calibri" w:cs="Calibri"/>
                  <w:color w:val="000000"/>
                  <w:sz w:val="16"/>
                  <w:szCs w:val="16"/>
                </w:rPr>
                <w:t>7.97</w:t>
              </w:r>
            </w:ins>
          </w:p>
        </w:tc>
        <w:tc>
          <w:tcPr>
            <w:tcW w:w="652" w:type="dxa"/>
            <w:tcBorders>
              <w:right w:val="single" w:sz="4" w:space="0" w:color="auto"/>
            </w:tcBorders>
            <w:vAlign w:val="center"/>
          </w:tcPr>
          <w:p w14:paraId="59FFDA7D" w14:textId="5EFB9102" w:rsidR="00494D04" w:rsidRPr="007E0F91" w:rsidRDefault="00494D04" w:rsidP="00494D04">
            <w:pPr>
              <w:jc w:val="center"/>
              <w:rPr>
                <w:ins w:id="23777" w:author="Στάθης Καπ" w:date="2023-03-09T06:37:00Z"/>
                <w:sz w:val="16"/>
                <w:szCs w:val="16"/>
              </w:rPr>
            </w:pPr>
            <w:ins w:id="23778" w:author="Στάθης Καπ" w:date="2023-03-09T07:14:00Z">
              <w:r>
                <w:rPr>
                  <w:rFonts w:ascii="Calibri" w:hAnsi="Calibri" w:cs="Calibri"/>
                  <w:color w:val="000000"/>
                  <w:sz w:val="16"/>
                  <w:szCs w:val="16"/>
                </w:rPr>
                <w:t>0.67</w:t>
              </w:r>
            </w:ins>
          </w:p>
        </w:tc>
        <w:tc>
          <w:tcPr>
            <w:tcW w:w="453" w:type="dxa"/>
            <w:tcBorders>
              <w:left w:val="single" w:sz="4" w:space="0" w:color="auto"/>
            </w:tcBorders>
            <w:vAlign w:val="center"/>
          </w:tcPr>
          <w:p w14:paraId="476DE12D" w14:textId="610D9D1A" w:rsidR="00494D04" w:rsidRPr="007E0F91" w:rsidRDefault="00494D04" w:rsidP="00494D04">
            <w:pPr>
              <w:jc w:val="center"/>
              <w:rPr>
                <w:ins w:id="23779" w:author="Στάθης Καπ" w:date="2023-03-09T06:37:00Z"/>
                <w:sz w:val="16"/>
                <w:szCs w:val="16"/>
              </w:rPr>
            </w:pPr>
            <w:ins w:id="23780" w:author="Στάθης Καπ" w:date="2023-03-09T07:14:00Z">
              <w:r>
                <w:rPr>
                  <w:rFonts w:ascii="Calibri" w:hAnsi="Calibri" w:cs="Calibri"/>
                  <w:color w:val="000000"/>
                  <w:sz w:val="16"/>
                  <w:szCs w:val="16"/>
                </w:rPr>
                <w:t>772</w:t>
              </w:r>
            </w:ins>
          </w:p>
        </w:tc>
        <w:tc>
          <w:tcPr>
            <w:tcW w:w="454" w:type="dxa"/>
            <w:vAlign w:val="center"/>
          </w:tcPr>
          <w:p w14:paraId="5D64472C" w14:textId="5317480C" w:rsidR="00494D04" w:rsidRPr="007E0F91" w:rsidRDefault="00494D04" w:rsidP="00494D04">
            <w:pPr>
              <w:jc w:val="center"/>
              <w:rPr>
                <w:ins w:id="23781" w:author="Στάθης Καπ" w:date="2023-03-09T06:37:00Z"/>
                <w:sz w:val="16"/>
                <w:szCs w:val="16"/>
              </w:rPr>
            </w:pPr>
            <w:ins w:id="23782" w:author="Στάθης Καπ" w:date="2023-03-09T07:14:00Z">
              <w:r>
                <w:rPr>
                  <w:rFonts w:ascii="Calibri" w:hAnsi="Calibri" w:cs="Calibri"/>
                  <w:color w:val="000000"/>
                  <w:sz w:val="16"/>
                  <w:szCs w:val="16"/>
                </w:rPr>
                <w:t>11.97</w:t>
              </w:r>
            </w:ins>
          </w:p>
        </w:tc>
        <w:tc>
          <w:tcPr>
            <w:tcW w:w="454" w:type="dxa"/>
            <w:vAlign w:val="center"/>
          </w:tcPr>
          <w:p w14:paraId="6B0B5C4A" w14:textId="4517E28E" w:rsidR="00494D04" w:rsidRPr="007E0F91" w:rsidRDefault="00494D04" w:rsidP="00494D04">
            <w:pPr>
              <w:jc w:val="center"/>
              <w:rPr>
                <w:ins w:id="23783" w:author="Στάθης Καπ" w:date="2023-03-09T06:37:00Z"/>
                <w:sz w:val="16"/>
                <w:szCs w:val="16"/>
              </w:rPr>
            </w:pPr>
            <w:ins w:id="23784" w:author="Στάθης Καπ" w:date="2023-03-09T07:14:00Z">
              <w:r>
                <w:rPr>
                  <w:rFonts w:ascii="Calibri" w:hAnsi="Calibri" w:cs="Calibri"/>
                  <w:color w:val="000000"/>
                  <w:sz w:val="16"/>
                  <w:szCs w:val="16"/>
                </w:rPr>
                <w:t>0.357</w:t>
              </w:r>
            </w:ins>
          </w:p>
        </w:tc>
        <w:tc>
          <w:tcPr>
            <w:tcW w:w="457" w:type="dxa"/>
            <w:tcBorders>
              <w:right w:val="single" w:sz="4" w:space="0" w:color="auto"/>
            </w:tcBorders>
            <w:vAlign w:val="center"/>
          </w:tcPr>
          <w:p w14:paraId="2DE08602" w14:textId="405B4AB6" w:rsidR="00494D04" w:rsidRPr="007E0F91" w:rsidRDefault="00494D04" w:rsidP="00494D04">
            <w:pPr>
              <w:jc w:val="center"/>
              <w:rPr>
                <w:ins w:id="23785" w:author="Στάθης Καπ" w:date="2023-03-09T06:37:00Z"/>
                <w:sz w:val="16"/>
                <w:szCs w:val="16"/>
              </w:rPr>
            </w:pPr>
            <w:ins w:id="23786" w:author="Στάθης Καπ" w:date="2023-03-09T07:14:00Z">
              <w:r>
                <w:rPr>
                  <w:rFonts w:ascii="Calibri" w:hAnsi="Calibri" w:cs="Calibri"/>
                  <w:color w:val="000000"/>
                  <w:sz w:val="16"/>
                  <w:szCs w:val="16"/>
                </w:rPr>
                <w:t>46.72</w:t>
              </w:r>
            </w:ins>
          </w:p>
        </w:tc>
        <w:tc>
          <w:tcPr>
            <w:tcW w:w="453" w:type="dxa"/>
            <w:tcBorders>
              <w:left w:val="single" w:sz="4" w:space="0" w:color="auto"/>
            </w:tcBorders>
            <w:vAlign w:val="center"/>
          </w:tcPr>
          <w:p w14:paraId="1981CFC6" w14:textId="0FC51028" w:rsidR="00494D04" w:rsidRPr="007E0F91" w:rsidRDefault="00494D04" w:rsidP="00494D04">
            <w:pPr>
              <w:jc w:val="center"/>
              <w:rPr>
                <w:ins w:id="23787" w:author="Στάθης Καπ" w:date="2023-03-09T06:37:00Z"/>
                <w:sz w:val="16"/>
                <w:szCs w:val="16"/>
              </w:rPr>
            </w:pPr>
            <w:ins w:id="23788" w:author="Στάθης Καπ" w:date="2023-03-09T07:14:00Z">
              <w:r>
                <w:rPr>
                  <w:rFonts w:ascii="Calibri" w:hAnsi="Calibri" w:cs="Calibri"/>
                  <w:color w:val="000000"/>
                  <w:sz w:val="16"/>
                  <w:szCs w:val="16"/>
                </w:rPr>
                <w:t>707</w:t>
              </w:r>
            </w:ins>
          </w:p>
        </w:tc>
        <w:tc>
          <w:tcPr>
            <w:tcW w:w="454" w:type="dxa"/>
            <w:vAlign w:val="center"/>
          </w:tcPr>
          <w:p w14:paraId="240C98A0" w14:textId="04044CF7" w:rsidR="00494D04" w:rsidRPr="007E0F91" w:rsidRDefault="00494D04" w:rsidP="00494D04">
            <w:pPr>
              <w:jc w:val="center"/>
              <w:rPr>
                <w:ins w:id="23789" w:author="Στάθης Καπ" w:date="2023-03-09T06:37:00Z"/>
                <w:sz w:val="16"/>
                <w:szCs w:val="16"/>
              </w:rPr>
            </w:pPr>
            <w:ins w:id="23790" w:author="Στάθης Καπ" w:date="2023-03-09T07:14:00Z">
              <w:r>
                <w:rPr>
                  <w:rFonts w:ascii="Calibri" w:hAnsi="Calibri" w:cs="Calibri"/>
                  <w:color w:val="000000"/>
                  <w:sz w:val="16"/>
                  <w:szCs w:val="16"/>
                </w:rPr>
                <w:t>19.38</w:t>
              </w:r>
            </w:ins>
          </w:p>
        </w:tc>
        <w:tc>
          <w:tcPr>
            <w:tcW w:w="454" w:type="dxa"/>
            <w:vAlign w:val="center"/>
          </w:tcPr>
          <w:p w14:paraId="124806B9" w14:textId="652E8566" w:rsidR="00494D04" w:rsidRPr="007E0F91" w:rsidRDefault="00494D04" w:rsidP="00494D04">
            <w:pPr>
              <w:jc w:val="center"/>
              <w:rPr>
                <w:ins w:id="23791" w:author="Στάθης Καπ" w:date="2023-03-09T06:37:00Z"/>
                <w:sz w:val="16"/>
                <w:szCs w:val="16"/>
              </w:rPr>
            </w:pPr>
            <w:ins w:id="23792" w:author="Στάθης Καπ" w:date="2023-03-09T07:14:00Z">
              <w:r>
                <w:rPr>
                  <w:rFonts w:ascii="Calibri" w:hAnsi="Calibri" w:cs="Calibri"/>
                  <w:color w:val="000000"/>
                  <w:sz w:val="16"/>
                  <w:szCs w:val="16"/>
                </w:rPr>
                <w:t>0.312</w:t>
              </w:r>
            </w:ins>
          </w:p>
        </w:tc>
        <w:tc>
          <w:tcPr>
            <w:tcW w:w="454" w:type="dxa"/>
            <w:tcBorders>
              <w:right w:val="single" w:sz="4" w:space="0" w:color="auto"/>
            </w:tcBorders>
            <w:vAlign w:val="center"/>
          </w:tcPr>
          <w:p w14:paraId="70369D74" w14:textId="44C07CA9" w:rsidR="00494D04" w:rsidRPr="007E0F91" w:rsidRDefault="00494D04" w:rsidP="00494D04">
            <w:pPr>
              <w:jc w:val="center"/>
              <w:rPr>
                <w:ins w:id="23793" w:author="Στάθης Καπ" w:date="2023-03-09T06:37:00Z"/>
                <w:sz w:val="16"/>
                <w:szCs w:val="16"/>
              </w:rPr>
            </w:pPr>
            <w:ins w:id="23794" w:author="Στάθης Καπ" w:date="2023-03-09T07:14:00Z">
              <w:r>
                <w:rPr>
                  <w:rFonts w:ascii="Calibri" w:hAnsi="Calibri" w:cs="Calibri"/>
                  <w:color w:val="000000"/>
                  <w:sz w:val="16"/>
                  <w:szCs w:val="16"/>
                </w:rPr>
                <w:t>53.43</w:t>
              </w:r>
            </w:ins>
          </w:p>
        </w:tc>
        <w:tc>
          <w:tcPr>
            <w:tcW w:w="453" w:type="dxa"/>
            <w:tcBorders>
              <w:left w:val="single" w:sz="4" w:space="0" w:color="auto"/>
            </w:tcBorders>
            <w:vAlign w:val="center"/>
          </w:tcPr>
          <w:p w14:paraId="7A435875" w14:textId="3D8901E2" w:rsidR="00494D04" w:rsidRPr="007E0F91" w:rsidRDefault="00494D04" w:rsidP="00494D04">
            <w:pPr>
              <w:jc w:val="center"/>
              <w:rPr>
                <w:ins w:id="23795" w:author="Στάθης Καπ" w:date="2023-03-09T06:37:00Z"/>
                <w:sz w:val="16"/>
                <w:szCs w:val="16"/>
              </w:rPr>
            </w:pPr>
            <w:ins w:id="23796" w:author="Στάθης Καπ" w:date="2023-03-09T07:14:00Z">
              <w:r>
                <w:rPr>
                  <w:rFonts w:ascii="Calibri" w:hAnsi="Calibri" w:cs="Calibri"/>
                  <w:color w:val="000000"/>
                  <w:sz w:val="16"/>
                  <w:szCs w:val="16"/>
                </w:rPr>
                <w:t>704</w:t>
              </w:r>
            </w:ins>
          </w:p>
        </w:tc>
        <w:tc>
          <w:tcPr>
            <w:tcW w:w="454" w:type="dxa"/>
            <w:vAlign w:val="center"/>
          </w:tcPr>
          <w:p w14:paraId="04A5814F" w14:textId="1EB67DD4" w:rsidR="00494D04" w:rsidRPr="007E0F91" w:rsidRDefault="00494D04" w:rsidP="00494D04">
            <w:pPr>
              <w:jc w:val="center"/>
              <w:rPr>
                <w:ins w:id="23797" w:author="Στάθης Καπ" w:date="2023-03-09T06:37:00Z"/>
                <w:sz w:val="16"/>
                <w:szCs w:val="16"/>
              </w:rPr>
            </w:pPr>
            <w:ins w:id="23798" w:author="Στάθης Καπ" w:date="2023-03-09T07:14:00Z">
              <w:r>
                <w:rPr>
                  <w:rFonts w:ascii="Calibri" w:hAnsi="Calibri" w:cs="Calibri"/>
                  <w:color w:val="000000"/>
                  <w:sz w:val="16"/>
                  <w:szCs w:val="16"/>
                </w:rPr>
                <w:t>19.73</w:t>
              </w:r>
            </w:ins>
          </w:p>
        </w:tc>
        <w:tc>
          <w:tcPr>
            <w:tcW w:w="454" w:type="dxa"/>
            <w:vAlign w:val="center"/>
          </w:tcPr>
          <w:p w14:paraId="5C5E7077" w14:textId="333D3BAE" w:rsidR="00494D04" w:rsidRPr="007E0F91" w:rsidRDefault="00494D04" w:rsidP="00494D04">
            <w:pPr>
              <w:jc w:val="center"/>
              <w:rPr>
                <w:ins w:id="23799" w:author="Στάθης Καπ" w:date="2023-03-09T06:37:00Z"/>
                <w:sz w:val="16"/>
                <w:szCs w:val="16"/>
              </w:rPr>
            </w:pPr>
            <w:ins w:id="23800" w:author="Στάθης Καπ" w:date="2023-03-09T07:14:00Z">
              <w:r>
                <w:rPr>
                  <w:rFonts w:ascii="Calibri" w:hAnsi="Calibri" w:cs="Calibri"/>
                  <w:color w:val="000000"/>
                  <w:sz w:val="16"/>
                  <w:szCs w:val="16"/>
                </w:rPr>
                <w:t>0.638</w:t>
              </w:r>
            </w:ins>
          </w:p>
        </w:tc>
        <w:tc>
          <w:tcPr>
            <w:tcW w:w="461" w:type="dxa"/>
            <w:tcBorders>
              <w:right w:val="single" w:sz="4" w:space="0" w:color="auto"/>
            </w:tcBorders>
            <w:vAlign w:val="center"/>
          </w:tcPr>
          <w:p w14:paraId="2E0D6AFC" w14:textId="4F276232" w:rsidR="00494D04" w:rsidRPr="007E0F91" w:rsidRDefault="00494D04" w:rsidP="00494D04">
            <w:pPr>
              <w:jc w:val="center"/>
              <w:rPr>
                <w:ins w:id="23801" w:author="Στάθης Καπ" w:date="2023-03-09T06:37:00Z"/>
                <w:sz w:val="16"/>
                <w:szCs w:val="16"/>
              </w:rPr>
            </w:pPr>
            <w:ins w:id="23802" w:author="Στάθης Καπ" w:date="2023-03-09T07:14:00Z">
              <w:r>
                <w:rPr>
                  <w:rFonts w:ascii="Calibri" w:hAnsi="Calibri" w:cs="Calibri"/>
                  <w:color w:val="000000"/>
                  <w:sz w:val="16"/>
                  <w:szCs w:val="16"/>
                </w:rPr>
                <w:t>4.78</w:t>
              </w:r>
            </w:ins>
          </w:p>
        </w:tc>
      </w:tr>
      <w:tr w:rsidR="00494D04" w14:paraId="54C99672" w14:textId="77777777" w:rsidTr="009861B1">
        <w:trPr>
          <w:trHeight w:val="170"/>
          <w:jc w:val="center"/>
          <w:ins w:id="2380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40A0" w14:textId="77777777" w:rsidR="00494D04" w:rsidRPr="007E0F91" w:rsidRDefault="00494D04" w:rsidP="00494D04">
            <w:pPr>
              <w:jc w:val="center"/>
              <w:rPr>
                <w:ins w:id="23804" w:author="Στάθης Καπ" w:date="2023-03-09T06:37:00Z"/>
                <w:sz w:val="16"/>
                <w:szCs w:val="16"/>
              </w:rPr>
            </w:pPr>
            <w:ins w:id="23805" w:author="Στάθης Καπ" w:date="2023-03-09T06:37:00Z">
              <w:r w:rsidRPr="009861B1">
                <w:rPr>
                  <w:rFonts w:ascii="Calibri" w:hAnsi="Calibri" w:cs="Calibri"/>
                  <w:color w:val="000000"/>
                  <w:sz w:val="16"/>
                  <w:szCs w:val="16"/>
                </w:rPr>
                <w:t>r112</w:t>
              </w:r>
            </w:ins>
          </w:p>
        </w:tc>
        <w:tc>
          <w:tcPr>
            <w:tcW w:w="565" w:type="dxa"/>
            <w:tcBorders>
              <w:left w:val="single" w:sz="4" w:space="0" w:color="auto"/>
            </w:tcBorders>
            <w:vAlign w:val="center"/>
          </w:tcPr>
          <w:p w14:paraId="6EF1F730" w14:textId="4BF2571D" w:rsidR="00494D04" w:rsidRPr="007E0F91" w:rsidRDefault="00494D04" w:rsidP="00494D04">
            <w:pPr>
              <w:jc w:val="center"/>
              <w:rPr>
                <w:ins w:id="23806" w:author="Στάθης Καπ" w:date="2023-03-09T06:37:00Z"/>
                <w:sz w:val="16"/>
                <w:szCs w:val="16"/>
              </w:rPr>
            </w:pPr>
            <w:ins w:id="23807" w:author="Στάθης Καπ" w:date="2023-03-09T07:14:00Z">
              <w:r>
                <w:rPr>
                  <w:rFonts w:ascii="Calibri" w:hAnsi="Calibri" w:cs="Calibri"/>
                  <w:color w:val="000000"/>
                  <w:sz w:val="16"/>
                  <w:szCs w:val="16"/>
                </w:rPr>
                <w:t>974</w:t>
              </w:r>
            </w:ins>
          </w:p>
        </w:tc>
        <w:tc>
          <w:tcPr>
            <w:tcW w:w="679" w:type="dxa"/>
            <w:tcBorders>
              <w:right w:val="single" w:sz="4" w:space="0" w:color="auto"/>
            </w:tcBorders>
            <w:vAlign w:val="center"/>
          </w:tcPr>
          <w:p w14:paraId="53A4EE10" w14:textId="7524AC91" w:rsidR="00494D04" w:rsidRPr="007E0F91" w:rsidRDefault="00494D04" w:rsidP="00494D04">
            <w:pPr>
              <w:jc w:val="center"/>
              <w:rPr>
                <w:ins w:id="23808" w:author="Στάθης Καπ" w:date="2023-03-09T06:37:00Z"/>
                <w:sz w:val="16"/>
                <w:szCs w:val="16"/>
              </w:rPr>
            </w:pPr>
            <w:ins w:id="23809" w:author="Στάθης Καπ" w:date="2023-03-09T07:14:00Z">
              <w:r>
                <w:rPr>
                  <w:rFonts w:ascii="Calibri" w:hAnsi="Calibri" w:cs="Calibri"/>
                  <w:color w:val="000000"/>
                  <w:sz w:val="16"/>
                  <w:szCs w:val="16"/>
                </w:rPr>
                <w:t>939</w:t>
              </w:r>
            </w:ins>
          </w:p>
        </w:tc>
        <w:tc>
          <w:tcPr>
            <w:tcW w:w="453" w:type="dxa"/>
            <w:tcBorders>
              <w:left w:val="single" w:sz="4" w:space="0" w:color="auto"/>
            </w:tcBorders>
            <w:vAlign w:val="center"/>
          </w:tcPr>
          <w:p w14:paraId="794DBEF1" w14:textId="7CDC222D" w:rsidR="00494D04" w:rsidRPr="007E0F91" w:rsidRDefault="00494D04" w:rsidP="00494D04">
            <w:pPr>
              <w:jc w:val="center"/>
              <w:rPr>
                <w:ins w:id="23810" w:author="Στάθης Καπ" w:date="2023-03-09T06:37:00Z"/>
                <w:sz w:val="16"/>
                <w:szCs w:val="16"/>
              </w:rPr>
            </w:pPr>
            <w:ins w:id="23811" w:author="Στάθης Καπ" w:date="2023-03-09T07:14:00Z">
              <w:r>
                <w:rPr>
                  <w:rFonts w:ascii="Calibri" w:hAnsi="Calibri" w:cs="Calibri"/>
                  <w:color w:val="000000"/>
                  <w:sz w:val="16"/>
                  <w:szCs w:val="16"/>
                </w:rPr>
                <w:t>894</w:t>
              </w:r>
            </w:ins>
          </w:p>
        </w:tc>
        <w:tc>
          <w:tcPr>
            <w:tcW w:w="708" w:type="dxa"/>
            <w:vAlign w:val="center"/>
          </w:tcPr>
          <w:p w14:paraId="36A3094E" w14:textId="4CBD3C2C" w:rsidR="00494D04" w:rsidRPr="007E0F91" w:rsidRDefault="00494D04" w:rsidP="00494D04">
            <w:pPr>
              <w:jc w:val="center"/>
              <w:rPr>
                <w:ins w:id="23812" w:author="Στάθης Καπ" w:date="2023-03-09T06:37:00Z"/>
                <w:sz w:val="16"/>
                <w:szCs w:val="16"/>
              </w:rPr>
            </w:pPr>
            <w:ins w:id="23813" w:author="Στάθης Καπ" w:date="2023-03-09T07:14:00Z">
              <w:r>
                <w:rPr>
                  <w:rFonts w:ascii="Calibri" w:hAnsi="Calibri" w:cs="Calibri"/>
                  <w:color w:val="000000"/>
                  <w:sz w:val="16"/>
                  <w:szCs w:val="16"/>
                </w:rPr>
                <w:t>8.21</w:t>
              </w:r>
            </w:ins>
          </w:p>
        </w:tc>
        <w:tc>
          <w:tcPr>
            <w:tcW w:w="652" w:type="dxa"/>
            <w:tcBorders>
              <w:right w:val="single" w:sz="4" w:space="0" w:color="auto"/>
            </w:tcBorders>
            <w:vAlign w:val="center"/>
          </w:tcPr>
          <w:p w14:paraId="27A8C297" w14:textId="0DDFB975" w:rsidR="00494D04" w:rsidRPr="007E0F91" w:rsidRDefault="00494D04" w:rsidP="00494D04">
            <w:pPr>
              <w:jc w:val="center"/>
              <w:rPr>
                <w:ins w:id="23814" w:author="Στάθης Καπ" w:date="2023-03-09T06:37:00Z"/>
                <w:sz w:val="16"/>
                <w:szCs w:val="16"/>
              </w:rPr>
            </w:pPr>
            <w:ins w:id="23815" w:author="Στάθης Καπ" w:date="2023-03-09T07:14:00Z">
              <w:r>
                <w:rPr>
                  <w:rFonts w:ascii="Calibri" w:hAnsi="Calibri" w:cs="Calibri"/>
                  <w:color w:val="000000"/>
                  <w:sz w:val="16"/>
                  <w:szCs w:val="16"/>
                </w:rPr>
                <w:t>0.728</w:t>
              </w:r>
            </w:ins>
          </w:p>
        </w:tc>
        <w:tc>
          <w:tcPr>
            <w:tcW w:w="453" w:type="dxa"/>
            <w:tcBorders>
              <w:left w:val="single" w:sz="4" w:space="0" w:color="auto"/>
            </w:tcBorders>
            <w:vAlign w:val="center"/>
          </w:tcPr>
          <w:p w14:paraId="103DD8C0" w14:textId="09B9F886" w:rsidR="00494D04" w:rsidRPr="007E0F91" w:rsidRDefault="00494D04" w:rsidP="00494D04">
            <w:pPr>
              <w:jc w:val="center"/>
              <w:rPr>
                <w:ins w:id="23816" w:author="Στάθης Καπ" w:date="2023-03-09T06:37:00Z"/>
                <w:sz w:val="16"/>
                <w:szCs w:val="16"/>
              </w:rPr>
            </w:pPr>
            <w:ins w:id="23817" w:author="Στάθης Καπ" w:date="2023-03-09T07:14:00Z">
              <w:r>
                <w:rPr>
                  <w:rFonts w:ascii="Calibri" w:hAnsi="Calibri" w:cs="Calibri"/>
                  <w:color w:val="000000"/>
                  <w:sz w:val="16"/>
                  <w:szCs w:val="16"/>
                </w:rPr>
                <w:t>855</w:t>
              </w:r>
            </w:ins>
          </w:p>
        </w:tc>
        <w:tc>
          <w:tcPr>
            <w:tcW w:w="454" w:type="dxa"/>
            <w:vAlign w:val="center"/>
          </w:tcPr>
          <w:p w14:paraId="2FB0F293" w14:textId="4931E270" w:rsidR="00494D04" w:rsidRPr="007E0F91" w:rsidRDefault="00494D04" w:rsidP="00494D04">
            <w:pPr>
              <w:jc w:val="center"/>
              <w:rPr>
                <w:ins w:id="23818" w:author="Στάθης Καπ" w:date="2023-03-09T06:37:00Z"/>
                <w:sz w:val="16"/>
                <w:szCs w:val="16"/>
              </w:rPr>
            </w:pPr>
            <w:ins w:id="23819" w:author="Στάθης Καπ" w:date="2023-03-09T07:14:00Z">
              <w:r>
                <w:rPr>
                  <w:rFonts w:ascii="Calibri" w:hAnsi="Calibri" w:cs="Calibri"/>
                  <w:color w:val="000000"/>
                  <w:sz w:val="16"/>
                  <w:szCs w:val="16"/>
                </w:rPr>
                <w:t>4.36</w:t>
              </w:r>
            </w:ins>
          </w:p>
        </w:tc>
        <w:tc>
          <w:tcPr>
            <w:tcW w:w="454" w:type="dxa"/>
            <w:vAlign w:val="center"/>
          </w:tcPr>
          <w:p w14:paraId="3256CD6A" w14:textId="45BBAFCB" w:rsidR="00494D04" w:rsidRPr="007E0F91" w:rsidRDefault="00494D04" w:rsidP="00494D04">
            <w:pPr>
              <w:jc w:val="center"/>
              <w:rPr>
                <w:ins w:id="23820" w:author="Στάθης Καπ" w:date="2023-03-09T06:37:00Z"/>
                <w:sz w:val="16"/>
                <w:szCs w:val="16"/>
              </w:rPr>
            </w:pPr>
            <w:ins w:id="23821" w:author="Στάθης Καπ" w:date="2023-03-09T07:14:00Z">
              <w:r>
                <w:rPr>
                  <w:rFonts w:ascii="Calibri" w:hAnsi="Calibri" w:cs="Calibri"/>
                  <w:color w:val="000000"/>
                  <w:sz w:val="16"/>
                  <w:szCs w:val="16"/>
                </w:rPr>
                <w:t>0.387</w:t>
              </w:r>
            </w:ins>
          </w:p>
        </w:tc>
        <w:tc>
          <w:tcPr>
            <w:tcW w:w="457" w:type="dxa"/>
            <w:tcBorders>
              <w:right w:val="single" w:sz="4" w:space="0" w:color="auto"/>
            </w:tcBorders>
            <w:vAlign w:val="center"/>
          </w:tcPr>
          <w:p w14:paraId="47133772" w14:textId="4C53C853" w:rsidR="00494D04" w:rsidRPr="007E0F91" w:rsidRDefault="00494D04" w:rsidP="00494D04">
            <w:pPr>
              <w:jc w:val="center"/>
              <w:rPr>
                <w:ins w:id="23822" w:author="Στάθης Καπ" w:date="2023-03-09T06:37:00Z"/>
                <w:sz w:val="16"/>
                <w:szCs w:val="16"/>
              </w:rPr>
            </w:pPr>
            <w:ins w:id="23823" w:author="Στάθης Καπ" w:date="2023-03-09T07:14:00Z">
              <w:r>
                <w:rPr>
                  <w:rFonts w:ascii="Calibri" w:hAnsi="Calibri" w:cs="Calibri"/>
                  <w:color w:val="000000"/>
                  <w:sz w:val="16"/>
                  <w:szCs w:val="16"/>
                </w:rPr>
                <w:t>46.84</w:t>
              </w:r>
            </w:ins>
          </w:p>
        </w:tc>
        <w:tc>
          <w:tcPr>
            <w:tcW w:w="453" w:type="dxa"/>
            <w:tcBorders>
              <w:left w:val="single" w:sz="4" w:space="0" w:color="auto"/>
            </w:tcBorders>
            <w:vAlign w:val="center"/>
          </w:tcPr>
          <w:p w14:paraId="4742E562" w14:textId="36CA9660" w:rsidR="00494D04" w:rsidRPr="007E0F91" w:rsidRDefault="00494D04" w:rsidP="00494D04">
            <w:pPr>
              <w:jc w:val="center"/>
              <w:rPr>
                <w:ins w:id="23824" w:author="Στάθης Καπ" w:date="2023-03-09T06:37:00Z"/>
                <w:sz w:val="16"/>
                <w:szCs w:val="16"/>
              </w:rPr>
            </w:pPr>
            <w:ins w:id="23825" w:author="Στάθης Καπ" w:date="2023-03-09T07:14:00Z">
              <w:r>
                <w:rPr>
                  <w:rFonts w:ascii="Calibri" w:hAnsi="Calibri" w:cs="Calibri"/>
                  <w:color w:val="000000"/>
                  <w:sz w:val="16"/>
                  <w:szCs w:val="16"/>
                </w:rPr>
                <w:t>776</w:t>
              </w:r>
            </w:ins>
          </w:p>
        </w:tc>
        <w:tc>
          <w:tcPr>
            <w:tcW w:w="454" w:type="dxa"/>
            <w:vAlign w:val="center"/>
          </w:tcPr>
          <w:p w14:paraId="6C66B9B0" w14:textId="7C55EC15" w:rsidR="00494D04" w:rsidRPr="007E0F91" w:rsidRDefault="00494D04" w:rsidP="00494D04">
            <w:pPr>
              <w:jc w:val="center"/>
              <w:rPr>
                <w:ins w:id="23826" w:author="Στάθης Καπ" w:date="2023-03-09T06:37:00Z"/>
                <w:sz w:val="16"/>
                <w:szCs w:val="16"/>
              </w:rPr>
            </w:pPr>
            <w:ins w:id="23827" w:author="Στάθης Καπ" w:date="2023-03-09T07:14:00Z">
              <w:r>
                <w:rPr>
                  <w:rFonts w:ascii="Calibri" w:hAnsi="Calibri" w:cs="Calibri"/>
                  <w:color w:val="000000"/>
                  <w:sz w:val="16"/>
                  <w:szCs w:val="16"/>
                </w:rPr>
                <w:t>13.2</w:t>
              </w:r>
            </w:ins>
          </w:p>
        </w:tc>
        <w:tc>
          <w:tcPr>
            <w:tcW w:w="454" w:type="dxa"/>
            <w:vAlign w:val="center"/>
          </w:tcPr>
          <w:p w14:paraId="3BEE9404" w14:textId="79542D73" w:rsidR="00494D04" w:rsidRPr="007E0F91" w:rsidRDefault="00494D04" w:rsidP="00494D04">
            <w:pPr>
              <w:jc w:val="center"/>
              <w:rPr>
                <w:ins w:id="23828" w:author="Στάθης Καπ" w:date="2023-03-09T06:37:00Z"/>
                <w:sz w:val="16"/>
                <w:szCs w:val="16"/>
              </w:rPr>
            </w:pPr>
            <w:ins w:id="23829"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4AB139B1" w14:textId="2D608745" w:rsidR="00494D04" w:rsidRPr="007E0F91" w:rsidRDefault="00494D04" w:rsidP="00494D04">
            <w:pPr>
              <w:jc w:val="center"/>
              <w:rPr>
                <w:ins w:id="23830" w:author="Στάθης Καπ" w:date="2023-03-09T06:37:00Z"/>
                <w:sz w:val="16"/>
                <w:szCs w:val="16"/>
              </w:rPr>
            </w:pPr>
            <w:ins w:id="23831" w:author="Στάθης Καπ" w:date="2023-03-09T07:14:00Z">
              <w:r>
                <w:rPr>
                  <w:rFonts w:ascii="Calibri" w:hAnsi="Calibri" w:cs="Calibri"/>
                  <w:color w:val="000000"/>
                  <w:sz w:val="16"/>
                  <w:szCs w:val="16"/>
                </w:rPr>
                <w:t>55.63</w:t>
              </w:r>
            </w:ins>
          </w:p>
        </w:tc>
        <w:tc>
          <w:tcPr>
            <w:tcW w:w="453" w:type="dxa"/>
            <w:tcBorders>
              <w:left w:val="single" w:sz="4" w:space="0" w:color="auto"/>
            </w:tcBorders>
            <w:vAlign w:val="center"/>
          </w:tcPr>
          <w:p w14:paraId="0BFF05C8" w14:textId="7E9622F4" w:rsidR="00494D04" w:rsidRPr="007E0F91" w:rsidRDefault="00494D04" w:rsidP="00494D04">
            <w:pPr>
              <w:jc w:val="center"/>
              <w:rPr>
                <w:ins w:id="23832" w:author="Στάθης Καπ" w:date="2023-03-09T06:37:00Z"/>
                <w:sz w:val="16"/>
                <w:szCs w:val="16"/>
              </w:rPr>
            </w:pPr>
            <w:ins w:id="23833" w:author="Στάθης Καπ" w:date="2023-03-09T07:14:00Z">
              <w:r>
                <w:rPr>
                  <w:rFonts w:ascii="Calibri" w:hAnsi="Calibri" w:cs="Calibri"/>
                  <w:color w:val="000000"/>
                  <w:sz w:val="16"/>
                  <w:szCs w:val="16"/>
                </w:rPr>
                <w:t>751</w:t>
              </w:r>
            </w:ins>
          </w:p>
        </w:tc>
        <w:tc>
          <w:tcPr>
            <w:tcW w:w="454" w:type="dxa"/>
            <w:vAlign w:val="center"/>
          </w:tcPr>
          <w:p w14:paraId="518D9243" w14:textId="700AB7E7" w:rsidR="00494D04" w:rsidRPr="007E0F91" w:rsidRDefault="00494D04" w:rsidP="00494D04">
            <w:pPr>
              <w:jc w:val="center"/>
              <w:rPr>
                <w:ins w:id="23834" w:author="Στάθης Καπ" w:date="2023-03-09T06:37:00Z"/>
                <w:sz w:val="16"/>
                <w:szCs w:val="16"/>
              </w:rPr>
            </w:pPr>
            <w:ins w:id="23835" w:author="Στάθης Καπ" w:date="2023-03-09T07:14:00Z">
              <w:r>
                <w:rPr>
                  <w:rFonts w:ascii="Calibri" w:hAnsi="Calibri" w:cs="Calibri"/>
                  <w:color w:val="000000"/>
                  <w:sz w:val="16"/>
                  <w:szCs w:val="16"/>
                </w:rPr>
                <w:t>16</w:t>
              </w:r>
            </w:ins>
          </w:p>
        </w:tc>
        <w:tc>
          <w:tcPr>
            <w:tcW w:w="454" w:type="dxa"/>
            <w:vAlign w:val="center"/>
          </w:tcPr>
          <w:p w14:paraId="3F30EE8E" w14:textId="76BE32EF" w:rsidR="00494D04" w:rsidRPr="007E0F91" w:rsidRDefault="00494D04" w:rsidP="00494D04">
            <w:pPr>
              <w:jc w:val="center"/>
              <w:rPr>
                <w:ins w:id="23836" w:author="Στάθης Καπ" w:date="2023-03-09T06:37:00Z"/>
                <w:sz w:val="16"/>
                <w:szCs w:val="16"/>
              </w:rPr>
            </w:pPr>
            <w:ins w:id="23837" w:author="Στάθης Καπ" w:date="2023-03-09T07:14:00Z">
              <w:r>
                <w:rPr>
                  <w:rFonts w:ascii="Calibri" w:hAnsi="Calibri" w:cs="Calibri"/>
                  <w:color w:val="000000"/>
                  <w:sz w:val="16"/>
                  <w:szCs w:val="16"/>
                </w:rPr>
                <w:t>0.328</w:t>
              </w:r>
            </w:ins>
          </w:p>
        </w:tc>
        <w:tc>
          <w:tcPr>
            <w:tcW w:w="461" w:type="dxa"/>
            <w:tcBorders>
              <w:right w:val="single" w:sz="4" w:space="0" w:color="auto"/>
            </w:tcBorders>
            <w:vAlign w:val="center"/>
          </w:tcPr>
          <w:p w14:paraId="533C8BBC" w14:textId="79B4FCBF" w:rsidR="00494D04" w:rsidRPr="007E0F91" w:rsidRDefault="00494D04" w:rsidP="00494D04">
            <w:pPr>
              <w:jc w:val="center"/>
              <w:rPr>
                <w:ins w:id="23838" w:author="Στάθης Καπ" w:date="2023-03-09T06:37:00Z"/>
                <w:sz w:val="16"/>
                <w:szCs w:val="16"/>
              </w:rPr>
            </w:pPr>
            <w:ins w:id="23839" w:author="Στάθης Καπ" w:date="2023-03-09T07:14:00Z">
              <w:r>
                <w:rPr>
                  <w:rFonts w:ascii="Calibri" w:hAnsi="Calibri" w:cs="Calibri"/>
                  <w:color w:val="000000"/>
                  <w:sz w:val="16"/>
                  <w:szCs w:val="16"/>
                </w:rPr>
                <w:t>54.95</w:t>
              </w:r>
            </w:ins>
          </w:p>
        </w:tc>
      </w:tr>
      <w:tr w:rsidR="00494D04" w14:paraId="4D8AC88A" w14:textId="77777777" w:rsidTr="009861B1">
        <w:trPr>
          <w:trHeight w:val="170"/>
          <w:jc w:val="center"/>
          <w:ins w:id="2384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49D6383" w14:textId="77777777" w:rsidR="00494D04" w:rsidRPr="007E0F91" w:rsidRDefault="00494D04" w:rsidP="00494D04">
            <w:pPr>
              <w:jc w:val="center"/>
              <w:rPr>
                <w:ins w:id="23841" w:author="Στάθης Καπ" w:date="2023-03-09T06:37:00Z"/>
                <w:sz w:val="16"/>
                <w:szCs w:val="16"/>
              </w:rPr>
            </w:pPr>
            <w:ins w:id="23842" w:author="Στάθης Καπ" w:date="2023-03-09T06:37:00Z">
              <w:r w:rsidRPr="009861B1">
                <w:rPr>
                  <w:rFonts w:ascii="Calibri" w:hAnsi="Calibri" w:cs="Calibri"/>
                  <w:color w:val="000000"/>
                  <w:sz w:val="16"/>
                  <w:szCs w:val="16"/>
                </w:rPr>
                <w:t>r201</w:t>
              </w:r>
            </w:ins>
          </w:p>
        </w:tc>
        <w:tc>
          <w:tcPr>
            <w:tcW w:w="565" w:type="dxa"/>
            <w:tcBorders>
              <w:left w:val="single" w:sz="4" w:space="0" w:color="auto"/>
            </w:tcBorders>
            <w:vAlign w:val="center"/>
          </w:tcPr>
          <w:p w14:paraId="34FF7919" w14:textId="57D413AC" w:rsidR="00494D04" w:rsidRPr="007E0F91" w:rsidRDefault="00494D04" w:rsidP="00494D04">
            <w:pPr>
              <w:jc w:val="center"/>
              <w:rPr>
                <w:ins w:id="23843" w:author="Στάθης Καπ" w:date="2023-03-09T06:37:00Z"/>
                <w:sz w:val="16"/>
                <w:szCs w:val="16"/>
              </w:rPr>
            </w:pPr>
            <w:ins w:id="23844"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7D58C1F" w14:textId="67C77432" w:rsidR="00494D04" w:rsidRPr="007E0F91" w:rsidRDefault="00494D04" w:rsidP="00494D04">
            <w:pPr>
              <w:jc w:val="center"/>
              <w:rPr>
                <w:ins w:id="23845" w:author="Στάθης Καπ" w:date="2023-03-09T06:37:00Z"/>
                <w:sz w:val="16"/>
                <w:szCs w:val="16"/>
              </w:rPr>
            </w:pPr>
            <w:ins w:id="23846"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66D6B82" w14:textId="3F65BC89" w:rsidR="00494D04" w:rsidRPr="007E0F91" w:rsidRDefault="00494D04" w:rsidP="00494D04">
            <w:pPr>
              <w:jc w:val="center"/>
              <w:rPr>
                <w:ins w:id="23847" w:author="Στάθης Καπ" w:date="2023-03-09T06:37:00Z"/>
                <w:sz w:val="16"/>
                <w:szCs w:val="16"/>
              </w:rPr>
            </w:pPr>
            <w:ins w:id="23848" w:author="Στάθης Καπ" w:date="2023-03-09T07:14:00Z">
              <w:r>
                <w:rPr>
                  <w:rFonts w:ascii="Calibri" w:hAnsi="Calibri" w:cs="Calibri"/>
                  <w:color w:val="000000"/>
                  <w:sz w:val="16"/>
                  <w:szCs w:val="16"/>
                </w:rPr>
                <w:t>1458</w:t>
              </w:r>
            </w:ins>
          </w:p>
        </w:tc>
        <w:tc>
          <w:tcPr>
            <w:tcW w:w="708" w:type="dxa"/>
            <w:vAlign w:val="center"/>
          </w:tcPr>
          <w:p w14:paraId="0EC249CC" w14:textId="0FF29B62" w:rsidR="00494D04" w:rsidRPr="007E0F91" w:rsidRDefault="00494D04" w:rsidP="00494D04">
            <w:pPr>
              <w:jc w:val="center"/>
              <w:rPr>
                <w:ins w:id="23849" w:author="Στάθης Καπ" w:date="2023-03-09T06:37:00Z"/>
                <w:sz w:val="16"/>
                <w:szCs w:val="16"/>
              </w:rPr>
            </w:pPr>
            <w:ins w:id="2385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E95DC58" w14:textId="4D65A681" w:rsidR="00494D04" w:rsidRPr="007E0F91" w:rsidRDefault="00494D04" w:rsidP="00494D04">
            <w:pPr>
              <w:jc w:val="center"/>
              <w:rPr>
                <w:ins w:id="23851" w:author="Στάθης Καπ" w:date="2023-03-09T06:37:00Z"/>
                <w:sz w:val="16"/>
                <w:szCs w:val="16"/>
              </w:rPr>
            </w:pPr>
            <w:ins w:id="23852" w:author="Στάθης Καπ" w:date="2023-03-09T07:14:00Z">
              <w:r>
                <w:rPr>
                  <w:rFonts w:ascii="Calibri" w:hAnsi="Calibri" w:cs="Calibri"/>
                  <w:color w:val="000000"/>
                  <w:sz w:val="16"/>
                  <w:szCs w:val="16"/>
                </w:rPr>
                <w:t>0.378</w:t>
              </w:r>
            </w:ins>
          </w:p>
        </w:tc>
        <w:tc>
          <w:tcPr>
            <w:tcW w:w="453" w:type="dxa"/>
            <w:tcBorders>
              <w:left w:val="single" w:sz="4" w:space="0" w:color="auto"/>
            </w:tcBorders>
            <w:vAlign w:val="center"/>
          </w:tcPr>
          <w:p w14:paraId="6632EF83" w14:textId="6720D607" w:rsidR="00494D04" w:rsidRPr="007E0F91" w:rsidRDefault="00494D04" w:rsidP="00494D04">
            <w:pPr>
              <w:jc w:val="center"/>
              <w:rPr>
                <w:ins w:id="23853" w:author="Στάθης Καπ" w:date="2023-03-09T06:37:00Z"/>
                <w:sz w:val="16"/>
                <w:szCs w:val="16"/>
              </w:rPr>
            </w:pPr>
            <w:ins w:id="23854" w:author="Στάθης Καπ" w:date="2023-03-09T07:14:00Z">
              <w:r>
                <w:rPr>
                  <w:rFonts w:ascii="Calibri" w:hAnsi="Calibri" w:cs="Calibri"/>
                  <w:color w:val="000000"/>
                  <w:sz w:val="16"/>
                  <w:szCs w:val="16"/>
                </w:rPr>
                <w:t>1432</w:t>
              </w:r>
            </w:ins>
          </w:p>
        </w:tc>
        <w:tc>
          <w:tcPr>
            <w:tcW w:w="454" w:type="dxa"/>
            <w:vAlign w:val="center"/>
          </w:tcPr>
          <w:p w14:paraId="4B1B62BC" w14:textId="60CFCCBC" w:rsidR="00494D04" w:rsidRPr="007E0F91" w:rsidRDefault="00494D04" w:rsidP="00494D04">
            <w:pPr>
              <w:jc w:val="center"/>
              <w:rPr>
                <w:ins w:id="23855" w:author="Στάθης Καπ" w:date="2023-03-09T06:37:00Z"/>
                <w:sz w:val="16"/>
                <w:szCs w:val="16"/>
              </w:rPr>
            </w:pPr>
            <w:ins w:id="23856" w:author="Στάθης Καπ" w:date="2023-03-09T07:14:00Z">
              <w:r>
                <w:rPr>
                  <w:rFonts w:ascii="Calibri" w:hAnsi="Calibri" w:cs="Calibri"/>
                  <w:color w:val="000000"/>
                  <w:sz w:val="16"/>
                  <w:szCs w:val="16"/>
                </w:rPr>
                <w:t>1.78</w:t>
              </w:r>
            </w:ins>
          </w:p>
        </w:tc>
        <w:tc>
          <w:tcPr>
            <w:tcW w:w="454" w:type="dxa"/>
            <w:vAlign w:val="center"/>
          </w:tcPr>
          <w:p w14:paraId="74A7A095" w14:textId="35CAAEE6" w:rsidR="00494D04" w:rsidRPr="007E0F91" w:rsidRDefault="00494D04" w:rsidP="00494D04">
            <w:pPr>
              <w:jc w:val="center"/>
              <w:rPr>
                <w:ins w:id="23857" w:author="Στάθης Καπ" w:date="2023-03-09T06:37:00Z"/>
                <w:sz w:val="16"/>
                <w:szCs w:val="16"/>
              </w:rPr>
            </w:pPr>
            <w:ins w:id="23858" w:author="Στάθης Καπ" w:date="2023-03-09T07:14:00Z">
              <w:r>
                <w:rPr>
                  <w:rFonts w:ascii="Calibri" w:hAnsi="Calibri" w:cs="Calibri"/>
                  <w:color w:val="000000"/>
                  <w:sz w:val="16"/>
                  <w:szCs w:val="16"/>
                </w:rPr>
                <w:t>0.334</w:t>
              </w:r>
            </w:ins>
          </w:p>
        </w:tc>
        <w:tc>
          <w:tcPr>
            <w:tcW w:w="457" w:type="dxa"/>
            <w:tcBorders>
              <w:right w:val="single" w:sz="4" w:space="0" w:color="auto"/>
            </w:tcBorders>
            <w:vAlign w:val="center"/>
          </w:tcPr>
          <w:p w14:paraId="5DC86F9C" w14:textId="3BA4770F" w:rsidR="00494D04" w:rsidRPr="007E0F91" w:rsidRDefault="00494D04" w:rsidP="00494D04">
            <w:pPr>
              <w:jc w:val="center"/>
              <w:rPr>
                <w:ins w:id="23859" w:author="Στάθης Καπ" w:date="2023-03-09T06:37:00Z"/>
                <w:sz w:val="16"/>
                <w:szCs w:val="16"/>
              </w:rPr>
            </w:pPr>
            <w:ins w:id="23860" w:author="Στάθης Καπ" w:date="2023-03-09T07:14:00Z">
              <w:r>
                <w:rPr>
                  <w:rFonts w:ascii="Calibri" w:hAnsi="Calibri" w:cs="Calibri"/>
                  <w:color w:val="000000"/>
                  <w:sz w:val="16"/>
                  <w:szCs w:val="16"/>
                </w:rPr>
                <w:t>11.64</w:t>
              </w:r>
            </w:ins>
          </w:p>
        </w:tc>
        <w:tc>
          <w:tcPr>
            <w:tcW w:w="453" w:type="dxa"/>
            <w:tcBorders>
              <w:left w:val="single" w:sz="4" w:space="0" w:color="auto"/>
            </w:tcBorders>
            <w:vAlign w:val="center"/>
          </w:tcPr>
          <w:p w14:paraId="6D6E9AB2" w14:textId="375D4003" w:rsidR="00494D04" w:rsidRPr="007E0F91" w:rsidRDefault="00494D04" w:rsidP="00494D04">
            <w:pPr>
              <w:jc w:val="center"/>
              <w:rPr>
                <w:ins w:id="23861" w:author="Στάθης Καπ" w:date="2023-03-09T06:37:00Z"/>
                <w:sz w:val="16"/>
                <w:szCs w:val="16"/>
              </w:rPr>
            </w:pPr>
            <w:ins w:id="23862" w:author="Στάθης Καπ" w:date="2023-03-09T07:14:00Z">
              <w:r>
                <w:rPr>
                  <w:rFonts w:ascii="Calibri" w:hAnsi="Calibri" w:cs="Calibri"/>
                  <w:color w:val="000000"/>
                  <w:sz w:val="16"/>
                  <w:szCs w:val="16"/>
                </w:rPr>
                <w:t>1455</w:t>
              </w:r>
            </w:ins>
          </w:p>
        </w:tc>
        <w:tc>
          <w:tcPr>
            <w:tcW w:w="454" w:type="dxa"/>
            <w:vAlign w:val="center"/>
          </w:tcPr>
          <w:p w14:paraId="47319580" w14:textId="764914B6" w:rsidR="00494D04" w:rsidRPr="007E0F91" w:rsidRDefault="00494D04" w:rsidP="00494D04">
            <w:pPr>
              <w:jc w:val="center"/>
              <w:rPr>
                <w:ins w:id="23863" w:author="Στάθης Καπ" w:date="2023-03-09T06:37:00Z"/>
                <w:sz w:val="16"/>
                <w:szCs w:val="16"/>
              </w:rPr>
            </w:pPr>
            <w:ins w:id="23864" w:author="Στάθης Καπ" w:date="2023-03-09T07:14:00Z">
              <w:r>
                <w:rPr>
                  <w:rFonts w:ascii="Calibri" w:hAnsi="Calibri" w:cs="Calibri"/>
                  <w:color w:val="000000"/>
                  <w:sz w:val="16"/>
                  <w:szCs w:val="16"/>
                </w:rPr>
                <w:t>0.21</w:t>
              </w:r>
            </w:ins>
          </w:p>
        </w:tc>
        <w:tc>
          <w:tcPr>
            <w:tcW w:w="454" w:type="dxa"/>
            <w:vAlign w:val="center"/>
          </w:tcPr>
          <w:p w14:paraId="54412CA3" w14:textId="30B3AF70" w:rsidR="00494D04" w:rsidRPr="007E0F91" w:rsidRDefault="00494D04" w:rsidP="00494D04">
            <w:pPr>
              <w:jc w:val="center"/>
              <w:rPr>
                <w:ins w:id="23865" w:author="Στάθης Καπ" w:date="2023-03-09T06:37:00Z"/>
                <w:sz w:val="16"/>
                <w:szCs w:val="16"/>
              </w:rPr>
            </w:pPr>
            <w:ins w:id="23866" w:author="Στάθης Καπ" w:date="2023-03-09T07:14:00Z">
              <w:r>
                <w:rPr>
                  <w:rFonts w:ascii="Calibri" w:hAnsi="Calibri" w:cs="Calibri"/>
                  <w:color w:val="000000"/>
                  <w:sz w:val="16"/>
                  <w:szCs w:val="16"/>
                </w:rPr>
                <w:t>0.214</w:t>
              </w:r>
            </w:ins>
          </w:p>
        </w:tc>
        <w:tc>
          <w:tcPr>
            <w:tcW w:w="454" w:type="dxa"/>
            <w:tcBorders>
              <w:right w:val="single" w:sz="4" w:space="0" w:color="auto"/>
            </w:tcBorders>
            <w:vAlign w:val="center"/>
          </w:tcPr>
          <w:p w14:paraId="635A3A96" w14:textId="785E3287" w:rsidR="00494D04" w:rsidRPr="007E0F91" w:rsidRDefault="00494D04" w:rsidP="00494D04">
            <w:pPr>
              <w:jc w:val="center"/>
              <w:rPr>
                <w:ins w:id="23867" w:author="Στάθης Καπ" w:date="2023-03-09T06:37:00Z"/>
                <w:sz w:val="16"/>
                <w:szCs w:val="16"/>
              </w:rPr>
            </w:pPr>
            <w:ins w:id="23868" w:author="Στάθης Καπ" w:date="2023-03-09T07:14:00Z">
              <w:r>
                <w:rPr>
                  <w:rFonts w:ascii="Calibri" w:hAnsi="Calibri" w:cs="Calibri"/>
                  <w:color w:val="000000"/>
                  <w:sz w:val="16"/>
                  <w:szCs w:val="16"/>
                </w:rPr>
                <w:t>43.39</w:t>
              </w:r>
            </w:ins>
          </w:p>
        </w:tc>
        <w:tc>
          <w:tcPr>
            <w:tcW w:w="453" w:type="dxa"/>
            <w:tcBorders>
              <w:left w:val="single" w:sz="4" w:space="0" w:color="auto"/>
            </w:tcBorders>
            <w:vAlign w:val="center"/>
          </w:tcPr>
          <w:p w14:paraId="17867060" w14:textId="3D09B365" w:rsidR="00494D04" w:rsidRPr="007E0F91" w:rsidRDefault="00494D04" w:rsidP="00494D04">
            <w:pPr>
              <w:jc w:val="center"/>
              <w:rPr>
                <w:ins w:id="23869" w:author="Στάθης Καπ" w:date="2023-03-09T06:37:00Z"/>
                <w:sz w:val="16"/>
                <w:szCs w:val="16"/>
              </w:rPr>
            </w:pPr>
            <w:ins w:id="23870" w:author="Στάθης Καπ" w:date="2023-03-09T07:14:00Z">
              <w:r>
                <w:rPr>
                  <w:rFonts w:ascii="Calibri" w:hAnsi="Calibri" w:cs="Calibri"/>
                  <w:color w:val="000000"/>
                  <w:sz w:val="16"/>
                  <w:szCs w:val="16"/>
                </w:rPr>
                <w:t>1420</w:t>
              </w:r>
            </w:ins>
          </w:p>
        </w:tc>
        <w:tc>
          <w:tcPr>
            <w:tcW w:w="454" w:type="dxa"/>
            <w:vAlign w:val="center"/>
          </w:tcPr>
          <w:p w14:paraId="1B91CB39" w14:textId="3C927FEF" w:rsidR="00494D04" w:rsidRPr="007E0F91" w:rsidRDefault="00494D04" w:rsidP="00494D04">
            <w:pPr>
              <w:jc w:val="center"/>
              <w:rPr>
                <w:ins w:id="23871" w:author="Στάθης Καπ" w:date="2023-03-09T06:37:00Z"/>
                <w:sz w:val="16"/>
                <w:szCs w:val="16"/>
              </w:rPr>
            </w:pPr>
            <w:ins w:id="23872" w:author="Στάθης Καπ" w:date="2023-03-09T07:14:00Z">
              <w:r>
                <w:rPr>
                  <w:rFonts w:ascii="Calibri" w:hAnsi="Calibri" w:cs="Calibri"/>
                  <w:color w:val="000000"/>
                  <w:sz w:val="16"/>
                  <w:szCs w:val="16"/>
                </w:rPr>
                <w:t>2.61</w:t>
              </w:r>
            </w:ins>
          </w:p>
        </w:tc>
        <w:tc>
          <w:tcPr>
            <w:tcW w:w="454" w:type="dxa"/>
            <w:vAlign w:val="center"/>
          </w:tcPr>
          <w:p w14:paraId="432E13F6" w14:textId="2DAA9AFE" w:rsidR="00494D04" w:rsidRPr="007E0F91" w:rsidRDefault="00494D04" w:rsidP="00494D04">
            <w:pPr>
              <w:jc w:val="center"/>
              <w:rPr>
                <w:ins w:id="23873" w:author="Στάθης Καπ" w:date="2023-03-09T06:37:00Z"/>
                <w:sz w:val="16"/>
                <w:szCs w:val="16"/>
              </w:rPr>
            </w:pPr>
            <w:ins w:id="23874" w:author="Στάθης Καπ" w:date="2023-03-09T07:14:00Z">
              <w:r>
                <w:rPr>
                  <w:rFonts w:ascii="Calibri" w:hAnsi="Calibri" w:cs="Calibri"/>
                  <w:color w:val="000000"/>
                  <w:sz w:val="16"/>
                  <w:szCs w:val="16"/>
                </w:rPr>
                <w:t>0.173</w:t>
              </w:r>
            </w:ins>
          </w:p>
        </w:tc>
        <w:tc>
          <w:tcPr>
            <w:tcW w:w="461" w:type="dxa"/>
            <w:tcBorders>
              <w:right w:val="single" w:sz="4" w:space="0" w:color="auto"/>
            </w:tcBorders>
            <w:vAlign w:val="center"/>
          </w:tcPr>
          <w:p w14:paraId="59C09E6E" w14:textId="0508BB5F" w:rsidR="00494D04" w:rsidRPr="007E0F91" w:rsidRDefault="00494D04" w:rsidP="00494D04">
            <w:pPr>
              <w:jc w:val="center"/>
              <w:rPr>
                <w:ins w:id="23875" w:author="Στάθης Καπ" w:date="2023-03-09T06:37:00Z"/>
                <w:sz w:val="16"/>
                <w:szCs w:val="16"/>
              </w:rPr>
            </w:pPr>
            <w:ins w:id="23876" w:author="Στάθης Καπ" w:date="2023-03-09T07:14:00Z">
              <w:r>
                <w:rPr>
                  <w:rFonts w:ascii="Calibri" w:hAnsi="Calibri" w:cs="Calibri"/>
                  <w:color w:val="000000"/>
                  <w:sz w:val="16"/>
                  <w:szCs w:val="16"/>
                </w:rPr>
                <w:t>54.23</w:t>
              </w:r>
            </w:ins>
          </w:p>
        </w:tc>
      </w:tr>
      <w:tr w:rsidR="00494D04" w14:paraId="35451026" w14:textId="77777777" w:rsidTr="009861B1">
        <w:trPr>
          <w:trHeight w:val="170"/>
          <w:jc w:val="center"/>
          <w:ins w:id="2387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03C2328" w14:textId="77777777" w:rsidR="00494D04" w:rsidRPr="007E0F91" w:rsidRDefault="00494D04" w:rsidP="00494D04">
            <w:pPr>
              <w:jc w:val="center"/>
              <w:rPr>
                <w:ins w:id="23878" w:author="Στάθης Καπ" w:date="2023-03-09T06:37:00Z"/>
                <w:sz w:val="16"/>
                <w:szCs w:val="16"/>
              </w:rPr>
            </w:pPr>
            <w:ins w:id="23879" w:author="Στάθης Καπ" w:date="2023-03-09T06:37:00Z">
              <w:r w:rsidRPr="009861B1">
                <w:rPr>
                  <w:rFonts w:ascii="Calibri" w:hAnsi="Calibri" w:cs="Calibri"/>
                  <w:color w:val="000000"/>
                  <w:sz w:val="16"/>
                  <w:szCs w:val="16"/>
                </w:rPr>
                <w:t>r202</w:t>
              </w:r>
            </w:ins>
          </w:p>
        </w:tc>
        <w:tc>
          <w:tcPr>
            <w:tcW w:w="565" w:type="dxa"/>
            <w:tcBorders>
              <w:left w:val="single" w:sz="4" w:space="0" w:color="auto"/>
            </w:tcBorders>
            <w:vAlign w:val="center"/>
          </w:tcPr>
          <w:p w14:paraId="7E1DAB3D" w14:textId="60BB066C" w:rsidR="00494D04" w:rsidRPr="007E0F91" w:rsidRDefault="00494D04" w:rsidP="00494D04">
            <w:pPr>
              <w:jc w:val="center"/>
              <w:rPr>
                <w:ins w:id="23880" w:author="Στάθης Καπ" w:date="2023-03-09T06:37:00Z"/>
                <w:sz w:val="16"/>
                <w:szCs w:val="16"/>
              </w:rPr>
            </w:pPr>
            <w:ins w:id="23881"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33F5113" w14:textId="46B0091F" w:rsidR="00494D04" w:rsidRPr="007E0F91" w:rsidRDefault="00494D04" w:rsidP="00494D04">
            <w:pPr>
              <w:jc w:val="center"/>
              <w:rPr>
                <w:ins w:id="23882" w:author="Στάθης Καπ" w:date="2023-03-09T06:37:00Z"/>
                <w:sz w:val="16"/>
                <w:szCs w:val="16"/>
              </w:rPr>
            </w:pPr>
            <w:ins w:id="23883"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F1620F1" w14:textId="392D2A95" w:rsidR="00494D04" w:rsidRPr="007E0F91" w:rsidRDefault="00494D04" w:rsidP="00494D04">
            <w:pPr>
              <w:jc w:val="center"/>
              <w:rPr>
                <w:ins w:id="23884" w:author="Στάθης Καπ" w:date="2023-03-09T06:37:00Z"/>
                <w:sz w:val="16"/>
                <w:szCs w:val="16"/>
              </w:rPr>
            </w:pPr>
            <w:ins w:id="23885" w:author="Στάθης Καπ" w:date="2023-03-09T07:14:00Z">
              <w:r>
                <w:rPr>
                  <w:rFonts w:ascii="Calibri" w:hAnsi="Calibri" w:cs="Calibri"/>
                  <w:color w:val="000000"/>
                  <w:sz w:val="16"/>
                  <w:szCs w:val="16"/>
                </w:rPr>
                <w:t>1458</w:t>
              </w:r>
            </w:ins>
          </w:p>
        </w:tc>
        <w:tc>
          <w:tcPr>
            <w:tcW w:w="708" w:type="dxa"/>
            <w:vAlign w:val="center"/>
          </w:tcPr>
          <w:p w14:paraId="4EFA8BA0" w14:textId="43476172" w:rsidR="00494D04" w:rsidRPr="007E0F91" w:rsidRDefault="00494D04" w:rsidP="00494D04">
            <w:pPr>
              <w:jc w:val="center"/>
              <w:rPr>
                <w:ins w:id="23886" w:author="Στάθης Καπ" w:date="2023-03-09T06:37:00Z"/>
                <w:sz w:val="16"/>
                <w:szCs w:val="16"/>
              </w:rPr>
            </w:pPr>
            <w:ins w:id="2388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7CCB5D4D" w14:textId="4AA87054" w:rsidR="00494D04" w:rsidRPr="007E0F91" w:rsidRDefault="00494D04" w:rsidP="00494D04">
            <w:pPr>
              <w:jc w:val="center"/>
              <w:rPr>
                <w:ins w:id="23888" w:author="Στάθης Καπ" w:date="2023-03-09T06:37:00Z"/>
                <w:sz w:val="16"/>
                <w:szCs w:val="16"/>
              </w:rPr>
            </w:pPr>
            <w:ins w:id="23889" w:author="Στάθης Καπ" w:date="2023-03-09T07:14:00Z">
              <w:r>
                <w:rPr>
                  <w:rFonts w:ascii="Calibri" w:hAnsi="Calibri" w:cs="Calibri"/>
                  <w:color w:val="000000"/>
                  <w:sz w:val="16"/>
                  <w:szCs w:val="16"/>
                </w:rPr>
                <w:t>0.222</w:t>
              </w:r>
            </w:ins>
          </w:p>
        </w:tc>
        <w:tc>
          <w:tcPr>
            <w:tcW w:w="453" w:type="dxa"/>
            <w:tcBorders>
              <w:left w:val="single" w:sz="4" w:space="0" w:color="auto"/>
            </w:tcBorders>
            <w:vAlign w:val="center"/>
          </w:tcPr>
          <w:p w14:paraId="20C74D8F" w14:textId="43EDA8F6" w:rsidR="00494D04" w:rsidRPr="007E0F91" w:rsidRDefault="00494D04" w:rsidP="00494D04">
            <w:pPr>
              <w:jc w:val="center"/>
              <w:rPr>
                <w:ins w:id="23890" w:author="Στάθης Καπ" w:date="2023-03-09T06:37:00Z"/>
                <w:sz w:val="16"/>
                <w:szCs w:val="16"/>
              </w:rPr>
            </w:pPr>
            <w:ins w:id="23891" w:author="Στάθης Καπ" w:date="2023-03-09T07:14:00Z">
              <w:r>
                <w:rPr>
                  <w:rFonts w:ascii="Calibri" w:hAnsi="Calibri" w:cs="Calibri"/>
                  <w:color w:val="000000"/>
                  <w:sz w:val="16"/>
                  <w:szCs w:val="16"/>
                </w:rPr>
                <w:t>1455</w:t>
              </w:r>
            </w:ins>
          </w:p>
        </w:tc>
        <w:tc>
          <w:tcPr>
            <w:tcW w:w="454" w:type="dxa"/>
            <w:vAlign w:val="center"/>
          </w:tcPr>
          <w:p w14:paraId="18F720B9" w14:textId="012877D5" w:rsidR="00494D04" w:rsidRPr="007E0F91" w:rsidRDefault="00494D04" w:rsidP="00494D04">
            <w:pPr>
              <w:jc w:val="center"/>
              <w:rPr>
                <w:ins w:id="23892" w:author="Στάθης Καπ" w:date="2023-03-09T06:37:00Z"/>
                <w:sz w:val="16"/>
                <w:szCs w:val="16"/>
              </w:rPr>
            </w:pPr>
            <w:ins w:id="23893" w:author="Στάθης Καπ" w:date="2023-03-09T07:14:00Z">
              <w:r>
                <w:rPr>
                  <w:rFonts w:ascii="Calibri" w:hAnsi="Calibri" w:cs="Calibri"/>
                  <w:color w:val="000000"/>
                  <w:sz w:val="16"/>
                  <w:szCs w:val="16"/>
                </w:rPr>
                <w:t>0.21</w:t>
              </w:r>
            </w:ins>
          </w:p>
        </w:tc>
        <w:tc>
          <w:tcPr>
            <w:tcW w:w="454" w:type="dxa"/>
            <w:vAlign w:val="center"/>
          </w:tcPr>
          <w:p w14:paraId="5BAF0E68" w14:textId="2D1285BD" w:rsidR="00494D04" w:rsidRPr="007E0F91" w:rsidRDefault="00494D04" w:rsidP="00494D04">
            <w:pPr>
              <w:jc w:val="center"/>
              <w:rPr>
                <w:ins w:id="23894" w:author="Στάθης Καπ" w:date="2023-03-09T06:37:00Z"/>
                <w:sz w:val="16"/>
                <w:szCs w:val="16"/>
              </w:rPr>
            </w:pPr>
            <w:ins w:id="23895" w:author="Στάθης Καπ" w:date="2023-03-09T07:14:00Z">
              <w:r>
                <w:rPr>
                  <w:rFonts w:ascii="Calibri" w:hAnsi="Calibri" w:cs="Calibri"/>
                  <w:color w:val="000000"/>
                  <w:sz w:val="16"/>
                  <w:szCs w:val="16"/>
                </w:rPr>
                <w:t>0.132</w:t>
              </w:r>
            </w:ins>
          </w:p>
        </w:tc>
        <w:tc>
          <w:tcPr>
            <w:tcW w:w="457" w:type="dxa"/>
            <w:tcBorders>
              <w:right w:val="single" w:sz="4" w:space="0" w:color="auto"/>
            </w:tcBorders>
            <w:vAlign w:val="center"/>
          </w:tcPr>
          <w:p w14:paraId="65C88445" w14:textId="3AA17AB1" w:rsidR="00494D04" w:rsidRPr="007E0F91" w:rsidRDefault="00494D04" w:rsidP="00494D04">
            <w:pPr>
              <w:jc w:val="center"/>
              <w:rPr>
                <w:ins w:id="23896" w:author="Στάθης Καπ" w:date="2023-03-09T06:37:00Z"/>
                <w:sz w:val="16"/>
                <w:szCs w:val="16"/>
              </w:rPr>
            </w:pPr>
            <w:ins w:id="23897" w:author="Στάθης Καπ" w:date="2023-03-09T07:14:00Z">
              <w:r>
                <w:rPr>
                  <w:rFonts w:ascii="Calibri" w:hAnsi="Calibri" w:cs="Calibri"/>
                  <w:color w:val="000000"/>
                  <w:sz w:val="16"/>
                  <w:szCs w:val="16"/>
                </w:rPr>
                <w:t>40.54</w:t>
              </w:r>
            </w:ins>
          </w:p>
        </w:tc>
        <w:tc>
          <w:tcPr>
            <w:tcW w:w="453" w:type="dxa"/>
            <w:tcBorders>
              <w:left w:val="single" w:sz="4" w:space="0" w:color="auto"/>
            </w:tcBorders>
            <w:vAlign w:val="center"/>
          </w:tcPr>
          <w:p w14:paraId="588738C3" w14:textId="13771384" w:rsidR="00494D04" w:rsidRPr="007E0F91" w:rsidRDefault="00494D04" w:rsidP="00494D04">
            <w:pPr>
              <w:jc w:val="center"/>
              <w:rPr>
                <w:ins w:id="23898" w:author="Στάθης Καπ" w:date="2023-03-09T06:37:00Z"/>
                <w:sz w:val="16"/>
                <w:szCs w:val="16"/>
              </w:rPr>
            </w:pPr>
            <w:ins w:id="23899" w:author="Στάθης Καπ" w:date="2023-03-09T07:14:00Z">
              <w:r>
                <w:rPr>
                  <w:rFonts w:ascii="Calibri" w:hAnsi="Calibri" w:cs="Calibri"/>
                  <w:color w:val="000000"/>
                  <w:sz w:val="16"/>
                  <w:szCs w:val="16"/>
                </w:rPr>
                <w:t>1458</w:t>
              </w:r>
            </w:ins>
          </w:p>
        </w:tc>
        <w:tc>
          <w:tcPr>
            <w:tcW w:w="454" w:type="dxa"/>
            <w:vAlign w:val="center"/>
          </w:tcPr>
          <w:p w14:paraId="569967AE" w14:textId="263DECCF" w:rsidR="00494D04" w:rsidRPr="007E0F91" w:rsidRDefault="00494D04" w:rsidP="00494D04">
            <w:pPr>
              <w:jc w:val="center"/>
              <w:rPr>
                <w:ins w:id="23900" w:author="Στάθης Καπ" w:date="2023-03-09T06:37:00Z"/>
                <w:sz w:val="16"/>
                <w:szCs w:val="16"/>
              </w:rPr>
            </w:pPr>
            <w:ins w:id="23901" w:author="Στάθης Καπ" w:date="2023-03-09T07:14:00Z">
              <w:r>
                <w:rPr>
                  <w:rFonts w:ascii="Calibri" w:hAnsi="Calibri" w:cs="Calibri"/>
                  <w:color w:val="000000"/>
                  <w:sz w:val="16"/>
                  <w:szCs w:val="16"/>
                </w:rPr>
                <w:t>0</w:t>
              </w:r>
            </w:ins>
          </w:p>
        </w:tc>
        <w:tc>
          <w:tcPr>
            <w:tcW w:w="454" w:type="dxa"/>
            <w:vAlign w:val="center"/>
          </w:tcPr>
          <w:p w14:paraId="562B6C0E" w14:textId="4AD68FA3" w:rsidR="00494D04" w:rsidRPr="007E0F91" w:rsidRDefault="00494D04" w:rsidP="00494D04">
            <w:pPr>
              <w:jc w:val="center"/>
              <w:rPr>
                <w:ins w:id="23902" w:author="Στάθης Καπ" w:date="2023-03-09T06:37:00Z"/>
                <w:sz w:val="16"/>
                <w:szCs w:val="16"/>
              </w:rPr>
            </w:pPr>
            <w:ins w:id="23903" w:author="Στάθης Καπ" w:date="2023-03-09T07:14:00Z">
              <w:r>
                <w:rPr>
                  <w:rFonts w:ascii="Calibri" w:hAnsi="Calibri" w:cs="Calibri"/>
                  <w:color w:val="000000"/>
                  <w:sz w:val="16"/>
                  <w:szCs w:val="16"/>
                </w:rPr>
                <w:t>0.203</w:t>
              </w:r>
            </w:ins>
          </w:p>
        </w:tc>
        <w:tc>
          <w:tcPr>
            <w:tcW w:w="454" w:type="dxa"/>
            <w:tcBorders>
              <w:right w:val="single" w:sz="4" w:space="0" w:color="auto"/>
            </w:tcBorders>
            <w:vAlign w:val="center"/>
          </w:tcPr>
          <w:p w14:paraId="5ADD39DD" w14:textId="245145BF" w:rsidR="00494D04" w:rsidRPr="007E0F91" w:rsidRDefault="00494D04" w:rsidP="00494D04">
            <w:pPr>
              <w:jc w:val="center"/>
              <w:rPr>
                <w:ins w:id="23904" w:author="Στάθης Καπ" w:date="2023-03-09T06:37:00Z"/>
                <w:sz w:val="16"/>
                <w:szCs w:val="16"/>
              </w:rPr>
            </w:pPr>
            <w:ins w:id="23905" w:author="Στάθης Καπ" w:date="2023-03-09T07:14:00Z">
              <w:r>
                <w:rPr>
                  <w:rFonts w:ascii="Calibri" w:hAnsi="Calibri" w:cs="Calibri"/>
                  <w:color w:val="000000"/>
                  <w:sz w:val="16"/>
                  <w:szCs w:val="16"/>
                </w:rPr>
                <w:t>8.56</w:t>
              </w:r>
            </w:ins>
          </w:p>
        </w:tc>
        <w:tc>
          <w:tcPr>
            <w:tcW w:w="453" w:type="dxa"/>
            <w:tcBorders>
              <w:left w:val="single" w:sz="4" w:space="0" w:color="auto"/>
            </w:tcBorders>
            <w:vAlign w:val="center"/>
          </w:tcPr>
          <w:p w14:paraId="7401B8E3" w14:textId="1AD1FED0" w:rsidR="00494D04" w:rsidRPr="007E0F91" w:rsidRDefault="00494D04" w:rsidP="00494D04">
            <w:pPr>
              <w:jc w:val="center"/>
              <w:rPr>
                <w:ins w:id="23906" w:author="Στάθης Καπ" w:date="2023-03-09T06:37:00Z"/>
                <w:sz w:val="16"/>
                <w:szCs w:val="16"/>
              </w:rPr>
            </w:pPr>
            <w:ins w:id="23907" w:author="Στάθης Καπ" w:date="2023-03-09T07:14:00Z">
              <w:r>
                <w:rPr>
                  <w:rFonts w:ascii="Calibri" w:hAnsi="Calibri" w:cs="Calibri"/>
                  <w:color w:val="000000"/>
                  <w:sz w:val="16"/>
                  <w:szCs w:val="16"/>
                </w:rPr>
                <w:t>1458</w:t>
              </w:r>
            </w:ins>
          </w:p>
        </w:tc>
        <w:tc>
          <w:tcPr>
            <w:tcW w:w="454" w:type="dxa"/>
            <w:vAlign w:val="center"/>
          </w:tcPr>
          <w:p w14:paraId="011EC1FF" w14:textId="17C393B2" w:rsidR="00494D04" w:rsidRPr="007E0F91" w:rsidRDefault="00494D04" w:rsidP="00494D04">
            <w:pPr>
              <w:jc w:val="center"/>
              <w:rPr>
                <w:ins w:id="23908" w:author="Στάθης Καπ" w:date="2023-03-09T06:37:00Z"/>
                <w:sz w:val="16"/>
                <w:szCs w:val="16"/>
              </w:rPr>
            </w:pPr>
            <w:ins w:id="23909" w:author="Στάθης Καπ" w:date="2023-03-09T07:14:00Z">
              <w:r>
                <w:rPr>
                  <w:rFonts w:ascii="Calibri" w:hAnsi="Calibri" w:cs="Calibri"/>
                  <w:color w:val="000000"/>
                  <w:sz w:val="16"/>
                  <w:szCs w:val="16"/>
                </w:rPr>
                <w:t>0</w:t>
              </w:r>
            </w:ins>
          </w:p>
        </w:tc>
        <w:tc>
          <w:tcPr>
            <w:tcW w:w="454" w:type="dxa"/>
            <w:vAlign w:val="center"/>
          </w:tcPr>
          <w:p w14:paraId="14050BE9" w14:textId="08D82BB6" w:rsidR="00494D04" w:rsidRPr="007E0F91" w:rsidRDefault="00494D04" w:rsidP="00494D04">
            <w:pPr>
              <w:jc w:val="center"/>
              <w:rPr>
                <w:ins w:id="23910" w:author="Στάθης Καπ" w:date="2023-03-09T06:37:00Z"/>
                <w:sz w:val="16"/>
                <w:szCs w:val="16"/>
              </w:rPr>
            </w:pPr>
            <w:ins w:id="23911"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20A6ACEF" w14:textId="6811A28E" w:rsidR="00494D04" w:rsidRPr="007E0F91" w:rsidRDefault="00494D04" w:rsidP="00494D04">
            <w:pPr>
              <w:jc w:val="center"/>
              <w:rPr>
                <w:ins w:id="23912" w:author="Στάθης Καπ" w:date="2023-03-09T06:37:00Z"/>
                <w:sz w:val="16"/>
                <w:szCs w:val="16"/>
              </w:rPr>
            </w:pPr>
            <w:ins w:id="23913" w:author="Στάθης Καπ" w:date="2023-03-09T07:14:00Z">
              <w:r>
                <w:rPr>
                  <w:rFonts w:ascii="Calibri" w:hAnsi="Calibri" w:cs="Calibri"/>
                  <w:color w:val="000000"/>
                  <w:sz w:val="16"/>
                  <w:szCs w:val="16"/>
                </w:rPr>
                <w:t>40.09</w:t>
              </w:r>
            </w:ins>
          </w:p>
        </w:tc>
      </w:tr>
      <w:tr w:rsidR="00494D04" w14:paraId="79306C18" w14:textId="77777777" w:rsidTr="009861B1">
        <w:trPr>
          <w:trHeight w:val="170"/>
          <w:jc w:val="center"/>
          <w:ins w:id="2391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589504B" w14:textId="77777777" w:rsidR="00494D04" w:rsidRPr="007E0F91" w:rsidRDefault="00494D04" w:rsidP="00494D04">
            <w:pPr>
              <w:jc w:val="center"/>
              <w:rPr>
                <w:ins w:id="23915" w:author="Στάθης Καπ" w:date="2023-03-09T06:37:00Z"/>
                <w:sz w:val="16"/>
                <w:szCs w:val="16"/>
              </w:rPr>
            </w:pPr>
            <w:ins w:id="23916" w:author="Στάθης Καπ" w:date="2023-03-09T06:37:00Z">
              <w:r w:rsidRPr="009861B1">
                <w:rPr>
                  <w:rFonts w:ascii="Calibri" w:hAnsi="Calibri" w:cs="Calibri"/>
                  <w:color w:val="000000"/>
                  <w:sz w:val="16"/>
                  <w:szCs w:val="16"/>
                </w:rPr>
                <w:t>r203</w:t>
              </w:r>
            </w:ins>
          </w:p>
        </w:tc>
        <w:tc>
          <w:tcPr>
            <w:tcW w:w="565" w:type="dxa"/>
            <w:tcBorders>
              <w:left w:val="single" w:sz="4" w:space="0" w:color="auto"/>
            </w:tcBorders>
            <w:vAlign w:val="center"/>
          </w:tcPr>
          <w:p w14:paraId="6FDA1E34" w14:textId="254A97AD" w:rsidR="00494D04" w:rsidRPr="007E0F91" w:rsidRDefault="00494D04" w:rsidP="00494D04">
            <w:pPr>
              <w:jc w:val="center"/>
              <w:rPr>
                <w:ins w:id="23917" w:author="Στάθης Καπ" w:date="2023-03-09T06:37:00Z"/>
                <w:sz w:val="16"/>
                <w:szCs w:val="16"/>
              </w:rPr>
            </w:pPr>
            <w:ins w:id="23918"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DC5A807" w14:textId="3BA6EEDE" w:rsidR="00494D04" w:rsidRPr="007E0F91" w:rsidRDefault="00494D04" w:rsidP="00494D04">
            <w:pPr>
              <w:jc w:val="center"/>
              <w:rPr>
                <w:ins w:id="23919" w:author="Στάθης Καπ" w:date="2023-03-09T06:37:00Z"/>
                <w:sz w:val="16"/>
                <w:szCs w:val="16"/>
              </w:rPr>
            </w:pPr>
            <w:ins w:id="23920"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2CBE730" w14:textId="7A4643A1" w:rsidR="00494D04" w:rsidRPr="007E0F91" w:rsidRDefault="00494D04" w:rsidP="00494D04">
            <w:pPr>
              <w:jc w:val="center"/>
              <w:rPr>
                <w:ins w:id="23921" w:author="Στάθης Καπ" w:date="2023-03-09T06:37:00Z"/>
                <w:sz w:val="16"/>
                <w:szCs w:val="16"/>
              </w:rPr>
            </w:pPr>
            <w:ins w:id="23922" w:author="Στάθης Καπ" w:date="2023-03-09T07:14:00Z">
              <w:r>
                <w:rPr>
                  <w:rFonts w:ascii="Calibri" w:hAnsi="Calibri" w:cs="Calibri"/>
                  <w:color w:val="000000"/>
                  <w:sz w:val="16"/>
                  <w:szCs w:val="16"/>
                </w:rPr>
                <w:t>1458</w:t>
              </w:r>
            </w:ins>
          </w:p>
        </w:tc>
        <w:tc>
          <w:tcPr>
            <w:tcW w:w="708" w:type="dxa"/>
            <w:vAlign w:val="center"/>
          </w:tcPr>
          <w:p w14:paraId="237103B1" w14:textId="56F75F34" w:rsidR="00494D04" w:rsidRPr="007E0F91" w:rsidRDefault="00494D04" w:rsidP="00494D04">
            <w:pPr>
              <w:jc w:val="center"/>
              <w:rPr>
                <w:ins w:id="23923" w:author="Στάθης Καπ" w:date="2023-03-09T06:37:00Z"/>
                <w:sz w:val="16"/>
                <w:szCs w:val="16"/>
              </w:rPr>
            </w:pPr>
            <w:ins w:id="2392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A75C51" w14:textId="4DE9B0C2" w:rsidR="00494D04" w:rsidRPr="007E0F91" w:rsidRDefault="00494D04" w:rsidP="00494D04">
            <w:pPr>
              <w:jc w:val="center"/>
              <w:rPr>
                <w:ins w:id="23925" w:author="Στάθης Καπ" w:date="2023-03-09T06:37:00Z"/>
                <w:sz w:val="16"/>
                <w:szCs w:val="16"/>
              </w:rPr>
            </w:pPr>
            <w:ins w:id="23926" w:author="Στάθης Καπ" w:date="2023-03-09T07:14:00Z">
              <w:r>
                <w:rPr>
                  <w:rFonts w:ascii="Calibri" w:hAnsi="Calibri" w:cs="Calibri"/>
                  <w:color w:val="000000"/>
                  <w:sz w:val="16"/>
                  <w:szCs w:val="16"/>
                </w:rPr>
                <w:t>0.177</w:t>
              </w:r>
            </w:ins>
          </w:p>
        </w:tc>
        <w:tc>
          <w:tcPr>
            <w:tcW w:w="453" w:type="dxa"/>
            <w:tcBorders>
              <w:left w:val="single" w:sz="4" w:space="0" w:color="auto"/>
            </w:tcBorders>
            <w:vAlign w:val="center"/>
          </w:tcPr>
          <w:p w14:paraId="4C8D600C" w14:textId="36B8563C" w:rsidR="00494D04" w:rsidRPr="007E0F91" w:rsidRDefault="00494D04" w:rsidP="00494D04">
            <w:pPr>
              <w:jc w:val="center"/>
              <w:rPr>
                <w:ins w:id="23927" w:author="Στάθης Καπ" w:date="2023-03-09T06:37:00Z"/>
                <w:sz w:val="16"/>
                <w:szCs w:val="16"/>
              </w:rPr>
            </w:pPr>
            <w:ins w:id="23928" w:author="Στάθης Καπ" w:date="2023-03-09T07:14:00Z">
              <w:r>
                <w:rPr>
                  <w:rFonts w:ascii="Calibri" w:hAnsi="Calibri" w:cs="Calibri"/>
                  <w:color w:val="000000"/>
                  <w:sz w:val="16"/>
                  <w:szCs w:val="16"/>
                </w:rPr>
                <w:t>1458</w:t>
              </w:r>
            </w:ins>
          </w:p>
        </w:tc>
        <w:tc>
          <w:tcPr>
            <w:tcW w:w="454" w:type="dxa"/>
            <w:vAlign w:val="center"/>
          </w:tcPr>
          <w:p w14:paraId="66AA9748" w14:textId="68042236" w:rsidR="00494D04" w:rsidRPr="007E0F91" w:rsidRDefault="00494D04" w:rsidP="00494D04">
            <w:pPr>
              <w:jc w:val="center"/>
              <w:rPr>
                <w:ins w:id="23929" w:author="Στάθης Καπ" w:date="2023-03-09T06:37:00Z"/>
                <w:sz w:val="16"/>
                <w:szCs w:val="16"/>
              </w:rPr>
            </w:pPr>
            <w:ins w:id="23930" w:author="Στάθης Καπ" w:date="2023-03-09T07:14:00Z">
              <w:r>
                <w:rPr>
                  <w:rFonts w:ascii="Calibri" w:hAnsi="Calibri" w:cs="Calibri"/>
                  <w:color w:val="000000"/>
                  <w:sz w:val="16"/>
                  <w:szCs w:val="16"/>
                </w:rPr>
                <w:t>0</w:t>
              </w:r>
            </w:ins>
          </w:p>
        </w:tc>
        <w:tc>
          <w:tcPr>
            <w:tcW w:w="454" w:type="dxa"/>
            <w:vAlign w:val="center"/>
          </w:tcPr>
          <w:p w14:paraId="397A86B7" w14:textId="29255C23" w:rsidR="00494D04" w:rsidRPr="007E0F91" w:rsidRDefault="00494D04" w:rsidP="00494D04">
            <w:pPr>
              <w:jc w:val="center"/>
              <w:rPr>
                <w:ins w:id="23931" w:author="Στάθης Καπ" w:date="2023-03-09T06:37:00Z"/>
                <w:sz w:val="16"/>
                <w:szCs w:val="16"/>
              </w:rPr>
            </w:pPr>
            <w:ins w:id="23932"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2C8EE0FD" w14:textId="194C6922" w:rsidR="00494D04" w:rsidRPr="007E0F91" w:rsidRDefault="00494D04" w:rsidP="00494D04">
            <w:pPr>
              <w:jc w:val="center"/>
              <w:rPr>
                <w:ins w:id="23933" w:author="Στάθης Καπ" w:date="2023-03-09T06:37:00Z"/>
                <w:sz w:val="16"/>
                <w:szCs w:val="16"/>
              </w:rPr>
            </w:pPr>
            <w:ins w:id="23934" w:author="Στάθης Καπ" w:date="2023-03-09T07:14:00Z">
              <w:r>
                <w:rPr>
                  <w:rFonts w:ascii="Calibri" w:hAnsi="Calibri" w:cs="Calibri"/>
                  <w:color w:val="000000"/>
                  <w:sz w:val="16"/>
                  <w:szCs w:val="16"/>
                </w:rPr>
                <w:t>32.2</w:t>
              </w:r>
            </w:ins>
          </w:p>
        </w:tc>
        <w:tc>
          <w:tcPr>
            <w:tcW w:w="453" w:type="dxa"/>
            <w:tcBorders>
              <w:left w:val="single" w:sz="4" w:space="0" w:color="auto"/>
            </w:tcBorders>
            <w:vAlign w:val="center"/>
          </w:tcPr>
          <w:p w14:paraId="005A20D5" w14:textId="35C54E88" w:rsidR="00494D04" w:rsidRPr="007E0F91" w:rsidRDefault="00494D04" w:rsidP="00494D04">
            <w:pPr>
              <w:jc w:val="center"/>
              <w:rPr>
                <w:ins w:id="23935" w:author="Στάθης Καπ" w:date="2023-03-09T06:37:00Z"/>
                <w:sz w:val="16"/>
                <w:szCs w:val="16"/>
              </w:rPr>
            </w:pPr>
            <w:ins w:id="23936" w:author="Στάθης Καπ" w:date="2023-03-09T07:14:00Z">
              <w:r>
                <w:rPr>
                  <w:rFonts w:ascii="Calibri" w:hAnsi="Calibri" w:cs="Calibri"/>
                  <w:color w:val="000000"/>
                  <w:sz w:val="16"/>
                  <w:szCs w:val="16"/>
                </w:rPr>
                <w:t>1458</w:t>
              </w:r>
            </w:ins>
          </w:p>
        </w:tc>
        <w:tc>
          <w:tcPr>
            <w:tcW w:w="454" w:type="dxa"/>
            <w:vAlign w:val="center"/>
          </w:tcPr>
          <w:p w14:paraId="1CAA3378" w14:textId="7A2FD6A9" w:rsidR="00494D04" w:rsidRPr="007E0F91" w:rsidRDefault="00494D04" w:rsidP="00494D04">
            <w:pPr>
              <w:jc w:val="center"/>
              <w:rPr>
                <w:ins w:id="23937" w:author="Στάθης Καπ" w:date="2023-03-09T06:37:00Z"/>
                <w:sz w:val="16"/>
                <w:szCs w:val="16"/>
              </w:rPr>
            </w:pPr>
            <w:ins w:id="23938" w:author="Στάθης Καπ" w:date="2023-03-09T07:14:00Z">
              <w:r>
                <w:rPr>
                  <w:rFonts w:ascii="Calibri" w:hAnsi="Calibri" w:cs="Calibri"/>
                  <w:color w:val="000000"/>
                  <w:sz w:val="16"/>
                  <w:szCs w:val="16"/>
                </w:rPr>
                <w:t>0</w:t>
              </w:r>
            </w:ins>
          </w:p>
        </w:tc>
        <w:tc>
          <w:tcPr>
            <w:tcW w:w="454" w:type="dxa"/>
            <w:vAlign w:val="center"/>
          </w:tcPr>
          <w:p w14:paraId="48853CE4" w14:textId="10488ADA" w:rsidR="00494D04" w:rsidRPr="007E0F91" w:rsidRDefault="00494D04" w:rsidP="00494D04">
            <w:pPr>
              <w:jc w:val="center"/>
              <w:rPr>
                <w:ins w:id="23939" w:author="Στάθης Καπ" w:date="2023-03-09T06:37:00Z"/>
                <w:sz w:val="16"/>
                <w:szCs w:val="16"/>
              </w:rPr>
            </w:pPr>
            <w:ins w:id="23940" w:author="Στάθης Καπ" w:date="2023-03-09T07:14:00Z">
              <w:r>
                <w:rPr>
                  <w:rFonts w:ascii="Calibri" w:hAnsi="Calibri" w:cs="Calibri"/>
                  <w:color w:val="000000"/>
                  <w:sz w:val="16"/>
                  <w:szCs w:val="16"/>
                </w:rPr>
                <w:t>0.174</w:t>
              </w:r>
            </w:ins>
          </w:p>
        </w:tc>
        <w:tc>
          <w:tcPr>
            <w:tcW w:w="454" w:type="dxa"/>
            <w:tcBorders>
              <w:right w:val="single" w:sz="4" w:space="0" w:color="auto"/>
            </w:tcBorders>
            <w:vAlign w:val="center"/>
          </w:tcPr>
          <w:p w14:paraId="3A7DC4D4" w14:textId="4A0394AD" w:rsidR="00494D04" w:rsidRPr="007E0F91" w:rsidRDefault="00494D04" w:rsidP="00494D04">
            <w:pPr>
              <w:jc w:val="center"/>
              <w:rPr>
                <w:ins w:id="23941" w:author="Στάθης Καπ" w:date="2023-03-09T06:37:00Z"/>
                <w:sz w:val="16"/>
                <w:szCs w:val="16"/>
              </w:rPr>
            </w:pPr>
            <w:ins w:id="23942" w:author="Στάθης Καπ" w:date="2023-03-09T07:14:00Z">
              <w:r>
                <w:rPr>
                  <w:rFonts w:ascii="Calibri" w:hAnsi="Calibri" w:cs="Calibri"/>
                  <w:color w:val="000000"/>
                  <w:sz w:val="16"/>
                  <w:szCs w:val="16"/>
                </w:rPr>
                <w:t>1.69</w:t>
              </w:r>
            </w:ins>
          </w:p>
        </w:tc>
        <w:tc>
          <w:tcPr>
            <w:tcW w:w="453" w:type="dxa"/>
            <w:tcBorders>
              <w:left w:val="single" w:sz="4" w:space="0" w:color="auto"/>
            </w:tcBorders>
            <w:vAlign w:val="center"/>
          </w:tcPr>
          <w:p w14:paraId="05F4D63B" w14:textId="685800BA" w:rsidR="00494D04" w:rsidRPr="007E0F91" w:rsidRDefault="00494D04" w:rsidP="00494D04">
            <w:pPr>
              <w:jc w:val="center"/>
              <w:rPr>
                <w:ins w:id="23943" w:author="Στάθης Καπ" w:date="2023-03-09T06:37:00Z"/>
                <w:sz w:val="16"/>
                <w:szCs w:val="16"/>
              </w:rPr>
            </w:pPr>
            <w:ins w:id="23944" w:author="Στάθης Καπ" w:date="2023-03-09T07:14:00Z">
              <w:r>
                <w:rPr>
                  <w:rFonts w:ascii="Calibri" w:hAnsi="Calibri" w:cs="Calibri"/>
                  <w:color w:val="000000"/>
                  <w:sz w:val="16"/>
                  <w:szCs w:val="16"/>
                </w:rPr>
                <w:t>1458</w:t>
              </w:r>
            </w:ins>
          </w:p>
        </w:tc>
        <w:tc>
          <w:tcPr>
            <w:tcW w:w="454" w:type="dxa"/>
            <w:vAlign w:val="center"/>
          </w:tcPr>
          <w:p w14:paraId="1CCB476A" w14:textId="6B362EA4" w:rsidR="00494D04" w:rsidRPr="007E0F91" w:rsidRDefault="00494D04" w:rsidP="00494D04">
            <w:pPr>
              <w:jc w:val="center"/>
              <w:rPr>
                <w:ins w:id="23945" w:author="Στάθης Καπ" w:date="2023-03-09T06:37:00Z"/>
                <w:sz w:val="16"/>
                <w:szCs w:val="16"/>
              </w:rPr>
            </w:pPr>
            <w:ins w:id="23946" w:author="Στάθης Καπ" w:date="2023-03-09T07:14:00Z">
              <w:r>
                <w:rPr>
                  <w:rFonts w:ascii="Calibri" w:hAnsi="Calibri" w:cs="Calibri"/>
                  <w:color w:val="000000"/>
                  <w:sz w:val="16"/>
                  <w:szCs w:val="16"/>
                </w:rPr>
                <w:t>0</w:t>
              </w:r>
            </w:ins>
          </w:p>
        </w:tc>
        <w:tc>
          <w:tcPr>
            <w:tcW w:w="454" w:type="dxa"/>
            <w:vAlign w:val="center"/>
          </w:tcPr>
          <w:p w14:paraId="3D7F66E7" w14:textId="06B6C25C" w:rsidR="00494D04" w:rsidRPr="007E0F91" w:rsidRDefault="00494D04" w:rsidP="00494D04">
            <w:pPr>
              <w:jc w:val="center"/>
              <w:rPr>
                <w:ins w:id="23947" w:author="Στάθης Καπ" w:date="2023-03-09T06:37:00Z"/>
                <w:sz w:val="16"/>
                <w:szCs w:val="16"/>
              </w:rPr>
            </w:pPr>
            <w:ins w:id="23948" w:author="Στάθης Καπ" w:date="2023-03-09T07:14:00Z">
              <w:r>
                <w:rPr>
                  <w:rFonts w:ascii="Calibri" w:hAnsi="Calibri" w:cs="Calibri"/>
                  <w:color w:val="000000"/>
                  <w:sz w:val="16"/>
                  <w:szCs w:val="16"/>
                </w:rPr>
                <w:t>0.156</w:t>
              </w:r>
            </w:ins>
          </w:p>
        </w:tc>
        <w:tc>
          <w:tcPr>
            <w:tcW w:w="461" w:type="dxa"/>
            <w:tcBorders>
              <w:right w:val="single" w:sz="4" w:space="0" w:color="auto"/>
            </w:tcBorders>
            <w:vAlign w:val="center"/>
          </w:tcPr>
          <w:p w14:paraId="5B9B8B00" w14:textId="2C4B09DB" w:rsidR="00494D04" w:rsidRPr="007E0F91" w:rsidRDefault="00494D04" w:rsidP="00494D04">
            <w:pPr>
              <w:jc w:val="center"/>
              <w:rPr>
                <w:ins w:id="23949" w:author="Στάθης Καπ" w:date="2023-03-09T06:37:00Z"/>
                <w:sz w:val="16"/>
                <w:szCs w:val="16"/>
              </w:rPr>
            </w:pPr>
            <w:ins w:id="23950" w:author="Στάθης Καπ" w:date="2023-03-09T07:14:00Z">
              <w:r>
                <w:rPr>
                  <w:rFonts w:ascii="Calibri" w:hAnsi="Calibri" w:cs="Calibri"/>
                  <w:color w:val="000000"/>
                  <w:sz w:val="16"/>
                  <w:szCs w:val="16"/>
                </w:rPr>
                <w:t>11.86</w:t>
              </w:r>
            </w:ins>
          </w:p>
        </w:tc>
      </w:tr>
      <w:tr w:rsidR="00494D04" w14:paraId="344E66E1" w14:textId="77777777" w:rsidTr="009861B1">
        <w:trPr>
          <w:trHeight w:val="170"/>
          <w:jc w:val="center"/>
          <w:ins w:id="2395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1AFC08A" w14:textId="77777777" w:rsidR="00494D04" w:rsidRPr="007E0F91" w:rsidRDefault="00494D04" w:rsidP="00494D04">
            <w:pPr>
              <w:jc w:val="center"/>
              <w:rPr>
                <w:ins w:id="23952" w:author="Στάθης Καπ" w:date="2023-03-09T06:37:00Z"/>
                <w:sz w:val="16"/>
                <w:szCs w:val="16"/>
              </w:rPr>
            </w:pPr>
            <w:ins w:id="23953" w:author="Στάθης Καπ" w:date="2023-03-09T06:37:00Z">
              <w:r w:rsidRPr="009861B1">
                <w:rPr>
                  <w:rFonts w:ascii="Calibri" w:hAnsi="Calibri" w:cs="Calibri"/>
                  <w:color w:val="000000"/>
                  <w:sz w:val="16"/>
                  <w:szCs w:val="16"/>
                </w:rPr>
                <w:t>r204</w:t>
              </w:r>
            </w:ins>
          </w:p>
        </w:tc>
        <w:tc>
          <w:tcPr>
            <w:tcW w:w="565" w:type="dxa"/>
            <w:tcBorders>
              <w:left w:val="single" w:sz="4" w:space="0" w:color="auto"/>
            </w:tcBorders>
            <w:vAlign w:val="center"/>
          </w:tcPr>
          <w:p w14:paraId="5E7A56A8" w14:textId="2428DBCD" w:rsidR="00494D04" w:rsidRPr="007E0F91" w:rsidRDefault="00494D04" w:rsidP="00494D04">
            <w:pPr>
              <w:jc w:val="center"/>
              <w:rPr>
                <w:ins w:id="23954" w:author="Στάθης Καπ" w:date="2023-03-09T06:37:00Z"/>
                <w:sz w:val="16"/>
                <w:szCs w:val="16"/>
              </w:rPr>
            </w:pPr>
            <w:ins w:id="23955"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65B53C9" w14:textId="5F9342D3" w:rsidR="00494D04" w:rsidRPr="007E0F91" w:rsidRDefault="00494D04" w:rsidP="00494D04">
            <w:pPr>
              <w:jc w:val="center"/>
              <w:rPr>
                <w:ins w:id="23956" w:author="Στάθης Καπ" w:date="2023-03-09T06:37:00Z"/>
                <w:sz w:val="16"/>
                <w:szCs w:val="16"/>
              </w:rPr>
            </w:pPr>
            <w:ins w:id="23957"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8A9F6F3" w14:textId="18BFEBC9" w:rsidR="00494D04" w:rsidRPr="007E0F91" w:rsidRDefault="00494D04" w:rsidP="00494D04">
            <w:pPr>
              <w:jc w:val="center"/>
              <w:rPr>
                <w:ins w:id="23958" w:author="Στάθης Καπ" w:date="2023-03-09T06:37:00Z"/>
                <w:sz w:val="16"/>
                <w:szCs w:val="16"/>
              </w:rPr>
            </w:pPr>
            <w:ins w:id="23959" w:author="Στάθης Καπ" w:date="2023-03-09T07:14:00Z">
              <w:r>
                <w:rPr>
                  <w:rFonts w:ascii="Calibri" w:hAnsi="Calibri" w:cs="Calibri"/>
                  <w:color w:val="000000"/>
                  <w:sz w:val="16"/>
                  <w:szCs w:val="16"/>
                </w:rPr>
                <w:t>1458</w:t>
              </w:r>
            </w:ins>
          </w:p>
        </w:tc>
        <w:tc>
          <w:tcPr>
            <w:tcW w:w="708" w:type="dxa"/>
            <w:vAlign w:val="center"/>
          </w:tcPr>
          <w:p w14:paraId="3B739335" w14:textId="4D4735EC" w:rsidR="00494D04" w:rsidRPr="007E0F91" w:rsidRDefault="00494D04" w:rsidP="00494D04">
            <w:pPr>
              <w:jc w:val="center"/>
              <w:rPr>
                <w:ins w:id="23960" w:author="Στάθης Καπ" w:date="2023-03-09T06:37:00Z"/>
                <w:sz w:val="16"/>
                <w:szCs w:val="16"/>
              </w:rPr>
            </w:pPr>
            <w:ins w:id="2396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E3244E" w14:textId="700DD7B9" w:rsidR="00494D04" w:rsidRPr="007E0F91" w:rsidRDefault="00494D04" w:rsidP="00494D04">
            <w:pPr>
              <w:jc w:val="center"/>
              <w:rPr>
                <w:ins w:id="23962" w:author="Στάθης Καπ" w:date="2023-03-09T06:37:00Z"/>
                <w:sz w:val="16"/>
                <w:szCs w:val="16"/>
              </w:rPr>
            </w:pPr>
            <w:ins w:id="23963" w:author="Στάθης Καπ" w:date="2023-03-09T07:14:00Z">
              <w:r>
                <w:rPr>
                  <w:rFonts w:ascii="Calibri" w:hAnsi="Calibri" w:cs="Calibri"/>
                  <w:color w:val="000000"/>
                  <w:sz w:val="16"/>
                  <w:szCs w:val="16"/>
                </w:rPr>
                <w:t>0.066</w:t>
              </w:r>
            </w:ins>
          </w:p>
        </w:tc>
        <w:tc>
          <w:tcPr>
            <w:tcW w:w="453" w:type="dxa"/>
            <w:tcBorders>
              <w:left w:val="single" w:sz="4" w:space="0" w:color="auto"/>
            </w:tcBorders>
            <w:vAlign w:val="center"/>
          </w:tcPr>
          <w:p w14:paraId="33F4AC30" w14:textId="1F94D64A" w:rsidR="00494D04" w:rsidRPr="007E0F91" w:rsidRDefault="00494D04" w:rsidP="00494D04">
            <w:pPr>
              <w:jc w:val="center"/>
              <w:rPr>
                <w:ins w:id="23964" w:author="Στάθης Καπ" w:date="2023-03-09T06:37:00Z"/>
                <w:sz w:val="16"/>
                <w:szCs w:val="16"/>
              </w:rPr>
            </w:pPr>
            <w:ins w:id="23965" w:author="Στάθης Καπ" w:date="2023-03-09T07:14:00Z">
              <w:r>
                <w:rPr>
                  <w:rFonts w:ascii="Calibri" w:hAnsi="Calibri" w:cs="Calibri"/>
                  <w:color w:val="000000"/>
                  <w:sz w:val="16"/>
                  <w:szCs w:val="16"/>
                </w:rPr>
                <w:t>1458</w:t>
              </w:r>
            </w:ins>
          </w:p>
        </w:tc>
        <w:tc>
          <w:tcPr>
            <w:tcW w:w="454" w:type="dxa"/>
            <w:vAlign w:val="center"/>
          </w:tcPr>
          <w:p w14:paraId="4C7E7DD6" w14:textId="574F2CA5" w:rsidR="00494D04" w:rsidRPr="007E0F91" w:rsidRDefault="00494D04" w:rsidP="00494D04">
            <w:pPr>
              <w:jc w:val="center"/>
              <w:rPr>
                <w:ins w:id="23966" w:author="Στάθης Καπ" w:date="2023-03-09T06:37:00Z"/>
                <w:sz w:val="16"/>
                <w:szCs w:val="16"/>
              </w:rPr>
            </w:pPr>
            <w:ins w:id="23967" w:author="Στάθης Καπ" w:date="2023-03-09T07:14:00Z">
              <w:r>
                <w:rPr>
                  <w:rFonts w:ascii="Calibri" w:hAnsi="Calibri" w:cs="Calibri"/>
                  <w:color w:val="000000"/>
                  <w:sz w:val="16"/>
                  <w:szCs w:val="16"/>
                </w:rPr>
                <w:t>0</w:t>
              </w:r>
            </w:ins>
          </w:p>
        </w:tc>
        <w:tc>
          <w:tcPr>
            <w:tcW w:w="454" w:type="dxa"/>
            <w:vAlign w:val="center"/>
          </w:tcPr>
          <w:p w14:paraId="2BAE50C3" w14:textId="64ACAAC2" w:rsidR="00494D04" w:rsidRPr="007E0F91" w:rsidRDefault="00494D04" w:rsidP="00494D04">
            <w:pPr>
              <w:jc w:val="center"/>
              <w:rPr>
                <w:ins w:id="23968" w:author="Στάθης Καπ" w:date="2023-03-09T06:37:00Z"/>
                <w:sz w:val="16"/>
                <w:szCs w:val="16"/>
              </w:rPr>
            </w:pPr>
            <w:ins w:id="23969"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595D1065" w14:textId="4F1FD427" w:rsidR="00494D04" w:rsidRPr="007E0F91" w:rsidRDefault="00494D04" w:rsidP="00494D04">
            <w:pPr>
              <w:jc w:val="center"/>
              <w:rPr>
                <w:ins w:id="23970" w:author="Στάθης Καπ" w:date="2023-03-09T06:37:00Z"/>
                <w:sz w:val="16"/>
                <w:szCs w:val="16"/>
              </w:rPr>
            </w:pPr>
            <w:ins w:id="23971" w:author="Στάθης Καπ" w:date="2023-03-09T07:14:00Z">
              <w:r>
                <w:rPr>
                  <w:rFonts w:ascii="Calibri" w:hAnsi="Calibri" w:cs="Calibri"/>
                  <w:color w:val="000000"/>
                  <w:sz w:val="16"/>
                  <w:szCs w:val="16"/>
                </w:rPr>
                <w:t>-110.61</w:t>
              </w:r>
            </w:ins>
          </w:p>
        </w:tc>
        <w:tc>
          <w:tcPr>
            <w:tcW w:w="453" w:type="dxa"/>
            <w:tcBorders>
              <w:left w:val="single" w:sz="4" w:space="0" w:color="auto"/>
            </w:tcBorders>
            <w:vAlign w:val="center"/>
          </w:tcPr>
          <w:p w14:paraId="624ADE70" w14:textId="05BC1A43" w:rsidR="00494D04" w:rsidRPr="007E0F91" w:rsidRDefault="00494D04" w:rsidP="00494D04">
            <w:pPr>
              <w:jc w:val="center"/>
              <w:rPr>
                <w:ins w:id="23972" w:author="Στάθης Καπ" w:date="2023-03-09T06:37:00Z"/>
                <w:sz w:val="16"/>
                <w:szCs w:val="16"/>
              </w:rPr>
            </w:pPr>
            <w:ins w:id="23973" w:author="Στάθης Καπ" w:date="2023-03-09T07:14:00Z">
              <w:r>
                <w:rPr>
                  <w:rFonts w:ascii="Calibri" w:hAnsi="Calibri" w:cs="Calibri"/>
                  <w:color w:val="000000"/>
                  <w:sz w:val="16"/>
                  <w:szCs w:val="16"/>
                </w:rPr>
                <w:t>1458</w:t>
              </w:r>
            </w:ins>
          </w:p>
        </w:tc>
        <w:tc>
          <w:tcPr>
            <w:tcW w:w="454" w:type="dxa"/>
            <w:vAlign w:val="center"/>
          </w:tcPr>
          <w:p w14:paraId="6D44502B" w14:textId="163D0F2C" w:rsidR="00494D04" w:rsidRPr="007E0F91" w:rsidRDefault="00494D04" w:rsidP="00494D04">
            <w:pPr>
              <w:jc w:val="center"/>
              <w:rPr>
                <w:ins w:id="23974" w:author="Στάθης Καπ" w:date="2023-03-09T06:37:00Z"/>
                <w:sz w:val="16"/>
                <w:szCs w:val="16"/>
              </w:rPr>
            </w:pPr>
            <w:ins w:id="23975" w:author="Στάθης Καπ" w:date="2023-03-09T07:14:00Z">
              <w:r>
                <w:rPr>
                  <w:rFonts w:ascii="Calibri" w:hAnsi="Calibri" w:cs="Calibri"/>
                  <w:color w:val="000000"/>
                  <w:sz w:val="16"/>
                  <w:szCs w:val="16"/>
                </w:rPr>
                <w:t>0</w:t>
              </w:r>
            </w:ins>
          </w:p>
        </w:tc>
        <w:tc>
          <w:tcPr>
            <w:tcW w:w="454" w:type="dxa"/>
            <w:vAlign w:val="center"/>
          </w:tcPr>
          <w:p w14:paraId="70C46785" w14:textId="0B90EC29" w:rsidR="00494D04" w:rsidRPr="007E0F91" w:rsidRDefault="00494D04" w:rsidP="00494D04">
            <w:pPr>
              <w:jc w:val="center"/>
              <w:rPr>
                <w:ins w:id="23976" w:author="Στάθης Καπ" w:date="2023-03-09T06:37:00Z"/>
                <w:sz w:val="16"/>
                <w:szCs w:val="16"/>
              </w:rPr>
            </w:pPr>
            <w:ins w:id="23977" w:author="Στάθης Καπ" w:date="2023-03-09T07:14:00Z">
              <w:r>
                <w:rPr>
                  <w:rFonts w:ascii="Calibri" w:hAnsi="Calibri" w:cs="Calibri"/>
                  <w:color w:val="000000"/>
                  <w:sz w:val="16"/>
                  <w:szCs w:val="16"/>
                </w:rPr>
                <w:t>0.155</w:t>
              </w:r>
            </w:ins>
          </w:p>
        </w:tc>
        <w:tc>
          <w:tcPr>
            <w:tcW w:w="454" w:type="dxa"/>
            <w:tcBorders>
              <w:right w:val="single" w:sz="4" w:space="0" w:color="auto"/>
            </w:tcBorders>
            <w:vAlign w:val="center"/>
          </w:tcPr>
          <w:p w14:paraId="39C45AB8" w14:textId="51C09737" w:rsidR="00494D04" w:rsidRPr="007E0F91" w:rsidRDefault="00494D04" w:rsidP="00494D04">
            <w:pPr>
              <w:jc w:val="center"/>
              <w:rPr>
                <w:ins w:id="23978" w:author="Στάθης Καπ" w:date="2023-03-09T06:37:00Z"/>
                <w:sz w:val="16"/>
                <w:szCs w:val="16"/>
              </w:rPr>
            </w:pPr>
            <w:ins w:id="23979" w:author="Στάθης Καπ" w:date="2023-03-09T07:14:00Z">
              <w:r>
                <w:rPr>
                  <w:rFonts w:ascii="Calibri" w:hAnsi="Calibri" w:cs="Calibri"/>
                  <w:color w:val="000000"/>
                  <w:sz w:val="16"/>
                  <w:szCs w:val="16"/>
                </w:rPr>
                <w:t>-134.85</w:t>
              </w:r>
            </w:ins>
          </w:p>
        </w:tc>
        <w:tc>
          <w:tcPr>
            <w:tcW w:w="453" w:type="dxa"/>
            <w:tcBorders>
              <w:left w:val="single" w:sz="4" w:space="0" w:color="auto"/>
            </w:tcBorders>
            <w:vAlign w:val="center"/>
          </w:tcPr>
          <w:p w14:paraId="3CD912FF" w14:textId="1FE7E650" w:rsidR="00494D04" w:rsidRPr="007E0F91" w:rsidRDefault="00494D04" w:rsidP="00494D04">
            <w:pPr>
              <w:jc w:val="center"/>
              <w:rPr>
                <w:ins w:id="23980" w:author="Στάθης Καπ" w:date="2023-03-09T06:37:00Z"/>
                <w:sz w:val="16"/>
                <w:szCs w:val="16"/>
              </w:rPr>
            </w:pPr>
            <w:ins w:id="23981" w:author="Στάθης Καπ" w:date="2023-03-09T07:14:00Z">
              <w:r>
                <w:rPr>
                  <w:rFonts w:ascii="Calibri" w:hAnsi="Calibri" w:cs="Calibri"/>
                  <w:color w:val="000000"/>
                  <w:sz w:val="16"/>
                  <w:szCs w:val="16"/>
                </w:rPr>
                <w:t>1458</w:t>
              </w:r>
            </w:ins>
          </w:p>
        </w:tc>
        <w:tc>
          <w:tcPr>
            <w:tcW w:w="454" w:type="dxa"/>
            <w:vAlign w:val="center"/>
          </w:tcPr>
          <w:p w14:paraId="6EBA856B" w14:textId="797FA146" w:rsidR="00494D04" w:rsidRPr="007E0F91" w:rsidRDefault="00494D04" w:rsidP="00494D04">
            <w:pPr>
              <w:jc w:val="center"/>
              <w:rPr>
                <w:ins w:id="23982" w:author="Στάθης Καπ" w:date="2023-03-09T06:37:00Z"/>
                <w:sz w:val="16"/>
                <w:szCs w:val="16"/>
              </w:rPr>
            </w:pPr>
            <w:ins w:id="23983" w:author="Στάθης Καπ" w:date="2023-03-09T07:14:00Z">
              <w:r>
                <w:rPr>
                  <w:rFonts w:ascii="Calibri" w:hAnsi="Calibri" w:cs="Calibri"/>
                  <w:color w:val="000000"/>
                  <w:sz w:val="16"/>
                  <w:szCs w:val="16"/>
                </w:rPr>
                <w:t>0</w:t>
              </w:r>
            </w:ins>
          </w:p>
        </w:tc>
        <w:tc>
          <w:tcPr>
            <w:tcW w:w="454" w:type="dxa"/>
            <w:vAlign w:val="center"/>
          </w:tcPr>
          <w:p w14:paraId="049D5056" w14:textId="2E9E3B65" w:rsidR="00494D04" w:rsidRPr="007E0F91" w:rsidRDefault="00494D04" w:rsidP="00494D04">
            <w:pPr>
              <w:jc w:val="center"/>
              <w:rPr>
                <w:ins w:id="23984" w:author="Στάθης Καπ" w:date="2023-03-09T06:37:00Z"/>
                <w:sz w:val="16"/>
                <w:szCs w:val="16"/>
              </w:rPr>
            </w:pPr>
            <w:ins w:id="23985" w:author="Στάθης Καπ" w:date="2023-03-09T07:14:00Z">
              <w:r>
                <w:rPr>
                  <w:rFonts w:ascii="Calibri" w:hAnsi="Calibri" w:cs="Calibri"/>
                  <w:color w:val="000000"/>
                  <w:sz w:val="16"/>
                  <w:szCs w:val="16"/>
                </w:rPr>
                <w:t>0.151</w:t>
              </w:r>
            </w:ins>
          </w:p>
        </w:tc>
        <w:tc>
          <w:tcPr>
            <w:tcW w:w="461" w:type="dxa"/>
            <w:tcBorders>
              <w:right w:val="single" w:sz="4" w:space="0" w:color="auto"/>
            </w:tcBorders>
            <w:vAlign w:val="center"/>
          </w:tcPr>
          <w:p w14:paraId="221FAD77" w14:textId="07595548" w:rsidR="00494D04" w:rsidRPr="007E0F91" w:rsidRDefault="00494D04" w:rsidP="00494D04">
            <w:pPr>
              <w:jc w:val="center"/>
              <w:rPr>
                <w:ins w:id="23986" w:author="Στάθης Καπ" w:date="2023-03-09T06:37:00Z"/>
                <w:sz w:val="16"/>
                <w:szCs w:val="16"/>
              </w:rPr>
            </w:pPr>
            <w:ins w:id="23987" w:author="Στάθης Καπ" w:date="2023-03-09T07:14:00Z">
              <w:r>
                <w:rPr>
                  <w:rFonts w:ascii="Calibri" w:hAnsi="Calibri" w:cs="Calibri"/>
                  <w:color w:val="000000"/>
                  <w:sz w:val="16"/>
                  <w:szCs w:val="16"/>
                </w:rPr>
                <w:t>-128.79</w:t>
              </w:r>
            </w:ins>
          </w:p>
        </w:tc>
      </w:tr>
      <w:tr w:rsidR="00494D04" w14:paraId="1E90F342" w14:textId="77777777" w:rsidTr="009861B1">
        <w:trPr>
          <w:trHeight w:val="170"/>
          <w:jc w:val="center"/>
          <w:ins w:id="2398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ECD8581" w14:textId="77777777" w:rsidR="00494D04" w:rsidRPr="007E0F91" w:rsidRDefault="00494D04" w:rsidP="00494D04">
            <w:pPr>
              <w:jc w:val="center"/>
              <w:rPr>
                <w:ins w:id="23989" w:author="Στάθης Καπ" w:date="2023-03-09T06:37:00Z"/>
                <w:sz w:val="16"/>
                <w:szCs w:val="16"/>
              </w:rPr>
            </w:pPr>
            <w:ins w:id="23990" w:author="Στάθης Καπ" w:date="2023-03-09T06:37:00Z">
              <w:r w:rsidRPr="009861B1">
                <w:rPr>
                  <w:rFonts w:ascii="Calibri" w:hAnsi="Calibri" w:cs="Calibri"/>
                  <w:color w:val="000000"/>
                  <w:sz w:val="16"/>
                  <w:szCs w:val="16"/>
                </w:rPr>
                <w:t>r205</w:t>
              </w:r>
            </w:ins>
          </w:p>
        </w:tc>
        <w:tc>
          <w:tcPr>
            <w:tcW w:w="565" w:type="dxa"/>
            <w:tcBorders>
              <w:left w:val="single" w:sz="4" w:space="0" w:color="auto"/>
            </w:tcBorders>
            <w:vAlign w:val="center"/>
          </w:tcPr>
          <w:p w14:paraId="6D876F71" w14:textId="12348922" w:rsidR="00494D04" w:rsidRPr="007E0F91" w:rsidRDefault="00494D04" w:rsidP="00494D04">
            <w:pPr>
              <w:jc w:val="center"/>
              <w:rPr>
                <w:ins w:id="23991" w:author="Στάθης Καπ" w:date="2023-03-09T06:37:00Z"/>
                <w:sz w:val="16"/>
                <w:szCs w:val="16"/>
              </w:rPr>
            </w:pPr>
            <w:ins w:id="23992"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FCB2A1F" w14:textId="5EFEF423" w:rsidR="00494D04" w:rsidRPr="007E0F91" w:rsidRDefault="00494D04" w:rsidP="00494D04">
            <w:pPr>
              <w:jc w:val="center"/>
              <w:rPr>
                <w:ins w:id="23993" w:author="Στάθης Καπ" w:date="2023-03-09T06:37:00Z"/>
                <w:sz w:val="16"/>
                <w:szCs w:val="16"/>
              </w:rPr>
            </w:pPr>
            <w:ins w:id="23994"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01BF301" w14:textId="7D821AA6" w:rsidR="00494D04" w:rsidRPr="007E0F91" w:rsidRDefault="00494D04" w:rsidP="00494D04">
            <w:pPr>
              <w:jc w:val="center"/>
              <w:rPr>
                <w:ins w:id="23995" w:author="Στάθης Καπ" w:date="2023-03-09T06:37:00Z"/>
                <w:sz w:val="16"/>
                <w:szCs w:val="16"/>
              </w:rPr>
            </w:pPr>
            <w:ins w:id="23996" w:author="Στάθης Καπ" w:date="2023-03-09T07:14:00Z">
              <w:r>
                <w:rPr>
                  <w:rFonts w:ascii="Calibri" w:hAnsi="Calibri" w:cs="Calibri"/>
                  <w:color w:val="000000"/>
                  <w:sz w:val="16"/>
                  <w:szCs w:val="16"/>
                </w:rPr>
                <w:t>1458</w:t>
              </w:r>
            </w:ins>
          </w:p>
        </w:tc>
        <w:tc>
          <w:tcPr>
            <w:tcW w:w="708" w:type="dxa"/>
            <w:vAlign w:val="center"/>
          </w:tcPr>
          <w:p w14:paraId="3B463E10" w14:textId="16838B14" w:rsidR="00494D04" w:rsidRPr="007E0F91" w:rsidRDefault="00494D04" w:rsidP="00494D04">
            <w:pPr>
              <w:jc w:val="center"/>
              <w:rPr>
                <w:ins w:id="23997" w:author="Στάθης Καπ" w:date="2023-03-09T06:37:00Z"/>
                <w:sz w:val="16"/>
                <w:szCs w:val="16"/>
              </w:rPr>
            </w:pPr>
            <w:ins w:id="2399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0C7B758" w14:textId="45D6BBB0" w:rsidR="00494D04" w:rsidRPr="007E0F91" w:rsidRDefault="00494D04" w:rsidP="00494D04">
            <w:pPr>
              <w:jc w:val="center"/>
              <w:rPr>
                <w:ins w:id="23999" w:author="Στάθης Καπ" w:date="2023-03-09T06:37:00Z"/>
                <w:sz w:val="16"/>
                <w:szCs w:val="16"/>
              </w:rPr>
            </w:pPr>
            <w:ins w:id="24000" w:author="Στάθης Καπ" w:date="2023-03-09T07:14:00Z">
              <w:r>
                <w:rPr>
                  <w:rFonts w:ascii="Calibri" w:hAnsi="Calibri" w:cs="Calibri"/>
                  <w:color w:val="000000"/>
                  <w:sz w:val="16"/>
                  <w:szCs w:val="16"/>
                </w:rPr>
                <w:t>0.157</w:t>
              </w:r>
            </w:ins>
          </w:p>
        </w:tc>
        <w:tc>
          <w:tcPr>
            <w:tcW w:w="453" w:type="dxa"/>
            <w:tcBorders>
              <w:left w:val="single" w:sz="4" w:space="0" w:color="auto"/>
            </w:tcBorders>
            <w:vAlign w:val="center"/>
          </w:tcPr>
          <w:p w14:paraId="58D1620A" w14:textId="2D4EAE8E" w:rsidR="00494D04" w:rsidRPr="007E0F91" w:rsidRDefault="00494D04" w:rsidP="00494D04">
            <w:pPr>
              <w:jc w:val="center"/>
              <w:rPr>
                <w:ins w:id="24001" w:author="Στάθης Καπ" w:date="2023-03-09T06:37:00Z"/>
                <w:sz w:val="16"/>
                <w:szCs w:val="16"/>
              </w:rPr>
            </w:pPr>
            <w:ins w:id="24002" w:author="Στάθης Καπ" w:date="2023-03-09T07:14:00Z">
              <w:r>
                <w:rPr>
                  <w:rFonts w:ascii="Calibri" w:hAnsi="Calibri" w:cs="Calibri"/>
                  <w:color w:val="000000"/>
                  <w:sz w:val="16"/>
                  <w:szCs w:val="16"/>
                </w:rPr>
                <w:t>1458</w:t>
              </w:r>
            </w:ins>
          </w:p>
        </w:tc>
        <w:tc>
          <w:tcPr>
            <w:tcW w:w="454" w:type="dxa"/>
            <w:vAlign w:val="center"/>
          </w:tcPr>
          <w:p w14:paraId="73AB06E0" w14:textId="7DAF3B6E" w:rsidR="00494D04" w:rsidRPr="007E0F91" w:rsidRDefault="00494D04" w:rsidP="00494D04">
            <w:pPr>
              <w:jc w:val="center"/>
              <w:rPr>
                <w:ins w:id="24003" w:author="Στάθης Καπ" w:date="2023-03-09T06:37:00Z"/>
                <w:sz w:val="16"/>
                <w:szCs w:val="16"/>
              </w:rPr>
            </w:pPr>
            <w:ins w:id="24004" w:author="Στάθης Καπ" w:date="2023-03-09T07:14:00Z">
              <w:r>
                <w:rPr>
                  <w:rFonts w:ascii="Calibri" w:hAnsi="Calibri" w:cs="Calibri"/>
                  <w:color w:val="000000"/>
                  <w:sz w:val="16"/>
                  <w:szCs w:val="16"/>
                </w:rPr>
                <w:t>0</w:t>
              </w:r>
            </w:ins>
          </w:p>
        </w:tc>
        <w:tc>
          <w:tcPr>
            <w:tcW w:w="454" w:type="dxa"/>
            <w:vAlign w:val="center"/>
          </w:tcPr>
          <w:p w14:paraId="0333B923" w14:textId="64479F2E" w:rsidR="00494D04" w:rsidRPr="007E0F91" w:rsidRDefault="00494D04" w:rsidP="00494D04">
            <w:pPr>
              <w:jc w:val="center"/>
              <w:rPr>
                <w:ins w:id="24005" w:author="Στάθης Καπ" w:date="2023-03-09T06:37:00Z"/>
                <w:sz w:val="16"/>
                <w:szCs w:val="16"/>
              </w:rPr>
            </w:pPr>
            <w:ins w:id="24006" w:author="Στάθης Καπ" w:date="2023-03-09T07:14:00Z">
              <w:r>
                <w:rPr>
                  <w:rFonts w:ascii="Calibri" w:hAnsi="Calibri" w:cs="Calibri"/>
                  <w:color w:val="000000"/>
                  <w:sz w:val="16"/>
                  <w:szCs w:val="16"/>
                </w:rPr>
                <w:t>0.112</w:t>
              </w:r>
            </w:ins>
          </w:p>
        </w:tc>
        <w:tc>
          <w:tcPr>
            <w:tcW w:w="457" w:type="dxa"/>
            <w:tcBorders>
              <w:right w:val="single" w:sz="4" w:space="0" w:color="auto"/>
            </w:tcBorders>
            <w:vAlign w:val="center"/>
          </w:tcPr>
          <w:p w14:paraId="72522DA2" w14:textId="2AB29076" w:rsidR="00494D04" w:rsidRPr="007E0F91" w:rsidRDefault="00494D04" w:rsidP="00494D04">
            <w:pPr>
              <w:jc w:val="center"/>
              <w:rPr>
                <w:ins w:id="24007" w:author="Στάθης Καπ" w:date="2023-03-09T06:37:00Z"/>
                <w:sz w:val="16"/>
                <w:szCs w:val="16"/>
              </w:rPr>
            </w:pPr>
            <w:ins w:id="24008" w:author="Στάθης Καπ" w:date="2023-03-09T07:14:00Z">
              <w:r>
                <w:rPr>
                  <w:rFonts w:ascii="Calibri" w:hAnsi="Calibri" w:cs="Calibri"/>
                  <w:color w:val="000000"/>
                  <w:sz w:val="16"/>
                  <w:szCs w:val="16"/>
                </w:rPr>
                <w:t>28.66</w:t>
              </w:r>
            </w:ins>
          </w:p>
        </w:tc>
        <w:tc>
          <w:tcPr>
            <w:tcW w:w="453" w:type="dxa"/>
            <w:tcBorders>
              <w:left w:val="single" w:sz="4" w:space="0" w:color="auto"/>
            </w:tcBorders>
            <w:vAlign w:val="center"/>
          </w:tcPr>
          <w:p w14:paraId="55AD895A" w14:textId="4790ADD3" w:rsidR="00494D04" w:rsidRPr="007E0F91" w:rsidRDefault="00494D04" w:rsidP="00494D04">
            <w:pPr>
              <w:jc w:val="center"/>
              <w:rPr>
                <w:ins w:id="24009" w:author="Στάθης Καπ" w:date="2023-03-09T06:37:00Z"/>
                <w:sz w:val="16"/>
                <w:szCs w:val="16"/>
              </w:rPr>
            </w:pPr>
            <w:ins w:id="24010" w:author="Στάθης Καπ" w:date="2023-03-09T07:14:00Z">
              <w:r>
                <w:rPr>
                  <w:rFonts w:ascii="Calibri" w:hAnsi="Calibri" w:cs="Calibri"/>
                  <w:color w:val="000000"/>
                  <w:sz w:val="16"/>
                  <w:szCs w:val="16"/>
                </w:rPr>
                <w:t>1458</w:t>
              </w:r>
            </w:ins>
          </w:p>
        </w:tc>
        <w:tc>
          <w:tcPr>
            <w:tcW w:w="454" w:type="dxa"/>
            <w:vAlign w:val="center"/>
          </w:tcPr>
          <w:p w14:paraId="7D7B2905" w14:textId="2557383E" w:rsidR="00494D04" w:rsidRPr="007E0F91" w:rsidRDefault="00494D04" w:rsidP="00494D04">
            <w:pPr>
              <w:jc w:val="center"/>
              <w:rPr>
                <w:ins w:id="24011" w:author="Στάθης Καπ" w:date="2023-03-09T06:37:00Z"/>
                <w:sz w:val="16"/>
                <w:szCs w:val="16"/>
              </w:rPr>
            </w:pPr>
            <w:ins w:id="24012" w:author="Στάθης Καπ" w:date="2023-03-09T07:14:00Z">
              <w:r>
                <w:rPr>
                  <w:rFonts w:ascii="Calibri" w:hAnsi="Calibri" w:cs="Calibri"/>
                  <w:color w:val="000000"/>
                  <w:sz w:val="16"/>
                  <w:szCs w:val="16"/>
                </w:rPr>
                <w:t>0</w:t>
              </w:r>
            </w:ins>
          </w:p>
        </w:tc>
        <w:tc>
          <w:tcPr>
            <w:tcW w:w="454" w:type="dxa"/>
            <w:vAlign w:val="center"/>
          </w:tcPr>
          <w:p w14:paraId="78E19129" w14:textId="37E69DC1" w:rsidR="00494D04" w:rsidRPr="007E0F91" w:rsidRDefault="00494D04" w:rsidP="00494D04">
            <w:pPr>
              <w:jc w:val="center"/>
              <w:rPr>
                <w:ins w:id="24013" w:author="Στάθης Καπ" w:date="2023-03-09T06:37:00Z"/>
                <w:sz w:val="16"/>
                <w:szCs w:val="16"/>
              </w:rPr>
            </w:pPr>
            <w:ins w:id="24014" w:author="Στάθης Καπ" w:date="2023-03-09T07:14:00Z">
              <w:r>
                <w:rPr>
                  <w:rFonts w:ascii="Calibri" w:hAnsi="Calibri" w:cs="Calibri"/>
                  <w:color w:val="000000"/>
                  <w:sz w:val="16"/>
                  <w:szCs w:val="16"/>
                </w:rPr>
                <w:t>0.094</w:t>
              </w:r>
            </w:ins>
          </w:p>
        </w:tc>
        <w:tc>
          <w:tcPr>
            <w:tcW w:w="454" w:type="dxa"/>
            <w:tcBorders>
              <w:right w:val="single" w:sz="4" w:space="0" w:color="auto"/>
            </w:tcBorders>
            <w:vAlign w:val="center"/>
          </w:tcPr>
          <w:p w14:paraId="008AC4EA" w14:textId="253EBCAC" w:rsidR="00494D04" w:rsidRPr="007E0F91" w:rsidRDefault="00494D04" w:rsidP="00494D04">
            <w:pPr>
              <w:jc w:val="center"/>
              <w:rPr>
                <w:ins w:id="24015" w:author="Στάθης Καπ" w:date="2023-03-09T06:37:00Z"/>
                <w:sz w:val="16"/>
                <w:szCs w:val="16"/>
              </w:rPr>
            </w:pPr>
            <w:ins w:id="24016" w:author="Στάθης Καπ" w:date="2023-03-09T07:14:00Z">
              <w:r>
                <w:rPr>
                  <w:rFonts w:ascii="Calibri" w:hAnsi="Calibri" w:cs="Calibri"/>
                  <w:color w:val="000000"/>
                  <w:sz w:val="16"/>
                  <w:szCs w:val="16"/>
                </w:rPr>
                <w:t>40.13</w:t>
              </w:r>
            </w:ins>
          </w:p>
        </w:tc>
        <w:tc>
          <w:tcPr>
            <w:tcW w:w="453" w:type="dxa"/>
            <w:tcBorders>
              <w:left w:val="single" w:sz="4" w:space="0" w:color="auto"/>
            </w:tcBorders>
            <w:vAlign w:val="center"/>
          </w:tcPr>
          <w:p w14:paraId="66B0F197" w14:textId="03DE4122" w:rsidR="00494D04" w:rsidRPr="007E0F91" w:rsidRDefault="00494D04" w:rsidP="00494D04">
            <w:pPr>
              <w:jc w:val="center"/>
              <w:rPr>
                <w:ins w:id="24017" w:author="Στάθης Καπ" w:date="2023-03-09T06:37:00Z"/>
                <w:sz w:val="16"/>
                <w:szCs w:val="16"/>
              </w:rPr>
            </w:pPr>
            <w:ins w:id="24018" w:author="Στάθης Καπ" w:date="2023-03-09T07:14:00Z">
              <w:r>
                <w:rPr>
                  <w:rFonts w:ascii="Calibri" w:hAnsi="Calibri" w:cs="Calibri"/>
                  <w:color w:val="000000"/>
                  <w:sz w:val="16"/>
                  <w:szCs w:val="16"/>
                </w:rPr>
                <w:t>1458</w:t>
              </w:r>
            </w:ins>
          </w:p>
        </w:tc>
        <w:tc>
          <w:tcPr>
            <w:tcW w:w="454" w:type="dxa"/>
            <w:vAlign w:val="center"/>
          </w:tcPr>
          <w:p w14:paraId="2D310A9F" w14:textId="351509BD" w:rsidR="00494D04" w:rsidRPr="007E0F91" w:rsidRDefault="00494D04" w:rsidP="00494D04">
            <w:pPr>
              <w:jc w:val="center"/>
              <w:rPr>
                <w:ins w:id="24019" w:author="Στάθης Καπ" w:date="2023-03-09T06:37:00Z"/>
                <w:sz w:val="16"/>
                <w:szCs w:val="16"/>
              </w:rPr>
            </w:pPr>
            <w:ins w:id="24020" w:author="Στάθης Καπ" w:date="2023-03-09T07:14:00Z">
              <w:r>
                <w:rPr>
                  <w:rFonts w:ascii="Calibri" w:hAnsi="Calibri" w:cs="Calibri"/>
                  <w:color w:val="000000"/>
                  <w:sz w:val="16"/>
                  <w:szCs w:val="16"/>
                </w:rPr>
                <w:t>0</w:t>
              </w:r>
            </w:ins>
          </w:p>
        </w:tc>
        <w:tc>
          <w:tcPr>
            <w:tcW w:w="454" w:type="dxa"/>
            <w:vAlign w:val="center"/>
          </w:tcPr>
          <w:p w14:paraId="4D712FC1" w14:textId="7F64B416" w:rsidR="00494D04" w:rsidRPr="007E0F91" w:rsidRDefault="00494D04" w:rsidP="00494D04">
            <w:pPr>
              <w:jc w:val="center"/>
              <w:rPr>
                <w:ins w:id="24021" w:author="Στάθης Καπ" w:date="2023-03-09T06:37:00Z"/>
                <w:sz w:val="16"/>
                <w:szCs w:val="16"/>
              </w:rPr>
            </w:pPr>
            <w:ins w:id="24022" w:author="Στάθης Καπ" w:date="2023-03-09T07:14:00Z">
              <w:r>
                <w:rPr>
                  <w:rFonts w:ascii="Calibri" w:hAnsi="Calibri" w:cs="Calibri"/>
                  <w:color w:val="000000"/>
                  <w:sz w:val="16"/>
                  <w:szCs w:val="16"/>
                </w:rPr>
                <w:t>0.116</w:t>
              </w:r>
            </w:ins>
          </w:p>
        </w:tc>
        <w:tc>
          <w:tcPr>
            <w:tcW w:w="461" w:type="dxa"/>
            <w:tcBorders>
              <w:right w:val="single" w:sz="4" w:space="0" w:color="auto"/>
            </w:tcBorders>
            <w:vAlign w:val="center"/>
          </w:tcPr>
          <w:p w14:paraId="0A41EF96" w14:textId="555DB5B4" w:rsidR="00494D04" w:rsidRPr="007E0F91" w:rsidRDefault="00494D04" w:rsidP="00494D04">
            <w:pPr>
              <w:jc w:val="center"/>
              <w:rPr>
                <w:ins w:id="24023" w:author="Στάθης Καπ" w:date="2023-03-09T06:37:00Z"/>
                <w:sz w:val="16"/>
                <w:szCs w:val="16"/>
              </w:rPr>
            </w:pPr>
            <w:ins w:id="24024" w:author="Στάθης Καπ" w:date="2023-03-09T07:14:00Z">
              <w:r>
                <w:rPr>
                  <w:rFonts w:ascii="Calibri" w:hAnsi="Calibri" w:cs="Calibri"/>
                  <w:color w:val="000000"/>
                  <w:sz w:val="16"/>
                  <w:szCs w:val="16"/>
                </w:rPr>
                <w:t>26.11</w:t>
              </w:r>
            </w:ins>
          </w:p>
        </w:tc>
      </w:tr>
      <w:tr w:rsidR="00494D04" w14:paraId="2860DDBF" w14:textId="77777777" w:rsidTr="009861B1">
        <w:trPr>
          <w:trHeight w:val="170"/>
          <w:jc w:val="center"/>
          <w:ins w:id="2402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0F36F" w14:textId="77777777" w:rsidR="00494D04" w:rsidRPr="007E0F91" w:rsidRDefault="00494D04" w:rsidP="00494D04">
            <w:pPr>
              <w:jc w:val="center"/>
              <w:rPr>
                <w:ins w:id="24026" w:author="Στάθης Καπ" w:date="2023-03-09T06:37:00Z"/>
                <w:sz w:val="16"/>
                <w:szCs w:val="16"/>
              </w:rPr>
            </w:pPr>
            <w:ins w:id="24027" w:author="Στάθης Καπ" w:date="2023-03-09T06:37:00Z">
              <w:r w:rsidRPr="009861B1">
                <w:rPr>
                  <w:rFonts w:ascii="Calibri" w:hAnsi="Calibri" w:cs="Calibri"/>
                  <w:color w:val="000000"/>
                  <w:sz w:val="16"/>
                  <w:szCs w:val="16"/>
                </w:rPr>
                <w:t>r206</w:t>
              </w:r>
            </w:ins>
          </w:p>
        </w:tc>
        <w:tc>
          <w:tcPr>
            <w:tcW w:w="565" w:type="dxa"/>
            <w:tcBorders>
              <w:left w:val="single" w:sz="4" w:space="0" w:color="auto"/>
            </w:tcBorders>
            <w:vAlign w:val="center"/>
          </w:tcPr>
          <w:p w14:paraId="2017B59A" w14:textId="23721D54" w:rsidR="00494D04" w:rsidRPr="007E0F91" w:rsidRDefault="00494D04" w:rsidP="00494D04">
            <w:pPr>
              <w:jc w:val="center"/>
              <w:rPr>
                <w:ins w:id="24028" w:author="Στάθης Καπ" w:date="2023-03-09T06:37:00Z"/>
                <w:sz w:val="16"/>
                <w:szCs w:val="16"/>
              </w:rPr>
            </w:pPr>
            <w:ins w:id="24029"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89EAB56" w14:textId="704D717D" w:rsidR="00494D04" w:rsidRPr="007E0F91" w:rsidRDefault="00494D04" w:rsidP="00494D04">
            <w:pPr>
              <w:jc w:val="center"/>
              <w:rPr>
                <w:ins w:id="24030" w:author="Στάθης Καπ" w:date="2023-03-09T06:37:00Z"/>
                <w:sz w:val="16"/>
                <w:szCs w:val="16"/>
              </w:rPr>
            </w:pPr>
            <w:ins w:id="24031"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1FECA5" w14:textId="506C2607" w:rsidR="00494D04" w:rsidRPr="007E0F91" w:rsidRDefault="00494D04" w:rsidP="00494D04">
            <w:pPr>
              <w:jc w:val="center"/>
              <w:rPr>
                <w:ins w:id="24032" w:author="Στάθης Καπ" w:date="2023-03-09T06:37:00Z"/>
                <w:sz w:val="16"/>
                <w:szCs w:val="16"/>
              </w:rPr>
            </w:pPr>
            <w:ins w:id="24033" w:author="Στάθης Καπ" w:date="2023-03-09T07:14:00Z">
              <w:r>
                <w:rPr>
                  <w:rFonts w:ascii="Calibri" w:hAnsi="Calibri" w:cs="Calibri"/>
                  <w:color w:val="000000"/>
                  <w:sz w:val="16"/>
                  <w:szCs w:val="16"/>
                </w:rPr>
                <w:t>1458</w:t>
              </w:r>
            </w:ins>
          </w:p>
        </w:tc>
        <w:tc>
          <w:tcPr>
            <w:tcW w:w="708" w:type="dxa"/>
            <w:vAlign w:val="center"/>
          </w:tcPr>
          <w:p w14:paraId="05C626B9" w14:textId="56E1FE29" w:rsidR="00494D04" w:rsidRPr="007E0F91" w:rsidRDefault="00494D04" w:rsidP="00494D04">
            <w:pPr>
              <w:jc w:val="center"/>
              <w:rPr>
                <w:ins w:id="24034" w:author="Στάθης Καπ" w:date="2023-03-09T06:37:00Z"/>
                <w:sz w:val="16"/>
                <w:szCs w:val="16"/>
              </w:rPr>
            </w:pPr>
            <w:ins w:id="24035"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84433" w14:textId="552F8CAA" w:rsidR="00494D04" w:rsidRPr="007E0F91" w:rsidRDefault="00494D04" w:rsidP="00494D04">
            <w:pPr>
              <w:jc w:val="center"/>
              <w:rPr>
                <w:ins w:id="24036" w:author="Στάθης Καπ" w:date="2023-03-09T06:37:00Z"/>
                <w:sz w:val="16"/>
                <w:szCs w:val="16"/>
              </w:rPr>
            </w:pPr>
            <w:ins w:id="24037" w:author="Στάθης Καπ" w:date="2023-03-09T07:14:00Z">
              <w:r>
                <w:rPr>
                  <w:rFonts w:ascii="Calibri" w:hAnsi="Calibri" w:cs="Calibri"/>
                  <w:color w:val="000000"/>
                  <w:sz w:val="16"/>
                  <w:szCs w:val="16"/>
                </w:rPr>
                <w:t>0.074</w:t>
              </w:r>
            </w:ins>
          </w:p>
        </w:tc>
        <w:tc>
          <w:tcPr>
            <w:tcW w:w="453" w:type="dxa"/>
            <w:tcBorders>
              <w:left w:val="single" w:sz="4" w:space="0" w:color="auto"/>
            </w:tcBorders>
            <w:vAlign w:val="center"/>
          </w:tcPr>
          <w:p w14:paraId="26ED2CD3" w14:textId="1C6E4B97" w:rsidR="00494D04" w:rsidRPr="007E0F91" w:rsidRDefault="00494D04" w:rsidP="00494D04">
            <w:pPr>
              <w:jc w:val="center"/>
              <w:rPr>
                <w:ins w:id="24038" w:author="Στάθης Καπ" w:date="2023-03-09T06:37:00Z"/>
                <w:sz w:val="16"/>
                <w:szCs w:val="16"/>
              </w:rPr>
            </w:pPr>
            <w:ins w:id="24039" w:author="Στάθης Καπ" w:date="2023-03-09T07:14:00Z">
              <w:r>
                <w:rPr>
                  <w:rFonts w:ascii="Calibri" w:hAnsi="Calibri" w:cs="Calibri"/>
                  <w:color w:val="000000"/>
                  <w:sz w:val="16"/>
                  <w:szCs w:val="16"/>
                </w:rPr>
                <w:t>1458</w:t>
              </w:r>
            </w:ins>
          </w:p>
        </w:tc>
        <w:tc>
          <w:tcPr>
            <w:tcW w:w="454" w:type="dxa"/>
            <w:vAlign w:val="center"/>
          </w:tcPr>
          <w:p w14:paraId="73DD5B63" w14:textId="699E5E37" w:rsidR="00494D04" w:rsidRPr="007E0F91" w:rsidRDefault="00494D04" w:rsidP="00494D04">
            <w:pPr>
              <w:jc w:val="center"/>
              <w:rPr>
                <w:ins w:id="24040" w:author="Στάθης Καπ" w:date="2023-03-09T06:37:00Z"/>
                <w:sz w:val="16"/>
                <w:szCs w:val="16"/>
              </w:rPr>
            </w:pPr>
            <w:ins w:id="24041" w:author="Στάθης Καπ" w:date="2023-03-09T07:14:00Z">
              <w:r>
                <w:rPr>
                  <w:rFonts w:ascii="Calibri" w:hAnsi="Calibri" w:cs="Calibri"/>
                  <w:color w:val="000000"/>
                  <w:sz w:val="16"/>
                  <w:szCs w:val="16"/>
                </w:rPr>
                <w:t>0</w:t>
              </w:r>
            </w:ins>
          </w:p>
        </w:tc>
        <w:tc>
          <w:tcPr>
            <w:tcW w:w="454" w:type="dxa"/>
            <w:vAlign w:val="center"/>
          </w:tcPr>
          <w:p w14:paraId="0E07E2C6" w14:textId="0F0E86AE" w:rsidR="00494D04" w:rsidRPr="007E0F91" w:rsidRDefault="00494D04" w:rsidP="00494D04">
            <w:pPr>
              <w:jc w:val="center"/>
              <w:rPr>
                <w:ins w:id="24042" w:author="Στάθης Καπ" w:date="2023-03-09T06:37:00Z"/>
                <w:sz w:val="16"/>
                <w:szCs w:val="16"/>
              </w:rPr>
            </w:pPr>
            <w:ins w:id="24043" w:author="Στάθης Καπ" w:date="2023-03-09T07:14:00Z">
              <w:r>
                <w:rPr>
                  <w:rFonts w:ascii="Calibri" w:hAnsi="Calibri" w:cs="Calibri"/>
                  <w:color w:val="000000"/>
                  <w:sz w:val="16"/>
                  <w:szCs w:val="16"/>
                </w:rPr>
                <w:t>0.076</w:t>
              </w:r>
            </w:ins>
          </w:p>
        </w:tc>
        <w:tc>
          <w:tcPr>
            <w:tcW w:w="457" w:type="dxa"/>
            <w:tcBorders>
              <w:right w:val="single" w:sz="4" w:space="0" w:color="auto"/>
            </w:tcBorders>
            <w:vAlign w:val="center"/>
          </w:tcPr>
          <w:p w14:paraId="5F937881" w14:textId="3B516C72" w:rsidR="00494D04" w:rsidRPr="007E0F91" w:rsidRDefault="00494D04" w:rsidP="00494D04">
            <w:pPr>
              <w:jc w:val="center"/>
              <w:rPr>
                <w:ins w:id="24044" w:author="Στάθης Καπ" w:date="2023-03-09T06:37:00Z"/>
                <w:sz w:val="16"/>
                <w:szCs w:val="16"/>
              </w:rPr>
            </w:pPr>
            <w:ins w:id="24045" w:author="Στάθης Καπ" w:date="2023-03-09T07:14:00Z">
              <w:r>
                <w:rPr>
                  <w:rFonts w:ascii="Calibri" w:hAnsi="Calibri" w:cs="Calibri"/>
                  <w:color w:val="000000"/>
                  <w:sz w:val="16"/>
                  <w:szCs w:val="16"/>
                </w:rPr>
                <w:t>-2.7</w:t>
              </w:r>
            </w:ins>
          </w:p>
        </w:tc>
        <w:tc>
          <w:tcPr>
            <w:tcW w:w="453" w:type="dxa"/>
            <w:tcBorders>
              <w:left w:val="single" w:sz="4" w:space="0" w:color="auto"/>
            </w:tcBorders>
            <w:vAlign w:val="center"/>
          </w:tcPr>
          <w:p w14:paraId="3782DE01" w14:textId="28FD9B17" w:rsidR="00494D04" w:rsidRPr="007E0F91" w:rsidRDefault="00494D04" w:rsidP="00494D04">
            <w:pPr>
              <w:jc w:val="center"/>
              <w:rPr>
                <w:ins w:id="24046" w:author="Στάθης Καπ" w:date="2023-03-09T06:37:00Z"/>
                <w:sz w:val="16"/>
                <w:szCs w:val="16"/>
              </w:rPr>
            </w:pPr>
            <w:ins w:id="24047" w:author="Στάθης Καπ" w:date="2023-03-09T07:14:00Z">
              <w:r>
                <w:rPr>
                  <w:rFonts w:ascii="Calibri" w:hAnsi="Calibri" w:cs="Calibri"/>
                  <w:color w:val="000000"/>
                  <w:sz w:val="16"/>
                  <w:szCs w:val="16"/>
                </w:rPr>
                <w:t>1458</w:t>
              </w:r>
            </w:ins>
          </w:p>
        </w:tc>
        <w:tc>
          <w:tcPr>
            <w:tcW w:w="454" w:type="dxa"/>
            <w:vAlign w:val="center"/>
          </w:tcPr>
          <w:p w14:paraId="328BB0D8" w14:textId="68AAD7CB" w:rsidR="00494D04" w:rsidRPr="007E0F91" w:rsidRDefault="00494D04" w:rsidP="00494D04">
            <w:pPr>
              <w:jc w:val="center"/>
              <w:rPr>
                <w:ins w:id="24048" w:author="Στάθης Καπ" w:date="2023-03-09T06:37:00Z"/>
                <w:sz w:val="16"/>
                <w:szCs w:val="16"/>
              </w:rPr>
            </w:pPr>
            <w:ins w:id="24049" w:author="Στάθης Καπ" w:date="2023-03-09T07:14:00Z">
              <w:r>
                <w:rPr>
                  <w:rFonts w:ascii="Calibri" w:hAnsi="Calibri" w:cs="Calibri"/>
                  <w:color w:val="000000"/>
                  <w:sz w:val="16"/>
                  <w:szCs w:val="16"/>
                </w:rPr>
                <w:t>0</w:t>
              </w:r>
            </w:ins>
          </w:p>
        </w:tc>
        <w:tc>
          <w:tcPr>
            <w:tcW w:w="454" w:type="dxa"/>
            <w:vAlign w:val="center"/>
          </w:tcPr>
          <w:p w14:paraId="340C1833" w14:textId="221BDC72" w:rsidR="00494D04" w:rsidRPr="007E0F91" w:rsidRDefault="00494D04" w:rsidP="00494D04">
            <w:pPr>
              <w:jc w:val="center"/>
              <w:rPr>
                <w:ins w:id="24050" w:author="Στάθης Καπ" w:date="2023-03-09T06:37:00Z"/>
                <w:sz w:val="16"/>
                <w:szCs w:val="16"/>
              </w:rPr>
            </w:pPr>
            <w:ins w:id="24051" w:author="Στάθης Καπ" w:date="2023-03-09T07:14:00Z">
              <w:r>
                <w:rPr>
                  <w:rFonts w:ascii="Calibri" w:hAnsi="Calibri" w:cs="Calibri"/>
                  <w:color w:val="000000"/>
                  <w:sz w:val="16"/>
                  <w:szCs w:val="16"/>
                </w:rPr>
                <w:t>0.118</w:t>
              </w:r>
            </w:ins>
          </w:p>
        </w:tc>
        <w:tc>
          <w:tcPr>
            <w:tcW w:w="454" w:type="dxa"/>
            <w:tcBorders>
              <w:right w:val="single" w:sz="4" w:space="0" w:color="auto"/>
            </w:tcBorders>
            <w:vAlign w:val="center"/>
          </w:tcPr>
          <w:p w14:paraId="4F092C2D" w14:textId="21E4C261" w:rsidR="00494D04" w:rsidRPr="007E0F91" w:rsidRDefault="00494D04" w:rsidP="00494D04">
            <w:pPr>
              <w:jc w:val="center"/>
              <w:rPr>
                <w:ins w:id="24052" w:author="Στάθης Καπ" w:date="2023-03-09T06:37:00Z"/>
                <w:sz w:val="16"/>
                <w:szCs w:val="16"/>
              </w:rPr>
            </w:pPr>
            <w:ins w:id="24053" w:author="Στάθης Καπ" w:date="2023-03-09T07:14:00Z">
              <w:r>
                <w:rPr>
                  <w:rFonts w:ascii="Calibri" w:hAnsi="Calibri" w:cs="Calibri"/>
                  <w:color w:val="000000"/>
                  <w:sz w:val="16"/>
                  <w:szCs w:val="16"/>
                </w:rPr>
                <w:t>-59.46</w:t>
              </w:r>
            </w:ins>
          </w:p>
        </w:tc>
        <w:tc>
          <w:tcPr>
            <w:tcW w:w="453" w:type="dxa"/>
            <w:tcBorders>
              <w:left w:val="single" w:sz="4" w:space="0" w:color="auto"/>
            </w:tcBorders>
            <w:vAlign w:val="center"/>
          </w:tcPr>
          <w:p w14:paraId="2DF09769" w14:textId="3F915C36" w:rsidR="00494D04" w:rsidRPr="007E0F91" w:rsidRDefault="00494D04" w:rsidP="00494D04">
            <w:pPr>
              <w:jc w:val="center"/>
              <w:rPr>
                <w:ins w:id="24054" w:author="Στάθης Καπ" w:date="2023-03-09T06:37:00Z"/>
                <w:sz w:val="16"/>
                <w:szCs w:val="16"/>
              </w:rPr>
            </w:pPr>
            <w:ins w:id="24055" w:author="Στάθης Καπ" w:date="2023-03-09T07:14:00Z">
              <w:r>
                <w:rPr>
                  <w:rFonts w:ascii="Calibri" w:hAnsi="Calibri" w:cs="Calibri"/>
                  <w:color w:val="000000"/>
                  <w:sz w:val="16"/>
                  <w:szCs w:val="16"/>
                </w:rPr>
                <w:t>1458</w:t>
              </w:r>
            </w:ins>
          </w:p>
        </w:tc>
        <w:tc>
          <w:tcPr>
            <w:tcW w:w="454" w:type="dxa"/>
            <w:vAlign w:val="center"/>
          </w:tcPr>
          <w:p w14:paraId="01ED618D" w14:textId="686B2741" w:rsidR="00494D04" w:rsidRPr="007E0F91" w:rsidRDefault="00494D04" w:rsidP="00494D04">
            <w:pPr>
              <w:jc w:val="center"/>
              <w:rPr>
                <w:ins w:id="24056" w:author="Στάθης Καπ" w:date="2023-03-09T06:37:00Z"/>
                <w:sz w:val="16"/>
                <w:szCs w:val="16"/>
              </w:rPr>
            </w:pPr>
            <w:ins w:id="24057" w:author="Στάθης Καπ" w:date="2023-03-09T07:14:00Z">
              <w:r>
                <w:rPr>
                  <w:rFonts w:ascii="Calibri" w:hAnsi="Calibri" w:cs="Calibri"/>
                  <w:color w:val="000000"/>
                  <w:sz w:val="16"/>
                  <w:szCs w:val="16"/>
                </w:rPr>
                <w:t>0</w:t>
              </w:r>
            </w:ins>
          </w:p>
        </w:tc>
        <w:tc>
          <w:tcPr>
            <w:tcW w:w="454" w:type="dxa"/>
            <w:vAlign w:val="center"/>
          </w:tcPr>
          <w:p w14:paraId="0AC41FDD" w14:textId="032D0E51" w:rsidR="00494D04" w:rsidRPr="007E0F91" w:rsidRDefault="00494D04" w:rsidP="00494D04">
            <w:pPr>
              <w:jc w:val="center"/>
              <w:rPr>
                <w:ins w:id="24058" w:author="Στάθης Καπ" w:date="2023-03-09T06:37:00Z"/>
                <w:sz w:val="16"/>
                <w:szCs w:val="16"/>
              </w:rPr>
            </w:pPr>
            <w:ins w:id="24059"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21071943" w14:textId="728AF657" w:rsidR="00494D04" w:rsidRPr="007E0F91" w:rsidRDefault="00494D04" w:rsidP="00494D04">
            <w:pPr>
              <w:jc w:val="center"/>
              <w:rPr>
                <w:ins w:id="24060" w:author="Στάθης Καπ" w:date="2023-03-09T06:37:00Z"/>
                <w:sz w:val="16"/>
                <w:szCs w:val="16"/>
              </w:rPr>
            </w:pPr>
            <w:ins w:id="24061" w:author="Στάθης Καπ" w:date="2023-03-09T07:14:00Z">
              <w:r>
                <w:rPr>
                  <w:rFonts w:ascii="Calibri" w:hAnsi="Calibri" w:cs="Calibri"/>
                  <w:color w:val="000000"/>
                  <w:sz w:val="16"/>
                  <w:szCs w:val="16"/>
                </w:rPr>
                <w:t>-47.3</w:t>
              </w:r>
            </w:ins>
          </w:p>
        </w:tc>
      </w:tr>
      <w:tr w:rsidR="00494D04" w14:paraId="1C2CB4B4" w14:textId="77777777" w:rsidTr="009861B1">
        <w:trPr>
          <w:trHeight w:val="170"/>
          <w:jc w:val="center"/>
          <w:ins w:id="2406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727BEBE" w14:textId="77777777" w:rsidR="00494D04" w:rsidRPr="007E0F91" w:rsidRDefault="00494D04" w:rsidP="00494D04">
            <w:pPr>
              <w:jc w:val="center"/>
              <w:rPr>
                <w:ins w:id="24063" w:author="Στάθης Καπ" w:date="2023-03-09T06:37:00Z"/>
                <w:sz w:val="16"/>
                <w:szCs w:val="16"/>
              </w:rPr>
            </w:pPr>
            <w:ins w:id="24064" w:author="Στάθης Καπ" w:date="2023-03-09T06:37:00Z">
              <w:r w:rsidRPr="009861B1">
                <w:rPr>
                  <w:rFonts w:ascii="Calibri" w:hAnsi="Calibri" w:cs="Calibri"/>
                  <w:color w:val="000000"/>
                  <w:sz w:val="16"/>
                  <w:szCs w:val="16"/>
                </w:rPr>
                <w:t>r207</w:t>
              </w:r>
            </w:ins>
          </w:p>
        </w:tc>
        <w:tc>
          <w:tcPr>
            <w:tcW w:w="565" w:type="dxa"/>
            <w:tcBorders>
              <w:left w:val="single" w:sz="4" w:space="0" w:color="auto"/>
            </w:tcBorders>
            <w:vAlign w:val="center"/>
          </w:tcPr>
          <w:p w14:paraId="3ACD52C2" w14:textId="5FD04E8B" w:rsidR="00494D04" w:rsidRPr="007E0F91" w:rsidRDefault="00494D04" w:rsidP="00494D04">
            <w:pPr>
              <w:jc w:val="center"/>
              <w:rPr>
                <w:ins w:id="24065" w:author="Στάθης Καπ" w:date="2023-03-09T06:37:00Z"/>
                <w:sz w:val="16"/>
                <w:szCs w:val="16"/>
              </w:rPr>
            </w:pPr>
            <w:ins w:id="24066"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1ECA27F" w14:textId="31520F1B" w:rsidR="00494D04" w:rsidRPr="007E0F91" w:rsidRDefault="00494D04" w:rsidP="00494D04">
            <w:pPr>
              <w:jc w:val="center"/>
              <w:rPr>
                <w:ins w:id="24067" w:author="Στάθης Καπ" w:date="2023-03-09T06:37:00Z"/>
                <w:sz w:val="16"/>
                <w:szCs w:val="16"/>
              </w:rPr>
            </w:pPr>
            <w:ins w:id="24068"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1E22C558" w14:textId="719C8BEA" w:rsidR="00494D04" w:rsidRPr="007E0F91" w:rsidRDefault="00494D04" w:rsidP="00494D04">
            <w:pPr>
              <w:jc w:val="center"/>
              <w:rPr>
                <w:ins w:id="24069" w:author="Στάθης Καπ" w:date="2023-03-09T06:37:00Z"/>
                <w:sz w:val="16"/>
                <w:szCs w:val="16"/>
              </w:rPr>
            </w:pPr>
            <w:ins w:id="24070" w:author="Στάθης Καπ" w:date="2023-03-09T07:14:00Z">
              <w:r>
                <w:rPr>
                  <w:rFonts w:ascii="Calibri" w:hAnsi="Calibri" w:cs="Calibri"/>
                  <w:color w:val="000000"/>
                  <w:sz w:val="16"/>
                  <w:szCs w:val="16"/>
                </w:rPr>
                <w:t>1458</w:t>
              </w:r>
            </w:ins>
          </w:p>
        </w:tc>
        <w:tc>
          <w:tcPr>
            <w:tcW w:w="708" w:type="dxa"/>
            <w:vAlign w:val="center"/>
          </w:tcPr>
          <w:p w14:paraId="36F98754" w14:textId="174BF3F4" w:rsidR="00494D04" w:rsidRPr="007E0F91" w:rsidRDefault="00494D04" w:rsidP="00494D04">
            <w:pPr>
              <w:jc w:val="center"/>
              <w:rPr>
                <w:ins w:id="24071" w:author="Στάθης Καπ" w:date="2023-03-09T06:37:00Z"/>
                <w:sz w:val="16"/>
                <w:szCs w:val="16"/>
              </w:rPr>
            </w:pPr>
            <w:ins w:id="2407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96A80" w14:textId="783CD6DE" w:rsidR="00494D04" w:rsidRPr="007E0F91" w:rsidRDefault="00494D04" w:rsidP="00494D04">
            <w:pPr>
              <w:jc w:val="center"/>
              <w:rPr>
                <w:ins w:id="24073" w:author="Στάθης Καπ" w:date="2023-03-09T06:37:00Z"/>
                <w:sz w:val="16"/>
                <w:szCs w:val="16"/>
              </w:rPr>
            </w:pPr>
            <w:ins w:id="24074" w:author="Στάθης Καπ" w:date="2023-03-09T07:14:00Z">
              <w:r>
                <w:rPr>
                  <w:rFonts w:ascii="Calibri" w:hAnsi="Calibri" w:cs="Calibri"/>
                  <w:color w:val="000000"/>
                  <w:sz w:val="16"/>
                  <w:szCs w:val="16"/>
                </w:rPr>
                <w:t>0.088</w:t>
              </w:r>
            </w:ins>
          </w:p>
        </w:tc>
        <w:tc>
          <w:tcPr>
            <w:tcW w:w="453" w:type="dxa"/>
            <w:tcBorders>
              <w:left w:val="single" w:sz="4" w:space="0" w:color="auto"/>
            </w:tcBorders>
            <w:vAlign w:val="center"/>
          </w:tcPr>
          <w:p w14:paraId="530760D4" w14:textId="51CB39EA" w:rsidR="00494D04" w:rsidRPr="007E0F91" w:rsidRDefault="00494D04" w:rsidP="00494D04">
            <w:pPr>
              <w:jc w:val="center"/>
              <w:rPr>
                <w:ins w:id="24075" w:author="Στάθης Καπ" w:date="2023-03-09T06:37:00Z"/>
                <w:sz w:val="16"/>
                <w:szCs w:val="16"/>
              </w:rPr>
            </w:pPr>
            <w:ins w:id="24076" w:author="Στάθης Καπ" w:date="2023-03-09T07:14:00Z">
              <w:r>
                <w:rPr>
                  <w:rFonts w:ascii="Calibri" w:hAnsi="Calibri" w:cs="Calibri"/>
                  <w:color w:val="000000"/>
                  <w:sz w:val="16"/>
                  <w:szCs w:val="16"/>
                </w:rPr>
                <w:t>1458</w:t>
              </w:r>
            </w:ins>
          </w:p>
        </w:tc>
        <w:tc>
          <w:tcPr>
            <w:tcW w:w="454" w:type="dxa"/>
            <w:vAlign w:val="center"/>
          </w:tcPr>
          <w:p w14:paraId="5D1A84EC" w14:textId="6188B2E8" w:rsidR="00494D04" w:rsidRPr="007E0F91" w:rsidRDefault="00494D04" w:rsidP="00494D04">
            <w:pPr>
              <w:jc w:val="center"/>
              <w:rPr>
                <w:ins w:id="24077" w:author="Στάθης Καπ" w:date="2023-03-09T06:37:00Z"/>
                <w:sz w:val="16"/>
                <w:szCs w:val="16"/>
              </w:rPr>
            </w:pPr>
            <w:ins w:id="24078" w:author="Στάθης Καπ" w:date="2023-03-09T07:14:00Z">
              <w:r>
                <w:rPr>
                  <w:rFonts w:ascii="Calibri" w:hAnsi="Calibri" w:cs="Calibri"/>
                  <w:color w:val="000000"/>
                  <w:sz w:val="16"/>
                  <w:szCs w:val="16"/>
                </w:rPr>
                <w:t>0</w:t>
              </w:r>
            </w:ins>
          </w:p>
        </w:tc>
        <w:tc>
          <w:tcPr>
            <w:tcW w:w="454" w:type="dxa"/>
            <w:vAlign w:val="center"/>
          </w:tcPr>
          <w:p w14:paraId="5D6A3EC1" w14:textId="5D80BD0C" w:rsidR="00494D04" w:rsidRPr="007E0F91" w:rsidRDefault="00494D04" w:rsidP="00494D04">
            <w:pPr>
              <w:jc w:val="center"/>
              <w:rPr>
                <w:ins w:id="24079" w:author="Στάθης Καπ" w:date="2023-03-09T06:37:00Z"/>
                <w:sz w:val="16"/>
                <w:szCs w:val="16"/>
              </w:rPr>
            </w:pPr>
            <w:ins w:id="24080" w:author="Στάθης Καπ" w:date="2023-03-09T07:14:00Z">
              <w:r>
                <w:rPr>
                  <w:rFonts w:ascii="Calibri" w:hAnsi="Calibri" w:cs="Calibri"/>
                  <w:color w:val="000000"/>
                  <w:sz w:val="16"/>
                  <w:szCs w:val="16"/>
                </w:rPr>
                <w:t>0.075</w:t>
              </w:r>
            </w:ins>
          </w:p>
        </w:tc>
        <w:tc>
          <w:tcPr>
            <w:tcW w:w="457" w:type="dxa"/>
            <w:tcBorders>
              <w:right w:val="single" w:sz="4" w:space="0" w:color="auto"/>
            </w:tcBorders>
            <w:vAlign w:val="center"/>
          </w:tcPr>
          <w:p w14:paraId="4FF656F7" w14:textId="2EE16F92" w:rsidR="00494D04" w:rsidRPr="007E0F91" w:rsidRDefault="00494D04" w:rsidP="00494D04">
            <w:pPr>
              <w:jc w:val="center"/>
              <w:rPr>
                <w:ins w:id="24081" w:author="Στάθης Καπ" w:date="2023-03-09T06:37:00Z"/>
                <w:sz w:val="16"/>
                <w:szCs w:val="16"/>
              </w:rPr>
            </w:pPr>
            <w:ins w:id="24082" w:author="Στάθης Καπ" w:date="2023-03-09T07:14:00Z">
              <w:r>
                <w:rPr>
                  <w:rFonts w:ascii="Calibri" w:hAnsi="Calibri" w:cs="Calibri"/>
                  <w:color w:val="000000"/>
                  <w:sz w:val="16"/>
                  <w:szCs w:val="16"/>
                </w:rPr>
                <w:t>14.77</w:t>
              </w:r>
            </w:ins>
          </w:p>
        </w:tc>
        <w:tc>
          <w:tcPr>
            <w:tcW w:w="453" w:type="dxa"/>
            <w:tcBorders>
              <w:left w:val="single" w:sz="4" w:space="0" w:color="auto"/>
            </w:tcBorders>
            <w:vAlign w:val="center"/>
          </w:tcPr>
          <w:p w14:paraId="38732E4D" w14:textId="291413AF" w:rsidR="00494D04" w:rsidRPr="007E0F91" w:rsidRDefault="00494D04" w:rsidP="00494D04">
            <w:pPr>
              <w:jc w:val="center"/>
              <w:rPr>
                <w:ins w:id="24083" w:author="Στάθης Καπ" w:date="2023-03-09T06:37:00Z"/>
                <w:sz w:val="16"/>
                <w:szCs w:val="16"/>
              </w:rPr>
            </w:pPr>
            <w:ins w:id="24084" w:author="Στάθης Καπ" w:date="2023-03-09T07:14:00Z">
              <w:r>
                <w:rPr>
                  <w:rFonts w:ascii="Calibri" w:hAnsi="Calibri" w:cs="Calibri"/>
                  <w:color w:val="000000"/>
                  <w:sz w:val="16"/>
                  <w:szCs w:val="16"/>
                </w:rPr>
                <w:t>1458</w:t>
              </w:r>
            </w:ins>
          </w:p>
        </w:tc>
        <w:tc>
          <w:tcPr>
            <w:tcW w:w="454" w:type="dxa"/>
            <w:vAlign w:val="center"/>
          </w:tcPr>
          <w:p w14:paraId="35C42161" w14:textId="046EEBBF" w:rsidR="00494D04" w:rsidRPr="007E0F91" w:rsidRDefault="00494D04" w:rsidP="00494D04">
            <w:pPr>
              <w:jc w:val="center"/>
              <w:rPr>
                <w:ins w:id="24085" w:author="Στάθης Καπ" w:date="2023-03-09T06:37:00Z"/>
                <w:sz w:val="16"/>
                <w:szCs w:val="16"/>
              </w:rPr>
            </w:pPr>
            <w:ins w:id="24086" w:author="Στάθης Καπ" w:date="2023-03-09T07:14:00Z">
              <w:r>
                <w:rPr>
                  <w:rFonts w:ascii="Calibri" w:hAnsi="Calibri" w:cs="Calibri"/>
                  <w:color w:val="000000"/>
                  <w:sz w:val="16"/>
                  <w:szCs w:val="16"/>
                </w:rPr>
                <w:t>0</w:t>
              </w:r>
            </w:ins>
          </w:p>
        </w:tc>
        <w:tc>
          <w:tcPr>
            <w:tcW w:w="454" w:type="dxa"/>
            <w:vAlign w:val="center"/>
          </w:tcPr>
          <w:p w14:paraId="4041652C" w14:textId="4CB08DF2" w:rsidR="00494D04" w:rsidRPr="007E0F91" w:rsidRDefault="00494D04" w:rsidP="00494D04">
            <w:pPr>
              <w:jc w:val="center"/>
              <w:rPr>
                <w:ins w:id="24087" w:author="Στάθης Καπ" w:date="2023-03-09T06:37:00Z"/>
                <w:sz w:val="16"/>
                <w:szCs w:val="16"/>
              </w:rPr>
            </w:pPr>
            <w:ins w:id="24088" w:author="Στάθης Καπ" w:date="2023-03-09T07:14:00Z">
              <w:r>
                <w:rPr>
                  <w:rFonts w:ascii="Calibri" w:hAnsi="Calibri" w:cs="Calibri"/>
                  <w:color w:val="000000"/>
                  <w:sz w:val="16"/>
                  <w:szCs w:val="16"/>
                </w:rPr>
                <w:t>0.146</w:t>
              </w:r>
            </w:ins>
          </w:p>
        </w:tc>
        <w:tc>
          <w:tcPr>
            <w:tcW w:w="454" w:type="dxa"/>
            <w:tcBorders>
              <w:right w:val="single" w:sz="4" w:space="0" w:color="auto"/>
            </w:tcBorders>
            <w:vAlign w:val="center"/>
          </w:tcPr>
          <w:p w14:paraId="27D32825" w14:textId="2C4254B2" w:rsidR="00494D04" w:rsidRPr="007E0F91" w:rsidRDefault="00494D04" w:rsidP="00494D04">
            <w:pPr>
              <w:jc w:val="center"/>
              <w:rPr>
                <w:ins w:id="24089" w:author="Στάθης Καπ" w:date="2023-03-09T06:37:00Z"/>
                <w:sz w:val="16"/>
                <w:szCs w:val="16"/>
              </w:rPr>
            </w:pPr>
            <w:ins w:id="24090" w:author="Στάθης Καπ" w:date="2023-03-09T07:14:00Z">
              <w:r>
                <w:rPr>
                  <w:rFonts w:ascii="Calibri" w:hAnsi="Calibri" w:cs="Calibri"/>
                  <w:color w:val="000000"/>
                  <w:sz w:val="16"/>
                  <w:szCs w:val="16"/>
                </w:rPr>
                <w:t>-65.91</w:t>
              </w:r>
            </w:ins>
          </w:p>
        </w:tc>
        <w:tc>
          <w:tcPr>
            <w:tcW w:w="453" w:type="dxa"/>
            <w:tcBorders>
              <w:left w:val="single" w:sz="4" w:space="0" w:color="auto"/>
            </w:tcBorders>
            <w:vAlign w:val="center"/>
          </w:tcPr>
          <w:p w14:paraId="6AB7E124" w14:textId="3664577B" w:rsidR="00494D04" w:rsidRPr="007E0F91" w:rsidRDefault="00494D04" w:rsidP="00494D04">
            <w:pPr>
              <w:jc w:val="center"/>
              <w:rPr>
                <w:ins w:id="24091" w:author="Στάθης Καπ" w:date="2023-03-09T06:37:00Z"/>
                <w:sz w:val="16"/>
                <w:szCs w:val="16"/>
              </w:rPr>
            </w:pPr>
            <w:ins w:id="24092" w:author="Στάθης Καπ" w:date="2023-03-09T07:14:00Z">
              <w:r>
                <w:rPr>
                  <w:rFonts w:ascii="Calibri" w:hAnsi="Calibri" w:cs="Calibri"/>
                  <w:color w:val="000000"/>
                  <w:sz w:val="16"/>
                  <w:szCs w:val="16"/>
                </w:rPr>
                <w:t>1458</w:t>
              </w:r>
            </w:ins>
          </w:p>
        </w:tc>
        <w:tc>
          <w:tcPr>
            <w:tcW w:w="454" w:type="dxa"/>
            <w:vAlign w:val="center"/>
          </w:tcPr>
          <w:p w14:paraId="2B4509C8" w14:textId="4C177E84" w:rsidR="00494D04" w:rsidRPr="007E0F91" w:rsidRDefault="00494D04" w:rsidP="00494D04">
            <w:pPr>
              <w:jc w:val="center"/>
              <w:rPr>
                <w:ins w:id="24093" w:author="Στάθης Καπ" w:date="2023-03-09T06:37:00Z"/>
                <w:sz w:val="16"/>
                <w:szCs w:val="16"/>
              </w:rPr>
            </w:pPr>
            <w:ins w:id="24094" w:author="Στάθης Καπ" w:date="2023-03-09T07:14:00Z">
              <w:r>
                <w:rPr>
                  <w:rFonts w:ascii="Calibri" w:hAnsi="Calibri" w:cs="Calibri"/>
                  <w:color w:val="000000"/>
                  <w:sz w:val="16"/>
                  <w:szCs w:val="16"/>
                </w:rPr>
                <w:t>0</w:t>
              </w:r>
            </w:ins>
          </w:p>
        </w:tc>
        <w:tc>
          <w:tcPr>
            <w:tcW w:w="454" w:type="dxa"/>
            <w:vAlign w:val="center"/>
          </w:tcPr>
          <w:p w14:paraId="1295001F" w14:textId="66218B64" w:rsidR="00494D04" w:rsidRPr="007E0F91" w:rsidRDefault="00494D04" w:rsidP="00494D04">
            <w:pPr>
              <w:jc w:val="center"/>
              <w:rPr>
                <w:ins w:id="24095" w:author="Στάθης Καπ" w:date="2023-03-09T06:37:00Z"/>
                <w:sz w:val="16"/>
                <w:szCs w:val="16"/>
              </w:rPr>
            </w:pPr>
            <w:ins w:id="24096" w:author="Στάθης Καπ" w:date="2023-03-09T07:14:00Z">
              <w:r>
                <w:rPr>
                  <w:rFonts w:ascii="Calibri" w:hAnsi="Calibri" w:cs="Calibri"/>
                  <w:color w:val="000000"/>
                  <w:sz w:val="16"/>
                  <w:szCs w:val="16"/>
                </w:rPr>
                <w:t>0.14</w:t>
              </w:r>
            </w:ins>
          </w:p>
        </w:tc>
        <w:tc>
          <w:tcPr>
            <w:tcW w:w="461" w:type="dxa"/>
            <w:tcBorders>
              <w:right w:val="single" w:sz="4" w:space="0" w:color="auto"/>
            </w:tcBorders>
            <w:vAlign w:val="center"/>
          </w:tcPr>
          <w:p w14:paraId="79325D28" w14:textId="2FED66C7" w:rsidR="00494D04" w:rsidRPr="007E0F91" w:rsidRDefault="00494D04" w:rsidP="00494D04">
            <w:pPr>
              <w:jc w:val="center"/>
              <w:rPr>
                <w:ins w:id="24097" w:author="Στάθης Καπ" w:date="2023-03-09T06:37:00Z"/>
                <w:sz w:val="16"/>
                <w:szCs w:val="16"/>
              </w:rPr>
            </w:pPr>
            <w:ins w:id="24098" w:author="Στάθης Καπ" w:date="2023-03-09T07:14:00Z">
              <w:r>
                <w:rPr>
                  <w:rFonts w:ascii="Calibri" w:hAnsi="Calibri" w:cs="Calibri"/>
                  <w:color w:val="000000"/>
                  <w:sz w:val="16"/>
                  <w:szCs w:val="16"/>
                </w:rPr>
                <w:t>-59.09</w:t>
              </w:r>
            </w:ins>
          </w:p>
        </w:tc>
      </w:tr>
      <w:tr w:rsidR="00494D04" w14:paraId="36C3C7C3" w14:textId="77777777" w:rsidTr="009861B1">
        <w:trPr>
          <w:trHeight w:val="170"/>
          <w:jc w:val="center"/>
          <w:ins w:id="2409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1D29E4" w14:textId="77777777" w:rsidR="00494D04" w:rsidRPr="007E0F91" w:rsidRDefault="00494D04" w:rsidP="00494D04">
            <w:pPr>
              <w:jc w:val="center"/>
              <w:rPr>
                <w:ins w:id="24100" w:author="Στάθης Καπ" w:date="2023-03-09T06:37:00Z"/>
                <w:sz w:val="16"/>
                <w:szCs w:val="16"/>
              </w:rPr>
            </w:pPr>
            <w:ins w:id="24101" w:author="Στάθης Καπ" w:date="2023-03-09T06:37:00Z">
              <w:r w:rsidRPr="009861B1">
                <w:rPr>
                  <w:rFonts w:ascii="Calibri" w:hAnsi="Calibri" w:cs="Calibri"/>
                  <w:color w:val="000000"/>
                  <w:sz w:val="16"/>
                  <w:szCs w:val="16"/>
                </w:rPr>
                <w:t>r208</w:t>
              </w:r>
            </w:ins>
          </w:p>
        </w:tc>
        <w:tc>
          <w:tcPr>
            <w:tcW w:w="565" w:type="dxa"/>
            <w:tcBorders>
              <w:left w:val="single" w:sz="4" w:space="0" w:color="auto"/>
            </w:tcBorders>
            <w:vAlign w:val="center"/>
          </w:tcPr>
          <w:p w14:paraId="4BDCFB20" w14:textId="4BC55EF1" w:rsidR="00494D04" w:rsidRPr="007E0F91" w:rsidRDefault="00494D04" w:rsidP="00494D04">
            <w:pPr>
              <w:jc w:val="center"/>
              <w:rPr>
                <w:ins w:id="24102" w:author="Στάθης Καπ" w:date="2023-03-09T06:37:00Z"/>
                <w:sz w:val="16"/>
                <w:szCs w:val="16"/>
              </w:rPr>
            </w:pPr>
            <w:ins w:id="24103"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79AD8A8" w14:textId="16E0D785" w:rsidR="00494D04" w:rsidRPr="007E0F91" w:rsidRDefault="00494D04" w:rsidP="00494D04">
            <w:pPr>
              <w:jc w:val="center"/>
              <w:rPr>
                <w:ins w:id="24104" w:author="Στάθης Καπ" w:date="2023-03-09T06:37:00Z"/>
                <w:sz w:val="16"/>
                <w:szCs w:val="16"/>
              </w:rPr>
            </w:pPr>
            <w:ins w:id="24105"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76A3AA" w14:textId="2E9C6D7C" w:rsidR="00494D04" w:rsidRPr="007E0F91" w:rsidRDefault="00494D04" w:rsidP="00494D04">
            <w:pPr>
              <w:jc w:val="center"/>
              <w:rPr>
                <w:ins w:id="24106" w:author="Στάθης Καπ" w:date="2023-03-09T06:37:00Z"/>
                <w:sz w:val="16"/>
                <w:szCs w:val="16"/>
              </w:rPr>
            </w:pPr>
            <w:ins w:id="24107" w:author="Στάθης Καπ" w:date="2023-03-09T07:14:00Z">
              <w:r>
                <w:rPr>
                  <w:rFonts w:ascii="Calibri" w:hAnsi="Calibri" w:cs="Calibri"/>
                  <w:color w:val="000000"/>
                  <w:sz w:val="16"/>
                  <w:szCs w:val="16"/>
                </w:rPr>
                <w:t>1458</w:t>
              </w:r>
            </w:ins>
          </w:p>
        </w:tc>
        <w:tc>
          <w:tcPr>
            <w:tcW w:w="708" w:type="dxa"/>
            <w:vAlign w:val="center"/>
          </w:tcPr>
          <w:p w14:paraId="04716357" w14:textId="06FC2F5E" w:rsidR="00494D04" w:rsidRPr="007E0F91" w:rsidRDefault="00494D04" w:rsidP="00494D04">
            <w:pPr>
              <w:jc w:val="center"/>
              <w:rPr>
                <w:ins w:id="24108" w:author="Στάθης Καπ" w:date="2023-03-09T06:37:00Z"/>
                <w:sz w:val="16"/>
                <w:szCs w:val="16"/>
              </w:rPr>
            </w:pPr>
            <w:ins w:id="2410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CFCA506" w14:textId="284A44BB" w:rsidR="00494D04" w:rsidRPr="007E0F91" w:rsidRDefault="00494D04" w:rsidP="00494D04">
            <w:pPr>
              <w:jc w:val="center"/>
              <w:rPr>
                <w:ins w:id="24110" w:author="Στάθης Καπ" w:date="2023-03-09T06:37:00Z"/>
                <w:sz w:val="16"/>
                <w:szCs w:val="16"/>
              </w:rPr>
            </w:pPr>
            <w:ins w:id="24111" w:author="Στάθης Καπ" w:date="2023-03-09T07:14:00Z">
              <w:r>
                <w:rPr>
                  <w:rFonts w:ascii="Calibri" w:hAnsi="Calibri" w:cs="Calibri"/>
                  <w:color w:val="000000"/>
                  <w:sz w:val="16"/>
                  <w:szCs w:val="16"/>
                </w:rPr>
                <w:t>0.058</w:t>
              </w:r>
            </w:ins>
          </w:p>
        </w:tc>
        <w:tc>
          <w:tcPr>
            <w:tcW w:w="453" w:type="dxa"/>
            <w:tcBorders>
              <w:left w:val="single" w:sz="4" w:space="0" w:color="auto"/>
            </w:tcBorders>
            <w:vAlign w:val="center"/>
          </w:tcPr>
          <w:p w14:paraId="5353954B" w14:textId="3B143673" w:rsidR="00494D04" w:rsidRPr="007E0F91" w:rsidRDefault="00494D04" w:rsidP="00494D04">
            <w:pPr>
              <w:jc w:val="center"/>
              <w:rPr>
                <w:ins w:id="24112" w:author="Στάθης Καπ" w:date="2023-03-09T06:37:00Z"/>
                <w:sz w:val="16"/>
                <w:szCs w:val="16"/>
              </w:rPr>
            </w:pPr>
            <w:ins w:id="24113" w:author="Στάθης Καπ" w:date="2023-03-09T07:14:00Z">
              <w:r>
                <w:rPr>
                  <w:rFonts w:ascii="Calibri" w:hAnsi="Calibri" w:cs="Calibri"/>
                  <w:color w:val="000000"/>
                  <w:sz w:val="16"/>
                  <w:szCs w:val="16"/>
                </w:rPr>
                <w:t>1458</w:t>
              </w:r>
            </w:ins>
          </w:p>
        </w:tc>
        <w:tc>
          <w:tcPr>
            <w:tcW w:w="454" w:type="dxa"/>
            <w:vAlign w:val="center"/>
          </w:tcPr>
          <w:p w14:paraId="48934E57" w14:textId="03D8927D" w:rsidR="00494D04" w:rsidRPr="007E0F91" w:rsidRDefault="00494D04" w:rsidP="00494D04">
            <w:pPr>
              <w:jc w:val="center"/>
              <w:rPr>
                <w:ins w:id="24114" w:author="Στάθης Καπ" w:date="2023-03-09T06:37:00Z"/>
                <w:sz w:val="16"/>
                <w:szCs w:val="16"/>
              </w:rPr>
            </w:pPr>
            <w:ins w:id="24115" w:author="Στάθης Καπ" w:date="2023-03-09T07:14:00Z">
              <w:r>
                <w:rPr>
                  <w:rFonts w:ascii="Calibri" w:hAnsi="Calibri" w:cs="Calibri"/>
                  <w:color w:val="000000"/>
                  <w:sz w:val="16"/>
                  <w:szCs w:val="16"/>
                </w:rPr>
                <w:t>0</w:t>
              </w:r>
            </w:ins>
          </w:p>
        </w:tc>
        <w:tc>
          <w:tcPr>
            <w:tcW w:w="454" w:type="dxa"/>
            <w:vAlign w:val="center"/>
          </w:tcPr>
          <w:p w14:paraId="56312F41" w14:textId="787D1A38" w:rsidR="00494D04" w:rsidRPr="007E0F91" w:rsidRDefault="00494D04" w:rsidP="00494D04">
            <w:pPr>
              <w:jc w:val="center"/>
              <w:rPr>
                <w:ins w:id="24116" w:author="Στάθης Καπ" w:date="2023-03-09T06:37:00Z"/>
                <w:sz w:val="16"/>
                <w:szCs w:val="16"/>
              </w:rPr>
            </w:pPr>
            <w:ins w:id="24117" w:author="Στάθης Καπ" w:date="2023-03-09T07:14:00Z">
              <w:r>
                <w:rPr>
                  <w:rFonts w:ascii="Calibri" w:hAnsi="Calibri" w:cs="Calibri"/>
                  <w:color w:val="000000"/>
                  <w:sz w:val="16"/>
                  <w:szCs w:val="16"/>
                </w:rPr>
                <w:t>0.122</w:t>
              </w:r>
            </w:ins>
          </w:p>
        </w:tc>
        <w:tc>
          <w:tcPr>
            <w:tcW w:w="457" w:type="dxa"/>
            <w:tcBorders>
              <w:right w:val="single" w:sz="4" w:space="0" w:color="auto"/>
            </w:tcBorders>
            <w:vAlign w:val="center"/>
          </w:tcPr>
          <w:p w14:paraId="37EEADAD" w14:textId="7263C144" w:rsidR="00494D04" w:rsidRPr="007E0F91" w:rsidRDefault="00494D04" w:rsidP="00494D04">
            <w:pPr>
              <w:jc w:val="center"/>
              <w:rPr>
                <w:ins w:id="24118" w:author="Στάθης Καπ" w:date="2023-03-09T06:37:00Z"/>
                <w:sz w:val="16"/>
                <w:szCs w:val="16"/>
              </w:rPr>
            </w:pPr>
            <w:ins w:id="24119" w:author="Στάθης Καπ" w:date="2023-03-09T07:14:00Z">
              <w:r>
                <w:rPr>
                  <w:rFonts w:ascii="Calibri" w:hAnsi="Calibri" w:cs="Calibri"/>
                  <w:color w:val="000000"/>
                  <w:sz w:val="16"/>
                  <w:szCs w:val="16"/>
                </w:rPr>
                <w:t>-110.34</w:t>
              </w:r>
            </w:ins>
          </w:p>
        </w:tc>
        <w:tc>
          <w:tcPr>
            <w:tcW w:w="453" w:type="dxa"/>
            <w:tcBorders>
              <w:left w:val="single" w:sz="4" w:space="0" w:color="auto"/>
            </w:tcBorders>
            <w:vAlign w:val="center"/>
          </w:tcPr>
          <w:p w14:paraId="5A899040" w14:textId="53F6C3CB" w:rsidR="00494D04" w:rsidRPr="007E0F91" w:rsidRDefault="00494D04" w:rsidP="00494D04">
            <w:pPr>
              <w:jc w:val="center"/>
              <w:rPr>
                <w:ins w:id="24120" w:author="Στάθης Καπ" w:date="2023-03-09T06:37:00Z"/>
                <w:sz w:val="16"/>
                <w:szCs w:val="16"/>
              </w:rPr>
            </w:pPr>
            <w:ins w:id="24121" w:author="Στάθης Καπ" w:date="2023-03-09T07:14:00Z">
              <w:r>
                <w:rPr>
                  <w:rFonts w:ascii="Calibri" w:hAnsi="Calibri" w:cs="Calibri"/>
                  <w:color w:val="000000"/>
                  <w:sz w:val="16"/>
                  <w:szCs w:val="16"/>
                </w:rPr>
                <w:t>1458</w:t>
              </w:r>
            </w:ins>
          </w:p>
        </w:tc>
        <w:tc>
          <w:tcPr>
            <w:tcW w:w="454" w:type="dxa"/>
            <w:vAlign w:val="center"/>
          </w:tcPr>
          <w:p w14:paraId="6A6FCF40" w14:textId="7DCF7829" w:rsidR="00494D04" w:rsidRPr="007E0F91" w:rsidRDefault="00494D04" w:rsidP="00494D04">
            <w:pPr>
              <w:jc w:val="center"/>
              <w:rPr>
                <w:ins w:id="24122" w:author="Στάθης Καπ" w:date="2023-03-09T06:37:00Z"/>
                <w:sz w:val="16"/>
                <w:szCs w:val="16"/>
              </w:rPr>
            </w:pPr>
            <w:ins w:id="24123" w:author="Στάθης Καπ" w:date="2023-03-09T07:14:00Z">
              <w:r>
                <w:rPr>
                  <w:rFonts w:ascii="Calibri" w:hAnsi="Calibri" w:cs="Calibri"/>
                  <w:color w:val="000000"/>
                  <w:sz w:val="16"/>
                  <w:szCs w:val="16"/>
                </w:rPr>
                <w:t>0</w:t>
              </w:r>
            </w:ins>
          </w:p>
        </w:tc>
        <w:tc>
          <w:tcPr>
            <w:tcW w:w="454" w:type="dxa"/>
            <w:vAlign w:val="center"/>
          </w:tcPr>
          <w:p w14:paraId="5E6EA895" w14:textId="43EEFA9B" w:rsidR="00494D04" w:rsidRPr="007E0F91" w:rsidRDefault="00494D04" w:rsidP="00494D04">
            <w:pPr>
              <w:jc w:val="center"/>
              <w:rPr>
                <w:ins w:id="24124" w:author="Στάθης Καπ" w:date="2023-03-09T06:37:00Z"/>
                <w:sz w:val="16"/>
                <w:szCs w:val="16"/>
              </w:rPr>
            </w:pPr>
            <w:ins w:id="24125" w:author="Στάθης Καπ" w:date="2023-03-09T07:14:00Z">
              <w:r>
                <w:rPr>
                  <w:rFonts w:ascii="Calibri" w:hAnsi="Calibri" w:cs="Calibri"/>
                  <w:color w:val="000000"/>
                  <w:sz w:val="16"/>
                  <w:szCs w:val="16"/>
                </w:rPr>
                <w:t>0.124</w:t>
              </w:r>
            </w:ins>
          </w:p>
        </w:tc>
        <w:tc>
          <w:tcPr>
            <w:tcW w:w="454" w:type="dxa"/>
            <w:tcBorders>
              <w:right w:val="single" w:sz="4" w:space="0" w:color="auto"/>
            </w:tcBorders>
            <w:vAlign w:val="center"/>
          </w:tcPr>
          <w:p w14:paraId="56465044" w14:textId="4210DF08" w:rsidR="00494D04" w:rsidRPr="007E0F91" w:rsidRDefault="00494D04" w:rsidP="00494D04">
            <w:pPr>
              <w:jc w:val="center"/>
              <w:rPr>
                <w:ins w:id="24126" w:author="Στάθης Καπ" w:date="2023-03-09T06:37:00Z"/>
                <w:sz w:val="16"/>
                <w:szCs w:val="16"/>
              </w:rPr>
            </w:pPr>
            <w:ins w:id="24127" w:author="Στάθης Καπ" w:date="2023-03-09T07:14:00Z">
              <w:r>
                <w:rPr>
                  <w:rFonts w:ascii="Calibri" w:hAnsi="Calibri" w:cs="Calibri"/>
                  <w:color w:val="000000"/>
                  <w:sz w:val="16"/>
                  <w:szCs w:val="16"/>
                </w:rPr>
                <w:t>-113.79</w:t>
              </w:r>
            </w:ins>
          </w:p>
        </w:tc>
        <w:tc>
          <w:tcPr>
            <w:tcW w:w="453" w:type="dxa"/>
            <w:tcBorders>
              <w:left w:val="single" w:sz="4" w:space="0" w:color="auto"/>
            </w:tcBorders>
            <w:vAlign w:val="center"/>
          </w:tcPr>
          <w:p w14:paraId="62822F5F" w14:textId="373C0319" w:rsidR="00494D04" w:rsidRPr="007E0F91" w:rsidRDefault="00494D04" w:rsidP="00494D04">
            <w:pPr>
              <w:jc w:val="center"/>
              <w:rPr>
                <w:ins w:id="24128" w:author="Στάθης Καπ" w:date="2023-03-09T06:37:00Z"/>
                <w:sz w:val="16"/>
                <w:szCs w:val="16"/>
              </w:rPr>
            </w:pPr>
            <w:ins w:id="24129" w:author="Στάθης Καπ" w:date="2023-03-09T07:14:00Z">
              <w:r>
                <w:rPr>
                  <w:rFonts w:ascii="Calibri" w:hAnsi="Calibri" w:cs="Calibri"/>
                  <w:color w:val="000000"/>
                  <w:sz w:val="16"/>
                  <w:szCs w:val="16"/>
                </w:rPr>
                <w:t>1458</w:t>
              </w:r>
            </w:ins>
          </w:p>
        </w:tc>
        <w:tc>
          <w:tcPr>
            <w:tcW w:w="454" w:type="dxa"/>
            <w:vAlign w:val="center"/>
          </w:tcPr>
          <w:p w14:paraId="37603437" w14:textId="4EC991AB" w:rsidR="00494D04" w:rsidRPr="007E0F91" w:rsidRDefault="00494D04" w:rsidP="00494D04">
            <w:pPr>
              <w:jc w:val="center"/>
              <w:rPr>
                <w:ins w:id="24130" w:author="Στάθης Καπ" w:date="2023-03-09T06:37:00Z"/>
                <w:sz w:val="16"/>
                <w:szCs w:val="16"/>
              </w:rPr>
            </w:pPr>
            <w:ins w:id="24131" w:author="Στάθης Καπ" w:date="2023-03-09T07:14:00Z">
              <w:r>
                <w:rPr>
                  <w:rFonts w:ascii="Calibri" w:hAnsi="Calibri" w:cs="Calibri"/>
                  <w:color w:val="000000"/>
                  <w:sz w:val="16"/>
                  <w:szCs w:val="16"/>
                </w:rPr>
                <w:t>0</w:t>
              </w:r>
            </w:ins>
          </w:p>
        </w:tc>
        <w:tc>
          <w:tcPr>
            <w:tcW w:w="454" w:type="dxa"/>
            <w:vAlign w:val="center"/>
          </w:tcPr>
          <w:p w14:paraId="00C0009E" w14:textId="07831349" w:rsidR="00494D04" w:rsidRPr="007E0F91" w:rsidRDefault="00494D04" w:rsidP="00494D04">
            <w:pPr>
              <w:jc w:val="center"/>
              <w:rPr>
                <w:ins w:id="24132" w:author="Στάθης Καπ" w:date="2023-03-09T06:37:00Z"/>
                <w:sz w:val="16"/>
                <w:szCs w:val="16"/>
              </w:rPr>
            </w:pPr>
            <w:ins w:id="24133"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60E470AF" w14:textId="4A879CD4" w:rsidR="00494D04" w:rsidRPr="007E0F91" w:rsidRDefault="00494D04" w:rsidP="00494D04">
            <w:pPr>
              <w:jc w:val="center"/>
              <w:rPr>
                <w:ins w:id="24134" w:author="Στάθης Καπ" w:date="2023-03-09T06:37:00Z"/>
                <w:sz w:val="16"/>
                <w:szCs w:val="16"/>
              </w:rPr>
            </w:pPr>
            <w:ins w:id="24135" w:author="Στάθης Καπ" w:date="2023-03-09T07:14:00Z">
              <w:r>
                <w:rPr>
                  <w:rFonts w:ascii="Calibri" w:hAnsi="Calibri" w:cs="Calibri"/>
                  <w:color w:val="000000"/>
                  <w:sz w:val="16"/>
                  <w:szCs w:val="16"/>
                </w:rPr>
                <w:t>-155.17</w:t>
              </w:r>
            </w:ins>
          </w:p>
        </w:tc>
      </w:tr>
      <w:tr w:rsidR="00494D04" w14:paraId="528A7F26" w14:textId="77777777" w:rsidTr="009861B1">
        <w:trPr>
          <w:trHeight w:val="170"/>
          <w:jc w:val="center"/>
          <w:ins w:id="2413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D34F25" w14:textId="77777777" w:rsidR="00494D04" w:rsidRPr="007E0F91" w:rsidRDefault="00494D04" w:rsidP="00494D04">
            <w:pPr>
              <w:jc w:val="center"/>
              <w:rPr>
                <w:ins w:id="24137" w:author="Στάθης Καπ" w:date="2023-03-09T06:37:00Z"/>
                <w:sz w:val="16"/>
                <w:szCs w:val="16"/>
              </w:rPr>
            </w:pPr>
            <w:ins w:id="24138" w:author="Στάθης Καπ" w:date="2023-03-09T06:37:00Z">
              <w:r w:rsidRPr="009861B1">
                <w:rPr>
                  <w:rFonts w:ascii="Calibri" w:hAnsi="Calibri" w:cs="Calibri"/>
                  <w:color w:val="000000"/>
                  <w:sz w:val="16"/>
                  <w:szCs w:val="16"/>
                </w:rPr>
                <w:t>r209</w:t>
              </w:r>
            </w:ins>
          </w:p>
        </w:tc>
        <w:tc>
          <w:tcPr>
            <w:tcW w:w="565" w:type="dxa"/>
            <w:tcBorders>
              <w:left w:val="single" w:sz="4" w:space="0" w:color="auto"/>
            </w:tcBorders>
            <w:vAlign w:val="center"/>
          </w:tcPr>
          <w:p w14:paraId="389006F9" w14:textId="20966412" w:rsidR="00494D04" w:rsidRPr="007E0F91" w:rsidRDefault="00494D04" w:rsidP="00494D04">
            <w:pPr>
              <w:jc w:val="center"/>
              <w:rPr>
                <w:ins w:id="24139" w:author="Στάθης Καπ" w:date="2023-03-09T06:37:00Z"/>
                <w:sz w:val="16"/>
                <w:szCs w:val="16"/>
              </w:rPr>
            </w:pPr>
            <w:ins w:id="24140"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086851B5" w14:textId="72D19BB3" w:rsidR="00494D04" w:rsidRPr="007E0F91" w:rsidRDefault="00494D04" w:rsidP="00494D04">
            <w:pPr>
              <w:jc w:val="center"/>
              <w:rPr>
                <w:ins w:id="24141" w:author="Στάθης Καπ" w:date="2023-03-09T06:37:00Z"/>
                <w:sz w:val="16"/>
                <w:szCs w:val="16"/>
              </w:rPr>
            </w:pPr>
            <w:ins w:id="24142"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251338AA" w14:textId="6BC46FE8" w:rsidR="00494D04" w:rsidRPr="007E0F91" w:rsidRDefault="00494D04" w:rsidP="00494D04">
            <w:pPr>
              <w:jc w:val="center"/>
              <w:rPr>
                <w:ins w:id="24143" w:author="Στάθης Καπ" w:date="2023-03-09T06:37:00Z"/>
                <w:sz w:val="16"/>
                <w:szCs w:val="16"/>
              </w:rPr>
            </w:pPr>
            <w:ins w:id="24144" w:author="Στάθης Καπ" w:date="2023-03-09T07:14:00Z">
              <w:r>
                <w:rPr>
                  <w:rFonts w:ascii="Calibri" w:hAnsi="Calibri" w:cs="Calibri"/>
                  <w:color w:val="000000"/>
                  <w:sz w:val="16"/>
                  <w:szCs w:val="16"/>
                </w:rPr>
                <w:t>1458</w:t>
              </w:r>
            </w:ins>
          </w:p>
        </w:tc>
        <w:tc>
          <w:tcPr>
            <w:tcW w:w="708" w:type="dxa"/>
            <w:vAlign w:val="center"/>
          </w:tcPr>
          <w:p w14:paraId="6D71962A" w14:textId="0497DAA1" w:rsidR="00494D04" w:rsidRPr="007E0F91" w:rsidRDefault="00494D04" w:rsidP="00494D04">
            <w:pPr>
              <w:jc w:val="center"/>
              <w:rPr>
                <w:ins w:id="24145" w:author="Στάθης Καπ" w:date="2023-03-09T06:37:00Z"/>
                <w:sz w:val="16"/>
                <w:szCs w:val="16"/>
              </w:rPr>
            </w:pPr>
            <w:ins w:id="2414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399AC33E" w14:textId="4AE2D3FB" w:rsidR="00494D04" w:rsidRPr="007E0F91" w:rsidRDefault="00494D04" w:rsidP="00494D04">
            <w:pPr>
              <w:jc w:val="center"/>
              <w:rPr>
                <w:ins w:id="24147" w:author="Στάθης Καπ" w:date="2023-03-09T06:37:00Z"/>
                <w:sz w:val="16"/>
                <w:szCs w:val="16"/>
              </w:rPr>
            </w:pPr>
            <w:ins w:id="24148" w:author="Στάθης Καπ" w:date="2023-03-09T07:14:00Z">
              <w:r>
                <w:rPr>
                  <w:rFonts w:ascii="Calibri" w:hAnsi="Calibri" w:cs="Calibri"/>
                  <w:color w:val="000000"/>
                  <w:sz w:val="16"/>
                  <w:szCs w:val="16"/>
                </w:rPr>
                <w:t>0.104</w:t>
              </w:r>
            </w:ins>
          </w:p>
        </w:tc>
        <w:tc>
          <w:tcPr>
            <w:tcW w:w="453" w:type="dxa"/>
            <w:tcBorders>
              <w:left w:val="single" w:sz="4" w:space="0" w:color="auto"/>
            </w:tcBorders>
            <w:vAlign w:val="center"/>
          </w:tcPr>
          <w:p w14:paraId="0140F047" w14:textId="2A756C23" w:rsidR="00494D04" w:rsidRPr="007E0F91" w:rsidRDefault="00494D04" w:rsidP="00494D04">
            <w:pPr>
              <w:jc w:val="center"/>
              <w:rPr>
                <w:ins w:id="24149" w:author="Στάθης Καπ" w:date="2023-03-09T06:37:00Z"/>
                <w:sz w:val="16"/>
                <w:szCs w:val="16"/>
              </w:rPr>
            </w:pPr>
            <w:ins w:id="24150" w:author="Στάθης Καπ" w:date="2023-03-09T07:14:00Z">
              <w:r>
                <w:rPr>
                  <w:rFonts w:ascii="Calibri" w:hAnsi="Calibri" w:cs="Calibri"/>
                  <w:color w:val="000000"/>
                  <w:sz w:val="16"/>
                  <w:szCs w:val="16"/>
                </w:rPr>
                <w:t>1458</w:t>
              </w:r>
            </w:ins>
          </w:p>
        </w:tc>
        <w:tc>
          <w:tcPr>
            <w:tcW w:w="454" w:type="dxa"/>
            <w:vAlign w:val="center"/>
          </w:tcPr>
          <w:p w14:paraId="334E8399" w14:textId="37054D5E" w:rsidR="00494D04" w:rsidRPr="007E0F91" w:rsidRDefault="00494D04" w:rsidP="00494D04">
            <w:pPr>
              <w:jc w:val="center"/>
              <w:rPr>
                <w:ins w:id="24151" w:author="Στάθης Καπ" w:date="2023-03-09T06:37:00Z"/>
                <w:sz w:val="16"/>
                <w:szCs w:val="16"/>
              </w:rPr>
            </w:pPr>
            <w:ins w:id="24152" w:author="Στάθης Καπ" w:date="2023-03-09T07:14:00Z">
              <w:r>
                <w:rPr>
                  <w:rFonts w:ascii="Calibri" w:hAnsi="Calibri" w:cs="Calibri"/>
                  <w:color w:val="000000"/>
                  <w:sz w:val="16"/>
                  <w:szCs w:val="16"/>
                </w:rPr>
                <w:t>0</w:t>
              </w:r>
            </w:ins>
          </w:p>
        </w:tc>
        <w:tc>
          <w:tcPr>
            <w:tcW w:w="454" w:type="dxa"/>
            <w:vAlign w:val="center"/>
          </w:tcPr>
          <w:p w14:paraId="661B5A13" w14:textId="033306B1" w:rsidR="00494D04" w:rsidRPr="007E0F91" w:rsidRDefault="00494D04" w:rsidP="00494D04">
            <w:pPr>
              <w:jc w:val="center"/>
              <w:rPr>
                <w:ins w:id="24153" w:author="Στάθης Καπ" w:date="2023-03-09T06:37:00Z"/>
                <w:sz w:val="16"/>
                <w:szCs w:val="16"/>
              </w:rPr>
            </w:pPr>
            <w:ins w:id="24154"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425B79E9" w14:textId="57945724" w:rsidR="00494D04" w:rsidRPr="007E0F91" w:rsidRDefault="00494D04" w:rsidP="00494D04">
            <w:pPr>
              <w:jc w:val="center"/>
              <w:rPr>
                <w:ins w:id="24155" w:author="Στάθης Καπ" w:date="2023-03-09T06:37:00Z"/>
                <w:sz w:val="16"/>
                <w:szCs w:val="16"/>
              </w:rPr>
            </w:pPr>
            <w:ins w:id="24156" w:author="Στάθης Καπ" w:date="2023-03-09T07:14:00Z">
              <w:r>
                <w:rPr>
                  <w:rFonts w:ascii="Calibri" w:hAnsi="Calibri" w:cs="Calibri"/>
                  <w:color w:val="000000"/>
                  <w:sz w:val="16"/>
                  <w:szCs w:val="16"/>
                </w:rPr>
                <w:t>-15.38</w:t>
              </w:r>
            </w:ins>
          </w:p>
        </w:tc>
        <w:tc>
          <w:tcPr>
            <w:tcW w:w="453" w:type="dxa"/>
            <w:tcBorders>
              <w:left w:val="single" w:sz="4" w:space="0" w:color="auto"/>
            </w:tcBorders>
            <w:vAlign w:val="center"/>
          </w:tcPr>
          <w:p w14:paraId="4A60AA1F" w14:textId="59613665" w:rsidR="00494D04" w:rsidRPr="007E0F91" w:rsidRDefault="00494D04" w:rsidP="00494D04">
            <w:pPr>
              <w:jc w:val="center"/>
              <w:rPr>
                <w:ins w:id="24157" w:author="Στάθης Καπ" w:date="2023-03-09T06:37:00Z"/>
                <w:sz w:val="16"/>
                <w:szCs w:val="16"/>
              </w:rPr>
            </w:pPr>
            <w:ins w:id="24158" w:author="Στάθης Καπ" w:date="2023-03-09T07:14:00Z">
              <w:r>
                <w:rPr>
                  <w:rFonts w:ascii="Calibri" w:hAnsi="Calibri" w:cs="Calibri"/>
                  <w:color w:val="000000"/>
                  <w:sz w:val="16"/>
                  <w:szCs w:val="16"/>
                </w:rPr>
                <w:t>1458</w:t>
              </w:r>
            </w:ins>
          </w:p>
        </w:tc>
        <w:tc>
          <w:tcPr>
            <w:tcW w:w="454" w:type="dxa"/>
            <w:vAlign w:val="center"/>
          </w:tcPr>
          <w:p w14:paraId="796B563A" w14:textId="599A116B" w:rsidR="00494D04" w:rsidRPr="007E0F91" w:rsidRDefault="00494D04" w:rsidP="00494D04">
            <w:pPr>
              <w:jc w:val="center"/>
              <w:rPr>
                <w:ins w:id="24159" w:author="Στάθης Καπ" w:date="2023-03-09T06:37:00Z"/>
                <w:sz w:val="16"/>
                <w:szCs w:val="16"/>
              </w:rPr>
            </w:pPr>
            <w:ins w:id="24160" w:author="Στάθης Καπ" w:date="2023-03-09T07:14:00Z">
              <w:r>
                <w:rPr>
                  <w:rFonts w:ascii="Calibri" w:hAnsi="Calibri" w:cs="Calibri"/>
                  <w:color w:val="000000"/>
                  <w:sz w:val="16"/>
                  <w:szCs w:val="16"/>
                </w:rPr>
                <w:t>0</w:t>
              </w:r>
            </w:ins>
          </w:p>
        </w:tc>
        <w:tc>
          <w:tcPr>
            <w:tcW w:w="454" w:type="dxa"/>
            <w:vAlign w:val="center"/>
          </w:tcPr>
          <w:p w14:paraId="25D7EFA6" w14:textId="09822A8B" w:rsidR="00494D04" w:rsidRPr="007E0F91" w:rsidRDefault="00494D04" w:rsidP="00494D04">
            <w:pPr>
              <w:jc w:val="center"/>
              <w:rPr>
                <w:ins w:id="24161" w:author="Στάθης Καπ" w:date="2023-03-09T06:37:00Z"/>
                <w:sz w:val="16"/>
                <w:szCs w:val="16"/>
              </w:rPr>
            </w:pPr>
            <w:ins w:id="24162" w:author="Στάθης Καπ" w:date="2023-03-09T07:14:00Z">
              <w:r>
                <w:rPr>
                  <w:rFonts w:ascii="Calibri" w:hAnsi="Calibri" w:cs="Calibri"/>
                  <w:color w:val="000000"/>
                  <w:sz w:val="16"/>
                  <w:szCs w:val="16"/>
                </w:rPr>
                <w:t>0.109</w:t>
              </w:r>
            </w:ins>
          </w:p>
        </w:tc>
        <w:tc>
          <w:tcPr>
            <w:tcW w:w="454" w:type="dxa"/>
            <w:tcBorders>
              <w:right w:val="single" w:sz="4" w:space="0" w:color="auto"/>
            </w:tcBorders>
            <w:vAlign w:val="center"/>
          </w:tcPr>
          <w:p w14:paraId="68118174" w14:textId="61A6DC07" w:rsidR="00494D04" w:rsidRPr="007E0F91" w:rsidRDefault="00494D04" w:rsidP="00494D04">
            <w:pPr>
              <w:jc w:val="center"/>
              <w:rPr>
                <w:ins w:id="24163" w:author="Στάθης Καπ" w:date="2023-03-09T06:37:00Z"/>
                <w:sz w:val="16"/>
                <w:szCs w:val="16"/>
              </w:rPr>
            </w:pPr>
            <w:ins w:id="24164" w:author="Στάθης Καπ" w:date="2023-03-09T07:14:00Z">
              <w:r>
                <w:rPr>
                  <w:rFonts w:ascii="Calibri" w:hAnsi="Calibri" w:cs="Calibri"/>
                  <w:color w:val="000000"/>
                  <w:sz w:val="16"/>
                  <w:szCs w:val="16"/>
                </w:rPr>
                <w:t>-4.81</w:t>
              </w:r>
            </w:ins>
          </w:p>
        </w:tc>
        <w:tc>
          <w:tcPr>
            <w:tcW w:w="453" w:type="dxa"/>
            <w:tcBorders>
              <w:left w:val="single" w:sz="4" w:space="0" w:color="auto"/>
            </w:tcBorders>
            <w:vAlign w:val="center"/>
          </w:tcPr>
          <w:p w14:paraId="02A02A4B" w14:textId="02F6A608" w:rsidR="00494D04" w:rsidRPr="007E0F91" w:rsidRDefault="00494D04" w:rsidP="00494D04">
            <w:pPr>
              <w:jc w:val="center"/>
              <w:rPr>
                <w:ins w:id="24165" w:author="Στάθης Καπ" w:date="2023-03-09T06:37:00Z"/>
                <w:sz w:val="16"/>
                <w:szCs w:val="16"/>
              </w:rPr>
            </w:pPr>
            <w:ins w:id="24166" w:author="Στάθης Καπ" w:date="2023-03-09T07:14:00Z">
              <w:r>
                <w:rPr>
                  <w:rFonts w:ascii="Calibri" w:hAnsi="Calibri" w:cs="Calibri"/>
                  <w:color w:val="000000"/>
                  <w:sz w:val="16"/>
                  <w:szCs w:val="16"/>
                </w:rPr>
                <w:t>1458</w:t>
              </w:r>
            </w:ins>
          </w:p>
        </w:tc>
        <w:tc>
          <w:tcPr>
            <w:tcW w:w="454" w:type="dxa"/>
            <w:vAlign w:val="center"/>
          </w:tcPr>
          <w:p w14:paraId="558328FB" w14:textId="45CD21EA" w:rsidR="00494D04" w:rsidRPr="007E0F91" w:rsidRDefault="00494D04" w:rsidP="00494D04">
            <w:pPr>
              <w:jc w:val="center"/>
              <w:rPr>
                <w:ins w:id="24167" w:author="Στάθης Καπ" w:date="2023-03-09T06:37:00Z"/>
                <w:sz w:val="16"/>
                <w:szCs w:val="16"/>
              </w:rPr>
            </w:pPr>
            <w:ins w:id="24168" w:author="Στάθης Καπ" w:date="2023-03-09T07:14:00Z">
              <w:r>
                <w:rPr>
                  <w:rFonts w:ascii="Calibri" w:hAnsi="Calibri" w:cs="Calibri"/>
                  <w:color w:val="000000"/>
                  <w:sz w:val="16"/>
                  <w:szCs w:val="16"/>
                </w:rPr>
                <w:t>0</w:t>
              </w:r>
            </w:ins>
          </w:p>
        </w:tc>
        <w:tc>
          <w:tcPr>
            <w:tcW w:w="454" w:type="dxa"/>
            <w:vAlign w:val="center"/>
          </w:tcPr>
          <w:p w14:paraId="23C805B2" w14:textId="758F6F15" w:rsidR="00494D04" w:rsidRPr="007E0F91" w:rsidRDefault="00494D04" w:rsidP="00494D04">
            <w:pPr>
              <w:jc w:val="center"/>
              <w:rPr>
                <w:ins w:id="24169" w:author="Στάθης Καπ" w:date="2023-03-09T06:37:00Z"/>
                <w:sz w:val="16"/>
                <w:szCs w:val="16"/>
              </w:rPr>
            </w:pPr>
            <w:ins w:id="24170"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4B8F4658" w14:textId="1AA55CBC" w:rsidR="00494D04" w:rsidRPr="007E0F91" w:rsidRDefault="00494D04" w:rsidP="00494D04">
            <w:pPr>
              <w:jc w:val="center"/>
              <w:rPr>
                <w:ins w:id="24171" w:author="Στάθης Καπ" w:date="2023-03-09T06:37:00Z"/>
                <w:sz w:val="16"/>
                <w:szCs w:val="16"/>
              </w:rPr>
            </w:pPr>
            <w:ins w:id="24172" w:author="Στάθης Καπ" w:date="2023-03-09T07:14:00Z">
              <w:r>
                <w:rPr>
                  <w:rFonts w:ascii="Calibri" w:hAnsi="Calibri" w:cs="Calibri"/>
                  <w:color w:val="000000"/>
                  <w:sz w:val="16"/>
                  <w:szCs w:val="16"/>
                </w:rPr>
                <w:t>-6.73</w:t>
              </w:r>
            </w:ins>
          </w:p>
        </w:tc>
      </w:tr>
      <w:tr w:rsidR="00494D04" w14:paraId="29F940F4" w14:textId="77777777" w:rsidTr="009861B1">
        <w:trPr>
          <w:trHeight w:val="170"/>
          <w:jc w:val="center"/>
          <w:ins w:id="2417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63CC533" w14:textId="77777777" w:rsidR="00494D04" w:rsidRPr="007E0F91" w:rsidRDefault="00494D04" w:rsidP="00494D04">
            <w:pPr>
              <w:jc w:val="center"/>
              <w:rPr>
                <w:ins w:id="24174" w:author="Στάθης Καπ" w:date="2023-03-09T06:37:00Z"/>
                <w:sz w:val="16"/>
                <w:szCs w:val="16"/>
              </w:rPr>
            </w:pPr>
            <w:ins w:id="24175" w:author="Στάθης Καπ" w:date="2023-03-09T06:37:00Z">
              <w:r w:rsidRPr="009861B1">
                <w:rPr>
                  <w:rFonts w:ascii="Calibri" w:hAnsi="Calibri" w:cs="Calibri"/>
                  <w:color w:val="000000"/>
                  <w:sz w:val="16"/>
                  <w:szCs w:val="16"/>
                </w:rPr>
                <w:t>r210</w:t>
              </w:r>
            </w:ins>
          </w:p>
        </w:tc>
        <w:tc>
          <w:tcPr>
            <w:tcW w:w="565" w:type="dxa"/>
            <w:tcBorders>
              <w:left w:val="single" w:sz="4" w:space="0" w:color="auto"/>
            </w:tcBorders>
            <w:vAlign w:val="center"/>
          </w:tcPr>
          <w:p w14:paraId="0465FAB1" w14:textId="32BB901D" w:rsidR="00494D04" w:rsidRPr="007E0F91" w:rsidRDefault="00494D04" w:rsidP="00494D04">
            <w:pPr>
              <w:jc w:val="center"/>
              <w:rPr>
                <w:ins w:id="24176" w:author="Στάθης Καπ" w:date="2023-03-09T06:37:00Z"/>
                <w:sz w:val="16"/>
                <w:szCs w:val="16"/>
              </w:rPr>
            </w:pPr>
            <w:ins w:id="24177"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74EFE83" w14:textId="3C8E2C38" w:rsidR="00494D04" w:rsidRPr="007E0F91" w:rsidRDefault="00494D04" w:rsidP="00494D04">
            <w:pPr>
              <w:jc w:val="center"/>
              <w:rPr>
                <w:ins w:id="24178" w:author="Στάθης Καπ" w:date="2023-03-09T06:37:00Z"/>
                <w:sz w:val="16"/>
                <w:szCs w:val="16"/>
              </w:rPr>
            </w:pPr>
            <w:ins w:id="24179"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C86D9DC" w14:textId="6F6C6B1F" w:rsidR="00494D04" w:rsidRPr="007E0F91" w:rsidRDefault="00494D04" w:rsidP="00494D04">
            <w:pPr>
              <w:jc w:val="center"/>
              <w:rPr>
                <w:ins w:id="24180" w:author="Στάθης Καπ" w:date="2023-03-09T06:37:00Z"/>
                <w:sz w:val="16"/>
                <w:szCs w:val="16"/>
              </w:rPr>
            </w:pPr>
            <w:ins w:id="24181" w:author="Στάθης Καπ" w:date="2023-03-09T07:14:00Z">
              <w:r>
                <w:rPr>
                  <w:rFonts w:ascii="Calibri" w:hAnsi="Calibri" w:cs="Calibri"/>
                  <w:color w:val="000000"/>
                  <w:sz w:val="16"/>
                  <w:szCs w:val="16"/>
                </w:rPr>
                <w:t>1458</w:t>
              </w:r>
            </w:ins>
          </w:p>
        </w:tc>
        <w:tc>
          <w:tcPr>
            <w:tcW w:w="708" w:type="dxa"/>
            <w:vAlign w:val="center"/>
          </w:tcPr>
          <w:p w14:paraId="2C608079" w14:textId="6B07DC45" w:rsidR="00494D04" w:rsidRPr="007E0F91" w:rsidRDefault="00494D04" w:rsidP="00494D04">
            <w:pPr>
              <w:jc w:val="center"/>
              <w:rPr>
                <w:ins w:id="24182" w:author="Στάθης Καπ" w:date="2023-03-09T06:37:00Z"/>
                <w:sz w:val="16"/>
                <w:szCs w:val="16"/>
              </w:rPr>
            </w:pPr>
            <w:ins w:id="2418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D2D7A9A" w14:textId="5FBB11C9" w:rsidR="00494D04" w:rsidRPr="007E0F91" w:rsidRDefault="00494D04" w:rsidP="00494D04">
            <w:pPr>
              <w:jc w:val="center"/>
              <w:rPr>
                <w:ins w:id="24184" w:author="Στάθης Καπ" w:date="2023-03-09T06:37:00Z"/>
                <w:sz w:val="16"/>
                <w:szCs w:val="16"/>
              </w:rPr>
            </w:pPr>
            <w:ins w:id="24185" w:author="Στάθης Καπ" w:date="2023-03-09T07:14:00Z">
              <w:r>
                <w:rPr>
                  <w:rFonts w:ascii="Calibri" w:hAnsi="Calibri" w:cs="Calibri"/>
                  <w:color w:val="000000"/>
                  <w:sz w:val="16"/>
                  <w:szCs w:val="16"/>
                </w:rPr>
                <w:t>0.162</w:t>
              </w:r>
            </w:ins>
          </w:p>
        </w:tc>
        <w:tc>
          <w:tcPr>
            <w:tcW w:w="453" w:type="dxa"/>
            <w:tcBorders>
              <w:left w:val="single" w:sz="4" w:space="0" w:color="auto"/>
            </w:tcBorders>
            <w:vAlign w:val="center"/>
          </w:tcPr>
          <w:p w14:paraId="24C514DA" w14:textId="5240357A" w:rsidR="00494D04" w:rsidRPr="007E0F91" w:rsidRDefault="00494D04" w:rsidP="00494D04">
            <w:pPr>
              <w:jc w:val="center"/>
              <w:rPr>
                <w:ins w:id="24186" w:author="Στάθης Καπ" w:date="2023-03-09T06:37:00Z"/>
                <w:sz w:val="16"/>
                <w:szCs w:val="16"/>
              </w:rPr>
            </w:pPr>
            <w:ins w:id="24187" w:author="Στάθης Καπ" w:date="2023-03-09T07:14:00Z">
              <w:r>
                <w:rPr>
                  <w:rFonts w:ascii="Calibri" w:hAnsi="Calibri" w:cs="Calibri"/>
                  <w:color w:val="000000"/>
                  <w:sz w:val="16"/>
                  <w:szCs w:val="16"/>
                </w:rPr>
                <w:t>1458</w:t>
              </w:r>
            </w:ins>
          </w:p>
        </w:tc>
        <w:tc>
          <w:tcPr>
            <w:tcW w:w="454" w:type="dxa"/>
            <w:vAlign w:val="center"/>
          </w:tcPr>
          <w:p w14:paraId="37BDBDCC" w14:textId="1BE1C318" w:rsidR="00494D04" w:rsidRPr="007E0F91" w:rsidRDefault="00494D04" w:rsidP="00494D04">
            <w:pPr>
              <w:jc w:val="center"/>
              <w:rPr>
                <w:ins w:id="24188" w:author="Στάθης Καπ" w:date="2023-03-09T06:37:00Z"/>
                <w:sz w:val="16"/>
                <w:szCs w:val="16"/>
              </w:rPr>
            </w:pPr>
            <w:ins w:id="24189" w:author="Στάθης Καπ" w:date="2023-03-09T07:14:00Z">
              <w:r>
                <w:rPr>
                  <w:rFonts w:ascii="Calibri" w:hAnsi="Calibri" w:cs="Calibri"/>
                  <w:color w:val="000000"/>
                  <w:sz w:val="16"/>
                  <w:szCs w:val="16"/>
                </w:rPr>
                <w:t>0</w:t>
              </w:r>
            </w:ins>
          </w:p>
        </w:tc>
        <w:tc>
          <w:tcPr>
            <w:tcW w:w="454" w:type="dxa"/>
            <w:vAlign w:val="center"/>
          </w:tcPr>
          <w:p w14:paraId="05270358" w14:textId="6B2793D3" w:rsidR="00494D04" w:rsidRPr="007E0F91" w:rsidRDefault="00494D04" w:rsidP="00494D04">
            <w:pPr>
              <w:jc w:val="center"/>
              <w:rPr>
                <w:ins w:id="24190" w:author="Στάθης Καπ" w:date="2023-03-09T06:37:00Z"/>
                <w:sz w:val="16"/>
                <w:szCs w:val="16"/>
              </w:rPr>
            </w:pPr>
            <w:ins w:id="24191" w:author="Στάθης Καπ" w:date="2023-03-09T07:14:00Z">
              <w:r>
                <w:rPr>
                  <w:rFonts w:ascii="Calibri" w:hAnsi="Calibri" w:cs="Calibri"/>
                  <w:color w:val="000000"/>
                  <w:sz w:val="16"/>
                  <w:szCs w:val="16"/>
                </w:rPr>
                <w:t>0.098</w:t>
              </w:r>
            </w:ins>
          </w:p>
        </w:tc>
        <w:tc>
          <w:tcPr>
            <w:tcW w:w="457" w:type="dxa"/>
            <w:tcBorders>
              <w:right w:val="single" w:sz="4" w:space="0" w:color="auto"/>
            </w:tcBorders>
            <w:vAlign w:val="center"/>
          </w:tcPr>
          <w:p w14:paraId="44B7FE57" w14:textId="685EE70F" w:rsidR="00494D04" w:rsidRPr="007E0F91" w:rsidRDefault="00494D04" w:rsidP="00494D04">
            <w:pPr>
              <w:jc w:val="center"/>
              <w:rPr>
                <w:ins w:id="24192" w:author="Στάθης Καπ" w:date="2023-03-09T06:37:00Z"/>
                <w:sz w:val="16"/>
                <w:szCs w:val="16"/>
              </w:rPr>
            </w:pPr>
            <w:ins w:id="24193" w:author="Στάθης Καπ" w:date="2023-03-09T07:14:00Z">
              <w:r>
                <w:rPr>
                  <w:rFonts w:ascii="Calibri" w:hAnsi="Calibri" w:cs="Calibri"/>
                  <w:color w:val="000000"/>
                  <w:sz w:val="16"/>
                  <w:szCs w:val="16"/>
                </w:rPr>
                <w:t>39.51</w:t>
              </w:r>
            </w:ins>
          </w:p>
        </w:tc>
        <w:tc>
          <w:tcPr>
            <w:tcW w:w="453" w:type="dxa"/>
            <w:tcBorders>
              <w:left w:val="single" w:sz="4" w:space="0" w:color="auto"/>
            </w:tcBorders>
            <w:vAlign w:val="center"/>
          </w:tcPr>
          <w:p w14:paraId="61A5325C" w14:textId="0A1BD3C4" w:rsidR="00494D04" w:rsidRPr="007E0F91" w:rsidRDefault="00494D04" w:rsidP="00494D04">
            <w:pPr>
              <w:jc w:val="center"/>
              <w:rPr>
                <w:ins w:id="24194" w:author="Στάθης Καπ" w:date="2023-03-09T06:37:00Z"/>
                <w:sz w:val="16"/>
                <w:szCs w:val="16"/>
              </w:rPr>
            </w:pPr>
            <w:ins w:id="24195" w:author="Στάθης Καπ" w:date="2023-03-09T07:14:00Z">
              <w:r>
                <w:rPr>
                  <w:rFonts w:ascii="Calibri" w:hAnsi="Calibri" w:cs="Calibri"/>
                  <w:color w:val="000000"/>
                  <w:sz w:val="16"/>
                  <w:szCs w:val="16"/>
                </w:rPr>
                <w:t>1458</w:t>
              </w:r>
            </w:ins>
          </w:p>
        </w:tc>
        <w:tc>
          <w:tcPr>
            <w:tcW w:w="454" w:type="dxa"/>
            <w:vAlign w:val="center"/>
          </w:tcPr>
          <w:p w14:paraId="1989DCB3" w14:textId="1DE96ED6" w:rsidR="00494D04" w:rsidRPr="007E0F91" w:rsidRDefault="00494D04" w:rsidP="00494D04">
            <w:pPr>
              <w:jc w:val="center"/>
              <w:rPr>
                <w:ins w:id="24196" w:author="Στάθης Καπ" w:date="2023-03-09T06:37:00Z"/>
                <w:sz w:val="16"/>
                <w:szCs w:val="16"/>
              </w:rPr>
            </w:pPr>
            <w:ins w:id="24197" w:author="Στάθης Καπ" w:date="2023-03-09T07:14:00Z">
              <w:r>
                <w:rPr>
                  <w:rFonts w:ascii="Calibri" w:hAnsi="Calibri" w:cs="Calibri"/>
                  <w:color w:val="000000"/>
                  <w:sz w:val="16"/>
                  <w:szCs w:val="16"/>
                </w:rPr>
                <w:t>0</w:t>
              </w:r>
            </w:ins>
          </w:p>
        </w:tc>
        <w:tc>
          <w:tcPr>
            <w:tcW w:w="454" w:type="dxa"/>
            <w:vAlign w:val="center"/>
          </w:tcPr>
          <w:p w14:paraId="58E47A5F" w14:textId="06530B27" w:rsidR="00494D04" w:rsidRPr="007E0F91" w:rsidRDefault="00494D04" w:rsidP="00494D04">
            <w:pPr>
              <w:jc w:val="center"/>
              <w:rPr>
                <w:ins w:id="24198" w:author="Στάθης Καπ" w:date="2023-03-09T06:37:00Z"/>
                <w:sz w:val="16"/>
                <w:szCs w:val="16"/>
              </w:rPr>
            </w:pPr>
            <w:ins w:id="24199" w:author="Στάθης Καπ" w:date="2023-03-09T07:14:00Z">
              <w:r>
                <w:rPr>
                  <w:rFonts w:ascii="Calibri" w:hAnsi="Calibri" w:cs="Calibri"/>
                  <w:color w:val="000000"/>
                  <w:sz w:val="16"/>
                  <w:szCs w:val="16"/>
                </w:rPr>
                <w:t>0.093</w:t>
              </w:r>
            </w:ins>
          </w:p>
        </w:tc>
        <w:tc>
          <w:tcPr>
            <w:tcW w:w="454" w:type="dxa"/>
            <w:tcBorders>
              <w:right w:val="single" w:sz="4" w:space="0" w:color="auto"/>
            </w:tcBorders>
            <w:vAlign w:val="center"/>
          </w:tcPr>
          <w:p w14:paraId="503762F5" w14:textId="3ADF9DFA" w:rsidR="00494D04" w:rsidRPr="007E0F91" w:rsidRDefault="00494D04" w:rsidP="00494D04">
            <w:pPr>
              <w:jc w:val="center"/>
              <w:rPr>
                <w:ins w:id="24200" w:author="Στάθης Καπ" w:date="2023-03-09T06:37:00Z"/>
                <w:sz w:val="16"/>
                <w:szCs w:val="16"/>
              </w:rPr>
            </w:pPr>
            <w:ins w:id="24201" w:author="Στάθης Καπ" w:date="2023-03-09T07:14:00Z">
              <w:r>
                <w:rPr>
                  <w:rFonts w:ascii="Calibri" w:hAnsi="Calibri" w:cs="Calibri"/>
                  <w:color w:val="000000"/>
                  <w:sz w:val="16"/>
                  <w:szCs w:val="16"/>
                </w:rPr>
                <w:t>42.59</w:t>
              </w:r>
            </w:ins>
          </w:p>
        </w:tc>
        <w:tc>
          <w:tcPr>
            <w:tcW w:w="453" w:type="dxa"/>
            <w:tcBorders>
              <w:left w:val="single" w:sz="4" w:space="0" w:color="auto"/>
            </w:tcBorders>
            <w:vAlign w:val="center"/>
          </w:tcPr>
          <w:p w14:paraId="77DC1FAD" w14:textId="65C5F137" w:rsidR="00494D04" w:rsidRPr="007E0F91" w:rsidRDefault="00494D04" w:rsidP="00494D04">
            <w:pPr>
              <w:jc w:val="center"/>
              <w:rPr>
                <w:ins w:id="24202" w:author="Στάθης Καπ" w:date="2023-03-09T06:37:00Z"/>
                <w:sz w:val="16"/>
                <w:szCs w:val="16"/>
              </w:rPr>
            </w:pPr>
            <w:ins w:id="24203" w:author="Στάθης Καπ" w:date="2023-03-09T07:14:00Z">
              <w:r>
                <w:rPr>
                  <w:rFonts w:ascii="Calibri" w:hAnsi="Calibri" w:cs="Calibri"/>
                  <w:color w:val="000000"/>
                  <w:sz w:val="16"/>
                  <w:szCs w:val="16"/>
                </w:rPr>
                <w:t>1458</w:t>
              </w:r>
            </w:ins>
          </w:p>
        </w:tc>
        <w:tc>
          <w:tcPr>
            <w:tcW w:w="454" w:type="dxa"/>
            <w:vAlign w:val="center"/>
          </w:tcPr>
          <w:p w14:paraId="52B82569" w14:textId="6ED5EF9A" w:rsidR="00494D04" w:rsidRPr="007E0F91" w:rsidRDefault="00494D04" w:rsidP="00494D04">
            <w:pPr>
              <w:jc w:val="center"/>
              <w:rPr>
                <w:ins w:id="24204" w:author="Στάθης Καπ" w:date="2023-03-09T06:37:00Z"/>
                <w:sz w:val="16"/>
                <w:szCs w:val="16"/>
              </w:rPr>
            </w:pPr>
            <w:ins w:id="24205" w:author="Στάθης Καπ" w:date="2023-03-09T07:14:00Z">
              <w:r>
                <w:rPr>
                  <w:rFonts w:ascii="Calibri" w:hAnsi="Calibri" w:cs="Calibri"/>
                  <w:color w:val="000000"/>
                  <w:sz w:val="16"/>
                  <w:szCs w:val="16"/>
                </w:rPr>
                <w:t>0</w:t>
              </w:r>
            </w:ins>
          </w:p>
        </w:tc>
        <w:tc>
          <w:tcPr>
            <w:tcW w:w="454" w:type="dxa"/>
            <w:vAlign w:val="center"/>
          </w:tcPr>
          <w:p w14:paraId="7D8006D5" w14:textId="1AF32A28" w:rsidR="00494D04" w:rsidRPr="007E0F91" w:rsidRDefault="00494D04" w:rsidP="00494D04">
            <w:pPr>
              <w:jc w:val="center"/>
              <w:rPr>
                <w:ins w:id="24206" w:author="Στάθης Καπ" w:date="2023-03-09T06:37:00Z"/>
                <w:sz w:val="16"/>
                <w:szCs w:val="16"/>
              </w:rPr>
            </w:pPr>
            <w:ins w:id="24207"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3393037A" w14:textId="7DA507DC" w:rsidR="00494D04" w:rsidRPr="007E0F91" w:rsidRDefault="00494D04" w:rsidP="00494D04">
            <w:pPr>
              <w:jc w:val="center"/>
              <w:rPr>
                <w:ins w:id="24208" w:author="Στάθης Καπ" w:date="2023-03-09T06:37:00Z"/>
                <w:sz w:val="16"/>
                <w:szCs w:val="16"/>
              </w:rPr>
            </w:pPr>
            <w:ins w:id="24209" w:author="Στάθης Καπ" w:date="2023-03-09T07:14:00Z">
              <w:r>
                <w:rPr>
                  <w:rFonts w:ascii="Calibri" w:hAnsi="Calibri" w:cs="Calibri"/>
                  <w:color w:val="000000"/>
                  <w:sz w:val="16"/>
                  <w:szCs w:val="16"/>
                </w:rPr>
                <w:t>31.48</w:t>
              </w:r>
            </w:ins>
          </w:p>
        </w:tc>
      </w:tr>
      <w:tr w:rsidR="00494D04" w14:paraId="0EB110A4" w14:textId="77777777" w:rsidTr="009861B1">
        <w:trPr>
          <w:trHeight w:val="170"/>
          <w:jc w:val="center"/>
          <w:ins w:id="2421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A3D9E1D" w14:textId="77777777" w:rsidR="00494D04" w:rsidRPr="007E0F91" w:rsidRDefault="00494D04" w:rsidP="00494D04">
            <w:pPr>
              <w:jc w:val="center"/>
              <w:rPr>
                <w:ins w:id="24211" w:author="Στάθης Καπ" w:date="2023-03-09T06:37:00Z"/>
                <w:sz w:val="16"/>
                <w:szCs w:val="16"/>
              </w:rPr>
            </w:pPr>
            <w:ins w:id="24212" w:author="Στάθης Καπ" w:date="2023-03-09T06:37:00Z">
              <w:r w:rsidRPr="009861B1">
                <w:rPr>
                  <w:rFonts w:ascii="Calibri" w:hAnsi="Calibri" w:cs="Calibri"/>
                  <w:color w:val="000000"/>
                  <w:sz w:val="16"/>
                  <w:szCs w:val="16"/>
                </w:rPr>
                <w:t>r211</w:t>
              </w:r>
            </w:ins>
          </w:p>
        </w:tc>
        <w:tc>
          <w:tcPr>
            <w:tcW w:w="565" w:type="dxa"/>
            <w:tcBorders>
              <w:left w:val="single" w:sz="4" w:space="0" w:color="auto"/>
            </w:tcBorders>
            <w:vAlign w:val="center"/>
          </w:tcPr>
          <w:p w14:paraId="08E7B7B3" w14:textId="02DF398D" w:rsidR="00494D04" w:rsidRPr="007E0F91" w:rsidRDefault="00494D04" w:rsidP="00494D04">
            <w:pPr>
              <w:jc w:val="center"/>
              <w:rPr>
                <w:ins w:id="24213" w:author="Στάθης Καπ" w:date="2023-03-09T06:37:00Z"/>
                <w:sz w:val="16"/>
                <w:szCs w:val="16"/>
              </w:rPr>
            </w:pPr>
            <w:ins w:id="24214"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3C7EF67D" w14:textId="0E31AD03" w:rsidR="00494D04" w:rsidRPr="007E0F91" w:rsidRDefault="00494D04" w:rsidP="00494D04">
            <w:pPr>
              <w:jc w:val="center"/>
              <w:rPr>
                <w:ins w:id="24215" w:author="Στάθης Καπ" w:date="2023-03-09T06:37:00Z"/>
                <w:sz w:val="16"/>
                <w:szCs w:val="16"/>
              </w:rPr>
            </w:pPr>
            <w:ins w:id="24216"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DC2F68B" w14:textId="46C8B50A" w:rsidR="00494D04" w:rsidRPr="007E0F91" w:rsidRDefault="00494D04" w:rsidP="00494D04">
            <w:pPr>
              <w:jc w:val="center"/>
              <w:rPr>
                <w:ins w:id="24217" w:author="Στάθης Καπ" w:date="2023-03-09T06:37:00Z"/>
                <w:sz w:val="16"/>
                <w:szCs w:val="16"/>
              </w:rPr>
            </w:pPr>
            <w:ins w:id="24218" w:author="Στάθης Καπ" w:date="2023-03-09T07:14:00Z">
              <w:r>
                <w:rPr>
                  <w:rFonts w:ascii="Calibri" w:hAnsi="Calibri" w:cs="Calibri"/>
                  <w:color w:val="000000"/>
                  <w:sz w:val="16"/>
                  <w:szCs w:val="16"/>
                </w:rPr>
                <w:t>1458</w:t>
              </w:r>
            </w:ins>
          </w:p>
        </w:tc>
        <w:tc>
          <w:tcPr>
            <w:tcW w:w="708" w:type="dxa"/>
            <w:vAlign w:val="center"/>
          </w:tcPr>
          <w:p w14:paraId="6B792A3B" w14:textId="5B1EB882" w:rsidR="00494D04" w:rsidRPr="007E0F91" w:rsidRDefault="00494D04" w:rsidP="00494D04">
            <w:pPr>
              <w:jc w:val="center"/>
              <w:rPr>
                <w:ins w:id="24219" w:author="Στάθης Καπ" w:date="2023-03-09T06:37:00Z"/>
                <w:sz w:val="16"/>
                <w:szCs w:val="16"/>
              </w:rPr>
            </w:pPr>
            <w:ins w:id="2422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2255FD77" w14:textId="473F8A5C" w:rsidR="00494D04" w:rsidRPr="007E0F91" w:rsidRDefault="00494D04" w:rsidP="00494D04">
            <w:pPr>
              <w:jc w:val="center"/>
              <w:rPr>
                <w:ins w:id="24221" w:author="Στάθης Καπ" w:date="2023-03-09T06:37:00Z"/>
                <w:sz w:val="16"/>
                <w:szCs w:val="16"/>
              </w:rPr>
            </w:pPr>
            <w:ins w:id="24222" w:author="Στάθης Καπ" w:date="2023-03-09T07:14:00Z">
              <w:r>
                <w:rPr>
                  <w:rFonts w:ascii="Calibri" w:hAnsi="Calibri" w:cs="Calibri"/>
                  <w:color w:val="000000"/>
                  <w:sz w:val="16"/>
                  <w:szCs w:val="16"/>
                </w:rPr>
                <w:t>0.059</w:t>
              </w:r>
            </w:ins>
          </w:p>
        </w:tc>
        <w:tc>
          <w:tcPr>
            <w:tcW w:w="453" w:type="dxa"/>
            <w:tcBorders>
              <w:left w:val="single" w:sz="4" w:space="0" w:color="auto"/>
            </w:tcBorders>
            <w:vAlign w:val="center"/>
          </w:tcPr>
          <w:p w14:paraId="57E98496" w14:textId="37EF2AAF" w:rsidR="00494D04" w:rsidRPr="007E0F91" w:rsidRDefault="00494D04" w:rsidP="00494D04">
            <w:pPr>
              <w:jc w:val="center"/>
              <w:rPr>
                <w:ins w:id="24223" w:author="Στάθης Καπ" w:date="2023-03-09T06:37:00Z"/>
                <w:sz w:val="16"/>
                <w:szCs w:val="16"/>
              </w:rPr>
            </w:pPr>
            <w:ins w:id="24224" w:author="Στάθης Καπ" w:date="2023-03-09T07:14:00Z">
              <w:r>
                <w:rPr>
                  <w:rFonts w:ascii="Calibri" w:hAnsi="Calibri" w:cs="Calibri"/>
                  <w:color w:val="000000"/>
                  <w:sz w:val="16"/>
                  <w:szCs w:val="16"/>
                </w:rPr>
                <w:t>1458</w:t>
              </w:r>
            </w:ins>
          </w:p>
        </w:tc>
        <w:tc>
          <w:tcPr>
            <w:tcW w:w="454" w:type="dxa"/>
            <w:vAlign w:val="center"/>
          </w:tcPr>
          <w:p w14:paraId="34905DD6" w14:textId="183B1190" w:rsidR="00494D04" w:rsidRPr="007E0F91" w:rsidRDefault="00494D04" w:rsidP="00494D04">
            <w:pPr>
              <w:jc w:val="center"/>
              <w:rPr>
                <w:ins w:id="24225" w:author="Στάθης Καπ" w:date="2023-03-09T06:37:00Z"/>
                <w:sz w:val="16"/>
                <w:szCs w:val="16"/>
              </w:rPr>
            </w:pPr>
            <w:ins w:id="24226" w:author="Στάθης Καπ" w:date="2023-03-09T07:14:00Z">
              <w:r>
                <w:rPr>
                  <w:rFonts w:ascii="Calibri" w:hAnsi="Calibri" w:cs="Calibri"/>
                  <w:color w:val="000000"/>
                  <w:sz w:val="16"/>
                  <w:szCs w:val="16"/>
                </w:rPr>
                <w:t>0</w:t>
              </w:r>
            </w:ins>
          </w:p>
        </w:tc>
        <w:tc>
          <w:tcPr>
            <w:tcW w:w="454" w:type="dxa"/>
            <w:vAlign w:val="center"/>
          </w:tcPr>
          <w:p w14:paraId="216CB170" w14:textId="5DFF3C16" w:rsidR="00494D04" w:rsidRPr="007E0F91" w:rsidRDefault="00494D04" w:rsidP="00494D04">
            <w:pPr>
              <w:jc w:val="center"/>
              <w:rPr>
                <w:ins w:id="24227" w:author="Στάθης Καπ" w:date="2023-03-09T06:37:00Z"/>
                <w:sz w:val="16"/>
                <w:szCs w:val="16"/>
              </w:rPr>
            </w:pPr>
            <w:ins w:id="24228" w:author="Στάθης Καπ" w:date="2023-03-09T07:14:00Z">
              <w:r>
                <w:rPr>
                  <w:rFonts w:ascii="Calibri" w:hAnsi="Calibri" w:cs="Calibri"/>
                  <w:color w:val="000000"/>
                  <w:sz w:val="16"/>
                  <w:szCs w:val="16"/>
                </w:rPr>
                <w:t>0.097</w:t>
              </w:r>
            </w:ins>
          </w:p>
        </w:tc>
        <w:tc>
          <w:tcPr>
            <w:tcW w:w="457" w:type="dxa"/>
            <w:tcBorders>
              <w:right w:val="single" w:sz="4" w:space="0" w:color="auto"/>
            </w:tcBorders>
            <w:vAlign w:val="center"/>
          </w:tcPr>
          <w:p w14:paraId="61DFCF3B" w14:textId="23B1125A" w:rsidR="00494D04" w:rsidRPr="007E0F91" w:rsidRDefault="00494D04" w:rsidP="00494D04">
            <w:pPr>
              <w:jc w:val="center"/>
              <w:rPr>
                <w:ins w:id="24229" w:author="Στάθης Καπ" w:date="2023-03-09T06:37:00Z"/>
                <w:sz w:val="16"/>
                <w:szCs w:val="16"/>
              </w:rPr>
            </w:pPr>
            <w:ins w:id="24230" w:author="Στάθης Καπ" w:date="2023-03-09T07:14:00Z">
              <w:r>
                <w:rPr>
                  <w:rFonts w:ascii="Calibri" w:hAnsi="Calibri" w:cs="Calibri"/>
                  <w:color w:val="000000"/>
                  <w:sz w:val="16"/>
                  <w:szCs w:val="16"/>
                </w:rPr>
                <w:t>-64.41</w:t>
              </w:r>
            </w:ins>
          </w:p>
        </w:tc>
        <w:tc>
          <w:tcPr>
            <w:tcW w:w="453" w:type="dxa"/>
            <w:tcBorders>
              <w:left w:val="single" w:sz="4" w:space="0" w:color="auto"/>
            </w:tcBorders>
            <w:vAlign w:val="center"/>
          </w:tcPr>
          <w:p w14:paraId="621DF774" w14:textId="089732AA" w:rsidR="00494D04" w:rsidRPr="007E0F91" w:rsidRDefault="00494D04" w:rsidP="00494D04">
            <w:pPr>
              <w:jc w:val="center"/>
              <w:rPr>
                <w:ins w:id="24231" w:author="Στάθης Καπ" w:date="2023-03-09T06:37:00Z"/>
                <w:sz w:val="16"/>
                <w:szCs w:val="16"/>
              </w:rPr>
            </w:pPr>
            <w:ins w:id="24232" w:author="Στάθης Καπ" w:date="2023-03-09T07:14:00Z">
              <w:r>
                <w:rPr>
                  <w:rFonts w:ascii="Calibri" w:hAnsi="Calibri" w:cs="Calibri"/>
                  <w:color w:val="000000"/>
                  <w:sz w:val="16"/>
                  <w:szCs w:val="16"/>
                </w:rPr>
                <w:t>1458</w:t>
              </w:r>
            </w:ins>
          </w:p>
        </w:tc>
        <w:tc>
          <w:tcPr>
            <w:tcW w:w="454" w:type="dxa"/>
            <w:vAlign w:val="center"/>
          </w:tcPr>
          <w:p w14:paraId="32AB01FF" w14:textId="4EE38EBC" w:rsidR="00494D04" w:rsidRPr="007E0F91" w:rsidRDefault="00494D04" w:rsidP="00494D04">
            <w:pPr>
              <w:jc w:val="center"/>
              <w:rPr>
                <w:ins w:id="24233" w:author="Στάθης Καπ" w:date="2023-03-09T06:37:00Z"/>
                <w:sz w:val="16"/>
                <w:szCs w:val="16"/>
              </w:rPr>
            </w:pPr>
            <w:ins w:id="24234" w:author="Στάθης Καπ" w:date="2023-03-09T07:14:00Z">
              <w:r>
                <w:rPr>
                  <w:rFonts w:ascii="Calibri" w:hAnsi="Calibri" w:cs="Calibri"/>
                  <w:color w:val="000000"/>
                  <w:sz w:val="16"/>
                  <w:szCs w:val="16"/>
                </w:rPr>
                <w:t>0</w:t>
              </w:r>
            </w:ins>
          </w:p>
        </w:tc>
        <w:tc>
          <w:tcPr>
            <w:tcW w:w="454" w:type="dxa"/>
            <w:vAlign w:val="center"/>
          </w:tcPr>
          <w:p w14:paraId="657859D8" w14:textId="756E7914" w:rsidR="00494D04" w:rsidRPr="007E0F91" w:rsidRDefault="00494D04" w:rsidP="00494D04">
            <w:pPr>
              <w:jc w:val="center"/>
              <w:rPr>
                <w:ins w:id="24235" w:author="Στάθης Καπ" w:date="2023-03-09T06:37:00Z"/>
                <w:sz w:val="16"/>
                <w:szCs w:val="16"/>
              </w:rPr>
            </w:pPr>
            <w:ins w:id="24236" w:author="Στάθης Καπ" w:date="2023-03-09T07:14:00Z">
              <w:r>
                <w:rPr>
                  <w:rFonts w:ascii="Calibri" w:hAnsi="Calibri" w:cs="Calibri"/>
                  <w:color w:val="000000"/>
                  <w:sz w:val="16"/>
                  <w:szCs w:val="16"/>
                </w:rPr>
                <w:t>0.081</w:t>
              </w:r>
            </w:ins>
          </w:p>
        </w:tc>
        <w:tc>
          <w:tcPr>
            <w:tcW w:w="454" w:type="dxa"/>
            <w:tcBorders>
              <w:right w:val="single" w:sz="4" w:space="0" w:color="auto"/>
            </w:tcBorders>
            <w:vAlign w:val="center"/>
          </w:tcPr>
          <w:p w14:paraId="551B94E0" w14:textId="2A27E782" w:rsidR="00494D04" w:rsidRPr="007E0F91" w:rsidRDefault="00494D04" w:rsidP="00494D04">
            <w:pPr>
              <w:jc w:val="center"/>
              <w:rPr>
                <w:ins w:id="24237" w:author="Στάθης Καπ" w:date="2023-03-09T06:37:00Z"/>
                <w:sz w:val="16"/>
                <w:szCs w:val="16"/>
              </w:rPr>
            </w:pPr>
            <w:ins w:id="24238" w:author="Στάθης Καπ" w:date="2023-03-09T07:14:00Z">
              <w:r>
                <w:rPr>
                  <w:rFonts w:ascii="Calibri" w:hAnsi="Calibri" w:cs="Calibri"/>
                  <w:color w:val="000000"/>
                  <w:sz w:val="16"/>
                  <w:szCs w:val="16"/>
                </w:rPr>
                <w:t>-37.29</w:t>
              </w:r>
            </w:ins>
          </w:p>
        </w:tc>
        <w:tc>
          <w:tcPr>
            <w:tcW w:w="453" w:type="dxa"/>
            <w:tcBorders>
              <w:left w:val="single" w:sz="4" w:space="0" w:color="auto"/>
            </w:tcBorders>
            <w:vAlign w:val="center"/>
          </w:tcPr>
          <w:p w14:paraId="1E2B3450" w14:textId="26A847C0" w:rsidR="00494D04" w:rsidRPr="007E0F91" w:rsidRDefault="00494D04" w:rsidP="00494D04">
            <w:pPr>
              <w:jc w:val="center"/>
              <w:rPr>
                <w:ins w:id="24239" w:author="Στάθης Καπ" w:date="2023-03-09T06:37:00Z"/>
                <w:sz w:val="16"/>
                <w:szCs w:val="16"/>
              </w:rPr>
            </w:pPr>
            <w:ins w:id="24240" w:author="Στάθης Καπ" w:date="2023-03-09T07:14:00Z">
              <w:r>
                <w:rPr>
                  <w:rFonts w:ascii="Calibri" w:hAnsi="Calibri" w:cs="Calibri"/>
                  <w:color w:val="000000"/>
                  <w:sz w:val="16"/>
                  <w:szCs w:val="16"/>
                </w:rPr>
                <w:t>1458</w:t>
              </w:r>
            </w:ins>
          </w:p>
        </w:tc>
        <w:tc>
          <w:tcPr>
            <w:tcW w:w="454" w:type="dxa"/>
            <w:vAlign w:val="center"/>
          </w:tcPr>
          <w:p w14:paraId="7A8299DB" w14:textId="3536423D" w:rsidR="00494D04" w:rsidRPr="007E0F91" w:rsidRDefault="00494D04" w:rsidP="00494D04">
            <w:pPr>
              <w:jc w:val="center"/>
              <w:rPr>
                <w:ins w:id="24241" w:author="Στάθης Καπ" w:date="2023-03-09T06:37:00Z"/>
                <w:sz w:val="16"/>
                <w:szCs w:val="16"/>
              </w:rPr>
            </w:pPr>
            <w:ins w:id="24242" w:author="Στάθης Καπ" w:date="2023-03-09T07:14:00Z">
              <w:r>
                <w:rPr>
                  <w:rFonts w:ascii="Calibri" w:hAnsi="Calibri" w:cs="Calibri"/>
                  <w:color w:val="000000"/>
                  <w:sz w:val="16"/>
                  <w:szCs w:val="16"/>
                </w:rPr>
                <w:t>0</w:t>
              </w:r>
            </w:ins>
          </w:p>
        </w:tc>
        <w:tc>
          <w:tcPr>
            <w:tcW w:w="454" w:type="dxa"/>
            <w:vAlign w:val="center"/>
          </w:tcPr>
          <w:p w14:paraId="7F555A9E" w14:textId="467A130E" w:rsidR="00494D04" w:rsidRPr="007E0F91" w:rsidRDefault="00494D04" w:rsidP="00494D04">
            <w:pPr>
              <w:jc w:val="center"/>
              <w:rPr>
                <w:ins w:id="24243" w:author="Στάθης Καπ" w:date="2023-03-09T06:37:00Z"/>
                <w:sz w:val="16"/>
                <w:szCs w:val="16"/>
              </w:rPr>
            </w:pPr>
            <w:ins w:id="24244"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08826D8B" w14:textId="5439E803" w:rsidR="00494D04" w:rsidRPr="007E0F91" w:rsidRDefault="00494D04" w:rsidP="00494D04">
            <w:pPr>
              <w:jc w:val="center"/>
              <w:rPr>
                <w:ins w:id="24245" w:author="Στάθης Καπ" w:date="2023-03-09T06:37:00Z"/>
                <w:sz w:val="16"/>
                <w:szCs w:val="16"/>
              </w:rPr>
            </w:pPr>
            <w:ins w:id="24246" w:author="Στάθης Καπ" w:date="2023-03-09T07:14:00Z">
              <w:r>
                <w:rPr>
                  <w:rFonts w:ascii="Calibri" w:hAnsi="Calibri" w:cs="Calibri"/>
                  <w:color w:val="000000"/>
                  <w:sz w:val="16"/>
                  <w:szCs w:val="16"/>
                </w:rPr>
                <w:t>-84.75</w:t>
              </w:r>
            </w:ins>
          </w:p>
        </w:tc>
      </w:tr>
      <w:tr w:rsidR="00494D04" w14:paraId="6DA8AAB9" w14:textId="77777777" w:rsidTr="009861B1">
        <w:trPr>
          <w:trHeight w:val="170"/>
          <w:jc w:val="center"/>
          <w:ins w:id="2424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81E53" w14:textId="77777777" w:rsidR="00494D04" w:rsidRPr="007E0F91" w:rsidRDefault="00494D04" w:rsidP="00494D04">
            <w:pPr>
              <w:jc w:val="center"/>
              <w:rPr>
                <w:ins w:id="24248" w:author="Στάθης Καπ" w:date="2023-03-09T06:37:00Z"/>
                <w:sz w:val="16"/>
                <w:szCs w:val="16"/>
              </w:rPr>
            </w:pPr>
            <w:ins w:id="24249" w:author="Στάθης Καπ" w:date="2023-03-09T06:37:00Z">
              <w:r w:rsidRPr="009861B1">
                <w:rPr>
                  <w:rFonts w:ascii="Calibri" w:hAnsi="Calibri" w:cs="Calibri"/>
                  <w:color w:val="000000"/>
                  <w:sz w:val="16"/>
                  <w:szCs w:val="16"/>
                </w:rPr>
                <w:t>rc101</w:t>
              </w:r>
            </w:ins>
          </w:p>
        </w:tc>
        <w:tc>
          <w:tcPr>
            <w:tcW w:w="565" w:type="dxa"/>
            <w:tcBorders>
              <w:left w:val="single" w:sz="4" w:space="0" w:color="auto"/>
            </w:tcBorders>
            <w:vAlign w:val="center"/>
          </w:tcPr>
          <w:p w14:paraId="33101937" w14:textId="61AD6466" w:rsidR="00494D04" w:rsidRPr="007E0F91" w:rsidRDefault="00494D04" w:rsidP="00494D04">
            <w:pPr>
              <w:jc w:val="center"/>
              <w:rPr>
                <w:ins w:id="24250" w:author="Στάθης Καπ" w:date="2023-03-09T06:37:00Z"/>
                <w:sz w:val="16"/>
                <w:szCs w:val="16"/>
              </w:rPr>
            </w:pPr>
            <w:ins w:id="24251" w:author="Στάθης Καπ" w:date="2023-03-09T07:14:00Z">
              <w:r>
                <w:rPr>
                  <w:rFonts w:ascii="Calibri" w:hAnsi="Calibri" w:cs="Calibri"/>
                  <w:color w:val="000000"/>
                  <w:sz w:val="16"/>
                  <w:szCs w:val="16"/>
                </w:rPr>
                <w:t>811</w:t>
              </w:r>
            </w:ins>
          </w:p>
        </w:tc>
        <w:tc>
          <w:tcPr>
            <w:tcW w:w="679" w:type="dxa"/>
            <w:tcBorders>
              <w:right w:val="single" w:sz="4" w:space="0" w:color="auto"/>
            </w:tcBorders>
            <w:vAlign w:val="center"/>
          </w:tcPr>
          <w:p w14:paraId="0BA41C44" w14:textId="747BBD8E" w:rsidR="00494D04" w:rsidRPr="007E0F91" w:rsidRDefault="00494D04" w:rsidP="00494D04">
            <w:pPr>
              <w:jc w:val="center"/>
              <w:rPr>
                <w:ins w:id="24252" w:author="Στάθης Καπ" w:date="2023-03-09T06:37:00Z"/>
                <w:sz w:val="16"/>
                <w:szCs w:val="16"/>
              </w:rPr>
            </w:pPr>
            <w:ins w:id="24253" w:author="Στάθης Καπ" w:date="2023-03-09T07:14:00Z">
              <w:r>
                <w:rPr>
                  <w:rFonts w:ascii="Calibri" w:hAnsi="Calibri" w:cs="Calibri"/>
                  <w:color w:val="000000"/>
                  <w:sz w:val="16"/>
                  <w:szCs w:val="16"/>
                </w:rPr>
                <w:t>794</w:t>
              </w:r>
            </w:ins>
          </w:p>
        </w:tc>
        <w:tc>
          <w:tcPr>
            <w:tcW w:w="453" w:type="dxa"/>
            <w:tcBorders>
              <w:left w:val="single" w:sz="4" w:space="0" w:color="auto"/>
            </w:tcBorders>
            <w:vAlign w:val="center"/>
          </w:tcPr>
          <w:p w14:paraId="31DD028B" w14:textId="5DE7FD94" w:rsidR="00494D04" w:rsidRPr="007E0F91" w:rsidRDefault="00494D04" w:rsidP="00494D04">
            <w:pPr>
              <w:jc w:val="center"/>
              <w:rPr>
                <w:ins w:id="24254" w:author="Στάθης Καπ" w:date="2023-03-09T06:37:00Z"/>
                <w:sz w:val="16"/>
                <w:szCs w:val="16"/>
              </w:rPr>
            </w:pPr>
            <w:ins w:id="24255" w:author="Στάθης Καπ" w:date="2023-03-09T07:14:00Z">
              <w:r>
                <w:rPr>
                  <w:rFonts w:ascii="Calibri" w:hAnsi="Calibri" w:cs="Calibri"/>
                  <w:color w:val="000000"/>
                  <w:sz w:val="16"/>
                  <w:szCs w:val="16"/>
                </w:rPr>
                <w:t>661</w:t>
              </w:r>
            </w:ins>
          </w:p>
        </w:tc>
        <w:tc>
          <w:tcPr>
            <w:tcW w:w="708" w:type="dxa"/>
            <w:vAlign w:val="center"/>
          </w:tcPr>
          <w:p w14:paraId="06B75DED" w14:textId="6D77603F" w:rsidR="00494D04" w:rsidRPr="007E0F91" w:rsidRDefault="00494D04" w:rsidP="00494D04">
            <w:pPr>
              <w:jc w:val="center"/>
              <w:rPr>
                <w:ins w:id="24256" w:author="Στάθης Καπ" w:date="2023-03-09T06:37:00Z"/>
                <w:sz w:val="16"/>
                <w:szCs w:val="16"/>
              </w:rPr>
            </w:pPr>
            <w:ins w:id="24257" w:author="Στάθης Καπ" w:date="2023-03-09T07:14:00Z">
              <w:r>
                <w:rPr>
                  <w:rFonts w:ascii="Calibri" w:hAnsi="Calibri" w:cs="Calibri"/>
                  <w:color w:val="000000"/>
                  <w:sz w:val="16"/>
                  <w:szCs w:val="16"/>
                </w:rPr>
                <w:t>18.5</w:t>
              </w:r>
            </w:ins>
          </w:p>
        </w:tc>
        <w:tc>
          <w:tcPr>
            <w:tcW w:w="652" w:type="dxa"/>
            <w:tcBorders>
              <w:right w:val="single" w:sz="4" w:space="0" w:color="auto"/>
            </w:tcBorders>
            <w:vAlign w:val="center"/>
          </w:tcPr>
          <w:p w14:paraId="439AEEE4" w14:textId="78E8AFEF" w:rsidR="00494D04" w:rsidRPr="007E0F91" w:rsidRDefault="00494D04" w:rsidP="00494D04">
            <w:pPr>
              <w:jc w:val="center"/>
              <w:rPr>
                <w:ins w:id="24258" w:author="Στάθης Καπ" w:date="2023-03-09T06:37:00Z"/>
                <w:sz w:val="16"/>
                <w:szCs w:val="16"/>
              </w:rPr>
            </w:pPr>
            <w:ins w:id="24259" w:author="Στάθης Καπ" w:date="2023-03-09T07:14:00Z">
              <w:r>
                <w:rPr>
                  <w:rFonts w:ascii="Calibri" w:hAnsi="Calibri" w:cs="Calibri"/>
                  <w:color w:val="000000"/>
                  <w:sz w:val="16"/>
                  <w:szCs w:val="16"/>
                </w:rPr>
                <w:t>0.47</w:t>
              </w:r>
            </w:ins>
          </w:p>
        </w:tc>
        <w:tc>
          <w:tcPr>
            <w:tcW w:w="453" w:type="dxa"/>
            <w:tcBorders>
              <w:left w:val="single" w:sz="4" w:space="0" w:color="auto"/>
            </w:tcBorders>
            <w:vAlign w:val="center"/>
          </w:tcPr>
          <w:p w14:paraId="29CB7799" w14:textId="01C2E8BE" w:rsidR="00494D04" w:rsidRPr="007E0F91" w:rsidRDefault="00494D04" w:rsidP="00494D04">
            <w:pPr>
              <w:jc w:val="center"/>
              <w:rPr>
                <w:ins w:id="24260" w:author="Στάθης Καπ" w:date="2023-03-09T06:37:00Z"/>
                <w:sz w:val="16"/>
                <w:szCs w:val="16"/>
              </w:rPr>
            </w:pPr>
            <w:ins w:id="24261" w:author="Στάθης Καπ" w:date="2023-03-09T07:14:00Z">
              <w:r>
                <w:rPr>
                  <w:rFonts w:ascii="Calibri" w:hAnsi="Calibri" w:cs="Calibri"/>
                  <w:color w:val="000000"/>
                  <w:sz w:val="16"/>
                  <w:szCs w:val="16"/>
                </w:rPr>
                <w:t>675</w:t>
              </w:r>
            </w:ins>
          </w:p>
        </w:tc>
        <w:tc>
          <w:tcPr>
            <w:tcW w:w="454" w:type="dxa"/>
            <w:vAlign w:val="center"/>
          </w:tcPr>
          <w:p w14:paraId="7DB7E918" w14:textId="748E4870" w:rsidR="00494D04" w:rsidRPr="007E0F91" w:rsidRDefault="00494D04" w:rsidP="00494D04">
            <w:pPr>
              <w:jc w:val="center"/>
              <w:rPr>
                <w:ins w:id="24262" w:author="Στάθης Καπ" w:date="2023-03-09T06:37:00Z"/>
                <w:sz w:val="16"/>
                <w:szCs w:val="16"/>
              </w:rPr>
            </w:pPr>
            <w:ins w:id="24263" w:author="Στάθης Καπ" w:date="2023-03-09T07:14:00Z">
              <w:r>
                <w:rPr>
                  <w:rFonts w:ascii="Calibri" w:hAnsi="Calibri" w:cs="Calibri"/>
                  <w:color w:val="000000"/>
                  <w:sz w:val="16"/>
                  <w:szCs w:val="16"/>
                </w:rPr>
                <w:t>-2.12</w:t>
              </w:r>
            </w:ins>
          </w:p>
        </w:tc>
        <w:tc>
          <w:tcPr>
            <w:tcW w:w="454" w:type="dxa"/>
            <w:vAlign w:val="center"/>
          </w:tcPr>
          <w:p w14:paraId="1376269F" w14:textId="2852A3C8" w:rsidR="00494D04" w:rsidRPr="007E0F91" w:rsidRDefault="00494D04" w:rsidP="00494D04">
            <w:pPr>
              <w:jc w:val="center"/>
              <w:rPr>
                <w:ins w:id="24264" w:author="Στάθης Καπ" w:date="2023-03-09T06:37:00Z"/>
                <w:sz w:val="16"/>
                <w:szCs w:val="16"/>
              </w:rPr>
            </w:pPr>
            <w:ins w:id="24265"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36B460A1" w14:textId="05620454" w:rsidR="00494D04" w:rsidRPr="007E0F91" w:rsidRDefault="00494D04" w:rsidP="00494D04">
            <w:pPr>
              <w:jc w:val="center"/>
              <w:rPr>
                <w:ins w:id="24266" w:author="Στάθης Καπ" w:date="2023-03-09T06:37:00Z"/>
                <w:sz w:val="16"/>
                <w:szCs w:val="16"/>
              </w:rPr>
            </w:pPr>
            <w:ins w:id="24267" w:author="Στάθης Καπ" w:date="2023-03-09T07:14:00Z">
              <w:r>
                <w:rPr>
                  <w:rFonts w:ascii="Calibri" w:hAnsi="Calibri" w:cs="Calibri"/>
                  <w:color w:val="000000"/>
                  <w:sz w:val="16"/>
                  <w:szCs w:val="16"/>
                </w:rPr>
                <w:t>31.28</w:t>
              </w:r>
            </w:ins>
          </w:p>
        </w:tc>
        <w:tc>
          <w:tcPr>
            <w:tcW w:w="453" w:type="dxa"/>
            <w:tcBorders>
              <w:left w:val="single" w:sz="4" w:space="0" w:color="auto"/>
            </w:tcBorders>
            <w:vAlign w:val="center"/>
          </w:tcPr>
          <w:p w14:paraId="40EBC32D" w14:textId="48973A22" w:rsidR="00494D04" w:rsidRPr="007E0F91" w:rsidRDefault="00494D04" w:rsidP="00494D04">
            <w:pPr>
              <w:jc w:val="center"/>
              <w:rPr>
                <w:ins w:id="24268" w:author="Στάθης Καπ" w:date="2023-03-09T06:37:00Z"/>
                <w:sz w:val="16"/>
                <w:szCs w:val="16"/>
              </w:rPr>
            </w:pPr>
            <w:ins w:id="24269" w:author="Στάθης Καπ" w:date="2023-03-09T07:14:00Z">
              <w:r>
                <w:rPr>
                  <w:rFonts w:ascii="Calibri" w:hAnsi="Calibri" w:cs="Calibri"/>
                  <w:color w:val="000000"/>
                  <w:sz w:val="16"/>
                  <w:szCs w:val="16"/>
                </w:rPr>
                <w:t>618</w:t>
              </w:r>
            </w:ins>
          </w:p>
        </w:tc>
        <w:tc>
          <w:tcPr>
            <w:tcW w:w="454" w:type="dxa"/>
            <w:vAlign w:val="center"/>
          </w:tcPr>
          <w:p w14:paraId="2FAB6227" w14:textId="05361BED" w:rsidR="00494D04" w:rsidRPr="007E0F91" w:rsidRDefault="00494D04" w:rsidP="00494D04">
            <w:pPr>
              <w:jc w:val="center"/>
              <w:rPr>
                <w:ins w:id="24270" w:author="Στάθης Καπ" w:date="2023-03-09T06:37:00Z"/>
                <w:sz w:val="16"/>
                <w:szCs w:val="16"/>
              </w:rPr>
            </w:pPr>
            <w:ins w:id="24271" w:author="Στάθης Καπ" w:date="2023-03-09T07:14:00Z">
              <w:r>
                <w:rPr>
                  <w:rFonts w:ascii="Calibri" w:hAnsi="Calibri" w:cs="Calibri"/>
                  <w:color w:val="000000"/>
                  <w:sz w:val="16"/>
                  <w:szCs w:val="16"/>
                </w:rPr>
                <w:t>6.51</w:t>
              </w:r>
            </w:ins>
          </w:p>
        </w:tc>
        <w:tc>
          <w:tcPr>
            <w:tcW w:w="454" w:type="dxa"/>
            <w:vAlign w:val="center"/>
          </w:tcPr>
          <w:p w14:paraId="5CE12C9C" w14:textId="50861ABB" w:rsidR="00494D04" w:rsidRPr="007E0F91" w:rsidRDefault="00494D04" w:rsidP="00494D04">
            <w:pPr>
              <w:jc w:val="center"/>
              <w:rPr>
                <w:ins w:id="24272" w:author="Στάθης Καπ" w:date="2023-03-09T06:37:00Z"/>
                <w:sz w:val="16"/>
                <w:szCs w:val="16"/>
              </w:rPr>
            </w:pPr>
            <w:ins w:id="24273" w:author="Στάθης Καπ" w:date="2023-03-09T07:14:00Z">
              <w:r>
                <w:rPr>
                  <w:rFonts w:ascii="Calibri" w:hAnsi="Calibri" w:cs="Calibri"/>
                  <w:color w:val="000000"/>
                  <w:sz w:val="16"/>
                  <w:szCs w:val="16"/>
                </w:rPr>
                <w:t>0.305</w:t>
              </w:r>
            </w:ins>
          </w:p>
        </w:tc>
        <w:tc>
          <w:tcPr>
            <w:tcW w:w="454" w:type="dxa"/>
            <w:tcBorders>
              <w:right w:val="single" w:sz="4" w:space="0" w:color="auto"/>
            </w:tcBorders>
            <w:vAlign w:val="center"/>
          </w:tcPr>
          <w:p w14:paraId="45795096" w14:textId="43BC5DE9" w:rsidR="00494D04" w:rsidRPr="007E0F91" w:rsidRDefault="00494D04" w:rsidP="00494D04">
            <w:pPr>
              <w:jc w:val="center"/>
              <w:rPr>
                <w:ins w:id="24274" w:author="Στάθης Καπ" w:date="2023-03-09T06:37:00Z"/>
                <w:sz w:val="16"/>
                <w:szCs w:val="16"/>
              </w:rPr>
            </w:pPr>
            <w:ins w:id="24275" w:author="Στάθης Καπ" w:date="2023-03-09T07:14:00Z">
              <w:r>
                <w:rPr>
                  <w:rFonts w:ascii="Calibri" w:hAnsi="Calibri" w:cs="Calibri"/>
                  <w:color w:val="000000"/>
                  <w:sz w:val="16"/>
                  <w:szCs w:val="16"/>
                </w:rPr>
                <w:t>35.11</w:t>
              </w:r>
            </w:ins>
          </w:p>
        </w:tc>
        <w:tc>
          <w:tcPr>
            <w:tcW w:w="453" w:type="dxa"/>
            <w:tcBorders>
              <w:left w:val="single" w:sz="4" w:space="0" w:color="auto"/>
            </w:tcBorders>
            <w:vAlign w:val="center"/>
          </w:tcPr>
          <w:p w14:paraId="5A156441" w14:textId="3658F1A0" w:rsidR="00494D04" w:rsidRPr="007E0F91" w:rsidRDefault="00494D04" w:rsidP="00494D04">
            <w:pPr>
              <w:jc w:val="center"/>
              <w:rPr>
                <w:ins w:id="24276" w:author="Στάθης Καπ" w:date="2023-03-09T06:37:00Z"/>
                <w:sz w:val="16"/>
                <w:szCs w:val="16"/>
              </w:rPr>
            </w:pPr>
            <w:ins w:id="24277" w:author="Στάθης Καπ" w:date="2023-03-09T07:14:00Z">
              <w:r>
                <w:rPr>
                  <w:rFonts w:ascii="Calibri" w:hAnsi="Calibri" w:cs="Calibri"/>
                  <w:color w:val="000000"/>
                  <w:sz w:val="16"/>
                  <w:szCs w:val="16"/>
                </w:rPr>
                <w:t>605</w:t>
              </w:r>
            </w:ins>
          </w:p>
        </w:tc>
        <w:tc>
          <w:tcPr>
            <w:tcW w:w="454" w:type="dxa"/>
            <w:vAlign w:val="center"/>
          </w:tcPr>
          <w:p w14:paraId="01B402AF" w14:textId="0F820520" w:rsidR="00494D04" w:rsidRPr="007E0F91" w:rsidRDefault="00494D04" w:rsidP="00494D04">
            <w:pPr>
              <w:jc w:val="center"/>
              <w:rPr>
                <w:ins w:id="24278" w:author="Στάθης Καπ" w:date="2023-03-09T06:37:00Z"/>
                <w:sz w:val="16"/>
                <w:szCs w:val="16"/>
              </w:rPr>
            </w:pPr>
            <w:ins w:id="24279" w:author="Στάθης Καπ" w:date="2023-03-09T07:14:00Z">
              <w:r>
                <w:rPr>
                  <w:rFonts w:ascii="Calibri" w:hAnsi="Calibri" w:cs="Calibri"/>
                  <w:color w:val="000000"/>
                  <w:sz w:val="16"/>
                  <w:szCs w:val="16"/>
                </w:rPr>
                <w:t>8.47</w:t>
              </w:r>
            </w:ins>
          </w:p>
        </w:tc>
        <w:tc>
          <w:tcPr>
            <w:tcW w:w="454" w:type="dxa"/>
            <w:vAlign w:val="center"/>
          </w:tcPr>
          <w:p w14:paraId="71D7AAB8" w14:textId="72A77D9A" w:rsidR="00494D04" w:rsidRPr="007E0F91" w:rsidRDefault="00494D04" w:rsidP="00494D04">
            <w:pPr>
              <w:jc w:val="center"/>
              <w:rPr>
                <w:ins w:id="24280" w:author="Στάθης Καπ" w:date="2023-03-09T06:37:00Z"/>
                <w:sz w:val="16"/>
                <w:szCs w:val="16"/>
              </w:rPr>
            </w:pPr>
            <w:ins w:id="24281" w:author="Στάθης Καπ" w:date="2023-03-09T07:14:00Z">
              <w:r>
                <w:rPr>
                  <w:rFonts w:ascii="Calibri" w:hAnsi="Calibri" w:cs="Calibri"/>
                  <w:color w:val="000000"/>
                  <w:sz w:val="16"/>
                  <w:szCs w:val="16"/>
                </w:rPr>
                <w:t>0.318</w:t>
              </w:r>
            </w:ins>
          </w:p>
        </w:tc>
        <w:tc>
          <w:tcPr>
            <w:tcW w:w="461" w:type="dxa"/>
            <w:tcBorders>
              <w:right w:val="single" w:sz="4" w:space="0" w:color="auto"/>
            </w:tcBorders>
            <w:vAlign w:val="center"/>
          </w:tcPr>
          <w:p w14:paraId="79BD490F" w14:textId="1E8A6A31" w:rsidR="00494D04" w:rsidRPr="007E0F91" w:rsidRDefault="00494D04" w:rsidP="00494D04">
            <w:pPr>
              <w:jc w:val="center"/>
              <w:rPr>
                <w:ins w:id="24282" w:author="Στάθης Καπ" w:date="2023-03-09T06:37:00Z"/>
                <w:sz w:val="16"/>
                <w:szCs w:val="16"/>
              </w:rPr>
            </w:pPr>
            <w:ins w:id="24283" w:author="Στάθης Καπ" w:date="2023-03-09T07:14:00Z">
              <w:r>
                <w:rPr>
                  <w:rFonts w:ascii="Calibri" w:hAnsi="Calibri" w:cs="Calibri"/>
                  <w:color w:val="000000"/>
                  <w:sz w:val="16"/>
                  <w:szCs w:val="16"/>
                </w:rPr>
                <w:t>32.34</w:t>
              </w:r>
            </w:ins>
          </w:p>
        </w:tc>
      </w:tr>
      <w:tr w:rsidR="00494D04" w14:paraId="4A05D739" w14:textId="77777777" w:rsidTr="009861B1">
        <w:trPr>
          <w:trHeight w:val="170"/>
          <w:jc w:val="center"/>
          <w:ins w:id="2428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AA7929" w14:textId="77777777" w:rsidR="00494D04" w:rsidRPr="007E0F91" w:rsidRDefault="00494D04" w:rsidP="00494D04">
            <w:pPr>
              <w:jc w:val="center"/>
              <w:rPr>
                <w:ins w:id="24285" w:author="Στάθης Καπ" w:date="2023-03-09T06:37:00Z"/>
                <w:sz w:val="16"/>
                <w:szCs w:val="16"/>
              </w:rPr>
            </w:pPr>
            <w:ins w:id="24286" w:author="Στάθης Καπ" w:date="2023-03-09T06:37:00Z">
              <w:r w:rsidRPr="009861B1">
                <w:rPr>
                  <w:rFonts w:ascii="Calibri" w:hAnsi="Calibri" w:cs="Calibri"/>
                  <w:color w:val="000000"/>
                  <w:sz w:val="16"/>
                  <w:szCs w:val="16"/>
                </w:rPr>
                <w:t>rc102</w:t>
              </w:r>
            </w:ins>
          </w:p>
        </w:tc>
        <w:tc>
          <w:tcPr>
            <w:tcW w:w="565" w:type="dxa"/>
            <w:tcBorders>
              <w:left w:val="single" w:sz="4" w:space="0" w:color="auto"/>
            </w:tcBorders>
            <w:vAlign w:val="center"/>
          </w:tcPr>
          <w:p w14:paraId="78F700C5" w14:textId="30BEF71D" w:rsidR="00494D04" w:rsidRPr="007E0F91" w:rsidRDefault="00494D04" w:rsidP="00494D04">
            <w:pPr>
              <w:jc w:val="center"/>
              <w:rPr>
                <w:ins w:id="24287" w:author="Στάθης Καπ" w:date="2023-03-09T06:37:00Z"/>
                <w:sz w:val="16"/>
                <w:szCs w:val="16"/>
              </w:rPr>
            </w:pPr>
            <w:ins w:id="24288"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36E56E8B" w14:textId="09228CC6" w:rsidR="00494D04" w:rsidRPr="007E0F91" w:rsidRDefault="00494D04" w:rsidP="00494D04">
            <w:pPr>
              <w:jc w:val="center"/>
              <w:rPr>
                <w:ins w:id="24289" w:author="Στάθης Καπ" w:date="2023-03-09T06:37:00Z"/>
                <w:sz w:val="16"/>
                <w:szCs w:val="16"/>
              </w:rPr>
            </w:pPr>
            <w:ins w:id="24290" w:author="Στάθης Καπ" w:date="2023-03-09T07:14:00Z">
              <w:r>
                <w:rPr>
                  <w:rFonts w:ascii="Calibri" w:hAnsi="Calibri" w:cs="Calibri"/>
                  <w:color w:val="000000"/>
                  <w:sz w:val="16"/>
                  <w:szCs w:val="16"/>
                </w:rPr>
                <w:t>881</w:t>
              </w:r>
            </w:ins>
          </w:p>
        </w:tc>
        <w:tc>
          <w:tcPr>
            <w:tcW w:w="453" w:type="dxa"/>
            <w:tcBorders>
              <w:left w:val="single" w:sz="4" w:space="0" w:color="auto"/>
            </w:tcBorders>
            <w:vAlign w:val="center"/>
          </w:tcPr>
          <w:p w14:paraId="1ACE9068" w14:textId="6710BFB1" w:rsidR="00494D04" w:rsidRPr="007E0F91" w:rsidRDefault="00494D04" w:rsidP="00494D04">
            <w:pPr>
              <w:jc w:val="center"/>
              <w:rPr>
                <w:ins w:id="24291" w:author="Στάθης Καπ" w:date="2023-03-09T06:37:00Z"/>
                <w:sz w:val="16"/>
                <w:szCs w:val="16"/>
              </w:rPr>
            </w:pPr>
            <w:ins w:id="24292" w:author="Στάθης Καπ" w:date="2023-03-09T07:14:00Z">
              <w:r>
                <w:rPr>
                  <w:rFonts w:ascii="Calibri" w:hAnsi="Calibri" w:cs="Calibri"/>
                  <w:color w:val="000000"/>
                  <w:sz w:val="16"/>
                  <w:szCs w:val="16"/>
                </w:rPr>
                <w:t>784</w:t>
              </w:r>
            </w:ins>
          </w:p>
        </w:tc>
        <w:tc>
          <w:tcPr>
            <w:tcW w:w="708" w:type="dxa"/>
            <w:vAlign w:val="center"/>
          </w:tcPr>
          <w:p w14:paraId="0186AB52" w14:textId="1B41C852" w:rsidR="00494D04" w:rsidRPr="007E0F91" w:rsidRDefault="00494D04" w:rsidP="00494D04">
            <w:pPr>
              <w:jc w:val="center"/>
              <w:rPr>
                <w:ins w:id="24293" w:author="Στάθης Καπ" w:date="2023-03-09T06:37:00Z"/>
                <w:sz w:val="16"/>
                <w:szCs w:val="16"/>
              </w:rPr>
            </w:pPr>
            <w:ins w:id="24294" w:author="Στάθης Καπ" w:date="2023-03-09T07:14:00Z">
              <w:r>
                <w:rPr>
                  <w:rFonts w:ascii="Calibri" w:hAnsi="Calibri" w:cs="Calibri"/>
                  <w:color w:val="000000"/>
                  <w:sz w:val="16"/>
                  <w:szCs w:val="16"/>
                </w:rPr>
                <w:t>13.75</w:t>
              </w:r>
            </w:ins>
          </w:p>
        </w:tc>
        <w:tc>
          <w:tcPr>
            <w:tcW w:w="652" w:type="dxa"/>
            <w:tcBorders>
              <w:right w:val="single" w:sz="4" w:space="0" w:color="auto"/>
            </w:tcBorders>
            <w:vAlign w:val="center"/>
          </w:tcPr>
          <w:p w14:paraId="26670B7C" w14:textId="5AC453D1" w:rsidR="00494D04" w:rsidRPr="007E0F91" w:rsidRDefault="00494D04" w:rsidP="00494D04">
            <w:pPr>
              <w:jc w:val="center"/>
              <w:rPr>
                <w:ins w:id="24295" w:author="Στάθης Καπ" w:date="2023-03-09T06:37:00Z"/>
                <w:sz w:val="16"/>
                <w:szCs w:val="16"/>
              </w:rPr>
            </w:pPr>
            <w:ins w:id="24296" w:author="Στάθης Καπ" w:date="2023-03-09T07:14:00Z">
              <w:r>
                <w:rPr>
                  <w:rFonts w:ascii="Calibri" w:hAnsi="Calibri" w:cs="Calibri"/>
                  <w:color w:val="000000"/>
                  <w:sz w:val="16"/>
                  <w:szCs w:val="16"/>
                </w:rPr>
                <w:t>0.53</w:t>
              </w:r>
            </w:ins>
          </w:p>
        </w:tc>
        <w:tc>
          <w:tcPr>
            <w:tcW w:w="453" w:type="dxa"/>
            <w:tcBorders>
              <w:left w:val="single" w:sz="4" w:space="0" w:color="auto"/>
            </w:tcBorders>
            <w:vAlign w:val="center"/>
          </w:tcPr>
          <w:p w14:paraId="5A304B58" w14:textId="2F7C0768" w:rsidR="00494D04" w:rsidRPr="007E0F91" w:rsidRDefault="00494D04" w:rsidP="00494D04">
            <w:pPr>
              <w:jc w:val="center"/>
              <w:rPr>
                <w:ins w:id="24297" w:author="Στάθης Καπ" w:date="2023-03-09T06:37:00Z"/>
                <w:sz w:val="16"/>
                <w:szCs w:val="16"/>
              </w:rPr>
            </w:pPr>
            <w:ins w:id="24298" w:author="Στάθης Καπ" w:date="2023-03-09T07:14:00Z">
              <w:r>
                <w:rPr>
                  <w:rFonts w:ascii="Calibri" w:hAnsi="Calibri" w:cs="Calibri"/>
                  <w:color w:val="000000"/>
                  <w:sz w:val="16"/>
                  <w:szCs w:val="16"/>
                </w:rPr>
                <w:t>731</w:t>
              </w:r>
            </w:ins>
          </w:p>
        </w:tc>
        <w:tc>
          <w:tcPr>
            <w:tcW w:w="454" w:type="dxa"/>
            <w:vAlign w:val="center"/>
          </w:tcPr>
          <w:p w14:paraId="09C75643" w14:textId="3B18AA21" w:rsidR="00494D04" w:rsidRPr="007E0F91" w:rsidRDefault="00494D04" w:rsidP="00494D04">
            <w:pPr>
              <w:jc w:val="center"/>
              <w:rPr>
                <w:ins w:id="24299" w:author="Στάθης Καπ" w:date="2023-03-09T06:37:00Z"/>
                <w:sz w:val="16"/>
                <w:szCs w:val="16"/>
              </w:rPr>
            </w:pPr>
            <w:ins w:id="24300" w:author="Στάθης Καπ" w:date="2023-03-09T07:14:00Z">
              <w:r>
                <w:rPr>
                  <w:rFonts w:ascii="Calibri" w:hAnsi="Calibri" w:cs="Calibri"/>
                  <w:color w:val="000000"/>
                  <w:sz w:val="16"/>
                  <w:szCs w:val="16"/>
                </w:rPr>
                <w:t>6.76</w:t>
              </w:r>
            </w:ins>
          </w:p>
        </w:tc>
        <w:tc>
          <w:tcPr>
            <w:tcW w:w="454" w:type="dxa"/>
            <w:vAlign w:val="center"/>
          </w:tcPr>
          <w:p w14:paraId="3F44F7B2" w14:textId="0734893A" w:rsidR="00494D04" w:rsidRPr="007E0F91" w:rsidRDefault="00494D04" w:rsidP="00494D04">
            <w:pPr>
              <w:jc w:val="center"/>
              <w:rPr>
                <w:ins w:id="24301" w:author="Στάθης Καπ" w:date="2023-03-09T06:37:00Z"/>
                <w:sz w:val="16"/>
                <w:szCs w:val="16"/>
              </w:rPr>
            </w:pPr>
            <w:ins w:id="24302" w:author="Στάθης Καπ" w:date="2023-03-09T07:14:00Z">
              <w:r>
                <w:rPr>
                  <w:rFonts w:ascii="Calibri" w:hAnsi="Calibri" w:cs="Calibri"/>
                  <w:color w:val="000000"/>
                  <w:sz w:val="16"/>
                  <w:szCs w:val="16"/>
                </w:rPr>
                <w:t>0.325</w:t>
              </w:r>
            </w:ins>
          </w:p>
        </w:tc>
        <w:tc>
          <w:tcPr>
            <w:tcW w:w="457" w:type="dxa"/>
            <w:tcBorders>
              <w:right w:val="single" w:sz="4" w:space="0" w:color="auto"/>
            </w:tcBorders>
            <w:vAlign w:val="center"/>
          </w:tcPr>
          <w:p w14:paraId="53DF39B6" w14:textId="05811ADD" w:rsidR="00494D04" w:rsidRPr="007E0F91" w:rsidRDefault="00494D04" w:rsidP="00494D04">
            <w:pPr>
              <w:jc w:val="center"/>
              <w:rPr>
                <w:ins w:id="24303" w:author="Στάθης Καπ" w:date="2023-03-09T06:37:00Z"/>
                <w:sz w:val="16"/>
                <w:szCs w:val="16"/>
              </w:rPr>
            </w:pPr>
            <w:ins w:id="24304" w:author="Στάθης Καπ" w:date="2023-03-09T07:14:00Z">
              <w:r>
                <w:rPr>
                  <w:rFonts w:ascii="Calibri" w:hAnsi="Calibri" w:cs="Calibri"/>
                  <w:color w:val="000000"/>
                  <w:sz w:val="16"/>
                  <w:szCs w:val="16"/>
                </w:rPr>
                <w:t>38.68</w:t>
              </w:r>
            </w:ins>
          </w:p>
        </w:tc>
        <w:tc>
          <w:tcPr>
            <w:tcW w:w="453" w:type="dxa"/>
            <w:tcBorders>
              <w:left w:val="single" w:sz="4" w:space="0" w:color="auto"/>
            </w:tcBorders>
            <w:vAlign w:val="center"/>
          </w:tcPr>
          <w:p w14:paraId="35B5D0FC" w14:textId="5175753A" w:rsidR="00494D04" w:rsidRPr="007E0F91" w:rsidRDefault="00494D04" w:rsidP="00494D04">
            <w:pPr>
              <w:jc w:val="center"/>
              <w:rPr>
                <w:ins w:id="24305" w:author="Στάθης Καπ" w:date="2023-03-09T06:37:00Z"/>
                <w:sz w:val="16"/>
                <w:szCs w:val="16"/>
              </w:rPr>
            </w:pPr>
            <w:ins w:id="24306" w:author="Στάθης Καπ" w:date="2023-03-09T07:14:00Z">
              <w:r>
                <w:rPr>
                  <w:rFonts w:ascii="Calibri" w:hAnsi="Calibri" w:cs="Calibri"/>
                  <w:color w:val="000000"/>
                  <w:sz w:val="16"/>
                  <w:szCs w:val="16"/>
                </w:rPr>
                <w:t>692</w:t>
              </w:r>
            </w:ins>
          </w:p>
        </w:tc>
        <w:tc>
          <w:tcPr>
            <w:tcW w:w="454" w:type="dxa"/>
            <w:vAlign w:val="center"/>
          </w:tcPr>
          <w:p w14:paraId="1B1F3388" w14:textId="1AD9A9AD" w:rsidR="00494D04" w:rsidRPr="007E0F91" w:rsidRDefault="00494D04" w:rsidP="00494D04">
            <w:pPr>
              <w:jc w:val="center"/>
              <w:rPr>
                <w:ins w:id="24307" w:author="Στάθης Καπ" w:date="2023-03-09T06:37:00Z"/>
                <w:sz w:val="16"/>
                <w:szCs w:val="16"/>
              </w:rPr>
            </w:pPr>
            <w:ins w:id="24308" w:author="Στάθης Καπ" w:date="2023-03-09T07:14:00Z">
              <w:r>
                <w:rPr>
                  <w:rFonts w:ascii="Calibri" w:hAnsi="Calibri" w:cs="Calibri"/>
                  <w:color w:val="000000"/>
                  <w:sz w:val="16"/>
                  <w:szCs w:val="16"/>
                </w:rPr>
                <w:t>11.73</w:t>
              </w:r>
            </w:ins>
          </w:p>
        </w:tc>
        <w:tc>
          <w:tcPr>
            <w:tcW w:w="454" w:type="dxa"/>
            <w:vAlign w:val="center"/>
          </w:tcPr>
          <w:p w14:paraId="1708B609" w14:textId="110AB8A6" w:rsidR="00494D04" w:rsidRPr="007E0F91" w:rsidRDefault="00494D04" w:rsidP="00494D04">
            <w:pPr>
              <w:jc w:val="center"/>
              <w:rPr>
                <w:ins w:id="24309" w:author="Στάθης Καπ" w:date="2023-03-09T06:37:00Z"/>
                <w:sz w:val="16"/>
                <w:szCs w:val="16"/>
              </w:rPr>
            </w:pPr>
            <w:ins w:id="24310" w:author="Στάθης Καπ" w:date="2023-03-09T07:14:00Z">
              <w:r>
                <w:rPr>
                  <w:rFonts w:ascii="Calibri" w:hAnsi="Calibri" w:cs="Calibri"/>
                  <w:color w:val="000000"/>
                  <w:sz w:val="16"/>
                  <w:szCs w:val="16"/>
                </w:rPr>
                <w:t>0.349</w:t>
              </w:r>
            </w:ins>
          </w:p>
        </w:tc>
        <w:tc>
          <w:tcPr>
            <w:tcW w:w="454" w:type="dxa"/>
            <w:tcBorders>
              <w:right w:val="single" w:sz="4" w:space="0" w:color="auto"/>
            </w:tcBorders>
            <w:vAlign w:val="center"/>
          </w:tcPr>
          <w:p w14:paraId="443C31A4" w14:textId="635A64F6" w:rsidR="00494D04" w:rsidRPr="007E0F91" w:rsidRDefault="00494D04" w:rsidP="00494D04">
            <w:pPr>
              <w:jc w:val="center"/>
              <w:rPr>
                <w:ins w:id="24311" w:author="Στάθης Καπ" w:date="2023-03-09T06:37:00Z"/>
                <w:sz w:val="16"/>
                <w:szCs w:val="16"/>
              </w:rPr>
            </w:pPr>
            <w:ins w:id="24312" w:author="Στάθης Καπ" w:date="2023-03-09T07:14:00Z">
              <w:r>
                <w:rPr>
                  <w:rFonts w:ascii="Calibri" w:hAnsi="Calibri" w:cs="Calibri"/>
                  <w:color w:val="000000"/>
                  <w:sz w:val="16"/>
                  <w:szCs w:val="16"/>
                </w:rPr>
                <w:t>34.15</w:t>
              </w:r>
            </w:ins>
          </w:p>
        </w:tc>
        <w:tc>
          <w:tcPr>
            <w:tcW w:w="453" w:type="dxa"/>
            <w:tcBorders>
              <w:left w:val="single" w:sz="4" w:space="0" w:color="auto"/>
            </w:tcBorders>
            <w:vAlign w:val="center"/>
          </w:tcPr>
          <w:p w14:paraId="54492729" w14:textId="389630DB" w:rsidR="00494D04" w:rsidRPr="007E0F91" w:rsidRDefault="00494D04" w:rsidP="00494D04">
            <w:pPr>
              <w:jc w:val="center"/>
              <w:rPr>
                <w:ins w:id="24313" w:author="Στάθης Καπ" w:date="2023-03-09T06:37:00Z"/>
                <w:sz w:val="16"/>
                <w:szCs w:val="16"/>
              </w:rPr>
            </w:pPr>
            <w:ins w:id="24314" w:author="Στάθης Καπ" w:date="2023-03-09T07:14:00Z">
              <w:r>
                <w:rPr>
                  <w:rFonts w:ascii="Calibri" w:hAnsi="Calibri" w:cs="Calibri"/>
                  <w:color w:val="000000"/>
                  <w:sz w:val="16"/>
                  <w:szCs w:val="16"/>
                </w:rPr>
                <w:t>599</w:t>
              </w:r>
            </w:ins>
          </w:p>
        </w:tc>
        <w:tc>
          <w:tcPr>
            <w:tcW w:w="454" w:type="dxa"/>
            <w:vAlign w:val="center"/>
          </w:tcPr>
          <w:p w14:paraId="15702DC8" w14:textId="60573666" w:rsidR="00494D04" w:rsidRPr="007E0F91" w:rsidRDefault="00494D04" w:rsidP="00494D04">
            <w:pPr>
              <w:jc w:val="center"/>
              <w:rPr>
                <w:ins w:id="24315" w:author="Στάθης Καπ" w:date="2023-03-09T06:37:00Z"/>
                <w:sz w:val="16"/>
                <w:szCs w:val="16"/>
              </w:rPr>
            </w:pPr>
            <w:ins w:id="24316" w:author="Στάθης Καπ" w:date="2023-03-09T07:14:00Z">
              <w:r>
                <w:rPr>
                  <w:rFonts w:ascii="Calibri" w:hAnsi="Calibri" w:cs="Calibri"/>
                  <w:color w:val="000000"/>
                  <w:sz w:val="16"/>
                  <w:szCs w:val="16"/>
                </w:rPr>
                <w:t>23.6</w:t>
              </w:r>
            </w:ins>
          </w:p>
        </w:tc>
        <w:tc>
          <w:tcPr>
            <w:tcW w:w="454" w:type="dxa"/>
            <w:vAlign w:val="center"/>
          </w:tcPr>
          <w:p w14:paraId="0B991BFD" w14:textId="75C1C0B8" w:rsidR="00494D04" w:rsidRPr="007E0F91" w:rsidRDefault="00494D04" w:rsidP="00494D04">
            <w:pPr>
              <w:jc w:val="center"/>
              <w:rPr>
                <w:ins w:id="24317" w:author="Στάθης Καπ" w:date="2023-03-09T06:37:00Z"/>
                <w:sz w:val="16"/>
                <w:szCs w:val="16"/>
              </w:rPr>
            </w:pPr>
            <w:ins w:id="24318"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0BD37395" w14:textId="250B44D0" w:rsidR="00494D04" w:rsidRPr="007E0F91" w:rsidRDefault="00494D04" w:rsidP="00494D04">
            <w:pPr>
              <w:jc w:val="center"/>
              <w:rPr>
                <w:ins w:id="24319" w:author="Στάθης Καπ" w:date="2023-03-09T06:37:00Z"/>
                <w:sz w:val="16"/>
                <w:szCs w:val="16"/>
              </w:rPr>
            </w:pPr>
            <w:ins w:id="24320" w:author="Στάθης Καπ" w:date="2023-03-09T07:14:00Z">
              <w:r>
                <w:rPr>
                  <w:rFonts w:ascii="Calibri" w:hAnsi="Calibri" w:cs="Calibri"/>
                  <w:color w:val="000000"/>
                  <w:sz w:val="16"/>
                  <w:szCs w:val="16"/>
                </w:rPr>
                <w:t>13.96</w:t>
              </w:r>
            </w:ins>
          </w:p>
        </w:tc>
      </w:tr>
      <w:tr w:rsidR="00494D04" w14:paraId="199F2853" w14:textId="77777777" w:rsidTr="009861B1">
        <w:trPr>
          <w:trHeight w:val="170"/>
          <w:jc w:val="center"/>
          <w:ins w:id="2432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D1E731B" w14:textId="77777777" w:rsidR="00494D04" w:rsidRPr="007E0F91" w:rsidRDefault="00494D04" w:rsidP="00494D04">
            <w:pPr>
              <w:jc w:val="center"/>
              <w:rPr>
                <w:ins w:id="24322" w:author="Στάθης Καπ" w:date="2023-03-09T06:37:00Z"/>
                <w:sz w:val="16"/>
                <w:szCs w:val="16"/>
              </w:rPr>
            </w:pPr>
            <w:ins w:id="24323" w:author="Στάθης Καπ" w:date="2023-03-09T06:37:00Z">
              <w:r w:rsidRPr="009861B1">
                <w:rPr>
                  <w:rFonts w:ascii="Calibri" w:hAnsi="Calibri" w:cs="Calibri"/>
                  <w:color w:val="000000"/>
                  <w:sz w:val="16"/>
                  <w:szCs w:val="16"/>
                </w:rPr>
                <w:t>rc103</w:t>
              </w:r>
            </w:ins>
          </w:p>
        </w:tc>
        <w:tc>
          <w:tcPr>
            <w:tcW w:w="565" w:type="dxa"/>
            <w:tcBorders>
              <w:left w:val="single" w:sz="4" w:space="0" w:color="auto"/>
            </w:tcBorders>
            <w:vAlign w:val="center"/>
          </w:tcPr>
          <w:p w14:paraId="7432C4FF" w14:textId="21BCE5F1" w:rsidR="00494D04" w:rsidRPr="007E0F91" w:rsidRDefault="00494D04" w:rsidP="00494D04">
            <w:pPr>
              <w:jc w:val="center"/>
              <w:rPr>
                <w:ins w:id="24324" w:author="Στάθης Καπ" w:date="2023-03-09T06:37:00Z"/>
                <w:sz w:val="16"/>
                <w:szCs w:val="16"/>
              </w:rPr>
            </w:pPr>
            <w:ins w:id="24325"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5ABC63F2" w14:textId="0C696797" w:rsidR="00494D04" w:rsidRPr="007E0F91" w:rsidRDefault="00494D04" w:rsidP="00494D04">
            <w:pPr>
              <w:jc w:val="center"/>
              <w:rPr>
                <w:ins w:id="24326" w:author="Στάθης Καπ" w:date="2023-03-09T06:37:00Z"/>
                <w:sz w:val="16"/>
                <w:szCs w:val="16"/>
              </w:rPr>
            </w:pPr>
            <w:ins w:id="24327" w:author="Στάθης Καπ" w:date="2023-03-09T07:14:00Z">
              <w:r>
                <w:rPr>
                  <w:rFonts w:ascii="Calibri" w:hAnsi="Calibri" w:cs="Calibri"/>
                  <w:color w:val="000000"/>
                  <w:sz w:val="16"/>
                  <w:szCs w:val="16"/>
                </w:rPr>
                <w:t>947</w:t>
              </w:r>
            </w:ins>
          </w:p>
        </w:tc>
        <w:tc>
          <w:tcPr>
            <w:tcW w:w="453" w:type="dxa"/>
            <w:tcBorders>
              <w:left w:val="single" w:sz="4" w:space="0" w:color="auto"/>
            </w:tcBorders>
            <w:vAlign w:val="center"/>
          </w:tcPr>
          <w:p w14:paraId="085317C1" w14:textId="21A389FB" w:rsidR="00494D04" w:rsidRPr="007E0F91" w:rsidRDefault="00494D04" w:rsidP="00494D04">
            <w:pPr>
              <w:jc w:val="center"/>
              <w:rPr>
                <w:ins w:id="24328" w:author="Στάθης Καπ" w:date="2023-03-09T06:37:00Z"/>
                <w:sz w:val="16"/>
                <w:szCs w:val="16"/>
              </w:rPr>
            </w:pPr>
            <w:ins w:id="24329" w:author="Στάθης Καπ" w:date="2023-03-09T07:14:00Z">
              <w:r>
                <w:rPr>
                  <w:rFonts w:ascii="Calibri" w:hAnsi="Calibri" w:cs="Calibri"/>
                  <w:color w:val="000000"/>
                  <w:sz w:val="16"/>
                  <w:szCs w:val="16"/>
                </w:rPr>
                <w:t>878</w:t>
              </w:r>
            </w:ins>
          </w:p>
        </w:tc>
        <w:tc>
          <w:tcPr>
            <w:tcW w:w="708" w:type="dxa"/>
            <w:vAlign w:val="center"/>
          </w:tcPr>
          <w:p w14:paraId="76C2FC9C" w14:textId="51853E4E" w:rsidR="00494D04" w:rsidRPr="007E0F91" w:rsidRDefault="00494D04" w:rsidP="00494D04">
            <w:pPr>
              <w:jc w:val="center"/>
              <w:rPr>
                <w:ins w:id="24330" w:author="Στάθης Καπ" w:date="2023-03-09T06:37:00Z"/>
                <w:sz w:val="16"/>
                <w:szCs w:val="16"/>
              </w:rPr>
            </w:pPr>
            <w:ins w:id="24331" w:author="Στάθης Καπ" w:date="2023-03-09T07:14:00Z">
              <w:r>
                <w:rPr>
                  <w:rFonts w:ascii="Calibri" w:hAnsi="Calibri" w:cs="Calibri"/>
                  <w:color w:val="000000"/>
                  <w:sz w:val="16"/>
                  <w:szCs w:val="16"/>
                </w:rPr>
                <w:t>9.95</w:t>
              </w:r>
            </w:ins>
          </w:p>
        </w:tc>
        <w:tc>
          <w:tcPr>
            <w:tcW w:w="652" w:type="dxa"/>
            <w:tcBorders>
              <w:right w:val="single" w:sz="4" w:space="0" w:color="auto"/>
            </w:tcBorders>
            <w:vAlign w:val="center"/>
          </w:tcPr>
          <w:p w14:paraId="3161E109" w14:textId="3CFC7C11" w:rsidR="00494D04" w:rsidRPr="007E0F91" w:rsidRDefault="00494D04" w:rsidP="00494D04">
            <w:pPr>
              <w:jc w:val="center"/>
              <w:rPr>
                <w:ins w:id="24332" w:author="Στάθης Καπ" w:date="2023-03-09T06:37:00Z"/>
                <w:sz w:val="16"/>
                <w:szCs w:val="16"/>
              </w:rPr>
            </w:pPr>
            <w:ins w:id="24333" w:author="Στάθης Καπ" w:date="2023-03-09T07:14:00Z">
              <w:r>
                <w:rPr>
                  <w:rFonts w:ascii="Calibri" w:hAnsi="Calibri" w:cs="Calibri"/>
                  <w:color w:val="000000"/>
                  <w:sz w:val="16"/>
                  <w:szCs w:val="16"/>
                </w:rPr>
                <w:t>0.722</w:t>
              </w:r>
            </w:ins>
          </w:p>
        </w:tc>
        <w:tc>
          <w:tcPr>
            <w:tcW w:w="453" w:type="dxa"/>
            <w:tcBorders>
              <w:left w:val="single" w:sz="4" w:space="0" w:color="auto"/>
            </w:tcBorders>
            <w:vAlign w:val="center"/>
          </w:tcPr>
          <w:p w14:paraId="1302F38F" w14:textId="074ACCDA" w:rsidR="00494D04" w:rsidRPr="007E0F91" w:rsidRDefault="00494D04" w:rsidP="00494D04">
            <w:pPr>
              <w:jc w:val="center"/>
              <w:rPr>
                <w:ins w:id="24334" w:author="Στάθης Καπ" w:date="2023-03-09T06:37:00Z"/>
                <w:sz w:val="16"/>
                <w:szCs w:val="16"/>
              </w:rPr>
            </w:pPr>
            <w:ins w:id="24335" w:author="Στάθης Καπ" w:date="2023-03-09T07:14:00Z">
              <w:r>
                <w:rPr>
                  <w:rFonts w:ascii="Calibri" w:hAnsi="Calibri" w:cs="Calibri"/>
                  <w:color w:val="000000"/>
                  <w:sz w:val="16"/>
                  <w:szCs w:val="16"/>
                </w:rPr>
                <w:t>773</w:t>
              </w:r>
            </w:ins>
          </w:p>
        </w:tc>
        <w:tc>
          <w:tcPr>
            <w:tcW w:w="454" w:type="dxa"/>
            <w:vAlign w:val="center"/>
          </w:tcPr>
          <w:p w14:paraId="73466DE4" w14:textId="5D92A2A7" w:rsidR="00494D04" w:rsidRPr="007E0F91" w:rsidRDefault="00494D04" w:rsidP="00494D04">
            <w:pPr>
              <w:jc w:val="center"/>
              <w:rPr>
                <w:ins w:id="24336" w:author="Στάθης Καπ" w:date="2023-03-09T06:37:00Z"/>
                <w:sz w:val="16"/>
                <w:szCs w:val="16"/>
              </w:rPr>
            </w:pPr>
            <w:ins w:id="24337" w:author="Στάθης Καπ" w:date="2023-03-09T07:14:00Z">
              <w:r>
                <w:rPr>
                  <w:rFonts w:ascii="Calibri" w:hAnsi="Calibri" w:cs="Calibri"/>
                  <w:color w:val="000000"/>
                  <w:sz w:val="16"/>
                  <w:szCs w:val="16"/>
                </w:rPr>
                <w:t>11.96</w:t>
              </w:r>
            </w:ins>
          </w:p>
        </w:tc>
        <w:tc>
          <w:tcPr>
            <w:tcW w:w="454" w:type="dxa"/>
            <w:vAlign w:val="center"/>
          </w:tcPr>
          <w:p w14:paraId="6FF2C5D3" w14:textId="33392CB9" w:rsidR="00494D04" w:rsidRPr="007E0F91" w:rsidRDefault="00494D04" w:rsidP="00494D04">
            <w:pPr>
              <w:jc w:val="center"/>
              <w:rPr>
                <w:ins w:id="24338" w:author="Στάθης Καπ" w:date="2023-03-09T06:37:00Z"/>
                <w:sz w:val="16"/>
                <w:szCs w:val="16"/>
              </w:rPr>
            </w:pPr>
            <w:ins w:id="24339" w:author="Στάθης Καπ" w:date="2023-03-09T07:14:00Z">
              <w:r>
                <w:rPr>
                  <w:rFonts w:ascii="Calibri" w:hAnsi="Calibri" w:cs="Calibri"/>
                  <w:color w:val="000000"/>
                  <w:sz w:val="16"/>
                  <w:szCs w:val="16"/>
                </w:rPr>
                <w:t>0.354</w:t>
              </w:r>
            </w:ins>
          </w:p>
        </w:tc>
        <w:tc>
          <w:tcPr>
            <w:tcW w:w="457" w:type="dxa"/>
            <w:tcBorders>
              <w:right w:val="single" w:sz="4" w:space="0" w:color="auto"/>
            </w:tcBorders>
            <w:vAlign w:val="center"/>
          </w:tcPr>
          <w:p w14:paraId="4F9C358C" w14:textId="33757486" w:rsidR="00494D04" w:rsidRPr="007E0F91" w:rsidRDefault="00494D04" w:rsidP="00494D04">
            <w:pPr>
              <w:jc w:val="center"/>
              <w:rPr>
                <w:ins w:id="24340" w:author="Στάθης Καπ" w:date="2023-03-09T06:37:00Z"/>
                <w:sz w:val="16"/>
                <w:szCs w:val="16"/>
              </w:rPr>
            </w:pPr>
            <w:ins w:id="24341" w:author="Στάθης Καπ" w:date="2023-03-09T07:14:00Z">
              <w:r>
                <w:rPr>
                  <w:rFonts w:ascii="Calibri" w:hAnsi="Calibri" w:cs="Calibri"/>
                  <w:color w:val="000000"/>
                  <w:sz w:val="16"/>
                  <w:szCs w:val="16"/>
                </w:rPr>
                <w:t>50.97</w:t>
              </w:r>
            </w:ins>
          </w:p>
        </w:tc>
        <w:tc>
          <w:tcPr>
            <w:tcW w:w="453" w:type="dxa"/>
            <w:tcBorders>
              <w:left w:val="single" w:sz="4" w:space="0" w:color="auto"/>
            </w:tcBorders>
            <w:vAlign w:val="center"/>
          </w:tcPr>
          <w:p w14:paraId="36BF2C7A" w14:textId="00534C01" w:rsidR="00494D04" w:rsidRPr="007E0F91" w:rsidRDefault="00494D04" w:rsidP="00494D04">
            <w:pPr>
              <w:jc w:val="center"/>
              <w:rPr>
                <w:ins w:id="24342" w:author="Στάθης Καπ" w:date="2023-03-09T06:37:00Z"/>
                <w:sz w:val="16"/>
                <w:szCs w:val="16"/>
              </w:rPr>
            </w:pPr>
            <w:ins w:id="24343" w:author="Στάθης Καπ" w:date="2023-03-09T07:14:00Z">
              <w:r>
                <w:rPr>
                  <w:rFonts w:ascii="Calibri" w:hAnsi="Calibri" w:cs="Calibri"/>
                  <w:color w:val="000000"/>
                  <w:sz w:val="16"/>
                  <w:szCs w:val="16"/>
                </w:rPr>
                <w:t>763</w:t>
              </w:r>
            </w:ins>
          </w:p>
        </w:tc>
        <w:tc>
          <w:tcPr>
            <w:tcW w:w="454" w:type="dxa"/>
            <w:vAlign w:val="center"/>
          </w:tcPr>
          <w:p w14:paraId="5F1A1E62" w14:textId="4CF21ADF" w:rsidR="00494D04" w:rsidRPr="007E0F91" w:rsidRDefault="00494D04" w:rsidP="00494D04">
            <w:pPr>
              <w:jc w:val="center"/>
              <w:rPr>
                <w:ins w:id="24344" w:author="Στάθης Καπ" w:date="2023-03-09T06:37:00Z"/>
                <w:sz w:val="16"/>
                <w:szCs w:val="16"/>
              </w:rPr>
            </w:pPr>
            <w:ins w:id="24345" w:author="Στάθης Καπ" w:date="2023-03-09T07:14:00Z">
              <w:r>
                <w:rPr>
                  <w:rFonts w:ascii="Calibri" w:hAnsi="Calibri" w:cs="Calibri"/>
                  <w:color w:val="000000"/>
                  <w:sz w:val="16"/>
                  <w:szCs w:val="16"/>
                </w:rPr>
                <w:t>13.1</w:t>
              </w:r>
            </w:ins>
          </w:p>
        </w:tc>
        <w:tc>
          <w:tcPr>
            <w:tcW w:w="454" w:type="dxa"/>
            <w:vAlign w:val="center"/>
          </w:tcPr>
          <w:p w14:paraId="080C7C2F" w14:textId="673938F5" w:rsidR="00494D04" w:rsidRPr="007E0F91" w:rsidRDefault="00494D04" w:rsidP="00494D04">
            <w:pPr>
              <w:jc w:val="center"/>
              <w:rPr>
                <w:ins w:id="24346" w:author="Στάθης Καπ" w:date="2023-03-09T06:37:00Z"/>
                <w:sz w:val="16"/>
                <w:szCs w:val="16"/>
              </w:rPr>
            </w:pPr>
            <w:ins w:id="24347" w:author="Στάθης Καπ" w:date="2023-03-09T07:14:00Z">
              <w:r>
                <w:rPr>
                  <w:rFonts w:ascii="Calibri" w:hAnsi="Calibri" w:cs="Calibri"/>
                  <w:color w:val="000000"/>
                  <w:sz w:val="16"/>
                  <w:szCs w:val="16"/>
                </w:rPr>
                <w:t>0.351</w:t>
              </w:r>
            </w:ins>
          </w:p>
        </w:tc>
        <w:tc>
          <w:tcPr>
            <w:tcW w:w="454" w:type="dxa"/>
            <w:tcBorders>
              <w:right w:val="single" w:sz="4" w:space="0" w:color="auto"/>
            </w:tcBorders>
            <w:vAlign w:val="center"/>
          </w:tcPr>
          <w:p w14:paraId="6204BDBC" w14:textId="194B071E" w:rsidR="00494D04" w:rsidRPr="007E0F91" w:rsidRDefault="00494D04" w:rsidP="00494D04">
            <w:pPr>
              <w:jc w:val="center"/>
              <w:rPr>
                <w:ins w:id="24348" w:author="Στάθης Καπ" w:date="2023-03-09T06:37:00Z"/>
                <w:sz w:val="16"/>
                <w:szCs w:val="16"/>
              </w:rPr>
            </w:pPr>
            <w:ins w:id="24349" w:author="Στάθης Καπ" w:date="2023-03-09T07:14:00Z">
              <w:r>
                <w:rPr>
                  <w:rFonts w:ascii="Calibri" w:hAnsi="Calibri" w:cs="Calibri"/>
                  <w:color w:val="000000"/>
                  <w:sz w:val="16"/>
                  <w:szCs w:val="16"/>
                </w:rPr>
                <w:t>51.39</w:t>
              </w:r>
            </w:ins>
          </w:p>
        </w:tc>
        <w:tc>
          <w:tcPr>
            <w:tcW w:w="453" w:type="dxa"/>
            <w:tcBorders>
              <w:left w:val="single" w:sz="4" w:space="0" w:color="auto"/>
            </w:tcBorders>
            <w:vAlign w:val="center"/>
          </w:tcPr>
          <w:p w14:paraId="6AEFCB02" w14:textId="77D3F24B" w:rsidR="00494D04" w:rsidRPr="007E0F91" w:rsidRDefault="00494D04" w:rsidP="00494D04">
            <w:pPr>
              <w:jc w:val="center"/>
              <w:rPr>
                <w:ins w:id="24350" w:author="Στάθης Καπ" w:date="2023-03-09T06:37:00Z"/>
                <w:sz w:val="16"/>
                <w:szCs w:val="16"/>
              </w:rPr>
            </w:pPr>
            <w:ins w:id="24351" w:author="Στάθης Καπ" w:date="2023-03-09T07:14:00Z">
              <w:r>
                <w:rPr>
                  <w:rFonts w:ascii="Calibri" w:hAnsi="Calibri" w:cs="Calibri"/>
                  <w:color w:val="000000"/>
                  <w:sz w:val="16"/>
                  <w:szCs w:val="16"/>
                </w:rPr>
                <w:t>674</w:t>
              </w:r>
            </w:ins>
          </w:p>
        </w:tc>
        <w:tc>
          <w:tcPr>
            <w:tcW w:w="454" w:type="dxa"/>
            <w:vAlign w:val="center"/>
          </w:tcPr>
          <w:p w14:paraId="0C4BF348" w14:textId="27021010" w:rsidR="00494D04" w:rsidRPr="007E0F91" w:rsidRDefault="00494D04" w:rsidP="00494D04">
            <w:pPr>
              <w:jc w:val="center"/>
              <w:rPr>
                <w:ins w:id="24352" w:author="Στάθης Καπ" w:date="2023-03-09T06:37:00Z"/>
                <w:sz w:val="16"/>
                <w:szCs w:val="16"/>
              </w:rPr>
            </w:pPr>
            <w:ins w:id="24353" w:author="Στάθης Καπ" w:date="2023-03-09T07:14:00Z">
              <w:r>
                <w:rPr>
                  <w:rFonts w:ascii="Calibri" w:hAnsi="Calibri" w:cs="Calibri"/>
                  <w:color w:val="000000"/>
                  <w:sz w:val="16"/>
                  <w:szCs w:val="16"/>
                </w:rPr>
                <w:t>23.23</w:t>
              </w:r>
            </w:ins>
          </w:p>
        </w:tc>
        <w:tc>
          <w:tcPr>
            <w:tcW w:w="454" w:type="dxa"/>
            <w:vAlign w:val="center"/>
          </w:tcPr>
          <w:p w14:paraId="58C0C5D4" w14:textId="47DD3DD5" w:rsidR="00494D04" w:rsidRPr="007E0F91" w:rsidRDefault="00494D04" w:rsidP="00494D04">
            <w:pPr>
              <w:jc w:val="center"/>
              <w:rPr>
                <w:ins w:id="24354" w:author="Στάθης Καπ" w:date="2023-03-09T06:37:00Z"/>
                <w:sz w:val="16"/>
                <w:szCs w:val="16"/>
              </w:rPr>
            </w:pPr>
            <w:ins w:id="24355" w:author="Στάθης Καπ" w:date="2023-03-09T07:14:00Z">
              <w:r>
                <w:rPr>
                  <w:rFonts w:ascii="Calibri" w:hAnsi="Calibri" w:cs="Calibri"/>
                  <w:color w:val="000000"/>
                  <w:sz w:val="16"/>
                  <w:szCs w:val="16"/>
                </w:rPr>
                <w:t>0.52</w:t>
              </w:r>
            </w:ins>
          </w:p>
        </w:tc>
        <w:tc>
          <w:tcPr>
            <w:tcW w:w="461" w:type="dxa"/>
            <w:tcBorders>
              <w:right w:val="single" w:sz="4" w:space="0" w:color="auto"/>
            </w:tcBorders>
            <w:vAlign w:val="center"/>
          </w:tcPr>
          <w:p w14:paraId="76724A74" w14:textId="0D99FBA2" w:rsidR="00494D04" w:rsidRPr="007E0F91" w:rsidRDefault="00494D04" w:rsidP="00494D04">
            <w:pPr>
              <w:jc w:val="center"/>
              <w:rPr>
                <w:ins w:id="24356" w:author="Στάθης Καπ" w:date="2023-03-09T06:37:00Z"/>
                <w:sz w:val="16"/>
                <w:szCs w:val="16"/>
              </w:rPr>
            </w:pPr>
            <w:ins w:id="24357" w:author="Στάθης Καπ" w:date="2023-03-09T07:14:00Z">
              <w:r>
                <w:rPr>
                  <w:rFonts w:ascii="Calibri" w:hAnsi="Calibri" w:cs="Calibri"/>
                  <w:color w:val="000000"/>
                  <w:sz w:val="16"/>
                  <w:szCs w:val="16"/>
                </w:rPr>
                <w:t>27.98</w:t>
              </w:r>
            </w:ins>
          </w:p>
        </w:tc>
      </w:tr>
      <w:tr w:rsidR="00494D04" w14:paraId="5FA04F1A" w14:textId="77777777" w:rsidTr="009861B1">
        <w:trPr>
          <w:trHeight w:val="170"/>
          <w:jc w:val="center"/>
          <w:ins w:id="2435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DAA616" w14:textId="77777777" w:rsidR="00494D04" w:rsidRPr="007E0F91" w:rsidRDefault="00494D04" w:rsidP="00494D04">
            <w:pPr>
              <w:jc w:val="center"/>
              <w:rPr>
                <w:ins w:id="24359" w:author="Στάθης Καπ" w:date="2023-03-09T06:37:00Z"/>
                <w:sz w:val="16"/>
                <w:szCs w:val="16"/>
              </w:rPr>
            </w:pPr>
            <w:ins w:id="24360" w:author="Στάθης Καπ" w:date="2023-03-09T06:37:00Z">
              <w:r w:rsidRPr="009861B1">
                <w:rPr>
                  <w:rFonts w:ascii="Calibri" w:hAnsi="Calibri" w:cs="Calibri"/>
                  <w:color w:val="000000"/>
                  <w:sz w:val="16"/>
                  <w:szCs w:val="16"/>
                </w:rPr>
                <w:t>rc104</w:t>
              </w:r>
            </w:ins>
          </w:p>
        </w:tc>
        <w:tc>
          <w:tcPr>
            <w:tcW w:w="565" w:type="dxa"/>
            <w:tcBorders>
              <w:left w:val="single" w:sz="4" w:space="0" w:color="auto"/>
            </w:tcBorders>
            <w:vAlign w:val="center"/>
          </w:tcPr>
          <w:p w14:paraId="24225ABB" w14:textId="1793F946" w:rsidR="00494D04" w:rsidRPr="007E0F91" w:rsidRDefault="00494D04" w:rsidP="00494D04">
            <w:pPr>
              <w:jc w:val="center"/>
              <w:rPr>
                <w:ins w:id="24361" w:author="Στάθης Καπ" w:date="2023-03-09T06:37:00Z"/>
                <w:sz w:val="16"/>
                <w:szCs w:val="16"/>
              </w:rPr>
            </w:pPr>
            <w:ins w:id="24362" w:author="Στάθης Καπ" w:date="2023-03-09T07:14:00Z">
              <w:r>
                <w:rPr>
                  <w:rFonts w:ascii="Calibri" w:hAnsi="Calibri" w:cs="Calibri"/>
                  <w:color w:val="000000"/>
                  <w:sz w:val="16"/>
                  <w:szCs w:val="16"/>
                </w:rPr>
                <w:t>1065</w:t>
              </w:r>
            </w:ins>
          </w:p>
        </w:tc>
        <w:tc>
          <w:tcPr>
            <w:tcW w:w="679" w:type="dxa"/>
            <w:tcBorders>
              <w:right w:val="single" w:sz="4" w:space="0" w:color="auto"/>
            </w:tcBorders>
            <w:vAlign w:val="center"/>
          </w:tcPr>
          <w:p w14:paraId="54FF8F60" w14:textId="6F4EE977" w:rsidR="00494D04" w:rsidRPr="007E0F91" w:rsidRDefault="00494D04" w:rsidP="00494D04">
            <w:pPr>
              <w:jc w:val="center"/>
              <w:rPr>
                <w:ins w:id="24363" w:author="Στάθης Καπ" w:date="2023-03-09T06:37:00Z"/>
                <w:sz w:val="16"/>
                <w:szCs w:val="16"/>
              </w:rPr>
            </w:pPr>
            <w:ins w:id="24364" w:author="Στάθης Καπ" w:date="2023-03-09T07:14:00Z">
              <w:r>
                <w:rPr>
                  <w:rFonts w:ascii="Calibri" w:hAnsi="Calibri" w:cs="Calibri"/>
                  <w:color w:val="000000"/>
                  <w:sz w:val="16"/>
                  <w:szCs w:val="16"/>
                </w:rPr>
                <w:t>1019</w:t>
              </w:r>
            </w:ins>
          </w:p>
        </w:tc>
        <w:tc>
          <w:tcPr>
            <w:tcW w:w="453" w:type="dxa"/>
            <w:tcBorders>
              <w:left w:val="single" w:sz="4" w:space="0" w:color="auto"/>
            </w:tcBorders>
            <w:vAlign w:val="center"/>
          </w:tcPr>
          <w:p w14:paraId="6B2C2EBD" w14:textId="04032771" w:rsidR="00494D04" w:rsidRPr="007E0F91" w:rsidRDefault="00494D04" w:rsidP="00494D04">
            <w:pPr>
              <w:jc w:val="center"/>
              <w:rPr>
                <w:ins w:id="24365" w:author="Στάθης Καπ" w:date="2023-03-09T06:37:00Z"/>
                <w:sz w:val="16"/>
                <w:szCs w:val="16"/>
              </w:rPr>
            </w:pPr>
            <w:ins w:id="24366" w:author="Στάθης Καπ" w:date="2023-03-09T07:14:00Z">
              <w:r>
                <w:rPr>
                  <w:rFonts w:ascii="Calibri" w:hAnsi="Calibri" w:cs="Calibri"/>
                  <w:color w:val="000000"/>
                  <w:sz w:val="16"/>
                  <w:szCs w:val="16"/>
                </w:rPr>
                <w:t>967</w:t>
              </w:r>
            </w:ins>
          </w:p>
        </w:tc>
        <w:tc>
          <w:tcPr>
            <w:tcW w:w="708" w:type="dxa"/>
            <w:vAlign w:val="center"/>
          </w:tcPr>
          <w:p w14:paraId="1909F2D6" w14:textId="6D8BED58" w:rsidR="00494D04" w:rsidRPr="007E0F91" w:rsidRDefault="00494D04" w:rsidP="00494D04">
            <w:pPr>
              <w:jc w:val="center"/>
              <w:rPr>
                <w:ins w:id="24367" w:author="Στάθης Καπ" w:date="2023-03-09T06:37:00Z"/>
                <w:sz w:val="16"/>
                <w:szCs w:val="16"/>
              </w:rPr>
            </w:pPr>
            <w:ins w:id="24368" w:author="Στάθης Καπ" w:date="2023-03-09T07:14:00Z">
              <w:r>
                <w:rPr>
                  <w:rFonts w:ascii="Calibri" w:hAnsi="Calibri" w:cs="Calibri"/>
                  <w:color w:val="000000"/>
                  <w:sz w:val="16"/>
                  <w:szCs w:val="16"/>
                </w:rPr>
                <w:t>9.2</w:t>
              </w:r>
            </w:ins>
          </w:p>
        </w:tc>
        <w:tc>
          <w:tcPr>
            <w:tcW w:w="652" w:type="dxa"/>
            <w:tcBorders>
              <w:right w:val="single" w:sz="4" w:space="0" w:color="auto"/>
            </w:tcBorders>
            <w:vAlign w:val="center"/>
          </w:tcPr>
          <w:p w14:paraId="2DB5BE0E" w14:textId="76AD3B6C" w:rsidR="00494D04" w:rsidRPr="007E0F91" w:rsidRDefault="00494D04" w:rsidP="00494D04">
            <w:pPr>
              <w:jc w:val="center"/>
              <w:rPr>
                <w:ins w:id="24369" w:author="Στάθης Καπ" w:date="2023-03-09T06:37:00Z"/>
                <w:sz w:val="16"/>
                <w:szCs w:val="16"/>
              </w:rPr>
            </w:pPr>
            <w:ins w:id="24370" w:author="Στάθης Καπ" w:date="2023-03-09T07:14:00Z">
              <w:r>
                <w:rPr>
                  <w:rFonts w:ascii="Calibri" w:hAnsi="Calibri" w:cs="Calibri"/>
                  <w:color w:val="000000"/>
                  <w:sz w:val="16"/>
                  <w:szCs w:val="16"/>
                </w:rPr>
                <w:t>0.602</w:t>
              </w:r>
            </w:ins>
          </w:p>
        </w:tc>
        <w:tc>
          <w:tcPr>
            <w:tcW w:w="453" w:type="dxa"/>
            <w:tcBorders>
              <w:left w:val="single" w:sz="4" w:space="0" w:color="auto"/>
            </w:tcBorders>
            <w:vAlign w:val="center"/>
          </w:tcPr>
          <w:p w14:paraId="3048EF69" w14:textId="5DE2C76F" w:rsidR="00494D04" w:rsidRPr="007E0F91" w:rsidRDefault="00494D04" w:rsidP="00494D04">
            <w:pPr>
              <w:jc w:val="center"/>
              <w:rPr>
                <w:ins w:id="24371" w:author="Στάθης Καπ" w:date="2023-03-09T06:37:00Z"/>
                <w:sz w:val="16"/>
                <w:szCs w:val="16"/>
              </w:rPr>
            </w:pPr>
            <w:ins w:id="24372" w:author="Στάθης Καπ" w:date="2023-03-09T07:14:00Z">
              <w:r>
                <w:rPr>
                  <w:rFonts w:ascii="Calibri" w:hAnsi="Calibri" w:cs="Calibri"/>
                  <w:color w:val="000000"/>
                  <w:sz w:val="16"/>
                  <w:szCs w:val="16"/>
                </w:rPr>
                <w:t>781</w:t>
              </w:r>
            </w:ins>
          </w:p>
        </w:tc>
        <w:tc>
          <w:tcPr>
            <w:tcW w:w="454" w:type="dxa"/>
            <w:vAlign w:val="center"/>
          </w:tcPr>
          <w:p w14:paraId="79155E31" w14:textId="761E3A67" w:rsidR="00494D04" w:rsidRPr="007E0F91" w:rsidRDefault="00494D04" w:rsidP="00494D04">
            <w:pPr>
              <w:jc w:val="center"/>
              <w:rPr>
                <w:ins w:id="24373" w:author="Στάθης Καπ" w:date="2023-03-09T06:37:00Z"/>
                <w:sz w:val="16"/>
                <w:szCs w:val="16"/>
              </w:rPr>
            </w:pPr>
            <w:ins w:id="24374" w:author="Στάθης Καπ" w:date="2023-03-09T07:14:00Z">
              <w:r>
                <w:rPr>
                  <w:rFonts w:ascii="Calibri" w:hAnsi="Calibri" w:cs="Calibri"/>
                  <w:color w:val="000000"/>
                  <w:sz w:val="16"/>
                  <w:szCs w:val="16"/>
                </w:rPr>
                <w:t>19.23</w:t>
              </w:r>
            </w:ins>
          </w:p>
        </w:tc>
        <w:tc>
          <w:tcPr>
            <w:tcW w:w="454" w:type="dxa"/>
            <w:vAlign w:val="center"/>
          </w:tcPr>
          <w:p w14:paraId="43CB6FD7" w14:textId="028336E0" w:rsidR="00494D04" w:rsidRPr="007E0F91" w:rsidRDefault="00494D04" w:rsidP="00494D04">
            <w:pPr>
              <w:jc w:val="center"/>
              <w:rPr>
                <w:ins w:id="24375" w:author="Στάθης Καπ" w:date="2023-03-09T06:37:00Z"/>
                <w:sz w:val="16"/>
                <w:szCs w:val="16"/>
              </w:rPr>
            </w:pPr>
            <w:ins w:id="24376" w:author="Στάθης Καπ" w:date="2023-03-09T07:14:00Z">
              <w:r>
                <w:rPr>
                  <w:rFonts w:ascii="Calibri" w:hAnsi="Calibri" w:cs="Calibri"/>
                  <w:color w:val="000000"/>
                  <w:sz w:val="16"/>
                  <w:szCs w:val="16"/>
                </w:rPr>
                <w:t>0.333</w:t>
              </w:r>
            </w:ins>
          </w:p>
        </w:tc>
        <w:tc>
          <w:tcPr>
            <w:tcW w:w="457" w:type="dxa"/>
            <w:tcBorders>
              <w:right w:val="single" w:sz="4" w:space="0" w:color="auto"/>
            </w:tcBorders>
            <w:vAlign w:val="center"/>
          </w:tcPr>
          <w:p w14:paraId="6E8E76A0" w14:textId="7EDCCFBE" w:rsidR="00494D04" w:rsidRPr="007E0F91" w:rsidRDefault="00494D04" w:rsidP="00494D04">
            <w:pPr>
              <w:jc w:val="center"/>
              <w:rPr>
                <w:ins w:id="24377" w:author="Στάθης Καπ" w:date="2023-03-09T06:37:00Z"/>
                <w:sz w:val="16"/>
                <w:szCs w:val="16"/>
              </w:rPr>
            </w:pPr>
            <w:ins w:id="24378" w:author="Στάθης Καπ" w:date="2023-03-09T07:14:00Z">
              <w:r>
                <w:rPr>
                  <w:rFonts w:ascii="Calibri" w:hAnsi="Calibri" w:cs="Calibri"/>
                  <w:color w:val="000000"/>
                  <w:sz w:val="16"/>
                  <w:szCs w:val="16"/>
                </w:rPr>
                <w:t>44.68</w:t>
              </w:r>
            </w:ins>
          </w:p>
        </w:tc>
        <w:tc>
          <w:tcPr>
            <w:tcW w:w="453" w:type="dxa"/>
            <w:tcBorders>
              <w:left w:val="single" w:sz="4" w:space="0" w:color="auto"/>
            </w:tcBorders>
            <w:vAlign w:val="center"/>
          </w:tcPr>
          <w:p w14:paraId="6A69CB10" w14:textId="30F9471A" w:rsidR="00494D04" w:rsidRPr="007E0F91" w:rsidRDefault="00494D04" w:rsidP="00494D04">
            <w:pPr>
              <w:jc w:val="center"/>
              <w:rPr>
                <w:ins w:id="24379" w:author="Στάθης Καπ" w:date="2023-03-09T06:37:00Z"/>
                <w:sz w:val="16"/>
                <w:szCs w:val="16"/>
              </w:rPr>
            </w:pPr>
            <w:ins w:id="24380" w:author="Στάθης Καπ" w:date="2023-03-09T07:14:00Z">
              <w:r>
                <w:rPr>
                  <w:rFonts w:ascii="Calibri" w:hAnsi="Calibri" w:cs="Calibri"/>
                  <w:color w:val="000000"/>
                  <w:sz w:val="16"/>
                  <w:szCs w:val="16"/>
                </w:rPr>
                <w:t>869</w:t>
              </w:r>
            </w:ins>
          </w:p>
        </w:tc>
        <w:tc>
          <w:tcPr>
            <w:tcW w:w="454" w:type="dxa"/>
            <w:vAlign w:val="center"/>
          </w:tcPr>
          <w:p w14:paraId="77A0173A" w14:textId="62EFE116" w:rsidR="00494D04" w:rsidRPr="007E0F91" w:rsidRDefault="00494D04" w:rsidP="00494D04">
            <w:pPr>
              <w:jc w:val="center"/>
              <w:rPr>
                <w:ins w:id="24381" w:author="Στάθης Καπ" w:date="2023-03-09T06:37:00Z"/>
                <w:sz w:val="16"/>
                <w:szCs w:val="16"/>
              </w:rPr>
            </w:pPr>
            <w:ins w:id="24382" w:author="Στάθης Καπ" w:date="2023-03-09T07:14:00Z">
              <w:r>
                <w:rPr>
                  <w:rFonts w:ascii="Calibri" w:hAnsi="Calibri" w:cs="Calibri"/>
                  <w:color w:val="000000"/>
                  <w:sz w:val="16"/>
                  <w:szCs w:val="16"/>
                </w:rPr>
                <w:t>10.13</w:t>
              </w:r>
            </w:ins>
          </w:p>
        </w:tc>
        <w:tc>
          <w:tcPr>
            <w:tcW w:w="454" w:type="dxa"/>
            <w:vAlign w:val="center"/>
          </w:tcPr>
          <w:p w14:paraId="53A7F3EC" w14:textId="7E587BE4" w:rsidR="00494D04" w:rsidRPr="007E0F91" w:rsidRDefault="00494D04" w:rsidP="00494D04">
            <w:pPr>
              <w:jc w:val="center"/>
              <w:rPr>
                <w:ins w:id="24383" w:author="Στάθης Καπ" w:date="2023-03-09T06:37:00Z"/>
                <w:sz w:val="16"/>
                <w:szCs w:val="16"/>
              </w:rPr>
            </w:pPr>
            <w:ins w:id="24384" w:author="Στάθης Καπ" w:date="2023-03-09T07:14:00Z">
              <w:r>
                <w:rPr>
                  <w:rFonts w:ascii="Calibri" w:hAnsi="Calibri" w:cs="Calibri"/>
                  <w:color w:val="000000"/>
                  <w:sz w:val="16"/>
                  <w:szCs w:val="16"/>
                </w:rPr>
                <w:t>0.321</w:t>
              </w:r>
            </w:ins>
          </w:p>
        </w:tc>
        <w:tc>
          <w:tcPr>
            <w:tcW w:w="454" w:type="dxa"/>
            <w:tcBorders>
              <w:right w:val="single" w:sz="4" w:space="0" w:color="auto"/>
            </w:tcBorders>
            <w:vAlign w:val="center"/>
          </w:tcPr>
          <w:p w14:paraId="6D457548" w14:textId="2395C427" w:rsidR="00494D04" w:rsidRPr="007E0F91" w:rsidRDefault="00494D04" w:rsidP="00494D04">
            <w:pPr>
              <w:jc w:val="center"/>
              <w:rPr>
                <w:ins w:id="24385" w:author="Στάθης Καπ" w:date="2023-03-09T06:37:00Z"/>
                <w:sz w:val="16"/>
                <w:szCs w:val="16"/>
              </w:rPr>
            </w:pPr>
            <w:ins w:id="24386" w:author="Στάθης Καπ" w:date="2023-03-09T07:14:00Z">
              <w:r>
                <w:rPr>
                  <w:rFonts w:ascii="Calibri" w:hAnsi="Calibri" w:cs="Calibri"/>
                  <w:color w:val="000000"/>
                  <w:sz w:val="16"/>
                  <w:szCs w:val="16"/>
                </w:rPr>
                <w:t>46.68</w:t>
              </w:r>
            </w:ins>
          </w:p>
        </w:tc>
        <w:tc>
          <w:tcPr>
            <w:tcW w:w="453" w:type="dxa"/>
            <w:tcBorders>
              <w:left w:val="single" w:sz="4" w:space="0" w:color="auto"/>
            </w:tcBorders>
            <w:vAlign w:val="center"/>
          </w:tcPr>
          <w:p w14:paraId="1CB12F1D" w14:textId="741EBCF3" w:rsidR="00494D04" w:rsidRPr="007E0F91" w:rsidRDefault="00494D04" w:rsidP="00494D04">
            <w:pPr>
              <w:jc w:val="center"/>
              <w:rPr>
                <w:ins w:id="24387" w:author="Στάθης Καπ" w:date="2023-03-09T06:37:00Z"/>
                <w:sz w:val="16"/>
                <w:szCs w:val="16"/>
              </w:rPr>
            </w:pPr>
            <w:ins w:id="24388" w:author="Στάθης Καπ" w:date="2023-03-09T07:14:00Z">
              <w:r>
                <w:rPr>
                  <w:rFonts w:ascii="Calibri" w:hAnsi="Calibri" w:cs="Calibri"/>
                  <w:color w:val="000000"/>
                  <w:sz w:val="16"/>
                  <w:szCs w:val="16"/>
                </w:rPr>
                <w:t>833</w:t>
              </w:r>
            </w:ins>
          </w:p>
        </w:tc>
        <w:tc>
          <w:tcPr>
            <w:tcW w:w="454" w:type="dxa"/>
            <w:vAlign w:val="center"/>
          </w:tcPr>
          <w:p w14:paraId="54692B00" w14:textId="713B2FC2" w:rsidR="00494D04" w:rsidRPr="007E0F91" w:rsidRDefault="00494D04" w:rsidP="00494D04">
            <w:pPr>
              <w:jc w:val="center"/>
              <w:rPr>
                <w:ins w:id="24389" w:author="Στάθης Καπ" w:date="2023-03-09T06:37:00Z"/>
                <w:sz w:val="16"/>
                <w:szCs w:val="16"/>
              </w:rPr>
            </w:pPr>
            <w:ins w:id="24390" w:author="Στάθης Καπ" w:date="2023-03-09T07:14:00Z">
              <w:r>
                <w:rPr>
                  <w:rFonts w:ascii="Calibri" w:hAnsi="Calibri" w:cs="Calibri"/>
                  <w:color w:val="000000"/>
                  <w:sz w:val="16"/>
                  <w:szCs w:val="16"/>
                </w:rPr>
                <w:t>13.86</w:t>
              </w:r>
            </w:ins>
          </w:p>
        </w:tc>
        <w:tc>
          <w:tcPr>
            <w:tcW w:w="454" w:type="dxa"/>
            <w:vAlign w:val="center"/>
          </w:tcPr>
          <w:p w14:paraId="61A37311" w14:textId="5FC552B9" w:rsidR="00494D04" w:rsidRPr="007E0F91" w:rsidRDefault="00494D04" w:rsidP="00494D04">
            <w:pPr>
              <w:jc w:val="center"/>
              <w:rPr>
                <w:ins w:id="24391" w:author="Στάθης Καπ" w:date="2023-03-09T06:37:00Z"/>
                <w:sz w:val="16"/>
                <w:szCs w:val="16"/>
              </w:rPr>
            </w:pPr>
            <w:ins w:id="24392" w:author="Στάθης Καπ" w:date="2023-03-09T07:14:00Z">
              <w:r>
                <w:rPr>
                  <w:rFonts w:ascii="Calibri" w:hAnsi="Calibri" w:cs="Calibri"/>
                  <w:color w:val="000000"/>
                  <w:sz w:val="16"/>
                  <w:szCs w:val="16"/>
                </w:rPr>
                <w:t>0.384</w:t>
              </w:r>
            </w:ins>
          </w:p>
        </w:tc>
        <w:tc>
          <w:tcPr>
            <w:tcW w:w="461" w:type="dxa"/>
            <w:tcBorders>
              <w:right w:val="single" w:sz="4" w:space="0" w:color="auto"/>
            </w:tcBorders>
            <w:vAlign w:val="center"/>
          </w:tcPr>
          <w:p w14:paraId="56824BBC" w14:textId="30035AE0" w:rsidR="00494D04" w:rsidRPr="007E0F91" w:rsidRDefault="00494D04" w:rsidP="00494D04">
            <w:pPr>
              <w:jc w:val="center"/>
              <w:rPr>
                <w:ins w:id="24393" w:author="Στάθης Καπ" w:date="2023-03-09T06:37:00Z"/>
                <w:sz w:val="16"/>
                <w:szCs w:val="16"/>
              </w:rPr>
            </w:pPr>
            <w:ins w:id="24394" w:author="Στάθης Καπ" w:date="2023-03-09T07:14:00Z">
              <w:r>
                <w:rPr>
                  <w:rFonts w:ascii="Calibri" w:hAnsi="Calibri" w:cs="Calibri"/>
                  <w:color w:val="000000"/>
                  <w:sz w:val="16"/>
                  <w:szCs w:val="16"/>
                </w:rPr>
                <w:t>36.21</w:t>
              </w:r>
            </w:ins>
          </w:p>
        </w:tc>
      </w:tr>
      <w:tr w:rsidR="00494D04" w14:paraId="693D20FF" w14:textId="77777777" w:rsidTr="009861B1">
        <w:trPr>
          <w:trHeight w:val="170"/>
          <w:jc w:val="center"/>
          <w:ins w:id="2439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077030" w14:textId="77777777" w:rsidR="00494D04" w:rsidRPr="007E0F91" w:rsidRDefault="00494D04" w:rsidP="00494D04">
            <w:pPr>
              <w:jc w:val="center"/>
              <w:rPr>
                <w:ins w:id="24396" w:author="Στάθης Καπ" w:date="2023-03-09T06:37:00Z"/>
                <w:sz w:val="16"/>
                <w:szCs w:val="16"/>
              </w:rPr>
            </w:pPr>
            <w:ins w:id="24397" w:author="Στάθης Καπ" w:date="2023-03-09T06:37:00Z">
              <w:r w:rsidRPr="009861B1">
                <w:rPr>
                  <w:rFonts w:ascii="Calibri" w:hAnsi="Calibri" w:cs="Calibri"/>
                  <w:color w:val="000000"/>
                  <w:sz w:val="16"/>
                  <w:szCs w:val="16"/>
                </w:rPr>
                <w:t>rc105</w:t>
              </w:r>
            </w:ins>
          </w:p>
        </w:tc>
        <w:tc>
          <w:tcPr>
            <w:tcW w:w="565" w:type="dxa"/>
            <w:tcBorders>
              <w:left w:val="single" w:sz="4" w:space="0" w:color="auto"/>
            </w:tcBorders>
            <w:vAlign w:val="center"/>
          </w:tcPr>
          <w:p w14:paraId="4C67AFD0" w14:textId="2E247878" w:rsidR="00494D04" w:rsidRPr="007E0F91" w:rsidRDefault="00494D04" w:rsidP="00494D04">
            <w:pPr>
              <w:jc w:val="center"/>
              <w:rPr>
                <w:ins w:id="24398" w:author="Στάθης Καπ" w:date="2023-03-09T06:37:00Z"/>
                <w:sz w:val="16"/>
                <w:szCs w:val="16"/>
              </w:rPr>
            </w:pPr>
            <w:ins w:id="24399" w:author="Στάθης Καπ" w:date="2023-03-09T07:14:00Z">
              <w:r>
                <w:rPr>
                  <w:rFonts w:ascii="Calibri" w:hAnsi="Calibri" w:cs="Calibri"/>
                  <w:color w:val="000000"/>
                  <w:sz w:val="16"/>
                  <w:szCs w:val="16"/>
                </w:rPr>
                <w:t>875</w:t>
              </w:r>
            </w:ins>
          </w:p>
        </w:tc>
        <w:tc>
          <w:tcPr>
            <w:tcW w:w="679" w:type="dxa"/>
            <w:tcBorders>
              <w:right w:val="single" w:sz="4" w:space="0" w:color="auto"/>
            </w:tcBorders>
            <w:vAlign w:val="center"/>
          </w:tcPr>
          <w:p w14:paraId="40D09840" w14:textId="34CAB3CB" w:rsidR="00494D04" w:rsidRPr="007E0F91" w:rsidRDefault="00494D04" w:rsidP="00494D04">
            <w:pPr>
              <w:jc w:val="center"/>
              <w:rPr>
                <w:ins w:id="24400" w:author="Στάθης Καπ" w:date="2023-03-09T06:37:00Z"/>
                <w:sz w:val="16"/>
                <w:szCs w:val="16"/>
              </w:rPr>
            </w:pPr>
            <w:ins w:id="24401" w:author="Στάθης Καπ" w:date="2023-03-09T07:14:00Z">
              <w:r>
                <w:rPr>
                  <w:rFonts w:ascii="Calibri" w:hAnsi="Calibri" w:cs="Calibri"/>
                  <w:color w:val="000000"/>
                  <w:sz w:val="16"/>
                  <w:szCs w:val="16"/>
                </w:rPr>
                <w:t>841</w:t>
              </w:r>
            </w:ins>
          </w:p>
        </w:tc>
        <w:tc>
          <w:tcPr>
            <w:tcW w:w="453" w:type="dxa"/>
            <w:tcBorders>
              <w:left w:val="single" w:sz="4" w:space="0" w:color="auto"/>
            </w:tcBorders>
            <w:vAlign w:val="center"/>
          </w:tcPr>
          <w:p w14:paraId="1D6DB95A" w14:textId="0DA319F1" w:rsidR="00494D04" w:rsidRPr="007E0F91" w:rsidRDefault="00494D04" w:rsidP="00494D04">
            <w:pPr>
              <w:jc w:val="center"/>
              <w:rPr>
                <w:ins w:id="24402" w:author="Στάθης Καπ" w:date="2023-03-09T06:37:00Z"/>
                <w:sz w:val="16"/>
                <w:szCs w:val="16"/>
              </w:rPr>
            </w:pPr>
            <w:ins w:id="24403" w:author="Στάθης Καπ" w:date="2023-03-09T07:14:00Z">
              <w:r>
                <w:rPr>
                  <w:rFonts w:ascii="Calibri" w:hAnsi="Calibri" w:cs="Calibri"/>
                  <w:color w:val="000000"/>
                  <w:sz w:val="16"/>
                  <w:szCs w:val="16"/>
                </w:rPr>
                <w:t>759</w:t>
              </w:r>
            </w:ins>
          </w:p>
        </w:tc>
        <w:tc>
          <w:tcPr>
            <w:tcW w:w="708" w:type="dxa"/>
            <w:vAlign w:val="center"/>
          </w:tcPr>
          <w:p w14:paraId="156C6CF7" w14:textId="015060D7" w:rsidR="00494D04" w:rsidRPr="007E0F91" w:rsidRDefault="00494D04" w:rsidP="00494D04">
            <w:pPr>
              <w:jc w:val="center"/>
              <w:rPr>
                <w:ins w:id="24404" w:author="Στάθης Καπ" w:date="2023-03-09T06:37:00Z"/>
                <w:sz w:val="16"/>
                <w:szCs w:val="16"/>
              </w:rPr>
            </w:pPr>
            <w:ins w:id="24405" w:author="Στάθης Καπ" w:date="2023-03-09T07:14:00Z">
              <w:r>
                <w:rPr>
                  <w:rFonts w:ascii="Calibri" w:hAnsi="Calibri" w:cs="Calibri"/>
                  <w:color w:val="000000"/>
                  <w:sz w:val="16"/>
                  <w:szCs w:val="16"/>
                </w:rPr>
                <w:t>13.26</w:t>
              </w:r>
            </w:ins>
          </w:p>
        </w:tc>
        <w:tc>
          <w:tcPr>
            <w:tcW w:w="652" w:type="dxa"/>
            <w:tcBorders>
              <w:right w:val="single" w:sz="4" w:space="0" w:color="auto"/>
            </w:tcBorders>
            <w:vAlign w:val="center"/>
          </w:tcPr>
          <w:p w14:paraId="7B9D0D34" w14:textId="21A5C395" w:rsidR="00494D04" w:rsidRPr="007E0F91" w:rsidRDefault="00494D04" w:rsidP="00494D04">
            <w:pPr>
              <w:jc w:val="center"/>
              <w:rPr>
                <w:ins w:id="24406" w:author="Στάθης Καπ" w:date="2023-03-09T06:37:00Z"/>
                <w:sz w:val="16"/>
                <w:szCs w:val="16"/>
              </w:rPr>
            </w:pPr>
            <w:ins w:id="24407" w:author="Στάθης Καπ" w:date="2023-03-09T07:14:00Z">
              <w:r>
                <w:rPr>
                  <w:rFonts w:ascii="Calibri" w:hAnsi="Calibri" w:cs="Calibri"/>
                  <w:color w:val="000000"/>
                  <w:sz w:val="16"/>
                  <w:szCs w:val="16"/>
                </w:rPr>
                <w:t>0.526</w:t>
              </w:r>
            </w:ins>
          </w:p>
        </w:tc>
        <w:tc>
          <w:tcPr>
            <w:tcW w:w="453" w:type="dxa"/>
            <w:tcBorders>
              <w:left w:val="single" w:sz="4" w:space="0" w:color="auto"/>
            </w:tcBorders>
            <w:vAlign w:val="center"/>
          </w:tcPr>
          <w:p w14:paraId="53107D0D" w14:textId="77EE1B64" w:rsidR="00494D04" w:rsidRPr="007E0F91" w:rsidRDefault="00494D04" w:rsidP="00494D04">
            <w:pPr>
              <w:jc w:val="center"/>
              <w:rPr>
                <w:ins w:id="24408" w:author="Στάθης Καπ" w:date="2023-03-09T06:37:00Z"/>
                <w:sz w:val="16"/>
                <w:szCs w:val="16"/>
              </w:rPr>
            </w:pPr>
            <w:ins w:id="24409" w:author="Στάθης Καπ" w:date="2023-03-09T07:14:00Z">
              <w:r>
                <w:rPr>
                  <w:rFonts w:ascii="Calibri" w:hAnsi="Calibri" w:cs="Calibri"/>
                  <w:color w:val="000000"/>
                  <w:sz w:val="16"/>
                  <w:szCs w:val="16"/>
                </w:rPr>
                <w:t>630</w:t>
              </w:r>
            </w:ins>
          </w:p>
        </w:tc>
        <w:tc>
          <w:tcPr>
            <w:tcW w:w="454" w:type="dxa"/>
            <w:vAlign w:val="center"/>
          </w:tcPr>
          <w:p w14:paraId="3A9A2A9F" w14:textId="3462347B" w:rsidR="00494D04" w:rsidRPr="007E0F91" w:rsidRDefault="00494D04" w:rsidP="00494D04">
            <w:pPr>
              <w:jc w:val="center"/>
              <w:rPr>
                <w:ins w:id="24410" w:author="Στάθης Καπ" w:date="2023-03-09T06:37:00Z"/>
                <w:sz w:val="16"/>
                <w:szCs w:val="16"/>
              </w:rPr>
            </w:pPr>
            <w:ins w:id="24411" w:author="Στάθης Καπ" w:date="2023-03-09T07:14:00Z">
              <w:r>
                <w:rPr>
                  <w:rFonts w:ascii="Calibri" w:hAnsi="Calibri" w:cs="Calibri"/>
                  <w:color w:val="000000"/>
                  <w:sz w:val="16"/>
                  <w:szCs w:val="16"/>
                </w:rPr>
                <w:t>17</w:t>
              </w:r>
            </w:ins>
          </w:p>
        </w:tc>
        <w:tc>
          <w:tcPr>
            <w:tcW w:w="454" w:type="dxa"/>
            <w:vAlign w:val="center"/>
          </w:tcPr>
          <w:p w14:paraId="4761F9DE" w14:textId="08453B80" w:rsidR="00494D04" w:rsidRPr="007E0F91" w:rsidRDefault="00494D04" w:rsidP="00494D04">
            <w:pPr>
              <w:jc w:val="center"/>
              <w:rPr>
                <w:ins w:id="24412" w:author="Στάθης Καπ" w:date="2023-03-09T06:37:00Z"/>
                <w:sz w:val="16"/>
                <w:szCs w:val="16"/>
              </w:rPr>
            </w:pPr>
            <w:ins w:id="24413" w:author="Στάθης Καπ" w:date="2023-03-09T07:14:00Z">
              <w:r>
                <w:rPr>
                  <w:rFonts w:ascii="Calibri" w:hAnsi="Calibri" w:cs="Calibri"/>
                  <w:color w:val="000000"/>
                  <w:sz w:val="16"/>
                  <w:szCs w:val="16"/>
                </w:rPr>
                <w:t>0.37</w:t>
              </w:r>
            </w:ins>
          </w:p>
        </w:tc>
        <w:tc>
          <w:tcPr>
            <w:tcW w:w="457" w:type="dxa"/>
            <w:tcBorders>
              <w:right w:val="single" w:sz="4" w:space="0" w:color="auto"/>
            </w:tcBorders>
            <w:vAlign w:val="center"/>
          </w:tcPr>
          <w:p w14:paraId="14BB86E7" w14:textId="63085C4A" w:rsidR="00494D04" w:rsidRPr="007E0F91" w:rsidRDefault="00494D04" w:rsidP="00494D04">
            <w:pPr>
              <w:jc w:val="center"/>
              <w:rPr>
                <w:ins w:id="24414" w:author="Στάθης Καπ" w:date="2023-03-09T06:37:00Z"/>
                <w:sz w:val="16"/>
                <w:szCs w:val="16"/>
              </w:rPr>
            </w:pPr>
            <w:ins w:id="24415" w:author="Στάθης Καπ" w:date="2023-03-09T07:14:00Z">
              <w:r>
                <w:rPr>
                  <w:rFonts w:ascii="Calibri" w:hAnsi="Calibri" w:cs="Calibri"/>
                  <w:color w:val="000000"/>
                  <w:sz w:val="16"/>
                  <w:szCs w:val="16"/>
                </w:rPr>
                <w:t>29.66</w:t>
              </w:r>
            </w:ins>
          </w:p>
        </w:tc>
        <w:tc>
          <w:tcPr>
            <w:tcW w:w="453" w:type="dxa"/>
            <w:tcBorders>
              <w:left w:val="single" w:sz="4" w:space="0" w:color="auto"/>
            </w:tcBorders>
            <w:vAlign w:val="center"/>
          </w:tcPr>
          <w:p w14:paraId="793309CE" w14:textId="133328A8" w:rsidR="00494D04" w:rsidRPr="007E0F91" w:rsidRDefault="00494D04" w:rsidP="00494D04">
            <w:pPr>
              <w:jc w:val="center"/>
              <w:rPr>
                <w:ins w:id="24416" w:author="Στάθης Καπ" w:date="2023-03-09T06:37:00Z"/>
                <w:sz w:val="16"/>
                <w:szCs w:val="16"/>
              </w:rPr>
            </w:pPr>
            <w:ins w:id="24417" w:author="Στάθης Καπ" w:date="2023-03-09T07:14:00Z">
              <w:r>
                <w:rPr>
                  <w:rFonts w:ascii="Calibri" w:hAnsi="Calibri" w:cs="Calibri"/>
                  <w:color w:val="000000"/>
                  <w:sz w:val="16"/>
                  <w:szCs w:val="16"/>
                </w:rPr>
                <w:t>656</w:t>
              </w:r>
            </w:ins>
          </w:p>
        </w:tc>
        <w:tc>
          <w:tcPr>
            <w:tcW w:w="454" w:type="dxa"/>
            <w:vAlign w:val="center"/>
          </w:tcPr>
          <w:p w14:paraId="360C2563" w14:textId="47D20984" w:rsidR="00494D04" w:rsidRPr="007E0F91" w:rsidRDefault="00494D04" w:rsidP="00494D04">
            <w:pPr>
              <w:jc w:val="center"/>
              <w:rPr>
                <w:ins w:id="24418" w:author="Στάθης Καπ" w:date="2023-03-09T06:37:00Z"/>
                <w:sz w:val="16"/>
                <w:szCs w:val="16"/>
              </w:rPr>
            </w:pPr>
            <w:ins w:id="24419" w:author="Στάθης Καπ" w:date="2023-03-09T07:14:00Z">
              <w:r>
                <w:rPr>
                  <w:rFonts w:ascii="Calibri" w:hAnsi="Calibri" w:cs="Calibri"/>
                  <w:color w:val="000000"/>
                  <w:sz w:val="16"/>
                  <w:szCs w:val="16"/>
                </w:rPr>
                <w:t>13.57</w:t>
              </w:r>
            </w:ins>
          </w:p>
        </w:tc>
        <w:tc>
          <w:tcPr>
            <w:tcW w:w="454" w:type="dxa"/>
            <w:vAlign w:val="center"/>
          </w:tcPr>
          <w:p w14:paraId="0B03230E" w14:textId="7C8D67FB" w:rsidR="00494D04" w:rsidRPr="007E0F91" w:rsidRDefault="00494D04" w:rsidP="00494D04">
            <w:pPr>
              <w:jc w:val="center"/>
              <w:rPr>
                <w:ins w:id="24420" w:author="Στάθης Καπ" w:date="2023-03-09T06:37:00Z"/>
                <w:sz w:val="16"/>
                <w:szCs w:val="16"/>
              </w:rPr>
            </w:pPr>
            <w:ins w:id="24421" w:author="Στάθης Καπ" w:date="2023-03-09T07:14:00Z">
              <w:r>
                <w:rPr>
                  <w:rFonts w:ascii="Calibri" w:hAnsi="Calibri" w:cs="Calibri"/>
                  <w:color w:val="000000"/>
                  <w:sz w:val="16"/>
                  <w:szCs w:val="16"/>
                </w:rPr>
                <w:t>0.314</w:t>
              </w:r>
            </w:ins>
          </w:p>
        </w:tc>
        <w:tc>
          <w:tcPr>
            <w:tcW w:w="454" w:type="dxa"/>
            <w:tcBorders>
              <w:right w:val="single" w:sz="4" w:space="0" w:color="auto"/>
            </w:tcBorders>
            <w:vAlign w:val="center"/>
          </w:tcPr>
          <w:p w14:paraId="12648CA2" w14:textId="57DAF74D" w:rsidR="00494D04" w:rsidRPr="007E0F91" w:rsidRDefault="00494D04" w:rsidP="00494D04">
            <w:pPr>
              <w:jc w:val="center"/>
              <w:rPr>
                <w:ins w:id="24422" w:author="Στάθης Καπ" w:date="2023-03-09T06:37:00Z"/>
                <w:sz w:val="16"/>
                <w:szCs w:val="16"/>
              </w:rPr>
            </w:pPr>
            <w:ins w:id="24423" w:author="Στάθης Καπ" w:date="2023-03-09T07:14:00Z">
              <w:r>
                <w:rPr>
                  <w:rFonts w:ascii="Calibri" w:hAnsi="Calibri" w:cs="Calibri"/>
                  <w:color w:val="000000"/>
                  <w:sz w:val="16"/>
                  <w:szCs w:val="16"/>
                </w:rPr>
                <w:t>40.3</w:t>
              </w:r>
            </w:ins>
          </w:p>
        </w:tc>
        <w:tc>
          <w:tcPr>
            <w:tcW w:w="453" w:type="dxa"/>
            <w:tcBorders>
              <w:left w:val="single" w:sz="4" w:space="0" w:color="auto"/>
            </w:tcBorders>
            <w:vAlign w:val="center"/>
          </w:tcPr>
          <w:p w14:paraId="3673CD56" w14:textId="0028CA68" w:rsidR="00494D04" w:rsidRPr="007E0F91" w:rsidRDefault="00494D04" w:rsidP="00494D04">
            <w:pPr>
              <w:jc w:val="center"/>
              <w:rPr>
                <w:ins w:id="24424" w:author="Στάθης Καπ" w:date="2023-03-09T06:37:00Z"/>
                <w:sz w:val="16"/>
                <w:szCs w:val="16"/>
              </w:rPr>
            </w:pPr>
            <w:ins w:id="24425" w:author="Στάθης Καπ" w:date="2023-03-09T07:14:00Z">
              <w:r>
                <w:rPr>
                  <w:rFonts w:ascii="Calibri" w:hAnsi="Calibri" w:cs="Calibri"/>
                  <w:color w:val="000000"/>
                  <w:sz w:val="16"/>
                  <w:szCs w:val="16"/>
                </w:rPr>
                <w:t>592</w:t>
              </w:r>
            </w:ins>
          </w:p>
        </w:tc>
        <w:tc>
          <w:tcPr>
            <w:tcW w:w="454" w:type="dxa"/>
            <w:vAlign w:val="center"/>
          </w:tcPr>
          <w:p w14:paraId="139935B6" w14:textId="1C727C99" w:rsidR="00494D04" w:rsidRPr="007E0F91" w:rsidRDefault="00494D04" w:rsidP="00494D04">
            <w:pPr>
              <w:jc w:val="center"/>
              <w:rPr>
                <w:ins w:id="24426" w:author="Στάθης Καπ" w:date="2023-03-09T06:37:00Z"/>
                <w:sz w:val="16"/>
                <w:szCs w:val="16"/>
              </w:rPr>
            </w:pPr>
            <w:ins w:id="24427" w:author="Στάθης Καπ" w:date="2023-03-09T07:14:00Z">
              <w:r>
                <w:rPr>
                  <w:rFonts w:ascii="Calibri" w:hAnsi="Calibri" w:cs="Calibri"/>
                  <w:color w:val="000000"/>
                  <w:sz w:val="16"/>
                  <w:szCs w:val="16"/>
                </w:rPr>
                <w:t>22</w:t>
              </w:r>
            </w:ins>
          </w:p>
        </w:tc>
        <w:tc>
          <w:tcPr>
            <w:tcW w:w="454" w:type="dxa"/>
            <w:vAlign w:val="center"/>
          </w:tcPr>
          <w:p w14:paraId="77AE35F2" w14:textId="228950C6" w:rsidR="00494D04" w:rsidRPr="007E0F91" w:rsidRDefault="00494D04" w:rsidP="00494D04">
            <w:pPr>
              <w:jc w:val="center"/>
              <w:rPr>
                <w:ins w:id="24428" w:author="Στάθης Καπ" w:date="2023-03-09T06:37:00Z"/>
                <w:sz w:val="16"/>
                <w:szCs w:val="16"/>
              </w:rPr>
            </w:pPr>
            <w:ins w:id="24429"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715872E8" w14:textId="08EC9360" w:rsidR="00494D04" w:rsidRPr="007E0F91" w:rsidRDefault="00494D04" w:rsidP="00494D04">
            <w:pPr>
              <w:jc w:val="center"/>
              <w:rPr>
                <w:ins w:id="24430" w:author="Στάθης Καπ" w:date="2023-03-09T06:37:00Z"/>
                <w:sz w:val="16"/>
                <w:szCs w:val="16"/>
              </w:rPr>
            </w:pPr>
            <w:ins w:id="24431" w:author="Στάθης Καπ" w:date="2023-03-09T07:14:00Z">
              <w:r>
                <w:rPr>
                  <w:rFonts w:ascii="Calibri" w:hAnsi="Calibri" w:cs="Calibri"/>
                  <w:color w:val="000000"/>
                  <w:sz w:val="16"/>
                  <w:szCs w:val="16"/>
                </w:rPr>
                <w:t>34.79</w:t>
              </w:r>
            </w:ins>
          </w:p>
        </w:tc>
      </w:tr>
      <w:tr w:rsidR="00494D04" w14:paraId="0775D83C" w14:textId="77777777" w:rsidTr="009861B1">
        <w:trPr>
          <w:trHeight w:val="170"/>
          <w:jc w:val="center"/>
          <w:ins w:id="2443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7B412" w14:textId="77777777" w:rsidR="00494D04" w:rsidRPr="007E0F91" w:rsidRDefault="00494D04" w:rsidP="00494D04">
            <w:pPr>
              <w:jc w:val="center"/>
              <w:rPr>
                <w:ins w:id="24433" w:author="Στάθης Καπ" w:date="2023-03-09T06:37:00Z"/>
                <w:sz w:val="16"/>
                <w:szCs w:val="16"/>
              </w:rPr>
            </w:pPr>
            <w:ins w:id="24434" w:author="Στάθης Καπ" w:date="2023-03-09T06:37:00Z">
              <w:r w:rsidRPr="009861B1">
                <w:rPr>
                  <w:rFonts w:ascii="Calibri" w:hAnsi="Calibri" w:cs="Calibri"/>
                  <w:color w:val="000000"/>
                  <w:sz w:val="16"/>
                  <w:szCs w:val="16"/>
                </w:rPr>
                <w:t>rc106</w:t>
              </w:r>
            </w:ins>
          </w:p>
        </w:tc>
        <w:tc>
          <w:tcPr>
            <w:tcW w:w="565" w:type="dxa"/>
            <w:tcBorders>
              <w:left w:val="single" w:sz="4" w:space="0" w:color="auto"/>
            </w:tcBorders>
            <w:vAlign w:val="center"/>
          </w:tcPr>
          <w:p w14:paraId="333403C9" w14:textId="5056590C" w:rsidR="00494D04" w:rsidRPr="007E0F91" w:rsidRDefault="00494D04" w:rsidP="00494D04">
            <w:pPr>
              <w:jc w:val="center"/>
              <w:rPr>
                <w:ins w:id="24435" w:author="Στάθης Καπ" w:date="2023-03-09T06:37:00Z"/>
                <w:sz w:val="16"/>
                <w:szCs w:val="16"/>
              </w:rPr>
            </w:pPr>
            <w:ins w:id="24436"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6D82096A" w14:textId="58C4CB97" w:rsidR="00494D04" w:rsidRPr="007E0F91" w:rsidRDefault="00494D04" w:rsidP="00494D04">
            <w:pPr>
              <w:jc w:val="center"/>
              <w:rPr>
                <w:ins w:id="24437" w:author="Στάθης Καπ" w:date="2023-03-09T06:37:00Z"/>
                <w:sz w:val="16"/>
                <w:szCs w:val="16"/>
              </w:rPr>
            </w:pPr>
            <w:ins w:id="24438" w:author="Στάθης Καπ" w:date="2023-03-09T07:14:00Z">
              <w:r>
                <w:rPr>
                  <w:rFonts w:ascii="Calibri" w:hAnsi="Calibri" w:cs="Calibri"/>
                  <w:color w:val="000000"/>
                  <w:sz w:val="16"/>
                  <w:szCs w:val="16"/>
                </w:rPr>
                <w:t>874</w:t>
              </w:r>
            </w:ins>
          </w:p>
        </w:tc>
        <w:tc>
          <w:tcPr>
            <w:tcW w:w="453" w:type="dxa"/>
            <w:tcBorders>
              <w:left w:val="single" w:sz="4" w:space="0" w:color="auto"/>
            </w:tcBorders>
            <w:vAlign w:val="center"/>
          </w:tcPr>
          <w:p w14:paraId="30B007B8" w14:textId="30AB03BF" w:rsidR="00494D04" w:rsidRPr="007E0F91" w:rsidRDefault="00494D04" w:rsidP="00494D04">
            <w:pPr>
              <w:jc w:val="center"/>
              <w:rPr>
                <w:ins w:id="24439" w:author="Στάθης Καπ" w:date="2023-03-09T06:37:00Z"/>
                <w:sz w:val="16"/>
                <w:szCs w:val="16"/>
              </w:rPr>
            </w:pPr>
            <w:ins w:id="24440" w:author="Στάθης Καπ" w:date="2023-03-09T07:14:00Z">
              <w:r>
                <w:rPr>
                  <w:rFonts w:ascii="Calibri" w:hAnsi="Calibri" w:cs="Calibri"/>
                  <w:color w:val="000000"/>
                  <w:sz w:val="16"/>
                  <w:szCs w:val="16"/>
                </w:rPr>
                <w:t>813</w:t>
              </w:r>
            </w:ins>
          </w:p>
        </w:tc>
        <w:tc>
          <w:tcPr>
            <w:tcW w:w="708" w:type="dxa"/>
            <w:vAlign w:val="center"/>
          </w:tcPr>
          <w:p w14:paraId="6C24DA02" w14:textId="5279B6B2" w:rsidR="00494D04" w:rsidRPr="007E0F91" w:rsidRDefault="00494D04" w:rsidP="00494D04">
            <w:pPr>
              <w:jc w:val="center"/>
              <w:rPr>
                <w:ins w:id="24441" w:author="Στάθης Καπ" w:date="2023-03-09T06:37:00Z"/>
                <w:sz w:val="16"/>
                <w:szCs w:val="16"/>
              </w:rPr>
            </w:pPr>
            <w:ins w:id="24442" w:author="Στάθης Καπ" w:date="2023-03-09T07:14:00Z">
              <w:r>
                <w:rPr>
                  <w:rFonts w:ascii="Calibri" w:hAnsi="Calibri" w:cs="Calibri"/>
                  <w:color w:val="000000"/>
                  <w:sz w:val="16"/>
                  <w:szCs w:val="16"/>
                </w:rPr>
                <w:t>10.56</w:t>
              </w:r>
            </w:ins>
          </w:p>
        </w:tc>
        <w:tc>
          <w:tcPr>
            <w:tcW w:w="652" w:type="dxa"/>
            <w:tcBorders>
              <w:right w:val="single" w:sz="4" w:space="0" w:color="auto"/>
            </w:tcBorders>
            <w:vAlign w:val="center"/>
          </w:tcPr>
          <w:p w14:paraId="5CCC7975" w14:textId="3C73445D" w:rsidR="00494D04" w:rsidRPr="007E0F91" w:rsidRDefault="00494D04" w:rsidP="00494D04">
            <w:pPr>
              <w:jc w:val="center"/>
              <w:rPr>
                <w:ins w:id="24443" w:author="Στάθης Καπ" w:date="2023-03-09T06:37:00Z"/>
                <w:sz w:val="16"/>
                <w:szCs w:val="16"/>
              </w:rPr>
            </w:pPr>
            <w:ins w:id="24444" w:author="Στάθης Καπ" w:date="2023-03-09T07:14:00Z">
              <w:r>
                <w:rPr>
                  <w:rFonts w:ascii="Calibri" w:hAnsi="Calibri" w:cs="Calibri"/>
                  <w:color w:val="000000"/>
                  <w:sz w:val="16"/>
                  <w:szCs w:val="16"/>
                </w:rPr>
                <w:t>0.582</w:t>
              </w:r>
            </w:ins>
          </w:p>
        </w:tc>
        <w:tc>
          <w:tcPr>
            <w:tcW w:w="453" w:type="dxa"/>
            <w:tcBorders>
              <w:left w:val="single" w:sz="4" w:space="0" w:color="auto"/>
            </w:tcBorders>
            <w:vAlign w:val="center"/>
          </w:tcPr>
          <w:p w14:paraId="2B5C6BBA" w14:textId="3A4A6AB6" w:rsidR="00494D04" w:rsidRPr="007E0F91" w:rsidRDefault="00494D04" w:rsidP="00494D04">
            <w:pPr>
              <w:jc w:val="center"/>
              <w:rPr>
                <w:ins w:id="24445" w:author="Στάθης Καπ" w:date="2023-03-09T06:37:00Z"/>
                <w:sz w:val="16"/>
                <w:szCs w:val="16"/>
              </w:rPr>
            </w:pPr>
            <w:ins w:id="24446" w:author="Στάθης Καπ" w:date="2023-03-09T07:14:00Z">
              <w:r>
                <w:rPr>
                  <w:rFonts w:ascii="Calibri" w:hAnsi="Calibri" w:cs="Calibri"/>
                  <w:color w:val="000000"/>
                  <w:sz w:val="16"/>
                  <w:szCs w:val="16"/>
                </w:rPr>
                <w:t>788</w:t>
              </w:r>
            </w:ins>
          </w:p>
        </w:tc>
        <w:tc>
          <w:tcPr>
            <w:tcW w:w="454" w:type="dxa"/>
            <w:vAlign w:val="center"/>
          </w:tcPr>
          <w:p w14:paraId="139D7978" w14:textId="35CF1F8B" w:rsidR="00494D04" w:rsidRPr="007E0F91" w:rsidRDefault="00494D04" w:rsidP="00494D04">
            <w:pPr>
              <w:jc w:val="center"/>
              <w:rPr>
                <w:ins w:id="24447" w:author="Στάθης Καπ" w:date="2023-03-09T06:37:00Z"/>
                <w:sz w:val="16"/>
                <w:szCs w:val="16"/>
              </w:rPr>
            </w:pPr>
            <w:ins w:id="24448" w:author="Στάθης Καπ" w:date="2023-03-09T07:14:00Z">
              <w:r>
                <w:rPr>
                  <w:rFonts w:ascii="Calibri" w:hAnsi="Calibri" w:cs="Calibri"/>
                  <w:color w:val="000000"/>
                  <w:sz w:val="16"/>
                  <w:szCs w:val="16"/>
                </w:rPr>
                <w:t>3.08</w:t>
              </w:r>
            </w:ins>
          </w:p>
        </w:tc>
        <w:tc>
          <w:tcPr>
            <w:tcW w:w="454" w:type="dxa"/>
            <w:vAlign w:val="center"/>
          </w:tcPr>
          <w:p w14:paraId="1B499B3B" w14:textId="3DA424D5" w:rsidR="00494D04" w:rsidRPr="007E0F91" w:rsidRDefault="00494D04" w:rsidP="00494D04">
            <w:pPr>
              <w:jc w:val="center"/>
              <w:rPr>
                <w:ins w:id="24449" w:author="Στάθης Καπ" w:date="2023-03-09T06:37:00Z"/>
                <w:sz w:val="16"/>
                <w:szCs w:val="16"/>
              </w:rPr>
            </w:pPr>
            <w:ins w:id="24450" w:author="Στάθης Καπ" w:date="2023-03-09T07:14:00Z">
              <w:r>
                <w:rPr>
                  <w:rFonts w:ascii="Calibri" w:hAnsi="Calibri" w:cs="Calibri"/>
                  <w:color w:val="000000"/>
                  <w:sz w:val="16"/>
                  <w:szCs w:val="16"/>
                </w:rPr>
                <w:t>0.347</w:t>
              </w:r>
            </w:ins>
          </w:p>
        </w:tc>
        <w:tc>
          <w:tcPr>
            <w:tcW w:w="457" w:type="dxa"/>
            <w:tcBorders>
              <w:right w:val="single" w:sz="4" w:space="0" w:color="auto"/>
            </w:tcBorders>
            <w:vAlign w:val="center"/>
          </w:tcPr>
          <w:p w14:paraId="71D4E778" w14:textId="5D25D8EB" w:rsidR="00494D04" w:rsidRPr="007E0F91" w:rsidRDefault="00494D04" w:rsidP="00494D04">
            <w:pPr>
              <w:jc w:val="center"/>
              <w:rPr>
                <w:ins w:id="24451" w:author="Στάθης Καπ" w:date="2023-03-09T06:37:00Z"/>
                <w:sz w:val="16"/>
                <w:szCs w:val="16"/>
              </w:rPr>
            </w:pPr>
            <w:ins w:id="24452" w:author="Στάθης Καπ" w:date="2023-03-09T07:14:00Z">
              <w:r>
                <w:rPr>
                  <w:rFonts w:ascii="Calibri" w:hAnsi="Calibri" w:cs="Calibri"/>
                  <w:color w:val="000000"/>
                  <w:sz w:val="16"/>
                  <w:szCs w:val="16"/>
                </w:rPr>
                <w:t>40.38</w:t>
              </w:r>
            </w:ins>
          </w:p>
        </w:tc>
        <w:tc>
          <w:tcPr>
            <w:tcW w:w="453" w:type="dxa"/>
            <w:tcBorders>
              <w:left w:val="single" w:sz="4" w:space="0" w:color="auto"/>
            </w:tcBorders>
            <w:vAlign w:val="center"/>
          </w:tcPr>
          <w:p w14:paraId="0FC0D9E9" w14:textId="5998CA47" w:rsidR="00494D04" w:rsidRPr="007E0F91" w:rsidRDefault="00494D04" w:rsidP="00494D04">
            <w:pPr>
              <w:jc w:val="center"/>
              <w:rPr>
                <w:ins w:id="24453" w:author="Στάθης Καπ" w:date="2023-03-09T06:37:00Z"/>
                <w:sz w:val="16"/>
                <w:szCs w:val="16"/>
              </w:rPr>
            </w:pPr>
            <w:ins w:id="24454" w:author="Στάθης Καπ" w:date="2023-03-09T07:14:00Z">
              <w:r>
                <w:rPr>
                  <w:rFonts w:ascii="Calibri" w:hAnsi="Calibri" w:cs="Calibri"/>
                  <w:color w:val="000000"/>
                  <w:sz w:val="16"/>
                  <w:szCs w:val="16"/>
                </w:rPr>
                <w:t>729</w:t>
              </w:r>
            </w:ins>
          </w:p>
        </w:tc>
        <w:tc>
          <w:tcPr>
            <w:tcW w:w="454" w:type="dxa"/>
            <w:vAlign w:val="center"/>
          </w:tcPr>
          <w:p w14:paraId="74748819" w14:textId="4F1CCFF1" w:rsidR="00494D04" w:rsidRPr="007E0F91" w:rsidRDefault="00494D04" w:rsidP="00494D04">
            <w:pPr>
              <w:jc w:val="center"/>
              <w:rPr>
                <w:ins w:id="24455" w:author="Στάθης Καπ" w:date="2023-03-09T06:37:00Z"/>
                <w:sz w:val="16"/>
                <w:szCs w:val="16"/>
              </w:rPr>
            </w:pPr>
            <w:ins w:id="24456" w:author="Στάθης Καπ" w:date="2023-03-09T07:14:00Z">
              <w:r>
                <w:rPr>
                  <w:rFonts w:ascii="Calibri" w:hAnsi="Calibri" w:cs="Calibri"/>
                  <w:color w:val="000000"/>
                  <w:sz w:val="16"/>
                  <w:szCs w:val="16"/>
                </w:rPr>
                <w:t>10.33</w:t>
              </w:r>
            </w:ins>
          </w:p>
        </w:tc>
        <w:tc>
          <w:tcPr>
            <w:tcW w:w="454" w:type="dxa"/>
            <w:vAlign w:val="center"/>
          </w:tcPr>
          <w:p w14:paraId="359619B9" w14:textId="12C7BE19" w:rsidR="00494D04" w:rsidRPr="007E0F91" w:rsidRDefault="00494D04" w:rsidP="00494D04">
            <w:pPr>
              <w:jc w:val="center"/>
              <w:rPr>
                <w:ins w:id="24457" w:author="Στάθης Καπ" w:date="2023-03-09T06:37:00Z"/>
                <w:sz w:val="16"/>
                <w:szCs w:val="16"/>
              </w:rPr>
            </w:pPr>
            <w:ins w:id="24458" w:author="Στάθης Καπ" w:date="2023-03-09T07:14:00Z">
              <w:r>
                <w:rPr>
                  <w:rFonts w:ascii="Calibri" w:hAnsi="Calibri" w:cs="Calibri"/>
                  <w:color w:val="000000"/>
                  <w:sz w:val="16"/>
                  <w:szCs w:val="16"/>
                </w:rPr>
                <w:t>0.331</w:t>
              </w:r>
            </w:ins>
          </w:p>
        </w:tc>
        <w:tc>
          <w:tcPr>
            <w:tcW w:w="454" w:type="dxa"/>
            <w:tcBorders>
              <w:right w:val="single" w:sz="4" w:space="0" w:color="auto"/>
            </w:tcBorders>
            <w:vAlign w:val="center"/>
          </w:tcPr>
          <w:p w14:paraId="5A65A4BF" w14:textId="13D4934F" w:rsidR="00494D04" w:rsidRPr="007E0F91" w:rsidRDefault="00494D04" w:rsidP="00494D04">
            <w:pPr>
              <w:jc w:val="center"/>
              <w:rPr>
                <w:ins w:id="24459" w:author="Στάθης Καπ" w:date="2023-03-09T06:37:00Z"/>
                <w:sz w:val="16"/>
                <w:szCs w:val="16"/>
              </w:rPr>
            </w:pPr>
            <w:ins w:id="24460" w:author="Στάθης Καπ" w:date="2023-03-09T07:14:00Z">
              <w:r>
                <w:rPr>
                  <w:rFonts w:ascii="Calibri" w:hAnsi="Calibri" w:cs="Calibri"/>
                  <w:color w:val="000000"/>
                  <w:sz w:val="16"/>
                  <w:szCs w:val="16"/>
                </w:rPr>
                <w:t>43.13</w:t>
              </w:r>
            </w:ins>
          </w:p>
        </w:tc>
        <w:tc>
          <w:tcPr>
            <w:tcW w:w="453" w:type="dxa"/>
            <w:tcBorders>
              <w:left w:val="single" w:sz="4" w:space="0" w:color="auto"/>
            </w:tcBorders>
            <w:vAlign w:val="center"/>
          </w:tcPr>
          <w:p w14:paraId="086E2BBA" w14:textId="4A8B731E" w:rsidR="00494D04" w:rsidRPr="007E0F91" w:rsidRDefault="00494D04" w:rsidP="00494D04">
            <w:pPr>
              <w:jc w:val="center"/>
              <w:rPr>
                <w:ins w:id="24461" w:author="Στάθης Καπ" w:date="2023-03-09T06:37:00Z"/>
                <w:sz w:val="16"/>
                <w:szCs w:val="16"/>
              </w:rPr>
            </w:pPr>
            <w:ins w:id="24462" w:author="Στάθης Καπ" w:date="2023-03-09T07:14:00Z">
              <w:r>
                <w:rPr>
                  <w:rFonts w:ascii="Calibri" w:hAnsi="Calibri" w:cs="Calibri"/>
                  <w:color w:val="000000"/>
                  <w:sz w:val="16"/>
                  <w:szCs w:val="16"/>
                </w:rPr>
                <w:t>646</w:t>
              </w:r>
            </w:ins>
          </w:p>
        </w:tc>
        <w:tc>
          <w:tcPr>
            <w:tcW w:w="454" w:type="dxa"/>
            <w:vAlign w:val="center"/>
          </w:tcPr>
          <w:p w14:paraId="0590271C" w14:textId="4CF89B2D" w:rsidR="00494D04" w:rsidRPr="007E0F91" w:rsidRDefault="00494D04" w:rsidP="00494D04">
            <w:pPr>
              <w:jc w:val="center"/>
              <w:rPr>
                <w:ins w:id="24463" w:author="Στάθης Καπ" w:date="2023-03-09T06:37:00Z"/>
                <w:sz w:val="16"/>
                <w:szCs w:val="16"/>
              </w:rPr>
            </w:pPr>
            <w:ins w:id="24464" w:author="Στάθης Καπ" w:date="2023-03-09T07:14:00Z">
              <w:r>
                <w:rPr>
                  <w:rFonts w:ascii="Calibri" w:hAnsi="Calibri" w:cs="Calibri"/>
                  <w:color w:val="000000"/>
                  <w:sz w:val="16"/>
                  <w:szCs w:val="16"/>
                </w:rPr>
                <w:t>20.54</w:t>
              </w:r>
            </w:ins>
          </w:p>
        </w:tc>
        <w:tc>
          <w:tcPr>
            <w:tcW w:w="454" w:type="dxa"/>
            <w:vAlign w:val="center"/>
          </w:tcPr>
          <w:p w14:paraId="06391AEB" w14:textId="77C1F559" w:rsidR="00494D04" w:rsidRPr="007E0F91" w:rsidRDefault="00494D04" w:rsidP="00494D04">
            <w:pPr>
              <w:jc w:val="center"/>
              <w:rPr>
                <w:ins w:id="24465" w:author="Στάθης Καπ" w:date="2023-03-09T06:37:00Z"/>
                <w:sz w:val="16"/>
                <w:szCs w:val="16"/>
              </w:rPr>
            </w:pPr>
            <w:ins w:id="24466" w:author="Στάθης Καπ" w:date="2023-03-09T07:14:00Z">
              <w:r>
                <w:rPr>
                  <w:rFonts w:ascii="Calibri" w:hAnsi="Calibri" w:cs="Calibri"/>
                  <w:color w:val="000000"/>
                  <w:sz w:val="16"/>
                  <w:szCs w:val="16"/>
                </w:rPr>
                <w:t>0.394</w:t>
              </w:r>
            </w:ins>
          </w:p>
        </w:tc>
        <w:tc>
          <w:tcPr>
            <w:tcW w:w="461" w:type="dxa"/>
            <w:tcBorders>
              <w:right w:val="single" w:sz="4" w:space="0" w:color="auto"/>
            </w:tcBorders>
            <w:vAlign w:val="center"/>
          </w:tcPr>
          <w:p w14:paraId="57CA5042" w14:textId="66EE57D5" w:rsidR="00494D04" w:rsidRPr="007E0F91" w:rsidRDefault="00494D04" w:rsidP="00494D04">
            <w:pPr>
              <w:jc w:val="center"/>
              <w:rPr>
                <w:ins w:id="24467" w:author="Στάθης Καπ" w:date="2023-03-09T06:37:00Z"/>
                <w:sz w:val="16"/>
                <w:szCs w:val="16"/>
              </w:rPr>
            </w:pPr>
            <w:ins w:id="24468" w:author="Στάθης Καπ" w:date="2023-03-09T07:14:00Z">
              <w:r>
                <w:rPr>
                  <w:rFonts w:ascii="Calibri" w:hAnsi="Calibri" w:cs="Calibri"/>
                  <w:color w:val="000000"/>
                  <w:sz w:val="16"/>
                  <w:szCs w:val="16"/>
                </w:rPr>
                <w:t>32.3</w:t>
              </w:r>
            </w:ins>
          </w:p>
        </w:tc>
      </w:tr>
      <w:tr w:rsidR="00494D04" w14:paraId="0DEE19ED" w14:textId="77777777" w:rsidTr="009861B1">
        <w:trPr>
          <w:trHeight w:val="170"/>
          <w:jc w:val="center"/>
          <w:ins w:id="2446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EF52A9F" w14:textId="77777777" w:rsidR="00494D04" w:rsidRPr="007E0F91" w:rsidRDefault="00494D04" w:rsidP="00494D04">
            <w:pPr>
              <w:jc w:val="center"/>
              <w:rPr>
                <w:ins w:id="24470" w:author="Στάθης Καπ" w:date="2023-03-09T06:37:00Z"/>
                <w:sz w:val="16"/>
                <w:szCs w:val="16"/>
              </w:rPr>
            </w:pPr>
            <w:ins w:id="24471" w:author="Στάθης Καπ" w:date="2023-03-09T06:37:00Z">
              <w:r w:rsidRPr="009861B1">
                <w:rPr>
                  <w:rFonts w:ascii="Calibri" w:hAnsi="Calibri" w:cs="Calibri"/>
                  <w:color w:val="000000"/>
                  <w:sz w:val="16"/>
                  <w:szCs w:val="16"/>
                </w:rPr>
                <w:t>rc107</w:t>
              </w:r>
            </w:ins>
          </w:p>
        </w:tc>
        <w:tc>
          <w:tcPr>
            <w:tcW w:w="565" w:type="dxa"/>
            <w:tcBorders>
              <w:left w:val="single" w:sz="4" w:space="0" w:color="auto"/>
            </w:tcBorders>
            <w:vAlign w:val="center"/>
          </w:tcPr>
          <w:p w14:paraId="2E70F1C6" w14:textId="52EAF3DF" w:rsidR="00494D04" w:rsidRPr="007E0F91" w:rsidRDefault="00494D04" w:rsidP="00494D04">
            <w:pPr>
              <w:jc w:val="center"/>
              <w:rPr>
                <w:ins w:id="24472" w:author="Στάθης Καπ" w:date="2023-03-09T06:37:00Z"/>
                <w:sz w:val="16"/>
                <w:szCs w:val="16"/>
              </w:rPr>
            </w:pPr>
            <w:ins w:id="24473" w:author="Στάθης Καπ" w:date="2023-03-09T07:14:00Z">
              <w:r>
                <w:rPr>
                  <w:rFonts w:ascii="Calibri" w:hAnsi="Calibri" w:cs="Calibri"/>
                  <w:color w:val="000000"/>
                  <w:sz w:val="16"/>
                  <w:szCs w:val="16"/>
                </w:rPr>
                <w:t>987</w:t>
              </w:r>
            </w:ins>
          </w:p>
        </w:tc>
        <w:tc>
          <w:tcPr>
            <w:tcW w:w="679" w:type="dxa"/>
            <w:tcBorders>
              <w:right w:val="single" w:sz="4" w:space="0" w:color="auto"/>
            </w:tcBorders>
            <w:vAlign w:val="center"/>
          </w:tcPr>
          <w:p w14:paraId="3DF814DE" w14:textId="3991923A" w:rsidR="00494D04" w:rsidRPr="007E0F91" w:rsidRDefault="00494D04" w:rsidP="00494D04">
            <w:pPr>
              <w:jc w:val="center"/>
              <w:rPr>
                <w:ins w:id="24474" w:author="Στάθης Καπ" w:date="2023-03-09T06:37:00Z"/>
                <w:sz w:val="16"/>
                <w:szCs w:val="16"/>
              </w:rPr>
            </w:pPr>
            <w:ins w:id="24475" w:author="Στάθης Καπ" w:date="2023-03-09T07:14:00Z">
              <w:r>
                <w:rPr>
                  <w:rFonts w:ascii="Calibri" w:hAnsi="Calibri" w:cs="Calibri"/>
                  <w:color w:val="000000"/>
                  <w:sz w:val="16"/>
                  <w:szCs w:val="16"/>
                </w:rPr>
                <w:t>951</w:t>
              </w:r>
            </w:ins>
          </w:p>
        </w:tc>
        <w:tc>
          <w:tcPr>
            <w:tcW w:w="453" w:type="dxa"/>
            <w:tcBorders>
              <w:left w:val="single" w:sz="4" w:space="0" w:color="auto"/>
            </w:tcBorders>
            <w:vAlign w:val="center"/>
          </w:tcPr>
          <w:p w14:paraId="71455D9D" w14:textId="3B1F2826" w:rsidR="00494D04" w:rsidRPr="007E0F91" w:rsidRDefault="00494D04" w:rsidP="00494D04">
            <w:pPr>
              <w:jc w:val="center"/>
              <w:rPr>
                <w:ins w:id="24476" w:author="Στάθης Καπ" w:date="2023-03-09T06:37:00Z"/>
                <w:sz w:val="16"/>
                <w:szCs w:val="16"/>
              </w:rPr>
            </w:pPr>
            <w:ins w:id="24477" w:author="Στάθης Καπ" w:date="2023-03-09T07:14:00Z">
              <w:r>
                <w:rPr>
                  <w:rFonts w:ascii="Calibri" w:hAnsi="Calibri" w:cs="Calibri"/>
                  <w:color w:val="000000"/>
                  <w:sz w:val="16"/>
                  <w:szCs w:val="16"/>
                </w:rPr>
                <w:t>912</w:t>
              </w:r>
            </w:ins>
          </w:p>
        </w:tc>
        <w:tc>
          <w:tcPr>
            <w:tcW w:w="708" w:type="dxa"/>
            <w:vAlign w:val="center"/>
          </w:tcPr>
          <w:p w14:paraId="0D254F7E" w14:textId="75EFADB2" w:rsidR="00494D04" w:rsidRPr="007E0F91" w:rsidRDefault="00494D04" w:rsidP="00494D04">
            <w:pPr>
              <w:jc w:val="center"/>
              <w:rPr>
                <w:ins w:id="24478" w:author="Στάθης Καπ" w:date="2023-03-09T06:37:00Z"/>
                <w:sz w:val="16"/>
                <w:szCs w:val="16"/>
              </w:rPr>
            </w:pPr>
            <w:ins w:id="24479" w:author="Στάθης Καπ" w:date="2023-03-09T07:14:00Z">
              <w:r>
                <w:rPr>
                  <w:rFonts w:ascii="Calibri" w:hAnsi="Calibri" w:cs="Calibri"/>
                  <w:color w:val="000000"/>
                  <w:sz w:val="16"/>
                  <w:szCs w:val="16"/>
                </w:rPr>
                <w:t>7.6</w:t>
              </w:r>
            </w:ins>
          </w:p>
        </w:tc>
        <w:tc>
          <w:tcPr>
            <w:tcW w:w="652" w:type="dxa"/>
            <w:tcBorders>
              <w:right w:val="single" w:sz="4" w:space="0" w:color="auto"/>
            </w:tcBorders>
            <w:vAlign w:val="center"/>
          </w:tcPr>
          <w:p w14:paraId="6B674733" w14:textId="7A7D6D99" w:rsidR="00494D04" w:rsidRPr="007E0F91" w:rsidRDefault="00494D04" w:rsidP="00494D04">
            <w:pPr>
              <w:jc w:val="center"/>
              <w:rPr>
                <w:ins w:id="24480" w:author="Στάθης Καπ" w:date="2023-03-09T06:37:00Z"/>
                <w:sz w:val="16"/>
                <w:szCs w:val="16"/>
              </w:rPr>
            </w:pPr>
            <w:ins w:id="24481" w:author="Στάθης Καπ" w:date="2023-03-09T07:14:00Z">
              <w:r>
                <w:rPr>
                  <w:rFonts w:ascii="Calibri" w:hAnsi="Calibri" w:cs="Calibri"/>
                  <w:color w:val="000000"/>
                  <w:sz w:val="16"/>
                  <w:szCs w:val="16"/>
                </w:rPr>
                <w:t>0.583</w:t>
              </w:r>
            </w:ins>
          </w:p>
        </w:tc>
        <w:tc>
          <w:tcPr>
            <w:tcW w:w="453" w:type="dxa"/>
            <w:tcBorders>
              <w:left w:val="single" w:sz="4" w:space="0" w:color="auto"/>
            </w:tcBorders>
            <w:vAlign w:val="center"/>
          </w:tcPr>
          <w:p w14:paraId="742352BB" w14:textId="6739A93E" w:rsidR="00494D04" w:rsidRPr="007E0F91" w:rsidRDefault="00494D04" w:rsidP="00494D04">
            <w:pPr>
              <w:jc w:val="center"/>
              <w:rPr>
                <w:ins w:id="24482" w:author="Στάθης Καπ" w:date="2023-03-09T06:37:00Z"/>
                <w:sz w:val="16"/>
                <w:szCs w:val="16"/>
              </w:rPr>
            </w:pPr>
            <w:ins w:id="24483" w:author="Στάθης Καπ" w:date="2023-03-09T07:14:00Z">
              <w:r>
                <w:rPr>
                  <w:rFonts w:ascii="Calibri" w:hAnsi="Calibri" w:cs="Calibri"/>
                  <w:color w:val="000000"/>
                  <w:sz w:val="16"/>
                  <w:szCs w:val="16"/>
                </w:rPr>
                <w:t>840</w:t>
              </w:r>
            </w:ins>
          </w:p>
        </w:tc>
        <w:tc>
          <w:tcPr>
            <w:tcW w:w="454" w:type="dxa"/>
            <w:vAlign w:val="center"/>
          </w:tcPr>
          <w:p w14:paraId="0A29BCA8" w14:textId="72E70B2B" w:rsidR="00494D04" w:rsidRPr="007E0F91" w:rsidRDefault="00494D04" w:rsidP="00494D04">
            <w:pPr>
              <w:jc w:val="center"/>
              <w:rPr>
                <w:ins w:id="24484" w:author="Στάθης Καπ" w:date="2023-03-09T06:37:00Z"/>
                <w:sz w:val="16"/>
                <w:szCs w:val="16"/>
              </w:rPr>
            </w:pPr>
            <w:ins w:id="24485" w:author="Στάθης Καπ" w:date="2023-03-09T07:14:00Z">
              <w:r>
                <w:rPr>
                  <w:rFonts w:ascii="Calibri" w:hAnsi="Calibri" w:cs="Calibri"/>
                  <w:color w:val="000000"/>
                  <w:sz w:val="16"/>
                  <w:szCs w:val="16"/>
                </w:rPr>
                <w:t>7.89</w:t>
              </w:r>
            </w:ins>
          </w:p>
        </w:tc>
        <w:tc>
          <w:tcPr>
            <w:tcW w:w="454" w:type="dxa"/>
            <w:vAlign w:val="center"/>
          </w:tcPr>
          <w:p w14:paraId="7E374215" w14:textId="4FA3AD33" w:rsidR="00494D04" w:rsidRPr="007E0F91" w:rsidRDefault="00494D04" w:rsidP="00494D04">
            <w:pPr>
              <w:jc w:val="center"/>
              <w:rPr>
                <w:ins w:id="24486" w:author="Στάθης Καπ" w:date="2023-03-09T06:37:00Z"/>
                <w:sz w:val="16"/>
                <w:szCs w:val="16"/>
              </w:rPr>
            </w:pPr>
            <w:ins w:id="24487" w:author="Στάθης Καπ" w:date="2023-03-09T07:14:00Z">
              <w:r>
                <w:rPr>
                  <w:rFonts w:ascii="Calibri" w:hAnsi="Calibri" w:cs="Calibri"/>
                  <w:color w:val="000000"/>
                  <w:sz w:val="16"/>
                  <w:szCs w:val="16"/>
                </w:rPr>
                <w:t>0.389</w:t>
              </w:r>
            </w:ins>
          </w:p>
        </w:tc>
        <w:tc>
          <w:tcPr>
            <w:tcW w:w="457" w:type="dxa"/>
            <w:tcBorders>
              <w:right w:val="single" w:sz="4" w:space="0" w:color="auto"/>
            </w:tcBorders>
            <w:vAlign w:val="center"/>
          </w:tcPr>
          <w:p w14:paraId="28EF23A8" w14:textId="5538617B" w:rsidR="00494D04" w:rsidRPr="007E0F91" w:rsidRDefault="00494D04" w:rsidP="00494D04">
            <w:pPr>
              <w:jc w:val="center"/>
              <w:rPr>
                <w:ins w:id="24488" w:author="Στάθης Καπ" w:date="2023-03-09T06:37:00Z"/>
                <w:sz w:val="16"/>
                <w:szCs w:val="16"/>
              </w:rPr>
            </w:pPr>
            <w:ins w:id="24489" w:author="Στάθης Καπ" w:date="2023-03-09T07:14:00Z">
              <w:r>
                <w:rPr>
                  <w:rFonts w:ascii="Calibri" w:hAnsi="Calibri" w:cs="Calibri"/>
                  <w:color w:val="000000"/>
                  <w:sz w:val="16"/>
                  <w:szCs w:val="16"/>
                </w:rPr>
                <w:t>33.28</w:t>
              </w:r>
            </w:ins>
          </w:p>
        </w:tc>
        <w:tc>
          <w:tcPr>
            <w:tcW w:w="453" w:type="dxa"/>
            <w:tcBorders>
              <w:left w:val="single" w:sz="4" w:space="0" w:color="auto"/>
            </w:tcBorders>
            <w:vAlign w:val="center"/>
          </w:tcPr>
          <w:p w14:paraId="7937999A" w14:textId="03D562EC" w:rsidR="00494D04" w:rsidRPr="007E0F91" w:rsidRDefault="00494D04" w:rsidP="00494D04">
            <w:pPr>
              <w:jc w:val="center"/>
              <w:rPr>
                <w:ins w:id="24490" w:author="Στάθης Καπ" w:date="2023-03-09T06:37:00Z"/>
                <w:sz w:val="16"/>
                <w:szCs w:val="16"/>
              </w:rPr>
            </w:pPr>
            <w:ins w:id="24491" w:author="Στάθης Καπ" w:date="2023-03-09T07:14:00Z">
              <w:r>
                <w:rPr>
                  <w:rFonts w:ascii="Calibri" w:hAnsi="Calibri" w:cs="Calibri"/>
                  <w:color w:val="000000"/>
                  <w:sz w:val="16"/>
                  <w:szCs w:val="16"/>
                </w:rPr>
                <w:t>803</w:t>
              </w:r>
            </w:ins>
          </w:p>
        </w:tc>
        <w:tc>
          <w:tcPr>
            <w:tcW w:w="454" w:type="dxa"/>
            <w:vAlign w:val="center"/>
          </w:tcPr>
          <w:p w14:paraId="650CA446" w14:textId="480C0741" w:rsidR="00494D04" w:rsidRPr="007E0F91" w:rsidRDefault="00494D04" w:rsidP="00494D04">
            <w:pPr>
              <w:jc w:val="center"/>
              <w:rPr>
                <w:ins w:id="24492" w:author="Στάθης Καπ" w:date="2023-03-09T06:37:00Z"/>
                <w:sz w:val="16"/>
                <w:szCs w:val="16"/>
              </w:rPr>
            </w:pPr>
            <w:ins w:id="24493" w:author="Στάθης Καπ" w:date="2023-03-09T07:14:00Z">
              <w:r>
                <w:rPr>
                  <w:rFonts w:ascii="Calibri" w:hAnsi="Calibri" w:cs="Calibri"/>
                  <w:color w:val="000000"/>
                  <w:sz w:val="16"/>
                  <w:szCs w:val="16"/>
                </w:rPr>
                <w:t>11.95</w:t>
              </w:r>
            </w:ins>
          </w:p>
        </w:tc>
        <w:tc>
          <w:tcPr>
            <w:tcW w:w="454" w:type="dxa"/>
            <w:vAlign w:val="center"/>
          </w:tcPr>
          <w:p w14:paraId="31071109" w14:textId="79174546" w:rsidR="00494D04" w:rsidRPr="007E0F91" w:rsidRDefault="00494D04" w:rsidP="00494D04">
            <w:pPr>
              <w:jc w:val="center"/>
              <w:rPr>
                <w:ins w:id="24494" w:author="Στάθης Καπ" w:date="2023-03-09T06:37:00Z"/>
                <w:sz w:val="16"/>
                <w:szCs w:val="16"/>
              </w:rPr>
            </w:pPr>
            <w:ins w:id="24495" w:author="Στάθης Καπ" w:date="2023-03-09T07:14:00Z">
              <w:r>
                <w:rPr>
                  <w:rFonts w:ascii="Calibri" w:hAnsi="Calibri" w:cs="Calibri"/>
                  <w:color w:val="000000"/>
                  <w:sz w:val="16"/>
                  <w:szCs w:val="16"/>
                </w:rPr>
                <w:t>0.291</w:t>
              </w:r>
            </w:ins>
          </w:p>
        </w:tc>
        <w:tc>
          <w:tcPr>
            <w:tcW w:w="454" w:type="dxa"/>
            <w:tcBorders>
              <w:right w:val="single" w:sz="4" w:space="0" w:color="auto"/>
            </w:tcBorders>
            <w:vAlign w:val="center"/>
          </w:tcPr>
          <w:p w14:paraId="7725468E" w14:textId="0CC98ABD" w:rsidR="00494D04" w:rsidRPr="007E0F91" w:rsidRDefault="00494D04" w:rsidP="00494D04">
            <w:pPr>
              <w:jc w:val="center"/>
              <w:rPr>
                <w:ins w:id="24496" w:author="Στάθης Καπ" w:date="2023-03-09T06:37:00Z"/>
                <w:sz w:val="16"/>
                <w:szCs w:val="16"/>
              </w:rPr>
            </w:pPr>
            <w:ins w:id="24497" w:author="Στάθης Καπ" w:date="2023-03-09T07:14:00Z">
              <w:r>
                <w:rPr>
                  <w:rFonts w:ascii="Calibri" w:hAnsi="Calibri" w:cs="Calibri"/>
                  <w:color w:val="000000"/>
                  <w:sz w:val="16"/>
                  <w:szCs w:val="16"/>
                </w:rPr>
                <w:t>50.09</w:t>
              </w:r>
            </w:ins>
          </w:p>
        </w:tc>
        <w:tc>
          <w:tcPr>
            <w:tcW w:w="453" w:type="dxa"/>
            <w:tcBorders>
              <w:left w:val="single" w:sz="4" w:space="0" w:color="auto"/>
            </w:tcBorders>
            <w:vAlign w:val="center"/>
          </w:tcPr>
          <w:p w14:paraId="6C10AFF1" w14:textId="5CF681A0" w:rsidR="00494D04" w:rsidRPr="007E0F91" w:rsidRDefault="00494D04" w:rsidP="00494D04">
            <w:pPr>
              <w:jc w:val="center"/>
              <w:rPr>
                <w:ins w:id="24498" w:author="Στάθης Καπ" w:date="2023-03-09T06:37:00Z"/>
                <w:sz w:val="16"/>
                <w:szCs w:val="16"/>
              </w:rPr>
            </w:pPr>
            <w:ins w:id="24499" w:author="Στάθης Καπ" w:date="2023-03-09T07:14:00Z">
              <w:r>
                <w:rPr>
                  <w:rFonts w:ascii="Calibri" w:hAnsi="Calibri" w:cs="Calibri"/>
                  <w:color w:val="000000"/>
                  <w:sz w:val="16"/>
                  <w:szCs w:val="16"/>
                </w:rPr>
                <w:t>679</w:t>
              </w:r>
            </w:ins>
          </w:p>
        </w:tc>
        <w:tc>
          <w:tcPr>
            <w:tcW w:w="454" w:type="dxa"/>
            <w:vAlign w:val="center"/>
          </w:tcPr>
          <w:p w14:paraId="573AA237" w14:textId="29257FF9" w:rsidR="00494D04" w:rsidRPr="007E0F91" w:rsidRDefault="00494D04" w:rsidP="00494D04">
            <w:pPr>
              <w:jc w:val="center"/>
              <w:rPr>
                <w:ins w:id="24500" w:author="Στάθης Καπ" w:date="2023-03-09T06:37:00Z"/>
                <w:sz w:val="16"/>
                <w:szCs w:val="16"/>
              </w:rPr>
            </w:pPr>
            <w:ins w:id="24501" w:author="Στάθης Καπ" w:date="2023-03-09T07:14:00Z">
              <w:r>
                <w:rPr>
                  <w:rFonts w:ascii="Calibri" w:hAnsi="Calibri" w:cs="Calibri"/>
                  <w:color w:val="000000"/>
                  <w:sz w:val="16"/>
                  <w:szCs w:val="16"/>
                </w:rPr>
                <w:t>25.55</w:t>
              </w:r>
            </w:ins>
          </w:p>
        </w:tc>
        <w:tc>
          <w:tcPr>
            <w:tcW w:w="454" w:type="dxa"/>
            <w:vAlign w:val="center"/>
          </w:tcPr>
          <w:p w14:paraId="7F6E06F2" w14:textId="29BED0F1" w:rsidR="00494D04" w:rsidRPr="007E0F91" w:rsidRDefault="00494D04" w:rsidP="00494D04">
            <w:pPr>
              <w:jc w:val="center"/>
              <w:rPr>
                <w:ins w:id="24502" w:author="Στάθης Καπ" w:date="2023-03-09T06:37:00Z"/>
                <w:sz w:val="16"/>
                <w:szCs w:val="16"/>
              </w:rPr>
            </w:pPr>
            <w:ins w:id="24503" w:author="Στάθης Καπ" w:date="2023-03-09T07:14:00Z">
              <w:r>
                <w:rPr>
                  <w:rFonts w:ascii="Calibri" w:hAnsi="Calibri" w:cs="Calibri"/>
                  <w:color w:val="000000"/>
                  <w:sz w:val="16"/>
                  <w:szCs w:val="16"/>
                </w:rPr>
                <w:t>0.989</w:t>
              </w:r>
            </w:ins>
          </w:p>
        </w:tc>
        <w:tc>
          <w:tcPr>
            <w:tcW w:w="461" w:type="dxa"/>
            <w:tcBorders>
              <w:right w:val="single" w:sz="4" w:space="0" w:color="auto"/>
            </w:tcBorders>
            <w:vAlign w:val="center"/>
          </w:tcPr>
          <w:p w14:paraId="3B0D727E" w14:textId="18627EDA" w:rsidR="00494D04" w:rsidRPr="007E0F91" w:rsidRDefault="00494D04" w:rsidP="00494D04">
            <w:pPr>
              <w:jc w:val="center"/>
              <w:rPr>
                <w:ins w:id="24504" w:author="Στάθης Καπ" w:date="2023-03-09T06:37:00Z"/>
                <w:sz w:val="16"/>
                <w:szCs w:val="16"/>
              </w:rPr>
            </w:pPr>
            <w:ins w:id="24505" w:author="Στάθης Καπ" w:date="2023-03-09T07:14:00Z">
              <w:r>
                <w:rPr>
                  <w:rFonts w:ascii="Calibri" w:hAnsi="Calibri" w:cs="Calibri"/>
                  <w:color w:val="000000"/>
                  <w:sz w:val="16"/>
                  <w:szCs w:val="16"/>
                </w:rPr>
                <w:t>-69.64</w:t>
              </w:r>
            </w:ins>
          </w:p>
        </w:tc>
      </w:tr>
      <w:tr w:rsidR="00494D04" w14:paraId="09242A07" w14:textId="77777777" w:rsidTr="009861B1">
        <w:trPr>
          <w:trHeight w:val="170"/>
          <w:jc w:val="center"/>
          <w:ins w:id="2450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2655DE3" w14:textId="77777777" w:rsidR="00494D04" w:rsidRPr="007E0F91" w:rsidRDefault="00494D04" w:rsidP="00494D04">
            <w:pPr>
              <w:jc w:val="center"/>
              <w:rPr>
                <w:ins w:id="24507" w:author="Στάθης Καπ" w:date="2023-03-09T06:37:00Z"/>
                <w:sz w:val="16"/>
                <w:szCs w:val="16"/>
              </w:rPr>
            </w:pPr>
            <w:ins w:id="24508" w:author="Στάθης Καπ" w:date="2023-03-09T06:37:00Z">
              <w:r w:rsidRPr="009861B1">
                <w:rPr>
                  <w:rFonts w:ascii="Calibri" w:hAnsi="Calibri" w:cs="Calibri"/>
                  <w:color w:val="000000"/>
                  <w:sz w:val="16"/>
                  <w:szCs w:val="16"/>
                </w:rPr>
                <w:t>rc108</w:t>
              </w:r>
            </w:ins>
          </w:p>
        </w:tc>
        <w:tc>
          <w:tcPr>
            <w:tcW w:w="565" w:type="dxa"/>
            <w:tcBorders>
              <w:left w:val="single" w:sz="4" w:space="0" w:color="auto"/>
            </w:tcBorders>
            <w:vAlign w:val="center"/>
          </w:tcPr>
          <w:p w14:paraId="05CF7734" w14:textId="156686DB" w:rsidR="00494D04" w:rsidRPr="007E0F91" w:rsidRDefault="00494D04" w:rsidP="00494D04">
            <w:pPr>
              <w:jc w:val="center"/>
              <w:rPr>
                <w:ins w:id="24509" w:author="Στάθης Καπ" w:date="2023-03-09T06:37:00Z"/>
                <w:sz w:val="16"/>
                <w:szCs w:val="16"/>
              </w:rPr>
            </w:pPr>
            <w:ins w:id="24510" w:author="Στάθης Καπ" w:date="2023-03-09T07:14:00Z">
              <w:r>
                <w:rPr>
                  <w:rFonts w:ascii="Calibri" w:hAnsi="Calibri" w:cs="Calibri"/>
                  <w:color w:val="000000"/>
                  <w:sz w:val="16"/>
                  <w:szCs w:val="16"/>
                </w:rPr>
                <w:t>1025</w:t>
              </w:r>
            </w:ins>
          </w:p>
        </w:tc>
        <w:tc>
          <w:tcPr>
            <w:tcW w:w="679" w:type="dxa"/>
            <w:tcBorders>
              <w:right w:val="single" w:sz="4" w:space="0" w:color="auto"/>
            </w:tcBorders>
            <w:vAlign w:val="center"/>
          </w:tcPr>
          <w:p w14:paraId="031CC00B" w14:textId="381E2B46" w:rsidR="00494D04" w:rsidRPr="007E0F91" w:rsidRDefault="00494D04" w:rsidP="00494D04">
            <w:pPr>
              <w:jc w:val="center"/>
              <w:rPr>
                <w:ins w:id="24511" w:author="Στάθης Καπ" w:date="2023-03-09T06:37:00Z"/>
                <w:sz w:val="16"/>
                <w:szCs w:val="16"/>
              </w:rPr>
            </w:pPr>
            <w:ins w:id="24512" w:author="Στάθης Καπ" w:date="2023-03-09T07:14:00Z">
              <w:r>
                <w:rPr>
                  <w:rFonts w:ascii="Calibri" w:hAnsi="Calibri" w:cs="Calibri"/>
                  <w:color w:val="000000"/>
                  <w:sz w:val="16"/>
                  <w:szCs w:val="16"/>
                </w:rPr>
                <w:t>998</w:t>
              </w:r>
            </w:ins>
          </w:p>
        </w:tc>
        <w:tc>
          <w:tcPr>
            <w:tcW w:w="453" w:type="dxa"/>
            <w:tcBorders>
              <w:left w:val="single" w:sz="4" w:space="0" w:color="auto"/>
            </w:tcBorders>
            <w:vAlign w:val="center"/>
          </w:tcPr>
          <w:p w14:paraId="0100084F" w14:textId="5329EF67" w:rsidR="00494D04" w:rsidRPr="007E0F91" w:rsidRDefault="00494D04" w:rsidP="00494D04">
            <w:pPr>
              <w:jc w:val="center"/>
              <w:rPr>
                <w:ins w:id="24513" w:author="Στάθης Καπ" w:date="2023-03-09T06:37:00Z"/>
                <w:sz w:val="16"/>
                <w:szCs w:val="16"/>
              </w:rPr>
            </w:pPr>
            <w:ins w:id="24514" w:author="Στάθης Καπ" w:date="2023-03-09T07:14:00Z">
              <w:r>
                <w:rPr>
                  <w:rFonts w:ascii="Calibri" w:hAnsi="Calibri" w:cs="Calibri"/>
                  <w:color w:val="000000"/>
                  <w:sz w:val="16"/>
                  <w:szCs w:val="16"/>
                </w:rPr>
                <w:t>955</w:t>
              </w:r>
            </w:ins>
          </w:p>
        </w:tc>
        <w:tc>
          <w:tcPr>
            <w:tcW w:w="708" w:type="dxa"/>
            <w:vAlign w:val="center"/>
          </w:tcPr>
          <w:p w14:paraId="794B6A43" w14:textId="3AA6D53C" w:rsidR="00494D04" w:rsidRPr="007E0F91" w:rsidRDefault="00494D04" w:rsidP="00494D04">
            <w:pPr>
              <w:jc w:val="center"/>
              <w:rPr>
                <w:ins w:id="24515" w:author="Στάθης Καπ" w:date="2023-03-09T06:37:00Z"/>
                <w:sz w:val="16"/>
                <w:szCs w:val="16"/>
              </w:rPr>
            </w:pPr>
            <w:ins w:id="24516" w:author="Στάθης Καπ" w:date="2023-03-09T07:14:00Z">
              <w:r>
                <w:rPr>
                  <w:rFonts w:ascii="Calibri" w:hAnsi="Calibri" w:cs="Calibri"/>
                  <w:color w:val="000000"/>
                  <w:sz w:val="16"/>
                  <w:szCs w:val="16"/>
                </w:rPr>
                <w:t>6.83</w:t>
              </w:r>
            </w:ins>
          </w:p>
        </w:tc>
        <w:tc>
          <w:tcPr>
            <w:tcW w:w="652" w:type="dxa"/>
            <w:tcBorders>
              <w:right w:val="single" w:sz="4" w:space="0" w:color="auto"/>
            </w:tcBorders>
            <w:vAlign w:val="center"/>
          </w:tcPr>
          <w:p w14:paraId="5D3872AD" w14:textId="515F6C5B" w:rsidR="00494D04" w:rsidRPr="007E0F91" w:rsidRDefault="00494D04" w:rsidP="00494D04">
            <w:pPr>
              <w:jc w:val="center"/>
              <w:rPr>
                <w:ins w:id="24517" w:author="Στάθης Καπ" w:date="2023-03-09T06:37:00Z"/>
                <w:sz w:val="16"/>
                <w:szCs w:val="16"/>
              </w:rPr>
            </w:pPr>
            <w:ins w:id="24518" w:author="Στάθης Καπ" w:date="2023-03-09T07:14:00Z">
              <w:r>
                <w:rPr>
                  <w:rFonts w:ascii="Calibri" w:hAnsi="Calibri" w:cs="Calibri"/>
                  <w:color w:val="000000"/>
                  <w:sz w:val="16"/>
                  <w:szCs w:val="16"/>
                </w:rPr>
                <w:t>0.686</w:t>
              </w:r>
            </w:ins>
          </w:p>
        </w:tc>
        <w:tc>
          <w:tcPr>
            <w:tcW w:w="453" w:type="dxa"/>
            <w:tcBorders>
              <w:left w:val="single" w:sz="4" w:space="0" w:color="auto"/>
            </w:tcBorders>
            <w:vAlign w:val="center"/>
          </w:tcPr>
          <w:p w14:paraId="59943961" w14:textId="4BD5AD20" w:rsidR="00494D04" w:rsidRPr="007E0F91" w:rsidRDefault="00494D04" w:rsidP="00494D04">
            <w:pPr>
              <w:jc w:val="center"/>
              <w:rPr>
                <w:ins w:id="24519" w:author="Στάθης Καπ" w:date="2023-03-09T06:37:00Z"/>
                <w:sz w:val="16"/>
                <w:szCs w:val="16"/>
              </w:rPr>
            </w:pPr>
            <w:ins w:id="24520" w:author="Στάθης Καπ" w:date="2023-03-09T07:14:00Z">
              <w:r>
                <w:rPr>
                  <w:rFonts w:ascii="Calibri" w:hAnsi="Calibri" w:cs="Calibri"/>
                  <w:color w:val="000000"/>
                  <w:sz w:val="16"/>
                  <w:szCs w:val="16"/>
                </w:rPr>
                <w:t>854</w:t>
              </w:r>
            </w:ins>
          </w:p>
        </w:tc>
        <w:tc>
          <w:tcPr>
            <w:tcW w:w="454" w:type="dxa"/>
            <w:vAlign w:val="center"/>
          </w:tcPr>
          <w:p w14:paraId="266A129C" w14:textId="6CC5B56F" w:rsidR="00494D04" w:rsidRPr="007E0F91" w:rsidRDefault="00494D04" w:rsidP="00494D04">
            <w:pPr>
              <w:jc w:val="center"/>
              <w:rPr>
                <w:ins w:id="24521" w:author="Στάθης Καπ" w:date="2023-03-09T06:37:00Z"/>
                <w:sz w:val="16"/>
                <w:szCs w:val="16"/>
              </w:rPr>
            </w:pPr>
            <w:ins w:id="24522" w:author="Στάθης Καπ" w:date="2023-03-09T07:14:00Z">
              <w:r>
                <w:rPr>
                  <w:rFonts w:ascii="Calibri" w:hAnsi="Calibri" w:cs="Calibri"/>
                  <w:color w:val="000000"/>
                  <w:sz w:val="16"/>
                  <w:szCs w:val="16"/>
                </w:rPr>
                <w:t>10.58</w:t>
              </w:r>
            </w:ins>
          </w:p>
        </w:tc>
        <w:tc>
          <w:tcPr>
            <w:tcW w:w="454" w:type="dxa"/>
            <w:vAlign w:val="center"/>
          </w:tcPr>
          <w:p w14:paraId="4E58B261" w14:textId="443FFE9E" w:rsidR="00494D04" w:rsidRPr="007E0F91" w:rsidRDefault="00494D04" w:rsidP="00494D04">
            <w:pPr>
              <w:jc w:val="center"/>
              <w:rPr>
                <w:ins w:id="24523" w:author="Στάθης Καπ" w:date="2023-03-09T06:37:00Z"/>
                <w:sz w:val="16"/>
                <w:szCs w:val="16"/>
              </w:rPr>
            </w:pPr>
            <w:ins w:id="24524" w:author="Στάθης Καπ" w:date="2023-03-09T07:14:00Z">
              <w:r>
                <w:rPr>
                  <w:rFonts w:ascii="Calibri" w:hAnsi="Calibri" w:cs="Calibri"/>
                  <w:color w:val="000000"/>
                  <w:sz w:val="16"/>
                  <w:szCs w:val="16"/>
                </w:rPr>
                <w:t>0.408</w:t>
              </w:r>
            </w:ins>
          </w:p>
        </w:tc>
        <w:tc>
          <w:tcPr>
            <w:tcW w:w="457" w:type="dxa"/>
            <w:tcBorders>
              <w:right w:val="single" w:sz="4" w:space="0" w:color="auto"/>
            </w:tcBorders>
            <w:vAlign w:val="center"/>
          </w:tcPr>
          <w:p w14:paraId="3BC0068F" w14:textId="6617C871" w:rsidR="00494D04" w:rsidRPr="007E0F91" w:rsidRDefault="00494D04" w:rsidP="00494D04">
            <w:pPr>
              <w:jc w:val="center"/>
              <w:rPr>
                <w:ins w:id="24525" w:author="Στάθης Καπ" w:date="2023-03-09T06:37:00Z"/>
                <w:sz w:val="16"/>
                <w:szCs w:val="16"/>
              </w:rPr>
            </w:pPr>
            <w:ins w:id="24526" w:author="Στάθης Καπ" w:date="2023-03-09T07:14:00Z">
              <w:r>
                <w:rPr>
                  <w:rFonts w:ascii="Calibri" w:hAnsi="Calibri" w:cs="Calibri"/>
                  <w:color w:val="000000"/>
                  <w:sz w:val="16"/>
                  <w:szCs w:val="16"/>
                </w:rPr>
                <w:t>40.52</w:t>
              </w:r>
            </w:ins>
          </w:p>
        </w:tc>
        <w:tc>
          <w:tcPr>
            <w:tcW w:w="453" w:type="dxa"/>
            <w:tcBorders>
              <w:left w:val="single" w:sz="4" w:space="0" w:color="auto"/>
            </w:tcBorders>
            <w:vAlign w:val="center"/>
          </w:tcPr>
          <w:p w14:paraId="50C87530" w14:textId="50F341C4" w:rsidR="00494D04" w:rsidRPr="007E0F91" w:rsidRDefault="00494D04" w:rsidP="00494D04">
            <w:pPr>
              <w:jc w:val="center"/>
              <w:rPr>
                <w:ins w:id="24527" w:author="Στάθης Καπ" w:date="2023-03-09T06:37:00Z"/>
                <w:sz w:val="16"/>
                <w:szCs w:val="16"/>
              </w:rPr>
            </w:pPr>
            <w:ins w:id="24528" w:author="Στάθης Καπ" w:date="2023-03-09T07:14:00Z">
              <w:r>
                <w:rPr>
                  <w:rFonts w:ascii="Calibri" w:hAnsi="Calibri" w:cs="Calibri"/>
                  <w:color w:val="000000"/>
                  <w:sz w:val="16"/>
                  <w:szCs w:val="16"/>
                </w:rPr>
                <w:t>806</w:t>
              </w:r>
            </w:ins>
          </w:p>
        </w:tc>
        <w:tc>
          <w:tcPr>
            <w:tcW w:w="454" w:type="dxa"/>
            <w:vAlign w:val="center"/>
          </w:tcPr>
          <w:p w14:paraId="35449917" w14:textId="634090E2" w:rsidR="00494D04" w:rsidRPr="007E0F91" w:rsidRDefault="00494D04" w:rsidP="00494D04">
            <w:pPr>
              <w:jc w:val="center"/>
              <w:rPr>
                <w:ins w:id="24529" w:author="Στάθης Καπ" w:date="2023-03-09T06:37:00Z"/>
                <w:sz w:val="16"/>
                <w:szCs w:val="16"/>
              </w:rPr>
            </w:pPr>
            <w:ins w:id="24530" w:author="Στάθης Καπ" w:date="2023-03-09T07:14:00Z">
              <w:r>
                <w:rPr>
                  <w:rFonts w:ascii="Calibri" w:hAnsi="Calibri" w:cs="Calibri"/>
                  <w:color w:val="000000"/>
                  <w:sz w:val="16"/>
                  <w:szCs w:val="16"/>
                </w:rPr>
                <w:t>15.6</w:t>
              </w:r>
            </w:ins>
          </w:p>
        </w:tc>
        <w:tc>
          <w:tcPr>
            <w:tcW w:w="454" w:type="dxa"/>
            <w:vAlign w:val="center"/>
          </w:tcPr>
          <w:p w14:paraId="23B1DB5A" w14:textId="72689951" w:rsidR="00494D04" w:rsidRPr="007E0F91" w:rsidRDefault="00494D04" w:rsidP="00494D04">
            <w:pPr>
              <w:jc w:val="center"/>
              <w:rPr>
                <w:ins w:id="24531" w:author="Στάθης Καπ" w:date="2023-03-09T06:37:00Z"/>
                <w:sz w:val="16"/>
                <w:szCs w:val="16"/>
              </w:rPr>
            </w:pPr>
            <w:ins w:id="24532"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7938D6EC" w14:textId="31CE9B55" w:rsidR="00494D04" w:rsidRPr="007E0F91" w:rsidRDefault="00494D04" w:rsidP="00494D04">
            <w:pPr>
              <w:jc w:val="center"/>
              <w:rPr>
                <w:ins w:id="24533" w:author="Στάθης Καπ" w:date="2023-03-09T06:37:00Z"/>
                <w:sz w:val="16"/>
                <w:szCs w:val="16"/>
              </w:rPr>
            </w:pPr>
            <w:ins w:id="24534" w:author="Στάθης Καπ" w:date="2023-03-09T07:14:00Z">
              <w:r>
                <w:rPr>
                  <w:rFonts w:ascii="Calibri" w:hAnsi="Calibri" w:cs="Calibri"/>
                  <w:color w:val="000000"/>
                  <w:sz w:val="16"/>
                  <w:szCs w:val="16"/>
                </w:rPr>
                <w:t>46.06</w:t>
              </w:r>
            </w:ins>
          </w:p>
        </w:tc>
        <w:tc>
          <w:tcPr>
            <w:tcW w:w="453" w:type="dxa"/>
            <w:tcBorders>
              <w:left w:val="single" w:sz="4" w:space="0" w:color="auto"/>
            </w:tcBorders>
            <w:vAlign w:val="center"/>
          </w:tcPr>
          <w:p w14:paraId="149A03AA" w14:textId="0705A50A" w:rsidR="00494D04" w:rsidRPr="007E0F91" w:rsidRDefault="00494D04" w:rsidP="00494D04">
            <w:pPr>
              <w:jc w:val="center"/>
              <w:rPr>
                <w:ins w:id="24535" w:author="Στάθης Καπ" w:date="2023-03-09T06:37:00Z"/>
                <w:sz w:val="16"/>
                <w:szCs w:val="16"/>
              </w:rPr>
            </w:pPr>
            <w:ins w:id="24536" w:author="Στάθης Καπ" w:date="2023-03-09T07:14:00Z">
              <w:r>
                <w:rPr>
                  <w:rFonts w:ascii="Calibri" w:hAnsi="Calibri" w:cs="Calibri"/>
                  <w:color w:val="000000"/>
                  <w:sz w:val="16"/>
                  <w:szCs w:val="16"/>
                </w:rPr>
                <w:t>731</w:t>
              </w:r>
            </w:ins>
          </w:p>
        </w:tc>
        <w:tc>
          <w:tcPr>
            <w:tcW w:w="454" w:type="dxa"/>
            <w:vAlign w:val="center"/>
          </w:tcPr>
          <w:p w14:paraId="738B41D5" w14:textId="5358DFDC" w:rsidR="00494D04" w:rsidRPr="007E0F91" w:rsidRDefault="00494D04" w:rsidP="00494D04">
            <w:pPr>
              <w:jc w:val="center"/>
              <w:rPr>
                <w:ins w:id="24537" w:author="Στάθης Καπ" w:date="2023-03-09T06:37:00Z"/>
                <w:sz w:val="16"/>
                <w:szCs w:val="16"/>
              </w:rPr>
            </w:pPr>
            <w:ins w:id="24538" w:author="Στάθης Καπ" w:date="2023-03-09T07:14:00Z">
              <w:r>
                <w:rPr>
                  <w:rFonts w:ascii="Calibri" w:hAnsi="Calibri" w:cs="Calibri"/>
                  <w:color w:val="000000"/>
                  <w:sz w:val="16"/>
                  <w:szCs w:val="16"/>
                </w:rPr>
                <w:t>23.46</w:t>
              </w:r>
            </w:ins>
          </w:p>
        </w:tc>
        <w:tc>
          <w:tcPr>
            <w:tcW w:w="454" w:type="dxa"/>
            <w:vAlign w:val="center"/>
          </w:tcPr>
          <w:p w14:paraId="4069879C" w14:textId="39F96394" w:rsidR="00494D04" w:rsidRPr="007E0F91" w:rsidRDefault="00494D04" w:rsidP="00494D04">
            <w:pPr>
              <w:jc w:val="center"/>
              <w:rPr>
                <w:ins w:id="24539" w:author="Στάθης Καπ" w:date="2023-03-09T06:37:00Z"/>
                <w:sz w:val="16"/>
                <w:szCs w:val="16"/>
              </w:rPr>
            </w:pPr>
            <w:ins w:id="24540" w:author="Στάθης Καπ" w:date="2023-03-09T07:14:00Z">
              <w:r>
                <w:rPr>
                  <w:rFonts w:ascii="Calibri" w:hAnsi="Calibri" w:cs="Calibri"/>
                  <w:color w:val="000000"/>
                  <w:sz w:val="16"/>
                  <w:szCs w:val="16"/>
                </w:rPr>
                <w:t>0.334</w:t>
              </w:r>
            </w:ins>
          </w:p>
        </w:tc>
        <w:tc>
          <w:tcPr>
            <w:tcW w:w="461" w:type="dxa"/>
            <w:tcBorders>
              <w:right w:val="single" w:sz="4" w:space="0" w:color="auto"/>
            </w:tcBorders>
            <w:vAlign w:val="center"/>
          </w:tcPr>
          <w:p w14:paraId="2B842FA2" w14:textId="2F6DE4AE" w:rsidR="00494D04" w:rsidRPr="007E0F91" w:rsidRDefault="00494D04" w:rsidP="00494D04">
            <w:pPr>
              <w:jc w:val="center"/>
              <w:rPr>
                <w:ins w:id="24541" w:author="Στάθης Καπ" w:date="2023-03-09T06:37:00Z"/>
                <w:sz w:val="16"/>
                <w:szCs w:val="16"/>
              </w:rPr>
            </w:pPr>
            <w:ins w:id="24542" w:author="Στάθης Καπ" w:date="2023-03-09T07:14:00Z">
              <w:r>
                <w:rPr>
                  <w:rFonts w:ascii="Calibri" w:hAnsi="Calibri" w:cs="Calibri"/>
                  <w:color w:val="000000"/>
                  <w:sz w:val="16"/>
                  <w:szCs w:val="16"/>
                </w:rPr>
                <w:t>51.31</w:t>
              </w:r>
            </w:ins>
          </w:p>
        </w:tc>
      </w:tr>
      <w:tr w:rsidR="00494D04" w14:paraId="40F4F187" w14:textId="77777777" w:rsidTr="009861B1">
        <w:trPr>
          <w:trHeight w:val="170"/>
          <w:jc w:val="center"/>
          <w:ins w:id="2454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B6D0FA8" w14:textId="77777777" w:rsidR="00494D04" w:rsidRPr="007E0F91" w:rsidRDefault="00494D04" w:rsidP="00494D04">
            <w:pPr>
              <w:jc w:val="center"/>
              <w:rPr>
                <w:ins w:id="24544" w:author="Στάθης Καπ" w:date="2023-03-09T06:37:00Z"/>
                <w:sz w:val="16"/>
                <w:szCs w:val="16"/>
              </w:rPr>
            </w:pPr>
            <w:ins w:id="24545" w:author="Στάθης Καπ" w:date="2023-03-09T06:37: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FE73F4" w14:textId="39A3C568" w:rsidR="00494D04" w:rsidRPr="007E0F91" w:rsidRDefault="00494D04" w:rsidP="00494D04">
            <w:pPr>
              <w:jc w:val="center"/>
              <w:rPr>
                <w:ins w:id="24546" w:author="Στάθης Καπ" w:date="2023-03-09T06:37:00Z"/>
                <w:sz w:val="16"/>
                <w:szCs w:val="16"/>
              </w:rPr>
            </w:pPr>
            <w:ins w:id="24547"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9B31BE7" w14:textId="4E0E7291" w:rsidR="00494D04" w:rsidRPr="007E0F91" w:rsidRDefault="00494D04" w:rsidP="00494D04">
            <w:pPr>
              <w:jc w:val="center"/>
              <w:rPr>
                <w:ins w:id="24548" w:author="Στάθης Καπ" w:date="2023-03-09T06:37:00Z"/>
                <w:sz w:val="16"/>
                <w:szCs w:val="16"/>
              </w:rPr>
            </w:pPr>
            <w:ins w:id="24549"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742329A" w14:textId="1CEA1FF1" w:rsidR="00494D04" w:rsidRPr="007E0F91" w:rsidRDefault="00494D04" w:rsidP="00494D04">
            <w:pPr>
              <w:jc w:val="center"/>
              <w:rPr>
                <w:ins w:id="24550" w:author="Στάθης Καπ" w:date="2023-03-09T06:37:00Z"/>
                <w:sz w:val="16"/>
                <w:szCs w:val="16"/>
              </w:rPr>
            </w:pPr>
            <w:ins w:id="24551" w:author="Στάθης Καπ" w:date="2023-03-09T07:14:00Z">
              <w:r>
                <w:rPr>
                  <w:rFonts w:ascii="Calibri" w:hAnsi="Calibri" w:cs="Calibri"/>
                  <w:color w:val="000000"/>
                  <w:sz w:val="16"/>
                  <w:szCs w:val="16"/>
                </w:rPr>
                <w:t>1724</w:t>
              </w:r>
            </w:ins>
          </w:p>
        </w:tc>
        <w:tc>
          <w:tcPr>
            <w:tcW w:w="708" w:type="dxa"/>
            <w:vAlign w:val="center"/>
          </w:tcPr>
          <w:p w14:paraId="019C14F1" w14:textId="6C5F15DB" w:rsidR="00494D04" w:rsidRPr="007E0F91" w:rsidRDefault="00494D04" w:rsidP="00494D04">
            <w:pPr>
              <w:jc w:val="center"/>
              <w:rPr>
                <w:ins w:id="24552" w:author="Στάθης Καπ" w:date="2023-03-09T06:37:00Z"/>
                <w:sz w:val="16"/>
                <w:szCs w:val="16"/>
              </w:rPr>
            </w:pPr>
            <w:ins w:id="2455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DC109B" w14:textId="370F8D49" w:rsidR="00494D04" w:rsidRPr="007E0F91" w:rsidRDefault="00494D04" w:rsidP="00494D04">
            <w:pPr>
              <w:jc w:val="center"/>
              <w:rPr>
                <w:ins w:id="24554" w:author="Στάθης Καπ" w:date="2023-03-09T06:37:00Z"/>
                <w:sz w:val="16"/>
                <w:szCs w:val="16"/>
              </w:rPr>
            </w:pPr>
            <w:ins w:id="24555" w:author="Στάθης Καπ" w:date="2023-03-09T07:14:00Z">
              <w:r>
                <w:rPr>
                  <w:rFonts w:ascii="Calibri" w:hAnsi="Calibri" w:cs="Calibri"/>
                  <w:color w:val="000000"/>
                  <w:sz w:val="16"/>
                  <w:szCs w:val="16"/>
                </w:rPr>
                <w:t>0.576</w:t>
              </w:r>
            </w:ins>
          </w:p>
        </w:tc>
        <w:tc>
          <w:tcPr>
            <w:tcW w:w="453" w:type="dxa"/>
            <w:tcBorders>
              <w:left w:val="single" w:sz="4" w:space="0" w:color="auto"/>
            </w:tcBorders>
            <w:vAlign w:val="center"/>
          </w:tcPr>
          <w:p w14:paraId="2475E6D9" w14:textId="64E14864" w:rsidR="00494D04" w:rsidRPr="007E0F91" w:rsidRDefault="00494D04" w:rsidP="00494D04">
            <w:pPr>
              <w:jc w:val="center"/>
              <w:rPr>
                <w:ins w:id="24556" w:author="Στάθης Καπ" w:date="2023-03-09T06:37:00Z"/>
                <w:sz w:val="16"/>
                <w:szCs w:val="16"/>
              </w:rPr>
            </w:pPr>
            <w:ins w:id="24557" w:author="Στάθης Καπ" w:date="2023-03-09T07:14:00Z">
              <w:r>
                <w:rPr>
                  <w:rFonts w:ascii="Calibri" w:hAnsi="Calibri" w:cs="Calibri"/>
                  <w:color w:val="000000"/>
                  <w:sz w:val="16"/>
                  <w:szCs w:val="16"/>
                </w:rPr>
                <w:t>1709</w:t>
              </w:r>
            </w:ins>
          </w:p>
        </w:tc>
        <w:tc>
          <w:tcPr>
            <w:tcW w:w="454" w:type="dxa"/>
            <w:vAlign w:val="center"/>
          </w:tcPr>
          <w:p w14:paraId="5A25DE49" w14:textId="5A58AB9A" w:rsidR="00494D04" w:rsidRPr="007E0F91" w:rsidRDefault="00494D04" w:rsidP="00494D04">
            <w:pPr>
              <w:jc w:val="center"/>
              <w:rPr>
                <w:ins w:id="24558" w:author="Στάθης Καπ" w:date="2023-03-09T06:37:00Z"/>
                <w:sz w:val="16"/>
                <w:szCs w:val="16"/>
              </w:rPr>
            </w:pPr>
            <w:ins w:id="24559" w:author="Στάθης Καπ" w:date="2023-03-09T07:14:00Z">
              <w:r>
                <w:rPr>
                  <w:rFonts w:ascii="Calibri" w:hAnsi="Calibri" w:cs="Calibri"/>
                  <w:color w:val="000000"/>
                  <w:sz w:val="16"/>
                  <w:szCs w:val="16"/>
                </w:rPr>
                <w:t>0.87</w:t>
              </w:r>
            </w:ins>
          </w:p>
        </w:tc>
        <w:tc>
          <w:tcPr>
            <w:tcW w:w="454" w:type="dxa"/>
            <w:vAlign w:val="center"/>
          </w:tcPr>
          <w:p w14:paraId="79CD6CFC" w14:textId="4B903B29" w:rsidR="00494D04" w:rsidRPr="007E0F91" w:rsidRDefault="00494D04" w:rsidP="00494D04">
            <w:pPr>
              <w:jc w:val="center"/>
              <w:rPr>
                <w:ins w:id="24560" w:author="Στάθης Καπ" w:date="2023-03-09T06:37:00Z"/>
                <w:sz w:val="16"/>
                <w:szCs w:val="16"/>
              </w:rPr>
            </w:pPr>
            <w:ins w:id="24561" w:author="Στάθης Καπ" w:date="2023-03-09T07:14:00Z">
              <w:r>
                <w:rPr>
                  <w:rFonts w:ascii="Calibri" w:hAnsi="Calibri" w:cs="Calibri"/>
                  <w:color w:val="000000"/>
                  <w:sz w:val="16"/>
                  <w:szCs w:val="16"/>
                </w:rPr>
                <w:t>0.218</w:t>
              </w:r>
            </w:ins>
          </w:p>
        </w:tc>
        <w:tc>
          <w:tcPr>
            <w:tcW w:w="457" w:type="dxa"/>
            <w:tcBorders>
              <w:right w:val="single" w:sz="4" w:space="0" w:color="auto"/>
            </w:tcBorders>
            <w:vAlign w:val="center"/>
          </w:tcPr>
          <w:p w14:paraId="58DAF0EA" w14:textId="773A67D0" w:rsidR="00494D04" w:rsidRPr="007E0F91" w:rsidRDefault="00494D04" w:rsidP="00494D04">
            <w:pPr>
              <w:jc w:val="center"/>
              <w:rPr>
                <w:ins w:id="24562" w:author="Στάθης Καπ" w:date="2023-03-09T06:37:00Z"/>
                <w:sz w:val="16"/>
                <w:szCs w:val="16"/>
              </w:rPr>
            </w:pPr>
            <w:ins w:id="24563" w:author="Στάθης Καπ" w:date="2023-03-09T07:14:00Z">
              <w:r>
                <w:rPr>
                  <w:rFonts w:ascii="Calibri" w:hAnsi="Calibri" w:cs="Calibri"/>
                  <w:color w:val="000000"/>
                  <w:sz w:val="16"/>
                  <w:szCs w:val="16"/>
                </w:rPr>
                <w:t>62.15</w:t>
              </w:r>
            </w:ins>
          </w:p>
        </w:tc>
        <w:tc>
          <w:tcPr>
            <w:tcW w:w="453" w:type="dxa"/>
            <w:tcBorders>
              <w:left w:val="single" w:sz="4" w:space="0" w:color="auto"/>
            </w:tcBorders>
            <w:vAlign w:val="center"/>
          </w:tcPr>
          <w:p w14:paraId="6259141A" w14:textId="1941D433" w:rsidR="00494D04" w:rsidRPr="007E0F91" w:rsidRDefault="00494D04" w:rsidP="00494D04">
            <w:pPr>
              <w:jc w:val="center"/>
              <w:rPr>
                <w:ins w:id="24564" w:author="Στάθης Καπ" w:date="2023-03-09T06:37:00Z"/>
                <w:sz w:val="16"/>
                <w:szCs w:val="16"/>
              </w:rPr>
            </w:pPr>
            <w:ins w:id="24565" w:author="Στάθης Καπ" w:date="2023-03-09T07:14:00Z">
              <w:r>
                <w:rPr>
                  <w:rFonts w:ascii="Calibri" w:hAnsi="Calibri" w:cs="Calibri"/>
                  <w:color w:val="000000"/>
                  <w:sz w:val="16"/>
                  <w:szCs w:val="16"/>
                </w:rPr>
                <w:t>1706</w:t>
              </w:r>
            </w:ins>
          </w:p>
        </w:tc>
        <w:tc>
          <w:tcPr>
            <w:tcW w:w="454" w:type="dxa"/>
            <w:vAlign w:val="center"/>
          </w:tcPr>
          <w:p w14:paraId="0E651426" w14:textId="11527CED" w:rsidR="00494D04" w:rsidRPr="007E0F91" w:rsidRDefault="00494D04" w:rsidP="00494D04">
            <w:pPr>
              <w:jc w:val="center"/>
              <w:rPr>
                <w:ins w:id="24566" w:author="Στάθης Καπ" w:date="2023-03-09T06:37:00Z"/>
                <w:sz w:val="16"/>
                <w:szCs w:val="16"/>
              </w:rPr>
            </w:pPr>
            <w:ins w:id="24567" w:author="Στάθης Καπ" w:date="2023-03-09T07:14:00Z">
              <w:r>
                <w:rPr>
                  <w:rFonts w:ascii="Calibri" w:hAnsi="Calibri" w:cs="Calibri"/>
                  <w:color w:val="000000"/>
                  <w:sz w:val="16"/>
                  <w:szCs w:val="16"/>
                </w:rPr>
                <w:t>1.04</w:t>
              </w:r>
            </w:ins>
          </w:p>
        </w:tc>
        <w:tc>
          <w:tcPr>
            <w:tcW w:w="454" w:type="dxa"/>
            <w:vAlign w:val="center"/>
          </w:tcPr>
          <w:p w14:paraId="56C29C18" w14:textId="27960AC6" w:rsidR="00494D04" w:rsidRPr="007E0F91" w:rsidRDefault="00494D04" w:rsidP="00494D04">
            <w:pPr>
              <w:jc w:val="center"/>
              <w:rPr>
                <w:ins w:id="24568" w:author="Στάθης Καπ" w:date="2023-03-09T06:37:00Z"/>
                <w:sz w:val="16"/>
                <w:szCs w:val="16"/>
              </w:rPr>
            </w:pPr>
            <w:ins w:id="24569" w:author="Στάθης Καπ" w:date="2023-03-09T07:14:00Z">
              <w:r>
                <w:rPr>
                  <w:rFonts w:ascii="Calibri" w:hAnsi="Calibri" w:cs="Calibri"/>
                  <w:color w:val="000000"/>
                  <w:sz w:val="16"/>
                  <w:szCs w:val="16"/>
                </w:rPr>
                <w:t>0.275</w:t>
              </w:r>
            </w:ins>
          </w:p>
        </w:tc>
        <w:tc>
          <w:tcPr>
            <w:tcW w:w="454" w:type="dxa"/>
            <w:tcBorders>
              <w:right w:val="single" w:sz="4" w:space="0" w:color="auto"/>
            </w:tcBorders>
            <w:vAlign w:val="center"/>
          </w:tcPr>
          <w:p w14:paraId="02EB1798" w14:textId="422817CF" w:rsidR="00494D04" w:rsidRPr="007E0F91" w:rsidRDefault="00494D04" w:rsidP="00494D04">
            <w:pPr>
              <w:jc w:val="center"/>
              <w:rPr>
                <w:ins w:id="24570" w:author="Στάθης Καπ" w:date="2023-03-09T06:37:00Z"/>
                <w:sz w:val="16"/>
                <w:szCs w:val="16"/>
              </w:rPr>
            </w:pPr>
            <w:ins w:id="24571" w:author="Στάθης Καπ" w:date="2023-03-09T07:14:00Z">
              <w:r>
                <w:rPr>
                  <w:rFonts w:ascii="Calibri" w:hAnsi="Calibri" w:cs="Calibri"/>
                  <w:color w:val="000000"/>
                  <w:sz w:val="16"/>
                  <w:szCs w:val="16"/>
                </w:rPr>
                <w:t>52.26</w:t>
              </w:r>
            </w:ins>
          </w:p>
        </w:tc>
        <w:tc>
          <w:tcPr>
            <w:tcW w:w="453" w:type="dxa"/>
            <w:tcBorders>
              <w:left w:val="single" w:sz="4" w:space="0" w:color="auto"/>
            </w:tcBorders>
            <w:vAlign w:val="center"/>
          </w:tcPr>
          <w:p w14:paraId="0FF4D1A7" w14:textId="311D1CD7" w:rsidR="00494D04" w:rsidRPr="007E0F91" w:rsidRDefault="00494D04" w:rsidP="00494D04">
            <w:pPr>
              <w:jc w:val="center"/>
              <w:rPr>
                <w:ins w:id="24572" w:author="Στάθης Καπ" w:date="2023-03-09T06:37:00Z"/>
                <w:sz w:val="16"/>
                <w:szCs w:val="16"/>
              </w:rPr>
            </w:pPr>
            <w:ins w:id="24573" w:author="Στάθης Καπ" w:date="2023-03-09T07:14:00Z">
              <w:r>
                <w:rPr>
                  <w:rFonts w:ascii="Calibri" w:hAnsi="Calibri" w:cs="Calibri"/>
                  <w:color w:val="000000"/>
                  <w:sz w:val="16"/>
                  <w:szCs w:val="16"/>
                </w:rPr>
                <w:t>1675</w:t>
              </w:r>
            </w:ins>
          </w:p>
        </w:tc>
        <w:tc>
          <w:tcPr>
            <w:tcW w:w="454" w:type="dxa"/>
            <w:vAlign w:val="center"/>
          </w:tcPr>
          <w:p w14:paraId="3E1BA653" w14:textId="1A69D7F0" w:rsidR="00494D04" w:rsidRPr="007E0F91" w:rsidRDefault="00494D04" w:rsidP="00494D04">
            <w:pPr>
              <w:jc w:val="center"/>
              <w:rPr>
                <w:ins w:id="24574" w:author="Στάθης Καπ" w:date="2023-03-09T06:37:00Z"/>
                <w:sz w:val="16"/>
                <w:szCs w:val="16"/>
              </w:rPr>
            </w:pPr>
            <w:ins w:id="24575" w:author="Στάθης Καπ" w:date="2023-03-09T07:14:00Z">
              <w:r>
                <w:rPr>
                  <w:rFonts w:ascii="Calibri" w:hAnsi="Calibri" w:cs="Calibri"/>
                  <w:color w:val="000000"/>
                  <w:sz w:val="16"/>
                  <w:szCs w:val="16"/>
                </w:rPr>
                <w:t>2.84</w:t>
              </w:r>
            </w:ins>
          </w:p>
        </w:tc>
        <w:tc>
          <w:tcPr>
            <w:tcW w:w="454" w:type="dxa"/>
            <w:vAlign w:val="center"/>
          </w:tcPr>
          <w:p w14:paraId="45C8808A" w14:textId="7F241995" w:rsidR="00494D04" w:rsidRPr="007E0F91" w:rsidRDefault="00494D04" w:rsidP="00494D04">
            <w:pPr>
              <w:jc w:val="center"/>
              <w:rPr>
                <w:ins w:id="24576" w:author="Στάθης Καπ" w:date="2023-03-09T06:37:00Z"/>
                <w:sz w:val="16"/>
                <w:szCs w:val="16"/>
              </w:rPr>
            </w:pPr>
            <w:ins w:id="24577" w:author="Στάθης Καπ" w:date="2023-03-09T07:14:00Z">
              <w:r>
                <w:rPr>
                  <w:rFonts w:ascii="Calibri" w:hAnsi="Calibri" w:cs="Calibri"/>
                  <w:color w:val="000000"/>
                  <w:sz w:val="16"/>
                  <w:szCs w:val="16"/>
                </w:rPr>
                <w:t>0.21</w:t>
              </w:r>
            </w:ins>
          </w:p>
        </w:tc>
        <w:tc>
          <w:tcPr>
            <w:tcW w:w="461" w:type="dxa"/>
            <w:tcBorders>
              <w:right w:val="single" w:sz="4" w:space="0" w:color="auto"/>
            </w:tcBorders>
            <w:vAlign w:val="center"/>
          </w:tcPr>
          <w:p w14:paraId="37F8056D" w14:textId="26F65AF2" w:rsidR="00494D04" w:rsidRPr="007E0F91" w:rsidRDefault="00494D04" w:rsidP="00494D04">
            <w:pPr>
              <w:jc w:val="center"/>
              <w:rPr>
                <w:ins w:id="24578" w:author="Στάθης Καπ" w:date="2023-03-09T06:37:00Z"/>
                <w:sz w:val="16"/>
                <w:szCs w:val="16"/>
              </w:rPr>
            </w:pPr>
            <w:ins w:id="24579" w:author="Στάθης Καπ" w:date="2023-03-09T07:14:00Z">
              <w:r>
                <w:rPr>
                  <w:rFonts w:ascii="Calibri" w:hAnsi="Calibri" w:cs="Calibri"/>
                  <w:color w:val="000000"/>
                  <w:sz w:val="16"/>
                  <w:szCs w:val="16"/>
                </w:rPr>
                <w:t>63.54</w:t>
              </w:r>
            </w:ins>
          </w:p>
        </w:tc>
      </w:tr>
      <w:tr w:rsidR="00494D04" w14:paraId="75D1C527" w14:textId="77777777" w:rsidTr="009861B1">
        <w:trPr>
          <w:trHeight w:val="170"/>
          <w:jc w:val="center"/>
          <w:ins w:id="2458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E29419" w14:textId="77777777" w:rsidR="00494D04" w:rsidRPr="007E0F91" w:rsidRDefault="00494D04" w:rsidP="00494D04">
            <w:pPr>
              <w:jc w:val="center"/>
              <w:rPr>
                <w:ins w:id="24581" w:author="Στάθης Καπ" w:date="2023-03-09T06:37:00Z"/>
                <w:sz w:val="16"/>
                <w:szCs w:val="16"/>
              </w:rPr>
            </w:pPr>
            <w:ins w:id="24582" w:author="Στάθης Καπ" w:date="2023-03-09T06:37:00Z">
              <w:r w:rsidRPr="009861B1">
                <w:rPr>
                  <w:rFonts w:ascii="Calibri" w:hAnsi="Calibri" w:cs="Calibri"/>
                  <w:color w:val="000000"/>
                  <w:sz w:val="16"/>
                  <w:szCs w:val="16"/>
                </w:rPr>
                <w:t>rc202</w:t>
              </w:r>
            </w:ins>
          </w:p>
        </w:tc>
        <w:tc>
          <w:tcPr>
            <w:tcW w:w="565" w:type="dxa"/>
            <w:tcBorders>
              <w:left w:val="single" w:sz="4" w:space="0" w:color="auto"/>
            </w:tcBorders>
            <w:vAlign w:val="center"/>
          </w:tcPr>
          <w:p w14:paraId="02584493" w14:textId="63AF7679" w:rsidR="00494D04" w:rsidRPr="007E0F91" w:rsidRDefault="00494D04" w:rsidP="00494D04">
            <w:pPr>
              <w:jc w:val="center"/>
              <w:rPr>
                <w:ins w:id="24583" w:author="Στάθης Καπ" w:date="2023-03-09T06:37:00Z"/>
                <w:sz w:val="16"/>
                <w:szCs w:val="16"/>
              </w:rPr>
            </w:pPr>
            <w:ins w:id="24584"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F4B6571" w14:textId="6BAC4972" w:rsidR="00494D04" w:rsidRPr="007E0F91" w:rsidRDefault="00494D04" w:rsidP="00494D04">
            <w:pPr>
              <w:jc w:val="center"/>
              <w:rPr>
                <w:ins w:id="24585" w:author="Στάθης Καπ" w:date="2023-03-09T06:37:00Z"/>
                <w:sz w:val="16"/>
                <w:szCs w:val="16"/>
              </w:rPr>
            </w:pPr>
            <w:ins w:id="24586"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A7F4FB5" w14:textId="1D7786E0" w:rsidR="00494D04" w:rsidRPr="007E0F91" w:rsidRDefault="00494D04" w:rsidP="00494D04">
            <w:pPr>
              <w:jc w:val="center"/>
              <w:rPr>
                <w:ins w:id="24587" w:author="Στάθης Καπ" w:date="2023-03-09T06:37:00Z"/>
                <w:sz w:val="16"/>
                <w:szCs w:val="16"/>
              </w:rPr>
            </w:pPr>
            <w:ins w:id="24588" w:author="Στάθης Καπ" w:date="2023-03-09T07:14:00Z">
              <w:r>
                <w:rPr>
                  <w:rFonts w:ascii="Calibri" w:hAnsi="Calibri" w:cs="Calibri"/>
                  <w:color w:val="000000"/>
                  <w:sz w:val="16"/>
                  <w:szCs w:val="16"/>
                </w:rPr>
                <w:t>1724</w:t>
              </w:r>
            </w:ins>
          </w:p>
        </w:tc>
        <w:tc>
          <w:tcPr>
            <w:tcW w:w="708" w:type="dxa"/>
            <w:vAlign w:val="center"/>
          </w:tcPr>
          <w:p w14:paraId="6121B150" w14:textId="35197883" w:rsidR="00494D04" w:rsidRPr="007E0F91" w:rsidRDefault="00494D04" w:rsidP="00494D04">
            <w:pPr>
              <w:jc w:val="center"/>
              <w:rPr>
                <w:ins w:id="24589" w:author="Στάθης Καπ" w:date="2023-03-09T06:37:00Z"/>
                <w:sz w:val="16"/>
                <w:szCs w:val="16"/>
              </w:rPr>
            </w:pPr>
            <w:ins w:id="2459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49C2CBE" w14:textId="4F22105D" w:rsidR="00494D04" w:rsidRPr="007E0F91" w:rsidRDefault="00494D04" w:rsidP="00494D04">
            <w:pPr>
              <w:jc w:val="center"/>
              <w:rPr>
                <w:ins w:id="24591" w:author="Στάθης Καπ" w:date="2023-03-09T06:37:00Z"/>
                <w:sz w:val="16"/>
                <w:szCs w:val="16"/>
              </w:rPr>
            </w:pPr>
            <w:ins w:id="24592" w:author="Στάθης Καπ" w:date="2023-03-09T07:14:00Z">
              <w:r>
                <w:rPr>
                  <w:rFonts w:ascii="Calibri" w:hAnsi="Calibri" w:cs="Calibri"/>
                  <w:color w:val="000000"/>
                  <w:sz w:val="16"/>
                  <w:szCs w:val="16"/>
                </w:rPr>
                <w:t>0.248</w:t>
              </w:r>
            </w:ins>
          </w:p>
        </w:tc>
        <w:tc>
          <w:tcPr>
            <w:tcW w:w="453" w:type="dxa"/>
            <w:tcBorders>
              <w:left w:val="single" w:sz="4" w:space="0" w:color="auto"/>
            </w:tcBorders>
            <w:vAlign w:val="center"/>
          </w:tcPr>
          <w:p w14:paraId="566D5754" w14:textId="27D0E371" w:rsidR="00494D04" w:rsidRPr="007E0F91" w:rsidRDefault="00494D04" w:rsidP="00494D04">
            <w:pPr>
              <w:jc w:val="center"/>
              <w:rPr>
                <w:ins w:id="24593" w:author="Στάθης Καπ" w:date="2023-03-09T06:37:00Z"/>
                <w:sz w:val="16"/>
                <w:szCs w:val="16"/>
              </w:rPr>
            </w:pPr>
            <w:ins w:id="24594" w:author="Στάθης Καπ" w:date="2023-03-09T07:14:00Z">
              <w:r>
                <w:rPr>
                  <w:rFonts w:ascii="Calibri" w:hAnsi="Calibri" w:cs="Calibri"/>
                  <w:color w:val="000000"/>
                  <w:sz w:val="16"/>
                  <w:szCs w:val="16"/>
                </w:rPr>
                <w:t>1724</w:t>
              </w:r>
            </w:ins>
          </w:p>
        </w:tc>
        <w:tc>
          <w:tcPr>
            <w:tcW w:w="454" w:type="dxa"/>
            <w:vAlign w:val="center"/>
          </w:tcPr>
          <w:p w14:paraId="3BBC1758" w14:textId="360259C1" w:rsidR="00494D04" w:rsidRPr="007E0F91" w:rsidRDefault="00494D04" w:rsidP="00494D04">
            <w:pPr>
              <w:jc w:val="center"/>
              <w:rPr>
                <w:ins w:id="24595" w:author="Στάθης Καπ" w:date="2023-03-09T06:37:00Z"/>
                <w:sz w:val="16"/>
                <w:szCs w:val="16"/>
              </w:rPr>
            </w:pPr>
            <w:ins w:id="24596" w:author="Στάθης Καπ" w:date="2023-03-09T07:14:00Z">
              <w:r>
                <w:rPr>
                  <w:rFonts w:ascii="Calibri" w:hAnsi="Calibri" w:cs="Calibri"/>
                  <w:color w:val="000000"/>
                  <w:sz w:val="16"/>
                  <w:szCs w:val="16"/>
                </w:rPr>
                <w:t>0</w:t>
              </w:r>
            </w:ins>
          </w:p>
        </w:tc>
        <w:tc>
          <w:tcPr>
            <w:tcW w:w="454" w:type="dxa"/>
            <w:vAlign w:val="center"/>
          </w:tcPr>
          <w:p w14:paraId="39D85F0A" w14:textId="35FB01E5" w:rsidR="00494D04" w:rsidRPr="007E0F91" w:rsidRDefault="00494D04" w:rsidP="00494D04">
            <w:pPr>
              <w:jc w:val="center"/>
              <w:rPr>
                <w:ins w:id="24597" w:author="Στάθης Καπ" w:date="2023-03-09T06:37:00Z"/>
                <w:sz w:val="16"/>
                <w:szCs w:val="16"/>
              </w:rPr>
            </w:pPr>
            <w:ins w:id="24598" w:author="Στάθης Καπ" w:date="2023-03-09T07:14:00Z">
              <w:r>
                <w:rPr>
                  <w:rFonts w:ascii="Calibri" w:hAnsi="Calibri" w:cs="Calibri"/>
                  <w:color w:val="000000"/>
                  <w:sz w:val="16"/>
                  <w:szCs w:val="16"/>
                </w:rPr>
                <w:t>0.215</w:t>
              </w:r>
            </w:ins>
          </w:p>
        </w:tc>
        <w:tc>
          <w:tcPr>
            <w:tcW w:w="457" w:type="dxa"/>
            <w:tcBorders>
              <w:right w:val="single" w:sz="4" w:space="0" w:color="auto"/>
            </w:tcBorders>
            <w:vAlign w:val="center"/>
          </w:tcPr>
          <w:p w14:paraId="3CC2D4D4" w14:textId="79846BEE" w:rsidR="00494D04" w:rsidRPr="007E0F91" w:rsidRDefault="00494D04" w:rsidP="00494D04">
            <w:pPr>
              <w:jc w:val="center"/>
              <w:rPr>
                <w:ins w:id="24599" w:author="Στάθης Καπ" w:date="2023-03-09T06:37:00Z"/>
                <w:sz w:val="16"/>
                <w:szCs w:val="16"/>
              </w:rPr>
            </w:pPr>
            <w:ins w:id="24600" w:author="Στάθης Καπ" w:date="2023-03-09T07:14:00Z">
              <w:r>
                <w:rPr>
                  <w:rFonts w:ascii="Calibri" w:hAnsi="Calibri" w:cs="Calibri"/>
                  <w:color w:val="000000"/>
                  <w:sz w:val="16"/>
                  <w:szCs w:val="16"/>
                </w:rPr>
                <w:t>13.31</w:t>
              </w:r>
            </w:ins>
          </w:p>
        </w:tc>
        <w:tc>
          <w:tcPr>
            <w:tcW w:w="453" w:type="dxa"/>
            <w:tcBorders>
              <w:left w:val="single" w:sz="4" w:space="0" w:color="auto"/>
            </w:tcBorders>
            <w:vAlign w:val="center"/>
          </w:tcPr>
          <w:p w14:paraId="196BACD3" w14:textId="3424263B" w:rsidR="00494D04" w:rsidRPr="007E0F91" w:rsidRDefault="00494D04" w:rsidP="00494D04">
            <w:pPr>
              <w:jc w:val="center"/>
              <w:rPr>
                <w:ins w:id="24601" w:author="Στάθης Καπ" w:date="2023-03-09T06:37:00Z"/>
                <w:sz w:val="16"/>
                <w:szCs w:val="16"/>
              </w:rPr>
            </w:pPr>
            <w:ins w:id="24602" w:author="Στάθης Καπ" w:date="2023-03-09T07:14:00Z">
              <w:r>
                <w:rPr>
                  <w:rFonts w:ascii="Calibri" w:hAnsi="Calibri" w:cs="Calibri"/>
                  <w:color w:val="000000"/>
                  <w:sz w:val="16"/>
                  <w:szCs w:val="16"/>
                </w:rPr>
                <w:t>1724</w:t>
              </w:r>
            </w:ins>
          </w:p>
        </w:tc>
        <w:tc>
          <w:tcPr>
            <w:tcW w:w="454" w:type="dxa"/>
            <w:vAlign w:val="center"/>
          </w:tcPr>
          <w:p w14:paraId="52D1CC07" w14:textId="25ED83C0" w:rsidR="00494D04" w:rsidRPr="007E0F91" w:rsidRDefault="00494D04" w:rsidP="00494D04">
            <w:pPr>
              <w:jc w:val="center"/>
              <w:rPr>
                <w:ins w:id="24603" w:author="Στάθης Καπ" w:date="2023-03-09T06:37:00Z"/>
                <w:sz w:val="16"/>
                <w:szCs w:val="16"/>
              </w:rPr>
            </w:pPr>
            <w:ins w:id="24604" w:author="Στάθης Καπ" w:date="2023-03-09T07:14:00Z">
              <w:r>
                <w:rPr>
                  <w:rFonts w:ascii="Calibri" w:hAnsi="Calibri" w:cs="Calibri"/>
                  <w:color w:val="000000"/>
                  <w:sz w:val="16"/>
                  <w:szCs w:val="16"/>
                </w:rPr>
                <w:t>0</w:t>
              </w:r>
            </w:ins>
          </w:p>
        </w:tc>
        <w:tc>
          <w:tcPr>
            <w:tcW w:w="454" w:type="dxa"/>
            <w:vAlign w:val="center"/>
          </w:tcPr>
          <w:p w14:paraId="558D1D48" w14:textId="7FAE2E79" w:rsidR="00494D04" w:rsidRPr="007E0F91" w:rsidRDefault="00494D04" w:rsidP="00494D04">
            <w:pPr>
              <w:jc w:val="center"/>
              <w:rPr>
                <w:ins w:id="24605" w:author="Στάθης Καπ" w:date="2023-03-09T06:37:00Z"/>
                <w:sz w:val="16"/>
                <w:szCs w:val="16"/>
              </w:rPr>
            </w:pPr>
            <w:ins w:id="24606" w:author="Στάθης Καπ" w:date="2023-03-09T07:14:00Z">
              <w:r>
                <w:rPr>
                  <w:rFonts w:ascii="Calibri" w:hAnsi="Calibri" w:cs="Calibri"/>
                  <w:color w:val="000000"/>
                  <w:sz w:val="16"/>
                  <w:szCs w:val="16"/>
                </w:rPr>
                <w:t>0.208</w:t>
              </w:r>
            </w:ins>
          </w:p>
        </w:tc>
        <w:tc>
          <w:tcPr>
            <w:tcW w:w="454" w:type="dxa"/>
            <w:tcBorders>
              <w:right w:val="single" w:sz="4" w:space="0" w:color="auto"/>
            </w:tcBorders>
            <w:vAlign w:val="center"/>
          </w:tcPr>
          <w:p w14:paraId="21A92CD9" w14:textId="5839C2CE" w:rsidR="00494D04" w:rsidRPr="007E0F91" w:rsidRDefault="00494D04" w:rsidP="00494D04">
            <w:pPr>
              <w:jc w:val="center"/>
              <w:rPr>
                <w:ins w:id="24607" w:author="Στάθης Καπ" w:date="2023-03-09T06:37:00Z"/>
                <w:sz w:val="16"/>
                <w:szCs w:val="16"/>
              </w:rPr>
            </w:pPr>
            <w:ins w:id="24608" w:author="Στάθης Καπ" w:date="2023-03-09T07:14:00Z">
              <w:r>
                <w:rPr>
                  <w:rFonts w:ascii="Calibri" w:hAnsi="Calibri" w:cs="Calibri"/>
                  <w:color w:val="000000"/>
                  <w:sz w:val="16"/>
                  <w:szCs w:val="16"/>
                </w:rPr>
                <w:t>16.13</w:t>
              </w:r>
            </w:ins>
          </w:p>
        </w:tc>
        <w:tc>
          <w:tcPr>
            <w:tcW w:w="453" w:type="dxa"/>
            <w:tcBorders>
              <w:left w:val="single" w:sz="4" w:space="0" w:color="auto"/>
            </w:tcBorders>
            <w:vAlign w:val="center"/>
          </w:tcPr>
          <w:p w14:paraId="722A4491" w14:textId="1F0E66F8" w:rsidR="00494D04" w:rsidRPr="007E0F91" w:rsidRDefault="00494D04" w:rsidP="00494D04">
            <w:pPr>
              <w:jc w:val="center"/>
              <w:rPr>
                <w:ins w:id="24609" w:author="Στάθης Καπ" w:date="2023-03-09T06:37:00Z"/>
                <w:sz w:val="16"/>
                <w:szCs w:val="16"/>
              </w:rPr>
            </w:pPr>
            <w:ins w:id="24610" w:author="Στάθης Καπ" w:date="2023-03-09T07:14:00Z">
              <w:r>
                <w:rPr>
                  <w:rFonts w:ascii="Calibri" w:hAnsi="Calibri" w:cs="Calibri"/>
                  <w:color w:val="000000"/>
                  <w:sz w:val="16"/>
                  <w:szCs w:val="16"/>
                </w:rPr>
                <w:t>1719</w:t>
              </w:r>
            </w:ins>
          </w:p>
        </w:tc>
        <w:tc>
          <w:tcPr>
            <w:tcW w:w="454" w:type="dxa"/>
            <w:vAlign w:val="center"/>
          </w:tcPr>
          <w:p w14:paraId="5A95504E" w14:textId="04AF236B" w:rsidR="00494D04" w:rsidRPr="007E0F91" w:rsidRDefault="00494D04" w:rsidP="00494D04">
            <w:pPr>
              <w:jc w:val="center"/>
              <w:rPr>
                <w:ins w:id="24611" w:author="Στάθης Καπ" w:date="2023-03-09T06:37:00Z"/>
                <w:sz w:val="16"/>
                <w:szCs w:val="16"/>
              </w:rPr>
            </w:pPr>
            <w:ins w:id="24612" w:author="Στάθης Καπ" w:date="2023-03-09T07:14:00Z">
              <w:r>
                <w:rPr>
                  <w:rFonts w:ascii="Calibri" w:hAnsi="Calibri" w:cs="Calibri"/>
                  <w:color w:val="000000"/>
                  <w:sz w:val="16"/>
                  <w:szCs w:val="16"/>
                </w:rPr>
                <w:t>0.29</w:t>
              </w:r>
            </w:ins>
          </w:p>
        </w:tc>
        <w:tc>
          <w:tcPr>
            <w:tcW w:w="454" w:type="dxa"/>
            <w:vAlign w:val="center"/>
          </w:tcPr>
          <w:p w14:paraId="2D36B440" w14:textId="4D1A0E0B" w:rsidR="00494D04" w:rsidRPr="007E0F91" w:rsidRDefault="00494D04" w:rsidP="00494D04">
            <w:pPr>
              <w:jc w:val="center"/>
              <w:rPr>
                <w:ins w:id="24613" w:author="Στάθης Καπ" w:date="2023-03-09T06:37:00Z"/>
                <w:sz w:val="16"/>
                <w:szCs w:val="16"/>
              </w:rPr>
            </w:pPr>
            <w:ins w:id="24614" w:author="Στάθης Καπ" w:date="2023-03-09T07:14:00Z">
              <w:r>
                <w:rPr>
                  <w:rFonts w:ascii="Calibri" w:hAnsi="Calibri" w:cs="Calibri"/>
                  <w:color w:val="000000"/>
                  <w:sz w:val="16"/>
                  <w:szCs w:val="16"/>
                </w:rPr>
                <w:t>0.181</w:t>
              </w:r>
            </w:ins>
          </w:p>
        </w:tc>
        <w:tc>
          <w:tcPr>
            <w:tcW w:w="461" w:type="dxa"/>
            <w:tcBorders>
              <w:right w:val="single" w:sz="4" w:space="0" w:color="auto"/>
            </w:tcBorders>
            <w:vAlign w:val="center"/>
          </w:tcPr>
          <w:p w14:paraId="26ADD504" w14:textId="7B998CFE" w:rsidR="00494D04" w:rsidRPr="007E0F91" w:rsidRDefault="00494D04" w:rsidP="00494D04">
            <w:pPr>
              <w:jc w:val="center"/>
              <w:rPr>
                <w:ins w:id="24615" w:author="Στάθης Καπ" w:date="2023-03-09T06:37:00Z"/>
                <w:sz w:val="16"/>
                <w:szCs w:val="16"/>
              </w:rPr>
            </w:pPr>
            <w:ins w:id="24616" w:author="Στάθης Καπ" w:date="2023-03-09T07:14:00Z">
              <w:r>
                <w:rPr>
                  <w:rFonts w:ascii="Calibri" w:hAnsi="Calibri" w:cs="Calibri"/>
                  <w:color w:val="000000"/>
                  <w:sz w:val="16"/>
                  <w:szCs w:val="16"/>
                </w:rPr>
                <w:t>27.02</w:t>
              </w:r>
            </w:ins>
          </w:p>
        </w:tc>
      </w:tr>
      <w:tr w:rsidR="00494D04" w14:paraId="7A32CD15" w14:textId="77777777" w:rsidTr="009861B1">
        <w:trPr>
          <w:trHeight w:val="170"/>
          <w:jc w:val="center"/>
          <w:ins w:id="2461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B856D0C" w14:textId="77777777" w:rsidR="00494D04" w:rsidRPr="007E0F91" w:rsidRDefault="00494D04" w:rsidP="00494D04">
            <w:pPr>
              <w:jc w:val="center"/>
              <w:rPr>
                <w:ins w:id="24618" w:author="Στάθης Καπ" w:date="2023-03-09T06:37:00Z"/>
                <w:sz w:val="16"/>
                <w:szCs w:val="16"/>
              </w:rPr>
            </w:pPr>
            <w:ins w:id="24619" w:author="Στάθης Καπ" w:date="2023-03-09T06:37:00Z">
              <w:r w:rsidRPr="009861B1">
                <w:rPr>
                  <w:rFonts w:ascii="Calibri" w:hAnsi="Calibri" w:cs="Calibri"/>
                  <w:color w:val="000000"/>
                  <w:sz w:val="16"/>
                  <w:szCs w:val="16"/>
                </w:rPr>
                <w:t>rc203</w:t>
              </w:r>
            </w:ins>
          </w:p>
        </w:tc>
        <w:tc>
          <w:tcPr>
            <w:tcW w:w="565" w:type="dxa"/>
            <w:tcBorders>
              <w:left w:val="single" w:sz="4" w:space="0" w:color="auto"/>
            </w:tcBorders>
            <w:vAlign w:val="center"/>
          </w:tcPr>
          <w:p w14:paraId="18B50CD9" w14:textId="693F60CC" w:rsidR="00494D04" w:rsidRPr="007E0F91" w:rsidRDefault="00494D04" w:rsidP="00494D04">
            <w:pPr>
              <w:jc w:val="center"/>
              <w:rPr>
                <w:ins w:id="24620" w:author="Στάθης Καπ" w:date="2023-03-09T06:37:00Z"/>
                <w:sz w:val="16"/>
                <w:szCs w:val="16"/>
              </w:rPr>
            </w:pPr>
            <w:ins w:id="24621"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4BAB01A" w14:textId="7B9D76DD" w:rsidR="00494D04" w:rsidRPr="007E0F91" w:rsidRDefault="00494D04" w:rsidP="00494D04">
            <w:pPr>
              <w:jc w:val="center"/>
              <w:rPr>
                <w:ins w:id="24622" w:author="Στάθης Καπ" w:date="2023-03-09T06:37:00Z"/>
                <w:sz w:val="16"/>
                <w:szCs w:val="16"/>
              </w:rPr>
            </w:pPr>
            <w:ins w:id="24623"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902DC64" w14:textId="2C2DF7EB" w:rsidR="00494D04" w:rsidRPr="007E0F91" w:rsidRDefault="00494D04" w:rsidP="00494D04">
            <w:pPr>
              <w:jc w:val="center"/>
              <w:rPr>
                <w:ins w:id="24624" w:author="Στάθης Καπ" w:date="2023-03-09T06:37:00Z"/>
                <w:sz w:val="16"/>
                <w:szCs w:val="16"/>
              </w:rPr>
            </w:pPr>
            <w:ins w:id="24625" w:author="Στάθης Καπ" w:date="2023-03-09T07:14:00Z">
              <w:r>
                <w:rPr>
                  <w:rFonts w:ascii="Calibri" w:hAnsi="Calibri" w:cs="Calibri"/>
                  <w:color w:val="000000"/>
                  <w:sz w:val="16"/>
                  <w:szCs w:val="16"/>
                </w:rPr>
                <w:t>1724</w:t>
              </w:r>
            </w:ins>
          </w:p>
        </w:tc>
        <w:tc>
          <w:tcPr>
            <w:tcW w:w="708" w:type="dxa"/>
            <w:vAlign w:val="center"/>
          </w:tcPr>
          <w:p w14:paraId="3DCDC76A" w14:textId="06A2A3DF" w:rsidR="00494D04" w:rsidRPr="007E0F91" w:rsidRDefault="00494D04" w:rsidP="00494D04">
            <w:pPr>
              <w:jc w:val="center"/>
              <w:rPr>
                <w:ins w:id="24626" w:author="Στάθης Καπ" w:date="2023-03-09T06:37:00Z"/>
                <w:sz w:val="16"/>
                <w:szCs w:val="16"/>
              </w:rPr>
            </w:pPr>
            <w:ins w:id="2462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A67F43E" w14:textId="3743BAC2" w:rsidR="00494D04" w:rsidRPr="007E0F91" w:rsidRDefault="00494D04" w:rsidP="00494D04">
            <w:pPr>
              <w:jc w:val="center"/>
              <w:rPr>
                <w:ins w:id="24628" w:author="Στάθης Καπ" w:date="2023-03-09T06:37:00Z"/>
                <w:sz w:val="16"/>
                <w:szCs w:val="16"/>
              </w:rPr>
            </w:pPr>
            <w:ins w:id="24629" w:author="Στάθης Καπ" w:date="2023-03-09T07:14:00Z">
              <w:r>
                <w:rPr>
                  <w:rFonts w:ascii="Calibri" w:hAnsi="Calibri" w:cs="Calibri"/>
                  <w:color w:val="000000"/>
                  <w:sz w:val="16"/>
                  <w:szCs w:val="16"/>
                </w:rPr>
                <w:t>0.145</w:t>
              </w:r>
            </w:ins>
          </w:p>
        </w:tc>
        <w:tc>
          <w:tcPr>
            <w:tcW w:w="453" w:type="dxa"/>
            <w:tcBorders>
              <w:left w:val="single" w:sz="4" w:space="0" w:color="auto"/>
            </w:tcBorders>
            <w:vAlign w:val="center"/>
          </w:tcPr>
          <w:p w14:paraId="2111B3FC" w14:textId="5A11DB2B" w:rsidR="00494D04" w:rsidRPr="007E0F91" w:rsidRDefault="00494D04" w:rsidP="00494D04">
            <w:pPr>
              <w:jc w:val="center"/>
              <w:rPr>
                <w:ins w:id="24630" w:author="Στάθης Καπ" w:date="2023-03-09T06:37:00Z"/>
                <w:sz w:val="16"/>
                <w:szCs w:val="16"/>
              </w:rPr>
            </w:pPr>
            <w:ins w:id="24631" w:author="Στάθης Καπ" w:date="2023-03-09T07:14:00Z">
              <w:r>
                <w:rPr>
                  <w:rFonts w:ascii="Calibri" w:hAnsi="Calibri" w:cs="Calibri"/>
                  <w:color w:val="000000"/>
                  <w:sz w:val="16"/>
                  <w:szCs w:val="16"/>
                </w:rPr>
                <w:t>1724</w:t>
              </w:r>
            </w:ins>
          </w:p>
        </w:tc>
        <w:tc>
          <w:tcPr>
            <w:tcW w:w="454" w:type="dxa"/>
            <w:vAlign w:val="center"/>
          </w:tcPr>
          <w:p w14:paraId="3F328CA2" w14:textId="1D9448E6" w:rsidR="00494D04" w:rsidRPr="007E0F91" w:rsidRDefault="00494D04" w:rsidP="00494D04">
            <w:pPr>
              <w:jc w:val="center"/>
              <w:rPr>
                <w:ins w:id="24632" w:author="Στάθης Καπ" w:date="2023-03-09T06:37:00Z"/>
                <w:sz w:val="16"/>
                <w:szCs w:val="16"/>
              </w:rPr>
            </w:pPr>
            <w:ins w:id="24633" w:author="Στάθης Καπ" w:date="2023-03-09T07:14:00Z">
              <w:r>
                <w:rPr>
                  <w:rFonts w:ascii="Calibri" w:hAnsi="Calibri" w:cs="Calibri"/>
                  <w:color w:val="000000"/>
                  <w:sz w:val="16"/>
                  <w:szCs w:val="16"/>
                </w:rPr>
                <w:t>0</w:t>
              </w:r>
            </w:ins>
          </w:p>
        </w:tc>
        <w:tc>
          <w:tcPr>
            <w:tcW w:w="454" w:type="dxa"/>
            <w:vAlign w:val="center"/>
          </w:tcPr>
          <w:p w14:paraId="114A04A3" w14:textId="68719132" w:rsidR="00494D04" w:rsidRPr="007E0F91" w:rsidRDefault="00494D04" w:rsidP="00494D04">
            <w:pPr>
              <w:jc w:val="center"/>
              <w:rPr>
                <w:ins w:id="24634" w:author="Στάθης Καπ" w:date="2023-03-09T06:37:00Z"/>
                <w:sz w:val="16"/>
                <w:szCs w:val="16"/>
              </w:rPr>
            </w:pPr>
            <w:ins w:id="24635" w:author="Στάθης Καπ" w:date="2023-03-09T07:14:00Z">
              <w:r>
                <w:rPr>
                  <w:rFonts w:ascii="Calibri" w:hAnsi="Calibri" w:cs="Calibri"/>
                  <w:color w:val="000000"/>
                  <w:sz w:val="16"/>
                  <w:szCs w:val="16"/>
                </w:rPr>
                <w:t>0.167</w:t>
              </w:r>
            </w:ins>
          </w:p>
        </w:tc>
        <w:tc>
          <w:tcPr>
            <w:tcW w:w="457" w:type="dxa"/>
            <w:tcBorders>
              <w:right w:val="single" w:sz="4" w:space="0" w:color="auto"/>
            </w:tcBorders>
            <w:vAlign w:val="center"/>
          </w:tcPr>
          <w:p w14:paraId="5FA09643" w14:textId="67DC07D9" w:rsidR="00494D04" w:rsidRPr="007E0F91" w:rsidRDefault="00494D04" w:rsidP="00494D04">
            <w:pPr>
              <w:jc w:val="center"/>
              <w:rPr>
                <w:ins w:id="24636" w:author="Στάθης Καπ" w:date="2023-03-09T06:37:00Z"/>
                <w:sz w:val="16"/>
                <w:szCs w:val="16"/>
              </w:rPr>
            </w:pPr>
            <w:ins w:id="24637" w:author="Στάθης Καπ" w:date="2023-03-09T07:14:00Z">
              <w:r>
                <w:rPr>
                  <w:rFonts w:ascii="Calibri" w:hAnsi="Calibri" w:cs="Calibri"/>
                  <w:color w:val="000000"/>
                  <w:sz w:val="16"/>
                  <w:szCs w:val="16"/>
                </w:rPr>
                <w:t>-15.17</w:t>
              </w:r>
            </w:ins>
          </w:p>
        </w:tc>
        <w:tc>
          <w:tcPr>
            <w:tcW w:w="453" w:type="dxa"/>
            <w:tcBorders>
              <w:left w:val="single" w:sz="4" w:space="0" w:color="auto"/>
            </w:tcBorders>
            <w:vAlign w:val="center"/>
          </w:tcPr>
          <w:p w14:paraId="2EB17942" w14:textId="7078EF80" w:rsidR="00494D04" w:rsidRPr="007E0F91" w:rsidRDefault="00494D04" w:rsidP="00494D04">
            <w:pPr>
              <w:jc w:val="center"/>
              <w:rPr>
                <w:ins w:id="24638" w:author="Στάθης Καπ" w:date="2023-03-09T06:37:00Z"/>
                <w:sz w:val="16"/>
                <w:szCs w:val="16"/>
              </w:rPr>
            </w:pPr>
            <w:ins w:id="24639" w:author="Στάθης Καπ" w:date="2023-03-09T07:14:00Z">
              <w:r>
                <w:rPr>
                  <w:rFonts w:ascii="Calibri" w:hAnsi="Calibri" w:cs="Calibri"/>
                  <w:color w:val="000000"/>
                  <w:sz w:val="16"/>
                  <w:szCs w:val="16"/>
                </w:rPr>
                <w:t>1724</w:t>
              </w:r>
            </w:ins>
          </w:p>
        </w:tc>
        <w:tc>
          <w:tcPr>
            <w:tcW w:w="454" w:type="dxa"/>
            <w:vAlign w:val="center"/>
          </w:tcPr>
          <w:p w14:paraId="6985A88C" w14:textId="257AA37C" w:rsidR="00494D04" w:rsidRPr="007E0F91" w:rsidRDefault="00494D04" w:rsidP="00494D04">
            <w:pPr>
              <w:jc w:val="center"/>
              <w:rPr>
                <w:ins w:id="24640" w:author="Στάθης Καπ" w:date="2023-03-09T06:37:00Z"/>
                <w:sz w:val="16"/>
                <w:szCs w:val="16"/>
              </w:rPr>
            </w:pPr>
            <w:ins w:id="24641" w:author="Στάθης Καπ" w:date="2023-03-09T07:14:00Z">
              <w:r>
                <w:rPr>
                  <w:rFonts w:ascii="Calibri" w:hAnsi="Calibri" w:cs="Calibri"/>
                  <w:color w:val="000000"/>
                  <w:sz w:val="16"/>
                  <w:szCs w:val="16"/>
                </w:rPr>
                <w:t>0</w:t>
              </w:r>
            </w:ins>
          </w:p>
        </w:tc>
        <w:tc>
          <w:tcPr>
            <w:tcW w:w="454" w:type="dxa"/>
            <w:vAlign w:val="center"/>
          </w:tcPr>
          <w:p w14:paraId="479FFF51" w14:textId="308C954F" w:rsidR="00494D04" w:rsidRPr="007E0F91" w:rsidRDefault="00494D04" w:rsidP="00494D04">
            <w:pPr>
              <w:jc w:val="center"/>
              <w:rPr>
                <w:ins w:id="24642" w:author="Στάθης Καπ" w:date="2023-03-09T06:37:00Z"/>
                <w:sz w:val="16"/>
                <w:szCs w:val="16"/>
              </w:rPr>
            </w:pPr>
            <w:ins w:id="24643" w:author="Στάθης Καπ" w:date="2023-03-09T07:14:00Z">
              <w:r>
                <w:rPr>
                  <w:rFonts w:ascii="Calibri" w:hAnsi="Calibri" w:cs="Calibri"/>
                  <w:color w:val="000000"/>
                  <w:sz w:val="16"/>
                  <w:szCs w:val="16"/>
                </w:rPr>
                <w:t>0.173</w:t>
              </w:r>
            </w:ins>
          </w:p>
        </w:tc>
        <w:tc>
          <w:tcPr>
            <w:tcW w:w="454" w:type="dxa"/>
            <w:tcBorders>
              <w:right w:val="single" w:sz="4" w:space="0" w:color="auto"/>
            </w:tcBorders>
            <w:vAlign w:val="center"/>
          </w:tcPr>
          <w:p w14:paraId="601294F3" w14:textId="1C48B837" w:rsidR="00494D04" w:rsidRPr="007E0F91" w:rsidRDefault="00494D04" w:rsidP="00494D04">
            <w:pPr>
              <w:jc w:val="center"/>
              <w:rPr>
                <w:ins w:id="24644" w:author="Στάθης Καπ" w:date="2023-03-09T06:37:00Z"/>
                <w:sz w:val="16"/>
                <w:szCs w:val="16"/>
              </w:rPr>
            </w:pPr>
            <w:ins w:id="24645" w:author="Στάθης Καπ" w:date="2023-03-09T07:14:00Z">
              <w:r>
                <w:rPr>
                  <w:rFonts w:ascii="Calibri" w:hAnsi="Calibri" w:cs="Calibri"/>
                  <w:color w:val="000000"/>
                  <w:sz w:val="16"/>
                  <w:szCs w:val="16"/>
                </w:rPr>
                <w:t>-19.31</w:t>
              </w:r>
            </w:ins>
          </w:p>
        </w:tc>
        <w:tc>
          <w:tcPr>
            <w:tcW w:w="453" w:type="dxa"/>
            <w:tcBorders>
              <w:left w:val="single" w:sz="4" w:space="0" w:color="auto"/>
            </w:tcBorders>
            <w:vAlign w:val="center"/>
          </w:tcPr>
          <w:p w14:paraId="43E915E7" w14:textId="3CB2252F" w:rsidR="00494D04" w:rsidRPr="007E0F91" w:rsidRDefault="00494D04" w:rsidP="00494D04">
            <w:pPr>
              <w:jc w:val="center"/>
              <w:rPr>
                <w:ins w:id="24646" w:author="Στάθης Καπ" w:date="2023-03-09T06:37:00Z"/>
                <w:sz w:val="16"/>
                <w:szCs w:val="16"/>
              </w:rPr>
            </w:pPr>
            <w:ins w:id="24647" w:author="Στάθης Καπ" w:date="2023-03-09T07:14:00Z">
              <w:r>
                <w:rPr>
                  <w:rFonts w:ascii="Calibri" w:hAnsi="Calibri" w:cs="Calibri"/>
                  <w:color w:val="000000"/>
                  <w:sz w:val="16"/>
                  <w:szCs w:val="16"/>
                </w:rPr>
                <w:t>1724</w:t>
              </w:r>
            </w:ins>
          </w:p>
        </w:tc>
        <w:tc>
          <w:tcPr>
            <w:tcW w:w="454" w:type="dxa"/>
            <w:vAlign w:val="center"/>
          </w:tcPr>
          <w:p w14:paraId="5FFA20C6" w14:textId="29F98BA5" w:rsidR="00494D04" w:rsidRPr="007E0F91" w:rsidRDefault="00494D04" w:rsidP="00494D04">
            <w:pPr>
              <w:jc w:val="center"/>
              <w:rPr>
                <w:ins w:id="24648" w:author="Στάθης Καπ" w:date="2023-03-09T06:37:00Z"/>
                <w:sz w:val="16"/>
                <w:szCs w:val="16"/>
              </w:rPr>
            </w:pPr>
            <w:ins w:id="24649" w:author="Στάθης Καπ" w:date="2023-03-09T07:14:00Z">
              <w:r>
                <w:rPr>
                  <w:rFonts w:ascii="Calibri" w:hAnsi="Calibri" w:cs="Calibri"/>
                  <w:color w:val="000000"/>
                  <w:sz w:val="16"/>
                  <w:szCs w:val="16"/>
                </w:rPr>
                <w:t>0</w:t>
              </w:r>
            </w:ins>
          </w:p>
        </w:tc>
        <w:tc>
          <w:tcPr>
            <w:tcW w:w="454" w:type="dxa"/>
            <w:vAlign w:val="center"/>
          </w:tcPr>
          <w:p w14:paraId="19C82E50" w14:textId="6C7BEA83" w:rsidR="00494D04" w:rsidRPr="007E0F91" w:rsidRDefault="00494D04" w:rsidP="00494D04">
            <w:pPr>
              <w:jc w:val="center"/>
              <w:rPr>
                <w:ins w:id="24650" w:author="Στάθης Καπ" w:date="2023-03-09T06:37:00Z"/>
                <w:sz w:val="16"/>
                <w:szCs w:val="16"/>
              </w:rPr>
            </w:pPr>
            <w:ins w:id="24651" w:author="Στάθης Καπ" w:date="2023-03-09T07:14:00Z">
              <w:r>
                <w:rPr>
                  <w:rFonts w:ascii="Calibri" w:hAnsi="Calibri" w:cs="Calibri"/>
                  <w:color w:val="000000"/>
                  <w:sz w:val="16"/>
                  <w:szCs w:val="16"/>
                </w:rPr>
                <w:t>0.164</w:t>
              </w:r>
            </w:ins>
          </w:p>
        </w:tc>
        <w:tc>
          <w:tcPr>
            <w:tcW w:w="461" w:type="dxa"/>
            <w:tcBorders>
              <w:right w:val="single" w:sz="4" w:space="0" w:color="auto"/>
            </w:tcBorders>
            <w:vAlign w:val="center"/>
          </w:tcPr>
          <w:p w14:paraId="2FA5797F" w14:textId="68E0A3B7" w:rsidR="00494D04" w:rsidRPr="007E0F91" w:rsidRDefault="00494D04" w:rsidP="00494D04">
            <w:pPr>
              <w:jc w:val="center"/>
              <w:rPr>
                <w:ins w:id="24652" w:author="Στάθης Καπ" w:date="2023-03-09T06:37:00Z"/>
                <w:sz w:val="16"/>
                <w:szCs w:val="16"/>
              </w:rPr>
            </w:pPr>
            <w:ins w:id="24653" w:author="Στάθης Καπ" w:date="2023-03-09T07:14:00Z">
              <w:r>
                <w:rPr>
                  <w:rFonts w:ascii="Calibri" w:hAnsi="Calibri" w:cs="Calibri"/>
                  <w:color w:val="000000"/>
                  <w:sz w:val="16"/>
                  <w:szCs w:val="16"/>
                </w:rPr>
                <w:t>-13.1</w:t>
              </w:r>
            </w:ins>
          </w:p>
        </w:tc>
      </w:tr>
      <w:tr w:rsidR="00494D04" w14:paraId="22BCB55B" w14:textId="77777777" w:rsidTr="009861B1">
        <w:trPr>
          <w:trHeight w:val="170"/>
          <w:jc w:val="center"/>
          <w:ins w:id="2465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F29791" w14:textId="77777777" w:rsidR="00494D04" w:rsidRPr="009861B1" w:rsidRDefault="00494D04" w:rsidP="00494D04">
            <w:pPr>
              <w:jc w:val="center"/>
              <w:rPr>
                <w:ins w:id="24655" w:author="Στάθης Καπ" w:date="2023-03-09T06:37:00Z"/>
                <w:rFonts w:ascii="Calibri" w:hAnsi="Calibri" w:cs="Calibri"/>
                <w:color w:val="000000"/>
                <w:sz w:val="16"/>
                <w:szCs w:val="16"/>
              </w:rPr>
            </w:pPr>
            <w:ins w:id="24656" w:author="Στάθης Καπ" w:date="2023-03-09T06:37:00Z">
              <w:r w:rsidRPr="009861B1">
                <w:rPr>
                  <w:rFonts w:ascii="Calibri" w:hAnsi="Calibri" w:cs="Calibri"/>
                  <w:color w:val="000000"/>
                  <w:sz w:val="16"/>
                  <w:szCs w:val="16"/>
                </w:rPr>
                <w:t>rc204</w:t>
              </w:r>
            </w:ins>
          </w:p>
        </w:tc>
        <w:tc>
          <w:tcPr>
            <w:tcW w:w="565" w:type="dxa"/>
            <w:tcBorders>
              <w:left w:val="single" w:sz="4" w:space="0" w:color="auto"/>
            </w:tcBorders>
            <w:vAlign w:val="center"/>
          </w:tcPr>
          <w:p w14:paraId="3AAD4FBF" w14:textId="44565C1C" w:rsidR="00494D04" w:rsidRPr="007E0F91" w:rsidRDefault="00494D04" w:rsidP="00494D04">
            <w:pPr>
              <w:jc w:val="center"/>
              <w:rPr>
                <w:ins w:id="24657" w:author="Στάθης Καπ" w:date="2023-03-09T06:37:00Z"/>
                <w:sz w:val="16"/>
                <w:szCs w:val="16"/>
              </w:rPr>
            </w:pPr>
            <w:ins w:id="24658"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25D92376" w14:textId="08787D78" w:rsidR="00494D04" w:rsidRPr="007E0F91" w:rsidRDefault="00494D04" w:rsidP="00494D04">
            <w:pPr>
              <w:jc w:val="center"/>
              <w:rPr>
                <w:ins w:id="24659" w:author="Στάθης Καπ" w:date="2023-03-09T06:37:00Z"/>
                <w:sz w:val="16"/>
                <w:szCs w:val="16"/>
              </w:rPr>
            </w:pPr>
            <w:ins w:id="24660"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16322DE0" w14:textId="6106BCBA" w:rsidR="00494D04" w:rsidRPr="007E0F91" w:rsidRDefault="00494D04" w:rsidP="00494D04">
            <w:pPr>
              <w:jc w:val="center"/>
              <w:rPr>
                <w:ins w:id="24661" w:author="Στάθης Καπ" w:date="2023-03-09T06:37:00Z"/>
                <w:sz w:val="16"/>
                <w:szCs w:val="16"/>
              </w:rPr>
            </w:pPr>
            <w:ins w:id="24662" w:author="Στάθης Καπ" w:date="2023-03-09T07:14:00Z">
              <w:r>
                <w:rPr>
                  <w:rFonts w:ascii="Calibri" w:hAnsi="Calibri" w:cs="Calibri"/>
                  <w:color w:val="000000"/>
                  <w:sz w:val="16"/>
                  <w:szCs w:val="16"/>
                </w:rPr>
                <w:t>1724</w:t>
              </w:r>
            </w:ins>
          </w:p>
        </w:tc>
        <w:tc>
          <w:tcPr>
            <w:tcW w:w="708" w:type="dxa"/>
            <w:vAlign w:val="center"/>
          </w:tcPr>
          <w:p w14:paraId="1E16B335" w14:textId="71DA8323" w:rsidR="00494D04" w:rsidRPr="007E0F91" w:rsidRDefault="00494D04" w:rsidP="00494D04">
            <w:pPr>
              <w:jc w:val="center"/>
              <w:rPr>
                <w:ins w:id="24663" w:author="Στάθης Καπ" w:date="2023-03-09T06:37:00Z"/>
                <w:sz w:val="16"/>
                <w:szCs w:val="16"/>
              </w:rPr>
            </w:pPr>
            <w:ins w:id="2466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7E5C102" w14:textId="1A4C6A1F" w:rsidR="00494D04" w:rsidRPr="007E0F91" w:rsidRDefault="00494D04" w:rsidP="00494D04">
            <w:pPr>
              <w:jc w:val="center"/>
              <w:rPr>
                <w:ins w:id="24665" w:author="Στάθης Καπ" w:date="2023-03-09T06:37:00Z"/>
                <w:sz w:val="16"/>
                <w:szCs w:val="16"/>
              </w:rPr>
            </w:pPr>
            <w:ins w:id="24666" w:author="Στάθης Καπ" w:date="2023-03-09T07:14:00Z">
              <w:r>
                <w:rPr>
                  <w:rFonts w:ascii="Calibri" w:hAnsi="Calibri" w:cs="Calibri"/>
                  <w:color w:val="000000"/>
                  <w:sz w:val="16"/>
                  <w:szCs w:val="16"/>
                </w:rPr>
                <w:t>0.06</w:t>
              </w:r>
            </w:ins>
          </w:p>
        </w:tc>
        <w:tc>
          <w:tcPr>
            <w:tcW w:w="453" w:type="dxa"/>
            <w:tcBorders>
              <w:left w:val="single" w:sz="4" w:space="0" w:color="auto"/>
            </w:tcBorders>
            <w:vAlign w:val="center"/>
          </w:tcPr>
          <w:p w14:paraId="742A51E0" w14:textId="2AC16B15" w:rsidR="00494D04" w:rsidRPr="007E0F91" w:rsidRDefault="00494D04" w:rsidP="00494D04">
            <w:pPr>
              <w:jc w:val="center"/>
              <w:rPr>
                <w:ins w:id="24667" w:author="Στάθης Καπ" w:date="2023-03-09T06:37:00Z"/>
                <w:sz w:val="16"/>
                <w:szCs w:val="16"/>
              </w:rPr>
            </w:pPr>
            <w:ins w:id="24668" w:author="Στάθης Καπ" w:date="2023-03-09T07:14:00Z">
              <w:r>
                <w:rPr>
                  <w:rFonts w:ascii="Calibri" w:hAnsi="Calibri" w:cs="Calibri"/>
                  <w:color w:val="000000"/>
                  <w:sz w:val="16"/>
                  <w:szCs w:val="16"/>
                </w:rPr>
                <w:t>1724</w:t>
              </w:r>
            </w:ins>
          </w:p>
        </w:tc>
        <w:tc>
          <w:tcPr>
            <w:tcW w:w="454" w:type="dxa"/>
            <w:vAlign w:val="center"/>
          </w:tcPr>
          <w:p w14:paraId="1693EAA6" w14:textId="00967670" w:rsidR="00494D04" w:rsidRPr="007E0F91" w:rsidRDefault="00494D04" w:rsidP="00494D04">
            <w:pPr>
              <w:jc w:val="center"/>
              <w:rPr>
                <w:ins w:id="24669" w:author="Στάθης Καπ" w:date="2023-03-09T06:37:00Z"/>
                <w:sz w:val="16"/>
                <w:szCs w:val="16"/>
              </w:rPr>
            </w:pPr>
            <w:ins w:id="24670" w:author="Στάθης Καπ" w:date="2023-03-09T07:14:00Z">
              <w:r>
                <w:rPr>
                  <w:rFonts w:ascii="Calibri" w:hAnsi="Calibri" w:cs="Calibri"/>
                  <w:color w:val="000000"/>
                  <w:sz w:val="16"/>
                  <w:szCs w:val="16"/>
                </w:rPr>
                <w:t>0</w:t>
              </w:r>
            </w:ins>
          </w:p>
        </w:tc>
        <w:tc>
          <w:tcPr>
            <w:tcW w:w="454" w:type="dxa"/>
            <w:vAlign w:val="center"/>
          </w:tcPr>
          <w:p w14:paraId="439DA7EA" w14:textId="6A9CECFD" w:rsidR="00494D04" w:rsidRPr="007E0F91" w:rsidRDefault="00494D04" w:rsidP="00494D04">
            <w:pPr>
              <w:jc w:val="center"/>
              <w:rPr>
                <w:ins w:id="24671" w:author="Στάθης Καπ" w:date="2023-03-09T06:37:00Z"/>
                <w:sz w:val="16"/>
                <w:szCs w:val="16"/>
              </w:rPr>
            </w:pPr>
            <w:ins w:id="24672" w:author="Στάθης Καπ" w:date="2023-03-09T07:14:00Z">
              <w:r>
                <w:rPr>
                  <w:rFonts w:ascii="Calibri" w:hAnsi="Calibri" w:cs="Calibri"/>
                  <w:color w:val="000000"/>
                  <w:sz w:val="16"/>
                  <w:szCs w:val="16"/>
                </w:rPr>
                <w:t>0.15</w:t>
              </w:r>
            </w:ins>
          </w:p>
        </w:tc>
        <w:tc>
          <w:tcPr>
            <w:tcW w:w="457" w:type="dxa"/>
            <w:tcBorders>
              <w:right w:val="single" w:sz="4" w:space="0" w:color="auto"/>
            </w:tcBorders>
            <w:vAlign w:val="center"/>
          </w:tcPr>
          <w:p w14:paraId="123F8C09" w14:textId="213C99B7" w:rsidR="00494D04" w:rsidRPr="007E0F91" w:rsidRDefault="00494D04" w:rsidP="00494D04">
            <w:pPr>
              <w:jc w:val="center"/>
              <w:rPr>
                <w:ins w:id="24673" w:author="Στάθης Καπ" w:date="2023-03-09T06:37:00Z"/>
                <w:sz w:val="16"/>
                <w:szCs w:val="16"/>
              </w:rPr>
            </w:pPr>
            <w:ins w:id="24674" w:author="Στάθης Καπ" w:date="2023-03-09T07:14:00Z">
              <w:r>
                <w:rPr>
                  <w:rFonts w:ascii="Calibri" w:hAnsi="Calibri" w:cs="Calibri"/>
                  <w:color w:val="000000"/>
                  <w:sz w:val="16"/>
                  <w:szCs w:val="16"/>
                </w:rPr>
                <w:t>-150</w:t>
              </w:r>
            </w:ins>
          </w:p>
        </w:tc>
        <w:tc>
          <w:tcPr>
            <w:tcW w:w="453" w:type="dxa"/>
            <w:tcBorders>
              <w:left w:val="single" w:sz="4" w:space="0" w:color="auto"/>
            </w:tcBorders>
            <w:vAlign w:val="center"/>
          </w:tcPr>
          <w:p w14:paraId="2AEBE872" w14:textId="6B327DCD" w:rsidR="00494D04" w:rsidRPr="007E0F91" w:rsidRDefault="00494D04" w:rsidP="00494D04">
            <w:pPr>
              <w:jc w:val="center"/>
              <w:rPr>
                <w:ins w:id="24675" w:author="Στάθης Καπ" w:date="2023-03-09T06:37:00Z"/>
                <w:sz w:val="16"/>
                <w:szCs w:val="16"/>
              </w:rPr>
            </w:pPr>
            <w:ins w:id="24676" w:author="Στάθης Καπ" w:date="2023-03-09T07:14:00Z">
              <w:r>
                <w:rPr>
                  <w:rFonts w:ascii="Calibri" w:hAnsi="Calibri" w:cs="Calibri"/>
                  <w:color w:val="000000"/>
                  <w:sz w:val="16"/>
                  <w:szCs w:val="16"/>
                </w:rPr>
                <w:t>1724</w:t>
              </w:r>
            </w:ins>
          </w:p>
        </w:tc>
        <w:tc>
          <w:tcPr>
            <w:tcW w:w="454" w:type="dxa"/>
            <w:vAlign w:val="center"/>
          </w:tcPr>
          <w:p w14:paraId="37413994" w14:textId="292C33B5" w:rsidR="00494D04" w:rsidRPr="007E0F91" w:rsidRDefault="00494D04" w:rsidP="00494D04">
            <w:pPr>
              <w:jc w:val="center"/>
              <w:rPr>
                <w:ins w:id="24677" w:author="Στάθης Καπ" w:date="2023-03-09T06:37:00Z"/>
                <w:sz w:val="16"/>
                <w:szCs w:val="16"/>
              </w:rPr>
            </w:pPr>
            <w:ins w:id="24678" w:author="Στάθης Καπ" w:date="2023-03-09T07:14:00Z">
              <w:r>
                <w:rPr>
                  <w:rFonts w:ascii="Calibri" w:hAnsi="Calibri" w:cs="Calibri"/>
                  <w:color w:val="000000"/>
                  <w:sz w:val="16"/>
                  <w:szCs w:val="16"/>
                </w:rPr>
                <w:t>0</w:t>
              </w:r>
            </w:ins>
          </w:p>
        </w:tc>
        <w:tc>
          <w:tcPr>
            <w:tcW w:w="454" w:type="dxa"/>
            <w:vAlign w:val="center"/>
          </w:tcPr>
          <w:p w14:paraId="5C4AA646" w14:textId="64AA760F" w:rsidR="00494D04" w:rsidRPr="007E0F91" w:rsidRDefault="00494D04" w:rsidP="00494D04">
            <w:pPr>
              <w:jc w:val="center"/>
              <w:rPr>
                <w:ins w:id="24679" w:author="Στάθης Καπ" w:date="2023-03-09T06:37:00Z"/>
                <w:sz w:val="16"/>
                <w:szCs w:val="16"/>
              </w:rPr>
            </w:pPr>
            <w:ins w:id="24680" w:author="Στάθης Καπ" w:date="2023-03-09T07:14:00Z">
              <w:r>
                <w:rPr>
                  <w:rFonts w:ascii="Calibri" w:hAnsi="Calibri" w:cs="Calibri"/>
                  <w:color w:val="000000"/>
                  <w:sz w:val="16"/>
                  <w:szCs w:val="16"/>
                </w:rPr>
                <w:t>0.16</w:t>
              </w:r>
            </w:ins>
          </w:p>
        </w:tc>
        <w:tc>
          <w:tcPr>
            <w:tcW w:w="454" w:type="dxa"/>
            <w:tcBorders>
              <w:right w:val="single" w:sz="4" w:space="0" w:color="auto"/>
            </w:tcBorders>
            <w:vAlign w:val="center"/>
          </w:tcPr>
          <w:p w14:paraId="36D9BE85" w14:textId="7A8015EE" w:rsidR="00494D04" w:rsidRPr="007E0F91" w:rsidRDefault="00494D04" w:rsidP="00494D04">
            <w:pPr>
              <w:jc w:val="center"/>
              <w:rPr>
                <w:ins w:id="24681" w:author="Στάθης Καπ" w:date="2023-03-09T06:37:00Z"/>
                <w:sz w:val="16"/>
                <w:szCs w:val="16"/>
              </w:rPr>
            </w:pPr>
            <w:ins w:id="24682" w:author="Στάθης Καπ" w:date="2023-03-09T07:14:00Z">
              <w:r>
                <w:rPr>
                  <w:rFonts w:ascii="Calibri" w:hAnsi="Calibri" w:cs="Calibri"/>
                  <w:color w:val="000000"/>
                  <w:sz w:val="16"/>
                  <w:szCs w:val="16"/>
                </w:rPr>
                <w:t>-166.67</w:t>
              </w:r>
            </w:ins>
          </w:p>
        </w:tc>
        <w:tc>
          <w:tcPr>
            <w:tcW w:w="453" w:type="dxa"/>
            <w:tcBorders>
              <w:left w:val="single" w:sz="4" w:space="0" w:color="auto"/>
            </w:tcBorders>
            <w:vAlign w:val="center"/>
          </w:tcPr>
          <w:p w14:paraId="5A6ECE27" w14:textId="1E948555" w:rsidR="00494D04" w:rsidRPr="007E0F91" w:rsidRDefault="00494D04" w:rsidP="00494D04">
            <w:pPr>
              <w:jc w:val="center"/>
              <w:rPr>
                <w:ins w:id="24683" w:author="Στάθης Καπ" w:date="2023-03-09T06:37:00Z"/>
                <w:sz w:val="16"/>
                <w:szCs w:val="16"/>
              </w:rPr>
            </w:pPr>
            <w:ins w:id="24684" w:author="Στάθης Καπ" w:date="2023-03-09T07:14:00Z">
              <w:r>
                <w:rPr>
                  <w:rFonts w:ascii="Calibri" w:hAnsi="Calibri" w:cs="Calibri"/>
                  <w:color w:val="000000"/>
                  <w:sz w:val="16"/>
                  <w:szCs w:val="16"/>
                </w:rPr>
                <w:t>1721</w:t>
              </w:r>
            </w:ins>
          </w:p>
        </w:tc>
        <w:tc>
          <w:tcPr>
            <w:tcW w:w="454" w:type="dxa"/>
            <w:vAlign w:val="center"/>
          </w:tcPr>
          <w:p w14:paraId="67E7A633" w14:textId="22CA77ED" w:rsidR="00494D04" w:rsidRPr="007E0F91" w:rsidRDefault="00494D04" w:rsidP="00494D04">
            <w:pPr>
              <w:jc w:val="center"/>
              <w:rPr>
                <w:ins w:id="24685" w:author="Στάθης Καπ" w:date="2023-03-09T06:37:00Z"/>
                <w:sz w:val="16"/>
                <w:szCs w:val="16"/>
              </w:rPr>
            </w:pPr>
            <w:ins w:id="24686" w:author="Στάθης Καπ" w:date="2023-03-09T07:14:00Z">
              <w:r>
                <w:rPr>
                  <w:rFonts w:ascii="Calibri" w:hAnsi="Calibri" w:cs="Calibri"/>
                  <w:color w:val="000000"/>
                  <w:sz w:val="16"/>
                  <w:szCs w:val="16"/>
                </w:rPr>
                <w:t>0.17</w:t>
              </w:r>
            </w:ins>
          </w:p>
        </w:tc>
        <w:tc>
          <w:tcPr>
            <w:tcW w:w="454" w:type="dxa"/>
            <w:vAlign w:val="center"/>
          </w:tcPr>
          <w:p w14:paraId="3CDFF248" w14:textId="37782504" w:rsidR="00494D04" w:rsidRPr="007E0F91" w:rsidRDefault="00494D04" w:rsidP="00494D04">
            <w:pPr>
              <w:jc w:val="center"/>
              <w:rPr>
                <w:ins w:id="24687" w:author="Στάθης Καπ" w:date="2023-03-09T06:37:00Z"/>
                <w:sz w:val="16"/>
                <w:szCs w:val="16"/>
              </w:rPr>
            </w:pPr>
            <w:ins w:id="24688" w:author="Στάθης Καπ" w:date="2023-03-09T07:14:00Z">
              <w:r>
                <w:rPr>
                  <w:rFonts w:ascii="Calibri" w:hAnsi="Calibri" w:cs="Calibri"/>
                  <w:color w:val="000000"/>
                  <w:sz w:val="16"/>
                  <w:szCs w:val="16"/>
                </w:rPr>
                <w:t>0.17</w:t>
              </w:r>
            </w:ins>
          </w:p>
        </w:tc>
        <w:tc>
          <w:tcPr>
            <w:tcW w:w="461" w:type="dxa"/>
            <w:tcBorders>
              <w:right w:val="single" w:sz="4" w:space="0" w:color="auto"/>
            </w:tcBorders>
            <w:vAlign w:val="center"/>
          </w:tcPr>
          <w:p w14:paraId="765E8261" w14:textId="1730D4EF" w:rsidR="00494D04" w:rsidRPr="007E0F91" w:rsidRDefault="00494D04" w:rsidP="00494D04">
            <w:pPr>
              <w:jc w:val="center"/>
              <w:rPr>
                <w:ins w:id="24689" w:author="Στάθης Καπ" w:date="2023-03-09T06:37:00Z"/>
                <w:sz w:val="16"/>
                <w:szCs w:val="16"/>
              </w:rPr>
            </w:pPr>
            <w:ins w:id="24690" w:author="Στάθης Καπ" w:date="2023-03-09T07:14:00Z">
              <w:r>
                <w:rPr>
                  <w:rFonts w:ascii="Calibri" w:hAnsi="Calibri" w:cs="Calibri"/>
                  <w:color w:val="000000"/>
                  <w:sz w:val="16"/>
                  <w:szCs w:val="16"/>
                </w:rPr>
                <w:t>-183.33</w:t>
              </w:r>
            </w:ins>
          </w:p>
        </w:tc>
      </w:tr>
      <w:tr w:rsidR="00494D04" w14:paraId="0E084B3A" w14:textId="77777777" w:rsidTr="009861B1">
        <w:trPr>
          <w:trHeight w:val="170"/>
          <w:jc w:val="center"/>
          <w:ins w:id="2469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C86301D" w14:textId="77777777" w:rsidR="00494D04" w:rsidRPr="009861B1" w:rsidRDefault="00494D04" w:rsidP="00494D04">
            <w:pPr>
              <w:jc w:val="center"/>
              <w:rPr>
                <w:ins w:id="24692" w:author="Στάθης Καπ" w:date="2023-03-09T06:37:00Z"/>
                <w:rFonts w:ascii="Calibri" w:hAnsi="Calibri" w:cs="Calibri"/>
                <w:color w:val="000000"/>
                <w:sz w:val="16"/>
                <w:szCs w:val="16"/>
              </w:rPr>
            </w:pPr>
            <w:ins w:id="24693" w:author="Στάθης Καπ" w:date="2023-03-09T06:37:00Z">
              <w:r w:rsidRPr="009861B1">
                <w:rPr>
                  <w:rFonts w:ascii="Calibri" w:hAnsi="Calibri" w:cs="Calibri"/>
                  <w:color w:val="000000"/>
                  <w:sz w:val="16"/>
                  <w:szCs w:val="16"/>
                </w:rPr>
                <w:t>rc205</w:t>
              </w:r>
            </w:ins>
          </w:p>
        </w:tc>
        <w:tc>
          <w:tcPr>
            <w:tcW w:w="565" w:type="dxa"/>
            <w:tcBorders>
              <w:left w:val="single" w:sz="4" w:space="0" w:color="auto"/>
            </w:tcBorders>
            <w:vAlign w:val="center"/>
          </w:tcPr>
          <w:p w14:paraId="02F08A07" w14:textId="20555F2D" w:rsidR="00494D04" w:rsidRPr="007E0F91" w:rsidRDefault="00494D04" w:rsidP="00494D04">
            <w:pPr>
              <w:jc w:val="center"/>
              <w:rPr>
                <w:ins w:id="24694" w:author="Στάθης Καπ" w:date="2023-03-09T06:37:00Z"/>
                <w:sz w:val="16"/>
                <w:szCs w:val="16"/>
              </w:rPr>
            </w:pPr>
            <w:ins w:id="24695"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60EBD893" w14:textId="232C6649" w:rsidR="00494D04" w:rsidRPr="007E0F91" w:rsidRDefault="00494D04" w:rsidP="00494D04">
            <w:pPr>
              <w:jc w:val="center"/>
              <w:rPr>
                <w:ins w:id="24696" w:author="Στάθης Καπ" w:date="2023-03-09T06:37:00Z"/>
                <w:sz w:val="16"/>
                <w:szCs w:val="16"/>
              </w:rPr>
            </w:pPr>
            <w:ins w:id="24697"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2E07BC9" w14:textId="786F63E7" w:rsidR="00494D04" w:rsidRPr="007E0F91" w:rsidRDefault="00494D04" w:rsidP="00494D04">
            <w:pPr>
              <w:jc w:val="center"/>
              <w:rPr>
                <w:ins w:id="24698" w:author="Στάθης Καπ" w:date="2023-03-09T06:37:00Z"/>
                <w:sz w:val="16"/>
                <w:szCs w:val="16"/>
              </w:rPr>
            </w:pPr>
            <w:ins w:id="24699" w:author="Στάθης Καπ" w:date="2023-03-09T07:14:00Z">
              <w:r>
                <w:rPr>
                  <w:rFonts w:ascii="Calibri" w:hAnsi="Calibri" w:cs="Calibri"/>
                  <w:color w:val="000000"/>
                  <w:sz w:val="16"/>
                  <w:szCs w:val="16"/>
                </w:rPr>
                <w:t>1724</w:t>
              </w:r>
            </w:ins>
          </w:p>
        </w:tc>
        <w:tc>
          <w:tcPr>
            <w:tcW w:w="708" w:type="dxa"/>
            <w:vAlign w:val="center"/>
          </w:tcPr>
          <w:p w14:paraId="08F9AC95" w14:textId="35189B1D" w:rsidR="00494D04" w:rsidRPr="007E0F91" w:rsidRDefault="00494D04" w:rsidP="00494D04">
            <w:pPr>
              <w:jc w:val="center"/>
              <w:rPr>
                <w:ins w:id="24700" w:author="Στάθης Καπ" w:date="2023-03-09T06:37:00Z"/>
                <w:sz w:val="16"/>
                <w:szCs w:val="16"/>
              </w:rPr>
            </w:pPr>
            <w:ins w:id="2470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D5E8C72" w14:textId="7C14423A" w:rsidR="00494D04" w:rsidRPr="007E0F91" w:rsidRDefault="00494D04" w:rsidP="00494D04">
            <w:pPr>
              <w:jc w:val="center"/>
              <w:rPr>
                <w:ins w:id="24702" w:author="Στάθης Καπ" w:date="2023-03-09T06:37:00Z"/>
                <w:sz w:val="16"/>
                <w:szCs w:val="16"/>
              </w:rPr>
            </w:pPr>
            <w:ins w:id="24703" w:author="Στάθης Καπ" w:date="2023-03-09T07:14:00Z">
              <w:r>
                <w:rPr>
                  <w:rFonts w:ascii="Calibri" w:hAnsi="Calibri" w:cs="Calibri"/>
                  <w:color w:val="000000"/>
                  <w:sz w:val="16"/>
                  <w:szCs w:val="16"/>
                </w:rPr>
                <w:t>0.387</w:t>
              </w:r>
            </w:ins>
          </w:p>
        </w:tc>
        <w:tc>
          <w:tcPr>
            <w:tcW w:w="453" w:type="dxa"/>
            <w:tcBorders>
              <w:left w:val="single" w:sz="4" w:space="0" w:color="auto"/>
            </w:tcBorders>
            <w:vAlign w:val="center"/>
          </w:tcPr>
          <w:p w14:paraId="5F3ED3B8" w14:textId="47FD5851" w:rsidR="00494D04" w:rsidRPr="007E0F91" w:rsidRDefault="00494D04" w:rsidP="00494D04">
            <w:pPr>
              <w:jc w:val="center"/>
              <w:rPr>
                <w:ins w:id="24704" w:author="Στάθης Καπ" w:date="2023-03-09T06:37:00Z"/>
                <w:sz w:val="16"/>
                <w:szCs w:val="16"/>
              </w:rPr>
            </w:pPr>
            <w:ins w:id="24705" w:author="Στάθης Καπ" w:date="2023-03-09T07:14:00Z">
              <w:r>
                <w:rPr>
                  <w:rFonts w:ascii="Calibri" w:hAnsi="Calibri" w:cs="Calibri"/>
                  <w:color w:val="000000"/>
                  <w:sz w:val="16"/>
                  <w:szCs w:val="16"/>
                </w:rPr>
                <w:t>1724</w:t>
              </w:r>
            </w:ins>
          </w:p>
        </w:tc>
        <w:tc>
          <w:tcPr>
            <w:tcW w:w="454" w:type="dxa"/>
            <w:vAlign w:val="center"/>
          </w:tcPr>
          <w:p w14:paraId="084D1FAD" w14:textId="635583F2" w:rsidR="00494D04" w:rsidRPr="007E0F91" w:rsidRDefault="00494D04" w:rsidP="00494D04">
            <w:pPr>
              <w:jc w:val="center"/>
              <w:rPr>
                <w:ins w:id="24706" w:author="Στάθης Καπ" w:date="2023-03-09T06:37:00Z"/>
                <w:sz w:val="16"/>
                <w:szCs w:val="16"/>
              </w:rPr>
            </w:pPr>
            <w:ins w:id="24707" w:author="Στάθης Καπ" w:date="2023-03-09T07:14:00Z">
              <w:r>
                <w:rPr>
                  <w:rFonts w:ascii="Calibri" w:hAnsi="Calibri" w:cs="Calibri"/>
                  <w:color w:val="000000"/>
                  <w:sz w:val="16"/>
                  <w:szCs w:val="16"/>
                </w:rPr>
                <w:t>0</w:t>
              </w:r>
            </w:ins>
          </w:p>
        </w:tc>
        <w:tc>
          <w:tcPr>
            <w:tcW w:w="454" w:type="dxa"/>
            <w:vAlign w:val="center"/>
          </w:tcPr>
          <w:p w14:paraId="11C4DD8F" w14:textId="28404734" w:rsidR="00494D04" w:rsidRPr="007E0F91" w:rsidRDefault="00494D04" w:rsidP="00494D04">
            <w:pPr>
              <w:jc w:val="center"/>
              <w:rPr>
                <w:ins w:id="24708" w:author="Στάθης Καπ" w:date="2023-03-09T06:37:00Z"/>
                <w:sz w:val="16"/>
                <w:szCs w:val="16"/>
              </w:rPr>
            </w:pPr>
            <w:ins w:id="24709" w:author="Στάθης Καπ" w:date="2023-03-09T07:14:00Z">
              <w:r>
                <w:rPr>
                  <w:rFonts w:ascii="Calibri" w:hAnsi="Calibri" w:cs="Calibri"/>
                  <w:color w:val="000000"/>
                  <w:sz w:val="16"/>
                  <w:szCs w:val="16"/>
                </w:rPr>
                <w:t>0.262</w:t>
              </w:r>
            </w:ins>
          </w:p>
        </w:tc>
        <w:tc>
          <w:tcPr>
            <w:tcW w:w="457" w:type="dxa"/>
            <w:tcBorders>
              <w:right w:val="single" w:sz="4" w:space="0" w:color="auto"/>
            </w:tcBorders>
            <w:vAlign w:val="center"/>
          </w:tcPr>
          <w:p w14:paraId="487462C8" w14:textId="44F855E1" w:rsidR="00494D04" w:rsidRPr="007E0F91" w:rsidRDefault="00494D04" w:rsidP="00494D04">
            <w:pPr>
              <w:jc w:val="center"/>
              <w:rPr>
                <w:ins w:id="24710" w:author="Στάθης Καπ" w:date="2023-03-09T06:37:00Z"/>
                <w:sz w:val="16"/>
                <w:szCs w:val="16"/>
              </w:rPr>
            </w:pPr>
            <w:ins w:id="24711" w:author="Στάθης Καπ" w:date="2023-03-09T07:14:00Z">
              <w:r>
                <w:rPr>
                  <w:rFonts w:ascii="Calibri" w:hAnsi="Calibri" w:cs="Calibri"/>
                  <w:color w:val="000000"/>
                  <w:sz w:val="16"/>
                  <w:szCs w:val="16"/>
                </w:rPr>
                <w:t>32.3</w:t>
              </w:r>
            </w:ins>
          </w:p>
        </w:tc>
        <w:tc>
          <w:tcPr>
            <w:tcW w:w="453" w:type="dxa"/>
            <w:tcBorders>
              <w:left w:val="single" w:sz="4" w:space="0" w:color="auto"/>
            </w:tcBorders>
            <w:vAlign w:val="center"/>
          </w:tcPr>
          <w:p w14:paraId="33FE7676" w14:textId="4E01A16B" w:rsidR="00494D04" w:rsidRPr="007E0F91" w:rsidRDefault="00494D04" w:rsidP="00494D04">
            <w:pPr>
              <w:jc w:val="center"/>
              <w:rPr>
                <w:ins w:id="24712" w:author="Στάθης Καπ" w:date="2023-03-09T06:37:00Z"/>
                <w:sz w:val="16"/>
                <w:szCs w:val="16"/>
              </w:rPr>
            </w:pPr>
            <w:ins w:id="24713" w:author="Στάθης Καπ" w:date="2023-03-09T07:14:00Z">
              <w:r>
                <w:rPr>
                  <w:rFonts w:ascii="Calibri" w:hAnsi="Calibri" w:cs="Calibri"/>
                  <w:color w:val="000000"/>
                  <w:sz w:val="16"/>
                  <w:szCs w:val="16"/>
                </w:rPr>
                <w:t>1715</w:t>
              </w:r>
            </w:ins>
          </w:p>
        </w:tc>
        <w:tc>
          <w:tcPr>
            <w:tcW w:w="454" w:type="dxa"/>
            <w:vAlign w:val="center"/>
          </w:tcPr>
          <w:p w14:paraId="4413649C" w14:textId="52398510" w:rsidR="00494D04" w:rsidRPr="007E0F91" w:rsidRDefault="00494D04" w:rsidP="00494D04">
            <w:pPr>
              <w:jc w:val="center"/>
              <w:rPr>
                <w:ins w:id="24714" w:author="Στάθης Καπ" w:date="2023-03-09T06:37:00Z"/>
                <w:sz w:val="16"/>
                <w:szCs w:val="16"/>
              </w:rPr>
            </w:pPr>
            <w:ins w:id="24715" w:author="Στάθης Καπ" w:date="2023-03-09T07:14:00Z">
              <w:r>
                <w:rPr>
                  <w:rFonts w:ascii="Calibri" w:hAnsi="Calibri" w:cs="Calibri"/>
                  <w:color w:val="000000"/>
                  <w:sz w:val="16"/>
                  <w:szCs w:val="16"/>
                </w:rPr>
                <w:t>0.52</w:t>
              </w:r>
            </w:ins>
          </w:p>
        </w:tc>
        <w:tc>
          <w:tcPr>
            <w:tcW w:w="454" w:type="dxa"/>
            <w:vAlign w:val="center"/>
          </w:tcPr>
          <w:p w14:paraId="3707830C" w14:textId="740DEC37" w:rsidR="00494D04" w:rsidRPr="007E0F91" w:rsidRDefault="00494D04" w:rsidP="00494D04">
            <w:pPr>
              <w:jc w:val="center"/>
              <w:rPr>
                <w:ins w:id="24716" w:author="Στάθης Καπ" w:date="2023-03-09T06:37:00Z"/>
                <w:sz w:val="16"/>
                <w:szCs w:val="16"/>
              </w:rPr>
            </w:pPr>
            <w:ins w:id="24717" w:author="Στάθης Καπ" w:date="2023-03-09T07:14:00Z">
              <w:r>
                <w:rPr>
                  <w:rFonts w:ascii="Calibri" w:hAnsi="Calibri" w:cs="Calibri"/>
                  <w:color w:val="000000"/>
                  <w:sz w:val="16"/>
                  <w:szCs w:val="16"/>
                </w:rPr>
                <w:t>0.233</w:t>
              </w:r>
            </w:ins>
          </w:p>
        </w:tc>
        <w:tc>
          <w:tcPr>
            <w:tcW w:w="454" w:type="dxa"/>
            <w:tcBorders>
              <w:right w:val="single" w:sz="4" w:space="0" w:color="auto"/>
            </w:tcBorders>
            <w:vAlign w:val="center"/>
          </w:tcPr>
          <w:p w14:paraId="363B3D0D" w14:textId="552C0246" w:rsidR="00494D04" w:rsidRPr="007E0F91" w:rsidRDefault="00494D04" w:rsidP="00494D04">
            <w:pPr>
              <w:jc w:val="center"/>
              <w:rPr>
                <w:ins w:id="24718" w:author="Στάθης Καπ" w:date="2023-03-09T06:37:00Z"/>
                <w:sz w:val="16"/>
                <w:szCs w:val="16"/>
              </w:rPr>
            </w:pPr>
            <w:ins w:id="24719" w:author="Στάθης Καπ" w:date="2023-03-09T07:14:00Z">
              <w:r>
                <w:rPr>
                  <w:rFonts w:ascii="Calibri" w:hAnsi="Calibri" w:cs="Calibri"/>
                  <w:color w:val="000000"/>
                  <w:sz w:val="16"/>
                  <w:szCs w:val="16"/>
                </w:rPr>
                <w:t>39.79</w:t>
              </w:r>
            </w:ins>
          </w:p>
        </w:tc>
        <w:tc>
          <w:tcPr>
            <w:tcW w:w="453" w:type="dxa"/>
            <w:tcBorders>
              <w:left w:val="single" w:sz="4" w:space="0" w:color="auto"/>
            </w:tcBorders>
            <w:vAlign w:val="center"/>
          </w:tcPr>
          <w:p w14:paraId="19A1DF76" w14:textId="46D93AD7" w:rsidR="00494D04" w:rsidRPr="007E0F91" w:rsidRDefault="00494D04" w:rsidP="00494D04">
            <w:pPr>
              <w:jc w:val="center"/>
              <w:rPr>
                <w:ins w:id="24720" w:author="Στάθης Καπ" w:date="2023-03-09T06:37:00Z"/>
                <w:sz w:val="16"/>
                <w:szCs w:val="16"/>
              </w:rPr>
            </w:pPr>
            <w:ins w:id="24721" w:author="Στάθης Καπ" w:date="2023-03-09T07:14:00Z">
              <w:r>
                <w:rPr>
                  <w:rFonts w:ascii="Calibri" w:hAnsi="Calibri" w:cs="Calibri"/>
                  <w:color w:val="000000"/>
                  <w:sz w:val="16"/>
                  <w:szCs w:val="16"/>
                </w:rPr>
                <w:t>1684</w:t>
              </w:r>
            </w:ins>
          </w:p>
        </w:tc>
        <w:tc>
          <w:tcPr>
            <w:tcW w:w="454" w:type="dxa"/>
            <w:vAlign w:val="center"/>
          </w:tcPr>
          <w:p w14:paraId="72066D22" w14:textId="6F6BA41F" w:rsidR="00494D04" w:rsidRPr="007E0F91" w:rsidRDefault="00494D04" w:rsidP="00494D04">
            <w:pPr>
              <w:jc w:val="center"/>
              <w:rPr>
                <w:ins w:id="24722" w:author="Στάθης Καπ" w:date="2023-03-09T06:37:00Z"/>
                <w:sz w:val="16"/>
                <w:szCs w:val="16"/>
              </w:rPr>
            </w:pPr>
            <w:ins w:id="24723" w:author="Στάθης Καπ" w:date="2023-03-09T07:14:00Z">
              <w:r>
                <w:rPr>
                  <w:rFonts w:ascii="Calibri" w:hAnsi="Calibri" w:cs="Calibri"/>
                  <w:color w:val="000000"/>
                  <w:sz w:val="16"/>
                  <w:szCs w:val="16"/>
                </w:rPr>
                <w:t>2.32</w:t>
              </w:r>
            </w:ins>
          </w:p>
        </w:tc>
        <w:tc>
          <w:tcPr>
            <w:tcW w:w="454" w:type="dxa"/>
            <w:vAlign w:val="center"/>
          </w:tcPr>
          <w:p w14:paraId="7B95A530" w14:textId="5BF6FA7F" w:rsidR="00494D04" w:rsidRPr="007E0F91" w:rsidRDefault="00494D04" w:rsidP="00494D04">
            <w:pPr>
              <w:jc w:val="center"/>
              <w:rPr>
                <w:ins w:id="24724" w:author="Στάθης Καπ" w:date="2023-03-09T06:37:00Z"/>
                <w:sz w:val="16"/>
                <w:szCs w:val="16"/>
              </w:rPr>
            </w:pPr>
            <w:ins w:id="24725" w:author="Στάθης Καπ" w:date="2023-03-09T07:14:00Z">
              <w:r>
                <w:rPr>
                  <w:rFonts w:ascii="Calibri" w:hAnsi="Calibri" w:cs="Calibri"/>
                  <w:color w:val="000000"/>
                  <w:sz w:val="16"/>
                  <w:szCs w:val="16"/>
                </w:rPr>
                <w:t>0.174</w:t>
              </w:r>
            </w:ins>
          </w:p>
        </w:tc>
        <w:tc>
          <w:tcPr>
            <w:tcW w:w="461" w:type="dxa"/>
            <w:tcBorders>
              <w:right w:val="single" w:sz="4" w:space="0" w:color="auto"/>
            </w:tcBorders>
            <w:vAlign w:val="center"/>
          </w:tcPr>
          <w:p w14:paraId="36EF1BBF" w14:textId="2CF4C7FC" w:rsidR="00494D04" w:rsidRPr="007E0F91" w:rsidRDefault="00494D04" w:rsidP="00494D04">
            <w:pPr>
              <w:jc w:val="center"/>
              <w:rPr>
                <w:ins w:id="24726" w:author="Στάθης Καπ" w:date="2023-03-09T06:37:00Z"/>
                <w:sz w:val="16"/>
                <w:szCs w:val="16"/>
              </w:rPr>
            </w:pPr>
            <w:ins w:id="24727" w:author="Στάθης Καπ" w:date="2023-03-09T07:14:00Z">
              <w:r>
                <w:rPr>
                  <w:rFonts w:ascii="Calibri" w:hAnsi="Calibri" w:cs="Calibri"/>
                  <w:color w:val="000000"/>
                  <w:sz w:val="16"/>
                  <w:szCs w:val="16"/>
                </w:rPr>
                <w:t>55.04</w:t>
              </w:r>
            </w:ins>
          </w:p>
        </w:tc>
      </w:tr>
      <w:tr w:rsidR="00494D04" w14:paraId="35913844" w14:textId="77777777" w:rsidTr="009861B1">
        <w:trPr>
          <w:trHeight w:val="170"/>
          <w:jc w:val="center"/>
          <w:ins w:id="2472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3AA591" w14:textId="77777777" w:rsidR="00494D04" w:rsidRPr="009861B1" w:rsidRDefault="00494D04" w:rsidP="00494D04">
            <w:pPr>
              <w:jc w:val="center"/>
              <w:rPr>
                <w:ins w:id="24729" w:author="Στάθης Καπ" w:date="2023-03-09T06:37:00Z"/>
                <w:rFonts w:ascii="Calibri" w:hAnsi="Calibri" w:cs="Calibri"/>
                <w:color w:val="000000"/>
                <w:sz w:val="16"/>
                <w:szCs w:val="16"/>
              </w:rPr>
            </w:pPr>
            <w:ins w:id="24730" w:author="Στάθης Καπ" w:date="2023-03-09T06:37:00Z">
              <w:r w:rsidRPr="009861B1">
                <w:rPr>
                  <w:rFonts w:ascii="Calibri" w:hAnsi="Calibri" w:cs="Calibri"/>
                  <w:color w:val="000000"/>
                  <w:sz w:val="16"/>
                  <w:szCs w:val="16"/>
                </w:rPr>
                <w:t>rc206</w:t>
              </w:r>
            </w:ins>
          </w:p>
        </w:tc>
        <w:tc>
          <w:tcPr>
            <w:tcW w:w="565" w:type="dxa"/>
            <w:tcBorders>
              <w:left w:val="single" w:sz="4" w:space="0" w:color="auto"/>
            </w:tcBorders>
            <w:vAlign w:val="center"/>
          </w:tcPr>
          <w:p w14:paraId="37EEA00A" w14:textId="77CBDEF8" w:rsidR="00494D04" w:rsidRPr="007E0F91" w:rsidRDefault="00494D04" w:rsidP="00494D04">
            <w:pPr>
              <w:jc w:val="center"/>
              <w:rPr>
                <w:ins w:id="24731" w:author="Στάθης Καπ" w:date="2023-03-09T06:37:00Z"/>
                <w:sz w:val="16"/>
                <w:szCs w:val="16"/>
              </w:rPr>
            </w:pPr>
            <w:ins w:id="24732"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587E7CEB" w14:textId="1E857366" w:rsidR="00494D04" w:rsidRPr="007E0F91" w:rsidRDefault="00494D04" w:rsidP="00494D04">
            <w:pPr>
              <w:jc w:val="center"/>
              <w:rPr>
                <w:ins w:id="24733" w:author="Στάθης Καπ" w:date="2023-03-09T06:37:00Z"/>
                <w:sz w:val="16"/>
                <w:szCs w:val="16"/>
              </w:rPr>
            </w:pPr>
            <w:ins w:id="24734"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078B22AF" w14:textId="67C08ECA" w:rsidR="00494D04" w:rsidRPr="007E0F91" w:rsidRDefault="00494D04" w:rsidP="00494D04">
            <w:pPr>
              <w:jc w:val="center"/>
              <w:rPr>
                <w:ins w:id="24735" w:author="Στάθης Καπ" w:date="2023-03-09T06:37:00Z"/>
                <w:sz w:val="16"/>
                <w:szCs w:val="16"/>
              </w:rPr>
            </w:pPr>
            <w:ins w:id="24736" w:author="Στάθης Καπ" w:date="2023-03-09T07:14:00Z">
              <w:r>
                <w:rPr>
                  <w:rFonts w:ascii="Calibri" w:hAnsi="Calibri" w:cs="Calibri"/>
                  <w:color w:val="000000"/>
                  <w:sz w:val="16"/>
                  <w:szCs w:val="16"/>
                </w:rPr>
                <w:t>1724</w:t>
              </w:r>
            </w:ins>
          </w:p>
        </w:tc>
        <w:tc>
          <w:tcPr>
            <w:tcW w:w="708" w:type="dxa"/>
            <w:vAlign w:val="center"/>
          </w:tcPr>
          <w:p w14:paraId="7FBE48D8" w14:textId="73397380" w:rsidR="00494D04" w:rsidRPr="007E0F91" w:rsidRDefault="00494D04" w:rsidP="00494D04">
            <w:pPr>
              <w:jc w:val="center"/>
              <w:rPr>
                <w:ins w:id="24737" w:author="Στάθης Καπ" w:date="2023-03-09T06:37:00Z"/>
                <w:sz w:val="16"/>
                <w:szCs w:val="16"/>
              </w:rPr>
            </w:pPr>
            <w:ins w:id="2473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FD8C4A" w14:textId="6BFF4884" w:rsidR="00494D04" w:rsidRPr="007E0F91" w:rsidRDefault="00494D04" w:rsidP="00494D04">
            <w:pPr>
              <w:jc w:val="center"/>
              <w:rPr>
                <w:ins w:id="24739" w:author="Στάθης Καπ" w:date="2023-03-09T06:37:00Z"/>
                <w:sz w:val="16"/>
                <w:szCs w:val="16"/>
              </w:rPr>
            </w:pPr>
            <w:ins w:id="24740" w:author="Στάθης Καπ" w:date="2023-03-09T07:14:00Z">
              <w:r>
                <w:rPr>
                  <w:rFonts w:ascii="Calibri" w:hAnsi="Calibri" w:cs="Calibri"/>
                  <w:color w:val="000000"/>
                  <w:sz w:val="16"/>
                  <w:szCs w:val="16"/>
                </w:rPr>
                <w:t>0.181</w:t>
              </w:r>
            </w:ins>
          </w:p>
        </w:tc>
        <w:tc>
          <w:tcPr>
            <w:tcW w:w="453" w:type="dxa"/>
            <w:tcBorders>
              <w:left w:val="single" w:sz="4" w:space="0" w:color="auto"/>
            </w:tcBorders>
            <w:vAlign w:val="center"/>
          </w:tcPr>
          <w:p w14:paraId="36FBDC9C" w14:textId="4A74B7A1" w:rsidR="00494D04" w:rsidRPr="007E0F91" w:rsidRDefault="00494D04" w:rsidP="00494D04">
            <w:pPr>
              <w:jc w:val="center"/>
              <w:rPr>
                <w:ins w:id="24741" w:author="Στάθης Καπ" w:date="2023-03-09T06:37:00Z"/>
                <w:sz w:val="16"/>
                <w:szCs w:val="16"/>
              </w:rPr>
            </w:pPr>
            <w:ins w:id="24742" w:author="Στάθης Καπ" w:date="2023-03-09T07:14:00Z">
              <w:r>
                <w:rPr>
                  <w:rFonts w:ascii="Calibri" w:hAnsi="Calibri" w:cs="Calibri"/>
                  <w:color w:val="000000"/>
                  <w:sz w:val="16"/>
                  <w:szCs w:val="16"/>
                </w:rPr>
                <w:t>1724</w:t>
              </w:r>
            </w:ins>
          </w:p>
        </w:tc>
        <w:tc>
          <w:tcPr>
            <w:tcW w:w="454" w:type="dxa"/>
            <w:vAlign w:val="center"/>
          </w:tcPr>
          <w:p w14:paraId="774B0B75" w14:textId="1F3A7F7E" w:rsidR="00494D04" w:rsidRPr="007E0F91" w:rsidRDefault="00494D04" w:rsidP="00494D04">
            <w:pPr>
              <w:jc w:val="center"/>
              <w:rPr>
                <w:ins w:id="24743" w:author="Στάθης Καπ" w:date="2023-03-09T06:37:00Z"/>
                <w:sz w:val="16"/>
                <w:szCs w:val="16"/>
              </w:rPr>
            </w:pPr>
            <w:ins w:id="24744" w:author="Στάθης Καπ" w:date="2023-03-09T07:14:00Z">
              <w:r>
                <w:rPr>
                  <w:rFonts w:ascii="Calibri" w:hAnsi="Calibri" w:cs="Calibri"/>
                  <w:color w:val="000000"/>
                  <w:sz w:val="16"/>
                  <w:szCs w:val="16"/>
                </w:rPr>
                <w:t>0</w:t>
              </w:r>
            </w:ins>
          </w:p>
        </w:tc>
        <w:tc>
          <w:tcPr>
            <w:tcW w:w="454" w:type="dxa"/>
            <w:vAlign w:val="center"/>
          </w:tcPr>
          <w:p w14:paraId="15038FF4" w14:textId="1AFC8552" w:rsidR="00494D04" w:rsidRPr="007E0F91" w:rsidRDefault="00494D04" w:rsidP="00494D04">
            <w:pPr>
              <w:jc w:val="center"/>
              <w:rPr>
                <w:ins w:id="24745" w:author="Στάθης Καπ" w:date="2023-03-09T06:37:00Z"/>
                <w:sz w:val="16"/>
                <w:szCs w:val="16"/>
              </w:rPr>
            </w:pPr>
            <w:ins w:id="24746" w:author="Στάθης Καπ" w:date="2023-03-09T07:14:00Z">
              <w:r>
                <w:rPr>
                  <w:rFonts w:ascii="Calibri" w:hAnsi="Calibri" w:cs="Calibri"/>
                  <w:color w:val="000000"/>
                  <w:sz w:val="16"/>
                  <w:szCs w:val="16"/>
                </w:rPr>
                <w:t>0.157</w:t>
              </w:r>
            </w:ins>
          </w:p>
        </w:tc>
        <w:tc>
          <w:tcPr>
            <w:tcW w:w="457" w:type="dxa"/>
            <w:tcBorders>
              <w:right w:val="single" w:sz="4" w:space="0" w:color="auto"/>
            </w:tcBorders>
            <w:vAlign w:val="center"/>
          </w:tcPr>
          <w:p w14:paraId="44B62E46" w14:textId="649366D7" w:rsidR="00494D04" w:rsidRPr="007E0F91" w:rsidRDefault="00494D04" w:rsidP="00494D04">
            <w:pPr>
              <w:jc w:val="center"/>
              <w:rPr>
                <w:ins w:id="24747" w:author="Στάθης Καπ" w:date="2023-03-09T06:37:00Z"/>
                <w:sz w:val="16"/>
                <w:szCs w:val="16"/>
              </w:rPr>
            </w:pPr>
            <w:ins w:id="24748" w:author="Στάθης Καπ" w:date="2023-03-09T07:14:00Z">
              <w:r>
                <w:rPr>
                  <w:rFonts w:ascii="Calibri" w:hAnsi="Calibri" w:cs="Calibri"/>
                  <w:color w:val="000000"/>
                  <w:sz w:val="16"/>
                  <w:szCs w:val="16"/>
                </w:rPr>
                <w:t>13.26</w:t>
              </w:r>
            </w:ins>
          </w:p>
        </w:tc>
        <w:tc>
          <w:tcPr>
            <w:tcW w:w="453" w:type="dxa"/>
            <w:tcBorders>
              <w:left w:val="single" w:sz="4" w:space="0" w:color="auto"/>
            </w:tcBorders>
            <w:vAlign w:val="center"/>
          </w:tcPr>
          <w:p w14:paraId="1C1A1AD5" w14:textId="1138E068" w:rsidR="00494D04" w:rsidRPr="007E0F91" w:rsidRDefault="00494D04" w:rsidP="00494D04">
            <w:pPr>
              <w:jc w:val="center"/>
              <w:rPr>
                <w:ins w:id="24749" w:author="Στάθης Καπ" w:date="2023-03-09T06:37:00Z"/>
                <w:sz w:val="16"/>
                <w:szCs w:val="16"/>
              </w:rPr>
            </w:pPr>
            <w:ins w:id="24750" w:author="Στάθης Καπ" w:date="2023-03-09T07:14:00Z">
              <w:r>
                <w:rPr>
                  <w:rFonts w:ascii="Calibri" w:hAnsi="Calibri" w:cs="Calibri"/>
                  <w:color w:val="000000"/>
                  <w:sz w:val="16"/>
                  <w:szCs w:val="16"/>
                </w:rPr>
                <w:t>1724</w:t>
              </w:r>
            </w:ins>
          </w:p>
        </w:tc>
        <w:tc>
          <w:tcPr>
            <w:tcW w:w="454" w:type="dxa"/>
            <w:vAlign w:val="center"/>
          </w:tcPr>
          <w:p w14:paraId="30842A55" w14:textId="49A8813E" w:rsidR="00494D04" w:rsidRPr="007E0F91" w:rsidRDefault="00494D04" w:rsidP="00494D04">
            <w:pPr>
              <w:jc w:val="center"/>
              <w:rPr>
                <w:ins w:id="24751" w:author="Στάθης Καπ" w:date="2023-03-09T06:37:00Z"/>
                <w:sz w:val="16"/>
                <w:szCs w:val="16"/>
              </w:rPr>
            </w:pPr>
            <w:ins w:id="24752" w:author="Στάθης Καπ" w:date="2023-03-09T07:14:00Z">
              <w:r>
                <w:rPr>
                  <w:rFonts w:ascii="Calibri" w:hAnsi="Calibri" w:cs="Calibri"/>
                  <w:color w:val="000000"/>
                  <w:sz w:val="16"/>
                  <w:szCs w:val="16"/>
                </w:rPr>
                <w:t>0</w:t>
              </w:r>
            </w:ins>
          </w:p>
        </w:tc>
        <w:tc>
          <w:tcPr>
            <w:tcW w:w="454" w:type="dxa"/>
            <w:vAlign w:val="center"/>
          </w:tcPr>
          <w:p w14:paraId="5958C742" w14:textId="39B71F8C" w:rsidR="00494D04" w:rsidRPr="007E0F91" w:rsidRDefault="00494D04" w:rsidP="00494D04">
            <w:pPr>
              <w:jc w:val="center"/>
              <w:rPr>
                <w:ins w:id="24753" w:author="Στάθης Καπ" w:date="2023-03-09T06:37:00Z"/>
                <w:sz w:val="16"/>
                <w:szCs w:val="16"/>
              </w:rPr>
            </w:pPr>
            <w:ins w:id="24754" w:author="Στάθης Καπ" w:date="2023-03-09T07:14:00Z">
              <w:r>
                <w:rPr>
                  <w:rFonts w:ascii="Calibri" w:hAnsi="Calibri" w:cs="Calibri"/>
                  <w:color w:val="000000"/>
                  <w:sz w:val="16"/>
                  <w:szCs w:val="16"/>
                </w:rPr>
                <w:t>0.125</w:t>
              </w:r>
            </w:ins>
          </w:p>
        </w:tc>
        <w:tc>
          <w:tcPr>
            <w:tcW w:w="454" w:type="dxa"/>
            <w:tcBorders>
              <w:right w:val="single" w:sz="4" w:space="0" w:color="auto"/>
            </w:tcBorders>
            <w:vAlign w:val="center"/>
          </w:tcPr>
          <w:p w14:paraId="3DE11AA6" w14:textId="414223C3" w:rsidR="00494D04" w:rsidRPr="007E0F91" w:rsidRDefault="00494D04" w:rsidP="00494D04">
            <w:pPr>
              <w:jc w:val="center"/>
              <w:rPr>
                <w:ins w:id="24755" w:author="Στάθης Καπ" w:date="2023-03-09T06:37:00Z"/>
                <w:sz w:val="16"/>
                <w:szCs w:val="16"/>
              </w:rPr>
            </w:pPr>
            <w:ins w:id="24756" w:author="Στάθης Καπ" w:date="2023-03-09T07:14:00Z">
              <w:r>
                <w:rPr>
                  <w:rFonts w:ascii="Calibri" w:hAnsi="Calibri" w:cs="Calibri"/>
                  <w:color w:val="000000"/>
                  <w:sz w:val="16"/>
                  <w:szCs w:val="16"/>
                </w:rPr>
                <w:t>30.94</w:t>
              </w:r>
            </w:ins>
          </w:p>
        </w:tc>
        <w:tc>
          <w:tcPr>
            <w:tcW w:w="453" w:type="dxa"/>
            <w:tcBorders>
              <w:left w:val="single" w:sz="4" w:space="0" w:color="auto"/>
            </w:tcBorders>
            <w:vAlign w:val="center"/>
          </w:tcPr>
          <w:p w14:paraId="7FC82CD1" w14:textId="660DE7D0" w:rsidR="00494D04" w:rsidRPr="007E0F91" w:rsidRDefault="00494D04" w:rsidP="00494D04">
            <w:pPr>
              <w:jc w:val="center"/>
              <w:rPr>
                <w:ins w:id="24757" w:author="Στάθης Καπ" w:date="2023-03-09T06:37:00Z"/>
                <w:sz w:val="16"/>
                <w:szCs w:val="16"/>
              </w:rPr>
            </w:pPr>
            <w:ins w:id="24758" w:author="Στάθης Καπ" w:date="2023-03-09T07:14:00Z">
              <w:r>
                <w:rPr>
                  <w:rFonts w:ascii="Calibri" w:hAnsi="Calibri" w:cs="Calibri"/>
                  <w:color w:val="000000"/>
                  <w:sz w:val="16"/>
                  <w:szCs w:val="16"/>
                </w:rPr>
                <w:t>1719</w:t>
              </w:r>
            </w:ins>
          </w:p>
        </w:tc>
        <w:tc>
          <w:tcPr>
            <w:tcW w:w="454" w:type="dxa"/>
            <w:vAlign w:val="center"/>
          </w:tcPr>
          <w:p w14:paraId="3D6C37F3" w14:textId="41DA1F3E" w:rsidR="00494D04" w:rsidRPr="007E0F91" w:rsidRDefault="00494D04" w:rsidP="00494D04">
            <w:pPr>
              <w:jc w:val="center"/>
              <w:rPr>
                <w:ins w:id="24759" w:author="Στάθης Καπ" w:date="2023-03-09T06:37:00Z"/>
                <w:sz w:val="16"/>
                <w:szCs w:val="16"/>
              </w:rPr>
            </w:pPr>
            <w:ins w:id="24760" w:author="Στάθης Καπ" w:date="2023-03-09T07:14:00Z">
              <w:r>
                <w:rPr>
                  <w:rFonts w:ascii="Calibri" w:hAnsi="Calibri" w:cs="Calibri"/>
                  <w:color w:val="000000"/>
                  <w:sz w:val="16"/>
                  <w:szCs w:val="16"/>
                </w:rPr>
                <w:t>0.29</w:t>
              </w:r>
            </w:ins>
          </w:p>
        </w:tc>
        <w:tc>
          <w:tcPr>
            <w:tcW w:w="454" w:type="dxa"/>
            <w:vAlign w:val="center"/>
          </w:tcPr>
          <w:p w14:paraId="7BAB4003" w14:textId="1A94A199" w:rsidR="00494D04" w:rsidRPr="007E0F91" w:rsidRDefault="00494D04" w:rsidP="00494D04">
            <w:pPr>
              <w:jc w:val="center"/>
              <w:rPr>
                <w:ins w:id="24761" w:author="Στάθης Καπ" w:date="2023-03-09T06:37:00Z"/>
                <w:sz w:val="16"/>
                <w:szCs w:val="16"/>
              </w:rPr>
            </w:pPr>
            <w:ins w:id="24762" w:author="Στάθης Καπ" w:date="2023-03-09T07:14:00Z">
              <w:r>
                <w:rPr>
                  <w:rFonts w:ascii="Calibri" w:hAnsi="Calibri" w:cs="Calibri"/>
                  <w:color w:val="000000"/>
                  <w:sz w:val="16"/>
                  <w:szCs w:val="16"/>
                </w:rPr>
                <w:t>0.143</w:t>
              </w:r>
            </w:ins>
          </w:p>
        </w:tc>
        <w:tc>
          <w:tcPr>
            <w:tcW w:w="461" w:type="dxa"/>
            <w:tcBorders>
              <w:right w:val="single" w:sz="4" w:space="0" w:color="auto"/>
            </w:tcBorders>
            <w:vAlign w:val="center"/>
          </w:tcPr>
          <w:p w14:paraId="73C3B204" w14:textId="53081CB5" w:rsidR="00494D04" w:rsidRPr="007E0F91" w:rsidRDefault="00494D04" w:rsidP="00494D04">
            <w:pPr>
              <w:jc w:val="center"/>
              <w:rPr>
                <w:ins w:id="24763" w:author="Στάθης Καπ" w:date="2023-03-09T06:37:00Z"/>
                <w:sz w:val="16"/>
                <w:szCs w:val="16"/>
              </w:rPr>
            </w:pPr>
            <w:ins w:id="24764" w:author="Στάθης Καπ" w:date="2023-03-09T07:14:00Z">
              <w:r>
                <w:rPr>
                  <w:rFonts w:ascii="Calibri" w:hAnsi="Calibri" w:cs="Calibri"/>
                  <w:color w:val="000000"/>
                  <w:sz w:val="16"/>
                  <w:szCs w:val="16"/>
                </w:rPr>
                <w:t>20.99</w:t>
              </w:r>
            </w:ins>
          </w:p>
        </w:tc>
      </w:tr>
      <w:tr w:rsidR="00494D04" w14:paraId="354CDBFB" w14:textId="77777777" w:rsidTr="009861B1">
        <w:trPr>
          <w:trHeight w:val="170"/>
          <w:jc w:val="center"/>
          <w:ins w:id="2476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F286970" w14:textId="77777777" w:rsidR="00494D04" w:rsidRPr="009861B1" w:rsidRDefault="00494D04" w:rsidP="00494D04">
            <w:pPr>
              <w:jc w:val="center"/>
              <w:rPr>
                <w:ins w:id="24766" w:author="Στάθης Καπ" w:date="2023-03-09T06:37:00Z"/>
                <w:rFonts w:ascii="Calibri" w:hAnsi="Calibri" w:cs="Calibri"/>
                <w:color w:val="000000"/>
                <w:sz w:val="16"/>
                <w:szCs w:val="16"/>
              </w:rPr>
            </w:pPr>
            <w:ins w:id="24767" w:author="Στάθης Καπ" w:date="2023-03-09T06:37:00Z">
              <w:r w:rsidRPr="009861B1">
                <w:rPr>
                  <w:rFonts w:ascii="Calibri" w:hAnsi="Calibri" w:cs="Calibri"/>
                  <w:color w:val="000000"/>
                  <w:sz w:val="16"/>
                  <w:szCs w:val="16"/>
                </w:rPr>
                <w:t>rc207</w:t>
              </w:r>
            </w:ins>
          </w:p>
        </w:tc>
        <w:tc>
          <w:tcPr>
            <w:tcW w:w="565" w:type="dxa"/>
            <w:tcBorders>
              <w:left w:val="single" w:sz="4" w:space="0" w:color="auto"/>
            </w:tcBorders>
            <w:vAlign w:val="center"/>
          </w:tcPr>
          <w:p w14:paraId="6C61B444" w14:textId="7CA2C79E" w:rsidR="00494D04" w:rsidRPr="007E0F91" w:rsidRDefault="00494D04" w:rsidP="00494D04">
            <w:pPr>
              <w:jc w:val="center"/>
              <w:rPr>
                <w:ins w:id="24768" w:author="Στάθης Καπ" w:date="2023-03-09T06:37:00Z"/>
                <w:sz w:val="16"/>
                <w:szCs w:val="16"/>
              </w:rPr>
            </w:pPr>
            <w:ins w:id="24769"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B4D98F3" w14:textId="68209D3F" w:rsidR="00494D04" w:rsidRPr="007E0F91" w:rsidRDefault="00494D04" w:rsidP="00494D04">
            <w:pPr>
              <w:jc w:val="center"/>
              <w:rPr>
                <w:ins w:id="24770" w:author="Στάθης Καπ" w:date="2023-03-09T06:37:00Z"/>
                <w:sz w:val="16"/>
                <w:szCs w:val="16"/>
              </w:rPr>
            </w:pPr>
            <w:ins w:id="24771"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6AF1930B" w14:textId="3BF25F06" w:rsidR="00494D04" w:rsidRPr="007E0F91" w:rsidRDefault="00494D04" w:rsidP="00494D04">
            <w:pPr>
              <w:jc w:val="center"/>
              <w:rPr>
                <w:ins w:id="24772" w:author="Στάθης Καπ" w:date="2023-03-09T06:37:00Z"/>
                <w:sz w:val="16"/>
                <w:szCs w:val="16"/>
              </w:rPr>
            </w:pPr>
            <w:ins w:id="24773" w:author="Στάθης Καπ" w:date="2023-03-09T07:14:00Z">
              <w:r>
                <w:rPr>
                  <w:rFonts w:ascii="Calibri" w:hAnsi="Calibri" w:cs="Calibri"/>
                  <w:color w:val="000000"/>
                  <w:sz w:val="16"/>
                  <w:szCs w:val="16"/>
                </w:rPr>
                <w:t>1724</w:t>
              </w:r>
            </w:ins>
          </w:p>
        </w:tc>
        <w:tc>
          <w:tcPr>
            <w:tcW w:w="708" w:type="dxa"/>
            <w:vAlign w:val="center"/>
          </w:tcPr>
          <w:p w14:paraId="50A2F512" w14:textId="5C3845C5" w:rsidR="00494D04" w:rsidRPr="007E0F91" w:rsidRDefault="00494D04" w:rsidP="00494D04">
            <w:pPr>
              <w:jc w:val="center"/>
              <w:rPr>
                <w:ins w:id="24774" w:author="Στάθης Καπ" w:date="2023-03-09T06:37:00Z"/>
                <w:sz w:val="16"/>
                <w:szCs w:val="16"/>
              </w:rPr>
            </w:pPr>
            <w:ins w:id="24775"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6A098EB" w14:textId="35F006F5" w:rsidR="00494D04" w:rsidRPr="007E0F91" w:rsidRDefault="00494D04" w:rsidP="00494D04">
            <w:pPr>
              <w:jc w:val="center"/>
              <w:rPr>
                <w:ins w:id="24776" w:author="Στάθης Καπ" w:date="2023-03-09T06:37:00Z"/>
                <w:sz w:val="16"/>
                <w:szCs w:val="16"/>
              </w:rPr>
            </w:pPr>
            <w:ins w:id="24777" w:author="Στάθης Καπ" w:date="2023-03-09T07:14:00Z">
              <w:r>
                <w:rPr>
                  <w:rFonts w:ascii="Calibri" w:hAnsi="Calibri" w:cs="Calibri"/>
                  <w:color w:val="000000"/>
                  <w:sz w:val="16"/>
                  <w:szCs w:val="16"/>
                </w:rPr>
                <w:t>0.187</w:t>
              </w:r>
            </w:ins>
          </w:p>
        </w:tc>
        <w:tc>
          <w:tcPr>
            <w:tcW w:w="453" w:type="dxa"/>
            <w:tcBorders>
              <w:left w:val="single" w:sz="4" w:space="0" w:color="auto"/>
            </w:tcBorders>
            <w:vAlign w:val="center"/>
          </w:tcPr>
          <w:p w14:paraId="2A173FFF" w14:textId="5DC2098A" w:rsidR="00494D04" w:rsidRPr="007E0F91" w:rsidRDefault="00494D04" w:rsidP="00494D04">
            <w:pPr>
              <w:jc w:val="center"/>
              <w:rPr>
                <w:ins w:id="24778" w:author="Στάθης Καπ" w:date="2023-03-09T06:37:00Z"/>
                <w:sz w:val="16"/>
                <w:szCs w:val="16"/>
              </w:rPr>
            </w:pPr>
            <w:ins w:id="24779" w:author="Στάθης Καπ" w:date="2023-03-09T07:14:00Z">
              <w:r>
                <w:rPr>
                  <w:rFonts w:ascii="Calibri" w:hAnsi="Calibri" w:cs="Calibri"/>
                  <w:color w:val="000000"/>
                  <w:sz w:val="16"/>
                  <w:szCs w:val="16"/>
                </w:rPr>
                <w:t>1724</w:t>
              </w:r>
            </w:ins>
          </w:p>
        </w:tc>
        <w:tc>
          <w:tcPr>
            <w:tcW w:w="454" w:type="dxa"/>
            <w:vAlign w:val="center"/>
          </w:tcPr>
          <w:p w14:paraId="58FEDE32" w14:textId="05FDB768" w:rsidR="00494D04" w:rsidRPr="007E0F91" w:rsidRDefault="00494D04" w:rsidP="00494D04">
            <w:pPr>
              <w:jc w:val="center"/>
              <w:rPr>
                <w:ins w:id="24780" w:author="Στάθης Καπ" w:date="2023-03-09T06:37:00Z"/>
                <w:sz w:val="16"/>
                <w:szCs w:val="16"/>
              </w:rPr>
            </w:pPr>
            <w:ins w:id="24781" w:author="Στάθης Καπ" w:date="2023-03-09T07:14:00Z">
              <w:r>
                <w:rPr>
                  <w:rFonts w:ascii="Calibri" w:hAnsi="Calibri" w:cs="Calibri"/>
                  <w:color w:val="000000"/>
                  <w:sz w:val="16"/>
                  <w:szCs w:val="16"/>
                </w:rPr>
                <w:t>0</w:t>
              </w:r>
            </w:ins>
          </w:p>
        </w:tc>
        <w:tc>
          <w:tcPr>
            <w:tcW w:w="454" w:type="dxa"/>
            <w:vAlign w:val="center"/>
          </w:tcPr>
          <w:p w14:paraId="449F05B9" w14:textId="36D8CEC0" w:rsidR="00494D04" w:rsidRPr="007E0F91" w:rsidRDefault="00494D04" w:rsidP="00494D04">
            <w:pPr>
              <w:jc w:val="center"/>
              <w:rPr>
                <w:ins w:id="24782" w:author="Στάθης Καπ" w:date="2023-03-09T06:37:00Z"/>
                <w:sz w:val="16"/>
                <w:szCs w:val="16"/>
              </w:rPr>
            </w:pPr>
            <w:ins w:id="24783" w:author="Στάθης Καπ" w:date="2023-03-09T07:14:00Z">
              <w:r>
                <w:rPr>
                  <w:rFonts w:ascii="Calibri" w:hAnsi="Calibri" w:cs="Calibri"/>
                  <w:color w:val="000000"/>
                  <w:sz w:val="16"/>
                  <w:szCs w:val="16"/>
                </w:rPr>
                <w:t>0.143</w:t>
              </w:r>
            </w:ins>
          </w:p>
        </w:tc>
        <w:tc>
          <w:tcPr>
            <w:tcW w:w="457" w:type="dxa"/>
            <w:tcBorders>
              <w:right w:val="single" w:sz="4" w:space="0" w:color="auto"/>
            </w:tcBorders>
            <w:vAlign w:val="center"/>
          </w:tcPr>
          <w:p w14:paraId="23AB50B7" w14:textId="3680681A" w:rsidR="00494D04" w:rsidRPr="007E0F91" w:rsidRDefault="00494D04" w:rsidP="00494D04">
            <w:pPr>
              <w:jc w:val="center"/>
              <w:rPr>
                <w:ins w:id="24784" w:author="Στάθης Καπ" w:date="2023-03-09T06:37:00Z"/>
                <w:sz w:val="16"/>
                <w:szCs w:val="16"/>
              </w:rPr>
            </w:pPr>
            <w:ins w:id="24785" w:author="Στάθης Καπ" w:date="2023-03-09T07:14:00Z">
              <w:r>
                <w:rPr>
                  <w:rFonts w:ascii="Calibri" w:hAnsi="Calibri" w:cs="Calibri"/>
                  <w:color w:val="000000"/>
                  <w:sz w:val="16"/>
                  <w:szCs w:val="16"/>
                </w:rPr>
                <w:t>23.53</w:t>
              </w:r>
            </w:ins>
          </w:p>
        </w:tc>
        <w:tc>
          <w:tcPr>
            <w:tcW w:w="453" w:type="dxa"/>
            <w:tcBorders>
              <w:left w:val="single" w:sz="4" w:space="0" w:color="auto"/>
            </w:tcBorders>
            <w:vAlign w:val="center"/>
          </w:tcPr>
          <w:p w14:paraId="7E445365" w14:textId="1CA7E71E" w:rsidR="00494D04" w:rsidRPr="007E0F91" w:rsidRDefault="00494D04" w:rsidP="00494D04">
            <w:pPr>
              <w:jc w:val="center"/>
              <w:rPr>
                <w:ins w:id="24786" w:author="Στάθης Καπ" w:date="2023-03-09T06:37:00Z"/>
                <w:sz w:val="16"/>
                <w:szCs w:val="16"/>
              </w:rPr>
            </w:pPr>
            <w:ins w:id="24787" w:author="Στάθης Καπ" w:date="2023-03-09T07:14:00Z">
              <w:r>
                <w:rPr>
                  <w:rFonts w:ascii="Calibri" w:hAnsi="Calibri" w:cs="Calibri"/>
                  <w:color w:val="000000"/>
                  <w:sz w:val="16"/>
                  <w:szCs w:val="16"/>
                </w:rPr>
                <w:t>1724</w:t>
              </w:r>
            </w:ins>
          </w:p>
        </w:tc>
        <w:tc>
          <w:tcPr>
            <w:tcW w:w="454" w:type="dxa"/>
            <w:vAlign w:val="center"/>
          </w:tcPr>
          <w:p w14:paraId="1E403E82" w14:textId="4BCF816D" w:rsidR="00494D04" w:rsidRPr="007E0F91" w:rsidRDefault="00494D04" w:rsidP="00494D04">
            <w:pPr>
              <w:jc w:val="center"/>
              <w:rPr>
                <w:ins w:id="24788" w:author="Στάθης Καπ" w:date="2023-03-09T06:37:00Z"/>
                <w:sz w:val="16"/>
                <w:szCs w:val="16"/>
              </w:rPr>
            </w:pPr>
            <w:ins w:id="24789" w:author="Στάθης Καπ" w:date="2023-03-09T07:14:00Z">
              <w:r>
                <w:rPr>
                  <w:rFonts w:ascii="Calibri" w:hAnsi="Calibri" w:cs="Calibri"/>
                  <w:color w:val="000000"/>
                  <w:sz w:val="16"/>
                  <w:szCs w:val="16"/>
                </w:rPr>
                <w:t>0</w:t>
              </w:r>
            </w:ins>
          </w:p>
        </w:tc>
        <w:tc>
          <w:tcPr>
            <w:tcW w:w="454" w:type="dxa"/>
            <w:vAlign w:val="center"/>
          </w:tcPr>
          <w:p w14:paraId="21AABB99" w14:textId="42116864" w:rsidR="00494D04" w:rsidRPr="007E0F91" w:rsidRDefault="00494D04" w:rsidP="00494D04">
            <w:pPr>
              <w:jc w:val="center"/>
              <w:rPr>
                <w:ins w:id="24790" w:author="Στάθης Καπ" w:date="2023-03-09T06:37:00Z"/>
                <w:sz w:val="16"/>
                <w:szCs w:val="16"/>
              </w:rPr>
            </w:pPr>
            <w:ins w:id="24791" w:author="Στάθης Καπ" w:date="2023-03-09T07:14:00Z">
              <w:r>
                <w:rPr>
                  <w:rFonts w:ascii="Calibri" w:hAnsi="Calibri" w:cs="Calibri"/>
                  <w:color w:val="000000"/>
                  <w:sz w:val="16"/>
                  <w:szCs w:val="16"/>
                </w:rPr>
                <w:t>0.131</w:t>
              </w:r>
            </w:ins>
          </w:p>
        </w:tc>
        <w:tc>
          <w:tcPr>
            <w:tcW w:w="454" w:type="dxa"/>
            <w:tcBorders>
              <w:right w:val="single" w:sz="4" w:space="0" w:color="auto"/>
            </w:tcBorders>
            <w:vAlign w:val="center"/>
          </w:tcPr>
          <w:p w14:paraId="2DEBA32A" w14:textId="30DEAD27" w:rsidR="00494D04" w:rsidRPr="007E0F91" w:rsidRDefault="00494D04" w:rsidP="00494D04">
            <w:pPr>
              <w:jc w:val="center"/>
              <w:rPr>
                <w:ins w:id="24792" w:author="Στάθης Καπ" w:date="2023-03-09T06:37:00Z"/>
                <w:sz w:val="16"/>
                <w:szCs w:val="16"/>
              </w:rPr>
            </w:pPr>
            <w:ins w:id="24793" w:author="Στάθης Καπ" w:date="2023-03-09T07:14:00Z">
              <w:r>
                <w:rPr>
                  <w:rFonts w:ascii="Calibri" w:hAnsi="Calibri" w:cs="Calibri"/>
                  <w:color w:val="000000"/>
                  <w:sz w:val="16"/>
                  <w:szCs w:val="16"/>
                </w:rPr>
                <w:t>29.95</w:t>
              </w:r>
            </w:ins>
          </w:p>
        </w:tc>
        <w:tc>
          <w:tcPr>
            <w:tcW w:w="453" w:type="dxa"/>
            <w:tcBorders>
              <w:left w:val="single" w:sz="4" w:space="0" w:color="auto"/>
            </w:tcBorders>
            <w:vAlign w:val="center"/>
          </w:tcPr>
          <w:p w14:paraId="43DF6025" w14:textId="0F7C35C5" w:rsidR="00494D04" w:rsidRPr="007E0F91" w:rsidRDefault="00494D04" w:rsidP="00494D04">
            <w:pPr>
              <w:jc w:val="center"/>
              <w:rPr>
                <w:ins w:id="24794" w:author="Στάθης Καπ" w:date="2023-03-09T06:37:00Z"/>
                <w:sz w:val="16"/>
                <w:szCs w:val="16"/>
              </w:rPr>
            </w:pPr>
            <w:ins w:id="24795" w:author="Στάθης Καπ" w:date="2023-03-09T07:14:00Z">
              <w:r>
                <w:rPr>
                  <w:rFonts w:ascii="Calibri" w:hAnsi="Calibri" w:cs="Calibri"/>
                  <w:color w:val="000000"/>
                  <w:sz w:val="16"/>
                  <w:szCs w:val="16"/>
                </w:rPr>
                <w:t>1722</w:t>
              </w:r>
            </w:ins>
          </w:p>
        </w:tc>
        <w:tc>
          <w:tcPr>
            <w:tcW w:w="454" w:type="dxa"/>
            <w:vAlign w:val="center"/>
          </w:tcPr>
          <w:p w14:paraId="6B7835C5" w14:textId="283EFE9B" w:rsidR="00494D04" w:rsidRPr="007E0F91" w:rsidRDefault="00494D04" w:rsidP="00494D04">
            <w:pPr>
              <w:jc w:val="center"/>
              <w:rPr>
                <w:ins w:id="24796" w:author="Στάθης Καπ" w:date="2023-03-09T06:37:00Z"/>
                <w:sz w:val="16"/>
                <w:szCs w:val="16"/>
              </w:rPr>
            </w:pPr>
            <w:ins w:id="24797" w:author="Στάθης Καπ" w:date="2023-03-09T07:14:00Z">
              <w:r>
                <w:rPr>
                  <w:rFonts w:ascii="Calibri" w:hAnsi="Calibri" w:cs="Calibri"/>
                  <w:color w:val="000000"/>
                  <w:sz w:val="16"/>
                  <w:szCs w:val="16"/>
                </w:rPr>
                <w:t>0.12</w:t>
              </w:r>
            </w:ins>
          </w:p>
        </w:tc>
        <w:tc>
          <w:tcPr>
            <w:tcW w:w="454" w:type="dxa"/>
            <w:vAlign w:val="center"/>
          </w:tcPr>
          <w:p w14:paraId="7DB3A798" w14:textId="6AA08955" w:rsidR="00494D04" w:rsidRPr="007E0F91" w:rsidRDefault="00494D04" w:rsidP="00494D04">
            <w:pPr>
              <w:jc w:val="center"/>
              <w:rPr>
                <w:ins w:id="24798" w:author="Στάθης Καπ" w:date="2023-03-09T06:37:00Z"/>
                <w:sz w:val="16"/>
                <w:szCs w:val="16"/>
              </w:rPr>
            </w:pPr>
            <w:ins w:id="24799" w:author="Στάθης Καπ" w:date="2023-03-09T07:14:00Z">
              <w:r>
                <w:rPr>
                  <w:rFonts w:ascii="Calibri" w:hAnsi="Calibri" w:cs="Calibri"/>
                  <w:color w:val="000000"/>
                  <w:sz w:val="16"/>
                  <w:szCs w:val="16"/>
                </w:rPr>
                <w:t>0.144</w:t>
              </w:r>
            </w:ins>
          </w:p>
        </w:tc>
        <w:tc>
          <w:tcPr>
            <w:tcW w:w="461" w:type="dxa"/>
            <w:tcBorders>
              <w:right w:val="single" w:sz="4" w:space="0" w:color="auto"/>
            </w:tcBorders>
            <w:vAlign w:val="center"/>
          </w:tcPr>
          <w:p w14:paraId="70317B1C" w14:textId="2BC1848E" w:rsidR="00494D04" w:rsidRPr="007E0F91" w:rsidRDefault="00494D04" w:rsidP="00494D04">
            <w:pPr>
              <w:jc w:val="center"/>
              <w:rPr>
                <w:ins w:id="24800" w:author="Στάθης Καπ" w:date="2023-03-09T06:37:00Z"/>
                <w:sz w:val="16"/>
                <w:szCs w:val="16"/>
              </w:rPr>
            </w:pPr>
            <w:ins w:id="24801" w:author="Στάθης Καπ" w:date="2023-03-09T07:14:00Z">
              <w:r>
                <w:rPr>
                  <w:rFonts w:ascii="Calibri" w:hAnsi="Calibri" w:cs="Calibri"/>
                  <w:color w:val="000000"/>
                  <w:sz w:val="16"/>
                  <w:szCs w:val="16"/>
                </w:rPr>
                <w:t>22.99</w:t>
              </w:r>
            </w:ins>
          </w:p>
        </w:tc>
      </w:tr>
      <w:tr w:rsidR="00494D04" w14:paraId="7D032F6D" w14:textId="77777777" w:rsidTr="009861B1">
        <w:trPr>
          <w:trHeight w:val="170"/>
          <w:jc w:val="center"/>
          <w:ins w:id="24802" w:author="Στάθης Καπ" w:date="2023-03-09T06:37: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609FFAEE" w14:textId="77777777" w:rsidR="00494D04" w:rsidRPr="009861B1" w:rsidRDefault="00494D04" w:rsidP="00494D04">
            <w:pPr>
              <w:jc w:val="center"/>
              <w:rPr>
                <w:ins w:id="24803" w:author="Στάθης Καπ" w:date="2023-03-09T06:37:00Z"/>
                <w:rFonts w:ascii="Calibri" w:hAnsi="Calibri" w:cs="Calibri"/>
                <w:color w:val="000000"/>
                <w:sz w:val="16"/>
                <w:szCs w:val="16"/>
              </w:rPr>
            </w:pPr>
            <w:ins w:id="24804" w:author="Στάθης Καπ" w:date="2023-03-09T06:37: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46A78FD" w14:textId="3B8BD6C1" w:rsidR="00494D04" w:rsidRPr="007E0F91" w:rsidRDefault="00494D04" w:rsidP="00494D04">
            <w:pPr>
              <w:jc w:val="center"/>
              <w:rPr>
                <w:ins w:id="24805" w:author="Στάθης Καπ" w:date="2023-03-09T06:37:00Z"/>
                <w:sz w:val="16"/>
                <w:szCs w:val="16"/>
              </w:rPr>
            </w:pPr>
            <w:ins w:id="24806" w:author="Στάθης Καπ" w:date="2023-03-09T07:14: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33B07DC5" w14:textId="5481B805" w:rsidR="00494D04" w:rsidRPr="007E0F91" w:rsidRDefault="00494D04" w:rsidP="00494D04">
            <w:pPr>
              <w:jc w:val="center"/>
              <w:rPr>
                <w:ins w:id="24807" w:author="Στάθης Καπ" w:date="2023-03-09T06:37:00Z"/>
                <w:sz w:val="16"/>
                <w:szCs w:val="16"/>
              </w:rPr>
            </w:pPr>
            <w:ins w:id="24808" w:author="Στάθης Καπ" w:date="2023-03-09T07:14: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14D5ABC9" w14:textId="59FF9164" w:rsidR="00494D04" w:rsidRPr="007E0F91" w:rsidRDefault="00494D04" w:rsidP="00494D04">
            <w:pPr>
              <w:jc w:val="center"/>
              <w:rPr>
                <w:ins w:id="24809" w:author="Στάθης Καπ" w:date="2023-03-09T06:37:00Z"/>
                <w:sz w:val="16"/>
                <w:szCs w:val="16"/>
              </w:rPr>
            </w:pPr>
            <w:ins w:id="24810" w:author="Στάθης Καπ" w:date="2023-03-09T07:14:00Z">
              <w:r>
                <w:rPr>
                  <w:rFonts w:ascii="Calibri" w:hAnsi="Calibri" w:cs="Calibri"/>
                  <w:color w:val="000000"/>
                  <w:sz w:val="16"/>
                  <w:szCs w:val="16"/>
                </w:rPr>
                <w:t>1724</w:t>
              </w:r>
            </w:ins>
          </w:p>
        </w:tc>
        <w:tc>
          <w:tcPr>
            <w:tcW w:w="708" w:type="dxa"/>
            <w:tcBorders>
              <w:bottom w:val="single" w:sz="4" w:space="0" w:color="auto"/>
            </w:tcBorders>
            <w:vAlign w:val="center"/>
          </w:tcPr>
          <w:p w14:paraId="642C00DB" w14:textId="20C5EAF6" w:rsidR="00494D04" w:rsidRPr="007E0F91" w:rsidRDefault="00494D04" w:rsidP="00494D04">
            <w:pPr>
              <w:jc w:val="center"/>
              <w:rPr>
                <w:ins w:id="24811" w:author="Στάθης Καπ" w:date="2023-03-09T06:37:00Z"/>
                <w:sz w:val="16"/>
                <w:szCs w:val="16"/>
              </w:rPr>
            </w:pPr>
            <w:ins w:id="24812" w:author="Στάθης Καπ" w:date="2023-03-09T07:14: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0729AC4D" w14:textId="4A920DA7" w:rsidR="00494D04" w:rsidRPr="007E0F91" w:rsidRDefault="00494D04" w:rsidP="00494D04">
            <w:pPr>
              <w:jc w:val="center"/>
              <w:rPr>
                <w:ins w:id="24813" w:author="Στάθης Καπ" w:date="2023-03-09T06:37:00Z"/>
                <w:sz w:val="16"/>
                <w:szCs w:val="16"/>
              </w:rPr>
            </w:pPr>
            <w:ins w:id="24814" w:author="Στάθης Καπ" w:date="2023-03-09T07:14:00Z">
              <w:r>
                <w:rPr>
                  <w:rFonts w:ascii="Calibri" w:hAnsi="Calibri" w:cs="Calibri"/>
                  <w:color w:val="000000"/>
                  <w:sz w:val="16"/>
                  <w:szCs w:val="16"/>
                </w:rPr>
                <w:t>0.073</w:t>
              </w:r>
            </w:ins>
          </w:p>
        </w:tc>
        <w:tc>
          <w:tcPr>
            <w:tcW w:w="453" w:type="dxa"/>
            <w:tcBorders>
              <w:left w:val="single" w:sz="4" w:space="0" w:color="auto"/>
              <w:bottom w:val="single" w:sz="4" w:space="0" w:color="auto"/>
            </w:tcBorders>
            <w:vAlign w:val="center"/>
          </w:tcPr>
          <w:p w14:paraId="64C3B82C" w14:textId="2A9B9F92" w:rsidR="00494D04" w:rsidRPr="007E0F91" w:rsidRDefault="00494D04" w:rsidP="00494D04">
            <w:pPr>
              <w:jc w:val="center"/>
              <w:rPr>
                <w:ins w:id="24815" w:author="Στάθης Καπ" w:date="2023-03-09T06:37:00Z"/>
                <w:sz w:val="16"/>
                <w:szCs w:val="16"/>
              </w:rPr>
            </w:pPr>
            <w:ins w:id="24816"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437D64A6" w14:textId="184B6ECB" w:rsidR="00494D04" w:rsidRPr="007E0F91" w:rsidRDefault="00494D04" w:rsidP="00494D04">
            <w:pPr>
              <w:jc w:val="center"/>
              <w:rPr>
                <w:ins w:id="24817" w:author="Στάθης Καπ" w:date="2023-03-09T06:37:00Z"/>
                <w:sz w:val="16"/>
                <w:szCs w:val="16"/>
              </w:rPr>
            </w:pPr>
            <w:ins w:id="24818"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C8B0707" w14:textId="35AC3EAC" w:rsidR="00494D04" w:rsidRPr="007E0F91" w:rsidRDefault="00494D04" w:rsidP="00494D04">
            <w:pPr>
              <w:jc w:val="center"/>
              <w:rPr>
                <w:ins w:id="24819" w:author="Στάθης Καπ" w:date="2023-03-09T06:37:00Z"/>
                <w:sz w:val="16"/>
                <w:szCs w:val="16"/>
              </w:rPr>
            </w:pPr>
            <w:ins w:id="24820" w:author="Στάθης Καπ" w:date="2023-03-09T07:14:00Z">
              <w:r>
                <w:rPr>
                  <w:rFonts w:ascii="Calibri" w:hAnsi="Calibri" w:cs="Calibri"/>
                  <w:color w:val="000000"/>
                  <w:sz w:val="16"/>
                  <w:szCs w:val="16"/>
                </w:rPr>
                <w:t>0.082</w:t>
              </w:r>
            </w:ins>
          </w:p>
        </w:tc>
        <w:tc>
          <w:tcPr>
            <w:tcW w:w="457" w:type="dxa"/>
            <w:tcBorders>
              <w:bottom w:val="single" w:sz="4" w:space="0" w:color="auto"/>
              <w:right w:val="single" w:sz="4" w:space="0" w:color="auto"/>
            </w:tcBorders>
            <w:vAlign w:val="center"/>
          </w:tcPr>
          <w:p w14:paraId="3C995F66" w14:textId="2BED28B9" w:rsidR="00494D04" w:rsidRPr="007E0F91" w:rsidRDefault="00494D04" w:rsidP="00494D04">
            <w:pPr>
              <w:jc w:val="center"/>
              <w:rPr>
                <w:ins w:id="24821" w:author="Στάθης Καπ" w:date="2023-03-09T06:37:00Z"/>
                <w:sz w:val="16"/>
                <w:szCs w:val="16"/>
              </w:rPr>
            </w:pPr>
            <w:ins w:id="24822" w:author="Στάθης Καπ" w:date="2023-03-09T07:14:00Z">
              <w:r>
                <w:rPr>
                  <w:rFonts w:ascii="Calibri" w:hAnsi="Calibri" w:cs="Calibri"/>
                  <w:color w:val="000000"/>
                  <w:sz w:val="16"/>
                  <w:szCs w:val="16"/>
                </w:rPr>
                <w:t>-12.33</w:t>
              </w:r>
            </w:ins>
          </w:p>
        </w:tc>
        <w:tc>
          <w:tcPr>
            <w:tcW w:w="453" w:type="dxa"/>
            <w:tcBorders>
              <w:left w:val="single" w:sz="4" w:space="0" w:color="auto"/>
              <w:bottom w:val="single" w:sz="4" w:space="0" w:color="auto"/>
            </w:tcBorders>
            <w:vAlign w:val="center"/>
          </w:tcPr>
          <w:p w14:paraId="62EDAD4F" w14:textId="680D278A" w:rsidR="00494D04" w:rsidRPr="007E0F91" w:rsidRDefault="00494D04" w:rsidP="00494D04">
            <w:pPr>
              <w:jc w:val="center"/>
              <w:rPr>
                <w:ins w:id="24823" w:author="Στάθης Καπ" w:date="2023-03-09T06:37:00Z"/>
                <w:sz w:val="16"/>
                <w:szCs w:val="16"/>
              </w:rPr>
            </w:pPr>
            <w:ins w:id="24824"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31EA70F" w14:textId="7756E944" w:rsidR="00494D04" w:rsidRPr="007E0F91" w:rsidRDefault="00494D04" w:rsidP="00494D04">
            <w:pPr>
              <w:jc w:val="center"/>
              <w:rPr>
                <w:ins w:id="24825" w:author="Στάθης Καπ" w:date="2023-03-09T06:37:00Z"/>
                <w:sz w:val="16"/>
                <w:szCs w:val="16"/>
              </w:rPr>
            </w:pPr>
            <w:ins w:id="24826"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59FBD1D9" w14:textId="14D63B72" w:rsidR="00494D04" w:rsidRPr="007E0F91" w:rsidRDefault="00494D04" w:rsidP="00494D04">
            <w:pPr>
              <w:jc w:val="center"/>
              <w:rPr>
                <w:ins w:id="24827" w:author="Στάθης Καπ" w:date="2023-03-09T06:37:00Z"/>
                <w:sz w:val="16"/>
                <w:szCs w:val="16"/>
              </w:rPr>
            </w:pPr>
            <w:ins w:id="24828" w:author="Στάθης Καπ" w:date="2023-03-09T07:14:00Z">
              <w:r>
                <w:rPr>
                  <w:rFonts w:ascii="Calibri" w:hAnsi="Calibri" w:cs="Calibri"/>
                  <w:color w:val="000000"/>
                  <w:sz w:val="16"/>
                  <w:szCs w:val="16"/>
                </w:rPr>
                <w:t>0.114</w:t>
              </w:r>
            </w:ins>
          </w:p>
        </w:tc>
        <w:tc>
          <w:tcPr>
            <w:tcW w:w="454" w:type="dxa"/>
            <w:tcBorders>
              <w:bottom w:val="single" w:sz="4" w:space="0" w:color="auto"/>
              <w:right w:val="single" w:sz="4" w:space="0" w:color="auto"/>
            </w:tcBorders>
            <w:vAlign w:val="center"/>
          </w:tcPr>
          <w:p w14:paraId="2CAE6526" w14:textId="79B34C7E" w:rsidR="00494D04" w:rsidRPr="007E0F91" w:rsidRDefault="00494D04" w:rsidP="00494D04">
            <w:pPr>
              <w:jc w:val="center"/>
              <w:rPr>
                <w:ins w:id="24829" w:author="Στάθης Καπ" w:date="2023-03-09T06:37:00Z"/>
                <w:sz w:val="16"/>
                <w:szCs w:val="16"/>
              </w:rPr>
            </w:pPr>
            <w:ins w:id="24830" w:author="Στάθης Καπ" w:date="2023-03-09T07:14:00Z">
              <w:r>
                <w:rPr>
                  <w:rFonts w:ascii="Calibri" w:hAnsi="Calibri" w:cs="Calibri"/>
                  <w:color w:val="000000"/>
                  <w:sz w:val="16"/>
                  <w:szCs w:val="16"/>
                </w:rPr>
                <w:t>-56.16</w:t>
              </w:r>
            </w:ins>
          </w:p>
        </w:tc>
        <w:tc>
          <w:tcPr>
            <w:tcW w:w="453" w:type="dxa"/>
            <w:tcBorders>
              <w:left w:val="single" w:sz="4" w:space="0" w:color="auto"/>
              <w:bottom w:val="single" w:sz="4" w:space="0" w:color="auto"/>
            </w:tcBorders>
            <w:vAlign w:val="center"/>
          </w:tcPr>
          <w:p w14:paraId="396B2B30" w14:textId="508E82E5" w:rsidR="00494D04" w:rsidRPr="007E0F91" w:rsidRDefault="00494D04" w:rsidP="00494D04">
            <w:pPr>
              <w:jc w:val="center"/>
              <w:rPr>
                <w:ins w:id="24831" w:author="Στάθης Καπ" w:date="2023-03-09T06:37:00Z"/>
                <w:sz w:val="16"/>
                <w:szCs w:val="16"/>
              </w:rPr>
            </w:pPr>
            <w:ins w:id="24832"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F6495BF" w14:textId="72B25012" w:rsidR="00494D04" w:rsidRPr="007E0F91" w:rsidRDefault="00494D04" w:rsidP="00494D04">
            <w:pPr>
              <w:jc w:val="center"/>
              <w:rPr>
                <w:ins w:id="24833" w:author="Στάθης Καπ" w:date="2023-03-09T06:37:00Z"/>
                <w:sz w:val="16"/>
                <w:szCs w:val="16"/>
              </w:rPr>
            </w:pPr>
            <w:ins w:id="24834"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0D19AE7" w14:textId="26684FA3" w:rsidR="00494D04" w:rsidRPr="007E0F91" w:rsidRDefault="00494D04" w:rsidP="00494D04">
            <w:pPr>
              <w:jc w:val="center"/>
              <w:rPr>
                <w:ins w:id="24835" w:author="Στάθης Καπ" w:date="2023-03-09T06:37:00Z"/>
                <w:sz w:val="16"/>
                <w:szCs w:val="16"/>
              </w:rPr>
            </w:pPr>
            <w:ins w:id="24836" w:author="Στάθης Καπ" w:date="2023-03-09T07:14:00Z">
              <w:r>
                <w:rPr>
                  <w:rFonts w:ascii="Calibri" w:hAnsi="Calibri" w:cs="Calibri"/>
                  <w:color w:val="000000"/>
                  <w:sz w:val="16"/>
                  <w:szCs w:val="16"/>
                </w:rPr>
                <w:t>0.118</w:t>
              </w:r>
            </w:ins>
          </w:p>
        </w:tc>
        <w:tc>
          <w:tcPr>
            <w:tcW w:w="461" w:type="dxa"/>
            <w:tcBorders>
              <w:bottom w:val="single" w:sz="4" w:space="0" w:color="auto"/>
              <w:right w:val="single" w:sz="4" w:space="0" w:color="auto"/>
            </w:tcBorders>
            <w:vAlign w:val="center"/>
          </w:tcPr>
          <w:p w14:paraId="74305393" w14:textId="0AC3DB1D" w:rsidR="00494D04" w:rsidRPr="007E0F91" w:rsidRDefault="00494D04" w:rsidP="00494D04">
            <w:pPr>
              <w:jc w:val="center"/>
              <w:rPr>
                <w:ins w:id="24837" w:author="Στάθης Καπ" w:date="2023-03-09T06:37:00Z"/>
                <w:sz w:val="16"/>
                <w:szCs w:val="16"/>
              </w:rPr>
            </w:pPr>
            <w:ins w:id="24838" w:author="Στάθης Καπ" w:date="2023-03-09T07:14:00Z">
              <w:r>
                <w:rPr>
                  <w:rFonts w:ascii="Calibri" w:hAnsi="Calibri" w:cs="Calibri"/>
                  <w:color w:val="000000"/>
                  <w:sz w:val="16"/>
                  <w:szCs w:val="16"/>
                </w:rPr>
                <w:t>-61.64</w:t>
              </w:r>
            </w:ins>
          </w:p>
        </w:tc>
      </w:tr>
    </w:tbl>
    <w:p w14:paraId="3871208F" w14:textId="77777777" w:rsidR="001C06FA" w:rsidRDefault="001C06FA">
      <w:pPr>
        <w:rPr>
          <w:ins w:id="24839" w:author="Στάθης Καπ" w:date="2023-02-27T01:38:00Z"/>
        </w:rPr>
      </w:pPr>
    </w:p>
    <w:p w14:paraId="43F9152E" w14:textId="0B129AC6" w:rsidR="007A4C64" w:rsidRDefault="007A4C64">
      <w:pPr>
        <w:pStyle w:val="Heading2"/>
        <w:rPr>
          <w:ins w:id="24840" w:author="Στάθης Καπ" w:date="2023-02-28T16:56:00Z"/>
          <w:lang w:val="el-GR"/>
        </w:rPr>
        <w:pPrChange w:id="24841" w:author="Στάθης Καπ" w:date="2023-02-28T16:56:00Z">
          <w:pPr/>
        </w:pPrChange>
      </w:pPr>
      <w:bookmarkStart w:id="24842" w:name="_Toc129300389"/>
      <w:ins w:id="24843" w:author="Στάθης Καπ" w:date="2023-02-28T16:56:00Z">
        <w:r>
          <w:rPr>
            <w:lang w:val="el-GR"/>
          </w:rPr>
          <w:t>Σύγκριση διαφορετικών εκδόσεων του αλγορίθμου</w:t>
        </w:r>
        <w:bookmarkEnd w:id="24842"/>
      </w:ins>
    </w:p>
    <w:p w14:paraId="4A461211" w14:textId="147AFEC3" w:rsidR="001B1841" w:rsidRDefault="001B1841">
      <w:pPr>
        <w:rPr>
          <w:ins w:id="24844" w:author="Στάθης Καπ" w:date="2023-02-28T08:33:00Z"/>
          <w:lang w:val="el-GR"/>
        </w:rPr>
      </w:pPr>
      <w:ins w:id="24845" w:author="Στάθης Καπ" w:date="2023-02-28T08:26:00Z">
        <w:r>
          <w:rPr>
            <w:lang w:val="el-GR"/>
          </w:rPr>
          <w:t xml:space="preserve">Στο Κεφάλαιο 4, αναλύθηκαν λεπτομερώς </w:t>
        </w:r>
      </w:ins>
      <w:ins w:id="24846" w:author="Στάθης Καπ" w:date="2023-02-28T08:27:00Z">
        <w:r>
          <w:rPr>
            <w:lang w:val="el-GR"/>
          </w:rPr>
          <w:t xml:space="preserve">οι τροποποιήσεις στον βασικό αλγόριθμο </w:t>
        </w:r>
        <w:r>
          <w:t>ILS</w:t>
        </w:r>
        <w:r w:rsidRPr="001B1841">
          <w:rPr>
            <w:lang w:val="el-GR"/>
            <w:rPrChange w:id="24847" w:author="Στάθης Καπ" w:date="2023-02-28T08:27:00Z">
              <w:rPr/>
            </w:rPrChange>
          </w:rPr>
          <w:t xml:space="preserve">, </w:t>
        </w:r>
        <w:r>
          <w:rPr>
            <w:lang w:val="el-GR"/>
          </w:rPr>
          <w:t xml:space="preserve">καθώς και </w:t>
        </w:r>
      </w:ins>
      <w:ins w:id="24848" w:author="Στάθης Καπ" w:date="2023-03-03T04:34:00Z">
        <w:r w:rsidR="0033527D">
          <w:rPr>
            <w:lang w:val="el-GR"/>
          </w:rPr>
          <w:t>οι</w:t>
        </w:r>
      </w:ins>
      <w:ins w:id="24849" w:author="Στάθης Καπ" w:date="2023-02-28T08:27:00Z">
        <w:r>
          <w:rPr>
            <w:lang w:val="el-GR"/>
          </w:rPr>
          <w:t xml:space="preserve"> </w:t>
        </w:r>
      </w:ins>
      <w:ins w:id="24850" w:author="Στάθης Καπ" w:date="2023-02-28T16:44:00Z">
        <w:r w:rsidR="00943BB6">
          <w:rPr>
            <w:lang w:val="el-GR"/>
          </w:rPr>
          <w:t>κινήσεις που έγιναν</w:t>
        </w:r>
      </w:ins>
      <w:ins w:id="24851" w:author="Στάθης Καπ" w:date="2023-02-28T08:27:00Z">
        <w:r>
          <w:rPr>
            <w:lang w:val="el-GR"/>
          </w:rPr>
          <w:t xml:space="preserve"> για να βελτιώσουν την ταχύτητ</w:t>
        </w:r>
      </w:ins>
      <w:ins w:id="24852" w:author="Στάθης Καπ" w:date="2023-02-28T08:29:00Z">
        <w:r>
          <w:rPr>
            <w:lang w:val="el-GR"/>
          </w:rPr>
          <w:t>α</w:t>
        </w:r>
      </w:ins>
      <w:ins w:id="24853" w:author="Στάθης Καπ" w:date="2023-02-28T08:27:00Z">
        <w:r>
          <w:rPr>
            <w:lang w:val="el-GR"/>
          </w:rPr>
          <w:t xml:space="preserve"> του</w:t>
        </w:r>
      </w:ins>
      <w:ins w:id="24854" w:author="Στάθης Καπ" w:date="2023-02-28T08:28:00Z">
        <w:r>
          <w:rPr>
            <w:lang w:val="el-GR"/>
          </w:rPr>
          <w:t xml:space="preserve"> τροποποιημένου αλγορίθμου</w:t>
        </w:r>
      </w:ins>
      <w:ins w:id="24855" w:author="Στάθης Καπ" w:date="2023-02-28T08:27:00Z">
        <w:r>
          <w:rPr>
            <w:lang w:val="el-GR"/>
          </w:rPr>
          <w:t xml:space="preserve"> ή τη βαθμολογία των λύσεων</w:t>
        </w:r>
      </w:ins>
      <w:ins w:id="24856" w:author="Στάθης Καπ" w:date="2023-02-28T08:28:00Z">
        <w:r>
          <w:rPr>
            <w:lang w:val="el-GR"/>
          </w:rPr>
          <w:t xml:space="preserve"> του</w:t>
        </w:r>
      </w:ins>
      <w:ins w:id="24857" w:author="Στάθης Καπ" w:date="2023-02-28T08:27:00Z">
        <w:r>
          <w:rPr>
            <w:lang w:val="el-GR"/>
          </w:rPr>
          <w:t xml:space="preserve">. </w:t>
        </w:r>
      </w:ins>
      <w:ins w:id="24858" w:author="Στάθης Καπ" w:date="2023-02-28T08:29:00Z">
        <w:r>
          <w:rPr>
            <w:lang w:val="el-GR"/>
          </w:rPr>
          <w:t>Παρακάτω συγκρίνονται σε απόδοση και χρόνο εκτέλεσης 4 διαφορετικ</w:t>
        </w:r>
      </w:ins>
      <w:ins w:id="24859" w:author="Στάθης Καπ" w:date="2023-02-28T08:33:00Z">
        <w:r w:rsidR="007B4A5B">
          <w:rPr>
            <w:lang w:val="el-GR"/>
          </w:rPr>
          <w:t>ές εκδόσεις του αλγορίθμου:</w:t>
        </w:r>
      </w:ins>
    </w:p>
    <w:p w14:paraId="2D66CD62" w14:textId="4A3C74A1" w:rsidR="007B4A5B" w:rsidRDefault="007B4A5B" w:rsidP="007B4A5B">
      <w:pPr>
        <w:pStyle w:val="ListParagraph"/>
        <w:numPr>
          <w:ilvl w:val="0"/>
          <w:numId w:val="56"/>
        </w:numPr>
        <w:rPr>
          <w:ins w:id="24860" w:author="Στάθης Καπ" w:date="2023-02-28T08:38:00Z"/>
          <w:lang w:val="el-GR"/>
        </w:rPr>
      </w:pPr>
      <w:ins w:id="24861" w:author="Στάθης Καπ" w:date="2023-02-28T08:34:00Z">
        <w:r>
          <w:t>release</w:t>
        </w:r>
      </w:ins>
      <w:ins w:id="24862" w:author="Στάθης Καπ" w:date="2023-02-28T08:35:00Z">
        <w:r w:rsidRPr="007B4A5B">
          <w:rPr>
            <w:lang w:val="el-GR"/>
            <w:rPrChange w:id="24863" w:author="Στάθης Καπ" w:date="2023-02-28T08:36:00Z">
              <w:rPr/>
            </w:rPrChange>
          </w:rPr>
          <w:t xml:space="preserve">: </w:t>
        </w:r>
      </w:ins>
      <w:ins w:id="24864" w:author="Στάθης Καπ" w:date="2023-02-28T08:36:00Z">
        <w:r>
          <w:rPr>
            <w:lang w:val="el-GR"/>
          </w:rPr>
          <w:t>Η τελική έκδοση του αλγορίθμου, η οποία έχει προσαρμοσμένα χρονικά διαστήματα για να είναι διαμο</w:t>
        </w:r>
      </w:ins>
      <w:ins w:id="24865"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4866" w:author="Στάθης Καπ" w:date="2023-02-28T08:38:00Z">
        <w:r>
          <w:rPr>
            <w:lang w:val="el-GR"/>
          </w:rPr>
          <w:t>άληψη</w:t>
        </w:r>
      </w:ins>
      <w:ins w:id="24867"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4868" w:author="Στάθης Καπ" w:date="2023-02-28T08:38:00Z"/>
          <w:lang w:val="el-GR"/>
        </w:rPr>
      </w:pPr>
      <w:ins w:id="24869" w:author="Στάθης Καπ" w:date="2023-02-28T08:38:00Z">
        <w:r>
          <w:t>no</w:t>
        </w:r>
        <w:r w:rsidRPr="007B4A5B">
          <w:rPr>
            <w:lang w:val="el-GR"/>
            <w:rPrChange w:id="24870" w:author="Στάθης Καπ" w:date="2023-02-28T08:38:00Z">
              <w:rPr/>
            </w:rPrChange>
          </w:rPr>
          <w:t>-</w:t>
        </w:r>
        <w:r>
          <w:t>history</w:t>
        </w:r>
        <w:r w:rsidRPr="007B4A5B">
          <w:rPr>
            <w:lang w:val="el-GR"/>
            <w:rPrChange w:id="24871" w:author="Στάθης Καπ" w:date="2023-02-28T08:38:00Z">
              <w:rPr/>
            </w:rPrChange>
          </w:rPr>
          <w:t xml:space="preserve">: </w:t>
        </w:r>
        <w:r>
          <w:rPr>
            <w:lang w:val="el-GR"/>
          </w:rPr>
          <w:t xml:space="preserve">Η διαφορά με την έκδοση </w:t>
        </w:r>
        <w:r>
          <w:t>release</w:t>
        </w:r>
        <w:r w:rsidRPr="007B4A5B">
          <w:rPr>
            <w:lang w:val="el-GR"/>
            <w:rPrChange w:id="24872" w:author="Στάθης Καπ" w:date="2023-02-28T08:38:00Z">
              <w:rPr/>
            </w:rPrChange>
          </w:rPr>
          <w:t xml:space="preserve">, </w:t>
        </w:r>
        <w:r>
          <w:rPr>
            <w:lang w:val="el-GR"/>
          </w:rPr>
          <w:t xml:space="preserve">είναι ότι δεν κρατάει ιστορικό για </w:t>
        </w:r>
      </w:ins>
      <w:ins w:id="24873" w:author="Στάθης Καπ" w:date="2023-02-28T16:57:00Z">
        <w:r w:rsidR="005E3681">
          <w:rPr>
            <w:lang w:val="el-GR"/>
          </w:rPr>
          <w:t>της</w:t>
        </w:r>
      </w:ins>
      <w:ins w:id="24874"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4875" w:author="Στάθης Καπ" w:date="2023-02-28T08:42:00Z"/>
          <w:lang w:val="el-GR"/>
          <w:rPrChange w:id="24876" w:author="Στάθης Καπ" w:date="2023-02-28T08:42:00Z">
            <w:rPr>
              <w:ins w:id="24877" w:author="Στάθης Καπ" w:date="2023-02-28T08:42:00Z"/>
            </w:rPr>
          </w:rPrChange>
        </w:rPr>
      </w:pPr>
      <w:ins w:id="24878" w:author="Στάθης Καπ" w:date="2023-02-28T08:39:00Z">
        <w:r>
          <w:t>equal</w:t>
        </w:r>
        <w:r w:rsidRPr="00AB565B">
          <w:rPr>
            <w:lang w:val="el-GR"/>
            <w:rPrChange w:id="24879" w:author="Στάθης Καπ" w:date="2023-02-28T08:39:00Z">
              <w:rPr/>
            </w:rPrChange>
          </w:rPr>
          <w:t>-</w:t>
        </w:r>
        <w:r>
          <w:t>intervals</w:t>
        </w:r>
        <w:r w:rsidRPr="00AB565B">
          <w:rPr>
            <w:lang w:val="el-GR"/>
            <w:rPrChange w:id="24880" w:author="Στάθης Καπ" w:date="2023-02-28T08:39:00Z">
              <w:rPr/>
            </w:rPrChange>
          </w:rPr>
          <w:t xml:space="preserve">: </w:t>
        </w:r>
        <w:r>
          <w:rPr>
            <w:lang w:val="el-GR"/>
          </w:rPr>
          <w:t xml:space="preserve">Η διαφορά με την έκδοση </w:t>
        </w:r>
        <w:r>
          <w:t>release</w:t>
        </w:r>
        <w:r w:rsidRPr="00AB565B">
          <w:rPr>
            <w:lang w:val="el-GR"/>
            <w:rPrChange w:id="24881" w:author="Στάθης Καπ" w:date="2023-02-28T08:39:00Z">
              <w:rPr/>
            </w:rPrChange>
          </w:rPr>
          <w:t xml:space="preserve"> </w:t>
        </w:r>
        <w:r>
          <w:rPr>
            <w:lang w:val="el-GR"/>
          </w:rPr>
          <w:t>είναι πως</w:t>
        </w:r>
      </w:ins>
      <w:ins w:id="24882" w:author="Στάθης Καπ" w:date="2023-02-28T08:40:00Z">
        <w:r>
          <w:rPr>
            <w:lang w:val="el-GR"/>
          </w:rPr>
          <w:t xml:space="preserve"> έχει</w:t>
        </w:r>
      </w:ins>
      <w:ins w:id="24883" w:author="Στάθης Καπ" w:date="2023-02-28T08:39:00Z">
        <w:r>
          <w:rPr>
            <w:lang w:val="el-GR"/>
          </w:rPr>
          <w:t xml:space="preserve"> </w:t>
        </w:r>
      </w:ins>
      <w:ins w:id="24884" w:author="Στάθης Καπ" w:date="2023-02-28T08:40:00Z">
        <w:r>
          <w:rPr>
            <w:lang w:val="el-GR"/>
          </w:rPr>
          <w:t>ίσα χρονικά διαστήματα</w:t>
        </w:r>
      </w:ins>
      <w:ins w:id="24885" w:author="Στάθης Καπ" w:date="2023-02-28T08:41:00Z">
        <w:r>
          <w:rPr>
            <w:lang w:val="el-GR"/>
          </w:rPr>
          <w:t xml:space="preserve">, όχι προσαρμοσμένα με βάση το πλήθος των κόμβων που </w:t>
        </w:r>
      </w:ins>
      <w:ins w:id="24886" w:author="Στάθης Καπ" w:date="2023-02-28T16:57:00Z">
        <w:r w:rsidR="005E3681">
          <w:rPr>
            <w:lang w:val="el-GR"/>
          </w:rPr>
          <w:t>της</w:t>
        </w:r>
      </w:ins>
      <w:ins w:id="24887" w:author="Στάθης Καπ" w:date="2023-02-28T08:41:00Z">
        <w:r>
          <w:rPr>
            <w:lang w:val="el-GR"/>
          </w:rPr>
          <w:t xml:space="preserve"> αντιστοιχούν. </w:t>
        </w:r>
      </w:ins>
      <w:ins w:id="24888" w:author="Στάθης Καπ" w:date="2023-02-28T08:40:00Z">
        <w:r>
          <w:rPr>
            <w:lang w:val="el-GR"/>
          </w:rPr>
          <w:t xml:space="preserve">Για παράδειγμα για </w:t>
        </w:r>
        <w:r>
          <w:t>s</w:t>
        </w:r>
        <w:r w:rsidRPr="00AB565B">
          <w:rPr>
            <w:lang w:val="el-GR"/>
            <w:rPrChange w:id="24889" w:author="Στάθης Καπ" w:date="2023-02-28T08:40:00Z">
              <w:rPr/>
            </w:rPrChange>
          </w:rPr>
          <w:t xml:space="preserve">=4, </w:t>
        </w:r>
        <w:r>
          <w:rPr>
            <w:lang w:val="el-GR"/>
          </w:rPr>
          <w:t xml:space="preserve">και </w:t>
        </w:r>
        <w:r>
          <w:t>timeBudget</w:t>
        </w:r>
        <w:r w:rsidRPr="00AB565B">
          <w:rPr>
            <w:lang w:val="el-GR"/>
            <w:rPrChange w:id="24890" w:author="Στάθης Καπ" w:date="2023-02-28T08:40:00Z">
              <w:rPr/>
            </w:rPrChange>
          </w:rPr>
          <w:t xml:space="preserve"> = [0</w:t>
        </w:r>
      </w:ins>
      <w:ins w:id="24891" w:author="Στάθης Καπ" w:date="2023-02-28T08:41:00Z">
        <w:r w:rsidRPr="00AB565B">
          <w:rPr>
            <w:lang w:val="el-GR"/>
            <w:rPrChange w:id="24892" w:author="Στάθης Καπ" w:date="2023-02-28T08:41:00Z">
              <w:rPr/>
            </w:rPrChange>
          </w:rPr>
          <w:t>-</w:t>
        </w:r>
      </w:ins>
      <w:ins w:id="24893" w:author="Στάθης Καπ" w:date="2023-02-28T08:40:00Z">
        <w:r w:rsidRPr="00AB565B">
          <w:rPr>
            <w:lang w:val="el-GR"/>
            <w:rPrChange w:id="24894" w:author="Στάθης Καπ" w:date="2023-02-28T08:40:00Z">
              <w:rPr/>
            </w:rPrChange>
          </w:rPr>
          <w:t xml:space="preserve">1000] </w:t>
        </w:r>
      </w:ins>
      <w:ins w:id="24895" w:author="Στάθης Καπ" w:date="2023-02-28T08:41:00Z">
        <w:r>
          <w:rPr>
            <w:lang w:val="el-GR"/>
          </w:rPr>
          <w:t xml:space="preserve">, θα προκύψουν τα διαστήματα </w:t>
        </w:r>
        <w:r w:rsidRPr="00AB565B">
          <w:rPr>
            <w:lang w:val="el-GR"/>
            <w:rPrChange w:id="24896" w:author="Στάθης Καπ" w:date="2023-02-28T08:41:00Z">
              <w:rPr/>
            </w:rPrChange>
          </w:rPr>
          <w:t>[0-250], [250-500], [5</w:t>
        </w:r>
        <w:r w:rsidRPr="00AB565B">
          <w:rPr>
            <w:lang w:val="el-GR"/>
            <w:rPrChange w:id="24897" w:author="Στάθης Καπ" w:date="2023-02-28T08:42:00Z">
              <w:rPr/>
            </w:rPrChange>
          </w:rPr>
          <w:t>00-</w:t>
        </w:r>
      </w:ins>
      <w:ins w:id="24898" w:author="Στάθης Καπ" w:date="2023-02-28T08:42:00Z">
        <w:r w:rsidRPr="00AB565B">
          <w:rPr>
            <w:lang w:val="el-GR"/>
            <w:rPrChange w:id="24899" w:author="Στάθης Καπ" w:date="2023-02-28T08:42:00Z">
              <w:rPr/>
            </w:rPrChange>
          </w:rPr>
          <w:t>750</w:t>
        </w:r>
      </w:ins>
      <w:ins w:id="24900" w:author="Στάθης Καπ" w:date="2023-02-28T08:41:00Z">
        <w:r w:rsidRPr="00AB565B">
          <w:rPr>
            <w:lang w:val="el-GR"/>
            <w:rPrChange w:id="24901" w:author="Στάθης Καπ" w:date="2023-02-28T08:41:00Z">
              <w:rPr/>
            </w:rPrChange>
          </w:rPr>
          <w:t>]</w:t>
        </w:r>
      </w:ins>
      <w:ins w:id="24902" w:author="Στάθης Καπ" w:date="2023-02-28T08:42:00Z">
        <w:r w:rsidRPr="00AB565B">
          <w:rPr>
            <w:lang w:val="el-GR"/>
            <w:rPrChange w:id="24903" w:author="Στάθης Καπ" w:date="2023-02-28T08:42:00Z">
              <w:rPr/>
            </w:rPrChange>
          </w:rPr>
          <w:t xml:space="preserve"> </w:t>
        </w:r>
        <w:r>
          <w:rPr>
            <w:lang w:val="el-GR"/>
          </w:rPr>
          <w:t xml:space="preserve">και </w:t>
        </w:r>
        <w:r w:rsidRPr="00AB565B">
          <w:rPr>
            <w:lang w:val="el-GR"/>
            <w:rPrChange w:id="24904" w:author="Στάθης Καπ" w:date="2023-02-28T08:42:00Z">
              <w:rPr/>
            </w:rPrChange>
          </w:rPr>
          <w:t>[750-1000].</w:t>
        </w:r>
      </w:ins>
    </w:p>
    <w:p w14:paraId="77044FDE" w14:textId="30538C9A" w:rsidR="00AB565B" w:rsidRDefault="00AB565B" w:rsidP="007B4A5B">
      <w:pPr>
        <w:pStyle w:val="ListParagraph"/>
        <w:numPr>
          <w:ilvl w:val="0"/>
          <w:numId w:val="56"/>
        </w:numPr>
        <w:rPr>
          <w:ins w:id="24905" w:author="Στάθης Καπ" w:date="2023-02-28T08:43:00Z"/>
          <w:lang w:val="el-GR"/>
        </w:rPr>
      </w:pPr>
      <w:ins w:id="24906" w:author="Στάθης Καπ" w:date="2023-02-28T08:42:00Z">
        <w:r>
          <w:t>simple</w:t>
        </w:r>
        <w:r>
          <w:rPr>
            <w:lang w:val="el-GR"/>
          </w:rPr>
          <w:t xml:space="preserve">: Η έκδοση αυτή είναι συνδυασμός των </w:t>
        </w:r>
        <w:r>
          <w:t>no</w:t>
        </w:r>
        <w:r w:rsidRPr="00AB565B">
          <w:rPr>
            <w:lang w:val="el-GR"/>
            <w:rPrChange w:id="24907" w:author="Στάθης Καπ" w:date="2023-02-28T08:43:00Z">
              <w:rPr/>
            </w:rPrChange>
          </w:rPr>
          <w:t>-</w:t>
        </w:r>
        <w:r>
          <w:t>history</w:t>
        </w:r>
        <w:r w:rsidRPr="00AB565B">
          <w:rPr>
            <w:lang w:val="el-GR"/>
            <w:rPrChange w:id="24908" w:author="Στάθης Καπ" w:date="2023-02-28T08:43:00Z">
              <w:rPr/>
            </w:rPrChange>
          </w:rPr>
          <w:t xml:space="preserve"> </w:t>
        </w:r>
        <w:r>
          <w:rPr>
            <w:lang w:val="el-GR"/>
          </w:rPr>
          <w:t xml:space="preserve">και </w:t>
        </w:r>
        <w:r>
          <w:t>equal</w:t>
        </w:r>
        <w:r w:rsidRPr="00AB565B">
          <w:rPr>
            <w:lang w:val="el-GR"/>
            <w:rPrChange w:id="24909" w:author="Στάθης Καπ" w:date="2023-02-28T08:43:00Z">
              <w:rPr/>
            </w:rPrChange>
          </w:rPr>
          <w:t>-</w:t>
        </w:r>
        <w:r>
          <w:t>intervals</w:t>
        </w:r>
        <w:r w:rsidRPr="00AB565B">
          <w:rPr>
            <w:lang w:val="el-GR"/>
            <w:rPrChange w:id="24910" w:author="Στάθης Καπ" w:date="2023-02-28T08:43:00Z">
              <w:rPr/>
            </w:rPrChange>
          </w:rPr>
          <w:t xml:space="preserve"> </w:t>
        </w:r>
      </w:ins>
      <w:ins w:id="24911" w:author="Στάθης Καπ" w:date="2023-02-28T08:43:00Z">
        <w:r>
          <w:rPr>
            <w:lang w:val="el-GR"/>
          </w:rPr>
          <w:t xml:space="preserve">καθώς </w:t>
        </w:r>
      </w:ins>
      <w:ins w:id="24912" w:author="Στάθης Καπ" w:date="2023-02-28T16:45:00Z">
        <w:r w:rsidR="009E59A2">
          <w:rPr>
            <w:lang w:val="el-GR"/>
          </w:rPr>
          <w:t>χρησιμοποιεί</w:t>
        </w:r>
      </w:ins>
      <w:ins w:id="24913" w:author="Στάθης Καπ" w:date="2023-02-28T08:43:00Z">
        <w:r>
          <w:rPr>
            <w:lang w:val="el-GR"/>
          </w:rPr>
          <w:t xml:space="preserve"> ίσα</w:t>
        </w:r>
      </w:ins>
      <w:ins w:id="24914" w:author="Στάθης Καπ" w:date="2023-02-28T16:45:00Z">
        <w:r w:rsidR="009E59A2">
          <w:rPr>
            <w:lang w:val="el-GR"/>
          </w:rPr>
          <w:t xml:space="preserve"> χρονικά</w:t>
        </w:r>
      </w:ins>
      <w:ins w:id="24915" w:author="Στάθης Καπ" w:date="2023-02-28T08:43:00Z">
        <w:r>
          <w:rPr>
            <w:lang w:val="el-GR"/>
          </w:rPr>
          <w:t xml:space="preserve"> διαστήματα και δεν χρησιμοποιεί το ιστορικό των κόμβων</w:t>
        </w:r>
      </w:ins>
    </w:p>
    <w:p w14:paraId="7D430533" w14:textId="40D56484" w:rsidR="00782116" w:rsidRDefault="00C26870" w:rsidP="00CA59D6">
      <w:pPr>
        <w:ind w:firstLine="360"/>
        <w:rPr>
          <w:ins w:id="24916" w:author="Στάθης Καπ" w:date="2023-03-04T16:56:00Z"/>
          <w:lang w:val="el-GR"/>
        </w:rPr>
        <w:pPrChange w:id="24917" w:author="Στάθης Καπ" w:date="2023-03-13T04:25:00Z">
          <w:pPr/>
        </w:pPrChange>
      </w:pPr>
      <w:ins w:id="24918" w:author="Στάθης Καπ" w:date="2023-03-04T16:59:00Z">
        <w:r w:rsidRPr="00E66BB8">
          <w:rPr>
            <w:highlight w:val="yellow"/>
            <w:lang w:val="el-GR"/>
            <w:rPrChange w:id="24919" w:author="Στάθης Καπ" w:date="2023-03-13T04:46:00Z">
              <w:rPr>
                <w:lang w:val="el-GR"/>
              </w:rPr>
            </w:rPrChange>
          </w:rPr>
          <w:t xml:space="preserve">Στην </w:t>
        </w:r>
      </w:ins>
      <w:ins w:id="24920" w:author="Στάθης Καπ" w:date="2023-03-04T17:00:00Z">
        <w:r w:rsidRPr="00E66BB8">
          <w:rPr>
            <w:highlight w:val="yellow"/>
            <w:lang w:val="el-GR"/>
            <w:rPrChange w:id="24921" w:author="Στάθης Καπ" w:date="2023-03-13T04:46:00Z">
              <w:rPr>
                <w:lang w:val="el-GR"/>
              </w:rPr>
            </w:rPrChange>
          </w:rPr>
          <w:fldChar w:fldCharType="begin"/>
        </w:r>
        <w:r w:rsidRPr="00E66BB8">
          <w:rPr>
            <w:highlight w:val="yellow"/>
            <w:lang w:val="el-GR"/>
            <w:rPrChange w:id="24922" w:author="Στάθης Καπ" w:date="2023-03-13T04:46:00Z">
              <w:rPr>
                <w:lang w:val="el-GR"/>
              </w:rPr>
            </w:rPrChange>
          </w:rPr>
          <w:instrText xml:space="preserve"> REF _Ref128841658 \h </w:instrText>
        </w:r>
      </w:ins>
      <w:r w:rsidRPr="00E66BB8">
        <w:rPr>
          <w:highlight w:val="yellow"/>
          <w:lang w:val="el-GR"/>
          <w:rPrChange w:id="24923" w:author="Στάθης Καπ" w:date="2023-03-13T04:46:00Z">
            <w:rPr>
              <w:lang w:val="el-GR"/>
            </w:rPr>
          </w:rPrChange>
        </w:rPr>
      </w:r>
      <w:r w:rsidR="00E66BB8">
        <w:rPr>
          <w:highlight w:val="yellow"/>
          <w:lang w:val="el-GR"/>
        </w:rPr>
        <w:instrText xml:space="preserve"> \* MERGEFORMAT </w:instrText>
      </w:r>
      <w:r w:rsidRPr="00E66BB8">
        <w:rPr>
          <w:highlight w:val="yellow"/>
          <w:lang w:val="el-GR"/>
          <w:rPrChange w:id="24924" w:author="Στάθης Καπ" w:date="2023-03-13T04:46:00Z">
            <w:rPr>
              <w:lang w:val="el-GR"/>
            </w:rPr>
          </w:rPrChange>
        </w:rPr>
        <w:fldChar w:fldCharType="separate"/>
      </w:r>
      <w:ins w:id="24925" w:author="Στάθης Καπ" w:date="2023-03-11T10:39:00Z">
        <w:r w:rsidR="00657928" w:rsidRPr="00E66BB8">
          <w:rPr>
            <w:highlight w:val="yellow"/>
            <w:lang w:val="el-GR"/>
            <w:rPrChange w:id="24926" w:author="Στάθης Καπ" w:date="2023-03-13T04:46:00Z">
              <w:rPr/>
            </w:rPrChange>
          </w:rPr>
          <w:t xml:space="preserve">Εικόνα </w:t>
        </w:r>
        <w:r w:rsidR="00657928" w:rsidRPr="00E66BB8">
          <w:rPr>
            <w:noProof/>
            <w:highlight w:val="yellow"/>
            <w:lang w:val="el-GR"/>
            <w:rPrChange w:id="24927" w:author="Στάθης Καπ" w:date="2023-03-13T04:46:00Z">
              <w:rPr>
                <w:noProof/>
                <w:lang w:val="el-GR"/>
              </w:rPr>
            </w:rPrChange>
          </w:rPr>
          <w:t>5</w:t>
        </w:r>
        <w:r w:rsidR="00657928" w:rsidRPr="00E66BB8">
          <w:rPr>
            <w:highlight w:val="yellow"/>
            <w:lang w:val="el-GR"/>
            <w:rPrChange w:id="24928" w:author="Στάθης Καπ" w:date="2023-03-13T04:46:00Z">
              <w:rPr>
                <w:lang w:val="el-GR"/>
              </w:rPr>
            </w:rPrChange>
          </w:rPr>
          <w:noBreakHyphen/>
        </w:r>
        <w:r w:rsidR="00657928" w:rsidRPr="00E66BB8">
          <w:rPr>
            <w:noProof/>
            <w:highlight w:val="yellow"/>
            <w:lang w:val="el-GR"/>
            <w:rPrChange w:id="24929" w:author="Στάθης Καπ" w:date="2023-03-13T04:46:00Z">
              <w:rPr>
                <w:noProof/>
                <w:lang w:val="el-GR"/>
              </w:rPr>
            </w:rPrChange>
          </w:rPr>
          <w:t>1</w:t>
        </w:r>
      </w:ins>
      <w:ins w:id="24930" w:author="Στάθης Καπ" w:date="2023-03-04T17:00:00Z">
        <w:r w:rsidRPr="00E66BB8">
          <w:rPr>
            <w:highlight w:val="yellow"/>
            <w:lang w:val="el-GR"/>
            <w:rPrChange w:id="24931" w:author="Στάθης Καπ" w:date="2023-03-13T04:46:00Z">
              <w:rPr>
                <w:lang w:val="el-GR"/>
              </w:rPr>
            </w:rPrChange>
          </w:rPr>
          <w:fldChar w:fldCharType="end"/>
        </w:r>
        <w:r w:rsidRPr="00E66BB8">
          <w:rPr>
            <w:highlight w:val="yellow"/>
            <w:lang w:val="el-GR"/>
            <w:rPrChange w:id="24932" w:author="Στάθης Καπ" w:date="2023-03-13T04:46:00Z">
              <w:rPr>
                <w:lang w:val="el-GR"/>
              </w:rPr>
            </w:rPrChange>
          </w:rPr>
          <w:t xml:space="preserve"> </w:t>
        </w:r>
      </w:ins>
      <w:ins w:id="24933" w:author="Στάθης Καπ" w:date="2023-03-04T17:01:00Z">
        <w:r w:rsidRPr="00E66BB8">
          <w:rPr>
            <w:highlight w:val="yellow"/>
            <w:lang w:val="el-GR"/>
            <w:rPrChange w:id="24934" w:author="Στάθης Καπ" w:date="2023-03-13T04:46:00Z">
              <w:rPr>
                <w:lang w:val="el-GR"/>
              </w:rPr>
            </w:rPrChange>
          </w:rPr>
          <w:t>συγκρίνονται οι 4 αλγόριθμοι με βάση τους μέσους όρους βαθμολογιών και χρόνων εκτέλεσης</w:t>
        </w:r>
      </w:ins>
      <w:ins w:id="24935" w:author="Στάθης Καπ" w:date="2023-03-04T17:06:00Z">
        <w:r w:rsidR="006F7881" w:rsidRPr="00E66BB8">
          <w:rPr>
            <w:highlight w:val="yellow"/>
            <w:lang w:val="el-GR"/>
            <w:rPrChange w:id="24936" w:author="Στάθης Καπ" w:date="2023-03-13T04:46:00Z">
              <w:rPr>
                <w:lang w:val="el-GR"/>
              </w:rPr>
            </w:rPrChange>
          </w:rPr>
          <w:t xml:space="preserve"> για τα στιγμιότυπα εισόδου</w:t>
        </w:r>
      </w:ins>
      <w:ins w:id="24937" w:author="Στάθης Καπ" w:date="2023-03-13T04:40:00Z">
        <w:r w:rsidR="006C3DDB" w:rsidRPr="00E66BB8">
          <w:rPr>
            <w:highlight w:val="yellow"/>
            <w:lang w:val="el-GR"/>
            <w:rPrChange w:id="24938" w:author="Στάθης Καπ" w:date="2023-03-13T04:46:00Z">
              <w:rPr/>
            </w:rPrChange>
          </w:rPr>
          <w:t xml:space="preserve"> </w:t>
        </w:r>
        <w:r w:rsidR="006C3DDB" w:rsidRPr="00E66BB8">
          <w:rPr>
            <w:highlight w:val="yellow"/>
            <w:lang w:val="el-GR"/>
            <w:rPrChange w:id="24939" w:author="Στάθης Καπ" w:date="2023-03-13T04:46:00Z">
              <w:rPr>
                <w:lang w:val="el-GR"/>
              </w:rPr>
            </w:rPrChange>
          </w:rPr>
          <w:t>που είναι βασισμένα</w:t>
        </w:r>
        <w:r w:rsidR="006C3DDB" w:rsidRPr="00E66BB8">
          <w:rPr>
            <w:highlight w:val="yellow"/>
            <w:lang w:val="el-GR"/>
            <w:rPrChange w:id="24940" w:author="Στάθης Καπ" w:date="2023-03-13T04:46:00Z">
              <w:rPr/>
            </w:rPrChange>
          </w:rPr>
          <w:t xml:space="preserve"> </w:t>
        </w:r>
        <w:r w:rsidR="006C3DDB" w:rsidRPr="00E66BB8">
          <w:rPr>
            <w:highlight w:val="yellow"/>
            <w:lang w:val="el-GR"/>
            <w:rPrChange w:id="24941" w:author="Στάθης Καπ" w:date="2023-03-13T04:46:00Z">
              <w:rPr>
                <w:lang w:val="el-GR"/>
              </w:rPr>
            </w:rPrChange>
          </w:rPr>
          <w:t>στα σ</w:t>
        </w:r>
      </w:ins>
      <w:ins w:id="24942" w:author="Στάθης Καπ" w:date="2023-03-13T04:41:00Z">
        <w:r w:rsidR="006C3DDB" w:rsidRPr="00E66BB8">
          <w:rPr>
            <w:highlight w:val="yellow"/>
            <w:lang w:val="el-GR"/>
            <w:rPrChange w:id="24943" w:author="Στάθης Καπ" w:date="2023-03-13T04:46:00Z">
              <w:rPr>
                <w:lang w:val="el-GR"/>
              </w:rPr>
            </w:rPrChange>
          </w:rPr>
          <w:t>ύνολα</w:t>
        </w:r>
      </w:ins>
      <w:ins w:id="24944" w:author="Στάθης Καπ" w:date="2023-03-13T04:40:00Z">
        <w:r w:rsidR="006C3DDB" w:rsidRPr="00E66BB8">
          <w:rPr>
            <w:highlight w:val="yellow"/>
            <w:lang w:val="el-GR"/>
            <w:rPrChange w:id="24945" w:author="Στάθης Καπ" w:date="2023-03-13T04:46:00Z">
              <w:rPr>
                <w:lang w:val="el-GR"/>
              </w:rPr>
            </w:rPrChange>
          </w:rPr>
          <w:t xml:space="preserve"> δεδομένων</w:t>
        </w:r>
      </w:ins>
      <w:ins w:id="24946" w:author="Στάθης Καπ" w:date="2023-03-04T17:06:00Z">
        <w:r w:rsidR="006F7881" w:rsidRPr="00E66BB8">
          <w:rPr>
            <w:highlight w:val="yellow"/>
            <w:lang w:val="el-GR"/>
            <w:rPrChange w:id="24947" w:author="Στάθης Καπ" w:date="2023-03-13T04:46:00Z">
              <w:rPr>
                <w:lang w:val="el-GR"/>
              </w:rPr>
            </w:rPrChange>
          </w:rPr>
          <w:t xml:space="preserve"> τω</w:t>
        </w:r>
      </w:ins>
      <w:ins w:id="24948" w:author="Στάθης Καπ" w:date="2023-03-13T04:39:00Z">
        <w:r w:rsidR="006C3DDB" w:rsidRPr="00E66BB8">
          <w:rPr>
            <w:highlight w:val="yellow"/>
            <w:lang w:val="el-GR"/>
            <w:rPrChange w:id="24949" w:author="Στάθης Καπ" w:date="2023-03-13T04:46:00Z">
              <w:rPr>
                <w:lang w:val="el-GR"/>
              </w:rPr>
            </w:rPrChange>
          </w:rPr>
          <w:t xml:space="preserve">ν </w:t>
        </w:r>
        <w:r w:rsidR="006C3DDB" w:rsidRPr="00E66BB8">
          <w:rPr>
            <w:highlight w:val="yellow"/>
            <w:rPrChange w:id="24950" w:author="Στάθης Καπ" w:date="2023-03-13T04:46:00Z">
              <w:rPr/>
            </w:rPrChange>
          </w:rPr>
          <w:t>Cordeau</w:t>
        </w:r>
        <w:r w:rsidR="006C3DDB" w:rsidRPr="00E66BB8">
          <w:rPr>
            <w:highlight w:val="yellow"/>
            <w:lang w:val="el-GR"/>
            <w:rPrChange w:id="24951" w:author="Στάθης Καπ" w:date="2023-03-13T04:46:00Z">
              <w:rPr/>
            </w:rPrChange>
          </w:rPr>
          <w:t xml:space="preserve"> </w:t>
        </w:r>
        <w:r w:rsidR="006C3DDB" w:rsidRPr="00E66BB8">
          <w:rPr>
            <w:highlight w:val="yellow"/>
            <w:rPrChange w:id="24952" w:author="Στάθης Καπ" w:date="2023-03-13T04:46:00Z">
              <w:rPr/>
            </w:rPrChange>
          </w:rPr>
          <w:t>et</w:t>
        </w:r>
        <w:r w:rsidR="006C3DDB" w:rsidRPr="00E66BB8">
          <w:rPr>
            <w:highlight w:val="yellow"/>
            <w:lang w:val="el-GR"/>
            <w:rPrChange w:id="24953" w:author="Στάθης Καπ" w:date="2023-03-13T04:46:00Z">
              <w:rPr/>
            </w:rPrChange>
          </w:rPr>
          <w:t xml:space="preserve"> </w:t>
        </w:r>
        <w:r w:rsidR="006C3DDB" w:rsidRPr="00E66BB8">
          <w:rPr>
            <w:highlight w:val="yellow"/>
            <w:rPrChange w:id="24954" w:author="Στάθης Καπ" w:date="2023-03-13T04:46:00Z">
              <w:rPr/>
            </w:rPrChange>
          </w:rPr>
          <w:t>al</w:t>
        </w:r>
        <w:r w:rsidR="006C3DDB" w:rsidRPr="00E66BB8">
          <w:rPr>
            <w:highlight w:val="yellow"/>
            <w:lang w:val="el-GR"/>
            <w:rPrChange w:id="24955" w:author="Στάθης Καπ" w:date="2023-03-13T04:46:00Z">
              <w:rPr/>
            </w:rPrChange>
          </w:rPr>
          <w:t>.</w:t>
        </w:r>
      </w:ins>
      <w:ins w:id="24956" w:author="Στάθης Καπ" w:date="2023-03-13T04:40:00Z">
        <w:r w:rsidR="006C3DDB" w:rsidRPr="00E66BB8">
          <w:rPr>
            <w:highlight w:val="yellow"/>
            <w:lang w:val="el-GR"/>
            <w:rPrChange w:id="24957" w:author="Στάθης Καπ" w:date="2023-03-13T04:46:00Z">
              <w:rPr/>
            </w:rPrChange>
          </w:rPr>
          <w:t xml:space="preserve"> </w:t>
        </w:r>
      </w:ins>
      <w:ins w:id="24958" w:author="Στάθης Καπ" w:date="2023-03-13T04:39:00Z">
        <w:r w:rsidR="006C3DDB" w:rsidRPr="00E66BB8">
          <w:rPr>
            <w:highlight w:val="yellow"/>
            <w:lang w:val="el-GR"/>
            <w:rPrChange w:id="24959" w:author="Στάθης Καπ" w:date="2023-03-13T04:46:00Z">
              <w:rPr/>
            </w:rPrChange>
          </w:rPr>
          <w:t>(</w:t>
        </w:r>
      </w:ins>
      <w:ins w:id="24960" w:author="Στάθης Καπ" w:date="2023-03-13T04:40:00Z">
        <w:r w:rsidR="006C3DDB" w:rsidRPr="00E66BB8">
          <w:rPr>
            <w:highlight w:val="yellow"/>
            <w:lang w:val="el-GR"/>
            <w:rPrChange w:id="24961" w:author="Στάθης Καπ" w:date="2023-03-13T04:46:00Z">
              <w:rPr/>
            </w:rPrChange>
          </w:rPr>
          <w:t>1997</w:t>
        </w:r>
      </w:ins>
      <w:ins w:id="24962" w:author="Στάθης Καπ" w:date="2023-03-13T04:39:00Z">
        <w:r w:rsidR="006C3DDB" w:rsidRPr="00E66BB8">
          <w:rPr>
            <w:highlight w:val="yellow"/>
            <w:lang w:val="el-GR"/>
            <w:rPrChange w:id="24963" w:author="Στάθης Καπ" w:date="2023-03-13T04:46:00Z">
              <w:rPr/>
            </w:rPrChange>
          </w:rPr>
          <w:t>)</w:t>
        </w:r>
      </w:ins>
      <w:customXmlInsRangeStart w:id="24964" w:author="Στάθης Καπ" w:date="2023-03-13T04:43:00Z"/>
      <w:sdt>
        <w:sdtPr>
          <w:rPr>
            <w:highlight w:val="yellow"/>
            <w:lang w:val="el-GR"/>
            <w:rPrChange w:id="24965" w:author="Στάθης Καπ" w:date="2023-03-13T04:46:00Z">
              <w:rPr>
                <w:lang w:val="el-GR"/>
              </w:rPr>
            </w:rPrChange>
          </w:rPr>
          <w:id w:val="-1744019698"/>
          <w:citation/>
        </w:sdtPr>
        <w:sdtContent>
          <w:customXmlInsRangeEnd w:id="24964"/>
          <w:ins w:id="24966" w:author="Στάθης Καπ" w:date="2023-03-13T04:43:00Z">
            <w:r w:rsidR="006C3DDB" w:rsidRPr="00E66BB8">
              <w:rPr>
                <w:highlight w:val="yellow"/>
                <w:lang w:val="el-GR"/>
                <w:rPrChange w:id="24967" w:author="Στάθης Καπ" w:date="2023-03-13T04:46:00Z">
                  <w:rPr>
                    <w:lang w:val="el-GR"/>
                  </w:rPr>
                </w:rPrChange>
              </w:rPr>
              <w:fldChar w:fldCharType="begin"/>
            </w:r>
            <w:r w:rsidR="006C3DDB" w:rsidRPr="00E66BB8">
              <w:rPr>
                <w:highlight w:val="yellow"/>
                <w:lang w:val="el-GR"/>
                <w:rPrChange w:id="24968" w:author="Στάθης Καπ" w:date="2023-03-13T04:46:00Z">
                  <w:rPr/>
                </w:rPrChange>
              </w:rPr>
              <w:instrText xml:space="preserve"> </w:instrText>
            </w:r>
            <w:r w:rsidR="006C3DDB" w:rsidRPr="00E66BB8">
              <w:rPr>
                <w:highlight w:val="yellow"/>
                <w:rPrChange w:id="24969" w:author="Στάθης Καπ" w:date="2023-03-13T04:46:00Z">
                  <w:rPr/>
                </w:rPrChange>
              </w:rPr>
              <w:instrText>CITATION</w:instrText>
            </w:r>
            <w:r w:rsidR="006C3DDB" w:rsidRPr="00E66BB8">
              <w:rPr>
                <w:highlight w:val="yellow"/>
                <w:lang w:val="el-GR"/>
                <w:rPrChange w:id="24970" w:author="Στάθης Καπ" w:date="2023-03-13T04:46:00Z">
                  <w:rPr/>
                </w:rPrChange>
              </w:rPr>
              <w:instrText xml:space="preserve"> </w:instrText>
            </w:r>
            <w:r w:rsidR="006C3DDB" w:rsidRPr="00E66BB8">
              <w:rPr>
                <w:highlight w:val="yellow"/>
                <w:rPrChange w:id="24971" w:author="Στάθης Καπ" w:date="2023-03-13T04:46:00Z">
                  <w:rPr/>
                </w:rPrChange>
              </w:rPr>
              <w:instrText>Cor</w:instrText>
            </w:r>
            <w:r w:rsidR="006C3DDB" w:rsidRPr="00E66BB8">
              <w:rPr>
                <w:highlight w:val="yellow"/>
                <w:lang w:val="el-GR"/>
                <w:rPrChange w:id="24972" w:author="Στάθης Καπ" w:date="2023-03-13T04:46:00Z">
                  <w:rPr/>
                </w:rPrChange>
              </w:rPr>
              <w:instrText>97 \</w:instrText>
            </w:r>
            <w:r w:rsidR="006C3DDB" w:rsidRPr="00E66BB8">
              <w:rPr>
                <w:highlight w:val="yellow"/>
                <w:rPrChange w:id="24973" w:author="Στάθης Καπ" w:date="2023-03-13T04:46:00Z">
                  <w:rPr/>
                </w:rPrChange>
              </w:rPr>
              <w:instrText>l</w:instrText>
            </w:r>
            <w:r w:rsidR="006C3DDB" w:rsidRPr="00E66BB8">
              <w:rPr>
                <w:highlight w:val="yellow"/>
                <w:lang w:val="el-GR"/>
                <w:rPrChange w:id="24974" w:author="Στάθης Καπ" w:date="2023-03-13T04:46:00Z">
                  <w:rPr/>
                </w:rPrChange>
              </w:rPr>
              <w:instrText xml:space="preserve"> 1033 </w:instrText>
            </w:r>
          </w:ins>
          <w:r w:rsidR="006C3DDB" w:rsidRPr="00E66BB8">
            <w:rPr>
              <w:highlight w:val="yellow"/>
              <w:lang w:val="el-GR"/>
              <w:rPrChange w:id="24975" w:author="Στάθης Καπ" w:date="2023-03-13T04:46:00Z">
                <w:rPr>
                  <w:lang w:val="el-GR"/>
                </w:rPr>
              </w:rPrChange>
            </w:rPr>
            <w:fldChar w:fldCharType="separate"/>
          </w:r>
          <w:ins w:id="24976" w:author="Στάθης Καπ" w:date="2023-03-13T04:43:00Z">
            <w:r w:rsidR="006C3DDB" w:rsidRPr="00E66BB8">
              <w:rPr>
                <w:noProof/>
                <w:highlight w:val="yellow"/>
                <w:lang w:val="el-GR"/>
                <w:rPrChange w:id="24977" w:author="Στάθης Καπ" w:date="2023-03-13T04:46:00Z">
                  <w:rPr>
                    <w:noProof/>
                  </w:rPr>
                </w:rPrChange>
              </w:rPr>
              <w:t xml:space="preserve"> </w:t>
            </w:r>
            <w:r w:rsidR="006C3DDB" w:rsidRPr="00E66BB8">
              <w:rPr>
                <w:noProof/>
                <w:highlight w:val="yellow"/>
                <w:lang w:val="el-GR"/>
                <w:rPrChange w:id="24978" w:author="Στάθης Καπ" w:date="2023-03-13T04:46:00Z">
                  <w:rPr>
                    <w:rFonts w:eastAsia="Times New Roman"/>
                  </w:rPr>
                </w:rPrChange>
              </w:rPr>
              <w:t>[39]</w:t>
            </w:r>
            <w:r w:rsidR="006C3DDB" w:rsidRPr="00E66BB8">
              <w:rPr>
                <w:highlight w:val="yellow"/>
                <w:lang w:val="el-GR"/>
                <w:rPrChange w:id="24979" w:author="Στάθης Καπ" w:date="2023-03-13T04:46:00Z">
                  <w:rPr>
                    <w:lang w:val="el-GR"/>
                  </w:rPr>
                </w:rPrChange>
              </w:rPr>
              <w:fldChar w:fldCharType="end"/>
            </w:r>
          </w:ins>
          <w:customXmlInsRangeStart w:id="24980" w:author="Στάθης Καπ" w:date="2023-03-13T04:43:00Z"/>
        </w:sdtContent>
      </w:sdt>
      <w:customXmlInsRangeEnd w:id="24980"/>
      <w:ins w:id="24981" w:author="Στάθης Καπ" w:date="2023-03-13T04:44:00Z">
        <w:r w:rsidR="00EC6657" w:rsidRPr="00E66BB8">
          <w:rPr>
            <w:highlight w:val="yellow"/>
            <w:lang w:val="el-GR"/>
            <w:rPrChange w:id="24982" w:author="Στάθης Καπ" w:date="2023-03-13T04:46:00Z">
              <w:rPr>
                <w:lang w:val="el-GR"/>
              </w:rPr>
            </w:rPrChange>
          </w:rPr>
          <w:t xml:space="preserve"> (</w:t>
        </w:r>
      </w:ins>
      <w:ins w:id="24983" w:author="Στάθης Καπ" w:date="2023-03-13T04:45:00Z">
        <w:r w:rsidR="00EC6657" w:rsidRPr="00E66BB8">
          <w:rPr>
            <w:highlight w:val="yellow"/>
            <w:rPrChange w:id="24984" w:author="Στάθης Καπ" w:date="2023-03-13T04:46:00Z">
              <w:rPr/>
            </w:rPrChange>
          </w:rPr>
          <w:t>pr01-pr20</w:t>
        </w:r>
      </w:ins>
      <w:ins w:id="24985" w:author="Στάθης Καπ" w:date="2023-03-13T04:44:00Z">
        <w:r w:rsidR="00EC6657" w:rsidRPr="00E66BB8">
          <w:rPr>
            <w:highlight w:val="yellow"/>
            <w:lang w:val="el-GR"/>
            <w:rPrChange w:id="24986" w:author="Στάθης Καπ" w:date="2023-03-13T04:46:00Z">
              <w:rPr>
                <w:lang w:val="el-GR"/>
              </w:rPr>
            </w:rPrChange>
          </w:rPr>
          <w:t>)</w:t>
        </w:r>
      </w:ins>
      <w:ins w:id="24987" w:author="Στάθης Καπ" w:date="2023-03-04T17:10:00Z">
        <w:r w:rsidR="006F7881" w:rsidRPr="00E66BB8">
          <w:rPr>
            <w:highlight w:val="yellow"/>
            <w:lang w:val="el-GR"/>
            <w:rPrChange w:id="24988" w:author="Στάθης Καπ" w:date="2023-03-13T04:46:00Z">
              <w:rPr>
                <w:lang w:val="el-GR"/>
              </w:rPr>
            </w:rPrChange>
          </w:rPr>
          <w:t xml:space="preserve">. </w:t>
        </w:r>
      </w:ins>
      <w:ins w:id="24989" w:author="Στάθης Καπ" w:date="2023-03-04T17:02:00Z">
        <w:r w:rsidRPr="00E66BB8">
          <w:rPr>
            <w:highlight w:val="yellow"/>
            <w:lang w:val="el-GR"/>
            <w:rPrChange w:id="24990" w:author="Στάθης Καπ" w:date="2023-03-13T04:46:00Z">
              <w:rPr>
                <w:lang w:val="el-GR"/>
              </w:rPr>
            </w:rPrChange>
          </w:rPr>
          <w:t>Σε αυτά τα γραφήμα</w:t>
        </w:r>
      </w:ins>
      <w:ins w:id="24991" w:author="Στάθης Καπ" w:date="2023-03-04T17:03:00Z">
        <w:r w:rsidR="008C0E7B" w:rsidRPr="00E66BB8">
          <w:rPr>
            <w:highlight w:val="yellow"/>
            <w:lang w:val="el-GR"/>
            <w:rPrChange w:id="24992" w:author="Στάθης Καπ" w:date="2023-03-13T04:46:00Z">
              <w:rPr>
                <w:lang w:val="el-GR"/>
              </w:rPr>
            </w:rPrChange>
          </w:rPr>
          <w:t>τα</w:t>
        </w:r>
      </w:ins>
      <w:ins w:id="24993" w:author="Στάθης Καπ" w:date="2023-03-04T17:02:00Z">
        <w:r w:rsidRPr="00E66BB8">
          <w:rPr>
            <w:highlight w:val="yellow"/>
            <w:lang w:val="el-GR"/>
            <w:rPrChange w:id="24994" w:author="Στάθης Καπ" w:date="2023-03-13T04:46:00Z">
              <w:rPr>
                <w:lang w:val="el-GR"/>
              </w:rPr>
            </w:rPrChange>
          </w:rPr>
          <w:t xml:space="preserve">, η έκδοση </w:t>
        </w:r>
        <w:r w:rsidRPr="00E66BB8">
          <w:rPr>
            <w:highlight w:val="yellow"/>
            <w:rPrChange w:id="24995" w:author="Στάθης Καπ" w:date="2023-03-13T04:46:00Z">
              <w:rPr/>
            </w:rPrChange>
          </w:rPr>
          <w:t>release</w:t>
        </w:r>
        <w:r w:rsidRPr="00E66BB8">
          <w:rPr>
            <w:highlight w:val="yellow"/>
            <w:lang w:val="el-GR"/>
            <w:rPrChange w:id="24996" w:author="Στάθης Καπ" w:date="2023-03-13T04:46:00Z">
              <w:rPr>
                <w:lang w:val="el-GR"/>
              </w:rPr>
            </w:rPrChange>
          </w:rPr>
          <w:t xml:space="preserve"> φαίνεται </w:t>
        </w:r>
      </w:ins>
      <w:ins w:id="24997" w:author="Στάθης Καπ" w:date="2023-03-04T17:10:00Z">
        <w:r w:rsidR="006F7881" w:rsidRPr="00E66BB8">
          <w:rPr>
            <w:highlight w:val="yellow"/>
            <w:lang w:val="el-GR"/>
            <w:rPrChange w:id="24998" w:author="Στάθης Καπ" w:date="2023-03-13T04:46:00Z">
              <w:rPr>
                <w:lang w:val="el-GR"/>
              </w:rPr>
            </w:rPrChange>
          </w:rPr>
          <w:t xml:space="preserve">να είναι </w:t>
        </w:r>
      </w:ins>
      <w:ins w:id="24999" w:author="Στάθης Καπ" w:date="2023-03-04T17:02:00Z">
        <w:r w:rsidRPr="00E66BB8">
          <w:rPr>
            <w:highlight w:val="yellow"/>
            <w:lang w:val="el-GR"/>
            <w:rPrChange w:id="25000" w:author="Στάθης Καπ" w:date="2023-03-13T04:46:00Z">
              <w:rPr>
                <w:lang w:val="el-GR"/>
              </w:rPr>
            </w:rPrChange>
          </w:rPr>
          <w:t>η δεύτερη καλύτερ</w:t>
        </w:r>
      </w:ins>
      <w:ins w:id="25001" w:author="Στάθης Καπ" w:date="2023-03-04T17:04:00Z">
        <w:r w:rsidR="008C0E7B" w:rsidRPr="00E66BB8">
          <w:rPr>
            <w:highlight w:val="yellow"/>
            <w:lang w:val="el-GR"/>
            <w:rPrChange w:id="25002" w:author="Στάθης Καπ" w:date="2023-03-13T04:46:00Z">
              <w:rPr>
                <w:lang w:val="el-GR"/>
              </w:rPr>
            </w:rPrChange>
          </w:rPr>
          <w:t>η</w:t>
        </w:r>
      </w:ins>
      <w:ins w:id="25003" w:author="Στάθης Καπ" w:date="2023-03-04T17:02:00Z">
        <w:r w:rsidRPr="00E66BB8">
          <w:rPr>
            <w:highlight w:val="yellow"/>
            <w:lang w:val="el-GR"/>
            <w:rPrChange w:id="25004" w:author="Στάθης Καπ" w:date="2023-03-13T04:46:00Z">
              <w:rPr>
                <w:lang w:val="el-GR"/>
              </w:rPr>
            </w:rPrChange>
          </w:rPr>
          <w:t xml:space="preserve"> σε ποιότητα</w:t>
        </w:r>
      </w:ins>
      <w:ins w:id="25005" w:author="Στάθης Καπ" w:date="2023-03-04T17:03:00Z">
        <w:r w:rsidR="008C0E7B" w:rsidRPr="00E66BB8">
          <w:rPr>
            <w:highlight w:val="yellow"/>
            <w:lang w:val="el-GR"/>
            <w:rPrChange w:id="25006" w:author="Στάθης Καπ" w:date="2023-03-13T04:46:00Z">
              <w:rPr>
                <w:lang w:val="el-GR"/>
              </w:rPr>
            </w:rPrChange>
          </w:rPr>
          <w:t xml:space="preserve"> λύσεων καθώς πρώτη είναι η έκδοση </w:t>
        </w:r>
        <w:r w:rsidR="008C0E7B" w:rsidRPr="00E66BB8">
          <w:rPr>
            <w:highlight w:val="yellow"/>
            <w:rPrChange w:id="25007" w:author="Στάθης Καπ" w:date="2023-03-13T04:46:00Z">
              <w:rPr/>
            </w:rPrChange>
          </w:rPr>
          <w:t>equal</w:t>
        </w:r>
        <w:r w:rsidR="008C0E7B" w:rsidRPr="00E66BB8">
          <w:rPr>
            <w:highlight w:val="yellow"/>
            <w:lang w:val="el-GR"/>
            <w:rPrChange w:id="25008" w:author="Στάθης Καπ" w:date="2023-03-13T04:46:00Z">
              <w:rPr>
                <w:lang w:val="el-GR"/>
              </w:rPr>
            </w:rPrChange>
          </w:rPr>
          <w:t>-</w:t>
        </w:r>
        <w:r w:rsidR="008C0E7B" w:rsidRPr="00E66BB8">
          <w:rPr>
            <w:highlight w:val="yellow"/>
            <w:rPrChange w:id="25009" w:author="Στάθης Καπ" w:date="2023-03-13T04:46:00Z">
              <w:rPr/>
            </w:rPrChange>
          </w:rPr>
          <w:t>intervals</w:t>
        </w:r>
      </w:ins>
      <w:ins w:id="25010" w:author="Στάθης Καπ" w:date="2023-03-04T17:10:00Z">
        <w:r w:rsidR="006F7881" w:rsidRPr="00E66BB8">
          <w:rPr>
            <w:highlight w:val="yellow"/>
            <w:lang w:val="el-GR"/>
            <w:rPrChange w:id="25011" w:author="Στάθης Καπ" w:date="2023-03-13T04:46:00Z">
              <w:rPr>
                <w:lang w:val="el-GR"/>
              </w:rPr>
            </w:rPrChange>
          </w:rPr>
          <w:t>. Σ</w:t>
        </w:r>
      </w:ins>
      <w:ins w:id="25012" w:author="Στάθης Καπ" w:date="2023-03-04T17:03:00Z">
        <w:r w:rsidR="008C0E7B" w:rsidRPr="00E66BB8">
          <w:rPr>
            <w:highlight w:val="yellow"/>
            <w:lang w:val="el-GR"/>
            <w:rPrChange w:id="25013" w:author="Στάθης Καπ" w:date="2023-03-13T04:46:00Z">
              <w:rPr>
                <w:lang w:val="el-GR"/>
              </w:rPr>
            </w:rPrChange>
          </w:rPr>
          <w:t>ε ταχύτητα εκτέλεσης,</w:t>
        </w:r>
      </w:ins>
      <w:ins w:id="25014" w:author="Στάθης Καπ" w:date="2023-03-04T17:10:00Z">
        <w:r w:rsidR="006F7881" w:rsidRPr="00E66BB8">
          <w:rPr>
            <w:highlight w:val="yellow"/>
            <w:lang w:val="el-GR"/>
            <w:rPrChange w:id="25015" w:author="Στάθης Καπ" w:date="2023-03-13T04:46:00Z">
              <w:rPr>
                <w:lang w:val="el-GR"/>
              </w:rPr>
            </w:rPrChange>
          </w:rPr>
          <w:t xml:space="preserve"> η</w:t>
        </w:r>
      </w:ins>
      <w:ins w:id="25016" w:author="Στάθης Καπ" w:date="2023-03-04T17:03:00Z">
        <w:r w:rsidR="008C0E7B" w:rsidRPr="00E66BB8">
          <w:rPr>
            <w:highlight w:val="yellow"/>
            <w:lang w:val="el-GR"/>
            <w:rPrChange w:id="25017" w:author="Στάθης Καπ" w:date="2023-03-13T04:46:00Z">
              <w:rPr>
                <w:lang w:val="el-GR"/>
              </w:rPr>
            </w:rPrChange>
          </w:rPr>
          <w:t xml:space="preserve"> </w:t>
        </w:r>
      </w:ins>
      <w:ins w:id="25018" w:author="Στάθης Καπ" w:date="2023-03-04T17:04:00Z">
        <w:r w:rsidR="008C0E7B" w:rsidRPr="00E66BB8">
          <w:rPr>
            <w:highlight w:val="yellow"/>
            <w:lang w:val="el-GR"/>
            <w:rPrChange w:id="25019" w:author="Στάθης Καπ" w:date="2023-03-13T04:46:00Z">
              <w:rPr>
                <w:lang w:val="el-GR"/>
              </w:rPr>
            </w:rPrChange>
          </w:rPr>
          <w:t xml:space="preserve">έκδοση </w:t>
        </w:r>
      </w:ins>
      <w:ins w:id="25020" w:author="Στάθης Καπ" w:date="2023-03-04T17:05:00Z">
        <w:r w:rsidR="008C0E7B" w:rsidRPr="00E66BB8">
          <w:rPr>
            <w:highlight w:val="yellow"/>
            <w:rPrChange w:id="25021" w:author="Στάθης Καπ" w:date="2023-03-13T04:46:00Z">
              <w:rPr/>
            </w:rPrChange>
          </w:rPr>
          <w:t>equal</w:t>
        </w:r>
        <w:r w:rsidR="008C0E7B" w:rsidRPr="00E66BB8">
          <w:rPr>
            <w:highlight w:val="yellow"/>
            <w:lang w:val="el-GR"/>
            <w:rPrChange w:id="25022" w:author="Στάθης Καπ" w:date="2023-03-13T04:46:00Z">
              <w:rPr/>
            </w:rPrChange>
          </w:rPr>
          <w:t>-</w:t>
        </w:r>
        <w:r w:rsidR="008C0E7B" w:rsidRPr="00E66BB8">
          <w:rPr>
            <w:highlight w:val="yellow"/>
            <w:rPrChange w:id="25023" w:author="Στάθης Καπ" w:date="2023-03-13T04:46:00Z">
              <w:rPr/>
            </w:rPrChange>
          </w:rPr>
          <w:t>intervals</w:t>
        </w:r>
        <w:r w:rsidR="008C0E7B" w:rsidRPr="00E66BB8">
          <w:rPr>
            <w:highlight w:val="yellow"/>
            <w:lang w:val="el-GR"/>
            <w:rPrChange w:id="25024" w:author="Στάθης Καπ" w:date="2023-03-13T04:46:00Z">
              <w:rPr/>
            </w:rPrChange>
          </w:rPr>
          <w:t xml:space="preserve"> </w:t>
        </w:r>
        <w:r w:rsidR="008C0E7B" w:rsidRPr="00E66BB8">
          <w:rPr>
            <w:highlight w:val="yellow"/>
            <w:lang w:val="el-GR"/>
            <w:rPrChange w:id="25025" w:author="Στάθης Καπ" w:date="2023-03-13T04:46:00Z">
              <w:rPr>
                <w:lang w:val="el-GR"/>
              </w:rPr>
            </w:rPrChange>
          </w:rPr>
          <w:t xml:space="preserve">είναι στις χειρότερες θέσεις </w:t>
        </w:r>
      </w:ins>
      <w:ins w:id="25026" w:author="Στάθης Καπ" w:date="2023-03-04T17:10:00Z">
        <w:r w:rsidR="006F7881" w:rsidRPr="00E66BB8">
          <w:rPr>
            <w:highlight w:val="yellow"/>
            <w:lang w:val="el-GR"/>
            <w:rPrChange w:id="25027" w:author="Στάθης Καπ" w:date="2023-03-13T04:46:00Z">
              <w:rPr>
                <w:lang w:val="el-GR"/>
              </w:rPr>
            </w:rPrChange>
          </w:rPr>
          <w:t xml:space="preserve">μαζί </w:t>
        </w:r>
      </w:ins>
      <w:ins w:id="25028" w:author="Στάθης Καπ" w:date="2023-03-04T17:05:00Z">
        <w:r w:rsidR="008C0E7B" w:rsidRPr="00E66BB8">
          <w:rPr>
            <w:highlight w:val="yellow"/>
            <w:lang w:val="el-GR"/>
            <w:rPrChange w:id="25029" w:author="Στάθης Καπ" w:date="2023-03-13T04:46:00Z">
              <w:rPr>
                <w:lang w:val="el-GR"/>
              </w:rPr>
            </w:rPrChange>
          </w:rPr>
          <w:t xml:space="preserve">με την έκδοση </w:t>
        </w:r>
        <w:r w:rsidR="008C0E7B" w:rsidRPr="00E66BB8">
          <w:rPr>
            <w:highlight w:val="yellow"/>
            <w:rPrChange w:id="25030" w:author="Στάθης Καπ" w:date="2023-03-13T04:46:00Z">
              <w:rPr/>
            </w:rPrChange>
          </w:rPr>
          <w:t>simple</w:t>
        </w:r>
        <w:r w:rsidR="008C0E7B" w:rsidRPr="00E66BB8">
          <w:rPr>
            <w:highlight w:val="yellow"/>
            <w:lang w:val="el-GR"/>
            <w:rPrChange w:id="25031" w:author="Στάθης Καπ" w:date="2023-03-13T04:46:00Z">
              <w:rPr>
                <w:lang w:val="el-GR"/>
              </w:rPr>
            </w:rPrChange>
          </w:rPr>
          <w:t xml:space="preserve"> </w:t>
        </w:r>
      </w:ins>
      <w:ins w:id="25032" w:author="Στάθης Καπ" w:date="2023-03-04T17:11:00Z">
        <w:r w:rsidR="006F7881" w:rsidRPr="00E66BB8">
          <w:rPr>
            <w:highlight w:val="yellow"/>
            <w:lang w:val="el-GR"/>
            <w:rPrChange w:id="25033" w:author="Στάθης Καπ" w:date="2023-03-13T04:46:00Z">
              <w:rPr>
                <w:lang w:val="el-GR"/>
              </w:rPr>
            </w:rPrChange>
          </w:rPr>
          <w:t>ενώ</w:t>
        </w:r>
      </w:ins>
      <w:ins w:id="25034" w:author="Στάθης Καπ" w:date="2023-03-04T17:05:00Z">
        <w:r w:rsidR="008C0E7B" w:rsidRPr="00E66BB8">
          <w:rPr>
            <w:highlight w:val="yellow"/>
            <w:lang w:val="el-GR"/>
            <w:rPrChange w:id="25035" w:author="Στάθης Καπ" w:date="2023-03-13T04:46:00Z">
              <w:rPr>
                <w:lang w:val="el-GR"/>
              </w:rPr>
            </w:rPrChange>
          </w:rPr>
          <w:t xml:space="preserve"> η </w:t>
        </w:r>
        <w:r w:rsidR="008C0E7B" w:rsidRPr="00E66BB8">
          <w:rPr>
            <w:highlight w:val="yellow"/>
            <w:rPrChange w:id="25036" w:author="Στάθης Καπ" w:date="2023-03-13T04:46:00Z">
              <w:rPr/>
            </w:rPrChange>
          </w:rPr>
          <w:t>release</w:t>
        </w:r>
        <w:r w:rsidR="008C0E7B" w:rsidRPr="00E66BB8">
          <w:rPr>
            <w:highlight w:val="yellow"/>
            <w:lang w:val="el-GR"/>
            <w:rPrChange w:id="25037" w:author="Στάθης Καπ" w:date="2023-03-13T04:46:00Z">
              <w:rPr/>
            </w:rPrChange>
          </w:rPr>
          <w:t xml:space="preserve"> </w:t>
        </w:r>
        <w:r w:rsidR="008C0E7B" w:rsidRPr="00E66BB8">
          <w:rPr>
            <w:highlight w:val="yellow"/>
            <w:lang w:val="el-GR"/>
            <w:rPrChange w:id="25038" w:author="Στάθης Καπ" w:date="2023-03-13T04:46:00Z">
              <w:rPr>
                <w:lang w:val="el-GR"/>
              </w:rPr>
            </w:rPrChange>
          </w:rPr>
          <w:t xml:space="preserve">είναι δεύτερη μετά την έκδοση </w:t>
        </w:r>
        <w:r w:rsidR="008C0E7B" w:rsidRPr="00E66BB8">
          <w:rPr>
            <w:highlight w:val="yellow"/>
            <w:rPrChange w:id="25039" w:author="Στάθης Καπ" w:date="2023-03-13T04:46:00Z">
              <w:rPr/>
            </w:rPrChange>
          </w:rPr>
          <w:t>no</w:t>
        </w:r>
        <w:r w:rsidR="008C0E7B" w:rsidRPr="00E66BB8">
          <w:rPr>
            <w:highlight w:val="yellow"/>
            <w:lang w:val="el-GR"/>
            <w:rPrChange w:id="25040" w:author="Στάθης Καπ" w:date="2023-03-13T04:46:00Z">
              <w:rPr/>
            </w:rPrChange>
          </w:rPr>
          <w:t>-</w:t>
        </w:r>
        <w:r w:rsidR="008C0E7B" w:rsidRPr="00E66BB8">
          <w:rPr>
            <w:highlight w:val="yellow"/>
            <w:rPrChange w:id="25041" w:author="Στάθης Καπ" w:date="2023-03-13T04:46:00Z">
              <w:rPr/>
            </w:rPrChange>
          </w:rPr>
          <w:t>history</w:t>
        </w:r>
        <w:r w:rsidR="008C0E7B" w:rsidRPr="00E66BB8">
          <w:rPr>
            <w:highlight w:val="yellow"/>
            <w:lang w:val="el-GR"/>
            <w:rPrChange w:id="25042" w:author="Στάθης Καπ" w:date="2023-03-13T04:46:00Z">
              <w:rPr/>
            </w:rPrChange>
          </w:rPr>
          <w:t xml:space="preserve"> </w:t>
        </w:r>
        <w:r w:rsidR="008C0E7B" w:rsidRPr="00E66BB8">
          <w:rPr>
            <w:highlight w:val="yellow"/>
            <w:lang w:val="el-GR"/>
            <w:rPrChange w:id="25043" w:author="Στάθης Καπ" w:date="2023-03-13T04:46:00Z">
              <w:rPr>
                <w:lang w:val="el-GR"/>
              </w:rPr>
            </w:rPrChange>
          </w:rPr>
          <w:t xml:space="preserve">που είναι όμως η χειρότερη σε </w:t>
        </w:r>
      </w:ins>
      <w:ins w:id="25044" w:author="Στάθης Καπ" w:date="2023-03-04T17:06:00Z">
        <w:r w:rsidR="008C0E7B" w:rsidRPr="00E66BB8">
          <w:rPr>
            <w:highlight w:val="yellow"/>
            <w:lang w:val="el-GR"/>
            <w:rPrChange w:id="25045" w:author="Στάθης Καπ" w:date="2023-03-13T04:46:00Z">
              <w:rPr>
                <w:lang w:val="el-GR"/>
              </w:rPr>
            </w:rPrChange>
          </w:rPr>
          <w:t>ποιότητα λύσεων.</w:t>
        </w:r>
      </w:ins>
      <w:ins w:id="25046" w:author="Στάθης Καπ" w:date="2023-03-05T08:51:00Z">
        <w:r w:rsidR="002C560C" w:rsidRPr="00E66BB8">
          <w:rPr>
            <w:highlight w:val="yellow"/>
            <w:lang w:val="el-GR"/>
            <w:rPrChange w:id="25047" w:author="Στάθης Καπ" w:date="2023-03-13T04:46:00Z">
              <w:rPr/>
            </w:rPrChange>
          </w:rPr>
          <w:t xml:space="preserve"> </w:t>
        </w:r>
      </w:ins>
      <w:ins w:id="25048" w:author="Στάθης Καπ" w:date="2023-03-05T18:48:00Z">
        <w:r w:rsidR="007B081C" w:rsidRPr="00E66BB8">
          <w:rPr>
            <w:highlight w:val="yellow"/>
            <w:lang w:val="el-GR"/>
            <w:rPrChange w:id="25049" w:author="Στάθης Καπ" w:date="2023-03-13T04:46:00Z">
              <w:rPr>
                <w:lang w:val="el-GR"/>
              </w:rPr>
            </w:rPrChange>
          </w:rPr>
          <w:t>Παρόλα αυ</w:t>
        </w:r>
      </w:ins>
      <w:ins w:id="25050" w:author="Στάθης Καπ" w:date="2023-03-05T18:49:00Z">
        <w:r w:rsidR="007B081C" w:rsidRPr="00E66BB8">
          <w:rPr>
            <w:highlight w:val="yellow"/>
            <w:lang w:val="el-GR"/>
            <w:rPrChange w:id="25051" w:author="Στάθης Καπ" w:date="2023-03-13T04:46:00Z">
              <w:rPr>
                <w:lang w:val="el-GR"/>
              </w:rPr>
            </w:rPrChange>
          </w:rPr>
          <w:t>τά επειδή υπάρχει μεγάλη τυπική απόκλιση</w:t>
        </w:r>
      </w:ins>
      <w:ins w:id="25052" w:author="Στάθης Καπ" w:date="2023-03-13T04:45:00Z">
        <w:r w:rsidR="002B04B2" w:rsidRPr="00E66BB8">
          <w:rPr>
            <w:highlight w:val="yellow"/>
            <w:lang w:val="el-GR"/>
            <w:rPrChange w:id="25053" w:author="Στάθης Καπ" w:date="2023-03-13T04:46:00Z">
              <w:rPr/>
            </w:rPrChange>
          </w:rPr>
          <w:t xml:space="preserve"> (</w:t>
        </w:r>
        <w:r w:rsidR="002B04B2" w:rsidRPr="00E66BB8">
          <w:rPr>
            <w:highlight w:val="yellow"/>
            <w:lang w:val="el-GR"/>
            <w:rPrChange w:id="25054" w:author="Στάθης Καπ" w:date="2023-03-13T04:46:00Z">
              <w:rPr>
                <w:lang w:val="el-GR"/>
              </w:rPr>
            </w:rPrChange>
          </w:rPr>
          <w:t>οι χρωματιστές περιοχές γύρω από τους μέσους όρους</w:t>
        </w:r>
        <w:r w:rsidR="002B04B2" w:rsidRPr="00E66BB8">
          <w:rPr>
            <w:highlight w:val="yellow"/>
            <w:lang w:val="el-GR"/>
            <w:rPrChange w:id="25055" w:author="Στάθης Καπ" w:date="2023-03-13T04:46:00Z">
              <w:rPr/>
            </w:rPrChange>
          </w:rPr>
          <w:t>)</w:t>
        </w:r>
      </w:ins>
      <w:ins w:id="25056" w:author="Στάθης Καπ" w:date="2023-03-05T18:49:00Z">
        <w:r w:rsidR="007B081C" w:rsidRPr="00E66BB8">
          <w:rPr>
            <w:highlight w:val="yellow"/>
            <w:lang w:val="el-GR"/>
            <w:rPrChange w:id="25057" w:author="Στάθης Καπ" w:date="2023-03-13T04:46:00Z">
              <w:rPr>
                <w:lang w:val="el-GR"/>
              </w:rPr>
            </w:rPrChange>
          </w:rPr>
          <w:t xml:space="preserve"> στις τιμές των </w:t>
        </w:r>
      </w:ins>
      <w:ins w:id="25058" w:author="Στάθης Καπ" w:date="2023-03-07T06:25:00Z">
        <w:r w:rsidR="00A34C96" w:rsidRPr="00E66BB8">
          <w:rPr>
            <w:highlight w:val="yellow"/>
            <w:lang w:val="el-GR"/>
            <w:rPrChange w:id="25059" w:author="Στάθης Καπ" w:date="2023-03-13T04:46:00Z">
              <w:rPr>
                <w:lang w:val="el-GR"/>
              </w:rPr>
            </w:rPrChange>
          </w:rPr>
          <w:t>σκορ</w:t>
        </w:r>
      </w:ins>
      <w:ins w:id="25060" w:author="Στάθης Καπ" w:date="2023-03-05T18:49:00Z">
        <w:r w:rsidR="007B081C" w:rsidRPr="00E66BB8">
          <w:rPr>
            <w:highlight w:val="yellow"/>
            <w:lang w:val="el-GR"/>
            <w:rPrChange w:id="25061" w:author="Στάθης Καπ" w:date="2023-03-13T04:46:00Z">
              <w:rPr>
                <w:lang w:val="el-GR"/>
              </w:rPr>
            </w:rPrChange>
          </w:rPr>
          <w:t xml:space="preserve"> δεν είναι </w:t>
        </w:r>
      </w:ins>
      <w:ins w:id="25062" w:author="Στάθης Καπ" w:date="2023-03-05T18:52:00Z">
        <w:r w:rsidR="007B081C" w:rsidRPr="00E66BB8">
          <w:rPr>
            <w:highlight w:val="yellow"/>
            <w:lang w:val="el-GR"/>
            <w:rPrChange w:id="25063" w:author="Στάθης Καπ" w:date="2023-03-13T04:46:00Z">
              <w:rPr>
                <w:lang w:val="el-GR"/>
              </w:rPr>
            </w:rPrChange>
          </w:rPr>
          <w:t>εύκολο</w:t>
        </w:r>
      </w:ins>
      <w:ins w:id="25064" w:author="Στάθης Καπ" w:date="2023-03-05T18:49:00Z">
        <w:r w:rsidR="007B081C" w:rsidRPr="00E66BB8">
          <w:rPr>
            <w:highlight w:val="yellow"/>
            <w:lang w:val="el-GR"/>
            <w:rPrChange w:id="25065" w:author="Στάθης Καπ" w:date="2023-03-13T04:46:00Z">
              <w:rPr>
                <w:lang w:val="el-GR"/>
              </w:rPr>
            </w:rPrChange>
          </w:rPr>
          <w:t xml:space="preserve"> να εξαχθεί κάποιο </w:t>
        </w:r>
      </w:ins>
      <w:ins w:id="25066" w:author="Στάθης Καπ" w:date="2023-03-13T04:46:00Z">
        <w:r w:rsidR="002D0A12" w:rsidRPr="00E66BB8">
          <w:rPr>
            <w:highlight w:val="yellow"/>
            <w:lang w:val="el-GR"/>
            <w:rPrChange w:id="25067" w:author="Στάθης Καπ" w:date="2023-03-13T04:46:00Z">
              <w:rPr>
                <w:lang w:val="el-GR"/>
              </w:rPr>
            </w:rPrChange>
          </w:rPr>
          <w:t>ασφαλές</w:t>
        </w:r>
      </w:ins>
      <w:ins w:id="25068" w:author="Στάθης Καπ" w:date="2023-03-05T18:49:00Z">
        <w:r w:rsidR="007B081C" w:rsidRPr="00E66BB8">
          <w:rPr>
            <w:highlight w:val="yellow"/>
            <w:lang w:val="el-GR"/>
            <w:rPrChange w:id="25069" w:author="Στάθης Καπ" w:date="2023-03-13T04:46:00Z">
              <w:rPr>
                <w:lang w:val="el-GR"/>
              </w:rPr>
            </w:rPrChange>
          </w:rPr>
          <w:t xml:space="preserve"> συμπέρασμα για την </w:t>
        </w:r>
      </w:ins>
      <w:ins w:id="25070" w:author="Στάθης Καπ" w:date="2023-03-05T18:50:00Z">
        <w:r w:rsidR="007B081C" w:rsidRPr="00E66BB8">
          <w:rPr>
            <w:highlight w:val="yellow"/>
            <w:lang w:val="el-GR"/>
            <w:rPrChange w:id="25071" w:author="Στάθης Καπ" w:date="2023-03-13T04:46:00Z">
              <w:rPr>
                <w:lang w:val="el-GR"/>
              </w:rPr>
            </w:rPrChange>
          </w:rPr>
          <w:t>υπεροχή</w:t>
        </w:r>
      </w:ins>
      <w:ins w:id="25072" w:author="Στάθης Καπ" w:date="2023-03-05T18:49:00Z">
        <w:r w:rsidR="007B081C" w:rsidRPr="00E66BB8">
          <w:rPr>
            <w:highlight w:val="yellow"/>
            <w:lang w:val="el-GR"/>
            <w:rPrChange w:id="25073" w:author="Στάθης Καπ" w:date="2023-03-13T04:46:00Z">
              <w:rPr>
                <w:lang w:val="el-GR"/>
              </w:rPr>
            </w:rPrChange>
          </w:rPr>
          <w:t xml:space="preserve"> </w:t>
        </w:r>
      </w:ins>
      <w:ins w:id="25074" w:author="Στάθης Καπ" w:date="2023-03-05T18:50:00Z">
        <w:r w:rsidR="007B081C" w:rsidRPr="00E66BB8">
          <w:rPr>
            <w:highlight w:val="yellow"/>
            <w:lang w:val="el-GR"/>
            <w:rPrChange w:id="25075" w:author="Στάθης Καπ" w:date="2023-03-13T04:46:00Z">
              <w:rPr>
                <w:lang w:val="el-GR"/>
              </w:rPr>
            </w:rPrChange>
          </w:rPr>
          <w:t>κάποιας</w:t>
        </w:r>
      </w:ins>
      <w:ins w:id="25076" w:author="Στάθης Καπ" w:date="2023-03-05T18:49:00Z">
        <w:r w:rsidR="007B081C" w:rsidRPr="00E66BB8">
          <w:rPr>
            <w:highlight w:val="yellow"/>
            <w:lang w:val="el-GR"/>
            <w:rPrChange w:id="25077" w:author="Στάθης Καπ" w:date="2023-03-13T04:46:00Z">
              <w:rPr>
                <w:lang w:val="el-GR"/>
              </w:rPr>
            </w:rPrChange>
          </w:rPr>
          <w:t xml:space="preserve"> έκδοση</w:t>
        </w:r>
      </w:ins>
      <w:ins w:id="25078" w:author="Στάθης Καπ" w:date="2023-03-05T18:50:00Z">
        <w:r w:rsidR="007B081C" w:rsidRPr="00E66BB8">
          <w:rPr>
            <w:highlight w:val="yellow"/>
            <w:lang w:val="el-GR"/>
            <w:rPrChange w:id="25079" w:author="Στάθης Καπ" w:date="2023-03-13T04:46:00Z">
              <w:rPr>
                <w:lang w:val="el-GR"/>
              </w:rPr>
            </w:rPrChange>
          </w:rPr>
          <w:t xml:space="preserve">ς έναντι των </w:t>
        </w:r>
      </w:ins>
      <w:ins w:id="25080" w:author="Στάθης Καπ" w:date="2023-03-05T18:54:00Z">
        <w:r w:rsidR="007B081C" w:rsidRPr="00E66BB8">
          <w:rPr>
            <w:highlight w:val="yellow"/>
            <w:lang w:val="el-GR"/>
            <w:rPrChange w:id="25081" w:author="Στάθης Καπ" w:date="2023-03-13T04:46:00Z">
              <w:rPr>
                <w:lang w:val="el-GR"/>
              </w:rPr>
            </w:rPrChange>
          </w:rPr>
          <w:t>υπολοίπων</w:t>
        </w:r>
      </w:ins>
      <w:ins w:id="25082" w:author="Στάθης Καπ" w:date="2023-03-05T18:50:00Z">
        <w:r w:rsidR="007B081C" w:rsidRPr="00E66BB8">
          <w:rPr>
            <w:highlight w:val="yellow"/>
            <w:lang w:val="el-GR"/>
            <w:rPrChange w:id="25083" w:author="Στάθης Καπ" w:date="2023-03-13T04:46:00Z">
              <w:rPr>
                <w:lang w:val="el-GR"/>
              </w:rPr>
            </w:rPrChange>
          </w:rPr>
          <w:t>.</w:t>
        </w:r>
      </w:ins>
      <w:ins w:id="25084" w:author="Στάθης Καπ" w:date="2023-03-07T06:25:00Z">
        <w:r w:rsidR="00A34C96" w:rsidRPr="00E66BB8">
          <w:rPr>
            <w:highlight w:val="yellow"/>
            <w:lang w:val="el-GR"/>
            <w:rPrChange w:id="25085" w:author="Στάθης Καπ" w:date="2023-03-13T04:46:00Z">
              <w:rPr>
                <w:lang w:val="el-GR"/>
              </w:rPr>
            </w:rPrChange>
          </w:rPr>
          <w:t xml:space="preserve"> Στα γραφήματα </w:t>
        </w:r>
      </w:ins>
      <w:ins w:id="25086" w:author="Στάθης Καπ" w:date="2023-03-07T06:26:00Z">
        <w:r w:rsidR="00A34C96" w:rsidRPr="00E66BB8">
          <w:rPr>
            <w:highlight w:val="yellow"/>
            <w:lang w:val="el-GR"/>
            <w:rPrChange w:id="25087" w:author="Στάθης Καπ" w:date="2023-03-13T04:46:00Z">
              <w:rPr>
                <w:lang w:val="el-GR"/>
              </w:rPr>
            </w:rPrChange>
          </w:rPr>
          <w:t xml:space="preserve">χρονικής εκτέλεσης, οι τιμές των </w:t>
        </w:r>
        <w:r w:rsidR="00A34C96" w:rsidRPr="00E66BB8">
          <w:rPr>
            <w:highlight w:val="yellow"/>
            <w:rPrChange w:id="25088" w:author="Στάθης Καπ" w:date="2023-03-13T04:46:00Z">
              <w:rPr/>
            </w:rPrChange>
          </w:rPr>
          <w:t>release</w:t>
        </w:r>
        <w:r w:rsidR="00A34C96" w:rsidRPr="00E66BB8">
          <w:rPr>
            <w:highlight w:val="yellow"/>
            <w:lang w:val="el-GR"/>
            <w:rPrChange w:id="25089" w:author="Στάθης Καπ" w:date="2023-03-13T04:46:00Z">
              <w:rPr/>
            </w:rPrChange>
          </w:rPr>
          <w:t xml:space="preserve"> </w:t>
        </w:r>
        <w:r w:rsidR="00A34C96" w:rsidRPr="00E66BB8">
          <w:rPr>
            <w:highlight w:val="yellow"/>
            <w:lang w:val="el-GR"/>
            <w:rPrChange w:id="25090" w:author="Στάθης Καπ" w:date="2023-03-13T04:46:00Z">
              <w:rPr>
                <w:lang w:val="el-GR"/>
              </w:rPr>
            </w:rPrChange>
          </w:rPr>
          <w:t xml:space="preserve">και </w:t>
        </w:r>
        <w:r w:rsidR="00A34C96" w:rsidRPr="00E66BB8">
          <w:rPr>
            <w:highlight w:val="yellow"/>
            <w:rPrChange w:id="25091" w:author="Στάθης Καπ" w:date="2023-03-13T04:46:00Z">
              <w:rPr/>
            </w:rPrChange>
          </w:rPr>
          <w:t>history</w:t>
        </w:r>
        <w:r w:rsidR="00A34C96" w:rsidRPr="00E66BB8">
          <w:rPr>
            <w:highlight w:val="yellow"/>
            <w:lang w:val="el-GR"/>
            <w:rPrChange w:id="25092" w:author="Στάθης Καπ" w:date="2023-03-13T04:46:00Z">
              <w:rPr/>
            </w:rPrChange>
          </w:rPr>
          <w:t xml:space="preserve"> </w:t>
        </w:r>
        <w:r w:rsidR="00A34C96" w:rsidRPr="00E66BB8">
          <w:rPr>
            <w:highlight w:val="yellow"/>
            <w:lang w:val="el-GR"/>
            <w:rPrChange w:id="25093" w:author="Στάθης Καπ" w:date="2023-03-13T04:46:00Z">
              <w:rPr>
                <w:lang w:val="el-GR"/>
              </w:rPr>
            </w:rPrChange>
          </w:rPr>
          <w:t xml:space="preserve">φαίνεται να έχουν αρκετή διαφορά από τις τιμές των </w:t>
        </w:r>
        <w:r w:rsidR="00A34C96" w:rsidRPr="00E66BB8">
          <w:rPr>
            <w:highlight w:val="yellow"/>
            <w:rPrChange w:id="25094" w:author="Στάθης Καπ" w:date="2023-03-13T04:46:00Z">
              <w:rPr/>
            </w:rPrChange>
          </w:rPr>
          <w:t>equal</w:t>
        </w:r>
        <w:r w:rsidR="00A34C96" w:rsidRPr="00E66BB8">
          <w:rPr>
            <w:highlight w:val="yellow"/>
            <w:lang w:val="el-GR"/>
            <w:rPrChange w:id="25095" w:author="Στάθης Καπ" w:date="2023-03-13T04:46:00Z">
              <w:rPr/>
            </w:rPrChange>
          </w:rPr>
          <w:t>-</w:t>
        </w:r>
        <w:r w:rsidR="00A34C96" w:rsidRPr="00E66BB8">
          <w:rPr>
            <w:highlight w:val="yellow"/>
            <w:rPrChange w:id="25096" w:author="Στάθης Καπ" w:date="2023-03-13T04:46:00Z">
              <w:rPr/>
            </w:rPrChange>
          </w:rPr>
          <w:t>intervals</w:t>
        </w:r>
        <w:r w:rsidR="00A34C96" w:rsidRPr="00E66BB8">
          <w:rPr>
            <w:highlight w:val="yellow"/>
            <w:lang w:val="el-GR"/>
            <w:rPrChange w:id="25097" w:author="Στάθης Καπ" w:date="2023-03-13T04:46:00Z">
              <w:rPr/>
            </w:rPrChange>
          </w:rPr>
          <w:t xml:space="preserve"> </w:t>
        </w:r>
        <w:r w:rsidR="00A34C96" w:rsidRPr="00E66BB8">
          <w:rPr>
            <w:highlight w:val="yellow"/>
            <w:lang w:val="el-GR"/>
            <w:rPrChange w:id="25098" w:author="Στάθης Καπ" w:date="2023-03-13T04:46:00Z">
              <w:rPr>
                <w:lang w:val="el-GR"/>
              </w:rPr>
            </w:rPrChange>
          </w:rPr>
          <w:t xml:space="preserve">και </w:t>
        </w:r>
        <w:r w:rsidR="00A34C96" w:rsidRPr="00E66BB8">
          <w:rPr>
            <w:highlight w:val="yellow"/>
            <w:rPrChange w:id="25099" w:author="Στάθης Καπ" w:date="2023-03-13T04:46:00Z">
              <w:rPr/>
            </w:rPrChange>
          </w:rPr>
          <w:t>simple</w:t>
        </w:r>
        <w:r w:rsidR="00A34C96" w:rsidRPr="00E66BB8">
          <w:rPr>
            <w:highlight w:val="yellow"/>
            <w:lang w:val="el-GR"/>
            <w:rPrChange w:id="25100" w:author="Στάθης Καπ" w:date="2023-03-13T04:46:00Z">
              <w:rPr/>
            </w:rPrChange>
          </w:rPr>
          <w:t xml:space="preserve"> </w:t>
        </w:r>
      </w:ins>
      <w:ins w:id="25101" w:author="Στάθης Καπ" w:date="2023-03-07T06:27:00Z">
        <w:r w:rsidR="00A34C96" w:rsidRPr="00E66BB8">
          <w:rPr>
            <w:highlight w:val="yellow"/>
            <w:lang w:val="el-GR"/>
            <w:rPrChange w:id="25102" w:author="Στάθης Καπ" w:date="2023-03-13T04:46:00Z">
              <w:rPr>
                <w:lang w:val="el-GR"/>
              </w:rPr>
            </w:rPrChange>
          </w:rPr>
          <w:t>ειδικά</w:t>
        </w:r>
      </w:ins>
      <w:ins w:id="25103" w:author="Στάθης Καπ" w:date="2023-03-07T06:26:00Z">
        <w:r w:rsidR="00A34C96" w:rsidRPr="00E66BB8">
          <w:rPr>
            <w:highlight w:val="yellow"/>
            <w:lang w:val="el-GR"/>
            <w:rPrChange w:id="25104" w:author="Στάθης Καπ" w:date="2023-03-13T04:46:00Z">
              <w:rPr>
                <w:lang w:val="el-GR"/>
              </w:rPr>
            </w:rPrChange>
          </w:rPr>
          <w:t xml:space="preserve"> </w:t>
        </w:r>
      </w:ins>
      <w:ins w:id="25105" w:author="Στάθης Καπ" w:date="2023-03-07T06:27:00Z">
        <w:r w:rsidR="00A34C96" w:rsidRPr="00E66BB8">
          <w:rPr>
            <w:highlight w:val="yellow"/>
            <w:lang w:val="el-GR"/>
            <w:rPrChange w:id="25106" w:author="Στάθης Καπ" w:date="2023-03-13T04:46:00Z">
              <w:rPr>
                <w:lang w:val="el-GR"/>
              </w:rPr>
            </w:rPrChange>
          </w:rPr>
          <w:t xml:space="preserve">όσο το </w:t>
        </w:r>
        <w:r w:rsidR="00A34C96" w:rsidRPr="00E66BB8">
          <w:rPr>
            <w:highlight w:val="yellow"/>
            <w:rPrChange w:id="25107" w:author="Στάθης Καπ" w:date="2023-03-13T04:46:00Z">
              <w:rPr/>
            </w:rPrChange>
          </w:rPr>
          <w:t>m</w:t>
        </w:r>
        <w:r w:rsidR="00A34C96" w:rsidRPr="00E66BB8">
          <w:rPr>
            <w:highlight w:val="yellow"/>
            <w:lang w:val="el-GR"/>
            <w:rPrChange w:id="25108" w:author="Στάθης Καπ" w:date="2023-03-13T04:46:00Z">
              <w:rPr/>
            </w:rPrChange>
          </w:rPr>
          <w:t xml:space="preserve"> </w:t>
        </w:r>
        <w:r w:rsidR="00A34C96" w:rsidRPr="00E66BB8">
          <w:rPr>
            <w:highlight w:val="yellow"/>
            <w:lang w:val="el-GR"/>
            <w:rPrChange w:id="25109" w:author="Στάθης Καπ" w:date="2023-03-13T04:46:00Z">
              <w:rPr>
                <w:lang w:val="el-GR"/>
              </w:rPr>
            </w:rPrChange>
          </w:rPr>
          <w:t>αυξάνεται.</w:t>
        </w:r>
      </w:ins>
      <w:ins w:id="25110" w:author="Στάθης Καπ" w:date="2023-03-05T18:56:00Z">
        <w:r w:rsidR="005265B2" w:rsidRPr="00E66BB8">
          <w:rPr>
            <w:highlight w:val="yellow"/>
            <w:lang w:val="el-GR"/>
            <w:rPrChange w:id="25111" w:author="Στάθης Καπ" w:date="2023-03-13T04:46:00Z">
              <w:rPr>
                <w:lang w:val="el-GR"/>
              </w:rPr>
            </w:rPrChange>
          </w:rPr>
          <w:t xml:space="preserve"> </w:t>
        </w:r>
      </w:ins>
      <w:ins w:id="25112" w:author="Στάθης Καπ" w:date="2023-03-13T04:43:00Z">
        <w:r w:rsidR="006C3DDB" w:rsidRPr="00E66BB8">
          <w:rPr>
            <w:highlight w:val="yellow"/>
            <w:lang w:val="el-GR"/>
            <w:rPrChange w:id="25113" w:author="Στάθης Καπ" w:date="2023-03-13T04:46:00Z">
              <w:rPr>
                <w:lang w:val="el-GR"/>
              </w:rPr>
            </w:rPrChange>
          </w:rPr>
          <w:t xml:space="preserve">Στα αρχικά στιγμιότυπα εισόδου, η έκδοση </w:t>
        </w:r>
        <w:r w:rsidR="006C3DDB" w:rsidRPr="00E66BB8">
          <w:rPr>
            <w:highlight w:val="yellow"/>
            <w:rPrChange w:id="25114" w:author="Στάθης Καπ" w:date="2023-03-13T04:46:00Z">
              <w:rPr/>
            </w:rPrChange>
          </w:rPr>
          <w:t>simple</w:t>
        </w:r>
        <w:r w:rsidR="006C3DDB" w:rsidRPr="00E66BB8">
          <w:rPr>
            <w:highlight w:val="yellow"/>
            <w:lang w:val="el-GR"/>
            <w:rPrChange w:id="25115" w:author="Στάθης Καπ" w:date="2023-03-13T04:46:00Z">
              <w:rPr>
                <w:lang w:val="el-GR"/>
              </w:rPr>
            </w:rPrChange>
          </w:rPr>
          <w:t xml:space="preserve"> ανταγωνίζεται την </w:t>
        </w:r>
        <w:r w:rsidR="006C3DDB" w:rsidRPr="00E66BB8">
          <w:rPr>
            <w:highlight w:val="yellow"/>
            <w:rPrChange w:id="25116" w:author="Στάθης Καπ" w:date="2023-03-13T04:46:00Z">
              <w:rPr/>
            </w:rPrChange>
          </w:rPr>
          <w:t>equal</w:t>
        </w:r>
        <w:r w:rsidR="006C3DDB" w:rsidRPr="00E66BB8">
          <w:rPr>
            <w:highlight w:val="yellow"/>
            <w:lang w:val="el-GR"/>
            <w:rPrChange w:id="25117" w:author="Στάθης Καπ" w:date="2023-03-13T04:46:00Z">
              <w:rPr>
                <w:lang w:val="el-GR"/>
              </w:rPr>
            </w:rPrChange>
          </w:rPr>
          <w:t>-</w:t>
        </w:r>
        <w:r w:rsidR="006C3DDB" w:rsidRPr="00E66BB8">
          <w:rPr>
            <w:highlight w:val="yellow"/>
            <w:rPrChange w:id="25118" w:author="Στάθης Καπ" w:date="2023-03-13T04:46:00Z">
              <w:rPr/>
            </w:rPrChange>
          </w:rPr>
          <w:t>intervals</w:t>
        </w:r>
        <w:r w:rsidR="006C3DDB" w:rsidRPr="00E66BB8">
          <w:rPr>
            <w:highlight w:val="yellow"/>
            <w:lang w:val="el-GR"/>
            <w:rPrChange w:id="25119" w:author="Στάθης Καπ" w:date="2023-03-13T04:46:00Z">
              <w:rPr>
                <w:lang w:val="el-GR"/>
              </w:rPr>
            </w:rPrChange>
          </w:rPr>
          <w:t xml:space="preserve"> στην ποιότητα των λύσεων. Παρόλα αυτά ή έκδοση </w:t>
        </w:r>
        <w:r w:rsidR="006C3DDB" w:rsidRPr="00E66BB8">
          <w:rPr>
            <w:highlight w:val="yellow"/>
            <w:rPrChange w:id="25120" w:author="Στάθης Καπ" w:date="2023-03-13T04:46:00Z">
              <w:rPr/>
            </w:rPrChange>
          </w:rPr>
          <w:t>release</w:t>
        </w:r>
        <w:r w:rsidR="006C3DDB" w:rsidRPr="00E66BB8">
          <w:rPr>
            <w:highlight w:val="yellow"/>
            <w:lang w:val="el-GR"/>
            <w:rPrChange w:id="25121" w:author="Στάθης Καπ" w:date="2023-03-13T04:46:00Z">
              <w:rPr>
                <w:lang w:val="el-GR"/>
              </w:rPr>
            </w:rPrChange>
          </w:rPr>
          <w:t xml:space="preserve"> με την </w:t>
        </w:r>
        <w:r w:rsidR="006C3DDB" w:rsidRPr="00E66BB8">
          <w:rPr>
            <w:highlight w:val="yellow"/>
            <w:rPrChange w:id="25122" w:author="Στάθης Καπ" w:date="2023-03-13T04:46:00Z">
              <w:rPr/>
            </w:rPrChange>
          </w:rPr>
          <w:t>no</w:t>
        </w:r>
        <w:r w:rsidR="006C3DDB" w:rsidRPr="00E66BB8">
          <w:rPr>
            <w:highlight w:val="yellow"/>
            <w:lang w:val="el-GR"/>
            <w:rPrChange w:id="25123" w:author="Στάθης Καπ" w:date="2023-03-13T04:46:00Z">
              <w:rPr>
                <w:lang w:val="el-GR"/>
              </w:rPr>
            </w:rPrChange>
          </w:rPr>
          <w:t>-</w:t>
        </w:r>
        <w:r w:rsidR="006C3DDB" w:rsidRPr="00E66BB8">
          <w:rPr>
            <w:highlight w:val="yellow"/>
            <w:rPrChange w:id="25124" w:author="Στάθης Καπ" w:date="2023-03-13T04:46:00Z">
              <w:rPr/>
            </w:rPrChange>
          </w:rPr>
          <w:t>history</w:t>
        </w:r>
        <w:r w:rsidR="006C3DDB" w:rsidRPr="00E66BB8">
          <w:rPr>
            <w:highlight w:val="yellow"/>
            <w:lang w:val="el-GR"/>
            <w:rPrChange w:id="25125" w:author="Στάθης Καπ" w:date="2023-03-13T04:46:00Z">
              <w:rPr>
                <w:lang w:val="el-GR"/>
              </w:rPr>
            </w:rPrChange>
          </w:rPr>
          <w:t xml:space="preserve"> φαίνεται να υπερτερούν από τις άλλες στους χρόνους εκτέλεσης, ειδικά σε παραδείγματα με πολλά δεδομένα εισόδου (π.χ. </w:t>
        </w:r>
        <w:r w:rsidR="006C3DDB" w:rsidRPr="00E66BB8">
          <w:rPr>
            <w:highlight w:val="yellow"/>
            <w:rPrChange w:id="25126" w:author="Στάθης Καπ" w:date="2023-03-13T04:46:00Z">
              <w:rPr/>
            </w:rPrChange>
          </w:rPr>
          <w:t>pr</w:t>
        </w:r>
        <w:r w:rsidR="006C3DDB" w:rsidRPr="00E66BB8">
          <w:rPr>
            <w:highlight w:val="yellow"/>
            <w:lang w:val="el-GR"/>
            <w:rPrChange w:id="25127" w:author="Στάθης Καπ" w:date="2023-03-13T04:46:00Z">
              <w:rPr>
                <w:lang w:val="el-GR"/>
              </w:rPr>
            </w:rPrChange>
          </w:rPr>
          <w:t xml:space="preserve">10, </w:t>
        </w:r>
        <w:r w:rsidR="006C3DDB" w:rsidRPr="00E66BB8">
          <w:rPr>
            <w:highlight w:val="yellow"/>
            <w:rPrChange w:id="25128" w:author="Στάθης Καπ" w:date="2023-03-13T04:46:00Z">
              <w:rPr/>
            </w:rPrChange>
          </w:rPr>
          <w:t>pr</w:t>
        </w:r>
        <w:r w:rsidR="006C3DDB" w:rsidRPr="00E66BB8">
          <w:rPr>
            <w:highlight w:val="yellow"/>
            <w:lang w:val="el-GR"/>
            <w:rPrChange w:id="25129" w:author="Στάθης Καπ" w:date="2023-03-13T04:46:00Z">
              <w:rPr>
                <w:lang w:val="el-GR"/>
              </w:rPr>
            </w:rPrChange>
          </w:rPr>
          <w:t xml:space="preserve">19, </w:t>
        </w:r>
        <w:r w:rsidR="006C3DDB" w:rsidRPr="00E66BB8">
          <w:rPr>
            <w:highlight w:val="yellow"/>
            <w:rPrChange w:id="25130" w:author="Στάθης Καπ" w:date="2023-03-13T04:46:00Z">
              <w:rPr/>
            </w:rPrChange>
          </w:rPr>
          <w:t>pr</w:t>
        </w:r>
        <w:r w:rsidR="006C3DDB" w:rsidRPr="00E66BB8">
          <w:rPr>
            <w:highlight w:val="yellow"/>
            <w:lang w:val="el-GR"/>
            <w:rPrChange w:id="25131" w:author="Στάθης Καπ" w:date="2023-03-13T04:46:00Z">
              <w:rPr>
                <w:lang w:val="el-GR"/>
              </w:rPr>
            </w:rPrChange>
          </w:rPr>
          <w:t>20).</w:t>
        </w:r>
        <w:r w:rsidR="006C3DDB">
          <w:rPr>
            <w:lang w:val="el-GR"/>
          </w:rPr>
          <w:t xml:space="preserve"> </w:t>
        </w:r>
      </w:ins>
      <w:ins w:id="25132" w:author="Στάθης Καπ" w:date="2023-03-04T16:56:00Z">
        <w:r w:rsidR="00782116">
          <w:rPr>
            <w:lang w:val="el-GR"/>
          </w:rPr>
          <w:br w:type="page"/>
        </w:r>
      </w:ins>
    </w:p>
    <w:p w14:paraId="4C9920D5" w14:textId="50575392" w:rsidR="00782116" w:rsidRDefault="00A34C96">
      <w:pPr>
        <w:keepNext/>
        <w:rPr>
          <w:ins w:id="25133" w:author="Στάθης Καπ" w:date="2023-03-04T16:58:00Z"/>
        </w:rPr>
        <w:pPrChange w:id="25134" w:author="Στάθης Καπ" w:date="2023-03-04T16:58:00Z">
          <w:pPr/>
        </w:pPrChange>
      </w:pPr>
      <w:ins w:id="25135" w:author="Στάθης Καπ" w:date="2023-03-07T06:23:00Z">
        <w:r>
          <w:rPr>
            <w:noProof/>
            <w:lang w:val="el-GR"/>
          </w:rPr>
          <w:drawing>
            <wp:inline distT="0" distB="0" distL="0" distR="0" wp14:anchorId="412DF450" wp14:editId="7D90BBC8">
              <wp:extent cx="5612130" cy="6685915"/>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685915"/>
                      </a:xfrm>
                      <a:prstGeom prst="rect">
                        <a:avLst/>
                      </a:prstGeom>
                      <a:noFill/>
                      <a:ln>
                        <a:noFill/>
                      </a:ln>
                    </pic:spPr>
                  </pic:pic>
                </a:graphicData>
              </a:graphic>
            </wp:inline>
          </w:drawing>
        </w:r>
      </w:ins>
    </w:p>
    <w:p w14:paraId="298D5CFA" w14:textId="0D961638" w:rsidR="00782116" w:rsidRDefault="00782116" w:rsidP="00782116">
      <w:pPr>
        <w:pStyle w:val="Caption"/>
        <w:rPr>
          <w:ins w:id="25136" w:author="Στάθης Καπ" w:date="2023-03-05T08:50:00Z"/>
          <w:lang w:val="el-GR"/>
        </w:rPr>
      </w:pPr>
      <w:bookmarkStart w:id="25137" w:name="_Ref128841658"/>
      <w:bookmarkStart w:id="25138" w:name="_Ref128841602"/>
      <w:ins w:id="25139" w:author="Στάθης Καπ" w:date="2023-03-04T16:58:00Z">
        <w:r w:rsidRPr="00782116">
          <w:rPr>
            <w:lang w:val="el-GR"/>
            <w:rPrChange w:id="25140" w:author="Στάθης Καπ" w:date="2023-03-04T16:58:00Z">
              <w:rPr/>
            </w:rPrChange>
          </w:rPr>
          <w:t xml:space="preserve">Εικόνα </w:t>
        </w:r>
      </w:ins>
      <w:ins w:id="25141"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5</w:t>
      </w:r>
      <w:ins w:id="25142"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25143" w:author="Στάθης Καπ" w:date="2023-03-13T03:59:00Z">
        <w:r w:rsidR="009F1C0B">
          <w:rPr>
            <w:noProof/>
            <w:lang w:val="el-GR"/>
          </w:rPr>
          <w:t>1</w:t>
        </w:r>
        <w:r w:rsidR="009F1C0B">
          <w:rPr>
            <w:lang w:val="el-GR"/>
          </w:rPr>
          <w:fldChar w:fldCharType="end"/>
        </w:r>
      </w:ins>
      <w:bookmarkEnd w:id="25137"/>
      <w:ins w:id="25144" w:author="Στάθης Καπ" w:date="2023-03-04T16:58:00Z">
        <w:r w:rsidRPr="00782116">
          <w:rPr>
            <w:lang w:val="el-GR"/>
            <w:rPrChange w:id="25145" w:author="Στάθης Καπ" w:date="2023-03-04T16:58:00Z">
              <w:rPr/>
            </w:rPrChange>
          </w:rPr>
          <w:t>:</w:t>
        </w:r>
        <w:r>
          <w:rPr>
            <w:lang w:val="el-GR"/>
          </w:rPr>
          <w:t xml:space="preserve"> Σύγκριση εκδόσεων αλγορίθμου για διαφορετικά </w:t>
        </w:r>
        <w:r>
          <w:t>s</w:t>
        </w:r>
        <w:r w:rsidRPr="00782116">
          <w:rPr>
            <w:lang w:val="el-GR"/>
            <w:rPrChange w:id="25146" w:author="Στάθης Καπ" w:date="2023-03-04T16:58:00Z">
              <w:rPr/>
            </w:rPrChange>
          </w:rPr>
          <w:t xml:space="preserve">, </w:t>
        </w:r>
        <w:r>
          <w:rPr>
            <w:lang w:val="el-GR"/>
          </w:rPr>
          <w:t xml:space="preserve">με τους μέσους όρους βαθμολογιών και χρόνων εκτέλεσης των στιγμιότυπων εισόδου </w:t>
        </w:r>
        <w:r>
          <w:t>pr</w:t>
        </w:r>
        <w:r w:rsidRPr="00782116">
          <w:rPr>
            <w:lang w:val="el-GR"/>
            <w:rPrChange w:id="25147" w:author="Στάθης Καπ" w:date="2023-03-04T16:58:00Z">
              <w:rPr/>
            </w:rPrChange>
          </w:rPr>
          <w:t>01-</w:t>
        </w:r>
        <w:r>
          <w:t>pr</w:t>
        </w:r>
        <w:r w:rsidRPr="00782116">
          <w:rPr>
            <w:lang w:val="el-GR"/>
            <w:rPrChange w:id="25148" w:author="Στάθης Καπ" w:date="2023-03-04T16:58:00Z">
              <w:rPr/>
            </w:rPrChange>
          </w:rPr>
          <w:t>20</w:t>
        </w:r>
      </w:ins>
      <w:bookmarkEnd w:id="25138"/>
      <w:ins w:id="25149" w:author="Στάθης Καπ" w:date="2023-03-13T04:46:00Z">
        <w:r w:rsidR="00531D4D">
          <w:rPr>
            <w:lang w:val="el-GR"/>
          </w:rPr>
          <w:t xml:space="preserve">. </w:t>
        </w:r>
        <w:r w:rsidR="00531D4D" w:rsidRPr="00E66BB8">
          <w:rPr>
            <w:highlight w:val="yellow"/>
            <w:lang w:val="el-GR"/>
            <w:rPrChange w:id="25150" w:author="Στάθης Καπ" w:date="2023-03-13T04:47:00Z">
              <w:rPr>
                <w:lang w:val="el-GR"/>
              </w:rPr>
            </w:rPrChange>
          </w:rPr>
          <w:t>Οι χρωματιστές περιοχές απεικονίζουν την τυπική απόκλιση των τιμών.</w:t>
        </w:r>
      </w:ins>
    </w:p>
    <w:p w14:paraId="264CA860" w14:textId="16BBF804" w:rsidR="00782116" w:rsidRDefault="00782116" w:rsidP="001E4FC0">
      <w:pPr>
        <w:rPr>
          <w:ins w:id="25151" w:author="Στάθης Καπ" w:date="2023-02-28T17:08:00Z"/>
          <w:lang w:val="el-GR"/>
        </w:rPr>
      </w:pPr>
    </w:p>
    <w:p w14:paraId="150B97CF" w14:textId="77777777" w:rsidR="000414A2" w:rsidRDefault="00DE6961" w:rsidP="000414A2">
      <w:pPr>
        <w:keepNext/>
        <w:rPr>
          <w:ins w:id="25152" w:author="Στάθης Καπ" w:date="2023-03-03T06:47:00Z"/>
        </w:rPr>
      </w:pPr>
      <w:ins w:id="25153" w:author="Στάθης Καπ" w:date="2023-03-01T04:00:00Z">
        <w:r>
          <w:rPr>
            <w:noProof/>
          </w:rPr>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6A6B12E" w14:textId="3D2A8B97" w:rsidR="00DF707A" w:rsidRPr="005105E1" w:rsidRDefault="000414A2">
      <w:pPr>
        <w:pStyle w:val="Caption"/>
        <w:rPr>
          <w:ins w:id="25154" w:author="Στάθης Καπ" w:date="2023-02-27T23:45:00Z"/>
          <w:sz w:val="18"/>
          <w:lang w:val="el-GR"/>
          <w:rPrChange w:id="25155" w:author="Στάθης Καπ" w:date="2023-03-03T06:53:00Z">
            <w:rPr>
              <w:ins w:id="25156" w:author="Στάθης Καπ" w:date="2023-02-27T23:45:00Z"/>
            </w:rPr>
          </w:rPrChange>
        </w:rPr>
        <w:pPrChange w:id="25157" w:author="Στάθης Καπ" w:date="2023-03-03T06:47:00Z">
          <w:pPr/>
        </w:pPrChange>
      </w:pPr>
      <w:ins w:id="25158" w:author="Στάθης Καπ" w:date="2023-03-03T06:47:00Z">
        <w:r w:rsidRPr="000414A2">
          <w:rPr>
            <w:sz w:val="18"/>
            <w:lang w:val="el-GR"/>
            <w:rPrChange w:id="25159" w:author="Στάθης Καπ" w:date="2023-03-03T06:47:00Z">
              <w:rPr>
                <w:b/>
                <w:iCs/>
              </w:rPr>
            </w:rPrChange>
          </w:rPr>
          <w:t xml:space="preserve">Εικόνα </w:t>
        </w:r>
      </w:ins>
      <w:ins w:id="25160"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161"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162" w:author="Στάθης Καπ" w:date="2023-03-13T03:59:00Z">
        <w:r w:rsidR="009F1C0B">
          <w:rPr>
            <w:noProof/>
            <w:sz w:val="18"/>
            <w:lang w:val="el-GR"/>
          </w:rPr>
          <w:t>2</w:t>
        </w:r>
        <w:r w:rsidR="009F1C0B">
          <w:rPr>
            <w:sz w:val="18"/>
            <w:lang w:val="el-GR"/>
          </w:rPr>
          <w:fldChar w:fldCharType="end"/>
        </w:r>
      </w:ins>
      <w:ins w:id="25163" w:author="Στάθης Καπ" w:date="2023-03-03T06:47:00Z">
        <w:r>
          <w:rPr>
            <w:lang w:val="el-GR"/>
          </w:rPr>
          <w:t xml:space="preserve">: </w:t>
        </w:r>
        <w:r w:rsidRPr="002451FE">
          <w:rPr>
            <w:lang w:val="el-GR"/>
          </w:rPr>
          <w:t>Σύγκριση εκδόσεων του αλγορίθμου για το στιγμιότυπο εισόδου pr</w:t>
        </w:r>
        <w:r>
          <w:rPr>
            <w:lang w:val="el-GR"/>
          </w:rPr>
          <w:t>01</w:t>
        </w:r>
      </w:ins>
      <w:ins w:id="25164" w:author="Στάθης Καπ" w:date="2023-03-03T06:53:00Z">
        <w:r w:rsidR="005105E1" w:rsidRPr="005105E1">
          <w:rPr>
            <w:sz w:val="18"/>
            <w:lang w:val="el-GR"/>
            <w:rPrChange w:id="25165" w:author="Στάθης Καπ" w:date="2023-03-03T06:53:00Z">
              <w:rPr>
                <w:b/>
                <w:iCs/>
              </w:rPr>
            </w:rPrChange>
          </w:rPr>
          <w:t xml:space="preserve"> </w:t>
        </w:r>
        <w:r w:rsidR="005105E1" w:rsidRPr="0054229A">
          <w:rPr>
            <w:lang w:val="el-GR"/>
          </w:rPr>
          <w:t xml:space="preserve">(48 </w:t>
        </w:r>
        <w:r w:rsidR="005105E1">
          <w:t>pois</w:t>
        </w:r>
        <w:r w:rsidR="005105E1" w:rsidRPr="0054229A">
          <w:rPr>
            <w:lang w:val="el-GR"/>
          </w:rPr>
          <w:t>)</w:t>
        </w:r>
      </w:ins>
    </w:p>
    <w:p w14:paraId="64867AA1" w14:textId="77777777" w:rsidR="00DF707A" w:rsidRPr="000414A2" w:rsidRDefault="00DF707A">
      <w:pPr>
        <w:rPr>
          <w:ins w:id="25166" w:author="Στάθης Καπ" w:date="2023-02-27T23:45:00Z"/>
          <w:lang w:val="el-GR"/>
          <w:rPrChange w:id="25167" w:author="Στάθης Καπ" w:date="2023-03-03T06:47:00Z">
            <w:rPr>
              <w:ins w:id="25168" w:author="Στάθης Καπ" w:date="2023-02-27T23:45:00Z"/>
            </w:rPr>
          </w:rPrChange>
        </w:rPr>
      </w:pPr>
      <w:ins w:id="25169" w:author="Στάθης Καπ" w:date="2023-02-27T23:45:00Z">
        <w:r w:rsidRPr="000414A2">
          <w:rPr>
            <w:lang w:val="el-GR"/>
            <w:rPrChange w:id="25170" w:author="Στάθης Καπ" w:date="2023-03-03T06:47:00Z">
              <w:rPr/>
            </w:rPrChange>
          </w:rPr>
          <w:br w:type="page"/>
        </w:r>
      </w:ins>
    </w:p>
    <w:p w14:paraId="56140B8A" w14:textId="77777777" w:rsidR="000414A2" w:rsidRDefault="00DE6961" w:rsidP="007D063F">
      <w:pPr>
        <w:keepNext/>
        <w:rPr>
          <w:ins w:id="25171" w:author="Στάθης Καπ" w:date="2023-03-03T06:47:00Z"/>
        </w:rPr>
      </w:pPr>
      <w:ins w:id="25172" w:author="Στάθης Καπ" w:date="2023-03-01T04:00:00Z">
        <w:r>
          <w:rPr>
            <w:noProof/>
          </w:rPr>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5748F06" w14:textId="06E401F3" w:rsidR="007B763C" w:rsidRPr="005105E1" w:rsidRDefault="000414A2">
      <w:pPr>
        <w:pStyle w:val="Caption"/>
        <w:rPr>
          <w:ins w:id="25173" w:author="Στάθης Καπ" w:date="2023-02-27T23:47:00Z"/>
          <w:sz w:val="18"/>
          <w:lang w:val="el-GR"/>
          <w:rPrChange w:id="25174" w:author="Στάθης Καπ" w:date="2023-03-03T06:53:00Z">
            <w:rPr>
              <w:ins w:id="25175" w:author="Στάθης Καπ" w:date="2023-02-27T23:47:00Z"/>
            </w:rPr>
          </w:rPrChange>
        </w:rPr>
        <w:pPrChange w:id="25176" w:author="Στάθης Καπ" w:date="2023-03-03T06:47:00Z">
          <w:pPr/>
        </w:pPrChange>
      </w:pPr>
      <w:ins w:id="25177" w:author="Στάθης Καπ" w:date="2023-03-03T06:47:00Z">
        <w:r w:rsidRPr="009E2B24">
          <w:rPr>
            <w:sz w:val="18"/>
            <w:lang w:val="el-GR"/>
            <w:rPrChange w:id="25178" w:author="Στάθης Καπ" w:date="2023-03-03T06:48:00Z">
              <w:rPr>
                <w:b/>
                <w:iCs/>
              </w:rPr>
            </w:rPrChange>
          </w:rPr>
          <w:t xml:space="preserve">Εικόνα </w:t>
        </w:r>
      </w:ins>
      <w:ins w:id="25179"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180"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181" w:author="Στάθης Καπ" w:date="2023-03-13T03:59:00Z">
        <w:r w:rsidR="009F1C0B">
          <w:rPr>
            <w:noProof/>
            <w:sz w:val="18"/>
            <w:lang w:val="el-GR"/>
          </w:rPr>
          <w:t>3</w:t>
        </w:r>
        <w:r w:rsidR="009F1C0B">
          <w:rPr>
            <w:sz w:val="18"/>
            <w:lang w:val="el-GR"/>
          </w:rPr>
          <w:fldChar w:fldCharType="end"/>
        </w:r>
      </w:ins>
      <w:ins w:id="25182" w:author="Στάθης Καπ" w:date="2023-03-03T06:47:00Z">
        <w:r w:rsidRPr="009E2B24">
          <w:rPr>
            <w:sz w:val="18"/>
            <w:lang w:val="el-GR"/>
            <w:rPrChange w:id="25183" w:author="Στάθης Καπ" w:date="2023-03-03T06:48:00Z">
              <w:rPr>
                <w:b/>
                <w:iCs/>
              </w:rPr>
            </w:rPrChange>
          </w:rPr>
          <w:t xml:space="preserve">: Σύγκριση εκδόσεων του αλγορίθμου για το στιγμιότυπο εισόδου </w:t>
        </w:r>
        <w:r w:rsidRPr="00C075C9">
          <w:t>pr</w:t>
        </w:r>
        <w:r w:rsidRPr="009E2B24">
          <w:rPr>
            <w:sz w:val="18"/>
            <w:lang w:val="el-GR"/>
            <w:rPrChange w:id="25184" w:author="Στάθης Καπ" w:date="2023-03-03T06:48:00Z">
              <w:rPr>
                <w:b/>
                <w:iCs/>
              </w:rPr>
            </w:rPrChange>
          </w:rPr>
          <w:t>0</w:t>
        </w:r>
      </w:ins>
      <w:ins w:id="25185" w:author="Στάθης Καπ" w:date="2023-03-03T06:53:00Z">
        <w:r w:rsidR="005105E1" w:rsidRPr="005105E1">
          <w:rPr>
            <w:sz w:val="18"/>
            <w:lang w:val="el-GR"/>
            <w:rPrChange w:id="25186" w:author="Στάθης Καπ" w:date="2023-03-03T06:53:00Z">
              <w:rPr>
                <w:b/>
                <w:iCs/>
              </w:rPr>
            </w:rPrChange>
          </w:rPr>
          <w:t xml:space="preserve">2 (96 </w:t>
        </w:r>
        <w:r w:rsidR="005105E1">
          <w:t>pois</w:t>
        </w:r>
        <w:r w:rsidR="005105E1" w:rsidRPr="005105E1">
          <w:rPr>
            <w:sz w:val="18"/>
            <w:lang w:val="el-GR"/>
            <w:rPrChange w:id="25187" w:author="Στάθης Καπ" w:date="2023-03-03T06:53:00Z">
              <w:rPr>
                <w:b/>
                <w:iCs/>
              </w:rPr>
            </w:rPrChange>
          </w:rPr>
          <w:t>)</w:t>
        </w:r>
      </w:ins>
    </w:p>
    <w:p w14:paraId="3ED4D9DD" w14:textId="185F8D6F" w:rsidR="007B763C" w:rsidRPr="009E2B24" w:rsidRDefault="007B763C">
      <w:pPr>
        <w:rPr>
          <w:ins w:id="25188" w:author="Στάθης Καπ" w:date="2023-02-27T23:47:00Z"/>
          <w:lang w:val="el-GR"/>
          <w:rPrChange w:id="25189" w:author="Στάθης Καπ" w:date="2023-03-03T06:48:00Z">
            <w:rPr>
              <w:ins w:id="25190" w:author="Στάθης Καπ" w:date="2023-02-27T23:47:00Z"/>
            </w:rPr>
          </w:rPrChange>
        </w:rPr>
      </w:pPr>
    </w:p>
    <w:p w14:paraId="1BEA3306" w14:textId="77777777" w:rsidR="009E2B24" w:rsidRDefault="009A7C76" w:rsidP="007D063F">
      <w:pPr>
        <w:keepNext/>
        <w:rPr>
          <w:ins w:id="25191" w:author="Στάθης Καπ" w:date="2023-03-03T06:48:00Z"/>
        </w:rPr>
      </w:pPr>
      <w:ins w:id="25192" w:author="Στάθης Καπ" w:date="2023-03-01T04:01:00Z">
        <w:r>
          <w:rPr>
            <w:noProof/>
          </w:rPr>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6E387F1" w14:textId="65D9AEBF" w:rsidR="007B763C" w:rsidRPr="005105E1" w:rsidRDefault="009E2B24">
      <w:pPr>
        <w:pStyle w:val="Caption"/>
        <w:rPr>
          <w:ins w:id="25193" w:author="Στάθης Καπ" w:date="2023-02-27T23:49:00Z"/>
          <w:sz w:val="18"/>
          <w:lang w:val="el-GR"/>
          <w:rPrChange w:id="25194" w:author="Στάθης Καπ" w:date="2023-03-03T06:53:00Z">
            <w:rPr>
              <w:ins w:id="25195" w:author="Στάθης Καπ" w:date="2023-02-27T23:49:00Z"/>
            </w:rPr>
          </w:rPrChange>
        </w:rPr>
        <w:pPrChange w:id="25196" w:author="Στάθης Καπ" w:date="2023-03-03T06:48:00Z">
          <w:pPr/>
        </w:pPrChange>
      </w:pPr>
      <w:ins w:id="25197" w:author="Στάθης Καπ" w:date="2023-03-03T06:48:00Z">
        <w:r w:rsidRPr="009E2B24">
          <w:rPr>
            <w:sz w:val="18"/>
            <w:lang w:val="el-GR"/>
            <w:rPrChange w:id="25198" w:author="Στάθης Καπ" w:date="2023-03-03T06:48:00Z">
              <w:rPr>
                <w:b/>
                <w:iCs/>
              </w:rPr>
            </w:rPrChange>
          </w:rPr>
          <w:t xml:space="preserve">Εικόνα </w:t>
        </w:r>
      </w:ins>
      <w:ins w:id="25199"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00"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01" w:author="Στάθης Καπ" w:date="2023-03-13T03:59:00Z">
        <w:r w:rsidR="009F1C0B">
          <w:rPr>
            <w:noProof/>
            <w:sz w:val="18"/>
            <w:lang w:val="el-GR"/>
          </w:rPr>
          <w:t>4</w:t>
        </w:r>
        <w:r w:rsidR="009F1C0B">
          <w:rPr>
            <w:sz w:val="18"/>
            <w:lang w:val="el-GR"/>
          </w:rPr>
          <w:fldChar w:fldCharType="end"/>
        </w:r>
      </w:ins>
      <w:ins w:id="25202" w:author="Στάθης Καπ" w:date="2023-03-03T06:48:00Z">
        <w:r>
          <w:rPr>
            <w:lang w:val="el-GR"/>
          </w:rPr>
          <w:t xml:space="preserve">: </w:t>
        </w:r>
        <w:r w:rsidRPr="00446AD7">
          <w:rPr>
            <w:lang w:val="el-GR"/>
          </w:rPr>
          <w:t>Σύγκριση εκδόσεων του αλγορίθμου για το στιγμιότυπο εισόδου pr0</w:t>
        </w:r>
      </w:ins>
      <w:ins w:id="25203" w:author="Στάθης Καπ" w:date="2023-03-03T06:53:00Z">
        <w:r w:rsidR="005105E1" w:rsidRPr="005105E1">
          <w:rPr>
            <w:sz w:val="18"/>
            <w:lang w:val="el-GR"/>
            <w:rPrChange w:id="25204" w:author="Στάθης Καπ" w:date="2023-03-03T06:53:00Z">
              <w:rPr>
                <w:b/>
                <w:iCs/>
              </w:rPr>
            </w:rPrChange>
          </w:rPr>
          <w:t xml:space="preserve">3 (144 </w:t>
        </w:r>
        <w:r w:rsidR="005105E1">
          <w:t>pois</w:t>
        </w:r>
        <w:r w:rsidR="005105E1" w:rsidRPr="005105E1">
          <w:rPr>
            <w:sz w:val="18"/>
            <w:lang w:val="el-GR"/>
            <w:rPrChange w:id="25205" w:author="Στάθης Καπ" w:date="2023-03-03T06:53:00Z">
              <w:rPr>
                <w:b/>
                <w:iCs/>
              </w:rPr>
            </w:rPrChange>
          </w:rPr>
          <w:t>)</w:t>
        </w:r>
      </w:ins>
    </w:p>
    <w:p w14:paraId="6BA3AA2C" w14:textId="507DAAA0" w:rsidR="007B763C" w:rsidRPr="009E2B24" w:rsidRDefault="007B763C">
      <w:pPr>
        <w:rPr>
          <w:ins w:id="25206" w:author="Στάθης Καπ" w:date="2023-02-27T23:49:00Z"/>
          <w:lang w:val="el-GR"/>
          <w:rPrChange w:id="25207" w:author="Στάθης Καπ" w:date="2023-03-03T06:48:00Z">
            <w:rPr>
              <w:ins w:id="25208" w:author="Στάθης Καπ" w:date="2023-02-27T23:49:00Z"/>
            </w:rPr>
          </w:rPrChange>
        </w:rPr>
      </w:pPr>
    </w:p>
    <w:p w14:paraId="5543C35D" w14:textId="77777777" w:rsidR="009E2B24" w:rsidRDefault="009A7C76" w:rsidP="007D063F">
      <w:pPr>
        <w:keepNext/>
        <w:rPr>
          <w:ins w:id="25209" w:author="Στάθης Καπ" w:date="2023-03-03T06:48:00Z"/>
        </w:rPr>
      </w:pPr>
      <w:ins w:id="25210" w:author="Στάθης Καπ" w:date="2023-03-01T04:02:00Z">
        <w:r>
          <w:rPr>
            <w:noProof/>
          </w:rPr>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DC706B8" w14:textId="11DBEA6E" w:rsidR="007B763C" w:rsidRPr="005105E1" w:rsidRDefault="009E2B24">
      <w:pPr>
        <w:pStyle w:val="Caption"/>
        <w:rPr>
          <w:ins w:id="25211" w:author="Στάθης Καπ" w:date="2023-02-27T23:52:00Z"/>
          <w:sz w:val="18"/>
          <w:lang w:val="el-GR"/>
          <w:rPrChange w:id="25212" w:author="Στάθης Καπ" w:date="2023-03-03T06:53:00Z">
            <w:rPr>
              <w:ins w:id="25213" w:author="Στάθης Καπ" w:date="2023-02-27T23:52:00Z"/>
            </w:rPr>
          </w:rPrChange>
        </w:rPr>
        <w:pPrChange w:id="25214" w:author="Στάθης Καπ" w:date="2023-03-03T06:48:00Z">
          <w:pPr/>
        </w:pPrChange>
      </w:pPr>
      <w:ins w:id="25215" w:author="Στάθης Καπ" w:date="2023-03-03T06:48:00Z">
        <w:r w:rsidRPr="009E2B24">
          <w:rPr>
            <w:sz w:val="18"/>
            <w:lang w:val="el-GR"/>
            <w:rPrChange w:id="25216" w:author="Στάθης Καπ" w:date="2023-03-03T06:48:00Z">
              <w:rPr>
                <w:b/>
                <w:iCs/>
              </w:rPr>
            </w:rPrChange>
          </w:rPr>
          <w:t xml:space="preserve">Εικόνα </w:t>
        </w:r>
      </w:ins>
      <w:ins w:id="25217"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18"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19" w:author="Στάθης Καπ" w:date="2023-03-13T03:59:00Z">
        <w:r w:rsidR="009F1C0B">
          <w:rPr>
            <w:noProof/>
            <w:sz w:val="18"/>
            <w:lang w:val="el-GR"/>
          </w:rPr>
          <w:t>5</w:t>
        </w:r>
        <w:r w:rsidR="009F1C0B">
          <w:rPr>
            <w:sz w:val="18"/>
            <w:lang w:val="el-GR"/>
          </w:rPr>
          <w:fldChar w:fldCharType="end"/>
        </w:r>
      </w:ins>
      <w:ins w:id="25220" w:author="Στάθης Καπ" w:date="2023-03-03T06:48:00Z">
        <w:r>
          <w:rPr>
            <w:lang w:val="el-GR"/>
          </w:rPr>
          <w:t xml:space="preserve">: </w:t>
        </w:r>
        <w:r w:rsidRPr="00644EE2">
          <w:rPr>
            <w:lang w:val="el-GR"/>
          </w:rPr>
          <w:t>Σύγκριση εκδόσεων του αλγορίθμου για το στιγμιότυπο εισόδου pr0</w:t>
        </w:r>
      </w:ins>
      <w:ins w:id="25221" w:author="Στάθης Καπ" w:date="2023-03-03T06:53:00Z">
        <w:r w:rsidR="005105E1" w:rsidRPr="005105E1">
          <w:rPr>
            <w:sz w:val="18"/>
            <w:lang w:val="el-GR"/>
            <w:rPrChange w:id="25222" w:author="Στάθης Καπ" w:date="2023-03-03T06:53:00Z">
              <w:rPr>
                <w:b/>
                <w:iCs/>
              </w:rPr>
            </w:rPrChange>
          </w:rPr>
          <w:t>4 (</w:t>
        </w:r>
        <w:r w:rsidR="005105E1" w:rsidRPr="005105E1">
          <w:rPr>
            <w:sz w:val="18"/>
            <w:lang w:val="el-GR"/>
            <w:rPrChange w:id="25223" w:author="Στάθης Καπ" w:date="2023-03-03T06:54:00Z">
              <w:rPr>
                <w:b/>
                <w:iCs/>
              </w:rPr>
            </w:rPrChange>
          </w:rPr>
          <w:t xml:space="preserve">192 </w:t>
        </w:r>
        <w:r w:rsidR="005105E1">
          <w:t>poi</w:t>
        </w:r>
      </w:ins>
      <w:ins w:id="25224" w:author="Στάθης Καπ" w:date="2023-03-03T06:54:00Z">
        <w:r w:rsidR="005105E1">
          <w:t>s</w:t>
        </w:r>
      </w:ins>
      <w:ins w:id="25225" w:author="Στάθης Καπ" w:date="2023-03-03T06:53:00Z">
        <w:r w:rsidR="005105E1" w:rsidRPr="005105E1">
          <w:rPr>
            <w:sz w:val="18"/>
            <w:lang w:val="el-GR"/>
            <w:rPrChange w:id="25226" w:author="Στάθης Καπ" w:date="2023-03-03T06:53:00Z">
              <w:rPr>
                <w:b/>
                <w:iCs/>
              </w:rPr>
            </w:rPrChange>
          </w:rPr>
          <w:t>)</w:t>
        </w:r>
      </w:ins>
    </w:p>
    <w:p w14:paraId="0637B49F" w14:textId="535E588C" w:rsidR="007B763C" w:rsidRPr="009E2B24" w:rsidRDefault="007B763C">
      <w:pPr>
        <w:rPr>
          <w:ins w:id="25227" w:author="Στάθης Καπ" w:date="2023-02-27T23:52:00Z"/>
          <w:lang w:val="el-GR"/>
          <w:rPrChange w:id="25228" w:author="Στάθης Καπ" w:date="2023-03-03T06:48:00Z">
            <w:rPr>
              <w:ins w:id="25229" w:author="Στάθης Καπ" w:date="2023-02-27T23:52:00Z"/>
            </w:rPr>
          </w:rPrChange>
        </w:rPr>
      </w:pPr>
    </w:p>
    <w:p w14:paraId="50702DDB" w14:textId="77777777" w:rsidR="009E2B24" w:rsidRDefault="009A7C76" w:rsidP="007D063F">
      <w:pPr>
        <w:keepNext/>
        <w:rPr>
          <w:ins w:id="25230" w:author="Στάθης Καπ" w:date="2023-03-03T06:48:00Z"/>
        </w:rPr>
      </w:pPr>
      <w:ins w:id="25231" w:author="Στάθης Καπ" w:date="2023-03-01T04:02:00Z">
        <w:r>
          <w:rPr>
            <w:noProof/>
          </w:rPr>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0542070" w14:textId="388BC9A4" w:rsidR="007B763C" w:rsidRPr="005105E1" w:rsidRDefault="009E2B24">
      <w:pPr>
        <w:pStyle w:val="Caption"/>
        <w:rPr>
          <w:ins w:id="25232" w:author="Στάθης Καπ" w:date="2023-02-27T23:53:00Z"/>
          <w:sz w:val="18"/>
          <w:lang w:val="el-GR"/>
          <w:rPrChange w:id="25233" w:author="Στάθης Καπ" w:date="2023-03-03T06:54:00Z">
            <w:rPr>
              <w:ins w:id="25234" w:author="Στάθης Καπ" w:date="2023-02-27T23:53:00Z"/>
            </w:rPr>
          </w:rPrChange>
        </w:rPr>
        <w:pPrChange w:id="25235" w:author="Στάθης Καπ" w:date="2023-03-03T06:48:00Z">
          <w:pPr/>
        </w:pPrChange>
      </w:pPr>
      <w:ins w:id="25236" w:author="Στάθης Καπ" w:date="2023-03-03T06:48:00Z">
        <w:r w:rsidRPr="009E2B24">
          <w:rPr>
            <w:sz w:val="18"/>
            <w:lang w:val="el-GR"/>
            <w:rPrChange w:id="25237" w:author="Στάθης Καπ" w:date="2023-03-03T06:48:00Z">
              <w:rPr>
                <w:b/>
                <w:iCs/>
              </w:rPr>
            </w:rPrChange>
          </w:rPr>
          <w:t xml:space="preserve">Εικόνα </w:t>
        </w:r>
      </w:ins>
      <w:ins w:id="25238"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39"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40" w:author="Στάθης Καπ" w:date="2023-03-13T03:59:00Z">
        <w:r w:rsidR="009F1C0B">
          <w:rPr>
            <w:noProof/>
            <w:sz w:val="18"/>
            <w:lang w:val="el-GR"/>
          </w:rPr>
          <w:t>6</w:t>
        </w:r>
        <w:r w:rsidR="009F1C0B">
          <w:rPr>
            <w:sz w:val="18"/>
            <w:lang w:val="el-GR"/>
          </w:rPr>
          <w:fldChar w:fldCharType="end"/>
        </w:r>
      </w:ins>
      <w:ins w:id="25241" w:author="Στάθης Καπ" w:date="2023-03-03T06:48:00Z">
        <w:r>
          <w:rPr>
            <w:lang w:val="el-GR"/>
          </w:rPr>
          <w:t xml:space="preserve">: </w:t>
        </w:r>
        <w:r w:rsidRPr="000F3D2E">
          <w:rPr>
            <w:lang w:val="el-GR"/>
          </w:rPr>
          <w:t>Σύγκριση εκδόσεων του αλγορίθμου για το στιγμιότυπο εισόδου pr0</w:t>
        </w:r>
      </w:ins>
      <w:ins w:id="25242" w:author="Στάθης Καπ" w:date="2023-03-03T06:54:00Z">
        <w:r w:rsidR="005105E1" w:rsidRPr="005105E1">
          <w:rPr>
            <w:sz w:val="18"/>
            <w:lang w:val="el-GR"/>
            <w:rPrChange w:id="25243" w:author="Στάθης Καπ" w:date="2023-03-03T06:54:00Z">
              <w:rPr>
                <w:b/>
                <w:iCs/>
              </w:rPr>
            </w:rPrChange>
          </w:rPr>
          <w:t xml:space="preserve">5 </w:t>
        </w:r>
        <w:r w:rsidR="005105E1" w:rsidRPr="0054229A">
          <w:rPr>
            <w:lang w:val="el-GR"/>
          </w:rPr>
          <w:t>(</w:t>
        </w:r>
        <w:r w:rsidR="005105E1" w:rsidRPr="005105E1">
          <w:rPr>
            <w:sz w:val="18"/>
            <w:lang w:val="el-GR"/>
            <w:rPrChange w:id="25244" w:author="Στάθης Καπ" w:date="2023-03-03T06:54:00Z">
              <w:rPr>
                <w:b/>
                <w:iCs/>
              </w:rPr>
            </w:rPrChange>
          </w:rPr>
          <w:t>240</w:t>
        </w:r>
        <w:r w:rsidR="005105E1" w:rsidRPr="0054229A">
          <w:rPr>
            <w:lang w:val="el-GR"/>
          </w:rPr>
          <w:t xml:space="preserve"> </w:t>
        </w:r>
        <w:r w:rsidR="005105E1">
          <w:t>pois</w:t>
        </w:r>
        <w:r w:rsidR="005105E1" w:rsidRPr="0054229A">
          <w:rPr>
            <w:lang w:val="el-GR"/>
          </w:rPr>
          <w:t>)</w:t>
        </w:r>
      </w:ins>
    </w:p>
    <w:p w14:paraId="12EAF280" w14:textId="18663E90" w:rsidR="007B763C" w:rsidRPr="009E2B24" w:rsidRDefault="007B763C">
      <w:pPr>
        <w:rPr>
          <w:ins w:id="25245" w:author="Στάθης Καπ" w:date="2023-02-27T23:54:00Z"/>
          <w:lang w:val="el-GR"/>
          <w:rPrChange w:id="25246" w:author="Στάθης Καπ" w:date="2023-03-03T06:48:00Z">
            <w:rPr>
              <w:ins w:id="25247" w:author="Στάθης Καπ" w:date="2023-02-27T23:54:00Z"/>
            </w:rPr>
          </w:rPrChange>
        </w:rPr>
      </w:pPr>
    </w:p>
    <w:p w14:paraId="3EA58BA5" w14:textId="77777777" w:rsidR="009E2B24" w:rsidRDefault="009A7C76" w:rsidP="007D063F">
      <w:pPr>
        <w:keepNext/>
        <w:rPr>
          <w:ins w:id="25248" w:author="Στάθης Καπ" w:date="2023-03-03T06:48:00Z"/>
        </w:rPr>
      </w:pPr>
      <w:ins w:id="25249" w:author="Στάθης Καπ" w:date="2023-03-01T04:03:00Z">
        <w:r>
          <w:rPr>
            <w:noProof/>
          </w:rPr>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1552D799" w14:textId="20805B67" w:rsidR="007B763C" w:rsidRPr="005105E1" w:rsidRDefault="009E2B24">
      <w:pPr>
        <w:pStyle w:val="Caption"/>
        <w:rPr>
          <w:ins w:id="25250" w:author="Στάθης Καπ" w:date="2023-02-27T23:55:00Z"/>
          <w:sz w:val="18"/>
          <w:lang w:val="el-GR"/>
          <w:rPrChange w:id="25251" w:author="Στάθης Καπ" w:date="2023-03-03T06:54:00Z">
            <w:rPr>
              <w:ins w:id="25252" w:author="Στάθης Καπ" w:date="2023-02-27T23:55:00Z"/>
            </w:rPr>
          </w:rPrChange>
        </w:rPr>
        <w:pPrChange w:id="25253" w:author="Στάθης Καπ" w:date="2023-03-03T06:48:00Z">
          <w:pPr/>
        </w:pPrChange>
      </w:pPr>
      <w:ins w:id="25254" w:author="Στάθης Καπ" w:date="2023-03-03T06:48:00Z">
        <w:r w:rsidRPr="005105E1">
          <w:rPr>
            <w:sz w:val="18"/>
            <w:lang w:val="el-GR"/>
            <w:rPrChange w:id="25255" w:author="Στάθης Καπ" w:date="2023-03-03T06:53:00Z">
              <w:rPr>
                <w:b/>
                <w:iCs/>
              </w:rPr>
            </w:rPrChange>
          </w:rPr>
          <w:t xml:space="preserve">Εικόνα </w:t>
        </w:r>
      </w:ins>
      <w:ins w:id="25256"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57"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58" w:author="Στάθης Καπ" w:date="2023-03-13T03:59:00Z">
        <w:r w:rsidR="009F1C0B">
          <w:rPr>
            <w:noProof/>
            <w:sz w:val="18"/>
            <w:lang w:val="el-GR"/>
          </w:rPr>
          <w:t>7</w:t>
        </w:r>
        <w:r w:rsidR="009F1C0B">
          <w:rPr>
            <w:sz w:val="18"/>
            <w:lang w:val="el-GR"/>
          </w:rPr>
          <w:fldChar w:fldCharType="end"/>
        </w:r>
      </w:ins>
      <w:ins w:id="25259" w:author="Στάθης Καπ" w:date="2023-03-03T06:48:00Z">
        <w:r>
          <w:rPr>
            <w:lang w:val="el-GR"/>
          </w:rPr>
          <w:t xml:space="preserve">: </w:t>
        </w:r>
        <w:r w:rsidRPr="00BE45DD">
          <w:rPr>
            <w:lang w:val="el-GR"/>
          </w:rPr>
          <w:t>Σύγκριση εκδόσεων του αλγορίθμου για το στιγμιότυπο εισόδου pr0</w:t>
        </w:r>
      </w:ins>
      <w:ins w:id="25260" w:author="Στάθης Καπ" w:date="2023-03-03T06:54:00Z">
        <w:r w:rsidR="005105E1" w:rsidRPr="005105E1">
          <w:rPr>
            <w:sz w:val="18"/>
            <w:lang w:val="el-GR"/>
            <w:rPrChange w:id="25261" w:author="Στάθης Καπ" w:date="2023-03-03T06:54:00Z">
              <w:rPr>
                <w:b/>
                <w:iCs/>
              </w:rPr>
            </w:rPrChange>
          </w:rPr>
          <w:t xml:space="preserve">6 </w:t>
        </w:r>
        <w:r w:rsidR="005105E1" w:rsidRPr="0054229A">
          <w:rPr>
            <w:lang w:val="el-GR"/>
          </w:rPr>
          <w:t>(</w:t>
        </w:r>
      </w:ins>
      <w:ins w:id="25262" w:author="Στάθης Καπ" w:date="2023-03-03T06:56:00Z">
        <w:r w:rsidR="005105E1" w:rsidRPr="005105E1">
          <w:rPr>
            <w:sz w:val="18"/>
            <w:lang w:val="el-GR"/>
            <w:rPrChange w:id="25263" w:author="Στάθης Καπ" w:date="2023-03-03T06:56:00Z">
              <w:rPr>
                <w:b/>
                <w:iCs/>
              </w:rPr>
            </w:rPrChange>
          </w:rPr>
          <w:t>288</w:t>
        </w:r>
      </w:ins>
      <w:ins w:id="25264" w:author="Στάθης Καπ" w:date="2023-03-03T06:54:00Z">
        <w:r w:rsidR="005105E1" w:rsidRPr="0054229A">
          <w:rPr>
            <w:lang w:val="el-GR"/>
          </w:rPr>
          <w:t xml:space="preserve"> </w:t>
        </w:r>
        <w:r w:rsidR="005105E1">
          <w:t>pois</w:t>
        </w:r>
        <w:r w:rsidR="005105E1" w:rsidRPr="0054229A">
          <w:rPr>
            <w:lang w:val="el-GR"/>
          </w:rPr>
          <w:t>)</w:t>
        </w:r>
      </w:ins>
    </w:p>
    <w:p w14:paraId="3CF338B8" w14:textId="4FB385D7" w:rsidR="007B763C" w:rsidRPr="005105E1" w:rsidRDefault="007B763C">
      <w:pPr>
        <w:rPr>
          <w:ins w:id="25265" w:author="Στάθης Καπ" w:date="2023-02-27T23:55:00Z"/>
          <w:lang w:val="el-GR"/>
          <w:rPrChange w:id="25266" w:author="Στάθης Καπ" w:date="2023-03-03T06:53:00Z">
            <w:rPr>
              <w:ins w:id="25267" w:author="Στάθης Καπ" w:date="2023-02-27T23:55:00Z"/>
            </w:rPr>
          </w:rPrChange>
        </w:rPr>
      </w:pPr>
    </w:p>
    <w:p w14:paraId="23EE00AE" w14:textId="77777777" w:rsidR="009E2B24" w:rsidRDefault="009A7C76" w:rsidP="007D063F">
      <w:pPr>
        <w:keepNext/>
        <w:rPr>
          <w:ins w:id="25268" w:author="Στάθης Καπ" w:date="2023-03-03T06:48:00Z"/>
        </w:rPr>
      </w:pPr>
      <w:ins w:id="25269" w:author="Στάθης Καπ" w:date="2023-03-01T04:03:00Z">
        <w:r>
          <w:rPr>
            <w:noProof/>
          </w:rPr>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421CFB5A" w14:textId="728AE072" w:rsidR="00A01D2D" w:rsidRPr="005105E1" w:rsidRDefault="009E2B24">
      <w:pPr>
        <w:pStyle w:val="Caption"/>
        <w:rPr>
          <w:ins w:id="25270" w:author="Στάθης Καπ" w:date="2023-02-27T23:56:00Z"/>
          <w:sz w:val="18"/>
          <w:lang w:val="el-GR"/>
          <w:rPrChange w:id="25271" w:author="Στάθης Καπ" w:date="2023-03-03T06:56:00Z">
            <w:rPr>
              <w:ins w:id="25272" w:author="Στάθης Καπ" w:date="2023-02-27T23:56:00Z"/>
            </w:rPr>
          </w:rPrChange>
        </w:rPr>
        <w:pPrChange w:id="25273" w:author="Στάθης Καπ" w:date="2023-03-03T06:48:00Z">
          <w:pPr/>
        </w:pPrChange>
      </w:pPr>
      <w:ins w:id="25274" w:author="Στάθης Καπ" w:date="2023-03-03T06:48:00Z">
        <w:r w:rsidRPr="009E2B24">
          <w:rPr>
            <w:sz w:val="18"/>
            <w:lang w:val="el-GR"/>
            <w:rPrChange w:id="25275" w:author="Στάθης Καπ" w:date="2023-03-03T06:48:00Z">
              <w:rPr>
                <w:b/>
                <w:iCs/>
              </w:rPr>
            </w:rPrChange>
          </w:rPr>
          <w:t xml:space="preserve">Εικόνα </w:t>
        </w:r>
      </w:ins>
      <w:ins w:id="25276"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77"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78" w:author="Στάθης Καπ" w:date="2023-03-13T03:59:00Z">
        <w:r w:rsidR="009F1C0B">
          <w:rPr>
            <w:noProof/>
            <w:sz w:val="18"/>
            <w:lang w:val="el-GR"/>
          </w:rPr>
          <w:t>8</w:t>
        </w:r>
        <w:r w:rsidR="009F1C0B">
          <w:rPr>
            <w:sz w:val="18"/>
            <w:lang w:val="el-GR"/>
          </w:rPr>
          <w:fldChar w:fldCharType="end"/>
        </w:r>
      </w:ins>
      <w:ins w:id="25279" w:author="Στάθης Καπ" w:date="2023-03-03T06:48:00Z">
        <w:r>
          <w:rPr>
            <w:lang w:val="el-GR"/>
          </w:rPr>
          <w:t xml:space="preserve">: </w:t>
        </w:r>
        <w:r w:rsidRPr="004909E2">
          <w:rPr>
            <w:lang w:val="el-GR"/>
          </w:rPr>
          <w:t>Σύγκριση εκδόσεων του αλγορίθμου για το στιγμιότυπο εισόδου pr0</w:t>
        </w:r>
      </w:ins>
      <w:ins w:id="25280" w:author="Στάθης Καπ" w:date="2023-03-03T06:54:00Z">
        <w:r w:rsidR="005105E1" w:rsidRPr="005105E1">
          <w:rPr>
            <w:sz w:val="18"/>
            <w:lang w:val="el-GR"/>
            <w:rPrChange w:id="25281" w:author="Στάθης Καπ" w:date="2023-03-03T06:54:00Z">
              <w:rPr>
                <w:b/>
                <w:iCs/>
              </w:rPr>
            </w:rPrChange>
          </w:rPr>
          <w:t>7</w:t>
        </w:r>
      </w:ins>
      <w:ins w:id="25282" w:author="Στάθης Καπ" w:date="2023-03-03T06:56:00Z">
        <w:r w:rsidR="005105E1" w:rsidRPr="005105E1">
          <w:rPr>
            <w:sz w:val="18"/>
            <w:lang w:val="el-GR"/>
            <w:rPrChange w:id="25283" w:author="Στάθης Καπ" w:date="2023-03-03T06:56:00Z">
              <w:rPr>
                <w:b/>
                <w:iCs/>
              </w:rPr>
            </w:rPrChange>
          </w:rPr>
          <w:t xml:space="preserve"> </w:t>
        </w:r>
        <w:r w:rsidR="005105E1" w:rsidRPr="0054229A">
          <w:rPr>
            <w:lang w:val="el-GR"/>
          </w:rPr>
          <w:t>(</w:t>
        </w:r>
        <w:r w:rsidR="005105E1" w:rsidRPr="009E3EB1">
          <w:rPr>
            <w:sz w:val="18"/>
            <w:lang w:val="el-GR"/>
            <w:rPrChange w:id="25284" w:author="Στάθης Καπ" w:date="2023-03-03T06:59:00Z">
              <w:rPr>
                <w:b/>
                <w:iCs/>
              </w:rPr>
            </w:rPrChange>
          </w:rPr>
          <w:t>72</w:t>
        </w:r>
        <w:r w:rsidR="005105E1" w:rsidRPr="0054229A">
          <w:rPr>
            <w:lang w:val="el-GR"/>
          </w:rPr>
          <w:t xml:space="preserve"> </w:t>
        </w:r>
        <w:r w:rsidR="005105E1">
          <w:t>pois</w:t>
        </w:r>
        <w:r w:rsidR="005105E1" w:rsidRPr="0054229A">
          <w:rPr>
            <w:lang w:val="el-GR"/>
          </w:rPr>
          <w:t>)</w:t>
        </w:r>
      </w:ins>
    </w:p>
    <w:p w14:paraId="01FEC935" w14:textId="59B862E8" w:rsidR="00A01D2D" w:rsidRPr="009E2B24" w:rsidRDefault="00A01D2D">
      <w:pPr>
        <w:rPr>
          <w:ins w:id="25285" w:author="Στάθης Καπ" w:date="2023-02-27T23:57:00Z"/>
          <w:lang w:val="el-GR"/>
          <w:rPrChange w:id="25286" w:author="Στάθης Καπ" w:date="2023-03-03T06:48:00Z">
            <w:rPr>
              <w:ins w:id="25287" w:author="Στάθης Καπ" w:date="2023-02-27T23:57:00Z"/>
            </w:rPr>
          </w:rPrChange>
        </w:rPr>
      </w:pPr>
    </w:p>
    <w:p w14:paraId="5703FF34" w14:textId="77777777" w:rsidR="009E2B24" w:rsidRDefault="009A7C76" w:rsidP="007D063F">
      <w:pPr>
        <w:keepNext/>
        <w:rPr>
          <w:ins w:id="25288" w:author="Στάθης Καπ" w:date="2023-03-03T06:49:00Z"/>
        </w:rPr>
      </w:pPr>
      <w:ins w:id="25289" w:author="Στάθης Καπ" w:date="2023-03-01T04:04:00Z">
        <w:r>
          <w:rPr>
            <w:noProof/>
          </w:rPr>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B9FEB30" w14:textId="4BE70E00" w:rsidR="00A01D2D" w:rsidRPr="005105E1" w:rsidRDefault="009E2B24">
      <w:pPr>
        <w:pStyle w:val="Caption"/>
        <w:rPr>
          <w:ins w:id="25290" w:author="Στάθης Καπ" w:date="2023-02-27T23:58:00Z"/>
          <w:sz w:val="18"/>
          <w:lang w:val="el-GR"/>
          <w:rPrChange w:id="25291" w:author="Στάθης Καπ" w:date="2023-03-03T06:56:00Z">
            <w:rPr>
              <w:ins w:id="25292" w:author="Στάθης Καπ" w:date="2023-02-27T23:58:00Z"/>
            </w:rPr>
          </w:rPrChange>
        </w:rPr>
        <w:pPrChange w:id="25293" w:author="Στάθης Καπ" w:date="2023-03-03T06:49:00Z">
          <w:pPr/>
        </w:pPrChange>
      </w:pPr>
      <w:ins w:id="25294" w:author="Στάθης Καπ" w:date="2023-03-03T06:49:00Z">
        <w:r w:rsidRPr="005105E1">
          <w:rPr>
            <w:sz w:val="18"/>
            <w:lang w:val="el-GR"/>
            <w:rPrChange w:id="25295" w:author="Στάθης Καπ" w:date="2023-03-03T06:53:00Z">
              <w:rPr>
                <w:b/>
                <w:iCs/>
              </w:rPr>
            </w:rPrChange>
          </w:rPr>
          <w:t xml:space="preserve">Εικόνα </w:t>
        </w:r>
      </w:ins>
      <w:ins w:id="25296"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97"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98" w:author="Στάθης Καπ" w:date="2023-03-13T03:59:00Z">
        <w:r w:rsidR="009F1C0B">
          <w:rPr>
            <w:noProof/>
            <w:sz w:val="18"/>
            <w:lang w:val="el-GR"/>
          </w:rPr>
          <w:t>9</w:t>
        </w:r>
        <w:r w:rsidR="009F1C0B">
          <w:rPr>
            <w:sz w:val="18"/>
            <w:lang w:val="el-GR"/>
          </w:rPr>
          <w:fldChar w:fldCharType="end"/>
        </w:r>
      </w:ins>
      <w:ins w:id="25299" w:author="Στάθης Καπ" w:date="2023-03-03T06:49:00Z">
        <w:r>
          <w:rPr>
            <w:lang w:val="el-GR"/>
          </w:rPr>
          <w:t xml:space="preserve">: </w:t>
        </w:r>
        <w:r w:rsidRPr="002437D9">
          <w:rPr>
            <w:lang w:val="el-GR"/>
          </w:rPr>
          <w:t>Σύγκριση εκδόσεων του αλγορίθμου για το στιγμιότυπο εισόδου pr0</w:t>
        </w:r>
      </w:ins>
      <w:ins w:id="25300" w:author="Στάθης Καπ" w:date="2023-03-03T06:54:00Z">
        <w:r w:rsidR="005105E1" w:rsidRPr="005105E1">
          <w:rPr>
            <w:sz w:val="18"/>
            <w:lang w:val="el-GR"/>
            <w:rPrChange w:id="25301" w:author="Στάθης Καπ" w:date="2023-03-03T06:56:00Z">
              <w:rPr>
                <w:b/>
                <w:iCs/>
              </w:rPr>
            </w:rPrChange>
          </w:rPr>
          <w:t>8</w:t>
        </w:r>
      </w:ins>
      <w:ins w:id="25302" w:author="Στάθης Καπ" w:date="2023-03-03T06:56:00Z">
        <w:r w:rsidR="005105E1" w:rsidRPr="005105E1">
          <w:rPr>
            <w:sz w:val="18"/>
            <w:lang w:val="el-GR"/>
            <w:rPrChange w:id="25303" w:author="Στάθης Καπ" w:date="2023-03-03T06:56:00Z">
              <w:rPr>
                <w:b/>
                <w:iCs/>
              </w:rPr>
            </w:rPrChange>
          </w:rPr>
          <w:t xml:space="preserve"> </w:t>
        </w:r>
        <w:r w:rsidR="005105E1" w:rsidRPr="0054229A">
          <w:rPr>
            <w:lang w:val="el-GR"/>
          </w:rPr>
          <w:t>(</w:t>
        </w:r>
        <w:r w:rsidR="005105E1" w:rsidRPr="005105E1">
          <w:rPr>
            <w:sz w:val="18"/>
            <w:lang w:val="el-GR"/>
            <w:rPrChange w:id="25304" w:author="Στάθης Καπ" w:date="2023-03-03T06:56:00Z">
              <w:rPr>
                <w:b/>
                <w:iCs/>
              </w:rPr>
            </w:rPrChange>
          </w:rPr>
          <w:t>144</w:t>
        </w:r>
        <w:r w:rsidR="005105E1" w:rsidRPr="0054229A">
          <w:rPr>
            <w:lang w:val="el-GR"/>
          </w:rPr>
          <w:t xml:space="preserve"> </w:t>
        </w:r>
        <w:r w:rsidR="005105E1">
          <w:t>pois</w:t>
        </w:r>
        <w:r w:rsidR="005105E1" w:rsidRPr="0054229A">
          <w:rPr>
            <w:lang w:val="el-GR"/>
          </w:rPr>
          <w:t>)</w:t>
        </w:r>
      </w:ins>
    </w:p>
    <w:p w14:paraId="3CFAE3A2" w14:textId="359038BC" w:rsidR="00A01D2D" w:rsidRPr="005105E1" w:rsidRDefault="00A01D2D">
      <w:pPr>
        <w:rPr>
          <w:ins w:id="25305" w:author="Στάθης Καπ" w:date="2023-02-27T23:58:00Z"/>
          <w:lang w:val="el-GR"/>
          <w:rPrChange w:id="25306" w:author="Στάθης Καπ" w:date="2023-03-03T06:53:00Z">
            <w:rPr>
              <w:ins w:id="25307" w:author="Στάθης Καπ" w:date="2023-02-27T23:58:00Z"/>
            </w:rPr>
          </w:rPrChange>
        </w:rPr>
      </w:pPr>
    </w:p>
    <w:p w14:paraId="28AADF06" w14:textId="77777777" w:rsidR="009E2B24" w:rsidRDefault="009A7C76" w:rsidP="007D063F">
      <w:pPr>
        <w:keepNext/>
        <w:rPr>
          <w:ins w:id="25308" w:author="Στάθης Καπ" w:date="2023-03-03T06:49:00Z"/>
        </w:rPr>
      </w:pPr>
      <w:ins w:id="25309" w:author="Στάθης Καπ" w:date="2023-03-01T04:04:00Z">
        <w:r>
          <w:rPr>
            <w:noProof/>
          </w:rPr>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84A2B6" w14:textId="36AD98FD" w:rsidR="00A01D2D" w:rsidRPr="005105E1" w:rsidRDefault="009E2B24">
      <w:pPr>
        <w:pStyle w:val="Caption"/>
        <w:rPr>
          <w:ins w:id="25310" w:author="Στάθης Καπ" w:date="2023-02-27T23:59:00Z"/>
          <w:sz w:val="18"/>
          <w:lang w:val="el-GR"/>
          <w:rPrChange w:id="25311" w:author="Στάθης Καπ" w:date="2023-03-03T06:55:00Z">
            <w:rPr>
              <w:ins w:id="25312" w:author="Στάθης Καπ" w:date="2023-02-27T23:59:00Z"/>
            </w:rPr>
          </w:rPrChange>
        </w:rPr>
        <w:pPrChange w:id="25313" w:author="Στάθης Καπ" w:date="2023-03-03T06:49:00Z">
          <w:pPr/>
        </w:pPrChange>
      </w:pPr>
      <w:ins w:id="25314" w:author="Στάθης Καπ" w:date="2023-03-03T06:49:00Z">
        <w:r w:rsidRPr="009E2B24">
          <w:rPr>
            <w:sz w:val="18"/>
            <w:lang w:val="el-GR"/>
            <w:rPrChange w:id="25315" w:author="Στάθης Καπ" w:date="2023-03-03T06:49:00Z">
              <w:rPr>
                <w:b/>
                <w:iCs/>
              </w:rPr>
            </w:rPrChange>
          </w:rPr>
          <w:t xml:space="preserve">Εικόνα </w:t>
        </w:r>
      </w:ins>
      <w:ins w:id="25316"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17"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18" w:author="Στάθης Καπ" w:date="2023-03-13T03:59:00Z">
        <w:r w:rsidR="009F1C0B">
          <w:rPr>
            <w:noProof/>
            <w:sz w:val="18"/>
            <w:lang w:val="el-GR"/>
          </w:rPr>
          <w:t>10</w:t>
        </w:r>
        <w:r w:rsidR="009F1C0B">
          <w:rPr>
            <w:sz w:val="18"/>
            <w:lang w:val="el-GR"/>
          </w:rPr>
          <w:fldChar w:fldCharType="end"/>
        </w:r>
      </w:ins>
      <w:ins w:id="25319" w:author="Στάθης Καπ" w:date="2023-03-03T06:49:00Z">
        <w:r>
          <w:rPr>
            <w:lang w:val="el-GR"/>
          </w:rPr>
          <w:t xml:space="preserve">: </w:t>
        </w:r>
        <w:r w:rsidRPr="00667934">
          <w:rPr>
            <w:lang w:val="el-GR"/>
          </w:rPr>
          <w:t>Σύγκριση εκδόσεων του αλγορίθμου για το στιγμιότυπο εισόδου pr0</w:t>
        </w:r>
      </w:ins>
      <w:ins w:id="25320" w:author="Στάθης Καπ" w:date="2023-03-03T06:55:00Z">
        <w:r w:rsidR="005105E1" w:rsidRPr="005105E1">
          <w:rPr>
            <w:sz w:val="18"/>
            <w:lang w:val="el-GR"/>
            <w:rPrChange w:id="25321" w:author="Στάθης Καπ" w:date="2023-03-03T06:55:00Z">
              <w:rPr>
                <w:b/>
                <w:iCs/>
              </w:rPr>
            </w:rPrChange>
          </w:rPr>
          <w:t xml:space="preserve">9 </w:t>
        </w:r>
        <w:r w:rsidR="005105E1" w:rsidRPr="0054229A">
          <w:rPr>
            <w:lang w:val="el-GR"/>
          </w:rPr>
          <w:t>(</w:t>
        </w:r>
      </w:ins>
      <w:ins w:id="25322" w:author="Στάθης Καπ" w:date="2023-03-03T06:56:00Z">
        <w:r w:rsidR="005105E1" w:rsidRPr="005105E1">
          <w:rPr>
            <w:sz w:val="18"/>
            <w:lang w:val="el-GR"/>
            <w:rPrChange w:id="25323" w:author="Στάθης Καπ" w:date="2023-03-03T06:56:00Z">
              <w:rPr>
                <w:b/>
                <w:iCs/>
              </w:rPr>
            </w:rPrChange>
          </w:rPr>
          <w:t>216</w:t>
        </w:r>
      </w:ins>
      <w:ins w:id="25324" w:author="Στάθης Καπ" w:date="2023-03-03T06:55:00Z">
        <w:r w:rsidR="005105E1" w:rsidRPr="0054229A">
          <w:rPr>
            <w:lang w:val="el-GR"/>
          </w:rPr>
          <w:t xml:space="preserve"> </w:t>
        </w:r>
        <w:r w:rsidR="005105E1">
          <w:t>pois</w:t>
        </w:r>
        <w:r w:rsidR="005105E1" w:rsidRPr="0054229A">
          <w:rPr>
            <w:lang w:val="el-GR"/>
          </w:rPr>
          <w:t>)</w:t>
        </w:r>
      </w:ins>
    </w:p>
    <w:p w14:paraId="1BE27425" w14:textId="50441EED" w:rsidR="00A01D2D" w:rsidRPr="009E2B24" w:rsidRDefault="00A01D2D">
      <w:pPr>
        <w:rPr>
          <w:ins w:id="25325" w:author="Στάθης Καπ" w:date="2023-02-28T00:00:00Z"/>
          <w:lang w:val="el-GR"/>
          <w:rPrChange w:id="25326" w:author="Στάθης Καπ" w:date="2023-03-03T06:49:00Z">
            <w:rPr>
              <w:ins w:id="25327" w:author="Στάθης Καπ" w:date="2023-02-28T00:00:00Z"/>
            </w:rPr>
          </w:rPrChange>
        </w:rPr>
      </w:pPr>
    </w:p>
    <w:p w14:paraId="2635010C" w14:textId="77777777" w:rsidR="009E2B24" w:rsidRDefault="009A7C76" w:rsidP="007D063F">
      <w:pPr>
        <w:keepNext/>
        <w:rPr>
          <w:ins w:id="25328" w:author="Στάθης Καπ" w:date="2023-03-03T06:49:00Z"/>
        </w:rPr>
      </w:pPr>
      <w:ins w:id="25329" w:author="Στάθης Καπ" w:date="2023-03-01T04:04:00Z">
        <w:r>
          <w:rPr>
            <w:noProof/>
          </w:rPr>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8518475" w14:textId="751C733B" w:rsidR="00A01D2D" w:rsidRPr="005105E1" w:rsidRDefault="009E2B24">
      <w:pPr>
        <w:pStyle w:val="Caption"/>
        <w:rPr>
          <w:ins w:id="25330" w:author="Στάθης Καπ" w:date="2023-02-28T00:01:00Z"/>
          <w:sz w:val="18"/>
          <w:lang w:val="el-GR"/>
          <w:rPrChange w:id="25331" w:author="Στάθης Καπ" w:date="2023-03-03T06:55:00Z">
            <w:rPr>
              <w:ins w:id="25332" w:author="Στάθης Καπ" w:date="2023-02-28T00:01:00Z"/>
            </w:rPr>
          </w:rPrChange>
        </w:rPr>
        <w:pPrChange w:id="25333" w:author="Στάθης Καπ" w:date="2023-03-03T06:49:00Z">
          <w:pPr/>
        </w:pPrChange>
      </w:pPr>
      <w:ins w:id="25334" w:author="Στάθης Καπ" w:date="2023-03-03T06:49:00Z">
        <w:r w:rsidRPr="009E2B24">
          <w:rPr>
            <w:sz w:val="18"/>
            <w:lang w:val="el-GR"/>
            <w:rPrChange w:id="25335" w:author="Στάθης Καπ" w:date="2023-03-03T06:49:00Z">
              <w:rPr>
                <w:b/>
                <w:iCs/>
              </w:rPr>
            </w:rPrChange>
          </w:rPr>
          <w:t xml:space="preserve">Εικόνα </w:t>
        </w:r>
      </w:ins>
      <w:ins w:id="25336"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37"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38" w:author="Στάθης Καπ" w:date="2023-03-13T03:59:00Z">
        <w:r w:rsidR="009F1C0B">
          <w:rPr>
            <w:noProof/>
            <w:sz w:val="18"/>
            <w:lang w:val="el-GR"/>
          </w:rPr>
          <w:t>11</w:t>
        </w:r>
        <w:r w:rsidR="009F1C0B">
          <w:rPr>
            <w:sz w:val="18"/>
            <w:lang w:val="el-GR"/>
          </w:rPr>
          <w:fldChar w:fldCharType="end"/>
        </w:r>
      </w:ins>
      <w:ins w:id="25339" w:author="Στάθης Καπ" w:date="2023-03-03T06:49:00Z">
        <w:r>
          <w:rPr>
            <w:lang w:val="el-GR"/>
          </w:rPr>
          <w:t xml:space="preserve">: </w:t>
        </w:r>
        <w:r w:rsidRPr="00786BDD">
          <w:rPr>
            <w:lang w:val="el-GR"/>
          </w:rPr>
          <w:t>Σύγκριση εκδόσεων του αλγορίθμου για το στιγμιότυπο εισόδου pr</w:t>
        </w:r>
      </w:ins>
      <w:ins w:id="25340" w:author="Στάθης Καπ" w:date="2023-03-03T06:55:00Z">
        <w:r w:rsidR="005105E1" w:rsidRPr="005105E1">
          <w:rPr>
            <w:sz w:val="18"/>
            <w:lang w:val="el-GR"/>
            <w:rPrChange w:id="25341" w:author="Στάθης Καπ" w:date="2023-03-03T06:55:00Z">
              <w:rPr>
                <w:b/>
                <w:iCs/>
              </w:rPr>
            </w:rPrChange>
          </w:rPr>
          <w:t xml:space="preserve">10 </w:t>
        </w:r>
        <w:r w:rsidR="005105E1" w:rsidRPr="0054229A">
          <w:rPr>
            <w:lang w:val="el-GR"/>
          </w:rPr>
          <w:t>(</w:t>
        </w:r>
      </w:ins>
      <w:ins w:id="25342" w:author="Στάθης Καπ" w:date="2023-03-03T06:56:00Z">
        <w:r w:rsidR="005105E1" w:rsidRPr="009E3EB1">
          <w:rPr>
            <w:sz w:val="18"/>
            <w:lang w:val="el-GR"/>
            <w:rPrChange w:id="25343" w:author="Στάθης Καπ" w:date="2023-03-03T06:59:00Z">
              <w:rPr>
                <w:b/>
                <w:iCs/>
              </w:rPr>
            </w:rPrChange>
          </w:rPr>
          <w:t>288</w:t>
        </w:r>
      </w:ins>
      <w:ins w:id="25344" w:author="Στάθης Καπ" w:date="2023-03-03T06:55:00Z">
        <w:r w:rsidR="005105E1" w:rsidRPr="0054229A">
          <w:rPr>
            <w:lang w:val="el-GR"/>
          </w:rPr>
          <w:t xml:space="preserve"> </w:t>
        </w:r>
        <w:r w:rsidR="005105E1">
          <w:t>pois</w:t>
        </w:r>
        <w:r w:rsidR="005105E1" w:rsidRPr="0054229A">
          <w:rPr>
            <w:lang w:val="el-GR"/>
          </w:rPr>
          <w:t>)</w:t>
        </w:r>
      </w:ins>
    </w:p>
    <w:p w14:paraId="175A63B0" w14:textId="1257BA8C" w:rsidR="00A01D2D" w:rsidRPr="009E2B24" w:rsidRDefault="00A01D2D">
      <w:pPr>
        <w:rPr>
          <w:ins w:id="25345" w:author="Στάθης Καπ" w:date="2023-02-28T00:02:00Z"/>
          <w:lang w:val="el-GR"/>
          <w:rPrChange w:id="25346" w:author="Στάθης Καπ" w:date="2023-03-03T06:49:00Z">
            <w:rPr>
              <w:ins w:id="25347" w:author="Στάθης Καπ" w:date="2023-02-28T00:02:00Z"/>
            </w:rPr>
          </w:rPrChange>
        </w:rPr>
      </w:pPr>
    </w:p>
    <w:p w14:paraId="475D6DA4" w14:textId="77777777" w:rsidR="009E2B24" w:rsidRDefault="009A7C76" w:rsidP="007D063F">
      <w:pPr>
        <w:keepNext/>
        <w:rPr>
          <w:ins w:id="25348" w:author="Στάθης Καπ" w:date="2023-03-03T06:49:00Z"/>
        </w:rPr>
      </w:pPr>
      <w:ins w:id="25349" w:author="Στάθης Καπ" w:date="2023-03-01T04:05:00Z">
        <w:r>
          <w:rPr>
            <w:noProof/>
          </w:rPr>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034397D6" w14:textId="39D36336" w:rsidR="00A01D2D" w:rsidRPr="005105E1" w:rsidRDefault="009E2B24">
      <w:pPr>
        <w:pStyle w:val="Caption"/>
        <w:rPr>
          <w:ins w:id="25350" w:author="Στάθης Καπ" w:date="2023-02-28T00:02:00Z"/>
          <w:sz w:val="18"/>
          <w:lang w:val="el-GR"/>
          <w:rPrChange w:id="25351" w:author="Στάθης Καπ" w:date="2023-03-03T06:56:00Z">
            <w:rPr>
              <w:ins w:id="25352" w:author="Στάθης Καπ" w:date="2023-02-28T00:02:00Z"/>
            </w:rPr>
          </w:rPrChange>
        </w:rPr>
        <w:pPrChange w:id="25353" w:author="Στάθης Καπ" w:date="2023-03-03T06:49:00Z">
          <w:pPr/>
        </w:pPrChange>
      </w:pPr>
      <w:ins w:id="25354" w:author="Στάθης Καπ" w:date="2023-03-03T06:49:00Z">
        <w:r w:rsidRPr="009E2B24">
          <w:rPr>
            <w:sz w:val="18"/>
            <w:lang w:val="el-GR"/>
            <w:rPrChange w:id="25355" w:author="Στάθης Καπ" w:date="2023-03-03T06:49:00Z">
              <w:rPr>
                <w:b/>
                <w:iCs/>
              </w:rPr>
            </w:rPrChange>
          </w:rPr>
          <w:t xml:space="preserve">Εικόνα </w:t>
        </w:r>
      </w:ins>
      <w:ins w:id="25356"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57"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58" w:author="Στάθης Καπ" w:date="2023-03-13T03:59:00Z">
        <w:r w:rsidR="009F1C0B">
          <w:rPr>
            <w:noProof/>
            <w:sz w:val="18"/>
            <w:lang w:val="el-GR"/>
          </w:rPr>
          <w:t>12</w:t>
        </w:r>
        <w:r w:rsidR="009F1C0B">
          <w:rPr>
            <w:sz w:val="18"/>
            <w:lang w:val="el-GR"/>
          </w:rPr>
          <w:fldChar w:fldCharType="end"/>
        </w:r>
      </w:ins>
      <w:ins w:id="25359" w:author="Στάθης Καπ" w:date="2023-03-03T06:49:00Z">
        <w:r>
          <w:rPr>
            <w:lang w:val="el-GR"/>
          </w:rPr>
          <w:t xml:space="preserve">: </w:t>
        </w:r>
        <w:r w:rsidRPr="00695144">
          <w:rPr>
            <w:lang w:val="el-GR"/>
          </w:rPr>
          <w:t>Σύγκριση εκδόσεων του αλγορίθμου για το στιγμιότυπο εισόδου pr</w:t>
        </w:r>
      </w:ins>
      <w:ins w:id="25360" w:author="Στάθης Καπ" w:date="2023-03-03T06:55:00Z">
        <w:r w:rsidR="005105E1" w:rsidRPr="005105E1">
          <w:rPr>
            <w:sz w:val="18"/>
            <w:lang w:val="el-GR"/>
            <w:rPrChange w:id="25361" w:author="Στάθης Καπ" w:date="2023-03-03T06:56:00Z">
              <w:rPr>
                <w:b/>
                <w:iCs/>
              </w:rPr>
            </w:rPrChange>
          </w:rPr>
          <w:t xml:space="preserve">11 </w:t>
        </w:r>
        <w:r w:rsidR="005105E1" w:rsidRPr="0054229A">
          <w:rPr>
            <w:lang w:val="el-GR"/>
          </w:rPr>
          <w:t xml:space="preserve">(48 </w:t>
        </w:r>
        <w:r w:rsidR="005105E1">
          <w:t>pois</w:t>
        </w:r>
        <w:r w:rsidR="005105E1" w:rsidRPr="0054229A">
          <w:rPr>
            <w:lang w:val="el-GR"/>
          </w:rPr>
          <w:t>)</w:t>
        </w:r>
      </w:ins>
    </w:p>
    <w:p w14:paraId="511835AC" w14:textId="3E8A9773" w:rsidR="00A01D2D" w:rsidRPr="009E2B24" w:rsidRDefault="00A01D2D">
      <w:pPr>
        <w:rPr>
          <w:ins w:id="25362" w:author="Στάθης Καπ" w:date="2023-02-28T00:03:00Z"/>
          <w:lang w:val="el-GR"/>
          <w:rPrChange w:id="25363" w:author="Στάθης Καπ" w:date="2023-03-03T06:49:00Z">
            <w:rPr>
              <w:ins w:id="25364" w:author="Στάθης Καπ" w:date="2023-02-28T00:03:00Z"/>
            </w:rPr>
          </w:rPrChange>
        </w:rPr>
      </w:pPr>
    </w:p>
    <w:p w14:paraId="4EE9860C" w14:textId="77777777" w:rsidR="009E2B24" w:rsidRDefault="009A7C76" w:rsidP="007D063F">
      <w:pPr>
        <w:keepNext/>
        <w:rPr>
          <w:ins w:id="25365" w:author="Στάθης Καπ" w:date="2023-03-03T06:49:00Z"/>
        </w:rPr>
      </w:pPr>
      <w:ins w:id="25366" w:author="Στάθης Καπ" w:date="2023-03-01T04:06:00Z">
        <w:r>
          <w:rPr>
            <w:noProof/>
          </w:rPr>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D9C71DF" w14:textId="3C38D95C" w:rsidR="00A01D2D" w:rsidRPr="005105E1" w:rsidRDefault="009E2B24">
      <w:pPr>
        <w:pStyle w:val="Caption"/>
        <w:rPr>
          <w:ins w:id="25367" w:author="Στάθης Καπ" w:date="2023-02-28T00:03:00Z"/>
          <w:sz w:val="18"/>
          <w:lang w:val="el-GR"/>
          <w:rPrChange w:id="25368" w:author="Στάθης Καπ" w:date="2023-03-03T06:56:00Z">
            <w:rPr>
              <w:ins w:id="25369" w:author="Στάθης Καπ" w:date="2023-02-28T00:03:00Z"/>
            </w:rPr>
          </w:rPrChange>
        </w:rPr>
        <w:pPrChange w:id="25370" w:author="Στάθης Καπ" w:date="2023-03-03T06:49:00Z">
          <w:pPr/>
        </w:pPrChange>
      </w:pPr>
      <w:ins w:id="25371" w:author="Στάθης Καπ" w:date="2023-03-03T06:49:00Z">
        <w:r w:rsidRPr="009E2B24">
          <w:rPr>
            <w:sz w:val="18"/>
            <w:lang w:val="el-GR"/>
            <w:rPrChange w:id="25372" w:author="Στάθης Καπ" w:date="2023-03-03T06:49:00Z">
              <w:rPr>
                <w:b/>
                <w:iCs/>
              </w:rPr>
            </w:rPrChange>
          </w:rPr>
          <w:t xml:space="preserve">Εικόνα </w:t>
        </w:r>
      </w:ins>
      <w:ins w:id="25373"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74"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75" w:author="Στάθης Καπ" w:date="2023-03-13T03:59:00Z">
        <w:r w:rsidR="009F1C0B">
          <w:rPr>
            <w:noProof/>
            <w:sz w:val="18"/>
            <w:lang w:val="el-GR"/>
          </w:rPr>
          <w:t>13</w:t>
        </w:r>
        <w:r w:rsidR="009F1C0B">
          <w:rPr>
            <w:sz w:val="18"/>
            <w:lang w:val="el-GR"/>
          </w:rPr>
          <w:fldChar w:fldCharType="end"/>
        </w:r>
      </w:ins>
      <w:ins w:id="25376" w:author="Στάθης Καπ" w:date="2023-03-03T06:49:00Z">
        <w:r>
          <w:rPr>
            <w:lang w:val="el-GR"/>
          </w:rPr>
          <w:t xml:space="preserve">: </w:t>
        </w:r>
        <w:r w:rsidRPr="0080155A">
          <w:rPr>
            <w:lang w:val="el-GR"/>
          </w:rPr>
          <w:t>Σύγκριση εκδόσεων του αλγορίθμου για το στιγμιότυπο εισόδου pr</w:t>
        </w:r>
      </w:ins>
      <w:ins w:id="25377" w:author="Στάθης Καπ" w:date="2023-03-03T06:55:00Z">
        <w:r w:rsidR="005105E1" w:rsidRPr="005105E1">
          <w:rPr>
            <w:sz w:val="18"/>
            <w:lang w:val="el-GR"/>
            <w:rPrChange w:id="25378" w:author="Στάθης Καπ" w:date="2023-03-03T06:56:00Z">
              <w:rPr>
                <w:b/>
                <w:iCs/>
              </w:rPr>
            </w:rPrChange>
          </w:rPr>
          <w:t xml:space="preserve">12 </w:t>
        </w:r>
        <w:r w:rsidR="005105E1" w:rsidRPr="0054229A">
          <w:rPr>
            <w:lang w:val="el-GR"/>
          </w:rPr>
          <w:t>(</w:t>
        </w:r>
      </w:ins>
      <w:ins w:id="25379" w:author="Στάθης Καπ" w:date="2023-03-03T06:57:00Z">
        <w:r w:rsidR="005105E1" w:rsidRPr="009E3EB1">
          <w:rPr>
            <w:sz w:val="18"/>
            <w:lang w:val="el-GR"/>
            <w:rPrChange w:id="25380" w:author="Στάθης Καπ" w:date="2023-03-03T06:59:00Z">
              <w:rPr>
                <w:b/>
                <w:iCs/>
              </w:rPr>
            </w:rPrChange>
          </w:rPr>
          <w:t>96</w:t>
        </w:r>
      </w:ins>
      <w:ins w:id="25381" w:author="Στάθης Καπ" w:date="2023-03-03T06:55:00Z">
        <w:r w:rsidR="005105E1" w:rsidRPr="0054229A">
          <w:rPr>
            <w:lang w:val="el-GR"/>
          </w:rPr>
          <w:t xml:space="preserve"> </w:t>
        </w:r>
        <w:r w:rsidR="005105E1">
          <w:t>pois</w:t>
        </w:r>
        <w:r w:rsidR="005105E1" w:rsidRPr="0054229A">
          <w:rPr>
            <w:lang w:val="el-GR"/>
          </w:rPr>
          <w:t>)</w:t>
        </w:r>
      </w:ins>
    </w:p>
    <w:p w14:paraId="7F5AC2EC" w14:textId="11A2BEC7" w:rsidR="00A01D2D" w:rsidRPr="009E2B24" w:rsidRDefault="00A01D2D">
      <w:pPr>
        <w:rPr>
          <w:ins w:id="25382" w:author="Στάθης Καπ" w:date="2023-02-28T00:03:00Z"/>
          <w:lang w:val="el-GR"/>
          <w:rPrChange w:id="25383" w:author="Στάθης Καπ" w:date="2023-03-03T06:49:00Z">
            <w:rPr>
              <w:ins w:id="25384" w:author="Στάθης Καπ" w:date="2023-02-28T00:03:00Z"/>
            </w:rPr>
          </w:rPrChange>
        </w:rPr>
      </w:pPr>
    </w:p>
    <w:p w14:paraId="5C3A6336" w14:textId="77777777" w:rsidR="009E2B24" w:rsidRDefault="009A7C76" w:rsidP="007D063F">
      <w:pPr>
        <w:keepNext/>
        <w:rPr>
          <w:ins w:id="25385" w:author="Στάθης Καπ" w:date="2023-03-03T06:50:00Z"/>
        </w:rPr>
      </w:pPr>
      <w:ins w:id="25386" w:author="Στάθης Καπ" w:date="2023-03-01T04:06:00Z">
        <w:r>
          <w:rPr>
            <w:noProof/>
          </w:rPr>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740F75" w14:textId="2D9AD79B" w:rsidR="00A01D2D" w:rsidRPr="005105E1" w:rsidRDefault="009E2B24">
      <w:pPr>
        <w:pStyle w:val="Caption"/>
        <w:rPr>
          <w:ins w:id="25387" w:author="Στάθης Καπ" w:date="2023-02-28T00:04:00Z"/>
          <w:sz w:val="18"/>
          <w:lang w:val="el-GR"/>
          <w:rPrChange w:id="25388" w:author="Στάθης Καπ" w:date="2023-03-03T06:55:00Z">
            <w:rPr>
              <w:ins w:id="25389" w:author="Στάθης Καπ" w:date="2023-02-28T00:04:00Z"/>
            </w:rPr>
          </w:rPrChange>
        </w:rPr>
        <w:pPrChange w:id="25390" w:author="Στάθης Καπ" w:date="2023-03-03T06:50:00Z">
          <w:pPr/>
        </w:pPrChange>
      </w:pPr>
      <w:ins w:id="25391" w:author="Στάθης Καπ" w:date="2023-03-03T06:50:00Z">
        <w:r w:rsidRPr="009E2B24">
          <w:rPr>
            <w:sz w:val="18"/>
            <w:lang w:val="el-GR"/>
            <w:rPrChange w:id="25392" w:author="Στάθης Καπ" w:date="2023-03-03T06:50:00Z">
              <w:rPr>
                <w:b/>
                <w:iCs/>
              </w:rPr>
            </w:rPrChange>
          </w:rPr>
          <w:t xml:space="preserve">Εικόνα </w:t>
        </w:r>
      </w:ins>
      <w:ins w:id="25393"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94"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95" w:author="Στάθης Καπ" w:date="2023-03-13T03:59:00Z">
        <w:r w:rsidR="009F1C0B">
          <w:rPr>
            <w:noProof/>
            <w:sz w:val="18"/>
            <w:lang w:val="el-GR"/>
          </w:rPr>
          <w:t>14</w:t>
        </w:r>
        <w:r w:rsidR="009F1C0B">
          <w:rPr>
            <w:sz w:val="18"/>
            <w:lang w:val="el-GR"/>
          </w:rPr>
          <w:fldChar w:fldCharType="end"/>
        </w:r>
      </w:ins>
      <w:ins w:id="25396" w:author="Στάθης Καπ" w:date="2023-03-03T06:50:00Z">
        <w:r>
          <w:rPr>
            <w:lang w:val="el-GR"/>
          </w:rPr>
          <w:t xml:space="preserve">: </w:t>
        </w:r>
        <w:r w:rsidRPr="00B63F85">
          <w:rPr>
            <w:lang w:val="el-GR"/>
          </w:rPr>
          <w:t>Σύγκριση εκδόσεων του αλγορίθμου για το στιγμιότυπο εισόδου pr</w:t>
        </w:r>
      </w:ins>
      <w:ins w:id="25397" w:author="Στάθης Καπ" w:date="2023-03-03T06:55:00Z">
        <w:r w:rsidR="005105E1" w:rsidRPr="005105E1">
          <w:rPr>
            <w:sz w:val="18"/>
            <w:lang w:val="el-GR"/>
            <w:rPrChange w:id="25398" w:author="Στάθης Καπ" w:date="2023-03-03T06:55:00Z">
              <w:rPr>
                <w:b/>
                <w:iCs/>
              </w:rPr>
            </w:rPrChange>
          </w:rPr>
          <w:t xml:space="preserve">13 </w:t>
        </w:r>
        <w:r w:rsidR="005105E1" w:rsidRPr="0054229A">
          <w:rPr>
            <w:lang w:val="el-GR"/>
          </w:rPr>
          <w:t>(</w:t>
        </w:r>
      </w:ins>
      <w:ins w:id="25399" w:author="Στάθης Καπ" w:date="2023-03-03T06:57:00Z">
        <w:r w:rsidR="005105E1" w:rsidRPr="005105E1">
          <w:rPr>
            <w:sz w:val="18"/>
            <w:lang w:val="el-GR"/>
            <w:rPrChange w:id="25400" w:author="Στάθης Καπ" w:date="2023-03-03T06:57:00Z">
              <w:rPr>
                <w:b/>
                <w:iCs/>
              </w:rPr>
            </w:rPrChange>
          </w:rPr>
          <w:t>144</w:t>
        </w:r>
      </w:ins>
      <w:ins w:id="25401" w:author="Στάθης Καπ" w:date="2023-03-03T06:55:00Z">
        <w:r w:rsidR="005105E1" w:rsidRPr="0054229A">
          <w:rPr>
            <w:lang w:val="el-GR"/>
          </w:rPr>
          <w:t xml:space="preserve"> </w:t>
        </w:r>
        <w:r w:rsidR="005105E1">
          <w:t>pois</w:t>
        </w:r>
        <w:r w:rsidR="005105E1" w:rsidRPr="0054229A">
          <w:rPr>
            <w:lang w:val="el-GR"/>
          </w:rPr>
          <w:t>)</w:t>
        </w:r>
      </w:ins>
    </w:p>
    <w:p w14:paraId="41C54E16" w14:textId="2B0E97E3" w:rsidR="00A01D2D" w:rsidRPr="009E2B24" w:rsidRDefault="00A01D2D">
      <w:pPr>
        <w:rPr>
          <w:ins w:id="25402" w:author="Στάθης Καπ" w:date="2023-02-28T00:04:00Z"/>
          <w:lang w:val="el-GR"/>
          <w:rPrChange w:id="25403" w:author="Στάθης Καπ" w:date="2023-03-03T06:50:00Z">
            <w:rPr>
              <w:ins w:id="25404" w:author="Στάθης Καπ" w:date="2023-02-28T00:04:00Z"/>
            </w:rPr>
          </w:rPrChange>
        </w:rPr>
      </w:pPr>
    </w:p>
    <w:p w14:paraId="505F1007" w14:textId="77777777" w:rsidR="009E2B24" w:rsidRDefault="009A7C76" w:rsidP="007D063F">
      <w:pPr>
        <w:keepNext/>
        <w:rPr>
          <w:ins w:id="25405" w:author="Στάθης Καπ" w:date="2023-03-03T06:50:00Z"/>
        </w:rPr>
      </w:pPr>
      <w:ins w:id="25406" w:author="Στάθης Καπ" w:date="2023-03-01T04:07:00Z">
        <w:r>
          <w:rPr>
            <w:noProof/>
          </w:rPr>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FF22A93" w14:textId="10FB0E65" w:rsidR="00A01D2D" w:rsidRPr="005105E1" w:rsidRDefault="009E2B24">
      <w:pPr>
        <w:pStyle w:val="Caption"/>
        <w:rPr>
          <w:ins w:id="25407" w:author="Στάθης Καπ" w:date="2023-02-28T00:04:00Z"/>
          <w:sz w:val="18"/>
          <w:lang w:val="el-GR"/>
          <w:rPrChange w:id="25408" w:author="Στάθης Καπ" w:date="2023-03-03T06:55:00Z">
            <w:rPr>
              <w:ins w:id="25409" w:author="Στάθης Καπ" w:date="2023-02-28T00:04:00Z"/>
            </w:rPr>
          </w:rPrChange>
        </w:rPr>
        <w:pPrChange w:id="25410" w:author="Στάθης Καπ" w:date="2023-03-03T06:50:00Z">
          <w:pPr/>
        </w:pPrChange>
      </w:pPr>
      <w:ins w:id="25411" w:author="Στάθης Καπ" w:date="2023-03-03T06:50:00Z">
        <w:r w:rsidRPr="009E2B24">
          <w:rPr>
            <w:sz w:val="18"/>
            <w:lang w:val="el-GR"/>
            <w:rPrChange w:id="25412" w:author="Στάθης Καπ" w:date="2023-03-03T06:50:00Z">
              <w:rPr>
                <w:b/>
                <w:iCs/>
              </w:rPr>
            </w:rPrChange>
          </w:rPr>
          <w:t xml:space="preserve">Εικόνα </w:t>
        </w:r>
      </w:ins>
      <w:ins w:id="25413"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414"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415" w:author="Στάθης Καπ" w:date="2023-03-13T03:59:00Z">
        <w:r w:rsidR="009F1C0B">
          <w:rPr>
            <w:noProof/>
            <w:sz w:val="18"/>
            <w:lang w:val="el-GR"/>
          </w:rPr>
          <w:t>15</w:t>
        </w:r>
        <w:r w:rsidR="009F1C0B">
          <w:rPr>
            <w:sz w:val="18"/>
            <w:lang w:val="el-GR"/>
          </w:rPr>
          <w:fldChar w:fldCharType="end"/>
        </w:r>
      </w:ins>
      <w:ins w:id="25416" w:author="Στάθης Καπ" w:date="2023-03-03T06:50:00Z">
        <w:r>
          <w:rPr>
            <w:lang w:val="el-GR"/>
          </w:rPr>
          <w:t xml:space="preserve">: </w:t>
        </w:r>
        <w:r w:rsidRPr="00C5395F">
          <w:rPr>
            <w:lang w:val="el-GR"/>
          </w:rPr>
          <w:t>Σύγκριση εκδόσεων του αλγορίθμου για το στιγμιότυπο εισόδου pr</w:t>
        </w:r>
      </w:ins>
      <w:ins w:id="25417" w:author="Στάθης Καπ" w:date="2023-03-03T06:55:00Z">
        <w:r w:rsidR="005105E1" w:rsidRPr="005105E1">
          <w:rPr>
            <w:sz w:val="18"/>
            <w:lang w:val="el-GR"/>
            <w:rPrChange w:id="25418" w:author="Στάθης Καπ" w:date="2023-03-03T06:55:00Z">
              <w:rPr>
                <w:b/>
                <w:iCs/>
              </w:rPr>
            </w:rPrChange>
          </w:rPr>
          <w:t xml:space="preserve">14 </w:t>
        </w:r>
        <w:r w:rsidR="005105E1" w:rsidRPr="0054229A">
          <w:rPr>
            <w:lang w:val="el-GR"/>
          </w:rPr>
          <w:t>(</w:t>
        </w:r>
      </w:ins>
      <w:ins w:id="25419" w:author="Στάθης Καπ" w:date="2023-03-03T06:57:00Z">
        <w:r w:rsidR="005105E1" w:rsidRPr="005105E1">
          <w:rPr>
            <w:sz w:val="18"/>
            <w:lang w:val="el-GR"/>
            <w:rPrChange w:id="25420" w:author="Στάθης Καπ" w:date="2023-03-03T06:57:00Z">
              <w:rPr>
                <w:b/>
                <w:iCs/>
              </w:rPr>
            </w:rPrChange>
          </w:rPr>
          <w:t>192</w:t>
        </w:r>
      </w:ins>
      <w:ins w:id="25421" w:author="Στάθης Καπ" w:date="2023-03-03T06:55:00Z">
        <w:r w:rsidR="005105E1" w:rsidRPr="0054229A">
          <w:rPr>
            <w:lang w:val="el-GR"/>
          </w:rPr>
          <w:t xml:space="preserve"> </w:t>
        </w:r>
        <w:r w:rsidR="005105E1">
          <w:t>pois</w:t>
        </w:r>
        <w:r w:rsidR="005105E1" w:rsidRPr="0054229A">
          <w:rPr>
            <w:lang w:val="el-GR"/>
          </w:rPr>
          <w:t>)</w:t>
        </w:r>
      </w:ins>
    </w:p>
    <w:p w14:paraId="56446033" w14:textId="741FD1A3" w:rsidR="00A01D2D" w:rsidRPr="009E2B24" w:rsidRDefault="00A01D2D">
      <w:pPr>
        <w:rPr>
          <w:ins w:id="25422" w:author="Στάθης Καπ" w:date="2023-02-28T00:04:00Z"/>
          <w:lang w:val="el-GR"/>
          <w:rPrChange w:id="25423" w:author="Στάθης Καπ" w:date="2023-03-03T06:50:00Z">
            <w:rPr>
              <w:ins w:id="25424" w:author="Στάθης Καπ" w:date="2023-02-28T00:04:00Z"/>
            </w:rPr>
          </w:rPrChange>
        </w:rPr>
      </w:pPr>
    </w:p>
    <w:p w14:paraId="42E19954" w14:textId="77777777" w:rsidR="009E2B24" w:rsidRDefault="009A7C76" w:rsidP="007D063F">
      <w:pPr>
        <w:keepNext/>
        <w:rPr>
          <w:ins w:id="25425" w:author="Στάθης Καπ" w:date="2023-03-03T06:50:00Z"/>
        </w:rPr>
      </w:pPr>
      <w:ins w:id="25426" w:author="Στάθης Καπ" w:date="2023-03-01T04:07:00Z">
        <w:r>
          <w:rPr>
            <w:noProof/>
          </w:rPr>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9FFC30" w14:textId="3481A652" w:rsidR="00A01D2D" w:rsidRPr="005105E1" w:rsidRDefault="009E2B24">
      <w:pPr>
        <w:pStyle w:val="Caption"/>
        <w:rPr>
          <w:ins w:id="25427" w:author="Στάθης Καπ" w:date="2023-02-28T00:05:00Z"/>
          <w:sz w:val="18"/>
          <w:lang w:val="el-GR"/>
          <w:rPrChange w:id="25428" w:author="Στάθης Καπ" w:date="2023-03-03T06:57:00Z">
            <w:rPr>
              <w:ins w:id="25429" w:author="Στάθης Καπ" w:date="2023-02-28T00:05:00Z"/>
            </w:rPr>
          </w:rPrChange>
        </w:rPr>
        <w:pPrChange w:id="25430" w:author="Στάθης Καπ" w:date="2023-03-03T06:50:00Z">
          <w:pPr/>
        </w:pPrChange>
      </w:pPr>
      <w:ins w:id="25431" w:author="Στάθης Καπ" w:date="2023-03-03T06:50:00Z">
        <w:r w:rsidRPr="009E2B24">
          <w:rPr>
            <w:sz w:val="18"/>
            <w:lang w:val="el-GR"/>
            <w:rPrChange w:id="25432" w:author="Στάθης Καπ" w:date="2023-03-03T06:50:00Z">
              <w:rPr>
                <w:b/>
                <w:iCs/>
              </w:rPr>
            </w:rPrChange>
          </w:rPr>
          <w:t xml:space="preserve">Εικόνα </w:t>
        </w:r>
      </w:ins>
      <w:ins w:id="25433"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434"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435" w:author="Στάθης Καπ" w:date="2023-03-13T03:59:00Z">
        <w:r w:rsidR="009F1C0B">
          <w:rPr>
            <w:noProof/>
            <w:sz w:val="18"/>
            <w:lang w:val="el-GR"/>
          </w:rPr>
          <w:t>16</w:t>
        </w:r>
        <w:r w:rsidR="009F1C0B">
          <w:rPr>
            <w:sz w:val="18"/>
            <w:lang w:val="el-GR"/>
          </w:rPr>
          <w:fldChar w:fldCharType="end"/>
        </w:r>
      </w:ins>
      <w:ins w:id="25436" w:author="Στάθης Καπ" w:date="2023-03-03T06:50:00Z">
        <w:r>
          <w:rPr>
            <w:lang w:val="el-GR"/>
          </w:rPr>
          <w:t xml:space="preserve">: </w:t>
        </w:r>
        <w:r w:rsidRPr="00A508AA">
          <w:rPr>
            <w:lang w:val="el-GR"/>
          </w:rPr>
          <w:t>Σύγκριση εκδόσεων του αλγορίθμου για το στιγμιότυπο εισόδου pr</w:t>
        </w:r>
      </w:ins>
      <w:ins w:id="25437" w:author="Στάθης Καπ" w:date="2023-03-03T06:55:00Z">
        <w:r w:rsidR="005105E1" w:rsidRPr="005105E1">
          <w:rPr>
            <w:sz w:val="18"/>
            <w:lang w:val="el-GR"/>
            <w:rPrChange w:id="25438" w:author="Στάθης Καπ" w:date="2023-03-03T06:55:00Z">
              <w:rPr>
                <w:b/>
                <w:iCs/>
              </w:rPr>
            </w:rPrChange>
          </w:rPr>
          <w:t>15</w:t>
        </w:r>
      </w:ins>
      <w:ins w:id="25439" w:author="Στάθης Καπ" w:date="2023-03-03T06:57:00Z">
        <w:r w:rsidR="005105E1" w:rsidRPr="005105E1">
          <w:rPr>
            <w:sz w:val="18"/>
            <w:lang w:val="el-GR"/>
            <w:rPrChange w:id="25440" w:author="Στάθης Καπ" w:date="2023-03-03T06:57:00Z">
              <w:rPr>
                <w:b/>
                <w:iCs/>
              </w:rPr>
            </w:rPrChange>
          </w:rPr>
          <w:t xml:space="preserve"> </w:t>
        </w:r>
        <w:r w:rsidR="005105E1" w:rsidRPr="0054229A">
          <w:rPr>
            <w:lang w:val="el-GR"/>
          </w:rPr>
          <w:t>(</w:t>
        </w:r>
        <w:r w:rsidR="005105E1" w:rsidRPr="005105E1">
          <w:rPr>
            <w:sz w:val="18"/>
            <w:lang w:val="el-GR"/>
            <w:rPrChange w:id="25441" w:author="Στάθης Καπ" w:date="2023-03-03T06:57:00Z">
              <w:rPr>
                <w:b/>
                <w:iCs/>
              </w:rPr>
            </w:rPrChange>
          </w:rPr>
          <w:t>240</w:t>
        </w:r>
        <w:r w:rsidR="005105E1" w:rsidRPr="0054229A">
          <w:rPr>
            <w:lang w:val="el-GR"/>
          </w:rPr>
          <w:t xml:space="preserve"> </w:t>
        </w:r>
        <w:r w:rsidR="005105E1">
          <w:t>pois</w:t>
        </w:r>
        <w:r w:rsidR="005105E1" w:rsidRPr="0054229A">
          <w:rPr>
            <w:lang w:val="el-GR"/>
          </w:rPr>
          <w:t>)</w:t>
        </w:r>
      </w:ins>
    </w:p>
    <w:p w14:paraId="60FAC2E3" w14:textId="53515441" w:rsidR="00A01D2D" w:rsidRPr="009E2B24" w:rsidRDefault="00A01D2D">
      <w:pPr>
        <w:rPr>
          <w:ins w:id="25442" w:author="Στάθης Καπ" w:date="2023-02-28T00:05:00Z"/>
          <w:lang w:val="el-GR"/>
          <w:rPrChange w:id="25443" w:author="Στάθης Καπ" w:date="2023-03-03T06:50:00Z">
            <w:rPr>
              <w:ins w:id="25444" w:author="Στάθης Καπ" w:date="2023-02-28T00:05:00Z"/>
            </w:rPr>
          </w:rPrChange>
        </w:rPr>
      </w:pPr>
    </w:p>
    <w:p w14:paraId="41E8114A" w14:textId="77777777" w:rsidR="009E2B24" w:rsidRDefault="009A7C76" w:rsidP="007D063F">
      <w:pPr>
        <w:keepNext/>
        <w:rPr>
          <w:ins w:id="25445" w:author="Στάθης Καπ" w:date="2023-03-03T06:50:00Z"/>
        </w:rPr>
      </w:pPr>
      <w:ins w:id="25446" w:author="Στάθης Καπ" w:date="2023-03-01T04:09:00Z">
        <w:r>
          <w:rPr>
            <w:noProof/>
          </w:rPr>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AE27416" w14:textId="7E2CB6F1" w:rsidR="00A01D2D" w:rsidRPr="005105E1" w:rsidRDefault="009E2B24">
      <w:pPr>
        <w:pStyle w:val="Caption"/>
        <w:rPr>
          <w:ins w:id="25447" w:author="Στάθης Καπ" w:date="2023-02-28T00:05:00Z"/>
          <w:sz w:val="18"/>
          <w:lang w:val="el-GR"/>
          <w:rPrChange w:id="25448" w:author="Στάθης Καπ" w:date="2023-03-03T06:55:00Z">
            <w:rPr>
              <w:ins w:id="25449" w:author="Στάθης Καπ" w:date="2023-02-28T00:05:00Z"/>
            </w:rPr>
          </w:rPrChange>
        </w:rPr>
        <w:pPrChange w:id="25450" w:author="Στάθης Καπ" w:date="2023-03-03T06:50:00Z">
          <w:pPr/>
        </w:pPrChange>
      </w:pPr>
      <w:ins w:id="25451" w:author="Στάθης Καπ" w:date="2023-03-03T06:50:00Z">
        <w:r w:rsidRPr="009E2B24">
          <w:rPr>
            <w:sz w:val="18"/>
            <w:lang w:val="el-GR"/>
            <w:rPrChange w:id="25452" w:author="Στάθης Καπ" w:date="2023-03-03T06:50:00Z">
              <w:rPr>
                <w:b/>
                <w:iCs/>
              </w:rPr>
            </w:rPrChange>
          </w:rPr>
          <w:t xml:space="preserve">Εικόνα </w:t>
        </w:r>
      </w:ins>
      <w:ins w:id="25453"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454"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455" w:author="Στάθης Καπ" w:date="2023-03-13T03:59:00Z">
        <w:r w:rsidR="009F1C0B">
          <w:rPr>
            <w:noProof/>
            <w:sz w:val="18"/>
            <w:lang w:val="el-GR"/>
          </w:rPr>
          <w:t>17</w:t>
        </w:r>
        <w:r w:rsidR="009F1C0B">
          <w:rPr>
            <w:sz w:val="18"/>
            <w:lang w:val="el-GR"/>
          </w:rPr>
          <w:fldChar w:fldCharType="end"/>
        </w:r>
      </w:ins>
      <w:ins w:id="25456" w:author="Στάθης Καπ" w:date="2023-03-03T06:50:00Z">
        <w:r>
          <w:rPr>
            <w:lang w:val="el-GR"/>
          </w:rPr>
          <w:t xml:space="preserve">: </w:t>
        </w:r>
        <w:r w:rsidRPr="00B575A6">
          <w:rPr>
            <w:lang w:val="el-GR"/>
          </w:rPr>
          <w:t>Σύγκριση εκδόσεων του αλγορίθμου για το στιγμιότυπο εισόδου pr</w:t>
        </w:r>
      </w:ins>
      <w:ins w:id="25457" w:author="Στάθης Καπ" w:date="2023-03-03T06:55:00Z">
        <w:r w:rsidR="005105E1" w:rsidRPr="005105E1">
          <w:rPr>
            <w:sz w:val="18"/>
            <w:lang w:val="el-GR"/>
            <w:rPrChange w:id="25458" w:author="Στάθης Καπ" w:date="2023-03-03T06:55:00Z">
              <w:rPr>
                <w:b/>
                <w:iCs/>
              </w:rPr>
            </w:rPrChange>
          </w:rPr>
          <w:t xml:space="preserve">16 </w:t>
        </w:r>
        <w:r w:rsidR="005105E1" w:rsidRPr="0054229A">
          <w:rPr>
            <w:lang w:val="el-GR"/>
          </w:rPr>
          <w:t>(</w:t>
        </w:r>
      </w:ins>
      <w:ins w:id="25459" w:author="Στάθης Καπ" w:date="2023-03-03T06:57:00Z">
        <w:r w:rsidR="005105E1" w:rsidRPr="005105E1">
          <w:rPr>
            <w:sz w:val="18"/>
            <w:lang w:val="el-GR"/>
            <w:rPrChange w:id="25460" w:author="Στάθης Καπ" w:date="2023-03-03T06:57:00Z">
              <w:rPr>
                <w:b/>
                <w:iCs/>
              </w:rPr>
            </w:rPrChange>
          </w:rPr>
          <w:t>288</w:t>
        </w:r>
      </w:ins>
      <w:ins w:id="25461" w:author="Στάθης Καπ" w:date="2023-03-03T06:55:00Z">
        <w:r w:rsidR="005105E1" w:rsidRPr="0054229A">
          <w:rPr>
            <w:lang w:val="el-GR"/>
          </w:rPr>
          <w:t xml:space="preserve"> </w:t>
        </w:r>
        <w:r w:rsidR="005105E1">
          <w:t>pois</w:t>
        </w:r>
        <w:r w:rsidR="005105E1" w:rsidRPr="0054229A">
          <w:rPr>
            <w:lang w:val="el-GR"/>
          </w:rPr>
          <w:t>)</w:t>
        </w:r>
      </w:ins>
    </w:p>
    <w:p w14:paraId="603AC944" w14:textId="1989A1D5" w:rsidR="00A01D2D" w:rsidRPr="009E2B24" w:rsidRDefault="00A01D2D">
      <w:pPr>
        <w:rPr>
          <w:ins w:id="25462" w:author="Στάθης Καπ" w:date="2023-02-28T00:05:00Z"/>
          <w:lang w:val="el-GR"/>
          <w:rPrChange w:id="25463" w:author="Στάθης Καπ" w:date="2023-03-03T06:50:00Z">
            <w:rPr>
              <w:ins w:id="25464" w:author="Στάθης Καπ" w:date="2023-02-28T00:05:00Z"/>
            </w:rPr>
          </w:rPrChange>
        </w:rPr>
      </w:pPr>
    </w:p>
    <w:p w14:paraId="53D4913A" w14:textId="77777777" w:rsidR="009E2B24" w:rsidRDefault="009A7C76" w:rsidP="007D063F">
      <w:pPr>
        <w:keepNext/>
        <w:rPr>
          <w:ins w:id="25465" w:author="Στάθης Καπ" w:date="2023-03-03T06:50:00Z"/>
        </w:rPr>
      </w:pPr>
      <w:ins w:id="25466" w:author="Στάθης Καπ" w:date="2023-03-01T04:09:00Z">
        <w:r>
          <w:rPr>
            <w:noProof/>
          </w:rPr>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4CD401A" w14:textId="57151864" w:rsidR="00A01D2D" w:rsidRPr="005105E1" w:rsidRDefault="009E2B24">
      <w:pPr>
        <w:pStyle w:val="Caption"/>
        <w:rPr>
          <w:ins w:id="25467" w:author="Στάθης Καπ" w:date="2023-02-28T00:06:00Z"/>
          <w:sz w:val="18"/>
          <w:lang w:val="el-GR"/>
          <w:rPrChange w:id="25468" w:author="Στάθης Καπ" w:date="2023-03-03T06:56:00Z">
            <w:rPr>
              <w:ins w:id="25469" w:author="Στάθης Καπ" w:date="2023-02-28T00:06:00Z"/>
            </w:rPr>
          </w:rPrChange>
        </w:rPr>
        <w:pPrChange w:id="25470" w:author="Στάθης Καπ" w:date="2023-03-03T06:50:00Z">
          <w:pPr/>
        </w:pPrChange>
      </w:pPr>
      <w:ins w:id="25471" w:author="Στάθης Καπ" w:date="2023-03-03T06:50:00Z">
        <w:r w:rsidRPr="009E2B24">
          <w:rPr>
            <w:sz w:val="18"/>
            <w:lang w:val="el-GR"/>
            <w:rPrChange w:id="25472" w:author="Στάθης Καπ" w:date="2023-03-03T06:50:00Z">
              <w:rPr>
                <w:b/>
                <w:iCs/>
              </w:rPr>
            </w:rPrChange>
          </w:rPr>
          <w:t xml:space="preserve">Εικόνα </w:t>
        </w:r>
      </w:ins>
      <w:ins w:id="25473"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474"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475" w:author="Στάθης Καπ" w:date="2023-03-13T03:59:00Z">
        <w:r w:rsidR="009F1C0B">
          <w:rPr>
            <w:noProof/>
            <w:sz w:val="18"/>
            <w:lang w:val="el-GR"/>
          </w:rPr>
          <w:t>18</w:t>
        </w:r>
        <w:r w:rsidR="009F1C0B">
          <w:rPr>
            <w:sz w:val="18"/>
            <w:lang w:val="el-GR"/>
          </w:rPr>
          <w:fldChar w:fldCharType="end"/>
        </w:r>
      </w:ins>
      <w:ins w:id="25476" w:author="Στάθης Καπ" w:date="2023-03-03T06:50:00Z">
        <w:r>
          <w:rPr>
            <w:lang w:val="el-GR"/>
          </w:rPr>
          <w:t xml:space="preserve">: </w:t>
        </w:r>
        <w:r w:rsidRPr="00C55485">
          <w:rPr>
            <w:lang w:val="el-GR"/>
          </w:rPr>
          <w:t>Σύγκριση εκδόσεων του αλγορίθμου για το στιγμιότυπο εισόδου pr</w:t>
        </w:r>
      </w:ins>
      <w:ins w:id="25477" w:author="Στάθης Καπ" w:date="2023-03-03T06:55:00Z">
        <w:r w:rsidR="005105E1" w:rsidRPr="005105E1">
          <w:rPr>
            <w:sz w:val="18"/>
            <w:lang w:val="el-GR"/>
            <w:rPrChange w:id="25478" w:author="Στάθης Καπ" w:date="2023-03-03T06:56:00Z">
              <w:rPr>
                <w:b/>
                <w:iCs/>
              </w:rPr>
            </w:rPrChange>
          </w:rPr>
          <w:t xml:space="preserve">17 </w:t>
        </w:r>
        <w:r w:rsidR="005105E1" w:rsidRPr="0054229A">
          <w:rPr>
            <w:lang w:val="el-GR"/>
          </w:rPr>
          <w:t>(</w:t>
        </w:r>
      </w:ins>
      <w:ins w:id="25479" w:author="Στάθης Καπ" w:date="2023-03-03T06:58:00Z">
        <w:r w:rsidR="005105E1" w:rsidRPr="009E3EB1">
          <w:rPr>
            <w:sz w:val="18"/>
            <w:lang w:val="el-GR"/>
            <w:rPrChange w:id="25480" w:author="Στάθης Καπ" w:date="2023-03-03T06:59:00Z">
              <w:rPr>
                <w:b/>
                <w:iCs/>
              </w:rPr>
            </w:rPrChange>
          </w:rPr>
          <w:t>72</w:t>
        </w:r>
      </w:ins>
      <w:ins w:id="25481" w:author="Στάθης Καπ" w:date="2023-03-03T06:55:00Z">
        <w:r w:rsidR="005105E1" w:rsidRPr="0054229A">
          <w:rPr>
            <w:lang w:val="el-GR"/>
          </w:rPr>
          <w:t xml:space="preserve"> </w:t>
        </w:r>
        <w:r w:rsidR="005105E1">
          <w:t>pois</w:t>
        </w:r>
        <w:r w:rsidR="005105E1" w:rsidRPr="0054229A">
          <w:rPr>
            <w:lang w:val="el-GR"/>
          </w:rPr>
          <w:t>)</w:t>
        </w:r>
      </w:ins>
    </w:p>
    <w:p w14:paraId="47B40D3E" w14:textId="523837E8" w:rsidR="00FB1EE6" w:rsidRPr="009E2B24" w:rsidRDefault="00FB1EE6">
      <w:pPr>
        <w:rPr>
          <w:ins w:id="25482" w:author="Στάθης Καπ" w:date="2023-02-28T00:07:00Z"/>
          <w:lang w:val="el-GR"/>
          <w:rPrChange w:id="25483" w:author="Στάθης Καπ" w:date="2023-03-03T06:50:00Z">
            <w:rPr>
              <w:ins w:id="25484" w:author="Στάθης Καπ" w:date="2023-02-28T00:07:00Z"/>
            </w:rPr>
          </w:rPrChange>
        </w:rPr>
      </w:pPr>
    </w:p>
    <w:p w14:paraId="16CBAFE2" w14:textId="77777777" w:rsidR="009E2B24" w:rsidRDefault="009A7C76" w:rsidP="007D063F">
      <w:pPr>
        <w:keepNext/>
        <w:rPr>
          <w:ins w:id="25485" w:author="Στάθης Καπ" w:date="2023-03-03T06:50:00Z"/>
        </w:rPr>
      </w:pPr>
      <w:ins w:id="25486" w:author="Στάθης Καπ" w:date="2023-03-01T04:09:00Z">
        <w:r>
          <w:rPr>
            <w:noProof/>
          </w:rPr>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1E337BA" w14:textId="4CCA31C6" w:rsidR="00FB1EE6" w:rsidRPr="005105E1" w:rsidRDefault="009E2B24">
      <w:pPr>
        <w:pStyle w:val="Caption"/>
        <w:rPr>
          <w:ins w:id="25487" w:author="Στάθης Καπ" w:date="2023-02-28T00:07:00Z"/>
          <w:sz w:val="18"/>
          <w:lang w:val="el-GR"/>
          <w:rPrChange w:id="25488" w:author="Στάθης Καπ" w:date="2023-03-03T06:56:00Z">
            <w:rPr>
              <w:ins w:id="25489" w:author="Στάθης Καπ" w:date="2023-02-28T00:07:00Z"/>
            </w:rPr>
          </w:rPrChange>
        </w:rPr>
        <w:pPrChange w:id="25490" w:author="Στάθης Καπ" w:date="2023-03-03T06:50:00Z">
          <w:pPr/>
        </w:pPrChange>
      </w:pPr>
      <w:ins w:id="25491" w:author="Στάθης Καπ" w:date="2023-03-03T06:50:00Z">
        <w:r w:rsidRPr="005105E1">
          <w:rPr>
            <w:sz w:val="18"/>
            <w:lang w:val="el-GR"/>
            <w:rPrChange w:id="25492" w:author="Στάθης Καπ" w:date="2023-03-03T06:53:00Z">
              <w:rPr>
                <w:b/>
                <w:iCs/>
              </w:rPr>
            </w:rPrChange>
          </w:rPr>
          <w:t xml:space="preserve">Εικόνα </w:t>
        </w:r>
      </w:ins>
      <w:ins w:id="25493"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494"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495" w:author="Στάθης Καπ" w:date="2023-03-13T03:59:00Z">
        <w:r w:rsidR="009F1C0B">
          <w:rPr>
            <w:noProof/>
            <w:sz w:val="18"/>
            <w:lang w:val="el-GR"/>
          </w:rPr>
          <w:t>19</w:t>
        </w:r>
        <w:r w:rsidR="009F1C0B">
          <w:rPr>
            <w:sz w:val="18"/>
            <w:lang w:val="el-GR"/>
          </w:rPr>
          <w:fldChar w:fldCharType="end"/>
        </w:r>
      </w:ins>
      <w:ins w:id="25496" w:author="Στάθης Καπ" w:date="2023-03-03T06:50:00Z">
        <w:r>
          <w:rPr>
            <w:lang w:val="el-GR"/>
          </w:rPr>
          <w:t xml:space="preserve">: </w:t>
        </w:r>
        <w:r w:rsidRPr="00283142">
          <w:rPr>
            <w:lang w:val="el-GR"/>
          </w:rPr>
          <w:t>Σύγκριση εκδόσεων του αλγορίθμου για το στιγμιότυπο εισόδου pr</w:t>
        </w:r>
      </w:ins>
      <w:ins w:id="25497" w:author="Στάθης Καπ" w:date="2023-03-03T06:55:00Z">
        <w:r w:rsidR="005105E1" w:rsidRPr="005105E1">
          <w:rPr>
            <w:sz w:val="18"/>
            <w:lang w:val="el-GR"/>
            <w:rPrChange w:id="25498" w:author="Στάθης Καπ" w:date="2023-03-03T06:56:00Z">
              <w:rPr>
                <w:b/>
                <w:iCs/>
              </w:rPr>
            </w:rPrChange>
          </w:rPr>
          <w:t xml:space="preserve">18 </w:t>
        </w:r>
        <w:r w:rsidR="005105E1" w:rsidRPr="0054229A">
          <w:rPr>
            <w:lang w:val="el-GR"/>
          </w:rPr>
          <w:t>(</w:t>
        </w:r>
      </w:ins>
      <w:ins w:id="25499" w:author="Στάθης Καπ" w:date="2023-03-03T06:58:00Z">
        <w:r w:rsidR="005105E1" w:rsidRPr="005105E1">
          <w:rPr>
            <w:sz w:val="18"/>
            <w:lang w:val="el-GR"/>
            <w:rPrChange w:id="25500" w:author="Στάθης Καπ" w:date="2023-03-03T06:58:00Z">
              <w:rPr>
                <w:b/>
                <w:iCs/>
              </w:rPr>
            </w:rPrChange>
          </w:rPr>
          <w:t>144</w:t>
        </w:r>
      </w:ins>
      <w:ins w:id="25501" w:author="Στάθης Καπ" w:date="2023-03-03T06:55:00Z">
        <w:r w:rsidR="005105E1" w:rsidRPr="0054229A">
          <w:rPr>
            <w:lang w:val="el-GR"/>
          </w:rPr>
          <w:t xml:space="preserve"> </w:t>
        </w:r>
        <w:r w:rsidR="005105E1">
          <w:t>pois</w:t>
        </w:r>
        <w:r w:rsidR="005105E1" w:rsidRPr="0054229A">
          <w:rPr>
            <w:lang w:val="el-GR"/>
          </w:rPr>
          <w:t>)</w:t>
        </w:r>
      </w:ins>
    </w:p>
    <w:p w14:paraId="62463CE4" w14:textId="38D4C6CF" w:rsidR="00FB1EE6" w:rsidRPr="005105E1" w:rsidRDefault="00FB1EE6">
      <w:pPr>
        <w:rPr>
          <w:ins w:id="25502" w:author="Στάθης Καπ" w:date="2023-02-28T00:08:00Z"/>
          <w:lang w:val="el-GR"/>
          <w:rPrChange w:id="25503" w:author="Στάθης Καπ" w:date="2023-03-03T06:53:00Z">
            <w:rPr>
              <w:ins w:id="25504" w:author="Στάθης Καπ" w:date="2023-02-28T00:08:00Z"/>
            </w:rPr>
          </w:rPrChange>
        </w:rPr>
      </w:pPr>
    </w:p>
    <w:p w14:paraId="1C222161" w14:textId="77777777" w:rsidR="009E2B24" w:rsidRDefault="00140D9A" w:rsidP="007D063F">
      <w:pPr>
        <w:keepNext/>
        <w:rPr>
          <w:ins w:id="25505" w:author="Στάθης Καπ" w:date="2023-03-03T06:50:00Z"/>
        </w:rPr>
      </w:pPr>
      <w:ins w:id="25506" w:author="Στάθης Καπ" w:date="2023-03-01T04:10:00Z">
        <w:r>
          <w:rPr>
            <w:noProof/>
          </w:rPr>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EE5819" w14:textId="36FD7A58" w:rsidR="00FB1EE6" w:rsidRPr="005105E1" w:rsidRDefault="009E2B24">
      <w:pPr>
        <w:pStyle w:val="Caption"/>
        <w:rPr>
          <w:ins w:id="25507" w:author="Στάθης Καπ" w:date="2023-02-28T00:08:00Z"/>
          <w:sz w:val="18"/>
          <w:lang w:val="el-GR"/>
          <w:rPrChange w:id="25508" w:author="Στάθης Καπ" w:date="2023-03-03T06:58:00Z">
            <w:rPr>
              <w:ins w:id="25509" w:author="Στάθης Καπ" w:date="2023-02-28T00:08:00Z"/>
            </w:rPr>
          </w:rPrChange>
        </w:rPr>
        <w:pPrChange w:id="25510" w:author="Στάθης Καπ" w:date="2023-03-03T06:51:00Z">
          <w:pPr/>
        </w:pPrChange>
      </w:pPr>
      <w:ins w:id="25511" w:author="Στάθης Καπ" w:date="2023-03-03T06:50:00Z">
        <w:r w:rsidRPr="005105E1">
          <w:rPr>
            <w:sz w:val="18"/>
            <w:lang w:val="el-GR"/>
            <w:rPrChange w:id="25512" w:author="Στάθης Καπ" w:date="2023-03-03T06:53:00Z">
              <w:rPr>
                <w:b/>
                <w:iCs/>
              </w:rPr>
            </w:rPrChange>
          </w:rPr>
          <w:t xml:space="preserve">Εικόνα </w:t>
        </w:r>
      </w:ins>
      <w:ins w:id="25513"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514"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515" w:author="Στάθης Καπ" w:date="2023-03-13T03:59:00Z">
        <w:r w:rsidR="009F1C0B">
          <w:rPr>
            <w:noProof/>
            <w:sz w:val="18"/>
            <w:lang w:val="el-GR"/>
          </w:rPr>
          <w:t>20</w:t>
        </w:r>
        <w:r w:rsidR="009F1C0B">
          <w:rPr>
            <w:sz w:val="18"/>
            <w:lang w:val="el-GR"/>
          </w:rPr>
          <w:fldChar w:fldCharType="end"/>
        </w:r>
      </w:ins>
      <w:ins w:id="25516" w:author="Στάθης Καπ" w:date="2023-03-03T06:50:00Z">
        <w:r>
          <w:rPr>
            <w:lang w:val="el-GR"/>
          </w:rPr>
          <w:t xml:space="preserve">: </w:t>
        </w:r>
        <w:r w:rsidRPr="005527F6">
          <w:rPr>
            <w:lang w:val="el-GR"/>
          </w:rPr>
          <w:t>Σύγκριση εκδόσεων του αλγορίθμου για το στιγμιότυπο εισόδου pr</w:t>
        </w:r>
      </w:ins>
      <w:ins w:id="25517" w:author="Στάθης Καπ" w:date="2023-03-03T06:55:00Z">
        <w:r w:rsidR="005105E1" w:rsidRPr="005105E1">
          <w:rPr>
            <w:sz w:val="18"/>
            <w:lang w:val="el-GR"/>
            <w:rPrChange w:id="25518" w:author="Στάθης Καπ" w:date="2023-03-03T06:55:00Z">
              <w:rPr>
                <w:b/>
                <w:iCs/>
              </w:rPr>
            </w:rPrChange>
          </w:rPr>
          <w:t>19</w:t>
        </w:r>
      </w:ins>
      <w:ins w:id="25519" w:author="Στάθης Καπ" w:date="2023-03-03T06:58:00Z">
        <w:r w:rsidR="005105E1" w:rsidRPr="005105E1">
          <w:rPr>
            <w:sz w:val="18"/>
            <w:lang w:val="el-GR"/>
            <w:rPrChange w:id="25520" w:author="Στάθης Καπ" w:date="2023-03-03T06:58:00Z">
              <w:rPr>
                <w:b/>
                <w:iCs/>
              </w:rPr>
            </w:rPrChange>
          </w:rPr>
          <w:t xml:space="preserve"> </w:t>
        </w:r>
        <w:r w:rsidR="005105E1" w:rsidRPr="0054229A">
          <w:rPr>
            <w:lang w:val="el-GR"/>
          </w:rPr>
          <w:t>(</w:t>
        </w:r>
        <w:r w:rsidR="005105E1" w:rsidRPr="005105E1">
          <w:rPr>
            <w:sz w:val="18"/>
            <w:lang w:val="el-GR"/>
            <w:rPrChange w:id="25521" w:author="Στάθης Καπ" w:date="2023-03-03T06:58:00Z">
              <w:rPr>
                <w:b/>
                <w:iCs/>
              </w:rPr>
            </w:rPrChange>
          </w:rPr>
          <w:t>216</w:t>
        </w:r>
        <w:r w:rsidR="005105E1" w:rsidRPr="0054229A">
          <w:rPr>
            <w:lang w:val="el-GR"/>
          </w:rPr>
          <w:t xml:space="preserve"> </w:t>
        </w:r>
        <w:r w:rsidR="005105E1">
          <w:t>pois</w:t>
        </w:r>
        <w:r w:rsidR="005105E1" w:rsidRPr="0054229A">
          <w:rPr>
            <w:lang w:val="el-GR"/>
          </w:rPr>
          <w:t>)</w:t>
        </w:r>
      </w:ins>
    </w:p>
    <w:p w14:paraId="2058C974" w14:textId="48690567" w:rsidR="00FB1EE6" w:rsidRPr="00FA7158" w:rsidRDefault="00FB1EE6">
      <w:pPr>
        <w:rPr>
          <w:ins w:id="25522" w:author="Στάθης Καπ" w:date="2023-02-28T00:08:00Z"/>
          <w:lang w:val="el-GR"/>
          <w:rPrChange w:id="25523" w:author="Στάθης Καπ" w:date="2023-03-03T06:46:00Z">
            <w:rPr>
              <w:ins w:id="25524" w:author="Στάθης Καπ" w:date="2023-02-28T00:08:00Z"/>
            </w:rPr>
          </w:rPrChange>
        </w:rPr>
      </w:pPr>
    </w:p>
    <w:p w14:paraId="5876F9DA" w14:textId="77777777" w:rsidR="00FA7158" w:rsidRDefault="00140D9A" w:rsidP="000414A2">
      <w:pPr>
        <w:keepNext/>
        <w:rPr>
          <w:ins w:id="25525" w:author="Στάθης Καπ" w:date="2023-03-03T06:45:00Z"/>
        </w:rPr>
      </w:pPr>
      <w:ins w:id="25526" w:author="Στάθης Καπ" w:date="2023-03-01T04:10:00Z">
        <w:r>
          <w:rPr>
            <w:noProof/>
          </w:rPr>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FDC2697" w14:textId="468BD58F" w:rsidR="004B3C97" w:rsidRDefault="00FA7158">
      <w:pPr>
        <w:pStyle w:val="Caption"/>
        <w:rPr>
          <w:ins w:id="25527" w:author="Στάθης Καπ" w:date="2023-03-07T02:52:00Z"/>
          <w:lang w:val="el-GR"/>
        </w:rPr>
      </w:pPr>
      <w:ins w:id="25528" w:author="Στάθης Καπ" w:date="2023-03-03T06:45:00Z">
        <w:r w:rsidRPr="00FA7158">
          <w:rPr>
            <w:sz w:val="18"/>
            <w:lang w:val="el-GR"/>
            <w:rPrChange w:id="25529" w:author="Στάθης Καπ" w:date="2023-03-03T06:46:00Z">
              <w:rPr>
                <w:rFonts w:asciiTheme="minorHAnsi" w:hAnsiTheme="minorHAnsi"/>
                <w:b w:val="0"/>
                <w:iCs w:val="0"/>
                <w:color w:val="auto"/>
                <w:sz w:val="22"/>
                <w:szCs w:val="22"/>
              </w:rPr>
            </w:rPrChange>
          </w:rPr>
          <w:t xml:space="preserve">Εικόνα </w:t>
        </w:r>
      </w:ins>
      <w:ins w:id="25530"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531"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532" w:author="Στάθης Καπ" w:date="2023-03-13T03:59:00Z">
        <w:r w:rsidR="009F1C0B">
          <w:rPr>
            <w:noProof/>
            <w:sz w:val="18"/>
            <w:lang w:val="el-GR"/>
          </w:rPr>
          <w:t>21</w:t>
        </w:r>
        <w:r w:rsidR="009F1C0B">
          <w:rPr>
            <w:sz w:val="18"/>
            <w:lang w:val="el-GR"/>
          </w:rPr>
          <w:fldChar w:fldCharType="end"/>
        </w:r>
      </w:ins>
      <w:ins w:id="25533" w:author="Στάθης Καπ" w:date="2023-03-03T06:46:00Z">
        <w:r>
          <w:rPr>
            <w:lang w:val="el-GR"/>
          </w:rPr>
          <w:t xml:space="preserve">: Σύγκριση εκδόσεων του αλγορίθμου για το στιγμιότυπο εισόδου </w:t>
        </w:r>
        <w:r>
          <w:t>pr</w:t>
        </w:r>
        <w:r w:rsidRPr="0054229A">
          <w:rPr>
            <w:lang w:val="el-GR"/>
          </w:rPr>
          <w:t>20</w:t>
        </w:r>
      </w:ins>
      <w:ins w:id="25534" w:author="Στάθης Καπ" w:date="2023-03-03T06:51:00Z">
        <w:r w:rsidR="007D063F">
          <w:rPr>
            <w:lang w:val="el-GR"/>
          </w:rPr>
          <w:t xml:space="preserve"> </w:t>
        </w:r>
        <w:r w:rsidR="007D063F" w:rsidRPr="007D063F">
          <w:rPr>
            <w:sz w:val="18"/>
            <w:lang w:val="el-GR"/>
            <w:rPrChange w:id="25535" w:author="Στάθης Καπ" w:date="2023-03-03T06:51:00Z">
              <w:rPr>
                <w:rFonts w:asciiTheme="minorHAnsi" w:hAnsiTheme="minorHAnsi"/>
                <w:b w:val="0"/>
                <w:iCs w:val="0"/>
                <w:color w:val="auto"/>
                <w:sz w:val="22"/>
                <w:szCs w:val="22"/>
              </w:rPr>
            </w:rPrChange>
          </w:rPr>
          <w:t>(</w:t>
        </w:r>
      </w:ins>
      <w:ins w:id="25536" w:author="Στάθης Καπ" w:date="2023-03-03T06:58:00Z">
        <w:r w:rsidR="005105E1" w:rsidRPr="009E3EB1">
          <w:rPr>
            <w:sz w:val="18"/>
            <w:lang w:val="el-GR"/>
            <w:rPrChange w:id="25537" w:author="Στάθης Καπ" w:date="2023-03-03T06:58:00Z">
              <w:rPr>
                <w:rFonts w:asciiTheme="minorHAnsi" w:hAnsiTheme="minorHAnsi"/>
                <w:b w:val="0"/>
                <w:iCs w:val="0"/>
                <w:color w:val="auto"/>
                <w:sz w:val="22"/>
                <w:szCs w:val="22"/>
              </w:rPr>
            </w:rPrChange>
          </w:rPr>
          <w:t>288</w:t>
        </w:r>
      </w:ins>
      <w:ins w:id="25538" w:author="Στάθης Καπ" w:date="2023-03-03T06:52:00Z">
        <w:r w:rsidR="005105E1" w:rsidRPr="005105E1">
          <w:rPr>
            <w:sz w:val="18"/>
            <w:lang w:val="el-GR"/>
            <w:rPrChange w:id="25539" w:author="Στάθης Καπ" w:date="2023-03-03T06:52:00Z">
              <w:rPr>
                <w:rFonts w:asciiTheme="minorHAnsi" w:hAnsiTheme="minorHAnsi"/>
                <w:b w:val="0"/>
                <w:iCs w:val="0"/>
                <w:color w:val="auto"/>
                <w:sz w:val="22"/>
                <w:szCs w:val="22"/>
              </w:rPr>
            </w:rPrChange>
          </w:rPr>
          <w:t xml:space="preserve"> </w:t>
        </w:r>
        <w:r w:rsidR="005105E1">
          <w:t>pois</w:t>
        </w:r>
      </w:ins>
      <w:ins w:id="25540" w:author="Στάθης Καπ" w:date="2023-03-03T06:51:00Z">
        <w:r w:rsidR="007D063F" w:rsidRPr="007D063F">
          <w:rPr>
            <w:sz w:val="18"/>
            <w:lang w:val="el-GR"/>
            <w:rPrChange w:id="25541" w:author="Στάθης Καπ" w:date="2023-03-03T06:51:00Z">
              <w:rPr>
                <w:rFonts w:asciiTheme="minorHAnsi" w:hAnsiTheme="minorHAnsi"/>
                <w:b w:val="0"/>
                <w:iCs w:val="0"/>
                <w:color w:val="auto"/>
                <w:sz w:val="22"/>
                <w:szCs w:val="22"/>
              </w:rPr>
            </w:rPrChange>
          </w:rPr>
          <w:t>)</w:t>
        </w:r>
      </w:ins>
    </w:p>
    <w:p w14:paraId="5D30D686" w14:textId="3DFC3724" w:rsidR="00A96E8B" w:rsidRPr="00744E3F" w:rsidRDefault="00A96E8B">
      <w:pPr>
        <w:pStyle w:val="Caption"/>
        <w:rPr>
          <w:ins w:id="25542" w:author="Στάθης Καπ" w:date="2023-02-27T05:34:00Z"/>
          <w:sz w:val="18"/>
          <w:lang w:val="el-GR"/>
          <w:rPrChange w:id="25543" w:author="Στάθης Καπ" w:date="2023-03-03T06:42:00Z">
            <w:rPr>
              <w:ins w:id="25544" w:author="Στάθης Καπ" w:date="2023-02-27T05:34:00Z"/>
            </w:rPr>
          </w:rPrChange>
        </w:rPr>
        <w:pPrChange w:id="25545" w:author="Στάθης Καπ" w:date="2023-02-28T00:03:00Z">
          <w:pPr/>
        </w:pPrChange>
      </w:pPr>
      <w:ins w:id="25546" w:author="Στάθης Καπ" w:date="2023-02-27T05:34:00Z">
        <w:r w:rsidRPr="00744E3F">
          <w:rPr>
            <w:sz w:val="18"/>
            <w:lang w:val="el-GR"/>
            <w:rPrChange w:id="25547" w:author="Στάθης Καπ" w:date="2023-03-03T06:42:00Z">
              <w:rPr>
                <w:b/>
                <w:iCs/>
              </w:rPr>
            </w:rPrChange>
          </w:rPr>
          <w:br w:type="page"/>
        </w:r>
      </w:ins>
    </w:p>
    <w:p w14:paraId="6CA6BA52" w14:textId="133E0D30" w:rsidR="001E2354" w:rsidRPr="00744E3F" w:rsidDel="00A96E8B" w:rsidRDefault="001E2354">
      <w:pPr>
        <w:rPr>
          <w:del w:id="25548" w:author="Στάθης Καπ" w:date="2023-02-27T05:40:00Z"/>
          <w:lang w:val="el-GR"/>
          <w:rPrChange w:id="25549" w:author="Στάθης Καπ" w:date="2023-03-03T06:42:00Z">
            <w:rPr>
              <w:del w:id="25550" w:author="Στάθης Καπ" w:date="2023-02-27T05:40:00Z"/>
            </w:rPr>
          </w:rPrChange>
        </w:rPr>
        <w:pPrChange w:id="25551" w:author="Στάθης Καπ" w:date="2023-02-26T09:06:00Z">
          <w:pPr>
            <w:pStyle w:val="ListParagraph"/>
            <w:numPr>
              <w:numId w:val="44"/>
            </w:numPr>
            <w:ind w:hanging="360"/>
          </w:pPr>
        </w:pPrChange>
      </w:pPr>
      <w:bookmarkStart w:id="25552" w:name="_Toc129057691"/>
      <w:bookmarkStart w:id="25553" w:name="_Toc129191526"/>
      <w:bookmarkStart w:id="25554" w:name="_Toc129197864"/>
      <w:bookmarkStart w:id="25555" w:name="_Toc129300390"/>
      <w:bookmarkEnd w:id="25552"/>
      <w:bookmarkEnd w:id="25553"/>
      <w:bookmarkEnd w:id="25554"/>
      <w:bookmarkEnd w:id="25555"/>
    </w:p>
    <w:p w14:paraId="0AF2386C" w14:textId="3BE1E74F" w:rsidR="008E010E" w:rsidRPr="00744E3F" w:rsidDel="009B47BA" w:rsidRDefault="008E010E" w:rsidP="008E010E">
      <w:pPr>
        <w:rPr>
          <w:del w:id="25556" w:author="Στάθης Καπ" w:date="2023-02-26T09:06:00Z"/>
          <w:lang w:val="el-GR"/>
          <w:rPrChange w:id="25557" w:author="Στάθης Καπ" w:date="2023-03-03T06:42:00Z">
            <w:rPr>
              <w:del w:id="25558" w:author="Στάθης Καπ" w:date="2023-02-26T09:06:00Z"/>
            </w:rPr>
          </w:rPrChange>
        </w:rPr>
      </w:pPr>
      <w:del w:id="25559" w:author="Στάθης Καπ" w:date="2023-02-26T09:06:00Z">
        <w:r w:rsidDel="009B47BA">
          <w:rPr>
            <w:lang w:val="el-GR"/>
          </w:rPr>
          <w:delText xml:space="preserve">Για </w:delText>
        </w:r>
        <w:r w:rsidDel="009B47BA">
          <w:delText>m</w:delText>
        </w:r>
        <w:r w:rsidRPr="00744E3F" w:rsidDel="009B47BA">
          <w:rPr>
            <w:lang w:val="el-GR"/>
            <w:rPrChange w:id="25560" w:author="Στάθης Καπ" w:date="2023-03-03T06:42:00Z">
              <w:rPr/>
            </w:rPrChange>
          </w:rPr>
          <w:delText>=1</w:delText>
        </w:r>
        <w:bookmarkStart w:id="25561" w:name="_Toc129057692"/>
        <w:bookmarkStart w:id="25562" w:name="_Toc129191527"/>
        <w:bookmarkStart w:id="25563" w:name="_Toc129197865"/>
        <w:bookmarkStart w:id="25564" w:name="_Toc129300391"/>
        <w:bookmarkEnd w:id="25561"/>
        <w:bookmarkEnd w:id="25562"/>
        <w:bookmarkEnd w:id="25563"/>
        <w:bookmarkEnd w:id="25564"/>
      </w:del>
    </w:p>
    <w:tbl>
      <w:tblPr>
        <w:tblStyle w:val="TableGrid"/>
        <w:tblW w:w="0" w:type="auto"/>
        <w:tblCellMar>
          <w:left w:w="57" w:type="dxa"/>
          <w:right w:w="57" w:type="dxa"/>
        </w:tblCellMar>
        <w:tblLook w:val="04A0" w:firstRow="1" w:lastRow="0" w:firstColumn="1" w:lastColumn="0" w:noHBand="0" w:noVBand="1"/>
        <w:tblPrChange w:id="25565"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5566">
          <w:tblGrid>
            <w:gridCol w:w="627"/>
            <w:gridCol w:w="663"/>
            <w:gridCol w:w="764"/>
            <w:gridCol w:w="630"/>
            <w:gridCol w:w="663"/>
            <w:gridCol w:w="764"/>
            <w:gridCol w:w="630"/>
            <w:gridCol w:w="663"/>
            <w:gridCol w:w="764"/>
            <w:gridCol w:w="630"/>
            <w:gridCol w:w="654"/>
            <w:gridCol w:w="754"/>
            <w:gridCol w:w="622"/>
          </w:tblGrid>
        </w:tblGridChange>
      </w:tblGrid>
      <w:tr w:rsidR="008E010E" w:rsidRPr="00D3106C" w:rsidDel="00715EE1" w14:paraId="751ABF83" w14:textId="6D0DCE5C" w:rsidTr="00715EE1">
        <w:trPr>
          <w:gridBefore w:val="1"/>
          <w:del w:id="25567" w:author="Στάθης Καπ" w:date="2023-02-26T08:47:00Z"/>
        </w:trPr>
        <w:tc>
          <w:tcPr>
            <w:tcW w:w="627" w:type="dxa"/>
            <w:tcPrChange w:id="25568" w:author="Στάθης Καπ" w:date="2023-02-26T08:48:00Z">
              <w:tcPr>
                <w:tcW w:w="627" w:type="dxa"/>
              </w:tcPr>
            </w:tcPrChange>
          </w:tcPr>
          <w:p w14:paraId="096B4EB8" w14:textId="6A2CAE93" w:rsidR="008E010E" w:rsidRPr="00744E3F" w:rsidDel="00715EE1" w:rsidRDefault="008E010E" w:rsidP="00D1397D">
            <w:pPr>
              <w:rPr>
                <w:del w:id="25569" w:author="Στάθης Καπ" w:date="2023-02-26T08:47:00Z"/>
                <w:sz w:val="18"/>
                <w:szCs w:val="18"/>
                <w:lang w:val="el-GR"/>
                <w:rPrChange w:id="25570" w:author="Στάθης Καπ" w:date="2023-03-03T06:42:00Z">
                  <w:rPr>
                    <w:del w:id="25571" w:author="Στάθης Καπ" w:date="2023-02-26T08:47:00Z"/>
                    <w:sz w:val="18"/>
                    <w:szCs w:val="18"/>
                  </w:rPr>
                </w:rPrChange>
              </w:rPr>
            </w:pPr>
            <w:bookmarkStart w:id="25572" w:name="_Toc129057693"/>
            <w:bookmarkStart w:id="25573" w:name="_Toc129191528"/>
            <w:bookmarkStart w:id="25574" w:name="_Toc129197866"/>
            <w:bookmarkStart w:id="25575" w:name="_Toc129300392"/>
            <w:bookmarkEnd w:id="25572"/>
            <w:bookmarkEnd w:id="25573"/>
            <w:bookmarkEnd w:id="25574"/>
            <w:bookmarkEnd w:id="25575"/>
          </w:p>
        </w:tc>
        <w:tc>
          <w:tcPr>
            <w:tcW w:w="2057" w:type="dxa"/>
            <w:gridSpan w:val="3"/>
            <w:tcPrChange w:id="25576" w:author="Στάθης Καπ" w:date="2023-02-26T08:48:00Z">
              <w:tcPr>
                <w:tcW w:w="2057" w:type="dxa"/>
                <w:gridSpan w:val="3"/>
              </w:tcPr>
            </w:tcPrChange>
          </w:tcPr>
          <w:p w14:paraId="74B7A742" w14:textId="4F3238F5" w:rsidR="008E010E" w:rsidRPr="00744E3F" w:rsidDel="00715EE1" w:rsidRDefault="008E010E" w:rsidP="00D1397D">
            <w:pPr>
              <w:rPr>
                <w:del w:id="25577" w:author="Στάθης Καπ" w:date="2023-02-26T08:47:00Z"/>
                <w:sz w:val="18"/>
                <w:szCs w:val="18"/>
                <w:lang w:val="el-GR"/>
                <w:rPrChange w:id="25578" w:author="Στάθης Καπ" w:date="2023-03-03T06:42:00Z">
                  <w:rPr>
                    <w:del w:id="25579" w:author="Στάθης Καπ" w:date="2023-02-26T08:47:00Z"/>
                    <w:sz w:val="18"/>
                    <w:szCs w:val="18"/>
                  </w:rPr>
                </w:rPrChange>
              </w:rPr>
            </w:pPr>
            <w:del w:id="25580" w:author="Στάθης Καπ" w:date="2023-02-26T08:46:00Z">
              <w:r w:rsidDel="00715EE1">
                <w:rPr>
                  <w:sz w:val="18"/>
                  <w:szCs w:val="18"/>
                </w:rPr>
                <w:delText>S</w:delText>
              </w:r>
              <w:r w:rsidRPr="00744E3F" w:rsidDel="00715EE1">
                <w:rPr>
                  <w:sz w:val="18"/>
                  <w:szCs w:val="18"/>
                  <w:lang w:val="el-GR"/>
                  <w:rPrChange w:id="25581" w:author="Στάθης Καπ" w:date="2023-03-03T06:42:00Z">
                    <w:rPr>
                      <w:sz w:val="18"/>
                      <w:szCs w:val="18"/>
                    </w:rPr>
                  </w:rPrChange>
                </w:rPr>
                <w:delText>=1</w:delText>
              </w:r>
            </w:del>
            <w:bookmarkStart w:id="25582" w:name="_Toc129057694"/>
            <w:bookmarkStart w:id="25583" w:name="_Toc129191529"/>
            <w:bookmarkStart w:id="25584" w:name="_Toc129197867"/>
            <w:bookmarkStart w:id="25585" w:name="_Toc129300393"/>
            <w:bookmarkEnd w:id="25582"/>
            <w:bookmarkEnd w:id="25583"/>
            <w:bookmarkEnd w:id="25584"/>
            <w:bookmarkEnd w:id="25585"/>
          </w:p>
        </w:tc>
        <w:tc>
          <w:tcPr>
            <w:tcW w:w="2057" w:type="dxa"/>
            <w:gridSpan w:val="3"/>
            <w:tcPrChange w:id="25586" w:author="Στάθης Καπ" w:date="2023-02-26T08:48:00Z">
              <w:tcPr>
                <w:tcW w:w="2057" w:type="dxa"/>
                <w:gridSpan w:val="3"/>
              </w:tcPr>
            </w:tcPrChange>
          </w:tcPr>
          <w:p w14:paraId="44987494" w14:textId="54BFFCFF" w:rsidR="008E010E" w:rsidRPr="00744E3F" w:rsidDel="00715EE1" w:rsidRDefault="008E010E" w:rsidP="00D1397D">
            <w:pPr>
              <w:rPr>
                <w:del w:id="25587" w:author="Στάθης Καπ" w:date="2023-02-26T08:47:00Z"/>
                <w:sz w:val="18"/>
                <w:szCs w:val="18"/>
                <w:lang w:val="el-GR"/>
                <w:rPrChange w:id="25588" w:author="Στάθης Καπ" w:date="2023-03-03T06:42:00Z">
                  <w:rPr>
                    <w:del w:id="25589" w:author="Στάθης Καπ" w:date="2023-02-26T08:47:00Z"/>
                    <w:sz w:val="18"/>
                    <w:szCs w:val="18"/>
                  </w:rPr>
                </w:rPrChange>
              </w:rPr>
            </w:pPr>
            <w:del w:id="25590" w:author="Στάθης Καπ" w:date="2023-02-26T08:46:00Z">
              <w:r w:rsidDel="00715EE1">
                <w:rPr>
                  <w:sz w:val="18"/>
                  <w:szCs w:val="18"/>
                </w:rPr>
                <w:delText>S</w:delText>
              </w:r>
              <w:r w:rsidRPr="00744E3F" w:rsidDel="00715EE1">
                <w:rPr>
                  <w:sz w:val="18"/>
                  <w:szCs w:val="18"/>
                  <w:lang w:val="el-GR"/>
                  <w:rPrChange w:id="25591" w:author="Στάθης Καπ" w:date="2023-03-03T06:42:00Z">
                    <w:rPr>
                      <w:sz w:val="18"/>
                      <w:szCs w:val="18"/>
                    </w:rPr>
                  </w:rPrChange>
                </w:rPr>
                <w:delText>=2</w:delText>
              </w:r>
            </w:del>
            <w:bookmarkStart w:id="25592" w:name="_Toc129057695"/>
            <w:bookmarkStart w:id="25593" w:name="_Toc129191530"/>
            <w:bookmarkStart w:id="25594" w:name="_Toc129197868"/>
            <w:bookmarkStart w:id="25595" w:name="_Toc129300394"/>
            <w:bookmarkEnd w:id="25592"/>
            <w:bookmarkEnd w:id="25593"/>
            <w:bookmarkEnd w:id="25594"/>
            <w:bookmarkEnd w:id="25595"/>
          </w:p>
        </w:tc>
        <w:tc>
          <w:tcPr>
            <w:tcW w:w="2057" w:type="dxa"/>
            <w:gridSpan w:val="3"/>
            <w:tcPrChange w:id="25596" w:author="Στάθης Καπ" w:date="2023-02-26T08:48:00Z">
              <w:tcPr>
                <w:tcW w:w="2057" w:type="dxa"/>
                <w:gridSpan w:val="3"/>
              </w:tcPr>
            </w:tcPrChange>
          </w:tcPr>
          <w:p w14:paraId="27BD374C" w14:textId="6459B55A" w:rsidR="008E010E" w:rsidRPr="00744E3F" w:rsidDel="00715EE1" w:rsidRDefault="008E010E" w:rsidP="00D1397D">
            <w:pPr>
              <w:rPr>
                <w:del w:id="25597" w:author="Στάθης Καπ" w:date="2023-02-26T08:47:00Z"/>
                <w:sz w:val="18"/>
                <w:szCs w:val="18"/>
                <w:lang w:val="el-GR"/>
                <w:rPrChange w:id="25598" w:author="Στάθης Καπ" w:date="2023-03-03T06:42:00Z">
                  <w:rPr>
                    <w:del w:id="25599" w:author="Στάθης Καπ" w:date="2023-02-26T08:47:00Z"/>
                    <w:sz w:val="18"/>
                    <w:szCs w:val="18"/>
                  </w:rPr>
                </w:rPrChange>
              </w:rPr>
            </w:pPr>
            <w:del w:id="25600" w:author="Στάθης Καπ" w:date="2023-02-26T08:46:00Z">
              <w:r w:rsidDel="00715EE1">
                <w:rPr>
                  <w:sz w:val="18"/>
                  <w:szCs w:val="18"/>
                </w:rPr>
                <w:delText>S</w:delText>
              </w:r>
              <w:r w:rsidRPr="00744E3F" w:rsidDel="00715EE1">
                <w:rPr>
                  <w:sz w:val="18"/>
                  <w:szCs w:val="18"/>
                  <w:lang w:val="el-GR"/>
                  <w:rPrChange w:id="25601" w:author="Στάθης Καπ" w:date="2023-03-03T06:42:00Z">
                    <w:rPr>
                      <w:sz w:val="18"/>
                      <w:szCs w:val="18"/>
                    </w:rPr>
                  </w:rPrChange>
                </w:rPr>
                <w:delText>=3</w:delText>
              </w:r>
            </w:del>
            <w:bookmarkStart w:id="25602" w:name="_Toc129057696"/>
            <w:bookmarkStart w:id="25603" w:name="_Toc129191531"/>
            <w:bookmarkStart w:id="25604" w:name="_Toc129197869"/>
            <w:bookmarkStart w:id="25605" w:name="_Toc129300395"/>
            <w:bookmarkEnd w:id="25602"/>
            <w:bookmarkEnd w:id="25603"/>
            <w:bookmarkEnd w:id="25604"/>
            <w:bookmarkEnd w:id="25605"/>
          </w:p>
        </w:tc>
        <w:tc>
          <w:tcPr>
            <w:tcW w:w="2030" w:type="dxa"/>
            <w:gridSpan w:val="4"/>
            <w:tcPrChange w:id="25606" w:author="Στάθης Καπ" w:date="2023-02-26T08:48:00Z">
              <w:tcPr>
                <w:tcW w:w="2030" w:type="dxa"/>
                <w:gridSpan w:val="3"/>
              </w:tcPr>
            </w:tcPrChange>
          </w:tcPr>
          <w:p w14:paraId="20FF16CF" w14:textId="608F1B0E" w:rsidR="008E010E" w:rsidRPr="00744E3F" w:rsidDel="00715EE1" w:rsidRDefault="008E010E" w:rsidP="00D1397D">
            <w:pPr>
              <w:rPr>
                <w:del w:id="25607" w:author="Στάθης Καπ" w:date="2023-02-26T08:47:00Z"/>
                <w:sz w:val="18"/>
                <w:szCs w:val="18"/>
                <w:lang w:val="el-GR"/>
                <w:rPrChange w:id="25608" w:author="Στάθης Καπ" w:date="2023-03-03T06:42:00Z">
                  <w:rPr>
                    <w:del w:id="25609" w:author="Στάθης Καπ" w:date="2023-02-26T08:47:00Z"/>
                    <w:sz w:val="18"/>
                    <w:szCs w:val="18"/>
                  </w:rPr>
                </w:rPrChange>
              </w:rPr>
            </w:pPr>
            <w:del w:id="25610" w:author="Στάθης Καπ" w:date="2023-02-26T08:46:00Z">
              <w:r w:rsidDel="00715EE1">
                <w:rPr>
                  <w:sz w:val="18"/>
                  <w:szCs w:val="18"/>
                </w:rPr>
                <w:delText>S</w:delText>
              </w:r>
              <w:r w:rsidRPr="00744E3F" w:rsidDel="00715EE1">
                <w:rPr>
                  <w:sz w:val="18"/>
                  <w:szCs w:val="18"/>
                  <w:lang w:val="el-GR"/>
                  <w:rPrChange w:id="25611" w:author="Στάθης Καπ" w:date="2023-03-03T06:42:00Z">
                    <w:rPr>
                      <w:sz w:val="18"/>
                      <w:szCs w:val="18"/>
                    </w:rPr>
                  </w:rPrChange>
                </w:rPr>
                <w:delText>=4</w:delText>
              </w:r>
            </w:del>
            <w:bookmarkStart w:id="25612" w:name="_Toc129057697"/>
            <w:bookmarkStart w:id="25613" w:name="_Toc129191532"/>
            <w:bookmarkStart w:id="25614" w:name="_Toc129197870"/>
            <w:bookmarkStart w:id="25615" w:name="_Toc129300396"/>
            <w:bookmarkEnd w:id="25612"/>
            <w:bookmarkEnd w:id="25613"/>
            <w:bookmarkEnd w:id="25614"/>
            <w:bookmarkEnd w:id="25615"/>
          </w:p>
        </w:tc>
        <w:bookmarkStart w:id="25616" w:name="_Toc129057698"/>
        <w:bookmarkStart w:id="25617" w:name="_Toc129191533"/>
        <w:bookmarkStart w:id="25618" w:name="_Toc129197871"/>
        <w:bookmarkStart w:id="25619" w:name="_Toc129300397"/>
        <w:bookmarkEnd w:id="25616"/>
        <w:bookmarkEnd w:id="25617"/>
        <w:bookmarkEnd w:id="25618"/>
        <w:bookmarkEnd w:id="25619"/>
      </w:tr>
      <w:tr w:rsidR="008E010E" w:rsidRPr="00D3106C" w:rsidDel="009B47BA" w14:paraId="507C08B5" w14:textId="7FD0C4D2" w:rsidTr="00715EE1">
        <w:trPr>
          <w:gridAfter w:val="1"/>
          <w:wAfter w:w="51" w:type="dxa"/>
          <w:cantSplit/>
          <w:trHeight w:val="567"/>
          <w:del w:id="25620" w:author="Στάθης Καπ" w:date="2023-02-26T09:06:00Z"/>
        </w:trPr>
        <w:tc>
          <w:tcPr>
            <w:tcW w:w="627" w:type="dxa"/>
            <w:gridSpan w:val="2"/>
            <w:textDirection w:val="btLr"/>
            <w:tcPrChange w:id="25621" w:author="Στάθης Καπ" w:date="2023-02-26T08:48:00Z">
              <w:tcPr>
                <w:tcW w:w="627" w:type="dxa"/>
              </w:tcPr>
            </w:tcPrChange>
          </w:tcPr>
          <w:p w14:paraId="1E320D43" w14:textId="647385CF" w:rsidR="008E010E" w:rsidRPr="00744E3F" w:rsidDel="009B47BA" w:rsidRDefault="008E010E">
            <w:pPr>
              <w:ind w:left="113" w:right="113"/>
              <w:rPr>
                <w:del w:id="25622" w:author="Στάθης Καπ" w:date="2023-02-26T09:06:00Z"/>
                <w:sz w:val="18"/>
                <w:szCs w:val="18"/>
                <w:lang w:val="el-GR"/>
                <w:rPrChange w:id="25623" w:author="Στάθης Καπ" w:date="2023-03-03T06:42:00Z">
                  <w:rPr>
                    <w:del w:id="25624" w:author="Στάθης Καπ" w:date="2023-02-26T09:06:00Z"/>
                    <w:sz w:val="18"/>
                    <w:szCs w:val="18"/>
                  </w:rPr>
                </w:rPrChange>
              </w:rPr>
              <w:pPrChange w:id="25625" w:author="Στάθης Καπ" w:date="2023-02-26T08:48:00Z">
                <w:pPr/>
              </w:pPrChange>
            </w:pPr>
            <w:bookmarkStart w:id="25626" w:name="_Toc129057699"/>
            <w:bookmarkStart w:id="25627" w:name="_Toc129191534"/>
            <w:bookmarkStart w:id="25628" w:name="_Toc129197872"/>
            <w:bookmarkStart w:id="25629" w:name="_Toc129300398"/>
            <w:bookmarkEnd w:id="25626"/>
            <w:bookmarkEnd w:id="25627"/>
            <w:bookmarkEnd w:id="25628"/>
            <w:bookmarkEnd w:id="25629"/>
          </w:p>
        </w:tc>
        <w:tc>
          <w:tcPr>
            <w:tcW w:w="663" w:type="dxa"/>
            <w:textDirection w:val="btLr"/>
            <w:tcPrChange w:id="25630" w:author="Στάθης Καπ" w:date="2023-02-26T08:48:00Z">
              <w:tcPr>
                <w:tcW w:w="663" w:type="dxa"/>
              </w:tcPr>
            </w:tcPrChange>
          </w:tcPr>
          <w:p w14:paraId="013382CF" w14:textId="3EE1344F" w:rsidR="008E010E" w:rsidRPr="00744E3F" w:rsidDel="009B47BA" w:rsidRDefault="008E010E">
            <w:pPr>
              <w:ind w:left="113" w:right="113"/>
              <w:rPr>
                <w:del w:id="25631" w:author="Στάθης Καπ" w:date="2023-02-26T09:06:00Z"/>
                <w:sz w:val="18"/>
                <w:szCs w:val="18"/>
                <w:lang w:val="el-GR"/>
                <w:rPrChange w:id="25632" w:author="Στάθης Καπ" w:date="2023-03-03T06:42:00Z">
                  <w:rPr>
                    <w:del w:id="25633" w:author="Στάθης Καπ" w:date="2023-02-26T09:06:00Z"/>
                    <w:sz w:val="18"/>
                    <w:szCs w:val="18"/>
                  </w:rPr>
                </w:rPrChange>
              </w:rPr>
              <w:pPrChange w:id="25634" w:author="Στάθης Καπ" w:date="2023-02-26T08:48:00Z">
                <w:pPr/>
              </w:pPrChange>
            </w:pPr>
            <w:del w:id="25635" w:author="Στάθης Καπ" w:date="2023-02-26T08:46:00Z">
              <w:r w:rsidRPr="006E0881" w:rsidDel="00715EE1">
                <w:rPr>
                  <w:sz w:val="18"/>
                  <w:szCs w:val="18"/>
                </w:rPr>
                <w:delText>score</w:delText>
              </w:r>
            </w:del>
            <w:bookmarkStart w:id="25636" w:name="_Toc129057700"/>
            <w:bookmarkStart w:id="25637" w:name="_Toc129191535"/>
            <w:bookmarkStart w:id="25638" w:name="_Toc129197873"/>
            <w:bookmarkStart w:id="25639" w:name="_Toc129300399"/>
            <w:bookmarkEnd w:id="25636"/>
            <w:bookmarkEnd w:id="25637"/>
            <w:bookmarkEnd w:id="25638"/>
            <w:bookmarkEnd w:id="25639"/>
          </w:p>
        </w:tc>
        <w:tc>
          <w:tcPr>
            <w:tcW w:w="764" w:type="dxa"/>
            <w:textDirection w:val="btLr"/>
            <w:tcPrChange w:id="25640" w:author="Στάθης Καπ" w:date="2023-02-26T08:48:00Z">
              <w:tcPr>
                <w:tcW w:w="764" w:type="dxa"/>
              </w:tcPr>
            </w:tcPrChange>
          </w:tcPr>
          <w:p w14:paraId="302DECE8" w14:textId="60A099EE" w:rsidR="008E010E" w:rsidRPr="00744E3F" w:rsidDel="009B47BA" w:rsidRDefault="008E010E">
            <w:pPr>
              <w:ind w:left="113" w:right="113"/>
              <w:rPr>
                <w:del w:id="25641" w:author="Στάθης Καπ" w:date="2023-02-26T09:06:00Z"/>
                <w:sz w:val="18"/>
                <w:szCs w:val="18"/>
                <w:lang w:val="el-GR"/>
                <w:rPrChange w:id="25642" w:author="Στάθης Καπ" w:date="2023-03-03T06:42:00Z">
                  <w:rPr>
                    <w:del w:id="25643" w:author="Στάθης Καπ" w:date="2023-02-26T09:06:00Z"/>
                    <w:sz w:val="18"/>
                    <w:szCs w:val="18"/>
                  </w:rPr>
                </w:rPrChange>
              </w:rPr>
              <w:pPrChange w:id="25644" w:author="Στάθης Καπ" w:date="2023-02-26T08:48:00Z">
                <w:pPr/>
              </w:pPrChange>
            </w:pPr>
            <w:del w:id="25645" w:author="Στάθης Καπ" w:date="2023-02-26T08:46:00Z">
              <w:r w:rsidRPr="006E0881" w:rsidDel="00715EE1">
                <w:rPr>
                  <w:sz w:val="18"/>
                  <w:szCs w:val="18"/>
                </w:rPr>
                <w:delText>CPU</w:delText>
              </w:r>
              <w:r w:rsidRPr="00744E3F" w:rsidDel="00715EE1">
                <w:rPr>
                  <w:sz w:val="18"/>
                  <w:szCs w:val="18"/>
                  <w:lang w:val="el-GR"/>
                  <w:rPrChange w:id="25646"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647" w:author="Στάθης Καπ" w:date="2023-03-03T06:42:00Z">
                    <w:rPr>
                      <w:sz w:val="18"/>
                      <w:szCs w:val="18"/>
                    </w:rPr>
                  </w:rPrChange>
                </w:rPr>
                <w:delText>)</w:delText>
              </w:r>
            </w:del>
            <w:bookmarkStart w:id="25648" w:name="_Toc129057701"/>
            <w:bookmarkStart w:id="25649" w:name="_Toc129191536"/>
            <w:bookmarkStart w:id="25650" w:name="_Toc129197874"/>
            <w:bookmarkStart w:id="25651" w:name="_Toc129300400"/>
            <w:bookmarkEnd w:id="25648"/>
            <w:bookmarkEnd w:id="25649"/>
            <w:bookmarkEnd w:id="25650"/>
            <w:bookmarkEnd w:id="25651"/>
          </w:p>
        </w:tc>
        <w:tc>
          <w:tcPr>
            <w:tcW w:w="630" w:type="dxa"/>
            <w:textDirection w:val="btLr"/>
            <w:tcPrChange w:id="25652" w:author="Στάθης Καπ" w:date="2023-02-26T08:48:00Z">
              <w:tcPr>
                <w:tcW w:w="630" w:type="dxa"/>
              </w:tcPr>
            </w:tcPrChange>
          </w:tcPr>
          <w:p w14:paraId="6CE6527A" w14:textId="0C3E3A7F" w:rsidR="008E010E" w:rsidRPr="00744E3F" w:rsidDel="009B47BA" w:rsidRDefault="008E010E">
            <w:pPr>
              <w:ind w:left="113" w:right="113"/>
              <w:rPr>
                <w:del w:id="25653" w:author="Στάθης Καπ" w:date="2023-02-26T09:06:00Z"/>
                <w:sz w:val="18"/>
                <w:szCs w:val="18"/>
                <w:lang w:val="el-GR"/>
                <w:rPrChange w:id="25654" w:author="Στάθης Καπ" w:date="2023-03-03T06:42:00Z">
                  <w:rPr>
                    <w:del w:id="25655" w:author="Στάθης Καπ" w:date="2023-02-26T09:06:00Z"/>
                    <w:sz w:val="18"/>
                    <w:szCs w:val="18"/>
                  </w:rPr>
                </w:rPrChange>
              </w:rPr>
              <w:pPrChange w:id="25656" w:author="Στάθης Καπ" w:date="2023-02-26T08:48:00Z">
                <w:pPr/>
              </w:pPrChange>
            </w:pPr>
            <w:del w:id="25657" w:author="Στάθης Καπ" w:date="2023-02-26T08:46:00Z">
              <w:r w:rsidRPr="006E0881" w:rsidDel="00715EE1">
                <w:rPr>
                  <w:sz w:val="18"/>
                  <w:szCs w:val="18"/>
                </w:rPr>
                <w:delText>visits</w:delText>
              </w:r>
            </w:del>
            <w:bookmarkStart w:id="25658" w:name="_Toc129057702"/>
            <w:bookmarkStart w:id="25659" w:name="_Toc129191537"/>
            <w:bookmarkStart w:id="25660" w:name="_Toc129197875"/>
            <w:bookmarkStart w:id="25661" w:name="_Toc129300401"/>
            <w:bookmarkEnd w:id="25658"/>
            <w:bookmarkEnd w:id="25659"/>
            <w:bookmarkEnd w:id="25660"/>
            <w:bookmarkEnd w:id="25661"/>
          </w:p>
        </w:tc>
        <w:tc>
          <w:tcPr>
            <w:tcW w:w="663" w:type="dxa"/>
            <w:textDirection w:val="btLr"/>
            <w:tcPrChange w:id="25662" w:author="Στάθης Καπ" w:date="2023-02-26T08:48:00Z">
              <w:tcPr>
                <w:tcW w:w="663" w:type="dxa"/>
              </w:tcPr>
            </w:tcPrChange>
          </w:tcPr>
          <w:p w14:paraId="5AF701A0" w14:textId="4A56D75A" w:rsidR="008E010E" w:rsidRPr="00744E3F" w:rsidDel="009B47BA" w:rsidRDefault="008E010E">
            <w:pPr>
              <w:ind w:left="113" w:right="113"/>
              <w:rPr>
                <w:del w:id="25663" w:author="Στάθης Καπ" w:date="2023-02-26T09:06:00Z"/>
                <w:sz w:val="18"/>
                <w:szCs w:val="18"/>
                <w:lang w:val="el-GR"/>
                <w:rPrChange w:id="25664" w:author="Στάθης Καπ" w:date="2023-03-03T06:42:00Z">
                  <w:rPr>
                    <w:del w:id="25665" w:author="Στάθης Καπ" w:date="2023-02-26T09:06:00Z"/>
                    <w:sz w:val="18"/>
                    <w:szCs w:val="18"/>
                  </w:rPr>
                </w:rPrChange>
              </w:rPr>
              <w:pPrChange w:id="25666" w:author="Στάθης Καπ" w:date="2023-02-26T08:48:00Z">
                <w:pPr/>
              </w:pPrChange>
            </w:pPr>
            <w:del w:id="25667" w:author="Στάθης Καπ" w:date="2023-02-26T08:46:00Z">
              <w:r w:rsidRPr="006E0881" w:rsidDel="00715EE1">
                <w:rPr>
                  <w:sz w:val="18"/>
                  <w:szCs w:val="18"/>
                </w:rPr>
                <w:delText>score</w:delText>
              </w:r>
            </w:del>
            <w:bookmarkStart w:id="25668" w:name="_Toc129057703"/>
            <w:bookmarkStart w:id="25669" w:name="_Toc129191538"/>
            <w:bookmarkStart w:id="25670" w:name="_Toc129197876"/>
            <w:bookmarkStart w:id="25671" w:name="_Toc129300402"/>
            <w:bookmarkEnd w:id="25668"/>
            <w:bookmarkEnd w:id="25669"/>
            <w:bookmarkEnd w:id="25670"/>
            <w:bookmarkEnd w:id="25671"/>
          </w:p>
        </w:tc>
        <w:tc>
          <w:tcPr>
            <w:tcW w:w="764" w:type="dxa"/>
            <w:textDirection w:val="btLr"/>
            <w:tcPrChange w:id="25672" w:author="Στάθης Καπ" w:date="2023-02-26T08:48:00Z">
              <w:tcPr>
                <w:tcW w:w="764" w:type="dxa"/>
              </w:tcPr>
            </w:tcPrChange>
          </w:tcPr>
          <w:p w14:paraId="51063D8D" w14:textId="009080E6" w:rsidR="008E010E" w:rsidRPr="00744E3F" w:rsidDel="009B47BA" w:rsidRDefault="008E010E">
            <w:pPr>
              <w:ind w:left="113" w:right="113"/>
              <w:rPr>
                <w:del w:id="25673" w:author="Στάθης Καπ" w:date="2023-02-26T09:06:00Z"/>
                <w:sz w:val="18"/>
                <w:szCs w:val="18"/>
                <w:lang w:val="el-GR"/>
                <w:rPrChange w:id="25674" w:author="Στάθης Καπ" w:date="2023-03-03T06:42:00Z">
                  <w:rPr>
                    <w:del w:id="25675" w:author="Στάθης Καπ" w:date="2023-02-26T09:06:00Z"/>
                    <w:sz w:val="18"/>
                    <w:szCs w:val="18"/>
                  </w:rPr>
                </w:rPrChange>
              </w:rPr>
              <w:pPrChange w:id="25676" w:author="Στάθης Καπ" w:date="2023-02-26T08:48:00Z">
                <w:pPr/>
              </w:pPrChange>
            </w:pPr>
            <w:del w:id="25677" w:author="Στάθης Καπ" w:date="2023-02-26T08:46:00Z">
              <w:r w:rsidRPr="006E0881" w:rsidDel="00715EE1">
                <w:rPr>
                  <w:sz w:val="18"/>
                  <w:szCs w:val="18"/>
                </w:rPr>
                <w:delText>CPU</w:delText>
              </w:r>
              <w:r w:rsidRPr="00744E3F" w:rsidDel="00715EE1">
                <w:rPr>
                  <w:sz w:val="18"/>
                  <w:szCs w:val="18"/>
                  <w:lang w:val="el-GR"/>
                  <w:rPrChange w:id="25678"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679" w:author="Στάθης Καπ" w:date="2023-03-03T06:42:00Z">
                    <w:rPr>
                      <w:sz w:val="18"/>
                      <w:szCs w:val="18"/>
                    </w:rPr>
                  </w:rPrChange>
                </w:rPr>
                <w:delText>)</w:delText>
              </w:r>
            </w:del>
            <w:bookmarkStart w:id="25680" w:name="_Toc129057704"/>
            <w:bookmarkStart w:id="25681" w:name="_Toc129191539"/>
            <w:bookmarkStart w:id="25682" w:name="_Toc129197877"/>
            <w:bookmarkStart w:id="25683" w:name="_Toc129300403"/>
            <w:bookmarkEnd w:id="25680"/>
            <w:bookmarkEnd w:id="25681"/>
            <w:bookmarkEnd w:id="25682"/>
            <w:bookmarkEnd w:id="25683"/>
          </w:p>
        </w:tc>
        <w:tc>
          <w:tcPr>
            <w:tcW w:w="630" w:type="dxa"/>
            <w:textDirection w:val="btLr"/>
            <w:tcPrChange w:id="25684" w:author="Στάθης Καπ" w:date="2023-02-26T08:48:00Z">
              <w:tcPr>
                <w:tcW w:w="630" w:type="dxa"/>
              </w:tcPr>
            </w:tcPrChange>
          </w:tcPr>
          <w:p w14:paraId="77742FAC" w14:textId="42ADABEE" w:rsidR="008E010E" w:rsidRPr="00744E3F" w:rsidDel="009B47BA" w:rsidRDefault="008E010E">
            <w:pPr>
              <w:ind w:left="113" w:right="113"/>
              <w:rPr>
                <w:del w:id="25685" w:author="Στάθης Καπ" w:date="2023-02-26T09:06:00Z"/>
                <w:sz w:val="18"/>
                <w:szCs w:val="18"/>
                <w:lang w:val="el-GR"/>
                <w:rPrChange w:id="25686" w:author="Στάθης Καπ" w:date="2023-03-03T06:42:00Z">
                  <w:rPr>
                    <w:del w:id="25687" w:author="Στάθης Καπ" w:date="2023-02-26T09:06:00Z"/>
                    <w:sz w:val="18"/>
                    <w:szCs w:val="18"/>
                  </w:rPr>
                </w:rPrChange>
              </w:rPr>
              <w:pPrChange w:id="25688" w:author="Στάθης Καπ" w:date="2023-02-26T08:48:00Z">
                <w:pPr/>
              </w:pPrChange>
            </w:pPr>
            <w:del w:id="25689" w:author="Στάθης Καπ" w:date="2023-02-26T08:46:00Z">
              <w:r w:rsidRPr="006E0881" w:rsidDel="00715EE1">
                <w:rPr>
                  <w:sz w:val="18"/>
                  <w:szCs w:val="18"/>
                </w:rPr>
                <w:delText>visits</w:delText>
              </w:r>
            </w:del>
            <w:bookmarkStart w:id="25690" w:name="_Toc129057705"/>
            <w:bookmarkStart w:id="25691" w:name="_Toc129191540"/>
            <w:bookmarkStart w:id="25692" w:name="_Toc129197878"/>
            <w:bookmarkStart w:id="25693" w:name="_Toc129300404"/>
            <w:bookmarkEnd w:id="25690"/>
            <w:bookmarkEnd w:id="25691"/>
            <w:bookmarkEnd w:id="25692"/>
            <w:bookmarkEnd w:id="25693"/>
          </w:p>
        </w:tc>
        <w:tc>
          <w:tcPr>
            <w:tcW w:w="663" w:type="dxa"/>
            <w:textDirection w:val="btLr"/>
            <w:tcPrChange w:id="25694" w:author="Στάθης Καπ" w:date="2023-02-26T08:48:00Z">
              <w:tcPr>
                <w:tcW w:w="663" w:type="dxa"/>
              </w:tcPr>
            </w:tcPrChange>
          </w:tcPr>
          <w:p w14:paraId="3F55D770" w14:textId="1BA9A208" w:rsidR="008E010E" w:rsidRPr="00744E3F" w:rsidDel="009B47BA" w:rsidRDefault="008E010E">
            <w:pPr>
              <w:ind w:left="113" w:right="113"/>
              <w:rPr>
                <w:del w:id="25695" w:author="Στάθης Καπ" w:date="2023-02-26T09:06:00Z"/>
                <w:sz w:val="18"/>
                <w:szCs w:val="18"/>
                <w:lang w:val="el-GR"/>
                <w:rPrChange w:id="25696" w:author="Στάθης Καπ" w:date="2023-03-03T06:42:00Z">
                  <w:rPr>
                    <w:del w:id="25697" w:author="Στάθης Καπ" w:date="2023-02-26T09:06:00Z"/>
                    <w:sz w:val="18"/>
                    <w:szCs w:val="18"/>
                  </w:rPr>
                </w:rPrChange>
              </w:rPr>
              <w:pPrChange w:id="25698" w:author="Στάθης Καπ" w:date="2023-02-26T08:48:00Z">
                <w:pPr/>
              </w:pPrChange>
            </w:pPr>
            <w:del w:id="25699" w:author="Στάθης Καπ" w:date="2023-02-26T08:46:00Z">
              <w:r w:rsidRPr="006E0881" w:rsidDel="00715EE1">
                <w:rPr>
                  <w:sz w:val="18"/>
                  <w:szCs w:val="18"/>
                </w:rPr>
                <w:delText>score</w:delText>
              </w:r>
            </w:del>
            <w:bookmarkStart w:id="25700" w:name="_Toc129057706"/>
            <w:bookmarkStart w:id="25701" w:name="_Toc129191541"/>
            <w:bookmarkStart w:id="25702" w:name="_Toc129197879"/>
            <w:bookmarkStart w:id="25703" w:name="_Toc129300405"/>
            <w:bookmarkEnd w:id="25700"/>
            <w:bookmarkEnd w:id="25701"/>
            <w:bookmarkEnd w:id="25702"/>
            <w:bookmarkEnd w:id="25703"/>
          </w:p>
        </w:tc>
        <w:tc>
          <w:tcPr>
            <w:tcW w:w="764" w:type="dxa"/>
            <w:textDirection w:val="btLr"/>
            <w:tcPrChange w:id="25704" w:author="Στάθης Καπ" w:date="2023-02-26T08:48:00Z">
              <w:tcPr>
                <w:tcW w:w="764" w:type="dxa"/>
              </w:tcPr>
            </w:tcPrChange>
          </w:tcPr>
          <w:p w14:paraId="5B36CA90" w14:textId="55B9C04E" w:rsidR="008E010E" w:rsidRPr="00744E3F" w:rsidDel="009B47BA" w:rsidRDefault="008E010E">
            <w:pPr>
              <w:ind w:left="113" w:right="113"/>
              <w:rPr>
                <w:del w:id="25705" w:author="Στάθης Καπ" w:date="2023-02-26T09:06:00Z"/>
                <w:sz w:val="18"/>
                <w:szCs w:val="18"/>
                <w:lang w:val="el-GR"/>
                <w:rPrChange w:id="25706" w:author="Στάθης Καπ" w:date="2023-03-03T06:42:00Z">
                  <w:rPr>
                    <w:del w:id="25707" w:author="Στάθης Καπ" w:date="2023-02-26T09:06:00Z"/>
                    <w:sz w:val="18"/>
                    <w:szCs w:val="18"/>
                  </w:rPr>
                </w:rPrChange>
              </w:rPr>
              <w:pPrChange w:id="25708" w:author="Στάθης Καπ" w:date="2023-02-26T08:48:00Z">
                <w:pPr/>
              </w:pPrChange>
            </w:pPr>
            <w:del w:id="25709" w:author="Στάθης Καπ" w:date="2023-02-26T08:46:00Z">
              <w:r w:rsidRPr="006E0881" w:rsidDel="00715EE1">
                <w:rPr>
                  <w:sz w:val="18"/>
                  <w:szCs w:val="18"/>
                </w:rPr>
                <w:delText>CPU</w:delText>
              </w:r>
              <w:r w:rsidRPr="00744E3F" w:rsidDel="00715EE1">
                <w:rPr>
                  <w:sz w:val="18"/>
                  <w:szCs w:val="18"/>
                  <w:lang w:val="el-GR"/>
                  <w:rPrChange w:id="25710"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711" w:author="Στάθης Καπ" w:date="2023-03-03T06:42:00Z">
                    <w:rPr>
                      <w:sz w:val="18"/>
                      <w:szCs w:val="18"/>
                    </w:rPr>
                  </w:rPrChange>
                </w:rPr>
                <w:delText>)</w:delText>
              </w:r>
            </w:del>
            <w:bookmarkStart w:id="25712" w:name="_Toc129057707"/>
            <w:bookmarkStart w:id="25713" w:name="_Toc129191542"/>
            <w:bookmarkStart w:id="25714" w:name="_Toc129197880"/>
            <w:bookmarkStart w:id="25715" w:name="_Toc129300406"/>
            <w:bookmarkEnd w:id="25712"/>
            <w:bookmarkEnd w:id="25713"/>
            <w:bookmarkEnd w:id="25714"/>
            <w:bookmarkEnd w:id="25715"/>
          </w:p>
        </w:tc>
        <w:tc>
          <w:tcPr>
            <w:tcW w:w="630" w:type="dxa"/>
            <w:textDirection w:val="btLr"/>
            <w:tcPrChange w:id="25716" w:author="Στάθης Καπ" w:date="2023-02-26T08:48:00Z">
              <w:tcPr>
                <w:tcW w:w="630" w:type="dxa"/>
              </w:tcPr>
            </w:tcPrChange>
          </w:tcPr>
          <w:p w14:paraId="6005DF36" w14:textId="52136167" w:rsidR="008E010E" w:rsidRPr="00744E3F" w:rsidDel="009B47BA" w:rsidRDefault="008E010E">
            <w:pPr>
              <w:ind w:left="113" w:right="113"/>
              <w:rPr>
                <w:del w:id="25717" w:author="Στάθης Καπ" w:date="2023-02-26T09:06:00Z"/>
                <w:sz w:val="18"/>
                <w:szCs w:val="18"/>
                <w:lang w:val="el-GR"/>
                <w:rPrChange w:id="25718" w:author="Στάθης Καπ" w:date="2023-03-03T06:42:00Z">
                  <w:rPr>
                    <w:del w:id="25719" w:author="Στάθης Καπ" w:date="2023-02-26T09:06:00Z"/>
                    <w:sz w:val="18"/>
                    <w:szCs w:val="18"/>
                  </w:rPr>
                </w:rPrChange>
              </w:rPr>
              <w:pPrChange w:id="25720" w:author="Στάθης Καπ" w:date="2023-02-26T08:48:00Z">
                <w:pPr/>
              </w:pPrChange>
            </w:pPr>
            <w:del w:id="25721" w:author="Στάθης Καπ" w:date="2023-02-26T08:46:00Z">
              <w:r w:rsidRPr="006E0881" w:rsidDel="00715EE1">
                <w:rPr>
                  <w:sz w:val="18"/>
                  <w:szCs w:val="18"/>
                </w:rPr>
                <w:delText>visits</w:delText>
              </w:r>
            </w:del>
            <w:bookmarkStart w:id="25722" w:name="_Toc129057708"/>
            <w:bookmarkStart w:id="25723" w:name="_Toc129191543"/>
            <w:bookmarkStart w:id="25724" w:name="_Toc129197881"/>
            <w:bookmarkStart w:id="25725" w:name="_Toc129300407"/>
            <w:bookmarkEnd w:id="25722"/>
            <w:bookmarkEnd w:id="25723"/>
            <w:bookmarkEnd w:id="25724"/>
            <w:bookmarkEnd w:id="25725"/>
          </w:p>
        </w:tc>
        <w:tc>
          <w:tcPr>
            <w:tcW w:w="654" w:type="dxa"/>
            <w:textDirection w:val="btLr"/>
            <w:tcPrChange w:id="25726" w:author="Στάθης Καπ" w:date="2023-02-26T08:48:00Z">
              <w:tcPr>
                <w:tcW w:w="654" w:type="dxa"/>
              </w:tcPr>
            </w:tcPrChange>
          </w:tcPr>
          <w:p w14:paraId="5C50FFD8" w14:textId="4C8C89EE" w:rsidR="008E010E" w:rsidRPr="00744E3F" w:rsidDel="009B47BA" w:rsidRDefault="008E010E">
            <w:pPr>
              <w:ind w:left="113" w:right="113"/>
              <w:rPr>
                <w:del w:id="25727" w:author="Στάθης Καπ" w:date="2023-02-26T09:06:00Z"/>
                <w:sz w:val="18"/>
                <w:szCs w:val="18"/>
                <w:lang w:val="el-GR"/>
                <w:rPrChange w:id="25728" w:author="Στάθης Καπ" w:date="2023-03-03T06:42:00Z">
                  <w:rPr>
                    <w:del w:id="25729" w:author="Στάθης Καπ" w:date="2023-02-26T09:06:00Z"/>
                    <w:sz w:val="18"/>
                    <w:szCs w:val="18"/>
                  </w:rPr>
                </w:rPrChange>
              </w:rPr>
              <w:pPrChange w:id="25730" w:author="Στάθης Καπ" w:date="2023-02-26T08:48:00Z">
                <w:pPr/>
              </w:pPrChange>
            </w:pPr>
            <w:del w:id="25731" w:author="Στάθης Καπ" w:date="2023-02-26T08:46:00Z">
              <w:r w:rsidRPr="006E0881" w:rsidDel="00715EE1">
                <w:rPr>
                  <w:sz w:val="18"/>
                  <w:szCs w:val="18"/>
                </w:rPr>
                <w:delText>score</w:delText>
              </w:r>
            </w:del>
            <w:bookmarkStart w:id="25732" w:name="_Toc129057709"/>
            <w:bookmarkStart w:id="25733" w:name="_Toc129191544"/>
            <w:bookmarkStart w:id="25734" w:name="_Toc129197882"/>
            <w:bookmarkStart w:id="25735" w:name="_Toc129300408"/>
            <w:bookmarkEnd w:id="25732"/>
            <w:bookmarkEnd w:id="25733"/>
            <w:bookmarkEnd w:id="25734"/>
            <w:bookmarkEnd w:id="25735"/>
          </w:p>
        </w:tc>
        <w:tc>
          <w:tcPr>
            <w:tcW w:w="754" w:type="dxa"/>
            <w:textDirection w:val="btLr"/>
            <w:tcPrChange w:id="25736" w:author="Στάθης Καπ" w:date="2023-02-26T08:48:00Z">
              <w:tcPr>
                <w:tcW w:w="754" w:type="dxa"/>
              </w:tcPr>
            </w:tcPrChange>
          </w:tcPr>
          <w:p w14:paraId="2A73EA85" w14:textId="46943D50" w:rsidR="008E010E" w:rsidRPr="00744E3F" w:rsidDel="009B47BA" w:rsidRDefault="008E010E">
            <w:pPr>
              <w:ind w:left="113" w:right="113"/>
              <w:rPr>
                <w:del w:id="25737" w:author="Στάθης Καπ" w:date="2023-02-26T09:06:00Z"/>
                <w:sz w:val="18"/>
                <w:szCs w:val="18"/>
                <w:lang w:val="el-GR"/>
                <w:rPrChange w:id="25738" w:author="Στάθης Καπ" w:date="2023-03-03T06:42:00Z">
                  <w:rPr>
                    <w:del w:id="25739" w:author="Στάθης Καπ" w:date="2023-02-26T09:06:00Z"/>
                    <w:sz w:val="18"/>
                    <w:szCs w:val="18"/>
                  </w:rPr>
                </w:rPrChange>
              </w:rPr>
              <w:pPrChange w:id="25740" w:author="Στάθης Καπ" w:date="2023-02-26T08:48:00Z">
                <w:pPr/>
              </w:pPrChange>
            </w:pPr>
            <w:del w:id="25741" w:author="Στάθης Καπ" w:date="2023-02-26T08:46:00Z">
              <w:r w:rsidRPr="006E0881" w:rsidDel="00715EE1">
                <w:rPr>
                  <w:sz w:val="18"/>
                  <w:szCs w:val="18"/>
                </w:rPr>
                <w:delText>CPU</w:delText>
              </w:r>
              <w:r w:rsidRPr="00744E3F" w:rsidDel="00715EE1">
                <w:rPr>
                  <w:sz w:val="18"/>
                  <w:szCs w:val="18"/>
                  <w:lang w:val="el-GR"/>
                  <w:rPrChange w:id="25742"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743" w:author="Στάθης Καπ" w:date="2023-03-03T06:42:00Z">
                    <w:rPr>
                      <w:sz w:val="18"/>
                      <w:szCs w:val="18"/>
                    </w:rPr>
                  </w:rPrChange>
                </w:rPr>
                <w:delText>)</w:delText>
              </w:r>
            </w:del>
            <w:bookmarkStart w:id="25744" w:name="_Toc129057710"/>
            <w:bookmarkStart w:id="25745" w:name="_Toc129191545"/>
            <w:bookmarkStart w:id="25746" w:name="_Toc129197883"/>
            <w:bookmarkStart w:id="25747" w:name="_Toc129300409"/>
            <w:bookmarkEnd w:id="25744"/>
            <w:bookmarkEnd w:id="25745"/>
            <w:bookmarkEnd w:id="25746"/>
            <w:bookmarkEnd w:id="25747"/>
          </w:p>
        </w:tc>
        <w:tc>
          <w:tcPr>
            <w:tcW w:w="622" w:type="dxa"/>
            <w:textDirection w:val="btLr"/>
            <w:tcPrChange w:id="25748" w:author="Στάθης Καπ" w:date="2023-02-26T08:48:00Z">
              <w:tcPr>
                <w:tcW w:w="622" w:type="dxa"/>
              </w:tcPr>
            </w:tcPrChange>
          </w:tcPr>
          <w:p w14:paraId="3BF8BD1E" w14:textId="4000F556" w:rsidR="008E010E" w:rsidRPr="00744E3F" w:rsidDel="009B47BA" w:rsidRDefault="008E010E">
            <w:pPr>
              <w:ind w:left="113" w:right="113"/>
              <w:rPr>
                <w:del w:id="25749" w:author="Στάθης Καπ" w:date="2023-02-26T09:06:00Z"/>
                <w:sz w:val="18"/>
                <w:szCs w:val="18"/>
                <w:lang w:val="el-GR"/>
                <w:rPrChange w:id="25750" w:author="Στάθης Καπ" w:date="2023-03-03T06:42:00Z">
                  <w:rPr>
                    <w:del w:id="25751" w:author="Στάθης Καπ" w:date="2023-02-26T09:06:00Z"/>
                    <w:sz w:val="18"/>
                    <w:szCs w:val="18"/>
                  </w:rPr>
                </w:rPrChange>
              </w:rPr>
              <w:pPrChange w:id="25752" w:author="Στάθης Καπ" w:date="2023-02-26T08:48:00Z">
                <w:pPr/>
              </w:pPrChange>
            </w:pPr>
            <w:del w:id="25753" w:author="Στάθης Καπ" w:date="2023-02-26T08:46:00Z">
              <w:r w:rsidRPr="006E0881" w:rsidDel="00715EE1">
                <w:rPr>
                  <w:sz w:val="18"/>
                  <w:szCs w:val="18"/>
                </w:rPr>
                <w:delText>visits</w:delText>
              </w:r>
            </w:del>
            <w:bookmarkStart w:id="25754" w:name="_Toc129057711"/>
            <w:bookmarkStart w:id="25755" w:name="_Toc129191546"/>
            <w:bookmarkStart w:id="25756" w:name="_Toc129197884"/>
            <w:bookmarkStart w:id="25757" w:name="_Toc129300410"/>
            <w:bookmarkEnd w:id="25754"/>
            <w:bookmarkEnd w:id="25755"/>
            <w:bookmarkEnd w:id="25756"/>
            <w:bookmarkEnd w:id="25757"/>
          </w:p>
        </w:tc>
        <w:bookmarkStart w:id="25758" w:name="_Toc129057712"/>
        <w:bookmarkStart w:id="25759" w:name="_Toc129191547"/>
        <w:bookmarkStart w:id="25760" w:name="_Toc129197885"/>
        <w:bookmarkStart w:id="25761" w:name="_Toc129300411"/>
        <w:bookmarkEnd w:id="25758"/>
        <w:bookmarkEnd w:id="25759"/>
        <w:bookmarkEnd w:id="25760"/>
        <w:bookmarkEnd w:id="25761"/>
      </w:tr>
      <w:tr w:rsidR="008E010E" w:rsidRPr="00D3106C" w:rsidDel="009B47BA" w14:paraId="045B86E0" w14:textId="711480A6" w:rsidTr="00715EE1">
        <w:trPr>
          <w:gridAfter w:val="1"/>
          <w:wAfter w:w="51" w:type="dxa"/>
          <w:cantSplit/>
          <w:trHeight w:val="567"/>
          <w:del w:id="25762" w:author="Στάθης Καπ" w:date="2023-02-26T09:06:00Z"/>
        </w:trPr>
        <w:tc>
          <w:tcPr>
            <w:tcW w:w="627" w:type="dxa"/>
            <w:gridSpan w:val="2"/>
            <w:textDirection w:val="btLr"/>
            <w:tcPrChange w:id="25763" w:author="Στάθης Καπ" w:date="2023-02-26T08:48:00Z">
              <w:tcPr>
                <w:tcW w:w="627" w:type="dxa"/>
              </w:tcPr>
            </w:tcPrChange>
          </w:tcPr>
          <w:p w14:paraId="4166D54E" w14:textId="071BB1AA" w:rsidR="008E010E" w:rsidRPr="00744E3F" w:rsidDel="009B47BA" w:rsidRDefault="008E010E">
            <w:pPr>
              <w:ind w:left="113" w:right="113"/>
              <w:rPr>
                <w:del w:id="25764" w:author="Στάθης Καπ" w:date="2023-02-26T09:06:00Z"/>
                <w:sz w:val="18"/>
                <w:szCs w:val="18"/>
                <w:lang w:val="el-GR"/>
                <w:rPrChange w:id="25765" w:author="Στάθης Καπ" w:date="2023-03-03T06:42:00Z">
                  <w:rPr>
                    <w:del w:id="25766" w:author="Στάθης Καπ" w:date="2023-02-26T09:06:00Z"/>
                    <w:sz w:val="18"/>
                    <w:szCs w:val="18"/>
                  </w:rPr>
                </w:rPrChange>
              </w:rPr>
              <w:pPrChange w:id="25767" w:author="Στάθης Καπ" w:date="2023-02-26T08:48:00Z">
                <w:pPr/>
              </w:pPrChange>
            </w:pPr>
            <w:del w:id="25768" w:author="Στάθης Καπ" w:date="2023-02-26T08:46:00Z">
              <w:r w:rsidRPr="006E0881" w:rsidDel="00715EE1">
                <w:rPr>
                  <w:sz w:val="18"/>
                  <w:szCs w:val="18"/>
                </w:rPr>
                <w:delText>pr</w:delText>
              </w:r>
              <w:r w:rsidRPr="00744E3F" w:rsidDel="00715EE1">
                <w:rPr>
                  <w:sz w:val="18"/>
                  <w:szCs w:val="18"/>
                  <w:lang w:val="el-GR"/>
                  <w:rPrChange w:id="25769" w:author="Στάθης Καπ" w:date="2023-03-03T06:42:00Z">
                    <w:rPr>
                      <w:sz w:val="18"/>
                      <w:szCs w:val="18"/>
                    </w:rPr>
                  </w:rPrChange>
                </w:rPr>
                <w:delText>11</w:delText>
              </w:r>
            </w:del>
            <w:bookmarkStart w:id="25770" w:name="_Toc129057713"/>
            <w:bookmarkStart w:id="25771" w:name="_Toc129191548"/>
            <w:bookmarkStart w:id="25772" w:name="_Toc129197886"/>
            <w:bookmarkStart w:id="25773" w:name="_Toc129300412"/>
            <w:bookmarkEnd w:id="25770"/>
            <w:bookmarkEnd w:id="25771"/>
            <w:bookmarkEnd w:id="25772"/>
            <w:bookmarkEnd w:id="25773"/>
          </w:p>
        </w:tc>
        <w:tc>
          <w:tcPr>
            <w:tcW w:w="663" w:type="dxa"/>
            <w:textDirection w:val="btLr"/>
            <w:tcPrChange w:id="25774" w:author="Στάθης Καπ" w:date="2023-02-26T08:48:00Z">
              <w:tcPr>
                <w:tcW w:w="663" w:type="dxa"/>
              </w:tcPr>
            </w:tcPrChange>
          </w:tcPr>
          <w:p w14:paraId="2111EB1A" w14:textId="4C7B8685" w:rsidR="008E010E" w:rsidRPr="00744E3F" w:rsidDel="009B47BA" w:rsidRDefault="008E010E">
            <w:pPr>
              <w:ind w:left="113" w:right="113"/>
              <w:rPr>
                <w:del w:id="25775" w:author="Στάθης Καπ" w:date="2023-02-26T09:06:00Z"/>
                <w:sz w:val="18"/>
                <w:szCs w:val="18"/>
                <w:lang w:val="el-GR"/>
                <w:rPrChange w:id="25776" w:author="Στάθης Καπ" w:date="2023-03-03T06:42:00Z">
                  <w:rPr>
                    <w:del w:id="25777" w:author="Στάθης Καπ" w:date="2023-02-26T09:06:00Z"/>
                    <w:sz w:val="18"/>
                    <w:szCs w:val="18"/>
                  </w:rPr>
                </w:rPrChange>
              </w:rPr>
              <w:pPrChange w:id="25778" w:author="Στάθης Καπ" w:date="2023-02-26T08:48:00Z">
                <w:pPr/>
              </w:pPrChange>
            </w:pPr>
            <w:bookmarkStart w:id="25779" w:name="_Toc129057714"/>
            <w:bookmarkStart w:id="25780" w:name="_Toc129191549"/>
            <w:bookmarkStart w:id="25781" w:name="_Toc129197887"/>
            <w:bookmarkStart w:id="25782" w:name="_Toc129300413"/>
            <w:bookmarkEnd w:id="25779"/>
            <w:bookmarkEnd w:id="25780"/>
            <w:bookmarkEnd w:id="25781"/>
            <w:bookmarkEnd w:id="25782"/>
          </w:p>
        </w:tc>
        <w:tc>
          <w:tcPr>
            <w:tcW w:w="764" w:type="dxa"/>
            <w:textDirection w:val="btLr"/>
            <w:tcPrChange w:id="25783" w:author="Στάθης Καπ" w:date="2023-02-26T08:48:00Z">
              <w:tcPr>
                <w:tcW w:w="764" w:type="dxa"/>
              </w:tcPr>
            </w:tcPrChange>
          </w:tcPr>
          <w:p w14:paraId="47750F26" w14:textId="39E48C43" w:rsidR="008E010E" w:rsidRPr="00744E3F" w:rsidDel="009B47BA" w:rsidRDefault="008E010E">
            <w:pPr>
              <w:ind w:left="113" w:right="113"/>
              <w:rPr>
                <w:del w:id="25784" w:author="Στάθης Καπ" w:date="2023-02-26T09:06:00Z"/>
                <w:sz w:val="18"/>
                <w:szCs w:val="18"/>
                <w:lang w:val="el-GR"/>
                <w:rPrChange w:id="25785" w:author="Στάθης Καπ" w:date="2023-03-03T06:42:00Z">
                  <w:rPr>
                    <w:del w:id="25786" w:author="Στάθης Καπ" w:date="2023-02-26T09:06:00Z"/>
                    <w:sz w:val="18"/>
                    <w:szCs w:val="18"/>
                  </w:rPr>
                </w:rPrChange>
              </w:rPr>
              <w:pPrChange w:id="25787" w:author="Στάθης Καπ" w:date="2023-02-26T08:48:00Z">
                <w:pPr/>
              </w:pPrChange>
            </w:pPr>
            <w:bookmarkStart w:id="25788" w:name="_Toc129057715"/>
            <w:bookmarkStart w:id="25789" w:name="_Toc129191550"/>
            <w:bookmarkStart w:id="25790" w:name="_Toc129197888"/>
            <w:bookmarkStart w:id="25791" w:name="_Toc129300414"/>
            <w:bookmarkEnd w:id="25788"/>
            <w:bookmarkEnd w:id="25789"/>
            <w:bookmarkEnd w:id="25790"/>
            <w:bookmarkEnd w:id="25791"/>
          </w:p>
        </w:tc>
        <w:tc>
          <w:tcPr>
            <w:tcW w:w="630" w:type="dxa"/>
            <w:textDirection w:val="btLr"/>
            <w:tcPrChange w:id="25792" w:author="Στάθης Καπ" w:date="2023-02-26T08:48:00Z">
              <w:tcPr>
                <w:tcW w:w="630" w:type="dxa"/>
              </w:tcPr>
            </w:tcPrChange>
          </w:tcPr>
          <w:p w14:paraId="70D30250" w14:textId="0FE5A80E" w:rsidR="008E010E" w:rsidRPr="00744E3F" w:rsidDel="009B47BA" w:rsidRDefault="008E010E">
            <w:pPr>
              <w:ind w:left="113" w:right="113"/>
              <w:rPr>
                <w:del w:id="25793" w:author="Στάθης Καπ" w:date="2023-02-26T09:06:00Z"/>
                <w:sz w:val="18"/>
                <w:szCs w:val="18"/>
                <w:lang w:val="el-GR"/>
                <w:rPrChange w:id="25794" w:author="Στάθης Καπ" w:date="2023-03-03T06:42:00Z">
                  <w:rPr>
                    <w:del w:id="25795" w:author="Στάθης Καπ" w:date="2023-02-26T09:06:00Z"/>
                    <w:sz w:val="18"/>
                    <w:szCs w:val="18"/>
                  </w:rPr>
                </w:rPrChange>
              </w:rPr>
              <w:pPrChange w:id="25796" w:author="Στάθης Καπ" w:date="2023-02-26T08:48:00Z">
                <w:pPr/>
              </w:pPrChange>
            </w:pPr>
            <w:bookmarkStart w:id="25797" w:name="_Toc129057716"/>
            <w:bookmarkStart w:id="25798" w:name="_Toc129191551"/>
            <w:bookmarkStart w:id="25799" w:name="_Toc129197889"/>
            <w:bookmarkStart w:id="25800" w:name="_Toc129300415"/>
            <w:bookmarkEnd w:id="25797"/>
            <w:bookmarkEnd w:id="25798"/>
            <w:bookmarkEnd w:id="25799"/>
            <w:bookmarkEnd w:id="25800"/>
          </w:p>
        </w:tc>
        <w:tc>
          <w:tcPr>
            <w:tcW w:w="663" w:type="dxa"/>
            <w:textDirection w:val="btLr"/>
            <w:tcPrChange w:id="25801" w:author="Στάθης Καπ" w:date="2023-02-26T08:48:00Z">
              <w:tcPr>
                <w:tcW w:w="663" w:type="dxa"/>
              </w:tcPr>
            </w:tcPrChange>
          </w:tcPr>
          <w:p w14:paraId="6A0CAB46" w14:textId="786CE006" w:rsidR="008E010E" w:rsidRPr="00744E3F" w:rsidDel="009B47BA" w:rsidRDefault="008E010E">
            <w:pPr>
              <w:ind w:left="113" w:right="113"/>
              <w:rPr>
                <w:del w:id="25802" w:author="Στάθης Καπ" w:date="2023-02-26T09:06:00Z"/>
                <w:sz w:val="18"/>
                <w:szCs w:val="18"/>
                <w:lang w:val="el-GR"/>
                <w:rPrChange w:id="25803" w:author="Στάθης Καπ" w:date="2023-03-03T06:42:00Z">
                  <w:rPr>
                    <w:del w:id="25804" w:author="Στάθης Καπ" w:date="2023-02-26T09:06:00Z"/>
                    <w:sz w:val="18"/>
                    <w:szCs w:val="18"/>
                  </w:rPr>
                </w:rPrChange>
              </w:rPr>
              <w:pPrChange w:id="25805" w:author="Στάθης Καπ" w:date="2023-02-26T08:48:00Z">
                <w:pPr/>
              </w:pPrChange>
            </w:pPr>
            <w:bookmarkStart w:id="25806" w:name="_Toc129057717"/>
            <w:bookmarkStart w:id="25807" w:name="_Toc129191552"/>
            <w:bookmarkStart w:id="25808" w:name="_Toc129197890"/>
            <w:bookmarkStart w:id="25809" w:name="_Toc129300416"/>
            <w:bookmarkEnd w:id="25806"/>
            <w:bookmarkEnd w:id="25807"/>
            <w:bookmarkEnd w:id="25808"/>
            <w:bookmarkEnd w:id="25809"/>
          </w:p>
        </w:tc>
        <w:tc>
          <w:tcPr>
            <w:tcW w:w="764" w:type="dxa"/>
            <w:textDirection w:val="btLr"/>
            <w:tcPrChange w:id="25810" w:author="Στάθης Καπ" w:date="2023-02-26T08:48:00Z">
              <w:tcPr>
                <w:tcW w:w="764" w:type="dxa"/>
              </w:tcPr>
            </w:tcPrChange>
          </w:tcPr>
          <w:p w14:paraId="03139225" w14:textId="03DB3634" w:rsidR="008E010E" w:rsidRPr="00744E3F" w:rsidDel="009B47BA" w:rsidRDefault="008E010E">
            <w:pPr>
              <w:ind w:left="113" w:right="113"/>
              <w:rPr>
                <w:del w:id="25811" w:author="Στάθης Καπ" w:date="2023-02-26T09:06:00Z"/>
                <w:sz w:val="18"/>
                <w:szCs w:val="18"/>
                <w:lang w:val="el-GR"/>
                <w:rPrChange w:id="25812" w:author="Στάθης Καπ" w:date="2023-03-03T06:42:00Z">
                  <w:rPr>
                    <w:del w:id="25813" w:author="Στάθης Καπ" w:date="2023-02-26T09:06:00Z"/>
                    <w:sz w:val="18"/>
                    <w:szCs w:val="18"/>
                  </w:rPr>
                </w:rPrChange>
              </w:rPr>
              <w:pPrChange w:id="25814" w:author="Στάθης Καπ" w:date="2023-02-26T08:48:00Z">
                <w:pPr/>
              </w:pPrChange>
            </w:pPr>
            <w:bookmarkStart w:id="25815" w:name="_Toc129057718"/>
            <w:bookmarkStart w:id="25816" w:name="_Toc129191553"/>
            <w:bookmarkStart w:id="25817" w:name="_Toc129197891"/>
            <w:bookmarkStart w:id="25818" w:name="_Toc129300417"/>
            <w:bookmarkEnd w:id="25815"/>
            <w:bookmarkEnd w:id="25816"/>
            <w:bookmarkEnd w:id="25817"/>
            <w:bookmarkEnd w:id="25818"/>
          </w:p>
        </w:tc>
        <w:tc>
          <w:tcPr>
            <w:tcW w:w="630" w:type="dxa"/>
            <w:textDirection w:val="btLr"/>
            <w:tcPrChange w:id="25819" w:author="Στάθης Καπ" w:date="2023-02-26T08:48:00Z">
              <w:tcPr>
                <w:tcW w:w="630" w:type="dxa"/>
              </w:tcPr>
            </w:tcPrChange>
          </w:tcPr>
          <w:p w14:paraId="20DA56A2" w14:textId="0BBB0B49" w:rsidR="008E010E" w:rsidRPr="00744E3F" w:rsidDel="009B47BA" w:rsidRDefault="008E010E">
            <w:pPr>
              <w:ind w:left="113" w:right="113"/>
              <w:rPr>
                <w:del w:id="25820" w:author="Στάθης Καπ" w:date="2023-02-26T09:06:00Z"/>
                <w:sz w:val="18"/>
                <w:szCs w:val="18"/>
                <w:lang w:val="el-GR"/>
                <w:rPrChange w:id="25821" w:author="Στάθης Καπ" w:date="2023-03-03T06:42:00Z">
                  <w:rPr>
                    <w:del w:id="25822" w:author="Στάθης Καπ" w:date="2023-02-26T09:06:00Z"/>
                    <w:sz w:val="18"/>
                    <w:szCs w:val="18"/>
                  </w:rPr>
                </w:rPrChange>
              </w:rPr>
              <w:pPrChange w:id="25823" w:author="Στάθης Καπ" w:date="2023-02-26T08:48:00Z">
                <w:pPr/>
              </w:pPrChange>
            </w:pPr>
            <w:bookmarkStart w:id="25824" w:name="_Toc129057719"/>
            <w:bookmarkStart w:id="25825" w:name="_Toc129191554"/>
            <w:bookmarkStart w:id="25826" w:name="_Toc129197892"/>
            <w:bookmarkStart w:id="25827" w:name="_Toc129300418"/>
            <w:bookmarkEnd w:id="25824"/>
            <w:bookmarkEnd w:id="25825"/>
            <w:bookmarkEnd w:id="25826"/>
            <w:bookmarkEnd w:id="25827"/>
          </w:p>
        </w:tc>
        <w:tc>
          <w:tcPr>
            <w:tcW w:w="663" w:type="dxa"/>
            <w:textDirection w:val="btLr"/>
            <w:tcPrChange w:id="25828" w:author="Στάθης Καπ" w:date="2023-02-26T08:48:00Z">
              <w:tcPr>
                <w:tcW w:w="663" w:type="dxa"/>
              </w:tcPr>
            </w:tcPrChange>
          </w:tcPr>
          <w:p w14:paraId="733A3960" w14:textId="21ACB14F" w:rsidR="008E010E" w:rsidRPr="00744E3F" w:rsidDel="009B47BA" w:rsidRDefault="008E010E">
            <w:pPr>
              <w:ind w:left="113" w:right="113"/>
              <w:rPr>
                <w:del w:id="25829" w:author="Στάθης Καπ" w:date="2023-02-26T09:06:00Z"/>
                <w:sz w:val="18"/>
                <w:szCs w:val="18"/>
                <w:lang w:val="el-GR"/>
                <w:rPrChange w:id="25830" w:author="Στάθης Καπ" w:date="2023-03-03T06:42:00Z">
                  <w:rPr>
                    <w:del w:id="25831" w:author="Στάθης Καπ" w:date="2023-02-26T09:06:00Z"/>
                    <w:sz w:val="18"/>
                    <w:szCs w:val="18"/>
                  </w:rPr>
                </w:rPrChange>
              </w:rPr>
              <w:pPrChange w:id="25832" w:author="Στάθης Καπ" w:date="2023-02-26T08:48:00Z">
                <w:pPr/>
              </w:pPrChange>
            </w:pPr>
            <w:bookmarkStart w:id="25833" w:name="_Toc129057720"/>
            <w:bookmarkStart w:id="25834" w:name="_Toc129191555"/>
            <w:bookmarkStart w:id="25835" w:name="_Toc129197893"/>
            <w:bookmarkStart w:id="25836" w:name="_Toc129300419"/>
            <w:bookmarkEnd w:id="25833"/>
            <w:bookmarkEnd w:id="25834"/>
            <w:bookmarkEnd w:id="25835"/>
            <w:bookmarkEnd w:id="25836"/>
          </w:p>
        </w:tc>
        <w:tc>
          <w:tcPr>
            <w:tcW w:w="764" w:type="dxa"/>
            <w:textDirection w:val="btLr"/>
            <w:tcPrChange w:id="25837" w:author="Στάθης Καπ" w:date="2023-02-26T08:48:00Z">
              <w:tcPr>
                <w:tcW w:w="764" w:type="dxa"/>
              </w:tcPr>
            </w:tcPrChange>
          </w:tcPr>
          <w:p w14:paraId="1BB81562" w14:textId="791AE99B" w:rsidR="008E010E" w:rsidRPr="00744E3F" w:rsidDel="009B47BA" w:rsidRDefault="008E010E">
            <w:pPr>
              <w:ind w:left="113" w:right="113"/>
              <w:rPr>
                <w:del w:id="25838" w:author="Στάθης Καπ" w:date="2023-02-26T09:06:00Z"/>
                <w:sz w:val="18"/>
                <w:szCs w:val="18"/>
                <w:lang w:val="el-GR"/>
                <w:rPrChange w:id="25839" w:author="Στάθης Καπ" w:date="2023-03-03T06:42:00Z">
                  <w:rPr>
                    <w:del w:id="25840" w:author="Στάθης Καπ" w:date="2023-02-26T09:06:00Z"/>
                    <w:sz w:val="18"/>
                    <w:szCs w:val="18"/>
                  </w:rPr>
                </w:rPrChange>
              </w:rPr>
              <w:pPrChange w:id="25841" w:author="Στάθης Καπ" w:date="2023-02-26T08:48:00Z">
                <w:pPr/>
              </w:pPrChange>
            </w:pPr>
            <w:bookmarkStart w:id="25842" w:name="_Toc129057721"/>
            <w:bookmarkStart w:id="25843" w:name="_Toc129191556"/>
            <w:bookmarkStart w:id="25844" w:name="_Toc129197894"/>
            <w:bookmarkStart w:id="25845" w:name="_Toc129300420"/>
            <w:bookmarkEnd w:id="25842"/>
            <w:bookmarkEnd w:id="25843"/>
            <w:bookmarkEnd w:id="25844"/>
            <w:bookmarkEnd w:id="25845"/>
          </w:p>
        </w:tc>
        <w:tc>
          <w:tcPr>
            <w:tcW w:w="630" w:type="dxa"/>
            <w:textDirection w:val="btLr"/>
            <w:tcPrChange w:id="25846" w:author="Στάθης Καπ" w:date="2023-02-26T08:48:00Z">
              <w:tcPr>
                <w:tcW w:w="630" w:type="dxa"/>
              </w:tcPr>
            </w:tcPrChange>
          </w:tcPr>
          <w:p w14:paraId="00190DAC" w14:textId="1880CB35" w:rsidR="008E010E" w:rsidRPr="00744E3F" w:rsidDel="009B47BA" w:rsidRDefault="008E010E">
            <w:pPr>
              <w:ind w:left="113" w:right="113"/>
              <w:rPr>
                <w:del w:id="25847" w:author="Στάθης Καπ" w:date="2023-02-26T09:06:00Z"/>
                <w:sz w:val="18"/>
                <w:szCs w:val="18"/>
                <w:lang w:val="el-GR"/>
                <w:rPrChange w:id="25848" w:author="Στάθης Καπ" w:date="2023-03-03T06:42:00Z">
                  <w:rPr>
                    <w:del w:id="25849" w:author="Στάθης Καπ" w:date="2023-02-26T09:06:00Z"/>
                    <w:sz w:val="18"/>
                    <w:szCs w:val="18"/>
                  </w:rPr>
                </w:rPrChange>
              </w:rPr>
              <w:pPrChange w:id="25850" w:author="Στάθης Καπ" w:date="2023-02-26T08:48:00Z">
                <w:pPr/>
              </w:pPrChange>
            </w:pPr>
            <w:bookmarkStart w:id="25851" w:name="_Toc129057722"/>
            <w:bookmarkStart w:id="25852" w:name="_Toc129191557"/>
            <w:bookmarkStart w:id="25853" w:name="_Toc129197895"/>
            <w:bookmarkStart w:id="25854" w:name="_Toc129300421"/>
            <w:bookmarkEnd w:id="25851"/>
            <w:bookmarkEnd w:id="25852"/>
            <w:bookmarkEnd w:id="25853"/>
            <w:bookmarkEnd w:id="25854"/>
          </w:p>
        </w:tc>
        <w:tc>
          <w:tcPr>
            <w:tcW w:w="654" w:type="dxa"/>
            <w:textDirection w:val="btLr"/>
            <w:tcPrChange w:id="25855" w:author="Στάθης Καπ" w:date="2023-02-26T08:48:00Z">
              <w:tcPr>
                <w:tcW w:w="654" w:type="dxa"/>
              </w:tcPr>
            </w:tcPrChange>
          </w:tcPr>
          <w:p w14:paraId="5C2E3462" w14:textId="20007950" w:rsidR="008E010E" w:rsidRPr="00744E3F" w:rsidDel="009B47BA" w:rsidRDefault="00A53062">
            <w:pPr>
              <w:ind w:left="113" w:right="113"/>
              <w:rPr>
                <w:del w:id="25856" w:author="Στάθης Καπ" w:date="2023-02-26T09:06:00Z"/>
                <w:sz w:val="18"/>
                <w:szCs w:val="18"/>
                <w:lang w:val="el-GR"/>
                <w:rPrChange w:id="25857" w:author="Στάθης Καπ" w:date="2023-03-03T06:42:00Z">
                  <w:rPr>
                    <w:del w:id="25858" w:author="Στάθης Καπ" w:date="2023-02-26T09:06:00Z"/>
                    <w:sz w:val="18"/>
                    <w:szCs w:val="18"/>
                  </w:rPr>
                </w:rPrChange>
              </w:rPr>
              <w:pPrChange w:id="25859" w:author="Στάθης Καπ" w:date="2023-02-26T08:48:00Z">
                <w:pPr/>
              </w:pPrChange>
            </w:pPr>
            <w:del w:id="25860" w:author="Στάθης Καπ" w:date="2023-02-26T08:46:00Z">
              <w:r w:rsidRPr="00744E3F" w:rsidDel="00715EE1">
                <w:rPr>
                  <w:sz w:val="18"/>
                  <w:szCs w:val="18"/>
                  <w:lang w:val="el-GR"/>
                  <w:rPrChange w:id="25861" w:author="Στάθης Καπ" w:date="2023-03-03T06:42:00Z">
                    <w:rPr>
                      <w:sz w:val="18"/>
                      <w:szCs w:val="18"/>
                    </w:rPr>
                  </w:rPrChange>
                </w:rPr>
                <w:delText>259</w:delText>
              </w:r>
            </w:del>
            <w:bookmarkStart w:id="25862" w:name="_Toc129057723"/>
            <w:bookmarkStart w:id="25863" w:name="_Toc129191558"/>
            <w:bookmarkStart w:id="25864" w:name="_Toc129197896"/>
            <w:bookmarkStart w:id="25865" w:name="_Toc129300422"/>
            <w:bookmarkEnd w:id="25862"/>
            <w:bookmarkEnd w:id="25863"/>
            <w:bookmarkEnd w:id="25864"/>
            <w:bookmarkEnd w:id="25865"/>
          </w:p>
        </w:tc>
        <w:tc>
          <w:tcPr>
            <w:tcW w:w="754" w:type="dxa"/>
            <w:textDirection w:val="btLr"/>
            <w:tcPrChange w:id="25866" w:author="Στάθης Καπ" w:date="2023-02-26T08:48:00Z">
              <w:tcPr>
                <w:tcW w:w="754" w:type="dxa"/>
              </w:tcPr>
            </w:tcPrChange>
          </w:tcPr>
          <w:p w14:paraId="739C7695" w14:textId="4D3AA95C" w:rsidR="008E010E" w:rsidRPr="00744E3F" w:rsidDel="009B47BA" w:rsidRDefault="008E010E">
            <w:pPr>
              <w:ind w:left="113" w:right="113"/>
              <w:rPr>
                <w:del w:id="25867" w:author="Στάθης Καπ" w:date="2023-02-26T09:06:00Z"/>
                <w:sz w:val="18"/>
                <w:szCs w:val="18"/>
                <w:lang w:val="el-GR"/>
                <w:rPrChange w:id="25868" w:author="Στάθης Καπ" w:date="2023-03-03T06:42:00Z">
                  <w:rPr>
                    <w:del w:id="25869" w:author="Στάθης Καπ" w:date="2023-02-26T09:06:00Z"/>
                    <w:sz w:val="18"/>
                    <w:szCs w:val="18"/>
                  </w:rPr>
                </w:rPrChange>
              </w:rPr>
              <w:pPrChange w:id="25870" w:author="Στάθης Καπ" w:date="2023-02-26T08:48:00Z">
                <w:pPr/>
              </w:pPrChange>
            </w:pPr>
            <w:bookmarkStart w:id="25871" w:name="_Toc129057724"/>
            <w:bookmarkStart w:id="25872" w:name="_Toc129191559"/>
            <w:bookmarkStart w:id="25873" w:name="_Toc129197897"/>
            <w:bookmarkStart w:id="25874" w:name="_Toc129300423"/>
            <w:bookmarkEnd w:id="25871"/>
            <w:bookmarkEnd w:id="25872"/>
            <w:bookmarkEnd w:id="25873"/>
            <w:bookmarkEnd w:id="25874"/>
          </w:p>
        </w:tc>
        <w:tc>
          <w:tcPr>
            <w:tcW w:w="622" w:type="dxa"/>
            <w:textDirection w:val="btLr"/>
            <w:tcPrChange w:id="25875" w:author="Στάθης Καπ" w:date="2023-02-26T08:48:00Z">
              <w:tcPr>
                <w:tcW w:w="622" w:type="dxa"/>
              </w:tcPr>
            </w:tcPrChange>
          </w:tcPr>
          <w:p w14:paraId="547E1795" w14:textId="5E800A35" w:rsidR="008E010E" w:rsidRPr="00744E3F" w:rsidDel="009B47BA" w:rsidRDefault="008E010E">
            <w:pPr>
              <w:ind w:left="113" w:right="113"/>
              <w:rPr>
                <w:del w:id="25876" w:author="Στάθης Καπ" w:date="2023-02-26T09:06:00Z"/>
                <w:sz w:val="18"/>
                <w:szCs w:val="18"/>
                <w:lang w:val="el-GR"/>
                <w:rPrChange w:id="25877" w:author="Στάθης Καπ" w:date="2023-03-03T06:42:00Z">
                  <w:rPr>
                    <w:del w:id="25878" w:author="Στάθης Καπ" w:date="2023-02-26T09:06:00Z"/>
                    <w:sz w:val="18"/>
                    <w:szCs w:val="18"/>
                  </w:rPr>
                </w:rPrChange>
              </w:rPr>
              <w:pPrChange w:id="25879" w:author="Στάθης Καπ" w:date="2023-02-26T08:48:00Z">
                <w:pPr/>
              </w:pPrChange>
            </w:pPr>
            <w:bookmarkStart w:id="25880" w:name="_Toc129057725"/>
            <w:bookmarkStart w:id="25881" w:name="_Toc129191560"/>
            <w:bookmarkStart w:id="25882" w:name="_Toc129197898"/>
            <w:bookmarkStart w:id="25883" w:name="_Toc129300424"/>
            <w:bookmarkEnd w:id="25880"/>
            <w:bookmarkEnd w:id="25881"/>
            <w:bookmarkEnd w:id="25882"/>
            <w:bookmarkEnd w:id="25883"/>
          </w:p>
        </w:tc>
        <w:bookmarkStart w:id="25884" w:name="_Toc129057726"/>
        <w:bookmarkStart w:id="25885" w:name="_Toc129191561"/>
        <w:bookmarkStart w:id="25886" w:name="_Toc129197899"/>
        <w:bookmarkStart w:id="25887" w:name="_Toc129300425"/>
        <w:bookmarkEnd w:id="25884"/>
        <w:bookmarkEnd w:id="25885"/>
        <w:bookmarkEnd w:id="25886"/>
        <w:bookmarkEnd w:id="25887"/>
      </w:tr>
      <w:tr w:rsidR="008E010E" w:rsidRPr="00D3106C" w:rsidDel="009B47BA" w14:paraId="15AE36E5" w14:textId="32428659" w:rsidTr="00715EE1">
        <w:trPr>
          <w:gridAfter w:val="1"/>
          <w:wAfter w:w="51" w:type="dxa"/>
          <w:cantSplit/>
          <w:trHeight w:val="567"/>
          <w:del w:id="25888" w:author="Στάθης Καπ" w:date="2023-02-26T09:06:00Z"/>
        </w:trPr>
        <w:tc>
          <w:tcPr>
            <w:tcW w:w="627" w:type="dxa"/>
            <w:gridSpan w:val="2"/>
            <w:textDirection w:val="btLr"/>
            <w:tcPrChange w:id="25889" w:author="Στάθης Καπ" w:date="2023-02-26T08:48:00Z">
              <w:tcPr>
                <w:tcW w:w="627" w:type="dxa"/>
              </w:tcPr>
            </w:tcPrChange>
          </w:tcPr>
          <w:p w14:paraId="4651E763" w14:textId="3A9841A3" w:rsidR="008E010E" w:rsidRPr="00744E3F" w:rsidDel="009B47BA" w:rsidRDefault="008E010E">
            <w:pPr>
              <w:ind w:left="113" w:right="113"/>
              <w:rPr>
                <w:del w:id="25890" w:author="Στάθης Καπ" w:date="2023-02-26T09:06:00Z"/>
                <w:sz w:val="18"/>
                <w:szCs w:val="18"/>
                <w:lang w:val="el-GR"/>
                <w:rPrChange w:id="25891" w:author="Στάθης Καπ" w:date="2023-03-03T06:42:00Z">
                  <w:rPr>
                    <w:del w:id="25892" w:author="Στάθης Καπ" w:date="2023-02-26T09:06:00Z"/>
                    <w:sz w:val="18"/>
                    <w:szCs w:val="18"/>
                  </w:rPr>
                </w:rPrChange>
              </w:rPr>
              <w:pPrChange w:id="25893" w:author="Στάθης Καπ" w:date="2023-02-26T08:48:00Z">
                <w:pPr/>
              </w:pPrChange>
            </w:pPr>
            <w:del w:id="25894" w:author="Στάθης Καπ" w:date="2023-02-26T08:46:00Z">
              <w:r w:rsidRPr="006E0881" w:rsidDel="00715EE1">
                <w:rPr>
                  <w:sz w:val="18"/>
                  <w:szCs w:val="18"/>
                </w:rPr>
                <w:delText>Pr</w:delText>
              </w:r>
              <w:r w:rsidRPr="00744E3F" w:rsidDel="00715EE1">
                <w:rPr>
                  <w:sz w:val="18"/>
                  <w:szCs w:val="18"/>
                  <w:lang w:val="el-GR"/>
                  <w:rPrChange w:id="25895" w:author="Στάθης Καπ" w:date="2023-03-03T06:42:00Z">
                    <w:rPr>
                      <w:sz w:val="18"/>
                      <w:szCs w:val="18"/>
                    </w:rPr>
                  </w:rPrChange>
                </w:rPr>
                <w:delText>12</w:delText>
              </w:r>
            </w:del>
            <w:bookmarkStart w:id="25896" w:name="_Toc129057727"/>
            <w:bookmarkStart w:id="25897" w:name="_Toc129191562"/>
            <w:bookmarkStart w:id="25898" w:name="_Toc129197900"/>
            <w:bookmarkStart w:id="25899" w:name="_Toc129300426"/>
            <w:bookmarkEnd w:id="25896"/>
            <w:bookmarkEnd w:id="25897"/>
            <w:bookmarkEnd w:id="25898"/>
            <w:bookmarkEnd w:id="25899"/>
          </w:p>
        </w:tc>
        <w:tc>
          <w:tcPr>
            <w:tcW w:w="663" w:type="dxa"/>
            <w:textDirection w:val="btLr"/>
            <w:tcPrChange w:id="25900" w:author="Στάθης Καπ" w:date="2023-02-26T08:48:00Z">
              <w:tcPr>
                <w:tcW w:w="663" w:type="dxa"/>
              </w:tcPr>
            </w:tcPrChange>
          </w:tcPr>
          <w:p w14:paraId="4F269AA7" w14:textId="7E1AE241" w:rsidR="008E010E" w:rsidRPr="00744E3F" w:rsidDel="009B47BA" w:rsidRDefault="008E010E">
            <w:pPr>
              <w:ind w:left="113" w:right="113"/>
              <w:rPr>
                <w:del w:id="25901" w:author="Στάθης Καπ" w:date="2023-02-26T09:06:00Z"/>
                <w:sz w:val="18"/>
                <w:szCs w:val="18"/>
                <w:lang w:val="el-GR"/>
                <w:rPrChange w:id="25902" w:author="Στάθης Καπ" w:date="2023-03-03T06:42:00Z">
                  <w:rPr>
                    <w:del w:id="25903" w:author="Στάθης Καπ" w:date="2023-02-26T09:06:00Z"/>
                    <w:sz w:val="18"/>
                    <w:szCs w:val="18"/>
                  </w:rPr>
                </w:rPrChange>
              </w:rPr>
              <w:pPrChange w:id="25904" w:author="Στάθης Καπ" w:date="2023-02-26T08:48:00Z">
                <w:pPr/>
              </w:pPrChange>
            </w:pPr>
            <w:bookmarkStart w:id="25905" w:name="_Toc129057728"/>
            <w:bookmarkStart w:id="25906" w:name="_Toc129191563"/>
            <w:bookmarkStart w:id="25907" w:name="_Toc129197901"/>
            <w:bookmarkStart w:id="25908" w:name="_Toc129300427"/>
            <w:bookmarkEnd w:id="25905"/>
            <w:bookmarkEnd w:id="25906"/>
            <w:bookmarkEnd w:id="25907"/>
            <w:bookmarkEnd w:id="25908"/>
          </w:p>
        </w:tc>
        <w:tc>
          <w:tcPr>
            <w:tcW w:w="764" w:type="dxa"/>
            <w:textDirection w:val="btLr"/>
            <w:tcPrChange w:id="25909" w:author="Στάθης Καπ" w:date="2023-02-26T08:48:00Z">
              <w:tcPr>
                <w:tcW w:w="764" w:type="dxa"/>
              </w:tcPr>
            </w:tcPrChange>
          </w:tcPr>
          <w:p w14:paraId="1707E2C5" w14:textId="6866C1DC" w:rsidR="008E010E" w:rsidRPr="00744E3F" w:rsidDel="009B47BA" w:rsidRDefault="008E010E">
            <w:pPr>
              <w:ind w:left="113" w:right="113"/>
              <w:rPr>
                <w:del w:id="25910" w:author="Στάθης Καπ" w:date="2023-02-26T09:06:00Z"/>
                <w:sz w:val="18"/>
                <w:szCs w:val="18"/>
                <w:lang w:val="el-GR"/>
                <w:rPrChange w:id="25911" w:author="Στάθης Καπ" w:date="2023-03-03T06:42:00Z">
                  <w:rPr>
                    <w:del w:id="25912" w:author="Στάθης Καπ" w:date="2023-02-26T09:06:00Z"/>
                    <w:sz w:val="18"/>
                    <w:szCs w:val="18"/>
                  </w:rPr>
                </w:rPrChange>
              </w:rPr>
              <w:pPrChange w:id="25913" w:author="Στάθης Καπ" w:date="2023-02-26T08:48:00Z">
                <w:pPr/>
              </w:pPrChange>
            </w:pPr>
            <w:bookmarkStart w:id="25914" w:name="_Toc129057729"/>
            <w:bookmarkStart w:id="25915" w:name="_Toc129191564"/>
            <w:bookmarkStart w:id="25916" w:name="_Toc129197902"/>
            <w:bookmarkStart w:id="25917" w:name="_Toc129300428"/>
            <w:bookmarkEnd w:id="25914"/>
            <w:bookmarkEnd w:id="25915"/>
            <w:bookmarkEnd w:id="25916"/>
            <w:bookmarkEnd w:id="25917"/>
          </w:p>
        </w:tc>
        <w:tc>
          <w:tcPr>
            <w:tcW w:w="630" w:type="dxa"/>
            <w:textDirection w:val="btLr"/>
            <w:tcPrChange w:id="25918" w:author="Στάθης Καπ" w:date="2023-02-26T08:48:00Z">
              <w:tcPr>
                <w:tcW w:w="630" w:type="dxa"/>
              </w:tcPr>
            </w:tcPrChange>
          </w:tcPr>
          <w:p w14:paraId="24935AD6" w14:textId="492804A4" w:rsidR="008E010E" w:rsidRPr="00744E3F" w:rsidDel="009B47BA" w:rsidRDefault="008E010E">
            <w:pPr>
              <w:ind w:left="113" w:right="113"/>
              <w:rPr>
                <w:del w:id="25919" w:author="Στάθης Καπ" w:date="2023-02-26T09:06:00Z"/>
                <w:sz w:val="18"/>
                <w:szCs w:val="18"/>
                <w:lang w:val="el-GR"/>
                <w:rPrChange w:id="25920" w:author="Στάθης Καπ" w:date="2023-03-03T06:42:00Z">
                  <w:rPr>
                    <w:del w:id="25921" w:author="Στάθης Καπ" w:date="2023-02-26T09:06:00Z"/>
                    <w:sz w:val="18"/>
                    <w:szCs w:val="18"/>
                  </w:rPr>
                </w:rPrChange>
              </w:rPr>
              <w:pPrChange w:id="25922" w:author="Στάθης Καπ" w:date="2023-02-26T08:48:00Z">
                <w:pPr/>
              </w:pPrChange>
            </w:pPr>
            <w:bookmarkStart w:id="25923" w:name="_Toc129057730"/>
            <w:bookmarkStart w:id="25924" w:name="_Toc129191565"/>
            <w:bookmarkStart w:id="25925" w:name="_Toc129197903"/>
            <w:bookmarkStart w:id="25926" w:name="_Toc129300429"/>
            <w:bookmarkEnd w:id="25923"/>
            <w:bookmarkEnd w:id="25924"/>
            <w:bookmarkEnd w:id="25925"/>
            <w:bookmarkEnd w:id="25926"/>
          </w:p>
        </w:tc>
        <w:tc>
          <w:tcPr>
            <w:tcW w:w="663" w:type="dxa"/>
            <w:textDirection w:val="btLr"/>
            <w:tcPrChange w:id="25927" w:author="Στάθης Καπ" w:date="2023-02-26T08:48:00Z">
              <w:tcPr>
                <w:tcW w:w="663" w:type="dxa"/>
              </w:tcPr>
            </w:tcPrChange>
          </w:tcPr>
          <w:p w14:paraId="44109138" w14:textId="1F46DAC0" w:rsidR="008E010E" w:rsidRPr="00744E3F" w:rsidDel="009B47BA" w:rsidRDefault="008E010E">
            <w:pPr>
              <w:ind w:left="113" w:right="113"/>
              <w:rPr>
                <w:del w:id="25928" w:author="Στάθης Καπ" w:date="2023-02-26T09:06:00Z"/>
                <w:sz w:val="18"/>
                <w:szCs w:val="18"/>
                <w:lang w:val="el-GR"/>
                <w:rPrChange w:id="25929" w:author="Στάθης Καπ" w:date="2023-03-03T06:42:00Z">
                  <w:rPr>
                    <w:del w:id="25930" w:author="Στάθης Καπ" w:date="2023-02-26T09:06:00Z"/>
                    <w:sz w:val="18"/>
                    <w:szCs w:val="18"/>
                  </w:rPr>
                </w:rPrChange>
              </w:rPr>
              <w:pPrChange w:id="25931" w:author="Στάθης Καπ" w:date="2023-02-26T08:48:00Z">
                <w:pPr/>
              </w:pPrChange>
            </w:pPr>
            <w:bookmarkStart w:id="25932" w:name="_Toc129057731"/>
            <w:bookmarkStart w:id="25933" w:name="_Toc129191566"/>
            <w:bookmarkStart w:id="25934" w:name="_Toc129197904"/>
            <w:bookmarkStart w:id="25935" w:name="_Toc129300430"/>
            <w:bookmarkEnd w:id="25932"/>
            <w:bookmarkEnd w:id="25933"/>
            <w:bookmarkEnd w:id="25934"/>
            <w:bookmarkEnd w:id="25935"/>
          </w:p>
        </w:tc>
        <w:tc>
          <w:tcPr>
            <w:tcW w:w="764" w:type="dxa"/>
            <w:textDirection w:val="btLr"/>
            <w:tcPrChange w:id="25936" w:author="Στάθης Καπ" w:date="2023-02-26T08:48:00Z">
              <w:tcPr>
                <w:tcW w:w="764" w:type="dxa"/>
              </w:tcPr>
            </w:tcPrChange>
          </w:tcPr>
          <w:p w14:paraId="4A9FE424" w14:textId="7C42C30D" w:rsidR="008E010E" w:rsidRPr="00744E3F" w:rsidDel="009B47BA" w:rsidRDefault="008E010E">
            <w:pPr>
              <w:ind w:left="113" w:right="113"/>
              <w:rPr>
                <w:del w:id="25937" w:author="Στάθης Καπ" w:date="2023-02-26T09:06:00Z"/>
                <w:sz w:val="18"/>
                <w:szCs w:val="18"/>
                <w:lang w:val="el-GR"/>
                <w:rPrChange w:id="25938" w:author="Στάθης Καπ" w:date="2023-03-03T06:42:00Z">
                  <w:rPr>
                    <w:del w:id="25939" w:author="Στάθης Καπ" w:date="2023-02-26T09:06:00Z"/>
                    <w:sz w:val="18"/>
                    <w:szCs w:val="18"/>
                  </w:rPr>
                </w:rPrChange>
              </w:rPr>
              <w:pPrChange w:id="25940" w:author="Στάθης Καπ" w:date="2023-02-26T08:48:00Z">
                <w:pPr/>
              </w:pPrChange>
            </w:pPr>
            <w:bookmarkStart w:id="25941" w:name="_Toc129057732"/>
            <w:bookmarkStart w:id="25942" w:name="_Toc129191567"/>
            <w:bookmarkStart w:id="25943" w:name="_Toc129197905"/>
            <w:bookmarkStart w:id="25944" w:name="_Toc129300431"/>
            <w:bookmarkEnd w:id="25941"/>
            <w:bookmarkEnd w:id="25942"/>
            <w:bookmarkEnd w:id="25943"/>
            <w:bookmarkEnd w:id="25944"/>
          </w:p>
        </w:tc>
        <w:tc>
          <w:tcPr>
            <w:tcW w:w="630" w:type="dxa"/>
            <w:textDirection w:val="btLr"/>
            <w:tcPrChange w:id="25945" w:author="Στάθης Καπ" w:date="2023-02-26T08:48:00Z">
              <w:tcPr>
                <w:tcW w:w="630" w:type="dxa"/>
              </w:tcPr>
            </w:tcPrChange>
          </w:tcPr>
          <w:p w14:paraId="730007E6" w14:textId="2841B89E" w:rsidR="008E010E" w:rsidRPr="00744E3F" w:rsidDel="009B47BA" w:rsidRDefault="008E010E">
            <w:pPr>
              <w:ind w:left="113" w:right="113"/>
              <w:rPr>
                <w:del w:id="25946" w:author="Στάθης Καπ" w:date="2023-02-26T09:06:00Z"/>
                <w:sz w:val="18"/>
                <w:szCs w:val="18"/>
                <w:lang w:val="el-GR"/>
                <w:rPrChange w:id="25947" w:author="Στάθης Καπ" w:date="2023-03-03T06:42:00Z">
                  <w:rPr>
                    <w:del w:id="25948" w:author="Στάθης Καπ" w:date="2023-02-26T09:06:00Z"/>
                    <w:sz w:val="18"/>
                    <w:szCs w:val="18"/>
                  </w:rPr>
                </w:rPrChange>
              </w:rPr>
              <w:pPrChange w:id="25949" w:author="Στάθης Καπ" w:date="2023-02-26T08:48:00Z">
                <w:pPr/>
              </w:pPrChange>
            </w:pPr>
            <w:bookmarkStart w:id="25950" w:name="_Toc129057733"/>
            <w:bookmarkStart w:id="25951" w:name="_Toc129191568"/>
            <w:bookmarkStart w:id="25952" w:name="_Toc129197906"/>
            <w:bookmarkStart w:id="25953" w:name="_Toc129300432"/>
            <w:bookmarkEnd w:id="25950"/>
            <w:bookmarkEnd w:id="25951"/>
            <w:bookmarkEnd w:id="25952"/>
            <w:bookmarkEnd w:id="25953"/>
          </w:p>
        </w:tc>
        <w:tc>
          <w:tcPr>
            <w:tcW w:w="663" w:type="dxa"/>
            <w:textDirection w:val="btLr"/>
            <w:tcPrChange w:id="25954" w:author="Στάθης Καπ" w:date="2023-02-26T08:48:00Z">
              <w:tcPr>
                <w:tcW w:w="663" w:type="dxa"/>
              </w:tcPr>
            </w:tcPrChange>
          </w:tcPr>
          <w:p w14:paraId="633C060D" w14:textId="7C5458A4" w:rsidR="008E010E" w:rsidRPr="00744E3F" w:rsidDel="009B47BA" w:rsidRDefault="008E010E">
            <w:pPr>
              <w:ind w:left="113" w:right="113"/>
              <w:rPr>
                <w:del w:id="25955" w:author="Στάθης Καπ" w:date="2023-02-26T09:06:00Z"/>
                <w:sz w:val="18"/>
                <w:szCs w:val="18"/>
                <w:lang w:val="el-GR"/>
                <w:rPrChange w:id="25956" w:author="Στάθης Καπ" w:date="2023-03-03T06:42:00Z">
                  <w:rPr>
                    <w:del w:id="25957" w:author="Στάθης Καπ" w:date="2023-02-26T09:06:00Z"/>
                    <w:sz w:val="18"/>
                    <w:szCs w:val="18"/>
                  </w:rPr>
                </w:rPrChange>
              </w:rPr>
              <w:pPrChange w:id="25958" w:author="Στάθης Καπ" w:date="2023-02-26T08:48:00Z">
                <w:pPr/>
              </w:pPrChange>
            </w:pPr>
            <w:bookmarkStart w:id="25959" w:name="_Toc129057734"/>
            <w:bookmarkStart w:id="25960" w:name="_Toc129191569"/>
            <w:bookmarkStart w:id="25961" w:name="_Toc129197907"/>
            <w:bookmarkStart w:id="25962" w:name="_Toc129300433"/>
            <w:bookmarkEnd w:id="25959"/>
            <w:bookmarkEnd w:id="25960"/>
            <w:bookmarkEnd w:id="25961"/>
            <w:bookmarkEnd w:id="25962"/>
          </w:p>
        </w:tc>
        <w:tc>
          <w:tcPr>
            <w:tcW w:w="764" w:type="dxa"/>
            <w:textDirection w:val="btLr"/>
            <w:tcPrChange w:id="25963" w:author="Στάθης Καπ" w:date="2023-02-26T08:48:00Z">
              <w:tcPr>
                <w:tcW w:w="764" w:type="dxa"/>
              </w:tcPr>
            </w:tcPrChange>
          </w:tcPr>
          <w:p w14:paraId="10C11889" w14:textId="4AD98436" w:rsidR="008E010E" w:rsidRPr="00744E3F" w:rsidDel="009B47BA" w:rsidRDefault="008E010E">
            <w:pPr>
              <w:ind w:left="113" w:right="113"/>
              <w:rPr>
                <w:del w:id="25964" w:author="Στάθης Καπ" w:date="2023-02-26T09:06:00Z"/>
                <w:sz w:val="18"/>
                <w:szCs w:val="18"/>
                <w:lang w:val="el-GR"/>
                <w:rPrChange w:id="25965" w:author="Στάθης Καπ" w:date="2023-03-03T06:42:00Z">
                  <w:rPr>
                    <w:del w:id="25966" w:author="Στάθης Καπ" w:date="2023-02-26T09:06:00Z"/>
                    <w:sz w:val="18"/>
                    <w:szCs w:val="18"/>
                  </w:rPr>
                </w:rPrChange>
              </w:rPr>
              <w:pPrChange w:id="25967" w:author="Στάθης Καπ" w:date="2023-02-26T08:48:00Z">
                <w:pPr/>
              </w:pPrChange>
            </w:pPr>
            <w:bookmarkStart w:id="25968" w:name="_Toc129057735"/>
            <w:bookmarkStart w:id="25969" w:name="_Toc129191570"/>
            <w:bookmarkStart w:id="25970" w:name="_Toc129197908"/>
            <w:bookmarkStart w:id="25971" w:name="_Toc129300434"/>
            <w:bookmarkEnd w:id="25968"/>
            <w:bookmarkEnd w:id="25969"/>
            <w:bookmarkEnd w:id="25970"/>
            <w:bookmarkEnd w:id="25971"/>
          </w:p>
        </w:tc>
        <w:tc>
          <w:tcPr>
            <w:tcW w:w="630" w:type="dxa"/>
            <w:textDirection w:val="btLr"/>
            <w:tcPrChange w:id="25972" w:author="Στάθης Καπ" w:date="2023-02-26T08:48:00Z">
              <w:tcPr>
                <w:tcW w:w="630" w:type="dxa"/>
              </w:tcPr>
            </w:tcPrChange>
          </w:tcPr>
          <w:p w14:paraId="5AD70441" w14:textId="15B1F68B" w:rsidR="008E010E" w:rsidRPr="00744E3F" w:rsidDel="009B47BA" w:rsidRDefault="008E010E">
            <w:pPr>
              <w:ind w:left="113" w:right="113"/>
              <w:rPr>
                <w:del w:id="25973" w:author="Στάθης Καπ" w:date="2023-02-26T09:06:00Z"/>
                <w:sz w:val="18"/>
                <w:szCs w:val="18"/>
                <w:lang w:val="el-GR"/>
                <w:rPrChange w:id="25974" w:author="Στάθης Καπ" w:date="2023-03-03T06:42:00Z">
                  <w:rPr>
                    <w:del w:id="25975" w:author="Στάθης Καπ" w:date="2023-02-26T09:06:00Z"/>
                    <w:sz w:val="18"/>
                    <w:szCs w:val="18"/>
                  </w:rPr>
                </w:rPrChange>
              </w:rPr>
              <w:pPrChange w:id="25976" w:author="Στάθης Καπ" w:date="2023-02-26T08:48:00Z">
                <w:pPr/>
              </w:pPrChange>
            </w:pPr>
            <w:bookmarkStart w:id="25977" w:name="_Toc129057736"/>
            <w:bookmarkStart w:id="25978" w:name="_Toc129191571"/>
            <w:bookmarkStart w:id="25979" w:name="_Toc129197909"/>
            <w:bookmarkStart w:id="25980" w:name="_Toc129300435"/>
            <w:bookmarkEnd w:id="25977"/>
            <w:bookmarkEnd w:id="25978"/>
            <w:bookmarkEnd w:id="25979"/>
            <w:bookmarkEnd w:id="25980"/>
          </w:p>
        </w:tc>
        <w:tc>
          <w:tcPr>
            <w:tcW w:w="654" w:type="dxa"/>
            <w:textDirection w:val="btLr"/>
            <w:tcPrChange w:id="25981" w:author="Στάθης Καπ" w:date="2023-02-26T08:48:00Z">
              <w:tcPr>
                <w:tcW w:w="654" w:type="dxa"/>
              </w:tcPr>
            </w:tcPrChange>
          </w:tcPr>
          <w:p w14:paraId="05CB0C35" w14:textId="674BEDB0" w:rsidR="008E010E" w:rsidRPr="00744E3F" w:rsidDel="009B47BA" w:rsidRDefault="009E2733">
            <w:pPr>
              <w:ind w:left="113" w:right="113"/>
              <w:rPr>
                <w:del w:id="25982" w:author="Στάθης Καπ" w:date="2023-02-26T09:06:00Z"/>
                <w:sz w:val="18"/>
                <w:szCs w:val="18"/>
                <w:lang w:val="el-GR"/>
                <w:rPrChange w:id="25983" w:author="Στάθης Καπ" w:date="2023-03-03T06:42:00Z">
                  <w:rPr>
                    <w:del w:id="25984" w:author="Στάθης Καπ" w:date="2023-02-26T09:06:00Z"/>
                    <w:sz w:val="18"/>
                    <w:szCs w:val="18"/>
                  </w:rPr>
                </w:rPrChange>
              </w:rPr>
              <w:pPrChange w:id="25985" w:author="Στάθης Καπ" w:date="2023-02-26T08:48:00Z">
                <w:pPr/>
              </w:pPrChange>
            </w:pPr>
            <w:del w:id="25986" w:author="Στάθης Καπ" w:date="2023-02-26T08:46:00Z">
              <w:r w:rsidRPr="00744E3F" w:rsidDel="00715EE1">
                <w:rPr>
                  <w:sz w:val="18"/>
                  <w:szCs w:val="18"/>
                  <w:lang w:val="el-GR"/>
                  <w:rPrChange w:id="25987" w:author="Στάθης Καπ" w:date="2023-03-03T06:42:00Z">
                    <w:rPr>
                      <w:sz w:val="18"/>
                      <w:szCs w:val="18"/>
                    </w:rPr>
                  </w:rPrChange>
                </w:rPr>
                <w:delText>386</w:delText>
              </w:r>
            </w:del>
            <w:bookmarkStart w:id="25988" w:name="_Toc129057737"/>
            <w:bookmarkStart w:id="25989" w:name="_Toc129191572"/>
            <w:bookmarkStart w:id="25990" w:name="_Toc129197910"/>
            <w:bookmarkStart w:id="25991" w:name="_Toc129300436"/>
            <w:bookmarkEnd w:id="25988"/>
            <w:bookmarkEnd w:id="25989"/>
            <w:bookmarkEnd w:id="25990"/>
            <w:bookmarkEnd w:id="25991"/>
          </w:p>
        </w:tc>
        <w:tc>
          <w:tcPr>
            <w:tcW w:w="754" w:type="dxa"/>
            <w:textDirection w:val="btLr"/>
            <w:tcPrChange w:id="25992" w:author="Στάθης Καπ" w:date="2023-02-26T08:48:00Z">
              <w:tcPr>
                <w:tcW w:w="754" w:type="dxa"/>
              </w:tcPr>
            </w:tcPrChange>
          </w:tcPr>
          <w:p w14:paraId="599FF185" w14:textId="66EA65CE" w:rsidR="008E010E" w:rsidRPr="00744E3F" w:rsidDel="009B47BA" w:rsidRDefault="008E010E">
            <w:pPr>
              <w:ind w:left="113" w:right="113"/>
              <w:rPr>
                <w:del w:id="25993" w:author="Στάθης Καπ" w:date="2023-02-26T09:06:00Z"/>
                <w:sz w:val="18"/>
                <w:szCs w:val="18"/>
                <w:lang w:val="el-GR"/>
                <w:rPrChange w:id="25994" w:author="Στάθης Καπ" w:date="2023-03-03T06:42:00Z">
                  <w:rPr>
                    <w:del w:id="25995" w:author="Στάθης Καπ" w:date="2023-02-26T09:06:00Z"/>
                    <w:sz w:val="18"/>
                    <w:szCs w:val="18"/>
                  </w:rPr>
                </w:rPrChange>
              </w:rPr>
              <w:pPrChange w:id="25996" w:author="Στάθης Καπ" w:date="2023-02-26T08:48:00Z">
                <w:pPr/>
              </w:pPrChange>
            </w:pPr>
            <w:bookmarkStart w:id="25997" w:name="_Toc129057738"/>
            <w:bookmarkStart w:id="25998" w:name="_Toc129191573"/>
            <w:bookmarkStart w:id="25999" w:name="_Toc129197911"/>
            <w:bookmarkStart w:id="26000" w:name="_Toc129300437"/>
            <w:bookmarkEnd w:id="25997"/>
            <w:bookmarkEnd w:id="25998"/>
            <w:bookmarkEnd w:id="25999"/>
            <w:bookmarkEnd w:id="26000"/>
          </w:p>
        </w:tc>
        <w:tc>
          <w:tcPr>
            <w:tcW w:w="622" w:type="dxa"/>
            <w:textDirection w:val="btLr"/>
            <w:tcPrChange w:id="26001" w:author="Στάθης Καπ" w:date="2023-02-26T08:48:00Z">
              <w:tcPr>
                <w:tcW w:w="622" w:type="dxa"/>
              </w:tcPr>
            </w:tcPrChange>
          </w:tcPr>
          <w:p w14:paraId="680151DB" w14:textId="49508D1E" w:rsidR="008E010E" w:rsidRPr="00744E3F" w:rsidDel="009B47BA" w:rsidRDefault="008E010E">
            <w:pPr>
              <w:ind w:left="113" w:right="113"/>
              <w:rPr>
                <w:del w:id="26002" w:author="Στάθης Καπ" w:date="2023-02-26T09:06:00Z"/>
                <w:sz w:val="18"/>
                <w:szCs w:val="18"/>
                <w:lang w:val="el-GR"/>
                <w:rPrChange w:id="26003" w:author="Στάθης Καπ" w:date="2023-03-03T06:42:00Z">
                  <w:rPr>
                    <w:del w:id="26004" w:author="Στάθης Καπ" w:date="2023-02-26T09:06:00Z"/>
                    <w:sz w:val="18"/>
                    <w:szCs w:val="18"/>
                  </w:rPr>
                </w:rPrChange>
              </w:rPr>
              <w:pPrChange w:id="26005" w:author="Στάθης Καπ" w:date="2023-02-26T08:48:00Z">
                <w:pPr/>
              </w:pPrChange>
            </w:pPr>
            <w:bookmarkStart w:id="26006" w:name="_Toc129057739"/>
            <w:bookmarkStart w:id="26007" w:name="_Toc129191574"/>
            <w:bookmarkStart w:id="26008" w:name="_Toc129197912"/>
            <w:bookmarkStart w:id="26009" w:name="_Toc129300438"/>
            <w:bookmarkEnd w:id="26006"/>
            <w:bookmarkEnd w:id="26007"/>
            <w:bookmarkEnd w:id="26008"/>
            <w:bookmarkEnd w:id="26009"/>
          </w:p>
        </w:tc>
        <w:bookmarkStart w:id="26010" w:name="_Toc129057740"/>
        <w:bookmarkStart w:id="26011" w:name="_Toc129191575"/>
        <w:bookmarkStart w:id="26012" w:name="_Toc129197913"/>
        <w:bookmarkStart w:id="26013" w:name="_Toc129300439"/>
        <w:bookmarkEnd w:id="26010"/>
        <w:bookmarkEnd w:id="26011"/>
        <w:bookmarkEnd w:id="26012"/>
        <w:bookmarkEnd w:id="26013"/>
      </w:tr>
      <w:tr w:rsidR="008E010E" w:rsidRPr="00D3106C" w:rsidDel="009B47BA" w14:paraId="761CB2F3" w14:textId="2AF1B135" w:rsidTr="00715EE1">
        <w:trPr>
          <w:gridAfter w:val="1"/>
          <w:wAfter w:w="51" w:type="dxa"/>
          <w:cantSplit/>
          <w:trHeight w:val="567"/>
          <w:del w:id="26014" w:author="Στάθης Καπ" w:date="2023-02-26T09:06:00Z"/>
        </w:trPr>
        <w:tc>
          <w:tcPr>
            <w:tcW w:w="627" w:type="dxa"/>
            <w:gridSpan w:val="2"/>
            <w:textDirection w:val="btLr"/>
            <w:tcPrChange w:id="26015" w:author="Στάθης Καπ" w:date="2023-02-26T08:48:00Z">
              <w:tcPr>
                <w:tcW w:w="627" w:type="dxa"/>
              </w:tcPr>
            </w:tcPrChange>
          </w:tcPr>
          <w:p w14:paraId="577CBE17" w14:textId="3D28E4FD" w:rsidR="008E010E" w:rsidRPr="00744E3F" w:rsidDel="009B47BA" w:rsidRDefault="008E010E">
            <w:pPr>
              <w:ind w:left="113" w:right="113"/>
              <w:rPr>
                <w:del w:id="26016" w:author="Στάθης Καπ" w:date="2023-02-26T09:06:00Z"/>
                <w:sz w:val="18"/>
                <w:szCs w:val="18"/>
                <w:lang w:val="el-GR"/>
                <w:rPrChange w:id="26017" w:author="Στάθης Καπ" w:date="2023-03-03T06:42:00Z">
                  <w:rPr>
                    <w:del w:id="26018" w:author="Στάθης Καπ" w:date="2023-02-26T09:06:00Z"/>
                    <w:sz w:val="18"/>
                    <w:szCs w:val="18"/>
                  </w:rPr>
                </w:rPrChange>
              </w:rPr>
              <w:pPrChange w:id="26019" w:author="Στάθης Καπ" w:date="2023-02-26T08:48:00Z">
                <w:pPr/>
              </w:pPrChange>
            </w:pPr>
            <w:del w:id="26020" w:author="Στάθης Καπ" w:date="2023-02-26T08:46:00Z">
              <w:r w:rsidRPr="006E0881" w:rsidDel="00715EE1">
                <w:rPr>
                  <w:sz w:val="18"/>
                  <w:szCs w:val="18"/>
                </w:rPr>
                <w:delText>Pr</w:delText>
              </w:r>
              <w:r w:rsidRPr="00744E3F" w:rsidDel="00715EE1">
                <w:rPr>
                  <w:sz w:val="18"/>
                  <w:szCs w:val="18"/>
                  <w:lang w:val="el-GR"/>
                  <w:rPrChange w:id="26021" w:author="Στάθης Καπ" w:date="2023-03-03T06:42:00Z">
                    <w:rPr>
                      <w:sz w:val="18"/>
                      <w:szCs w:val="18"/>
                    </w:rPr>
                  </w:rPrChange>
                </w:rPr>
                <w:delText>13</w:delText>
              </w:r>
            </w:del>
            <w:bookmarkStart w:id="26022" w:name="_Toc129057741"/>
            <w:bookmarkStart w:id="26023" w:name="_Toc129191576"/>
            <w:bookmarkStart w:id="26024" w:name="_Toc129197914"/>
            <w:bookmarkStart w:id="26025" w:name="_Toc129300440"/>
            <w:bookmarkEnd w:id="26022"/>
            <w:bookmarkEnd w:id="26023"/>
            <w:bookmarkEnd w:id="26024"/>
            <w:bookmarkEnd w:id="26025"/>
          </w:p>
        </w:tc>
        <w:tc>
          <w:tcPr>
            <w:tcW w:w="663" w:type="dxa"/>
            <w:textDirection w:val="btLr"/>
            <w:tcPrChange w:id="26026" w:author="Στάθης Καπ" w:date="2023-02-26T08:48:00Z">
              <w:tcPr>
                <w:tcW w:w="663" w:type="dxa"/>
              </w:tcPr>
            </w:tcPrChange>
          </w:tcPr>
          <w:p w14:paraId="67955C75" w14:textId="64E5A3E3" w:rsidR="008E010E" w:rsidRPr="001A3C7C" w:rsidDel="009B47BA" w:rsidRDefault="008E010E">
            <w:pPr>
              <w:ind w:left="113" w:right="113"/>
              <w:rPr>
                <w:del w:id="26027" w:author="Στάθης Καπ" w:date="2023-02-26T09:06:00Z"/>
                <w:sz w:val="18"/>
                <w:szCs w:val="18"/>
                <w:lang w:val="el-GR"/>
              </w:rPr>
              <w:pPrChange w:id="26028" w:author="Στάθης Καπ" w:date="2023-02-26T08:48:00Z">
                <w:pPr/>
              </w:pPrChange>
            </w:pPr>
            <w:bookmarkStart w:id="26029" w:name="_Toc129057742"/>
            <w:bookmarkStart w:id="26030" w:name="_Toc129191577"/>
            <w:bookmarkStart w:id="26031" w:name="_Toc129197915"/>
            <w:bookmarkStart w:id="26032" w:name="_Toc129300441"/>
            <w:bookmarkEnd w:id="26029"/>
            <w:bookmarkEnd w:id="26030"/>
            <w:bookmarkEnd w:id="26031"/>
            <w:bookmarkEnd w:id="26032"/>
          </w:p>
        </w:tc>
        <w:tc>
          <w:tcPr>
            <w:tcW w:w="764" w:type="dxa"/>
            <w:textDirection w:val="btLr"/>
            <w:tcPrChange w:id="26033" w:author="Στάθης Καπ" w:date="2023-02-26T08:48:00Z">
              <w:tcPr>
                <w:tcW w:w="764" w:type="dxa"/>
              </w:tcPr>
            </w:tcPrChange>
          </w:tcPr>
          <w:p w14:paraId="6808E81E" w14:textId="58CD1D78" w:rsidR="008E010E" w:rsidRPr="00744E3F" w:rsidDel="009B47BA" w:rsidRDefault="008E010E">
            <w:pPr>
              <w:ind w:left="113" w:right="113"/>
              <w:rPr>
                <w:del w:id="26034" w:author="Στάθης Καπ" w:date="2023-02-26T09:06:00Z"/>
                <w:sz w:val="18"/>
                <w:szCs w:val="18"/>
                <w:lang w:val="el-GR"/>
                <w:rPrChange w:id="26035" w:author="Στάθης Καπ" w:date="2023-03-03T06:42:00Z">
                  <w:rPr>
                    <w:del w:id="26036" w:author="Στάθης Καπ" w:date="2023-02-26T09:06:00Z"/>
                    <w:sz w:val="18"/>
                    <w:szCs w:val="18"/>
                  </w:rPr>
                </w:rPrChange>
              </w:rPr>
              <w:pPrChange w:id="26037" w:author="Στάθης Καπ" w:date="2023-02-26T08:48:00Z">
                <w:pPr/>
              </w:pPrChange>
            </w:pPr>
            <w:bookmarkStart w:id="26038" w:name="_Toc129057743"/>
            <w:bookmarkStart w:id="26039" w:name="_Toc129191578"/>
            <w:bookmarkStart w:id="26040" w:name="_Toc129197916"/>
            <w:bookmarkStart w:id="26041" w:name="_Toc129300442"/>
            <w:bookmarkEnd w:id="26038"/>
            <w:bookmarkEnd w:id="26039"/>
            <w:bookmarkEnd w:id="26040"/>
            <w:bookmarkEnd w:id="26041"/>
          </w:p>
        </w:tc>
        <w:tc>
          <w:tcPr>
            <w:tcW w:w="630" w:type="dxa"/>
            <w:textDirection w:val="btLr"/>
            <w:tcPrChange w:id="26042" w:author="Στάθης Καπ" w:date="2023-02-26T08:48:00Z">
              <w:tcPr>
                <w:tcW w:w="630" w:type="dxa"/>
              </w:tcPr>
            </w:tcPrChange>
          </w:tcPr>
          <w:p w14:paraId="38BDAB27" w14:textId="4FF074E9" w:rsidR="008E010E" w:rsidRPr="00744E3F" w:rsidDel="009B47BA" w:rsidRDefault="008E010E">
            <w:pPr>
              <w:ind w:left="113" w:right="113"/>
              <w:rPr>
                <w:del w:id="26043" w:author="Στάθης Καπ" w:date="2023-02-26T09:06:00Z"/>
                <w:sz w:val="18"/>
                <w:szCs w:val="18"/>
                <w:lang w:val="el-GR"/>
                <w:rPrChange w:id="26044" w:author="Στάθης Καπ" w:date="2023-03-03T06:42:00Z">
                  <w:rPr>
                    <w:del w:id="26045" w:author="Στάθης Καπ" w:date="2023-02-26T09:06:00Z"/>
                    <w:sz w:val="18"/>
                    <w:szCs w:val="18"/>
                  </w:rPr>
                </w:rPrChange>
              </w:rPr>
              <w:pPrChange w:id="26046" w:author="Στάθης Καπ" w:date="2023-02-26T08:48:00Z">
                <w:pPr/>
              </w:pPrChange>
            </w:pPr>
            <w:bookmarkStart w:id="26047" w:name="_Toc129057744"/>
            <w:bookmarkStart w:id="26048" w:name="_Toc129191579"/>
            <w:bookmarkStart w:id="26049" w:name="_Toc129197917"/>
            <w:bookmarkStart w:id="26050" w:name="_Toc129300443"/>
            <w:bookmarkEnd w:id="26047"/>
            <w:bookmarkEnd w:id="26048"/>
            <w:bookmarkEnd w:id="26049"/>
            <w:bookmarkEnd w:id="26050"/>
          </w:p>
        </w:tc>
        <w:tc>
          <w:tcPr>
            <w:tcW w:w="663" w:type="dxa"/>
            <w:textDirection w:val="btLr"/>
            <w:tcPrChange w:id="26051" w:author="Στάθης Καπ" w:date="2023-02-26T08:48:00Z">
              <w:tcPr>
                <w:tcW w:w="663" w:type="dxa"/>
              </w:tcPr>
            </w:tcPrChange>
          </w:tcPr>
          <w:p w14:paraId="5F5BD25B" w14:textId="56C1F332" w:rsidR="008E010E" w:rsidRPr="001A3C7C" w:rsidDel="009B47BA" w:rsidRDefault="008E010E">
            <w:pPr>
              <w:ind w:left="113" w:right="113"/>
              <w:rPr>
                <w:del w:id="26052" w:author="Στάθης Καπ" w:date="2023-02-26T09:06:00Z"/>
                <w:sz w:val="18"/>
                <w:szCs w:val="18"/>
                <w:lang w:val="el-GR"/>
              </w:rPr>
              <w:pPrChange w:id="26053" w:author="Στάθης Καπ" w:date="2023-02-26T08:48:00Z">
                <w:pPr/>
              </w:pPrChange>
            </w:pPr>
            <w:bookmarkStart w:id="26054" w:name="_Toc129057745"/>
            <w:bookmarkStart w:id="26055" w:name="_Toc129191580"/>
            <w:bookmarkStart w:id="26056" w:name="_Toc129197918"/>
            <w:bookmarkStart w:id="26057" w:name="_Toc129300444"/>
            <w:bookmarkEnd w:id="26054"/>
            <w:bookmarkEnd w:id="26055"/>
            <w:bookmarkEnd w:id="26056"/>
            <w:bookmarkEnd w:id="26057"/>
          </w:p>
        </w:tc>
        <w:tc>
          <w:tcPr>
            <w:tcW w:w="764" w:type="dxa"/>
            <w:textDirection w:val="btLr"/>
            <w:tcPrChange w:id="26058" w:author="Στάθης Καπ" w:date="2023-02-26T08:48:00Z">
              <w:tcPr>
                <w:tcW w:w="764" w:type="dxa"/>
              </w:tcPr>
            </w:tcPrChange>
          </w:tcPr>
          <w:p w14:paraId="60A1C912" w14:textId="699BBC39" w:rsidR="008E010E" w:rsidRPr="00744E3F" w:rsidDel="009B47BA" w:rsidRDefault="008E010E">
            <w:pPr>
              <w:ind w:left="113" w:right="113"/>
              <w:rPr>
                <w:del w:id="26059" w:author="Στάθης Καπ" w:date="2023-02-26T09:06:00Z"/>
                <w:sz w:val="18"/>
                <w:szCs w:val="18"/>
                <w:lang w:val="el-GR"/>
                <w:rPrChange w:id="26060" w:author="Στάθης Καπ" w:date="2023-03-03T06:42:00Z">
                  <w:rPr>
                    <w:del w:id="26061" w:author="Στάθης Καπ" w:date="2023-02-26T09:06:00Z"/>
                    <w:sz w:val="18"/>
                    <w:szCs w:val="18"/>
                  </w:rPr>
                </w:rPrChange>
              </w:rPr>
              <w:pPrChange w:id="26062" w:author="Στάθης Καπ" w:date="2023-02-26T08:48:00Z">
                <w:pPr/>
              </w:pPrChange>
            </w:pPr>
            <w:bookmarkStart w:id="26063" w:name="_Toc129057746"/>
            <w:bookmarkStart w:id="26064" w:name="_Toc129191581"/>
            <w:bookmarkStart w:id="26065" w:name="_Toc129197919"/>
            <w:bookmarkStart w:id="26066" w:name="_Toc129300445"/>
            <w:bookmarkEnd w:id="26063"/>
            <w:bookmarkEnd w:id="26064"/>
            <w:bookmarkEnd w:id="26065"/>
            <w:bookmarkEnd w:id="26066"/>
          </w:p>
        </w:tc>
        <w:tc>
          <w:tcPr>
            <w:tcW w:w="630" w:type="dxa"/>
            <w:textDirection w:val="btLr"/>
            <w:tcPrChange w:id="26067" w:author="Στάθης Καπ" w:date="2023-02-26T08:48:00Z">
              <w:tcPr>
                <w:tcW w:w="630" w:type="dxa"/>
              </w:tcPr>
            </w:tcPrChange>
          </w:tcPr>
          <w:p w14:paraId="39AB937A" w14:textId="1690C89A" w:rsidR="008E010E" w:rsidRPr="00744E3F" w:rsidDel="009B47BA" w:rsidRDefault="008E010E">
            <w:pPr>
              <w:ind w:left="113" w:right="113"/>
              <w:rPr>
                <w:del w:id="26068" w:author="Στάθης Καπ" w:date="2023-02-26T09:06:00Z"/>
                <w:sz w:val="18"/>
                <w:szCs w:val="18"/>
                <w:lang w:val="el-GR"/>
                <w:rPrChange w:id="26069" w:author="Στάθης Καπ" w:date="2023-03-03T06:42:00Z">
                  <w:rPr>
                    <w:del w:id="26070" w:author="Στάθης Καπ" w:date="2023-02-26T09:06:00Z"/>
                    <w:sz w:val="18"/>
                    <w:szCs w:val="18"/>
                  </w:rPr>
                </w:rPrChange>
              </w:rPr>
              <w:pPrChange w:id="26071" w:author="Στάθης Καπ" w:date="2023-02-26T08:48:00Z">
                <w:pPr/>
              </w:pPrChange>
            </w:pPr>
            <w:bookmarkStart w:id="26072" w:name="_Toc129057747"/>
            <w:bookmarkStart w:id="26073" w:name="_Toc129191582"/>
            <w:bookmarkStart w:id="26074" w:name="_Toc129197920"/>
            <w:bookmarkStart w:id="26075" w:name="_Toc129300446"/>
            <w:bookmarkEnd w:id="26072"/>
            <w:bookmarkEnd w:id="26073"/>
            <w:bookmarkEnd w:id="26074"/>
            <w:bookmarkEnd w:id="26075"/>
          </w:p>
        </w:tc>
        <w:tc>
          <w:tcPr>
            <w:tcW w:w="663" w:type="dxa"/>
            <w:textDirection w:val="btLr"/>
            <w:tcPrChange w:id="26076" w:author="Στάθης Καπ" w:date="2023-02-26T08:48:00Z">
              <w:tcPr>
                <w:tcW w:w="663" w:type="dxa"/>
              </w:tcPr>
            </w:tcPrChange>
          </w:tcPr>
          <w:p w14:paraId="0645844B" w14:textId="4B6C7304" w:rsidR="008E010E" w:rsidRPr="001A3C7C" w:rsidDel="009B47BA" w:rsidRDefault="008E010E">
            <w:pPr>
              <w:ind w:left="113" w:right="113"/>
              <w:rPr>
                <w:del w:id="26077" w:author="Στάθης Καπ" w:date="2023-02-26T09:06:00Z"/>
                <w:sz w:val="18"/>
                <w:szCs w:val="18"/>
                <w:lang w:val="el-GR"/>
              </w:rPr>
              <w:pPrChange w:id="26078" w:author="Στάθης Καπ" w:date="2023-02-26T08:48:00Z">
                <w:pPr/>
              </w:pPrChange>
            </w:pPr>
            <w:bookmarkStart w:id="26079" w:name="_Toc129057748"/>
            <w:bookmarkStart w:id="26080" w:name="_Toc129191583"/>
            <w:bookmarkStart w:id="26081" w:name="_Toc129197921"/>
            <w:bookmarkStart w:id="26082" w:name="_Toc129300447"/>
            <w:bookmarkEnd w:id="26079"/>
            <w:bookmarkEnd w:id="26080"/>
            <w:bookmarkEnd w:id="26081"/>
            <w:bookmarkEnd w:id="26082"/>
          </w:p>
        </w:tc>
        <w:tc>
          <w:tcPr>
            <w:tcW w:w="764" w:type="dxa"/>
            <w:textDirection w:val="btLr"/>
            <w:tcPrChange w:id="26083" w:author="Στάθης Καπ" w:date="2023-02-26T08:48:00Z">
              <w:tcPr>
                <w:tcW w:w="764" w:type="dxa"/>
              </w:tcPr>
            </w:tcPrChange>
          </w:tcPr>
          <w:p w14:paraId="33F0E3F9" w14:textId="1A854DB4" w:rsidR="008E010E" w:rsidRPr="00744E3F" w:rsidDel="009B47BA" w:rsidRDefault="008E010E">
            <w:pPr>
              <w:ind w:left="113" w:right="113"/>
              <w:rPr>
                <w:del w:id="26084" w:author="Στάθης Καπ" w:date="2023-02-26T09:06:00Z"/>
                <w:sz w:val="18"/>
                <w:szCs w:val="18"/>
                <w:lang w:val="el-GR"/>
                <w:rPrChange w:id="26085" w:author="Στάθης Καπ" w:date="2023-03-03T06:42:00Z">
                  <w:rPr>
                    <w:del w:id="26086" w:author="Στάθης Καπ" w:date="2023-02-26T09:06:00Z"/>
                    <w:sz w:val="18"/>
                    <w:szCs w:val="18"/>
                  </w:rPr>
                </w:rPrChange>
              </w:rPr>
              <w:pPrChange w:id="26087" w:author="Στάθης Καπ" w:date="2023-02-26T08:48:00Z">
                <w:pPr/>
              </w:pPrChange>
            </w:pPr>
            <w:bookmarkStart w:id="26088" w:name="_Toc129057749"/>
            <w:bookmarkStart w:id="26089" w:name="_Toc129191584"/>
            <w:bookmarkStart w:id="26090" w:name="_Toc129197922"/>
            <w:bookmarkStart w:id="26091" w:name="_Toc129300448"/>
            <w:bookmarkEnd w:id="26088"/>
            <w:bookmarkEnd w:id="26089"/>
            <w:bookmarkEnd w:id="26090"/>
            <w:bookmarkEnd w:id="26091"/>
          </w:p>
        </w:tc>
        <w:tc>
          <w:tcPr>
            <w:tcW w:w="630" w:type="dxa"/>
            <w:textDirection w:val="btLr"/>
            <w:tcPrChange w:id="26092" w:author="Στάθης Καπ" w:date="2023-02-26T08:48:00Z">
              <w:tcPr>
                <w:tcW w:w="630" w:type="dxa"/>
              </w:tcPr>
            </w:tcPrChange>
          </w:tcPr>
          <w:p w14:paraId="3B66A02C" w14:textId="07029F6D" w:rsidR="008E010E" w:rsidRPr="00744E3F" w:rsidDel="009B47BA" w:rsidRDefault="008E010E">
            <w:pPr>
              <w:ind w:left="113" w:right="113"/>
              <w:rPr>
                <w:del w:id="26093" w:author="Στάθης Καπ" w:date="2023-02-26T09:06:00Z"/>
                <w:sz w:val="18"/>
                <w:szCs w:val="18"/>
                <w:lang w:val="el-GR"/>
                <w:rPrChange w:id="26094" w:author="Στάθης Καπ" w:date="2023-03-03T06:42:00Z">
                  <w:rPr>
                    <w:del w:id="26095" w:author="Στάθης Καπ" w:date="2023-02-26T09:06:00Z"/>
                    <w:sz w:val="18"/>
                    <w:szCs w:val="18"/>
                  </w:rPr>
                </w:rPrChange>
              </w:rPr>
              <w:pPrChange w:id="26096" w:author="Στάθης Καπ" w:date="2023-02-26T08:48:00Z">
                <w:pPr/>
              </w:pPrChange>
            </w:pPr>
            <w:bookmarkStart w:id="26097" w:name="_Toc129057750"/>
            <w:bookmarkStart w:id="26098" w:name="_Toc129191585"/>
            <w:bookmarkStart w:id="26099" w:name="_Toc129197923"/>
            <w:bookmarkStart w:id="26100" w:name="_Toc129300449"/>
            <w:bookmarkEnd w:id="26097"/>
            <w:bookmarkEnd w:id="26098"/>
            <w:bookmarkEnd w:id="26099"/>
            <w:bookmarkEnd w:id="26100"/>
          </w:p>
        </w:tc>
        <w:tc>
          <w:tcPr>
            <w:tcW w:w="654" w:type="dxa"/>
            <w:textDirection w:val="btLr"/>
            <w:tcPrChange w:id="26101" w:author="Στάθης Καπ" w:date="2023-02-26T08:48:00Z">
              <w:tcPr>
                <w:tcW w:w="654" w:type="dxa"/>
              </w:tcPr>
            </w:tcPrChange>
          </w:tcPr>
          <w:p w14:paraId="6B1B9438" w14:textId="0AAAD272" w:rsidR="008E010E" w:rsidRPr="00744E3F" w:rsidDel="009B47BA" w:rsidRDefault="009E2733">
            <w:pPr>
              <w:ind w:left="113" w:right="113"/>
              <w:rPr>
                <w:del w:id="26102" w:author="Στάθης Καπ" w:date="2023-02-26T09:06:00Z"/>
                <w:sz w:val="18"/>
                <w:szCs w:val="18"/>
                <w:lang w:val="el-GR"/>
                <w:rPrChange w:id="26103" w:author="Στάθης Καπ" w:date="2023-03-03T06:42:00Z">
                  <w:rPr>
                    <w:del w:id="26104" w:author="Στάθης Καπ" w:date="2023-02-26T09:06:00Z"/>
                    <w:sz w:val="18"/>
                    <w:szCs w:val="18"/>
                  </w:rPr>
                </w:rPrChange>
              </w:rPr>
              <w:pPrChange w:id="26105" w:author="Στάθης Καπ" w:date="2023-02-26T08:48:00Z">
                <w:pPr/>
              </w:pPrChange>
            </w:pPr>
            <w:del w:id="26106" w:author="Στάθης Καπ" w:date="2023-02-26T08:46:00Z">
              <w:r w:rsidRPr="00744E3F" w:rsidDel="00715EE1">
                <w:rPr>
                  <w:sz w:val="18"/>
                  <w:szCs w:val="18"/>
                  <w:lang w:val="el-GR"/>
                  <w:rPrChange w:id="26107" w:author="Στάθης Καπ" w:date="2023-03-03T06:42:00Z">
                    <w:rPr>
                      <w:sz w:val="18"/>
                      <w:szCs w:val="18"/>
                    </w:rPr>
                  </w:rPrChange>
                </w:rPr>
                <w:delText>366</w:delText>
              </w:r>
            </w:del>
            <w:bookmarkStart w:id="26108" w:name="_Toc129057751"/>
            <w:bookmarkStart w:id="26109" w:name="_Toc129191586"/>
            <w:bookmarkStart w:id="26110" w:name="_Toc129197924"/>
            <w:bookmarkStart w:id="26111" w:name="_Toc129300450"/>
            <w:bookmarkEnd w:id="26108"/>
            <w:bookmarkEnd w:id="26109"/>
            <w:bookmarkEnd w:id="26110"/>
            <w:bookmarkEnd w:id="26111"/>
          </w:p>
        </w:tc>
        <w:tc>
          <w:tcPr>
            <w:tcW w:w="754" w:type="dxa"/>
            <w:textDirection w:val="btLr"/>
            <w:tcPrChange w:id="26112" w:author="Στάθης Καπ" w:date="2023-02-26T08:48:00Z">
              <w:tcPr>
                <w:tcW w:w="754" w:type="dxa"/>
              </w:tcPr>
            </w:tcPrChange>
          </w:tcPr>
          <w:p w14:paraId="1C121930" w14:textId="56581B95" w:rsidR="008E010E" w:rsidRPr="00744E3F" w:rsidDel="009B47BA" w:rsidRDefault="008E010E">
            <w:pPr>
              <w:ind w:left="113" w:right="113"/>
              <w:rPr>
                <w:del w:id="26113" w:author="Στάθης Καπ" w:date="2023-02-26T09:06:00Z"/>
                <w:sz w:val="18"/>
                <w:szCs w:val="18"/>
                <w:lang w:val="el-GR"/>
                <w:rPrChange w:id="26114" w:author="Στάθης Καπ" w:date="2023-03-03T06:42:00Z">
                  <w:rPr>
                    <w:del w:id="26115" w:author="Στάθης Καπ" w:date="2023-02-26T09:06:00Z"/>
                    <w:sz w:val="18"/>
                    <w:szCs w:val="18"/>
                  </w:rPr>
                </w:rPrChange>
              </w:rPr>
              <w:pPrChange w:id="26116" w:author="Στάθης Καπ" w:date="2023-02-26T08:48:00Z">
                <w:pPr/>
              </w:pPrChange>
            </w:pPr>
            <w:bookmarkStart w:id="26117" w:name="_Toc129057752"/>
            <w:bookmarkStart w:id="26118" w:name="_Toc129191587"/>
            <w:bookmarkStart w:id="26119" w:name="_Toc129197925"/>
            <w:bookmarkStart w:id="26120" w:name="_Toc129300451"/>
            <w:bookmarkEnd w:id="26117"/>
            <w:bookmarkEnd w:id="26118"/>
            <w:bookmarkEnd w:id="26119"/>
            <w:bookmarkEnd w:id="26120"/>
          </w:p>
        </w:tc>
        <w:tc>
          <w:tcPr>
            <w:tcW w:w="622" w:type="dxa"/>
            <w:textDirection w:val="btLr"/>
            <w:tcPrChange w:id="26121" w:author="Στάθης Καπ" w:date="2023-02-26T08:48:00Z">
              <w:tcPr>
                <w:tcW w:w="622" w:type="dxa"/>
              </w:tcPr>
            </w:tcPrChange>
          </w:tcPr>
          <w:p w14:paraId="7D5D0F31" w14:textId="0D26F780" w:rsidR="008E010E" w:rsidRPr="00744E3F" w:rsidDel="009B47BA" w:rsidRDefault="008E010E">
            <w:pPr>
              <w:ind w:left="113" w:right="113"/>
              <w:rPr>
                <w:del w:id="26122" w:author="Στάθης Καπ" w:date="2023-02-26T09:06:00Z"/>
                <w:sz w:val="18"/>
                <w:szCs w:val="18"/>
                <w:lang w:val="el-GR"/>
                <w:rPrChange w:id="26123" w:author="Στάθης Καπ" w:date="2023-03-03T06:42:00Z">
                  <w:rPr>
                    <w:del w:id="26124" w:author="Στάθης Καπ" w:date="2023-02-26T09:06:00Z"/>
                    <w:sz w:val="18"/>
                    <w:szCs w:val="18"/>
                  </w:rPr>
                </w:rPrChange>
              </w:rPr>
              <w:pPrChange w:id="26125" w:author="Στάθης Καπ" w:date="2023-02-26T08:48:00Z">
                <w:pPr/>
              </w:pPrChange>
            </w:pPr>
            <w:bookmarkStart w:id="26126" w:name="_Toc129057753"/>
            <w:bookmarkStart w:id="26127" w:name="_Toc129191588"/>
            <w:bookmarkStart w:id="26128" w:name="_Toc129197926"/>
            <w:bookmarkStart w:id="26129" w:name="_Toc129300452"/>
            <w:bookmarkEnd w:id="26126"/>
            <w:bookmarkEnd w:id="26127"/>
            <w:bookmarkEnd w:id="26128"/>
            <w:bookmarkEnd w:id="26129"/>
          </w:p>
        </w:tc>
        <w:bookmarkStart w:id="26130" w:name="_Toc129057754"/>
        <w:bookmarkStart w:id="26131" w:name="_Toc129191589"/>
        <w:bookmarkStart w:id="26132" w:name="_Toc129197927"/>
        <w:bookmarkStart w:id="26133" w:name="_Toc129300453"/>
        <w:bookmarkEnd w:id="26130"/>
        <w:bookmarkEnd w:id="26131"/>
        <w:bookmarkEnd w:id="26132"/>
        <w:bookmarkEnd w:id="26133"/>
      </w:tr>
      <w:tr w:rsidR="008E010E" w:rsidRPr="00D3106C" w:rsidDel="009B47BA" w14:paraId="40C073B9" w14:textId="3018B312" w:rsidTr="00715EE1">
        <w:trPr>
          <w:gridAfter w:val="1"/>
          <w:wAfter w:w="51" w:type="dxa"/>
          <w:cantSplit/>
          <w:trHeight w:val="567"/>
          <w:del w:id="26134" w:author="Στάθης Καπ" w:date="2023-02-26T09:06:00Z"/>
        </w:trPr>
        <w:tc>
          <w:tcPr>
            <w:tcW w:w="627" w:type="dxa"/>
            <w:gridSpan w:val="2"/>
            <w:textDirection w:val="btLr"/>
            <w:tcPrChange w:id="26135" w:author="Στάθης Καπ" w:date="2023-02-26T08:48:00Z">
              <w:tcPr>
                <w:tcW w:w="627" w:type="dxa"/>
              </w:tcPr>
            </w:tcPrChange>
          </w:tcPr>
          <w:p w14:paraId="460A00B3" w14:textId="15281194" w:rsidR="008E010E" w:rsidRPr="00744E3F" w:rsidDel="009B47BA" w:rsidRDefault="008E010E">
            <w:pPr>
              <w:ind w:left="113" w:right="113"/>
              <w:rPr>
                <w:del w:id="26136" w:author="Στάθης Καπ" w:date="2023-02-26T09:06:00Z"/>
                <w:sz w:val="18"/>
                <w:szCs w:val="18"/>
                <w:lang w:val="el-GR"/>
                <w:rPrChange w:id="26137" w:author="Στάθης Καπ" w:date="2023-03-03T06:42:00Z">
                  <w:rPr>
                    <w:del w:id="26138" w:author="Στάθης Καπ" w:date="2023-02-26T09:06:00Z"/>
                    <w:sz w:val="18"/>
                    <w:szCs w:val="18"/>
                  </w:rPr>
                </w:rPrChange>
              </w:rPr>
              <w:pPrChange w:id="26139" w:author="Στάθης Καπ" w:date="2023-02-26T08:48:00Z">
                <w:pPr/>
              </w:pPrChange>
            </w:pPr>
            <w:del w:id="26140" w:author="Στάθης Καπ" w:date="2023-02-26T08:46:00Z">
              <w:r w:rsidRPr="006E0881" w:rsidDel="00715EE1">
                <w:rPr>
                  <w:sz w:val="18"/>
                  <w:szCs w:val="18"/>
                </w:rPr>
                <w:delText>Pr</w:delText>
              </w:r>
              <w:r w:rsidRPr="00744E3F" w:rsidDel="00715EE1">
                <w:rPr>
                  <w:sz w:val="18"/>
                  <w:szCs w:val="18"/>
                  <w:lang w:val="el-GR"/>
                  <w:rPrChange w:id="26141" w:author="Στάθης Καπ" w:date="2023-03-03T06:42:00Z">
                    <w:rPr>
                      <w:sz w:val="18"/>
                      <w:szCs w:val="18"/>
                    </w:rPr>
                  </w:rPrChange>
                </w:rPr>
                <w:delText>14</w:delText>
              </w:r>
            </w:del>
            <w:bookmarkStart w:id="26142" w:name="_Toc129057755"/>
            <w:bookmarkStart w:id="26143" w:name="_Toc129191590"/>
            <w:bookmarkStart w:id="26144" w:name="_Toc129197928"/>
            <w:bookmarkStart w:id="26145" w:name="_Toc129300454"/>
            <w:bookmarkEnd w:id="26142"/>
            <w:bookmarkEnd w:id="26143"/>
            <w:bookmarkEnd w:id="26144"/>
            <w:bookmarkEnd w:id="26145"/>
          </w:p>
        </w:tc>
        <w:tc>
          <w:tcPr>
            <w:tcW w:w="663" w:type="dxa"/>
            <w:textDirection w:val="btLr"/>
            <w:tcPrChange w:id="26146" w:author="Στάθης Καπ" w:date="2023-02-26T08:48:00Z">
              <w:tcPr>
                <w:tcW w:w="663" w:type="dxa"/>
              </w:tcPr>
            </w:tcPrChange>
          </w:tcPr>
          <w:p w14:paraId="08C9A693" w14:textId="3D370DA4" w:rsidR="008E010E" w:rsidRPr="004539C1" w:rsidDel="009B47BA" w:rsidRDefault="008E010E">
            <w:pPr>
              <w:ind w:left="113" w:right="113"/>
              <w:rPr>
                <w:del w:id="26147" w:author="Στάθης Καπ" w:date="2023-02-26T09:06:00Z"/>
                <w:sz w:val="18"/>
                <w:szCs w:val="18"/>
                <w:lang w:val="el-GR"/>
              </w:rPr>
              <w:pPrChange w:id="26148" w:author="Στάθης Καπ" w:date="2023-02-26T08:48:00Z">
                <w:pPr/>
              </w:pPrChange>
            </w:pPr>
            <w:bookmarkStart w:id="26149" w:name="_Toc129057756"/>
            <w:bookmarkStart w:id="26150" w:name="_Toc129191591"/>
            <w:bookmarkStart w:id="26151" w:name="_Toc129197929"/>
            <w:bookmarkStart w:id="26152" w:name="_Toc129300455"/>
            <w:bookmarkEnd w:id="26149"/>
            <w:bookmarkEnd w:id="26150"/>
            <w:bookmarkEnd w:id="26151"/>
            <w:bookmarkEnd w:id="26152"/>
          </w:p>
        </w:tc>
        <w:tc>
          <w:tcPr>
            <w:tcW w:w="764" w:type="dxa"/>
            <w:textDirection w:val="btLr"/>
            <w:tcPrChange w:id="26153" w:author="Στάθης Καπ" w:date="2023-02-26T08:48:00Z">
              <w:tcPr>
                <w:tcW w:w="764" w:type="dxa"/>
              </w:tcPr>
            </w:tcPrChange>
          </w:tcPr>
          <w:p w14:paraId="3B081D2F" w14:textId="0413333C" w:rsidR="008E010E" w:rsidRPr="00744E3F" w:rsidDel="009B47BA" w:rsidRDefault="008E010E">
            <w:pPr>
              <w:ind w:left="113" w:right="113"/>
              <w:rPr>
                <w:del w:id="26154" w:author="Στάθης Καπ" w:date="2023-02-26T09:06:00Z"/>
                <w:sz w:val="18"/>
                <w:szCs w:val="18"/>
                <w:lang w:val="el-GR"/>
                <w:rPrChange w:id="26155" w:author="Στάθης Καπ" w:date="2023-03-03T06:42:00Z">
                  <w:rPr>
                    <w:del w:id="26156" w:author="Στάθης Καπ" w:date="2023-02-26T09:06:00Z"/>
                    <w:sz w:val="18"/>
                    <w:szCs w:val="18"/>
                  </w:rPr>
                </w:rPrChange>
              </w:rPr>
              <w:pPrChange w:id="26157" w:author="Στάθης Καπ" w:date="2023-02-26T08:48:00Z">
                <w:pPr/>
              </w:pPrChange>
            </w:pPr>
            <w:bookmarkStart w:id="26158" w:name="_Toc129057757"/>
            <w:bookmarkStart w:id="26159" w:name="_Toc129191592"/>
            <w:bookmarkStart w:id="26160" w:name="_Toc129197930"/>
            <w:bookmarkStart w:id="26161" w:name="_Toc129300456"/>
            <w:bookmarkEnd w:id="26158"/>
            <w:bookmarkEnd w:id="26159"/>
            <w:bookmarkEnd w:id="26160"/>
            <w:bookmarkEnd w:id="26161"/>
          </w:p>
        </w:tc>
        <w:tc>
          <w:tcPr>
            <w:tcW w:w="630" w:type="dxa"/>
            <w:textDirection w:val="btLr"/>
            <w:tcPrChange w:id="26162" w:author="Στάθης Καπ" w:date="2023-02-26T08:48:00Z">
              <w:tcPr>
                <w:tcW w:w="630" w:type="dxa"/>
              </w:tcPr>
            </w:tcPrChange>
          </w:tcPr>
          <w:p w14:paraId="41546E5D" w14:textId="6FA1326D" w:rsidR="008E010E" w:rsidRPr="00744E3F" w:rsidDel="009B47BA" w:rsidRDefault="008E010E">
            <w:pPr>
              <w:ind w:left="113" w:right="113"/>
              <w:rPr>
                <w:del w:id="26163" w:author="Στάθης Καπ" w:date="2023-02-26T09:06:00Z"/>
                <w:sz w:val="18"/>
                <w:szCs w:val="18"/>
                <w:lang w:val="el-GR"/>
                <w:rPrChange w:id="26164" w:author="Στάθης Καπ" w:date="2023-03-03T06:42:00Z">
                  <w:rPr>
                    <w:del w:id="26165" w:author="Στάθης Καπ" w:date="2023-02-26T09:06:00Z"/>
                    <w:sz w:val="18"/>
                    <w:szCs w:val="18"/>
                  </w:rPr>
                </w:rPrChange>
              </w:rPr>
              <w:pPrChange w:id="26166" w:author="Στάθης Καπ" w:date="2023-02-26T08:48:00Z">
                <w:pPr/>
              </w:pPrChange>
            </w:pPr>
            <w:bookmarkStart w:id="26167" w:name="_Toc129057758"/>
            <w:bookmarkStart w:id="26168" w:name="_Toc129191593"/>
            <w:bookmarkStart w:id="26169" w:name="_Toc129197931"/>
            <w:bookmarkStart w:id="26170" w:name="_Toc129300457"/>
            <w:bookmarkEnd w:id="26167"/>
            <w:bookmarkEnd w:id="26168"/>
            <w:bookmarkEnd w:id="26169"/>
            <w:bookmarkEnd w:id="26170"/>
          </w:p>
        </w:tc>
        <w:tc>
          <w:tcPr>
            <w:tcW w:w="663" w:type="dxa"/>
            <w:textDirection w:val="btLr"/>
            <w:tcPrChange w:id="26171" w:author="Στάθης Καπ" w:date="2023-02-26T08:48:00Z">
              <w:tcPr>
                <w:tcW w:w="663" w:type="dxa"/>
              </w:tcPr>
            </w:tcPrChange>
          </w:tcPr>
          <w:p w14:paraId="5F1ABAE7" w14:textId="16187131" w:rsidR="008E010E" w:rsidRPr="004539C1" w:rsidDel="009B47BA" w:rsidRDefault="008E010E">
            <w:pPr>
              <w:ind w:left="113" w:right="113"/>
              <w:rPr>
                <w:del w:id="26172" w:author="Στάθης Καπ" w:date="2023-02-26T09:06:00Z"/>
                <w:sz w:val="18"/>
                <w:szCs w:val="18"/>
                <w:lang w:val="el-GR"/>
              </w:rPr>
              <w:pPrChange w:id="26173" w:author="Στάθης Καπ" w:date="2023-02-26T08:48:00Z">
                <w:pPr/>
              </w:pPrChange>
            </w:pPr>
            <w:bookmarkStart w:id="26174" w:name="_Toc129057759"/>
            <w:bookmarkStart w:id="26175" w:name="_Toc129191594"/>
            <w:bookmarkStart w:id="26176" w:name="_Toc129197932"/>
            <w:bookmarkStart w:id="26177" w:name="_Toc129300458"/>
            <w:bookmarkEnd w:id="26174"/>
            <w:bookmarkEnd w:id="26175"/>
            <w:bookmarkEnd w:id="26176"/>
            <w:bookmarkEnd w:id="26177"/>
          </w:p>
        </w:tc>
        <w:tc>
          <w:tcPr>
            <w:tcW w:w="764" w:type="dxa"/>
            <w:textDirection w:val="btLr"/>
            <w:tcPrChange w:id="26178" w:author="Στάθης Καπ" w:date="2023-02-26T08:48:00Z">
              <w:tcPr>
                <w:tcW w:w="764" w:type="dxa"/>
              </w:tcPr>
            </w:tcPrChange>
          </w:tcPr>
          <w:p w14:paraId="1F8116F2" w14:textId="42BB265D" w:rsidR="008E010E" w:rsidRPr="00744E3F" w:rsidDel="009B47BA" w:rsidRDefault="008E010E">
            <w:pPr>
              <w:ind w:left="113" w:right="113"/>
              <w:rPr>
                <w:del w:id="26179" w:author="Στάθης Καπ" w:date="2023-02-26T09:06:00Z"/>
                <w:sz w:val="18"/>
                <w:szCs w:val="18"/>
                <w:lang w:val="el-GR"/>
                <w:rPrChange w:id="26180" w:author="Στάθης Καπ" w:date="2023-03-03T06:42:00Z">
                  <w:rPr>
                    <w:del w:id="26181" w:author="Στάθης Καπ" w:date="2023-02-26T09:06:00Z"/>
                    <w:sz w:val="18"/>
                    <w:szCs w:val="18"/>
                  </w:rPr>
                </w:rPrChange>
              </w:rPr>
              <w:pPrChange w:id="26182" w:author="Στάθης Καπ" w:date="2023-02-26T08:48:00Z">
                <w:pPr/>
              </w:pPrChange>
            </w:pPr>
            <w:bookmarkStart w:id="26183" w:name="_Toc129057760"/>
            <w:bookmarkStart w:id="26184" w:name="_Toc129191595"/>
            <w:bookmarkStart w:id="26185" w:name="_Toc129197933"/>
            <w:bookmarkStart w:id="26186" w:name="_Toc129300459"/>
            <w:bookmarkEnd w:id="26183"/>
            <w:bookmarkEnd w:id="26184"/>
            <w:bookmarkEnd w:id="26185"/>
            <w:bookmarkEnd w:id="26186"/>
          </w:p>
        </w:tc>
        <w:tc>
          <w:tcPr>
            <w:tcW w:w="630" w:type="dxa"/>
            <w:textDirection w:val="btLr"/>
            <w:tcPrChange w:id="26187" w:author="Στάθης Καπ" w:date="2023-02-26T08:48:00Z">
              <w:tcPr>
                <w:tcW w:w="630" w:type="dxa"/>
              </w:tcPr>
            </w:tcPrChange>
          </w:tcPr>
          <w:p w14:paraId="365A1263" w14:textId="20BB9527" w:rsidR="008E010E" w:rsidRPr="00744E3F" w:rsidDel="009B47BA" w:rsidRDefault="008E010E">
            <w:pPr>
              <w:ind w:left="113" w:right="113"/>
              <w:rPr>
                <w:del w:id="26188" w:author="Στάθης Καπ" w:date="2023-02-26T09:06:00Z"/>
                <w:sz w:val="18"/>
                <w:szCs w:val="18"/>
                <w:lang w:val="el-GR"/>
                <w:rPrChange w:id="26189" w:author="Στάθης Καπ" w:date="2023-03-03T06:42:00Z">
                  <w:rPr>
                    <w:del w:id="26190" w:author="Στάθης Καπ" w:date="2023-02-26T09:06:00Z"/>
                    <w:sz w:val="18"/>
                    <w:szCs w:val="18"/>
                  </w:rPr>
                </w:rPrChange>
              </w:rPr>
              <w:pPrChange w:id="26191" w:author="Στάθης Καπ" w:date="2023-02-26T08:48:00Z">
                <w:pPr/>
              </w:pPrChange>
            </w:pPr>
            <w:bookmarkStart w:id="26192" w:name="_Toc129057761"/>
            <w:bookmarkStart w:id="26193" w:name="_Toc129191596"/>
            <w:bookmarkStart w:id="26194" w:name="_Toc129197934"/>
            <w:bookmarkStart w:id="26195" w:name="_Toc129300460"/>
            <w:bookmarkEnd w:id="26192"/>
            <w:bookmarkEnd w:id="26193"/>
            <w:bookmarkEnd w:id="26194"/>
            <w:bookmarkEnd w:id="26195"/>
          </w:p>
        </w:tc>
        <w:tc>
          <w:tcPr>
            <w:tcW w:w="663" w:type="dxa"/>
            <w:textDirection w:val="btLr"/>
            <w:tcPrChange w:id="26196" w:author="Στάθης Καπ" w:date="2023-02-26T08:48:00Z">
              <w:tcPr>
                <w:tcW w:w="663" w:type="dxa"/>
              </w:tcPr>
            </w:tcPrChange>
          </w:tcPr>
          <w:p w14:paraId="38803CF4" w14:textId="5755CB10" w:rsidR="008E010E" w:rsidRPr="004539C1" w:rsidDel="009B47BA" w:rsidRDefault="008E010E">
            <w:pPr>
              <w:ind w:left="113" w:right="113"/>
              <w:rPr>
                <w:del w:id="26197" w:author="Στάθης Καπ" w:date="2023-02-26T09:06:00Z"/>
                <w:sz w:val="18"/>
                <w:szCs w:val="18"/>
                <w:lang w:val="el-GR"/>
              </w:rPr>
              <w:pPrChange w:id="26198" w:author="Στάθης Καπ" w:date="2023-02-26T08:48:00Z">
                <w:pPr/>
              </w:pPrChange>
            </w:pPr>
            <w:bookmarkStart w:id="26199" w:name="_Toc129057762"/>
            <w:bookmarkStart w:id="26200" w:name="_Toc129191597"/>
            <w:bookmarkStart w:id="26201" w:name="_Toc129197935"/>
            <w:bookmarkStart w:id="26202" w:name="_Toc129300461"/>
            <w:bookmarkEnd w:id="26199"/>
            <w:bookmarkEnd w:id="26200"/>
            <w:bookmarkEnd w:id="26201"/>
            <w:bookmarkEnd w:id="26202"/>
          </w:p>
        </w:tc>
        <w:tc>
          <w:tcPr>
            <w:tcW w:w="764" w:type="dxa"/>
            <w:textDirection w:val="btLr"/>
            <w:tcPrChange w:id="26203" w:author="Στάθης Καπ" w:date="2023-02-26T08:48:00Z">
              <w:tcPr>
                <w:tcW w:w="764" w:type="dxa"/>
              </w:tcPr>
            </w:tcPrChange>
          </w:tcPr>
          <w:p w14:paraId="2AAF2014" w14:textId="115C131C" w:rsidR="008E010E" w:rsidRPr="00744E3F" w:rsidDel="009B47BA" w:rsidRDefault="008E010E">
            <w:pPr>
              <w:ind w:left="113" w:right="113"/>
              <w:rPr>
                <w:del w:id="26204" w:author="Στάθης Καπ" w:date="2023-02-26T09:06:00Z"/>
                <w:sz w:val="18"/>
                <w:szCs w:val="18"/>
                <w:lang w:val="el-GR"/>
                <w:rPrChange w:id="26205" w:author="Στάθης Καπ" w:date="2023-03-03T06:42:00Z">
                  <w:rPr>
                    <w:del w:id="26206" w:author="Στάθης Καπ" w:date="2023-02-26T09:06:00Z"/>
                    <w:sz w:val="18"/>
                    <w:szCs w:val="18"/>
                  </w:rPr>
                </w:rPrChange>
              </w:rPr>
              <w:pPrChange w:id="26207" w:author="Στάθης Καπ" w:date="2023-02-26T08:48:00Z">
                <w:pPr/>
              </w:pPrChange>
            </w:pPr>
            <w:bookmarkStart w:id="26208" w:name="_Toc129057763"/>
            <w:bookmarkStart w:id="26209" w:name="_Toc129191598"/>
            <w:bookmarkStart w:id="26210" w:name="_Toc129197936"/>
            <w:bookmarkStart w:id="26211" w:name="_Toc129300462"/>
            <w:bookmarkEnd w:id="26208"/>
            <w:bookmarkEnd w:id="26209"/>
            <w:bookmarkEnd w:id="26210"/>
            <w:bookmarkEnd w:id="26211"/>
          </w:p>
        </w:tc>
        <w:tc>
          <w:tcPr>
            <w:tcW w:w="630" w:type="dxa"/>
            <w:textDirection w:val="btLr"/>
            <w:tcPrChange w:id="26212" w:author="Στάθης Καπ" w:date="2023-02-26T08:48:00Z">
              <w:tcPr>
                <w:tcW w:w="630" w:type="dxa"/>
              </w:tcPr>
            </w:tcPrChange>
          </w:tcPr>
          <w:p w14:paraId="1B6E6507" w14:textId="1455DB09" w:rsidR="008E010E" w:rsidRPr="00744E3F" w:rsidDel="009B47BA" w:rsidRDefault="008E010E">
            <w:pPr>
              <w:ind w:left="113" w:right="113"/>
              <w:rPr>
                <w:del w:id="26213" w:author="Στάθης Καπ" w:date="2023-02-26T09:06:00Z"/>
                <w:sz w:val="18"/>
                <w:szCs w:val="18"/>
                <w:lang w:val="el-GR"/>
                <w:rPrChange w:id="26214" w:author="Στάθης Καπ" w:date="2023-03-03T06:42:00Z">
                  <w:rPr>
                    <w:del w:id="26215" w:author="Στάθης Καπ" w:date="2023-02-26T09:06:00Z"/>
                    <w:sz w:val="18"/>
                    <w:szCs w:val="18"/>
                  </w:rPr>
                </w:rPrChange>
              </w:rPr>
              <w:pPrChange w:id="26216" w:author="Στάθης Καπ" w:date="2023-02-26T08:48:00Z">
                <w:pPr/>
              </w:pPrChange>
            </w:pPr>
            <w:bookmarkStart w:id="26217" w:name="_Toc129057764"/>
            <w:bookmarkStart w:id="26218" w:name="_Toc129191599"/>
            <w:bookmarkStart w:id="26219" w:name="_Toc129197937"/>
            <w:bookmarkStart w:id="26220" w:name="_Toc129300463"/>
            <w:bookmarkEnd w:id="26217"/>
            <w:bookmarkEnd w:id="26218"/>
            <w:bookmarkEnd w:id="26219"/>
            <w:bookmarkEnd w:id="26220"/>
          </w:p>
        </w:tc>
        <w:tc>
          <w:tcPr>
            <w:tcW w:w="654" w:type="dxa"/>
            <w:textDirection w:val="btLr"/>
            <w:tcPrChange w:id="26221" w:author="Στάθης Καπ" w:date="2023-02-26T08:48:00Z">
              <w:tcPr>
                <w:tcW w:w="654" w:type="dxa"/>
              </w:tcPr>
            </w:tcPrChange>
          </w:tcPr>
          <w:p w14:paraId="75267523" w14:textId="3CC0B525" w:rsidR="008E010E" w:rsidRPr="00744E3F" w:rsidDel="009B47BA" w:rsidRDefault="009E2733">
            <w:pPr>
              <w:ind w:left="113" w:right="113"/>
              <w:rPr>
                <w:del w:id="26222" w:author="Στάθης Καπ" w:date="2023-02-26T09:06:00Z"/>
                <w:sz w:val="18"/>
                <w:szCs w:val="18"/>
                <w:lang w:val="el-GR"/>
                <w:rPrChange w:id="26223" w:author="Στάθης Καπ" w:date="2023-03-03T06:42:00Z">
                  <w:rPr>
                    <w:del w:id="26224" w:author="Στάθης Καπ" w:date="2023-02-26T09:06:00Z"/>
                    <w:sz w:val="18"/>
                    <w:szCs w:val="18"/>
                  </w:rPr>
                </w:rPrChange>
              </w:rPr>
              <w:pPrChange w:id="26225" w:author="Στάθης Καπ" w:date="2023-02-26T08:48:00Z">
                <w:pPr/>
              </w:pPrChange>
            </w:pPr>
            <w:del w:id="26226" w:author="Στάθης Καπ" w:date="2023-02-26T08:46:00Z">
              <w:r w:rsidRPr="00744E3F" w:rsidDel="00715EE1">
                <w:rPr>
                  <w:sz w:val="18"/>
                  <w:szCs w:val="18"/>
                  <w:lang w:val="el-GR"/>
                  <w:rPrChange w:id="26227" w:author="Στάθης Καπ" w:date="2023-03-03T06:42:00Z">
                    <w:rPr>
                      <w:sz w:val="18"/>
                      <w:szCs w:val="18"/>
                    </w:rPr>
                  </w:rPrChange>
                </w:rPr>
                <w:delText>394</w:delText>
              </w:r>
            </w:del>
            <w:bookmarkStart w:id="26228" w:name="_Toc129057765"/>
            <w:bookmarkStart w:id="26229" w:name="_Toc129191600"/>
            <w:bookmarkStart w:id="26230" w:name="_Toc129197938"/>
            <w:bookmarkStart w:id="26231" w:name="_Toc129300464"/>
            <w:bookmarkEnd w:id="26228"/>
            <w:bookmarkEnd w:id="26229"/>
            <w:bookmarkEnd w:id="26230"/>
            <w:bookmarkEnd w:id="26231"/>
          </w:p>
        </w:tc>
        <w:tc>
          <w:tcPr>
            <w:tcW w:w="754" w:type="dxa"/>
            <w:textDirection w:val="btLr"/>
            <w:tcPrChange w:id="26232" w:author="Στάθης Καπ" w:date="2023-02-26T08:48:00Z">
              <w:tcPr>
                <w:tcW w:w="754" w:type="dxa"/>
              </w:tcPr>
            </w:tcPrChange>
          </w:tcPr>
          <w:p w14:paraId="5F68B760" w14:textId="47F23438" w:rsidR="008E010E" w:rsidRPr="00744E3F" w:rsidDel="009B47BA" w:rsidRDefault="008E010E">
            <w:pPr>
              <w:ind w:left="113" w:right="113"/>
              <w:rPr>
                <w:del w:id="26233" w:author="Στάθης Καπ" w:date="2023-02-26T09:06:00Z"/>
                <w:sz w:val="18"/>
                <w:szCs w:val="18"/>
                <w:lang w:val="el-GR"/>
                <w:rPrChange w:id="26234" w:author="Στάθης Καπ" w:date="2023-03-03T06:42:00Z">
                  <w:rPr>
                    <w:del w:id="26235" w:author="Στάθης Καπ" w:date="2023-02-26T09:06:00Z"/>
                    <w:sz w:val="18"/>
                    <w:szCs w:val="18"/>
                  </w:rPr>
                </w:rPrChange>
              </w:rPr>
              <w:pPrChange w:id="26236" w:author="Στάθης Καπ" w:date="2023-02-26T08:48:00Z">
                <w:pPr/>
              </w:pPrChange>
            </w:pPr>
            <w:bookmarkStart w:id="26237" w:name="_Toc129057766"/>
            <w:bookmarkStart w:id="26238" w:name="_Toc129191601"/>
            <w:bookmarkStart w:id="26239" w:name="_Toc129197939"/>
            <w:bookmarkStart w:id="26240" w:name="_Toc129300465"/>
            <w:bookmarkEnd w:id="26237"/>
            <w:bookmarkEnd w:id="26238"/>
            <w:bookmarkEnd w:id="26239"/>
            <w:bookmarkEnd w:id="26240"/>
          </w:p>
        </w:tc>
        <w:tc>
          <w:tcPr>
            <w:tcW w:w="622" w:type="dxa"/>
            <w:textDirection w:val="btLr"/>
            <w:tcPrChange w:id="26241" w:author="Στάθης Καπ" w:date="2023-02-26T08:48:00Z">
              <w:tcPr>
                <w:tcW w:w="622" w:type="dxa"/>
              </w:tcPr>
            </w:tcPrChange>
          </w:tcPr>
          <w:p w14:paraId="4F4FBADC" w14:textId="31CA11C6" w:rsidR="008E010E" w:rsidRPr="00744E3F" w:rsidDel="009B47BA" w:rsidRDefault="008E010E">
            <w:pPr>
              <w:ind w:left="113" w:right="113"/>
              <w:rPr>
                <w:del w:id="26242" w:author="Στάθης Καπ" w:date="2023-02-26T09:06:00Z"/>
                <w:sz w:val="18"/>
                <w:szCs w:val="18"/>
                <w:lang w:val="el-GR"/>
                <w:rPrChange w:id="26243" w:author="Στάθης Καπ" w:date="2023-03-03T06:42:00Z">
                  <w:rPr>
                    <w:del w:id="26244" w:author="Στάθης Καπ" w:date="2023-02-26T09:06:00Z"/>
                    <w:sz w:val="18"/>
                    <w:szCs w:val="18"/>
                  </w:rPr>
                </w:rPrChange>
              </w:rPr>
              <w:pPrChange w:id="26245" w:author="Στάθης Καπ" w:date="2023-02-26T08:48:00Z">
                <w:pPr/>
              </w:pPrChange>
            </w:pPr>
            <w:bookmarkStart w:id="26246" w:name="_Toc129057767"/>
            <w:bookmarkStart w:id="26247" w:name="_Toc129191602"/>
            <w:bookmarkStart w:id="26248" w:name="_Toc129197940"/>
            <w:bookmarkStart w:id="26249" w:name="_Toc129300466"/>
            <w:bookmarkEnd w:id="26246"/>
            <w:bookmarkEnd w:id="26247"/>
            <w:bookmarkEnd w:id="26248"/>
            <w:bookmarkEnd w:id="26249"/>
          </w:p>
        </w:tc>
        <w:bookmarkStart w:id="26250" w:name="_Toc129057768"/>
        <w:bookmarkStart w:id="26251" w:name="_Toc129191603"/>
        <w:bookmarkStart w:id="26252" w:name="_Toc129197941"/>
        <w:bookmarkStart w:id="26253" w:name="_Toc129300467"/>
        <w:bookmarkEnd w:id="26250"/>
        <w:bookmarkEnd w:id="26251"/>
        <w:bookmarkEnd w:id="26252"/>
        <w:bookmarkEnd w:id="26253"/>
      </w:tr>
      <w:tr w:rsidR="008E010E" w:rsidRPr="00D3106C" w:rsidDel="009B47BA" w14:paraId="622BE069" w14:textId="086B3793" w:rsidTr="00715EE1">
        <w:trPr>
          <w:gridAfter w:val="1"/>
          <w:wAfter w:w="51" w:type="dxa"/>
          <w:cantSplit/>
          <w:trHeight w:val="567"/>
          <w:del w:id="26254" w:author="Στάθης Καπ" w:date="2023-02-26T09:06:00Z"/>
        </w:trPr>
        <w:tc>
          <w:tcPr>
            <w:tcW w:w="627" w:type="dxa"/>
            <w:gridSpan w:val="2"/>
            <w:textDirection w:val="btLr"/>
            <w:tcPrChange w:id="26255" w:author="Στάθης Καπ" w:date="2023-02-26T08:48:00Z">
              <w:tcPr>
                <w:tcW w:w="627" w:type="dxa"/>
              </w:tcPr>
            </w:tcPrChange>
          </w:tcPr>
          <w:p w14:paraId="322445F7" w14:textId="3E9A80B9" w:rsidR="008E010E" w:rsidRPr="00744E3F" w:rsidDel="009B47BA" w:rsidRDefault="008E010E">
            <w:pPr>
              <w:ind w:left="113" w:right="113"/>
              <w:rPr>
                <w:del w:id="26256" w:author="Στάθης Καπ" w:date="2023-02-26T09:06:00Z"/>
                <w:sz w:val="18"/>
                <w:szCs w:val="18"/>
                <w:lang w:val="el-GR"/>
                <w:rPrChange w:id="26257" w:author="Στάθης Καπ" w:date="2023-03-03T06:42:00Z">
                  <w:rPr>
                    <w:del w:id="26258" w:author="Στάθης Καπ" w:date="2023-02-26T09:06:00Z"/>
                    <w:sz w:val="18"/>
                    <w:szCs w:val="18"/>
                  </w:rPr>
                </w:rPrChange>
              </w:rPr>
              <w:pPrChange w:id="26259" w:author="Στάθης Καπ" w:date="2023-02-26T08:48:00Z">
                <w:pPr/>
              </w:pPrChange>
            </w:pPr>
            <w:del w:id="26260" w:author="Στάθης Καπ" w:date="2023-02-26T08:46:00Z">
              <w:r w:rsidRPr="006E0881" w:rsidDel="00715EE1">
                <w:rPr>
                  <w:sz w:val="18"/>
                  <w:szCs w:val="18"/>
                </w:rPr>
                <w:delText>Pr</w:delText>
              </w:r>
              <w:r w:rsidRPr="00744E3F" w:rsidDel="00715EE1">
                <w:rPr>
                  <w:sz w:val="18"/>
                  <w:szCs w:val="18"/>
                  <w:lang w:val="el-GR"/>
                  <w:rPrChange w:id="26261" w:author="Στάθης Καπ" w:date="2023-03-03T06:42:00Z">
                    <w:rPr>
                      <w:sz w:val="18"/>
                      <w:szCs w:val="18"/>
                    </w:rPr>
                  </w:rPrChange>
                </w:rPr>
                <w:delText>15</w:delText>
              </w:r>
            </w:del>
            <w:bookmarkStart w:id="26262" w:name="_Toc129057769"/>
            <w:bookmarkStart w:id="26263" w:name="_Toc129191604"/>
            <w:bookmarkStart w:id="26264" w:name="_Toc129197942"/>
            <w:bookmarkStart w:id="26265" w:name="_Toc129300468"/>
            <w:bookmarkEnd w:id="26262"/>
            <w:bookmarkEnd w:id="26263"/>
            <w:bookmarkEnd w:id="26264"/>
            <w:bookmarkEnd w:id="26265"/>
          </w:p>
        </w:tc>
        <w:tc>
          <w:tcPr>
            <w:tcW w:w="663" w:type="dxa"/>
            <w:textDirection w:val="btLr"/>
            <w:tcPrChange w:id="26266" w:author="Στάθης Καπ" w:date="2023-02-26T08:48:00Z">
              <w:tcPr>
                <w:tcW w:w="663" w:type="dxa"/>
              </w:tcPr>
            </w:tcPrChange>
          </w:tcPr>
          <w:p w14:paraId="349CF2B1" w14:textId="4849021D" w:rsidR="008E010E" w:rsidRPr="0066523A" w:rsidDel="009B47BA" w:rsidRDefault="008E010E">
            <w:pPr>
              <w:ind w:left="113" w:right="113"/>
              <w:rPr>
                <w:del w:id="26267" w:author="Στάθης Καπ" w:date="2023-02-26T09:06:00Z"/>
                <w:sz w:val="18"/>
                <w:szCs w:val="18"/>
                <w:lang w:val="el-GR"/>
              </w:rPr>
              <w:pPrChange w:id="26268" w:author="Στάθης Καπ" w:date="2023-02-26T08:48:00Z">
                <w:pPr/>
              </w:pPrChange>
            </w:pPr>
            <w:bookmarkStart w:id="26269" w:name="_Toc129057770"/>
            <w:bookmarkStart w:id="26270" w:name="_Toc129191605"/>
            <w:bookmarkStart w:id="26271" w:name="_Toc129197943"/>
            <w:bookmarkStart w:id="26272" w:name="_Toc129300469"/>
            <w:bookmarkEnd w:id="26269"/>
            <w:bookmarkEnd w:id="26270"/>
            <w:bookmarkEnd w:id="26271"/>
            <w:bookmarkEnd w:id="26272"/>
          </w:p>
        </w:tc>
        <w:tc>
          <w:tcPr>
            <w:tcW w:w="764" w:type="dxa"/>
            <w:textDirection w:val="btLr"/>
            <w:tcPrChange w:id="26273" w:author="Στάθης Καπ" w:date="2023-02-26T08:48:00Z">
              <w:tcPr>
                <w:tcW w:w="764" w:type="dxa"/>
              </w:tcPr>
            </w:tcPrChange>
          </w:tcPr>
          <w:p w14:paraId="0417419A" w14:textId="33E2E243" w:rsidR="008E010E" w:rsidRPr="00744E3F" w:rsidDel="009B47BA" w:rsidRDefault="008E010E">
            <w:pPr>
              <w:ind w:left="113" w:right="113"/>
              <w:rPr>
                <w:del w:id="26274" w:author="Στάθης Καπ" w:date="2023-02-26T09:06:00Z"/>
                <w:sz w:val="18"/>
                <w:szCs w:val="18"/>
                <w:lang w:val="el-GR"/>
                <w:rPrChange w:id="26275" w:author="Στάθης Καπ" w:date="2023-03-03T06:42:00Z">
                  <w:rPr>
                    <w:del w:id="26276" w:author="Στάθης Καπ" w:date="2023-02-26T09:06:00Z"/>
                    <w:sz w:val="18"/>
                    <w:szCs w:val="18"/>
                  </w:rPr>
                </w:rPrChange>
              </w:rPr>
              <w:pPrChange w:id="26277" w:author="Στάθης Καπ" w:date="2023-02-26T08:48:00Z">
                <w:pPr/>
              </w:pPrChange>
            </w:pPr>
            <w:bookmarkStart w:id="26278" w:name="_Toc129057771"/>
            <w:bookmarkStart w:id="26279" w:name="_Toc129191606"/>
            <w:bookmarkStart w:id="26280" w:name="_Toc129197944"/>
            <w:bookmarkStart w:id="26281" w:name="_Toc129300470"/>
            <w:bookmarkEnd w:id="26278"/>
            <w:bookmarkEnd w:id="26279"/>
            <w:bookmarkEnd w:id="26280"/>
            <w:bookmarkEnd w:id="26281"/>
          </w:p>
        </w:tc>
        <w:tc>
          <w:tcPr>
            <w:tcW w:w="630" w:type="dxa"/>
            <w:textDirection w:val="btLr"/>
            <w:tcPrChange w:id="26282" w:author="Στάθης Καπ" w:date="2023-02-26T08:48:00Z">
              <w:tcPr>
                <w:tcW w:w="630" w:type="dxa"/>
              </w:tcPr>
            </w:tcPrChange>
          </w:tcPr>
          <w:p w14:paraId="0B3C677F" w14:textId="220EE202" w:rsidR="008E010E" w:rsidRPr="00744E3F" w:rsidDel="009B47BA" w:rsidRDefault="008E010E">
            <w:pPr>
              <w:ind w:left="113" w:right="113"/>
              <w:rPr>
                <w:del w:id="26283" w:author="Στάθης Καπ" w:date="2023-02-26T09:06:00Z"/>
                <w:sz w:val="18"/>
                <w:szCs w:val="18"/>
                <w:lang w:val="el-GR"/>
                <w:rPrChange w:id="26284" w:author="Στάθης Καπ" w:date="2023-03-03T06:42:00Z">
                  <w:rPr>
                    <w:del w:id="26285" w:author="Στάθης Καπ" w:date="2023-02-26T09:06:00Z"/>
                    <w:sz w:val="18"/>
                    <w:szCs w:val="18"/>
                  </w:rPr>
                </w:rPrChange>
              </w:rPr>
              <w:pPrChange w:id="26286" w:author="Στάθης Καπ" w:date="2023-02-26T08:48:00Z">
                <w:pPr/>
              </w:pPrChange>
            </w:pPr>
            <w:bookmarkStart w:id="26287" w:name="_Toc129057772"/>
            <w:bookmarkStart w:id="26288" w:name="_Toc129191607"/>
            <w:bookmarkStart w:id="26289" w:name="_Toc129197945"/>
            <w:bookmarkStart w:id="26290" w:name="_Toc129300471"/>
            <w:bookmarkEnd w:id="26287"/>
            <w:bookmarkEnd w:id="26288"/>
            <w:bookmarkEnd w:id="26289"/>
            <w:bookmarkEnd w:id="26290"/>
          </w:p>
        </w:tc>
        <w:tc>
          <w:tcPr>
            <w:tcW w:w="663" w:type="dxa"/>
            <w:textDirection w:val="btLr"/>
            <w:tcPrChange w:id="26291" w:author="Στάθης Καπ" w:date="2023-02-26T08:48:00Z">
              <w:tcPr>
                <w:tcW w:w="663" w:type="dxa"/>
              </w:tcPr>
            </w:tcPrChange>
          </w:tcPr>
          <w:p w14:paraId="275B2F9B" w14:textId="30012D03" w:rsidR="008E010E" w:rsidRPr="00744E3F" w:rsidDel="009B47BA" w:rsidRDefault="008E010E">
            <w:pPr>
              <w:ind w:left="113" w:right="113"/>
              <w:rPr>
                <w:del w:id="26292" w:author="Στάθης Καπ" w:date="2023-02-26T09:06:00Z"/>
                <w:sz w:val="18"/>
                <w:szCs w:val="18"/>
                <w:lang w:val="el-GR"/>
                <w:rPrChange w:id="26293" w:author="Στάθης Καπ" w:date="2023-03-03T06:42:00Z">
                  <w:rPr>
                    <w:del w:id="26294" w:author="Στάθης Καπ" w:date="2023-02-26T09:06:00Z"/>
                    <w:sz w:val="18"/>
                    <w:szCs w:val="18"/>
                  </w:rPr>
                </w:rPrChange>
              </w:rPr>
              <w:pPrChange w:id="26295" w:author="Στάθης Καπ" w:date="2023-02-26T08:48:00Z">
                <w:pPr/>
              </w:pPrChange>
            </w:pPr>
            <w:bookmarkStart w:id="26296" w:name="_Toc129057773"/>
            <w:bookmarkStart w:id="26297" w:name="_Toc129191608"/>
            <w:bookmarkStart w:id="26298" w:name="_Toc129197946"/>
            <w:bookmarkStart w:id="26299" w:name="_Toc129300472"/>
            <w:bookmarkEnd w:id="26296"/>
            <w:bookmarkEnd w:id="26297"/>
            <w:bookmarkEnd w:id="26298"/>
            <w:bookmarkEnd w:id="26299"/>
          </w:p>
        </w:tc>
        <w:tc>
          <w:tcPr>
            <w:tcW w:w="764" w:type="dxa"/>
            <w:textDirection w:val="btLr"/>
            <w:tcPrChange w:id="26300" w:author="Στάθης Καπ" w:date="2023-02-26T08:48:00Z">
              <w:tcPr>
                <w:tcW w:w="764" w:type="dxa"/>
              </w:tcPr>
            </w:tcPrChange>
          </w:tcPr>
          <w:p w14:paraId="703E172F" w14:textId="38288E1A" w:rsidR="008E010E" w:rsidRPr="00744E3F" w:rsidDel="009B47BA" w:rsidRDefault="008E010E">
            <w:pPr>
              <w:ind w:left="113" w:right="113"/>
              <w:rPr>
                <w:del w:id="26301" w:author="Στάθης Καπ" w:date="2023-02-26T09:06:00Z"/>
                <w:sz w:val="18"/>
                <w:szCs w:val="18"/>
                <w:lang w:val="el-GR"/>
                <w:rPrChange w:id="26302" w:author="Στάθης Καπ" w:date="2023-03-03T06:42:00Z">
                  <w:rPr>
                    <w:del w:id="26303" w:author="Στάθης Καπ" w:date="2023-02-26T09:06:00Z"/>
                    <w:sz w:val="18"/>
                    <w:szCs w:val="18"/>
                  </w:rPr>
                </w:rPrChange>
              </w:rPr>
              <w:pPrChange w:id="26304" w:author="Στάθης Καπ" w:date="2023-02-26T08:48:00Z">
                <w:pPr/>
              </w:pPrChange>
            </w:pPr>
            <w:bookmarkStart w:id="26305" w:name="_Toc129057774"/>
            <w:bookmarkStart w:id="26306" w:name="_Toc129191609"/>
            <w:bookmarkStart w:id="26307" w:name="_Toc129197947"/>
            <w:bookmarkStart w:id="26308" w:name="_Toc129300473"/>
            <w:bookmarkEnd w:id="26305"/>
            <w:bookmarkEnd w:id="26306"/>
            <w:bookmarkEnd w:id="26307"/>
            <w:bookmarkEnd w:id="26308"/>
          </w:p>
        </w:tc>
        <w:tc>
          <w:tcPr>
            <w:tcW w:w="630" w:type="dxa"/>
            <w:textDirection w:val="btLr"/>
            <w:tcPrChange w:id="26309" w:author="Στάθης Καπ" w:date="2023-02-26T08:48:00Z">
              <w:tcPr>
                <w:tcW w:w="630" w:type="dxa"/>
              </w:tcPr>
            </w:tcPrChange>
          </w:tcPr>
          <w:p w14:paraId="190C6A07" w14:textId="06E05643" w:rsidR="008E010E" w:rsidRPr="00744E3F" w:rsidDel="009B47BA" w:rsidRDefault="008E010E">
            <w:pPr>
              <w:ind w:left="113" w:right="113"/>
              <w:rPr>
                <w:del w:id="26310" w:author="Στάθης Καπ" w:date="2023-02-26T09:06:00Z"/>
                <w:sz w:val="18"/>
                <w:szCs w:val="18"/>
                <w:lang w:val="el-GR"/>
                <w:rPrChange w:id="26311" w:author="Στάθης Καπ" w:date="2023-03-03T06:42:00Z">
                  <w:rPr>
                    <w:del w:id="26312" w:author="Στάθης Καπ" w:date="2023-02-26T09:06:00Z"/>
                    <w:sz w:val="18"/>
                    <w:szCs w:val="18"/>
                  </w:rPr>
                </w:rPrChange>
              </w:rPr>
              <w:pPrChange w:id="26313" w:author="Στάθης Καπ" w:date="2023-02-26T08:48:00Z">
                <w:pPr/>
              </w:pPrChange>
            </w:pPr>
            <w:bookmarkStart w:id="26314" w:name="_Toc129057775"/>
            <w:bookmarkStart w:id="26315" w:name="_Toc129191610"/>
            <w:bookmarkStart w:id="26316" w:name="_Toc129197948"/>
            <w:bookmarkStart w:id="26317" w:name="_Toc129300474"/>
            <w:bookmarkEnd w:id="26314"/>
            <w:bookmarkEnd w:id="26315"/>
            <w:bookmarkEnd w:id="26316"/>
            <w:bookmarkEnd w:id="26317"/>
          </w:p>
        </w:tc>
        <w:tc>
          <w:tcPr>
            <w:tcW w:w="663" w:type="dxa"/>
            <w:textDirection w:val="btLr"/>
            <w:tcPrChange w:id="26318" w:author="Στάθης Καπ" w:date="2023-02-26T08:48:00Z">
              <w:tcPr>
                <w:tcW w:w="663" w:type="dxa"/>
              </w:tcPr>
            </w:tcPrChange>
          </w:tcPr>
          <w:p w14:paraId="0C4C3D14" w14:textId="675A0182" w:rsidR="008E010E" w:rsidRPr="00744E3F" w:rsidDel="009B47BA" w:rsidRDefault="008E010E">
            <w:pPr>
              <w:ind w:left="113" w:right="113"/>
              <w:rPr>
                <w:del w:id="26319" w:author="Στάθης Καπ" w:date="2023-02-26T09:06:00Z"/>
                <w:sz w:val="18"/>
                <w:szCs w:val="18"/>
                <w:lang w:val="el-GR"/>
                <w:rPrChange w:id="26320" w:author="Στάθης Καπ" w:date="2023-03-03T06:42:00Z">
                  <w:rPr>
                    <w:del w:id="26321" w:author="Στάθης Καπ" w:date="2023-02-26T09:06:00Z"/>
                    <w:sz w:val="18"/>
                    <w:szCs w:val="18"/>
                  </w:rPr>
                </w:rPrChange>
              </w:rPr>
              <w:pPrChange w:id="26322" w:author="Στάθης Καπ" w:date="2023-02-26T08:48:00Z">
                <w:pPr/>
              </w:pPrChange>
            </w:pPr>
            <w:bookmarkStart w:id="26323" w:name="_Toc129057776"/>
            <w:bookmarkStart w:id="26324" w:name="_Toc129191611"/>
            <w:bookmarkStart w:id="26325" w:name="_Toc129197949"/>
            <w:bookmarkStart w:id="26326" w:name="_Toc129300475"/>
            <w:bookmarkEnd w:id="26323"/>
            <w:bookmarkEnd w:id="26324"/>
            <w:bookmarkEnd w:id="26325"/>
            <w:bookmarkEnd w:id="26326"/>
          </w:p>
        </w:tc>
        <w:tc>
          <w:tcPr>
            <w:tcW w:w="764" w:type="dxa"/>
            <w:textDirection w:val="btLr"/>
            <w:tcPrChange w:id="26327" w:author="Στάθης Καπ" w:date="2023-02-26T08:48:00Z">
              <w:tcPr>
                <w:tcW w:w="764" w:type="dxa"/>
              </w:tcPr>
            </w:tcPrChange>
          </w:tcPr>
          <w:p w14:paraId="63CFD406" w14:textId="02F8C8C6" w:rsidR="008E010E" w:rsidRPr="00744E3F" w:rsidDel="009B47BA" w:rsidRDefault="008E010E">
            <w:pPr>
              <w:ind w:left="113" w:right="113"/>
              <w:rPr>
                <w:del w:id="26328" w:author="Στάθης Καπ" w:date="2023-02-26T09:06:00Z"/>
                <w:sz w:val="18"/>
                <w:szCs w:val="18"/>
                <w:lang w:val="el-GR"/>
                <w:rPrChange w:id="26329" w:author="Στάθης Καπ" w:date="2023-03-03T06:42:00Z">
                  <w:rPr>
                    <w:del w:id="26330" w:author="Στάθης Καπ" w:date="2023-02-26T09:06:00Z"/>
                    <w:sz w:val="18"/>
                    <w:szCs w:val="18"/>
                  </w:rPr>
                </w:rPrChange>
              </w:rPr>
              <w:pPrChange w:id="26331" w:author="Στάθης Καπ" w:date="2023-02-26T08:48:00Z">
                <w:pPr/>
              </w:pPrChange>
            </w:pPr>
            <w:bookmarkStart w:id="26332" w:name="_Toc129057777"/>
            <w:bookmarkStart w:id="26333" w:name="_Toc129191612"/>
            <w:bookmarkStart w:id="26334" w:name="_Toc129197950"/>
            <w:bookmarkStart w:id="26335" w:name="_Toc129300476"/>
            <w:bookmarkEnd w:id="26332"/>
            <w:bookmarkEnd w:id="26333"/>
            <w:bookmarkEnd w:id="26334"/>
            <w:bookmarkEnd w:id="26335"/>
          </w:p>
        </w:tc>
        <w:tc>
          <w:tcPr>
            <w:tcW w:w="630" w:type="dxa"/>
            <w:textDirection w:val="btLr"/>
            <w:tcPrChange w:id="26336" w:author="Στάθης Καπ" w:date="2023-02-26T08:48:00Z">
              <w:tcPr>
                <w:tcW w:w="630" w:type="dxa"/>
              </w:tcPr>
            </w:tcPrChange>
          </w:tcPr>
          <w:p w14:paraId="3705C704" w14:textId="1D3B00AA" w:rsidR="008E010E" w:rsidRPr="00744E3F" w:rsidDel="009B47BA" w:rsidRDefault="008E010E">
            <w:pPr>
              <w:ind w:left="113" w:right="113"/>
              <w:rPr>
                <w:del w:id="26337" w:author="Στάθης Καπ" w:date="2023-02-26T09:06:00Z"/>
                <w:sz w:val="18"/>
                <w:szCs w:val="18"/>
                <w:lang w:val="el-GR"/>
                <w:rPrChange w:id="26338" w:author="Στάθης Καπ" w:date="2023-03-03T06:42:00Z">
                  <w:rPr>
                    <w:del w:id="26339" w:author="Στάθης Καπ" w:date="2023-02-26T09:06:00Z"/>
                    <w:sz w:val="18"/>
                    <w:szCs w:val="18"/>
                  </w:rPr>
                </w:rPrChange>
              </w:rPr>
              <w:pPrChange w:id="26340" w:author="Στάθης Καπ" w:date="2023-02-26T08:48:00Z">
                <w:pPr/>
              </w:pPrChange>
            </w:pPr>
            <w:bookmarkStart w:id="26341" w:name="_Toc129057778"/>
            <w:bookmarkStart w:id="26342" w:name="_Toc129191613"/>
            <w:bookmarkStart w:id="26343" w:name="_Toc129197951"/>
            <w:bookmarkStart w:id="26344" w:name="_Toc129300477"/>
            <w:bookmarkEnd w:id="26341"/>
            <w:bookmarkEnd w:id="26342"/>
            <w:bookmarkEnd w:id="26343"/>
            <w:bookmarkEnd w:id="26344"/>
          </w:p>
        </w:tc>
        <w:tc>
          <w:tcPr>
            <w:tcW w:w="654" w:type="dxa"/>
            <w:textDirection w:val="btLr"/>
            <w:tcPrChange w:id="26345" w:author="Στάθης Καπ" w:date="2023-02-26T08:48:00Z">
              <w:tcPr>
                <w:tcW w:w="654" w:type="dxa"/>
              </w:tcPr>
            </w:tcPrChange>
          </w:tcPr>
          <w:p w14:paraId="73B0C050" w14:textId="7B953E17" w:rsidR="008E010E" w:rsidRPr="00744E3F" w:rsidDel="009B47BA" w:rsidRDefault="009E2733">
            <w:pPr>
              <w:ind w:left="113" w:right="113"/>
              <w:rPr>
                <w:del w:id="26346" w:author="Στάθης Καπ" w:date="2023-02-26T09:06:00Z"/>
                <w:sz w:val="18"/>
                <w:szCs w:val="18"/>
                <w:lang w:val="el-GR"/>
                <w:rPrChange w:id="26347" w:author="Στάθης Καπ" w:date="2023-03-03T06:42:00Z">
                  <w:rPr>
                    <w:del w:id="26348" w:author="Στάθης Καπ" w:date="2023-02-26T09:06:00Z"/>
                    <w:sz w:val="18"/>
                    <w:szCs w:val="18"/>
                  </w:rPr>
                </w:rPrChange>
              </w:rPr>
              <w:pPrChange w:id="26349" w:author="Στάθης Καπ" w:date="2023-02-26T08:48:00Z">
                <w:pPr/>
              </w:pPrChange>
            </w:pPr>
            <w:del w:id="26350" w:author="Στάθης Καπ" w:date="2023-02-26T08:46:00Z">
              <w:r w:rsidRPr="00744E3F" w:rsidDel="00715EE1">
                <w:rPr>
                  <w:sz w:val="18"/>
                  <w:szCs w:val="18"/>
                  <w:lang w:val="el-GR"/>
                  <w:rPrChange w:id="26351" w:author="Στάθης Καπ" w:date="2023-03-03T06:42:00Z">
                    <w:rPr>
                      <w:sz w:val="18"/>
                      <w:szCs w:val="18"/>
                    </w:rPr>
                  </w:rPrChange>
                </w:rPr>
                <w:delText>499</w:delText>
              </w:r>
            </w:del>
            <w:bookmarkStart w:id="26352" w:name="_Toc129057779"/>
            <w:bookmarkStart w:id="26353" w:name="_Toc129191614"/>
            <w:bookmarkStart w:id="26354" w:name="_Toc129197952"/>
            <w:bookmarkStart w:id="26355" w:name="_Toc129300478"/>
            <w:bookmarkEnd w:id="26352"/>
            <w:bookmarkEnd w:id="26353"/>
            <w:bookmarkEnd w:id="26354"/>
            <w:bookmarkEnd w:id="26355"/>
          </w:p>
        </w:tc>
        <w:tc>
          <w:tcPr>
            <w:tcW w:w="754" w:type="dxa"/>
            <w:textDirection w:val="btLr"/>
            <w:tcPrChange w:id="26356" w:author="Στάθης Καπ" w:date="2023-02-26T08:48:00Z">
              <w:tcPr>
                <w:tcW w:w="754" w:type="dxa"/>
              </w:tcPr>
            </w:tcPrChange>
          </w:tcPr>
          <w:p w14:paraId="5ECEB16D" w14:textId="277C0260" w:rsidR="008E010E" w:rsidRPr="00744E3F" w:rsidDel="009B47BA" w:rsidRDefault="008E010E">
            <w:pPr>
              <w:ind w:left="113" w:right="113"/>
              <w:rPr>
                <w:del w:id="26357" w:author="Στάθης Καπ" w:date="2023-02-26T09:06:00Z"/>
                <w:sz w:val="18"/>
                <w:szCs w:val="18"/>
                <w:lang w:val="el-GR"/>
                <w:rPrChange w:id="26358" w:author="Στάθης Καπ" w:date="2023-03-03T06:42:00Z">
                  <w:rPr>
                    <w:del w:id="26359" w:author="Στάθης Καπ" w:date="2023-02-26T09:06:00Z"/>
                    <w:sz w:val="18"/>
                    <w:szCs w:val="18"/>
                  </w:rPr>
                </w:rPrChange>
              </w:rPr>
              <w:pPrChange w:id="26360" w:author="Στάθης Καπ" w:date="2023-02-26T08:48:00Z">
                <w:pPr/>
              </w:pPrChange>
            </w:pPr>
            <w:bookmarkStart w:id="26361" w:name="_Toc129057780"/>
            <w:bookmarkStart w:id="26362" w:name="_Toc129191615"/>
            <w:bookmarkStart w:id="26363" w:name="_Toc129197953"/>
            <w:bookmarkStart w:id="26364" w:name="_Toc129300479"/>
            <w:bookmarkEnd w:id="26361"/>
            <w:bookmarkEnd w:id="26362"/>
            <w:bookmarkEnd w:id="26363"/>
            <w:bookmarkEnd w:id="26364"/>
          </w:p>
        </w:tc>
        <w:tc>
          <w:tcPr>
            <w:tcW w:w="622" w:type="dxa"/>
            <w:textDirection w:val="btLr"/>
            <w:tcPrChange w:id="26365" w:author="Στάθης Καπ" w:date="2023-02-26T08:48:00Z">
              <w:tcPr>
                <w:tcW w:w="622" w:type="dxa"/>
              </w:tcPr>
            </w:tcPrChange>
          </w:tcPr>
          <w:p w14:paraId="3A797FE2" w14:textId="5B73E6D4" w:rsidR="008E010E" w:rsidRPr="00744E3F" w:rsidDel="009B47BA" w:rsidRDefault="008E010E">
            <w:pPr>
              <w:ind w:left="113" w:right="113"/>
              <w:rPr>
                <w:del w:id="26366" w:author="Στάθης Καπ" w:date="2023-02-26T09:06:00Z"/>
                <w:sz w:val="18"/>
                <w:szCs w:val="18"/>
                <w:lang w:val="el-GR"/>
                <w:rPrChange w:id="26367" w:author="Στάθης Καπ" w:date="2023-03-03T06:42:00Z">
                  <w:rPr>
                    <w:del w:id="26368" w:author="Στάθης Καπ" w:date="2023-02-26T09:06:00Z"/>
                    <w:sz w:val="18"/>
                    <w:szCs w:val="18"/>
                  </w:rPr>
                </w:rPrChange>
              </w:rPr>
              <w:pPrChange w:id="26369" w:author="Στάθης Καπ" w:date="2023-02-26T08:48:00Z">
                <w:pPr/>
              </w:pPrChange>
            </w:pPr>
            <w:bookmarkStart w:id="26370" w:name="_Toc129057781"/>
            <w:bookmarkStart w:id="26371" w:name="_Toc129191616"/>
            <w:bookmarkStart w:id="26372" w:name="_Toc129197954"/>
            <w:bookmarkStart w:id="26373" w:name="_Toc129300480"/>
            <w:bookmarkEnd w:id="26370"/>
            <w:bookmarkEnd w:id="26371"/>
            <w:bookmarkEnd w:id="26372"/>
            <w:bookmarkEnd w:id="26373"/>
          </w:p>
        </w:tc>
        <w:bookmarkStart w:id="26374" w:name="_Toc129057782"/>
        <w:bookmarkStart w:id="26375" w:name="_Toc129191617"/>
        <w:bookmarkStart w:id="26376" w:name="_Toc129197955"/>
        <w:bookmarkStart w:id="26377" w:name="_Toc129300481"/>
        <w:bookmarkEnd w:id="26374"/>
        <w:bookmarkEnd w:id="26375"/>
        <w:bookmarkEnd w:id="26376"/>
        <w:bookmarkEnd w:id="26377"/>
      </w:tr>
      <w:tr w:rsidR="008E010E" w:rsidRPr="00D3106C" w:rsidDel="009B47BA" w14:paraId="43240A2B" w14:textId="1FD582D8" w:rsidTr="00715EE1">
        <w:trPr>
          <w:gridAfter w:val="1"/>
          <w:wAfter w:w="51" w:type="dxa"/>
          <w:cantSplit/>
          <w:trHeight w:val="567"/>
          <w:del w:id="26378" w:author="Στάθης Καπ" w:date="2023-02-26T09:06:00Z"/>
        </w:trPr>
        <w:tc>
          <w:tcPr>
            <w:tcW w:w="627" w:type="dxa"/>
            <w:gridSpan w:val="2"/>
            <w:textDirection w:val="btLr"/>
            <w:tcPrChange w:id="26379" w:author="Στάθης Καπ" w:date="2023-02-26T08:48:00Z">
              <w:tcPr>
                <w:tcW w:w="627" w:type="dxa"/>
              </w:tcPr>
            </w:tcPrChange>
          </w:tcPr>
          <w:p w14:paraId="484CF7C8" w14:textId="143FACBD" w:rsidR="008E010E" w:rsidRPr="00744E3F" w:rsidDel="009B47BA" w:rsidRDefault="008E010E">
            <w:pPr>
              <w:ind w:left="113" w:right="113"/>
              <w:rPr>
                <w:del w:id="26380" w:author="Στάθης Καπ" w:date="2023-02-26T09:06:00Z"/>
                <w:sz w:val="18"/>
                <w:szCs w:val="18"/>
                <w:lang w:val="el-GR"/>
                <w:rPrChange w:id="26381" w:author="Στάθης Καπ" w:date="2023-03-03T06:42:00Z">
                  <w:rPr>
                    <w:del w:id="26382" w:author="Στάθης Καπ" w:date="2023-02-26T09:06:00Z"/>
                    <w:sz w:val="18"/>
                    <w:szCs w:val="18"/>
                  </w:rPr>
                </w:rPrChange>
              </w:rPr>
              <w:pPrChange w:id="26383" w:author="Στάθης Καπ" w:date="2023-02-26T08:48:00Z">
                <w:pPr/>
              </w:pPrChange>
            </w:pPr>
            <w:del w:id="26384" w:author="Στάθης Καπ" w:date="2023-02-26T08:46:00Z">
              <w:r w:rsidRPr="006E0881" w:rsidDel="00715EE1">
                <w:rPr>
                  <w:sz w:val="18"/>
                  <w:szCs w:val="18"/>
                </w:rPr>
                <w:delText>Pr</w:delText>
              </w:r>
              <w:r w:rsidRPr="00744E3F" w:rsidDel="00715EE1">
                <w:rPr>
                  <w:sz w:val="18"/>
                  <w:szCs w:val="18"/>
                  <w:lang w:val="el-GR"/>
                  <w:rPrChange w:id="26385" w:author="Στάθης Καπ" w:date="2023-03-03T06:42:00Z">
                    <w:rPr>
                      <w:sz w:val="18"/>
                      <w:szCs w:val="18"/>
                    </w:rPr>
                  </w:rPrChange>
                </w:rPr>
                <w:delText>16</w:delText>
              </w:r>
            </w:del>
            <w:bookmarkStart w:id="26386" w:name="_Toc129057783"/>
            <w:bookmarkStart w:id="26387" w:name="_Toc129191618"/>
            <w:bookmarkStart w:id="26388" w:name="_Toc129197956"/>
            <w:bookmarkStart w:id="26389" w:name="_Toc129300482"/>
            <w:bookmarkEnd w:id="26386"/>
            <w:bookmarkEnd w:id="26387"/>
            <w:bookmarkEnd w:id="26388"/>
            <w:bookmarkEnd w:id="26389"/>
          </w:p>
        </w:tc>
        <w:tc>
          <w:tcPr>
            <w:tcW w:w="663" w:type="dxa"/>
            <w:textDirection w:val="btLr"/>
            <w:tcPrChange w:id="26390" w:author="Στάθης Καπ" w:date="2023-02-26T08:48:00Z">
              <w:tcPr>
                <w:tcW w:w="663" w:type="dxa"/>
              </w:tcPr>
            </w:tcPrChange>
          </w:tcPr>
          <w:p w14:paraId="4BCA931D" w14:textId="69D29A30" w:rsidR="008E010E" w:rsidRPr="00744E3F" w:rsidDel="009B47BA" w:rsidRDefault="008E010E">
            <w:pPr>
              <w:ind w:left="113" w:right="113"/>
              <w:rPr>
                <w:del w:id="26391" w:author="Στάθης Καπ" w:date="2023-02-26T09:06:00Z"/>
                <w:sz w:val="18"/>
                <w:szCs w:val="18"/>
                <w:lang w:val="el-GR"/>
                <w:rPrChange w:id="26392" w:author="Στάθης Καπ" w:date="2023-03-03T06:42:00Z">
                  <w:rPr>
                    <w:del w:id="26393" w:author="Στάθης Καπ" w:date="2023-02-26T09:06:00Z"/>
                    <w:sz w:val="18"/>
                    <w:szCs w:val="18"/>
                  </w:rPr>
                </w:rPrChange>
              </w:rPr>
              <w:pPrChange w:id="26394" w:author="Στάθης Καπ" w:date="2023-02-26T08:48:00Z">
                <w:pPr/>
              </w:pPrChange>
            </w:pPr>
            <w:bookmarkStart w:id="26395" w:name="_Toc129057784"/>
            <w:bookmarkStart w:id="26396" w:name="_Toc129191619"/>
            <w:bookmarkStart w:id="26397" w:name="_Toc129197957"/>
            <w:bookmarkStart w:id="26398" w:name="_Toc129300483"/>
            <w:bookmarkEnd w:id="26395"/>
            <w:bookmarkEnd w:id="26396"/>
            <w:bookmarkEnd w:id="26397"/>
            <w:bookmarkEnd w:id="26398"/>
          </w:p>
        </w:tc>
        <w:tc>
          <w:tcPr>
            <w:tcW w:w="764" w:type="dxa"/>
            <w:textDirection w:val="btLr"/>
            <w:tcPrChange w:id="26399" w:author="Στάθης Καπ" w:date="2023-02-26T08:48:00Z">
              <w:tcPr>
                <w:tcW w:w="764" w:type="dxa"/>
              </w:tcPr>
            </w:tcPrChange>
          </w:tcPr>
          <w:p w14:paraId="357AA91C" w14:textId="4F7200DF" w:rsidR="008E010E" w:rsidRPr="00744E3F" w:rsidDel="009B47BA" w:rsidRDefault="008E010E">
            <w:pPr>
              <w:ind w:left="113" w:right="113"/>
              <w:rPr>
                <w:del w:id="26400" w:author="Στάθης Καπ" w:date="2023-02-26T09:06:00Z"/>
                <w:sz w:val="18"/>
                <w:szCs w:val="18"/>
                <w:lang w:val="el-GR"/>
                <w:rPrChange w:id="26401" w:author="Στάθης Καπ" w:date="2023-03-03T06:42:00Z">
                  <w:rPr>
                    <w:del w:id="26402" w:author="Στάθης Καπ" w:date="2023-02-26T09:06:00Z"/>
                    <w:sz w:val="18"/>
                    <w:szCs w:val="18"/>
                  </w:rPr>
                </w:rPrChange>
              </w:rPr>
              <w:pPrChange w:id="26403" w:author="Στάθης Καπ" w:date="2023-02-26T08:48:00Z">
                <w:pPr/>
              </w:pPrChange>
            </w:pPr>
            <w:bookmarkStart w:id="26404" w:name="_Toc129057785"/>
            <w:bookmarkStart w:id="26405" w:name="_Toc129191620"/>
            <w:bookmarkStart w:id="26406" w:name="_Toc129197958"/>
            <w:bookmarkStart w:id="26407" w:name="_Toc129300484"/>
            <w:bookmarkEnd w:id="26404"/>
            <w:bookmarkEnd w:id="26405"/>
            <w:bookmarkEnd w:id="26406"/>
            <w:bookmarkEnd w:id="26407"/>
          </w:p>
        </w:tc>
        <w:tc>
          <w:tcPr>
            <w:tcW w:w="630" w:type="dxa"/>
            <w:textDirection w:val="btLr"/>
            <w:tcPrChange w:id="26408" w:author="Στάθης Καπ" w:date="2023-02-26T08:48:00Z">
              <w:tcPr>
                <w:tcW w:w="630" w:type="dxa"/>
              </w:tcPr>
            </w:tcPrChange>
          </w:tcPr>
          <w:p w14:paraId="3DB66E64" w14:textId="63985841" w:rsidR="008E010E" w:rsidRPr="00744E3F" w:rsidDel="009B47BA" w:rsidRDefault="008E010E">
            <w:pPr>
              <w:ind w:left="113" w:right="113"/>
              <w:rPr>
                <w:del w:id="26409" w:author="Στάθης Καπ" w:date="2023-02-26T09:06:00Z"/>
                <w:sz w:val="18"/>
                <w:szCs w:val="18"/>
                <w:lang w:val="el-GR"/>
                <w:rPrChange w:id="26410" w:author="Στάθης Καπ" w:date="2023-03-03T06:42:00Z">
                  <w:rPr>
                    <w:del w:id="26411" w:author="Στάθης Καπ" w:date="2023-02-26T09:06:00Z"/>
                    <w:sz w:val="18"/>
                    <w:szCs w:val="18"/>
                  </w:rPr>
                </w:rPrChange>
              </w:rPr>
              <w:pPrChange w:id="26412" w:author="Στάθης Καπ" w:date="2023-02-26T08:48:00Z">
                <w:pPr/>
              </w:pPrChange>
            </w:pPr>
            <w:bookmarkStart w:id="26413" w:name="_Toc129057786"/>
            <w:bookmarkStart w:id="26414" w:name="_Toc129191621"/>
            <w:bookmarkStart w:id="26415" w:name="_Toc129197959"/>
            <w:bookmarkStart w:id="26416" w:name="_Toc129300485"/>
            <w:bookmarkEnd w:id="26413"/>
            <w:bookmarkEnd w:id="26414"/>
            <w:bookmarkEnd w:id="26415"/>
            <w:bookmarkEnd w:id="26416"/>
          </w:p>
        </w:tc>
        <w:tc>
          <w:tcPr>
            <w:tcW w:w="663" w:type="dxa"/>
            <w:textDirection w:val="btLr"/>
            <w:tcPrChange w:id="26417" w:author="Στάθης Καπ" w:date="2023-02-26T08:48:00Z">
              <w:tcPr>
                <w:tcW w:w="663" w:type="dxa"/>
              </w:tcPr>
            </w:tcPrChange>
          </w:tcPr>
          <w:p w14:paraId="1AB5B64A" w14:textId="667EAF5F" w:rsidR="008E010E" w:rsidRPr="00744E3F" w:rsidDel="009B47BA" w:rsidRDefault="008E010E">
            <w:pPr>
              <w:ind w:left="113" w:right="113"/>
              <w:rPr>
                <w:del w:id="26418" w:author="Στάθης Καπ" w:date="2023-02-26T09:06:00Z"/>
                <w:sz w:val="18"/>
                <w:szCs w:val="18"/>
                <w:lang w:val="el-GR"/>
                <w:rPrChange w:id="26419" w:author="Στάθης Καπ" w:date="2023-03-03T06:42:00Z">
                  <w:rPr>
                    <w:del w:id="26420" w:author="Στάθης Καπ" w:date="2023-02-26T09:06:00Z"/>
                    <w:sz w:val="18"/>
                    <w:szCs w:val="18"/>
                  </w:rPr>
                </w:rPrChange>
              </w:rPr>
              <w:pPrChange w:id="26421" w:author="Στάθης Καπ" w:date="2023-02-26T08:48:00Z">
                <w:pPr/>
              </w:pPrChange>
            </w:pPr>
            <w:bookmarkStart w:id="26422" w:name="_Toc129057787"/>
            <w:bookmarkStart w:id="26423" w:name="_Toc129191622"/>
            <w:bookmarkStart w:id="26424" w:name="_Toc129197960"/>
            <w:bookmarkStart w:id="26425" w:name="_Toc129300486"/>
            <w:bookmarkEnd w:id="26422"/>
            <w:bookmarkEnd w:id="26423"/>
            <w:bookmarkEnd w:id="26424"/>
            <w:bookmarkEnd w:id="26425"/>
          </w:p>
        </w:tc>
        <w:tc>
          <w:tcPr>
            <w:tcW w:w="764" w:type="dxa"/>
            <w:textDirection w:val="btLr"/>
            <w:tcPrChange w:id="26426" w:author="Στάθης Καπ" w:date="2023-02-26T08:48:00Z">
              <w:tcPr>
                <w:tcW w:w="764" w:type="dxa"/>
              </w:tcPr>
            </w:tcPrChange>
          </w:tcPr>
          <w:p w14:paraId="481F050E" w14:textId="251AAFB9" w:rsidR="008E010E" w:rsidRPr="00744E3F" w:rsidDel="009B47BA" w:rsidRDefault="008E010E">
            <w:pPr>
              <w:ind w:left="113" w:right="113"/>
              <w:rPr>
                <w:del w:id="26427" w:author="Στάθης Καπ" w:date="2023-02-26T09:06:00Z"/>
                <w:sz w:val="18"/>
                <w:szCs w:val="18"/>
                <w:lang w:val="el-GR"/>
                <w:rPrChange w:id="26428" w:author="Στάθης Καπ" w:date="2023-03-03T06:42:00Z">
                  <w:rPr>
                    <w:del w:id="26429" w:author="Στάθης Καπ" w:date="2023-02-26T09:06:00Z"/>
                    <w:sz w:val="18"/>
                    <w:szCs w:val="18"/>
                  </w:rPr>
                </w:rPrChange>
              </w:rPr>
              <w:pPrChange w:id="26430" w:author="Στάθης Καπ" w:date="2023-02-26T08:48:00Z">
                <w:pPr/>
              </w:pPrChange>
            </w:pPr>
            <w:bookmarkStart w:id="26431" w:name="_Toc129057788"/>
            <w:bookmarkStart w:id="26432" w:name="_Toc129191623"/>
            <w:bookmarkStart w:id="26433" w:name="_Toc129197961"/>
            <w:bookmarkStart w:id="26434" w:name="_Toc129300487"/>
            <w:bookmarkEnd w:id="26431"/>
            <w:bookmarkEnd w:id="26432"/>
            <w:bookmarkEnd w:id="26433"/>
            <w:bookmarkEnd w:id="26434"/>
          </w:p>
        </w:tc>
        <w:tc>
          <w:tcPr>
            <w:tcW w:w="630" w:type="dxa"/>
            <w:textDirection w:val="btLr"/>
            <w:tcPrChange w:id="26435" w:author="Στάθης Καπ" w:date="2023-02-26T08:48:00Z">
              <w:tcPr>
                <w:tcW w:w="630" w:type="dxa"/>
              </w:tcPr>
            </w:tcPrChange>
          </w:tcPr>
          <w:p w14:paraId="6911D18F" w14:textId="0BD40861" w:rsidR="008E010E" w:rsidRPr="00744E3F" w:rsidDel="009B47BA" w:rsidRDefault="008E010E">
            <w:pPr>
              <w:ind w:left="113" w:right="113"/>
              <w:rPr>
                <w:del w:id="26436" w:author="Στάθης Καπ" w:date="2023-02-26T09:06:00Z"/>
                <w:sz w:val="18"/>
                <w:szCs w:val="18"/>
                <w:lang w:val="el-GR"/>
                <w:rPrChange w:id="26437" w:author="Στάθης Καπ" w:date="2023-03-03T06:42:00Z">
                  <w:rPr>
                    <w:del w:id="26438" w:author="Στάθης Καπ" w:date="2023-02-26T09:06:00Z"/>
                    <w:sz w:val="18"/>
                    <w:szCs w:val="18"/>
                  </w:rPr>
                </w:rPrChange>
              </w:rPr>
              <w:pPrChange w:id="26439" w:author="Στάθης Καπ" w:date="2023-02-26T08:48:00Z">
                <w:pPr/>
              </w:pPrChange>
            </w:pPr>
            <w:bookmarkStart w:id="26440" w:name="_Toc129057789"/>
            <w:bookmarkStart w:id="26441" w:name="_Toc129191624"/>
            <w:bookmarkStart w:id="26442" w:name="_Toc129197962"/>
            <w:bookmarkStart w:id="26443" w:name="_Toc129300488"/>
            <w:bookmarkEnd w:id="26440"/>
            <w:bookmarkEnd w:id="26441"/>
            <w:bookmarkEnd w:id="26442"/>
            <w:bookmarkEnd w:id="26443"/>
          </w:p>
        </w:tc>
        <w:tc>
          <w:tcPr>
            <w:tcW w:w="663" w:type="dxa"/>
            <w:textDirection w:val="btLr"/>
            <w:tcPrChange w:id="26444" w:author="Στάθης Καπ" w:date="2023-02-26T08:48:00Z">
              <w:tcPr>
                <w:tcW w:w="663" w:type="dxa"/>
              </w:tcPr>
            </w:tcPrChange>
          </w:tcPr>
          <w:p w14:paraId="6BA1553B" w14:textId="60521F3E" w:rsidR="008E010E" w:rsidRPr="00744E3F" w:rsidDel="009B47BA" w:rsidRDefault="008E010E">
            <w:pPr>
              <w:ind w:left="113" w:right="113"/>
              <w:rPr>
                <w:del w:id="26445" w:author="Στάθης Καπ" w:date="2023-02-26T09:06:00Z"/>
                <w:sz w:val="18"/>
                <w:szCs w:val="18"/>
                <w:lang w:val="el-GR"/>
                <w:rPrChange w:id="26446" w:author="Στάθης Καπ" w:date="2023-03-03T06:42:00Z">
                  <w:rPr>
                    <w:del w:id="26447" w:author="Στάθης Καπ" w:date="2023-02-26T09:06:00Z"/>
                    <w:sz w:val="18"/>
                    <w:szCs w:val="18"/>
                  </w:rPr>
                </w:rPrChange>
              </w:rPr>
              <w:pPrChange w:id="26448" w:author="Στάθης Καπ" w:date="2023-02-26T08:48:00Z">
                <w:pPr/>
              </w:pPrChange>
            </w:pPr>
            <w:bookmarkStart w:id="26449" w:name="_Toc129057790"/>
            <w:bookmarkStart w:id="26450" w:name="_Toc129191625"/>
            <w:bookmarkStart w:id="26451" w:name="_Toc129197963"/>
            <w:bookmarkStart w:id="26452" w:name="_Toc129300489"/>
            <w:bookmarkEnd w:id="26449"/>
            <w:bookmarkEnd w:id="26450"/>
            <w:bookmarkEnd w:id="26451"/>
            <w:bookmarkEnd w:id="26452"/>
          </w:p>
        </w:tc>
        <w:tc>
          <w:tcPr>
            <w:tcW w:w="764" w:type="dxa"/>
            <w:textDirection w:val="btLr"/>
            <w:tcPrChange w:id="26453" w:author="Στάθης Καπ" w:date="2023-02-26T08:48:00Z">
              <w:tcPr>
                <w:tcW w:w="764" w:type="dxa"/>
              </w:tcPr>
            </w:tcPrChange>
          </w:tcPr>
          <w:p w14:paraId="274FA30F" w14:textId="49857B98" w:rsidR="008E010E" w:rsidRPr="00744E3F" w:rsidDel="009B47BA" w:rsidRDefault="008E010E">
            <w:pPr>
              <w:ind w:left="113" w:right="113"/>
              <w:rPr>
                <w:del w:id="26454" w:author="Στάθης Καπ" w:date="2023-02-26T09:06:00Z"/>
                <w:sz w:val="18"/>
                <w:szCs w:val="18"/>
                <w:lang w:val="el-GR"/>
                <w:rPrChange w:id="26455" w:author="Στάθης Καπ" w:date="2023-03-03T06:42:00Z">
                  <w:rPr>
                    <w:del w:id="26456" w:author="Στάθης Καπ" w:date="2023-02-26T09:06:00Z"/>
                    <w:sz w:val="18"/>
                    <w:szCs w:val="18"/>
                  </w:rPr>
                </w:rPrChange>
              </w:rPr>
              <w:pPrChange w:id="26457" w:author="Στάθης Καπ" w:date="2023-02-26T08:48:00Z">
                <w:pPr/>
              </w:pPrChange>
            </w:pPr>
            <w:bookmarkStart w:id="26458" w:name="_Toc129057791"/>
            <w:bookmarkStart w:id="26459" w:name="_Toc129191626"/>
            <w:bookmarkStart w:id="26460" w:name="_Toc129197964"/>
            <w:bookmarkStart w:id="26461" w:name="_Toc129300490"/>
            <w:bookmarkEnd w:id="26458"/>
            <w:bookmarkEnd w:id="26459"/>
            <w:bookmarkEnd w:id="26460"/>
            <w:bookmarkEnd w:id="26461"/>
          </w:p>
        </w:tc>
        <w:tc>
          <w:tcPr>
            <w:tcW w:w="630" w:type="dxa"/>
            <w:textDirection w:val="btLr"/>
            <w:tcPrChange w:id="26462" w:author="Στάθης Καπ" w:date="2023-02-26T08:48:00Z">
              <w:tcPr>
                <w:tcW w:w="630" w:type="dxa"/>
              </w:tcPr>
            </w:tcPrChange>
          </w:tcPr>
          <w:p w14:paraId="352F3C35" w14:textId="20E3498B" w:rsidR="008E010E" w:rsidRPr="00744E3F" w:rsidDel="009B47BA" w:rsidRDefault="008E010E">
            <w:pPr>
              <w:ind w:left="113" w:right="113"/>
              <w:rPr>
                <w:del w:id="26463" w:author="Στάθης Καπ" w:date="2023-02-26T09:06:00Z"/>
                <w:sz w:val="18"/>
                <w:szCs w:val="18"/>
                <w:lang w:val="el-GR"/>
                <w:rPrChange w:id="26464" w:author="Στάθης Καπ" w:date="2023-03-03T06:42:00Z">
                  <w:rPr>
                    <w:del w:id="26465" w:author="Στάθης Καπ" w:date="2023-02-26T09:06:00Z"/>
                    <w:sz w:val="18"/>
                    <w:szCs w:val="18"/>
                  </w:rPr>
                </w:rPrChange>
              </w:rPr>
              <w:pPrChange w:id="26466" w:author="Στάθης Καπ" w:date="2023-02-26T08:48:00Z">
                <w:pPr/>
              </w:pPrChange>
            </w:pPr>
            <w:bookmarkStart w:id="26467" w:name="_Toc129057792"/>
            <w:bookmarkStart w:id="26468" w:name="_Toc129191627"/>
            <w:bookmarkStart w:id="26469" w:name="_Toc129197965"/>
            <w:bookmarkStart w:id="26470" w:name="_Toc129300491"/>
            <w:bookmarkEnd w:id="26467"/>
            <w:bookmarkEnd w:id="26468"/>
            <w:bookmarkEnd w:id="26469"/>
            <w:bookmarkEnd w:id="26470"/>
          </w:p>
        </w:tc>
        <w:tc>
          <w:tcPr>
            <w:tcW w:w="654" w:type="dxa"/>
            <w:textDirection w:val="btLr"/>
            <w:tcPrChange w:id="26471" w:author="Στάθης Καπ" w:date="2023-02-26T08:48:00Z">
              <w:tcPr>
                <w:tcW w:w="654" w:type="dxa"/>
              </w:tcPr>
            </w:tcPrChange>
          </w:tcPr>
          <w:p w14:paraId="70259B36" w14:textId="4A890C5F" w:rsidR="008E010E" w:rsidRPr="00744E3F" w:rsidDel="009B47BA" w:rsidRDefault="009E2733">
            <w:pPr>
              <w:ind w:left="113" w:right="113"/>
              <w:rPr>
                <w:del w:id="26472" w:author="Στάθης Καπ" w:date="2023-02-26T09:06:00Z"/>
                <w:sz w:val="18"/>
                <w:szCs w:val="18"/>
                <w:lang w:val="el-GR"/>
                <w:rPrChange w:id="26473" w:author="Στάθης Καπ" w:date="2023-03-03T06:42:00Z">
                  <w:rPr>
                    <w:del w:id="26474" w:author="Στάθης Καπ" w:date="2023-02-26T09:06:00Z"/>
                    <w:sz w:val="18"/>
                    <w:szCs w:val="18"/>
                  </w:rPr>
                </w:rPrChange>
              </w:rPr>
              <w:pPrChange w:id="26475" w:author="Στάθης Καπ" w:date="2023-02-26T08:48:00Z">
                <w:pPr/>
              </w:pPrChange>
            </w:pPr>
            <w:del w:id="26476" w:author="Στάθης Καπ" w:date="2023-02-26T08:46:00Z">
              <w:r w:rsidRPr="00744E3F" w:rsidDel="00715EE1">
                <w:rPr>
                  <w:sz w:val="18"/>
                  <w:szCs w:val="18"/>
                  <w:lang w:val="el-GR"/>
                  <w:rPrChange w:id="26477" w:author="Στάθης Καπ" w:date="2023-03-03T06:42:00Z">
                    <w:rPr>
                      <w:sz w:val="18"/>
                      <w:szCs w:val="18"/>
                    </w:rPr>
                  </w:rPrChange>
                </w:rPr>
                <w:delText>446</w:delText>
              </w:r>
            </w:del>
            <w:bookmarkStart w:id="26478" w:name="_Toc129057793"/>
            <w:bookmarkStart w:id="26479" w:name="_Toc129191628"/>
            <w:bookmarkStart w:id="26480" w:name="_Toc129197966"/>
            <w:bookmarkStart w:id="26481" w:name="_Toc129300492"/>
            <w:bookmarkEnd w:id="26478"/>
            <w:bookmarkEnd w:id="26479"/>
            <w:bookmarkEnd w:id="26480"/>
            <w:bookmarkEnd w:id="26481"/>
          </w:p>
        </w:tc>
        <w:tc>
          <w:tcPr>
            <w:tcW w:w="754" w:type="dxa"/>
            <w:textDirection w:val="btLr"/>
            <w:tcPrChange w:id="26482" w:author="Στάθης Καπ" w:date="2023-02-26T08:48:00Z">
              <w:tcPr>
                <w:tcW w:w="754" w:type="dxa"/>
              </w:tcPr>
            </w:tcPrChange>
          </w:tcPr>
          <w:p w14:paraId="6DC05E46" w14:textId="06AC7F2B" w:rsidR="008E010E" w:rsidRPr="00744E3F" w:rsidDel="009B47BA" w:rsidRDefault="008E010E">
            <w:pPr>
              <w:ind w:left="113" w:right="113"/>
              <w:rPr>
                <w:del w:id="26483" w:author="Στάθης Καπ" w:date="2023-02-26T09:06:00Z"/>
                <w:sz w:val="18"/>
                <w:szCs w:val="18"/>
                <w:lang w:val="el-GR"/>
                <w:rPrChange w:id="26484" w:author="Στάθης Καπ" w:date="2023-03-03T06:42:00Z">
                  <w:rPr>
                    <w:del w:id="26485" w:author="Στάθης Καπ" w:date="2023-02-26T09:06:00Z"/>
                    <w:sz w:val="18"/>
                    <w:szCs w:val="18"/>
                  </w:rPr>
                </w:rPrChange>
              </w:rPr>
              <w:pPrChange w:id="26486" w:author="Στάθης Καπ" w:date="2023-02-26T08:48:00Z">
                <w:pPr/>
              </w:pPrChange>
            </w:pPr>
            <w:bookmarkStart w:id="26487" w:name="_Toc129057794"/>
            <w:bookmarkStart w:id="26488" w:name="_Toc129191629"/>
            <w:bookmarkStart w:id="26489" w:name="_Toc129197967"/>
            <w:bookmarkStart w:id="26490" w:name="_Toc129300493"/>
            <w:bookmarkEnd w:id="26487"/>
            <w:bookmarkEnd w:id="26488"/>
            <w:bookmarkEnd w:id="26489"/>
            <w:bookmarkEnd w:id="26490"/>
          </w:p>
        </w:tc>
        <w:tc>
          <w:tcPr>
            <w:tcW w:w="622" w:type="dxa"/>
            <w:textDirection w:val="btLr"/>
            <w:tcPrChange w:id="26491" w:author="Στάθης Καπ" w:date="2023-02-26T08:48:00Z">
              <w:tcPr>
                <w:tcW w:w="622" w:type="dxa"/>
              </w:tcPr>
            </w:tcPrChange>
          </w:tcPr>
          <w:p w14:paraId="07EDA6C8" w14:textId="22974241" w:rsidR="008E010E" w:rsidRPr="00744E3F" w:rsidDel="009B47BA" w:rsidRDefault="008E010E">
            <w:pPr>
              <w:ind w:left="113" w:right="113"/>
              <w:rPr>
                <w:del w:id="26492" w:author="Στάθης Καπ" w:date="2023-02-26T09:06:00Z"/>
                <w:sz w:val="18"/>
                <w:szCs w:val="18"/>
                <w:lang w:val="el-GR"/>
                <w:rPrChange w:id="26493" w:author="Στάθης Καπ" w:date="2023-03-03T06:42:00Z">
                  <w:rPr>
                    <w:del w:id="26494" w:author="Στάθης Καπ" w:date="2023-02-26T09:06:00Z"/>
                    <w:sz w:val="18"/>
                    <w:szCs w:val="18"/>
                  </w:rPr>
                </w:rPrChange>
              </w:rPr>
              <w:pPrChange w:id="26495" w:author="Στάθης Καπ" w:date="2023-02-26T08:48:00Z">
                <w:pPr/>
              </w:pPrChange>
            </w:pPr>
            <w:bookmarkStart w:id="26496" w:name="_Toc129057795"/>
            <w:bookmarkStart w:id="26497" w:name="_Toc129191630"/>
            <w:bookmarkStart w:id="26498" w:name="_Toc129197968"/>
            <w:bookmarkStart w:id="26499" w:name="_Toc129300494"/>
            <w:bookmarkEnd w:id="26496"/>
            <w:bookmarkEnd w:id="26497"/>
            <w:bookmarkEnd w:id="26498"/>
            <w:bookmarkEnd w:id="26499"/>
          </w:p>
        </w:tc>
        <w:bookmarkStart w:id="26500" w:name="_Toc129057796"/>
        <w:bookmarkStart w:id="26501" w:name="_Toc129191631"/>
        <w:bookmarkStart w:id="26502" w:name="_Toc129197969"/>
        <w:bookmarkStart w:id="26503" w:name="_Toc129300495"/>
        <w:bookmarkEnd w:id="26500"/>
        <w:bookmarkEnd w:id="26501"/>
        <w:bookmarkEnd w:id="26502"/>
        <w:bookmarkEnd w:id="26503"/>
      </w:tr>
      <w:tr w:rsidR="008E010E" w:rsidRPr="00D3106C" w:rsidDel="009B47BA" w14:paraId="1F477044" w14:textId="5AC60FC4" w:rsidTr="00715EE1">
        <w:trPr>
          <w:gridAfter w:val="1"/>
          <w:wAfter w:w="51" w:type="dxa"/>
          <w:cantSplit/>
          <w:trHeight w:val="567"/>
          <w:del w:id="26504" w:author="Στάθης Καπ" w:date="2023-02-26T09:06:00Z"/>
        </w:trPr>
        <w:tc>
          <w:tcPr>
            <w:tcW w:w="627" w:type="dxa"/>
            <w:gridSpan w:val="2"/>
            <w:textDirection w:val="btLr"/>
            <w:tcPrChange w:id="26505" w:author="Στάθης Καπ" w:date="2023-02-26T08:48:00Z">
              <w:tcPr>
                <w:tcW w:w="627" w:type="dxa"/>
              </w:tcPr>
            </w:tcPrChange>
          </w:tcPr>
          <w:p w14:paraId="58A6E059" w14:textId="5D095A08" w:rsidR="008E010E" w:rsidRPr="00744E3F" w:rsidDel="009B47BA" w:rsidRDefault="008E010E">
            <w:pPr>
              <w:ind w:left="113" w:right="113"/>
              <w:rPr>
                <w:del w:id="26506" w:author="Στάθης Καπ" w:date="2023-02-26T09:06:00Z"/>
                <w:sz w:val="18"/>
                <w:szCs w:val="18"/>
                <w:lang w:val="el-GR"/>
                <w:rPrChange w:id="26507" w:author="Στάθης Καπ" w:date="2023-03-03T06:42:00Z">
                  <w:rPr>
                    <w:del w:id="26508" w:author="Στάθης Καπ" w:date="2023-02-26T09:06:00Z"/>
                    <w:sz w:val="18"/>
                    <w:szCs w:val="18"/>
                  </w:rPr>
                </w:rPrChange>
              </w:rPr>
              <w:pPrChange w:id="26509" w:author="Στάθης Καπ" w:date="2023-02-26T08:48:00Z">
                <w:pPr/>
              </w:pPrChange>
            </w:pPr>
            <w:del w:id="26510" w:author="Στάθης Καπ" w:date="2023-02-26T08:46:00Z">
              <w:r w:rsidRPr="006E0881" w:rsidDel="00715EE1">
                <w:rPr>
                  <w:sz w:val="18"/>
                  <w:szCs w:val="18"/>
                </w:rPr>
                <w:delText>Pr</w:delText>
              </w:r>
              <w:r w:rsidRPr="00744E3F" w:rsidDel="00715EE1">
                <w:rPr>
                  <w:sz w:val="18"/>
                  <w:szCs w:val="18"/>
                  <w:lang w:val="el-GR"/>
                  <w:rPrChange w:id="26511" w:author="Στάθης Καπ" w:date="2023-03-03T06:42:00Z">
                    <w:rPr>
                      <w:sz w:val="18"/>
                      <w:szCs w:val="18"/>
                    </w:rPr>
                  </w:rPrChange>
                </w:rPr>
                <w:delText>17</w:delText>
              </w:r>
            </w:del>
            <w:bookmarkStart w:id="26512" w:name="_Toc129057797"/>
            <w:bookmarkStart w:id="26513" w:name="_Toc129191632"/>
            <w:bookmarkStart w:id="26514" w:name="_Toc129197970"/>
            <w:bookmarkStart w:id="26515" w:name="_Toc129300496"/>
            <w:bookmarkEnd w:id="26512"/>
            <w:bookmarkEnd w:id="26513"/>
            <w:bookmarkEnd w:id="26514"/>
            <w:bookmarkEnd w:id="26515"/>
          </w:p>
        </w:tc>
        <w:tc>
          <w:tcPr>
            <w:tcW w:w="663" w:type="dxa"/>
            <w:textDirection w:val="btLr"/>
            <w:tcPrChange w:id="26516" w:author="Στάθης Καπ" w:date="2023-02-26T08:48:00Z">
              <w:tcPr>
                <w:tcW w:w="663" w:type="dxa"/>
              </w:tcPr>
            </w:tcPrChange>
          </w:tcPr>
          <w:p w14:paraId="14F9902D" w14:textId="4ACFBC46" w:rsidR="008E010E" w:rsidRPr="00744E3F" w:rsidDel="009B47BA" w:rsidRDefault="008E010E">
            <w:pPr>
              <w:ind w:left="113" w:right="113"/>
              <w:rPr>
                <w:del w:id="26517" w:author="Στάθης Καπ" w:date="2023-02-26T09:06:00Z"/>
                <w:sz w:val="18"/>
                <w:szCs w:val="18"/>
                <w:lang w:val="el-GR"/>
                <w:rPrChange w:id="26518" w:author="Στάθης Καπ" w:date="2023-03-03T06:42:00Z">
                  <w:rPr>
                    <w:del w:id="26519" w:author="Στάθης Καπ" w:date="2023-02-26T09:06:00Z"/>
                    <w:sz w:val="18"/>
                    <w:szCs w:val="18"/>
                  </w:rPr>
                </w:rPrChange>
              </w:rPr>
              <w:pPrChange w:id="26520" w:author="Στάθης Καπ" w:date="2023-02-26T08:48:00Z">
                <w:pPr/>
              </w:pPrChange>
            </w:pPr>
            <w:bookmarkStart w:id="26521" w:name="_Toc129057798"/>
            <w:bookmarkStart w:id="26522" w:name="_Toc129191633"/>
            <w:bookmarkStart w:id="26523" w:name="_Toc129197971"/>
            <w:bookmarkStart w:id="26524" w:name="_Toc129300497"/>
            <w:bookmarkEnd w:id="26521"/>
            <w:bookmarkEnd w:id="26522"/>
            <w:bookmarkEnd w:id="26523"/>
            <w:bookmarkEnd w:id="26524"/>
          </w:p>
        </w:tc>
        <w:tc>
          <w:tcPr>
            <w:tcW w:w="764" w:type="dxa"/>
            <w:textDirection w:val="btLr"/>
            <w:tcPrChange w:id="26525" w:author="Στάθης Καπ" w:date="2023-02-26T08:48:00Z">
              <w:tcPr>
                <w:tcW w:w="764" w:type="dxa"/>
              </w:tcPr>
            </w:tcPrChange>
          </w:tcPr>
          <w:p w14:paraId="451CB9A8" w14:textId="1E769B54" w:rsidR="008E010E" w:rsidRPr="00744E3F" w:rsidDel="009B47BA" w:rsidRDefault="008E010E">
            <w:pPr>
              <w:ind w:left="113" w:right="113"/>
              <w:rPr>
                <w:del w:id="26526" w:author="Στάθης Καπ" w:date="2023-02-26T09:06:00Z"/>
                <w:sz w:val="18"/>
                <w:szCs w:val="18"/>
                <w:lang w:val="el-GR"/>
                <w:rPrChange w:id="26527" w:author="Στάθης Καπ" w:date="2023-03-03T06:42:00Z">
                  <w:rPr>
                    <w:del w:id="26528" w:author="Στάθης Καπ" w:date="2023-02-26T09:06:00Z"/>
                    <w:sz w:val="18"/>
                    <w:szCs w:val="18"/>
                  </w:rPr>
                </w:rPrChange>
              </w:rPr>
              <w:pPrChange w:id="26529" w:author="Στάθης Καπ" w:date="2023-02-26T08:48:00Z">
                <w:pPr/>
              </w:pPrChange>
            </w:pPr>
            <w:bookmarkStart w:id="26530" w:name="_Toc129057799"/>
            <w:bookmarkStart w:id="26531" w:name="_Toc129191634"/>
            <w:bookmarkStart w:id="26532" w:name="_Toc129197972"/>
            <w:bookmarkStart w:id="26533" w:name="_Toc129300498"/>
            <w:bookmarkEnd w:id="26530"/>
            <w:bookmarkEnd w:id="26531"/>
            <w:bookmarkEnd w:id="26532"/>
            <w:bookmarkEnd w:id="26533"/>
          </w:p>
        </w:tc>
        <w:tc>
          <w:tcPr>
            <w:tcW w:w="630" w:type="dxa"/>
            <w:textDirection w:val="btLr"/>
            <w:tcPrChange w:id="26534" w:author="Στάθης Καπ" w:date="2023-02-26T08:48:00Z">
              <w:tcPr>
                <w:tcW w:w="630" w:type="dxa"/>
              </w:tcPr>
            </w:tcPrChange>
          </w:tcPr>
          <w:p w14:paraId="7A0B3B6B" w14:textId="4731AD72" w:rsidR="008E010E" w:rsidRPr="00744E3F" w:rsidDel="009B47BA" w:rsidRDefault="008E010E">
            <w:pPr>
              <w:ind w:left="113" w:right="113"/>
              <w:rPr>
                <w:del w:id="26535" w:author="Στάθης Καπ" w:date="2023-02-26T09:06:00Z"/>
                <w:sz w:val="18"/>
                <w:szCs w:val="18"/>
                <w:lang w:val="el-GR"/>
                <w:rPrChange w:id="26536" w:author="Στάθης Καπ" w:date="2023-03-03T06:42:00Z">
                  <w:rPr>
                    <w:del w:id="26537" w:author="Στάθης Καπ" w:date="2023-02-26T09:06:00Z"/>
                    <w:sz w:val="18"/>
                    <w:szCs w:val="18"/>
                  </w:rPr>
                </w:rPrChange>
              </w:rPr>
              <w:pPrChange w:id="26538" w:author="Στάθης Καπ" w:date="2023-02-26T08:48:00Z">
                <w:pPr/>
              </w:pPrChange>
            </w:pPr>
            <w:bookmarkStart w:id="26539" w:name="_Toc129057800"/>
            <w:bookmarkStart w:id="26540" w:name="_Toc129191635"/>
            <w:bookmarkStart w:id="26541" w:name="_Toc129197973"/>
            <w:bookmarkStart w:id="26542" w:name="_Toc129300499"/>
            <w:bookmarkEnd w:id="26539"/>
            <w:bookmarkEnd w:id="26540"/>
            <w:bookmarkEnd w:id="26541"/>
            <w:bookmarkEnd w:id="26542"/>
          </w:p>
        </w:tc>
        <w:tc>
          <w:tcPr>
            <w:tcW w:w="663" w:type="dxa"/>
            <w:textDirection w:val="btLr"/>
            <w:tcPrChange w:id="26543" w:author="Στάθης Καπ" w:date="2023-02-26T08:48:00Z">
              <w:tcPr>
                <w:tcW w:w="663" w:type="dxa"/>
              </w:tcPr>
            </w:tcPrChange>
          </w:tcPr>
          <w:p w14:paraId="1BF36C76" w14:textId="57D7D6A3" w:rsidR="008E010E" w:rsidRPr="00744E3F" w:rsidDel="009B47BA" w:rsidRDefault="008E010E">
            <w:pPr>
              <w:ind w:left="113" w:right="113"/>
              <w:rPr>
                <w:del w:id="26544" w:author="Στάθης Καπ" w:date="2023-02-26T09:06:00Z"/>
                <w:sz w:val="18"/>
                <w:szCs w:val="18"/>
                <w:lang w:val="el-GR"/>
                <w:rPrChange w:id="26545" w:author="Στάθης Καπ" w:date="2023-03-03T06:42:00Z">
                  <w:rPr>
                    <w:del w:id="26546" w:author="Στάθης Καπ" w:date="2023-02-26T09:06:00Z"/>
                    <w:sz w:val="18"/>
                    <w:szCs w:val="18"/>
                  </w:rPr>
                </w:rPrChange>
              </w:rPr>
              <w:pPrChange w:id="26547" w:author="Στάθης Καπ" w:date="2023-02-26T08:48:00Z">
                <w:pPr/>
              </w:pPrChange>
            </w:pPr>
            <w:bookmarkStart w:id="26548" w:name="_Toc129057801"/>
            <w:bookmarkStart w:id="26549" w:name="_Toc129191636"/>
            <w:bookmarkStart w:id="26550" w:name="_Toc129197974"/>
            <w:bookmarkStart w:id="26551" w:name="_Toc129300500"/>
            <w:bookmarkEnd w:id="26548"/>
            <w:bookmarkEnd w:id="26549"/>
            <w:bookmarkEnd w:id="26550"/>
            <w:bookmarkEnd w:id="26551"/>
          </w:p>
        </w:tc>
        <w:tc>
          <w:tcPr>
            <w:tcW w:w="764" w:type="dxa"/>
            <w:textDirection w:val="btLr"/>
            <w:tcPrChange w:id="26552" w:author="Στάθης Καπ" w:date="2023-02-26T08:48:00Z">
              <w:tcPr>
                <w:tcW w:w="764" w:type="dxa"/>
              </w:tcPr>
            </w:tcPrChange>
          </w:tcPr>
          <w:p w14:paraId="6494B69E" w14:textId="0E521E75" w:rsidR="008E010E" w:rsidRPr="00744E3F" w:rsidDel="009B47BA" w:rsidRDefault="008E010E">
            <w:pPr>
              <w:ind w:left="113" w:right="113"/>
              <w:rPr>
                <w:del w:id="26553" w:author="Στάθης Καπ" w:date="2023-02-26T09:06:00Z"/>
                <w:sz w:val="18"/>
                <w:szCs w:val="18"/>
                <w:lang w:val="el-GR"/>
                <w:rPrChange w:id="26554" w:author="Στάθης Καπ" w:date="2023-03-03T06:42:00Z">
                  <w:rPr>
                    <w:del w:id="26555" w:author="Στάθης Καπ" w:date="2023-02-26T09:06:00Z"/>
                    <w:sz w:val="18"/>
                    <w:szCs w:val="18"/>
                  </w:rPr>
                </w:rPrChange>
              </w:rPr>
              <w:pPrChange w:id="26556" w:author="Στάθης Καπ" w:date="2023-02-26T08:48:00Z">
                <w:pPr/>
              </w:pPrChange>
            </w:pPr>
            <w:bookmarkStart w:id="26557" w:name="_Toc129057802"/>
            <w:bookmarkStart w:id="26558" w:name="_Toc129191637"/>
            <w:bookmarkStart w:id="26559" w:name="_Toc129197975"/>
            <w:bookmarkStart w:id="26560" w:name="_Toc129300501"/>
            <w:bookmarkEnd w:id="26557"/>
            <w:bookmarkEnd w:id="26558"/>
            <w:bookmarkEnd w:id="26559"/>
            <w:bookmarkEnd w:id="26560"/>
          </w:p>
        </w:tc>
        <w:tc>
          <w:tcPr>
            <w:tcW w:w="630" w:type="dxa"/>
            <w:textDirection w:val="btLr"/>
            <w:tcPrChange w:id="26561" w:author="Στάθης Καπ" w:date="2023-02-26T08:48:00Z">
              <w:tcPr>
                <w:tcW w:w="630" w:type="dxa"/>
              </w:tcPr>
            </w:tcPrChange>
          </w:tcPr>
          <w:p w14:paraId="382EBDBD" w14:textId="7F672FEA" w:rsidR="008E010E" w:rsidRPr="00744E3F" w:rsidDel="009B47BA" w:rsidRDefault="008E010E">
            <w:pPr>
              <w:ind w:left="113" w:right="113"/>
              <w:rPr>
                <w:del w:id="26562" w:author="Στάθης Καπ" w:date="2023-02-26T09:06:00Z"/>
                <w:sz w:val="18"/>
                <w:szCs w:val="18"/>
                <w:lang w:val="el-GR"/>
                <w:rPrChange w:id="26563" w:author="Στάθης Καπ" w:date="2023-03-03T06:42:00Z">
                  <w:rPr>
                    <w:del w:id="26564" w:author="Στάθης Καπ" w:date="2023-02-26T09:06:00Z"/>
                    <w:sz w:val="18"/>
                    <w:szCs w:val="18"/>
                  </w:rPr>
                </w:rPrChange>
              </w:rPr>
              <w:pPrChange w:id="26565" w:author="Στάθης Καπ" w:date="2023-02-26T08:48:00Z">
                <w:pPr/>
              </w:pPrChange>
            </w:pPr>
            <w:bookmarkStart w:id="26566" w:name="_Toc129057803"/>
            <w:bookmarkStart w:id="26567" w:name="_Toc129191638"/>
            <w:bookmarkStart w:id="26568" w:name="_Toc129197976"/>
            <w:bookmarkStart w:id="26569" w:name="_Toc129300502"/>
            <w:bookmarkEnd w:id="26566"/>
            <w:bookmarkEnd w:id="26567"/>
            <w:bookmarkEnd w:id="26568"/>
            <w:bookmarkEnd w:id="26569"/>
          </w:p>
        </w:tc>
        <w:tc>
          <w:tcPr>
            <w:tcW w:w="663" w:type="dxa"/>
            <w:textDirection w:val="btLr"/>
            <w:tcPrChange w:id="26570" w:author="Στάθης Καπ" w:date="2023-02-26T08:48:00Z">
              <w:tcPr>
                <w:tcW w:w="663" w:type="dxa"/>
              </w:tcPr>
            </w:tcPrChange>
          </w:tcPr>
          <w:p w14:paraId="7431DC8A" w14:textId="34A613CD" w:rsidR="008E010E" w:rsidRPr="00744E3F" w:rsidDel="009B47BA" w:rsidRDefault="008E010E">
            <w:pPr>
              <w:ind w:left="113" w:right="113"/>
              <w:rPr>
                <w:del w:id="26571" w:author="Στάθης Καπ" w:date="2023-02-26T09:06:00Z"/>
                <w:sz w:val="18"/>
                <w:szCs w:val="18"/>
                <w:lang w:val="el-GR"/>
                <w:rPrChange w:id="26572" w:author="Στάθης Καπ" w:date="2023-03-03T06:42:00Z">
                  <w:rPr>
                    <w:del w:id="26573" w:author="Στάθης Καπ" w:date="2023-02-26T09:06:00Z"/>
                    <w:sz w:val="18"/>
                    <w:szCs w:val="18"/>
                  </w:rPr>
                </w:rPrChange>
              </w:rPr>
              <w:pPrChange w:id="26574" w:author="Στάθης Καπ" w:date="2023-02-26T08:48:00Z">
                <w:pPr/>
              </w:pPrChange>
            </w:pPr>
            <w:bookmarkStart w:id="26575" w:name="_Toc129057804"/>
            <w:bookmarkStart w:id="26576" w:name="_Toc129191639"/>
            <w:bookmarkStart w:id="26577" w:name="_Toc129197977"/>
            <w:bookmarkStart w:id="26578" w:name="_Toc129300503"/>
            <w:bookmarkEnd w:id="26575"/>
            <w:bookmarkEnd w:id="26576"/>
            <w:bookmarkEnd w:id="26577"/>
            <w:bookmarkEnd w:id="26578"/>
          </w:p>
        </w:tc>
        <w:tc>
          <w:tcPr>
            <w:tcW w:w="764" w:type="dxa"/>
            <w:textDirection w:val="btLr"/>
            <w:tcPrChange w:id="26579" w:author="Στάθης Καπ" w:date="2023-02-26T08:48:00Z">
              <w:tcPr>
                <w:tcW w:w="764" w:type="dxa"/>
              </w:tcPr>
            </w:tcPrChange>
          </w:tcPr>
          <w:p w14:paraId="37E69504" w14:textId="6252799C" w:rsidR="008E010E" w:rsidRPr="00744E3F" w:rsidDel="009B47BA" w:rsidRDefault="008E010E">
            <w:pPr>
              <w:ind w:left="113" w:right="113"/>
              <w:rPr>
                <w:del w:id="26580" w:author="Στάθης Καπ" w:date="2023-02-26T09:06:00Z"/>
                <w:sz w:val="18"/>
                <w:szCs w:val="18"/>
                <w:lang w:val="el-GR"/>
                <w:rPrChange w:id="26581" w:author="Στάθης Καπ" w:date="2023-03-03T06:42:00Z">
                  <w:rPr>
                    <w:del w:id="26582" w:author="Στάθης Καπ" w:date="2023-02-26T09:06:00Z"/>
                    <w:sz w:val="18"/>
                    <w:szCs w:val="18"/>
                  </w:rPr>
                </w:rPrChange>
              </w:rPr>
              <w:pPrChange w:id="26583" w:author="Στάθης Καπ" w:date="2023-02-26T08:48:00Z">
                <w:pPr/>
              </w:pPrChange>
            </w:pPr>
            <w:bookmarkStart w:id="26584" w:name="_Toc129057805"/>
            <w:bookmarkStart w:id="26585" w:name="_Toc129191640"/>
            <w:bookmarkStart w:id="26586" w:name="_Toc129197978"/>
            <w:bookmarkStart w:id="26587" w:name="_Toc129300504"/>
            <w:bookmarkEnd w:id="26584"/>
            <w:bookmarkEnd w:id="26585"/>
            <w:bookmarkEnd w:id="26586"/>
            <w:bookmarkEnd w:id="26587"/>
          </w:p>
        </w:tc>
        <w:tc>
          <w:tcPr>
            <w:tcW w:w="630" w:type="dxa"/>
            <w:textDirection w:val="btLr"/>
            <w:tcPrChange w:id="26588" w:author="Στάθης Καπ" w:date="2023-02-26T08:48:00Z">
              <w:tcPr>
                <w:tcW w:w="630" w:type="dxa"/>
              </w:tcPr>
            </w:tcPrChange>
          </w:tcPr>
          <w:p w14:paraId="23EF9019" w14:textId="11104338" w:rsidR="008E010E" w:rsidRPr="00744E3F" w:rsidDel="009B47BA" w:rsidRDefault="008E010E">
            <w:pPr>
              <w:ind w:left="113" w:right="113"/>
              <w:rPr>
                <w:del w:id="26589" w:author="Στάθης Καπ" w:date="2023-02-26T09:06:00Z"/>
                <w:sz w:val="18"/>
                <w:szCs w:val="18"/>
                <w:lang w:val="el-GR"/>
                <w:rPrChange w:id="26590" w:author="Στάθης Καπ" w:date="2023-03-03T06:42:00Z">
                  <w:rPr>
                    <w:del w:id="26591" w:author="Στάθης Καπ" w:date="2023-02-26T09:06:00Z"/>
                    <w:sz w:val="18"/>
                    <w:szCs w:val="18"/>
                  </w:rPr>
                </w:rPrChange>
              </w:rPr>
              <w:pPrChange w:id="26592" w:author="Στάθης Καπ" w:date="2023-02-26T08:48:00Z">
                <w:pPr/>
              </w:pPrChange>
            </w:pPr>
            <w:bookmarkStart w:id="26593" w:name="_Toc129057806"/>
            <w:bookmarkStart w:id="26594" w:name="_Toc129191641"/>
            <w:bookmarkStart w:id="26595" w:name="_Toc129197979"/>
            <w:bookmarkStart w:id="26596" w:name="_Toc129300505"/>
            <w:bookmarkEnd w:id="26593"/>
            <w:bookmarkEnd w:id="26594"/>
            <w:bookmarkEnd w:id="26595"/>
            <w:bookmarkEnd w:id="26596"/>
          </w:p>
        </w:tc>
        <w:tc>
          <w:tcPr>
            <w:tcW w:w="654" w:type="dxa"/>
            <w:textDirection w:val="btLr"/>
            <w:tcPrChange w:id="26597" w:author="Στάθης Καπ" w:date="2023-02-26T08:48:00Z">
              <w:tcPr>
                <w:tcW w:w="654" w:type="dxa"/>
              </w:tcPr>
            </w:tcPrChange>
          </w:tcPr>
          <w:p w14:paraId="3877DA29" w14:textId="37EF8440" w:rsidR="008E010E" w:rsidRPr="00744E3F" w:rsidDel="009B47BA" w:rsidRDefault="009E2733">
            <w:pPr>
              <w:ind w:left="113" w:right="113"/>
              <w:rPr>
                <w:del w:id="26598" w:author="Στάθης Καπ" w:date="2023-02-26T09:06:00Z"/>
                <w:sz w:val="18"/>
                <w:szCs w:val="18"/>
                <w:lang w:val="el-GR"/>
                <w:rPrChange w:id="26599" w:author="Στάθης Καπ" w:date="2023-03-03T06:42:00Z">
                  <w:rPr>
                    <w:del w:id="26600" w:author="Στάθης Καπ" w:date="2023-02-26T09:06:00Z"/>
                    <w:sz w:val="18"/>
                    <w:szCs w:val="18"/>
                  </w:rPr>
                </w:rPrChange>
              </w:rPr>
              <w:pPrChange w:id="26601" w:author="Στάθης Καπ" w:date="2023-02-26T08:48:00Z">
                <w:pPr/>
              </w:pPrChange>
            </w:pPr>
            <w:del w:id="26602" w:author="Στάθης Καπ" w:date="2023-02-26T08:46:00Z">
              <w:r w:rsidRPr="00744E3F" w:rsidDel="00715EE1">
                <w:rPr>
                  <w:sz w:val="18"/>
                  <w:szCs w:val="18"/>
                  <w:lang w:val="el-GR"/>
                  <w:rPrChange w:id="26603" w:author="Στάθης Καπ" w:date="2023-03-03T06:42:00Z">
                    <w:rPr>
                      <w:sz w:val="18"/>
                      <w:szCs w:val="18"/>
                    </w:rPr>
                  </w:rPrChange>
                </w:rPr>
                <w:delText>273</w:delText>
              </w:r>
            </w:del>
            <w:bookmarkStart w:id="26604" w:name="_Toc129057807"/>
            <w:bookmarkStart w:id="26605" w:name="_Toc129191642"/>
            <w:bookmarkStart w:id="26606" w:name="_Toc129197980"/>
            <w:bookmarkStart w:id="26607" w:name="_Toc129300506"/>
            <w:bookmarkEnd w:id="26604"/>
            <w:bookmarkEnd w:id="26605"/>
            <w:bookmarkEnd w:id="26606"/>
            <w:bookmarkEnd w:id="26607"/>
          </w:p>
        </w:tc>
        <w:tc>
          <w:tcPr>
            <w:tcW w:w="754" w:type="dxa"/>
            <w:textDirection w:val="btLr"/>
            <w:tcPrChange w:id="26608" w:author="Στάθης Καπ" w:date="2023-02-26T08:48:00Z">
              <w:tcPr>
                <w:tcW w:w="754" w:type="dxa"/>
              </w:tcPr>
            </w:tcPrChange>
          </w:tcPr>
          <w:p w14:paraId="68F930E2" w14:textId="7AB15AF8" w:rsidR="008E010E" w:rsidRPr="00744E3F" w:rsidDel="009B47BA" w:rsidRDefault="008E010E">
            <w:pPr>
              <w:ind w:left="113" w:right="113"/>
              <w:rPr>
                <w:del w:id="26609" w:author="Στάθης Καπ" w:date="2023-02-26T09:06:00Z"/>
                <w:sz w:val="18"/>
                <w:szCs w:val="18"/>
                <w:lang w:val="el-GR"/>
                <w:rPrChange w:id="26610" w:author="Στάθης Καπ" w:date="2023-03-03T06:42:00Z">
                  <w:rPr>
                    <w:del w:id="26611" w:author="Στάθης Καπ" w:date="2023-02-26T09:06:00Z"/>
                    <w:sz w:val="18"/>
                    <w:szCs w:val="18"/>
                  </w:rPr>
                </w:rPrChange>
              </w:rPr>
              <w:pPrChange w:id="26612" w:author="Στάθης Καπ" w:date="2023-02-26T08:48:00Z">
                <w:pPr/>
              </w:pPrChange>
            </w:pPr>
            <w:bookmarkStart w:id="26613" w:name="_Toc129057808"/>
            <w:bookmarkStart w:id="26614" w:name="_Toc129191643"/>
            <w:bookmarkStart w:id="26615" w:name="_Toc129197981"/>
            <w:bookmarkStart w:id="26616" w:name="_Toc129300507"/>
            <w:bookmarkEnd w:id="26613"/>
            <w:bookmarkEnd w:id="26614"/>
            <w:bookmarkEnd w:id="26615"/>
            <w:bookmarkEnd w:id="26616"/>
          </w:p>
        </w:tc>
        <w:tc>
          <w:tcPr>
            <w:tcW w:w="622" w:type="dxa"/>
            <w:textDirection w:val="btLr"/>
            <w:tcPrChange w:id="26617" w:author="Στάθης Καπ" w:date="2023-02-26T08:48:00Z">
              <w:tcPr>
                <w:tcW w:w="622" w:type="dxa"/>
              </w:tcPr>
            </w:tcPrChange>
          </w:tcPr>
          <w:p w14:paraId="3AD52DB6" w14:textId="00FBE67E" w:rsidR="008E010E" w:rsidRPr="00744E3F" w:rsidDel="009B47BA" w:rsidRDefault="008E010E">
            <w:pPr>
              <w:ind w:left="113" w:right="113"/>
              <w:rPr>
                <w:del w:id="26618" w:author="Στάθης Καπ" w:date="2023-02-26T09:06:00Z"/>
                <w:sz w:val="18"/>
                <w:szCs w:val="18"/>
                <w:lang w:val="el-GR"/>
                <w:rPrChange w:id="26619" w:author="Στάθης Καπ" w:date="2023-03-03T06:42:00Z">
                  <w:rPr>
                    <w:del w:id="26620" w:author="Στάθης Καπ" w:date="2023-02-26T09:06:00Z"/>
                    <w:sz w:val="18"/>
                    <w:szCs w:val="18"/>
                  </w:rPr>
                </w:rPrChange>
              </w:rPr>
              <w:pPrChange w:id="26621" w:author="Στάθης Καπ" w:date="2023-02-26T08:48:00Z">
                <w:pPr/>
              </w:pPrChange>
            </w:pPr>
            <w:bookmarkStart w:id="26622" w:name="_Toc129057809"/>
            <w:bookmarkStart w:id="26623" w:name="_Toc129191644"/>
            <w:bookmarkStart w:id="26624" w:name="_Toc129197982"/>
            <w:bookmarkStart w:id="26625" w:name="_Toc129300508"/>
            <w:bookmarkEnd w:id="26622"/>
            <w:bookmarkEnd w:id="26623"/>
            <w:bookmarkEnd w:id="26624"/>
            <w:bookmarkEnd w:id="26625"/>
          </w:p>
        </w:tc>
        <w:bookmarkStart w:id="26626" w:name="_Toc129057810"/>
        <w:bookmarkStart w:id="26627" w:name="_Toc129191645"/>
        <w:bookmarkStart w:id="26628" w:name="_Toc129197983"/>
        <w:bookmarkStart w:id="26629" w:name="_Toc129300509"/>
        <w:bookmarkEnd w:id="26626"/>
        <w:bookmarkEnd w:id="26627"/>
        <w:bookmarkEnd w:id="26628"/>
        <w:bookmarkEnd w:id="26629"/>
      </w:tr>
      <w:tr w:rsidR="008E010E" w:rsidRPr="00D3106C" w:rsidDel="009B47BA" w14:paraId="69DB280A" w14:textId="3DCCBEE9" w:rsidTr="00715EE1">
        <w:trPr>
          <w:gridAfter w:val="1"/>
          <w:wAfter w:w="51" w:type="dxa"/>
          <w:cantSplit/>
          <w:trHeight w:val="567"/>
          <w:del w:id="26630" w:author="Στάθης Καπ" w:date="2023-02-26T09:06:00Z"/>
        </w:trPr>
        <w:tc>
          <w:tcPr>
            <w:tcW w:w="627" w:type="dxa"/>
            <w:gridSpan w:val="2"/>
            <w:textDirection w:val="btLr"/>
            <w:tcPrChange w:id="26631" w:author="Στάθης Καπ" w:date="2023-02-26T08:48:00Z">
              <w:tcPr>
                <w:tcW w:w="627" w:type="dxa"/>
              </w:tcPr>
            </w:tcPrChange>
          </w:tcPr>
          <w:p w14:paraId="12AAAFAE" w14:textId="7B57C18B" w:rsidR="008E010E" w:rsidRPr="00744E3F" w:rsidDel="009B47BA" w:rsidRDefault="008E010E">
            <w:pPr>
              <w:ind w:left="113" w:right="113"/>
              <w:rPr>
                <w:del w:id="26632" w:author="Στάθης Καπ" w:date="2023-02-26T09:06:00Z"/>
                <w:sz w:val="18"/>
                <w:szCs w:val="18"/>
                <w:lang w:val="el-GR"/>
                <w:rPrChange w:id="26633" w:author="Στάθης Καπ" w:date="2023-03-03T06:42:00Z">
                  <w:rPr>
                    <w:del w:id="26634" w:author="Στάθης Καπ" w:date="2023-02-26T09:06:00Z"/>
                    <w:sz w:val="18"/>
                    <w:szCs w:val="18"/>
                  </w:rPr>
                </w:rPrChange>
              </w:rPr>
              <w:pPrChange w:id="26635" w:author="Στάθης Καπ" w:date="2023-02-26T08:48:00Z">
                <w:pPr/>
              </w:pPrChange>
            </w:pPr>
            <w:del w:id="26636" w:author="Στάθης Καπ" w:date="2023-02-26T08:46:00Z">
              <w:r w:rsidRPr="006E0881" w:rsidDel="00715EE1">
                <w:rPr>
                  <w:sz w:val="18"/>
                  <w:szCs w:val="18"/>
                </w:rPr>
                <w:delText>Pr</w:delText>
              </w:r>
              <w:r w:rsidRPr="00744E3F" w:rsidDel="00715EE1">
                <w:rPr>
                  <w:sz w:val="18"/>
                  <w:szCs w:val="18"/>
                  <w:lang w:val="el-GR"/>
                  <w:rPrChange w:id="26637" w:author="Στάθης Καπ" w:date="2023-03-03T06:42:00Z">
                    <w:rPr>
                      <w:sz w:val="18"/>
                      <w:szCs w:val="18"/>
                    </w:rPr>
                  </w:rPrChange>
                </w:rPr>
                <w:delText>18</w:delText>
              </w:r>
            </w:del>
            <w:bookmarkStart w:id="26638" w:name="_Toc129057811"/>
            <w:bookmarkStart w:id="26639" w:name="_Toc129191646"/>
            <w:bookmarkStart w:id="26640" w:name="_Toc129197984"/>
            <w:bookmarkStart w:id="26641" w:name="_Toc129300510"/>
            <w:bookmarkEnd w:id="26638"/>
            <w:bookmarkEnd w:id="26639"/>
            <w:bookmarkEnd w:id="26640"/>
            <w:bookmarkEnd w:id="26641"/>
          </w:p>
        </w:tc>
        <w:tc>
          <w:tcPr>
            <w:tcW w:w="663" w:type="dxa"/>
            <w:textDirection w:val="btLr"/>
            <w:tcPrChange w:id="26642" w:author="Στάθης Καπ" w:date="2023-02-26T08:48:00Z">
              <w:tcPr>
                <w:tcW w:w="663" w:type="dxa"/>
              </w:tcPr>
            </w:tcPrChange>
          </w:tcPr>
          <w:p w14:paraId="39226AEC" w14:textId="70A8FA03" w:rsidR="008E010E" w:rsidRPr="00744E3F" w:rsidDel="009B47BA" w:rsidRDefault="008E010E">
            <w:pPr>
              <w:ind w:left="113" w:right="113"/>
              <w:rPr>
                <w:del w:id="26643" w:author="Στάθης Καπ" w:date="2023-02-26T09:06:00Z"/>
                <w:sz w:val="18"/>
                <w:szCs w:val="18"/>
                <w:lang w:val="el-GR"/>
                <w:rPrChange w:id="26644" w:author="Στάθης Καπ" w:date="2023-03-03T06:42:00Z">
                  <w:rPr>
                    <w:del w:id="26645" w:author="Στάθης Καπ" w:date="2023-02-26T09:06:00Z"/>
                    <w:sz w:val="18"/>
                    <w:szCs w:val="18"/>
                  </w:rPr>
                </w:rPrChange>
              </w:rPr>
              <w:pPrChange w:id="26646" w:author="Στάθης Καπ" w:date="2023-02-26T08:48:00Z">
                <w:pPr/>
              </w:pPrChange>
            </w:pPr>
            <w:bookmarkStart w:id="26647" w:name="_Toc129057812"/>
            <w:bookmarkStart w:id="26648" w:name="_Toc129191647"/>
            <w:bookmarkStart w:id="26649" w:name="_Toc129197985"/>
            <w:bookmarkStart w:id="26650" w:name="_Toc129300511"/>
            <w:bookmarkEnd w:id="26647"/>
            <w:bookmarkEnd w:id="26648"/>
            <w:bookmarkEnd w:id="26649"/>
            <w:bookmarkEnd w:id="26650"/>
          </w:p>
        </w:tc>
        <w:tc>
          <w:tcPr>
            <w:tcW w:w="764" w:type="dxa"/>
            <w:textDirection w:val="btLr"/>
            <w:tcPrChange w:id="26651" w:author="Στάθης Καπ" w:date="2023-02-26T08:48:00Z">
              <w:tcPr>
                <w:tcW w:w="764" w:type="dxa"/>
              </w:tcPr>
            </w:tcPrChange>
          </w:tcPr>
          <w:p w14:paraId="786CA8DC" w14:textId="1D8C437F" w:rsidR="008E010E" w:rsidRPr="00744E3F" w:rsidDel="009B47BA" w:rsidRDefault="008E010E">
            <w:pPr>
              <w:ind w:left="113" w:right="113"/>
              <w:rPr>
                <w:del w:id="26652" w:author="Στάθης Καπ" w:date="2023-02-26T09:06:00Z"/>
                <w:sz w:val="18"/>
                <w:szCs w:val="18"/>
                <w:lang w:val="el-GR"/>
                <w:rPrChange w:id="26653" w:author="Στάθης Καπ" w:date="2023-03-03T06:42:00Z">
                  <w:rPr>
                    <w:del w:id="26654" w:author="Στάθης Καπ" w:date="2023-02-26T09:06:00Z"/>
                    <w:sz w:val="18"/>
                    <w:szCs w:val="18"/>
                  </w:rPr>
                </w:rPrChange>
              </w:rPr>
              <w:pPrChange w:id="26655" w:author="Στάθης Καπ" w:date="2023-02-26T08:48:00Z">
                <w:pPr/>
              </w:pPrChange>
            </w:pPr>
            <w:bookmarkStart w:id="26656" w:name="_Toc129057813"/>
            <w:bookmarkStart w:id="26657" w:name="_Toc129191648"/>
            <w:bookmarkStart w:id="26658" w:name="_Toc129197986"/>
            <w:bookmarkStart w:id="26659" w:name="_Toc129300512"/>
            <w:bookmarkEnd w:id="26656"/>
            <w:bookmarkEnd w:id="26657"/>
            <w:bookmarkEnd w:id="26658"/>
            <w:bookmarkEnd w:id="26659"/>
          </w:p>
        </w:tc>
        <w:tc>
          <w:tcPr>
            <w:tcW w:w="630" w:type="dxa"/>
            <w:textDirection w:val="btLr"/>
            <w:tcPrChange w:id="26660" w:author="Στάθης Καπ" w:date="2023-02-26T08:48:00Z">
              <w:tcPr>
                <w:tcW w:w="630" w:type="dxa"/>
              </w:tcPr>
            </w:tcPrChange>
          </w:tcPr>
          <w:p w14:paraId="7B970AE9" w14:textId="29062319" w:rsidR="008E010E" w:rsidRPr="00744E3F" w:rsidDel="009B47BA" w:rsidRDefault="008E010E">
            <w:pPr>
              <w:ind w:left="113" w:right="113"/>
              <w:rPr>
                <w:del w:id="26661" w:author="Στάθης Καπ" w:date="2023-02-26T09:06:00Z"/>
                <w:sz w:val="18"/>
                <w:szCs w:val="18"/>
                <w:lang w:val="el-GR"/>
                <w:rPrChange w:id="26662" w:author="Στάθης Καπ" w:date="2023-03-03T06:42:00Z">
                  <w:rPr>
                    <w:del w:id="26663" w:author="Στάθης Καπ" w:date="2023-02-26T09:06:00Z"/>
                    <w:sz w:val="18"/>
                    <w:szCs w:val="18"/>
                  </w:rPr>
                </w:rPrChange>
              </w:rPr>
              <w:pPrChange w:id="26664" w:author="Στάθης Καπ" w:date="2023-02-26T08:48:00Z">
                <w:pPr/>
              </w:pPrChange>
            </w:pPr>
            <w:bookmarkStart w:id="26665" w:name="_Toc129057814"/>
            <w:bookmarkStart w:id="26666" w:name="_Toc129191649"/>
            <w:bookmarkStart w:id="26667" w:name="_Toc129197987"/>
            <w:bookmarkStart w:id="26668" w:name="_Toc129300513"/>
            <w:bookmarkEnd w:id="26665"/>
            <w:bookmarkEnd w:id="26666"/>
            <w:bookmarkEnd w:id="26667"/>
            <w:bookmarkEnd w:id="26668"/>
          </w:p>
        </w:tc>
        <w:tc>
          <w:tcPr>
            <w:tcW w:w="663" w:type="dxa"/>
            <w:textDirection w:val="btLr"/>
            <w:tcPrChange w:id="26669" w:author="Στάθης Καπ" w:date="2023-02-26T08:48:00Z">
              <w:tcPr>
                <w:tcW w:w="663" w:type="dxa"/>
              </w:tcPr>
            </w:tcPrChange>
          </w:tcPr>
          <w:p w14:paraId="6C8A8ABF" w14:textId="6B7D4641" w:rsidR="008E010E" w:rsidRPr="00744E3F" w:rsidDel="009B47BA" w:rsidRDefault="008E010E">
            <w:pPr>
              <w:ind w:left="113" w:right="113"/>
              <w:rPr>
                <w:del w:id="26670" w:author="Στάθης Καπ" w:date="2023-02-26T09:06:00Z"/>
                <w:sz w:val="18"/>
                <w:szCs w:val="18"/>
                <w:lang w:val="el-GR"/>
                <w:rPrChange w:id="26671" w:author="Στάθης Καπ" w:date="2023-03-03T06:42:00Z">
                  <w:rPr>
                    <w:del w:id="26672" w:author="Στάθης Καπ" w:date="2023-02-26T09:06:00Z"/>
                    <w:sz w:val="18"/>
                    <w:szCs w:val="18"/>
                  </w:rPr>
                </w:rPrChange>
              </w:rPr>
              <w:pPrChange w:id="26673" w:author="Στάθης Καπ" w:date="2023-02-26T08:48:00Z">
                <w:pPr/>
              </w:pPrChange>
            </w:pPr>
            <w:bookmarkStart w:id="26674" w:name="_Toc129057815"/>
            <w:bookmarkStart w:id="26675" w:name="_Toc129191650"/>
            <w:bookmarkStart w:id="26676" w:name="_Toc129197988"/>
            <w:bookmarkStart w:id="26677" w:name="_Toc129300514"/>
            <w:bookmarkEnd w:id="26674"/>
            <w:bookmarkEnd w:id="26675"/>
            <w:bookmarkEnd w:id="26676"/>
            <w:bookmarkEnd w:id="26677"/>
          </w:p>
        </w:tc>
        <w:tc>
          <w:tcPr>
            <w:tcW w:w="764" w:type="dxa"/>
            <w:textDirection w:val="btLr"/>
            <w:tcPrChange w:id="26678" w:author="Στάθης Καπ" w:date="2023-02-26T08:48:00Z">
              <w:tcPr>
                <w:tcW w:w="764" w:type="dxa"/>
              </w:tcPr>
            </w:tcPrChange>
          </w:tcPr>
          <w:p w14:paraId="19F9B634" w14:textId="3FFD1317" w:rsidR="008E010E" w:rsidRPr="00744E3F" w:rsidDel="009B47BA" w:rsidRDefault="008E010E">
            <w:pPr>
              <w:ind w:left="113" w:right="113"/>
              <w:rPr>
                <w:del w:id="26679" w:author="Στάθης Καπ" w:date="2023-02-26T09:06:00Z"/>
                <w:sz w:val="18"/>
                <w:szCs w:val="18"/>
                <w:lang w:val="el-GR"/>
                <w:rPrChange w:id="26680" w:author="Στάθης Καπ" w:date="2023-03-03T06:42:00Z">
                  <w:rPr>
                    <w:del w:id="26681" w:author="Στάθης Καπ" w:date="2023-02-26T09:06:00Z"/>
                    <w:sz w:val="18"/>
                    <w:szCs w:val="18"/>
                  </w:rPr>
                </w:rPrChange>
              </w:rPr>
              <w:pPrChange w:id="26682" w:author="Στάθης Καπ" w:date="2023-02-26T08:48:00Z">
                <w:pPr/>
              </w:pPrChange>
            </w:pPr>
            <w:bookmarkStart w:id="26683" w:name="_Toc129057816"/>
            <w:bookmarkStart w:id="26684" w:name="_Toc129191651"/>
            <w:bookmarkStart w:id="26685" w:name="_Toc129197989"/>
            <w:bookmarkStart w:id="26686" w:name="_Toc129300515"/>
            <w:bookmarkEnd w:id="26683"/>
            <w:bookmarkEnd w:id="26684"/>
            <w:bookmarkEnd w:id="26685"/>
            <w:bookmarkEnd w:id="26686"/>
          </w:p>
        </w:tc>
        <w:tc>
          <w:tcPr>
            <w:tcW w:w="630" w:type="dxa"/>
            <w:textDirection w:val="btLr"/>
            <w:tcPrChange w:id="26687" w:author="Στάθης Καπ" w:date="2023-02-26T08:48:00Z">
              <w:tcPr>
                <w:tcW w:w="630" w:type="dxa"/>
              </w:tcPr>
            </w:tcPrChange>
          </w:tcPr>
          <w:p w14:paraId="1BCFA343" w14:textId="6AD22D59" w:rsidR="008E010E" w:rsidRPr="00744E3F" w:rsidDel="009B47BA" w:rsidRDefault="008E010E">
            <w:pPr>
              <w:ind w:left="113" w:right="113"/>
              <w:rPr>
                <w:del w:id="26688" w:author="Στάθης Καπ" w:date="2023-02-26T09:06:00Z"/>
                <w:sz w:val="18"/>
                <w:szCs w:val="18"/>
                <w:lang w:val="el-GR"/>
                <w:rPrChange w:id="26689" w:author="Στάθης Καπ" w:date="2023-03-03T06:42:00Z">
                  <w:rPr>
                    <w:del w:id="26690" w:author="Στάθης Καπ" w:date="2023-02-26T09:06:00Z"/>
                    <w:sz w:val="18"/>
                    <w:szCs w:val="18"/>
                  </w:rPr>
                </w:rPrChange>
              </w:rPr>
              <w:pPrChange w:id="26691" w:author="Στάθης Καπ" w:date="2023-02-26T08:48:00Z">
                <w:pPr/>
              </w:pPrChange>
            </w:pPr>
            <w:bookmarkStart w:id="26692" w:name="_Toc129057817"/>
            <w:bookmarkStart w:id="26693" w:name="_Toc129191652"/>
            <w:bookmarkStart w:id="26694" w:name="_Toc129197990"/>
            <w:bookmarkStart w:id="26695" w:name="_Toc129300516"/>
            <w:bookmarkEnd w:id="26692"/>
            <w:bookmarkEnd w:id="26693"/>
            <w:bookmarkEnd w:id="26694"/>
            <w:bookmarkEnd w:id="26695"/>
          </w:p>
        </w:tc>
        <w:tc>
          <w:tcPr>
            <w:tcW w:w="663" w:type="dxa"/>
            <w:textDirection w:val="btLr"/>
            <w:tcPrChange w:id="26696" w:author="Στάθης Καπ" w:date="2023-02-26T08:48:00Z">
              <w:tcPr>
                <w:tcW w:w="663" w:type="dxa"/>
              </w:tcPr>
            </w:tcPrChange>
          </w:tcPr>
          <w:p w14:paraId="07B707ED" w14:textId="1C22A0ED" w:rsidR="008E010E" w:rsidRPr="00744E3F" w:rsidDel="009B47BA" w:rsidRDefault="008E010E">
            <w:pPr>
              <w:ind w:left="113" w:right="113"/>
              <w:rPr>
                <w:del w:id="26697" w:author="Στάθης Καπ" w:date="2023-02-26T09:06:00Z"/>
                <w:sz w:val="18"/>
                <w:szCs w:val="18"/>
                <w:lang w:val="el-GR"/>
                <w:rPrChange w:id="26698" w:author="Στάθης Καπ" w:date="2023-03-03T06:42:00Z">
                  <w:rPr>
                    <w:del w:id="26699" w:author="Στάθης Καπ" w:date="2023-02-26T09:06:00Z"/>
                    <w:sz w:val="18"/>
                    <w:szCs w:val="18"/>
                  </w:rPr>
                </w:rPrChange>
              </w:rPr>
              <w:pPrChange w:id="26700" w:author="Στάθης Καπ" w:date="2023-02-26T08:48:00Z">
                <w:pPr/>
              </w:pPrChange>
            </w:pPr>
            <w:bookmarkStart w:id="26701" w:name="_Toc129057818"/>
            <w:bookmarkStart w:id="26702" w:name="_Toc129191653"/>
            <w:bookmarkStart w:id="26703" w:name="_Toc129197991"/>
            <w:bookmarkStart w:id="26704" w:name="_Toc129300517"/>
            <w:bookmarkEnd w:id="26701"/>
            <w:bookmarkEnd w:id="26702"/>
            <w:bookmarkEnd w:id="26703"/>
            <w:bookmarkEnd w:id="26704"/>
          </w:p>
        </w:tc>
        <w:tc>
          <w:tcPr>
            <w:tcW w:w="764" w:type="dxa"/>
            <w:textDirection w:val="btLr"/>
            <w:tcPrChange w:id="26705" w:author="Στάθης Καπ" w:date="2023-02-26T08:48:00Z">
              <w:tcPr>
                <w:tcW w:w="764" w:type="dxa"/>
              </w:tcPr>
            </w:tcPrChange>
          </w:tcPr>
          <w:p w14:paraId="13B7C69F" w14:textId="778465A8" w:rsidR="008E010E" w:rsidRPr="00744E3F" w:rsidDel="009B47BA" w:rsidRDefault="008E010E">
            <w:pPr>
              <w:ind w:left="113" w:right="113"/>
              <w:rPr>
                <w:del w:id="26706" w:author="Στάθης Καπ" w:date="2023-02-26T09:06:00Z"/>
                <w:sz w:val="18"/>
                <w:szCs w:val="18"/>
                <w:lang w:val="el-GR"/>
                <w:rPrChange w:id="26707" w:author="Στάθης Καπ" w:date="2023-03-03T06:42:00Z">
                  <w:rPr>
                    <w:del w:id="26708" w:author="Στάθης Καπ" w:date="2023-02-26T09:06:00Z"/>
                    <w:sz w:val="18"/>
                    <w:szCs w:val="18"/>
                  </w:rPr>
                </w:rPrChange>
              </w:rPr>
              <w:pPrChange w:id="26709" w:author="Στάθης Καπ" w:date="2023-02-26T08:48:00Z">
                <w:pPr/>
              </w:pPrChange>
            </w:pPr>
            <w:bookmarkStart w:id="26710" w:name="_Toc129057819"/>
            <w:bookmarkStart w:id="26711" w:name="_Toc129191654"/>
            <w:bookmarkStart w:id="26712" w:name="_Toc129197992"/>
            <w:bookmarkStart w:id="26713" w:name="_Toc129300518"/>
            <w:bookmarkEnd w:id="26710"/>
            <w:bookmarkEnd w:id="26711"/>
            <w:bookmarkEnd w:id="26712"/>
            <w:bookmarkEnd w:id="26713"/>
          </w:p>
        </w:tc>
        <w:tc>
          <w:tcPr>
            <w:tcW w:w="630" w:type="dxa"/>
            <w:textDirection w:val="btLr"/>
            <w:tcPrChange w:id="26714" w:author="Στάθης Καπ" w:date="2023-02-26T08:48:00Z">
              <w:tcPr>
                <w:tcW w:w="630" w:type="dxa"/>
              </w:tcPr>
            </w:tcPrChange>
          </w:tcPr>
          <w:p w14:paraId="0C4B8C18" w14:textId="2D3CDBC3" w:rsidR="008E010E" w:rsidRPr="00744E3F" w:rsidDel="009B47BA" w:rsidRDefault="008E010E">
            <w:pPr>
              <w:ind w:left="113" w:right="113"/>
              <w:rPr>
                <w:del w:id="26715" w:author="Στάθης Καπ" w:date="2023-02-26T09:06:00Z"/>
                <w:sz w:val="18"/>
                <w:szCs w:val="18"/>
                <w:lang w:val="el-GR"/>
                <w:rPrChange w:id="26716" w:author="Στάθης Καπ" w:date="2023-03-03T06:42:00Z">
                  <w:rPr>
                    <w:del w:id="26717" w:author="Στάθης Καπ" w:date="2023-02-26T09:06:00Z"/>
                    <w:sz w:val="18"/>
                    <w:szCs w:val="18"/>
                  </w:rPr>
                </w:rPrChange>
              </w:rPr>
              <w:pPrChange w:id="26718" w:author="Στάθης Καπ" w:date="2023-02-26T08:48:00Z">
                <w:pPr/>
              </w:pPrChange>
            </w:pPr>
            <w:bookmarkStart w:id="26719" w:name="_Toc129057820"/>
            <w:bookmarkStart w:id="26720" w:name="_Toc129191655"/>
            <w:bookmarkStart w:id="26721" w:name="_Toc129197993"/>
            <w:bookmarkStart w:id="26722" w:name="_Toc129300519"/>
            <w:bookmarkEnd w:id="26719"/>
            <w:bookmarkEnd w:id="26720"/>
            <w:bookmarkEnd w:id="26721"/>
            <w:bookmarkEnd w:id="26722"/>
          </w:p>
        </w:tc>
        <w:tc>
          <w:tcPr>
            <w:tcW w:w="654" w:type="dxa"/>
            <w:textDirection w:val="btLr"/>
            <w:tcPrChange w:id="26723" w:author="Στάθης Καπ" w:date="2023-02-26T08:48:00Z">
              <w:tcPr>
                <w:tcW w:w="654" w:type="dxa"/>
              </w:tcPr>
            </w:tcPrChange>
          </w:tcPr>
          <w:p w14:paraId="494A2F63" w14:textId="12C799E4" w:rsidR="008E010E" w:rsidRPr="00744E3F" w:rsidDel="009B47BA" w:rsidRDefault="009E2733">
            <w:pPr>
              <w:ind w:left="113" w:right="113"/>
              <w:rPr>
                <w:del w:id="26724" w:author="Στάθης Καπ" w:date="2023-02-26T09:06:00Z"/>
                <w:sz w:val="18"/>
                <w:szCs w:val="18"/>
                <w:lang w:val="el-GR"/>
                <w:rPrChange w:id="26725" w:author="Στάθης Καπ" w:date="2023-03-03T06:42:00Z">
                  <w:rPr>
                    <w:del w:id="26726" w:author="Στάθης Καπ" w:date="2023-02-26T09:06:00Z"/>
                    <w:sz w:val="18"/>
                    <w:szCs w:val="18"/>
                  </w:rPr>
                </w:rPrChange>
              </w:rPr>
              <w:pPrChange w:id="26727" w:author="Στάθης Καπ" w:date="2023-02-26T08:48:00Z">
                <w:pPr/>
              </w:pPrChange>
            </w:pPr>
            <w:del w:id="26728" w:author="Στάθης Καπ" w:date="2023-02-26T08:46:00Z">
              <w:r w:rsidRPr="00744E3F" w:rsidDel="00715EE1">
                <w:rPr>
                  <w:sz w:val="18"/>
                  <w:szCs w:val="18"/>
                  <w:lang w:val="el-GR"/>
                  <w:rPrChange w:id="26729" w:author="Στάθης Καπ" w:date="2023-03-03T06:42:00Z">
                    <w:rPr>
                      <w:sz w:val="18"/>
                      <w:szCs w:val="18"/>
                    </w:rPr>
                  </w:rPrChange>
                </w:rPr>
                <w:delText>423</w:delText>
              </w:r>
            </w:del>
            <w:bookmarkStart w:id="26730" w:name="_Toc129057821"/>
            <w:bookmarkStart w:id="26731" w:name="_Toc129191656"/>
            <w:bookmarkStart w:id="26732" w:name="_Toc129197994"/>
            <w:bookmarkStart w:id="26733" w:name="_Toc129300520"/>
            <w:bookmarkEnd w:id="26730"/>
            <w:bookmarkEnd w:id="26731"/>
            <w:bookmarkEnd w:id="26732"/>
            <w:bookmarkEnd w:id="26733"/>
          </w:p>
        </w:tc>
        <w:tc>
          <w:tcPr>
            <w:tcW w:w="754" w:type="dxa"/>
            <w:textDirection w:val="btLr"/>
            <w:tcPrChange w:id="26734" w:author="Στάθης Καπ" w:date="2023-02-26T08:48:00Z">
              <w:tcPr>
                <w:tcW w:w="754" w:type="dxa"/>
              </w:tcPr>
            </w:tcPrChange>
          </w:tcPr>
          <w:p w14:paraId="3E08CB6C" w14:textId="0E676F56" w:rsidR="008E010E" w:rsidRPr="00744E3F" w:rsidDel="009B47BA" w:rsidRDefault="008E010E">
            <w:pPr>
              <w:ind w:left="113" w:right="113"/>
              <w:rPr>
                <w:del w:id="26735" w:author="Στάθης Καπ" w:date="2023-02-26T09:06:00Z"/>
                <w:sz w:val="18"/>
                <w:szCs w:val="18"/>
                <w:lang w:val="el-GR"/>
                <w:rPrChange w:id="26736" w:author="Στάθης Καπ" w:date="2023-03-03T06:42:00Z">
                  <w:rPr>
                    <w:del w:id="26737" w:author="Στάθης Καπ" w:date="2023-02-26T09:06:00Z"/>
                    <w:sz w:val="18"/>
                    <w:szCs w:val="18"/>
                  </w:rPr>
                </w:rPrChange>
              </w:rPr>
              <w:pPrChange w:id="26738" w:author="Στάθης Καπ" w:date="2023-02-26T08:48:00Z">
                <w:pPr/>
              </w:pPrChange>
            </w:pPr>
            <w:bookmarkStart w:id="26739" w:name="_Toc129057822"/>
            <w:bookmarkStart w:id="26740" w:name="_Toc129191657"/>
            <w:bookmarkStart w:id="26741" w:name="_Toc129197995"/>
            <w:bookmarkStart w:id="26742" w:name="_Toc129300521"/>
            <w:bookmarkEnd w:id="26739"/>
            <w:bookmarkEnd w:id="26740"/>
            <w:bookmarkEnd w:id="26741"/>
            <w:bookmarkEnd w:id="26742"/>
          </w:p>
        </w:tc>
        <w:tc>
          <w:tcPr>
            <w:tcW w:w="622" w:type="dxa"/>
            <w:textDirection w:val="btLr"/>
            <w:tcPrChange w:id="26743" w:author="Στάθης Καπ" w:date="2023-02-26T08:48:00Z">
              <w:tcPr>
                <w:tcW w:w="622" w:type="dxa"/>
              </w:tcPr>
            </w:tcPrChange>
          </w:tcPr>
          <w:p w14:paraId="7270BBA2" w14:textId="3126EFDD" w:rsidR="008E010E" w:rsidRPr="00744E3F" w:rsidDel="009B47BA" w:rsidRDefault="008E010E">
            <w:pPr>
              <w:ind w:left="113" w:right="113"/>
              <w:rPr>
                <w:del w:id="26744" w:author="Στάθης Καπ" w:date="2023-02-26T09:06:00Z"/>
                <w:sz w:val="18"/>
                <w:szCs w:val="18"/>
                <w:lang w:val="el-GR"/>
                <w:rPrChange w:id="26745" w:author="Στάθης Καπ" w:date="2023-03-03T06:42:00Z">
                  <w:rPr>
                    <w:del w:id="26746" w:author="Στάθης Καπ" w:date="2023-02-26T09:06:00Z"/>
                    <w:sz w:val="18"/>
                    <w:szCs w:val="18"/>
                  </w:rPr>
                </w:rPrChange>
              </w:rPr>
              <w:pPrChange w:id="26747" w:author="Στάθης Καπ" w:date="2023-02-26T08:48:00Z">
                <w:pPr/>
              </w:pPrChange>
            </w:pPr>
            <w:bookmarkStart w:id="26748" w:name="_Toc129057823"/>
            <w:bookmarkStart w:id="26749" w:name="_Toc129191658"/>
            <w:bookmarkStart w:id="26750" w:name="_Toc129197996"/>
            <w:bookmarkStart w:id="26751" w:name="_Toc129300522"/>
            <w:bookmarkEnd w:id="26748"/>
            <w:bookmarkEnd w:id="26749"/>
            <w:bookmarkEnd w:id="26750"/>
            <w:bookmarkEnd w:id="26751"/>
          </w:p>
        </w:tc>
        <w:bookmarkStart w:id="26752" w:name="_Toc129057824"/>
        <w:bookmarkStart w:id="26753" w:name="_Toc129191659"/>
        <w:bookmarkStart w:id="26754" w:name="_Toc129197997"/>
        <w:bookmarkStart w:id="26755" w:name="_Toc129300523"/>
        <w:bookmarkEnd w:id="26752"/>
        <w:bookmarkEnd w:id="26753"/>
        <w:bookmarkEnd w:id="26754"/>
        <w:bookmarkEnd w:id="26755"/>
      </w:tr>
      <w:tr w:rsidR="008E010E" w:rsidRPr="00D3106C" w:rsidDel="009B47BA" w14:paraId="62A9EC30" w14:textId="1D665AE4" w:rsidTr="00715EE1">
        <w:trPr>
          <w:gridAfter w:val="1"/>
          <w:wAfter w:w="51" w:type="dxa"/>
          <w:cantSplit/>
          <w:trHeight w:val="567"/>
          <w:del w:id="26756" w:author="Στάθης Καπ" w:date="2023-02-26T09:06:00Z"/>
        </w:trPr>
        <w:tc>
          <w:tcPr>
            <w:tcW w:w="627" w:type="dxa"/>
            <w:gridSpan w:val="2"/>
            <w:textDirection w:val="btLr"/>
            <w:tcPrChange w:id="26757" w:author="Στάθης Καπ" w:date="2023-02-26T08:48:00Z">
              <w:tcPr>
                <w:tcW w:w="627" w:type="dxa"/>
              </w:tcPr>
            </w:tcPrChange>
          </w:tcPr>
          <w:p w14:paraId="179C00F2" w14:textId="72C4D160" w:rsidR="008E010E" w:rsidRPr="00744E3F" w:rsidDel="009B47BA" w:rsidRDefault="008E010E">
            <w:pPr>
              <w:ind w:left="113" w:right="113"/>
              <w:rPr>
                <w:del w:id="26758" w:author="Στάθης Καπ" w:date="2023-02-26T09:06:00Z"/>
                <w:sz w:val="18"/>
                <w:szCs w:val="18"/>
                <w:lang w:val="el-GR"/>
                <w:rPrChange w:id="26759" w:author="Στάθης Καπ" w:date="2023-03-03T06:42:00Z">
                  <w:rPr>
                    <w:del w:id="26760" w:author="Στάθης Καπ" w:date="2023-02-26T09:06:00Z"/>
                    <w:sz w:val="18"/>
                    <w:szCs w:val="18"/>
                  </w:rPr>
                </w:rPrChange>
              </w:rPr>
              <w:pPrChange w:id="26761" w:author="Στάθης Καπ" w:date="2023-02-26T08:48:00Z">
                <w:pPr/>
              </w:pPrChange>
            </w:pPr>
            <w:del w:id="26762" w:author="Στάθης Καπ" w:date="2023-02-26T08:46:00Z">
              <w:r w:rsidRPr="006E0881" w:rsidDel="00715EE1">
                <w:rPr>
                  <w:sz w:val="18"/>
                  <w:szCs w:val="18"/>
                </w:rPr>
                <w:delText>Pr</w:delText>
              </w:r>
              <w:r w:rsidRPr="00744E3F" w:rsidDel="00715EE1">
                <w:rPr>
                  <w:sz w:val="18"/>
                  <w:szCs w:val="18"/>
                  <w:lang w:val="el-GR"/>
                  <w:rPrChange w:id="26763" w:author="Στάθης Καπ" w:date="2023-03-03T06:42:00Z">
                    <w:rPr>
                      <w:sz w:val="18"/>
                      <w:szCs w:val="18"/>
                    </w:rPr>
                  </w:rPrChange>
                </w:rPr>
                <w:delText>19</w:delText>
              </w:r>
            </w:del>
            <w:bookmarkStart w:id="26764" w:name="_Toc129057825"/>
            <w:bookmarkStart w:id="26765" w:name="_Toc129191660"/>
            <w:bookmarkStart w:id="26766" w:name="_Toc129197998"/>
            <w:bookmarkStart w:id="26767" w:name="_Toc129300524"/>
            <w:bookmarkEnd w:id="26764"/>
            <w:bookmarkEnd w:id="26765"/>
            <w:bookmarkEnd w:id="26766"/>
            <w:bookmarkEnd w:id="26767"/>
          </w:p>
        </w:tc>
        <w:tc>
          <w:tcPr>
            <w:tcW w:w="663" w:type="dxa"/>
            <w:textDirection w:val="btLr"/>
            <w:tcPrChange w:id="26768" w:author="Στάθης Καπ" w:date="2023-02-26T08:48:00Z">
              <w:tcPr>
                <w:tcW w:w="663" w:type="dxa"/>
              </w:tcPr>
            </w:tcPrChange>
          </w:tcPr>
          <w:p w14:paraId="56DCFA50" w14:textId="03A13CD3" w:rsidR="008E010E" w:rsidRPr="00744E3F" w:rsidDel="009B47BA" w:rsidRDefault="008E010E">
            <w:pPr>
              <w:ind w:left="113" w:right="113"/>
              <w:rPr>
                <w:del w:id="26769" w:author="Στάθης Καπ" w:date="2023-02-26T09:06:00Z"/>
                <w:sz w:val="18"/>
                <w:szCs w:val="18"/>
                <w:lang w:val="el-GR"/>
                <w:rPrChange w:id="26770" w:author="Στάθης Καπ" w:date="2023-03-03T06:42:00Z">
                  <w:rPr>
                    <w:del w:id="26771" w:author="Στάθης Καπ" w:date="2023-02-26T09:06:00Z"/>
                    <w:sz w:val="18"/>
                    <w:szCs w:val="18"/>
                  </w:rPr>
                </w:rPrChange>
              </w:rPr>
              <w:pPrChange w:id="26772" w:author="Στάθης Καπ" w:date="2023-02-26T08:48:00Z">
                <w:pPr/>
              </w:pPrChange>
            </w:pPr>
            <w:bookmarkStart w:id="26773" w:name="_Toc129057826"/>
            <w:bookmarkStart w:id="26774" w:name="_Toc129191661"/>
            <w:bookmarkStart w:id="26775" w:name="_Toc129197999"/>
            <w:bookmarkStart w:id="26776" w:name="_Toc129300525"/>
            <w:bookmarkEnd w:id="26773"/>
            <w:bookmarkEnd w:id="26774"/>
            <w:bookmarkEnd w:id="26775"/>
            <w:bookmarkEnd w:id="26776"/>
          </w:p>
        </w:tc>
        <w:tc>
          <w:tcPr>
            <w:tcW w:w="764" w:type="dxa"/>
            <w:textDirection w:val="btLr"/>
            <w:tcPrChange w:id="26777" w:author="Στάθης Καπ" w:date="2023-02-26T08:48:00Z">
              <w:tcPr>
                <w:tcW w:w="764" w:type="dxa"/>
              </w:tcPr>
            </w:tcPrChange>
          </w:tcPr>
          <w:p w14:paraId="767BA3F4" w14:textId="5BA72253" w:rsidR="008E010E" w:rsidRPr="00744E3F" w:rsidDel="009B47BA" w:rsidRDefault="008E010E">
            <w:pPr>
              <w:ind w:left="113" w:right="113"/>
              <w:rPr>
                <w:del w:id="26778" w:author="Στάθης Καπ" w:date="2023-02-26T09:06:00Z"/>
                <w:sz w:val="18"/>
                <w:szCs w:val="18"/>
                <w:lang w:val="el-GR"/>
                <w:rPrChange w:id="26779" w:author="Στάθης Καπ" w:date="2023-03-03T06:42:00Z">
                  <w:rPr>
                    <w:del w:id="26780" w:author="Στάθης Καπ" w:date="2023-02-26T09:06:00Z"/>
                    <w:sz w:val="18"/>
                    <w:szCs w:val="18"/>
                  </w:rPr>
                </w:rPrChange>
              </w:rPr>
              <w:pPrChange w:id="26781" w:author="Στάθης Καπ" w:date="2023-02-26T08:48:00Z">
                <w:pPr/>
              </w:pPrChange>
            </w:pPr>
            <w:bookmarkStart w:id="26782" w:name="_Toc129057827"/>
            <w:bookmarkStart w:id="26783" w:name="_Toc129191662"/>
            <w:bookmarkStart w:id="26784" w:name="_Toc129198000"/>
            <w:bookmarkStart w:id="26785" w:name="_Toc129300526"/>
            <w:bookmarkEnd w:id="26782"/>
            <w:bookmarkEnd w:id="26783"/>
            <w:bookmarkEnd w:id="26784"/>
            <w:bookmarkEnd w:id="26785"/>
          </w:p>
        </w:tc>
        <w:tc>
          <w:tcPr>
            <w:tcW w:w="630" w:type="dxa"/>
            <w:textDirection w:val="btLr"/>
            <w:tcPrChange w:id="26786" w:author="Στάθης Καπ" w:date="2023-02-26T08:48:00Z">
              <w:tcPr>
                <w:tcW w:w="630" w:type="dxa"/>
              </w:tcPr>
            </w:tcPrChange>
          </w:tcPr>
          <w:p w14:paraId="004DC021" w14:textId="35DCA26B" w:rsidR="008E010E" w:rsidRPr="00744E3F" w:rsidDel="009B47BA" w:rsidRDefault="008E010E">
            <w:pPr>
              <w:ind w:left="113" w:right="113"/>
              <w:rPr>
                <w:del w:id="26787" w:author="Στάθης Καπ" w:date="2023-02-26T09:06:00Z"/>
                <w:sz w:val="18"/>
                <w:szCs w:val="18"/>
                <w:lang w:val="el-GR"/>
                <w:rPrChange w:id="26788" w:author="Στάθης Καπ" w:date="2023-03-03T06:42:00Z">
                  <w:rPr>
                    <w:del w:id="26789" w:author="Στάθης Καπ" w:date="2023-02-26T09:06:00Z"/>
                    <w:sz w:val="18"/>
                    <w:szCs w:val="18"/>
                  </w:rPr>
                </w:rPrChange>
              </w:rPr>
              <w:pPrChange w:id="26790" w:author="Στάθης Καπ" w:date="2023-02-26T08:48:00Z">
                <w:pPr/>
              </w:pPrChange>
            </w:pPr>
            <w:bookmarkStart w:id="26791" w:name="_Toc129057828"/>
            <w:bookmarkStart w:id="26792" w:name="_Toc129191663"/>
            <w:bookmarkStart w:id="26793" w:name="_Toc129198001"/>
            <w:bookmarkStart w:id="26794" w:name="_Toc129300527"/>
            <w:bookmarkEnd w:id="26791"/>
            <w:bookmarkEnd w:id="26792"/>
            <w:bookmarkEnd w:id="26793"/>
            <w:bookmarkEnd w:id="26794"/>
          </w:p>
        </w:tc>
        <w:tc>
          <w:tcPr>
            <w:tcW w:w="663" w:type="dxa"/>
            <w:textDirection w:val="btLr"/>
            <w:tcPrChange w:id="26795" w:author="Στάθης Καπ" w:date="2023-02-26T08:48:00Z">
              <w:tcPr>
                <w:tcW w:w="663" w:type="dxa"/>
              </w:tcPr>
            </w:tcPrChange>
          </w:tcPr>
          <w:p w14:paraId="41D06876" w14:textId="6C4FBBA9" w:rsidR="008E010E" w:rsidRPr="00744E3F" w:rsidDel="009B47BA" w:rsidRDefault="008E010E">
            <w:pPr>
              <w:ind w:left="113" w:right="113"/>
              <w:rPr>
                <w:del w:id="26796" w:author="Στάθης Καπ" w:date="2023-02-26T09:06:00Z"/>
                <w:sz w:val="18"/>
                <w:szCs w:val="18"/>
                <w:lang w:val="el-GR"/>
                <w:rPrChange w:id="26797" w:author="Στάθης Καπ" w:date="2023-03-03T06:42:00Z">
                  <w:rPr>
                    <w:del w:id="26798" w:author="Στάθης Καπ" w:date="2023-02-26T09:06:00Z"/>
                    <w:sz w:val="18"/>
                    <w:szCs w:val="18"/>
                  </w:rPr>
                </w:rPrChange>
              </w:rPr>
              <w:pPrChange w:id="26799" w:author="Στάθης Καπ" w:date="2023-02-26T08:48:00Z">
                <w:pPr/>
              </w:pPrChange>
            </w:pPr>
            <w:bookmarkStart w:id="26800" w:name="_Toc129057829"/>
            <w:bookmarkStart w:id="26801" w:name="_Toc129191664"/>
            <w:bookmarkStart w:id="26802" w:name="_Toc129198002"/>
            <w:bookmarkStart w:id="26803" w:name="_Toc129300528"/>
            <w:bookmarkEnd w:id="26800"/>
            <w:bookmarkEnd w:id="26801"/>
            <w:bookmarkEnd w:id="26802"/>
            <w:bookmarkEnd w:id="26803"/>
          </w:p>
        </w:tc>
        <w:tc>
          <w:tcPr>
            <w:tcW w:w="764" w:type="dxa"/>
            <w:textDirection w:val="btLr"/>
            <w:tcPrChange w:id="26804" w:author="Στάθης Καπ" w:date="2023-02-26T08:48:00Z">
              <w:tcPr>
                <w:tcW w:w="764" w:type="dxa"/>
              </w:tcPr>
            </w:tcPrChange>
          </w:tcPr>
          <w:p w14:paraId="734452BA" w14:textId="49DF2599" w:rsidR="008E010E" w:rsidRPr="00744E3F" w:rsidDel="009B47BA" w:rsidRDefault="008E010E">
            <w:pPr>
              <w:ind w:left="113" w:right="113"/>
              <w:rPr>
                <w:del w:id="26805" w:author="Στάθης Καπ" w:date="2023-02-26T09:06:00Z"/>
                <w:sz w:val="18"/>
                <w:szCs w:val="18"/>
                <w:lang w:val="el-GR"/>
                <w:rPrChange w:id="26806" w:author="Στάθης Καπ" w:date="2023-03-03T06:42:00Z">
                  <w:rPr>
                    <w:del w:id="26807" w:author="Στάθης Καπ" w:date="2023-02-26T09:06:00Z"/>
                    <w:sz w:val="18"/>
                    <w:szCs w:val="18"/>
                  </w:rPr>
                </w:rPrChange>
              </w:rPr>
              <w:pPrChange w:id="26808" w:author="Στάθης Καπ" w:date="2023-02-26T08:48:00Z">
                <w:pPr/>
              </w:pPrChange>
            </w:pPr>
            <w:bookmarkStart w:id="26809" w:name="_Toc129057830"/>
            <w:bookmarkStart w:id="26810" w:name="_Toc129191665"/>
            <w:bookmarkStart w:id="26811" w:name="_Toc129198003"/>
            <w:bookmarkStart w:id="26812" w:name="_Toc129300529"/>
            <w:bookmarkEnd w:id="26809"/>
            <w:bookmarkEnd w:id="26810"/>
            <w:bookmarkEnd w:id="26811"/>
            <w:bookmarkEnd w:id="26812"/>
          </w:p>
        </w:tc>
        <w:tc>
          <w:tcPr>
            <w:tcW w:w="630" w:type="dxa"/>
            <w:textDirection w:val="btLr"/>
            <w:tcPrChange w:id="26813" w:author="Στάθης Καπ" w:date="2023-02-26T08:48:00Z">
              <w:tcPr>
                <w:tcW w:w="630" w:type="dxa"/>
              </w:tcPr>
            </w:tcPrChange>
          </w:tcPr>
          <w:p w14:paraId="1F26AC53" w14:textId="10B24B4E" w:rsidR="008E010E" w:rsidRPr="00744E3F" w:rsidDel="009B47BA" w:rsidRDefault="008E010E">
            <w:pPr>
              <w:ind w:left="113" w:right="113"/>
              <w:rPr>
                <w:del w:id="26814" w:author="Στάθης Καπ" w:date="2023-02-26T09:06:00Z"/>
                <w:sz w:val="18"/>
                <w:szCs w:val="18"/>
                <w:lang w:val="el-GR"/>
                <w:rPrChange w:id="26815" w:author="Στάθης Καπ" w:date="2023-03-03T06:42:00Z">
                  <w:rPr>
                    <w:del w:id="26816" w:author="Στάθης Καπ" w:date="2023-02-26T09:06:00Z"/>
                    <w:sz w:val="18"/>
                    <w:szCs w:val="18"/>
                  </w:rPr>
                </w:rPrChange>
              </w:rPr>
              <w:pPrChange w:id="26817" w:author="Στάθης Καπ" w:date="2023-02-26T08:48:00Z">
                <w:pPr/>
              </w:pPrChange>
            </w:pPr>
            <w:bookmarkStart w:id="26818" w:name="_Toc129057831"/>
            <w:bookmarkStart w:id="26819" w:name="_Toc129191666"/>
            <w:bookmarkStart w:id="26820" w:name="_Toc129198004"/>
            <w:bookmarkStart w:id="26821" w:name="_Toc129300530"/>
            <w:bookmarkEnd w:id="26818"/>
            <w:bookmarkEnd w:id="26819"/>
            <w:bookmarkEnd w:id="26820"/>
            <w:bookmarkEnd w:id="26821"/>
          </w:p>
        </w:tc>
        <w:tc>
          <w:tcPr>
            <w:tcW w:w="663" w:type="dxa"/>
            <w:textDirection w:val="btLr"/>
            <w:tcPrChange w:id="26822" w:author="Στάθης Καπ" w:date="2023-02-26T08:48:00Z">
              <w:tcPr>
                <w:tcW w:w="663" w:type="dxa"/>
              </w:tcPr>
            </w:tcPrChange>
          </w:tcPr>
          <w:p w14:paraId="29AD9E48" w14:textId="22FFB851" w:rsidR="008E010E" w:rsidRPr="00744E3F" w:rsidDel="009B47BA" w:rsidRDefault="008E010E">
            <w:pPr>
              <w:ind w:left="113" w:right="113"/>
              <w:rPr>
                <w:del w:id="26823" w:author="Στάθης Καπ" w:date="2023-02-26T09:06:00Z"/>
                <w:sz w:val="18"/>
                <w:szCs w:val="18"/>
                <w:lang w:val="el-GR"/>
                <w:rPrChange w:id="26824" w:author="Στάθης Καπ" w:date="2023-03-03T06:42:00Z">
                  <w:rPr>
                    <w:del w:id="26825" w:author="Στάθης Καπ" w:date="2023-02-26T09:06:00Z"/>
                    <w:sz w:val="18"/>
                    <w:szCs w:val="18"/>
                  </w:rPr>
                </w:rPrChange>
              </w:rPr>
              <w:pPrChange w:id="26826" w:author="Στάθης Καπ" w:date="2023-02-26T08:48:00Z">
                <w:pPr/>
              </w:pPrChange>
            </w:pPr>
            <w:bookmarkStart w:id="26827" w:name="_Toc129057832"/>
            <w:bookmarkStart w:id="26828" w:name="_Toc129191667"/>
            <w:bookmarkStart w:id="26829" w:name="_Toc129198005"/>
            <w:bookmarkStart w:id="26830" w:name="_Toc129300531"/>
            <w:bookmarkEnd w:id="26827"/>
            <w:bookmarkEnd w:id="26828"/>
            <w:bookmarkEnd w:id="26829"/>
            <w:bookmarkEnd w:id="26830"/>
          </w:p>
        </w:tc>
        <w:tc>
          <w:tcPr>
            <w:tcW w:w="764" w:type="dxa"/>
            <w:textDirection w:val="btLr"/>
            <w:tcPrChange w:id="26831" w:author="Στάθης Καπ" w:date="2023-02-26T08:48:00Z">
              <w:tcPr>
                <w:tcW w:w="764" w:type="dxa"/>
              </w:tcPr>
            </w:tcPrChange>
          </w:tcPr>
          <w:p w14:paraId="049DF77E" w14:textId="474ED21E" w:rsidR="008E010E" w:rsidRPr="00744E3F" w:rsidDel="009B47BA" w:rsidRDefault="008E010E">
            <w:pPr>
              <w:ind w:left="113" w:right="113"/>
              <w:rPr>
                <w:del w:id="26832" w:author="Στάθης Καπ" w:date="2023-02-26T09:06:00Z"/>
                <w:sz w:val="18"/>
                <w:szCs w:val="18"/>
                <w:lang w:val="el-GR"/>
                <w:rPrChange w:id="26833" w:author="Στάθης Καπ" w:date="2023-03-03T06:42:00Z">
                  <w:rPr>
                    <w:del w:id="26834" w:author="Στάθης Καπ" w:date="2023-02-26T09:06:00Z"/>
                    <w:sz w:val="18"/>
                    <w:szCs w:val="18"/>
                  </w:rPr>
                </w:rPrChange>
              </w:rPr>
              <w:pPrChange w:id="26835" w:author="Στάθης Καπ" w:date="2023-02-26T08:48:00Z">
                <w:pPr/>
              </w:pPrChange>
            </w:pPr>
            <w:bookmarkStart w:id="26836" w:name="_Toc129057833"/>
            <w:bookmarkStart w:id="26837" w:name="_Toc129191668"/>
            <w:bookmarkStart w:id="26838" w:name="_Toc129198006"/>
            <w:bookmarkStart w:id="26839" w:name="_Toc129300532"/>
            <w:bookmarkEnd w:id="26836"/>
            <w:bookmarkEnd w:id="26837"/>
            <w:bookmarkEnd w:id="26838"/>
            <w:bookmarkEnd w:id="26839"/>
          </w:p>
        </w:tc>
        <w:tc>
          <w:tcPr>
            <w:tcW w:w="630" w:type="dxa"/>
            <w:textDirection w:val="btLr"/>
            <w:tcPrChange w:id="26840" w:author="Στάθης Καπ" w:date="2023-02-26T08:48:00Z">
              <w:tcPr>
                <w:tcW w:w="630" w:type="dxa"/>
              </w:tcPr>
            </w:tcPrChange>
          </w:tcPr>
          <w:p w14:paraId="3B2C4D41" w14:textId="35DFA8CF" w:rsidR="008E010E" w:rsidRPr="00744E3F" w:rsidDel="009B47BA" w:rsidRDefault="008E010E">
            <w:pPr>
              <w:ind w:left="113" w:right="113"/>
              <w:rPr>
                <w:del w:id="26841" w:author="Στάθης Καπ" w:date="2023-02-26T09:06:00Z"/>
                <w:sz w:val="18"/>
                <w:szCs w:val="18"/>
                <w:lang w:val="el-GR"/>
                <w:rPrChange w:id="26842" w:author="Στάθης Καπ" w:date="2023-03-03T06:42:00Z">
                  <w:rPr>
                    <w:del w:id="26843" w:author="Στάθης Καπ" w:date="2023-02-26T09:06:00Z"/>
                    <w:sz w:val="18"/>
                    <w:szCs w:val="18"/>
                  </w:rPr>
                </w:rPrChange>
              </w:rPr>
              <w:pPrChange w:id="26844" w:author="Στάθης Καπ" w:date="2023-02-26T08:48:00Z">
                <w:pPr/>
              </w:pPrChange>
            </w:pPr>
            <w:bookmarkStart w:id="26845" w:name="_Toc129057834"/>
            <w:bookmarkStart w:id="26846" w:name="_Toc129191669"/>
            <w:bookmarkStart w:id="26847" w:name="_Toc129198007"/>
            <w:bookmarkStart w:id="26848" w:name="_Toc129300533"/>
            <w:bookmarkEnd w:id="26845"/>
            <w:bookmarkEnd w:id="26846"/>
            <w:bookmarkEnd w:id="26847"/>
            <w:bookmarkEnd w:id="26848"/>
          </w:p>
        </w:tc>
        <w:tc>
          <w:tcPr>
            <w:tcW w:w="654" w:type="dxa"/>
            <w:textDirection w:val="btLr"/>
            <w:tcPrChange w:id="26849" w:author="Στάθης Καπ" w:date="2023-02-26T08:48:00Z">
              <w:tcPr>
                <w:tcW w:w="654" w:type="dxa"/>
              </w:tcPr>
            </w:tcPrChange>
          </w:tcPr>
          <w:p w14:paraId="2D9C7E19" w14:textId="605BD3DB" w:rsidR="008E010E" w:rsidRPr="00744E3F" w:rsidDel="009B47BA" w:rsidRDefault="009E2733">
            <w:pPr>
              <w:ind w:left="113" w:right="113"/>
              <w:rPr>
                <w:del w:id="26850" w:author="Στάθης Καπ" w:date="2023-02-26T09:06:00Z"/>
                <w:sz w:val="18"/>
                <w:szCs w:val="18"/>
                <w:lang w:val="el-GR"/>
                <w:rPrChange w:id="26851" w:author="Στάθης Καπ" w:date="2023-03-03T06:42:00Z">
                  <w:rPr>
                    <w:del w:id="26852" w:author="Στάθης Καπ" w:date="2023-02-26T09:06:00Z"/>
                    <w:sz w:val="18"/>
                    <w:szCs w:val="18"/>
                  </w:rPr>
                </w:rPrChange>
              </w:rPr>
              <w:pPrChange w:id="26853" w:author="Στάθης Καπ" w:date="2023-02-26T08:48:00Z">
                <w:pPr/>
              </w:pPrChange>
            </w:pPr>
            <w:del w:id="26854" w:author="Στάθης Καπ" w:date="2023-02-26T08:46:00Z">
              <w:r w:rsidRPr="00744E3F" w:rsidDel="00715EE1">
                <w:rPr>
                  <w:sz w:val="18"/>
                  <w:szCs w:val="18"/>
                  <w:lang w:val="el-GR"/>
                  <w:rPrChange w:id="26855" w:author="Στάθης Καπ" w:date="2023-03-03T06:42:00Z">
                    <w:rPr>
                      <w:sz w:val="18"/>
                      <w:szCs w:val="18"/>
                    </w:rPr>
                  </w:rPrChange>
                </w:rPr>
                <w:delText>370</w:delText>
              </w:r>
            </w:del>
            <w:bookmarkStart w:id="26856" w:name="_Toc129057835"/>
            <w:bookmarkStart w:id="26857" w:name="_Toc129191670"/>
            <w:bookmarkStart w:id="26858" w:name="_Toc129198008"/>
            <w:bookmarkStart w:id="26859" w:name="_Toc129300534"/>
            <w:bookmarkEnd w:id="26856"/>
            <w:bookmarkEnd w:id="26857"/>
            <w:bookmarkEnd w:id="26858"/>
            <w:bookmarkEnd w:id="26859"/>
          </w:p>
        </w:tc>
        <w:tc>
          <w:tcPr>
            <w:tcW w:w="754" w:type="dxa"/>
            <w:textDirection w:val="btLr"/>
            <w:tcPrChange w:id="26860" w:author="Στάθης Καπ" w:date="2023-02-26T08:48:00Z">
              <w:tcPr>
                <w:tcW w:w="754" w:type="dxa"/>
              </w:tcPr>
            </w:tcPrChange>
          </w:tcPr>
          <w:p w14:paraId="679E437F" w14:textId="3DDB5D6A" w:rsidR="008E010E" w:rsidRPr="00744E3F" w:rsidDel="009B47BA" w:rsidRDefault="008E010E">
            <w:pPr>
              <w:ind w:left="113" w:right="113"/>
              <w:rPr>
                <w:del w:id="26861" w:author="Στάθης Καπ" w:date="2023-02-26T09:06:00Z"/>
                <w:sz w:val="18"/>
                <w:szCs w:val="18"/>
                <w:lang w:val="el-GR"/>
                <w:rPrChange w:id="26862" w:author="Στάθης Καπ" w:date="2023-03-03T06:42:00Z">
                  <w:rPr>
                    <w:del w:id="26863" w:author="Στάθης Καπ" w:date="2023-02-26T09:06:00Z"/>
                    <w:sz w:val="18"/>
                    <w:szCs w:val="18"/>
                  </w:rPr>
                </w:rPrChange>
              </w:rPr>
              <w:pPrChange w:id="26864" w:author="Στάθης Καπ" w:date="2023-02-26T08:48:00Z">
                <w:pPr/>
              </w:pPrChange>
            </w:pPr>
            <w:bookmarkStart w:id="26865" w:name="_Toc129057836"/>
            <w:bookmarkStart w:id="26866" w:name="_Toc129191671"/>
            <w:bookmarkStart w:id="26867" w:name="_Toc129198009"/>
            <w:bookmarkStart w:id="26868" w:name="_Toc129300535"/>
            <w:bookmarkEnd w:id="26865"/>
            <w:bookmarkEnd w:id="26866"/>
            <w:bookmarkEnd w:id="26867"/>
            <w:bookmarkEnd w:id="26868"/>
          </w:p>
        </w:tc>
        <w:tc>
          <w:tcPr>
            <w:tcW w:w="622" w:type="dxa"/>
            <w:textDirection w:val="btLr"/>
            <w:tcPrChange w:id="26869" w:author="Στάθης Καπ" w:date="2023-02-26T08:48:00Z">
              <w:tcPr>
                <w:tcW w:w="622" w:type="dxa"/>
              </w:tcPr>
            </w:tcPrChange>
          </w:tcPr>
          <w:p w14:paraId="3D9044BD" w14:textId="239B71B8" w:rsidR="008E010E" w:rsidRPr="00744E3F" w:rsidDel="009B47BA" w:rsidRDefault="008E010E">
            <w:pPr>
              <w:ind w:left="113" w:right="113"/>
              <w:rPr>
                <w:del w:id="26870" w:author="Στάθης Καπ" w:date="2023-02-26T09:06:00Z"/>
                <w:sz w:val="18"/>
                <w:szCs w:val="18"/>
                <w:lang w:val="el-GR"/>
                <w:rPrChange w:id="26871" w:author="Στάθης Καπ" w:date="2023-03-03T06:42:00Z">
                  <w:rPr>
                    <w:del w:id="26872" w:author="Στάθης Καπ" w:date="2023-02-26T09:06:00Z"/>
                    <w:sz w:val="18"/>
                    <w:szCs w:val="18"/>
                  </w:rPr>
                </w:rPrChange>
              </w:rPr>
              <w:pPrChange w:id="26873" w:author="Στάθης Καπ" w:date="2023-02-26T08:48:00Z">
                <w:pPr/>
              </w:pPrChange>
            </w:pPr>
            <w:bookmarkStart w:id="26874" w:name="_Toc129057837"/>
            <w:bookmarkStart w:id="26875" w:name="_Toc129191672"/>
            <w:bookmarkStart w:id="26876" w:name="_Toc129198010"/>
            <w:bookmarkStart w:id="26877" w:name="_Toc129300536"/>
            <w:bookmarkEnd w:id="26874"/>
            <w:bookmarkEnd w:id="26875"/>
            <w:bookmarkEnd w:id="26876"/>
            <w:bookmarkEnd w:id="26877"/>
          </w:p>
        </w:tc>
        <w:bookmarkStart w:id="26878" w:name="_Toc129057838"/>
        <w:bookmarkStart w:id="26879" w:name="_Toc129191673"/>
        <w:bookmarkStart w:id="26880" w:name="_Toc129198011"/>
        <w:bookmarkStart w:id="26881" w:name="_Toc129300537"/>
        <w:bookmarkEnd w:id="26878"/>
        <w:bookmarkEnd w:id="26879"/>
        <w:bookmarkEnd w:id="26880"/>
        <w:bookmarkEnd w:id="26881"/>
      </w:tr>
      <w:tr w:rsidR="008E010E" w:rsidRPr="00D3106C" w:rsidDel="009B47BA" w14:paraId="47D296E7" w14:textId="697F20F0" w:rsidTr="00715EE1">
        <w:trPr>
          <w:gridAfter w:val="1"/>
          <w:wAfter w:w="51" w:type="dxa"/>
          <w:cantSplit/>
          <w:trHeight w:val="567"/>
          <w:del w:id="26882" w:author="Στάθης Καπ" w:date="2023-02-26T09:06:00Z"/>
        </w:trPr>
        <w:tc>
          <w:tcPr>
            <w:tcW w:w="627" w:type="dxa"/>
            <w:gridSpan w:val="2"/>
            <w:textDirection w:val="btLr"/>
            <w:tcPrChange w:id="26883" w:author="Στάθης Καπ" w:date="2023-02-26T08:48:00Z">
              <w:tcPr>
                <w:tcW w:w="627" w:type="dxa"/>
              </w:tcPr>
            </w:tcPrChange>
          </w:tcPr>
          <w:p w14:paraId="2BD6CC00" w14:textId="7AB99565" w:rsidR="008E010E" w:rsidRPr="00744E3F" w:rsidDel="009B47BA" w:rsidRDefault="008E010E">
            <w:pPr>
              <w:ind w:left="113" w:right="113"/>
              <w:rPr>
                <w:del w:id="26884" w:author="Στάθης Καπ" w:date="2023-02-26T09:06:00Z"/>
                <w:sz w:val="18"/>
                <w:szCs w:val="18"/>
                <w:lang w:val="el-GR"/>
                <w:rPrChange w:id="26885" w:author="Στάθης Καπ" w:date="2023-03-03T06:42:00Z">
                  <w:rPr>
                    <w:del w:id="26886" w:author="Στάθης Καπ" w:date="2023-02-26T09:06:00Z"/>
                    <w:sz w:val="18"/>
                    <w:szCs w:val="18"/>
                  </w:rPr>
                </w:rPrChange>
              </w:rPr>
              <w:pPrChange w:id="26887" w:author="Στάθης Καπ" w:date="2023-02-26T08:48:00Z">
                <w:pPr/>
              </w:pPrChange>
            </w:pPr>
            <w:del w:id="26888" w:author="Στάθης Καπ" w:date="2023-02-26T08:46:00Z">
              <w:r w:rsidRPr="006E0881" w:rsidDel="00715EE1">
                <w:rPr>
                  <w:sz w:val="18"/>
                  <w:szCs w:val="18"/>
                </w:rPr>
                <w:delText>Pr</w:delText>
              </w:r>
              <w:r w:rsidRPr="00744E3F" w:rsidDel="00715EE1">
                <w:rPr>
                  <w:sz w:val="18"/>
                  <w:szCs w:val="18"/>
                  <w:lang w:val="el-GR"/>
                  <w:rPrChange w:id="26889" w:author="Στάθης Καπ" w:date="2023-03-03T06:42:00Z">
                    <w:rPr>
                      <w:sz w:val="18"/>
                      <w:szCs w:val="18"/>
                    </w:rPr>
                  </w:rPrChange>
                </w:rPr>
                <w:delText>20</w:delText>
              </w:r>
            </w:del>
            <w:bookmarkStart w:id="26890" w:name="_Toc129057839"/>
            <w:bookmarkStart w:id="26891" w:name="_Toc129191674"/>
            <w:bookmarkStart w:id="26892" w:name="_Toc129198012"/>
            <w:bookmarkStart w:id="26893" w:name="_Toc129300538"/>
            <w:bookmarkEnd w:id="26890"/>
            <w:bookmarkEnd w:id="26891"/>
            <w:bookmarkEnd w:id="26892"/>
            <w:bookmarkEnd w:id="26893"/>
          </w:p>
        </w:tc>
        <w:tc>
          <w:tcPr>
            <w:tcW w:w="663" w:type="dxa"/>
            <w:textDirection w:val="btLr"/>
            <w:tcPrChange w:id="26894" w:author="Στάθης Καπ" w:date="2023-02-26T08:48:00Z">
              <w:tcPr>
                <w:tcW w:w="663" w:type="dxa"/>
              </w:tcPr>
            </w:tcPrChange>
          </w:tcPr>
          <w:p w14:paraId="6A5CD851" w14:textId="3CA54937" w:rsidR="008E010E" w:rsidRPr="00744E3F" w:rsidDel="009B47BA" w:rsidRDefault="008E010E">
            <w:pPr>
              <w:ind w:left="113" w:right="113"/>
              <w:rPr>
                <w:del w:id="26895" w:author="Στάθης Καπ" w:date="2023-02-26T09:06:00Z"/>
                <w:sz w:val="18"/>
                <w:szCs w:val="18"/>
                <w:lang w:val="el-GR"/>
                <w:rPrChange w:id="26896" w:author="Στάθης Καπ" w:date="2023-03-03T06:42:00Z">
                  <w:rPr>
                    <w:del w:id="26897" w:author="Στάθης Καπ" w:date="2023-02-26T09:06:00Z"/>
                    <w:sz w:val="18"/>
                    <w:szCs w:val="18"/>
                  </w:rPr>
                </w:rPrChange>
              </w:rPr>
              <w:pPrChange w:id="26898" w:author="Στάθης Καπ" w:date="2023-02-26T08:48:00Z">
                <w:pPr/>
              </w:pPrChange>
            </w:pPr>
            <w:bookmarkStart w:id="26899" w:name="_Toc129057840"/>
            <w:bookmarkStart w:id="26900" w:name="_Toc129191675"/>
            <w:bookmarkStart w:id="26901" w:name="_Toc129198013"/>
            <w:bookmarkStart w:id="26902" w:name="_Toc129300539"/>
            <w:bookmarkEnd w:id="26899"/>
            <w:bookmarkEnd w:id="26900"/>
            <w:bookmarkEnd w:id="26901"/>
            <w:bookmarkEnd w:id="26902"/>
          </w:p>
        </w:tc>
        <w:tc>
          <w:tcPr>
            <w:tcW w:w="764" w:type="dxa"/>
            <w:textDirection w:val="btLr"/>
            <w:tcPrChange w:id="26903" w:author="Στάθης Καπ" w:date="2023-02-26T08:48:00Z">
              <w:tcPr>
                <w:tcW w:w="764" w:type="dxa"/>
              </w:tcPr>
            </w:tcPrChange>
          </w:tcPr>
          <w:p w14:paraId="06E37DBC" w14:textId="2BF690D5" w:rsidR="008E010E" w:rsidRPr="00744E3F" w:rsidDel="009B47BA" w:rsidRDefault="008E010E">
            <w:pPr>
              <w:ind w:left="113" w:right="113"/>
              <w:rPr>
                <w:del w:id="26904" w:author="Στάθης Καπ" w:date="2023-02-26T09:06:00Z"/>
                <w:sz w:val="18"/>
                <w:szCs w:val="18"/>
                <w:lang w:val="el-GR"/>
                <w:rPrChange w:id="26905" w:author="Στάθης Καπ" w:date="2023-03-03T06:42:00Z">
                  <w:rPr>
                    <w:del w:id="26906" w:author="Στάθης Καπ" w:date="2023-02-26T09:06:00Z"/>
                    <w:sz w:val="18"/>
                    <w:szCs w:val="18"/>
                  </w:rPr>
                </w:rPrChange>
              </w:rPr>
              <w:pPrChange w:id="26907" w:author="Στάθης Καπ" w:date="2023-02-26T08:48:00Z">
                <w:pPr/>
              </w:pPrChange>
            </w:pPr>
            <w:bookmarkStart w:id="26908" w:name="_Toc129057841"/>
            <w:bookmarkStart w:id="26909" w:name="_Toc129191676"/>
            <w:bookmarkStart w:id="26910" w:name="_Toc129198014"/>
            <w:bookmarkStart w:id="26911" w:name="_Toc129300540"/>
            <w:bookmarkEnd w:id="26908"/>
            <w:bookmarkEnd w:id="26909"/>
            <w:bookmarkEnd w:id="26910"/>
            <w:bookmarkEnd w:id="26911"/>
          </w:p>
        </w:tc>
        <w:tc>
          <w:tcPr>
            <w:tcW w:w="630" w:type="dxa"/>
            <w:textDirection w:val="btLr"/>
            <w:tcPrChange w:id="26912" w:author="Στάθης Καπ" w:date="2023-02-26T08:48:00Z">
              <w:tcPr>
                <w:tcW w:w="630" w:type="dxa"/>
              </w:tcPr>
            </w:tcPrChange>
          </w:tcPr>
          <w:p w14:paraId="605B54C2" w14:textId="2D1F0AA8" w:rsidR="008E010E" w:rsidRPr="00744E3F" w:rsidDel="009B47BA" w:rsidRDefault="008E010E">
            <w:pPr>
              <w:ind w:left="113" w:right="113"/>
              <w:rPr>
                <w:del w:id="26913" w:author="Στάθης Καπ" w:date="2023-02-26T09:06:00Z"/>
                <w:sz w:val="18"/>
                <w:szCs w:val="18"/>
                <w:lang w:val="el-GR"/>
                <w:rPrChange w:id="26914" w:author="Στάθης Καπ" w:date="2023-03-03T06:42:00Z">
                  <w:rPr>
                    <w:del w:id="26915" w:author="Στάθης Καπ" w:date="2023-02-26T09:06:00Z"/>
                    <w:sz w:val="18"/>
                    <w:szCs w:val="18"/>
                  </w:rPr>
                </w:rPrChange>
              </w:rPr>
              <w:pPrChange w:id="26916" w:author="Στάθης Καπ" w:date="2023-02-26T08:48:00Z">
                <w:pPr/>
              </w:pPrChange>
            </w:pPr>
            <w:bookmarkStart w:id="26917" w:name="_Toc129057842"/>
            <w:bookmarkStart w:id="26918" w:name="_Toc129191677"/>
            <w:bookmarkStart w:id="26919" w:name="_Toc129198015"/>
            <w:bookmarkStart w:id="26920" w:name="_Toc129300541"/>
            <w:bookmarkEnd w:id="26917"/>
            <w:bookmarkEnd w:id="26918"/>
            <w:bookmarkEnd w:id="26919"/>
            <w:bookmarkEnd w:id="26920"/>
          </w:p>
        </w:tc>
        <w:tc>
          <w:tcPr>
            <w:tcW w:w="663" w:type="dxa"/>
            <w:textDirection w:val="btLr"/>
            <w:tcPrChange w:id="26921" w:author="Στάθης Καπ" w:date="2023-02-26T08:48:00Z">
              <w:tcPr>
                <w:tcW w:w="663" w:type="dxa"/>
              </w:tcPr>
            </w:tcPrChange>
          </w:tcPr>
          <w:p w14:paraId="2ACF90E9" w14:textId="1AE88941" w:rsidR="008E010E" w:rsidRPr="00744E3F" w:rsidDel="009B47BA" w:rsidRDefault="008E010E">
            <w:pPr>
              <w:ind w:left="113" w:right="113"/>
              <w:rPr>
                <w:del w:id="26922" w:author="Στάθης Καπ" w:date="2023-02-26T09:06:00Z"/>
                <w:sz w:val="18"/>
                <w:szCs w:val="18"/>
                <w:lang w:val="el-GR"/>
                <w:rPrChange w:id="26923" w:author="Στάθης Καπ" w:date="2023-03-03T06:42:00Z">
                  <w:rPr>
                    <w:del w:id="26924" w:author="Στάθης Καπ" w:date="2023-02-26T09:06:00Z"/>
                    <w:sz w:val="18"/>
                    <w:szCs w:val="18"/>
                  </w:rPr>
                </w:rPrChange>
              </w:rPr>
              <w:pPrChange w:id="26925" w:author="Στάθης Καπ" w:date="2023-02-26T08:48:00Z">
                <w:pPr/>
              </w:pPrChange>
            </w:pPr>
            <w:bookmarkStart w:id="26926" w:name="_Toc129057843"/>
            <w:bookmarkStart w:id="26927" w:name="_Toc129191678"/>
            <w:bookmarkStart w:id="26928" w:name="_Toc129198016"/>
            <w:bookmarkStart w:id="26929" w:name="_Toc129300542"/>
            <w:bookmarkEnd w:id="26926"/>
            <w:bookmarkEnd w:id="26927"/>
            <w:bookmarkEnd w:id="26928"/>
            <w:bookmarkEnd w:id="26929"/>
          </w:p>
        </w:tc>
        <w:tc>
          <w:tcPr>
            <w:tcW w:w="764" w:type="dxa"/>
            <w:textDirection w:val="btLr"/>
            <w:tcPrChange w:id="26930" w:author="Στάθης Καπ" w:date="2023-02-26T08:48:00Z">
              <w:tcPr>
                <w:tcW w:w="764" w:type="dxa"/>
              </w:tcPr>
            </w:tcPrChange>
          </w:tcPr>
          <w:p w14:paraId="77F70CD6" w14:textId="65E63B42" w:rsidR="008E010E" w:rsidRPr="00744E3F" w:rsidDel="009B47BA" w:rsidRDefault="008E010E">
            <w:pPr>
              <w:ind w:left="113" w:right="113"/>
              <w:rPr>
                <w:del w:id="26931" w:author="Στάθης Καπ" w:date="2023-02-26T09:06:00Z"/>
                <w:sz w:val="18"/>
                <w:szCs w:val="18"/>
                <w:lang w:val="el-GR"/>
                <w:rPrChange w:id="26932" w:author="Στάθης Καπ" w:date="2023-03-03T06:42:00Z">
                  <w:rPr>
                    <w:del w:id="26933" w:author="Στάθης Καπ" w:date="2023-02-26T09:06:00Z"/>
                    <w:sz w:val="18"/>
                    <w:szCs w:val="18"/>
                  </w:rPr>
                </w:rPrChange>
              </w:rPr>
              <w:pPrChange w:id="26934" w:author="Στάθης Καπ" w:date="2023-02-26T08:48:00Z">
                <w:pPr/>
              </w:pPrChange>
            </w:pPr>
            <w:bookmarkStart w:id="26935" w:name="_Toc129057844"/>
            <w:bookmarkStart w:id="26936" w:name="_Toc129191679"/>
            <w:bookmarkStart w:id="26937" w:name="_Toc129198017"/>
            <w:bookmarkStart w:id="26938" w:name="_Toc129300543"/>
            <w:bookmarkEnd w:id="26935"/>
            <w:bookmarkEnd w:id="26936"/>
            <w:bookmarkEnd w:id="26937"/>
            <w:bookmarkEnd w:id="26938"/>
          </w:p>
        </w:tc>
        <w:tc>
          <w:tcPr>
            <w:tcW w:w="630" w:type="dxa"/>
            <w:textDirection w:val="btLr"/>
            <w:tcPrChange w:id="26939" w:author="Στάθης Καπ" w:date="2023-02-26T08:48:00Z">
              <w:tcPr>
                <w:tcW w:w="630" w:type="dxa"/>
              </w:tcPr>
            </w:tcPrChange>
          </w:tcPr>
          <w:p w14:paraId="5BB477E9" w14:textId="4C7C391A" w:rsidR="008E010E" w:rsidRPr="00744E3F" w:rsidDel="009B47BA" w:rsidRDefault="008E010E">
            <w:pPr>
              <w:ind w:left="113" w:right="113"/>
              <w:rPr>
                <w:del w:id="26940" w:author="Στάθης Καπ" w:date="2023-02-26T09:06:00Z"/>
                <w:sz w:val="18"/>
                <w:szCs w:val="18"/>
                <w:lang w:val="el-GR"/>
                <w:rPrChange w:id="26941" w:author="Στάθης Καπ" w:date="2023-03-03T06:42:00Z">
                  <w:rPr>
                    <w:del w:id="26942" w:author="Στάθης Καπ" w:date="2023-02-26T09:06:00Z"/>
                    <w:sz w:val="18"/>
                    <w:szCs w:val="18"/>
                  </w:rPr>
                </w:rPrChange>
              </w:rPr>
              <w:pPrChange w:id="26943" w:author="Στάθης Καπ" w:date="2023-02-26T08:48:00Z">
                <w:pPr/>
              </w:pPrChange>
            </w:pPr>
            <w:bookmarkStart w:id="26944" w:name="_Toc129057845"/>
            <w:bookmarkStart w:id="26945" w:name="_Toc129191680"/>
            <w:bookmarkStart w:id="26946" w:name="_Toc129198018"/>
            <w:bookmarkStart w:id="26947" w:name="_Toc129300544"/>
            <w:bookmarkEnd w:id="26944"/>
            <w:bookmarkEnd w:id="26945"/>
            <w:bookmarkEnd w:id="26946"/>
            <w:bookmarkEnd w:id="26947"/>
          </w:p>
        </w:tc>
        <w:tc>
          <w:tcPr>
            <w:tcW w:w="663" w:type="dxa"/>
            <w:textDirection w:val="btLr"/>
            <w:tcPrChange w:id="26948" w:author="Στάθης Καπ" w:date="2023-02-26T08:48:00Z">
              <w:tcPr>
                <w:tcW w:w="663" w:type="dxa"/>
              </w:tcPr>
            </w:tcPrChange>
          </w:tcPr>
          <w:p w14:paraId="3568FD63" w14:textId="54A78A63" w:rsidR="008E010E" w:rsidRPr="00744E3F" w:rsidDel="009B47BA" w:rsidRDefault="008E010E">
            <w:pPr>
              <w:ind w:left="113" w:right="113"/>
              <w:rPr>
                <w:del w:id="26949" w:author="Στάθης Καπ" w:date="2023-02-26T09:06:00Z"/>
                <w:sz w:val="18"/>
                <w:szCs w:val="18"/>
                <w:lang w:val="el-GR"/>
                <w:rPrChange w:id="26950" w:author="Στάθης Καπ" w:date="2023-03-03T06:42:00Z">
                  <w:rPr>
                    <w:del w:id="26951" w:author="Στάθης Καπ" w:date="2023-02-26T09:06:00Z"/>
                    <w:sz w:val="18"/>
                    <w:szCs w:val="18"/>
                  </w:rPr>
                </w:rPrChange>
              </w:rPr>
              <w:pPrChange w:id="26952" w:author="Στάθης Καπ" w:date="2023-02-26T08:48:00Z">
                <w:pPr/>
              </w:pPrChange>
            </w:pPr>
            <w:bookmarkStart w:id="26953" w:name="_Toc129057846"/>
            <w:bookmarkStart w:id="26954" w:name="_Toc129191681"/>
            <w:bookmarkStart w:id="26955" w:name="_Toc129198019"/>
            <w:bookmarkStart w:id="26956" w:name="_Toc129300545"/>
            <w:bookmarkEnd w:id="26953"/>
            <w:bookmarkEnd w:id="26954"/>
            <w:bookmarkEnd w:id="26955"/>
            <w:bookmarkEnd w:id="26956"/>
          </w:p>
        </w:tc>
        <w:tc>
          <w:tcPr>
            <w:tcW w:w="764" w:type="dxa"/>
            <w:textDirection w:val="btLr"/>
            <w:tcPrChange w:id="26957" w:author="Στάθης Καπ" w:date="2023-02-26T08:48:00Z">
              <w:tcPr>
                <w:tcW w:w="764" w:type="dxa"/>
              </w:tcPr>
            </w:tcPrChange>
          </w:tcPr>
          <w:p w14:paraId="17CD8D58" w14:textId="3A74E00A" w:rsidR="008E010E" w:rsidRPr="00744E3F" w:rsidDel="009B47BA" w:rsidRDefault="008E010E">
            <w:pPr>
              <w:ind w:left="113" w:right="113"/>
              <w:rPr>
                <w:del w:id="26958" w:author="Στάθης Καπ" w:date="2023-02-26T09:06:00Z"/>
                <w:sz w:val="18"/>
                <w:szCs w:val="18"/>
                <w:lang w:val="el-GR"/>
                <w:rPrChange w:id="26959" w:author="Στάθης Καπ" w:date="2023-03-03T06:42:00Z">
                  <w:rPr>
                    <w:del w:id="26960" w:author="Στάθης Καπ" w:date="2023-02-26T09:06:00Z"/>
                    <w:sz w:val="18"/>
                    <w:szCs w:val="18"/>
                  </w:rPr>
                </w:rPrChange>
              </w:rPr>
              <w:pPrChange w:id="26961" w:author="Στάθης Καπ" w:date="2023-02-26T08:48:00Z">
                <w:pPr/>
              </w:pPrChange>
            </w:pPr>
            <w:bookmarkStart w:id="26962" w:name="_Toc129057847"/>
            <w:bookmarkStart w:id="26963" w:name="_Toc129191682"/>
            <w:bookmarkStart w:id="26964" w:name="_Toc129198020"/>
            <w:bookmarkStart w:id="26965" w:name="_Toc129300546"/>
            <w:bookmarkEnd w:id="26962"/>
            <w:bookmarkEnd w:id="26963"/>
            <w:bookmarkEnd w:id="26964"/>
            <w:bookmarkEnd w:id="26965"/>
          </w:p>
        </w:tc>
        <w:tc>
          <w:tcPr>
            <w:tcW w:w="630" w:type="dxa"/>
            <w:textDirection w:val="btLr"/>
            <w:tcPrChange w:id="26966" w:author="Στάθης Καπ" w:date="2023-02-26T08:48:00Z">
              <w:tcPr>
                <w:tcW w:w="630" w:type="dxa"/>
              </w:tcPr>
            </w:tcPrChange>
          </w:tcPr>
          <w:p w14:paraId="43B41C4B" w14:textId="30C3C4F0" w:rsidR="008E010E" w:rsidRPr="00744E3F" w:rsidDel="009B47BA" w:rsidRDefault="008E010E">
            <w:pPr>
              <w:ind w:left="113" w:right="113"/>
              <w:rPr>
                <w:del w:id="26967" w:author="Στάθης Καπ" w:date="2023-02-26T09:06:00Z"/>
                <w:sz w:val="18"/>
                <w:szCs w:val="18"/>
                <w:lang w:val="el-GR"/>
                <w:rPrChange w:id="26968" w:author="Στάθης Καπ" w:date="2023-03-03T06:42:00Z">
                  <w:rPr>
                    <w:del w:id="26969" w:author="Στάθης Καπ" w:date="2023-02-26T09:06:00Z"/>
                    <w:sz w:val="18"/>
                    <w:szCs w:val="18"/>
                  </w:rPr>
                </w:rPrChange>
              </w:rPr>
              <w:pPrChange w:id="26970" w:author="Στάθης Καπ" w:date="2023-02-26T08:48:00Z">
                <w:pPr/>
              </w:pPrChange>
            </w:pPr>
            <w:bookmarkStart w:id="26971" w:name="_Toc129057848"/>
            <w:bookmarkStart w:id="26972" w:name="_Toc129191683"/>
            <w:bookmarkStart w:id="26973" w:name="_Toc129198021"/>
            <w:bookmarkStart w:id="26974" w:name="_Toc129300547"/>
            <w:bookmarkEnd w:id="26971"/>
            <w:bookmarkEnd w:id="26972"/>
            <w:bookmarkEnd w:id="26973"/>
            <w:bookmarkEnd w:id="26974"/>
          </w:p>
        </w:tc>
        <w:tc>
          <w:tcPr>
            <w:tcW w:w="654" w:type="dxa"/>
            <w:textDirection w:val="btLr"/>
            <w:tcPrChange w:id="26975" w:author="Στάθης Καπ" w:date="2023-02-26T08:48:00Z">
              <w:tcPr>
                <w:tcW w:w="654" w:type="dxa"/>
              </w:tcPr>
            </w:tcPrChange>
          </w:tcPr>
          <w:p w14:paraId="6FAE5358" w14:textId="6166F4D7" w:rsidR="008E010E" w:rsidRPr="00744E3F" w:rsidDel="009B47BA" w:rsidRDefault="009E2733">
            <w:pPr>
              <w:ind w:left="113" w:right="113"/>
              <w:rPr>
                <w:del w:id="26976" w:author="Στάθης Καπ" w:date="2023-02-26T09:06:00Z"/>
                <w:sz w:val="18"/>
                <w:szCs w:val="18"/>
                <w:lang w:val="el-GR"/>
                <w:rPrChange w:id="26977" w:author="Στάθης Καπ" w:date="2023-03-03T06:42:00Z">
                  <w:rPr>
                    <w:del w:id="26978" w:author="Στάθης Καπ" w:date="2023-02-26T09:06:00Z"/>
                    <w:sz w:val="18"/>
                    <w:szCs w:val="18"/>
                  </w:rPr>
                </w:rPrChange>
              </w:rPr>
              <w:pPrChange w:id="26979" w:author="Στάθης Καπ" w:date="2023-02-26T08:48:00Z">
                <w:pPr/>
              </w:pPrChange>
            </w:pPr>
            <w:del w:id="26980" w:author="Στάθης Καπ" w:date="2023-02-26T08:46:00Z">
              <w:r w:rsidRPr="00744E3F" w:rsidDel="00715EE1">
                <w:rPr>
                  <w:sz w:val="18"/>
                  <w:szCs w:val="18"/>
                  <w:lang w:val="el-GR"/>
                  <w:rPrChange w:id="26981" w:author="Στάθης Καπ" w:date="2023-03-03T06:42:00Z">
                    <w:rPr>
                      <w:sz w:val="18"/>
                      <w:szCs w:val="18"/>
                    </w:rPr>
                  </w:rPrChange>
                </w:rPr>
                <w:delText>479</w:delText>
              </w:r>
            </w:del>
            <w:bookmarkStart w:id="26982" w:name="_Toc129057849"/>
            <w:bookmarkStart w:id="26983" w:name="_Toc129191684"/>
            <w:bookmarkStart w:id="26984" w:name="_Toc129198022"/>
            <w:bookmarkStart w:id="26985" w:name="_Toc129300548"/>
            <w:bookmarkEnd w:id="26982"/>
            <w:bookmarkEnd w:id="26983"/>
            <w:bookmarkEnd w:id="26984"/>
            <w:bookmarkEnd w:id="26985"/>
          </w:p>
        </w:tc>
        <w:tc>
          <w:tcPr>
            <w:tcW w:w="754" w:type="dxa"/>
            <w:textDirection w:val="btLr"/>
            <w:tcPrChange w:id="26986" w:author="Στάθης Καπ" w:date="2023-02-26T08:48:00Z">
              <w:tcPr>
                <w:tcW w:w="754" w:type="dxa"/>
              </w:tcPr>
            </w:tcPrChange>
          </w:tcPr>
          <w:p w14:paraId="0DC0389B" w14:textId="45CBCB26" w:rsidR="008E010E" w:rsidRPr="00744E3F" w:rsidDel="009B47BA" w:rsidRDefault="008E010E">
            <w:pPr>
              <w:ind w:left="113" w:right="113"/>
              <w:rPr>
                <w:del w:id="26987" w:author="Στάθης Καπ" w:date="2023-02-26T09:06:00Z"/>
                <w:sz w:val="18"/>
                <w:szCs w:val="18"/>
                <w:lang w:val="el-GR"/>
                <w:rPrChange w:id="26988" w:author="Στάθης Καπ" w:date="2023-03-03T06:42:00Z">
                  <w:rPr>
                    <w:del w:id="26989" w:author="Στάθης Καπ" w:date="2023-02-26T09:06:00Z"/>
                    <w:sz w:val="18"/>
                    <w:szCs w:val="18"/>
                  </w:rPr>
                </w:rPrChange>
              </w:rPr>
              <w:pPrChange w:id="26990" w:author="Στάθης Καπ" w:date="2023-02-26T08:48:00Z">
                <w:pPr/>
              </w:pPrChange>
            </w:pPr>
            <w:bookmarkStart w:id="26991" w:name="_Toc129057850"/>
            <w:bookmarkStart w:id="26992" w:name="_Toc129191685"/>
            <w:bookmarkStart w:id="26993" w:name="_Toc129198023"/>
            <w:bookmarkStart w:id="26994" w:name="_Toc129300549"/>
            <w:bookmarkEnd w:id="26991"/>
            <w:bookmarkEnd w:id="26992"/>
            <w:bookmarkEnd w:id="26993"/>
            <w:bookmarkEnd w:id="26994"/>
          </w:p>
        </w:tc>
        <w:tc>
          <w:tcPr>
            <w:tcW w:w="622" w:type="dxa"/>
            <w:textDirection w:val="btLr"/>
            <w:tcPrChange w:id="26995" w:author="Στάθης Καπ" w:date="2023-02-26T08:48:00Z">
              <w:tcPr>
                <w:tcW w:w="622" w:type="dxa"/>
              </w:tcPr>
            </w:tcPrChange>
          </w:tcPr>
          <w:p w14:paraId="22483980" w14:textId="363D51FD" w:rsidR="008E010E" w:rsidRPr="00744E3F" w:rsidDel="009B47BA" w:rsidRDefault="008E010E">
            <w:pPr>
              <w:ind w:left="113" w:right="113"/>
              <w:rPr>
                <w:del w:id="26996" w:author="Στάθης Καπ" w:date="2023-02-26T09:06:00Z"/>
                <w:sz w:val="18"/>
                <w:szCs w:val="18"/>
                <w:lang w:val="el-GR"/>
                <w:rPrChange w:id="26997" w:author="Στάθης Καπ" w:date="2023-03-03T06:42:00Z">
                  <w:rPr>
                    <w:del w:id="26998" w:author="Στάθης Καπ" w:date="2023-02-26T09:06:00Z"/>
                    <w:sz w:val="18"/>
                    <w:szCs w:val="18"/>
                  </w:rPr>
                </w:rPrChange>
              </w:rPr>
              <w:pPrChange w:id="26999" w:author="Στάθης Καπ" w:date="2023-02-26T08:48:00Z">
                <w:pPr/>
              </w:pPrChange>
            </w:pPr>
            <w:bookmarkStart w:id="27000" w:name="_Toc129057851"/>
            <w:bookmarkStart w:id="27001" w:name="_Toc129191686"/>
            <w:bookmarkStart w:id="27002" w:name="_Toc129198024"/>
            <w:bookmarkStart w:id="27003" w:name="_Toc129300550"/>
            <w:bookmarkEnd w:id="27000"/>
            <w:bookmarkEnd w:id="27001"/>
            <w:bookmarkEnd w:id="27002"/>
            <w:bookmarkEnd w:id="27003"/>
          </w:p>
        </w:tc>
        <w:bookmarkStart w:id="27004" w:name="_Toc129057852"/>
        <w:bookmarkStart w:id="27005" w:name="_Toc129191687"/>
        <w:bookmarkStart w:id="27006" w:name="_Toc129198025"/>
        <w:bookmarkStart w:id="27007" w:name="_Toc129300551"/>
        <w:bookmarkEnd w:id="27004"/>
        <w:bookmarkEnd w:id="27005"/>
        <w:bookmarkEnd w:id="27006"/>
        <w:bookmarkEnd w:id="27007"/>
      </w:tr>
      <w:tr w:rsidR="008E010E" w:rsidRPr="00D3106C" w:rsidDel="009B47BA" w14:paraId="46A82CFE" w14:textId="3397A3C8" w:rsidTr="00715EE1">
        <w:trPr>
          <w:gridAfter w:val="1"/>
          <w:wAfter w:w="51" w:type="dxa"/>
          <w:cantSplit/>
          <w:trHeight w:val="567"/>
          <w:del w:id="27008" w:author="Στάθης Καπ" w:date="2023-02-26T09:06:00Z"/>
        </w:trPr>
        <w:tc>
          <w:tcPr>
            <w:tcW w:w="627" w:type="dxa"/>
            <w:gridSpan w:val="2"/>
            <w:textDirection w:val="btLr"/>
            <w:tcPrChange w:id="27009" w:author="Στάθης Καπ" w:date="2023-02-26T08:48:00Z">
              <w:tcPr>
                <w:tcW w:w="627" w:type="dxa"/>
              </w:tcPr>
            </w:tcPrChange>
          </w:tcPr>
          <w:p w14:paraId="74F3E69E" w14:textId="4D1F82B6" w:rsidR="008E010E" w:rsidRPr="00744E3F" w:rsidDel="009B47BA" w:rsidRDefault="008E010E">
            <w:pPr>
              <w:ind w:left="113" w:right="113"/>
              <w:rPr>
                <w:del w:id="27010" w:author="Στάθης Καπ" w:date="2023-02-26T09:06:00Z"/>
                <w:sz w:val="18"/>
                <w:szCs w:val="18"/>
                <w:lang w:val="el-GR"/>
                <w:rPrChange w:id="27011" w:author="Στάθης Καπ" w:date="2023-03-03T06:42:00Z">
                  <w:rPr>
                    <w:del w:id="27012" w:author="Στάθης Καπ" w:date="2023-02-26T09:06:00Z"/>
                    <w:sz w:val="18"/>
                    <w:szCs w:val="18"/>
                  </w:rPr>
                </w:rPrChange>
              </w:rPr>
              <w:pPrChange w:id="27013" w:author="Στάθης Καπ" w:date="2023-02-26T08:48:00Z">
                <w:pPr/>
              </w:pPrChange>
            </w:pPr>
            <w:del w:id="27014" w:author="Στάθης Καπ" w:date="2023-02-26T08:46:00Z">
              <w:r w:rsidRPr="006E0881" w:rsidDel="00715EE1">
                <w:rPr>
                  <w:sz w:val="18"/>
                  <w:szCs w:val="18"/>
                </w:rPr>
                <w:delText>avg</w:delText>
              </w:r>
            </w:del>
            <w:bookmarkStart w:id="27015" w:name="_Toc129057853"/>
            <w:bookmarkStart w:id="27016" w:name="_Toc129191688"/>
            <w:bookmarkStart w:id="27017" w:name="_Toc129198026"/>
            <w:bookmarkStart w:id="27018" w:name="_Toc129300552"/>
            <w:bookmarkEnd w:id="27015"/>
            <w:bookmarkEnd w:id="27016"/>
            <w:bookmarkEnd w:id="27017"/>
            <w:bookmarkEnd w:id="27018"/>
          </w:p>
        </w:tc>
        <w:tc>
          <w:tcPr>
            <w:tcW w:w="663" w:type="dxa"/>
            <w:textDirection w:val="btLr"/>
            <w:tcPrChange w:id="27019" w:author="Στάθης Καπ" w:date="2023-02-26T08:48:00Z">
              <w:tcPr>
                <w:tcW w:w="663" w:type="dxa"/>
              </w:tcPr>
            </w:tcPrChange>
          </w:tcPr>
          <w:p w14:paraId="4BE33F46" w14:textId="4CE64CB2" w:rsidR="008E010E" w:rsidRPr="00744E3F" w:rsidDel="009B47BA" w:rsidRDefault="008E010E">
            <w:pPr>
              <w:ind w:left="113" w:right="113"/>
              <w:rPr>
                <w:del w:id="27020" w:author="Στάθης Καπ" w:date="2023-02-26T09:06:00Z"/>
                <w:sz w:val="18"/>
                <w:szCs w:val="18"/>
                <w:lang w:val="el-GR"/>
                <w:rPrChange w:id="27021" w:author="Στάθης Καπ" w:date="2023-03-03T06:42:00Z">
                  <w:rPr>
                    <w:del w:id="27022" w:author="Στάθης Καπ" w:date="2023-02-26T09:06:00Z"/>
                    <w:sz w:val="18"/>
                    <w:szCs w:val="18"/>
                  </w:rPr>
                </w:rPrChange>
              </w:rPr>
              <w:pPrChange w:id="27023" w:author="Στάθης Καπ" w:date="2023-02-26T08:48:00Z">
                <w:pPr/>
              </w:pPrChange>
            </w:pPr>
            <w:bookmarkStart w:id="27024" w:name="_Toc129057854"/>
            <w:bookmarkStart w:id="27025" w:name="_Toc129191689"/>
            <w:bookmarkStart w:id="27026" w:name="_Toc129198027"/>
            <w:bookmarkStart w:id="27027" w:name="_Toc129300553"/>
            <w:bookmarkEnd w:id="27024"/>
            <w:bookmarkEnd w:id="27025"/>
            <w:bookmarkEnd w:id="27026"/>
            <w:bookmarkEnd w:id="27027"/>
          </w:p>
        </w:tc>
        <w:tc>
          <w:tcPr>
            <w:tcW w:w="764" w:type="dxa"/>
            <w:textDirection w:val="btLr"/>
            <w:tcPrChange w:id="27028" w:author="Στάθης Καπ" w:date="2023-02-26T08:48:00Z">
              <w:tcPr>
                <w:tcW w:w="764" w:type="dxa"/>
              </w:tcPr>
            </w:tcPrChange>
          </w:tcPr>
          <w:p w14:paraId="67FF2E47" w14:textId="3A191491" w:rsidR="008E010E" w:rsidRPr="00744E3F" w:rsidDel="009B47BA" w:rsidRDefault="008E010E">
            <w:pPr>
              <w:ind w:left="113" w:right="113"/>
              <w:rPr>
                <w:del w:id="27029" w:author="Στάθης Καπ" w:date="2023-02-26T09:06:00Z"/>
                <w:sz w:val="18"/>
                <w:szCs w:val="18"/>
                <w:lang w:val="el-GR"/>
                <w:rPrChange w:id="27030" w:author="Στάθης Καπ" w:date="2023-03-03T06:42:00Z">
                  <w:rPr>
                    <w:del w:id="27031" w:author="Στάθης Καπ" w:date="2023-02-26T09:06:00Z"/>
                    <w:sz w:val="18"/>
                    <w:szCs w:val="18"/>
                  </w:rPr>
                </w:rPrChange>
              </w:rPr>
              <w:pPrChange w:id="27032" w:author="Στάθης Καπ" w:date="2023-02-26T08:48:00Z">
                <w:pPr/>
              </w:pPrChange>
            </w:pPr>
            <w:bookmarkStart w:id="27033" w:name="_Toc129057855"/>
            <w:bookmarkStart w:id="27034" w:name="_Toc129191690"/>
            <w:bookmarkStart w:id="27035" w:name="_Toc129198028"/>
            <w:bookmarkStart w:id="27036" w:name="_Toc129300554"/>
            <w:bookmarkEnd w:id="27033"/>
            <w:bookmarkEnd w:id="27034"/>
            <w:bookmarkEnd w:id="27035"/>
            <w:bookmarkEnd w:id="27036"/>
          </w:p>
        </w:tc>
        <w:tc>
          <w:tcPr>
            <w:tcW w:w="630" w:type="dxa"/>
            <w:textDirection w:val="btLr"/>
            <w:tcPrChange w:id="27037" w:author="Στάθης Καπ" w:date="2023-02-26T08:48:00Z">
              <w:tcPr>
                <w:tcW w:w="630" w:type="dxa"/>
              </w:tcPr>
            </w:tcPrChange>
          </w:tcPr>
          <w:p w14:paraId="439F4F6E" w14:textId="6F36D896" w:rsidR="008E010E" w:rsidRPr="00744E3F" w:rsidDel="009B47BA" w:rsidRDefault="008E010E">
            <w:pPr>
              <w:ind w:left="113" w:right="113"/>
              <w:rPr>
                <w:del w:id="27038" w:author="Στάθης Καπ" w:date="2023-02-26T09:06:00Z"/>
                <w:sz w:val="18"/>
                <w:szCs w:val="18"/>
                <w:lang w:val="el-GR"/>
                <w:rPrChange w:id="27039" w:author="Στάθης Καπ" w:date="2023-03-03T06:42:00Z">
                  <w:rPr>
                    <w:del w:id="27040" w:author="Στάθης Καπ" w:date="2023-02-26T09:06:00Z"/>
                    <w:sz w:val="18"/>
                    <w:szCs w:val="18"/>
                  </w:rPr>
                </w:rPrChange>
              </w:rPr>
              <w:pPrChange w:id="27041" w:author="Στάθης Καπ" w:date="2023-02-26T08:48:00Z">
                <w:pPr/>
              </w:pPrChange>
            </w:pPr>
            <w:bookmarkStart w:id="27042" w:name="_Toc129057856"/>
            <w:bookmarkStart w:id="27043" w:name="_Toc129191691"/>
            <w:bookmarkStart w:id="27044" w:name="_Toc129198029"/>
            <w:bookmarkStart w:id="27045" w:name="_Toc129300555"/>
            <w:bookmarkEnd w:id="27042"/>
            <w:bookmarkEnd w:id="27043"/>
            <w:bookmarkEnd w:id="27044"/>
            <w:bookmarkEnd w:id="27045"/>
          </w:p>
        </w:tc>
        <w:tc>
          <w:tcPr>
            <w:tcW w:w="663" w:type="dxa"/>
            <w:textDirection w:val="btLr"/>
            <w:tcPrChange w:id="27046" w:author="Στάθης Καπ" w:date="2023-02-26T08:48:00Z">
              <w:tcPr>
                <w:tcW w:w="663" w:type="dxa"/>
              </w:tcPr>
            </w:tcPrChange>
          </w:tcPr>
          <w:p w14:paraId="51B70F8B" w14:textId="261FF17F" w:rsidR="008E010E" w:rsidRPr="00744E3F" w:rsidDel="009B47BA" w:rsidRDefault="008E010E">
            <w:pPr>
              <w:ind w:left="113" w:right="113"/>
              <w:rPr>
                <w:del w:id="27047" w:author="Στάθης Καπ" w:date="2023-02-26T09:06:00Z"/>
                <w:sz w:val="18"/>
                <w:szCs w:val="18"/>
                <w:lang w:val="el-GR"/>
                <w:rPrChange w:id="27048" w:author="Στάθης Καπ" w:date="2023-03-03T06:42:00Z">
                  <w:rPr>
                    <w:del w:id="27049" w:author="Στάθης Καπ" w:date="2023-02-26T09:06:00Z"/>
                    <w:sz w:val="18"/>
                    <w:szCs w:val="18"/>
                  </w:rPr>
                </w:rPrChange>
              </w:rPr>
              <w:pPrChange w:id="27050" w:author="Στάθης Καπ" w:date="2023-02-26T08:48:00Z">
                <w:pPr/>
              </w:pPrChange>
            </w:pPr>
            <w:bookmarkStart w:id="27051" w:name="_Toc129057857"/>
            <w:bookmarkStart w:id="27052" w:name="_Toc129191692"/>
            <w:bookmarkStart w:id="27053" w:name="_Toc129198030"/>
            <w:bookmarkStart w:id="27054" w:name="_Toc129300556"/>
            <w:bookmarkEnd w:id="27051"/>
            <w:bookmarkEnd w:id="27052"/>
            <w:bookmarkEnd w:id="27053"/>
            <w:bookmarkEnd w:id="27054"/>
          </w:p>
        </w:tc>
        <w:tc>
          <w:tcPr>
            <w:tcW w:w="764" w:type="dxa"/>
            <w:textDirection w:val="btLr"/>
            <w:tcPrChange w:id="27055" w:author="Στάθης Καπ" w:date="2023-02-26T08:48:00Z">
              <w:tcPr>
                <w:tcW w:w="764" w:type="dxa"/>
              </w:tcPr>
            </w:tcPrChange>
          </w:tcPr>
          <w:p w14:paraId="76DC2681" w14:textId="32806A7B" w:rsidR="008E010E" w:rsidRPr="00744E3F" w:rsidDel="009B47BA" w:rsidRDefault="008E010E">
            <w:pPr>
              <w:ind w:left="113" w:right="113"/>
              <w:rPr>
                <w:del w:id="27056" w:author="Στάθης Καπ" w:date="2023-02-26T09:06:00Z"/>
                <w:sz w:val="18"/>
                <w:szCs w:val="18"/>
                <w:lang w:val="el-GR"/>
                <w:rPrChange w:id="27057" w:author="Στάθης Καπ" w:date="2023-03-03T06:42:00Z">
                  <w:rPr>
                    <w:del w:id="27058" w:author="Στάθης Καπ" w:date="2023-02-26T09:06:00Z"/>
                    <w:sz w:val="18"/>
                    <w:szCs w:val="18"/>
                  </w:rPr>
                </w:rPrChange>
              </w:rPr>
              <w:pPrChange w:id="27059" w:author="Στάθης Καπ" w:date="2023-02-26T08:48:00Z">
                <w:pPr/>
              </w:pPrChange>
            </w:pPr>
            <w:bookmarkStart w:id="27060" w:name="_Toc129057858"/>
            <w:bookmarkStart w:id="27061" w:name="_Toc129191693"/>
            <w:bookmarkStart w:id="27062" w:name="_Toc129198031"/>
            <w:bookmarkStart w:id="27063" w:name="_Toc129300557"/>
            <w:bookmarkEnd w:id="27060"/>
            <w:bookmarkEnd w:id="27061"/>
            <w:bookmarkEnd w:id="27062"/>
            <w:bookmarkEnd w:id="27063"/>
          </w:p>
        </w:tc>
        <w:tc>
          <w:tcPr>
            <w:tcW w:w="630" w:type="dxa"/>
            <w:textDirection w:val="btLr"/>
            <w:tcPrChange w:id="27064" w:author="Στάθης Καπ" w:date="2023-02-26T08:48:00Z">
              <w:tcPr>
                <w:tcW w:w="630" w:type="dxa"/>
              </w:tcPr>
            </w:tcPrChange>
          </w:tcPr>
          <w:p w14:paraId="76BE08FD" w14:textId="0381C641" w:rsidR="008E010E" w:rsidRPr="00744E3F" w:rsidDel="009B47BA" w:rsidRDefault="008E010E">
            <w:pPr>
              <w:ind w:left="113" w:right="113"/>
              <w:rPr>
                <w:del w:id="27065" w:author="Στάθης Καπ" w:date="2023-02-26T09:06:00Z"/>
                <w:sz w:val="18"/>
                <w:szCs w:val="18"/>
                <w:lang w:val="el-GR"/>
                <w:rPrChange w:id="27066" w:author="Στάθης Καπ" w:date="2023-03-03T06:42:00Z">
                  <w:rPr>
                    <w:del w:id="27067" w:author="Στάθης Καπ" w:date="2023-02-26T09:06:00Z"/>
                    <w:sz w:val="18"/>
                    <w:szCs w:val="18"/>
                  </w:rPr>
                </w:rPrChange>
              </w:rPr>
              <w:pPrChange w:id="27068" w:author="Στάθης Καπ" w:date="2023-02-26T08:48:00Z">
                <w:pPr/>
              </w:pPrChange>
            </w:pPr>
            <w:bookmarkStart w:id="27069" w:name="_Toc129057859"/>
            <w:bookmarkStart w:id="27070" w:name="_Toc129191694"/>
            <w:bookmarkStart w:id="27071" w:name="_Toc129198032"/>
            <w:bookmarkStart w:id="27072" w:name="_Toc129300558"/>
            <w:bookmarkEnd w:id="27069"/>
            <w:bookmarkEnd w:id="27070"/>
            <w:bookmarkEnd w:id="27071"/>
            <w:bookmarkEnd w:id="27072"/>
          </w:p>
        </w:tc>
        <w:tc>
          <w:tcPr>
            <w:tcW w:w="663" w:type="dxa"/>
            <w:textDirection w:val="btLr"/>
            <w:tcPrChange w:id="27073" w:author="Στάθης Καπ" w:date="2023-02-26T08:48:00Z">
              <w:tcPr>
                <w:tcW w:w="663" w:type="dxa"/>
              </w:tcPr>
            </w:tcPrChange>
          </w:tcPr>
          <w:p w14:paraId="736BC1ED" w14:textId="249F6FBA" w:rsidR="008E010E" w:rsidRPr="00744E3F" w:rsidDel="009B47BA" w:rsidRDefault="008E010E">
            <w:pPr>
              <w:ind w:left="113" w:right="113"/>
              <w:rPr>
                <w:del w:id="27074" w:author="Στάθης Καπ" w:date="2023-02-26T09:06:00Z"/>
                <w:sz w:val="18"/>
                <w:szCs w:val="18"/>
                <w:lang w:val="el-GR"/>
                <w:rPrChange w:id="27075" w:author="Στάθης Καπ" w:date="2023-03-03T06:42:00Z">
                  <w:rPr>
                    <w:del w:id="27076" w:author="Στάθης Καπ" w:date="2023-02-26T09:06:00Z"/>
                    <w:sz w:val="18"/>
                    <w:szCs w:val="18"/>
                  </w:rPr>
                </w:rPrChange>
              </w:rPr>
              <w:pPrChange w:id="27077" w:author="Στάθης Καπ" w:date="2023-02-26T08:48:00Z">
                <w:pPr/>
              </w:pPrChange>
            </w:pPr>
            <w:bookmarkStart w:id="27078" w:name="_Toc129057860"/>
            <w:bookmarkStart w:id="27079" w:name="_Toc129191695"/>
            <w:bookmarkStart w:id="27080" w:name="_Toc129198033"/>
            <w:bookmarkStart w:id="27081" w:name="_Toc129300559"/>
            <w:bookmarkEnd w:id="27078"/>
            <w:bookmarkEnd w:id="27079"/>
            <w:bookmarkEnd w:id="27080"/>
            <w:bookmarkEnd w:id="27081"/>
          </w:p>
        </w:tc>
        <w:tc>
          <w:tcPr>
            <w:tcW w:w="764" w:type="dxa"/>
            <w:textDirection w:val="btLr"/>
            <w:tcPrChange w:id="27082" w:author="Στάθης Καπ" w:date="2023-02-26T08:48:00Z">
              <w:tcPr>
                <w:tcW w:w="764" w:type="dxa"/>
              </w:tcPr>
            </w:tcPrChange>
          </w:tcPr>
          <w:p w14:paraId="07FB9038" w14:textId="138DEA52" w:rsidR="008E010E" w:rsidRPr="00744E3F" w:rsidDel="009B47BA" w:rsidRDefault="008E010E">
            <w:pPr>
              <w:ind w:left="113" w:right="113"/>
              <w:rPr>
                <w:del w:id="27083" w:author="Στάθης Καπ" w:date="2023-02-26T09:06:00Z"/>
                <w:sz w:val="18"/>
                <w:szCs w:val="18"/>
                <w:lang w:val="el-GR"/>
                <w:rPrChange w:id="27084" w:author="Στάθης Καπ" w:date="2023-03-03T06:42:00Z">
                  <w:rPr>
                    <w:del w:id="27085" w:author="Στάθης Καπ" w:date="2023-02-26T09:06:00Z"/>
                    <w:sz w:val="18"/>
                    <w:szCs w:val="18"/>
                  </w:rPr>
                </w:rPrChange>
              </w:rPr>
              <w:pPrChange w:id="27086" w:author="Στάθης Καπ" w:date="2023-02-26T08:48:00Z">
                <w:pPr/>
              </w:pPrChange>
            </w:pPr>
            <w:bookmarkStart w:id="27087" w:name="_Toc129057861"/>
            <w:bookmarkStart w:id="27088" w:name="_Toc129191696"/>
            <w:bookmarkStart w:id="27089" w:name="_Toc129198034"/>
            <w:bookmarkStart w:id="27090" w:name="_Toc129300560"/>
            <w:bookmarkEnd w:id="27087"/>
            <w:bookmarkEnd w:id="27088"/>
            <w:bookmarkEnd w:id="27089"/>
            <w:bookmarkEnd w:id="27090"/>
          </w:p>
        </w:tc>
        <w:tc>
          <w:tcPr>
            <w:tcW w:w="630" w:type="dxa"/>
            <w:textDirection w:val="btLr"/>
            <w:tcPrChange w:id="27091" w:author="Στάθης Καπ" w:date="2023-02-26T08:48:00Z">
              <w:tcPr>
                <w:tcW w:w="630" w:type="dxa"/>
              </w:tcPr>
            </w:tcPrChange>
          </w:tcPr>
          <w:p w14:paraId="58D87634" w14:textId="466304A9" w:rsidR="008E010E" w:rsidRPr="00744E3F" w:rsidDel="009B47BA" w:rsidRDefault="008E010E">
            <w:pPr>
              <w:ind w:left="113" w:right="113"/>
              <w:rPr>
                <w:del w:id="27092" w:author="Στάθης Καπ" w:date="2023-02-26T09:06:00Z"/>
                <w:sz w:val="18"/>
                <w:szCs w:val="18"/>
                <w:lang w:val="el-GR"/>
                <w:rPrChange w:id="27093" w:author="Στάθης Καπ" w:date="2023-03-03T06:42:00Z">
                  <w:rPr>
                    <w:del w:id="27094" w:author="Στάθης Καπ" w:date="2023-02-26T09:06:00Z"/>
                    <w:sz w:val="18"/>
                    <w:szCs w:val="18"/>
                  </w:rPr>
                </w:rPrChange>
              </w:rPr>
              <w:pPrChange w:id="27095" w:author="Στάθης Καπ" w:date="2023-02-26T08:48:00Z">
                <w:pPr/>
              </w:pPrChange>
            </w:pPr>
            <w:bookmarkStart w:id="27096" w:name="_Toc129057862"/>
            <w:bookmarkStart w:id="27097" w:name="_Toc129191697"/>
            <w:bookmarkStart w:id="27098" w:name="_Toc129198035"/>
            <w:bookmarkStart w:id="27099" w:name="_Toc129300561"/>
            <w:bookmarkEnd w:id="27096"/>
            <w:bookmarkEnd w:id="27097"/>
            <w:bookmarkEnd w:id="27098"/>
            <w:bookmarkEnd w:id="27099"/>
          </w:p>
        </w:tc>
        <w:tc>
          <w:tcPr>
            <w:tcW w:w="654" w:type="dxa"/>
            <w:textDirection w:val="btLr"/>
            <w:tcPrChange w:id="27100" w:author="Στάθης Καπ" w:date="2023-02-26T08:48:00Z">
              <w:tcPr>
                <w:tcW w:w="654" w:type="dxa"/>
              </w:tcPr>
            </w:tcPrChange>
          </w:tcPr>
          <w:p w14:paraId="033B9C22" w14:textId="5FB69C10" w:rsidR="008E010E" w:rsidRPr="00744E3F" w:rsidDel="009B47BA" w:rsidRDefault="008E010E">
            <w:pPr>
              <w:ind w:left="113" w:right="113"/>
              <w:rPr>
                <w:del w:id="27101" w:author="Στάθης Καπ" w:date="2023-02-26T09:06:00Z"/>
                <w:sz w:val="18"/>
                <w:szCs w:val="18"/>
                <w:lang w:val="el-GR"/>
                <w:rPrChange w:id="27102" w:author="Στάθης Καπ" w:date="2023-03-03T06:42:00Z">
                  <w:rPr>
                    <w:del w:id="27103" w:author="Στάθης Καπ" w:date="2023-02-26T09:06:00Z"/>
                    <w:sz w:val="18"/>
                    <w:szCs w:val="18"/>
                  </w:rPr>
                </w:rPrChange>
              </w:rPr>
              <w:pPrChange w:id="27104" w:author="Στάθης Καπ" w:date="2023-02-26T08:48:00Z">
                <w:pPr/>
              </w:pPrChange>
            </w:pPr>
            <w:bookmarkStart w:id="27105" w:name="_Toc129057863"/>
            <w:bookmarkStart w:id="27106" w:name="_Toc129191698"/>
            <w:bookmarkStart w:id="27107" w:name="_Toc129198036"/>
            <w:bookmarkStart w:id="27108" w:name="_Toc129300562"/>
            <w:bookmarkEnd w:id="27105"/>
            <w:bookmarkEnd w:id="27106"/>
            <w:bookmarkEnd w:id="27107"/>
            <w:bookmarkEnd w:id="27108"/>
          </w:p>
        </w:tc>
        <w:tc>
          <w:tcPr>
            <w:tcW w:w="754" w:type="dxa"/>
            <w:textDirection w:val="btLr"/>
            <w:tcPrChange w:id="27109" w:author="Στάθης Καπ" w:date="2023-02-26T08:48:00Z">
              <w:tcPr>
                <w:tcW w:w="754" w:type="dxa"/>
              </w:tcPr>
            </w:tcPrChange>
          </w:tcPr>
          <w:p w14:paraId="20E185C4" w14:textId="7B8DF564" w:rsidR="008E010E" w:rsidRPr="00744E3F" w:rsidDel="009B47BA" w:rsidRDefault="008E010E">
            <w:pPr>
              <w:ind w:left="113" w:right="113"/>
              <w:rPr>
                <w:del w:id="27110" w:author="Στάθης Καπ" w:date="2023-02-26T09:06:00Z"/>
                <w:sz w:val="18"/>
                <w:szCs w:val="18"/>
                <w:lang w:val="el-GR"/>
                <w:rPrChange w:id="27111" w:author="Στάθης Καπ" w:date="2023-03-03T06:42:00Z">
                  <w:rPr>
                    <w:del w:id="27112" w:author="Στάθης Καπ" w:date="2023-02-26T09:06:00Z"/>
                    <w:sz w:val="18"/>
                    <w:szCs w:val="18"/>
                  </w:rPr>
                </w:rPrChange>
              </w:rPr>
              <w:pPrChange w:id="27113" w:author="Στάθης Καπ" w:date="2023-02-26T08:48:00Z">
                <w:pPr/>
              </w:pPrChange>
            </w:pPr>
            <w:bookmarkStart w:id="27114" w:name="_Toc129057864"/>
            <w:bookmarkStart w:id="27115" w:name="_Toc129191699"/>
            <w:bookmarkStart w:id="27116" w:name="_Toc129198037"/>
            <w:bookmarkStart w:id="27117" w:name="_Toc129300563"/>
            <w:bookmarkEnd w:id="27114"/>
            <w:bookmarkEnd w:id="27115"/>
            <w:bookmarkEnd w:id="27116"/>
            <w:bookmarkEnd w:id="27117"/>
          </w:p>
        </w:tc>
        <w:tc>
          <w:tcPr>
            <w:tcW w:w="622" w:type="dxa"/>
            <w:textDirection w:val="btLr"/>
            <w:tcPrChange w:id="27118" w:author="Στάθης Καπ" w:date="2023-02-26T08:48:00Z">
              <w:tcPr>
                <w:tcW w:w="622" w:type="dxa"/>
              </w:tcPr>
            </w:tcPrChange>
          </w:tcPr>
          <w:p w14:paraId="06D579A4" w14:textId="100BE688" w:rsidR="008E010E" w:rsidRPr="00744E3F" w:rsidDel="009B47BA" w:rsidRDefault="008E010E">
            <w:pPr>
              <w:ind w:left="113" w:right="113"/>
              <w:rPr>
                <w:del w:id="27119" w:author="Στάθης Καπ" w:date="2023-02-26T09:06:00Z"/>
                <w:sz w:val="18"/>
                <w:szCs w:val="18"/>
                <w:lang w:val="el-GR"/>
                <w:rPrChange w:id="27120" w:author="Στάθης Καπ" w:date="2023-03-03T06:42:00Z">
                  <w:rPr>
                    <w:del w:id="27121" w:author="Στάθης Καπ" w:date="2023-02-26T09:06:00Z"/>
                    <w:sz w:val="18"/>
                    <w:szCs w:val="18"/>
                  </w:rPr>
                </w:rPrChange>
              </w:rPr>
              <w:pPrChange w:id="27122" w:author="Στάθης Καπ" w:date="2023-02-26T08:48:00Z">
                <w:pPr/>
              </w:pPrChange>
            </w:pPr>
            <w:bookmarkStart w:id="27123" w:name="_Toc129057865"/>
            <w:bookmarkStart w:id="27124" w:name="_Toc129191700"/>
            <w:bookmarkStart w:id="27125" w:name="_Toc129198038"/>
            <w:bookmarkStart w:id="27126" w:name="_Toc129300564"/>
            <w:bookmarkEnd w:id="27123"/>
            <w:bookmarkEnd w:id="27124"/>
            <w:bookmarkEnd w:id="27125"/>
            <w:bookmarkEnd w:id="27126"/>
          </w:p>
        </w:tc>
        <w:bookmarkStart w:id="27127" w:name="_Toc129057866"/>
        <w:bookmarkStart w:id="27128" w:name="_Toc129191701"/>
        <w:bookmarkStart w:id="27129" w:name="_Toc129198039"/>
        <w:bookmarkStart w:id="27130" w:name="_Toc129300565"/>
        <w:bookmarkEnd w:id="27127"/>
        <w:bookmarkEnd w:id="27128"/>
        <w:bookmarkEnd w:id="27129"/>
        <w:bookmarkEnd w:id="27130"/>
      </w:tr>
    </w:tbl>
    <w:p w14:paraId="3CD2F0C1" w14:textId="5B730838" w:rsidR="008E010E" w:rsidRPr="00744E3F" w:rsidDel="009B47BA" w:rsidRDefault="008E010E" w:rsidP="008E010E">
      <w:pPr>
        <w:rPr>
          <w:del w:id="27131" w:author="Στάθης Καπ" w:date="2023-02-26T09:06:00Z"/>
          <w:lang w:val="el-GR"/>
          <w:rPrChange w:id="27132" w:author="Στάθης Καπ" w:date="2023-03-03T06:42:00Z">
            <w:rPr>
              <w:del w:id="27133" w:author="Στάθης Καπ" w:date="2023-02-26T09:06:00Z"/>
            </w:rPr>
          </w:rPrChange>
        </w:rPr>
      </w:pPr>
      <w:bookmarkStart w:id="27134" w:name="_Toc129057867"/>
      <w:bookmarkStart w:id="27135" w:name="_Toc129191702"/>
      <w:bookmarkStart w:id="27136" w:name="_Toc129198040"/>
      <w:bookmarkStart w:id="27137" w:name="_Toc129300566"/>
      <w:bookmarkEnd w:id="27134"/>
      <w:bookmarkEnd w:id="27135"/>
      <w:bookmarkEnd w:id="27136"/>
      <w:bookmarkEnd w:id="27137"/>
    </w:p>
    <w:p w14:paraId="036AE5D9" w14:textId="0E734FA3" w:rsidR="008E010E" w:rsidRPr="00744E3F" w:rsidDel="009B47BA" w:rsidRDefault="008E010E" w:rsidP="008E010E">
      <w:pPr>
        <w:rPr>
          <w:del w:id="27138" w:author="Στάθης Καπ" w:date="2023-02-26T09:06:00Z"/>
          <w:lang w:val="el-GR"/>
          <w:rPrChange w:id="27139" w:author="Στάθης Καπ" w:date="2023-03-03T06:42:00Z">
            <w:rPr>
              <w:del w:id="27140" w:author="Στάθης Καπ" w:date="2023-02-26T09:06:00Z"/>
            </w:rPr>
          </w:rPrChange>
        </w:rPr>
      </w:pPr>
      <w:del w:id="27141" w:author="Στάθης Καπ" w:date="2023-02-26T09:06:00Z">
        <w:r w:rsidDel="009B47BA">
          <w:rPr>
            <w:lang w:val="el-GR"/>
          </w:rPr>
          <w:delText xml:space="preserve">Για </w:delText>
        </w:r>
        <w:r w:rsidDel="009B47BA">
          <w:delText>m</w:delText>
        </w:r>
        <w:r w:rsidRPr="00744E3F" w:rsidDel="009B47BA">
          <w:rPr>
            <w:lang w:val="el-GR"/>
            <w:rPrChange w:id="27142" w:author="Στάθης Καπ" w:date="2023-03-03T06:42:00Z">
              <w:rPr/>
            </w:rPrChange>
          </w:rPr>
          <w:delText>=2</w:delText>
        </w:r>
        <w:bookmarkStart w:id="27143" w:name="_Toc129057868"/>
        <w:bookmarkStart w:id="27144" w:name="_Toc129191703"/>
        <w:bookmarkStart w:id="27145" w:name="_Toc129198041"/>
        <w:bookmarkStart w:id="27146" w:name="_Toc129300567"/>
        <w:bookmarkEnd w:id="27143"/>
        <w:bookmarkEnd w:id="27144"/>
        <w:bookmarkEnd w:id="27145"/>
        <w:bookmarkEnd w:id="27146"/>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D3106C" w:rsidDel="00715EE1" w14:paraId="4271EBF1" w14:textId="68B2B4B8" w:rsidTr="00D1397D">
        <w:trPr>
          <w:del w:id="27147" w:author="Στάθης Καπ" w:date="2023-02-26T08:45:00Z"/>
        </w:trPr>
        <w:tc>
          <w:tcPr>
            <w:tcW w:w="627" w:type="dxa"/>
          </w:tcPr>
          <w:p w14:paraId="37005F1E" w14:textId="2CF74B4B" w:rsidR="008E010E" w:rsidRPr="00744E3F" w:rsidDel="00715EE1" w:rsidRDefault="008E010E" w:rsidP="00D1397D">
            <w:pPr>
              <w:rPr>
                <w:del w:id="27148" w:author="Στάθης Καπ" w:date="2023-02-26T08:45:00Z"/>
                <w:sz w:val="18"/>
                <w:szCs w:val="18"/>
                <w:lang w:val="el-GR"/>
                <w:rPrChange w:id="27149" w:author="Στάθης Καπ" w:date="2023-03-03T06:42:00Z">
                  <w:rPr>
                    <w:del w:id="27150" w:author="Στάθης Καπ" w:date="2023-02-26T08:45:00Z"/>
                    <w:sz w:val="18"/>
                    <w:szCs w:val="18"/>
                  </w:rPr>
                </w:rPrChange>
              </w:rPr>
            </w:pPr>
            <w:bookmarkStart w:id="27151" w:name="_Toc129057869"/>
            <w:bookmarkStart w:id="27152" w:name="_Toc129191704"/>
            <w:bookmarkStart w:id="27153" w:name="_Toc129198042"/>
            <w:bookmarkStart w:id="27154" w:name="_Toc129300568"/>
            <w:bookmarkEnd w:id="27151"/>
            <w:bookmarkEnd w:id="27152"/>
            <w:bookmarkEnd w:id="27153"/>
            <w:bookmarkEnd w:id="27154"/>
          </w:p>
        </w:tc>
        <w:tc>
          <w:tcPr>
            <w:tcW w:w="2057" w:type="dxa"/>
            <w:gridSpan w:val="3"/>
          </w:tcPr>
          <w:p w14:paraId="244DDEF6" w14:textId="2610429B" w:rsidR="008E010E" w:rsidRPr="00744E3F" w:rsidDel="00715EE1" w:rsidRDefault="008E010E" w:rsidP="00D1397D">
            <w:pPr>
              <w:rPr>
                <w:del w:id="27155" w:author="Στάθης Καπ" w:date="2023-02-26T08:45:00Z"/>
                <w:sz w:val="18"/>
                <w:szCs w:val="18"/>
                <w:lang w:val="el-GR"/>
                <w:rPrChange w:id="27156" w:author="Στάθης Καπ" w:date="2023-03-03T06:42:00Z">
                  <w:rPr>
                    <w:del w:id="27157" w:author="Στάθης Καπ" w:date="2023-02-26T08:45:00Z"/>
                    <w:sz w:val="18"/>
                    <w:szCs w:val="18"/>
                  </w:rPr>
                </w:rPrChange>
              </w:rPr>
            </w:pPr>
            <w:del w:id="27158" w:author="Στάθης Καπ" w:date="2023-02-26T08:45:00Z">
              <w:r w:rsidDel="00715EE1">
                <w:rPr>
                  <w:sz w:val="18"/>
                  <w:szCs w:val="18"/>
                </w:rPr>
                <w:delText>S</w:delText>
              </w:r>
              <w:r w:rsidRPr="00744E3F" w:rsidDel="00715EE1">
                <w:rPr>
                  <w:sz w:val="18"/>
                  <w:szCs w:val="18"/>
                  <w:lang w:val="el-GR"/>
                  <w:rPrChange w:id="27159" w:author="Στάθης Καπ" w:date="2023-03-03T06:42:00Z">
                    <w:rPr>
                      <w:sz w:val="18"/>
                      <w:szCs w:val="18"/>
                    </w:rPr>
                  </w:rPrChange>
                </w:rPr>
                <w:delText>=1</w:delText>
              </w:r>
              <w:bookmarkStart w:id="27160" w:name="_Toc129057870"/>
              <w:bookmarkStart w:id="27161" w:name="_Toc129191705"/>
              <w:bookmarkStart w:id="27162" w:name="_Toc129198043"/>
              <w:bookmarkStart w:id="27163" w:name="_Toc129300569"/>
              <w:bookmarkEnd w:id="27160"/>
              <w:bookmarkEnd w:id="27161"/>
              <w:bookmarkEnd w:id="27162"/>
              <w:bookmarkEnd w:id="27163"/>
            </w:del>
          </w:p>
        </w:tc>
        <w:tc>
          <w:tcPr>
            <w:tcW w:w="2057" w:type="dxa"/>
            <w:gridSpan w:val="3"/>
          </w:tcPr>
          <w:p w14:paraId="5A6F4DC5" w14:textId="58D7FD4A" w:rsidR="008E010E" w:rsidRPr="00744E3F" w:rsidDel="00715EE1" w:rsidRDefault="008E010E" w:rsidP="00D1397D">
            <w:pPr>
              <w:rPr>
                <w:del w:id="27164" w:author="Στάθης Καπ" w:date="2023-02-26T08:45:00Z"/>
                <w:sz w:val="18"/>
                <w:szCs w:val="18"/>
                <w:lang w:val="el-GR"/>
                <w:rPrChange w:id="27165" w:author="Στάθης Καπ" w:date="2023-03-03T06:42:00Z">
                  <w:rPr>
                    <w:del w:id="27166" w:author="Στάθης Καπ" w:date="2023-02-26T08:45:00Z"/>
                    <w:sz w:val="18"/>
                    <w:szCs w:val="18"/>
                  </w:rPr>
                </w:rPrChange>
              </w:rPr>
            </w:pPr>
            <w:del w:id="27167" w:author="Στάθης Καπ" w:date="2023-02-26T08:45:00Z">
              <w:r w:rsidDel="00715EE1">
                <w:rPr>
                  <w:sz w:val="18"/>
                  <w:szCs w:val="18"/>
                </w:rPr>
                <w:delText>S</w:delText>
              </w:r>
              <w:r w:rsidRPr="00744E3F" w:rsidDel="00715EE1">
                <w:rPr>
                  <w:sz w:val="18"/>
                  <w:szCs w:val="18"/>
                  <w:lang w:val="el-GR"/>
                  <w:rPrChange w:id="27168" w:author="Στάθης Καπ" w:date="2023-03-03T06:42:00Z">
                    <w:rPr>
                      <w:sz w:val="18"/>
                      <w:szCs w:val="18"/>
                    </w:rPr>
                  </w:rPrChange>
                </w:rPr>
                <w:delText>=2</w:delText>
              </w:r>
              <w:bookmarkStart w:id="27169" w:name="_Toc129057871"/>
              <w:bookmarkStart w:id="27170" w:name="_Toc129191706"/>
              <w:bookmarkStart w:id="27171" w:name="_Toc129198044"/>
              <w:bookmarkStart w:id="27172" w:name="_Toc129300570"/>
              <w:bookmarkEnd w:id="27169"/>
              <w:bookmarkEnd w:id="27170"/>
              <w:bookmarkEnd w:id="27171"/>
              <w:bookmarkEnd w:id="27172"/>
            </w:del>
          </w:p>
        </w:tc>
        <w:tc>
          <w:tcPr>
            <w:tcW w:w="2057" w:type="dxa"/>
            <w:gridSpan w:val="3"/>
          </w:tcPr>
          <w:p w14:paraId="7B076690" w14:textId="711CD692" w:rsidR="008E010E" w:rsidRPr="00744E3F" w:rsidDel="00715EE1" w:rsidRDefault="008E010E" w:rsidP="00D1397D">
            <w:pPr>
              <w:rPr>
                <w:del w:id="27173" w:author="Στάθης Καπ" w:date="2023-02-26T08:45:00Z"/>
                <w:sz w:val="18"/>
                <w:szCs w:val="18"/>
                <w:lang w:val="el-GR"/>
                <w:rPrChange w:id="27174" w:author="Στάθης Καπ" w:date="2023-03-03T06:42:00Z">
                  <w:rPr>
                    <w:del w:id="27175" w:author="Στάθης Καπ" w:date="2023-02-26T08:45:00Z"/>
                    <w:sz w:val="18"/>
                    <w:szCs w:val="18"/>
                  </w:rPr>
                </w:rPrChange>
              </w:rPr>
            </w:pPr>
            <w:del w:id="27176" w:author="Στάθης Καπ" w:date="2023-02-26T08:45:00Z">
              <w:r w:rsidDel="00715EE1">
                <w:rPr>
                  <w:sz w:val="18"/>
                  <w:szCs w:val="18"/>
                </w:rPr>
                <w:delText>S</w:delText>
              </w:r>
              <w:r w:rsidRPr="00744E3F" w:rsidDel="00715EE1">
                <w:rPr>
                  <w:sz w:val="18"/>
                  <w:szCs w:val="18"/>
                  <w:lang w:val="el-GR"/>
                  <w:rPrChange w:id="27177" w:author="Στάθης Καπ" w:date="2023-03-03T06:42:00Z">
                    <w:rPr>
                      <w:sz w:val="18"/>
                      <w:szCs w:val="18"/>
                    </w:rPr>
                  </w:rPrChange>
                </w:rPr>
                <w:delText>=3</w:delText>
              </w:r>
              <w:bookmarkStart w:id="27178" w:name="_Toc129057872"/>
              <w:bookmarkStart w:id="27179" w:name="_Toc129191707"/>
              <w:bookmarkStart w:id="27180" w:name="_Toc129198045"/>
              <w:bookmarkStart w:id="27181" w:name="_Toc129300571"/>
              <w:bookmarkEnd w:id="27178"/>
              <w:bookmarkEnd w:id="27179"/>
              <w:bookmarkEnd w:id="27180"/>
              <w:bookmarkEnd w:id="27181"/>
            </w:del>
          </w:p>
        </w:tc>
        <w:tc>
          <w:tcPr>
            <w:tcW w:w="2030" w:type="dxa"/>
            <w:gridSpan w:val="3"/>
          </w:tcPr>
          <w:p w14:paraId="65F6A702" w14:textId="7A60A54F" w:rsidR="008E010E" w:rsidRPr="00744E3F" w:rsidDel="00715EE1" w:rsidRDefault="008E010E" w:rsidP="00D1397D">
            <w:pPr>
              <w:rPr>
                <w:del w:id="27182" w:author="Στάθης Καπ" w:date="2023-02-26T08:45:00Z"/>
                <w:sz w:val="18"/>
                <w:szCs w:val="18"/>
                <w:lang w:val="el-GR"/>
                <w:rPrChange w:id="27183" w:author="Στάθης Καπ" w:date="2023-03-03T06:42:00Z">
                  <w:rPr>
                    <w:del w:id="27184" w:author="Στάθης Καπ" w:date="2023-02-26T08:45:00Z"/>
                    <w:sz w:val="18"/>
                    <w:szCs w:val="18"/>
                  </w:rPr>
                </w:rPrChange>
              </w:rPr>
            </w:pPr>
            <w:del w:id="27185" w:author="Στάθης Καπ" w:date="2023-02-26T08:45:00Z">
              <w:r w:rsidDel="00715EE1">
                <w:rPr>
                  <w:sz w:val="18"/>
                  <w:szCs w:val="18"/>
                </w:rPr>
                <w:delText>S</w:delText>
              </w:r>
              <w:r w:rsidRPr="00744E3F" w:rsidDel="00715EE1">
                <w:rPr>
                  <w:sz w:val="18"/>
                  <w:szCs w:val="18"/>
                  <w:lang w:val="el-GR"/>
                  <w:rPrChange w:id="27186" w:author="Στάθης Καπ" w:date="2023-03-03T06:42:00Z">
                    <w:rPr>
                      <w:sz w:val="18"/>
                      <w:szCs w:val="18"/>
                    </w:rPr>
                  </w:rPrChange>
                </w:rPr>
                <w:delText>=4</w:delText>
              </w:r>
              <w:bookmarkStart w:id="27187" w:name="_Toc129057873"/>
              <w:bookmarkStart w:id="27188" w:name="_Toc129191708"/>
              <w:bookmarkStart w:id="27189" w:name="_Toc129198046"/>
              <w:bookmarkStart w:id="27190" w:name="_Toc129300572"/>
              <w:bookmarkEnd w:id="27187"/>
              <w:bookmarkEnd w:id="27188"/>
              <w:bookmarkEnd w:id="27189"/>
              <w:bookmarkEnd w:id="27190"/>
            </w:del>
          </w:p>
        </w:tc>
        <w:bookmarkStart w:id="27191" w:name="_Toc129057874"/>
        <w:bookmarkStart w:id="27192" w:name="_Toc129191709"/>
        <w:bookmarkStart w:id="27193" w:name="_Toc129198047"/>
        <w:bookmarkStart w:id="27194" w:name="_Toc129300573"/>
        <w:bookmarkEnd w:id="27191"/>
        <w:bookmarkEnd w:id="27192"/>
        <w:bookmarkEnd w:id="27193"/>
        <w:bookmarkEnd w:id="27194"/>
      </w:tr>
      <w:tr w:rsidR="008E010E" w:rsidRPr="00D3106C" w:rsidDel="00715EE1" w14:paraId="105E4002" w14:textId="33779AF0" w:rsidTr="00D1397D">
        <w:trPr>
          <w:del w:id="27195" w:author="Στάθης Καπ" w:date="2023-02-26T08:45:00Z"/>
        </w:trPr>
        <w:tc>
          <w:tcPr>
            <w:tcW w:w="627" w:type="dxa"/>
          </w:tcPr>
          <w:p w14:paraId="27754BD4" w14:textId="2ACBDBC6" w:rsidR="008E010E" w:rsidRPr="00744E3F" w:rsidDel="00715EE1" w:rsidRDefault="008E010E" w:rsidP="00D1397D">
            <w:pPr>
              <w:rPr>
                <w:del w:id="27196" w:author="Στάθης Καπ" w:date="2023-02-26T08:45:00Z"/>
                <w:sz w:val="18"/>
                <w:szCs w:val="18"/>
                <w:lang w:val="el-GR"/>
                <w:rPrChange w:id="27197" w:author="Στάθης Καπ" w:date="2023-03-03T06:42:00Z">
                  <w:rPr>
                    <w:del w:id="27198" w:author="Στάθης Καπ" w:date="2023-02-26T08:45:00Z"/>
                    <w:sz w:val="18"/>
                    <w:szCs w:val="18"/>
                  </w:rPr>
                </w:rPrChange>
              </w:rPr>
            </w:pPr>
            <w:bookmarkStart w:id="27199" w:name="_Toc129057875"/>
            <w:bookmarkStart w:id="27200" w:name="_Toc129191710"/>
            <w:bookmarkStart w:id="27201" w:name="_Toc129198048"/>
            <w:bookmarkStart w:id="27202" w:name="_Toc129300574"/>
            <w:bookmarkEnd w:id="27199"/>
            <w:bookmarkEnd w:id="27200"/>
            <w:bookmarkEnd w:id="27201"/>
            <w:bookmarkEnd w:id="27202"/>
          </w:p>
        </w:tc>
        <w:tc>
          <w:tcPr>
            <w:tcW w:w="663" w:type="dxa"/>
          </w:tcPr>
          <w:p w14:paraId="59EABE3C" w14:textId="69BB081B" w:rsidR="008E010E" w:rsidRPr="00744E3F" w:rsidDel="00715EE1" w:rsidRDefault="008E010E" w:rsidP="00D1397D">
            <w:pPr>
              <w:rPr>
                <w:del w:id="27203" w:author="Στάθης Καπ" w:date="2023-02-26T08:45:00Z"/>
                <w:sz w:val="18"/>
                <w:szCs w:val="18"/>
                <w:lang w:val="el-GR"/>
                <w:rPrChange w:id="27204" w:author="Στάθης Καπ" w:date="2023-03-03T06:42:00Z">
                  <w:rPr>
                    <w:del w:id="27205" w:author="Στάθης Καπ" w:date="2023-02-26T08:45:00Z"/>
                    <w:sz w:val="18"/>
                    <w:szCs w:val="18"/>
                  </w:rPr>
                </w:rPrChange>
              </w:rPr>
            </w:pPr>
            <w:del w:id="27206" w:author="Στάθης Καπ" w:date="2023-02-26T08:45:00Z">
              <w:r w:rsidRPr="006E0881" w:rsidDel="00715EE1">
                <w:rPr>
                  <w:sz w:val="18"/>
                  <w:szCs w:val="18"/>
                </w:rPr>
                <w:delText>score</w:delText>
              </w:r>
              <w:bookmarkStart w:id="27207" w:name="_Toc129057876"/>
              <w:bookmarkStart w:id="27208" w:name="_Toc129191711"/>
              <w:bookmarkStart w:id="27209" w:name="_Toc129198049"/>
              <w:bookmarkStart w:id="27210" w:name="_Toc129300575"/>
              <w:bookmarkEnd w:id="27207"/>
              <w:bookmarkEnd w:id="27208"/>
              <w:bookmarkEnd w:id="27209"/>
              <w:bookmarkEnd w:id="27210"/>
            </w:del>
          </w:p>
        </w:tc>
        <w:tc>
          <w:tcPr>
            <w:tcW w:w="764" w:type="dxa"/>
          </w:tcPr>
          <w:p w14:paraId="1D90E2CF" w14:textId="4732D118" w:rsidR="008E010E" w:rsidRPr="00744E3F" w:rsidDel="00715EE1" w:rsidRDefault="008E010E" w:rsidP="00D1397D">
            <w:pPr>
              <w:rPr>
                <w:del w:id="27211" w:author="Στάθης Καπ" w:date="2023-02-26T08:45:00Z"/>
                <w:sz w:val="18"/>
                <w:szCs w:val="18"/>
                <w:lang w:val="el-GR"/>
                <w:rPrChange w:id="27212" w:author="Στάθης Καπ" w:date="2023-03-03T06:42:00Z">
                  <w:rPr>
                    <w:del w:id="27213" w:author="Στάθης Καπ" w:date="2023-02-26T08:45:00Z"/>
                    <w:sz w:val="18"/>
                    <w:szCs w:val="18"/>
                  </w:rPr>
                </w:rPrChange>
              </w:rPr>
            </w:pPr>
            <w:del w:id="27214" w:author="Στάθης Καπ" w:date="2023-02-26T08:45:00Z">
              <w:r w:rsidRPr="006E0881" w:rsidDel="00715EE1">
                <w:rPr>
                  <w:sz w:val="18"/>
                  <w:szCs w:val="18"/>
                </w:rPr>
                <w:delText>CPU</w:delText>
              </w:r>
              <w:r w:rsidRPr="00744E3F" w:rsidDel="00715EE1">
                <w:rPr>
                  <w:sz w:val="18"/>
                  <w:szCs w:val="18"/>
                  <w:lang w:val="el-GR"/>
                  <w:rPrChange w:id="27215"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216" w:author="Στάθης Καπ" w:date="2023-03-03T06:42:00Z">
                    <w:rPr>
                      <w:sz w:val="18"/>
                      <w:szCs w:val="18"/>
                    </w:rPr>
                  </w:rPrChange>
                </w:rPr>
                <w:delText>)</w:delText>
              </w:r>
              <w:bookmarkStart w:id="27217" w:name="_Toc129057877"/>
              <w:bookmarkStart w:id="27218" w:name="_Toc129191712"/>
              <w:bookmarkStart w:id="27219" w:name="_Toc129198050"/>
              <w:bookmarkStart w:id="27220" w:name="_Toc129300576"/>
              <w:bookmarkEnd w:id="27217"/>
              <w:bookmarkEnd w:id="27218"/>
              <w:bookmarkEnd w:id="27219"/>
              <w:bookmarkEnd w:id="27220"/>
            </w:del>
          </w:p>
        </w:tc>
        <w:tc>
          <w:tcPr>
            <w:tcW w:w="630" w:type="dxa"/>
          </w:tcPr>
          <w:p w14:paraId="5A59DEF6" w14:textId="038C6508" w:rsidR="008E010E" w:rsidRPr="00744E3F" w:rsidDel="00715EE1" w:rsidRDefault="008E010E" w:rsidP="00D1397D">
            <w:pPr>
              <w:rPr>
                <w:del w:id="27221" w:author="Στάθης Καπ" w:date="2023-02-26T08:45:00Z"/>
                <w:sz w:val="18"/>
                <w:szCs w:val="18"/>
                <w:lang w:val="el-GR"/>
                <w:rPrChange w:id="27222" w:author="Στάθης Καπ" w:date="2023-03-03T06:42:00Z">
                  <w:rPr>
                    <w:del w:id="27223" w:author="Στάθης Καπ" w:date="2023-02-26T08:45:00Z"/>
                    <w:sz w:val="18"/>
                    <w:szCs w:val="18"/>
                  </w:rPr>
                </w:rPrChange>
              </w:rPr>
            </w:pPr>
            <w:del w:id="27224" w:author="Στάθης Καπ" w:date="2023-02-26T08:45:00Z">
              <w:r w:rsidRPr="006E0881" w:rsidDel="00715EE1">
                <w:rPr>
                  <w:sz w:val="18"/>
                  <w:szCs w:val="18"/>
                </w:rPr>
                <w:delText>visits</w:delText>
              </w:r>
              <w:bookmarkStart w:id="27225" w:name="_Toc129057878"/>
              <w:bookmarkStart w:id="27226" w:name="_Toc129191713"/>
              <w:bookmarkStart w:id="27227" w:name="_Toc129198051"/>
              <w:bookmarkStart w:id="27228" w:name="_Toc129300577"/>
              <w:bookmarkEnd w:id="27225"/>
              <w:bookmarkEnd w:id="27226"/>
              <w:bookmarkEnd w:id="27227"/>
              <w:bookmarkEnd w:id="27228"/>
            </w:del>
          </w:p>
        </w:tc>
        <w:tc>
          <w:tcPr>
            <w:tcW w:w="663" w:type="dxa"/>
          </w:tcPr>
          <w:p w14:paraId="44CB734F" w14:textId="3C0C992E" w:rsidR="008E010E" w:rsidRPr="00744E3F" w:rsidDel="00715EE1" w:rsidRDefault="008E010E" w:rsidP="00D1397D">
            <w:pPr>
              <w:rPr>
                <w:del w:id="27229" w:author="Στάθης Καπ" w:date="2023-02-26T08:45:00Z"/>
                <w:sz w:val="18"/>
                <w:szCs w:val="18"/>
                <w:lang w:val="el-GR"/>
                <w:rPrChange w:id="27230" w:author="Στάθης Καπ" w:date="2023-03-03T06:42:00Z">
                  <w:rPr>
                    <w:del w:id="27231" w:author="Στάθης Καπ" w:date="2023-02-26T08:45:00Z"/>
                    <w:sz w:val="18"/>
                    <w:szCs w:val="18"/>
                  </w:rPr>
                </w:rPrChange>
              </w:rPr>
            </w:pPr>
            <w:del w:id="27232" w:author="Στάθης Καπ" w:date="2023-02-26T08:45:00Z">
              <w:r w:rsidRPr="006E0881" w:rsidDel="00715EE1">
                <w:rPr>
                  <w:sz w:val="18"/>
                  <w:szCs w:val="18"/>
                </w:rPr>
                <w:delText>score</w:delText>
              </w:r>
              <w:bookmarkStart w:id="27233" w:name="_Toc129057879"/>
              <w:bookmarkStart w:id="27234" w:name="_Toc129191714"/>
              <w:bookmarkStart w:id="27235" w:name="_Toc129198052"/>
              <w:bookmarkStart w:id="27236" w:name="_Toc129300578"/>
              <w:bookmarkEnd w:id="27233"/>
              <w:bookmarkEnd w:id="27234"/>
              <w:bookmarkEnd w:id="27235"/>
              <w:bookmarkEnd w:id="27236"/>
            </w:del>
          </w:p>
        </w:tc>
        <w:tc>
          <w:tcPr>
            <w:tcW w:w="764" w:type="dxa"/>
          </w:tcPr>
          <w:p w14:paraId="4C1385C6" w14:textId="4A5D592B" w:rsidR="008E010E" w:rsidRPr="00744E3F" w:rsidDel="00715EE1" w:rsidRDefault="008E010E" w:rsidP="00D1397D">
            <w:pPr>
              <w:rPr>
                <w:del w:id="27237" w:author="Στάθης Καπ" w:date="2023-02-26T08:45:00Z"/>
                <w:sz w:val="18"/>
                <w:szCs w:val="18"/>
                <w:lang w:val="el-GR"/>
                <w:rPrChange w:id="27238" w:author="Στάθης Καπ" w:date="2023-03-03T06:42:00Z">
                  <w:rPr>
                    <w:del w:id="27239" w:author="Στάθης Καπ" w:date="2023-02-26T08:45:00Z"/>
                    <w:sz w:val="18"/>
                    <w:szCs w:val="18"/>
                  </w:rPr>
                </w:rPrChange>
              </w:rPr>
            </w:pPr>
            <w:del w:id="27240" w:author="Στάθης Καπ" w:date="2023-02-26T08:45:00Z">
              <w:r w:rsidRPr="006E0881" w:rsidDel="00715EE1">
                <w:rPr>
                  <w:sz w:val="18"/>
                  <w:szCs w:val="18"/>
                </w:rPr>
                <w:delText>CPU</w:delText>
              </w:r>
              <w:r w:rsidRPr="00744E3F" w:rsidDel="00715EE1">
                <w:rPr>
                  <w:sz w:val="18"/>
                  <w:szCs w:val="18"/>
                  <w:lang w:val="el-GR"/>
                  <w:rPrChange w:id="27241"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242" w:author="Στάθης Καπ" w:date="2023-03-03T06:42:00Z">
                    <w:rPr>
                      <w:sz w:val="18"/>
                      <w:szCs w:val="18"/>
                    </w:rPr>
                  </w:rPrChange>
                </w:rPr>
                <w:delText>)</w:delText>
              </w:r>
              <w:bookmarkStart w:id="27243" w:name="_Toc129057880"/>
              <w:bookmarkStart w:id="27244" w:name="_Toc129191715"/>
              <w:bookmarkStart w:id="27245" w:name="_Toc129198053"/>
              <w:bookmarkStart w:id="27246" w:name="_Toc129300579"/>
              <w:bookmarkEnd w:id="27243"/>
              <w:bookmarkEnd w:id="27244"/>
              <w:bookmarkEnd w:id="27245"/>
              <w:bookmarkEnd w:id="27246"/>
            </w:del>
          </w:p>
        </w:tc>
        <w:tc>
          <w:tcPr>
            <w:tcW w:w="630" w:type="dxa"/>
          </w:tcPr>
          <w:p w14:paraId="23FFE23C" w14:textId="7A32B031" w:rsidR="008E010E" w:rsidRPr="00744E3F" w:rsidDel="00715EE1" w:rsidRDefault="008E010E" w:rsidP="00D1397D">
            <w:pPr>
              <w:rPr>
                <w:del w:id="27247" w:author="Στάθης Καπ" w:date="2023-02-26T08:45:00Z"/>
                <w:sz w:val="18"/>
                <w:szCs w:val="18"/>
                <w:lang w:val="el-GR"/>
                <w:rPrChange w:id="27248" w:author="Στάθης Καπ" w:date="2023-03-03T06:42:00Z">
                  <w:rPr>
                    <w:del w:id="27249" w:author="Στάθης Καπ" w:date="2023-02-26T08:45:00Z"/>
                    <w:sz w:val="18"/>
                    <w:szCs w:val="18"/>
                  </w:rPr>
                </w:rPrChange>
              </w:rPr>
            </w:pPr>
            <w:del w:id="27250" w:author="Στάθης Καπ" w:date="2023-02-26T08:45:00Z">
              <w:r w:rsidRPr="006E0881" w:rsidDel="00715EE1">
                <w:rPr>
                  <w:sz w:val="18"/>
                  <w:szCs w:val="18"/>
                </w:rPr>
                <w:delText>visits</w:delText>
              </w:r>
              <w:bookmarkStart w:id="27251" w:name="_Toc129057881"/>
              <w:bookmarkStart w:id="27252" w:name="_Toc129191716"/>
              <w:bookmarkStart w:id="27253" w:name="_Toc129198054"/>
              <w:bookmarkStart w:id="27254" w:name="_Toc129300580"/>
              <w:bookmarkEnd w:id="27251"/>
              <w:bookmarkEnd w:id="27252"/>
              <w:bookmarkEnd w:id="27253"/>
              <w:bookmarkEnd w:id="27254"/>
            </w:del>
          </w:p>
        </w:tc>
        <w:tc>
          <w:tcPr>
            <w:tcW w:w="663" w:type="dxa"/>
          </w:tcPr>
          <w:p w14:paraId="2A96E174" w14:textId="059E4562" w:rsidR="008E010E" w:rsidRPr="00744E3F" w:rsidDel="00715EE1" w:rsidRDefault="008E010E" w:rsidP="00D1397D">
            <w:pPr>
              <w:rPr>
                <w:del w:id="27255" w:author="Στάθης Καπ" w:date="2023-02-26T08:45:00Z"/>
                <w:sz w:val="18"/>
                <w:szCs w:val="18"/>
                <w:lang w:val="el-GR"/>
                <w:rPrChange w:id="27256" w:author="Στάθης Καπ" w:date="2023-03-03T06:42:00Z">
                  <w:rPr>
                    <w:del w:id="27257" w:author="Στάθης Καπ" w:date="2023-02-26T08:45:00Z"/>
                    <w:sz w:val="18"/>
                    <w:szCs w:val="18"/>
                  </w:rPr>
                </w:rPrChange>
              </w:rPr>
            </w:pPr>
            <w:del w:id="27258" w:author="Στάθης Καπ" w:date="2023-02-26T08:45:00Z">
              <w:r w:rsidRPr="006E0881" w:rsidDel="00715EE1">
                <w:rPr>
                  <w:sz w:val="18"/>
                  <w:szCs w:val="18"/>
                </w:rPr>
                <w:delText>score</w:delText>
              </w:r>
              <w:bookmarkStart w:id="27259" w:name="_Toc129057882"/>
              <w:bookmarkStart w:id="27260" w:name="_Toc129191717"/>
              <w:bookmarkStart w:id="27261" w:name="_Toc129198055"/>
              <w:bookmarkStart w:id="27262" w:name="_Toc129300581"/>
              <w:bookmarkEnd w:id="27259"/>
              <w:bookmarkEnd w:id="27260"/>
              <w:bookmarkEnd w:id="27261"/>
              <w:bookmarkEnd w:id="27262"/>
            </w:del>
          </w:p>
        </w:tc>
        <w:tc>
          <w:tcPr>
            <w:tcW w:w="764" w:type="dxa"/>
          </w:tcPr>
          <w:p w14:paraId="7953E7D1" w14:textId="23D88490" w:rsidR="008E010E" w:rsidRPr="00744E3F" w:rsidDel="00715EE1" w:rsidRDefault="008E010E" w:rsidP="00D1397D">
            <w:pPr>
              <w:rPr>
                <w:del w:id="27263" w:author="Στάθης Καπ" w:date="2023-02-26T08:45:00Z"/>
                <w:sz w:val="18"/>
                <w:szCs w:val="18"/>
                <w:lang w:val="el-GR"/>
                <w:rPrChange w:id="27264" w:author="Στάθης Καπ" w:date="2023-03-03T06:42:00Z">
                  <w:rPr>
                    <w:del w:id="27265" w:author="Στάθης Καπ" w:date="2023-02-26T08:45:00Z"/>
                    <w:sz w:val="18"/>
                    <w:szCs w:val="18"/>
                  </w:rPr>
                </w:rPrChange>
              </w:rPr>
            </w:pPr>
            <w:del w:id="27266" w:author="Στάθης Καπ" w:date="2023-02-26T08:45:00Z">
              <w:r w:rsidRPr="006E0881" w:rsidDel="00715EE1">
                <w:rPr>
                  <w:sz w:val="18"/>
                  <w:szCs w:val="18"/>
                </w:rPr>
                <w:delText>CPU</w:delText>
              </w:r>
              <w:r w:rsidRPr="00744E3F" w:rsidDel="00715EE1">
                <w:rPr>
                  <w:sz w:val="18"/>
                  <w:szCs w:val="18"/>
                  <w:lang w:val="el-GR"/>
                  <w:rPrChange w:id="27267"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268" w:author="Στάθης Καπ" w:date="2023-03-03T06:42:00Z">
                    <w:rPr>
                      <w:sz w:val="18"/>
                      <w:szCs w:val="18"/>
                    </w:rPr>
                  </w:rPrChange>
                </w:rPr>
                <w:delText>)</w:delText>
              </w:r>
              <w:bookmarkStart w:id="27269" w:name="_Toc129057883"/>
              <w:bookmarkStart w:id="27270" w:name="_Toc129191718"/>
              <w:bookmarkStart w:id="27271" w:name="_Toc129198056"/>
              <w:bookmarkStart w:id="27272" w:name="_Toc129300582"/>
              <w:bookmarkEnd w:id="27269"/>
              <w:bookmarkEnd w:id="27270"/>
              <w:bookmarkEnd w:id="27271"/>
              <w:bookmarkEnd w:id="27272"/>
            </w:del>
          </w:p>
        </w:tc>
        <w:tc>
          <w:tcPr>
            <w:tcW w:w="630" w:type="dxa"/>
          </w:tcPr>
          <w:p w14:paraId="22F14479" w14:textId="4462587C" w:rsidR="008E010E" w:rsidRPr="00744E3F" w:rsidDel="00715EE1" w:rsidRDefault="008E010E" w:rsidP="00D1397D">
            <w:pPr>
              <w:rPr>
                <w:del w:id="27273" w:author="Στάθης Καπ" w:date="2023-02-26T08:45:00Z"/>
                <w:sz w:val="18"/>
                <w:szCs w:val="18"/>
                <w:lang w:val="el-GR"/>
                <w:rPrChange w:id="27274" w:author="Στάθης Καπ" w:date="2023-03-03T06:42:00Z">
                  <w:rPr>
                    <w:del w:id="27275" w:author="Στάθης Καπ" w:date="2023-02-26T08:45:00Z"/>
                    <w:sz w:val="18"/>
                    <w:szCs w:val="18"/>
                  </w:rPr>
                </w:rPrChange>
              </w:rPr>
            </w:pPr>
            <w:del w:id="27276" w:author="Στάθης Καπ" w:date="2023-02-26T08:45:00Z">
              <w:r w:rsidRPr="006E0881" w:rsidDel="00715EE1">
                <w:rPr>
                  <w:sz w:val="18"/>
                  <w:szCs w:val="18"/>
                </w:rPr>
                <w:delText>visits</w:delText>
              </w:r>
              <w:bookmarkStart w:id="27277" w:name="_Toc129057884"/>
              <w:bookmarkStart w:id="27278" w:name="_Toc129191719"/>
              <w:bookmarkStart w:id="27279" w:name="_Toc129198057"/>
              <w:bookmarkStart w:id="27280" w:name="_Toc129300583"/>
              <w:bookmarkEnd w:id="27277"/>
              <w:bookmarkEnd w:id="27278"/>
              <w:bookmarkEnd w:id="27279"/>
              <w:bookmarkEnd w:id="27280"/>
            </w:del>
          </w:p>
        </w:tc>
        <w:tc>
          <w:tcPr>
            <w:tcW w:w="654" w:type="dxa"/>
          </w:tcPr>
          <w:p w14:paraId="1CDCA010" w14:textId="0BE97487" w:rsidR="008E010E" w:rsidRPr="00744E3F" w:rsidDel="00715EE1" w:rsidRDefault="008E010E" w:rsidP="00D1397D">
            <w:pPr>
              <w:rPr>
                <w:del w:id="27281" w:author="Στάθης Καπ" w:date="2023-02-26T08:45:00Z"/>
                <w:sz w:val="18"/>
                <w:szCs w:val="18"/>
                <w:lang w:val="el-GR"/>
                <w:rPrChange w:id="27282" w:author="Στάθης Καπ" w:date="2023-03-03T06:42:00Z">
                  <w:rPr>
                    <w:del w:id="27283" w:author="Στάθης Καπ" w:date="2023-02-26T08:45:00Z"/>
                    <w:sz w:val="18"/>
                    <w:szCs w:val="18"/>
                  </w:rPr>
                </w:rPrChange>
              </w:rPr>
            </w:pPr>
            <w:del w:id="27284" w:author="Στάθης Καπ" w:date="2023-02-26T08:45:00Z">
              <w:r w:rsidRPr="006E0881" w:rsidDel="00715EE1">
                <w:rPr>
                  <w:sz w:val="18"/>
                  <w:szCs w:val="18"/>
                </w:rPr>
                <w:delText>score</w:delText>
              </w:r>
              <w:bookmarkStart w:id="27285" w:name="_Toc129057885"/>
              <w:bookmarkStart w:id="27286" w:name="_Toc129191720"/>
              <w:bookmarkStart w:id="27287" w:name="_Toc129198058"/>
              <w:bookmarkStart w:id="27288" w:name="_Toc129300584"/>
              <w:bookmarkEnd w:id="27285"/>
              <w:bookmarkEnd w:id="27286"/>
              <w:bookmarkEnd w:id="27287"/>
              <w:bookmarkEnd w:id="27288"/>
            </w:del>
          </w:p>
        </w:tc>
        <w:tc>
          <w:tcPr>
            <w:tcW w:w="754" w:type="dxa"/>
          </w:tcPr>
          <w:p w14:paraId="56F551F0" w14:textId="16280C9A" w:rsidR="008E010E" w:rsidRPr="00744E3F" w:rsidDel="00715EE1" w:rsidRDefault="008E010E" w:rsidP="00D1397D">
            <w:pPr>
              <w:rPr>
                <w:del w:id="27289" w:author="Στάθης Καπ" w:date="2023-02-26T08:45:00Z"/>
                <w:sz w:val="18"/>
                <w:szCs w:val="18"/>
                <w:lang w:val="el-GR"/>
                <w:rPrChange w:id="27290" w:author="Στάθης Καπ" w:date="2023-03-03T06:42:00Z">
                  <w:rPr>
                    <w:del w:id="27291" w:author="Στάθης Καπ" w:date="2023-02-26T08:45:00Z"/>
                    <w:sz w:val="18"/>
                    <w:szCs w:val="18"/>
                  </w:rPr>
                </w:rPrChange>
              </w:rPr>
            </w:pPr>
            <w:del w:id="27292" w:author="Στάθης Καπ" w:date="2023-02-26T08:45:00Z">
              <w:r w:rsidRPr="006E0881" w:rsidDel="00715EE1">
                <w:rPr>
                  <w:sz w:val="18"/>
                  <w:szCs w:val="18"/>
                </w:rPr>
                <w:delText>CPU</w:delText>
              </w:r>
              <w:r w:rsidRPr="00744E3F" w:rsidDel="00715EE1">
                <w:rPr>
                  <w:sz w:val="18"/>
                  <w:szCs w:val="18"/>
                  <w:lang w:val="el-GR"/>
                  <w:rPrChange w:id="27293"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294" w:author="Στάθης Καπ" w:date="2023-03-03T06:42:00Z">
                    <w:rPr>
                      <w:sz w:val="18"/>
                      <w:szCs w:val="18"/>
                    </w:rPr>
                  </w:rPrChange>
                </w:rPr>
                <w:delText>)</w:delText>
              </w:r>
              <w:bookmarkStart w:id="27295" w:name="_Toc129057886"/>
              <w:bookmarkStart w:id="27296" w:name="_Toc129191721"/>
              <w:bookmarkStart w:id="27297" w:name="_Toc129198059"/>
              <w:bookmarkStart w:id="27298" w:name="_Toc129300585"/>
              <w:bookmarkEnd w:id="27295"/>
              <w:bookmarkEnd w:id="27296"/>
              <w:bookmarkEnd w:id="27297"/>
              <w:bookmarkEnd w:id="27298"/>
            </w:del>
          </w:p>
        </w:tc>
        <w:tc>
          <w:tcPr>
            <w:tcW w:w="622" w:type="dxa"/>
          </w:tcPr>
          <w:p w14:paraId="1C555302" w14:textId="19783435" w:rsidR="008E010E" w:rsidRPr="00744E3F" w:rsidDel="00715EE1" w:rsidRDefault="008E010E" w:rsidP="00D1397D">
            <w:pPr>
              <w:rPr>
                <w:del w:id="27299" w:author="Στάθης Καπ" w:date="2023-02-26T08:45:00Z"/>
                <w:sz w:val="18"/>
                <w:szCs w:val="18"/>
                <w:lang w:val="el-GR"/>
                <w:rPrChange w:id="27300" w:author="Στάθης Καπ" w:date="2023-03-03T06:42:00Z">
                  <w:rPr>
                    <w:del w:id="27301" w:author="Στάθης Καπ" w:date="2023-02-26T08:45:00Z"/>
                    <w:sz w:val="18"/>
                    <w:szCs w:val="18"/>
                  </w:rPr>
                </w:rPrChange>
              </w:rPr>
            </w:pPr>
            <w:del w:id="27302" w:author="Στάθης Καπ" w:date="2023-02-26T08:45:00Z">
              <w:r w:rsidRPr="006E0881" w:rsidDel="00715EE1">
                <w:rPr>
                  <w:sz w:val="18"/>
                  <w:szCs w:val="18"/>
                </w:rPr>
                <w:delText>visits</w:delText>
              </w:r>
              <w:bookmarkStart w:id="27303" w:name="_Toc129057887"/>
              <w:bookmarkStart w:id="27304" w:name="_Toc129191722"/>
              <w:bookmarkStart w:id="27305" w:name="_Toc129198060"/>
              <w:bookmarkStart w:id="27306" w:name="_Toc129300586"/>
              <w:bookmarkEnd w:id="27303"/>
              <w:bookmarkEnd w:id="27304"/>
              <w:bookmarkEnd w:id="27305"/>
              <w:bookmarkEnd w:id="27306"/>
            </w:del>
          </w:p>
        </w:tc>
        <w:bookmarkStart w:id="27307" w:name="_Toc129057888"/>
        <w:bookmarkStart w:id="27308" w:name="_Toc129191723"/>
        <w:bookmarkStart w:id="27309" w:name="_Toc129198061"/>
        <w:bookmarkStart w:id="27310" w:name="_Toc129300587"/>
        <w:bookmarkEnd w:id="27307"/>
        <w:bookmarkEnd w:id="27308"/>
        <w:bookmarkEnd w:id="27309"/>
        <w:bookmarkEnd w:id="27310"/>
      </w:tr>
      <w:tr w:rsidR="008E010E" w:rsidRPr="00D3106C" w:rsidDel="009B47BA" w14:paraId="183706D5" w14:textId="2F6571DF" w:rsidTr="00D1397D">
        <w:trPr>
          <w:del w:id="27311" w:author="Στάθης Καπ" w:date="2023-02-26T09:06:00Z"/>
        </w:trPr>
        <w:tc>
          <w:tcPr>
            <w:tcW w:w="627" w:type="dxa"/>
          </w:tcPr>
          <w:p w14:paraId="0ACA3CC2" w14:textId="78C2DB1B" w:rsidR="008E010E" w:rsidRPr="00744E3F" w:rsidDel="009B47BA" w:rsidRDefault="008E010E" w:rsidP="00D1397D">
            <w:pPr>
              <w:rPr>
                <w:del w:id="27312" w:author="Στάθης Καπ" w:date="2023-02-26T09:06:00Z"/>
                <w:sz w:val="18"/>
                <w:szCs w:val="18"/>
                <w:lang w:val="el-GR"/>
                <w:rPrChange w:id="27313" w:author="Στάθης Καπ" w:date="2023-03-03T06:42:00Z">
                  <w:rPr>
                    <w:del w:id="27314" w:author="Στάθης Καπ" w:date="2023-02-26T09:06:00Z"/>
                    <w:sz w:val="18"/>
                    <w:szCs w:val="18"/>
                  </w:rPr>
                </w:rPrChange>
              </w:rPr>
            </w:pPr>
            <w:del w:id="27315" w:author="Στάθης Καπ" w:date="2023-02-26T08:45:00Z">
              <w:r w:rsidRPr="006E0881" w:rsidDel="00715EE1">
                <w:rPr>
                  <w:sz w:val="18"/>
                  <w:szCs w:val="18"/>
                </w:rPr>
                <w:delText>pr</w:delText>
              </w:r>
              <w:r w:rsidRPr="00744E3F" w:rsidDel="00715EE1">
                <w:rPr>
                  <w:sz w:val="18"/>
                  <w:szCs w:val="18"/>
                  <w:lang w:val="el-GR"/>
                  <w:rPrChange w:id="27316" w:author="Στάθης Καπ" w:date="2023-03-03T06:42:00Z">
                    <w:rPr>
                      <w:sz w:val="18"/>
                      <w:szCs w:val="18"/>
                    </w:rPr>
                  </w:rPrChange>
                </w:rPr>
                <w:delText>11</w:delText>
              </w:r>
            </w:del>
            <w:bookmarkStart w:id="27317" w:name="_Toc129057889"/>
            <w:bookmarkStart w:id="27318" w:name="_Toc129191724"/>
            <w:bookmarkStart w:id="27319" w:name="_Toc129198062"/>
            <w:bookmarkStart w:id="27320" w:name="_Toc129300588"/>
            <w:bookmarkEnd w:id="27317"/>
            <w:bookmarkEnd w:id="27318"/>
            <w:bookmarkEnd w:id="27319"/>
            <w:bookmarkEnd w:id="27320"/>
          </w:p>
        </w:tc>
        <w:tc>
          <w:tcPr>
            <w:tcW w:w="663" w:type="dxa"/>
          </w:tcPr>
          <w:p w14:paraId="0B89A284" w14:textId="665C922B" w:rsidR="008E010E" w:rsidRPr="00744E3F" w:rsidDel="009B47BA" w:rsidRDefault="008E010E" w:rsidP="00D1397D">
            <w:pPr>
              <w:rPr>
                <w:del w:id="27321" w:author="Στάθης Καπ" w:date="2023-02-26T09:06:00Z"/>
                <w:sz w:val="18"/>
                <w:szCs w:val="18"/>
                <w:lang w:val="el-GR"/>
                <w:rPrChange w:id="27322" w:author="Στάθης Καπ" w:date="2023-03-03T06:42:00Z">
                  <w:rPr>
                    <w:del w:id="27323" w:author="Στάθης Καπ" w:date="2023-02-26T09:06:00Z"/>
                    <w:sz w:val="18"/>
                    <w:szCs w:val="18"/>
                  </w:rPr>
                </w:rPrChange>
              </w:rPr>
            </w:pPr>
            <w:bookmarkStart w:id="27324" w:name="_Toc129057890"/>
            <w:bookmarkStart w:id="27325" w:name="_Toc129191725"/>
            <w:bookmarkStart w:id="27326" w:name="_Toc129198063"/>
            <w:bookmarkStart w:id="27327" w:name="_Toc129300589"/>
            <w:bookmarkEnd w:id="27324"/>
            <w:bookmarkEnd w:id="27325"/>
            <w:bookmarkEnd w:id="27326"/>
            <w:bookmarkEnd w:id="27327"/>
          </w:p>
        </w:tc>
        <w:tc>
          <w:tcPr>
            <w:tcW w:w="764" w:type="dxa"/>
          </w:tcPr>
          <w:p w14:paraId="3A2C52BB" w14:textId="0860631A" w:rsidR="008E010E" w:rsidRPr="00744E3F" w:rsidDel="009B47BA" w:rsidRDefault="008E010E" w:rsidP="00D1397D">
            <w:pPr>
              <w:rPr>
                <w:del w:id="27328" w:author="Στάθης Καπ" w:date="2023-02-26T09:06:00Z"/>
                <w:sz w:val="18"/>
                <w:szCs w:val="18"/>
                <w:lang w:val="el-GR"/>
                <w:rPrChange w:id="27329" w:author="Στάθης Καπ" w:date="2023-03-03T06:42:00Z">
                  <w:rPr>
                    <w:del w:id="27330" w:author="Στάθης Καπ" w:date="2023-02-26T09:06:00Z"/>
                    <w:sz w:val="18"/>
                    <w:szCs w:val="18"/>
                  </w:rPr>
                </w:rPrChange>
              </w:rPr>
            </w:pPr>
            <w:bookmarkStart w:id="27331" w:name="_Toc129057891"/>
            <w:bookmarkStart w:id="27332" w:name="_Toc129191726"/>
            <w:bookmarkStart w:id="27333" w:name="_Toc129198064"/>
            <w:bookmarkStart w:id="27334" w:name="_Toc129300590"/>
            <w:bookmarkEnd w:id="27331"/>
            <w:bookmarkEnd w:id="27332"/>
            <w:bookmarkEnd w:id="27333"/>
            <w:bookmarkEnd w:id="27334"/>
          </w:p>
        </w:tc>
        <w:tc>
          <w:tcPr>
            <w:tcW w:w="630" w:type="dxa"/>
          </w:tcPr>
          <w:p w14:paraId="516EB34A" w14:textId="74C68A00" w:rsidR="008E010E" w:rsidRPr="00744E3F" w:rsidDel="009B47BA" w:rsidRDefault="008E010E" w:rsidP="00D1397D">
            <w:pPr>
              <w:rPr>
                <w:del w:id="27335" w:author="Στάθης Καπ" w:date="2023-02-26T09:06:00Z"/>
                <w:sz w:val="18"/>
                <w:szCs w:val="18"/>
                <w:lang w:val="el-GR"/>
                <w:rPrChange w:id="27336" w:author="Στάθης Καπ" w:date="2023-03-03T06:42:00Z">
                  <w:rPr>
                    <w:del w:id="27337" w:author="Στάθης Καπ" w:date="2023-02-26T09:06:00Z"/>
                    <w:sz w:val="18"/>
                    <w:szCs w:val="18"/>
                  </w:rPr>
                </w:rPrChange>
              </w:rPr>
            </w:pPr>
            <w:bookmarkStart w:id="27338" w:name="_Toc129057892"/>
            <w:bookmarkStart w:id="27339" w:name="_Toc129191727"/>
            <w:bookmarkStart w:id="27340" w:name="_Toc129198065"/>
            <w:bookmarkStart w:id="27341" w:name="_Toc129300591"/>
            <w:bookmarkEnd w:id="27338"/>
            <w:bookmarkEnd w:id="27339"/>
            <w:bookmarkEnd w:id="27340"/>
            <w:bookmarkEnd w:id="27341"/>
          </w:p>
        </w:tc>
        <w:tc>
          <w:tcPr>
            <w:tcW w:w="663" w:type="dxa"/>
          </w:tcPr>
          <w:p w14:paraId="1EE0F22E" w14:textId="7FA90C9F" w:rsidR="008E010E" w:rsidRPr="00744E3F" w:rsidDel="009B47BA" w:rsidRDefault="008E010E" w:rsidP="00D1397D">
            <w:pPr>
              <w:rPr>
                <w:del w:id="27342" w:author="Στάθης Καπ" w:date="2023-02-26T09:06:00Z"/>
                <w:sz w:val="18"/>
                <w:szCs w:val="18"/>
                <w:lang w:val="el-GR"/>
                <w:rPrChange w:id="27343" w:author="Στάθης Καπ" w:date="2023-03-03T06:42:00Z">
                  <w:rPr>
                    <w:del w:id="27344" w:author="Στάθης Καπ" w:date="2023-02-26T09:06:00Z"/>
                    <w:sz w:val="18"/>
                    <w:szCs w:val="18"/>
                  </w:rPr>
                </w:rPrChange>
              </w:rPr>
            </w:pPr>
            <w:bookmarkStart w:id="27345" w:name="_Toc129057893"/>
            <w:bookmarkStart w:id="27346" w:name="_Toc129191728"/>
            <w:bookmarkStart w:id="27347" w:name="_Toc129198066"/>
            <w:bookmarkStart w:id="27348" w:name="_Toc129300592"/>
            <w:bookmarkEnd w:id="27345"/>
            <w:bookmarkEnd w:id="27346"/>
            <w:bookmarkEnd w:id="27347"/>
            <w:bookmarkEnd w:id="27348"/>
          </w:p>
        </w:tc>
        <w:tc>
          <w:tcPr>
            <w:tcW w:w="764" w:type="dxa"/>
          </w:tcPr>
          <w:p w14:paraId="36B78F73" w14:textId="13561BE3" w:rsidR="008E010E" w:rsidRPr="00744E3F" w:rsidDel="009B47BA" w:rsidRDefault="008E010E" w:rsidP="00D1397D">
            <w:pPr>
              <w:rPr>
                <w:del w:id="27349" w:author="Στάθης Καπ" w:date="2023-02-26T09:06:00Z"/>
                <w:sz w:val="18"/>
                <w:szCs w:val="18"/>
                <w:lang w:val="el-GR"/>
                <w:rPrChange w:id="27350" w:author="Στάθης Καπ" w:date="2023-03-03T06:42:00Z">
                  <w:rPr>
                    <w:del w:id="27351" w:author="Στάθης Καπ" w:date="2023-02-26T09:06:00Z"/>
                    <w:sz w:val="18"/>
                    <w:szCs w:val="18"/>
                  </w:rPr>
                </w:rPrChange>
              </w:rPr>
            </w:pPr>
            <w:bookmarkStart w:id="27352" w:name="_Toc129057894"/>
            <w:bookmarkStart w:id="27353" w:name="_Toc129191729"/>
            <w:bookmarkStart w:id="27354" w:name="_Toc129198067"/>
            <w:bookmarkStart w:id="27355" w:name="_Toc129300593"/>
            <w:bookmarkEnd w:id="27352"/>
            <w:bookmarkEnd w:id="27353"/>
            <w:bookmarkEnd w:id="27354"/>
            <w:bookmarkEnd w:id="27355"/>
          </w:p>
        </w:tc>
        <w:tc>
          <w:tcPr>
            <w:tcW w:w="630" w:type="dxa"/>
          </w:tcPr>
          <w:p w14:paraId="3B070638" w14:textId="69788B22" w:rsidR="008E010E" w:rsidRPr="00744E3F" w:rsidDel="009B47BA" w:rsidRDefault="008E010E" w:rsidP="00D1397D">
            <w:pPr>
              <w:rPr>
                <w:del w:id="27356" w:author="Στάθης Καπ" w:date="2023-02-26T09:06:00Z"/>
                <w:sz w:val="18"/>
                <w:szCs w:val="18"/>
                <w:lang w:val="el-GR"/>
                <w:rPrChange w:id="27357" w:author="Στάθης Καπ" w:date="2023-03-03T06:42:00Z">
                  <w:rPr>
                    <w:del w:id="27358" w:author="Στάθης Καπ" w:date="2023-02-26T09:06:00Z"/>
                    <w:sz w:val="18"/>
                    <w:szCs w:val="18"/>
                  </w:rPr>
                </w:rPrChange>
              </w:rPr>
            </w:pPr>
            <w:bookmarkStart w:id="27359" w:name="_Toc129057895"/>
            <w:bookmarkStart w:id="27360" w:name="_Toc129191730"/>
            <w:bookmarkStart w:id="27361" w:name="_Toc129198068"/>
            <w:bookmarkStart w:id="27362" w:name="_Toc129300594"/>
            <w:bookmarkEnd w:id="27359"/>
            <w:bookmarkEnd w:id="27360"/>
            <w:bookmarkEnd w:id="27361"/>
            <w:bookmarkEnd w:id="27362"/>
          </w:p>
        </w:tc>
        <w:tc>
          <w:tcPr>
            <w:tcW w:w="663" w:type="dxa"/>
          </w:tcPr>
          <w:p w14:paraId="17866B36" w14:textId="507E95FB" w:rsidR="008E010E" w:rsidRPr="00744E3F" w:rsidDel="009B47BA" w:rsidRDefault="008E010E" w:rsidP="00D1397D">
            <w:pPr>
              <w:rPr>
                <w:del w:id="27363" w:author="Στάθης Καπ" w:date="2023-02-26T09:06:00Z"/>
                <w:sz w:val="18"/>
                <w:szCs w:val="18"/>
                <w:lang w:val="el-GR"/>
                <w:rPrChange w:id="27364" w:author="Στάθης Καπ" w:date="2023-03-03T06:42:00Z">
                  <w:rPr>
                    <w:del w:id="27365" w:author="Στάθης Καπ" w:date="2023-02-26T09:06:00Z"/>
                    <w:sz w:val="18"/>
                    <w:szCs w:val="18"/>
                  </w:rPr>
                </w:rPrChange>
              </w:rPr>
            </w:pPr>
            <w:bookmarkStart w:id="27366" w:name="_Toc129057896"/>
            <w:bookmarkStart w:id="27367" w:name="_Toc129191731"/>
            <w:bookmarkStart w:id="27368" w:name="_Toc129198069"/>
            <w:bookmarkStart w:id="27369" w:name="_Toc129300595"/>
            <w:bookmarkEnd w:id="27366"/>
            <w:bookmarkEnd w:id="27367"/>
            <w:bookmarkEnd w:id="27368"/>
            <w:bookmarkEnd w:id="27369"/>
          </w:p>
        </w:tc>
        <w:tc>
          <w:tcPr>
            <w:tcW w:w="764" w:type="dxa"/>
          </w:tcPr>
          <w:p w14:paraId="1ACBBA6E" w14:textId="234C96FA" w:rsidR="008E010E" w:rsidRPr="00744E3F" w:rsidDel="009B47BA" w:rsidRDefault="008E010E" w:rsidP="00D1397D">
            <w:pPr>
              <w:rPr>
                <w:del w:id="27370" w:author="Στάθης Καπ" w:date="2023-02-26T09:06:00Z"/>
                <w:sz w:val="18"/>
                <w:szCs w:val="18"/>
                <w:lang w:val="el-GR"/>
                <w:rPrChange w:id="27371" w:author="Στάθης Καπ" w:date="2023-03-03T06:42:00Z">
                  <w:rPr>
                    <w:del w:id="27372" w:author="Στάθης Καπ" w:date="2023-02-26T09:06:00Z"/>
                    <w:sz w:val="18"/>
                    <w:szCs w:val="18"/>
                  </w:rPr>
                </w:rPrChange>
              </w:rPr>
            </w:pPr>
            <w:bookmarkStart w:id="27373" w:name="_Toc129057897"/>
            <w:bookmarkStart w:id="27374" w:name="_Toc129191732"/>
            <w:bookmarkStart w:id="27375" w:name="_Toc129198070"/>
            <w:bookmarkStart w:id="27376" w:name="_Toc129300596"/>
            <w:bookmarkEnd w:id="27373"/>
            <w:bookmarkEnd w:id="27374"/>
            <w:bookmarkEnd w:id="27375"/>
            <w:bookmarkEnd w:id="27376"/>
          </w:p>
        </w:tc>
        <w:tc>
          <w:tcPr>
            <w:tcW w:w="630" w:type="dxa"/>
          </w:tcPr>
          <w:p w14:paraId="14BBD033" w14:textId="4C48B1A9" w:rsidR="008E010E" w:rsidRPr="00744E3F" w:rsidDel="009B47BA" w:rsidRDefault="008E010E" w:rsidP="00D1397D">
            <w:pPr>
              <w:rPr>
                <w:del w:id="27377" w:author="Στάθης Καπ" w:date="2023-02-26T09:06:00Z"/>
                <w:sz w:val="18"/>
                <w:szCs w:val="18"/>
                <w:lang w:val="el-GR"/>
                <w:rPrChange w:id="27378" w:author="Στάθης Καπ" w:date="2023-03-03T06:42:00Z">
                  <w:rPr>
                    <w:del w:id="27379" w:author="Στάθης Καπ" w:date="2023-02-26T09:06:00Z"/>
                    <w:sz w:val="18"/>
                    <w:szCs w:val="18"/>
                  </w:rPr>
                </w:rPrChange>
              </w:rPr>
            </w:pPr>
            <w:bookmarkStart w:id="27380" w:name="_Toc129057898"/>
            <w:bookmarkStart w:id="27381" w:name="_Toc129191733"/>
            <w:bookmarkStart w:id="27382" w:name="_Toc129198071"/>
            <w:bookmarkStart w:id="27383" w:name="_Toc129300597"/>
            <w:bookmarkEnd w:id="27380"/>
            <w:bookmarkEnd w:id="27381"/>
            <w:bookmarkEnd w:id="27382"/>
            <w:bookmarkEnd w:id="27383"/>
          </w:p>
        </w:tc>
        <w:tc>
          <w:tcPr>
            <w:tcW w:w="654" w:type="dxa"/>
          </w:tcPr>
          <w:p w14:paraId="042EFDE3" w14:textId="1BD48D1E" w:rsidR="008E010E" w:rsidRPr="00744E3F" w:rsidDel="009B47BA" w:rsidRDefault="008E010E" w:rsidP="00D1397D">
            <w:pPr>
              <w:rPr>
                <w:del w:id="27384" w:author="Στάθης Καπ" w:date="2023-02-26T09:06:00Z"/>
                <w:sz w:val="18"/>
                <w:szCs w:val="18"/>
                <w:lang w:val="el-GR"/>
                <w:rPrChange w:id="27385" w:author="Στάθης Καπ" w:date="2023-03-03T06:42:00Z">
                  <w:rPr>
                    <w:del w:id="27386" w:author="Στάθης Καπ" w:date="2023-02-26T09:06:00Z"/>
                    <w:sz w:val="18"/>
                    <w:szCs w:val="18"/>
                  </w:rPr>
                </w:rPrChange>
              </w:rPr>
            </w:pPr>
            <w:bookmarkStart w:id="27387" w:name="_Toc129057899"/>
            <w:bookmarkStart w:id="27388" w:name="_Toc129191734"/>
            <w:bookmarkStart w:id="27389" w:name="_Toc129198072"/>
            <w:bookmarkStart w:id="27390" w:name="_Toc129300598"/>
            <w:bookmarkEnd w:id="27387"/>
            <w:bookmarkEnd w:id="27388"/>
            <w:bookmarkEnd w:id="27389"/>
            <w:bookmarkEnd w:id="27390"/>
          </w:p>
        </w:tc>
        <w:tc>
          <w:tcPr>
            <w:tcW w:w="754" w:type="dxa"/>
          </w:tcPr>
          <w:p w14:paraId="19CE9A46" w14:textId="443680E1" w:rsidR="008E010E" w:rsidRPr="00744E3F" w:rsidDel="009B47BA" w:rsidRDefault="008E010E" w:rsidP="00D1397D">
            <w:pPr>
              <w:rPr>
                <w:del w:id="27391" w:author="Στάθης Καπ" w:date="2023-02-26T09:06:00Z"/>
                <w:sz w:val="18"/>
                <w:szCs w:val="18"/>
                <w:lang w:val="el-GR"/>
                <w:rPrChange w:id="27392" w:author="Στάθης Καπ" w:date="2023-03-03T06:42:00Z">
                  <w:rPr>
                    <w:del w:id="27393" w:author="Στάθης Καπ" w:date="2023-02-26T09:06:00Z"/>
                    <w:sz w:val="18"/>
                    <w:szCs w:val="18"/>
                  </w:rPr>
                </w:rPrChange>
              </w:rPr>
            </w:pPr>
            <w:bookmarkStart w:id="27394" w:name="_Toc129057900"/>
            <w:bookmarkStart w:id="27395" w:name="_Toc129191735"/>
            <w:bookmarkStart w:id="27396" w:name="_Toc129198073"/>
            <w:bookmarkStart w:id="27397" w:name="_Toc129300599"/>
            <w:bookmarkEnd w:id="27394"/>
            <w:bookmarkEnd w:id="27395"/>
            <w:bookmarkEnd w:id="27396"/>
            <w:bookmarkEnd w:id="27397"/>
          </w:p>
        </w:tc>
        <w:tc>
          <w:tcPr>
            <w:tcW w:w="622" w:type="dxa"/>
          </w:tcPr>
          <w:p w14:paraId="26013ABC" w14:textId="79FB0E6D" w:rsidR="008E010E" w:rsidRPr="00744E3F" w:rsidDel="009B47BA" w:rsidRDefault="008E010E" w:rsidP="00D1397D">
            <w:pPr>
              <w:rPr>
                <w:del w:id="27398" w:author="Στάθης Καπ" w:date="2023-02-26T09:06:00Z"/>
                <w:sz w:val="18"/>
                <w:szCs w:val="18"/>
                <w:lang w:val="el-GR"/>
                <w:rPrChange w:id="27399" w:author="Στάθης Καπ" w:date="2023-03-03T06:42:00Z">
                  <w:rPr>
                    <w:del w:id="27400" w:author="Στάθης Καπ" w:date="2023-02-26T09:06:00Z"/>
                    <w:sz w:val="18"/>
                    <w:szCs w:val="18"/>
                  </w:rPr>
                </w:rPrChange>
              </w:rPr>
            </w:pPr>
            <w:bookmarkStart w:id="27401" w:name="_Toc129057901"/>
            <w:bookmarkStart w:id="27402" w:name="_Toc129191736"/>
            <w:bookmarkStart w:id="27403" w:name="_Toc129198074"/>
            <w:bookmarkStart w:id="27404" w:name="_Toc129300600"/>
            <w:bookmarkEnd w:id="27401"/>
            <w:bookmarkEnd w:id="27402"/>
            <w:bookmarkEnd w:id="27403"/>
            <w:bookmarkEnd w:id="27404"/>
          </w:p>
        </w:tc>
        <w:bookmarkStart w:id="27405" w:name="_Toc129057902"/>
        <w:bookmarkStart w:id="27406" w:name="_Toc129191737"/>
        <w:bookmarkStart w:id="27407" w:name="_Toc129198075"/>
        <w:bookmarkStart w:id="27408" w:name="_Toc129300601"/>
        <w:bookmarkEnd w:id="27405"/>
        <w:bookmarkEnd w:id="27406"/>
        <w:bookmarkEnd w:id="27407"/>
        <w:bookmarkEnd w:id="27408"/>
      </w:tr>
      <w:tr w:rsidR="008E010E" w:rsidRPr="00D3106C" w:rsidDel="009B47BA" w14:paraId="12EC2ACA" w14:textId="55FC9588" w:rsidTr="00D1397D">
        <w:trPr>
          <w:del w:id="27409" w:author="Στάθης Καπ" w:date="2023-02-26T09:06:00Z"/>
        </w:trPr>
        <w:tc>
          <w:tcPr>
            <w:tcW w:w="627" w:type="dxa"/>
          </w:tcPr>
          <w:p w14:paraId="120DC644" w14:textId="61CE3EAB" w:rsidR="008E010E" w:rsidRPr="00744E3F" w:rsidDel="009B47BA" w:rsidRDefault="008E010E" w:rsidP="00D1397D">
            <w:pPr>
              <w:rPr>
                <w:del w:id="27410" w:author="Στάθης Καπ" w:date="2023-02-26T09:06:00Z"/>
                <w:sz w:val="18"/>
                <w:szCs w:val="18"/>
                <w:lang w:val="el-GR"/>
                <w:rPrChange w:id="27411" w:author="Στάθης Καπ" w:date="2023-03-03T06:42:00Z">
                  <w:rPr>
                    <w:del w:id="27412" w:author="Στάθης Καπ" w:date="2023-02-26T09:06:00Z"/>
                    <w:sz w:val="18"/>
                    <w:szCs w:val="18"/>
                  </w:rPr>
                </w:rPrChange>
              </w:rPr>
            </w:pPr>
            <w:del w:id="27413" w:author="Στάθης Καπ" w:date="2023-02-26T08:45:00Z">
              <w:r w:rsidRPr="006E0881" w:rsidDel="00715EE1">
                <w:rPr>
                  <w:sz w:val="18"/>
                  <w:szCs w:val="18"/>
                </w:rPr>
                <w:delText>Pr</w:delText>
              </w:r>
              <w:r w:rsidRPr="00744E3F" w:rsidDel="00715EE1">
                <w:rPr>
                  <w:sz w:val="18"/>
                  <w:szCs w:val="18"/>
                  <w:lang w:val="el-GR"/>
                  <w:rPrChange w:id="27414" w:author="Στάθης Καπ" w:date="2023-03-03T06:42:00Z">
                    <w:rPr>
                      <w:sz w:val="18"/>
                      <w:szCs w:val="18"/>
                    </w:rPr>
                  </w:rPrChange>
                </w:rPr>
                <w:delText>12</w:delText>
              </w:r>
            </w:del>
            <w:bookmarkStart w:id="27415" w:name="_Toc129057903"/>
            <w:bookmarkStart w:id="27416" w:name="_Toc129191738"/>
            <w:bookmarkStart w:id="27417" w:name="_Toc129198076"/>
            <w:bookmarkStart w:id="27418" w:name="_Toc129300602"/>
            <w:bookmarkEnd w:id="27415"/>
            <w:bookmarkEnd w:id="27416"/>
            <w:bookmarkEnd w:id="27417"/>
            <w:bookmarkEnd w:id="27418"/>
          </w:p>
        </w:tc>
        <w:tc>
          <w:tcPr>
            <w:tcW w:w="663" w:type="dxa"/>
          </w:tcPr>
          <w:p w14:paraId="357BCA9D" w14:textId="40470AFA" w:rsidR="008E010E" w:rsidRPr="00F76AF9" w:rsidDel="009B47BA" w:rsidRDefault="008E010E" w:rsidP="00D1397D">
            <w:pPr>
              <w:rPr>
                <w:del w:id="27419" w:author="Στάθης Καπ" w:date="2023-02-26T09:06:00Z"/>
                <w:sz w:val="18"/>
                <w:szCs w:val="18"/>
                <w:lang w:val="el-GR"/>
              </w:rPr>
            </w:pPr>
            <w:bookmarkStart w:id="27420" w:name="_Toc129057904"/>
            <w:bookmarkStart w:id="27421" w:name="_Toc129191739"/>
            <w:bookmarkStart w:id="27422" w:name="_Toc129198077"/>
            <w:bookmarkStart w:id="27423" w:name="_Toc129300603"/>
            <w:bookmarkEnd w:id="27420"/>
            <w:bookmarkEnd w:id="27421"/>
            <w:bookmarkEnd w:id="27422"/>
            <w:bookmarkEnd w:id="27423"/>
          </w:p>
        </w:tc>
        <w:tc>
          <w:tcPr>
            <w:tcW w:w="764" w:type="dxa"/>
          </w:tcPr>
          <w:p w14:paraId="6918AD71" w14:textId="007CDF08" w:rsidR="008E010E" w:rsidRPr="00744E3F" w:rsidDel="009B47BA" w:rsidRDefault="008E010E" w:rsidP="00D1397D">
            <w:pPr>
              <w:rPr>
                <w:del w:id="27424" w:author="Στάθης Καπ" w:date="2023-02-26T09:06:00Z"/>
                <w:sz w:val="18"/>
                <w:szCs w:val="18"/>
                <w:lang w:val="el-GR"/>
                <w:rPrChange w:id="27425" w:author="Στάθης Καπ" w:date="2023-03-03T06:42:00Z">
                  <w:rPr>
                    <w:del w:id="27426" w:author="Στάθης Καπ" w:date="2023-02-26T09:06:00Z"/>
                    <w:sz w:val="18"/>
                    <w:szCs w:val="18"/>
                  </w:rPr>
                </w:rPrChange>
              </w:rPr>
            </w:pPr>
            <w:bookmarkStart w:id="27427" w:name="_Toc129057905"/>
            <w:bookmarkStart w:id="27428" w:name="_Toc129191740"/>
            <w:bookmarkStart w:id="27429" w:name="_Toc129198078"/>
            <w:bookmarkStart w:id="27430" w:name="_Toc129300604"/>
            <w:bookmarkEnd w:id="27427"/>
            <w:bookmarkEnd w:id="27428"/>
            <w:bookmarkEnd w:id="27429"/>
            <w:bookmarkEnd w:id="27430"/>
          </w:p>
        </w:tc>
        <w:tc>
          <w:tcPr>
            <w:tcW w:w="630" w:type="dxa"/>
          </w:tcPr>
          <w:p w14:paraId="72C2C208" w14:textId="5184F0F3" w:rsidR="008E010E" w:rsidRPr="00744E3F" w:rsidDel="009B47BA" w:rsidRDefault="008E010E" w:rsidP="00D1397D">
            <w:pPr>
              <w:rPr>
                <w:del w:id="27431" w:author="Στάθης Καπ" w:date="2023-02-26T09:06:00Z"/>
                <w:sz w:val="18"/>
                <w:szCs w:val="18"/>
                <w:lang w:val="el-GR"/>
                <w:rPrChange w:id="27432" w:author="Στάθης Καπ" w:date="2023-03-03T06:42:00Z">
                  <w:rPr>
                    <w:del w:id="27433" w:author="Στάθης Καπ" w:date="2023-02-26T09:06:00Z"/>
                    <w:sz w:val="18"/>
                    <w:szCs w:val="18"/>
                  </w:rPr>
                </w:rPrChange>
              </w:rPr>
            </w:pPr>
            <w:bookmarkStart w:id="27434" w:name="_Toc129057906"/>
            <w:bookmarkStart w:id="27435" w:name="_Toc129191741"/>
            <w:bookmarkStart w:id="27436" w:name="_Toc129198079"/>
            <w:bookmarkStart w:id="27437" w:name="_Toc129300605"/>
            <w:bookmarkEnd w:id="27434"/>
            <w:bookmarkEnd w:id="27435"/>
            <w:bookmarkEnd w:id="27436"/>
            <w:bookmarkEnd w:id="27437"/>
          </w:p>
        </w:tc>
        <w:tc>
          <w:tcPr>
            <w:tcW w:w="663" w:type="dxa"/>
          </w:tcPr>
          <w:p w14:paraId="349AA205" w14:textId="741C7936" w:rsidR="008E010E" w:rsidRPr="00F76AF9" w:rsidDel="009B47BA" w:rsidRDefault="008E010E" w:rsidP="00D1397D">
            <w:pPr>
              <w:rPr>
                <w:del w:id="27438" w:author="Στάθης Καπ" w:date="2023-02-26T09:06:00Z"/>
                <w:sz w:val="18"/>
                <w:szCs w:val="18"/>
                <w:lang w:val="el-GR"/>
              </w:rPr>
            </w:pPr>
            <w:bookmarkStart w:id="27439" w:name="_Toc129057907"/>
            <w:bookmarkStart w:id="27440" w:name="_Toc129191742"/>
            <w:bookmarkStart w:id="27441" w:name="_Toc129198080"/>
            <w:bookmarkStart w:id="27442" w:name="_Toc129300606"/>
            <w:bookmarkEnd w:id="27439"/>
            <w:bookmarkEnd w:id="27440"/>
            <w:bookmarkEnd w:id="27441"/>
            <w:bookmarkEnd w:id="27442"/>
          </w:p>
        </w:tc>
        <w:tc>
          <w:tcPr>
            <w:tcW w:w="764" w:type="dxa"/>
          </w:tcPr>
          <w:p w14:paraId="2B46700F" w14:textId="0362F73F" w:rsidR="008E010E" w:rsidRPr="00744E3F" w:rsidDel="009B47BA" w:rsidRDefault="008E010E" w:rsidP="00D1397D">
            <w:pPr>
              <w:rPr>
                <w:del w:id="27443" w:author="Στάθης Καπ" w:date="2023-02-26T09:06:00Z"/>
                <w:sz w:val="18"/>
                <w:szCs w:val="18"/>
                <w:lang w:val="el-GR"/>
                <w:rPrChange w:id="27444" w:author="Στάθης Καπ" w:date="2023-03-03T06:42:00Z">
                  <w:rPr>
                    <w:del w:id="27445" w:author="Στάθης Καπ" w:date="2023-02-26T09:06:00Z"/>
                    <w:sz w:val="18"/>
                    <w:szCs w:val="18"/>
                  </w:rPr>
                </w:rPrChange>
              </w:rPr>
            </w:pPr>
            <w:bookmarkStart w:id="27446" w:name="_Toc129057908"/>
            <w:bookmarkStart w:id="27447" w:name="_Toc129191743"/>
            <w:bookmarkStart w:id="27448" w:name="_Toc129198081"/>
            <w:bookmarkStart w:id="27449" w:name="_Toc129300607"/>
            <w:bookmarkEnd w:id="27446"/>
            <w:bookmarkEnd w:id="27447"/>
            <w:bookmarkEnd w:id="27448"/>
            <w:bookmarkEnd w:id="27449"/>
          </w:p>
        </w:tc>
        <w:tc>
          <w:tcPr>
            <w:tcW w:w="630" w:type="dxa"/>
          </w:tcPr>
          <w:p w14:paraId="4845CBE9" w14:textId="06B3CB49" w:rsidR="008E010E" w:rsidRPr="00744E3F" w:rsidDel="009B47BA" w:rsidRDefault="008E010E" w:rsidP="00D1397D">
            <w:pPr>
              <w:rPr>
                <w:del w:id="27450" w:author="Στάθης Καπ" w:date="2023-02-26T09:06:00Z"/>
                <w:sz w:val="18"/>
                <w:szCs w:val="18"/>
                <w:lang w:val="el-GR"/>
                <w:rPrChange w:id="27451" w:author="Στάθης Καπ" w:date="2023-03-03T06:42:00Z">
                  <w:rPr>
                    <w:del w:id="27452" w:author="Στάθης Καπ" w:date="2023-02-26T09:06:00Z"/>
                    <w:sz w:val="18"/>
                    <w:szCs w:val="18"/>
                  </w:rPr>
                </w:rPrChange>
              </w:rPr>
            </w:pPr>
            <w:bookmarkStart w:id="27453" w:name="_Toc129057909"/>
            <w:bookmarkStart w:id="27454" w:name="_Toc129191744"/>
            <w:bookmarkStart w:id="27455" w:name="_Toc129198082"/>
            <w:bookmarkStart w:id="27456" w:name="_Toc129300608"/>
            <w:bookmarkEnd w:id="27453"/>
            <w:bookmarkEnd w:id="27454"/>
            <w:bookmarkEnd w:id="27455"/>
            <w:bookmarkEnd w:id="27456"/>
          </w:p>
        </w:tc>
        <w:tc>
          <w:tcPr>
            <w:tcW w:w="663" w:type="dxa"/>
          </w:tcPr>
          <w:p w14:paraId="38AC8907" w14:textId="3A8A671E" w:rsidR="008E010E" w:rsidRPr="00F76AF9" w:rsidDel="009B47BA" w:rsidRDefault="008E010E" w:rsidP="00D1397D">
            <w:pPr>
              <w:rPr>
                <w:del w:id="27457" w:author="Στάθης Καπ" w:date="2023-02-26T09:06:00Z"/>
                <w:sz w:val="18"/>
                <w:szCs w:val="18"/>
                <w:lang w:val="el-GR"/>
              </w:rPr>
            </w:pPr>
            <w:bookmarkStart w:id="27458" w:name="_Toc129057910"/>
            <w:bookmarkStart w:id="27459" w:name="_Toc129191745"/>
            <w:bookmarkStart w:id="27460" w:name="_Toc129198083"/>
            <w:bookmarkStart w:id="27461" w:name="_Toc129300609"/>
            <w:bookmarkEnd w:id="27458"/>
            <w:bookmarkEnd w:id="27459"/>
            <w:bookmarkEnd w:id="27460"/>
            <w:bookmarkEnd w:id="27461"/>
          </w:p>
        </w:tc>
        <w:tc>
          <w:tcPr>
            <w:tcW w:w="764" w:type="dxa"/>
          </w:tcPr>
          <w:p w14:paraId="4E11B426" w14:textId="6AA2BB31" w:rsidR="008E010E" w:rsidRPr="00744E3F" w:rsidDel="009B47BA" w:rsidRDefault="008E010E" w:rsidP="00D1397D">
            <w:pPr>
              <w:rPr>
                <w:del w:id="27462" w:author="Στάθης Καπ" w:date="2023-02-26T09:06:00Z"/>
                <w:sz w:val="18"/>
                <w:szCs w:val="18"/>
                <w:lang w:val="el-GR"/>
                <w:rPrChange w:id="27463" w:author="Στάθης Καπ" w:date="2023-03-03T06:42:00Z">
                  <w:rPr>
                    <w:del w:id="27464" w:author="Στάθης Καπ" w:date="2023-02-26T09:06:00Z"/>
                    <w:sz w:val="18"/>
                    <w:szCs w:val="18"/>
                  </w:rPr>
                </w:rPrChange>
              </w:rPr>
            </w:pPr>
            <w:bookmarkStart w:id="27465" w:name="_Toc129057911"/>
            <w:bookmarkStart w:id="27466" w:name="_Toc129191746"/>
            <w:bookmarkStart w:id="27467" w:name="_Toc129198084"/>
            <w:bookmarkStart w:id="27468" w:name="_Toc129300610"/>
            <w:bookmarkEnd w:id="27465"/>
            <w:bookmarkEnd w:id="27466"/>
            <w:bookmarkEnd w:id="27467"/>
            <w:bookmarkEnd w:id="27468"/>
          </w:p>
        </w:tc>
        <w:tc>
          <w:tcPr>
            <w:tcW w:w="630" w:type="dxa"/>
          </w:tcPr>
          <w:p w14:paraId="1838F125" w14:textId="7FF44A12" w:rsidR="008E010E" w:rsidRPr="00744E3F" w:rsidDel="009B47BA" w:rsidRDefault="008E010E" w:rsidP="00D1397D">
            <w:pPr>
              <w:rPr>
                <w:del w:id="27469" w:author="Στάθης Καπ" w:date="2023-02-26T09:06:00Z"/>
                <w:sz w:val="18"/>
                <w:szCs w:val="18"/>
                <w:lang w:val="el-GR"/>
                <w:rPrChange w:id="27470" w:author="Στάθης Καπ" w:date="2023-03-03T06:42:00Z">
                  <w:rPr>
                    <w:del w:id="27471" w:author="Στάθης Καπ" w:date="2023-02-26T09:06:00Z"/>
                    <w:sz w:val="18"/>
                    <w:szCs w:val="18"/>
                  </w:rPr>
                </w:rPrChange>
              </w:rPr>
            </w:pPr>
            <w:bookmarkStart w:id="27472" w:name="_Toc129057912"/>
            <w:bookmarkStart w:id="27473" w:name="_Toc129191747"/>
            <w:bookmarkStart w:id="27474" w:name="_Toc129198085"/>
            <w:bookmarkStart w:id="27475" w:name="_Toc129300611"/>
            <w:bookmarkEnd w:id="27472"/>
            <w:bookmarkEnd w:id="27473"/>
            <w:bookmarkEnd w:id="27474"/>
            <w:bookmarkEnd w:id="27475"/>
          </w:p>
        </w:tc>
        <w:tc>
          <w:tcPr>
            <w:tcW w:w="654" w:type="dxa"/>
          </w:tcPr>
          <w:p w14:paraId="5B87DC06" w14:textId="59CA9DBB" w:rsidR="008E010E" w:rsidRPr="00F76AF9" w:rsidDel="009B47BA" w:rsidRDefault="008E010E" w:rsidP="00D1397D">
            <w:pPr>
              <w:rPr>
                <w:del w:id="27476" w:author="Στάθης Καπ" w:date="2023-02-26T09:06:00Z"/>
                <w:sz w:val="18"/>
                <w:szCs w:val="18"/>
                <w:lang w:val="el-GR"/>
              </w:rPr>
            </w:pPr>
            <w:bookmarkStart w:id="27477" w:name="_Toc129057913"/>
            <w:bookmarkStart w:id="27478" w:name="_Toc129191748"/>
            <w:bookmarkStart w:id="27479" w:name="_Toc129198086"/>
            <w:bookmarkStart w:id="27480" w:name="_Toc129300612"/>
            <w:bookmarkEnd w:id="27477"/>
            <w:bookmarkEnd w:id="27478"/>
            <w:bookmarkEnd w:id="27479"/>
            <w:bookmarkEnd w:id="27480"/>
          </w:p>
        </w:tc>
        <w:tc>
          <w:tcPr>
            <w:tcW w:w="754" w:type="dxa"/>
          </w:tcPr>
          <w:p w14:paraId="0610CC3E" w14:textId="4D11FF40" w:rsidR="008E010E" w:rsidRPr="00744E3F" w:rsidDel="009B47BA" w:rsidRDefault="008E010E" w:rsidP="00D1397D">
            <w:pPr>
              <w:rPr>
                <w:del w:id="27481" w:author="Στάθης Καπ" w:date="2023-02-26T09:06:00Z"/>
                <w:sz w:val="18"/>
                <w:szCs w:val="18"/>
                <w:lang w:val="el-GR"/>
                <w:rPrChange w:id="27482" w:author="Στάθης Καπ" w:date="2023-03-03T06:42:00Z">
                  <w:rPr>
                    <w:del w:id="27483" w:author="Στάθης Καπ" w:date="2023-02-26T09:06:00Z"/>
                    <w:sz w:val="18"/>
                    <w:szCs w:val="18"/>
                  </w:rPr>
                </w:rPrChange>
              </w:rPr>
            </w:pPr>
            <w:bookmarkStart w:id="27484" w:name="_Toc129057914"/>
            <w:bookmarkStart w:id="27485" w:name="_Toc129191749"/>
            <w:bookmarkStart w:id="27486" w:name="_Toc129198087"/>
            <w:bookmarkStart w:id="27487" w:name="_Toc129300613"/>
            <w:bookmarkEnd w:id="27484"/>
            <w:bookmarkEnd w:id="27485"/>
            <w:bookmarkEnd w:id="27486"/>
            <w:bookmarkEnd w:id="27487"/>
          </w:p>
        </w:tc>
        <w:tc>
          <w:tcPr>
            <w:tcW w:w="622" w:type="dxa"/>
          </w:tcPr>
          <w:p w14:paraId="4D7815E1" w14:textId="467A1ECE" w:rsidR="008E010E" w:rsidRPr="00744E3F" w:rsidDel="009B47BA" w:rsidRDefault="008E010E" w:rsidP="00D1397D">
            <w:pPr>
              <w:rPr>
                <w:del w:id="27488" w:author="Στάθης Καπ" w:date="2023-02-26T09:06:00Z"/>
                <w:sz w:val="18"/>
                <w:szCs w:val="18"/>
                <w:lang w:val="el-GR"/>
                <w:rPrChange w:id="27489" w:author="Στάθης Καπ" w:date="2023-03-03T06:42:00Z">
                  <w:rPr>
                    <w:del w:id="27490" w:author="Στάθης Καπ" w:date="2023-02-26T09:06:00Z"/>
                    <w:sz w:val="18"/>
                    <w:szCs w:val="18"/>
                  </w:rPr>
                </w:rPrChange>
              </w:rPr>
            </w:pPr>
            <w:bookmarkStart w:id="27491" w:name="_Toc129057915"/>
            <w:bookmarkStart w:id="27492" w:name="_Toc129191750"/>
            <w:bookmarkStart w:id="27493" w:name="_Toc129198088"/>
            <w:bookmarkStart w:id="27494" w:name="_Toc129300614"/>
            <w:bookmarkEnd w:id="27491"/>
            <w:bookmarkEnd w:id="27492"/>
            <w:bookmarkEnd w:id="27493"/>
            <w:bookmarkEnd w:id="27494"/>
          </w:p>
        </w:tc>
        <w:bookmarkStart w:id="27495" w:name="_Toc129057916"/>
        <w:bookmarkStart w:id="27496" w:name="_Toc129191751"/>
        <w:bookmarkStart w:id="27497" w:name="_Toc129198089"/>
        <w:bookmarkStart w:id="27498" w:name="_Toc129300615"/>
        <w:bookmarkEnd w:id="27495"/>
        <w:bookmarkEnd w:id="27496"/>
        <w:bookmarkEnd w:id="27497"/>
        <w:bookmarkEnd w:id="27498"/>
      </w:tr>
      <w:tr w:rsidR="008E010E" w:rsidRPr="00D3106C" w:rsidDel="009B47BA" w14:paraId="4DCAA879" w14:textId="4C2FE9C3" w:rsidTr="00D1397D">
        <w:trPr>
          <w:del w:id="27499" w:author="Στάθης Καπ" w:date="2023-02-26T09:06:00Z"/>
        </w:trPr>
        <w:tc>
          <w:tcPr>
            <w:tcW w:w="627" w:type="dxa"/>
          </w:tcPr>
          <w:p w14:paraId="093236E4" w14:textId="5601744C" w:rsidR="008E010E" w:rsidRPr="00744E3F" w:rsidDel="009B47BA" w:rsidRDefault="008E010E" w:rsidP="00D1397D">
            <w:pPr>
              <w:rPr>
                <w:del w:id="27500" w:author="Στάθης Καπ" w:date="2023-02-26T09:06:00Z"/>
                <w:sz w:val="18"/>
                <w:szCs w:val="18"/>
                <w:lang w:val="el-GR"/>
                <w:rPrChange w:id="27501" w:author="Στάθης Καπ" w:date="2023-03-03T06:42:00Z">
                  <w:rPr>
                    <w:del w:id="27502" w:author="Στάθης Καπ" w:date="2023-02-26T09:06:00Z"/>
                    <w:sz w:val="18"/>
                    <w:szCs w:val="18"/>
                  </w:rPr>
                </w:rPrChange>
              </w:rPr>
            </w:pPr>
            <w:del w:id="27503" w:author="Στάθης Καπ" w:date="2023-02-26T08:45:00Z">
              <w:r w:rsidRPr="006E0881" w:rsidDel="00715EE1">
                <w:rPr>
                  <w:sz w:val="18"/>
                  <w:szCs w:val="18"/>
                </w:rPr>
                <w:delText>Pr</w:delText>
              </w:r>
              <w:r w:rsidRPr="00744E3F" w:rsidDel="00715EE1">
                <w:rPr>
                  <w:sz w:val="18"/>
                  <w:szCs w:val="18"/>
                  <w:lang w:val="el-GR"/>
                  <w:rPrChange w:id="27504" w:author="Στάθης Καπ" w:date="2023-03-03T06:42:00Z">
                    <w:rPr>
                      <w:sz w:val="18"/>
                      <w:szCs w:val="18"/>
                    </w:rPr>
                  </w:rPrChange>
                </w:rPr>
                <w:delText>13</w:delText>
              </w:r>
            </w:del>
            <w:bookmarkStart w:id="27505" w:name="_Toc129057917"/>
            <w:bookmarkStart w:id="27506" w:name="_Toc129191752"/>
            <w:bookmarkStart w:id="27507" w:name="_Toc129198090"/>
            <w:bookmarkStart w:id="27508" w:name="_Toc129300616"/>
            <w:bookmarkEnd w:id="27505"/>
            <w:bookmarkEnd w:id="27506"/>
            <w:bookmarkEnd w:id="27507"/>
            <w:bookmarkEnd w:id="27508"/>
          </w:p>
        </w:tc>
        <w:tc>
          <w:tcPr>
            <w:tcW w:w="663" w:type="dxa"/>
          </w:tcPr>
          <w:p w14:paraId="66708272" w14:textId="10D7650C" w:rsidR="008E010E" w:rsidRPr="00744E3F" w:rsidDel="009B47BA" w:rsidRDefault="008E010E" w:rsidP="00D1397D">
            <w:pPr>
              <w:rPr>
                <w:del w:id="27509" w:author="Στάθης Καπ" w:date="2023-02-26T09:06:00Z"/>
                <w:sz w:val="18"/>
                <w:szCs w:val="18"/>
                <w:lang w:val="el-GR"/>
                <w:rPrChange w:id="27510" w:author="Στάθης Καπ" w:date="2023-03-03T06:42:00Z">
                  <w:rPr>
                    <w:del w:id="27511" w:author="Στάθης Καπ" w:date="2023-02-26T09:06:00Z"/>
                    <w:sz w:val="18"/>
                    <w:szCs w:val="18"/>
                  </w:rPr>
                </w:rPrChange>
              </w:rPr>
            </w:pPr>
            <w:bookmarkStart w:id="27512" w:name="_Toc129057918"/>
            <w:bookmarkStart w:id="27513" w:name="_Toc129191753"/>
            <w:bookmarkStart w:id="27514" w:name="_Toc129198091"/>
            <w:bookmarkStart w:id="27515" w:name="_Toc129300617"/>
            <w:bookmarkEnd w:id="27512"/>
            <w:bookmarkEnd w:id="27513"/>
            <w:bookmarkEnd w:id="27514"/>
            <w:bookmarkEnd w:id="27515"/>
          </w:p>
        </w:tc>
        <w:tc>
          <w:tcPr>
            <w:tcW w:w="764" w:type="dxa"/>
          </w:tcPr>
          <w:p w14:paraId="05494368" w14:textId="324C443E" w:rsidR="008E010E" w:rsidRPr="00744E3F" w:rsidDel="009B47BA" w:rsidRDefault="008E010E" w:rsidP="00D1397D">
            <w:pPr>
              <w:rPr>
                <w:del w:id="27516" w:author="Στάθης Καπ" w:date="2023-02-26T09:06:00Z"/>
                <w:sz w:val="18"/>
                <w:szCs w:val="18"/>
                <w:lang w:val="el-GR"/>
                <w:rPrChange w:id="27517" w:author="Στάθης Καπ" w:date="2023-03-03T06:42:00Z">
                  <w:rPr>
                    <w:del w:id="27518" w:author="Στάθης Καπ" w:date="2023-02-26T09:06:00Z"/>
                    <w:sz w:val="18"/>
                    <w:szCs w:val="18"/>
                  </w:rPr>
                </w:rPrChange>
              </w:rPr>
            </w:pPr>
            <w:bookmarkStart w:id="27519" w:name="_Toc129057919"/>
            <w:bookmarkStart w:id="27520" w:name="_Toc129191754"/>
            <w:bookmarkStart w:id="27521" w:name="_Toc129198092"/>
            <w:bookmarkStart w:id="27522" w:name="_Toc129300618"/>
            <w:bookmarkEnd w:id="27519"/>
            <w:bookmarkEnd w:id="27520"/>
            <w:bookmarkEnd w:id="27521"/>
            <w:bookmarkEnd w:id="27522"/>
          </w:p>
        </w:tc>
        <w:tc>
          <w:tcPr>
            <w:tcW w:w="630" w:type="dxa"/>
          </w:tcPr>
          <w:p w14:paraId="66ABA726" w14:textId="32E2D1EB" w:rsidR="008E010E" w:rsidRPr="00744E3F" w:rsidDel="009B47BA" w:rsidRDefault="008E010E" w:rsidP="00D1397D">
            <w:pPr>
              <w:rPr>
                <w:del w:id="27523" w:author="Στάθης Καπ" w:date="2023-02-26T09:06:00Z"/>
                <w:sz w:val="18"/>
                <w:szCs w:val="18"/>
                <w:lang w:val="el-GR"/>
                <w:rPrChange w:id="27524" w:author="Στάθης Καπ" w:date="2023-03-03T06:42:00Z">
                  <w:rPr>
                    <w:del w:id="27525" w:author="Στάθης Καπ" w:date="2023-02-26T09:06:00Z"/>
                    <w:sz w:val="18"/>
                    <w:szCs w:val="18"/>
                  </w:rPr>
                </w:rPrChange>
              </w:rPr>
            </w:pPr>
            <w:bookmarkStart w:id="27526" w:name="_Toc129057920"/>
            <w:bookmarkStart w:id="27527" w:name="_Toc129191755"/>
            <w:bookmarkStart w:id="27528" w:name="_Toc129198093"/>
            <w:bookmarkStart w:id="27529" w:name="_Toc129300619"/>
            <w:bookmarkEnd w:id="27526"/>
            <w:bookmarkEnd w:id="27527"/>
            <w:bookmarkEnd w:id="27528"/>
            <w:bookmarkEnd w:id="27529"/>
          </w:p>
        </w:tc>
        <w:tc>
          <w:tcPr>
            <w:tcW w:w="663" w:type="dxa"/>
          </w:tcPr>
          <w:p w14:paraId="623849C0" w14:textId="429C0494" w:rsidR="008E010E" w:rsidRPr="00744E3F" w:rsidDel="009B47BA" w:rsidRDefault="008E010E" w:rsidP="00D1397D">
            <w:pPr>
              <w:rPr>
                <w:del w:id="27530" w:author="Στάθης Καπ" w:date="2023-02-26T09:06:00Z"/>
                <w:sz w:val="18"/>
                <w:szCs w:val="18"/>
                <w:lang w:val="el-GR"/>
                <w:rPrChange w:id="27531" w:author="Στάθης Καπ" w:date="2023-03-03T06:42:00Z">
                  <w:rPr>
                    <w:del w:id="27532" w:author="Στάθης Καπ" w:date="2023-02-26T09:06:00Z"/>
                    <w:sz w:val="18"/>
                    <w:szCs w:val="18"/>
                  </w:rPr>
                </w:rPrChange>
              </w:rPr>
            </w:pPr>
            <w:bookmarkStart w:id="27533" w:name="_Toc129057921"/>
            <w:bookmarkStart w:id="27534" w:name="_Toc129191756"/>
            <w:bookmarkStart w:id="27535" w:name="_Toc129198094"/>
            <w:bookmarkStart w:id="27536" w:name="_Toc129300620"/>
            <w:bookmarkEnd w:id="27533"/>
            <w:bookmarkEnd w:id="27534"/>
            <w:bookmarkEnd w:id="27535"/>
            <w:bookmarkEnd w:id="27536"/>
          </w:p>
        </w:tc>
        <w:tc>
          <w:tcPr>
            <w:tcW w:w="764" w:type="dxa"/>
          </w:tcPr>
          <w:p w14:paraId="247228A3" w14:textId="7668844B" w:rsidR="008E010E" w:rsidRPr="00744E3F" w:rsidDel="009B47BA" w:rsidRDefault="008E010E" w:rsidP="00D1397D">
            <w:pPr>
              <w:rPr>
                <w:del w:id="27537" w:author="Στάθης Καπ" w:date="2023-02-26T09:06:00Z"/>
                <w:sz w:val="18"/>
                <w:szCs w:val="18"/>
                <w:lang w:val="el-GR"/>
                <w:rPrChange w:id="27538" w:author="Στάθης Καπ" w:date="2023-03-03T06:42:00Z">
                  <w:rPr>
                    <w:del w:id="27539" w:author="Στάθης Καπ" w:date="2023-02-26T09:06:00Z"/>
                    <w:sz w:val="18"/>
                    <w:szCs w:val="18"/>
                  </w:rPr>
                </w:rPrChange>
              </w:rPr>
            </w:pPr>
            <w:bookmarkStart w:id="27540" w:name="_Toc129057922"/>
            <w:bookmarkStart w:id="27541" w:name="_Toc129191757"/>
            <w:bookmarkStart w:id="27542" w:name="_Toc129198095"/>
            <w:bookmarkStart w:id="27543" w:name="_Toc129300621"/>
            <w:bookmarkEnd w:id="27540"/>
            <w:bookmarkEnd w:id="27541"/>
            <w:bookmarkEnd w:id="27542"/>
            <w:bookmarkEnd w:id="27543"/>
          </w:p>
        </w:tc>
        <w:tc>
          <w:tcPr>
            <w:tcW w:w="630" w:type="dxa"/>
          </w:tcPr>
          <w:p w14:paraId="4A8DBF8B" w14:textId="22A82BFB" w:rsidR="008E010E" w:rsidRPr="00744E3F" w:rsidDel="009B47BA" w:rsidRDefault="008E010E" w:rsidP="00D1397D">
            <w:pPr>
              <w:rPr>
                <w:del w:id="27544" w:author="Στάθης Καπ" w:date="2023-02-26T09:06:00Z"/>
                <w:sz w:val="18"/>
                <w:szCs w:val="18"/>
                <w:lang w:val="el-GR"/>
                <w:rPrChange w:id="27545" w:author="Στάθης Καπ" w:date="2023-03-03T06:42:00Z">
                  <w:rPr>
                    <w:del w:id="27546" w:author="Στάθης Καπ" w:date="2023-02-26T09:06:00Z"/>
                    <w:sz w:val="18"/>
                    <w:szCs w:val="18"/>
                  </w:rPr>
                </w:rPrChange>
              </w:rPr>
            </w:pPr>
            <w:bookmarkStart w:id="27547" w:name="_Toc129057923"/>
            <w:bookmarkStart w:id="27548" w:name="_Toc129191758"/>
            <w:bookmarkStart w:id="27549" w:name="_Toc129198096"/>
            <w:bookmarkStart w:id="27550" w:name="_Toc129300622"/>
            <w:bookmarkEnd w:id="27547"/>
            <w:bookmarkEnd w:id="27548"/>
            <w:bookmarkEnd w:id="27549"/>
            <w:bookmarkEnd w:id="27550"/>
          </w:p>
        </w:tc>
        <w:tc>
          <w:tcPr>
            <w:tcW w:w="663" w:type="dxa"/>
          </w:tcPr>
          <w:p w14:paraId="3AFA1887" w14:textId="28AC040B" w:rsidR="008E010E" w:rsidRPr="00744E3F" w:rsidDel="009B47BA" w:rsidRDefault="008E010E" w:rsidP="00D1397D">
            <w:pPr>
              <w:rPr>
                <w:del w:id="27551" w:author="Στάθης Καπ" w:date="2023-02-26T09:06:00Z"/>
                <w:sz w:val="18"/>
                <w:szCs w:val="18"/>
                <w:lang w:val="el-GR"/>
                <w:rPrChange w:id="27552" w:author="Στάθης Καπ" w:date="2023-03-03T06:42:00Z">
                  <w:rPr>
                    <w:del w:id="27553" w:author="Στάθης Καπ" w:date="2023-02-26T09:06:00Z"/>
                    <w:sz w:val="18"/>
                    <w:szCs w:val="18"/>
                  </w:rPr>
                </w:rPrChange>
              </w:rPr>
            </w:pPr>
            <w:bookmarkStart w:id="27554" w:name="_Toc129057924"/>
            <w:bookmarkStart w:id="27555" w:name="_Toc129191759"/>
            <w:bookmarkStart w:id="27556" w:name="_Toc129198097"/>
            <w:bookmarkStart w:id="27557" w:name="_Toc129300623"/>
            <w:bookmarkEnd w:id="27554"/>
            <w:bookmarkEnd w:id="27555"/>
            <w:bookmarkEnd w:id="27556"/>
            <w:bookmarkEnd w:id="27557"/>
          </w:p>
        </w:tc>
        <w:tc>
          <w:tcPr>
            <w:tcW w:w="764" w:type="dxa"/>
          </w:tcPr>
          <w:p w14:paraId="278BD580" w14:textId="6A23D4E3" w:rsidR="008E010E" w:rsidRPr="00744E3F" w:rsidDel="009B47BA" w:rsidRDefault="008E010E" w:rsidP="00D1397D">
            <w:pPr>
              <w:rPr>
                <w:del w:id="27558" w:author="Στάθης Καπ" w:date="2023-02-26T09:06:00Z"/>
                <w:sz w:val="18"/>
                <w:szCs w:val="18"/>
                <w:lang w:val="el-GR"/>
                <w:rPrChange w:id="27559" w:author="Στάθης Καπ" w:date="2023-03-03T06:42:00Z">
                  <w:rPr>
                    <w:del w:id="27560" w:author="Στάθης Καπ" w:date="2023-02-26T09:06:00Z"/>
                    <w:sz w:val="18"/>
                    <w:szCs w:val="18"/>
                  </w:rPr>
                </w:rPrChange>
              </w:rPr>
            </w:pPr>
            <w:bookmarkStart w:id="27561" w:name="_Toc129057925"/>
            <w:bookmarkStart w:id="27562" w:name="_Toc129191760"/>
            <w:bookmarkStart w:id="27563" w:name="_Toc129198098"/>
            <w:bookmarkStart w:id="27564" w:name="_Toc129300624"/>
            <w:bookmarkEnd w:id="27561"/>
            <w:bookmarkEnd w:id="27562"/>
            <w:bookmarkEnd w:id="27563"/>
            <w:bookmarkEnd w:id="27564"/>
          </w:p>
        </w:tc>
        <w:tc>
          <w:tcPr>
            <w:tcW w:w="630" w:type="dxa"/>
          </w:tcPr>
          <w:p w14:paraId="3A8A5CE7" w14:textId="7BAAFFD3" w:rsidR="008E010E" w:rsidRPr="00744E3F" w:rsidDel="009B47BA" w:rsidRDefault="008E010E" w:rsidP="00D1397D">
            <w:pPr>
              <w:rPr>
                <w:del w:id="27565" w:author="Στάθης Καπ" w:date="2023-02-26T09:06:00Z"/>
                <w:sz w:val="18"/>
                <w:szCs w:val="18"/>
                <w:lang w:val="el-GR"/>
                <w:rPrChange w:id="27566" w:author="Στάθης Καπ" w:date="2023-03-03T06:42:00Z">
                  <w:rPr>
                    <w:del w:id="27567" w:author="Στάθης Καπ" w:date="2023-02-26T09:06:00Z"/>
                    <w:sz w:val="18"/>
                    <w:szCs w:val="18"/>
                  </w:rPr>
                </w:rPrChange>
              </w:rPr>
            </w:pPr>
            <w:bookmarkStart w:id="27568" w:name="_Toc129057926"/>
            <w:bookmarkStart w:id="27569" w:name="_Toc129191761"/>
            <w:bookmarkStart w:id="27570" w:name="_Toc129198099"/>
            <w:bookmarkStart w:id="27571" w:name="_Toc129300625"/>
            <w:bookmarkEnd w:id="27568"/>
            <w:bookmarkEnd w:id="27569"/>
            <w:bookmarkEnd w:id="27570"/>
            <w:bookmarkEnd w:id="27571"/>
          </w:p>
        </w:tc>
        <w:tc>
          <w:tcPr>
            <w:tcW w:w="654" w:type="dxa"/>
          </w:tcPr>
          <w:p w14:paraId="691AD5BE" w14:textId="6A25290D" w:rsidR="008E010E" w:rsidRPr="00744E3F" w:rsidDel="009B47BA" w:rsidRDefault="008E010E" w:rsidP="00D1397D">
            <w:pPr>
              <w:rPr>
                <w:del w:id="27572" w:author="Στάθης Καπ" w:date="2023-02-26T09:06:00Z"/>
                <w:sz w:val="18"/>
                <w:szCs w:val="18"/>
                <w:lang w:val="el-GR"/>
                <w:rPrChange w:id="27573" w:author="Στάθης Καπ" w:date="2023-03-03T06:42:00Z">
                  <w:rPr>
                    <w:del w:id="27574" w:author="Στάθης Καπ" w:date="2023-02-26T09:06:00Z"/>
                    <w:sz w:val="18"/>
                    <w:szCs w:val="18"/>
                  </w:rPr>
                </w:rPrChange>
              </w:rPr>
            </w:pPr>
            <w:bookmarkStart w:id="27575" w:name="_Toc129057927"/>
            <w:bookmarkStart w:id="27576" w:name="_Toc129191762"/>
            <w:bookmarkStart w:id="27577" w:name="_Toc129198100"/>
            <w:bookmarkStart w:id="27578" w:name="_Toc129300626"/>
            <w:bookmarkEnd w:id="27575"/>
            <w:bookmarkEnd w:id="27576"/>
            <w:bookmarkEnd w:id="27577"/>
            <w:bookmarkEnd w:id="27578"/>
          </w:p>
        </w:tc>
        <w:tc>
          <w:tcPr>
            <w:tcW w:w="754" w:type="dxa"/>
          </w:tcPr>
          <w:p w14:paraId="4586D355" w14:textId="2EA4CB0A" w:rsidR="008E010E" w:rsidRPr="00744E3F" w:rsidDel="009B47BA" w:rsidRDefault="008E010E" w:rsidP="00D1397D">
            <w:pPr>
              <w:rPr>
                <w:del w:id="27579" w:author="Στάθης Καπ" w:date="2023-02-26T09:06:00Z"/>
                <w:sz w:val="18"/>
                <w:szCs w:val="18"/>
                <w:lang w:val="el-GR"/>
                <w:rPrChange w:id="27580" w:author="Στάθης Καπ" w:date="2023-03-03T06:42:00Z">
                  <w:rPr>
                    <w:del w:id="27581" w:author="Στάθης Καπ" w:date="2023-02-26T09:06:00Z"/>
                    <w:sz w:val="18"/>
                    <w:szCs w:val="18"/>
                  </w:rPr>
                </w:rPrChange>
              </w:rPr>
            </w:pPr>
            <w:bookmarkStart w:id="27582" w:name="_Toc129057928"/>
            <w:bookmarkStart w:id="27583" w:name="_Toc129191763"/>
            <w:bookmarkStart w:id="27584" w:name="_Toc129198101"/>
            <w:bookmarkStart w:id="27585" w:name="_Toc129300627"/>
            <w:bookmarkEnd w:id="27582"/>
            <w:bookmarkEnd w:id="27583"/>
            <w:bookmarkEnd w:id="27584"/>
            <w:bookmarkEnd w:id="27585"/>
          </w:p>
        </w:tc>
        <w:tc>
          <w:tcPr>
            <w:tcW w:w="622" w:type="dxa"/>
          </w:tcPr>
          <w:p w14:paraId="606640A3" w14:textId="030E0705" w:rsidR="008E010E" w:rsidRPr="00744E3F" w:rsidDel="009B47BA" w:rsidRDefault="008E010E" w:rsidP="00D1397D">
            <w:pPr>
              <w:rPr>
                <w:del w:id="27586" w:author="Στάθης Καπ" w:date="2023-02-26T09:06:00Z"/>
                <w:sz w:val="18"/>
                <w:szCs w:val="18"/>
                <w:lang w:val="el-GR"/>
                <w:rPrChange w:id="27587" w:author="Στάθης Καπ" w:date="2023-03-03T06:42:00Z">
                  <w:rPr>
                    <w:del w:id="27588" w:author="Στάθης Καπ" w:date="2023-02-26T09:06:00Z"/>
                    <w:sz w:val="18"/>
                    <w:szCs w:val="18"/>
                  </w:rPr>
                </w:rPrChange>
              </w:rPr>
            </w:pPr>
            <w:bookmarkStart w:id="27589" w:name="_Toc129057929"/>
            <w:bookmarkStart w:id="27590" w:name="_Toc129191764"/>
            <w:bookmarkStart w:id="27591" w:name="_Toc129198102"/>
            <w:bookmarkStart w:id="27592" w:name="_Toc129300628"/>
            <w:bookmarkEnd w:id="27589"/>
            <w:bookmarkEnd w:id="27590"/>
            <w:bookmarkEnd w:id="27591"/>
            <w:bookmarkEnd w:id="27592"/>
          </w:p>
        </w:tc>
        <w:bookmarkStart w:id="27593" w:name="_Toc129057930"/>
        <w:bookmarkStart w:id="27594" w:name="_Toc129191765"/>
        <w:bookmarkStart w:id="27595" w:name="_Toc129198103"/>
        <w:bookmarkStart w:id="27596" w:name="_Toc129300629"/>
        <w:bookmarkEnd w:id="27593"/>
        <w:bookmarkEnd w:id="27594"/>
        <w:bookmarkEnd w:id="27595"/>
        <w:bookmarkEnd w:id="27596"/>
      </w:tr>
      <w:tr w:rsidR="008E010E" w:rsidRPr="00D3106C" w:rsidDel="009B47BA" w14:paraId="3711E087" w14:textId="79A165D8" w:rsidTr="00D1397D">
        <w:trPr>
          <w:del w:id="27597" w:author="Στάθης Καπ" w:date="2023-02-26T09:06:00Z"/>
        </w:trPr>
        <w:tc>
          <w:tcPr>
            <w:tcW w:w="627" w:type="dxa"/>
          </w:tcPr>
          <w:p w14:paraId="72ADFC13" w14:textId="6527B85B" w:rsidR="008E010E" w:rsidRPr="00744E3F" w:rsidDel="009B47BA" w:rsidRDefault="008E010E" w:rsidP="00D1397D">
            <w:pPr>
              <w:rPr>
                <w:del w:id="27598" w:author="Στάθης Καπ" w:date="2023-02-26T09:06:00Z"/>
                <w:sz w:val="18"/>
                <w:szCs w:val="18"/>
                <w:lang w:val="el-GR"/>
                <w:rPrChange w:id="27599" w:author="Στάθης Καπ" w:date="2023-03-03T06:42:00Z">
                  <w:rPr>
                    <w:del w:id="27600" w:author="Στάθης Καπ" w:date="2023-02-26T09:06:00Z"/>
                    <w:sz w:val="18"/>
                    <w:szCs w:val="18"/>
                  </w:rPr>
                </w:rPrChange>
              </w:rPr>
            </w:pPr>
            <w:del w:id="27601" w:author="Στάθης Καπ" w:date="2023-02-26T08:45:00Z">
              <w:r w:rsidRPr="006E0881" w:rsidDel="00715EE1">
                <w:rPr>
                  <w:sz w:val="18"/>
                  <w:szCs w:val="18"/>
                </w:rPr>
                <w:delText>Pr</w:delText>
              </w:r>
              <w:r w:rsidRPr="00744E3F" w:rsidDel="00715EE1">
                <w:rPr>
                  <w:sz w:val="18"/>
                  <w:szCs w:val="18"/>
                  <w:lang w:val="el-GR"/>
                  <w:rPrChange w:id="27602" w:author="Στάθης Καπ" w:date="2023-03-03T06:42:00Z">
                    <w:rPr>
                      <w:sz w:val="18"/>
                      <w:szCs w:val="18"/>
                    </w:rPr>
                  </w:rPrChange>
                </w:rPr>
                <w:delText>14</w:delText>
              </w:r>
            </w:del>
            <w:bookmarkStart w:id="27603" w:name="_Toc129057931"/>
            <w:bookmarkStart w:id="27604" w:name="_Toc129191766"/>
            <w:bookmarkStart w:id="27605" w:name="_Toc129198104"/>
            <w:bookmarkStart w:id="27606" w:name="_Toc129300630"/>
            <w:bookmarkEnd w:id="27603"/>
            <w:bookmarkEnd w:id="27604"/>
            <w:bookmarkEnd w:id="27605"/>
            <w:bookmarkEnd w:id="27606"/>
          </w:p>
        </w:tc>
        <w:tc>
          <w:tcPr>
            <w:tcW w:w="663" w:type="dxa"/>
          </w:tcPr>
          <w:p w14:paraId="17AC681B" w14:textId="3FD855B9" w:rsidR="008E010E" w:rsidRPr="00744E3F" w:rsidDel="009B47BA" w:rsidRDefault="008E010E" w:rsidP="00D1397D">
            <w:pPr>
              <w:rPr>
                <w:del w:id="27607" w:author="Στάθης Καπ" w:date="2023-02-26T09:06:00Z"/>
                <w:sz w:val="18"/>
                <w:szCs w:val="18"/>
                <w:lang w:val="el-GR"/>
                <w:rPrChange w:id="27608" w:author="Στάθης Καπ" w:date="2023-03-03T06:42:00Z">
                  <w:rPr>
                    <w:del w:id="27609" w:author="Στάθης Καπ" w:date="2023-02-26T09:06:00Z"/>
                    <w:sz w:val="18"/>
                    <w:szCs w:val="18"/>
                  </w:rPr>
                </w:rPrChange>
              </w:rPr>
            </w:pPr>
            <w:bookmarkStart w:id="27610" w:name="_Toc129057932"/>
            <w:bookmarkStart w:id="27611" w:name="_Toc129191767"/>
            <w:bookmarkStart w:id="27612" w:name="_Toc129198105"/>
            <w:bookmarkStart w:id="27613" w:name="_Toc129300631"/>
            <w:bookmarkEnd w:id="27610"/>
            <w:bookmarkEnd w:id="27611"/>
            <w:bookmarkEnd w:id="27612"/>
            <w:bookmarkEnd w:id="27613"/>
          </w:p>
        </w:tc>
        <w:tc>
          <w:tcPr>
            <w:tcW w:w="764" w:type="dxa"/>
          </w:tcPr>
          <w:p w14:paraId="4C228962" w14:textId="695D6BCD" w:rsidR="008E010E" w:rsidRPr="00744E3F" w:rsidDel="009B47BA" w:rsidRDefault="008E010E" w:rsidP="00D1397D">
            <w:pPr>
              <w:rPr>
                <w:del w:id="27614" w:author="Στάθης Καπ" w:date="2023-02-26T09:06:00Z"/>
                <w:sz w:val="18"/>
                <w:szCs w:val="18"/>
                <w:lang w:val="el-GR"/>
                <w:rPrChange w:id="27615" w:author="Στάθης Καπ" w:date="2023-03-03T06:42:00Z">
                  <w:rPr>
                    <w:del w:id="27616" w:author="Στάθης Καπ" w:date="2023-02-26T09:06:00Z"/>
                    <w:sz w:val="18"/>
                    <w:szCs w:val="18"/>
                  </w:rPr>
                </w:rPrChange>
              </w:rPr>
            </w:pPr>
            <w:bookmarkStart w:id="27617" w:name="_Toc129057933"/>
            <w:bookmarkStart w:id="27618" w:name="_Toc129191768"/>
            <w:bookmarkStart w:id="27619" w:name="_Toc129198106"/>
            <w:bookmarkStart w:id="27620" w:name="_Toc129300632"/>
            <w:bookmarkEnd w:id="27617"/>
            <w:bookmarkEnd w:id="27618"/>
            <w:bookmarkEnd w:id="27619"/>
            <w:bookmarkEnd w:id="27620"/>
          </w:p>
        </w:tc>
        <w:tc>
          <w:tcPr>
            <w:tcW w:w="630" w:type="dxa"/>
          </w:tcPr>
          <w:p w14:paraId="63FD4992" w14:textId="3FFD9042" w:rsidR="008E010E" w:rsidRPr="00744E3F" w:rsidDel="009B47BA" w:rsidRDefault="008E010E" w:rsidP="00D1397D">
            <w:pPr>
              <w:rPr>
                <w:del w:id="27621" w:author="Στάθης Καπ" w:date="2023-02-26T09:06:00Z"/>
                <w:sz w:val="18"/>
                <w:szCs w:val="18"/>
                <w:lang w:val="el-GR"/>
                <w:rPrChange w:id="27622" w:author="Στάθης Καπ" w:date="2023-03-03T06:42:00Z">
                  <w:rPr>
                    <w:del w:id="27623" w:author="Στάθης Καπ" w:date="2023-02-26T09:06:00Z"/>
                    <w:sz w:val="18"/>
                    <w:szCs w:val="18"/>
                  </w:rPr>
                </w:rPrChange>
              </w:rPr>
            </w:pPr>
            <w:bookmarkStart w:id="27624" w:name="_Toc129057934"/>
            <w:bookmarkStart w:id="27625" w:name="_Toc129191769"/>
            <w:bookmarkStart w:id="27626" w:name="_Toc129198107"/>
            <w:bookmarkStart w:id="27627" w:name="_Toc129300633"/>
            <w:bookmarkEnd w:id="27624"/>
            <w:bookmarkEnd w:id="27625"/>
            <w:bookmarkEnd w:id="27626"/>
            <w:bookmarkEnd w:id="27627"/>
          </w:p>
        </w:tc>
        <w:tc>
          <w:tcPr>
            <w:tcW w:w="663" w:type="dxa"/>
          </w:tcPr>
          <w:p w14:paraId="06FC3F22" w14:textId="7D940652" w:rsidR="008E010E" w:rsidRPr="00744E3F" w:rsidDel="009B47BA" w:rsidRDefault="008E010E" w:rsidP="00D1397D">
            <w:pPr>
              <w:rPr>
                <w:del w:id="27628" w:author="Στάθης Καπ" w:date="2023-02-26T09:06:00Z"/>
                <w:sz w:val="18"/>
                <w:szCs w:val="18"/>
                <w:lang w:val="el-GR"/>
                <w:rPrChange w:id="27629" w:author="Στάθης Καπ" w:date="2023-03-03T06:42:00Z">
                  <w:rPr>
                    <w:del w:id="27630" w:author="Στάθης Καπ" w:date="2023-02-26T09:06:00Z"/>
                    <w:sz w:val="18"/>
                    <w:szCs w:val="18"/>
                  </w:rPr>
                </w:rPrChange>
              </w:rPr>
            </w:pPr>
            <w:bookmarkStart w:id="27631" w:name="_Toc129057935"/>
            <w:bookmarkStart w:id="27632" w:name="_Toc129191770"/>
            <w:bookmarkStart w:id="27633" w:name="_Toc129198108"/>
            <w:bookmarkStart w:id="27634" w:name="_Toc129300634"/>
            <w:bookmarkEnd w:id="27631"/>
            <w:bookmarkEnd w:id="27632"/>
            <w:bookmarkEnd w:id="27633"/>
            <w:bookmarkEnd w:id="27634"/>
          </w:p>
        </w:tc>
        <w:tc>
          <w:tcPr>
            <w:tcW w:w="764" w:type="dxa"/>
          </w:tcPr>
          <w:p w14:paraId="160EADB5" w14:textId="32C36988" w:rsidR="008E010E" w:rsidRPr="00744E3F" w:rsidDel="009B47BA" w:rsidRDefault="008E010E" w:rsidP="00D1397D">
            <w:pPr>
              <w:rPr>
                <w:del w:id="27635" w:author="Στάθης Καπ" w:date="2023-02-26T09:06:00Z"/>
                <w:sz w:val="18"/>
                <w:szCs w:val="18"/>
                <w:lang w:val="el-GR"/>
                <w:rPrChange w:id="27636" w:author="Στάθης Καπ" w:date="2023-03-03T06:42:00Z">
                  <w:rPr>
                    <w:del w:id="27637" w:author="Στάθης Καπ" w:date="2023-02-26T09:06:00Z"/>
                    <w:sz w:val="18"/>
                    <w:szCs w:val="18"/>
                  </w:rPr>
                </w:rPrChange>
              </w:rPr>
            </w:pPr>
            <w:bookmarkStart w:id="27638" w:name="_Toc129057936"/>
            <w:bookmarkStart w:id="27639" w:name="_Toc129191771"/>
            <w:bookmarkStart w:id="27640" w:name="_Toc129198109"/>
            <w:bookmarkStart w:id="27641" w:name="_Toc129300635"/>
            <w:bookmarkEnd w:id="27638"/>
            <w:bookmarkEnd w:id="27639"/>
            <w:bookmarkEnd w:id="27640"/>
            <w:bookmarkEnd w:id="27641"/>
          </w:p>
        </w:tc>
        <w:tc>
          <w:tcPr>
            <w:tcW w:w="630" w:type="dxa"/>
          </w:tcPr>
          <w:p w14:paraId="4C2AAEA0" w14:textId="0DB4560F" w:rsidR="008E010E" w:rsidRPr="00744E3F" w:rsidDel="009B47BA" w:rsidRDefault="008E010E" w:rsidP="00D1397D">
            <w:pPr>
              <w:rPr>
                <w:del w:id="27642" w:author="Στάθης Καπ" w:date="2023-02-26T09:06:00Z"/>
                <w:sz w:val="18"/>
                <w:szCs w:val="18"/>
                <w:lang w:val="el-GR"/>
                <w:rPrChange w:id="27643" w:author="Στάθης Καπ" w:date="2023-03-03T06:42:00Z">
                  <w:rPr>
                    <w:del w:id="27644" w:author="Στάθης Καπ" w:date="2023-02-26T09:06:00Z"/>
                    <w:sz w:val="18"/>
                    <w:szCs w:val="18"/>
                  </w:rPr>
                </w:rPrChange>
              </w:rPr>
            </w:pPr>
            <w:bookmarkStart w:id="27645" w:name="_Toc129057937"/>
            <w:bookmarkStart w:id="27646" w:name="_Toc129191772"/>
            <w:bookmarkStart w:id="27647" w:name="_Toc129198110"/>
            <w:bookmarkStart w:id="27648" w:name="_Toc129300636"/>
            <w:bookmarkEnd w:id="27645"/>
            <w:bookmarkEnd w:id="27646"/>
            <w:bookmarkEnd w:id="27647"/>
            <w:bookmarkEnd w:id="27648"/>
          </w:p>
        </w:tc>
        <w:tc>
          <w:tcPr>
            <w:tcW w:w="663" w:type="dxa"/>
          </w:tcPr>
          <w:p w14:paraId="1C7A20F8" w14:textId="5A563425" w:rsidR="008E010E" w:rsidRPr="00744E3F" w:rsidDel="009B47BA" w:rsidRDefault="008E010E" w:rsidP="00D1397D">
            <w:pPr>
              <w:rPr>
                <w:del w:id="27649" w:author="Στάθης Καπ" w:date="2023-02-26T09:06:00Z"/>
                <w:sz w:val="18"/>
                <w:szCs w:val="18"/>
                <w:lang w:val="el-GR"/>
                <w:rPrChange w:id="27650" w:author="Στάθης Καπ" w:date="2023-03-03T06:42:00Z">
                  <w:rPr>
                    <w:del w:id="27651" w:author="Στάθης Καπ" w:date="2023-02-26T09:06:00Z"/>
                    <w:sz w:val="18"/>
                    <w:szCs w:val="18"/>
                  </w:rPr>
                </w:rPrChange>
              </w:rPr>
            </w:pPr>
            <w:bookmarkStart w:id="27652" w:name="_Toc129057938"/>
            <w:bookmarkStart w:id="27653" w:name="_Toc129191773"/>
            <w:bookmarkStart w:id="27654" w:name="_Toc129198111"/>
            <w:bookmarkStart w:id="27655" w:name="_Toc129300637"/>
            <w:bookmarkEnd w:id="27652"/>
            <w:bookmarkEnd w:id="27653"/>
            <w:bookmarkEnd w:id="27654"/>
            <w:bookmarkEnd w:id="27655"/>
          </w:p>
        </w:tc>
        <w:tc>
          <w:tcPr>
            <w:tcW w:w="764" w:type="dxa"/>
          </w:tcPr>
          <w:p w14:paraId="144F92B4" w14:textId="381B6036" w:rsidR="008E010E" w:rsidRPr="00744E3F" w:rsidDel="009B47BA" w:rsidRDefault="008E010E" w:rsidP="00D1397D">
            <w:pPr>
              <w:rPr>
                <w:del w:id="27656" w:author="Στάθης Καπ" w:date="2023-02-26T09:06:00Z"/>
                <w:sz w:val="18"/>
                <w:szCs w:val="18"/>
                <w:lang w:val="el-GR"/>
                <w:rPrChange w:id="27657" w:author="Στάθης Καπ" w:date="2023-03-03T06:42:00Z">
                  <w:rPr>
                    <w:del w:id="27658" w:author="Στάθης Καπ" w:date="2023-02-26T09:06:00Z"/>
                    <w:sz w:val="18"/>
                    <w:szCs w:val="18"/>
                  </w:rPr>
                </w:rPrChange>
              </w:rPr>
            </w:pPr>
            <w:bookmarkStart w:id="27659" w:name="_Toc129057939"/>
            <w:bookmarkStart w:id="27660" w:name="_Toc129191774"/>
            <w:bookmarkStart w:id="27661" w:name="_Toc129198112"/>
            <w:bookmarkStart w:id="27662" w:name="_Toc129300638"/>
            <w:bookmarkEnd w:id="27659"/>
            <w:bookmarkEnd w:id="27660"/>
            <w:bookmarkEnd w:id="27661"/>
            <w:bookmarkEnd w:id="27662"/>
          </w:p>
        </w:tc>
        <w:tc>
          <w:tcPr>
            <w:tcW w:w="630" w:type="dxa"/>
          </w:tcPr>
          <w:p w14:paraId="4BBBB73E" w14:textId="0D46B942" w:rsidR="008E010E" w:rsidRPr="00744E3F" w:rsidDel="009B47BA" w:rsidRDefault="008E010E" w:rsidP="00D1397D">
            <w:pPr>
              <w:rPr>
                <w:del w:id="27663" w:author="Στάθης Καπ" w:date="2023-02-26T09:06:00Z"/>
                <w:sz w:val="18"/>
                <w:szCs w:val="18"/>
                <w:lang w:val="el-GR"/>
                <w:rPrChange w:id="27664" w:author="Στάθης Καπ" w:date="2023-03-03T06:42:00Z">
                  <w:rPr>
                    <w:del w:id="27665" w:author="Στάθης Καπ" w:date="2023-02-26T09:06:00Z"/>
                    <w:sz w:val="18"/>
                    <w:szCs w:val="18"/>
                  </w:rPr>
                </w:rPrChange>
              </w:rPr>
            </w:pPr>
            <w:bookmarkStart w:id="27666" w:name="_Toc129057940"/>
            <w:bookmarkStart w:id="27667" w:name="_Toc129191775"/>
            <w:bookmarkStart w:id="27668" w:name="_Toc129198113"/>
            <w:bookmarkStart w:id="27669" w:name="_Toc129300639"/>
            <w:bookmarkEnd w:id="27666"/>
            <w:bookmarkEnd w:id="27667"/>
            <w:bookmarkEnd w:id="27668"/>
            <w:bookmarkEnd w:id="27669"/>
          </w:p>
        </w:tc>
        <w:tc>
          <w:tcPr>
            <w:tcW w:w="654" w:type="dxa"/>
          </w:tcPr>
          <w:p w14:paraId="7B7193AC" w14:textId="6D3DD0F2" w:rsidR="008E010E" w:rsidRPr="00744E3F" w:rsidDel="009B47BA" w:rsidRDefault="008E010E" w:rsidP="00D1397D">
            <w:pPr>
              <w:rPr>
                <w:del w:id="27670" w:author="Στάθης Καπ" w:date="2023-02-26T09:06:00Z"/>
                <w:sz w:val="18"/>
                <w:szCs w:val="18"/>
                <w:lang w:val="el-GR"/>
                <w:rPrChange w:id="27671" w:author="Στάθης Καπ" w:date="2023-03-03T06:42:00Z">
                  <w:rPr>
                    <w:del w:id="27672" w:author="Στάθης Καπ" w:date="2023-02-26T09:06:00Z"/>
                    <w:sz w:val="18"/>
                    <w:szCs w:val="18"/>
                  </w:rPr>
                </w:rPrChange>
              </w:rPr>
            </w:pPr>
            <w:bookmarkStart w:id="27673" w:name="_Toc129057941"/>
            <w:bookmarkStart w:id="27674" w:name="_Toc129191776"/>
            <w:bookmarkStart w:id="27675" w:name="_Toc129198114"/>
            <w:bookmarkStart w:id="27676" w:name="_Toc129300640"/>
            <w:bookmarkEnd w:id="27673"/>
            <w:bookmarkEnd w:id="27674"/>
            <w:bookmarkEnd w:id="27675"/>
            <w:bookmarkEnd w:id="27676"/>
          </w:p>
        </w:tc>
        <w:tc>
          <w:tcPr>
            <w:tcW w:w="754" w:type="dxa"/>
          </w:tcPr>
          <w:p w14:paraId="4F3B18A2" w14:textId="7785C80D" w:rsidR="008E010E" w:rsidRPr="00744E3F" w:rsidDel="009B47BA" w:rsidRDefault="008E010E" w:rsidP="00D1397D">
            <w:pPr>
              <w:rPr>
                <w:del w:id="27677" w:author="Στάθης Καπ" w:date="2023-02-26T09:06:00Z"/>
                <w:sz w:val="18"/>
                <w:szCs w:val="18"/>
                <w:lang w:val="el-GR"/>
                <w:rPrChange w:id="27678" w:author="Στάθης Καπ" w:date="2023-03-03T06:42:00Z">
                  <w:rPr>
                    <w:del w:id="27679" w:author="Στάθης Καπ" w:date="2023-02-26T09:06:00Z"/>
                    <w:sz w:val="18"/>
                    <w:szCs w:val="18"/>
                  </w:rPr>
                </w:rPrChange>
              </w:rPr>
            </w:pPr>
            <w:bookmarkStart w:id="27680" w:name="_Toc129057942"/>
            <w:bookmarkStart w:id="27681" w:name="_Toc129191777"/>
            <w:bookmarkStart w:id="27682" w:name="_Toc129198115"/>
            <w:bookmarkStart w:id="27683" w:name="_Toc129300641"/>
            <w:bookmarkEnd w:id="27680"/>
            <w:bookmarkEnd w:id="27681"/>
            <w:bookmarkEnd w:id="27682"/>
            <w:bookmarkEnd w:id="27683"/>
          </w:p>
        </w:tc>
        <w:tc>
          <w:tcPr>
            <w:tcW w:w="622" w:type="dxa"/>
          </w:tcPr>
          <w:p w14:paraId="292CCF1A" w14:textId="6258898A" w:rsidR="008E010E" w:rsidRPr="00744E3F" w:rsidDel="009B47BA" w:rsidRDefault="008E010E" w:rsidP="00D1397D">
            <w:pPr>
              <w:rPr>
                <w:del w:id="27684" w:author="Στάθης Καπ" w:date="2023-02-26T09:06:00Z"/>
                <w:sz w:val="18"/>
                <w:szCs w:val="18"/>
                <w:lang w:val="el-GR"/>
                <w:rPrChange w:id="27685" w:author="Στάθης Καπ" w:date="2023-03-03T06:42:00Z">
                  <w:rPr>
                    <w:del w:id="27686" w:author="Στάθης Καπ" w:date="2023-02-26T09:06:00Z"/>
                    <w:sz w:val="18"/>
                    <w:szCs w:val="18"/>
                  </w:rPr>
                </w:rPrChange>
              </w:rPr>
            </w:pPr>
            <w:bookmarkStart w:id="27687" w:name="_Toc129057943"/>
            <w:bookmarkStart w:id="27688" w:name="_Toc129191778"/>
            <w:bookmarkStart w:id="27689" w:name="_Toc129198116"/>
            <w:bookmarkStart w:id="27690" w:name="_Toc129300642"/>
            <w:bookmarkEnd w:id="27687"/>
            <w:bookmarkEnd w:id="27688"/>
            <w:bookmarkEnd w:id="27689"/>
            <w:bookmarkEnd w:id="27690"/>
          </w:p>
        </w:tc>
        <w:bookmarkStart w:id="27691" w:name="_Toc129057944"/>
        <w:bookmarkStart w:id="27692" w:name="_Toc129191779"/>
        <w:bookmarkStart w:id="27693" w:name="_Toc129198117"/>
        <w:bookmarkStart w:id="27694" w:name="_Toc129300643"/>
        <w:bookmarkEnd w:id="27691"/>
        <w:bookmarkEnd w:id="27692"/>
        <w:bookmarkEnd w:id="27693"/>
        <w:bookmarkEnd w:id="27694"/>
      </w:tr>
      <w:tr w:rsidR="008E010E" w:rsidRPr="00D3106C" w:rsidDel="009B47BA" w14:paraId="0A9A765F" w14:textId="33E1F334" w:rsidTr="00D1397D">
        <w:trPr>
          <w:del w:id="27695" w:author="Στάθης Καπ" w:date="2023-02-26T09:06:00Z"/>
        </w:trPr>
        <w:tc>
          <w:tcPr>
            <w:tcW w:w="627" w:type="dxa"/>
          </w:tcPr>
          <w:p w14:paraId="43DF6AD7" w14:textId="3FCD1331" w:rsidR="008E010E" w:rsidRPr="00744E3F" w:rsidDel="009B47BA" w:rsidRDefault="008E010E" w:rsidP="00D1397D">
            <w:pPr>
              <w:rPr>
                <w:del w:id="27696" w:author="Στάθης Καπ" w:date="2023-02-26T09:06:00Z"/>
                <w:sz w:val="18"/>
                <w:szCs w:val="18"/>
                <w:lang w:val="el-GR"/>
                <w:rPrChange w:id="27697" w:author="Στάθης Καπ" w:date="2023-03-03T06:42:00Z">
                  <w:rPr>
                    <w:del w:id="27698" w:author="Στάθης Καπ" w:date="2023-02-26T09:06:00Z"/>
                    <w:sz w:val="18"/>
                    <w:szCs w:val="18"/>
                  </w:rPr>
                </w:rPrChange>
              </w:rPr>
            </w:pPr>
            <w:del w:id="27699" w:author="Στάθης Καπ" w:date="2023-02-26T08:45:00Z">
              <w:r w:rsidRPr="006E0881" w:rsidDel="00715EE1">
                <w:rPr>
                  <w:sz w:val="18"/>
                  <w:szCs w:val="18"/>
                </w:rPr>
                <w:delText>Pr</w:delText>
              </w:r>
              <w:r w:rsidRPr="00744E3F" w:rsidDel="00715EE1">
                <w:rPr>
                  <w:sz w:val="18"/>
                  <w:szCs w:val="18"/>
                  <w:lang w:val="el-GR"/>
                  <w:rPrChange w:id="27700" w:author="Στάθης Καπ" w:date="2023-03-03T06:42:00Z">
                    <w:rPr>
                      <w:sz w:val="18"/>
                      <w:szCs w:val="18"/>
                    </w:rPr>
                  </w:rPrChange>
                </w:rPr>
                <w:delText>15</w:delText>
              </w:r>
            </w:del>
            <w:bookmarkStart w:id="27701" w:name="_Toc129057945"/>
            <w:bookmarkStart w:id="27702" w:name="_Toc129191780"/>
            <w:bookmarkStart w:id="27703" w:name="_Toc129198118"/>
            <w:bookmarkStart w:id="27704" w:name="_Toc129300644"/>
            <w:bookmarkEnd w:id="27701"/>
            <w:bookmarkEnd w:id="27702"/>
            <w:bookmarkEnd w:id="27703"/>
            <w:bookmarkEnd w:id="27704"/>
          </w:p>
        </w:tc>
        <w:tc>
          <w:tcPr>
            <w:tcW w:w="663" w:type="dxa"/>
          </w:tcPr>
          <w:p w14:paraId="6D12A51A" w14:textId="3966253A" w:rsidR="008E010E" w:rsidRPr="00744E3F" w:rsidDel="009B47BA" w:rsidRDefault="008E010E" w:rsidP="00D1397D">
            <w:pPr>
              <w:rPr>
                <w:del w:id="27705" w:author="Στάθης Καπ" w:date="2023-02-26T09:06:00Z"/>
                <w:sz w:val="18"/>
                <w:szCs w:val="18"/>
                <w:lang w:val="el-GR"/>
                <w:rPrChange w:id="27706" w:author="Στάθης Καπ" w:date="2023-03-03T06:42:00Z">
                  <w:rPr>
                    <w:del w:id="27707" w:author="Στάθης Καπ" w:date="2023-02-26T09:06:00Z"/>
                    <w:sz w:val="18"/>
                    <w:szCs w:val="18"/>
                  </w:rPr>
                </w:rPrChange>
              </w:rPr>
            </w:pPr>
            <w:bookmarkStart w:id="27708" w:name="_Toc129057946"/>
            <w:bookmarkStart w:id="27709" w:name="_Toc129191781"/>
            <w:bookmarkStart w:id="27710" w:name="_Toc129198119"/>
            <w:bookmarkStart w:id="27711" w:name="_Toc129300645"/>
            <w:bookmarkEnd w:id="27708"/>
            <w:bookmarkEnd w:id="27709"/>
            <w:bookmarkEnd w:id="27710"/>
            <w:bookmarkEnd w:id="27711"/>
          </w:p>
        </w:tc>
        <w:tc>
          <w:tcPr>
            <w:tcW w:w="764" w:type="dxa"/>
          </w:tcPr>
          <w:p w14:paraId="7F54BEF7" w14:textId="1EAF0787" w:rsidR="008E010E" w:rsidRPr="00744E3F" w:rsidDel="009B47BA" w:rsidRDefault="008E010E" w:rsidP="00D1397D">
            <w:pPr>
              <w:rPr>
                <w:del w:id="27712" w:author="Στάθης Καπ" w:date="2023-02-26T09:06:00Z"/>
                <w:sz w:val="18"/>
                <w:szCs w:val="18"/>
                <w:lang w:val="el-GR"/>
                <w:rPrChange w:id="27713" w:author="Στάθης Καπ" w:date="2023-03-03T06:42:00Z">
                  <w:rPr>
                    <w:del w:id="27714" w:author="Στάθης Καπ" w:date="2023-02-26T09:06:00Z"/>
                    <w:sz w:val="18"/>
                    <w:szCs w:val="18"/>
                  </w:rPr>
                </w:rPrChange>
              </w:rPr>
            </w:pPr>
            <w:bookmarkStart w:id="27715" w:name="_Toc129057947"/>
            <w:bookmarkStart w:id="27716" w:name="_Toc129191782"/>
            <w:bookmarkStart w:id="27717" w:name="_Toc129198120"/>
            <w:bookmarkStart w:id="27718" w:name="_Toc129300646"/>
            <w:bookmarkEnd w:id="27715"/>
            <w:bookmarkEnd w:id="27716"/>
            <w:bookmarkEnd w:id="27717"/>
            <w:bookmarkEnd w:id="27718"/>
          </w:p>
        </w:tc>
        <w:tc>
          <w:tcPr>
            <w:tcW w:w="630" w:type="dxa"/>
          </w:tcPr>
          <w:p w14:paraId="712F18EA" w14:textId="3BC07745" w:rsidR="008E010E" w:rsidRPr="00744E3F" w:rsidDel="009B47BA" w:rsidRDefault="008E010E" w:rsidP="00D1397D">
            <w:pPr>
              <w:rPr>
                <w:del w:id="27719" w:author="Στάθης Καπ" w:date="2023-02-26T09:06:00Z"/>
                <w:sz w:val="18"/>
                <w:szCs w:val="18"/>
                <w:lang w:val="el-GR"/>
                <w:rPrChange w:id="27720" w:author="Στάθης Καπ" w:date="2023-03-03T06:42:00Z">
                  <w:rPr>
                    <w:del w:id="27721" w:author="Στάθης Καπ" w:date="2023-02-26T09:06:00Z"/>
                    <w:sz w:val="18"/>
                    <w:szCs w:val="18"/>
                  </w:rPr>
                </w:rPrChange>
              </w:rPr>
            </w:pPr>
            <w:bookmarkStart w:id="27722" w:name="_Toc129057948"/>
            <w:bookmarkStart w:id="27723" w:name="_Toc129191783"/>
            <w:bookmarkStart w:id="27724" w:name="_Toc129198121"/>
            <w:bookmarkStart w:id="27725" w:name="_Toc129300647"/>
            <w:bookmarkEnd w:id="27722"/>
            <w:bookmarkEnd w:id="27723"/>
            <w:bookmarkEnd w:id="27724"/>
            <w:bookmarkEnd w:id="27725"/>
          </w:p>
        </w:tc>
        <w:tc>
          <w:tcPr>
            <w:tcW w:w="663" w:type="dxa"/>
          </w:tcPr>
          <w:p w14:paraId="36DBCDB5" w14:textId="61AC78DE" w:rsidR="008E010E" w:rsidRPr="00744E3F" w:rsidDel="009B47BA" w:rsidRDefault="008E010E" w:rsidP="00D1397D">
            <w:pPr>
              <w:rPr>
                <w:del w:id="27726" w:author="Στάθης Καπ" w:date="2023-02-26T09:06:00Z"/>
                <w:sz w:val="18"/>
                <w:szCs w:val="18"/>
                <w:lang w:val="el-GR"/>
                <w:rPrChange w:id="27727" w:author="Στάθης Καπ" w:date="2023-03-03T06:42:00Z">
                  <w:rPr>
                    <w:del w:id="27728" w:author="Στάθης Καπ" w:date="2023-02-26T09:06:00Z"/>
                    <w:sz w:val="18"/>
                    <w:szCs w:val="18"/>
                  </w:rPr>
                </w:rPrChange>
              </w:rPr>
            </w:pPr>
            <w:bookmarkStart w:id="27729" w:name="_Toc129057949"/>
            <w:bookmarkStart w:id="27730" w:name="_Toc129191784"/>
            <w:bookmarkStart w:id="27731" w:name="_Toc129198122"/>
            <w:bookmarkStart w:id="27732" w:name="_Toc129300648"/>
            <w:bookmarkEnd w:id="27729"/>
            <w:bookmarkEnd w:id="27730"/>
            <w:bookmarkEnd w:id="27731"/>
            <w:bookmarkEnd w:id="27732"/>
          </w:p>
        </w:tc>
        <w:tc>
          <w:tcPr>
            <w:tcW w:w="764" w:type="dxa"/>
          </w:tcPr>
          <w:p w14:paraId="296F669B" w14:textId="30A5BE95" w:rsidR="008E010E" w:rsidRPr="00744E3F" w:rsidDel="009B47BA" w:rsidRDefault="008E010E" w:rsidP="00D1397D">
            <w:pPr>
              <w:rPr>
                <w:del w:id="27733" w:author="Στάθης Καπ" w:date="2023-02-26T09:06:00Z"/>
                <w:sz w:val="18"/>
                <w:szCs w:val="18"/>
                <w:lang w:val="el-GR"/>
                <w:rPrChange w:id="27734" w:author="Στάθης Καπ" w:date="2023-03-03T06:42:00Z">
                  <w:rPr>
                    <w:del w:id="27735" w:author="Στάθης Καπ" w:date="2023-02-26T09:06:00Z"/>
                    <w:sz w:val="18"/>
                    <w:szCs w:val="18"/>
                  </w:rPr>
                </w:rPrChange>
              </w:rPr>
            </w:pPr>
            <w:bookmarkStart w:id="27736" w:name="_Toc129057950"/>
            <w:bookmarkStart w:id="27737" w:name="_Toc129191785"/>
            <w:bookmarkStart w:id="27738" w:name="_Toc129198123"/>
            <w:bookmarkStart w:id="27739" w:name="_Toc129300649"/>
            <w:bookmarkEnd w:id="27736"/>
            <w:bookmarkEnd w:id="27737"/>
            <w:bookmarkEnd w:id="27738"/>
            <w:bookmarkEnd w:id="27739"/>
          </w:p>
        </w:tc>
        <w:tc>
          <w:tcPr>
            <w:tcW w:w="630" w:type="dxa"/>
          </w:tcPr>
          <w:p w14:paraId="31C01795" w14:textId="618D1D1D" w:rsidR="008E010E" w:rsidRPr="00744E3F" w:rsidDel="009B47BA" w:rsidRDefault="008E010E" w:rsidP="00D1397D">
            <w:pPr>
              <w:rPr>
                <w:del w:id="27740" w:author="Στάθης Καπ" w:date="2023-02-26T09:06:00Z"/>
                <w:sz w:val="18"/>
                <w:szCs w:val="18"/>
                <w:lang w:val="el-GR"/>
                <w:rPrChange w:id="27741" w:author="Στάθης Καπ" w:date="2023-03-03T06:42:00Z">
                  <w:rPr>
                    <w:del w:id="27742" w:author="Στάθης Καπ" w:date="2023-02-26T09:06:00Z"/>
                    <w:sz w:val="18"/>
                    <w:szCs w:val="18"/>
                  </w:rPr>
                </w:rPrChange>
              </w:rPr>
            </w:pPr>
            <w:bookmarkStart w:id="27743" w:name="_Toc129057951"/>
            <w:bookmarkStart w:id="27744" w:name="_Toc129191786"/>
            <w:bookmarkStart w:id="27745" w:name="_Toc129198124"/>
            <w:bookmarkStart w:id="27746" w:name="_Toc129300650"/>
            <w:bookmarkEnd w:id="27743"/>
            <w:bookmarkEnd w:id="27744"/>
            <w:bookmarkEnd w:id="27745"/>
            <w:bookmarkEnd w:id="27746"/>
          </w:p>
        </w:tc>
        <w:tc>
          <w:tcPr>
            <w:tcW w:w="663" w:type="dxa"/>
          </w:tcPr>
          <w:p w14:paraId="31558FB6" w14:textId="7DA2CA35" w:rsidR="008E010E" w:rsidRPr="00744E3F" w:rsidDel="009B47BA" w:rsidRDefault="008E010E" w:rsidP="00D1397D">
            <w:pPr>
              <w:rPr>
                <w:del w:id="27747" w:author="Στάθης Καπ" w:date="2023-02-26T09:06:00Z"/>
                <w:sz w:val="18"/>
                <w:szCs w:val="18"/>
                <w:lang w:val="el-GR"/>
                <w:rPrChange w:id="27748" w:author="Στάθης Καπ" w:date="2023-03-03T06:42:00Z">
                  <w:rPr>
                    <w:del w:id="27749" w:author="Στάθης Καπ" w:date="2023-02-26T09:06:00Z"/>
                    <w:sz w:val="18"/>
                    <w:szCs w:val="18"/>
                  </w:rPr>
                </w:rPrChange>
              </w:rPr>
            </w:pPr>
            <w:bookmarkStart w:id="27750" w:name="_Toc129057952"/>
            <w:bookmarkStart w:id="27751" w:name="_Toc129191787"/>
            <w:bookmarkStart w:id="27752" w:name="_Toc129198125"/>
            <w:bookmarkStart w:id="27753" w:name="_Toc129300651"/>
            <w:bookmarkEnd w:id="27750"/>
            <w:bookmarkEnd w:id="27751"/>
            <w:bookmarkEnd w:id="27752"/>
            <w:bookmarkEnd w:id="27753"/>
          </w:p>
        </w:tc>
        <w:tc>
          <w:tcPr>
            <w:tcW w:w="764" w:type="dxa"/>
          </w:tcPr>
          <w:p w14:paraId="3A771820" w14:textId="693449F0" w:rsidR="008E010E" w:rsidRPr="00744E3F" w:rsidDel="009B47BA" w:rsidRDefault="008E010E" w:rsidP="00D1397D">
            <w:pPr>
              <w:rPr>
                <w:del w:id="27754" w:author="Στάθης Καπ" w:date="2023-02-26T09:06:00Z"/>
                <w:sz w:val="18"/>
                <w:szCs w:val="18"/>
                <w:lang w:val="el-GR"/>
                <w:rPrChange w:id="27755" w:author="Στάθης Καπ" w:date="2023-03-03T06:42:00Z">
                  <w:rPr>
                    <w:del w:id="27756" w:author="Στάθης Καπ" w:date="2023-02-26T09:06:00Z"/>
                    <w:sz w:val="18"/>
                    <w:szCs w:val="18"/>
                  </w:rPr>
                </w:rPrChange>
              </w:rPr>
            </w:pPr>
            <w:bookmarkStart w:id="27757" w:name="_Toc129057953"/>
            <w:bookmarkStart w:id="27758" w:name="_Toc129191788"/>
            <w:bookmarkStart w:id="27759" w:name="_Toc129198126"/>
            <w:bookmarkStart w:id="27760" w:name="_Toc129300652"/>
            <w:bookmarkEnd w:id="27757"/>
            <w:bookmarkEnd w:id="27758"/>
            <w:bookmarkEnd w:id="27759"/>
            <w:bookmarkEnd w:id="27760"/>
          </w:p>
        </w:tc>
        <w:tc>
          <w:tcPr>
            <w:tcW w:w="630" w:type="dxa"/>
          </w:tcPr>
          <w:p w14:paraId="05E569C2" w14:textId="1605719A" w:rsidR="008E010E" w:rsidRPr="00744E3F" w:rsidDel="009B47BA" w:rsidRDefault="008E010E" w:rsidP="00D1397D">
            <w:pPr>
              <w:rPr>
                <w:del w:id="27761" w:author="Στάθης Καπ" w:date="2023-02-26T09:06:00Z"/>
                <w:sz w:val="18"/>
                <w:szCs w:val="18"/>
                <w:lang w:val="el-GR"/>
                <w:rPrChange w:id="27762" w:author="Στάθης Καπ" w:date="2023-03-03T06:42:00Z">
                  <w:rPr>
                    <w:del w:id="27763" w:author="Στάθης Καπ" w:date="2023-02-26T09:06:00Z"/>
                    <w:sz w:val="18"/>
                    <w:szCs w:val="18"/>
                  </w:rPr>
                </w:rPrChange>
              </w:rPr>
            </w:pPr>
            <w:bookmarkStart w:id="27764" w:name="_Toc129057954"/>
            <w:bookmarkStart w:id="27765" w:name="_Toc129191789"/>
            <w:bookmarkStart w:id="27766" w:name="_Toc129198127"/>
            <w:bookmarkStart w:id="27767" w:name="_Toc129300653"/>
            <w:bookmarkEnd w:id="27764"/>
            <w:bookmarkEnd w:id="27765"/>
            <w:bookmarkEnd w:id="27766"/>
            <w:bookmarkEnd w:id="27767"/>
          </w:p>
        </w:tc>
        <w:tc>
          <w:tcPr>
            <w:tcW w:w="654" w:type="dxa"/>
          </w:tcPr>
          <w:p w14:paraId="4D16DAB1" w14:textId="69E3EC9F" w:rsidR="008E010E" w:rsidRPr="00744E3F" w:rsidDel="009B47BA" w:rsidRDefault="008E010E" w:rsidP="00D1397D">
            <w:pPr>
              <w:rPr>
                <w:del w:id="27768" w:author="Στάθης Καπ" w:date="2023-02-26T09:06:00Z"/>
                <w:sz w:val="18"/>
                <w:szCs w:val="18"/>
                <w:lang w:val="el-GR"/>
                <w:rPrChange w:id="27769" w:author="Στάθης Καπ" w:date="2023-03-03T06:42:00Z">
                  <w:rPr>
                    <w:del w:id="27770" w:author="Στάθης Καπ" w:date="2023-02-26T09:06:00Z"/>
                    <w:sz w:val="18"/>
                    <w:szCs w:val="18"/>
                  </w:rPr>
                </w:rPrChange>
              </w:rPr>
            </w:pPr>
            <w:bookmarkStart w:id="27771" w:name="_Toc129057955"/>
            <w:bookmarkStart w:id="27772" w:name="_Toc129191790"/>
            <w:bookmarkStart w:id="27773" w:name="_Toc129198128"/>
            <w:bookmarkStart w:id="27774" w:name="_Toc129300654"/>
            <w:bookmarkEnd w:id="27771"/>
            <w:bookmarkEnd w:id="27772"/>
            <w:bookmarkEnd w:id="27773"/>
            <w:bookmarkEnd w:id="27774"/>
          </w:p>
        </w:tc>
        <w:tc>
          <w:tcPr>
            <w:tcW w:w="754" w:type="dxa"/>
          </w:tcPr>
          <w:p w14:paraId="00D0A061" w14:textId="67F97B22" w:rsidR="008E010E" w:rsidRPr="00744E3F" w:rsidDel="009B47BA" w:rsidRDefault="008E010E" w:rsidP="00D1397D">
            <w:pPr>
              <w:rPr>
                <w:del w:id="27775" w:author="Στάθης Καπ" w:date="2023-02-26T09:06:00Z"/>
                <w:sz w:val="18"/>
                <w:szCs w:val="18"/>
                <w:lang w:val="el-GR"/>
                <w:rPrChange w:id="27776" w:author="Στάθης Καπ" w:date="2023-03-03T06:42:00Z">
                  <w:rPr>
                    <w:del w:id="27777" w:author="Στάθης Καπ" w:date="2023-02-26T09:06:00Z"/>
                    <w:sz w:val="18"/>
                    <w:szCs w:val="18"/>
                  </w:rPr>
                </w:rPrChange>
              </w:rPr>
            </w:pPr>
            <w:bookmarkStart w:id="27778" w:name="_Toc129057956"/>
            <w:bookmarkStart w:id="27779" w:name="_Toc129191791"/>
            <w:bookmarkStart w:id="27780" w:name="_Toc129198129"/>
            <w:bookmarkStart w:id="27781" w:name="_Toc129300655"/>
            <w:bookmarkEnd w:id="27778"/>
            <w:bookmarkEnd w:id="27779"/>
            <w:bookmarkEnd w:id="27780"/>
            <w:bookmarkEnd w:id="27781"/>
          </w:p>
        </w:tc>
        <w:tc>
          <w:tcPr>
            <w:tcW w:w="622" w:type="dxa"/>
          </w:tcPr>
          <w:p w14:paraId="5EA5682D" w14:textId="68F5AC5A" w:rsidR="008E010E" w:rsidRPr="00744E3F" w:rsidDel="009B47BA" w:rsidRDefault="008E010E" w:rsidP="00D1397D">
            <w:pPr>
              <w:rPr>
                <w:del w:id="27782" w:author="Στάθης Καπ" w:date="2023-02-26T09:06:00Z"/>
                <w:sz w:val="18"/>
                <w:szCs w:val="18"/>
                <w:lang w:val="el-GR"/>
                <w:rPrChange w:id="27783" w:author="Στάθης Καπ" w:date="2023-03-03T06:42:00Z">
                  <w:rPr>
                    <w:del w:id="27784" w:author="Στάθης Καπ" w:date="2023-02-26T09:06:00Z"/>
                    <w:sz w:val="18"/>
                    <w:szCs w:val="18"/>
                  </w:rPr>
                </w:rPrChange>
              </w:rPr>
            </w:pPr>
            <w:bookmarkStart w:id="27785" w:name="_Toc129057957"/>
            <w:bookmarkStart w:id="27786" w:name="_Toc129191792"/>
            <w:bookmarkStart w:id="27787" w:name="_Toc129198130"/>
            <w:bookmarkStart w:id="27788" w:name="_Toc129300656"/>
            <w:bookmarkEnd w:id="27785"/>
            <w:bookmarkEnd w:id="27786"/>
            <w:bookmarkEnd w:id="27787"/>
            <w:bookmarkEnd w:id="27788"/>
          </w:p>
        </w:tc>
        <w:bookmarkStart w:id="27789" w:name="_Toc129057958"/>
        <w:bookmarkStart w:id="27790" w:name="_Toc129191793"/>
        <w:bookmarkStart w:id="27791" w:name="_Toc129198131"/>
        <w:bookmarkStart w:id="27792" w:name="_Toc129300657"/>
        <w:bookmarkEnd w:id="27789"/>
        <w:bookmarkEnd w:id="27790"/>
        <w:bookmarkEnd w:id="27791"/>
        <w:bookmarkEnd w:id="27792"/>
      </w:tr>
      <w:tr w:rsidR="008E010E" w:rsidRPr="00D3106C" w:rsidDel="009B47BA" w14:paraId="108207AA" w14:textId="6F5E294A" w:rsidTr="00D1397D">
        <w:trPr>
          <w:del w:id="27793" w:author="Στάθης Καπ" w:date="2023-02-26T09:06:00Z"/>
        </w:trPr>
        <w:tc>
          <w:tcPr>
            <w:tcW w:w="627" w:type="dxa"/>
          </w:tcPr>
          <w:p w14:paraId="62BBC84B" w14:textId="7E3BEB0D" w:rsidR="008E010E" w:rsidRPr="00744E3F" w:rsidDel="009B47BA" w:rsidRDefault="008E010E" w:rsidP="00D1397D">
            <w:pPr>
              <w:rPr>
                <w:del w:id="27794" w:author="Στάθης Καπ" w:date="2023-02-26T09:06:00Z"/>
                <w:sz w:val="18"/>
                <w:szCs w:val="18"/>
                <w:lang w:val="el-GR"/>
                <w:rPrChange w:id="27795" w:author="Στάθης Καπ" w:date="2023-03-03T06:42:00Z">
                  <w:rPr>
                    <w:del w:id="27796" w:author="Στάθης Καπ" w:date="2023-02-26T09:06:00Z"/>
                    <w:sz w:val="18"/>
                    <w:szCs w:val="18"/>
                  </w:rPr>
                </w:rPrChange>
              </w:rPr>
            </w:pPr>
            <w:del w:id="27797" w:author="Στάθης Καπ" w:date="2023-02-26T08:45:00Z">
              <w:r w:rsidRPr="006E0881" w:rsidDel="00715EE1">
                <w:rPr>
                  <w:sz w:val="18"/>
                  <w:szCs w:val="18"/>
                </w:rPr>
                <w:delText>Pr</w:delText>
              </w:r>
              <w:r w:rsidRPr="00744E3F" w:rsidDel="00715EE1">
                <w:rPr>
                  <w:sz w:val="18"/>
                  <w:szCs w:val="18"/>
                  <w:lang w:val="el-GR"/>
                  <w:rPrChange w:id="27798" w:author="Στάθης Καπ" w:date="2023-03-03T06:42:00Z">
                    <w:rPr>
                      <w:sz w:val="18"/>
                      <w:szCs w:val="18"/>
                    </w:rPr>
                  </w:rPrChange>
                </w:rPr>
                <w:delText>16</w:delText>
              </w:r>
            </w:del>
            <w:bookmarkStart w:id="27799" w:name="_Toc129057959"/>
            <w:bookmarkStart w:id="27800" w:name="_Toc129191794"/>
            <w:bookmarkStart w:id="27801" w:name="_Toc129198132"/>
            <w:bookmarkStart w:id="27802" w:name="_Toc129300658"/>
            <w:bookmarkEnd w:id="27799"/>
            <w:bookmarkEnd w:id="27800"/>
            <w:bookmarkEnd w:id="27801"/>
            <w:bookmarkEnd w:id="27802"/>
          </w:p>
        </w:tc>
        <w:tc>
          <w:tcPr>
            <w:tcW w:w="663" w:type="dxa"/>
          </w:tcPr>
          <w:p w14:paraId="58FFBE69" w14:textId="5BB557C5" w:rsidR="008E010E" w:rsidRPr="00744E3F" w:rsidDel="009B47BA" w:rsidRDefault="008E010E" w:rsidP="00D1397D">
            <w:pPr>
              <w:rPr>
                <w:del w:id="27803" w:author="Στάθης Καπ" w:date="2023-02-26T09:06:00Z"/>
                <w:sz w:val="18"/>
                <w:szCs w:val="18"/>
                <w:lang w:val="el-GR"/>
                <w:rPrChange w:id="27804" w:author="Στάθης Καπ" w:date="2023-03-03T06:42:00Z">
                  <w:rPr>
                    <w:del w:id="27805" w:author="Στάθης Καπ" w:date="2023-02-26T09:06:00Z"/>
                    <w:sz w:val="18"/>
                    <w:szCs w:val="18"/>
                  </w:rPr>
                </w:rPrChange>
              </w:rPr>
            </w:pPr>
            <w:bookmarkStart w:id="27806" w:name="_Toc129057960"/>
            <w:bookmarkStart w:id="27807" w:name="_Toc129191795"/>
            <w:bookmarkStart w:id="27808" w:name="_Toc129198133"/>
            <w:bookmarkStart w:id="27809" w:name="_Toc129300659"/>
            <w:bookmarkEnd w:id="27806"/>
            <w:bookmarkEnd w:id="27807"/>
            <w:bookmarkEnd w:id="27808"/>
            <w:bookmarkEnd w:id="27809"/>
          </w:p>
        </w:tc>
        <w:tc>
          <w:tcPr>
            <w:tcW w:w="764" w:type="dxa"/>
          </w:tcPr>
          <w:p w14:paraId="6638A1D3" w14:textId="56F4F8C2" w:rsidR="008E010E" w:rsidRPr="00744E3F" w:rsidDel="009B47BA" w:rsidRDefault="008E010E" w:rsidP="00D1397D">
            <w:pPr>
              <w:rPr>
                <w:del w:id="27810" w:author="Στάθης Καπ" w:date="2023-02-26T09:06:00Z"/>
                <w:sz w:val="18"/>
                <w:szCs w:val="18"/>
                <w:lang w:val="el-GR"/>
                <w:rPrChange w:id="27811" w:author="Στάθης Καπ" w:date="2023-03-03T06:42:00Z">
                  <w:rPr>
                    <w:del w:id="27812" w:author="Στάθης Καπ" w:date="2023-02-26T09:06:00Z"/>
                    <w:sz w:val="18"/>
                    <w:szCs w:val="18"/>
                  </w:rPr>
                </w:rPrChange>
              </w:rPr>
            </w:pPr>
            <w:bookmarkStart w:id="27813" w:name="_Toc129057961"/>
            <w:bookmarkStart w:id="27814" w:name="_Toc129191796"/>
            <w:bookmarkStart w:id="27815" w:name="_Toc129198134"/>
            <w:bookmarkStart w:id="27816" w:name="_Toc129300660"/>
            <w:bookmarkEnd w:id="27813"/>
            <w:bookmarkEnd w:id="27814"/>
            <w:bookmarkEnd w:id="27815"/>
            <w:bookmarkEnd w:id="27816"/>
          </w:p>
        </w:tc>
        <w:tc>
          <w:tcPr>
            <w:tcW w:w="630" w:type="dxa"/>
          </w:tcPr>
          <w:p w14:paraId="25A51A22" w14:textId="0EF7FC4D" w:rsidR="008E010E" w:rsidRPr="00744E3F" w:rsidDel="009B47BA" w:rsidRDefault="008E010E" w:rsidP="00D1397D">
            <w:pPr>
              <w:rPr>
                <w:del w:id="27817" w:author="Στάθης Καπ" w:date="2023-02-26T09:06:00Z"/>
                <w:sz w:val="18"/>
                <w:szCs w:val="18"/>
                <w:lang w:val="el-GR"/>
                <w:rPrChange w:id="27818" w:author="Στάθης Καπ" w:date="2023-03-03T06:42:00Z">
                  <w:rPr>
                    <w:del w:id="27819" w:author="Στάθης Καπ" w:date="2023-02-26T09:06:00Z"/>
                    <w:sz w:val="18"/>
                    <w:szCs w:val="18"/>
                  </w:rPr>
                </w:rPrChange>
              </w:rPr>
            </w:pPr>
            <w:bookmarkStart w:id="27820" w:name="_Toc129057962"/>
            <w:bookmarkStart w:id="27821" w:name="_Toc129191797"/>
            <w:bookmarkStart w:id="27822" w:name="_Toc129198135"/>
            <w:bookmarkStart w:id="27823" w:name="_Toc129300661"/>
            <w:bookmarkEnd w:id="27820"/>
            <w:bookmarkEnd w:id="27821"/>
            <w:bookmarkEnd w:id="27822"/>
            <w:bookmarkEnd w:id="27823"/>
          </w:p>
        </w:tc>
        <w:tc>
          <w:tcPr>
            <w:tcW w:w="663" w:type="dxa"/>
          </w:tcPr>
          <w:p w14:paraId="49E85534" w14:textId="5A96D6EF" w:rsidR="008E010E" w:rsidRPr="00744E3F" w:rsidDel="009B47BA" w:rsidRDefault="008E010E" w:rsidP="00D1397D">
            <w:pPr>
              <w:rPr>
                <w:del w:id="27824" w:author="Στάθης Καπ" w:date="2023-02-26T09:06:00Z"/>
                <w:sz w:val="18"/>
                <w:szCs w:val="18"/>
                <w:lang w:val="el-GR"/>
                <w:rPrChange w:id="27825" w:author="Στάθης Καπ" w:date="2023-03-03T06:42:00Z">
                  <w:rPr>
                    <w:del w:id="27826" w:author="Στάθης Καπ" w:date="2023-02-26T09:06:00Z"/>
                    <w:sz w:val="18"/>
                    <w:szCs w:val="18"/>
                  </w:rPr>
                </w:rPrChange>
              </w:rPr>
            </w:pPr>
            <w:bookmarkStart w:id="27827" w:name="_Toc129057963"/>
            <w:bookmarkStart w:id="27828" w:name="_Toc129191798"/>
            <w:bookmarkStart w:id="27829" w:name="_Toc129198136"/>
            <w:bookmarkStart w:id="27830" w:name="_Toc129300662"/>
            <w:bookmarkEnd w:id="27827"/>
            <w:bookmarkEnd w:id="27828"/>
            <w:bookmarkEnd w:id="27829"/>
            <w:bookmarkEnd w:id="27830"/>
          </w:p>
        </w:tc>
        <w:tc>
          <w:tcPr>
            <w:tcW w:w="764" w:type="dxa"/>
          </w:tcPr>
          <w:p w14:paraId="71199756" w14:textId="67C07B2B" w:rsidR="008E010E" w:rsidRPr="00744E3F" w:rsidDel="009B47BA" w:rsidRDefault="008E010E" w:rsidP="00D1397D">
            <w:pPr>
              <w:rPr>
                <w:del w:id="27831" w:author="Στάθης Καπ" w:date="2023-02-26T09:06:00Z"/>
                <w:sz w:val="18"/>
                <w:szCs w:val="18"/>
                <w:lang w:val="el-GR"/>
                <w:rPrChange w:id="27832" w:author="Στάθης Καπ" w:date="2023-03-03T06:42:00Z">
                  <w:rPr>
                    <w:del w:id="27833" w:author="Στάθης Καπ" w:date="2023-02-26T09:06:00Z"/>
                    <w:sz w:val="18"/>
                    <w:szCs w:val="18"/>
                  </w:rPr>
                </w:rPrChange>
              </w:rPr>
            </w:pPr>
            <w:bookmarkStart w:id="27834" w:name="_Toc129057964"/>
            <w:bookmarkStart w:id="27835" w:name="_Toc129191799"/>
            <w:bookmarkStart w:id="27836" w:name="_Toc129198137"/>
            <w:bookmarkStart w:id="27837" w:name="_Toc129300663"/>
            <w:bookmarkEnd w:id="27834"/>
            <w:bookmarkEnd w:id="27835"/>
            <w:bookmarkEnd w:id="27836"/>
            <w:bookmarkEnd w:id="27837"/>
          </w:p>
        </w:tc>
        <w:tc>
          <w:tcPr>
            <w:tcW w:w="630" w:type="dxa"/>
          </w:tcPr>
          <w:p w14:paraId="7DCFAA36" w14:textId="5E42137C" w:rsidR="008E010E" w:rsidRPr="00744E3F" w:rsidDel="009B47BA" w:rsidRDefault="008E010E" w:rsidP="00D1397D">
            <w:pPr>
              <w:rPr>
                <w:del w:id="27838" w:author="Στάθης Καπ" w:date="2023-02-26T09:06:00Z"/>
                <w:sz w:val="18"/>
                <w:szCs w:val="18"/>
                <w:lang w:val="el-GR"/>
                <w:rPrChange w:id="27839" w:author="Στάθης Καπ" w:date="2023-03-03T06:42:00Z">
                  <w:rPr>
                    <w:del w:id="27840" w:author="Στάθης Καπ" w:date="2023-02-26T09:06:00Z"/>
                    <w:sz w:val="18"/>
                    <w:szCs w:val="18"/>
                  </w:rPr>
                </w:rPrChange>
              </w:rPr>
            </w:pPr>
            <w:bookmarkStart w:id="27841" w:name="_Toc129057965"/>
            <w:bookmarkStart w:id="27842" w:name="_Toc129191800"/>
            <w:bookmarkStart w:id="27843" w:name="_Toc129198138"/>
            <w:bookmarkStart w:id="27844" w:name="_Toc129300664"/>
            <w:bookmarkEnd w:id="27841"/>
            <w:bookmarkEnd w:id="27842"/>
            <w:bookmarkEnd w:id="27843"/>
            <w:bookmarkEnd w:id="27844"/>
          </w:p>
        </w:tc>
        <w:tc>
          <w:tcPr>
            <w:tcW w:w="663" w:type="dxa"/>
          </w:tcPr>
          <w:p w14:paraId="22C1D015" w14:textId="27F26759" w:rsidR="008E010E" w:rsidRPr="00744E3F" w:rsidDel="009B47BA" w:rsidRDefault="008E010E" w:rsidP="00D1397D">
            <w:pPr>
              <w:rPr>
                <w:del w:id="27845" w:author="Στάθης Καπ" w:date="2023-02-26T09:06:00Z"/>
                <w:sz w:val="18"/>
                <w:szCs w:val="18"/>
                <w:lang w:val="el-GR"/>
                <w:rPrChange w:id="27846" w:author="Στάθης Καπ" w:date="2023-03-03T06:42:00Z">
                  <w:rPr>
                    <w:del w:id="27847" w:author="Στάθης Καπ" w:date="2023-02-26T09:06:00Z"/>
                    <w:sz w:val="18"/>
                    <w:szCs w:val="18"/>
                  </w:rPr>
                </w:rPrChange>
              </w:rPr>
            </w:pPr>
            <w:bookmarkStart w:id="27848" w:name="_Toc129057966"/>
            <w:bookmarkStart w:id="27849" w:name="_Toc129191801"/>
            <w:bookmarkStart w:id="27850" w:name="_Toc129198139"/>
            <w:bookmarkStart w:id="27851" w:name="_Toc129300665"/>
            <w:bookmarkEnd w:id="27848"/>
            <w:bookmarkEnd w:id="27849"/>
            <w:bookmarkEnd w:id="27850"/>
            <w:bookmarkEnd w:id="27851"/>
          </w:p>
        </w:tc>
        <w:tc>
          <w:tcPr>
            <w:tcW w:w="764" w:type="dxa"/>
          </w:tcPr>
          <w:p w14:paraId="00586FDA" w14:textId="19737902" w:rsidR="008E010E" w:rsidRPr="00744E3F" w:rsidDel="009B47BA" w:rsidRDefault="008E010E" w:rsidP="00D1397D">
            <w:pPr>
              <w:rPr>
                <w:del w:id="27852" w:author="Στάθης Καπ" w:date="2023-02-26T09:06:00Z"/>
                <w:sz w:val="18"/>
                <w:szCs w:val="18"/>
                <w:lang w:val="el-GR"/>
                <w:rPrChange w:id="27853" w:author="Στάθης Καπ" w:date="2023-03-03T06:42:00Z">
                  <w:rPr>
                    <w:del w:id="27854" w:author="Στάθης Καπ" w:date="2023-02-26T09:06:00Z"/>
                    <w:sz w:val="18"/>
                    <w:szCs w:val="18"/>
                  </w:rPr>
                </w:rPrChange>
              </w:rPr>
            </w:pPr>
            <w:bookmarkStart w:id="27855" w:name="_Toc129057967"/>
            <w:bookmarkStart w:id="27856" w:name="_Toc129191802"/>
            <w:bookmarkStart w:id="27857" w:name="_Toc129198140"/>
            <w:bookmarkStart w:id="27858" w:name="_Toc129300666"/>
            <w:bookmarkEnd w:id="27855"/>
            <w:bookmarkEnd w:id="27856"/>
            <w:bookmarkEnd w:id="27857"/>
            <w:bookmarkEnd w:id="27858"/>
          </w:p>
        </w:tc>
        <w:tc>
          <w:tcPr>
            <w:tcW w:w="630" w:type="dxa"/>
          </w:tcPr>
          <w:p w14:paraId="5BC7B6D7" w14:textId="7DF5F3A0" w:rsidR="008E010E" w:rsidRPr="00744E3F" w:rsidDel="009B47BA" w:rsidRDefault="008E010E" w:rsidP="00D1397D">
            <w:pPr>
              <w:rPr>
                <w:del w:id="27859" w:author="Στάθης Καπ" w:date="2023-02-26T09:06:00Z"/>
                <w:sz w:val="18"/>
                <w:szCs w:val="18"/>
                <w:lang w:val="el-GR"/>
                <w:rPrChange w:id="27860" w:author="Στάθης Καπ" w:date="2023-03-03T06:42:00Z">
                  <w:rPr>
                    <w:del w:id="27861" w:author="Στάθης Καπ" w:date="2023-02-26T09:06:00Z"/>
                    <w:sz w:val="18"/>
                    <w:szCs w:val="18"/>
                  </w:rPr>
                </w:rPrChange>
              </w:rPr>
            </w:pPr>
            <w:bookmarkStart w:id="27862" w:name="_Toc129057968"/>
            <w:bookmarkStart w:id="27863" w:name="_Toc129191803"/>
            <w:bookmarkStart w:id="27864" w:name="_Toc129198141"/>
            <w:bookmarkStart w:id="27865" w:name="_Toc129300667"/>
            <w:bookmarkEnd w:id="27862"/>
            <w:bookmarkEnd w:id="27863"/>
            <w:bookmarkEnd w:id="27864"/>
            <w:bookmarkEnd w:id="27865"/>
          </w:p>
        </w:tc>
        <w:tc>
          <w:tcPr>
            <w:tcW w:w="654" w:type="dxa"/>
          </w:tcPr>
          <w:p w14:paraId="17BE3C3D" w14:textId="5F904047" w:rsidR="008E010E" w:rsidRPr="00744E3F" w:rsidDel="009B47BA" w:rsidRDefault="008E010E" w:rsidP="00D1397D">
            <w:pPr>
              <w:rPr>
                <w:del w:id="27866" w:author="Στάθης Καπ" w:date="2023-02-26T09:06:00Z"/>
                <w:sz w:val="18"/>
                <w:szCs w:val="18"/>
                <w:lang w:val="el-GR"/>
                <w:rPrChange w:id="27867" w:author="Στάθης Καπ" w:date="2023-03-03T06:42:00Z">
                  <w:rPr>
                    <w:del w:id="27868" w:author="Στάθης Καπ" w:date="2023-02-26T09:06:00Z"/>
                    <w:sz w:val="18"/>
                    <w:szCs w:val="18"/>
                  </w:rPr>
                </w:rPrChange>
              </w:rPr>
            </w:pPr>
            <w:bookmarkStart w:id="27869" w:name="_Toc129057969"/>
            <w:bookmarkStart w:id="27870" w:name="_Toc129191804"/>
            <w:bookmarkStart w:id="27871" w:name="_Toc129198142"/>
            <w:bookmarkStart w:id="27872" w:name="_Toc129300668"/>
            <w:bookmarkEnd w:id="27869"/>
            <w:bookmarkEnd w:id="27870"/>
            <w:bookmarkEnd w:id="27871"/>
            <w:bookmarkEnd w:id="27872"/>
          </w:p>
        </w:tc>
        <w:tc>
          <w:tcPr>
            <w:tcW w:w="754" w:type="dxa"/>
          </w:tcPr>
          <w:p w14:paraId="7819A1C2" w14:textId="3BFEC713" w:rsidR="008E010E" w:rsidRPr="00744E3F" w:rsidDel="009B47BA" w:rsidRDefault="008E010E" w:rsidP="00D1397D">
            <w:pPr>
              <w:rPr>
                <w:del w:id="27873" w:author="Στάθης Καπ" w:date="2023-02-26T09:06:00Z"/>
                <w:sz w:val="18"/>
                <w:szCs w:val="18"/>
                <w:lang w:val="el-GR"/>
                <w:rPrChange w:id="27874" w:author="Στάθης Καπ" w:date="2023-03-03T06:42:00Z">
                  <w:rPr>
                    <w:del w:id="27875" w:author="Στάθης Καπ" w:date="2023-02-26T09:06:00Z"/>
                    <w:sz w:val="18"/>
                    <w:szCs w:val="18"/>
                  </w:rPr>
                </w:rPrChange>
              </w:rPr>
            </w:pPr>
            <w:bookmarkStart w:id="27876" w:name="_Toc129057970"/>
            <w:bookmarkStart w:id="27877" w:name="_Toc129191805"/>
            <w:bookmarkStart w:id="27878" w:name="_Toc129198143"/>
            <w:bookmarkStart w:id="27879" w:name="_Toc129300669"/>
            <w:bookmarkEnd w:id="27876"/>
            <w:bookmarkEnd w:id="27877"/>
            <w:bookmarkEnd w:id="27878"/>
            <w:bookmarkEnd w:id="27879"/>
          </w:p>
        </w:tc>
        <w:tc>
          <w:tcPr>
            <w:tcW w:w="622" w:type="dxa"/>
          </w:tcPr>
          <w:p w14:paraId="0A5F9920" w14:textId="3827F13B" w:rsidR="008E010E" w:rsidRPr="00744E3F" w:rsidDel="009B47BA" w:rsidRDefault="008E010E" w:rsidP="00D1397D">
            <w:pPr>
              <w:rPr>
                <w:del w:id="27880" w:author="Στάθης Καπ" w:date="2023-02-26T09:06:00Z"/>
                <w:sz w:val="18"/>
                <w:szCs w:val="18"/>
                <w:lang w:val="el-GR"/>
                <w:rPrChange w:id="27881" w:author="Στάθης Καπ" w:date="2023-03-03T06:42:00Z">
                  <w:rPr>
                    <w:del w:id="27882" w:author="Στάθης Καπ" w:date="2023-02-26T09:06:00Z"/>
                    <w:sz w:val="18"/>
                    <w:szCs w:val="18"/>
                  </w:rPr>
                </w:rPrChange>
              </w:rPr>
            </w:pPr>
            <w:bookmarkStart w:id="27883" w:name="_Toc129057971"/>
            <w:bookmarkStart w:id="27884" w:name="_Toc129191806"/>
            <w:bookmarkStart w:id="27885" w:name="_Toc129198144"/>
            <w:bookmarkStart w:id="27886" w:name="_Toc129300670"/>
            <w:bookmarkEnd w:id="27883"/>
            <w:bookmarkEnd w:id="27884"/>
            <w:bookmarkEnd w:id="27885"/>
            <w:bookmarkEnd w:id="27886"/>
          </w:p>
        </w:tc>
        <w:bookmarkStart w:id="27887" w:name="_Toc129057972"/>
        <w:bookmarkStart w:id="27888" w:name="_Toc129191807"/>
        <w:bookmarkStart w:id="27889" w:name="_Toc129198145"/>
        <w:bookmarkStart w:id="27890" w:name="_Toc129300671"/>
        <w:bookmarkEnd w:id="27887"/>
        <w:bookmarkEnd w:id="27888"/>
        <w:bookmarkEnd w:id="27889"/>
        <w:bookmarkEnd w:id="27890"/>
      </w:tr>
      <w:tr w:rsidR="008E010E" w:rsidRPr="00D3106C" w:rsidDel="009B47BA" w14:paraId="5C7F0B2D" w14:textId="037023F3" w:rsidTr="00D1397D">
        <w:trPr>
          <w:del w:id="27891" w:author="Στάθης Καπ" w:date="2023-02-26T09:06:00Z"/>
        </w:trPr>
        <w:tc>
          <w:tcPr>
            <w:tcW w:w="627" w:type="dxa"/>
          </w:tcPr>
          <w:p w14:paraId="676CD095" w14:textId="0A62F951" w:rsidR="008E010E" w:rsidRPr="00744E3F" w:rsidDel="009B47BA" w:rsidRDefault="008E010E" w:rsidP="00D1397D">
            <w:pPr>
              <w:rPr>
                <w:del w:id="27892" w:author="Στάθης Καπ" w:date="2023-02-26T09:06:00Z"/>
                <w:sz w:val="18"/>
                <w:szCs w:val="18"/>
                <w:lang w:val="el-GR"/>
                <w:rPrChange w:id="27893" w:author="Στάθης Καπ" w:date="2023-03-03T06:42:00Z">
                  <w:rPr>
                    <w:del w:id="27894" w:author="Στάθης Καπ" w:date="2023-02-26T09:06:00Z"/>
                    <w:sz w:val="18"/>
                    <w:szCs w:val="18"/>
                  </w:rPr>
                </w:rPrChange>
              </w:rPr>
            </w:pPr>
            <w:del w:id="27895" w:author="Στάθης Καπ" w:date="2023-02-26T08:45:00Z">
              <w:r w:rsidRPr="006E0881" w:rsidDel="00715EE1">
                <w:rPr>
                  <w:sz w:val="18"/>
                  <w:szCs w:val="18"/>
                </w:rPr>
                <w:delText>Pr</w:delText>
              </w:r>
              <w:r w:rsidRPr="00744E3F" w:rsidDel="00715EE1">
                <w:rPr>
                  <w:sz w:val="18"/>
                  <w:szCs w:val="18"/>
                  <w:lang w:val="el-GR"/>
                  <w:rPrChange w:id="27896" w:author="Στάθης Καπ" w:date="2023-03-03T06:42:00Z">
                    <w:rPr>
                      <w:sz w:val="18"/>
                      <w:szCs w:val="18"/>
                    </w:rPr>
                  </w:rPrChange>
                </w:rPr>
                <w:delText>17</w:delText>
              </w:r>
            </w:del>
            <w:bookmarkStart w:id="27897" w:name="_Toc129057973"/>
            <w:bookmarkStart w:id="27898" w:name="_Toc129191808"/>
            <w:bookmarkStart w:id="27899" w:name="_Toc129198146"/>
            <w:bookmarkStart w:id="27900" w:name="_Toc129300672"/>
            <w:bookmarkEnd w:id="27897"/>
            <w:bookmarkEnd w:id="27898"/>
            <w:bookmarkEnd w:id="27899"/>
            <w:bookmarkEnd w:id="27900"/>
          </w:p>
        </w:tc>
        <w:tc>
          <w:tcPr>
            <w:tcW w:w="663" w:type="dxa"/>
          </w:tcPr>
          <w:p w14:paraId="548ADD70" w14:textId="12034E9A" w:rsidR="008E010E" w:rsidRPr="00744E3F" w:rsidDel="009B47BA" w:rsidRDefault="008E010E" w:rsidP="00D1397D">
            <w:pPr>
              <w:rPr>
                <w:del w:id="27901" w:author="Στάθης Καπ" w:date="2023-02-26T09:06:00Z"/>
                <w:sz w:val="18"/>
                <w:szCs w:val="18"/>
                <w:lang w:val="el-GR"/>
                <w:rPrChange w:id="27902" w:author="Στάθης Καπ" w:date="2023-03-03T06:42:00Z">
                  <w:rPr>
                    <w:del w:id="27903" w:author="Στάθης Καπ" w:date="2023-02-26T09:06:00Z"/>
                    <w:sz w:val="18"/>
                    <w:szCs w:val="18"/>
                  </w:rPr>
                </w:rPrChange>
              </w:rPr>
            </w:pPr>
            <w:bookmarkStart w:id="27904" w:name="_Toc129057974"/>
            <w:bookmarkStart w:id="27905" w:name="_Toc129191809"/>
            <w:bookmarkStart w:id="27906" w:name="_Toc129198147"/>
            <w:bookmarkStart w:id="27907" w:name="_Toc129300673"/>
            <w:bookmarkEnd w:id="27904"/>
            <w:bookmarkEnd w:id="27905"/>
            <w:bookmarkEnd w:id="27906"/>
            <w:bookmarkEnd w:id="27907"/>
          </w:p>
        </w:tc>
        <w:tc>
          <w:tcPr>
            <w:tcW w:w="764" w:type="dxa"/>
          </w:tcPr>
          <w:p w14:paraId="6E5DEE72" w14:textId="23EB29F0" w:rsidR="008E010E" w:rsidRPr="00744E3F" w:rsidDel="009B47BA" w:rsidRDefault="008E010E" w:rsidP="00D1397D">
            <w:pPr>
              <w:rPr>
                <w:del w:id="27908" w:author="Στάθης Καπ" w:date="2023-02-26T09:06:00Z"/>
                <w:sz w:val="18"/>
                <w:szCs w:val="18"/>
                <w:lang w:val="el-GR"/>
                <w:rPrChange w:id="27909" w:author="Στάθης Καπ" w:date="2023-03-03T06:42:00Z">
                  <w:rPr>
                    <w:del w:id="27910" w:author="Στάθης Καπ" w:date="2023-02-26T09:06:00Z"/>
                    <w:sz w:val="18"/>
                    <w:szCs w:val="18"/>
                  </w:rPr>
                </w:rPrChange>
              </w:rPr>
            </w:pPr>
            <w:bookmarkStart w:id="27911" w:name="_Toc129057975"/>
            <w:bookmarkStart w:id="27912" w:name="_Toc129191810"/>
            <w:bookmarkStart w:id="27913" w:name="_Toc129198148"/>
            <w:bookmarkStart w:id="27914" w:name="_Toc129300674"/>
            <w:bookmarkEnd w:id="27911"/>
            <w:bookmarkEnd w:id="27912"/>
            <w:bookmarkEnd w:id="27913"/>
            <w:bookmarkEnd w:id="27914"/>
          </w:p>
        </w:tc>
        <w:tc>
          <w:tcPr>
            <w:tcW w:w="630" w:type="dxa"/>
          </w:tcPr>
          <w:p w14:paraId="249186AC" w14:textId="0FB49450" w:rsidR="008E010E" w:rsidRPr="00744E3F" w:rsidDel="009B47BA" w:rsidRDefault="008E010E" w:rsidP="00D1397D">
            <w:pPr>
              <w:rPr>
                <w:del w:id="27915" w:author="Στάθης Καπ" w:date="2023-02-26T09:06:00Z"/>
                <w:sz w:val="18"/>
                <w:szCs w:val="18"/>
                <w:lang w:val="el-GR"/>
                <w:rPrChange w:id="27916" w:author="Στάθης Καπ" w:date="2023-03-03T06:42:00Z">
                  <w:rPr>
                    <w:del w:id="27917" w:author="Στάθης Καπ" w:date="2023-02-26T09:06:00Z"/>
                    <w:sz w:val="18"/>
                    <w:szCs w:val="18"/>
                  </w:rPr>
                </w:rPrChange>
              </w:rPr>
            </w:pPr>
            <w:bookmarkStart w:id="27918" w:name="_Toc129057976"/>
            <w:bookmarkStart w:id="27919" w:name="_Toc129191811"/>
            <w:bookmarkStart w:id="27920" w:name="_Toc129198149"/>
            <w:bookmarkStart w:id="27921" w:name="_Toc129300675"/>
            <w:bookmarkEnd w:id="27918"/>
            <w:bookmarkEnd w:id="27919"/>
            <w:bookmarkEnd w:id="27920"/>
            <w:bookmarkEnd w:id="27921"/>
          </w:p>
        </w:tc>
        <w:tc>
          <w:tcPr>
            <w:tcW w:w="663" w:type="dxa"/>
          </w:tcPr>
          <w:p w14:paraId="7DE846AD" w14:textId="1DAA766A" w:rsidR="008E010E" w:rsidRPr="00744E3F" w:rsidDel="009B47BA" w:rsidRDefault="008E010E" w:rsidP="00D1397D">
            <w:pPr>
              <w:rPr>
                <w:del w:id="27922" w:author="Στάθης Καπ" w:date="2023-02-26T09:06:00Z"/>
                <w:sz w:val="18"/>
                <w:szCs w:val="18"/>
                <w:lang w:val="el-GR"/>
                <w:rPrChange w:id="27923" w:author="Στάθης Καπ" w:date="2023-03-03T06:42:00Z">
                  <w:rPr>
                    <w:del w:id="27924" w:author="Στάθης Καπ" w:date="2023-02-26T09:06:00Z"/>
                    <w:sz w:val="18"/>
                    <w:szCs w:val="18"/>
                  </w:rPr>
                </w:rPrChange>
              </w:rPr>
            </w:pPr>
            <w:bookmarkStart w:id="27925" w:name="_Toc129057977"/>
            <w:bookmarkStart w:id="27926" w:name="_Toc129191812"/>
            <w:bookmarkStart w:id="27927" w:name="_Toc129198150"/>
            <w:bookmarkStart w:id="27928" w:name="_Toc129300676"/>
            <w:bookmarkEnd w:id="27925"/>
            <w:bookmarkEnd w:id="27926"/>
            <w:bookmarkEnd w:id="27927"/>
            <w:bookmarkEnd w:id="27928"/>
          </w:p>
        </w:tc>
        <w:tc>
          <w:tcPr>
            <w:tcW w:w="764" w:type="dxa"/>
          </w:tcPr>
          <w:p w14:paraId="52EC6504" w14:textId="2F8D8093" w:rsidR="008E010E" w:rsidRPr="00744E3F" w:rsidDel="009B47BA" w:rsidRDefault="008E010E" w:rsidP="00D1397D">
            <w:pPr>
              <w:rPr>
                <w:del w:id="27929" w:author="Στάθης Καπ" w:date="2023-02-26T09:06:00Z"/>
                <w:sz w:val="18"/>
                <w:szCs w:val="18"/>
                <w:lang w:val="el-GR"/>
                <w:rPrChange w:id="27930" w:author="Στάθης Καπ" w:date="2023-03-03T06:42:00Z">
                  <w:rPr>
                    <w:del w:id="27931" w:author="Στάθης Καπ" w:date="2023-02-26T09:06:00Z"/>
                    <w:sz w:val="18"/>
                    <w:szCs w:val="18"/>
                  </w:rPr>
                </w:rPrChange>
              </w:rPr>
            </w:pPr>
            <w:bookmarkStart w:id="27932" w:name="_Toc129057978"/>
            <w:bookmarkStart w:id="27933" w:name="_Toc129191813"/>
            <w:bookmarkStart w:id="27934" w:name="_Toc129198151"/>
            <w:bookmarkStart w:id="27935" w:name="_Toc129300677"/>
            <w:bookmarkEnd w:id="27932"/>
            <w:bookmarkEnd w:id="27933"/>
            <w:bookmarkEnd w:id="27934"/>
            <w:bookmarkEnd w:id="27935"/>
          </w:p>
        </w:tc>
        <w:tc>
          <w:tcPr>
            <w:tcW w:w="630" w:type="dxa"/>
          </w:tcPr>
          <w:p w14:paraId="51EC2232" w14:textId="628A467D" w:rsidR="008E010E" w:rsidRPr="00744E3F" w:rsidDel="009B47BA" w:rsidRDefault="008E010E" w:rsidP="00D1397D">
            <w:pPr>
              <w:rPr>
                <w:del w:id="27936" w:author="Στάθης Καπ" w:date="2023-02-26T09:06:00Z"/>
                <w:sz w:val="18"/>
                <w:szCs w:val="18"/>
                <w:lang w:val="el-GR"/>
                <w:rPrChange w:id="27937" w:author="Στάθης Καπ" w:date="2023-03-03T06:42:00Z">
                  <w:rPr>
                    <w:del w:id="27938" w:author="Στάθης Καπ" w:date="2023-02-26T09:06:00Z"/>
                    <w:sz w:val="18"/>
                    <w:szCs w:val="18"/>
                  </w:rPr>
                </w:rPrChange>
              </w:rPr>
            </w:pPr>
            <w:bookmarkStart w:id="27939" w:name="_Toc129057979"/>
            <w:bookmarkStart w:id="27940" w:name="_Toc129191814"/>
            <w:bookmarkStart w:id="27941" w:name="_Toc129198152"/>
            <w:bookmarkStart w:id="27942" w:name="_Toc129300678"/>
            <w:bookmarkEnd w:id="27939"/>
            <w:bookmarkEnd w:id="27940"/>
            <w:bookmarkEnd w:id="27941"/>
            <w:bookmarkEnd w:id="27942"/>
          </w:p>
        </w:tc>
        <w:tc>
          <w:tcPr>
            <w:tcW w:w="663" w:type="dxa"/>
          </w:tcPr>
          <w:p w14:paraId="6AE8A689" w14:textId="6DBF275D" w:rsidR="008E010E" w:rsidRPr="00744E3F" w:rsidDel="009B47BA" w:rsidRDefault="008E010E" w:rsidP="00D1397D">
            <w:pPr>
              <w:rPr>
                <w:del w:id="27943" w:author="Στάθης Καπ" w:date="2023-02-26T09:06:00Z"/>
                <w:sz w:val="18"/>
                <w:szCs w:val="18"/>
                <w:lang w:val="el-GR"/>
                <w:rPrChange w:id="27944" w:author="Στάθης Καπ" w:date="2023-03-03T06:42:00Z">
                  <w:rPr>
                    <w:del w:id="27945" w:author="Στάθης Καπ" w:date="2023-02-26T09:06:00Z"/>
                    <w:sz w:val="18"/>
                    <w:szCs w:val="18"/>
                  </w:rPr>
                </w:rPrChange>
              </w:rPr>
            </w:pPr>
            <w:bookmarkStart w:id="27946" w:name="_Toc129057980"/>
            <w:bookmarkStart w:id="27947" w:name="_Toc129191815"/>
            <w:bookmarkStart w:id="27948" w:name="_Toc129198153"/>
            <w:bookmarkStart w:id="27949" w:name="_Toc129300679"/>
            <w:bookmarkEnd w:id="27946"/>
            <w:bookmarkEnd w:id="27947"/>
            <w:bookmarkEnd w:id="27948"/>
            <w:bookmarkEnd w:id="27949"/>
          </w:p>
        </w:tc>
        <w:tc>
          <w:tcPr>
            <w:tcW w:w="764" w:type="dxa"/>
          </w:tcPr>
          <w:p w14:paraId="7A49D5D2" w14:textId="59560196" w:rsidR="008E010E" w:rsidRPr="00744E3F" w:rsidDel="009B47BA" w:rsidRDefault="008E010E" w:rsidP="00D1397D">
            <w:pPr>
              <w:rPr>
                <w:del w:id="27950" w:author="Στάθης Καπ" w:date="2023-02-26T09:06:00Z"/>
                <w:sz w:val="18"/>
                <w:szCs w:val="18"/>
                <w:lang w:val="el-GR"/>
                <w:rPrChange w:id="27951" w:author="Στάθης Καπ" w:date="2023-03-03T06:42:00Z">
                  <w:rPr>
                    <w:del w:id="27952" w:author="Στάθης Καπ" w:date="2023-02-26T09:06:00Z"/>
                    <w:sz w:val="18"/>
                    <w:szCs w:val="18"/>
                  </w:rPr>
                </w:rPrChange>
              </w:rPr>
            </w:pPr>
            <w:bookmarkStart w:id="27953" w:name="_Toc129057981"/>
            <w:bookmarkStart w:id="27954" w:name="_Toc129191816"/>
            <w:bookmarkStart w:id="27955" w:name="_Toc129198154"/>
            <w:bookmarkStart w:id="27956" w:name="_Toc129300680"/>
            <w:bookmarkEnd w:id="27953"/>
            <w:bookmarkEnd w:id="27954"/>
            <w:bookmarkEnd w:id="27955"/>
            <w:bookmarkEnd w:id="27956"/>
          </w:p>
        </w:tc>
        <w:tc>
          <w:tcPr>
            <w:tcW w:w="630" w:type="dxa"/>
          </w:tcPr>
          <w:p w14:paraId="7D9CC376" w14:textId="5387B96C" w:rsidR="008E010E" w:rsidRPr="00744E3F" w:rsidDel="009B47BA" w:rsidRDefault="008E010E" w:rsidP="00D1397D">
            <w:pPr>
              <w:rPr>
                <w:del w:id="27957" w:author="Στάθης Καπ" w:date="2023-02-26T09:06:00Z"/>
                <w:sz w:val="18"/>
                <w:szCs w:val="18"/>
                <w:lang w:val="el-GR"/>
                <w:rPrChange w:id="27958" w:author="Στάθης Καπ" w:date="2023-03-03T06:42:00Z">
                  <w:rPr>
                    <w:del w:id="27959" w:author="Στάθης Καπ" w:date="2023-02-26T09:06:00Z"/>
                    <w:sz w:val="18"/>
                    <w:szCs w:val="18"/>
                  </w:rPr>
                </w:rPrChange>
              </w:rPr>
            </w:pPr>
            <w:bookmarkStart w:id="27960" w:name="_Toc129057982"/>
            <w:bookmarkStart w:id="27961" w:name="_Toc129191817"/>
            <w:bookmarkStart w:id="27962" w:name="_Toc129198155"/>
            <w:bookmarkStart w:id="27963" w:name="_Toc129300681"/>
            <w:bookmarkEnd w:id="27960"/>
            <w:bookmarkEnd w:id="27961"/>
            <w:bookmarkEnd w:id="27962"/>
            <w:bookmarkEnd w:id="27963"/>
          </w:p>
        </w:tc>
        <w:tc>
          <w:tcPr>
            <w:tcW w:w="654" w:type="dxa"/>
          </w:tcPr>
          <w:p w14:paraId="02036E8C" w14:textId="18E14D96" w:rsidR="008E010E" w:rsidRPr="00744E3F" w:rsidDel="009B47BA" w:rsidRDefault="008E010E" w:rsidP="00D1397D">
            <w:pPr>
              <w:rPr>
                <w:del w:id="27964" w:author="Στάθης Καπ" w:date="2023-02-26T09:06:00Z"/>
                <w:sz w:val="18"/>
                <w:szCs w:val="18"/>
                <w:lang w:val="el-GR"/>
                <w:rPrChange w:id="27965" w:author="Στάθης Καπ" w:date="2023-03-03T06:42:00Z">
                  <w:rPr>
                    <w:del w:id="27966" w:author="Στάθης Καπ" w:date="2023-02-26T09:06:00Z"/>
                    <w:sz w:val="18"/>
                    <w:szCs w:val="18"/>
                  </w:rPr>
                </w:rPrChange>
              </w:rPr>
            </w:pPr>
            <w:bookmarkStart w:id="27967" w:name="_Toc129057983"/>
            <w:bookmarkStart w:id="27968" w:name="_Toc129191818"/>
            <w:bookmarkStart w:id="27969" w:name="_Toc129198156"/>
            <w:bookmarkStart w:id="27970" w:name="_Toc129300682"/>
            <w:bookmarkEnd w:id="27967"/>
            <w:bookmarkEnd w:id="27968"/>
            <w:bookmarkEnd w:id="27969"/>
            <w:bookmarkEnd w:id="27970"/>
          </w:p>
        </w:tc>
        <w:tc>
          <w:tcPr>
            <w:tcW w:w="754" w:type="dxa"/>
          </w:tcPr>
          <w:p w14:paraId="58B49AE5" w14:textId="166A35CE" w:rsidR="008E010E" w:rsidRPr="00744E3F" w:rsidDel="009B47BA" w:rsidRDefault="008E010E" w:rsidP="00D1397D">
            <w:pPr>
              <w:rPr>
                <w:del w:id="27971" w:author="Στάθης Καπ" w:date="2023-02-26T09:06:00Z"/>
                <w:sz w:val="18"/>
                <w:szCs w:val="18"/>
                <w:lang w:val="el-GR"/>
                <w:rPrChange w:id="27972" w:author="Στάθης Καπ" w:date="2023-03-03T06:42:00Z">
                  <w:rPr>
                    <w:del w:id="27973" w:author="Στάθης Καπ" w:date="2023-02-26T09:06:00Z"/>
                    <w:sz w:val="18"/>
                    <w:szCs w:val="18"/>
                  </w:rPr>
                </w:rPrChange>
              </w:rPr>
            </w:pPr>
            <w:bookmarkStart w:id="27974" w:name="_Toc129057984"/>
            <w:bookmarkStart w:id="27975" w:name="_Toc129191819"/>
            <w:bookmarkStart w:id="27976" w:name="_Toc129198157"/>
            <w:bookmarkStart w:id="27977" w:name="_Toc129300683"/>
            <w:bookmarkEnd w:id="27974"/>
            <w:bookmarkEnd w:id="27975"/>
            <w:bookmarkEnd w:id="27976"/>
            <w:bookmarkEnd w:id="27977"/>
          </w:p>
        </w:tc>
        <w:tc>
          <w:tcPr>
            <w:tcW w:w="622" w:type="dxa"/>
          </w:tcPr>
          <w:p w14:paraId="23A71937" w14:textId="039EF02A" w:rsidR="008E010E" w:rsidRPr="00744E3F" w:rsidDel="009B47BA" w:rsidRDefault="008E010E" w:rsidP="00D1397D">
            <w:pPr>
              <w:rPr>
                <w:del w:id="27978" w:author="Στάθης Καπ" w:date="2023-02-26T09:06:00Z"/>
                <w:sz w:val="18"/>
                <w:szCs w:val="18"/>
                <w:lang w:val="el-GR"/>
                <w:rPrChange w:id="27979" w:author="Στάθης Καπ" w:date="2023-03-03T06:42:00Z">
                  <w:rPr>
                    <w:del w:id="27980" w:author="Στάθης Καπ" w:date="2023-02-26T09:06:00Z"/>
                    <w:sz w:val="18"/>
                    <w:szCs w:val="18"/>
                  </w:rPr>
                </w:rPrChange>
              </w:rPr>
            </w:pPr>
            <w:bookmarkStart w:id="27981" w:name="_Toc129057985"/>
            <w:bookmarkStart w:id="27982" w:name="_Toc129191820"/>
            <w:bookmarkStart w:id="27983" w:name="_Toc129198158"/>
            <w:bookmarkStart w:id="27984" w:name="_Toc129300684"/>
            <w:bookmarkEnd w:id="27981"/>
            <w:bookmarkEnd w:id="27982"/>
            <w:bookmarkEnd w:id="27983"/>
            <w:bookmarkEnd w:id="27984"/>
          </w:p>
        </w:tc>
        <w:bookmarkStart w:id="27985" w:name="_Toc129057986"/>
        <w:bookmarkStart w:id="27986" w:name="_Toc129191821"/>
        <w:bookmarkStart w:id="27987" w:name="_Toc129198159"/>
        <w:bookmarkStart w:id="27988" w:name="_Toc129300685"/>
        <w:bookmarkEnd w:id="27985"/>
        <w:bookmarkEnd w:id="27986"/>
        <w:bookmarkEnd w:id="27987"/>
        <w:bookmarkEnd w:id="27988"/>
      </w:tr>
      <w:tr w:rsidR="008E010E" w:rsidRPr="00D3106C" w:rsidDel="009B47BA" w14:paraId="38DDAC88" w14:textId="3D751476" w:rsidTr="00D1397D">
        <w:trPr>
          <w:del w:id="27989" w:author="Στάθης Καπ" w:date="2023-02-26T09:06:00Z"/>
        </w:trPr>
        <w:tc>
          <w:tcPr>
            <w:tcW w:w="627" w:type="dxa"/>
          </w:tcPr>
          <w:p w14:paraId="10DCA008" w14:textId="001FC699" w:rsidR="008E010E" w:rsidRPr="00744E3F" w:rsidDel="009B47BA" w:rsidRDefault="008E010E" w:rsidP="00D1397D">
            <w:pPr>
              <w:rPr>
                <w:del w:id="27990" w:author="Στάθης Καπ" w:date="2023-02-26T09:06:00Z"/>
                <w:sz w:val="18"/>
                <w:szCs w:val="18"/>
                <w:lang w:val="el-GR"/>
                <w:rPrChange w:id="27991" w:author="Στάθης Καπ" w:date="2023-03-03T06:42:00Z">
                  <w:rPr>
                    <w:del w:id="27992" w:author="Στάθης Καπ" w:date="2023-02-26T09:06:00Z"/>
                    <w:sz w:val="18"/>
                    <w:szCs w:val="18"/>
                  </w:rPr>
                </w:rPrChange>
              </w:rPr>
            </w:pPr>
            <w:del w:id="27993" w:author="Στάθης Καπ" w:date="2023-02-26T08:45:00Z">
              <w:r w:rsidRPr="006E0881" w:rsidDel="00715EE1">
                <w:rPr>
                  <w:sz w:val="18"/>
                  <w:szCs w:val="18"/>
                </w:rPr>
                <w:delText>Pr</w:delText>
              </w:r>
              <w:r w:rsidRPr="00744E3F" w:rsidDel="00715EE1">
                <w:rPr>
                  <w:sz w:val="18"/>
                  <w:szCs w:val="18"/>
                  <w:lang w:val="el-GR"/>
                  <w:rPrChange w:id="27994" w:author="Στάθης Καπ" w:date="2023-03-03T06:42:00Z">
                    <w:rPr>
                      <w:sz w:val="18"/>
                      <w:szCs w:val="18"/>
                    </w:rPr>
                  </w:rPrChange>
                </w:rPr>
                <w:delText>18</w:delText>
              </w:r>
            </w:del>
            <w:bookmarkStart w:id="27995" w:name="_Toc129057987"/>
            <w:bookmarkStart w:id="27996" w:name="_Toc129191822"/>
            <w:bookmarkStart w:id="27997" w:name="_Toc129198160"/>
            <w:bookmarkStart w:id="27998" w:name="_Toc129300686"/>
            <w:bookmarkEnd w:id="27995"/>
            <w:bookmarkEnd w:id="27996"/>
            <w:bookmarkEnd w:id="27997"/>
            <w:bookmarkEnd w:id="27998"/>
          </w:p>
        </w:tc>
        <w:tc>
          <w:tcPr>
            <w:tcW w:w="663" w:type="dxa"/>
          </w:tcPr>
          <w:p w14:paraId="7AF40ED8" w14:textId="5E127A3A" w:rsidR="008E010E" w:rsidRPr="00744E3F" w:rsidDel="009B47BA" w:rsidRDefault="008E010E" w:rsidP="00D1397D">
            <w:pPr>
              <w:rPr>
                <w:del w:id="27999" w:author="Στάθης Καπ" w:date="2023-02-26T09:06:00Z"/>
                <w:sz w:val="18"/>
                <w:szCs w:val="18"/>
                <w:lang w:val="el-GR"/>
                <w:rPrChange w:id="28000" w:author="Στάθης Καπ" w:date="2023-03-03T06:42:00Z">
                  <w:rPr>
                    <w:del w:id="28001" w:author="Στάθης Καπ" w:date="2023-02-26T09:06:00Z"/>
                    <w:sz w:val="18"/>
                    <w:szCs w:val="18"/>
                  </w:rPr>
                </w:rPrChange>
              </w:rPr>
            </w:pPr>
            <w:bookmarkStart w:id="28002" w:name="_Toc129057988"/>
            <w:bookmarkStart w:id="28003" w:name="_Toc129191823"/>
            <w:bookmarkStart w:id="28004" w:name="_Toc129198161"/>
            <w:bookmarkStart w:id="28005" w:name="_Toc129300687"/>
            <w:bookmarkEnd w:id="28002"/>
            <w:bookmarkEnd w:id="28003"/>
            <w:bookmarkEnd w:id="28004"/>
            <w:bookmarkEnd w:id="28005"/>
          </w:p>
        </w:tc>
        <w:tc>
          <w:tcPr>
            <w:tcW w:w="764" w:type="dxa"/>
          </w:tcPr>
          <w:p w14:paraId="7FEA80A8" w14:textId="05E7E814" w:rsidR="008E010E" w:rsidRPr="00744E3F" w:rsidDel="009B47BA" w:rsidRDefault="008E010E" w:rsidP="00D1397D">
            <w:pPr>
              <w:rPr>
                <w:del w:id="28006" w:author="Στάθης Καπ" w:date="2023-02-26T09:06:00Z"/>
                <w:sz w:val="18"/>
                <w:szCs w:val="18"/>
                <w:lang w:val="el-GR"/>
                <w:rPrChange w:id="28007" w:author="Στάθης Καπ" w:date="2023-03-03T06:42:00Z">
                  <w:rPr>
                    <w:del w:id="28008" w:author="Στάθης Καπ" w:date="2023-02-26T09:06:00Z"/>
                    <w:sz w:val="18"/>
                    <w:szCs w:val="18"/>
                  </w:rPr>
                </w:rPrChange>
              </w:rPr>
            </w:pPr>
            <w:bookmarkStart w:id="28009" w:name="_Toc129057989"/>
            <w:bookmarkStart w:id="28010" w:name="_Toc129191824"/>
            <w:bookmarkStart w:id="28011" w:name="_Toc129198162"/>
            <w:bookmarkStart w:id="28012" w:name="_Toc129300688"/>
            <w:bookmarkEnd w:id="28009"/>
            <w:bookmarkEnd w:id="28010"/>
            <w:bookmarkEnd w:id="28011"/>
            <w:bookmarkEnd w:id="28012"/>
          </w:p>
        </w:tc>
        <w:tc>
          <w:tcPr>
            <w:tcW w:w="630" w:type="dxa"/>
          </w:tcPr>
          <w:p w14:paraId="6256A78A" w14:textId="2CBF036F" w:rsidR="008E010E" w:rsidRPr="00744E3F" w:rsidDel="009B47BA" w:rsidRDefault="008E010E" w:rsidP="00D1397D">
            <w:pPr>
              <w:rPr>
                <w:del w:id="28013" w:author="Στάθης Καπ" w:date="2023-02-26T09:06:00Z"/>
                <w:sz w:val="18"/>
                <w:szCs w:val="18"/>
                <w:lang w:val="el-GR"/>
                <w:rPrChange w:id="28014" w:author="Στάθης Καπ" w:date="2023-03-03T06:42:00Z">
                  <w:rPr>
                    <w:del w:id="28015" w:author="Στάθης Καπ" w:date="2023-02-26T09:06:00Z"/>
                    <w:sz w:val="18"/>
                    <w:szCs w:val="18"/>
                  </w:rPr>
                </w:rPrChange>
              </w:rPr>
            </w:pPr>
            <w:bookmarkStart w:id="28016" w:name="_Toc129057990"/>
            <w:bookmarkStart w:id="28017" w:name="_Toc129191825"/>
            <w:bookmarkStart w:id="28018" w:name="_Toc129198163"/>
            <w:bookmarkStart w:id="28019" w:name="_Toc129300689"/>
            <w:bookmarkEnd w:id="28016"/>
            <w:bookmarkEnd w:id="28017"/>
            <w:bookmarkEnd w:id="28018"/>
            <w:bookmarkEnd w:id="28019"/>
          </w:p>
        </w:tc>
        <w:tc>
          <w:tcPr>
            <w:tcW w:w="663" w:type="dxa"/>
          </w:tcPr>
          <w:p w14:paraId="31663260" w14:textId="36F38DB2" w:rsidR="008E010E" w:rsidRPr="00744E3F" w:rsidDel="009B47BA" w:rsidRDefault="008E010E" w:rsidP="00D1397D">
            <w:pPr>
              <w:rPr>
                <w:del w:id="28020" w:author="Στάθης Καπ" w:date="2023-02-26T09:06:00Z"/>
                <w:sz w:val="18"/>
                <w:szCs w:val="18"/>
                <w:lang w:val="el-GR"/>
                <w:rPrChange w:id="28021" w:author="Στάθης Καπ" w:date="2023-03-03T06:42:00Z">
                  <w:rPr>
                    <w:del w:id="28022" w:author="Στάθης Καπ" w:date="2023-02-26T09:06:00Z"/>
                    <w:sz w:val="18"/>
                    <w:szCs w:val="18"/>
                  </w:rPr>
                </w:rPrChange>
              </w:rPr>
            </w:pPr>
            <w:bookmarkStart w:id="28023" w:name="_Toc129057991"/>
            <w:bookmarkStart w:id="28024" w:name="_Toc129191826"/>
            <w:bookmarkStart w:id="28025" w:name="_Toc129198164"/>
            <w:bookmarkStart w:id="28026" w:name="_Toc129300690"/>
            <w:bookmarkEnd w:id="28023"/>
            <w:bookmarkEnd w:id="28024"/>
            <w:bookmarkEnd w:id="28025"/>
            <w:bookmarkEnd w:id="28026"/>
          </w:p>
        </w:tc>
        <w:tc>
          <w:tcPr>
            <w:tcW w:w="764" w:type="dxa"/>
          </w:tcPr>
          <w:p w14:paraId="38A74D2A" w14:textId="388FAD5F" w:rsidR="008E010E" w:rsidRPr="00744E3F" w:rsidDel="009B47BA" w:rsidRDefault="008E010E" w:rsidP="00D1397D">
            <w:pPr>
              <w:rPr>
                <w:del w:id="28027" w:author="Στάθης Καπ" w:date="2023-02-26T09:06:00Z"/>
                <w:sz w:val="18"/>
                <w:szCs w:val="18"/>
                <w:lang w:val="el-GR"/>
                <w:rPrChange w:id="28028" w:author="Στάθης Καπ" w:date="2023-03-03T06:42:00Z">
                  <w:rPr>
                    <w:del w:id="28029" w:author="Στάθης Καπ" w:date="2023-02-26T09:06:00Z"/>
                    <w:sz w:val="18"/>
                    <w:szCs w:val="18"/>
                  </w:rPr>
                </w:rPrChange>
              </w:rPr>
            </w:pPr>
            <w:bookmarkStart w:id="28030" w:name="_Toc129057992"/>
            <w:bookmarkStart w:id="28031" w:name="_Toc129191827"/>
            <w:bookmarkStart w:id="28032" w:name="_Toc129198165"/>
            <w:bookmarkStart w:id="28033" w:name="_Toc129300691"/>
            <w:bookmarkEnd w:id="28030"/>
            <w:bookmarkEnd w:id="28031"/>
            <w:bookmarkEnd w:id="28032"/>
            <w:bookmarkEnd w:id="28033"/>
          </w:p>
        </w:tc>
        <w:tc>
          <w:tcPr>
            <w:tcW w:w="630" w:type="dxa"/>
          </w:tcPr>
          <w:p w14:paraId="05481842" w14:textId="7AFAE8D4" w:rsidR="008E010E" w:rsidRPr="00744E3F" w:rsidDel="009B47BA" w:rsidRDefault="008E010E" w:rsidP="00D1397D">
            <w:pPr>
              <w:rPr>
                <w:del w:id="28034" w:author="Στάθης Καπ" w:date="2023-02-26T09:06:00Z"/>
                <w:sz w:val="18"/>
                <w:szCs w:val="18"/>
                <w:lang w:val="el-GR"/>
                <w:rPrChange w:id="28035" w:author="Στάθης Καπ" w:date="2023-03-03T06:42:00Z">
                  <w:rPr>
                    <w:del w:id="28036" w:author="Στάθης Καπ" w:date="2023-02-26T09:06:00Z"/>
                    <w:sz w:val="18"/>
                    <w:szCs w:val="18"/>
                  </w:rPr>
                </w:rPrChange>
              </w:rPr>
            </w:pPr>
            <w:bookmarkStart w:id="28037" w:name="_Toc129057993"/>
            <w:bookmarkStart w:id="28038" w:name="_Toc129191828"/>
            <w:bookmarkStart w:id="28039" w:name="_Toc129198166"/>
            <w:bookmarkStart w:id="28040" w:name="_Toc129300692"/>
            <w:bookmarkEnd w:id="28037"/>
            <w:bookmarkEnd w:id="28038"/>
            <w:bookmarkEnd w:id="28039"/>
            <w:bookmarkEnd w:id="28040"/>
          </w:p>
        </w:tc>
        <w:tc>
          <w:tcPr>
            <w:tcW w:w="663" w:type="dxa"/>
          </w:tcPr>
          <w:p w14:paraId="39D740D8" w14:textId="06C30C9F" w:rsidR="008E010E" w:rsidRPr="00744E3F" w:rsidDel="009B47BA" w:rsidRDefault="008E010E" w:rsidP="00D1397D">
            <w:pPr>
              <w:rPr>
                <w:del w:id="28041" w:author="Στάθης Καπ" w:date="2023-02-26T09:06:00Z"/>
                <w:sz w:val="18"/>
                <w:szCs w:val="18"/>
                <w:lang w:val="el-GR"/>
                <w:rPrChange w:id="28042" w:author="Στάθης Καπ" w:date="2023-03-03T06:42:00Z">
                  <w:rPr>
                    <w:del w:id="28043" w:author="Στάθης Καπ" w:date="2023-02-26T09:06:00Z"/>
                    <w:sz w:val="18"/>
                    <w:szCs w:val="18"/>
                  </w:rPr>
                </w:rPrChange>
              </w:rPr>
            </w:pPr>
            <w:bookmarkStart w:id="28044" w:name="_Toc129057994"/>
            <w:bookmarkStart w:id="28045" w:name="_Toc129191829"/>
            <w:bookmarkStart w:id="28046" w:name="_Toc129198167"/>
            <w:bookmarkStart w:id="28047" w:name="_Toc129300693"/>
            <w:bookmarkEnd w:id="28044"/>
            <w:bookmarkEnd w:id="28045"/>
            <w:bookmarkEnd w:id="28046"/>
            <w:bookmarkEnd w:id="28047"/>
          </w:p>
        </w:tc>
        <w:tc>
          <w:tcPr>
            <w:tcW w:w="764" w:type="dxa"/>
          </w:tcPr>
          <w:p w14:paraId="11DF6009" w14:textId="03C7F021" w:rsidR="008E010E" w:rsidRPr="00744E3F" w:rsidDel="009B47BA" w:rsidRDefault="008E010E" w:rsidP="00D1397D">
            <w:pPr>
              <w:rPr>
                <w:del w:id="28048" w:author="Στάθης Καπ" w:date="2023-02-26T09:06:00Z"/>
                <w:sz w:val="18"/>
                <w:szCs w:val="18"/>
                <w:lang w:val="el-GR"/>
                <w:rPrChange w:id="28049" w:author="Στάθης Καπ" w:date="2023-03-03T06:42:00Z">
                  <w:rPr>
                    <w:del w:id="28050" w:author="Στάθης Καπ" w:date="2023-02-26T09:06:00Z"/>
                    <w:sz w:val="18"/>
                    <w:szCs w:val="18"/>
                  </w:rPr>
                </w:rPrChange>
              </w:rPr>
            </w:pPr>
            <w:bookmarkStart w:id="28051" w:name="_Toc129057995"/>
            <w:bookmarkStart w:id="28052" w:name="_Toc129191830"/>
            <w:bookmarkStart w:id="28053" w:name="_Toc129198168"/>
            <w:bookmarkStart w:id="28054" w:name="_Toc129300694"/>
            <w:bookmarkEnd w:id="28051"/>
            <w:bookmarkEnd w:id="28052"/>
            <w:bookmarkEnd w:id="28053"/>
            <w:bookmarkEnd w:id="28054"/>
          </w:p>
        </w:tc>
        <w:tc>
          <w:tcPr>
            <w:tcW w:w="630" w:type="dxa"/>
          </w:tcPr>
          <w:p w14:paraId="4173EA46" w14:textId="2853D697" w:rsidR="008E010E" w:rsidRPr="00744E3F" w:rsidDel="009B47BA" w:rsidRDefault="008E010E" w:rsidP="00D1397D">
            <w:pPr>
              <w:rPr>
                <w:del w:id="28055" w:author="Στάθης Καπ" w:date="2023-02-26T09:06:00Z"/>
                <w:sz w:val="18"/>
                <w:szCs w:val="18"/>
                <w:lang w:val="el-GR"/>
                <w:rPrChange w:id="28056" w:author="Στάθης Καπ" w:date="2023-03-03T06:42:00Z">
                  <w:rPr>
                    <w:del w:id="28057" w:author="Στάθης Καπ" w:date="2023-02-26T09:06:00Z"/>
                    <w:sz w:val="18"/>
                    <w:szCs w:val="18"/>
                  </w:rPr>
                </w:rPrChange>
              </w:rPr>
            </w:pPr>
            <w:bookmarkStart w:id="28058" w:name="_Toc129057996"/>
            <w:bookmarkStart w:id="28059" w:name="_Toc129191831"/>
            <w:bookmarkStart w:id="28060" w:name="_Toc129198169"/>
            <w:bookmarkStart w:id="28061" w:name="_Toc129300695"/>
            <w:bookmarkEnd w:id="28058"/>
            <w:bookmarkEnd w:id="28059"/>
            <w:bookmarkEnd w:id="28060"/>
            <w:bookmarkEnd w:id="28061"/>
          </w:p>
        </w:tc>
        <w:tc>
          <w:tcPr>
            <w:tcW w:w="654" w:type="dxa"/>
          </w:tcPr>
          <w:p w14:paraId="16EF5154" w14:textId="335C25F7" w:rsidR="008E010E" w:rsidRPr="00744E3F" w:rsidDel="009B47BA" w:rsidRDefault="008E010E" w:rsidP="00D1397D">
            <w:pPr>
              <w:rPr>
                <w:del w:id="28062" w:author="Στάθης Καπ" w:date="2023-02-26T09:06:00Z"/>
                <w:sz w:val="18"/>
                <w:szCs w:val="18"/>
                <w:lang w:val="el-GR"/>
                <w:rPrChange w:id="28063" w:author="Στάθης Καπ" w:date="2023-03-03T06:42:00Z">
                  <w:rPr>
                    <w:del w:id="28064" w:author="Στάθης Καπ" w:date="2023-02-26T09:06:00Z"/>
                    <w:sz w:val="18"/>
                    <w:szCs w:val="18"/>
                  </w:rPr>
                </w:rPrChange>
              </w:rPr>
            </w:pPr>
            <w:bookmarkStart w:id="28065" w:name="_Toc129057997"/>
            <w:bookmarkStart w:id="28066" w:name="_Toc129191832"/>
            <w:bookmarkStart w:id="28067" w:name="_Toc129198170"/>
            <w:bookmarkStart w:id="28068" w:name="_Toc129300696"/>
            <w:bookmarkEnd w:id="28065"/>
            <w:bookmarkEnd w:id="28066"/>
            <w:bookmarkEnd w:id="28067"/>
            <w:bookmarkEnd w:id="28068"/>
          </w:p>
        </w:tc>
        <w:tc>
          <w:tcPr>
            <w:tcW w:w="754" w:type="dxa"/>
          </w:tcPr>
          <w:p w14:paraId="760FCB72" w14:textId="712936AA" w:rsidR="008E010E" w:rsidRPr="00744E3F" w:rsidDel="009B47BA" w:rsidRDefault="008E010E" w:rsidP="00D1397D">
            <w:pPr>
              <w:rPr>
                <w:del w:id="28069" w:author="Στάθης Καπ" w:date="2023-02-26T09:06:00Z"/>
                <w:sz w:val="18"/>
                <w:szCs w:val="18"/>
                <w:lang w:val="el-GR"/>
                <w:rPrChange w:id="28070" w:author="Στάθης Καπ" w:date="2023-03-03T06:42:00Z">
                  <w:rPr>
                    <w:del w:id="28071" w:author="Στάθης Καπ" w:date="2023-02-26T09:06:00Z"/>
                    <w:sz w:val="18"/>
                    <w:szCs w:val="18"/>
                  </w:rPr>
                </w:rPrChange>
              </w:rPr>
            </w:pPr>
            <w:bookmarkStart w:id="28072" w:name="_Toc129057998"/>
            <w:bookmarkStart w:id="28073" w:name="_Toc129191833"/>
            <w:bookmarkStart w:id="28074" w:name="_Toc129198171"/>
            <w:bookmarkStart w:id="28075" w:name="_Toc129300697"/>
            <w:bookmarkEnd w:id="28072"/>
            <w:bookmarkEnd w:id="28073"/>
            <w:bookmarkEnd w:id="28074"/>
            <w:bookmarkEnd w:id="28075"/>
          </w:p>
        </w:tc>
        <w:tc>
          <w:tcPr>
            <w:tcW w:w="622" w:type="dxa"/>
          </w:tcPr>
          <w:p w14:paraId="56FCBCA3" w14:textId="552311F7" w:rsidR="008E010E" w:rsidRPr="00744E3F" w:rsidDel="009B47BA" w:rsidRDefault="008E010E" w:rsidP="00D1397D">
            <w:pPr>
              <w:rPr>
                <w:del w:id="28076" w:author="Στάθης Καπ" w:date="2023-02-26T09:06:00Z"/>
                <w:sz w:val="18"/>
                <w:szCs w:val="18"/>
                <w:lang w:val="el-GR"/>
                <w:rPrChange w:id="28077" w:author="Στάθης Καπ" w:date="2023-03-03T06:42:00Z">
                  <w:rPr>
                    <w:del w:id="28078" w:author="Στάθης Καπ" w:date="2023-02-26T09:06:00Z"/>
                    <w:sz w:val="18"/>
                    <w:szCs w:val="18"/>
                  </w:rPr>
                </w:rPrChange>
              </w:rPr>
            </w:pPr>
            <w:bookmarkStart w:id="28079" w:name="_Toc129057999"/>
            <w:bookmarkStart w:id="28080" w:name="_Toc129191834"/>
            <w:bookmarkStart w:id="28081" w:name="_Toc129198172"/>
            <w:bookmarkStart w:id="28082" w:name="_Toc129300698"/>
            <w:bookmarkEnd w:id="28079"/>
            <w:bookmarkEnd w:id="28080"/>
            <w:bookmarkEnd w:id="28081"/>
            <w:bookmarkEnd w:id="28082"/>
          </w:p>
        </w:tc>
        <w:bookmarkStart w:id="28083" w:name="_Toc129058000"/>
        <w:bookmarkStart w:id="28084" w:name="_Toc129191835"/>
        <w:bookmarkStart w:id="28085" w:name="_Toc129198173"/>
        <w:bookmarkStart w:id="28086" w:name="_Toc129300699"/>
        <w:bookmarkEnd w:id="28083"/>
        <w:bookmarkEnd w:id="28084"/>
        <w:bookmarkEnd w:id="28085"/>
        <w:bookmarkEnd w:id="28086"/>
      </w:tr>
      <w:tr w:rsidR="008E010E" w:rsidRPr="00D3106C" w:rsidDel="009B47BA" w14:paraId="5D79EB47" w14:textId="411DD6BE" w:rsidTr="00D1397D">
        <w:trPr>
          <w:del w:id="28087" w:author="Στάθης Καπ" w:date="2023-02-26T09:06:00Z"/>
        </w:trPr>
        <w:tc>
          <w:tcPr>
            <w:tcW w:w="627" w:type="dxa"/>
          </w:tcPr>
          <w:p w14:paraId="2B30A5CA" w14:textId="4F9EC3A4" w:rsidR="008E010E" w:rsidRPr="00744E3F" w:rsidDel="009B47BA" w:rsidRDefault="008E010E" w:rsidP="00D1397D">
            <w:pPr>
              <w:rPr>
                <w:del w:id="28088" w:author="Στάθης Καπ" w:date="2023-02-26T09:06:00Z"/>
                <w:sz w:val="18"/>
                <w:szCs w:val="18"/>
                <w:lang w:val="el-GR"/>
                <w:rPrChange w:id="28089" w:author="Στάθης Καπ" w:date="2023-03-03T06:42:00Z">
                  <w:rPr>
                    <w:del w:id="28090" w:author="Στάθης Καπ" w:date="2023-02-26T09:06:00Z"/>
                    <w:sz w:val="18"/>
                    <w:szCs w:val="18"/>
                  </w:rPr>
                </w:rPrChange>
              </w:rPr>
            </w:pPr>
            <w:del w:id="28091" w:author="Στάθης Καπ" w:date="2023-02-26T08:45:00Z">
              <w:r w:rsidRPr="006E0881" w:rsidDel="00715EE1">
                <w:rPr>
                  <w:sz w:val="18"/>
                  <w:szCs w:val="18"/>
                </w:rPr>
                <w:delText>Pr</w:delText>
              </w:r>
              <w:r w:rsidRPr="00744E3F" w:rsidDel="00715EE1">
                <w:rPr>
                  <w:sz w:val="18"/>
                  <w:szCs w:val="18"/>
                  <w:lang w:val="el-GR"/>
                  <w:rPrChange w:id="28092" w:author="Στάθης Καπ" w:date="2023-03-03T06:42:00Z">
                    <w:rPr>
                      <w:sz w:val="18"/>
                      <w:szCs w:val="18"/>
                    </w:rPr>
                  </w:rPrChange>
                </w:rPr>
                <w:delText>19</w:delText>
              </w:r>
            </w:del>
            <w:bookmarkStart w:id="28093" w:name="_Toc129058001"/>
            <w:bookmarkStart w:id="28094" w:name="_Toc129191836"/>
            <w:bookmarkStart w:id="28095" w:name="_Toc129198174"/>
            <w:bookmarkStart w:id="28096" w:name="_Toc129300700"/>
            <w:bookmarkEnd w:id="28093"/>
            <w:bookmarkEnd w:id="28094"/>
            <w:bookmarkEnd w:id="28095"/>
            <w:bookmarkEnd w:id="28096"/>
          </w:p>
        </w:tc>
        <w:tc>
          <w:tcPr>
            <w:tcW w:w="663" w:type="dxa"/>
          </w:tcPr>
          <w:p w14:paraId="0454FBB2" w14:textId="18C43D14" w:rsidR="008E010E" w:rsidRPr="00744E3F" w:rsidDel="009B47BA" w:rsidRDefault="008E010E" w:rsidP="00D1397D">
            <w:pPr>
              <w:rPr>
                <w:del w:id="28097" w:author="Στάθης Καπ" w:date="2023-02-26T09:06:00Z"/>
                <w:sz w:val="18"/>
                <w:szCs w:val="18"/>
                <w:lang w:val="el-GR"/>
                <w:rPrChange w:id="28098" w:author="Στάθης Καπ" w:date="2023-03-03T06:42:00Z">
                  <w:rPr>
                    <w:del w:id="28099" w:author="Στάθης Καπ" w:date="2023-02-26T09:06:00Z"/>
                    <w:sz w:val="18"/>
                    <w:szCs w:val="18"/>
                  </w:rPr>
                </w:rPrChange>
              </w:rPr>
            </w:pPr>
            <w:bookmarkStart w:id="28100" w:name="_Toc129058002"/>
            <w:bookmarkStart w:id="28101" w:name="_Toc129191837"/>
            <w:bookmarkStart w:id="28102" w:name="_Toc129198175"/>
            <w:bookmarkStart w:id="28103" w:name="_Toc129300701"/>
            <w:bookmarkEnd w:id="28100"/>
            <w:bookmarkEnd w:id="28101"/>
            <w:bookmarkEnd w:id="28102"/>
            <w:bookmarkEnd w:id="28103"/>
          </w:p>
        </w:tc>
        <w:tc>
          <w:tcPr>
            <w:tcW w:w="764" w:type="dxa"/>
          </w:tcPr>
          <w:p w14:paraId="4B488FD0" w14:textId="3B67DB38" w:rsidR="008E010E" w:rsidRPr="00744E3F" w:rsidDel="009B47BA" w:rsidRDefault="008E010E" w:rsidP="00D1397D">
            <w:pPr>
              <w:rPr>
                <w:del w:id="28104" w:author="Στάθης Καπ" w:date="2023-02-26T09:06:00Z"/>
                <w:sz w:val="18"/>
                <w:szCs w:val="18"/>
                <w:lang w:val="el-GR"/>
                <w:rPrChange w:id="28105" w:author="Στάθης Καπ" w:date="2023-03-03T06:42:00Z">
                  <w:rPr>
                    <w:del w:id="28106" w:author="Στάθης Καπ" w:date="2023-02-26T09:06:00Z"/>
                    <w:sz w:val="18"/>
                    <w:szCs w:val="18"/>
                  </w:rPr>
                </w:rPrChange>
              </w:rPr>
            </w:pPr>
            <w:bookmarkStart w:id="28107" w:name="_Toc129058003"/>
            <w:bookmarkStart w:id="28108" w:name="_Toc129191838"/>
            <w:bookmarkStart w:id="28109" w:name="_Toc129198176"/>
            <w:bookmarkStart w:id="28110" w:name="_Toc129300702"/>
            <w:bookmarkEnd w:id="28107"/>
            <w:bookmarkEnd w:id="28108"/>
            <w:bookmarkEnd w:id="28109"/>
            <w:bookmarkEnd w:id="28110"/>
          </w:p>
        </w:tc>
        <w:tc>
          <w:tcPr>
            <w:tcW w:w="630" w:type="dxa"/>
          </w:tcPr>
          <w:p w14:paraId="39C20896" w14:textId="1A51BA9A" w:rsidR="008E010E" w:rsidRPr="00744E3F" w:rsidDel="009B47BA" w:rsidRDefault="008E010E" w:rsidP="00D1397D">
            <w:pPr>
              <w:rPr>
                <w:del w:id="28111" w:author="Στάθης Καπ" w:date="2023-02-26T09:06:00Z"/>
                <w:sz w:val="18"/>
                <w:szCs w:val="18"/>
                <w:lang w:val="el-GR"/>
                <w:rPrChange w:id="28112" w:author="Στάθης Καπ" w:date="2023-03-03T06:42:00Z">
                  <w:rPr>
                    <w:del w:id="28113" w:author="Στάθης Καπ" w:date="2023-02-26T09:06:00Z"/>
                    <w:sz w:val="18"/>
                    <w:szCs w:val="18"/>
                  </w:rPr>
                </w:rPrChange>
              </w:rPr>
            </w:pPr>
            <w:bookmarkStart w:id="28114" w:name="_Toc129058004"/>
            <w:bookmarkStart w:id="28115" w:name="_Toc129191839"/>
            <w:bookmarkStart w:id="28116" w:name="_Toc129198177"/>
            <w:bookmarkStart w:id="28117" w:name="_Toc129300703"/>
            <w:bookmarkEnd w:id="28114"/>
            <w:bookmarkEnd w:id="28115"/>
            <w:bookmarkEnd w:id="28116"/>
            <w:bookmarkEnd w:id="28117"/>
          </w:p>
        </w:tc>
        <w:tc>
          <w:tcPr>
            <w:tcW w:w="663" w:type="dxa"/>
          </w:tcPr>
          <w:p w14:paraId="63D03D27" w14:textId="4C7075D2" w:rsidR="008E010E" w:rsidRPr="00744E3F" w:rsidDel="009B47BA" w:rsidRDefault="008E010E" w:rsidP="00D1397D">
            <w:pPr>
              <w:rPr>
                <w:del w:id="28118" w:author="Στάθης Καπ" w:date="2023-02-26T09:06:00Z"/>
                <w:sz w:val="18"/>
                <w:szCs w:val="18"/>
                <w:lang w:val="el-GR"/>
                <w:rPrChange w:id="28119" w:author="Στάθης Καπ" w:date="2023-03-03T06:42:00Z">
                  <w:rPr>
                    <w:del w:id="28120" w:author="Στάθης Καπ" w:date="2023-02-26T09:06:00Z"/>
                    <w:sz w:val="18"/>
                    <w:szCs w:val="18"/>
                  </w:rPr>
                </w:rPrChange>
              </w:rPr>
            </w:pPr>
            <w:bookmarkStart w:id="28121" w:name="_Toc129058005"/>
            <w:bookmarkStart w:id="28122" w:name="_Toc129191840"/>
            <w:bookmarkStart w:id="28123" w:name="_Toc129198178"/>
            <w:bookmarkStart w:id="28124" w:name="_Toc129300704"/>
            <w:bookmarkEnd w:id="28121"/>
            <w:bookmarkEnd w:id="28122"/>
            <w:bookmarkEnd w:id="28123"/>
            <w:bookmarkEnd w:id="28124"/>
          </w:p>
        </w:tc>
        <w:tc>
          <w:tcPr>
            <w:tcW w:w="764" w:type="dxa"/>
          </w:tcPr>
          <w:p w14:paraId="46C6F921" w14:textId="1164C4E5" w:rsidR="008E010E" w:rsidRPr="00744E3F" w:rsidDel="009B47BA" w:rsidRDefault="008E010E" w:rsidP="00D1397D">
            <w:pPr>
              <w:rPr>
                <w:del w:id="28125" w:author="Στάθης Καπ" w:date="2023-02-26T09:06:00Z"/>
                <w:sz w:val="18"/>
                <w:szCs w:val="18"/>
                <w:lang w:val="el-GR"/>
                <w:rPrChange w:id="28126" w:author="Στάθης Καπ" w:date="2023-03-03T06:42:00Z">
                  <w:rPr>
                    <w:del w:id="28127" w:author="Στάθης Καπ" w:date="2023-02-26T09:06:00Z"/>
                    <w:sz w:val="18"/>
                    <w:szCs w:val="18"/>
                  </w:rPr>
                </w:rPrChange>
              </w:rPr>
            </w:pPr>
            <w:bookmarkStart w:id="28128" w:name="_Toc129058006"/>
            <w:bookmarkStart w:id="28129" w:name="_Toc129191841"/>
            <w:bookmarkStart w:id="28130" w:name="_Toc129198179"/>
            <w:bookmarkStart w:id="28131" w:name="_Toc129300705"/>
            <w:bookmarkEnd w:id="28128"/>
            <w:bookmarkEnd w:id="28129"/>
            <w:bookmarkEnd w:id="28130"/>
            <w:bookmarkEnd w:id="28131"/>
          </w:p>
        </w:tc>
        <w:tc>
          <w:tcPr>
            <w:tcW w:w="630" w:type="dxa"/>
          </w:tcPr>
          <w:p w14:paraId="5A503968" w14:textId="61E2433B" w:rsidR="008E010E" w:rsidRPr="00744E3F" w:rsidDel="009B47BA" w:rsidRDefault="008E010E" w:rsidP="00D1397D">
            <w:pPr>
              <w:rPr>
                <w:del w:id="28132" w:author="Στάθης Καπ" w:date="2023-02-26T09:06:00Z"/>
                <w:sz w:val="18"/>
                <w:szCs w:val="18"/>
                <w:lang w:val="el-GR"/>
                <w:rPrChange w:id="28133" w:author="Στάθης Καπ" w:date="2023-03-03T06:42:00Z">
                  <w:rPr>
                    <w:del w:id="28134" w:author="Στάθης Καπ" w:date="2023-02-26T09:06:00Z"/>
                    <w:sz w:val="18"/>
                    <w:szCs w:val="18"/>
                  </w:rPr>
                </w:rPrChange>
              </w:rPr>
            </w:pPr>
            <w:bookmarkStart w:id="28135" w:name="_Toc129058007"/>
            <w:bookmarkStart w:id="28136" w:name="_Toc129191842"/>
            <w:bookmarkStart w:id="28137" w:name="_Toc129198180"/>
            <w:bookmarkStart w:id="28138" w:name="_Toc129300706"/>
            <w:bookmarkEnd w:id="28135"/>
            <w:bookmarkEnd w:id="28136"/>
            <w:bookmarkEnd w:id="28137"/>
            <w:bookmarkEnd w:id="28138"/>
          </w:p>
        </w:tc>
        <w:tc>
          <w:tcPr>
            <w:tcW w:w="663" w:type="dxa"/>
          </w:tcPr>
          <w:p w14:paraId="52B7437D" w14:textId="403A178F" w:rsidR="008E010E" w:rsidRPr="00744E3F" w:rsidDel="009B47BA" w:rsidRDefault="008E010E" w:rsidP="00D1397D">
            <w:pPr>
              <w:rPr>
                <w:del w:id="28139" w:author="Στάθης Καπ" w:date="2023-02-26T09:06:00Z"/>
                <w:sz w:val="18"/>
                <w:szCs w:val="18"/>
                <w:lang w:val="el-GR"/>
                <w:rPrChange w:id="28140" w:author="Στάθης Καπ" w:date="2023-03-03T06:42:00Z">
                  <w:rPr>
                    <w:del w:id="28141" w:author="Στάθης Καπ" w:date="2023-02-26T09:06:00Z"/>
                    <w:sz w:val="18"/>
                    <w:szCs w:val="18"/>
                  </w:rPr>
                </w:rPrChange>
              </w:rPr>
            </w:pPr>
            <w:bookmarkStart w:id="28142" w:name="_Toc129058008"/>
            <w:bookmarkStart w:id="28143" w:name="_Toc129191843"/>
            <w:bookmarkStart w:id="28144" w:name="_Toc129198181"/>
            <w:bookmarkStart w:id="28145" w:name="_Toc129300707"/>
            <w:bookmarkEnd w:id="28142"/>
            <w:bookmarkEnd w:id="28143"/>
            <w:bookmarkEnd w:id="28144"/>
            <w:bookmarkEnd w:id="28145"/>
          </w:p>
        </w:tc>
        <w:tc>
          <w:tcPr>
            <w:tcW w:w="764" w:type="dxa"/>
          </w:tcPr>
          <w:p w14:paraId="5BA50426" w14:textId="0FA69CB9" w:rsidR="008E010E" w:rsidRPr="00744E3F" w:rsidDel="009B47BA" w:rsidRDefault="008E010E" w:rsidP="00D1397D">
            <w:pPr>
              <w:rPr>
                <w:del w:id="28146" w:author="Στάθης Καπ" w:date="2023-02-26T09:06:00Z"/>
                <w:sz w:val="18"/>
                <w:szCs w:val="18"/>
                <w:lang w:val="el-GR"/>
                <w:rPrChange w:id="28147" w:author="Στάθης Καπ" w:date="2023-03-03T06:42:00Z">
                  <w:rPr>
                    <w:del w:id="28148" w:author="Στάθης Καπ" w:date="2023-02-26T09:06:00Z"/>
                    <w:sz w:val="18"/>
                    <w:szCs w:val="18"/>
                  </w:rPr>
                </w:rPrChange>
              </w:rPr>
            </w:pPr>
            <w:bookmarkStart w:id="28149" w:name="_Toc129058009"/>
            <w:bookmarkStart w:id="28150" w:name="_Toc129191844"/>
            <w:bookmarkStart w:id="28151" w:name="_Toc129198182"/>
            <w:bookmarkStart w:id="28152" w:name="_Toc129300708"/>
            <w:bookmarkEnd w:id="28149"/>
            <w:bookmarkEnd w:id="28150"/>
            <w:bookmarkEnd w:id="28151"/>
            <w:bookmarkEnd w:id="28152"/>
          </w:p>
        </w:tc>
        <w:tc>
          <w:tcPr>
            <w:tcW w:w="630" w:type="dxa"/>
          </w:tcPr>
          <w:p w14:paraId="649D1BAA" w14:textId="05D71B89" w:rsidR="008E010E" w:rsidRPr="00744E3F" w:rsidDel="009B47BA" w:rsidRDefault="008E010E" w:rsidP="00D1397D">
            <w:pPr>
              <w:rPr>
                <w:del w:id="28153" w:author="Στάθης Καπ" w:date="2023-02-26T09:06:00Z"/>
                <w:sz w:val="18"/>
                <w:szCs w:val="18"/>
                <w:lang w:val="el-GR"/>
                <w:rPrChange w:id="28154" w:author="Στάθης Καπ" w:date="2023-03-03T06:42:00Z">
                  <w:rPr>
                    <w:del w:id="28155" w:author="Στάθης Καπ" w:date="2023-02-26T09:06:00Z"/>
                    <w:sz w:val="18"/>
                    <w:szCs w:val="18"/>
                  </w:rPr>
                </w:rPrChange>
              </w:rPr>
            </w:pPr>
            <w:bookmarkStart w:id="28156" w:name="_Toc129058010"/>
            <w:bookmarkStart w:id="28157" w:name="_Toc129191845"/>
            <w:bookmarkStart w:id="28158" w:name="_Toc129198183"/>
            <w:bookmarkStart w:id="28159" w:name="_Toc129300709"/>
            <w:bookmarkEnd w:id="28156"/>
            <w:bookmarkEnd w:id="28157"/>
            <w:bookmarkEnd w:id="28158"/>
            <w:bookmarkEnd w:id="28159"/>
          </w:p>
        </w:tc>
        <w:tc>
          <w:tcPr>
            <w:tcW w:w="654" w:type="dxa"/>
          </w:tcPr>
          <w:p w14:paraId="7A3B3E3E" w14:textId="2847FE55" w:rsidR="008E010E" w:rsidRPr="00744E3F" w:rsidDel="009B47BA" w:rsidRDefault="008E010E" w:rsidP="00D1397D">
            <w:pPr>
              <w:rPr>
                <w:del w:id="28160" w:author="Στάθης Καπ" w:date="2023-02-26T09:06:00Z"/>
                <w:sz w:val="18"/>
                <w:szCs w:val="18"/>
                <w:lang w:val="el-GR"/>
                <w:rPrChange w:id="28161" w:author="Στάθης Καπ" w:date="2023-03-03T06:42:00Z">
                  <w:rPr>
                    <w:del w:id="28162" w:author="Στάθης Καπ" w:date="2023-02-26T09:06:00Z"/>
                    <w:sz w:val="18"/>
                    <w:szCs w:val="18"/>
                  </w:rPr>
                </w:rPrChange>
              </w:rPr>
            </w:pPr>
            <w:bookmarkStart w:id="28163" w:name="_Toc129058011"/>
            <w:bookmarkStart w:id="28164" w:name="_Toc129191846"/>
            <w:bookmarkStart w:id="28165" w:name="_Toc129198184"/>
            <w:bookmarkStart w:id="28166" w:name="_Toc129300710"/>
            <w:bookmarkEnd w:id="28163"/>
            <w:bookmarkEnd w:id="28164"/>
            <w:bookmarkEnd w:id="28165"/>
            <w:bookmarkEnd w:id="28166"/>
          </w:p>
        </w:tc>
        <w:tc>
          <w:tcPr>
            <w:tcW w:w="754" w:type="dxa"/>
          </w:tcPr>
          <w:p w14:paraId="4DCFC988" w14:textId="6CF4D91E" w:rsidR="008E010E" w:rsidRPr="00744E3F" w:rsidDel="009B47BA" w:rsidRDefault="008E010E" w:rsidP="00D1397D">
            <w:pPr>
              <w:rPr>
                <w:del w:id="28167" w:author="Στάθης Καπ" w:date="2023-02-26T09:06:00Z"/>
                <w:sz w:val="18"/>
                <w:szCs w:val="18"/>
                <w:lang w:val="el-GR"/>
                <w:rPrChange w:id="28168" w:author="Στάθης Καπ" w:date="2023-03-03T06:42:00Z">
                  <w:rPr>
                    <w:del w:id="28169" w:author="Στάθης Καπ" w:date="2023-02-26T09:06:00Z"/>
                    <w:sz w:val="18"/>
                    <w:szCs w:val="18"/>
                  </w:rPr>
                </w:rPrChange>
              </w:rPr>
            </w:pPr>
            <w:bookmarkStart w:id="28170" w:name="_Toc129058012"/>
            <w:bookmarkStart w:id="28171" w:name="_Toc129191847"/>
            <w:bookmarkStart w:id="28172" w:name="_Toc129198185"/>
            <w:bookmarkStart w:id="28173" w:name="_Toc129300711"/>
            <w:bookmarkEnd w:id="28170"/>
            <w:bookmarkEnd w:id="28171"/>
            <w:bookmarkEnd w:id="28172"/>
            <w:bookmarkEnd w:id="28173"/>
          </w:p>
        </w:tc>
        <w:tc>
          <w:tcPr>
            <w:tcW w:w="622" w:type="dxa"/>
          </w:tcPr>
          <w:p w14:paraId="37734DBC" w14:textId="083A56BA" w:rsidR="008E010E" w:rsidRPr="00744E3F" w:rsidDel="009B47BA" w:rsidRDefault="008E010E" w:rsidP="00D1397D">
            <w:pPr>
              <w:rPr>
                <w:del w:id="28174" w:author="Στάθης Καπ" w:date="2023-02-26T09:06:00Z"/>
                <w:sz w:val="18"/>
                <w:szCs w:val="18"/>
                <w:lang w:val="el-GR"/>
                <w:rPrChange w:id="28175" w:author="Στάθης Καπ" w:date="2023-03-03T06:42:00Z">
                  <w:rPr>
                    <w:del w:id="28176" w:author="Στάθης Καπ" w:date="2023-02-26T09:06:00Z"/>
                    <w:sz w:val="18"/>
                    <w:szCs w:val="18"/>
                  </w:rPr>
                </w:rPrChange>
              </w:rPr>
            </w:pPr>
            <w:bookmarkStart w:id="28177" w:name="_Toc129058013"/>
            <w:bookmarkStart w:id="28178" w:name="_Toc129191848"/>
            <w:bookmarkStart w:id="28179" w:name="_Toc129198186"/>
            <w:bookmarkStart w:id="28180" w:name="_Toc129300712"/>
            <w:bookmarkEnd w:id="28177"/>
            <w:bookmarkEnd w:id="28178"/>
            <w:bookmarkEnd w:id="28179"/>
            <w:bookmarkEnd w:id="28180"/>
          </w:p>
        </w:tc>
        <w:bookmarkStart w:id="28181" w:name="_Toc129058014"/>
        <w:bookmarkStart w:id="28182" w:name="_Toc129191849"/>
        <w:bookmarkStart w:id="28183" w:name="_Toc129198187"/>
        <w:bookmarkStart w:id="28184" w:name="_Toc129300713"/>
        <w:bookmarkEnd w:id="28181"/>
        <w:bookmarkEnd w:id="28182"/>
        <w:bookmarkEnd w:id="28183"/>
        <w:bookmarkEnd w:id="28184"/>
      </w:tr>
      <w:tr w:rsidR="008E010E" w:rsidRPr="00D3106C" w:rsidDel="009B47BA" w14:paraId="2F3B6EB9" w14:textId="6E69ADEA" w:rsidTr="00D1397D">
        <w:trPr>
          <w:del w:id="28185" w:author="Στάθης Καπ" w:date="2023-02-26T09:06:00Z"/>
        </w:trPr>
        <w:tc>
          <w:tcPr>
            <w:tcW w:w="627" w:type="dxa"/>
          </w:tcPr>
          <w:p w14:paraId="2943F5A9" w14:textId="30C40134" w:rsidR="008E010E" w:rsidRPr="00744E3F" w:rsidDel="009B47BA" w:rsidRDefault="008E010E" w:rsidP="00D1397D">
            <w:pPr>
              <w:rPr>
                <w:del w:id="28186" w:author="Στάθης Καπ" w:date="2023-02-26T09:06:00Z"/>
                <w:sz w:val="18"/>
                <w:szCs w:val="18"/>
                <w:lang w:val="el-GR"/>
                <w:rPrChange w:id="28187" w:author="Στάθης Καπ" w:date="2023-03-03T06:42:00Z">
                  <w:rPr>
                    <w:del w:id="28188" w:author="Στάθης Καπ" w:date="2023-02-26T09:06:00Z"/>
                    <w:sz w:val="18"/>
                    <w:szCs w:val="18"/>
                  </w:rPr>
                </w:rPrChange>
              </w:rPr>
            </w:pPr>
            <w:del w:id="28189" w:author="Στάθης Καπ" w:date="2023-02-26T08:45:00Z">
              <w:r w:rsidRPr="006E0881" w:rsidDel="00715EE1">
                <w:rPr>
                  <w:sz w:val="18"/>
                  <w:szCs w:val="18"/>
                </w:rPr>
                <w:delText>Pr</w:delText>
              </w:r>
              <w:r w:rsidRPr="00744E3F" w:rsidDel="00715EE1">
                <w:rPr>
                  <w:sz w:val="18"/>
                  <w:szCs w:val="18"/>
                  <w:lang w:val="el-GR"/>
                  <w:rPrChange w:id="28190" w:author="Στάθης Καπ" w:date="2023-03-03T06:42:00Z">
                    <w:rPr>
                      <w:sz w:val="18"/>
                      <w:szCs w:val="18"/>
                    </w:rPr>
                  </w:rPrChange>
                </w:rPr>
                <w:delText>20</w:delText>
              </w:r>
            </w:del>
            <w:bookmarkStart w:id="28191" w:name="_Toc129058015"/>
            <w:bookmarkStart w:id="28192" w:name="_Toc129191850"/>
            <w:bookmarkStart w:id="28193" w:name="_Toc129198188"/>
            <w:bookmarkStart w:id="28194" w:name="_Toc129300714"/>
            <w:bookmarkEnd w:id="28191"/>
            <w:bookmarkEnd w:id="28192"/>
            <w:bookmarkEnd w:id="28193"/>
            <w:bookmarkEnd w:id="28194"/>
          </w:p>
        </w:tc>
        <w:tc>
          <w:tcPr>
            <w:tcW w:w="663" w:type="dxa"/>
          </w:tcPr>
          <w:p w14:paraId="2F341954" w14:textId="6A6EFAFC" w:rsidR="008E010E" w:rsidRPr="00744E3F" w:rsidDel="009B47BA" w:rsidRDefault="008E010E" w:rsidP="00D1397D">
            <w:pPr>
              <w:rPr>
                <w:del w:id="28195" w:author="Στάθης Καπ" w:date="2023-02-26T09:06:00Z"/>
                <w:sz w:val="18"/>
                <w:szCs w:val="18"/>
                <w:lang w:val="el-GR"/>
                <w:rPrChange w:id="28196" w:author="Στάθης Καπ" w:date="2023-03-03T06:42:00Z">
                  <w:rPr>
                    <w:del w:id="28197" w:author="Στάθης Καπ" w:date="2023-02-26T09:06:00Z"/>
                    <w:sz w:val="18"/>
                    <w:szCs w:val="18"/>
                  </w:rPr>
                </w:rPrChange>
              </w:rPr>
            </w:pPr>
            <w:bookmarkStart w:id="28198" w:name="_Toc129058016"/>
            <w:bookmarkStart w:id="28199" w:name="_Toc129191851"/>
            <w:bookmarkStart w:id="28200" w:name="_Toc129198189"/>
            <w:bookmarkStart w:id="28201" w:name="_Toc129300715"/>
            <w:bookmarkEnd w:id="28198"/>
            <w:bookmarkEnd w:id="28199"/>
            <w:bookmarkEnd w:id="28200"/>
            <w:bookmarkEnd w:id="28201"/>
          </w:p>
        </w:tc>
        <w:tc>
          <w:tcPr>
            <w:tcW w:w="764" w:type="dxa"/>
          </w:tcPr>
          <w:p w14:paraId="7CBC898C" w14:textId="3E9F803F" w:rsidR="008E010E" w:rsidRPr="00744E3F" w:rsidDel="009B47BA" w:rsidRDefault="008E010E" w:rsidP="00D1397D">
            <w:pPr>
              <w:rPr>
                <w:del w:id="28202" w:author="Στάθης Καπ" w:date="2023-02-26T09:06:00Z"/>
                <w:sz w:val="18"/>
                <w:szCs w:val="18"/>
                <w:lang w:val="el-GR"/>
                <w:rPrChange w:id="28203" w:author="Στάθης Καπ" w:date="2023-03-03T06:42:00Z">
                  <w:rPr>
                    <w:del w:id="28204" w:author="Στάθης Καπ" w:date="2023-02-26T09:06:00Z"/>
                    <w:sz w:val="18"/>
                    <w:szCs w:val="18"/>
                  </w:rPr>
                </w:rPrChange>
              </w:rPr>
            </w:pPr>
            <w:bookmarkStart w:id="28205" w:name="_Toc129058017"/>
            <w:bookmarkStart w:id="28206" w:name="_Toc129191852"/>
            <w:bookmarkStart w:id="28207" w:name="_Toc129198190"/>
            <w:bookmarkStart w:id="28208" w:name="_Toc129300716"/>
            <w:bookmarkEnd w:id="28205"/>
            <w:bookmarkEnd w:id="28206"/>
            <w:bookmarkEnd w:id="28207"/>
            <w:bookmarkEnd w:id="28208"/>
          </w:p>
        </w:tc>
        <w:tc>
          <w:tcPr>
            <w:tcW w:w="630" w:type="dxa"/>
          </w:tcPr>
          <w:p w14:paraId="67F5BE7C" w14:textId="0807BD8B" w:rsidR="008E010E" w:rsidRPr="00744E3F" w:rsidDel="009B47BA" w:rsidRDefault="008E010E" w:rsidP="00D1397D">
            <w:pPr>
              <w:rPr>
                <w:del w:id="28209" w:author="Στάθης Καπ" w:date="2023-02-26T09:06:00Z"/>
                <w:sz w:val="18"/>
                <w:szCs w:val="18"/>
                <w:lang w:val="el-GR"/>
                <w:rPrChange w:id="28210" w:author="Στάθης Καπ" w:date="2023-03-03T06:42:00Z">
                  <w:rPr>
                    <w:del w:id="28211" w:author="Στάθης Καπ" w:date="2023-02-26T09:06:00Z"/>
                    <w:sz w:val="18"/>
                    <w:szCs w:val="18"/>
                  </w:rPr>
                </w:rPrChange>
              </w:rPr>
            </w:pPr>
            <w:bookmarkStart w:id="28212" w:name="_Toc129058018"/>
            <w:bookmarkStart w:id="28213" w:name="_Toc129191853"/>
            <w:bookmarkStart w:id="28214" w:name="_Toc129198191"/>
            <w:bookmarkStart w:id="28215" w:name="_Toc129300717"/>
            <w:bookmarkEnd w:id="28212"/>
            <w:bookmarkEnd w:id="28213"/>
            <w:bookmarkEnd w:id="28214"/>
            <w:bookmarkEnd w:id="28215"/>
          </w:p>
        </w:tc>
        <w:tc>
          <w:tcPr>
            <w:tcW w:w="663" w:type="dxa"/>
          </w:tcPr>
          <w:p w14:paraId="59999A59" w14:textId="2BFF2A01" w:rsidR="008E010E" w:rsidRPr="00744E3F" w:rsidDel="009B47BA" w:rsidRDefault="008E010E" w:rsidP="00D1397D">
            <w:pPr>
              <w:rPr>
                <w:del w:id="28216" w:author="Στάθης Καπ" w:date="2023-02-26T09:06:00Z"/>
                <w:sz w:val="18"/>
                <w:szCs w:val="18"/>
                <w:lang w:val="el-GR"/>
                <w:rPrChange w:id="28217" w:author="Στάθης Καπ" w:date="2023-03-03T06:42:00Z">
                  <w:rPr>
                    <w:del w:id="28218" w:author="Στάθης Καπ" w:date="2023-02-26T09:06:00Z"/>
                    <w:sz w:val="18"/>
                    <w:szCs w:val="18"/>
                  </w:rPr>
                </w:rPrChange>
              </w:rPr>
            </w:pPr>
            <w:bookmarkStart w:id="28219" w:name="_Toc129058019"/>
            <w:bookmarkStart w:id="28220" w:name="_Toc129191854"/>
            <w:bookmarkStart w:id="28221" w:name="_Toc129198192"/>
            <w:bookmarkStart w:id="28222" w:name="_Toc129300718"/>
            <w:bookmarkEnd w:id="28219"/>
            <w:bookmarkEnd w:id="28220"/>
            <w:bookmarkEnd w:id="28221"/>
            <w:bookmarkEnd w:id="28222"/>
          </w:p>
        </w:tc>
        <w:tc>
          <w:tcPr>
            <w:tcW w:w="764" w:type="dxa"/>
          </w:tcPr>
          <w:p w14:paraId="74C33979" w14:textId="76FB3E27" w:rsidR="008E010E" w:rsidRPr="00744E3F" w:rsidDel="009B47BA" w:rsidRDefault="008E010E" w:rsidP="00D1397D">
            <w:pPr>
              <w:rPr>
                <w:del w:id="28223" w:author="Στάθης Καπ" w:date="2023-02-26T09:06:00Z"/>
                <w:sz w:val="18"/>
                <w:szCs w:val="18"/>
                <w:lang w:val="el-GR"/>
                <w:rPrChange w:id="28224" w:author="Στάθης Καπ" w:date="2023-03-03T06:42:00Z">
                  <w:rPr>
                    <w:del w:id="28225" w:author="Στάθης Καπ" w:date="2023-02-26T09:06:00Z"/>
                    <w:sz w:val="18"/>
                    <w:szCs w:val="18"/>
                  </w:rPr>
                </w:rPrChange>
              </w:rPr>
            </w:pPr>
            <w:bookmarkStart w:id="28226" w:name="_Toc129058020"/>
            <w:bookmarkStart w:id="28227" w:name="_Toc129191855"/>
            <w:bookmarkStart w:id="28228" w:name="_Toc129198193"/>
            <w:bookmarkStart w:id="28229" w:name="_Toc129300719"/>
            <w:bookmarkEnd w:id="28226"/>
            <w:bookmarkEnd w:id="28227"/>
            <w:bookmarkEnd w:id="28228"/>
            <w:bookmarkEnd w:id="28229"/>
          </w:p>
        </w:tc>
        <w:tc>
          <w:tcPr>
            <w:tcW w:w="630" w:type="dxa"/>
          </w:tcPr>
          <w:p w14:paraId="0080BB71" w14:textId="1F8C5D8C" w:rsidR="008E010E" w:rsidRPr="00744E3F" w:rsidDel="009B47BA" w:rsidRDefault="008E010E" w:rsidP="00D1397D">
            <w:pPr>
              <w:rPr>
                <w:del w:id="28230" w:author="Στάθης Καπ" w:date="2023-02-26T09:06:00Z"/>
                <w:sz w:val="18"/>
                <w:szCs w:val="18"/>
                <w:lang w:val="el-GR"/>
                <w:rPrChange w:id="28231" w:author="Στάθης Καπ" w:date="2023-03-03T06:42:00Z">
                  <w:rPr>
                    <w:del w:id="28232" w:author="Στάθης Καπ" w:date="2023-02-26T09:06:00Z"/>
                    <w:sz w:val="18"/>
                    <w:szCs w:val="18"/>
                  </w:rPr>
                </w:rPrChange>
              </w:rPr>
            </w:pPr>
            <w:bookmarkStart w:id="28233" w:name="_Toc129058021"/>
            <w:bookmarkStart w:id="28234" w:name="_Toc129191856"/>
            <w:bookmarkStart w:id="28235" w:name="_Toc129198194"/>
            <w:bookmarkStart w:id="28236" w:name="_Toc129300720"/>
            <w:bookmarkEnd w:id="28233"/>
            <w:bookmarkEnd w:id="28234"/>
            <w:bookmarkEnd w:id="28235"/>
            <w:bookmarkEnd w:id="28236"/>
          </w:p>
        </w:tc>
        <w:tc>
          <w:tcPr>
            <w:tcW w:w="663" w:type="dxa"/>
          </w:tcPr>
          <w:p w14:paraId="65A3817D" w14:textId="66ED959B" w:rsidR="008E010E" w:rsidRPr="00744E3F" w:rsidDel="009B47BA" w:rsidRDefault="008E010E" w:rsidP="00D1397D">
            <w:pPr>
              <w:rPr>
                <w:del w:id="28237" w:author="Στάθης Καπ" w:date="2023-02-26T09:06:00Z"/>
                <w:sz w:val="18"/>
                <w:szCs w:val="18"/>
                <w:lang w:val="el-GR"/>
                <w:rPrChange w:id="28238" w:author="Στάθης Καπ" w:date="2023-03-03T06:42:00Z">
                  <w:rPr>
                    <w:del w:id="28239" w:author="Στάθης Καπ" w:date="2023-02-26T09:06:00Z"/>
                    <w:sz w:val="18"/>
                    <w:szCs w:val="18"/>
                  </w:rPr>
                </w:rPrChange>
              </w:rPr>
            </w:pPr>
            <w:bookmarkStart w:id="28240" w:name="_Toc129058022"/>
            <w:bookmarkStart w:id="28241" w:name="_Toc129191857"/>
            <w:bookmarkStart w:id="28242" w:name="_Toc129198195"/>
            <w:bookmarkStart w:id="28243" w:name="_Toc129300721"/>
            <w:bookmarkEnd w:id="28240"/>
            <w:bookmarkEnd w:id="28241"/>
            <w:bookmarkEnd w:id="28242"/>
            <w:bookmarkEnd w:id="28243"/>
          </w:p>
        </w:tc>
        <w:tc>
          <w:tcPr>
            <w:tcW w:w="764" w:type="dxa"/>
          </w:tcPr>
          <w:p w14:paraId="4CAB9564" w14:textId="43913BAB" w:rsidR="008E010E" w:rsidRPr="00744E3F" w:rsidDel="009B47BA" w:rsidRDefault="008E010E" w:rsidP="00D1397D">
            <w:pPr>
              <w:rPr>
                <w:del w:id="28244" w:author="Στάθης Καπ" w:date="2023-02-26T09:06:00Z"/>
                <w:sz w:val="18"/>
                <w:szCs w:val="18"/>
                <w:lang w:val="el-GR"/>
                <w:rPrChange w:id="28245" w:author="Στάθης Καπ" w:date="2023-03-03T06:42:00Z">
                  <w:rPr>
                    <w:del w:id="28246" w:author="Στάθης Καπ" w:date="2023-02-26T09:06:00Z"/>
                    <w:sz w:val="18"/>
                    <w:szCs w:val="18"/>
                  </w:rPr>
                </w:rPrChange>
              </w:rPr>
            </w:pPr>
            <w:bookmarkStart w:id="28247" w:name="_Toc129058023"/>
            <w:bookmarkStart w:id="28248" w:name="_Toc129191858"/>
            <w:bookmarkStart w:id="28249" w:name="_Toc129198196"/>
            <w:bookmarkStart w:id="28250" w:name="_Toc129300722"/>
            <w:bookmarkEnd w:id="28247"/>
            <w:bookmarkEnd w:id="28248"/>
            <w:bookmarkEnd w:id="28249"/>
            <w:bookmarkEnd w:id="28250"/>
          </w:p>
        </w:tc>
        <w:tc>
          <w:tcPr>
            <w:tcW w:w="630" w:type="dxa"/>
          </w:tcPr>
          <w:p w14:paraId="6D8F01BB" w14:textId="35AAD93A" w:rsidR="008E010E" w:rsidRPr="00744E3F" w:rsidDel="009B47BA" w:rsidRDefault="008E010E" w:rsidP="00D1397D">
            <w:pPr>
              <w:rPr>
                <w:del w:id="28251" w:author="Στάθης Καπ" w:date="2023-02-26T09:06:00Z"/>
                <w:sz w:val="18"/>
                <w:szCs w:val="18"/>
                <w:lang w:val="el-GR"/>
                <w:rPrChange w:id="28252" w:author="Στάθης Καπ" w:date="2023-03-03T06:42:00Z">
                  <w:rPr>
                    <w:del w:id="28253" w:author="Στάθης Καπ" w:date="2023-02-26T09:06:00Z"/>
                    <w:sz w:val="18"/>
                    <w:szCs w:val="18"/>
                  </w:rPr>
                </w:rPrChange>
              </w:rPr>
            </w:pPr>
            <w:bookmarkStart w:id="28254" w:name="_Toc129058024"/>
            <w:bookmarkStart w:id="28255" w:name="_Toc129191859"/>
            <w:bookmarkStart w:id="28256" w:name="_Toc129198197"/>
            <w:bookmarkStart w:id="28257" w:name="_Toc129300723"/>
            <w:bookmarkEnd w:id="28254"/>
            <w:bookmarkEnd w:id="28255"/>
            <w:bookmarkEnd w:id="28256"/>
            <w:bookmarkEnd w:id="28257"/>
          </w:p>
        </w:tc>
        <w:tc>
          <w:tcPr>
            <w:tcW w:w="654" w:type="dxa"/>
          </w:tcPr>
          <w:p w14:paraId="22424C0F" w14:textId="765C5232" w:rsidR="008E010E" w:rsidRPr="00744E3F" w:rsidDel="009B47BA" w:rsidRDefault="008E010E" w:rsidP="00D1397D">
            <w:pPr>
              <w:rPr>
                <w:del w:id="28258" w:author="Στάθης Καπ" w:date="2023-02-26T09:06:00Z"/>
                <w:sz w:val="18"/>
                <w:szCs w:val="18"/>
                <w:lang w:val="el-GR"/>
                <w:rPrChange w:id="28259" w:author="Στάθης Καπ" w:date="2023-03-03T06:42:00Z">
                  <w:rPr>
                    <w:del w:id="28260" w:author="Στάθης Καπ" w:date="2023-02-26T09:06:00Z"/>
                    <w:sz w:val="18"/>
                    <w:szCs w:val="18"/>
                  </w:rPr>
                </w:rPrChange>
              </w:rPr>
            </w:pPr>
            <w:bookmarkStart w:id="28261" w:name="_Toc129058025"/>
            <w:bookmarkStart w:id="28262" w:name="_Toc129191860"/>
            <w:bookmarkStart w:id="28263" w:name="_Toc129198198"/>
            <w:bookmarkStart w:id="28264" w:name="_Toc129300724"/>
            <w:bookmarkEnd w:id="28261"/>
            <w:bookmarkEnd w:id="28262"/>
            <w:bookmarkEnd w:id="28263"/>
            <w:bookmarkEnd w:id="28264"/>
          </w:p>
        </w:tc>
        <w:tc>
          <w:tcPr>
            <w:tcW w:w="754" w:type="dxa"/>
          </w:tcPr>
          <w:p w14:paraId="646CAF4B" w14:textId="4ECA36FC" w:rsidR="008E010E" w:rsidRPr="00744E3F" w:rsidDel="009B47BA" w:rsidRDefault="008E010E" w:rsidP="00D1397D">
            <w:pPr>
              <w:rPr>
                <w:del w:id="28265" w:author="Στάθης Καπ" w:date="2023-02-26T09:06:00Z"/>
                <w:sz w:val="18"/>
                <w:szCs w:val="18"/>
                <w:lang w:val="el-GR"/>
                <w:rPrChange w:id="28266" w:author="Στάθης Καπ" w:date="2023-03-03T06:42:00Z">
                  <w:rPr>
                    <w:del w:id="28267" w:author="Στάθης Καπ" w:date="2023-02-26T09:06:00Z"/>
                    <w:sz w:val="18"/>
                    <w:szCs w:val="18"/>
                  </w:rPr>
                </w:rPrChange>
              </w:rPr>
            </w:pPr>
            <w:bookmarkStart w:id="28268" w:name="_Toc129058026"/>
            <w:bookmarkStart w:id="28269" w:name="_Toc129191861"/>
            <w:bookmarkStart w:id="28270" w:name="_Toc129198199"/>
            <w:bookmarkStart w:id="28271" w:name="_Toc129300725"/>
            <w:bookmarkEnd w:id="28268"/>
            <w:bookmarkEnd w:id="28269"/>
            <w:bookmarkEnd w:id="28270"/>
            <w:bookmarkEnd w:id="28271"/>
          </w:p>
        </w:tc>
        <w:tc>
          <w:tcPr>
            <w:tcW w:w="622" w:type="dxa"/>
          </w:tcPr>
          <w:p w14:paraId="388DB3E7" w14:textId="3EAC2DE6" w:rsidR="008E010E" w:rsidRPr="00744E3F" w:rsidDel="009B47BA" w:rsidRDefault="008E010E" w:rsidP="00D1397D">
            <w:pPr>
              <w:rPr>
                <w:del w:id="28272" w:author="Στάθης Καπ" w:date="2023-02-26T09:06:00Z"/>
                <w:sz w:val="18"/>
                <w:szCs w:val="18"/>
                <w:lang w:val="el-GR"/>
                <w:rPrChange w:id="28273" w:author="Στάθης Καπ" w:date="2023-03-03T06:42:00Z">
                  <w:rPr>
                    <w:del w:id="28274" w:author="Στάθης Καπ" w:date="2023-02-26T09:06:00Z"/>
                    <w:sz w:val="18"/>
                    <w:szCs w:val="18"/>
                  </w:rPr>
                </w:rPrChange>
              </w:rPr>
            </w:pPr>
            <w:bookmarkStart w:id="28275" w:name="_Toc129058027"/>
            <w:bookmarkStart w:id="28276" w:name="_Toc129191862"/>
            <w:bookmarkStart w:id="28277" w:name="_Toc129198200"/>
            <w:bookmarkStart w:id="28278" w:name="_Toc129300726"/>
            <w:bookmarkEnd w:id="28275"/>
            <w:bookmarkEnd w:id="28276"/>
            <w:bookmarkEnd w:id="28277"/>
            <w:bookmarkEnd w:id="28278"/>
          </w:p>
        </w:tc>
        <w:bookmarkStart w:id="28279" w:name="_Toc129058028"/>
        <w:bookmarkStart w:id="28280" w:name="_Toc129191863"/>
        <w:bookmarkStart w:id="28281" w:name="_Toc129198201"/>
        <w:bookmarkStart w:id="28282" w:name="_Toc129300727"/>
        <w:bookmarkEnd w:id="28279"/>
        <w:bookmarkEnd w:id="28280"/>
        <w:bookmarkEnd w:id="28281"/>
        <w:bookmarkEnd w:id="28282"/>
      </w:tr>
      <w:tr w:rsidR="008E010E" w:rsidRPr="00D3106C" w:rsidDel="009B47BA" w14:paraId="3A5476C0" w14:textId="4BC92C2D" w:rsidTr="00D1397D">
        <w:trPr>
          <w:del w:id="28283" w:author="Στάθης Καπ" w:date="2023-02-26T09:06:00Z"/>
        </w:trPr>
        <w:tc>
          <w:tcPr>
            <w:tcW w:w="627" w:type="dxa"/>
          </w:tcPr>
          <w:p w14:paraId="161385D4" w14:textId="6741D048" w:rsidR="008E010E" w:rsidRPr="00744E3F" w:rsidDel="009B47BA" w:rsidRDefault="008E010E" w:rsidP="00D1397D">
            <w:pPr>
              <w:rPr>
                <w:del w:id="28284" w:author="Στάθης Καπ" w:date="2023-02-26T09:06:00Z"/>
                <w:sz w:val="18"/>
                <w:szCs w:val="18"/>
                <w:lang w:val="el-GR"/>
                <w:rPrChange w:id="28285" w:author="Στάθης Καπ" w:date="2023-03-03T06:42:00Z">
                  <w:rPr>
                    <w:del w:id="28286" w:author="Στάθης Καπ" w:date="2023-02-26T09:06:00Z"/>
                    <w:sz w:val="18"/>
                    <w:szCs w:val="18"/>
                  </w:rPr>
                </w:rPrChange>
              </w:rPr>
            </w:pPr>
            <w:del w:id="28287" w:author="Στάθης Καπ" w:date="2023-02-26T08:45:00Z">
              <w:r w:rsidRPr="006E0881" w:rsidDel="00715EE1">
                <w:rPr>
                  <w:sz w:val="18"/>
                  <w:szCs w:val="18"/>
                </w:rPr>
                <w:delText>avg</w:delText>
              </w:r>
            </w:del>
            <w:bookmarkStart w:id="28288" w:name="_Toc129058029"/>
            <w:bookmarkStart w:id="28289" w:name="_Toc129191864"/>
            <w:bookmarkStart w:id="28290" w:name="_Toc129198202"/>
            <w:bookmarkStart w:id="28291" w:name="_Toc129300728"/>
            <w:bookmarkEnd w:id="28288"/>
            <w:bookmarkEnd w:id="28289"/>
            <w:bookmarkEnd w:id="28290"/>
            <w:bookmarkEnd w:id="28291"/>
          </w:p>
        </w:tc>
        <w:tc>
          <w:tcPr>
            <w:tcW w:w="663" w:type="dxa"/>
          </w:tcPr>
          <w:p w14:paraId="0601C899" w14:textId="62E0581C" w:rsidR="008E010E" w:rsidRPr="00744E3F" w:rsidDel="009B47BA" w:rsidRDefault="008E010E" w:rsidP="00D1397D">
            <w:pPr>
              <w:rPr>
                <w:del w:id="28292" w:author="Στάθης Καπ" w:date="2023-02-26T09:06:00Z"/>
                <w:sz w:val="18"/>
                <w:szCs w:val="18"/>
                <w:lang w:val="el-GR"/>
                <w:rPrChange w:id="28293" w:author="Στάθης Καπ" w:date="2023-03-03T06:42:00Z">
                  <w:rPr>
                    <w:del w:id="28294" w:author="Στάθης Καπ" w:date="2023-02-26T09:06:00Z"/>
                    <w:sz w:val="18"/>
                    <w:szCs w:val="18"/>
                  </w:rPr>
                </w:rPrChange>
              </w:rPr>
            </w:pPr>
            <w:bookmarkStart w:id="28295" w:name="_Toc129058030"/>
            <w:bookmarkStart w:id="28296" w:name="_Toc129191865"/>
            <w:bookmarkStart w:id="28297" w:name="_Toc129198203"/>
            <w:bookmarkStart w:id="28298" w:name="_Toc129300729"/>
            <w:bookmarkEnd w:id="28295"/>
            <w:bookmarkEnd w:id="28296"/>
            <w:bookmarkEnd w:id="28297"/>
            <w:bookmarkEnd w:id="28298"/>
          </w:p>
        </w:tc>
        <w:tc>
          <w:tcPr>
            <w:tcW w:w="764" w:type="dxa"/>
          </w:tcPr>
          <w:p w14:paraId="0D793A00" w14:textId="53A110F9" w:rsidR="008E010E" w:rsidRPr="00744E3F" w:rsidDel="009B47BA" w:rsidRDefault="008E010E" w:rsidP="00D1397D">
            <w:pPr>
              <w:rPr>
                <w:del w:id="28299" w:author="Στάθης Καπ" w:date="2023-02-26T09:06:00Z"/>
                <w:sz w:val="18"/>
                <w:szCs w:val="18"/>
                <w:lang w:val="el-GR"/>
                <w:rPrChange w:id="28300" w:author="Στάθης Καπ" w:date="2023-03-03T06:42:00Z">
                  <w:rPr>
                    <w:del w:id="28301" w:author="Στάθης Καπ" w:date="2023-02-26T09:06:00Z"/>
                    <w:sz w:val="18"/>
                    <w:szCs w:val="18"/>
                  </w:rPr>
                </w:rPrChange>
              </w:rPr>
            </w:pPr>
            <w:bookmarkStart w:id="28302" w:name="_Toc129058031"/>
            <w:bookmarkStart w:id="28303" w:name="_Toc129191866"/>
            <w:bookmarkStart w:id="28304" w:name="_Toc129198204"/>
            <w:bookmarkStart w:id="28305" w:name="_Toc129300730"/>
            <w:bookmarkEnd w:id="28302"/>
            <w:bookmarkEnd w:id="28303"/>
            <w:bookmarkEnd w:id="28304"/>
            <w:bookmarkEnd w:id="28305"/>
          </w:p>
        </w:tc>
        <w:tc>
          <w:tcPr>
            <w:tcW w:w="630" w:type="dxa"/>
          </w:tcPr>
          <w:p w14:paraId="7EB2D01D" w14:textId="65150263" w:rsidR="008E010E" w:rsidRPr="00744E3F" w:rsidDel="009B47BA" w:rsidRDefault="008E010E" w:rsidP="00D1397D">
            <w:pPr>
              <w:rPr>
                <w:del w:id="28306" w:author="Στάθης Καπ" w:date="2023-02-26T09:06:00Z"/>
                <w:sz w:val="18"/>
                <w:szCs w:val="18"/>
                <w:lang w:val="el-GR"/>
                <w:rPrChange w:id="28307" w:author="Στάθης Καπ" w:date="2023-03-03T06:42:00Z">
                  <w:rPr>
                    <w:del w:id="28308" w:author="Στάθης Καπ" w:date="2023-02-26T09:06:00Z"/>
                    <w:sz w:val="18"/>
                    <w:szCs w:val="18"/>
                  </w:rPr>
                </w:rPrChange>
              </w:rPr>
            </w:pPr>
            <w:bookmarkStart w:id="28309" w:name="_Toc129058032"/>
            <w:bookmarkStart w:id="28310" w:name="_Toc129191867"/>
            <w:bookmarkStart w:id="28311" w:name="_Toc129198205"/>
            <w:bookmarkStart w:id="28312" w:name="_Toc129300731"/>
            <w:bookmarkEnd w:id="28309"/>
            <w:bookmarkEnd w:id="28310"/>
            <w:bookmarkEnd w:id="28311"/>
            <w:bookmarkEnd w:id="28312"/>
          </w:p>
        </w:tc>
        <w:tc>
          <w:tcPr>
            <w:tcW w:w="663" w:type="dxa"/>
          </w:tcPr>
          <w:p w14:paraId="2CE6D8A1" w14:textId="72097950" w:rsidR="008E010E" w:rsidRPr="00744E3F" w:rsidDel="009B47BA" w:rsidRDefault="008E010E" w:rsidP="00D1397D">
            <w:pPr>
              <w:rPr>
                <w:del w:id="28313" w:author="Στάθης Καπ" w:date="2023-02-26T09:06:00Z"/>
                <w:sz w:val="18"/>
                <w:szCs w:val="18"/>
                <w:lang w:val="el-GR"/>
                <w:rPrChange w:id="28314" w:author="Στάθης Καπ" w:date="2023-03-03T06:42:00Z">
                  <w:rPr>
                    <w:del w:id="28315" w:author="Στάθης Καπ" w:date="2023-02-26T09:06:00Z"/>
                    <w:sz w:val="18"/>
                    <w:szCs w:val="18"/>
                  </w:rPr>
                </w:rPrChange>
              </w:rPr>
            </w:pPr>
            <w:bookmarkStart w:id="28316" w:name="_Toc129058033"/>
            <w:bookmarkStart w:id="28317" w:name="_Toc129191868"/>
            <w:bookmarkStart w:id="28318" w:name="_Toc129198206"/>
            <w:bookmarkStart w:id="28319" w:name="_Toc129300732"/>
            <w:bookmarkEnd w:id="28316"/>
            <w:bookmarkEnd w:id="28317"/>
            <w:bookmarkEnd w:id="28318"/>
            <w:bookmarkEnd w:id="28319"/>
          </w:p>
        </w:tc>
        <w:tc>
          <w:tcPr>
            <w:tcW w:w="764" w:type="dxa"/>
          </w:tcPr>
          <w:p w14:paraId="2F116823" w14:textId="707FDABC" w:rsidR="008E010E" w:rsidRPr="00744E3F" w:rsidDel="009B47BA" w:rsidRDefault="008E010E" w:rsidP="00D1397D">
            <w:pPr>
              <w:rPr>
                <w:del w:id="28320" w:author="Στάθης Καπ" w:date="2023-02-26T09:06:00Z"/>
                <w:sz w:val="18"/>
                <w:szCs w:val="18"/>
                <w:lang w:val="el-GR"/>
                <w:rPrChange w:id="28321" w:author="Στάθης Καπ" w:date="2023-03-03T06:42:00Z">
                  <w:rPr>
                    <w:del w:id="28322" w:author="Στάθης Καπ" w:date="2023-02-26T09:06:00Z"/>
                    <w:sz w:val="18"/>
                    <w:szCs w:val="18"/>
                  </w:rPr>
                </w:rPrChange>
              </w:rPr>
            </w:pPr>
            <w:bookmarkStart w:id="28323" w:name="_Toc129058034"/>
            <w:bookmarkStart w:id="28324" w:name="_Toc129191869"/>
            <w:bookmarkStart w:id="28325" w:name="_Toc129198207"/>
            <w:bookmarkStart w:id="28326" w:name="_Toc129300733"/>
            <w:bookmarkEnd w:id="28323"/>
            <w:bookmarkEnd w:id="28324"/>
            <w:bookmarkEnd w:id="28325"/>
            <w:bookmarkEnd w:id="28326"/>
          </w:p>
        </w:tc>
        <w:tc>
          <w:tcPr>
            <w:tcW w:w="630" w:type="dxa"/>
          </w:tcPr>
          <w:p w14:paraId="49D4E3C7" w14:textId="73F7550E" w:rsidR="008E010E" w:rsidRPr="00744E3F" w:rsidDel="009B47BA" w:rsidRDefault="008E010E" w:rsidP="00D1397D">
            <w:pPr>
              <w:rPr>
                <w:del w:id="28327" w:author="Στάθης Καπ" w:date="2023-02-26T09:06:00Z"/>
                <w:sz w:val="18"/>
                <w:szCs w:val="18"/>
                <w:lang w:val="el-GR"/>
                <w:rPrChange w:id="28328" w:author="Στάθης Καπ" w:date="2023-03-03T06:42:00Z">
                  <w:rPr>
                    <w:del w:id="28329" w:author="Στάθης Καπ" w:date="2023-02-26T09:06:00Z"/>
                    <w:sz w:val="18"/>
                    <w:szCs w:val="18"/>
                  </w:rPr>
                </w:rPrChange>
              </w:rPr>
            </w:pPr>
            <w:bookmarkStart w:id="28330" w:name="_Toc129058035"/>
            <w:bookmarkStart w:id="28331" w:name="_Toc129191870"/>
            <w:bookmarkStart w:id="28332" w:name="_Toc129198208"/>
            <w:bookmarkStart w:id="28333" w:name="_Toc129300734"/>
            <w:bookmarkEnd w:id="28330"/>
            <w:bookmarkEnd w:id="28331"/>
            <w:bookmarkEnd w:id="28332"/>
            <w:bookmarkEnd w:id="28333"/>
          </w:p>
        </w:tc>
        <w:tc>
          <w:tcPr>
            <w:tcW w:w="663" w:type="dxa"/>
          </w:tcPr>
          <w:p w14:paraId="073313B3" w14:textId="7286F68A" w:rsidR="008E010E" w:rsidRPr="00744E3F" w:rsidDel="009B47BA" w:rsidRDefault="008E010E" w:rsidP="00D1397D">
            <w:pPr>
              <w:rPr>
                <w:del w:id="28334" w:author="Στάθης Καπ" w:date="2023-02-26T09:06:00Z"/>
                <w:sz w:val="18"/>
                <w:szCs w:val="18"/>
                <w:lang w:val="el-GR"/>
                <w:rPrChange w:id="28335" w:author="Στάθης Καπ" w:date="2023-03-03T06:42:00Z">
                  <w:rPr>
                    <w:del w:id="28336" w:author="Στάθης Καπ" w:date="2023-02-26T09:06:00Z"/>
                    <w:sz w:val="18"/>
                    <w:szCs w:val="18"/>
                  </w:rPr>
                </w:rPrChange>
              </w:rPr>
            </w:pPr>
            <w:bookmarkStart w:id="28337" w:name="_Toc129058036"/>
            <w:bookmarkStart w:id="28338" w:name="_Toc129191871"/>
            <w:bookmarkStart w:id="28339" w:name="_Toc129198209"/>
            <w:bookmarkStart w:id="28340" w:name="_Toc129300735"/>
            <w:bookmarkEnd w:id="28337"/>
            <w:bookmarkEnd w:id="28338"/>
            <w:bookmarkEnd w:id="28339"/>
            <w:bookmarkEnd w:id="28340"/>
          </w:p>
        </w:tc>
        <w:tc>
          <w:tcPr>
            <w:tcW w:w="764" w:type="dxa"/>
          </w:tcPr>
          <w:p w14:paraId="4D877BAA" w14:textId="3EAD0119" w:rsidR="008E010E" w:rsidRPr="00744E3F" w:rsidDel="009B47BA" w:rsidRDefault="008E010E" w:rsidP="00D1397D">
            <w:pPr>
              <w:rPr>
                <w:del w:id="28341" w:author="Στάθης Καπ" w:date="2023-02-26T09:06:00Z"/>
                <w:sz w:val="18"/>
                <w:szCs w:val="18"/>
                <w:lang w:val="el-GR"/>
                <w:rPrChange w:id="28342" w:author="Στάθης Καπ" w:date="2023-03-03T06:42:00Z">
                  <w:rPr>
                    <w:del w:id="28343" w:author="Στάθης Καπ" w:date="2023-02-26T09:06:00Z"/>
                    <w:sz w:val="18"/>
                    <w:szCs w:val="18"/>
                  </w:rPr>
                </w:rPrChange>
              </w:rPr>
            </w:pPr>
            <w:bookmarkStart w:id="28344" w:name="_Toc129058037"/>
            <w:bookmarkStart w:id="28345" w:name="_Toc129191872"/>
            <w:bookmarkStart w:id="28346" w:name="_Toc129198210"/>
            <w:bookmarkStart w:id="28347" w:name="_Toc129300736"/>
            <w:bookmarkEnd w:id="28344"/>
            <w:bookmarkEnd w:id="28345"/>
            <w:bookmarkEnd w:id="28346"/>
            <w:bookmarkEnd w:id="28347"/>
          </w:p>
        </w:tc>
        <w:tc>
          <w:tcPr>
            <w:tcW w:w="630" w:type="dxa"/>
          </w:tcPr>
          <w:p w14:paraId="61A00717" w14:textId="0E0FE464" w:rsidR="008E010E" w:rsidRPr="00744E3F" w:rsidDel="009B47BA" w:rsidRDefault="008E010E" w:rsidP="00D1397D">
            <w:pPr>
              <w:rPr>
                <w:del w:id="28348" w:author="Στάθης Καπ" w:date="2023-02-26T09:06:00Z"/>
                <w:sz w:val="18"/>
                <w:szCs w:val="18"/>
                <w:lang w:val="el-GR"/>
                <w:rPrChange w:id="28349" w:author="Στάθης Καπ" w:date="2023-03-03T06:42:00Z">
                  <w:rPr>
                    <w:del w:id="28350" w:author="Στάθης Καπ" w:date="2023-02-26T09:06:00Z"/>
                    <w:sz w:val="18"/>
                    <w:szCs w:val="18"/>
                  </w:rPr>
                </w:rPrChange>
              </w:rPr>
            </w:pPr>
            <w:bookmarkStart w:id="28351" w:name="_Toc129058038"/>
            <w:bookmarkStart w:id="28352" w:name="_Toc129191873"/>
            <w:bookmarkStart w:id="28353" w:name="_Toc129198211"/>
            <w:bookmarkStart w:id="28354" w:name="_Toc129300737"/>
            <w:bookmarkEnd w:id="28351"/>
            <w:bookmarkEnd w:id="28352"/>
            <w:bookmarkEnd w:id="28353"/>
            <w:bookmarkEnd w:id="28354"/>
          </w:p>
        </w:tc>
        <w:tc>
          <w:tcPr>
            <w:tcW w:w="654" w:type="dxa"/>
          </w:tcPr>
          <w:p w14:paraId="533CF17E" w14:textId="12B98EAC" w:rsidR="008E010E" w:rsidRPr="00744E3F" w:rsidDel="009B47BA" w:rsidRDefault="008E010E" w:rsidP="00D1397D">
            <w:pPr>
              <w:rPr>
                <w:del w:id="28355" w:author="Στάθης Καπ" w:date="2023-02-26T09:06:00Z"/>
                <w:sz w:val="18"/>
                <w:szCs w:val="18"/>
                <w:lang w:val="el-GR"/>
                <w:rPrChange w:id="28356" w:author="Στάθης Καπ" w:date="2023-03-03T06:42:00Z">
                  <w:rPr>
                    <w:del w:id="28357" w:author="Στάθης Καπ" w:date="2023-02-26T09:06:00Z"/>
                    <w:sz w:val="18"/>
                    <w:szCs w:val="18"/>
                  </w:rPr>
                </w:rPrChange>
              </w:rPr>
            </w:pPr>
            <w:bookmarkStart w:id="28358" w:name="_Toc129058039"/>
            <w:bookmarkStart w:id="28359" w:name="_Toc129191874"/>
            <w:bookmarkStart w:id="28360" w:name="_Toc129198212"/>
            <w:bookmarkStart w:id="28361" w:name="_Toc129300738"/>
            <w:bookmarkEnd w:id="28358"/>
            <w:bookmarkEnd w:id="28359"/>
            <w:bookmarkEnd w:id="28360"/>
            <w:bookmarkEnd w:id="28361"/>
          </w:p>
        </w:tc>
        <w:tc>
          <w:tcPr>
            <w:tcW w:w="754" w:type="dxa"/>
          </w:tcPr>
          <w:p w14:paraId="64095D71" w14:textId="73A314C1" w:rsidR="008E010E" w:rsidRPr="00744E3F" w:rsidDel="009B47BA" w:rsidRDefault="008E010E" w:rsidP="00D1397D">
            <w:pPr>
              <w:rPr>
                <w:del w:id="28362" w:author="Στάθης Καπ" w:date="2023-02-26T09:06:00Z"/>
                <w:sz w:val="18"/>
                <w:szCs w:val="18"/>
                <w:lang w:val="el-GR"/>
                <w:rPrChange w:id="28363" w:author="Στάθης Καπ" w:date="2023-03-03T06:42:00Z">
                  <w:rPr>
                    <w:del w:id="28364" w:author="Στάθης Καπ" w:date="2023-02-26T09:06:00Z"/>
                    <w:sz w:val="18"/>
                    <w:szCs w:val="18"/>
                  </w:rPr>
                </w:rPrChange>
              </w:rPr>
            </w:pPr>
            <w:bookmarkStart w:id="28365" w:name="_Toc129058040"/>
            <w:bookmarkStart w:id="28366" w:name="_Toc129191875"/>
            <w:bookmarkStart w:id="28367" w:name="_Toc129198213"/>
            <w:bookmarkStart w:id="28368" w:name="_Toc129300739"/>
            <w:bookmarkEnd w:id="28365"/>
            <w:bookmarkEnd w:id="28366"/>
            <w:bookmarkEnd w:id="28367"/>
            <w:bookmarkEnd w:id="28368"/>
          </w:p>
        </w:tc>
        <w:tc>
          <w:tcPr>
            <w:tcW w:w="622" w:type="dxa"/>
          </w:tcPr>
          <w:p w14:paraId="56529CC1" w14:textId="526019C3" w:rsidR="008E010E" w:rsidRPr="00744E3F" w:rsidDel="009B47BA" w:rsidRDefault="008E010E" w:rsidP="00D1397D">
            <w:pPr>
              <w:rPr>
                <w:del w:id="28369" w:author="Στάθης Καπ" w:date="2023-02-26T09:06:00Z"/>
                <w:sz w:val="18"/>
                <w:szCs w:val="18"/>
                <w:lang w:val="el-GR"/>
                <w:rPrChange w:id="28370" w:author="Στάθης Καπ" w:date="2023-03-03T06:42:00Z">
                  <w:rPr>
                    <w:del w:id="28371" w:author="Στάθης Καπ" w:date="2023-02-26T09:06:00Z"/>
                    <w:sz w:val="18"/>
                    <w:szCs w:val="18"/>
                  </w:rPr>
                </w:rPrChange>
              </w:rPr>
            </w:pPr>
            <w:bookmarkStart w:id="28372" w:name="_Toc129058041"/>
            <w:bookmarkStart w:id="28373" w:name="_Toc129191876"/>
            <w:bookmarkStart w:id="28374" w:name="_Toc129198214"/>
            <w:bookmarkStart w:id="28375" w:name="_Toc129300740"/>
            <w:bookmarkEnd w:id="28372"/>
            <w:bookmarkEnd w:id="28373"/>
            <w:bookmarkEnd w:id="28374"/>
            <w:bookmarkEnd w:id="28375"/>
          </w:p>
        </w:tc>
        <w:bookmarkStart w:id="28376" w:name="_Toc129058042"/>
        <w:bookmarkStart w:id="28377" w:name="_Toc129191877"/>
        <w:bookmarkStart w:id="28378" w:name="_Toc129198215"/>
        <w:bookmarkStart w:id="28379" w:name="_Toc129300741"/>
        <w:bookmarkEnd w:id="28376"/>
        <w:bookmarkEnd w:id="28377"/>
        <w:bookmarkEnd w:id="28378"/>
        <w:bookmarkEnd w:id="28379"/>
      </w:tr>
    </w:tbl>
    <w:p w14:paraId="29AAD044" w14:textId="41610831" w:rsidR="005C1C93" w:rsidRDefault="005C1C93">
      <w:pPr>
        <w:pStyle w:val="Heading2"/>
        <w:rPr>
          <w:ins w:id="28380" w:author="Στάθης Καπ" w:date="2023-03-07T01:12:00Z"/>
          <w:lang w:val="el-GR"/>
        </w:rPr>
        <w:pPrChange w:id="28381" w:author="Στάθης Καπ" w:date="2023-03-07T01:12:00Z">
          <w:pPr>
            <w:keepNext/>
          </w:pPr>
        </w:pPrChange>
      </w:pPr>
      <w:bookmarkStart w:id="28382" w:name="_Toc129300742"/>
      <w:ins w:id="28383" w:author="Στάθης Καπ" w:date="2023-03-07T01:12:00Z">
        <w:r>
          <w:rPr>
            <w:lang w:val="el-GR"/>
          </w:rPr>
          <w:t xml:space="preserve">Στιγμιότυπο εισόδου της Αθήνας για το </w:t>
        </w:r>
        <w:r>
          <w:t>TTDP</w:t>
        </w:r>
        <w:bookmarkEnd w:id="28382"/>
      </w:ins>
    </w:p>
    <w:p w14:paraId="25D8F866" w14:textId="3A51F174" w:rsidR="004B3C97" w:rsidRPr="004B3C97" w:rsidRDefault="005C1C93" w:rsidP="004B3C97">
      <w:pPr>
        <w:keepNext/>
        <w:rPr>
          <w:ins w:id="28384" w:author="Στάθης Καπ" w:date="2023-03-07T02:53:00Z"/>
          <w:lang w:val="el-GR"/>
        </w:rPr>
      </w:pPr>
      <w:ins w:id="28385" w:author="Στάθης Καπ" w:date="2023-03-07T01:09:00Z">
        <w:r>
          <w:rPr>
            <w:lang w:val="el-GR"/>
          </w:rPr>
          <w:t xml:space="preserve">Όπως αναφέρθηκε και στην Εισαγωγή, μιας από τις </w:t>
        </w:r>
      </w:ins>
      <w:ins w:id="28386" w:author="Στάθης Καπ" w:date="2023-03-07T01:10:00Z">
        <w:r>
          <w:rPr>
            <w:lang w:val="el-GR"/>
          </w:rPr>
          <w:t xml:space="preserve">πιο σημαντικές εφαρμογές του </w:t>
        </w:r>
        <w:r>
          <w:t>OP</w:t>
        </w:r>
        <w:r w:rsidRPr="005C1C93">
          <w:rPr>
            <w:lang w:val="el-GR"/>
            <w:rPrChange w:id="28387" w:author="Στάθης Καπ" w:date="2023-03-07T01:10:00Z">
              <w:rPr/>
            </w:rPrChange>
          </w:rPr>
          <w:t xml:space="preserve">, </w:t>
        </w:r>
        <w:r>
          <w:rPr>
            <w:lang w:val="el-GR"/>
          </w:rPr>
          <w:t xml:space="preserve">και πιο συγκεκριμένα του </w:t>
        </w:r>
        <w:r>
          <w:t>TOPTW</w:t>
        </w:r>
        <w:r>
          <w:rPr>
            <w:lang w:val="el-GR"/>
          </w:rPr>
          <w:t>, είναι και το Πρόβλημα Σχεδίασης Τουριστικών Διαδρομών (</w:t>
        </w:r>
        <w:r>
          <w:t>TTDP</w:t>
        </w:r>
        <w:r>
          <w:rPr>
            <w:lang w:val="el-GR"/>
          </w:rPr>
          <w:t xml:space="preserve">). Για το λόγο αυτό, </w:t>
        </w:r>
      </w:ins>
      <w:ins w:id="28388" w:author="Στάθης Καπ" w:date="2023-02-28T16:47:00Z">
        <w:r w:rsidR="00924047">
          <w:rPr>
            <w:lang w:val="el-GR"/>
          </w:rPr>
          <w:t xml:space="preserve">δημιουργήθηκε ένα στιγμιότυπου εισόδου με αληθινά σημεία ενδιαφέροντος της Αθήνας </w:t>
        </w:r>
      </w:ins>
      <w:ins w:id="28389" w:author="Στάθης Καπ" w:date="2023-02-28T16:49:00Z">
        <w:r w:rsidR="00924047">
          <w:rPr>
            <w:lang w:val="el-GR"/>
          </w:rPr>
          <w:t xml:space="preserve">που επιλέχθηκαν </w:t>
        </w:r>
      </w:ins>
      <w:ins w:id="28390" w:author="Στάθης Καπ" w:date="2023-02-28T16:47:00Z">
        <w:r w:rsidR="00924047">
          <w:rPr>
            <w:lang w:val="el-GR"/>
          </w:rPr>
          <w:t>από τη</w:t>
        </w:r>
      </w:ins>
      <w:ins w:id="28391" w:author="Στάθης Καπ" w:date="2023-02-28T16:48:00Z">
        <w:r w:rsidR="00924047">
          <w:rPr>
            <w:lang w:val="el-GR"/>
          </w:rPr>
          <w:t>ν ιστοσελίδα</w:t>
        </w:r>
      </w:ins>
      <w:ins w:id="28392" w:author="Στάθης Καπ" w:date="2023-02-28T16:47:00Z">
        <w:r w:rsidR="00924047">
          <w:rPr>
            <w:lang w:val="el-GR"/>
          </w:rPr>
          <w:t xml:space="preserve"> </w:t>
        </w:r>
      </w:ins>
      <w:ins w:id="28393" w:author="Στάθης Καπ" w:date="2023-02-28T16:48:00Z">
        <w:r w:rsidR="00924047">
          <w:rPr>
            <w:lang w:val="el-GR"/>
          </w:rPr>
          <w:fldChar w:fldCharType="begin"/>
        </w:r>
        <w:r w:rsidR="00924047">
          <w:rPr>
            <w:lang w:val="el-GR"/>
          </w:rPr>
          <w:instrText xml:space="preserve"> HYPERLINK "</w:instrText>
        </w:r>
        <w:r w:rsidR="00924047" w:rsidRPr="00924047">
          <w:rPr>
            <w:lang w:val="el-GR"/>
          </w:rPr>
          <w:instrText>http://index.pois.gr/</w:instrText>
        </w:r>
        <w:r w:rsidR="00924047">
          <w:rPr>
            <w:lang w:val="el-GR"/>
          </w:rPr>
          <w:instrText xml:space="preserve">" </w:instrText>
        </w:r>
        <w:r w:rsidR="00924047">
          <w:rPr>
            <w:lang w:val="el-GR"/>
          </w:rPr>
        </w:r>
        <w:r w:rsidR="00924047">
          <w:rPr>
            <w:lang w:val="el-GR"/>
          </w:rPr>
          <w:fldChar w:fldCharType="separate"/>
        </w:r>
        <w:r w:rsidR="00924047" w:rsidRPr="00845351">
          <w:rPr>
            <w:rStyle w:val="Hyperlink"/>
            <w:lang w:val="el-GR"/>
          </w:rPr>
          <w:t>http://index.pois.gr/</w:t>
        </w:r>
        <w:r w:rsidR="00924047">
          <w:rPr>
            <w:lang w:val="el-GR"/>
          </w:rPr>
          <w:fldChar w:fldCharType="end"/>
        </w:r>
        <w:r w:rsidR="00924047">
          <w:rPr>
            <w:lang w:val="el-GR"/>
          </w:rPr>
          <w:t xml:space="preserve"> </w:t>
        </w:r>
      </w:ins>
      <w:ins w:id="28394" w:author="Στάθης Καπ" w:date="2023-02-28T16:49:00Z">
        <w:r w:rsidR="00DE29AB">
          <w:rPr>
            <w:lang w:val="el-GR"/>
          </w:rPr>
          <w:t>.</w:t>
        </w:r>
        <w:r w:rsidR="00DE29AB" w:rsidRPr="00DE29AB">
          <w:rPr>
            <w:lang w:val="el-GR"/>
            <w:rPrChange w:id="28395" w:author="Στάθης Καπ" w:date="2023-02-28T16:50:00Z">
              <w:rPr/>
            </w:rPrChange>
          </w:rPr>
          <w:t xml:space="preserve"> </w:t>
        </w:r>
      </w:ins>
      <w:ins w:id="28396" w:author="Στάθης Καπ" w:date="2023-02-28T17:02:00Z">
        <w:r w:rsidR="00C13B11">
          <w:rPr>
            <w:lang w:val="el-GR"/>
          </w:rPr>
          <w:t xml:space="preserve"> Για την </w:t>
        </w:r>
      </w:ins>
      <w:ins w:id="28397" w:author="Στάθης Καπ" w:date="2023-02-28T17:04:00Z">
        <w:r w:rsidR="000266E3">
          <w:rPr>
            <w:lang w:val="el-GR"/>
          </w:rPr>
          <w:t>εύρεση</w:t>
        </w:r>
      </w:ins>
      <w:ins w:id="28398" w:author="Στάθης Καπ" w:date="2023-02-28T17:02:00Z">
        <w:r w:rsidR="00C13B11">
          <w:rPr>
            <w:lang w:val="el-GR"/>
          </w:rPr>
          <w:t xml:space="preserve"> των </w:t>
        </w:r>
      </w:ins>
      <w:ins w:id="28399" w:author="Στάθης Καπ" w:date="2023-03-07T01:11:00Z">
        <w:r>
          <w:rPr>
            <w:lang w:val="el-GR"/>
          </w:rPr>
          <w:t xml:space="preserve">αληθινών </w:t>
        </w:r>
      </w:ins>
      <w:ins w:id="28400" w:author="Στάθης Καπ" w:date="2023-02-28T17:02:00Z">
        <w:r w:rsidR="00C13B11">
          <w:rPr>
            <w:lang w:val="el-GR"/>
          </w:rPr>
          <w:t>διαδρομών μεταξύ των</w:t>
        </w:r>
      </w:ins>
      <w:ins w:id="28401" w:author="Στάθης Καπ" w:date="2023-03-07T01:11:00Z">
        <w:r>
          <w:rPr>
            <w:lang w:val="el-GR"/>
          </w:rPr>
          <w:t xml:space="preserve"> 158</w:t>
        </w:r>
      </w:ins>
      <w:ins w:id="28402" w:author="Στάθης Καπ" w:date="2023-02-28T17:02:00Z">
        <w:r w:rsidR="00C13B11">
          <w:rPr>
            <w:lang w:val="el-GR"/>
          </w:rPr>
          <w:t xml:space="preserve"> </w:t>
        </w:r>
      </w:ins>
      <w:ins w:id="28403" w:author="Στάθης Καπ" w:date="2023-03-04T17:12:00Z">
        <w:r w:rsidR="006F7881">
          <w:rPr>
            <w:lang w:val="el-GR"/>
          </w:rPr>
          <w:t>σημείων, με αμάξι,</w:t>
        </w:r>
      </w:ins>
      <w:ins w:id="28404" w:author="Στάθης Καπ" w:date="2023-02-28T17:02:00Z">
        <w:r w:rsidR="00C13B11">
          <w:rPr>
            <w:lang w:val="el-GR"/>
          </w:rPr>
          <w:t xml:space="preserve"> χρησιμοποιήθηκε το </w:t>
        </w:r>
        <w:r w:rsidR="00C13B11">
          <w:t>OpenTripPlanner</w:t>
        </w:r>
        <w:r w:rsidR="00C13B11">
          <w:rPr>
            <w:lang w:val="el-GR"/>
          </w:rPr>
          <w:t>, ενώ για τη</w:t>
        </w:r>
      </w:ins>
      <w:ins w:id="28405" w:author="Στάθης Καπ" w:date="2023-03-07T02:53:00Z">
        <w:r w:rsidR="004B3C97">
          <w:rPr>
            <w:lang w:val="el-GR"/>
          </w:rPr>
          <w:t xml:space="preserve"> γραφική αναπα</w:t>
        </w:r>
      </w:ins>
      <w:ins w:id="28406" w:author="Στάθης Καπ" w:date="2023-03-07T02:54:00Z">
        <w:r w:rsidR="004B3C97">
          <w:rPr>
            <w:lang w:val="el-GR"/>
          </w:rPr>
          <w:t xml:space="preserve">ράσταση του στιγμιότυπου και της λύσης χρησιμοποιήθηκε η βιβλιοθήκη </w:t>
        </w:r>
        <w:r w:rsidR="004B3C97">
          <w:t>LeafletJS</w:t>
        </w:r>
      </w:ins>
      <w:ins w:id="28407" w:author="Στάθης Καπ" w:date="2023-03-07T02:55:00Z">
        <w:r w:rsidR="004B3C97" w:rsidRPr="004B3C97">
          <w:rPr>
            <w:lang w:val="el-GR"/>
            <w:rPrChange w:id="28408" w:author="Στάθης Καπ" w:date="2023-03-07T02:55:00Z">
              <w:rPr/>
            </w:rPrChange>
          </w:rPr>
          <w:t xml:space="preserve">. </w:t>
        </w:r>
      </w:ins>
      <w:ins w:id="28409" w:author="Στάθης Καπ" w:date="2023-03-07T02:53:00Z">
        <w:r w:rsidR="004B3C97">
          <w:rPr>
            <w:lang w:val="el-GR"/>
          </w:rPr>
          <w:t xml:space="preserve">Το στιγμιότυπο εισόδου αποτελείται από 158 κόμβους οι οποίοι ανήκουν σε </w:t>
        </w:r>
        <w:r w:rsidR="004B3C97" w:rsidRPr="002453A0">
          <w:rPr>
            <w:lang w:val="el-GR"/>
          </w:rPr>
          <w:t>8</w:t>
        </w:r>
        <w:r w:rsidR="004B3C97">
          <w:rPr>
            <w:lang w:val="el-GR"/>
          </w:rPr>
          <w:t xml:space="preserve"> διαφορετικές κατηγορίες:</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4B3C97" w14:paraId="491BAE7F" w14:textId="77777777" w:rsidTr="002453A0">
        <w:trPr>
          <w:ins w:id="28410" w:author="Στάθης Καπ" w:date="2023-03-07T02:53:00Z"/>
        </w:trPr>
        <w:tc>
          <w:tcPr>
            <w:tcW w:w="2942" w:type="dxa"/>
            <w:tcBorders>
              <w:bottom w:val="single" w:sz="4" w:space="0" w:color="auto"/>
            </w:tcBorders>
          </w:tcPr>
          <w:p w14:paraId="0FBE30B5" w14:textId="77777777" w:rsidR="004B3C97" w:rsidRPr="002453A0" w:rsidRDefault="004B3C97" w:rsidP="002453A0">
            <w:pPr>
              <w:keepNext/>
              <w:rPr>
                <w:ins w:id="28411" w:author="Στάθης Καπ" w:date="2023-03-07T02:53:00Z"/>
                <w:b/>
                <w:bCs/>
                <w:lang w:val="el-GR"/>
              </w:rPr>
            </w:pPr>
            <w:ins w:id="28412" w:author="Στάθης Καπ" w:date="2023-03-07T02:53:00Z">
              <w:r w:rsidRPr="002453A0">
                <w:rPr>
                  <w:b/>
                  <w:bCs/>
                  <w:lang w:val="el-GR"/>
                </w:rPr>
                <w:t>Κατηγορία</w:t>
              </w:r>
            </w:ins>
          </w:p>
        </w:tc>
        <w:tc>
          <w:tcPr>
            <w:tcW w:w="2943" w:type="dxa"/>
            <w:tcBorders>
              <w:bottom w:val="single" w:sz="4" w:space="0" w:color="auto"/>
            </w:tcBorders>
          </w:tcPr>
          <w:p w14:paraId="0E5F4674" w14:textId="77777777" w:rsidR="004B3C97" w:rsidRPr="002453A0" w:rsidRDefault="004B3C97" w:rsidP="002453A0">
            <w:pPr>
              <w:keepNext/>
              <w:rPr>
                <w:ins w:id="28413" w:author="Στάθης Καπ" w:date="2023-03-07T02:53:00Z"/>
                <w:b/>
                <w:bCs/>
                <w:lang w:val="el-GR"/>
              </w:rPr>
            </w:pPr>
            <w:ins w:id="28414" w:author="Στάθης Καπ" w:date="2023-03-07T02:53:00Z">
              <w:r w:rsidRPr="002453A0">
                <w:rPr>
                  <w:b/>
                  <w:bCs/>
                  <w:lang w:val="el-GR"/>
                </w:rPr>
                <w:t>Εύρος κέρδους</w:t>
              </w:r>
            </w:ins>
          </w:p>
        </w:tc>
        <w:tc>
          <w:tcPr>
            <w:tcW w:w="2943" w:type="dxa"/>
            <w:tcBorders>
              <w:bottom w:val="single" w:sz="4" w:space="0" w:color="auto"/>
            </w:tcBorders>
          </w:tcPr>
          <w:p w14:paraId="781E9A8B" w14:textId="77777777" w:rsidR="004B3C97" w:rsidRPr="002453A0" w:rsidRDefault="004B3C97" w:rsidP="002453A0">
            <w:pPr>
              <w:keepNext/>
              <w:rPr>
                <w:ins w:id="28415" w:author="Στάθης Καπ" w:date="2023-03-07T02:53:00Z"/>
                <w:b/>
                <w:bCs/>
                <w:lang w:val="el-GR"/>
              </w:rPr>
            </w:pPr>
            <w:ins w:id="28416" w:author="Στάθης Καπ" w:date="2023-03-07T02:53:00Z">
              <w:r w:rsidRPr="002453A0">
                <w:rPr>
                  <w:b/>
                  <w:bCs/>
                  <w:lang w:val="el-GR"/>
                </w:rPr>
                <w:t>Πλήθος κόμβων</w:t>
              </w:r>
            </w:ins>
          </w:p>
        </w:tc>
      </w:tr>
      <w:tr w:rsidR="004B3C97" w14:paraId="17E3CFA7" w14:textId="77777777" w:rsidTr="002453A0">
        <w:trPr>
          <w:ins w:id="28417" w:author="Στάθης Καπ" w:date="2023-03-07T02:53:00Z"/>
        </w:trPr>
        <w:tc>
          <w:tcPr>
            <w:tcW w:w="2942" w:type="dxa"/>
            <w:tcBorders>
              <w:top w:val="single" w:sz="4" w:space="0" w:color="auto"/>
            </w:tcBorders>
          </w:tcPr>
          <w:p w14:paraId="46021C79" w14:textId="77777777" w:rsidR="004B3C97" w:rsidRPr="002453A0" w:rsidRDefault="004B3C97" w:rsidP="002453A0">
            <w:pPr>
              <w:keepNext/>
              <w:rPr>
                <w:ins w:id="28418" w:author="Στάθης Καπ" w:date="2023-03-07T02:53:00Z"/>
                <w:lang w:val="el-GR"/>
              </w:rPr>
            </w:pPr>
            <w:ins w:id="28419" w:author="Στάθης Καπ" w:date="2023-03-07T02:53:00Z">
              <w:r>
                <w:rPr>
                  <w:lang w:val="el-GR"/>
                </w:rPr>
                <w:t>Μουσεία</w:t>
              </w:r>
            </w:ins>
          </w:p>
        </w:tc>
        <w:tc>
          <w:tcPr>
            <w:tcW w:w="2943" w:type="dxa"/>
            <w:tcBorders>
              <w:top w:val="single" w:sz="4" w:space="0" w:color="auto"/>
            </w:tcBorders>
          </w:tcPr>
          <w:p w14:paraId="5A0B1BBB" w14:textId="77777777" w:rsidR="004B3C97" w:rsidRPr="002453A0" w:rsidRDefault="004B3C97" w:rsidP="002453A0">
            <w:pPr>
              <w:keepNext/>
              <w:rPr>
                <w:ins w:id="28420" w:author="Στάθης Καπ" w:date="2023-03-07T02:53:00Z"/>
                <w:lang w:val="el-GR"/>
              </w:rPr>
            </w:pPr>
            <w:ins w:id="28421" w:author="Στάθης Καπ" w:date="2023-03-07T02:53:00Z">
              <w:r>
                <w:rPr>
                  <w:lang w:val="el-GR"/>
                </w:rPr>
                <w:t>40-50</w:t>
              </w:r>
            </w:ins>
          </w:p>
        </w:tc>
        <w:tc>
          <w:tcPr>
            <w:tcW w:w="2943" w:type="dxa"/>
            <w:tcBorders>
              <w:top w:val="single" w:sz="4" w:space="0" w:color="auto"/>
            </w:tcBorders>
          </w:tcPr>
          <w:p w14:paraId="7733C39A" w14:textId="77777777" w:rsidR="004B3C97" w:rsidRPr="002453A0" w:rsidRDefault="004B3C97" w:rsidP="002453A0">
            <w:pPr>
              <w:keepNext/>
              <w:rPr>
                <w:ins w:id="28422" w:author="Στάθης Καπ" w:date="2023-03-07T02:53:00Z"/>
                <w:lang w:val="el-GR"/>
              </w:rPr>
            </w:pPr>
            <w:ins w:id="28423" w:author="Στάθης Καπ" w:date="2023-03-07T02:53:00Z">
              <w:r>
                <w:rPr>
                  <w:lang w:val="el-GR"/>
                </w:rPr>
                <w:t>21</w:t>
              </w:r>
            </w:ins>
          </w:p>
        </w:tc>
      </w:tr>
      <w:tr w:rsidR="004B3C97" w14:paraId="5C2ED260" w14:textId="77777777" w:rsidTr="002453A0">
        <w:trPr>
          <w:ins w:id="28424" w:author="Στάθης Καπ" w:date="2023-03-07T02:53:00Z"/>
        </w:trPr>
        <w:tc>
          <w:tcPr>
            <w:tcW w:w="2942" w:type="dxa"/>
          </w:tcPr>
          <w:p w14:paraId="19A1F1F1" w14:textId="77777777" w:rsidR="004B3C97" w:rsidRPr="002453A0" w:rsidRDefault="004B3C97" w:rsidP="002453A0">
            <w:pPr>
              <w:keepNext/>
              <w:rPr>
                <w:ins w:id="28425" w:author="Στάθης Καπ" w:date="2023-03-07T02:53:00Z"/>
                <w:lang w:val="el-GR"/>
              </w:rPr>
            </w:pPr>
            <w:ins w:id="28426" w:author="Στάθης Καπ" w:date="2023-03-07T02:53:00Z">
              <w:r>
                <w:rPr>
                  <w:lang w:val="el-GR"/>
                </w:rPr>
                <w:t>Θέατρα</w:t>
              </w:r>
            </w:ins>
          </w:p>
        </w:tc>
        <w:tc>
          <w:tcPr>
            <w:tcW w:w="2943" w:type="dxa"/>
          </w:tcPr>
          <w:p w14:paraId="74CB6DD5" w14:textId="77777777" w:rsidR="004B3C97" w:rsidRPr="002453A0" w:rsidRDefault="004B3C97" w:rsidP="002453A0">
            <w:pPr>
              <w:keepNext/>
              <w:rPr>
                <w:ins w:id="28427" w:author="Στάθης Καπ" w:date="2023-03-07T02:53:00Z"/>
                <w:lang w:val="el-GR"/>
              </w:rPr>
            </w:pPr>
            <w:ins w:id="28428" w:author="Στάθης Καπ" w:date="2023-03-07T02:53:00Z">
              <w:r>
                <w:rPr>
                  <w:lang w:val="el-GR"/>
                </w:rPr>
                <w:t>30-40</w:t>
              </w:r>
            </w:ins>
          </w:p>
        </w:tc>
        <w:tc>
          <w:tcPr>
            <w:tcW w:w="2943" w:type="dxa"/>
          </w:tcPr>
          <w:p w14:paraId="3B4188ED" w14:textId="77777777" w:rsidR="004B3C97" w:rsidRPr="002453A0" w:rsidRDefault="004B3C97" w:rsidP="002453A0">
            <w:pPr>
              <w:keepNext/>
              <w:rPr>
                <w:ins w:id="28429" w:author="Στάθης Καπ" w:date="2023-03-07T02:53:00Z"/>
                <w:lang w:val="el-GR"/>
              </w:rPr>
            </w:pPr>
            <w:ins w:id="28430" w:author="Στάθης Καπ" w:date="2023-03-07T02:53:00Z">
              <w:r>
                <w:rPr>
                  <w:lang w:val="el-GR"/>
                </w:rPr>
                <w:t>43</w:t>
              </w:r>
            </w:ins>
          </w:p>
        </w:tc>
      </w:tr>
      <w:tr w:rsidR="004B3C97" w14:paraId="36731EE4" w14:textId="77777777" w:rsidTr="002453A0">
        <w:trPr>
          <w:ins w:id="28431" w:author="Στάθης Καπ" w:date="2023-03-07T02:53:00Z"/>
        </w:trPr>
        <w:tc>
          <w:tcPr>
            <w:tcW w:w="2942" w:type="dxa"/>
          </w:tcPr>
          <w:p w14:paraId="0B498465" w14:textId="77777777" w:rsidR="004B3C97" w:rsidRPr="002453A0" w:rsidRDefault="004B3C97" w:rsidP="002453A0">
            <w:pPr>
              <w:keepNext/>
              <w:rPr>
                <w:ins w:id="28432" w:author="Στάθης Καπ" w:date="2023-03-07T02:53:00Z"/>
                <w:lang w:val="el-GR"/>
              </w:rPr>
            </w:pPr>
            <w:ins w:id="28433" w:author="Στάθης Καπ" w:date="2023-03-07T02:53:00Z">
              <w:r>
                <w:rPr>
                  <w:lang w:val="el-GR"/>
                </w:rPr>
                <w:t>Ελληνική Κουζίνα</w:t>
              </w:r>
            </w:ins>
          </w:p>
        </w:tc>
        <w:tc>
          <w:tcPr>
            <w:tcW w:w="2943" w:type="dxa"/>
          </w:tcPr>
          <w:p w14:paraId="1E68D02A" w14:textId="77777777" w:rsidR="004B3C97" w:rsidRPr="002453A0" w:rsidRDefault="004B3C97" w:rsidP="002453A0">
            <w:pPr>
              <w:keepNext/>
              <w:rPr>
                <w:ins w:id="28434" w:author="Στάθης Καπ" w:date="2023-03-07T02:53:00Z"/>
                <w:lang w:val="el-GR"/>
              </w:rPr>
            </w:pPr>
            <w:ins w:id="28435" w:author="Στάθης Καπ" w:date="2023-03-07T02:53:00Z">
              <w:r>
                <w:rPr>
                  <w:lang w:val="el-GR"/>
                </w:rPr>
                <w:t>25-30</w:t>
              </w:r>
            </w:ins>
          </w:p>
        </w:tc>
        <w:tc>
          <w:tcPr>
            <w:tcW w:w="2943" w:type="dxa"/>
          </w:tcPr>
          <w:p w14:paraId="36069AF3" w14:textId="77777777" w:rsidR="004B3C97" w:rsidRPr="002453A0" w:rsidRDefault="004B3C97" w:rsidP="002453A0">
            <w:pPr>
              <w:keepNext/>
              <w:rPr>
                <w:ins w:id="28436" w:author="Στάθης Καπ" w:date="2023-03-07T02:53:00Z"/>
                <w:lang w:val="el-GR"/>
              </w:rPr>
            </w:pPr>
            <w:ins w:id="28437" w:author="Στάθης Καπ" w:date="2023-03-07T02:53:00Z">
              <w:r>
                <w:rPr>
                  <w:lang w:val="el-GR"/>
                </w:rPr>
                <w:t>33</w:t>
              </w:r>
            </w:ins>
          </w:p>
        </w:tc>
      </w:tr>
      <w:tr w:rsidR="004B3C97" w14:paraId="0B27A2AD" w14:textId="77777777" w:rsidTr="002453A0">
        <w:trPr>
          <w:ins w:id="28438" w:author="Στάθης Καπ" w:date="2023-03-07T02:53:00Z"/>
        </w:trPr>
        <w:tc>
          <w:tcPr>
            <w:tcW w:w="2942" w:type="dxa"/>
          </w:tcPr>
          <w:p w14:paraId="7974D6A8" w14:textId="77777777" w:rsidR="004B3C97" w:rsidRPr="002453A0" w:rsidRDefault="004B3C97" w:rsidP="002453A0">
            <w:pPr>
              <w:keepNext/>
              <w:rPr>
                <w:ins w:id="28439" w:author="Στάθης Καπ" w:date="2023-03-07T02:53:00Z"/>
                <w:lang w:val="el-GR"/>
              </w:rPr>
            </w:pPr>
            <w:ins w:id="28440" w:author="Στάθης Καπ" w:date="2023-03-07T02:53:00Z">
              <w:r>
                <w:rPr>
                  <w:lang w:val="el-GR"/>
                </w:rPr>
                <w:t>Αξιοθέατα</w:t>
              </w:r>
            </w:ins>
          </w:p>
        </w:tc>
        <w:tc>
          <w:tcPr>
            <w:tcW w:w="2943" w:type="dxa"/>
          </w:tcPr>
          <w:p w14:paraId="125BF653" w14:textId="77777777" w:rsidR="004B3C97" w:rsidRPr="002453A0" w:rsidRDefault="004B3C97" w:rsidP="002453A0">
            <w:pPr>
              <w:keepNext/>
              <w:rPr>
                <w:ins w:id="28441" w:author="Στάθης Καπ" w:date="2023-03-07T02:53:00Z"/>
                <w:lang w:val="el-GR"/>
              </w:rPr>
            </w:pPr>
            <w:ins w:id="28442" w:author="Στάθης Καπ" w:date="2023-03-07T02:53:00Z">
              <w:r>
                <w:rPr>
                  <w:lang w:val="el-GR"/>
                </w:rPr>
                <w:t>20-25</w:t>
              </w:r>
            </w:ins>
          </w:p>
        </w:tc>
        <w:tc>
          <w:tcPr>
            <w:tcW w:w="2943" w:type="dxa"/>
          </w:tcPr>
          <w:p w14:paraId="6D059B67" w14:textId="77777777" w:rsidR="004B3C97" w:rsidRPr="002453A0" w:rsidRDefault="004B3C97" w:rsidP="002453A0">
            <w:pPr>
              <w:keepNext/>
              <w:rPr>
                <w:ins w:id="28443" w:author="Στάθης Καπ" w:date="2023-03-07T02:53:00Z"/>
                <w:lang w:val="el-GR"/>
              </w:rPr>
            </w:pPr>
            <w:ins w:id="28444" w:author="Στάθης Καπ" w:date="2023-03-07T02:53:00Z">
              <w:r>
                <w:rPr>
                  <w:lang w:val="el-GR"/>
                </w:rPr>
                <w:t>4</w:t>
              </w:r>
            </w:ins>
          </w:p>
        </w:tc>
      </w:tr>
      <w:tr w:rsidR="004B3C97" w14:paraId="2317BB47" w14:textId="77777777" w:rsidTr="002453A0">
        <w:trPr>
          <w:ins w:id="28445" w:author="Στάθης Καπ" w:date="2023-03-07T02:53:00Z"/>
        </w:trPr>
        <w:tc>
          <w:tcPr>
            <w:tcW w:w="2942" w:type="dxa"/>
          </w:tcPr>
          <w:p w14:paraId="0A987BD3" w14:textId="77777777" w:rsidR="004B3C97" w:rsidRPr="002453A0" w:rsidRDefault="004B3C97" w:rsidP="002453A0">
            <w:pPr>
              <w:keepNext/>
              <w:rPr>
                <w:ins w:id="28446" w:author="Στάθης Καπ" w:date="2023-03-07T02:53:00Z"/>
                <w:lang w:val="el-GR"/>
              </w:rPr>
            </w:pPr>
            <w:ins w:id="28447" w:author="Στάθης Καπ" w:date="2023-03-07T02:53:00Z">
              <w:r>
                <w:rPr>
                  <w:lang w:val="el-GR"/>
                </w:rPr>
                <w:t>Σινεμά</w:t>
              </w:r>
            </w:ins>
          </w:p>
        </w:tc>
        <w:tc>
          <w:tcPr>
            <w:tcW w:w="2943" w:type="dxa"/>
          </w:tcPr>
          <w:p w14:paraId="16D3113E" w14:textId="77777777" w:rsidR="004B3C97" w:rsidRPr="002453A0" w:rsidRDefault="004B3C97" w:rsidP="002453A0">
            <w:pPr>
              <w:keepNext/>
              <w:rPr>
                <w:ins w:id="28448" w:author="Στάθης Καπ" w:date="2023-03-07T02:53:00Z"/>
                <w:lang w:val="el-GR"/>
              </w:rPr>
            </w:pPr>
            <w:ins w:id="28449" w:author="Στάθης Καπ" w:date="2023-03-07T02:53:00Z">
              <w:r>
                <w:rPr>
                  <w:lang w:val="el-GR"/>
                </w:rPr>
                <w:t>15-20</w:t>
              </w:r>
            </w:ins>
          </w:p>
        </w:tc>
        <w:tc>
          <w:tcPr>
            <w:tcW w:w="2943" w:type="dxa"/>
          </w:tcPr>
          <w:p w14:paraId="3A4924DB" w14:textId="77777777" w:rsidR="004B3C97" w:rsidRPr="002453A0" w:rsidRDefault="004B3C97" w:rsidP="002453A0">
            <w:pPr>
              <w:keepNext/>
              <w:rPr>
                <w:ins w:id="28450" w:author="Στάθης Καπ" w:date="2023-03-07T02:53:00Z"/>
                <w:lang w:val="el-GR"/>
              </w:rPr>
            </w:pPr>
            <w:ins w:id="28451" w:author="Στάθης Καπ" w:date="2023-03-07T02:53:00Z">
              <w:r>
                <w:rPr>
                  <w:lang w:val="el-GR"/>
                </w:rPr>
                <w:t>5</w:t>
              </w:r>
            </w:ins>
          </w:p>
        </w:tc>
      </w:tr>
      <w:tr w:rsidR="004B3C97" w14:paraId="17EB55AE" w14:textId="77777777" w:rsidTr="002453A0">
        <w:trPr>
          <w:ins w:id="28452" w:author="Στάθης Καπ" w:date="2023-03-07T02:53:00Z"/>
        </w:trPr>
        <w:tc>
          <w:tcPr>
            <w:tcW w:w="2942" w:type="dxa"/>
          </w:tcPr>
          <w:p w14:paraId="607864D6" w14:textId="77777777" w:rsidR="004B3C97" w:rsidRPr="002453A0" w:rsidRDefault="004B3C97" w:rsidP="002453A0">
            <w:pPr>
              <w:keepNext/>
              <w:rPr>
                <w:ins w:id="28453" w:author="Στάθης Καπ" w:date="2023-03-07T02:53:00Z"/>
                <w:lang w:val="el-GR"/>
              </w:rPr>
            </w:pPr>
            <w:ins w:id="28454" w:author="Στάθης Καπ" w:date="2023-03-07T02:53:00Z">
              <w:r>
                <w:rPr>
                  <w:lang w:val="el-GR"/>
                </w:rPr>
                <w:t>Εμπορικά Κέντρα</w:t>
              </w:r>
            </w:ins>
          </w:p>
        </w:tc>
        <w:tc>
          <w:tcPr>
            <w:tcW w:w="2943" w:type="dxa"/>
          </w:tcPr>
          <w:p w14:paraId="05C161FA" w14:textId="77777777" w:rsidR="004B3C97" w:rsidRPr="002453A0" w:rsidRDefault="004B3C97" w:rsidP="002453A0">
            <w:pPr>
              <w:keepNext/>
              <w:rPr>
                <w:ins w:id="28455" w:author="Στάθης Καπ" w:date="2023-03-07T02:53:00Z"/>
                <w:lang w:val="el-GR"/>
              </w:rPr>
            </w:pPr>
            <w:ins w:id="28456" w:author="Στάθης Καπ" w:date="2023-03-07T02:53:00Z">
              <w:r>
                <w:rPr>
                  <w:lang w:val="el-GR"/>
                </w:rPr>
                <w:t>10-15</w:t>
              </w:r>
            </w:ins>
          </w:p>
        </w:tc>
        <w:tc>
          <w:tcPr>
            <w:tcW w:w="2943" w:type="dxa"/>
          </w:tcPr>
          <w:p w14:paraId="66D86D70" w14:textId="77777777" w:rsidR="004B3C97" w:rsidRPr="002453A0" w:rsidRDefault="004B3C97" w:rsidP="002453A0">
            <w:pPr>
              <w:keepNext/>
              <w:rPr>
                <w:ins w:id="28457" w:author="Στάθης Καπ" w:date="2023-03-07T02:53:00Z"/>
                <w:lang w:val="el-GR"/>
              </w:rPr>
            </w:pPr>
            <w:ins w:id="28458" w:author="Στάθης Καπ" w:date="2023-03-07T02:53:00Z">
              <w:r>
                <w:rPr>
                  <w:lang w:val="el-GR"/>
                </w:rPr>
                <w:t>9</w:t>
              </w:r>
            </w:ins>
          </w:p>
        </w:tc>
      </w:tr>
      <w:tr w:rsidR="004B3C97" w14:paraId="31F8D4B1" w14:textId="77777777" w:rsidTr="002453A0">
        <w:trPr>
          <w:ins w:id="28459" w:author="Στάθης Καπ" w:date="2023-03-07T02:53:00Z"/>
        </w:trPr>
        <w:tc>
          <w:tcPr>
            <w:tcW w:w="2942" w:type="dxa"/>
          </w:tcPr>
          <w:p w14:paraId="3A42AE95" w14:textId="77777777" w:rsidR="004B3C97" w:rsidRPr="00314018" w:rsidRDefault="004B3C97" w:rsidP="002453A0">
            <w:pPr>
              <w:keepNext/>
              <w:rPr>
                <w:ins w:id="28460" w:author="Στάθης Καπ" w:date="2023-03-07T02:53:00Z"/>
              </w:rPr>
            </w:pPr>
            <w:ins w:id="28461" w:author="Στάθης Καπ" w:date="2023-03-07T02:53:00Z">
              <w:r>
                <w:rPr>
                  <w:lang w:val="el-GR"/>
                </w:rPr>
                <w:t>Τέχνες</w:t>
              </w:r>
            </w:ins>
          </w:p>
        </w:tc>
        <w:tc>
          <w:tcPr>
            <w:tcW w:w="2943" w:type="dxa"/>
          </w:tcPr>
          <w:p w14:paraId="2B3050B7" w14:textId="77777777" w:rsidR="004B3C97" w:rsidRPr="002453A0" w:rsidRDefault="004B3C97" w:rsidP="002453A0">
            <w:pPr>
              <w:keepNext/>
              <w:rPr>
                <w:ins w:id="28462" w:author="Στάθης Καπ" w:date="2023-03-07T02:53:00Z"/>
                <w:lang w:val="el-GR"/>
              </w:rPr>
            </w:pPr>
            <w:ins w:id="28463" w:author="Στάθης Καπ" w:date="2023-03-07T02:53:00Z">
              <w:r>
                <w:rPr>
                  <w:lang w:val="el-GR"/>
                </w:rPr>
                <w:t>5-10</w:t>
              </w:r>
            </w:ins>
          </w:p>
        </w:tc>
        <w:tc>
          <w:tcPr>
            <w:tcW w:w="2943" w:type="dxa"/>
          </w:tcPr>
          <w:p w14:paraId="77953400" w14:textId="77777777" w:rsidR="004B3C97" w:rsidRPr="002453A0" w:rsidRDefault="004B3C97" w:rsidP="002453A0">
            <w:pPr>
              <w:keepNext/>
              <w:rPr>
                <w:ins w:id="28464" w:author="Στάθης Καπ" w:date="2023-03-07T02:53:00Z"/>
                <w:lang w:val="el-GR"/>
              </w:rPr>
            </w:pPr>
            <w:ins w:id="28465" w:author="Στάθης Καπ" w:date="2023-03-07T02:53:00Z">
              <w:r>
                <w:rPr>
                  <w:lang w:val="el-GR"/>
                </w:rPr>
                <w:t>42</w:t>
              </w:r>
            </w:ins>
          </w:p>
        </w:tc>
      </w:tr>
      <w:tr w:rsidR="004B3C97" w14:paraId="34C963D8" w14:textId="77777777" w:rsidTr="002453A0">
        <w:trPr>
          <w:ins w:id="28466" w:author="Στάθης Καπ" w:date="2023-03-07T02:53:00Z"/>
        </w:trPr>
        <w:tc>
          <w:tcPr>
            <w:tcW w:w="2942" w:type="dxa"/>
          </w:tcPr>
          <w:p w14:paraId="32046B56" w14:textId="77777777" w:rsidR="004B3C97" w:rsidRPr="00314018" w:rsidRDefault="004B3C97" w:rsidP="002453A0">
            <w:pPr>
              <w:keepNext/>
              <w:rPr>
                <w:ins w:id="28467" w:author="Στάθης Καπ" w:date="2023-03-07T02:53:00Z"/>
                <w:lang w:val="el-GR"/>
              </w:rPr>
            </w:pPr>
            <w:ins w:id="28468" w:author="Στάθης Καπ" w:date="2023-03-07T02:53:00Z">
              <w:r>
                <w:rPr>
                  <w:lang w:val="el-GR"/>
                </w:rPr>
                <w:t>Ξενοδοχεία</w:t>
              </w:r>
            </w:ins>
          </w:p>
        </w:tc>
        <w:tc>
          <w:tcPr>
            <w:tcW w:w="2943" w:type="dxa"/>
          </w:tcPr>
          <w:p w14:paraId="6E967E55" w14:textId="77777777" w:rsidR="004B3C97" w:rsidRPr="002453A0" w:rsidRDefault="004B3C97" w:rsidP="002453A0">
            <w:pPr>
              <w:keepNext/>
              <w:rPr>
                <w:ins w:id="28469" w:author="Στάθης Καπ" w:date="2023-03-07T02:53:00Z"/>
                <w:lang w:val="el-GR"/>
              </w:rPr>
            </w:pPr>
            <w:ins w:id="28470" w:author="Στάθης Καπ" w:date="2023-03-07T02:53:00Z">
              <w:r>
                <w:rPr>
                  <w:lang w:val="el-GR"/>
                </w:rPr>
                <w:t>0-0</w:t>
              </w:r>
            </w:ins>
          </w:p>
        </w:tc>
        <w:tc>
          <w:tcPr>
            <w:tcW w:w="2943" w:type="dxa"/>
          </w:tcPr>
          <w:p w14:paraId="1E7976A5" w14:textId="77777777" w:rsidR="004B3C97" w:rsidRPr="002453A0" w:rsidRDefault="004B3C97" w:rsidP="002453A0">
            <w:pPr>
              <w:keepNext/>
              <w:rPr>
                <w:ins w:id="28471" w:author="Στάθης Καπ" w:date="2023-03-07T02:53:00Z"/>
                <w:lang w:val="el-GR"/>
              </w:rPr>
            </w:pPr>
            <w:ins w:id="28472" w:author="Στάθης Καπ" w:date="2023-03-07T02:53:00Z">
              <w:r>
                <w:rPr>
                  <w:lang w:val="el-GR"/>
                </w:rPr>
                <w:t>1</w:t>
              </w:r>
            </w:ins>
          </w:p>
        </w:tc>
      </w:tr>
    </w:tbl>
    <w:p w14:paraId="2C34FB24" w14:textId="0021BF70" w:rsidR="00C52B6B" w:rsidDel="00314018" w:rsidRDefault="004B3C97">
      <w:pPr>
        <w:keepNext/>
        <w:rPr>
          <w:del w:id="28473" w:author="Στάθης Καπ" w:date="2023-02-26T09:06:00Z"/>
          <w:lang w:val="el-GR"/>
        </w:rPr>
      </w:pPr>
      <w:ins w:id="28474" w:author="Στάθης Καπ" w:date="2023-03-07T02:55:00Z">
        <w:r>
          <w:rPr>
            <w:lang w:val="el-GR"/>
          </w:rPr>
          <w:br/>
        </w:r>
      </w:ins>
      <w:ins w:id="28475" w:author="Στάθης Καπ" w:date="2023-03-13T04:26:00Z">
        <w:r w:rsidR="00CA59D6">
          <w:rPr>
            <w:lang w:val="el-GR"/>
          </w:rPr>
          <w:tab/>
        </w:r>
      </w:ins>
      <w:del w:id="28476" w:author="Στάθης Καπ" w:date="2023-02-26T09:06:00Z">
        <w:r w:rsidR="00C52B6B" w:rsidRPr="00924047" w:rsidDel="009B47BA">
          <w:rPr>
            <w:lang w:val="el-GR"/>
            <w:rPrChange w:id="28477" w:author="Στάθης Καπ" w:date="2023-02-28T16:47:00Z">
              <w:rPr/>
            </w:rPrChange>
          </w:rPr>
          <w:br w:type="page"/>
        </w:r>
      </w:del>
    </w:p>
    <w:p w14:paraId="24CD0231" w14:textId="3390B3DD" w:rsidR="00047198" w:rsidDel="00747DED" w:rsidRDefault="00630321">
      <w:pPr>
        <w:keepNext/>
        <w:rPr>
          <w:del w:id="28478" w:author="Στάθης Καπ" w:date="2023-02-27T23:39:00Z"/>
        </w:rPr>
      </w:pPr>
      <w:del w:id="28479" w:author="Στάθης Καπ" w:date="2023-02-27T23:39:00Z">
        <w:r w:rsidDel="00DF707A">
          <w:delText>Instance</w:delText>
        </w:r>
        <w:r w:rsidRPr="00924047" w:rsidDel="00DF707A">
          <w:rPr>
            <w:lang w:val="el-GR"/>
            <w:rPrChange w:id="28480" w:author="Στάθης Καπ" w:date="2023-02-28T16:47:00Z">
              <w:rPr/>
            </w:rPrChange>
          </w:rPr>
          <w:delText xml:space="preserve"> </w:delText>
        </w:r>
        <w:r w:rsidDel="00DF707A">
          <w:delText>pr</w:delText>
        </w:r>
        <w:r w:rsidRPr="00924047" w:rsidDel="00DF707A">
          <w:rPr>
            <w:lang w:val="el-GR"/>
            <w:rPrChange w:id="28481" w:author="Στάθης Καπ" w:date="2023-02-28T16:47:00Z">
              <w:rPr/>
            </w:rPrChange>
          </w:rPr>
          <w:delText>1</w:delText>
        </w:r>
        <w:r w:rsidR="00C02E44" w:rsidRPr="00924047" w:rsidDel="00DF707A">
          <w:rPr>
            <w:lang w:val="el-GR"/>
            <w:rPrChange w:id="28482" w:author="Στάθης Καπ" w:date="2023-02-28T16:47:00Z">
              <w:rPr/>
            </w:rPrChange>
          </w:rPr>
          <w:delText>0</w:delText>
        </w:r>
      </w:del>
    </w:p>
    <w:p w14:paraId="3F81531D" w14:textId="3EEAD8B1" w:rsidR="00A30B23" w:rsidRPr="00924047" w:rsidDel="0039001D" w:rsidRDefault="00755074">
      <w:pPr>
        <w:keepNext/>
        <w:rPr>
          <w:del w:id="28483" w:author="Στάθης Καπ" w:date="2023-02-27T03:14:00Z"/>
          <w:lang w:val="el-GR"/>
          <w:rPrChange w:id="28484" w:author="Στάθης Καπ" w:date="2023-02-28T16:47:00Z">
            <w:rPr>
              <w:del w:id="28485" w:author="Στάθης Καπ" w:date="2023-02-27T03:14:00Z"/>
            </w:rPr>
          </w:rPrChange>
        </w:rPr>
        <w:pPrChange w:id="28486" w:author="Στάθης Καπ" w:date="2023-03-07T02:53:00Z">
          <w:pPr/>
        </w:pPrChange>
      </w:pPr>
      <w:ins w:id="28487" w:author="Στάθης Καπ" w:date="2023-03-06T19:37:00Z">
        <w:r>
          <w:rPr>
            <w:lang w:val="el-GR"/>
          </w:rPr>
          <w:t xml:space="preserve">Το κάθε εύρος κέρδους αντιστοιχίστηκε τυχαία σε </w:t>
        </w:r>
      </w:ins>
      <w:ins w:id="28488" w:author="Στάθης Καπ" w:date="2023-03-06T19:38:00Z">
        <w:r>
          <w:rPr>
            <w:lang w:val="el-GR"/>
          </w:rPr>
          <w:t xml:space="preserve">κάθε κατηγορία. Κάθε κόμβος έλαβε μια τυχαία τιμή κέρδους μέσα στο εύρος κέρδους της κατηγορίας που ανήκει. </w:t>
        </w:r>
      </w:ins>
      <w:ins w:id="28489" w:author="Στάθης Καπ" w:date="2023-03-07T03:21:00Z">
        <w:r w:rsidR="009E5B7B">
          <w:rPr>
            <w:lang w:val="el-GR"/>
          </w:rPr>
          <w:br/>
        </w:r>
      </w:ins>
      <w:ins w:id="28490" w:author="Στάθης Καπ" w:date="2023-03-06T19:41:00Z">
        <w:r>
          <w:rPr>
            <w:lang w:val="el-GR"/>
          </w:rPr>
          <w:t>Στη συνέχεια κατασκευάστηκαν τα εξής 10 χρονικά παράθυρα:</w:t>
        </w:r>
      </w:ins>
      <w:del w:id="28491" w:author="Στάθης Καπ" w:date="2023-02-27T05:34:00Z">
        <w:r w:rsidR="00C75DED"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8492" w:author="Στάθης Καπ" w:date="2023-02-27T03:13:00Z"/>
          <w:lang w:val="el-GR"/>
          <w:rPrChange w:id="28493" w:author="Στάθης Καπ" w:date="2023-02-24T06:21:00Z">
            <w:rPr>
              <w:del w:id="28494" w:author="Στάθης Καπ" w:date="2023-02-27T03:13:00Z"/>
            </w:rPr>
          </w:rPrChange>
        </w:rPr>
      </w:pPr>
      <w:del w:id="28495" w:author="Στάθης Καπ" w:date="2023-02-27T03:13:00Z">
        <w:r w:rsidDel="0039001D">
          <w:delText>Figure</w:delText>
        </w:r>
        <w:r w:rsidRPr="00C75DED" w:rsidDel="0039001D">
          <w:rPr>
            <w:sz w:val="18"/>
            <w:lang w:val="el-GR"/>
            <w:rPrChange w:id="28496" w:author="Στάθης Καπ" w:date="2023-02-24T06:19:00Z">
              <w:rPr>
                <w:sz w:val="18"/>
              </w:rPr>
            </w:rPrChange>
          </w:rPr>
          <w:delText xml:space="preserve"> </w:delText>
        </w:r>
        <w:r w:rsidDel="0039001D">
          <w:rPr>
            <w:sz w:val="18"/>
          </w:rPr>
          <w:fldChar w:fldCharType="begin"/>
        </w:r>
        <w:r w:rsidRPr="00C75DED" w:rsidDel="0039001D">
          <w:rPr>
            <w:sz w:val="18"/>
            <w:lang w:val="el-GR"/>
            <w:rPrChange w:id="28497" w:author="Στάθης Καπ" w:date="2023-02-24T06:19:00Z">
              <w:rPr>
                <w:sz w:val="18"/>
              </w:rPr>
            </w:rPrChange>
          </w:rPr>
          <w:delInstrText xml:space="preserve"> </w:delInstrText>
        </w:r>
        <w:r w:rsidDel="0039001D">
          <w:delInstrText>SEQ</w:delInstrText>
        </w:r>
        <w:r w:rsidRPr="00C75DED" w:rsidDel="0039001D">
          <w:rPr>
            <w:sz w:val="18"/>
            <w:lang w:val="el-GR"/>
            <w:rPrChange w:id="28498" w:author="Στάθης Καπ" w:date="2023-02-24T06:19:00Z">
              <w:rPr>
                <w:sz w:val="18"/>
              </w:rPr>
            </w:rPrChange>
          </w:rPr>
          <w:delInstrText xml:space="preserve"> </w:delInstrText>
        </w:r>
        <w:r w:rsidDel="0039001D">
          <w:delInstrText>Figure</w:delInstrText>
        </w:r>
        <w:r w:rsidRPr="00C75DED" w:rsidDel="0039001D">
          <w:rPr>
            <w:sz w:val="18"/>
            <w:lang w:val="el-GR"/>
            <w:rPrChange w:id="28499" w:author="Στάθης Καπ" w:date="2023-02-24T06:19:00Z">
              <w:rPr>
                <w:sz w:val="18"/>
              </w:rPr>
            </w:rPrChange>
          </w:rPr>
          <w:delInstrText xml:space="preserve"> \* </w:delInstrText>
        </w:r>
        <w:r w:rsidDel="0039001D">
          <w:delInstrText>ARABIC</w:delInstrText>
        </w:r>
        <w:r w:rsidRPr="00C75DED" w:rsidDel="0039001D">
          <w:rPr>
            <w:sz w:val="18"/>
            <w:lang w:val="el-GR"/>
            <w:rPrChange w:id="28500" w:author="Στάθης Καπ" w:date="2023-02-24T06:19:00Z">
              <w:rPr>
                <w:sz w:val="18"/>
              </w:rPr>
            </w:rPrChange>
          </w:rPr>
          <w:delInstrText xml:space="preserve"> </w:delInstrText>
        </w:r>
        <w:r w:rsidDel="0039001D">
          <w:rPr>
            <w:sz w:val="18"/>
          </w:rPr>
          <w:fldChar w:fldCharType="separate"/>
        </w:r>
        <w:r w:rsidR="00FF4567" w:rsidRPr="00FF4567" w:rsidDel="0039001D">
          <w:rPr>
            <w:noProof/>
            <w:sz w:val="18"/>
            <w:lang w:val="el-GR"/>
            <w:rPrChange w:id="28501" w:author="Στάθης Καπ" w:date="2023-02-24T06:23:00Z">
              <w:rPr>
                <w:noProof/>
                <w:sz w:val="18"/>
              </w:rPr>
            </w:rPrChange>
          </w:rPr>
          <w:delText>1</w:delText>
        </w:r>
        <w:r w:rsidDel="0039001D">
          <w:rPr>
            <w:sz w:val="18"/>
          </w:rPr>
          <w:fldChar w:fldCharType="end"/>
        </w:r>
        <w:r w:rsidRPr="00C75DED" w:rsidDel="0039001D">
          <w:rPr>
            <w:sz w:val="18"/>
            <w:lang w:val="el-GR"/>
            <w:rPrChange w:id="28502" w:author="Στάθης Καπ" w:date="2023-02-24T06:19:00Z">
              <w:rPr>
                <w:sz w:val="18"/>
              </w:rPr>
            </w:rPrChange>
          </w:rPr>
          <w:delText xml:space="preserve">: </w:delText>
        </w:r>
        <w:bookmarkStart w:id="28503"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sz w:val="18"/>
            <w:lang w:val="el-GR"/>
            <w:rPrChange w:id="28504" w:author="Στάθης Καπ" w:date="2023-02-24T06:21:00Z">
              <w:rPr>
                <w:sz w:val="18"/>
              </w:rPr>
            </w:rPrChange>
          </w:rPr>
          <w:delText xml:space="preserve"> = 1</w:delText>
        </w:r>
      </w:del>
    </w:p>
    <w:bookmarkEnd w:id="28503"/>
    <w:p w14:paraId="25BAA18A" w14:textId="54234E47" w:rsidR="00A30B23" w:rsidRPr="00FF4567" w:rsidDel="001853AC" w:rsidRDefault="00A30B23">
      <w:pPr>
        <w:keepNext/>
        <w:rPr>
          <w:del w:id="28505" w:author="Στάθης Καπ" w:date="2023-03-06T19:52:00Z"/>
          <w:lang w:val="el-GR"/>
          <w:rPrChange w:id="28506" w:author="Στάθης Καπ" w:date="2023-02-24T06:23:00Z">
            <w:rPr>
              <w:del w:id="28507" w:author="Στάθης Καπ" w:date="2023-03-06T19:52:00Z"/>
            </w:rPr>
          </w:rPrChange>
        </w:rPr>
        <w:pPrChange w:id="28508" w:author="Στάθης Καπ" w:date="2023-03-07T02:53:00Z">
          <w:pPr/>
        </w:pPrChange>
      </w:pPr>
    </w:p>
    <w:p w14:paraId="36DD0FA7" w14:textId="2FCBBB34" w:rsidR="001853AC" w:rsidRDefault="001853AC" w:rsidP="004B3C97">
      <w:pPr>
        <w:keepNext/>
        <w:rPr>
          <w:ins w:id="28509" w:author="Στάθης Καπ" w:date="2023-03-06T19:54:00Z"/>
          <w:noProof/>
          <w:lang w:val="el-GR"/>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Change w:id="28510" w:author="Στάθης Καπ" w:date="2023-03-13T03:32:00Z">
          <w:tblPr>
            <w:tblStyle w:val="TableGrid"/>
            <w:tblW w:w="0" w:type="nil"/>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PrChange>
      </w:tblPr>
      <w:tblGrid>
        <w:gridCol w:w="1730"/>
        <w:gridCol w:w="1559"/>
        <w:tblGridChange w:id="28511">
          <w:tblGrid>
            <w:gridCol w:w="5"/>
            <w:gridCol w:w="966"/>
            <w:gridCol w:w="177"/>
            <w:gridCol w:w="781"/>
            <w:gridCol w:w="368"/>
          </w:tblGrid>
        </w:tblGridChange>
      </w:tblGrid>
      <w:tr w:rsidR="00786D8A" w14:paraId="6A94A8E7" w14:textId="77777777" w:rsidTr="007741D0">
        <w:trPr>
          <w:trHeight w:val="272"/>
          <w:ins w:id="28512" w:author="Στάθης Καπ" w:date="2023-03-06T19:54:00Z"/>
          <w:trPrChange w:id="28513" w:author="Στάθης Καπ" w:date="2023-03-13T03:32:00Z">
            <w:trPr>
              <w:trHeight w:val="272"/>
            </w:trPr>
          </w:trPrChange>
        </w:trPr>
        <w:tc>
          <w:tcPr>
            <w:tcW w:w="1730" w:type="dxa"/>
            <w:tcBorders>
              <w:bottom w:val="single" w:sz="4" w:space="0" w:color="auto"/>
            </w:tcBorders>
            <w:tcPrChange w:id="28514" w:author="Στάθης Καπ" w:date="2023-03-13T03:32:00Z">
              <w:tcPr>
                <w:tcW w:w="0" w:type="auto"/>
                <w:gridSpan w:val="3"/>
              </w:tcPr>
            </w:tcPrChange>
          </w:tcPr>
          <w:p w14:paraId="5549CE56" w14:textId="45E8FAFC" w:rsidR="001853AC" w:rsidRPr="007741D0" w:rsidRDefault="007741D0" w:rsidP="007866A8">
            <w:pPr>
              <w:keepNext/>
              <w:rPr>
                <w:ins w:id="28515" w:author="Στάθης Καπ" w:date="2023-03-06T19:54:00Z"/>
                <w:b/>
                <w:bCs/>
                <w:noProof/>
                <w:lang w:val="el-GR"/>
                <w:rPrChange w:id="28516" w:author="Στάθης Καπ" w:date="2023-03-13T03:32:00Z">
                  <w:rPr>
                    <w:ins w:id="28517" w:author="Στάθης Καπ" w:date="2023-03-06T19:54:00Z"/>
                    <w:noProof/>
                    <w:lang w:val="el-GR"/>
                  </w:rPr>
                </w:rPrChange>
              </w:rPr>
            </w:pPr>
            <w:ins w:id="28518" w:author="Στάθης Καπ" w:date="2023-03-13T03:32:00Z">
              <w:r>
                <w:rPr>
                  <w:b/>
                  <w:bCs/>
                  <w:noProof/>
                  <w:lang w:val="el-GR"/>
                </w:rPr>
                <w:t>Ώρα ανοίγματος</w:t>
              </w:r>
            </w:ins>
          </w:p>
        </w:tc>
        <w:tc>
          <w:tcPr>
            <w:tcW w:w="1559" w:type="dxa"/>
            <w:tcBorders>
              <w:left w:val="nil"/>
              <w:bottom w:val="single" w:sz="4" w:space="0" w:color="auto"/>
            </w:tcBorders>
            <w:tcPrChange w:id="28519" w:author="Στάθης Καπ" w:date="2023-03-13T03:32:00Z">
              <w:tcPr>
                <w:tcW w:w="0" w:type="auto"/>
                <w:gridSpan w:val="2"/>
                <w:tcBorders>
                  <w:left w:val="nil"/>
                </w:tcBorders>
              </w:tcPr>
            </w:tcPrChange>
          </w:tcPr>
          <w:p w14:paraId="0B7D8CF1" w14:textId="41F17F58" w:rsidR="001853AC" w:rsidRPr="009F1C0B" w:rsidRDefault="007741D0" w:rsidP="007866A8">
            <w:pPr>
              <w:keepNext/>
              <w:rPr>
                <w:ins w:id="28520" w:author="Στάθης Καπ" w:date="2023-03-06T19:54:00Z"/>
                <w:b/>
                <w:bCs/>
                <w:noProof/>
                <w:rPrChange w:id="28521" w:author="Στάθης Καπ" w:date="2023-03-13T03:49:00Z">
                  <w:rPr>
                    <w:ins w:id="28522" w:author="Στάθης Καπ" w:date="2023-03-06T19:54:00Z"/>
                    <w:noProof/>
                    <w:lang w:val="el-GR"/>
                  </w:rPr>
                </w:rPrChange>
              </w:rPr>
            </w:pPr>
            <w:ins w:id="28523" w:author="Στάθης Καπ" w:date="2023-03-13T03:32:00Z">
              <w:r>
                <w:rPr>
                  <w:b/>
                  <w:bCs/>
                  <w:noProof/>
                  <w:lang w:val="el-GR"/>
                </w:rPr>
                <w:t>Ώρα κλεισίματος</w:t>
              </w:r>
            </w:ins>
          </w:p>
        </w:tc>
      </w:tr>
      <w:tr w:rsidR="00786D8A" w14:paraId="6445AD32" w14:textId="77777777" w:rsidTr="007741D0">
        <w:tblPrEx>
          <w:tblPrExChange w:id="28524" w:author="Στάθης Καπ" w:date="2023-03-13T03:32:00Z">
            <w:tblPrEx>
              <w:tblW w:w="0" w:type="auto"/>
              <w:tblInd w:w="113" w:type="dxa"/>
            </w:tblPrEx>
          </w:tblPrExChange>
        </w:tblPrEx>
        <w:trPr>
          <w:trHeight w:val="272"/>
          <w:ins w:id="28525" w:author="Στάθης Καπ" w:date="2023-03-06T19:57:00Z"/>
          <w:trPrChange w:id="28526" w:author="Στάθης Καπ" w:date="2023-03-13T03:32:00Z">
            <w:trPr>
              <w:gridBefore w:val="1"/>
              <w:gridAfter w:val="0"/>
              <w:trHeight w:val="272"/>
            </w:trPr>
          </w:trPrChange>
        </w:trPr>
        <w:tc>
          <w:tcPr>
            <w:tcW w:w="1730" w:type="dxa"/>
            <w:tcBorders>
              <w:top w:val="single" w:sz="4" w:space="0" w:color="auto"/>
            </w:tcBorders>
            <w:tcPrChange w:id="28527" w:author="Στάθης Καπ" w:date="2023-03-13T03:32:00Z">
              <w:tcPr>
                <w:tcW w:w="0" w:type="auto"/>
                <w:tcBorders>
                  <w:top w:val="single" w:sz="4" w:space="0" w:color="auto"/>
                </w:tcBorders>
              </w:tcPr>
            </w:tcPrChange>
          </w:tcPr>
          <w:p w14:paraId="4BCD851F" w14:textId="57602A7A" w:rsidR="001853AC" w:rsidRPr="001853AC" w:rsidRDefault="001853AC" w:rsidP="007866A8">
            <w:pPr>
              <w:keepNext/>
              <w:rPr>
                <w:ins w:id="28528" w:author="Στάθης Καπ" w:date="2023-03-06T19:57:00Z"/>
                <w:noProof/>
                <w:rPrChange w:id="28529" w:author="Στάθης Καπ" w:date="2023-03-06T20:00:00Z">
                  <w:rPr>
                    <w:ins w:id="28530" w:author="Στάθης Καπ" w:date="2023-03-06T19:57:00Z"/>
                    <w:b/>
                    <w:bCs/>
                    <w:noProof/>
                  </w:rPr>
                </w:rPrChange>
              </w:rPr>
            </w:pPr>
            <w:ins w:id="28531" w:author="Στάθης Καπ" w:date="2023-03-06T20:00:00Z">
              <w:r>
                <w:rPr>
                  <w:noProof/>
                </w:rPr>
                <w:t>0</w:t>
              </w:r>
            </w:ins>
          </w:p>
        </w:tc>
        <w:tc>
          <w:tcPr>
            <w:tcW w:w="1559" w:type="dxa"/>
            <w:tcBorders>
              <w:top w:val="single" w:sz="4" w:space="0" w:color="auto"/>
              <w:left w:val="nil"/>
            </w:tcBorders>
            <w:tcPrChange w:id="28532" w:author="Στάθης Καπ" w:date="2023-03-13T03:32:00Z">
              <w:tcPr>
                <w:tcW w:w="0" w:type="auto"/>
                <w:gridSpan w:val="2"/>
                <w:tcBorders>
                  <w:top w:val="single" w:sz="4" w:space="0" w:color="auto"/>
                  <w:left w:val="nil"/>
                </w:tcBorders>
              </w:tcPr>
            </w:tcPrChange>
          </w:tcPr>
          <w:p w14:paraId="2678D100" w14:textId="24EF9604" w:rsidR="001853AC" w:rsidRPr="001853AC" w:rsidRDefault="00786D8A" w:rsidP="007866A8">
            <w:pPr>
              <w:keepNext/>
              <w:rPr>
                <w:ins w:id="28533" w:author="Στάθης Καπ" w:date="2023-03-06T19:57:00Z"/>
                <w:noProof/>
                <w:rPrChange w:id="28534" w:author="Στάθης Καπ" w:date="2023-03-06T20:00:00Z">
                  <w:rPr>
                    <w:ins w:id="28535" w:author="Στάθης Καπ" w:date="2023-03-06T19:57:00Z"/>
                    <w:b/>
                    <w:bCs/>
                    <w:noProof/>
                  </w:rPr>
                </w:rPrChange>
              </w:rPr>
            </w:pPr>
            <w:ins w:id="28536" w:author="Στάθης Καπ" w:date="2023-03-06T20:01:00Z">
              <w:r>
                <w:rPr>
                  <w:noProof/>
                </w:rPr>
                <w:t>180</w:t>
              </w:r>
            </w:ins>
          </w:p>
        </w:tc>
      </w:tr>
      <w:tr w:rsidR="001853AC" w14:paraId="6A6E0B77" w14:textId="77777777" w:rsidTr="007741D0">
        <w:trPr>
          <w:trHeight w:val="272"/>
          <w:ins w:id="28537" w:author="Στάθης Καπ" w:date="2023-03-06T20:00:00Z"/>
          <w:trPrChange w:id="28538" w:author="Στάθης Καπ" w:date="2023-03-13T03:32:00Z">
            <w:trPr>
              <w:trHeight w:val="272"/>
            </w:trPr>
          </w:trPrChange>
        </w:trPr>
        <w:tc>
          <w:tcPr>
            <w:tcW w:w="1730" w:type="dxa"/>
            <w:tcPrChange w:id="28539" w:author="Στάθης Καπ" w:date="2023-03-13T03:32:00Z">
              <w:tcPr>
                <w:tcW w:w="0" w:type="auto"/>
                <w:gridSpan w:val="3"/>
                <w:tcBorders>
                  <w:top w:val="single" w:sz="4" w:space="0" w:color="auto"/>
                </w:tcBorders>
              </w:tcPr>
            </w:tcPrChange>
          </w:tcPr>
          <w:p w14:paraId="1FC01B35" w14:textId="2156D8F6" w:rsidR="001853AC" w:rsidRPr="001853AC" w:rsidRDefault="00786D8A" w:rsidP="001853AC">
            <w:pPr>
              <w:keepNext/>
              <w:rPr>
                <w:ins w:id="28540" w:author="Στάθης Καπ" w:date="2023-03-06T20:00:00Z"/>
                <w:noProof/>
                <w:rPrChange w:id="28541" w:author="Στάθης Καπ" w:date="2023-03-06T20:00:00Z">
                  <w:rPr>
                    <w:ins w:id="28542" w:author="Στάθης Καπ" w:date="2023-03-06T20:00:00Z"/>
                    <w:b/>
                    <w:bCs/>
                    <w:noProof/>
                  </w:rPr>
                </w:rPrChange>
              </w:rPr>
            </w:pPr>
            <w:ins w:id="28543" w:author="Στάθης Καπ" w:date="2023-03-06T20:01:00Z">
              <w:r>
                <w:rPr>
                  <w:noProof/>
                </w:rPr>
                <w:t>0</w:t>
              </w:r>
            </w:ins>
          </w:p>
        </w:tc>
        <w:tc>
          <w:tcPr>
            <w:tcW w:w="1559" w:type="dxa"/>
            <w:tcBorders>
              <w:left w:val="nil"/>
            </w:tcBorders>
            <w:tcPrChange w:id="28544" w:author="Στάθης Καπ" w:date="2023-03-13T03:32:00Z">
              <w:tcPr>
                <w:tcW w:w="0" w:type="auto"/>
                <w:gridSpan w:val="2"/>
                <w:tcBorders>
                  <w:top w:val="single" w:sz="4" w:space="0" w:color="auto"/>
                </w:tcBorders>
              </w:tcPr>
            </w:tcPrChange>
          </w:tcPr>
          <w:p w14:paraId="27E07ED2" w14:textId="734A0AA2" w:rsidR="001853AC" w:rsidRPr="001853AC" w:rsidRDefault="00786D8A" w:rsidP="001853AC">
            <w:pPr>
              <w:keepNext/>
              <w:rPr>
                <w:ins w:id="28545" w:author="Στάθης Καπ" w:date="2023-03-06T20:00:00Z"/>
                <w:noProof/>
                <w:rPrChange w:id="28546" w:author="Στάθης Καπ" w:date="2023-03-06T20:00:00Z">
                  <w:rPr>
                    <w:ins w:id="28547" w:author="Στάθης Καπ" w:date="2023-03-06T20:00:00Z"/>
                    <w:b/>
                    <w:bCs/>
                    <w:noProof/>
                  </w:rPr>
                </w:rPrChange>
              </w:rPr>
            </w:pPr>
            <w:ins w:id="28548" w:author="Στάθης Καπ" w:date="2023-03-06T20:01:00Z">
              <w:r>
                <w:rPr>
                  <w:noProof/>
                </w:rPr>
                <w:t>360</w:t>
              </w:r>
            </w:ins>
          </w:p>
        </w:tc>
      </w:tr>
      <w:tr w:rsidR="001853AC" w14:paraId="7586FB49" w14:textId="77777777" w:rsidTr="007741D0">
        <w:trPr>
          <w:trHeight w:val="272"/>
          <w:ins w:id="28549" w:author="Στάθης Καπ" w:date="2023-03-06T20:00:00Z"/>
          <w:trPrChange w:id="28550" w:author="Στάθης Καπ" w:date="2023-03-13T03:32:00Z">
            <w:trPr>
              <w:trHeight w:val="272"/>
            </w:trPr>
          </w:trPrChange>
        </w:trPr>
        <w:tc>
          <w:tcPr>
            <w:tcW w:w="1730" w:type="dxa"/>
            <w:tcPrChange w:id="28551" w:author="Στάθης Καπ" w:date="2023-03-13T03:32:00Z">
              <w:tcPr>
                <w:tcW w:w="0" w:type="auto"/>
                <w:gridSpan w:val="3"/>
                <w:tcBorders>
                  <w:top w:val="single" w:sz="4" w:space="0" w:color="auto"/>
                </w:tcBorders>
              </w:tcPr>
            </w:tcPrChange>
          </w:tcPr>
          <w:p w14:paraId="39B98426" w14:textId="1A1444B8" w:rsidR="001853AC" w:rsidRPr="001853AC" w:rsidRDefault="00786D8A" w:rsidP="001853AC">
            <w:pPr>
              <w:keepNext/>
              <w:rPr>
                <w:ins w:id="28552" w:author="Στάθης Καπ" w:date="2023-03-06T20:00:00Z"/>
                <w:noProof/>
                <w:rPrChange w:id="28553" w:author="Στάθης Καπ" w:date="2023-03-06T20:00:00Z">
                  <w:rPr>
                    <w:ins w:id="28554" w:author="Στάθης Καπ" w:date="2023-03-06T20:00:00Z"/>
                    <w:b/>
                    <w:bCs/>
                    <w:noProof/>
                  </w:rPr>
                </w:rPrChange>
              </w:rPr>
            </w:pPr>
            <w:ins w:id="28555" w:author="Στάθης Καπ" w:date="2023-03-06T20:01:00Z">
              <w:r>
                <w:rPr>
                  <w:noProof/>
                </w:rPr>
                <w:t>60</w:t>
              </w:r>
            </w:ins>
          </w:p>
        </w:tc>
        <w:tc>
          <w:tcPr>
            <w:tcW w:w="1559" w:type="dxa"/>
            <w:tcBorders>
              <w:left w:val="nil"/>
            </w:tcBorders>
            <w:tcPrChange w:id="28556" w:author="Στάθης Καπ" w:date="2023-03-13T03:32:00Z">
              <w:tcPr>
                <w:tcW w:w="0" w:type="auto"/>
                <w:gridSpan w:val="2"/>
                <w:tcBorders>
                  <w:top w:val="single" w:sz="4" w:space="0" w:color="auto"/>
                </w:tcBorders>
              </w:tcPr>
            </w:tcPrChange>
          </w:tcPr>
          <w:p w14:paraId="1D0F784E" w14:textId="42F948BE" w:rsidR="001853AC" w:rsidRPr="001853AC" w:rsidRDefault="00786D8A" w:rsidP="001853AC">
            <w:pPr>
              <w:keepNext/>
              <w:rPr>
                <w:ins w:id="28557" w:author="Στάθης Καπ" w:date="2023-03-06T20:00:00Z"/>
                <w:noProof/>
                <w:rPrChange w:id="28558" w:author="Στάθης Καπ" w:date="2023-03-06T20:00:00Z">
                  <w:rPr>
                    <w:ins w:id="28559" w:author="Στάθης Καπ" w:date="2023-03-06T20:00:00Z"/>
                    <w:b/>
                    <w:bCs/>
                    <w:noProof/>
                  </w:rPr>
                </w:rPrChange>
              </w:rPr>
            </w:pPr>
            <w:ins w:id="28560" w:author="Στάθης Καπ" w:date="2023-03-06T20:01:00Z">
              <w:r>
                <w:rPr>
                  <w:noProof/>
                </w:rPr>
                <w:t>300</w:t>
              </w:r>
            </w:ins>
          </w:p>
        </w:tc>
      </w:tr>
      <w:tr w:rsidR="001853AC" w14:paraId="10832F7D" w14:textId="77777777" w:rsidTr="007741D0">
        <w:trPr>
          <w:trHeight w:val="272"/>
          <w:ins w:id="28561" w:author="Στάθης Καπ" w:date="2023-03-06T20:00:00Z"/>
          <w:trPrChange w:id="28562" w:author="Στάθης Καπ" w:date="2023-03-13T03:32:00Z">
            <w:trPr>
              <w:trHeight w:val="272"/>
            </w:trPr>
          </w:trPrChange>
        </w:trPr>
        <w:tc>
          <w:tcPr>
            <w:tcW w:w="1730" w:type="dxa"/>
            <w:tcPrChange w:id="28563" w:author="Στάθης Καπ" w:date="2023-03-13T03:32:00Z">
              <w:tcPr>
                <w:tcW w:w="0" w:type="auto"/>
                <w:gridSpan w:val="3"/>
                <w:tcBorders>
                  <w:top w:val="single" w:sz="4" w:space="0" w:color="auto"/>
                </w:tcBorders>
              </w:tcPr>
            </w:tcPrChange>
          </w:tcPr>
          <w:p w14:paraId="4591B221" w14:textId="211F0C35" w:rsidR="001853AC" w:rsidRPr="001853AC" w:rsidRDefault="00786D8A" w:rsidP="001853AC">
            <w:pPr>
              <w:keepNext/>
              <w:rPr>
                <w:ins w:id="28564" w:author="Στάθης Καπ" w:date="2023-03-06T20:00:00Z"/>
                <w:noProof/>
                <w:rPrChange w:id="28565" w:author="Στάθης Καπ" w:date="2023-03-06T20:00:00Z">
                  <w:rPr>
                    <w:ins w:id="28566" w:author="Στάθης Καπ" w:date="2023-03-06T20:00:00Z"/>
                    <w:b/>
                    <w:bCs/>
                    <w:noProof/>
                  </w:rPr>
                </w:rPrChange>
              </w:rPr>
            </w:pPr>
            <w:ins w:id="28567" w:author="Στάθης Καπ" w:date="2023-03-06T20:01:00Z">
              <w:r>
                <w:rPr>
                  <w:noProof/>
                </w:rPr>
                <w:t>180</w:t>
              </w:r>
            </w:ins>
          </w:p>
        </w:tc>
        <w:tc>
          <w:tcPr>
            <w:tcW w:w="1559" w:type="dxa"/>
            <w:tcBorders>
              <w:left w:val="nil"/>
            </w:tcBorders>
            <w:tcPrChange w:id="28568" w:author="Στάθης Καπ" w:date="2023-03-13T03:32:00Z">
              <w:tcPr>
                <w:tcW w:w="0" w:type="auto"/>
                <w:gridSpan w:val="2"/>
                <w:tcBorders>
                  <w:top w:val="single" w:sz="4" w:space="0" w:color="auto"/>
                </w:tcBorders>
              </w:tcPr>
            </w:tcPrChange>
          </w:tcPr>
          <w:p w14:paraId="016B680B" w14:textId="775EE470" w:rsidR="001853AC" w:rsidRPr="001853AC" w:rsidRDefault="00786D8A" w:rsidP="001853AC">
            <w:pPr>
              <w:keepNext/>
              <w:rPr>
                <w:ins w:id="28569" w:author="Στάθης Καπ" w:date="2023-03-06T20:00:00Z"/>
                <w:noProof/>
                <w:rPrChange w:id="28570" w:author="Στάθης Καπ" w:date="2023-03-06T20:00:00Z">
                  <w:rPr>
                    <w:ins w:id="28571" w:author="Στάθης Καπ" w:date="2023-03-06T20:00:00Z"/>
                    <w:b/>
                    <w:bCs/>
                    <w:noProof/>
                  </w:rPr>
                </w:rPrChange>
              </w:rPr>
            </w:pPr>
            <w:ins w:id="28572" w:author="Στάθης Καπ" w:date="2023-03-06T20:01:00Z">
              <w:r>
                <w:rPr>
                  <w:noProof/>
                </w:rPr>
                <w:t>540</w:t>
              </w:r>
            </w:ins>
          </w:p>
        </w:tc>
      </w:tr>
      <w:tr w:rsidR="001853AC" w14:paraId="3980BEA6" w14:textId="77777777" w:rsidTr="007741D0">
        <w:trPr>
          <w:trHeight w:val="272"/>
          <w:ins w:id="28573" w:author="Στάθης Καπ" w:date="2023-03-06T20:00:00Z"/>
          <w:trPrChange w:id="28574" w:author="Στάθης Καπ" w:date="2023-03-13T03:32:00Z">
            <w:trPr>
              <w:trHeight w:val="272"/>
            </w:trPr>
          </w:trPrChange>
        </w:trPr>
        <w:tc>
          <w:tcPr>
            <w:tcW w:w="1730" w:type="dxa"/>
            <w:tcPrChange w:id="28575" w:author="Στάθης Καπ" w:date="2023-03-13T03:32:00Z">
              <w:tcPr>
                <w:tcW w:w="0" w:type="auto"/>
                <w:gridSpan w:val="3"/>
                <w:tcBorders>
                  <w:top w:val="single" w:sz="4" w:space="0" w:color="auto"/>
                </w:tcBorders>
              </w:tcPr>
            </w:tcPrChange>
          </w:tcPr>
          <w:p w14:paraId="7D716288" w14:textId="33C56206" w:rsidR="001853AC" w:rsidRPr="001853AC" w:rsidRDefault="00786D8A" w:rsidP="001853AC">
            <w:pPr>
              <w:keepNext/>
              <w:rPr>
                <w:ins w:id="28576" w:author="Στάθης Καπ" w:date="2023-03-06T20:00:00Z"/>
                <w:noProof/>
                <w:rPrChange w:id="28577" w:author="Στάθης Καπ" w:date="2023-03-06T20:00:00Z">
                  <w:rPr>
                    <w:ins w:id="28578" w:author="Στάθης Καπ" w:date="2023-03-06T20:00:00Z"/>
                    <w:b/>
                    <w:bCs/>
                    <w:noProof/>
                  </w:rPr>
                </w:rPrChange>
              </w:rPr>
            </w:pPr>
            <w:ins w:id="28579" w:author="Στάθης Καπ" w:date="2023-03-06T20:01:00Z">
              <w:r>
                <w:rPr>
                  <w:noProof/>
                </w:rPr>
                <w:t>360</w:t>
              </w:r>
            </w:ins>
          </w:p>
        </w:tc>
        <w:tc>
          <w:tcPr>
            <w:tcW w:w="1559" w:type="dxa"/>
            <w:tcBorders>
              <w:left w:val="nil"/>
            </w:tcBorders>
            <w:tcPrChange w:id="28580" w:author="Στάθης Καπ" w:date="2023-03-13T03:32:00Z">
              <w:tcPr>
                <w:tcW w:w="0" w:type="auto"/>
                <w:gridSpan w:val="2"/>
                <w:tcBorders>
                  <w:top w:val="single" w:sz="4" w:space="0" w:color="auto"/>
                </w:tcBorders>
              </w:tcPr>
            </w:tcPrChange>
          </w:tcPr>
          <w:p w14:paraId="01DDEAAE" w14:textId="711E0DD1" w:rsidR="001853AC" w:rsidRPr="001853AC" w:rsidRDefault="00786D8A" w:rsidP="001853AC">
            <w:pPr>
              <w:keepNext/>
              <w:rPr>
                <w:ins w:id="28581" w:author="Στάθης Καπ" w:date="2023-03-06T20:00:00Z"/>
                <w:noProof/>
                <w:rPrChange w:id="28582" w:author="Στάθης Καπ" w:date="2023-03-06T20:00:00Z">
                  <w:rPr>
                    <w:ins w:id="28583" w:author="Στάθης Καπ" w:date="2023-03-06T20:00:00Z"/>
                    <w:b/>
                    <w:bCs/>
                    <w:noProof/>
                  </w:rPr>
                </w:rPrChange>
              </w:rPr>
            </w:pPr>
            <w:ins w:id="28584" w:author="Στάθης Καπ" w:date="2023-03-06T20:01:00Z">
              <w:r>
                <w:rPr>
                  <w:noProof/>
                </w:rPr>
                <w:t>720</w:t>
              </w:r>
            </w:ins>
          </w:p>
        </w:tc>
      </w:tr>
      <w:tr w:rsidR="001853AC" w14:paraId="1FD893B1" w14:textId="77777777" w:rsidTr="007741D0">
        <w:trPr>
          <w:trHeight w:val="272"/>
          <w:ins w:id="28585" w:author="Στάθης Καπ" w:date="2023-03-06T20:00:00Z"/>
          <w:trPrChange w:id="28586" w:author="Στάθης Καπ" w:date="2023-03-13T03:32:00Z">
            <w:trPr>
              <w:trHeight w:val="272"/>
            </w:trPr>
          </w:trPrChange>
        </w:trPr>
        <w:tc>
          <w:tcPr>
            <w:tcW w:w="1730" w:type="dxa"/>
            <w:tcPrChange w:id="28587" w:author="Στάθης Καπ" w:date="2023-03-13T03:32:00Z">
              <w:tcPr>
                <w:tcW w:w="0" w:type="auto"/>
                <w:gridSpan w:val="3"/>
                <w:tcBorders>
                  <w:top w:val="single" w:sz="4" w:space="0" w:color="auto"/>
                </w:tcBorders>
              </w:tcPr>
            </w:tcPrChange>
          </w:tcPr>
          <w:p w14:paraId="722447C4" w14:textId="49B8B4DE" w:rsidR="001853AC" w:rsidRPr="001853AC" w:rsidRDefault="00786D8A" w:rsidP="001853AC">
            <w:pPr>
              <w:keepNext/>
              <w:rPr>
                <w:ins w:id="28588" w:author="Στάθης Καπ" w:date="2023-03-06T20:00:00Z"/>
                <w:noProof/>
                <w:rPrChange w:id="28589" w:author="Στάθης Καπ" w:date="2023-03-06T20:00:00Z">
                  <w:rPr>
                    <w:ins w:id="28590" w:author="Στάθης Καπ" w:date="2023-03-06T20:00:00Z"/>
                    <w:b/>
                    <w:bCs/>
                    <w:noProof/>
                  </w:rPr>
                </w:rPrChange>
              </w:rPr>
            </w:pPr>
            <w:ins w:id="28591" w:author="Στάθης Καπ" w:date="2023-03-06T20:01:00Z">
              <w:r>
                <w:rPr>
                  <w:noProof/>
                </w:rPr>
                <w:t>540</w:t>
              </w:r>
            </w:ins>
          </w:p>
        </w:tc>
        <w:tc>
          <w:tcPr>
            <w:tcW w:w="1559" w:type="dxa"/>
            <w:tcBorders>
              <w:left w:val="nil"/>
            </w:tcBorders>
            <w:tcPrChange w:id="28592" w:author="Στάθης Καπ" w:date="2023-03-13T03:32:00Z">
              <w:tcPr>
                <w:tcW w:w="0" w:type="auto"/>
                <w:gridSpan w:val="2"/>
                <w:tcBorders>
                  <w:top w:val="single" w:sz="4" w:space="0" w:color="auto"/>
                </w:tcBorders>
              </w:tcPr>
            </w:tcPrChange>
          </w:tcPr>
          <w:p w14:paraId="74E211FA" w14:textId="3D844CEB" w:rsidR="001853AC" w:rsidRPr="001853AC" w:rsidRDefault="00786D8A" w:rsidP="001853AC">
            <w:pPr>
              <w:keepNext/>
              <w:rPr>
                <w:ins w:id="28593" w:author="Στάθης Καπ" w:date="2023-03-06T20:00:00Z"/>
                <w:noProof/>
                <w:rPrChange w:id="28594" w:author="Στάθης Καπ" w:date="2023-03-06T20:00:00Z">
                  <w:rPr>
                    <w:ins w:id="28595" w:author="Στάθης Καπ" w:date="2023-03-06T20:00:00Z"/>
                    <w:b/>
                    <w:bCs/>
                    <w:noProof/>
                  </w:rPr>
                </w:rPrChange>
              </w:rPr>
            </w:pPr>
            <w:ins w:id="28596" w:author="Στάθης Καπ" w:date="2023-03-06T20:01:00Z">
              <w:r>
                <w:rPr>
                  <w:noProof/>
                </w:rPr>
                <w:t>720</w:t>
              </w:r>
            </w:ins>
          </w:p>
        </w:tc>
      </w:tr>
      <w:tr w:rsidR="001853AC" w14:paraId="7C076DAC" w14:textId="77777777" w:rsidTr="007741D0">
        <w:trPr>
          <w:trHeight w:val="272"/>
          <w:ins w:id="28597" w:author="Στάθης Καπ" w:date="2023-03-06T20:00:00Z"/>
          <w:trPrChange w:id="28598" w:author="Στάθης Καπ" w:date="2023-03-13T03:32:00Z">
            <w:trPr>
              <w:trHeight w:val="272"/>
            </w:trPr>
          </w:trPrChange>
        </w:trPr>
        <w:tc>
          <w:tcPr>
            <w:tcW w:w="1730" w:type="dxa"/>
            <w:tcPrChange w:id="28599" w:author="Στάθης Καπ" w:date="2023-03-13T03:32:00Z">
              <w:tcPr>
                <w:tcW w:w="0" w:type="auto"/>
                <w:gridSpan w:val="3"/>
                <w:tcBorders>
                  <w:top w:val="single" w:sz="4" w:space="0" w:color="auto"/>
                </w:tcBorders>
              </w:tcPr>
            </w:tcPrChange>
          </w:tcPr>
          <w:p w14:paraId="206D8305" w14:textId="2B7ED1DD" w:rsidR="001853AC" w:rsidRPr="001853AC" w:rsidRDefault="00786D8A" w:rsidP="001853AC">
            <w:pPr>
              <w:keepNext/>
              <w:rPr>
                <w:ins w:id="28600" w:author="Στάθης Καπ" w:date="2023-03-06T20:00:00Z"/>
                <w:noProof/>
                <w:rPrChange w:id="28601" w:author="Στάθης Καπ" w:date="2023-03-06T20:00:00Z">
                  <w:rPr>
                    <w:ins w:id="28602" w:author="Στάθης Καπ" w:date="2023-03-06T20:00:00Z"/>
                    <w:b/>
                    <w:bCs/>
                    <w:noProof/>
                  </w:rPr>
                </w:rPrChange>
              </w:rPr>
            </w:pPr>
            <w:ins w:id="28603" w:author="Στάθης Καπ" w:date="2023-03-06T20:01:00Z">
              <w:r>
                <w:rPr>
                  <w:noProof/>
                </w:rPr>
                <w:t>540</w:t>
              </w:r>
            </w:ins>
          </w:p>
        </w:tc>
        <w:tc>
          <w:tcPr>
            <w:tcW w:w="1559" w:type="dxa"/>
            <w:tcBorders>
              <w:left w:val="nil"/>
            </w:tcBorders>
            <w:tcPrChange w:id="28604" w:author="Στάθης Καπ" w:date="2023-03-13T03:32:00Z">
              <w:tcPr>
                <w:tcW w:w="0" w:type="auto"/>
                <w:gridSpan w:val="2"/>
                <w:tcBorders>
                  <w:top w:val="single" w:sz="4" w:space="0" w:color="auto"/>
                </w:tcBorders>
              </w:tcPr>
            </w:tcPrChange>
          </w:tcPr>
          <w:p w14:paraId="244812D6" w14:textId="7AB85555" w:rsidR="001853AC" w:rsidRPr="001853AC" w:rsidRDefault="00786D8A" w:rsidP="001853AC">
            <w:pPr>
              <w:keepNext/>
              <w:rPr>
                <w:ins w:id="28605" w:author="Στάθης Καπ" w:date="2023-03-06T20:00:00Z"/>
                <w:noProof/>
                <w:rPrChange w:id="28606" w:author="Στάθης Καπ" w:date="2023-03-06T20:00:00Z">
                  <w:rPr>
                    <w:ins w:id="28607" w:author="Στάθης Καπ" w:date="2023-03-06T20:00:00Z"/>
                    <w:b/>
                    <w:bCs/>
                    <w:noProof/>
                  </w:rPr>
                </w:rPrChange>
              </w:rPr>
            </w:pPr>
            <w:ins w:id="28608" w:author="Στάθης Καπ" w:date="2023-03-06T20:01:00Z">
              <w:r>
                <w:rPr>
                  <w:noProof/>
                </w:rPr>
                <w:t>900</w:t>
              </w:r>
            </w:ins>
          </w:p>
        </w:tc>
      </w:tr>
      <w:tr w:rsidR="001853AC" w14:paraId="7CC86D9F" w14:textId="77777777" w:rsidTr="007741D0">
        <w:trPr>
          <w:trHeight w:val="272"/>
          <w:ins w:id="28609" w:author="Στάθης Καπ" w:date="2023-03-06T20:00:00Z"/>
          <w:trPrChange w:id="28610" w:author="Στάθης Καπ" w:date="2023-03-13T03:32:00Z">
            <w:trPr>
              <w:trHeight w:val="272"/>
            </w:trPr>
          </w:trPrChange>
        </w:trPr>
        <w:tc>
          <w:tcPr>
            <w:tcW w:w="1730" w:type="dxa"/>
            <w:tcPrChange w:id="28611" w:author="Στάθης Καπ" w:date="2023-03-13T03:32:00Z">
              <w:tcPr>
                <w:tcW w:w="0" w:type="auto"/>
                <w:gridSpan w:val="3"/>
                <w:tcBorders>
                  <w:top w:val="single" w:sz="4" w:space="0" w:color="auto"/>
                </w:tcBorders>
              </w:tcPr>
            </w:tcPrChange>
          </w:tcPr>
          <w:p w14:paraId="5DBCBF1F" w14:textId="4BECE061" w:rsidR="001853AC" w:rsidRPr="001853AC" w:rsidRDefault="00786D8A" w:rsidP="001853AC">
            <w:pPr>
              <w:keepNext/>
              <w:rPr>
                <w:ins w:id="28612" w:author="Στάθης Καπ" w:date="2023-03-06T20:00:00Z"/>
                <w:noProof/>
                <w:rPrChange w:id="28613" w:author="Στάθης Καπ" w:date="2023-03-06T20:00:00Z">
                  <w:rPr>
                    <w:ins w:id="28614" w:author="Στάθης Καπ" w:date="2023-03-06T20:00:00Z"/>
                    <w:b/>
                    <w:bCs/>
                    <w:noProof/>
                  </w:rPr>
                </w:rPrChange>
              </w:rPr>
            </w:pPr>
            <w:ins w:id="28615" w:author="Στάθης Καπ" w:date="2023-03-06T20:01:00Z">
              <w:r>
                <w:rPr>
                  <w:noProof/>
                </w:rPr>
                <w:t>120</w:t>
              </w:r>
            </w:ins>
          </w:p>
        </w:tc>
        <w:tc>
          <w:tcPr>
            <w:tcW w:w="1559" w:type="dxa"/>
            <w:tcBorders>
              <w:left w:val="nil"/>
            </w:tcBorders>
            <w:tcPrChange w:id="28616" w:author="Στάθης Καπ" w:date="2023-03-13T03:32:00Z">
              <w:tcPr>
                <w:tcW w:w="0" w:type="auto"/>
                <w:gridSpan w:val="2"/>
                <w:tcBorders>
                  <w:top w:val="single" w:sz="4" w:space="0" w:color="auto"/>
                </w:tcBorders>
              </w:tcPr>
            </w:tcPrChange>
          </w:tcPr>
          <w:p w14:paraId="2CFCE420" w14:textId="2EABFDE9" w:rsidR="001853AC" w:rsidRPr="001853AC" w:rsidRDefault="00786D8A" w:rsidP="001853AC">
            <w:pPr>
              <w:keepNext/>
              <w:rPr>
                <w:ins w:id="28617" w:author="Στάθης Καπ" w:date="2023-03-06T20:00:00Z"/>
                <w:noProof/>
                <w:rPrChange w:id="28618" w:author="Στάθης Καπ" w:date="2023-03-06T20:00:00Z">
                  <w:rPr>
                    <w:ins w:id="28619" w:author="Στάθης Καπ" w:date="2023-03-06T20:00:00Z"/>
                    <w:b/>
                    <w:bCs/>
                    <w:noProof/>
                  </w:rPr>
                </w:rPrChange>
              </w:rPr>
            </w:pPr>
            <w:ins w:id="28620" w:author="Στάθης Καπ" w:date="2023-03-06T20:01:00Z">
              <w:r>
                <w:rPr>
                  <w:noProof/>
                </w:rPr>
                <w:t>360</w:t>
              </w:r>
            </w:ins>
          </w:p>
        </w:tc>
      </w:tr>
      <w:tr w:rsidR="00786D8A" w14:paraId="1581F177" w14:textId="77777777" w:rsidTr="007741D0">
        <w:trPr>
          <w:trHeight w:val="272"/>
          <w:ins w:id="28621" w:author="Στάθης Καπ" w:date="2023-03-06T20:01:00Z"/>
          <w:trPrChange w:id="28622" w:author="Στάθης Καπ" w:date="2023-03-13T03:32:00Z">
            <w:trPr>
              <w:trHeight w:val="272"/>
            </w:trPr>
          </w:trPrChange>
        </w:trPr>
        <w:tc>
          <w:tcPr>
            <w:tcW w:w="1730" w:type="dxa"/>
            <w:tcPrChange w:id="28623" w:author="Στάθης Καπ" w:date="2023-03-13T03:32:00Z">
              <w:tcPr>
                <w:tcW w:w="0" w:type="auto"/>
                <w:gridSpan w:val="3"/>
                <w:tcBorders>
                  <w:top w:val="single" w:sz="4" w:space="0" w:color="auto"/>
                  <w:bottom w:val="single" w:sz="4" w:space="0" w:color="auto"/>
                  <w:right w:val="single" w:sz="4" w:space="0" w:color="auto"/>
                </w:tcBorders>
              </w:tcPr>
            </w:tcPrChange>
          </w:tcPr>
          <w:p w14:paraId="7D969139" w14:textId="60A9E23B" w:rsidR="00786D8A" w:rsidRDefault="00786D8A" w:rsidP="001853AC">
            <w:pPr>
              <w:keepNext/>
              <w:rPr>
                <w:ins w:id="28624" w:author="Στάθης Καπ" w:date="2023-03-06T20:01:00Z"/>
                <w:noProof/>
              </w:rPr>
            </w:pPr>
            <w:ins w:id="28625" w:author="Στάθης Καπ" w:date="2023-03-06T20:02:00Z">
              <w:r>
                <w:rPr>
                  <w:noProof/>
                </w:rPr>
                <w:t>60</w:t>
              </w:r>
            </w:ins>
          </w:p>
        </w:tc>
        <w:tc>
          <w:tcPr>
            <w:tcW w:w="1559" w:type="dxa"/>
            <w:tcBorders>
              <w:left w:val="nil"/>
            </w:tcBorders>
            <w:tcPrChange w:id="28626" w:author="Στάθης Καπ" w:date="2023-03-13T03:32:00Z">
              <w:tcPr>
                <w:tcW w:w="0" w:type="auto"/>
                <w:gridSpan w:val="2"/>
                <w:tcBorders>
                  <w:top w:val="single" w:sz="4" w:space="0" w:color="auto"/>
                  <w:left w:val="single" w:sz="4" w:space="0" w:color="auto"/>
                </w:tcBorders>
              </w:tcPr>
            </w:tcPrChange>
          </w:tcPr>
          <w:p w14:paraId="144E28DA" w14:textId="67CA76CE" w:rsidR="00786D8A" w:rsidRDefault="00786D8A" w:rsidP="001853AC">
            <w:pPr>
              <w:keepNext/>
              <w:rPr>
                <w:ins w:id="28627" w:author="Στάθης Καπ" w:date="2023-03-06T20:01:00Z"/>
                <w:noProof/>
              </w:rPr>
            </w:pPr>
            <w:ins w:id="28628" w:author="Στάθης Καπ" w:date="2023-03-06T20:02:00Z">
              <w:r>
                <w:rPr>
                  <w:noProof/>
                </w:rPr>
                <w:t>480</w:t>
              </w:r>
            </w:ins>
          </w:p>
        </w:tc>
      </w:tr>
      <w:tr w:rsidR="00786D8A" w14:paraId="19BC8DDB" w14:textId="77777777" w:rsidTr="007741D0">
        <w:trPr>
          <w:trHeight w:val="272"/>
          <w:ins w:id="28629" w:author="Στάθης Καπ" w:date="2023-03-06T20:01:00Z"/>
          <w:trPrChange w:id="28630" w:author="Στάθης Καπ" w:date="2023-03-13T03:32:00Z">
            <w:trPr>
              <w:trHeight w:val="272"/>
            </w:trPr>
          </w:trPrChange>
        </w:trPr>
        <w:tc>
          <w:tcPr>
            <w:tcW w:w="1730" w:type="dxa"/>
            <w:tcPrChange w:id="28631" w:author="Στάθης Καπ" w:date="2023-03-13T03:32:00Z">
              <w:tcPr>
                <w:tcW w:w="0" w:type="auto"/>
                <w:gridSpan w:val="3"/>
                <w:tcBorders>
                  <w:top w:val="single" w:sz="4" w:space="0" w:color="auto"/>
                  <w:bottom w:val="single" w:sz="4" w:space="0" w:color="auto"/>
                  <w:right w:val="single" w:sz="4" w:space="0" w:color="auto"/>
                </w:tcBorders>
              </w:tcPr>
            </w:tcPrChange>
          </w:tcPr>
          <w:p w14:paraId="6B1E0991" w14:textId="22D856B8" w:rsidR="00786D8A" w:rsidRDefault="00786D8A" w:rsidP="001853AC">
            <w:pPr>
              <w:keepNext/>
              <w:rPr>
                <w:ins w:id="28632" w:author="Στάθης Καπ" w:date="2023-03-06T20:01:00Z"/>
                <w:noProof/>
              </w:rPr>
            </w:pPr>
            <w:ins w:id="28633" w:author="Στάθης Καπ" w:date="2023-03-06T20:02:00Z">
              <w:r>
                <w:rPr>
                  <w:noProof/>
                </w:rPr>
                <w:t>120</w:t>
              </w:r>
            </w:ins>
          </w:p>
        </w:tc>
        <w:tc>
          <w:tcPr>
            <w:tcW w:w="1559" w:type="dxa"/>
            <w:tcBorders>
              <w:left w:val="nil"/>
            </w:tcBorders>
            <w:tcPrChange w:id="28634" w:author="Στάθης Καπ" w:date="2023-03-13T03:32:00Z">
              <w:tcPr>
                <w:tcW w:w="0" w:type="auto"/>
                <w:gridSpan w:val="2"/>
                <w:tcBorders>
                  <w:top w:val="single" w:sz="4" w:space="0" w:color="auto"/>
                  <w:left w:val="single" w:sz="4" w:space="0" w:color="auto"/>
                </w:tcBorders>
              </w:tcPr>
            </w:tcPrChange>
          </w:tcPr>
          <w:p w14:paraId="7A61EC8B" w14:textId="2F671CC8" w:rsidR="00786D8A" w:rsidRDefault="00786D8A" w:rsidP="001853AC">
            <w:pPr>
              <w:keepNext/>
              <w:rPr>
                <w:ins w:id="28635" w:author="Στάθης Καπ" w:date="2023-03-06T20:01:00Z"/>
                <w:noProof/>
              </w:rPr>
            </w:pPr>
            <w:ins w:id="28636" w:author="Στάθης Καπ" w:date="2023-03-06T20:02:00Z">
              <w:r>
                <w:rPr>
                  <w:noProof/>
                </w:rPr>
                <w:t>660</w:t>
              </w:r>
            </w:ins>
          </w:p>
        </w:tc>
      </w:tr>
    </w:tbl>
    <w:p w14:paraId="550B1C69" w14:textId="533BD586" w:rsidR="001853AC" w:rsidRPr="00CA59D6" w:rsidRDefault="00C73CE3">
      <w:pPr>
        <w:keepNext/>
        <w:rPr>
          <w:ins w:id="28637" w:author="Στάθης Καπ" w:date="2023-03-06T19:53:00Z"/>
          <w:noProof/>
          <w:lang w:val="el-GR"/>
        </w:rPr>
        <w:pPrChange w:id="28638" w:author="Στάθης Καπ" w:date="2023-03-07T04:07:00Z">
          <w:pPr/>
        </w:pPrChange>
      </w:pPr>
      <w:ins w:id="28639" w:author="Στάθης Καπ" w:date="2023-03-07T17:13:00Z">
        <w:r>
          <w:rPr>
            <w:noProof/>
            <w:lang w:val="el-GR"/>
          </w:rPr>
          <w:br/>
        </w:r>
      </w:ins>
      <w:ins w:id="28640" w:author="Στάθης Καπ" w:date="2023-03-06T20:05:00Z">
        <w:r w:rsidR="00786D8A">
          <w:rPr>
            <w:noProof/>
            <w:lang w:val="el-GR"/>
          </w:rPr>
          <w:t xml:space="preserve">Κάθε 10% των σημείων ενδιαφέροντος πήρε και ένα διαφορετικό χρονικό παράθυρο. </w:t>
        </w:r>
      </w:ins>
      <w:ins w:id="28641" w:author="Στάθης Καπ" w:date="2023-03-06T20:06:00Z">
        <w:r w:rsidR="00786D8A">
          <w:rPr>
            <w:noProof/>
            <w:lang w:val="el-GR"/>
          </w:rPr>
          <w:t>Η διάρκεια επίσκεψης κάθε κόμβου</w:t>
        </w:r>
      </w:ins>
      <w:ins w:id="28642" w:author="Στάθης Καπ" w:date="2023-03-06T20:22:00Z">
        <w:r w:rsidR="005F5EEE">
          <w:rPr>
            <w:noProof/>
            <w:lang w:val="el-GR"/>
          </w:rPr>
          <w:t xml:space="preserve"> εξαρτάται από τη διάρκεια του χρονικού του παραθύρου,</w:t>
        </w:r>
      </w:ins>
      <w:ins w:id="28643" w:author="Στάθης Καπ" w:date="2023-03-07T04:06:00Z">
        <w:r w:rsidR="00A264C8">
          <w:rPr>
            <w:noProof/>
            <w:lang w:val="el-GR"/>
          </w:rPr>
          <w:t xml:space="preserve">  καθώς καταλαμβάνει </w:t>
        </w:r>
      </w:ins>
      <w:ins w:id="28644" w:author="Στάθης Καπ" w:date="2023-03-06T20:24:00Z">
        <w:r w:rsidR="005F5EEE">
          <w:rPr>
            <w:noProof/>
            <w:lang w:val="el-GR"/>
          </w:rPr>
          <w:t>τουλάχιστον το 1/6 της ενεργής διάρκειάς του.</w:t>
        </w:r>
      </w:ins>
      <w:ins w:id="28645" w:author="Στάθης Καπ" w:date="2023-03-13T04:26:00Z">
        <w:r w:rsidR="00CA59D6" w:rsidRPr="005A1261">
          <w:rPr>
            <w:noProof/>
            <w:lang w:val="el-GR"/>
            <w:rPrChange w:id="28646" w:author="Στάθης Καπ" w:date="2023-03-13T04:26:00Z">
              <w:rPr>
                <w:noProof/>
              </w:rPr>
            </w:rPrChange>
          </w:rPr>
          <w:t xml:space="preserve"> </w:t>
        </w:r>
      </w:ins>
      <w:ins w:id="28647" w:author="Στάθης Καπ" w:date="2023-03-06T20:21:00Z">
        <w:r w:rsidR="0051436D">
          <w:rPr>
            <w:noProof/>
            <w:lang w:val="el-GR"/>
          </w:rPr>
          <w:t>Για παράδειγμα</w:t>
        </w:r>
      </w:ins>
      <w:ins w:id="28648" w:author="Στάθης Καπ" w:date="2023-03-06T20:07:00Z">
        <w:r w:rsidR="00786D8A">
          <w:rPr>
            <w:noProof/>
            <w:lang w:val="el-GR"/>
          </w:rPr>
          <w:t xml:space="preserve">, έστω ένας κόμβος Α, που πήρε το χρονικό παράθυρο </w:t>
        </w:r>
        <w:r w:rsidR="00786D8A" w:rsidRPr="00786D8A">
          <w:rPr>
            <w:noProof/>
            <w:lang w:val="el-GR"/>
            <w:rPrChange w:id="28649" w:author="Στάθης Καπ" w:date="2023-03-06T20:08:00Z">
              <w:rPr>
                <w:noProof/>
              </w:rPr>
            </w:rPrChange>
          </w:rPr>
          <w:t>{</w:t>
        </w:r>
      </w:ins>
      <w:ins w:id="28650" w:author="Στάθης Καπ" w:date="2023-03-06T20:12:00Z">
        <w:r w:rsidR="00F75918" w:rsidRPr="00F75918">
          <w:rPr>
            <w:noProof/>
            <w:lang w:val="el-GR"/>
            <w:rPrChange w:id="28651" w:author="Στάθης Καπ" w:date="2023-03-06T20:13:00Z">
              <w:rPr>
                <w:noProof/>
              </w:rPr>
            </w:rPrChange>
          </w:rPr>
          <w:t>180</w:t>
        </w:r>
      </w:ins>
      <w:ins w:id="28652" w:author="Στάθης Καπ" w:date="2023-03-06T20:07:00Z">
        <w:r w:rsidR="00786D8A" w:rsidRPr="00786D8A">
          <w:rPr>
            <w:noProof/>
            <w:lang w:val="el-GR"/>
            <w:rPrChange w:id="28653" w:author="Στάθης Καπ" w:date="2023-03-06T20:08:00Z">
              <w:rPr>
                <w:noProof/>
              </w:rPr>
            </w:rPrChange>
          </w:rPr>
          <w:t xml:space="preserve">, </w:t>
        </w:r>
      </w:ins>
      <w:ins w:id="28654" w:author="Στάθης Καπ" w:date="2023-03-06T20:12:00Z">
        <w:r w:rsidR="00F75918" w:rsidRPr="00F75918">
          <w:rPr>
            <w:noProof/>
            <w:lang w:val="el-GR"/>
            <w:rPrChange w:id="28655" w:author="Στάθης Καπ" w:date="2023-03-06T20:13:00Z">
              <w:rPr>
                <w:noProof/>
              </w:rPr>
            </w:rPrChange>
          </w:rPr>
          <w:t>540</w:t>
        </w:r>
      </w:ins>
      <w:ins w:id="28656" w:author="Στάθης Καπ" w:date="2023-03-06T20:07:00Z">
        <w:r w:rsidR="00786D8A" w:rsidRPr="00786D8A">
          <w:rPr>
            <w:noProof/>
            <w:lang w:val="el-GR"/>
            <w:rPrChange w:id="28657" w:author="Στάθης Καπ" w:date="2023-03-06T20:08:00Z">
              <w:rPr>
                <w:noProof/>
              </w:rPr>
            </w:rPrChange>
          </w:rPr>
          <w:t>}</w:t>
        </w:r>
        <w:r w:rsidR="00786D8A">
          <w:rPr>
            <w:noProof/>
            <w:lang w:val="el-GR"/>
          </w:rPr>
          <w:t xml:space="preserve"> </w:t>
        </w:r>
      </w:ins>
      <w:ins w:id="28658" w:author="Στάθης Καπ" w:date="2023-03-06T20:08:00Z">
        <w:r w:rsidR="00786D8A" w:rsidRPr="00786D8A">
          <w:rPr>
            <w:noProof/>
            <w:lang w:val="el-GR"/>
            <w:rPrChange w:id="28659" w:author="Στάθης Καπ" w:date="2023-03-06T20:08:00Z">
              <w:rPr>
                <w:noProof/>
              </w:rPr>
            </w:rPrChange>
          </w:rPr>
          <w:t>.</w:t>
        </w:r>
      </w:ins>
      <w:ins w:id="28660" w:author="Στάθης Καπ" w:date="2023-03-06T20:13:00Z">
        <w:r w:rsidR="00F75918">
          <w:rPr>
            <w:noProof/>
          </w:rPr>
          <w:t>H</w:t>
        </w:r>
        <w:r w:rsidR="00F75918" w:rsidRPr="00F75918">
          <w:rPr>
            <w:noProof/>
            <w:lang w:val="el-GR"/>
            <w:rPrChange w:id="28661" w:author="Στάθης Καπ" w:date="2023-03-06T20:13:00Z">
              <w:rPr>
                <w:noProof/>
              </w:rPr>
            </w:rPrChange>
          </w:rPr>
          <w:t xml:space="preserve"> </w:t>
        </w:r>
        <w:r w:rsidR="00F75918">
          <w:rPr>
            <w:noProof/>
            <w:lang w:val="el-GR"/>
          </w:rPr>
          <w:t>χρονική</w:t>
        </w:r>
      </w:ins>
      <w:ins w:id="28662" w:author="Στάθης Καπ" w:date="2023-03-06T20:15:00Z">
        <w:r w:rsidR="00F75918">
          <w:rPr>
            <w:noProof/>
            <w:lang w:val="el-GR"/>
          </w:rPr>
          <w:t xml:space="preserve"> </w:t>
        </w:r>
      </w:ins>
      <w:ins w:id="28663" w:author="Στάθης Καπ" w:date="2023-03-06T20:13:00Z">
        <w:r w:rsidR="00F75918">
          <w:rPr>
            <w:noProof/>
            <w:lang w:val="el-GR"/>
          </w:rPr>
          <w:t>διάρκεια που ο κόμβος Α είναι ενεργός</w:t>
        </w:r>
      </w:ins>
      <w:ins w:id="28664" w:author="Στάθης Καπ" w:date="2023-03-06T20:17:00Z">
        <w:r w:rsidR="006A2019" w:rsidRPr="0051436D">
          <w:rPr>
            <w:noProof/>
            <w:lang w:val="el-GR"/>
            <w:rPrChange w:id="28665" w:author="Στάθης Καπ" w:date="2023-03-06T20:18:00Z">
              <w:rPr>
                <w:noProof/>
              </w:rPr>
            </w:rPrChange>
          </w:rPr>
          <w:t xml:space="preserve"> </w:t>
        </w:r>
        <w:r w:rsidR="00F75918" w:rsidRPr="0051436D">
          <w:rPr>
            <w:noProof/>
            <w:lang w:val="el-GR"/>
            <w:rPrChange w:id="28666" w:author="Στάθης Καπ" w:date="2023-03-06T20:18:00Z">
              <w:rPr>
                <w:noProof/>
              </w:rPr>
            </w:rPrChange>
          </w:rPr>
          <w:t>(</w:t>
        </w:r>
        <w:r w:rsidR="00F2389C">
          <w:rPr>
            <w:noProof/>
          </w:rPr>
          <w:t>activityDuration</w:t>
        </w:r>
        <w:r w:rsidR="00F75918" w:rsidRPr="0051436D">
          <w:rPr>
            <w:noProof/>
            <w:lang w:val="el-GR"/>
            <w:rPrChange w:id="28667" w:author="Στάθης Καπ" w:date="2023-03-06T20:18:00Z">
              <w:rPr>
                <w:noProof/>
              </w:rPr>
            </w:rPrChange>
          </w:rPr>
          <w:t>)</w:t>
        </w:r>
      </w:ins>
      <w:ins w:id="28668" w:author="Στάθης Καπ" w:date="2023-03-06T20:13:00Z">
        <w:r w:rsidR="00F75918">
          <w:rPr>
            <w:noProof/>
            <w:lang w:val="el-GR"/>
          </w:rPr>
          <w:t xml:space="preserve"> είναι 360 λεπτά</w:t>
        </w:r>
      </w:ins>
      <w:ins w:id="28669" w:author="Στάθης Καπ" w:date="2023-03-06T20:11:00Z">
        <w:r w:rsidR="00786D8A">
          <w:rPr>
            <w:noProof/>
            <w:lang w:val="el-GR"/>
          </w:rPr>
          <w:t xml:space="preserve">. </w:t>
        </w:r>
      </w:ins>
      <w:ins w:id="28670" w:author="Στάθης Καπ" w:date="2023-03-06T20:14:00Z">
        <w:r w:rsidR="00F75918">
          <w:rPr>
            <w:noProof/>
            <w:lang w:val="el-GR"/>
          </w:rPr>
          <w:t xml:space="preserve">Η διάρκεια </w:t>
        </w:r>
      </w:ins>
      <w:ins w:id="28671" w:author="Στάθης Καπ" w:date="2023-03-06T20:08:00Z">
        <w:r w:rsidR="00786D8A">
          <w:rPr>
            <w:noProof/>
            <w:lang w:val="el-GR"/>
          </w:rPr>
          <w:t>επίσκεψης του Α υπολογίστηκε ως</w:t>
        </w:r>
      </w:ins>
      <w:ins w:id="28672" w:author="Στάθης Καπ" w:date="2023-03-06T20:14:00Z">
        <w:r w:rsidR="00F75918">
          <w:rPr>
            <w:noProof/>
            <w:lang w:val="el-GR"/>
          </w:rPr>
          <w:t xml:space="preserve"> εξής:</w:t>
        </w:r>
      </w:ins>
    </w:p>
    <w:p w14:paraId="2EBD82C4" w14:textId="70995D69" w:rsidR="001853AC" w:rsidRPr="00F75918" w:rsidRDefault="00F75918" w:rsidP="001853AC">
      <w:pPr>
        <w:keepNext/>
        <w:rPr>
          <w:ins w:id="28673" w:author="Στάθης Καπ" w:date="2023-03-06T19:53:00Z"/>
          <w:i/>
          <w:noProof/>
          <w:rPrChange w:id="28674" w:author="Στάθης Καπ" w:date="2023-03-06T20:15:00Z">
            <w:rPr>
              <w:ins w:id="28675" w:author="Στάθης Καπ" w:date="2023-03-06T19:53:00Z"/>
              <w:noProof/>
              <w:lang w:val="el-GR"/>
            </w:rPr>
          </w:rPrChange>
        </w:rPr>
      </w:pPr>
      <m:oMathPara>
        <m:oMath>
          <m:r>
            <w:ins w:id="28676" w:author="Στάθης Καπ" w:date="2023-03-06T20:15:00Z">
              <w:rPr>
                <w:rFonts w:ascii="Cambria Math" w:hAnsi="Cambria Math"/>
                <w:noProof/>
              </w:rPr>
              <m:t>visitDuratio</m:t>
            </w:ins>
          </m:r>
          <m:sSub>
            <m:sSubPr>
              <m:ctrlPr>
                <w:ins w:id="28677" w:author="Στάθης Καπ" w:date="2023-03-06T20:15:00Z">
                  <w:rPr>
                    <w:rFonts w:ascii="Cambria Math" w:hAnsi="Cambria Math"/>
                    <w:i/>
                    <w:noProof/>
                  </w:rPr>
                </w:ins>
              </m:ctrlPr>
            </m:sSubPr>
            <m:e>
              <m:r>
                <w:ins w:id="28678" w:author="Στάθης Καπ" w:date="2023-03-06T20:15:00Z">
                  <w:rPr>
                    <w:rFonts w:ascii="Cambria Math" w:hAnsi="Cambria Math"/>
                    <w:noProof/>
                  </w:rPr>
                  <m:t>n</m:t>
                </w:ins>
              </m:r>
            </m:e>
            <m:sub>
              <m:r>
                <w:ins w:id="28679" w:author="Στάθης Καπ" w:date="2023-03-06T20:15:00Z">
                  <w:rPr>
                    <w:rFonts w:ascii="Cambria Math" w:hAnsi="Cambria Math"/>
                    <w:noProof/>
                  </w:rPr>
                  <m:t>A</m:t>
                </w:ins>
              </m:r>
            </m:sub>
          </m:sSub>
          <m:r>
            <w:ins w:id="28680" w:author="Στάθης Καπ" w:date="2023-03-06T20:15:00Z">
              <w:rPr>
                <w:rFonts w:ascii="Cambria Math" w:hAnsi="Cambria Math"/>
                <w:noProof/>
              </w:rPr>
              <m:t>=random(</m:t>
            </w:ins>
          </m:r>
          <m:f>
            <m:fPr>
              <m:ctrlPr>
                <w:ins w:id="28681" w:author="Στάθης Καπ" w:date="2023-03-06T20:15:00Z">
                  <w:rPr>
                    <w:rFonts w:ascii="Cambria Math" w:hAnsi="Cambria Math"/>
                    <w:i/>
                    <w:noProof/>
                  </w:rPr>
                </w:ins>
              </m:ctrlPr>
            </m:fPr>
            <m:num>
              <m:r>
                <w:ins w:id="28682" w:author="Στάθης Καπ" w:date="2023-03-06T20:15:00Z">
                  <w:rPr>
                    <w:rFonts w:ascii="Cambria Math" w:hAnsi="Cambria Math"/>
                    <w:noProof/>
                  </w:rPr>
                  <m:t>activ</m:t>
                </w:ins>
              </m:r>
              <m:r>
                <w:ins w:id="28683" w:author="Στάθης Καπ" w:date="2023-03-06T20:17:00Z">
                  <w:rPr>
                    <w:rFonts w:ascii="Cambria Math" w:hAnsi="Cambria Math"/>
                    <w:noProof/>
                  </w:rPr>
                  <m:t>ity</m:t>
                </w:ins>
              </m:r>
              <m:r>
                <w:ins w:id="28684" w:author="Στάθης Καπ" w:date="2023-03-06T20:15:00Z">
                  <w:rPr>
                    <w:rFonts w:ascii="Cambria Math" w:hAnsi="Cambria Math"/>
                    <w:noProof/>
                  </w:rPr>
                  <m:t>Duratio</m:t>
                </w:ins>
              </m:r>
              <m:sSub>
                <m:sSubPr>
                  <m:ctrlPr>
                    <w:ins w:id="28685" w:author="Στάθης Καπ" w:date="2023-03-06T20:15:00Z">
                      <w:rPr>
                        <w:rFonts w:ascii="Cambria Math" w:hAnsi="Cambria Math"/>
                        <w:i/>
                        <w:noProof/>
                      </w:rPr>
                    </w:ins>
                  </m:ctrlPr>
                </m:sSubPr>
                <m:e>
                  <m:r>
                    <w:ins w:id="28686" w:author="Στάθης Καπ" w:date="2023-03-06T20:15:00Z">
                      <w:rPr>
                        <w:rFonts w:ascii="Cambria Math" w:hAnsi="Cambria Math"/>
                        <w:noProof/>
                      </w:rPr>
                      <m:t>n</m:t>
                    </w:ins>
                  </m:r>
                </m:e>
                <m:sub>
                  <m:r>
                    <w:ins w:id="28687" w:author="Στάθης Καπ" w:date="2023-03-06T20:15:00Z">
                      <w:rPr>
                        <w:rFonts w:ascii="Cambria Math" w:hAnsi="Cambria Math"/>
                        <w:noProof/>
                      </w:rPr>
                      <m:t>A</m:t>
                    </w:ins>
                  </m:r>
                </m:sub>
              </m:sSub>
            </m:num>
            <m:den>
              <m:r>
                <w:ins w:id="28688" w:author="Στάθης Καπ" w:date="2023-03-06T20:15:00Z">
                  <w:rPr>
                    <w:rFonts w:ascii="Cambria Math" w:hAnsi="Cambria Math"/>
                    <w:noProof/>
                  </w:rPr>
                  <m:t>6</m:t>
                </w:ins>
              </m:r>
            </m:den>
          </m:f>
          <m:r>
            <w:ins w:id="28689" w:author="Στάθης Καπ" w:date="2023-03-06T20:15:00Z">
              <w:rPr>
                <w:rFonts w:ascii="Cambria Math" w:hAnsi="Cambria Math"/>
                <w:noProof/>
              </w:rPr>
              <m:t>,</m:t>
            </w:ins>
          </m:r>
          <m:f>
            <m:fPr>
              <m:ctrlPr>
                <w:ins w:id="28690" w:author="Στάθης Καπ" w:date="2023-03-06T20:15:00Z">
                  <w:rPr>
                    <w:rFonts w:ascii="Cambria Math" w:hAnsi="Cambria Math"/>
                    <w:i/>
                    <w:noProof/>
                  </w:rPr>
                </w:ins>
              </m:ctrlPr>
            </m:fPr>
            <m:num>
              <m:r>
                <w:ins w:id="28691" w:author="Στάθης Καπ" w:date="2023-03-06T20:15:00Z">
                  <w:rPr>
                    <w:rFonts w:ascii="Cambria Math" w:hAnsi="Cambria Math"/>
                    <w:noProof/>
                  </w:rPr>
                  <m:t>activ</m:t>
                </w:ins>
              </m:r>
              <m:r>
                <w:ins w:id="28692" w:author="Στάθης Καπ" w:date="2023-03-06T20:17:00Z">
                  <w:rPr>
                    <w:rFonts w:ascii="Cambria Math" w:hAnsi="Cambria Math"/>
                    <w:noProof/>
                  </w:rPr>
                  <m:t>ity</m:t>
                </w:ins>
              </m:r>
              <m:r>
                <w:ins w:id="28693" w:author="Στάθης Καπ" w:date="2023-03-06T20:15:00Z">
                  <w:rPr>
                    <w:rFonts w:ascii="Cambria Math" w:hAnsi="Cambria Math"/>
                    <w:noProof/>
                  </w:rPr>
                  <m:t>Duratio</m:t>
                </w:ins>
              </m:r>
              <m:sSub>
                <m:sSubPr>
                  <m:ctrlPr>
                    <w:ins w:id="28694" w:author="Στάθης Καπ" w:date="2023-03-06T20:15:00Z">
                      <w:rPr>
                        <w:rFonts w:ascii="Cambria Math" w:hAnsi="Cambria Math"/>
                        <w:i/>
                        <w:noProof/>
                      </w:rPr>
                    </w:ins>
                  </m:ctrlPr>
                </m:sSubPr>
                <m:e>
                  <m:r>
                    <w:ins w:id="28695" w:author="Στάθης Καπ" w:date="2023-03-06T20:15:00Z">
                      <w:rPr>
                        <w:rFonts w:ascii="Cambria Math" w:hAnsi="Cambria Math"/>
                        <w:noProof/>
                      </w:rPr>
                      <m:t>n</m:t>
                    </w:ins>
                  </m:r>
                </m:e>
                <m:sub>
                  <m:r>
                    <w:ins w:id="28696" w:author="Στάθης Καπ" w:date="2023-03-06T20:15:00Z">
                      <w:rPr>
                        <w:rFonts w:ascii="Cambria Math" w:hAnsi="Cambria Math"/>
                        <w:noProof/>
                      </w:rPr>
                      <m:t>A</m:t>
                    </w:ins>
                  </m:r>
                </m:sub>
              </m:sSub>
            </m:num>
            <m:den>
              <m:r>
                <w:ins w:id="28697" w:author="Στάθης Καπ" w:date="2023-03-06T20:15:00Z">
                  <w:rPr>
                    <w:rFonts w:ascii="Cambria Math" w:hAnsi="Cambria Math"/>
                    <w:noProof/>
                  </w:rPr>
                  <m:t>5</m:t>
                </w:ins>
              </m:r>
            </m:den>
          </m:f>
          <m:r>
            <w:ins w:id="28698" w:author="Στάθης Καπ" w:date="2023-03-06T20:15:00Z">
              <w:rPr>
                <w:rFonts w:ascii="Cambria Math" w:hAnsi="Cambria Math"/>
                <w:noProof/>
              </w:rPr>
              <m:t>)</m:t>
            </w:ins>
          </m:r>
          <m:r>
            <w:ins w:id="28699" w:author="Στάθης Καπ" w:date="2023-03-06T20:16:00Z">
              <w:rPr>
                <w:rFonts w:ascii="Cambria Math" w:hAnsi="Cambria Math"/>
                <w:noProof/>
              </w:rPr>
              <m:t>=random(</m:t>
            </w:ins>
          </m:r>
          <m:r>
            <w:ins w:id="28700" w:author="Στάθης Καπ" w:date="2023-03-06T20:17:00Z">
              <w:rPr>
                <w:rFonts w:ascii="Cambria Math" w:hAnsi="Cambria Math"/>
                <w:noProof/>
              </w:rPr>
              <m:t>60,72</m:t>
            </w:ins>
          </m:r>
          <m:r>
            <w:ins w:id="28701" w:author="Στάθης Καπ" w:date="2023-03-06T20:16:00Z">
              <w:rPr>
                <w:rFonts w:ascii="Cambria Math" w:hAnsi="Cambria Math"/>
                <w:noProof/>
              </w:rPr>
              <m:t>)</m:t>
            </w:ins>
          </m:r>
        </m:oMath>
      </m:oMathPara>
    </w:p>
    <w:p w14:paraId="2E2C50C1" w14:textId="290DAC3D" w:rsidR="00FF4567" w:rsidDel="00F66713" w:rsidRDefault="00FF4567">
      <w:pPr>
        <w:rPr>
          <w:del w:id="28702" w:author="Στάθης Καπ" w:date="2023-02-27T05:34:00Z"/>
        </w:rPr>
      </w:pPr>
      <w:del w:id="28703" w:author="Στάθης Καπ" w:date="2023-02-27T05:34:00Z">
        <w:r w:rsidDel="00A96E8B">
          <w:rPr>
            <w:noProof/>
          </w:rPr>
          <w:drawing>
            <wp:inline distT="0" distB="0" distL="0" distR="0" wp14:anchorId="2ABA7429" wp14:editId="569A18B8">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6AF7BEBC" w14:textId="77777777" w:rsidR="009F1C0B" w:rsidRDefault="00F66713" w:rsidP="009F1C0B">
      <w:pPr>
        <w:keepNext/>
        <w:jc w:val="center"/>
        <w:rPr>
          <w:ins w:id="28704" w:author="Στάθης Καπ" w:date="2023-03-13T03:57:00Z"/>
        </w:rPr>
      </w:pPr>
      <w:ins w:id="28705" w:author="Στάθης Καπ" w:date="2023-03-10T01:32:00Z">
        <w:r>
          <w:rPr>
            <w:rFonts w:ascii="Arial" w:hAnsi="Arial"/>
            <w:b/>
            <w:iCs/>
            <w:noProof/>
            <w:color w:val="44546A" w:themeColor="text2"/>
            <w:sz w:val="18"/>
            <w:szCs w:val="18"/>
          </w:rPr>
          <w:drawing>
            <wp:inline distT="0" distB="0" distL="0" distR="0" wp14:anchorId="0F200648" wp14:editId="6FDD0575">
              <wp:extent cx="5712793" cy="3617844"/>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8695" cy="3640581"/>
                      </a:xfrm>
                      <a:prstGeom prst="rect">
                        <a:avLst/>
                      </a:prstGeom>
                    </pic:spPr>
                  </pic:pic>
                </a:graphicData>
              </a:graphic>
            </wp:inline>
          </w:drawing>
        </w:r>
      </w:ins>
    </w:p>
    <w:p w14:paraId="4DDB8746" w14:textId="768D3258" w:rsidR="009F1C0B" w:rsidRPr="007F06F4" w:rsidRDefault="009F1C0B" w:rsidP="009F1C0B">
      <w:pPr>
        <w:pStyle w:val="Caption"/>
        <w:rPr>
          <w:ins w:id="28706" w:author="Στάθης Καπ" w:date="2023-03-13T03:58:00Z"/>
          <w:lang w:val="el-GR"/>
          <w:rPrChange w:id="28707" w:author="Στάθης Καπ" w:date="2023-03-13T04:33:00Z">
            <w:rPr>
              <w:ins w:id="28708" w:author="Στάθης Καπ" w:date="2023-03-13T03:58:00Z"/>
            </w:rPr>
          </w:rPrChange>
        </w:rPr>
      </w:pPr>
      <w:ins w:id="28709" w:author="Στάθης Καπ" w:date="2023-03-13T03:57:00Z">
        <w:r w:rsidRPr="00B57967">
          <w:rPr>
            <w:highlight w:val="yellow"/>
            <w:lang w:val="el-GR"/>
            <w:rPrChange w:id="28710" w:author="Στάθης Καπ" w:date="2023-03-13T04:02:00Z">
              <w:rPr/>
            </w:rPrChange>
          </w:rPr>
          <w:t xml:space="preserve">Εικόνα </w:t>
        </w:r>
      </w:ins>
      <w:ins w:id="28711" w:author="Στάθης Καπ" w:date="2023-03-13T03:59:00Z">
        <w:r w:rsidRPr="00B57967">
          <w:rPr>
            <w:highlight w:val="yellow"/>
            <w:rPrChange w:id="28712" w:author="Στάθης Καπ" w:date="2023-03-13T04:02:00Z">
              <w:rPr/>
            </w:rPrChange>
          </w:rPr>
          <w:fldChar w:fldCharType="begin"/>
        </w:r>
        <w:r w:rsidRPr="00B57967">
          <w:rPr>
            <w:highlight w:val="yellow"/>
            <w:lang w:val="el-GR"/>
            <w:rPrChange w:id="28713" w:author="Στάθης Καπ" w:date="2023-03-13T04:02:00Z">
              <w:rPr/>
            </w:rPrChange>
          </w:rPr>
          <w:instrText xml:space="preserve"> </w:instrText>
        </w:r>
        <w:r w:rsidRPr="00B57967">
          <w:rPr>
            <w:highlight w:val="yellow"/>
            <w:rPrChange w:id="28714" w:author="Στάθης Καπ" w:date="2023-03-13T04:02:00Z">
              <w:rPr/>
            </w:rPrChange>
          </w:rPr>
          <w:instrText>STYLEREF</w:instrText>
        </w:r>
        <w:r w:rsidRPr="00B57967">
          <w:rPr>
            <w:highlight w:val="yellow"/>
            <w:lang w:val="el-GR"/>
            <w:rPrChange w:id="28715" w:author="Στάθης Καπ" w:date="2023-03-13T04:02:00Z">
              <w:rPr/>
            </w:rPrChange>
          </w:rPr>
          <w:instrText xml:space="preserve"> 1 \</w:instrText>
        </w:r>
        <w:r w:rsidRPr="00B57967">
          <w:rPr>
            <w:highlight w:val="yellow"/>
            <w:rPrChange w:id="28716" w:author="Στάθης Καπ" w:date="2023-03-13T04:02:00Z">
              <w:rPr/>
            </w:rPrChange>
          </w:rPr>
          <w:instrText>s</w:instrText>
        </w:r>
        <w:r w:rsidRPr="00B57967">
          <w:rPr>
            <w:highlight w:val="yellow"/>
            <w:lang w:val="el-GR"/>
            <w:rPrChange w:id="28717" w:author="Στάθης Καπ" w:date="2023-03-13T04:02:00Z">
              <w:rPr/>
            </w:rPrChange>
          </w:rPr>
          <w:instrText xml:space="preserve"> </w:instrText>
        </w:r>
      </w:ins>
      <w:r w:rsidRPr="00B57967">
        <w:rPr>
          <w:highlight w:val="yellow"/>
          <w:rPrChange w:id="28718" w:author="Στάθης Καπ" w:date="2023-03-13T04:02:00Z">
            <w:rPr/>
          </w:rPrChange>
        </w:rPr>
        <w:fldChar w:fldCharType="separate"/>
      </w:r>
      <w:r w:rsidRPr="00B57967">
        <w:rPr>
          <w:noProof/>
          <w:highlight w:val="yellow"/>
          <w:lang w:val="el-GR"/>
          <w:rPrChange w:id="28719" w:author="Στάθης Καπ" w:date="2023-03-13T04:02:00Z">
            <w:rPr>
              <w:noProof/>
            </w:rPr>
          </w:rPrChange>
        </w:rPr>
        <w:t>5</w:t>
      </w:r>
      <w:ins w:id="28720" w:author="Στάθης Καπ" w:date="2023-03-13T03:59:00Z">
        <w:r w:rsidRPr="00B57967">
          <w:rPr>
            <w:highlight w:val="yellow"/>
            <w:rPrChange w:id="28721" w:author="Στάθης Καπ" w:date="2023-03-13T04:02:00Z">
              <w:rPr/>
            </w:rPrChange>
          </w:rPr>
          <w:fldChar w:fldCharType="end"/>
        </w:r>
        <w:r w:rsidRPr="00B57967">
          <w:rPr>
            <w:highlight w:val="yellow"/>
            <w:lang w:val="el-GR"/>
            <w:rPrChange w:id="28722" w:author="Στάθης Καπ" w:date="2023-03-13T04:02:00Z">
              <w:rPr/>
            </w:rPrChange>
          </w:rPr>
          <w:noBreakHyphen/>
        </w:r>
        <w:r w:rsidRPr="00B57967">
          <w:rPr>
            <w:highlight w:val="yellow"/>
            <w:rPrChange w:id="28723" w:author="Στάθης Καπ" w:date="2023-03-13T04:02:00Z">
              <w:rPr/>
            </w:rPrChange>
          </w:rPr>
          <w:fldChar w:fldCharType="begin"/>
        </w:r>
        <w:r w:rsidRPr="00B57967">
          <w:rPr>
            <w:highlight w:val="yellow"/>
            <w:lang w:val="el-GR"/>
            <w:rPrChange w:id="28724" w:author="Στάθης Καπ" w:date="2023-03-13T04:02:00Z">
              <w:rPr/>
            </w:rPrChange>
          </w:rPr>
          <w:instrText xml:space="preserve"> </w:instrText>
        </w:r>
        <w:r w:rsidRPr="00B57967">
          <w:rPr>
            <w:highlight w:val="yellow"/>
            <w:rPrChange w:id="28725" w:author="Στάθης Καπ" w:date="2023-03-13T04:02:00Z">
              <w:rPr/>
            </w:rPrChange>
          </w:rPr>
          <w:instrText>SEQ</w:instrText>
        </w:r>
        <w:r w:rsidRPr="00B57967">
          <w:rPr>
            <w:highlight w:val="yellow"/>
            <w:lang w:val="el-GR"/>
            <w:rPrChange w:id="28726" w:author="Στάθης Καπ" w:date="2023-03-13T04:02:00Z">
              <w:rPr/>
            </w:rPrChange>
          </w:rPr>
          <w:instrText xml:space="preserve"> Εικόνα \* </w:instrText>
        </w:r>
        <w:r w:rsidRPr="00B57967">
          <w:rPr>
            <w:highlight w:val="yellow"/>
            <w:rPrChange w:id="28727" w:author="Στάθης Καπ" w:date="2023-03-13T04:02:00Z">
              <w:rPr/>
            </w:rPrChange>
          </w:rPr>
          <w:instrText>ARABIC</w:instrText>
        </w:r>
        <w:r w:rsidRPr="00B57967">
          <w:rPr>
            <w:highlight w:val="yellow"/>
            <w:lang w:val="el-GR"/>
            <w:rPrChange w:id="28728" w:author="Στάθης Καπ" w:date="2023-03-13T04:02:00Z">
              <w:rPr/>
            </w:rPrChange>
          </w:rPr>
          <w:instrText xml:space="preserve"> \</w:instrText>
        </w:r>
        <w:r w:rsidRPr="00B57967">
          <w:rPr>
            <w:highlight w:val="yellow"/>
            <w:rPrChange w:id="28729" w:author="Στάθης Καπ" w:date="2023-03-13T04:02:00Z">
              <w:rPr/>
            </w:rPrChange>
          </w:rPr>
          <w:instrText>s</w:instrText>
        </w:r>
        <w:r w:rsidRPr="00B57967">
          <w:rPr>
            <w:highlight w:val="yellow"/>
            <w:lang w:val="el-GR"/>
            <w:rPrChange w:id="28730" w:author="Στάθης Καπ" w:date="2023-03-13T04:02:00Z">
              <w:rPr/>
            </w:rPrChange>
          </w:rPr>
          <w:instrText xml:space="preserve"> 1 </w:instrText>
        </w:r>
      </w:ins>
      <w:r w:rsidRPr="00B57967">
        <w:rPr>
          <w:highlight w:val="yellow"/>
          <w:rPrChange w:id="28731" w:author="Στάθης Καπ" w:date="2023-03-13T04:02:00Z">
            <w:rPr/>
          </w:rPrChange>
        </w:rPr>
        <w:fldChar w:fldCharType="separate"/>
      </w:r>
      <w:ins w:id="28732" w:author="Στάθης Καπ" w:date="2023-03-13T03:59:00Z">
        <w:r w:rsidRPr="00B57967">
          <w:rPr>
            <w:noProof/>
            <w:highlight w:val="yellow"/>
            <w:lang w:val="el-GR"/>
            <w:rPrChange w:id="28733" w:author="Στάθης Καπ" w:date="2023-03-13T04:02:00Z">
              <w:rPr>
                <w:noProof/>
              </w:rPr>
            </w:rPrChange>
          </w:rPr>
          <w:t>22</w:t>
        </w:r>
        <w:r w:rsidRPr="00B57967">
          <w:rPr>
            <w:highlight w:val="yellow"/>
            <w:rPrChange w:id="28734" w:author="Στάθης Καπ" w:date="2023-03-13T04:02:00Z">
              <w:rPr/>
            </w:rPrChange>
          </w:rPr>
          <w:fldChar w:fldCharType="end"/>
        </w:r>
      </w:ins>
      <w:ins w:id="28735" w:author="Στάθης Καπ" w:date="2023-03-13T03:57:00Z">
        <w:r w:rsidRPr="00B57967">
          <w:rPr>
            <w:highlight w:val="yellow"/>
            <w:lang w:val="el-GR"/>
            <w:rPrChange w:id="28736" w:author="Στάθης Καπ" w:date="2023-03-13T04:02:00Z">
              <w:rPr/>
            </w:rPrChange>
          </w:rPr>
          <w:t xml:space="preserve">: </w:t>
        </w:r>
        <w:r w:rsidRPr="00B57967">
          <w:rPr>
            <w:highlight w:val="yellow"/>
            <w:lang w:val="el-GR"/>
            <w:rPrChange w:id="28737" w:author="Στάθης Καπ" w:date="2023-03-13T04:02:00Z">
              <w:rPr>
                <w:lang w:val="el-GR"/>
              </w:rPr>
            </w:rPrChange>
          </w:rPr>
          <w:t xml:space="preserve">Γραφική απεικόνιση 7 διαδρομών για το στιγμιότυπο εισόδου της Αθήνας, με </w:t>
        </w:r>
      </w:ins>
      <w:ins w:id="28738" w:author="Στάθης Καπ" w:date="2023-03-13T04:06:00Z">
        <w:r w:rsidR="00F060D9">
          <w:rPr>
            <w:highlight w:val="yellow"/>
          </w:rPr>
          <w:t>S</w:t>
        </w:r>
      </w:ins>
      <w:ins w:id="28739" w:author="Στάθης Καπ" w:date="2023-03-13T03:57:00Z">
        <w:r w:rsidRPr="00B57967">
          <w:rPr>
            <w:highlight w:val="yellow"/>
            <w:lang w:val="el-GR"/>
            <w:rPrChange w:id="28740" w:author="Στάθης Καπ" w:date="2023-03-13T04:02:00Z">
              <w:rPr/>
            </w:rPrChange>
          </w:rPr>
          <w:t>=1</w:t>
        </w:r>
      </w:ins>
    </w:p>
    <w:p w14:paraId="60073F7A" w14:textId="77777777" w:rsidR="009F1C0B" w:rsidRDefault="009F1C0B" w:rsidP="009F1C0B">
      <w:pPr>
        <w:pStyle w:val="Caption"/>
        <w:keepNext/>
        <w:rPr>
          <w:ins w:id="28741" w:author="Στάθης Καπ" w:date="2023-03-13T03:59:00Z"/>
        </w:rPr>
        <w:pPrChange w:id="28742" w:author="Στάθης Καπ" w:date="2023-03-13T03:59:00Z">
          <w:pPr>
            <w:pStyle w:val="Caption"/>
          </w:pPr>
        </w:pPrChange>
      </w:pPr>
      <w:ins w:id="28743" w:author="Στάθης Καπ" w:date="2023-03-13T03:55:00Z">
        <w:r>
          <w:rPr>
            <w:noProof/>
          </w:rPr>
          <w:drawing>
            <wp:inline distT="0" distB="0" distL="0" distR="0" wp14:anchorId="33643EE1" wp14:editId="2C4D2D45">
              <wp:extent cx="5618633" cy="21945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48978" cy="2206412"/>
                      </a:xfrm>
                      <a:prstGeom prst="rect">
                        <a:avLst/>
                      </a:prstGeom>
                      <a:noFill/>
                      <a:ln>
                        <a:noFill/>
                      </a:ln>
                    </pic:spPr>
                  </pic:pic>
                </a:graphicData>
              </a:graphic>
            </wp:inline>
          </w:drawing>
        </w:r>
      </w:ins>
    </w:p>
    <w:p w14:paraId="0563E27C" w14:textId="0E80ED61" w:rsidR="00C81F18" w:rsidRPr="009F1C0B" w:rsidRDefault="009F1C0B" w:rsidP="009F1C0B">
      <w:pPr>
        <w:pStyle w:val="Caption"/>
        <w:rPr>
          <w:ins w:id="28744" w:author="Στάθης Καπ" w:date="2023-03-10T02:24:00Z"/>
          <w:lang w:val="el-GR"/>
          <w:rPrChange w:id="28745" w:author="Στάθης Καπ" w:date="2023-03-13T03:59:00Z">
            <w:rPr>
              <w:ins w:id="28746" w:author="Στάθης Καπ" w:date="2023-03-10T02:24:00Z"/>
            </w:rPr>
          </w:rPrChange>
        </w:rPr>
        <w:pPrChange w:id="28747" w:author="Στάθης Καπ" w:date="2023-03-13T03:59:00Z">
          <w:pPr>
            <w:keepNext/>
          </w:pPr>
        </w:pPrChange>
      </w:pPr>
      <w:ins w:id="28748" w:author="Στάθης Καπ" w:date="2023-03-13T03:59:00Z">
        <w:r w:rsidRPr="00B57967">
          <w:rPr>
            <w:highlight w:val="yellow"/>
            <w:lang w:val="el-GR"/>
            <w:rPrChange w:id="28749" w:author="Στάθης Καπ" w:date="2023-03-13T04:02:00Z">
              <w:rPr/>
            </w:rPrChange>
          </w:rPr>
          <w:t xml:space="preserve">Εικόνα </w:t>
        </w:r>
        <w:r w:rsidRPr="00B57967">
          <w:rPr>
            <w:highlight w:val="yellow"/>
            <w:rPrChange w:id="28750" w:author="Στάθης Καπ" w:date="2023-03-13T04:02:00Z">
              <w:rPr/>
            </w:rPrChange>
          </w:rPr>
          <w:fldChar w:fldCharType="begin"/>
        </w:r>
        <w:r w:rsidRPr="00B57967">
          <w:rPr>
            <w:highlight w:val="yellow"/>
            <w:lang w:val="el-GR"/>
            <w:rPrChange w:id="28751" w:author="Στάθης Καπ" w:date="2023-03-13T04:02:00Z">
              <w:rPr/>
            </w:rPrChange>
          </w:rPr>
          <w:instrText xml:space="preserve"> </w:instrText>
        </w:r>
        <w:r w:rsidRPr="00B57967">
          <w:rPr>
            <w:highlight w:val="yellow"/>
            <w:rPrChange w:id="28752" w:author="Στάθης Καπ" w:date="2023-03-13T04:02:00Z">
              <w:rPr/>
            </w:rPrChange>
          </w:rPr>
          <w:instrText>STYLEREF</w:instrText>
        </w:r>
        <w:r w:rsidRPr="00B57967">
          <w:rPr>
            <w:highlight w:val="yellow"/>
            <w:lang w:val="el-GR"/>
            <w:rPrChange w:id="28753" w:author="Στάθης Καπ" w:date="2023-03-13T04:02:00Z">
              <w:rPr/>
            </w:rPrChange>
          </w:rPr>
          <w:instrText xml:space="preserve"> 1 \</w:instrText>
        </w:r>
        <w:r w:rsidRPr="00B57967">
          <w:rPr>
            <w:highlight w:val="yellow"/>
            <w:rPrChange w:id="28754" w:author="Στάθης Καπ" w:date="2023-03-13T04:02:00Z">
              <w:rPr/>
            </w:rPrChange>
          </w:rPr>
          <w:instrText>s</w:instrText>
        </w:r>
        <w:r w:rsidRPr="00B57967">
          <w:rPr>
            <w:highlight w:val="yellow"/>
            <w:lang w:val="el-GR"/>
            <w:rPrChange w:id="28755" w:author="Στάθης Καπ" w:date="2023-03-13T04:02:00Z">
              <w:rPr/>
            </w:rPrChange>
          </w:rPr>
          <w:instrText xml:space="preserve"> </w:instrText>
        </w:r>
      </w:ins>
      <w:r w:rsidRPr="00B57967">
        <w:rPr>
          <w:highlight w:val="yellow"/>
          <w:rPrChange w:id="28756" w:author="Στάθης Καπ" w:date="2023-03-13T04:02:00Z">
            <w:rPr/>
          </w:rPrChange>
        </w:rPr>
        <w:fldChar w:fldCharType="separate"/>
      </w:r>
      <w:r w:rsidRPr="00B57967">
        <w:rPr>
          <w:noProof/>
          <w:highlight w:val="yellow"/>
          <w:lang w:val="el-GR"/>
          <w:rPrChange w:id="28757" w:author="Στάθης Καπ" w:date="2023-03-13T04:02:00Z">
            <w:rPr>
              <w:noProof/>
            </w:rPr>
          </w:rPrChange>
        </w:rPr>
        <w:t>5</w:t>
      </w:r>
      <w:ins w:id="28758" w:author="Στάθης Καπ" w:date="2023-03-13T03:59:00Z">
        <w:r w:rsidRPr="00B57967">
          <w:rPr>
            <w:highlight w:val="yellow"/>
            <w:rPrChange w:id="28759" w:author="Στάθης Καπ" w:date="2023-03-13T04:02:00Z">
              <w:rPr/>
            </w:rPrChange>
          </w:rPr>
          <w:fldChar w:fldCharType="end"/>
        </w:r>
        <w:r w:rsidRPr="00B57967">
          <w:rPr>
            <w:highlight w:val="yellow"/>
            <w:lang w:val="el-GR"/>
            <w:rPrChange w:id="28760" w:author="Στάθης Καπ" w:date="2023-03-13T04:02:00Z">
              <w:rPr/>
            </w:rPrChange>
          </w:rPr>
          <w:noBreakHyphen/>
        </w:r>
        <w:r w:rsidRPr="00B57967">
          <w:rPr>
            <w:highlight w:val="yellow"/>
            <w:rPrChange w:id="28761" w:author="Στάθης Καπ" w:date="2023-03-13T04:02:00Z">
              <w:rPr/>
            </w:rPrChange>
          </w:rPr>
          <w:fldChar w:fldCharType="begin"/>
        </w:r>
        <w:r w:rsidRPr="00B57967">
          <w:rPr>
            <w:highlight w:val="yellow"/>
            <w:lang w:val="el-GR"/>
            <w:rPrChange w:id="28762" w:author="Στάθης Καπ" w:date="2023-03-13T04:02:00Z">
              <w:rPr/>
            </w:rPrChange>
          </w:rPr>
          <w:instrText xml:space="preserve"> </w:instrText>
        </w:r>
        <w:r w:rsidRPr="00B57967">
          <w:rPr>
            <w:highlight w:val="yellow"/>
            <w:rPrChange w:id="28763" w:author="Στάθης Καπ" w:date="2023-03-13T04:02:00Z">
              <w:rPr/>
            </w:rPrChange>
          </w:rPr>
          <w:instrText>SEQ</w:instrText>
        </w:r>
        <w:r w:rsidRPr="00B57967">
          <w:rPr>
            <w:highlight w:val="yellow"/>
            <w:lang w:val="el-GR"/>
            <w:rPrChange w:id="28764" w:author="Στάθης Καπ" w:date="2023-03-13T04:02:00Z">
              <w:rPr/>
            </w:rPrChange>
          </w:rPr>
          <w:instrText xml:space="preserve"> Εικόνα \* </w:instrText>
        </w:r>
        <w:r w:rsidRPr="00B57967">
          <w:rPr>
            <w:highlight w:val="yellow"/>
            <w:rPrChange w:id="28765" w:author="Στάθης Καπ" w:date="2023-03-13T04:02:00Z">
              <w:rPr/>
            </w:rPrChange>
          </w:rPr>
          <w:instrText>ARABIC</w:instrText>
        </w:r>
        <w:r w:rsidRPr="00B57967">
          <w:rPr>
            <w:highlight w:val="yellow"/>
            <w:lang w:val="el-GR"/>
            <w:rPrChange w:id="28766" w:author="Στάθης Καπ" w:date="2023-03-13T04:02:00Z">
              <w:rPr/>
            </w:rPrChange>
          </w:rPr>
          <w:instrText xml:space="preserve"> \</w:instrText>
        </w:r>
        <w:r w:rsidRPr="00B57967">
          <w:rPr>
            <w:highlight w:val="yellow"/>
            <w:rPrChange w:id="28767" w:author="Στάθης Καπ" w:date="2023-03-13T04:02:00Z">
              <w:rPr/>
            </w:rPrChange>
          </w:rPr>
          <w:instrText>s</w:instrText>
        </w:r>
        <w:r w:rsidRPr="00B57967">
          <w:rPr>
            <w:highlight w:val="yellow"/>
            <w:lang w:val="el-GR"/>
            <w:rPrChange w:id="28768" w:author="Στάθης Καπ" w:date="2023-03-13T04:02:00Z">
              <w:rPr/>
            </w:rPrChange>
          </w:rPr>
          <w:instrText xml:space="preserve"> 1 </w:instrText>
        </w:r>
      </w:ins>
      <w:r w:rsidRPr="00B57967">
        <w:rPr>
          <w:highlight w:val="yellow"/>
          <w:rPrChange w:id="28769" w:author="Στάθης Καπ" w:date="2023-03-13T04:02:00Z">
            <w:rPr/>
          </w:rPrChange>
        </w:rPr>
        <w:fldChar w:fldCharType="separate"/>
      </w:r>
      <w:ins w:id="28770" w:author="Στάθης Καπ" w:date="2023-03-13T03:59:00Z">
        <w:r w:rsidRPr="00B57967">
          <w:rPr>
            <w:noProof/>
            <w:highlight w:val="yellow"/>
            <w:lang w:val="el-GR"/>
            <w:rPrChange w:id="28771" w:author="Στάθης Καπ" w:date="2023-03-13T04:02:00Z">
              <w:rPr>
                <w:noProof/>
              </w:rPr>
            </w:rPrChange>
          </w:rPr>
          <w:t>23</w:t>
        </w:r>
        <w:r w:rsidRPr="00B57967">
          <w:rPr>
            <w:highlight w:val="yellow"/>
            <w:rPrChange w:id="28772" w:author="Στάθης Καπ" w:date="2023-03-13T04:02:00Z">
              <w:rPr/>
            </w:rPrChange>
          </w:rPr>
          <w:fldChar w:fldCharType="end"/>
        </w:r>
        <w:r w:rsidRPr="00B57967">
          <w:rPr>
            <w:highlight w:val="yellow"/>
            <w:lang w:val="el-GR"/>
            <w:rPrChange w:id="28773" w:author="Στάθης Καπ" w:date="2023-03-13T04:02:00Z">
              <w:rPr/>
            </w:rPrChange>
          </w:rPr>
          <w:t xml:space="preserve">: </w:t>
        </w:r>
        <w:r w:rsidRPr="00B57967">
          <w:rPr>
            <w:highlight w:val="yellow"/>
            <w:lang w:val="el-GR"/>
            <w:rPrChange w:id="28774" w:author="Στάθης Καπ" w:date="2023-03-13T04:02:00Z">
              <w:rPr>
                <w:lang w:val="el-GR"/>
              </w:rPr>
            </w:rPrChange>
          </w:rPr>
          <w:t>Σύγκριση των σκορ και τ</w:t>
        </w:r>
        <w:r w:rsidRPr="00B57967">
          <w:rPr>
            <w:highlight w:val="yellow"/>
            <w:lang w:val="el-GR"/>
            <w:rPrChange w:id="28775" w:author="Στάθης Καπ" w:date="2023-03-13T04:02:00Z">
              <w:rPr>
                <w:lang w:val="el-GR"/>
              </w:rPr>
            </w:rPrChange>
          </w:rPr>
          <w:t>ων</w:t>
        </w:r>
        <w:r w:rsidRPr="00B57967">
          <w:rPr>
            <w:highlight w:val="yellow"/>
            <w:lang w:val="el-GR"/>
            <w:rPrChange w:id="28776" w:author="Στάθης Καπ" w:date="2023-03-13T04:02:00Z">
              <w:rPr>
                <w:lang w:val="el-GR"/>
              </w:rPr>
            </w:rPrChange>
          </w:rPr>
          <w:t xml:space="preserve"> χρόν</w:t>
        </w:r>
        <w:r w:rsidRPr="00B57967">
          <w:rPr>
            <w:highlight w:val="yellow"/>
            <w:lang w:val="el-GR"/>
            <w:rPrChange w:id="28777" w:author="Στάθης Καπ" w:date="2023-03-13T04:02:00Z">
              <w:rPr>
                <w:lang w:val="el-GR"/>
              </w:rPr>
            </w:rPrChange>
          </w:rPr>
          <w:t>ων</w:t>
        </w:r>
        <w:r w:rsidRPr="00B57967">
          <w:rPr>
            <w:highlight w:val="yellow"/>
            <w:lang w:val="el-GR"/>
            <w:rPrChange w:id="28778" w:author="Στάθης Καπ" w:date="2023-03-13T04:02:00Z">
              <w:rPr>
                <w:lang w:val="el-GR"/>
              </w:rPr>
            </w:rPrChange>
          </w:rPr>
          <w:t xml:space="preserve"> εκτέλεσης για διαφορετικά </w:t>
        </w:r>
        <w:r w:rsidRPr="00B57967">
          <w:rPr>
            <w:highlight w:val="yellow"/>
            <w:rPrChange w:id="28779" w:author="Στάθης Καπ" w:date="2023-03-13T04:02:00Z">
              <w:rPr/>
            </w:rPrChange>
          </w:rPr>
          <w:t>s</w:t>
        </w:r>
      </w:ins>
    </w:p>
    <w:p w14:paraId="7522D3B4" w14:textId="68C8D40A" w:rsidR="00FF4567" w:rsidRPr="009F1C0B" w:rsidDel="00FF1C3B" w:rsidRDefault="00FF4567" w:rsidP="008D695D">
      <w:pPr>
        <w:keepNext/>
        <w:rPr>
          <w:del w:id="28780" w:author="Στάθης Καπ" w:date="2023-02-27T03:14:00Z"/>
          <w:lang w:val="el-GR"/>
          <w:rPrChange w:id="28781" w:author="Στάθης Καπ" w:date="2023-03-13T03:59:00Z">
            <w:rPr>
              <w:del w:id="28782" w:author="Στάθης Καπ" w:date="2023-02-27T03:14:00Z"/>
            </w:rPr>
          </w:rPrChange>
        </w:rPr>
      </w:pPr>
      <w:del w:id="28783" w:author="Στάθης Καπ" w:date="2023-02-27T03:14:00Z">
        <w:r w:rsidDel="0039001D">
          <w:delText>Figure</w:delText>
        </w:r>
        <w:r w:rsidRPr="00FF4567" w:rsidDel="0039001D">
          <w:rPr>
            <w:rFonts w:ascii="Arial" w:hAnsi="Arial"/>
            <w:b/>
            <w:iCs/>
            <w:color w:val="44546A" w:themeColor="text2"/>
            <w:sz w:val="18"/>
            <w:szCs w:val="18"/>
            <w:lang w:val="el-GR"/>
            <w:rPrChange w:id="28784" w:author="Στάθης Καπ" w:date="2023-02-24T06:23:00Z">
              <w:rPr>
                <w:rFonts w:ascii="Arial" w:hAnsi="Arial"/>
                <w:b/>
                <w:iCs/>
                <w:color w:val="44546A" w:themeColor="text2"/>
                <w:sz w:val="18"/>
                <w:szCs w:val="18"/>
              </w:rPr>
            </w:rPrChange>
          </w:rPr>
          <w:delText xml:space="preserve"> </w:delText>
        </w:r>
        <w:r w:rsidDel="0039001D">
          <w:rPr>
            <w:rFonts w:ascii="Arial" w:hAnsi="Arial"/>
            <w:b/>
            <w:iCs/>
            <w:color w:val="44546A" w:themeColor="text2"/>
            <w:sz w:val="18"/>
            <w:szCs w:val="18"/>
          </w:rPr>
          <w:fldChar w:fldCharType="begin"/>
        </w:r>
        <w:r w:rsidRPr="00FF4567" w:rsidDel="0039001D">
          <w:rPr>
            <w:rFonts w:ascii="Arial" w:hAnsi="Arial"/>
            <w:b/>
            <w:iCs/>
            <w:color w:val="44546A" w:themeColor="text2"/>
            <w:sz w:val="18"/>
            <w:szCs w:val="18"/>
            <w:lang w:val="el-GR"/>
            <w:rPrChange w:id="28785" w:author="Στάθης Καπ" w:date="2023-02-24T06:23:00Z">
              <w:rPr>
                <w:rFonts w:ascii="Arial" w:hAnsi="Arial"/>
                <w:b/>
                <w:iCs/>
                <w:color w:val="44546A" w:themeColor="text2"/>
                <w:sz w:val="18"/>
                <w:szCs w:val="18"/>
              </w:rPr>
            </w:rPrChange>
          </w:rPr>
          <w:delInstrText xml:space="preserve"> </w:delInstrText>
        </w:r>
        <w:r w:rsidDel="0039001D">
          <w:delInstrText>SEQ</w:delInstrText>
        </w:r>
        <w:r w:rsidRPr="00FF4567" w:rsidDel="0039001D">
          <w:rPr>
            <w:rFonts w:ascii="Arial" w:hAnsi="Arial"/>
            <w:b/>
            <w:iCs/>
            <w:color w:val="44546A" w:themeColor="text2"/>
            <w:sz w:val="18"/>
            <w:szCs w:val="18"/>
            <w:lang w:val="el-GR"/>
            <w:rPrChange w:id="28786" w:author="Στάθης Καπ" w:date="2023-02-24T06:23:00Z">
              <w:rPr>
                <w:rFonts w:ascii="Arial" w:hAnsi="Arial"/>
                <w:b/>
                <w:iCs/>
                <w:color w:val="44546A" w:themeColor="text2"/>
                <w:sz w:val="18"/>
                <w:szCs w:val="18"/>
              </w:rPr>
            </w:rPrChange>
          </w:rPr>
          <w:delInstrText xml:space="preserve"> </w:delInstrText>
        </w:r>
        <w:r w:rsidDel="0039001D">
          <w:delInstrText>Figure</w:delInstrText>
        </w:r>
        <w:r w:rsidRPr="00FF4567" w:rsidDel="0039001D">
          <w:rPr>
            <w:rFonts w:ascii="Arial" w:hAnsi="Arial"/>
            <w:b/>
            <w:iCs/>
            <w:color w:val="44546A" w:themeColor="text2"/>
            <w:sz w:val="18"/>
            <w:szCs w:val="18"/>
            <w:lang w:val="el-GR"/>
            <w:rPrChange w:id="28787" w:author="Στάθης Καπ" w:date="2023-02-24T06:23:00Z">
              <w:rPr>
                <w:rFonts w:ascii="Arial" w:hAnsi="Arial"/>
                <w:b/>
                <w:iCs/>
                <w:color w:val="44546A" w:themeColor="text2"/>
                <w:sz w:val="18"/>
                <w:szCs w:val="18"/>
              </w:rPr>
            </w:rPrChange>
          </w:rPr>
          <w:delInstrText xml:space="preserve"> \* </w:delInstrText>
        </w:r>
        <w:r w:rsidDel="0039001D">
          <w:delInstrText>ARABIC</w:delInstrText>
        </w:r>
        <w:r w:rsidRPr="00FF4567" w:rsidDel="0039001D">
          <w:rPr>
            <w:rFonts w:ascii="Arial" w:hAnsi="Arial"/>
            <w:b/>
            <w:iCs/>
            <w:color w:val="44546A" w:themeColor="text2"/>
            <w:sz w:val="18"/>
            <w:szCs w:val="18"/>
            <w:lang w:val="el-GR"/>
            <w:rPrChange w:id="28788" w:author="Στάθης Καπ" w:date="2023-02-24T06:23:00Z">
              <w:rPr>
                <w:rFonts w:ascii="Arial" w:hAnsi="Arial"/>
                <w:b/>
                <w:iCs/>
                <w:color w:val="44546A" w:themeColor="text2"/>
                <w:sz w:val="18"/>
                <w:szCs w:val="18"/>
              </w:rPr>
            </w:rPrChange>
          </w:rPr>
          <w:delInstrText xml:space="preserve"> </w:delInstrText>
        </w:r>
        <w:r w:rsidDel="0039001D">
          <w:rPr>
            <w:rFonts w:ascii="Arial" w:hAnsi="Arial"/>
            <w:b/>
            <w:iCs/>
            <w:color w:val="44546A" w:themeColor="text2"/>
            <w:sz w:val="18"/>
            <w:szCs w:val="18"/>
          </w:rPr>
          <w:fldChar w:fldCharType="separate"/>
        </w:r>
        <w:r w:rsidRPr="00FF4567" w:rsidDel="0039001D">
          <w:rPr>
            <w:rFonts w:ascii="Arial" w:hAnsi="Arial"/>
            <w:b/>
            <w:iCs/>
            <w:noProof/>
            <w:color w:val="44546A" w:themeColor="text2"/>
            <w:sz w:val="18"/>
            <w:szCs w:val="18"/>
            <w:lang w:val="el-GR"/>
            <w:rPrChange w:id="28789" w:author="Στάθης Καπ" w:date="2023-02-24T06:23:00Z">
              <w:rPr>
                <w:rFonts w:ascii="Arial" w:hAnsi="Arial"/>
                <w:b/>
                <w:iCs/>
                <w:noProof/>
                <w:color w:val="44546A" w:themeColor="text2"/>
                <w:sz w:val="18"/>
                <w:szCs w:val="18"/>
              </w:rPr>
            </w:rPrChange>
          </w:rPr>
          <w:delText>2</w:delText>
        </w:r>
        <w:r w:rsidDel="0039001D">
          <w:rPr>
            <w:rFonts w:ascii="Arial" w:hAnsi="Arial"/>
            <w:b/>
            <w:iCs/>
            <w:color w:val="44546A" w:themeColor="text2"/>
            <w:sz w:val="18"/>
            <w:szCs w:val="18"/>
          </w:rPr>
          <w:fldChar w:fldCharType="end"/>
        </w:r>
        <w:r w:rsidRPr="00FF4567" w:rsidDel="0039001D">
          <w:rPr>
            <w:rFonts w:ascii="Arial" w:hAnsi="Arial"/>
            <w:b/>
            <w:iCs/>
            <w:color w:val="44546A" w:themeColor="text2"/>
            <w:sz w:val="18"/>
            <w:szCs w:val="18"/>
            <w:lang w:val="el-GR"/>
            <w:rPrChange w:id="28790" w:author="Στάθης Καπ" w:date="2023-02-24T06:23:00Z">
              <w:rPr>
                <w:rFonts w:ascii="Arial" w:hAnsi="Arial"/>
                <w:b/>
                <w:iCs/>
                <w:color w:val="44546A" w:themeColor="text2"/>
                <w:sz w:val="18"/>
                <w:szCs w:val="18"/>
              </w:rPr>
            </w:rPrChange>
          </w:rPr>
          <w:delText xml:space="preserve">: Σύγκριση βαθμολογίας και χρόνου εκτέλεσης μεταξύ των τιμών </w:delText>
        </w:r>
        <w:r w:rsidRPr="0021768D" w:rsidDel="0039001D">
          <w:delText>s</w:delText>
        </w:r>
        <w:r w:rsidRPr="00FF4567" w:rsidDel="0039001D">
          <w:rPr>
            <w:rFonts w:ascii="Arial" w:hAnsi="Arial"/>
            <w:b/>
            <w:iCs/>
            <w:color w:val="44546A" w:themeColor="text2"/>
            <w:sz w:val="18"/>
            <w:szCs w:val="18"/>
            <w:lang w:val="el-GR"/>
            <w:rPrChange w:id="28791" w:author="Στάθης Καπ" w:date="2023-02-24T06:23:00Z">
              <w:rPr>
                <w:rFonts w:ascii="Arial" w:hAnsi="Arial"/>
                <w:b/>
                <w:iCs/>
                <w:color w:val="44546A" w:themeColor="text2"/>
                <w:sz w:val="18"/>
                <w:szCs w:val="18"/>
              </w:rPr>
            </w:rPrChange>
          </w:rPr>
          <w:delText xml:space="preserve"> για </w:delText>
        </w:r>
        <w:r w:rsidRPr="0021768D" w:rsidDel="0039001D">
          <w:delText>m</w:delText>
        </w:r>
        <w:r w:rsidRPr="00FF4567" w:rsidDel="0039001D">
          <w:rPr>
            <w:rFonts w:ascii="Arial" w:hAnsi="Arial"/>
            <w:b/>
            <w:iCs/>
            <w:color w:val="44546A" w:themeColor="text2"/>
            <w:sz w:val="18"/>
            <w:szCs w:val="18"/>
            <w:lang w:val="el-GR"/>
            <w:rPrChange w:id="28792" w:author="Στάθης Καπ" w:date="2023-02-24T06:23:00Z">
              <w:rPr>
                <w:rFonts w:ascii="Arial" w:hAnsi="Arial"/>
                <w:b/>
                <w:iCs/>
                <w:color w:val="44546A" w:themeColor="text2"/>
                <w:sz w:val="18"/>
                <w:szCs w:val="18"/>
              </w:rPr>
            </w:rPrChange>
          </w:rPr>
          <w:delText xml:space="preserve"> = 2</w:delText>
        </w:r>
      </w:del>
    </w:p>
    <w:p w14:paraId="60CE45A5" w14:textId="421A3991" w:rsidR="00790C1D" w:rsidRDefault="00790C1D" w:rsidP="00790C1D">
      <w:pPr>
        <w:pStyle w:val="Heading1"/>
        <w:rPr>
          <w:ins w:id="28793" w:author="Στάθης Καπ" w:date="2023-03-09T04:46:00Z"/>
        </w:rPr>
      </w:pPr>
      <w:bookmarkStart w:id="28794" w:name="_Toc129300743"/>
      <w:ins w:id="28795" w:author="Στάθης Καπ" w:date="2023-03-09T04:46:00Z">
        <w:r>
          <w:rPr>
            <w:lang w:val="el-GR"/>
          </w:rPr>
          <w:t>Συμπεράσματα</w:t>
        </w:r>
        <w:bookmarkEnd w:id="28794"/>
      </w:ins>
    </w:p>
    <w:p w14:paraId="2E5B6557" w14:textId="68588F71" w:rsidR="00790C1D" w:rsidRDefault="00D87E5F" w:rsidP="00790C1D">
      <w:pPr>
        <w:rPr>
          <w:ins w:id="28796" w:author="Στάθης Καπ" w:date="2023-03-09T05:14:00Z"/>
          <w:lang w:val="el-GR"/>
        </w:rPr>
      </w:pPr>
      <w:ins w:id="28797" w:author="Στάθης Καπ" w:date="2023-03-09T05:06:00Z">
        <w:r>
          <w:rPr>
            <w:lang w:val="el-GR"/>
          </w:rPr>
          <w:t xml:space="preserve">Στην παρούσα εργασία μελετήθηκε το πρόβλημα Προσανατολισμού και οι επεκτάσεις του. Μια από τις πιο σημαντικές εφαρμογές του </w:t>
        </w:r>
        <w:r>
          <w:t>OP</w:t>
        </w:r>
        <w:r w:rsidRPr="00D87E5F">
          <w:rPr>
            <w:lang w:val="el-GR"/>
            <w:rPrChange w:id="28798" w:author="Στάθης Καπ" w:date="2023-03-09T05:07:00Z">
              <w:rPr/>
            </w:rPrChange>
          </w:rPr>
          <w:t xml:space="preserve"> </w:t>
        </w:r>
        <w:r>
          <w:rPr>
            <w:lang w:val="el-GR"/>
          </w:rPr>
          <w:t xml:space="preserve">και συγκεκριμένα του </w:t>
        </w:r>
        <w:r>
          <w:t>TOPTW</w:t>
        </w:r>
      </w:ins>
      <w:ins w:id="28799" w:author="Στάθης Καπ" w:date="2023-03-09T05:07:00Z">
        <w:r>
          <w:rPr>
            <w:lang w:val="el-GR"/>
          </w:rPr>
          <w:t xml:space="preserve"> είναι το Πρόβλημα Σχεδίασης Τουριστικών Διαδρομών. </w:t>
        </w:r>
      </w:ins>
      <w:ins w:id="28800" w:author="Στάθης Καπ" w:date="2023-03-09T05:08:00Z">
        <w:r>
          <w:rPr>
            <w:lang w:val="el-GR"/>
          </w:rPr>
          <w:t xml:space="preserve">Για το πρόβλημα Προσανατολισμού έχουν υλοποιηθεί πολλοί μεταευρετικοί αλγόριθμοι ένας από του οποίους είναι </w:t>
        </w:r>
      </w:ins>
      <w:ins w:id="28801" w:author="Στάθης Καπ" w:date="2023-03-11T02:55:00Z">
        <w:r w:rsidR="00072518">
          <w:rPr>
            <w:lang w:val="el-GR"/>
          </w:rPr>
          <w:t xml:space="preserve">και </w:t>
        </w:r>
      </w:ins>
      <w:ins w:id="28802" w:author="Στάθης Καπ" w:date="2023-03-09T05:08:00Z">
        <w:r>
          <w:rPr>
            <w:lang w:val="el-GR"/>
          </w:rPr>
          <w:t>ο αλγόριθμος Επαναλαμβανόμενης Τοπικής Αναζήτησης (</w:t>
        </w:r>
        <w:r>
          <w:t>ILS</w:t>
        </w:r>
        <w:r>
          <w:rPr>
            <w:lang w:val="el-GR"/>
          </w:rPr>
          <w:t>)</w:t>
        </w:r>
        <w:r w:rsidRPr="00D87E5F">
          <w:rPr>
            <w:lang w:val="el-GR"/>
            <w:rPrChange w:id="28803" w:author="Στάθης Καπ" w:date="2023-03-09T05:08:00Z">
              <w:rPr/>
            </w:rPrChange>
          </w:rPr>
          <w:t xml:space="preserve">. </w:t>
        </w:r>
      </w:ins>
      <w:ins w:id="28804" w:author="Στάθης Καπ" w:date="2023-03-09T05:10:00Z">
        <w:r>
          <w:rPr>
            <w:lang w:val="el-GR"/>
          </w:rPr>
          <w:t xml:space="preserve">Συγκεκριμένα, σκοπός της παρούσης εργασίας ήταν να βελτιώσει την ταχύτητα του </w:t>
        </w:r>
      </w:ins>
      <w:ins w:id="28805" w:author="Στάθης Καπ" w:date="2023-03-09T05:11:00Z">
        <w:r>
          <w:rPr>
            <w:lang w:val="el-GR"/>
          </w:rPr>
          <w:t xml:space="preserve">αλγορίθμου </w:t>
        </w:r>
        <w:r>
          <w:t>ILS</w:t>
        </w:r>
        <w:r w:rsidRPr="00D87E5F">
          <w:rPr>
            <w:lang w:val="el-GR"/>
            <w:rPrChange w:id="28806" w:author="Στάθης Καπ" w:date="2023-03-09T05:11:00Z">
              <w:rPr/>
            </w:rPrChange>
          </w:rPr>
          <w:t xml:space="preserve"> </w:t>
        </w:r>
        <w:r>
          <w:rPr>
            <w:lang w:val="el-GR"/>
          </w:rPr>
          <w:t xml:space="preserve">των </w:t>
        </w:r>
        <w:r>
          <w:t>Vansteenwegen</w:t>
        </w:r>
        <w:r w:rsidRPr="00D87E5F">
          <w:rPr>
            <w:lang w:val="el-GR"/>
            <w:rPrChange w:id="28807" w:author="Στάθης Καπ" w:date="2023-03-09T05:11:00Z">
              <w:rPr/>
            </w:rPrChange>
          </w:rPr>
          <w:t xml:space="preserve"> </w:t>
        </w:r>
        <w:r>
          <w:t>et</w:t>
        </w:r>
        <w:r w:rsidRPr="00D87E5F">
          <w:rPr>
            <w:lang w:val="el-GR"/>
            <w:rPrChange w:id="28808" w:author="Στάθης Καπ" w:date="2023-03-09T05:11:00Z">
              <w:rPr/>
            </w:rPrChange>
          </w:rPr>
          <w:t xml:space="preserve"> </w:t>
        </w:r>
        <w:r>
          <w:t>al</w:t>
        </w:r>
        <w:r w:rsidRPr="00D87E5F">
          <w:rPr>
            <w:lang w:val="el-GR"/>
            <w:rPrChange w:id="28809" w:author="Στάθης Καπ" w:date="2023-03-09T05:11:00Z">
              <w:rPr/>
            </w:rPrChange>
          </w:rPr>
          <w:t xml:space="preserve">. (2009) </w:t>
        </w:r>
        <w:r>
          <w:rPr>
            <w:lang w:val="el-GR"/>
          </w:rPr>
          <w:t xml:space="preserve">χωρίζοντας το αρχικό γράφημα </w:t>
        </w:r>
        <w:r>
          <w:t>G</w:t>
        </w:r>
        <w:r w:rsidRPr="00D87E5F">
          <w:rPr>
            <w:lang w:val="el-GR"/>
            <w:rPrChange w:id="28810" w:author="Στάθης Καπ" w:date="2023-03-09T05:11:00Z">
              <w:rPr/>
            </w:rPrChange>
          </w:rPr>
          <w:t>(</w:t>
        </w:r>
        <w:r>
          <w:t>V</w:t>
        </w:r>
        <w:r w:rsidRPr="00D87E5F">
          <w:rPr>
            <w:lang w:val="el-GR"/>
            <w:rPrChange w:id="28811" w:author="Στάθης Καπ" w:date="2023-03-09T05:11:00Z">
              <w:rPr/>
            </w:rPrChange>
          </w:rPr>
          <w:t>,</w:t>
        </w:r>
        <w:r>
          <w:t>E</w:t>
        </w:r>
        <w:r w:rsidRPr="00D87E5F">
          <w:rPr>
            <w:lang w:val="el-GR"/>
            <w:rPrChange w:id="28812" w:author="Στάθης Καπ" w:date="2023-03-09T05:11:00Z">
              <w:rPr/>
            </w:rPrChange>
          </w:rPr>
          <w:t>)</w:t>
        </w:r>
        <w:r>
          <w:rPr>
            <w:lang w:val="el-GR"/>
          </w:rPr>
          <w:t xml:space="preserve"> του προβλήματος σε μικρότερα γραφήματα</w:t>
        </w:r>
      </w:ins>
      <w:ins w:id="28813" w:author="Στάθης Καπ" w:date="2023-03-10T01:04:00Z">
        <w:r w:rsidR="00816B5D">
          <w:rPr>
            <w:lang w:val="el-GR"/>
          </w:rPr>
          <w:t xml:space="preserve"> αλλά </w:t>
        </w:r>
      </w:ins>
      <w:ins w:id="28814" w:author="Στάθης Καπ" w:date="2023-03-09T05:14:00Z">
        <w:r>
          <w:rPr>
            <w:lang w:val="el-GR"/>
          </w:rPr>
          <w:t>κρατώντας τις λύσεις σε υψηλό επίπεδο.</w:t>
        </w:r>
      </w:ins>
    </w:p>
    <w:p w14:paraId="3655E239" w14:textId="3A1D14A4" w:rsidR="00D87E5F" w:rsidRDefault="005D4E18" w:rsidP="00CA59D6">
      <w:pPr>
        <w:ind w:firstLine="720"/>
        <w:rPr>
          <w:ins w:id="28815" w:author="Στάθης Καπ" w:date="2023-03-10T01:04:00Z"/>
          <w:lang w:val="el-GR"/>
        </w:rPr>
        <w:pPrChange w:id="28816" w:author="Στάθης Καπ" w:date="2023-03-13T04:25:00Z">
          <w:pPr/>
        </w:pPrChange>
      </w:pPr>
      <w:ins w:id="28817" w:author="Στάθης Καπ" w:date="2023-03-10T00:57:00Z">
        <w:r>
          <w:rPr>
            <w:lang w:val="el-GR"/>
          </w:rPr>
          <w:t xml:space="preserve">Ο τρόπος διαχωρισμού </w:t>
        </w:r>
      </w:ins>
      <w:ins w:id="28818" w:author="Στάθης Καπ" w:date="2023-03-10T00:58:00Z">
        <w:r>
          <w:rPr>
            <w:lang w:val="el-GR"/>
          </w:rPr>
          <w:t>του γραφήματος είναι σημαντικός για την ταχύτητα και την απόδοση του αλγορίθμου. Για την παρούσα εργασία</w:t>
        </w:r>
      </w:ins>
      <w:ins w:id="28819" w:author="Στάθης Καπ" w:date="2023-03-10T00:59:00Z">
        <w:r>
          <w:rPr>
            <w:lang w:val="el-GR"/>
          </w:rPr>
          <w:t>, ο διαχωρισμός έγινε με βάση τα χρονικά παράθυρα των κόμβων</w:t>
        </w:r>
      </w:ins>
      <w:ins w:id="28820" w:author="Στάθης Καπ" w:date="2023-03-10T01:00:00Z">
        <w:r>
          <w:rPr>
            <w:lang w:val="el-GR"/>
          </w:rPr>
          <w:t xml:space="preserve"> χωρίς να λαμβάνεται υπόψιν η τοποθεσία τους</w:t>
        </w:r>
      </w:ins>
      <w:ins w:id="28821" w:author="Στάθης Καπ" w:date="2023-03-10T00:59:00Z">
        <w:r>
          <w:rPr>
            <w:lang w:val="el-GR"/>
          </w:rPr>
          <w:t>.</w:t>
        </w:r>
      </w:ins>
      <w:ins w:id="28822" w:author="Στάθης Καπ" w:date="2023-03-10T01:00:00Z">
        <w:r>
          <w:rPr>
            <w:lang w:val="el-GR"/>
          </w:rPr>
          <w:t xml:space="preserve"> Τα χρονικά υποδιαστήματα οριοθετήθηκαν με στόχο την ισοκατανομή των κόμβων </w:t>
        </w:r>
      </w:ins>
      <w:ins w:id="28823" w:author="Στάθης Καπ" w:date="2023-03-10T01:01:00Z">
        <w:r>
          <w:rPr>
            <w:lang w:val="el-GR"/>
          </w:rPr>
          <w:t xml:space="preserve">σε αυτά. </w:t>
        </w:r>
      </w:ins>
      <w:ins w:id="28824" w:author="Στάθης Καπ" w:date="2023-03-10T01:02:00Z">
        <w:r w:rsidR="00816B5D">
          <w:rPr>
            <w:lang w:val="el-GR"/>
          </w:rPr>
          <w:t xml:space="preserve">Ο ίσος διαμοιρασμός των κόμβων στα υποδιαστήματα, </w:t>
        </w:r>
      </w:ins>
      <w:ins w:id="28825" w:author="Στάθης Καπ" w:date="2023-03-10T01:28:00Z">
        <w:r w:rsidR="00C36181">
          <w:rPr>
            <w:lang w:val="el-GR"/>
          </w:rPr>
          <w:t>μειώνει</w:t>
        </w:r>
      </w:ins>
      <w:ins w:id="28826" w:author="Στάθης Καπ" w:date="2023-03-10T01:02:00Z">
        <w:r w:rsidR="00816B5D">
          <w:rPr>
            <w:lang w:val="el-GR"/>
          </w:rPr>
          <w:t xml:space="preserve"> την ταχύτητα του αλγορίθμου αλλά φαίνε</w:t>
        </w:r>
      </w:ins>
      <w:ins w:id="28827" w:author="Στάθης Καπ" w:date="2023-03-10T01:03:00Z">
        <w:r w:rsidR="00816B5D">
          <w:rPr>
            <w:lang w:val="el-GR"/>
          </w:rPr>
          <w:t xml:space="preserve">ται να μειώνει ελαφρώς και την ποιότητα των λύσεων. </w:t>
        </w:r>
      </w:ins>
    </w:p>
    <w:p w14:paraId="1189AB96" w14:textId="77777777" w:rsidR="00A67E0D" w:rsidRDefault="00C81385" w:rsidP="00CA59D6">
      <w:pPr>
        <w:ind w:firstLine="720"/>
        <w:rPr>
          <w:ins w:id="28828" w:author="Στάθης Καπ" w:date="2023-03-10T01:13:00Z"/>
          <w:lang w:val="el-GR"/>
        </w:rPr>
        <w:pPrChange w:id="28829" w:author="Στάθης Καπ" w:date="2023-03-13T04:26:00Z">
          <w:pPr/>
        </w:pPrChange>
      </w:pPr>
      <w:ins w:id="28830" w:author="Στάθης Καπ" w:date="2023-03-10T01:05:00Z">
        <w:r>
          <w:rPr>
            <w:lang w:val="el-GR"/>
          </w:rPr>
          <w:t>Η οριστική ανάθεση ενός κόμβου σε ένα υποδιάστημα</w:t>
        </w:r>
      </w:ins>
      <w:ins w:id="28831" w:author="Στάθης Καπ" w:date="2023-03-10T01:06:00Z">
        <w:r>
          <w:rPr>
            <w:lang w:val="el-GR"/>
          </w:rPr>
          <w:t xml:space="preserve"> στην εκκίνηση του αλγορίθμου</w:t>
        </w:r>
      </w:ins>
      <w:ins w:id="28832" w:author="Στάθης Καπ" w:date="2023-03-10T01:05:00Z">
        <w:r>
          <w:rPr>
            <w:lang w:val="el-GR"/>
          </w:rPr>
          <w:t xml:space="preserve">, </w:t>
        </w:r>
      </w:ins>
      <w:ins w:id="28833" w:author="Στάθης Καπ" w:date="2023-03-10T01:06:00Z">
        <w:r>
          <w:rPr>
            <w:lang w:val="el-GR"/>
          </w:rPr>
          <w:t xml:space="preserve">πιθανότατα να παρήγαγε χαμηλής ποιότητας λύσεις. Για το λόγο αυτό, θεωρήθηκε ένα ιστορικό καταλληλότητας για κάθε κόμβο σχετικά με κάθε </w:t>
        </w:r>
      </w:ins>
      <w:ins w:id="28834" w:author="Στάθης Καπ" w:date="2023-03-10T01:07:00Z">
        <w:r>
          <w:rPr>
            <w:lang w:val="el-GR"/>
          </w:rPr>
          <w:t xml:space="preserve">υποδιάστημα. </w:t>
        </w:r>
      </w:ins>
      <w:ins w:id="28835" w:author="Στάθης Καπ" w:date="2023-03-10T01:08:00Z">
        <w:r>
          <w:rPr>
            <w:lang w:val="el-GR"/>
          </w:rPr>
          <w:t xml:space="preserve">Το ιστορικό αυτό ενημερώνεται κατά τη διάρκεια του αλγορίθμου, </w:t>
        </w:r>
      </w:ins>
      <w:ins w:id="28836" w:author="Στάθης Καπ" w:date="2023-03-10T01:09:00Z">
        <w:r>
          <w:rPr>
            <w:lang w:val="el-GR"/>
          </w:rPr>
          <w:t>εκμεταλλευόμενο</w:t>
        </w:r>
      </w:ins>
      <w:ins w:id="28837" w:author="Στάθης Καπ" w:date="2023-03-10T01:08:00Z">
        <w:r>
          <w:rPr>
            <w:lang w:val="el-GR"/>
          </w:rPr>
          <w:t xml:space="preserve"> την επαναληπτικότητα του</w:t>
        </w:r>
      </w:ins>
      <w:ins w:id="28838" w:author="Στάθης Καπ" w:date="2023-03-10T01:09:00Z">
        <w:r>
          <w:rPr>
            <w:lang w:val="el-GR"/>
          </w:rPr>
          <w:t xml:space="preserve"> </w:t>
        </w:r>
      </w:ins>
      <w:ins w:id="28839" w:author="Στάθης Καπ" w:date="2023-03-10T01:08:00Z">
        <w:r>
          <w:t>ILS</w:t>
        </w:r>
      </w:ins>
      <w:ins w:id="28840" w:author="Στάθης Καπ" w:date="2023-03-10T01:09:00Z">
        <w:r w:rsidRPr="00C81385">
          <w:rPr>
            <w:lang w:val="el-GR"/>
            <w:rPrChange w:id="28841" w:author="Στάθης Καπ" w:date="2023-03-10T01:09:00Z">
              <w:rPr/>
            </w:rPrChange>
          </w:rPr>
          <w:t xml:space="preserve">. </w:t>
        </w:r>
      </w:ins>
      <w:ins w:id="28842" w:author="Στάθης Καπ" w:date="2023-03-10T01:07:00Z">
        <w:r>
          <w:rPr>
            <w:lang w:val="el-GR"/>
          </w:rPr>
          <w:t>Με βάση αυτό το ιστορικό, ένας κόμβος μπορεί να δοκιμαστεί σε πολλά υποδιαστήματα, και να καταλήξει στο πιο κατάλληλο</w:t>
        </w:r>
      </w:ins>
      <w:ins w:id="28843" w:author="Στάθης Καπ" w:date="2023-03-10T01:08:00Z">
        <w:r>
          <w:rPr>
            <w:lang w:val="el-GR"/>
          </w:rPr>
          <w:t xml:space="preserve"> για αυτό. </w:t>
        </w:r>
      </w:ins>
      <w:ins w:id="28844" w:author="Στάθης Καπ" w:date="2023-03-10T01:09:00Z">
        <w:r>
          <w:rPr>
            <w:lang w:val="el-GR"/>
          </w:rPr>
          <w:t>Από τα πειραματικά αποτελέσματα</w:t>
        </w:r>
      </w:ins>
      <w:ins w:id="28845" w:author="Στάθης Καπ" w:date="2023-03-10T01:10:00Z">
        <w:r>
          <w:rPr>
            <w:lang w:val="el-GR"/>
          </w:rPr>
          <w:t xml:space="preserve"> του Κεφαλαίου 5, φαίνεται πως η χρήση του ιστορικού καταλληλότητας βελτιώνει τη</w:t>
        </w:r>
      </w:ins>
      <w:ins w:id="28846" w:author="Στάθης Καπ" w:date="2023-03-10T01:11:00Z">
        <w:r>
          <w:rPr>
            <w:lang w:val="el-GR"/>
          </w:rPr>
          <w:t xml:space="preserve">ν ποιότητα των λύσεων. </w:t>
        </w:r>
      </w:ins>
    </w:p>
    <w:p w14:paraId="47C2FC0A" w14:textId="6004AB32" w:rsidR="00D87E5F" w:rsidRPr="00D87E5F" w:rsidRDefault="00C81385" w:rsidP="00CA59D6">
      <w:pPr>
        <w:ind w:firstLine="360"/>
        <w:rPr>
          <w:ins w:id="28847" w:author="Στάθης Καπ" w:date="2023-03-09T04:46:00Z"/>
          <w:lang w:val="el-GR"/>
          <w:rPrChange w:id="28848" w:author="Στάθης Καπ" w:date="2023-03-09T05:11:00Z">
            <w:rPr>
              <w:ins w:id="28849" w:author="Στάθης Καπ" w:date="2023-03-09T04:46:00Z"/>
            </w:rPr>
          </w:rPrChange>
        </w:rPr>
        <w:pPrChange w:id="28850" w:author="Στάθης Καπ" w:date="2023-03-13T04:26:00Z">
          <w:pPr>
            <w:pStyle w:val="Heading1"/>
          </w:pPr>
        </w:pPrChange>
      </w:pPr>
      <w:ins w:id="28851" w:author="Στάθης Καπ" w:date="2023-03-10T01:11:00Z">
        <w:r>
          <w:rPr>
            <w:lang w:val="el-GR"/>
          </w:rPr>
          <w:t>Παρ’ όλα αυτά</w:t>
        </w:r>
        <w:r w:rsidR="004529A3">
          <w:rPr>
            <w:lang w:val="el-GR"/>
          </w:rPr>
          <w:t xml:space="preserve">, </w:t>
        </w:r>
      </w:ins>
      <w:ins w:id="28852" w:author="Στάθης Καπ" w:date="2023-03-10T01:13:00Z">
        <w:r w:rsidR="00A67E0D">
          <w:rPr>
            <w:lang w:val="el-GR"/>
          </w:rPr>
          <w:t xml:space="preserve">σίγουρα υπάρχουν περιθώρια βελτίωσης </w:t>
        </w:r>
      </w:ins>
      <w:ins w:id="28853" w:author="Στάθης Καπ" w:date="2023-03-10T01:14:00Z">
        <w:r w:rsidR="00A67E0D">
          <w:rPr>
            <w:lang w:val="el-GR"/>
          </w:rPr>
          <w:t>στις παραπάνω τεχνικές</w:t>
        </w:r>
      </w:ins>
      <w:ins w:id="28854" w:author="Στάθης Καπ" w:date="2023-03-10T01:13:00Z">
        <w:r w:rsidR="00A67E0D">
          <w:rPr>
            <w:lang w:val="el-GR"/>
          </w:rPr>
          <w:t>. Για παράδειγμα,</w:t>
        </w:r>
      </w:ins>
      <w:ins w:id="28855" w:author="Στάθης Καπ" w:date="2023-03-10T01:14:00Z">
        <w:r w:rsidR="00A67E0D">
          <w:rPr>
            <w:lang w:val="el-GR"/>
          </w:rPr>
          <w:t xml:space="preserve"> στην προεργασία του αλγορίθμου, θα μπορούσε να εφα</w:t>
        </w:r>
      </w:ins>
      <w:ins w:id="28856" w:author="Στάθης Καπ" w:date="2023-03-10T01:15:00Z">
        <w:r w:rsidR="00A67E0D">
          <w:rPr>
            <w:lang w:val="el-GR"/>
          </w:rPr>
          <w:t xml:space="preserve">ρμοσθεί ένας απλός αλγόριθμος </w:t>
        </w:r>
      </w:ins>
      <w:ins w:id="28857" w:author="Στάθης Καπ" w:date="2023-03-12T14:19:00Z">
        <w:r w:rsidR="007B6741">
          <w:rPr>
            <w:lang w:val="el-GR"/>
          </w:rPr>
          <w:t>δημιουργίας συστάδων</w:t>
        </w:r>
      </w:ins>
      <w:ins w:id="28858" w:author="Στάθης Καπ" w:date="2023-03-10T01:15:00Z">
        <w:r w:rsidR="00A67E0D">
          <w:rPr>
            <w:lang w:val="el-GR"/>
          </w:rPr>
          <w:t xml:space="preserve"> (</w:t>
        </w:r>
      </w:ins>
      <w:ins w:id="28859" w:author="Στάθης Καπ" w:date="2023-03-12T14:19:00Z">
        <w:r w:rsidR="007B6741">
          <w:rPr>
            <w:lang w:val="el-GR"/>
          </w:rPr>
          <w:t xml:space="preserve">π.χ. </w:t>
        </w:r>
      </w:ins>
      <w:ins w:id="28860" w:author="Στάθης Καπ" w:date="2023-03-10T01:15:00Z">
        <w:r w:rsidR="00A67E0D">
          <w:rPr>
            <w:lang w:val="el-GR"/>
          </w:rPr>
          <w:t xml:space="preserve">κ-μέσων) στους κόμβους, έτσι ώστε να σχηματιστούν </w:t>
        </w:r>
      </w:ins>
      <w:ins w:id="28861" w:author="Στάθης Καπ" w:date="2023-03-10T01:16:00Z">
        <w:r w:rsidR="00A67E0D">
          <w:t>k</w:t>
        </w:r>
      </w:ins>
      <w:ins w:id="28862" w:author="Στάθης Καπ" w:date="2023-03-10T01:15:00Z">
        <w:r w:rsidR="00A67E0D">
          <w:rPr>
            <w:lang w:val="el-GR"/>
          </w:rPr>
          <w:t xml:space="preserve"> συστάδες</w:t>
        </w:r>
      </w:ins>
      <w:ins w:id="28863" w:author="Στάθης Καπ" w:date="2023-03-10T01:16:00Z">
        <w:r w:rsidR="00A67E0D" w:rsidRPr="00A67E0D">
          <w:rPr>
            <w:lang w:val="el-GR"/>
            <w:rPrChange w:id="28864" w:author="Στάθης Καπ" w:date="2023-03-10T01:16:00Z">
              <w:rPr/>
            </w:rPrChange>
          </w:rPr>
          <w:t xml:space="preserve">. </w:t>
        </w:r>
        <w:r w:rsidR="00A67E0D">
          <w:rPr>
            <w:lang w:val="el-GR"/>
          </w:rPr>
          <w:t xml:space="preserve"> Εάν δύο κόμβοι, είναι στην ίδια συστάδα θα μπορούσε να θεωρούνται συγγενικοί κόμβοι. </w:t>
        </w:r>
      </w:ins>
      <w:ins w:id="28865" w:author="Στάθης Καπ" w:date="2023-03-10T01:18:00Z">
        <w:r w:rsidR="00A67E0D">
          <w:rPr>
            <w:lang w:val="el-GR"/>
          </w:rPr>
          <w:t xml:space="preserve">Η συγγένεια των κόμβων, </w:t>
        </w:r>
      </w:ins>
      <w:ins w:id="28866" w:author="Στάθης Καπ" w:date="2023-03-10T01:19:00Z">
        <w:r w:rsidR="00A67E0D">
          <w:rPr>
            <w:lang w:val="el-GR"/>
          </w:rPr>
          <w:t xml:space="preserve">θα </w:t>
        </w:r>
      </w:ins>
      <w:ins w:id="28867" w:author="Στάθης Καπ" w:date="2023-03-10T01:20:00Z">
        <w:r w:rsidR="00A67E0D">
          <w:rPr>
            <w:lang w:val="el-GR"/>
          </w:rPr>
          <w:t>μπορούσε</w:t>
        </w:r>
      </w:ins>
      <w:ins w:id="28868" w:author="Στάθης Καπ" w:date="2023-03-10T01:19:00Z">
        <w:r w:rsidR="00A67E0D">
          <w:rPr>
            <w:lang w:val="el-GR"/>
          </w:rPr>
          <w:t xml:space="preserve"> να </w:t>
        </w:r>
      </w:ins>
      <w:ins w:id="28869" w:author="Στάθης Καπ" w:date="2023-03-10T01:22:00Z">
        <w:r w:rsidR="00A67E0D">
          <w:rPr>
            <w:lang w:val="el-GR"/>
          </w:rPr>
          <w:t>συνυπολογιστεί</w:t>
        </w:r>
      </w:ins>
      <w:ins w:id="28870" w:author="Στάθης Καπ" w:date="2023-03-10T01:19:00Z">
        <w:r w:rsidR="00A67E0D">
          <w:rPr>
            <w:lang w:val="el-GR"/>
          </w:rPr>
          <w:t xml:space="preserve"> στο διαχωρισμό των </w:t>
        </w:r>
      </w:ins>
      <w:ins w:id="28871" w:author="Στάθης Καπ" w:date="2023-03-10T01:20:00Z">
        <w:r w:rsidR="00A67E0D">
          <w:t>Unvisited</w:t>
        </w:r>
        <w:r w:rsidR="00A67E0D" w:rsidRPr="00A67E0D">
          <w:rPr>
            <w:lang w:val="el-GR"/>
            <w:rPrChange w:id="28872" w:author="Στάθης Καπ" w:date="2023-03-10T01:20:00Z">
              <w:rPr/>
            </w:rPrChange>
          </w:rPr>
          <w:t xml:space="preserve"> </w:t>
        </w:r>
      </w:ins>
      <w:ins w:id="28873" w:author="Στάθης Καπ" w:date="2023-03-10T01:19:00Z">
        <w:r w:rsidR="00A67E0D">
          <w:rPr>
            <w:lang w:val="el-GR"/>
          </w:rPr>
          <w:t xml:space="preserve">κόμβων σε υποδιαστήματα σε κάθε επανάληψη του </w:t>
        </w:r>
        <w:r w:rsidR="00A67E0D">
          <w:t>ILS</w:t>
        </w:r>
        <w:r w:rsidR="00A67E0D" w:rsidRPr="00A67E0D">
          <w:rPr>
            <w:lang w:val="el-GR"/>
            <w:rPrChange w:id="28874" w:author="Στάθης Καπ" w:date="2023-03-10T01:20:00Z">
              <w:rPr/>
            </w:rPrChange>
          </w:rPr>
          <w:t xml:space="preserve">. </w:t>
        </w:r>
      </w:ins>
      <w:ins w:id="28875" w:author="Στάθης Καπ" w:date="2023-03-10T01:22:00Z">
        <w:r w:rsidR="00A67E0D">
          <w:rPr>
            <w:lang w:val="el-GR"/>
          </w:rPr>
          <w:t xml:space="preserve">Δηλαδή θα θεωρούταν πιο </w:t>
        </w:r>
      </w:ins>
      <w:ins w:id="28876" w:author="Στάθης Καπ" w:date="2023-03-10T01:23:00Z">
        <w:r w:rsidR="00A67E0D">
          <w:rPr>
            <w:lang w:val="el-GR"/>
          </w:rPr>
          <w:t>ευνοϊκό</w:t>
        </w:r>
      </w:ins>
      <w:ins w:id="28877" w:author="Στάθης Καπ" w:date="2023-03-10T01:22:00Z">
        <w:r w:rsidR="00A67E0D">
          <w:rPr>
            <w:lang w:val="el-GR"/>
          </w:rPr>
          <w:t xml:space="preserve"> για έναν κόμβο, να μπει</w:t>
        </w:r>
      </w:ins>
      <w:ins w:id="28878" w:author="Στάθης Καπ" w:date="2023-03-10T01:23:00Z">
        <w:r w:rsidR="00A67E0D">
          <w:rPr>
            <w:lang w:val="el-GR"/>
          </w:rPr>
          <w:t xml:space="preserve">, ως </w:t>
        </w:r>
        <w:r w:rsidR="00A67E0D">
          <w:t>Unvisited</w:t>
        </w:r>
        <w:r w:rsidR="00A67E0D">
          <w:rPr>
            <w:lang w:val="el-GR"/>
          </w:rPr>
          <w:t xml:space="preserve"> κόμβος</w:t>
        </w:r>
        <w:r w:rsidR="00A67E0D" w:rsidRPr="00A67E0D">
          <w:rPr>
            <w:lang w:val="el-GR"/>
            <w:rPrChange w:id="28879" w:author="Στάθης Καπ" w:date="2023-03-10T01:23:00Z">
              <w:rPr/>
            </w:rPrChange>
          </w:rPr>
          <w:t xml:space="preserve">, </w:t>
        </w:r>
      </w:ins>
      <w:ins w:id="28880" w:author="Στάθης Καπ" w:date="2023-03-10T01:22:00Z">
        <w:r w:rsidR="00A67E0D">
          <w:rPr>
            <w:lang w:val="el-GR"/>
          </w:rPr>
          <w:t>στο υποδιάστημα που έχει τους περισσότερους συγγενικούς κόμβους.</w:t>
        </w:r>
      </w:ins>
      <w:ins w:id="28881" w:author="Στάθης Καπ" w:date="2023-03-10T01:23:00Z">
        <w:r w:rsidR="00F75EA5">
          <w:rPr>
            <w:lang w:val="el-GR"/>
          </w:rPr>
          <w:t xml:space="preserve"> Επίσης, στην εξίσωση της συγγένειας, θα μπορο</w:t>
        </w:r>
      </w:ins>
      <w:ins w:id="28882" w:author="Στάθης Καπ" w:date="2023-03-10T01:24:00Z">
        <w:r w:rsidR="00F75EA5">
          <w:rPr>
            <w:lang w:val="el-GR"/>
          </w:rPr>
          <w:t xml:space="preserve">ύσε να προστεθεί </w:t>
        </w:r>
      </w:ins>
      <w:ins w:id="28883" w:author="Στάθης Καπ" w:date="2023-03-10T01:25:00Z">
        <w:r w:rsidR="00F75EA5">
          <w:rPr>
            <w:lang w:val="el-GR"/>
          </w:rPr>
          <w:t xml:space="preserve">και η συχνότητα συνάντησης δύο κόμβων. </w:t>
        </w:r>
      </w:ins>
      <w:ins w:id="28884" w:author="Στάθης Καπ" w:date="2023-03-10T01:26:00Z">
        <w:r w:rsidR="00F75EA5">
          <w:rPr>
            <w:lang w:val="el-GR"/>
          </w:rPr>
          <w:t>Δηλαδή</w:t>
        </w:r>
      </w:ins>
      <w:ins w:id="28885" w:author="Στάθης Καπ" w:date="2023-03-10T01:25:00Z">
        <w:r w:rsidR="00F75EA5">
          <w:rPr>
            <w:lang w:val="el-GR"/>
          </w:rPr>
          <w:t xml:space="preserve">, </w:t>
        </w:r>
      </w:ins>
      <w:ins w:id="28886" w:author="Στάθης Καπ" w:date="2023-03-10T01:30:00Z">
        <w:r w:rsidR="001179D1">
          <w:rPr>
            <w:lang w:val="el-GR"/>
          </w:rPr>
          <w:t>εάν</w:t>
        </w:r>
      </w:ins>
      <w:ins w:id="28887" w:author="Στάθης Καπ" w:date="2023-03-10T01:25:00Z">
        <w:r w:rsidR="00F75EA5">
          <w:rPr>
            <w:lang w:val="el-GR"/>
          </w:rPr>
          <w:t xml:space="preserve"> δύο κόμβοι </w:t>
        </w:r>
      </w:ins>
      <w:ins w:id="28888" w:author="Στάθης Καπ" w:date="2023-03-10T01:26:00Z">
        <w:r w:rsidR="00F75EA5">
          <w:rPr>
            <w:lang w:val="el-GR"/>
          </w:rPr>
          <w:t>εμφανίζονται</w:t>
        </w:r>
      </w:ins>
      <w:ins w:id="28889" w:author="Στάθης Καπ" w:date="2023-03-10T01:25:00Z">
        <w:r w:rsidR="00F75EA5">
          <w:rPr>
            <w:lang w:val="el-GR"/>
          </w:rPr>
          <w:t xml:space="preserve"> συχνά </w:t>
        </w:r>
      </w:ins>
      <w:ins w:id="28890" w:author="Στάθης Καπ" w:date="2023-03-10T01:26:00Z">
        <w:r w:rsidR="00F75EA5">
          <w:rPr>
            <w:lang w:val="el-GR"/>
          </w:rPr>
          <w:t>μαζί</w:t>
        </w:r>
      </w:ins>
      <w:ins w:id="28891" w:author="Στάθης Καπ" w:date="2023-03-10T01:25:00Z">
        <w:r w:rsidR="00F75EA5">
          <w:rPr>
            <w:lang w:val="el-GR"/>
          </w:rPr>
          <w:t xml:space="preserve"> στις λύσεις, </w:t>
        </w:r>
      </w:ins>
      <w:ins w:id="28892" w:author="Στάθης Καπ" w:date="2023-03-10T01:26:00Z">
        <w:r w:rsidR="00F75EA5">
          <w:rPr>
            <w:lang w:val="el-GR"/>
          </w:rPr>
          <w:t>τότε θα μπορ</w:t>
        </w:r>
        <w:r w:rsidR="007736DD">
          <w:rPr>
            <w:lang w:val="el-GR"/>
          </w:rPr>
          <w:t>ο</w:t>
        </w:r>
        <w:r w:rsidR="00F75EA5">
          <w:rPr>
            <w:lang w:val="el-GR"/>
          </w:rPr>
          <w:t xml:space="preserve">ύσε να αυξάνεται ο βαθμός </w:t>
        </w:r>
        <w:r w:rsidR="007736DD">
          <w:rPr>
            <w:lang w:val="el-GR"/>
          </w:rPr>
          <w:t>συγγένει</w:t>
        </w:r>
        <w:r w:rsidR="00C76DA4">
          <w:rPr>
            <w:lang w:val="el-GR"/>
          </w:rPr>
          <w:t>ας</w:t>
        </w:r>
        <w:r w:rsidR="00F75EA5">
          <w:rPr>
            <w:lang w:val="el-GR"/>
          </w:rPr>
          <w:t xml:space="preserve"> μεταξύ τους. </w:t>
        </w:r>
      </w:ins>
    </w:p>
    <w:p w14:paraId="085496FE" w14:textId="512A5A12" w:rsidR="00875A10" w:rsidRPr="00FF4567" w:rsidRDefault="00875A10">
      <w:pPr>
        <w:pStyle w:val="Heading1"/>
        <w:numPr>
          <w:ilvl w:val="0"/>
          <w:numId w:val="0"/>
        </w:numPr>
        <w:rPr>
          <w:lang w:val="el-GR"/>
          <w:rPrChange w:id="28893" w:author="Στάθης Καπ" w:date="2023-02-24T06:23:00Z">
            <w:rPr/>
          </w:rPrChange>
        </w:rPr>
        <w:pPrChange w:id="28894" w:author="Στάθης Καπ" w:date="2023-03-09T04:46:00Z">
          <w:pPr/>
        </w:pPrChange>
      </w:pPr>
      <w:r w:rsidRPr="00FF4567">
        <w:rPr>
          <w:lang w:val="el-GR"/>
          <w:rPrChange w:id="28895" w:author="Στάθης Καπ" w:date="2023-02-24T06:23:00Z">
            <w:rPr/>
          </w:rPrChange>
        </w:rPr>
        <w:br w:type="page"/>
      </w:r>
    </w:p>
    <w:bookmarkStart w:id="28896" w:name="_Toc129300744"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8897" w:author="Στάθης Καπ" w:date="2023-02-25T14:58:00Z">
                <w:rPr/>
              </w:rPrChange>
            </w:rPr>
          </w:pPr>
          <w:r>
            <w:rPr>
              <w:lang w:val="el-GR"/>
            </w:rPr>
            <w:t>Βιβλιογραφία</w:t>
          </w:r>
          <w:bookmarkEnd w:id="28896"/>
        </w:p>
        <w:sdt>
          <w:sdtPr>
            <w:id w:val="111145805"/>
            <w:bibliography/>
          </w:sdtPr>
          <w:sdtEndPr/>
          <w:sdtContent>
            <w:p w14:paraId="1BDE7AD6" w14:textId="77777777" w:rsidR="008A6678" w:rsidRDefault="00DE6414" w:rsidP="008A3936">
              <w:pPr>
                <w:rPr>
                  <w:noProof/>
                </w:rPr>
              </w:pPr>
              <w:r>
                <w:fldChar w:fldCharType="begin"/>
              </w:r>
              <w:r w:rsidRPr="00C67250">
                <w:instrText xml:space="preserve"> </w:instrText>
              </w:r>
              <w:r>
                <w:instrText>BIBLIOGRAPHY</w:instrText>
              </w:r>
              <w:r w:rsidRPr="00C67250">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8A6678" w14:paraId="4B1A9060" w14:textId="77777777">
                <w:trPr>
                  <w:divId w:val="1813669086"/>
                  <w:tblCellSpacing w:w="15" w:type="dxa"/>
                </w:trPr>
                <w:tc>
                  <w:tcPr>
                    <w:tcW w:w="50" w:type="pct"/>
                    <w:hideMark/>
                  </w:tcPr>
                  <w:p w14:paraId="3DC2BFBA" w14:textId="209F5722" w:rsidR="008A6678" w:rsidRDefault="008A6678">
                    <w:pPr>
                      <w:pStyle w:val="Bibliography"/>
                      <w:rPr>
                        <w:noProof/>
                        <w:sz w:val="24"/>
                        <w:szCs w:val="24"/>
                        <w:lang w:val="el-GR"/>
                      </w:rPr>
                    </w:pPr>
                    <w:r>
                      <w:rPr>
                        <w:noProof/>
                        <w:lang w:val="el-GR"/>
                      </w:rPr>
                      <w:t xml:space="preserve">[1] </w:t>
                    </w:r>
                  </w:p>
                </w:tc>
                <w:tc>
                  <w:tcPr>
                    <w:tcW w:w="0" w:type="auto"/>
                    <w:hideMark/>
                  </w:tcPr>
                  <w:p w14:paraId="734221E0" w14:textId="77777777" w:rsidR="008A6678" w:rsidRPr="007F06F4" w:rsidRDefault="008A6678">
                    <w:pPr>
                      <w:pStyle w:val="Bibliography"/>
                      <w:rPr>
                        <w:noProof/>
                        <w:rPrChange w:id="28898" w:author="Στάθης Καπ" w:date="2023-03-13T04:33:00Z">
                          <w:rPr>
                            <w:noProof/>
                            <w:lang w:val="el-GR"/>
                          </w:rPr>
                        </w:rPrChange>
                      </w:rPr>
                    </w:pPr>
                    <w:r w:rsidRPr="007F06F4">
                      <w:rPr>
                        <w:noProof/>
                        <w:rPrChange w:id="28899" w:author="Στάθης Καπ" w:date="2023-03-13T04:33:00Z">
                          <w:rPr>
                            <w:noProof/>
                            <w:lang w:val="el-GR"/>
                          </w:rPr>
                        </w:rPrChange>
                      </w:rPr>
                      <w:t xml:space="preserve">T. Tsiligirides, «Heuristic methods applied to orienteering,» </w:t>
                    </w:r>
                    <w:r w:rsidRPr="007F06F4">
                      <w:rPr>
                        <w:i/>
                        <w:iCs/>
                        <w:noProof/>
                        <w:rPrChange w:id="28900" w:author="Στάθης Καπ" w:date="2023-03-13T04:33:00Z">
                          <w:rPr>
                            <w:i/>
                            <w:iCs/>
                            <w:noProof/>
                            <w:lang w:val="el-GR"/>
                          </w:rPr>
                        </w:rPrChange>
                      </w:rPr>
                      <w:t xml:space="preserve">Journal of the Operational Research Society, </w:t>
                    </w:r>
                    <w:r w:rsidRPr="007F06F4">
                      <w:rPr>
                        <w:noProof/>
                        <w:rPrChange w:id="28901" w:author="Στάθης Καπ" w:date="2023-03-13T04:33:00Z">
                          <w:rPr>
                            <w:noProof/>
                            <w:lang w:val="el-GR"/>
                          </w:rPr>
                        </w:rPrChange>
                      </w:rPr>
                      <w:t xml:space="preserve">pp. 797-809, 1984. </w:t>
                    </w:r>
                  </w:p>
                </w:tc>
              </w:tr>
              <w:tr w:rsidR="008A6678" w14:paraId="3E7F9340" w14:textId="77777777">
                <w:trPr>
                  <w:divId w:val="1813669086"/>
                  <w:tblCellSpacing w:w="15" w:type="dxa"/>
                </w:trPr>
                <w:tc>
                  <w:tcPr>
                    <w:tcW w:w="50" w:type="pct"/>
                    <w:hideMark/>
                  </w:tcPr>
                  <w:p w14:paraId="55219268" w14:textId="77777777" w:rsidR="008A6678" w:rsidRDefault="008A6678">
                    <w:pPr>
                      <w:pStyle w:val="Bibliography"/>
                      <w:rPr>
                        <w:noProof/>
                        <w:lang w:val="el-GR"/>
                      </w:rPr>
                    </w:pPr>
                    <w:r>
                      <w:rPr>
                        <w:noProof/>
                        <w:lang w:val="el-GR"/>
                      </w:rPr>
                      <w:t xml:space="preserve">[2] </w:t>
                    </w:r>
                  </w:p>
                </w:tc>
                <w:tc>
                  <w:tcPr>
                    <w:tcW w:w="0" w:type="auto"/>
                    <w:hideMark/>
                  </w:tcPr>
                  <w:p w14:paraId="03FA9054" w14:textId="77777777" w:rsidR="008A6678" w:rsidRPr="007F06F4" w:rsidRDefault="008A6678">
                    <w:pPr>
                      <w:pStyle w:val="Bibliography"/>
                      <w:rPr>
                        <w:noProof/>
                        <w:rPrChange w:id="28902" w:author="Στάθης Καπ" w:date="2023-03-13T04:33:00Z">
                          <w:rPr>
                            <w:noProof/>
                            <w:lang w:val="el-GR"/>
                          </w:rPr>
                        </w:rPrChange>
                      </w:rPr>
                    </w:pPr>
                    <w:r w:rsidRPr="007F06F4">
                      <w:rPr>
                        <w:noProof/>
                        <w:rPrChange w:id="28903" w:author="Στάθης Καπ" w:date="2023-03-13T04:33:00Z">
                          <w:rPr>
                            <w:noProof/>
                            <w:lang w:val="el-GR"/>
                          </w:rPr>
                        </w:rPrChange>
                      </w:rPr>
                      <w:t xml:space="preserve">G. L. k. S. Martello, «The selective travelling salesman problem,» </w:t>
                    </w:r>
                    <w:r w:rsidRPr="007F06F4">
                      <w:rPr>
                        <w:i/>
                        <w:iCs/>
                        <w:noProof/>
                        <w:rPrChange w:id="28904" w:author="Στάθης Καπ" w:date="2023-03-13T04:33:00Z">
                          <w:rPr>
                            <w:i/>
                            <w:iCs/>
                            <w:noProof/>
                            <w:lang w:val="el-GR"/>
                          </w:rPr>
                        </w:rPrChange>
                      </w:rPr>
                      <w:t xml:space="preserve">Discrete Applied Mathematics, </w:t>
                    </w:r>
                    <w:r w:rsidRPr="007F06F4">
                      <w:rPr>
                        <w:noProof/>
                        <w:rPrChange w:id="28905" w:author="Στάθης Καπ" w:date="2023-03-13T04:33:00Z">
                          <w:rPr>
                            <w:noProof/>
                            <w:lang w:val="el-GR"/>
                          </w:rPr>
                        </w:rPrChange>
                      </w:rPr>
                      <w:t xml:space="preserve">pp. 193-207, 1990. </w:t>
                    </w:r>
                  </w:p>
                </w:tc>
              </w:tr>
              <w:tr w:rsidR="008A6678" w14:paraId="6A7F7B4F" w14:textId="77777777">
                <w:trPr>
                  <w:divId w:val="1813669086"/>
                  <w:tblCellSpacing w:w="15" w:type="dxa"/>
                </w:trPr>
                <w:tc>
                  <w:tcPr>
                    <w:tcW w:w="50" w:type="pct"/>
                    <w:hideMark/>
                  </w:tcPr>
                  <w:p w14:paraId="3F40C296" w14:textId="77777777" w:rsidR="008A6678" w:rsidRDefault="008A6678">
                    <w:pPr>
                      <w:pStyle w:val="Bibliography"/>
                      <w:rPr>
                        <w:noProof/>
                        <w:lang w:val="el-GR"/>
                      </w:rPr>
                    </w:pPr>
                    <w:r>
                      <w:rPr>
                        <w:noProof/>
                        <w:lang w:val="el-GR"/>
                      </w:rPr>
                      <w:t xml:space="preserve">[3] </w:t>
                    </w:r>
                  </w:p>
                </w:tc>
                <w:tc>
                  <w:tcPr>
                    <w:tcW w:w="0" w:type="auto"/>
                    <w:hideMark/>
                  </w:tcPr>
                  <w:p w14:paraId="3275C125" w14:textId="77777777" w:rsidR="008A6678" w:rsidRPr="007F06F4" w:rsidRDefault="008A6678">
                    <w:pPr>
                      <w:pStyle w:val="Bibliography"/>
                      <w:rPr>
                        <w:noProof/>
                        <w:rPrChange w:id="28906" w:author="Στάθης Καπ" w:date="2023-03-13T04:33:00Z">
                          <w:rPr>
                            <w:noProof/>
                            <w:lang w:val="el-GR"/>
                          </w:rPr>
                        </w:rPrChange>
                      </w:rPr>
                    </w:pPr>
                    <w:r w:rsidRPr="007F06F4">
                      <w:rPr>
                        <w:noProof/>
                        <w:rPrChange w:id="28907" w:author="Στάθης Καπ" w:date="2023-03-13T04:33:00Z">
                          <w:rPr>
                            <w:noProof/>
                            <w:lang w:val="el-GR"/>
                          </w:rPr>
                        </w:rPrChange>
                      </w:rPr>
                      <w:t xml:space="preserve">S. K. k. S. Morito, «An algorithm for single constraint maximum collection problem,» </w:t>
                    </w:r>
                    <w:r w:rsidRPr="007F06F4">
                      <w:rPr>
                        <w:i/>
                        <w:iCs/>
                        <w:noProof/>
                        <w:rPrChange w:id="28908" w:author="Στάθης Καπ" w:date="2023-03-13T04:33:00Z">
                          <w:rPr>
                            <w:i/>
                            <w:iCs/>
                            <w:noProof/>
                            <w:lang w:val="el-GR"/>
                          </w:rPr>
                        </w:rPrChange>
                      </w:rPr>
                      <w:t xml:space="preserve">Journal of the Operations Research Society of Japan, </w:t>
                    </w:r>
                    <w:r w:rsidRPr="007F06F4">
                      <w:rPr>
                        <w:noProof/>
                        <w:rPrChange w:id="28909" w:author="Στάθης Καπ" w:date="2023-03-13T04:33:00Z">
                          <w:rPr>
                            <w:noProof/>
                            <w:lang w:val="el-GR"/>
                          </w:rPr>
                        </w:rPrChange>
                      </w:rPr>
                      <w:t xml:space="preserve">pp. 515-531, 1988. </w:t>
                    </w:r>
                  </w:p>
                </w:tc>
              </w:tr>
              <w:tr w:rsidR="008A6678" w14:paraId="1711E427" w14:textId="77777777">
                <w:trPr>
                  <w:divId w:val="1813669086"/>
                  <w:tblCellSpacing w:w="15" w:type="dxa"/>
                </w:trPr>
                <w:tc>
                  <w:tcPr>
                    <w:tcW w:w="50" w:type="pct"/>
                    <w:hideMark/>
                  </w:tcPr>
                  <w:p w14:paraId="37AA81DB" w14:textId="77777777" w:rsidR="008A6678" w:rsidRDefault="008A6678">
                    <w:pPr>
                      <w:pStyle w:val="Bibliography"/>
                      <w:rPr>
                        <w:noProof/>
                        <w:lang w:val="el-GR"/>
                      </w:rPr>
                    </w:pPr>
                    <w:r>
                      <w:rPr>
                        <w:noProof/>
                        <w:lang w:val="el-GR"/>
                      </w:rPr>
                      <w:t xml:space="preserve">[4] </w:t>
                    </w:r>
                  </w:p>
                </w:tc>
                <w:tc>
                  <w:tcPr>
                    <w:tcW w:w="0" w:type="auto"/>
                    <w:hideMark/>
                  </w:tcPr>
                  <w:p w14:paraId="23448793" w14:textId="77777777" w:rsidR="008A6678" w:rsidRPr="00D70AE8" w:rsidRDefault="008A6678">
                    <w:pPr>
                      <w:pStyle w:val="Bibliography"/>
                      <w:rPr>
                        <w:noProof/>
                        <w:rPrChange w:id="28910" w:author="Στάθης Καπ" w:date="2023-03-13T04:33:00Z">
                          <w:rPr>
                            <w:noProof/>
                            <w:lang w:val="el-GR"/>
                          </w:rPr>
                        </w:rPrChange>
                      </w:rPr>
                    </w:pPr>
                    <w:r w:rsidRPr="00D70AE8">
                      <w:rPr>
                        <w:noProof/>
                        <w:rPrChange w:id="28911" w:author="Στάθης Καπ" w:date="2023-03-13T04:33:00Z">
                          <w:rPr>
                            <w:noProof/>
                            <w:lang w:val="el-GR"/>
                          </w:rPr>
                        </w:rPrChange>
                      </w:rPr>
                      <w:t xml:space="preserve">O. A. M. T. L. P. V. a. W. S. Ander Garcia, «Personalized tourist route generation,» </w:t>
                    </w:r>
                    <w:r>
                      <w:rPr>
                        <w:noProof/>
                        <w:lang w:val="el-GR"/>
                      </w:rPr>
                      <w:t>σε</w:t>
                    </w:r>
                    <w:r w:rsidRPr="00D70AE8">
                      <w:rPr>
                        <w:noProof/>
                        <w:rPrChange w:id="28912" w:author="Στάθης Καπ" w:date="2023-03-13T04:33:00Z">
                          <w:rPr>
                            <w:noProof/>
                            <w:lang w:val="el-GR"/>
                          </w:rPr>
                        </w:rPrChange>
                      </w:rPr>
                      <w:t xml:space="preserve"> </w:t>
                    </w:r>
                    <w:r w:rsidRPr="00D70AE8">
                      <w:rPr>
                        <w:i/>
                        <w:iCs/>
                        <w:noProof/>
                        <w:rPrChange w:id="28913" w:author="Στάθης Καπ" w:date="2023-03-13T04:33:00Z">
                          <w:rPr>
                            <w:i/>
                            <w:iCs/>
                            <w:noProof/>
                            <w:lang w:val="el-GR"/>
                          </w:rPr>
                        </w:rPrChange>
                      </w:rPr>
                      <w:t>Current Trends in Web Engineering - 10th International Conference on Web Engineering</w:t>
                    </w:r>
                    <w:r w:rsidRPr="00D70AE8">
                      <w:rPr>
                        <w:noProof/>
                        <w:rPrChange w:id="28914" w:author="Στάθης Καπ" w:date="2023-03-13T04:33:00Z">
                          <w:rPr>
                            <w:noProof/>
                            <w:lang w:val="el-GR"/>
                          </w:rPr>
                        </w:rPrChange>
                      </w:rPr>
                      <w:t xml:space="preserve">, Vienna, Austria, 2010. </w:t>
                    </w:r>
                  </w:p>
                </w:tc>
              </w:tr>
              <w:tr w:rsidR="008A6678" w14:paraId="04FF72EB" w14:textId="77777777">
                <w:trPr>
                  <w:divId w:val="1813669086"/>
                  <w:tblCellSpacing w:w="15" w:type="dxa"/>
                </w:trPr>
                <w:tc>
                  <w:tcPr>
                    <w:tcW w:w="50" w:type="pct"/>
                    <w:hideMark/>
                  </w:tcPr>
                  <w:p w14:paraId="246A662A" w14:textId="77777777" w:rsidR="008A6678" w:rsidRDefault="008A6678">
                    <w:pPr>
                      <w:pStyle w:val="Bibliography"/>
                      <w:rPr>
                        <w:noProof/>
                        <w:lang w:val="el-GR"/>
                      </w:rPr>
                    </w:pPr>
                    <w:r>
                      <w:rPr>
                        <w:noProof/>
                        <w:lang w:val="el-GR"/>
                      </w:rPr>
                      <w:t xml:space="preserve">[5] </w:t>
                    </w:r>
                  </w:p>
                </w:tc>
                <w:tc>
                  <w:tcPr>
                    <w:tcW w:w="0" w:type="auto"/>
                    <w:hideMark/>
                  </w:tcPr>
                  <w:p w14:paraId="20DE235D" w14:textId="77777777" w:rsidR="008A6678" w:rsidRPr="00D70AE8" w:rsidRDefault="008A6678">
                    <w:pPr>
                      <w:pStyle w:val="Bibliography"/>
                      <w:rPr>
                        <w:noProof/>
                        <w:rPrChange w:id="28915" w:author="Στάθης Καπ" w:date="2023-03-13T04:33:00Z">
                          <w:rPr>
                            <w:noProof/>
                            <w:lang w:val="el-GR"/>
                          </w:rPr>
                        </w:rPrChange>
                      </w:rPr>
                    </w:pPr>
                    <w:r w:rsidRPr="00D70AE8">
                      <w:rPr>
                        <w:noProof/>
                        <w:rPrChange w:id="28916" w:author="Στάθης Καπ" w:date="2023-03-13T04:33:00Z">
                          <w:rPr>
                            <w:noProof/>
                            <w:lang w:val="el-GR"/>
                          </w:rPr>
                        </w:rPrChange>
                      </w:rPr>
                      <w:t xml:space="preserve">P. V. a. D. V. Oudheusden, «Research, 209(1):1 10, 2011.,» </w:t>
                    </w:r>
                    <w:r w:rsidRPr="00D70AE8">
                      <w:rPr>
                        <w:i/>
                        <w:iCs/>
                        <w:noProof/>
                        <w:rPrChange w:id="28917" w:author="Στάθης Καπ" w:date="2023-03-13T04:33:00Z">
                          <w:rPr>
                            <w:i/>
                            <w:iCs/>
                            <w:noProof/>
                            <w:lang w:val="el-GR"/>
                          </w:rPr>
                        </w:rPrChange>
                      </w:rPr>
                      <w:t xml:space="preserve">The mobile tourist guide: An OR opportunity, </w:t>
                    </w:r>
                    <w:r w:rsidRPr="00D70AE8">
                      <w:rPr>
                        <w:noProof/>
                        <w:rPrChange w:id="28918" w:author="Στάθης Καπ" w:date="2023-03-13T04:33:00Z">
                          <w:rPr>
                            <w:noProof/>
                            <w:lang w:val="el-GR"/>
                          </w:rPr>
                        </w:rPrChange>
                      </w:rPr>
                      <w:t xml:space="preserve">pp. 21-27, 2007. </w:t>
                    </w:r>
                  </w:p>
                </w:tc>
              </w:tr>
              <w:tr w:rsidR="008A6678" w14:paraId="33FA699F" w14:textId="77777777">
                <w:trPr>
                  <w:divId w:val="1813669086"/>
                  <w:tblCellSpacing w:w="15" w:type="dxa"/>
                </w:trPr>
                <w:tc>
                  <w:tcPr>
                    <w:tcW w:w="50" w:type="pct"/>
                    <w:hideMark/>
                  </w:tcPr>
                  <w:p w14:paraId="56E84376" w14:textId="77777777" w:rsidR="008A6678" w:rsidRDefault="008A6678">
                    <w:pPr>
                      <w:pStyle w:val="Bibliography"/>
                      <w:rPr>
                        <w:noProof/>
                        <w:lang w:val="el-GR"/>
                      </w:rPr>
                    </w:pPr>
                    <w:r>
                      <w:rPr>
                        <w:noProof/>
                        <w:lang w:val="el-GR"/>
                      </w:rPr>
                      <w:t xml:space="preserve">[6] </w:t>
                    </w:r>
                  </w:p>
                </w:tc>
                <w:tc>
                  <w:tcPr>
                    <w:tcW w:w="0" w:type="auto"/>
                    <w:hideMark/>
                  </w:tcPr>
                  <w:p w14:paraId="2770F882" w14:textId="77777777" w:rsidR="008A6678" w:rsidRPr="00D70AE8" w:rsidRDefault="008A6678">
                    <w:pPr>
                      <w:pStyle w:val="Bibliography"/>
                      <w:rPr>
                        <w:noProof/>
                        <w:rPrChange w:id="28919" w:author="Στάθης Καπ" w:date="2023-03-13T04:33:00Z">
                          <w:rPr>
                            <w:noProof/>
                            <w:lang w:val="el-GR"/>
                          </w:rPr>
                        </w:rPrChange>
                      </w:rPr>
                    </w:pPr>
                    <w:r w:rsidRPr="00D70AE8">
                      <w:rPr>
                        <w:noProof/>
                        <w:rPrChange w:id="28920" w:author="Στάθης Καπ" w:date="2023-03-13T04:33:00Z">
                          <w:rPr>
                            <w:noProof/>
                            <w:lang w:val="el-GR"/>
                          </w:rPr>
                        </w:rPrChange>
                      </w:rPr>
                      <w:t xml:space="preserve">W. S. G. V. B. a. D. V. O. Pieter Vansteenwegen, «Iterated local search for the team orienteering problem with time windows,» </w:t>
                    </w:r>
                    <w:r w:rsidRPr="00D70AE8">
                      <w:rPr>
                        <w:i/>
                        <w:iCs/>
                        <w:noProof/>
                        <w:rPrChange w:id="28921" w:author="Στάθης Καπ" w:date="2023-03-13T04:33:00Z">
                          <w:rPr>
                            <w:i/>
                            <w:iCs/>
                            <w:noProof/>
                            <w:lang w:val="el-GR"/>
                          </w:rPr>
                        </w:rPrChange>
                      </w:rPr>
                      <w:t xml:space="preserve">Computers &amp; Operations Research, </w:t>
                    </w:r>
                    <w:r w:rsidRPr="00D70AE8">
                      <w:rPr>
                        <w:noProof/>
                        <w:rPrChange w:id="28922" w:author="Στάθης Καπ" w:date="2023-03-13T04:33:00Z">
                          <w:rPr>
                            <w:noProof/>
                            <w:lang w:val="el-GR"/>
                          </w:rPr>
                        </w:rPrChange>
                      </w:rPr>
                      <w:t xml:space="preserve">pp. 3281-3290, 2009. </w:t>
                    </w:r>
                  </w:p>
                </w:tc>
              </w:tr>
              <w:tr w:rsidR="008A6678" w14:paraId="18933B9C" w14:textId="77777777">
                <w:trPr>
                  <w:divId w:val="1813669086"/>
                  <w:tblCellSpacing w:w="15" w:type="dxa"/>
                </w:trPr>
                <w:tc>
                  <w:tcPr>
                    <w:tcW w:w="50" w:type="pct"/>
                    <w:hideMark/>
                  </w:tcPr>
                  <w:p w14:paraId="28B2BCCC" w14:textId="77777777" w:rsidR="008A6678" w:rsidRDefault="008A6678">
                    <w:pPr>
                      <w:pStyle w:val="Bibliography"/>
                      <w:rPr>
                        <w:noProof/>
                        <w:lang w:val="el-GR"/>
                      </w:rPr>
                    </w:pPr>
                    <w:r>
                      <w:rPr>
                        <w:noProof/>
                        <w:lang w:val="el-GR"/>
                      </w:rPr>
                      <w:t xml:space="preserve">[7] </w:t>
                    </w:r>
                  </w:p>
                </w:tc>
                <w:tc>
                  <w:tcPr>
                    <w:tcW w:w="0" w:type="auto"/>
                    <w:hideMark/>
                  </w:tcPr>
                  <w:p w14:paraId="6C01B540" w14:textId="77777777" w:rsidR="008A6678" w:rsidRPr="00D70AE8" w:rsidRDefault="008A6678">
                    <w:pPr>
                      <w:pStyle w:val="Bibliography"/>
                      <w:rPr>
                        <w:noProof/>
                        <w:rPrChange w:id="28923" w:author="Στάθης Καπ" w:date="2023-03-13T04:33:00Z">
                          <w:rPr>
                            <w:noProof/>
                            <w:lang w:val="el-GR"/>
                          </w:rPr>
                        </w:rPrChange>
                      </w:rPr>
                    </w:pPr>
                    <w:r w:rsidRPr="00D70AE8">
                      <w:rPr>
                        <w:noProof/>
                        <w:rPrChange w:id="28924" w:author="Στάθης Καπ" w:date="2023-03-13T04:33:00Z">
                          <w:rPr>
                            <w:noProof/>
                            <w:lang w:val="el-GR"/>
                          </w:rPr>
                        </w:rPrChange>
                      </w:rPr>
                      <w:t xml:space="preserve">W. S. a. D. V. O. P. Vansteenwegen, «The orienteering problem: A survey,» </w:t>
                    </w:r>
                    <w:r w:rsidRPr="00D70AE8">
                      <w:rPr>
                        <w:i/>
                        <w:iCs/>
                        <w:noProof/>
                        <w:rPrChange w:id="28925" w:author="Στάθης Καπ" w:date="2023-03-13T04:33:00Z">
                          <w:rPr>
                            <w:i/>
                            <w:iCs/>
                            <w:noProof/>
                            <w:lang w:val="el-GR"/>
                          </w:rPr>
                        </w:rPrChange>
                      </w:rPr>
                      <w:t xml:space="preserve">European Journal of Operational Research, </w:t>
                    </w:r>
                    <w:r w:rsidRPr="00D70AE8">
                      <w:rPr>
                        <w:noProof/>
                        <w:rPrChange w:id="28926" w:author="Στάθης Καπ" w:date="2023-03-13T04:33:00Z">
                          <w:rPr>
                            <w:noProof/>
                            <w:lang w:val="el-GR"/>
                          </w:rPr>
                        </w:rPrChange>
                      </w:rPr>
                      <w:t xml:space="preserve">pp. 1-10, 2011. </w:t>
                    </w:r>
                  </w:p>
                </w:tc>
              </w:tr>
              <w:tr w:rsidR="008A6678" w14:paraId="2C8CCB95" w14:textId="77777777">
                <w:trPr>
                  <w:divId w:val="1813669086"/>
                  <w:tblCellSpacing w:w="15" w:type="dxa"/>
                </w:trPr>
                <w:tc>
                  <w:tcPr>
                    <w:tcW w:w="50" w:type="pct"/>
                    <w:hideMark/>
                  </w:tcPr>
                  <w:p w14:paraId="63627DC0" w14:textId="77777777" w:rsidR="008A6678" w:rsidRDefault="008A6678">
                    <w:pPr>
                      <w:pStyle w:val="Bibliography"/>
                      <w:rPr>
                        <w:noProof/>
                        <w:lang w:val="el-GR"/>
                      </w:rPr>
                    </w:pPr>
                    <w:r>
                      <w:rPr>
                        <w:noProof/>
                        <w:lang w:val="el-GR"/>
                      </w:rPr>
                      <w:t xml:space="preserve">[8] </w:t>
                    </w:r>
                  </w:p>
                </w:tc>
                <w:tc>
                  <w:tcPr>
                    <w:tcW w:w="0" w:type="auto"/>
                    <w:hideMark/>
                  </w:tcPr>
                  <w:p w14:paraId="547F23C9" w14:textId="77777777" w:rsidR="008A6678" w:rsidRPr="00D70AE8" w:rsidRDefault="008A6678">
                    <w:pPr>
                      <w:pStyle w:val="Bibliography"/>
                      <w:rPr>
                        <w:noProof/>
                        <w:rPrChange w:id="28927" w:author="Στάθης Καπ" w:date="2023-03-13T04:33:00Z">
                          <w:rPr>
                            <w:noProof/>
                            <w:lang w:val="el-GR"/>
                          </w:rPr>
                        </w:rPrChange>
                      </w:rPr>
                    </w:pPr>
                    <w:r w:rsidRPr="00D70AE8">
                      <w:rPr>
                        <w:noProof/>
                        <w:rPrChange w:id="28928" w:author="Στάθης Καπ" w:date="2023-03-13T04:33:00Z">
                          <w:rPr>
                            <w:noProof/>
                            <w:lang w:val="el-GR"/>
                          </w:rPr>
                        </w:rPrChange>
                      </w:rPr>
                      <w:t xml:space="preserve">A. W. T. a. R. A. Z. C. E. Miller, «Integer programming formulations and travelling salesman problems,» </w:t>
                    </w:r>
                    <w:r w:rsidRPr="00D70AE8">
                      <w:rPr>
                        <w:i/>
                        <w:iCs/>
                        <w:noProof/>
                        <w:rPrChange w:id="28929" w:author="Στάθης Καπ" w:date="2023-03-13T04:33:00Z">
                          <w:rPr>
                            <w:i/>
                            <w:iCs/>
                            <w:noProof/>
                            <w:lang w:val="el-GR"/>
                          </w:rPr>
                        </w:rPrChange>
                      </w:rPr>
                      <w:t xml:space="preserve">Journal of the Association for Computing Machinery, </w:t>
                    </w:r>
                    <w:r w:rsidRPr="00D70AE8">
                      <w:rPr>
                        <w:noProof/>
                        <w:rPrChange w:id="28930" w:author="Στάθης Καπ" w:date="2023-03-13T04:33:00Z">
                          <w:rPr>
                            <w:noProof/>
                            <w:lang w:val="el-GR"/>
                          </w:rPr>
                        </w:rPrChange>
                      </w:rPr>
                      <w:t xml:space="preserve">pp. 326-329, 1960. </w:t>
                    </w:r>
                  </w:p>
                </w:tc>
              </w:tr>
              <w:tr w:rsidR="008A6678" w14:paraId="24F075EC" w14:textId="77777777">
                <w:trPr>
                  <w:divId w:val="1813669086"/>
                  <w:tblCellSpacing w:w="15" w:type="dxa"/>
                </w:trPr>
                <w:tc>
                  <w:tcPr>
                    <w:tcW w:w="50" w:type="pct"/>
                    <w:hideMark/>
                  </w:tcPr>
                  <w:p w14:paraId="306AECBF" w14:textId="77777777" w:rsidR="008A6678" w:rsidRDefault="008A6678">
                    <w:pPr>
                      <w:pStyle w:val="Bibliography"/>
                      <w:rPr>
                        <w:noProof/>
                        <w:lang w:val="el-GR"/>
                      </w:rPr>
                    </w:pPr>
                    <w:r>
                      <w:rPr>
                        <w:noProof/>
                        <w:lang w:val="el-GR"/>
                      </w:rPr>
                      <w:t xml:space="preserve">[9] </w:t>
                    </w:r>
                  </w:p>
                </w:tc>
                <w:tc>
                  <w:tcPr>
                    <w:tcW w:w="0" w:type="auto"/>
                    <w:hideMark/>
                  </w:tcPr>
                  <w:p w14:paraId="11091828" w14:textId="77777777" w:rsidR="008A6678" w:rsidRPr="00D70AE8" w:rsidRDefault="008A6678">
                    <w:pPr>
                      <w:pStyle w:val="Bibliography"/>
                      <w:rPr>
                        <w:noProof/>
                        <w:rPrChange w:id="28931" w:author="Στάθης Καπ" w:date="2023-03-13T04:33:00Z">
                          <w:rPr>
                            <w:noProof/>
                            <w:lang w:val="el-GR"/>
                          </w:rPr>
                        </w:rPrChange>
                      </w:rPr>
                    </w:pPr>
                    <w:r w:rsidRPr="00D70AE8">
                      <w:rPr>
                        <w:noProof/>
                        <w:rPrChange w:id="28932" w:author="Στάθης Καπ" w:date="2023-03-13T04:33:00Z">
                          <w:rPr>
                            <w:noProof/>
                            <w:lang w:val="el-GR"/>
                          </w:rPr>
                        </w:rPrChange>
                      </w:rPr>
                      <w:t xml:space="preserve">V. N. &amp;. R. Ravi, «The Directed Orienteering Problem,» </w:t>
                    </w:r>
                    <w:r w:rsidRPr="00D70AE8">
                      <w:rPr>
                        <w:i/>
                        <w:iCs/>
                        <w:noProof/>
                        <w:rPrChange w:id="28933" w:author="Στάθης Καπ" w:date="2023-03-13T04:33:00Z">
                          <w:rPr>
                            <w:i/>
                            <w:iCs/>
                            <w:noProof/>
                            <w:lang w:val="el-GR"/>
                          </w:rPr>
                        </w:rPrChange>
                      </w:rPr>
                      <w:t xml:space="preserve">Algorithmica, </w:t>
                    </w:r>
                    <w:r w:rsidRPr="00D70AE8">
                      <w:rPr>
                        <w:noProof/>
                        <w:rPrChange w:id="28934" w:author="Στάθης Καπ" w:date="2023-03-13T04:33:00Z">
                          <w:rPr>
                            <w:noProof/>
                            <w:lang w:val="el-GR"/>
                          </w:rPr>
                        </w:rPrChange>
                      </w:rPr>
                      <w:t xml:space="preserve">p. 1017–1030, 2011. </w:t>
                    </w:r>
                  </w:p>
                </w:tc>
              </w:tr>
              <w:tr w:rsidR="008A6678" w14:paraId="65BCADE1" w14:textId="77777777">
                <w:trPr>
                  <w:divId w:val="1813669086"/>
                  <w:tblCellSpacing w:w="15" w:type="dxa"/>
                </w:trPr>
                <w:tc>
                  <w:tcPr>
                    <w:tcW w:w="50" w:type="pct"/>
                    <w:hideMark/>
                  </w:tcPr>
                  <w:p w14:paraId="37E8ABD6" w14:textId="77777777" w:rsidR="008A6678" w:rsidRDefault="008A6678">
                    <w:pPr>
                      <w:pStyle w:val="Bibliography"/>
                      <w:rPr>
                        <w:noProof/>
                        <w:lang w:val="el-GR"/>
                      </w:rPr>
                    </w:pPr>
                    <w:r>
                      <w:rPr>
                        <w:noProof/>
                        <w:lang w:val="el-GR"/>
                      </w:rPr>
                      <w:t xml:space="preserve">[10] </w:t>
                    </w:r>
                  </w:p>
                </w:tc>
                <w:tc>
                  <w:tcPr>
                    <w:tcW w:w="0" w:type="auto"/>
                    <w:hideMark/>
                  </w:tcPr>
                  <w:p w14:paraId="7415070F" w14:textId="77777777" w:rsidR="008A6678" w:rsidRPr="00D70AE8" w:rsidRDefault="008A6678">
                    <w:pPr>
                      <w:pStyle w:val="Bibliography"/>
                      <w:rPr>
                        <w:noProof/>
                        <w:rPrChange w:id="28935" w:author="Στάθης Καπ" w:date="2023-03-13T04:33:00Z">
                          <w:rPr>
                            <w:noProof/>
                            <w:lang w:val="el-GR"/>
                          </w:rPr>
                        </w:rPrChange>
                      </w:rPr>
                    </w:pPr>
                    <w:r w:rsidRPr="00D70AE8">
                      <w:rPr>
                        <w:noProof/>
                        <w:rPrChange w:id="28936" w:author="Στάθης Καπ" w:date="2023-03-13T04:33:00Z">
                          <w:rPr>
                            <w:noProof/>
                            <w:lang w:val="el-GR"/>
                          </w:rPr>
                        </w:rPrChange>
                      </w:rPr>
                      <w:t xml:space="preserve">A. B. S. C. a. A. M. N. Bansal, «Approximation algorithms for deadline-tsp and vehicle routing with time-windows,» </w:t>
                    </w:r>
                    <w:r w:rsidRPr="00D70AE8">
                      <w:rPr>
                        <w:i/>
                        <w:iCs/>
                        <w:noProof/>
                        <w:rPrChange w:id="28937" w:author="Στάθης Καπ" w:date="2023-03-13T04:33:00Z">
                          <w:rPr>
                            <w:i/>
                            <w:iCs/>
                            <w:noProof/>
                            <w:lang w:val="el-GR"/>
                          </w:rPr>
                        </w:rPrChange>
                      </w:rPr>
                      <w:t xml:space="preserve">STOC '04: Proceedings of the thirty-sixth annual ACM symposium on Theory of computing, </w:t>
                    </w:r>
                    <w:r w:rsidRPr="00D70AE8">
                      <w:rPr>
                        <w:noProof/>
                        <w:rPrChange w:id="28938" w:author="Στάθης Καπ" w:date="2023-03-13T04:33:00Z">
                          <w:rPr>
                            <w:noProof/>
                            <w:lang w:val="el-GR"/>
                          </w:rPr>
                        </w:rPrChange>
                      </w:rPr>
                      <w:t xml:space="preserve">pp. 166-174, 2014. </w:t>
                    </w:r>
                  </w:p>
                </w:tc>
              </w:tr>
              <w:tr w:rsidR="008A6678" w14:paraId="28A2C4E4" w14:textId="77777777">
                <w:trPr>
                  <w:divId w:val="1813669086"/>
                  <w:tblCellSpacing w:w="15" w:type="dxa"/>
                </w:trPr>
                <w:tc>
                  <w:tcPr>
                    <w:tcW w:w="50" w:type="pct"/>
                    <w:hideMark/>
                  </w:tcPr>
                  <w:p w14:paraId="12676C14" w14:textId="77777777" w:rsidR="008A6678" w:rsidRDefault="008A6678">
                    <w:pPr>
                      <w:pStyle w:val="Bibliography"/>
                      <w:rPr>
                        <w:noProof/>
                        <w:lang w:val="el-GR"/>
                      </w:rPr>
                    </w:pPr>
                    <w:r>
                      <w:rPr>
                        <w:noProof/>
                        <w:lang w:val="el-GR"/>
                      </w:rPr>
                      <w:t xml:space="preserve">[11] </w:t>
                    </w:r>
                  </w:p>
                </w:tc>
                <w:tc>
                  <w:tcPr>
                    <w:tcW w:w="0" w:type="auto"/>
                    <w:hideMark/>
                  </w:tcPr>
                  <w:p w14:paraId="24A9FEDA" w14:textId="77777777" w:rsidR="008A6678" w:rsidRPr="00D70AE8" w:rsidRDefault="008A6678">
                    <w:pPr>
                      <w:pStyle w:val="Bibliography"/>
                      <w:rPr>
                        <w:noProof/>
                        <w:rPrChange w:id="28939" w:author="Στάθης Καπ" w:date="2023-03-13T04:33:00Z">
                          <w:rPr>
                            <w:noProof/>
                            <w:lang w:val="el-GR"/>
                          </w:rPr>
                        </w:rPrChange>
                      </w:rPr>
                    </w:pPr>
                    <w:r w:rsidRPr="00D70AE8">
                      <w:rPr>
                        <w:noProof/>
                        <w:rPrChange w:id="28940" w:author="Στάθης Καπ" w:date="2023-03-13T04:33:00Z">
                          <w:rPr>
                            <w:noProof/>
                            <w:lang w:val="el-GR"/>
                          </w:rPr>
                        </w:rPrChange>
                      </w:rPr>
                      <w:t xml:space="preserve">J. S. B. M. a. G. N. E. M. Arkin, «Resource-constrained geometric network optimization,» </w:t>
                    </w:r>
                    <w:r w:rsidRPr="00D70AE8">
                      <w:rPr>
                        <w:i/>
                        <w:iCs/>
                        <w:noProof/>
                        <w:rPrChange w:id="28941" w:author="Στάθης Καπ" w:date="2023-03-13T04:33:00Z">
                          <w:rPr>
                            <w:i/>
                            <w:iCs/>
                            <w:noProof/>
                            <w:lang w:val="el-GR"/>
                          </w:rPr>
                        </w:rPrChange>
                      </w:rPr>
                      <w:t xml:space="preserve">Proceedings of the 14th Annual Symposium on Computational Geometry, SCG ’98, </w:t>
                    </w:r>
                    <w:r w:rsidRPr="00D70AE8">
                      <w:rPr>
                        <w:noProof/>
                        <w:rPrChange w:id="28942" w:author="Στάθης Καπ" w:date="2023-03-13T04:33:00Z">
                          <w:rPr>
                            <w:noProof/>
                            <w:lang w:val="el-GR"/>
                          </w:rPr>
                        </w:rPrChange>
                      </w:rPr>
                      <w:t xml:space="preserve">pp. 307-316, 1998. </w:t>
                    </w:r>
                  </w:p>
                </w:tc>
              </w:tr>
              <w:tr w:rsidR="008A6678" w14:paraId="05F38A27" w14:textId="77777777">
                <w:trPr>
                  <w:divId w:val="1813669086"/>
                  <w:tblCellSpacing w:w="15" w:type="dxa"/>
                </w:trPr>
                <w:tc>
                  <w:tcPr>
                    <w:tcW w:w="50" w:type="pct"/>
                    <w:hideMark/>
                  </w:tcPr>
                  <w:p w14:paraId="0768348D" w14:textId="77777777" w:rsidR="008A6678" w:rsidRDefault="008A6678">
                    <w:pPr>
                      <w:pStyle w:val="Bibliography"/>
                      <w:rPr>
                        <w:noProof/>
                        <w:lang w:val="el-GR"/>
                      </w:rPr>
                    </w:pPr>
                    <w:r>
                      <w:rPr>
                        <w:noProof/>
                        <w:lang w:val="el-GR"/>
                      </w:rPr>
                      <w:t xml:space="preserve">[12] </w:t>
                    </w:r>
                  </w:p>
                </w:tc>
                <w:tc>
                  <w:tcPr>
                    <w:tcW w:w="0" w:type="auto"/>
                    <w:hideMark/>
                  </w:tcPr>
                  <w:p w14:paraId="43B4B0E8" w14:textId="77777777" w:rsidR="008A6678" w:rsidRPr="00D70AE8" w:rsidRDefault="008A6678">
                    <w:pPr>
                      <w:pStyle w:val="Bibliography"/>
                      <w:rPr>
                        <w:noProof/>
                        <w:rPrChange w:id="28943" w:author="Στάθης Καπ" w:date="2023-03-13T04:33:00Z">
                          <w:rPr>
                            <w:noProof/>
                            <w:lang w:val="el-GR"/>
                          </w:rPr>
                        </w:rPrChange>
                      </w:rPr>
                    </w:pPr>
                    <w:r w:rsidRPr="00D70AE8">
                      <w:rPr>
                        <w:noProof/>
                        <w:rPrChange w:id="28944" w:author="Στάθης Καπ" w:date="2023-03-13T04:33:00Z">
                          <w:rPr>
                            <w:noProof/>
                            <w:lang w:val="el-GR"/>
                          </w:rPr>
                        </w:rPrChange>
                      </w:rPr>
                      <w:t xml:space="preserve">K. C. a. S. Har-Peled, «The orienteering problem in the plane revisited,» </w:t>
                    </w:r>
                    <w:r w:rsidRPr="00D70AE8">
                      <w:rPr>
                        <w:i/>
                        <w:iCs/>
                        <w:noProof/>
                        <w:rPrChange w:id="28945" w:author="Στάθης Καπ" w:date="2023-03-13T04:33:00Z">
                          <w:rPr>
                            <w:i/>
                            <w:iCs/>
                            <w:noProof/>
                            <w:lang w:val="el-GR"/>
                          </w:rPr>
                        </w:rPrChange>
                      </w:rPr>
                      <w:t xml:space="preserve">Proceedings of the 22nd Annual Symposium on Computational Geometry, SCG ’06, </w:t>
                    </w:r>
                    <w:r w:rsidRPr="00D70AE8">
                      <w:rPr>
                        <w:noProof/>
                        <w:rPrChange w:id="28946" w:author="Στάθης Καπ" w:date="2023-03-13T04:33:00Z">
                          <w:rPr>
                            <w:noProof/>
                            <w:lang w:val="el-GR"/>
                          </w:rPr>
                        </w:rPrChange>
                      </w:rPr>
                      <w:t xml:space="preserve">pp. 247-254, 2006. </w:t>
                    </w:r>
                  </w:p>
                </w:tc>
              </w:tr>
              <w:tr w:rsidR="008A6678" w14:paraId="23B79F76" w14:textId="77777777">
                <w:trPr>
                  <w:divId w:val="1813669086"/>
                  <w:tblCellSpacing w:w="15" w:type="dxa"/>
                </w:trPr>
                <w:tc>
                  <w:tcPr>
                    <w:tcW w:w="50" w:type="pct"/>
                    <w:hideMark/>
                  </w:tcPr>
                  <w:p w14:paraId="6B07B3C9" w14:textId="77777777" w:rsidR="008A6678" w:rsidRDefault="008A6678">
                    <w:pPr>
                      <w:pStyle w:val="Bibliography"/>
                      <w:rPr>
                        <w:noProof/>
                        <w:lang w:val="el-GR"/>
                      </w:rPr>
                    </w:pPr>
                    <w:r>
                      <w:rPr>
                        <w:noProof/>
                        <w:lang w:val="el-GR"/>
                      </w:rPr>
                      <w:t xml:space="preserve">[13] </w:t>
                    </w:r>
                  </w:p>
                </w:tc>
                <w:tc>
                  <w:tcPr>
                    <w:tcW w:w="0" w:type="auto"/>
                    <w:hideMark/>
                  </w:tcPr>
                  <w:p w14:paraId="21891A03" w14:textId="77777777" w:rsidR="008A6678" w:rsidRPr="00D70AE8" w:rsidRDefault="008A6678">
                    <w:pPr>
                      <w:pStyle w:val="Bibliography"/>
                      <w:rPr>
                        <w:noProof/>
                        <w:rPrChange w:id="28947" w:author="Στάθης Καπ" w:date="2023-03-13T04:33:00Z">
                          <w:rPr>
                            <w:noProof/>
                            <w:lang w:val="el-GR"/>
                          </w:rPr>
                        </w:rPrChange>
                      </w:rPr>
                    </w:pPr>
                    <w:r w:rsidRPr="00D70AE8">
                      <w:rPr>
                        <w:noProof/>
                        <w:rPrChange w:id="28948" w:author="Στάθης Καπ" w:date="2023-03-13T04:33:00Z">
                          <w:rPr>
                            <w:noProof/>
                            <w:lang w:val="el-GR"/>
                          </w:rPr>
                        </w:rPrChange>
                      </w:rPr>
                      <w:t xml:space="preserve">G. L. a. F. S. M. Gendreau, « Atabu search heuristic for the undirected selective travelling salesman problem,» </w:t>
                    </w:r>
                    <w:r w:rsidRPr="00D70AE8">
                      <w:rPr>
                        <w:i/>
                        <w:iCs/>
                        <w:noProof/>
                        <w:rPrChange w:id="28949" w:author="Στάθης Καπ" w:date="2023-03-13T04:33:00Z">
                          <w:rPr>
                            <w:i/>
                            <w:iCs/>
                            <w:noProof/>
                            <w:lang w:val="el-GR"/>
                          </w:rPr>
                        </w:rPrChange>
                      </w:rPr>
                      <w:t xml:space="preserve">European Journal of Operational Research, </w:t>
                    </w:r>
                    <w:r w:rsidRPr="00D70AE8">
                      <w:rPr>
                        <w:noProof/>
                        <w:rPrChange w:id="28950" w:author="Στάθης Καπ" w:date="2023-03-13T04:33:00Z">
                          <w:rPr>
                            <w:noProof/>
                            <w:lang w:val="el-GR"/>
                          </w:rPr>
                        </w:rPrChange>
                      </w:rPr>
                      <w:t xml:space="preserve">pp. 539-545, 1998. </w:t>
                    </w:r>
                  </w:p>
                </w:tc>
              </w:tr>
              <w:tr w:rsidR="008A6678" w14:paraId="32E45116" w14:textId="77777777">
                <w:trPr>
                  <w:divId w:val="1813669086"/>
                  <w:tblCellSpacing w:w="15" w:type="dxa"/>
                </w:trPr>
                <w:tc>
                  <w:tcPr>
                    <w:tcW w:w="50" w:type="pct"/>
                    <w:hideMark/>
                  </w:tcPr>
                  <w:p w14:paraId="566D3873" w14:textId="77777777" w:rsidR="008A6678" w:rsidRDefault="008A6678">
                    <w:pPr>
                      <w:pStyle w:val="Bibliography"/>
                      <w:rPr>
                        <w:noProof/>
                        <w:lang w:val="el-GR"/>
                      </w:rPr>
                    </w:pPr>
                    <w:r>
                      <w:rPr>
                        <w:noProof/>
                        <w:lang w:val="el-GR"/>
                      </w:rPr>
                      <w:t xml:space="preserve">[14] </w:t>
                    </w:r>
                  </w:p>
                </w:tc>
                <w:tc>
                  <w:tcPr>
                    <w:tcW w:w="0" w:type="auto"/>
                    <w:hideMark/>
                  </w:tcPr>
                  <w:p w14:paraId="371B71AA" w14:textId="77777777" w:rsidR="008A6678" w:rsidRPr="00D70AE8" w:rsidRDefault="008A6678">
                    <w:pPr>
                      <w:pStyle w:val="Bibliography"/>
                      <w:rPr>
                        <w:noProof/>
                        <w:rPrChange w:id="28951" w:author="Στάθης Καπ" w:date="2023-03-13T04:33:00Z">
                          <w:rPr>
                            <w:noProof/>
                            <w:lang w:val="el-GR"/>
                          </w:rPr>
                        </w:rPrChange>
                      </w:rPr>
                    </w:pPr>
                    <w:r w:rsidRPr="00D70AE8">
                      <w:rPr>
                        <w:noProof/>
                        <w:rPrChange w:id="28952" w:author="Στάθης Καπ" w:date="2023-03-13T04:33:00Z">
                          <w:rPr>
                            <w:noProof/>
                            <w:lang w:val="el-GR"/>
                          </w:rPr>
                        </w:rPrChange>
                      </w:rPr>
                      <w:t xml:space="preserve">G. L. a. F. S. Michel Gendreau, «A branch-and-cut algorithm for the undirected selective traveling salesman problem,» </w:t>
                    </w:r>
                    <w:r w:rsidRPr="00D70AE8">
                      <w:rPr>
                        <w:i/>
                        <w:iCs/>
                        <w:noProof/>
                        <w:rPrChange w:id="28953" w:author="Στάθης Καπ" w:date="2023-03-13T04:33:00Z">
                          <w:rPr>
                            <w:i/>
                            <w:iCs/>
                            <w:noProof/>
                            <w:lang w:val="el-GR"/>
                          </w:rPr>
                        </w:rPrChange>
                      </w:rPr>
                      <w:t xml:space="preserve">Networks, </w:t>
                    </w:r>
                    <w:r w:rsidRPr="00D70AE8">
                      <w:rPr>
                        <w:noProof/>
                        <w:rPrChange w:id="28954" w:author="Στάθης Καπ" w:date="2023-03-13T04:33:00Z">
                          <w:rPr>
                            <w:noProof/>
                            <w:lang w:val="el-GR"/>
                          </w:rPr>
                        </w:rPrChange>
                      </w:rPr>
                      <w:t xml:space="preserve">pp. 263-273, 1998. </w:t>
                    </w:r>
                  </w:p>
                </w:tc>
              </w:tr>
              <w:tr w:rsidR="008A6678" w14:paraId="5F80CCC4" w14:textId="77777777">
                <w:trPr>
                  <w:divId w:val="1813669086"/>
                  <w:tblCellSpacing w:w="15" w:type="dxa"/>
                </w:trPr>
                <w:tc>
                  <w:tcPr>
                    <w:tcW w:w="50" w:type="pct"/>
                    <w:hideMark/>
                  </w:tcPr>
                  <w:p w14:paraId="7C079A05" w14:textId="77777777" w:rsidR="008A6678" w:rsidRDefault="008A6678">
                    <w:pPr>
                      <w:pStyle w:val="Bibliography"/>
                      <w:rPr>
                        <w:noProof/>
                        <w:lang w:val="el-GR"/>
                      </w:rPr>
                    </w:pPr>
                    <w:r>
                      <w:rPr>
                        <w:noProof/>
                        <w:lang w:val="el-GR"/>
                      </w:rPr>
                      <w:t xml:space="preserve">[15] </w:t>
                    </w:r>
                  </w:p>
                </w:tc>
                <w:tc>
                  <w:tcPr>
                    <w:tcW w:w="0" w:type="auto"/>
                    <w:hideMark/>
                  </w:tcPr>
                  <w:p w14:paraId="4AACBAA3" w14:textId="77777777" w:rsidR="008A6678" w:rsidRPr="00D70AE8" w:rsidRDefault="008A6678">
                    <w:pPr>
                      <w:pStyle w:val="Bibliography"/>
                      <w:rPr>
                        <w:noProof/>
                        <w:rPrChange w:id="28955" w:author="Στάθης Καπ" w:date="2023-03-13T04:33:00Z">
                          <w:rPr>
                            <w:noProof/>
                            <w:lang w:val="el-GR"/>
                          </w:rPr>
                        </w:rPrChange>
                      </w:rPr>
                    </w:pPr>
                    <w:r w:rsidRPr="00D70AE8">
                      <w:rPr>
                        <w:noProof/>
                        <w:rPrChange w:id="28956" w:author="Στάθης Καπ" w:date="2023-03-13T04:33:00Z">
                          <w:rPr>
                            <w:noProof/>
                            <w:lang w:val="el-GR"/>
                          </w:rPr>
                        </w:rPrChange>
                      </w:rPr>
                      <w:t xml:space="preserve">L. L. a. R. V. Bruce L. Golden, «The orienteering problem,» </w:t>
                    </w:r>
                    <w:r w:rsidRPr="00D70AE8">
                      <w:rPr>
                        <w:i/>
                        <w:iCs/>
                        <w:noProof/>
                        <w:rPrChange w:id="28957" w:author="Στάθης Καπ" w:date="2023-03-13T04:33:00Z">
                          <w:rPr>
                            <w:i/>
                            <w:iCs/>
                            <w:noProof/>
                            <w:lang w:val="el-GR"/>
                          </w:rPr>
                        </w:rPrChange>
                      </w:rPr>
                      <w:t xml:space="preserve">Naval Research Logistics (NRL), </w:t>
                    </w:r>
                    <w:r w:rsidRPr="00D70AE8">
                      <w:rPr>
                        <w:noProof/>
                        <w:rPrChange w:id="28958" w:author="Στάθης Καπ" w:date="2023-03-13T04:33:00Z">
                          <w:rPr>
                            <w:noProof/>
                            <w:lang w:val="el-GR"/>
                          </w:rPr>
                        </w:rPrChange>
                      </w:rPr>
                      <w:t xml:space="preserve">pp. 307-318, 1987. </w:t>
                    </w:r>
                  </w:p>
                </w:tc>
              </w:tr>
              <w:tr w:rsidR="008A6678" w14:paraId="4EEB07B2" w14:textId="77777777">
                <w:trPr>
                  <w:divId w:val="1813669086"/>
                  <w:tblCellSpacing w:w="15" w:type="dxa"/>
                </w:trPr>
                <w:tc>
                  <w:tcPr>
                    <w:tcW w:w="50" w:type="pct"/>
                    <w:hideMark/>
                  </w:tcPr>
                  <w:p w14:paraId="6B3C54F7" w14:textId="77777777" w:rsidR="008A6678" w:rsidRDefault="008A6678">
                    <w:pPr>
                      <w:pStyle w:val="Bibliography"/>
                      <w:rPr>
                        <w:noProof/>
                        <w:lang w:val="el-GR"/>
                      </w:rPr>
                    </w:pPr>
                    <w:r>
                      <w:rPr>
                        <w:noProof/>
                        <w:lang w:val="el-GR"/>
                      </w:rPr>
                      <w:t xml:space="preserve">[16] </w:t>
                    </w:r>
                  </w:p>
                </w:tc>
                <w:tc>
                  <w:tcPr>
                    <w:tcW w:w="0" w:type="auto"/>
                    <w:hideMark/>
                  </w:tcPr>
                  <w:p w14:paraId="049478CD" w14:textId="77777777" w:rsidR="008A6678" w:rsidRPr="00D70AE8" w:rsidRDefault="008A6678">
                    <w:pPr>
                      <w:pStyle w:val="Bibliography"/>
                      <w:rPr>
                        <w:noProof/>
                        <w:rPrChange w:id="28959" w:author="Στάθης Καπ" w:date="2023-03-13T04:33:00Z">
                          <w:rPr>
                            <w:noProof/>
                            <w:lang w:val="el-GR"/>
                          </w:rPr>
                        </w:rPrChange>
                      </w:rPr>
                    </w:pPr>
                    <w:r w:rsidRPr="00D70AE8">
                      <w:rPr>
                        <w:noProof/>
                        <w:rPrChange w:id="28960" w:author="Στάθης Καπ" w:date="2023-03-13T04:33:00Z">
                          <w:rPr>
                            <w:noProof/>
                            <w:lang w:val="el-GR"/>
                          </w:rPr>
                        </w:rPrChange>
                      </w:rPr>
                      <w:t xml:space="preserve">J. J. S. G. P. T. Matteo Fischetti, «Solving the Orienteering Problem through Branch-and-Cut,» </w:t>
                    </w:r>
                    <w:r w:rsidRPr="00D70AE8">
                      <w:rPr>
                        <w:i/>
                        <w:iCs/>
                        <w:noProof/>
                        <w:rPrChange w:id="28961" w:author="Στάθης Καπ" w:date="2023-03-13T04:33:00Z">
                          <w:rPr>
                            <w:i/>
                            <w:iCs/>
                            <w:noProof/>
                            <w:lang w:val="el-GR"/>
                          </w:rPr>
                        </w:rPrChange>
                      </w:rPr>
                      <w:t xml:space="preserve">INFORMS Journal on Computing, </w:t>
                    </w:r>
                    <w:r w:rsidRPr="00D70AE8">
                      <w:rPr>
                        <w:noProof/>
                        <w:rPrChange w:id="28962" w:author="Στάθης Καπ" w:date="2023-03-13T04:33:00Z">
                          <w:rPr>
                            <w:noProof/>
                            <w:lang w:val="el-GR"/>
                          </w:rPr>
                        </w:rPrChange>
                      </w:rPr>
                      <w:t xml:space="preserve">pp. 133-148, 1998. </w:t>
                    </w:r>
                  </w:p>
                </w:tc>
              </w:tr>
              <w:tr w:rsidR="008A6678" w14:paraId="460AD17C" w14:textId="77777777">
                <w:trPr>
                  <w:divId w:val="1813669086"/>
                  <w:tblCellSpacing w:w="15" w:type="dxa"/>
                </w:trPr>
                <w:tc>
                  <w:tcPr>
                    <w:tcW w:w="50" w:type="pct"/>
                    <w:hideMark/>
                  </w:tcPr>
                  <w:p w14:paraId="29930C7C" w14:textId="77777777" w:rsidR="008A6678" w:rsidRDefault="008A6678">
                    <w:pPr>
                      <w:pStyle w:val="Bibliography"/>
                      <w:rPr>
                        <w:noProof/>
                        <w:lang w:val="el-GR"/>
                      </w:rPr>
                    </w:pPr>
                    <w:r>
                      <w:rPr>
                        <w:noProof/>
                        <w:lang w:val="el-GR"/>
                      </w:rPr>
                      <w:t xml:space="preserve">[17] </w:t>
                    </w:r>
                  </w:p>
                </w:tc>
                <w:tc>
                  <w:tcPr>
                    <w:tcW w:w="0" w:type="auto"/>
                    <w:hideMark/>
                  </w:tcPr>
                  <w:p w14:paraId="0952BC34" w14:textId="77777777" w:rsidR="008A6678" w:rsidRPr="00D70AE8" w:rsidRDefault="008A6678">
                    <w:pPr>
                      <w:pStyle w:val="Bibliography"/>
                      <w:rPr>
                        <w:noProof/>
                        <w:rPrChange w:id="28963" w:author="Στάθης Καπ" w:date="2023-03-13T04:33:00Z">
                          <w:rPr>
                            <w:noProof/>
                            <w:lang w:val="el-GR"/>
                          </w:rPr>
                        </w:rPrChange>
                      </w:rPr>
                    </w:pPr>
                    <w:r w:rsidRPr="00D70AE8">
                      <w:rPr>
                        <w:noProof/>
                        <w:rPrChange w:id="28964" w:author="Στάθης Καπ" w:date="2023-03-13T04:33:00Z">
                          <w:rPr>
                            <w:noProof/>
                            <w:lang w:val="el-GR"/>
                          </w:rPr>
                        </w:rPrChange>
                      </w:rPr>
                      <w:t xml:space="preserve">Y. S. Y. a. M. K. Ram Ramesh, « An optimal algorithm for the orienteering tour problem,» </w:t>
                    </w:r>
                    <w:r w:rsidRPr="00D70AE8">
                      <w:rPr>
                        <w:i/>
                        <w:iCs/>
                        <w:noProof/>
                        <w:rPrChange w:id="28965" w:author="Στάθης Καπ" w:date="2023-03-13T04:33:00Z">
                          <w:rPr>
                            <w:i/>
                            <w:iCs/>
                            <w:noProof/>
                            <w:lang w:val="el-GR"/>
                          </w:rPr>
                        </w:rPrChange>
                      </w:rPr>
                      <w:t xml:space="preserve">ORSA Journal On Computing, </w:t>
                    </w:r>
                    <w:r w:rsidRPr="00D70AE8">
                      <w:rPr>
                        <w:noProof/>
                        <w:rPrChange w:id="28966" w:author="Στάθης Καπ" w:date="2023-03-13T04:33:00Z">
                          <w:rPr>
                            <w:noProof/>
                            <w:lang w:val="el-GR"/>
                          </w:rPr>
                        </w:rPrChange>
                      </w:rPr>
                      <w:t xml:space="preserve">pp. 155-165, 1992. </w:t>
                    </w:r>
                  </w:p>
                </w:tc>
              </w:tr>
              <w:tr w:rsidR="008A6678" w14:paraId="0F4862B4" w14:textId="77777777">
                <w:trPr>
                  <w:divId w:val="1813669086"/>
                  <w:tblCellSpacing w:w="15" w:type="dxa"/>
                </w:trPr>
                <w:tc>
                  <w:tcPr>
                    <w:tcW w:w="50" w:type="pct"/>
                    <w:hideMark/>
                  </w:tcPr>
                  <w:p w14:paraId="28135D89" w14:textId="77777777" w:rsidR="008A6678" w:rsidRDefault="008A6678">
                    <w:pPr>
                      <w:pStyle w:val="Bibliography"/>
                      <w:rPr>
                        <w:noProof/>
                        <w:lang w:val="el-GR"/>
                      </w:rPr>
                    </w:pPr>
                    <w:r>
                      <w:rPr>
                        <w:noProof/>
                        <w:lang w:val="el-GR"/>
                      </w:rPr>
                      <w:t xml:space="preserve">[18] </w:t>
                    </w:r>
                  </w:p>
                </w:tc>
                <w:tc>
                  <w:tcPr>
                    <w:tcW w:w="0" w:type="auto"/>
                    <w:hideMark/>
                  </w:tcPr>
                  <w:p w14:paraId="09F8224C" w14:textId="77777777" w:rsidR="008A6678" w:rsidRPr="00D70AE8" w:rsidRDefault="008A6678">
                    <w:pPr>
                      <w:pStyle w:val="Bibliography"/>
                      <w:rPr>
                        <w:noProof/>
                        <w:rPrChange w:id="28967" w:author="Στάθης Καπ" w:date="2023-03-13T04:33:00Z">
                          <w:rPr>
                            <w:noProof/>
                            <w:lang w:val="el-GR"/>
                          </w:rPr>
                        </w:rPrChange>
                      </w:rPr>
                    </w:pPr>
                    <w:r w:rsidRPr="00D70AE8">
                      <w:rPr>
                        <w:noProof/>
                        <w:rPrChange w:id="28968" w:author="Στάθης Καπ" w:date="2023-03-13T04:33:00Z">
                          <w:rPr>
                            <w:noProof/>
                            <w:lang w:val="el-GR"/>
                          </w:rPr>
                        </w:rPrChange>
                      </w:rPr>
                      <w:t xml:space="preserve">L. L. A. L. M. Daniel Duque, «Solving the Orienteering Problem with Time Windows via the Pulse Framework,» </w:t>
                    </w:r>
                    <w:r w:rsidRPr="00D70AE8">
                      <w:rPr>
                        <w:i/>
                        <w:iCs/>
                        <w:noProof/>
                        <w:rPrChange w:id="28969" w:author="Στάθης Καπ" w:date="2023-03-13T04:33:00Z">
                          <w:rPr>
                            <w:i/>
                            <w:iCs/>
                            <w:noProof/>
                            <w:lang w:val="el-GR"/>
                          </w:rPr>
                        </w:rPrChange>
                      </w:rPr>
                      <w:t xml:space="preserve">Computers &amp; Operations Research, </w:t>
                    </w:r>
                    <w:r w:rsidRPr="00D70AE8">
                      <w:rPr>
                        <w:noProof/>
                        <w:rPrChange w:id="28970" w:author="Στάθης Καπ" w:date="2023-03-13T04:33:00Z">
                          <w:rPr>
                            <w:noProof/>
                            <w:lang w:val="el-GR"/>
                          </w:rPr>
                        </w:rPrChange>
                      </w:rPr>
                      <w:t xml:space="preserve">pp. 168-176, 2015. </w:t>
                    </w:r>
                  </w:p>
                </w:tc>
              </w:tr>
              <w:tr w:rsidR="008A6678" w14:paraId="7ED67A18" w14:textId="77777777">
                <w:trPr>
                  <w:divId w:val="1813669086"/>
                  <w:tblCellSpacing w:w="15" w:type="dxa"/>
                </w:trPr>
                <w:tc>
                  <w:tcPr>
                    <w:tcW w:w="50" w:type="pct"/>
                    <w:hideMark/>
                  </w:tcPr>
                  <w:p w14:paraId="66FF437E" w14:textId="77777777" w:rsidR="008A6678" w:rsidRDefault="008A6678">
                    <w:pPr>
                      <w:pStyle w:val="Bibliography"/>
                      <w:rPr>
                        <w:noProof/>
                        <w:lang w:val="el-GR"/>
                      </w:rPr>
                    </w:pPr>
                    <w:r>
                      <w:rPr>
                        <w:noProof/>
                        <w:lang w:val="el-GR"/>
                      </w:rPr>
                      <w:t xml:space="preserve">[19] </w:t>
                    </w:r>
                  </w:p>
                </w:tc>
                <w:tc>
                  <w:tcPr>
                    <w:tcW w:w="0" w:type="auto"/>
                    <w:hideMark/>
                  </w:tcPr>
                  <w:p w14:paraId="69CD2A23" w14:textId="77777777" w:rsidR="008A6678" w:rsidRPr="00D70AE8" w:rsidRDefault="008A6678">
                    <w:pPr>
                      <w:pStyle w:val="Bibliography"/>
                      <w:rPr>
                        <w:noProof/>
                        <w:rPrChange w:id="28971" w:author="Στάθης Καπ" w:date="2023-03-13T04:33:00Z">
                          <w:rPr>
                            <w:noProof/>
                            <w:lang w:val="el-GR"/>
                          </w:rPr>
                        </w:rPrChange>
                      </w:rPr>
                    </w:pPr>
                    <w:r w:rsidRPr="00D70AE8">
                      <w:rPr>
                        <w:noProof/>
                        <w:rPrChange w:id="28972" w:author="Στάθης Καπ" w:date="2023-03-13T04:33:00Z">
                          <w:rPr>
                            <w:noProof/>
                            <w:lang w:val="el-GR"/>
                          </w:rPr>
                        </w:rPrChange>
                      </w:rPr>
                      <w:t xml:space="preserve">A. L. M. Leonardo Lozano, «On an exact method for the constrained shortest path problem,» </w:t>
                    </w:r>
                    <w:r w:rsidRPr="00D70AE8">
                      <w:rPr>
                        <w:i/>
                        <w:iCs/>
                        <w:noProof/>
                        <w:rPrChange w:id="28973" w:author="Στάθης Καπ" w:date="2023-03-13T04:33:00Z">
                          <w:rPr>
                            <w:i/>
                            <w:iCs/>
                            <w:noProof/>
                            <w:lang w:val="el-GR"/>
                          </w:rPr>
                        </w:rPrChange>
                      </w:rPr>
                      <w:t xml:space="preserve">Computers &amp; Operations Research, </w:t>
                    </w:r>
                    <w:r w:rsidRPr="00D70AE8">
                      <w:rPr>
                        <w:noProof/>
                        <w:rPrChange w:id="28974" w:author="Στάθης Καπ" w:date="2023-03-13T04:33:00Z">
                          <w:rPr>
                            <w:noProof/>
                            <w:lang w:val="el-GR"/>
                          </w:rPr>
                        </w:rPrChange>
                      </w:rPr>
                      <w:t xml:space="preserve">pp. 378-384, 2013. </w:t>
                    </w:r>
                  </w:p>
                </w:tc>
              </w:tr>
              <w:tr w:rsidR="008A6678" w14:paraId="7EA8B59B" w14:textId="77777777">
                <w:trPr>
                  <w:divId w:val="1813669086"/>
                  <w:tblCellSpacing w:w="15" w:type="dxa"/>
                </w:trPr>
                <w:tc>
                  <w:tcPr>
                    <w:tcW w:w="50" w:type="pct"/>
                    <w:hideMark/>
                  </w:tcPr>
                  <w:p w14:paraId="0516F4D1" w14:textId="77777777" w:rsidR="008A6678" w:rsidRDefault="008A6678">
                    <w:pPr>
                      <w:pStyle w:val="Bibliography"/>
                      <w:rPr>
                        <w:noProof/>
                        <w:lang w:val="el-GR"/>
                      </w:rPr>
                    </w:pPr>
                    <w:r>
                      <w:rPr>
                        <w:noProof/>
                        <w:lang w:val="el-GR"/>
                      </w:rPr>
                      <w:t xml:space="preserve">[20] </w:t>
                    </w:r>
                  </w:p>
                </w:tc>
                <w:tc>
                  <w:tcPr>
                    <w:tcW w:w="0" w:type="auto"/>
                    <w:hideMark/>
                  </w:tcPr>
                  <w:p w14:paraId="5CBAA069" w14:textId="77777777" w:rsidR="008A6678" w:rsidRPr="00D70AE8" w:rsidRDefault="008A6678">
                    <w:pPr>
                      <w:pStyle w:val="Bibliography"/>
                      <w:rPr>
                        <w:noProof/>
                        <w:rPrChange w:id="28975" w:author="Στάθης Καπ" w:date="2023-03-13T04:33:00Z">
                          <w:rPr>
                            <w:noProof/>
                            <w:lang w:val="el-GR"/>
                          </w:rPr>
                        </w:rPrChange>
                      </w:rPr>
                    </w:pPr>
                    <w:r w:rsidRPr="00D70AE8">
                      <w:rPr>
                        <w:noProof/>
                        <w:rPrChange w:id="28976" w:author="Στάθης Καπ" w:date="2023-03-13T04:33:00Z">
                          <w:rPr>
                            <w:noProof/>
                            <w:lang w:val="el-GR"/>
                          </w:rPr>
                        </w:rPrChange>
                      </w:rPr>
                      <w:t xml:space="preserve">H. C. L. &amp;. K. L. Aldy Gunawan, «An Iterated Local Search Algorithm for Solving the Orienteering Problem with Time Windows,» </w:t>
                    </w:r>
                    <w:r w:rsidRPr="00D70AE8">
                      <w:rPr>
                        <w:i/>
                        <w:iCs/>
                        <w:noProof/>
                        <w:rPrChange w:id="28977" w:author="Στάθης Καπ" w:date="2023-03-13T04:33:00Z">
                          <w:rPr>
                            <w:i/>
                            <w:iCs/>
                            <w:noProof/>
                            <w:lang w:val="el-GR"/>
                          </w:rPr>
                        </w:rPrChange>
                      </w:rPr>
                      <w:t xml:space="preserve">Evolutionary Computation in Combinatorial Optimization, </w:t>
                    </w:r>
                    <w:r w:rsidRPr="00D70AE8">
                      <w:rPr>
                        <w:noProof/>
                        <w:rPrChange w:id="28978" w:author="Στάθης Καπ" w:date="2023-03-13T04:33:00Z">
                          <w:rPr>
                            <w:noProof/>
                            <w:lang w:val="el-GR"/>
                          </w:rPr>
                        </w:rPrChange>
                      </w:rPr>
                      <w:t xml:space="preserve">p. 61–73, 2015. </w:t>
                    </w:r>
                  </w:p>
                </w:tc>
              </w:tr>
              <w:tr w:rsidR="008A6678" w14:paraId="5BDEF861" w14:textId="77777777">
                <w:trPr>
                  <w:divId w:val="1813669086"/>
                  <w:tblCellSpacing w:w="15" w:type="dxa"/>
                </w:trPr>
                <w:tc>
                  <w:tcPr>
                    <w:tcW w:w="50" w:type="pct"/>
                    <w:hideMark/>
                  </w:tcPr>
                  <w:p w14:paraId="294BF6DE" w14:textId="77777777" w:rsidR="008A6678" w:rsidRDefault="008A6678">
                    <w:pPr>
                      <w:pStyle w:val="Bibliography"/>
                      <w:rPr>
                        <w:noProof/>
                        <w:lang w:val="el-GR"/>
                      </w:rPr>
                    </w:pPr>
                    <w:r>
                      <w:rPr>
                        <w:noProof/>
                        <w:lang w:val="el-GR"/>
                      </w:rPr>
                      <w:t xml:space="preserve">[21] </w:t>
                    </w:r>
                  </w:p>
                </w:tc>
                <w:tc>
                  <w:tcPr>
                    <w:tcW w:w="0" w:type="auto"/>
                    <w:hideMark/>
                  </w:tcPr>
                  <w:p w14:paraId="624A6A5A" w14:textId="77777777" w:rsidR="008A6678" w:rsidRPr="00D70AE8" w:rsidRDefault="008A6678">
                    <w:pPr>
                      <w:pStyle w:val="Bibliography"/>
                      <w:rPr>
                        <w:noProof/>
                        <w:rPrChange w:id="28979" w:author="Στάθης Καπ" w:date="2023-03-13T04:33:00Z">
                          <w:rPr>
                            <w:noProof/>
                            <w:lang w:val="el-GR"/>
                          </w:rPr>
                        </w:rPrChange>
                      </w:rPr>
                    </w:pPr>
                    <w:r w:rsidRPr="00D70AE8">
                      <w:rPr>
                        <w:noProof/>
                        <w:rPrChange w:id="28980" w:author="Στάθης Καπ" w:date="2023-03-13T04:33:00Z">
                          <w:rPr>
                            <w:noProof/>
                            <w:lang w:val="el-GR"/>
                          </w:rPr>
                        </w:rPrChange>
                      </w:rPr>
                      <w:t xml:space="preserve">A. L. Fedor V. Fomin, «Approximation algorithms for time-dependent orienteering,» </w:t>
                    </w:r>
                    <w:r w:rsidRPr="00D70AE8">
                      <w:rPr>
                        <w:i/>
                        <w:iCs/>
                        <w:noProof/>
                        <w:rPrChange w:id="28981" w:author="Στάθης Καπ" w:date="2023-03-13T04:33:00Z">
                          <w:rPr>
                            <w:i/>
                            <w:iCs/>
                            <w:noProof/>
                            <w:lang w:val="el-GR"/>
                          </w:rPr>
                        </w:rPrChange>
                      </w:rPr>
                      <w:t xml:space="preserve">Information Processing Letters, </w:t>
                    </w:r>
                    <w:r w:rsidRPr="00D70AE8">
                      <w:rPr>
                        <w:noProof/>
                        <w:rPrChange w:id="28982" w:author="Στάθης Καπ" w:date="2023-03-13T04:33:00Z">
                          <w:rPr>
                            <w:noProof/>
                            <w:lang w:val="el-GR"/>
                          </w:rPr>
                        </w:rPrChange>
                      </w:rPr>
                      <w:t xml:space="preserve">pp. 57-62, 2002. </w:t>
                    </w:r>
                  </w:p>
                </w:tc>
              </w:tr>
              <w:tr w:rsidR="008A6678" w14:paraId="194EA474" w14:textId="77777777">
                <w:trPr>
                  <w:divId w:val="1813669086"/>
                  <w:tblCellSpacing w:w="15" w:type="dxa"/>
                </w:trPr>
                <w:tc>
                  <w:tcPr>
                    <w:tcW w:w="50" w:type="pct"/>
                    <w:hideMark/>
                  </w:tcPr>
                  <w:p w14:paraId="13EB7A7B" w14:textId="77777777" w:rsidR="008A6678" w:rsidRDefault="008A6678">
                    <w:pPr>
                      <w:pStyle w:val="Bibliography"/>
                      <w:rPr>
                        <w:noProof/>
                        <w:lang w:val="el-GR"/>
                      </w:rPr>
                    </w:pPr>
                    <w:r>
                      <w:rPr>
                        <w:noProof/>
                        <w:lang w:val="el-GR"/>
                      </w:rPr>
                      <w:t xml:space="preserve">[22] </w:t>
                    </w:r>
                  </w:p>
                </w:tc>
                <w:tc>
                  <w:tcPr>
                    <w:tcW w:w="0" w:type="auto"/>
                    <w:hideMark/>
                  </w:tcPr>
                  <w:p w14:paraId="4BC680F9" w14:textId="77777777" w:rsidR="008A6678" w:rsidRPr="00D70AE8" w:rsidRDefault="008A6678">
                    <w:pPr>
                      <w:pStyle w:val="Bibliography"/>
                      <w:rPr>
                        <w:noProof/>
                        <w:rPrChange w:id="28983" w:author="Στάθης Καπ" w:date="2023-03-13T04:33:00Z">
                          <w:rPr>
                            <w:noProof/>
                            <w:lang w:val="el-GR"/>
                          </w:rPr>
                        </w:rPrChange>
                      </w:rPr>
                    </w:pPr>
                    <w:r w:rsidRPr="00D70AE8">
                      <w:rPr>
                        <w:noProof/>
                        <w:rPrChange w:id="28984" w:author="Στάθης Καπ" w:date="2023-03-13T04:33:00Z">
                          <w:rPr>
                            <w:noProof/>
                            <w:lang w:val="el-GR"/>
                          </w:rPr>
                        </w:rPrChange>
                      </w:rPr>
                      <w:t xml:space="preserve">K. S. E.-H. A. P. V. C. Verbeeck, «A fast solution method for the time-dependent orienteering problem,» </w:t>
                    </w:r>
                    <w:r w:rsidRPr="00D70AE8">
                      <w:rPr>
                        <w:i/>
                        <w:iCs/>
                        <w:noProof/>
                        <w:rPrChange w:id="28985" w:author="Στάθης Καπ" w:date="2023-03-13T04:33:00Z">
                          <w:rPr>
                            <w:i/>
                            <w:iCs/>
                            <w:noProof/>
                            <w:lang w:val="el-GR"/>
                          </w:rPr>
                        </w:rPrChange>
                      </w:rPr>
                      <w:t xml:space="preserve">European Journal of Operational Research, </w:t>
                    </w:r>
                    <w:r w:rsidRPr="00D70AE8">
                      <w:rPr>
                        <w:noProof/>
                        <w:rPrChange w:id="28986" w:author="Στάθης Καπ" w:date="2023-03-13T04:33:00Z">
                          <w:rPr>
                            <w:noProof/>
                            <w:lang w:val="el-GR"/>
                          </w:rPr>
                        </w:rPrChange>
                      </w:rPr>
                      <w:t xml:space="preserve">pp. 419-432, 2014. </w:t>
                    </w:r>
                  </w:p>
                </w:tc>
              </w:tr>
              <w:tr w:rsidR="008A6678" w14:paraId="35257F58" w14:textId="77777777">
                <w:trPr>
                  <w:divId w:val="1813669086"/>
                  <w:tblCellSpacing w:w="15" w:type="dxa"/>
                </w:trPr>
                <w:tc>
                  <w:tcPr>
                    <w:tcW w:w="50" w:type="pct"/>
                    <w:hideMark/>
                  </w:tcPr>
                  <w:p w14:paraId="7907C15E" w14:textId="77777777" w:rsidR="008A6678" w:rsidRDefault="008A6678">
                    <w:pPr>
                      <w:pStyle w:val="Bibliography"/>
                      <w:rPr>
                        <w:noProof/>
                        <w:lang w:val="el-GR"/>
                      </w:rPr>
                    </w:pPr>
                    <w:r>
                      <w:rPr>
                        <w:noProof/>
                        <w:lang w:val="el-GR"/>
                      </w:rPr>
                      <w:t xml:space="preserve">[23] </w:t>
                    </w:r>
                  </w:p>
                </w:tc>
                <w:tc>
                  <w:tcPr>
                    <w:tcW w:w="0" w:type="auto"/>
                    <w:hideMark/>
                  </w:tcPr>
                  <w:p w14:paraId="39921B13" w14:textId="77777777" w:rsidR="008A6678" w:rsidRPr="00D70AE8" w:rsidRDefault="008A6678">
                    <w:pPr>
                      <w:pStyle w:val="Bibliography"/>
                      <w:rPr>
                        <w:noProof/>
                        <w:rPrChange w:id="28987" w:author="Στάθης Καπ" w:date="2023-03-13T04:33:00Z">
                          <w:rPr>
                            <w:noProof/>
                            <w:lang w:val="el-GR"/>
                          </w:rPr>
                        </w:rPrChange>
                      </w:rPr>
                    </w:pPr>
                    <w:r w:rsidRPr="00D70AE8">
                      <w:rPr>
                        <w:noProof/>
                        <w:rPrChange w:id="28988" w:author="Στάθης Καπ" w:date="2023-03-13T04:33:00Z">
                          <w:rPr>
                            <w:noProof/>
                            <w:lang w:val="el-GR"/>
                          </w:rPr>
                        </w:rPrChange>
                      </w:rPr>
                      <w:t xml:space="preserve">W. S. D. V. O. Pieter Vansteenwegen, «The orienteering problem: A survey,» </w:t>
                    </w:r>
                    <w:r w:rsidRPr="00D70AE8">
                      <w:rPr>
                        <w:i/>
                        <w:iCs/>
                        <w:noProof/>
                        <w:rPrChange w:id="28989" w:author="Στάθης Καπ" w:date="2023-03-13T04:33:00Z">
                          <w:rPr>
                            <w:i/>
                            <w:iCs/>
                            <w:noProof/>
                            <w:lang w:val="el-GR"/>
                          </w:rPr>
                        </w:rPrChange>
                      </w:rPr>
                      <w:t xml:space="preserve">European Journal of Operational Research, </w:t>
                    </w:r>
                    <w:r w:rsidRPr="00D70AE8">
                      <w:rPr>
                        <w:noProof/>
                        <w:rPrChange w:id="28990" w:author="Στάθης Καπ" w:date="2023-03-13T04:33:00Z">
                          <w:rPr>
                            <w:noProof/>
                            <w:lang w:val="el-GR"/>
                          </w:rPr>
                        </w:rPrChange>
                      </w:rPr>
                      <w:t xml:space="preserve">pp. 1-10, 2011. </w:t>
                    </w:r>
                  </w:p>
                </w:tc>
              </w:tr>
              <w:tr w:rsidR="008A6678" w14:paraId="1B552DE6" w14:textId="77777777">
                <w:trPr>
                  <w:divId w:val="1813669086"/>
                  <w:tblCellSpacing w:w="15" w:type="dxa"/>
                </w:trPr>
                <w:tc>
                  <w:tcPr>
                    <w:tcW w:w="50" w:type="pct"/>
                    <w:hideMark/>
                  </w:tcPr>
                  <w:p w14:paraId="7A932BD5" w14:textId="77777777" w:rsidR="008A6678" w:rsidRDefault="008A6678">
                    <w:pPr>
                      <w:pStyle w:val="Bibliography"/>
                      <w:rPr>
                        <w:noProof/>
                        <w:lang w:val="el-GR"/>
                      </w:rPr>
                    </w:pPr>
                    <w:r>
                      <w:rPr>
                        <w:noProof/>
                        <w:lang w:val="el-GR"/>
                      </w:rPr>
                      <w:t xml:space="preserve">[24] </w:t>
                    </w:r>
                  </w:p>
                </w:tc>
                <w:tc>
                  <w:tcPr>
                    <w:tcW w:w="0" w:type="auto"/>
                    <w:hideMark/>
                  </w:tcPr>
                  <w:p w14:paraId="7B05748D" w14:textId="77777777" w:rsidR="008A6678" w:rsidRPr="00D70AE8" w:rsidRDefault="008A6678">
                    <w:pPr>
                      <w:pStyle w:val="Bibliography"/>
                      <w:rPr>
                        <w:noProof/>
                        <w:rPrChange w:id="28991" w:author="Στάθης Καπ" w:date="2023-03-13T04:33:00Z">
                          <w:rPr>
                            <w:noProof/>
                            <w:lang w:val="el-GR"/>
                          </w:rPr>
                        </w:rPrChange>
                      </w:rPr>
                    </w:pPr>
                    <w:r w:rsidRPr="00D70AE8">
                      <w:rPr>
                        <w:noProof/>
                        <w:rPrChange w:id="28992" w:author="Στάθης Καπ" w:date="2023-03-13T04:33:00Z">
                          <w:rPr>
                            <w:noProof/>
                            <w:lang w:val="el-GR"/>
                          </w:rPr>
                        </w:rPrChange>
                      </w:rPr>
                      <w:t xml:space="preserve">Z. Y. k. H. C. L. Aldy Gunawan, «A mathematical model and metaheuristics for time dependent orienteering problem,» </w:t>
                    </w:r>
                    <w:r w:rsidRPr="00D70AE8">
                      <w:rPr>
                        <w:i/>
                        <w:iCs/>
                        <w:noProof/>
                        <w:rPrChange w:id="28993" w:author="Στάθης Καπ" w:date="2023-03-13T04:33:00Z">
                          <w:rPr>
                            <w:i/>
                            <w:iCs/>
                            <w:noProof/>
                            <w:lang w:val="el-GR"/>
                          </w:rPr>
                        </w:rPrChange>
                      </w:rPr>
                      <w:t xml:space="preserve">RESEARCH COLLECTION SCHOOL OF COMPUTING AND INFORMATION SYSTEMS, </w:t>
                    </w:r>
                    <w:r w:rsidRPr="00D70AE8">
                      <w:rPr>
                        <w:noProof/>
                        <w:rPrChange w:id="28994" w:author="Στάθης Καπ" w:date="2023-03-13T04:33:00Z">
                          <w:rPr>
                            <w:noProof/>
                            <w:lang w:val="el-GR"/>
                          </w:rPr>
                        </w:rPrChange>
                      </w:rPr>
                      <w:t xml:space="preserve">2014. </w:t>
                    </w:r>
                  </w:p>
                </w:tc>
              </w:tr>
              <w:tr w:rsidR="008A6678" w14:paraId="3497C8F4" w14:textId="77777777">
                <w:trPr>
                  <w:divId w:val="1813669086"/>
                  <w:tblCellSpacing w:w="15" w:type="dxa"/>
                </w:trPr>
                <w:tc>
                  <w:tcPr>
                    <w:tcW w:w="50" w:type="pct"/>
                    <w:hideMark/>
                  </w:tcPr>
                  <w:p w14:paraId="2DCEA0F4" w14:textId="77777777" w:rsidR="008A6678" w:rsidRDefault="008A6678">
                    <w:pPr>
                      <w:pStyle w:val="Bibliography"/>
                      <w:rPr>
                        <w:noProof/>
                        <w:lang w:val="el-GR"/>
                      </w:rPr>
                    </w:pPr>
                    <w:r>
                      <w:rPr>
                        <w:noProof/>
                        <w:lang w:val="el-GR"/>
                      </w:rPr>
                      <w:t xml:space="preserve">[25] </w:t>
                    </w:r>
                  </w:p>
                </w:tc>
                <w:tc>
                  <w:tcPr>
                    <w:tcW w:w="0" w:type="auto"/>
                    <w:hideMark/>
                  </w:tcPr>
                  <w:p w14:paraId="6B0186A8" w14:textId="77777777" w:rsidR="008A6678" w:rsidRPr="00D70AE8" w:rsidRDefault="008A6678">
                    <w:pPr>
                      <w:pStyle w:val="Bibliography"/>
                      <w:rPr>
                        <w:noProof/>
                        <w:rPrChange w:id="28995" w:author="Στάθης Καπ" w:date="2023-03-13T04:33:00Z">
                          <w:rPr>
                            <w:noProof/>
                            <w:lang w:val="el-GR"/>
                          </w:rPr>
                        </w:rPrChange>
                      </w:rPr>
                    </w:pPr>
                    <w:r w:rsidRPr="00D70AE8">
                      <w:rPr>
                        <w:noProof/>
                        <w:rPrChange w:id="28996" w:author="Στάθης Καπ" w:date="2023-03-13T04:33:00Z">
                          <w:rPr>
                            <w:noProof/>
                            <w:lang w:val="el-GR"/>
                          </w:rPr>
                        </w:rPrChange>
                      </w:rPr>
                      <w:t xml:space="preserve">C. A. k. Z. F. Liangjun Ke, «Ants can solve the team orienteering problem,» </w:t>
                    </w:r>
                    <w:r w:rsidRPr="00D70AE8">
                      <w:rPr>
                        <w:i/>
                        <w:iCs/>
                        <w:noProof/>
                        <w:rPrChange w:id="28997" w:author="Στάθης Καπ" w:date="2023-03-13T04:33:00Z">
                          <w:rPr>
                            <w:i/>
                            <w:iCs/>
                            <w:noProof/>
                            <w:lang w:val="el-GR"/>
                          </w:rPr>
                        </w:rPrChange>
                      </w:rPr>
                      <w:t xml:space="preserve">Computers &amp; Industrial Engineering, </w:t>
                    </w:r>
                    <w:r w:rsidRPr="00D70AE8">
                      <w:rPr>
                        <w:noProof/>
                        <w:rPrChange w:id="28998" w:author="Στάθης Καπ" w:date="2023-03-13T04:33:00Z">
                          <w:rPr>
                            <w:noProof/>
                            <w:lang w:val="el-GR"/>
                          </w:rPr>
                        </w:rPrChange>
                      </w:rPr>
                      <w:t xml:space="preserve">pp. 648-665, 2008. </w:t>
                    </w:r>
                  </w:p>
                </w:tc>
              </w:tr>
              <w:tr w:rsidR="008A6678" w14:paraId="4C695C30" w14:textId="77777777">
                <w:trPr>
                  <w:divId w:val="1813669086"/>
                  <w:tblCellSpacing w:w="15" w:type="dxa"/>
                </w:trPr>
                <w:tc>
                  <w:tcPr>
                    <w:tcW w:w="50" w:type="pct"/>
                    <w:hideMark/>
                  </w:tcPr>
                  <w:p w14:paraId="3E04FE19" w14:textId="77777777" w:rsidR="008A6678" w:rsidRDefault="008A6678">
                    <w:pPr>
                      <w:pStyle w:val="Bibliography"/>
                      <w:rPr>
                        <w:noProof/>
                        <w:lang w:val="el-GR"/>
                      </w:rPr>
                    </w:pPr>
                    <w:r>
                      <w:rPr>
                        <w:noProof/>
                        <w:lang w:val="el-GR"/>
                      </w:rPr>
                      <w:t xml:space="preserve">[26] </w:t>
                    </w:r>
                  </w:p>
                </w:tc>
                <w:tc>
                  <w:tcPr>
                    <w:tcW w:w="0" w:type="auto"/>
                    <w:hideMark/>
                  </w:tcPr>
                  <w:p w14:paraId="6094ED88" w14:textId="77777777" w:rsidR="008A6678" w:rsidRPr="00D70AE8" w:rsidRDefault="008A6678">
                    <w:pPr>
                      <w:pStyle w:val="Bibliography"/>
                      <w:rPr>
                        <w:noProof/>
                        <w:rPrChange w:id="28999" w:author="Στάθης Καπ" w:date="2023-03-13T04:33:00Z">
                          <w:rPr>
                            <w:noProof/>
                            <w:lang w:val="el-GR"/>
                          </w:rPr>
                        </w:rPrChange>
                      </w:rPr>
                    </w:pPr>
                    <w:r w:rsidRPr="00D70AE8">
                      <w:rPr>
                        <w:noProof/>
                        <w:rPrChange w:id="29000" w:author="Στάθης Καπ" w:date="2023-03-13T04:33:00Z">
                          <w:rPr>
                            <w:noProof/>
                            <w:lang w:val="el-GR"/>
                          </w:rPr>
                        </w:rPrChange>
                      </w:rPr>
                      <w:t xml:space="preserve">P. V. G. V. B. D. V. O. Wouter Souffriau, «A greedy randomised adaptive search procedure for the team orienteering,» </w:t>
                    </w:r>
                    <w:r>
                      <w:rPr>
                        <w:noProof/>
                        <w:lang w:val="el-GR"/>
                      </w:rPr>
                      <w:t>σε</w:t>
                    </w:r>
                    <w:r w:rsidRPr="00D70AE8">
                      <w:rPr>
                        <w:noProof/>
                        <w:rPrChange w:id="29001" w:author="Στάθης Καπ" w:date="2023-03-13T04:33:00Z">
                          <w:rPr>
                            <w:noProof/>
                            <w:lang w:val="el-GR"/>
                          </w:rPr>
                        </w:rPrChange>
                      </w:rPr>
                      <w:t xml:space="preserve"> </w:t>
                    </w:r>
                    <w:r w:rsidRPr="00D70AE8">
                      <w:rPr>
                        <w:i/>
                        <w:iCs/>
                        <w:noProof/>
                        <w:rPrChange w:id="29002" w:author="Στάθης Καπ" w:date="2023-03-13T04:33:00Z">
                          <w:rPr>
                            <w:i/>
                            <w:iCs/>
                            <w:noProof/>
                            <w:lang w:val="el-GR"/>
                          </w:rPr>
                        </w:rPrChange>
                      </w:rPr>
                      <w:t>EU/MEeting 2008 on metaheuristics for logistics and vehicle routing</w:t>
                    </w:r>
                    <w:r w:rsidRPr="00D70AE8">
                      <w:rPr>
                        <w:noProof/>
                        <w:rPrChange w:id="29003" w:author="Στάθης Καπ" w:date="2023-03-13T04:33:00Z">
                          <w:rPr>
                            <w:noProof/>
                            <w:lang w:val="el-GR"/>
                          </w:rPr>
                        </w:rPrChange>
                      </w:rPr>
                      <w:t xml:space="preserve">, Troyes, France, 2008. </w:t>
                    </w:r>
                  </w:p>
                </w:tc>
              </w:tr>
              <w:tr w:rsidR="008A6678" w14:paraId="5F934E53" w14:textId="77777777">
                <w:trPr>
                  <w:divId w:val="1813669086"/>
                  <w:tblCellSpacing w:w="15" w:type="dxa"/>
                </w:trPr>
                <w:tc>
                  <w:tcPr>
                    <w:tcW w:w="50" w:type="pct"/>
                    <w:hideMark/>
                  </w:tcPr>
                  <w:p w14:paraId="010278DB" w14:textId="77777777" w:rsidR="008A6678" w:rsidRDefault="008A6678">
                    <w:pPr>
                      <w:pStyle w:val="Bibliography"/>
                      <w:rPr>
                        <w:noProof/>
                        <w:lang w:val="el-GR"/>
                      </w:rPr>
                    </w:pPr>
                    <w:r>
                      <w:rPr>
                        <w:noProof/>
                        <w:lang w:val="el-GR"/>
                      </w:rPr>
                      <w:t xml:space="preserve">[27] </w:t>
                    </w:r>
                  </w:p>
                </w:tc>
                <w:tc>
                  <w:tcPr>
                    <w:tcW w:w="0" w:type="auto"/>
                    <w:hideMark/>
                  </w:tcPr>
                  <w:p w14:paraId="56E30DBF" w14:textId="77777777" w:rsidR="008A6678" w:rsidRPr="00D70AE8" w:rsidRDefault="008A6678">
                    <w:pPr>
                      <w:pStyle w:val="Bibliography"/>
                      <w:rPr>
                        <w:noProof/>
                        <w:rPrChange w:id="29004" w:author="Στάθης Καπ" w:date="2023-03-13T04:33:00Z">
                          <w:rPr>
                            <w:noProof/>
                            <w:lang w:val="el-GR"/>
                          </w:rPr>
                        </w:rPrChange>
                      </w:rPr>
                    </w:pPr>
                    <w:r w:rsidRPr="00D70AE8">
                      <w:rPr>
                        <w:noProof/>
                        <w:rPrChange w:id="29005" w:author="Στάθης Καπ" w:date="2023-03-13T04:33:00Z">
                          <w:rPr>
                            <w:noProof/>
                            <w:lang w:val="el-GR"/>
                          </w:rPr>
                        </w:rPrChange>
                      </w:rPr>
                      <w:t xml:space="preserve">D. C. D. A. M. Hermann Bouly, «A memetic algorithm for the team orienteering problem,» </w:t>
                    </w:r>
                    <w:r w:rsidRPr="00D70AE8">
                      <w:rPr>
                        <w:i/>
                        <w:iCs/>
                        <w:noProof/>
                        <w:rPrChange w:id="29006" w:author="Στάθης Καπ" w:date="2023-03-13T04:33:00Z">
                          <w:rPr>
                            <w:i/>
                            <w:iCs/>
                            <w:noProof/>
                            <w:lang w:val="el-GR"/>
                          </w:rPr>
                        </w:rPrChange>
                      </w:rPr>
                      <w:t xml:space="preserve">Applications of Evolutionary Computing, </w:t>
                    </w:r>
                    <w:r w:rsidRPr="00D70AE8">
                      <w:rPr>
                        <w:noProof/>
                        <w:rPrChange w:id="29007" w:author="Στάθης Καπ" w:date="2023-03-13T04:33:00Z">
                          <w:rPr>
                            <w:noProof/>
                            <w:lang w:val="el-GR"/>
                          </w:rPr>
                        </w:rPrChange>
                      </w:rPr>
                      <w:t xml:space="preserve">p. 649–658, 2010. </w:t>
                    </w:r>
                  </w:p>
                </w:tc>
              </w:tr>
              <w:tr w:rsidR="008A6678" w14:paraId="0DF74C0C" w14:textId="77777777">
                <w:trPr>
                  <w:divId w:val="1813669086"/>
                  <w:tblCellSpacing w:w="15" w:type="dxa"/>
                </w:trPr>
                <w:tc>
                  <w:tcPr>
                    <w:tcW w:w="50" w:type="pct"/>
                    <w:hideMark/>
                  </w:tcPr>
                  <w:p w14:paraId="3130A7B6" w14:textId="77777777" w:rsidR="008A6678" w:rsidRDefault="008A6678">
                    <w:pPr>
                      <w:pStyle w:val="Bibliography"/>
                      <w:rPr>
                        <w:noProof/>
                        <w:lang w:val="el-GR"/>
                      </w:rPr>
                    </w:pPr>
                    <w:r>
                      <w:rPr>
                        <w:noProof/>
                        <w:lang w:val="el-GR"/>
                      </w:rPr>
                      <w:t xml:space="preserve">[28] </w:t>
                    </w:r>
                  </w:p>
                </w:tc>
                <w:tc>
                  <w:tcPr>
                    <w:tcW w:w="0" w:type="auto"/>
                    <w:hideMark/>
                  </w:tcPr>
                  <w:p w14:paraId="329EB7A0" w14:textId="77777777" w:rsidR="008A6678" w:rsidRPr="00D70AE8" w:rsidRDefault="008A6678">
                    <w:pPr>
                      <w:pStyle w:val="Bibliography"/>
                      <w:rPr>
                        <w:noProof/>
                        <w:rPrChange w:id="29008" w:author="Στάθης Καπ" w:date="2023-03-13T04:33:00Z">
                          <w:rPr>
                            <w:noProof/>
                            <w:lang w:val="el-GR"/>
                          </w:rPr>
                        </w:rPrChange>
                      </w:rPr>
                    </w:pPr>
                    <w:r w:rsidRPr="00D70AE8">
                      <w:rPr>
                        <w:noProof/>
                        <w:rPrChange w:id="29009" w:author="Στάθης Καπ" w:date="2023-03-13T04:33:00Z">
                          <w:rPr>
                            <w:noProof/>
                            <w:lang w:val="el-GR"/>
                          </w:rPr>
                        </w:rPrChange>
                      </w:rPr>
                      <w:t xml:space="preserve">S.-W. Lin, «Solving the team orienteering problem using effective multi-start simulated annealing,» </w:t>
                    </w:r>
                    <w:r w:rsidRPr="00D70AE8">
                      <w:rPr>
                        <w:i/>
                        <w:iCs/>
                        <w:noProof/>
                        <w:rPrChange w:id="29010" w:author="Στάθης Καπ" w:date="2023-03-13T04:33:00Z">
                          <w:rPr>
                            <w:i/>
                            <w:iCs/>
                            <w:noProof/>
                            <w:lang w:val="el-GR"/>
                          </w:rPr>
                        </w:rPrChange>
                      </w:rPr>
                      <w:t xml:space="preserve">Applied Soft Computing, </w:t>
                    </w:r>
                    <w:r w:rsidRPr="00D70AE8">
                      <w:rPr>
                        <w:noProof/>
                        <w:rPrChange w:id="29011" w:author="Στάθης Καπ" w:date="2023-03-13T04:33:00Z">
                          <w:rPr>
                            <w:noProof/>
                            <w:lang w:val="el-GR"/>
                          </w:rPr>
                        </w:rPrChange>
                      </w:rPr>
                      <w:t xml:space="preserve">pp. 1064-1073, 2013. </w:t>
                    </w:r>
                  </w:p>
                </w:tc>
              </w:tr>
              <w:tr w:rsidR="008A6678" w14:paraId="7AA78683" w14:textId="77777777">
                <w:trPr>
                  <w:divId w:val="1813669086"/>
                  <w:tblCellSpacing w:w="15" w:type="dxa"/>
                </w:trPr>
                <w:tc>
                  <w:tcPr>
                    <w:tcW w:w="50" w:type="pct"/>
                    <w:hideMark/>
                  </w:tcPr>
                  <w:p w14:paraId="632D1072" w14:textId="77777777" w:rsidR="008A6678" w:rsidRDefault="008A6678">
                    <w:pPr>
                      <w:pStyle w:val="Bibliography"/>
                      <w:rPr>
                        <w:noProof/>
                        <w:lang w:val="el-GR"/>
                      </w:rPr>
                    </w:pPr>
                    <w:r>
                      <w:rPr>
                        <w:noProof/>
                        <w:lang w:val="el-GR"/>
                      </w:rPr>
                      <w:t xml:space="preserve">[29] </w:t>
                    </w:r>
                  </w:p>
                </w:tc>
                <w:tc>
                  <w:tcPr>
                    <w:tcW w:w="0" w:type="auto"/>
                    <w:hideMark/>
                  </w:tcPr>
                  <w:p w14:paraId="52DCC612" w14:textId="77777777" w:rsidR="008A6678" w:rsidRPr="00D70AE8" w:rsidRDefault="008A6678">
                    <w:pPr>
                      <w:pStyle w:val="Bibliography"/>
                      <w:rPr>
                        <w:noProof/>
                        <w:rPrChange w:id="29012" w:author="Στάθης Καπ" w:date="2023-03-13T04:33:00Z">
                          <w:rPr>
                            <w:noProof/>
                            <w:lang w:val="el-GR"/>
                          </w:rPr>
                        </w:rPrChange>
                      </w:rPr>
                    </w:pPr>
                    <w:r w:rsidRPr="00D70AE8">
                      <w:rPr>
                        <w:noProof/>
                        <w:rPrChange w:id="29013" w:author="Στάθης Καπ" w:date="2023-03-13T04:33:00Z">
                          <w:rPr>
                            <w:noProof/>
                            <w:lang w:val="el-GR"/>
                          </w:rPr>
                        </w:rPrChange>
                      </w:rPr>
                      <w:t xml:space="preserve">A. Q. J. A. O. G. A. B. P. &amp;. L. D. João Ferreira, «Solving the Team Orienteering Problem: Developing a Solution Tool Using a Genetic Algorithm Approach,» </w:t>
                    </w:r>
                    <w:r w:rsidRPr="00D70AE8">
                      <w:rPr>
                        <w:i/>
                        <w:iCs/>
                        <w:noProof/>
                        <w:rPrChange w:id="29014" w:author="Στάθης Καπ" w:date="2023-03-13T04:33:00Z">
                          <w:rPr>
                            <w:i/>
                            <w:iCs/>
                            <w:noProof/>
                            <w:lang w:val="el-GR"/>
                          </w:rPr>
                        </w:rPrChange>
                      </w:rPr>
                      <w:t xml:space="preserve">Soft Computing in Industrial Applications, </w:t>
                    </w:r>
                    <w:r w:rsidRPr="00D70AE8">
                      <w:rPr>
                        <w:noProof/>
                        <w:rPrChange w:id="29015" w:author="Στάθης Καπ" w:date="2023-03-13T04:33:00Z">
                          <w:rPr>
                            <w:noProof/>
                            <w:lang w:val="el-GR"/>
                          </w:rPr>
                        </w:rPrChange>
                      </w:rPr>
                      <w:t xml:space="preserve">p. 365–375, 2013. </w:t>
                    </w:r>
                  </w:p>
                </w:tc>
              </w:tr>
              <w:tr w:rsidR="008A6678" w14:paraId="134C2859" w14:textId="77777777">
                <w:trPr>
                  <w:divId w:val="1813669086"/>
                  <w:tblCellSpacing w:w="15" w:type="dxa"/>
                </w:trPr>
                <w:tc>
                  <w:tcPr>
                    <w:tcW w:w="50" w:type="pct"/>
                    <w:hideMark/>
                  </w:tcPr>
                  <w:p w14:paraId="07E057F7" w14:textId="77777777" w:rsidR="008A6678" w:rsidRDefault="008A6678">
                    <w:pPr>
                      <w:pStyle w:val="Bibliography"/>
                      <w:rPr>
                        <w:noProof/>
                        <w:lang w:val="el-GR"/>
                      </w:rPr>
                    </w:pPr>
                    <w:r>
                      <w:rPr>
                        <w:noProof/>
                        <w:lang w:val="el-GR"/>
                      </w:rPr>
                      <w:t xml:space="preserve">[30] </w:t>
                    </w:r>
                  </w:p>
                </w:tc>
                <w:tc>
                  <w:tcPr>
                    <w:tcW w:w="0" w:type="auto"/>
                    <w:hideMark/>
                  </w:tcPr>
                  <w:p w14:paraId="449B4252" w14:textId="77777777" w:rsidR="008A6678" w:rsidRPr="00D70AE8" w:rsidRDefault="008A6678">
                    <w:pPr>
                      <w:pStyle w:val="Bibliography"/>
                      <w:rPr>
                        <w:noProof/>
                        <w:rPrChange w:id="29016" w:author="Στάθης Καπ" w:date="2023-03-13T04:33:00Z">
                          <w:rPr>
                            <w:noProof/>
                            <w:lang w:val="el-GR"/>
                          </w:rPr>
                        </w:rPrChange>
                      </w:rPr>
                    </w:pPr>
                    <w:r w:rsidRPr="00D70AE8">
                      <w:rPr>
                        <w:noProof/>
                        <w:rPrChange w:id="29017" w:author="Στάθης Καπ" w:date="2023-03-13T04:33:00Z">
                          <w:rPr>
                            <w:noProof/>
                            <w:lang w:val="el-GR"/>
                          </w:rPr>
                        </w:rPrChange>
                      </w:rPr>
                      <w:t xml:space="preserve">L. G. Roberto Montemanni, «Ant colony system for team orienteering problems with time windows,» </w:t>
                    </w:r>
                    <w:r w:rsidRPr="00D70AE8">
                      <w:rPr>
                        <w:i/>
                        <w:iCs/>
                        <w:noProof/>
                        <w:rPrChange w:id="29018" w:author="Στάθης Καπ" w:date="2023-03-13T04:33:00Z">
                          <w:rPr>
                            <w:i/>
                            <w:iCs/>
                            <w:noProof/>
                            <w:lang w:val="el-GR"/>
                          </w:rPr>
                        </w:rPrChange>
                      </w:rPr>
                      <w:t xml:space="preserve">Foundations of Computing and Decision Sciences, </w:t>
                    </w:r>
                    <w:r w:rsidRPr="00D70AE8">
                      <w:rPr>
                        <w:noProof/>
                        <w:rPrChange w:id="29019" w:author="Στάθης Καπ" w:date="2023-03-13T04:33:00Z">
                          <w:rPr>
                            <w:noProof/>
                            <w:lang w:val="el-GR"/>
                          </w:rPr>
                        </w:rPrChange>
                      </w:rPr>
                      <w:t xml:space="preserve">pp. 287-306, 2009. </w:t>
                    </w:r>
                  </w:p>
                </w:tc>
              </w:tr>
              <w:tr w:rsidR="008A6678" w14:paraId="7D2364BD" w14:textId="77777777">
                <w:trPr>
                  <w:divId w:val="1813669086"/>
                  <w:tblCellSpacing w:w="15" w:type="dxa"/>
                </w:trPr>
                <w:tc>
                  <w:tcPr>
                    <w:tcW w:w="50" w:type="pct"/>
                    <w:hideMark/>
                  </w:tcPr>
                  <w:p w14:paraId="6BB488AA" w14:textId="77777777" w:rsidR="008A6678" w:rsidRDefault="008A6678">
                    <w:pPr>
                      <w:pStyle w:val="Bibliography"/>
                      <w:rPr>
                        <w:noProof/>
                        <w:lang w:val="el-GR"/>
                      </w:rPr>
                    </w:pPr>
                    <w:r>
                      <w:rPr>
                        <w:noProof/>
                        <w:lang w:val="el-GR"/>
                      </w:rPr>
                      <w:t xml:space="preserve">[31] </w:t>
                    </w:r>
                  </w:p>
                </w:tc>
                <w:tc>
                  <w:tcPr>
                    <w:tcW w:w="0" w:type="auto"/>
                    <w:hideMark/>
                  </w:tcPr>
                  <w:p w14:paraId="07EBD3A7" w14:textId="77777777" w:rsidR="008A6678" w:rsidRPr="00D70AE8" w:rsidRDefault="008A6678">
                    <w:pPr>
                      <w:pStyle w:val="Bibliography"/>
                      <w:rPr>
                        <w:noProof/>
                        <w:rPrChange w:id="29020" w:author="Στάθης Καπ" w:date="2023-03-13T04:33:00Z">
                          <w:rPr>
                            <w:noProof/>
                            <w:lang w:val="el-GR"/>
                          </w:rPr>
                        </w:rPrChange>
                      </w:rPr>
                    </w:pPr>
                    <w:r w:rsidRPr="00D70AE8">
                      <w:rPr>
                        <w:noProof/>
                        <w:rPrChange w:id="29021" w:author="Στάθης Καπ" w:date="2023-03-13T04:33:00Z">
                          <w:rPr>
                            <w:noProof/>
                            <w:lang w:val="el-GR"/>
                          </w:rPr>
                        </w:rPrChange>
                      </w:rPr>
                      <w:t xml:space="preserve">V. F. Y. Shih-Wei Lin, «A simulated annealing heuristic for the team orienteering problem with time windows,» </w:t>
                    </w:r>
                    <w:r w:rsidRPr="00D70AE8">
                      <w:rPr>
                        <w:i/>
                        <w:iCs/>
                        <w:noProof/>
                        <w:rPrChange w:id="29022" w:author="Στάθης Καπ" w:date="2023-03-13T04:33:00Z">
                          <w:rPr>
                            <w:i/>
                            <w:iCs/>
                            <w:noProof/>
                            <w:lang w:val="el-GR"/>
                          </w:rPr>
                        </w:rPrChange>
                      </w:rPr>
                      <w:t xml:space="preserve">European Journal of Operational Research, </w:t>
                    </w:r>
                    <w:r w:rsidRPr="00D70AE8">
                      <w:rPr>
                        <w:noProof/>
                        <w:rPrChange w:id="29023" w:author="Στάθης Καπ" w:date="2023-03-13T04:33:00Z">
                          <w:rPr>
                            <w:noProof/>
                            <w:lang w:val="el-GR"/>
                          </w:rPr>
                        </w:rPrChange>
                      </w:rPr>
                      <w:t xml:space="preserve">pp. 94-107, 2012. </w:t>
                    </w:r>
                  </w:p>
                </w:tc>
              </w:tr>
              <w:tr w:rsidR="008A6678" w14:paraId="5796D2CC" w14:textId="77777777">
                <w:trPr>
                  <w:divId w:val="1813669086"/>
                  <w:tblCellSpacing w:w="15" w:type="dxa"/>
                </w:trPr>
                <w:tc>
                  <w:tcPr>
                    <w:tcW w:w="50" w:type="pct"/>
                    <w:hideMark/>
                  </w:tcPr>
                  <w:p w14:paraId="51DC93E8" w14:textId="77777777" w:rsidR="008A6678" w:rsidRDefault="008A6678">
                    <w:pPr>
                      <w:pStyle w:val="Bibliography"/>
                      <w:rPr>
                        <w:noProof/>
                        <w:lang w:val="el-GR"/>
                      </w:rPr>
                    </w:pPr>
                    <w:r>
                      <w:rPr>
                        <w:noProof/>
                        <w:lang w:val="el-GR"/>
                      </w:rPr>
                      <w:t xml:space="preserve">[32] </w:t>
                    </w:r>
                  </w:p>
                </w:tc>
                <w:tc>
                  <w:tcPr>
                    <w:tcW w:w="0" w:type="auto"/>
                    <w:hideMark/>
                  </w:tcPr>
                  <w:p w14:paraId="1622FED4" w14:textId="77777777" w:rsidR="008A6678" w:rsidRPr="00D70AE8" w:rsidRDefault="008A6678">
                    <w:pPr>
                      <w:pStyle w:val="Bibliography"/>
                      <w:rPr>
                        <w:noProof/>
                        <w:rPrChange w:id="29024" w:author="Στάθης Καπ" w:date="2023-03-13T04:33:00Z">
                          <w:rPr>
                            <w:noProof/>
                            <w:lang w:val="el-GR"/>
                          </w:rPr>
                        </w:rPrChange>
                      </w:rPr>
                    </w:pPr>
                    <w:r w:rsidRPr="00D70AE8">
                      <w:rPr>
                        <w:noProof/>
                        <w:rPrChange w:id="29025" w:author="Στάθης Καπ" w:date="2023-03-13T04:33:00Z">
                          <w:rPr>
                            <w:noProof/>
                            <w:lang w:val="el-GR"/>
                          </w:rPr>
                        </w:rPrChange>
                      </w:rPr>
                      <w:t xml:space="preserve">R. M. J. M. R. W. C. Nacima Labadie, «The Team Orienteering Problem with Time Windows: An LP-based Granular Variable Neighborhood Search,» </w:t>
                    </w:r>
                    <w:r w:rsidRPr="00D70AE8">
                      <w:rPr>
                        <w:i/>
                        <w:iCs/>
                        <w:noProof/>
                        <w:rPrChange w:id="29026" w:author="Στάθης Καπ" w:date="2023-03-13T04:33:00Z">
                          <w:rPr>
                            <w:i/>
                            <w:iCs/>
                            <w:noProof/>
                            <w:lang w:val="el-GR"/>
                          </w:rPr>
                        </w:rPrChange>
                      </w:rPr>
                      <w:t xml:space="preserve">European Journal of Operational Research, </w:t>
                    </w:r>
                    <w:r w:rsidRPr="00D70AE8">
                      <w:rPr>
                        <w:noProof/>
                        <w:rPrChange w:id="29027" w:author="Στάθης Καπ" w:date="2023-03-13T04:33:00Z">
                          <w:rPr>
                            <w:noProof/>
                            <w:lang w:val="el-GR"/>
                          </w:rPr>
                        </w:rPrChange>
                      </w:rPr>
                      <w:t xml:space="preserve">pp. 15-27, 2012. </w:t>
                    </w:r>
                  </w:p>
                </w:tc>
              </w:tr>
              <w:tr w:rsidR="008A6678" w14:paraId="38944B03" w14:textId="77777777">
                <w:trPr>
                  <w:divId w:val="1813669086"/>
                  <w:tblCellSpacing w:w="15" w:type="dxa"/>
                </w:trPr>
                <w:tc>
                  <w:tcPr>
                    <w:tcW w:w="50" w:type="pct"/>
                    <w:hideMark/>
                  </w:tcPr>
                  <w:p w14:paraId="5021B666" w14:textId="77777777" w:rsidR="008A6678" w:rsidRDefault="008A6678">
                    <w:pPr>
                      <w:pStyle w:val="Bibliography"/>
                      <w:rPr>
                        <w:noProof/>
                        <w:lang w:val="el-GR"/>
                      </w:rPr>
                    </w:pPr>
                    <w:r>
                      <w:rPr>
                        <w:noProof/>
                        <w:lang w:val="el-GR"/>
                      </w:rPr>
                      <w:t xml:space="preserve">[33] </w:t>
                    </w:r>
                  </w:p>
                </w:tc>
                <w:tc>
                  <w:tcPr>
                    <w:tcW w:w="0" w:type="auto"/>
                    <w:hideMark/>
                  </w:tcPr>
                  <w:p w14:paraId="385F3C2D" w14:textId="77777777" w:rsidR="008A6678" w:rsidRPr="00D70AE8" w:rsidRDefault="008A6678">
                    <w:pPr>
                      <w:pStyle w:val="Bibliography"/>
                      <w:rPr>
                        <w:noProof/>
                        <w:rPrChange w:id="29028" w:author="Στάθης Καπ" w:date="2023-03-13T04:33:00Z">
                          <w:rPr>
                            <w:noProof/>
                            <w:lang w:val="el-GR"/>
                          </w:rPr>
                        </w:rPrChange>
                      </w:rPr>
                    </w:pPr>
                    <w:r w:rsidRPr="00D70AE8">
                      <w:rPr>
                        <w:noProof/>
                        <w:rPrChange w:id="29029" w:author="Στάθης Καπ" w:date="2023-03-13T04:33:00Z">
                          <w:rPr>
                            <w:noProof/>
                            <w:lang w:val="el-GR"/>
                          </w:rPr>
                        </w:rPrChange>
                      </w:rPr>
                      <w:t xml:space="preserve">C. K. K. M. G. P. &amp;. Y. T. Damianos Gavalas, «Cluster-Based Heuristics for the Team Orienteering Problem with Time Windows,» </w:t>
                    </w:r>
                    <w:r>
                      <w:rPr>
                        <w:noProof/>
                        <w:lang w:val="el-GR"/>
                      </w:rPr>
                      <w:t>σε</w:t>
                    </w:r>
                    <w:r w:rsidRPr="00D70AE8">
                      <w:rPr>
                        <w:noProof/>
                        <w:rPrChange w:id="29030" w:author="Στάθης Καπ" w:date="2023-03-13T04:33:00Z">
                          <w:rPr>
                            <w:noProof/>
                            <w:lang w:val="el-GR"/>
                          </w:rPr>
                        </w:rPrChange>
                      </w:rPr>
                      <w:t xml:space="preserve"> </w:t>
                    </w:r>
                    <w:r w:rsidRPr="00D70AE8">
                      <w:rPr>
                        <w:i/>
                        <w:iCs/>
                        <w:noProof/>
                        <w:rPrChange w:id="29031" w:author="Στάθης Καπ" w:date="2023-03-13T04:33:00Z">
                          <w:rPr>
                            <w:i/>
                            <w:iCs/>
                            <w:noProof/>
                            <w:lang w:val="el-GR"/>
                          </w:rPr>
                        </w:rPrChange>
                      </w:rPr>
                      <w:t>International Symposium on Experimental Algorithms</w:t>
                    </w:r>
                    <w:r w:rsidRPr="00D70AE8">
                      <w:rPr>
                        <w:noProof/>
                        <w:rPrChange w:id="29032" w:author="Στάθης Καπ" w:date="2023-03-13T04:33:00Z">
                          <w:rPr>
                            <w:noProof/>
                            <w:lang w:val="el-GR"/>
                          </w:rPr>
                        </w:rPrChange>
                      </w:rPr>
                      <w:t xml:space="preserve">, Rome, Italy, 2013. </w:t>
                    </w:r>
                  </w:p>
                </w:tc>
              </w:tr>
              <w:tr w:rsidR="008A6678" w14:paraId="5EBF6C68" w14:textId="77777777">
                <w:trPr>
                  <w:divId w:val="1813669086"/>
                  <w:tblCellSpacing w:w="15" w:type="dxa"/>
                </w:trPr>
                <w:tc>
                  <w:tcPr>
                    <w:tcW w:w="50" w:type="pct"/>
                    <w:hideMark/>
                  </w:tcPr>
                  <w:p w14:paraId="2C0E8290" w14:textId="77777777" w:rsidR="008A6678" w:rsidRDefault="008A6678">
                    <w:pPr>
                      <w:pStyle w:val="Bibliography"/>
                      <w:rPr>
                        <w:noProof/>
                        <w:lang w:val="el-GR"/>
                      </w:rPr>
                    </w:pPr>
                    <w:r>
                      <w:rPr>
                        <w:noProof/>
                        <w:lang w:val="el-GR"/>
                      </w:rPr>
                      <w:t xml:space="preserve">[34] </w:t>
                    </w:r>
                  </w:p>
                </w:tc>
                <w:tc>
                  <w:tcPr>
                    <w:tcW w:w="0" w:type="auto"/>
                    <w:hideMark/>
                  </w:tcPr>
                  <w:p w14:paraId="43B3AB4C" w14:textId="77777777" w:rsidR="008A6678" w:rsidRPr="00D70AE8" w:rsidRDefault="008A6678">
                    <w:pPr>
                      <w:pStyle w:val="Bibliography"/>
                      <w:rPr>
                        <w:noProof/>
                        <w:rPrChange w:id="29033" w:author="Στάθης Καπ" w:date="2023-03-13T04:33:00Z">
                          <w:rPr>
                            <w:noProof/>
                            <w:lang w:val="el-GR"/>
                          </w:rPr>
                        </w:rPrChange>
                      </w:rPr>
                    </w:pPr>
                    <w:r w:rsidRPr="00D70AE8">
                      <w:rPr>
                        <w:noProof/>
                        <w:rPrChange w:id="29034" w:author="Στάθης Καπ" w:date="2023-03-13T04:33:00Z">
                          <w:rPr>
                            <w:noProof/>
                            <w:lang w:val="el-GR"/>
                          </w:rPr>
                        </w:rPrChange>
                      </w:rPr>
                      <w:t xml:space="preserve">A. L. Qian Hu, «An iterative three-component heuristic for the team orienteering problem with time windows,» </w:t>
                    </w:r>
                    <w:r w:rsidRPr="00D70AE8">
                      <w:rPr>
                        <w:i/>
                        <w:iCs/>
                        <w:noProof/>
                        <w:rPrChange w:id="29035" w:author="Στάθης Καπ" w:date="2023-03-13T04:33:00Z">
                          <w:rPr>
                            <w:i/>
                            <w:iCs/>
                            <w:noProof/>
                            <w:lang w:val="el-GR"/>
                          </w:rPr>
                        </w:rPrChange>
                      </w:rPr>
                      <w:t xml:space="preserve">European Journal of Operational Research, </w:t>
                    </w:r>
                    <w:r w:rsidRPr="00D70AE8">
                      <w:rPr>
                        <w:noProof/>
                        <w:rPrChange w:id="29036" w:author="Στάθης Καπ" w:date="2023-03-13T04:33:00Z">
                          <w:rPr>
                            <w:noProof/>
                            <w:lang w:val="el-GR"/>
                          </w:rPr>
                        </w:rPrChange>
                      </w:rPr>
                      <w:t xml:space="preserve">pp. 276-286, 2014. </w:t>
                    </w:r>
                  </w:p>
                </w:tc>
              </w:tr>
              <w:tr w:rsidR="008A6678" w14:paraId="056B9D30" w14:textId="77777777">
                <w:trPr>
                  <w:divId w:val="1813669086"/>
                  <w:tblCellSpacing w:w="15" w:type="dxa"/>
                </w:trPr>
                <w:tc>
                  <w:tcPr>
                    <w:tcW w:w="50" w:type="pct"/>
                    <w:hideMark/>
                  </w:tcPr>
                  <w:p w14:paraId="70AEBDE6" w14:textId="77777777" w:rsidR="008A6678" w:rsidRDefault="008A6678">
                    <w:pPr>
                      <w:pStyle w:val="Bibliography"/>
                      <w:rPr>
                        <w:noProof/>
                        <w:lang w:val="el-GR"/>
                      </w:rPr>
                    </w:pPr>
                    <w:r>
                      <w:rPr>
                        <w:noProof/>
                        <w:lang w:val="el-GR"/>
                      </w:rPr>
                      <w:t xml:space="preserve">[35] </w:t>
                    </w:r>
                  </w:p>
                </w:tc>
                <w:tc>
                  <w:tcPr>
                    <w:tcW w:w="0" w:type="auto"/>
                    <w:hideMark/>
                  </w:tcPr>
                  <w:p w14:paraId="7AB824E0" w14:textId="77777777" w:rsidR="008A6678" w:rsidRPr="00D70AE8" w:rsidRDefault="008A6678">
                    <w:pPr>
                      <w:pStyle w:val="Bibliography"/>
                      <w:rPr>
                        <w:noProof/>
                        <w:rPrChange w:id="29037" w:author="Στάθης Καπ" w:date="2023-03-13T04:33:00Z">
                          <w:rPr>
                            <w:noProof/>
                            <w:lang w:val="el-GR"/>
                          </w:rPr>
                        </w:rPrChange>
                      </w:rPr>
                    </w:pPr>
                    <w:r w:rsidRPr="00D70AE8">
                      <w:rPr>
                        <w:noProof/>
                        <w:rPrChange w:id="29038" w:author="Στάθης Καπ" w:date="2023-03-13T04:33:00Z">
                          <w:rPr>
                            <w:noProof/>
                            <w:lang w:val="el-GR"/>
                          </w:rPr>
                        </w:rPrChange>
                      </w:rPr>
                      <w:t xml:space="preserve">J. B. J. R. M.-T. José Ruiz-Meza, «A GRASP to solve the multi-constraints multi-modal team orienteering problem with time windows for groups with heterogeneous preferences,» </w:t>
                    </w:r>
                    <w:r w:rsidRPr="00D70AE8">
                      <w:rPr>
                        <w:i/>
                        <w:iCs/>
                        <w:noProof/>
                        <w:rPrChange w:id="29039" w:author="Στάθης Καπ" w:date="2023-03-13T04:33:00Z">
                          <w:rPr>
                            <w:i/>
                            <w:iCs/>
                            <w:noProof/>
                            <w:lang w:val="el-GR"/>
                          </w:rPr>
                        </w:rPrChange>
                      </w:rPr>
                      <w:t xml:space="preserve">Computers &amp; Industrial Engineering, </w:t>
                    </w:r>
                    <w:r>
                      <w:rPr>
                        <w:noProof/>
                        <w:lang w:val="el-GR"/>
                      </w:rPr>
                      <w:t>τόμ</w:t>
                    </w:r>
                    <w:r w:rsidRPr="00D70AE8">
                      <w:rPr>
                        <w:noProof/>
                        <w:rPrChange w:id="29040" w:author="Στάθης Καπ" w:date="2023-03-13T04:33:00Z">
                          <w:rPr>
                            <w:noProof/>
                            <w:lang w:val="el-GR"/>
                          </w:rPr>
                        </w:rPrChange>
                      </w:rPr>
                      <w:t xml:space="preserve">. 162, 2021. </w:t>
                    </w:r>
                  </w:p>
                </w:tc>
              </w:tr>
              <w:tr w:rsidR="008A6678" w14:paraId="70826AAB" w14:textId="77777777">
                <w:trPr>
                  <w:divId w:val="1813669086"/>
                  <w:tblCellSpacing w:w="15" w:type="dxa"/>
                </w:trPr>
                <w:tc>
                  <w:tcPr>
                    <w:tcW w:w="50" w:type="pct"/>
                    <w:hideMark/>
                  </w:tcPr>
                  <w:p w14:paraId="0C79FF00" w14:textId="77777777" w:rsidR="008A6678" w:rsidRDefault="008A6678">
                    <w:pPr>
                      <w:pStyle w:val="Bibliography"/>
                      <w:rPr>
                        <w:noProof/>
                        <w:lang w:val="el-GR"/>
                      </w:rPr>
                    </w:pPr>
                    <w:r>
                      <w:rPr>
                        <w:noProof/>
                        <w:lang w:val="el-GR"/>
                      </w:rPr>
                      <w:t xml:space="preserve">[36] </w:t>
                    </w:r>
                  </w:p>
                </w:tc>
                <w:tc>
                  <w:tcPr>
                    <w:tcW w:w="0" w:type="auto"/>
                    <w:hideMark/>
                  </w:tcPr>
                  <w:p w14:paraId="3F385E32" w14:textId="77777777" w:rsidR="008A6678" w:rsidRPr="00D70AE8" w:rsidRDefault="008A6678">
                    <w:pPr>
                      <w:pStyle w:val="Bibliography"/>
                      <w:rPr>
                        <w:noProof/>
                        <w:rPrChange w:id="29041" w:author="Στάθης Καπ" w:date="2023-03-13T04:33:00Z">
                          <w:rPr>
                            <w:noProof/>
                            <w:lang w:val="el-GR"/>
                          </w:rPr>
                        </w:rPrChange>
                      </w:rPr>
                    </w:pPr>
                    <w:r w:rsidRPr="00D70AE8">
                      <w:rPr>
                        <w:noProof/>
                        <w:rPrChange w:id="29042" w:author="Στάθης Καπ" w:date="2023-03-13T04:33:00Z">
                          <w:rPr>
                            <w:noProof/>
                            <w:lang w:val="el-GR"/>
                          </w:rPr>
                        </w:rPrChange>
                      </w:rPr>
                      <w:t xml:space="preserve">C. K. K. M. G. P. N. V. Damianos Gavalas, «Heuristics for the time dependent team orienteering problem: Application to tourist route planning,» </w:t>
                    </w:r>
                    <w:r w:rsidRPr="00D70AE8">
                      <w:rPr>
                        <w:i/>
                        <w:iCs/>
                        <w:noProof/>
                        <w:rPrChange w:id="29043" w:author="Στάθης Καπ" w:date="2023-03-13T04:33:00Z">
                          <w:rPr>
                            <w:i/>
                            <w:iCs/>
                            <w:noProof/>
                            <w:lang w:val="el-GR"/>
                          </w:rPr>
                        </w:rPrChange>
                      </w:rPr>
                      <w:t xml:space="preserve">Computers &amp; Operations Research, </w:t>
                    </w:r>
                    <w:r w:rsidRPr="00D70AE8">
                      <w:rPr>
                        <w:noProof/>
                        <w:rPrChange w:id="29044" w:author="Στάθης Καπ" w:date="2023-03-13T04:33:00Z">
                          <w:rPr>
                            <w:noProof/>
                            <w:lang w:val="el-GR"/>
                          </w:rPr>
                        </w:rPrChange>
                      </w:rPr>
                      <w:t xml:space="preserve">pp. 36-50, 2015. </w:t>
                    </w:r>
                  </w:p>
                </w:tc>
              </w:tr>
              <w:tr w:rsidR="008A6678" w14:paraId="0F14A54F" w14:textId="77777777">
                <w:trPr>
                  <w:divId w:val="1813669086"/>
                  <w:tblCellSpacing w:w="15" w:type="dxa"/>
                </w:trPr>
                <w:tc>
                  <w:tcPr>
                    <w:tcW w:w="50" w:type="pct"/>
                    <w:hideMark/>
                  </w:tcPr>
                  <w:p w14:paraId="56431F66" w14:textId="77777777" w:rsidR="008A6678" w:rsidRDefault="008A6678">
                    <w:pPr>
                      <w:pStyle w:val="Bibliography"/>
                      <w:rPr>
                        <w:noProof/>
                        <w:lang w:val="el-GR"/>
                      </w:rPr>
                    </w:pPr>
                    <w:r>
                      <w:rPr>
                        <w:noProof/>
                        <w:lang w:val="el-GR"/>
                      </w:rPr>
                      <w:t xml:space="preserve">[37] </w:t>
                    </w:r>
                  </w:p>
                </w:tc>
                <w:tc>
                  <w:tcPr>
                    <w:tcW w:w="0" w:type="auto"/>
                    <w:hideMark/>
                  </w:tcPr>
                  <w:p w14:paraId="681880DE" w14:textId="77777777" w:rsidR="008A6678" w:rsidRPr="00D70AE8" w:rsidRDefault="008A6678">
                    <w:pPr>
                      <w:pStyle w:val="Bibliography"/>
                      <w:rPr>
                        <w:noProof/>
                        <w:rPrChange w:id="29045" w:author="Στάθης Καπ" w:date="2023-03-13T04:33:00Z">
                          <w:rPr>
                            <w:noProof/>
                            <w:lang w:val="el-GR"/>
                          </w:rPr>
                        </w:rPrChange>
                      </w:rPr>
                    </w:pPr>
                    <w:r w:rsidRPr="00D70AE8">
                      <w:rPr>
                        <w:noProof/>
                        <w:rPrChange w:id="29046" w:author="Στάθης Καπ" w:date="2023-03-13T04:33:00Z">
                          <w:rPr>
                            <w:noProof/>
                            <w:lang w:val="el-GR"/>
                          </w:rPr>
                        </w:rPrChange>
                      </w:rPr>
                      <w:t xml:space="preserve">O. C. M. &amp;. T. S. Helena R. Lourenço, «Iterated Local Search: Framework and Applications,» </w:t>
                    </w:r>
                    <w:r>
                      <w:rPr>
                        <w:noProof/>
                        <w:lang w:val="el-GR"/>
                      </w:rPr>
                      <w:t>σε</w:t>
                    </w:r>
                    <w:r w:rsidRPr="00D70AE8">
                      <w:rPr>
                        <w:noProof/>
                        <w:rPrChange w:id="29047" w:author="Στάθης Καπ" w:date="2023-03-13T04:33:00Z">
                          <w:rPr>
                            <w:noProof/>
                            <w:lang w:val="el-GR"/>
                          </w:rPr>
                        </w:rPrChange>
                      </w:rPr>
                      <w:t xml:space="preserve"> </w:t>
                    </w:r>
                    <w:r w:rsidRPr="00D70AE8">
                      <w:rPr>
                        <w:i/>
                        <w:iCs/>
                        <w:noProof/>
                        <w:rPrChange w:id="29048" w:author="Στάθης Καπ" w:date="2023-03-13T04:33:00Z">
                          <w:rPr>
                            <w:i/>
                            <w:iCs/>
                            <w:noProof/>
                            <w:lang w:val="el-GR"/>
                          </w:rPr>
                        </w:rPrChange>
                      </w:rPr>
                      <w:t>Handbook of Metaheuristics</w:t>
                    </w:r>
                    <w:r w:rsidRPr="00D70AE8">
                      <w:rPr>
                        <w:noProof/>
                        <w:rPrChange w:id="29049" w:author="Στάθης Καπ" w:date="2023-03-13T04:33:00Z">
                          <w:rPr>
                            <w:noProof/>
                            <w:lang w:val="el-GR"/>
                          </w:rPr>
                        </w:rPrChange>
                      </w:rPr>
                      <w:t>, 2010, p. 363–397.</w:t>
                    </w:r>
                  </w:p>
                </w:tc>
              </w:tr>
              <w:tr w:rsidR="008A6678" w14:paraId="668D7E7E" w14:textId="77777777">
                <w:trPr>
                  <w:divId w:val="1813669086"/>
                  <w:tblCellSpacing w:w="15" w:type="dxa"/>
                </w:trPr>
                <w:tc>
                  <w:tcPr>
                    <w:tcW w:w="50" w:type="pct"/>
                    <w:hideMark/>
                  </w:tcPr>
                  <w:p w14:paraId="26168751" w14:textId="77777777" w:rsidR="008A6678" w:rsidRDefault="008A6678">
                    <w:pPr>
                      <w:pStyle w:val="Bibliography"/>
                      <w:rPr>
                        <w:noProof/>
                        <w:lang w:val="el-GR"/>
                      </w:rPr>
                    </w:pPr>
                    <w:r>
                      <w:rPr>
                        <w:noProof/>
                        <w:lang w:val="el-GR"/>
                      </w:rPr>
                      <w:t xml:space="preserve">[38] </w:t>
                    </w:r>
                  </w:p>
                </w:tc>
                <w:tc>
                  <w:tcPr>
                    <w:tcW w:w="0" w:type="auto"/>
                    <w:hideMark/>
                  </w:tcPr>
                  <w:p w14:paraId="4951EA12" w14:textId="77777777" w:rsidR="008A6678" w:rsidRPr="00D70AE8" w:rsidRDefault="008A6678">
                    <w:pPr>
                      <w:pStyle w:val="Bibliography"/>
                      <w:rPr>
                        <w:noProof/>
                        <w:rPrChange w:id="29050" w:author="Στάθης Καπ" w:date="2023-03-13T04:33:00Z">
                          <w:rPr>
                            <w:noProof/>
                            <w:lang w:val="el-GR"/>
                          </w:rPr>
                        </w:rPrChange>
                      </w:rPr>
                    </w:pPr>
                    <w:r w:rsidRPr="00D70AE8">
                      <w:rPr>
                        <w:noProof/>
                        <w:rPrChange w:id="29051" w:author="Στάθης Καπ" w:date="2023-03-13T04:33:00Z">
                          <w:rPr>
                            <w:noProof/>
                            <w:lang w:val="el-GR"/>
                          </w:rPr>
                        </w:rPrChange>
                      </w:rPr>
                      <w:t xml:space="preserve">M. F. T. Korhan Karabulut, «An evolution strategy approach to the team orienteering problem with time windows,» </w:t>
                    </w:r>
                    <w:r w:rsidRPr="00D70AE8">
                      <w:rPr>
                        <w:i/>
                        <w:iCs/>
                        <w:noProof/>
                        <w:rPrChange w:id="29052" w:author="Στάθης Καπ" w:date="2023-03-13T04:33:00Z">
                          <w:rPr>
                            <w:i/>
                            <w:iCs/>
                            <w:noProof/>
                            <w:lang w:val="el-GR"/>
                          </w:rPr>
                        </w:rPrChange>
                      </w:rPr>
                      <w:t xml:space="preserve">Computers &amp; Industrial Engineering, </w:t>
                    </w:r>
                    <w:r>
                      <w:rPr>
                        <w:noProof/>
                        <w:lang w:val="el-GR"/>
                      </w:rPr>
                      <w:t>τόμ</w:t>
                    </w:r>
                    <w:r w:rsidRPr="00D70AE8">
                      <w:rPr>
                        <w:noProof/>
                        <w:rPrChange w:id="29053" w:author="Στάθης Καπ" w:date="2023-03-13T04:33:00Z">
                          <w:rPr>
                            <w:noProof/>
                            <w:lang w:val="el-GR"/>
                          </w:rPr>
                        </w:rPrChange>
                      </w:rPr>
                      <w:t xml:space="preserve">. 139, pp. 106-109, 2020. </w:t>
                    </w:r>
                  </w:p>
                </w:tc>
              </w:tr>
              <w:tr w:rsidR="008A6678" w14:paraId="18ED6083" w14:textId="77777777">
                <w:trPr>
                  <w:divId w:val="1813669086"/>
                  <w:tblCellSpacing w:w="15" w:type="dxa"/>
                </w:trPr>
                <w:tc>
                  <w:tcPr>
                    <w:tcW w:w="50" w:type="pct"/>
                    <w:hideMark/>
                  </w:tcPr>
                  <w:p w14:paraId="5D3A8C53" w14:textId="77777777" w:rsidR="008A6678" w:rsidRDefault="008A6678">
                    <w:pPr>
                      <w:pStyle w:val="Bibliography"/>
                      <w:rPr>
                        <w:noProof/>
                        <w:lang w:val="el-GR"/>
                      </w:rPr>
                    </w:pPr>
                    <w:r>
                      <w:rPr>
                        <w:noProof/>
                        <w:lang w:val="el-GR"/>
                      </w:rPr>
                      <w:t xml:space="preserve">[39] </w:t>
                    </w:r>
                  </w:p>
                </w:tc>
                <w:tc>
                  <w:tcPr>
                    <w:tcW w:w="0" w:type="auto"/>
                    <w:hideMark/>
                  </w:tcPr>
                  <w:p w14:paraId="2A264337" w14:textId="77777777" w:rsidR="008A6678" w:rsidRPr="00D70AE8" w:rsidRDefault="008A6678">
                    <w:pPr>
                      <w:pStyle w:val="Bibliography"/>
                      <w:rPr>
                        <w:noProof/>
                        <w:rPrChange w:id="29054" w:author="Στάθης Καπ" w:date="2023-03-13T04:33:00Z">
                          <w:rPr>
                            <w:noProof/>
                            <w:lang w:val="el-GR"/>
                          </w:rPr>
                        </w:rPrChange>
                      </w:rPr>
                    </w:pPr>
                    <w:r w:rsidRPr="00D70AE8">
                      <w:rPr>
                        <w:noProof/>
                        <w:rPrChange w:id="29055" w:author="Στάθης Καπ" w:date="2023-03-13T04:33:00Z">
                          <w:rPr>
                            <w:noProof/>
                            <w:lang w:val="el-GR"/>
                          </w:rPr>
                        </w:rPrChange>
                      </w:rPr>
                      <w:t xml:space="preserve">J. F. C. G. G. a. G. L. Andrea Attanasio, «Parallel tabu search heuristics for the dynamic multi-vehicle dial-a-ride problem,» </w:t>
                    </w:r>
                    <w:r>
                      <w:rPr>
                        <w:noProof/>
                        <w:lang w:val="el-GR"/>
                      </w:rPr>
                      <w:t>σε</w:t>
                    </w:r>
                    <w:r w:rsidRPr="00D70AE8">
                      <w:rPr>
                        <w:noProof/>
                        <w:rPrChange w:id="29056" w:author="Στάθης Καπ" w:date="2023-03-13T04:33:00Z">
                          <w:rPr>
                            <w:noProof/>
                            <w:lang w:val="el-GR"/>
                          </w:rPr>
                        </w:rPrChange>
                      </w:rPr>
                      <w:t xml:space="preserve"> </w:t>
                    </w:r>
                    <w:r w:rsidRPr="00D70AE8">
                      <w:rPr>
                        <w:i/>
                        <w:iCs/>
                        <w:noProof/>
                        <w:rPrChange w:id="29057" w:author="Στάθης Καπ" w:date="2023-03-13T04:33:00Z">
                          <w:rPr>
                            <w:i/>
                            <w:iCs/>
                            <w:noProof/>
                            <w:lang w:val="el-GR"/>
                          </w:rPr>
                        </w:rPrChange>
                      </w:rPr>
                      <w:t>Parallel Computing</w:t>
                    </w:r>
                    <w:r w:rsidRPr="00D70AE8">
                      <w:rPr>
                        <w:noProof/>
                        <w:rPrChange w:id="29058" w:author="Στάθης Καπ" w:date="2023-03-13T04:33:00Z">
                          <w:rPr>
                            <w:noProof/>
                            <w:lang w:val="el-GR"/>
                          </w:rPr>
                        </w:rPrChange>
                      </w:rPr>
                      <w:t>, 2004, pp. 377-387.</w:t>
                    </w:r>
                  </w:p>
                </w:tc>
              </w:tr>
              <w:tr w:rsidR="008A6678" w14:paraId="0A8A9EFA" w14:textId="77777777">
                <w:trPr>
                  <w:divId w:val="1813669086"/>
                  <w:tblCellSpacing w:w="15" w:type="dxa"/>
                </w:trPr>
                <w:tc>
                  <w:tcPr>
                    <w:tcW w:w="50" w:type="pct"/>
                    <w:hideMark/>
                  </w:tcPr>
                  <w:p w14:paraId="659C38A9" w14:textId="77777777" w:rsidR="008A6678" w:rsidRDefault="008A6678">
                    <w:pPr>
                      <w:pStyle w:val="Bibliography"/>
                      <w:rPr>
                        <w:noProof/>
                        <w:lang w:val="el-GR"/>
                      </w:rPr>
                    </w:pPr>
                    <w:r>
                      <w:rPr>
                        <w:noProof/>
                        <w:lang w:val="el-GR"/>
                      </w:rPr>
                      <w:t xml:space="preserve">[40] </w:t>
                    </w:r>
                  </w:p>
                </w:tc>
                <w:tc>
                  <w:tcPr>
                    <w:tcW w:w="0" w:type="auto"/>
                    <w:hideMark/>
                  </w:tcPr>
                  <w:p w14:paraId="353698A4" w14:textId="77777777" w:rsidR="008A6678" w:rsidRPr="00D70AE8" w:rsidRDefault="008A6678">
                    <w:pPr>
                      <w:pStyle w:val="Bibliography"/>
                      <w:rPr>
                        <w:noProof/>
                        <w:rPrChange w:id="29059" w:author="Στάθης Καπ" w:date="2023-03-13T04:33:00Z">
                          <w:rPr>
                            <w:noProof/>
                            <w:lang w:val="el-GR"/>
                          </w:rPr>
                        </w:rPrChange>
                      </w:rPr>
                    </w:pPr>
                    <w:r w:rsidRPr="00D70AE8">
                      <w:rPr>
                        <w:noProof/>
                        <w:rPrChange w:id="29060" w:author="Στάθης Καπ" w:date="2023-03-13T04:33:00Z">
                          <w:rPr>
                            <w:noProof/>
                            <w:lang w:val="el-GR"/>
                          </w:rPr>
                        </w:rPrChange>
                      </w:rPr>
                      <w:t xml:space="preserve">D. L. E. a. R. A. S. Abdel Monaem F.M. AbdAllah, «On solving periodic re-optimization dynamic vehicle routing problems,» </w:t>
                    </w:r>
                    <w:r w:rsidRPr="00D70AE8">
                      <w:rPr>
                        <w:i/>
                        <w:iCs/>
                        <w:noProof/>
                        <w:rPrChange w:id="29061" w:author="Στάθης Καπ" w:date="2023-03-13T04:33:00Z">
                          <w:rPr>
                            <w:i/>
                            <w:iCs/>
                            <w:noProof/>
                            <w:lang w:val="el-GR"/>
                          </w:rPr>
                        </w:rPrChange>
                      </w:rPr>
                      <w:t xml:space="preserve">Applied Soft Computing, </w:t>
                    </w:r>
                    <w:r w:rsidRPr="00D70AE8">
                      <w:rPr>
                        <w:noProof/>
                        <w:rPrChange w:id="29062" w:author="Στάθης Καπ" w:date="2023-03-13T04:33:00Z">
                          <w:rPr>
                            <w:noProof/>
                            <w:lang w:val="el-GR"/>
                          </w:rPr>
                        </w:rPrChange>
                      </w:rPr>
                      <w:t xml:space="preserve">pp. 1-12, 2017. </w:t>
                    </w:r>
                  </w:p>
                </w:tc>
              </w:tr>
              <w:tr w:rsidR="008A6678" w14:paraId="1BAC1D42" w14:textId="77777777">
                <w:trPr>
                  <w:divId w:val="1813669086"/>
                  <w:tblCellSpacing w:w="15" w:type="dxa"/>
                </w:trPr>
                <w:tc>
                  <w:tcPr>
                    <w:tcW w:w="50" w:type="pct"/>
                    <w:hideMark/>
                  </w:tcPr>
                  <w:p w14:paraId="030196AB" w14:textId="77777777" w:rsidR="008A6678" w:rsidRDefault="008A6678">
                    <w:pPr>
                      <w:pStyle w:val="Bibliography"/>
                      <w:rPr>
                        <w:noProof/>
                        <w:lang w:val="el-GR"/>
                      </w:rPr>
                    </w:pPr>
                    <w:r>
                      <w:rPr>
                        <w:noProof/>
                        <w:lang w:val="el-GR"/>
                      </w:rPr>
                      <w:t xml:space="preserve">[41] </w:t>
                    </w:r>
                  </w:p>
                </w:tc>
                <w:tc>
                  <w:tcPr>
                    <w:tcW w:w="0" w:type="auto"/>
                    <w:hideMark/>
                  </w:tcPr>
                  <w:p w14:paraId="6EFDDA49" w14:textId="77777777" w:rsidR="008A6678" w:rsidRPr="00D70AE8" w:rsidRDefault="008A6678">
                    <w:pPr>
                      <w:pStyle w:val="Bibliography"/>
                      <w:rPr>
                        <w:noProof/>
                        <w:rPrChange w:id="29063" w:author="Στάθης Καπ" w:date="2023-03-13T04:33:00Z">
                          <w:rPr>
                            <w:noProof/>
                            <w:lang w:val="el-GR"/>
                          </w:rPr>
                        </w:rPrChange>
                      </w:rPr>
                    </w:pPr>
                    <w:r w:rsidRPr="00D70AE8">
                      <w:rPr>
                        <w:noProof/>
                        <w:rPrChange w:id="29064" w:author="Στάθης Καπ" w:date="2023-03-13T04:33:00Z">
                          <w:rPr>
                            <w:noProof/>
                            <w:lang w:val="el-GR"/>
                          </w:rPr>
                        </w:rPrChange>
                      </w:rPr>
                      <w:t xml:space="preserve">G. L. a. F. S. M. Gendreau, «A branch-and-cut algorithm for the undirected selective traveling salesman problem,» </w:t>
                    </w:r>
                    <w:r w:rsidRPr="00D70AE8">
                      <w:rPr>
                        <w:i/>
                        <w:iCs/>
                        <w:noProof/>
                        <w:rPrChange w:id="29065" w:author="Στάθης Καπ" w:date="2023-03-13T04:33:00Z">
                          <w:rPr>
                            <w:i/>
                            <w:iCs/>
                            <w:noProof/>
                            <w:lang w:val="el-GR"/>
                          </w:rPr>
                        </w:rPrChange>
                      </w:rPr>
                      <w:t xml:space="preserve">Networks, </w:t>
                    </w:r>
                    <w:r w:rsidRPr="00D70AE8">
                      <w:rPr>
                        <w:noProof/>
                        <w:rPrChange w:id="29066" w:author="Στάθης Καπ" w:date="2023-03-13T04:33:00Z">
                          <w:rPr>
                            <w:noProof/>
                            <w:lang w:val="el-GR"/>
                          </w:rPr>
                        </w:rPrChange>
                      </w:rPr>
                      <w:t xml:space="preserve">pp. 263-273, 1998. </w:t>
                    </w:r>
                  </w:p>
                </w:tc>
              </w:tr>
              <w:tr w:rsidR="008A6678" w14:paraId="6219F8BC" w14:textId="77777777">
                <w:trPr>
                  <w:divId w:val="1813669086"/>
                  <w:tblCellSpacing w:w="15" w:type="dxa"/>
                </w:trPr>
                <w:tc>
                  <w:tcPr>
                    <w:tcW w:w="50" w:type="pct"/>
                    <w:hideMark/>
                  </w:tcPr>
                  <w:p w14:paraId="34EB2566" w14:textId="77777777" w:rsidR="008A6678" w:rsidRDefault="008A6678">
                    <w:pPr>
                      <w:pStyle w:val="Bibliography"/>
                      <w:rPr>
                        <w:noProof/>
                        <w:lang w:val="el-GR"/>
                      </w:rPr>
                    </w:pPr>
                    <w:r>
                      <w:rPr>
                        <w:noProof/>
                        <w:lang w:val="el-GR"/>
                      </w:rPr>
                      <w:t xml:space="preserve">[42] </w:t>
                    </w:r>
                  </w:p>
                </w:tc>
                <w:tc>
                  <w:tcPr>
                    <w:tcW w:w="0" w:type="auto"/>
                    <w:hideMark/>
                  </w:tcPr>
                  <w:p w14:paraId="3C068B47" w14:textId="77777777" w:rsidR="008A6678" w:rsidRPr="00D70AE8" w:rsidRDefault="008A6678">
                    <w:pPr>
                      <w:pStyle w:val="Bibliography"/>
                      <w:rPr>
                        <w:noProof/>
                        <w:rPrChange w:id="29067" w:author="Στάθης Καπ" w:date="2023-03-13T04:33:00Z">
                          <w:rPr>
                            <w:noProof/>
                            <w:lang w:val="el-GR"/>
                          </w:rPr>
                        </w:rPrChange>
                      </w:rPr>
                    </w:pPr>
                    <w:r w:rsidRPr="00D70AE8">
                      <w:rPr>
                        <w:noProof/>
                        <w:rPrChange w:id="29068" w:author="Στάθης Καπ" w:date="2023-03-13T04:33:00Z">
                          <w:rPr>
                            <w:noProof/>
                            <w:lang w:val="el-GR"/>
                          </w:rPr>
                        </w:rPrChange>
                      </w:rPr>
                      <w:t xml:space="preserve">C. T. A. a. Z. R. Miller, «Integer Programming Formulations and Traveling Salesman Problems,» </w:t>
                    </w:r>
                    <w:r w:rsidRPr="00D70AE8">
                      <w:rPr>
                        <w:i/>
                        <w:iCs/>
                        <w:noProof/>
                        <w:rPrChange w:id="29069" w:author="Στάθης Καπ" w:date="2023-03-13T04:33:00Z">
                          <w:rPr>
                            <w:i/>
                            <w:iCs/>
                            <w:noProof/>
                            <w:lang w:val="el-GR"/>
                          </w:rPr>
                        </w:rPrChange>
                      </w:rPr>
                      <w:t xml:space="preserve">Journal of the Association for Computing Machinery, </w:t>
                    </w:r>
                    <w:r w:rsidRPr="00D70AE8">
                      <w:rPr>
                        <w:noProof/>
                        <w:rPrChange w:id="29070" w:author="Στάθης Καπ" w:date="2023-03-13T04:33:00Z">
                          <w:rPr>
                            <w:noProof/>
                            <w:lang w:val="el-GR"/>
                          </w:rPr>
                        </w:rPrChange>
                      </w:rPr>
                      <w:t xml:space="preserve">pp. 326-329, 1960. </w:t>
                    </w:r>
                  </w:p>
                </w:tc>
              </w:tr>
              <w:tr w:rsidR="008A6678" w14:paraId="34137039" w14:textId="77777777">
                <w:trPr>
                  <w:divId w:val="1813669086"/>
                  <w:tblCellSpacing w:w="15" w:type="dxa"/>
                </w:trPr>
                <w:tc>
                  <w:tcPr>
                    <w:tcW w:w="50" w:type="pct"/>
                    <w:hideMark/>
                  </w:tcPr>
                  <w:p w14:paraId="19682B40" w14:textId="77777777" w:rsidR="008A6678" w:rsidRDefault="008A6678">
                    <w:pPr>
                      <w:pStyle w:val="Bibliography"/>
                      <w:rPr>
                        <w:noProof/>
                        <w:lang w:val="el-GR"/>
                      </w:rPr>
                    </w:pPr>
                    <w:r>
                      <w:rPr>
                        <w:noProof/>
                        <w:lang w:val="el-GR"/>
                      </w:rPr>
                      <w:t xml:space="preserve">[43] </w:t>
                    </w:r>
                  </w:p>
                </w:tc>
                <w:tc>
                  <w:tcPr>
                    <w:tcW w:w="0" w:type="auto"/>
                    <w:hideMark/>
                  </w:tcPr>
                  <w:p w14:paraId="4C4FFFC1" w14:textId="77777777" w:rsidR="008A6678" w:rsidRPr="00D70AE8" w:rsidRDefault="008A6678">
                    <w:pPr>
                      <w:pStyle w:val="Bibliography"/>
                      <w:rPr>
                        <w:noProof/>
                        <w:rPrChange w:id="29071" w:author="Στάθης Καπ" w:date="2023-03-13T04:33:00Z">
                          <w:rPr>
                            <w:noProof/>
                            <w:lang w:val="el-GR"/>
                          </w:rPr>
                        </w:rPrChange>
                      </w:rPr>
                    </w:pPr>
                    <w:r w:rsidRPr="00D70AE8">
                      <w:rPr>
                        <w:noProof/>
                        <w:rPrChange w:id="29072" w:author="Στάθης Καπ" w:date="2023-03-13T04:33:00Z">
                          <w:rPr>
                            <w:noProof/>
                            <w:lang w:val="el-GR"/>
                          </w:rPr>
                        </w:rPrChange>
                      </w:rPr>
                      <w:t xml:space="preserve">E. M.-H. Hao Tang, «A TABU search heuristic for the team orienteering problem,» </w:t>
                    </w:r>
                    <w:r w:rsidRPr="00D70AE8">
                      <w:rPr>
                        <w:i/>
                        <w:iCs/>
                        <w:noProof/>
                        <w:rPrChange w:id="29073" w:author="Στάθης Καπ" w:date="2023-03-13T04:33:00Z">
                          <w:rPr>
                            <w:i/>
                            <w:iCs/>
                            <w:noProof/>
                            <w:lang w:val="el-GR"/>
                          </w:rPr>
                        </w:rPrChange>
                      </w:rPr>
                      <w:t xml:space="preserve">Computers &amp; Operations Research, </w:t>
                    </w:r>
                    <w:r w:rsidRPr="00D70AE8">
                      <w:rPr>
                        <w:noProof/>
                        <w:rPrChange w:id="29074" w:author="Στάθης Καπ" w:date="2023-03-13T04:33:00Z">
                          <w:rPr>
                            <w:noProof/>
                            <w:lang w:val="el-GR"/>
                          </w:rPr>
                        </w:rPrChange>
                      </w:rPr>
                      <w:t xml:space="preserve">pp. 1379-1407, 2005. </w:t>
                    </w:r>
                  </w:p>
                </w:tc>
              </w:tr>
              <w:tr w:rsidR="008A6678" w14:paraId="35934C09" w14:textId="77777777">
                <w:trPr>
                  <w:divId w:val="1813669086"/>
                  <w:tblCellSpacing w:w="15" w:type="dxa"/>
                </w:trPr>
                <w:tc>
                  <w:tcPr>
                    <w:tcW w:w="50" w:type="pct"/>
                    <w:hideMark/>
                  </w:tcPr>
                  <w:p w14:paraId="68C4FDC4" w14:textId="77777777" w:rsidR="008A6678" w:rsidRDefault="008A6678">
                    <w:pPr>
                      <w:pStyle w:val="Bibliography"/>
                      <w:rPr>
                        <w:noProof/>
                        <w:lang w:val="el-GR"/>
                      </w:rPr>
                    </w:pPr>
                    <w:r>
                      <w:rPr>
                        <w:noProof/>
                        <w:lang w:val="el-GR"/>
                      </w:rPr>
                      <w:t xml:space="preserve">[44] </w:t>
                    </w:r>
                  </w:p>
                </w:tc>
                <w:tc>
                  <w:tcPr>
                    <w:tcW w:w="0" w:type="auto"/>
                    <w:hideMark/>
                  </w:tcPr>
                  <w:p w14:paraId="684837D8" w14:textId="77777777" w:rsidR="008A6678" w:rsidRPr="00D70AE8" w:rsidRDefault="008A6678">
                    <w:pPr>
                      <w:pStyle w:val="Bibliography"/>
                      <w:rPr>
                        <w:noProof/>
                        <w:rPrChange w:id="29075" w:author="Στάθης Καπ" w:date="2023-03-13T04:33:00Z">
                          <w:rPr>
                            <w:noProof/>
                            <w:lang w:val="el-GR"/>
                          </w:rPr>
                        </w:rPrChange>
                      </w:rPr>
                    </w:pPr>
                    <w:r w:rsidRPr="00D70AE8">
                      <w:rPr>
                        <w:noProof/>
                        <w:rPrChange w:id="29076" w:author="Στάθης Καπ" w:date="2023-03-13T04:33:00Z">
                          <w:rPr>
                            <w:noProof/>
                            <w:lang w:val="el-GR"/>
                          </w:rPr>
                        </w:rPrChange>
                      </w:rPr>
                      <w:t xml:space="preserve">O. C. M. &amp;. T. S. Helena Ramalhinho Lourenço, «Iterated Local Search: Framework and Applications,» </w:t>
                    </w:r>
                    <w:r>
                      <w:rPr>
                        <w:noProof/>
                        <w:lang w:val="el-GR"/>
                      </w:rPr>
                      <w:t>σε</w:t>
                    </w:r>
                    <w:r w:rsidRPr="00D70AE8">
                      <w:rPr>
                        <w:noProof/>
                        <w:rPrChange w:id="29077" w:author="Στάθης Καπ" w:date="2023-03-13T04:33:00Z">
                          <w:rPr>
                            <w:noProof/>
                            <w:lang w:val="el-GR"/>
                          </w:rPr>
                        </w:rPrChange>
                      </w:rPr>
                      <w:t xml:space="preserve"> </w:t>
                    </w:r>
                    <w:r w:rsidRPr="00D70AE8">
                      <w:rPr>
                        <w:i/>
                        <w:iCs/>
                        <w:noProof/>
                        <w:rPrChange w:id="29078" w:author="Στάθης Καπ" w:date="2023-03-13T04:33:00Z">
                          <w:rPr>
                            <w:i/>
                            <w:iCs/>
                            <w:noProof/>
                            <w:lang w:val="el-GR"/>
                          </w:rPr>
                        </w:rPrChange>
                      </w:rPr>
                      <w:t>Handbook of Metaheuristics</w:t>
                    </w:r>
                    <w:r w:rsidRPr="00D70AE8">
                      <w:rPr>
                        <w:noProof/>
                        <w:rPrChange w:id="29079" w:author="Στάθης Καπ" w:date="2023-03-13T04:33:00Z">
                          <w:rPr>
                            <w:noProof/>
                            <w:lang w:val="el-GR"/>
                          </w:rPr>
                        </w:rPrChange>
                      </w:rPr>
                      <w:t>, 2018, pp. 129-168.</w:t>
                    </w:r>
                  </w:p>
                </w:tc>
              </w:tr>
            </w:tbl>
            <w:p w14:paraId="6ED8C4B1" w14:textId="77777777" w:rsidR="008A6678" w:rsidRDefault="008A6678">
              <w:pPr>
                <w:divId w:val="1813669086"/>
                <w:rPr>
                  <w:rFonts w:eastAsia="Times New Roman"/>
                  <w:noProof/>
                </w:rPr>
              </w:pPr>
            </w:p>
            <w:p w14:paraId="0B22F78F" w14:textId="373B8BEA" w:rsidR="005846FF" w:rsidDel="005846FF" w:rsidRDefault="00DE6414" w:rsidP="00742E23">
              <w:pPr>
                <w:rPr>
                  <w:del w:id="29080"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9081" w:author="Στάθης Καπ" w:date="2023-02-01T06:01:00Z">
        <w:r w:rsidRPr="005D19C5">
          <w:rPr>
            <w:lang w:val="el-GR"/>
          </w:rPr>
          <w:delText>περιορισμούς της.</w:delText>
        </w:r>
      </w:del>
    </w:p>
    <w:sectPr w:rsidR="004D7D74" w:rsidRPr="005846FF" w:rsidSect="003D0F51">
      <w:headerReference w:type="default" r:id="rId65"/>
      <w:footerReference w:type="default" r:id="rId66"/>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18"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602"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859"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978"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1138"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1168"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668"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3001"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3013"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3159"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3218"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3228"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408"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432"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506"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3996"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4067"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4214"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4379"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4561"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5654"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5748"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1"/>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1"/>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114CDB"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4D360695" w:rsidR="00472144" w:rsidRPr="00E072B7" w:rsidDel="003D0F51" w:rsidRDefault="00472144" w:rsidP="00E072B7">
    <w:pPr>
      <w:pStyle w:val="Header"/>
      <w:tabs>
        <w:tab w:val="clear" w:pos="4680"/>
        <w:tab w:val="clear" w:pos="9360"/>
        <w:tab w:val="left" w:pos="6855"/>
      </w:tabs>
      <w:rPr>
        <w:del w:id="29082" w:author="Στάθης Καπ" w:date="2023-03-09T08:22:00Z"/>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w:t>
    </w:r>
    <w:ins w:id="29083" w:author="Στάθης Καπ" w:date="2023-03-09T08:22:00Z">
      <w:r w:rsidR="003D0F51">
        <w:rPr>
          <w:rFonts w:ascii="Arial" w:hAnsi="Arial" w:cs="Arial"/>
          <w:sz w:val="16"/>
          <w:szCs w:val="16"/>
          <w:lang w:val="el-GR"/>
        </w:rPr>
        <w:t>ς</w:t>
      </w:r>
    </w:ins>
    <w:del w:id="29084" w:author="Στάθης Καπ" w:date="2023-03-09T08:22:00Z">
      <w:r w:rsidRPr="00E072B7" w:rsidDel="003D0F51">
        <w:rPr>
          <w:rFonts w:ascii="Arial" w:hAnsi="Arial" w:cs="Arial"/>
          <w:sz w:val="16"/>
          <w:szCs w:val="16"/>
          <w:lang w:val="el-GR"/>
        </w:rPr>
        <w:delText>ς</w:delText>
      </w:r>
    </w:del>
  </w:p>
  <w:p w14:paraId="796372BD" w14:textId="77777777" w:rsidR="00472144" w:rsidDel="003D0F51" w:rsidRDefault="00472144">
    <w:pPr>
      <w:pStyle w:val="Header"/>
      <w:rPr>
        <w:del w:id="29085" w:author="Στάθης Καπ" w:date="2023-03-09T08:22:00Z"/>
      </w:rPr>
    </w:pPr>
  </w:p>
  <w:p w14:paraId="6F4B8766" w14:textId="77777777" w:rsidR="0056262B" w:rsidRDefault="0056262B">
    <w:pPr>
      <w:pStyle w:val="Header"/>
      <w:tabs>
        <w:tab w:val="clear" w:pos="4680"/>
        <w:tab w:val="clear" w:pos="9360"/>
        <w:tab w:val="left" w:pos="6855"/>
      </w:tabs>
      <w:pPrChange w:id="29086" w:author="Στάθης Καπ" w:date="2023-03-09T08:22:00Z">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D2853"/>
    <w:multiLevelType w:val="hybridMultilevel"/>
    <w:tmpl w:val="88BA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9E3310"/>
    <w:multiLevelType w:val="hybridMultilevel"/>
    <w:tmpl w:val="4DE6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74789A"/>
    <w:multiLevelType w:val="hybridMultilevel"/>
    <w:tmpl w:val="06E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4A649B"/>
    <w:multiLevelType w:val="hybridMultilevel"/>
    <w:tmpl w:val="D61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B0763"/>
    <w:multiLevelType w:val="hybridMultilevel"/>
    <w:tmpl w:val="41B6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7807A4"/>
    <w:multiLevelType w:val="hybridMultilevel"/>
    <w:tmpl w:val="9372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80650F"/>
    <w:multiLevelType w:val="hybridMultilevel"/>
    <w:tmpl w:val="5922F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B04917"/>
    <w:multiLevelType w:val="hybridMultilevel"/>
    <w:tmpl w:val="665C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D87236"/>
    <w:multiLevelType w:val="hybridMultilevel"/>
    <w:tmpl w:val="A588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72136A"/>
    <w:multiLevelType w:val="hybridMultilevel"/>
    <w:tmpl w:val="DCD2E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23D5884"/>
    <w:multiLevelType w:val="hybridMultilevel"/>
    <w:tmpl w:val="1752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60"/>
  </w:num>
  <w:num w:numId="2" w16cid:durableId="251011709">
    <w:abstractNumId w:val="39"/>
  </w:num>
  <w:num w:numId="3" w16cid:durableId="535434132">
    <w:abstractNumId w:val="27"/>
  </w:num>
  <w:num w:numId="4" w16cid:durableId="1833715209">
    <w:abstractNumId w:val="12"/>
  </w:num>
  <w:num w:numId="5" w16cid:durableId="377703305">
    <w:abstractNumId w:val="20"/>
  </w:num>
  <w:num w:numId="6" w16cid:durableId="1286157907">
    <w:abstractNumId w:val="32"/>
  </w:num>
  <w:num w:numId="7" w16cid:durableId="1338654849">
    <w:abstractNumId w:val="8"/>
  </w:num>
  <w:num w:numId="8" w16cid:durableId="642195447">
    <w:abstractNumId w:val="31"/>
  </w:num>
  <w:num w:numId="9" w16cid:durableId="405733772">
    <w:abstractNumId w:val="28"/>
  </w:num>
  <w:num w:numId="10" w16cid:durableId="1313946040">
    <w:abstractNumId w:val="57"/>
  </w:num>
  <w:num w:numId="11" w16cid:durableId="1573202475">
    <w:abstractNumId w:val="13"/>
  </w:num>
  <w:num w:numId="12" w16cid:durableId="646059556">
    <w:abstractNumId w:val="5"/>
  </w:num>
  <w:num w:numId="13" w16cid:durableId="1042360035">
    <w:abstractNumId w:val="66"/>
  </w:num>
  <w:num w:numId="14" w16cid:durableId="529412934">
    <w:abstractNumId w:val="65"/>
  </w:num>
  <w:num w:numId="15" w16cid:durableId="1586764975">
    <w:abstractNumId w:val="24"/>
  </w:num>
  <w:num w:numId="16" w16cid:durableId="936258337">
    <w:abstractNumId w:val="11"/>
  </w:num>
  <w:num w:numId="17" w16cid:durableId="1031103763">
    <w:abstractNumId w:val="36"/>
  </w:num>
  <w:num w:numId="18" w16cid:durableId="1606620577">
    <w:abstractNumId w:val="55"/>
  </w:num>
  <w:num w:numId="19" w16cid:durableId="507986918">
    <w:abstractNumId w:val="18"/>
  </w:num>
  <w:num w:numId="20" w16cid:durableId="2147117170">
    <w:abstractNumId w:val="54"/>
  </w:num>
  <w:num w:numId="21" w16cid:durableId="287200552">
    <w:abstractNumId w:val="26"/>
  </w:num>
  <w:num w:numId="22" w16cid:durableId="1717197128">
    <w:abstractNumId w:val="48"/>
  </w:num>
  <w:num w:numId="23" w16cid:durableId="175777703">
    <w:abstractNumId w:val="14"/>
  </w:num>
  <w:num w:numId="24" w16cid:durableId="85002386">
    <w:abstractNumId w:val="3"/>
  </w:num>
  <w:num w:numId="25" w16cid:durableId="1544169850">
    <w:abstractNumId w:val="33"/>
  </w:num>
  <w:num w:numId="26" w16cid:durableId="238490630">
    <w:abstractNumId w:val="61"/>
  </w:num>
  <w:num w:numId="27" w16cid:durableId="1435780861">
    <w:abstractNumId w:val="19"/>
  </w:num>
  <w:num w:numId="28" w16cid:durableId="2000501769">
    <w:abstractNumId w:val="25"/>
  </w:num>
  <w:num w:numId="29" w16cid:durableId="1008867648">
    <w:abstractNumId w:val="40"/>
  </w:num>
  <w:num w:numId="30" w16cid:durableId="1353998483">
    <w:abstractNumId w:val="63"/>
  </w:num>
  <w:num w:numId="31" w16cid:durableId="1490289075">
    <w:abstractNumId w:val="64"/>
  </w:num>
  <w:num w:numId="32" w16cid:durableId="1373918187">
    <w:abstractNumId w:val="0"/>
  </w:num>
  <w:num w:numId="33" w16cid:durableId="1778136686">
    <w:abstractNumId w:val="2"/>
  </w:num>
  <w:num w:numId="34" w16cid:durableId="87191710">
    <w:abstractNumId w:val="42"/>
  </w:num>
  <w:num w:numId="35" w16cid:durableId="962270125">
    <w:abstractNumId w:val="34"/>
  </w:num>
  <w:num w:numId="36" w16cid:durableId="2046127147">
    <w:abstractNumId w:val="38"/>
  </w:num>
  <w:num w:numId="37" w16cid:durableId="494152293">
    <w:abstractNumId w:val="47"/>
  </w:num>
  <w:num w:numId="38" w16cid:durableId="1013919456">
    <w:abstractNumId w:val="56"/>
  </w:num>
  <w:num w:numId="39" w16cid:durableId="1958560010">
    <w:abstractNumId w:val="7"/>
  </w:num>
  <w:num w:numId="40" w16cid:durableId="1347634486">
    <w:abstractNumId w:val="9"/>
  </w:num>
  <w:num w:numId="41" w16cid:durableId="2032534563">
    <w:abstractNumId w:val="4"/>
  </w:num>
  <w:num w:numId="42" w16cid:durableId="1966739759">
    <w:abstractNumId w:val="30"/>
  </w:num>
  <w:num w:numId="43" w16cid:durableId="2067677763">
    <w:abstractNumId w:val="53"/>
  </w:num>
  <w:num w:numId="44" w16cid:durableId="903372896">
    <w:abstractNumId w:val="15"/>
  </w:num>
  <w:num w:numId="45" w16cid:durableId="322314388">
    <w:abstractNumId w:val="59"/>
  </w:num>
  <w:num w:numId="46" w16cid:durableId="1148325566">
    <w:abstractNumId w:val="21"/>
  </w:num>
  <w:num w:numId="47" w16cid:durableId="1413742644">
    <w:abstractNumId w:val="45"/>
  </w:num>
  <w:num w:numId="48" w16cid:durableId="1827746919">
    <w:abstractNumId w:val="41"/>
  </w:num>
  <w:num w:numId="49" w16cid:durableId="1392383255">
    <w:abstractNumId w:val="52"/>
  </w:num>
  <w:num w:numId="50" w16cid:durableId="1707681000">
    <w:abstractNumId w:val="67"/>
  </w:num>
  <w:num w:numId="51" w16cid:durableId="1449659138">
    <w:abstractNumId w:val="46"/>
  </w:num>
  <w:num w:numId="52" w16cid:durableId="270402744">
    <w:abstractNumId w:val="10"/>
  </w:num>
  <w:num w:numId="53" w16cid:durableId="1458646384">
    <w:abstractNumId w:val="62"/>
  </w:num>
  <w:num w:numId="54" w16cid:durableId="1829663249">
    <w:abstractNumId w:val="29"/>
  </w:num>
  <w:num w:numId="55" w16cid:durableId="1878814610">
    <w:abstractNumId w:val="16"/>
  </w:num>
  <w:num w:numId="56" w16cid:durableId="839545217">
    <w:abstractNumId w:val="22"/>
  </w:num>
  <w:num w:numId="57" w16cid:durableId="395781278">
    <w:abstractNumId w:val="51"/>
  </w:num>
  <w:num w:numId="58" w16cid:durableId="1217428800">
    <w:abstractNumId w:val="35"/>
  </w:num>
  <w:num w:numId="59" w16cid:durableId="606739830">
    <w:abstractNumId w:val="49"/>
  </w:num>
  <w:num w:numId="60" w16cid:durableId="244581613">
    <w:abstractNumId w:val="17"/>
  </w:num>
  <w:num w:numId="61" w16cid:durableId="291325767">
    <w:abstractNumId w:val="23"/>
  </w:num>
  <w:num w:numId="62" w16cid:durableId="2057503920">
    <w:abstractNumId w:val="6"/>
  </w:num>
  <w:num w:numId="63" w16cid:durableId="1873109700">
    <w:abstractNumId w:val="37"/>
  </w:num>
  <w:num w:numId="64" w16cid:durableId="1229682201">
    <w:abstractNumId w:val="1"/>
  </w:num>
  <w:num w:numId="65" w16cid:durableId="1556426997">
    <w:abstractNumId w:val="43"/>
  </w:num>
  <w:num w:numId="66" w16cid:durableId="1371684670">
    <w:abstractNumId w:val="58"/>
  </w:num>
  <w:num w:numId="67" w16cid:durableId="1919318039">
    <w:abstractNumId w:val="44"/>
  </w:num>
  <w:num w:numId="68" w16cid:durableId="2015456866">
    <w:abstractNumId w:val="50"/>
  </w:num>
  <w:numIdMacAtCleanup w:val="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26"/>
    <w:rsid w:val="000040B0"/>
    <w:rsid w:val="000040BB"/>
    <w:rsid w:val="00004139"/>
    <w:rsid w:val="00005FB4"/>
    <w:rsid w:val="00005FEB"/>
    <w:rsid w:val="00006E4E"/>
    <w:rsid w:val="00010007"/>
    <w:rsid w:val="00010319"/>
    <w:rsid w:val="00010B95"/>
    <w:rsid w:val="0001153D"/>
    <w:rsid w:val="00012557"/>
    <w:rsid w:val="00013209"/>
    <w:rsid w:val="00014685"/>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14A2"/>
    <w:rsid w:val="00043EDE"/>
    <w:rsid w:val="0004689F"/>
    <w:rsid w:val="00047198"/>
    <w:rsid w:val="00047584"/>
    <w:rsid w:val="000475EB"/>
    <w:rsid w:val="000502C3"/>
    <w:rsid w:val="000511F3"/>
    <w:rsid w:val="00051C2C"/>
    <w:rsid w:val="00051E2B"/>
    <w:rsid w:val="000527AB"/>
    <w:rsid w:val="000544D2"/>
    <w:rsid w:val="00054F22"/>
    <w:rsid w:val="000561C6"/>
    <w:rsid w:val="00056D7E"/>
    <w:rsid w:val="0006033C"/>
    <w:rsid w:val="000606CD"/>
    <w:rsid w:val="00061121"/>
    <w:rsid w:val="00061C3B"/>
    <w:rsid w:val="00062D0D"/>
    <w:rsid w:val="0006361B"/>
    <w:rsid w:val="000636CC"/>
    <w:rsid w:val="00064306"/>
    <w:rsid w:val="000647FE"/>
    <w:rsid w:val="000657C0"/>
    <w:rsid w:val="00065FC3"/>
    <w:rsid w:val="00066468"/>
    <w:rsid w:val="00066A4D"/>
    <w:rsid w:val="00066C25"/>
    <w:rsid w:val="00070842"/>
    <w:rsid w:val="000718B2"/>
    <w:rsid w:val="00071DE9"/>
    <w:rsid w:val="00072363"/>
    <w:rsid w:val="00072518"/>
    <w:rsid w:val="00073187"/>
    <w:rsid w:val="00074056"/>
    <w:rsid w:val="0007513A"/>
    <w:rsid w:val="0007607E"/>
    <w:rsid w:val="00076D6B"/>
    <w:rsid w:val="00076FDE"/>
    <w:rsid w:val="0007720D"/>
    <w:rsid w:val="00077492"/>
    <w:rsid w:val="00077D29"/>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6B"/>
    <w:rsid w:val="000973E1"/>
    <w:rsid w:val="00097C62"/>
    <w:rsid w:val="000A07B3"/>
    <w:rsid w:val="000A14F4"/>
    <w:rsid w:val="000A1A3E"/>
    <w:rsid w:val="000A27F6"/>
    <w:rsid w:val="000A363C"/>
    <w:rsid w:val="000A4B52"/>
    <w:rsid w:val="000A523F"/>
    <w:rsid w:val="000A5930"/>
    <w:rsid w:val="000A6532"/>
    <w:rsid w:val="000A67AD"/>
    <w:rsid w:val="000A6C63"/>
    <w:rsid w:val="000A7A26"/>
    <w:rsid w:val="000B0B60"/>
    <w:rsid w:val="000B254B"/>
    <w:rsid w:val="000B312C"/>
    <w:rsid w:val="000B4410"/>
    <w:rsid w:val="000B4428"/>
    <w:rsid w:val="000B4A24"/>
    <w:rsid w:val="000B5DA1"/>
    <w:rsid w:val="000B6598"/>
    <w:rsid w:val="000B6EC2"/>
    <w:rsid w:val="000B7AD4"/>
    <w:rsid w:val="000C0489"/>
    <w:rsid w:val="000C049E"/>
    <w:rsid w:val="000C0ADC"/>
    <w:rsid w:val="000C0EEA"/>
    <w:rsid w:val="000C1940"/>
    <w:rsid w:val="000C209F"/>
    <w:rsid w:val="000C2915"/>
    <w:rsid w:val="000C4142"/>
    <w:rsid w:val="000C5F47"/>
    <w:rsid w:val="000C60F2"/>
    <w:rsid w:val="000C7437"/>
    <w:rsid w:val="000D06CD"/>
    <w:rsid w:val="000D13A0"/>
    <w:rsid w:val="000D140A"/>
    <w:rsid w:val="000D147C"/>
    <w:rsid w:val="000D1691"/>
    <w:rsid w:val="000D1A68"/>
    <w:rsid w:val="000D2310"/>
    <w:rsid w:val="000D3212"/>
    <w:rsid w:val="000D5020"/>
    <w:rsid w:val="000D7069"/>
    <w:rsid w:val="000D7C9C"/>
    <w:rsid w:val="000E171E"/>
    <w:rsid w:val="000E178A"/>
    <w:rsid w:val="000E2472"/>
    <w:rsid w:val="000E2E18"/>
    <w:rsid w:val="000E3402"/>
    <w:rsid w:val="000E51CA"/>
    <w:rsid w:val="000E5264"/>
    <w:rsid w:val="000E5A0D"/>
    <w:rsid w:val="000E5B7C"/>
    <w:rsid w:val="000E613B"/>
    <w:rsid w:val="000F0B13"/>
    <w:rsid w:val="000F0C95"/>
    <w:rsid w:val="000F2494"/>
    <w:rsid w:val="000F2BD3"/>
    <w:rsid w:val="000F2D22"/>
    <w:rsid w:val="000F42BD"/>
    <w:rsid w:val="000F563E"/>
    <w:rsid w:val="000F5C98"/>
    <w:rsid w:val="000F6ED0"/>
    <w:rsid w:val="000F7EFA"/>
    <w:rsid w:val="00105282"/>
    <w:rsid w:val="001063C1"/>
    <w:rsid w:val="0010656B"/>
    <w:rsid w:val="00107921"/>
    <w:rsid w:val="00110C60"/>
    <w:rsid w:val="00111C49"/>
    <w:rsid w:val="0011277B"/>
    <w:rsid w:val="00112988"/>
    <w:rsid w:val="00112E29"/>
    <w:rsid w:val="00112E4C"/>
    <w:rsid w:val="00113600"/>
    <w:rsid w:val="0011367C"/>
    <w:rsid w:val="001147A9"/>
    <w:rsid w:val="0011497F"/>
    <w:rsid w:val="00114CDB"/>
    <w:rsid w:val="001173A8"/>
    <w:rsid w:val="00117460"/>
    <w:rsid w:val="001179D1"/>
    <w:rsid w:val="0012143F"/>
    <w:rsid w:val="00121BCE"/>
    <w:rsid w:val="001235B5"/>
    <w:rsid w:val="001236A8"/>
    <w:rsid w:val="00124156"/>
    <w:rsid w:val="0012454A"/>
    <w:rsid w:val="0013035C"/>
    <w:rsid w:val="00130922"/>
    <w:rsid w:val="00131023"/>
    <w:rsid w:val="001311BF"/>
    <w:rsid w:val="001337B3"/>
    <w:rsid w:val="001338E5"/>
    <w:rsid w:val="001358EE"/>
    <w:rsid w:val="00136781"/>
    <w:rsid w:val="00136EBA"/>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B9F"/>
    <w:rsid w:val="00151E0C"/>
    <w:rsid w:val="001523FD"/>
    <w:rsid w:val="001524E0"/>
    <w:rsid w:val="0015303E"/>
    <w:rsid w:val="00153135"/>
    <w:rsid w:val="001539F9"/>
    <w:rsid w:val="00155233"/>
    <w:rsid w:val="001557A6"/>
    <w:rsid w:val="00156230"/>
    <w:rsid w:val="00157A67"/>
    <w:rsid w:val="00162612"/>
    <w:rsid w:val="00162BBB"/>
    <w:rsid w:val="001636E3"/>
    <w:rsid w:val="00165772"/>
    <w:rsid w:val="001658F3"/>
    <w:rsid w:val="00166152"/>
    <w:rsid w:val="00166BFB"/>
    <w:rsid w:val="00166F58"/>
    <w:rsid w:val="0016712D"/>
    <w:rsid w:val="00170502"/>
    <w:rsid w:val="001707B2"/>
    <w:rsid w:val="001708F5"/>
    <w:rsid w:val="001719C9"/>
    <w:rsid w:val="0017229E"/>
    <w:rsid w:val="001725EA"/>
    <w:rsid w:val="001740C5"/>
    <w:rsid w:val="00175401"/>
    <w:rsid w:val="0017579B"/>
    <w:rsid w:val="0017686B"/>
    <w:rsid w:val="00176CE1"/>
    <w:rsid w:val="00177203"/>
    <w:rsid w:val="0018045B"/>
    <w:rsid w:val="00180EF4"/>
    <w:rsid w:val="00181815"/>
    <w:rsid w:val="001827A8"/>
    <w:rsid w:val="00184027"/>
    <w:rsid w:val="001844DE"/>
    <w:rsid w:val="00184666"/>
    <w:rsid w:val="00184FDA"/>
    <w:rsid w:val="001853AC"/>
    <w:rsid w:val="00186525"/>
    <w:rsid w:val="001867B5"/>
    <w:rsid w:val="001871A2"/>
    <w:rsid w:val="001872CC"/>
    <w:rsid w:val="00187B13"/>
    <w:rsid w:val="00187B56"/>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1A71"/>
    <w:rsid w:val="001A2EA4"/>
    <w:rsid w:val="001A35FD"/>
    <w:rsid w:val="001A3B93"/>
    <w:rsid w:val="001A3B97"/>
    <w:rsid w:val="001A3C7C"/>
    <w:rsid w:val="001A5397"/>
    <w:rsid w:val="001A5E04"/>
    <w:rsid w:val="001B1841"/>
    <w:rsid w:val="001B1C67"/>
    <w:rsid w:val="001B21C2"/>
    <w:rsid w:val="001B282E"/>
    <w:rsid w:val="001B2849"/>
    <w:rsid w:val="001B5582"/>
    <w:rsid w:val="001B6034"/>
    <w:rsid w:val="001B6183"/>
    <w:rsid w:val="001B6B6A"/>
    <w:rsid w:val="001B72DC"/>
    <w:rsid w:val="001C022B"/>
    <w:rsid w:val="001C06FA"/>
    <w:rsid w:val="001C1E15"/>
    <w:rsid w:val="001C2699"/>
    <w:rsid w:val="001C2BCD"/>
    <w:rsid w:val="001C3983"/>
    <w:rsid w:val="001C3BAC"/>
    <w:rsid w:val="001C70AC"/>
    <w:rsid w:val="001C7483"/>
    <w:rsid w:val="001D126F"/>
    <w:rsid w:val="001D1309"/>
    <w:rsid w:val="001D1AF4"/>
    <w:rsid w:val="001D23F5"/>
    <w:rsid w:val="001D3145"/>
    <w:rsid w:val="001D4194"/>
    <w:rsid w:val="001D4969"/>
    <w:rsid w:val="001D5747"/>
    <w:rsid w:val="001D7553"/>
    <w:rsid w:val="001D78AA"/>
    <w:rsid w:val="001E10AF"/>
    <w:rsid w:val="001E132C"/>
    <w:rsid w:val="001E1619"/>
    <w:rsid w:val="001E2354"/>
    <w:rsid w:val="001E2896"/>
    <w:rsid w:val="001E2E17"/>
    <w:rsid w:val="001E302F"/>
    <w:rsid w:val="001E3CCE"/>
    <w:rsid w:val="001E3CD8"/>
    <w:rsid w:val="001E47BE"/>
    <w:rsid w:val="001E4F27"/>
    <w:rsid w:val="001E4FC0"/>
    <w:rsid w:val="001E5016"/>
    <w:rsid w:val="001E51B1"/>
    <w:rsid w:val="001E5656"/>
    <w:rsid w:val="001E6956"/>
    <w:rsid w:val="001E7CC3"/>
    <w:rsid w:val="001F0E66"/>
    <w:rsid w:val="001F0F78"/>
    <w:rsid w:val="001F11DB"/>
    <w:rsid w:val="001F27F5"/>
    <w:rsid w:val="001F2CB9"/>
    <w:rsid w:val="001F33F3"/>
    <w:rsid w:val="001F39B9"/>
    <w:rsid w:val="001F42BF"/>
    <w:rsid w:val="001F48ED"/>
    <w:rsid w:val="001F5280"/>
    <w:rsid w:val="001F58A2"/>
    <w:rsid w:val="001F5A2B"/>
    <w:rsid w:val="001F5DFD"/>
    <w:rsid w:val="001F5F92"/>
    <w:rsid w:val="001F76C2"/>
    <w:rsid w:val="001F781B"/>
    <w:rsid w:val="001F78B7"/>
    <w:rsid w:val="001F792B"/>
    <w:rsid w:val="001F792D"/>
    <w:rsid w:val="0020079D"/>
    <w:rsid w:val="0020109C"/>
    <w:rsid w:val="00201444"/>
    <w:rsid w:val="00202562"/>
    <w:rsid w:val="00202789"/>
    <w:rsid w:val="00202D61"/>
    <w:rsid w:val="00202E2D"/>
    <w:rsid w:val="00203480"/>
    <w:rsid w:val="00203832"/>
    <w:rsid w:val="00203D46"/>
    <w:rsid w:val="00203FBB"/>
    <w:rsid w:val="002044CC"/>
    <w:rsid w:val="00205660"/>
    <w:rsid w:val="002057AA"/>
    <w:rsid w:val="00206210"/>
    <w:rsid w:val="002070ED"/>
    <w:rsid w:val="002078F5"/>
    <w:rsid w:val="00210268"/>
    <w:rsid w:val="00210D5B"/>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9F3"/>
    <w:rsid w:val="00227BA3"/>
    <w:rsid w:val="00227D7C"/>
    <w:rsid w:val="00230FF3"/>
    <w:rsid w:val="00232374"/>
    <w:rsid w:val="002331FF"/>
    <w:rsid w:val="0023469A"/>
    <w:rsid w:val="002362DA"/>
    <w:rsid w:val="002368C4"/>
    <w:rsid w:val="00237FE3"/>
    <w:rsid w:val="0024034C"/>
    <w:rsid w:val="00240E42"/>
    <w:rsid w:val="00241E5D"/>
    <w:rsid w:val="0024226B"/>
    <w:rsid w:val="00242EA7"/>
    <w:rsid w:val="0024327A"/>
    <w:rsid w:val="00243FA3"/>
    <w:rsid w:val="00244C40"/>
    <w:rsid w:val="0024511E"/>
    <w:rsid w:val="002451B6"/>
    <w:rsid w:val="002451D2"/>
    <w:rsid w:val="002460B9"/>
    <w:rsid w:val="002461D0"/>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674"/>
    <w:rsid w:val="002738E9"/>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5D35"/>
    <w:rsid w:val="002867D0"/>
    <w:rsid w:val="002870FA"/>
    <w:rsid w:val="002905B2"/>
    <w:rsid w:val="00290B16"/>
    <w:rsid w:val="00292343"/>
    <w:rsid w:val="0029239B"/>
    <w:rsid w:val="0029294D"/>
    <w:rsid w:val="00293E27"/>
    <w:rsid w:val="0029400D"/>
    <w:rsid w:val="00296325"/>
    <w:rsid w:val="002969E7"/>
    <w:rsid w:val="0029700B"/>
    <w:rsid w:val="0029767E"/>
    <w:rsid w:val="002A1501"/>
    <w:rsid w:val="002A1B56"/>
    <w:rsid w:val="002A3AC4"/>
    <w:rsid w:val="002A45DF"/>
    <w:rsid w:val="002A486F"/>
    <w:rsid w:val="002A743D"/>
    <w:rsid w:val="002A7538"/>
    <w:rsid w:val="002A7FCD"/>
    <w:rsid w:val="002B04B2"/>
    <w:rsid w:val="002B079E"/>
    <w:rsid w:val="002B26C8"/>
    <w:rsid w:val="002B39CD"/>
    <w:rsid w:val="002B469B"/>
    <w:rsid w:val="002B540C"/>
    <w:rsid w:val="002B6396"/>
    <w:rsid w:val="002C131C"/>
    <w:rsid w:val="002C1D4A"/>
    <w:rsid w:val="002C1FF0"/>
    <w:rsid w:val="002C2BA7"/>
    <w:rsid w:val="002C32ED"/>
    <w:rsid w:val="002C5596"/>
    <w:rsid w:val="002C560C"/>
    <w:rsid w:val="002C56AB"/>
    <w:rsid w:val="002C69A2"/>
    <w:rsid w:val="002C721F"/>
    <w:rsid w:val="002C76BA"/>
    <w:rsid w:val="002D0A12"/>
    <w:rsid w:val="002D1148"/>
    <w:rsid w:val="002D15CA"/>
    <w:rsid w:val="002D19F0"/>
    <w:rsid w:val="002D2339"/>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B1D"/>
    <w:rsid w:val="002E7C5C"/>
    <w:rsid w:val="002E7EB2"/>
    <w:rsid w:val="002F0403"/>
    <w:rsid w:val="002F10D4"/>
    <w:rsid w:val="002F1603"/>
    <w:rsid w:val="002F1E0E"/>
    <w:rsid w:val="002F2DDA"/>
    <w:rsid w:val="002F4017"/>
    <w:rsid w:val="002F421E"/>
    <w:rsid w:val="002F547B"/>
    <w:rsid w:val="002F6804"/>
    <w:rsid w:val="002F6B3B"/>
    <w:rsid w:val="002F740D"/>
    <w:rsid w:val="002F7F38"/>
    <w:rsid w:val="00300751"/>
    <w:rsid w:val="0030075C"/>
    <w:rsid w:val="0030237F"/>
    <w:rsid w:val="00302E72"/>
    <w:rsid w:val="00304C86"/>
    <w:rsid w:val="003063C4"/>
    <w:rsid w:val="0030647E"/>
    <w:rsid w:val="00306F91"/>
    <w:rsid w:val="00307745"/>
    <w:rsid w:val="003079BD"/>
    <w:rsid w:val="003117FB"/>
    <w:rsid w:val="00314018"/>
    <w:rsid w:val="003156D9"/>
    <w:rsid w:val="00316857"/>
    <w:rsid w:val="003170B3"/>
    <w:rsid w:val="00320954"/>
    <w:rsid w:val="00320E65"/>
    <w:rsid w:val="0032263F"/>
    <w:rsid w:val="00322760"/>
    <w:rsid w:val="00323E6B"/>
    <w:rsid w:val="00324FBB"/>
    <w:rsid w:val="00325EDC"/>
    <w:rsid w:val="003301D7"/>
    <w:rsid w:val="00330640"/>
    <w:rsid w:val="0033194F"/>
    <w:rsid w:val="00331D5E"/>
    <w:rsid w:val="00332000"/>
    <w:rsid w:val="00332FD1"/>
    <w:rsid w:val="003332DA"/>
    <w:rsid w:val="003333E5"/>
    <w:rsid w:val="003335D6"/>
    <w:rsid w:val="0033399D"/>
    <w:rsid w:val="0033527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104F"/>
    <w:rsid w:val="00352835"/>
    <w:rsid w:val="0035299C"/>
    <w:rsid w:val="003533B9"/>
    <w:rsid w:val="00353AFA"/>
    <w:rsid w:val="00353E9D"/>
    <w:rsid w:val="00353FEE"/>
    <w:rsid w:val="003553FF"/>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1878"/>
    <w:rsid w:val="00371D23"/>
    <w:rsid w:val="003730E4"/>
    <w:rsid w:val="0037443C"/>
    <w:rsid w:val="003747DD"/>
    <w:rsid w:val="00375B5C"/>
    <w:rsid w:val="003760EA"/>
    <w:rsid w:val="00376731"/>
    <w:rsid w:val="00380C7A"/>
    <w:rsid w:val="0038171D"/>
    <w:rsid w:val="0038232A"/>
    <w:rsid w:val="00383A96"/>
    <w:rsid w:val="00383DAC"/>
    <w:rsid w:val="00383F09"/>
    <w:rsid w:val="0038406F"/>
    <w:rsid w:val="003852B3"/>
    <w:rsid w:val="0038552A"/>
    <w:rsid w:val="00386246"/>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627"/>
    <w:rsid w:val="003A7AC7"/>
    <w:rsid w:val="003A7FAF"/>
    <w:rsid w:val="003B00CE"/>
    <w:rsid w:val="003B0B54"/>
    <w:rsid w:val="003B0EB5"/>
    <w:rsid w:val="003B10BA"/>
    <w:rsid w:val="003B1252"/>
    <w:rsid w:val="003B180F"/>
    <w:rsid w:val="003B1E14"/>
    <w:rsid w:val="003B263F"/>
    <w:rsid w:val="003B2BD2"/>
    <w:rsid w:val="003B30A2"/>
    <w:rsid w:val="003B574B"/>
    <w:rsid w:val="003B606F"/>
    <w:rsid w:val="003C0862"/>
    <w:rsid w:val="003C099B"/>
    <w:rsid w:val="003C1FA1"/>
    <w:rsid w:val="003C368F"/>
    <w:rsid w:val="003C3C40"/>
    <w:rsid w:val="003C3C99"/>
    <w:rsid w:val="003C48A3"/>
    <w:rsid w:val="003C4F68"/>
    <w:rsid w:val="003C516E"/>
    <w:rsid w:val="003C6D60"/>
    <w:rsid w:val="003C6E86"/>
    <w:rsid w:val="003C7C43"/>
    <w:rsid w:val="003D0A79"/>
    <w:rsid w:val="003D0F51"/>
    <w:rsid w:val="003D20FB"/>
    <w:rsid w:val="003D44DC"/>
    <w:rsid w:val="003D5DDC"/>
    <w:rsid w:val="003D62FC"/>
    <w:rsid w:val="003D6480"/>
    <w:rsid w:val="003E038C"/>
    <w:rsid w:val="003E05E5"/>
    <w:rsid w:val="003E19D6"/>
    <w:rsid w:val="003E264F"/>
    <w:rsid w:val="003E2C23"/>
    <w:rsid w:val="003E326D"/>
    <w:rsid w:val="003E390C"/>
    <w:rsid w:val="003E4AE0"/>
    <w:rsid w:val="003E5178"/>
    <w:rsid w:val="003E5481"/>
    <w:rsid w:val="003E58D6"/>
    <w:rsid w:val="003F04A6"/>
    <w:rsid w:val="003F1060"/>
    <w:rsid w:val="003F1579"/>
    <w:rsid w:val="003F1A1E"/>
    <w:rsid w:val="003F1C68"/>
    <w:rsid w:val="003F33CA"/>
    <w:rsid w:val="003F736F"/>
    <w:rsid w:val="00401236"/>
    <w:rsid w:val="004027F5"/>
    <w:rsid w:val="004031F6"/>
    <w:rsid w:val="00403263"/>
    <w:rsid w:val="00406BF7"/>
    <w:rsid w:val="00406DF0"/>
    <w:rsid w:val="00407E77"/>
    <w:rsid w:val="004105D4"/>
    <w:rsid w:val="004118A4"/>
    <w:rsid w:val="00411C3F"/>
    <w:rsid w:val="00412616"/>
    <w:rsid w:val="00413374"/>
    <w:rsid w:val="0041340E"/>
    <w:rsid w:val="00413A3D"/>
    <w:rsid w:val="00414331"/>
    <w:rsid w:val="00415AB3"/>
    <w:rsid w:val="00415D76"/>
    <w:rsid w:val="00417CCE"/>
    <w:rsid w:val="00421ADF"/>
    <w:rsid w:val="00421D50"/>
    <w:rsid w:val="00424CE1"/>
    <w:rsid w:val="0042538E"/>
    <w:rsid w:val="00425FE7"/>
    <w:rsid w:val="004271A3"/>
    <w:rsid w:val="00427519"/>
    <w:rsid w:val="00427662"/>
    <w:rsid w:val="00430B7D"/>
    <w:rsid w:val="00430BCC"/>
    <w:rsid w:val="00430E99"/>
    <w:rsid w:val="004336F7"/>
    <w:rsid w:val="0043421D"/>
    <w:rsid w:val="00434948"/>
    <w:rsid w:val="00435F42"/>
    <w:rsid w:val="00437894"/>
    <w:rsid w:val="00437E60"/>
    <w:rsid w:val="00440223"/>
    <w:rsid w:val="00440888"/>
    <w:rsid w:val="0044153E"/>
    <w:rsid w:val="0044278E"/>
    <w:rsid w:val="00445878"/>
    <w:rsid w:val="0044603B"/>
    <w:rsid w:val="004465BB"/>
    <w:rsid w:val="004468AF"/>
    <w:rsid w:val="00447112"/>
    <w:rsid w:val="0045051E"/>
    <w:rsid w:val="004523AF"/>
    <w:rsid w:val="004529A3"/>
    <w:rsid w:val="00452A44"/>
    <w:rsid w:val="004539C1"/>
    <w:rsid w:val="00453CF9"/>
    <w:rsid w:val="00453F4D"/>
    <w:rsid w:val="004540E8"/>
    <w:rsid w:val="00455118"/>
    <w:rsid w:val="0045520B"/>
    <w:rsid w:val="0045538F"/>
    <w:rsid w:val="004557B6"/>
    <w:rsid w:val="004557D0"/>
    <w:rsid w:val="00455B10"/>
    <w:rsid w:val="00455B40"/>
    <w:rsid w:val="00455DE4"/>
    <w:rsid w:val="0045636F"/>
    <w:rsid w:val="0045674A"/>
    <w:rsid w:val="00457104"/>
    <w:rsid w:val="00460BC9"/>
    <w:rsid w:val="004615F6"/>
    <w:rsid w:val="00461E12"/>
    <w:rsid w:val="004621C5"/>
    <w:rsid w:val="004629C9"/>
    <w:rsid w:val="00463C84"/>
    <w:rsid w:val="00463CB2"/>
    <w:rsid w:val="00463FFA"/>
    <w:rsid w:val="004650B7"/>
    <w:rsid w:val="00466CEF"/>
    <w:rsid w:val="00467D26"/>
    <w:rsid w:val="004717E2"/>
    <w:rsid w:val="00471A73"/>
    <w:rsid w:val="00472144"/>
    <w:rsid w:val="00472C08"/>
    <w:rsid w:val="00473E3C"/>
    <w:rsid w:val="00474513"/>
    <w:rsid w:val="00475FA1"/>
    <w:rsid w:val="0048036C"/>
    <w:rsid w:val="004805CE"/>
    <w:rsid w:val="00480C16"/>
    <w:rsid w:val="004819F9"/>
    <w:rsid w:val="00482AD5"/>
    <w:rsid w:val="00482B89"/>
    <w:rsid w:val="00484A01"/>
    <w:rsid w:val="00486C81"/>
    <w:rsid w:val="00486DA0"/>
    <w:rsid w:val="00492410"/>
    <w:rsid w:val="004930FD"/>
    <w:rsid w:val="0049417D"/>
    <w:rsid w:val="00494D04"/>
    <w:rsid w:val="00494DE5"/>
    <w:rsid w:val="00495280"/>
    <w:rsid w:val="004955DE"/>
    <w:rsid w:val="0049561F"/>
    <w:rsid w:val="0049654A"/>
    <w:rsid w:val="00496C52"/>
    <w:rsid w:val="00497506"/>
    <w:rsid w:val="004977E2"/>
    <w:rsid w:val="004A02FD"/>
    <w:rsid w:val="004A0401"/>
    <w:rsid w:val="004A155C"/>
    <w:rsid w:val="004A18D0"/>
    <w:rsid w:val="004A219C"/>
    <w:rsid w:val="004A2AAE"/>
    <w:rsid w:val="004A5054"/>
    <w:rsid w:val="004A5788"/>
    <w:rsid w:val="004A69A3"/>
    <w:rsid w:val="004A6E11"/>
    <w:rsid w:val="004A6FA7"/>
    <w:rsid w:val="004A7112"/>
    <w:rsid w:val="004A7734"/>
    <w:rsid w:val="004A7744"/>
    <w:rsid w:val="004A78ED"/>
    <w:rsid w:val="004B0943"/>
    <w:rsid w:val="004B0A99"/>
    <w:rsid w:val="004B0D0D"/>
    <w:rsid w:val="004B1A54"/>
    <w:rsid w:val="004B1A9B"/>
    <w:rsid w:val="004B20FE"/>
    <w:rsid w:val="004B2240"/>
    <w:rsid w:val="004B3C97"/>
    <w:rsid w:val="004B3D0F"/>
    <w:rsid w:val="004B4A0F"/>
    <w:rsid w:val="004B4EA4"/>
    <w:rsid w:val="004B7EF5"/>
    <w:rsid w:val="004C0559"/>
    <w:rsid w:val="004C0D54"/>
    <w:rsid w:val="004C16F9"/>
    <w:rsid w:val="004C2A81"/>
    <w:rsid w:val="004C3766"/>
    <w:rsid w:val="004C3ADF"/>
    <w:rsid w:val="004C3B79"/>
    <w:rsid w:val="004C3ECF"/>
    <w:rsid w:val="004C4B92"/>
    <w:rsid w:val="004C652E"/>
    <w:rsid w:val="004C6F81"/>
    <w:rsid w:val="004C724D"/>
    <w:rsid w:val="004C74E5"/>
    <w:rsid w:val="004C79AC"/>
    <w:rsid w:val="004D047E"/>
    <w:rsid w:val="004D0D0E"/>
    <w:rsid w:val="004D0E5D"/>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222"/>
    <w:rsid w:val="004E531B"/>
    <w:rsid w:val="004E54EE"/>
    <w:rsid w:val="004E77AE"/>
    <w:rsid w:val="004F0CA7"/>
    <w:rsid w:val="004F16D6"/>
    <w:rsid w:val="004F2D95"/>
    <w:rsid w:val="004F2F76"/>
    <w:rsid w:val="004F3721"/>
    <w:rsid w:val="004F3ECF"/>
    <w:rsid w:val="004F4D81"/>
    <w:rsid w:val="004F6842"/>
    <w:rsid w:val="004F6DB1"/>
    <w:rsid w:val="004F6E32"/>
    <w:rsid w:val="0050079B"/>
    <w:rsid w:val="005016D0"/>
    <w:rsid w:val="0050213B"/>
    <w:rsid w:val="0050334C"/>
    <w:rsid w:val="0050395C"/>
    <w:rsid w:val="00504D0F"/>
    <w:rsid w:val="00505DAA"/>
    <w:rsid w:val="00506370"/>
    <w:rsid w:val="005105E1"/>
    <w:rsid w:val="005109BD"/>
    <w:rsid w:val="0051228B"/>
    <w:rsid w:val="005128E3"/>
    <w:rsid w:val="0051436D"/>
    <w:rsid w:val="00514821"/>
    <w:rsid w:val="00515510"/>
    <w:rsid w:val="00516B37"/>
    <w:rsid w:val="00516CB5"/>
    <w:rsid w:val="00517718"/>
    <w:rsid w:val="00517F78"/>
    <w:rsid w:val="00520C17"/>
    <w:rsid w:val="00521297"/>
    <w:rsid w:val="005212E1"/>
    <w:rsid w:val="005214FD"/>
    <w:rsid w:val="00521CFC"/>
    <w:rsid w:val="00522409"/>
    <w:rsid w:val="00522D51"/>
    <w:rsid w:val="00522D9A"/>
    <w:rsid w:val="0052346E"/>
    <w:rsid w:val="0052364D"/>
    <w:rsid w:val="005249F6"/>
    <w:rsid w:val="0052564D"/>
    <w:rsid w:val="00526158"/>
    <w:rsid w:val="00526159"/>
    <w:rsid w:val="005265B2"/>
    <w:rsid w:val="0053138C"/>
    <w:rsid w:val="00531970"/>
    <w:rsid w:val="00531CA9"/>
    <w:rsid w:val="00531D4D"/>
    <w:rsid w:val="0053206A"/>
    <w:rsid w:val="005335AF"/>
    <w:rsid w:val="00533C2D"/>
    <w:rsid w:val="00533C3A"/>
    <w:rsid w:val="00533FD6"/>
    <w:rsid w:val="005341BD"/>
    <w:rsid w:val="00534ED3"/>
    <w:rsid w:val="0053519A"/>
    <w:rsid w:val="00537F78"/>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06"/>
    <w:rsid w:val="00556A41"/>
    <w:rsid w:val="00556EE1"/>
    <w:rsid w:val="00557E99"/>
    <w:rsid w:val="0056097E"/>
    <w:rsid w:val="00560AF7"/>
    <w:rsid w:val="0056262B"/>
    <w:rsid w:val="00562694"/>
    <w:rsid w:val="00563B5F"/>
    <w:rsid w:val="005647F2"/>
    <w:rsid w:val="00565730"/>
    <w:rsid w:val="00565CEA"/>
    <w:rsid w:val="00566061"/>
    <w:rsid w:val="005679A5"/>
    <w:rsid w:val="005700A6"/>
    <w:rsid w:val="00572204"/>
    <w:rsid w:val="00572358"/>
    <w:rsid w:val="005724C8"/>
    <w:rsid w:val="00572B15"/>
    <w:rsid w:val="0057328F"/>
    <w:rsid w:val="00573954"/>
    <w:rsid w:val="0057481C"/>
    <w:rsid w:val="00575ECF"/>
    <w:rsid w:val="00577FCD"/>
    <w:rsid w:val="00580116"/>
    <w:rsid w:val="00580483"/>
    <w:rsid w:val="00580C1C"/>
    <w:rsid w:val="00581D5C"/>
    <w:rsid w:val="0058264F"/>
    <w:rsid w:val="00582997"/>
    <w:rsid w:val="00582CEE"/>
    <w:rsid w:val="00583EC6"/>
    <w:rsid w:val="005846FF"/>
    <w:rsid w:val="0058499B"/>
    <w:rsid w:val="0058596A"/>
    <w:rsid w:val="0058638E"/>
    <w:rsid w:val="00586488"/>
    <w:rsid w:val="005864F7"/>
    <w:rsid w:val="0058654C"/>
    <w:rsid w:val="00586AE8"/>
    <w:rsid w:val="00586FC2"/>
    <w:rsid w:val="00587AA7"/>
    <w:rsid w:val="00587C7F"/>
    <w:rsid w:val="00590F54"/>
    <w:rsid w:val="00591702"/>
    <w:rsid w:val="00592996"/>
    <w:rsid w:val="00592E0A"/>
    <w:rsid w:val="00594545"/>
    <w:rsid w:val="00594C15"/>
    <w:rsid w:val="0059698D"/>
    <w:rsid w:val="00597102"/>
    <w:rsid w:val="00597B1B"/>
    <w:rsid w:val="00597D9F"/>
    <w:rsid w:val="00597F31"/>
    <w:rsid w:val="005A0419"/>
    <w:rsid w:val="005A0742"/>
    <w:rsid w:val="005A123A"/>
    <w:rsid w:val="005A1261"/>
    <w:rsid w:val="005A2367"/>
    <w:rsid w:val="005A2E90"/>
    <w:rsid w:val="005A3107"/>
    <w:rsid w:val="005A39FC"/>
    <w:rsid w:val="005A3E6C"/>
    <w:rsid w:val="005A4682"/>
    <w:rsid w:val="005A4B94"/>
    <w:rsid w:val="005A5602"/>
    <w:rsid w:val="005A5F87"/>
    <w:rsid w:val="005A64E6"/>
    <w:rsid w:val="005A65F2"/>
    <w:rsid w:val="005A7785"/>
    <w:rsid w:val="005A7AC8"/>
    <w:rsid w:val="005A7C20"/>
    <w:rsid w:val="005B1E7C"/>
    <w:rsid w:val="005B33FD"/>
    <w:rsid w:val="005B37AC"/>
    <w:rsid w:val="005B3A56"/>
    <w:rsid w:val="005B3C97"/>
    <w:rsid w:val="005B4439"/>
    <w:rsid w:val="005B5462"/>
    <w:rsid w:val="005C04A6"/>
    <w:rsid w:val="005C121D"/>
    <w:rsid w:val="005C1C93"/>
    <w:rsid w:val="005C1ECF"/>
    <w:rsid w:val="005C2440"/>
    <w:rsid w:val="005C2B40"/>
    <w:rsid w:val="005C2F24"/>
    <w:rsid w:val="005C41CB"/>
    <w:rsid w:val="005C4543"/>
    <w:rsid w:val="005C4F47"/>
    <w:rsid w:val="005C55EB"/>
    <w:rsid w:val="005C6AD6"/>
    <w:rsid w:val="005C727E"/>
    <w:rsid w:val="005C7F8D"/>
    <w:rsid w:val="005D19C5"/>
    <w:rsid w:val="005D202F"/>
    <w:rsid w:val="005D4CAE"/>
    <w:rsid w:val="005D4DF2"/>
    <w:rsid w:val="005D4E18"/>
    <w:rsid w:val="005D5E16"/>
    <w:rsid w:val="005D62CF"/>
    <w:rsid w:val="005D6BEB"/>
    <w:rsid w:val="005D7922"/>
    <w:rsid w:val="005D7EA6"/>
    <w:rsid w:val="005E1D6B"/>
    <w:rsid w:val="005E2667"/>
    <w:rsid w:val="005E2F00"/>
    <w:rsid w:val="005E3681"/>
    <w:rsid w:val="005E4DE3"/>
    <w:rsid w:val="005E59A2"/>
    <w:rsid w:val="005E65CD"/>
    <w:rsid w:val="005E715F"/>
    <w:rsid w:val="005F016D"/>
    <w:rsid w:val="005F0297"/>
    <w:rsid w:val="005F1598"/>
    <w:rsid w:val="005F1CB7"/>
    <w:rsid w:val="005F1DB8"/>
    <w:rsid w:val="005F5A11"/>
    <w:rsid w:val="005F5E54"/>
    <w:rsid w:val="005F5EEE"/>
    <w:rsid w:val="005F607D"/>
    <w:rsid w:val="005F6904"/>
    <w:rsid w:val="0060013A"/>
    <w:rsid w:val="0060093E"/>
    <w:rsid w:val="00602163"/>
    <w:rsid w:val="00602889"/>
    <w:rsid w:val="00602BD0"/>
    <w:rsid w:val="00602BD9"/>
    <w:rsid w:val="0060394F"/>
    <w:rsid w:val="00603993"/>
    <w:rsid w:val="006046B1"/>
    <w:rsid w:val="00605442"/>
    <w:rsid w:val="00606142"/>
    <w:rsid w:val="00606F8F"/>
    <w:rsid w:val="00607D6E"/>
    <w:rsid w:val="0061024B"/>
    <w:rsid w:val="00610754"/>
    <w:rsid w:val="006132C8"/>
    <w:rsid w:val="0061555F"/>
    <w:rsid w:val="006156AD"/>
    <w:rsid w:val="0062068E"/>
    <w:rsid w:val="00620D3E"/>
    <w:rsid w:val="00622E87"/>
    <w:rsid w:val="0062551B"/>
    <w:rsid w:val="006263A7"/>
    <w:rsid w:val="00626BDB"/>
    <w:rsid w:val="0062792C"/>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46D34"/>
    <w:rsid w:val="00650B05"/>
    <w:rsid w:val="00650DA7"/>
    <w:rsid w:val="0065123C"/>
    <w:rsid w:val="00652B2A"/>
    <w:rsid w:val="0065325A"/>
    <w:rsid w:val="00653806"/>
    <w:rsid w:val="00653A19"/>
    <w:rsid w:val="00653E20"/>
    <w:rsid w:val="006541AD"/>
    <w:rsid w:val="0065571E"/>
    <w:rsid w:val="00655AEF"/>
    <w:rsid w:val="006567C8"/>
    <w:rsid w:val="00657928"/>
    <w:rsid w:val="00660B79"/>
    <w:rsid w:val="006621AC"/>
    <w:rsid w:val="006622E6"/>
    <w:rsid w:val="0066265E"/>
    <w:rsid w:val="00662C74"/>
    <w:rsid w:val="00663DC0"/>
    <w:rsid w:val="0066523A"/>
    <w:rsid w:val="0066528E"/>
    <w:rsid w:val="00665701"/>
    <w:rsid w:val="00665EFF"/>
    <w:rsid w:val="0066689B"/>
    <w:rsid w:val="00666B71"/>
    <w:rsid w:val="0066712B"/>
    <w:rsid w:val="0067002F"/>
    <w:rsid w:val="00670160"/>
    <w:rsid w:val="00670206"/>
    <w:rsid w:val="006703D1"/>
    <w:rsid w:val="006704AB"/>
    <w:rsid w:val="00672318"/>
    <w:rsid w:val="0067253A"/>
    <w:rsid w:val="00672BB9"/>
    <w:rsid w:val="00672C84"/>
    <w:rsid w:val="006739AD"/>
    <w:rsid w:val="00673D5D"/>
    <w:rsid w:val="00674276"/>
    <w:rsid w:val="00675401"/>
    <w:rsid w:val="00675E43"/>
    <w:rsid w:val="00677202"/>
    <w:rsid w:val="00680A3D"/>
    <w:rsid w:val="00681337"/>
    <w:rsid w:val="00681D98"/>
    <w:rsid w:val="00681E31"/>
    <w:rsid w:val="00681E85"/>
    <w:rsid w:val="00685184"/>
    <w:rsid w:val="0068572D"/>
    <w:rsid w:val="006870AA"/>
    <w:rsid w:val="006877BC"/>
    <w:rsid w:val="0069089A"/>
    <w:rsid w:val="00690A06"/>
    <w:rsid w:val="00691470"/>
    <w:rsid w:val="00692396"/>
    <w:rsid w:val="00692CE5"/>
    <w:rsid w:val="0069362C"/>
    <w:rsid w:val="006942F3"/>
    <w:rsid w:val="00695E87"/>
    <w:rsid w:val="006963A1"/>
    <w:rsid w:val="0069783D"/>
    <w:rsid w:val="006A05EA"/>
    <w:rsid w:val="006A2019"/>
    <w:rsid w:val="006A3080"/>
    <w:rsid w:val="006A55A9"/>
    <w:rsid w:val="006A5C9D"/>
    <w:rsid w:val="006A61D9"/>
    <w:rsid w:val="006A6628"/>
    <w:rsid w:val="006A77C9"/>
    <w:rsid w:val="006B286D"/>
    <w:rsid w:val="006B2DE3"/>
    <w:rsid w:val="006B2E39"/>
    <w:rsid w:val="006B30B7"/>
    <w:rsid w:val="006B4F95"/>
    <w:rsid w:val="006B5DFD"/>
    <w:rsid w:val="006B6447"/>
    <w:rsid w:val="006B65B4"/>
    <w:rsid w:val="006B6DDE"/>
    <w:rsid w:val="006B7734"/>
    <w:rsid w:val="006C05D7"/>
    <w:rsid w:val="006C0FF3"/>
    <w:rsid w:val="006C225A"/>
    <w:rsid w:val="006C3038"/>
    <w:rsid w:val="006C366B"/>
    <w:rsid w:val="006C36FB"/>
    <w:rsid w:val="006C3DD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2E"/>
    <w:rsid w:val="006E0993"/>
    <w:rsid w:val="006E0D72"/>
    <w:rsid w:val="006E12A8"/>
    <w:rsid w:val="006E143D"/>
    <w:rsid w:val="006E2807"/>
    <w:rsid w:val="006E38B4"/>
    <w:rsid w:val="006E396C"/>
    <w:rsid w:val="006E3BE6"/>
    <w:rsid w:val="006E3D2E"/>
    <w:rsid w:val="006E3E44"/>
    <w:rsid w:val="006E4850"/>
    <w:rsid w:val="006E5267"/>
    <w:rsid w:val="006E537B"/>
    <w:rsid w:val="006E549D"/>
    <w:rsid w:val="006E6F52"/>
    <w:rsid w:val="006E7AC7"/>
    <w:rsid w:val="006F007D"/>
    <w:rsid w:val="006F0A34"/>
    <w:rsid w:val="006F0D83"/>
    <w:rsid w:val="006F135B"/>
    <w:rsid w:val="006F307C"/>
    <w:rsid w:val="006F3959"/>
    <w:rsid w:val="006F4537"/>
    <w:rsid w:val="006F4BEA"/>
    <w:rsid w:val="006F5F8E"/>
    <w:rsid w:val="006F6EF6"/>
    <w:rsid w:val="006F7881"/>
    <w:rsid w:val="007006CD"/>
    <w:rsid w:val="00701249"/>
    <w:rsid w:val="00701563"/>
    <w:rsid w:val="00702523"/>
    <w:rsid w:val="00702973"/>
    <w:rsid w:val="00702AFD"/>
    <w:rsid w:val="0070447D"/>
    <w:rsid w:val="0070497F"/>
    <w:rsid w:val="00704E3C"/>
    <w:rsid w:val="00704F1D"/>
    <w:rsid w:val="00705564"/>
    <w:rsid w:val="00707910"/>
    <w:rsid w:val="00707DDC"/>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294"/>
    <w:rsid w:val="007366EE"/>
    <w:rsid w:val="00737C5B"/>
    <w:rsid w:val="00737F35"/>
    <w:rsid w:val="00741421"/>
    <w:rsid w:val="00742E23"/>
    <w:rsid w:val="00743421"/>
    <w:rsid w:val="00743430"/>
    <w:rsid w:val="007435F0"/>
    <w:rsid w:val="0074374E"/>
    <w:rsid w:val="007437A6"/>
    <w:rsid w:val="00743F25"/>
    <w:rsid w:val="00744335"/>
    <w:rsid w:val="00744E3F"/>
    <w:rsid w:val="007456DB"/>
    <w:rsid w:val="00745A4A"/>
    <w:rsid w:val="00746C35"/>
    <w:rsid w:val="007471E5"/>
    <w:rsid w:val="00747DED"/>
    <w:rsid w:val="00747DF6"/>
    <w:rsid w:val="007507B4"/>
    <w:rsid w:val="007509A9"/>
    <w:rsid w:val="00751DBA"/>
    <w:rsid w:val="0075206B"/>
    <w:rsid w:val="00752972"/>
    <w:rsid w:val="00752EC8"/>
    <w:rsid w:val="00753254"/>
    <w:rsid w:val="007535A9"/>
    <w:rsid w:val="00754FBB"/>
    <w:rsid w:val="00755074"/>
    <w:rsid w:val="007575C9"/>
    <w:rsid w:val="007577AC"/>
    <w:rsid w:val="0076131F"/>
    <w:rsid w:val="00761E4C"/>
    <w:rsid w:val="007625CF"/>
    <w:rsid w:val="007627EA"/>
    <w:rsid w:val="00766D30"/>
    <w:rsid w:val="0076739A"/>
    <w:rsid w:val="00771290"/>
    <w:rsid w:val="0077130F"/>
    <w:rsid w:val="007716E5"/>
    <w:rsid w:val="007736DD"/>
    <w:rsid w:val="0077395A"/>
    <w:rsid w:val="007740BF"/>
    <w:rsid w:val="007741D0"/>
    <w:rsid w:val="00774AC4"/>
    <w:rsid w:val="00776273"/>
    <w:rsid w:val="00776276"/>
    <w:rsid w:val="00777283"/>
    <w:rsid w:val="00777C2D"/>
    <w:rsid w:val="00781391"/>
    <w:rsid w:val="00781825"/>
    <w:rsid w:val="00781F96"/>
    <w:rsid w:val="00782116"/>
    <w:rsid w:val="00783083"/>
    <w:rsid w:val="00783411"/>
    <w:rsid w:val="00783BA2"/>
    <w:rsid w:val="00783EDA"/>
    <w:rsid w:val="00785F50"/>
    <w:rsid w:val="00785F60"/>
    <w:rsid w:val="0078603F"/>
    <w:rsid w:val="007866A8"/>
    <w:rsid w:val="00786B75"/>
    <w:rsid w:val="00786D08"/>
    <w:rsid w:val="00786D8A"/>
    <w:rsid w:val="00786DEF"/>
    <w:rsid w:val="00787297"/>
    <w:rsid w:val="00790C1D"/>
    <w:rsid w:val="00792F22"/>
    <w:rsid w:val="007933D2"/>
    <w:rsid w:val="00794EC5"/>
    <w:rsid w:val="007952A4"/>
    <w:rsid w:val="00795439"/>
    <w:rsid w:val="007954FA"/>
    <w:rsid w:val="007963C1"/>
    <w:rsid w:val="00796F06"/>
    <w:rsid w:val="00797421"/>
    <w:rsid w:val="007A017F"/>
    <w:rsid w:val="007A2B2F"/>
    <w:rsid w:val="007A39F8"/>
    <w:rsid w:val="007A44FB"/>
    <w:rsid w:val="007A477C"/>
    <w:rsid w:val="007A4C64"/>
    <w:rsid w:val="007A4D76"/>
    <w:rsid w:val="007A4E98"/>
    <w:rsid w:val="007A5C11"/>
    <w:rsid w:val="007A5F12"/>
    <w:rsid w:val="007A73BB"/>
    <w:rsid w:val="007A75BA"/>
    <w:rsid w:val="007B081C"/>
    <w:rsid w:val="007B0AC6"/>
    <w:rsid w:val="007B1C38"/>
    <w:rsid w:val="007B3493"/>
    <w:rsid w:val="007B3D3B"/>
    <w:rsid w:val="007B4A5B"/>
    <w:rsid w:val="007B61BA"/>
    <w:rsid w:val="007B623C"/>
    <w:rsid w:val="007B6741"/>
    <w:rsid w:val="007B763C"/>
    <w:rsid w:val="007C043E"/>
    <w:rsid w:val="007C0FF2"/>
    <w:rsid w:val="007C1534"/>
    <w:rsid w:val="007C191F"/>
    <w:rsid w:val="007C2DB2"/>
    <w:rsid w:val="007C5F2B"/>
    <w:rsid w:val="007C5F3A"/>
    <w:rsid w:val="007C70E9"/>
    <w:rsid w:val="007C7B31"/>
    <w:rsid w:val="007D063F"/>
    <w:rsid w:val="007D35A4"/>
    <w:rsid w:val="007D3A10"/>
    <w:rsid w:val="007D5C32"/>
    <w:rsid w:val="007D7269"/>
    <w:rsid w:val="007D7C59"/>
    <w:rsid w:val="007D7F13"/>
    <w:rsid w:val="007E01F8"/>
    <w:rsid w:val="007E09DD"/>
    <w:rsid w:val="007E0EF2"/>
    <w:rsid w:val="007E0F91"/>
    <w:rsid w:val="007E1A99"/>
    <w:rsid w:val="007E2C77"/>
    <w:rsid w:val="007E38E8"/>
    <w:rsid w:val="007E502F"/>
    <w:rsid w:val="007E5B7F"/>
    <w:rsid w:val="007E7879"/>
    <w:rsid w:val="007F0272"/>
    <w:rsid w:val="007F06F4"/>
    <w:rsid w:val="007F07BE"/>
    <w:rsid w:val="007F07EB"/>
    <w:rsid w:val="007F1C2B"/>
    <w:rsid w:val="007F3927"/>
    <w:rsid w:val="007F3CEF"/>
    <w:rsid w:val="007F5DF0"/>
    <w:rsid w:val="007F5FC4"/>
    <w:rsid w:val="007F65DF"/>
    <w:rsid w:val="008004E2"/>
    <w:rsid w:val="0080098B"/>
    <w:rsid w:val="008013C5"/>
    <w:rsid w:val="00802C09"/>
    <w:rsid w:val="008032CB"/>
    <w:rsid w:val="008033C5"/>
    <w:rsid w:val="008037C3"/>
    <w:rsid w:val="00804956"/>
    <w:rsid w:val="00804F36"/>
    <w:rsid w:val="008060A7"/>
    <w:rsid w:val="008060BC"/>
    <w:rsid w:val="0080692E"/>
    <w:rsid w:val="0080714B"/>
    <w:rsid w:val="008101BB"/>
    <w:rsid w:val="00810642"/>
    <w:rsid w:val="00810804"/>
    <w:rsid w:val="0081214E"/>
    <w:rsid w:val="00814BE4"/>
    <w:rsid w:val="008157A1"/>
    <w:rsid w:val="00816249"/>
    <w:rsid w:val="008162AA"/>
    <w:rsid w:val="00816B5D"/>
    <w:rsid w:val="00816C2E"/>
    <w:rsid w:val="008209B8"/>
    <w:rsid w:val="008209C0"/>
    <w:rsid w:val="008210D5"/>
    <w:rsid w:val="008222B2"/>
    <w:rsid w:val="0082262B"/>
    <w:rsid w:val="0082391B"/>
    <w:rsid w:val="008245B6"/>
    <w:rsid w:val="00824A19"/>
    <w:rsid w:val="00824B1E"/>
    <w:rsid w:val="00825A07"/>
    <w:rsid w:val="00825D9B"/>
    <w:rsid w:val="00827108"/>
    <w:rsid w:val="00827C49"/>
    <w:rsid w:val="00827D95"/>
    <w:rsid w:val="00831AEF"/>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1B3C"/>
    <w:rsid w:val="008421B7"/>
    <w:rsid w:val="008425A2"/>
    <w:rsid w:val="00842983"/>
    <w:rsid w:val="008458ED"/>
    <w:rsid w:val="00845B00"/>
    <w:rsid w:val="00845EC9"/>
    <w:rsid w:val="00846162"/>
    <w:rsid w:val="00846909"/>
    <w:rsid w:val="00846F80"/>
    <w:rsid w:val="008505DA"/>
    <w:rsid w:val="00850EDE"/>
    <w:rsid w:val="0085119B"/>
    <w:rsid w:val="00853890"/>
    <w:rsid w:val="00854462"/>
    <w:rsid w:val="0085502A"/>
    <w:rsid w:val="0085584B"/>
    <w:rsid w:val="0085689E"/>
    <w:rsid w:val="00856915"/>
    <w:rsid w:val="008578BF"/>
    <w:rsid w:val="00857A1E"/>
    <w:rsid w:val="0086030B"/>
    <w:rsid w:val="0086061D"/>
    <w:rsid w:val="00861CFF"/>
    <w:rsid w:val="0086271D"/>
    <w:rsid w:val="00864862"/>
    <w:rsid w:val="008655D1"/>
    <w:rsid w:val="00865734"/>
    <w:rsid w:val="00865F6C"/>
    <w:rsid w:val="00866244"/>
    <w:rsid w:val="008669A8"/>
    <w:rsid w:val="00867181"/>
    <w:rsid w:val="008674E2"/>
    <w:rsid w:val="00870BDB"/>
    <w:rsid w:val="00871FCE"/>
    <w:rsid w:val="0087258A"/>
    <w:rsid w:val="008731DB"/>
    <w:rsid w:val="00874416"/>
    <w:rsid w:val="0087525E"/>
    <w:rsid w:val="00875A10"/>
    <w:rsid w:val="008776AF"/>
    <w:rsid w:val="0088052C"/>
    <w:rsid w:val="00881D02"/>
    <w:rsid w:val="0088218A"/>
    <w:rsid w:val="00882A92"/>
    <w:rsid w:val="00883504"/>
    <w:rsid w:val="008842DD"/>
    <w:rsid w:val="00884F6A"/>
    <w:rsid w:val="00887718"/>
    <w:rsid w:val="008902F2"/>
    <w:rsid w:val="008906E1"/>
    <w:rsid w:val="00890835"/>
    <w:rsid w:val="008909DF"/>
    <w:rsid w:val="00891E02"/>
    <w:rsid w:val="00892BBB"/>
    <w:rsid w:val="008934B8"/>
    <w:rsid w:val="00893E9D"/>
    <w:rsid w:val="00893EB6"/>
    <w:rsid w:val="0089448A"/>
    <w:rsid w:val="00894A3D"/>
    <w:rsid w:val="008954B2"/>
    <w:rsid w:val="00895BF0"/>
    <w:rsid w:val="00895DB7"/>
    <w:rsid w:val="0089739A"/>
    <w:rsid w:val="008A07FB"/>
    <w:rsid w:val="008A0D50"/>
    <w:rsid w:val="008A1DCB"/>
    <w:rsid w:val="008A3665"/>
    <w:rsid w:val="008A3936"/>
    <w:rsid w:val="008A4DD1"/>
    <w:rsid w:val="008A631C"/>
    <w:rsid w:val="008A6678"/>
    <w:rsid w:val="008A6BEE"/>
    <w:rsid w:val="008A6DAE"/>
    <w:rsid w:val="008A720A"/>
    <w:rsid w:val="008A7620"/>
    <w:rsid w:val="008B04DA"/>
    <w:rsid w:val="008B07ED"/>
    <w:rsid w:val="008B0881"/>
    <w:rsid w:val="008B0970"/>
    <w:rsid w:val="008B0F7F"/>
    <w:rsid w:val="008B100A"/>
    <w:rsid w:val="008B1DD4"/>
    <w:rsid w:val="008B2536"/>
    <w:rsid w:val="008B2A55"/>
    <w:rsid w:val="008B2F13"/>
    <w:rsid w:val="008B4ED5"/>
    <w:rsid w:val="008B55DF"/>
    <w:rsid w:val="008B77A7"/>
    <w:rsid w:val="008B7982"/>
    <w:rsid w:val="008C0E7B"/>
    <w:rsid w:val="008C144A"/>
    <w:rsid w:val="008C1578"/>
    <w:rsid w:val="008C16C2"/>
    <w:rsid w:val="008C3030"/>
    <w:rsid w:val="008C33BE"/>
    <w:rsid w:val="008C3901"/>
    <w:rsid w:val="008C3DA9"/>
    <w:rsid w:val="008C404E"/>
    <w:rsid w:val="008C473E"/>
    <w:rsid w:val="008C5576"/>
    <w:rsid w:val="008C6A03"/>
    <w:rsid w:val="008C6C9C"/>
    <w:rsid w:val="008C7DC5"/>
    <w:rsid w:val="008D021C"/>
    <w:rsid w:val="008D041F"/>
    <w:rsid w:val="008D0A70"/>
    <w:rsid w:val="008D0B16"/>
    <w:rsid w:val="008D1290"/>
    <w:rsid w:val="008D337C"/>
    <w:rsid w:val="008D35A6"/>
    <w:rsid w:val="008D38C5"/>
    <w:rsid w:val="008D3F8C"/>
    <w:rsid w:val="008D42EB"/>
    <w:rsid w:val="008D42F7"/>
    <w:rsid w:val="008D495F"/>
    <w:rsid w:val="008D5671"/>
    <w:rsid w:val="008D5980"/>
    <w:rsid w:val="008D61BD"/>
    <w:rsid w:val="008D695D"/>
    <w:rsid w:val="008E010E"/>
    <w:rsid w:val="008E0809"/>
    <w:rsid w:val="008E0CF9"/>
    <w:rsid w:val="008E1DDD"/>
    <w:rsid w:val="008E1E72"/>
    <w:rsid w:val="008E46C0"/>
    <w:rsid w:val="008E4B56"/>
    <w:rsid w:val="008E693C"/>
    <w:rsid w:val="008E76EA"/>
    <w:rsid w:val="008F0A7B"/>
    <w:rsid w:val="008F1577"/>
    <w:rsid w:val="008F172D"/>
    <w:rsid w:val="008F22FB"/>
    <w:rsid w:val="008F4724"/>
    <w:rsid w:val="008F4FF0"/>
    <w:rsid w:val="008F60EE"/>
    <w:rsid w:val="008F6256"/>
    <w:rsid w:val="008F6E77"/>
    <w:rsid w:val="00900177"/>
    <w:rsid w:val="00901EE4"/>
    <w:rsid w:val="00902389"/>
    <w:rsid w:val="009024FF"/>
    <w:rsid w:val="00902817"/>
    <w:rsid w:val="00902E41"/>
    <w:rsid w:val="00902F6E"/>
    <w:rsid w:val="00903AB8"/>
    <w:rsid w:val="00904325"/>
    <w:rsid w:val="00904518"/>
    <w:rsid w:val="00905095"/>
    <w:rsid w:val="009052B0"/>
    <w:rsid w:val="00905D5B"/>
    <w:rsid w:val="00906210"/>
    <w:rsid w:val="009070D1"/>
    <w:rsid w:val="00910441"/>
    <w:rsid w:val="00910F9F"/>
    <w:rsid w:val="009110AD"/>
    <w:rsid w:val="009111A1"/>
    <w:rsid w:val="009123A3"/>
    <w:rsid w:val="00913053"/>
    <w:rsid w:val="0091431B"/>
    <w:rsid w:val="00914A3A"/>
    <w:rsid w:val="00914A87"/>
    <w:rsid w:val="00914B20"/>
    <w:rsid w:val="009157AE"/>
    <w:rsid w:val="009164A6"/>
    <w:rsid w:val="00920CD9"/>
    <w:rsid w:val="0092128D"/>
    <w:rsid w:val="0092174A"/>
    <w:rsid w:val="00923085"/>
    <w:rsid w:val="00923BA5"/>
    <w:rsid w:val="00923D00"/>
    <w:rsid w:val="00924047"/>
    <w:rsid w:val="0092518E"/>
    <w:rsid w:val="00925197"/>
    <w:rsid w:val="0092541E"/>
    <w:rsid w:val="009272A4"/>
    <w:rsid w:val="009301CD"/>
    <w:rsid w:val="00930E42"/>
    <w:rsid w:val="009313C8"/>
    <w:rsid w:val="009314CF"/>
    <w:rsid w:val="009318C7"/>
    <w:rsid w:val="00932B3F"/>
    <w:rsid w:val="0093342D"/>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46D42"/>
    <w:rsid w:val="0095051E"/>
    <w:rsid w:val="00950ED9"/>
    <w:rsid w:val="00951651"/>
    <w:rsid w:val="00951F39"/>
    <w:rsid w:val="00952889"/>
    <w:rsid w:val="0095369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002"/>
    <w:rsid w:val="009670C9"/>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1585"/>
    <w:rsid w:val="009828A1"/>
    <w:rsid w:val="00982EC0"/>
    <w:rsid w:val="009853B8"/>
    <w:rsid w:val="00985C7B"/>
    <w:rsid w:val="00985D16"/>
    <w:rsid w:val="00986229"/>
    <w:rsid w:val="009868A9"/>
    <w:rsid w:val="00986AC7"/>
    <w:rsid w:val="0098717D"/>
    <w:rsid w:val="009876A5"/>
    <w:rsid w:val="00987C7A"/>
    <w:rsid w:val="00987FB6"/>
    <w:rsid w:val="00990A5E"/>
    <w:rsid w:val="009917AD"/>
    <w:rsid w:val="009918DE"/>
    <w:rsid w:val="00991CFE"/>
    <w:rsid w:val="00992445"/>
    <w:rsid w:val="00992B94"/>
    <w:rsid w:val="00992FE9"/>
    <w:rsid w:val="00993A48"/>
    <w:rsid w:val="00996253"/>
    <w:rsid w:val="009963DC"/>
    <w:rsid w:val="009973EB"/>
    <w:rsid w:val="009A0148"/>
    <w:rsid w:val="009A086C"/>
    <w:rsid w:val="009A1E9A"/>
    <w:rsid w:val="009A2CC4"/>
    <w:rsid w:val="009A3264"/>
    <w:rsid w:val="009A38C8"/>
    <w:rsid w:val="009A3FED"/>
    <w:rsid w:val="009A407A"/>
    <w:rsid w:val="009A45C1"/>
    <w:rsid w:val="009A5C21"/>
    <w:rsid w:val="009A7C76"/>
    <w:rsid w:val="009B1374"/>
    <w:rsid w:val="009B17D5"/>
    <w:rsid w:val="009B2A83"/>
    <w:rsid w:val="009B3728"/>
    <w:rsid w:val="009B47BA"/>
    <w:rsid w:val="009B4DC1"/>
    <w:rsid w:val="009B5A63"/>
    <w:rsid w:val="009B60FD"/>
    <w:rsid w:val="009B7370"/>
    <w:rsid w:val="009B748F"/>
    <w:rsid w:val="009B7D6E"/>
    <w:rsid w:val="009C0082"/>
    <w:rsid w:val="009C1801"/>
    <w:rsid w:val="009C276B"/>
    <w:rsid w:val="009C2E55"/>
    <w:rsid w:val="009C4DAC"/>
    <w:rsid w:val="009C5C01"/>
    <w:rsid w:val="009C5CD2"/>
    <w:rsid w:val="009C6EF9"/>
    <w:rsid w:val="009D1003"/>
    <w:rsid w:val="009D12F2"/>
    <w:rsid w:val="009D1586"/>
    <w:rsid w:val="009D2545"/>
    <w:rsid w:val="009D2C11"/>
    <w:rsid w:val="009D36B7"/>
    <w:rsid w:val="009D62B5"/>
    <w:rsid w:val="009D69B4"/>
    <w:rsid w:val="009E06CD"/>
    <w:rsid w:val="009E12D5"/>
    <w:rsid w:val="009E2733"/>
    <w:rsid w:val="009E28A9"/>
    <w:rsid w:val="009E2B24"/>
    <w:rsid w:val="009E3AD2"/>
    <w:rsid w:val="009E3EB1"/>
    <w:rsid w:val="009E4229"/>
    <w:rsid w:val="009E424B"/>
    <w:rsid w:val="009E4B77"/>
    <w:rsid w:val="009E4CAE"/>
    <w:rsid w:val="009E59A2"/>
    <w:rsid w:val="009E5B7B"/>
    <w:rsid w:val="009E6347"/>
    <w:rsid w:val="009E6493"/>
    <w:rsid w:val="009F0653"/>
    <w:rsid w:val="009F110E"/>
    <w:rsid w:val="009F1501"/>
    <w:rsid w:val="009F194C"/>
    <w:rsid w:val="009F199D"/>
    <w:rsid w:val="009F1C0B"/>
    <w:rsid w:val="009F20AF"/>
    <w:rsid w:val="009F2340"/>
    <w:rsid w:val="009F3045"/>
    <w:rsid w:val="009F4C46"/>
    <w:rsid w:val="009F50D7"/>
    <w:rsid w:val="009F7DC1"/>
    <w:rsid w:val="009F7E7C"/>
    <w:rsid w:val="009F7EEB"/>
    <w:rsid w:val="00A00286"/>
    <w:rsid w:val="00A004EA"/>
    <w:rsid w:val="00A00657"/>
    <w:rsid w:val="00A00D47"/>
    <w:rsid w:val="00A018C1"/>
    <w:rsid w:val="00A01998"/>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66B"/>
    <w:rsid w:val="00A21C84"/>
    <w:rsid w:val="00A224AC"/>
    <w:rsid w:val="00A239E2"/>
    <w:rsid w:val="00A23AFE"/>
    <w:rsid w:val="00A24578"/>
    <w:rsid w:val="00A24879"/>
    <w:rsid w:val="00A25E99"/>
    <w:rsid w:val="00A264C8"/>
    <w:rsid w:val="00A26882"/>
    <w:rsid w:val="00A27F0F"/>
    <w:rsid w:val="00A30439"/>
    <w:rsid w:val="00A309B4"/>
    <w:rsid w:val="00A30B23"/>
    <w:rsid w:val="00A30F07"/>
    <w:rsid w:val="00A3183E"/>
    <w:rsid w:val="00A32854"/>
    <w:rsid w:val="00A33A49"/>
    <w:rsid w:val="00A33AA4"/>
    <w:rsid w:val="00A33F4C"/>
    <w:rsid w:val="00A34A96"/>
    <w:rsid w:val="00A34C96"/>
    <w:rsid w:val="00A36BAD"/>
    <w:rsid w:val="00A37638"/>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9AA"/>
    <w:rsid w:val="00A52E29"/>
    <w:rsid w:val="00A53062"/>
    <w:rsid w:val="00A531E1"/>
    <w:rsid w:val="00A53711"/>
    <w:rsid w:val="00A550FC"/>
    <w:rsid w:val="00A554A7"/>
    <w:rsid w:val="00A56E45"/>
    <w:rsid w:val="00A57001"/>
    <w:rsid w:val="00A62122"/>
    <w:rsid w:val="00A62967"/>
    <w:rsid w:val="00A62E15"/>
    <w:rsid w:val="00A633A6"/>
    <w:rsid w:val="00A63723"/>
    <w:rsid w:val="00A6523D"/>
    <w:rsid w:val="00A65E3F"/>
    <w:rsid w:val="00A667FA"/>
    <w:rsid w:val="00A67301"/>
    <w:rsid w:val="00A67B08"/>
    <w:rsid w:val="00A67E0D"/>
    <w:rsid w:val="00A67E8A"/>
    <w:rsid w:val="00A71148"/>
    <w:rsid w:val="00A71257"/>
    <w:rsid w:val="00A71587"/>
    <w:rsid w:val="00A71856"/>
    <w:rsid w:val="00A734B5"/>
    <w:rsid w:val="00A73780"/>
    <w:rsid w:val="00A743B2"/>
    <w:rsid w:val="00A758AE"/>
    <w:rsid w:val="00A75F03"/>
    <w:rsid w:val="00A768C3"/>
    <w:rsid w:val="00A76A05"/>
    <w:rsid w:val="00A77AA4"/>
    <w:rsid w:val="00A804CA"/>
    <w:rsid w:val="00A80EDA"/>
    <w:rsid w:val="00A80F9C"/>
    <w:rsid w:val="00A81119"/>
    <w:rsid w:val="00A811AE"/>
    <w:rsid w:val="00A8143A"/>
    <w:rsid w:val="00A8149D"/>
    <w:rsid w:val="00A83264"/>
    <w:rsid w:val="00A838EF"/>
    <w:rsid w:val="00A84652"/>
    <w:rsid w:val="00A86418"/>
    <w:rsid w:val="00A86547"/>
    <w:rsid w:val="00A86A72"/>
    <w:rsid w:val="00A86DC3"/>
    <w:rsid w:val="00A92199"/>
    <w:rsid w:val="00A92228"/>
    <w:rsid w:val="00A92D34"/>
    <w:rsid w:val="00A93F2B"/>
    <w:rsid w:val="00A94451"/>
    <w:rsid w:val="00A94912"/>
    <w:rsid w:val="00A953FD"/>
    <w:rsid w:val="00A95BCC"/>
    <w:rsid w:val="00A95FFA"/>
    <w:rsid w:val="00A9640B"/>
    <w:rsid w:val="00A96E8B"/>
    <w:rsid w:val="00AA14F8"/>
    <w:rsid w:val="00AA2456"/>
    <w:rsid w:val="00AA2659"/>
    <w:rsid w:val="00AA34C8"/>
    <w:rsid w:val="00AA4AA4"/>
    <w:rsid w:val="00AA4E5A"/>
    <w:rsid w:val="00AA5058"/>
    <w:rsid w:val="00AA580A"/>
    <w:rsid w:val="00AB1CD1"/>
    <w:rsid w:val="00AB2B7C"/>
    <w:rsid w:val="00AB2DBB"/>
    <w:rsid w:val="00AB438A"/>
    <w:rsid w:val="00AB54BB"/>
    <w:rsid w:val="00AB565B"/>
    <w:rsid w:val="00AB5FB1"/>
    <w:rsid w:val="00AB614E"/>
    <w:rsid w:val="00AB7952"/>
    <w:rsid w:val="00AC148C"/>
    <w:rsid w:val="00AC1D3B"/>
    <w:rsid w:val="00AC22F3"/>
    <w:rsid w:val="00AC235A"/>
    <w:rsid w:val="00AC2462"/>
    <w:rsid w:val="00AC3320"/>
    <w:rsid w:val="00AC3449"/>
    <w:rsid w:val="00AC3D02"/>
    <w:rsid w:val="00AC40B0"/>
    <w:rsid w:val="00AC51CA"/>
    <w:rsid w:val="00AC53FE"/>
    <w:rsid w:val="00AC5583"/>
    <w:rsid w:val="00AC6DCD"/>
    <w:rsid w:val="00AC6F02"/>
    <w:rsid w:val="00AC7B50"/>
    <w:rsid w:val="00AD1204"/>
    <w:rsid w:val="00AD31F7"/>
    <w:rsid w:val="00AD3594"/>
    <w:rsid w:val="00AD5C13"/>
    <w:rsid w:val="00AD625E"/>
    <w:rsid w:val="00AD6A26"/>
    <w:rsid w:val="00AD6D18"/>
    <w:rsid w:val="00AD76D5"/>
    <w:rsid w:val="00AD7A04"/>
    <w:rsid w:val="00AD7A8C"/>
    <w:rsid w:val="00AE091D"/>
    <w:rsid w:val="00AE0E5D"/>
    <w:rsid w:val="00AE1D80"/>
    <w:rsid w:val="00AE3486"/>
    <w:rsid w:val="00AE4BF6"/>
    <w:rsid w:val="00AE53D0"/>
    <w:rsid w:val="00AE56D1"/>
    <w:rsid w:val="00AE6A07"/>
    <w:rsid w:val="00AE7026"/>
    <w:rsid w:val="00AE70F4"/>
    <w:rsid w:val="00AE76AB"/>
    <w:rsid w:val="00AE7927"/>
    <w:rsid w:val="00AF0087"/>
    <w:rsid w:val="00AF2D24"/>
    <w:rsid w:val="00AF37EE"/>
    <w:rsid w:val="00AF4DB5"/>
    <w:rsid w:val="00AF58C6"/>
    <w:rsid w:val="00AF6137"/>
    <w:rsid w:val="00AF637A"/>
    <w:rsid w:val="00B00092"/>
    <w:rsid w:val="00B00C81"/>
    <w:rsid w:val="00B0200F"/>
    <w:rsid w:val="00B029BC"/>
    <w:rsid w:val="00B034F4"/>
    <w:rsid w:val="00B0413D"/>
    <w:rsid w:val="00B042F1"/>
    <w:rsid w:val="00B04797"/>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19B"/>
    <w:rsid w:val="00B40421"/>
    <w:rsid w:val="00B40540"/>
    <w:rsid w:val="00B40BFB"/>
    <w:rsid w:val="00B40F10"/>
    <w:rsid w:val="00B43379"/>
    <w:rsid w:val="00B43FBF"/>
    <w:rsid w:val="00B4489A"/>
    <w:rsid w:val="00B45FC5"/>
    <w:rsid w:val="00B46875"/>
    <w:rsid w:val="00B46D19"/>
    <w:rsid w:val="00B479E7"/>
    <w:rsid w:val="00B50154"/>
    <w:rsid w:val="00B51147"/>
    <w:rsid w:val="00B51B69"/>
    <w:rsid w:val="00B51F6A"/>
    <w:rsid w:val="00B5293D"/>
    <w:rsid w:val="00B5455F"/>
    <w:rsid w:val="00B549F7"/>
    <w:rsid w:val="00B551D3"/>
    <w:rsid w:val="00B564E1"/>
    <w:rsid w:val="00B56A15"/>
    <w:rsid w:val="00B56A1F"/>
    <w:rsid w:val="00B57781"/>
    <w:rsid w:val="00B578C8"/>
    <w:rsid w:val="00B57967"/>
    <w:rsid w:val="00B6185F"/>
    <w:rsid w:val="00B61BBC"/>
    <w:rsid w:val="00B6236B"/>
    <w:rsid w:val="00B62831"/>
    <w:rsid w:val="00B62E91"/>
    <w:rsid w:val="00B64421"/>
    <w:rsid w:val="00B660F2"/>
    <w:rsid w:val="00B6735C"/>
    <w:rsid w:val="00B71D65"/>
    <w:rsid w:val="00B71FA5"/>
    <w:rsid w:val="00B727C5"/>
    <w:rsid w:val="00B72BFC"/>
    <w:rsid w:val="00B72F20"/>
    <w:rsid w:val="00B736F7"/>
    <w:rsid w:val="00B741E6"/>
    <w:rsid w:val="00B756C6"/>
    <w:rsid w:val="00B7579D"/>
    <w:rsid w:val="00B77038"/>
    <w:rsid w:val="00B77DE3"/>
    <w:rsid w:val="00B805F5"/>
    <w:rsid w:val="00B8106D"/>
    <w:rsid w:val="00B818FE"/>
    <w:rsid w:val="00B82338"/>
    <w:rsid w:val="00B84F25"/>
    <w:rsid w:val="00B865CA"/>
    <w:rsid w:val="00B86CA3"/>
    <w:rsid w:val="00B87317"/>
    <w:rsid w:val="00B87963"/>
    <w:rsid w:val="00B87BEA"/>
    <w:rsid w:val="00B90EEE"/>
    <w:rsid w:val="00B91CF3"/>
    <w:rsid w:val="00B93ED3"/>
    <w:rsid w:val="00B95D66"/>
    <w:rsid w:val="00B95FE8"/>
    <w:rsid w:val="00B96249"/>
    <w:rsid w:val="00B964E4"/>
    <w:rsid w:val="00BA0F54"/>
    <w:rsid w:val="00BA1088"/>
    <w:rsid w:val="00BA1551"/>
    <w:rsid w:val="00BA17A9"/>
    <w:rsid w:val="00BA1EA6"/>
    <w:rsid w:val="00BA1F6B"/>
    <w:rsid w:val="00BA63FC"/>
    <w:rsid w:val="00BB00B5"/>
    <w:rsid w:val="00BB0296"/>
    <w:rsid w:val="00BB05AC"/>
    <w:rsid w:val="00BB070C"/>
    <w:rsid w:val="00BB11A5"/>
    <w:rsid w:val="00BB15A2"/>
    <w:rsid w:val="00BB2C4F"/>
    <w:rsid w:val="00BB2D45"/>
    <w:rsid w:val="00BB2FFB"/>
    <w:rsid w:val="00BB5EA3"/>
    <w:rsid w:val="00BB65C8"/>
    <w:rsid w:val="00BC0A74"/>
    <w:rsid w:val="00BC0D34"/>
    <w:rsid w:val="00BC3378"/>
    <w:rsid w:val="00BC424C"/>
    <w:rsid w:val="00BC47EF"/>
    <w:rsid w:val="00BC49CF"/>
    <w:rsid w:val="00BD0527"/>
    <w:rsid w:val="00BD11A9"/>
    <w:rsid w:val="00BD1AFF"/>
    <w:rsid w:val="00BD2E78"/>
    <w:rsid w:val="00BD3C11"/>
    <w:rsid w:val="00BD5381"/>
    <w:rsid w:val="00BD683B"/>
    <w:rsid w:val="00BD6A12"/>
    <w:rsid w:val="00BD6E0B"/>
    <w:rsid w:val="00BD7A28"/>
    <w:rsid w:val="00BD7EFE"/>
    <w:rsid w:val="00BE05CC"/>
    <w:rsid w:val="00BE1442"/>
    <w:rsid w:val="00BE1DC5"/>
    <w:rsid w:val="00BE268B"/>
    <w:rsid w:val="00BE2EEF"/>
    <w:rsid w:val="00BE3BEB"/>
    <w:rsid w:val="00BE3FDA"/>
    <w:rsid w:val="00BE5756"/>
    <w:rsid w:val="00BE5C73"/>
    <w:rsid w:val="00BE6C3B"/>
    <w:rsid w:val="00BF045E"/>
    <w:rsid w:val="00BF04F2"/>
    <w:rsid w:val="00BF1BE6"/>
    <w:rsid w:val="00BF28B7"/>
    <w:rsid w:val="00BF2B03"/>
    <w:rsid w:val="00BF2F67"/>
    <w:rsid w:val="00BF5359"/>
    <w:rsid w:val="00BF5452"/>
    <w:rsid w:val="00BF72BD"/>
    <w:rsid w:val="00BF73A7"/>
    <w:rsid w:val="00C0176B"/>
    <w:rsid w:val="00C02D69"/>
    <w:rsid w:val="00C02E44"/>
    <w:rsid w:val="00C0397B"/>
    <w:rsid w:val="00C03D35"/>
    <w:rsid w:val="00C03DC6"/>
    <w:rsid w:val="00C06BE5"/>
    <w:rsid w:val="00C136D5"/>
    <w:rsid w:val="00C13A2D"/>
    <w:rsid w:val="00C13B11"/>
    <w:rsid w:val="00C148DE"/>
    <w:rsid w:val="00C14AB6"/>
    <w:rsid w:val="00C1664F"/>
    <w:rsid w:val="00C17782"/>
    <w:rsid w:val="00C20ED3"/>
    <w:rsid w:val="00C22FE1"/>
    <w:rsid w:val="00C23EE4"/>
    <w:rsid w:val="00C24F83"/>
    <w:rsid w:val="00C25140"/>
    <w:rsid w:val="00C25926"/>
    <w:rsid w:val="00C26870"/>
    <w:rsid w:val="00C2712B"/>
    <w:rsid w:val="00C30186"/>
    <w:rsid w:val="00C305A0"/>
    <w:rsid w:val="00C30A2B"/>
    <w:rsid w:val="00C30A6F"/>
    <w:rsid w:val="00C31650"/>
    <w:rsid w:val="00C32624"/>
    <w:rsid w:val="00C32AB6"/>
    <w:rsid w:val="00C32E81"/>
    <w:rsid w:val="00C34007"/>
    <w:rsid w:val="00C34B4C"/>
    <w:rsid w:val="00C35A50"/>
    <w:rsid w:val="00C36181"/>
    <w:rsid w:val="00C36BAF"/>
    <w:rsid w:val="00C36EAC"/>
    <w:rsid w:val="00C373E9"/>
    <w:rsid w:val="00C3762F"/>
    <w:rsid w:val="00C40486"/>
    <w:rsid w:val="00C404F1"/>
    <w:rsid w:val="00C43BE8"/>
    <w:rsid w:val="00C45358"/>
    <w:rsid w:val="00C46D21"/>
    <w:rsid w:val="00C47640"/>
    <w:rsid w:val="00C47961"/>
    <w:rsid w:val="00C5026A"/>
    <w:rsid w:val="00C51D2D"/>
    <w:rsid w:val="00C51F8F"/>
    <w:rsid w:val="00C5261D"/>
    <w:rsid w:val="00C52A11"/>
    <w:rsid w:val="00C52B6B"/>
    <w:rsid w:val="00C52C7D"/>
    <w:rsid w:val="00C5347B"/>
    <w:rsid w:val="00C54B81"/>
    <w:rsid w:val="00C568D5"/>
    <w:rsid w:val="00C5697B"/>
    <w:rsid w:val="00C60CC1"/>
    <w:rsid w:val="00C61641"/>
    <w:rsid w:val="00C61748"/>
    <w:rsid w:val="00C6306D"/>
    <w:rsid w:val="00C641B5"/>
    <w:rsid w:val="00C65472"/>
    <w:rsid w:val="00C663B4"/>
    <w:rsid w:val="00C67250"/>
    <w:rsid w:val="00C70596"/>
    <w:rsid w:val="00C713D2"/>
    <w:rsid w:val="00C73873"/>
    <w:rsid w:val="00C73CE3"/>
    <w:rsid w:val="00C752B5"/>
    <w:rsid w:val="00C75DED"/>
    <w:rsid w:val="00C76DA4"/>
    <w:rsid w:val="00C77315"/>
    <w:rsid w:val="00C7753D"/>
    <w:rsid w:val="00C775F0"/>
    <w:rsid w:val="00C778F4"/>
    <w:rsid w:val="00C77D20"/>
    <w:rsid w:val="00C80263"/>
    <w:rsid w:val="00C80315"/>
    <w:rsid w:val="00C8055F"/>
    <w:rsid w:val="00C81385"/>
    <w:rsid w:val="00C815B9"/>
    <w:rsid w:val="00C817D4"/>
    <w:rsid w:val="00C81DED"/>
    <w:rsid w:val="00C81F18"/>
    <w:rsid w:val="00C82669"/>
    <w:rsid w:val="00C87056"/>
    <w:rsid w:val="00C873A9"/>
    <w:rsid w:val="00C87A44"/>
    <w:rsid w:val="00C87CFE"/>
    <w:rsid w:val="00C87EA2"/>
    <w:rsid w:val="00C9062E"/>
    <w:rsid w:val="00C91409"/>
    <w:rsid w:val="00C922C7"/>
    <w:rsid w:val="00C92D89"/>
    <w:rsid w:val="00C93CCD"/>
    <w:rsid w:val="00C95EE1"/>
    <w:rsid w:val="00C95F04"/>
    <w:rsid w:val="00C96053"/>
    <w:rsid w:val="00C9619A"/>
    <w:rsid w:val="00C961DB"/>
    <w:rsid w:val="00C96B25"/>
    <w:rsid w:val="00CA00B7"/>
    <w:rsid w:val="00CA02E5"/>
    <w:rsid w:val="00CA06D0"/>
    <w:rsid w:val="00CA152A"/>
    <w:rsid w:val="00CA2236"/>
    <w:rsid w:val="00CA24DC"/>
    <w:rsid w:val="00CA2EB9"/>
    <w:rsid w:val="00CA3FD3"/>
    <w:rsid w:val="00CA41DF"/>
    <w:rsid w:val="00CA558F"/>
    <w:rsid w:val="00CA592B"/>
    <w:rsid w:val="00CA59D6"/>
    <w:rsid w:val="00CA64A9"/>
    <w:rsid w:val="00CA6DE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1347"/>
    <w:rsid w:val="00CD1AF9"/>
    <w:rsid w:val="00CD201F"/>
    <w:rsid w:val="00CD3F9B"/>
    <w:rsid w:val="00CD50FF"/>
    <w:rsid w:val="00CD5FF7"/>
    <w:rsid w:val="00CD64FE"/>
    <w:rsid w:val="00CD7060"/>
    <w:rsid w:val="00CE03CB"/>
    <w:rsid w:val="00CE04BB"/>
    <w:rsid w:val="00CE3573"/>
    <w:rsid w:val="00CE3A00"/>
    <w:rsid w:val="00CE42DA"/>
    <w:rsid w:val="00CE4A82"/>
    <w:rsid w:val="00CE53CF"/>
    <w:rsid w:val="00CE5A1D"/>
    <w:rsid w:val="00CE5D60"/>
    <w:rsid w:val="00CE643F"/>
    <w:rsid w:val="00CF0334"/>
    <w:rsid w:val="00CF0F54"/>
    <w:rsid w:val="00CF14CB"/>
    <w:rsid w:val="00CF20DC"/>
    <w:rsid w:val="00CF2405"/>
    <w:rsid w:val="00CF30DC"/>
    <w:rsid w:val="00CF341E"/>
    <w:rsid w:val="00CF3C2A"/>
    <w:rsid w:val="00CF4600"/>
    <w:rsid w:val="00CF5039"/>
    <w:rsid w:val="00CF5317"/>
    <w:rsid w:val="00CF5EF7"/>
    <w:rsid w:val="00CF69D4"/>
    <w:rsid w:val="00CF6E66"/>
    <w:rsid w:val="00CF6E93"/>
    <w:rsid w:val="00D002CB"/>
    <w:rsid w:val="00D007F8"/>
    <w:rsid w:val="00D0126E"/>
    <w:rsid w:val="00D0168E"/>
    <w:rsid w:val="00D01BEE"/>
    <w:rsid w:val="00D02396"/>
    <w:rsid w:val="00D02630"/>
    <w:rsid w:val="00D026A0"/>
    <w:rsid w:val="00D02F3C"/>
    <w:rsid w:val="00D0402D"/>
    <w:rsid w:val="00D05A1A"/>
    <w:rsid w:val="00D06EAC"/>
    <w:rsid w:val="00D070EB"/>
    <w:rsid w:val="00D07844"/>
    <w:rsid w:val="00D10288"/>
    <w:rsid w:val="00D125A1"/>
    <w:rsid w:val="00D12867"/>
    <w:rsid w:val="00D128F7"/>
    <w:rsid w:val="00D1420C"/>
    <w:rsid w:val="00D158A5"/>
    <w:rsid w:val="00D16A18"/>
    <w:rsid w:val="00D16D37"/>
    <w:rsid w:val="00D171C6"/>
    <w:rsid w:val="00D17D06"/>
    <w:rsid w:val="00D17F81"/>
    <w:rsid w:val="00D20006"/>
    <w:rsid w:val="00D20A8F"/>
    <w:rsid w:val="00D20B50"/>
    <w:rsid w:val="00D212D9"/>
    <w:rsid w:val="00D213D4"/>
    <w:rsid w:val="00D23E71"/>
    <w:rsid w:val="00D242C6"/>
    <w:rsid w:val="00D25A52"/>
    <w:rsid w:val="00D3106C"/>
    <w:rsid w:val="00D31D53"/>
    <w:rsid w:val="00D3348C"/>
    <w:rsid w:val="00D33956"/>
    <w:rsid w:val="00D33A40"/>
    <w:rsid w:val="00D33A8C"/>
    <w:rsid w:val="00D359EA"/>
    <w:rsid w:val="00D37416"/>
    <w:rsid w:val="00D41142"/>
    <w:rsid w:val="00D4187C"/>
    <w:rsid w:val="00D420A9"/>
    <w:rsid w:val="00D42479"/>
    <w:rsid w:val="00D4368F"/>
    <w:rsid w:val="00D441F3"/>
    <w:rsid w:val="00D44642"/>
    <w:rsid w:val="00D44BFD"/>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573"/>
    <w:rsid w:val="00D66C41"/>
    <w:rsid w:val="00D66CC8"/>
    <w:rsid w:val="00D675AA"/>
    <w:rsid w:val="00D67982"/>
    <w:rsid w:val="00D70A41"/>
    <w:rsid w:val="00D70AE8"/>
    <w:rsid w:val="00D70FC3"/>
    <w:rsid w:val="00D71E30"/>
    <w:rsid w:val="00D72AC7"/>
    <w:rsid w:val="00D743B8"/>
    <w:rsid w:val="00D74763"/>
    <w:rsid w:val="00D76135"/>
    <w:rsid w:val="00D76A04"/>
    <w:rsid w:val="00D76CA4"/>
    <w:rsid w:val="00D805E7"/>
    <w:rsid w:val="00D81D82"/>
    <w:rsid w:val="00D82D16"/>
    <w:rsid w:val="00D84322"/>
    <w:rsid w:val="00D8528C"/>
    <w:rsid w:val="00D85B67"/>
    <w:rsid w:val="00D87E5F"/>
    <w:rsid w:val="00D900FC"/>
    <w:rsid w:val="00D90DD3"/>
    <w:rsid w:val="00D91A7D"/>
    <w:rsid w:val="00D9238E"/>
    <w:rsid w:val="00D9315C"/>
    <w:rsid w:val="00D9337F"/>
    <w:rsid w:val="00D93A2F"/>
    <w:rsid w:val="00D95278"/>
    <w:rsid w:val="00D95359"/>
    <w:rsid w:val="00D956FD"/>
    <w:rsid w:val="00D96720"/>
    <w:rsid w:val="00D97125"/>
    <w:rsid w:val="00D97DB3"/>
    <w:rsid w:val="00DA0492"/>
    <w:rsid w:val="00DA0A8B"/>
    <w:rsid w:val="00DA0F59"/>
    <w:rsid w:val="00DA107D"/>
    <w:rsid w:val="00DA110A"/>
    <w:rsid w:val="00DA136A"/>
    <w:rsid w:val="00DA1644"/>
    <w:rsid w:val="00DA192E"/>
    <w:rsid w:val="00DA2B79"/>
    <w:rsid w:val="00DA2C42"/>
    <w:rsid w:val="00DA304C"/>
    <w:rsid w:val="00DA3515"/>
    <w:rsid w:val="00DA405F"/>
    <w:rsid w:val="00DA4455"/>
    <w:rsid w:val="00DA5168"/>
    <w:rsid w:val="00DA5426"/>
    <w:rsid w:val="00DA5810"/>
    <w:rsid w:val="00DA7114"/>
    <w:rsid w:val="00DB033B"/>
    <w:rsid w:val="00DB0BD1"/>
    <w:rsid w:val="00DB0E87"/>
    <w:rsid w:val="00DB2049"/>
    <w:rsid w:val="00DB2082"/>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4B22"/>
    <w:rsid w:val="00DC52F7"/>
    <w:rsid w:val="00DC5514"/>
    <w:rsid w:val="00DC58AA"/>
    <w:rsid w:val="00DC5BBB"/>
    <w:rsid w:val="00DC60F9"/>
    <w:rsid w:val="00DC6627"/>
    <w:rsid w:val="00DC677A"/>
    <w:rsid w:val="00DC7177"/>
    <w:rsid w:val="00DC744D"/>
    <w:rsid w:val="00DD03FB"/>
    <w:rsid w:val="00DD1181"/>
    <w:rsid w:val="00DD2E15"/>
    <w:rsid w:val="00DD333D"/>
    <w:rsid w:val="00DD552D"/>
    <w:rsid w:val="00DD5883"/>
    <w:rsid w:val="00DD5D88"/>
    <w:rsid w:val="00DD5DB1"/>
    <w:rsid w:val="00DD5E57"/>
    <w:rsid w:val="00DD6480"/>
    <w:rsid w:val="00DD659E"/>
    <w:rsid w:val="00DD68CA"/>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2FF0"/>
    <w:rsid w:val="00E03DA4"/>
    <w:rsid w:val="00E05118"/>
    <w:rsid w:val="00E06A3C"/>
    <w:rsid w:val="00E06BC9"/>
    <w:rsid w:val="00E072B7"/>
    <w:rsid w:val="00E07557"/>
    <w:rsid w:val="00E07890"/>
    <w:rsid w:val="00E0795A"/>
    <w:rsid w:val="00E11745"/>
    <w:rsid w:val="00E1196A"/>
    <w:rsid w:val="00E11E9D"/>
    <w:rsid w:val="00E11EF6"/>
    <w:rsid w:val="00E13916"/>
    <w:rsid w:val="00E13FF4"/>
    <w:rsid w:val="00E1425E"/>
    <w:rsid w:val="00E149D0"/>
    <w:rsid w:val="00E14E8B"/>
    <w:rsid w:val="00E15103"/>
    <w:rsid w:val="00E168B2"/>
    <w:rsid w:val="00E17321"/>
    <w:rsid w:val="00E2040C"/>
    <w:rsid w:val="00E21C7A"/>
    <w:rsid w:val="00E22497"/>
    <w:rsid w:val="00E2690A"/>
    <w:rsid w:val="00E30CA8"/>
    <w:rsid w:val="00E30F60"/>
    <w:rsid w:val="00E318E5"/>
    <w:rsid w:val="00E31E93"/>
    <w:rsid w:val="00E32191"/>
    <w:rsid w:val="00E3250E"/>
    <w:rsid w:val="00E34199"/>
    <w:rsid w:val="00E366D9"/>
    <w:rsid w:val="00E40E4A"/>
    <w:rsid w:val="00E4151C"/>
    <w:rsid w:val="00E41B88"/>
    <w:rsid w:val="00E41F81"/>
    <w:rsid w:val="00E42696"/>
    <w:rsid w:val="00E4315E"/>
    <w:rsid w:val="00E4347A"/>
    <w:rsid w:val="00E44AF5"/>
    <w:rsid w:val="00E4531A"/>
    <w:rsid w:val="00E458E5"/>
    <w:rsid w:val="00E45D2B"/>
    <w:rsid w:val="00E45D66"/>
    <w:rsid w:val="00E46211"/>
    <w:rsid w:val="00E4638B"/>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6BB8"/>
    <w:rsid w:val="00E6705C"/>
    <w:rsid w:val="00E6705D"/>
    <w:rsid w:val="00E67558"/>
    <w:rsid w:val="00E67FC4"/>
    <w:rsid w:val="00E719CF"/>
    <w:rsid w:val="00E71BBD"/>
    <w:rsid w:val="00E72898"/>
    <w:rsid w:val="00E7301A"/>
    <w:rsid w:val="00E735F6"/>
    <w:rsid w:val="00E73E25"/>
    <w:rsid w:val="00E74C8B"/>
    <w:rsid w:val="00E74F03"/>
    <w:rsid w:val="00E75C87"/>
    <w:rsid w:val="00E76128"/>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3A55"/>
    <w:rsid w:val="00EA414C"/>
    <w:rsid w:val="00EA5107"/>
    <w:rsid w:val="00EA5199"/>
    <w:rsid w:val="00EA5262"/>
    <w:rsid w:val="00EA5374"/>
    <w:rsid w:val="00EA6FB8"/>
    <w:rsid w:val="00EA7333"/>
    <w:rsid w:val="00EB09EC"/>
    <w:rsid w:val="00EB2231"/>
    <w:rsid w:val="00EB2610"/>
    <w:rsid w:val="00EB2C44"/>
    <w:rsid w:val="00EB33EF"/>
    <w:rsid w:val="00EB3AA3"/>
    <w:rsid w:val="00EB5214"/>
    <w:rsid w:val="00EB7A24"/>
    <w:rsid w:val="00EC1380"/>
    <w:rsid w:val="00EC1D17"/>
    <w:rsid w:val="00EC536D"/>
    <w:rsid w:val="00EC57D1"/>
    <w:rsid w:val="00EC626B"/>
    <w:rsid w:val="00EC6657"/>
    <w:rsid w:val="00EC6BE3"/>
    <w:rsid w:val="00EC6D38"/>
    <w:rsid w:val="00EC6F05"/>
    <w:rsid w:val="00EC7401"/>
    <w:rsid w:val="00ED0A07"/>
    <w:rsid w:val="00ED0A9F"/>
    <w:rsid w:val="00ED0AD6"/>
    <w:rsid w:val="00ED3BE7"/>
    <w:rsid w:val="00ED4A4A"/>
    <w:rsid w:val="00ED4B49"/>
    <w:rsid w:val="00ED4BB4"/>
    <w:rsid w:val="00ED5F68"/>
    <w:rsid w:val="00ED6082"/>
    <w:rsid w:val="00ED6917"/>
    <w:rsid w:val="00ED6B95"/>
    <w:rsid w:val="00EE2616"/>
    <w:rsid w:val="00EE2DB8"/>
    <w:rsid w:val="00EE44E9"/>
    <w:rsid w:val="00EE53C1"/>
    <w:rsid w:val="00EE58BA"/>
    <w:rsid w:val="00EE5DEE"/>
    <w:rsid w:val="00EE6D09"/>
    <w:rsid w:val="00EE7220"/>
    <w:rsid w:val="00EF0ACE"/>
    <w:rsid w:val="00EF0CAA"/>
    <w:rsid w:val="00EF19BD"/>
    <w:rsid w:val="00EF1F49"/>
    <w:rsid w:val="00EF2F5B"/>
    <w:rsid w:val="00EF44A6"/>
    <w:rsid w:val="00EF50EF"/>
    <w:rsid w:val="00EF6858"/>
    <w:rsid w:val="00EF74F0"/>
    <w:rsid w:val="00F000B6"/>
    <w:rsid w:val="00F0030A"/>
    <w:rsid w:val="00F00B8D"/>
    <w:rsid w:val="00F00BA0"/>
    <w:rsid w:val="00F01408"/>
    <w:rsid w:val="00F01EBF"/>
    <w:rsid w:val="00F021CE"/>
    <w:rsid w:val="00F02415"/>
    <w:rsid w:val="00F0293E"/>
    <w:rsid w:val="00F03A0C"/>
    <w:rsid w:val="00F03C40"/>
    <w:rsid w:val="00F03EB0"/>
    <w:rsid w:val="00F04D59"/>
    <w:rsid w:val="00F04ED9"/>
    <w:rsid w:val="00F04FE1"/>
    <w:rsid w:val="00F05267"/>
    <w:rsid w:val="00F05456"/>
    <w:rsid w:val="00F0569C"/>
    <w:rsid w:val="00F060D9"/>
    <w:rsid w:val="00F07C94"/>
    <w:rsid w:val="00F100DF"/>
    <w:rsid w:val="00F10DBA"/>
    <w:rsid w:val="00F1145C"/>
    <w:rsid w:val="00F128DF"/>
    <w:rsid w:val="00F15CB9"/>
    <w:rsid w:val="00F1642C"/>
    <w:rsid w:val="00F165CB"/>
    <w:rsid w:val="00F16690"/>
    <w:rsid w:val="00F20359"/>
    <w:rsid w:val="00F211D6"/>
    <w:rsid w:val="00F218DF"/>
    <w:rsid w:val="00F219C2"/>
    <w:rsid w:val="00F21DD3"/>
    <w:rsid w:val="00F21E1A"/>
    <w:rsid w:val="00F22FE3"/>
    <w:rsid w:val="00F2389C"/>
    <w:rsid w:val="00F23E55"/>
    <w:rsid w:val="00F24C5A"/>
    <w:rsid w:val="00F250E2"/>
    <w:rsid w:val="00F252D4"/>
    <w:rsid w:val="00F25D53"/>
    <w:rsid w:val="00F26936"/>
    <w:rsid w:val="00F26B49"/>
    <w:rsid w:val="00F2792E"/>
    <w:rsid w:val="00F30746"/>
    <w:rsid w:val="00F3163E"/>
    <w:rsid w:val="00F3234E"/>
    <w:rsid w:val="00F3235E"/>
    <w:rsid w:val="00F33507"/>
    <w:rsid w:val="00F33A8E"/>
    <w:rsid w:val="00F33ECC"/>
    <w:rsid w:val="00F34AC2"/>
    <w:rsid w:val="00F350F5"/>
    <w:rsid w:val="00F35917"/>
    <w:rsid w:val="00F35B3E"/>
    <w:rsid w:val="00F36248"/>
    <w:rsid w:val="00F3634C"/>
    <w:rsid w:val="00F36367"/>
    <w:rsid w:val="00F3639E"/>
    <w:rsid w:val="00F36799"/>
    <w:rsid w:val="00F36FE4"/>
    <w:rsid w:val="00F37B84"/>
    <w:rsid w:val="00F410E1"/>
    <w:rsid w:val="00F410E4"/>
    <w:rsid w:val="00F42554"/>
    <w:rsid w:val="00F42A85"/>
    <w:rsid w:val="00F42EC2"/>
    <w:rsid w:val="00F47366"/>
    <w:rsid w:val="00F47FF3"/>
    <w:rsid w:val="00F51F97"/>
    <w:rsid w:val="00F540F2"/>
    <w:rsid w:val="00F55597"/>
    <w:rsid w:val="00F555BA"/>
    <w:rsid w:val="00F5585F"/>
    <w:rsid w:val="00F562D3"/>
    <w:rsid w:val="00F56439"/>
    <w:rsid w:val="00F5682E"/>
    <w:rsid w:val="00F56F11"/>
    <w:rsid w:val="00F57493"/>
    <w:rsid w:val="00F631EA"/>
    <w:rsid w:val="00F65311"/>
    <w:rsid w:val="00F6582B"/>
    <w:rsid w:val="00F665AE"/>
    <w:rsid w:val="00F66713"/>
    <w:rsid w:val="00F67EFB"/>
    <w:rsid w:val="00F702AE"/>
    <w:rsid w:val="00F7187A"/>
    <w:rsid w:val="00F72B64"/>
    <w:rsid w:val="00F72F22"/>
    <w:rsid w:val="00F73336"/>
    <w:rsid w:val="00F74261"/>
    <w:rsid w:val="00F74684"/>
    <w:rsid w:val="00F7520D"/>
    <w:rsid w:val="00F757F8"/>
    <w:rsid w:val="00F75918"/>
    <w:rsid w:val="00F75C8A"/>
    <w:rsid w:val="00F75EA5"/>
    <w:rsid w:val="00F76AF9"/>
    <w:rsid w:val="00F76F31"/>
    <w:rsid w:val="00F8060F"/>
    <w:rsid w:val="00F80B14"/>
    <w:rsid w:val="00F80D1D"/>
    <w:rsid w:val="00F811FB"/>
    <w:rsid w:val="00F81355"/>
    <w:rsid w:val="00F81F47"/>
    <w:rsid w:val="00F82FB8"/>
    <w:rsid w:val="00F835EB"/>
    <w:rsid w:val="00F83FF1"/>
    <w:rsid w:val="00F84886"/>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255"/>
    <w:rsid w:val="00FA2D9E"/>
    <w:rsid w:val="00FA3162"/>
    <w:rsid w:val="00FA35F6"/>
    <w:rsid w:val="00FA48D9"/>
    <w:rsid w:val="00FA53CE"/>
    <w:rsid w:val="00FA7158"/>
    <w:rsid w:val="00FA7CCB"/>
    <w:rsid w:val="00FB0FD8"/>
    <w:rsid w:val="00FB12EA"/>
    <w:rsid w:val="00FB143F"/>
    <w:rsid w:val="00FB17AB"/>
    <w:rsid w:val="00FB18D8"/>
    <w:rsid w:val="00FB1ED2"/>
    <w:rsid w:val="00FB1EE6"/>
    <w:rsid w:val="00FB20F5"/>
    <w:rsid w:val="00FB2942"/>
    <w:rsid w:val="00FB2D19"/>
    <w:rsid w:val="00FB3AE2"/>
    <w:rsid w:val="00FB44EE"/>
    <w:rsid w:val="00FB7953"/>
    <w:rsid w:val="00FC15E1"/>
    <w:rsid w:val="00FC181C"/>
    <w:rsid w:val="00FC1EC0"/>
    <w:rsid w:val="00FC3119"/>
    <w:rsid w:val="00FC39C2"/>
    <w:rsid w:val="00FC3F9E"/>
    <w:rsid w:val="00FC4088"/>
    <w:rsid w:val="00FC40B8"/>
    <w:rsid w:val="00FC5F5E"/>
    <w:rsid w:val="00FC7C2E"/>
    <w:rsid w:val="00FD01EF"/>
    <w:rsid w:val="00FD0314"/>
    <w:rsid w:val="00FD07BD"/>
    <w:rsid w:val="00FD2CBA"/>
    <w:rsid w:val="00FD3C05"/>
    <w:rsid w:val="00FD4776"/>
    <w:rsid w:val="00FD47DD"/>
    <w:rsid w:val="00FD4B37"/>
    <w:rsid w:val="00FD5E4C"/>
    <w:rsid w:val="00FD6CB6"/>
    <w:rsid w:val="00FD728E"/>
    <w:rsid w:val="00FD7ECA"/>
    <w:rsid w:val="00FE1153"/>
    <w:rsid w:val="00FE21B5"/>
    <w:rsid w:val="00FE242C"/>
    <w:rsid w:val="00FE275F"/>
    <w:rsid w:val="00FE2BBD"/>
    <w:rsid w:val="00FE3BD5"/>
    <w:rsid w:val="00FE3C27"/>
    <w:rsid w:val="00FE771D"/>
    <w:rsid w:val="00FF08FC"/>
    <w:rsid w:val="00FF1BC7"/>
    <w:rsid w:val="00FF1C3B"/>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ECC"/>
    <w:pPr>
      <w:spacing w:after="200"/>
    </w:pPr>
    <w:rPr>
      <w:rFonts w:ascii="Arial" w:hAnsi="Arial"/>
      <w:b/>
      <w:iCs/>
      <w:color w:val="44546A" w:themeColor="text2"/>
      <w:sz w:val="16"/>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2B079E"/>
    <w:pPr>
      <w:tabs>
        <w:tab w:val="left" w:pos="440"/>
        <w:tab w:val="right" w:leader="dot" w:pos="8828"/>
      </w:tabs>
      <w:spacing w:after="100"/>
    </w:p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 w:type="table" w:styleId="PlainTable5">
    <w:name w:val="Plain Table 5"/>
    <w:basedOn w:val="TableNormal"/>
    <w:uiPriority w:val="45"/>
    <w:rsid w:val="009314C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9314CF"/>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314C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314C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314C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314C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2">
    <w:name w:val="Grid Table 1 Light Accent 2"/>
    <w:basedOn w:val="TableNormal"/>
    <w:uiPriority w:val="46"/>
    <w:rsid w:val="009314CF"/>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TableNormal0">
    <w:name w:val="TableNormal"/>
    <w:basedOn w:val="TableNormal"/>
    <w:uiPriority w:val="99"/>
    <w:rsid w:val="00F20359"/>
    <w:pPr>
      <w:spacing w:after="0"/>
    </w:pPr>
    <w:tblPr/>
  </w:style>
  <w:style w:type="table" w:customStyle="1" w:styleId="TableStyle">
    <w:name w:val="TableStyle"/>
    <w:basedOn w:val="TableNormal"/>
    <w:uiPriority w:val="99"/>
    <w:rsid w:val="00F20359"/>
    <w:pPr>
      <w:spacing w:after="0"/>
    </w:p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3113">
      <w:bodyDiv w:val="1"/>
      <w:marLeft w:val="0"/>
      <w:marRight w:val="0"/>
      <w:marTop w:val="0"/>
      <w:marBottom w:val="0"/>
      <w:divBdr>
        <w:top w:val="none" w:sz="0" w:space="0" w:color="auto"/>
        <w:left w:val="none" w:sz="0" w:space="0" w:color="auto"/>
        <w:bottom w:val="none" w:sz="0" w:space="0" w:color="auto"/>
        <w:right w:val="none" w:sz="0" w:space="0" w:color="auto"/>
      </w:divBdr>
    </w:div>
    <w:div w:id="9065416">
      <w:bodyDiv w:val="1"/>
      <w:marLeft w:val="0"/>
      <w:marRight w:val="0"/>
      <w:marTop w:val="0"/>
      <w:marBottom w:val="0"/>
      <w:divBdr>
        <w:top w:val="none" w:sz="0" w:space="0" w:color="auto"/>
        <w:left w:val="none" w:sz="0" w:space="0" w:color="auto"/>
        <w:bottom w:val="none" w:sz="0" w:space="0" w:color="auto"/>
        <w:right w:val="none" w:sz="0" w:space="0" w:color="auto"/>
      </w:divBdr>
    </w:div>
    <w:div w:id="10836915">
      <w:bodyDiv w:val="1"/>
      <w:marLeft w:val="0"/>
      <w:marRight w:val="0"/>
      <w:marTop w:val="0"/>
      <w:marBottom w:val="0"/>
      <w:divBdr>
        <w:top w:val="none" w:sz="0" w:space="0" w:color="auto"/>
        <w:left w:val="none" w:sz="0" w:space="0" w:color="auto"/>
        <w:bottom w:val="none" w:sz="0" w:space="0" w:color="auto"/>
        <w:right w:val="none" w:sz="0" w:space="0" w:color="auto"/>
      </w:divBdr>
    </w:div>
    <w:div w:id="11762796">
      <w:bodyDiv w:val="1"/>
      <w:marLeft w:val="0"/>
      <w:marRight w:val="0"/>
      <w:marTop w:val="0"/>
      <w:marBottom w:val="0"/>
      <w:divBdr>
        <w:top w:val="none" w:sz="0" w:space="0" w:color="auto"/>
        <w:left w:val="none" w:sz="0" w:space="0" w:color="auto"/>
        <w:bottom w:val="none" w:sz="0" w:space="0" w:color="auto"/>
        <w:right w:val="none" w:sz="0" w:space="0" w:color="auto"/>
      </w:divBdr>
    </w:div>
    <w:div w:id="19548607">
      <w:bodyDiv w:val="1"/>
      <w:marLeft w:val="0"/>
      <w:marRight w:val="0"/>
      <w:marTop w:val="0"/>
      <w:marBottom w:val="0"/>
      <w:divBdr>
        <w:top w:val="none" w:sz="0" w:space="0" w:color="auto"/>
        <w:left w:val="none" w:sz="0" w:space="0" w:color="auto"/>
        <w:bottom w:val="none" w:sz="0" w:space="0" w:color="auto"/>
        <w:right w:val="none" w:sz="0" w:space="0" w:color="auto"/>
      </w:divBdr>
    </w:div>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30033844">
      <w:bodyDiv w:val="1"/>
      <w:marLeft w:val="0"/>
      <w:marRight w:val="0"/>
      <w:marTop w:val="0"/>
      <w:marBottom w:val="0"/>
      <w:divBdr>
        <w:top w:val="none" w:sz="0" w:space="0" w:color="auto"/>
        <w:left w:val="none" w:sz="0" w:space="0" w:color="auto"/>
        <w:bottom w:val="none" w:sz="0" w:space="0" w:color="auto"/>
        <w:right w:val="none" w:sz="0" w:space="0" w:color="auto"/>
      </w:divBdr>
    </w:div>
    <w:div w:id="31805237">
      <w:bodyDiv w:val="1"/>
      <w:marLeft w:val="0"/>
      <w:marRight w:val="0"/>
      <w:marTop w:val="0"/>
      <w:marBottom w:val="0"/>
      <w:divBdr>
        <w:top w:val="none" w:sz="0" w:space="0" w:color="auto"/>
        <w:left w:val="none" w:sz="0" w:space="0" w:color="auto"/>
        <w:bottom w:val="none" w:sz="0" w:space="0" w:color="auto"/>
        <w:right w:val="none" w:sz="0" w:space="0" w:color="auto"/>
      </w:divBdr>
    </w:div>
    <w:div w:id="34232615">
      <w:bodyDiv w:val="1"/>
      <w:marLeft w:val="0"/>
      <w:marRight w:val="0"/>
      <w:marTop w:val="0"/>
      <w:marBottom w:val="0"/>
      <w:divBdr>
        <w:top w:val="none" w:sz="0" w:space="0" w:color="auto"/>
        <w:left w:val="none" w:sz="0" w:space="0" w:color="auto"/>
        <w:bottom w:val="none" w:sz="0" w:space="0" w:color="auto"/>
        <w:right w:val="none" w:sz="0" w:space="0" w:color="auto"/>
      </w:divBdr>
    </w:div>
    <w:div w:id="34700715">
      <w:bodyDiv w:val="1"/>
      <w:marLeft w:val="0"/>
      <w:marRight w:val="0"/>
      <w:marTop w:val="0"/>
      <w:marBottom w:val="0"/>
      <w:divBdr>
        <w:top w:val="none" w:sz="0" w:space="0" w:color="auto"/>
        <w:left w:val="none" w:sz="0" w:space="0" w:color="auto"/>
        <w:bottom w:val="none" w:sz="0" w:space="0" w:color="auto"/>
        <w:right w:val="none" w:sz="0" w:space="0" w:color="auto"/>
      </w:divBdr>
    </w:div>
    <w:div w:id="38480758">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56705838">
      <w:bodyDiv w:val="1"/>
      <w:marLeft w:val="0"/>
      <w:marRight w:val="0"/>
      <w:marTop w:val="0"/>
      <w:marBottom w:val="0"/>
      <w:divBdr>
        <w:top w:val="none" w:sz="0" w:space="0" w:color="auto"/>
        <w:left w:val="none" w:sz="0" w:space="0" w:color="auto"/>
        <w:bottom w:val="none" w:sz="0" w:space="0" w:color="auto"/>
        <w:right w:val="none" w:sz="0" w:space="0" w:color="auto"/>
      </w:divBdr>
    </w:div>
    <w:div w:id="65420571">
      <w:bodyDiv w:val="1"/>
      <w:marLeft w:val="0"/>
      <w:marRight w:val="0"/>
      <w:marTop w:val="0"/>
      <w:marBottom w:val="0"/>
      <w:divBdr>
        <w:top w:val="none" w:sz="0" w:space="0" w:color="auto"/>
        <w:left w:val="none" w:sz="0" w:space="0" w:color="auto"/>
        <w:bottom w:val="none" w:sz="0" w:space="0" w:color="auto"/>
        <w:right w:val="none" w:sz="0" w:space="0" w:color="auto"/>
      </w:divBdr>
    </w:div>
    <w:div w:id="71972128">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84350656">
      <w:bodyDiv w:val="1"/>
      <w:marLeft w:val="0"/>
      <w:marRight w:val="0"/>
      <w:marTop w:val="0"/>
      <w:marBottom w:val="0"/>
      <w:divBdr>
        <w:top w:val="none" w:sz="0" w:space="0" w:color="auto"/>
        <w:left w:val="none" w:sz="0" w:space="0" w:color="auto"/>
        <w:bottom w:val="none" w:sz="0" w:space="0" w:color="auto"/>
        <w:right w:val="none" w:sz="0" w:space="0" w:color="auto"/>
      </w:divBdr>
    </w:div>
    <w:div w:id="91054227">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97024075">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04160835">
      <w:bodyDiv w:val="1"/>
      <w:marLeft w:val="0"/>
      <w:marRight w:val="0"/>
      <w:marTop w:val="0"/>
      <w:marBottom w:val="0"/>
      <w:divBdr>
        <w:top w:val="none" w:sz="0" w:space="0" w:color="auto"/>
        <w:left w:val="none" w:sz="0" w:space="0" w:color="auto"/>
        <w:bottom w:val="none" w:sz="0" w:space="0" w:color="auto"/>
        <w:right w:val="none" w:sz="0" w:space="0" w:color="auto"/>
      </w:divBdr>
    </w:div>
    <w:div w:id="115367674">
      <w:bodyDiv w:val="1"/>
      <w:marLeft w:val="0"/>
      <w:marRight w:val="0"/>
      <w:marTop w:val="0"/>
      <w:marBottom w:val="0"/>
      <w:divBdr>
        <w:top w:val="none" w:sz="0" w:space="0" w:color="auto"/>
        <w:left w:val="none" w:sz="0" w:space="0" w:color="auto"/>
        <w:bottom w:val="none" w:sz="0" w:space="0" w:color="auto"/>
        <w:right w:val="none" w:sz="0" w:space="0" w:color="auto"/>
      </w:divBdr>
    </w:div>
    <w:div w:id="115876052">
      <w:bodyDiv w:val="1"/>
      <w:marLeft w:val="0"/>
      <w:marRight w:val="0"/>
      <w:marTop w:val="0"/>
      <w:marBottom w:val="0"/>
      <w:divBdr>
        <w:top w:val="none" w:sz="0" w:space="0" w:color="auto"/>
        <w:left w:val="none" w:sz="0" w:space="0" w:color="auto"/>
        <w:bottom w:val="none" w:sz="0" w:space="0" w:color="auto"/>
        <w:right w:val="none" w:sz="0" w:space="0" w:color="auto"/>
      </w:divBdr>
    </w:div>
    <w:div w:id="11634088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32018269">
      <w:bodyDiv w:val="1"/>
      <w:marLeft w:val="0"/>
      <w:marRight w:val="0"/>
      <w:marTop w:val="0"/>
      <w:marBottom w:val="0"/>
      <w:divBdr>
        <w:top w:val="none" w:sz="0" w:space="0" w:color="auto"/>
        <w:left w:val="none" w:sz="0" w:space="0" w:color="auto"/>
        <w:bottom w:val="none" w:sz="0" w:space="0" w:color="auto"/>
        <w:right w:val="none" w:sz="0" w:space="0" w:color="auto"/>
      </w:divBdr>
    </w:div>
    <w:div w:id="140541618">
      <w:bodyDiv w:val="1"/>
      <w:marLeft w:val="0"/>
      <w:marRight w:val="0"/>
      <w:marTop w:val="0"/>
      <w:marBottom w:val="0"/>
      <w:divBdr>
        <w:top w:val="none" w:sz="0" w:space="0" w:color="auto"/>
        <w:left w:val="none" w:sz="0" w:space="0" w:color="auto"/>
        <w:bottom w:val="none" w:sz="0" w:space="0" w:color="auto"/>
        <w:right w:val="none" w:sz="0" w:space="0" w:color="auto"/>
      </w:divBdr>
    </w:div>
    <w:div w:id="145245110">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150877220">
      <w:bodyDiv w:val="1"/>
      <w:marLeft w:val="0"/>
      <w:marRight w:val="0"/>
      <w:marTop w:val="0"/>
      <w:marBottom w:val="0"/>
      <w:divBdr>
        <w:top w:val="none" w:sz="0" w:space="0" w:color="auto"/>
        <w:left w:val="none" w:sz="0" w:space="0" w:color="auto"/>
        <w:bottom w:val="none" w:sz="0" w:space="0" w:color="auto"/>
        <w:right w:val="none" w:sz="0" w:space="0" w:color="auto"/>
      </w:divBdr>
    </w:div>
    <w:div w:id="152718343">
      <w:bodyDiv w:val="1"/>
      <w:marLeft w:val="0"/>
      <w:marRight w:val="0"/>
      <w:marTop w:val="0"/>
      <w:marBottom w:val="0"/>
      <w:divBdr>
        <w:top w:val="none" w:sz="0" w:space="0" w:color="auto"/>
        <w:left w:val="none" w:sz="0" w:space="0" w:color="auto"/>
        <w:bottom w:val="none" w:sz="0" w:space="0" w:color="auto"/>
        <w:right w:val="none" w:sz="0" w:space="0" w:color="auto"/>
      </w:divBdr>
    </w:div>
    <w:div w:id="153107550">
      <w:bodyDiv w:val="1"/>
      <w:marLeft w:val="0"/>
      <w:marRight w:val="0"/>
      <w:marTop w:val="0"/>
      <w:marBottom w:val="0"/>
      <w:divBdr>
        <w:top w:val="none" w:sz="0" w:space="0" w:color="auto"/>
        <w:left w:val="none" w:sz="0" w:space="0" w:color="auto"/>
        <w:bottom w:val="none" w:sz="0" w:space="0" w:color="auto"/>
        <w:right w:val="none" w:sz="0" w:space="0" w:color="auto"/>
      </w:divBdr>
    </w:div>
    <w:div w:id="154953659">
      <w:bodyDiv w:val="1"/>
      <w:marLeft w:val="0"/>
      <w:marRight w:val="0"/>
      <w:marTop w:val="0"/>
      <w:marBottom w:val="0"/>
      <w:divBdr>
        <w:top w:val="none" w:sz="0" w:space="0" w:color="auto"/>
        <w:left w:val="none" w:sz="0" w:space="0" w:color="auto"/>
        <w:bottom w:val="none" w:sz="0" w:space="0" w:color="auto"/>
        <w:right w:val="none" w:sz="0" w:space="0" w:color="auto"/>
      </w:divBdr>
    </w:div>
    <w:div w:id="165095381">
      <w:bodyDiv w:val="1"/>
      <w:marLeft w:val="0"/>
      <w:marRight w:val="0"/>
      <w:marTop w:val="0"/>
      <w:marBottom w:val="0"/>
      <w:divBdr>
        <w:top w:val="none" w:sz="0" w:space="0" w:color="auto"/>
        <w:left w:val="none" w:sz="0" w:space="0" w:color="auto"/>
        <w:bottom w:val="none" w:sz="0" w:space="0" w:color="auto"/>
        <w:right w:val="none" w:sz="0" w:space="0" w:color="auto"/>
      </w:divBdr>
    </w:div>
    <w:div w:id="172769797">
      <w:bodyDiv w:val="1"/>
      <w:marLeft w:val="0"/>
      <w:marRight w:val="0"/>
      <w:marTop w:val="0"/>
      <w:marBottom w:val="0"/>
      <w:divBdr>
        <w:top w:val="none" w:sz="0" w:space="0" w:color="auto"/>
        <w:left w:val="none" w:sz="0" w:space="0" w:color="auto"/>
        <w:bottom w:val="none" w:sz="0" w:space="0" w:color="auto"/>
        <w:right w:val="none" w:sz="0" w:space="0" w:color="auto"/>
      </w:divBdr>
    </w:div>
    <w:div w:id="174855456">
      <w:bodyDiv w:val="1"/>
      <w:marLeft w:val="0"/>
      <w:marRight w:val="0"/>
      <w:marTop w:val="0"/>
      <w:marBottom w:val="0"/>
      <w:divBdr>
        <w:top w:val="none" w:sz="0" w:space="0" w:color="auto"/>
        <w:left w:val="none" w:sz="0" w:space="0" w:color="auto"/>
        <w:bottom w:val="none" w:sz="0" w:space="0" w:color="auto"/>
        <w:right w:val="none" w:sz="0" w:space="0" w:color="auto"/>
      </w:divBdr>
    </w:div>
    <w:div w:id="178979093">
      <w:bodyDiv w:val="1"/>
      <w:marLeft w:val="0"/>
      <w:marRight w:val="0"/>
      <w:marTop w:val="0"/>
      <w:marBottom w:val="0"/>
      <w:divBdr>
        <w:top w:val="none" w:sz="0" w:space="0" w:color="auto"/>
        <w:left w:val="none" w:sz="0" w:space="0" w:color="auto"/>
        <w:bottom w:val="none" w:sz="0" w:space="0" w:color="auto"/>
        <w:right w:val="none" w:sz="0" w:space="0" w:color="auto"/>
      </w:divBdr>
    </w:div>
    <w:div w:id="181936298">
      <w:bodyDiv w:val="1"/>
      <w:marLeft w:val="0"/>
      <w:marRight w:val="0"/>
      <w:marTop w:val="0"/>
      <w:marBottom w:val="0"/>
      <w:divBdr>
        <w:top w:val="none" w:sz="0" w:space="0" w:color="auto"/>
        <w:left w:val="none" w:sz="0" w:space="0" w:color="auto"/>
        <w:bottom w:val="none" w:sz="0" w:space="0" w:color="auto"/>
        <w:right w:val="none" w:sz="0" w:space="0" w:color="auto"/>
      </w:divBdr>
    </w:div>
    <w:div w:id="187722821">
      <w:bodyDiv w:val="1"/>
      <w:marLeft w:val="0"/>
      <w:marRight w:val="0"/>
      <w:marTop w:val="0"/>
      <w:marBottom w:val="0"/>
      <w:divBdr>
        <w:top w:val="none" w:sz="0" w:space="0" w:color="auto"/>
        <w:left w:val="none" w:sz="0" w:space="0" w:color="auto"/>
        <w:bottom w:val="none" w:sz="0" w:space="0" w:color="auto"/>
        <w:right w:val="none" w:sz="0" w:space="0" w:color="auto"/>
      </w:divBdr>
    </w:div>
    <w:div w:id="189876045">
      <w:bodyDiv w:val="1"/>
      <w:marLeft w:val="0"/>
      <w:marRight w:val="0"/>
      <w:marTop w:val="0"/>
      <w:marBottom w:val="0"/>
      <w:divBdr>
        <w:top w:val="none" w:sz="0" w:space="0" w:color="auto"/>
        <w:left w:val="none" w:sz="0" w:space="0" w:color="auto"/>
        <w:bottom w:val="none" w:sz="0" w:space="0" w:color="auto"/>
        <w:right w:val="none" w:sz="0" w:space="0" w:color="auto"/>
      </w:divBdr>
    </w:div>
    <w:div w:id="197015443">
      <w:bodyDiv w:val="1"/>
      <w:marLeft w:val="0"/>
      <w:marRight w:val="0"/>
      <w:marTop w:val="0"/>
      <w:marBottom w:val="0"/>
      <w:divBdr>
        <w:top w:val="none" w:sz="0" w:space="0" w:color="auto"/>
        <w:left w:val="none" w:sz="0" w:space="0" w:color="auto"/>
        <w:bottom w:val="none" w:sz="0" w:space="0" w:color="auto"/>
        <w:right w:val="none" w:sz="0" w:space="0" w:color="auto"/>
      </w:divBdr>
    </w:div>
    <w:div w:id="203714859">
      <w:bodyDiv w:val="1"/>
      <w:marLeft w:val="0"/>
      <w:marRight w:val="0"/>
      <w:marTop w:val="0"/>
      <w:marBottom w:val="0"/>
      <w:divBdr>
        <w:top w:val="none" w:sz="0" w:space="0" w:color="auto"/>
        <w:left w:val="none" w:sz="0" w:space="0" w:color="auto"/>
        <w:bottom w:val="none" w:sz="0" w:space="0" w:color="auto"/>
        <w:right w:val="none" w:sz="0" w:space="0" w:color="auto"/>
      </w:divBdr>
    </w:div>
    <w:div w:id="208345280">
      <w:bodyDiv w:val="1"/>
      <w:marLeft w:val="0"/>
      <w:marRight w:val="0"/>
      <w:marTop w:val="0"/>
      <w:marBottom w:val="0"/>
      <w:divBdr>
        <w:top w:val="none" w:sz="0" w:space="0" w:color="auto"/>
        <w:left w:val="none" w:sz="0" w:space="0" w:color="auto"/>
        <w:bottom w:val="none" w:sz="0" w:space="0" w:color="auto"/>
        <w:right w:val="none" w:sz="0" w:space="0" w:color="auto"/>
      </w:divBdr>
    </w:div>
    <w:div w:id="213320082">
      <w:bodyDiv w:val="1"/>
      <w:marLeft w:val="0"/>
      <w:marRight w:val="0"/>
      <w:marTop w:val="0"/>
      <w:marBottom w:val="0"/>
      <w:divBdr>
        <w:top w:val="none" w:sz="0" w:space="0" w:color="auto"/>
        <w:left w:val="none" w:sz="0" w:space="0" w:color="auto"/>
        <w:bottom w:val="none" w:sz="0" w:space="0" w:color="auto"/>
        <w:right w:val="none" w:sz="0" w:space="0" w:color="auto"/>
      </w:divBdr>
    </w:div>
    <w:div w:id="242497279">
      <w:bodyDiv w:val="1"/>
      <w:marLeft w:val="0"/>
      <w:marRight w:val="0"/>
      <w:marTop w:val="0"/>
      <w:marBottom w:val="0"/>
      <w:divBdr>
        <w:top w:val="none" w:sz="0" w:space="0" w:color="auto"/>
        <w:left w:val="none" w:sz="0" w:space="0" w:color="auto"/>
        <w:bottom w:val="none" w:sz="0" w:space="0" w:color="auto"/>
        <w:right w:val="none" w:sz="0" w:space="0" w:color="auto"/>
      </w:divBdr>
    </w:div>
    <w:div w:id="243033908">
      <w:bodyDiv w:val="1"/>
      <w:marLeft w:val="0"/>
      <w:marRight w:val="0"/>
      <w:marTop w:val="0"/>
      <w:marBottom w:val="0"/>
      <w:divBdr>
        <w:top w:val="none" w:sz="0" w:space="0" w:color="auto"/>
        <w:left w:val="none" w:sz="0" w:space="0" w:color="auto"/>
        <w:bottom w:val="none" w:sz="0" w:space="0" w:color="auto"/>
        <w:right w:val="none" w:sz="0" w:space="0" w:color="auto"/>
      </w:divBdr>
    </w:div>
    <w:div w:id="245498546">
      <w:bodyDiv w:val="1"/>
      <w:marLeft w:val="0"/>
      <w:marRight w:val="0"/>
      <w:marTop w:val="0"/>
      <w:marBottom w:val="0"/>
      <w:divBdr>
        <w:top w:val="none" w:sz="0" w:space="0" w:color="auto"/>
        <w:left w:val="none" w:sz="0" w:space="0" w:color="auto"/>
        <w:bottom w:val="none" w:sz="0" w:space="0" w:color="auto"/>
        <w:right w:val="none" w:sz="0" w:space="0" w:color="auto"/>
      </w:divBdr>
    </w:div>
    <w:div w:id="246961098">
      <w:bodyDiv w:val="1"/>
      <w:marLeft w:val="0"/>
      <w:marRight w:val="0"/>
      <w:marTop w:val="0"/>
      <w:marBottom w:val="0"/>
      <w:divBdr>
        <w:top w:val="none" w:sz="0" w:space="0" w:color="auto"/>
        <w:left w:val="none" w:sz="0" w:space="0" w:color="auto"/>
        <w:bottom w:val="none" w:sz="0" w:space="0" w:color="auto"/>
        <w:right w:val="none" w:sz="0" w:space="0" w:color="auto"/>
      </w:divBdr>
    </w:div>
    <w:div w:id="249238587">
      <w:bodyDiv w:val="1"/>
      <w:marLeft w:val="0"/>
      <w:marRight w:val="0"/>
      <w:marTop w:val="0"/>
      <w:marBottom w:val="0"/>
      <w:divBdr>
        <w:top w:val="none" w:sz="0" w:space="0" w:color="auto"/>
        <w:left w:val="none" w:sz="0" w:space="0" w:color="auto"/>
        <w:bottom w:val="none" w:sz="0" w:space="0" w:color="auto"/>
        <w:right w:val="none" w:sz="0" w:space="0" w:color="auto"/>
      </w:divBdr>
    </w:div>
    <w:div w:id="253978551">
      <w:bodyDiv w:val="1"/>
      <w:marLeft w:val="0"/>
      <w:marRight w:val="0"/>
      <w:marTop w:val="0"/>
      <w:marBottom w:val="0"/>
      <w:divBdr>
        <w:top w:val="none" w:sz="0" w:space="0" w:color="auto"/>
        <w:left w:val="none" w:sz="0" w:space="0" w:color="auto"/>
        <w:bottom w:val="none" w:sz="0" w:space="0" w:color="auto"/>
        <w:right w:val="none" w:sz="0" w:space="0" w:color="auto"/>
      </w:divBdr>
    </w:div>
    <w:div w:id="254482188">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273833692">
      <w:bodyDiv w:val="1"/>
      <w:marLeft w:val="0"/>
      <w:marRight w:val="0"/>
      <w:marTop w:val="0"/>
      <w:marBottom w:val="0"/>
      <w:divBdr>
        <w:top w:val="none" w:sz="0" w:space="0" w:color="auto"/>
        <w:left w:val="none" w:sz="0" w:space="0" w:color="auto"/>
        <w:bottom w:val="none" w:sz="0" w:space="0" w:color="auto"/>
        <w:right w:val="none" w:sz="0" w:space="0" w:color="auto"/>
      </w:divBdr>
    </w:div>
    <w:div w:id="275407943">
      <w:bodyDiv w:val="1"/>
      <w:marLeft w:val="0"/>
      <w:marRight w:val="0"/>
      <w:marTop w:val="0"/>
      <w:marBottom w:val="0"/>
      <w:divBdr>
        <w:top w:val="none" w:sz="0" w:space="0" w:color="auto"/>
        <w:left w:val="none" w:sz="0" w:space="0" w:color="auto"/>
        <w:bottom w:val="none" w:sz="0" w:space="0" w:color="auto"/>
        <w:right w:val="none" w:sz="0" w:space="0" w:color="auto"/>
      </w:divBdr>
    </w:div>
    <w:div w:id="276912556">
      <w:bodyDiv w:val="1"/>
      <w:marLeft w:val="0"/>
      <w:marRight w:val="0"/>
      <w:marTop w:val="0"/>
      <w:marBottom w:val="0"/>
      <w:divBdr>
        <w:top w:val="none" w:sz="0" w:space="0" w:color="auto"/>
        <w:left w:val="none" w:sz="0" w:space="0" w:color="auto"/>
        <w:bottom w:val="none" w:sz="0" w:space="0" w:color="auto"/>
        <w:right w:val="none" w:sz="0" w:space="0" w:color="auto"/>
      </w:divBdr>
    </w:div>
    <w:div w:id="283970227">
      <w:bodyDiv w:val="1"/>
      <w:marLeft w:val="0"/>
      <w:marRight w:val="0"/>
      <w:marTop w:val="0"/>
      <w:marBottom w:val="0"/>
      <w:divBdr>
        <w:top w:val="none" w:sz="0" w:space="0" w:color="auto"/>
        <w:left w:val="none" w:sz="0" w:space="0" w:color="auto"/>
        <w:bottom w:val="none" w:sz="0" w:space="0" w:color="auto"/>
        <w:right w:val="none" w:sz="0" w:space="0" w:color="auto"/>
      </w:divBdr>
    </w:div>
    <w:div w:id="285082132">
      <w:bodyDiv w:val="1"/>
      <w:marLeft w:val="0"/>
      <w:marRight w:val="0"/>
      <w:marTop w:val="0"/>
      <w:marBottom w:val="0"/>
      <w:divBdr>
        <w:top w:val="none" w:sz="0" w:space="0" w:color="auto"/>
        <w:left w:val="none" w:sz="0" w:space="0" w:color="auto"/>
        <w:bottom w:val="none" w:sz="0" w:space="0" w:color="auto"/>
        <w:right w:val="none" w:sz="0" w:space="0" w:color="auto"/>
      </w:divBdr>
    </w:div>
    <w:div w:id="297078205">
      <w:bodyDiv w:val="1"/>
      <w:marLeft w:val="0"/>
      <w:marRight w:val="0"/>
      <w:marTop w:val="0"/>
      <w:marBottom w:val="0"/>
      <w:divBdr>
        <w:top w:val="none" w:sz="0" w:space="0" w:color="auto"/>
        <w:left w:val="none" w:sz="0" w:space="0" w:color="auto"/>
        <w:bottom w:val="none" w:sz="0" w:space="0" w:color="auto"/>
        <w:right w:val="none" w:sz="0" w:space="0" w:color="auto"/>
      </w:divBdr>
    </w:div>
    <w:div w:id="299841790">
      <w:bodyDiv w:val="1"/>
      <w:marLeft w:val="0"/>
      <w:marRight w:val="0"/>
      <w:marTop w:val="0"/>
      <w:marBottom w:val="0"/>
      <w:divBdr>
        <w:top w:val="none" w:sz="0" w:space="0" w:color="auto"/>
        <w:left w:val="none" w:sz="0" w:space="0" w:color="auto"/>
        <w:bottom w:val="none" w:sz="0" w:space="0" w:color="auto"/>
        <w:right w:val="none" w:sz="0" w:space="0" w:color="auto"/>
      </w:divBdr>
    </w:div>
    <w:div w:id="311370651">
      <w:bodyDiv w:val="1"/>
      <w:marLeft w:val="0"/>
      <w:marRight w:val="0"/>
      <w:marTop w:val="0"/>
      <w:marBottom w:val="0"/>
      <w:divBdr>
        <w:top w:val="none" w:sz="0" w:space="0" w:color="auto"/>
        <w:left w:val="none" w:sz="0" w:space="0" w:color="auto"/>
        <w:bottom w:val="none" w:sz="0" w:space="0" w:color="auto"/>
        <w:right w:val="none" w:sz="0" w:space="0" w:color="auto"/>
      </w:divBdr>
    </w:div>
    <w:div w:id="325327027">
      <w:bodyDiv w:val="1"/>
      <w:marLeft w:val="0"/>
      <w:marRight w:val="0"/>
      <w:marTop w:val="0"/>
      <w:marBottom w:val="0"/>
      <w:divBdr>
        <w:top w:val="none" w:sz="0" w:space="0" w:color="auto"/>
        <w:left w:val="none" w:sz="0" w:space="0" w:color="auto"/>
        <w:bottom w:val="none" w:sz="0" w:space="0" w:color="auto"/>
        <w:right w:val="none" w:sz="0" w:space="0" w:color="auto"/>
      </w:divBdr>
    </w:div>
    <w:div w:id="326565917">
      <w:bodyDiv w:val="1"/>
      <w:marLeft w:val="0"/>
      <w:marRight w:val="0"/>
      <w:marTop w:val="0"/>
      <w:marBottom w:val="0"/>
      <w:divBdr>
        <w:top w:val="none" w:sz="0" w:space="0" w:color="auto"/>
        <w:left w:val="none" w:sz="0" w:space="0" w:color="auto"/>
        <w:bottom w:val="none" w:sz="0" w:space="0" w:color="auto"/>
        <w:right w:val="none" w:sz="0" w:space="0" w:color="auto"/>
      </w:divBdr>
    </w:div>
    <w:div w:id="327488140">
      <w:bodyDiv w:val="1"/>
      <w:marLeft w:val="0"/>
      <w:marRight w:val="0"/>
      <w:marTop w:val="0"/>
      <w:marBottom w:val="0"/>
      <w:divBdr>
        <w:top w:val="none" w:sz="0" w:space="0" w:color="auto"/>
        <w:left w:val="none" w:sz="0" w:space="0" w:color="auto"/>
        <w:bottom w:val="none" w:sz="0" w:space="0" w:color="auto"/>
        <w:right w:val="none" w:sz="0" w:space="0" w:color="auto"/>
      </w:divBdr>
    </w:div>
    <w:div w:id="330450093">
      <w:bodyDiv w:val="1"/>
      <w:marLeft w:val="0"/>
      <w:marRight w:val="0"/>
      <w:marTop w:val="0"/>
      <w:marBottom w:val="0"/>
      <w:divBdr>
        <w:top w:val="none" w:sz="0" w:space="0" w:color="auto"/>
        <w:left w:val="none" w:sz="0" w:space="0" w:color="auto"/>
        <w:bottom w:val="none" w:sz="0" w:space="0" w:color="auto"/>
        <w:right w:val="none" w:sz="0" w:space="0" w:color="auto"/>
      </w:divBdr>
    </w:div>
    <w:div w:id="331102653">
      <w:bodyDiv w:val="1"/>
      <w:marLeft w:val="0"/>
      <w:marRight w:val="0"/>
      <w:marTop w:val="0"/>
      <w:marBottom w:val="0"/>
      <w:divBdr>
        <w:top w:val="none" w:sz="0" w:space="0" w:color="auto"/>
        <w:left w:val="none" w:sz="0" w:space="0" w:color="auto"/>
        <w:bottom w:val="none" w:sz="0" w:space="0" w:color="auto"/>
        <w:right w:val="none" w:sz="0" w:space="0" w:color="auto"/>
      </w:divBdr>
    </w:div>
    <w:div w:id="333530779">
      <w:bodyDiv w:val="1"/>
      <w:marLeft w:val="0"/>
      <w:marRight w:val="0"/>
      <w:marTop w:val="0"/>
      <w:marBottom w:val="0"/>
      <w:divBdr>
        <w:top w:val="none" w:sz="0" w:space="0" w:color="auto"/>
        <w:left w:val="none" w:sz="0" w:space="0" w:color="auto"/>
        <w:bottom w:val="none" w:sz="0" w:space="0" w:color="auto"/>
        <w:right w:val="none" w:sz="0" w:space="0" w:color="auto"/>
      </w:divBdr>
    </w:div>
    <w:div w:id="335617545">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43674459">
      <w:bodyDiv w:val="1"/>
      <w:marLeft w:val="0"/>
      <w:marRight w:val="0"/>
      <w:marTop w:val="0"/>
      <w:marBottom w:val="0"/>
      <w:divBdr>
        <w:top w:val="none" w:sz="0" w:space="0" w:color="auto"/>
        <w:left w:val="none" w:sz="0" w:space="0" w:color="auto"/>
        <w:bottom w:val="none" w:sz="0" w:space="0" w:color="auto"/>
        <w:right w:val="none" w:sz="0" w:space="0" w:color="auto"/>
      </w:divBdr>
    </w:div>
    <w:div w:id="348334928">
      <w:bodyDiv w:val="1"/>
      <w:marLeft w:val="0"/>
      <w:marRight w:val="0"/>
      <w:marTop w:val="0"/>
      <w:marBottom w:val="0"/>
      <w:divBdr>
        <w:top w:val="none" w:sz="0" w:space="0" w:color="auto"/>
        <w:left w:val="none" w:sz="0" w:space="0" w:color="auto"/>
        <w:bottom w:val="none" w:sz="0" w:space="0" w:color="auto"/>
        <w:right w:val="none" w:sz="0" w:space="0" w:color="auto"/>
      </w:divBdr>
    </w:div>
    <w:div w:id="353073638">
      <w:bodyDiv w:val="1"/>
      <w:marLeft w:val="0"/>
      <w:marRight w:val="0"/>
      <w:marTop w:val="0"/>
      <w:marBottom w:val="0"/>
      <w:divBdr>
        <w:top w:val="none" w:sz="0" w:space="0" w:color="auto"/>
        <w:left w:val="none" w:sz="0" w:space="0" w:color="auto"/>
        <w:bottom w:val="none" w:sz="0" w:space="0" w:color="auto"/>
        <w:right w:val="none" w:sz="0" w:space="0" w:color="auto"/>
      </w:divBdr>
    </w:div>
    <w:div w:id="353772308">
      <w:bodyDiv w:val="1"/>
      <w:marLeft w:val="0"/>
      <w:marRight w:val="0"/>
      <w:marTop w:val="0"/>
      <w:marBottom w:val="0"/>
      <w:divBdr>
        <w:top w:val="none" w:sz="0" w:space="0" w:color="auto"/>
        <w:left w:val="none" w:sz="0" w:space="0" w:color="auto"/>
        <w:bottom w:val="none" w:sz="0" w:space="0" w:color="auto"/>
        <w:right w:val="none" w:sz="0" w:space="0" w:color="auto"/>
      </w:divBdr>
    </w:div>
    <w:div w:id="354233955">
      <w:bodyDiv w:val="1"/>
      <w:marLeft w:val="0"/>
      <w:marRight w:val="0"/>
      <w:marTop w:val="0"/>
      <w:marBottom w:val="0"/>
      <w:divBdr>
        <w:top w:val="none" w:sz="0" w:space="0" w:color="auto"/>
        <w:left w:val="none" w:sz="0" w:space="0" w:color="auto"/>
        <w:bottom w:val="none" w:sz="0" w:space="0" w:color="auto"/>
        <w:right w:val="none" w:sz="0" w:space="0" w:color="auto"/>
      </w:divBdr>
    </w:div>
    <w:div w:id="364985707">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74355595">
      <w:bodyDiv w:val="1"/>
      <w:marLeft w:val="0"/>
      <w:marRight w:val="0"/>
      <w:marTop w:val="0"/>
      <w:marBottom w:val="0"/>
      <w:divBdr>
        <w:top w:val="none" w:sz="0" w:space="0" w:color="auto"/>
        <w:left w:val="none" w:sz="0" w:space="0" w:color="auto"/>
        <w:bottom w:val="none" w:sz="0" w:space="0" w:color="auto"/>
        <w:right w:val="none" w:sz="0" w:space="0" w:color="auto"/>
      </w:divBdr>
    </w:div>
    <w:div w:id="374475723">
      <w:bodyDiv w:val="1"/>
      <w:marLeft w:val="0"/>
      <w:marRight w:val="0"/>
      <w:marTop w:val="0"/>
      <w:marBottom w:val="0"/>
      <w:divBdr>
        <w:top w:val="none" w:sz="0" w:space="0" w:color="auto"/>
        <w:left w:val="none" w:sz="0" w:space="0" w:color="auto"/>
        <w:bottom w:val="none" w:sz="0" w:space="0" w:color="auto"/>
        <w:right w:val="none" w:sz="0" w:space="0" w:color="auto"/>
      </w:divBdr>
    </w:div>
    <w:div w:id="377903515">
      <w:bodyDiv w:val="1"/>
      <w:marLeft w:val="0"/>
      <w:marRight w:val="0"/>
      <w:marTop w:val="0"/>
      <w:marBottom w:val="0"/>
      <w:divBdr>
        <w:top w:val="none" w:sz="0" w:space="0" w:color="auto"/>
        <w:left w:val="none" w:sz="0" w:space="0" w:color="auto"/>
        <w:bottom w:val="none" w:sz="0" w:space="0" w:color="auto"/>
        <w:right w:val="none" w:sz="0" w:space="0" w:color="auto"/>
      </w:divBdr>
    </w:div>
    <w:div w:id="381904540">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385181378">
      <w:bodyDiv w:val="1"/>
      <w:marLeft w:val="0"/>
      <w:marRight w:val="0"/>
      <w:marTop w:val="0"/>
      <w:marBottom w:val="0"/>
      <w:divBdr>
        <w:top w:val="none" w:sz="0" w:space="0" w:color="auto"/>
        <w:left w:val="none" w:sz="0" w:space="0" w:color="auto"/>
        <w:bottom w:val="none" w:sz="0" w:space="0" w:color="auto"/>
        <w:right w:val="none" w:sz="0" w:space="0" w:color="auto"/>
      </w:divBdr>
    </w:div>
    <w:div w:id="385839603">
      <w:bodyDiv w:val="1"/>
      <w:marLeft w:val="0"/>
      <w:marRight w:val="0"/>
      <w:marTop w:val="0"/>
      <w:marBottom w:val="0"/>
      <w:divBdr>
        <w:top w:val="none" w:sz="0" w:space="0" w:color="auto"/>
        <w:left w:val="none" w:sz="0" w:space="0" w:color="auto"/>
        <w:bottom w:val="none" w:sz="0" w:space="0" w:color="auto"/>
        <w:right w:val="none" w:sz="0" w:space="0" w:color="auto"/>
      </w:divBdr>
    </w:div>
    <w:div w:id="386801505">
      <w:bodyDiv w:val="1"/>
      <w:marLeft w:val="0"/>
      <w:marRight w:val="0"/>
      <w:marTop w:val="0"/>
      <w:marBottom w:val="0"/>
      <w:divBdr>
        <w:top w:val="none" w:sz="0" w:space="0" w:color="auto"/>
        <w:left w:val="none" w:sz="0" w:space="0" w:color="auto"/>
        <w:bottom w:val="none" w:sz="0" w:space="0" w:color="auto"/>
        <w:right w:val="none" w:sz="0" w:space="0" w:color="auto"/>
      </w:divBdr>
    </w:div>
    <w:div w:id="397241807">
      <w:bodyDiv w:val="1"/>
      <w:marLeft w:val="0"/>
      <w:marRight w:val="0"/>
      <w:marTop w:val="0"/>
      <w:marBottom w:val="0"/>
      <w:divBdr>
        <w:top w:val="none" w:sz="0" w:space="0" w:color="auto"/>
        <w:left w:val="none" w:sz="0" w:space="0" w:color="auto"/>
        <w:bottom w:val="none" w:sz="0" w:space="0" w:color="auto"/>
        <w:right w:val="none" w:sz="0" w:space="0" w:color="auto"/>
      </w:divBdr>
    </w:div>
    <w:div w:id="397360303">
      <w:bodyDiv w:val="1"/>
      <w:marLeft w:val="0"/>
      <w:marRight w:val="0"/>
      <w:marTop w:val="0"/>
      <w:marBottom w:val="0"/>
      <w:divBdr>
        <w:top w:val="none" w:sz="0" w:space="0" w:color="auto"/>
        <w:left w:val="none" w:sz="0" w:space="0" w:color="auto"/>
        <w:bottom w:val="none" w:sz="0" w:space="0" w:color="auto"/>
        <w:right w:val="none" w:sz="0" w:space="0" w:color="auto"/>
      </w:divBdr>
    </w:div>
    <w:div w:id="397822905">
      <w:bodyDiv w:val="1"/>
      <w:marLeft w:val="0"/>
      <w:marRight w:val="0"/>
      <w:marTop w:val="0"/>
      <w:marBottom w:val="0"/>
      <w:divBdr>
        <w:top w:val="none" w:sz="0" w:space="0" w:color="auto"/>
        <w:left w:val="none" w:sz="0" w:space="0" w:color="auto"/>
        <w:bottom w:val="none" w:sz="0" w:space="0" w:color="auto"/>
        <w:right w:val="none" w:sz="0" w:space="0" w:color="auto"/>
      </w:divBdr>
    </w:div>
    <w:div w:id="400325270">
      <w:bodyDiv w:val="1"/>
      <w:marLeft w:val="0"/>
      <w:marRight w:val="0"/>
      <w:marTop w:val="0"/>
      <w:marBottom w:val="0"/>
      <w:divBdr>
        <w:top w:val="none" w:sz="0" w:space="0" w:color="auto"/>
        <w:left w:val="none" w:sz="0" w:space="0" w:color="auto"/>
        <w:bottom w:val="none" w:sz="0" w:space="0" w:color="auto"/>
        <w:right w:val="none" w:sz="0" w:space="0" w:color="auto"/>
      </w:divBdr>
    </w:div>
    <w:div w:id="400714140">
      <w:bodyDiv w:val="1"/>
      <w:marLeft w:val="0"/>
      <w:marRight w:val="0"/>
      <w:marTop w:val="0"/>
      <w:marBottom w:val="0"/>
      <w:divBdr>
        <w:top w:val="none" w:sz="0" w:space="0" w:color="auto"/>
        <w:left w:val="none" w:sz="0" w:space="0" w:color="auto"/>
        <w:bottom w:val="none" w:sz="0" w:space="0" w:color="auto"/>
        <w:right w:val="none" w:sz="0" w:space="0" w:color="auto"/>
      </w:divBdr>
    </w:div>
    <w:div w:id="403994248">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11046096">
      <w:bodyDiv w:val="1"/>
      <w:marLeft w:val="0"/>
      <w:marRight w:val="0"/>
      <w:marTop w:val="0"/>
      <w:marBottom w:val="0"/>
      <w:divBdr>
        <w:top w:val="none" w:sz="0" w:space="0" w:color="auto"/>
        <w:left w:val="none" w:sz="0" w:space="0" w:color="auto"/>
        <w:bottom w:val="none" w:sz="0" w:space="0" w:color="auto"/>
        <w:right w:val="none" w:sz="0" w:space="0" w:color="auto"/>
      </w:divBdr>
    </w:div>
    <w:div w:id="411196141">
      <w:bodyDiv w:val="1"/>
      <w:marLeft w:val="0"/>
      <w:marRight w:val="0"/>
      <w:marTop w:val="0"/>
      <w:marBottom w:val="0"/>
      <w:divBdr>
        <w:top w:val="none" w:sz="0" w:space="0" w:color="auto"/>
        <w:left w:val="none" w:sz="0" w:space="0" w:color="auto"/>
        <w:bottom w:val="none" w:sz="0" w:space="0" w:color="auto"/>
        <w:right w:val="none" w:sz="0" w:space="0" w:color="auto"/>
      </w:divBdr>
    </w:div>
    <w:div w:id="428964965">
      <w:bodyDiv w:val="1"/>
      <w:marLeft w:val="0"/>
      <w:marRight w:val="0"/>
      <w:marTop w:val="0"/>
      <w:marBottom w:val="0"/>
      <w:divBdr>
        <w:top w:val="none" w:sz="0" w:space="0" w:color="auto"/>
        <w:left w:val="none" w:sz="0" w:space="0" w:color="auto"/>
        <w:bottom w:val="none" w:sz="0" w:space="0" w:color="auto"/>
        <w:right w:val="none" w:sz="0" w:space="0" w:color="auto"/>
      </w:divBdr>
    </w:div>
    <w:div w:id="437674364">
      <w:bodyDiv w:val="1"/>
      <w:marLeft w:val="0"/>
      <w:marRight w:val="0"/>
      <w:marTop w:val="0"/>
      <w:marBottom w:val="0"/>
      <w:divBdr>
        <w:top w:val="none" w:sz="0" w:space="0" w:color="auto"/>
        <w:left w:val="none" w:sz="0" w:space="0" w:color="auto"/>
        <w:bottom w:val="none" w:sz="0" w:space="0" w:color="auto"/>
        <w:right w:val="none" w:sz="0" w:space="0" w:color="auto"/>
      </w:divBdr>
    </w:div>
    <w:div w:id="442966261">
      <w:bodyDiv w:val="1"/>
      <w:marLeft w:val="0"/>
      <w:marRight w:val="0"/>
      <w:marTop w:val="0"/>
      <w:marBottom w:val="0"/>
      <w:divBdr>
        <w:top w:val="none" w:sz="0" w:space="0" w:color="auto"/>
        <w:left w:val="none" w:sz="0" w:space="0" w:color="auto"/>
        <w:bottom w:val="none" w:sz="0" w:space="0" w:color="auto"/>
        <w:right w:val="none" w:sz="0" w:space="0" w:color="auto"/>
      </w:divBdr>
    </w:div>
    <w:div w:id="462038277">
      <w:bodyDiv w:val="1"/>
      <w:marLeft w:val="0"/>
      <w:marRight w:val="0"/>
      <w:marTop w:val="0"/>
      <w:marBottom w:val="0"/>
      <w:divBdr>
        <w:top w:val="none" w:sz="0" w:space="0" w:color="auto"/>
        <w:left w:val="none" w:sz="0" w:space="0" w:color="auto"/>
        <w:bottom w:val="none" w:sz="0" w:space="0" w:color="auto"/>
        <w:right w:val="none" w:sz="0" w:space="0" w:color="auto"/>
      </w:divBdr>
    </w:div>
    <w:div w:id="477109288">
      <w:bodyDiv w:val="1"/>
      <w:marLeft w:val="0"/>
      <w:marRight w:val="0"/>
      <w:marTop w:val="0"/>
      <w:marBottom w:val="0"/>
      <w:divBdr>
        <w:top w:val="none" w:sz="0" w:space="0" w:color="auto"/>
        <w:left w:val="none" w:sz="0" w:space="0" w:color="auto"/>
        <w:bottom w:val="none" w:sz="0" w:space="0" w:color="auto"/>
        <w:right w:val="none" w:sz="0" w:space="0" w:color="auto"/>
      </w:divBdr>
    </w:div>
    <w:div w:id="480969882">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496502590">
      <w:bodyDiv w:val="1"/>
      <w:marLeft w:val="0"/>
      <w:marRight w:val="0"/>
      <w:marTop w:val="0"/>
      <w:marBottom w:val="0"/>
      <w:divBdr>
        <w:top w:val="none" w:sz="0" w:space="0" w:color="auto"/>
        <w:left w:val="none" w:sz="0" w:space="0" w:color="auto"/>
        <w:bottom w:val="none" w:sz="0" w:space="0" w:color="auto"/>
        <w:right w:val="none" w:sz="0" w:space="0" w:color="auto"/>
      </w:divBdr>
    </w:div>
    <w:div w:id="508640236">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3301635">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6768968">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144276">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2883783">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44367603">
      <w:bodyDiv w:val="1"/>
      <w:marLeft w:val="0"/>
      <w:marRight w:val="0"/>
      <w:marTop w:val="0"/>
      <w:marBottom w:val="0"/>
      <w:divBdr>
        <w:top w:val="none" w:sz="0" w:space="0" w:color="auto"/>
        <w:left w:val="none" w:sz="0" w:space="0" w:color="auto"/>
        <w:bottom w:val="none" w:sz="0" w:space="0" w:color="auto"/>
        <w:right w:val="none" w:sz="0" w:space="0" w:color="auto"/>
      </w:divBdr>
    </w:div>
    <w:div w:id="549269204">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53345959">
      <w:bodyDiv w:val="1"/>
      <w:marLeft w:val="0"/>
      <w:marRight w:val="0"/>
      <w:marTop w:val="0"/>
      <w:marBottom w:val="0"/>
      <w:divBdr>
        <w:top w:val="none" w:sz="0" w:space="0" w:color="auto"/>
        <w:left w:val="none" w:sz="0" w:space="0" w:color="auto"/>
        <w:bottom w:val="none" w:sz="0" w:space="0" w:color="auto"/>
        <w:right w:val="none" w:sz="0" w:space="0" w:color="auto"/>
      </w:divBdr>
    </w:div>
    <w:div w:id="556824365">
      <w:bodyDiv w:val="1"/>
      <w:marLeft w:val="0"/>
      <w:marRight w:val="0"/>
      <w:marTop w:val="0"/>
      <w:marBottom w:val="0"/>
      <w:divBdr>
        <w:top w:val="none" w:sz="0" w:space="0" w:color="auto"/>
        <w:left w:val="none" w:sz="0" w:space="0" w:color="auto"/>
        <w:bottom w:val="none" w:sz="0" w:space="0" w:color="auto"/>
        <w:right w:val="none" w:sz="0" w:space="0" w:color="auto"/>
      </w:divBdr>
    </w:div>
    <w:div w:id="557594176">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2619445">
      <w:bodyDiv w:val="1"/>
      <w:marLeft w:val="0"/>
      <w:marRight w:val="0"/>
      <w:marTop w:val="0"/>
      <w:marBottom w:val="0"/>
      <w:divBdr>
        <w:top w:val="none" w:sz="0" w:space="0" w:color="auto"/>
        <w:left w:val="none" w:sz="0" w:space="0" w:color="auto"/>
        <w:bottom w:val="none" w:sz="0" w:space="0" w:color="auto"/>
        <w:right w:val="none" w:sz="0" w:space="0" w:color="auto"/>
      </w:divBdr>
    </w:div>
    <w:div w:id="573702814">
      <w:bodyDiv w:val="1"/>
      <w:marLeft w:val="0"/>
      <w:marRight w:val="0"/>
      <w:marTop w:val="0"/>
      <w:marBottom w:val="0"/>
      <w:divBdr>
        <w:top w:val="none" w:sz="0" w:space="0" w:color="auto"/>
        <w:left w:val="none" w:sz="0" w:space="0" w:color="auto"/>
        <w:bottom w:val="none" w:sz="0" w:space="0" w:color="auto"/>
        <w:right w:val="none" w:sz="0" w:space="0" w:color="auto"/>
      </w:divBdr>
    </w:div>
    <w:div w:id="574050426">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578254382">
      <w:bodyDiv w:val="1"/>
      <w:marLeft w:val="0"/>
      <w:marRight w:val="0"/>
      <w:marTop w:val="0"/>
      <w:marBottom w:val="0"/>
      <w:divBdr>
        <w:top w:val="none" w:sz="0" w:space="0" w:color="auto"/>
        <w:left w:val="none" w:sz="0" w:space="0" w:color="auto"/>
        <w:bottom w:val="none" w:sz="0" w:space="0" w:color="auto"/>
        <w:right w:val="none" w:sz="0" w:space="0" w:color="auto"/>
      </w:divBdr>
    </w:div>
    <w:div w:id="579757518">
      <w:bodyDiv w:val="1"/>
      <w:marLeft w:val="0"/>
      <w:marRight w:val="0"/>
      <w:marTop w:val="0"/>
      <w:marBottom w:val="0"/>
      <w:divBdr>
        <w:top w:val="none" w:sz="0" w:space="0" w:color="auto"/>
        <w:left w:val="none" w:sz="0" w:space="0" w:color="auto"/>
        <w:bottom w:val="none" w:sz="0" w:space="0" w:color="auto"/>
        <w:right w:val="none" w:sz="0" w:space="0" w:color="auto"/>
      </w:divBdr>
    </w:div>
    <w:div w:id="581791696">
      <w:bodyDiv w:val="1"/>
      <w:marLeft w:val="0"/>
      <w:marRight w:val="0"/>
      <w:marTop w:val="0"/>
      <w:marBottom w:val="0"/>
      <w:divBdr>
        <w:top w:val="none" w:sz="0" w:space="0" w:color="auto"/>
        <w:left w:val="none" w:sz="0" w:space="0" w:color="auto"/>
        <w:bottom w:val="none" w:sz="0" w:space="0" w:color="auto"/>
        <w:right w:val="none" w:sz="0" w:space="0" w:color="auto"/>
      </w:divBdr>
    </w:div>
    <w:div w:id="587690337">
      <w:bodyDiv w:val="1"/>
      <w:marLeft w:val="0"/>
      <w:marRight w:val="0"/>
      <w:marTop w:val="0"/>
      <w:marBottom w:val="0"/>
      <w:divBdr>
        <w:top w:val="none" w:sz="0" w:space="0" w:color="auto"/>
        <w:left w:val="none" w:sz="0" w:space="0" w:color="auto"/>
        <w:bottom w:val="none" w:sz="0" w:space="0" w:color="auto"/>
        <w:right w:val="none" w:sz="0" w:space="0" w:color="auto"/>
      </w:divBdr>
    </w:div>
    <w:div w:id="589044476">
      <w:bodyDiv w:val="1"/>
      <w:marLeft w:val="0"/>
      <w:marRight w:val="0"/>
      <w:marTop w:val="0"/>
      <w:marBottom w:val="0"/>
      <w:divBdr>
        <w:top w:val="none" w:sz="0" w:space="0" w:color="auto"/>
        <w:left w:val="none" w:sz="0" w:space="0" w:color="auto"/>
        <w:bottom w:val="none" w:sz="0" w:space="0" w:color="auto"/>
        <w:right w:val="none" w:sz="0" w:space="0" w:color="auto"/>
      </w:divBdr>
    </w:div>
    <w:div w:id="590547480">
      <w:bodyDiv w:val="1"/>
      <w:marLeft w:val="0"/>
      <w:marRight w:val="0"/>
      <w:marTop w:val="0"/>
      <w:marBottom w:val="0"/>
      <w:divBdr>
        <w:top w:val="none" w:sz="0" w:space="0" w:color="auto"/>
        <w:left w:val="none" w:sz="0" w:space="0" w:color="auto"/>
        <w:bottom w:val="none" w:sz="0" w:space="0" w:color="auto"/>
        <w:right w:val="none" w:sz="0" w:space="0" w:color="auto"/>
      </w:divBdr>
    </w:div>
    <w:div w:id="590896340">
      <w:bodyDiv w:val="1"/>
      <w:marLeft w:val="0"/>
      <w:marRight w:val="0"/>
      <w:marTop w:val="0"/>
      <w:marBottom w:val="0"/>
      <w:divBdr>
        <w:top w:val="none" w:sz="0" w:space="0" w:color="auto"/>
        <w:left w:val="none" w:sz="0" w:space="0" w:color="auto"/>
        <w:bottom w:val="none" w:sz="0" w:space="0" w:color="auto"/>
        <w:right w:val="none" w:sz="0" w:space="0" w:color="auto"/>
      </w:divBdr>
    </w:div>
    <w:div w:id="596790606">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16790915">
      <w:bodyDiv w:val="1"/>
      <w:marLeft w:val="0"/>
      <w:marRight w:val="0"/>
      <w:marTop w:val="0"/>
      <w:marBottom w:val="0"/>
      <w:divBdr>
        <w:top w:val="none" w:sz="0" w:space="0" w:color="auto"/>
        <w:left w:val="none" w:sz="0" w:space="0" w:color="auto"/>
        <w:bottom w:val="none" w:sz="0" w:space="0" w:color="auto"/>
        <w:right w:val="none" w:sz="0" w:space="0" w:color="auto"/>
      </w:divBdr>
    </w:div>
    <w:div w:id="619847266">
      <w:bodyDiv w:val="1"/>
      <w:marLeft w:val="0"/>
      <w:marRight w:val="0"/>
      <w:marTop w:val="0"/>
      <w:marBottom w:val="0"/>
      <w:divBdr>
        <w:top w:val="none" w:sz="0" w:space="0" w:color="auto"/>
        <w:left w:val="none" w:sz="0" w:space="0" w:color="auto"/>
        <w:bottom w:val="none" w:sz="0" w:space="0" w:color="auto"/>
        <w:right w:val="none" w:sz="0" w:space="0" w:color="auto"/>
      </w:divBdr>
    </w:div>
    <w:div w:id="626738478">
      <w:bodyDiv w:val="1"/>
      <w:marLeft w:val="0"/>
      <w:marRight w:val="0"/>
      <w:marTop w:val="0"/>
      <w:marBottom w:val="0"/>
      <w:divBdr>
        <w:top w:val="none" w:sz="0" w:space="0" w:color="auto"/>
        <w:left w:val="none" w:sz="0" w:space="0" w:color="auto"/>
        <w:bottom w:val="none" w:sz="0" w:space="0" w:color="auto"/>
        <w:right w:val="none" w:sz="0" w:space="0" w:color="auto"/>
      </w:divBdr>
    </w:div>
    <w:div w:id="640770179">
      <w:bodyDiv w:val="1"/>
      <w:marLeft w:val="0"/>
      <w:marRight w:val="0"/>
      <w:marTop w:val="0"/>
      <w:marBottom w:val="0"/>
      <w:divBdr>
        <w:top w:val="none" w:sz="0" w:space="0" w:color="auto"/>
        <w:left w:val="none" w:sz="0" w:space="0" w:color="auto"/>
        <w:bottom w:val="none" w:sz="0" w:space="0" w:color="auto"/>
        <w:right w:val="none" w:sz="0" w:space="0" w:color="auto"/>
      </w:divBdr>
    </w:div>
    <w:div w:id="653683040">
      <w:bodyDiv w:val="1"/>
      <w:marLeft w:val="0"/>
      <w:marRight w:val="0"/>
      <w:marTop w:val="0"/>
      <w:marBottom w:val="0"/>
      <w:divBdr>
        <w:top w:val="none" w:sz="0" w:space="0" w:color="auto"/>
        <w:left w:val="none" w:sz="0" w:space="0" w:color="auto"/>
        <w:bottom w:val="none" w:sz="0" w:space="0" w:color="auto"/>
        <w:right w:val="none" w:sz="0" w:space="0" w:color="auto"/>
      </w:divBdr>
    </w:div>
    <w:div w:id="664554345">
      <w:bodyDiv w:val="1"/>
      <w:marLeft w:val="0"/>
      <w:marRight w:val="0"/>
      <w:marTop w:val="0"/>
      <w:marBottom w:val="0"/>
      <w:divBdr>
        <w:top w:val="none" w:sz="0" w:space="0" w:color="auto"/>
        <w:left w:val="none" w:sz="0" w:space="0" w:color="auto"/>
        <w:bottom w:val="none" w:sz="0" w:space="0" w:color="auto"/>
        <w:right w:val="none" w:sz="0" w:space="0" w:color="auto"/>
      </w:divBdr>
    </w:div>
    <w:div w:id="674577577">
      <w:bodyDiv w:val="1"/>
      <w:marLeft w:val="0"/>
      <w:marRight w:val="0"/>
      <w:marTop w:val="0"/>
      <w:marBottom w:val="0"/>
      <w:divBdr>
        <w:top w:val="none" w:sz="0" w:space="0" w:color="auto"/>
        <w:left w:val="none" w:sz="0" w:space="0" w:color="auto"/>
        <w:bottom w:val="none" w:sz="0" w:space="0" w:color="auto"/>
        <w:right w:val="none" w:sz="0" w:space="0" w:color="auto"/>
      </w:divBdr>
    </w:div>
    <w:div w:id="683750382">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693657736">
      <w:bodyDiv w:val="1"/>
      <w:marLeft w:val="0"/>
      <w:marRight w:val="0"/>
      <w:marTop w:val="0"/>
      <w:marBottom w:val="0"/>
      <w:divBdr>
        <w:top w:val="none" w:sz="0" w:space="0" w:color="auto"/>
        <w:left w:val="none" w:sz="0" w:space="0" w:color="auto"/>
        <w:bottom w:val="none" w:sz="0" w:space="0" w:color="auto"/>
        <w:right w:val="none" w:sz="0" w:space="0" w:color="auto"/>
      </w:divBdr>
    </w:div>
    <w:div w:id="709498939">
      <w:bodyDiv w:val="1"/>
      <w:marLeft w:val="0"/>
      <w:marRight w:val="0"/>
      <w:marTop w:val="0"/>
      <w:marBottom w:val="0"/>
      <w:divBdr>
        <w:top w:val="none" w:sz="0" w:space="0" w:color="auto"/>
        <w:left w:val="none" w:sz="0" w:space="0" w:color="auto"/>
        <w:bottom w:val="none" w:sz="0" w:space="0" w:color="auto"/>
        <w:right w:val="none" w:sz="0" w:space="0" w:color="auto"/>
      </w:divBdr>
    </w:div>
    <w:div w:id="727461774">
      <w:bodyDiv w:val="1"/>
      <w:marLeft w:val="0"/>
      <w:marRight w:val="0"/>
      <w:marTop w:val="0"/>
      <w:marBottom w:val="0"/>
      <w:divBdr>
        <w:top w:val="none" w:sz="0" w:space="0" w:color="auto"/>
        <w:left w:val="none" w:sz="0" w:space="0" w:color="auto"/>
        <w:bottom w:val="none" w:sz="0" w:space="0" w:color="auto"/>
        <w:right w:val="none" w:sz="0" w:space="0" w:color="auto"/>
      </w:divBdr>
    </w:div>
    <w:div w:id="733965730">
      <w:bodyDiv w:val="1"/>
      <w:marLeft w:val="0"/>
      <w:marRight w:val="0"/>
      <w:marTop w:val="0"/>
      <w:marBottom w:val="0"/>
      <w:divBdr>
        <w:top w:val="none" w:sz="0" w:space="0" w:color="auto"/>
        <w:left w:val="none" w:sz="0" w:space="0" w:color="auto"/>
        <w:bottom w:val="none" w:sz="0" w:space="0" w:color="auto"/>
        <w:right w:val="none" w:sz="0" w:space="0" w:color="auto"/>
      </w:divBdr>
    </w:div>
    <w:div w:id="741415020">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4687818">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46880614">
      <w:bodyDiv w:val="1"/>
      <w:marLeft w:val="0"/>
      <w:marRight w:val="0"/>
      <w:marTop w:val="0"/>
      <w:marBottom w:val="0"/>
      <w:divBdr>
        <w:top w:val="none" w:sz="0" w:space="0" w:color="auto"/>
        <w:left w:val="none" w:sz="0" w:space="0" w:color="auto"/>
        <w:bottom w:val="none" w:sz="0" w:space="0" w:color="auto"/>
        <w:right w:val="none" w:sz="0" w:space="0" w:color="auto"/>
      </w:divBdr>
    </w:div>
    <w:div w:id="749423627">
      <w:bodyDiv w:val="1"/>
      <w:marLeft w:val="0"/>
      <w:marRight w:val="0"/>
      <w:marTop w:val="0"/>
      <w:marBottom w:val="0"/>
      <w:divBdr>
        <w:top w:val="none" w:sz="0" w:space="0" w:color="auto"/>
        <w:left w:val="none" w:sz="0" w:space="0" w:color="auto"/>
        <w:bottom w:val="none" w:sz="0" w:space="0" w:color="auto"/>
        <w:right w:val="none" w:sz="0" w:space="0" w:color="auto"/>
      </w:divBdr>
      <w:divsChild>
        <w:div w:id="1494494496">
          <w:marLeft w:val="0"/>
          <w:marRight w:val="0"/>
          <w:marTop w:val="0"/>
          <w:marBottom w:val="0"/>
          <w:divBdr>
            <w:top w:val="none" w:sz="0" w:space="0" w:color="auto"/>
            <w:left w:val="none" w:sz="0" w:space="0" w:color="auto"/>
            <w:bottom w:val="none" w:sz="0" w:space="0" w:color="auto"/>
            <w:right w:val="none" w:sz="0" w:space="0" w:color="auto"/>
          </w:divBdr>
          <w:divsChild>
            <w:div w:id="792670558">
              <w:marLeft w:val="0"/>
              <w:marRight w:val="0"/>
              <w:marTop w:val="0"/>
              <w:marBottom w:val="0"/>
              <w:divBdr>
                <w:top w:val="none" w:sz="0" w:space="0" w:color="auto"/>
                <w:left w:val="none" w:sz="0" w:space="0" w:color="auto"/>
                <w:bottom w:val="none" w:sz="0" w:space="0" w:color="auto"/>
                <w:right w:val="none" w:sz="0" w:space="0" w:color="auto"/>
              </w:divBdr>
            </w:div>
            <w:div w:id="137109886">
              <w:marLeft w:val="0"/>
              <w:marRight w:val="0"/>
              <w:marTop w:val="0"/>
              <w:marBottom w:val="0"/>
              <w:divBdr>
                <w:top w:val="none" w:sz="0" w:space="0" w:color="auto"/>
                <w:left w:val="none" w:sz="0" w:space="0" w:color="auto"/>
                <w:bottom w:val="none" w:sz="0" w:space="0" w:color="auto"/>
                <w:right w:val="none" w:sz="0" w:space="0" w:color="auto"/>
              </w:divBdr>
            </w:div>
            <w:div w:id="1870945435">
              <w:marLeft w:val="0"/>
              <w:marRight w:val="0"/>
              <w:marTop w:val="0"/>
              <w:marBottom w:val="0"/>
              <w:divBdr>
                <w:top w:val="none" w:sz="0" w:space="0" w:color="auto"/>
                <w:left w:val="none" w:sz="0" w:space="0" w:color="auto"/>
                <w:bottom w:val="none" w:sz="0" w:space="0" w:color="auto"/>
                <w:right w:val="none" w:sz="0" w:space="0" w:color="auto"/>
              </w:divBdr>
            </w:div>
            <w:div w:id="1355693803">
              <w:marLeft w:val="0"/>
              <w:marRight w:val="0"/>
              <w:marTop w:val="0"/>
              <w:marBottom w:val="0"/>
              <w:divBdr>
                <w:top w:val="none" w:sz="0" w:space="0" w:color="auto"/>
                <w:left w:val="none" w:sz="0" w:space="0" w:color="auto"/>
                <w:bottom w:val="none" w:sz="0" w:space="0" w:color="auto"/>
                <w:right w:val="none" w:sz="0" w:space="0" w:color="auto"/>
              </w:divBdr>
            </w:div>
            <w:div w:id="1413552286">
              <w:marLeft w:val="0"/>
              <w:marRight w:val="0"/>
              <w:marTop w:val="0"/>
              <w:marBottom w:val="0"/>
              <w:divBdr>
                <w:top w:val="none" w:sz="0" w:space="0" w:color="auto"/>
                <w:left w:val="none" w:sz="0" w:space="0" w:color="auto"/>
                <w:bottom w:val="none" w:sz="0" w:space="0" w:color="auto"/>
                <w:right w:val="none" w:sz="0" w:space="0" w:color="auto"/>
              </w:divBdr>
            </w:div>
            <w:div w:id="1867018039">
              <w:marLeft w:val="0"/>
              <w:marRight w:val="0"/>
              <w:marTop w:val="0"/>
              <w:marBottom w:val="0"/>
              <w:divBdr>
                <w:top w:val="none" w:sz="0" w:space="0" w:color="auto"/>
                <w:left w:val="none" w:sz="0" w:space="0" w:color="auto"/>
                <w:bottom w:val="none" w:sz="0" w:space="0" w:color="auto"/>
                <w:right w:val="none" w:sz="0" w:space="0" w:color="auto"/>
              </w:divBdr>
            </w:div>
            <w:div w:id="1148866026">
              <w:marLeft w:val="0"/>
              <w:marRight w:val="0"/>
              <w:marTop w:val="0"/>
              <w:marBottom w:val="0"/>
              <w:divBdr>
                <w:top w:val="none" w:sz="0" w:space="0" w:color="auto"/>
                <w:left w:val="none" w:sz="0" w:space="0" w:color="auto"/>
                <w:bottom w:val="none" w:sz="0" w:space="0" w:color="auto"/>
                <w:right w:val="none" w:sz="0" w:space="0" w:color="auto"/>
              </w:divBdr>
            </w:div>
            <w:div w:id="866601629">
              <w:marLeft w:val="0"/>
              <w:marRight w:val="0"/>
              <w:marTop w:val="0"/>
              <w:marBottom w:val="0"/>
              <w:divBdr>
                <w:top w:val="none" w:sz="0" w:space="0" w:color="auto"/>
                <w:left w:val="none" w:sz="0" w:space="0" w:color="auto"/>
                <w:bottom w:val="none" w:sz="0" w:space="0" w:color="auto"/>
                <w:right w:val="none" w:sz="0" w:space="0" w:color="auto"/>
              </w:divBdr>
            </w:div>
            <w:div w:id="322390145">
              <w:marLeft w:val="0"/>
              <w:marRight w:val="0"/>
              <w:marTop w:val="0"/>
              <w:marBottom w:val="0"/>
              <w:divBdr>
                <w:top w:val="none" w:sz="0" w:space="0" w:color="auto"/>
                <w:left w:val="none" w:sz="0" w:space="0" w:color="auto"/>
                <w:bottom w:val="none" w:sz="0" w:space="0" w:color="auto"/>
                <w:right w:val="none" w:sz="0" w:space="0" w:color="auto"/>
              </w:divBdr>
            </w:div>
            <w:div w:id="289749770">
              <w:marLeft w:val="0"/>
              <w:marRight w:val="0"/>
              <w:marTop w:val="0"/>
              <w:marBottom w:val="0"/>
              <w:divBdr>
                <w:top w:val="none" w:sz="0" w:space="0" w:color="auto"/>
                <w:left w:val="none" w:sz="0" w:space="0" w:color="auto"/>
                <w:bottom w:val="none" w:sz="0" w:space="0" w:color="auto"/>
                <w:right w:val="none" w:sz="0" w:space="0" w:color="auto"/>
              </w:divBdr>
            </w:div>
            <w:div w:id="419643454">
              <w:marLeft w:val="0"/>
              <w:marRight w:val="0"/>
              <w:marTop w:val="0"/>
              <w:marBottom w:val="0"/>
              <w:divBdr>
                <w:top w:val="none" w:sz="0" w:space="0" w:color="auto"/>
                <w:left w:val="none" w:sz="0" w:space="0" w:color="auto"/>
                <w:bottom w:val="none" w:sz="0" w:space="0" w:color="auto"/>
                <w:right w:val="none" w:sz="0" w:space="0" w:color="auto"/>
              </w:divBdr>
            </w:div>
            <w:div w:id="8703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761799503">
      <w:bodyDiv w:val="1"/>
      <w:marLeft w:val="0"/>
      <w:marRight w:val="0"/>
      <w:marTop w:val="0"/>
      <w:marBottom w:val="0"/>
      <w:divBdr>
        <w:top w:val="none" w:sz="0" w:space="0" w:color="auto"/>
        <w:left w:val="none" w:sz="0" w:space="0" w:color="auto"/>
        <w:bottom w:val="none" w:sz="0" w:space="0" w:color="auto"/>
        <w:right w:val="none" w:sz="0" w:space="0" w:color="auto"/>
      </w:divBdr>
    </w:div>
    <w:div w:id="762917523">
      <w:bodyDiv w:val="1"/>
      <w:marLeft w:val="0"/>
      <w:marRight w:val="0"/>
      <w:marTop w:val="0"/>
      <w:marBottom w:val="0"/>
      <w:divBdr>
        <w:top w:val="none" w:sz="0" w:space="0" w:color="auto"/>
        <w:left w:val="none" w:sz="0" w:space="0" w:color="auto"/>
        <w:bottom w:val="none" w:sz="0" w:space="0" w:color="auto"/>
        <w:right w:val="none" w:sz="0" w:space="0" w:color="auto"/>
      </w:divBdr>
    </w:div>
    <w:div w:id="772748907">
      <w:bodyDiv w:val="1"/>
      <w:marLeft w:val="0"/>
      <w:marRight w:val="0"/>
      <w:marTop w:val="0"/>
      <w:marBottom w:val="0"/>
      <w:divBdr>
        <w:top w:val="none" w:sz="0" w:space="0" w:color="auto"/>
        <w:left w:val="none" w:sz="0" w:space="0" w:color="auto"/>
        <w:bottom w:val="none" w:sz="0" w:space="0" w:color="auto"/>
        <w:right w:val="none" w:sz="0" w:space="0" w:color="auto"/>
      </w:divBdr>
    </w:div>
    <w:div w:id="782463138">
      <w:bodyDiv w:val="1"/>
      <w:marLeft w:val="0"/>
      <w:marRight w:val="0"/>
      <w:marTop w:val="0"/>
      <w:marBottom w:val="0"/>
      <w:divBdr>
        <w:top w:val="none" w:sz="0" w:space="0" w:color="auto"/>
        <w:left w:val="none" w:sz="0" w:space="0" w:color="auto"/>
        <w:bottom w:val="none" w:sz="0" w:space="0" w:color="auto"/>
        <w:right w:val="none" w:sz="0" w:space="0" w:color="auto"/>
      </w:divBdr>
    </w:div>
    <w:div w:id="795097693">
      <w:bodyDiv w:val="1"/>
      <w:marLeft w:val="0"/>
      <w:marRight w:val="0"/>
      <w:marTop w:val="0"/>
      <w:marBottom w:val="0"/>
      <w:divBdr>
        <w:top w:val="none" w:sz="0" w:space="0" w:color="auto"/>
        <w:left w:val="none" w:sz="0" w:space="0" w:color="auto"/>
        <w:bottom w:val="none" w:sz="0" w:space="0" w:color="auto"/>
        <w:right w:val="none" w:sz="0" w:space="0" w:color="auto"/>
      </w:divBdr>
    </w:div>
    <w:div w:id="796875432">
      <w:bodyDiv w:val="1"/>
      <w:marLeft w:val="0"/>
      <w:marRight w:val="0"/>
      <w:marTop w:val="0"/>
      <w:marBottom w:val="0"/>
      <w:divBdr>
        <w:top w:val="none" w:sz="0" w:space="0" w:color="auto"/>
        <w:left w:val="none" w:sz="0" w:space="0" w:color="auto"/>
        <w:bottom w:val="none" w:sz="0" w:space="0" w:color="auto"/>
        <w:right w:val="none" w:sz="0" w:space="0" w:color="auto"/>
      </w:divBdr>
    </w:div>
    <w:div w:id="801191647">
      <w:bodyDiv w:val="1"/>
      <w:marLeft w:val="0"/>
      <w:marRight w:val="0"/>
      <w:marTop w:val="0"/>
      <w:marBottom w:val="0"/>
      <w:divBdr>
        <w:top w:val="none" w:sz="0" w:space="0" w:color="auto"/>
        <w:left w:val="none" w:sz="0" w:space="0" w:color="auto"/>
        <w:bottom w:val="none" w:sz="0" w:space="0" w:color="auto"/>
        <w:right w:val="none" w:sz="0" w:space="0" w:color="auto"/>
      </w:divBdr>
    </w:div>
    <w:div w:id="803352573">
      <w:bodyDiv w:val="1"/>
      <w:marLeft w:val="0"/>
      <w:marRight w:val="0"/>
      <w:marTop w:val="0"/>
      <w:marBottom w:val="0"/>
      <w:divBdr>
        <w:top w:val="none" w:sz="0" w:space="0" w:color="auto"/>
        <w:left w:val="none" w:sz="0" w:space="0" w:color="auto"/>
        <w:bottom w:val="none" w:sz="0" w:space="0" w:color="auto"/>
        <w:right w:val="none" w:sz="0" w:space="0" w:color="auto"/>
      </w:divBdr>
    </w:div>
    <w:div w:id="803961083">
      <w:bodyDiv w:val="1"/>
      <w:marLeft w:val="0"/>
      <w:marRight w:val="0"/>
      <w:marTop w:val="0"/>
      <w:marBottom w:val="0"/>
      <w:divBdr>
        <w:top w:val="none" w:sz="0" w:space="0" w:color="auto"/>
        <w:left w:val="none" w:sz="0" w:space="0" w:color="auto"/>
        <w:bottom w:val="none" w:sz="0" w:space="0" w:color="auto"/>
        <w:right w:val="none" w:sz="0" w:space="0" w:color="auto"/>
      </w:divBdr>
    </w:div>
    <w:div w:id="814764079">
      <w:bodyDiv w:val="1"/>
      <w:marLeft w:val="0"/>
      <w:marRight w:val="0"/>
      <w:marTop w:val="0"/>
      <w:marBottom w:val="0"/>
      <w:divBdr>
        <w:top w:val="none" w:sz="0" w:space="0" w:color="auto"/>
        <w:left w:val="none" w:sz="0" w:space="0" w:color="auto"/>
        <w:bottom w:val="none" w:sz="0" w:space="0" w:color="auto"/>
        <w:right w:val="none" w:sz="0" w:space="0" w:color="auto"/>
      </w:divBdr>
      <w:divsChild>
        <w:div w:id="892426818">
          <w:marLeft w:val="0"/>
          <w:marRight w:val="0"/>
          <w:marTop w:val="0"/>
          <w:marBottom w:val="0"/>
          <w:divBdr>
            <w:top w:val="none" w:sz="0" w:space="0" w:color="auto"/>
            <w:left w:val="none" w:sz="0" w:space="0" w:color="auto"/>
            <w:bottom w:val="none" w:sz="0" w:space="0" w:color="auto"/>
            <w:right w:val="none" w:sz="0" w:space="0" w:color="auto"/>
          </w:divBdr>
          <w:divsChild>
            <w:div w:id="60385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47332">
      <w:bodyDiv w:val="1"/>
      <w:marLeft w:val="0"/>
      <w:marRight w:val="0"/>
      <w:marTop w:val="0"/>
      <w:marBottom w:val="0"/>
      <w:divBdr>
        <w:top w:val="none" w:sz="0" w:space="0" w:color="auto"/>
        <w:left w:val="none" w:sz="0" w:space="0" w:color="auto"/>
        <w:bottom w:val="none" w:sz="0" w:space="0" w:color="auto"/>
        <w:right w:val="none" w:sz="0" w:space="0" w:color="auto"/>
      </w:divBdr>
    </w:div>
    <w:div w:id="818032913">
      <w:bodyDiv w:val="1"/>
      <w:marLeft w:val="0"/>
      <w:marRight w:val="0"/>
      <w:marTop w:val="0"/>
      <w:marBottom w:val="0"/>
      <w:divBdr>
        <w:top w:val="none" w:sz="0" w:space="0" w:color="auto"/>
        <w:left w:val="none" w:sz="0" w:space="0" w:color="auto"/>
        <w:bottom w:val="none" w:sz="0" w:space="0" w:color="auto"/>
        <w:right w:val="none" w:sz="0" w:space="0" w:color="auto"/>
      </w:divBdr>
    </w:div>
    <w:div w:id="819687039">
      <w:bodyDiv w:val="1"/>
      <w:marLeft w:val="0"/>
      <w:marRight w:val="0"/>
      <w:marTop w:val="0"/>
      <w:marBottom w:val="0"/>
      <w:divBdr>
        <w:top w:val="none" w:sz="0" w:space="0" w:color="auto"/>
        <w:left w:val="none" w:sz="0" w:space="0" w:color="auto"/>
        <w:bottom w:val="none" w:sz="0" w:space="0" w:color="auto"/>
        <w:right w:val="none" w:sz="0" w:space="0" w:color="auto"/>
      </w:divBdr>
    </w:div>
    <w:div w:id="821585793">
      <w:bodyDiv w:val="1"/>
      <w:marLeft w:val="0"/>
      <w:marRight w:val="0"/>
      <w:marTop w:val="0"/>
      <w:marBottom w:val="0"/>
      <w:divBdr>
        <w:top w:val="none" w:sz="0" w:space="0" w:color="auto"/>
        <w:left w:val="none" w:sz="0" w:space="0" w:color="auto"/>
        <w:bottom w:val="none" w:sz="0" w:space="0" w:color="auto"/>
        <w:right w:val="none" w:sz="0" w:space="0" w:color="auto"/>
      </w:divBdr>
    </w:div>
    <w:div w:id="825900708">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0367821">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841509491">
      <w:bodyDiv w:val="1"/>
      <w:marLeft w:val="0"/>
      <w:marRight w:val="0"/>
      <w:marTop w:val="0"/>
      <w:marBottom w:val="0"/>
      <w:divBdr>
        <w:top w:val="none" w:sz="0" w:space="0" w:color="auto"/>
        <w:left w:val="none" w:sz="0" w:space="0" w:color="auto"/>
        <w:bottom w:val="none" w:sz="0" w:space="0" w:color="auto"/>
        <w:right w:val="none" w:sz="0" w:space="0" w:color="auto"/>
      </w:divBdr>
    </w:div>
    <w:div w:id="847790826">
      <w:bodyDiv w:val="1"/>
      <w:marLeft w:val="0"/>
      <w:marRight w:val="0"/>
      <w:marTop w:val="0"/>
      <w:marBottom w:val="0"/>
      <w:divBdr>
        <w:top w:val="none" w:sz="0" w:space="0" w:color="auto"/>
        <w:left w:val="none" w:sz="0" w:space="0" w:color="auto"/>
        <w:bottom w:val="none" w:sz="0" w:space="0" w:color="auto"/>
        <w:right w:val="none" w:sz="0" w:space="0" w:color="auto"/>
      </w:divBdr>
    </w:div>
    <w:div w:id="849832077">
      <w:bodyDiv w:val="1"/>
      <w:marLeft w:val="0"/>
      <w:marRight w:val="0"/>
      <w:marTop w:val="0"/>
      <w:marBottom w:val="0"/>
      <w:divBdr>
        <w:top w:val="none" w:sz="0" w:space="0" w:color="auto"/>
        <w:left w:val="none" w:sz="0" w:space="0" w:color="auto"/>
        <w:bottom w:val="none" w:sz="0" w:space="0" w:color="auto"/>
        <w:right w:val="none" w:sz="0" w:space="0" w:color="auto"/>
      </w:divBdr>
    </w:div>
    <w:div w:id="859245559">
      <w:bodyDiv w:val="1"/>
      <w:marLeft w:val="0"/>
      <w:marRight w:val="0"/>
      <w:marTop w:val="0"/>
      <w:marBottom w:val="0"/>
      <w:divBdr>
        <w:top w:val="none" w:sz="0" w:space="0" w:color="auto"/>
        <w:left w:val="none" w:sz="0" w:space="0" w:color="auto"/>
        <w:bottom w:val="none" w:sz="0" w:space="0" w:color="auto"/>
        <w:right w:val="none" w:sz="0" w:space="0" w:color="auto"/>
      </w:divBdr>
    </w:div>
    <w:div w:id="861013424">
      <w:bodyDiv w:val="1"/>
      <w:marLeft w:val="0"/>
      <w:marRight w:val="0"/>
      <w:marTop w:val="0"/>
      <w:marBottom w:val="0"/>
      <w:divBdr>
        <w:top w:val="none" w:sz="0" w:space="0" w:color="auto"/>
        <w:left w:val="none" w:sz="0" w:space="0" w:color="auto"/>
        <w:bottom w:val="none" w:sz="0" w:space="0" w:color="auto"/>
        <w:right w:val="none" w:sz="0" w:space="0" w:color="auto"/>
      </w:divBdr>
    </w:div>
    <w:div w:id="864288822">
      <w:bodyDiv w:val="1"/>
      <w:marLeft w:val="0"/>
      <w:marRight w:val="0"/>
      <w:marTop w:val="0"/>
      <w:marBottom w:val="0"/>
      <w:divBdr>
        <w:top w:val="none" w:sz="0" w:space="0" w:color="auto"/>
        <w:left w:val="none" w:sz="0" w:space="0" w:color="auto"/>
        <w:bottom w:val="none" w:sz="0" w:space="0" w:color="auto"/>
        <w:right w:val="none" w:sz="0" w:space="0" w:color="auto"/>
      </w:divBdr>
    </w:div>
    <w:div w:id="867985254">
      <w:bodyDiv w:val="1"/>
      <w:marLeft w:val="0"/>
      <w:marRight w:val="0"/>
      <w:marTop w:val="0"/>
      <w:marBottom w:val="0"/>
      <w:divBdr>
        <w:top w:val="none" w:sz="0" w:space="0" w:color="auto"/>
        <w:left w:val="none" w:sz="0" w:space="0" w:color="auto"/>
        <w:bottom w:val="none" w:sz="0" w:space="0" w:color="auto"/>
        <w:right w:val="none" w:sz="0" w:space="0" w:color="auto"/>
      </w:divBdr>
    </w:div>
    <w:div w:id="872225700">
      <w:bodyDiv w:val="1"/>
      <w:marLeft w:val="0"/>
      <w:marRight w:val="0"/>
      <w:marTop w:val="0"/>
      <w:marBottom w:val="0"/>
      <w:divBdr>
        <w:top w:val="none" w:sz="0" w:space="0" w:color="auto"/>
        <w:left w:val="none" w:sz="0" w:space="0" w:color="auto"/>
        <w:bottom w:val="none" w:sz="0" w:space="0" w:color="auto"/>
        <w:right w:val="none" w:sz="0" w:space="0" w:color="auto"/>
      </w:divBdr>
    </w:div>
    <w:div w:id="874585268">
      <w:bodyDiv w:val="1"/>
      <w:marLeft w:val="0"/>
      <w:marRight w:val="0"/>
      <w:marTop w:val="0"/>
      <w:marBottom w:val="0"/>
      <w:divBdr>
        <w:top w:val="none" w:sz="0" w:space="0" w:color="auto"/>
        <w:left w:val="none" w:sz="0" w:space="0" w:color="auto"/>
        <w:bottom w:val="none" w:sz="0" w:space="0" w:color="auto"/>
        <w:right w:val="none" w:sz="0" w:space="0" w:color="auto"/>
      </w:divBdr>
    </w:div>
    <w:div w:id="874585388">
      <w:bodyDiv w:val="1"/>
      <w:marLeft w:val="0"/>
      <w:marRight w:val="0"/>
      <w:marTop w:val="0"/>
      <w:marBottom w:val="0"/>
      <w:divBdr>
        <w:top w:val="none" w:sz="0" w:space="0" w:color="auto"/>
        <w:left w:val="none" w:sz="0" w:space="0" w:color="auto"/>
        <w:bottom w:val="none" w:sz="0" w:space="0" w:color="auto"/>
        <w:right w:val="none" w:sz="0" w:space="0" w:color="auto"/>
      </w:divBdr>
    </w:div>
    <w:div w:id="881133293">
      <w:bodyDiv w:val="1"/>
      <w:marLeft w:val="0"/>
      <w:marRight w:val="0"/>
      <w:marTop w:val="0"/>
      <w:marBottom w:val="0"/>
      <w:divBdr>
        <w:top w:val="none" w:sz="0" w:space="0" w:color="auto"/>
        <w:left w:val="none" w:sz="0" w:space="0" w:color="auto"/>
        <w:bottom w:val="none" w:sz="0" w:space="0" w:color="auto"/>
        <w:right w:val="none" w:sz="0" w:space="0" w:color="auto"/>
      </w:divBdr>
    </w:div>
    <w:div w:id="883446100">
      <w:bodyDiv w:val="1"/>
      <w:marLeft w:val="0"/>
      <w:marRight w:val="0"/>
      <w:marTop w:val="0"/>
      <w:marBottom w:val="0"/>
      <w:divBdr>
        <w:top w:val="none" w:sz="0" w:space="0" w:color="auto"/>
        <w:left w:val="none" w:sz="0" w:space="0" w:color="auto"/>
        <w:bottom w:val="none" w:sz="0" w:space="0" w:color="auto"/>
        <w:right w:val="none" w:sz="0" w:space="0" w:color="auto"/>
      </w:divBdr>
    </w:div>
    <w:div w:id="885458665">
      <w:bodyDiv w:val="1"/>
      <w:marLeft w:val="0"/>
      <w:marRight w:val="0"/>
      <w:marTop w:val="0"/>
      <w:marBottom w:val="0"/>
      <w:divBdr>
        <w:top w:val="none" w:sz="0" w:space="0" w:color="auto"/>
        <w:left w:val="none" w:sz="0" w:space="0" w:color="auto"/>
        <w:bottom w:val="none" w:sz="0" w:space="0" w:color="auto"/>
        <w:right w:val="none" w:sz="0" w:space="0" w:color="auto"/>
      </w:divBdr>
    </w:div>
    <w:div w:id="890851516">
      <w:bodyDiv w:val="1"/>
      <w:marLeft w:val="0"/>
      <w:marRight w:val="0"/>
      <w:marTop w:val="0"/>
      <w:marBottom w:val="0"/>
      <w:divBdr>
        <w:top w:val="none" w:sz="0" w:space="0" w:color="auto"/>
        <w:left w:val="none" w:sz="0" w:space="0" w:color="auto"/>
        <w:bottom w:val="none" w:sz="0" w:space="0" w:color="auto"/>
        <w:right w:val="none" w:sz="0" w:space="0" w:color="auto"/>
      </w:divBdr>
    </w:div>
    <w:div w:id="903687820">
      <w:bodyDiv w:val="1"/>
      <w:marLeft w:val="0"/>
      <w:marRight w:val="0"/>
      <w:marTop w:val="0"/>
      <w:marBottom w:val="0"/>
      <w:divBdr>
        <w:top w:val="none" w:sz="0" w:space="0" w:color="auto"/>
        <w:left w:val="none" w:sz="0" w:space="0" w:color="auto"/>
        <w:bottom w:val="none" w:sz="0" w:space="0" w:color="auto"/>
        <w:right w:val="none" w:sz="0" w:space="0" w:color="auto"/>
      </w:divBdr>
    </w:div>
    <w:div w:id="923564698">
      <w:bodyDiv w:val="1"/>
      <w:marLeft w:val="0"/>
      <w:marRight w:val="0"/>
      <w:marTop w:val="0"/>
      <w:marBottom w:val="0"/>
      <w:divBdr>
        <w:top w:val="none" w:sz="0" w:space="0" w:color="auto"/>
        <w:left w:val="none" w:sz="0" w:space="0" w:color="auto"/>
        <w:bottom w:val="none" w:sz="0" w:space="0" w:color="auto"/>
        <w:right w:val="none" w:sz="0" w:space="0" w:color="auto"/>
      </w:divBdr>
    </w:div>
    <w:div w:id="924651625">
      <w:bodyDiv w:val="1"/>
      <w:marLeft w:val="0"/>
      <w:marRight w:val="0"/>
      <w:marTop w:val="0"/>
      <w:marBottom w:val="0"/>
      <w:divBdr>
        <w:top w:val="none" w:sz="0" w:space="0" w:color="auto"/>
        <w:left w:val="none" w:sz="0" w:space="0" w:color="auto"/>
        <w:bottom w:val="none" w:sz="0" w:space="0" w:color="auto"/>
        <w:right w:val="none" w:sz="0" w:space="0" w:color="auto"/>
      </w:divBdr>
    </w:div>
    <w:div w:id="934829901">
      <w:bodyDiv w:val="1"/>
      <w:marLeft w:val="0"/>
      <w:marRight w:val="0"/>
      <w:marTop w:val="0"/>
      <w:marBottom w:val="0"/>
      <w:divBdr>
        <w:top w:val="none" w:sz="0" w:space="0" w:color="auto"/>
        <w:left w:val="none" w:sz="0" w:space="0" w:color="auto"/>
        <w:bottom w:val="none" w:sz="0" w:space="0" w:color="auto"/>
        <w:right w:val="none" w:sz="0" w:space="0" w:color="auto"/>
      </w:divBdr>
    </w:div>
    <w:div w:id="935091320">
      <w:bodyDiv w:val="1"/>
      <w:marLeft w:val="0"/>
      <w:marRight w:val="0"/>
      <w:marTop w:val="0"/>
      <w:marBottom w:val="0"/>
      <w:divBdr>
        <w:top w:val="none" w:sz="0" w:space="0" w:color="auto"/>
        <w:left w:val="none" w:sz="0" w:space="0" w:color="auto"/>
        <w:bottom w:val="none" w:sz="0" w:space="0" w:color="auto"/>
        <w:right w:val="none" w:sz="0" w:space="0" w:color="auto"/>
      </w:divBdr>
    </w:div>
    <w:div w:id="937443248">
      <w:bodyDiv w:val="1"/>
      <w:marLeft w:val="0"/>
      <w:marRight w:val="0"/>
      <w:marTop w:val="0"/>
      <w:marBottom w:val="0"/>
      <w:divBdr>
        <w:top w:val="none" w:sz="0" w:space="0" w:color="auto"/>
        <w:left w:val="none" w:sz="0" w:space="0" w:color="auto"/>
        <w:bottom w:val="none" w:sz="0" w:space="0" w:color="auto"/>
        <w:right w:val="none" w:sz="0" w:space="0" w:color="auto"/>
      </w:divBdr>
    </w:div>
    <w:div w:id="938222798">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39682045">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4554319">
      <w:bodyDiv w:val="1"/>
      <w:marLeft w:val="0"/>
      <w:marRight w:val="0"/>
      <w:marTop w:val="0"/>
      <w:marBottom w:val="0"/>
      <w:divBdr>
        <w:top w:val="none" w:sz="0" w:space="0" w:color="auto"/>
        <w:left w:val="none" w:sz="0" w:space="0" w:color="auto"/>
        <w:bottom w:val="none" w:sz="0" w:space="0" w:color="auto"/>
        <w:right w:val="none" w:sz="0" w:space="0" w:color="auto"/>
      </w:divBdr>
    </w:div>
    <w:div w:id="95475209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59185634">
      <w:bodyDiv w:val="1"/>
      <w:marLeft w:val="0"/>
      <w:marRight w:val="0"/>
      <w:marTop w:val="0"/>
      <w:marBottom w:val="0"/>
      <w:divBdr>
        <w:top w:val="none" w:sz="0" w:space="0" w:color="auto"/>
        <w:left w:val="none" w:sz="0" w:space="0" w:color="auto"/>
        <w:bottom w:val="none" w:sz="0" w:space="0" w:color="auto"/>
        <w:right w:val="none" w:sz="0" w:space="0" w:color="auto"/>
      </w:divBdr>
    </w:div>
    <w:div w:id="962225015">
      <w:bodyDiv w:val="1"/>
      <w:marLeft w:val="0"/>
      <w:marRight w:val="0"/>
      <w:marTop w:val="0"/>
      <w:marBottom w:val="0"/>
      <w:divBdr>
        <w:top w:val="none" w:sz="0" w:space="0" w:color="auto"/>
        <w:left w:val="none" w:sz="0" w:space="0" w:color="auto"/>
        <w:bottom w:val="none" w:sz="0" w:space="0" w:color="auto"/>
        <w:right w:val="none" w:sz="0" w:space="0" w:color="auto"/>
      </w:divBdr>
    </w:div>
    <w:div w:id="963192209">
      <w:bodyDiv w:val="1"/>
      <w:marLeft w:val="0"/>
      <w:marRight w:val="0"/>
      <w:marTop w:val="0"/>
      <w:marBottom w:val="0"/>
      <w:divBdr>
        <w:top w:val="none" w:sz="0" w:space="0" w:color="auto"/>
        <w:left w:val="none" w:sz="0" w:space="0" w:color="auto"/>
        <w:bottom w:val="none" w:sz="0" w:space="0" w:color="auto"/>
        <w:right w:val="none" w:sz="0" w:space="0" w:color="auto"/>
      </w:divBdr>
    </w:div>
    <w:div w:id="964701901">
      <w:bodyDiv w:val="1"/>
      <w:marLeft w:val="0"/>
      <w:marRight w:val="0"/>
      <w:marTop w:val="0"/>
      <w:marBottom w:val="0"/>
      <w:divBdr>
        <w:top w:val="none" w:sz="0" w:space="0" w:color="auto"/>
        <w:left w:val="none" w:sz="0" w:space="0" w:color="auto"/>
        <w:bottom w:val="none" w:sz="0" w:space="0" w:color="auto"/>
        <w:right w:val="none" w:sz="0" w:space="0" w:color="auto"/>
      </w:divBdr>
    </w:div>
    <w:div w:id="965743995">
      <w:bodyDiv w:val="1"/>
      <w:marLeft w:val="0"/>
      <w:marRight w:val="0"/>
      <w:marTop w:val="0"/>
      <w:marBottom w:val="0"/>
      <w:divBdr>
        <w:top w:val="none" w:sz="0" w:space="0" w:color="auto"/>
        <w:left w:val="none" w:sz="0" w:space="0" w:color="auto"/>
        <w:bottom w:val="none" w:sz="0" w:space="0" w:color="auto"/>
        <w:right w:val="none" w:sz="0" w:space="0" w:color="auto"/>
      </w:divBdr>
    </w:div>
    <w:div w:id="980117892">
      <w:bodyDiv w:val="1"/>
      <w:marLeft w:val="0"/>
      <w:marRight w:val="0"/>
      <w:marTop w:val="0"/>
      <w:marBottom w:val="0"/>
      <w:divBdr>
        <w:top w:val="none" w:sz="0" w:space="0" w:color="auto"/>
        <w:left w:val="none" w:sz="0" w:space="0" w:color="auto"/>
        <w:bottom w:val="none" w:sz="0" w:space="0" w:color="auto"/>
        <w:right w:val="none" w:sz="0" w:space="0" w:color="auto"/>
      </w:divBdr>
    </w:div>
    <w:div w:id="985090774">
      <w:bodyDiv w:val="1"/>
      <w:marLeft w:val="0"/>
      <w:marRight w:val="0"/>
      <w:marTop w:val="0"/>
      <w:marBottom w:val="0"/>
      <w:divBdr>
        <w:top w:val="none" w:sz="0" w:space="0" w:color="auto"/>
        <w:left w:val="none" w:sz="0" w:space="0" w:color="auto"/>
        <w:bottom w:val="none" w:sz="0" w:space="0" w:color="auto"/>
        <w:right w:val="none" w:sz="0" w:space="0" w:color="auto"/>
      </w:divBdr>
    </w:div>
    <w:div w:id="985473273">
      <w:bodyDiv w:val="1"/>
      <w:marLeft w:val="0"/>
      <w:marRight w:val="0"/>
      <w:marTop w:val="0"/>
      <w:marBottom w:val="0"/>
      <w:divBdr>
        <w:top w:val="none" w:sz="0" w:space="0" w:color="auto"/>
        <w:left w:val="none" w:sz="0" w:space="0" w:color="auto"/>
        <w:bottom w:val="none" w:sz="0" w:space="0" w:color="auto"/>
        <w:right w:val="none" w:sz="0" w:space="0" w:color="auto"/>
      </w:divBdr>
      <w:divsChild>
        <w:div w:id="1886524632">
          <w:marLeft w:val="0"/>
          <w:marRight w:val="0"/>
          <w:marTop w:val="0"/>
          <w:marBottom w:val="0"/>
          <w:divBdr>
            <w:top w:val="none" w:sz="0" w:space="0" w:color="auto"/>
            <w:left w:val="none" w:sz="0" w:space="0" w:color="auto"/>
            <w:bottom w:val="none" w:sz="0" w:space="0" w:color="auto"/>
            <w:right w:val="none" w:sz="0" w:space="0" w:color="auto"/>
          </w:divBdr>
          <w:divsChild>
            <w:div w:id="34459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999697424">
      <w:bodyDiv w:val="1"/>
      <w:marLeft w:val="0"/>
      <w:marRight w:val="0"/>
      <w:marTop w:val="0"/>
      <w:marBottom w:val="0"/>
      <w:divBdr>
        <w:top w:val="none" w:sz="0" w:space="0" w:color="auto"/>
        <w:left w:val="none" w:sz="0" w:space="0" w:color="auto"/>
        <w:bottom w:val="none" w:sz="0" w:space="0" w:color="auto"/>
        <w:right w:val="none" w:sz="0" w:space="0" w:color="auto"/>
      </w:divBdr>
    </w:div>
    <w:div w:id="1012147558">
      <w:bodyDiv w:val="1"/>
      <w:marLeft w:val="0"/>
      <w:marRight w:val="0"/>
      <w:marTop w:val="0"/>
      <w:marBottom w:val="0"/>
      <w:divBdr>
        <w:top w:val="none" w:sz="0" w:space="0" w:color="auto"/>
        <w:left w:val="none" w:sz="0" w:space="0" w:color="auto"/>
        <w:bottom w:val="none" w:sz="0" w:space="0" w:color="auto"/>
        <w:right w:val="none" w:sz="0" w:space="0" w:color="auto"/>
      </w:divBdr>
    </w:div>
    <w:div w:id="1012611201">
      <w:bodyDiv w:val="1"/>
      <w:marLeft w:val="0"/>
      <w:marRight w:val="0"/>
      <w:marTop w:val="0"/>
      <w:marBottom w:val="0"/>
      <w:divBdr>
        <w:top w:val="none" w:sz="0" w:space="0" w:color="auto"/>
        <w:left w:val="none" w:sz="0" w:space="0" w:color="auto"/>
        <w:bottom w:val="none" w:sz="0" w:space="0" w:color="auto"/>
        <w:right w:val="none" w:sz="0" w:space="0" w:color="auto"/>
      </w:divBdr>
    </w:div>
    <w:div w:id="1013412985">
      <w:bodyDiv w:val="1"/>
      <w:marLeft w:val="0"/>
      <w:marRight w:val="0"/>
      <w:marTop w:val="0"/>
      <w:marBottom w:val="0"/>
      <w:divBdr>
        <w:top w:val="none" w:sz="0" w:space="0" w:color="auto"/>
        <w:left w:val="none" w:sz="0" w:space="0" w:color="auto"/>
        <w:bottom w:val="none" w:sz="0" w:space="0" w:color="auto"/>
        <w:right w:val="none" w:sz="0" w:space="0" w:color="auto"/>
      </w:divBdr>
    </w:div>
    <w:div w:id="1020356945">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27755030">
      <w:bodyDiv w:val="1"/>
      <w:marLeft w:val="0"/>
      <w:marRight w:val="0"/>
      <w:marTop w:val="0"/>
      <w:marBottom w:val="0"/>
      <w:divBdr>
        <w:top w:val="none" w:sz="0" w:space="0" w:color="auto"/>
        <w:left w:val="none" w:sz="0" w:space="0" w:color="auto"/>
        <w:bottom w:val="none" w:sz="0" w:space="0" w:color="auto"/>
        <w:right w:val="none" w:sz="0" w:space="0" w:color="auto"/>
      </w:divBdr>
    </w:div>
    <w:div w:id="1029842602">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045641159">
      <w:bodyDiv w:val="1"/>
      <w:marLeft w:val="0"/>
      <w:marRight w:val="0"/>
      <w:marTop w:val="0"/>
      <w:marBottom w:val="0"/>
      <w:divBdr>
        <w:top w:val="none" w:sz="0" w:space="0" w:color="auto"/>
        <w:left w:val="none" w:sz="0" w:space="0" w:color="auto"/>
        <w:bottom w:val="none" w:sz="0" w:space="0" w:color="auto"/>
        <w:right w:val="none" w:sz="0" w:space="0" w:color="auto"/>
      </w:divBdr>
    </w:div>
    <w:div w:id="1051929912">
      <w:bodyDiv w:val="1"/>
      <w:marLeft w:val="0"/>
      <w:marRight w:val="0"/>
      <w:marTop w:val="0"/>
      <w:marBottom w:val="0"/>
      <w:divBdr>
        <w:top w:val="none" w:sz="0" w:space="0" w:color="auto"/>
        <w:left w:val="none" w:sz="0" w:space="0" w:color="auto"/>
        <w:bottom w:val="none" w:sz="0" w:space="0" w:color="auto"/>
        <w:right w:val="none" w:sz="0" w:space="0" w:color="auto"/>
      </w:divBdr>
    </w:div>
    <w:div w:id="1058241040">
      <w:bodyDiv w:val="1"/>
      <w:marLeft w:val="0"/>
      <w:marRight w:val="0"/>
      <w:marTop w:val="0"/>
      <w:marBottom w:val="0"/>
      <w:divBdr>
        <w:top w:val="none" w:sz="0" w:space="0" w:color="auto"/>
        <w:left w:val="none" w:sz="0" w:space="0" w:color="auto"/>
        <w:bottom w:val="none" w:sz="0" w:space="0" w:color="auto"/>
        <w:right w:val="none" w:sz="0" w:space="0" w:color="auto"/>
      </w:divBdr>
    </w:div>
    <w:div w:id="1065757561">
      <w:bodyDiv w:val="1"/>
      <w:marLeft w:val="0"/>
      <w:marRight w:val="0"/>
      <w:marTop w:val="0"/>
      <w:marBottom w:val="0"/>
      <w:divBdr>
        <w:top w:val="none" w:sz="0" w:space="0" w:color="auto"/>
        <w:left w:val="none" w:sz="0" w:space="0" w:color="auto"/>
        <w:bottom w:val="none" w:sz="0" w:space="0" w:color="auto"/>
        <w:right w:val="none" w:sz="0" w:space="0" w:color="auto"/>
      </w:divBdr>
    </w:div>
    <w:div w:id="1070690724">
      <w:bodyDiv w:val="1"/>
      <w:marLeft w:val="0"/>
      <w:marRight w:val="0"/>
      <w:marTop w:val="0"/>
      <w:marBottom w:val="0"/>
      <w:divBdr>
        <w:top w:val="none" w:sz="0" w:space="0" w:color="auto"/>
        <w:left w:val="none" w:sz="0" w:space="0" w:color="auto"/>
        <w:bottom w:val="none" w:sz="0" w:space="0" w:color="auto"/>
        <w:right w:val="none" w:sz="0" w:space="0" w:color="auto"/>
      </w:divBdr>
    </w:div>
    <w:div w:id="1073938726">
      <w:bodyDiv w:val="1"/>
      <w:marLeft w:val="0"/>
      <w:marRight w:val="0"/>
      <w:marTop w:val="0"/>
      <w:marBottom w:val="0"/>
      <w:divBdr>
        <w:top w:val="none" w:sz="0" w:space="0" w:color="auto"/>
        <w:left w:val="none" w:sz="0" w:space="0" w:color="auto"/>
        <w:bottom w:val="none" w:sz="0" w:space="0" w:color="auto"/>
        <w:right w:val="none" w:sz="0" w:space="0" w:color="auto"/>
      </w:divBdr>
    </w:div>
    <w:div w:id="1078091508">
      <w:bodyDiv w:val="1"/>
      <w:marLeft w:val="0"/>
      <w:marRight w:val="0"/>
      <w:marTop w:val="0"/>
      <w:marBottom w:val="0"/>
      <w:divBdr>
        <w:top w:val="none" w:sz="0" w:space="0" w:color="auto"/>
        <w:left w:val="none" w:sz="0" w:space="0" w:color="auto"/>
        <w:bottom w:val="none" w:sz="0" w:space="0" w:color="auto"/>
        <w:right w:val="none" w:sz="0" w:space="0" w:color="auto"/>
      </w:divBdr>
    </w:div>
    <w:div w:id="1085685147">
      <w:bodyDiv w:val="1"/>
      <w:marLeft w:val="0"/>
      <w:marRight w:val="0"/>
      <w:marTop w:val="0"/>
      <w:marBottom w:val="0"/>
      <w:divBdr>
        <w:top w:val="none" w:sz="0" w:space="0" w:color="auto"/>
        <w:left w:val="none" w:sz="0" w:space="0" w:color="auto"/>
        <w:bottom w:val="none" w:sz="0" w:space="0" w:color="auto"/>
        <w:right w:val="none" w:sz="0" w:space="0" w:color="auto"/>
      </w:divBdr>
    </w:div>
    <w:div w:id="1091269211">
      <w:bodyDiv w:val="1"/>
      <w:marLeft w:val="0"/>
      <w:marRight w:val="0"/>
      <w:marTop w:val="0"/>
      <w:marBottom w:val="0"/>
      <w:divBdr>
        <w:top w:val="none" w:sz="0" w:space="0" w:color="auto"/>
        <w:left w:val="none" w:sz="0" w:space="0" w:color="auto"/>
        <w:bottom w:val="none" w:sz="0" w:space="0" w:color="auto"/>
        <w:right w:val="none" w:sz="0" w:space="0" w:color="auto"/>
      </w:divBdr>
    </w:div>
    <w:div w:id="1093434242">
      <w:bodyDiv w:val="1"/>
      <w:marLeft w:val="0"/>
      <w:marRight w:val="0"/>
      <w:marTop w:val="0"/>
      <w:marBottom w:val="0"/>
      <w:divBdr>
        <w:top w:val="none" w:sz="0" w:space="0" w:color="auto"/>
        <w:left w:val="none" w:sz="0" w:space="0" w:color="auto"/>
        <w:bottom w:val="none" w:sz="0" w:space="0" w:color="auto"/>
        <w:right w:val="none" w:sz="0" w:space="0" w:color="auto"/>
      </w:divBdr>
    </w:div>
    <w:div w:id="1094981586">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05073502">
      <w:bodyDiv w:val="1"/>
      <w:marLeft w:val="0"/>
      <w:marRight w:val="0"/>
      <w:marTop w:val="0"/>
      <w:marBottom w:val="0"/>
      <w:divBdr>
        <w:top w:val="none" w:sz="0" w:space="0" w:color="auto"/>
        <w:left w:val="none" w:sz="0" w:space="0" w:color="auto"/>
        <w:bottom w:val="none" w:sz="0" w:space="0" w:color="auto"/>
        <w:right w:val="none" w:sz="0" w:space="0" w:color="auto"/>
      </w:divBdr>
    </w:div>
    <w:div w:id="1110976070">
      <w:bodyDiv w:val="1"/>
      <w:marLeft w:val="0"/>
      <w:marRight w:val="0"/>
      <w:marTop w:val="0"/>
      <w:marBottom w:val="0"/>
      <w:divBdr>
        <w:top w:val="none" w:sz="0" w:space="0" w:color="auto"/>
        <w:left w:val="none" w:sz="0" w:space="0" w:color="auto"/>
        <w:bottom w:val="none" w:sz="0" w:space="0" w:color="auto"/>
        <w:right w:val="none" w:sz="0" w:space="0" w:color="auto"/>
      </w:divBdr>
    </w:div>
    <w:div w:id="1125002673">
      <w:bodyDiv w:val="1"/>
      <w:marLeft w:val="0"/>
      <w:marRight w:val="0"/>
      <w:marTop w:val="0"/>
      <w:marBottom w:val="0"/>
      <w:divBdr>
        <w:top w:val="none" w:sz="0" w:space="0" w:color="auto"/>
        <w:left w:val="none" w:sz="0" w:space="0" w:color="auto"/>
        <w:bottom w:val="none" w:sz="0" w:space="0" w:color="auto"/>
        <w:right w:val="none" w:sz="0" w:space="0" w:color="auto"/>
      </w:divBdr>
    </w:div>
    <w:div w:id="1125542745">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1946122">
      <w:bodyDiv w:val="1"/>
      <w:marLeft w:val="0"/>
      <w:marRight w:val="0"/>
      <w:marTop w:val="0"/>
      <w:marBottom w:val="0"/>
      <w:divBdr>
        <w:top w:val="none" w:sz="0" w:space="0" w:color="auto"/>
        <w:left w:val="none" w:sz="0" w:space="0" w:color="auto"/>
        <w:bottom w:val="none" w:sz="0" w:space="0" w:color="auto"/>
        <w:right w:val="none" w:sz="0" w:space="0" w:color="auto"/>
      </w:divBdr>
    </w:div>
    <w:div w:id="1133601407">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34565114">
      <w:bodyDiv w:val="1"/>
      <w:marLeft w:val="0"/>
      <w:marRight w:val="0"/>
      <w:marTop w:val="0"/>
      <w:marBottom w:val="0"/>
      <w:divBdr>
        <w:top w:val="none" w:sz="0" w:space="0" w:color="auto"/>
        <w:left w:val="none" w:sz="0" w:space="0" w:color="auto"/>
        <w:bottom w:val="none" w:sz="0" w:space="0" w:color="auto"/>
        <w:right w:val="none" w:sz="0" w:space="0" w:color="auto"/>
      </w:divBdr>
    </w:div>
    <w:div w:id="1136875402">
      <w:bodyDiv w:val="1"/>
      <w:marLeft w:val="0"/>
      <w:marRight w:val="0"/>
      <w:marTop w:val="0"/>
      <w:marBottom w:val="0"/>
      <w:divBdr>
        <w:top w:val="none" w:sz="0" w:space="0" w:color="auto"/>
        <w:left w:val="none" w:sz="0" w:space="0" w:color="auto"/>
        <w:bottom w:val="none" w:sz="0" w:space="0" w:color="auto"/>
        <w:right w:val="none" w:sz="0" w:space="0" w:color="auto"/>
      </w:divBdr>
    </w:div>
    <w:div w:id="1147161990">
      <w:bodyDiv w:val="1"/>
      <w:marLeft w:val="0"/>
      <w:marRight w:val="0"/>
      <w:marTop w:val="0"/>
      <w:marBottom w:val="0"/>
      <w:divBdr>
        <w:top w:val="none" w:sz="0" w:space="0" w:color="auto"/>
        <w:left w:val="none" w:sz="0" w:space="0" w:color="auto"/>
        <w:bottom w:val="none" w:sz="0" w:space="0" w:color="auto"/>
        <w:right w:val="none" w:sz="0" w:space="0" w:color="auto"/>
      </w:divBdr>
    </w:div>
    <w:div w:id="1151630462">
      <w:bodyDiv w:val="1"/>
      <w:marLeft w:val="0"/>
      <w:marRight w:val="0"/>
      <w:marTop w:val="0"/>
      <w:marBottom w:val="0"/>
      <w:divBdr>
        <w:top w:val="none" w:sz="0" w:space="0" w:color="auto"/>
        <w:left w:val="none" w:sz="0" w:space="0" w:color="auto"/>
        <w:bottom w:val="none" w:sz="0" w:space="0" w:color="auto"/>
        <w:right w:val="none" w:sz="0" w:space="0" w:color="auto"/>
      </w:divBdr>
    </w:div>
    <w:div w:id="1164205016">
      <w:bodyDiv w:val="1"/>
      <w:marLeft w:val="0"/>
      <w:marRight w:val="0"/>
      <w:marTop w:val="0"/>
      <w:marBottom w:val="0"/>
      <w:divBdr>
        <w:top w:val="none" w:sz="0" w:space="0" w:color="auto"/>
        <w:left w:val="none" w:sz="0" w:space="0" w:color="auto"/>
        <w:bottom w:val="none" w:sz="0" w:space="0" w:color="auto"/>
        <w:right w:val="none" w:sz="0" w:space="0" w:color="auto"/>
      </w:divBdr>
    </w:div>
    <w:div w:id="1168179252">
      <w:bodyDiv w:val="1"/>
      <w:marLeft w:val="0"/>
      <w:marRight w:val="0"/>
      <w:marTop w:val="0"/>
      <w:marBottom w:val="0"/>
      <w:divBdr>
        <w:top w:val="none" w:sz="0" w:space="0" w:color="auto"/>
        <w:left w:val="none" w:sz="0" w:space="0" w:color="auto"/>
        <w:bottom w:val="none" w:sz="0" w:space="0" w:color="auto"/>
        <w:right w:val="none" w:sz="0" w:space="0" w:color="auto"/>
      </w:divBdr>
    </w:div>
    <w:div w:id="1168599651">
      <w:bodyDiv w:val="1"/>
      <w:marLeft w:val="0"/>
      <w:marRight w:val="0"/>
      <w:marTop w:val="0"/>
      <w:marBottom w:val="0"/>
      <w:divBdr>
        <w:top w:val="none" w:sz="0" w:space="0" w:color="auto"/>
        <w:left w:val="none" w:sz="0" w:space="0" w:color="auto"/>
        <w:bottom w:val="none" w:sz="0" w:space="0" w:color="auto"/>
        <w:right w:val="none" w:sz="0" w:space="0" w:color="auto"/>
      </w:divBdr>
    </w:div>
    <w:div w:id="1173835289">
      <w:bodyDiv w:val="1"/>
      <w:marLeft w:val="0"/>
      <w:marRight w:val="0"/>
      <w:marTop w:val="0"/>
      <w:marBottom w:val="0"/>
      <w:divBdr>
        <w:top w:val="none" w:sz="0" w:space="0" w:color="auto"/>
        <w:left w:val="none" w:sz="0" w:space="0" w:color="auto"/>
        <w:bottom w:val="none" w:sz="0" w:space="0" w:color="auto"/>
        <w:right w:val="none" w:sz="0" w:space="0" w:color="auto"/>
      </w:divBdr>
    </w:div>
    <w:div w:id="1180389382">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184708172">
      <w:bodyDiv w:val="1"/>
      <w:marLeft w:val="0"/>
      <w:marRight w:val="0"/>
      <w:marTop w:val="0"/>
      <w:marBottom w:val="0"/>
      <w:divBdr>
        <w:top w:val="none" w:sz="0" w:space="0" w:color="auto"/>
        <w:left w:val="none" w:sz="0" w:space="0" w:color="auto"/>
        <w:bottom w:val="none" w:sz="0" w:space="0" w:color="auto"/>
        <w:right w:val="none" w:sz="0" w:space="0" w:color="auto"/>
      </w:divBdr>
    </w:div>
    <w:div w:id="1184975368">
      <w:bodyDiv w:val="1"/>
      <w:marLeft w:val="0"/>
      <w:marRight w:val="0"/>
      <w:marTop w:val="0"/>
      <w:marBottom w:val="0"/>
      <w:divBdr>
        <w:top w:val="none" w:sz="0" w:space="0" w:color="auto"/>
        <w:left w:val="none" w:sz="0" w:space="0" w:color="auto"/>
        <w:bottom w:val="none" w:sz="0" w:space="0" w:color="auto"/>
        <w:right w:val="none" w:sz="0" w:space="0" w:color="auto"/>
      </w:divBdr>
    </w:div>
    <w:div w:id="1197306719">
      <w:bodyDiv w:val="1"/>
      <w:marLeft w:val="0"/>
      <w:marRight w:val="0"/>
      <w:marTop w:val="0"/>
      <w:marBottom w:val="0"/>
      <w:divBdr>
        <w:top w:val="none" w:sz="0" w:space="0" w:color="auto"/>
        <w:left w:val="none" w:sz="0" w:space="0" w:color="auto"/>
        <w:bottom w:val="none" w:sz="0" w:space="0" w:color="auto"/>
        <w:right w:val="none" w:sz="0" w:space="0" w:color="auto"/>
      </w:divBdr>
      <w:divsChild>
        <w:div w:id="306975874">
          <w:marLeft w:val="0"/>
          <w:marRight w:val="0"/>
          <w:marTop w:val="0"/>
          <w:marBottom w:val="0"/>
          <w:divBdr>
            <w:top w:val="none" w:sz="0" w:space="0" w:color="auto"/>
            <w:left w:val="none" w:sz="0" w:space="0" w:color="auto"/>
            <w:bottom w:val="none" w:sz="0" w:space="0" w:color="auto"/>
            <w:right w:val="none" w:sz="0" w:space="0" w:color="auto"/>
          </w:divBdr>
          <w:divsChild>
            <w:div w:id="1327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5581">
      <w:bodyDiv w:val="1"/>
      <w:marLeft w:val="0"/>
      <w:marRight w:val="0"/>
      <w:marTop w:val="0"/>
      <w:marBottom w:val="0"/>
      <w:divBdr>
        <w:top w:val="none" w:sz="0" w:space="0" w:color="auto"/>
        <w:left w:val="none" w:sz="0" w:space="0" w:color="auto"/>
        <w:bottom w:val="none" w:sz="0" w:space="0" w:color="auto"/>
        <w:right w:val="none" w:sz="0" w:space="0" w:color="auto"/>
      </w:divBdr>
    </w:div>
    <w:div w:id="1201016225">
      <w:bodyDiv w:val="1"/>
      <w:marLeft w:val="0"/>
      <w:marRight w:val="0"/>
      <w:marTop w:val="0"/>
      <w:marBottom w:val="0"/>
      <w:divBdr>
        <w:top w:val="none" w:sz="0" w:space="0" w:color="auto"/>
        <w:left w:val="none" w:sz="0" w:space="0" w:color="auto"/>
        <w:bottom w:val="none" w:sz="0" w:space="0" w:color="auto"/>
        <w:right w:val="none" w:sz="0" w:space="0" w:color="auto"/>
      </w:divBdr>
    </w:div>
    <w:div w:id="1202206021">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0484569">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1578992">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238899924">
      <w:bodyDiv w:val="1"/>
      <w:marLeft w:val="0"/>
      <w:marRight w:val="0"/>
      <w:marTop w:val="0"/>
      <w:marBottom w:val="0"/>
      <w:divBdr>
        <w:top w:val="none" w:sz="0" w:space="0" w:color="auto"/>
        <w:left w:val="none" w:sz="0" w:space="0" w:color="auto"/>
        <w:bottom w:val="none" w:sz="0" w:space="0" w:color="auto"/>
        <w:right w:val="none" w:sz="0" w:space="0" w:color="auto"/>
      </w:divBdr>
    </w:div>
    <w:div w:id="1259021173">
      <w:bodyDiv w:val="1"/>
      <w:marLeft w:val="0"/>
      <w:marRight w:val="0"/>
      <w:marTop w:val="0"/>
      <w:marBottom w:val="0"/>
      <w:divBdr>
        <w:top w:val="none" w:sz="0" w:space="0" w:color="auto"/>
        <w:left w:val="none" w:sz="0" w:space="0" w:color="auto"/>
        <w:bottom w:val="none" w:sz="0" w:space="0" w:color="auto"/>
        <w:right w:val="none" w:sz="0" w:space="0" w:color="auto"/>
      </w:divBdr>
    </w:div>
    <w:div w:id="1263300720">
      <w:bodyDiv w:val="1"/>
      <w:marLeft w:val="0"/>
      <w:marRight w:val="0"/>
      <w:marTop w:val="0"/>
      <w:marBottom w:val="0"/>
      <w:divBdr>
        <w:top w:val="none" w:sz="0" w:space="0" w:color="auto"/>
        <w:left w:val="none" w:sz="0" w:space="0" w:color="auto"/>
        <w:bottom w:val="none" w:sz="0" w:space="0" w:color="auto"/>
        <w:right w:val="none" w:sz="0" w:space="0" w:color="auto"/>
      </w:divBdr>
    </w:div>
    <w:div w:id="1264025098">
      <w:bodyDiv w:val="1"/>
      <w:marLeft w:val="0"/>
      <w:marRight w:val="0"/>
      <w:marTop w:val="0"/>
      <w:marBottom w:val="0"/>
      <w:divBdr>
        <w:top w:val="none" w:sz="0" w:space="0" w:color="auto"/>
        <w:left w:val="none" w:sz="0" w:space="0" w:color="auto"/>
        <w:bottom w:val="none" w:sz="0" w:space="0" w:color="auto"/>
        <w:right w:val="none" w:sz="0" w:space="0" w:color="auto"/>
      </w:divBdr>
    </w:div>
    <w:div w:id="1269241365">
      <w:bodyDiv w:val="1"/>
      <w:marLeft w:val="0"/>
      <w:marRight w:val="0"/>
      <w:marTop w:val="0"/>
      <w:marBottom w:val="0"/>
      <w:divBdr>
        <w:top w:val="none" w:sz="0" w:space="0" w:color="auto"/>
        <w:left w:val="none" w:sz="0" w:space="0" w:color="auto"/>
        <w:bottom w:val="none" w:sz="0" w:space="0" w:color="auto"/>
        <w:right w:val="none" w:sz="0" w:space="0" w:color="auto"/>
      </w:divBdr>
    </w:div>
    <w:div w:id="1270159241">
      <w:bodyDiv w:val="1"/>
      <w:marLeft w:val="0"/>
      <w:marRight w:val="0"/>
      <w:marTop w:val="0"/>
      <w:marBottom w:val="0"/>
      <w:divBdr>
        <w:top w:val="none" w:sz="0" w:space="0" w:color="auto"/>
        <w:left w:val="none" w:sz="0" w:space="0" w:color="auto"/>
        <w:bottom w:val="none" w:sz="0" w:space="0" w:color="auto"/>
        <w:right w:val="none" w:sz="0" w:space="0" w:color="auto"/>
      </w:divBdr>
    </w:div>
    <w:div w:id="1275401068">
      <w:bodyDiv w:val="1"/>
      <w:marLeft w:val="0"/>
      <w:marRight w:val="0"/>
      <w:marTop w:val="0"/>
      <w:marBottom w:val="0"/>
      <w:divBdr>
        <w:top w:val="none" w:sz="0" w:space="0" w:color="auto"/>
        <w:left w:val="none" w:sz="0" w:space="0" w:color="auto"/>
        <w:bottom w:val="none" w:sz="0" w:space="0" w:color="auto"/>
        <w:right w:val="none" w:sz="0" w:space="0" w:color="auto"/>
      </w:divBdr>
    </w:div>
    <w:div w:id="1280261745">
      <w:bodyDiv w:val="1"/>
      <w:marLeft w:val="0"/>
      <w:marRight w:val="0"/>
      <w:marTop w:val="0"/>
      <w:marBottom w:val="0"/>
      <w:divBdr>
        <w:top w:val="none" w:sz="0" w:space="0" w:color="auto"/>
        <w:left w:val="none" w:sz="0" w:space="0" w:color="auto"/>
        <w:bottom w:val="none" w:sz="0" w:space="0" w:color="auto"/>
        <w:right w:val="none" w:sz="0" w:space="0" w:color="auto"/>
      </w:divBdr>
    </w:div>
    <w:div w:id="1283341689">
      <w:bodyDiv w:val="1"/>
      <w:marLeft w:val="0"/>
      <w:marRight w:val="0"/>
      <w:marTop w:val="0"/>
      <w:marBottom w:val="0"/>
      <w:divBdr>
        <w:top w:val="none" w:sz="0" w:space="0" w:color="auto"/>
        <w:left w:val="none" w:sz="0" w:space="0" w:color="auto"/>
        <w:bottom w:val="none" w:sz="0" w:space="0" w:color="auto"/>
        <w:right w:val="none" w:sz="0" w:space="0" w:color="auto"/>
      </w:divBdr>
    </w:div>
    <w:div w:id="1286733873">
      <w:bodyDiv w:val="1"/>
      <w:marLeft w:val="0"/>
      <w:marRight w:val="0"/>
      <w:marTop w:val="0"/>
      <w:marBottom w:val="0"/>
      <w:divBdr>
        <w:top w:val="none" w:sz="0" w:space="0" w:color="auto"/>
        <w:left w:val="none" w:sz="0" w:space="0" w:color="auto"/>
        <w:bottom w:val="none" w:sz="0" w:space="0" w:color="auto"/>
        <w:right w:val="none" w:sz="0" w:space="0" w:color="auto"/>
      </w:divBdr>
    </w:div>
    <w:div w:id="1289315509">
      <w:bodyDiv w:val="1"/>
      <w:marLeft w:val="0"/>
      <w:marRight w:val="0"/>
      <w:marTop w:val="0"/>
      <w:marBottom w:val="0"/>
      <w:divBdr>
        <w:top w:val="none" w:sz="0" w:space="0" w:color="auto"/>
        <w:left w:val="none" w:sz="0" w:space="0" w:color="auto"/>
        <w:bottom w:val="none" w:sz="0" w:space="0" w:color="auto"/>
        <w:right w:val="none" w:sz="0" w:space="0" w:color="auto"/>
      </w:divBdr>
    </w:div>
    <w:div w:id="1291549179">
      <w:bodyDiv w:val="1"/>
      <w:marLeft w:val="0"/>
      <w:marRight w:val="0"/>
      <w:marTop w:val="0"/>
      <w:marBottom w:val="0"/>
      <w:divBdr>
        <w:top w:val="none" w:sz="0" w:space="0" w:color="auto"/>
        <w:left w:val="none" w:sz="0" w:space="0" w:color="auto"/>
        <w:bottom w:val="none" w:sz="0" w:space="0" w:color="auto"/>
        <w:right w:val="none" w:sz="0" w:space="0" w:color="auto"/>
      </w:divBdr>
    </w:div>
    <w:div w:id="1294677294">
      <w:bodyDiv w:val="1"/>
      <w:marLeft w:val="0"/>
      <w:marRight w:val="0"/>
      <w:marTop w:val="0"/>
      <w:marBottom w:val="0"/>
      <w:divBdr>
        <w:top w:val="none" w:sz="0" w:space="0" w:color="auto"/>
        <w:left w:val="none" w:sz="0" w:space="0" w:color="auto"/>
        <w:bottom w:val="none" w:sz="0" w:space="0" w:color="auto"/>
        <w:right w:val="none" w:sz="0" w:space="0" w:color="auto"/>
      </w:divBdr>
    </w:div>
    <w:div w:id="1298493857">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16715268">
      <w:bodyDiv w:val="1"/>
      <w:marLeft w:val="0"/>
      <w:marRight w:val="0"/>
      <w:marTop w:val="0"/>
      <w:marBottom w:val="0"/>
      <w:divBdr>
        <w:top w:val="none" w:sz="0" w:space="0" w:color="auto"/>
        <w:left w:val="none" w:sz="0" w:space="0" w:color="auto"/>
        <w:bottom w:val="none" w:sz="0" w:space="0" w:color="auto"/>
        <w:right w:val="none" w:sz="0" w:space="0" w:color="auto"/>
      </w:divBdr>
    </w:div>
    <w:div w:id="1323775522">
      <w:bodyDiv w:val="1"/>
      <w:marLeft w:val="0"/>
      <w:marRight w:val="0"/>
      <w:marTop w:val="0"/>
      <w:marBottom w:val="0"/>
      <w:divBdr>
        <w:top w:val="none" w:sz="0" w:space="0" w:color="auto"/>
        <w:left w:val="none" w:sz="0" w:space="0" w:color="auto"/>
        <w:bottom w:val="none" w:sz="0" w:space="0" w:color="auto"/>
        <w:right w:val="none" w:sz="0" w:space="0" w:color="auto"/>
      </w:divBdr>
    </w:div>
    <w:div w:id="1324164738">
      <w:bodyDiv w:val="1"/>
      <w:marLeft w:val="0"/>
      <w:marRight w:val="0"/>
      <w:marTop w:val="0"/>
      <w:marBottom w:val="0"/>
      <w:divBdr>
        <w:top w:val="none" w:sz="0" w:space="0" w:color="auto"/>
        <w:left w:val="none" w:sz="0" w:space="0" w:color="auto"/>
        <w:bottom w:val="none" w:sz="0" w:space="0" w:color="auto"/>
        <w:right w:val="none" w:sz="0" w:space="0" w:color="auto"/>
      </w:divBdr>
    </w:div>
    <w:div w:id="1328095656">
      <w:bodyDiv w:val="1"/>
      <w:marLeft w:val="0"/>
      <w:marRight w:val="0"/>
      <w:marTop w:val="0"/>
      <w:marBottom w:val="0"/>
      <w:divBdr>
        <w:top w:val="none" w:sz="0" w:space="0" w:color="auto"/>
        <w:left w:val="none" w:sz="0" w:space="0" w:color="auto"/>
        <w:bottom w:val="none" w:sz="0" w:space="0" w:color="auto"/>
        <w:right w:val="none" w:sz="0" w:space="0" w:color="auto"/>
      </w:divBdr>
    </w:div>
    <w:div w:id="1328097518">
      <w:bodyDiv w:val="1"/>
      <w:marLeft w:val="0"/>
      <w:marRight w:val="0"/>
      <w:marTop w:val="0"/>
      <w:marBottom w:val="0"/>
      <w:divBdr>
        <w:top w:val="none" w:sz="0" w:space="0" w:color="auto"/>
        <w:left w:val="none" w:sz="0" w:space="0" w:color="auto"/>
        <w:bottom w:val="none" w:sz="0" w:space="0" w:color="auto"/>
        <w:right w:val="none" w:sz="0" w:space="0" w:color="auto"/>
      </w:divBdr>
    </w:div>
    <w:div w:id="1328242822">
      <w:bodyDiv w:val="1"/>
      <w:marLeft w:val="0"/>
      <w:marRight w:val="0"/>
      <w:marTop w:val="0"/>
      <w:marBottom w:val="0"/>
      <w:divBdr>
        <w:top w:val="none" w:sz="0" w:space="0" w:color="auto"/>
        <w:left w:val="none" w:sz="0" w:space="0" w:color="auto"/>
        <w:bottom w:val="none" w:sz="0" w:space="0" w:color="auto"/>
        <w:right w:val="none" w:sz="0" w:space="0" w:color="auto"/>
      </w:divBdr>
    </w:div>
    <w:div w:id="1332176361">
      <w:bodyDiv w:val="1"/>
      <w:marLeft w:val="0"/>
      <w:marRight w:val="0"/>
      <w:marTop w:val="0"/>
      <w:marBottom w:val="0"/>
      <w:divBdr>
        <w:top w:val="none" w:sz="0" w:space="0" w:color="auto"/>
        <w:left w:val="none" w:sz="0" w:space="0" w:color="auto"/>
        <w:bottom w:val="none" w:sz="0" w:space="0" w:color="auto"/>
        <w:right w:val="none" w:sz="0" w:space="0" w:color="auto"/>
      </w:divBdr>
    </w:div>
    <w:div w:id="1333067991">
      <w:bodyDiv w:val="1"/>
      <w:marLeft w:val="0"/>
      <w:marRight w:val="0"/>
      <w:marTop w:val="0"/>
      <w:marBottom w:val="0"/>
      <w:divBdr>
        <w:top w:val="none" w:sz="0" w:space="0" w:color="auto"/>
        <w:left w:val="none" w:sz="0" w:space="0" w:color="auto"/>
        <w:bottom w:val="none" w:sz="0" w:space="0" w:color="auto"/>
        <w:right w:val="none" w:sz="0" w:space="0" w:color="auto"/>
      </w:divBdr>
    </w:div>
    <w:div w:id="1336496317">
      <w:bodyDiv w:val="1"/>
      <w:marLeft w:val="0"/>
      <w:marRight w:val="0"/>
      <w:marTop w:val="0"/>
      <w:marBottom w:val="0"/>
      <w:divBdr>
        <w:top w:val="none" w:sz="0" w:space="0" w:color="auto"/>
        <w:left w:val="none" w:sz="0" w:space="0" w:color="auto"/>
        <w:bottom w:val="none" w:sz="0" w:space="0" w:color="auto"/>
        <w:right w:val="none" w:sz="0" w:space="0" w:color="auto"/>
      </w:divBdr>
    </w:div>
    <w:div w:id="1340935413">
      <w:bodyDiv w:val="1"/>
      <w:marLeft w:val="0"/>
      <w:marRight w:val="0"/>
      <w:marTop w:val="0"/>
      <w:marBottom w:val="0"/>
      <w:divBdr>
        <w:top w:val="none" w:sz="0" w:space="0" w:color="auto"/>
        <w:left w:val="none" w:sz="0" w:space="0" w:color="auto"/>
        <w:bottom w:val="none" w:sz="0" w:space="0" w:color="auto"/>
        <w:right w:val="none" w:sz="0" w:space="0" w:color="auto"/>
      </w:divBdr>
    </w:div>
    <w:div w:id="1342514190">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344623484">
      <w:bodyDiv w:val="1"/>
      <w:marLeft w:val="0"/>
      <w:marRight w:val="0"/>
      <w:marTop w:val="0"/>
      <w:marBottom w:val="0"/>
      <w:divBdr>
        <w:top w:val="none" w:sz="0" w:space="0" w:color="auto"/>
        <w:left w:val="none" w:sz="0" w:space="0" w:color="auto"/>
        <w:bottom w:val="none" w:sz="0" w:space="0" w:color="auto"/>
        <w:right w:val="none" w:sz="0" w:space="0" w:color="auto"/>
      </w:divBdr>
    </w:div>
    <w:div w:id="1346707558">
      <w:bodyDiv w:val="1"/>
      <w:marLeft w:val="0"/>
      <w:marRight w:val="0"/>
      <w:marTop w:val="0"/>
      <w:marBottom w:val="0"/>
      <w:divBdr>
        <w:top w:val="none" w:sz="0" w:space="0" w:color="auto"/>
        <w:left w:val="none" w:sz="0" w:space="0" w:color="auto"/>
        <w:bottom w:val="none" w:sz="0" w:space="0" w:color="auto"/>
        <w:right w:val="none" w:sz="0" w:space="0" w:color="auto"/>
      </w:divBdr>
    </w:div>
    <w:div w:id="1346783204">
      <w:bodyDiv w:val="1"/>
      <w:marLeft w:val="0"/>
      <w:marRight w:val="0"/>
      <w:marTop w:val="0"/>
      <w:marBottom w:val="0"/>
      <w:divBdr>
        <w:top w:val="none" w:sz="0" w:space="0" w:color="auto"/>
        <w:left w:val="none" w:sz="0" w:space="0" w:color="auto"/>
        <w:bottom w:val="none" w:sz="0" w:space="0" w:color="auto"/>
        <w:right w:val="none" w:sz="0" w:space="0" w:color="auto"/>
      </w:divBdr>
    </w:div>
    <w:div w:id="1360743149">
      <w:bodyDiv w:val="1"/>
      <w:marLeft w:val="0"/>
      <w:marRight w:val="0"/>
      <w:marTop w:val="0"/>
      <w:marBottom w:val="0"/>
      <w:divBdr>
        <w:top w:val="none" w:sz="0" w:space="0" w:color="auto"/>
        <w:left w:val="none" w:sz="0" w:space="0" w:color="auto"/>
        <w:bottom w:val="none" w:sz="0" w:space="0" w:color="auto"/>
        <w:right w:val="none" w:sz="0" w:space="0" w:color="auto"/>
      </w:divBdr>
    </w:div>
    <w:div w:id="1364787828">
      <w:bodyDiv w:val="1"/>
      <w:marLeft w:val="0"/>
      <w:marRight w:val="0"/>
      <w:marTop w:val="0"/>
      <w:marBottom w:val="0"/>
      <w:divBdr>
        <w:top w:val="none" w:sz="0" w:space="0" w:color="auto"/>
        <w:left w:val="none" w:sz="0" w:space="0" w:color="auto"/>
        <w:bottom w:val="none" w:sz="0" w:space="0" w:color="auto"/>
        <w:right w:val="none" w:sz="0" w:space="0" w:color="auto"/>
      </w:divBdr>
    </w:div>
    <w:div w:id="1365212927">
      <w:bodyDiv w:val="1"/>
      <w:marLeft w:val="0"/>
      <w:marRight w:val="0"/>
      <w:marTop w:val="0"/>
      <w:marBottom w:val="0"/>
      <w:divBdr>
        <w:top w:val="none" w:sz="0" w:space="0" w:color="auto"/>
        <w:left w:val="none" w:sz="0" w:space="0" w:color="auto"/>
        <w:bottom w:val="none" w:sz="0" w:space="0" w:color="auto"/>
        <w:right w:val="none" w:sz="0" w:space="0" w:color="auto"/>
      </w:divBdr>
    </w:div>
    <w:div w:id="1368487983">
      <w:bodyDiv w:val="1"/>
      <w:marLeft w:val="0"/>
      <w:marRight w:val="0"/>
      <w:marTop w:val="0"/>
      <w:marBottom w:val="0"/>
      <w:divBdr>
        <w:top w:val="none" w:sz="0" w:space="0" w:color="auto"/>
        <w:left w:val="none" w:sz="0" w:space="0" w:color="auto"/>
        <w:bottom w:val="none" w:sz="0" w:space="0" w:color="auto"/>
        <w:right w:val="none" w:sz="0" w:space="0" w:color="auto"/>
      </w:divBdr>
      <w:divsChild>
        <w:div w:id="1660844603">
          <w:marLeft w:val="0"/>
          <w:marRight w:val="0"/>
          <w:marTop w:val="0"/>
          <w:marBottom w:val="0"/>
          <w:divBdr>
            <w:top w:val="none" w:sz="0" w:space="0" w:color="auto"/>
            <w:left w:val="none" w:sz="0" w:space="0" w:color="auto"/>
            <w:bottom w:val="none" w:sz="0" w:space="0" w:color="auto"/>
            <w:right w:val="none" w:sz="0" w:space="0" w:color="auto"/>
          </w:divBdr>
          <w:divsChild>
            <w:div w:id="1645305863">
              <w:marLeft w:val="0"/>
              <w:marRight w:val="0"/>
              <w:marTop w:val="0"/>
              <w:marBottom w:val="0"/>
              <w:divBdr>
                <w:top w:val="none" w:sz="0" w:space="0" w:color="auto"/>
                <w:left w:val="none" w:sz="0" w:space="0" w:color="auto"/>
                <w:bottom w:val="none" w:sz="0" w:space="0" w:color="auto"/>
                <w:right w:val="none" w:sz="0" w:space="0" w:color="auto"/>
              </w:divBdr>
            </w:div>
            <w:div w:id="601305161">
              <w:marLeft w:val="0"/>
              <w:marRight w:val="0"/>
              <w:marTop w:val="0"/>
              <w:marBottom w:val="0"/>
              <w:divBdr>
                <w:top w:val="none" w:sz="0" w:space="0" w:color="auto"/>
                <w:left w:val="none" w:sz="0" w:space="0" w:color="auto"/>
                <w:bottom w:val="none" w:sz="0" w:space="0" w:color="auto"/>
                <w:right w:val="none" w:sz="0" w:space="0" w:color="auto"/>
              </w:divBdr>
            </w:div>
            <w:div w:id="1735465386">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663973152">
              <w:marLeft w:val="0"/>
              <w:marRight w:val="0"/>
              <w:marTop w:val="0"/>
              <w:marBottom w:val="0"/>
              <w:divBdr>
                <w:top w:val="none" w:sz="0" w:space="0" w:color="auto"/>
                <w:left w:val="none" w:sz="0" w:space="0" w:color="auto"/>
                <w:bottom w:val="none" w:sz="0" w:space="0" w:color="auto"/>
                <w:right w:val="none" w:sz="0" w:space="0" w:color="auto"/>
              </w:divBdr>
            </w:div>
            <w:div w:id="178011986">
              <w:marLeft w:val="0"/>
              <w:marRight w:val="0"/>
              <w:marTop w:val="0"/>
              <w:marBottom w:val="0"/>
              <w:divBdr>
                <w:top w:val="none" w:sz="0" w:space="0" w:color="auto"/>
                <w:left w:val="none" w:sz="0" w:space="0" w:color="auto"/>
                <w:bottom w:val="none" w:sz="0" w:space="0" w:color="auto"/>
                <w:right w:val="none" w:sz="0" w:space="0" w:color="auto"/>
              </w:divBdr>
            </w:div>
            <w:div w:id="1392272650">
              <w:marLeft w:val="0"/>
              <w:marRight w:val="0"/>
              <w:marTop w:val="0"/>
              <w:marBottom w:val="0"/>
              <w:divBdr>
                <w:top w:val="none" w:sz="0" w:space="0" w:color="auto"/>
                <w:left w:val="none" w:sz="0" w:space="0" w:color="auto"/>
                <w:bottom w:val="none" w:sz="0" w:space="0" w:color="auto"/>
                <w:right w:val="none" w:sz="0" w:space="0" w:color="auto"/>
              </w:divBdr>
            </w:div>
            <w:div w:id="1272275808">
              <w:marLeft w:val="0"/>
              <w:marRight w:val="0"/>
              <w:marTop w:val="0"/>
              <w:marBottom w:val="0"/>
              <w:divBdr>
                <w:top w:val="none" w:sz="0" w:space="0" w:color="auto"/>
                <w:left w:val="none" w:sz="0" w:space="0" w:color="auto"/>
                <w:bottom w:val="none" w:sz="0" w:space="0" w:color="auto"/>
                <w:right w:val="none" w:sz="0" w:space="0" w:color="auto"/>
              </w:divBdr>
            </w:div>
            <w:div w:id="1834686775">
              <w:marLeft w:val="0"/>
              <w:marRight w:val="0"/>
              <w:marTop w:val="0"/>
              <w:marBottom w:val="0"/>
              <w:divBdr>
                <w:top w:val="none" w:sz="0" w:space="0" w:color="auto"/>
                <w:left w:val="none" w:sz="0" w:space="0" w:color="auto"/>
                <w:bottom w:val="none" w:sz="0" w:space="0" w:color="auto"/>
                <w:right w:val="none" w:sz="0" w:space="0" w:color="auto"/>
              </w:divBdr>
            </w:div>
            <w:div w:id="1519468574">
              <w:marLeft w:val="0"/>
              <w:marRight w:val="0"/>
              <w:marTop w:val="0"/>
              <w:marBottom w:val="0"/>
              <w:divBdr>
                <w:top w:val="none" w:sz="0" w:space="0" w:color="auto"/>
                <w:left w:val="none" w:sz="0" w:space="0" w:color="auto"/>
                <w:bottom w:val="none" w:sz="0" w:space="0" w:color="auto"/>
                <w:right w:val="none" w:sz="0" w:space="0" w:color="auto"/>
              </w:divBdr>
            </w:div>
            <w:div w:id="1644500899">
              <w:marLeft w:val="0"/>
              <w:marRight w:val="0"/>
              <w:marTop w:val="0"/>
              <w:marBottom w:val="0"/>
              <w:divBdr>
                <w:top w:val="none" w:sz="0" w:space="0" w:color="auto"/>
                <w:left w:val="none" w:sz="0" w:space="0" w:color="auto"/>
                <w:bottom w:val="none" w:sz="0" w:space="0" w:color="auto"/>
                <w:right w:val="none" w:sz="0" w:space="0" w:color="auto"/>
              </w:divBdr>
            </w:div>
            <w:div w:id="12742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4395">
      <w:bodyDiv w:val="1"/>
      <w:marLeft w:val="0"/>
      <w:marRight w:val="0"/>
      <w:marTop w:val="0"/>
      <w:marBottom w:val="0"/>
      <w:divBdr>
        <w:top w:val="none" w:sz="0" w:space="0" w:color="auto"/>
        <w:left w:val="none" w:sz="0" w:space="0" w:color="auto"/>
        <w:bottom w:val="none" w:sz="0" w:space="0" w:color="auto"/>
        <w:right w:val="none" w:sz="0" w:space="0" w:color="auto"/>
      </w:divBdr>
    </w:div>
    <w:div w:id="1377586894">
      <w:bodyDiv w:val="1"/>
      <w:marLeft w:val="0"/>
      <w:marRight w:val="0"/>
      <w:marTop w:val="0"/>
      <w:marBottom w:val="0"/>
      <w:divBdr>
        <w:top w:val="none" w:sz="0" w:space="0" w:color="auto"/>
        <w:left w:val="none" w:sz="0" w:space="0" w:color="auto"/>
        <w:bottom w:val="none" w:sz="0" w:space="0" w:color="auto"/>
        <w:right w:val="none" w:sz="0" w:space="0" w:color="auto"/>
      </w:divBdr>
    </w:div>
    <w:div w:id="1390373955">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402368797">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06101076">
      <w:bodyDiv w:val="1"/>
      <w:marLeft w:val="0"/>
      <w:marRight w:val="0"/>
      <w:marTop w:val="0"/>
      <w:marBottom w:val="0"/>
      <w:divBdr>
        <w:top w:val="none" w:sz="0" w:space="0" w:color="auto"/>
        <w:left w:val="none" w:sz="0" w:space="0" w:color="auto"/>
        <w:bottom w:val="none" w:sz="0" w:space="0" w:color="auto"/>
        <w:right w:val="none" w:sz="0" w:space="0" w:color="auto"/>
      </w:divBdr>
    </w:div>
    <w:div w:id="1413816344">
      <w:bodyDiv w:val="1"/>
      <w:marLeft w:val="0"/>
      <w:marRight w:val="0"/>
      <w:marTop w:val="0"/>
      <w:marBottom w:val="0"/>
      <w:divBdr>
        <w:top w:val="none" w:sz="0" w:space="0" w:color="auto"/>
        <w:left w:val="none" w:sz="0" w:space="0" w:color="auto"/>
        <w:bottom w:val="none" w:sz="0" w:space="0" w:color="auto"/>
        <w:right w:val="none" w:sz="0" w:space="0" w:color="auto"/>
      </w:divBdr>
    </w:div>
    <w:div w:id="1423917217">
      <w:bodyDiv w:val="1"/>
      <w:marLeft w:val="0"/>
      <w:marRight w:val="0"/>
      <w:marTop w:val="0"/>
      <w:marBottom w:val="0"/>
      <w:divBdr>
        <w:top w:val="none" w:sz="0" w:space="0" w:color="auto"/>
        <w:left w:val="none" w:sz="0" w:space="0" w:color="auto"/>
        <w:bottom w:val="none" w:sz="0" w:space="0" w:color="auto"/>
        <w:right w:val="none" w:sz="0" w:space="0" w:color="auto"/>
      </w:divBdr>
    </w:div>
    <w:div w:id="1430659823">
      <w:bodyDiv w:val="1"/>
      <w:marLeft w:val="0"/>
      <w:marRight w:val="0"/>
      <w:marTop w:val="0"/>
      <w:marBottom w:val="0"/>
      <w:divBdr>
        <w:top w:val="none" w:sz="0" w:space="0" w:color="auto"/>
        <w:left w:val="none" w:sz="0" w:space="0" w:color="auto"/>
        <w:bottom w:val="none" w:sz="0" w:space="0" w:color="auto"/>
        <w:right w:val="none" w:sz="0" w:space="0" w:color="auto"/>
      </w:divBdr>
    </w:div>
    <w:div w:id="1432580846">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35512967">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44762334">
      <w:bodyDiv w:val="1"/>
      <w:marLeft w:val="0"/>
      <w:marRight w:val="0"/>
      <w:marTop w:val="0"/>
      <w:marBottom w:val="0"/>
      <w:divBdr>
        <w:top w:val="none" w:sz="0" w:space="0" w:color="auto"/>
        <w:left w:val="none" w:sz="0" w:space="0" w:color="auto"/>
        <w:bottom w:val="none" w:sz="0" w:space="0" w:color="auto"/>
        <w:right w:val="none" w:sz="0" w:space="0" w:color="auto"/>
      </w:divBdr>
    </w:div>
    <w:div w:id="1446998926">
      <w:bodyDiv w:val="1"/>
      <w:marLeft w:val="0"/>
      <w:marRight w:val="0"/>
      <w:marTop w:val="0"/>
      <w:marBottom w:val="0"/>
      <w:divBdr>
        <w:top w:val="none" w:sz="0" w:space="0" w:color="auto"/>
        <w:left w:val="none" w:sz="0" w:space="0" w:color="auto"/>
        <w:bottom w:val="none" w:sz="0" w:space="0" w:color="auto"/>
        <w:right w:val="none" w:sz="0" w:space="0" w:color="auto"/>
      </w:divBdr>
    </w:div>
    <w:div w:id="1448507277">
      <w:bodyDiv w:val="1"/>
      <w:marLeft w:val="0"/>
      <w:marRight w:val="0"/>
      <w:marTop w:val="0"/>
      <w:marBottom w:val="0"/>
      <w:divBdr>
        <w:top w:val="none" w:sz="0" w:space="0" w:color="auto"/>
        <w:left w:val="none" w:sz="0" w:space="0" w:color="auto"/>
        <w:bottom w:val="none" w:sz="0" w:space="0" w:color="auto"/>
        <w:right w:val="none" w:sz="0" w:space="0" w:color="auto"/>
      </w:divBdr>
    </w:div>
    <w:div w:id="1451196361">
      <w:bodyDiv w:val="1"/>
      <w:marLeft w:val="0"/>
      <w:marRight w:val="0"/>
      <w:marTop w:val="0"/>
      <w:marBottom w:val="0"/>
      <w:divBdr>
        <w:top w:val="none" w:sz="0" w:space="0" w:color="auto"/>
        <w:left w:val="none" w:sz="0" w:space="0" w:color="auto"/>
        <w:bottom w:val="none" w:sz="0" w:space="0" w:color="auto"/>
        <w:right w:val="none" w:sz="0" w:space="0" w:color="auto"/>
      </w:divBdr>
    </w:div>
    <w:div w:id="1462768337">
      <w:bodyDiv w:val="1"/>
      <w:marLeft w:val="0"/>
      <w:marRight w:val="0"/>
      <w:marTop w:val="0"/>
      <w:marBottom w:val="0"/>
      <w:divBdr>
        <w:top w:val="none" w:sz="0" w:space="0" w:color="auto"/>
        <w:left w:val="none" w:sz="0" w:space="0" w:color="auto"/>
        <w:bottom w:val="none" w:sz="0" w:space="0" w:color="auto"/>
        <w:right w:val="none" w:sz="0" w:space="0" w:color="auto"/>
      </w:divBdr>
    </w:div>
    <w:div w:id="1465586862">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470316015">
      <w:bodyDiv w:val="1"/>
      <w:marLeft w:val="0"/>
      <w:marRight w:val="0"/>
      <w:marTop w:val="0"/>
      <w:marBottom w:val="0"/>
      <w:divBdr>
        <w:top w:val="none" w:sz="0" w:space="0" w:color="auto"/>
        <w:left w:val="none" w:sz="0" w:space="0" w:color="auto"/>
        <w:bottom w:val="none" w:sz="0" w:space="0" w:color="auto"/>
        <w:right w:val="none" w:sz="0" w:space="0" w:color="auto"/>
      </w:divBdr>
    </w:div>
    <w:div w:id="1494370318">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14153136">
      <w:bodyDiv w:val="1"/>
      <w:marLeft w:val="0"/>
      <w:marRight w:val="0"/>
      <w:marTop w:val="0"/>
      <w:marBottom w:val="0"/>
      <w:divBdr>
        <w:top w:val="none" w:sz="0" w:space="0" w:color="auto"/>
        <w:left w:val="none" w:sz="0" w:space="0" w:color="auto"/>
        <w:bottom w:val="none" w:sz="0" w:space="0" w:color="auto"/>
        <w:right w:val="none" w:sz="0" w:space="0" w:color="auto"/>
      </w:divBdr>
    </w:div>
    <w:div w:id="1526596563">
      <w:bodyDiv w:val="1"/>
      <w:marLeft w:val="0"/>
      <w:marRight w:val="0"/>
      <w:marTop w:val="0"/>
      <w:marBottom w:val="0"/>
      <w:divBdr>
        <w:top w:val="none" w:sz="0" w:space="0" w:color="auto"/>
        <w:left w:val="none" w:sz="0" w:space="0" w:color="auto"/>
        <w:bottom w:val="none" w:sz="0" w:space="0" w:color="auto"/>
        <w:right w:val="none" w:sz="0" w:space="0" w:color="auto"/>
      </w:divBdr>
    </w:div>
    <w:div w:id="1529638194">
      <w:bodyDiv w:val="1"/>
      <w:marLeft w:val="0"/>
      <w:marRight w:val="0"/>
      <w:marTop w:val="0"/>
      <w:marBottom w:val="0"/>
      <w:divBdr>
        <w:top w:val="none" w:sz="0" w:space="0" w:color="auto"/>
        <w:left w:val="none" w:sz="0" w:space="0" w:color="auto"/>
        <w:bottom w:val="none" w:sz="0" w:space="0" w:color="auto"/>
        <w:right w:val="none" w:sz="0" w:space="0" w:color="auto"/>
      </w:divBdr>
    </w:div>
    <w:div w:id="1546410568">
      <w:bodyDiv w:val="1"/>
      <w:marLeft w:val="0"/>
      <w:marRight w:val="0"/>
      <w:marTop w:val="0"/>
      <w:marBottom w:val="0"/>
      <w:divBdr>
        <w:top w:val="none" w:sz="0" w:space="0" w:color="auto"/>
        <w:left w:val="none" w:sz="0" w:space="0" w:color="auto"/>
        <w:bottom w:val="none" w:sz="0" w:space="0" w:color="auto"/>
        <w:right w:val="none" w:sz="0" w:space="0" w:color="auto"/>
      </w:divBdr>
    </w:div>
    <w:div w:id="1547329967">
      <w:bodyDiv w:val="1"/>
      <w:marLeft w:val="0"/>
      <w:marRight w:val="0"/>
      <w:marTop w:val="0"/>
      <w:marBottom w:val="0"/>
      <w:divBdr>
        <w:top w:val="none" w:sz="0" w:space="0" w:color="auto"/>
        <w:left w:val="none" w:sz="0" w:space="0" w:color="auto"/>
        <w:bottom w:val="none" w:sz="0" w:space="0" w:color="auto"/>
        <w:right w:val="none" w:sz="0" w:space="0" w:color="auto"/>
      </w:divBdr>
    </w:div>
    <w:div w:id="1549802460">
      <w:bodyDiv w:val="1"/>
      <w:marLeft w:val="0"/>
      <w:marRight w:val="0"/>
      <w:marTop w:val="0"/>
      <w:marBottom w:val="0"/>
      <w:divBdr>
        <w:top w:val="none" w:sz="0" w:space="0" w:color="auto"/>
        <w:left w:val="none" w:sz="0" w:space="0" w:color="auto"/>
        <w:bottom w:val="none" w:sz="0" w:space="0" w:color="auto"/>
        <w:right w:val="none" w:sz="0" w:space="0" w:color="auto"/>
      </w:divBdr>
    </w:div>
    <w:div w:id="1552040083">
      <w:bodyDiv w:val="1"/>
      <w:marLeft w:val="0"/>
      <w:marRight w:val="0"/>
      <w:marTop w:val="0"/>
      <w:marBottom w:val="0"/>
      <w:divBdr>
        <w:top w:val="none" w:sz="0" w:space="0" w:color="auto"/>
        <w:left w:val="none" w:sz="0" w:space="0" w:color="auto"/>
        <w:bottom w:val="none" w:sz="0" w:space="0" w:color="auto"/>
        <w:right w:val="none" w:sz="0" w:space="0" w:color="auto"/>
      </w:divBdr>
    </w:div>
    <w:div w:id="1559828195">
      <w:bodyDiv w:val="1"/>
      <w:marLeft w:val="0"/>
      <w:marRight w:val="0"/>
      <w:marTop w:val="0"/>
      <w:marBottom w:val="0"/>
      <w:divBdr>
        <w:top w:val="none" w:sz="0" w:space="0" w:color="auto"/>
        <w:left w:val="none" w:sz="0" w:space="0" w:color="auto"/>
        <w:bottom w:val="none" w:sz="0" w:space="0" w:color="auto"/>
        <w:right w:val="none" w:sz="0" w:space="0" w:color="auto"/>
      </w:divBdr>
    </w:div>
    <w:div w:id="1563105043">
      <w:bodyDiv w:val="1"/>
      <w:marLeft w:val="0"/>
      <w:marRight w:val="0"/>
      <w:marTop w:val="0"/>
      <w:marBottom w:val="0"/>
      <w:divBdr>
        <w:top w:val="none" w:sz="0" w:space="0" w:color="auto"/>
        <w:left w:val="none" w:sz="0" w:space="0" w:color="auto"/>
        <w:bottom w:val="none" w:sz="0" w:space="0" w:color="auto"/>
        <w:right w:val="none" w:sz="0" w:space="0" w:color="auto"/>
      </w:divBdr>
    </w:div>
    <w:div w:id="1568690231">
      <w:bodyDiv w:val="1"/>
      <w:marLeft w:val="0"/>
      <w:marRight w:val="0"/>
      <w:marTop w:val="0"/>
      <w:marBottom w:val="0"/>
      <w:divBdr>
        <w:top w:val="none" w:sz="0" w:space="0" w:color="auto"/>
        <w:left w:val="none" w:sz="0" w:space="0" w:color="auto"/>
        <w:bottom w:val="none" w:sz="0" w:space="0" w:color="auto"/>
        <w:right w:val="none" w:sz="0" w:space="0" w:color="auto"/>
      </w:divBdr>
    </w:div>
    <w:div w:id="1582372436">
      <w:bodyDiv w:val="1"/>
      <w:marLeft w:val="0"/>
      <w:marRight w:val="0"/>
      <w:marTop w:val="0"/>
      <w:marBottom w:val="0"/>
      <w:divBdr>
        <w:top w:val="none" w:sz="0" w:space="0" w:color="auto"/>
        <w:left w:val="none" w:sz="0" w:space="0" w:color="auto"/>
        <w:bottom w:val="none" w:sz="0" w:space="0" w:color="auto"/>
        <w:right w:val="none" w:sz="0" w:space="0" w:color="auto"/>
      </w:divBdr>
    </w:div>
    <w:div w:id="1585916871">
      <w:bodyDiv w:val="1"/>
      <w:marLeft w:val="0"/>
      <w:marRight w:val="0"/>
      <w:marTop w:val="0"/>
      <w:marBottom w:val="0"/>
      <w:divBdr>
        <w:top w:val="none" w:sz="0" w:space="0" w:color="auto"/>
        <w:left w:val="none" w:sz="0" w:space="0" w:color="auto"/>
        <w:bottom w:val="none" w:sz="0" w:space="0" w:color="auto"/>
        <w:right w:val="none" w:sz="0" w:space="0" w:color="auto"/>
      </w:divBdr>
    </w:div>
    <w:div w:id="1587883443">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588998429">
      <w:bodyDiv w:val="1"/>
      <w:marLeft w:val="0"/>
      <w:marRight w:val="0"/>
      <w:marTop w:val="0"/>
      <w:marBottom w:val="0"/>
      <w:divBdr>
        <w:top w:val="none" w:sz="0" w:space="0" w:color="auto"/>
        <w:left w:val="none" w:sz="0" w:space="0" w:color="auto"/>
        <w:bottom w:val="none" w:sz="0" w:space="0" w:color="auto"/>
        <w:right w:val="none" w:sz="0" w:space="0" w:color="auto"/>
      </w:divBdr>
    </w:div>
    <w:div w:id="1590773315">
      <w:bodyDiv w:val="1"/>
      <w:marLeft w:val="0"/>
      <w:marRight w:val="0"/>
      <w:marTop w:val="0"/>
      <w:marBottom w:val="0"/>
      <w:divBdr>
        <w:top w:val="none" w:sz="0" w:space="0" w:color="auto"/>
        <w:left w:val="none" w:sz="0" w:space="0" w:color="auto"/>
        <w:bottom w:val="none" w:sz="0" w:space="0" w:color="auto"/>
        <w:right w:val="none" w:sz="0" w:space="0" w:color="auto"/>
      </w:divBdr>
    </w:div>
    <w:div w:id="1591621441">
      <w:bodyDiv w:val="1"/>
      <w:marLeft w:val="0"/>
      <w:marRight w:val="0"/>
      <w:marTop w:val="0"/>
      <w:marBottom w:val="0"/>
      <w:divBdr>
        <w:top w:val="none" w:sz="0" w:space="0" w:color="auto"/>
        <w:left w:val="none" w:sz="0" w:space="0" w:color="auto"/>
        <w:bottom w:val="none" w:sz="0" w:space="0" w:color="auto"/>
        <w:right w:val="none" w:sz="0" w:space="0" w:color="auto"/>
      </w:divBdr>
    </w:div>
    <w:div w:id="1591888054">
      <w:bodyDiv w:val="1"/>
      <w:marLeft w:val="0"/>
      <w:marRight w:val="0"/>
      <w:marTop w:val="0"/>
      <w:marBottom w:val="0"/>
      <w:divBdr>
        <w:top w:val="none" w:sz="0" w:space="0" w:color="auto"/>
        <w:left w:val="none" w:sz="0" w:space="0" w:color="auto"/>
        <w:bottom w:val="none" w:sz="0" w:space="0" w:color="auto"/>
        <w:right w:val="none" w:sz="0" w:space="0" w:color="auto"/>
      </w:divBdr>
    </w:div>
    <w:div w:id="1602762900">
      <w:bodyDiv w:val="1"/>
      <w:marLeft w:val="0"/>
      <w:marRight w:val="0"/>
      <w:marTop w:val="0"/>
      <w:marBottom w:val="0"/>
      <w:divBdr>
        <w:top w:val="none" w:sz="0" w:space="0" w:color="auto"/>
        <w:left w:val="none" w:sz="0" w:space="0" w:color="auto"/>
        <w:bottom w:val="none" w:sz="0" w:space="0" w:color="auto"/>
        <w:right w:val="none" w:sz="0" w:space="0" w:color="auto"/>
      </w:divBdr>
    </w:div>
    <w:div w:id="1607540960">
      <w:bodyDiv w:val="1"/>
      <w:marLeft w:val="0"/>
      <w:marRight w:val="0"/>
      <w:marTop w:val="0"/>
      <w:marBottom w:val="0"/>
      <w:divBdr>
        <w:top w:val="none" w:sz="0" w:space="0" w:color="auto"/>
        <w:left w:val="none" w:sz="0" w:space="0" w:color="auto"/>
        <w:bottom w:val="none" w:sz="0" w:space="0" w:color="auto"/>
        <w:right w:val="none" w:sz="0" w:space="0" w:color="auto"/>
      </w:divBdr>
    </w:div>
    <w:div w:id="1622540432">
      <w:bodyDiv w:val="1"/>
      <w:marLeft w:val="0"/>
      <w:marRight w:val="0"/>
      <w:marTop w:val="0"/>
      <w:marBottom w:val="0"/>
      <w:divBdr>
        <w:top w:val="none" w:sz="0" w:space="0" w:color="auto"/>
        <w:left w:val="none" w:sz="0" w:space="0" w:color="auto"/>
        <w:bottom w:val="none" w:sz="0" w:space="0" w:color="auto"/>
        <w:right w:val="none" w:sz="0" w:space="0" w:color="auto"/>
      </w:divBdr>
    </w:div>
    <w:div w:id="1629235255">
      <w:bodyDiv w:val="1"/>
      <w:marLeft w:val="0"/>
      <w:marRight w:val="0"/>
      <w:marTop w:val="0"/>
      <w:marBottom w:val="0"/>
      <w:divBdr>
        <w:top w:val="none" w:sz="0" w:space="0" w:color="auto"/>
        <w:left w:val="none" w:sz="0" w:space="0" w:color="auto"/>
        <w:bottom w:val="none" w:sz="0" w:space="0" w:color="auto"/>
        <w:right w:val="none" w:sz="0" w:space="0" w:color="auto"/>
      </w:divBdr>
    </w:div>
    <w:div w:id="1629388108">
      <w:bodyDiv w:val="1"/>
      <w:marLeft w:val="0"/>
      <w:marRight w:val="0"/>
      <w:marTop w:val="0"/>
      <w:marBottom w:val="0"/>
      <w:divBdr>
        <w:top w:val="none" w:sz="0" w:space="0" w:color="auto"/>
        <w:left w:val="none" w:sz="0" w:space="0" w:color="auto"/>
        <w:bottom w:val="none" w:sz="0" w:space="0" w:color="auto"/>
        <w:right w:val="none" w:sz="0" w:space="0" w:color="auto"/>
      </w:divBdr>
    </w:div>
    <w:div w:id="1632586886">
      <w:bodyDiv w:val="1"/>
      <w:marLeft w:val="0"/>
      <w:marRight w:val="0"/>
      <w:marTop w:val="0"/>
      <w:marBottom w:val="0"/>
      <w:divBdr>
        <w:top w:val="none" w:sz="0" w:space="0" w:color="auto"/>
        <w:left w:val="none" w:sz="0" w:space="0" w:color="auto"/>
        <w:bottom w:val="none" w:sz="0" w:space="0" w:color="auto"/>
        <w:right w:val="none" w:sz="0" w:space="0" w:color="auto"/>
      </w:divBdr>
    </w:div>
    <w:div w:id="1634751921">
      <w:bodyDiv w:val="1"/>
      <w:marLeft w:val="0"/>
      <w:marRight w:val="0"/>
      <w:marTop w:val="0"/>
      <w:marBottom w:val="0"/>
      <w:divBdr>
        <w:top w:val="none" w:sz="0" w:space="0" w:color="auto"/>
        <w:left w:val="none" w:sz="0" w:space="0" w:color="auto"/>
        <w:bottom w:val="none" w:sz="0" w:space="0" w:color="auto"/>
        <w:right w:val="none" w:sz="0" w:space="0" w:color="auto"/>
      </w:divBdr>
    </w:div>
    <w:div w:id="1635478626">
      <w:bodyDiv w:val="1"/>
      <w:marLeft w:val="0"/>
      <w:marRight w:val="0"/>
      <w:marTop w:val="0"/>
      <w:marBottom w:val="0"/>
      <w:divBdr>
        <w:top w:val="none" w:sz="0" w:space="0" w:color="auto"/>
        <w:left w:val="none" w:sz="0" w:space="0" w:color="auto"/>
        <w:bottom w:val="none" w:sz="0" w:space="0" w:color="auto"/>
        <w:right w:val="none" w:sz="0" w:space="0" w:color="auto"/>
      </w:divBdr>
    </w:div>
    <w:div w:id="1639073231">
      <w:bodyDiv w:val="1"/>
      <w:marLeft w:val="0"/>
      <w:marRight w:val="0"/>
      <w:marTop w:val="0"/>
      <w:marBottom w:val="0"/>
      <w:divBdr>
        <w:top w:val="none" w:sz="0" w:space="0" w:color="auto"/>
        <w:left w:val="none" w:sz="0" w:space="0" w:color="auto"/>
        <w:bottom w:val="none" w:sz="0" w:space="0" w:color="auto"/>
        <w:right w:val="none" w:sz="0" w:space="0" w:color="auto"/>
      </w:divBdr>
    </w:div>
    <w:div w:id="1644775166">
      <w:bodyDiv w:val="1"/>
      <w:marLeft w:val="0"/>
      <w:marRight w:val="0"/>
      <w:marTop w:val="0"/>
      <w:marBottom w:val="0"/>
      <w:divBdr>
        <w:top w:val="none" w:sz="0" w:space="0" w:color="auto"/>
        <w:left w:val="none" w:sz="0" w:space="0" w:color="auto"/>
        <w:bottom w:val="none" w:sz="0" w:space="0" w:color="auto"/>
        <w:right w:val="none" w:sz="0" w:space="0" w:color="auto"/>
      </w:divBdr>
    </w:div>
    <w:div w:id="1647317430">
      <w:bodyDiv w:val="1"/>
      <w:marLeft w:val="0"/>
      <w:marRight w:val="0"/>
      <w:marTop w:val="0"/>
      <w:marBottom w:val="0"/>
      <w:divBdr>
        <w:top w:val="none" w:sz="0" w:space="0" w:color="auto"/>
        <w:left w:val="none" w:sz="0" w:space="0" w:color="auto"/>
        <w:bottom w:val="none" w:sz="0" w:space="0" w:color="auto"/>
        <w:right w:val="none" w:sz="0" w:space="0" w:color="auto"/>
      </w:divBdr>
    </w:div>
    <w:div w:id="1651981425">
      <w:bodyDiv w:val="1"/>
      <w:marLeft w:val="0"/>
      <w:marRight w:val="0"/>
      <w:marTop w:val="0"/>
      <w:marBottom w:val="0"/>
      <w:divBdr>
        <w:top w:val="none" w:sz="0" w:space="0" w:color="auto"/>
        <w:left w:val="none" w:sz="0" w:space="0" w:color="auto"/>
        <w:bottom w:val="none" w:sz="0" w:space="0" w:color="auto"/>
        <w:right w:val="none" w:sz="0" w:space="0" w:color="auto"/>
      </w:divBdr>
    </w:div>
    <w:div w:id="1652558382">
      <w:bodyDiv w:val="1"/>
      <w:marLeft w:val="0"/>
      <w:marRight w:val="0"/>
      <w:marTop w:val="0"/>
      <w:marBottom w:val="0"/>
      <w:divBdr>
        <w:top w:val="none" w:sz="0" w:space="0" w:color="auto"/>
        <w:left w:val="none" w:sz="0" w:space="0" w:color="auto"/>
        <w:bottom w:val="none" w:sz="0" w:space="0" w:color="auto"/>
        <w:right w:val="none" w:sz="0" w:space="0" w:color="auto"/>
      </w:divBdr>
    </w:div>
    <w:div w:id="1652713274">
      <w:bodyDiv w:val="1"/>
      <w:marLeft w:val="0"/>
      <w:marRight w:val="0"/>
      <w:marTop w:val="0"/>
      <w:marBottom w:val="0"/>
      <w:divBdr>
        <w:top w:val="none" w:sz="0" w:space="0" w:color="auto"/>
        <w:left w:val="none" w:sz="0" w:space="0" w:color="auto"/>
        <w:bottom w:val="none" w:sz="0" w:space="0" w:color="auto"/>
        <w:right w:val="none" w:sz="0" w:space="0" w:color="auto"/>
      </w:divBdr>
    </w:div>
    <w:div w:id="1657804299">
      <w:bodyDiv w:val="1"/>
      <w:marLeft w:val="0"/>
      <w:marRight w:val="0"/>
      <w:marTop w:val="0"/>
      <w:marBottom w:val="0"/>
      <w:divBdr>
        <w:top w:val="none" w:sz="0" w:space="0" w:color="auto"/>
        <w:left w:val="none" w:sz="0" w:space="0" w:color="auto"/>
        <w:bottom w:val="none" w:sz="0" w:space="0" w:color="auto"/>
        <w:right w:val="none" w:sz="0" w:space="0" w:color="auto"/>
      </w:divBdr>
    </w:div>
    <w:div w:id="1675761875">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679699187">
      <w:bodyDiv w:val="1"/>
      <w:marLeft w:val="0"/>
      <w:marRight w:val="0"/>
      <w:marTop w:val="0"/>
      <w:marBottom w:val="0"/>
      <w:divBdr>
        <w:top w:val="none" w:sz="0" w:space="0" w:color="auto"/>
        <w:left w:val="none" w:sz="0" w:space="0" w:color="auto"/>
        <w:bottom w:val="none" w:sz="0" w:space="0" w:color="auto"/>
        <w:right w:val="none" w:sz="0" w:space="0" w:color="auto"/>
      </w:divBdr>
    </w:div>
    <w:div w:id="1692992630">
      <w:bodyDiv w:val="1"/>
      <w:marLeft w:val="0"/>
      <w:marRight w:val="0"/>
      <w:marTop w:val="0"/>
      <w:marBottom w:val="0"/>
      <w:divBdr>
        <w:top w:val="none" w:sz="0" w:space="0" w:color="auto"/>
        <w:left w:val="none" w:sz="0" w:space="0" w:color="auto"/>
        <w:bottom w:val="none" w:sz="0" w:space="0" w:color="auto"/>
        <w:right w:val="none" w:sz="0" w:space="0" w:color="auto"/>
      </w:divBdr>
    </w:div>
    <w:div w:id="1697998349">
      <w:bodyDiv w:val="1"/>
      <w:marLeft w:val="0"/>
      <w:marRight w:val="0"/>
      <w:marTop w:val="0"/>
      <w:marBottom w:val="0"/>
      <w:divBdr>
        <w:top w:val="none" w:sz="0" w:space="0" w:color="auto"/>
        <w:left w:val="none" w:sz="0" w:space="0" w:color="auto"/>
        <w:bottom w:val="none" w:sz="0" w:space="0" w:color="auto"/>
        <w:right w:val="none" w:sz="0" w:space="0" w:color="auto"/>
      </w:divBdr>
    </w:div>
    <w:div w:id="1701468401">
      <w:bodyDiv w:val="1"/>
      <w:marLeft w:val="0"/>
      <w:marRight w:val="0"/>
      <w:marTop w:val="0"/>
      <w:marBottom w:val="0"/>
      <w:divBdr>
        <w:top w:val="none" w:sz="0" w:space="0" w:color="auto"/>
        <w:left w:val="none" w:sz="0" w:space="0" w:color="auto"/>
        <w:bottom w:val="none" w:sz="0" w:space="0" w:color="auto"/>
        <w:right w:val="none" w:sz="0" w:space="0" w:color="auto"/>
      </w:divBdr>
    </w:div>
    <w:div w:id="1706440079">
      <w:bodyDiv w:val="1"/>
      <w:marLeft w:val="0"/>
      <w:marRight w:val="0"/>
      <w:marTop w:val="0"/>
      <w:marBottom w:val="0"/>
      <w:divBdr>
        <w:top w:val="none" w:sz="0" w:space="0" w:color="auto"/>
        <w:left w:val="none" w:sz="0" w:space="0" w:color="auto"/>
        <w:bottom w:val="none" w:sz="0" w:space="0" w:color="auto"/>
        <w:right w:val="none" w:sz="0" w:space="0" w:color="auto"/>
      </w:divBdr>
    </w:div>
    <w:div w:id="1706641266">
      <w:bodyDiv w:val="1"/>
      <w:marLeft w:val="0"/>
      <w:marRight w:val="0"/>
      <w:marTop w:val="0"/>
      <w:marBottom w:val="0"/>
      <w:divBdr>
        <w:top w:val="none" w:sz="0" w:space="0" w:color="auto"/>
        <w:left w:val="none" w:sz="0" w:space="0" w:color="auto"/>
        <w:bottom w:val="none" w:sz="0" w:space="0" w:color="auto"/>
        <w:right w:val="none" w:sz="0" w:space="0" w:color="auto"/>
      </w:divBdr>
    </w:div>
    <w:div w:id="1719818520">
      <w:bodyDiv w:val="1"/>
      <w:marLeft w:val="0"/>
      <w:marRight w:val="0"/>
      <w:marTop w:val="0"/>
      <w:marBottom w:val="0"/>
      <w:divBdr>
        <w:top w:val="none" w:sz="0" w:space="0" w:color="auto"/>
        <w:left w:val="none" w:sz="0" w:space="0" w:color="auto"/>
        <w:bottom w:val="none" w:sz="0" w:space="0" w:color="auto"/>
        <w:right w:val="none" w:sz="0" w:space="0" w:color="auto"/>
      </w:divBdr>
    </w:div>
    <w:div w:id="1722751819">
      <w:bodyDiv w:val="1"/>
      <w:marLeft w:val="0"/>
      <w:marRight w:val="0"/>
      <w:marTop w:val="0"/>
      <w:marBottom w:val="0"/>
      <w:divBdr>
        <w:top w:val="none" w:sz="0" w:space="0" w:color="auto"/>
        <w:left w:val="none" w:sz="0" w:space="0" w:color="auto"/>
        <w:bottom w:val="none" w:sz="0" w:space="0" w:color="auto"/>
        <w:right w:val="none" w:sz="0" w:space="0" w:color="auto"/>
      </w:divBdr>
    </w:div>
    <w:div w:id="1741949846">
      <w:bodyDiv w:val="1"/>
      <w:marLeft w:val="0"/>
      <w:marRight w:val="0"/>
      <w:marTop w:val="0"/>
      <w:marBottom w:val="0"/>
      <w:divBdr>
        <w:top w:val="none" w:sz="0" w:space="0" w:color="auto"/>
        <w:left w:val="none" w:sz="0" w:space="0" w:color="auto"/>
        <w:bottom w:val="none" w:sz="0" w:space="0" w:color="auto"/>
        <w:right w:val="none" w:sz="0" w:space="0" w:color="auto"/>
      </w:divBdr>
    </w:div>
    <w:div w:id="1742678055">
      <w:bodyDiv w:val="1"/>
      <w:marLeft w:val="0"/>
      <w:marRight w:val="0"/>
      <w:marTop w:val="0"/>
      <w:marBottom w:val="0"/>
      <w:divBdr>
        <w:top w:val="none" w:sz="0" w:space="0" w:color="auto"/>
        <w:left w:val="none" w:sz="0" w:space="0" w:color="auto"/>
        <w:bottom w:val="none" w:sz="0" w:space="0" w:color="auto"/>
        <w:right w:val="none" w:sz="0" w:space="0" w:color="auto"/>
      </w:divBdr>
    </w:div>
    <w:div w:id="1742945554">
      <w:bodyDiv w:val="1"/>
      <w:marLeft w:val="0"/>
      <w:marRight w:val="0"/>
      <w:marTop w:val="0"/>
      <w:marBottom w:val="0"/>
      <w:divBdr>
        <w:top w:val="none" w:sz="0" w:space="0" w:color="auto"/>
        <w:left w:val="none" w:sz="0" w:space="0" w:color="auto"/>
        <w:bottom w:val="none" w:sz="0" w:space="0" w:color="auto"/>
        <w:right w:val="none" w:sz="0" w:space="0" w:color="auto"/>
      </w:divBdr>
    </w:div>
    <w:div w:id="1752005295">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760832763">
      <w:bodyDiv w:val="1"/>
      <w:marLeft w:val="0"/>
      <w:marRight w:val="0"/>
      <w:marTop w:val="0"/>
      <w:marBottom w:val="0"/>
      <w:divBdr>
        <w:top w:val="none" w:sz="0" w:space="0" w:color="auto"/>
        <w:left w:val="none" w:sz="0" w:space="0" w:color="auto"/>
        <w:bottom w:val="none" w:sz="0" w:space="0" w:color="auto"/>
        <w:right w:val="none" w:sz="0" w:space="0" w:color="auto"/>
      </w:divBdr>
    </w:div>
    <w:div w:id="1762485274">
      <w:bodyDiv w:val="1"/>
      <w:marLeft w:val="0"/>
      <w:marRight w:val="0"/>
      <w:marTop w:val="0"/>
      <w:marBottom w:val="0"/>
      <w:divBdr>
        <w:top w:val="none" w:sz="0" w:space="0" w:color="auto"/>
        <w:left w:val="none" w:sz="0" w:space="0" w:color="auto"/>
        <w:bottom w:val="none" w:sz="0" w:space="0" w:color="auto"/>
        <w:right w:val="none" w:sz="0" w:space="0" w:color="auto"/>
      </w:divBdr>
    </w:div>
    <w:div w:id="1783381261">
      <w:bodyDiv w:val="1"/>
      <w:marLeft w:val="0"/>
      <w:marRight w:val="0"/>
      <w:marTop w:val="0"/>
      <w:marBottom w:val="0"/>
      <w:divBdr>
        <w:top w:val="none" w:sz="0" w:space="0" w:color="auto"/>
        <w:left w:val="none" w:sz="0" w:space="0" w:color="auto"/>
        <w:bottom w:val="none" w:sz="0" w:space="0" w:color="auto"/>
        <w:right w:val="none" w:sz="0" w:space="0" w:color="auto"/>
      </w:divBdr>
    </w:div>
    <w:div w:id="1799758208">
      <w:bodyDiv w:val="1"/>
      <w:marLeft w:val="0"/>
      <w:marRight w:val="0"/>
      <w:marTop w:val="0"/>
      <w:marBottom w:val="0"/>
      <w:divBdr>
        <w:top w:val="none" w:sz="0" w:space="0" w:color="auto"/>
        <w:left w:val="none" w:sz="0" w:space="0" w:color="auto"/>
        <w:bottom w:val="none" w:sz="0" w:space="0" w:color="auto"/>
        <w:right w:val="none" w:sz="0" w:space="0" w:color="auto"/>
      </w:divBdr>
    </w:div>
    <w:div w:id="1804493868">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12870695">
      <w:bodyDiv w:val="1"/>
      <w:marLeft w:val="0"/>
      <w:marRight w:val="0"/>
      <w:marTop w:val="0"/>
      <w:marBottom w:val="0"/>
      <w:divBdr>
        <w:top w:val="none" w:sz="0" w:space="0" w:color="auto"/>
        <w:left w:val="none" w:sz="0" w:space="0" w:color="auto"/>
        <w:bottom w:val="none" w:sz="0" w:space="0" w:color="auto"/>
        <w:right w:val="none" w:sz="0" w:space="0" w:color="auto"/>
      </w:divBdr>
    </w:div>
    <w:div w:id="1813669086">
      <w:bodyDiv w:val="1"/>
      <w:marLeft w:val="0"/>
      <w:marRight w:val="0"/>
      <w:marTop w:val="0"/>
      <w:marBottom w:val="0"/>
      <w:divBdr>
        <w:top w:val="none" w:sz="0" w:space="0" w:color="auto"/>
        <w:left w:val="none" w:sz="0" w:space="0" w:color="auto"/>
        <w:bottom w:val="none" w:sz="0" w:space="0" w:color="auto"/>
        <w:right w:val="none" w:sz="0" w:space="0" w:color="auto"/>
      </w:divBdr>
    </w:div>
    <w:div w:id="1814524948">
      <w:bodyDiv w:val="1"/>
      <w:marLeft w:val="0"/>
      <w:marRight w:val="0"/>
      <w:marTop w:val="0"/>
      <w:marBottom w:val="0"/>
      <w:divBdr>
        <w:top w:val="none" w:sz="0" w:space="0" w:color="auto"/>
        <w:left w:val="none" w:sz="0" w:space="0" w:color="auto"/>
        <w:bottom w:val="none" w:sz="0" w:space="0" w:color="auto"/>
        <w:right w:val="none" w:sz="0" w:space="0" w:color="auto"/>
      </w:divBdr>
    </w:div>
    <w:div w:id="1823498050">
      <w:bodyDiv w:val="1"/>
      <w:marLeft w:val="0"/>
      <w:marRight w:val="0"/>
      <w:marTop w:val="0"/>
      <w:marBottom w:val="0"/>
      <w:divBdr>
        <w:top w:val="none" w:sz="0" w:space="0" w:color="auto"/>
        <w:left w:val="none" w:sz="0" w:space="0" w:color="auto"/>
        <w:bottom w:val="none" w:sz="0" w:space="0" w:color="auto"/>
        <w:right w:val="none" w:sz="0" w:space="0" w:color="auto"/>
      </w:divBdr>
    </w:div>
    <w:div w:id="1827547929">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44473443">
      <w:bodyDiv w:val="1"/>
      <w:marLeft w:val="0"/>
      <w:marRight w:val="0"/>
      <w:marTop w:val="0"/>
      <w:marBottom w:val="0"/>
      <w:divBdr>
        <w:top w:val="none" w:sz="0" w:space="0" w:color="auto"/>
        <w:left w:val="none" w:sz="0" w:space="0" w:color="auto"/>
        <w:bottom w:val="none" w:sz="0" w:space="0" w:color="auto"/>
        <w:right w:val="none" w:sz="0" w:space="0" w:color="auto"/>
      </w:divBdr>
    </w:div>
    <w:div w:id="1857842985">
      <w:bodyDiv w:val="1"/>
      <w:marLeft w:val="0"/>
      <w:marRight w:val="0"/>
      <w:marTop w:val="0"/>
      <w:marBottom w:val="0"/>
      <w:divBdr>
        <w:top w:val="none" w:sz="0" w:space="0" w:color="auto"/>
        <w:left w:val="none" w:sz="0" w:space="0" w:color="auto"/>
        <w:bottom w:val="none" w:sz="0" w:space="0" w:color="auto"/>
        <w:right w:val="none" w:sz="0" w:space="0" w:color="auto"/>
      </w:divBdr>
    </w:div>
    <w:div w:id="1857957942">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65174024">
      <w:bodyDiv w:val="1"/>
      <w:marLeft w:val="0"/>
      <w:marRight w:val="0"/>
      <w:marTop w:val="0"/>
      <w:marBottom w:val="0"/>
      <w:divBdr>
        <w:top w:val="none" w:sz="0" w:space="0" w:color="auto"/>
        <w:left w:val="none" w:sz="0" w:space="0" w:color="auto"/>
        <w:bottom w:val="none" w:sz="0" w:space="0" w:color="auto"/>
        <w:right w:val="none" w:sz="0" w:space="0" w:color="auto"/>
      </w:divBdr>
    </w:div>
    <w:div w:id="1875071101">
      <w:bodyDiv w:val="1"/>
      <w:marLeft w:val="0"/>
      <w:marRight w:val="0"/>
      <w:marTop w:val="0"/>
      <w:marBottom w:val="0"/>
      <w:divBdr>
        <w:top w:val="none" w:sz="0" w:space="0" w:color="auto"/>
        <w:left w:val="none" w:sz="0" w:space="0" w:color="auto"/>
        <w:bottom w:val="none" w:sz="0" w:space="0" w:color="auto"/>
        <w:right w:val="none" w:sz="0" w:space="0" w:color="auto"/>
      </w:divBdr>
    </w:div>
    <w:div w:id="1882591540">
      <w:bodyDiv w:val="1"/>
      <w:marLeft w:val="0"/>
      <w:marRight w:val="0"/>
      <w:marTop w:val="0"/>
      <w:marBottom w:val="0"/>
      <w:divBdr>
        <w:top w:val="none" w:sz="0" w:space="0" w:color="auto"/>
        <w:left w:val="none" w:sz="0" w:space="0" w:color="auto"/>
        <w:bottom w:val="none" w:sz="0" w:space="0" w:color="auto"/>
        <w:right w:val="none" w:sz="0" w:space="0" w:color="auto"/>
      </w:divBdr>
    </w:div>
    <w:div w:id="1891571644">
      <w:bodyDiv w:val="1"/>
      <w:marLeft w:val="0"/>
      <w:marRight w:val="0"/>
      <w:marTop w:val="0"/>
      <w:marBottom w:val="0"/>
      <w:divBdr>
        <w:top w:val="none" w:sz="0" w:space="0" w:color="auto"/>
        <w:left w:val="none" w:sz="0" w:space="0" w:color="auto"/>
        <w:bottom w:val="none" w:sz="0" w:space="0" w:color="auto"/>
        <w:right w:val="none" w:sz="0" w:space="0" w:color="auto"/>
      </w:divBdr>
    </w:div>
    <w:div w:id="1892494023">
      <w:bodyDiv w:val="1"/>
      <w:marLeft w:val="0"/>
      <w:marRight w:val="0"/>
      <w:marTop w:val="0"/>
      <w:marBottom w:val="0"/>
      <w:divBdr>
        <w:top w:val="none" w:sz="0" w:space="0" w:color="auto"/>
        <w:left w:val="none" w:sz="0" w:space="0" w:color="auto"/>
        <w:bottom w:val="none" w:sz="0" w:space="0" w:color="auto"/>
        <w:right w:val="none" w:sz="0" w:space="0" w:color="auto"/>
      </w:divBdr>
    </w:div>
    <w:div w:id="1895651104">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00551021">
      <w:bodyDiv w:val="1"/>
      <w:marLeft w:val="0"/>
      <w:marRight w:val="0"/>
      <w:marTop w:val="0"/>
      <w:marBottom w:val="0"/>
      <w:divBdr>
        <w:top w:val="none" w:sz="0" w:space="0" w:color="auto"/>
        <w:left w:val="none" w:sz="0" w:space="0" w:color="auto"/>
        <w:bottom w:val="none" w:sz="0" w:space="0" w:color="auto"/>
        <w:right w:val="none" w:sz="0" w:space="0" w:color="auto"/>
      </w:divBdr>
    </w:div>
    <w:div w:id="1902868441">
      <w:bodyDiv w:val="1"/>
      <w:marLeft w:val="0"/>
      <w:marRight w:val="0"/>
      <w:marTop w:val="0"/>
      <w:marBottom w:val="0"/>
      <w:divBdr>
        <w:top w:val="none" w:sz="0" w:space="0" w:color="auto"/>
        <w:left w:val="none" w:sz="0" w:space="0" w:color="auto"/>
        <w:bottom w:val="none" w:sz="0" w:space="0" w:color="auto"/>
        <w:right w:val="none" w:sz="0" w:space="0" w:color="auto"/>
      </w:divBdr>
    </w:div>
    <w:div w:id="1904870998">
      <w:bodyDiv w:val="1"/>
      <w:marLeft w:val="0"/>
      <w:marRight w:val="0"/>
      <w:marTop w:val="0"/>
      <w:marBottom w:val="0"/>
      <w:divBdr>
        <w:top w:val="none" w:sz="0" w:space="0" w:color="auto"/>
        <w:left w:val="none" w:sz="0" w:space="0" w:color="auto"/>
        <w:bottom w:val="none" w:sz="0" w:space="0" w:color="auto"/>
        <w:right w:val="none" w:sz="0" w:space="0" w:color="auto"/>
      </w:divBdr>
    </w:div>
    <w:div w:id="1905483637">
      <w:bodyDiv w:val="1"/>
      <w:marLeft w:val="0"/>
      <w:marRight w:val="0"/>
      <w:marTop w:val="0"/>
      <w:marBottom w:val="0"/>
      <w:divBdr>
        <w:top w:val="none" w:sz="0" w:space="0" w:color="auto"/>
        <w:left w:val="none" w:sz="0" w:space="0" w:color="auto"/>
        <w:bottom w:val="none" w:sz="0" w:space="0" w:color="auto"/>
        <w:right w:val="none" w:sz="0" w:space="0" w:color="auto"/>
      </w:divBdr>
    </w:div>
    <w:div w:id="1911184437">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17812524">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29538221">
      <w:bodyDiv w:val="1"/>
      <w:marLeft w:val="0"/>
      <w:marRight w:val="0"/>
      <w:marTop w:val="0"/>
      <w:marBottom w:val="0"/>
      <w:divBdr>
        <w:top w:val="none" w:sz="0" w:space="0" w:color="auto"/>
        <w:left w:val="none" w:sz="0" w:space="0" w:color="auto"/>
        <w:bottom w:val="none" w:sz="0" w:space="0" w:color="auto"/>
        <w:right w:val="none" w:sz="0" w:space="0" w:color="auto"/>
      </w:divBdr>
    </w:div>
    <w:div w:id="1934436103">
      <w:bodyDiv w:val="1"/>
      <w:marLeft w:val="0"/>
      <w:marRight w:val="0"/>
      <w:marTop w:val="0"/>
      <w:marBottom w:val="0"/>
      <w:divBdr>
        <w:top w:val="none" w:sz="0" w:space="0" w:color="auto"/>
        <w:left w:val="none" w:sz="0" w:space="0" w:color="auto"/>
        <w:bottom w:val="none" w:sz="0" w:space="0" w:color="auto"/>
        <w:right w:val="none" w:sz="0" w:space="0" w:color="auto"/>
      </w:divBdr>
    </w:div>
    <w:div w:id="1941260629">
      <w:bodyDiv w:val="1"/>
      <w:marLeft w:val="0"/>
      <w:marRight w:val="0"/>
      <w:marTop w:val="0"/>
      <w:marBottom w:val="0"/>
      <w:divBdr>
        <w:top w:val="none" w:sz="0" w:space="0" w:color="auto"/>
        <w:left w:val="none" w:sz="0" w:space="0" w:color="auto"/>
        <w:bottom w:val="none" w:sz="0" w:space="0" w:color="auto"/>
        <w:right w:val="none" w:sz="0" w:space="0" w:color="auto"/>
      </w:divBdr>
    </w:div>
    <w:div w:id="1943757370">
      <w:bodyDiv w:val="1"/>
      <w:marLeft w:val="0"/>
      <w:marRight w:val="0"/>
      <w:marTop w:val="0"/>
      <w:marBottom w:val="0"/>
      <w:divBdr>
        <w:top w:val="none" w:sz="0" w:space="0" w:color="auto"/>
        <w:left w:val="none" w:sz="0" w:space="0" w:color="auto"/>
        <w:bottom w:val="none" w:sz="0" w:space="0" w:color="auto"/>
        <w:right w:val="none" w:sz="0" w:space="0" w:color="auto"/>
      </w:divBdr>
    </w:div>
    <w:div w:id="1944415051">
      <w:bodyDiv w:val="1"/>
      <w:marLeft w:val="0"/>
      <w:marRight w:val="0"/>
      <w:marTop w:val="0"/>
      <w:marBottom w:val="0"/>
      <w:divBdr>
        <w:top w:val="none" w:sz="0" w:space="0" w:color="auto"/>
        <w:left w:val="none" w:sz="0" w:space="0" w:color="auto"/>
        <w:bottom w:val="none" w:sz="0" w:space="0" w:color="auto"/>
        <w:right w:val="none" w:sz="0" w:space="0" w:color="auto"/>
      </w:divBdr>
    </w:div>
    <w:div w:id="1947342752">
      <w:bodyDiv w:val="1"/>
      <w:marLeft w:val="0"/>
      <w:marRight w:val="0"/>
      <w:marTop w:val="0"/>
      <w:marBottom w:val="0"/>
      <w:divBdr>
        <w:top w:val="none" w:sz="0" w:space="0" w:color="auto"/>
        <w:left w:val="none" w:sz="0" w:space="0" w:color="auto"/>
        <w:bottom w:val="none" w:sz="0" w:space="0" w:color="auto"/>
        <w:right w:val="none" w:sz="0" w:space="0" w:color="auto"/>
      </w:divBdr>
    </w:div>
    <w:div w:id="1950509112">
      <w:bodyDiv w:val="1"/>
      <w:marLeft w:val="0"/>
      <w:marRight w:val="0"/>
      <w:marTop w:val="0"/>
      <w:marBottom w:val="0"/>
      <w:divBdr>
        <w:top w:val="none" w:sz="0" w:space="0" w:color="auto"/>
        <w:left w:val="none" w:sz="0" w:space="0" w:color="auto"/>
        <w:bottom w:val="none" w:sz="0" w:space="0" w:color="auto"/>
        <w:right w:val="none" w:sz="0" w:space="0" w:color="auto"/>
      </w:divBdr>
    </w:div>
    <w:div w:id="1955092605">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57179314">
      <w:bodyDiv w:val="1"/>
      <w:marLeft w:val="0"/>
      <w:marRight w:val="0"/>
      <w:marTop w:val="0"/>
      <w:marBottom w:val="0"/>
      <w:divBdr>
        <w:top w:val="none" w:sz="0" w:space="0" w:color="auto"/>
        <w:left w:val="none" w:sz="0" w:space="0" w:color="auto"/>
        <w:bottom w:val="none" w:sz="0" w:space="0" w:color="auto"/>
        <w:right w:val="none" w:sz="0" w:space="0" w:color="auto"/>
      </w:divBdr>
    </w:div>
    <w:div w:id="1965310592">
      <w:bodyDiv w:val="1"/>
      <w:marLeft w:val="0"/>
      <w:marRight w:val="0"/>
      <w:marTop w:val="0"/>
      <w:marBottom w:val="0"/>
      <w:divBdr>
        <w:top w:val="none" w:sz="0" w:space="0" w:color="auto"/>
        <w:left w:val="none" w:sz="0" w:space="0" w:color="auto"/>
        <w:bottom w:val="none" w:sz="0" w:space="0" w:color="auto"/>
        <w:right w:val="none" w:sz="0" w:space="0" w:color="auto"/>
      </w:divBdr>
    </w:div>
    <w:div w:id="1967346046">
      <w:bodyDiv w:val="1"/>
      <w:marLeft w:val="0"/>
      <w:marRight w:val="0"/>
      <w:marTop w:val="0"/>
      <w:marBottom w:val="0"/>
      <w:divBdr>
        <w:top w:val="none" w:sz="0" w:space="0" w:color="auto"/>
        <w:left w:val="none" w:sz="0" w:space="0" w:color="auto"/>
        <w:bottom w:val="none" w:sz="0" w:space="0" w:color="auto"/>
        <w:right w:val="none" w:sz="0" w:space="0" w:color="auto"/>
      </w:divBdr>
    </w:div>
    <w:div w:id="1972321512">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1981030926">
      <w:bodyDiv w:val="1"/>
      <w:marLeft w:val="0"/>
      <w:marRight w:val="0"/>
      <w:marTop w:val="0"/>
      <w:marBottom w:val="0"/>
      <w:divBdr>
        <w:top w:val="none" w:sz="0" w:space="0" w:color="auto"/>
        <w:left w:val="none" w:sz="0" w:space="0" w:color="auto"/>
        <w:bottom w:val="none" w:sz="0" w:space="0" w:color="auto"/>
        <w:right w:val="none" w:sz="0" w:space="0" w:color="auto"/>
      </w:divBdr>
    </w:div>
    <w:div w:id="1981766696">
      <w:bodyDiv w:val="1"/>
      <w:marLeft w:val="0"/>
      <w:marRight w:val="0"/>
      <w:marTop w:val="0"/>
      <w:marBottom w:val="0"/>
      <w:divBdr>
        <w:top w:val="none" w:sz="0" w:space="0" w:color="auto"/>
        <w:left w:val="none" w:sz="0" w:space="0" w:color="auto"/>
        <w:bottom w:val="none" w:sz="0" w:space="0" w:color="auto"/>
        <w:right w:val="none" w:sz="0" w:space="0" w:color="auto"/>
      </w:divBdr>
    </w:div>
    <w:div w:id="1983265638">
      <w:bodyDiv w:val="1"/>
      <w:marLeft w:val="0"/>
      <w:marRight w:val="0"/>
      <w:marTop w:val="0"/>
      <w:marBottom w:val="0"/>
      <w:divBdr>
        <w:top w:val="none" w:sz="0" w:space="0" w:color="auto"/>
        <w:left w:val="none" w:sz="0" w:space="0" w:color="auto"/>
        <w:bottom w:val="none" w:sz="0" w:space="0" w:color="auto"/>
        <w:right w:val="none" w:sz="0" w:space="0" w:color="auto"/>
      </w:divBdr>
    </w:div>
    <w:div w:id="1993679124">
      <w:bodyDiv w:val="1"/>
      <w:marLeft w:val="0"/>
      <w:marRight w:val="0"/>
      <w:marTop w:val="0"/>
      <w:marBottom w:val="0"/>
      <w:divBdr>
        <w:top w:val="none" w:sz="0" w:space="0" w:color="auto"/>
        <w:left w:val="none" w:sz="0" w:space="0" w:color="auto"/>
        <w:bottom w:val="none" w:sz="0" w:space="0" w:color="auto"/>
        <w:right w:val="none" w:sz="0" w:space="0" w:color="auto"/>
      </w:divBdr>
    </w:div>
    <w:div w:id="2017682545">
      <w:bodyDiv w:val="1"/>
      <w:marLeft w:val="0"/>
      <w:marRight w:val="0"/>
      <w:marTop w:val="0"/>
      <w:marBottom w:val="0"/>
      <w:divBdr>
        <w:top w:val="none" w:sz="0" w:space="0" w:color="auto"/>
        <w:left w:val="none" w:sz="0" w:space="0" w:color="auto"/>
        <w:bottom w:val="none" w:sz="0" w:space="0" w:color="auto"/>
        <w:right w:val="none" w:sz="0" w:space="0" w:color="auto"/>
      </w:divBdr>
    </w:div>
    <w:div w:id="2035037521">
      <w:bodyDiv w:val="1"/>
      <w:marLeft w:val="0"/>
      <w:marRight w:val="0"/>
      <w:marTop w:val="0"/>
      <w:marBottom w:val="0"/>
      <w:divBdr>
        <w:top w:val="none" w:sz="0" w:space="0" w:color="auto"/>
        <w:left w:val="none" w:sz="0" w:space="0" w:color="auto"/>
        <w:bottom w:val="none" w:sz="0" w:space="0" w:color="auto"/>
        <w:right w:val="none" w:sz="0" w:space="0" w:color="auto"/>
      </w:divBdr>
    </w:div>
    <w:div w:id="2036536742">
      <w:bodyDiv w:val="1"/>
      <w:marLeft w:val="0"/>
      <w:marRight w:val="0"/>
      <w:marTop w:val="0"/>
      <w:marBottom w:val="0"/>
      <w:divBdr>
        <w:top w:val="none" w:sz="0" w:space="0" w:color="auto"/>
        <w:left w:val="none" w:sz="0" w:space="0" w:color="auto"/>
        <w:bottom w:val="none" w:sz="0" w:space="0" w:color="auto"/>
        <w:right w:val="none" w:sz="0" w:space="0" w:color="auto"/>
      </w:divBdr>
    </w:div>
    <w:div w:id="2040545708">
      <w:bodyDiv w:val="1"/>
      <w:marLeft w:val="0"/>
      <w:marRight w:val="0"/>
      <w:marTop w:val="0"/>
      <w:marBottom w:val="0"/>
      <w:divBdr>
        <w:top w:val="none" w:sz="0" w:space="0" w:color="auto"/>
        <w:left w:val="none" w:sz="0" w:space="0" w:color="auto"/>
        <w:bottom w:val="none" w:sz="0" w:space="0" w:color="auto"/>
        <w:right w:val="none" w:sz="0" w:space="0" w:color="auto"/>
      </w:divBdr>
    </w:div>
    <w:div w:id="2043939310">
      <w:bodyDiv w:val="1"/>
      <w:marLeft w:val="0"/>
      <w:marRight w:val="0"/>
      <w:marTop w:val="0"/>
      <w:marBottom w:val="0"/>
      <w:divBdr>
        <w:top w:val="none" w:sz="0" w:space="0" w:color="auto"/>
        <w:left w:val="none" w:sz="0" w:space="0" w:color="auto"/>
        <w:bottom w:val="none" w:sz="0" w:space="0" w:color="auto"/>
        <w:right w:val="none" w:sz="0" w:space="0" w:color="auto"/>
      </w:divBdr>
    </w:div>
    <w:div w:id="2048406853">
      <w:bodyDiv w:val="1"/>
      <w:marLeft w:val="0"/>
      <w:marRight w:val="0"/>
      <w:marTop w:val="0"/>
      <w:marBottom w:val="0"/>
      <w:divBdr>
        <w:top w:val="none" w:sz="0" w:space="0" w:color="auto"/>
        <w:left w:val="none" w:sz="0" w:space="0" w:color="auto"/>
        <w:bottom w:val="none" w:sz="0" w:space="0" w:color="auto"/>
        <w:right w:val="none" w:sz="0" w:space="0" w:color="auto"/>
      </w:divBdr>
    </w:div>
    <w:div w:id="2055158535">
      <w:bodyDiv w:val="1"/>
      <w:marLeft w:val="0"/>
      <w:marRight w:val="0"/>
      <w:marTop w:val="0"/>
      <w:marBottom w:val="0"/>
      <w:divBdr>
        <w:top w:val="none" w:sz="0" w:space="0" w:color="auto"/>
        <w:left w:val="none" w:sz="0" w:space="0" w:color="auto"/>
        <w:bottom w:val="none" w:sz="0" w:space="0" w:color="auto"/>
        <w:right w:val="none" w:sz="0" w:space="0" w:color="auto"/>
      </w:divBdr>
    </w:div>
    <w:div w:id="2077313011">
      <w:bodyDiv w:val="1"/>
      <w:marLeft w:val="0"/>
      <w:marRight w:val="0"/>
      <w:marTop w:val="0"/>
      <w:marBottom w:val="0"/>
      <w:divBdr>
        <w:top w:val="none" w:sz="0" w:space="0" w:color="auto"/>
        <w:left w:val="none" w:sz="0" w:space="0" w:color="auto"/>
        <w:bottom w:val="none" w:sz="0" w:space="0" w:color="auto"/>
        <w:right w:val="none" w:sz="0" w:space="0" w:color="auto"/>
      </w:divBdr>
    </w:div>
    <w:div w:id="2081823901">
      <w:bodyDiv w:val="1"/>
      <w:marLeft w:val="0"/>
      <w:marRight w:val="0"/>
      <w:marTop w:val="0"/>
      <w:marBottom w:val="0"/>
      <w:divBdr>
        <w:top w:val="none" w:sz="0" w:space="0" w:color="auto"/>
        <w:left w:val="none" w:sz="0" w:space="0" w:color="auto"/>
        <w:bottom w:val="none" w:sz="0" w:space="0" w:color="auto"/>
        <w:right w:val="none" w:sz="0" w:space="0" w:color="auto"/>
      </w:divBdr>
    </w:div>
    <w:div w:id="2086410278">
      <w:bodyDiv w:val="1"/>
      <w:marLeft w:val="0"/>
      <w:marRight w:val="0"/>
      <w:marTop w:val="0"/>
      <w:marBottom w:val="0"/>
      <w:divBdr>
        <w:top w:val="none" w:sz="0" w:space="0" w:color="auto"/>
        <w:left w:val="none" w:sz="0" w:space="0" w:color="auto"/>
        <w:bottom w:val="none" w:sz="0" w:space="0" w:color="auto"/>
        <w:right w:val="none" w:sz="0" w:space="0" w:color="auto"/>
      </w:divBdr>
    </w:div>
    <w:div w:id="2102869997">
      <w:bodyDiv w:val="1"/>
      <w:marLeft w:val="0"/>
      <w:marRight w:val="0"/>
      <w:marTop w:val="0"/>
      <w:marBottom w:val="0"/>
      <w:divBdr>
        <w:top w:val="none" w:sz="0" w:space="0" w:color="auto"/>
        <w:left w:val="none" w:sz="0" w:space="0" w:color="auto"/>
        <w:bottom w:val="none" w:sz="0" w:space="0" w:color="auto"/>
        <w:right w:val="none" w:sz="0" w:space="0" w:color="auto"/>
      </w:divBdr>
    </w:div>
    <w:div w:id="2104567694">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13167288">
      <w:bodyDiv w:val="1"/>
      <w:marLeft w:val="0"/>
      <w:marRight w:val="0"/>
      <w:marTop w:val="0"/>
      <w:marBottom w:val="0"/>
      <w:divBdr>
        <w:top w:val="none" w:sz="0" w:space="0" w:color="auto"/>
        <w:left w:val="none" w:sz="0" w:space="0" w:color="auto"/>
        <w:bottom w:val="none" w:sz="0" w:space="0" w:color="auto"/>
        <w:right w:val="none" w:sz="0" w:space="0" w:color="auto"/>
      </w:divBdr>
    </w:div>
    <w:div w:id="2123570968">
      <w:bodyDiv w:val="1"/>
      <w:marLeft w:val="0"/>
      <w:marRight w:val="0"/>
      <w:marTop w:val="0"/>
      <w:marBottom w:val="0"/>
      <w:divBdr>
        <w:top w:val="none" w:sz="0" w:space="0" w:color="auto"/>
        <w:left w:val="none" w:sz="0" w:space="0" w:color="auto"/>
        <w:bottom w:val="none" w:sz="0" w:space="0" w:color="auto"/>
        <w:right w:val="none" w:sz="0" w:space="0" w:color="auto"/>
      </w:divBdr>
    </w:div>
    <w:div w:id="2127573818">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 w:id="2137481274">
      <w:bodyDiv w:val="1"/>
      <w:marLeft w:val="0"/>
      <w:marRight w:val="0"/>
      <w:marTop w:val="0"/>
      <w:marBottom w:val="0"/>
      <w:divBdr>
        <w:top w:val="none" w:sz="0" w:space="0" w:color="auto"/>
        <w:left w:val="none" w:sz="0" w:space="0" w:color="auto"/>
        <w:bottom w:val="none" w:sz="0" w:space="0" w:color="auto"/>
        <w:right w:val="none" w:sz="0" w:space="0" w:color="auto"/>
      </w:divBdr>
    </w:div>
    <w:div w:id="2139957266">
      <w:bodyDiv w:val="1"/>
      <w:marLeft w:val="0"/>
      <w:marRight w:val="0"/>
      <w:marTop w:val="0"/>
      <w:marBottom w:val="0"/>
      <w:divBdr>
        <w:top w:val="none" w:sz="0" w:space="0" w:color="auto"/>
        <w:left w:val="none" w:sz="0" w:space="0" w:color="auto"/>
        <w:bottom w:val="none" w:sz="0" w:space="0" w:color="auto"/>
        <w:right w:val="none" w:sz="0" w:space="0" w:color="auto"/>
      </w:divBdr>
    </w:div>
    <w:div w:id="2140876936">
      <w:bodyDiv w:val="1"/>
      <w:marLeft w:val="0"/>
      <w:marRight w:val="0"/>
      <w:marTop w:val="0"/>
      <w:marBottom w:val="0"/>
      <w:divBdr>
        <w:top w:val="none" w:sz="0" w:space="0" w:color="auto"/>
        <w:left w:val="none" w:sz="0" w:space="0" w:color="auto"/>
        <w:bottom w:val="none" w:sz="0" w:space="0" w:color="auto"/>
        <w:right w:val="none" w:sz="0" w:space="0" w:color="auto"/>
      </w:divBdr>
    </w:div>
    <w:div w:id="21422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40</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1</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2</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3</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4</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5</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41</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6</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7</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8</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10</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11</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12</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13</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42</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15</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14</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16</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17</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18</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19</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20</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21</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22</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23</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24</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43</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44</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25</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26</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27</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28</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29</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30</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31</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32</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33</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34</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36</b:RefOrder>
  </b:Source>
  <b:Source>
    <b:Tag>Rav11</b:Tag>
    <b:SourceType>ArticleInAPeriodical</b:SourceType>
    <b:Guid>{FF03BCB1-445D-440C-A405-6E478418E4A5}</b:Guid>
    <b:Title>The Directed Orienteering Problem</b:Title>
    <b:JournalName>The Directed Orienteering Problem</b:JournalName>
    <b:Year>2011</b:Year>
    <b:Pages>1017–1030</b:Pages>
    <b:PeriodicalTitle>Algorithmica</b:PeriodicalTitle>
    <b:Author>
      <b:Author>
        <b:NameList>
          <b:Person>
            <b:Last>Ravi</b:Last>
            <b:First>Viswanath</b:First>
            <b:Middle>Nagarajan &amp; R.</b:Middle>
          </b:Person>
        </b:NameList>
      </b:Author>
    </b:Author>
    <b:RefOrder>9</b:RefOrder>
  </b:Source>
  <b:Source>
    <b:Tag>Jos21</b:Tag>
    <b:SourceType>JournalArticle</b:SourceType>
    <b:Guid>{6979DA99-DE47-4C47-A6A3-72B5C851BF2D}</b:Guid>
    <b:Title>A GRASP to solve the multi-constraints multi-modal team orienteering problem with time windows for groups with heterogeneous preferences</b:Title>
    <b:Year>2021</b:Year>
    <b:Author>
      <b:Author>
        <b:NameList>
          <b:Person>
            <b:Last>José Ruiz-Meza</b:Last>
            <b:First>Julio</b:First>
            <b:Middle>Brito, Jairo R. Montoya-Torres</b:Middle>
          </b:Person>
        </b:NameList>
      </b:Author>
    </b:Author>
    <b:JournalName>Computers &amp; Industrial Engineering</b:JournalName>
    <b:Volume>162</b:Volume>
    <b:RefOrder>35</b:RefOrder>
  </b:Source>
  <b:Source>
    <b:Tag>Hel18</b:Tag>
    <b:SourceType>BookSection</b:SourceType>
    <b:Guid>{95AA9888-17DD-4C60-8096-ED36B48AF543}</b:Guid>
    <b:Title>Iterated Local Search: Framework and Applications</b:Title>
    <b:Year>2018</b:Year>
    <b:Pages>129-168</b:Pages>
    <b:Author>
      <b:Author>
        <b:NameList>
          <b:Person>
            <b:Last>Helena Ramalhinho Lourenço</b:Last>
            <b:First>Olivier</b:First>
            <b:Middle>C. Martin &amp; Thomas Stützle</b:Middle>
          </b:Person>
        </b:NameList>
      </b:Author>
    </b:Author>
    <b:BookTitle>Handbook of Metaheuristics</b:BookTitle>
    <b:RefOrder>45</b:RefOrder>
  </b:Source>
  <b:Source>
    <b:Tag>Kor20</b:Tag>
    <b:SourceType>JournalArticle</b:SourceType>
    <b:Guid>{917126B5-FC26-454B-82CE-7D51E02453B9}</b:Guid>
    <b:Title>An evolution strategy approach to the team orienteering problem with time windows</b:Title>
    <b:Year>2020</b:Year>
    <b:Pages>106-109</b:Pages>
    <b:Author>
      <b:Author>
        <b:NameList>
          <b:Person>
            <b:Last>Korhan Karabulut</b:Last>
            <b:First>M.</b:First>
            <b:Middle>Fatih Tasgetiren</b:Middle>
          </b:Person>
        </b:NameList>
      </b:Author>
    </b:Author>
    <b:JournalName>Computers &amp; Industrial Engineering</b:JournalName>
    <b:Volume>139</b:Volume>
    <b:RefOrder>38</b:RefOrder>
  </b:Source>
  <b:Source>
    <b:Tag>Hel10</b:Tag>
    <b:SourceType>BookSection</b:SourceType>
    <b:Guid>{2CB6887C-2A3F-41E8-80CD-4218B84E8098}</b:Guid>
    <b:Author>
      <b:Author>
        <b:NameList>
          <b:Person>
            <b:Last>Helena R. Lourenço</b:Last>
            <b:First>Olivier</b:First>
            <b:Middle>C. Martin &amp; Thomas Stützle</b:Middle>
          </b:Person>
        </b:NameList>
      </b:Author>
    </b:Author>
    <b:Title>Iterated Local Search: Framework and Applications</b:Title>
    <b:Year>2010</b:Year>
    <b:Pages>363–397</b:Pages>
    <b:BookTitle>Handbook of Metaheuristics</b:BookTitle>
    <b:RefOrder>37</b:RefOrder>
  </b:Source>
  <b:Source>
    <b:Tag>Cor97</b:Tag>
    <b:SourceType>BookSection</b:SourceType>
    <b:Guid>{B0D0DC3E-5B4C-46B9-8092-9037DF922962}</b:Guid>
    <b:Author>
      <b:Author>
        <b:NameList>
          <b:Person>
            <b:Last>Cordeau</b:Last>
            <b:First>J.F.</b:First>
            <b:Middle>AND Gendreau, M. AND Laporte, G.</b:Middle>
          </b:Person>
        </b:NameList>
      </b:Author>
    </b:Author>
    <b:Title>A tabu search heuristic for periodic and multi-depot vehicle routing problems</b:Title>
    <b:BookTitle>Networks</b:BookTitle>
    <b:Year>1997</b:Year>
    <b:Pages>105-119</b:Pages>
    <b:RefOrder>39</b:RefOrder>
  </b:Source>
</b:Sources>
</file>

<file path=customXml/itemProps1.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39CBFA3-A0FF-47D7-9DAB-9F1C4AA0236B}">
  <ds:schemaRefs>
    <ds:schemaRef ds:uri="http://www.w3.org/XML/1998/namespace"/>
    <ds:schemaRef ds:uri="http://purl.org/dc/dcmitype/"/>
    <ds:schemaRef ds:uri="http://schemas.microsoft.com/office/2006/documentManagement/types"/>
    <ds:schemaRef ds:uri="http://schemas.openxmlformats.org/package/2006/metadata/core-properties"/>
    <ds:schemaRef ds:uri="http://schemas.microsoft.com/office/2006/metadata/properties"/>
    <ds:schemaRef ds:uri="9b2128f4-8037-4d86-9631-68508fece0f8"/>
    <ds:schemaRef ds:uri="c95df083-b4ed-4655-b710-edd72f66433c"/>
    <ds:schemaRef ds:uri="http://purl.org/dc/elements/1.1/"/>
    <ds:schemaRef ds:uri="http://schemas.microsoft.com/office/infopath/2007/PartnerControls"/>
    <ds:schemaRef ds:uri="http://purl.org/dc/terms/"/>
  </ds:schemaRefs>
</ds:datastoreItem>
</file>

<file path=customXml/itemProps3.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4.xml><?xml version="1.0" encoding="utf-8"?>
<ds:datastoreItem xmlns:ds="http://schemas.openxmlformats.org/officeDocument/2006/customXml" ds:itemID="{91B3F5B1-7768-45C6-86F7-9DCCAC54E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18215</TotalTime>
  <Pages>80</Pages>
  <Words>27141</Words>
  <Characters>154704</Characters>
  <Application>Microsoft Office Word</Application>
  <DocSecurity>0</DocSecurity>
  <Lines>1289</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1277</cp:revision>
  <cp:lastPrinted>2023-03-11T08:39:00Z</cp:lastPrinted>
  <dcterms:created xsi:type="dcterms:W3CDTF">2023-01-26T13:39:00Z</dcterms:created>
  <dcterms:modified xsi:type="dcterms:W3CDTF">2023-03-13T02:53:00Z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